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15.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100.xml" ContentType="application/vnd.openxmlformats-officedocument.wordprocessingml.header+xml"/>
  <Override PartName="/word/footer26.xml" ContentType="application/vnd.openxmlformats-officedocument.wordprocessingml.footer+xml"/>
  <Override PartName="/word/header101.xml" ContentType="application/vnd.openxmlformats-officedocument.wordprocessingml.header+xml"/>
  <Override PartName="/word/header102.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185A3" w14:textId="57B40CEE" w:rsidR="0041037A" w:rsidRPr="00B7030B" w:rsidRDefault="0041037A">
      <w:pPr>
        <w:pStyle w:val="BodyText2"/>
        <w:tabs>
          <w:tab w:val="clear" w:pos="129"/>
          <w:tab w:val="clear" w:pos="652"/>
          <w:tab w:val="clear" w:pos="1176"/>
          <w:tab w:val="clear" w:pos="1476"/>
          <w:tab w:val="clear" w:pos="1699"/>
          <w:tab w:val="clear" w:pos="2222"/>
          <w:tab w:val="clear" w:pos="2745"/>
          <w:tab w:val="clear" w:pos="3268"/>
          <w:tab w:val="clear" w:pos="3792"/>
          <w:tab w:val="clear" w:pos="4315"/>
          <w:tab w:val="clear" w:pos="5220"/>
          <w:tab w:val="clear" w:pos="5884"/>
          <w:tab w:val="clear" w:pos="6408"/>
          <w:tab w:val="clear" w:pos="6931"/>
          <w:tab w:val="clear" w:pos="7454"/>
          <w:tab w:val="right" w:pos="8640"/>
        </w:tabs>
      </w:pPr>
      <w:r w:rsidRPr="00B7030B">
        <w:tab/>
      </w:r>
      <w:r w:rsidR="00A25576" w:rsidRPr="00B7030B">
        <w:rPr>
          <w:noProof/>
          <w:snapToGrid/>
        </w:rPr>
        <w:drawing>
          <wp:inline distT="0" distB="0" distL="0" distR="0" wp14:anchorId="3A03955E" wp14:editId="3685FD5B">
            <wp:extent cx="2185416" cy="435864"/>
            <wp:effectExtent l="0" t="0" r="5715"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logo_horiz_msword.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5416" cy="435864"/>
                    </a:xfrm>
                    <a:prstGeom prst="rect">
                      <a:avLst/>
                    </a:prstGeom>
                  </pic:spPr>
                </pic:pic>
              </a:graphicData>
            </a:graphic>
          </wp:inline>
        </w:drawing>
      </w:r>
    </w:p>
    <w:p w14:paraId="5120A085" w14:textId="77777777" w:rsidR="0041037A" w:rsidRPr="00B7030B" w:rsidRDefault="0041037A">
      <w:pPr>
        <w:pStyle w:val="BodyText2"/>
      </w:pPr>
    </w:p>
    <w:p w14:paraId="6BBAF424" w14:textId="77777777" w:rsidR="0041037A" w:rsidRPr="00B7030B" w:rsidRDefault="0041037A">
      <w:pPr>
        <w:pStyle w:val="BodyText2"/>
      </w:pPr>
    </w:p>
    <w:p w14:paraId="7E350382" w14:textId="77777777" w:rsidR="0041037A" w:rsidRPr="00B7030B" w:rsidRDefault="0041037A">
      <w:pPr>
        <w:pStyle w:val="BodyText2"/>
      </w:pPr>
    </w:p>
    <w:p w14:paraId="52D48AEF" w14:textId="77777777" w:rsidR="0041037A" w:rsidRPr="00B7030B" w:rsidRDefault="0041037A">
      <w:pPr>
        <w:pStyle w:val="BodyText2"/>
      </w:pPr>
    </w:p>
    <w:p w14:paraId="3EE2E4A4" w14:textId="77777777" w:rsidR="0041037A" w:rsidRPr="00B7030B" w:rsidRDefault="0041037A">
      <w:pPr>
        <w:pStyle w:val="BodyText2"/>
      </w:pPr>
    </w:p>
    <w:p w14:paraId="216A3E0C" w14:textId="6944CFFD" w:rsidR="00F0033B" w:rsidRDefault="0041037A">
      <w:pPr>
        <w:pStyle w:val="BodyText2"/>
        <w:rPr>
          <w:rFonts w:cs="Arial"/>
          <w:b/>
          <w:bCs/>
          <w:sz w:val="48"/>
        </w:rPr>
      </w:pPr>
      <w:r w:rsidRPr="00B7030B">
        <w:rPr>
          <w:rFonts w:cs="Arial"/>
          <w:b/>
          <w:bCs/>
          <w:sz w:val="48"/>
        </w:rPr>
        <w:t>CE-QUAL-W2: A Two-Dimensional, Laterally Aver</w:t>
      </w:r>
      <w:r w:rsidRPr="00B7030B">
        <w:rPr>
          <w:rFonts w:cs="Arial"/>
          <w:b/>
          <w:bCs/>
          <w:sz w:val="48"/>
        </w:rPr>
        <w:softHyphen/>
        <w:t xml:space="preserve">aged, Hydrodynamic and Water Quality Model, Version </w:t>
      </w:r>
      <w:r w:rsidR="00A307DE" w:rsidRPr="00B7030B">
        <w:rPr>
          <w:rFonts w:cs="Arial"/>
          <w:b/>
          <w:bCs/>
          <w:sz w:val="48"/>
        </w:rPr>
        <w:t>4.</w:t>
      </w:r>
      <w:r w:rsidR="007B0AD3">
        <w:rPr>
          <w:rFonts w:cs="Arial"/>
          <w:b/>
          <w:bCs/>
          <w:sz w:val="48"/>
        </w:rPr>
        <w:t>2</w:t>
      </w:r>
      <w:r w:rsidR="000F1155">
        <w:rPr>
          <w:rFonts w:cs="Arial"/>
          <w:b/>
          <w:bCs/>
          <w:sz w:val="48"/>
        </w:rPr>
        <w:t>.</w:t>
      </w:r>
      <w:r w:rsidR="008A5A8D">
        <w:rPr>
          <w:rFonts w:cs="Arial"/>
          <w:b/>
          <w:bCs/>
          <w:sz w:val="48"/>
        </w:rPr>
        <w:t>2</w:t>
      </w:r>
    </w:p>
    <w:p w14:paraId="03DB1D5E" w14:textId="77777777" w:rsidR="006F3BB5" w:rsidRDefault="007B0AD3">
      <w:pPr>
        <w:pStyle w:val="BodyText2"/>
        <w:rPr>
          <w:rFonts w:cs="Arial"/>
          <w:b/>
          <w:bCs/>
          <w:sz w:val="48"/>
        </w:rPr>
      </w:pPr>
      <w:r>
        <w:rPr>
          <w:rFonts w:cs="Arial"/>
          <w:b/>
          <w:bCs/>
          <w:sz w:val="48"/>
        </w:rPr>
        <w:t xml:space="preserve"> </w:t>
      </w:r>
    </w:p>
    <w:p w14:paraId="08024BCF" w14:textId="77777777" w:rsidR="0041037A" w:rsidRPr="00B7030B" w:rsidRDefault="007B0AD3">
      <w:pPr>
        <w:pStyle w:val="BodyText2"/>
        <w:rPr>
          <w:rFonts w:cs="Arial"/>
          <w:b/>
          <w:bCs/>
          <w:sz w:val="48"/>
        </w:rPr>
      </w:pPr>
      <w:r>
        <w:rPr>
          <w:rFonts w:cs="Arial"/>
          <w:b/>
          <w:bCs/>
          <w:sz w:val="48"/>
        </w:rPr>
        <w:t>Part 3 Input and Output Files</w:t>
      </w:r>
    </w:p>
    <w:p w14:paraId="5B230190" w14:textId="77777777" w:rsidR="0041037A" w:rsidRPr="00B7030B" w:rsidRDefault="0041037A">
      <w:pPr>
        <w:pStyle w:val="BodyText2"/>
        <w:rPr>
          <w:rFonts w:cs="Arial"/>
          <w:b/>
          <w:bCs/>
          <w:sz w:val="48"/>
        </w:rPr>
      </w:pPr>
      <w:r w:rsidRPr="00B7030B">
        <w:rPr>
          <w:rFonts w:cs="Arial"/>
          <w:b/>
          <w:bCs/>
          <w:sz w:val="48"/>
        </w:rPr>
        <w:t>User Manual</w:t>
      </w:r>
    </w:p>
    <w:p w14:paraId="68FFE872" w14:textId="77777777" w:rsidR="0041037A" w:rsidRPr="00B7030B" w:rsidRDefault="0041037A">
      <w:pPr>
        <w:pStyle w:val="BodyText2"/>
      </w:pPr>
    </w:p>
    <w:p w14:paraId="3C855646" w14:textId="77777777" w:rsidR="0041037A" w:rsidRPr="00B7030B" w:rsidRDefault="0041037A">
      <w:pPr>
        <w:pStyle w:val="BodyText2"/>
      </w:pPr>
    </w:p>
    <w:p w14:paraId="624B94BE" w14:textId="77777777" w:rsidR="0041037A" w:rsidRPr="00B7030B" w:rsidRDefault="007B0AD3" w:rsidP="007B0AD3">
      <w:pPr>
        <w:pStyle w:val="BodyText2"/>
      </w:pPr>
      <w:r>
        <w:t xml:space="preserve">Edited </w:t>
      </w:r>
      <w:r w:rsidR="0041037A" w:rsidRPr="00B7030B">
        <w:t>by</w:t>
      </w:r>
      <w:r w:rsidR="0041037A" w:rsidRPr="00B7030B">
        <w:tab/>
      </w:r>
    </w:p>
    <w:p w14:paraId="08962AA6" w14:textId="77777777" w:rsidR="0041037A" w:rsidRPr="00B7030B" w:rsidRDefault="0041037A">
      <w:pPr>
        <w:pStyle w:val="BodyText2"/>
      </w:pPr>
    </w:p>
    <w:p w14:paraId="03EECBD2" w14:textId="77777777" w:rsidR="0041037A" w:rsidRDefault="0041037A">
      <w:pPr>
        <w:pStyle w:val="BodyText2"/>
      </w:pPr>
      <w:r w:rsidRPr="00B7030B">
        <w:tab/>
      </w:r>
      <w:r w:rsidRPr="00B7030B">
        <w:tab/>
        <w:t>Scott A. Wells</w:t>
      </w:r>
    </w:p>
    <w:p w14:paraId="7B0DDC86" w14:textId="77777777" w:rsidR="00034576" w:rsidRPr="00B7030B" w:rsidRDefault="00034576">
      <w:pPr>
        <w:pStyle w:val="BodyText2"/>
      </w:pPr>
      <w:r>
        <w:tab/>
      </w:r>
      <w:r>
        <w:tab/>
        <w:t>Professor</w:t>
      </w:r>
    </w:p>
    <w:p w14:paraId="5DD20B72" w14:textId="77777777" w:rsidR="0041037A" w:rsidRPr="00B7030B" w:rsidRDefault="0041037A">
      <w:pPr>
        <w:pStyle w:val="BodyText2"/>
      </w:pPr>
      <w:r w:rsidRPr="00B7030B">
        <w:tab/>
      </w:r>
      <w:r w:rsidRPr="00B7030B">
        <w:tab/>
        <w:t>Department of Civil and Environmental Engineering</w:t>
      </w:r>
    </w:p>
    <w:p w14:paraId="5E0DFD89" w14:textId="77777777" w:rsidR="0041037A" w:rsidRPr="00B7030B" w:rsidRDefault="0041037A">
      <w:pPr>
        <w:pStyle w:val="BodyText2"/>
      </w:pPr>
      <w:r w:rsidRPr="00B7030B">
        <w:tab/>
      </w:r>
      <w:r w:rsidRPr="00B7030B">
        <w:tab/>
        <w:t>Portland State University</w:t>
      </w:r>
    </w:p>
    <w:p w14:paraId="59C46AE7" w14:textId="77777777" w:rsidR="0041037A" w:rsidRPr="00B7030B" w:rsidRDefault="0041037A">
      <w:pPr>
        <w:pStyle w:val="BodyText2"/>
      </w:pPr>
      <w:r w:rsidRPr="00B7030B">
        <w:tab/>
      </w:r>
      <w:r w:rsidRPr="00B7030B">
        <w:tab/>
        <w:t>Portland, OR  97207-0751</w:t>
      </w:r>
    </w:p>
    <w:p w14:paraId="5F45FC9A" w14:textId="77777777" w:rsidR="0041037A" w:rsidRPr="00B7030B" w:rsidRDefault="0041037A">
      <w:pPr>
        <w:pStyle w:val="BodyText2"/>
      </w:pPr>
    </w:p>
    <w:p w14:paraId="1AF8943D" w14:textId="77777777" w:rsidR="0041037A" w:rsidRDefault="0041037A">
      <w:pPr>
        <w:pStyle w:val="BodyText2"/>
      </w:pPr>
    </w:p>
    <w:p w14:paraId="4D5B980A" w14:textId="77777777" w:rsidR="007B0AD3" w:rsidRDefault="007B0AD3">
      <w:pPr>
        <w:pStyle w:val="BodyText2"/>
      </w:pPr>
    </w:p>
    <w:p w14:paraId="4DE49418" w14:textId="77777777" w:rsidR="007B0AD3" w:rsidRDefault="007B0AD3">
      <w:pPr>
        <w:pStyle w:val="BodyText2"/>
      </w:pPr>
    </w:p>
    <w:p w14:paraId="55123C1A" w14:textId="77777777" w:rsidR="006F3BB5" w:rsidRDefault="006F3BB5">
      <w:pPr>
        <w:pStyle w:val="BodyText2"/>
      </w:pPr>
    </w:p>
    <w:p w14:paraId="3798940D" w14:textId="77777777" w:rsidR="006F3BB5" w:rsidRDefault="006F3BB5">
      <w:pPr>
        <w:pStyle w:val="BodyText2"/>
      </w:pPr>
    </w:p>
    <w:p w14:paraId="7374920F" w14:textId="77777777" w:rsidR="006F3BB5" w:rsidRDefault="006F3BB5">
      <w:pPr>
        <w:pStyle w:val="BodyText2"/>
      </w:pPr>
    </w:p>
    <w:p w14:paraId="5A143366" w14:textId="77777777" w:rsidR="007B0AD3" w:rsidRPr="00B7030B" w:rsidRDefault="007B0AD3">
      <w:pPr>
        <w:pStyle w:val="BodyText2"/>
      </w:pPr>
    </w:p>
    <w:p w14:paraId="5404A3E6" w14:textId="77777777" w:rsidR="0041037A" w:rsidRPr="00B7030B" w:rsidRDefault="0041037A">
      <w:pPr>
        <w:pStyle w:val="BodyText2"/>
      </w:pPr>
    </w:p>
    <w:p w14:paraId="51109235" w14:textId="77777777" w:rsidR="0041037A" w:rsidRPr="00B7030B" w:rsidRDefault="00A815B6">
      <w:pPr>
        <w:pStyle w:val="BodyText2"/>
      </w:pPr>
      <w:r w:rsidRPr="00B7030B">
        <w:t>Department of Civil and Environmental Engineering</w:t>
      </w:r>
    </w:p>
    <w:p w14:paraId="03C5EB6D" w14:textId="77777777" w:rsidR="00A815B6" w:rsidRPr="00B7030B" w:rsidRDefault="00A815B6">
      <w:pPr>
        <w:pStyle w:val="BodyText2"/>
      </w:pPr>
      <w:r w:rsidRPr="00B7030B">
        <w:t xml:space="preserve">Portland State </w:t>
      </w:r>
      <w:r w:rsidR="00D90772" w:rsidRPr="00B7030B">
        <w:t>University</w:t>
      </w:r>
    </w:p>
    <w:p w14:paraId="5AE564DA" w14:textId="77777777" w:rsidR="00A815B6" w:rsidRPr="00B7030B" w:rsidRDefault="00A815B6">
      <w:pPr>
        <w:pStyle w:val="BodyText2"/>
      </w:pPr>
      <w:r w:rsidRPr="00B7030B">
        <w:t>Portland, OR 97207-0751</w:t>
      </w:r>
    </w:p>
    <w:p w14:paraId="2D5AD823" w14:textId="77777777" w:rsidR="00A42730" w:rsidRPr="00B7030B" w:rsidRDefault="00A42730">
      <w:pPr>
        <w:pStyle w:val="BodyText2"/>
        <w:rPr>
          <w:sz w:val="18"/>
        </w:rPr>
      </w:pPr>
    </w:p>
    <w:p w14:paraId="1122817F" w14:textId="77777777" w:rsidR="00A42730" w:rsidRPr="00B7030B" w:rsidRDefault="00A42730">
      <w:pPr>
        <w:pStyle w:val="BodyText2"/>
        <w:rPr>
          <w:sz w:val="18"/>
        </w:rPr>
      </w:pPr>
    </w:p>
    <w:p w14:paraId="73CEA340" w14:textId="77777777" w:rsidR="0041037A" w:rsidRPr="00B7030B" w:rsidRDefault="0041037A">
      <w:pPr>
        <w:pStyle w:val="BodyText2"/>
        <w:rPr>
          <w:sz w:val="18"/>
        </w:rPr>
      </w:pPr>
    </w:p>
    <w:p w14:paraId="5959BE57" w14:textId="55FFB116" w:rsidR="0041037A" w:rsidRPr="00B7030B" w:rsidRDefault="000F7329">
      <w:pPr>
        <w:pStyle w:val="BodyText2"/>
      </w:pPr>
      <w:r>
        <w:t>February 2021</w:t>
      </w:r>
    </w:p>
    <w:p w14:paraId="62E8059E" w14:textId="77777777" w:rsidR="0041037A" w:rsidRPr="00B7030B" w:rsidRDefault="0041037A">
      <w:pPr>
        <w:pStyle w:val="BodyText2"/>
        <w:rPr>
          <w:sz w:val="18"/>
        </w:rPr>
      </w:pPr>
    </w:p>
    <w:p w14:paraId="7A2C5B75" w14:textId="6A28E397" w:rsidR="0041037A" w:rsidRPr="00B7030B" w:rsidRDefault="0041037A" w:rsidP="00563509">
      <w:pPr>
        <w:pStyle w:val="Heading1"/>
        <w:spacing w:after="600"/>
        <w:rPr>
          <w:rFonts w:asciiTheme="minorHAnsi" w:hAnsiTheme="minorHAnsi"/>
        </w:rPr>
      </w:pPr>
      <w:bookmarkStart w:id="1" w:name="_Toc41047627"/>
      <w:r w:rsidRPr="00B7030B">
        <w:rPr>
          <w:rFonts w:asciiTheme="minorHAnsi" w:hAnsiTheme="minorHAnsi"/>
        </w:rPr>
        <w:lastRenderedPageBreak/>
        <w:t>Contents</w:t>
      </w:r>
      <w:bookmarkEnd w:id="1"/>
    </w:p>
    <w:p w14:paraId="2C3C3EC0" w14:textId="38D0DD6A" w:rsidR="00E426E5" w:rsidRDefault="00FA1B19">
      <w:pPr>
        <w:pStyle w:val="TOC1"/>
        <w:rPr>
          <w:rFonts w:eastAsiaTheme="minorEastAsia" w:cstheme="minorBidi"/>
          <w:snapToGrid/>
          <w:color w:val="auto"/>
          <w:szCs w:val="22"/>
        </w:rPr>
      </w:pPr>
      <w:r w:rsidRPr="00B7030B">
        <w:rPr>
          <w:rFonts w:cs="Arial"/>
        </w:rPr>
        <w:fldChar w:fldCharType="begin"/>
      </w:r>
      <w:r w:rsidR="0041037A" w:rsidRPr="00B7030B">
        <w:rPr>
          <w:rFonts w:cs="Arial"/>
        </w:rPr>
        <w:instrText xml:space="preserve"> TOC \o "1-5" \h \z \t "Heading 9,4" </w:instrText>
      </w:r>
      <w:r w:rsidRPr="00B7030B">
        <w:rPr>
          <w:rFonts w:cs="Arial"/>
        </w:rPr>
        <w:fldChar w:fldCharType="separate"/>
      </w:r>
      <w:hyperlink w:anchor="_Toc41047627" w:history="1">
        <w:r w:rsidR="00E426E5" w:rsidRPr="000227AB">
          <w:rPr>
            <w:rStyle w:val="Hyperlink"/>
          </w:rPr>
          <w:t>Contents</w:t>
        </w:r>
        <w:r w:rsidR="00E426E5">
          <w:rPr>
            <w:webHidden/>
          </w:rPr>
          <w:tab/>
        </w:r>
        <w:r w:rsidR="00E426E5">
          <w:rPr>
            <w:webHidden/>
          </w:rPr>
          <w:fldChar w:fldCharType="begin"/>
        </w:r>
        <w:r w:rsidR="00E426E5">
          <w:rPr>
            <w:webHidden/>
          </w:rPr>
          <w:instrText xml:space="preserve"> PAGEREF _Toc41047627 \h </w:instrText>
        </w:r>
        <w:r w:rsidR="00E426E5">
          <w:rPr>
            <w:webHidden/>
          </w:rPr>
        </w:r>
        <w:r w:rsidR="00E426E5">
          <w:rPr>
            <w:webHidden/>
          </w:rPr>
          <w:fldChar w:fldCharType="separate"/>
        </w:r>
        <w:r w:rsidR="00795A65">
          <w:rPr>
            <w:webHidden/>
          </w:rPr>
          <w:t>ii</w:t>
        </w:r>
        <w:r w:rsidR="00E426E5">
          <w:rPr>
            <w:webHidden/>
          </w:rPr>
          <w:fldChar w:fldCharType="end"/>
        </w:r>
      </w:hyperlink>
    </w:p>
    <w:p w14:paraId="1E401E53" w14:textId="6723A0D6" w:rsidR="00E426E5" w:rsidRDefault="00C51A7D">
      <w:pPr>
        <w:pStyle w:val="TOC1"/>
        <w:rPr>
          <w:rFonts w:eastAsiaTheme="minorEastAsia" w:cstheme="minorBidi"/>
          <w:snapToGrid/>
          <w:color w:val="auto"/>
          <w:szCs w:val="22"/>
        </w:rPr>
      </w:pPr>
      <w:hyperlink w:anchor="_Toc41047628" w:history="1">
        <w:r w:rsidR="00E426E5" w:rsidRPr="000227AB">
          <w:rPr>
            <w:rStyle w:val="Hyperlink"/>
          </w:rPr>
          <w:t>List of Figures</w:t>
        </w:r>
        <w:r w:rsidR="00E426E5">
          <w:rPr>
            <w:webHidden/>
          </w:rPr>
          <w:tab/>
        </w:r>
        <w:r w:rsidR="00E426E5">
          <w:rPr>
            <w:webHidden/>
          </w:rPr>
          <w:fldChar w:fldCharType="begin"/>
        </w:r>
        <w:r w:rsidR="00E426E5">
          <w:rPr>
            <w:webHidden/>
          </w:rPr>
          <w:instrText xml:space="preserve"> PAGEREF _Toc41047628 \h </w:instrText>
        </w:r>
        <w:r w:rsidR="00E426E5">
          <w:rPr>
            <w:webHidden/>
          </w:rPr>
        </w:r>
        <w:r w:rsidR="00E426E5">
          <w:rPr>
            <w:webHidden/>
          </w:rPr>
          <w:fldChar w:fldCharType="separate"/>
        </w:r>
        <w:r w:rsidR="00795A65">
          <w:rPr>
            <w:webHidden/>
          </w:rPr>
          <w:t>x</w:t>
        </w:r>
        <w:r w:rsidR="00E426E5">
          <w:rPr>
            <w:webHidden/>
          </w:rPr>
          <w:fldChar w:fldCharType="end"/>
        </w:r>
      </w:hyperlink>
    </w:p>
    <w:p w14:paraId="1CD81013" w14:textId="4DDC5FE3" w:rsidR="00E426E5" w:rsidRDefault="00C51A7D">
      <w:pPr>
        <w:pStyle w:val="TOC1"/>
        <w:rPr>
          <w:rFonts w:eastAsiaTheme="minorEastAsia" w:cstheme="minorBidi"/>
          <w:snapToGrid/>
          <w:color w:val="auto"/>
          <w:szCs w:val="22"/>
        </w:rPr>
      </w:pPr>
      <w:hyperlink w:anchor="_Toc41047629" w:history="1">
        <w:r w:rsidR="00E426E5" w:rsidRPr="000227AB">
          <w:rPr>
            <w:rStyle w:val="Hyperlink"/>
          </w:rPr>
          <w:t>List of Tables</w:t>
        </w:r>
        <w:r w:rsidR="00E426E5">
          <w:rPr>
            <w:webHidden/>
          </w:rPr>
          <w:tab/>
        </w:r>
        <w:r w:rsidR="00E426E5">
          <w:rPr>
            <w:webHidden/>
          </w:rPr>
          <w:fldChar w:fldCharType="begin"/>
        </w:r>
        <w:r w:rsidR="00E426E5">
          <w:rPr>
            <w:webHidden/>
          </w:rPr>
          <w:instrText xml:space="preserve"> PAGEREF _Toc41047629 \h </w:instrText>
        </w:r>
        <w:r w:rsidR="00E426E5">
          <w:rPr>
            <w:webHidden/>
          </w:rPr>
        </w:r>
        <w:r w:rsidR="00E426E5">
          <w:rPr>
            <w:webHidden/>
          </w:rPr>
          <w:fldChar w:fldCharType="separate"/>
        </w:r>
        <w:r w:rsidR="00795A65">
          <w:rPr>
            <w:webHidden/>
          </w:rPr>
          <w:t>xii</w:t>
        </w:r>
        <w:r w:rsidR="00E426E5">
          <w:rPr>
            <w:webHidden/>
          </w:rPr>
          <w:fldChar w:fldCharType="end"/>
        </w:r>
      </w:hyperlink>
    </w:p>
    <w:p w14:paraId="27ED6C0A" w14:textId="24B2C538" w:rsidR="00E426E5" w:rsidRDefault="00C51A7D">
      <w:pPr>
        <w:pStyle w:val="TOC1"/>
        <w:rPr>
          <w:rFonts w:eastAsiaTheme="minorEastAsia" w:cstheme="minorBidi"/>
          <w:snapToGrid/>
          <w:color w:val="auto"/>
          <w:szCs w:val="22"/>
        </w:rPr>
      </w:pPr>
      <w:hyperlink w:anchor="_Toc41047630" w:history="1">
        <w:r w:rsidR="00E426E5" w:rsidRPr="000227AB">
          <w:rPr>
            <w:rStyle w:val="Hyperlink"/>
          </w:rPr>
          <w:t>Preface</w:t>
        </w:r>
        <w:r w:rsidR="00E426E5">
          <w:rPr>
            <w:webHidden/>
          </w:rPr>
          <w:tab/>
        </w:r>
        <w:r w:rsidR="00E426E5">
          <w:rPr>
            <w:webHidden/>
          </w:rPr>
          <w:fldChar w:fldCharType="begin"/>
        </w:r>
        <w:r w:rsidR="00E426E5">
          <w:rPr>
            <w:webHidden/>
          </w:rPr>
          <w:instrText xml:space="preserve"> PAGEREF _Toc41047630 \h </w:instrText>
        </w:r>
        <w:r w:rsidR="00E426E5">
          <w:rPr>
            <w:webHidden/>
          </w:rPr>
        </w:r>
        <w:r w:rsidR="00E426E5">
          <w:rPr>
            <w:webHidden/>
          </w:rPr>
          <w:fldChar w:fldCharType="separate"/>
        </w:r>
        <w:r w:rsidR="00795A65">
          <w:rPr>
            <w:webHidden/>
          </w:rPr>
          <w:t>xiv</w:t>
        </w:r>
        <w:r w:rsidR="00E426E5">
          <w:rPr>
            <w:webHidden/>
          </w:rPr>
          <w:fldChar w:fldCharType="end"/>
        </w:r>
      </w:hyperlink>
    </w:p>
    <w:p w14:paraId="5A568BE1" w14:textId="5AE20864" w:rsidR="00E426E5" w:rsidRDefault="00C51A7D">
      <w:pPr>
        <w:pStyle w:val="TOC1"/>
        <w:tabs>
          <w:tab w:val="left" w:pos="576"/>
        </w:tabs>
        <w:rPr>
          <w:rFonts w:eastAsiaTheme="minorEastAsia" w:cstheme="minorBidi"/>
          <w:snapToGrid/>
          <w:color w:val="auto"/>
          <w:szCs w:val="22"/>
        </w:rPr>
      </w:pPr>
      <w:hyperlink w:anchor="_Toc41047631" w:history="1">
        <w:r w:rsidR="00E426E5" w:rsidRPr="000227AB">
          <w:rPr>
            <w:rStyle w:val="Hyperlink"/>
          </w:rPr>
          <w:t>1.</w:t>
        </w:r>
        <w:r w:rsidR="00E426E5">
          <w:rPr>
            <w:rFonts w:eastAsiaTheme="minorEastAsia" w:cstheme="minorBidi"/>
            <w:snapToGrid/>
            <w:color w:val="auto"/>
            <w:szCs w:val="22"/>
          </w:rPr>
          <w:tab/>
        </w:r>
        <w:r w:rsidR="00E426E5" w:rsidRPr="000227AB">
          <w:rPr>
            <w:rStyle w:val="Hyperlink"/>
          </w:rPr>
          <w:t>Introduction</w:t>
        </w:r>
        <w:r w:rsidR="00E426E5">
          <w:rPr>
            <w:webHidden/>
          </w:rPr>
          <w:tab/>
        </w:r>
        <w:r w:rsidR="00E426E5">
          <w:rPr>
            <w:webHidden/>
          </w:rPr>
          <w:fldChar w:fldCharType="begin"/>
        </w:r>
        <w:r w:rsidR="00E426E5">
          <w:rPr>
            <w:webHidden/>
          </w:rPr>
          <w:instrText xml:space="preserve"> PAGEREF _Toc41047631 \h </w:instrText>
        </w:r>
        <w:r w:rsidR="00E426E5">
          <w:rPr>
            <w:webHidden/>
          </w:rPr>
        </w:r>
        <w:r w:rsidR="00E426E5">
          <w:rPr>
            <w:webHidden/>
          </w:rPr>
          <w:fldChar w:fldCharType="separate"/>
        </w:r>
        <w:r w:rsidR="00795A65">
          <w:rPr>
            <w:webHidden/>
          </w:rPr>
          <w:t>1</w:t>
        </w:r>
        <w:r w:rsidR="00E426E5">
          <w:rPr>
            <w:webHidden/>
          </w:rPr>
          <w:fldChar w:fldCharType="end"/>
        </w:r>
      </w:hyperlink>
    </w:p>
    <w:p w14:paraId="4541252F" w14:textId="498DC6B5" w:rsidR="00E426E5" w:rsidRDefault="00C51A7D">
      <w:pPr>
        <w:pStyle w:val="TOC2"/>
        <w:rPr>
          <w:rFonts w:eastAsiaTheme="minorEastAsia" w:cstheme="minorBidi"/>
          <w:snapToGrid/>
          <w:color w:val="auto"/>
          <w:szCs w:val="22"/>
        </w:rPr>
      </w:pPr>
      <w:hyperlink w:anchor="_Toc41047632" w:history="1">
        <w:r w:rsidR="00E426E5" w:rsidRPr="000227AB">
          <w:rPr>
            <w:rStyle w:val="Hyperlink"/>
          </w:rPr>
          <w:t>Input Files Overview</w:t>
        </w:r>
        <w:r w:rsidR="00E426E5">
          <w:rPr>
            <w:webHidden/>
          </w:rPr>
          <w:tab/>
        </w:r>
        <w:r w:rsidR="00E426E5">
          <w:rPr>
            <w:webHidden/>
          </w:rPr>
          <w:fldChar w:fldCharType="begin"/>
        </w:r>
        <w:r w:rsidR="00E426E5">
          <w:rPr>
            <w:webHidden/>
          </w:rPr>
          <w:instrText xml:space="preserve"> PAGEREF _Toc41047632 \h </w:instrText>
        </w:r>
        <w:r w:rsidR="00E426E5">
          <w:rPr>
            <w:webHidden/>
          </w:rPr>
        </w:r>
        <w:r w:rsidR="00E426E5">
          <w:rPr>
            <w:webHidden/>
          </w:rPr>
          <w:fldChar w:fldCharType="separate"/>
        </w:r>
        <w:r w:rsidR="00795A65">
          <w:rPr>
            <w:webHidden/>
          </w:rPr>
          <w:t>1</w:t>
        </w:r>
        <w:r w:rsidR="00E426E5">
          <w:rPr>
            <w:webHidden/>
          </w:rPr>
          <w:fldChar w:fldCharType="end"/>
        </w:r>
      </w:hyperlink>
    </w:p>
    <w:p w14:paraId="6F3C4BDF" w14:textId="0C31CE80" w:rsidR="00E426E5" w:rsidRDefault="00C51A7D">
      <w:pPr>
        <w:pStyle w:val="TOC2"/>
        <w:rPr>
          <w:rFonts w:eastAsiaTheme="minorEastAsia" w:cstheme="minorBidi"/>
          <w:snapToGrid/>
          <w:color w:val="auto"/>
          <w:szCs w:val="22"/>
        </w:rPr>
      </w:pPr>
      <w:hyperlink w:anchor="_Toc41047633" w:history="1">
        <w:r w:rsidR="00E426E5" w:rsidRPr="000227AB">
          <w:rPr>
            <w:rStyle w:val="Hyperlink"/>
          </w:rPr>
          <w:t>Output Files Overview</w:t>
        </w:r>
        <w:r w:rsidR="00E426E5">
          <w:rPr>
            <w:webHidden/>
          </w:rPr>
          <w:tab/>
        </w:r>
        <w:r w:rsidR="00E426E5">
          <w:rPr>
            <w:webHidden/>
          </w:rPr>
          <w:fldChar w:fldCharType="begin"/>
        </w:r>
        <w:r w:rsidR="00E426E5">
          <w:rPr>
            <w:webHidden/>
          </w:rPr>
          <w:instrText xml:space="preserve"> PAGEREF _Toc41047633 \h </w:instrText>
        </w:r>
        <w:r w:rsidR="00E426E5">
          <w:rPr>
            <w:webHidden/>
          </w:rPr>
        </w:r>
        <w:r w:rsidR="00E426E5">
          <w:rPr>
            <w:webHidden/>
          </w:rPr>
          <w:fldChar w:fldCharType="separate"/>
        </w:r>
        <w:r w:rsidR="00795A65">
          <w:rPr>
            <w:webHidden/>
          </w:rPr>
          <w:t>1</w:t>
        </w:r>
        <w:r w:rsidR="00E426E5">
          <w:rPr>
            <w:webHidden/>
          </w:rPr>
          <w:fldChar w:fldCharType="end"/>
        </w:r>
      </w:hyperlink>
    </w:p>
    <w:p w14:paraId="77379502" w14:textId="3A32D0F1" w:rsidR="00E426E5" w:rsidRDefault="00C51A7D">
      <w:pPr>
        <w:pStyle w:val="TOC2"/>
        <w:rPr>
          <w:rFonts w:eastAsiaTheme="minorEastAsia" w:cstheme="minorBidi"/>
          <w:snapToGrid/>
          <w:color w:val="auto"/>
          <w:szCs w:val="22"/>
        </w:rPr>
      </w:pPr>
      <w:hyperlink w:anchor="_Toc41047634" w:history="1">
        <w:r w:rsidR="00E426E5" w:rsidRPr="000227AB">
          <w:rPr>
            <w:rStyle w:val="Hyperlink"/>
          </w:rPr>
          <w:t>Command-line Working Directory Specification</w:t>
        </w:r>
        <w:r w:rsidR="00E426E5">
          <w:rPr>
            <w:webHidden/>
          </w:rPr>
          <w:tab/>
        </w:r>
        <w:r w:rsidR="00E426E5">
          <w:rPr>
            <w:webHidden/>
          </w:rPr>
          <w:fldChar w:fldCharType="begin"/>
        </w:r>
        <w:r w:rsidR="00E426E5">
          <w:rPr>
            <w:webHidden/>
          </w:rPr>
          <w:instrText xml:space="preserve"> PAGEREF _Toc41047634 \h </w:instrText>
        </w:r>
        <w:r w:rsidR="00E426E5">
          <w:rPr>
            <w:webHidden/>
          </w:rPr>
        </w:r>
        <w:r w:rsidR="00E426E5">
          <w:rPr>
            <w:webHidden/>
          </w:rPr>
          <w:fldChar w:fldCharType="separate"/>
        </w:r>
        <w:r w:rsidR="00795A65">
          <w:rPr>
            <w:webHidden/>
          </w:rPr>
          <w:t>2</w:t>
        </w:r>
        <w:r w:rsidR="00E426E5">
          <w:rPr>
            <w:webHidden/>
          </w:rPr>
          <w:fldChar w:fldCharType="end"/>
        </w:r>
      </w:hyperlink>
    </w:p>
    <w:p w14:paraId="2A5C5641" w14:textId="26F64E23" w:rsidR="00E426E5" w:rsidRDefault="00C51A7D">
      <w:pPr>
        <w:pStyle w:val="TOC1"/>
        <w:tabs>
          <w:tab w:val="left" w:pos="576"/>
        </w:tabs>
        <w:rPr>
          <w:rFonts w:eastAsiaTheme="minorEastAsia" w:cstheme="minorBidi"/>
          <w:snapToGrid/>
          <w:color w:val="auto"/>
          <w:szCs w:val="22"/>
        </w:rPr>
      </w:pPr>
      <w:hyperlink w:anchor="_Toc41047635" w:history="1">
        <w:r w:rsidR="00E426E5" w:rsidRPr="000227AB">
          <w:rPr>
            <w:rStyle w:val="Hyperlink"/>
          </w:rPr>
          <w:t>2.</w:t>
        </w:r>
        <w:r w:rsidR="00E426E5">
          <w:rPr>
            <w:rFonts w:eastAsiaTheme="minorEastAsia" w:cstheme="minorBidi"/>
            <w:snapToGrid/>
            <w:color w:val="auto"/>
            <w:szCs w:val="22"/>
          </w:rPr>
          <w:tab/>
        </w:r>
        <w:r w:rsidR="00E426E5" w:rsidRPr="000227AB">
          <w:rPr>
            <w:rStyle w:val="Hyperlink"/>
          </w:rPr>
          <w:t>Input and Output Files Data Description</w:t>
        </w:r>
        <w:r w:rsidR="00E426E5">
          <w:rPr>
            <w:webHidden/>
          </w:rPr>
          <w:tab/>
        </w:r>
        <w:r w:rsidR="00E426E5">
          <w:rPr>
            <w:webHidden/>
          </w:rPr>
          <w:fldChar w:fldCharType="begin"/>
        </w:r>
        <w:r w:rsidR="00E426E5">
          <w:rPr>
            <w:webHidden/>
          </w:rPr>
          <w:instrText xml:space="preserve"> PAGEREF _Toc41047635 \h </w:instrText>
        </w:r>
        <w:r w:rsidR="00E426E5">
          <w:rPr>
            <w:webHidden/>
          </w:rPr>
        </w:r>
        <w:r w:rsidR="00E426E5">
          <w:rPr>
            <w:webHidden/>
          </w:rPr>
          <w:fldChar w:fldCharType="separate"/>
        </w:r>
        <w:r w:rsidR="00795A65">
          <w:rPr>
            <w:webHidden/>
          </w:rPr>
          <w:t>3</w:t>
        </w:r>
        <w:r w:rsidR="00E426E5">
          <w:rPr>
            <w:webHidden/>
          </w:rPr>
          <w:fldChar w:fldCharType="end"/>
        </w:r>
      </w:hyperlink>
    </w:p>
    <w:p w14:paraId="3365BE13" w14:textId="410A5196" w:rsidR="00E426E5" w:rsidRDefault="00C51A7D">
      <w:pPr>
        <w:pStyle w:val="TOC2"/>
        <w:rPr>
          <w:rFonts w:eastAsiaTheme="minorEastAsia" w:cstheme="minorBidi"/>
          <w:snapToGrid/>
          <w:color w:val="auto"/>
          <w:szCs w:val="22"/>
        </w:rPr>
      </w:pPr>
      <w:hyperlink w:anchor="_Toc41047636" w:history="1">
        <w:r w:rsidR="00E426E5" w:rsidRPr="000227AB">
          <w:rPr>
            <w:rStyle w:val="Hyperlink"/>
          </w:rPr>
          <w:t>Input Files</w:t>
        </w:r>
        <w:r w:rsidR="00E426E5">
          <w:rPr>
            <w:webHidden/>
          </w:rPr>
          <w:tab/>
        </w:r>
        <w:r w:rsidR="00E426E5">
          <w:rPr>
            <w:webHidden/>
          </w:rPr>
          <w:fldChar w:fldCharType="begin"/>
        </w:r>
        <w:r w:rsidR="00E426E5">
          <w:rPr>
            <w:webHidden/>
          </w:rPr>
          <w:instrText xml:space="preserve"> PAGEREF _Toc41047636 \h </w:instrText>
        </w:r>
        <w:r w:rsidR="00E426E5">
          <w:rPr>
            <w:webHidden/>
          </w:rPr>
        </w:r>
        <w:r w:rsidR="00E426E5">
          <w:rPr>
            <w:webHidden/>
          </w:rPr>
          <w:fldChar w:fldCharType="separate"/>
        </w:r>
        <w:r w:rsidR="00795A65">
          <w:rPr>
            <w:webHidden/>
          </w:rPr>
          <w:t>3</w:t>
        </w:r>
        <w:r w:rsidR="00E426E5">
          <w:rPr>
            <w:webHidden/>
          </w:rPr>
          <w:fldChar w:fldCharType="end"/>
        </w:r>
      </w:hyperlink>
    </w:p>
    <w:p w14:paraId="6139BD29" w14:textId="52DAB0B9" w:rsidR="00E426E5" w:rsidRDefault="00C51A7D">
      <w:pPr>
        <w:pStyle w:val="TOC3"/>
        <w:rPr>
          <w:rFonts w:eastAsiaTheme="minorEastAsia" w:cstheme="minorBidi"/>
          <w:snapToGrid/>
          <w:color w:val="auto"/>
          <w:szCs w:val="22"/>
        </w:rPr>
      </w:pPr>
      <w:hyperlink w:anchor="_Toc41047637" w:history="1">
        <w:r w:rsidR="00E426E5" w:rsidRPr="000227AB">
          <w:rPr>
            <w:rStyle w:val="Hyperlink"/>
          </w:rPr>
          <w:t>Control File: w2_con.npt</w:t>
        </w:r>
        <w:r w:rsidR="00E426E5">
          <w:rPr>
            <w:webHidden/>
          </w:rPr>
          <w:tab/>
        </w:r>
        <w:r w:rsidR="00E426E5">
          <w:rPr>
            <w:webHidden/>
          </w:rPr>
          <w:fldChar w:fldCharType="begin"/>
        </w:r>
        <w:r w:rsidR="00E426E5">
          <w:rPr>
            <w:webHidden/>
          </w:rPr>
          <w:instrText xml:space="preserve"> PAGEREF _Toc41047637 \h </w:instrText>
        </w:r>
        <w:r w:rsidR="00E426E5">
          <w:rPr>
            <w:webHidden/>
          </w:rPr>
        </w:r>
        <w:r w:rsidR="00E426E5">
          <w:rPr>
            <w:webHidden/>
          </w:rPr>
          <w:fldChar w:fldCharType="separate"/>
        </w:r>
        <w:r w:rsidR="00795A65">
          <w:rPr>
            <w:webHidden/>
          </w:rPr>
          <w:t>3</w:t>
        </w:r>
        <w:r w:rsidR="00E426E5">
          <w:rPr>
            <w:webHidden/>
          </w:rPr>
          <w:fldChar w:fldCharType="end"/>
        </w:r>
      </w:hyperlink>
    </w:p>
    <w:p w14:paraId="7F1ABB10" w14:textId="51E5E226" w:rsidR="00E426E5" w:rsidRDefault="00C51A7D">
      <w:pPr>
        <w:pStyle w:val="TOC4"/>
        <w:rPr>
          <w:rFonts w:eastAsiaTheme="minorEastAsia" w:cstheme="minorBidi"/>
          <w:snapToGrid/>
          <w:color w:val="auto"/>
          <w:szCs w:val="22"/>
        </w:rPr>
      </w:pPr>
      <w:hyperlink w:anchor="_Toc41047638" w:history="1">
        <w:r w:rsidR="00E426E5" w:rsidRPr="000227AB">
          <w:rPr>
            <w:rStyle w:val="Hyperlink"/>
          </w:rPr>
          <w:t>Title (TITLE C)</w:t>
        </w:r>
        <w:r w:rsidR="00E426E5">
          <w:rPr>
            <w:webHidden/>
          </w:rPr>
          <w:tab/>
        </w:r>
        <w:r w:rsidR="00E426E5">
          <w:rPr>
            <w:webHidden/>
          </w:rPr>
          <w:fldChar w:fldCharType="begin"/>
        </w:r>
        <w:r w:rsidR="00E426E5">
          <w:rPr>
            <w:webHidden/>
          </w:rPr>
          <w:instrText xml:space="preserve"> PAGEREF _Toc41047638 \h </w:instrText>
        </w:r>
        <w:r w:rsidR="00E426E5">
          <w:rPr>
            <w:webHidden/>
          </w:rPr>
        </w:r>
        <w:r w:rsidR="00E426E5">
          <w:rPr>
            <w:webHidden/>
          </w:rPr>
          <w:fldChar w:fldCharType="separate"/>
        </w:r>
        <w:r w:rsidR="00795A65">
          <w:rPr>
            <w:webHidden/>
          </w:rPr>
          <w:t>4</w:t>
        </w:r>
        <w:r w:rsidR="00E426E5">
          <w:rPr>
            <w:webHidden/>
          </w:rPr>
          <w:fldChar w:fldCharType="end"/>
        </w:r>
      </w:hyperlink>
    </w:p>
    <w:p w14:paraId="3F87479A" w14:textId="569CE870" w:rsidR="00E426E5" w:rsidRDefault="00C51A7D">
      <w:pPr>
        <w:pStyle w:val="TOC4"/>
        <w:rPr>
          <w:rFonts w:eastAsiaTheme="minorEastAsia" w:cstheme="minorBidi"/>
          <w:snapToGrid/>
          <w:color w:val="auto"/>
          <w:szCs w:val="22"/>
        </w:rPr>
      </w:pPr>
      <w:hyperlink w:anchor="_Toc41047639" w:history="1">
        <w:r w:rsidR="00E426E5" w:rsidRPr="000227AB">
          <w:rPr>
            <w:rStyle w:val="Hyperlink"/>
          </w:rPr>
          <w:t>Grid Dimensions (GRID)</w:t>
        </w:r>
        <w:r w:rsidR="00E426E5">
          <w:rPr>
            <w:webHidden/>
          </w:rPr>
          <w:tab/>
        </w:r>
        <w:r w:rsidR="00E426E5">
          <w:rPr>
            <w:webHidden/>
          </w:rPr>
          <w:fldChar w:fldCharType="begin"/>
        </w:r>
        <w:r w:rsidR="00E426E5">
          <w:rPr>
            <w:webHidden/>
          </w:rPr>
          <w:instrText xml:space="preserve"> PAGEREF _Toc41047639 \h </w:instrText>
        </w:r>
        <w:r w:rsidR="00E426E5">
          <w:rPr>
            <w:webHidden/>
          </w:rPr>
        </w:r>
        <w:r w:rsidR="00E426E5">
          <w:rPr>
            <w:webHidden/>
          </w:rPr>
          <w:fldChar w:fldCharType="separate"/>
        </w:r>
        <w:r w:rsidR="00795A65">
          <w:rPr>
            <w:webHidden/>
          </w:rPr>
          <w:t>5</w:t>
        </w:r>
        <w:r w:rsidR="00E426E5">
          <w:rPr>
            <w:webHidden/>
          </w:rPr>
          <w:fldChar w:fldCharType="end"/>
        </w:r>
      </w:hyperlink>
    </w:p>
    <w:p w14:paraId="43D2C346" w14:textId="4CC3FF32" w:rsidR="00E426E5" w:rsidRDefault="00C51A7D">
      <w:pPr>
        <w:pStyle w:val="TOC4"/>
        <w:rPr>
          <w:rFonts w:eastAsiaTheme="minorEastAsia" w:cstheme="minorBidi"/>
          <w:snapToGrid/>
          <w:color w:val="auto"/>
          <w:szCs w:val="22"/>
        </w:rPr>
      </w:pPr>
      <w:hyperlink w:anchor="_Toc41047640" w:history="1">
        <w:r w:rsidR="00E426E5" w:rsidRPr="000227AB">
          <w:rPr>
            <w:rStyle w:val="Hyperlink"/>
          </w:rPr>
          <w:t>Inflow/Outflow Dimensions (IN/OUTFLOW)</w:t>
        </w:r>
        <w:r w:rsidR="00E426E5">
          <w:rPr>
            <w:webHidden/>
          </w:rPr>
          <w:tab/>
        </w:r>
        <w:r w:rsidR="00E426E5">
          <w:rPr>
            <w:webHidden/>
          </w:rPr>
          <w:fldChar w:fldCharType="begin"/>
        </w:r>
        <w:r w:rsidR="00E426E5">
          <w:rPr>
            <w:webHidden/>
          </w:rPr>
          <w:instrText xml:space="preserve"> PAGEREF _Toc41047640 \h </w:instrText>
        </w:r>
        <w:r w:rsidR="00E426E5">
          <w:rPr>
            <w:webHidden/>
          </w:rPr>
        </w:r>
        <w:r w:rsidR="00E426E5">
          <w:rPr>
            <w:webHidden/>
          </w:rPr>
          <w:fldChar w:fldCharType="separate"/>
        </w:r>
        <w:r w:rsidR="00795A65">
          <w:rPr>
            <w:webHidden/>
          </w:rPr>
          <w:t>6</w:t>
        </w:r>
        <w:r w:rsidR="00E426E5">
          <w:rPr>
            <w:webHidden/>
          </w:rPr>
          <w:fldChar w:fldCharType="end"/>
        </w:r>
      </w:hyperlink>
    </w:p>
    <w:p w14:paraId="079A3697" w14:textId="3136E092" w:rsidR="00E426E5" w:rsidRDefault="00C51A7D">
      <w:pPr>
        <w:pStyle w:val="TOC4"/>
        <w:rPr>
          <w:rFonts w:eastAsiaTheme="minorEastAsia" w:cstheme="minorBidi"/>
          <w:snapToGrid/>
          <w:color w:val="auto"/>
          <w:szCs w:val="22"/>
        </w:rPr>
      </w:pPr>
      <w:hyperlink w:anchor="_Toc41047641" w:history="1">
        <w:r w:rsidR="00E426E5" w:rsidRPr="000227AB">
          <w:rPr>
            <w:rStyle w:val="Hyperlink"/>
          </w:rPr>
          <w:t>Constituent Dimensions (CONSTITUENTS)</w:t>
        </w:r>
        <w:r w:rsidR="00E426E5">
          <w:rPr>
            <w:webHidden/>
          </w:rPr>
          <w:tab/>
        </w:r>
        <w:r w:rsidR="00E426E5">
          <w:rPr>
            <w:webHidden/>
          </w:rPr>
          <w:fldChar w:fldCharType="begin"/>
        </w:r>
        <w:r w:rsidR="00E426E5">
          <w:rPr>
            <w:webHidden/>
          </w:rPr>
          <w:instrText xml:space="preserve"> PAGEREF _Toc41047641 \h </w:instrText>
        </w:r>
        <w:r w:rsidR="00E426E5">
          <w:rPr>
            <w:webHidden/>
          </w:rPr>
        </w:r>
        <w:r w:rsidR="00E426E5">
          <w:rPr>
            <w:webHidden/>
          </w:rPr>
          <w:fldChar w:fldCharType="separate"/>
        </w:r>
        <w:r w:rsidR="00795A65">
          <w:rPr>
            <w:webHidden/>
          </w:rPr>
          <w:t>7</w:t>
        </w:r>
        <w:r w:rsidR="00E426E5">
          <w:rPr>
            <w:webHidden/>
          </w:rPr>
          <w:fldChar w:fldCharType="end"/>
        </w:r>
      </w:hyperlink>
    </w:p>
    <w:p w14:paraId="422CF062" w14:textId="63AA94C2" w:rsidR="00E426E5" w:rsidRDefault="00C51A7D">
      <w:pPr>
        <w:pStyle w:val="TOC4"/>
        <w:rPr>
          <w:rFonts w:eastAsiaTheme="minorEastAsia" w:cstheme="minorBidi"/>
          <w:snapToGrid/>
          <w:color w:val="auto"/>
          <w:szCs w:val="22"/>
        </w:rPr>
      </w:pPr>
      <w:hyperlink w:anchor="_Toc41047642" w:history="1">
        <w:r w:rsidR="00E426E5" w:rsidRPr="000227AB">
          <w:rPr>
            <w:rStyle w:val="Hyperlink"/>
          </w:rPr>
          <w:t>Miscellaneous (MISCELL)</w:t>
        </w:r>
        <w:r w:rsidR="00E426E5">
          <w:rPr>
            <w:webHidden/>
          </w:rPr>
          <w:tab/>
        </w:r>
        <w:r w:rsidR="00E426E5">
          <w:rPr>
            <w:webHidden/>
          </w:rPr>
          <w:fldChar w:fldCharType="begin"/>
        </w:r>
        <w:r w:rsidR="00E426E5">
          <w:rPr>
            <w:webHidden/>
          </w:rPr>
          <w:instrText xml:space="preserve"> PAGEREF _Toc41047642 \h </w:instrText>
        </w:r>
        <w:r w:rsidR="00E426E5">
          <w:rPr>
            <w:webHidden/>
          </w:rPr>
        </w:r>
        <w:r w:rsidR="00E426E5">
          <w:rPr>
            <w:webHidden/>
          </w:rPr>
          <w:fldChar w:fldCharType="separate"/>
        </w:r>
        <w:r w:rsidR="00795A65">
          <w:rPr>
            <w:webHidden/>
          </w:rPr>
          <w:t>8</w:t>
        </w:r>
        <w:r w:rsidR="00E426E5">
          <w:rPr>
            <w:webHidden/>
          </w:rPr>
          <w:fldChar w:fldCharType="end"/>
        </w:r>
      </w:hyperlink>
    </w:p>
    <w:p w14:paraId="510EBBEA" w14:textId="4ECD2240" w:rsidR="00E426E5" w:rsidRDefault="00C51A7D">
      <w:pPr>
        <w:pStyle w:val="TOC4"/>
        <w:rPr>
          <w:rFonts w:eastAsiaTheme="minorEastAsia" w:cstheme="minorBidi"/>
          <w:snapToGrid/>
          <w:color w:val="auto"/>
          <w:szCs w:val="22"/>
        </w:rPr>
      </w:pPr>
      <w:hyperlink w:anchor="_Toc41047643" w:history="1">
        <w:r w:rsidR="00E426E5" w:rsidRPr="000227AB">
          <w:rPr>
            <w:rStyle w:val="Hyperlink"/>
          </w:rPr>
          <w:t>Time Control (TIME CON)</w:t>
        </w:r>
        <w:r w:rsidR="00E426E5">
          <w:rPr>
            <w:webHidden/>
          </w:rPr>
          <w:tab/>
        </w:r>
        <w:r w:rsidR="00E426E5">
          <w:rPr>
            <w:webHidden/>
          </w:rPr>
          <w:fldChar w:fldCharType="begin"/>
        </w:r>
        <w:r w:rsidR="00E426E5">
          <w:rPr>
            <w:webHidden/>
          </w:rPr>
          <w:instrText xml:space="preserve"> PAGEREF _Toc41047643 \h </w:instrText>
        </w:r>
        <w:r w:rsidR="00E426E5">
          <w:rPr>
            <w:webHidden/>
          </w:rPr>
        </w:r>
        <w:r w:rsidR="00E426E5">
          <w:rPr>
            <w:webHidden/>
          </w:rPr>
          <w:fldChar w:fldCharType="separate"/>
        </w:r>
        <w:r w:rsidR="00795A65">
          <w:rPr>
            <w:webHidden/>
          </w:rPr>
          <w:t>10</w:t>
        </w:r>
        <w:r w:rsidR="00E426E5">
          <w:rPr>
            <w:webHidden/>
          </w:rPr>
          <w:fldChar w:fldCharType="end"/>
        </w:r>
      </w:hyperlink>
    </w:p>
    <w:p w14:paraId="3D4BD175" w14:textId="79BED9A4" w:rsidR="00E426E5" w:rsidRDefault="00C51A7D">
      <w:pPr>
        <w:pStyle w:val="TOC4"/>
        <w:rPr>
          <w:rFonts w:eastAsiaTheme="minorEastAsia" w:cstheme="minorBidi"/>
          <w:snapToGrid/>
          <w:color w:val="auto"/>
          <w:szCs w:val="22"/>
        </w:rPr>
      </w:pPr>
      <w:hyperlink w:anchor="_Toc41047644" w:history="1">
        <w:r w:rsidR="00E426E5" w:rsidRPr="000227AB">
          <w:rPr>
            <w:rStyle w:val="Hyperlink"/>
          </w:rPr>
          <w:t>Timestep Control (DLT CON)</w:t>
        </w:r>
        <w:r w:rsidR="00E426E5">
          <w:rPr>
            <w:webHidden/>
          </w:rPr>
          <w:tab/>
        </w:r>
        <w:r w:rsidR="00E426E5">
          <w:rPr>
            <w:webHidden/>
          </w:rPr>
          <w:fldChar w:fldCharType="begin"/>
        </w:r>
        <w:r w:rsidR="00E426E5">
          <w:rPr>
            <w:webHidden/>
          </w:rPr>
          <w:instrText xml:space="preserve"> PAGEREF _Toc41047644 \h </w:instrText>
        </w:r>
        <w:r w:rsidR="00E426E5">
          <w:rPr>
            <w:webHidden/>
          </w:rPr>
        </w:r>
        <w:r w:rsidR="00E426E5">
          <w:rPr>
            <w:webHidden/>
          </w:rPr>
          <w:fldChar w:fldCharType="separate"/>
        </w:r>
        <w:r w:rsidR="00795A65">
          <w:rPr>
            <w:webHidden/>
          </w:rPr>
          <w:t>11</w:t>
        </w:r>
        <w:r w:rsidR="00E426E5">
          <w:rPr>
            <w:webHidden/>
          </w:rPr>
          <w:fldChar w:fldCharType="end"/>
        </w:r>
      </w:hyperlink>
    </w:p>
    <w:p w14:paraId="20AF39FE" w14:textId="6D776C02" w:rsidR="00E426E5" w:rsidRDefault="00C51A7D">
      <w:pPr>
        <w:pStyle w:val="TOC4"/>
        <w:rPr>
          <w:rFonts w:eastAsiaTheme="minorEastAsia" w:cstheme="minorBidi"/>
          <w:snapToGrid/>
          <w:color w:val="auto"/>
          <w:szCs w:val="22"/>
        </w:rPr>
      </w:pPr>
      <w:hyperlink w:anchor="_Toc41047645" w:history="1">
        <w:r w:rsidR="00E426E5" w:rsidRPr="000227AB">
          <w:rPr>
            <w:rStyle w:val="Hyperlink"/>
          </w:rPr>
          <w:t>Timestep Date (DLT DATE)</w:t>
        </w:r>
        <w:r w:rsidR="00E426E5">
          <w:rPr>
            <w:webHidden/>
          </w:rPr>
          <w:tab/>
        </w:r>
        <w:r w:rsidR="00E426E5">
          <w:rPr>
            <w:webHidden/>
          </w:rPr>
          <w:fldChar w:fldCharType="begin"/>
        </w:r>
        <w:r w:rsidR="00E426E5">
          <w:rPr>
            <w:webHidden/>
          </w:rPr>
          <w:instrText xml:space="preserve"> PAGEREF _Toc41047645 \h </w:instrText>
        </w:r>
        <w:r w:rsidR="00E426E5">
          <w:rPr>
            <w:webHidden/>
          </w:rPr>
        </w:r>
        <w:r w:rsidR="00E426E5">
          <w:rPr>
            <w:webHidden/>
          </w:rPr>
          <w:fldChar w:fldCharType="separate"/>
        </w:r>
        <w:r w:rsidR="00795A65">
          <w:rPr>
            <w:webHidden/>
          </w:rPr>
          <w:t>12</w:t>
        </w:r>
        <w:r w:rsidR="00E426E5">
          <w:rPr>
            <w:webHidden/>
          </w:rPr>
          <w:fldChar w:fldCharType="end"/>
        </w:r>
      </w:hyperlink>
    </w:p>
    <w:p w14:paraId="7D50797F" w14:textId="1693E941" w:rsidR="00E426E5" w:rsidRDefault="00C51A7D">
      <w:pPr>
        <w:pStyle w:val="TOC4"/>
        <w:rPr>
          <w:rFonts w:eastAsiaTheme="minorEastAsia" w:cstheme="minorBidi"/>
          <w:snapToGrid/>
          <w:color w:val="auto"/>
          <w:szCs w:val="22"/>
        </w:rPr>
      </w:pPr>
      <w:hyperlink w:anchor="_Toc41047646" w:history="1">
        <w:r w:rsidR="00E426E5" w:rsidRPr="000227AB">
          <w:rPr>
            <w:rStyle w:val="Hyperlink"/>
          </w:rPr>
          <w:t>Maximum Timestep (DLT MAX)</w:t>
        </w:r>
        <w:r w:rsidR="00E426E5">
          <w:rPr>
            <w:webHidden/>
          </w:rPr>
          <w:tab/>
        </w:r>
        <w:r w:rsidR="00E426E5">
          <w:rPr>
            <w:webHidden/>
          </w:rPr>
          <w:fldChar w:fldCharType="begin"/>
        </w:r>
        <w:r w:rsidR="00E426E5">
          <w:rPr>
            <w:webHidden/>
          </w:rPr>
          <w:instrText xml:space="preserve"> PAGEREF _Toc41047646 \h </w:instrText>
        </w:r>
        <w:r w:rsidR="00E426E5">
          <w:rPr>
            <w:webHidden/>
          </w:rPr>
        </w:r>
        <w:r w:rsidR="00E426E5">
          <w:rPr>
            <w:webHidden/>
          </w:rPr>
          <w:fldChar w:fldCharType="separate"/>
        </w:r>
        <w:r w:rsidR="00795A65">
          <w:rPr>
            <w:webHidden/>
          </w:rPr>
          <w:t>12</w:t>
        </w:r>
        <w:r w:rsidR="00E426E5">
          <w:rPr>
            <w:webHidden/>
          </w:rPr>
          <w:fldChar w:fldCharType="end"/>
        </w:r>
      </w:hyperlink>
    </w:p>
    <w:p w14:paraId="1351EE22" w14:textId="0A18EE0F" w:rsidR="00E426E5" w:rsidRDefault="00C51A7D">
      <w:pPr>
        <w:pStyle w:val="TOC4"/>
        <w:rPr>
          <w:rFonts w:eastAsiaTheme="minorEastAsia" w:cstheme="minorBidi"/>
          <w:snapToGrid/>
          <w:color w:val="auto"/>
          <w:szCs w:val="22"/>
        </w:rPr>
      </w:pPr>
      <w:hyperlink w:anchor="_Toc41047647" w:history="1">
        <w:r w:rsidR="00E426E5" w:rsidRPr="000227AB">
          <w:rPr>
            <w:rStyle w:val="Hyperlink"/>
          </w:rPr>
          <w:t>Timestep Fraction (DLT FRN)</w:t>
        </w:r>
        <w:r w:rsidR="00E426E5">
          <w:rPr>
            <w:webHidden/>
          </w:rPr>
          <w:tab/>
        </w:r>
        <w:r w:rsidR="00E426E5">
          <w:rPr>
            <w:webHidden/>
          </w:rPr>
          <w:fldChar w:fldCharType="begin"/>
        </w:r>
        <w:r w:rsidR="00E426E5">
          <w:rPr>
            <w:webHidden/>
          </w:rPr>
          <w:instrText xml:space="preserve"> PAGEREF _Toc41047647 \h </w:instrText>
        </w:r>
        <w:r w:rsidR="00E426E5">
          <w:rPr>
            <w:webHidden/>
          </w:rPr>
        </w:r>
        <w:r w:rsidR="00E426E5">
          <w:rPr>
            <w:webHidden/>
          </w:rPr>
          <w:fldChar w:fldCharType="separate"/>
        </w:r>
        <w:r w:rsidR="00795A65">
          <w:rPr>
            <w:webHidden/>
          </w:rPr>
          <w:t>13</w:t>
        </w:r>
        <w:r w:rsidR="00E426E5">
          <w:rPr>
            <w:webHidden/>
          </w:rPr>
          <w:fldChar w:fldCharType="end"/>
        </w:r>
      </w:hyperlink>
    </w:p>
    <w:p w14:paraId="49293E88" w14:textId="0EB37F32" w:rsidR="00E426E5" w:rsidRDefault="00C51A7D">
      <w:pPr>
        <w:pStyle w:val="TOC4"/>
        <w:rPr>
          <w:rFonts w:eastAsiaTheme="minorEastAsia" w:cstheme="minorBidi"/>
          <w:snapToGrid/>
          <w:color w:val="auto"/>
          <w:szCs w:val="22"/>
        </w:rPr>
      </w:pPr>
      <w:hyperlink w:anchor="_Toc41047648" w:history="1">
        <w:r w:rsidR="00E426E5" w:rsidRPr="000227AB">
          <w:rPr>
            <w:rStyle w:val="Hyperlink"/>
          </w:rPr>
          <w:t>Timestep Limitations (DLT LIMIT)</w:t>
        </w:r>
        <w:r w:rsidR="00E426E5">
          <w:rPr>
            <w:webHidden/>
          </w:rPr>
          <w:tab/>
        </w:r>
        <w:r w:rsidR="00E426E5">
          <w:rPr>
            <w:webHidden/>
          </w:rPr>
          <w:fldChar w:fldCharType="begin"/>
        </w:r>
        <w:r w:rsidR="00E426E5">
          <w:rPr>
            <w:webHidden/>
          </w:rPr>
          <w:instrText xml:space="preserve"> PAGEREF _Toc41047648 \h </w:instrText>
        </w:r>
        <w:r w:rsidR="00E426E5">
          <w:rPr>
            <w:webHidden/>
          </w:rPr>
        </w:r>
        <w:r w:rsidR="00E426E5">
          <w:rPr>
            <w:webHidden/>
          </w:rPr>
          <w:fldChar w:fldCharType="separate"/>
        </w:r>
        <w:r w:rsidR="00795A65">
          <w:rPr>
            <w:webHidden/>
          </w:rPr>
          <w:t>14</w:t>
        </w:r>
        <w:r w:rsidR="00E426E5">
          <w:rPr>
            <w:webHidden/>
          </w:rPr>
          <w:fldChar w:fldCharType="end"/>
        </w:r>
      </w:hyperlink>
    </w:p>
    <w:p w14:paraId="4E50B961" w14:textId="426FDDDF" w:rsidR="00E426E5" w:rsidRDefault="00C51A7D">
      <w:pPr>
        <w:pStyle w:val="TOC4"/>
        <w:rPr>
          <w:rFonts w:eastAsiaTheme="minorEastAsia" w:cstheme="minorBidi"/>
          <w:snapToGrid/>
          <w:color w:val="auto"/>
          <w:szCs w:val="22"/>
        </w:rPr>
      </w:pPr>
      <w:hyperlink w:anchor="_Toc41047649" w:history="1">
        <w:r w:rsidR="00E426E5" w:rsidRPr="000227AB">
          <w:rPr>
            <w:rStyle w:val="Hyperlink"/>
          </w:rPr>
          <w:t>Branch Geometry (BRANCH G)</w:t>
        </w:r>
        <w:r w:rsidR="00E426E5">
          <w:rPr>
            <w:webHidden/>
          </w:rPr>
          <w:tab/>
        </w:r>
        <w:r w:rsidR="00E426E5">
          <w:rPr>
            <w:webHidden/>
          </w:rPr>
          <w:fldChar w:fldCharType="begin"/>
        </w:r>
        <w:r w:rsidR="00E426E5">
          <w:rPr>
            <w:webHidden/>
          </w:rPr>
          <w:instrText xml:space="preserve"> PAGEREF _Toc41047649 \h </w:instrText>
        </w:r>
        <w:r w:rsidR="00E426E5">
          <w:rPr>
            <w:webHidden/>
          </w:rPr>
        </w:r>
        <w:r w:rsidR="00E426E5">
          <w:rPr>
            <w:webHidden/>
          </w:rPr>
          <w:fldChar w:fldCharType="separate"/>
        </w:r>
        <w:r w:rsidR="00795A65">
          <w:rPr>
            <w:webHidden/>
          </w:rPr>
          <w:t>15</w:t>
        </w:r>
        <w:r w:rsidR="00E426E5">
          <w:rPr>
            <w:webHidden/>
          </w:rPr>
          <w:fldChar w:fldCharType="end"/>
        </w:r>
      </w:hyperlink>
    </w:p>
    <w:p w14:paraId="09E48D24" w14:textId="796594A5" w:rsidR="00E426E5" w:rsidRDefault="00C51A7D">
      <w:pPr>
        <w:pStyle w:val="TOC4"/>
        <w:rPr>
          <w:rFonts w:eastAsiaTheme="minorEastAsia" w:cstheme="minorBidi"/>
          <w:snapToGrid/>
          <w:color w:val="auto"/>
          <w:szCs w:val="22"/>
        </w:rPr>
      </w:pPr>
      <w:hyperlink w:anchor="_Toc41047650" w:history="1">
        <w:r w:rsidR="00E426E5" w:rsidRPr="000227AB">
          <w:rPr>
            <w:rStyle w:val="Hyperlink"/>
          </w:rPr>
          <w:t>Waterbody Definition (LOCATION)</w:t>
        </w:r>
        <w:r w:rsidR="00E426E5">
          <w:rPr>
            <w:webHidden/>
          </w:rPr>
          <w:tab/>
        </w:r>
        <w:r w:rsidR="00E426E5">
          <w:rPr>
            <w:webHidden/>
          </w:rPr>
          <w:fldChar w:fldCharType="begin"/>
        </w:r>
        <w:r w:rsidR="00E426E5">
          <w:rPr>
            <w:webHidden/>
          </w:rPr>
          <w:instrText xml:space="preserve"> PAGEREF _Toc41047650 \h </w:instrText>
        </w:r>
        <w:r w:rsidR="00E426E5">
          <w:rPr>
            <w:webHidden/>
          </w:rPr>
        </w:r>
        <w:r w:rsidR="00E426E5">
          <w:rPr>
            <w:webHidden/>
          </w:rPr>
          <w:fldChar w:fldCharType="separate"/>
        </w:r>
        <w:r w:rsidR="00795A65">
          <w:rPr>
            <w:webHidden/>
          </w:rPr>
          <w:t>17</w:t>
        </w:r>
        <w:r w:rsidR="00E426E5">
          <w:rPr>
            <w:webHidden/>
          </w:rPr>
          <w:fldChar w:fldCharType="end"/>
        </w:r>
      </w:hyperlink>
    </w:p>
    <w:p w14:paraId="20075BD2" w14:textId="49D8C0AD" w:rsidR="00E426E5" w:rsidRDefault="00C51A7D">
      <w:pPr>
        <w:pStyle w:val="TOC4"/>
        <w:rPr>
          <w:rFonts w:eastAsiaTheme="minorEastAsia" w:cstheme="minorBidi"/>
          <w:snapToGrid/>
          <w:color w:val="auto"/>
          <w:szCs w:val="22"/>
        </w:rPr>
      </w:pPr>
      <w:hyperlink w:anchor="_Toc41047651" w:history="1">
        <w:r w:rsidR="00E426E5" w:rsidRPr="000227AB">
          <w:rPr>
            <w:rStyle w:val="Hyperlink"/>
          </w:rPr>
          <w:t>Initial Conditions (INIT CND)</w:t>
        </w:r>
        <w:r w:rsidR="00E426E5">
          <w:rPr>
            <w:webHidden/>
          </w:rPr>
          <w:tab/>
        </w:r>
        <w:r w:rsidR="00E426E5">
          <w:rPr>
            <w:webHidden/>
          </w:rPr>
          <w:fldChar w:fldCharType="begin"/>
        </w:r>
        <w:r w:rsidR="00E426E5">
          <w:rPr>
            <w:webHidden/>
          </w:rPr>
          <w:instrText xml:space="preserve"> PAGEREF _Toc41047651 \h </w:instrText>
        </w:r>
        <w:r w:rsidR="00E426E5">
          <w:rPr>
            <w:webHidden/>
          </w:rPr>
        </w:r>
        <w:r w:rsidR="00E426E5">
          <w:rPr>
            <w:webHidden/>
          </w:rPr>
          <w:fldChar w:fldCharType="separate"/>
        </w:r>
        <w:r w:rsidR="00795A65">
          <w:rPr>
            <w:webHidden/>
          </w:rPr>
          <w:t>19</w:t>
        </w:r>
        <w:r w:rsidR="00E426E5">
          <w:rPr>
            <w:webHidden/>
          </w:rPr>
          <w:fldChar w:fldCharType="end"/>
        </w:r>
      </w:hyperlink>
    </w:p>
    <w:p w14:paraId="555A548A" w14:textId="789E95FB" w:rsidR="00E426E5" w:rsidRDefault="00C51A7D">
      <w:pPr>
        <w:pStyle w:val="TOC4"/>
        <w:rPr>
          <w:rFonts w:eastAsiaTheme="minorEastAsia" w:cstheme="minorBidi"/>
          <w:snapToGrid/>
          <w:color w:val="auto"/>
          <w:szCs w:val="22"/>
        </w:rPr>
      </w:pPr>
      <w:hyperlink w:anchor="_Toc41047652" w:history="1">
        <w:r w:rsidR="00E426E5" w:rsidRPr="000227AB">
          <w:rPr>
            <w:rStyle w:val="Hyperlink"/>
          </w:rPr>
          <w:t>Calculations (CALCULAT)</w:t>
        </w:r>
        <w:r w:rsidR="00E426E5">
          <w:rPr>
            <w:webHidden/>
          </w:rPr>
          <w:tab/>
        </w:r>
        <w:r w:rsidR="00E426E5">
          <w:rPr>
            <w:webHidden/>
          </w:rPr>
          <w:fldChar w:fldCharType="begin"/>
        </w:r>
        <w:r w:rsidR="00E426E5">
          <w:rPr>
            <w:webHidden/>
          </w:rPr>
          <w:instrText xml:space="preserve"> PAGEREF _Toc41047652 \h </w:instrText>
        </w:r>
        <w:r w:rsidR="00E426E5">
          <w:rPr>
            <w:webHidden/>
          </w:rPr>
        </w:r>
        <w:r w:rsidR="00E426E5">
          <w:rPr>
            <w:webHidden/>
          </w:rPr>
          <w:fldChar w:fldCharType="separate"/>
        </w:r>
        <w:r w:rsidR="00795A65">
          <w:rPr>
            <w:webHidden/>
          </w:rPr>
          <w:t>21</w:t>
        </w:r>
        <w:r w:rsidR="00E426E5">
          <w:rPr>
            <w:webHidden/>
          </w:rPr>
          <w:fldChar w:fldCharType="end"/>
        </w:r>
      </w:hyperlink>
    </w:p>
    <w:p w14:paraId="056A1664" w14:textId="70DB29F5" w:rsidR="00E426E5" w:rsidRDefault="00C51A7D">
      <w:pPr>
        <w:pStyle w:val="TOC4"/>
        <w:rPr>
          <w:rFonts w:eastAsiaTheme="minorEastAsia" w:cstheme="minorBidi"/>
          <w:snapToGrid/>
          <w:color w:val="auto"/>
          <w:szCs w:val="22"/>
        </w:rPr>
      </w:pPr>
      <w:hyperlink w:anchor="_Toc41047653" w:history="1">
        <w:r w:rsidR="00E426E5" w:rsidRPr="000227AB">
          <w:rPr>
            <w:rStyle w:val="Hyperlink"/>
          </w:rPr>
          <w:t>Dead Sea (DEAD SEA)</w:t>
        </w:r>
        <w:r w:rsidR="00E426E5">
          <w:rPr>
            <w:webHidden/>
          </w:rPr>
          <w:tab/>
        </w:r>
        <w:r w:rsidR="00E426E5">
          <w:rPr>
            <w:webHidden/>
          </w:rPr>
          <w:fldChar w:fldCharType="begin"/>
        </w:r>
        <w:r w:rsidR="00E426E5">
          <w:rPr>
            <w:webHidden/>
          </w:rPr>
          <w:instrText xml:space="preserve"> PAGEREF _Toc41047653 \h </w:instrText>
        </w:r>
        <w:r w:rsidR="00E426E5">
          <w:rPr>
            <w:webHidden/>
          </w:rPr>
        </w:r>
        <w:r w:rsidR="00E426E5">
          <w:rPr>
            <w:webHidden/>
          </w:rPr>
          <w:fldChar w:fldCharType="separate"/>
        </w:r>
        <w:r w:rsidR="00795A65">
          <w:rPr>
            <w:webHidden/>
          </w:rPr>
          <w:t>23</w:t>
        </w:r>
        <w:r w:rsidR="00E426E5">
          <w:rPr>
            <w:webHidden/>
          </w:rPr>
          <w:fldChar w:fldCharType="end"/>
        </w:r>
      </w:hyperlink>
    </w:p>
    <w:p w14:paraId="51E9AF27" w14:textId="5ADD8F12" w:rsidR="00E426E5" w:rsidRDefault="00C51A7D">
      <w:pPr>
        <w:pStyle w:val="TOC4"/>
        <w:rPr>
          <w:rFonts w:eastAsiaTheme="minorEastAsia" w:cstheme="minorBidi"/>
          <w:snapToGrid/>
          <w:color w:val="auto"/>
          <w:szCs w:val="22"/>
        </w:rPr>
      </w:pPr>
      <w:hyperlink w:anchor="_Toc41047654" w:history="1">
        <w:r w:rsidR="00E426E5" w:rsidRPr="000227AB">
          <w:rPr>
            <w:rStyle w:val="Hyperlink"/>
          </w:rPr>
          <w:t>Interpolation (INTERPOL)</w:t>
        </w:r>
        <w:r w:rsidR="00E426E5">
          <w:rPr>
            <w:webHidden/>
          </w:rPr>
          <w:tab/>
        </w:r>
        <w:r w:rsidR="00E426E5">
          <w:rPr>
            <w:webHidden/>
          </w:rPr>
          <w:fldChar w:fldCharType="begin"/>
        </w:r>
        <w:r w:rsidR="00E426E5">
          <w:rPr>
            <w:webHidden/>
          </w:rPr>
          <w:instrText xml:space="preserve"> PAGEREF _Toc41047654 \h </w:instrText>
        </w:r>
        <w:r w:rsidR="00E426E5">
          <w:rPr>
            <w:webHidden/>
          </w:rPr>
        </w:r>
        <w:r w:rsidR="00E426E5">
          <w:rPr>
            <w:webHidden/>
          </w:rPr>
          <w:fldChar w:fldCharType="separate"/>
        </w:r>
        <w:r w:rsidR="00795A65">
          <w:rPr>
            <w:webHidden/>
          </w:rPr>
          <w:t>24</w:t>
        </w:r>
        <w:r w:rsidR="00E426E5">
          <w:rPr>
            <w:webHidden/>
          </w:rPr>
          <w:fldChar w:fldCharType="end"/>
        </w:r>
      </w:hyperlink>
    </w:p>
    <w:p w14:paraId="0CF1472F" w14:textId="5EBA683D" w:rsidR="00E426E5" w:rsidRDefault="00C51A7D">
      <w:pPr>
        <w:pStyle w:val="TOC4"/>
        <w:rPr>
          <w:rFonts w:eastAsiaTheme="minorEastAsia" w:cstheme="minorBidi"/>
          <w:snapToGrid/>
          <w:color w:val="auto"/>
          <w:szCs w:val="22"/>
        </w:rPr>
      </w:pPr>
      <w:hyperlink w:anchor="_Toc41047655" w:history="1">
        <w:r w:rsidR="00E426E5" w:rsidRPr="000227AB">
          <w:rPr>
            <w:rStyle w:val="Hyperlink"/>
          </w:rPr>
          <w:t>Heat Exchange (HEAT EXCH)</w:t>
        </w:r>
        <w:r w:rsidR="00E426E5">
          <w:rPr>
            <w:webHidden/>
          </w:rPr>
          <w:tab/>
        </w:r>
        <w:r w:rsidR="00E426E5">
          <w:rPr>
            <w:webHidden/>
          </w:rPr>
          <w:fldChar w:fldCharType="begin"/>
        </w:r>
        <w:r w:rsidR="00E426E5">
          <w:rPr>
            <w:webHidden/>
          </w:rPr>
          <w:instrText xml:space="preserve"> PAGEREF _Toc41047655 \h </w:instrText>
        </w:r>
        <w:r w:rsidR="00E426E5">
          <w:rPr>
            <w:webHidden/>
          </w:rPr>
        </w:r>
        <w:r w:rsidR="00E426E5">
          <w:rPr>
            <w:webHidden/>
          </w:rPr>
          <w:fldChar w:fldCharType="separate"/>
        </w:r>
        <w:r w:rsidR="00795A65">
          <w:rPr>
            <w:webHidden/>
          </w:rPr>
          <w:t>26</w:t>
        </w:r>
        <w:r w:rsidR="00E426E5">
          <w:rPr>
            <w:webHidden/>
          </w:rPr>
          <w:fldChar w:fldCharType="end"/>
        </w:r>
      </w:hyperlink>
    </w:p>
    <w:p w14:paraId="1F448BA6" w14:textId="4F3A901B" w:rsidR="00E426E5" w:rsidRDefault="00C51A7D">
      <w:pPr>
        <w:pStyle w:val="TOC4"/>
        <w:rPr>
          <w:rFonts w:eastAsiaTheme="minorEastAsia" w:cstheme="minorBidi"/>
          <w:snapToGrid/>
          <w:color w:val="auto"/>
          <w:szCs w:val="22"/>
        </w:rPr>
      </w:pPr>
      <w:hyperlink w:anchor="_Toc41047656" w:history="1">
        <w:r w:rsidR="00E426E5" w:rsidRPr="000227AB">
          <w:rPr>
            <w:rStyle w:val="Hyperlink"/>
          </w:rPr>
          <w:t>Ice Cover (ICE COVER)</w:t>
        </w:r>
        <w:r w:rsidR="00E426E5">
          <w:rPr>
            <w:webHidden/>
          </w:rPr>
          <w:tab/>
        </w:r>
        <w:r w:rsidR="00E426E5">
          <w:rPr>
            <w:webHidden/>
          </w:rPr>
          <w:fldChar w:fldCharType="begin"/>
        </w:r>
        <w:r w:rsidR="00E426E5">
          <w:rPr>
            <w:webHidden/>
          </w:rPr>
          <w:instrText xml:space="preserve"> PAGEREF _Toc41047656 \h </w:instrText>
        </w:r>
        <w:r w:rsidR="00E426E5">
          <w:rPr>
            <w:webHidden/>
          </w:rPr>
        </w:r>
        <w:r w:rsidR="00E426E5">
          <w:rPr>
            <w:webHidden/>
          </w:rPr>
          <w:fldChar w:fldCharType="separate"/>
        </w:r>
        <w:r w:rsidR="00795A65">
          <w:rPr>
            <w:webHidden/>
          </w:rPr>
          <w:t>28</w:t>
        </w:r>
        <w:r w:rsidR="00E426E5">
          <w:rPr>
            <w:webHidden/>
          </w:rPr>
          <w:fldChar w:fldCharType="end"/>
        </w:r>
      </w:hyperlink>
    </w:p>
    <w:p w14:paraId="23AE3447" w14:textId="5574DD40" w:rsidR="00E426E5" w:rsidRDefault="00C51A7D">
      <w:pPr>
        <w:pStyle w:val="TOC4"/>
        <w:rPr>
          <w:rFonts w:eastAsiaTheme="minorEastAsia" w:cstheme="minorBidi"/>
          <w:snapToGrid/>
          <w:color w:val="auto"/>
          <w:szCs w:val="22"/>
        </w:rPr>
      </w:pPr>
      <w:hyperlink w:anchor="_Toc41047657" w:history="1">
        <w:r w:rsidR="00E426E5" w:rsidRPr="000227AB">
          <w:rPr>
            <w:rStyle w:val="Hyperlink"/>
          </w:rPr>
          <w:t>Transport Scheme (TRANSPORT)</w:t>
        </w:r>
        <w:r w:rsidR="00E426E5">
          <w:rPr>
            <w:webHidden/>
          </w:rPr>
          <w:tab/>
        </w:r>
        <w:r w:rsidR="00E426E5">
          <w:rPr>
            <w:webHidden/>
          </w:rPr>
          <w:fldChar w:fldCharType="begin"/>
        </w:r>
        <w:r w:rsidR="00E426E5">
          <w:rPr>
            <w:webHidden/>
          </w:rPr>
          <w:instrText xml:space="preserve"> PAGEREF _Toc41047657 \h </w:instrText>
        </w:r>
        <w:r w:rsidR="00E426E5">
          <w:rPr>
            <w:webHidden/>
          </w:rPr>
        </w:r>
        <w:r w:rsidR="00E426E5">
          <w:rPr>
            <w:webHidden/>
          </w:rPr>
          <w:fldChar w:fldCharType="separate"/>
        </w:r>
        <w:r w:rsidR="00795A65">
          <w:rPr>
            <w:webHidden/>
          </w:rPr>
          <w:t>30</w:t>
        </w:r>
        <w:r w:rsidR="00E426E5">
          <w:rPr>
            <w:webHidden/>
          </w:rPr>
          <w:fldChar w:fldCharType="end"/>
        </w:r>
      </w:hyperlink>
    </w:p>
    <w:p w14:paraId="6D183A84" w14:textId="099199E9" w:rsidR="00E426E5" w:rsidRDefault="00C51A7D">
      <w:pPr>
        <w:pStyle w:val="TOC4"/>
        <w:rPr>
          <w:rFonts w:eastAsiaTheme="minorEastAsia" w:cstheme="minorBidi"/>
          <w:snapToGrid/>
          <w:color w:val="auto"/>
          <w:szCs w:val="22"/>
        </w:rPr>
      </w:pPr>
      <w:hyperlink w:anchor="_Toc41047658" w:history="1">
        <w:r w:rsidR="00E426E5" w:rsidRPr="000227AB">
          <w:rPr>
            <w:rStyle w:val="Hyperlink"/>
          </w:rPr>
          <w:t>Hydraulic Coefficients (HYD COEF)</w:t>
        </w:r>
        <w:r w:rsidR="00E426E5">
          <w:rPr>
            <w:webHidden/>
          </w:rPr>
          <w:tab/>
        </w:r>
        <w:r w:rsidR="00E426E5">
          <w:rPr>
            <w:webHidden/>
          </w:rPr>
          <w:fldChar w:fldCharType="begin"/>
        </w:r>
        <w:r w:rsidR="00E426E5">
          <w:rPr>
            <w:webHidden/>
          </w:rPr>
          <w:instrText xml:space="preserve"> PAGEREF _Toc41047658 \h </w:instrText>
        </w:r>
        <w:r w:rsidR="00E426E5">
          <w:rPr>
            <w:webHidden/>
          </w:rPr>
        </w:r>
        <w:r w:rsidR="00E426E5">
          <w:rPr>
            <w:webHidden/>
          </w:rPr>
          <w:fldChar w:fldCharType="separate"/>
        </w:r>
        <w:r w:rsidR="00795A65">
          <w:rPr>
            <w:webHidden/>
          </w:rPr>
          <w:t>31</w:t>
        </w:r>
        <w:r w:rsidR="00E426E5">
          <w:rPr>
            <w:webHidden/>
          </w:rPr>
          <w:fldChar w:fldCharType="end"/>
        </w:r>
      </w:hyperlink>
    </w:p>
    <w:p w14:paraId="5589D908" w14:textId="364E6FF8" w:rsidR="00E426E5" w:rsidRDefault="00C51A7D">
      <w:pPr>
        <w:pStyle w:val="TOC4"/>
        <w:rPr>
          <w:rFonts w:eastAsiaTheme="minorEastAsia" w:cstheme="minorBidi"/>
          <w:snapToGrid/>
          <w:color w:val="auto"/>
          <w:szCs w:val="22"/>
        </w:rPr>
      </w:pPr>
      <w:hyperlink w:anchor="_Toc41047659" w:history="1">
        <w:r w:rsidR="00E426E5" w:rsidRPr="000227AB">
          <w:rPr>
            <w:rStyle w:val="Hyperlink"/>
          </w:rPr>
          <w:t>Vertical Eddy Viscosity (EDDY VISC)</w:t>
        </w:r>
        <w:r w:rsidR="00E426E5">
          <w:rPr>
            <w:webHidden/>
          </w:rPr>
          <w:tab/>
        </w:r>
        <w:r w:rsidR="00E426E5">
          <w:rPr>
            <w:webHidden/>
          </w:rPr>
          <w:fldChar w:fldCharType="begin"/>
        </w:r>
        <w:r w:rsidR="00E426E5">
          <w:rPr>
            <w:webHidden/>
          </w:rPr>
          <w:instrText xml:space="preserve"> PAGEREF _Toc41047659 \h </w:instrText>
        </w:r>
        <w:r w:rsidR="00E426E5">
          <w:rPr>
            <w:webHidden/>
          </w:rPr>
        </w:r>
        <w:r w:rsidR="00E426E5">
          <w:rPr>
            <w:webHidden/>
          </w:rPr>
          <w:fldChar w:fldCharType="separate"/>
        </w:r>
        <w:r w:rsidR="00795A65">
          <w:rPr>
            <w:webHidden/>
          </w:rPr>
          <w:t>33</w:t>
        </w:r>
        <w:r w:rsidR="00E426E5">
          <w:rPr>
            <w:webHidden/>
          </w:rPr>
          <w:fldChar w:fldCharType="end"/>
        </w:r>
      </w:hyperlink>
    </w:p>
    <w:p w14:paraId="2457E425" w14:textId="41CF491B" w:rsidR="00E426E5" w:rsidRDefault="00C51A7D">
      <w:pPr>
        <w:pStyle w:val="TOC4"/>
        <w:rPr>
          <w:rFonts w:eastAsiaTheme="minorEastAsia" w:cstheme="minorBidi"/>
          <w:snapToGrid/>
          <w:color w:val="auto"/>
          <w:szCs w:val="22"/>
        </w:rPr>
      </w:pPr>
      <w:hyperlink w:anchor="_Toc41047660" w:history="1">
        <w:r w:rsidR="00E426E5" w:rsidRPr="000227AB">
          <w:rPr>
            <w:rStyle w:val="Hyperlink"/>
          </w:rPr>
          <w:t>Number of Structures (N STRUC)</w:t>
        </w:r>
        <w:r w:rsidR="00E426E5">
          <w:rPr>
            <w:webHidden/>
          </w:rPr>
          <w:tab/>
        </w:r>
        <w:r w:rsidR="00E426E5">
          <w:rPr>
            <w:webHidden/>
          </w:rPr>
          <w:fldChar w:fldCharType="begin"/>
        </w:r>
        <w:r w:rsidR="00E426E5">
          <w:rPr>
            <w:webHidden/>
          </w:rPr>
          <w:instrText xml:space="preserve"> PAGEREF _Toc41047660 \h </w:instrText>
        </w:r>
        <w:r w:rsidR="00E426E5">
          <w:rPr>
            <w:webHidden/>
          </w:rPr>
        </w:r>
        <w:r w:rsidR="00E426E5">
          <w:rPr>
            <w:webHidden/>
          </w:rPr>
          <w:fldChar w:fldCharType="separate"/>
        </w:r>
        <w:r w:rsidR="00795A65">
          <w:rPr>
            <w:webHidden/>
          </w:rPr>
          <w:t>36</w:t>
        </w:r>
        <w:r w:rsidR="00E426E5">
          <w:rPr>
            <w:webHidden/>
          </w:rPr>
          <w:fldChar w:fldCharType="end"/>
        </w:r>
      </w:hyperlink>
    </w:p>
    <w:p w14:paraId="5AD829EB" w14:textId="1C4E469A" w:rsidR="00E426E5" w:rsidRDefault="00C51A7D">
      <w:pPr>
        <w:pStyle w:val="TOC4"/>
        <w:rPr>
          <w:rFonts w:eastAsiaTheme="minorEastAsia" w:cstheme="minorBidi"/>
          <w:snapToGrid/>
          <w:color w:val="auto"/>
          <w:szCs w:val="22"/>
        </w:rPr>
      </w:pPr>
      <w:hyperlink w:anchor="_Toc41047661" w:history="1">
        <w:r w:rsidR="00E426E5" w:rsidRPr="000227AB">
          <w:rPr>
            <w:rStyle w:val="Hyperlink"/>
          </w:rPr>
          <w:t>Structure Interpolation (STR INT)</w:t>
        </w:r>
        <w:r w:rsidR="00E426E5">
          <w:rPr>
            <w:webHidden/>
          </w:rPr>
          <w:tab/>
        </w:r>
        <w:r w:rsidR="00E426E5">
          <w:rPr>
            <w:webHidden/>
          </w:rPr>
          <w:fldChar w:fldCharType="begin"/>
        </w:r>
        <w:r w:rsidR="00E426E5">
          <w:rPr>
            <w:webHidden/>
          </w:rPr>
          <w:instrText xml:space="preserve"> PAGEREF _Toc41047661 \h </w:instrText>
        </w:r>
        <w:r w:rsidR="00E426E5">
          <w:rPr>
            <w:webHidden/>
          </w:rPr>
        </w:r>
        <w:r w:rsidR="00E426E5">
          <w:rPr>
            <w:webHidden/>
          </w:rPr>
          <w:fldChar w:fldCharType="separate"/>
        </w:r>
        <w:r w:rsidR="00795A65">
          <w:rPr>
            <w:webHidden/>
          </w:rPr>
          <w:t>37</w:t>
        </w:r>
        <w:r w:rsidR="00E426E5">
          <w:rPr>
            <w:webHidden/>
          </w:rPr>
          <w:fldChar w:fldCharType="end"/>
        </w:r>
      </w:hyperlink>
    </w:p>
    <w:p w14:paraId="31CD0B57" w14:textId="0669E3A6" w:rsidR="00E426E5" w:rsidRDefault="00C51A7D">
      <w:pPr>
        <w:pStyle w:val="TOC4"/>
        <w:rPr>
          <w:rFonts w:eastAsiaTheme="minorEastAsia" w:cstheme="minorBidi"/>
          <w:snapToGrid/>
          <w:color w:val="auto"/>
          <w:szCs w:val="22"/>
        </w:rPr>
      </w:pPr>
      <w:hyperlink w:anchor="_Toc41047662" w:history="1">
        <w:r w:rsidR="00E426E5" w:rsidRPr="000227AB">
          <w:rPr>
            <w:rStyle w:val="Hyperlink"/>
          </w:rPr>
          <w:t>Structure Top Selective Withdrawal Limit (STR TOP)</w:t>
        </w:r>
        <w:r w:rsidR="00E426E5">
          <w:rPr>
            <w:webHidden/>
          </w:rPr>
          <w:tab/>
        </w:r>
        <w:r w:rsidR="00E426E5">
          <w:rPr>
            <w:webHidden/>
          </w:rPr>
          <w:fldChar w:fldCharType="begin"/>
        </w:r>
        <w:r w:rsidR="00E426E5">
          <w:rPr>
            <w:webHidden/>
          </w:rPr>
          <w:instrText xml:space="preserve"> PAGEREF _Toc41047662 \h </w:instrText>
        </w:r>
        <w:r w:rsidR="00E426E5">
          <w:rPr>
            <w:webHidden/>
          </w:rPr>
        </w:r>
        <w:r w:rsidR="00E426E5">
          <w:rPr>
            <w:webHidden/>
          </w:rPr>
          <w:fldChar w:fldCharType="separate"/>
        </w:r>
        <w:r w:rsidR="00795A65">
          <w:rPr>
            <w:webHidden/>
          </w:rPr>
          <w:t>38</w:t>
        </w:r>
        <w:r w:rsidR="00E426E5">
          <w:rPr>
            <w:webHidden/>
          </w:rPr>
          <w:fldChar w:fldCharType="end"/>
        </w:r>
      </w:hyperlink>
    </w:p>
    <w:p w14:paraId="2238E2D2" w14:textId="1D830D27" w:rsidR="00E426E5" w:rsidRDefault="00C51A7D">
      <w:pPr>
        <w:pStyle w:val="TOC4"/>
        <w:rPr>
          <w:rFonts w:eastAsiaTheme="minorEastAsia" w:cstheme="minorBidi"/>
          <w:snapToGrid/>
          <w:color w:val="auto"/>
          <w:szCs w:val="22"/>
        </w:rPr>
      </w:pPr>
      <w:hyperlink w:anchor="_Toc41047663" w:history="1">
        <w:r w:rsidR="00E426E5" w:rsidRPr="000227AB">
          <w:rPr>
            <w:rStyle w:val="Hyperlink"/>
          </w:rPr>
          <w:t>Structure Bottom Selective Withdrawal Limit (STR BOT)</w:t>
        </w:r>
        <w:r w:rsidR="00E426E5">
          <w:rPr>
            <w:webHidden/>
          </w:rPr>
          <w:tab/>
        </w:r>
        <w:r w:rsidR="00E426E5">
          <w:rPr>
            <w:webHidden/>
          </w:rPr>
          <w:fldChar w:fldCharType="begin"/>
        </w:r>
        <w:r w:rsidR="00E426E5">
          <w:rPr>
            <w:webHidden/>
          </w:rPr>
          <w:instrText xml:space="preserve"> PAGEREF _Toc41047663 \h </w:instrText>
        </w:r>
        <w:r w:rsidR="00E426E5">
          <w:rPr>
            <w:webHidden/>
          </w:rPr>
        </w:r>
        <w:r w:rsidR="00E426E5">
          <w:rPr>
            <w:webHidden/>
          </w:rPr>
          <w:fldChar w:fldCharType="separate"/>
        </w:r>
        <w:r w:rsidR="00795A65">
          <w:rPr>
            <w:webHidden/>
          </w:rPr>
          <w:t>39</w:t>
        </w:r>
        <w:r w:rsidR="00E426E5">
          <w:rPr>
            <w:webHidden/>
          </w:rPr>
          <w:fldChar w:fldCharType="end"/>
        </w:r>
      </w:hyperlink>
    </w:p>
    <w:p w14:paraId="7B626070" w14:textId="53FD6D47" w:rsidR="00E426E5" w:rsidRDefault="00C51A7D">
      <w:pPr>
        <w:pStyle w:val="TOC4"/>
        <w:rPr>
          <w:rFonts w:eastAsiaTheme="minorEastAsia" w:cstheme="minorBidi"/>
          <w:snapToGrid/>
          <w:color w:val="auto"/>
          <w:szCs w:val="22"/>
        </w:rPr>
      </w:pPr>
      <w:hyperlink w:anchor="_Toc41047664" w:history="1">
        <w:r w:rsidR="00E426E5" w:rsidRPr="000227AB">
          <w:rPr>
            <w:rStyle w:val="Hyperlink"/>
          </w:rPr>
          <w:t>Sink Type (SINK TYPE)</w:t>
        </w:r>
        <w:r w:rsidR="00E426E5">
          <w:rPr>
            <w:webHidden/>
          </w:rPr>
          <w:tab/>
        </w:r>
        <w:r w:rsidR="00E426E5">
          <w:rPr>
            <w:webHidden/>
          </w:rPr>
          <w:fldChar w:fldCharType="begin"/>
        </w:r>
        <w:r w:rsidR="00E426E5">
          <w:rPr>
            <w:webHidden/>
          </w:rPr>
          <w:instrText xml:space="preserve"> PAGEREF _Toc41047664 \h </w:instrText>
        </w:r>
        <w:r w:rsidR="00E426E5">
          <w:rPr>
            <w:webHidden/>
          </w:rPr>
        </w:r>
        <w:r w:rsidR="00E426E5">
          <w:rPr>
            <w:webHidden/>
          </w:rPr>
          <w:fldChar w:fldCharType="separate"/>
        </w:r>
        <w:r w:rsidR="00795A65">
          <w:rPr>
            <w:webHidden/>
          </w:rPr>
          <w:t>40</w:t>
        </w:r>
        <w:r w:rsidR="00E426E5">
          <w:rPr>
            <w:webHidden/>
          </w:rPr>
          <w:fldChar w:fldCharType="end"/>
        </w:r>
      </w:hyperlink>
    </w:p>
    <w:p w14:paraId="081A93D7" w14:textId="4D7E38B9" w:rsidR="00E426E5" w:rsidRDefault="00C51A7D">
      <w:pPr>
        <w:pStyle w:val="TOC4"/>
        <w:rPr>
          <w:rFonts w:eastAsiaTheme="minorEastAsia" w:cstheme="minorBidi"/>
          <w:snapToGrid/>
          <w:color w:val="auto"/>
          <w:szCs w:val="22"/>
        </w:rPr>
      </w:pPr>
      <w:hyperlink w:anchor="_Toc41047665" w:history="1">
        <w:r w:rsidR="00E426E5" w:rsidRPr="000227AB">
          <w:rPr>
            <w:rStyle w:val="Hyperlink"/>
          </w:rPr>
          <w:t>Structure Elevation (E STRUC)</w:t>
        </w:r>
        <w:r w:rsidR="00E426E5">
          <w:rPr>
            <w:webHidden/>
          </w:rPr>
          <w:tab/>
        </w:r>
        <w:r w:rsidR="00E426E5">
          <w:rPr>
            <w:webHidden/>
          </w:rPr>
          <w:fldChar w:fldCharType="begin"/>
        </w:r>
        <w:r w:rsidR="00E426E5">
          <w:rPr>
            <w:webHidden/>
          </w:rPr>
          <w:instrText xml:space="preserve"> PAGEREF _Toc41047665 \h </w:instrText>
        </w:r>
        <w:r w:rsidR="00E426E5">
          <w:rPr>
            <w:webHidden/>
          </w:rPr>
        </w:r>
        <w:r w:rsidR="00E426E5">
          <w:rPr>
            <w:webHidden/>
          </w:rPr>
          <w:fldChar w:fldCharType="separate"/>
        </w:r>
        <w:r w:rsidR="00795A65">
          <w:rPr>
            <w:webHidden/>
          </w:rPr>
          <w:t>41</w:t>
        </w:r>
        <w:r w:rsidR="00E426E5">
          <w:rPr>
            <w:webHidden/>
          </w:rPr>
          <w:fldChar w:fldCharType="end"/>
        </w:r>
      </w:hyperlink>
    </w:p>
    <w:p w14:paraId="7EA648FD" w14:textId="4CFEE951" w:rsidR="00E426E5" w:rsidRDefault="00C51A7D">
      <w:pPr>
        <w:pStyle w:val="TOC4"/>
        <w:rPr>
          <w:rFonts w:eastAsiaTheme="minorEastAsia" w:cstheme="minorBidi"/>
          <w:snapToGrid/>
          <w:color w:val="auto"/>
          <w:szCs w:val="22"/>
        </w:rPr>
      </w:pPr>
      <w:hyperlink w:anchor="_Toc41047666" w:history="1">
        <w:r w:rsidR="00E426E5" w:rsidRPr="000227AB">
          <w:rPr>
            <w:rStyle w:val="Hyperlink"/>
          </w:rPr>
          <w:t>Structure Width (W STRUC)</w:t>
        </w:r>
        <w:r w:rsidR="00E426E5">
          <w:rPr>
            <w:webHidden/>
          </w:rPr>
          <w:tab/>
        </w:r>
        <w:r w:rsidR="00E426E5">
          <w:rPr>
            <w:webHidden/>
          </w:rPr>
          <w:fldChar w:fldCharType="begin"/>
        </w:r>
        <w:r w:rsidR="00E426E5">
          <w:rPr>
            <w:webHidden/>
          </w:rPr>
          <w:instrText xml:space="preserve"> PAGEREF _Toc41047666 \h </w:instrText>
        </w:r>
        <w:r w:rsidR="00E426E5">
          <w:rPr>
            <w:webHidden/>
          </w:rPr>
        </w:r>
        <w:r w:rsidR="00E426E5">
          <w:rPr>
            <w:webHidden/>
          </w:rPr>
          <w:fldChar w:fldCharType="separate"/>
        </w:r>
        <w:r w:rsidR="00795A65">
          <w:rPr>
            <w:webHidden/>
          </w:rPr>
          <w:t>42</w:t>
        </w:r>
        <w:r w:rsidR="00E426E5">
          <w:rPr>
            <w:webHidden/>
          </w:rPr>
          <w:fldChar w:fldCharType="end"/>
        </w:r>
      </w:hyperlink>
    </w:p>
    <w:p w14:paraId="4C4B005B" w14:textId="27024F72" w:rsidR="00E426E5" w:rsidRDefault="00C51A7D">
      <w:pPr>
        <w:pStyle w:val="TOC4"/>
        <w:rPr>
          <w:rFonts w:eastAsiaTheme="minorEastAsia" w:cstheme="minorBidi"/>
          <w:snapToGrid/>
          <w:color w:val="auto"/>
          <w:szCs w:val="22"/>
        </w:rPr>
      </w:pPr>
      <w:hyperlink w:anchor="_Toc41047667" w:history="1">
        <w:r w:rsidR="00E426E5" w:rsidRPr="000227AB">
          <w:rPr>
            <w:rStyle w:val="Hyperlink"/>
          </w:rPr>
          <w:t>Pipes (PIPES)</w:t>
        </w:r>
        <w:r w:rsidR="00E426E5">
          <w:rPr>
            <w:webHidden/>
          </w:rPr>
          <w:tab/>
        </w:r>
        <w:r w:rsidR="00E426E5">
          <w:rPr>
            <w:webHidden/>
          </w:rPr>
          <w:fldChar w:fldCharType="begin"/>
        </w:r>
        <w:r w:rsidR="00E426E5">
          <w:rPr>
            <w:webHidden/>
          </w:rPr>
          <w:instrText xml:space="preserve"> PAGEREF _Toc41047667 \h </w:instrText>
        </w:r>
        <w:r w:rsidR="00E426E5">
          <w:rPr>
            <w:webHidden/>
          </w:rPr>
        </w:r>
        <w:r w:rsidR="00E426E5">
          <w:rPr>
            <w:webHidden/>
          </w:rPr>
          <w:fldChar w:fldCharType="separate"/>
        </w:r>
        <w:r w:rsidR="00795A65">
          <w:rPr>
            <w:webHidden/>
          </w:rPr>
          <w:t>43</w:t>
        </w:r>
        <w:r w:rsidR="00E426E5">
          <w:rPr>
            <w:webHidden/>
          </w:rPr>
          <w:fldChar w:fldCharType="end"/>
        </w:r>
      </w:hyperlink>
    </w:p>
    <w:p w14:paraId="74597301" w14:textId="283DDB35" w:rsidR="00E426E5" w:rsidRDefault="00C51A7D">
      <w:pPr>
        <w:pStyle w:val="TOC4"/>
        <w:rPr>
          <w:rFonts w:eastAsiaTheme="minorEastAsia" w:cstheme="minorBidi"/>
          <w:snapToGrid/>
          <w:color w:val="auto"/>
          <w:szCs w:val="22"/>
        </w:rPr>
      </w:pPr>
      <w:hyperlink w:anchor="_Toc41047668" w:history="1">
        <w:r w:rsidR="00E426E5" w:rsidRPr="000227AB">
          <w:rPr>
            <w:rStyle w:val="Hyperlink"/>
          </w:rPr>
          <w:t>Upstream Pipe (PIPE UP)</w:t>
        </w:r>
        <w:r w:rsidR="00E426E5">
          <w:rPr>
            <w:webHidden/>
          </w:rPr>
          <w:tab/>
        </w:r>
        <w:r w:rsidR="00E426E5">
          <w:rPr>
            <w:webHidden/>
          </w:rPr>
          <w:fldChar w:fldCharType="begin"/>
        </w:r>
        <w:r w:rsidR="00E426E5">
          <w:rPr>
            <w:webHidden/>
          </w:rPr>
          <w:instrText xml:space="preserve"> PAGEREF _Toc41047668 \h </w:instrText>
        </w:r>
        <w:r w:rsidR="00E426E5">
          <w:rPr>
            <w:webHidden/>
          </w:rPr>
        </w:r>
        <w:r w:rsidR="00E426E5">
          <w:rPr>
            <w:webHidden/>
          </w:rPr>
          <w:fldChar w:fldCharType="separate"/>
        </w:r>
        <w:r w:rsidR="00795A65">
          <w:rPr>
            <w:webHidden/>
          </w:rPr>
          <w:t>45</w:t>
        </w:r>
        <w:r w:rsidR="00E426E5">
          <w:rPr>
            <w:webHidden/>
          </w:rPr>
          <w:fldChar w:fldCharType="end"/>
        </w:r>
      </w:hyperlink>
    </w:p>
    <w:p w14:paraId="269DE64D" w14:textId="2CDB409A" w:rsidR="00E426E5" w:rsidRDefault="00C51A7D">
      <w:pPr>
        <w:pStyle w:val="TOC4"/>
        <w:rPr>
          <w:rFonts w:eastAsiaTheme="minorEastAsia" w:cstheme="minorBidi"/>
          <w:snapToGrid/>
          <w:color w:val="auto"/>
          <w:szCs w:val="22"/>
        </w:rPr>
      </w:pPr>
      <w:hyperlink w:anchor="_Toc41047669" w:history="1">
        <w:r w:rsidR="00E426E5" w:rsidRPr="000227AB">
          <w:rPr>
            <w:rStyle w:val="Hyperlink"/>
          </w:rPr>
          <w:t>Downstream Pipe (PIPE DOWN)</w:t>
        </w:r>
        <w:r w:rsidR="00E426E5">
          <w:rPr>
            <w:webHidden/>
          </w:rPr>
          <w:tab/>
        </w:r>
        <w:r w:rsidR="00E426E5">
          <w:rPr>
            <w:webHidden/>
          </w:rPr>
          <w:fldChar w:fldCharType="begin"/>
        </w:r>
        <w:r w:rsidR="00E426E5">
          <w:rPr>
            <w:webHidden/>
          </w:rPr>
          <w:instrText xml:space="preserve"> PAGEREF _Toc41047669 \h </w:instrText>
        </w:r>
        <w:r w:rsidR="00E426E5">
          <w:rPr>
            <w:webHidden/>
          </w:rPr>
        </w:r>
        <w:r w:rsidR="00E426E5">
          <w:rPr>
            <w:webHidden/>
          </w:rPr>
          <w:fldChar w:fldCharType="separate"/>
        </w:r>
        <w:r w:rsidR="00795A65">
          <w:rPr>
            <w:webHidden/>
          </w:rPr>
          <w:t>46</w:t>
        </w:r>
        <w:r w:rsidR="00E426E5">
          <w:rPr>
            <w:webHidden/>
          </w:rPr>
          <w:fldChar w:fldCharType="end"/>
        </w:r>
      </w:hyperlink>
    </w:p>
    <w:p w14:paraId="1298D20C" w14:textId="232D054C" w:rsidR="00E426E5" w:rsidRDefault="00C51A7D">
      <w:pPr>
        <w:pStyle w:val="TOC4"/>
        <w:rPr>
          <w:rFonts w:eastAsiaTheme="minorEastAsia" w:cstheme="minorBidi"/>
          <w:snapToGrid/>
          <w:color w:val="auto"/>
          <w:szCs w:val="22"/>
        </w:rPr>
      </w:pPr>
      <w:hyperlink w:anchor="_Toc41047670" w:history="1">
        <w:r w:rsidR="00E426E5" w:rsidRPr="000227AB">
          <w:rPr>
            <w:rStyle w:val="Hyperlink"/>
          </w:rPr>
          <w:t>Spillways (SPILLWAYS)</w:t>
        </w:r>
        <w:r w:rsidR="00E426E5">
          <w:rPr>
            <w:webHidden/>
          </w:rPr>
          <w:tab/>
        </w:r>
        <w:r w:rsidR="00E426E5">
          <w:rPr>
            <w:webHidden/>
          </w:rPr>
          <w:fldChar w:fldCharType="begin"/>
        </w:r>
        <w:r w:rsidR="00E426E5">
          <w:rPr>
            <w:webHidden/>
          </w:rPr>
          <w:instrText xml:space="preserve"> PAGEREF _Toc41047670 \h </w:instrText>
        </w:r>
        <w:r w:rsidR="00E426E5">
          <w:rPr>
            <w:webHidden/>
          </w:rPr>
        </w:r>
        <w:r w:rsidR="00E426E5">
          <w:rPr>
            <w:webHidden/>
          </w:rPr>
          <w:fldChar w:fldCharType="separate"/>
        </w:r>
        <w:r w:rsidR="00795A65">
          <w:rPr>
            <w:webHidden/>
          </w:rPr>
          <w:t>47</w:t>
        </w:r>
        <w:r w:rsidR="00E426E5">
          <w:rPr>
            <w:webHidden/>
          </w:rPr>
          <w:fldChar w:fldCharType="end"/>
        </w:r>
      </w:hyperlink>
    </w:p>
    <w:p w14:paraId="0BBEC112" w14:textId="1E32CF6C" w:rsidR="00E426E5" w:rsidRDefault="00C51A7D">
      <w:pPr>
        <w:pStyle w:val="TOC4"/>
        <w:rPr>
          <w:rFonts w:eastAsiaTheme="minorEastAsia" w:cstheme="minorBidi"/>
          <w:snapToGrid/>
          <w:color w:val="auto"/>
          <w:szCs w:val="22"/>
        </w:rPr>
      </w:pPr>
      <w:hyperlink w:anchor="_Toc41047671" w:history="1">
        <w:r w:rsidR="00E426E5" w:rsidRPr="000227AB">
          <w:rPr>
            <w:rStyle w:val="Hyperlink"/>
          </w:rPr>
          <w:t>Upstream Spillways (SPILL UP)</w:t>
        </w:r>
        <w:r w:rsidR="00E426E5">
          <w:rPr>
            <w:webHidden/>
          </w:rPr>
          <w:tab/>
        </w:r>
        <w:r w:rsidR="00E426E5">
          <w:rPr>
            <w:webHidden/>
          </w:rPr>
          <w:fldChar w:fldCharType="begin"/>
        </w:r>
        <w:r w:rsidR="00E426E5">
          <w:rPr>
            <w:webHidden/>
          </w:rPr>
          <w:instrText xml:space="preserve"> PAGEREF _Toc41047671 \h </w:instrText>
        </w:r>
        <w:r w:rsidR="00E426E5">
          <w:rPr>
            <w:webHidden/>
          </w:rPr>
        </w:r>
        <w:r w:rsidR="00E426E5">
          <w:rPr>
            <w:webHidden/>
          </w:rPr>
          <w:fldChar w:fldCharType="separate"/>
        </w:r>
        <w:r w:rsidR="00795A65">
          <w:rPr>
            <w:webHidden/>
          </w:rPr>
          <w:t>49</w:t>
        </w:r>
        <w:r w:rsidR="00E426E5">
          <w:rPr>
            <w:webHidden/>
          </w:rPr>
          <w:fldChar w:fldCharType="end"/>
        </w:r>
      </w:hyperlink>
    </w:p>
    <w:p w14:paraId="3001978C" w14:textId="6ADAD6E7" w:rsidR="00E426E5" w:rsidRDefault="00C51A7D">
      <w:pPr>
        <w:pStyle w:val="TOC4"/>
        <w:rPr>
          <w:rFonts w:eastAsiaTheme="minorEastAsia" w:cstheme="minorBidi"/>
          <w:snapToGrid/>
          <w:color w:val="auto"/>
          <w:szCs w:val="22"/>
        </w:rPr>
      </w:pPr>
      <w:hyperlink w:anchor="_Toc41047672" w:history="1">
        <w:r w:rsidR="00E426E5" w:rsidRPr="000227AB">
          <w:rPr>
            <w:rStyle w:val="Hyperlink"/>
          </w:rPr>
          <w:t>Downstream Spillways (SPILL DOWN)</w:t>
        </w:r>
        <w:r w:rsidR="00E426E5">
          <w:rPr>
            <w:webHidden/>
          </w:rPr>
          <w:tab/>
        </w:r>
        <w:r w:rsidR="00E426E5">
          <w:rPr>
            <w:webHidden/>
          </w:rPr>
          <w:fldChar w:fldCharType="begin"/>
        </w:r>
        <w:r w:rsidR="00E426E5">
          <w:rPr>
            <w:webHidden/>
          </w:rPr>
          <w:instrText xml:space="preserve"> PAGEREF _Toc41047672 \h </w:instrText>
        </w:r>
        <w:r w:rsidR="00E426E5">
          <w:rPr>
            <w:webHidden/>
          </w:rPr>
        </w:r>
        <w:r w:rsidR="00E426E5">
          <w:rPr>
            <w:webHidden/>
          </w:rPr>
          <w:fldChar w:fldCharType="separate"/>
        </w:r>
        <w:r w:rsidR="00795A65">
          <w:rPr>
            <w:webHidden/>
          </w:rPr>
          <w:t>50</w:t>
        </w:r>
        <w:r w:rsidR="00E426E5">
          <w:rPr>
            <w:webHidden/>
          </w:rPr>
          <w:fldChar w:fldCharType="end"/>
        </w:r>
      </w:hyperlink>
    </w:p>
    <w:p w14:paraId="481F9EB1" w14:textId="2BBBED5B" w:rsidR="00E426E5" w:rsidRDefault="00C51A7D">
      <w:pPr>
        <w:pStyle w:val="TOC4"/>
        <w:rPr>
          <w:rFonts w:eastAsiaTheme="minorEastAsia" w:cstheme="minorBidi"/>
          <w:snapToGrid/>
          <w:color w:val="auto"/>
          <w:szCs w:val="22"/>
        </w:rPr>
      </w:pPr>
      <w:hyperlink w:anchor="_Toc41047673" w:history="1">
        <w:r w:rsidR="00E426E5" w:rsidRPr="000227AB">
          <w:rPr>
            <w:rStyle w:val="Hyperlink"/>
          </w:rPr>
          <w:t>Spillway Dissolved Gas (SPILL GAS)</w:t>
        </w:r>
        <w:r w:rsidR="00E426E5">
          <w:rPr>
            <w:webHidden/>
          </w:rPr>
          <w:tab/>
        </w:r>
        <w:r w:rsidR="00E426E5">
          <w:rPr>
            <w:webHidden/>
          </w:rPr>
          <w:fldChar w:fldCharType="begin"/>
        </w:r>
        <w:r w:rsidR="00E426E5">
          <w:rPr>
            <w:webHidden/>
          </w:rPr>
          <w:instrText xml:space="preserve"> PAGEREF _Toc41047673 \h </w:instrText>
        </w:r>
        <w:r w:rsidR="00E426E5">
          <w:rPr>
            <w:webHidden/>
          </w:rPr>
        </w:r>
        <w:r w:rsidR="00E426E5">
          <w:rPr>
            <w:webHidden/>
          </w:rPr>
          <w:fldChar w:fldCharType="separate"/>
        </w:r>
        <w:r w:rsidR="00795A65">
          <w:rPr>
            <w:webHidden/>
          </w:rPr>
          <w:t>51</w:t>
        </w:r>
        <w:r w:rsidR="00E426E5">
          <w:rPr>
            <w:webHidden/>
          </w:rPr>
          <w:fldChar w:fldCharType="end"/>
        </w:r>
      </w:hyperlink>
    </w:p>
    <w:p w14:paraId="0017B50F" w14:textId="486099E0" w:rsidR="00E426E5" w:rsidRDefault="00C51A7D">
      <w:pPr>
        <w:pStyle w:val="TOC4"/>
        <w:rPr>
          <w:rFonts w:eastAsiaTheme="minorEastAsia" w:cstheme="minorBidi"/>
          <w:snapToGrid/>
          <w:color w:val="auto"/>
          <w:szCs w:val="22"/>
        </w:rPr>
      </w:pPr>
      <w:hyperlink w:anchor="_Toc41047674" w:history="1">
        <w:r w:rsidR="00E426E5" w:rsidRPr="000227AB">
          <w:rPr>
            <w:rStyle w:val="Hyperlink"/>
          </w:rPr>
          <w:t>Gates (GATES)</w:t>
        </w:r>
        <w:r w:rsidR="00E426E5">
          <w:rPr>
            <w:webHidden/>
          </w:rPr>
          <w:tab/>
        </w:r>
        <w:r w:rsidR="00E426E5">
          <w:rPr>
            <w:webHidden/>
          </w:rPr>
          <w:fldChar w:fldCharType="begin"/>
        </w:r>
        <w:r w:rsidR="00E426E5">
          <w:rPr>
            <w:webHidden/>
          </w:rPr>
          <w:instrText xml:space="preserve"> PAGEREF _Toc41047674 \h </w:instrText>
        </w:r>
        <w:r w:rsidR="00E426E5">
          <w:rPr>
            <w:webHidden/>
          </w:rPr>
        </w:r>
        <w:r w:rsidR="00E426E5">
          <w:rPr>
            <w:webHidden/>
          </w:rPr>
          <w:fldChar w:fldCharType="separate"/>
        </w:r>
        <w:r w:rsidR="00795A65">
          <w:rPr>
            <w:webHidden/>
          </w:rPr>
          <w:t>54</w:t>
        </w:r>
        <w:r w:rsidR="00E426E5">
          <w:rPr>
            <w:webHidden/>
          </w:rPr>
          <w:fldChar w:fldCharType="end"/>
        </w:r>
      </w:hyperlink>
    </w:p>
    <w:p w14:paraId="2889C23D" w14:textId="2A8CF08F" w:rsidR="00E426E5" w:rsidRDefault="00C51A7D">
      <w:pPr>
        <w:pStyle w:val="TOC4"/>
        <w:rPr>
          <w:rFonts w:eastAsiaTheme="minorEastAsia" w:cstheme="minorBidi"/>
          <w:snapToGrid/>
          <w:color w:val="auto"/>
          <w:szCs w:val="22"/>
        </w:rPr>
      </w:pPr>
      <w:hyperlink w:anchor="_Toc41047675" w:history="1">
        <w:r w:rsidR="00E426E5" w:rsidRPr="000227AB">
          <w:rPr>
            <w:rStyle w:val="Hyperlink"/>
          </w:rPr>
          <w:t>Gate Weir (GATE WEIR)</w:t>
        </w:r>
        <w:r w:rsidR="00E426E5">
          <w:rPr>
            <w:webHidden/>
          </w:rPr>
          <w:tab/>
        </w:r>
        <w:r w:rsidR="00E426E5">
          <w:rPr>
            <w:webHidden/>
          </w:rPr>
          <w:fldChar w:fldCharType="begin"/>
        </w:r>
        <w:r w:rsidR="00E426E5">
          <w:rPr>
            <w:webHidden/>
          </w:rPr>
          <w:instrText xml:space="preserve"> PAGEREF _Toc41047675 \h </w:instrText>
        </w:r>
        <w:r w:rsidR="00E426E5">
          <w:rPr>
            <w:webHidden/>
          </w:rPr>
        </w:r>
        <w:r w:rsidR="00E426E5">
          <w:rPr>
            <w:webHidden/>
          </w:rPr>
          <w:fldChar w:fldCharType="separate"/>
        </w:r>
        <w:r w:rsidR="00795A65">
          <w:rPr>
            <w:webHidden/>
          </w:rPr>
          <w:t>57</w:t>
        </w:r>
        <w:r w:rsidR="00E426E5">
          <w:rPr>
            <w:webHidden/>
          </w:rPr>
          <w:fldChar w:fldCharType="end"/>
        </w:r>
      </w:hyperlink>
    </w:p>
    <w:p w14:paraId="47ED6412" w14:textId="11830342" w:rsidR="00E426E5" w:rsidRDefault="00C51A7D">
      <w:pPr>
        <w:pStyle w:val="TOC4"/>
        <w:rPr>
          <w:rFonts w:eastAsiaTheme="minorEastAsia" w:cstheme="minorBidi"/>
          <w:snapToGrid/>
          <w:color w:val="auto"/>
          <w:szCs w:val="22"/>
        </w:rPr>
      </w:pPr>
      <w:hyperlink w:anchor="_Toc41047676" w:history="1">
        <w:r w:rsidR="00E426E5" w:rsidRPr="000227AB">
          <w:rPr>
            <w:rStyle w:val="Hyperlink"/>
          </w:rPr>
          <w:t>Upstream Gate (GATE UP)</w:t>
        </w:r>
        <w:r w:rsidR="00E426E5">
          <w:rPr>
            <w:webHidden/>
          </w:rPr>
          <w:tab/>
        </w:r>
        <w:r w:rsidR="00E426E5">
          <w:rPr>
            <w:webHidden/>
          </w:rPr>
          <w:fldChar w:fldCharType="begin"/>
        </w:r>
        <w:r w:rsidR="00E426E5">
          <w:rPr>
            <w:webHidden/>
          </w:rPr>
          <w:instrText xml:space="preserve"> PAGEREF _Toc41047676 \h </w:instrText>
        </w:r>
        <w:r w:rsidR="00E426E5">
          <w:rPr>
            <w:webHidden/>
          </w:rPr>
        </w:r>
        <w:r w:rsidR="00E426E5">
          <w:rPr>
            <w:webHidden/>
          </w:rPr>
          <w:fldChar w:fldCharType="separate"/>
        </w:r>
        <w:r w:rsidR="00795A65">
          <w:rPr>
            <w:webHidden/>
          </w:rPr>
          <w:t>59</w:t>
        </w:r>
        <w:r w:rsidR="00E426E5">
          <w:rPr>
            <w:webHidden/>
          </w:rPr>
          <w:fldChar w:fldCharType="end"/>
        </w:r>
      </w:hyperlink>
    </w:p>
    <w:p w14:paraId="7924D9B5" w14:textId="04699774" w:rsidR="00E426E5" w:rsidRDefault="00C51A7D">
      <w:pPr>
        <w:pStyle w:val="TOC4"/>
        <w:rPr>
          <w:rFonts w:eastAsiaTheme="minorEastAsia" w:cstheme="minorBidi"/>
          <w:snapToGrid/>
          <w:color w:val="auto"/>
          <w:szCs w:val="22"/>
        </w:rPr>
      </w:pPr>
      <w:hyperlink w:anchor="_Toc41047677" w:history="1">
        <w:r w:rsidR="00E426E5" w:rsidRPr="000227AB">
          <w:rPr>
            <w:rStyle w:val="Hyperlink"/>
          </w:rPr>
          <w:t>Downstream Gate (GATE DOWN)</w:t>
        </w:r>
        <w:r w:rsidR="00E426E5">
          <w:rPr>
            <w:webHidden/>
          </w:rPr>
          <w:tab/>
        </w:r>
        <w:r w:rsidR="00E426E5">
          <w:rPr>
            <w:webHidden/>
          </w:rPr>
          <w:fldChar w:fldCharType="begin"/>
        </w:r>
        <w:r w:rsidR="00E426E5">
          <w:rPr>
            <w:webHidden/>
          </w:rPr>
          <w:instrText xml:space="preserve"> PAGEREF _Toc41047677 \h </w:instrText>
        </w:r>
        <w:r w:rsidR="00E426E5">
          <w:rPr>
            <w:webHidden/>
          </w:rPr>
        </w:r>
        <w:r w:rsidR="00E426E5">
          <w:rPr>
            <w:webHidden/>
          </w:rPr>
          <w:fldChar w:fldCharType="separate"/>
        </w:r>
        <w:r w:rsidR="00795A65">
          <w:rPr>
            <w:webHidden/>
          </w:rPr>
          <w:t>60</w:t>
        </w:r>
        <w:r w:rsidR="00E426E5">
          <w:rPr>
            <w:webHidden/>
          </w:rPr>
          <w:fldChar w:fldCharType="end"/>
        </w:r>
      </w:hyperlink>
    </w:p>
    <w:p w14:paraId="15C0E66C" w14:textId="7F0BC0A8" w:rsidR="00E426E5" w:rsidRDefault="00C51A7D">
      <w:pPr>
        <w:pStyle w:val="TOC4"/>
        <w:rPr>
          <w:rFonts w:eastAsiaTheme="minorEastAsia" w:cstheme="minorBidi"/>
          <w:snapToGrid/>
          <w:color w:val="auto"/>
          <w:szCs w:val="22"/>
        </w:rPr>
      </w:pPr>
      <w:hyperlink w:anchor="_Toc41047678" w:history="1">
        <w:r w:rsidR="00E426E5" w:rsidRPr="000227AB">
          <w:rPr>
            <w:rStyle w:val="Hyperlink"/>
          </w:rPr>
          <w:t>Gate Dissolved Gas (GATE GAS)</w:t>
        </w:r>
        <w:r w:rsidR="00E426E5">
          <w:rPr>
            <w:webHidden/>
          </w:rPr>
          <w:tab/>
        </w:r>
        <w:r w:rsidR="00E426E5">
          <w:rPr>
            <w:webHidden/>
          </w:rPr>
          <w:fldChar w:fldCharType="begin"/>
        </w:r>
        <w:r w:rsidR="00E426E5">
          <w:rPr>
            <w:webHidden/>
          </w:rPr>
          <w:instrText xml:space="preserve"> PAGEREF _Toc41047678 \h </w:instrText>
        </w:r>
        <w:r w:rsidR="00E426E5">
          <w:rPr>
            <w:webHidden/>
          </w:rPr>
        </w:r>
        <w:r w:rsidR="00E426E5">
          <w:rPr>
            <w:webHidden/>
          </w:rPr>
          <w:fldChar w:fldCharType="separate"/>
        </w:r>
        <w:r w:rsidR="00795A65">
          <w:rPr>
            <w:webHidden/>
          </w:rPr>
          <w:t>61</w:t>
        </w:r>
        <w:r w:rsidR="00E426E5">
          <w:rPr>
            <w:webHidden/>
          </w:rPr>
          <w:fldChar w:fldCharType="end"/>
        </w:r>
      </w:hyperlink>
    </w:p>
    <w:p w14:paraId="245485D8" w14:textId="4D4BC32F" w:rsidR="00E426E5" w:rsidRDefault="00C51A7D">
      <w:pPr>
        <w:pStyle w:val="TOC4"/>
        <w:rPr>
          <w:rFonts w:eastAsiaTheme="minorEastAsia" w:cstheme="minorBidi"/>
          <w:snapToGrid/>
          <w:color w:val="auto"/>
          <w:szCs w:val="22"/>
        </w:rPr>
      </w:pPr>
      <w:hyperlink w:anchor="_Toc41047679" w:history="1">
        <w:r w:rsidR="00E426E5" w:rsidRPr="000227AB">
          <w:rPr>
            <w:rStyle w:val="Hyperlink"/>
          </w:rPr>
          <w:t>Pumps 1 (PUMPS 1)</w:t>
        </w:r>
        <w:r w:rsidR="00E426E5">
          <w:rPr>
            <w:webHidden/>
          </w:rPr>
          <w:tab/>
        </w:r>
        <w:r w:rsidR="00E426E5">
          <w:rPr>
            <w:webHidden/>
          </w:rPr>
          <w:fldChar w:fldCharType="begin"/>
        </w:r>
        <w:r w:rsidR="00E426E5">
          <w:rPr>
            <w:webHidden/>
          </w:rPr>
          <w:instrText xml:space="preserve"> PAGEREF _Toc41047679 \h </w:instrText>
        </w:r>
        <w:r w:rsidR="00E426E5">
          <w:rPr>
            <w:webHidden/>
          </w:rPr>
        </w:r>
        <w:r w:rsidR="00E426E5">
          <w:rPr>
            <w:webHidden/>
          </w:rPr>
          <w:fldChar w:fldCharType="separate"/>
        </w:r>
        <w:r w:rsidR="00795A65">
          <w:rPr>
            <w:webHidden/>
          </w:rPr>
          <w:t>63</w:t>
        </w:r>
        <w:r w:rsidR="00E426E5">
          <w:rPr>
            <w:webHidden/>
          </w:rPr>
          <w:fldChar w:fldCharType="end"/>
        </w:r>
      </w:hyperlink>
    </w:p>
    <w:p w14:paraId="599F6351" w14:textId="036CA95C" w:rsidR="00E426E5" w:rsidRDefault="00C51A7D">
      <w:pPr>
        <w:pStyle w:val="TOC4"/>
        <w:rPr>
          <w:rFonts w:eastAsiaTheme="minorEastAsia" w:cstheme="minorBidi"/>
          <w:snapToGrid/>
          <w:color w:val="auto"/>
          <w:szCs w:val="22"/>
        </w:rPr>
      </w:pPr>
      <w:hyperlink w:anchor="_Toc41047680" w:history="1">
        <w:r w:rsidR="00E426E5" w:rsidRPr="000227AB">
          <w:rPr>
            <w:rStyle w:val="Hyperlink"/>
          </w:rPr>
          <w:t>Pumps 2 (PUMPS 2)</w:t>
        </w:r>
        <w:r w:rsidR="00E426E5">
          <w:rPr>
            <w:webHidden/>
          </w:rPr>
          <w:tab/>
        </w:r>
        <w:r w:rsidR="00E426E5">
          <w:rPr>
            <w:webHidden/>
          </w:rPr>
          <w:fldChar w:fldCharType="begin"/>
        </w:r>
        <w:r w:rsidR="00E426E5">
          <w:rPr>
            <w:webHidden/>
          </w:rPr>
          <w:instrText xml:space="preserve"> PAGEREF _Toc41047680 \h </w:instrText>
        </w:r>
        <w:r w:rsidR="00E426E5">
          <w:rPr>
            <w:webHidden/>
          </w:rPr>
        </w:r>
        <w:r w:rsidR="00E426E5">
          <w:rPr>
            <w:webHidden/>
          </w:rPr>
          <w:fldChar w:fldCharType="separate"/>
        </w:r>
        <w:r w:rsidR="00795A65">
          <w:rPr>
            <w:webHidden/>
          </w:rPr>
          <w:t>66</w:t>
        </w:r>
        <w:r w:rsidR="00E426E5">
          <w:rPr>
            <w:webHidden/>
          </w:rPr>
          <w:fldChar w:fldCharType="end"/>
        </w:r>
      </w:hyperlink>
    </w:p>
    <w:p w14:paraId="52B20EF0" w14:textId="6445EF77" w:rsidR="00E426E5" w:rsidRDefault="00C51A7D">
      <w:pPr>
        <w:pStyle w:val="TOC4"/>
        <w:rPr>
          <w:rFonts w:eastAsiaTheme="minorEastAsia" w:cstheme="minorBidi"/>
          <w:snapToGrid/>
          <w:color w:val="auto"/>
          <w:szCs w:val="22"/>
        </w:rPr>
      </w:pPr>
      <w:hyperlink w:anchor="_Toc41047681" w:history="1">
        <w:r w:rsidR="00E426E5" w:rsidRPr="000227AB">
          <w:rPr>
            <w:rStyle w:val="Hyperlink"/>
          </w:rPr>
          <w:t>Internal Weir Segment Location (WEIR SEG)</w:t>
        </w:r>
        <w:r w:rsidR="00E426E5">
          <w:rPr>
            <w:webHidden/>
          </w:rPr>
          <w:tab/>
        </w:r>
        <w:r w:rsidR="00E426E5">
          <w:rPr>
            <w:webHidden/>
          </w:rPr>
          <w:fldChar w:fldCharType="begin"/>
        </w:r>
        <w:r w:rsidR="00E426E5">
          <w:rPr>
            <w:webHidden/>
          </w:rPr>
          <w:instrText xml:space="preserve"> PAGEREF _Toc41047681 \h </w:instrText>
        </w:r>
        <w:r w:rsidR="00E426E5">
          <w:rPr>
            <w:webHidden/>
          </w:rPr>
        </w:r>
        <w:r w:rsidR="00E426E5">
          <w:rPr>
            <w:webHidden/>
          </w:rPr>
          <w:fldChar w:fldCharType="separate"/>
        </w:r>
        <w:r w:rsidR="00795A65">
          <w:rPr>
            <w:webHidden/>
          </w:rPr>
          <w:t>67</w:t>
        </w:r>
        <w:r w:rsidR="00E426E5">
          <w:rPr>
            <w:webHidden/>
          </w:rPr>
          <w:fldChar w:fldCharType="end"/>
        </w:r>
      </w:hyperlink>
    </w:p>
    <w:p w14:paraId="13F3F857" w14:textId="31093886" w:rsidR="00E426E5" w:rsidRDefault="00C51A7D">
      <w:pPr>
        <w:pStyle w:val="TOC4"/>
        <w:rPr>
          <w:rFonts w:eastAsiaTheme="minorEastAsia" w:cstheme="minorBidi"/>
          <w:snapToGrid/>
          <w:color w:val="auto"/>
          <w:szCs w:val="22"/>
        </w:rPr>
      </w:pPr>
      <w:hyperlink w:anchor="_Toc41047682" w:history="1">
        <w:r w:rsidR="00E426E5" w:rsidRPr="000227AB">
          <w:rPr>
            <w:rStyle w:val="Hyperlink"/>
          </w:rPr>
          <w:t>Internal Weir Top Layer (WEIR TOP)</w:t>
        </w:r>
        <w:r w:rsidR="00E426E5">
          <w:rPr>
            <w:webHidden/>
          </w:rPr>
          <w:tab/>
        </w:r>
        <w:r w:rsidR="00E426E5">
          <w:rPr>
            <w:webHidden/>
          </w:rPr>
          <w:fldChar w:fldCharType="begin"/>
        </w:r>
        <w:r w:rsidR="00E426E5">
          <w:rPr>
            <w:webHidden/>
          </w:rPr>
          <w:instrText xml:space="preserve"> PAGEREF _Toc41047682 \h </w:instrText>
        </w:r>
        <w:r w:rsidR="00E426E5">
          <w:rPr>
            <w:webHidden/>
          </w:rPr>
        </w:r>
        <w:r w:rsidR="00E426E5">
          <w:rPr>
            <w:webHidden/>
          </w:rPr>
          <w:fldChar w:fldCharType="separate"/>
        </w:r>
        <w:r w:rsidR="00795A65">
          <w:rPr>
            <w:webHidden/>
          </w:rPr>
          <w:t>68</w:t>
        </w:r>
        <w:r w:rsidR="00E426E5">
          <w:rPr>
            <w:webHidden/>
          </w:rPr>
          <w:fldChar w:fldCharType="end"/>
        </w:r>
      </w:hyperlink>
    </w:p>
    <w:p w14:paraId="118ACB58" w14:textId="6BC19EDF" w:rsidR="00E426E5" w:rsidRDefault="00C51A7D">
      <w:pPr>
        <w:pStyle w:val="TOC4"/>
        <w:rPr>
          <w:rFonts w:eastAsiaTheme="minorEastAsia" w:cstheme="minorBidi"/>
          <w:snapToGrid/>
          <w:color w:val="auto"/>
          <w:szCs w:val="22"/>
        </w:rPr>
      </w:pPr>
      <w:hyperlink w:anchor="_Toc41047683" w:history="1">
        <w:r w:rsidR="00E426E5" w:rsidRPr="000227AB">
          <w:rPr>
            <w:rStyle w:val="Hyperlink"/>
          </w:rPr>
          <w:t>Internal Weir Bottom Layer (WEIR BOT)</w:t>
        </w:r>
        <w:r w:rsidR="00E426E5">
          <w:rPr>
            <w:webHidden/>
          </w:rPr>
          <w:tab/>
        </w:r>
        <w:r w:rsidR="00E426E5">
          <w:rPr>
            <w:webHidden/>
          </w:rPr>
          <w:fldChar w:fldCharType="begin"/>
        </w:r>
        <w:r w:rsidR="00E426E5">
          <w:rPr>
            <w:webHidden/>
          </w:rPr>
          <w:instrText xml:space="preserve"> PAGEREF _Toc41047683 \h </w:instrText>
        </w:r>
        <w:r w:rsidR="00E426E5">
          <w:rPr>
            <w:webHidden/>
          </w:rPr>
        </w:r>
        <w:r w:rsidR="00E426E5">
          <w:rPr>
            <w:webHidden/>
          </w:rPr>
          <w:fldChar w:fldCharType="separate"/>
        </w:r>
        <w:r w:rsidR="00795A65">
          <w:rPr>
            <w:webHidden/>
          </w:rPr>
          <w:t>69</w:t>
        </w:r>
        <w:r w:rsidR="00E426E5">
          <w:rPr>
            <w:webHidden/>
          </w:rPr>
          <w:fldChar w:fldCharType="end"/>
        </w:r>
      </w:hyperlink>
    </w:p>
    <w:p w14:paraId="14A7A91E" w14:textId="4B2917A0" w:rsidR="00E426E5" w:rsidRDefault="00C51A7D">
      <w:pPr>
        <w:pStyle w:val="TOC4"/>
        <w:rPr>
          <w:rFonts w:eastAsiaTheme="minorEastAsia" w:cstheme="minorBidi"/>
          <w:snapToGrid/>
          <w:color w:val="auto"/>
          <w:szCs w:val="22"/>
        </w:rPr>
      </w:pPr>
      <w:hyperlink w:anchor="_Toc41047684" w:history="1">
        <w:r w:rsidR="00E426E5" w:rsidRPr="000227AB">
          <w:rPr>
            <w:rStyle w:val="Hyperlink"/>
          </w:rPr>
          <w:t>Withdrawal Interpolation (WD INT)</w:t>
        </w:r>
        <w:r w:rsidR="00E426E5">
          <w:rPr>
            <w:webHidden/>
          </w:rPr>
          <w:tab/>
        </w:r>
        <w:r w:rsidR="00E426E5">
          <w:rPr>
            <w:webHidden/>
          </w:rPr>
          <w:fldChar w:fldCharType="begin"/>
        </w:r>
        <w:r w:rsidR="00E426E5">
          <w:rPr>
            <w:webHidden/>
          </w:rPr>
          <w:instrText xml:space="preserve"> PAGEREF _Toc41047684 \h </w:instrText>
        </w:r>
        <w:r w:rsidR="00E426E5">
          <w:rPr>
            <w:webHidden/>
          </w:rPr>
        </w:r>
        <w:r w:rsidR="00E426E5">
          <w:rPr>
            <w:webHidden/>
          </w:rPr>
          <w:fldChar w:fldCharType="separate"/>
        </w:r>
        <w:r w:rsidR="00795A65">
          <w:rPr>
            <w:webHidden/>
          </w:rPr>
          <w:t>70</w:t>
        </w:r>
        <w:r w:rsidR="00E426E5">
          <w:rPr>
            <w:webHidden/>
          </w:rPr>
          <w:fldChar w:fldCharType="end"/>
        </w:r>
      </w:hyperlink>
    </w:p>
    <w:p w14:paraId="7F0F9593" w14:textId="74196942" w:rsidR="00E426E5" w:rsidRDefault="00C51A7D">
      <w:pPr>
        <w:pStyle w:val="TOC4"/>
        <w:rPr>
          <w:rFonts w:eastAsiaTheme="minorEastAsia" w:cstheme="minorBidi"/>
          <w:snapToGrid/>
          <w:color w:val="auto"/>
          <w:szCs w:val="22"/>
        </w:rPr>
      </w:pPr>
      <w:hyperlink w:anchor="_Toc41047685" w:history="1">
        <w:r w:rsidR="00E426E5" w:rsidRPr="000227AB">
          <w:rPr>
            <w:rStyle w:val="Hyperlink"/>
          </w:rPr>
          <w:t>Withdrawal Segment (WD SEG)</w:t>
        </w:r>
        <w:r w:rsidR="00E426E5">
          <w:rPr>
            <w:webHidden/>
          </w:rPr>
          <w:tab/>
        </w:r>
        <w:r w:rsidR="00E426E5">
          <w:rPr>
            <w:webHidden/>
          </w:rPr>
          <w:fldChar w:fldCharType="begin"/>
        </w:r>
        <w:r w:rsidR="00E426E5">
          <w:rPr>
            <w:webHidden/>
          </w:rPr>
          <w:instrText xml:space="preserve"> PAGEREF _Toc41047685 \h </w:instrText>
        </w:r>
        <w:r w:rsidR="00E426E5">
          <w:rPr>
            <w:webHidden/>
          </w:rPr>
        </w:r>
        <w:r w:rsidR="00E426E5">
          <w:rPr>
            <w:webHidden/>
          </w:rPr>
          <w:fldChar w:fldCharType="separate"/>
        </w:r>
        <w:r w:rsidR="00795A65">
          <w:rPr>
            <w:webHidden/>
          </w:rPr>
          <w:t>71</w:t>
        </w:r>
        <w:r w:rsidR="00E426E5">
          <w:rPr>
            <w:webHidden/>
          </w:rPr>
          <w:fldChar w:fldCharType="end"/>
        </w:r>
      </w:hyperlink>
    </w:p>
    <w:p w14:paraId="13EA12A7" w14:textId="1792EAF6" w:rsidR="00E426E5" w:rsidRDefault="00C51A7D">
      <w:pPr>
        <w:pStyle w:val="TOC4"/>
        <w:rPr>
          <w:rFonts w:eastAsiaTheme="minorEastAsia" w:cstheme="minorBidi"/>
          <w:snapToGrid/>
          <w:color w:val="auto"/>
          <w:szCs w:val="22"/>
        </w:rPr>
      </w:pPr>
      <w:hyperlink w:anchor="_Toc41047686" w:history="1">
        <w:r w:rsidR="00E426E5" w:rsidRPr="000227AB">
          <w:rPr>
            <w:rStyle w:val="Hyperlink"/>
          </w:rPr>
          <w:t>Withdrawal Elevation (WD ELEV)</w:t>
        </w:r>
        <w:r w:rsidR="00E426E5">
          <w:rPr>
            <w:webHidden/>
          </w:rPr>
          <w:tab/>
        </w:r>
        <w:r w:rsidR="00E426E5">
          <w:rPr>
            <w:webHidden/>
          </w:rPr>
          <w:fldChar w:fldCharType="begin"/>
        </w:r>
        <w:r w:rsidR="00E426E5">
          <w:rPr>
            <w:webHidden/>
          </w:rPr>
          <w:instrText xml:space="preserve"> PAGEREF _Toc41047686 \h </w:instrText>
        </w:r>
        <w:r w:rsidR="00E426E5">
          <w:rPr>
            <w:webHidden/>
          </w:rPr>
        </w:r>
        <w:r w:rsidR="00E426E5">
          <w:rPr>
            <w:webHidden/>
          </w:rPr>
          <w:fldChar w:fldCharType="separate"/>
        </w:r>
        <w:r w:rsidR="00795A65">
          <w:rPr>
            <w:webHidden/>
          </w:rPr>
          <w:t>71</w:t>
        </w:r>
        <w:r w:rsidR="00E426E5">
          <w:rPr>
            <w:webHidden/>
          </w:rPr>
          <w:fldChar w:fldCharType="end"/>
        </w:r>
      </w:hyperlink>
    </w:p>
    <w:p w14:paraId="15DA5A07" w14:textId="6798CF68" w:rsidR="00E426E5" w:rsidRDefault="00C51A7D">
      <w:pPr>
        <w:pStyle w:val="TOC4"/>
        <w:rPr>
          <w:rFonts w:eastAsiaTheme="minorEastAsia" w:cstheme="minorBidi"/>
          <w:snapToGrid/>
          <w:color w:val="auto"/>
          <w:szCs w:val="22"/>
        </w:rPr>
      </w:pPr>
      <w:hyperlink w:anchor="_Toc41047687" w:history="1">
        <w:r w:rsidR="00E426E5" w:rsidRPr="000227AB">
          <w:rPr>
            <w:rStyle w:val="Hyperlink"/>
          </w:rPr>
          <w:t>Withdrawal Top Layer (WD TOP)</w:t>
        </w:r>
        <w:r w:rsidR="00E426E5">
          <w:rPr>
            <w:webHidden/>
          </w:rPr>
          <w:tab/>
        </w:r>
        <w:r w:rsidR="00E426E5">
          <w:rPr>
            <w:webHidden/>
          </w:rPr>
          <w:fldChar w:fldCharType="begin"/>
        </w:r>
        <w:r w:rsidR="00E426E5">
          <w:rPr>
            <w:webHidden/>
          </w:rPr>
          <w:instrText xml:space="preserve"> PAGEREF _Toc41047687 \h </w:instrText>
        </w:r>
        <w:r w:rsidR="00E426E5">
          <w:rPr>
            <w:webHidden/>
          </w:rPr>
        </w:r>
        <w:r w:rsidR="00E426E5">
          <w:rPr>
            <w:webHidden/>
          </w:rPr>
          <w:fldChar w:fldCharType="separate"/>
        </w:r>
        <w:r w:rsidR="00795A65">
          <w:rPr>
            <w:webHidden/>
          </w:rPr>
          <w:t>72</w:t>
        </w:r>
        <w:r w:rsidR="00E426E5">
          <w:rPr>
            <w:webHidden/>
          </w:rPr>
          <w:fldChar w:fldCharType="end"/>
        </w:r>
      </w:hyperlink>
    </w:p>
    <w:p w14:paraId="74BC6B59" w14:textId="462DBA85" w:rsidR="00E426E5" w:rsidRDefault="00C51A7D">
      <w:pPr>
        <w:pStyle w:val="TOC4"/>
        <w:rPr>
          <w:rFonts w:eastAsiaTheme="minorEastAsia" w:cstheme="minorBidi"/>
          <w:snapToGrid/>
          <w:color w:val="auto"/>
          <w:szCs w:val="22"/>
        </w:rPr>
      </w:pPr>
      <w:hyperlink w:anchor="_Toc41047688" w:history="1">
        <w:r w:rsidR="00E426E5" w:rsidRPr="000227AB">
          <w:rPr>
            <w:rStyle w:val="Hyperlink"/>
          </w:rPr>
          <w:t>Withdrawal Bottom Layer (WD BOT)</w:t>
        </w:r>
        <w:r w:rsidR="00E426E5">
          <w:rPr>
            <w:webHidden/>
          </w:rPr>
          <w:tab/>
        </w:r>
        <w:r w:rsidR="00E426E5">
          <w:rPr>
            <w:webHidden/>
          </w:rPr>
          <w:fldChar w:fldCharType="begin"/>
        </w:r>
        <w:r w:rsidR="00E426E5">
          <w:rPr>
            <w:webHidden/>
          </w:rPr>
          <w:instrText xml:space="preserve"> PAGEREF _Toc41047688 \h </w:instrText>
        </w:r>
        <w:r w:rsidR="00E426E5">
          <w:rPr>
            <w:webHidden/>
          </w:rPr>
        </w:r>
        <w:r w:rsidR="00E426E5">
          <w:rPr>
            <w:webHidden/>
          </w:rPr>
          <w:fldChar w:fldCharType="separate"/>
        </w:r>
        <w:r w:rsidR="00795A65">
          <w:rPr>
            <w:webHidden/>
          </w:rPr>
          <w:t>72</w:t>
        </w:r>
        <w:r w:rsidR="00E426E5">
          <w:rPr>
            <w:webHidden/>
          </w:rPr>
          <w:fldChar w:fldCharType="end"/>
        </w:r>
      </w:hyperlink>
    </w:p>
    <w:p w14:paraId="7B6F26FF" w14:textId="755A8868" w:rsidR="00E426E5" w:rsidRDefault="00C51A7D">
      <w:pPr>
        <w:pStyle w:val="TOC4"/>
        <w:rPr>
          <w:rFonts w:eastAsiaTheme="minorEastAsia" w:cstheme="minorBidi"/>
          <w:snapToGrid/>
          <w:color w:val="auto"/>
          <w:szCs w:val="22"/>
        </w:rPr>
      </w:pPr>
      <w:hyperlink w:anchor="_Toc41047689" w:history="1">
        <w:r w:rsidR="00E426E5" w:rsidRPr="000227AB">
          <w:rPr>
            <w:rStyle w:val="Hyperlink"/>
          </w:rPr>
          <w:t>Tributary Inflow Placement (TRIB PLACE)</w:t>
        </w:r>
        <w:r w:rsidR="00E426E5">
          <w:rPr>
            <w:webHidden/>
          </w:rPr>
          <w:tab/>
        </w:r>
        <w:r w:rsidR="00E426E5">
          <w:rPr>
            <w:webHidden/>
          </w:rPr>
          <w:fldChar w:fldCharType="begin"/>
        </w:r>
        <w:r w:rsidR="00E426E5">
          <w:rPr>
            <w:webHidden/>
          </w:rPr>
          <w:instrText xml:space="preserve"> PAGEREF _Toc41047689 \h </w:instrText>
        </w:r>
        <w:r w:rsidR="00E426E5">
          <w:rPr>
            <w:webHidden/>
          </w:rPr>
        </w:r>
        <w:r w:rsidR="00E426E5">
          <w:rPr>
            <w:webHidden/>
          </w:rPr>
          <w:fldChar w:fldCharType="separate"/>
        </w:r>
        <w:r w:rsidR="00795A65">
          <w:rPr>
            <w:webHidden/>
          </w:rPr>
          <w:t>73</w:t>
        </w:r>
        <w:r w:rsidR="00E426E5">
          <w:rPr>
            <w:webHidden/>
          </w:rPr>
          <w:fldChar w:fldCharType="end"/>
        </w:r>
      </w:hyperlink>
    </w:p>
    <w:p w14:paraId="7237F39A" w14:textId="260434BA" w:rsidR="00E426E5" w:rsidRDefault="00C51A7D">
      <w:pPr>
        <w:pStyle w:val="TOC4"/>
        <w:rPr>
          <w:rFonts w:eastAsiaTheme="minorEastAsia" w:cstheme="minorBidi"/>
          <w:snapToGrid/>
          <w:color w:val="auto"/>
          <w:szCs w:val="22"/>
        </w:rPr>
      </w:pPr>
      <w:hyperlink w:anchor="_Toc41047690" w:history="1">
        <w:r w:rsidR="00E426E5" w:rsidRPr="000227AB">
          <w:rPr>
            <w:rStyle w:val="Hyperlink"/>
          </w:rPr>
          <w:t>Tributary Interpolation (TRIB INT)</w:t>
        </w:r>
        <w:r w:rsidR="00E426E5">
          <w:rPr>
            <w:webHidden/>
          </w:rPr>
          <w:tab/>
        </w:r>
        <w:r w:rsidR="00E426E5">
          <w:rPr>
            <w:webHidden/>
          </w:rPr>
          <w:fldChar w:fldCharType="begin"/>
        </w:r>
        <w:r w:rsidR="00E426E5">
          <w:rPr>
            <w:webHidden/>
          </w:rPr>
          <w:instrText xml:space="preserve"> PAGEREF _Toc41047690 \h </w:instrText>
        </w:r>
        <w:r w:rsidR="00E426E5">
          <w:rPr>
            <w:webHidden/>
          </w:rPr>
        </w:r>
        <w:r w:rsidR="00E426E5">
          <w:rPr>
            <w:webHidden/>
          </w:rPr>
          <w:fldChar w:fldCharType="separate"/>
        </w:r>
        <w:r w:rsidR="00795A65">
          <w:rPr>
            <w:webHidden/>
          </w:rPr>
          <w:t>74</w:t>
        </w:r>
        <w:r w:rsidR="00E426E5">
          <w:rPr>
            <w:webHidden/>
          </w:rPr>
          <w:fldChar w:fldCharType="end"/>
        </w:r>
      </w:hyperlink>
    </w:p>
    <w:p w14:paraId="67895B98" w14:textId="3F93AA6B" w:rsidR="00E426E5" w:rsidRDefault="00C51A7D">
      <w:pPr>
        <w:pStyle w:val="TOC4"/>
        <w:rPr>
          <w:rFonts w:eastAsiaTheme="minorEastAsia" w:cstheme="minorBidi"/>
          <w:snapToGrid/>
          <w:color w:val="auto"/>
          <w:szCs w:val="22"/>
        </w:rPr>
      </w:pPr>
      <w:hyperlink w:anchor="_Toc41047691" w:history="1">
        <w:r w:rsidR="00E426E5" w:rsidRPr="000227AB">
          <w:rPr>
            <w:rStyle w:val="Hyperlink"/>
          </w:rPr>
          <w:t>Tributary Segment (TRIB SEG)</w:t>
        </w:r>
        <w:r w:rsidR="00E426E5">
          <w:rPr>
            <w:webHidden/>
          </w:rPr>
          <w:tab/>
        </w:r>
        <w:r w:rsidR="00E426E5">
          <w:rPr>
            <w:webHidden/>
          </w:rPr>
          <w:fldChar w:fldCharType="begin"/>
        </w:r>
        <w:r w:rsidR="00E426E5">
          <w:rPr>
            <w:webHidden/>
          </w:rPr>
          <w:instrText xml:space="preserve"> PAGEREF _Toc41047691 \h </w:instrText>
        </w:r>
        <w:r w:rsidR="00E426E5">
          <w:rPr>
            <w:webHidden/>
          </w:rPr>
        </w:r>
        <w:r w:rsidR="00E426E5">
          <w:rPr>
            <w:webHidden/>
          </w:rPr>
          <w:fldChar w:fldCharType="separate"/>
        </w:r>
        <w:r w:rsidR="00795A65">
          <w:rPr>
            <w:webHidden/>
          </w:rPr>
          <w:t>75</w:t>
        </w:r>
        <w:r w:rsidR="00E426E5">
          <w:rPr>
            <w:webHidden/>
          </w:rPr>
          <w:fldChar w:fldCharType="end"/>
        </w:r>
      </w:hyperlink>
    </w:p>
    <w:p w14:paraId="1B8BD1C7" w14:textId="02C755C0" w:rsidR="00E426E5" w:rsidRDefault="00C51A7D">
      <w:pPr>
        <w:pStyle w:val="TOC4"/>
        <w:rPr>
          <w:rFonts w:eastAsiaTheme="minorEastAsia" w:cstheme="minorBidi"/>
          <w:snapToGrid/>
          <w:color w:val="auto"/>
          <w:szCs w:val="22"/>
        </w:rPr>
      </w:pPr>
      <w:hyperlink w:anchor="_Toc41047692" w:history="1">
        <w:r w:rsidR="00E426E5" w:rsidRPr="000227AB">
          <w:rPr>
            <w:rStyle w:val="Hyperlink"/>
          </w:rPr>
          <w:t>Tributary Inflow Top Elevation (TRIB TOP)</w:t>
        </w:r>
        <w:r w:rsidR="00E426E5">
          <w:rPr>
            <w:webHidden/>
          </w:rPr>
          <w:tab/>
        </w:r>
        <w:r w:rsidR="00E426E5">
          <w:rPr>
            <w:webHidden/>
          </w:rPr>
          <w:fldChar w:fldCharType="begin"/>
        </w:r>
        <w:r w:rsidR="00E426E5">
          <w:rPr>
            <w:webHidden/>
          </w:rPr>
          <w:instrText xml:space="preserve"> PAGEREF _Toc41047692 \h </w:instrText>
        </w:r>
        <w:r w:rsidR="00E426E5">
          <w:rPr>
            <w:webHidden/>
          </w:rPr>
        </w:r>
        <w:r w:rsidR="00E426E5">
          <w:rPr>
            <w:webHidden/>
          </w:rPr>
          <w:fldChar w:fldCharType="separate"/>
        </w:r>
        <w:r w:rsidR="00795A65">
          <w:rPr>
            <w:webHidden/>
          </w:rPr>
          <w:t>76</w:t>
        </w:r>
        <w:r w:rsidR="00E426E5">
          <w:rPr>
            <w:webHidden/>
          </w:rPr>
          <w:fldChar w:fldCharType="end"/>
        </w:r>
      </w:hyperlink>
    </w:p>
    <w:p w14:paraId="5DFB86EC" w14:textId="65DD838B" w:rsidR="00E426E5" w:rsidRDefault="00C51A7D">
      <w:pPr>
        <w:pStyle w:val="TOC4"/>
        <w:rPr>
          <w:rFonts w:eastAsiaTheme="minorEastAsia" w:cstheme="minorBidi"/>
          <w:snapToGrid/>
          <w:color w:val="auto"/>
          <w:szCs w:val="22"/>
        </w:rPr>
      </w:pPr>
      <w:hyperlink w:anchor="_Toc41047693" w:history="1">
        <w:r w:rsidR="00E426E5" w:rsidRPr="000227AB">
          <w:rPr>
            <w:rStyle w:val="Hyperlink"/>
          </w:rPr>
          <w:t>Tributary Inflow Bottom Elevation (ELEV BOT)</w:t>
        </w:r>
        <w:r w:rsidR="00E426E5">
          <w:rPr>
            <w:webHidden/>
          </w:rPr>
          <w:tab/>
        </w:r>
        <w:r w:rsidR="00E426E5">
          <w:rPr>
            <w:webHidden/>
          </w:rPr>
          <w:fldChar w:fldCharType="begin"/>
        </w:r>
        <w:r w:rsidR="00E426E5">
          <w:rPr>
            <w:webHidden/>
          </w:rPr>
          <w:instrText xml:space="preserve"> PAGEREF _Toc41047693 \h </w:instrText>
        </w:r>
        <w:r w:rsidR="00E426E5">
          <w:rPr>
            <w:webHidden/>
          </w:rPr>
        </w:r>
        <w:r w:rsidR="00E426E5">
          <w:rPr>
            <w:webHidden/>
          </w:rPr>
          <w:fldChar w:fldCharType="separate"/>
        </w:r>
        <w:r w:rsidR="00795A65">
          <w:rPr>
            <w:webHidden/>
          </w:rPr>
          <w:t>77</w:t>
        </w:r>
        <w:r w:rsidR="00E426E5">
          <w:rPr>
            <w:webHidden/>
          </w:rPr>
          <w:fldChar w:fldCharType="end"/>
        </w:r>
      </w:hyperlink>
    </w:p>
    <w:p w14:paraId="1573FE74" w14:textId="39877200" w:rsidR="00E426E5" w:rsidRDefault="00C51A7D">
      <w:pPr>
        <w:pStyle w:val="TOC4"/>
        <w:rPr>
          <w:rFonts w:eastAsiaTheme="minorEastAsia" w:cstheme="minorBidi"/>
          <w:snapToGrid/>
          <w:color w:val="auto"/>
          <w:szCs w:val="22"/>
        </w:rPr>
      </w:pPr>
      <w:hyperlink w:anchor="_Toc41047694" w:history="1">
        <w:r w:rsidR="00E426E5" w:rsidRPr="000227AB">
          <w:rPr>
            <w:rStyle w:val="Hyperlink"/>
          </w:rPr>
          <w:t>Distributed Tributaries (DST TRIB)</w:t>
        </w:r>
        <w:r w:rsidR="00E426E5">
          <w:rPr>
            <w:webHidden/>
          </w:rPr>
          <w:tab/>
        </w:r>
        <w:r w:rsidR="00E426E5">
          <w:rPr>
            <w:webHidden/>
          </w:rPr>
          <w:fldChar w:fldCharType="begin"/>
        </w:r>
        <w:r w:rsidR="00E426E5">
          <w:rPr>
            <w:webHidden/>
          </w:rPr>
          <w:instrText xml:space="preserve"> PAGEREF _Toc41047694 \h </w:instrText>
        </w:r>
        <w:r w:rsidR="00E426E5">
          <w:rPr>
            <w:webHidden/>
          </w:rPr>
        </w:r>
        <w:r w:rsidR="00E426E5">
          <w:rPr>
            <w:webHidden/>
          </w:rPr>
          <w:fldChar w:fldCharType="separate"/>
        </w:r>
        <w:r w:rsidR="00795A65">
          <w:rPr>
            <w:webHidden/>
          </w:rPr>
          <w:t>78</w:t>
        </w:r>
        <w:r w:rsidR="00E426E5">
          <w:rPr>
            <w:webHidden/>
          </w:rPr>
          <w:fldChar w:fldCharType="end"/>
        </w:r>
      </w:hyperlink>
    </w:p>
    <w:p w14:paraId="1DF55F24" w14:textId="0C600582" w:rsidR="00E426E5" w:rsidRDefault="00C51A7D">
      <w:pPr>
        <w:pStyle w:val="TOC4"/>
        <w:rPr>
          <w:rFonts w:eastAsiaTheme="minorEastAsia" w:cstheme="minorBidi"/>
          <w:snapToGrid/>
          <w:color w:val="auto"/>
          <w:szCs w:val="22"/>
        </w:rPr>
      </w:pPr>
      <w:hyperlink w:anchor="_Toc41047695" w:history="1">
        <w:r w:rsidR="00E426E5" w:rsidRPr="000227AB">
          <w:rPr>
            <w:rStyle w:val="Hyperlink"/>
          </w:rPr>
          <w:t>Hydrodynamic Output Control (HYD PRINT)</w:t>
        </w:r>
        <w:r w:rsidR="00E426E5">
          <w:rPr>
            <w:webHidden/>
          </w:rPr>
          <w:tab/>
        </w:r>
        <w:r w:rsidR="00E426E5">
          <w:rPr>
            <w:webHidden/>
          </w:rPr>
          <w:fldChar w:fldCharType="begin"/>
        </w:r>
        <w:r w:rsidR="00E426E5">
          <w:rPr>
            <w:webHidden/>
          </w:rPr>
          <w:instrText xml:space="preserve"> PAGEREF _Toc41047695 \h </w:instrText>
        </w:r>
        <w:r w:rsidR="00E426E5">
          <w:rPr>
            <w:webHidden/>
          </w:rPr>
        </w:r>
        <w:r w:rsidR="00E426E5">
          <w:rPr>
            <w:webHidden/>
          </w:rPr>
          <w:fldChar w:fldCharType="separate"/>
        </w:r>
        <w:r w:rsidR="00795A65">
          <w:rPr>
            <w:webHidden/>
          </w:rPr>
          <w:t>79</w:t>
        </w:r>
        <w:r w:rsidR="00E426E5">
          <w:rPr>
            <w:webHidden/>
          </w:rPr>
          <w:fldChar w:fldCharType="end"/>
        </w:r>
      </w:hyperlink>
    </w:p>
    <w:p w14:paraId="694FA7FD" w14:textId="159B8D37" w:rsidR="00E426E5" w:rsidRDefault="00C51A7D">
      <w:pPr>
        <w:pStyle w:val="TOC4"/>
        <w:rPr>
          <w:rFonts w:eastAsiaTheme="minorEastAsia" w:cstheme="minorBidi"/>
          <w:snapToGrid/>
          <w:color w:val="auto"/>
          <w:szCs w:val="22"/>
        </w:rPr>
      </w:pPr>
      <w:hyperlink w:anchor="_Toc41047696" w:history="1">
        <w:r w:rsidR="00E426E5" w:rsidRPr="000227AB">
          <w:rPr>
            <w:rStyle w:val="Hyperlink"/>
          </w:rPr>
          <w:t>Snapshot Print (SNP PRINT)</w:t>
        </w:r>
        <w:r w:rsidR="00E426E5">
          <w:rPr>
            <w:webHidden/>
          </w:rPr>
          <w:tab/>
        </w:r>
        <w:r w:rsidR="00E426E5">
          <w:rPr>
            <w:webHidden/>
          </w:rPr>
          <w:fldChar w:fldCharType="begin"/>
        </w:r>
        <w:r w:rsidR="00E426E5">
          <w:rPr>
            <w:webHidden/>
          </w:rPr>
          <w:instrText xml:space="preserve"> PAGEREF _Toc41047696 \h </w:instrText>
        </w:r>
        <w:r w:rsidR="00E426E5">
          <w:rPr>
            <w:webHidden/>
          </w:rPr>
        </w:r>
        <w:r w:rsidR="00E426E5">
          <w:rPr>
            <w:webHidden/>
          </w:rPr>
          <w:fldChar w:fldCharType="separate"/>
        </w:r>
        <w:r w:rsidR="00795A65">
          <w:rPr>
            <w:webHidden/>
          </w:rPr>
          <w:t>80</w:t>
        </w:r>
        <w:r w:rsidR="00E426E5">
          <w:rPr>
            <w:webHidden/>
          </w:rPr>
          <w:fldChar w:fldCharType="end"/>
        </w:r>
      </w:hyperlink>
    </w:p>
    <w:p w14:paraId="2FEC92CA" w14:textId="12C56D9F" w:rsidR="00E426E5" w:rsidRDefault="00C51A7D">
      <w:pPr>
        <w:pStyle w:val="TOC4"/>
        <w:rPr>
          <w:rFonts w:eastAsiaTheme="minorEastAsia" w:cstheme="minorBidi"/>
          <w:snapToGrid/>
          <w:color w:val="auto"/>
          <w:szCs w:val="22"/>
        </w:rPr>
      </w:pPr>
      <w:hyperlink w:anchor="_Toc41047697" w:history="1">
        <w:r w:rsidR="00E426E5" w:rsidRPr="000227AB">
          <w:rPr>
            <w:rStyle w:val="Hyperlink"/>
          </w:rPr>
          <w:t>Snapshot Dates (SNP DATE)</w:t>
        </w:r>
        <w:r w:rsidR="00E426E5">
          <w:rPr>
            <w:webHidden/>
          </w:rPr>
          <w:tab/>
        </w:r>
        <w:r w:rsidR="00E426E5">
          <w:rPr>
            <w:webHidden/>
          </w:rPr>
          <w:fldChar w:fldCharType="begin"/>
        </w:r>
        <w:r w:rsidR="00E426E5">
          <w:rPr>
            <w:webHidden/>
          </w:rPr>
          <w:instrText xml:space="preserve"> PAGEREF _Toc41047697 \h </w:instrText>
        </w:r>
        <w:r w:rsidR="00E426E5">
          <w:rPr>
            <w:webHidden/>
          </w:rPr>
        </w:r>
        <w:r w:rsidR="00E426E5">
          <w:rPr>
            <w:webHidden/>
          </w:rPr>
          <w:fldChar w:fldCharType="separate"/>
        </w:r>
        <w:r w:rsidR="00795A65">
          <w:rPr>
            <w:webHidden/>
          </w:rPr>
          <w:t>81</w:t>
        </w:r>
        <w:r w:rsidR="00E426E5">
          <w:rPr>
            <w:webHidden/>
          </w:rPr>
          <w:fldChar w:fldCharType="end"/>
        </w:r>
      </w:hyperlink>
    </w:p>
    <w:p w14:paraId="21C82F38" w14:textId="36B240E2" w:rsidR="00E426E5" w:rsidRDefault="00C51A7D">
      <w:pPr>
        <w:pStyle w:val="TOC4"/>
        <w:rPr>
          <w:rFonts w:eastAsiaTheme="minorEastAsia" w:cstheme="minorBidi"/>
          <w:snapToGrid/>
          <w:color w:val="auto"/>
          <w:szCs w:val="22"/>
        </w:rPr>
      </w:pPr>
      <w:hyperlink w:anchor="_Toc41047698" w:history="1">
        <w:r w:rsidR="00E426E5" w:rsidRPr="000227AB">
          <w:rPr>
            <w:rStyle w:val="Hyperlink"/>
          </w:rPr>
          <w:t>Snapshot Frequency (SNP FREQ)</w:t>
        </w:r>
        <w:r w:rsidR="00E426E5">
          <w:rPr>
            <w:webHidden/>
          </w:rPr>
          <w:tab/>
        </w:r>
        <w:r w:rsidR="00E426E5">
          <w:rPr>
            <w:webHidden/>
          </w:rPr>
          <w:fldChar w:fldCharType="begin"/>
        </w:r>
        <w:r w:rsidR="00E426E5">
          <w:rPr>
            <w:webHidden/>
          </w:rPr>
          <w:instrText xml:space="preserve"> PAGEREF _Toc41047698 \h </w:instrText>
        </w:r>
        <w:r w:rsidR="00E426E5">
          <w:rPr>
            <w:webHidden/>
          </w:rPr>
        </w:r>
        <w:r w:rsidR="00E426E5">
          <w:rPr>
            <w:webHidden/>
          </w:rPr>
          <w:fldChar w:fldCharType="separate"/>
        </w:r>
        <w:r w:rsidR="00795A65">
          <w:rPr>
            <w:webHidden/>
          </w:rPr>
          <w:t>82</w:t>
        </w:r>
        <w:r w:rsidR="00E426E5">
          <w:rPr>
            <w:webHidden/>
          </w:rPr>
          <w:fldChar w:fldCharType="end"/>
        </w:r>
      </w:hyperlink>
    </w:p>
    <w:p w14:paraId="17C83709" w14:textId="332645A4" w:rsidR="00E426E5" w:rsidRDefault="00C51A7D">
      <w:pPr>
        <w:pStyle w:val="TOC4"/>
        <w:rPr>
          <w:rFonts w:eastAsiaTheme="minorEastAsia" w:cstheme="minorBidi"/>
          <w:snapToGrid/>
          <w:color w:val="auto"/>
          <w:szCs w:val="22"/>
        </w:rPr>
      </w:pPr>
      <w:hyperlink w:anchor="_Toc41047699" w:history="1">
        <w:r w:rsidR="00E426E5" w:rsidRPr="000227AB">
          <w:rPr>
            <w:rStyle w:val="Hyperlink"/>
          </w:rPr>
          <w:t>Snapshot Segments (SNP SEG)</w:t>
        </w:r>
        <w:r w:rsidR="00E426E5">
          <w:rPr>
            <w:webHidden/>
          </w:rPr>
          <w:tab/>
        </w:r>
        <w:r w:rsidR="00E426E5">
          <w:rPr>
            <w:webHidden/>
          </w:rPr>
          <w:fldChar w:fldCharType="begin"/>
        </w:r>
        <w:r w:rsidR="00E426E5">
          <w:rPr>
            <w:webHidden/>
          </w:rPr>
          <w:instrText xml:space="preserve"> PAGEREF _Toc41047699 \h </w:instrText>
        </w:r>
        <w:r w:rsidR="00E426E5">
          <w:rPr>
            <w:webHidden/>
          </w:rPr>
        </w:r>
        <w:r w:rsidR="00E426E5">
          <w:rPr>
            <w:webHidden/>
          </w:rPr>
          <w:fldChar w:fldCharType="separate"/>
        </w:r>
        <w:r w:rsidR="00795A65">
          <w:rPr>
            <w:webHidden/>
          </w:rPr>
          <w:t>83</w:t>
        </w:r>
        <w:r w:rsidR="00E426E5">
          <w:rPr>
            <w:webHidden/>
          </w:rPr>
          <w:fldChar w:fldCharType="end"/>
        </w:r>
      </w:hyperlink>
    </w:p>
    <w:p w14:paraId="76F416E1" w14:textId="6987B00F" w:rsidR="00E426E5" w:rsidRDefault="00C51A7D">
      <w:pPr>
        <w:pStyle w:val="TOC4"/>
        <w:rPr>
          <w:rFonts w:eastAsiaTheme="minorEastAsia" w:cstheme="minorBidi"/>
          <w:snapToGrid/>
          <w:color w:val="auto"/>
          <w:szCs w:val="22"/>
        </w:rPr>
      </w:pPr>
      <w:hyperlink w:anchor="_Toc41047700" w:history="1">
        <w:r w:rsidR="00E426E5" w:rsidRPr="000227AB">
          <w:rPr>
            <w:rStyle w:val="Hyperlink"/>
          </w:rPr>
          <w:t>Screen Print (SCR PRNT)</w:t>
        </w:r>
        <w:r w:rsidR="00E426E5">
          <w:rPr>
            <w:webHidden/>
          </w:rPr>
          <w:tab/>
        </w:r>
        <w:r w:rsidR="00E426E5">
          <w:rPr>
            <w:webHidden/>
          </w:rPr>
          <w:fldChar w:fldCharType="begin"/>
        </w:r>
        <w:r w:rsidR="00E426E5">
          <w:rPr>
            <w:webHidden/>
          </w:rPr>
          <w:instrText xml:space="preserve"> PAGEREF _Toc41047700 \h </w:instrText>
        </w:r>
        <w:r w:rsidR="00E426E5">
          <w:rPr>
            <w:webHidden/>
          </w:rPr>
        </w:r>
        <w:r w:rsidR="00E426E5">
          <w:rPr>
            <w:webHidden/>
          </w:rPr>
          <w:fldChar w:fldCharType="separate"/>
        </w:r>
        <w:r w:rsidR="00795A65">
          <w:rPr>
            <w:webHidden/>
          </w:rPr>
          <w:t>84</w:t>
        </w:r>
        <w:r w:rsidR="00E426E5">
          <w:rPr>
            <w:webHidden/>
          </w:rPr>
          <w:fldChar w:fldCharType="end"/>
        </w:r>
      </w:hyperlink>
    </w:p>
    <w:p w14:paraId="0D1EA1F0" w14:textId="0AD0B35D" w:rsidR="00E426E5" w:rsidRDefault="00C51A7D">
      <w:pPr>
        <w:pStyle w:val="TOC4"/>
        <w:rPr>
          <w:rFonts w:eastAsiaTheme="minorEastAsia" w:cstheme="minorBidi"/>
          <w:snapToGrid/>
          <w:color w:val="auto"/>
          <w:szCs w:val="22"/>
        </w:rPr>
      </w:pPr>
      <w:hyperlink w:anchor="_Toc41047701" w:history="1">
        <w:r w:rsidR="00E426E5" w:rsidRPr="000227AB">
          <w:rPr>
            <w:rStyle w:val="Hyperlink"/>
          </w:rPr>
          <w:t>Screen Dates (SCR DATE)</w:t>
        </w:r>
        <w:r w:rsidR="00E426E5">
          <w:rPr>
            <w:webHidden/>
          </w:rPr>
          <w:tab/>
        </w:r>
        <w:r w:rsidR="00E426E5">
          <w:rPr>
            <w:webHidden/>
          </w:rPr>
          <w:fldChar w:fldCharType="begin"/>
        </w:r>
        <w:r w:rsidR="00E426E5">
          <w:rPr>
            <w:webHidden/>
          </w:rPr>
          <w:instrText xml:space="preserve"> PAGEREF _Toc41047701 \h </w:instrText>
        </w:r>
        <w:r w:rsidR="00E426E5">
          <w:rPr>
            <w:webHidden/>
          </w:rPr>
        </w:r>
        <w:r w:rsidR="00E426E5">
          <w:rPr>
            <w:webHidden/>
          </w:rPr>
          <w:fldChar w:fldCharType="separate"/>
        </w:r>
        <w:r w:rsidR="00795A65">
          <w:rPr>
            <w:webHidden/>
          </w:rPr>
          <w:t>85</w:t>
        </w:r>
        <w:r w:rsidR="00E426E5">
          <w:rPr>
            <w:webHidden/>
          </w:rPr>
          <w:fldChar w:fldCharType="end"/>
        </w:r>
      </w:hyperlink>
    </w:p>
    <w:p w14:paraId="6B3732C0" w14:textId="04F4354B" w:rsidR="00E426E5" w:rsidRDefault="00C51A7D">
      <w:pPr>
        <w:pStyle w:val="TOC4"/>
        <w:rPr>
          <w:rFonts w:eastAsiaTheme="minorEastAsia" w:cstheme="minorBidi"/>
          <w:snapToGrid/>
          <w:color w:val="auto"/>
          <w:szCs w:val="22"/>
        </w:rPr>
      </w:pPr>
      <w:hyperlink w:anchor="_Toc41047702" w:history="1">
        <w:r w:rsidR="00E426E5" w:rsidRPr="000227AB">
          <w:rPr>
            <w:rStyle w:val="Hyperlink"/>
          </w:rPr>
          <w:t>Screen Frequency (SCR FREQ)</w:t>
        </w:r>
        <w:r w:rsidR="00E426E5">
          <w:rPr>
            <w:webHidden/>
          </w:rPr>
          <w:tab/>
        </w:r>
        <w:r w:rsidR="00E426E5">
          <w:rPr>
            <w:webHidden/>
          </w:rPr>
          <w:fldChar w:fldCharType="begin"/>
        </w:r>
        <w:r w:rsidR="00E426E5">
          <w:rPr>
            <w:webHidden/>
          </w:rPr>
          <w:instrText xml:space="preserve"> PAGEREF _Toc41047702 \h </w:instrText>
        </w:r>
        <w:r w:rsidR="00E426E5">
          <w:rPr>
            <w:webHidden/>
          </w:rPr>
        </w:r>
        <w:r w:rsidR="00E426E5">
          <w:rPr>
            <w:webHidden/>
          </w:rPr>
          <w:fldChar w:fldCharType="separate"/>
        </w:r>
        <w:r w:rsidR="00795A65">
          <w:rPr>
            <w:webHidden/>
          </w:rPr>
          <w:t>86</w:t>
        </w:r>
        <w:r w:rsidR="00E426E5">
          <w:rPr>
            <w:webHidden/>
          </w:rPr>
          <w:fldChar w:fldCharType="end"/>
        </w:r>
      </w:hyperlink>
    </w:p>
    <w:p w14:paraId="3FA2E34A" w14:textId="3C368269" w:rsidR="00E426E5" w:rsidRDefault="00C51A7D">
      <w:pPr>
        <w:pStyle w:val="TOC4"/>
        <w:rPr>
          <w:rFonts w:eastAsiaTheme="minorEastAsia" w:cstheme="minorBidi"/>
          <w:snapToGrid/>
          <w:color w:val="auto"/>
          <w:szCs w:val="22"/>
        </w:rPr>
      </w:pPr>
      <w:hyperlink w:anchor="_Toc41047703" w:history="1">
        <w:r w:rsidR="00E426E5" w:rsidRPr="000227AB">
          <w:rPr>
            <w:rStyle w:val="Hyperlink"/>
          </w:rPr>
          <w:t>Profile Plot (PRF PLOT)</w:t>
        </w:r>
        <w:r w:rsidR="00E426E5">
          <w:rPr>
            <w:webHidden/>
          </w:rPr>
          <w:tab/>
        </w:r>
        <w:r w:rsidR="00E426E5">
          <w:rPr>
            <w:webHidden/>
          </w:rPr>
          <w:fldChar w:fldCharType="begin"/>
        </w:r>
        <w:r w:rsidR="00E426E5">
          <w:rPr>
            <w:webHidden/>
          </w:rPr>
          <w:instrText xml:space="preserve"> PAGEREF _Toc41047703 \h </w:instrText>
        </w:r>
        <w:r w:rsidR="00E426E5">
          <w:rPr>
            <w:webHidden/>
          </w:rPr>
        </w:r>
        <w:r w:rsidR="00E426E5">
          <w:rPr>
            <w:webHidden/>
          </w:rPr>
          <w:fldChar w:fldCharType="separate"/>
        </w:r>
        <w:r w:rsidR="00795A65">
          <w:rPr>
            <w:webHidden/>
          </w:rPr>
          <w:t>87</w:t>
        </w:r>
        <w:r w:rsidR="00E426E5">
          <w:rPr>
            <w:webHidden/>
          </w:rPr>
          <w:fldChar w:fldCharType="end"/>
        </w:r>
      </w:hyperlink>
    </w:p>
    <w:p w14:paraId="66F66B51" w14:textId="365EBDE0" w:rsidR="00E426E5" w:rsidRDefault="00C51A7D">
      <w:pPr>
        <w:pStyle w:val="TOC4"/>
        <w:rPr>
          <w:rFonts w:eastAsiaTheme="minorEastAsia" w:cstheme="minorBidi"/>
          <w:snapToGrid/>
          <w:color w:val="auto"/>
          <w:szCs w:val="22"/>
        </w:rPr>
      </w:pPr>
      <w:hyperlink w:anchor="_Toc41047704" w:history="1">
        <w:r w:rsidR="00E426E5" w:rsidRPr="000227AB">
          <w:rPr>
            <w:rStyle w:val="Hyperlink"/>
          </w:rPr>
          <w:t>Profile Date (PRF DATE)</w:t>
        </w:r>
        <w:r w:rsidR="00E426E5">
          <w:rPr>
            <w:webHidden/>
          </w:rPr>
          <w:tab/>
        </w:r>
        <w:r w:rsidR="00E426E5">
          <w:rPr>
            <w:webHidden/>
          </w:rPr>
          <w:fldChar w:fldCharType="begin"/>
        </w:r>
        <w:r w:rsidR="00E426E5">
          <w:rPr>
            <w:webHidden/>
          </w:rPr>
          <w:instrText xml:space="preserve"> PAGEREF _Toc41047704 \h </w:instrText>
        </w:r>
        <w:r w:rsidR="00E426E5">
          <w:rPr>
            <w:webHidden/>
          </w:rPr>
        </w:r>
        <w:r w:rsidR="00E426E5">
          <w:rPr>
            <w:webHidden/>
          </w:rPr>
          <w:fldChar w:fldCharType="separate"/>
        </w:r>
        <w:r w:rsidR="00795A65">
          <w:rPr>
            <w:webHidden/>
          </w:rPr>
          <w:t>88</w:t>
        </w:r>
        <w:r w:rsidR="00E426E5">
          <w:rPr>
            <w:webHidden/>
          </w:rPr>
          <w:fldChar w:fldCharType="end"/>
        </w:r>
      </w:hyperlink>
    </w:p>
    <w:p w14:paraId="167FEFAD" w14:textId="00443BBF" w:rsidR="00E426E5" w:rsidRDefault="00C51A7D">
      <w:pPr>
        <w:pStyle w:val="TOC4"/>
        <w:rPr>
          <w:rFonts w:eastAsiaTheme="minorEastAsia" w:cstheme="minorBidi"/>
          <w:snapToGrid/>
          <w:color w:val="auto"/>
          <w:szCs w:val="22"/>
        </w:rPr>
      </w:pPr>
      <w:hyperlink w:anchor="_Toc41047705" w:history="1">
        <w:r w:rsidR="00E426E5" w:rsidRPr="000227AB">
          <w:rPr>
            <w:rStyle w:val="Hyperlink"/>
          </w:rPr>
          <w:t>Profile Frequency (PRF FREQ)</w:t>
        </w:r>
        <w:r w:rsidR="00E426E5">
          <w:rPr>
            <w:webHidden/>
          </w:rPr>
          <w:tab/>
        </w:r>
        <w:r w:rsidR="00E426E5">
          <w:rPr>
            <w:webHidden/>
          </w:rPr>
          <w:fldChar w:fldCharType="begin"/>
        </w:r>
        <w:r w:rsidR="00E426E5">
          <w:rPr>
            <w:webHidden/>
          </w:rPr>
          <w:instrText xml:space="preserve"> PAGEREF _Toc41047705 \h </w:instrText>
        </w:r>
        <w:r w:rsidR="00E426E5">
          <w:rPr>
            <w:webHidden/>
          </w:rPr>
        </w:r>
        <w:r w:rsidR="00E426E5">
          <w:rPr>
            <w:webHidden/>
          </w:rPr>
          <w:fldChar w:fldCharType="separate"/>
        </w:r>
        <w:r w:rsidR="00795A65">
          <w:rPr>
            <w:webHidden/>
          </w:rPr>
          <w:t>89</w:t>
        </w:r>
        <w:r w:rsidR="00E426E5">
          <w:rPr>
            <w:webHidden/>
          </w:rPr>
          <w:fldChar w:fldCharType="end"/>
        </w:r>
      </w:hyperlink>
    </w:p>
    <w:p w14:paraId="451A6CE1" w14:textId="372779D2" w:rsidR="00E426E5" w:rsidRDefault="00C51A7D">
      <w:pPr>
        <w:pStyle w:val="TOC4"/>
        <w:rPr>
          <w:rFonts w:eastAsiaTheme="minorEastAsia" w:cstheme="minorBidi"/>
          <w:snapToGrid/>
          <w:color w:val="auto"/>
          <w:szCs w:val="22"/>
        </w:rPr>
      </w:pPr>
      <w:hyperlink w:anchor="_Toc41047706" w:history="1">
        <w:r w:rsidR="00E426E5" w:rsidRPr="000227AB">
          <w:rPr>
            <w:rStyle w:val="Hyperlink"/>
          </w:rPr>
          <w:t>Profile Segment (PRF SEG)</w:t>
        </w:r>
        <w:r w:rsidR="00E426E5">
          <w:rPr>
            <w:webHidden/>
          </w:rPr>
          <w:tab/>
        </w:r>
        <w:r w:rsidR="00E426E5">
          <w:rPr>
            <w:webHidden/>
          </w:rPr>
          <w:fldChar w:fldCharType="begin"/>
        </w:r>
        <w:r w:rsidR="00E426E5">
          <w:rPr>
            <w:webHidden/>
          </w:rPr>
          <w:instrText xml:space="preserve"> PAGEREF _Toc41047706 \h </w:instrText>
        </w:r>
        <w:r w:rsidR="00E426E5">
          <w:rPr>
            <w:webHidden/>
          </w:rPr>
        </w:r>
        <w:r w:rsidR="00E426E5">
          <w:rPr>
            <w:webHidden/>
          </w:rPr>
          <w:fldChar w:fldCharType="separate"/>
        </w:r>
        <w:r w:rsidR="00795A65">
          <w:rPr>
            <w:webHidden/>
          </w:rPr>
          <w:t>90</w:t>
        </w:r>
        <w:r w:rsidR="00E426E5">
          <w:rPr>
            <w:webHidden/>
          </w:rPr>
          <w:fldChar w:fldCharType="end"/>
        </w:r>
      </w:hyperlink>
    </w:p>
    <w:p w14:paraId="21CFD3F3" w14:textId="4496F218" w:rsidR="00E426E5" w:rsidRDefault="00C51A7D">
      <w:pPr>
        <w:pStyle w:val="TOC4"/>
        <w:rPr>
          <w:rFonts w:eastAsiaTheme="minorEastAsia" w:cstheme="minorBidi"/>
          <w:snapToGrid/>
          <w:color w:val="auto"/>
          <w:szCs w:val="22"/>
        </w:rPr>
      </w:pPr>
      <w:hyperlink w:anchor="_Toc41047707" w:history="1">
        <w:r w:rsidR="00E426E5" w:rsidRPr="000227AB">
          <w:rPr>
            <w:rStyle w:val="Hyperlink"/>
          </w:rPr>
          <w:t>Spreadsheet Profile Plot (SPR PLOT)</w:t>
        </w:r>
        <w:r w:rsidR="00E426E5">
          <w:rPr>
            <w:webHidden/>
          </w:rPr>
          <w:tab/>
        </w:r>
        <w:r w:rsidR="00E426E5">
          <w:rPr>
            <w:webHidden/>
          </w:rPr>
          <w:fldChar w:fldCharType="begin"/>
        </w:r>
        <w:r w:rsidR="00E426E5">
          <w:rPr>
            <w:webHidden/>
          </w:rPr>
          <w:instrText xml:space="preserve"> PAGEREF _Toc41047707 \h </w:instrText>
        </w:r>
        <w:r w:rsidR="00E426E5">
          <w:rPr>
            <w:webHidden/>
          </w:rPr>
        </w:r>
        <w:r w:rsidR="00E426E5">
          <w:rPr>
            <w:webHidden/>
          </w:rPr>
          <w:fldChar w:fldCharType="separate"/>
        </w:r>
        <w:r w:rsidR="00795A65">
          <w:rPr>
            <w:webHidden/>
          </w:rPr>
          <w:t>91</w:t>
        </w:r>
        <w:r w:rsidR="00E426E5">
          <w:rPr>
            <w:webHidden/>
          </w:rPr>
          <w:fldChar w:fldCharType="end"/>
        </w:r>
      </w:hyperlink>
    </w:p>
    <w:p w14:paraId="3D02CD72" w14:textId="3CA29B27" w:rsidR="00E426E5" w:rsidRDefault="00C51A7D">
      <w:pPr>
        <w:pStyle w:val="TOC4"/>
        <w:rPr>
          <w:rFonts w:eastAsiaTheme="minorEastAsia" w:cstheme="minorBidi"/>
          <w:snapToGrid/>
          <w:color w:val="auto"/>
          <w:szCs w:val="22"/>
        </w:rPr>
      </w:pPr>
      <w:hyperlink w:anchor="_Toc41047708" w:history="1">
        <w:r w:rsidR="00E426E5" w:rsidRPr="000227AB">
          <w:rPr>
            <w:rStyle w:val="Hyperlink"/>
          </w:rPr>
          <w:t>Spreadsheet Profile Date (SPR DATE)</w:t>
        </w:r>
        <w:r w:rsidR="00E426E5">
          <w:rPr>
            <w:webHidden/>
          </w:rPr>
          <w:tab/>
        </w:r>
        <w:r w:rsidR="00E426E5">
          <w:rPr>
            <w:webHidden/>
          </w:rPr>
          <w:fldChar w:fldCharType="begin"/>
        </w:r>
        <w:r w:rsidR="00E426E5">
          <w:rPr>
            <w:webHidden/>
          </w:rPr>
          <w:instrText xml:space="preserve"> PAGEREF _Toc41047708 \h </w:instrText>
        </w:r>
        <w:r w:rsidR="00E426E5">
          <w:rPr>
            <w:webHidden/>
          </w:rPr>
        </w:r>
        <w:r w:rsidR="00E426E5">
          <w:rPr>
            <w:webHidden/>
          </w:rPr>
          <w:fldChar w:fldCharType="separate"/>
        </w:r>
        <w:r w:rsidR="00795A65">
          <w:rPr>
            <w:webHidden/>
          </w:rPr>
          <w:t>92</w:t>
        </w:r>
        <w:r w:rsidR="00E426E5">
          <w:rPr>
            <w:webHidden/>
          </w:rPr>
          <w:fldChar w:fldCharType="end"/>
        </w:r>
      </w:hyperlink>
    </w:p>
    <w:p w14:paraId="2F9062C9" w14:textId="01F19756" w:rsidR="00E426E5" w:rsidRDefault="00C51A7D">
      <w:pPr>
        <w:pStyle w:val="TOC4"/>
        <w:rPr>
          <w:rFonts w:eastAsiaTheme="minorEastAsia" w:cstheme="minorBidi"/>
          <w:snapToGrid/>
          <w:color w:val="auto"/>
          <w:szCs w:val="22"/>
        </w:rPr>
      </w:pPr>
      <w:hyperlink w:anchor="_Toc41047709" w:history="1">
        <w:r w:rsidR="00E426E5" w:rsidRPr="000227AB">
          <w:rPr>
            <w:rStyle w:val="Hyperlink"/>
          </w:rPr>
          <w:t>Spreadsheet Profile Frequency (SPR FREQ)</w:t>
        </w:r>
        <w:r w:rsidR="00E426E5">
          <w:rPr>
            <w:webHidden/>
          </w:rPr>
          <w:tab/>
        </w:r>
        <w:r w:rsidR="00E426E5">
          <w:rPr>
            <w:webHidden/>
          </w:rPr>
          <w:fldChar w:fldCharType="begin"/>
        </w:r>
        <w:r w:rsidR="00E426E5">
          <w:rPr>
            <w:webHidden/>
          </w:rPr>
          <w:instrText xml:space="preserve"> PAGEREF _Toc41047709 \h </w:instrText>
        </w:r>
        <w:r w:rsidR="00E426E5">
          <w:rPr>
            <w:webHidden/>
          </w:rPr>
        </w:r>
        <w:r w:rsidR="00E426E5">
          <w:rPr>
            <w:webHidden/>
          </w:rPr>
          <w:fldChar w:fldCharType="separate"/>
        </w:r>
        <w:r w:rsidR="00795A65">
          <w:rPr>
            <w:webHidden/>
          </w:rPr>
          <w:t>93</w:t>
        </w:r>
        <w:r w:rsidR="00E426E5">
          <w:rPr>
            <w:webHidden/>
          </w:rPr>
          <w:fldChar w:fldCharType="end"/>
        </w:r>
      </w:hyperlink>
    </w:p>
    <w:p w14:paraId="512A80BA" w14:textId="4CFC24D8" w:rsidR="00E426E5" w:rsidRDefault="00C51A7D">
      <w:pPr>
        <w:pStyle w:val="TOC4"/>
        <w:rPr>
          <w:rFonts w:eastAsiaTheme="minorEastAsia" w:cstheme="minorBidi"/>
          <w:snapToGrid/>
          <w:color w:val="auto"/>
          <w:szCs w:val="22"/>
        </w:rPr>
      </w:pPr>
      <w:hyperlink w:anchor="_Toc41047710" w:history="1">
        <w:r w:rsidR="00E426E5" w:rsidRPr="000227AB">
          <w:rPr>
            <w:rStyle w:val="Hyperlink"/>
          </w:rPr>
          <w:t>Spreadsheet Profile Segment (SPR SEG)</w:t>
        </w:r>
        <w:r w:rsidR="00E426E5">
          <w:rPr>
            <w:webHidden/>
          </w:rPr>
          <w:tab/>
        </w:r>
        <w:r w:rsidR="00E426E5">
          <w:rPr>
            <w:webHidden/>
          </w:rPr>
          <w:fldChar w:fldCharType="begin"/>
        </w:r>
        <w:r w:rsidR="00E426E5">
          <w:rPr>
            <w:webHidden/>
          </w:rPr>
          <w:instrText xml:space="preserve"> PAGEREF _Toc41047710 \h </w:instrText>
        </w:r>
        <w:r w:rsidR="00E426E5">
          <w:rPr>
            <w:webHidden/>
          </w:rPr>
        </w:r>
        <w:r w:rsidR="00E426E5">
          <w:rPr>
            <w:webHidden/>
          </w:rPr>
          <w:fldChar w:fldCharType="separate"/>
        </w:r>
        <w:r w:rsidR="00795A65">
          <w:rPr>
            <w:webHidden/>
          </w:rPr>
          <w:t>94</w:t>
        </w:r>
        <w:r w:rsidR="00E426E5">
          <w:rPr>
            <w:webHidden/>
          </w:rPr>
          <w:fldChar w:fldCharType="end"/>
        </w:r>
      </w:hyperlink>
    </w:p>
    <w:p w14:paraId="669932E3" w14:textId="25BB605D" w:rsidR="00E426E5" w:rsidRDefault="00C51A7D">
      <w:pPr>
        <w:pStyle w:val="TOC4"/>
        <w:rPr>
          <w:rFonts w:eastAsiaTheme="minorEastAsia" w:cstheme="minorBidi"/>
          <w:snapToGrid/>
          <w:color w:val="auto"/>
          <w:szCs w:val="22"/>
        </w:rPr>
      </w:pPr>
      <w:hyperlink w:anchor="_Toc41047711" w:history="1">
        <w:r w:rsidR="00E426E5" w:rsidRPr="000227AB">
          <w:rPr>
            <w:rStyle w:val="Hyperlink"/>
          </w:rPr>
          <w:t>W2 Linkage File Output – (Vector Plot) (VPL PLOT)</w:t>
        </w:r>
        <w:r w:rsidR="00E426E5">
          <w:rPr>
            <w:webHidden/>
          </w:rPr>
          <w:tab/>
        </w:r>
        <w:r w:rsidR="00E426E5">
          <w:rPr>
            <w:webHidden/>
          </w:rPr>
          <w:fldChar w:fldCharType="begin"/>
        </w:r>
        <w:r w:rsidR="00E426E5">
          <w:rPr>
            <w:webHidden/>
          </w:rPr>
          <w:instrText xml:space="preserve"> PAGEREF _Toc41047711 \h </w:instrText>
        </w:r>
        <w:r w:rsidR="00E426E5">
          <w:rPr>
            <w:webHidden/>
          </w:rPr>
        </w:r>
        <w:r w:rsidR="00E426E5">
          <w:rPr>
            <w:webHidden/>
          </w:rPr>
          <w:fldChar w:fldCharType="separate"/>
        </w:r>
        <w:r w:rsidR="00795A65">
          <w:rPr>
            <w:webHidden/>
          </w:rPr>
          <w:t>95</w:t>
        </w:r>
        <w:r w:rsidR="00E426E5">
          <w:rPr>
            <w:webHidden/>
          </w:rPr>
          <w:fldChar w:fldCharType="end"/>
        </w:r>
      </w:hyperlink>
    </w:p>
    <w:p w14:paraId="1E422E12" w14:textId="01BD35D2" w:rsidR="00E426E5" w:rsidRDefault="00C51A7D">
      <w:pPr>
        <w:pStyle w:val="TOC4"/>
        <w:rPr>
          <w:rFonts w:eastAsiaTheme="minorEastAsia" w:cstheme="minorBidi"/>
          <w:snapToGrid/>
          <w:color w:val="auto"/>
          <w:szCs w:val="22"/>
        </w:rPr>
      </w:pPr>
      <w:hyperlink w:anchor="_Toc41047712" w:history="1">
        <w:r w:rsidR="00E426E5" w:rsidRPr="000227AB">
          <w:rPr>
            <w:rStyle w:val="Hyperlink"/>
          </w:rPr>
          <w:t>Vector Plot Date (VPL DATE)</w:t>
        </w:r>
        <w:r w:rsidR="00E426E5">
          <w:rPr>
            <w:webHidden/>
          </w:rPr>
          <w:tab/>
        </w:r>
        <w:r w:rsidR="00E426E5">
          <w:rPr>
            <w:webHidden/>
          </w:rPr>
          <w:fldChar w:fldCharType="begin"/>
        </w:r>
        <w:r w:rsidR="00E426E5">
          <w:rPr>
            <w:webHidden/>
          </w:rPr>
          <w:instrText xml:space="preserve"> PAGEREF _Toc41047712 \h </w:instrText>
        </w:r>
        <w:r w:rsidR="00E426E5">
          <w:rPr>
            <w:webHidden/>
          </w:rPr>
        </w:r>
        <w:r w:rsidR="00E426E5">
          <w:rPr>
            <w:webHidden/>
          </w:rPr>
          <w:fldChar w:fldCharType="separate"/>
        </w:r>
        <w:r w:rsidR="00795A65">
          <w:rPr>
            <w:webHidden/>
          </w:rPr>
          <w:t>96</w:t>
        </w:r>
        <w:r w:rsidR="00E426E5">
          <w:rPr>
            <w:webHidden/>
          </w:rPr>
          <w:fldChar w:fldCharType="end"/>
        </w:r>
      </w:hyperlink>
    </w:p>
    <w:p w14:paraId="6BEE28D3" w14:textId="1F562341" w:rsidR="00E426E5" w:rsidRDefault="00C51A7D">
      <w:pPr>
        <w:pStyle w:val="TOC4"/>
        <w:rPr>
          <w:rFonts w:eastAsiaTheme="minorEastAsia" w:cstheme="minorBidi"/>
          <w:snapToGrid/>
          <w:color w:val="auto"/>
          <w:szCs w:val="22"/>
        </w:rPr>
      </w:pPr>
      <w:hyperlink w:anchor="_Toc41047713" w:history="1">
        <w:r w:rsidR="00E426E5" w:rsidRPr="000227AB">
          <w:rPr>
            <w:rStyle w:val="Hyperlink"/>
          </w:rPr>
          <w:t>Vector Plot Frequency (VPL FREQ)</w:t>
        </w:r>
        <w:r w:rsidR="00E426E5">
          <w:rPr>
            <w:webHidden/>
          </w:rPr>
          <w:tab/>
        </w:r>
        <w:r w:rsidR="00E426E5">
          <w:rPr>
            <w:webHidden/>
          </w:rPr>
          <w:fldChar w:fldCharType="begin"/>
        </w:r>
        <w:r w:rsidR="00E426E5">
          <w:rPr>
            <w:webHidden/>
          </w:rPr>
          <w:instrText xml:space="preserve"> PAGEREF _Toc41047713 \h </w:instrText>
        </w:r>
        <w:r w:rsidR="00E426E5">
          <w:rPr>
            <w:webHidden/>
          </w:rPr>
        </w:r>
        <w:r w:rsidR="00E426E5">
          <w:rPr>
            <w:webHidden/>
          </w:rPr>
          <w:fldChar w:fldCharType="separate"/>
        </w:r>
        <w:r w:rsidR="00795A65">
          <w:rPr>
            <w:webHidden/>
          </w:rPr>
          <w:t>97</w:t>
        </w:r>
        <w:r w:rsidR="00E426E5">
          <w:rPr>
            <w:webHidden/>
          </w:rPr>
          <w:fldChar w:fldCharType="end"/>
        </w:r>
      </w:hyperlink>
    </w:p>
    <w:p w14:paraId="2AA12103" w14:textId="1772C0A6" w:rsidR="00E426E5" w:rsidRDefault="00C51A7D">
      <w:pPr>
        <w:pStyle w:val="TOC4"/>
        <w:rPr>
          <w:rFonts w:eastAsiaTheme="minorEastAsia" w:cstheme="minorBidi"/>
          <w:snapToGrid/>
          <w:color w:val="auto"/>
          <w:szCs w:val="22"/>
        </w:rPr>
      </w:pPr>
      <w:hyperlink w:anchor="_Toc41047714" w:history="1">
        <w:r w:rsidR="00E426E5" w:rsidRPr="000227AB">
          <w:rPr>
            <w:rStyle w:val="Hyperlink"/>
          </w:rPr>
          <w:t>Contour Plot (CPL PLOT)</w:t>
        </w:r>
        <w:r w:rsidR="00E426E5">
          <w:rPr>
            <w:webHidden/>
          </w:rPr>
          <w:tab/>
        </w:r>
        <w:r w:rsidR="00E426E5">
          <w:rPr>
            <w:webHidden/>
          </w:rPr>
          <w:fldChar w:fldCharType="begin"/>
        </w:r>
        <w:r w:rsidR="00E426E5">
          <w:rPr>
            <w:webHidden/>
          </w:rPr>
          <w:instrText xml:space="preserve"> PAGEREF _Toc41047714 \h </w:instrText>
        </w:r>
        <w:r w:rsidR="00E426E5">
          <w:rPr>
            <w:webHidden/>
          </w:rPr>
        </w:r>
        <w:r w:rsidR="00E426E5">
          <w:rPr>
            <w:webHidden/>
          </w:rPr>
          <w:fldChar w:fldCharType="separate"/>
        </w:r>
        <w:r w:rsidR="00795A65">
          <w:rPr>
            <w:webHidden/>
          </w:rPr>
          <w:t>98</w:t>
        </w:r>
        <w:r w:rsidR="00E426E5">
          <w:rPr>
            <w:webHidden/>
          </w:rPr>
          <w:fldChar w:fldCharType="end"/>
        </w:r>
      </w:hyperlink>
    </w:p>
    <w:p w14:paraId="027C3B66" w14:textId="6F8F8DE4" w:rsidR="00E426E5" w:rsidRDefault="00C51A7D">
      <w:pPr>
        <w:pStyle w:val="TOC4"/>
        <w:rPr>
          <w:rFonts w:eastAsiaTheme="minorEastAsia" w:cstheme="minorBidi"/>
          <w:snapToGrid/>
          <w:color w:val="auto"/>
          <w:szCs w:val="22"/>
        </w:rPr>
      </w:pPr>
      <w:hyperlink w:anchor="_Toc41047715" w:history="1">
        <w:r w:rsidR="00E426E5" w:rsidRPr="000227AB">
          <w:rPr>
            <w:rStyle w:val="Hyperlink"/>
          </w:rPr>
          <w:t>Contour Plot Dates (CPL DATE)</w:t>
        </w:r>
        <w:r w:rsidR="00E426E5">
          <w:rPr>
            <w:webHidden/>
          </w:rPr>
          <w:tab/>
        </w:r>
        <w:r w:rsidR="00E426E5">
          <w:rPr>
            <w:webHidden/>
          </w:rPr>
          <w:fldChar w:fldCharType="begin"/>
        </w:r>
        <w:r w:rsidR="00E426E5">
          <w:rPr>
            <w:webHidden/>
          </w:rPr>
          <w:instrText xml:space="preserve"> PAGEREF _Toc41047715 \h </w:instrText>
        </w:r>
        <w:r w:rsidR="00E426E5">
          <w:rPr>
            <w:webHidden/>
          </w:rPr>
        </w:r>
        <w:r w:rsidR="00E426E5">
          <w:rPr>
            <w:webHidden/>
          </w:rPr>
          <w:fldChar w:fldCharType="separate"/>
        </w:r>
        <w:r w:rsidR="00795A65">
          <w:rPr>
            <w:webHidden/>
          </w:rPr>
          <w:t>100</w:t>
        </w:r>
        <w:r w:rsidR="00E426E5">
          <w:rPr>
            <w:webHidden/>
          </w:rPr>
          <w:fldChar w:fldCharType="end"/>
        </w:r>
      </w:hyperlink>
    </w:p>
    <w:p w14:paraId="72FF5A38" w14:textId="3ED1F624" w:rsidR="00E426E5" w:rsidRDefault="00C51A7D">
      <w:pPr>
        <w:pStyle w:val="TOC4"/>
        <w:rPr>
          <w:rFonts w:eastAsiaTheme="minorEastAsia" w:cstheme="minorBidi"/>
          <w:snapToGrid/>
          <w:color w:val="auto"/>
          <w:szCs w:val="22"/>
        </w:rPr>
      </w:pPr>
      <w:hyperlink w:anchor="_Toc41047716" w:history="1">
        <w:r w:rsidR="00E426E5" w:rsidRPr="000227AB">
          <w:rPr>
            <w:rStyle w:val="Hyperlink"/>
          </w:rPr>
          <w:t>Contour Plot Frequency (CPL FREQ)</w:t>
        </w:r>
        <w:r w:rsidR="00E426E5">
          <w:rPr>
            <w:webHidden/>
          </w:rPr>
          <w:tab/>
        </w:r>
        <w:r w:rsidR="00E426E5">
          <w:rPr>
            <w:webHidden/>
          </w:rPr>
          <w:fldChar w:fldCharType="begin"/>
        </w:r>
        <w:r w:rsidR="00E426E5">
          <w:rPr>
            <w:webHidden/>
          </w:rPr>
          <w:instrText xml:space="preserve"> PAGEREF _Toc41047716 \h </w:instrText>
        </w:r>
        <w:r w:rsidR="00E426E5">
          <w:rPr>
            <w:webHidden/>
          </w:rPr>
        </w:r>
        <w:r w:rsidR="00E426E5">
          <w:rPr>
            <w:webHidden/>
          </w:rPr>
          <w:fldChar w:fldCharType="separate"/>
        </w:r>
        <w:r w:rsidR="00795A65">
          <w:rPr>
            <w:webHidden/>
          </w:rPr>
          <w:t>101</w:t>
        </w:r>
        <w:r w:rsidR="00E426E5">
          <w:rPr>
            <w:webHidden/>
          </w:rPr>
          <w:fldChar w:fldCharType="end"/>
        </w:r>
      </w:hyperlink>
    </w:p>
    <w:p w14:paraId="49350FF4" w14:textId="038E4B4A" w:rsidR="00E426E5" w:rsidRDefault="00C51A7D">
      <w:pPr>
        <w:pStyle w:val="TOC4"/>
        <w:rPr>
          <w:rFonts w:eastAsiaTheme="minorEastAsia" w:cstheme="minorBidi"/>
          <w:snapToGrid/>
          <w:color w:val="auto"/>
          <w:szCs w:val="22"/>
        </w:rPr>
      </w:pPr>
      <w:hyperlink w:anchor="_Toc41047717" w:history="1">
        <w:r w:rsidR="00E426E5" w:rsidRPr="000227AB">
          <w:rPr>
            <w:rStyle w:val="Hyperlink"/>
          </w:rPr>
          <w:t>Kinetic Flux Output (FLUXES)</w:t>
        </w:r>
        <w:r w:rsidR="00E426E5">
          <w:rPr>
            <w:webHidden/>
          </w:rPr>
          <w:tab/>
        </w:r>
        <w:r w:rsidR="00E426E5">
          <w:rPr>
            <w:webHidden/>
          </w:rPr>
          <w:fldChar w:fldCharType="begin"/>
        </w:r>
        <w:r w:rsidR="00E426E5">
          <w:rPr>
            <w:webHidden/>
          </w:rPr>
          <w:instrText xml:space="preserve"> PAGEREF _Toc41047717 \h </w:instrText>
        </w:r>
        <w:r w:rsidR="00E426E5">
          <w:rPr>
            <w:webHidden/>
          </w:rPr>
        </w:r>
        <w:r w:rsidR="00E426E5">
          <w:rPr>
            <w:webHidden/>
          </w:rPr>
          <w:fldChar w:fldCharType="separate"/>
        </w:r>
        <w:r w:rsidR="00795A65">
          <w:rPr>
            <w:webHidden/>
          </w:rPr>
          <w:t>102</w:t>
        </w:r>
        <w:r w:rsidR="00E426E5">
          <w:rPr>
            <w:webHidden/>
          </w:rPr>
          <w:fldChar w:fldCharType="end"/>
        </w:r>
      </w:hyperlink>
    </w:p>
    <w:p w14:paraId="13B1ECEB" w14:textId="4A7F0150" w:rsidR="00E426E5" w:rsidRDefault="00C51A7D">
      <w:pPr>
        <w:pStyle w:val="TOC4"/>
        <w:rPr>
          <w:rFonts w:eastAsiaTheme="minorEastAsia" w:cstheme="minorBidi"/>
          <w:snapToGrid/>
          <w:color w:val="auto"/>
          <w:szCs w:val="22"/>
        </w:rPr>
      </w:pPr>
      <w:hyperlink w:anchor="_Toc41047718" w:history="1">
        <w:r w:rsidR="00E426E5" w:rsidRPr="000227AB">
          <w:rPr>
            <w:rStyle w:val="Hyperlink"/>
          </w:rPr>
          <w:t>Kinetic Flux Date (KFL DATE)</w:t>
        </w:r>
        <w:r w:rsidR="00E426E5">
          <w:rPr>
            <w:webHidden/>
          </w:rPr>
          <w:tab/>
        </w:r>
        <w:r w:rsidR="00E426E5">
          <w:rPr>
            <w:webHidden/>
          </w:rPr>
          <w:fldChar w:fldCharType="begin"/>
        </w:r>
        <w:r w:rsidR="00E426E5">
          <w:rPr>
            <w:webHidden/>
          </w:rPr>
          <w:instrText xml:space="preserve"> PAGEREF _Toc41047718 \h </w:instrText>
        </w:r>
        <w:r w:rsidR="00E426E5">
          <w:rPr>
            <w:webHidden/>
          </w:rPr>
        </w:r>
        <w:r w:rsidR="00E426E5">
          <w:rPr>
            <w:webHidden/>
          </w:rPr>
          <w:fldChar w:fldCharType="separate"/>
        </w:r>
        <w:r w:rsidR="00795A65">
          <w:rPr>
            <w:webHidden/>
          </w:rPr>
          <w:t>103</w:t>
        </w:r>
        <w:r w:rsidR="00E426E5">
          <w:rPr>
            <w:webHidden/>
          </w:rPr>
          <w:fldChar w:fldCharType="end"/>
        </w:r>
      </w:hyperlink>
    </w:p>
    <w:p w14:paraId="2BDAAEB7" w14:textId="25DADAA8" w:rsidR="00E426E5" w:rsidRDefault="00C51A7D">
      <w:pPr>
        <w:pStyle w:val="TOC4"/>
        <w:rPr>
          <w:rFonts w:eastAsiaTheme="minorEastAsia" w:cstheme="minorBidi"/>
          <w:snapToGrid/>
          <w:color w:val="auto"/>
          <w:szCs w:val="22"/>
        </w:rPr>
      </w:pPr>
      <w:hyperlink w:anchor="_Toc41047719" w:history="1">
        <w:r w:rsidR="00E426E5" w:rsidRPr="000227AB">
          <w:rPr>
            <w:rStyle w:val="Hyperlink"/>
          </w:rPr>
          <w:t>Kinetic Flux Frequency (FLX FREQ)</w:t>
        </w:r>
        <w:r w:rsidR="00E426E5">
          <w:rPr>
            <w:webHidden/>
          </w:rPr>
          <w:tab/>
        </w:r>
        <w:r w:rsidR="00E426E5">
          <w:rPr>
            <w:webHidden/>
          </w:rPr>
          <w:fldChar w:fldCharType="begin"/>
        </w:r>
        <w:r w:rsidR="00E426E5">
          <w:rPr>
            <w:webHidden/>
          </w:rPr>
          <w:instrText xml:space="preserve"> PAGEREF _Toc41047719 \h </w:instrText>
        </w:r>
        <w:r w:rsidR="00E426E5">
          <w:rPr>
            <w:webHidden/>
          </w:rPr>
        </w:r>
        <w:r w:rsidR="00E426E5">
          <w:rPr>
            <w:webHidden/>
          </w:rPr>
          <w:fldChar w:fldCharType="separate"/>
        </w:r>
        <w:r w:rsidR="00795A65">
          <w:rPr>
            <w:webHidden/>
          </w:rPr>
          <w:t>103</w:t>
        </w:r>
        <w:r w:rsidR="00E426E5">
          <w:rPr>
            <w:webHidden/>
          </w:rPr>
          <w:fldChar w:fldCharType="end"/>
        </w:r>
      </w:hyperlink>
    </w:p>
    <w:p w14:paraId="7F6D76EC" w14:textId="0D6D62EA" w:rsidR="00E426E5" w:rsidRDefault="00C51A7D">
      <w:pPr>
        <w:pStyle w:val="TOC4"/>
        <w:rPr>
          <w:rFonts w:eastAsiaTheme="minorEastAsia" w:cstheme="minorBidi"/>
          <w:snapToGrid/>
          <w:color w:val="auto"/>
          <w:szCs w:val="22"/>
        </w:rPr>
      </w:pPr>
      <w:hyperlink w:anchor="_Toc41047720" w:history="1">
        <w:r w:rsidR="00E426E5" w:rsidRPr="000227AB">
          <w:rPr>
            <w:rStyle w:val="Hyperlink"/>
          </w:rPr>
          <w:t>Time Series Plot (TSR PLOT)</w:t>
        </w:r>
        <w:r w:rsidR="00E426E5">
          <w:rPr>
            <w:webHidden/>
          </w:rPr>
          <w:tab/>
        </w:r>
        <w:r w:rsidR="00E426E5">
          <w:rPr>
            <w:webHidden/>
          </w:rPr>
          <w:fldChar w:fldCharType="begin"/>
        </w:r>
        <w:r w:rsidR="00E426E5">
          <w:rPr>
            <w:webHidden/>
          </w:rPr>
          <w:instrText xml:space="preserve"> PAGEREF _Toc41047720 \h </w:instrText>
        </w:r>
        <w:r w:rsidR="00E426E5">
          <w:rPr>
            <w:webHidden/>
          </w:rPr>
        </w:r>
        <w:r w:rsidR="00E426E5">
          <w:rPr>
            <w:webHidden/>
          </w:rPr>
          <w:fldChar w:fldCharType="separate"/>
        </w:r>
        <w:r w:rsidR="00795A65">
          <w:rPr>
            <w:webHidden/>
          </w:rPr>
          <w:t>104</w:t>
        </w:r>
        <w:r w:rsidR="00E426E5">
          <w:rPr>
            <w:webHidden/>
          </w:rPr>
          <w:fldChar w:fldCharType="end"/>
        </w:r>
      </w:hyperlink>
    </w:p>
    <w:p w14:paraId="257830C6" w14:textId="7BAE19A6" w:rsidR="00E426E5" w:rsidRDefault="00C51A7D">
      <w:pPr>
        <w:pStyle w:val="TOC4"/>
        <w:rPr>
          <w:rFonts w:eastAsiaTheme="minorEastAsia" w:cstheme="minorBidi"/>
          <w:snapToGrid/>
          <w:color w:val="auto"/>
          <w:szCs w:val="22"/>
        </w:rPr>
      </w:pPr>
      <w:hyperlink w:anchor="_Toc41047721" w:history="1">
        <w:r w:rsidR="00E426E5" w:rsidRPr="000227AB">
          <w:rPr>
            <w:rStyle w:val="Hyperlink"/>
          </w:rPr>
          <w:t>Time Series Date (TSR DATE)</w:t>
        </w:r>
        <w:r w:rsidR="00E426E5">
          <w:rPr>
            <w:webHidden/>
          </w:rPr>
          <w:tab/>
        </w:r>
        <w:r w:rsidR="00E426E5">
          <w:rPr>
            <w:webHidden/>
          </w:rPr>
          <w:fldChar w:fldCharType="begin"/>
        </w:r>
        <w:r w:rsidR="00E426E5">
          <w:rPr>
            <w:webHidden/>
          </w:rPr>
          <w:instrText xml:space="preserve"> PAGEREF _Toc41047721 \h </w:instrText>
        </w:r>
        <w:r w:rsidR="00E426E5">
          <w:rPr>
            <w:webHidden/>
          </w:rPr>
        </w:r>
        <w:r w:rsidR="00E426E5">
          <w:rPr>
            <w:webHidden/>
          </w:rPr>
          <w:fldChar w:fldCharType="separate"/>
        </w:r>
        <w:r w:rsidR="00795A65">
          <w:rPr>
            <w:webHidden/>
          </w:rPr>
          <w:t>105</w:t>
        </w:r>
        <w:r w:rsidR="00E426E5">
          <w:rPr>
            <w:webHidden/>
          </w:rPr>
          <w:fldChar w:fldCharType="end"/>
        </w:r>
      </w:hyperlink>
    </w:p>
    <w:p w14:paraId="0EF3EB48" w14:textId="60BC9FD2" w:rsidR="00E426E5" w:rsidRDefault="00C51A7D">
      <w:pPr>
        <w:pStyle w:val="TOC4"/>
        <w:rPr>
          <w:rFonts w:eastAsiaTheme="minorEastAsia" w:cstheme="minorBidi"/>
          <w:snapToGrid/>
          <w:color w:val="auto"/>
          <w:szCs w:val="22"/>
        </w:rPr>
      </w:pPr>
      <w:hyperlink w:anchor="_Toc41047722" w:history="1">
        <w:r w:rsidR="00E426E5" w:rsidRPr="000227AB">
          <w:rPr>
            <w:rStyle w:val="Hyperlink"/>
          </w:rPr>
          <w:t>Time Series Frequency (TSR FREQ)</w:t>
        </w:r>
        <w:r w:rsidR="00E426E5">
          <w:rPr>
            <w:webHidden/>
          </w:rPr>
          <w:tab/>
        </w:r>
        <w:r w:rsidR="00E426E5">
          <w:rPr>
            <w:webHidden/>
          </w:rPr>
          <w:fldChar w:fldCharType="begin"/>
        </w:r>
        <w:r w:rsidR="00E426E5">
          <w:rPr>
            <w:webHidden/>
          </w:rPr>
          <w:instrText xml:space="preserve"> PAGEREF _Toc41047722 \h </w:instrText>
        </w:r>
        <w:r w:rsidR="00E426E5">
          <w:rPr>
            <w:webHidden/>
          </w:rPr>
        </w:r>
        <w:r w:rsidR="00E426E5">
          <w:rPr>
            <w:webHidden/>
          </w:rPr>
          <w:fldChar w:fldCharType="separate"/>
        </w:r>
        <w:r w:rsidR="00795A65">
          <w:rPr>
            <w:webHidden/>
          </w:rPr>
          <w:t>105</w:t>
        </w:r>
        <w:r w:rsidR="00E426E5">
          <w:rPr>
            <w:webHidden/>
          </w:rPr>
          <w:fldChar w:fldCharType="end"/>
        </w:r>
      </w:hyperlink>
    </w:p>
    <w:p w14:paraId="3E95EA58" w14:textId="64CAC50C" w:rsidR="00E426E5" w:rsidRDefault="00C51A7D">
      <w:pPr>
        <w:pStyle w:val="TOC4"/>
        <w:rPr>
          <w:rFonts w:eastAsiaTheme="minorEastAsia" w:cstheme="minorBidi"/>
          <w:snapToGrid/>
          <w:color w:val="auto"/>
          <w:szCs w:val="22"/>
        </w:rPr>
      </w:pPr>
      <w:hyperlink w:anchor="_Toc41047723" w:history="1">
        <w:r w:rsidR="00E426E5" w:rsidRPr="000227AB">
          <w:rPr>
            <w:rStyle w:val="Hyperlink"/>
          </w:rPr>
          <w:t>Time Series Segment (TSR SEG)</w:t>
        </w:r>
        <w:r w:rsidR="00E426E5">
          <w:rPr>
            <w:webHidden/>
          </w:rPr>
          <w:tab/>
        </w:r>
        <w:r w:rsidR="00E426E5">
          <w:rPr>
            <w:webHidden/>
          </w:rPr>
          <w:fldChar w:fldCharType="begin"/>
        </w:r>
        <w:r w:rsidR="00E426E5">
          <w:rPr>
            <w:webHidden/>
          </w:rPr>
          <w:instrText xml:space="preserve"> PAGEREF _Toc41047723 \h </w:instrText>
        </w:r>
        <w:r w:rsidR="00E426E5">
          <w:rPr>
            <w:webHidden/>
          </w:rPr>
        </w:r>
        <w:r w:rsidR="00E426E5">
          <w:rPr>
            <w:webHidden/>
          </w:rPr>
          <w:fldChar w:fldCharType="separate"/>
        </w:r>
        <w:r w:rsidR="00795A65">
          <w:rPr>
            <w:webHidden/>
          </w:rPr>
          <w:t>106</w:t>
        </w:r>
        <w:r w:rsidR="00E426E5">
          <w:rPr>
            <w:webHidden/>
          </w:rPr>
          <w:fldChar w:fldCharType="end"/>
        </w:r>
      </w:hyperlink>
    </w:p>
    <w:p w14:paraId="184C0CDC" w14:textId="6F797CA2" w:rsidR="00E426E5" w:rsidRDefault="00C51A7D">
      <w:pPr>
        <w:pStyle w:val="TOC4"/>
        <w:rPr>
          <w:rFonts w:eastAsiaTheme="minorEastAsia" w:cstheme="minorBidi"/>
          <w:snapToGrid/>
          <w:color w:val="auto"/>
          <w:szCs w:val="22"/>
        </w:rPr>
      </w:pPr>
      <w:hyperlink w:anchor="_Toc41047724" w:history="1">
        <w:r w:rsidR="00E426E5" w:rsidRPr="000227AB">
          <w:rPr>
            <w:rStyle w:val="Hyperlink"/>
          </w:rPr>
          <w:t>Time Series Elevation (TSR ELEV)</w:t>
        </w:r>
        <w:r w:rsidR="00E426E5">
          <w:rPr>
            <w:webHidden/>
          </w:rPr>
          <w:tab/>
        </w:r>
        <w:r w:rsidR="00E426E5">
          <w:rPr>
            <w:webHidden/>
          </w:rPr>
          <w:fldChar w:fldCharType="begin"/>
        </w:r>
        <w:r w:rsidR="00E426E5">
          <w:rPr>
            <w:webHidden/>
          </w:rPr>
          <w:instrText xml:space="preserve"> PAGEREF _Toc41047724 \h </w:instrText>
        </w:r>
        <w:r w:rsidR="00E426E5">
          <w:rPr>
            <w:webHidden/>
          </w:rPr>
        </w:r>
        <w:r w:rsidR="00E426E5">
          <w:rPr>
            <w:webHidden/>
          </w:rPr>
          <w:fldChar w:fldCharType="separate"/>
        </w:r>
        <w:r w:rsidR="00795A65">
          <w:rPr>
            <w:webHidden/>
          </w:rPr>
          <w:t>106</w:t>
        </w:r>
        <w:r w:rsidR="00E426E5">
          <w:rPr>
            <w:webHidden/>
          </w:rPr>
          <w:fldChar w:fldCharType="end"/>
        </w:r>
      </w:hyperlink>
    </w:p>
    <w:p w14:paraId="38961410" w14:textId="3A8AF7D6" w:rsidR="00E426E5" w:rsidRDefault="00C51A7D">
      <w:pPr>
        <w:pStyle w:val="TOC4"/>
        <w:rPr>
          <w:rFonts w:eastAsiaTheme="minorEastAsia" w:cstheme="minorBidi"/>
          <w:snapToGrid/>
          <w:color w:val="auto"/>
          <w:szCs w:val="22"/>
        </w:rPr>
      </w:pPr>
      <w:hyperlink w:anchor="_Toc41047725" w:history="1">
        <w:r w:rsidR="00E426E5" w:rsidRPr="000227AB">
          <w:rPr>
            <w:rStyle w:val="Hyperlink"/>
          </w:rPr>
          <w:t>Withdrawal Output (WITH OUT)</w:t>
        </w:r>
        <w:r w:rsidR="00E426E5">
          <w:rPr>
            <w:webHidden/>
          </w:rPr>
          <w:tab/>
        </w:r>
        <w:r w:rsidR="00E426E5">
          <w:rPr>
            <w:webHidden/>
          </w:rPr>
          <w:fldChar w:fldCharType="begin"/>
        </w:r>
        <w:r w:rsidR="00E426E5">
          <w:rPr>
            <w:webHidden/>
          </w:rPr>
          <w:instrText xml:space="preserve"> PAGEREF _Toc41047725 \h </w:instrText>
        </w:r>
        <w:r w:rsidR="00E426E5">
          <w:rPr>
            <w:webHidden/>
          </w:rPr>
        </w:r>
        <w:r w:rsidR="00E426E5">
          <w:rPr>
            <w:webHidden/>
          </w:rPr>
          <w:fldChar w:fldCharType="separate"/>
        </w:r>
        <w:r w:rsidR="00795A65">
          <w:rPr>
            <w:webHidden/>
          </w:rPr>
          <w:t>107</w:t>
        </w:r>
        <w:r w:rsidR="00E426E5">
          <w:rPr>
            <w:webHidden/>
          </w:rPr>
          <w:fldChar w:fldCharType="end"/>
        </w:r>
      </w:hyperlink>
    </w:p>
    <w:p w14:paraId="708C6FDE" w14:textId="7E041157" w:rsidR="00E426E5" w:rsidRDefault="00C51A7D">
      <w:pPr>
        <w:pStyle w:val="TOC4"/>
        <w:rPr>
          <w:rFonts w:eastAsiaTheme="minorEastAsia" w:cstheme="minorBidi"/>
          <w:snapToGrid/>
          <w:color w:val="auto"/>
          <w:szCs w:val="22"/>
        </w:rPr>
      </w:pPr>
      <w:hyperlink w:anchor="_Toc41047726" w:history="1">
        <w:r w:rsidR="00E426E5" w:rsidRPr="000227AB">
          <w:rPr>
            <w:rStyle w:val="Hyperlink"/>
          </w:rPr>
          <w:t>Withdrawal Output Date (WDO DATE)</w:t>
        </w:r>
        <w:r w:rsidR="00E426E5">
          <w:rPr>
            <w:webHidden/>
          </w:rPr>
          <w:tab/>
        </w:r>
        <w:r w:rsidR="00E426E5">
          <w:rPr>
            <w:webHidden/>
          </w:rPr>
          <w:fldChar w:fldCharType="begin"/>
        </w:r>
        <w:r w:rsidR="00E426E5">
          <w:rPr>
            <w:webHidden/>
          </w:rPr>
          <w:instrText xml:space="preserve"> PAGEREF _Toc41047726 \h </w:instrText>
        </w:r>
        <w:r w:rsidR="00E426E5">
          <w:rPr>
            <w:webHidden/>
          </w:rPr>
        </w:r>
        <w:r w:rsidR="00E426E5">
          <w:rPr>
            <w:webHidden/>
          </w:rPr>
          <w:fldChar w:fldCharType="separate"/>
        </w:r>
        <w:r w:rsidR="00795A65">
          <w:rPr>
            <w:webHidden/>
          </w:rPr>
          <w:t>108</w:t>
        </w:r>
        <w:r w:rsidR="00E426E5">
          <w:rPr>
            <w:webHidden/>
          </w:rPr>
          <w:fldChar w:fldCharType="end"/>
        </w:r>
      </w:hyperlink>
    </w:p>
    <w:p w14:paraId="56AC917B" w14:textId="7167E6BF" w:rsidR="00E426E5" w:rsidRDefault="00C51A7D">
      <w:pPr>
        <w:pStyle w:val="TOC4"/>
        <w:rPr>
          <w:rFonts w:eastAsiaTheme="minorEastAsia" w:cstheme="minorBidi"/>
          <w:snapToGrid/>
          <w:color w:val="auto"/>
          <w:szCs w:val="22"/>
        </w:rPr>
      </w:pPr>
      <w:hyperlink w:anchor="_Toc41047727" w:history="1">
        <w:r w:rsidR="00E426E5" w:rsidRPr="000227AB">
          <w:rPr>
            <w:rStyle w:val="Hyperlink"/>
          </w:rPr>
          <w:t>Withdrawal Output Frequency (WDO FREQ)</w:t>
        </w:r>
        <w:r w:rsidR="00E426E5">
          <w:rPr>
            <w:webHidden/>
          </w:rPr>
          <w:tab/>
        </w:r>
        <w:r w:rsidR="00E426E5">
          <w:rPr>
            <w:webHidden/>
          </w:rPr>
          <w:fldChar w:fldCharType="begin"/>
        </w:r>
        <w:r w:rsidR="00E426E5">
          <w:rPr>
            <w:webHidden/>
          </w:rPr>
          <w:instrText xml:space="preserve"> PAGEREF _Toc41047727 \h </w:instrText>
        </w:r>
        <w:r w:rsidR="00E426E5">
          <w:rPr>
            <w:webHidden/>
          </w:rPr>
        </w:r>
        <w:r w:rsidR="00E426E5">
          <w:rPr>
            <w:webHidden/>
          </w:rPr>
          <w:fldChar w:fldCharType="separate"/>
        </w:r>
        <w:r w:rsidR="00795A65">
          <w:rPr>
            <w:webHidden/>
          </w:rPr>
          <w:t>108</w:t>
        </w:r>
        <w:r w:rsidR="00E426E5">
          <w:rPr>
            <w:webHidden/>
          </w:rPr>
          <w:fldChar w:fldCharType="end"/>
        </w:r>
      </w:hyperlink>
    </w:p>
    <w:p w14:paraId="35560303" w14:textId="7EE4DB1E" w:rsidR="00E426E5" w:rsidRDefault="00C51A7D">
      <w:pPr>
        <w:pStyle w:val="TOC4"/>
        <w:rPr>
          <w:rFonts w:eastAsiaTheme="minorEastAsia" w:cstheme="minorBidi"/>
          <w:snapToGrid/>
          <w:color w:val="auto"/>
          <w:szCs w:val="22"/>
        </w:rPr>
      </w:pPr>
      <w:hyperlink w:anchor="_Toc41047728" w:history="1">
        <w:r w:rsidR="00E426E5" w:rsidRPr="000227AB">
          <w:rPr>
            <w:rStyle w:val="Hyperlink"/>
          </w:rPr>
          <w:t>Withdrawal Output Segment (WITH SEG)</w:t>
        </w:r>
        <w:r w:rsidR="00E426E5">
          <w:rPr>
            <w:webHidden/>
          </w:rPr>
          <w:tab/>
        </w:r>
        <w:r w:rsidR="00E426E5">
          <w:rPr>
            <w:webHidden/>
          </w:rPr>
          <w:fldChar w:fldCharType="begin"/>
        </w:r>
        <w:r w:rsidR="00E426E5">
          <w:rPr>
            <w:webHidden/>
          </w:rPr>
          <w:instrText xml:space="preserve"> PAGEREF _Toc41047728 \h </w:instrText>
        </w:r>
        <w:r w:rsidR="00E426E5">
          <w:rPr>
            <w:webHidden/>
          </w:rPr>
        </w:r>
        <w:r w:rsidR="00E426E5">
          <w:rPr>
            <w:webHidden/>
          </w:rPr>
          <w:fldChar w:fldCharType="separate"/>
        </w:r>
        <w:r w:rsidR="00795A65">
          <w:rPr>
            <w:webHidden/>
          </w:rPr>
          <w:t>109</w:t>
        </w:r>
        <w:r w:rsidR="00E426E5">
          <w:rPr>
            <w:webHidden/>
          </w:rPr>
          <w:fldChar w:fldCharType="end"/>
        </w:r>
      </w:hyperlink>
    </w:p>
    <w:p w14:paraId="3FBE5013" w14:textId="05FDE943" w:rsidR="00E426E5" w:rsidRDefault="00C51A7D">
      <w:pPr>
        <w:pStyle w:val="TOC4"/>
        <w:rPr>
          <w:rFonts w:eastAsiaTheme="minorEastAsia" w:cstheme="minorBidi"/>
          <w:snapToGrid/>
          <w:color w:val="auto"/>
          <w:szCs w:val="22"/>
        </w:rPr>
      </w:pPr>
      <w:hyperlink w:anchor="_Toc41047729" w:history="1">
        <w:r w:rsidR="00E426E5" w:rsidRPr="000227AB">
          <w:rPr>
            <w:rStyle w:val="Hyperlink"/>
          </w:rPr>
          <w:t>Restart (RESTART)</w:t>
        </w:r>
        <w:r w:rsidR="00E426E5">
          <w:rPr>
            <w:webHidden/>
          </w:rPr>
          <w:tab/>
        </w:r>
        <w:r w:rsidR="00E426E5">
          <w:rPr>
            <w:webHidden/>
          </w:rPr>
          <w:fldChar w:fldCharType="begin"/>
        </w:r>
        <w:r w:rsidR="00E426E5">
          <w:rPr>
            <w:webHidden/>
          </w:rPr>
          <w:instrText xml:space="preserve"> PAGEREF _Toc41047729 \h </w:instrText>
        </w:r>
        <w:r w:rsidR="00E426E5">
          <w:rPr>
            <w:webHidden/>
          </w:rPr>
        </w:r>
        <w:r w:rsidR="00E426E5">
          <w:rPr>
            <w:webHidden/>
          </w:rPr>
          <w:fldChar w:fldCharType="separate"/>
        </w:r>
        <w:r w:rsidR="00795A65">
          <w:rPr>
            <w:webHidden/>
          </w:rPr>
          <w:t>109</w:t>
        </w:r>
        <w:r w:rsidR="00E426E5">
          <w:rPr>
            <w:webHidden/>
          </w:rPr>
          <w:fldChar w:fldCharType="end"/>
        </w:r>
      </w:hyperlink>
    </w:p>
    <w:p w14:paraId="0312B568" w14:textId="52FD5C2D" w:rsidR="00E426E5" w:rsidRDefault="00C51A7D">
      <w:pPr>
        <w:pStyle w:val="TOC4"/>
        <w:rPr>
          <w:rFonts w:eastAsiaTheme="minorEastAsia" w:cstheme="minorBidi"/>
          <w:snapToGrid/>
          <w:color w:val="auto"/>
          <w:szCs w:val="22"/>
        </w:rPr>
      </w:pPr>
      <w:hyperlink w:anchor="_Toc41047730" w:history="1">
        <w:r w:rsidR="00E426E5" w:rsidRPr="000227AB">
          <w:rPr>
            <w:rStyle w:val="Hyperlink"/>
          </w:rPr>
          <w:t>Restart Date (RSO DATE)</w:t>
        </w:r>
        <w:r w:rsidR="00E426E5">
          <w:rPr>
            <w:webHidden/>
          </w:rPr>
          <w:tab/>
        </w:r>
        <w:r w:rsidR="00E426E5">
          <w:rPr>
            <w:webHidden/>
          </w:rPr>
          <w:fldChar w:fldCharType="begin"/>
        </w:r>
        <w:r w:rsidR="00E426E5">
          <w:rPr>
            <w:webHidden/>
          </w:rPr>
          <w:instrText xml:space="preserve"> PAGEREF _Toc41047730 \h </w:instrText>
        </w:r>
        <w:r w:rsidR="00E426E5">
          <w:rPr>
            <w:webHidden/>
          </w:rPr>
        </w:r>
        <w:r w:rsidR="00E426E5">
          <w:rPr>
            <w:webHidden/>
          </w:rPr>
          <w:fldChar w:fldCharType="separate"/>
        </w:r>
        <w:r w:rsidR="00795A65">
          <w:rPr>
            <w:webHidden/>
          </w:rPr>
          <w:t>110</w:t>
        </w:r>
        <w:r w:rsidR="00E426E5">
          <w:rPr>
            <w:webHidden/>
          </w:rPr>
          <w:fldChar w:fldCharType="end"/>
        </w:r>
      </w:hyperlink>
    </w:p>
    <w:p w14:paraId="7FC61BB6" w14:textId="3281C3C9" w:rsidR="00E426E5" w:rsidRDefault="00C51A7D">
      <w:pPr>
        <w:pStyle w:val="TOC4"/>
        <w:rPr>
          <w:rFonts w:eastAsiaTheme="minorEastAsia" w:cstheme="minorBidi"/>
          <w:snapToGrid/>
          <w:color w:val="auto"/>
          <w:szCs w:val="22"/>
        </w:rPr>
      </w:pPr>
      <w:hyperlink w:anchor="_Toc41047731" w:history="1">
        <w:r w:rsidR="00E426E5" w:rsidRPr="000227AB">
          <w:rPr>
            <w:rStyle w:val="Hyperlink"/>
          </w:rPr>
          <w:t>Restart Frequency (RSO FREQ)</w:t>
        </w:r>
        <w:r w:rsidR="00E426E5">
          <w:rPr>
            <w:webHidden/>
          </w:rPr>
          <w:tab/>
        </w:r>
        <w:r w:rsidR="00E426E5">
          <w:rPr>
            <w:webHidden/>
          </w:rPr>
          <w:fldChar w:fldCharType="begin"/>
        </w:r>
        <w:r w:rsidR="00E426E5">
          <w:rPr>
            <w:webHidden/>
          </w:rPr>
          <w:instrText xml:space="preserve"> PAGEREF _Toc41047731 \h </w:instrText>
        </w:r>
        <w:r w:rsidR="00E426E5">
          <w:rPr>
            <w:webHidden/>
          </w:rPr>
        </w:r>
        <w:r w:rsidR="00E426E5">
          <w:rPr>
            <w:webHidden/>
          </w:rPr>
          <w:fldChar w:fldCharType="separate"/>
        </w:r>
        <w:r w:rsidR="00795A65">
          <w:rPr>
            <w:webHidden/>
          </w:rPr>
          <w:t>110</w:t>
        </w:r>
        <w:r w:rsidR="00E426E5">
          <w:rPr>
            <w:webHidden/>
          </w:rPr>
          <w:fldChar w:fldCharType="end"/>
        </w:r>
      </w:hyperlink>
    </w:p>
    <w:p w14:paraId="6E221984" w14:textId="49AA1CAB" w:rsidR="00E426E5" w:rsidRDefault="00C51A7D">
      <w:pPr>
        <w:pStyle w:val="TOC4"/>
        <w:rPr>
          <w:rFonts w:eastAsiaTheme="minorEastAsia" w:cstheme="minorBidi"/>
          <w:snapToGrid/>
          <w:color w:val="auto"/>
          <w:szCs w:val="22"/>
        </w:rPr>
      </w:pPr>
      <w:hyperlink w:anchor="_Toc41047732" w:history="1">
        <w:r w:rsidR="00E426E5" w:rsidRPr="000227AB">
          <w:rPr>
            <w:rStyle w:val="Hyperlink"/>
          </w:rPr>
          <w:t>Constituent Computations (CST COMP)</w:t>
        </w:r>
        <w:r w:rsidR="00E426E5">
          <w:rPr>
            <w:webHidden/>
          </w:rPr>
          <w:tab/>
        </w:r>
        <w:r w:rsidR="00E426E5">
          <w:rPr>
            <w:webHidden/>
          </w:rPr>
          <w:fldChar w:fldCharType="begin"/>
        </w:r>
        <w:r w:rsidR="00E426E5">
          <w:rPr>
            <w:webHidden/>
          </w:rPr>
          <w:instrText xml:space="preserve"> PAGEREF _Toc41047732 \h </w:instrText>
        </w:r>
        <w:r w:rsidR="00E426E5">
          <w:rPr>
            <w:webHidden/>
          </w:rPr>
        </w:r>
        <w:r w:rsidR="00E426E5">
          <w:rPr>
            <w:webHidden/>
          </w:rPr>
          <w:fldChar w:fldCharType="separate"/>
        </w:r>
        <w:r w:rsidR="00795A65">
          <w:rPr>
            <w:webHidden/>
          </w:rPr>
          <w:t>111</w:t>
        </w:r>
        <w:r w:rsidR="00E426E5">
          <w:rPr>
            <w:webHidden/>
          </w:rPr>
          <w:fldChar w:fldCharType="end"/>
        </w:r>
      </w:hyperlink>
    </w:p>
    <w:p w14:paraId="2D39CC39" w14:textId="7D3B789C" w:rsidR="00E426E5" w:rsidRDefault="00C51A7D">
      <w:pPr>
        <w:pStyle w:val="TOC4"/>
        <w:rPr>
          <w:rFonts w:eastAsiaTheme="minorEastAsia" w:cstheme="minorBidi"/>
          <w:snapToGrid/>
          <w:color w:val="auto"/>
          <w:szCs w:val="22"/>
        </w:rPr>
      </w:pPr>
      <w:hyperlink w:anchor="_Toc41047733" w:history="1">
        <w:r w:rsidR="00E426E5" w:rsidRPr="000227AB">
          <w:rPr>
            <w:rStyle w:val="Hyperlink"/>
          </w:rPr>
          <w:t>Active Constituents (CST ACTIVE)</w:t>
        </w:r>
        <w:r w:rsidR="00E426E5">
          <w:rPr>
            <w:webHidden/>
          </w:rPr>
          <w:tab/>
        </w:r>
        <w:r w:rsidR="00E426E5">
          <w:rPr>
            <w:webHidden/>
          </w:rPr>
          <w:fldChar w:fldCharType="begin"/>
        </w:r>
        <w:r w:rsidR="00E426E5">
          <w:rPr>
            <w:webHidden/>
          </w:rPr>
          <w:instrText xml:space="preserve"> PAGEREF _Toc41047733 \h </w:instrText>
        </w:r>
        <w:r w:rsidR="00E426E5">
          <w:rPr>
            <w:webHidden/>
          </w:rPr>
        </w:r>
        <w:r w:rsidR="00E426E5">
          <w:rPr>
            <w:webHidden/>
          </w:rPr>
          <w:fldChar w:fldCharType="separate"/>
        </w:r>
        <w:r w:rsidR="00795A65">
          <w:rPr>
            <w:webHidden/>
          </w:rPr>
          <w:t>113</w:t>
        </w:r>
        <w:r w:rsidR="00E426E5">
          <w:rPr>
            <w:webHidden/>
          </w:rPr>
          <w:fldChar w:fldCharType="end"/>
        </w:r>
      </w:hyperlink>
    </w:p>
    <w:p w14:paraId="1D5C7682" w14:textId="1D7922F5" w:rsidR="00E426E5" w:rsidRDefault="00C51A7D">
      <w:pPr>
        <w:pStyle w:val="TOC4"/>
        <w:rPr>
          <w:rFonts w:eastAsiaTheme="minorEastAsia" w:cstheme="minorBidi"/>
          <w:snapToGrid/>
          <w:color w:val="auto"/>
          <w:szCs w:val="22"/>
        </w:rPr>
      </w:pPr>
      <w:hyperlink w:anchor="_Toc41047734" w:history="1">
        <w:r w:rsidR="00E426E5" w:rsidRPr="000227AB">
          <w:rPr>
            <w:rStyle w:val="Hyperlink"/>
          </w:rPr>
          <w:t>Derived Constituents (CST DERIVE)</w:t>
        </w:r>
        <w:r w:rsidR="00E426E5">
          <w:rPr>
            <w:webHidden/>
          </w:rPr>
          <w:tab/>
        </w:r>
        <w:r w:rsidR="00E426E5">
          <w:rPr>
            <w:webHidden/>
          </w:rPr>
          <w:fldChar w:fldCharType="begin"/>
        </w:r>
        <w:r w:rsidR="00E426E5">
          <w:rPr>
            <w:webHidden/>
          </w:rPr>
          <w:instrText xml:space="preserve"> PAGEREF _Toc41047734 \h </w:instrText>
        </w:r>
        <w:r w:rsidR="00E426E5">
          <w:rPr>
            <w:webHidden/>
          </w:rPr>
        </w:r>
        <w:r w:rsidR="00E426E5">
          <w:rPr>
            <w:webHidden/>
          </w:rPr>
          <w:fldChar w:fldCharType="separate"/>
        </w:r>
        <w:r w:rsidR="00795A65">
          <w:rPr>
            <w:webHidden/>
          </w:rPr>
          <w:t>115</w:t>
        </w:r>
        <w:r w:rsidR="00E426E5">
          <w:rPr>
            <w:webHidden/>
          </w:rPr>
          <w:fldChar w:fldCharType="end"/>
        </w:r>
      </w:hyperlink>
    </w:p>
    <w:p w14:paraId="7F3B1DDB" w14:textId="437FE349" w:rsidR="00E426E5" w:rsidRDefault="00C51A7D">
      <w:pPr>
        <w:pStyle w:val="TOC4"/>
        <w:rPr>
          <w:rFonts w:eastAsiaTheme="minorEastAsia" w:cstheme="minorBidi"/>
          <w:snapToGrid/>
          <w:color w:val="auto"/>
          <w:szCs w:val="22"/>
        </w:rPr>
      </w:pPr>
      <w:hyperlink w:anchor="_Toc41047735" w:history="1">
        <w:r w:rsidR="00E426E5" w:rsidRPr="000227AB">
          <w:rPr>
            <w:rStyle w:val="Hyperlink"/>
          </w:rPr>
          <w:t>Constituent Kinetic Fluxes (CST FLUX)</w:t>
        </w:r>
        <w:r w:rsidR="00E426E5">
          <w:rPr>
            <w:webHidden/>
          </w:rPr>
          <w:tab/>
        </w:r>
        <w:r w:rsidR="00E426E5">
          <w:rPr>
            <w:webHidden/>
          </w:rPr>
          <w:fldChar w:fldCharType="begin"/>
        </w:r>
        <w:r w:rsidR="00E426E5">
          <w:rPr>
            <w:webHidden/>
          </w:rPr>
          <w:instrText xml:space="preserve"> PAGEREF _Toc41047735 \h </w:instrText>
        </w:r>
        <w:r w:rsidR="00E426E5">
          <w:rPr>
            <w:webHidden/>
          </w:rPr>
        </w:r>
        <w:r w:rsidR="00E426E5">
          <w:rPr>
            <w:webHidden/>
          </w:rPr>
          <w:fldChar w:fldCharType="separate"/>
        </w:r>
        <w:r w:rsidR="00795A65">
          <w:rPr>
            <w:webHidden/>
          </w:rPr>
          <w:t>118</w:t>
        </w:r>
        <w:r w:rsidR="00E426E5">
          <w:rPr>
            <w:webHidden/>
          </w:rPr>
          <w:fldChar w:fldCharType="end"/>
        </w:r>
      </w:hyperlink>
    </w:p>
    <w:p w14:paraId="19F56973" w14:textId="40A184C5" w:rsidR="00E426E5" w:rsidRDefault="00C51A7D">
      <w:pPr>
        <w:pStyle w:val="TOC4"/>
        <w:rPr>
          <w:rFonts w:eastAsiaTheme="minorEastAsia" w:cstheme="minorBidi"/>
          <w:snapToGrid/>
          <w:color w:val="auto"/>
          <w:szCs w:val="22"/>
        </w:rPr>
      </w:pPr>
      <w:hyperlink w:anchor="_Toc41047736" w:history="1">
        <w:r w:rsidR="00E426E5" w:rsidRPr="000227AB">
          <w:rPr>
            <w:rStyle w:val="Hyperlink"/>
          </w:rPr>
          <w:t>Constituent Initial Concentration (CST ICON)</w:t>
        </w:r>
        <w:r w:rsidR="00E426E5">
          <w:rPr>
            <w:webHidden/>
          </w:rPr>
          <w:tab/>
        </w:r>
        <w:r w:rsidR="00E426E5">
          <w:rPr>
            <w:webHidden/>
          </w:rPr>
          <w:fldChar w:fldCharType="begin"/>
        </w:r>
        <w:r w:rsidR="00E426E5">
          <w:rPr>
            <w:webHidden/>
          </w:rPr>
          <w:instrText xml:space="preserve"> PAGEREF _Toc41047736 \h </w:instrText>
        </w:r>
        <w:r w:rsidR="00E426E5">
          <w:rPr>
            <w:webHidden/>
          </w:rPr>
        </w:r>
        <w:r w:rsidR="00E426E5">
          <w:rPr>
            <w:webHidden/>
          </w:rPr>
          <w:fldChar w:fldCharType="separate"/>
        </w:r>
        <w:r w:rsidR="00795A65">
          <w:rPr>
            <w:webHidden/>
          </w:rPr>
          <w:t>120</w:t>
        </w:r>
        <w:r w:rsidR="00E426E5">
          <w:rPr>
            <w:webHidden/>
          </w:rPr>
          <w:fldChar w:fldCharType="end"/>
        </w:r>
      </w:hyperlink>
    </w:p>
    <w:p w14:paraId="76DB233C" w14:textId="3A16AE87" w:rsidR="00E426E5" w:rsidRDefault="00C51A7D">
      <w:pPr>
        <w:pStyle w:val="TOC4"/>
        <w:rPr>
          <w:rFonts w:eastAsiaTheme="minorEastAsia" w:cstheme="minorBidi"/>
          <w:snapToGrid/>
          <w:color w:val="auto"/>
          <w:szCs w:val="22"/>
        </w:rPr>
      </w:pPr>
      <w:hyperlink w:anchor="_Toc41047737" w:history="1">
        <w:r w:rsidR="00E426E5" w:rsidRPr="000227AB">
          <w:rPr>
            <w:rStyle w:val="Hyperlink"/>
          </w:rPr>
          <w:t>Constituent Output (CST PRINT)</w:t>
        </w:r>
        <w:r w:rsidR="00E426E5">
          <w:rPr>
            <w:webHidden/>
          </w:rPr>
          <w:tab/>
        </w:r>
        <w:r w:rsidR="00E426E5">
          <w:rPr>
            <w:webHidden/>
          </w:rPr>
          <w:fldChar w:fldCharType="begin"/>
        </w:r>
        <w:r w:rsidR="00E426E5">
          <w:rPr>
            <w:webHidden/>
          </w:rPr>
          <w:instrText xml:space="preserve"> PAGEREF _Toc41047737 \h </w:instrText>
        </w:r>
        <w:r w:rsidR="00E426E5">
          <w:rPr>
            <w:webHidden/>
          </w:rPr>
        </w:r>
        <w:r w:rsidR="00E426E5">
          <w:rPr>
            <w:webHidden/>
          </w:rPr>
          <w:fldChar w:fldCharType="separate"/>
        </w:r>
        <w:r w:rsidR="00795A65">
          <w:rPr>
            <w:webHidden/>
          </w:rPr>
          <w:t>122</w:t>
        </w:r>
        <w:r w:rsidR="00E426E5">
          <w:rPr>
            <w:webHidden/>
          </w:rPr>
          <w:fldChar w:fldCharType="end"/>
        </w:r>
      </w:hyperlink>
    </w:p>
    <w:p w14:paraId="4FE3B96B" w14:textId="094D6A59" w:rsidR="00E426E5" w:rsidRDefault="00C51A7D">
      <w:pPr>
        <w:pStyle w:val="TOC4"/>
        <w:rPr>
          <w:rFonts w:eastAsiaTheme="minorEastAsia" w:cstheme="minorBidi"/>
          <w:snapToGrid/>
          <w:color w:val="auto"/>
          <w:szCs w:val="22"/>
        </w:rPr>
      </w:pPr>
      <w:hyperlink w:anchor="_Toc41047738" w:history="1">
        <w:r w:rsidR="00E426E5" w:rsidRPr="000227AB">
          <w:rPr>
            <w:rStyle w:val="Hyperlink"/>
          </w:rPr>
          <w:t>Inflow Active Constituent Control (CIN CON)</w:t>
        </w:r>
        <w:r w:rsidR="00E426E5">
          <w:rPr>
            <w:webHidden/>
          </w:rPr>
          <w:tab/>
        </w:r>
        <w:r w:rsidR="00E426E5">
          <w:rPr>
            <w:webHidden/>
          </w:rPr>
          <w:fldChar w:fldCharType="begin"/>
        </w:r>
        <w:r w:rsidR="00E426E5">
          <w:rPr>
            <w:webHidden/>
          </w:rPr>
          <w:instrText xml:space="preserve"> PAGEREF _Toc41047738 \h </w:instrText>
        </w:r>
        <w:r w:rsidR="00E426E5">
          <w:rPr>
            <w:webHidden/>
          </w:rPr>
        </w:r>
        <w:r w:rsidR="00E426E5">
          <w:rPr>
            <w:webHidden/>
          </w:rPr>
          <w:fldChar w:fldCharType="separate"/>
        </w:r>
        <w:r w:rsidR="00795A65">
          <w:rPr>
            <w:webHidden/>
          </w:rPr>
          <w:t>123</w:t>
        </w:r>
        <w:r w:rsidR="00E426E5">
          <w:rPr>
            <w:webHidden/>
          </w:rPr>
          <w:fldChar w:fldCharType="end"/>
        </w:r>
      </w:hyperlink>
    </w:p>
    <w:p w14:paraId="6E4D2B30" w14:textId="5E4BBB7D" w:rsidR="00E426E5" w:rsidRDefault="00C51A7D">
      <w:pPr>
        <w:pStyle w:val="TOC4"/>
        <w:rPr>
          <w:rFonts w:eastAsiaTheme="minorEastAsia" w:cstheme="minorBidi"/>
          <w:snapToGrid/>
          <w:color w:val="auto"/>
          <w:szCs w:val="22"/>
        </w:rPr>
      </w:pPr>
      <w:hyperlink w:anchor="_Toc41047739" w:history="1">
        <w:r w:rsidR="00E426E5" w:rsidRPr="000227AB">
          <w:rPr>
            <w:rStyle w:val="Hyperlink"/>
          </w:rPr>
          <w:t>Tributary Active Constituent Control (CTR CON)</w:t>
        </w:r>
        <w:r w:rsidR="00E426E5">
          <w:rPr>
            <w:webHidden/>
          </w:rPr>
          <w:tab/>
        </w:r>
        <w:r w:rsidR="00E426E5">
          <w:rPr>
            <w:webHidden/>
          </w:rPr>
          <w:fldChar w:fldCharType="begin"/>
        </w:r>
        <w:r w:rsidR="00E426E5">
          <w:rPr>
            <w:webHidden/>
          </w:rPr>
          <w:instrText xml:space="preserve"> PAGEREF _Toc41047739 \h </w:instrText>
        </w:r>
        <w:r w:rsidR="00E426E5">
          <w:rPr>
            <w:webHidden/>
          </w:rPr>
        </w:r>
        <w:r w:rsidR="00E426E5">
          <w:rPr>
            <w:webHidden/>
          </w:rPr>
          <w:fldChar w:fldCharType="separate"/>
        </w:r>
        <w:r w:rsidR="00795A65">
          <w:rPr>
            <w:webHidden/>
          </w:rPr>
          <w:t>124</w:t>
        </w:r>
        <w:r w:rsidR="00E426E5">
          <w:rPr>
            <w:webHidden/>
          </w:rPr>
          <w:fldChar w:fldCharType="end"/>
        </w:r>
      </w:hyperlink>
    </w:p>
    <w:p w14:paraId="217ED12B" w14:textId="1DA557C0" w:rsidR="00E426E5" w:rsidRDefault="00C51A7D">
      <w:pPr>
        <w:pStyle w:val="TOC4"/>
        <w:rPr>
          <w:rFonts w:eastAsiaTheme="minorEastAsia" w:cstheme="minorBidi"/>
          <w:snapToGrid/>
          <w:color w:val="auto"/>
          <w:szCs w:val="22"/>
        </w:rPr>
      </w:pPr>
      <w:hyperlink w:anchor="_Toc41047740" w:history="1">
        <w:r w:rsidR="00E426E5" w:rsidRPr="000227AB">
          <w:rPr>
            <w:rStyle w:val="Hyperlink"/>
          </w:rPr>
          <w:t>Distributed Trib Active Constituent (CDT CON)</w:t>
        </w:r>
        <w:r w:rsidR="00E426E5">
          <w:rPr>
            <w:webHidden/>
          </w:rPr>
          <w:tab/>
        </w:r>
        <w:r w:rsidR="00E426E5">
          <w:rPr>
            <w:webHidden/>
          </w:rPr>
          <w:fldChar w:fldCharType="begin"/>
        </w:r>
        <w:r w:rsidR="00E426E5">
          <w:rPr>
            <w:webHidden/>
          </w:rPr>
          <w:instrText xml:space="preserve"> PAGEREF _Toc41047740 \h </w:instrText>
        </w:r>
        <w:r w:rsidR="00E426E5">
          <w:rPr>
            <w:webHidden/>
          </w:rPr>
        </w:r>
        <w:r w:rsidR="00E426E5">
          <w:rPr>
            <w:webHidden/>
          </w:rPr>
          <w:fldChar w:fldCharType="separate"/>
        </w:r>
        <w:r w:rsidR="00795A65">
          <w:rPr>
            <w:webHidden/>
          </w:rPr>
          <w:t>125</w:t>
        </w:r>
        <w:r w:rsidR="00E426E5">
          <w:rPr>
            <w:webHidden/>
          </w:rPr>
          <w:fldChar w:fldCharType="end"/>
        </w:r>
      </w:hyperlink>
    </w:p>
    <w:p w14:paraId="192B147F" w14:textId="662258F5" w:rsidR="00E426E5" w:rsidRDefault="00C51A7D">
      <w:pPr>
        <w:pStyle w:val="TOC4"/>
        <w:rPr>
          <w:rFonts w:eastAsiaTheme="minorEastAsia" w:cstheme="minorBidi"/>
          <w:snapToGrid/>
          <w:color w:val="auto"/>
          <w:szCs w:val="22"/>
        </w:rPr>
      </w:pPr>
      <w:hyperlink w:anchor="_Toc41047741" w:history="1">
        <w:r w:rsidR="00E426E5" w:rsidRPr="000227AB">
          <w:rPr>
            <w:rStyle w:val="Hyperlink"/>
          </w:rPr>
          <w:t>Precipitation Active Constituent Control (CPR CON)</w:t>
        </w:r>
        <w:r w:rsidR="00E426E5">
          <w:rPr>
            <w:webHidden/>
          </w:rPr>
          <w:tab/>
        </w:r>
        <w:r w:rsidR="00E426E5">
          <w:rPr>
            <w:webHidden/>
          </w:rPr>
          <w:fldChar w:fldCharType="begin"/>
        </w:r>
        <w:r w:rsidR="00E426E5">
          <w:rPr>
            <w:webHidden/>
          </w:rPr>
          <w:instrText xml:space="preserve"> PAGEREF _Toc41047741 \h </w:instrText>
        </w:r>
        <w:r w:rsidR="00E426E5">
          <w:rPr>
            <w:webHidden/>
          </w:rPr>
        </w:r>
        <w:r w:rsidR="00E426E5">
          <w:rPr>
            <w:webHidden/>
          </w:rPr>
          <w:fldChar w:fldCharType="separate"/>
        </w:r>
        <w:r w:rsidR="00795A65">
          <w:rPr>
            <w:webHidden/>
          </w:rPr>
          <w:t>126</w:t>
        </w:r>
        <w:r w:rsidR="00E426E5">
          <w:rPr>
            <w:webHidden/>
          </w:rPr>
          <w:fldChar w:fldCharType="end"/>
        </w:r>
      </w:hyperlink>
    </w:p>
    <w:p w14:paraId="24BE169E" w14:textId="1103D884" w:rsidR="00E426E5" w:rsidRDefault="00C51A7D">
      <w:pPr>
        <w:pStyle w:val="TOC4"/>
        <w:rPr>
          <w:rFonts w:eastAsiaTheme="minorEastAsia" w:cstheme="minorBidi"/>
          <w:snapToGrid/>
          <w:color w:val="auto"/>
          <w:szCs w:val="22"/>
        </w:rPr>
      </w:pPr>
      <w:hyperlink w:anchor="_Toc41047742" w:history="1">
        <w:r w:rsidR="00E426E5" w:rsidRPr="000227AB">
          <w:rPr>
            <w:rStyle w:val="Hyperlink"/>
          </w:rPr>
          <w:t>Extinction Coefficient (EX COEF)</w:t>
        </w:r>
        <w:r w:rsidR="00E426E5">
          <w:rPr>
            <w:webHidden/>
          </w:rPr>
          <w:tab/>
        </w:r>
        <w:r w:rsidR="00E426E5">
          <w:rPr>
            <w:webHidden/>
          </w:rPr>
          <w:fldChar w:fldCharType="begin"/>
        </w:r>
        <w:r w:rsidR="00E426E5">
          <w:rPr>
            <w:webHidden/>
          </w:rPr>
          <w:instrText xml:space="preserve"> PAGEREF _Toc41047742 \h </w:instrText>
        </w:r>
        <w:r w:rsidR="00E426E5">
          <w:rPr>
            <w:webHidden/>
          </w:rPr>
        </w:r>
        <w:r w:rsidR="00E426E5">
          <w:rPr>
            <w:webHidden/>
          </w:rPr>
          <w:fldChar w:fldCharType="separate"/>
        </w:r>
        <w:r w:rsidR="00795A65">
          <w:rPr>
            <w:webHidden/>
          </w:rPr>
          <w:t>127</w:t>
        </w:r>
        <w:r w:rsidR="00E426E5">
          <w:rPr>
            <w:webHidden/>
          </w:rPr>
          <w:fldChar w:fldCharType="end"/>
        </w:r>
      </w:hyperlink>
    </w:p>
    <w:p w14:paraId="2B767401" w14:textId="2371CB95" w:rsidR="00E426E5" w:rsidRDefault="00C51A7D">
      <w:pPr>
        <w:pStyle w:val="TOC4"/>
        <w:rPr>
          <w:rFonts w:eastAsiaTheme="minorEastAsia" w:cstheme="minorBidi"/>
          <w:snapToGrid/>
          <w:color w:val="auto"/>
          <w:szCs w:val="22"/>
        </w:rPr>
      </w:pPr>
      <w:hyperlink w:anchor="_Toc41047743" w:history="1">
        <w:r w:rsidR="00E426E5" w:rsidRPr="000227AB">
          <w:rPr>
            <w:rStyle w:val="Hyperlink"/>
          </w:rPr>
          <w:t>Algal Extinction (ALG EX)</w:t>
        </w:r>
        <w:r w:rsidR="00E426E5">
          <w:rPr>
            <w:webHidden/>
          </w:rPr>
          <w:tab/>
        </w:r>
        <w:r w:rsidR="00E426E5">
          <w:rPr>
            <w:webHidden/>
          </w:rPr>
          <w:fldChar w:fldCharType="begin"/>
        </w:r>
        <w:r w:rsidR="00E426E5">
          <w:rPr>
            <w:webHidden/>
          </w:rPr>
          <w:instrText xml:space="preserve"> PAGEREF _Toc41047743 \h </w:instrText>
        </w:r>
        <w:r w:rsidR="00E426E5">
          <w:rPr>
            <w:webHidden/>
          </w:rPr>
        </w:r>
        <w:r w:rsidR="00E426E5">
          <w:rPr>
            <w:webHidden/>
          </w:rPr>
          <w:fldChar w:fldCharType="separate"/>
        </w:r>
        <w:r w:rsidR="00795A65">
          <w:rPr>
            <w:webHidden/>
          </w:rPr>
          <w:t>130</w:t>
        </w:r>
        <w:r w:rsidR="00E426E5">
          <w:rPr>
            <w:webHidden/>
          </w:rPr>
          <w:fldChar w:fldCharType="end"/>
        </w:r>
      </w:hyperlink>
    </w:p>
    <w:p w14:paraId="7A4D2493" w14:textId="78D0DAF0" w:rsidR="00E426E5" w:rsidRDefault="00C51A7D">
      <w:pPr>
        <w:pStyle w:val="TOC4"/>
        <w:rPr>
          <w:rFonts w:eastAsiaTheme="minorEastAsia" w:cstheme="minorBidi"/>
          <w:snapToGrid/>
          <w:color w:val="auto"/>
          <w:szCs w:val="22"/>
        </w:rPr>
      </w:pPr>
      <w:hyperlink w:anchor="_Toc41047744" w:history="1">
        <w:r w:rsidR="00E426E5" w:rsidRPr="000227AB">
          <w:rPr>
            <w:rStyle w:val="Hyperlink"/>
          </w:rPr>
          <w:t>Zooplankton Extinction (ZOO EX)</w:t>
        </w:r>
        <w:r w:rsidR="00E426E5">
          <w:rPr>
            <w:webHidden/>
          </w:rPr>
          <w:tab/>
        </w:r>
        <w:r w:rsidR="00E426E5">
          <w:rPr>
            <w:webHidden/>
          </w:rPr>
          <w:fldChar w:fldCharType="begin"/>
        </w:r>
        <w:r w:rsidR="00E426E5">
          <w:rPr>
            <w:webHidden/>
          </w:rPr>
          <w:instrText xml:space="preserve"> PAGEREF _Toc41047744 \h </w:instrText>
        </w:r>
        <w:r w:rsidR="00E426E5">
          <w:rPr>
            <w:webHidden/>
          </w:rPr>
        </w:r>
        <w:r w:rsidR="00E426E5">
          <w:rPr>
            <w:webHidden/>
          </w:rPr>
          <w:fldChar w:fldCharType="separate"/>
        </w:r>
        <w:r w:rsidR="00795A65">
          <w:rPr>
            <w:webHidden/>
          </w:rPr>
          <w:t>130</w:t>
        </w:r>
        <w:r w:rsidR="00E426E5">
          <w:rPr>
            <w:webHidden/>
          </w:rPr>
          <w:fldChar w:fldCharType="end"/>
        </w:r>
      </w:hyperlink>
    </w:p>
    <w:p w14:paraId="7C810FEA" w14:textId="74AD655D" w:rsidR="00E426E5" w:rsidRDefault="00C51A7D">
      <w:pPr>
        <w:pStyle w:val="TOC4"/>
        <w:rPr>
          <w:rFonts w:eastAsiaTheme="minorEastAsia" w:cstheme="minorBidi"/>
          <w:snapToGrid/>
          <w:color w:val="auto"/>
          <w:szCs w:val="22"/>
        </w:rPr>
      </w:pPr>
      <w:hyperlink w:anchor="_Toc41047745" w:history="1">
        <w:r w:rsidR="00E426E5" w:rsidRPr="000227AB">
          <w:rPr>
            <w:rStyle w:val="Hyperlink"/>
          </w:rPr>
          <w:t>Macrophyte Extinction (MAC EX)</w:t>
        </w:r>
        <w:r w:rsidR="00E426E5">
          <w:rPr>
            <w:webHidden/>
          </w:rPr>
          <w:tab/>
        </w:r>
        <w:r w:rsidR="00E426E5">
          <w:rPr>
            <w:webHidden/>
          </w:rPr>
          <w:fldChar w:fldCharType="begin"/>
        </w:r>
        <w:r w:rsidR="00E426E5">
          <w:rPr>
            <w:webHidden/>
          </w:rPr>
          <w:instrText xml:space="preserve"> PAGEREF _Toc41047745 \h </w:instrText>
        </w:r>
        <w:r w:rsidR="00E426E5">
          <w:rPr>
            <w:webHidden/>
          </w:rPr>
        </w:r>
        <w:r w:rsidR="00E426E5">
          <w:rPr>
            <w:webHidden/>
          </w:rPr>
          <w:fldChar w:fldCharType="separate"/>
        </w:r>
        <w:r w:rsidR="00795A65">
          <w:rPr>
            <w:webHidden/>
          </w:rPr>
          <w:t>131</w:t>
        </w:r>
        <w:r w:rsidR="00E426E5">
          <w:rPr>
            <w:webHidden/>
          </w:rPr>
          <w:fldChar w:fldCharType="end"/>
        </w:r>
      </w:hyperlink>
    </w:p>
    <w:p w14:paraId="7E4C6F3A" w14:textId="6CEEA9E1" w:rsidR="00E426E5" w:rsidRDefault="00C51A7D">
      <w:pPr>
        <w:pStyle w:val="TOC4"/>
        <w:rPr>
          <w:rFonts w:eastAsiaTheme="minorEastAsia" w:cstheme="minorBidi"/>
          <w:snapToGrid/>
          <w:color w:val="auto"/>
          <w:szCs w:val="22"/>
        </w:rPr>
      </w:pPr>
      <w:hyperlink w:anchor="_Toc41047746" w:history="1">
        <w:r w:rsidR="00E426E5" w:rsidRPr="000227AB">
          <w:rPr>
            <w:rStyle w:val="Hyperlink"/>
          </w:rPr>
          <w:t>Generic Constituent (GENERIC)</w:t>
        </w:r>
        <w:r w:rsidR="00E426E5">
          <w:rPr>
            <w:webHidden/>
          </w:rPr>
          <w:tab/>
        </w:r>
        <w:r w:rsidR="00E426E5">
          <w:rPr>
            <w:webHidden/>
          </w:rPr>
          <w:fldChar w:fldCharType="begin"/>
        </w:r>
        <w:r w:rsidR="00E426E5">
          <w:rPr>
            <w:webHidden/>
          </w:rPr>
          <w:instrText xml:space="preserve"> PAGEREF _Toc41047746 \h </w:instrText>
        </w:r>
        <w:r w:rsidR="00E426E5">
          <w:rPr>
            <w:webHidden/>
          </w:rPr>
        </w:r>
        <w:r w:rsidR="00E426E5">
          <w:rPr>
            <w:webHidden/>
          </w:rPr>
          <w:fldChar w:fldCharType="separate"/>
        </w:r>
        <w:r w:rsidR="00795A65">
          <w:rPr>
            <w:webHidden/>
          </w:rPr>
          <w:t>132</w:t>
        </w:r>
        <w:r w:rsidR="00E426E5">
          <w:rPr>
            <w:webHidden/>
          </w:rPr>
          <w:fldChar w:fldCharType="end"/>
        </w:r>
      </w:hyperlink>
    </w:p>
    <w:p w14:paraId="55540193" w14:textId="3B66FC21" w:rsidR="00E426E5" w:rsidRDefault="00C51A7D">
      <w:pPr>
        <w:pStyle w:val="TOC4"/>
        <w:rPr>
          <w:rFonts w:eastAsiaTheme="minorEastAsia" w:cstheme="minorBidi"/>
          <w:snapToGrid/>
          <w:color w:val="auto"/>
          <w:szCs w:val="22"/>
        </w:rPr>
      </w:pPr>
      <w:hyperlink w:anchor="_Toc41047747" w:history="1">
        <w:r w:rsidR="00E426E5" w:rsidRPr="000227AB">
          <w:rPr>
            <w:rStyle w:val="Hyperlink"/>
          </w:rPr>
          <w:t>Suspended Solids (S SOLIDS)</w:t>
        </w:r>
        <w:r w:rsidR="00E426E5">
          <w:rPr>
            <w:webHidden/>
          </w:rPr>
          <w:tab/>
        </w:r>
        <w:r w:rsidR="00E426E5">
          <w:rPr>
            <w:webHidden/>
          </w:rPr>
          <w:fldChar w:fldCharType="begin"/>
        </w:r>
        <w:r w:rsidR="00E426E5">
          <w:rPr>
            <w:webHidden/>
          </w:rPr>
          <w:instrText xml:space="preserve"> PAGEREF _Toc41047747 \h </w:instrText>
        </w:r>
        <w:r w:rsidR="00E426E5">
          <w:rPr>
            <w:webHidden/>
          </w:rPr>
        </w:r>
        <w:r w:rsidR="00E426E5">
          <w:rPr>
            <w:webHidden/>
          </w:rPr>
          <w:fldChar w:fldCharType="separate"/>
        </w:r>
        <w:r w:rsidR="00795A65">
          <w:rPr>
            <w:webHidden/>
          </w:rPr>
          <w:t>134</w:t>
        </w:r>
        <w:r w:rsidR="00E426E5">
          <w:rPr>
            <w:webHidden/>
          </w:rPr>
          <w:fldChar w:fldCharType="end"/>
        </w:r>
      </w:hyperlink>
    </w:p>
    <w:p w14:paraId="12CD47D6" w14:textId="432EE2E3" w:rsidR="00E426E5" w:rsidRDefault="00C51A7D">
      <w:pPr>
        <w:pStyle w:val="TOC4"/>
        <w:rPr>
          <w:rFonts w:eastAsiaTheme="minorEastAsia" w:cstheme="minorBidi"/>
          <w:snapToGrid/>
          <w:color w:val="auto"/>
          <w:szCs w:val="22"/>
        </w:rPr>
      </w:pPr>
      <w:hyperlink w:anchor="_Toc41047748" w:history="1">
        <w:r w:rsidR="00E426E5" w:rsidRPr="000227AB">
          <w:rPr>
            <w:rStyle w:val="Hyperlink"/>
          </w:rPr>
          <w:t>Algal Rates (ALGAL RATE)</w:t>
        </w:r>
        <w:r w:rsidR="00E426E5">
          <w:rPr>
            <w:webHidden/>
          </w:rPr>
          <w:tab/>
        </w:r>
        <w:r w:rsidR="00E426E5">
          <w:rPr>
            <w:webHidden/>
          </w:rPr>
          <w:fldChar w:fldCharType="begin"/>
        </w:r>
        <w:r w:rsidR="00E426E5">
          <w:rPr>
            <w:webHidden/>
          </w:rPr>
          <w:instrText xml:space="preserve"> PAGEREF _Toc41047748 \h </w:instrText>
        </w:r>
        <w:r w:rsidR="00E426E5">
          <w:rPr>
            <w:webHidden/>
          </w:rPr>
        </w:r>
        <w:r w:rsidR="00E426E5">
          <w:rPr>
            <w:webHidden/>
          </w:rPr>
          <w:fldChar w:fldCharType="separate"/>
        </w:r>
        <w:r w:rsidR="00795A65">
          <w:rPr>
            <w:webHidden/>
          </w:rPr>
          <w:t>135</w:t>
        </w:r>
        <w:r w:rsidR="00E426E5">
          <w:rPr>
            <w:webHidden/>
          </w:rPr>
          <w:fldChar w:fldCharType="end"/>
        </w:r>
      </w:hyperlink>
    </w:p>
    <w:p w14:paraId="684991A4" w14:textId="6C54C7A4" w:rsidR="00E426E5" w:rsidRDefault="00C51A7D">
      <w:pPr>
        <w:pStyle w:val="TOC4"/>
        <w:rPr>
          <w:rFonts w:eastAsiaTheme="minorEastAsia" w:cstheme="minorBidi"/>
          <w:snapToGrid/>
          <w:color w:val="auto"/>
          <w:szCs w:val="22"/>
        </w:rPr>
      </w:pPr>
      <w:hyperlink w:anchor="_Toc41047749" w:history="1">
        <w:r w:rsidR="00E426E5" w:rsidRPr="000227AB">
          <w:rPr>
            <w:rStyle w:val="Hyperlink"/>
          </w:rPr>
          <w:t>Algal Temperature Rate Coefficients (ALG TEMP)</w:t>
        </w:r>
        <w:r w:rsidR="00E426E5">
          <w:rPr>
            <w:webHidden/>
          </w:rPr>
          <w:tab/>
        </w:r>
        <w:r w:rsidR="00E426E5">
          <w:rPr>
            <w:webHidden/>
          </w:rPr>
          <w:fldChar w:fldCharType="begin"/>
        </w:r>
        <w:r w:rsidR="00E426E5">
          <w:rPr>
            <w:webHidden/>
          </w:rPr>
          <w:instrText xml:space="preserve"> PAGEREF _Toc41047749 \h </w:instrText>
        </w:r>
        <w:r w:rsidR="00E426E5">
          <w:rPr>
            <w:webHidden/>
          </w:rPr>
        </w:r>
        <w:r w:rsidR="00E426E5">
          <w:rPr>
            <w:webHidden/>
          </w:rPr>
          <w:fldChar w:fldCharType="separate"/>
        </w:r>
        <w:r w:rsidR="00795A65">
          <w:rPr>
            <w:webHidden/>
          </w:rPr>
          <w:t>148</w:t>
        </w:r>
        <w:r w:rsidR="00E426E5">
          <w:rPr>
            <w:webHidden/>
          </w:rPr>
          <w:fldChar w:fldCharType="end"/>
        </w:r>
      </w:hyperlink>
    </w:p>
    <w:p w14:paraId="6965238E" w14:textId="289781FE" w:rsidR="00E426E5" w:rsidRDefault="00C51A7D">
      <w:pPr>
        <w:pStyle w:val="TOC4"/>
        <w:rPr>
          <w:rFonts w:eastAsiaTheme="minorEastAsia" w:cstheme="minorBidi"/>
          <w:snapToGrid/>
          <w:color w:val="auto"/>
          <w:szCs w:val="22"/>
        </w:rPr>
      </w:pPr>
      <w:hyperlink w:anchor="_Toc41047750" w:history="1">
        <w:r w:rsidR="00E426E5" w:rsidRPr="000227AB">
          <w:rPr>
            <w:rStyle w:val="Hyperlink"/>
          </w:rPr>
          <w:t>Algal Stoichiometry (ALG STOICH)</w:t>
        </w:r>
        <w:r w:rsidR="00E426E5">
          <w:rPr>
            <w:webHidden/>
          </w:rPr>
          <w:tab/>
        </w:r>
        <w:r w:rsidR="00E426E5">
          <w:rPr>
            <w:webHidden/>
          </w:rPr>
          <w:fldChar w:fldCharType="begin"/>
        </w:r>
        <w:r w:rsidR="00E426E5">
          <w:rPr>
            <w:webHidden/>
          </w:rPr>
          <w:instrText xml:space="preserve"> PAGEREF _Toc41047750 \h </w:instrText>
        </w:r>
        <w:r w:rsidR="00E426E5">
          <w:rPr>
            <w:webHidden/>
          </w:rPr>
        </w:r>
        <w:r w:rsidR="00E426E5">
          <w:rPr>
            <w:webHidden/>
          </w:rPr>
          <w:fldChar w:fldCharType="separate"/>
        </w:r>
        <w:r w:rsidR="00795A65">
          <w:rPr>
            <w:webHidden/>
          </w:rPr>
          <w:t>150</w:t>
        </w:r>
        <w:r w:rsidR="00E426E5">
          <w:rPr>
            <w:webHidden/>
          </w:rPr>
          <w:fldChar w:fldCharType="end"/>
        </w:r>
      </w:hyperlink>
    </w:p>
    <w:p w14:paraId="6811FCC3" w14:textId="0238A3D3" w:rsidR="00E426E5" w:rsidRDefault="00C51A7D">
      <w:pPr>
        <w:pStyle w:val="TOC4"/>
        <w:rPr>
          <w:rFonts w:eastAsiaTheme="minorEastAsia" w:cstheme="minorBidi"/>
          <w:snapToGrid/>
          <w:color w:val="auto"/>
          <w:szCs w:val="22"/>
        </w:rPr>
      </w:pPr>
      <w:hyperlink w:anchor="_Toc41047751" w:history="1">
        <w:r w:rsidR="00E426E5" w:rsidRPr="000227AB">
          <w:rPr>
            <w:rStyle w:val="Hyperlink"/>
          </w:rPr>
          <w:t>Epiphyte/Periphyton Control (EPIPHYTE)</w:t>
        </w:r>
        <w:r w:rsidR="00E426E5">
          <w:rPr>
            <w:webHidden/>
          </w:rPr>
          <w:tab/>
        </w:r>
        <w:r w:rsidR="00E426E5">
          <w:rPr>
            <w:webHidden/>
          </w:rPr>
          <w:fldChar w:fldCharType="begin"/>
        </w:r>
        <w:r w:rsidR="00E426E5">
          <w:rPr>
            <w:webHidden/>
          </w:rPr>
          <w:instrText xml:space="preserve"> PAGEREF _Toc41047751 \h </w:instrText>
        </w:r>
        <w:r w:rsidR="00E426E5">
          <w:rPr>
            <w:webHidden/>
          </w:rPr>
        </w:r>
        <w:r w:rsidR="00E426E5">
          <w:rPr>
            <w:webHidden/>
          </w:rPr>
          <w:fldChar w:fldCharType="separate"/>
        </w:r>
        <w:r w:rsidR="00795A65">
          <w:rPr>
            <w:webHidden/>
          </w:rPr>
          <w:t>153</w:t>
        </w:r>
        <w:r w:rsidR="00E426E5">
          <w:rPr>
            <w:webHidden/>
          </w:rPr>
          <w:fldChar w:fldCharType="end"/>
        </w:r>
      </w:hyperlink>
    </w:p>
    <w:p w14:paraId="151AC08D" w14:textId="3AE16042" w:rsidR="00E426E5" w:rsidRDefault="00C51A7D">
      <w:pPr>
        <w:pStyle w:val="TOC4"/>
        <w:rPr>
          <w:rFonts w:eastAsiaTheme="minorEastAsia" w:cstheme="minorBidi"/>
          <w:snapToGrid/>
          <w:color w:val="auto"/>
          <w:szCs w:val="22"/>
        </w:rPr>
      </w:pPr>
      <w:hyperlink w:anchor="_Toc41047752" w:history="1">
        <w:r w:rsidR="00E426E5" w:rsidRPr="000227AB">
          <w:rPr>
            <w:rStyle w:val="Hyperlink"/>
          </w:rPr>
          <w:t>Epiphyte/Periphyton Print (EPI PRINT)</w:t>
        </w:r>
        <w:r w:rsidR="00E426E5">
          <w:rPr>
            <w:webHidden/>
          </w:rPr>
          <w:tab/>
        </w:r>
        <w:r w:rsidR="00E426E5">
          <w:rPr>
            <w:webHidden/>
          </w:rPr>
          <w:fldChar w:fldCharType="begin"/>
        </w:r>
        <w:r w:rsidR="00E426E5">
          <w:rPr>
            <w:webHidden/>
          </w:rPr>
          <w:instrText xml:space="preserve"> PAGEREF _Toc41047752 \h </w:instrText>
        </w:r>
        <w:r w:rsidR="00E426E5">
          <w:rPr>
            <w:webHidden/>
          </w:rPr>
        </w:r>
        <w:r w:rsidR="00E426E5">
          <w:rPr>
            <w:webHidden/>
          </w:rPr>
          <w:fldChar w:fldCharType="separate"/>
        </w:r>
        <w:r w:rsidR="00795A65">
          <w:rPr>
            <w:webHidden/>
          </w:rPr>
          <w:t>153</w:t>
        </w:r>
        <w:r w:rsidR="00E426E5">
          <w:rPr>
            <w:webHidden/>
          </w:rPr>
          <w:fldChar w:fldCharType="end"/>
        </w:r>
      </w:hyperlink>
    </w:p>
    <w:p w14:paraId="3E59906E" w14:textId="0F0C86BA" w:rsidR="00E426E5" w:rsidRDefault="00C51A7D">
      <w:pPr>
        <w:pStyle w:val="TOC4"/>
        <w:rPr>
          <w:rFonts w:eastAsiaTheme="minorEastAsia" w:cstheme="minorBidi"/>
          <w:snapToGrid/>
          <w:color w:val="auto"/>
          <w:szCs w:val="22"/>
        </w:rPr>
      </w:pPr>
      <w:hyperlink w:anchor="_Toc41047753" w:history="1">
        <w:r w:rsidR="00E426E5" w:rsidRPr="000227AB">
          <w:rPr>
            <w:rStyle w:val="Hyperlink"/>
          </w:rPr>
          <w:t>Epiphyte/Periphyton Initial Density (EPI INI)</w:t>
        </w:r>
        <w:r w:rsidR="00E426E5">
          <w:rPr>
            <w:webHidden/>
          </w:rPr>
          <w:tab/>
        </w:r>
        <w:r w:rsidR="00E426E5">
          <w:rPr>
            <w:webHidden/>
          </w:rPr>
          <w:fldChar w:fldCharType="begin"/>
        </w:r>
        <w:r w:rsidR="00E426E5">
          <w:rPr>
            <w:webHidden/>
          </w:rPr>
          <w:instrText xml:space="preserve"> PAGEREF _Toc41047753 \h </w:instrText>
        </w:r>
        <w:r w:rsidR="00E426E5">
          <w:rPr>
            <w:webHidden/>
          </w:rPr>
        </w:r>
        <w:r w:rsidR="00E426E5">
          <w:rPr>
            <w:webHidden/>
          </w:rPr>
          <w:fldChar w:fldCharType="separate"/>
        </w:r>
        <w:r w:rsidR="00795A65">
          <w:rPr>
            <w:webHidden/>
          </w:rPr>
          <w:t>154</w:t>
        </w:r>
        <w:r w:rsidR="00E426E5">
          <w:rPr>
            <w:webHidden/>
          </w:rPr>
          <w:fldChar w:fldCharType="end"/>
        </w:r>
      </w:hyperlink>
    </w:p>
    <w:p w14:paraId="0D069013" w14:textId="06954FBA" w:rsidR="00E426E5" w:rsidRDefault="00C51A7D">
      <w:pPr>
        <w:pStyle w:val="TOC4"/>
        <w:rPr>
          <w:rFonts w:eastAsiaTheme="minorEastAsia" w:cstheme="minorBidi"/>
          <w:snapToGrid/>
          <w:color w:val="auto"/>
          <w:szCs w:val="22"/>
        </w:rPr>
      </w:pPr>
      <w:hyperlink w:anchor="_Toc41047754" w:history="1">
        <w:r w:rsidR="00E426E5" w:rsidRPr="000227AB">
          <w:rPr>
            <w:rStyle w:val="Hyperlink"/>
          </w:rPr>
          <w:t>Epiphyte/Periphyton Rate (EPI RATE)</w:t>
        </w:r>
        <w:r w:rsidR="00E426E5">
          <w:rPr>
            <w:webHidden/>
          </w:rPr>
          <w:tab/>
        </w:r>
        <w:r w:rsidR="00E426E5">
          <w:rPr>
            <w:webHidden/>
          </w:rPr>
          <w:fldChar w:fldCharType="begin"/>
        </w:r>
        <w:r w:rsidR="00E426E5">
          <w:rPr>
            <w:webHidden/>
          </w:rPr>
          <w:instrText xml:space="preserve"> PAGEREF _Toc41047754 \h </w:instrText>
        </w:r>
        <w:r w:rsidR="00E426E5">
          <w:rPr>
            <w:webHidden/>
          </w:rPr>
        </w:r>
        <w:r w:rsidR="00E426E5">
          <w:rPr>
            <w:webHidden/>
          </w:rPr>
          <w:fldChar w:fldCharType="separate"/>
        </w:r>
        <w:r w:rsidR="00795A65">
          <w:rPr>
            <w:webHidden/>
          </w:rPr>
          <w:t>155</w:t>
        </w:r>
        <w:r w:rsidR="00E426E5">
          <w:rPr>
            <w:webHidden/>
          </w:rPr>
          <w:fldChar w:fldCharType="end"/>
        </w:r>
      </w:hyperlink>
    </w:p>
    <w:p w14:paraId="4FD1E0A6" w14:textId="57348022" w:rsidR="00E426E5" w:rsidRDefault="00C51A7D">
      <w:pPr>
        <w:pStyle w:val="TOC4"/>
        <w:rPr>
          <w:rFonts w:eastAsiaTheme="minorEastAsia" w:cstheme="minorBidi"/>
          <w:snapToGrid/>
          <w:color w:val="auto"/>
          <w:szCs w:val="22"/>
        </w:rPr>
      </w:pPr>
      <w:hyperlink w:anchor="_Toc41047755" w:history="1">
        <w:r w:rsidR="00E426E5" w:rsidRPr="000227AB">
          <w:rPr>
            <w:rStyle w:val="Hyperlink"/>
          </w:rPr>
          <w:t>Epiphyte/Periphyton Half-Saturation (EPI HALF)</w:t>
        </w:r>
        <w:r w:rsidR="00E426E5">
          <w:rPr>
            <w:webHidden/>
          </w:rPr>
          <w:tab/>
        </w:r>
        <w:r w:rsidR="00E426E5">
          <w:rPr>
            <w:webHidden/>
          </w:rPr>
          <w:fldChar w:fldCharType="begin"/>
        </w:r>
        <w:r w:rsidR="00E426E5">
          <w:rPr>
            <w:webHidden/>
          </w:rPr>
          <w:instrText xml:space="preserve"> PAGEREF _Toc41047755 \h </w:instrText>
        </w:r>
        <w:r w:rsidR="00E426E5">
          <w:rPr>
            <w:webHidden/>
          </w:rPr>
        </w:r>
        <w:r w:rsidR="00E426E5">
          <w:rPr>
            <w:webHidden/>
          </w:rPr>
          <w:fldChar w:fldCharType="separate"/>
        </w:r>
        <w:r w:rsidR="00795A65">
          <w:rPr>
            <w:webHidden/>
          </w:rPr>
          <w:t>156</w:t>
        </w:r>
        <w:r w:rsidR="00E426E5">
          <w:rPr>
            <w:webHidden/>
          </w:rPr>
          <w:fldChar w:fldCharType="end"/>
        </w:r>
      </w:hyperlink>
    </w:p>
    <w:p w14:paraId="41A41F8A" w14:textId="55D8CC7D" w:rsidR="00E426E5" w:rsidRDefault="00C51A7D">
      <w:pPr>
        <w:pStyle w:val="TOC4"/>
        <w:rPr>
          <w:rFonts w:eastAsiaTheme="minorEastAsia" w:cstheme="minorBidi"/>
          <w:snapToGrid/>
          <w:color w:val="auto"/>
          <w:szCs w:val="22"/>
        </w:rPr>
      </w:pPr>
      <w:hyperlink w:anchor="_Toc41047756" w:history="1">
        <w:r w:rsidR="00E426E5" w:rsidRPr="000227AB">
          <w:rPr>
            <w:rStyle w:val="Hyperlink"/>
          </w:rPr>
          <w:t>Epiphyte/Periphyton Temperature Rate Coefficients (EPI TEMP)</w:t>
        </w:r>
        <w:r w:rsidR="00E426E5">
          <w:rPr>
            <w:webHidden/>
          </w:rPr>
          <w:tab/>
        </w:r>
        <w:r w:rsidR="00E426E5">
          <w:rPr>
            <w:webHidden/>
          </w:rPr>
          <w:fldChar w:fldCharType="begin"/>
        </w:r>
        <w:r w:rsidR="00E426E5">
          <w:rPr>
            <w:webHidden/>
          </w:rPr>
          <w:instrText xml:space="preserve"> PAGEREF _Toc41047756 \h </w:instrText>
        </w:r>
        <w:r w:rsidR="00E426E5">
          <w:rPr>
            <w:webHidden/>
          </w:rPr>
        </w:r>
        <w:r w:rsidR="00E426E5">
          <w:rPr>
            <w:webHidden/>
          </w:rPr>
          <w:fldChar w:fldCharType="separate"/>
        </w:r>
        <w:r w:rsidR="00795A65">
          <w:rPr>
            <w:webHidden/>
          </w:rPr>
          <w:t>158</w:t>
        </w:r>
        <w:r w:rsidR="00E426E5">
          <w:rPr>
            <w:webHidden/>
          </w:rPr>
          <w:fldChar w:fldCharType="end"/>
        </w:r>
      </w:hyperlink>
    </w:p>
    <w:p w14:paraId="505AC5CD" w14:textId="5095A982" w:rsidR="00E426E5" w:rsidRDefault="00C51A7D">
      <w:pPr>
        <w:pStyle w:val="TOC4"/>
        <w:rPr>
          <w:rFonts w:eastAsiaTheme="minorEastAsia" w:cstheme="minorBidi"/>
          <w:snapToGrid/>
          <w:color w:val="auto"/>
          <w:szCs w:val="22"/>
        </w:rPr>
      </w:pPr>
      <w:hyperlink w:anchor="_Toc41047757" w:history="1">
        <w:r w:rsidR="00E426E5" w:rsidRPr="000227AB">
          <w:rPr>
            <w:rStyle w:val="Hyperlink"/>
          </w:rPr>
          <w:t>Epiphyte/Periphyton Stoichiometry (EPI STOICH)</w:t>
        </w:r>
        <w:r w:rsidR="00E426E5">
          <w:rPr>
            <w:webHidden/>
          </w:rPr>
          <w:tab/>
        </w:r>
        <w:r w:rsidR="00E426E5">
          <w:rPr>
            <w:webHidden/>
          </w:rPr>
          <w:fldChar w:fldCharType="begin"/>
        </w:r>
        <w:r w:rsidR="00E426E5">
          <w:rPr>
            <w:webHidden/>
          </w:rPr>
          <w:instrText xml:space="preserve"> PAGEREF _Toc41047757 \h </w:instrText>
        </w:r>
        <w:r w:rsidR="00E426E5">
          <w:rPr>
            <w:webHidden/>
          </w:rPr>
        </w:r>
        <w:r w:rsidR="00E426E5">
          <w:rPr>
            <w:webHidden/>
          </w:rPr>
          <w:fldChar w:fldCharType="separate"/>
        </w:r>
        <w:r w:rsidR="00795A65">
          <w:rPr>
            <w:webHidden/>
          </w:rPr>
          <w:t>160</w:t>
        </w:r>
        <w:r w:rsidR="00E426E5">
          <w:rPr>
            <w:webHidden/>
          </w:rPr>
          <w:fldChar w:fldCharType="end"/>
        </w:r>
      </w:hyperlink>
    </w:p>
    <w:p w14:paraId="45632D0D" w14:textId="1ADB850F" w:rsidR="00E426E5" w:rsidRDefault="00C51A7D">
      <w:pPr>
        <w:pStyle w:val="TOC4"/>
        <w:rPr>
          <w:rFonts w:eastAsiaTheme="minorEastAsia" w:cstheme="minorBidi"/>
          <w:snapToGrid/>
          <w:color w:val="auto"/>
          <w:szCs w:val="22"/>
        </w:rPr>
      </w:pPr>
      <w:hyperlink w:anchor="_Toc41047758" w:history="1">
        <w:r w:rsidR="00E426E5" w:rsidRPr="000227AB">
          <w:rPr>
            <w:rStyle w:val="Hyperlink"/>
          </w:rPr>
          <w:t>Zooplankton Rate (ZOOP RATE)</w:t>
        </w:r>
        <w:r w:rsidR="00E426E5">
          <w:rPr>
            <w:webHidden/>
          </w:rPr>
          <w:tab/>
        </w:r>
        <w:r w:rsidR="00E426E5">
          <w:rPr>
            <w:webHidden/>
          </w:rPr>
          <w:fldChar w:fldCharType="begin"/>
        </w:r>
        <w:r w:rsidR="00E426E5">
          <w:rPr>
            <w:webHidden/>
          </w:rPr>
          <w:instrText xml:space="preserve"> PAGEREF _Toc41047758 \h </w:instrText>
        </w:r>
        <w:r w:rsidR="00E426E5">
          <w:rPr>
            <w:webHidden/>
          </w:rPr>
        </w:r>
        <w:r w:rsidR="00E426E5">
          <w:rPr>
            <w:webHidden/>
          </w:rPr>
          <w:fldChar w:fldCharType="separate"/>
        </w:r>
        <w:r w:rsidR="00795A65">
          <w:rPr>
            <w:webHidden/>
          </w:rPr>
          <w:t>161</w:t>
        </w:r>
        <w:r w:rsidR="00E426E5">
          <w:rPr>
            <w:webHidden/>
          </w:rPr>
          <w:fldChar w:fldCharType="end"/>
        </w:r>
      </w:hyperlink>
    </w:p>
    <w:p w14:paraId="08C434ED" w14:textId="0D91C4AF" w:rsidR="00E426E5" w:rsidRDefault="00C51A7D">
      <w:pPr>
        <w:pStyle w:val="TOC4"/>
        <w:rPr>
          <w:rFonts w:eastAsiaTheme="minorEastAsia" w:cstheme="minorBidi"/>
          <w:snapToGrid/>
          <w:color w:val="auto"/>
          <w:szCs w:val="22"/>
        </w:rPr>
      </w:pPr>
      <w:hyperlink w:anchor="_Toc41047759" w:history="1">
        <w:r w:rsidR="00E426E5" w:rsidRPr="000227AB">
          <w:rPr>
            <w:rStyle w:val="Hyperlink"/>
          </w:rPr>
          <w:t>Zooplankton Algal Preference (ZOOP ALGP)</w:t>
        </w:r>
        <w:r w:rsidR="00E426E5">
          <w:rPr>
            <w:webHidden/>
          </w:rPr>
          <w:tab/>
        </w:r>
        <w:r w:rsidR="00E426E5">
          <w:rPr>
            <w:webHidden/>
          </w:rPr>
          <w:fldChar w:fldCharType="begin"/>
        </w:r>
        <w:r w:rsidR="00E426E5">
          <w:rPr>
            <w:webHidden/>
          </w:rPr>
          <w:instrText xml:space="preserve"> PAGEREF _Toc41047759 \h </w:instrText>
        </w:r>
        <w:r w:rsidR="00E426E5">
          <w:rPr>
            <w:webHidden/>
          </w:rPr>
        </w:r>
        <w:r w:rsidR="00E426E5">
          <w:rPr>
            <w:webHidden/>
          </w:rPr>
          <w:fldChar w:fldCharType="separate"/>
        </w:r>
        <w:r w:rsidR="00795A65">
          <w:rPr>
            <w:webHidden/>
          </w:rPr>
          <w:t>162</w:t>
        </w:r>
        <w:r w:rsidR="00E426E5">
          <w:rPr>
            <w:webHidden/>
          </w:rPr>
          <w:fldChar w:fldCharType="end"/>
        </w:r>
      </w:hyperlink>
    </w:p>
    <w:p w14:paraId="6A2F1C78" w14:textId="3EBBD616" w:rsidR="00E426E5" w:rsidRDefault="00C51A7D">
      <w:pPr>
        <w:pStyle w:val="TOC4"/>
        <w:rPr>
          <w:rFonts w:eastAsiaTheme="minorEastAsia" w:cstheme="minorBidi"/>
          <w:snapToGrid/>
          <w:color w:val="auto"/>
          <w:szCs w:val="22"/>
        </w:rPr>
      </w:pPr>
      <w:hyperlink w:anchor="_Toc41047760" w:history="1">
        <w:r w:rsidR="00E426E5" w:rsidRPr="000227AB">
          <w:rPr>
            <w:rStyle w:val="Hyperlink"/>
          </w:rPr>
          <w:t>Zooplankton Zooplankton Preference (ZOOP ZOOP)</w:t>
        </w:r>
        <w:r w:rsidR="00E426E5">
          <w:rPr>
            <w:webHidden/>
          </w:rPr>
          <w:tab/>
        </w:r>
        <w:r w:rsidR="00E426E5">
          <w:rPr>
            <w:webHidden/>
          </w:rPr>
          <w:fldChar w:fldCharType="begin"/>
        </w:r>
        <w:r w:rsidR="00E426E5">
          <w:rPr>
            <w:webHidden/>
          </w:rPr>
          <w:instrText xml:space="preserve"> PAGEREF _Toc41047760 \h </w:instrText>
        </w:r>
        <w:r w:rsidR="00E426E5">
          <w:rPr>
            <w:webHidden/>
          </w:rPr>
        </w:r>
        <w:r w:rsidR="00E426E5">
          <w:rPr>
            <w:webHidden/>
          </w:rPr>
          <w:fldChar w:fldCharType="separate"/>
        </w:r>
        <w:r w:rsidR="00795A65">
          <w:rPr>
            <w:webHidden/>
          </w:rPr>
          <w:t>162</w:t>
        </w:r>
        <w:r w:rsidR="00E426E5">
          <w:rPr>
            <w:webHidden/>
          </w:rPr>
          <w:fldChar w:fldCharType="end"/>
        </w:r>
      </w:hyperlink>
    </w:p>
    <w:p w14:paraId="2C642686" w14:textId="6F03E869" w:rsidR="00E426E5" w:rsidRDefault="00C51A7D">
      <w:pPr>
        <w:pStyle w:val="TOC4"/>
        <w:rPr>
          <w:rFonts w:eastAsiaTheme="minorEastAsia" w:cstheme="minorBidi"/>
          <w:snapToGrid/>
          <w:color w:val="auto"/>
          <w:szCs w:val="22"/>
        </w:rPr>
      </w:pPr>
      <w:hyperlink w:anchor="_Toc41047761" w:history="1">
        <w:r w:rsidR="00E426E5" w:rsidRPr="000227AB">
          <w:rPr>
            <w:rStyle w:val="Hyperlink"/>
          </w:rPr>
          <w:t>Zooplankton Temperature Rate Coefficients (ZOOP TEMP)</w:t>
        </w:r>
        <w:r w:rsidR="00E426E5">
          <w:rPr>
            <w:webHidden/>
          </w:rPr>
          <w:tab/>
        </w:r>
        <w:r w:rsidR="00E426E5">
          <w:rPr>
            <w:webHidden/>
          </w:rPr>
          <w:fldChar w:fldCharType="begin"/>
        </w:r>
        <w:r w:rsidR="00E426E5">
          <w:rPr>
            <w:webHidden/>
          </w:rPr>
          <w:instrText xml:space="preserve"> PAGEREF _Toc41047761 \h </w:instrText>
        </w:r>
        <w:r w:rsidR="00E426E5">
          <w:rPr>
            <w:webHidden/>
          </w:rPr>
        </w:r>
        <w:r w:rsidR="00E426E5">
          <w:rPr>
            <w:webHidden/>
          </w:rPr>
          <w:fldChar w:fldCharType="separate"/>
        </w:r>
        <w:r w:rsidR="00795A65">
          <w:rPr>
            <w:webHidden/>
          </w:rPr>
          <w:t>163</w:t>
        </w:r>
        <w:r w:rsidR="00E426E5">
          <w:rPr>
            <w:webHidden/>
          </w:rPr>
          <w:fldChar w:fldCharType="end"/>
        </w:r>
      </w:hyperlink>
    </w:p>
    <w:p w14:paraId="1926B0FC" w14:textId="58E34915" w:rsidR="00E426E5" w:rsidRDefault="00C51A7D">
      <w:pPr>
        <w:pStyle w:val="TOC4"/>
        <w:rPr>
          <w:rFonts w:eastAsiaTheme="minorEastAsia" w:cstheme="minorBidi"/>
          <w:snapToGrid/>
          <w:color w:val="auto"/>
          <w:szCs w:val="22"/>
        </w:rPr>
      </w:pPr>
      <w:hyperlink w:anchor="_Toc41047762" w:history="1">
        <w:r w:rsidR="00E426E5" w:rsidRPr="000227AB">
          <w:rPr>
            <w:rStyle w:val="Hyperlink"/>
          </w:rPr>
          <w:t>Zooplankton Stoichiometry (ZOOP STOICH)</w:t>
        </w:r>
        <w:r w:rsidR="00E426E5">
          <w:rPr>
            <w:webHidden/>
          </w:rPr>
          <w:tab/>
        </w:r>
        <w:r w:rsidR="00E426E5">
          <w:rPr>
            <w:webHidden/>
          </w:rPr>
          <w:fldChar w:fldCharType="begin"/>
        </w:r>
        <w:r w:rsidR="00E426E5">
          <w:rPr>
            <w:webHidden/>
          </w:rPr>
          <w:instrText xml:space="preserve"> PAGEREF _Toc41047762 \h </w:instrText>
        </w:r>
        <w:r w:rsidR="00E426E5">
          <w:rPr>
            <w:webHidden/>
          </w:rPr>
        </w:r>
        <w:r w:rsidR="00E426E5">
          <w:rPr>
            <w:webHidden/>
          </w:rPr>
          <w:fldChar w:fldCharType="separate"/>
        </w:r>
        <w:r w:rsidR="00795A65">
          <w:rPr>
            <w:webHidden/>
          </w:rPr>
          <w:t>164</w:t>
        </w:r>
        <w:r w:rsidR="00E426E5">
          <w:rPr>
            <w:webHidden/>
          </w:rPr>
          <w:fldChar w:fldCharType="end"/>
        </w:r>
      </w:hyperlink>
    </w:p>
    <w:p w14:paraId="7C605FE7" w14:textId="614F3CAA" w:rsidR="00E426E5" w:rsidRDefault="00C51A7D">
      <w:pPr>
        <w:pStyle w:val="TOC4"/>
        <w:rPr>
          <w:rFonts w:eastAsiaTheme="minorEastAsia" w:cstheme="minorBidi"/>
          <w:snapToGrid/>
          <w:color w:val="auto"/>
          <w:szCs w:val="22"/>
        </w:rPr>
      </w:pPr>
      <w:hyperlink w:anchor="_Toc41047763" w:history="1">
        <w:r w:rsidR="00E426E5" w:rsidRPr="000227AB">
          <w:rPr>
            <w:rStyle w:val="Hyperlink"/>
          </w:rPr>
          <w:t>Macrophyte Control (MACROPHYT)</w:t>
        </w:r>
        <w:r w:rsidR="00E426E5">
          <w:rPr>
            <w:webHidden/>
          </w:rPr>
          <w:tab/>
        </w:r>
        <w:r w:rsidR="00E426E5">
          <w:rPr>
            <w:webHidden/>
          </w:rPr>
          <w:fldChar w:fldCharType="begin"/>
        </w:r>
        <w:r w:rsidR="00E426E5">
          <w:rPr>
            <w:webHidden/>
          </w:rPr>
          <w:instrText xml:space="preserve"> PAGEREF _Toc41047763 \h </w:instrText>
        </w:r>
        <w:r w:rsidR="00E426E5">
          <w:rPr>
            <w:webHidden/>
          </w:rPr>
        </w:r>
        <w:r w:rsidR="00E426E5">
          <w:rPr>
            <w:webHidden/>
          </w:rPr>
          <w:fldChar w:fldCharType="separate"/>
        </w:r>
        <w:r w:rsidR="00795A65">
          <w:rPr>
            <w:webHidden/>
          </w:rPr>
          <w:t>165</w:t>
        </w:r>
        <w:r w:rsidR="00E426E5">
          <w:rPr>
            <w:webHidden/>
          </w:rPr>
          <w:fldChar w:fldCharType="end"/>
        </w:r>
      </w:hyperlink>
    </w:p>
    <w:p w14:paraId="184C0F24" w14:textId="56453B53" w:rsidR="00E426E5" w:rsidRDefault="00C51A7D">
      <w:pPr>
        <w:pStyle w:val="TOC4"/>
        <w:rPr>
          <w:rFonts w:eastAsiaTheme="minorEastAsia" w:cstheme="minorBidi"/>
          <w:snapToGrid/>
          <w:color w:val="auto"/>
          <w:szCs w:val="22"/>
        </w:rPr>
      </w:pPr>
      <w:hyperlink w:anchor="_Toc41047764" w:history="1">
        <w:r w:rsidR="00E426E5" w:rsidRPr="000227AB">
          <w:rPr>
            <w:rStyle w:val="Hyperlink"/>
          </w:rPr>
          <w:t>Macrophyte Print (MAC PRINT)</w:t>
        </w:r>
        <w:r w:rsidR="00E426E5">
          <w:rPr>
            <w:webHidden/>
          </w:rPr>
          <w:tab/>
        </w:r>
        <w:r w:rsidR="00E426E5">
          <w:rPr>
            <w:webHidden/>
          </w:rPr>
          <w:fldChar w:fldCharType="begin"/>
        </w:r>
        <w:r w:rsidR="00E426E5">
          <w:rPr>
            <w:webHidden/>
          </w:rPr>
          <w:instrText xml:space="preserve"> PAGEREF _Toc41047764 \h </w:instrText>
        </w:r>
        <w:r w:rsidR="00E426E5">
          <w:rPr>
            <w:webHidden/>
          </w:rPr>
        </w:r>
        <w:r w:rsidR="00E426E5">
          <w:rPr>
            <w:webHidden/>
          </w:rPr>
          <w:fldChar w:fldCharType="separate"/>
        </w:r>
        <w:r w:rsidR="00795A65">
          <w:rPr>
            <w:webHidden/>
          </w:rPr>
          <w:t>165</w:t>
        </w:r>
        <w:r w:rsidR="00E426E5">
          <w:rPr>
            <w:webHidden/>
          </w:rPr>
          <w:fldChar w:fldCharType="end"/>
        </w:r>
      </w:hyperlink>
    </w:p>
    <w:p w14:paraId="38ED930C" w14:textId="15E5AEA0" w:rsidR="00E426E5" w:rsidRDefault="00C51A7D">
      <w:pPr>
        <w:pStyle w:val="TOC4"/>
        <w:rPr>
          <w:rFonts w:eastAsiaTheme="minorEastAsia" w:cstheme="minorBidi"/>
          <w:snapToGrid/>
          <w:color w:val="auto"/>
          <w:szCs w:val="22"/>
        </w:rPr>
      </w:pPr>
      <w:hyperlink w:anchor="_Toc41047765" w:history="1">
        <w:r w:rsidR="00E426E5" w:rsidRPr="000227AB">
          <w:rPr>
            <w:rStyle w:val="Hyperlink"/>
          </w:rPr>
          <w:t>Macrophyte Initial Concentration (MAC INI)</w:t>
        </w:r>
        <w:r w:rsidR="00E426E5">
          <w:rPr>
            <w:webHidden/>
          </w:rPr>
          <w:tab/>
        </w:r>
        <w:r w:rsidR="00E426E5">
          <w:rPr>
            <w:webHidden/>
          </w:rPr>
          <w:fldChar w:fldCharType="begin"/>
        </w:r>
        <w:r w:rsidR="00E426E5">
          <w:rPr>
            <w:webHidden/>
          </w:rPr>
          <w:instrText xml:space="preserve"> PAGEREF _Toc41047765 \h </w:instrText>
        </w:r>
        <w:r w:rsidR="00E426E5">
          <w:rPr>
            <w:webHidden/>
          </w:rPr>
        </w:r>
        <w:r w:rsidR="00E426E5">
          <w:rPr>
            <w:webHidden/>
          </w:rPr>
          <w:fldChar w:fldCharType="separate"/>
        </w:r>
        <w:r w:rsidR="00795A65">
          <w:rPr>
            <w:webHidden/>
          </w:rPr>
          <w:t>166</w:t>
        </w:r>
        <w:r w:rsidR="00E426E5">
          <w:rPr>
            <w:webHidden/>
          </w:rPr>
          <w:fldChar w:fldCharType="end"/>
        </w:r>
      </w:hyperlink>
    </w:p>
    <w:p w14:paraId="0D2F0B54" w14:textId="7DF33C7C" w:rsidR="00E426E5" w:rsidRDefault="00C51A7D">
      <w:pPr>
        <w:pStyle w:val="TOC4"/>
        <w:rPr>
          <w:rFonts w:eastAsiaTheme="minorEastAsia" w:cstheme="minorBidi"/>
          <w:snapToGrid/>
          <w:color w:val="auto"/>
          <w:szCs w:val="22"/>
        </w:rPr>
      </w:pPr>
      <w:hyperlink w:anchor="_Toc41047766" w:history="1">
        <w:r w:rsidR="00E426E5" w:rsidRPr="000227AB">
          <w:rPr>
            <w:rStyle w:val="Hyperlink"/>
          </w:rPr>
          <w:t>Macrophyte Rate (MAC RATE)</w:t>
        </w:r>
        <w:r w:rsidR="00E426E5">
          <w:rPr>
            <w:webHidden/>
          </w:rPr>
          <w:tab/>
        </w:r>
        <w:r w:rsidR="00E426E5">
          <w:rPr>
            <w:webHidden/>
          </w:rPr>
          <w:fldChar w:fldCharType="begin"/>
        </w:r>
        <w:r w:rsidR="00E426E5">
          <w:rPr>
            <w:webHidden/>
          </w:rPr>
          <w:instrText xml:space="preserve"> PAGEREF _Toc41047766 \h </w:instrText>
        </w:r>
        <w:r w:rsidR="00E426E5">
          <w:rPr>
            <w:webHidden/>
          </w:rPr>
        </w:r>
        <w:r w:rsidR="00E426E5">
          <w:rPr>
            <w:webHidden/>
          </w:rPr>
          <w:fldChar w:fldCharType="separate"/>
        </w:r>
        <w:r w:rsidR="00795A65">
          <w:rPr>
            <w:webHidden/>
          </w:rPr>
          <w:t>167</w:t>
        </w:r>
        <w:r w:rsidR="00E426E5">
          <w:rPr>
            <w:webHidden/>
          </w:rPr>
          <w:fldChar w:fldCharType="end"/>
        </w:r>
      </w:hyperlink>
    </w:p>
    <w:p w14:paraId="60D2526E" w14:textId="60444DF5" w:rsidR="00E426E5" w:rsidRDefault="00C51A7D">
      <w:pPr>
        <w:pStyle w:val="TOC4"/>
        <w:rPr>
          <w:rFonts w:eastAsiaTheme="minorEastAsia" w:cstheme="minorBidi"/>
          <w:snapToGrid/>
          <w:color w:val="auto"/>
          <w:szCs w:val="22"/>
        </w:rPr>
      </w:pPr>
      <w:hyperlink w:anchor="_Toc41047767" w:history="1">
        <w:r w:rsidR="00E426E5" w:rsidRPr="000227AB">
          <w:rPr>
            <w:rStyle w:val="Hyperlink"/>
          </w:rPr>
          <w:t>Macrophyte Sediments (MAC SED)</w:t>
        </w:r>
        <w:r w:rsidR="00E426E5">
          <w:rPr>
            <w:webHidden/>
          </w:rPr>
          <w:tab/>
        </w:r>
        <w:r w:rsidR="00E426E5">
          <w:rPr>
            <w:webHidden/>
          </w:rPr>
          <w:fldChar w:fldCharType="begin"/>
        </w:r>
        <w:r w:rsidR="00E426E5">
          <w:rPr>
            <w:webHidden/>
          </w:rPr>
          <w:instrText xml:space="preserve"> PAGEREF _Toc41047767 \h </w:instrText>
        </w:r>
        <w:r w:rsidR="00E426E5">
          <w:rPr>
            <w:webHidden/>
          </w:rPr>
        </w:r>
        <w:r w:rsidR="00E426E5">
          <w:rPr>
            <w:webHidden/>
          </w:rPr>
          <w:fldChar w:fldCharType="separate"/>
        </w:r>
        <w:r w:rsidR="00795A65">
          <w:rPr>
            <w:webHidden/>
          </w:rPr>
          <w:t>169</w:t>
        </w:r>
        <w:r w:rsidR="00E426E5">
          <w:rPr>
            <w:webHidden/>
          </w:rPr>
          <w:fldChar w:fldCharType="end"/>
        </w:r>
      </w:hyperlink>
    </w:p>
    <w:p w14:paraId="7FB139A6" w14:textId="523DB922" w:rsidR="00E426E5" w:rsidRDefault="00C51A7D">
      <w:pPr>
        <w:pStyle w:val="TOC4"/>
        <w:rPr>
          <w:rFonts w:eastAsiaTheme="minorEastAsia" w:cstheme="minorBidi"/>
          <w:snapToGrid/>
          <w:color w:val="auto"/>
          <w:szCs w:val="22"/>
        </w:rPr>
      </w:pPr>
      <w:hyperlink w:anchor="_Toc41047768" w:history="1">
        <w:r w:rsidR="00E426E5" w:rsidRPr="000227AB">
          <w:rPr>
            <w:rStyle w:val="Hyperlink"/>
          </w:rPr>
          <w:t>Macrophyte Distribution (MAC DIST)</w:t>
        </w:r>
        <w:r w:rsidR="00E426E5">
          <w:rPr>
            <w:webHidden/>
          </w:rPr>
          <w:tab/>
        </w:r>
        <w:r w:rsidR="00E426E5">
          <w:rPr>
            <w:webHidden/>
          </w:rPr>
          <w:fldChar w:fldCharType="begin"/>
        </w:r>
        <w:r w:rsidR="00E426E5">
          <w:rPr>
            <w:webHidden/>
          </w:rPr>
          <w:instrText xml:space="preserve"> PAGEREF _Toc41047768 \h </w:instrText>
        </w:r>
        <w:r w:rsidR="00E426E5">
          <w:rPr>
            <w:webHidden/>
          </w:rPr>
        </w:r>
        <w:r w:rsidR="00E426E5">
          <w:rPr>
            <w:webHidden/>
          </w:rPr>
          <w:fldChar w:fldCharType="separate"/>
        </w:r>
        <w:r w:rsidR="00795A65">
          <w:rPr>
            <w:webHidden/>
          </w:rPr>
          <w:t>169</w:t>
        </w:r>
        <w:r w:rsidR="00E426E5">
          <w:rPr>
            <w:webHidden/>
          </w:rPr>
          <w:fldChar w:fldCharType="end"/>
        </w:r>
      </w:hyperlink>
    </w:p>
    <w:p w14:paraId="4CFD8087" w14:textId="46650AE7" w:rsidR="00E426E5" w:rsidRDefault="00C51A7D">
      <w:pPr>
        <w:pStyle w:val="TOC4"/>
        <w:rPr>
          <w:rFonts w:eastAsiaTheme="minorEastAsia" w:cstheme="minorBidi"/>
          <w:snapToGrid/>
          <w:color w:val="auto"/>
          <w:szCs w:val="22"/>
        </w:rPr>
      </w:pPr>
      <w:hyperlink w:anchor="_Toc41047769" w:history="1">
        <w:r w:rsidR="00E426E5" w:rsidRPr="000227AB">
          <w:rPr>
            <w:rStyle w:val="Hyperlink"/>
          </w:rPr>
          <w:t>Macrophyte Drag (MAC DRAG)</w:t>
        </w:r>
        <w:r w:rsidR="00E426E5">
          <w:rPr>
            <w:webHidden/>
          </w:rPr>
          <w:tab/>
        </w:r>
        <w:r w:rsidR="00E426E5">
          <w:rPr>
            <w:webHidden/>
          </w:rPr>
          <w:fldChar w:fldCharType="begin"/>
        </w:r>
        <w:r w:rsidR="00E426E5">
          <w:rPr>
            <w:webHidden/>
          </w:rPr>
          <w:instrText xml:space="preserve"> PAGEREF _Toc41047769 \h </w:instrText>
        </w:r>
        <w:r w:rsidR="00E426E5">
          <w:rPr>
            <w:webHidden/>
          </w:rPr>
        </w:r>
        <w:r w:rsidR="00E426E5">
          <w:rPr>
            <w:webHidden/>
          </w:rPr>
          <w:fldChar w:fldCharType="separate"/>
        </w:r>
        <w:r w:rsidR="00795A65">
          <w:rPr>
            <w:webHidden/>
          </w:rPr>
          <w:t>170</w:t>
        </w:r>
        <w:r w:rsidR="00E426E5">
          <w:rPr>
            <w:webHidden/>
          </w:rPr>
          <w:fldChar w:fldCharType="end"/>
        </w:r>
      </w:hyperlink>
    </w:p>
    <w:p w14:paraId="34389230" w14:textId="5B027690" w:rsidR="00E426E5" w:rsidRDefault="00C51A7D">
      <w:pPr>
        <w:pStyle w:val="TOC4"/>
        <w:rPr>
          <w:rFonts w:eastAsiaTheme="minorEastAsia" w:cstheme="minorBidi"/>
          <w:snapToGrid/>
          <w:color w:val="auto"/>
          <w:szCs w:val="22"/>
        </w:rPr>
      </w:pPr>
      <w:hyperlink w:anchor="_Toc41047770" w:history="1">
        <w:r w:rsidR="00E426E5" w:rsidRPr="000227AB">
          <w:rPr>
            <w:rStyle w:val="Hyperlink"/>
          </w:rPr>
          <w:t>Macrophyte Temperature Rate Coefficients (MAC TEMP)</w:t>
        </w:r>
        <w:r w:rsidR="00E426E5">
          <w:rPr>
            <w:webHidden/>
          </w:rPr>
          <w:tab/>
        </w:r>
        <w:r w:rsidR="00E426E5">
          <w:rPr>
            <w:webHidden/>
          </w:rPr>
          <w:fldChar w:fldCharType="begin"/>
        </w:r>
        <w:r w:rsidR="00E426E5">
          <w:rPr>
            <w:webHidden/>
          </w:rPr>
          <w:instrText xml:space="preserve"> PAGEREF _Toc41047770 \h </w:instrText>
        </w:r>
        <w:r w:rsidR="00E426E5">
          <w:rPr>
            <w:webHidden/>
          </w:rPr>
        </w:r>
        <w:r w:rsidR="00E426E5">
          <w:rPr>
            <w:webHidden/>
          </w:rPr>
          <w:fldChar w:fldCharType="separate"/>
        </w:r>
        <w:r w:rsidR="00795A65">
          <w:rPr>
            <w:webHidden/>
          </w:rPr>
          <w:t>171</w:t>
        </w:r>
        <w:r w:rsidR="00E426E5">
          <w:rPr>
            <w:webHidden/>
          </w:rPr>
          <w:fldChar w:fldCharType="end"/>
        </w:r>
      </w:hyperlink>
    </w:p>
    <w:p w14:paraId="794CF86D" w14:textId="62099071" w:rsidR="00E426E5" w:rsidRDefault="00C51A7D">
      <w:pPr>
        <w:pStyle w:val="TOC4"/>
        <w:rPr>
          <w:rFonts w:eastAsiaTheme="minorEastAsia" w:cstheme="minorBidi"/>
          <w:snapToGrid/>
          <w:color w:val="auto"/>
          <w:szCs w:val="22"/>
        </w:rPr>
      </w:pPr>
      <w:hyperlink w:anchor="_Toc41047771" w:history="1">
        <w:r w:rsidR="00E426E5" w:rsidRPr="000227AB">
          <w:rPr>
            <w:rStyle w:val="Hyperlink"/>
          </w:rPr>
          <w:t>Macrophyte Stoichiometry (MAC STOICH)</w:t>
        </w:r>
        <w:r w:rsidR="00E426E5">
          <w:rPr>
            <w:webHidden/>
          </w:rPr>
          <w:tab/>
        </w:r>
        <w:r w:rsidR="00E426E5">
          <w:rPr>
            <w:webHidden/>
          </w:rPr>
          <w:fldChar w:fldCharType="begin"/>
        </w:r>
        <w:r w:rsidR="00E426E5">
          <w:rPr>
            <w:webHidden/>
          </w:rPr>
          <w:instrText xml:space="preserve"> PAGEREF _Toc41047771 \h </w:instrText>
        </w:r>
        <w:r w:rsidR="00E426E5">
          <w:rPr>
            <w:webHidden/>
          </w:rPr>
        </w:r>
        <w:r w:rsidR="00E426E5">
          <w:rPr>
            <w:webHidden/>
          </w:rPr>
          <w:fldChar w:fldCharType="separate"/>
        </w:r>
        <w:r w:rsidR="00795A65">
          <w:rPr>
            <w:webHidden/>
          </w:rPr>
          <w:t>172</w:t>
        </w:r>
        <w:r w:rsidR="00E426E5">
          <w:rPr>
            <w:webHidden/>
          </w:rPr>
          <w:fldChar w:fldCharType="end"/>
        </w:r>
      </w:hyperlink>
    </w:p>
    <w:p w14:paraId="18E36842" w14:textId="5E177FBC" w:rsidR="00E426E5" w:rsidRDefault="00C51A7D">
      <w:pPr>
        <w:pStyle w:val="TOC4"/>
        <w:rPr>
          <w:rFonts w:eastAsiaTheme="minorEastAsia" w:cstheme="minorBidi"/>
          <w:snapToGrid/>
          <w:color w:val="auto"/>
          <w:szCs w:val="22"/>
        </w:rPr>
      </w:pPr>
      <w:hyperlink w:anchor="_Toc41047772" w:history="1">
        <w:r w:rsidR="00E426E5" w:rsidRPr="000227AB">
          <w:rPr>
            <w:rStyle w:val="Hyperlink"/>
          </w:rPr>
          <w:t>Dissolved Organic Matter (DOM)</w:t>
        </w:r>
        <w:r w:rsidR="00E426E5">
          <w:rPr>
            <w:webHidden/>
          </w:rPr>
          <w:tab/>
        </w:r>
        <w:r w:rsidR="00E426E5">
          <w:rPr>
            <w:webHidden/>
          </w:rPr>
          <w:fldChar w:fldCharType="begin"/>
        </w:r>
        <w:r w:rsidR="00E426E5">
          <w:rPr>
            <w:webHidden/>
          </w:rPr>
          <w:instrText xml:space="preserve"> PAGEREF _Toc41047772 \h </w:instrText>
        </w:r>
        <w:r w:rsidR="00E426E5">
          <w:rPr>
            <w:webHidden/>
          </w:rPr>
        </w:r>
        <w:r w:rsidR="00E426E5">
          <w:rPr>
            <w:webHidden/>
          </w:rPr>
          <w:fldChar w:fldCharType="separate"/>
        </w:r>
        <w:r w:rsidR="00795A65">
          <w:rPr>
            <w:webHidden/>
          </w:rPr>
          <w:t>173</w:t>
        </w:r>
        <w:r w:rsidR="00E426E5">
          <w:rPr>
            <w:webHidden/>
          </w:rPr>
          <w:fldChar w:fldCharType="end"/>
        </w:r>
      </w:hyperlink>
    </w:p>
    <w:p w14:paraId="67236CCA" w14:textId="0AFEAAC9" w:rsidR="00E426E5" w:rsidRDefault="00C51A7D">
      <w:pPr>
        <w:pStyle w:val="TOC4"/>
        <w:rPr>
          <w:rFonts w:eastAsiaTheme="minorEastAsia" w:cstheme="minorBidi"/>
          <w:snapToGrid/>
          <w:color w:val="auto"/>
          <w:szCs w:val="22"/>
        </w:rPr>
      </w:pPr>
      <w:hyperlink w:anchor="_Toc41047773" w:history="1">
        <w:r w:rsidR="00E426E5" w:rsidRPr="000227AB">
          <w:rPr>
            <w:rStyle w:val="Hyperlink"/>
          </w:rPr>
          <w:t>Particulate Organic Matter (POM)</w:t>
        </w:r>
        <w:r w:rsidR="00E426E5">
          <w:rPr>
            <w:webHidden/>
          </w:rPr>
          <w:tab/>
        </w:r>
        <w:r w:rsidR="00E426E5">
          <w:rPr>
            <w:webHidden/>
          </w:rPr>
          <w:fldChar w:fldCharType="begin"/>
        </w:r>
        <w:r w:rsidR="00E426E5">
          <w:rPr>
            <w:webHidden/>
          </w:rPr>
          <w:instrText xml:space="preserve"> PAGEREF _Toc41047773 \h </w:instrText>
        </w:r>
        <w:r w:rsidR="00E426E5">
          <w:rPr>
            <w:webHidden/>
          </w:rPr>
        </w:r>
        <w:r w:rsidR="00E426E5">
          <w:rPr>
            <w:webHidden/>
          </w:rPr>
          <w:fldChar w:fldCharType="separate"/>
        </w:r>
        <w:r w:rsidR="00795A65">
          <w:rPr>
            <w:webHidden/>
          </w:rPr>
          <w:t>174</w:t>
        </w:r>
        <w:r w:rsidR="00E426E5">
          <w:rPr>
            <w:webHidden/>
          </w:rPr>
          <w:fldChar w:fldCharType="end"/>
        </w:r>
      </w:hyperlink>
    </w:p>
    <w:p w14:paraId="55115FCB" w14:textId="515811E9" w:rsidR="00E426E5" w:rsidRDefault="00C51A7D">
      <w:pPr>
        <w:pStyle w:val="TOC4"/>
        <w:rPr>
          <w:rFonts w:eastAsiaTheme="minorEastAsia" w:cstheme="minorBidi"/>
          <w:snapToGrid/>
          <w:color w:val="auto"/>
          <w:szCs w:val="22"/>
        </w:rPr>
      </w:pPr>
      <w:hyperlink w:anchor="_Toc41047774" w:history="1">
        <w:r w:rsidR="00E426E5" w:rsidRPr="000227AB">
          <w:rPr>
            <w:rStyle w:val="Hyperlink"/>
          </w:rPr>
          <w:t>Organic Matter Stoichiometry (OM STOICH)</w:t>
        </w:r>
        <w:r w:rsidR="00E426E5">
          <w:rPr>
            <w:webHidden/>
          </w:rPr>
          <w:tab/>
        </w:r>
        <w:r w:rsidR="00E426E5">
          <w:rPr>
            <w:webHidden/>
          </w:rPr>
          <w:fldChar w:fldCharType="begin"/>
        </w:r>
        <w:r w:rsidR="00E426E5">
          <w:rPr>
            <w:webHidden/>
          </w:rPr>
          <w:instrText xml:space="preserve"> PAGEREF _Toc41047774 \h </w:instrText>
        </w:r>
        <w:r w:rsidR="00E426E5">
          <w:rPr>
            <w:webHidden/>
          </w:rPr>
        </w:r>
        <w:r w:rsidR="00E426E5">
          <w:rPr>
            <w:webHidden/>
          </w:rPr>
          <w:fldChar w:fldCharType="separate"/>
        </w:r>
        <w:r w:rsidR="00795A65">
          <w:rPr>
            <w:webHidden/>
          </w:rPr>
          <w:t>175</w:t>
        </w:r>
        <w:r w:rsidR="00E426E5">
          <w:rPr>
            <w:webHidden/>
          </w:rPr>
          <w:fldChar w:fldCharType="end"/>
        </w:r>
      </w:hyperlink>
    </w:p>
    <w:p w14:paraId="1694C37E" w14:textId="24DF2CBD" w:rsidR="00E426E5" w:rsidRDefault="00C51A7D">
      <w:pPr>
        <w:pStyle w:val="TOC4"/>
        <w:rPr>
          <w:rFonts w:eastAsiaTheme="minorEastAsia" w:cstheme="minorBidi"/>
          <w:snapToGrid/>
          <w:color w:val="auto"/>
          <w:szCs w:val="22"/>
        </w:rPr>
      </w:pPr>
      <w:hyperlink w:anchor="_Toc41047775" w:history="1">
        <w:r w:rsidR="00E426E5" w:rsidRPr="000227AB">
          <w:rPr>
            <w:rStyle w:val="Hyperlink"/>
          </w:rPr>
          <w:t>Organic Matter Temperature Rate Multipliers (OM RATE)</w:t>
        </w:r>
        <w:r w:rsidR="00E426E5">
          <w:rPr>
            <w:webHidden/>
          </w:rPr>
          <w:tab/>
        </w:r>
        <w:r w:rsidR="00E426E5">
          <w:rPr>
            <w:webHidden/>
          </w:rPr>
          <w:fldChar w:fldCharType="begin"/>
        </w:r>
        <w:r w:rsidR="00E426E5">
          <w:rPr>
            <w:webHidden/>
          </w:rPr>
          <w:instrText xml:space="preserve"> PAGEREF _Toc41047775 \h </w:instrText>
        </w:r>
        <w:r w:rsidR="00E426E5">
          <w:rPr>
            <w:webHidden/>
          </w:rPr>
        </w:r>
        <w:r w:rsidR="00E426E5">
          <w:rPr>
            <w:webHidden/>
          </w:rPr>
          <w:fldChar w:fldCharType="separate"/>
        </w:r>
        <w:r w:rsidR="00795A65">
          <w:rPr>
            <w:webHidden/>
          </w:rPr>
          <w:t>176</w:t>
        </w:r>
        <w:r w:rsidR="00E426E5">
          <w:rPr>
            <w:webHidden/>
          </w:rPr>
          <w:fldChar w:fldCharType="end"/>
        </w:r>
      </w:hyperlink>
    </w:p>
    <w:p w14:paraId="641C7CF5" w14:textId="1BA6BDF9" w:rsidR="00E426E5" w:rsidRDefault="00C51A7D">
      <w:pPr>
        <w:pStyle w:val="TOC4"/>
        <w:rPr>
          <w:rFonts w:eastAsiaTheme="minorEastAsia" w:cstheme="minorBidi"/>
          <w:snapToGrid/>
          <w:color w:val="auto"/>
          <w:szCs w:val="22"/>
        </w:rPr>
      </w:pPr>
      <w:hyperlink w:anchor="_Toc41047776" w:history="1">
        <w:r w:rsidR="00E426E5" w:rsidRPr="000227AB">
          <w:rPr>
            <w:rStyle w:val="Hyperlink"/>
          </w:rPr>
          <w:t>Carbonaceous Biochemical Oxygen Demand (CBOD)</w:t>
        </w:r>
        <w:r w:rsidR="00E426E5">
          <w:rPr>
            <w:webHidden/>
          </w:rPr>
          <w:tab/>
        </w:r>
        <w:r w:rsidR="00E426E5">
          <w:rPr>
            <w:webHidden/>
          </w:rPr>
          <w:fldChar w:fldCharType="begin"/>
        </w:r>
        <w:r w:rsidR="00E426E5">
          <w:rPr>
            <w:webHidden/>
          </w:rPr>
          <w:instrText xml:space="preserve"> PAGEREF _Toc41047776 \h </w:instrText>
        </w:r>
        <w:r w:rsidR="00E426E5">
          <w:rPr>
            <w:webHidden/>
          </w:rPr>
        </w:r>
        <w:r w:rsidR="00E426E5">
          <w:rPr>
            <w:webHidden/>
          </w:rPr>
          <w:fldChar w:fldCharType="separate"/>
        </w:r>
        <w:r w:rsidR="00795A65">
          <w:rPr>
            <w:webHidden/>
          </w:rPr>
          <w:t>177</w:t>
        </w:r>
        <w:r w:rsidR="00E426E5">
          <w:rPr>
            <w:webHidden/>
          </w:rPr>
          <w:fldChar w:fldCharType="end"/>
        </w:r>
      </w:hyperlink>
    </w:p>
    <w:p w14:paraId="33F2A815" w14:textId="3F23B1C0" w:rsidR="00E426E5" w:rsidRDefault="00C51A7D">
      <w:pPr>
        <w:pStyle w:val="TOC4"/>
        <w:rPr>
          <w:rFonts w:eastAsiaTheme="minorEastAsia" w:cstheme="minorBidi"/>
          <w:snapToGrid/>
          <w:color w:val="auto"/>
          <w:szCs w:val="22"/>
        </w:rPr>
      </w:pPr>
      <w:hyperlink w:anchor="_Toc41047777" w:history="1">
        <w:r w:rsidR="00E426E5" w:rsidRPr="000227AB">
          <w:rPr>
            <w:rStyle w:val="Hyperlink"/>
          </w:rPr>
          <w:t>CBOD Stoichiometry (CBOD STOICH)</w:t>
        </w:r>
        <w:r w:rsidR="00E426E5">
          <w:rPr>
            <w:webHidden/>
          </w:rPr>
          <w:tab/>
        </w:r>
        <w:r w:rsidR="00E426E5">
          <w:rPr>
            <w:webHidden/>
          </w:rPr>
          <w:fldChar w:fldCharType="begin"/>
        </w:r>
        <w:r w:rsidR="00E426E5">
          <w:rPr>
            <w:webHidden/>
          </w:rPr>
          <w:instrText xml:space="preserve"> PAGEREF _Toc41047777 \h </w:instrText>
        </w:r>
        <w:r w:rsidR="00E426E5">
          <w:rPr>
            <w:webHidden/>
          </w:rPr>
        </w:r>
        <w:r w:rsidR="00E426E5">
          <w:rPr>
            <w:webHidden/>
          </w:rPr>
          <w:fldChar w:fldCharType="separate"/>
        </w:r>
        <w:r w:rsidR="00795A65">
          <w:rPr>
            <w:webHidden/>
          </w:rPr>
          <w:t>178</w:t>
        </w:r>
        <w:r w:rsidR="00E426E5">
          <w:rPr>
            <w:webHidden/>
          </w:rPr>
          <w:fldChar w:fldCharType="end"/>
        </w:r>
      </w:hyperlink>
    </w:p>
    <w:p w14:paraId="7F2708BD" w14:textId="2186BA6D" w:rsidR="00E426E5" w:rsidRDefault="00C51A7D">
      <w:pPr>
        <w:pStyle w:val="TOC4"/>
        <w:rPr>
          <w:rFonts w:eastAsiaTheme="minorEastAsia" w:cstheme="minorBidi"/>
          <w:snapToGrid/>
          <w:color w:val="auto"/>
          <w:szCs w:val="22"/>
        </w:rPr>
      </w:pPr>
      <w:hyperlink w:anchor="_Toc41047778" w:history="1">
        <w:r w:rsidR="00E426E5" w:rsidRPr="000227AB">
          <w:rPr>
            <w:rStyle w:val="Hyperlink"/>
          </w:rPr>
          <w:t>Inorganic Phosphorus (PHOSPHOR)</w:t>
        </w:r>
        <w:r w:rsidR="00E426E5">
          <w:rPr>
            <w:webHidden/>
          </w:rPr>
          <w:tab/>
        </w:r>
        <w:r w:rsidR="00E426E5">
          <w:rPr>
            <w:webHidden/>
          </w:rPr>
          <w:fldChar w:fldCharType="begin"/>
        </w:r>
        <w:r w:rsidR="00E426E5">
          <w:rPr>
            <w:webHidden/>
          </w:rPr>
          <w:instrText xml:space="preserve"> PAGEREF _Toc41047778 \h </w:instrText>
        </w:r>
        <w:r w:rsidR="00E426E5">
          <w:rPr>
            <w:webHidden/>
          </w:rPr>
        </w:r>
        <w:r w:rsidR="00E426E5">
          <w:rPr>
            <w:webHidden/>
          </w:rPr>
          <w:fldChar w:fldCharType="separate"/>
        </w:r>
        <w:r w:rsidR="00795A65">
          <w:rPr>
            <w:webHidden/>
          </w:rPr>
          <w:t>179</w:t>
        </w:r>
        <w:r w:rsidR="00E426E5">
          <w:rPr>
            <w:webHidden/>
          </w:rPr>
          <w:fldChar w:fldCharType="end"/>
        </w:r>
      </w:hyperlink>
    </w:p>
    <w:p w14:paraId="17873612" w14:textId="590DFFE5" w:rsidR="00E426E5" w:rsidRDefault="00C51A7D">
      <w:pPr>
        <w:pStyle w:val="TOC4"/>
        <w:rPr>
          <w:rFonts w:eastAsiaTheme="minorEastAsia" w:cstheme="minorBidi"/>
          <w:snapToGrid/>
          <w:color w:val="auto"/>
          <w:szCs w:val="22"/>
        </w:rPr>
      </w:pPr>
      <w:hyperlink w:anchor="_Toc41047779" w:history="1">
        <w:r w:rsidR="00E426E5" w:rsidRPr="000227AB">
          <w:rPr>
            <w:rStyle w:val="Hyperlink"/>
          </w:rPr>
          <w:t>Ammonium (AMMONIUM)</w:t>
        </w:r>
        <w:r w:rsidR="00E426E5">
          <w:rPr>
            <w:webHidden/>
          </w:rPr>
          <w:tab/>
        </w:r>
        <w:r w:rsidR="00E426E5">
          <w:rPr>
            <w:webHidden/>
          </w:rPr>
          <w:fldChar w:fldCharType="begin"/>
        </w:r>
        <w:r w:rsidR="00E426E5">
          <w:rPr>
            <w:webHidden/>
          </w:rPr>
          <w:instrText xml:space="preserve"> PAGEREF _Toc41047779 \h </w:instrText>
        </w:r>
        <w:r w:rsidR="00E426E5">
          <w:rPr>
            <w:webHidden/>
          </w:rPr>
        </w:r>
        <w:r w:rsidR="00E426E5">
          <w:rPr>
            <w:webHidden/>
          </w:rPr>
          <w:fldChar w:fldCharType="separate"/>
        </w:r>
        <w:r w:rsidR="00795A65">
          <w:rPr>
            <w:webHidden/>
          </w:rPr>
          <w:t>180</w:t>
        </w:r>
        <w:r w:rsidR="00E426E5">
          <w:rPr>
            <w:webHidden/>
          </w:rPr>
          <w:fldChar w:fldCharType="end"/>
        </w:r>
      </w:hyperlink>
    </w:p>
    <w:p w14:paraId="39320A4F" w14:textId="7E45D567" w:rsidR="00E426E5" w:rsidRDefault="00C51A7D">
      <w:pPr>
        <w:pStyle w:val="TOC4"/>
        <w:rPr>
          <w:rFonts w:eastAsiaTheme="minorEastAsia" w:cstheme="minorBidi"/>
          <w:snapToGrid/>
          <w:color w:val="auto"/>
          <w:szCs w:val="22"/>
        </w:rPr>
      </w:pPr>
      <w:hyperlink w:anchor="_Toc41047780" w:history="1">
        <w:r w:rsidR="00E426E5" w:rsidRPr="000227AB">
          <w:rPr>
            <w:rStyle w:val="Hyperlink"/>
          </w:rPr>
          <w:t>Ammonium Temperature Rate Multipliers (NH4 RATE)</w:t>
        </w:r>
        <w:r w:rsidR="00E426E5">
          <w:rPr>
            <w:webHidden/>
          </w:rPr>
          <w:tab/>
        </w:r>
        <w:r w:rsidR="00E426E5">
          <w:rPr>
            <w:webHidden/>
          </w:rPr>
          <w:fldChar w:fldCharType="begin"/>
        </w:r>
        <w:r w:rsidR="00E426E5">
          <w:rPr>
            <w:webHidden/>
          </w:rPr>
          <w:instrText xml:space="preserve"> PAGEREF _Toc41047780 \h </w:instrText>
        </w:r>
        <w:r w:rsidR="00E426E5">
          <w:rPr>
            <w:webHidden/>
          </w:rPr>
        </w:r>
        <w:r w:rsidR="00E426E5">
          <w:rPr>
            <w:webHidden/>
          </w:rPr>
          <w:fldChar w:fldCharType="separate"/>
        </w:r>
        <w:r w:rsidR="00795A65">
          <w:rPr>
            <w:webHidden/>
          </w:rPr>
          <w:t>181</w:t>
        </w:r>
        <w:r w:rsidR="00E426E5">
          <w:rPr>
            <w:webHidden/>
          </w:rPr>
          <w:fldChar w:fldCharType="end"/>
        </w:r>
      </w:hyperlink>
    </w:p>
    <w:p w14:paraId="4FC25443" w14:textId="494209F1" w:rsidR="00E426E5" w:rsidRDefault="00C51A7D">
      <w:pPr>
        <w:pStyle w:val="TOC4"/>
        <w:rPr>
          <w:rFonts w:eastAsiaTheme="minorEastAsia" w:cstheme="minorBidi"/>
          <w:snapToGrid/>
          <w:color w:val="auto"/>
          <w:szCs w:val="22"/>
        </w:rPr>
      </w:pPr>
      <w:hyperlink w:anchor="_Toc41047781" w:history="1">
        <w:r w:rsidR="00E426E5" w:rsidRPr="000227AB">
          <w:rPr>
            <w:rStyle w:val="Hyperlink"/>
          </w:rPr>
          <w:t>Nitrate (NITRATE)</w:t>
        </w:r>
        <w:r w:rsidR="00E426E5">
          <w:rPr>
            <w:webHidden/>
          </w:rPr>
          <w:tab/>
        </w:r>
        <w:r w:rsidR="00E426E5">
          <w:rPr>
            <w:webHidden/>
          </w:rPr>
          <w:fldChar w:fldCharType="begin"/>
        </w:r>
        <w:r w:rsidR="00E426E5">
          <w:rPr>
            <w:webHidden/>
          </w:rPr>
          <w:instrText xml:space="preserve"> PAGEREF _Toc41047781 \h </w:instrText>
        </w:r>
        <w:r w:rsidR="00E426E5">
          <w:rPr>
            <w:webHidden/>
          </w:rPr>
        </w:r>
        <w:r w:rsidR="00E426E5">
          <w:rPr>
            <w:webHidden/>
          </w:rPr>
          <w:fldChar w:fldCharType="separate"/>
        </w:r>
        <w:r w:rsidR="00795A65">
          <w:rPr>
            <w:webHidden/>
          </w:rPr>
          <w:t>182</w:t>
        </w:r>
        <w:r w:rsidR="00E426E5">
          <w:rPr>
            <w:webHidden/>
          </w:rPr>
          <w:fldChar w:fldCharType="end"/>
        </w:r>
      </w:hyperlink>
    </w:p>
    <w:p w14:paraId="6D2766D4" w14:textId="3DDF708F" w:rsidR="00E426E5" w:rsidRDefault="00C51A7D">
      <w:pPr>
        <w:pStyle w:val="TOC4"/>
        <w:rPr>
          <w:rFonts w:eastAsiaTheme="minorEastAsia" w:cstheme="minorBidi"/>
          <w:snapToGrid/>
          <w:color w:val="auto"/>
          <w:szCs w:val="22"/>
        </w:rPr>
      </w:pPr>
      <w:hyperlink w:anchor="_Toc41047782" w:history="1">
        <w:r w:rsidR="00E426E5" w:rsidRPr="000227AB">
          <w:rPr>
            <w:rStyle w:val="Hyperlink"/>
          </w:rPr>
          <w:t>Nitrate Temperature Rate Multipliers (NO3 RATE)</w:t>
        </w:r>
        <w:r w:rsidR="00E426E5">
          <w:rPr>
            <w:webHidden/>
          </w:rPr>
          <w:tab/>
        </w:r>
        <w:r w:rsidR="00E426E5">
          <w:rPr>
            <w:webHidden/>
          </w:rPr>
          <w:fldChar w:fldCharType="begin"/>
        </w:r>
        <w:r w:rsidR="00E426E5">
          <w:rPr>
            <w:webHidden/>
          </w:rPr>
          <w:instrText xml:space="preserve"> PAGEREF _Toc41047782 \h </w:instrText>
        </w:r>
        <w:r w:rsidR="00E426E5">
          <w:rPr>
            <w:webHidden/>
          </w:rPr>
        </w:r>
        <w:r w:rsidR="00E426E5">
          <w:rPr>
            <w:webHidden/>
          </w:rPr>
          <w:fldChar w:fldCharType="separate"/>
        </w:r>
        <w:r w:rsidR="00795A65">
          <w:rPr>
            <w:webHidden/>
          </w:rPr>
          <w:t>183</w:t>
        </w:r>
        <w:r w:rsidR="00E426E5">
          <w:rPr>
            <w:webHidden/>
          </w:rPr>
          <w:fldChar w:fldCharType="end"/>
        </w:r>
      </w:hyperlink>
    </w:p>
    <w:p w14:paraId="1BA0C0B7" w14:textId="281F685B" w:rsidR="00E426E5" w:rsidRDefault="00C51A7D">
      <w:pPr>
        <w:pStyle w:val="TOC4"/>
        <w:rPr>
          <w:rFonts w:eastAsiaTheme="minorEastAsia" w:cstheme="minorBidi"/>
          <w:snapToGrid/>
          <w:color w:val="auto"/>
          <w:szCs w:val="22"/>
        </w:rPr>
      </w:pPr>
      <w:hyperlink w:anchor="_Toc41047783" w:history="1">
        <w:r w:rsidR="00E426E5" w:rsidRPr="000227AB">
          <w:rPr>
            <w:rStyle w:val="Hyperlink"/>
          </w:rPr>
          <w:t>Silica (SILICA)</w:t>
        </w:r>
        <w:r w:rsidR="00E426E5">
          <w:rPr>
            <w:webHidden/>
          </w:rPr>
          <w:tab/>
        </w:r>
        <w:r w:rsidR="00E426E5">
          <w:rPr>
            <w:webHidden/>
          </w:rPr>
          <w:fldChar w:fldCharType="begin"/>
        </w:r>
        <w:r w:rsidR="00E426E5">
          <w:rPr>
            <w:webHidden/>
          </w:rPr>
          <w:instrText xml:space="preserve"> PAGEREF _Toc41047783 \h </w:instrText>
        </w:r>
        <w:r w:rsidR="00E426E5">
          <w:rPr>
            <w:webHidden/>
          </w:rPr>
        </w:r>
        <w:r w:rsidR="00E426E5">
          <w:rPr>
            <w:webHidden/>
          </w:rPr>
          <w:fldChar w:fldCharType="separate"/>
        </w:r>
        <w:r w:rsidR="00795A65">
          <w:rPr>
            <w:webHidden/>
          </w:rPr>
          <w:t>184</w:t>
        </w:r>
        <w:r w:rsidR="00E426E5">
          <w:rPr>
            <w:webHidden/>
          </w:rPr>
          <w:fldChar w:fldCharType="end"/>
        </w:r>
      </w:hyperlink>
    </w:p>
    <w:p w14:paraId="010DDCF7" w14:textId="2A4261C1" w:rsidR="00E426E5" w:rsidRDefault="00C51A7D">
      <w:pPr>
        <w:pStyle w:val="TOC4"/>
        <w:rPr>
          <w:rFonts w:eastAsiaTheme="minorEastAsia" w:cstheme="minorBidi"/>
          <w:snapToGrid/>
          <w:color w:val="auto"/>
          <w:szCs w:val="22"/>
        </w:rPr>
      </w:pPr>
      <w:hyperlink w:anchor="_Toc41047784" w:history="1">
        <w:r w:rsidR="00E426E5" w:rsidRPr="000227AB">
          <w:rPr>
            <w:rStyle w:val="Hyperlink"/>
          </w:rPr>
          <w:t>Iron (IRON)</w:t>
        </w:r>
        <w:r w:rsidR="00E426E5">
          <w:rPr>
            <w:webHidden/>
          </w:rPr>
          <w:tab/>
        </w:r>
        <w:r w:rsidR="00E426E5">
          <w:rPr>
            <w:webHidden/>
          </w:rPr>
          <w:fldChar w:fldCharType="begin"/>
        </w:r>
        <w:r w:rsidR="00E426E5">
          <w:rPr>
            <w:webHidden/>
          </w:rPr>
          <w:instrText xml:space="preserve"> PAGEREF _Toc41047784 \h </w:instrText>
        </w:r>
        <w:r w:rsidR="00E426E5">
          <w:rPr>
            <w:webHidden/>
          </w:rPr>
        </w:r>
        <w:r w:rsidR="00E426E5">
          <w:rPr>
            <w:webHidden/>
          </w:rPr>
          <w:fldChar w:fldCharType="separate"/>
        </w:r>
        <w:r w:rsidR="00795A65">
          <w:rPr>
            <w:webHidden/>
          </w:rPr>
          <w:t>185</w:t>
        </w:r>
        <w:r w:rsidR="00E426E5">
          <w:rPr>
            <w:webHidden/>
          </w:rPr>
          <w:fldChar w:fldCharType="end"/>
        </w:r>
      </w:hyperlink>
    </w:p>
    <w:p w14:paraId="0BE290DA" w14:textId="39E44CFF" w:rsidR="00E426E5" w:rsidRDefault="00C51A7D">
      <w:pPr>
        <w:pStyle w:val="TOC4"/>
        <w:rPr>
          <w:rFonts w:eastAsiaTheme="minorEastAsia" w:cstheme="minorBidi"/>
          <w:snapToGrid/>
          <w:color w:val="auto"/>
          <w:szCs w:val="22"/>
        </w:rPr>
      </w:pPr>
      <w:hyperlink w:anchor="_Toc41047785" w:history="1">
        <w:r w:rsidR="00E426E5" w:rsidRPr="000227AB">
          <w:rPr>
            <w:rStyle w:val="Hyperlink"/>
          </w:rPr>
          <w:t>Sediment Carbon Dioxide Release (SED CO2)</w:t>
        </w:r>
        <w:r w:rsidR="00E426E5">
          <w:rPr>
            <w:webHidden/>
          </w:rPr>
          <w:tab/>
        </w:r>
        <w:r w:rsidR="00E426E5">
          <w:rPr>
            <w:webHidden/>
          </w:rPr>
          <w:fldChar w:fldCharType="begin"/>
        </w:r>
        <w:r w:rsidR="00E426E5">
          <w:rPr>
            <w:webHidden/>
          </w:rPr>
          <w:instrText xml:space="preserve"> PAGEREF _Toc41047785 \h </w:instrText>
        </w:r>
        <w:r w:rsidR="00E426E5">
          <w:rPr>
            <w:webHidden/>
          </w:rPr>
        </w:r>
        <w:r w:rsidR="00E426E5">
          <w:rPr>
            <w:webHidden/>
          </w:rPr>
          <w:fldChar w:fldCharType="separate"/>
        </w:r>
        <w:r w:rsidR="00795A65">
          <w:rPr>
            <w:webHidden/>
          </w:rPr>
          <w:t>186</w:t>
        </w:r>
        <w:r w:rsidR="00E426E5">
          <w:rPr>
            <w:webHidden/>
          </w:rPr>
          <w:fldChar w:fldCharType="end"/>
        </w:r>
      </w:hyperlink>
    </w:p>
    <w:p w14:paraId="0DDBB99D" w14:textId="44848035" w:rsidR="00E426E5" w:rsidRDefault="00C51A7D">
      <w:pPr>
        <w:pStyle w:val="TOC4"/>
        <w:rPr>
          <w:rFonts w:eastAsiaTheme="minorEastAsia" w:cstheme="minorBidi"/>
          <w:snapToGrid/>
          <w:color w:val="auto"/>
          <w:szCs w:val="22"/>
        </w:rPr>
      </w:pPr>
      <w:hyperlink w:anchor="_Toc41047786" w:history="1">
        <w:r w:rsidR="00E426E5" w:rsidRPr="000227AB">
          <w:rPr>
            <w:rStyle w:val="Hyperlink"/>
          </w:rPr>
          <w:t>Oxygen Stoichiometry 1 (STOICH 1)</w:t>
        </w:r>
        <w:r w:rsidR="00E426E5">
          <w:rPr>
            <w:webHidden/>
          </w:rPr>
          <w:tab/>
        </w:r>
        <w:r w:rsidR="00E426E5">
          <w:rPr>
            <w:webHidden/>
          </w:rPr>
          <w:fldChar w:fldCharType="begin"/>
        </w:r>
        <w:r w:rsidR="00E426E5">
          <w:rPr>
            <w:webHidden/>
          </w:rPr>
          <w:instrText xml:space="preserve"> PAGEREF _Toc41047786 \h </w:instrText>
        </w:r>
        <w:r w:rsidR="00E426E5">
          <w:rPr>
            <w:webHidden/>
          </w:rPr>
        </w:r>
        <w:r w:rsidR="00E426E5">
          <w:rPr>
            <w:webHidden/>
          </w:rPr>
          <w:fldChar w:fldCharType="separate"/>
        </w:r>
        <w:r w:rsidR="00795A65">
          <w:rPr>
            <w:webHidden/>
          </w:rPr>
          <w:t>187</w:t>
        </w:r>
        <w:r w:rsidR="00E426E5">
          <w:rPr>
            <w:webHidden/>
          </w:rPr>
          <w:fldChar w:fldCharType="end"/>
        </w:r>
      </w:hyperlink>
    </w:p>
    <w:p w14:paraId="416C86C7" w14:textId="290329F7" w:rsidR="00E426E5" w:rsidRDefault="00C51A7D">
      <w:pPr>
        <w:pStyle w:val="TOC4"/>
        <w:rPr>
          <w:rFonts w:eastAsiaTheme="minorEastAsia" w:cstheme="minorBidi"/>
          <w:snapToGrid/>
          <w:color w:val="auto"/>
          <w:szCs w:val="22"/>
        </w:rPr>
      </w:pPr>
      <w:hyperlink w:anchor="_Toc41047787" w:history="1">
        <w:r w:rsidR="00E426E5" w:rsidRPr="000227AB">
          <w:rPr>
            <w:rStyle w:val="Hyperlink"/>
          </w:rPr>
          <w:t>Oxygen Stoichiometry 2 (STOICH 2)</w:t>
        </w:r>
        <w:r w:rsidR="00E426E5">
          <w:rPr>
            <w:webHidden/>
          </w:rPr>
          <w:tab/>
        </w:r>
        <w:r w:rsidR="00E426E5">
          <w:rPr>
            <w:webHidden/>
          </w:rPr>
          <w:fldChar w:fldCharType="begin"/>
        </w:r>
        <w:r w:rsidR="00E426E5">
          <w:rPr>
            <w:webHidden/>
          </w:rPr>
          <w:instrText xml:space="preserve"> PAGEREF _Toc41047787 \h </w:instrText>
        </w:r>
        <w:r w:rsidR="00E426E5">
          <w:rPr>
            <w:webHidden/>
          </w:rPr>
        </w:r>
        <w:r w:rsidR="00E426E5">
          <w:rPr>
            <w:webHidden/>
          </w:rPr>
          <w:fldChar w:fldCharType="separate"/>
        </w:r>
        <w:r w:rsidR="00795A65">
          <w:rPr>
            <w:webHidden/>
          </w:rPr>
          <w:t>188</w:t>
        </w:r>
        <w:r w:rsidR="00E426E5">
          <w:rPr>
            <w:webHidden/>
          </w:rPr>
          <w:fldChar w:fldCharType="end"/>
        </w:r>
      </w:hyperlink>
    </w:p>
    <w:p w14:paraId="7B7B4E1A" w14:textId="02249458" w:rsidR="00E426E5" w:rsidRDefault="00C51A7D">
      <w:pPr>
        <w:pStyle w:val="TOC4"/>
        <w:rPr>
          <w:rFonts w:eastAsiaTheme="minorEastAsia" w:cstheme="minorBidi"/>
          <w:snapToGrid/>
          <w:color w:val="auto"/>
          <w:szCs w:val="22"/>
        </w:rPr>
      </w:pPr>
      <w:hyperlink w:anchor="_Toc41047788" w:history="1">
        <w:r w:rsidR="00E426E5" w:rsidRPr="000227AB">
          <w:rPr>
            <w:rStyle w:val="Hyperlink"/>
          </w:rPr>
          <w:t>Oxygen Stoichiometry 3 (STOICH 3)</w:t>
        </w:r>
        <w:r w:rsidR="00E426E5">
          <w:rPr>
            <w:webHidden/>
          </w:rPr>
          <w:tab/>
        </w:r>
        <w:r w:rsidR="00E426E5">
          <w:rPr>
            <w:webHidden/>
          </w:rPr>
          <w:fldChar w:fldCharType="begin"/>
        </w:r>
        <w:r w:rsidR="00E426E5">
          <w:rPr>
            <w:webHidden/>
          </w:rPr>
          <w:instrText xml:space="preserve"> PAGEREF _Toc41047788 \h </w:instrText>
        </w:r>
        <w:r w:rsidR="00E426E5">
          <w:rPr>
            <w:webHidden/>
          </w:rPr>
        </w:r>
        <w:r w:rsidR="00E426E5">
          <w:rPr>
            <w:webHidden/>
          </w:rPr>
          <w:fldChar w:fldCharType="separate"/>
        </w:r>
        <w:r w:rsidR="00795A65">
          <w:rPr>
            <w:webHidden/>
          </w:rPr>
          <w:t>189</w:t>
        </w:r>
        <w:r w:rsidR="00E426E5">
          <w:rPr>
            <w:webHidden/>
          </w:rPr>
          <w:fldChar w:fldCharType="end"/>
        </w:r>
      </w:hyperlink>
    </w:p>
    <w:p w14:paraId="447040D1" w14:textId="69167C5C" w:rsidR="00E426E5" w:rsidRDefault="00C51A7D">
      <w:pPr>
        <w:pStyle w:val="TOC4"/>
        <w:rPr>
          <w:rFonts w:eastAsiaTheme="minorEastAsia" w:cstheme="minorBidi"/>
          <w:snapToGrid/>
          <w:color w:val="auto"/>
          <w:szCs w:val="22"/>
        </w:rPr>
      </w:pPr>
      <w:hyperlink w:anchor="_Toc41047789" w:history="1">
        <w:r w:rsidR="00E426E5" w:rsidRPr="000227AB">
          <w:rPr>
            <w:rStyle w:val="Hyperlink"/>
          </w:rPr>
          <w:t>Oxygen Stoichiometry 4 (STOICH 4)</w:t>
        </w:r>
        <w:r w:rsidR="00E426E5">
          <w:rPr>
            <w:webHidden/>
          </w:rPr>
          <w:tab/>
        </w:r>
        <w:r w:rsidR="00E426E5">
          <w:rPr>
            <w:webHidden/>
          </w:rPr>
          <w:fldChar w:fldCharType="begin"/>
        </w:r>
        <w:r w:rsidR="00E426E5">
          <w:rPr>
            <w:webHidden/>
          </w:rPr>
          <w:instrText xml:space="preserve"> PAGEREF _Toc41047789 \h </w:instrText>
        </w:r>
        <w:r w:rsidR="00E426E5">
          <w:rPr>
            <w:webHidden/>
          </w:rPr>
        </w:r>
        <w:r w:rsidR="00E426E5">
          <w:rPr>
            <w:webHidden/>
          </w:rPr>
          <w:fldChar w:fldCharType="separate"/>
        </w:r>
        <w:r w:rsidR="00795A65">
          <w:rPr>
            <w:webHidden/>
          </w:rPr>
          <w:t>190</w:t>
        </w:r>
        <w:r w:rsidR="00E426E5">
          <w:rPr>
            <w:webHidden/>
          </w:rPr>
          <w:fldChar w:fldCharType="end"/>
        </w:r>
      </w:hyperlink>
    </w:p>
    <w:p w14:paraId="2173780E" w14:textId="0B45AB31" w:rsidR="00E426E5" w:rsidRDefault="00C51A7D">
      <w:pPr>
        <w:pStyle w:val="TOC4"/>
        <w:rPr>
          <w:rFonts w:eastAsiaTheme="minorEastAsia" w:cstheme="minorBidi"/>
          <w:snapToGrid/>
          <w:color w:val="auto"/>
          <w:szCs w:val="22"/>
        </w:rPr>
      </w:pPr>
      <w:hyperlink w:anchor="_Toc41047790" w:history="1">
        <w:r w:rsidR="00E426E5" w:rsidRPr="000227AB">
          <w:rPr>
            <w:rStyle w:val="Hyperlink"/>
          </w:rPr>
          <w:t>Oxygen Stoichiometry 5 (STOICH 5)</w:t>
        </w:r>
        <w:r w:rsidR="00E426E5">
          <w:rPr>
            <w:webHidden/>
          </w:rPr>
          <w:tab/>
        </w:r>
        <w:r w:rsidR="00E426E5">
          <w:rPr>
            <w:webHidden/>
          </w:rPr>
          <w:fldChar w:fldCharType="begin"/>
        </w:r>
        <w:r w:rsidR="00E426E5">
          <w:rPr>
            <w:webHidden/>
          </w:rPr>
          <w:instrText xml:space="preserve"> PAGEREF _Toc41047790 \h </w:instrText>
        </w:r>
        <w:r w:rsidR="00E426E5">
          <w:rPr>
            <w:webHidden/>
          </w:rPr>
        </w:r>
        <w:r w:rsidR="00E426E5">
          <w:rPr>
            <w:webHidden/>
          </w:rPr>
          <w:fldChar w:fldCharType="separate"/>
        </w:r>
        <w:r w:rsidR="00795A65">
          <w:rPr>
            <w:webHidden/>
          </w:rPr>
          <w:t>190</w:t>
        </w:r>
        <w:r w:rsidR="00E426E5">
          <w:rPr>
            <w:webHidden/>
          </w:rPr>
          <w:fldChar w:fldCharType="end"/>
        </w:r>
      </w:hyperlink>
    </w:p>
    <w:p w14:paraId="65D17AAA" w14:textId="4A49C813" w:rsidR="00E426E5" w:rsidRDefault="00C51A7D">
      <w:pPr>
        <w:pStyle w:val="TOC4"/>
        <w:rPr>
          <w:rFonts w:eastAsiaTheme="minorEastAsia" w:cstheme="minorBidi"/>
          <w:snapToGrid/>
          <w:color w:val="auto"/>
          <w:szCs w:val="22"/>
        </w:rPr>
      </w:pPr>
      <w:hyperlink w:anchor="_Toc41047791" w:history="1">
        <w:r w:rsidR="00E426E5" w:rsidRPr="000227AB">
          <w:rPr>
            <w:rStyle w:val="Hyperlink"/>
          </w:rPr>
          <w:t>Oxygen Limit (O2 LIMIT)</w:t>
        </w:r>
        <w:r w:rsidR="00E426E5">
          <w:rPr>
            <w:webHidden/>
          </w:rPr>
          <w:tab/>
        </w:r>
        <w:r w:rsidR="00E426E5">
          <w:rPr>
            <w:webHidden/>
          </w:rPr>
          <w:fldChar w:fldCharType="begin"/>
        </w:r>
        <w:r w:rsidR="00E426E5">
          <w:rPr>
            <w:webHidden/>
          </w:rPr>
          <w:instrText xml:space="preserve"> PAGEREF _Toc41047791 \h </w:instrText>
        </w:r>
        <w:r w:rsidR="00E426E5">
          <w:rPr>
            <w:webHidden/>
          </w:rPr>
        </w:r>
        <w:r w:rsidR="00E426E5">
          <w:rPr>
            <w:webHidden/>
          </w:rPr>
          <w:fldChar w:fldCharType="separate"/>
        </w:r>
        <w:r w:rsidR="00795A65">
          <w:rPr>
            <w:webHidden/>
          </w:rPr>
          <w:t>191</w:t>
        </w:r>
        <w:r w:rsidR="00E426E5">
          <w:rPr>
            <w:webHidden/>
          </w:rPr>
          <w:fldChar w:fldCharType="end"/>
        </w:r>
      </w:hyperlink>
    </w:p>
    <w:p w14:paraId="305BB3D6" w14:textId="4A0CCF1E" w:rsidR="00E426E5" w:rsidRDefault="00C51A7D">
      <w:pPr>
        <w:pStyle w:val="TOC4"/>
        <w:rPr>
          <w:rFonts w:eastAsiaTheme="minorEastAsia" w:cstheme="minorBidi"/>
          <w:snapToGrid/>
          <w:color w:val="auto"/>
          <w:szCs w:val="22"/>
        </w:rPr>
      </w:pPr>
      <w:hyperlink w:anchor="_Toc41047792" w:history="1">
        <w:r w:rsidR="00E426E5" w:rsidRPr="000227AB">
          <w:rPr>
            <w:rStyle w:val="Hyperlink"/>
          </w:rPr>
          <w:t>Sediment Compartment (SEDIMENT)</w:t>
        </w:r>
        <w:r w:rsidR="00E426E5">
          <w:rPr>
            <w:webHidden/>
          </w:rPr>
          <w:tab/>
        </w:r>
        <w:r w:rsidR="00E426E5">
          <w:rPr>
            <w:webHidden/>
          </w:rPr>
          <w:fldChar w:fldCharType="begin"/>
        </w:r>
        <w:r w:rsidR="00E426E5">
          <w:rPr>
            <w:webHidden/>
          </w:rPr>
          <w:instrText xml:space="preserve"> PAGEREF _Toc41047792 \h </w:instrText>
        </w:r>
        <w:r w:rsidR="00E426E5">
          <w:rPr>
            <w:webHidden/>
          </w:rPr>
        </w:r>
        <w:r w:rsidR="00E426E5">
          <w:rPr>
            <w:webHidden/>
          </w:rPr>
          <w:fldChar w:fldCharType="separate"/>
        </w:r>
        <w:r w:rsidR="00795A65">
          <w:rPr>
            <w:webHidden/>
          </w:rPr>
          <w:t>192</w:t>
        </w:r>
        <w:r w:rsidR="00E426E5">
          <w:rPr>
            <w:webHidden/>
          </w:rPr>
          <w:fldChar w:fldCharType="end"/>
        </w:r>
      </w:hyperlink>
    </w:p>
    <w:p w14:paraId="490ED7AF" w14:textId="0BBB569B" w:rsidR="00E426E5" w:rsidRDefault="00C51A7D">
      <w:pPr>
        <w:pStyle w:val="TOC4"/>
        <w:rPr>
          <w:rFonts w:eastAsiaTheme="minorEastAsia" w:cstheme="minorBidi"/>
          <w:snapToGrid/>
          <w:color w:val="auto"/>
          <w:szCs w:val="22"/>
        </w:rPr>
      </w:pPr>
      <w:hyperlink w:anchor="_Toc41047793" w:history="1">
        <w:r w:rsidR="00E426E5" w:rsidRPr="000227AB">
          <w:rPr>
            <w:rStyle w:val="Hyperlink"/>
          </w:rPr>
          <w:t>SOD Temperature Rate Multipliers (SOD RATE)</w:t>
        </w:r>
        <w:r w:rsidR="00E426E5">
          <w:rPr>
            <w:webHidden/>
          </w:rPr>
          <w:tab/>
        </w:r>
        <w:r w:rsidR="00E426E5">
          <w:rPr>
            <w:webHidden/>
          </w:rPr>
          <w:fldChar w:fldCharType="begin"/>
        </w:r>
        <w:r w:rsidR="00E426E5">
          <w:rPr>
            <w:webHidden/>
          </w:rPr>
          <w:instrText xml:space="preserve"> PAGEREF _Toc41047793 \h </w:instrText>
        </w:r>
        <w:r w:rsidR="00E426E5">
          <w:rPr>
            <w:webHidden/>
          </w:rPr>
        </w:r>
        <w:r w:rsidR="00E426E5">
          <w:rPr>
            <w:webHidden/>
          </w:rPr>
          <w:fldChar w:fldCharType="separate"/>
        </w:r>
        <w:r w:rsidR="00795A65">
          <w:rPr>
            <w:webHidden/>
          </w:rPr>
          <w:t>194</w:t>
        </w:r>
        <w:r w:rsidR="00E426E5">
          <w:rPr>
            <w:webHidden/>
          </w:rPr>
          <w:fldChar w:fldCharType="end"/>
        </w:r>
      </w:hyperlink>
    </w:p>
    <w:p w14:paraId="59751E3A" w14:textId="7AF1F013" w:rsidR="00E426E5" w:rsidRDefault="00C51A7D">
      <w:pPr>
        <w:pStyle w:val="TOC4"/>
        <w:rPr>
          <w:rFonts w:eastAsiaTheme="minorEastAsia" w:cstheme="minorBidi"/>
          <w:snapToGrid/>
          <w:color w:val="auto"/>
          <w:szCs w:val="22"/>
        </w:rPr>
      </w:pPr>
      <w:hyperlink w:anchor="_Toc41047794" w:history="1">
        <w:r w:rsidR="00E426E5" w:rsidRPr="000227AB">
          <w:rPr>
            <w:rStyle w:val="Hyperlink"/>
          </w:rPr>
          <w:t>Zero-Order Sediment Oxygen Demand (S DEMAND)</w:t>
        </w:r>
        <w:r w:rsidR="00E426E5">
          <w:rPr>
            <w:webHidden/>
          </w:rPr>
          <w:tab/>
        </w:r>
        <w:r w:rsidR="00E426E5">
          <w:rPr>
            <w:webHidden/>
          </w:rPr>
          <w:fldChar w:fldCharType="begin"/>
        </w:r>
        <w:r w:rsidR="00E426E5">
          <w:rPr>
            <w:webHidden/>
          </w:rPr>
          <w:instrText xml:space="preserve"> PAGEREF _Toc41047794 \h </w:instrText>
        </w:r>
        <w:r w:rsidR="00E426E5">
          <w:rPr>
            <w:webHidden/>
          </w:rPr>
        </w:r>
        <w:r w:rsidR="00E426E5">
          <w:rPr>
            <w:webHidden/>
          </w:rPr>
          <w:fldChar w:fldCharType="separate"/>
        </w:r>
        <w:r w:rsidR="00795A65">
          <w:rPr>
            <w:webHidden/>
          </w:rPr>
          <w:t>195</w:t>
        </w:r>
        <w:r w:rsidR="00E426E5">
          <w:rPr>
            <w:webHidden/>
          </w:rPr>
          <w:fldChar w:fldCharType="end"/>
        </w:r>
      </w:hyperlink>
    </w:p>
    <w:p w14:paraId="7D15861C" w14:textId="01F72E12" w:rsidR="00E426E5" w:rsidRDefault="00C51A7D">
      <w:pPr>
        <w:pStyle w:val="TOC4"/>
        <w:rPr>
          <w:rFonts w:eastAsiaTheme="minorEastAsia" w:cstheme="minorBidi"/>
          <w:snapToGrid/>
          <w:color w:val="auto"/>
          <w:szCs w:val="22"/>
        </w:rPr>
      </w:pPr>
      <w:hyperlink w:anchor="_Toc41047795" w:history="1">
        <w:r w:rsidR="00E426E5" w:rsidRPr="000227AB">
          <w:rPr>
            <w:rStyle w:val="Hyperlink"/>
          </w:rPr>
          <w:t>Reaeration (REAERAT)</w:t>
        </w:r>
        <w:r w:rsidR="00E426E5">
          <w:rPr>
            <w:webHidden/>
          </w:rPr>
          <w:tab/>
        </w:r>
        <w:r w:rsidR="00E426E5">
          <w:rPr>
            <w:webHidden/>
          </w:rPr>
          <w:fldChar w:fldCharType="begin"/>
        </w:r>
        <w:r w:rsidR="00E426E5">
          <w:rPr>
            <w:webHidden/>
          </w:rPr>
          <w:instrText xml:space="preserve"> PAGEREF _Toc41047795 \h </w:instrText>
        </w:r>
        <w:r w:rsidR="00E426E5">
          <w:rPr>
            <w:webHidden/>
          </w:rPr>
        </w:r>
        <w:r w:rsidR="00E426E5">
          <w:rPr>
            <w:webHidden/>
          </w:rPr>
          <w:fldChar w:fldCharType="separate"/>
        </w:r>
        <w:r w:rsidR="00795A65">
          <w:rPr>
            <w:webHidden/>
          </w:rPr>
          <w:t>196</w:t>
        </w:r>
        <w:r w:rsidR="00E426E5">
          <w:rPr>
            <w:webHidden/>
          </w:rPr>
          <w:fldChar w:fldCharType="end"/>
        </w:r>
      </w:hyperlink>
    </w:p>
    <w:p w14:paraId="3DC6E7B8" w14:textId="14622527" w:rsidR="00E426E5" w:rsidRDefault="00C51A7D">
      <w:pPr>
        <w:pStyle w:val="TOC4"/>
        <w:rPr>
          <w:rFonts w:eastAsiaTheme="minorEastAsia" w:cstheme="minorBidi"/>
          <w:snapToGrid/>
          <w:color w:val="auto"/>
          <w:szCs w:val="22"/>
        </w:rPr>
      </w:pPr>
      <w:hyperlink w:anchor="_Toc41047796" w:history="1">
        <w:r w:rsidR="00E426E5" w:rsidRPr="000227AB">
          <w:rPr>
            <w:rStyle w:val="Hyperlink"/>
          </w:rPr>
          <w:t>Restart Input Filename (RSI FILE)</w:t>
        </w:r>
        <w:r w:rsidR="00E426E5">
          <w:rPr>
            <w:webHidden/>
          </w:rPr>
          <w:tab/>
        </w:r>
        <w:r w:rsidR="00E426E5">
          <w:rPr>
            <w:webHidden/>
          </w:rPr>
          <w:fldChar w:fldCharType="begin"/>
        </w:r>
        <w:r w:rsidR="00E426E5">
          <w:rPr>
            <w:webHidden/>
          </w:rPr>
          <w:instrText xml:space="preserve"> PAGEREF _Toc41047796 \h </w:instrText>
        </w:r>
        <w:r w:rsidR="00E426E5">
          <w:rPr>
            <w:webHidden/>
          </w:rPr>
        </w:r>
        <w:r w:rsidR="00E426E5">
          <w:rPr>
            <w:webHidden/>
          </w:rPr>
          <w:fldChar w:fldCharType="separate"/>
        </w:r>
        <w:r w:rsidR="00795A65">
          <w:rPr>
            <w:webHidden/>
          </w:rPr>
          <w:t>199</w:t>
        </w:r>
        <w:r w:rsidR="00E426E5">
          <w:rPr>
            <w:webHidden/>
          </w:rPr>
          <w:fldChar w:fldCharType="end"/>
        </w:r>
      </w:hyperlink>
    </w:p>
    <w:p w14:paraId="12B447F3" w14:textId="46A9BE2C" w:rsidR="00E426E5" w:rsidRDefault="00C51A7D">
      <w:pPr>
        <w:pStyle w:val="TOC4"/>
        <w:rPr>
          <w:rFonts w:eastAsiaTheme="minorEastAsia" w:cstheme="minorBidi"/>
          <w:snapToGrid/>
          <w:color w:val="auto"/>
          <w:szCs w:val="22"/>
        </w:rPr>
      </w:pPr>
      <w:hyperlink w:anchor="_Toc41047797" w:history="1">
        <w:r w:rsidR="00E426E5" w:rsidRPr="000227AB">
          <w:rPr>
            <w:rStyle w:val="Hyperlink"/>
          </w:rPr>
          <w:t>Withdrawal Filename (QWD FILE)</w:t>
        </w:r>
        <w:r w:rsidR="00E426E5">
          <w:rPr>
            <w:webHidden/>
          </w:rPr>
          <w:tab/>
        </w:r>
        <w:r w:rsidR="00E426E5">
          <w:rPr>
            <w:webHidden/>
          </w:rPr>
          <w:fldChar w:fldCharType="begin"/>
        </w:r>
        <w:r w:rsidR="00E426E5">
          <w:rPr>
            <w:webHidden/>
          </w:rPr>
          <w:instrText xml:space="preserve"> PAGEREF _Toc41047797 \h </w:instrText>
        </w:r>
        <w:r w:rsidR="00E426E5">
          <w:rPr>
            <w:webHidden/>
          </w:rPr>
        </w:r>
        <w:r w:rsidR="00E426E5">
          <w:rPr>
            <w:webHidden/>
          </w:rPr>
          <w:fldChar w:fldCharType="separate"/>
        </w:r>
        <w:r w:rsidR="00795A65">
          <w:rPr>
            <w:webHidden/>
          </w:rPr>
          <w:t>200</w:t>
        </w:r>
        <w:r w:rsidR="00E426E5">
          <w:rPr>
            <w:webHidden/>
          </w:rPr>
          <w:fldChar w:fldCharType="end"/>
        </w:r>
      </w:hyperlink>
    </w:p>
    <w:p w14:paraId="29390168" w14:textId="637DF88A" w:rsidR="00E426E5" w:rsidRDefault="00C51A7D">
      <w:pPr>
        <w:pStyle w:val="TOC4"/>
        <w:rPr>
          <w:rFonts w:eastAsiaTheme="minorEastAsia" w:cstheme="minorBidi"/>
          <w:snapToGrid/>
          <w:color w:val="auto"/>
          <w:szCs w:val="22"/>
        </w:rPr>
      </w:pPr>
      <w:hyperlink w:anchor="_Toc41047798" w:history="1">
        <w:r w:rsidR="00E426E5" w:rsidRPr="000227AB">
          <w:rPr>
            <w:rStyle w:val="Hyperlink"/>
          </w:rPr>
          <w:t>Gate Outflow Filename (QGT FILE)</w:t>
        </w:r>
        <w:r w:rsidR="00E426E5">
          <w:rPr>
            <w:webHidden/>
          </w:rPr>
          <w:tab/>
        </w:r>
        <w:r w:rsidR="00E426E5">
          <w:rPr>
            <w:webHidden/>
          </w:rPr>
          <w:fldChar w:fldCharType="begin"/>
        </w:r>
        <w:r w:rsidR="00E426E5">
          <w:rPr>
            <w:webHidden/>
          </w:rPr>
          <w:instrText xml:space="preserve"> PAGEREF _Toc41047798 \h </w:instrText>
        </w:r>
        <w:r w:rsidR="00E426E5">
          <w:rPr>
            <w:webHidden/>
          </w:rPr>
        </w:r>
        <w:r w:rsidR="00E426E5">
          <w:rPr>
            <w:webHidden/>
          </w:rPr>
          <w:fldChar w:fldCharType="separate"/>
        </w:r>
        <w:r w:rsidR="00795A65">
          <w:rPr>
            <w:webHidden/>
          </w:rPr>
          <w:t>200</w:t>
        </w:r>
        <w:r w:rsidR="00E426E5">
          <w:rPr>
            <w:webHidden/>
          </w:rPr>
          <w:fldChar w:fldCharType="end"/>
        </w:r>
      </w:hyperlink>
    </w:p>
    <w:p w14:paraId="0AF7BB3E" w14:textId="1669E522" w:rsidR="00E426E5" w:rsidRDefault="00C51A7D">
      <w:pPr>
        <w:pStyle w:val="TOC4"/>
        <w:rPr>
          <w:rFonts w:eastAsiaTheme="minorEastAsia" w:cstheme="minorBidi"/>
          <w:snapToGrid/>
          <w:color w:val="auto"/>
          <w:szCs w:val="22"/>
        </w:rPr>
      </w:pPr>
      <w:hyperlink w:anchor="_Toc41047799" w:history="1">
        <w:r w:rsidR="00E426E5" w:rsidRPr="000227AB">
          <w:rPr>
            <w:rStyle w:val="Hyperlink"/>
          </w:rPr>
          <w:t>Wind Sheltering Filename (WSC FILE)</w:t>
        </w:r>
        <w:r w:rsidR="00E426E5">
          <w:rPr>
            <w:webHidden/>
          </w:rPr>
          <w:tab/>
        </w:r>
        <w:r w:rsidR="00E426E5">
          <w:rPr>
            <w:webHidden/>
          </w:rPr>
          <w:fldChar w:fldCharType="begin"/>
        </w:r>
        <w:r w:rsidR="00E426E5">
          <w:rPr>
            <w:webHidden/>
          </w:rPr>
          <w:instrText xml:space="preserve"> PAGEREF _Toc41047799 \h </w:instrText>
        </w:r>
        <w:r w:rsidR="00E426E5">
          <w:rPr>
            <w:webHidden/>
          </w:rPr>
        </w:r>
        <w:r w:rsidR="00E426E5">
          <w:rPr>
            <w:webHidden/>
          </w:rPr>
          <w:fldChar w:fldCharType="separate"/>
        </w:r>
        <w:r w:rsidR="00795A65">
          <w:rPr>
            <w:webHidden/>
          </w:rPr>
          <w:t>201</w:t>
        </w:r>
        <w:r w:rsidR="00E426E5">
          <w:rPr>
            <w:webHidden/>
          </w:rPr>
          <w:fldChar w:fldCharType="end"/>
        </w:r>
      </w:hyperlink>
    </w:p>
    <w:p w14:paraId="5CD6DF70" w14:textId="36EFA335" w:rsidR="00E426E5" w:rsidRDefault="00C51A7D">
      <w:pPr>
        <w:pStyle w:val="TOC4"/>
        <w:rPr>
          <w:rFonts w:eastAsiaTheme="minorEastAsia" w:cstheme="minorBidi"/>
          <w:snapToGrid/>
          <w:color w:val="auto"/>
          <w:szCs w:val="22"/>
        </w:rPr>
      </w:pPr>
      <w:hyperlink w:anchor="_Toc41047800" w:history="1">
        <w:r w:rsidR="00E426E5" w:rsidRPr="000227AB">
          <w:rPr>
            <w:rStyle w:val="Hyperlink"/>
          </w:rPr>
          <w:t>Dynamic Shading Filename (SHD FILE)</w:t>
        </w:r>
        <w:r w:rsidR="00E426E5">
          <w:rPr>
            <w:webHidden/>
          </w:rPr>
          <w:tab/>
        </w:r>
        <w:r w:rsidR="00E426E5">
          <w:rPr>
            <w:webHidden/>
          </w:rPr>
          <w:fldChar w:fldCharType="begin"/>
        </w:r>
        <w:r w:rsidR="00E426E5">
          <w:rPr>
            <w:webHidden/>
          </w:rPr>
          <w:instrText xml:space="preserve"> PAGEREF _Toc41047800 \h </w:instrText>
        </w:r>
        <w:r w:rsidR="00E426E5">
          <w:rPr>
            <w:webHidden/>
          </w:rPr>
        </w:r>
        <w:r w:rsidR="00E426E5">
          <w:rPr>
            <w:webHidden/>
          </w:rPr>
          <w:fldChar w:fldCharType="separate"/>
        </w:r>
        <w:r w:rsidR="00795A65">
          <w:rPr>
            <w:webHidden/>
          </w:rPr>
          <w:t>201</w:t>
        </w:r>
        <w:r w:rsidR="00E426E5">
          <w:rPr>
            <w:webHidden/>
          </w:rPr>
          <w:fldChar w:fldCharType="end"/>
        </w:r>
      </w:hyperlink>
    </w:p>
    <w:p w14:paraId="3A46A215" w14:textId="2EEB4AAC" w:rsidR="00E426E5" w:rsidRDefault="00C51A7D">
      <w:pPr>
        <w:pStyle w:val="TOC4"/>
        <w:rPr>
          <w:rFonts w:eastAsiaTheme="minorEastAsia" w:cstheme="minorBidi"/>
          <w:snapToGrid/>
          <w:color w:val="auto"/>
          <w:szCs w:val="22"/>
        </w:rPr>
      </w:pPr>
      <w:hyperlink w:anchor="_Toc41047801" w:history="1">
        <w:r w:rsidR="00E426E5" w:rsidRPr="000227AB">
          <w:rPr>
            <w:rStyle w:val="Hyperlink"/>
          </w:rPr>
          <w:t>Bathymetry Filename (BTH FILE)</w:t>
        </w:r>
        <w:r w:rsidR="00E426E5">
          <w:rPr>
            <w:webHidden/>
          </w:rPr>
          <w:tab/>
        </w:r>
        <w:r w:rsidR="00E426E5">
          <w:rPr>
            <w:webHidden/>
          </w:rPr>
          <w:fldChar w:fldCharType="begin"/>
        </w:r>
        <w:r w:rsidR="00E426E5">
          <w:rPr>
            <w:webHidden/>
          </w:rPr>
          <w:instrText xml:space="preserve"> PAGEREF _Toc41047801 \h </w:instrText>
        </w:r>
        <w:r w:rsidR="00E426E5">
          <w:rPr>
            <w:webHidden/>
          </w:rPr>
        </w:r>
        <w:r w:rsidR="00E426E5">
          <w:rPr>
            <w:webHidden/>
          </w:rPr>
          <w:fldChar w:fldCharType="separate"/>
        </w:r>
        <w:r w:rsidR="00795A65">
          <w:rPr>
            <w:webHidden/>
          </w:rPr>
          <w:t>202</w:t>
        </w:r>
        <w:r w:rsidR="00E426E5">
          <w:rPr>
            <w:webHidden/>
          </w:rPr>
          <w:fldChar w:fldCharType="end"/>
        </w:r>
      </w:hyperlink>
    </w:p>
    <w:p w14:paraId="42C4C3AA" w14:textId="75044A0C" w:rsidR="00E426E5" w:rsidRDefault="00C51A7D">
      <w:pPr>
        <w:pStyle w:val="TOC4"/>
        <w:rPr>
          <w:rFonts w:eastAsiaTheme="minorEastAsia" w:cstheme="minorBidi"/>
          <w:snapToGrid/>
          <w:color w:val="auto"/>
          <w:szCs w:val="22"/>
        </w:rPr>
      </w:pPr>
      <w:hyperlink w:anchor="_Toc41047802" w:history="1">
        <w:r w:rsidR="00E426E5" w:rsidRPr="000227AB">
          <w:rPr>
            <w:rStyle w:val="Hyperlink"/>
          </w:rPr>
          <w:t>Meteorology Filename (MET FILE)</w:t>
        </w:r>
        <w:r w:rsidR="00E426E5">
          <w:rPr>
            <w:webHidden/>
          </w:rPr>
          <w:tab/>
        </w:r>
        <w:r w:rsidR="00E426E5">
          <w:rPr>
            <w:webHidden/>
          </w:rPr>
          <w:fldChar w:fldCharType="begin"/>
        </w:r>
        <w:r w:rsidR="00E426E5">
          <w:rPr>
            <w:webHidden/>
          </w:rPr>
          <w:instrText xml:space="preserve"> PAGEREF _Toc41047802 \h </w:instrText>
        </w:r>
        <w:r w:rsidR="00E426E5">
          <w:rPr>
            <w:webHidden/>
          </w:rPr>
        </w:r>
        <w:r w:rsidR="00E426E5">
          <w:rPr>
            <w:webHidden/>
          </w:rPr>
          <w:fldChar w:fldCharType="separate"/>
        </w:r>
        <w:r w:rsidR="00795A65">
          <w:rPr>
            <w:webHidden/>
          </w:rPr>
          <w:t>202</w:t>
        </w:r>
        <w:r w:rsidR="00E426E5">
          <w:rPr>
            <w:webHidden/>
          </w:rPr>
          <w:fldChar w:fldCharType="end"/>
        </w:r>
      </w:hyperlink>
    </w:p>
    <w:p w14:paraId="119327E7" w14:textId="61AB28FD" w:rsidR="00E426E5" w:rsidRDefault="00C51A7D">
      <w:pPr>
        <w:pStyle w:val="TOC4"/>
        <w:rPr>
          <w:rFonts w:eastAsiaTheme="minorEastAsia" w:cstheme="minorBidi"/>
          <w:snapToGrid/>
          <w:color w:val="auto"/>
          <w:szCs w:val="22"/>
        </w:rPr>
      </w:pPr>
      <w:hyperlink w:anchor="_Toc41047803" w:history="1">
        <w:r w:rsidR="00E426E5" w:rsidRPr="000227AB">
          <w:rPr>
            <w:rStyle w:val="Hyperlink"/>
          </w:rPr>
          <w:t>Light Extinction Filename (EXT FILE)</w:t>
        </w:r>
        <w:r w:rsidR="00E426E5">
          <w:rPr>
            <w:webHidden/>
          </w:rPr>
          <w:tab/>
        </w:r>
        <w:r w:rsidR="00E426E5">
          <w:rPr>
            <w:webHidden/>
          </w:rPr>
          <w:fldChar w:fldCharType="begin"/>
        </w:r>
        <w:r w:rsidR="00E426E5">
          <w:rPr>
            <w:webHidden/>
          </w:rPr>
          <w:instrText xml:space="preserve"> PAGEREF _Toc41047803 \h </w:instrText>
        </w:r>
        <w:r w:rsidR="00E426E5">
          <w:rPr>
            <w:webHidden/>
          </w:rPr>
        </w:r>
        <w:r w:rsidR="00E426E5">
          <w:rPr>
            <w:webHidden/>
          </w:rPr>
          <w:fldChar w:fldCharType="separate"/>
        </w:r>
        <w:r w:rsidR="00795A65">
          <w:rPr>
            <w:webHidden/>
          </w:rPr>
          <w:t>203</w:t>
        </w:r>
        <w:r w:rsidR="00E426E5">
          <w:rPr>
            <w:webHidden/>
          </w:rPr>
          <w:fldChar w:fldCharType="end"/>
        </w:r>
      </w:hyperlink>
    </w:p>
    <w:p w14:paraId="556E85E9" w14:textId="6EB53A06" w:rsidR="00E426E5" w:rsidRDefault="00C51A7D">
      <w:pPr>
        <w:pStyle w:val="TOC4"/>
        <w:rPr>
          <w:rFonts w:eastAsiaTheme="minorEastAsia" w:cstheme="minorBidi"/>
          <w:snapToGrid/>
          <w:color w:val="auto"/>
          <w:szCs w:val="22"/>
        </w:rPr>
      </w:pPr>
      <w:hyperlink w:anchor="_Toc41047804" w:history="1">
        <w:r w:rsidR="00E426E5" w:rsidRPr="000227AB">
          <w:rPr>
            <w:rStyle w:val="Hyperlink"/>
          </w:rPr>
          <w:t>Vertical Profile Filename (VPR FILE)</w:t>
        </w:r>
        <w:r w:rsidR="00E426E5">
          <w:rPr>
            <w:webHidden/>
          </w:rPr>
          <w:tab/>
        </w:r>
        <w:r w:rsidR="00E426E5">
          <w:rPr>
            <w:webHidden/>
          </w:rPr>
          <w:fldChar w:fldCharType="begin"/>
        </w:r>
        <w:r w:rsidR="00E426E5">
          <w:rPr>
            <w:webHidden/>
          </w:rPr>
          <w:instrText xml:space="preserve"> PAGEREF _Toc41047804 \h </w:instrText>
        </w:r>
        <w:r w:rsidR="00E426E5">
          <w:rPr>
            <w:webHidden/>
          </w:rPr>
        </w:r>
        <w:r w:rsidR="00E426E5">
          <w:rPr>
            <w:webHidden/>
          </w:rPr>
          <w:fldChar w:fldCharType="separate"/>
        </w:r>
        <w:r w:rsidR="00795A65">
          <w:rPr>
            <w:webHidden/>
          </w:rPr>
          <w:t>203</w:t>
        </w:r>
        <w:r w:rsidR="00E426E5">
          <w:rPr>
            <w:webHidden/>
          </w:rPr>
          <w:fldChar w:fldCharType="end"/>
        </w:r>
      </w:hyperlink>
    </w:p>
    <w:p w14:paraId="0C140FF1" w14:textId="7C65E4FC" w:rsidR="00E426E5" w:rsidRDefault="00C51A7D">
      <w:pPr>
        <w:pStyle w:val="TOC4"/>
        <w:rPr>
          <w:rFonts w:eastAsiaTheme="minorEastAsia" w:cstheme="minorBidi"/>
          <w:snapToGrid/>
          <w:color w:val="auto"/>
          <w:szCs w:val="22"/>
        </w:rPr>
      </w:pPr>
      <w:hyperlink w:anchor="_Toc41047805" w:history="1">
        <w:r w:rsidR="00E426E5" w:rsidRPr="000227AB">
          <w:rPr>
            <w:rStyle w:val="Hyperlink"/>
          </w:rPr>
          <w:t>Longitudinal Profile Filename (LPR FILE)</w:t>
        </w:r>
        <w:r w:rsidR="00E426E5">
          <w:rPr>
            <w:webHidden/>
          </w:rPr>
          <w:tab/>
        </w:r>
        <w:r w:rsidR="00E426E5">
          <w:rPr>
            <w:webHidden/>
          </w:rPr>
          <w:fldChar w:fldCharType="begin"/>
        </w:r>
        <w:r w:rsidR="00E426E5">
          <w:rPr>
            <w:webHidden/>
          </w:rPr>
          <w:instrText xml:space="preserve"> PAGEREF _Toc41047805 \h </w:instrText>
        </w:r>
        <w:r w:rsidR="00E426E5">
          <w:rPr>
            <w:webHidden/>
          </w:rPr>
        </w:r>
        <w:r w:rsidR="00E426E5">
          <w:rPr>
            <w:webHidden/>
          </w:rPr>
          <w:fldChar w:fldCharType="separate"/>
        </w:r>
        <w:r w:rsidR="00795A65">
          <w:rPr>
            <w:webHidden/>
          </w:rPr>
          <w:t>204</w:t>
        </w:r>
        <w:r w:rsidR="00E426E5">
          <w:rPr>
            <w:webHidden/>
          </w:rPr>
          <w:fldChar w:fldCharType="end"/>
        </w:r>
      </w:hyperlink>
    </w:p>
    <w:p w14:paraId="78B45149" w14:textId="05F1DD29" w:rsidR="00E426E5" w:rsidRDefault="00C51A7D">
      <w:pPr>
        <w:pStyle w:val="TOC4"/>
        <w:rPr>
          <w:rFonts w:eastAsiaTheme="minorEastAsia" w:cstheme="minorBidi"/>
          <w:snapToGrid/>
          <w:color w:val="auto"/>
          <w:szCs w:val="22"/>
        </w:rPr>
      </w:pPr>
      <w:hyperlink w:anchor="_Toc41047806" w:history="1">
        <w:r w:rsidR="00E426E5" w:rsidRPr="000227AB">
          <w:rPr>
            <w:rStyle w:val="Hyperlink"/>
          </w:rPr>
          <w:t>Branch Inflow Filename (QIN FILE)</w:t>
        </w:r>
        <w:r w:rsidR="00E426E5">
          <w:rPr>
            <w:webHidden/>
          </w:rPr>
          <w:tab/>
        </w:r>
        <w:r w:rsidR="00E426E5">
          <w:rPr>
            <w:webHidden/>
          </w:rPr>
          <w:fldChar w:fldCharType="begin"/>
        </w:r>
        <w:r w:rsidR="00E426E5">
          <w:rPr>
            <w:webHidden/>
          </w:rPr>
          <w:instrText xml:space="preserve"> PAGEREF _Toc41047806 \h </w:instrText>
        </w:r>
        <w:r w:rsidR="00E426E5">
          <w:rPr>
            <w:webHidden/>
          </w:rPr>
        </w:r>
        <w:r w:rsidR="00E426E5">
          <w:rPr>
            <w:webHidden/>
          </w:rPr>
          <w:fldChar w:fldCharType="separate"/>
        </w:r>
        <w:r w:rsidR="00795A65">
          <w:rPr>
            <w:webHidden/>
          </w:rPr>
          <w:t>204</w:t>
        </w:r>
        <w:r w:rsidR="00E426E5">
          <w:rPr>
            <w:webHidden/>
          </w:rPr>
          <w:fldChar w:fldCharType="end"/>
        </w:r>
      </w:hyperlink>
    </w:p>
    <w:p w14:paraId="389F5B53" w14:textId="5A891164" w:rsidR="00E426E5" w:rsidRDefault="00C51A7D">
      <w:pPr>
        <w:pStyle w:val="TOC4"/>
        <w:rPr>
          <w:rFonts w:eastAsiaTheme="minorEastAsia" w:cstheme="minorBidi"/>
          <w:snapToGrid/>
          <w:color w:val="auto"/>
          <w:szCs w:val="22"/>
        </w:rPr>
      </w:pPr>
      <w:hyperlink w:anchor="_Toc41047807" w:history="1">
        <w:r w:rsidR="00E426E5" w:rsidRPr="000227AB">
          <w:rPr>
            <w:rStyle w:val="Hyperlink"/>
          </w:rPr>
          <w:t>Branch Inflow Temperature Filename (TIN FILE)</w:t>
        </w:r>
        <w:r w:rsidR="00E426E5">
          <w:rPr>
            <w:webHidden/>
          </w:rPr>
          <w:tab/>
        </w:r>
        <w:r w:rsidR="00E426E5">
          <w:rPr>
            <w:webHidden/>
          </w:rPr>
          <w:fldChar w:fldCharType="begin"/>
        </w:r>
        <w:r w:rsidR="00E426E5">
          <w:rPr>
            <w:webHidden/>
          </w:rPr>
          <w:instrText xml:space="preserve"> PAGEREF _Toc41047807 \h </w:instrText>
        </w:r>
        <w:r w:rsidR="00E426E5">
          <w:rPr>
            <w:webHidden/>
          </w:rPr>
        </w:r>
        <w:r w:rsidR="00E426E5">
          <w:rPr>
            <w:webHidden/>
          </w:rPr>
          <w:fldChar w:fldCharType="separate"/>
        </w:r>
        <w:r w:rsidR="00795A65">
          <w:rPr>
            <w:webHidden/>
          </w:rPr>
          <w:t>205</w:t>
        </w:r>
        <w:r w:rsidR="00E426E5">
          <w:rPr>
            <w:webHidden/>
          </w:rPr>
          <w:fldChar w:fldCharType="end"/>
        </w:r>
      </w:hyperlink>
    </w:p>
    <w:p w14:paraId="547F5817" w14:textId="0CF410BA" w:rsidR="00E426E5" w:rsidRDefault="00C51A7D">
      <w:pPr>
        <w:pStyle w:val="TOC4"/>
        <w:rPr>
          <w:rFonts w:eastAsiaTheme="minorEastAsia" w:cstheme="minorBidi"/>
          <w:snapToGrid/>
          <w:color w:val="auto"/>
          <w:szCs w:val="22"/>
        </w:rPr>
      </w:pPr>
      <w:hyperlink w:anchor="_Toc41047808" w:history="1">
        <w:r w:rsidR="00E426E5" w:rsidRPr="000227AB">
          <w:rPr>
            <w:rStyle w:val="Hyperlink"/>
          </w:rPr>
          <w:t>Branch Inflow Constituent Filename (CIN FILE)</w:t>
        </w:r>
        <w:r w:rsidR="00E426E5">
          <w:rPr>
            <w:webHidden/>
          </w:rPr>
          <w:tab/>
        </w:r>
        <w:r w:rsidR="00E426E5">
          <w:rPr>
            <w:webHidden/>
          </w:rPr>
          <w:fldChar w:fldCharType="begin"/>
        </w:r>
        <w:r w:rsidR="00E426E5">
          <w:rPr>
            <w:webHidden/>
          </w:rPr>
          <w:instrText xml:space="preserve"> PAGEREF _Toc41047808 \h </w:instrText>
        </w:r>
        <w:r w:rsidR="00E426E5">
          <w:rPr>
            <w:webHidden/>
          </w:rPr>
        </w:r>
        <w:r w:rsidR="00E426E5">
          <w:rPr>
            <w:webHidden/>
          </w:rPr>
          <w:fldChar w:fldCharType="separate"/>
        </w:r>
        <w:r w:rsidR="00795A65">
          <w:rPr>
            <w:webHidden/>
          </w:rPr>
          <w:t>205</w:t>
        </w:r>
        <w:r w:rsidR="00E426E5">
          <w:rPr>
            <w:webHidden/>
          </w:rPr>
          <w:fldChar w:fldCharType="end"/>
        </w:r>
      </w:hyperlink>
    </w:p>
    <w:p w14:paraId="34635B80" w14:textId="4A481272" w:rsidR="00E426E5" w:rsidRDefault="00C51A7D">
      <w:pPr>
        <w:pStyle w:val="TOC4"/>
        <w:rPr>
          <w:rFonts w:eastAsiaTheme="minorEastAsia" w:cstheme="minorBidi"/>
          <w:snapToGrid/>
          <w:color w:val="auto"/>
          <w:szCs w:val="22"/>
        </w:rPr>
      </w:pPr>
      <w:hyperlink w:anchor="_Toc41047809" w:history="1">
        <w:r w:rsidR="00E426E5" w:rsidRPr="000227AB">
          <w:rPr>
            <w:rStyle w:val="Hyperlink"/>
          </w:rPr>
          <w:t>Branch Outflow Filename (QOT FILE)</w:t>
        </w:r>
        <w:r w:rsidR="00E426E5">
          <w:rPr>
            <w:webHidden/>
          </w:rPr>
          <w:tab/>
        </w:r>
        <w:r w:rsidR="00E426E5">
          <w:rPr>
            <w:webHidden/>
          </w:rPr>
          <w:fldChar w:fldCharType="begin"/>
        </w:r>
        <w:r w:rsidR="00E426E5">
          <w:rPr>
            <w:webHidden/>
          </w:rPr>
          <w:instrText xml:space="preserve"> PAGEREF _Toc41047809 \h </w:instrText>
        </w:r>
        <w:r w:rsidR="00E426E5">
          <w:rPr>
            <w:webHidden/>
          </w:rPr>
        </w:r>
        <w:r w:rsidR="00E426E5">
          <w:rPr>
            <w:webHidden/>
          </w:rPr>
          <w:fldChar w:fldCharType="separate"/>
        </w:r>
        <w:r w:rsidR="00795A65">
          <w:rPr>
            <w:webHidden/>
          </w:rPr>
          <w:t>206</w:t>
        </w:r>
        <w:r w:rsidR="00E426E5">
          <w:rPr>
            <w:webHidden/>
          </w:rPr>
          <w:fldChar w:fldCharType="end"/>
        </w:r>
      </w:hyperlink>
    </w:p>
    <w:p w14:paraId="62B9FB9D" w14:textId="5B64CEE3" w:rsidR="00E426E5" w:rsidRDefault="00C51A7D">
      <w:pPr>
        <w:pStyle w:val="TOC4"/>
        <w:rPr>
          <w:rFonts w:eastAsiaTheme="minorEastAsia" w:cstheme="minorBidi"/>
          <w:snapToGrid/>
          <w:color w:val="auto"/>
          <w:szCs w:val="22"/>
        </w:rPr>
      </w:pPr>
      <w:hyperlink w:anchor="_Toc41047810" w:history="1">
        <w:r w:rsidR="00E426E5" w:rsidRPr="000227AB">
          <w:rPr>
            <w:rStyle w:val="Hyperlink"/>
          </w:rPr>
          <w:t>Tributary Inflow Filename (QTR FILE)</w:t>
        </w:r>
        <w:r w:rsidR="00E426E5">
          <w:rPr>
            <w:webHidden/>
          </w:rPr>
          <w:tab/>
        </w:r>
        <w:r w:rsidR="00E426E5">
          <w:rPr>
            <w:webHidden/>
          </w:rPr>
          <w:fldChar w:fldCharType="begin"/>
        </w:r>
        <w:r w:rsidR="00E426E5">
          <w:rPr>
            <w:webHidden/>
          </w:rPr>
          <w:instrText xml:space="preserve"> PAGEREF _Toc41047810 \h </w:instrText>
        </w:r>
        <w:r w:rsidR="00E426E5">
          <w:rPr>
            <w:webHidden/>
          </w:rPr>
        </w:r>
        <w:r w:rsidR="00E426E5">
          <w:rPr>
            <w:webHidden/>
          </w:rPr>
          <w:fldChar w:fldCharType="separate"/>
        </w:r>
        <w:r w:rsidR="00795A65">
          <w:rPr>
            <w:webHidden/>
          </w:rPr>
          <w:t>206</w:t>
        </w:r>
        <w:r w:rsidR="00E426E5">
          <w:rPr>
            <w:webHidden/>
          </w:rPr>
          <w:fldChar w:fldCharType="end"/>
        </w:r>
      </w:hyperlink>
    </w:p>
    <w:p w14:paraId="13F6A622" w14:textId="54E3B13E" w:rsidR="00E426E5" w:rsidRDefault="00C51A7D">
      <w:pPr>
        <w:pStyle w:val="TOC4"/>
        <w:rPr>
          <w:rFonts w:eastAsiaTheme="minorEastAsia" w:cstheme="minorBidi"/>
          <w:snapToGrid/>
          <w:color w:val="auto"/>
          <w:szCs w:val="22"/>
        </w:rPr>
      </w:pPr>
      <w:hyperlink w:anchor="_Toc41047811" w:history="1">
        <w:r w:rsidR="00E426E5" w:rsidRPr="000227AB">
          <w:rPr>
            <w:rStyle w:val="Hyperlink"/>
          </w:rPr>
          <w:t>Tributary Inflow Temperature Filename (TTR FILE)</w:t>
        </w:r>
        <w:r w:rsidR="00E426E5">
          <w:rPr>
            <w:webHidden/>
          </w:rPr>
          <w:tab/>
        </w:r>
        <w:r w:rsidR="00E426E5">
          <w:rPr>
            <w:webHidden/>
          </w:rPr>
          <w:fldChar w:fldCharType="begin"/>
        </w:r>
        <w:r w:rsidR="00E426E5">
          <w:rPr>
            <w:webHidden/>
          </w:rPr>
          <w:instrText xml:space="preserve"> PAGEREF _Toc41047811 \h </w:instrText>
        </w:r>
        <w:r w:rsidR="00E426E5">
          <w:rPr>
            <w:webHidden/>
          </w:rPr>
        </w:r>
        <w:r w:rsidR="00E426E5">
          <w:rPr>
            <w:webHidden/>
          </w:rPr>
          <w:fldChar w:fldCharType="separate"/>
        </w:r>
        <w:r w:rsidR="00795A65">
          <w:rPr>
            <w:webHidden/>
          </w:rPr>
          <w:t>207</w:t>
        </w:r>
        <w:r w:rsidR="00E426E5">
          <w:rPr>
            <w:webHidden/>
          </w:rPr>
          <w:fldChar w:fldCharType="end"/>
        </w:r>
      </w:hyperlink>
    </w:p>
    <w:p w14:paraId="78500FA2" w14:textId="0BDC83DB" w:rsidR="00E426E5" w:rsidRDefault="00C51A7D">
      <w:pPr>
        <w:pStyle w:val="TOC4"/>
        <w:rPr>
          <w:rFonts w:eastAsiaTheme="minorEastAsia" w:cstheme="minorBidi"/>
          <w:snapToGrid/>
          <w:color w:val="auto"/>
          <w:szCs w:val="22"/>
        </w:rPr>
      </w:pPr>
      <w:hyperlink w:anchor="_Toc41047812" w:history="1">
        <w:r w:rsidR="00E426E5" w:rsidRPr="000227AB">
          <w:rPr>
            <w:rStyle w:val="Hyperlink"/>
          </w:rPr>
          <w:t>Tributary Inflow Concentration Filename (CTR FILE)</w:t>
        </w:r>
        <w:r w:rsidR="00E426E5">
          <w:rPr>
            <w:webHidden/>
          </w:rPr>
          <w:tab/>
        </w:r>
        <w:r w:rsidR="00E426E5">
          <w:rPr>
            <w:webHidden/>
          </w:rPr>
          <w:fldChar w:fldCharType="begin"/>
        </w:r>
        <w:r w:rsidR="00E426E5">
          <w:rPr>
            <w:webHidden/>
          </w:rPr>
          <w:instrText xml:space="preserve"> PAGEREF _Toc41047812 \h </w:instrText>
        </w:r>
        <w:r w:rsidR="00E426E5">
          <w:rPr>
            <w:webHidden/>
          </w:rPr>
        </w:r>
        <w:r w:rsidR="00E426E5">
          <w:rPr>
            <w:webHidden/>
          </w:rPr>
          <w:fldChar w:fldCharType="separate"/>
        </w:r>
        <w:r w:rsidR="00795A65">
          <w:rPr>
            <w:webHidden/>
          </w:rPr>
          <w:t>207</w:t>
        </w:r>
        <w:r w:rsidR="00E426E5">
          <w:rPr>
            <w:webHidden/>
          </w:rPr>
          <w:fldChar w:fldCharType="end"/>
        </w:r>
      </w:hyperlink>
    </w:p>
    <w:p w14:paraId="3274BD47" w14:textId="1737CB0C" w:rsidR="00E426E5" w:rsidRDefault="00C51A7D">
      <w:pPr>
        <w:pStyle w:val="TOC4"/>
        <w:rPr>
          <w:rFonts w:eastAsiaTheme="minorEastAsia" w:cstheme="minorBidi"/>
          <w:snapToGrid/>
          <w:color w:val="auto"/>
          <w:szCs w:val="22"/>
        </w:rPr>
      </w:pPr>
      <w:hyperlink w:anchor="_Toc41047813" w:history="1">
        <w:r w:rsidR="00E426E5" w:rsidRPr="000227AB">
          <w:rPr>
            <w:rStyle w:val="Hyperlink"/>
          </w:rPr>
          <w:t>Distributed Tributary Inflow Filename (QDT FILE)</w:t>
        </w:r>
        <w:r w:rsidR="00E426E5">
          <w:rPr>
            <w:webHidden/>
          </w:rPr>
          <w:tab/>
        </w:r>
        <w:r w:rsidR="00E426E5">
          <w:rPr>
            <w:webHidden/>
          </w:rPr>
          <w:fldChar w:fldCharType="begin"/>
        </w:r>
        <w:r w:rsidR="00E426E5">
          <w:rPr>
            <w:webHidden/>
          </w:rPr>
          <w:instrText xml:space="preserve"> PAGEREF _Toc41047813 \h </w:instrText>
        </w:r>
        <w:r w:rsidR="00E426E5">
          <w:rPr>
            <w:webHidden/>
          </w:rPr>
        </w:r>
        <w:r w:rsidR="00E426E5">
          <w:rPr>
            <w:webHidden/>
          </w:rPr>
          <w:fldChar w:fldCharType="separate"/>
        </w:r>
        <w:r w:rsidR="00795A65">
          <w:rPr>
            <w:webHidden/>
          </w:rPr>
          <w:t>208</w:t>
        </w:r>
        <w:r w:rsidR="00E426E5">
          <w:rPr>
            <w:webHidden/>
          </w:rPr>
          <w:fldChar w:fldCharType="end"/>
        </w:r>
      </w:hyperlink>
    </w:p>
    <w:p w14:paraId="438E1759" w14:textId="7793A26D" w:rsidR="00E426E5" w:rsidRDefault="00C51A7D">
      <w:pPr>
        <w:pStyle w:val="TOC4"/>
        <w:rPr>
          <w:rFonts w:eastAsiaTheme="minorEastAsia" w:cstheme="minorBidi"/>
          <w:snapToGrid/>
          <w:color w:val="auto"/>
          <w:szCs w:val="22"/>
        </w:rPr>
      </w:pPr>
      <w:hyperlink w:anchor="_Toc41047814" w:history="1">
        <w:r w:rsidR="00E426E5" w:rsidRPr="000227AB">
          <w:rPr>
            <w:rStyle w:val="Hyperlink"/>
          </w:rPr>
          <w:t>Distributed Tributary Inflow Temperature Filename (TDT FILE)</w:t>
        </w:r>
        <w:r w:rsidR="00E426E5">
          <w:rPr>
            <w:webHidden/>
          </w:rPr>
          <w:tab/>
        </w:r>
        <w:r w:rsidR="00E426E5">
          <w:rPr>
            <w:webHidden/>
          </w:rPr>
          <w:fldChar w:fldCharType="begin"/>
        </w:r>
        <w:r w:rsidR="00E426E5">
          <w:rPr>
            <w:webHidden/>
          </w:rPr>
          <w:instrText xml:space="preserve"> PAGEREF _Toc41047814 \h </w:instrText>
        </w:r>
        <w:r w:rsidR="00E426E5">
          <w:rPr>
            <w:webHidden/>
          </w:rPr>
        </w:r>
        <w:r w:rsidR="00E426E5">
          <w:rPr>
            <w:webHidden/>
          </w:rPr>
          <w:fldChar w:fldCharType="separate"/>
        </w:r>
        <w:r w:rsidR="00795A65">
          <w:rPr>
            <w:webHidden/>
          </w:rPr>
          <w:t>208</w:t>
        </w:r>
        <w:r w:rsidR="00E426E5">
          <w:rPr>
            <w:webHidden/>
          </w:rPr>
          <w:fldChar w:fldCharType="end"/>
        </w:r>
      </w:hyperlink>
    </w:p>
    <w:p w14:paraId="3D2280E8" w14:textId="100990CF" w:rsidR="00E426E5" w:rsidRDefault="00C51A7D">
      <w:pPr>
        <w:pStyle w:val="TOC4"/>
        <w:rPr>
          <w:rFonts w:eastAsiaTheme="minorEastAsia" w:cstheme="minorBidi"/>
          <w:snapToGrid/>
          <w:color w:val="auto"/>
          <w:szCs w:val="22"/>
        </w:rPr>
      </w:pPr>
      <w:hyperlink w:anchor="_Toc41047815" w:history="1">
        <w:r w:rsidR="00E426E5" w:rsidRPr="000227AB">
          <w:rPr>
            <w:rStyle w:val="Hyperlink"/>
          </w:rPr>
          <w:t>Distributed Tributary Inflow Concentration Filename (CDT FILE)</w:t>
        </w:r>
        <w:r w:rsidR="00E426E5">
          <w:rPr>
            <w:webHidden/>
          </w:rPr>
          <w:tab/>
        </w:r>
        <w:r w:rsidR="00E426E5">
          <w:rPr>
            <w:webHidden/>
          </w:rPr>
          <w:fldChar w:fldCharType="begin"/>
        </w:r>
        <w:r w:rsidR="00E426E5">
          <w:rPr>
            <w:webHidden/>
          </w:rPr>
          <w:instrText xml:space="preserve"> PAGEREF _Toc41047815 \h </w:instrText>
        </w:r>
        <w:r w:rsidR="00E426E5">
          <w:rPr>
            <w:webHidden/>
          </w:rPr>
        </w:r>
        <w:r w:rsidR="00E426E5">
          <w:rPr>
            <w:webHidden/>
          </w:rPr>
          <w:fldChar w:fldCharType="separate"/>
        </w:r>
        <w:r w:rsidR="00795A65">
          <w:rPr>
            <w:webHidden/>
          </w:rPr>
          <w:t>209</w:t>
        </w:r>
        <w:r w:rsidR="00E426E5">
          <w:rPr>
            <w:webHidden/>
          </w:rPr>
          <w:fldChar w:fldCharType="end"/>
        </w:r>
      </w:hyperlink>
    </w:p>
    <w:p w14:paraId="6FB81A5F" w14:textId="0D5BAFD6" w:rsidR="00E426E5" w:rsidRDefault="00C51A7D">
      <w:pPr>
        <w:pStyle w:val="TOC4"/>
        <w:rPr>
          <w:rFonts w:eastAsiaTheme="minorEastAsia" w:cstheme="minorBidi"/>
          <w:snapToGrid/>
          <w:color w:val="auto"/>
          <w:szCs w:val="22"/>
        </w:rPr>
      </w:pPr>
      <w:hyperlink w:anchor="_Toc41047816" w:history="1">
        <w:r w:rsidR="00E426E5" w:rsidRPr="000227AB">
          <w:rPr>
            <w:rStyle w:val="Hyperlink"/>
          </w:rPr>
          <w:t>Precipitation Filename (PRE FILE)</w:t>
        </w:r>
        <w:r w:rsidR="00E426E5">
          <w:rPr>
            <w:webHidden/>
          </w:rPr>
          <w:tab/>
        </w:r>
        <w:r w:rsidR="00E426E5">
          <w:rPr>
            <w:webHidden/>
          </w:rPr>
          <w:fldChar w:fldCharType="begin"/>
        </w:r>
        <w:r w:rsidR="00E426E5">
          <w:rPr>
            <w:webHidden/>
          </w:rPr>
          <w:instrText xml:space="preserve"> PAGEREF _Toc41047816 \h </w:instrText>
        </w:r>
        <w:r w:rsidR="00E426E5">
          <w:rPr>
            <w:webHidden/>
          </w:rPr>
        </w:r>
        <w:r w:rsidR="00E426E5">
          <w:rPr>
            <w:webHidden/>
          </w:rPr>
          <w:fldChar w:fldCharType="separate"/>
        </w:r>
        <w:r w:rsidR="00795A65">
          <w:rPr>
            <w:webHidden/>
          </w:rPr>
          <w:t>209</w:t>
        </w:r>
        <w:r w:rsidR="00E426E5">
          <w:rPr>
            <w:webHidden/>
          </w:rPr>
          <w:fldChar w:fldCharType="end"/>
        </w:r>
      </w:hyperlink>
    </w:p>
    <w:p w14:paraId="04D8A367" w14:textId="5C2E0061" w:rsidR="00E426E5" w:rsidRDefault="00C51A7D">
      <w:pPr>
        <w:pStyle w:val="TOC4"/>
        <w:rPr>
          <w:rFonts w:eastAsiaTheme="minorEastAsia" w:cstheme="minorBidi"/>
          <w:snapToGrid/>
          <w:color w:val="auto"/>
          <w:szCs w:val="22"/>
        </w:rPr>
      </w:pPr>
      <w:hyperlink w:anchor="_Toc41047817" w:history="1">
        <w:r w:rsidR="00E426E5" w:rsidRPr="000227AB">
          <w:rPr>
            <w:rStyle w:val="Hyperlink"/>
          </w:rPr>
          <w:t>Precipitation Temperature Filename (TPR FILE)</w:t>
        </w:r>
        <w:r w:rsidR="00E426E5">
          <w:rPr>
            <w:webHidden/>
          </w:rPr>
          <w:tab/>
        </w:r>
        <w:r w:rsidR="00E426E5">
          <w:rPr>
            <w:webHidden/>
          </w:rPr>
          <w:fldChar w:fldCharType="begin"/>
        </w:r>
        <w:r w:rsidR="00E426E5">
          <w:rPr>
            <w:webHidden/>
          </w:rPr>
          <w:instrText xml:space="preserve"> PAGEREF _Toc41047817 \h </w:instrText>
        </w:r>
        <w:r w:rsidR="00E426E5">
          <w:rPr>
            <w:webHidden/>
          </w:rPr>
        </w:r>
        <w:r w:rsidR="00E426E5">
          <w:rPr>
            <w:webHidden/>
          </w:rPr>
          <w:fldChar w:fldCharType="separate"/>
        </w:r>
        <w:r w:rsidR="00795A65">
          <w:rPr>
            <w:webHidden/>
          </w:rPr>
          <w:t>210</w:t>
        </w:r>
        <w:r w:rsidR="00E426E5">
          <w:rPr>
            <w:webHidden/>
          </w:rPr>
          <w:fldChar w:fldCharType="end"/>
        </w:r>
      </w:hyperlink>
    </w:p>
    <w:p w14:paraId="060167AF" w14:textId="5C3737E6" w:rsidR="00E426E5" w:rsidRDefault="00C51A7D">
      <w:pPr>
        <w:pStyle w:val="TOC4"/>
        <w:rPr>
          <w:rFonts w:eastAsiaTheme="minorEastAsia" w:cstheme="minorBidi"/>
          <w:snapToGrid/>
          <w:color w:val="auto"/>
          <w:szCs w:val="22"/>
        </w:rPr>
      </w:pPr>
      <w:hyperlink w:anchor="_Toc41047818" w:history="1">
        <w:r w:rsidR="00E426E5" w:rsidRPr="000227AB">
          <w:rPr>
            <w:rStyle w:val="Hyperlink"/>
          </w:rPr>
          <w:t>Precipitation Concentration Filename (CPR FILE)</w:t>
        </w:r>
        <w:r w:rsidR="00E426E5">
          <w:rPr>
            <w:webHidden/>
          </w:rPr>
          <w:tab/>
        </w:r>
        <w:r w:rsidR="00E426E5">
          <w:rPr>
            <w:webHidden/>
          </w:rPr>
          <w:fldChar w:fldCharType="begin"/>
        </w:r>
        <w:r w:rsidR="00E426E5">
          <w:rPr>
            <w:webHidden/>
          </w:rPr>
          <w:instrText xml:space="preserve"> PAGEREF _Toc41047818 \h </w:instrText>
        </w:r>
        <w:r w:rsidR="00E426E5">
          <w:rPr>
            <w:webHidden/>
          </w:rPr>
        </w:r>
        <w:r w:rsidR="00E426E5">
          <w:rPr>
            <w:webHidden/>
          </w:rPr>
          <w:fldChar w:fldCharType="separate"/>
        </w:r>
        <w:r w:rsidR="00795A65">
          <w:rPr>
            <w:webHidden/>
          </w:rPr>
          <w:t>210</w:t>
        </w:r>
        <w:r w:rsidR="00E426E5">
          <w:rPr>
            <w:webHidden/>
          </w:rPr>
          <w:fldChar w:fldCharType="end"/>
        </w:r>
      </w:hyperlink>
    </w:p>
    <w:p w14:paraId="7EF36010" w14:textId="392463E0" w:rsidR="00E426E5" w:rsidRDefault="00C51A7D">
      <w:pPr>
        <w:pStyle w:val="TOC4"/>
        <w:rPr>
          <w:rFonts w:eastAsiaTheme="minorEastAsia" w:cstheme="minorBidi"/>
          <w:snapToGrid/>
          <w:color w:val="auto"/>
          <w:szCs w:val="22"/>
        </w:rPr>
      </w:pPr>
      <w:hyperlink w:anchor="_Toc41047819" w:history="1">
        <w:r w:rsidR="00E426E5" w:rsidRPr="000227AB">
          <w:rPr>
            <w:rStyle w:val="Hyperlink"/>
          </w:rPr>
          <w:t>External Upstream Head Filename (EUH FILE)</w:t>
        </w:r>
        <w:r w:rsidR="00E426E5">
          <w:rPr>
            <w:webHidden/>
          </w:rPr>
          <w:tab/>
        </w:r>
        <w:r w:rsidR="00E426E5">
          <w:rPr>
            <w:webHidden/>
          </w:rPr>
          <w:fldChar w:fldCharType="begin"/>
        </w:r>
        <w:r w:rsidR="00E426E5">
          <w:rPr>
            <w:webHidden/>
          </w:rPr>
          <w:instrText xml:space="preserve"> PAGEREF _Toc41047819 \h </w:instrText>
        </w:r>
        <w:r w:rsidR="00E426E5">
          <w:rPr>
            <w:webHidden/>
          </w:rPr>
        </w:r>
        <w:r w:rsidR="00E426E5">
          <w:rPr>
            <w:webHidden/>
          </w:rPr>
          <w:fldChar w:fldCharType="separate"/>
        </w:r>
        <w:r w:rsidR="00795A65">
          <w:rPr>
            <w:webHidden/>
          </w:rPr>
          <w:t>211</w:t>
        </w:r>
        <w:r w:rsidR="00E426E5">
          <w:rPr>
            <w:webHidden/>
          </w:rPr>
          <w:fldChar w:fldCharType="end"/>
        </w:r>
      </w:hyperlink>
    </w:p>
    <w:p w14:paraId="59B94E8E" w14:textId="76B06752" w:rsidR="00E426E5" w:rsidRDefault="00C51A7D">
      <w:pPr>
        <w:pStyle w:val="TOC4"/>
        <w:rPr>
          <w:rFonts w:eastAsiaTheme="minorEastAsia" w:cstheme="minorBidi"/>
          <w:snapToGrid/>
          <w:color w:val="auto"/>
          <w:szCs w:val="22"/>
        </w:rPr>
      </w:pPr>
      <w:hyperlink w:anchor="_Toc41047820" w:history="1">
        <w:r w:rsidR="00E426E5" w:rsidRPr="000227AB">
          <w:rPr>
            <w:rStyle w:val="Hyperlink"/>
          </w:rPr>
          <w:t>External Upstream Head Temperature Filename (TUH FILE)</w:t>
        </w:r>
        <w:r w:rsidR="00E426E5">
          <w:rPr>
            <w:webHidden/>
          </w:rPr>
          <w:tab/>
        </w:r>
        <w:r w:rsidR="00E426E5">
          <w:rPr>
            <w:webHidden/>
          </w:rPr>
          <w:fldChar w:fldCharType="begin"/>
        </w:r>
        <w:r w:rsidR="00E426E5">
          <w:rPr>
            <w:webHidden/>
          </w:rPr>
          <w:instrText xml:space="preserve"> PAGEREF _Toc41047820 \h </w:instrText>
        </w:r>
        <w:r w:rsidR="00E426E5">
          <w:rPr>
            <w:webHidden/>
          </w:rPr>
        </w:r>
        <w:r w:rsidR="00E426E5">
          <w:rPr>
            <w:webHidden/>
          </w:rPr>
          <w:fldChar w:fldCharType="separate"/>
        </w:r>
        <w:r w:rsidR="00795A65">
          <w:rPr>
            <w:webHidden/>
          </w:rPr>
          <w:t>211</w:t>
        </w:r>
        <w:r w:rsidR="00E426E5">
          <w:rPr>
            <w:webHidden/>
          </w:rPr>
          <w:fldChar w:fldCharType="end"/>
        </w:r>
      </w:hyperlink>
    </w:p>
    <w:p w14:paraId="35078A75" w14:textId="7A14C265" w:rsidR="00E426E5" w:rsidRDefault="00C51A7D">
      <w:pPr>
        <w:pStyle w:val="TOC4"/>
        <w:rPr>
          <w:rFonts w:eastAsiaTheme="minorEastAsia" w:cstheme="minorBidi"/>
          <w:snapToGrid/>
          <w:color w:val="auto"/>
          <w:szCs w:val="22"/>
        </w:rPr>
      </w:pPr>
      <w:hyperlink w:anchor="_Toc41047821" w:history="1">
        <w:r w:rsidR="00E426E5" w:rsidRPr="000227AB">
          <w:rPr>
            <w:rStyle w:val="Hyperlink"/>
          </w:rPr>
          <w:t>External Upstream Head Concentration Filename (CUH FILE)</w:t>
        </w:r>
        <w:r w:rsidR="00E426E5">
          <w:rPr>
            <w:webHidden/>
          </w:rPr>
          <w:tab/>
        </w:r>
        <w:r w:rsidR="00E426E5">
          <w:rPr>
            <w:webHidden/>
          </w:rPr>
          <w:fldChar w:fldCharType="begin"/>
        </w:r>
        <w:r w:rsidR="00E426E5">
          <w:rPr>
            <w:webHidden/>
          </w:rPr>
          <w:instrText xml:space="preserve"> PAGEREF _Toc41047821 \h </w:instrText>
        </w:r>
        <w:r w:rsidR="00E426E5">
          <w:rPr>
            <w:webHidden/>
          </w:rPr>
        </w:r>
        <w:r w:rsidR="00E426E5">
          <w:rPr>
            <w:webHidden/>
          </w:rPr>
          <w:fldChar w:fldCharType="separate"/>
        </w:r>
        <w:r w:rsidR="00795A65">
          <w:rPr>
            <w:webHidden/>
          </w:rPr>
          <w:t>212</w:t>
        </w:r>
        <w:r w:rsidR="00E426E5">
          <w:rPr>
            <w:webHidden/>
          </w:rPr>
          <w:fldChar w:fldCharType="end"/>
        </w:r>
      </w:hyperlink>
    </w:p>
    <w:p w14:paraId="7D57816B" w14:textId="0DE86448" w:rsidR="00E426E5" w:rsidRDefault="00C51A7D">
      <w:pPr>
        <w:pStyle w:val="TOC4"/>
        <w:rPr>
          <w:rFonts w:eastAsiaTheme="minorEastAsia" w:cstheme="minorBidi"/>
          <w:snapToGrid/>
          <w:color w:val="auto"/>
          <w:szCs w:val="22"/>
        </w:rPr>
      </w:pPr>
      <w:hyperlink w:anchor="_Toc41047822" w:history="1">
        <w:r w:rsidR="00E426E5" w:rsidRPr="000227AB">
          <w:rPr>
            <w:rStyle w:val="Hyperlink"/>
          </w:rPr>
          <w:t>External Downstream Head Filename (EDH FILE)</w:t>
        </w:r>
        <w:r w:rsidR="00E426E5">
          <w:rPr>
            <w:webHidden/>
          </w:rPr>
          <w:tab/>
        </w:r>
        <w:r w:rsidR="00E426E5">
          <w:rPr>
            <w:webHidden/>
          </w:rPr>
          <w:fldChar w:fldCharType="begin"/>
        </w:r>
        <w:r w:rsidR="00E426E5">
          <w:rPr>
            <w:webHidden/>
          </w:rPr>
          <w:instrText xml:space="preserve"> PAGEREF _Toc41047822 \h </w:instrText>
        </w:r>
        <w:r w:rsidR="00E426E5">
          <w:rPr>
            <w:webHidden/>
          </w:rPr>
        </w:r>
        <w:r w:rsidR="00E426E5">
          <w:rPr>
            <w:webHidden/>
          </w:rPr>
          <w:fldChar w:fldCharType="separate"/>
        </w:r>
        <w:r w:rsidR="00795A65">
          <w:rPr>
            <w:webHidden/>
          </w:rPr>
          <w:t>212</w:t>
        </w:r>
        <w:r w:rsidR="00E426E5">
          <w:rPr>
            <w:webHidden/>
          </w:rPr>
          <w:fldChar w:fldCharType="end"/>
        </w:r>
      </w:hyperlink>
    </w:p>
    <w:p w14:paraId="210CDAB0" w14:textId="0B0708B0" w:rsidR="00E426E5" w:rsidRDefault="00C51A7D">
      <w:pPr>
        <w:pStyle w:val="TOC4"/>
        <w:rPr>
          <w:rFonts w:eastAsiaTheme="minorEastAsia" w:cstheme="minorBidi"/>
          <w:snapToGrid/>
          <w:color w:val="auto"/>
          <w:szCs w:val="22"/>
        </w:rPr>
      </w:pPr>
      <w:hyperlink w:anchor="_Toc41047823" w:history="1">
        <w:r w:rsidR="00E426E5" w:rsidRPr="000227AB">
          <w:rPr>
            <w:rStyle w:val="Hyperlink"/>
          </w:rPr>
          <w:t>External Downstream Head Temperature Filename (TDH FILE)</w:t>
        </w:r>
        <w:r w:rsidR="00E426E5">
          <w:rPr>
            <w:webHidden/>
          </w:rPr>
          <w:tab/>
        </w:r>
        <w:r w:rsidR="00E426E5">
          <w:rPr>
            <w:webHidden/>
          </w:rPr>
          <w:fldChar w:fldCharType="begin"/>
        </w:r>
        <w:r w:rsidR="00E426E5">
          <w:rPr>
            <w:webHidden/>
          </w:rPr>
          <w:instrText xml:space="preserve"> PAGEREF _Toc41047823 \h </w:instrText>
        </w:r>
        <w:r w:rsidR="00E426E5">
          <w:rPr>
            <w:webHidden/>
          </w:rPr>
        </w:r>
        <w:r w:rsidR="00E426E5">
          <w:rPr>
            <w:webHidden/>
          </w:rPr>
          <w:fldChar w:fldCharType="separate"/>
        </w:r>
        <w:r w:rsidR="00795A65">
          <w:rPr>
            <w:webHidden/>
          </w:rPr>
          <w:t>213</w:t>
        </w:r>
        <w:r w:rsidR="00E426E5">
          <w:rPr>
            <w:webHidden/>
          </w:rPr>
          <w:fldChar w:fldCharType="end"/>
        </w:r>
      </w:hyperlink>
    </w:p>
    <w:p w14:paraId="052E4C50" w14:textId="16BEC0FC" w:rsidR="00E426E5" w:rsidRDefault="00C51A7D">
      <w:pPr>
        <w:pStyle w:val="TOC4"/>
        <w:rPr>
          <w:rFonts w:eastAsiaTheme="minorEastAsia" w:cstheme="minorBidi"/>
          <w:snapToGrid/>
          <w:color w:val="auto"/>
          <w:szCs w:val="22"/>
        </w:rPr>
      </w:pPr>
      <w:hyperlink w:anchor="_Toc41047824" w:history="1">
        <w:r w:rsidR="00E426E5" w:rsidRPr="000227AB">
          <w:rPr>
            <w:rStyle w:val="Hyperlink"/>
          </w:rPr>
          <w:t>External Downstream Head Concentration Filename (CDH FILE)</w:t>
        </w:r>
        <w:r w:rsidR="00E426E5">
          <w:rPr>
            <w:webHidden/>
          </w:rPr>
          <w:tab/>
        </w:r>
        <w:r w:rsidR="00E426E5">
          <w:rPr>
            <w:webHidden/>
          </w:rPr>
          <w:fldChar w:fldCharType="begin"/>
        </w:r>
        <w:r w:rsidR="00E426E5">
          <w:rPr>
            <w:webHidden/>
          </w:rPr>
          <w:instrText xml:space="preserve"> PAGEREF _Toc41047824 \h </w:instrText>
        </w:r>
        <w:r w:rsidR="00E426E5">
          <w:rPr>
            <w:webHidden/>
          </w:rPr>
        </w:r>
        <w:r w:rsidR="00E426E5">
          <w:rPr>
            <w:webHidden/>
          </w:rPr>
          <w:fldChar w:fldCharType="separate"/>
        </w:r>
        <w:r w:rsidR="00795A65">
          <w:rPr>
            <w:webHidden/>
          </w:rPr>
          <w:t>213</w:t>
        </w:r>
        <w:r w:rsidR="00E426E5">
          <w:rPr>
            <w:webHidden/>
          </w:rPr>
          <w:fldChar w:fldCharType="end"/>
        </w:r>
      </w:hyperlink>
    </w:p>
    <w:p w14:paraId="5C323948" w14:textId="6A80481D" w:rsidR="00E426E5" w:rsidRDefault="00C51A7D">
      <w:pPr>
        <w:pStyle w:val="TOC4"/>
        <w:rPr>
          <w:rFonts w:eastAsiaTheme="minorEastAsia" w:cstheme="minorBidi"/>
          <w:snapToGrid/>
          <w:color w:val="auto"/>
          <w:szCs w:val="22"/>
        </w:rPr>
      </w:pPr>
      <w:hyperlink w:anchor="_Toc41047825" w:history="1">
        <w:r w:rsidR="00E426E5" w:rsidRPr="000227AB">
          <w:rPr>
            <w:rStyle w:val="Hyperlink"/>
          </w:rPr>
          <w:t>Snapshot Filename (SNP FILE)</w:t>
        </w:r>
        <w:r w:rsidR="00E426E5">
          <w:rPr>
            <w:webHidden/>
          </w:rPr>
          <w:tab/>
        </w:r>
        <w:r w:rsidR="00E426E5">
          <w:rPr>
            <w:webHidden/>
          </w:rPr>
          <w:fldChar w:fldCharType="begin"/>
        </w:r>
        <w:r w:rsidR="00E426E5">
          <w:rPr>
            <w:webHidden/>
          </w:rPr>
          <w:instrText xml:space="preserve"> PAGEREF _Toc41047825 \h </w:instrText>
        </w:r>
        <w:r w:rsidR="00E426E5">
          <w:rPr>
            <w:webHidden/>
          </w:rPr>
        </w:r>
        <w:r w:rsidR="00E426E5">
          <w:rPr>
            <w:webHidden/>
          </w:rPr>
          <w:fldChar w:fldCharType="separate"/>
        </w:r>
        <w:r w:rsidR="00795A65">
          <w:rPr>
            <w:webHidden/>
          </w:rPr>
          <w:t>214</w:t>
        </w:r>
        <w:r w:rsidR="00E426E5">
          <w:rPr>
            <w:webHidden/>
          </w:rPr>
          <w:fldChar w:fldCharType="end"/>
        </w:r>
      </w:hyperlink>
    </w:p>
    <w:p w14:paraId="0DCC5D0B" w14:textId="0FD0FF8D" w:rsidR="00E426E5" w:rsidRDefault="00C51A7D">
      <w:pPr>
        <w:pStyle w:val="TOC4"/>
        <w:rPr>
          <w:rFonts w:eastAsiaTheme="minorEastAsia" w:cstheme="minorBidi"/>
          <w:snapToGrid/>
          <w:color w:val="auto"/>
          <w:szCs w:val="22"/>
        </w:rPr>
      </w:pPr>
      <w:hyperlink w:anchor="_Toc41047826" w:history="1">
        <w:r w:rsidR="00E426E5" w:rsidRPr="000227AB">
          <w:rPr>
            <w:rStyle w:val="Hyperlink"/>
          </w:rPr>
          <w:t>Profile Plot Filename (PRF FILE)</w:t>
        </w:r>
        <w:r w:rsidR="00E426E5">
          <w:rPr>
            <w:webHidden/>
          </w:rPr>
          <w:tab/>
        </w:r>
        <w:r w:rsidR="00E426E5">
          <w:rPr>
            <w:webHidden/>
          </w:rPr>
          <w:fldChar w:fldCharType="begin"/>
        </w:r>
        <w:r w:rsidR="00E426E5">
          <w:rPr>
            <w:webHidden/>
          </w:rPr>
          <w:instrText xml:space="preserve"> PAGEREF _Toc41047826 \h </w:instrText>
        </w:r>
        <w:r w:rsidR="00E426E5">
          <w:rPr>
            <w:webHidden/>
          </w:rPr>
        </w:r>
        <w:r w:rsidR="00E426E5">
          <w:rPr>
            <w:webHidden/>
          </w:rPr>
          <w:fldChar w:fldCharType="separate"/>
        </w:r>
        <w:r w:rsidR="00795A65">
          <w:rPr>
            <w:webHidden/>
          </w:rPr>
          <w:t>214</w:t>
        </w:r>
        <w:r w:rsidR="00E426E5">
          <w:rPr>
            <w:webHidden/>
          </w:rPr>
          <w:fldChar w:fldCharType="end"/>
        </w:r>
      </w:hyperlink>
    </w:p>
    <w:p w14:paraId="741A3952" w14:textId="7458FECB" w:rsidR="00E426E5" w:rsidRDefault="00C51A7D">
      <w:pPr>
        <w:pStyle w:val="TOC4"/>
        <w:rPr>
          <w:rFonts w:eastAsiaTheme="minorEastAsia" w:cstheme="minorBidi"/>
          <w:snapToGrid/>
          <w:color w:val="auto"/>
          <w:szCs w:val="22"/>
        </w:rPr>
      </w:pPr>
      <w:hyperlink w:anchor="_Toc41047827" w:history="1">
        <w:r w:rsidR="00E426E5" w:rsidRPr="000227AB">
          <w:rPr>
            <w:rStyle w:val="Hyperlink"/>
          </w:rPr>
          <w:t>W2 Linkage Output Filename (VPL FILE)</w:t>
        </w:r>
        <w:r w:rsidR="00E426E5">
          <w:rPr>
            <w:webHidden/>
          </w:rPr>
          <w:tab/>
        </w:r>
        <w:r w:rsidR="00E426E5">
          <w:rPr>
            <w:webHidden/>
          </w:rPr>
          <w:fldChar w:fldCharType="begin"/>
        </w:r>
        <w:r w:rsidR="00E426E5">
          <w:rPr>
            <w:webHidden/>
          </w:rPr>
          <w:instrText xml:space="preserve"> PAGEREF _Toc41047827 \h </w:instrText>
        </w:r>
        <w:r w:rsidR="00E426E5">
          <w:rPr>
            <w:webHidden/>
          </w:rPr>
        </w:r>
        <w:r w:rsidR="00E426E5">
          <w:rPr>
            <w:webHidden/>
          </w:rPr>
          <w:fldChar w:fldCharType="separate"/>
        </w:r>
        <w:r w:rsidR="00795A65">
          <w:rPr>
            <w:webHidden/>
          </w:rPr>
          <w:t>214</w:t>
        </w:r>
        <w:r w:rsidR="00E426E5">
          <w:rPr>
            <w:webHidden/>
          </w:rPr>
          <w:fldChar w:fldCharType="end"/>
        </w:r>
      </w:hyperlink>
    </w:p>
    <w:p w14:paraId="2D160630" w14:textId="76DA9B83" w:rsidR="00E426E5" w:rsidRDefault="00C51A7D">
      <w:pPr>
        <w:pStyle w:val="TOC4"/>
        <w:rPr>
          <w:rFonts w:eastAsiaTheme="minorEastAsia" w:cstheme="minorBidi"/>
          <w:snapToGrid/>
          <w:color w:val="auto"/>
          <w:szCs w:val="22"/>
        </w:rPr>
      </w:pPr>
      <w:hyperlink w:anchor="_Toc41047828" w:history="1">
        <w:r w:rsidR="00E426E5" w:rsidRPr="000227AB">
          <w:rPr>
            <w:rStyle w:val="Hyperlink"/>
          </w:rPr>
          <w:t>Contour Plot Filename (CPL FILE)</w:t>
        </w:r>
        <w:r w:rsidR="00E426E5">
          <w:rPr>
            <w:webHidden/>
          </w:rPr>
          <w:tab/>
        </w:r>
        <w:r w:rsidR="00E426E5">
          <w:rPr>
            <w:webHidden/>
          </w:rPr>
          <w:fldChar w:fldCharType="begin"/>
        </w:r>
        <w:r w:rsidR="00E426E5">
          <w:rPr>
            <w:webHidden/>
          </w:rPr>
          <w:instrText xml:space="preserve"> PAGEREF _Toc41047828 \h </w:instrText>
        </w:r>
        <w:r w:rsidR="00E426E5">
          <w:rPr>
            <w:webHidden/>
          </w:rPr>
        </w:r>
        <w:r w:rsidR="00E426E5">
          <w:rPr>
            <w:webHidden/>
          </w:rPr>
          <w:fldChar w:fldCharType="separate"/>
        </w:r>
        <w:r w:rsidR="00795A65">
          <w:rPr>
            <w:webHidden/>
          </w:rPr>
          <w:t>215</w:t>
        </w:r>
        <w:r w:rsidR="00E426E5">
          <w:rPr>
            <w:webHidden/>
          </w:rPr>
          <w:fldChar w:fldCharType="end"/>
        </w:r>
      </w:hyperlink>
    </w:p>
    <w:p w14:paraId="40F81B9B" w14:textId="28F00E37" w:rsidR="00E426E5" w:rsidRDefault="00C51A7D">
      <w:pPr>
        <w:pStyle w:val="TOC4"/>
        <w:rPr>
          <w:rFonts w:eastAsiaTheme="minorEastAsia" w:cstheme="minorBidi"/>
          <w:snapToGrid/>
          <w:color w:val="auto"/>
          <w:szCs w:val="22"/>
        </w:rPr>
      </w:pPr>
      <w:hyperlink w:anchor="_Toc41047829" w:history="1">
        <w:r w:rsidR="00E426E5" w:rsidRPr="000227AB">
          <w:rPr>
            <w:rStyle w:val="Hyperlink"/>
          </w:rPr>
          <w:t>Spreadsheet Profile Plot Filename (SPR FILE)</w:t>
        </w:r>
        <w:r w:rsidR="00E426E5">
          <w:rPr>
            <w:webHidden/>
          </w:rPr>
          <w:tab/>
        </w:r>
        <w:r w:rsidR="00E426E5">
          <w:rPr>
            <w:webHidden/>
          </w:rPr>
          <w:fldChar w:fldCharType="begin"/>
        </w:r>
        <w:r w:rsidR="00E426E5">
          <w:rPr>
            <w:webHidden/>
          </w:rPr>
          <w:instrText xml:space="preserve"> PAGEREF _Toc41047829 \h </w:instrText>
        </w:r>
        <w:r w:rsidR="00E426E5">
          <w:rPr>
            <w:webHidden/>
          </w:rPr>
        </w:r>
        <w:r w:rsidR="00E426E5">
          <w:rPr>
            <w:webHidden/>
          </w:rPr>
          <w:fldChar w:fldCharType="separate"/>
        </w:r>
        <w:r w:rsidR="00795A65">
          <w:rPr>
            <w:webHidden/>
          </w:rPr>
          <w:t>215</w:t>
        </w:r>
        <w:r w:rsidR="00E426E5">
          <w:rPr>
            <w:webHidden/>
          </w:rPr>
          <w:fldChar w:fldCharType="end"/>
        </w:r>
      </w:hyperlink>
    </w:p>
    <w:p w14:paraId="0947DDAE" w14:textId="636CCA55" w:rsidR="00E426E5" w:rsidRDefault="00C51A7D">
      <w:pPr>
        <w:pStyle w:val="TOC4"/>
        <w:rPr>
          <w:rFonts w:eastAsiaTheme="minorEastAsia" w:cstheme="minorBidi"/>
          <w:snapToGrid/>
          <w:color w:val="auto"/>
          <w:szCs w:val="22"/>
        </w:rPr>
      </w:pPr>
      <w:hyperlink w:anchor="_Toc41047830" w:history="1">
        <w:r w:rsidR="00E426E5" w:rsidRPr="000227AB">
          <w:rPr>
            <w:rStyle w:val="Hyperlink"/>
          </w:rPr>
          <w:t>Flux Filename (FLX FILE)</w:t>
        </w:r>
        <w:r w:rsidR="00E426E5">
          <w:rPr>
            <w:webHidden/>
          </w:rPr>
          <w:tab/>
        </w:r>
        <w:r w:rsidR="00E426E5">
          <w:rPr>
            <w:webHidden/>
          </w:rPr>
          <w:fldChar w:fldCharType="begin"/>
        </w:r>
        <w:r w:rsidR="00E426E5">
          <w:rPr>
            <w:webHidden/>
          </w:rPr>
          <w:instrText xml:space="preserve"> PAGEREF _Toc41047830 \h </w:instrText>
        </w:r>
        <w:r w:rsidR="00E426E5">
          <w:rPr>
            <w:webHidden/>
          </w:rPr>
        </w:r>
        <w:r w:rsidR="00E426E5">
          <w:rPr>
            <w:webHidden/>
          </w:rPr>
          <w:fldChar w:fldCharType="separate"/>
        </w:r>
        <w:r w:rsidR="00795A65">
          <w:rPr>
            <w:webHidden/>
          </w:rPr>
          <w:t>216</w:t>
        </w:r>
        <w:r w:rsidR="00E426E5">
          <w:rPr>
            <w:webHidden/>
          </w:rPr>
          <w:fldChar w:fldCharType="end"/>
        </w:r>
      </w:hyperlink>
    </w:p>
    <w:p w14:paraId="251023EB" w14:textId="57E85525" w:rsidR="00E426E5" w:rsidRDefault="00C51A7D">
      <w:pPr>
        <w:pStyle w:val="TOC4"/>
        <w:rPr>
          <w:rFonts w:eastAsiaTheme="minorEastAsia" w:cstheme="minorBidi"/>
          <w:snapToGrid/>
          <w:color w:val="auto"/>
          <w:szCs w:val="22"/>
        </w:rPr>
      </w:pPr>
      <w:hyperlink w:anchor="_Toc41047831" w:history="1">
        <w:r w:rsidR="00E426E5" w:rsidRPr="000227AB">
          <w:rPr>
            <w:rStyle w:val="Hyperlink"/>
          </w:rPr>
          <w:t>Time Series Plot Filename (TSR FILE)</w:t>
        </w:r>
        <w:r w:rsidR="00E426E5">
          <w:rPr>
            <w:webHidden/>
          </w:rPr>
          <w:tab/>
        </w:r>
        <w:r w:rsidR="00E426E5">
          <w:rPr>
            <w:webHidden/>
          </w:rPr>
          <w:fldChar w:fldCharType="begin"/>
        </w:r>
        <w:r w:rsidR="00E426E5">
          <w:rPr>
            <w:webHidden/>
          </w:rPr>
          <w:instrText xml:space="preserve"> PAGEREF _Toc41047831 \h </w:instrText>
        </w:r>
        <w:r w:rsidR="00E426E5">
          <w:rPr>
            <w:webHidden/>
          </w:rPr>
        </w:r>
        <w:r w:rsidR="00E426E5">
          <w:rPr>
            <w:webHidden/>
          </w:rPr>
          <w:fldChar w:fldCharType="separate"/>
        </w:r>
        <w:r w:rsidR="00795A65">
          <w:rPr>
            <w:webHidden/>
          </w:rPr>
          <w:t>216</w:t>
        </w:r>
        <w:r w:rsidR="00E426E5">
          <w:rPr>
            <w:webHidden/>
          </w:rPr>
          <w:fldChar w:fldCharType="end"/>
        </w:r>
      </w:hyperlink>
    </w:p>
    <w:p w14:paraId="773EC1B0" w14:textId="2229B2C1" w:rsidR="00E426E5" w:rsidRDefault="00C51A7D">
      <w:pPr>
        <w:pStyle w:val="TOC4"/>
        <w:rPr>
          <w:rFonts w:eastAsiaTheme="minorEastAsia" w:cstheme="minorBidi"/>
          <w:snapToGrid/>
          <w:color w:val="auto"/>
          <w:szCs w:val="22"/>
        </w:rPr>
      </w:pPr>
      <w:hyperlink w:anchor="_Toc41047832" w:history="1">
        <w:r w:rsidR="00E426E5" w:rsidRPr="000227AB">
          <w:rPr>
            <w:rStyle w:val="Hyperlink"/>
          </w:rPr>
          <w:t>Withdrawal Output Filename (WDO FILE)</w:t>
        </w:r>
        <w:r w:rsidR="00E426E5">
          <w:rPr>
            <w:webHidden/>
          </w:rPr>
          <w:tab/>
        </w:r>
        <w:r w:rsidR="00E426E5">
          <w:rPr>
            <w:webHidden/>
          </w:rPr>
          <w:fldChar w:fldCharType="begin"/>
        </w:r>
        <w:r w:rsidR="00E426E5">
          <w:rPr>
            <w:webHidden/>
          </w:rPr>
          <w:instrText xml:space="preserve"> PAGEREF _Toc41047832 \h </w:instrText>
        </w:r>
        <w:r w:rsidR="00E426E5">
          <w:rPr>
            <w:webHidden/>
          </w:rPr>
        </w:r>
        <w:r w:rsidR="00E426E5">
          <w:rPr>
            <w:webHidden/>
          </w:rPr>
          <w:fldChar w:fldCharType="separate"/>
        </w:r>
        <w:r w:rsidR="00795A65">
          <w:rPr>
            <w:webHidden/>
          </w:rPr>
          <w:t>216</w:t>
        </w:r>
        <w:r w:rsidR="00E426E5">
          <w:rPr>
            <w:webHidden/>
          </w:rPr>
          <w:fldChar w:fldCharType="end"/>
        </w:r>
      </w:hyperlink>
    </w:p>
    <w:p w14:paraId="3D997C8A" w14:textId="12503D05" w:rsidR="00E426E5" w:rsidRDefault="00C51A7D">
      <w:pPr>
        <w:pStyle w:val="TOC4"/>
        <w:rPr>
          <w:rFonts w:eastAsiaTheme="minorEastAsia" w:cstheme="minorBidi"/>
          <w:snapToGrid/>
          <w:color w:val="auto"/>
          <w:szCs w:val="22"/>
        </w:rPr>
      </w:pPr>
      <w:hyperlink w:anchor="_Toc41047833" w:history="1">
        <w:r w:rsidR="00E426E5" w:rsidRPr="000227AB">
          <w:rPr>
            <w:rStyle w:val="Hyperlink"/>
          </w:rPr>
          <w:t>Sample Control Input File</w:t>
        </w:r>
        <w:r w:rsidR="00E426E5">
          <w:rPr>
            <w:webHidden/>
          </w:rPr>
          <w:tab/>
        </w:r>
        <w:r w:rsidR="00E426E5">
          <w:rPr>
            <w:webHidden/>
          </w:rPr>
          <w:fldChar w:fldCharType="begin"/>
        </w:r>
        <w:r w:rsidR="00E426E5">
          <w:rPr>
            <w:webHidden/>
          </w:rPr>
          <w:instrText xml:space="preserve"> PAGEREF _Toc41047833 \h </w:instrText>
        </w:r>
        <w:r w:rsidR="00E426E5">
          <w:rPr>
            <w:webHidden/>
          </w:rPr>
        </w:r>
        <w:r w:rsidR="00E426E5">
          <w:rPr>
            <w:webHidden/>
          </w:rPr>
          <w:fldChar w:fldCharType="separate"/>
        </w:r>
        <w:r w:rsidR="00795A65">
          <w:rPr>
            <w:webHidden/>
          </w:rPr>
          <w:t>217</w:t>
        </w:r>
        <w:r w:rsidR="00E426E5">
          <w:rPr>
            <w:webHidden/>
          </w:rPr>
          <w:fldChar w:fldCharType="end"/>
        </w:r>
      </w:hyperlink>
    </w:p>
    <w:p w14:paraId="444BA0DC" w14:textId="0EE4DD1F" w:rsidR="00E426E5" w:rsidRDefault="00C51A7D">
      <w:pPr>
        <w:pStyle w:val="TOC3"/>
        <w:rPr>
          <w:rFonts w:eastAsiaTheme="minorEastAsia" w:cstheme="minorBidi"/>
          <w:snapToGrid/>
          <w:color w:val="auto"/>
          <w:szCs w:val="22"/>
        </w:rPr>
      </w:pPr>
      <w:hyperlink w:anchor="_Toc41047834" w:history="1">
        <w:r w:rsidR="00E426E5" w:rsidRPr="000227AB">
          <w:rPr>
            <w:rStyle w:val="Hyperlink"/>
          </w:rPr>
          <w:t>Control File: w2_con.csv</w:t>
        </w:r>
        <w:r w:rsidR="00E426E5">
          <w:rPr>
            <w:webHidden/>
          </w:rPr>
          <w:tab/>
        </w:r>
        <w:r w:rsidR="00E426E5">
          <w:rPr>
            <w:webHidden/>
          </w:rPr>
          <w:fldChar w:fldCharType="begin"/>
        </w:r>
        <w:r w:rsidR="00E426E5">
          <w:rPr>
            <w:webHidden/>
          </w:rPr>
          <w:instrText xml:space="preserve"> PAGEREF _Toc41047834 \h </w:instrText>
        </w:r>
        <w:r w:rsidR="00E426E5">
          <w:rPr>
            <w:webHidden/>
          </w:rPr>
        </w:r>
        <w:r w:rsidR="00E426E5">
          <w:rPr>
            <w:webHidden/>
          </w:rPr>
          <w:fldChar w:fldCharType="separate"/>
        </w:r>
        <w:r w:rsidR="00795A65">
          <w:rPr>
            <w:webHidden/>
          </w:rPr>
          <w:t>245</w:t>
        </w:r>
        <w:r w:rsidR="00E426E5">
          <w:rPr>
            <w:webHidden/>
          </w:rPr>
          <w:fldChar w:fldCharType="end"/>
        </w:r>
      </w:hyperlink>
    </w:p>
    <w:p w14:paraId="2466F2E3" w14:textId="0E4F8D9F" w:rsidR="00E426E5" w:rsidRDefault="00C51A7D">
      <w:pPr>
        <w:pStyle w:val="TOC3"/>
        <w:rPr>
          <w:rFonts w:eastAsiaTheme="minorEastAsia" w:cstheme="minorBidi"/>
          <w:snapToGrid/>
          <w:color w:val="auto"/>
          <w:szCs w:val="22"/>
        </w:rPr>
      </w:pPr>
      <w:hyperlink w:anchor="_Toc41047835" w:history="1">
        <w:r w:rsidR="00E426E5" w:rsidRPr="000227AB">
          <w:rPr>
            <w:rStyle w:val="Hyperlink"/>
          </w:rPr>
          <w:t>Bathymetry File</w:t>
        </w:r>
        <w:r w:rsidR="00E426E5">
          <w:rPr>
            <w:webHidden/>
          </w:rPr>
          <w:tab/>
        </w:r>
        <w:r w:rsidR="00E426E5">
          <w:rPr>
            <w:webHidden/>
          </w:rPr>
          <w:fldChar w:fldCharType="begin"/>
        </w:r>
        <w:r w:rsidR="00E426E5">
          <w:rPr>
            <w:webHidden/>
          </w:rPr>
          <w:instrText xml:space="preserve"> PAGEREF _Toc41047835 \h </w:instrText>
        </w:r>
        <w:r w:rsidR="00E426E5">
          <w:rPr>
            <w:webHidden/>
          </w:rPr>
        </w:r>
        <w:r w:rsidR="00E426E5">
          <w:rPr>
            <w:webHidden/>
          </w:rPr>
          <w:fldChar w:fldCharType="separate"/>
        </w:r>
        <w:r w:rsidR="00795A65">
          <w:rPr>
            <w:webHidden/>
          </w:rPr>
          <w:t>247</w:t>
        </w:r>
        <w:r w:rsidR="00E426E5">
          <w:rPr>
            <w:webHidden/>
          </w:rPr>
          <w:fldChar w:fldCharType="end"/>
        </w:r>
      </w:hyperlink>
    </w:p>
    <w:p w14:paraId="1C80B593" w14:textId="0F1328E7" w:rsidR="00E426E5" w:rsidRDefault="00C51A7D">
      <w:pPr>
        <w:pStyle w:val="TOC4"/>
        <w:rPr>
          <w:rFonts w:eastAsiaTheme="minorEastAsia" w:cstheme="minorBidi"/>
          <w:snapToGrid/>
          <w:color w:val="auto"/>
          <w:szCs w:val="22"/>
        </w:rPr>
      </w:pPr>
      <w:hyperlink w:anchor="_Toc41047836" w:history="1">
        <w:r w:rsidR="00E426E5" w:rsidRPr="000227AB">
          <w:rPr>
            <w:rStyle w:val="Hyperlink"/>
          </w:rPr>
          <w:t>Fixed Format Bathymetry File</w:t>
        </w:r>
        <w:r w:rsidR="00E426E5">
          <w:rPr>
            <w:webHidden/>
          </w:rPr>
          <w:tab/>
        </w:r>
        <w:r w:rsidR="00E426E5">
          <w:rPr>
            <w:webHidden/>
          </w:rPr>
          <w:fldChar w:fldCharType="begin"/>
        </w:r>
        <w:r w:rsidR="00E426E5">
          <w:rPr>
            <w:webHidden/>
          </w:rPr>
          <w:instrText xml:space="preserve"> PAGEREF _Toc41047836 \h </w:instrText>
        </w:r>
        <w:r w:rsidR="00E426E5">
          <w:rPr>
            <w:webHidden/>
          </w:rPr>
        </w:r>
        <w:r w:rsidR="00E426E5">
          <w:rPr>
            <w:webHidden/>
          </w:rPr>
          <w:fldChar w:fldCharType="separate"/>
        </w:r>
        <w:r w:rsidR="00795A65">
          <w:rPr>
            <w:webHidden/>
          </w:rPr>
          <w:t>248</w:t>
        </w:r>
        <w:r w:rsidR="00E426E5">
          <w:rPr>
            <w:webHidden/>
          </w:rPr>
          <w:fldChar w:fldCharType="end"/>
        </w:r>
      </w:hyperlink>
    </w:p>
    <w:p w14:paraId="10C28A58" w14:textId="554EF911" w:rsidR="00E426E5" w:rsidRDefault="00C51A7D">
      <w:pPr>
        <w:pStyle w:val="TOC4"/>
        <w:rPr>
          <w:rFonts w:eastAsiaTheme="minorEastAsia" w:cstheme="minorBidi"/>
          <w:snapToGrid/>
          <w:color w:val="auto"/>
          <w:szCs w:val="22"/>
        </w:rPr>
      </w:pPr>
      <w:hyperlink w:anchor="_Toc41047837" w:history="1">
        <w:r w:rsidR="00E426E5" w:rsidRPr="000227AB">
          <w:rPr>
            <w:rStyle w:val="Hyperlink"/>
          </w:rPr>
          <w:t>Comma Delimited Format Bathymetry File</w:t>
        </w:r>
        <w:r w:rsidR="00E426E5">
          <w:rPr>
            <w:webHidden/>
          </w:rPr>
          <w:tab/>
        </w:r>
        <w:r w:rsidR="00E426E5">
          <w:rPr>
            <w:webHidden/>
          </w:rPr>
          <w:fldChar w:fldCharType="begin"/>
        </w:r>
        <w:r w:rsidR="00E426E5">
          <w:rPr>
            <w:webHidden/>
          </w:rPr>
          <w:instrText xml:space="preserve"> PAGEREF _Toc41047837 \h </w:instrText>
        </w:r>
        <w:r w:rsidR="00E426E5">
          <w:rPr>
            <w:webHidden/>
          </w:rPr>
        </w:r>
        <w:r w:rsidR="00E426E5">
          <w:rPr>
            <w:webHidden/>
          </w:rPr>
          <w:fldChar w:fldCharType="separate"/>
        </w:r>
        <w:r w:rsidR="00795A65">
          <w:rPr>
            <w:webHidden/>
          </w:rPr>
          <w:t>249</w:t>
        </w:r>
        <w:r w:rsidR="00E426E5">
          <w:rPr>
            <w:webHidden/>
          </w:rPr>
          <w:fldChar w:fldCharType="end"/>
        </w:r>
      </w:hyperlink>
    </w:p>
    <w:p w14:paraId="1241FF74" w14:textId="4B3ADC1F" w:rsidR="00E426E5" w:rsidRDefault="00C51A7D">
      <w:pPr>
        <w:pStyle w:val="TOC3"/>
        <w:rPr>
          <w:rFonts w:eastAsiaTheme="minorEastAsia" w:cstheme="minorBidi"/>
          <w:snapToGrid/>
          <w:color w:val="auto"/>
          <w:szCs w:val="22"/>
        </w:rPr>
      </w:pPr>
      <w:hyperlink w:anchor="_Toc41047838" w:history="1">
        <w:r w:rsidR="00E426E5" w:rsidRPr="000227AB">
          <w:rPr>
            <w:rStyle w:val="Hyperlink"/>
          </w:rPr>
          <w:t>Fish Habitat Volumes and Volume-Weighted Averages of Eutrophication State Variables</w:t>
        </w:r>
        <w:r w:rsidR="00E426E5">
          <w:rPr>
            <w:webHidden/>
          </w:rPr>
          <w:tab/>
        </w:r>
        <w:r w:rsidR="00E426E5">
          <w:rPr>
            <w:webHidden/>
          </w:rPr>
          <w:fldChar w:fldCharType="begin"/>
        </w:r>
        <w:r w:rsidR="00E426E5">
          <w:rPr>
            <w:webHidden/>
          </w:rPr>
          <w:instrText xml:space="preserve"> PAGEREF _Toc41047838 \h </w:instrText>
        </w:r>
        <w:r w:rsidR="00E426E5">
          <w:rPr>
            <w:webHidden/>
          </w:rPr>
        </w:r>
        <w:r w:rsidR="00E426E5">
          <w:rPr>
            <w:webHidden/>
          </w:rPr>
          <w:fldChar w:fldCharType="separate"/>
        </w:r>
        <w:r w:rsidR="00795A65">
          <w:rPr>
            <w:webHidden/>
          </w:rPr>
          <w:t>252</w:t>
        </w:r>
        <w:r w:rsidR="00E426E5">
          <w:rPr>
            <w:webHidden/>
          </w:rPr>
          <w:fldChar w:fldCharType="end"/>
        </w:r>
      </w:hyperlink>
    </w:p>
    <w:p w14:paraId="08F1C270" w14:textId="334A51B9" w:rsidR="00E426E5" w:rsidRDefault="00C51A7D">
      <w:pPr>
        <w:pStyle w:val="TOC4"/>
        <w:rPr>
          <w:rFonts w:eastAsiaTheme="minorEastAsia" w:cstheme="minorBidi"/>
          <w:snapToGrid/>
          <w:color w:val="auto"/>
          <w:szCs w:val="22"/>
        </w:rPr>
      </w:pPr>
      <w:hyperlink w:anchor="_Toc41047839" w:history="1">
        <w:r w:rsidR="00E426E5" w:rsidRPr="000227AB">
          <w:rPr>
            <w:rStyle w:val="Hyperlink"/>
          </w:rPr>
          <w:t>Fish habitat volumes input file</w:t>
        </w:r>
        <w:r w:rsidR="00E426E5">
          <w:rPr>
            <w:webHidden/>
          </w:rPr>
          <w:tab/>
        </w:r>
        <w:r w:rsidR="00E426E5">
          <w:rPr>
            <w:webHidden/>
          </w:rPr>
          <w:fldChar w:fldCharType="begin"/>
        </w:r>
        <w:r w:rsidR="00E426E5">
          <w:rPr>
            <w:webHidden/>
          </w:rPr>
          <w:instrText xml:space="preserve"> PAGEREF _Toc41047839 \h </w:instrText>
        </w:r>
        <w:r w:rsidR="00E426E5">
          <w:rPr>
            <w:webHidden/>
          </w:rPr>
        </w:r>
        <w:r w:rsidR="00E426E5">
          <w:rPr>
            <w:webHidden/>
          </w:rPr>
          <w:fldChar w:fldCharType="separate"/>
        </w:r>
        <w:r w:rsidR="00795A65">
          <w:rPr>
            <w:webHidden/>
          </w:rPr>
          <w:t>252</w:t>
        </w:r>
        <w:r w:rsidR="00E426E5">
          <w:rPr>
            <w:webHidden/>
          </w:rPr>
          <w:fldChar w:fldCharType="end"/>
        </w:r>
      </w:hyperlink>
    </w:p>
    <w:p w14:paraId="3DBCE621" w14:textId="0CF34A01" w:rsidR="00E426E5" w:rsidRDefault="00C51A7D">
      <w:pPr>
        <w:pStyle w:val="TOC4"/>
        <w:rPr>
          <w:rFonts w:eastAsiaTheme="minorEastAsia" w:cstheme="minorBidi"/>
          <w:snapToGrid/>
          <w:color w:val="auto"/>
          <w:szCs w:val="22"/>
        </w:rPr>
      </w:pPr>
      <w:hyperlink w:anchor="_Toc41047840" w:history="1">
        <w:r w:rsidR="00E426E5" w:rsidRPr="000227AB">
          <w:rPr>
            <w:rStyle w:val="Hyperlink"/>
          </w:rPr>
          <w:t>Volume weighted segment and surface averages</w:t>
        </w:r>
        <w:r w:rsidR="00E426E5">
          <w:rPr>
            <w:webHidden/>
          </w:rPr>
          <w:tab/>
        </w:r>
        <w:r w:rsidR="00E426E5">
          <w:rPr>
            <w:webHidden/>
          </w:rPr>
          <w:fldChar w:fldCharType="begin"/>
        </w:r>
        <w:r w:rsidR="00E426E5">
          <w:rPr>
            <w:webHidden/>
          </w:rPr>
          <w:instrText xml:space="preserve"> PAGEREF _Toc41047840 \h </w:instrText>
        </w:r>
        <w:r w:rsidR="00E426E5">
          <w:rPr>
            <w:webHidden/>
          </w:rPr>
        </w:r>
        <w:r w:rsidR="00E426E5">
          <w:rPr>
            <w:webHidden/>
          </w:rPr>
          <w:fldChar w:fldCharType="separate"/>
        </w:r>
        <w:r w:rsidR="00795A65">
          <w:rPr>
            <w:webHidden/>
          </w:rPr>
          <w:t>255</w:t>
        </w:r>
        <w:r w:rsidR="00E426E5">
          <w:rPr>
            <w:webHidden/>
          </w:rPr>
          <w:fldChar w:fldCharType="end"/>
        </w:r>
      </w:hyperlink>
    </w:p>
    <w:p w14:paraId="12D5569C" w14:textId="58A616E5" w:rsidR="00E426E5" w:rsidRDefault="00C51A7D">
      <w:pPr>
        <w:pStyle w:val="TOC4"/>
        <w:rPr>
          <w:rFonts w:eastAsiaTheme="minorEastAsia" w:cstheme="minorBidi"/>
          <w:snapToGrid/>
          <w:color w:val="auto"/>
          <w:szCs w:val="22"/>
        </w:rPr>
      </w:pPr>
      <w:hyperlink w:anchor="_Toc41047841" w:history="1">
        <w:r w:rsidR="00E426E5" w:rsidRPr="000227AB">
          <w:rPr>
            <w:rStyle w:val="Hyperlink"/>
          </w:rPr>
          <w:t>Output of overall organic matter accumulation at the bottom of each layer and summed for each segment</w:t>
        </w:r>
        <w:r w:rsidR="00E426E5">
          <w:rPr>
            <w:webHidden/>
          </w:rPr>
          <w:tab/>
        </w:r>
        <w:r w:rsidR="00E426E5">
          <w:rPr>
            <w:webHidden/>
          </w:rPr>
          <w:fldChar w:fldCharType="begin"/>
        </w:r>
        <w:r w:rsidR="00E426E5">
          <w:rPr>
            <w:webHidden/>
          </w:rPr>
          <w:instrText xml:space="preserve"> PAGEREF _Toc41047841 \h </w:instrText>
        </w:r>
        <w:r w:rsidR="00E426E5">
          <w:rPr>
            <w:webHidden/>
          </w:rPr>
        </w:r>
        <w:r w:rsidR="00E426E5">
          <w:rPr>
            <w:webHidden/>
          </w:rPr>
          <w:fldChar w:fldCharType="separate"/>
        </w:r>
        <w:r w:rsidR="00795A65">
          <w:rPr>
            <w:webHidden/>
          </w:rPr>
          <w:t>257</w:t>
        </w:r>
        <w:r w:rsidR="00E426E5">
          <w:rPr>
            <w:webHidden/>
          </w:rPr>
          <w:fldChar w:fldCharType="end"/>
        </w:r>
      </w:hyperlink>
    </w:p>
    <w:p w14:paraId="1D685140" w14:textId="1D51F3ED" w:rsidR="00E426E5" w:rsidRDefault="00C51A7D">
      <w:pPr>
        <w:pStyle w:val="TOC3"/>
        <w:rPr>
          <w:rFonts w:eastAsiaTheme="minorEastAsia" w:cstheme="minorBidi"/>
          <w:snapToGrid/>
          <w:color w:val="auto"/>
          <w:szCs w:val="22"/>
        </w:rPr>
      </w:pPr>
      <w:hyperlink w:anchor="_Toc41047842" w:history="1">
        <w:r w:rsidR="00E426E5" w:rsidRPr="000227AB">
          <w:rPr>
            <w:rStyle w:val="Hyperlink"/>
          </w:rPr>
          <w:t>Automatic Port Selection and Reservoir Volumes at Specified Temperatures</w:t>
        </w:r>
        <w:r w:rsidR="00E426E5">
          <w:rPr>
            <w:webHidden/>
          </w:rPr>
          <w:tab/>
        </w:r>
        <w:r w:rsidR="00E426E5">
          <w:rPr>
            <w:webHidden/>
          </w:rPr>
          <w:fldChar w:fldCharType="begin"/>
        </w:r>
        <w:r w:rsidR="00E426E5">
          <w:rPr>
            <w:webHidden/>
          </w:rPr>
          <w:instrText xml:space="preserve"> PAGEREF _Toc41047842 \h </w:instrText>
        </w:r>
        <w:r w:rsidR="00E426E5">
          <w:rPr>
            <w:webHidden/>
          </w:rPr>
        </w:r>
        <w:r w:rsidR="00E426E5">
          <w:rPr>
            <w:webHidden/>
          </w:rPr>
          <w:fldChar w:fldCharType="separate"/>
        </w:r>
        <w:r w:rsidR="00795A65">
          <w:rPr>
            <w:webHidden/>
          </w:rPr>
          <w:t>257</w:t>
        </w:r>
        <w:r w:rsidR="00E426E5">
          <w:rPr>
            <w:webHidden/>
          </w:rPr>
          <w:fldChar w:fldCharType="end"/>
        </w:r>
      </w:hyperlink>
    </w:p>
    <w:p w14:paraId="4601CF07" w14:textId="79EDF846" w:rsidR="00E426E5" w:rsidRDefault="00C51A7D">
      <w:pPr>
        <w:pStyle w:val="TOC4"/>
        <w:rPr>
          <w:rFonts w:eastAsiaTheme="minorEastAsia" w:cstheme="minorBidi"/>
          <w:snapToGrid/>
          <w:color w:val="auto"/>
          <w:szCs w:val="22"/>
        </w:rPr>
      </w:pPr>
      <w:hyperlink w:anchor="_Toc41047843" w:history="1">
        <w:r w:rsidR="00E426E5" w:rsidRPr="000227AB">
          <w:rPr>
            <w:rStyle w:val="Hyperlink"/>
          </w:rPr>
          <w:t>SELECTC=’      ON’</w:t>
        </w:r>
        <w:r w:rsidR="00E426E5">
          <w:rPr>
            <w:webHidden/>
          </w:rPr>
          <w:tab/>
        </w:r>
        <w:r w:rsidR="00E426E5">
          <w:rPr>
            <w:webHidden/>
          </w:rPr>
          <w:fldChar w:fldCharType="begin"/>
        </w:r>
        <w:r w:rsidR="00E426E5">
          <w:rPr>
            <w:webHidden/>
          </w:rPr>
          <w:instrText xml:space="preserve"> PAGEREF _Toc41047843 \h </w:instrText>
        </w:r>
        <w:r w:rsidR="00E426E5">
          <w:rPr>
            <w:webHidden/>
          </w:rPr>
        </w:r>
        <w:r w:rsidR="00E426E5">
          <w:rPr>
            <w:webHidden/>
          </w:rPr>
          <w:fldChar w:fldCharType="separate"/>
        </w:r>
        <w:r w:rsidR="00795A65">
          <w:rPr>
            <w:webHidden/>
          </w:rPr>
          <w:t>258</w:t>
        </w:r>
        <w:r w:rsidR="00E426E5">
          <w:rPr>
            <w:webHidden/>
          </w:rPr>
          <w:fldChar w:fldCharType="end"/>
        </w:r>
      </w:hyperlink>
    </w:p>
    <w:p w14:paraId="4E702405" w14:textId="61D2491E" w:rsidR="00E426E5" w:rsidRDefault="00C51A7D">
      <w:pPr>
        <w:pStyle w:val="TOC5"/>
        <w:rPr>
          <w:rFonts w:eastAsiaTheme="minorEastAsia" w:cstheme="minorBidi"/>
          <w:snapToGrid/>
          <w:color w:val="auto"/>
          <w:szCs w:val="22"/>
        </w:rPr>
      </w:pPr>
      <w:hyperlink w:anchor="_Toc41047844" w:history="1">
        <w:r w:rsidR="00E426E5" w:rsidRPr="000227AB">
          <w:rPr>
            <w:rStyle w:val="Hyperlink"/>
          </w:rPr>
          <w:t>Temperature of outlet releases</w:t>
        </w:r>
        <w:r w:rsidR="00E426E5">
          <w:rPr>
            <w:webHidden/>
          </w:rPr>
          <w:tab/>
        </w:r>
        <w:r w:rsidR="00E426E5">
          <w:rPr>
            <w:webHidden/>
          </w:rPr>
          <w:fldChar w:fldCharType="begin"/>
        </w:r>
        <w:r w:rsidR="00E426E5">
          <w:rPr>
            <w:webHidden/>
          </w:rPr>
          <w:instrText xml:space="preserve"> PAGEREF _Toc41047844 \h </w:instrText>
        </w:r>
        <w:r w:rsidR="00E426E5">
          <w:rPr>
            <w:webHidden/>
          </w:rPr>
        </w:r>
        <w:r w:rsidR="00E426E5">
          <w:rPr>
            <w:webHidden/>
          </w:rPr>
          <w:fldChar w:fldCharType="separate"/>
        </w:r>
        <w:r w:rsidR="00795A65">
          <w:rPr>
            <w:webHidden/>
          </w:rPr>
          <w:t>264</w:t>
        </w:r>
        <w:r w:rsidR="00E426E5">
          <w:rPr>
            <w:webHidden/>
          </w:rPr>
          <w:fldChar w:fldCharType="end"/>
        </w:r>
      </w:hyperlink>
    </w:p>
    <w:p w14:paraId="3F22C3E9" w14:textId="08DF8954" w:rsidR="00E426E5" w:rsidRDefault="00C51A7D">
      <w:pPr>
        <w:pStyle w:val="TOC5"/>
        <w:rPr>
          <w:rFonts w:eastAsiaTheme="minorEastAsia" w:cstheme="minorBidi"/>
          <w:snapToGrid/>
          <w:color w:val="auto"/>
          <w:szCs w:val="22"/>
        </w:rPr>
      </w:pPr>
      <w:hyperlink w:anchor="_Toc41047845" w:history="1">
        <w:r w:rsidR="00E426E5" w:rsidRPr="000227AB">
          <w:rPr>
            <w:rStyle w:val="Hyperlink"/>
          </w:rPr>
          <w:t>Automatic selection of outlet port to control temperature</w:t>
        </w:r>
        <w:r w:rsidR="00E426E5">
          <w:rPr>
            <w:webHidden/>
          </w:rPr>
          <w:tab/>
        </w:r>
        <w:r w:rsidR="00E426E5">
          <w:rPr>
            <w:webHidden/>
          </w:rPr>
          <w:fldChar w:fldCharType="begin"/>
        </w:r>
        <w:r w:rsidR="00E426E5">
          <w:rPr>
            <w:webHidden/>
          </w:rPr>
          <w:instrText xml:space="preserve"> PAGEREF _Toc41047845 \h </w:instrText>
        </w:r>
        <w:r w:rsidR="00E426E5">
          <w:rPr>
            <w:webHidden/>
          </w:rPr>
        </w:r>
        <w:r w:rsidR="00E426E5">
          <w:rPr>
            <w:webHidden/>
          </w:rPr>
          <w:fldChar w:fldCharType="separate"/>
        </w:r>
        <w:r w:rsidR="00795A65">
          <w:rPr>
            <w:webHidden/>
          </w:rPr>
          <w:t>259</w:t>
        </w:r>
        <w:r w:rsidR="00E426E5">
          <w:rPr>
            <w:webHidden/>
          </w:rPr>
          <w:fldChar w:fldCharType="end"/>
        </w:r>
      </w:hyperlink>
    </w:p>
    <w:p w14:paraId="33C2914B" w14:textId="68E8EE93" w:rsidR="00E426E5" w:rsidRDefault="00C51A7D">
      <w:pPr>
        <w:pStyle w:val="TOC5"/>
        <w:rPr>
          <w:rFonts w:eastAsiaTheme="minorEastAsia" w:cstheme="minorBidi"/>
          <w:snapToGrid/>
          <w:color w:val="auto"/>
          <w:szCs w:val="22"/>
        </w:rPr>
      </w:pPr>
      <w:hyperlink w:anchor="_Toc41047846" w:history="1">
        <w:r w:rsidR="00E426E5" w:rsidRPr="000227AB">
          <w:rPr>
            <w:rStyle w:val="Hyperlink"/>
          </w:rPr>
          <w:t>Volume of Reservoir at a Temperature Threshold</w:t>
        </w:r>
        <w:r w:rsidR="00E426E5">
          <w:rPr>
            <w:webHidden/>
          </w:rPr>
          <w:tab/>
        </w:r>
        <w:r w:rsidR="00E426E5">
          <w:rPr>
            <w:webHidden/>
          </w:rPr>
          <w:fldChar w:fldCharType="begin"/>
        </w:r>
        <w:r w:rsidR="00E426E5">
          <w:rPr>
            <w:webHidden/>
          </w:rPr>
          <w:instrText xml:space="preserve"> PAGEREF _Toc41047846 \h </w:instrText>
        </w:r>
        <w:r w:rsidR="00E426E5">
          <w:rPr>
            <w:webHidden/>
          </w:rPr>
        </w:r>
        <w:r w:rsidR="00E426E5">
          <w:rPr>
            <w:webHidden/>
          </w:rPr>
          <w:fldChar w:fldCharType="separate"/>
        </w:r>
        <w:r w:rsidR="00795A65">
          <w:rPr>
            <w:webHidden/>
          </w:rPr>
          <w:t>264</w:t>
        </w:r>
        <w:r w:rsidR="00E426E5">
          <w:rPr>
            <w:webHidden/>
          </w:rPr>
          <w:fldChar w:fldCharType="end"/>
        </w:r>
      </w:hyperlink>
    </w:p>
    <w:p w14:paraId="4A4CC74F" w14:textId="11473A15" w:rsidR="00E426E5" w:rsidRDefault="00C51A7D">
      <w:pPr>
        <w:pStyle w:val="TOC4"/>
        <w:rPr>
          <w:rFonts w:eastAsiaTheme="minorEastAsia" w:cstheme="minorBidi"/>
          <w:snapToGrid/>
          <w:color w:val="auto"/>
          <w:szCs w:val="22"/>
        </w:rPr>
      </w:pPr>
      <w:hyperlink w:anchor="_Toc41047847" w:history="1">
        <w:r w:rsidR="00E426E5" w:rsidRPr="000227AB">
          <w:rPr>
            <w:rStyle w:val="Hyperlink"/>
          </w:rPr>
          <w:t>SELECTC=’    USGS’</w:t>
        </w:r>
        <w:r w:rsidR="00E426E5">
          <w:rPr>
            <w:webHidden/>
          </w:rPr>
          <w:tab/>
        </w:r>
        <w:r w:rsidR="00E426E5">
          <w:rPr>
            <w:webHidden/>
          </w:rPr>
          <w:fldChar w:fldCharType="begin"/>
        </w:r>
        <w:r w:rsidR="00E426E5">
          <w:rPr>
            <w:webHidden/>
          </w:rPr>
          <w:instrText xml:space="preserve"> PAGEREF _Toc41047847 \h </w:instrText>
        </w:r>
        <w:r w:rsidR="00E426E5">
          <w:rPr>
            <w:webHidden/>
          </w:rPr>
        </w:r>
        <w:r w:rsidR="00E426E5">
          <w:rPr>
            <w:webHidden/>
          </w:rPr>
          <w:fldChar w:fldCharType="separate"/>
        </w:r>
        <w:r w:rsidR="00795A65">
          <w:rPr>
            <w:webHidden/>
          </w:rPr>
          <w:t>265</w:t>
        </w:r>
        <w:r w:rsidR="00E426E5">
          <w:rPr>
            <w:webHidden/>
          </w:rPr>
          <w:fldChar w:fldCharType="end"/>
        </w:r>
      </w:hyperlink>
    </w:p>
    <w:p w14:paraId="7E86EC19" w14:textId="396D9DF6" w:rsidR="00E426E5" w:rsidRDefault="00C51A7D">
      <w:pPr>
        <w:pStyle w:val="TOC3"/>
        <w:rPr>
          <w:rFonts w:eastAsiaTheme="minorEastAsia" w:cstheme="minorBidi"/>
          <w:snapToGrid/>
          <w:color w:val="auto"/>
          <w:szCs w:val="22"/>
        </w:rPr>
      </w:pPr>
      <w:hyperlink w:anchor="_Toc41047848" w:history="1">
        <w:r w:rsidR="00E426E5" w:rsidRPr="000227AB">
          <w:rPr>
            <w:rStyle w:val="Hyperlink"/>
          </w:rPr>
          <w:t>Environmental Performance Criteria</w:t>
        </w:r>
        <w:r w:rsidR="00E426E5">
          <w:rPr>
            <w:webHidden/>
          </w:rPr>
          <w:tab/>
        </w:r>
        <w:r w:rsidR="00E426E5">
          <w:rPr>
            <w:webHidden/>
          </w:rPr>
          <w:fldChar w:fldCharType="begin"/>
        </w:r>
        <w:r w:rsidR="00E426E5">
          <w:rPr>
            <w:webHidden/>
          </w:rPr>
          <w:instrText xml:space="preserve"> PAGEREF _Toc41047848 \h </w:instrText>
        </w:r>
        <w:r w:rsidR="00E426E5">
          <w:rPr>
            <w:webHidden/>
          </w:rPr>
        </w:r>
        <w:r w:rsidR="00E426E5">
          <w:rPr>
            <w:webHidden/>
          </w:rPr>
          <w:fldChar w:fldCharType="separate"/>
        </w:r>
        <w:r w:rsidR="00795A65">
          <w:rPr>
            <w:webHidden/>
          </w:rPr>
          <w:t>269</w:t>
        </w:r>
        <w:r w:rsidR="00E426E5">
          <w:rPr>
            <w:webHidden/>
          </w:rPr>
          <w:fldChar w:fldCharType="end"/>
        </w:r>
      </w:hyperlink>
    </w:p>
    <w:p w14:paraId="191C8973" w14:textId="02369ABA" w:rsidR="00E426E5" w:rsidRDefault="00C51A7D">
      <w:pPr>
        <w:pStyle w:val="TOC3"/>
        <w:rPr>
          <w:rFonts w:eastAsiaTheme="minorEastAsia" w:cstheme="minorBidi"/>
          <w:snapToGrid/>
          <w:color w:val="auto"/>
          <w:szCs w:val="22"/>
        </w:rPr>
      </w:pPr>
      <w:hyperlink w:anchor="_Toc41047849" w:history="1">
        <w:r w:rsidR="00E426E5" w:rsidRPr="000227AB">
          <w:rPr>
            <w:rStyle w:val="Hyperlink"/>
          </w:rPr>
          <w:t>Hypolimnetic Aeration</w:t>
        </w:r>
        <w:r w:rsidR="00E426E5">
          <w:rPr>
            <w:webHidden/>
          </w:rPr>
          <w:tab/>
        </w:r>
        <w:r w:rsidR="00E426E5">
          <w:rPr>
            <w:webHidden/>
          </w:rPr>
          <w:fldChar w:fldCharType="begin"/>
        </w:r>
        <w:r w:rsidR="00E426E5">
          <w:rPr>
            <w:webHidden/>
          </w:rPr>
          <w:instrText xml:space="preserve"> PAGEREF _Toc41047849 \h </w:instrText>
        </w:r>
        <w:r w:rsidR="00E426E5">
          <w:rPr>
            <w:webHidden/>
          </w:rPr>
        </w:r>
        <w:r w:rsidR="00E426E5">
          <w:rPr>
            <w:webHidden/>
          </w:rPr>
          <w:fldChar w:fldCharType="separate"/>
        </w:r>
        <w:r w:rsidR="00795A65">
          <w:rPr>
            <w:webHidden/>
          </w:rPr>
          <w:t>274</w:t>
        </w:r>
        <w:r w:rsidR="00E426E5">
          <w:rPr>
            <w:webHidden/>
          </w:rPr>
          <w:fldChar w:fldCharType="end"/>
        </w:r>
      </w:hyperlink>
    </w:p>
    <w:p w14:paraId="76D1B8BF" w14:textId="6FC4BF53" w:rsidR="00E426E5" w:rsidRDefault="00C51A7D">
      <w:pPr>
        <w:pStyle w:val="TOC3"/>
        <w:rPr>
          <w:rFonts w:eastAsiaTheme="minorEastAsia" w:cstheme="minorBidi"/>
          <w:snapToGrid/>
          <w:color w:val="auto"/>
          <w:szCs w:val="22"/>
        </w:rPr>
      </w:pPr>
      <w:hyperlink w:anchor="_Toc41047850" w:history="1">
        <w:r w:rsidR="00E426E5" w:rsidRPr="000227AB">
          <w:rPr>
            <w:rStyle w:val="Hyperlink"/>
          </w:rPr>
          <w:t>Constriction Input File</w:t>
        </w:r>
        <w:r w:rsidR="00E426E5">
          <w:rPr>
            <w:webHidden/>
          </w:rPr>
          <w:tab/>
        </w:r>
        <w:r w:rsidR="00E426E5">
          <w:rPr>
            <w:webHidden/>
          </w:rPr>
          <w:fldChar w:fldCharType="begin"/>
        </w:r>
        <w:r w:rsidR="00E426E5">
          <w:rPr>
            <w:webHidden/>
          </w:rPr>
          <w:instrText xml:space="preserve"> PAGEREF _Toc41047850 \h </w:instrText>
        </w:r>
        <w:r w:rsidR="00E426E5">
          <w:rPr>
            <w:webHidden/>
          </w:rPr>
        </w:r>
        <w:r w:rsidR="00E426E5">
          <w:rPr>
            <w:webHidden/>
          </w:rPr>
          <w:fldChar w:fldCharType="separate"/>
        </w:r>
        <w:r w:rsidR="00795A65">
          <w:rPr>
            <w:webHidden/>
          </w:rPr>
          <w:t>277</w:t>
        </w:r>
        <w:r w:rsidR="00E426E5">
          <w:rPr>
            <w:webHidden/>
          </w:rPr>
          <w:fldChar w:fldCharType="end"/>
        </w:r>
      </w:hyperlink>
    </w:p>
    <w:p w14:paraId="66A96B86" w14:textId="3E29D7B9" w:rsidR="00E426E5" w:rsidRDefault="00C51A7D">
      <w:pPr>
        <w:pStyle w:val="TOC3"/>
        <w:rPr>
          <w:rFonts w:eastAsiaTheme="minorEastAsia" w:cstheme="minorBidi"/>
          <w:snapToGrid/>
          <w:color w:val="auto"/>
          <w:szCs w:val="22"/>
        </w:rPr>
      </w:pPr>
      <w:hyperlink w:anchor="_Toc41047851" w:history="1">
        <w:r w:rsidR="00E426E5" w:rsidRPr="000227AB">
          <w:rPr>
            <w:rStyle w:val="Hyperlink"/>
          </w:rPr>
          <w:t>Sediment Diagenesis Input File</w:t>
        </w:r>
        <w:r w:rsidR="00E426E5">
          <w:rPr>
            <w:webHidden/>
          </w:rPr>
          <w:tab/>
        </w:r>
        <w:r w:rsidR="00E426E5">
          <w:rPr>
            <w:webHidden/>
          </w:rPr>
          <w:fldChar w:fldCharType="begin"/>
        </w:r>
        <w:r w:rsidR="00E426E5">
          <w:rPr>
            <w:webHidden/>
          </w:rPr>
          <w:instrText xml:space="preserve"> PAGEREF _Toc41047851 \h </w:instrText>
        </w:r>
        <w:r w:rsidR="00E426E5">
          <w:rPr>
            <w:webHidden/>
          </w:rPr>
        </w:r>
        <w:r w:rsidR="00E426E5">
          <w:rPr>
            <w:webHidden/>
          </w:rPr>
          <w:fldChar w:fldCharType="separate"/>
        </w:r>
        <w:r w:rsidR="00795A65">
          <w:rPr>
            <w:webHidden/>
          </w:rPr>
          <w:t>278</w:t>
        </w:r>
        <w:r w:rsidR="00E426E5">
          <w:rPr>
            <w:webHidden/>
          </w:rPr>
          <w:fldChar w:fldCharType="end"/>
        </w:r>
      </w:hyperlink>
    </w:p>
    <w:p w14:paraId="0C8EE281" w14:textId="177E1334" w:rsidR="00E426E5" w:rsidRDefault="00C51A7D">
      <w:pPr>
        <w:pStyle w:val="TOC4"/>
        <w:rPr>
          <w:rFonts w:eastAsiaTheme="minorEastAsia" w:cstheme="minorBidi"/>
          <w:snapToGrid/>
          <w:color w:val="auto"/>
          <w:szCs w:val="22"/>
        </w:rPr>
      </w:pPr>
      <w:hyperlink w:anchor="_Toc41047852" w:history="1">
        <w:r w:rsidR="00E426E5" w:rsidRPr="000227AB">
          <w:rPr>
            <w:rStyle w:val="Hyperlink"/>
          </w:rPr>
          <w:t>W2_diagenesis.npt Sample Input File</w:t>
        </w:r>
        <w:r w:rsidR="00E426E5">
          <w:rPr>
            <w:webHidden/>
          </w:rPr>
          <w:tab/>
        </w:r>
        <w:r w:rsidR="00E426E5">
          <w:rPr>
            <w:webHidden/>
          </w:rPr>
          <w:fldChar w:fldCharType="begin"/>
        </w:r>
        <w:r w:rsidR="00E426E5">
          <w:rPr>
            <w:webHidden/>
          </w:rPr>
          <w:instrText xml:space="preserve"> PAGEREF _Toc41047852 \h </w:instrText>
        </w:r>
        <w:r w:rsidR="00E426E5">
          <w:rPr>
            <w:webHidden/>
          </w:rPr>
        </w:r>
        <w:r w:rsidR="00E426E5">
          <w:rPr>
            <w:webHidden/>
          </w:rPr>
          <w:fldChar w:fldCharType="separate"/>
        </w:r>
        <w:r w:rsidR="00795A65">
          <w:rPr>
            <w:webHidden/>
          </w:rPr>
          <w:t>278</w:t>
        </w:r>
        <w:r w:rsidR="00E426E5">
          <w:rPr>
            <w:webHidden/>
          </w:rPr>
          <w:fldChar w:fldCharType="end"/>
        </w:r>
      </w:hyperlink>
    </w:p>
    <w:p w14:paraId="609414C6" w14:textId="2E8F80F8" w:rsidR="00E426E5" w:rsidRDefault="00C51A7D">
      <w:pPr>
        <w:pStyle w:val="TOC4"/>
        <w:rPr>
          <w:rFonts w:eastAsiaTheme="minorEastAsia" w:cstheme="minorBidi"/>
          <w:snapToGrid/>
          <w:color w:val="auto"/>
          <w:szCs w:val="22"/>
        </w:rPr>
      </w:pPr>
      <w:hyperlink w:anchor="_Toc41047853" w:history="1">
        <w:r w:rsidR="00E426E5" w:rsidRPr="000227AB">
          <w:rPr>
            <w:rStyle w:val="Hyperlink"/>
          </w:rPr>
          <w:t>W2_diagenesis.npt Input Descriptions</w:t>
        </w:r>
        <w:r w:rsidR="00E426E5">
          <w:rPr>
            <w:webHidden/>
          </w:rPr>
          <w:tab/>
        </w:r>
        <w:r w:rsidR="00E426E5">
          <w:rPr>
            <w:webHidden/>
          </w:rPr>
          <w:fldChar w:fldCharType="begin"/>
        </w:r>
        <w:r w:rsidR="00E426E5">
          <w:rPr>
            <w:webHidden/>
          </w:rPr>
          <w:instrText xml:space="preserve"> PAGEREF _Toc41047853 \h </w:instrText>
        </w:r>
        <w:r w:rsidR="00E426E5">
          <w:rPr>
            <w:webHidden/>
          </w:rPr>
        </w:r>
        <w:r w:rsidR="00E426E5">
          <w:rPr>
            <w:webHidden/>
          </w:rPr>
          <w:fldChar w:fldCharType="separate"/>
        </w:r>
        <w:r w:rsidR="00795A65">
          <w:rPr>
            <w:webHidden/>
          </w:rPr>
          <w:t>281</w:t>
        </w:r>
        <w:r w:rsidR="00E426E5">
          <w:rPr>
            <w:webHidden/>
          </w:rPr>
          <w:fldChar w:fldCharType="end"/>
        </w:r>
      </w:hyperlink>
    </w:p>
    <w:p w14:paraId="2BEDECB0" w14:textId="6791E9A9" w:rsidR="00E426E5" w:rsidRDefault="00C51A7D">
      <w:pPr>
        <w:pStyle w:val="TOC5"/>
        <w:rPr>
          <w:rFonts w:eastAsiaTheme="minorEastAsia" w:cstheme="minorBidi"/>
          <w:snapToGrid/>
          <w:color w:val="auto"/>
          <w:szCs w:val="22"/>
        </w:rPr>
      </w:pPr>
      <w:hyperlink w:anchor="_Toc41047854" w:history="1">
        <w:r w:rsidR="00E426E5" w:rsidRPr="000227AB">
          <w:rPr>
            <w:rStyle w:val="Hyperlink"/>
          </w:rPr>
          <w:t>Line Comments</w:t>
        </w:r>
        <w:r w:rsidR="00E426E5">
          <w:rPr>
            <w:webHidden/>
          </w:rPr>
          <w:tab/>
        </w:r>
        <w:r w:rsidR="00E426E5">
          <w:rPr>
            <w:webHidden/>
          </w:rPr>
          <w:fldChar w:fldCharType="begin"/>
        </w:r>
        <w:r w:rsidR="00E426E5">
          <w:rPr>
            <w:webHidden/>
          </w:rPr>
          <w:instrText xml:space="preserve"> PAGEREF _Toc41047854 \h </w:instrText>
        </w:r>
        <w:r w:rsidR="00E426E5">
          <w:rPr>
            <w:webHidden/>
          </w:rPr>
        </w:r>
        <w:r w:rsidR="00E426E5">
          <w:rPr>
            <w:webHidden/>
          </w:rPr>
          <w:fldChar w:fldCharType="separate"/>
        </w:r>
        <w:r w:rsidR="00795A65">
          <w:rPr>
            <w:webHidden/>
          </w:rPr>
          <w:t>281</w:t>
        </w:r>
        <w:r w:rsidR="00E426E5">
          <w:rPr>
            <w:webHidden/>
          </w:rPr>
          <w:fldChar w:fldCharType="end"/>
        </w:r>
      </w:hyperlink>
    </w:p>
    <w:p w14:paraId="619DDFF8" w14:textId="069B5DED" w:rsidR="00E426E5" w:rsidRDefault="00C51A7D">
      <w:pPr>
        <w:pStyle w:val="TOC5"/>
        <w:rPr>
          <w:rFonts w:eastAsiaTheme="minorEastAsia" w:cstheme="minorBidi"/>
          <w:snapToGrid/>
          <w:color w:val="auto"/>
          <w:szCs w:val="22"/>
        </w:rPr>
      </w:pPr>
      <w:hyperlink w:anchor="_Toc41047855" w:history="1">
        <w:r w:rsidR="00E426E5" w:rsidRPr="000227AB">
          <w:rPr>
            <w:rStyle w:val="Hyperlink"/>
          </w:rPr>
          <w:t>Global ON/OFF Switch</w:t>
        </w:r>
        <w:r w:rsidR="00E426E5">
          <w:rPr>
            <w:webHidden/>
          </w:rPr>
          <w:tab/>
        </w:r>
        <w:r w:rsidR="00E426E5">
          <w:rPr>
            <w:webHidden/>
          </w:rPr>
          <w:fldChar w:fldCharType="begin"/>
        </w:r>
        <w:r w:rsidR="00E426E5">
          <w:rPr>
            <w:webHidden/>
          </w:rPr>
          <w:instrText xml:space="preserve"> PAGEREF _Toc41047855 \h </w:instrText>
        </w:r>
        <w:r w:rsidR="00E426E5">
          <w:rPr>
            <w:webHidden/>
          </w:rPr>
        </w:r>
        <w:r w:rsidR="00E426E5">
          <w:rPr>
            <w:webHidden/>
          </w:rPr>
          <w:fldChar w:fldCharType="separate"/>
        </w:r>
        <w:r w:rsidR="00795A65">
          <w:rPr>
            <w:webHidden/>
          </w:rPr>
          <w:t>282</w:t>
        </w:r>
        <w:r w:rsidR="00E426E5">
          <w:rPr>
            <w:webHidden/>
          </w:rPr>
          <w:fldChar w:fldCharType="end"/>
        </w:r>
      </w:hyperlink>
    </w:p>
    <w:p w14:paraId="00A62A9A" w14:textId="6B13F1F5" w:rsidR="00E426E5" w:rsidRDefault="00C51A7D">
      <w:pPr>
        <w:pStyle w:val="TOC5"/>
        <w:rPr>
          <w:rFonts w:eastAsiaTheme="minorEastAsia" w:cstheme="minorBidi"/>
          <w:snapToGrid/>
          <w:color w:val="auto"/>
          <w:szCs w:val="22"/>
        </w:rPr>
      </w:pPr>
      <w:hyperlink w:anchor="_Toc41047856" w:history="1">
        <w:r w:rsidR="00E426E5" w:rsidRPr="000227AB">
          <w:rPr>
            <w:rStyle w:val="Hyperlink"/>
          </w:rPr>
          <w:t>Constituent Numbers</w:t>
        </w:r>
        <w:r w:rsidR="00E426E5">
          <w:rPr>
            <w:webHidden/>
          </w:rPr>
          <w:tab/>
        </w:r>
        <w:r w:rsidR="00E426E5">
          <w:rPr>
            <w:webHidden/>
          </w:rPr>
          <w:fldChar w:fldCharType="begin"/>
        </w:r>
        <w:r w:rsidR="00E426E5">
          <w:rPr>
            <w:webHidden/>
          </w:rPr>
          <w:instrText xml:space="preserve"> PAGEREF _Toc41047856 \h </w:instrText>
        </w:r>
        <w:r w:rsidR="00E426E5">
          <w:rPr>
            <w:webHidden/>
          </w:rPr>
        </w:r>
        <w:r w:rsidR="00E426E5">
          <w:rPr>
            <w:webHidden/>
          </w:rPr>
          <w:fldChar w:fldCharType="separate"/>
        </w:r>
        <w:r w:rsidR="00795A65">
          <w:rPr>
            <w:webHidden/>
          </w:rPr>
          <w:t>282</w:t>
        </w:r>
        <w:r w:rsidR="00E426E5">
          <w:rPr>
            <w:webHidden/>
          </w:rPr>
          <w:fldChar w:fldCharType="end"/>
        </w:r>
      </w:hyperlink>
    </w:p>
    <w:p w14:paraId="01BD12F1" w14:textId="7859519F" w:rsidR="00E426E5" w:rsidRDefault="00C51A7D">
      <w:pPr>
        <w:pStyle w:val="TOC5"/>
        <w:rPr>
          <w:rFonts w:eastAsiaTheme="minorEastAsia" w:cstheme="minorBidi"/>
          <w:snapToGrid/>
          <w:color w:val="auto"/>
          <w:szCs w:val="22"/>
        </w:rPr>
      </w:pPr>
      <w:hyperlink w:anchor="_Toc41047857" w:history="1">
        <w:r w:rsidR="00E426E5" w:rsidRPr="000227AB">
          <w:rPr>
            <w:rStyle w:val="Hyperlink"/>
          </w:rPr>
          <w:t>Bed Consolidation</w:t>
        </w:r>
        <w:r w:rsidR="00E426E5">
          <w:rPr>
            <w:webHidden/>
          </w:rPr>
          <w:tab/>
        </w:r>
        <w:r w:rsidR="00E426E5">
          <w:rPr>
            <w:webHidden/>
          </w:rPr>
          <w:fldChar w:fldCharType="begin"/>
        </w:r>
        <w:r w:rsidR="00E426E5">
          <w:rPr>
            <w:webHidden/>
          </w:rPr>
          <w:instrText xml:space="preserve"> PAGEREF _Toc41047857 \h </w:instrText>
        </w:r>
        <w:r w:rsidR="00E426E5">
          <w:rPr>
            <w:webHidden/>
          </w:rPr>
        </w:r>
        <w:r w:rsidR="00E426E5">
          <w:rPr>
            <w:webHidden/>
          </w:rPr>
          <w:fldChar w:fldCharType="separate"/>
        </w:r>
        <w:r w:rsidR="00795A65">
          <w:rPr>
            <w:webHidden/>
          </w:rPr>
          <w:t>282</w:t>
        </w:r>
        <w:r w:rsidR="00E426E5">
          <w:rPr>
            <w:webHidden/>
          </w:rPr>
          <w:fldChar w:fldCharType="end"/>
        </w:r>
      </w:hyperlink>
    </w:p>
    <w:p w14:paraId="4D8C557C" w14:textId="4A70B0E5" w:rsidR="00E426E5" w:rsidRDefault="00C51A7D">
      <w:pPr>
        <w:pStyle w:val="TOC5"/>
        <w:rPr>
          <w:rFonts w:eastAsiaTheme="minorEastAsia" w:cstheme="minorBidi"/>
          <w:snapToGrid/>
          <w:color w:val="auto"/>
          <w:szCs w:val="22"/>
        </w:rPr>
      </w:pPr>
      <w:hyperlink w:anchor="_Toc41047858" w:history="1">
        <w:r w:rsidR="00E426E5" w:rsidRPr="000227AB">
          <w:rPr>
            <w:rStyle w:val="Hyperlink"/>
          </w:rPr>
          <w:t>Initial Conditions</w:t>
        </w:r>
        <w:r w:rsidR="00E426E5">
          <w:rPr>
            <w:webHidden/>
          </w:rPr>
          <w:tab/>
        </w:r>
        <w:r w:rsidR="00E426E5">
          <w:rPr>
            <w:webHidden/>
          </w:rPr>
          <w:fldChar w:fldCharType="begin"/>
        </w:r>
        <w:r w:rsidR="00E426E5">
          <w:rPr>
            <w:webHidden/>
          </w:rPr>
          <w:instrText xml:space="preserve"> PAGEREF _Toc41047858 \h </w:instrText>
        </w:r>
        <w:r w:rsidR="00E426E5">
          <w:rPr>
            <w:webHidden/>
          </w:rPr>
        </w:r>
        <w:r w:rsidR="00E426E5">
          <w:rPr>
            <w:webHidden/>
          </w:rPr>
          <w:fldChar w:fldCharType="separate"/>
        </w:r>
        <w:r w:rsidR="00795A65">
          <w:rPr>
            <w:webHidden/>
          </w:rPr>
          <w:t>283</w:t>
        </w:r>
        <w:r w:rsidR="00E426E5">
          <w:rPr>
            <w:webHidden/>
          </w:rPr>
          <w:fldChar w:fldCharType="end"/>
        </w:r>
      </w:hyperlink>
    </w:p>
    <w:p w14:paraId="1BB84249" w14:textId="6FA97753" w:rsidR="00E426E5" w:rsidRDefault="00C51A7D">
      <w:pPr>
        <w:pStyle w:val="TOC5"/>
        <w:rPr>
          <w:rFonts w:eastAsiaTheme="minorEastAsia" w:cstheme="minorBidi"/>
          <w:snapToGrid/>
          <w:color w:val="auto"/>
          <w:szCs w:val="22"/>
        </w:rPr>
      </w:pPr>
      <w:hyperlink w:anchor="_Toc41047859" w:history="1">
        <w:r w:rsidR="00E426E5" w:rsidRPr="000227AB">
          <w:rPr>
            <w:rStyle w:val="Hyperlink"/>
          </w:rPr>
          <w:t>Sediment Characteristics</w:t>
        </w:r>
        <w:r w:rsidR="00E426E5">
          <w:rPr>
            <w:webHidden/>
          </w:rPr>
          <w:tab/>
        </w:r>
        <w:r w:rsidR="00E426E5">
          <w:rPr>
            <w:webHidden/>
          </w:rPr>
          <w:fldChar w:fldCharType="begin"/>
        </w:r>
        <w:r w:rsidR="00E426E5">
          <w:rPr>
            <w:webHidden/>
          </w:rPr>
          <w:instrText xml:space="preserve"> PAGEREF _Toc41047859 \h </w:instrText>
        </w:r>
        <w:r w:rsidR="00E426E5">
          <w:rPr>
            <w:webHidden/>
          </w:rPr>
        </w:r>
        <w:r w:rsidR="00E426E5">
          <w:rPr>
            <w:webHidden/>
          </w:rPr>
          <w:fldChar w:fldCharType="separate"/>
        </w:r>
        <w:r w:rsidR="00795A65">
          <w:rPr>
            <w:webHidden/>
          </w:rPr>
          <w:t>283</w:t>
        </w:r>
        <w:r w:rsidR="00E426E5">
          <w:rPr>
            <w:webHidden/>
          </w:rPr>
          <w:fldChar w:fldCharType="end"/>
        </w:r>
      </w:hyperlink>
    </w:p>
    <w:p w14:paraId="06D3B9A6" w14:textId="4C79ECE0" w:rsidR="00E426E5" w:rsidRDefault="00C51A7D">
      <w:pPr>
        <w:pStyle w:val="TOC5"/>
        <w:rPr>
          <w:rFonts w:eastAsiaTheme="minorEastAsia" w:cstheme="minorBidi"/>
          <w:snapToGrid/>
          <w:color w:val="auto"/>
          <w:szCs w:val="22"/>
        </w:rPr>
      </w:pPr>
      <w:hyperlink w:anchor="_Toc41047860" w:history="1">
        <w:r w:rsidR="00E426E5" w:rsidRPr="000227AB">
          <w:rPr>
            <w:rStyle w:val="Hyperlink"/>
          </w:rPr>
          <w:t>Consolidation Output</w:t>
        </w:r>
        <w:r w:rsidR="00E426E5">
          <w:rPr>
            <w:webHidden/>
          </w:rPr>
          <w:tab/>
        </w:r>
        <w:r w:rsidR="00E426E5">
          <w:rPr>
            <w:webHidden/>
          </w:rPr>
          <w:fldChar w:fldCharType="begin"/>
        </w:r>
        <w:r w:rsidR="00E426E5">
          <w:rPr>
            <w:webHidden/>
          </w:rPr>
          <w:instrText xml:space="preserve"> PAGEREF _Toc41047860 \h </w:instrText>
        </w:r>
        <w:r w:rsidR="00E426E5">
          <w:rPr>
            <w:webHidden/>
          </w:rPr>
        </w:r>
        <w:r w:rsidR="00E426E5">
          <w:rPr>
            <w:webHidden/>
          </w:rPr>
          <w:fldChar w:fldCharType="separate"/>
        </w:r>
        <w:r w:rsidR="00795A65">
          <w:rPr>
            <w:webHidden/>
          </w:rPr>
          <w:t>283</w:t>
        </w:r>
        <w:r w:rsidR="00E426E5">
          <w:rPr>
            <w:webHidden/>
          </w:rPr>
          <w:fldChar w:fldCharType="end"/>
        </w:r>
      </w:hyperlink>
    </w:p>
    <w:p w14:paraId="0385C197" w14:textId="037C4721" w:rsidR="00E426E5" w:rsidRDefault="00C51A7D">
      <w:pPr>
        <w:pStyle w:val="TOC5"/>
        <w:rPr>
          <w:rFonts w:eastAsiaTheme="minorEastAsia" w:cstheme="minorBidi"/>
          <w:snapToGrid/>
          <w:color w:val="auto"/>
          <w:szCs w:val="22"/>
        </w:rPr>
      </w:pPr>
      <w:hyperlink w:anchor="_Toc41047861" w:history="1">
        <w:r w:rsidR="00E426E5" w:rsidRPr="000227AB">
          <w:rPr>
            <w:rStyle w:val="Hyperlink"/>
          </w:rPr>
          <w:t>Fine Fluids Tailing (FFT) Layer</w:t>
        </w:r>
        <w:r w:rsidR="00E426E5">
          <w:rPr>
            <w:webHidden/>
          </w:rPr>
          <w:tab/>
        </w:r>
        <w:r w:rsidR="00E426E5">
          <w:rPr>
            <w:webHidden/>
          </w:rPr>
          <w:fldChar w:fldCharType="begin"/>
        </w:r>
        <w:r w:rsidR="00E426E5">
          <w:rPr>
            <w:webHidden/>
          </w:rPr>
          <w:instrText xml:space="preserve"> PAGEREF _Toc41047861 \h </w:instrText>
        </w:r>
        <w:r w:rsidR="00E426E5">
          <w:rPr>
            <w:webHidden/>
          </w:rPr>
        </w:r>
        <w:r w:rsidR="00E426E5">
          <w:rPr>
            <w:webHidden/>
          </w:rPr>
          <w:fldChar w:fldCharType="separate"/>
        </w:r>
        <w:r w:rsidR="00795A65">
          <w:rPr>
            <w:webHidden/>
          </w:rPr>
          <w:t>283</w:t>
        </w:r>
        <w:r w:rsidR="00E426E5">
          <w:rPr>
            <w:webHidden/>
          </w:rPr>
          <w:fldChar w:fldCharType="end"/>
        </w:r>
      </w:hyperlink>
    </w:p>
    <w:p w14:paraId="3D607EBE" w14:textId="03B1262B" w:rsidR="00E426E5" w:rsidRDefault="00C51A7D">
      <w:pPr>
        <w:pStyle w:val="TOC5"/>
        <w:rPr>
          <w:rFonts w:eastAsiaTheme="minorEastAsia" w:cstheme="minorBidi"/>
          <w:snapToGrid/>
          <w:color w:val="auto"/>
          <w:szCs w:val="22"/>
        </w:rPr>
      </w:pPr>
      <w:hyperlink w:anchor="_Toc41047862" w:history="1">
        <w:r w:rsidR="00E426E5" w:rsidRPr="000227AB">
          <w:rPr>
            <w:rStyle w:val="Hyperlink"/>
          </w:rPr>
          <w:t>Diagenesis Initial Conditions</w:t>
        </w:r>
        <w:r w:rsidR="00E426E5">
          <w:rPr>
            <w:webHidden/>
          </w:rPr>
          <w:tab/>
        </w:r>
        <w:r w:rsidR="00E426E5">
          <w:rPr>
            <w:webHidden/>
          </w:rPr>
          <w:fldChar w:fldCharType="begin"/>
        </w:r>
        <w:r w:rsidR="00E426E5">
          <w:rPr>
            <w:webHidden/>
          </w:rPr>
          <w:instrText xml:space="preserve"> PAGEREF _Toc41047862 \h </w:instrText>
        </w:r>
        <w:r w:rsidR="00E426E5">
          <w:rPr>
            <w:webHidden/>
          </w:rPr>
        </w:r>
        <w:r w:rsidR="00E426E5">
          <w:rPr>
            <w:webHidden/>
          </w:rPr>
          <w:fldChar w:fldCharType="separate"/>
        </w:r>
        <w:r w:rsidR="00795A65">
          <w:rPr>
            <w:webHidden/>
          </w:rPr>
          <w:t>283</w:t>
        </w:r>
        <w:r w:rsidR="00E426E5">
          <w:rPr>
            <w:webHidden/>
          </w:rPr>
          <w:fldChar w:fldCharType="end"/>
        </w:r>
      </w:hyperlink>
    </w:p>
    <w:p w14:paraId="39EB2467" w14:textId="4FB96DFF" w:rsidR="00E426E5" w:rsidRDefault="00C51A7D">
      <w:pPr>
        <w:pStyle w:val="TOC5"/>
        <w:rPr>
          <w:rFonts w:eastAsiaTheme="minorEastAsia" w:cstheme="minorBidi"/>
          <w:snapToGrid/>
          <w:color w:val="auto"/>
          <w:szCs w:val="22"/>
        </w:rPr>
      </w:pPr>
      <w:hyperlink w:anchor="_Toc41047863" w:history="1">
        <w:r w:rsidR="00E426E5" w:rsidRPr="000227AB">
          <w:rPr>
            <w:rStyle w:val="Hyperlink"/>
          </w:rPr>
          <w:t>Generic BOD Constituent Settings</w:t>
        </w:r>
        <w:r w:rsidR="00E426E5">
          <w:rPr>
            <w:webHidden/>
          </w:rPr>
          <w:tab/>
        </w:r>
        <w:r w:rsidR="00E426E5">
          <w:rPr>
            <w:webHidden/>
          </w:rPr>
          <w:fldChar w:fldCharType="begin"/>
        </w:r>
        <w:r w:rsidR="00E426E5">
          <w:rPr>
            <w:webHidden/>
          </w:rPr>
          <w:instrText xml:space="preserve"> PAGEREF _Toc41047863 \h </w:instrText>
        </w:r>
        <w:r w:rsidR="00E426E5">
          <w:rPr>
            <w:webHidden/>
          </w:rPr>
        </w:r>
        <w:r w:rsidR="00E426E5">
          <w:rPr>
            <w:webHidden/>
          </w:rPr>
          <w:fldChar w:fldCharType="separate"/>
        </w:r>
        <w:r w:rsidR="00795A65">
          <w:rPr>
            <w:webHidden/>
          </w:rPr>
          <w:t>284</w:t>
        </w:r>
        <w:r w:rsidR="00E426E5">
          <w:rPr>
            <w:webHidden/>
          </w:rPr>
          <w:fldChar w:fldCharType="end"/>
        </w:r>
      </w:hyperlink>
    </w:p>
    <w:p w14:paraId="0CE0540B" w14:textId="64C7A036" w:rsidR="00E426E5" w:rsidRDefault="00C51A7D">
      <w:pPr>
        <w:pStyle w:val="TOC5"/>
        <w:rPr>
          <w:rFonts w:eastAsiaTheme="minorEastAsia" w:cstheme="minorBidi"/>
          <w:snapToGrid/>
          <w:color w:val="auto"/>
          <w:szCs w:val="22"/>
        </w:rPr>
      </w:pPr>
      <w:hyperlink w:anchor="_Toc41047864" w:history="1">
        <w:r w:rsidR="00E426E5" w:rsidRPr="000227AB">
          <w:rPr>
            <w:rStyle w:val="Hyperlink"/>
          </w:rPr>
          <w:t>Generic BOD Rate Settings</w:t>
        </w:r>
        <w:r w:rsidR="00E426E5">
          <w:rPr>
            <w:webHidden/>
          </w:rPr>
          <w:tab/>
        </w:r>
        <w:r w:rsidR="00E426E5">
          <w:rPr>
            <w:webHidden/>
          </w:rPr>
          <w:fldChar w:fldCharType="begin"/>
        </w:r>
        <w:r w:rsidR="00E426E5">
          <w:rPr>
            <w:webHidden/>
          </w:rPr>
          <w:instrText xml:space="preserve"> PAGEREF _Toc41047864 \h </w:instrText>
        </w:r>
        <w:r w:rsidR="00E426E5">
          <w:rPr>
            <w:webHidden/>
          </w:rPr>
        </w:r>
        <w:r w:rsidR="00E426E5">
          <w:rPr>
            <w:webHidden/>
          </w:rPr>
          <w:fldChar w:fldCharType="separate"/>
        </w:r>
        <w:r w:rsidR="00795A65">
          <w:rPr>
            <w:webHidden/>
          </w:rPr>
          <w:t>285</w:t>
        </w:r>
        <w:r w:rsidR="00E426E5">
          <w:rPr>
            <w:webHidden/>
          </w:rPr>
          <w:fldChar w:fldCharType="end"/>
        </w:r>
      </w:hyperlink>
    </w:p>
    <w:p w14:paraId="1504EE8F" w14:textId="71C96B3D" w:rsidR="00E426E5" w:rsidRDefault="00C51A7D">
      <w:pPr>
        <w:pStyle w:val="TOC5"/>
        <w:rPr>
          <w:rFonts w:eastAsiaTheme="minorEastAsia" w:cstheme="minorBidi"/>
          <w:snapToGrid/>
          <w:color w:val="auto"/>
          <w:szCs w:val="22"/>
        </w:rPr>
      </w:pPr>
      <w:hyperlink w:anchor="_Toc41047865" w:history="1">
        <w:r w:rsidR="00E426E5" w:rsidRPr="000227AB">
          <w:rPr>
            <w:rStyle w:val="Hyperlink"/>
          </w:rPr>
          <w:t>Diagenesis Region Settings</w:t>
        </w:r>
        <w:r w:rsidR="00E426E5">
          <w:rPr>
            <w:webHidden/>
          </w:rPr>
          <w:tab/>
        </w:r>
        <w:r w:rsidR="00E426E5">
          <w:rPr>
            <w:webHidden/>
          </w:rPr>
          <w:fldChar w:fldCharType="begin"/>
        </w:r>
        <w:r w:rsidR="00E426E5">
          <w:rPr>
            <w:webHidden/>
          </w:rPr>
          <w:instrText xml:space="preserve"> PAGEREF _Toc41047865 \h </w:instrText>
        </w:r>
        <w:r w:rsidR="00E426E5">
          <w:rPr>
            <w:webHidden/>
          </w:rPr>
        </w:r>
        <w:r w:rsidR="00E426E5">
          <w:rPr>
            <w:webHidden/>
          </w:rPr>
          <w:fldChar w:fldCharType="separate"/>
        </w:r>
        <w:r w:rsidR="00795A65">
          <w:rPr>
            <w:webHidden/>
          </w:rPr>
          <w:t>285</w:t>
        </w:r>
        <w:r w:rsidR="00E426E5">
          <w:rPr>
            <w:webHidden/>
          </w:rPr>
          <w:fldChar w:fldCharType="end"/>
        </w:r>
      </w:hyperlink>
    </w:p>
    <w:p w14:paraId="79409F24" w14:textId="1A65A6C3" w:rsidR="00E426E5" w:rsidRDefault="00C51A7D">
      <w:pPr>
        <w:pStyle w:val="TOC5"/>
        <w:rPr>
          <w:rFonts w:eastAsiaTheme="minorEastAsia" w:cstheme="minorBidi"/>
          <w:snapToGrid/>
          <w:color w:val="auto"/>
          <w:szCs w:val="22"/>
        </w:rPr>
      </w:pPr>
      <w:hyperlink w:anchor="_Toc41047866" w:history="1">
        <w:r w:rsidR="00E426E5" w:rsidRPr="000227AB">
          <w:rPr>
            <w:rStyle w:val="Hyperlink"/>
          </w:rPr>
          <w:t>Diagenesis Rates Settings Part 1</w:t>
        </w:r>
        <w:r w:rsidR="00E426E5">
          <w:rPr>
            <w:webHidden/>
          </w:rPr>
          <w:tab/>
        </w:r>
        <w:r w:rsidR="00E426E5">
          <w:rPr>
            <w:webHidden/>
          </w:rPr>
          <w:fldChar w:fldCharType="begin"/>
        </w:r>
        <w:r w:rsidR="00E426E5">
          <w:rPr>
            <w:webHidden/>
          </w:rPr>
          <w:instrText xml:space="preserve"> PAGEREF _Toc41047866 \h </w:instrText>
        </w:r>
        <w:r w:rsidR="00E426E5">
          <w:rPr>
            <w:webHidden/>
          </w:rPr>
        </w:r>
        <w:r w:rsidR="00E426E5">
          <w:rPr>
            <w:webHidden/>
          </w:rPr>
          <w:fldChar w:fldCharType="separate"/>
        </w:r>
        <w:r w:rsidR="00795A65">
          <w:rPr>
            <w:webHidden/>
          </w:rPr>
          <w:t>285</w:t>
        </w:r>
        <w:r w:rsidR="00E426E5">
          <w:rPr>
            <w:webHidden/>
          </w:rPr>
          <w:fldChar w:fldCharType="end"/>
        </w:r>
      </w:hyperlink>
    </w:p>
    <w:p w14:paraId="3F2614F3" w14:textId="51A4E801" w:rsidR="00E426E5" w:rsidRDefault="00C51A7D">
      <w:pPr>
        <w:pStyle w:val="TOC5"/>
        <w:rPr>
          <w:rFonts w:eastAsiaTheme="minorEastAsia" w:cstheme="minorBidi"/>
          <w:snapToGrid/>
          <w:color w:val="auto"/>
          <w:szCs w:val="22"/>
        </w:rPr>
      </w:pPr>
      <w:hyperlink w:anchor="_Toc41047867" w:history="1">
        <w:r w:rsidR="00E426E5" w:rsidRPr="000227AB">
          <w:rPr>
            <w:rStyle w:val="Hyperlink"/>
          </w:rPr>
          <w:t>Diagenesis Rates Settings Part 2</w:t>
        </w:r>
        <w:r w:rsidR="00E426E5">
          <w:rPr>
            <w:webHidden/>
          </w:rPr>
          <w:tab/>
        </w:r>
        <w:r w:rsidR="00E426E5">
          <w:rPr>
            <w:webHidden/>
          </w:rPr>
          <w:fldChar w:fldCharType="begin"/>
        </w:r>
        <w:r w:rsidR="00E426E5">
          <w:rPr>
            <w:webHidden/>
          </w:rPr>
          <w:instrText xml:space="preserve"> PAGEREF _Toc41047867 \h </w:instrText>
        </w:r>
        <w:r w:rsidR="00E426E5">
          <w:rPr>
            <w:webHidden/>
          </w:rPr>
        </w:r>
        <w:r w:rsidR="00E426E5">
          <w:rPr>
            <w:webHidden/>
          </w:rPr>
          <w:fldChar w:fldCharType="separate"/>
        </w:r>
        <w:r w:rsidR="00795A65">
          <w:rPr>
            <w:webHidden/>
          </w:rPr>
          <w:t>286</w:t>
        </w:r>
        <w:r w:rsidR="00E426E5">
          <w:rPr>
            <w:webHidden/>
          </w:rPr>
          <w:fldChar w:fldCharType="end"/>
        </w:r>
      </w:hyperlink>
    </w:p>
    <w:p w14:paraId="32FE8545" w14:textId="4D1175C3" w:rsidR="00E426E5" w:rsidRDefault="00C51A7D">
      <w:pPr>
        <w:pStyle w:val="TOC5"/>
        <w:rPr>
          <w:rFonts w:eastAsiaTheme="minorEastAsia" w:cstheme="minorBidi"/>
          <w:snapToGrid/>
          <w:color w:val="auto"/>
          <w:szCs w:val="22"/>
        </w:rPr>
      </w:pPr>
      <w:hyperlink w:anchor="_Toc41047868" w:history="1">
        <w:r w:rsidR="00E426E5" w:rsidRPr="000227AB">
          <w:rPr>
            <w:rStyle w:val="Hyperlink"/>
          </w:rPr>
          <w:t>Diagenesis Rates Settings Part 3</w:t>
        </w:r>
        <w:r w:rsidR="00E426E5">
          <w:rPr>
            <w:webHidden/>
          </w:rPr>
          <w:tab/>
        </w:r>
        <w:r w:rsidR="00E426E5">
          <w:rPr>
            <w:webHidden/>
          </w:rPr>
          <w:fldChar w:fldCharType="begin"/>
        </w:r>
        <w:r w:rsidR="00E426E5">
          <w:rPr>
            <w:webHidden/>
          </w:rPr>
          <w:instrText xml:space="preserve"> PAGEREF _Toc41047868 \h </w:instrText>
        </w:r>
        <w:r w:rsidR="00E426E5">
          <w:rPr>
            <w:webHidden/>
          </w:rPr>
        </w:r>
        <w:r w:rsidR="00E426E5">
          <w:rPr>
            <w:webHidden/>
          </w:rPr>
          <w:fldChar w:fldCharType="separate"/>
        </w:r>
        <w:r w:rsidR="00795A65">
          <w:rPr>
            <w:webHidden/>
          </w:rPr>
          <w:t>286</w:t>
        </w:r>
        <w:r w:rsidR="00E426E5">
          <w:rPr>
            <w:webHidden/>
          </w:rPr>
          <w:fldChar w:fldCharType="end"/>
        </w:r>
      </w:hyperlink>
    </w:p>
    <w:p w14:paraId="694B7D7C" w14:textId="6AC699A5" w:rsidR="00E426E5" w:rsidRDefault="00C51A7D">
      <w:pPr>
        <w:pStyle w:val="TOC5"/>
        <w:rPr>
          <w:rFonts w:eastAsiaTheme="minorEastAsia" w:cstheme="minorBidi"/>
          <w:snapToGrid/>
          <w:color w:val="auto"/>
          <w:szCs w:val="22"/>
        </w:rPr>
      </w:pPr>
      <w:hyperlink w:anchor="_Toc41047869" w:history="1">
        <w:r w:rsidR="00E426E5" w:rsidRPr="000227AB">
          <w:rPr>
            <w:rStyle w:val="Hyperlink"/>
          </w:rPr>
          <w:t>Diagenesis Rates Settings Part 4</w:t>
        </w:r>
        <w:r w:rsidR="00E426E5">
          <w:rPr>
            <w:webHidden/>
          </w:rPr>
          <w:tab/>
        </w:r>
        <w:r w:rsidR="00E426E5">
          <w:rPr>
            <w:webHidden/>
          </w:rPr>
          <w:fldChar w:fldCharType="begin"/>
        </w:r>
        <w:r w:rsidR="00E426E5">
          <w:rPr>
            <w:webHidden/>
          </w:rPr>
          <w:instrText xml:space="preserve"> PAGEREF _Toc41047869 \h </w:instrText>
        </w:r>
        <w:r w:rsidR="00E426E5">
          <w:rPr>
            <w:webHidden/>
          </w:rPr>
        </w:r>
        <w:r w:rsidR="00E426E5">
          <w:rPr>
            <w:webHidden/>
          </w:rPr>
          <w:fldChar w:fldCharType="separate"/>
        </w:r>
        <w:r w:rsidR="00795A65">
          <w:rPr>
            <w:webHidden/>
          </w:rPr>
          <w:t>287</w:t>
        </w:r>
        <w:r w:rsidR="00E426E5">
          <w:rPr>
            <w:webHidden/>
          </w:rPr>
          <w:fldChar w:fldCharType="end"/>
        </w:r>
      </w:hyperlink>
    </w:p>
    <w:p w14:paraId="1019DA96" w14:textId="2C5D3ABD" w:rsidR="00E426E5" w:rsidRDefault="00C51A7D">
      <w:pPr>
        <w:pStyle w:val="TOC5"/>
        <w:rPr>
          <w:rFonts w:eastAsiaTheme="minorEastAsia" w:cstheme="minorBidi"/>
          <w:snapToGrid/>
          <w:color w:val="auto"/>
          <w:szCs w:val="22"/>
        </w:rPr>
      </w:pPr>
      <w:hyperlink w:anchor="_Toc41047870" w:history="1">
        <w:r w:rsidR="00E426E5" w:rsidRPr="000227AB">
          <w:rPr>
            <w:rStyle w:val="Hyperlink"/>
          </w:rPr>
          <w:t>Methane Calculation Setting</w:t>
        </w:r>
        <w:r w:rsidR="00E426E5">
          <w:rPr>
            <w:webHidden/>
          </w:rPr>
          <w:tab/>
        </w:r>
        <w:r w:rsidR="00E426E5">
          <w:rPr>
            <w:webHidden/>
          </w:rPr>
          <w:fldChar w:fldCharType="begin"/>
        </w:r>
        <w:r w:rsidR="00E426E5">
          <w:rPr>
            <w:webHidden/>
          </w:rPr>
          <w:instrText xml:space="preserve"> PAGEREF _Toc41047870 \h </w:instrText>
        </w:r>
        <w:r w:rsidR="00E426E5">
          <w:rPr>
            <w:webHidden/>
          </w:rPr>
        </w:r>
        <w:r w:rsidR="00E426E5">
          <w:rPr>
            <w:webHidden/>
          </w:rPr>
          <w:fldChar w:fldCharType="separate"/>
        </w:r>
        <w:r w:rsidR="00795A65">
          <w:rPr>
            <w:webHidden/>
          </w:rPr>
          <w:t>287</w:t>
        </w:r>
        <w:r w:rsidR="00E426E5">
          <w:rPr>
            <w:webHidden/>
          </w:rPr>
          <w:fldChar w:fldCharType="end"/>
        </w:r>
      </w:hyperlink>
    </w:p>
    <w:p w14:paraId="4AE36C7B" w14:textId="04EF22AF" w:rsidR="00E426E5" w:rsidRDefault="00C51A7D">
      <w:pPr>
        <w:pStyle w:val="TOC5"/>
        <w:rPr>
          <w:rFonts w:eastAsiaTheme="minorEastAsia" w:cstheme="minorBidi"/>
          <w:snapToGrid/>
          <w:color w:val="auto"/>
          <w:szCs w:val="22"/>
        </w:rPr>
      </w:pPr>
      <w:hyperlink w:anchor="_Toc41047871" w:history="1">
        <w:r w:rsidR="00E426E5" w:rsidRPr="000227AB">
          <w:rPr>
            <w:rStyle w:val="Hyperlink"/>
          </w:rPr>
          <w:t>Ionization Settings</w:t>
        </w:r>
        <w:r w:rsidR="00E426E5">
          <w:rPr>
            <w:webHidden/>
          </w:rPr>
          <w:tab/>
        </w:r>
        <w:r w:rsidR="00E426E5">
          <w:rPr>
            <w:webHidden/>
          </w:rPr>
          <w:fldChar w:fldCharType="begin"/>
        </w:r>
        <w:r w:rsidR="00E426E5">
          <w:rPr>
            <w:webHidden/>
          </w:rPr>
          <w:instrText xml:space="preserve"> PAGEREF _Toc41047871 \h </w:instrText>
        </w:r>
        <w:r w:rsidR="00E426E5">
          <w:rPr>
            <w:webHidden/>
          </w:rPr>
        </w:r>
        <w:r w:rsidR="00E426E5">
          <w:rPr>
            <w:webHidden/>
          </w:rPr>
          <w:fldChar w:fldCharType="separate"/>
        </w:r>
        <w:r w:rsidR="00795A65">
          <w:rPr>
            <w:webHidden/>
          </w:rPr>
          <w:t>287</w:t>
        </w:r>
        <w:r w:rsidR="00E426E5">
          <w:rPr>
            <w:webHidden/>
          </w:rPr>
          <w:fldChar w:fldCharType="end"/>
        </w:r>
      </w:hyperlink>
    </w:p>
    <w:p w14:paraId="11C5892C" w14:textId="09BDE994" w:rsidR="00E426E5" w:rsidRDefault="00C51A7D">
      <w:pPr>
        <w:pStyle w:val="TOC5"/>
        <w:rPr>
          <w:rFonts w:eastAsiaTheme="minorEastAsia" w:cstheme="minorBidi"/>
          <w:snapToGrid/>
          <w:color w:val="auto"/>
          <w:szCs w:val="22"/>
        </w:rPr>
      </w:pPr>
      <w:hyperlink w:anchor="_Toc41047872" w:history="1">
        <w:r w:rsidR="00E426E5" w:rsidRPr="000227AB">
          <w:rPr>
            <w:rStyle w:val="Hyperlink"/>
          </w:rPr>
          <w:t>Dissolution Settings</w:t>
        </w:r>
        <w:r w:rsidR="00E426E5">
          <w:rPr>
            <w:webHidden/>
          </w:rPr>
          <w:tab/>
        </w:r>
        <w:r w:rsidR="00E426E5">
          <w:rPr>
            <w:webHidden/>
          </w:rPr>
          <w:fldChar w:fldCharType="begin"/>
        </w:r>
        <w:r w:rsidR="00E426E5">
          <w:rPr>
            <w:webHidden/>
          </w:rPr>
          <w:instrText xml:space="preserve"> PAGEREF _Toc41047872 \h </w:instrText>
        </w:r>
        <w:r w:rsidR="00E426E5">
          <w:rPr>
            <w:webHidden/>
          </w:rPr>
        </w:r>
        <w:r w:rsidR="00E426E5">
          <w:rPr>
            <w:webHidden/>
          </w:rPr>
          <w:fldChar w:fldCharType="separate"/>
        </w:r>
        <w:r w:rsidR="00795A65">
          <w:rPr>
            <w:webHidden/>
          </w:rPr>
          <w:t>288</w:t>
        </w:r>
        <w:r w:rsidR="00E426E5">
          <w:rPr>
            <w:webHidden/>
          </w:rPr>
          <w:fldChar w:fldCharType="end"/>
        </w:r>
      </w:hyperlink>
    </w:p>
    <w:p w14:paraId="622C1255" w14:textId="572BDFFA" w:rsidR="00E426E5" w:rsidRDefault="00C51A7D">
      <w:pPr>
        <w:pStyle w:val="TOC5"/>
        <w:rPr>
          <w:rFonts w:eastAsiaTheme="minorEastAsia" w:cstheme="minorBidi"/>
          <w:snapToGrid/>
          <w:color w:val="auto"/>
          <w:szCs w:val="22"/>
        </w:rPr>
      </w:pPr>
      <w:hyperlink w:anchor="_Toc41047873" w:history="1">
        <w:r w:rsidR="00E426E5" w:rsidRPr="000227AB">
          <w:rPr>
            <w:rStyle w:val="Hyperlink"/>
          </w:rPr>
          <w:t>Gas Bubble Formation Rates</w:t>
        </w:r>
        <w:r w:rsidR="00E426E5">
          <w:rPr>
            <w:webHidden/>
          </w:rPr>
          <w:tab/>
        </w:r>
        <w:r w:rsidR="00E426E5">
          <w:rPr>
            <w:webHidden/>
          </w:rPr>
          <w:fldChar w:fldCharType="begin"/>
        </w:r>
        <w:r w:rsidR="00E426E5">
          <w:rPr>
            <w:webHidden/>
          </w:rPr>
          <w:instrText xml:space="preserve"> PAGEREF _Toc41047873 \h </w:instrText>
        </w:r>
        <w:r w:rsidR="00E426E5">
          <w:rPr>
            <w:webHidden/>
          </w:rPr>
        </w:r>
        <w:r w:rsidR="00E426E5">
          <w:rPr>
            <w:webHidden/>
          </w:rPr>
          <w:fldChar w:fldCharType="separate"/>
        </w:r>
        <w:r w:rsidR="00795A65">
          <w:rPr>
            <w:webHidden/>
          </w:rPr>
          <w:t>288</w:t>
        </w:r>
        <w:r w:rsidR="00E426E5">
          <w:rPr>
            <w:webHidden/>
          </w:rPr>
          <w:fldChar w:fldCharType="end"/>
        </w:r>
      </w:hyperlink>
    </w:p>
    <w:p w14:paraId="4FC82D4E" w14:textId="2D450AD5" w:rsidR="00E426E5" w:rsidRDefault="00C51A7D">
      <w:pPr>
        <w:pStyle w:val="TOC5"/>
        <w:rPr>
          <w:rFonts w:eastAsiaTheme="minorEastAsia" w:cstheme="minorBidi"/>
          <w:snapToGrid/>
          <w:color w:val="auto"/>
          <w:szCs w:val="22"/>
        </w:rPr>
      </w:pPr>
      <w:hyperlink w:anchor="_Toc41047874" w:history="1">
        <w:r w:rsidR="00E426E5" w:rsidRPr="000227AB">
          <w:rPr>
            <w:rStyle w:val="Hyperlink"/>
          </w:rPr>
          <w:t>Bubble Related Turbulence</w:t>
        </w:r>
        <w:r w:rsidR="00E426E5">
          <w:rPr>
            <w:webHidden/>
          </w:rPr>
          <w:tab/>
        </w:r>
        <w:r w:rsidR="00E426E5">
          <w:rPr>
            <w:webHidden/>
          </w:rPr>
          <w:fldChar w:fldCharType="begin"/>
        </w:r>
        <w:r w:rsidR="00E426E5">
          <w:rPr>
            <w:webHidden/>
          </w:rPr>
          <w:instrText xml:space="preserve"> PAGEREF _Toc41047874 \h </w:instrText>
        </w:r>
        <w:r w:rsidR="00E426E5">
          <w:rPr>
            <w:webHidden/>
          </w:rPr>
        </w:r>
        <w:r w:rsidR="00E426E5">
          <w:rPr>
            <w:webHidden/>
          </w:rPr>
          <w:fldChar w:fldCharType="separate"/>
        </w:r>
        <w:r w:rsidR="00795A65">
          <w:rPr>
            <w:webHidden/>
          </w:rPr>
          <w:t>288</w:t>
        </w:r>
        <w:r w:rsidR="00E426E5">
          <w:rPr>
            <w:webHidden/>
          </w:rPr>
          <w:fldChar w:fldCharType="end"/>
        </w:r>
      </w:hyperlink>
    </w:p>
    <w:p w14:paraId="4D7EEECA" w14:textId="159E6A04" w:rsidR="00E426E5" w:rsidRDefault="00C51A7D">
      <w:pPr>
        <w:pStyle w:val="TOC5"/>
        <w:rPr>
          <w:rFonts w:eastAsiaTheme="minorEastAsia" w:cstheme="minorBidi"/>
          <w:snapToGrid/>
          <w:color w:val="auto"/>
          <w:szCs w:val="22"/>
        </w:rPr>
      </w:pPr>
      <w:hyperlink w:anchor="_Toc41047875" w:history="1">
        <w:r w:rsidR="00E426E5" w:rsidRPr="000227AB">
          <w:rPr>
            <w:rStyle w:val="Hyperlink"/>
          </w:rPr>
          <w:t>Turbidity Calculations</w:t>
        </w:r>
        <w:r w:rsidR="00E426E5">
          <w:rPr>
            <w:webHidden/>
          </w:rPr>
          <w:tab/>
        </w:r>
        <w:r w:rsidR="00E426E5">
          <w:rPr>
            <w:webHidden/>
          </w:rPr>
          <w:fldChar w:fldCharType="begin"/>
        </w:r>
        <w:r w:rsidR="00E426E5">
          <w:rPr>
            <w:webHidden/>
          </w:rPr>
          <w:instrText xml:space="preserve"> PAGEREF _Toc41047875 \h </w:instrText>
        </w:r>
        <w:r w:rsidR="00E426E5">
          <w:rPr>
            <w:webHidden/>
          </w:rPr>
        </w:r>
        <w:r w:rsidR="00E426E5">
          <w:rPr>
            <w:webHidden/>
          </w:rPr>
          <w:fldChar w:fldCharType="separate"/>
        </w:r>
        <w:r w:rsidR="00795A65">
          <w:rPr>
            <w:webHidden/>
          </w:rPr>
          <w:t>288</w:t>
        </w:r>
        <w:r w:rsidR="00E426E5">
          <w:rPr>
            <w:webHidden/>
          </w:rPr>
          <w:fldChar w:fldCharType="end"/>
        </w:r>
      </w:hyperlink>
    </w:p>
    <w:p w14:paraId="199B92FA" w14:textId="6C2CAF6A" w:rsidR="00E426E5" w:rsidRDefault="00C51A7D">
      <w:pPr>
        <w:pStyle w:val="TOC5"/>
        <w:rPr>
          <w:rFonts w:eastAsiaTheme="minorEastAsia" w:cstheme="minorBidi"/>
          <w:snapToGrid/>
          <w:color w:val="auto"/>
          <w:szCs w:val="22"/>
        </w:rPr>
      </w:pPr>
      <w:hyperlink w:anchor="_Toc41047876" w:history="1">
        <w:r w:rsidR="00E426E5" w:rsidRPr="000227AB">
          <w:rPr>
            <w:rStyle w:val="Hyperlink"/>
          </w:rPr>
          <w:t>Sediment Flux Output Settings</w:t>
        </w:r>
        <w:r w:rsidR="00E426E5">
          <w:rPr>
            <w:webHidden/>
          </w:rPr>
          <w:tab/>
        </w:r>
        <w:r w:rsidR="00E426E5">
          <w:rPr>
            <w:webHidden/>
          </w:rPr>
          <w:fldChar w:fldCharType="begin"/>
        </w:r>
        <w:r w:rsidR="00E426E5">
          <w:rPr>
            <w:webHidden/>
          </w:rPr>
          <w:instrText xml:space="preserve"> PAGEREF _Toc41047876 \h </w:instrText>
        </w:r>
        <w:r w:rsidR="00E426E5">
          <w:rPr>
            <w:webHidden/>
          </w:rPr>
        </w:r>
        <w:r w:rsidR="00E426E5">
          <w:rPr>
            <w:webHidden/>
          </w:rPr>
          <w:fldChar w:fldCharType="separate"/>
        </w:r>
        <w:r w:rsidR="00795A65">
          <w:rPr>
            <w:webHidden/>
          </w:rPr>
          <w:t>289</w:t>
        </w:r>
        <w:r w:rsidR="00E426E5">
          <w:rPr>
            <w:webHidden/>
          </w:rPr>
          <w:fldChar w:fldCharType="end"/>
        </w:r>
      </w:hyperlink>
    </w:p>
    <w:p w14:paraId="00624143" w14:textId="39F3AA74" w:rsidR="00E426E5" w:rsidRDefault="00C51A7D">
      <w:pPr>
        <w:pStyle w:val="TOC5"/>
        <w:rPr>
          <w:rFonts w:eastAsiaTheme="minorEastAsia" w:cstheme="minorBidi"/>
          <w:snapToGrid/>
          <w:color w:val="auto"/>
          <w:szCs w:val="22"/>
        </w:rPr>
      </w:pPr>
      <w:hyperlink w:anchor="_Toc41047877" w:history="1">
        <w:r w:rsidR="00E426E5" w:rsidRPr="000227AB">
          <w:rPr>
            <w:rStyle w:val="Hyperlink"/>
          </w:rPr>
          <w:t>Particle Mixing Velocity and Burial Velocity of Sediments</w:t>
        </w:r>
        <w:r w:rsidR="00E426E5">
          <w:rPr>
            <w:webHidden/>
          </w:rPr>
          <w:tab/>
        </w:r>
        <w:r w:rsidR="00E426E5">
          <w:rPr>
            <w:webHidden/>
          </w:rPr>
          <w:fldChar w:fldCharType="begin"/>
        </w:r>
        <w:r w:rsidR="00E426E5">
          <w:rPr>
            <w:webHidden/>
          </w:rPr>
          <w:instrText xml:space="preserve"> PAGEREF _Toc41047877 \h </w:instrText>
        </w:r>
        <w:r w:rsidR="00E426E5">
          <w:rPr>
            <w:webHidden/>
          </w:rPr>
        </w:r>
        <w:r w:rsidR="00E426E5">
          <w:rPr>
            <w:webHidden/>
          </w:rPr>
          <w:fldChar w:fldCharType="separate"/>
        </w:r>
        <w:r w:rsidR="00795A65">
          <w:rPr>
            <w:webHidden/>
          </w:rPr>
          <w:t>289</w:t>
        </w:r>
        <w:r w:rsidR="00E426E5">
          <w:rPr>
            <w:webHidden/>
          </w:rPr>
          <w:fldChar w:fldCharType="end"/>
        </w:r>
      </w:hyperlink>
    </w:p>
    <w:p w14:paraId="546E62E8" w14:textId="2B7D8679" w:rsidR="00E426E5" w:rsidRDefault="00C51A7D">
      <w:pPr>
        <w:pStyle w:val="TOC5"/>
        <w:rPr>
          <w:rFonts w:eastAsiaTheme="minorEastAsia" w:cstheme="minorBidi"/>
          <w:snapToGrid/>
          <w:color w:val="auto"/>
          <w:szCs w:val="22"/>
        </w:rPr>
      </w:pPr>
      <w:hyperlink w:anchor="_Toc41047878" w:history="1">
        <w:r w:rsidR="00E426E5" w:rsidRPr="000227AB">
          <w:rPr>
            <w:rStyle w:val="Hyperlink"/>
          </w:rPr>
          <w:t>Metals Settings and Coefficients Settings</w:t>
        </w:r>
        <w:r w:rsidR="00E426E5">
          <w:rPr>
            <w:webHidden/>
          </w:rPr>
          <w:tab/>
        </w:r>
        <w:r w:rsidR="00E426E5">
          <w:rPr>
            <w:webHidden/>
          </w:rPr>
          <w:fldChar w:fldCharType="begin"/>
        </w:r>
        <w:r w:rsidR="00E426E5">
          <w:rPr>
            <w:webHidden/>
          </w:rPr>
          <w:instrText xml:space="preserve"> PAGEREF _Toc41047878 \h </w:instrText>
        </w:r>
        <w:r w:rsidR="00E426E5">
          <w:rPr>
            <w:webHidden/>
          </w:rPr>
        </w:r>
        <w:r w:rsidR="00E426E5">
          <w:rPr>
            <w:webHidden/>
          </w:rPr>
          <w:fldChar w:fldCharType="separate"/>
        </w:r>
        <w:r w:rsidR="00795A65">
          <w:rPr>
            <w:webHidden/>
          </w:rPr>
          <w:t>289</w:t>
        </w:r>
        <w:r w:rsidR="00E426E5">
          <w:rPr>
            <w:webHidden/>
          </w:rPr>
          <w:fldChar w:fldCharType="end"/>
        </w:r>
      </w:hyperlink>
    </w:p>
    <w:p w14:paraId="29D547A2" w14:textId="5525E297" w:rsidR="00E426E5" w:rsidRDefault="00C51A7D">
      <w:pPr>
        <w:pStyle w:val="TOC5"/>
        <w:rPr>
          <w:rFonts w:eastAsiaTheme="minorEastAsia" w:cstheme="minorBidi"/>
          <w:snapToGrid/>
          <w:color w:val="auto"/>
          <w:szCs w:val="22"/>
        </w:rPr>
      </w:pPr>
      <w:hyperlink w:anchor="_Toc41047879" w:history="1">
        <w:r w:rsidR="00E426E5" w:rsidRPr="000227AB">
          <w:rPr>
            <w:rStyle w:val="Hyperlink"/>
          </w:rPr>
          <w:t>Resuspension of Particulate Organic Matter</w:t>
        </w:r>
        <w:r w:rsidR="00E426E5">
          <w:rPr>
            <w:webHidden/>
          </w:rPr>
          <w:tab/>
        </w:r>
        <w:r w:rsidR="00E426E5">
          <w:rPr>
            <w:webHidden/>
          </w:rPr>
          <w:fldChar w:fldCharType="begin"/>
        </w:r>
        <w:r w:rsidR="00E426E5">
          <w:rPr>
            <w:webHidden/>
          </w:rPr>
          <w:instrText xml:space="preserve"> PAGEREF _Toc41047879 \h </w:instrText>
        </w:r>
        <w:r w:rsidR="00E426E5">
          <w:rPr>
            <w:webHidden/>
          </w:rPr>
        </w:r>
        <w:r w:rsidR="00E426E5">
          <w:rPr>
            <w:webHidden/>
          </w:rPr>
          <w:fldChar w:fldCharType="separate"/>
        </w:r>
        <w:r w:rsidR="00795A65">
          <w:rPr>
            <w:webHidden/>
          </w:rPr>
          <w:t>290</w:t>
        </w:r>
        <w:r w:rsidR="00E426E5">
          <w:rPr>
            <w:webHidden/>
          </w:rPr>
          <w:fldChar w:fldCharType="end"/>
        </w:r>
      </w:hyperlink>
    </w:p>
    <w:p w14:paraId="7629E28C" w14:textId="2BC7E1F3" w:rsidR="00E426E5" w:rsidRDefault="00C51A7D">
      <w:pPr>
        <w:pStyle w:val="TOC5"/>
        <w:rPr>
          <w:rFonts w:eastAsiaTheme="minorEastAsia" w:cstheme="minorBidi"/>
          <w:snapToGrid/>
          <w:color w:val="auto"/>
          <w:szCs w:val="22"/>
        </w:rPr>
      </w:pPr>
      <w:hyperlink w:anchor="_Toc41047880" w:history="1">
        <w:r w:rsidR="00E426E5" w:rsidRPr="000227AB">
          <w:rPr>
            <w:rStyle w:val="Hyperlink"/>
          </w:rPr>
          <w:t>Input/Output Control</w:t>
        </w:r>
        <w:r w:rsidR="00E426E5">
          <w:rPr>
            <w:webHidden/>
          </w:rPr>
          <w:tab/>
        </w:r>
        <w:r w:rsidR="00E426E5">
          <w:rPr>
            <w:webHidden/>
          </w:rPr>
          <w:fldChar w:fldCharType="begin"/>
        </w:r>
        <w:r w:rsidR="00E426E5">
          <w:rPr>
            <w:webHidden/>
          </w:rPr>
          <w:instrText xml:space="preserve"> PAGEREF _Toc41047880 \h </w:instrText>
        </w:r>
        <w:r w:rsidR="00E426E5">
          <w:rPr>
            <w:webHidden/>
          </w:rPr>
        </w:r>
        <w:r w:rsidR="00E426E5">
          <w:rPr>
            <w:webHidden/>
          </w:rPr>
          <w:fldChar w:fldCharType="separate"/>
        </w:r>
        <w:r w:rsidR="00795A65">
          <w:rPr>
            <w:webHidden/>
          </w:rPr>
          <w:t>290</w:t>
        </w:r>
        <w:r w:rsidR="00E426E5">
          <w:rPr>
            <w:webHidden/>
          </w:rPr>
          <w:fldChar w:fldCharType="end"/>
        </w:r>
      </w:hyperlink>
    </w:p>
    <w:p w14:paraId="3FE506C0" w14:textId="1A3023B0" w:rsidR="00E426E5" w:rsidRDefault="00C51A7D">
      <w:pPr>
        <w:pStyle w:val="TOC3"/>
        <w:rPr>
          <w:rFonts w:eastAsiaTheme="minorEastAsia" w:cstheme="minorBidi"/>
          <w:snapToGrid/>
          <w:color w:val="auto"/>
          <w:szCs w:val="22"/>
        </w:rPr>
      </w:pPr>
      <w:hyperlink w:anchor="_Toc41047881" w:history="1">
        <w:r w:rsidR="00E426E5" w:rsidRPr="000227AB">
          <w:rPr>
            <w:rStyle w:val="Hyperlink"/>
          </w:rPr>
          <w:t>pH Buffering Input File</w:t>
        </w:r>
        <w:r w:rsidR="00E426E5">
          <w:rPr>
            <w:webHidden/>
          </w:rPr>
          <w:tab/>
        </w:r>
        <w:r w:rsidR="00E426E5">
          <w:rPr>
            <w:webHidden/>
          </w:rPr>
          <w:fldChar w:fldCharType="begin"/>
        </w:r>
        <w:r w:rsidR="00E426E5">
          <w:rPr>
            <w:webHidden/>
          </w:rPr>
          <w:instrText xml:space="preserve"> PAGEREF _Toc41047881 \h </w:instrText>
        </w:r>
        <w:r w:rsidR="00E426E5">
          <w:rPr>
            <w:webHidden/>
          </w:rPr>
        </w:r>
        <w:r w:rsidR="00E426E5">
          <w:rPr>
            <w:webHidden/>
          </w:rPr>
          <w:fldChar w:fldCharType="separate"/>
        </w:r>
        <w:r w:rsidR="00795A65">
          <w:rPr>
            <w:webHidden/>
          </w:rPr>
          <w:t>291</w:t>
        </w:r>
        <w:r w:rsidR="00E426E5">
          <w:rPr>
            <w:webHidden/>
          </w:rPr>
          <w:fldChar w:fldCharType="end"/>
        </w:r>
      </w:hyperlink>
    </w:p>
    <w:p w14:paraId="5040D12F" w14:textId="7DD11E82" w:rsidR="00E426E5" w:rsidRDefault="00C51A7D">
      <w:pPr>
        <w:pStyle w:val="TOC3"/>
        <w:rPr>
          <w:rFonts w:eastAsiaTheme="minorEastAsia" w:cstheme="minorBidi"/>
          <w:snapToGrid/>
          <w:color w:val="auto"/>
          <w:szCs w:val="22"/>
        </w:rPr>
      </w:pPr>
      <w:hyperlink w:anchor="_Toc41047882" w:history="1">
        <w:r w:rsidR="00E426E5" w:rsidRPr="000227AB">
          <w:rPr>
            <w:rStyle w:val="Hyperlink"/>
          </w:rPr>
          <w:t>Bed Consolidation Rate Input File</w:t>
        </w:r>
        <w:r w:rsidR="00E426E5">
          <w:rPr>
            <w:webHidden/>
          </w:rPr>
          <w:tab/>
        </w:r>
        <w:r w:rsidR="00E426E5">
          <w:rPr>
            <w:webHidden/>
          </w:rPr>
          <w:fldChar w:fldCharType="begin"/>
        </w:r>
        <w:r w:rsidR="00E426E5">
          <w:rPr>
            <w:webHidden/>
          </w:rPr>
          <w:instrText xml:space="preserve"> PAGEREF _Toc41047882 \h </w:instrText>
        </w:r>
        <w:r w:rsidR="00E426E5">
          <w:rPr>
            <w:webHidden/>
          </w:rPr>
        </w:r>
        <w:r w:rsidR="00E426E5">
          <w:rPr>
            <w:webHidden/>
          </w:rPr>
          <w:fldChar w:fldCharType="separate"/>
        </w:r>
        <w:r w:rsidR="00795A65">
          <w:rPr>
            <w:webHidden/>
          </w:rPr>
          <w:t>292</w:t>
        </w:r>
        <w:r w:rsidR="00E426E5">
          <w:rPr>
            <w:webHidden/>
          </w:rPr>
          <w:fldChar w:fldCharType="end"/>
        </w:r>
      </w:hyperlink>
    </w:p>
    <w:p w14:paraId="61A5E551" w14:textId="586854C7" w:rsidR="00E426E5" w:rsidRDefault="00C51A7D">
      <w:pPr>
        <w:pStyle w:val="TOC3"/>
        <w:rPr>
          <w:rFonts w:eastAsiaTheme="minorEastAsia" w:cstheme="minorBidi"/>
          <w:snapToGrid/>
          <w:color w:val="auto"/>
          <w:szCs w:val="22"/>
        </w:rPr>
      </w:pPr>
      <w:hyperlink w:anchor="_Toc41047883" w:history="1">
        <w:r w:rsidR="00E426E5" w:rsidRPr="000227AB">
          <w:rPr>
            <w:rStyle w:val="Hyperlink"/>
          </w:rPr>
          <w:t>Meteorology File</w:t>
        </w:r>
        <w:r w:rsidR="00E426E5">
          <w:rPr>
            <w:webHidden/>
          </w:rPr>
          <w:tab/>
        </w:r>
        <w:r w:rsidR="00E426E5">
          <w:rPr>
            <w:webHidden/>
          </w:rPr>
          <w:fldChar w:fldCharType="begin"/>
        </w:r>
        <w:r w:rsidR="00E426E5">
          <w:rPr>
            <w:webHidden/>
          </w:rPr>
          <w:instrText xml:space="preserve"> PAGEREF _Toc41047883 \h </w:instrText>
        </w:r>
        <w:r w:rsidR="00E426E5">
          <w:rPr>
            <w:webHidden/>
          </w:rPr>
        </w:r>
        <w:r w:rsidR="00E426E5">
          <w:rPr>
            <w:webHidden/>
          </w:rPr>
          <w:fldChar w:fldCharType="separate"/>
        </w:r>
        <w:r w:rsidR="00795A65">
          <w:rPr>
            <w:webHidden/>
          </w:rPr>
          <w:t>293</w:t>
        </w:r>
        <w:r w:rsidR="00E426E5">
          <w:rPr>
            <w:webHidden/>
          </w:rPr>
          <w:fldChar w:fldCharType="end"/>
        </w:r>
      </w:hyperlink>
    </w:p>
    <w:p w14:paraId="345B4E2F" w14:textId="6A140504" w:rsidR="00E426E5" w:rsidRDefault="00C51A7D">
      <w:pPr>
        <w:pStyle w:val="TOC3"/>
        <w:rPr>
          <w:rFonts w:eastAsiaTheme="minorEastAsia" w:cstheme="minorBidi"/>
          <w:snapToGrid/>
          <w:color w:val="auto"/>
          <w:szCs w:val="22"/>
        </w:rPr>
      </w:pPr>
      <w:hyperlink w:anchor="_Toc41047884" w:history="1">
        <w:r w:rsidR="00E426E5" w:rsidRPr="000227AB">
          <w:rPr>
            <w:rStyle w:val="Hyperlink"/>
          </w:rPr>
          <w:t>Dynamic Elevation for Structure Outflows</w:t>
        </w:r>
        <w:r w:rsidR="00E426E5">
          <w:rPr>
            <w:webHidden/>
          </w:rPr>
          <w:tab/>
        </w:r>
        <w:r w:rsidR="00E426E5">
          <w:rPr>
            <w:webHidden/>
          </w:rPr>
          <w:fldChar w:fldCharType="begin"/>
        </w:r>
        <w:r w:rsidR="00E426E5">
          <w:rPr>
            <w:webHidden/>
          </w:rPr>
          <w:instrText xml:space="preserve"> PAGEREF _Toc41047884 \h </w:instrText>
        </w:r>
        <w:r w:rsidR="00E426E5">
          <w:rPr>
            <w:webHidden/>
          </w:rPr>
        </w:r>
        <w:r w:rsidR="00E426E5">
          <w:rPr>
            <w:webHidden/>
          </w:rPr>
          <w:fldChar w:fldCharType="separate"/>
        </w:r>
        <w:r w:rsidR="00795A65">
          <w:rPr>
            <w:webHidden/>
          </w:rPr>
          <w:t>296</w:t>
        </w:r>
        <w:r w:rsidR="00E426E5">
          <w:rPr>
            <w:webHidden/>
          </w:rPr>
          <w:fldChar w:fldCharType="end"/>
        </w:r>
      </w:hyperlink>
    </w:p>
    <w:p w14:paraId="2DD34149" w14:textId="3B251B08" w:rsidR="00E426E5" w:rsidRDefault="00C51A7D">
      <w:pPr>
        <w:pStyle w:val="TOC3"/>
        <w:rPr>
          <w:rFonts w:eastAsiaTheme="minorEastAsia" w:cstheme="minorBidi"/>
          <w:snapToGrid/>
          <w:color w:val="auto"/>
          <w:szCs w:val="22"/>
        </w:rPr>
      </w:pPr>
      <w:hyperlink w:anchor="_Toc41047885" w:history="1">
        <w:r w:rsidR="00E426E5" w:rsidRPr="000227AB">
          <w:rPr>
            <w:rStyle w:val="Hyperlink"/>
          </w:rPr>
          <w:t>Dynamic Pump Input File</w:t>
        </w:r>
        <w:r w:rsidR="00E426E5">
          <w:rPr>
            <w:webHidden/>
          </w:rPr>
          <w:tab/>
        </w:r>
        <w:r w:rsidR="00E426E5">
          <w:rPr>
            <w:webHidden/>
          </w:rPr>
          <w:fldChar w:fldCharType="begin"/>
        </w:r>
        <w:r w:rsidR="00E426E5">
          <w:rPr>
            <w:webHidden/>
          </w:rPr>
          <w:instrText xml:space="preserve"> PAGEREF _Toc41047885 \h </w:instrText>
        </w:r>
        <w:r w:rsidR="00E426E5">
          <w:rPr>
            <w:webHidden/>
          </w:rPr>
        </w:r>
        <w:r w:rsidR="00E426E5">
          <w:rPr>
            <w:webHidden/>
          </w:rPr>
          <w:fldChar w:fldCharType="separate"/>
        </w:r>
        <w:r w:rsidR="00795A65">
          <w:rPr>
            <w:webHidden/>
          </w:rPr>
          <w:t>297</w:t>
        </w:r>
        <w:r w:rsidR="00E426E5">
          <w:rPr>
            <w:webHidden/>
          </w:rPr>
          <w:fldChar w:fldCharType="end"/>
        </w:r>
      </w:hyperlink>
    </w:p>
    <w:p w14:paraId="1C7C49B0" w14:textId="7BDE456E" w:rsidR="00E426E5" w:rsidRDefault="00C51A7D">
      <w:pPr>
        <w:pStyle w:val="TOC3"/>
        <w:rPr>
          <w:rFonts w:eastAsiaTheme="minorEastAsia" w:cstheme="minorBidi"/>
          <w:snapToGrid/>
          <w:color w:val="auto"/>
          <w:szCs w:val="22"/>
        </w:rPr>
      </w:pPr>
      <w:hyperlink w:anchor="_Toc41047886" w:history="1">
        <w:r w:rsidR="00E426E5" w:rsidRPr="000227AB">
          <w:rPr>
            <w:rStyle w:val="Hyperlink"/>
          </w:rPr>
          <w:t>Dynamic Pipe Input File</w:t>
        </w:r>
        <w:r w:rsidR="00E426E5">
          <w:rPr>
            <w:webHidden/>
          </w:rPr>
          <w:tab/>
        </w:r>
        <w:r w:rsidR="00E426E5">
          <w:rPr>
            <w:webHidden/>
          </w:rPr>
          <w:fldChar w:fldCharType="begin"/>
        </w:r>
        <w:r w:rsidR="00E426E5">
          <w:rPr>
            <w:webHidden/>
          </w:rPr>
          <w:instrText xml:space="preserve"> PAGEREF _Toc41047886 \h </w:instrText>
        </w:r>
        <w:r w:rsidR="00E426E5">
          <w:rPr>
            <w:webHidden/>
          </w:rPr>
        </w:r>
        <w:r w:rsidR="00E426E5">
          <w:rPr>
            <w:webHidden/>
          </w:rPr>
          <w:fldChar w:fldCharType="separate"/>
        </w:r>
        <w:r w:rsidR="00795A65">
          <w:rPr>
            <w:webHidden/>
          </w:rPr>
          <w:t>298</w:t>
        </w:r>
        <w:r w:rsidR="00E426E5">
          <w:rPr>
            <w:webHidden/>
          </w:rPr>
          <w:fldChar w:fldCharType="end"/>
        </w:r>
      </w:hyperlink>
    </w:p>
    <w:p w14:paraId="6723B94E" w14:textId="2AD733BC" w:rsidR="00E426E5" w:rsidRDefault="00C51A7D">
      <w:pPr>
        <w:pStyle w:val="TOC3"/>
        <w:rPr>
          <w:rFonts w:eastAsiaTheme="minorEastAsia" w:cstheme="minorBidi"/>
          <w:snapToGrid/>
          <w:color w:val="auto"/>
          <w:szCs w:val="22"/>
        </w:rPr>
      </w:pPr>
      <w:hyperlink w:anchor="_Toc41047887" w:history="1">
        <w:r w:rsidR="00E426E5" w:rsidRPr="000227AB">
          <w:rPr>
            <w:rStyle w:val="Hyperlink"/>
          </w:rPr>
          <w:t>Gate File</w:t>
        </w:r>
        <w:r w:rsidR="00E426E5">
          <w:rPr>
            <w:webHidden/>
          </w:rPr>
          <w:tab/>
        </w:r>
        <w:r w:rsidR="00E426E5">
          <w:rPr>
            <w:webHidden/>
          </w:rPr>
          <w:fldChar w:fldCharType="begin"/>
        </w:r>
        <w:r w:rsidR="00E426E5">
          <w:rPr>
            <w:webHidden/>
          </w:rPr>
          <w:instrText xml:space="preserve"> PAGEREF _Toc41047887 \h </w:instrText>
        </w:r>
        <w:r w:rsidR="00E426E5">
          <w:rPr>
            <w:webHidden/>
          </w:rPr>
        </w:r>
        <w:r w:rsidR="00E426E5">
          <w:rPr>
            <w:webHidden/>
          </w:rPr>
          <w:fldChar w:fldCharType="separate"/>
        </w:r>
        <w:r w:rsidR="00795A65">
          <w:rPr>
            <w:webHidden/>
          </w:rPr>
          <w:t>299</w:t>
        </w:r>
        <w:r w:rsidR="00E426E5">
          <w:rPr>
            <w:webHidden/>
          </w:rPr>
          <w:fldChar w:fldCharType="end"/>
        </w:r>
      </w:hyperlink>
    </w:p>
    <w:p w14:paraId="6088D367" w14:textId="1BAA20DF" w:rsidR="00E426E5" w:rsidRDefault="00C51A7D">
      <w:pPr>
        <w:pStyle w:val="TOC3"/>
        <w:rPr>
          <w:rFonts w:eastAsiaTheme="minorEastAsia" w:cstheme="minorBidi"/>
          <w:snapToGrid/>
          <w:color w:val="auto"/>
          <w:szCs w:val="22"/>
        </w:rPr>
      </w:pPr>
      <w:hyperlink w:anchor="_Toc41047888" w:history="1">
        <w:r w:rsidR="00E426E5" w:rsidRPr="000227AB">
          <w:rPr>
            <w:rStyle w:val="Hyperlink"/>
          </w:rPr>
          <w:t>Light Extinction File</w:t>
        </w:r>
        <w:r w:rsidR="00E426E5">
          <w:rPr>
            <w:webHidden/>
          </w:rPr>
          <w:tab/>
        </w:r>
        <w:r w:rsidR="00E426E5">
          <w:rPr>
            <w:webHidden/>
          </w:rPr>
          <w:fldChar w:fldCharType="begin"/>
        </w:r>
        <w:r w:rsidR="00E426E5">
          <w:rPr>
            <w:webHidden/>
          </w:rPr>
          <w:instrText xml:space="preserve"> PAGEREF _Toc41047888 \h </w:instrText>
        </w:r>
        <w:r w:rsidR="00E426E5">
          <w:rPr>
            <w:webHidden/>
          </w:rPr>
        </w:r>
        <w:r w:rsidR="00E426E5">
          <w:rPr>
            <w:webHidden/>
          </w:rPr>
          <w:fldChar w:fldCharType="separate"/>
        </w:r>
        <w:r w:rsidR="00795A65">
          <w:rPr>
            <w:webHidden/>
          </w:rPr>
          <w:t>302</w:t>
        </w:r>
        <w:r w:rsidR="00E426E5">
          <w:rPr>
            <w:webHidden/>
          </w:rPr>
          <w:fldChar w:fldCharType="end"/>
        </w:r>
      </w:hyperlink>
    </w:p>
    <w:p w14:paraId="7C231019" w14:textId="05F1EE4D" w:rsidR="00E426E5" w:rsidRDefault="00C51A7D">
      <w:pPr>
        <w:pStyle w:val="TOC3"/>
        <w:rPr>
          <w:rFonts w:eastAsiaTheme="minorEastAsia" w:cstheme="minorBidi"/>
          <w:snapToGrid/>
          <w:color w:val="auto"/>
          <w:szCs w:val="22"/>
        </w:rPr>
      </w:pPr>
      <w:hyperlink w:anchor="_Toc41047889" w:history="1">
        <w:r w:rsidR="00E426E5" w:rsidRPr="000227AB">
          <w:rPr>
            <w:rStyle w:val="Hyperlink"/>
          </w:rPr>
          <w:t>Wind Sheltering Coefficient File</w:t>
        </w:r>
        <w:r w:rsidR="00E426E5">
          <w:rPr>
            <w:webHidden/>
          </w:rPr>
          <w:tab/>
        </w:r>
        <w:r w:rsidR="00E426E5">
          <w:rPr>
            <w:webHidden/>
          </w:rPr>
          <w:fldChar w:fldCharType="begin"/>
        </w:r>
        <w:r w:rsidR="00E426E5">
          <w:rPr>
            <w:webHidden/>
          </w:rPr>
          <w:instrText xml:space="preserve"> PAGEREF _Toc41047889 \h </w:instrText>
        </w:r>
        <w:r w:rsidR="00E426E5">
          <w:rPr>
            <w:webHidden/>
          </w:rPr>
        </w:r>
        <w:r w:rsidR="00E426E5">
          <w:rPr>
            <w:webHidden/>
          </w:rPr>
          <w:fldChar w:fldCharType="separate"/>
        </w:r>
        <w:r w:rsidR="00795A65">
          <w:rPr>
            <w:webHidden/>
          </w:rPr>
          <w:t>303</w:t>
        </w:r>
        <w:r w:rsidR="00E426E5">
          <w:rPr>
            <w:webHidden/>
          </w:rPr>
          <w:fldChar w:fldCharType="end"/>
        </w:r>
      </w:hyperlink>
    </w:p>
    <w:p w14:paraId="682D8EAF" w14:textId="65B8338B" w:rsidR="00E426E5" w:rsidRDefault="00C51A7D">
      <w:pPr>
        <w:pStyle w:val="TOC3"/>
        <w:rPr>
          <w:rFonts w:eastAsiaTheme="minorEastAsia" w:cstheme="minorBidi"/>
          <w:snapToGrid/>
          <w:color w:val="auto"/>
          <w:szCs w:val="22"/>
        </w:rPr>
      </w:pPr>
      <w:hyperlink w:anchor="_Toc41047890" w:history="1">
        <w:r w:rsidR="00E426E5" w:rsidRPr="000227AB">
          <w:rPr>
            <w:rStyle w:val="Hyperlink"/>
          </w:rPr>
          <w:t>SYSTDG Input Files</w:t>
        </w:r>
        <w:r w:rsidR="00E426E5">
          <w:rPr>
            <w:webHidden/>
          </w:rPr>
          <w:tab/>
        </w:r>
        <w:r w:rsidR="00E426E5">
          <w:rPr>
            <w:webHidden/>
          </w:rPr>
          <w:fldChar w:fldCharType="begin"/>
        </w:r>
        <w:r w:rsidR="00E426E5">
          <w:rPr>
            <w:webHidden/>
          </w:rPr>
          <w:instrText xml:space="preserve"> PAGEREF _Toc41047890 \h </w:instrText>
        </w:r>
        <w:r w:rsidR="00E426E5">
          <w:rPr>
            <w:webHidden/>
          </w:rPr>
        </w:r>
        <w:r w:rsidR="00E426E5">
          <w:rPr>
            <w:webHidden/>
          </w:rPr>
          <w:fldChar w:fldCharType="separate"/>
        </w:r>
        <w:r w:rsidR="00795A65">
          <w:rPr>
            <w:webHidden/>
          </w:rPr>
          <w:t>305</w:t>
        </w:r>
        <w:r w:rsidR="00E426E5">
          <w:rPr>
            <w:webHidden/>
          </w:rPr>
          <w:fldChar w:fldCharType="end"/>
        </w:r>
      </w:hyperlink>
    </w:p>
    <w:p w14:paraId="36C7B64D" w14:textId="5FCCC644" w:rsidR="00E426E5" w:rsidRDefault="00C51A7D">
      <w:pPr>
        <w:pStyle w:val="TOC3"/>
        <w:rPr>
          <w:rFonts w:eastAsiaTheme="minorEastAsia" w:cstheme="minorBidi"/>
          <w:snapToGrid/>
          <w:color w:val="auto"/>
          <w:szCs w:val="22"/>
        </w:rPr>
      </w:pPr>
      <w:hyperlink w:anchor="_Toc41047891" w:history="1">
        <w:r w:rsidR="00E426E5" w:rsidRPr="000227AB">
          <w:rPr>
            <w:rStyle w:val="Hyperlink"/>
          </w:rPr>
          <w:t>Shade Input File</w:t>
        </w:r>
        <w:r w:rsidR="00E426E5">
          <w:rPr>
            <w:webHidden/>
          </w:rPr>
          <w:tab/>
        </w:r>
        <w:r w:rsidR="00E426E5">
          <w:rPr>
            <w:webHidden/>
          </w:rPr>
          <w:fldChar w:fldCharType="begin"/>
        </w:r>
        <w:r w:rsidR="00E426E5">
          <w:rPr>
            <w:webHidden/>
          </w:rPr>
          <w:instrText xml:space="preserve"> PAGEREF _Toc41047891 \h </w:instrText>
        </w:r>
        <w:r w:rsidR="00E426E5">
          <w:rPr>
            <w:webHidden/>
          </w:rPr>
        </w:r>
        <w:r w:rsidR="00E426E5">
          <w:rPr>
            <w:webHidden/>
          </w:rPr>
          <w:fldChar w:fldCharType="separate"/>
        </w:r>
        <w:r w:rsidR="00795A65">
          <w:rPr>
            <w:webHidden/>
          </w:rPr>
          <w:t>311</w:t>
        </w:r>
        <w:r w:rsidR="00E426E5">
          <w:rPr>
            <w:webHidden/>
          </w:rPr>
          <w:fldChar w:fldCharType="end"/>
        </w:r>
      </w:hyperlink>
    </w:p>
    <w:p w14:paraId="26A982F0" w14:textId="7DE35ED0" w:rsidR="00E426E5" w:rsidRDefault="00C51A7D">
      <w:pPr>
        <w:pStyle w:val="TOC4"/>
        <w:rPr>
          <w:rFonts w:eastAsiaTheme="minorEastAsia" w:cstheme="minorBidi"/>
          <w:snapToGrid/>
          <w:color w:val="auto"/>
          <w:szCs w:val="22"/>
        </w:rPr>
      </w:pPr>
      <w:hyperlink w:anchor="_Toc41047892" w:history="1">
        <w:r w:rsidR="00E426E5" w:rsidRPr="000227AB">
          <w:rPr>
            <w:rStyle w:val="Hyperlink"/>
          </w:rPr>
          <w:t>Vegetation Elevation</w:t>
        </w:r>
        <w:r w:rsidR="00E426E5">
          <w:rPr>
            <w:webHidden/>
          </w:rPr>
          <w:tab/>
        </w:r>
        <w:r w:rsidR="00E426E5">
          <w:rPr>
            <w:webHidden/>
          </w:rPr>
          <w:fldChar w:fldCharType="begin"/>
        </w:r>
        <w:r w:rsidR="00E426E5">
          <w:rPr>
            <w:webHidden/>
          </w:rPr>
          <w:instrText xml:space="preserve"> PAGEREF _Toc41047892 \h </w:instrText>
        </w:r>
        <w:r w:rsidR="00E426E5">
          <w:rPr>
            <w:webHidden/>
          </w:rPr>
        </w:r>
        <w:r w:rsidR="00E426E5">
          <w:rPr>
            <w:webHidden/>
          </w:rPr>
          <w:fldChar w:fldCharType="separate"/>
        </w:r>
        <w:r w:rsidR="00795A65">
          <w:rPr>
            <w:webHidden/>
          </w:rPr>
          <w:t>312</w:t>
        </w:r>
        <w:r w:rsidR="00E426E5">
          <w:rPr>
            <w:webHidden/>
          </w:rPr>
          <w:fldChar w:fldCharType="end"/>
        </w:r>
      </w:hyperlink>
    </w:p>
    <w:p w14:paraId="5010F84B" w14:textId="5BC81D4D" w:rsidR="00E426E5" w:rsidRDefault="00C51A7D">
      <w:pPr>
        <w:pStyle w:val="TOC4"/>
        <w:rPr>
          <w:rFonts w:eastAsiaTheme="minorEastAsia" w:cstheme="minorBidi"/>
          <w:snapToGrid/>
          <w:color w:val="auto"/>
          <w:szCs w:val="22"/>
        </w:rPr>
      </w:pPr>
      <w:hyperlink w:anchor="_Toc41047893" w:history="1">
        <w:r w:rsidR="00E426E5" w:rsidRPr="000227AB">
          <w:rPr>
            <w:rStyle w:val="Hyperlink"/>
          </w:rPr>
          <w:t>Centerline Distance</w:t>
        </w:r>
        <w:r w:rsidR="00E426E5">
          <w:rPr>
            <w:webHidden/>
          </w:rPr>
          <w:tab/>
        </w:r>
        <w:r w:rsidR="00E426E5">
          <w:rPr>
            <w:webHidden/>
          </w:rPr>
          <w:fldChar w:fldCharType="begin"/>
        </w:r>
        <w:r w:rsidR="00E426E5">
          <w:rPr>
            <w:webHidden/>
          </w:rPr>
          <w:instrText xml:space="preserve"> PAGEREF _Toc41047893 \h </w:instrText>
        </w:r>
        <w:r w:rsidR="00E426E5">
          <w:rPr>
            <w:webHidden/>
          </w:rPr>
        </w:r>
        <w:r w:rsidR="00E426E5">
          <w:rPr>
            <w:webHidden/>
          </w:rPr>
          <w:fldChar w:fldCharType="separate"/>
        </w:r>
        <w:r w:rsidR="00795A65">
          <w:rPr>
            <w:webHidden/>
          </w:rPr>
          <w:t>313</w:t>
        </w:r>
        <w:r w:rsidR="00E426E5">
          <w:rPr>
            <w:webHidden/>
          </w:rPr>
          <w:fldChar w:fldCharType="end"/>
        </w:r>
      </w:hyperlink>
    </w:p>
    <w:p w14:paraId="36123D8C" w14:textId="02C8D329" w:rsidR="00E426E5" w:rsidRDefault="00C51A7D">
      <w:pPr>
        <w:pStyle w:val="TOC4"/>
        <w:rPr>
          <w:rFonts w:eastAsiaTheme="minorEastAsia" w:cstheme="minorBidi"/>
          <w:snapToGrid/>
          <w:color w:val="auto"/>
          <w:szCs w:val="22"/>
        </w:rPr>
      </w:pPr>
      <w:hyperlink w:anchor="_Toc41047894" w:history="1">
        <w:r w:rsidR="00E426E5" w:rsidRPr="000227AB">
          <w:rPr>
            <w:rStyle w:val="Hyperlink"/>
          </w:rPr>
          <w:t>Shade reduction factor</w:t>
        </w:r>
        <w:r w:rsidR="00E426E5">
          <w:rPr>
            <w:webHidden/>
          </w:rPr>
          <w:tab/>
        </w:r>
        <w:r w:rsidR="00E426E5">
          <w:rPr>
            <w:webHidden/>
          </w:rPr>
          <w:fldChar w:fldCharType="begin"/>
        </w:r>
        <w:r w:rsidR="00E426E5">
          <w:rPr>
            <w:webHidden/>
          </w:rPr>
          <w:instrText xml:space="preserve"> PAGEREF _Toc41047894 \h </w:instrText>
        </w:r>
        <w:r w:rsidR="00E426E5">
          <w:rPr>
            <w:webHidden/>
          </w:rPr>
        </w:r>
        <w:r w:rsidR="00E426E5">
          <w:rPr>
            <w:webHidden/>
          </w:rPr>
          <w:fldChar w:fldCharType="separate"/>
        </w:r>
        <w:r w:rsidR="00795A65">
          <w:rPr>
            <w:webHidden/>
          </w:rPr>
          <w:t>313</w:t>
        </w:r>
        <w:r w:rsidR="00E426E5">
          <w:rPr>
            <w:webHidden/>
          </w:rPr>
          <w:fldChar w:fldCharType="end"/>
        </w:r>
      </w:hyperlink>
    </w:p>
    <w:p w14:paraId="74CFF7B4" w14:textId="1D1F1533" w:rsidR="00E426E5" w:rsidRDefault="00C51A7D">
      <w:pPr>
        <w:pStyle w:val="TOC4"/>
        <w:rPr>
          <w:rFonts w:eastAsiaTheme="minorEastAsia" w:cstheme="minorBidi"/>
          <w:snapToGrid/>
          <w:color w:val="auto"/>
          <w:szCs w:val="22"/>
        </w:rPr>
      </w:pPr>
      <w:hyperlink w:anchor="_Toc41047895" w:history="1">
        <w:r w:rsidR="00E426E5" w:rsidRPr="000227AB">
          <w:rPr>
            <w:rStyle w:val="Hyperlink"/>
          </w:rPr>
          <w:t>Topographic Shading</w:t>
        </w:r>
        <w:r w:rsidR="00E426E5">
          <w:rPr>
            <w:webHidden/>
          </w:rPr>
          <w:tab/>
        </w:r>
        <w:r w:rsidR="00E426E5">
          <w:rPr>
            <w:webHidden/>
          </w:rPr>
          <w:fldChar w:fldCharType="begin"/>
        </w:r>
        <w:r w:rsidR="00E426E5">
          <w:rPr>
            <w:webHidden/>
          </w:rPr>
          <w:instrText xml:space="preserve"> PAGEREF _Toc41047895 \h </w:instrText>
        </w:r>
        <w:r w:rsidR="00E426E5">
          <w:rPr>
            <w:webHidden/>
          </w:rPr>
        </w:r>
        <w:r w:rsidR="00E426E5">
          <w:rPr>
            <w:webHidden/>
          </w:rPr>
          <w:fldChar w:fldCharType="separate"/>
        </w:r>
        <w:r w:rsidR="00795A65">
          <w:rPr>
            <w:webHidden/>
          </w:rPr>
          <w:t>314</w:t>
        </w:r>
        <w:r w:rsidR="00E426E5">
          <w:rPr>
            <w:webHidden/>
          </w:rPr>
          <w:fldChar w:fldCharType="end"/>
        </w:r>
      </w:hyperlink>
    </w:p>
    <w:p w14:paraId="695E980B" w14:textId="70F0B277" w:rsidR="00E426E5" w:rsidRDefault="00C51A7D">
      <w:pPr>
        <w:pStyle w:val="TOC4"/>
        <w:rPr>
          <w:rFonts w:eastAsiaTheme="minorEastAsia" w:cstheme="minorBidi"/>
          <w:snapToGrid/>
          <w:color w:val="auto"/>
          <w:szCs w:val="22"/>
        </w:rPr>
      </w:pPr>
      <w:hyperlink w:anchor="_Toc41047896" w:history="1">
        <w:r w:rsidR="00E426E5" w:rsidRPr="000227AB">
          <w:rPr>
            <w:rStyle w:val="Hyperlink"/>
          </w:rPr>
          <w:t>Input File Examples</w:t>
        </w:r>
        <w:r w:rsidR="00E426E5">
          <w:rPr>
            <w:webHidden/>
          </w:rPr>
          <w:tab/>
        </w:r>
        <w:r w:rsidR="00E426E5">
          <w:rPr>
            <w:webHidden/>
          </w:rPr>
          <w:fldChar w:fldCharType="begin"/>
        </w:r>
        <w:r w:rsidR="00E426E5">
          <w:rPr>
            <w:webHidden/>
          </w:rPr>
          <w:instrText xml:space="preserve"> PAGEREF _Toc41047896 \h </w:instrText>
        </w:r>
        <w:r w:rsidR="00E426E5">
          <w:rPr>
            <w:webHidden/>
          </w:rPr>
        </w:r>
        <w:r w:rsidR="00E426E5">
          <w:rPr>
            <w:webHidden/>
          </w:rPr>
          <w:fldChar w:fldCharType="separate"/>
        </w:r>
        <w:r w:rsidR="00795A65">
          <w:rPr>
            <w:webHidden/>
          </w:rPr>
          <w:t>314</w:t>
        </w:r>
        <w:r w:rsidR="00E426E5">
          <w:rPr>
            <w:webHidden/>
          </w:rPr>
          <w:fldChar w:fldCharType="end"/>
        </w:r>
      </w:hyperlink>
    </w:p>
    <w:p w14:paraId="6CFBCE50" w14:textId="3474B82E" w:rsidR="00E426E5" w:rsidRDefault="00C51A7D">
      <w:pPr>
        <w:pStyle w:val="TOC3"/>
        <w:rPr>
          <w:rFonts w:eastAsiaTheme="minorEastAsia" w:cstheme="minorBidi"/>
          <w:snapToGrid/>
          <w:color w:val="auto"/>
          <w:szCs w:val="22"/>
        </w:rPr>
      </w:pPr>
      <w:hyperlink w:anchor="_Toc41047897" w:history="1">
        <w:r w:rsidR="00E426E5" w:rsidRPr="000227AB">
          <w:rPr>
            <w:rStyle w:val="Hyperlink"/>
          </w:rPr>
          <w:t>Branch Inflow File</w:t>
        </w:r>
        <w:r w:rsidR="00E426E5">
          <w:rPr>
            <w:webHidden/>
          </w:rPr>
          <w:tab/>
        </w:r>
        <w:r w:rsidR="00E426E5">
          <w:rPr>
            <w:webHidden/>
          </w:rPr>
          <w:fldChar w:fldCharType="begin"/>
        </w:r>
        <w:r w:rsidR="00E426E5">
          <w:rPr>
            <w:webHidden/>
          </w:rPr>
          <w:instrText xml:space="preserve"> PAGEREF _Toc41047897 \h </w:instrText>
        </w:r>
        <w:r w:rsidR="00E426E5">
          <w:rPr>
            <w:webHidden/>
          </w:rPr>
        </w:r>
        <w:r w:rsidR="00E426E5">
          <w:rPr>
            <w:webHidden/>
          </w:rPr>
          <w:fldChar w:fldCharType="separate"/>
        </w:r>
        <w:r w:rsidR="00795A65">
          <w:rPr>
            <w:webHidden/>
          </w:rPr>
          <w:t>317</w:t>
        </w:r>
        <w:r w:rsidR="00E426E5">
          <w:rPr>
            <w:webHidden/>
          </w:rPr>
          <w:fldChar w:fldCharType="end"/>
        </w:r>
      </w:hyperlink>
    </w:p>
    <w:p w14:paraId="1326B79F" w14:textId="0118A6C1" w:rsidR="00E426E5" w:rsidRDefault="00C51A7D">
      <w:pPr>
        <w:pStyle w:val="TOC3"/>
        <w:rPr>
          <w:rFonts w:eastAsiaTheme="minorEastAsia" w:cstheme="minorBidi"/>
          <w:snapToGrid/>
          <w:color w:val="auto"/>
          <w:szCs w:val="22"/>
        </w:rPr>
      </w:pPr>
      <w:hyperlink w:anchor="_Toc41047898" w:history="1">
        <w:r w:rsidR="00E426E5" w:rsidRPr="000227AB">
          <w:rPr>
            <w:rStyle w:val="Hyperlink"/>
          </w:rPr>
          <w:t>Branch Inflow Temperature File</w:t>
        </w:r>
        <w:r w:rsidR="00E426E5">
          <w:rPr>
            <w:webHidden/>
          </w:rPr>
          <w:tab/>
        </w:r>
        <w:r w:rsidR="00E426E5">
          <w:rPr>
            <w:webHidden/>
          </w:rPr>
          <w:fldChar w:fldCharType="begin"/>
        </w:r>
        <w:r w:rsidR="00E426E5">
          <w:rPr>
            <w:webHidden/>
          </w:rPr>
          <w:instrText xml:space="preserve"> PAGEREF _Toc41047898 \h </w:instrText>
        </w:r>
        <w:r w:rsidR="00E426E5">
          <w:rPr>
            <w:webHidden/>
          </w:rPr>
        </w:r>
        <w:r w:rsidR="00E426E5">
          <w:rPr>
            <w:webHidden/>
          </w:rPr>
          <w:fldChar w:fldCharType="separate"/>
        </w:r>
        <w:r w:rsidR="00795A65">
          <w:rPr>
            <w:webHidden/>
          </w:rPr>
          <w:t>318</w:t>
        </w:r>
        <w:r w:rsidR="00E426E5">
          <w:rPr>
            <w:webHidden/>
          </w:rPr>
          <w:fldChar w:fldCharType="end"/>
        </w:r>
      </w:hyperlink>
    </w:p>
    <w:p w14:paraId="4F5EF93F" w14:textId="109941F6" w:rsidR="00E426E5" w:rsidRDefault="00C51A7D">
      <w:pPr>
        <w:pStyle w:val="TOC3"/>
        <w:rPr>
          <w:rFonts w:eastAsiaTheme="minorEastAsia" w:cstheme="minorBidi"/>
          <w:snapToGrid/>
          <w:color w:val="auto"/>
          <w:szCs w:val="22"/>
        </w:rPr>
      </w:pPr>
      <w:hyperlink w:anchor="_Toc41047899" w:history="1">
        <w:r w:rsidR="00E426E5" w:rsidRPr="000227AB">
          <w:rPr>
            <w:rStyle w:val="Hyperlink"/>
          </w:rPr>
          <w:t>Branch Inflow Constituent Concentration File</w:t>
        </w:r>
        <w:r w:rsidR="00E426E5">
          <w:rPr>
            <w:webHidden/>
          </w:rPr>
          <w:tab/>
        </w:r>
        <w:r w:rsidR="00E426E5">
          <w:rPr>
            <w:webHidden/>
          </w:rPr>
          <w:fldChar w:fldCharType="begin"/>
        </w:r>
        <w:r w:rsidR="00E426E5">
          <w:rPr>
            <w:webHidden/>
          </w:rPr>
          <w:instrText xml:space="preserve"> PAGEREF _Toc41047899 \h </w:instrText>
        </w:r>
        <w:r w:rsidR="00E426E5">
          <w:rPr>
            <w:webHidden/>
          </w:rPr>
        </w:r>
        <w:r w:rsidR="00E426E5">
          <w:rPr>
            <w:webHidden/>
          </w:rPr>
          <w:fldChar w:fldCharType="separate"/>
        </w:r>
        <w:r w:rsidR="00795A65">
          <w:rPr>
            <w:webHidden/>
          </w:rPr>
          <w:t>319</w:t>
        </w:r>
        <w:r w:rsidR="00E426E5">
          <w:rPr>
            <w:webHidden/>
          </w:rPr>
          <w:fldChar w:fldCharType="end"/>
        </w:r>
      </w:hyperlink>
    </w:p>
    <w:p w14:paraId="098CBF5B" w14:textId="05D242B5" w:rsidR="00E426E5" w:rsidRDefault="00C51A7D">
      <w:pPr>
        <w:pStyle w:val="TOC3"/>
        <w:rPr>
          <w:rFonts w:eastAsiaTheme="minorEastAsia" w:cstheme="minorBidi"/>
          <w:snapToGrid/>
          <w:color w:val="auto"/>
          <w:szCs w:val="22"/>
        </w:rPr>
      </w:pPr>
      <w:hyperlink w:anchor="_Toc41047900" w:history="1">
        <w:r w:rsidR="00E426E5" w:rsidRPr="000227AB">
          <w:rPr>
            <w:rStyle w:val="Hyperlink"/>
          </w:rPr>
          <w:t>Branch Outflow File</w:t>
        </w:r>
        <w:r w:rsidR="00E426E5">
          <w:rPr>
            <w:webHidden/>
          </w:rPr>
          <w:tab/>
        </w:r>
        <w:r w:rsidR="00E426E5">
          <w:rPr>
            <w:webHidden/>
          </w:rPr>
          <w:fldChar w:fldCharType="begin"/>
        </w:r>
        <w:r w:rsidR="00E426E5">
          <w:rPr>
            <w:webHidden/>
          </w:rPr>
          <w:instrText xml:space="preserve"> PAGEREF _Toc41047900 \h </w:instrText>
        </w:r>
        <w:r w:rsidR="00E426E5">
          <w:rPr>
            <w:webHidden/>
          </w:rPr>
        </w:r>
        <w:r w:rsidR="00E426E5">
          <w:rPr>
            <w:webHidden/>
          </w:rPr>
          <w:fldChar w:fldCharType="separate"/>
        </w:r>
        <w:r w:rsidR="00795A65">
          <w:rPr>
            <w:webHidden/>
          </w:rPr>
          <w:t>322</w:t>
        </w:r>
        <w:r w:rsidR="00E426E5">
          <w:rPr>
            <w:webHidden/>
          </w:rPr>
          <w:fldChar w:fldCharType="end"/>
        </w:r>
      </w:hyperlink>
    </w:p>
    <w:p w14:paraId="7795B4E3" w14:textId="6BD1CC10" w:rsidR="00E426E5" w:rsidRDefault="00C51A7D">
      <w:pPr>
        <w:pStyle w:val="TOC3"/>
        <w:rPr>
          <w:rFonts w:eastAsiaTheme="minorEastAsia" w:cstheme="minorBidi"/>
          <w:snapToGrid/>
          <w:color w:val="auto"/>
          <w:szCs w:val="22"/>
        </w:rPr>
      </w:pPr>
      <w:hyperlink w:anchor="_Toc41047901" w:history="1">
        <w:r w:rsidR="00E426E5" w:rsidRPr="000227AB">
          <w:rPr>
            <w:rStyle w:val="Hyperlink"/>
          </w:rPr>
          <w:t>Withdrawal File</w:t>
        </w:r>
        <w:r w:rsidR="00E426E5">
          <w:rPr>
            <w:webHidden/>
          </w:rPr>
          <w:tab/>
        </w:r>
        <w:r w:rsidR="00E426E5">
          <w:rPr>
            <w:webHidden/>
          </w:rPr>
          <w:fldChar w:fldCharType="begin"/>
        </w:r>
        <w:r w:rsidR="00E426E5">
          <w:rPr>
            <w:webHidden/>
          </w:rPr>
          <w:instrText xml:space="preserve"> PAGEREF _Toc41047901 \h </w:instrText>
        </w:r>
        <w:r w:rsidR="00E426E5">
          <w:rPr>
            <w:webHidden/>
          </w:rPr>
        </w:r>
        <w:r w:rsidR="00E426E5">
          <w:rPr>
            <w:webHidden/>
          </w:rPr>
          <w:fldChar w:fldCharType="separate"/>
        </w:r>
        <w:r w:rsidR="00795A65">
          <w:rPr>
            <w:webHidden/>
          </w:rPr>
          <w:t>324</w:t>
        </w:r>
        <w:r w:rsidR="00E426E5">
          <w:rPr>
            <w:webHidden/>
          </w:rPr>
          <w:fldChar w:fldCharType="end"/>
        </w:r>
      </w:hyperlink>
    </w:p>
    <w:p w14:paraId="45495676" w14:textId="73E01615" w:rsidR="00E426E5" w:rsidRDefault="00C51A7D">
      <w:pPr>
        <w:pStyle w:val="TOC3"/>
        <w:rPr>
          <w:rFonts w:eastAsiaTheme="minorEastAsia" w:cstheme="minorBidi"/>
          <w:snapToGrid/>
          <w:color w:val="auto"/>
          <w:szCs w:val="22"/>
        </w:rPr>
      </w:pPr>
      <w:hyperlink w:anchor="_Toc41047902" w:history="1">
        <w:r w:rsidR="00E426E5" w:rsidRPr="000227AB">
          <w:rPr>
            <w:rStyle w:val="Hyperlink"/>
          </w:rPr>
          <w:t>Tributary Inflow File</w:t>
        </w:r>
        <w:r w:rsidR="00E426E5">
          <w:rPr>
            <w:webHidden/>
          </w:rPr>
          <w:tab/>
        </w:r>
        <w:r w:rsidR="00E426E5">
          <w:rPr>
            <w:webHidden/>
          </w:rPr>
          <w:fldChar w:fldCharType="begin"/>
        </w:r>
        <w:r w:rsidR="00E426E5">
          <w:rPr>
            <w:webHidden/>
          </w:rPr>
          <w:instrText xml:space="preserve"> PAGEREF _Toc41047902 \h </w:instrText>
        </w:r>
        <w:r w:rsidR="00E426E5">
          <w:rPr>
            <w:webHidden/>
          </w:rPr>
        </w:r>
        <w:r w:rsidR="00E426E5">
          <w:rPr>
            <w:webHidden/>
          </w:rPr>
          <w:fldChar w:fldCharType="separate"/>
        </w:r>
        <w:r w:rsidR="00795A65">
          <w:rPr>
            <w:webHidden/>
          </w:rPr>
          <w:t>325</w:t>
        </w:r>
        <w:r w:rsidR="00E426E5">
          <w:rPr>
            <w:webHidden/>
          </w:rPr>
          <w:fldChar w:fldCharType="end"/>
        </w:r>
      </w:hyperlink>
    </w:p>
    <w:p w14:paraId="2986B939" w14:textId="296CE2ED" w:rsidR="00E426E5" w:rsidRDefault="00C51A7D">
      <w:pPr>
        <w:pStyle w:val="TOC3"/>
        <w:rPr>
          <w:rFonts w:eastAsiaTheme="minorEastAsia" w:cstheme="minorBidi"/>
          <w:snapToGrid/>
          <w:color w:val="auto"/>
          <w:szCs w:val="22"/>
        </w:rPr>
      </w:pPr>
      <w:hyperlink w:anchor="_Toc41047903" w:history="1">
        <w:r w:rsidR="00E426E5" w:rsidRPr="000227AB">
          <w:rPr>
            <w:rStyle w:val="Hyperlink"/>
          </w:rPr>
          <w:t>Tributary Inflow Temperature File</w:t>
        </w:r>
        <w:r w:rsidR="00E426E5">
          <w:rPr>
            <w:webHidden/>
          </w:rPr>
          <w:tab/>
        </w:r>
        <w:r w:rsidR="00E426E5">
          <w:rPr>
            <w:webHidden/>
          </w:rPr>
          <w:fldChar w:fldCharType="begin"/>
        </w:r>
        <w:r w:rsidR="00E426E5">
          <w:rPr>
            <w:webHidden/>
          </w:rPr>
          <w:instrText xml:space="preserve"> PAGEREF _Toc41047903 \h </w:instrText>
        </w:r>
        <w:r w:rsidR="00E426E5">
          <w:rPr>
            <w:webHidden/>
          </w:rPr>
        </w:r>
        <w:r w:rsidR="00E426E5">
          <w:rPr>
            <w:webHidden/>
          </w:rPr>
          <w:fldChar w:fldCharType="separate"/>
        </w:r>
        <w:r w:rsidR="00795A65">
          <w:rPr>
            <w:webHidden/>
          </w:rPr>
          <w:t>326</w:t>
        </w:r>
        <w:r w:rsidR="00E426E5">
          <w:rPr>
            <w:webHidden/>
          </w:rPr>
          <w:fldChar w:fldCharType="end"/>
        </w:r>
      </w:hyperlink>
    </w:p>
    <w:p w14:paraId="307C76B5" w14:textId="2D222F50" w:rsidR="00E426E5" w:rsidRDefault="00C51A7D">
      <w:pPr>
        <w:pStyle w:val="TOC3"/>
        <w:rPr>
          <w:rFonts w:eastAsiaTheme="minorEastAsia" w:cstheme="minorBidi"/>
          <w:snapToGrid/>
          <w:color w:val="auto"/>
          <w:szCs w:val="22"/>
        </w:rPr>
      </w:pPr>
      <w:hyperlink w:anchor="_Toc41047904" w:history="1">
        <w:r w:rsidR="00E426E5" w:rsidRPr="000227AB">
          <w:rPr>
            <w:rStyle w:val="Hyperlink"/>
          </w:rPr>
          <w:t>Tributary Inflow Concentration File</w:t>
        </w:r>
        <w:r w:rsidR="00E426E5">
          <w:rPr>
            <w:webHidden/>
          </w:rPr>
          <w:tab/>
        </w:r>
        <w:r w:rsidR="00E426E5">
          <w:rPr>
            <w:webHidden/>
          </w:rPr>
          <w:fldChar w:fldCharType="begin"/>
        </w:r>
        <w:r w:rsidR="00E426E5">
          <w:rPr>
            <w:webHidden/>
          </w:rPr>
          <w:instrText xml:space="preserve"> PAGEREF _Toc41047904 \h </w:instrText>
        </w:r>
        <w:r w:rsidR="00E426E5">
          <w:rPr>
            <w:webHidden/>
          </w:rPr>
        </w:r>
        <w:r w:rsidR="00E426E5">
          <w:rPr>
            <w:webHidden/>
          </w:rPr>
          <w:fldChar w:fldCharType="separate"/>
        </w:r>
        <w:r w:rsidR="00795A65">
          <w:rPr>
            <w:webHidden/>
          </w:rPr>
          <w:t>327</w:t>
        </w:r>
        <w:r w:rsidR="00E426E5">
          <w:rPr>
            <w:webHidden/>
          </w:rPr>
          <w:fldChar w:fldCharType="end"/>
        </w:r>
      </w:hyperlink>
    </w:p>
    <w:p w14:paraId="31E2BDAB" w14:textId="60FBCF28" w:rsidR="00E426E5" w:rsidRDefault="00C51A7D">
      <w:pPr>
        <w:pStyle w:val="TOC3"/>
        <w:rPr>
          <w:rFonts w:eastAsiaTheme="minorEastAsia" w:cstheme="minorBidi"/>
          <w:snapToGrid/>
          <w:color w:val="auto"/>
          <w:szCs w:val="22"/>
        </w:rPr>
      </w:pPr>
      <w:hyperlink w:anchor="_Toc41047905" w:history="1">
        <w:r w:rsidR="00E426E5" w:rsidRPr="000227AB">
          <w:rPr>
            <w:rStyle w:val="Hyperlink"/>
          </w:rPr>
          <w:t>Branch Distributed Tributary Inflow File</w:t>
        </w:r>
        <w:r w:rsidR="00E426E5">
          <w:rPr>
            <w:webHidden/>
          </w:rPr>
          <w:tab/>
        </w:r>
        <w:r w:rsidR="00E426E5">
          <w:rPr>
            <w:webHidden/>
          </w:rPr>
          <w:fldChar w:fldCharType="begin"/>
        </w:r>
        <w:r w:rsidR="00E426E5">
          <w:rPr>
            <w:webHidden/>
          </w:rPr>
          <w:instrText xml:space="preserve"> PAGEREF _Toc41047905 \h </w:instrText>
        </w:r>
        <w:r w:rsidR="00E426E5">
          <w:rPr>
            <w:webHidden/>
          </w:rPr>
        </w:r>
        <w:r w:rsidR="00E426E5">
          <w:rPr>
            <w:webHidden/>
          </w:rPr>
          <w:fldChar w:fldCharType="separate"/>
        </w:r>
        <w:r w:rsidR="00795A65">
          <w:rPr>
            <w:webHidden/>
          </w:rPr>
          <w:t>328</w:t>
        </w:r>
        <w:r w:rsidR="00E426E5">
          <w:rPr>
            <w:webHidden/>
          </w:rPr>
          <w:fldChar w:fldCharType="end"/>
        </w:r>
      </w:hyperlink>
    </w:p>
    <w:p w14:paraId="629320A3" w14:textId="3E496DA1" w:rsidR="00E426E5" w:rsidRDefault="00C51A7D">
      <w:pPr>
        <w:pStyle w:val="TOC3"/>
        <w:rPr>
          <w:rFonts w:eastAsiaTheme="minorEastAsia" w:cstheme="minorBidi"/>
          <w:snapToGrid/>
          <w:color w:val="auto"/>
          <w:szCs w:val="22"/>
        </w:rPr>
      </w:pPr>
      <w:hyperlink w:anchor="_Toc41047906" w:history="1">
        <w:r w:rsidR="00E426E5" w:rsidRPr="000227AB">
          <w:rPr>
            <w:rStyle w:val="Hyperlink"/>
          </w:rPr>
          <w:t>Branch Distributed Tributary Inflow Temperature File</w:t>
        </w:r>
        <w:r w:rsidR="00E426E5">
          <w:rPr>
            <w:webHidden/>
          </w:rPr>
          <w:tab/>
        </w:r>
        <w:r w:rsidR="00E426E5">
          <w:rPr>
            <w:webHidden/>
          </w:rPr>
          <w:fldChar w:fldCharType="begin"/>
        </w:r>
        <w:r w:rsidR="00E426E5">
          <w:rPr>
            <w:webHidden/>
          </w:rPr>
          <w:instrText xml:space="preserve"> PAGEREF _Toc41047906 \h </w:instrText>
        </w:r>
        <w:r w:rsidR="00E426E5">
          <w:rPr>
            <w:webHidden/>
          </w:rPr>
        </w:r>
        <w:r w:rsidR="00E426E5">
          <w:rPr>
            <w:webHidden/>
          </w:rPr>
          <w:fldChar w:fldCharType="separate"/>
        </w:r>
        <w:r w:rsidR="00795A65">
          <w:rPr>
            <w:webHidden/>
          </w:rPr>
          <w:t>329</w:t>
        </w:r>
        <w:r w:rsidR="00E426E5">
          <w:rPr>
            <w:webHidden/>
          </w:rPr>
          <w:fldChar w:fldCharType="end"/>
        </w:r>
      </w:hyperlink>
    </w:p>
    <w:p w14:paraId="4157ED0C" w14:textId="637C1DEE" w:rsidR="00E426E5" w:rsidRDefault="00C51A7D">
      <w:pPr>
        <w:pStyle w:val="TOC3"/>
        <w:rPr>
          <w:rFonts w:eastAsiaTheme="minorEastAsia" w:cstheme="minorBidi"/>
          <w:snapToGrid/>
          <w:color w:val="auto"/>
          <w:szCs w:val="22"/>
        </w:rPr>
      </w:pPr>
      <w:hyperlink w:anchor="_Toc41047907" w:history="1">
        <w:r w:rsidR="00E426E5" w:rsidRPr="000227AB">
          <w:rPr>
            <w:rStyle w:val="Hyperlink"/>
          </w:rPr>
          <w:t>Branch Distributed Tributary Inflow Concentration File</w:t>
        </w:r>
        <w:r w:rsidR="00E426E5">
          <w:rPr>
            <w:webHidden/>
          </w:rPr>
          <w:tab/>
        </w:r>
        <w:r w:rsidR="00E426E5">
          <w:rPr>
            <w:webHidden/>
          </w:rPr>
          <w:fldChar w:fldCharType="begin"/>
        </w:r>
        <w:r w:rsidR="00E426E5">
          <w:rPr>
            <w:webHidden/>
          </w:rPr>
          <w:instrText xml:space="preserve"> PAGEREF _Toc41047907 \h </w:instrText>
        </w:r>
        <w:r w:rsidR="00E426E5">
          <w:rPr>
            <w:webHidden/>
          </w:rPr>
        </w:r>
        <w:r w:rsidR="00E426E5">
          <w:rPr>
            <w:webHidden/>
          </w:rPr>
          <w:fldChar w:fldCharType="separate"/>
        </w:r>
        <w:r w:rsidR="00795A65">
          <w:rPr>
            <w:webHidden/>
          </w:rPr>
          <w:t>330</w:t>
        </w:r>
        <w:r w:rsidR="00E426E5">
          <w:rPr>
            <w:webHidden/>
          </w:rPr>
          <w:fldChar w:fldCharType="end"/>
        </w:r>
      </w:hyperlink>
    </w:p>
    <w:p w14:paraId="652DCB69" w14:textId="11850521" w:rsidR="00E426E5" w:rsidRDefault="00C51A7D">
      <w:pPr>
        <w:pStyle w:val="TOC3"/>
        <w:rPr>
          <w:rFonts w:eastAsiaTheme="minorEastAsia" w:cstheme="minorBidi"/>
          <w:snapToGrid/>
          <w:color w:val="auto"/>
          <w:szCs w:val="22"/>
        </w:rPr>
      </w:pPr>
      <w:hyperlink w:anchor="_Toc41047908" w:history="1">
        <w:r w:rsidR="00E426E5" w:rsidRPr="000227AB">
          <w:rPr>
            <w:rStyle w:val="Hyperlink"/>
          </w:rPr>
          <w:t>Branch Precipitation File</w:t>
        </w:r>
        <w:r w:rsidR="00E426E5">
          <w:rPr>
            <w:webHidden/>
          </w:rPr>
          <w:tab/>
        </w:r>
        <w:r w:rsidR="00E426E5">
          <w:rPr>
            <w:webHidden/>
          </w:rPr>
          <w:fldChar w:fldCharType="begin"/>
        </w:r>
        <w:r w:rsidR="00E426E5">
          <w:rPr>
            <w:webHidden/>
          </w:rPr>
          <w:instrText xml:space="preserve"> PAGEREF _Toc41047908 \h </w:instrText>
        </w:r>
        <w:r w:rsidR="00E426E5">
          <w:rPr>
            <w:webHidden/>
          </w:rPr>
        </w:r>
        <w:r w:rsidR="00E426E5">
          <w:rPr>
            <w:webHidden/>
          </w:rPr>
          <w:fldChar w:fldCharType="separate"/>
        </w:r>
        <w:r w:rsidR="00795A65">
          <w:rPr>
            <w:webHidden/>
          </w:rPr>
          <w:t>331</w:t>
        </w:r>
        <w:r w:rsidR="00E426E5">
          <w:rPr>
            <w:webHidden/>
          </w:rPr>
          <w:fldChar w:fldCharType="end"/>
        </w:r>
      </w:hyperlink>
    </w:p>
    <w:p w14:paraId="28E1641F" w14:textId="40B73E70" w:rsidR="00E426E5" w:rsidRDefault="00C51A7D">
      <w:pPr>
        <w:pStyle w:val="TOC3"/>
        <w:rPr>
          <w:rFonts w:eastAsiaTheme="minorEastAsia" w:cstheme="minorBidi"/>
          <w:snapToGrid/>
          <w:color w:val="auto"/>
          <w:szCs w:val="22"/>
        </w:rPr>
      </w:pPr>
      <w:hyperlink w:anchor="_Toc41047909" w:history="1">
        <w:r w:rsidR="00E426E5" w:rsidRPr="000227AB">
          <w:rPr>
            <w:rStyle w:val="Hyperlink"/>
          </w:rPr>
          <w:t>Branch Precipitation Temperature File</w:t>
        </w:r>
        <w:r w:rsidR="00E426E5">
          <w:rPr>
            <w:webHidden/>
          </w:rPr>
          <w:tab/>
        </w:r>
        <w:r w:rsidR="00E426E5">
          <w:rPr>
            <w:webHidden/>
          </w:rPr>
          <w:fldChar w:fldCharType="begin"/>
        </w:r>
        <w:r w:rsidR="00E426E5">
          <w:rPr>
            <w:webHidden/>
          </w:rPr>
          <w:instrText xml:space="preserve"> PAGEREF _Toc41047909 \h </w:instrText>
        </w:r>
        <w:r w:rsidR="00E426E5">
          <w:rPr>
            <w:webHidden/>
          </w:rPr>
        </w:r>
        <w:r w:rsidR="00E426E5">
          <w:rPr>
            <w:webHidden/>
          </w:rPr>
          <w:fldChar w:fldCharType="separate"/>
        </w:r>
        <w:r w:rsidR="00795A65">
          <w:rPr>
            <w:webHidden/>
          </w:rPr>
          <w:t>332</w:t>
        </w:r>
        <w:r w:rsidR="00E426E5">
          <w:rPr>
            <w:webHidden/>
          </w:rPr>
          <w:fldChar w:fldCharType="end"/>
        </w:r>
      </w:hyperlink>
    </w:p>
    <w:p w14:paraId="69CABF18" w14:textId="33632E10" w:rsidR="00E426E5" w:rsidRDefault="00C51A7D">
      <w:pPr>
        <w:pStyle w:val="TOC3"/>
        <w:rPr>
          <w:rFonts w:eastAsiaTheme="minorEastAsia" w:cstheme="minorBidi"/>
          <w:snapToGrid/>
          <w:color w:val="auto"/>
          <w:szCs w:val="22"/>
        </w:rPr>
      </w:pPr>
      <w:hyperlink w:anchor="_Toc41047910" w:history="1">
        <w:r w:rsidR="00E426E5" w:rsidRPr="000227AB">
          <w:rPr>
            <w:rStyle w:val="Hyperlink"/>
          </w:rPr>
          <w:t>Branch Precipitation Concentration File</w:t>
        </w:r>
        <w:r w:rsidR="00E426E5">
          <w:rPr>
            <w:webHidden/>
          </w:rPr>
          <w:tab/>
        </w:r>
        <w:r w:rsidR="00E426E5">
          <w:rPr>
            <w:webHidden/>
          </w:rPr>
          <w:fldChar w:fldCharType="begin"/>
        </w:r>
        <w:r w:rsidR="00E426E5">
          <w:rPr>
            <w:webHidden/>
          </w:rPr>
          <w:instrText xml:space="preserve"> PAGEREF _Toc41047910 \h </w:instrText>
        </w:r>
        <w:r w:rsidR="00E426E5">
          <w:rPr>
            <w:webHidden/>
          </w:rPr>
        </w:r>
        <w:r w:rsidR="00E426E5">
          <w:rPr>
            <w:webHidden/>
          </w:rPr>
          <w:fldChar w:fldCharType="separate"/>
        </w:r>
        <w:r w:rsidR="00795A65">
          <w:rPr>
            <w:webHidden/>
          </w:rPr>
          <w:t>333</w:t>
        </w:r>
        <w:r w:rsidR="00E426E5">
          <w:rPr>
            <w:webHidden/>
          </w:rPr>
          <w:fldChar w:fldCharType="end"/>
        </w:r>
      </w:hyperlink>
    </w:p>
    <w:p w14:paraId="2211E0A6" w14:textId="171E167F" w:rsidR="00E426E5" w:rsidRDefault="00C51A7D">
      <w:pPr>
        <w:pStyle w:val="TOC3"/>
        <w:rPr>
          <w:rFonts w:eastAsiaTheme="minorEastAsia" w:cstheme="minorBidi"/>
          <w:snapToGrid/>
          <w:color w:val="auto"/>
          <w:szCs w:val="22"/>
        </w:rPr>
      </w:pPr>
      <w:hyperlink w:anchor="_Toc41047911" w:history="1">
        <w:r w:rsidR="00E426E5" w:rsidRPr="000227AB">
          <w:rPr>
            <w:rStyle w:val="Hyperlink"/>
          </w:rPr>
          <w:t>Branch External Upstream Head Elevation File</w:t>
        </w:r>
        <w:r w:rsidR="00E426E5">
          <w:rPr>
            <w:webHidden/>
          </w:rPr>
          <w:tab/>
        </w:r>
        <w:r w:rsidR="00E426E5">
          <w:rPr>
            <w:webHidden/>
          </w:rPr>
          <w:fldChar w:fldCharType="begin"/>
        </w:r>
        <w:r w:rsidR="00E426E5">
          <w:rPr>
            <w:webHidden/>
          </w:rPr>
          <w:instrText xml:space="preserve"> PAGEREF _Toc41047911 \h </w:instrText>
        </w:r>
        <w:r w:rsidR="00E426E5">
          <w:rPr>
            <w:webHidden/>
          </w:rPr>
        </w:r>
        <w:r w:rsidR="00E426E5">
          <w:rPr>
            <w:webHidden/>
          </w:rPr>
          <w:fldChar w:fldCharType="separate"/>
        </w:r>
        <w:r w:rsidR="00795A65">
          <w:rPr>
            <w:webHidden/>
          </w:rPr>
          <w:t>334</w:t>
        </w:r>
        <w:r w:rsidR="00E426E5">
          <w:rPr>
            <w:webHidden/>
          </w:rPr>
          <w:fldChar w:fldCharType="end"/>
        </w:r>
      </w:hyperlink>
    </w:p>
    <w:p w14:paraId="22E40D7C" w14:textId="75E26452" w:rsidR="00E426E5" w:rsidRDefault="00C51A7D">
      <w:pPr>
        <w:pStyle w:val="TOC3"/>
        <w:rPr>
          <w:rFonts w:eastAsiaTheme="minorEastAsia" w:cstheme="minorBidi"/>
          <w:snapToGrid/>
          <w:color w:val="auto"/>
          <w:szCs w:val="22"/>
        </w:rPr>
      </w:pPr>
      <w:hyperlink w:anchor="_Toc41047912" w:history="1">
        <w:r w:rsidR="00E426E5" w:rsidRPr="000227AB">
          <w:rPr>
            <w:rStyle w:val="Hyperlink"/>
          </w:rPr>
          <w:t>Branch External Upstream Head Temperature File</w:t>
        </w:r>
        <w:r w:rsidR="00E426E5">
          <w:rPr>
            <w:webHidden/>
          </w:rPr>
          <w:tab/>
        </w:r>
        <w:r w:rsidR="00E426E5">
          <w:rPr>
            <w:webHidden/>
          </w:rPr>
          <w:fldChar w:fldCharType="begin"/>
        </w:r>
        <w:r w:rsidR="00E426E5">
          <w:rPr>
            <w:webHidden/>
          </w:rPr>
          <w:instrText xml:space="preserve"> PAGEREF _Toc41047912 \h </w:instrText>
        </w:r>
        <w:r w:rsidR="00E426E5">
          <w:rPr>
            <w:webHidden/>
          </w:rPr>
        </w:r>
        <w:r w:rsidR="00E426E5">
          <w:rPr>
            <w:webHidden/>
          </w:rPr>
          <w:fldChar w:fldCharType="separate"/>
        </w:r>
        <w:r w:rsidR="00795A65">
          <w:rPr>
            <w:webHidden/>
          </w:rPr>
          <w:t>335</w:t>
        </w:r>
        <w:r w:rsidR="00E426E5">
          <w:rPr>
            <w:webHidden/>
          </w:rPr>
          <w:fldChar w:fldCharType="end"/>
        </w:r>
      </w:hyperlink>
    </w:p>
    <w:p w14:paraId="21E604F9" w14:textId="0099845F" w:rsidR="00E426E5" w:rsidRDefault="00C51A7D">
      <w:pPr>
        <w:pStyle w:val="TOC3"/>
        <w:rPr>
          <w:rFonts w:eastAsiaTheme="minorEastAsia" w:cstheme="minorBidi"/>
          <w:snapToGrid/>
          <w:color w:val="auto"/>
          <w:szCs w:val="22"/>
        </w:rPr>
      </w:pPr>
      <w:hyperlink w:anchor="_Toc41047913" w:history="1">
        <w:r w:rsidR="00E426E5" w:rsidRPr="000227AB">
          <w:rPr>
            <w:rStyle w:val="Hyperlink"/>
          </w:rPr>
          <w:t>Branch External Upstream Head Constituent Concentration File</w:t>
        </w:r>
        <w:r w:rsidR="00E426E5">
          <w:rPr>
            <w:webHidden/>
          </w:rPr>
          <w:tab/>
        </w:r>
        <w:r w:rsidR="00E426E5">
          <w:rPr>
            <w:webHidden/>
          </w:rPr>
          <w:fldChar w:fldCharType="begin"/>
        </w:r>
        <w:r w:rsidR="00E426E5">
          <w:rPr>
            <w:webHidden/>
          </w:rPr>
          <w:instrText xml:space="preserve"> PAGEREF _Toc41047913 \h </w:instrText>
        </w:r>
        <w:r w:rsidR="00E426E5">
          <w:rPr>
            <w:webHidden/>
          </w:rPr>
        </w:r>
        <w:r w:rsidR="00E426E5">
          <w:rPr>
            <w:webHidden/>
          </w:rPr>
          <w:fldChar w:fldCharType="separate"/>
        </w:r>
        <w:r w:rsidR="00795A65">
          <w:rPr>
            <w:webHidden/>
          </w:rPr>
          <w:t>337</w:t>
        </w:r>
        <w:r w:rsidR="00E426E5">
          <w:rPr>
            <w:webHidden/>
          </w:rPr>
          <w:fldChar w:fldCharType="end"/>
        </w:r>
      </w:hyperlink>
    </w:p>
    <w:p w14:paraId="10597D68" w14:textId="3FBCC3B6" w:rsidR="00E426E5" w:rsidRDefault="00C51A7D">
      <w:pPr>
        <w:pStyle w:val="TOC3"/>
        <w:rPr>
          <w:rFonts w:eastAsiaTheme="minorEastAsia" w:cstheme="minorBidi"/>
          <w:snapToGrid/>
          <w:color w:val="auto"/>
          <w:szCs w:val="22"/>
        </w:rPr>
      </w:pPr>
      <w:hyperlink w:anchor="_Toc41047914" w:history="1">
        <w:r w:rsidR="00E426E5" w:rsidRPr="000227AB">
          <w:rPr>
            <w:rStyle w:val="Hyperlink"/>
          </w:rPr>
          <w:t>Branch External Downstream Head Elevation File</w:t>
        </w:r>
        <w:r w:rsidR="00E426E5">
          <w:rPr>
            <w:webHidden/>
          </w:rPr>
          <w:tab/>
        </w:r>
        <w:r w:rsidR="00E426E5">
          <w:rPr>
            <w:webHidden/>
          </w:rPr>
          <w:fldChar w:fldCharType="begin"/>
        </w:r>
        <w:r w:rsidR="00E426E5">
          <w:rPr>
            <w:webHidden/>
          </w:rPr>
          <w:instrText xml:space="preserve"> PAGEREF _Toc41047914 \h </w:instrText>
        </w:r>
        <w:r w:rsidR="00E426E5">
          <w:rPr>
            <w:webHidden/>
          </w:rPr>
        </w:r>
        <w:r w:rsidR="00E426E5">
          <w:rPr>
            <w:webHidden/>
          </w:rPr>
          <w:fldChar w:fldCharType="separate"/>
        </w:r>
        <w:r w:rsidR="00795A65">
          <w:rPr>
            <w:webHidden/>
          </w:rPr>
          <w:t>339</w:t>
        </w:r>
        <w:r w:rsidR="00E426E5">
          <w:rPr>
            <w:webHidden/>
          </w:rPr>
          <w:fldChar w:fldCharType="end"/>
        </w:r>
      </w:hyperlink>
    </w:p>
    <w:p w14:paraId="542CB40E" w14:textId="512A9AF8" w:rsidR="00E426E5" w:rsidRDefault="00C51A7D">
      <w:pPr>
        <w:pStyle w:val="TOC3"/>
        <w:rPr>
          <w:rFonts w:eastAsiaTheme="minorEastAsia" w:cstheme="minorBidi"/>
          <w:snapToGrid/>
          <w:color w:val="auto"/>
          <w:szCs w:val="22"/>
        </w:rPr>
      </w:pPr>
      <w:hyperlink w:anchor="_Toc41047915" w:history="1">
        <w:r w:rsidR="00E426E5" w:rsidRPr="000227AB">
          <w:rPr>
            <w:rStyle w:val="Hyperlink"/>
          </w:rPr>
          <w:t>Branch External Downstream Head Temperature File</w:t>
        </w:r>
        <w:r w:rsidR="00E426E5">
          <w:rPr>
            <w:webHidden/>
          </w:rPr>
          <w:tab/>
        </w:r>
        <w:r w:rsidR="00E426E5">
          <w:rPr>
            <w:webHidden/>
          </w:rPr>
          <w:fldChar w:fldCharType="begin"/>
        </w:r>
        <w:r w:rsidR="00E426E5">
          <w:rPr>
            <w:webHidden/>
          </w:rPr>
          <w:instrText xml:space="preserve"> PAGEREF _Toc41047915 \h </w:instrText>
        </w:r>
        <w:r w:rsidR="00E426E5">
          <w:rPr>
            <w:webHidden/>
          </w:rPr>
        </w:r>
        <w:r w:rsidR="00E426E5">
          <w:rPr>
            <w:webHidden/>
          </w:rPr>
          <w:fldChar w:fldCharType="separate"/>
        </w:r>
        <w:r w:rsidR="00795A65">
          <w:rPr>
            <w:webHidden/>
          </w:rPr>
          <w:t>340</w:t>
        </w:r>
        <w:r w:rsidR="00E426E5">
          <w:rPr>
            <w:webHidden/>
          </w:rPr>
          <w:fldChar w:fldCharType="end"/>
        </w:r>
      </w:hyperlink>
    </w:p>
    <w:p w14:paraId="52045C8B" w14:textId="7FCCC2A5" w:rsidR="00E426E5" w:rsidRDefault="00C51A7D">
      <w:pPr>
        <w:pStyle w:val="TOC3"/>
        <w:rPr>
          <w:rFonts w:eastAsiaTheme="minorEastAsia" w:cstheme="minorBidi"/>
          <w:snapToGrid/>
          <w:color w:val="auto"/>
          <w:szCs w:val="22"/>
        </w:rPr>
      </w:pPr>
      <w:hyperlink w:anchor="_Toc41047916" w:history="1">
        <w:r w:rsidR="00E426E5" w:rsidRPr="000227AB">
          <w:rPr>
            <w:rStyle w:val="Hyperlink"/>
          </w:rPr>
          <w:t>Branch External Downstream Head Concentration File</w:t>
        </w:r>
        <w:r w:rsidR="00E426E5">
          <w:rPr>
            <w:webHidden/>
          </w:rPr>
          <w:tab/>
        </w:r>
        <w:r w:rsidR="00E426E5">
          <w:rPr>
            <w:webHidden/>
          </w:rPr>
          <w:fldChar w:fldCharType="begin"/>
        </w:r>
        <w:r w:rsidR="00E426E5">
          <w:rPr>
            <w:webHidden/>
          </w:rPr>
          <w:instrText xml:space="preserve"> PAGEREF _Toc41047916 \h </w:instrText>
        </w:r>
        <w:r w:rsidR="00E426E5">
          <w:rPr>
            <w:webHidden/>
          </w:rPr>
        </w:r>
        <w:r w:rsidR="00E426E5">
          <w:rPr>
            <w:webHidden/>
          </w:rPr>
          <w:fldChar w:fldCharType="separate"/>
        </w:r>
        <w:r w:rsidR="00795A65">
          <w:rPr>
            <w:webHidden/>
          </w:rPr>
          <w:t>342</w:t>
        </w:r>
        <w:r w:rsidR="00E426E5">
          <w:rPr>
            <w:webHidden/>
          </w:rPr>
          <w:fldChar w:fldCharType="end"/>
        </w:r>
      </w:hyperlink>
    </w:p>
    <w:p w14:paraId="0C5F2A13" w14:textId="50AC54D8" w:rsidR="00E426E5" w:rsidRDefault="00C51A7D">
      <w:pPr>
        <w:pStyle w:val="TOC3"/>
        <w:rPr>
          <w:rFonts w:eastAsiaTheme="minorEastAsia" w:cstheme="minorBidi"/>
          <w:snapToGrid/>
          <w:color w:val="auto"/>
          <w:szCs w:val="22"/>
        </w:rPr>
      </w:pPr>
      <w:hyperlink w:anchor="_Toc41047917" w:history="1">
        <w:r w:rsidR="00E426E5" w:rsidRPr="000227AB">
          <w:rPr>
            <w:rStyle w:val="Hyperlink"/>
          </w:rPr>
          <w:t>Vertical Profile File</w:t>
        </w:r>
        <w:r w:rsidR="00E426E5">
          <w:rPr>
            <w:webHidden/>
          </w:rPr>
          <w:tab/>
        </w:r>
        <w:r w:rsidR="00E426E5">
          <w:rPr>
            <w:webHidden/>
          </w:rPr>
          <w:fldChar w:fldCharType="begin"/>
        </w:r>
        <w:r w:rsidR="00E426E5">
          <w:rPr>
            <w:webHidden/>
          </w:rPr>
          <w:instrText xml:space="preserve"> PAGEREF _Toc41047917 \h </w:instrText>
        </w:r>
        <w:r w:rsidR="00E426E5">
          <w:rPr>
            <w:webHidden/>
          </w:rPr>
        </w:r>
        <w:r w:rsidR="00E426E5">
          <w:rPr>
            <w:webHidden/>
          </w:rPr>
          <w:fldChar w:fldCharType="separate"/>
        </w:r>
        <w:r w:rsidR="00795A65">
          <w:rPr>
            <w:webHidden/>
          </w:rPr>
          <w:t>344</w:t>
        </w:r>
        <w:r w:rsidR="00E426E5">
          <w:rPr>
            <w:webHidden/>
          </w:rPr>
          <w:fldChar w:fldCharType="end"/>
        </w:r>
      </w:hyperlink>
    </w:p>
    <w:p w14:paraId="39DDCBC2" w14:textId="7107D343" w:rsidR="00E426E5" w:rsidRDefault="00C51A7D">
      <w:pPr>
        <w:pStyle w:val="TOC3"/>
        <w:rPr>
          <w:rFonts w:eastAsiaTheme="minorEastAsia" w:cstheme="minorBidi"/>
          <w:snapToGrid/>
          <w:color w:val="auto"/>
          <w:szCs w:val="22"/>
        </w:rPr>
      </w:pPr>
      <w:hyperlink w:anchor="_Toc41047918" w:history="1">
        <w:r w:rsidR="00E426E5" w:rsidRPr="000227AB">
          <w:rPr>
            <w:rStyle w:val="Hyperlink"/>
          </w:rPr>
          <w:t>Longitudinal Profile File</w:t>
        </w:r>
        <w:r w:rsidR="00E426E5">
          <w:rPr>
            <w:webHidden/>
          </w:rPr>
          <w:tab/>
        </w:r>
        <w:r w:rsidR="00E426E5">
          <w:rPr>
            <w:webHidden/>
          </w:rPr>
          <w:fldChar w:fldCharType="begin"/>
        </w:r>
        <w:r w:rsidR="00E426E5">
          <w:rPr>
            <w:webHidden/>
          </w:rPr>
          <w:instrText xml:space="preserve"> PAGEREF _Toc41047918 \h </w:instrText>
        </w:r>
        <w:r w:rsidR="00E426E5">
          <w:rPr>
            <w:webHidden/>
          </w:rPr>
        </w:r>
        <w:r w:rsidR="00E426E5">
          <w:rPr>
            <w:webHidden/>
          </w:rPr>
          <w:fldChar w:fldCharType="separate"/>
        </w:r>
        <w:r w:rsidR="00795A65">
          <w:rPr>
            <w:webHidden/>
          </w:rPr>
          <w:t>346</w:t>
        </w:r>
        <w:r w:rsidR="00E426E5">
          <w:rPr>
            <w:webHidden/>
          </w:rPr>
          <w:fldChar w:fldCharType="end"/>
        </w:r>
      </w:hyperlink>
    </w:p>
    <w:p w14:paraId="0CDE9571" w14:textId="4DFC94DE" w:rsidR="00E426E5" w:rsidRDefault="00C51A7D">
      <w:pPr>
        <w:pStyle w:val="TOC3"/>
        <w:rPr>
          <w:rFonts w:eastAsiaTheme="minorEastAsia" w:cstheme="minorBidi"/>
          <w:snapToGrid/>
          <w:color w:val="auto"/>
          <w:szCs w:val="22"/>
        </w:rPr>
      </w:pPr>
      <w:hyperlink w:anchor="_Toc41047919" w:history="1">
        <w:r w:rsidR="00E426E5" w:rsidRPr="000227AB">
          <w:rPr>
            <w:rStyle w:val="Hyperlink"/>
          </w:rPr>
          <w:t>Graph Input File</w:t>
        </w:r>
        <w:r w:rsidR="00E426E5">
          <w:rPr>
            <w:webHidden/>
          </w:rPr>
          <w:tab/>
        </w:r>
        <w:r w:rsidR="00E426E5">
          <w:rPr>
            <w:webHidden/>
          </w:rPr>
          <w:fldChar w:fldCharType="begin"/>
        </w:r>
        <w:r w:rsidR="00E426E5">
          <w:rPr>
            <w:webHidden/>
          </w:rPr>
          <w:instrText xml:space="preserve"> PAGEREF _Toc41047919 \h </w:instrText>
        </w:r>
        <w:r w:rsidR="00E426E5">
          <w:rPr>
            <w:webHidden/>
          </w:rPr>
        </w:r>
        <w:r w:rsidR="00E426E5">
          <w:rPr>
            <w:webHidden/>
          </w:rPr>
          <w:fldChar w:fldCharType="separate"/>
        </w:r>
        <w:r w:rsidR="00795A65">
          <w:rPr>
            <w:webHidden/>
          </w:rPr>
          <w:t>351</w:t>
        </w:r>
        <w:r w:rsidR="00E426E5">
          <w:rPr>
            <w:webHidden/>
          </w:rPr>
          <w:fldChar w:fldCharType="end"/>
        </w:r>
      </w:hyperlink>
    </w:p>
    <w:p w14:paraId="5217B9DC" w14:textId="747B407C" w:rsidR="00E426E5" w:rsidRDefault="00C51A7D">
      <w:pPr>
        <w:pStyle w:val="TOC3"/>
        <w:rPr>
          <w:rFonts w:eastAsiaTheme="minorEastAsia" w:cstheme="minorBidi"/>
          <w:snapToGrid/>
          <w:color w:val="auto"/>
          <w:szCs w:val="22"/>
        </w:rPr>
      </w:pPr>
      <w:hyperlink w:anchor="_Toc41047920" w:history="1">
        <w:r w:rsidR="00E426E5" w:rsidRPr="000227AB">
          <w:rPr>
            <w:rStyle w:val="Hyperlink"/>
          </w:rPr>
          <w:t>Tecplot Input File Specifying Which Branches to Output</w:t>
        </w:r>
        <w:r w:rsidR="00E426E5">
          <w:rPr>
            <w:webHidden/>
          </w:rPr>
          <w:tab/>
        </w:r>
        <w:r w:rsidR="00E426E5">
          <w:rPr>
            <w:webHidden/>
          </w:rPr>
          <w:fldChar w:fldCharType="begin"/>
        </w:r>
        <w:r w:rsidR="00E426E5">
          <w:rPr>
            <w:webHidden/>
          </w:rPr>
          <w:instrText xml:space="preserve"> PAGEREF _Toc41047920 \h </w:instrText>
        </w:r>
        <w:r w:rsidR="00E426E5">
          <w:rPr>
            <w:webHidden/>
          </w:rPr>
        </w:r>
        <w:r w:rsidR="00E426E5">
          <w:rPr>
            <w:webHidden/>
          </w:rPr>
          <w:fldChar w:fldCharType="separate"/>
        </w:r>
        <w:r w:rsidR="00795A65">
          <w:rPr>
            <w:webHidden/>
          </w:rPr>
          <w:t>352</w:t>
        </w:r>
        <w:r w:rsidR="00E426E5">
          <w:rPr>
            <w:webHidden/>
          </w:rPr>
          <w:fldChar w:fldCharType="end"/>
        </w:r>
      </w:hyperlink>
    </w:p>
    <w:p w14:paraId="73421465" w14:textId="55E42A54" w:rsidR="00E426E5" w:rsidRDefault="00C51A7D">
      <w:pPr>
        <w:pStyle w:val="TOC2"/>
        <w:rPr>
          <w:rFonts w:eastAsiaTheme="minorEastAsia" w:cstheme="minorBidi"/>
          <w:snapToGrid/>
          <w:color w:val="auto"/>
          <w:szCs w:val="22"/>
        </w:rPr>
      </w:pPr>
      <w:hyperlink w:anchor="_Toc41047921" w:history="1">
        <w:r w:rsidR="00E426E5" w:rsidRPr="000227AB">
          <w:rPr>
            <w:rStyle w:val="Hyperlink"/>
          </w:rPr>
          <w:t>Output Files</w:t>
        </w:r>
        <w:r w:rsidR="00E426E5">
          <w:rPr>
            <w:webHidden/>
          </w:rPr>
          <w:tab/>
        </w:r>
        <w:r w:rsidR="00E426E5">
          <w:rPr>
            <w:webHidden/>
          </w:rPr>
          <w:fldChar w:fldCharType="begin"/>
        </w:r>
        <w:r w:rsidR="00E426E5">
          <w:rPr>
            <w:webHidden/>
          </w:rPr>
          <w:instrText xml:space="preserve"> PAGEREF _Toc41047921 \h </w:instrText>
        </w:r>
        <w:r w:rsidR="00E426E5">
          <w:rPr>
            <w:webHidden/>
          </w:rPr>
        </w:r>
        <w:r w:rsidR="00E426E5">
          <w:rPr>
            <w:webHidden/>
          </w:rPr>
          <w:fldChar w:fldCharType="separate"/>
        </w:r>
        <w:r w:rsidR="00795A65">
          <w:rPr>
            <w:webHidden/>
          </w:rPr>
          <w:t>354</w:t>
        </w:r>
        <w:r w:rsidR="00E426E5">
          <w:rPr>
            <w:webHidden/>
          </w:rPr>
          <w:fldChar w:fldCharType="end"/>
        </w:r>
      </w:hyperlink>
    </w:p>
    <w:p w14:paraId="491560F9" w14:textId="73447D0C" w:rsidR="00E426E5" w:rsidRDefault="00C51A7D">
      <w:pPr>
        <w:pStyle w:val="TOC3"/>
        <w:rPr>
          <w:rFonts w:eastAsiaTheme="minorEastAsia" w:cstheme="minorBidi"/>
          <w:snapToGrid/>
          <w:color w:val="auto"/>
          <w:szCs w:val="22"/>
        </w:rPr>
      </w:pPr>
      <w:hyperlink w:anchor="_Toc41047922" w:history="1">
        <w:r w:rsidR="00E426E5" w:rsidRPr="000227AB">
          <w:rPr>
            <w:rStyle w:val="Hyperlink"/>
          </w:rPr>
          <w:t>Snapshot</w:t>
        </w:r>
        <w:r w:rsidR="00E426E5">
          <w:rPr>
            <w:webHidden/>
          </w:rPr>
          <w:tab/>
        </w:r>
        <w:r w:rsidR="00E426E5">
          <w:rPr>
            <w:webHidden/>
          </w:rPr>
          <w:fldChar w:fldCharType="begin"/>
        </w:r>
        <w:r w:rsidR="00E426E5">
          <w:rPr>
            <w:webHidden/>
          </w:rPr>
          <w:instrText xml:space="preserve"> PAGEREF _Toc41047922 \h </w:instrText>
        </w:r>
        <w:r w:rsidR="00E426E5">
          <w:rPr>
            <w:webHidden/>
          </w:rPr>
        </w:r>
        <w:r w:rsidR="00E426E5">
          <w:rPr>
            <w:webHidden/>
          </w:rPr>
          <w:fldChar w:fldCharType="separate"/>
        </w:r>
        <w:r w:rsidR="00795A65">
          <w:rPr>
            <w:webHidden/>
          </w:rPr>
          <w:t>354</w:t>
        </w:r>
        <w:r w:rsidR="00E426E5">
          <w:rPr>
            <w:webHidden/>
          </w:rPr>
          <w:fldChar w:fldCharType="end"/>
        </w:r>
      </w:hyperlink>
    </w:p>
    <w:p w14:paraId="54361B14" w14:textId="7380E229" w:rsidR="00E426E5" w:rsidRDefault="00C51A7D">
      <w:pPr>
        <w:pStyle w:val="TOC4"/>
        <w:rPr>
          <w:rFonts w:eastAsiaTheme="minorEastAsia" w:cstheme="minorBidi"/>
          <w:snapToGrid/>
          <w:color w:val="auto"/>
          <w:szCs w:val="22"/>
        </w:rPr>
      </w:pPr>
      <w:hyperlink w:anchor="_Toc41047923" w:history="1">
        <w:r w:rsidR="00E426E5" w:rsidRPr="000227AB">
          <w:rPr>
            <w:rStyle w:val="Hyperlink"/>
          </w:rPr>
          <w:t>Title Cards</w:t>
        </w:r>
        <w:r w:rsidR="00E426E5">
          <w:rPr>
            <w:webHidden/>
          </w:rPr>
          <w:tab/>
        </w:r>
        <w:r w:rsidR="00E426E5">
          <w:rPr>
            <w:webHidden/>
          </w:rPr>
          <w:fldChar w:fldCharType="begin"/>
        </w:r>
        <w:r w:rsidR="00E426E5">
          <w:rPr>
            <w:webHidden/>
          </w:rPr>
          <w:instrText xml:space="preserve"> PAGEREF _Toc41047923 \h </w:instrText>
        </w:r>
        <w:r w:rsidR="00E426E5">
          <w:rPr>
            <w:webHidden/>
          </w:rPr>
        </w:r>
        <w:r w:rsidR="00E426E5">
          <w:rPr>
            <w:webHidden/>
          </w:rPr>
          <w:fldChar w:fldCharType="separate"/>
        </w:r>
        <w:r w:rsidR="00795A65">
          <w:rPr>
            <w:webHidden/>
          </w:rPr>
          <w:t>354</w:t>
        </w:r>
        <w:r w:rsidR="00E426E5">
          <w:rPr>
            <w:webHidden/>
          </w:rPr>
          <w:fldChar w:fldCharType="end"/>
        </w:r>
      </w:hyperlink>
    </w:p>
    <w:p w14:paraId="3AB9BA50" w14:textId="3C6C20F7" w:rsidR="00E426E5" w:rsidRDefault="00C51A7D">
      <w:pPr>
        <w:pStyle w:val="TOC4"/>
        <w:rPr>
          <w:rFonts w:eastAsiaTheme="minorEastAsia" w:cstheme="minorBidi"/>
          <w:snapToGrid/>
          <w:color w:val="auto"/>
          <w:szCs w:val="22"/>
        </w:rPr>
      </w:pPr>
      <w:hyperlink w:anchor="_Toc41047924" w:history="1">
        <w:r w:rsidR="00E426E5" w:rsidRPr="000227AB">
          <w:rPr>
            <w:rStyle w:val="Hyperlink"/>
          </w:rPr>
          <w:t>Time Parameters</w:t>
        </w:r>
        <w:r w:rsidR="00E426E5">
          <w:rPr>
            <w:webHidden/>
          </w:rPr>
          <w:tab/>
        </w:r>
        <w:r w:rsidR="00E426E5">
          <w:rPr>
            <w:webHidden/>
          </w:rPr>
          <w:fldChar w:fldCharType="begin"/>
        </w:r>
        <w:r w:rsidR="00E426E5">
          <w:rPr>
            <w:webHidden/>
          </w:rPr>
          <w:instrText xml:space="preserve"> PAGEREF _Toc41047924 \h </w:instrText>
        </w:r>
        <w:r w:rsidR="00E426E5">
          <w:rPr>
            <w:webHidden/>
          </w:rPr>
        </w:r>
        <w:r w:rsidR="00E426E5">
          <w:rPr>
            <w:webHidden/>
          </w:rPr>
          <w:fldChar w:fldCharType="separate"/>
        </w:r>
        <w:r w:rsidR="00795A65">
          <w:rPr>
            <w:webHidden/>
          </w:rPr>
          <w:t>354</w:t>
        </w:r>
        <w:r w:rsidR="00E426E5">
          <w:rPr>
            <w:webHidden/>
          </w:rPr>
          <w:fldChar w:fldCharType="end"/>
        </w:r>
      </w:hyperlink>
    </w:p>
    <w:p w14:paraId="022D660F" w14:textId="08BB2E65" w:rsidR="00E426E5" w:rsidRDefault="00C51A7D">
      <w:pPr>
        <w:pStyle w:val="TOC4"/>
        <w:rPr>
          <w:rFonts w:eastAsiaTheme="minorEastAsia" w:cstheme="minorBidi"/>
          <w:snapToGrid/>
          <w:color w:val="auto"/>
          <w:szCs w:val="22"/>
        </w:rPr>
      </w:pPr>
      <w:hyperlink w:anchor="_Toc41047925" w:history="1">
        <w:r w:rsidR="00E426E5" w:rsidRPr="000227AB">
          <w:rPr>
            <w:rStyle w:val="Hyperlink"/>
          </w:rPr>
          <w:t>Meteorological Parameters</w:t>
        </w:r>
        <w:r w:rsidR="00E426E5">
          <w:rPr>
            <w:webHidden/>
          </w:rPr>
          <w:tab/>
        </w:r>
        <w:r w:rsidR="00E426E5">
          <w:rPr>
            <w:webHidden/>
          </w:rPr>
          <w:fldChar w:fldCharType="begin"/>
        </w:r>
        <w:r w:rsidR="00E426E5">
          <w:rPr>
            <w:webHidden/>
          </w:rPr>
          <w:instrText xml:space="preserve"> PAGEREF _Toc41047925 \h </w:instrText>
        </w:r>
        <w:r w:rsidR="00E426E5">
          <w:rPr>
            <w:webHidden/>
          </w:rPr>
        </w:r>
        <w:r w:rsidR="00E426E5">
          <w:rPr>
            <w:webHidden/>
          </w:rPr>
          <w:fldChar w:fldCharType="separate"/>
        </w:r>
        <w:r w:rsidR="00795A65">
          <w:rPr>
            <w:webHidden/>
          </w:rPr>
          <w:t>355</w:t>
        </w:r>
        <w:r w:rsidR="00E426E5">
          <w:rPr>
            <w:webHidden/>
          </w:rPr>
          <w:fldChar w:fldCharType="end"/>
        </w:r>
      </w:hyperlink>
    </w:p>
    <w:p w14:paraId="22B0FC82" w14:textId="73710455" w:rsidR="00E426E5" w:rsidRDefault="00C51A7D">
      <w:pPr>
        <w:pStyle w:val="TOC4"/>
        <w:rPr>
          <w:rFonts w:eastAsiaTheme="minorEastAsia" w:cstheme="minorBidi"/>
          <w:snapToGrid/>
          <w:color w:val="auto"/>
          <w:szCs w:val="22"/>
        </w:rPr>
      </w:pPr>
      <w:hyperlink w:anchor="_Toc41047926" w:history="1">
        <w:r w:rsidR="00E426E5" w:rsidRPr="000227AB">
          <w:rPr>
            <w:rStyle w:val="Hyperlink"/>
          </w:rPr>
          <w:t>Inflow/Outflow Parameters</w:t>
        </w:r>
        <w:r w:rsidR="00E426E5">
          <w:rPr>
            <w:webHidden/>
          </w:rPr>
          <w:tab/>
        </w:r>
        <w:r w:rsidR="00E426E5">
          <w:rPr>
            <w:webHidden/>
          </w:rPr>
          <w:fldChar w:fldCharType="begin"/>
        </w:r>
        <w:r w:rsidR="00E426E5">
          <w:rPr>
            <w:webHidden/>
          </w:rPr>
          <w:instrText xml:space="preserve"> PAGEREF _Toc41047926 \h </w:instrText>
        </w:r>
        <w:r w:rsidR="00E426E5">
          <w:rPr>
            <w:webHidden/>
          </w:rPr>
        </w:r>
        <w:r w:rsidR="00E426E5">
          <w:rPr>
            <w:webHidden/>
          </w:rPr>
          <w:fldChar w:fldCharType="separate"/>
        </w:r>
        <w:r w:rsidR="00795A65">
          <w:rPr>
            <w:webHidden/>
          </w:rPr>
          <w:t>355</w:t>
        </w:r>
        <w:r w:rsidR="00E426E5">
          <w:rPr>
            <w:webHidden/>
          </w:rPr>
          <w:fldChar w:fldCharType="end"/>
        </w:r>
      </w:hyperlink>
    </w:p>
    <w:p w14:paraId="7AD3BD66" w14:textId="562D58AE" w:rsidR="00E426E5" w:rsidRDefault="00C51A7D">
      <w:pPr>
        <w:pStyle w:val="TOC4"/>
        <w:rPr>
          <w:rFonts w:eastAsiaTheme="minorEastAsia" w:cstheme="minorBidi"/>
          <w:snapToGrid/>
          <w:color w:val="auto"/>
          <w:szCs w:val="22"/>
        </w:rPr>
      </w:pPr>
      <w:hyperlink w:anchor="_Toc41047927" w:history="1">
        <w:r w:rsidR="00E426E5" w:rsidRPr="000227AB">
          <w:rPr>
            <w:rStyle w:val="Hyperlink"/>
          </w:rPr>
          <w:t>Balances</w:t>
        </w:r>
        <w:r w:rsidR="00E426E5">
          <w:rPr>
            <w:webHidden/>
          </w:rPr>
          <w:tab/>
        </w:r>
        <w:r w:rsidR="00E426E5">
          <w:rPr>
            <w:webHidden/>
          </w:rPr>
          <w:fldChar w:fldCharType="begin"/>
        </w:r>
        <w:r w:rsidR="00E426E5">
          <w:rPr>
            <w:webHidden/>
          </w:rPr>
          <w:instrText xml:space="preserve"> PAGEREF _Toc41047927 \h </w:instrText>
        </w:r>
        <w:r w:rsidR="00E426E5">
          <w:rPr>
            <w:webHidden/>
          </w:rPr>
        </w:r>
        <w:r w:rsidR="00E426E5">
          <w:rPr>
            <w:webHidden/>
          </w:rPr>
          <w:fldChar w:fldCharType="separate"/>
        </w:r>
        <w:r w:rsidR="00795A65">
          <w:rPr>
            <w:webHidden/>
          </w:rPr>
          <w:t>357</w:t>
        </w:r>
        <w:r w:rsidR="00E426E5">
          <w:rPr>
            <w:webHidden/>
          </w:rPr>
          <w:fldChar w:fldCharType="end"/>
        </w:r>
      </w:hyperlink>
    </w:p>
    <w:p w14:paraId="2815EF69" w14:textId="0E42EF3F" w:rsidR="00E426E5" w:rsidRDefault="00C51A7D">
      <w:pPr>
        <w:pStyle w:val="TOC4"/>
        <w:rPr>
          <w:rFonts w:eastAsiaTheme="minorEastAsia" w:cstheme="minorBidi"/>
          <w:snapToGrid/>
          <w:color w:val="auto"/>
          <w:szCs w:val="22"/>
        </w:rPr>
      </w:pPr>
      <w:hyperlink w:anchor="_Toc41047928" w:history="1">
        <w:r w:rsidR="00E426E5" w:rsidRPr="000227AB">
          <w:rPr>
            <w:rStyle w:val="Hyperlink"/>
          </w:rPr>
          <w:t>Geometry</w:t>
        </w:r>
        <w:r w:rsidR="00E426E5">
          <w:rPr>
            <w:webHidden/>
          </w:rPr>
          <w:tab/>
        </w:r>
        <w:r w:rsidR="00E426E5">
          <w:rPr>
            <w:webHidden/>
          </w:rPr>
          <w:fldChar w:fldCharType="begin"/>
        </w:r>
        <w:r w:rsidR="00E426E5">
          <w:rPr>
            <w:webHidden/>
          </w:rPr>
          <w:instrText xml:space="preserve"> PAGEREF _Toc41047928 \h </w:instrText>
        </w:r>
        <w:r w:rsidR="00E426E5">
          <w:rPr>
            <w:webHidden/>
          </w:rPr>
        </w:r>
        <w:r w:rsidR="00E426E5">
          <w:rPr>
            <w:webHidden/>
          </w:rPr>
          <w:fldChar w:fldCharType="separate"/>
        </w:r>
        <w:r w:rsidR="00795A65">
          <w:rPr>
            <w:webHidden/>
          </w:rPr>
          <w:t>359</w:t>
        </w:r>
        <w:r w:rsidR="00E426E5">
          <w:rPr>
            <w:webHidden/>
          </w:rPr>
          <w:fldChar w:fldCharType="end"/>
        </w:r>
      </w:hyperlink>
    </w:p>
    <w:p w14:paraId="6C8E64A3" w14:textId="2B3648AC" w:rsidR="00E426E5" w:rsidRDefault="00C51A7D">
      <w:pPr>
        <w:pStyle w:val="TOC4"/>
        <w:rPr>
          <w:rFonts w:eastAsiaTheme="minorEastAsia" w:cstheme="minorBidi"/>
          <w:snapToGrid/>
          <w:color w:val="auto"/>
          <w:szCs w:val="22"/>
        </w:rPr>
      </w:pPr>
      <w:hyperlink w:anchor="_Toc41047929" w:history="1">
        <w:r w:rsidR="00E426E5" w:rsidRPr="000227AB">
          <w:rPr>
            <w:rStyle w:val="Hyperlink"/>
          </w:rPr>
          <w:t>Water Surface</w:t>
        </w:r>
        <w:r w:rsidR="00E426E5">
          <w:rPr>
            <w:webHidden/>
          </w:rPr>
          <w:tab/>
        </w:r>
        <w:r w:rsidR="00E426E5">
          <w:rPr>
            <w:webHidden/>
          </w:rPr>
          <w:fldChar w:fldCharType="begin"/>
        </w:r>
        <w:r w:rsidR="00E426E5">
          <w:rPr>
            <w:webHidden/>
          </w:rPr>
          <w:instrText xml:space="preserve"> PAGEREF _Toc41047929 \h </w:instrText>
        </w:r>
        <w:r w:rsidR="00E426E5">
          <w:rPr>
            <w:webHidden/>
          </w:rPr>
        </w:r>
        <w:r w:rsidR="00E426E5">
          <w:rPr>
            <w:webHidden/>
          </w:rPr>
          <w:fldChar w:fldCharType="separate"/>
        </w:r>
        <w:r w:rsidR="00795A65">
          <w:rPr>
            <w:webHidden/>
          </w:rPr>
          <w:t>359</w:t>
        </w:r>
        <w:r w:rsidR="00E426E5">
          <w:rPr>
            <w:webHidden/>
          </w:rPr>
          <w:fldChar w:fldCharType="end"/>
        </w:r>
      </w:hyperlink>
    </w:p>
    <w:p w14:paraId="2DB7A4B9" w14:textId="6A15A770" w:rsidR="00E426E5" w:rsidRDefault="00C51A7D">
      <w:pPr>
        <w:pStyle w:val="TOC4"/>
        <w:rPr>
          <w:rFonts w:eastAsiaTheme="minorEastAsia" w:cstheme="minorBidi"/>
          <w:snapToGrid/>
          <w:color w:val="auto"/>
          <w:szCs w:val="22"/>
        </w:rPr>
      </w:pPr>
      <w:hyperlink w:anchor="_Toc41047930" w:history="1">
        <w:r w:rsidR="00E426E5" w:rsidRPr="000227AB">
          <w:rPr>
            <w:rStyle w:val="Hyperlink"/>
          </w:rPr>
          <w:t>Temperature/Water Quality</w:t>
        </w:r>
        <w:r w:rsidR="00E426E5">
          <w:rPr>
            <w:webHidden/>
          </w:rPr>
          <w:tab/>
        </w:r>
        <w:r w:rsidR="00E426E5">
          <w:rPr>
            <w:webHidden/>
          </w:rPr>
          <w:fldChar w:fldCharType="begin"/>
        </w:r>
        <w:r w:rsidR="00E426E5">
          <w:rPr>
            <w:webHidden/>
          </w:rPr>
          <w:instrText xml:space="preserve"> PAGEREF _Toc41047930 \h </w:instrText>
        </w:r>
        <w:r w:rsidR="00E426E5">
          <w:rPr>
            <w:webHidden/>
          </w:rPr>
        </w:r>
        <w:r w:rsidR="00E426E5">
          <w:rPr>
            <w:webHidden/>
          </w:rPr>
          <w:fldChar w:fldCharType="separate"/>
        </w:r>
        <w:r w:rsidR="00795A65">
          <w:rPr>
            <w:webHidden/>
          </w:rPr>
          <w:t>360</w:t>
        </w:r>
        <w:r w:rsidR="00E426E5">
          <w:rPr>
            <w:webHidden/>
          </w:rPr>
          <w:fldChar w:fldCharType="end"/>
        </w:r>
      </w:hyperlink>
    </w:p>
    <w:p w14:paraId="79370912" w14:textId="3E9D3ECA" w:rsidR="00E426E5" w:rsidRDefault="00C51A7D">
      <w:pPr>
        <w:pStyle w:val="TOC3"/>
        <w:rPr>
          <w:rFonts w:eastAsiaTheme="minorEastAsia" w:cstheme="minorBidi"/>
          <w:snapToGrid/>
          <w:color w:val="auto"/>
          <w:szCs w:val="22"/>
        </w:rPr>
      </w:pPr>
      <w:hyperlink w:anchor="_Toc41047931" w:history="1">
        <w:r w:rsidR="00E426E5" w:rsidRPr="000227AB">
          <w:rPr>
            <w:rStyle w:val="Hyperlink"/>
          </w:rPr>
          <w:t>Sediment Diagenesis Output Files</w:t>
        </w:r>
        <w:r w:rsidR="00E426E5">
          <w:rPr>
            <w:webHidden/>
          </w:rPr>
          <w:tab/>
        </w:r>
        <w:r w:rsidR="00E426E5">
          <w:rPr>
            <w:webHidden/>
          </w:rPr>
          <w:fldChar w:fldCharType="begin"/>
        </w:r>
        <w:r w:rsidR="00E426E5">
          <w:rPr>
            <w:webHidden/>
          </w:rPr>
          <w:instrText xml:space="preserve"> PAGEREF _Toc41047931 \h </w:instrText>
        </w:r>
        <w:r w:rsidR="00E426E5">
          <w:rPr>
            <w:webHidden/>
          </w:rPr>
        </w:r>
        <w:r w:rsidR="00E426E5">
          <w:rPr>
            <w:webHidden/>
          </w:rPr>
          <w:fldChar w:fldCharType="separate"/>
        </w:r>
        <w:r w:rsidR="00795A65">
          <w:rPr>
            <w:webHidden/>
          </w:rPr>
          <w:t>361</w:t>
        </w:r>
        <w:r w:rsidR="00E426E5">
          <w:rPr>
            <w:webHidden/>
          </w:rPr>
          <w:fldChar w:fldCharType="end"/>
        </w:r>
      </w:hyperlink>
    </w:p>
    <w:p w14:paraId="4F63FCC3" w14:textId="60988445" w:rsidR="00E426E5" w:rsidRDefault="00C51A7D">
      <w:pPr>
        <w:pStyle w:val="TOC3"/>
        <w:rPr>
          <w:rFonts w:eastAsiaTheme="minorEastAsia" w:cstheme="minorBidi"/>
          <w:snapToGrid/>
          <w:color w:val="auto"/>
          <w:szCs w:val="22"/>
        </w:rPr>
      </w:pPr>
      <w:hyperlink w:anchor="_Toc41047932" w:history="1">
        <w:r w:rsidR="00E426E5" w:rsidRPr="000227AB">
          <w:rPr>
            <w:rStyle w:val="Hyperlink"/>
          </w:rPr>
          <w:t>Time Series</w:t>
        </w:r>
        <w:r w:rsidR="00E426E5">
          <w:rPr>
            <w:webHidden/>
          </w:rPr>
          <w:tab/>
        </w:r>
        <w:r w:rsidR="00E426E5">
          <w:rPr>
            <w:webHidden/>
          </w:rPr>
          <w:fldChar w:fldCharType="begin"/>
        </w:r>
        <w:r w:rsidR="00E426E5">
          <w:rPr>
            <w:webHidden/>
          </w:rPr>
          <w:instrText xml:space="preserve"> PAGEREF _Toc41047932 \h </w:instrText>
        </w:r>
        <w:r w:rsidR="00E426E5">
          <w:rPr>
            <w:webHidden/>
          </w:rPr>
        </w:r>
        <w:r w:rsidR="00E426E5">
          <w:rPr>
            <w:webHidden/>
          </w:rPr>
          <w:fldChar w:fldCharType="separate"/>
        </w:r>
        <w:r w:rsidR="00795A65">
          <w:rPr>
            <w:webHidden/>
          </w:rPr>
          <w:t>362</w:t>
        </w:r>
        <w:r w:rsidR="00E426E5">
          <w:rPr>
            <w:webHidden/>
          </w:rPr>
          <w:fldChar w:fldCharType="end"/>
        </w:r>
      </w:hyperlink>
    </w:p>
    <w:p w14:paraId="49E49D2E" w14:textId="50F289D3" w:rsidR="00E426E5" w:rsidRDefault="00C51A7D">
      <w:pPr>
        <w:pStyle w:val="TOC3"/>
        <w:rPr>
          <w:rFonts w:eastAsiaTheme="minorEastAsia" w:cstheme="minorBidi"/>
          <w:snapToGrid/>
          <w:color w:val="auto"/>
          <w:szCs w:val="22"/>
        </w:rPr>
      </w:pPr>
      <w:hyperlink w:anchor="_Toc41047933" w:history="1">
        <w:r w:rsidR="00E426E5" w:rsidRPr="000227AB">
          <w:rPr>
            <w:rStyle w:val="Hyperlink"/>
          </w:rPr>
          <w:t>Preprocessor</w:t>
        </w:r>
        <w:r w:rsidR="00E426E5">
          <w:rPr>
            <w:webHidden/>
          </w:rPr>
          <w:tab/>
        </w:r>
        <w:r w:rsidR="00E426E5">
          <w:rPr>
            <w:webHidden/>
          </w:rPr>
          <w:fldChar w:fldCharType="begin"/>
        </w:r>
        <w:r w:rsidR="00E426E5">
          <w:rPr>
            <w:webHidden/>
          </w:rPr>
          <w:instrText xml:space="preserve"> PAGEREF _Toc41047933 \h </w:instrText>
        </w:r>
        <w:r w:rsidR="00E426E5">
          <w:rPr>
            <w:webHidden/>
          </w:rPr>
        </w:r>
        <w:r w:rsidR="00E426E5">
          <w:rPr>
            <w:webHidden/>
          </w:rPr>
          <w:fldChar w:fldCharType="separate"/>
        </w:r>
        <w:r w:rsidR="00795A65">
          <w:rPr>
            <w:webHidden/>
          </w:rPr>
          <w:t>363</w:t>
        </w:r>
        <w:r w:rsidR="00E426E5">
          <w:rPr>
            <w:webHidden/>
          </w:rPr>
          <w:fldChar w:fldCharType="end"/>
        </w:r>
      </w:hyperlink>
    </w:p>
    <w:p w14:paraId="626ECD78" w14:textId="67FA8455" w:rsidR="00E426E5" w:rsidRDefault="00C51A7D">
      <w:pPr>
        <w:pStyle w:val="TOC4"/>
        <w:rPr>
          <w:rFonts w:eastAsiaTheme="minorEastAsia" w:cstheme="minorBidi"/>
          <w:snapToGrid/>
          <w:color w:val="auto"/>
          <w:szCs w:val="22"/>
        </w:rPr>
      </w:pPr>
      <w:hyperlink w:anchor="_Toc41047934" w:history="1">
        <w:r w:rsidR="00E426E5" w:rsidRPr="000227AB">
          <w:rPr>
            <w:rStyle w:val="Hyperlink"/>
          </w:rPr>
          <w:t>Command-line working directory specification</w:t>
        </w:r>
        <w:r w:rsidR="00E426E5">
          <w:rPr>
            <w:webHidden/>
          </w:rPr>
          <w:tab/>
        </w:r>
        <w:r w:rsidR="00E426E5">
          <w:rPr>
            <w:webHidden/>
          </w:rPr>
          <w:fldChar w:fldCharType="begin"/>
        </w:r>
        <w:r w:rsidR="00E426E5">
          <w:rPr>
            <w:webHidden/>
          </w:rPr>
          <w:instrText xml:space="preserve"> PAGEREF _Toc41047934 \h </w:instrText>
        </w:r>
        <w:r w:rsidR="00E426E5">
          <w:rPr>
            <w:webHidden/>
          </w:rPr>
        </w:r>
        <w:r w:rsidR="00E426E5">
          <w:rPr>
            <w:webHidden/>
          </w:rPr>
          <w:fldChar w:fldCharType="separate"/>
        </w:r>
        <w:r w:rsidR="00795A65">
          <w:rPr>
            <w:webHidden/>
          </w:rPr>
          <w:t>363</w:t>
        </w:r>
        <w:r w:rsidR="00E426E5">
          <w:rPr>
            <w:webHidden/>
          </w:rPr>
          <w:fldChar w:fldCharType="end"/>
        </w:r>
      </w:hyperlink>
    </w:p>
    <w:p w14:paraId="4FCD53AD" w14:textId="55F9C2B1" w:rsidR="00E426E5" w:rsidRDefault="00C51A7D">
      <w:pPr>
        <w:pStyle w:val="TOC4"/>
        <w:rPr>
          <w:rFonts w:eastAsiaTheme="minorEastAsia" w:cstheme="minorBidi"/>
          <w:snapToGrid/>
          <w:color w:val="auto"/>
          <w:szCs w:val="22"/>
        </w:rPr>
      </w:pPr>
      <w:hyperlink w:anchor="_Toc41047935" w:history="1">
        <w:r w:rsidR="00E426E5" w:rsidRPr="000227AB">
          <w:rPr>
            <w:rStyle w:val="Hyperlink"/>
          </w:rPr>
          <w:t>Output (pre.opt)</w:t>
        </w:r>
        <w:r w:rsidR="00E426E5">
          <w:rPr>
            <w:webHidden/>
          </w:rPr>
          <w:tab/>
        </w:r>
        <w:r w:rsidR="00E426E5">
          <w:rPr>
            <w:webHidden/>
          </w:rPr>
          <w:fldChar w:fldCharType="begin"/>
        </w:r>
        <w:r w:rsidR="00E426E5">
          <w:rPr>
            <w:webHidden/>
          </w:rPr>
          <w:instrText xml:space="preserve"> PAGEREF _Toc41047935 \h </w:instrText>
        </w:r>
        <w:r w:rsidR="00E426E5">
          <w:rPr>
            <w:webHidden/>
          </w:rPr>
        </w:r>
        <w:r w:rsidR="00E426E5">
          <w:rPr>
            <w:webHidden/>
          </w:rPr>
          <w:fldChar w:fldCharType="separate"/>
        </w:r>
        <w:r w:rsidR="00795A65">
          <w:rPr>
            <w:webHidden/>
          </w:rPr>
          <w:t>363</w:t>
        </w:r>
        <w:r w:rsidR="00E426E5">
          <w:rPr>
            <w:webHidden/>
          </w:rPr>
          <w:fldChar w:fldCharType="end"/>
        </w:r>
      </w:hyperlink>
    </w:p>
    <w:p w14:paraId="131000F2" w14:textId="7549795B" w:rsidR="00E426E5" w:rsidRDefault="00C51A7D">
      <w:pPr>
        <w:pStyle w:val="TOC4"/>
        <w:rPr>
          <w:rFonts w:eastAsiaTheme="minorEastAsia" w:cstheme="minorBidi"/>
          <w:snapToGrid/>
          <w:color w:val="auto"/>
          <w:szCs w:val="22"/>
        </w:rPr>
      </w:pPr>
      <w:hyperlink w:anchor="_Toc41047936" w:history="1">
        <w:r w:rsidR="00E426E5" w:rsidRPr="000227AB">
          <w:rPr>
            <w:rStyle w:val="Hyperlink"/>
          </w:rPr>
          <w:t>Warning Messages (pre.wrn)</w:t>
        </w:r>
        <w:r w:rsidR="00E426E5">
          <w:rPr>
            <w:webHidden/>
          </w:rPr>
          <w:tab/>
        </w:r>
        <w:r w:rsidR="00E426E5">
          <w:rPr>
            <w:webHidden/>
          </w:rPr>
          <w:fldChar w:fldCharType="begin"/>
        </w:r>
        <w:r w:rsidR="00E426E5">
          <w:rPr>
            <w:webHidden/>
          </w:rPr>
          <w:instrText xml:space="preserve"> PAGEREF _Toc41047936 \h </w:instrText>
        </w:r>
        <w:r w:rsidR="00E426E5">
          <w:rPr>
            <w:webHidden/>
          </w:rPr>
        </w:r>
        <w:r w:rsidR="00E426E5">
          <w:rPr>
            <w:webHidden/>
          </w:rPr>
          <w:fldChar w:fldCharType="separate"/>
        </w:r>
        <w:r w:rsidR="00795A65">
          <w:rPr>
            <w:webHidden/>
          </w:rPr>
          <w:t>373</w:t>
        </w:r>
        <w:r w:rsidR="00E426E5">
          <w:rPr>
            <w:webHidden/>
          </w:rPr>
          <w:fldChar w:fldCharType="end"/>
        </w:r>
      </w:hyperlink>
    </w:p>
    <w:p w14:paraId="6801095F" w14:textId="0528E670" w:rsidR="00E426E5" w:rsidRDefault="00C51A7D">
      <w:pPr>
        <w:pStyle w:val="TOC4"/>
        <w:rPr>
          <w:rFonts w:eastAsiaTheme="minorEastAsia" w:cstheme="minorBidi"/>
          <w:snapToGrid/>
          <w:color w:val="auto"/>
          <w:szCs w:val="22"/>
        </w:rPr>
      </w:pPr>
      <w:hyperlink w:anchor="_Toc41047937" w:history="1">
        <w:r w:rsidR="00E426E5" w:rsidRPr="000227AB">
          <w:rPr>
            <w:rStyle w:val="Hyperlink"/>
          </w:rPr>
          <w:t>Error Messages (pre.err)</w:t>
        </w:r>
        <w:r w:rsidR="00E426E5">
          <w:rPr>
            <w:webHidden/>
          </w:rPr>
          <w:tab/>
        </w:r>
        <w:r w:rsidR="00E426E5">
          <w:rPr>
            <w:webHidden/>
          </w:rPr>
          <w:fldChar w:fldCharType="begin"/>
        </w:r>
        <w:r w:rsidR="00E426E5">
          <w:rPr>
            <w:webHidden/>
          </w:rPr>
          <w:instrText xml:space="preserve"> PAGEREF _Toc41047937 \h </w:instrText>
        </w:r>
        <w:r w:rsidR="00E426E5">
          <w:rPr>
            <w:webHidden/>
          </w:rPr>
        </w:r>
        <w:r w:rsidR="00E426E5">
          <w:rPr>
            <w:webHidden/>
          </w:rPr>
          <w:fldChar w:fldCharType="separate"/>
        </w:r>
        <w:r w:rsidR="00795A65">
          <w:rPr>
            <w:webHidden/>
          </w:rPr>
          <w:t>374</w:t>
        </w:r>
        <w:r w:rsidR="00E426E5">
          <w:rPr>
            <w:webHidden/>
          </w:rPr>
          <w:fldChar w:fldCharType="end"/>
        </w:r>
      </w:hyperlink>
    </w:p>
    <w:p w14:paraId="0AD169F7" w14:textId="2C6F7233" w:rsidR="00E426E5" w:rsidRDefault="00C51A7D">
      <w:pPr>
        <w:pStyle w:val="TOC3"/>
        <w:rPr>
          <w:rFonts w:eastAsiaTheme="minorEastAsia" w:cstheme="minorBidi"/>
          <w:snapToGrid/>
          <w:color w:val="auto"/>
          <w:szCs w:val="22"/>
        </w:rPr>
      </w:pPr>
      <w:hyperlink w:anchor="_Toc41047938" w:history="1">
        <w:r w:rsidR="00E426E5" w:rsidRPr="000227AB">
          <w:rPr>
            <w:rStyle w:val="Hyperlink"/>
          </w:rPr>
          <w:t>Spreadsheet Profile Plot</w:t>
        </w:r>
        <w:r w:rsidR="00E426E5">
          <w:rPr>
            <w:webHidden/>
          </w:rPr>
          <w:tab/>
        </w:r>
        <w:r w:rsidR="00E426E5">
          <w:rPr>
            <w:webHidden/>
          </w:rPr>
          <w:fldChar w:fldCharType="begin"/>
        </w:r>
        <w:r w:rsidR="00E426E5">
          <w:rPr>
            <w:webHidden/>
          </w:rPr>
          <w:instrText xml:space="preserve"> PAGEREF _Toc41047938 \h </w:instrText>
        </w:r>
        <w:r w:rsidR="00E426E5">
          <w:rPr>
            <w:webHidden/>
          </w:rPr>
        </w:r>
        <w:r w:rsidR="00E426E5">
          <w:rPr>
            <w:webHidden/>
          </w:rPr>
          <w:fldChar w:fldCharType="separate"/>
        </w:r>
        <w:r w:rsidR="00795A65">
          <w:rPr>
            <w:webHidden/>
          </w:rPr>
          <w:t>375</w:t>
        </w:r>
        <w:r w:rsidR="00E426E5">
          <w:rPr>
            <w:webHidden/>
          </w:rPr>
          <w:fldChar w:fldCharType="end"/>
        </w:r>
      </w:hyperlink>
    </w:p>
    <w:p w14:paraId="1EDAE427" w14:textId="34E29036" w:rsidR="00E426E5" w:rsidRDefault="00C51A7D">
      <w:pPr>
        <w:pStyle w:val="TOC3"/>
        <w:rPr>
          <w:rFonts w:eastAsiaTheme="minorEastAsia" w:cstheme="minorBidi"/>
          <w:snapToGrid/>
          <w:color w:val="auto"/>
          <w:szCs w:val="22"/>
        </w:rPr>
      </w:pPr>
      <w:hyperlink w:anchor="_Toc41047939" w:history="1">
        <w:r w:rsidR="00E426E5" w:rsidRPr="000227AB">
          <w:rPr>
            <w:rStyle w:val="Hyperlink"/>
          </w:rPr>
          <w:t>Profile Plot</w:t>
        </w:r>
        <w:r w:rsidR="00E426E5">
          <w:rPr>
            <w:webHidden/>
          </w:rPr>
          <w:tab/>
        </w:r>
        <w:r w:rsidR="00E426E5">
          <w:rPr>
            <w:webHidden/>
          </w:rPr>
          <w:fldChar w:fldCharType="begin"/>
        </w:r>
        <w:r w:rsidR="00E426E5">
          <w:rPr>
            <w:webHidden/>
          </w:rPr>
          <w:instrText xml:space="preserve"> PAGEREF _Toc41047939 \h </w:instrText>
        </w:r>
        <w:r w:rsidR="00E426E5">
          <w:rPr>
            <w:webHidden/>
          </w:rPr>
        </w:r>
        <w:r w:rsidR="00E426E5">
          <w:rPr>
            <w:webHidden/>
          </w:rPr>
          <w:fldChar w:fldCharType="separate"/>
        </w:r>
        <w:r w:rsidR="00795A65">
          <w:rPr>
            <w:webHidden/>
          </w:rPr>
          <w:t>376</w:t>
        </w:r>
        <w:r w:rsidR="00E426E5">
          <w:rPr>
            <w:webHidden/>
          </w:rPr>
          <w:fldChar w:fldCharType="end"/>
        </w:r>
      </w:hyperlink>
    </w:p>
    <w:p w14:paraId="4E6F6137" w14:textId="43BC44D4" w:rsidR="00E426E5" w:rsidRDefault="00C51A7D">
      <w:pPr>
        <w:pStyle w:val="TOC3"/>
        <w:rPr>
          <w:rFonts w:eastAsiaTheme="minorEastAsia" w:cstheme="minorBidi"/>
          <w:snapToGrid/>
          <w:color w:val="auto"/>
          <w:szCs w:val="22"/>
        </w:rPr>
      </w:pPr>
      <w:hyperlink w:anchor="_Toc41047940" w:history="1">
        <w:r w:rsidR="00E426E5" w:rsidRPr="000227AB">
          <w:rPr>
            <w:rStyle w:val="Hyperlink"/>
          </w:rPr>
          <w:t>Longitudinal Profile Plot</w:t>
        </w:r>
        <w:r w:rsidR="00E426E5">
          <w:rPr>
            <w:webHidden/>
          </w:rPr>
          <w:tab/>
        </w:r>
        <w:r w:rsidR="00E426E5">
          <w:rPr>
            <w:webHidden/>
          </w:rPr>
          <w:fldChar w:fldCharType="begin"/>
        </w:r>
        <w:r w:rsidR="00E426E5">
          <w:rPr>
            <w:webHidden/>
          </w:rPr>
          <w:instrText xml:space="preserve"> PAGEREF _Toc41047940 \h </w:instrText>
        </w:r>
        <w:r w:rsidR="00E426E5">
          <w:rPr>
            <w:webHidden/>
          </w:rPr>
        </w:r>
        <w:r w:rsidR="00E426E5">
          <w:rPr>
            <w:webHidden/>
          </w:rPr>
          <w:fldChar w:fldCharType="separate"/>
        </w:r>
        <w:r w:rsidR="00795A65">
          <w:rPr>
            <w:webHidden/>
          </w:rPr>
          <w:t>381</w:t>
        </w:r>
        <w:r w:rsidR="00E426E5">
          <w:rPr>
            <w:webHidden/>
          </w:rPr>
          <w:fldChar w:fldCharType="end"/>
        </w:r>
      </w:hyperlink>
    </w:p>
    <w:p w14:paraId="21F16BE6" w14:textId="0258332F" w:rsidR="00E426E5" w:rsidRDefault="00C51A7D">
      <w:pPr>
        <w:pStyle w:val="TOC3"/>
        <w:rPr>
          <w:rFonts w:eastAsiaTheme="minorEastAsia" w:cstheme="minorBidi"/>
          <w:snapToGrid/>
          <w:color w:val="auto"/>
          <w:szCs w:val="22"/>
        </w:rPr>
      </w:pPr>
      <w:hyperlink w:anchor="_Toc41047941" w:history="1">
        <w:r w:rsidR="00E426E5" w:rsidRPr="000227AB">
          <w:rPr>
            <w:rStyle w:val="Hyperlink"/>
          </w:rPr>
          <w:t>Vector Plot</w:t>
        </w:r>
        <w:r w:rsidR="00E426E5">
          <w:rPr>
            <w:webHidden/>
          </w:rPr>
          <w:tab/>
        </w:r>
        <w:r w:rsidR="00E426E5">
          <w:rPr>
            <w:webHidden/>
          </w:rPr>
          <w:fldChar w:fldCharType="begin"/>
        </w:r>
        <w:r w:rsidR="00E426E5">
          <w:rPr>
            <w:webHidden/>
          </w:rPr>
          <w:instrText xml:space="preserve"> PAGEREF _Toc41047941 \h </w:instrText>
        </w:r>
        <w:r w:rsidR="00E426E5">
          <w:rPr>
            <w:webHidden/>
          </w:rPr>
        </w:r>
        <w:r w:rsidR="00E426E5">
          <w:rPr>
            <w:webHidden/>
          </w:rPr>
          <w:fldChar w:fldCharType="separate"/>
        </w:r>
        <w:r w:rsidR="00795A65">
          <w:rPr>
            <w:webHidden/>
          </w:rPr>
          <w:t>381</w:t>
        </w:r>
        <w:r w:rsidR="00E426E5">
          <w:rPr>
            <w:webHidden/>
          </w:rPr>
          <w:fldChar w:fldCharType="end"/>
        </w:r>
      </w:hyperlink>
    </w:p>
    <w:p w14:paraId="45C52621" w14:textId="6101888D" w:rsidR="00E426E5" w:rsidRDefault="00C51A7D">
      <w:pPr>
        <w:pStyle w:val="TOC3"/>
        <w:rPr>
          <w:rFonts w:eastAsiaTheme="minorEastAsia" w:cstheme="minorBidi"/>
          <w:snapToGrid/>
          <w:color w:val="auto"/>
          <w:szCs w:val="22"/>
        </w:rPr>
      </w:pPr>
      <w:hyperlink w:anchor="_Toc41047942" w:history="1">
        <w:r w:rsidR="00E426E5" w:rsidRPr="000227AB">
          <w:rPr>
            <w:rStyle w:val="Hyperlink"/>
          </w:rPr>
          <w:t>Contour Plot</w:t>
        </w:r>
        <w:r w:rsidR="00E426E5">
          <w:rPr>
            <w:webHidden/>
          </w:rPr>
          <w:tab/>
        </w:r>
        <w:r w:rsidR="00E426E5">
          <w:rPr>
            <w:webHidden/>
          </w:rPr>
          <w:fldChar w:fldCharType="begin"/>
        </w:r>
        <w:r w:rsidR="00E426E5">
          <w:rPr>
            <w:webHidden/>
          </w:rPr>
          <w:instrText xml:space="preserve"> PAGEREF _Toc41047942 \h </w:instrText>
        </w:r>
        <w:r w:rsidR="00E426E5">
          <w:rPr>
            <w:webHidden/>
          </w:rPr>
        </w:r>
        <w:r w:rsidR="00E426E5">
          <w:rPr>
            <w:webHidden/>
          </w:rPr>
          <w:fldChar w:fldCharType="separate"/>
        </w:r>
        <w:r w:rsidR="00795A65">
          <w:rPr>
            <w:webHidden/>
          </w:rPr>
          <w:t>381</w:t>
        </w:r>
        <w:r w:rsidR="00E426E5">
          <w:rPr>
            <w:webHidden/>
          </w:rPr>
          <w:fldChar w:fldCharType="end"/>
        </w:r>
      </w:hyperlink>
    </w:p>
    <w:p w14:paraId="37549615" w14:textId="47E29457" w:rsidR="00E426E5" w:rsidRDefault="00C51A7D">
      <w:pPr>
        <w:pStyle w:val="TOC3"/>
        <w:rPr>
          <w:rFonts w:eastAsiaTheme="minorEastAsia" w:cstheme="minorBidi"/>
          <w:snapToGrid/>
          <w:color w:val="auto"/>
          <w:szCs w:val="22"/>
        </w:rPr>
      </w:pPr>
      <w:hyperlink w:anchor="_Toc41047943" w:history="1">
        <w:r w:rsidR="00E426E5" w:rsidRPr="000227AB">
          <w:rPr>
            <w:rStyle w:val="Hyperlink"/>
          </w:rPr>
          <w:t>Kinetic Fluxes</w:t>
        </w:r>
        <w:r w:rsidR="00E426E5">
          <w:rPr>
            <w:webHidden/>
          </w:rPr>
          <w:tab/>
        </w:r>
        <w:r w:rsidR="00E426E5">
          <w:rPr>
            <w:webHidden/>
          </w:rPr>
          <w:fldChar w:fldCharType="begin"/>
        </w:r>
        <w:r w:rsidR="00E426E5">
          <w:rPr>
            <w:webHidden/>
          </w:rPr>
          <w:instrText xml:space="preserve"> PAGEREF _Toc41047943 \h </w:instrText>
        </w:r>
        <w:r w:rsidR="00E426E5">
          <w:rPr>
            <w:webHidden/>
          </w:rPr>
        </w:r>
        <w:r w:rsidR="00E426E5">
          <w:rPr>
            <w:webHidden/>
          </w:rPr>
          <w:fldChar w:fldCharType="separate"/>
        </w:r>
        <w:r w:rsidR="00795A65">
          <w:rPr>
            <w:webHidden/>
          </w:rPr>
          <w:t>384</w:t>
        </w:r>
        <w:r w:rsidR="00E426E5">
          <w:rPr>
            <w:webHidden/>
          </w:rPr>
          <w:fldChar w:fldCharType="end"/>
        </w:r>
      </w:hyperlink>
    </w:p>
    <w:p w14:paraId="430E7227" w14:textId="6ED4B86C" w:rsidR="00E426E5" w:rsidRDefault="00C51A7D">
      <w:pPr>
        <w:pStyle w:val="TOC3"/>
        <w:rPr>
          <w:rFonts w:eastAsiaTheme="minorEastAsia" w:cstheme="minorBidi"/>
          <w:snapToGrid/>
          <w:color w:val="auto"/>
          <w:szCs w:val="22"/>
        </w:rPr>
      </w:pPr>
      <w:hyperlink w:anchor="_Toc41047944" w:history="1">
        <w:r w:rsidR="00E426E5" w:rsidRPr="000227AB">
          <w:rPr>
            <w:rStyle w:val="Hyperlink"/>
          </w:rPr>
          <w:t>Withdrawal Outflow</w:t>
        </w:r>
        <w:r w:rsidR="00E426E5">
          <w:rPr>
            <w:webHidden/>
          </w:rPr>
          <w:tab/>
        </w:r>
        <w:r w:rsidR="00E426E5">
          <w:rPr>
            <w:webHidden/>
          </w:rPr>
          <w:fldChar w:fldCharType="begin"/>
        </w:r>
        <w:r w:rsidR="00E426E5">
          <w:rPr>
            <w:webHidden/>
          </w:rPr>
          <w:instrText xml:space="preserve"> PAGEREF _Toc41047944 \h </w:instrText>
        </w:r>
        <w:r w:rsidR="00E426E5">
          <w:rPr>
            <w:webHidden/>
          </w:rPr>
        </w:r>
        <w:r w:rsidR="00E426E5">
          <w:rPr>
            <w:webHidden/>
          </w:rPr>
          <w:fldChar w:fldCharType="separate"/>
        </w:r>
        <w:r w:rsidR="00795A65">
          <w:rPr>
            <w:webHidden/>
          </w:rPr>
          <w:t>388</w:t>
        </w:r>
        <w:r w:rsidR="00E426E5">
          <w:rPr>
            <w:webHidden/>
          </w:rPr>
          <w:fldChar w:fldCharType="end"/>
        </w:r>
      </w:hyperlink>
    </w:p>
    <w:p w14:paraId="1C3E29CC" w14:textId="1E4136E5" w:rsidR="00E426E5" w:rsidRDefault="00C51A7D">
      <w:pPr>
        <w:pStyle w:val="TOC3"/>
        <w:rPr>
          <w:rFonts w:eastAsiaTheme="minorEastAsia" w:cstheme="minorBidi"/>
          <w:snapToGrid/>
          <w:color w:val="auto"/>
          <w:szCs w:val="22"/>
        </w:rPr>
      </w:pPr>
      <w:hyperlink w:anchor="_Toc41047945" w:history="1">
        <w:r w:rsidR="00E426E5" w:rsidRPr="000227AB">
          <w:rPr>
            <w:rStyle w:val="Hyperlink"/>
          </w:rPr>
          <w:t>Mass Balance Output File</w:t>
        </w:r>
        <w:r w:rsidR="00E426E5">
          <w:rPr>
            <w:webHidden/>
          </w:rPr>
          <w:tab/>
        </w:r>
        <w:r w:rsidR="00E426E5">
          <w:rPr>
            <w:webHidden/>
          </w:rPr>
          <w:fldChar w:fldCharType="begin"/>
        </w:r>
        <w:r w:rsidR="00E426E5">
          <w:rPr>
            <w:webHidden/>
          </w:rPr>
          <w:instrText xml:space="preserve"> PAGEREF _Toc41047945 \h </w:instrText>
        </w:r>
        <w:r w:rsidR="00E426E5">
          <w:rPr>
            <w:webHidden/>
          </w:rPr>
        </w:r>
        <w:r w:rsidR="00E426E5">
          <w:rPr>
            <w:webHidden/>
          </w:rPr>
          <w:fldChar w:fldCharType="separate"/>
        </w:r>
        <w:r w:rsidR="00795A65">
          <w:rPr>
            <w:webHidden/>
          </w:rPr>
          <w:t>389</w:t>
        </w:r>
        <w:r w:rsidR="00E426E5">
          <w:rPr>
            <w:webHidden/>
          </w:rPr>
          <w:fldChar w:fldCharType="end"/>
        </w:r>
      </w:hyperlink>
    </w:p>
    <w:p w14:paraId="17D6329B" w14:textId="26A7C300" w:rsidR="00E426E5" w:rsidRDefault="00C51A7D">
      <w:pPr>
        <w:pStyle w:val="TOC3"/>
        <w:rPr>
          <w:rFonts w:eastAsiaTheme="minorEastAsia" w:cstheme="minorBidi"/>
          <w:snapToGrid/>
          <w:color w:val="auto"/>
          <w:szCs w:val="22"/>
        </w:rPr>
      </w:pPr>
      <w:hyperlink w:anchor="_Toc41047946" w:history="1">
        <w:r w:rsidR="00E426E5" w:rsidRPr="000227AB">
          <w:rPr>
            <w:rStyle w:val="Hyperlink"/>
          </w:rPr>
          <w:t>Flow Balance Output File</w:t>
        </w:r>
        <w:r w:rsidR="00E426E5">
          <w:rPr>
            <w:webHidden/>
          </w:rPr>
          <w:tab/>
        </w:r>
        <w:r w:rsidR="00E426E5">
          <w:rPr>
            <w:webHidden/>
          </w:rPr>
          <w:fldChar w:fldCharType="begin"/>
        </w:r>
        <w:r w:rsidR="00E426E5">
          <w:rPr>
            <w:webHidden/>
          </w:rPr>
          <w:instrText xml:space="preserve"> PAGEREF _Toc41047946 \h </w:instrText>
        </w:r>
        <w:r w:rsidR="00E426E5">
          <w:rPr>
            <w:webHidden/>
          </w:rPr>
        </w:r>
        <w:r w:rsidR="00E426E5">
          <w:rPr>
            <w:webHidden/>
          </w:rPr>
          <w:fldChar w:fldCharType="separate"/>
        </w:r>
        <w:r w:rsidR="00795A65">
          <w:rPr>
            <w:webHidden/>
          </w:rPr>
          <w:t>390</w:t>
        </w:r>
        <w:r w:rsidR="00E426E5">
          <w:rPr>
            <w:webHidden/>
          </w:rPr>
          <w:fldChar w:fldCharType="end"/>
        </w:r>
      </w:hyperlink>
    </w:p>
    <w:p w14:paraId="0F602054" w14:textId="06EB4EBB" w:rsidR="00E426E5" w:rsidRDefault="00C51A7D">
      <w:pPr>
        <w:pStyle w:val="TOC3"/>
        <w:rPr>
          <w:rFonts w:eastAsiaTheme="minorEastAsia" w:cstheme="minorBidi"/>
          <w:snapToGrid/>
          <w:color w:val="auto"/>
          <w:szCs w:val="22"/>
        </w:rPr>
      </w:pPr>
      <w:hyperlink w:anchor="_Toc41047947" w:history="1">
        <w:r w:rsidR="00E426E5" w:rsidRPr="000227AB">
          <w:rPr>
            <w:rStyle w:val="Hyperlink"/>
          </w:rPr>
          <w:t>SYSTDG Output File</w:t>
        </w:r>
        <w:r w:rsidR="00E426E5">
          <w:rPr>
            <w:webHidden/>
          </w:rPr>
          <w:tab/>
        </w:r>
        <w:r w:rsidR="00E426E5">
          <w:rPr>
            <w:webHidden/>
          </w:rPr>
          <w:fldChar w:fldCharType="begin"/>
        </w:r>
        <w:r w:rsidR="00E426E5">
          <w:rPr>
            <w:webHidden/>
          </w:rPr>
          <w:instrText xml:space="preserve"> PAGEREF _Toc41047947 \h </w:instrText>
        </w:r>
        <w:r w:rsidR="00E426E5">
          <w:rPr>
            <w:webHidden/>
          </w:rPr>
        </w:r>
        <w:r w:rsidR="00E426E5">
          <w:rPr>
            <w:webHidden/>
          </w:rPr>
          <w:fldChar w:fldCharType="separate"/>
        </w:r>
        <w:r w:rsidR="00795A65">
          <w:rPr>
            <w:webHidden/>
          </w:rPr>
          <w:t>391</w:t>
        </w:r>
        <w:r w:rsidR="00E426E5">
          <w:rPr>
            <w:webHidden/>
          </w:rPr>
          <w:fldChar w:fldCharType="end"/>
        </w:r>
      </w:hyperlink>
    </w:p>
    <w:p w14:paraId="75C4FCF2" w14:textId="5FF2E6F3" w:rsidR="00E426E5" w:rsidRDefault="00C51A7D">
      <w:pPr>
        <w:pStyle w:val="TOC3"/>
        <w:rPr>
          <w:rFonts w:eastAsiaTheme="minorEastAsia" w:cstheme="minorBidi"/>
          <w:snapToGrid/>
          <w:color w:val="auto"/>
          <w:szCs w:val="22"/>
        </w:rPr>
      </w:pPr>
      <w:hyperlink w:anchor="_Toc41047948" w:history="1">
        <w:r w:rsidR="00E426E5" w:rsidRPr="000227AB">
          <w:rPr>
            <w:rStyle w:val="Hyperlink"/>
          </w:rPr>
          <w:t>Water Level Output File</w:t>
        </w:r>
        <w:r w:rsidR="00E426E5">
          <w:rPr>
            <w:webHidden/>
          </w:rPr>
          <w:tab/>
        </w:r>
        <w:r w:rsidR="00E426E5">
          <w:rPr>
            <w:webHidden/>
          </w:rPr>
          <w:fldChar w:fldCharType="begin"/>
        </w:r>
        <w:r w:rsidR="00E426E5">
          <w:rPr>
            <w:webHidden/>
          </w:rPr>
          <w:instrText xml:space="preserve"> PAGEREF _Toc41047948 \h </w:instrText>
        </w:r>
        <w:r w:rsidR="00E426E5">
          <w:rPr>
            <w:webHidden/>
          </w:rPr>
        </w:r>
        <w:r w:rsidR="00E426E5">
          <w:rPr>
            <w:webHidden/>
          </w:rPr>
          <w:fldChar w:fldCharType="separate"/>
        </w:r>
        <w:r w:rsidR="00795A65">
          <w:rPr>
            <w:webHidden/>
          </w:rPr>
          <w:t>391</w:t>
        </w:r>
        <w:r w:rsidR="00E426E5">
          <w:rPr>
            <w:webHidden/>
          </w:rPr>
          <w:fldChar w:fldCharType="end"/>
        </w:r>
      </w:hyperlink>
    </w:p>
    <w:p w14:paraId="2128C63A" w14:textId="12793935" w:rsidR="00E426E5" w:rsidRDefault="00C51A7D">
      <w:pPr>
        <w:pStyle w:val="TOC3"/>
        <w:rPr>
          <w:rFonts w:eastAsiaTheme="minorEastAsia" w:cstheme="minorBidi"/>
          <w:snapToGrid/>
          <w:color w:val="auto"/>
          <w:szCs w:val="22"/>
        </w:rPr>
      </w:pPr>
      <w:hyperlink w:anchor="_Toc41047949" w:history="1">
        <w:r w:rsidR="00E426E5" w:rsidRPr="000227AB">
          <w:rPr>
            <w:rStyle w:val="Hyperlink"/>
          </w:rPr>
          <w:t>Run-time Warnings</w:t>
        </w:r>
        <w:r w:rsidR="00E426E5">
          <w:rPr>
            <w:webHidden/>
          </w:rPr>
          <w:tab/>
        </w:r>
        <w:r w:rsidR="00E426E5">
          <w:rPr>
            <w:webHidden/>
          </w:rPr>
          <w:fldChar w:fldCharType="begin"/>
        </w:r>
        <w:r w:rsidR="00E426E5">
          <w:rPr>
            <w:webHidden/>
          </w:rPr>
          <w:instrText xml:space="preserve"> PAGEREF _Toc41047949 \h </w:instrText>
        </w:r>
        <w:r w:rsidR="00E426E5">
          <w:rPr>
            <w:webHidden/>
          </w:rPr>
        </w:r>
        <w:r w:rsidR="00E426E5">
          <w:rPr>
            <w:webHidden/>
          </w:rPr>
          <w:fldChar w:fldCharType="separate"/>
        </w:r>
        <w:r w:rsidR="00795A65">
          <w:rPr>
            <w:webHidden/>
          </w:rPr>
          <w:t>392</w:t>
        </w:r>
        <w:r w:rsidR="00E426E5">
          <w:rPr>
            <w:webHidden/>
          </w:rPr>
          <w:fldChar w:fldCharType="end"/>
        </w:r>
      </w:hyperlink>
    </w:p>
    <w:p w14:paraId="344971B8" w14:textId="0AD59A81" w:rsidR="00E426E5" w:rsidRDefault="00C51A7D">
      <w:pPr>
        <w:pStyle w:val="TOC3"/>
        <w:rPr>
          <w:rFonts w:eastAsiaTheme="minorEastAsia" w:cstheme="minorBidi"/>
          <w:snapToGrid/>
          <w:color w:val="auto"/>
          <w:szCs w:val="22"/>
        </w:rPr>
      </w:pPr>
      <w:hyperlink w:anchor="_Toc41047950" w:history="1">
        <w:r w:rsidR="00E426E5" w:rsidRPr="000227AB">
          <w:rPr>
            <w:rStyle w:val="Hyperlink"/>
          </w:rPr>
          <w:t>Run-time Errors</w:t>
        </w:r>
        <w:r w:rsidR="00E426E5">
          <w:rPr>
            <w:webHidden/>
          </w:rPr>
          <w:tab/>
        </w:r>
        <w:r w:rsidR="00E426E5">
          <w:rPr>
            <w:webHidden/>
          </w:rPr>
          <w:fldChar w:fldCharType="begin"/>
        </w:r>
        <w:r w:rsidR="00E426E5">
          <w:rPr>
            <w:webHidden/>
          </w:rPr>
          <w:instrText xml:space="preserve"> PAGEREF _Toc41047950 \h </w:instrText>
        </w:r>
        <w:r w:rsidR="00E426E5">
          <w:rPr>
            <w:webHidden/>
          </w:rPr>
        </w:r>
        <w:r w:rsidR="00E426E5">
          <w:rPr>
            <w:webHidden/>
          </w:rPr>
          <w:fldChar w:fldCharType="separate"/>
        </w:r>
        <w:r w:rsidR="00795A65">
          <w:rPr>
            <w:webHidden/>
          </w:rPr>
          <w:t>393</w:t>
        </w:r>
        <w:r w:rsidR="00E426E5">
          <w:rPr>
            <w:webHidden/>
          </w:rPr>
          <w:fldChar w:fldCharType="end"/>
        </w:r>
      </w:hyperlink>
    </w:p>
    <w:p w14:paraId="009C60BC" w14:textId="5109F0A4" w:rsidR="00E426E5" w:rsidRDefault="00C51A7D">
      <w:pPr>
        <w:pStyle w:val="TOC4"/>
        <w:rPr>
          <w:rFonts w:eastAsiaTheme="minorEastAsia" w:cstheme="minorBidi"/>
          <w:snapToGrid/>
          <w:color w:val="auto"/>
          <w:szCs w:val="22"/>
        </w:rPr>
      </w:pPr>
      <w:hyperlink w:anchor="_Toc41047951" w:history="1">
        <w:r w:rsidR="00E426E5" w:rsidRPr="000227AB">
          <w:rPr>
            <w:rStyle w:val="Hyperlink"/>
            <w:rFonts w:cstheme="minorHAnsi"/>
          </w:rPr>
          <w:t>W2.err</w:t>
        </w:r>
        <w:r w:rsidR="00E426E5">
          <w:rPr>
            <w:webHidden/>
          </w:rPr>
          <w:tab/>
        </w:r>
        <w:r w:rsidR="00E426E5">
          <w:rPr>
            <w:webHidden/>
          </w:rPr>
          <w:fldChar w:fldCharType="begin"/>
        </w:r>
        <w:r w:rsidR="00E426E5">
          <w:rPr>
            <w:webHidden/>
          </w:rPr>
          <w:instrText xml:space="preserve"> PAGEREF _Toc41047951 \h </w:instrText>
        </w:r>
        <w:r w:rsidR="00E426E5">
          <w:rPr>
            <w:webHidden/>
          </w:rPr>
        </w:r>
        <w:r w:rsidR="00E426E5">
          <w:rPr>
            <w:webHidden/>
          </w:rPr>
          <w:fldChar w:fldCharType="separate"/>
        </w:r>
        <w:r w:rsidR="00795A65">
          <w:rPr>
            <w:webHidden/>
          </w:rPr>
          <w:t>394</w:t>
        </w:r>
        <w:r w:rsidR="00E426E5">
          <w:rPr>
            <w:webHidden/>
          </w:rPr>
          <w:fldChar w:fldCharType="end"/>
        </w:r>
      </w:hyperlink>
    </w:p>
    <w:p w14:paraId="0A37CB51" w14:textId="0B9EF208" w:rsidR="00E426E5" w:rsidRDefault="00C51A7D">
      <w:pPr>
        <w:pStyle w:val="TOC4"/>
        <w:rPr>
          <w:rFonts w:eastAsiaTheme="minorEastAsia" w:cstheme="minorBidi"/>
          <w:snapToGrid/>
          <w:color w:val="auto"/>
          <w:szCs w:val="22"/>
        </w:rPr>
      </w:pPr>
      <w:hyperlink w:anchor="_Toc41047952" w:history="1">
        <w:r w:rsidR="00E426E5" w:rsidRPr="000227AB">
          <w:rPr>
            <w:rStyle w:val="Hyperlink"/>
            <w:rFonts w:cstheme="minorHAnsi"/>
          </w:rPr>
          <w:t>W2ErrorDump.csv</w:t>
        </w:r>
        <w:r w:rsidR="00E426E5">
          <w:rPr>
            <w:webHidden/>
          </w:rPr>
          <w:tab/>
        </w:r>
        <w:r w:rsidR="00E426E5">
          <w:rPr>
            <w:webHidden/>
          </w:rPr>
          <w:fldChar w:fldCharType="begin"/>
        </w:r>
        <w:r w:rsidR="00E426E5">
          <w:rPr>
            <w:webHidden/>
          </w:rPr>
          <w:instrText xml:space="preserve"> PAGEREF _Toc41047952 \h </w:instrText>
        </w:r>
        <w:r w:rsidR="00E426E5">
          <w:rPr>
            <w:webHidden/>
          </w:rPr>
        </w:r>
        <w:r w:rsidR="00E426E5">
          <w:rPr>
            <w:webHidden/>
          </w:rPr>
          <w:fldChar w:fldCharType="separate"/>
        </w:r>
        <w:r w:rsidR="00795A65">
          <w:rPr>
            <w:webHidden/>
          </w:rPr>
          <w:t>394</w:t>
        </w:r>
        <w:r w:rsidR="00E426E5">
          <w:rPr>
            <w:webHidden/>
          </w:rPr>
          <w:fldChar w:fldCharType="end"/>
        </w:r>
      </w:hyperlink>
    </w:p>
    <w:p w14:paraId="197F8CB0" w14:textId="05DECFFC" w:rsidR="00E426E5" w:rsidRDefault="00C51A7D">
      <w:pPr>
        <w:pStyle w:val="TOC1"/>
        <w:tabs>
          <w:tab w:val="left" w:pos="576"/>
        </w:tabs>
        <w:rPr>
          <w:rFonts w:eastAsiaTheme="minorEastAsia" w:cstheme="minorBidi"/>
          <w:snapToGrid/>
          <w:color w:val="auto"/>
          <w:szCs w:val="22"/>
        </w:rPr>
      </w:pPr>
      <w:hyperlink w:anchor="_Toc41047953" w:history="1">
        <w:r w:rsidR="00E426E5" w:rsidRPr="000227AB">
          <w:rPr>
            <w:rStyle w:val="Hyperlink"/>
          </w:rPr>
          <w:t>3.</w:t>
        </w:r>
        <w:r w:rsidR="00E426E5">
          <w:rPr>
            <w:rFonts w:eastAsiaTheme="minorEastAsia" w:cstheme="minorBidi"/>
            <w:snapToGrid/>
            <w:color w:val="auto"/>
            <w:szCs w:val="22"/>
          </w:rPr>
          <w:tab/>
        </w:r>
        <w:r w:rsidR="00E426E5" w:rsidRPr="000227AB">
          <w:rPr>
            <w:rStyle w:val="Hyperlink"/>
          </w:rPr>
          <w:t>Using Particle Transport in CE-QUAL-W2</w:t>
        </w:r>
        <w:r w:rsidR="00E426E5">
          <w:rPr>
            <w:webHidden/>
          </w:rPr>
          <w:tab/>
        </w:r>
        <w:r w:rsidR="00E426E5">
          <w:rPr>
            <w:webHidden/>
          </w:rPr>
          <w:fldChar w:fldCharType="begin"/>
        </w:r>
        <w:r w:rsidR="00E426E5">
          <w:rPr>
            <w:webHidden/>
          </w:rPr>
          <w:instrText xml:space="preserve"> PAGEREF _Toc41047953 \h </w:instrText>
        </w:r>
        <w:r w:rsidR="00E426E5">
          <w:rPr>
            <w:webHidden/>
          </w:rPr>
        </w:r>
        <w:r w:rsidR="00E426E5">
          <w:rPr>
            <w:webHidden/>
          </w:rPr>
          <w:fldChar w:fldCharType="separate"/>
        </w:r>
        <w:r w:rsidR="00795A65">
          <w:rPr>
            <w:webHidden/>
          </w:rPr>
          <w:t>396</w:t>
        </w:r>
        <w:r w:rsidR="00E426E5">
          <w:rPr>
            <w:webHidden/>
          </w:rPr>
          <w:fldChar w:fldCharType="end"/>
        </w:r>
      </w:hyperlink>
    </w:p>
    <w:p w14:paraId="4D450BFF" w14:textId="0551FF8C" w:rsidR="00E426E5" w:rsidRDefault="00C51A7D">
      <w:pPr>
        <w:pStyle w:val="TOC2"/>
        <w:rPr>
          <w:rFonts w:eastAsiaTheme="minorEastAsia" w:cstheme="minorBidi"/>
          <w:snapToGrid/>
          <w:color w:val="auto"/>
          <w:szCs w:val="22"/>
        </w:rPr>
      </w:pPr>
      <w:hyperlink w:anchor="_Toc41047954" w:history="1">
        <w:r w:rsidR="00E426E5" w:rsidRPr="000227AB">
          <w:rPr>
            <w:rStyle w:val="Hyperlink"/>
          </w:rPr>
          <w:t>Input file particle.csv</w:t>
        </w:r>
        <w:r w:rsidR="00E426E5">
          <w:rPr>
            <w:webHidden/>
          </w:rPr>
          <w:tab/>
        </w:r>
        <w:r w:rsidR="00E426E5">
          <w:rPr>
            <w:webHidden/>
          </w:rPr>
          <w:fldChar w:fldCharType="begin"/>
        </w:r>
        <w:r w:rsidR="00E426E5">
          <w:rPr>
            <w:webHidden/>
          </w:rPr>
          <w:instrText xml:space="preserve"> PAGEREF _Toc41047954 \h </w:instrText>
        </w:r>
        <w:r w:rsidR="00E426E5">
          <w:rPr>
            <w:webHidden/>
          </w:rPr>
        </w:r>
        <w:r w:rsidR="00E426E5">
          <w:rPr>
            <w:webHidden/>
          </w:rPr>
          <w:fldChar w:fldCharType="separate"/>
        </w:r>
        <w:r w:rsidR="00795A65">
          <w:rPr>
            <w:webHidden/>
          </w:rPr>
          <w:t>396</w:t>
        </w:r>
        <w:r w:rsidR="00E426E5">
          <w:rPr>
            <w:webHidden/>
          </w:rPr>
          <w:fldChar w:fldCharType="end"/>
        </w:r>
      </w:hyperlink>
    </w:p>
    <w:p w14:paraId="6CEA25D7" w14:textId="6C2A74CB" w:rsidR="00E426E5" w:rsidRDefault="00C51A7D">
      <w:pPr>
        <w:pStyle w:val="TOC2"/>
        <w:rPr>
          <w:rFonts w:eastAsiaTheme="minorEastAsia" w:cstheme="minorBidi"/>
          <w:snapToGrid/>
          <w:color w:val="auto"/>
          <w:szCs w:val="22"/>
        </w:rPr>
      </w:pPr>
      <w:hyperlink w:anchor="_Toc41047955" w:history="1">
        <w:r w:rsidR="00E426E5" w:rsidRPr="000227AB">
          <w:rPr>
            <w:rStyle w:val="Hyperlink"/>
          </w:rPr>
          <w:t>Reference System for Particles in Grid</w:t>
        </w:r>
        <w:r w:rsidR="00E426E5">
          <w:rPr>
            <w:webHidden/>
          </w:rPr>
          <w:tab/>
        </w:r>
        <w:r w:rsidR="00E426E5">
          <w:rPr>
            <w:webHidden/>
          </w:rPr>
          <w:fldChar w:fldCharType="begin"/>
        </w:r>
        <w:r w:rsidR="00E426E5">
          <w:rPr>
            <w:webHidden/>
          </w:rPr>
          <w:instrText xml:space="preserve"> PAGEREF _Toc41047955 \h </w:instrText>
        </w:r>
        <w:r w:rsidR="00E426E5">
          <w:rPr>
            <w:webHidden/>
          </w:rPr>
        </w:r>
        <w:r w:rsidR="00E426E5">
          <w:rPr>
            <w:webHidden/>
          </w:rPr>
          <w:fldChar w:fldCharType="separate"/>
        </w:r>
        <w:r w:rsidR="00795A65">
          <w:rPr>
            <w:webHidden/>
          </w:rPr>
          <w:t>398</w:t>
        </w:r>
        <w:r w:rsidR="00E426E5">
          <w:rPr>
            <w:webHidden/>
          </w:rPr>
          <w:fldChar w:fldCharType="end"/>
        </w:r>
      </w:hyperlink>
    </w:p>
    <w:p w14:paraId="6DBA9659" w14:textId="3AEF44C0" w:rsidR="00E426E5" w:rsidRDefault="00C51A7D">
      <w:pPr>
        <w:pStyle w:val="TOC2"/>
        <w:rPr>
          <w:rFonts w:eastAsiaTheme="minorEastAsia" w:cstheme="minorBidi"/>
          <w:snapToGrid/>
          <w:color w:val="auto"/>
          <w:szCs w:val="22"/>
        </w:rPr>
      </w:pPr>
      <w:hyperlink w:anchor="_Toc41047956" w:history="1">
        <w:r w:rsidR="00E426E5" w:rsidRPr="000227AB">
          <w:rPr>
            <w:rStyle w:val="Hyperlink"/>
          </w:rPr>
          <w:t>Output Files</w:t>
        </w:r>
        <w:r w:rsidR="00E426E5">
          <w:rPr>
            <w:webHidden/>
          </w:rPr>
          <w:tab/>
        </w:r>
        <w:r w:rsidR="00E426E5">
          <w:rPr>
            <w:webHidden/>
          </w:rPr>
          <w:fldChar w:fldCharType="begin"/>
        </w:r>
        <w:r w:rsidR="00E426E5">
          <w:rPr>
            <w:webHidden/>
          </w:rPr>
          <w:instrText xml:space="preserve"> PAGEREF _Toc41047956 \h </w:instrText>
        </w:r>
        <w:r w:rsidR="00E426E5">
          <w:rPr>
            <w:webHidden/>
          </w:rPr>
        </w:r>
        <w:r w:rsidR="00E426E5">
          <w:rPr>
            <w:webHidden/>
          </w:rPr>
          <w:fldChar w:fldCharType="separate"/>
        </w:r>
        <w:r w:rsidR="00795A65">
          <w:rPr>
            <w:webHidden/>
          </w:rPr>
          <w:t>398</w:t>
        </w:r>
        <w:r w:rsidR="00E426E5">
          <w:rPr>
            <w:webHidden/>
          </w:rPr>
          <w:fldChar w:fldCharType="end"/>
        </w:r>
      </w:hyperlink>
    </w:p>
    <w:p w14:paraId="2A26CE3E" w14:textId="4F2BAB2C" w:rsidR="00E426E5" w:rsidRDefault="00C51A7D">
      <w:pPr>
        <w:pStyle w:val="TOC3"/>
        <w:rPr>
          <w:rFonts w:eastAsiaTheme="minorEastAsia" w:cstheme="minorBidi"/>
          <w:snapToGrid/>
          <w:color w:val="auto"/>
          <w:szCs w:val="22"/>
        </w:rPr>
      </w:pPr>
      <w:hyperlink w:anchor="_Toc41047957" w:history="1">
        <w:r w:rsidR="00E426E5" w:rsidRPr="000227AB">
          <w:rPr>
            <w:rStyle w:val="Hyperlink"/>
          </w:rPr>
          <w:t>BRANCHX.DAT</w:t>
        </w:r>
        <w:r w:rsidR="00E426E5">
          <w:rPr>
            <w:webHidden/>
          </w:rPr>
          <w:tab/>
        </w:r>
        <w:r w:rsidR="00E426E5">
          <w:rPr>
            <w:webHidden/>
          </w:rPr>
          <w:fldChar w:fldCharType="begin"/>
        </w:r>
        <w:r w:rsidR="00E426E5">
          <w:rPr>
            <w:webHidden/>
          </w:rPr>
          <w:instrText xml:space="preserve"> PAGEREF _Toc41047957 \h </w:instrText>
        </w:r>
        <w:r w:rsidR="00E426E5">
          <w:rPr>
            <w:webHidden/>
          </w:rPr>
        </w:r>
        <w:r w:rsidR="00E426E5">
          <w:rPr>
            <w:webHidden/>
          </w:rPr>
          <w:fldChar w:fldCharType="separate"/>
        </w:r>
        <w:r w:rsidR="00795A65">
          <w:rPr>
            <w:webHidden/>
          </w:rPr>
          <w:t>398</w:t>
        </w:r>
        <w:r w:rsidR="00E426E5">
          <w:rPr>
            <w:webHidden/>
          </w:rPr>
          <w:fldChar w:fldCharType="end"/>
        </w:r>
      </w:hyperlink>
    </w:p>
    <w:p w14:paraId="2DC2E862" w14:textId="4FE99C0E" w:rsidR="00E426E5" w:rsidRDefault="00C51A7D">
      <w:pPr>
        <w:pStyle w:val="TOC3"/>
        <w:rPr>
          <w:rFonts w:eastAsiaTheme="minorEastAsia" w:cstheme="minorBidi"/>
          <w:snapToGrid/>
          <w:color w:val="auto"/>
          <w:szCs w:val="22"/>
        </w:rPr>
      </w:pPr>
      <w:hyperlink w:anchor="_Toc41047958" w:history="1">
        <w:r w:rsidR="00E426E5" w:rsidRPr="000227AB">
          <w:rPr>
            <w:rStyle w:val="Hyperlink"/>
          </w:rPr>
          <w:t>PARTX.NPT</w:t>
        </w:r>
        <w:r w:rsidR="00E426E5">
          <w:rPr>
            <w:webHidden/>
          </w:rPr>
          <w:tab/>
        </w:r>
        <w:r w:rsidR="00E426E5">
          <w:rPr>
            <w:webHidden/>
          </w:rPr>
          <w:fldChar w:fldCharType="begin"/>
        </w:r>
        <w:r w:rsidR="00E426E5">
          <w:rPr>
            <w:webHidden/>
          </w:rPr>
          <w:instrText xml:space="preserve"> PAGEREF _Toc41047958 \h </w:instrText>
        </w:r>
        <w:r w:rsidR="00E426E5">
          <w:rPr>
            <w:webHidden/>
          </w:rPr>
        </w:r>
        <w:r w:rsidR="00E426E5">
          <w:rPr>
            <w:webHidden/>
          </w:rPr>
          <w:fldChar w:fldCharType="separate"/>
        </w:r>
        <w:r w:rsidR="00795A65">
          <w:rPr>
            <w:webHidden/>
          </w:rPr>
          <w:t>399</w:t>
        </w:r>
        <w:r w:rsidR="00E426E5">
          <w:rPr>
            <w:webHidden/>
          </w:rPr>
          <w:fldChar w:fldCharType="end"/>
        </w:r>
      </w:hyperlink>
    </w:p>
    <w:p w14:paraId="2959B27F" w14:textId="44AE3E6A" w:rsidR="00E426E5" w:rsidRDefault="00C51A7D">
      <w:pPr>
        <w:pStyle w:val="TOC3"/>
        <w:rPr>
          <w:rFonts w:eastAsiaTheme="minorEastAsia" w:cstheme="minorBidi"/>
          <w:snapToGrid/>
          <w:color w:val="auto"/>
          <w:szCs w:val="22"/>
        </w:rPr>
      </w:pPr>
      <w:hyperlink w:anchor="_Toc41047959" w:history="1">
        <w:r w:rsidR="00E426E5" w:rsidRPr="000227AB">
          <w:rPr>
            <w:rStyle w:val="Hyperlink"/>
          </w:rPr>
          <w:t>Finalparticle.csv</w:t>
        </w:r>
        <w:r w:rsidR="00E426E5">
          <w:rPr>
            <w:webHidden/>
          </w:rPr>
          <w:tab/>
        </w:r>
        <w:r w:rsidR="00E426E5">
          <w:rPr>
            <w:webHidden/>
          </w:rPr>
          <w:fldChar w:fldCharType="begin"/>
        </w:r>
        <w:r w:rsidR="00E426E5">
          <w:rPr>
            <w:webHidden/>
          </w:rPr>
          <w:instrText xml:space="preserve"> PAGEREF _Toc41047959 \h </w:instrText>
        </w:r>
        <w:r w:rsidR="00E426E5">
          <w:rPr>
            <w:webHidden/>
          </w:rPr>
        </w:r>
        <w:r w:rsidR="00E426E5">
          <w:rPr>
            <w:webHidden/>
          </w:rPr>
          <w:fldChar w:fldCharType="separate"/>
        </w:r>
        <w:r w:rsidR="00795A65">
          <w:rPr>
            <w:webHidden/>
          </w:rPr>
          <w:t>399</w:t>
        </w:r>
        <w:r w:rsidR="00E426E5">
          <w:rPr>
            <w:webHidden/>
          </w:rPr>
          <w:fldChar w:fldCharType="end"/>
        </w:r>
      </w:hyperlink>
    </w:p>
    <w:p w14:paraId="71218322" w14:textId="08BF9C43" w:rsidR="00E426E5" w:rsidRDefault="00C51A7D">
      <w:pPr>
        <w:pStyle w:val="TOC3"/>
        <w:rPr>
          <w:rFonts w:eastAsiaTheme="minorEastAsia" w:cstheme="minorBidi"/>
          <w:snapToGrid/>
          <w:color w:val="auto"/>
          <w:szCs w:val="22"/>
        </w:rPr>
      </w:pPr>
      <w:hyperlink w:anchor="_Toc41047960" w:history="1">
        <w:r w:rsidR="00E426E5" w:rsidRPr="000227AB">
          <w:rPr>
            <w:rStyle w:val="Hyperlink"/>
          </w:rPr>
          <w:t>Initialparticle.csv</w:t>
        </w:r>
        <w:r w:rsidR="00E426E5">
          <w:rPr>
            <w:webHidden/>
          </w:rPr>
          <w:tab/>
        </w:r>
        <w:r w:rsidR="00E426E5">
          <w:rPr>
            <w:webHidden/>
          </w:rPr>
          <w:fldChar w:fldCharType="begin"/>
        </w:r>
        <w:r w:rsidR="00E426E5">
          <w:rPr>
            <w:webHidden/>
          </w:rPr>
          <w:instrText xml:space="preserve"> PAGEREF _Toc41047960 \h </w:instrText>
        </w:r>
        <w:r w:rsidR="00E426E5">
          <w:rPr>
            <w:webHidden/>
          </w:rPr>
        </w:r>
        <w:r w:rsidR="00E426E5">
          <w:rPr>
            <w:webHidden/>
          </w:rPr>
          <w:fldChar w:fldCharType="separate"/>
        </w:r>
        <w:r w:rsidR="00795A65">
          <w:rPr>
            <w:webHidden/>
          </w:rPr>
          <w:t>400</w:t>
        </w:r>
        <w:r w:rsidR="00E426E5">
          <w:rPr>
            <w:webHidden/>
          </w:rPr>
          <w:fldChar w:fldCharType="end"/>
        </w:r>
      </w:hyperlink>
    </w:p>
    <w:p w14:paraId="2DB096C1" w14:textId="09EF560D" w:rsidR="00E426E5" w:rsidRDefault="00C51A7D">
      <w:pPr>
        <w:pStyle w:val="TOC3"/>
        <w:rPr>
          <w:rFonts w:eastAsiaTheme="minorEastAsia" w:cstheme="minorBidi"/>
          <w:snapToGrid/>
          <w:color w:val="auto"/>
          <w:szCs w:val="22"/>
        </w:rPr>
      </w:pPr>
      <w:hyperlink w:anchor="_Toc41047961" w:history="1">
        <w:r w:rsidR="00E426E5" w:rsidRPr="000227AB">
          <w:rPr>
            <w:rStyle w:val="Hyperlink"/>
          </w:rPr>
          <w:t>Envrprf_v_particle.csv, envrprf_t_particle.csv,</w:t>
        </w:r>
        <w:r w:rsidR="00E426E5">
          <w:rPr>
            <w:webHidden/>
          </w:rPr>
          <w:tab/>
        </w:r>
        <w:r w:rsidR="00E426E5">
          <w:rPr>
            <w:webHidden/>
          </w:rPr>
          <w:fldChar w:fldCharType="begin"/>
        </w:r>
        <w:r w:rsidR="00E426E5">
          <w:rPr>
            <w:webHidden/>
          </w:rPr>
          <w:instrText xml:space="preserve"> PAGEREF _Toc41047961 \h </w:instrText>
        </w:r>
        <w:r w:rsidR="00E426E5">
          <w:rPr>
            <w:webHidden/>
          </w:rPr>
        </w:r>
        <w:r w:rsidR="00E426E5">
          <w:rPr>
            <w:webHidden/>
          </w:rPr>
          <w:fldChar w:fldCharType="separate"/>
        </w:r>
        <w:r w:rsidR="00795A65">
          <w:rPr>
            <w:webHidden/>
          </w:rPr>
          <w:t>401</w:t>
        </w:r>
        <w:r w:rsidR="00E426E5">
          <w:rPr>
            <w:webHidden/>
          </w:rPr>
          <w:fldChar w:fldCharType="end"/>
        </w:r>
      </w:hyperlink>
    </w:p>
    <w:p w14:paraId="6A943710" w14:textId="465EFF98" w:rsidR="00E426E5" w:rsidRDefault="00C51A7D">
      <w:pPr>
        <w:pStyle w:val="TOC3"/>
        <w:rPr>
          <w:rFonts w:eastAsiaTheme="minorEastAsia" w:cstheme="minorBidi"/>
          <w:snapToGrid/>
          <w:color w:val="auto"/>
          <w:szCs w:val="22"/>
        </w:rPr>
      </w:pPr>
      <w:hyperlink w:anchor="_Toc41047962" w:history="1">
        <w:r w:rsidR="00E426E5" w:rsidRPr="000227AB">
          <w:rPr>
            <w:rStyle w:val="Hyperlink"/>
          </w:rPr>
          <w:t>and envrprf_depth_particle.csv</w:t>
        </w:r>
        <w:r w:rsidR="00E426E5">
          <w:rPr>
            <w:webHidden/>
          </w:rPr>
          <w:tab/>
        </w:r>
        <w:r w:rsidR="00E426E5">
          <w:rPr>
            <w:webHidden/>
          </w:rPr>
          <w:fldChar w:fldCharType="begin"/>
        </w:r>
        <w:r w:rsidR="00E426E5">
          <w:rPr>
            <w:webHidden/>
          </w:rPr>
          <w:instrText xml:space="preserve"> PAGEREF _Toc41047962 \h </w:instrText>
        </w:r>
        <w:r w:rsidR="00E426E5">
          <w:rPr>
            <w:webHidden/>
          </w:rPr>
        </w:r>
        <w:r w:rsidR="00E426E5">
          <w:rPr>
            <w:webHidden/>
          </w:rPr>
          <w:fldChar w:fldCharType="separate"/>
        </w:r>
        <w:r w:rsidR="00795A65">
          <w:rPr>
            <w:webHidden/>
          </w:rPr>
          <w:t>401</w:t>
        </w:r>
        <w:r w:rsidR="00E426E5">
          <w:rPr>
            <w:webHidden/>
          </w:rPr>
          <w:fldChar w:fldCharType="end"/>
        </w:r>
      </w:hyperlink>
    </w:p>
    <w:p w14:paraId="53114F8E" w14:textId="65C83939" w:rsidR="00E426E5" w:rsidRDefault="00C51A7D">
      <w:pPr>
        <w:pStyle w:val="TOC3"/>
        <w:rPr>
          <w:rFonts w:eastAsiaTheme="minorEastAsia" w:cstheme="minorBidi"/>
          <w:snapToGrid/>
          <w:color w:val="auto"/>
          <w:szCs w:val="22"/>
        </w:rPr>
      </w:pPr>
      <w:hyperlink w:anchor="_Toc41047963" w:history="1">
        <w:r w:rsidR="00E426E5" w:rsidRPr="000227AB">
          <w:rPr>
            <w:rStyle w:val="Hyperlink"/>
          </w:rPr>
          <w:t>Diagnostics.out</w:t>
        </w:r>
        <w:r w:rsidR="00E426E5">
          <w:rPr>
            <w:webHidden/>
          </w:rPr>
          <w:tab/>
        </w:r>
        <w:r w:rsidR="00E426E5">
          <w:rPr>
            <w:webHidden/>
          </w:rPr>
          <w:fldChar w:fldCharType="begin"/>
        </w:r>
        <w:r w:rsidR="00E426E5">
          <w:rPr>
            <w:webHidden/>
          </w:rPr>
          <w:instrText xml:space="preserve"> PAGEREF _Toc41047963 \h </w:instrText>
        </w:r>
        <w:r w:rsidR="00E426E5">
          <w:rPr>
            <w:webHidden/>
          </w:rPr>
        </w:r>
        <w:r w:rsidR="00E426E5">
          <w:rPr>
            <w:webHidden/>
          </w:rPr>
          <w:fldChar w:fldCharType="separate"/>
        </w:r>
        <w:r w:rsidR="00795A65">
          <w:rPr>
            <w:webHidden/>
          </w:rPr>
          <w:t>401</w:t>
        </w:r>
        <w:r w:rsidR="00E426E5">
          <w:rPr>
            <w:webHidden/>
          </w:rPr>
          <w:fldChar w:fldCharType="end"/>
        </w:r>
      </w:hyperlink>
    </w:p>
    <w:p w14:paraId="5A25E642" w14:textId="62A41A8C" w:rsidR="00E426E5" w:rsidRDefault="00C51A7D">
      <w:pPr>
        <w:pStyle w:val="TOC3"/>
        <w:rPr>
          <w:rFonts w:eastAsiaTheme="minorEastAsia" w:cstheme="minorBidi"/>
          <w:snapToGrid/>
          <w:color w:val="auto"/>
          <w:szCs w:val="22"/>
        </w:rPr>
      </w:pPr>
      <w:hyperlink w:anchor="_Toc41047964" w:history="1">
        <w:r w:rsidR="00E426E5" w:rsidRPr="000227AB">
          <w:rPr>
            <w:rStyle w:val="Hyperlink"/>
          </w:rPr>
          <w:t>Using Tecplot to Plot Particle Movement</w:t>
        </w:r>
        <w:r w:rsidR="00E426E5">
          <w:rPr>
            <w:webHidden/>
          </w:rPr>
          <w:tab/>
        </w:r>
        <w:r w:rsidR="00E426E5">
          <w:rPr>
            <w:webHidden/>
          </w:rPr>
          <w:fldChar w:fldCharType="begin"/>
        </w:r>
        <w:r w:rsidR="00E426E5">
          <w:rPr>
            <w:webHidden/>
          </w:rPr>
          <w:instrText xml:space="preserve"> PAGEREF _Toc41047964 \h </w:instrText>
        </w:r>
        <w:r w:rsidR="00E426E5">
          <w:rPr>
            <w:webHidden/>
          </w:rPr>
        </w:r>
        <w:r w:rsidR="00E426E5">
          <w:rPr>
            <w:webHidden/>
          </w:rPr>
          <w:fldChar w:fldCharType="separate"/>
        </w:r>
        <w:r w:rsidR="00795A65">
          <w:rPr>
            <w:webHidden/>
          </w:rPr>
          <w:t>402</w:t>
        </w:r>
        <w:r w:rsidR="00E426E5">
          <w:rPr>
            <w:webHidden/>
          </w:rPr>
          <w:fldChar w:fldCharType="end"/>
        </w:r>
      </w:hyperlink>
    </w:p>
    <w:p w14:paraId="7AFF4C7D" w14:textId="7D080648" w:rsidR="00E426E5" w:rsidRDefault="00C51A7D">
      <w:pPr>
        <w:pStyle w:val="TOC1"/>
        <w:tabs>
          <w:tab w:val="left" w:pos="576"/>
        </w:tabs>
        <w:rPr>
          <w:rFonts w:eastAsiaTheme="minorEastAsia" w:cstheme="minorBidi"/>
          <w:snapToGrid/>
          <w:color w:val="auto"/>
          <w:szCs w:val="22"/>
        </w:rPr>
      </w:pPr>
      <w:hyperlink w:anchor="_Toc41047965" w:history="1">
        <w:r w:rsidR="00E426E5" w:rsidRPr="000227AB">
          <w:rPr>
            <w:rStyle w:val="Hyperlink"/>
          </w:rPr>
          <w:t>4.</w:t>
        </w:r>
        <w:r w:rsidR="00E426E5">
          <w:rPr>
            <w:rFonts w:eastAsiaTheme="minorEastAsia" w:cstheme="minorBidi"/>
            <w:snapToGrid/>
            <w:color w:val="auto"/>
            <w:szCs w:val="22"/>
          </w:rPr>
          <w:tab/>
        </w:r>
        <w:r w:rsidR="00E426E5" w:rsidRPr="000227AB">
          <w:rPr>
            <w:rStyle w:val="Hyperlink"/>
          </w:rPr>
          <w:t>Using Multiple Processors for a Cascade of Waterbodies</w:t>
        </w:r>
        <w:r w:rsidR="00E426E5">
          <w:rPr>
            <w:webHidden/>
          </w:rPr>
          <w:tab/>
        </w:r>
        <w:r w:rsidR="00E426E5">
          <w:rPr>
            <w:webHidden/>
          </w:rPr>
          <w:fldChar w:fldCharType="begin"/>
        </w:r>
        <w:r w:rsidR="00E426E5">
          <w:rPr>
            <w:webHidden/>
          </w:rPr>
          <w:instrText xml:space="preserve"> PAGEREF _Toc41047965 \h </w:instrText>
        </w:r>
        <w:r w:rsidR="00E426E5">
          <w:rPr>
            <w:webHidden/>
          </w:rPr>
        </w:r>
        <w:r w:rsidR="00E426E5">
          <w:rPr>
            <w:webHidden/>
          </w:rPr>
          <w:fldChar w:fldCharType="separate"/>
        </w:r>
        <w:r w:rsidR="00795A65">
          <w:rPr>
            <w:webHidden/>
          </w:rPr>
          <w:t>403</w:t>
        </w:r>
        <w:r w:rsidR="00E426E5">
          <w:rPr>
            <w:webHidden/>
          </w:rPr>
          <w:fldChar w:fldCharType="end"/>
        </w:r>
      </w:hyperlink>
    </w:p>
    <w:p w14:paraId="2F26416F" w14:textId="0A9888A4" w:rsidR="00E426E5" w:rsidRDefault="00C51A7D">
      <w:pPr>
        <w:pStyle w:val="TOC2"/>
        <w:rPr>
          <w:rFonts w:eastAsiaTheme="minorEastAsia" w:cstheme="minorBidi"/>
          <w:snapToGrid/>
          <w:color w:val="auto"/>
          <w:szCs w:val="22"/>
        </w:rPr>
      </w:pPr>
      <w:hyperlink w:anchor="_Toc41047966" w:history="1">
        <w:r w:rsidR="00E426E5" w:rsidRPr="000227AB">
          <w:rPr>
            <w:rStyle w:val="Hyperlink"/>
          </w:rPr>
          <w:t>How to Set up a Simulation</w:t>
        </w:r>
        <w:r w:rsidR="00E426E5">
          <w:rPr>
            <w:webHidden/>
          </w:rPr>
          <w:tab/>
        </w:r>
        <w:r w:rsidR="00E426E5">
          <w:rPr>
            <w:webHidden/>
          </w:rPr>
          <w:fldChar w:fldCharType="begin"/>
        </w:r>
        <w:r w:rsidR="00E426E5">
          <w:rPr>
            <w:webHidden/>
          </w:rPr>
          <w:instrText xml:space="preserve"> PAGEREF _Toc41047966 \h </w:instrText>
        </w:r>
        <w:r w:rsidR="00E426E5">
          <w:rPr>
            <w:webHidden/>
          </w:rPr>
        </w:r>
        <w:r w:rsidR="00E426E5">
          <w:rPr>
            <w:webHidden/>
          </w:rPr>
          <w:fldChar w:fldCharType="separate"/>
        </w:r>
        <w:r w:rsidR="00795A65">
          <w:rPr>
            <w:webHidden/>
          </w:rPr>
          <w:t>404</w:t>
        </w:r>
        <w:r w:rsidR="00E426E5">
          <w:rPr>
            <w:webHidden/>
          </w:rPr>
          <w:fldChar w:fldCharType="end"/>
        </w:r>
      </w:hyperlink>
    </w:p>
    <w:p w14:paraId="69A91A0F" w14:textId="66515DA0" w:rsidR="00E426E5" w:rsidRDefault="00C51A7D">
      <w:pPr>
        <w:pStyle w:val="TOC2"/>
        <w:rPr>
          <w:rFonts w:eastAsiaTheme="minorEastAsia" w:cstheme="minorBidi"/>
          <w:snapToGrid/>
          <w:color w:val="auto"/>
          <w:szCs w:val="22"/>
        </w:rPr>
      </w:pPr>
      <w:hyperlink w:anchor="_Toc41047967" w:history="1">
        <w:r w:rsidR="00E426E5" w:rsidRPr="000227AB">
          <w:rPr>
            <w:rStyle w:val="Hyperlink"/>
          </w:rPr>
          <w:t>Input File multiple_WB.npt</w:t>
        </w:r>
        <w:r w:rsidR="00E426E5">
          <w:rPr>
            <w:webHidden/>
          </w:rPr>
          <w:tab/>
        </w:r>
        <w:r w:rsidR="00E426E5">
          <w:rPr>
            <w:webHidden/>
          </w:rPr>
          <w:fldChar w:fldCharType="begin"/>
        </w:r>
        <w:r w:rsidR="00E426E5">
          <w:rPr>
            <w:webHidden/>
          </w:rPr>
          <w:instrText xml:space="preserve"> PAGEREF _Toc41047967 \h </w:instrText>
        </w:r>
        <w:r w:rsidR="00E426E5">
          <w:rPr>
            <w:webHidden/>
          </w:rPr>
        </w:r>
        <w:r w:rsidR="00E426E5">
          <w:rPr>
            <w:webHidden/>
          </w:rPr>
          <w:fldChar w:fldCharType="separate"/>
        </w:r>
        <w:r w:rsidR="00795A65">
          <w:rPr>
            <w:webHidden/>
          </w:rPr>
          <w:t>405</w:t>
        </w:r>
        <w:r w:rsidR="00E426E5">
          <w:rPr>
            <w:webHidden/>
          </w:rPr>
          <w:fldChar w:fldCharType="end"/>
        </w:r>
      </w:hyperlink>
    </w:p>
    <w:p w14:paraId="1759B061" w14:textId="3E7FE714" w:rsidR="00E426E5" w:rsidRDefault="00C51A7D">
      <w:pPr>
        <w:pStyle w:val="TOC2"/>
        <w:rPr>
          <w:rFonts w:eastAsiaTheme="minorEastAsia" w:cstheme="minorBidi"/>
          <w:snapToGrid/>
          <w:color w:val="auto"/>
          <w:szCs w:val="22"/>
        </w:rPr>
      </w:pPr>
      <w:hyperlink w:anchor="_Toc41047968" w:history="1">
        <w:r w:rsidR="00E426E5" w:rsidRPr="000227AB">
          <w:rPr>
            <w:rStyle w:val="Hyperlink"/>
          </w:rPr>
          <w:t>Output file WaitForRunLog.opt</w:t>
        </w:r>
        <w:r w:rsidR="00E426E5">
          <w:rPr>
            <w:webHidden/>
          </w:rPr>
          <w:tab/>
        </w:r>
        <w:r w:rsidR="00E426E5">
          <w:rPr>
            <w:webHidden/>
          </w:rPr>
          <w:fldChar w:fldCharType="begin"/>
        </w:r>
        <w:r w:rsidR="00E426E5">
          <w:rPr>
            <w:webHidden/>
          </w:rPr>
          <w:instrText xml:space="preserve"> PAGEREF _Toc41047968 \h </w:instrText>
        </w:r>
        <w:r w:rsidR="00E426E5">
          <w:rPr>
            <w:webHidden/>
          </w:rPr>
        </w:r>
        <w:r w:rsidR="00E426E5">
          <w:rPr>
            <w:webHidden/>
          </w:rPr>
          <w:fldChar w:fldCharType="separate"/>
        </w:r>
        <w:r w:rsidR="00795A65">
          <w:rPr>
            <w:webHidden/>
          </w:rPr>
          <w:t>406</w:t>
        </w:r>
        <w:r w:rsidR="00E426E5">
          <w:rPr>
            <w:webHidden/>
          </w:rPr>
          <w:fldChar w:fldCharType="end"/>
        </w:r>
      </w:hyperlink>
    </w:p>
    <w:p w14:paraId="66D04789" w14:textId="205C8FE0" w:rsidR="00E426E5" w:rsidRDefault="00C51A7D">
      <w:pPr>
        <w:pStyle w:val="TOC1"/>
        <w:tabs>
          <w:tab w:val="left" w:pos="576"/>
        </w:tabs>
        <w:rPr>
          <w:rFonts w:eastAsiaTheme="minorEastAsia" w:cstheme="minorBidi"/>
          <w:snapToGrid/>
          <w:color w:val="auto"/>
          <w:szCs w:val="22"/>
        </w:rPr>
      </w:pPr>
      <w:hyperlink w:anchor="_Toc41047969" w:history="1">
        <w:r w:rsidR="00E426E5" w:rsidRPr="000227AB">
          <w:rPr>
            <w:rStyle w:val="Hyperlink"/>
          </w:rPr>
          <w:t>6.</w:t>
        </w:r>
        <w:r w:rsidR="00E426E5">
          <w:rPr>
            <w:rFonts w:eastAsiaTheme="minorEastAsia" w:cstheme="minorBidi"/>
            <w:snapToGrid/>
            <w:color w:val="auto"/>
            <w:szCs w:val="22"/>
          </w:rPr>
          <w:tab/>
        </w:r>
        <w:r w:rsidR="00E426E5" w:rsidRPr="000227AB">
          <w:rPr>
            <w:rStyle w:val="Hyperlink"/>
          </w:rPr>
          <w:t>References</w:t>
        </w:r>
        <w:r w:rsidR="00E426E5">
          <w:rPr>
            <w:webHidden/>
          </w:rPr>
          <w:tab/>
        </w:r>
        <w:r w:rsidR="00E426E5">
          <w:rPr>
            <w:webHidden/>
          </w:rPr>
          <w:fldChar w:fldCharType="begin"/>
        </w:r>
        <w:r w:rsidR="00E426E5">
          <w:rPr>
            <w:webHidden/>
          </w:rPr>
          <w:instrText xml:space="preserve"> PAGEREF _Toc41047969 \h </w:instrText>
        </w:r>
        <w:r w:rsidR="00E426E5">
          <w:rPr>
            <w:webHidden/>
          </w:rPr>
        </w:r>
        <w:r w:rsidR="00E426E5">
          <w:rPr>
            <w:webHidden/>
          </w:rPr>
          <w:fldChar w:fldCharType="separate"/>
        </w:r>
        <w:r w:rsidR="00795A65">
          <w:rPr>
            <w:webHidden/>
          </w:rPr>
          <w:t>407</w:t>
        </w:r>
        <w:r w:rsidR="00E426E5">
          <w:rPr>
            <w:webHidden/>
          </w:rPr>
          <w:fldChar w:fldCharType="end"/>
        </w:r>
      </w:hyperlink>
    </w:p>
    <w:p w14:paraId="2EAE4C84" w14:textId="5F554BDA" w:rsidR="0041037A" w:rsidRPr="00B7030B" w:rsidRDefault="00FA1B19" w:rsidP="00777EFB">
      <w:pPr>
        <w:pStyle w:val="BodyText"/>
        <w:sectPr w:rsidR="0041037A" w:rsidRPr="00B7030B">
          <w:headerReference w:type="even" r:id="rId9"/>
          <w:headerReference w:type="default" r:id="rId10"/>
          <w:footerReference w:type="even" r:id="rId11"/>
          <w:footerReference w:type="default" r:id="rId12"/>
          <w:endnotePr>
            <w:numFmt w:val="decimal"/>
          </w:endnotePr>
          <w:pgSz w:w="12240" w:h="15840" w:code="1"/>
          <w:pgMar w:top="1728" w:right="1440" w:bottom="1728" w:left="2160" w:header="1008" w:footer="1008" w:gutter="0"/>
          <w:paperSrc w:first="100" w:other="100"/>
          <w:pgNumType w:fmt="lowerRoman"/>
          <w:cols w:space="720"/>
          <w:noEndnote/>
          <w:titlePg/>
        </w:sectPr>
      </w:pPr>
      <w:r w:rsidRPr="00B7030B">
        <w:rPr>
          <w:rFonts w:cs="Arial"/>
          <w:noProof/>
          <w:color w:val="0000FF"/>
          <w:szCs w:val="48"/>
        </w:rPr>
        <w:fldChar w:fldCharType="end"/>
      </w:r>
    </w:p>
    <w:p w14:paraId="6FBA208C" w14:textId="77777777" w:rsidR="0041037A" w:rsidRPr="00B7030B" w:rsidRDefault="0041037A" w:rsidP="002E5E94">
      <w:pPr>
        <w:pStyle w:val="Heading1"/>
        <w:spacing w:before="360" w:after="360"/>
        <w:rPr>
          <w:rFonts w:asciiTheme="minorHAnsi" w:hAnsiTheme="minorHAnsi"/>
        </w:rPr>
      </w:pPr>
      <w:bookmarkStart w:id="2" w:name="_Toc41047628"/>
      <w:r w:rsidRPr="00B7030B">
        <w:rPr>
          <w:rFonts w:asciiTheme="minorHAnsi" w:hAnsiTheme="minorHAnsi"/>
        </w:rPr>
        <w:lastRenderedPageBreak/>
        <w:t>List of Figures</w:t>
      </w:r>
      <w:bookmarkEnd w:id="2"/>
    </w:p>
    <w:p w14:paraId="527FA0E8" w14:textId="77777777" w:rsidR="0041037A" w:rsidRPr="00B7030B" w:rsidRDefault="00FA1B19">
      <w:pPr>
        <w:pStyle w:val="Heading1"/>
        <w:ind w:right="432"/>
        <w:rPr>
          <w:rFonts w:asciiTheme="minorHAnsi" w:hAnsiTheme="minorHAnsi"/>
          <w:vanish/>
        </w:rPr>
      </w:pPr>
      <w:r w:rsidRPr="00B7030B">
        <w:rPr>
          <w:rFonts w:asciiTheme="minorHAnsi" w:hAnsiTheme="minorHAnsi"/>
        </w:rPr>
        <w:fldChar w:fldCharType="begin"/>
      </w:r>
      <w:r w:rsidR="0041037A" w:rsidRPr="00B7030B">
        <w:rPr>
          <w:rFonts w:asciiTheme="minorHAnsi" w:hAnsiTheme="minorHAnsi"/>
        </w:rPr>
        <w:instrText xml:space="preserve"> TC “</w:instrText>
      </w:r>
      <w:bookmarkStart w:id="3" w:name="_Toc14754193"/>
      <w:r w:rsidR="0041037A" w:rsidRPr="00B7030B">
        <w:rPr>
          <w:rFonts w:asciiTheme="minorHAnsi" w:hAnsiTheme="minorHAnsi"/>
        </w:rPr>
        <w:instrText>List of Figures</w:instrText>
      </w:r>
      <w:bookmarkEnd w:id="3"/>
      <w:r w:rsidR="0041037A" w:rsidRPr="00B7030B">
        <w:rPr>
          <w:rFonts w:asciiTheme="minorHAnsi" w:hAnsiTheme="minorHAnsi"/>
        </w:rPr>
        <w:instrText>” ]l 1</w:instrText>
      </w:r>
      <w:r w:rsidRPr="00B7030B">
        <w:rPr>
          <w:rFonts w:asciiTheme="minorHAnsi" w:hAnsiTheme="minorHAnsi"/>
        </w:rPr>
        <w:fldChar w:fldCharType="end"/>
      </w:r>
    </w:p>
    <w:p w14:paraId="22990EAD" w14:textId="49A9887A" w:rsidR="00D8229D" w:rsidRDefault="00FA1B19">
      <w:pPr>
        <w:pStyle w:val="TableofFigures"/>
        <w:tabs>
          <w:tab w:val="right" w:leader="dot" w:pos="8630"/>
        </w:tabs>
        <w:rPr>
          <w:rFonts w:eastAsiaTheme="minorEastAsia" w:cstheme="minorBidi"/>
          <w:noProof/>
          <w:snapToGrid/>
          <w:color w:val="auto"/>
          <w:szCs w:val="22"/>
        </w:rPr>
      </w:pPr>
      <w:r w:rsidRPr="00B7030B">
        <w:rPr>
          <w:rStyle w:val="Hypertext"/>
          <w:color w:val="auto"/>
          <w:u w:val="none"/>
        </w:rPr>
        <w:fldChar w:fldCharType="begin"/>
      </w:r>
      <w:r w:rsidR="0041037A" w:rsidRPr="00B7030B">
        <w:rPr>
          <w:rStyle w:val="Hypertext"/>
          <w:color w:val="auto"/>
          <w:u w:val="none"/>
        </w:rPr>
        <w:instrText xml:space="preserve"> TOC \h \z \c "Figure" </w:instrText>
      </w:r>
      <w:r w:rsidRPr="00B7030B">
        <w:rPr>
          <w:rStyle w:val="Hypertext"/>
          <w:color w:val="auto"/>
          <w:u w:val="none"/>
        </w:rPr>
        <w:fldChar w:fldCharType="separate"/>
      </w:r>
      <w:hyperlink w:anchor="_Toc37942898" w:history="1">
        <w:r w:rsidR="00D8229D" w:rsidRPr="00DC5FB6">
          <w:rPr>
            <w:rStyle w:val="Hyperlink"/>
            <w:noProof/>
          </w:rPr>
          <w:t>Figure 1. An overview of the input files required for CE-QUAL-W2.</w:t>
        </w:r>
        <w:r w:rsidR="00D8229D">
          <w:rPr>
            <w:noProof/>
            <w:webHidden/>
          </w:rPr>
          <w:tab/>
        </w:r>
        <w:r w:rsidR="00D8229D">
          <w:rPr>
            <w:noProof/>
            <w:webHidden/>
          </w:rPr>
          <w:fldChar w:fldCharType="begin"/>
        </w:r>
        <w:r w:rsidR="00D8229D">
          <w:rPr>
            <w:noProof/>
            <w:webHidden/>
          </w:rPr>
          <w:instrText xml:space="preserve"> PAGEREF _Toc37942898 \h </w:instrText>
        </w:r>
        <w:r w:rsidR="00D8229D">
          <w:rPr>
            <w:noProof/>
            <w:webHidden/>
          </w:rPr>
        </w:r>
        <w:r w:rsidR="00D8229D">
          <w:rPr>
            <w:noProof/>
            <w:webHidden/>
          </w:rPr>
          <w:fldChar w:fldCharType="separate"/>
        </w:r>
        <w:r w:rsidR="00795A65">
          <w:rPr>
            <w:noProof/>
            <w:webHidden/>
          </w:rPr>
          <w:t>1</w:t>
        </w:r>
        <w:r w:rsidR="00D8229D">
          <w:rPr>
            <w:noProof/>
            <w:webHidden/>
          </w:rPr>
          <w:fldChar w:fldCharType="end"/>
        </w:r>
      </w:hyperlink>
    </w:p>
    <w:p w14:paraId="64D4CEE6" w14:textId="0D1FEAFE" w:rsidR="00D8229D" w:rsidRDefault="00C51A7D">
      <w:pPr>
        <w:pStyle w:val="TableofFigures"/>
        <w:tabs>
          <w:tab w:val="right" w:leader="dot" w:pos="8630"/>
        </w:tabs>
        <w:rPr>
          <w:rFonts w:eastAsiaTheme="minorEastAsia" w:cstheme="minorBidi"/>
          <w:noProof/>
          <w:snapToGrid/>
          <w:color w:val="auto"/>
          <w:szCs w:val="22"/>
        </w:rPr>
      </w:pPr>
      <w:hyperlink w:anchor="_Toc37942899" w:history="1">
        <w:r w:rsidR="00D8229D" w:rsidRPr="00DC5FB6">
          <w:rPr>
            <w:rStyle w:val="Hyperlink"/>
            <w:noProof/>
          </w:rPr>
          <w:t>Figure 2. CE-QUAL-W2 generated output files.</w:t>
        </w:r>
        <w:r w:rsidR="00D8229D">
          <w:rPr>
            <w:noProof/>
            <w:webHidden/>
          </w:rPr>
          <w:tab/>
        </w:r>
        <w:r w:rsidR="00D8229D">
          <w:rPr>
            <w:noProof/>
            <w:webHidden/>
          </w:rPr>
          <w:fldChar w:fldCharType="begin"/>
        </w:r>
        <w:r w:rsidR="00D8229D">
          <w:rPr>
            <w:noProof/>
            <w:webHidden/>
          </w:rPr>
          <w:instrText xml:space="preserve"> PAGEREF _Toc37942899 \h </w:instrText>
        </w:r>
        <w:r w:rsidR="00D8229D">
          <w:rPr>
            <w:noProof/>
            <w:webHidden/>
          </w:rPr>
        </w:r>
        <w:r w:rsidR="00D8229D">
          <w:rPr>
            <w:noProof/>
            <w:webHidden/>
          </w:rPr>
          <w:fldChar w:fldCharType="separate"/>
        </w:r>
        <w:r w:rsidR="00795A65">
          <w:rPr>
            <w:noProof/>
            <w:webHidden/>
          </w:rPr>
          <w:t>2</w:t>
        </w:r>
        <w:r w:rsidR="00D8229D">
          <w:rPr>
            <w:noProof/>
            <w:webHidden/>
          </w:rPr>
          <w:fldChar w:fldCharType="end"/>
        </w:r>
      </w:hyperlink>
    </w:p>
    <w:p w14:paraId="53123568" w14:textId="77B0DBB0" w:rsidR="00D8229D" w:rsidRDefault="00C51A7D">
      <w:pPr>
        <w:pStyle w:val="TableofFigures"/>
        <w:tabs>
          <w:tab w:val="right" w:leader="dot" w:pos="8630"/>
        </w:tabs>
        <w:rPr>
          <w:rFonts w:eastAsiaTheme="minorEastAsia" w:cstheme="minorBidi"/>
          <w:noProof/>
          <w:snapToGrid/>
          <w:color w:val="auto"/>
          <w:szCs w:val="22"/>
        </w:rPr>
      </w:pPr>
      <w:hyperlink w:anchor="_Toc37942900" w:history="1">
        <w:r w:rsidR="00D8229D" w:rsidRPr="00DC5FB6">
          <w:rPr>
            <w:rStyle w:val="Hyperlink"/>
            <w:noProof/>
          </w:rPr>
          <w:t>Figure 3. Layer numbers and segments for a sloping waterbody where segment 9 is the last active segment of the waterbody.  EBOT is 268.82 m, which is the lowest elevation in the waterbody and is the bottom elevation of layer 13 or KMX-1 (where KMX=14).</w:t>
        </w:r>
        <w:r w:rsidR="00D8229D">
          <w:rPr>
            <w:noProof/>
            <w:webHidden/>
          </w:rPr>
          <w:tab/>
        </w:r>
        <w:r w:rsidR="00D8229D">
          <w:rPr>
            <w:noProof/>
            <w:webHidden/>
          </w:rPr>
          <w:fldChar w:fldCharType="begin"/>
        </w:r>
        <w:r w:rsidR="00D8229D">
          <w:rPr>
            <w:noProof/>
            <w:webHidden/>
          </w:rPr>
          <w:instrText xml:space="preserve"> PAGEREF _Toc37942900 \h </w:instrText>
        </w:r>
        <w:r w:rsidR="00D8229D">
          <w:rPr>
            <w:noProof/>
            <w:webHidden/>
          </w:rPr>
        </w:r>
        <w:r w:rsidR="00D8229D">
          <w:rPr>
            <w:noProof/>
            <w:webHidden/>
          </w:rPr>
          <w:fldChar w:fldCharType="separate"/>
        </w:r>
        <w:r w:rsidR="00795A65">
          <w:rPr>
            <w:noProof/>
            <w:webHidden/>
          </w:rPr>
          <w:t>18</w:t>
        </w:r>
        <w:r w:rsidR="00D8229D">
          <w:rPr>
            <w:noProof/>
            <w:webHidden/>
          </w:rPr>
          <w:fldChar w:fldCharType="end"/>
        </w:r>
      </w:hyperlink>
    </w:p>
    <w:p w14:paraId="7C97A72D" w14:textId="41226A23" w:rsidR="00D8229D" w:rsidRDefault="00C51A7D">
      <w:pPr>
        <w:pStyle w:val="TableofFigures"/>
        <w:tabs>
          <w:tab w:val="right" w:leader="dot" w:pos="8630"/>
        </w:tabs>
        <w:rPr>
          <w:rFonts w:eastAsiaTheme="minorEastAsia" w:cstheme="minorBidi"/>
          <w:noProof/>
          <w:snapToGrid/>
          <w:color w:val="auto"/>
          <w:szCs w:val="22"/>
        </w:rPr>
      </w:pPr>
      <w:hyperlink w:anchor="_Toc37942901" w:history="1">
        <w:r w:rsidR="00D8229D" w:rsidRPr="00DC5FB6">
          <w:rPr>
            <w:rStyle w:val="Hyperlink"/>
            <w:noProof/>
          </w:rPr>
          <w:t>Figure 4. Layer numbers and segments for a branch with a zero slope where segment  37 is the last active segment of the branch.  EBOT for this waterbody is 261.21 m and is the bottom elevation of layer 13 or KMX-1 (where KMX=14).</w:t>
        </w:r>
        <w:r w:rsidR="00D8229D">
          <w:rPr>
            <w:noProof/>
            <w:webHidden/>
          </w:rPr>
          <w:tab/>
        </w:r>
        <w:r w:rsidR="00D8229D">
          <w:rPr>
            <w:noProof/>
            <w:webHidden/>
          </w:rPr>
          <w:fldChar w:fldCharType="begin"/>
        </w:r>
        <w:r w:rsidR="00D8229D">
          <w:rPr>
            <w:noProof/>
            <w:webHidden/>
          </w:rPr>
          <w:instrText xml:space="preserve"> PAGEREF _Toc37942901 \h </w:instrText>
        </w:r>
        <w:r w:rsidR="00D8229D">
          <w:rPr>
            <w:noProof/>
            <w:webHidden/>
          </w:rPr>
        </w:r>
        <w:r w:rsidR="00D8229D">
          <w:rPr>
            <w:noProof/>
            <w:webHidden/>
          </w:rPr>
          <w:fldChar w:fldCharType="separate"/>
        </w:r>
        <w:r w:rsidR="00795A65">
          <w:rPr>
            <w:noProof/>
            <w:webHidden/>
          </w:rPr>
          <w:t>18</w:t>
        </w:r>
        <w:r w:rsidR="00D8229D">
          <w:rPr>
            <w:noProof/>
            <w:webHidden/>
          </w:rPr>
          <w:fldChar w:fldCharType="end"/>
        </w:r>
      </w:hyperlink>
    </w:p>
    <w:p w14:paraId="60F565BA" w14:textId="445516B2" w:rsidR="00D8229D" w:rsidRDefault="00C51A7D">
      <w:pPr>
        <w:pStyle w:val="TableofFigures"/>
        <w:tabs>
          <w:tab w:val="right" w:leader="dot" w:pos="8630"/>
        </w:tabs>
        <w:rPr>
          <w:rFonts w:eastAsiaTheme="minorEastAsia" w:cstheme="minorBidi"/>
          <w:noProof/>
          <w:snapToGrid/>
          <w:color w:val="auto"/>
          <w:szCs w:val="22"/>
        </w:rPr>
      </w:pPr>
      <w:hyperlink w:anchor="_Toc37942902" w:history="1">
        <w:r w:rsidR="00D8229D" w:rsidRPr="00DC5FB6">
          <w:rPr>
            <w:rStyle w:val="Hyperlink"/>
            <w:noProof/>
            <w:highlight w:val="yellow"/>
          </w:rPr>
          <w:t>Figure 5. Cross-section of current rectangular grid system</w:t>
        </w:r>
        <w:r w:rsidR="00D8229D">
          <w:rPr>
            <w:noProof/>
            <w:webHidden/>
          </w:rPr>
          <w:tab/>
        </w:r>
        <w:r w:rsidR="00D8229D">
          <w:rPr>
            <w:noProof/>
            <w:webHidden/>
          </w:rPr>
          <w:fldChar w:fldCharType="begin"/>
        </w:r>
        <w:r w:rsidR="00D8229D">
          <w:rPr>
            <w:noProof/>
            <w:webHidden/>
          </w:rPr>
          <w:instrText xml:space="preserve"> PAGEREF _Toc37942902 \h </w:instrText>
        </w:r>
        <w:r w:rsidR="00D8229D">
          <w:rPr>
            <w:noProof/>
            <w:webHidden/>
          </w:rPr>
        </w:r>
        <w:r w:rsidR="00D8229D">
          <w:rPr>
            <w:noProof/>
            <w:webHidden/>
          </w:rPr>
          <w:fldChar w:fldCharType="separate"/>
        </w:r>
        <w:r w:rsidR="00795A65">
          <w:rPr>
            <w:noProof/>
            <w:webHidden/>
          </w:rPr>
          <w:t>20</w:t>
        </w:r>
        <w:r w:rsidR="00D8229D">
          <w:rPr>
            <w:noProof/>
            <w:webHidden/>
          </w:rPr>
          <w:fldChar w:fldCharType="end"/>
        </w:r>
      </w:hyperlink>
    </w:p>
    <w:p w14:paraId="414C7E7E" w14:textId="37E5009D" w:rsidR="00D8229D" w:rsidRDefault="00C51A7D">
      <w:pPr>
        <w:pStyle w:val="TableofFigures"/>
        <w:tabs>
          <w:tab w:val="right" w:leader="dot" w:pos="8630"/>
        </w:tabs>
        <w:rPr>
          <w:rFonts w:eastAsiaTheme="minorEastAsia" w:cstheme="minorBidi"/>
          <w:noProof/>
          <w:snapToGrid/>
          <w:color w:val="auto"/>
          <w:szCs w:val="22"/>
        </w:rPr>
      </w:pPr>
      <w:hyperlink w:anchor="_Toc37942903" w:history="1">
        <w:r w:rsidR="00D8229D" w:rsidRPr="00DC5FB6">
          <w:rPr>
            <w:rStyle w:val="Hyperlink"/>
            <w:noProof/>
            <w:highlight w:val="yellow"/>
          </w:rPr>
          <w:t>Figure 6. Various solutions to fitting a cross-section –trapezoidal layers compared to multiple rectangular layers.</w:t>
        </w:r>
        <w:r w:rsidR="00D8229D">
          <w:rPr>
            <w:noProof/>
            <w:webHidden/>
          </w:rPr>
          <w:tab/>
        </w:r>
        <w:r w:rsidR="00D8229D">
          <w:rPr>
            <w:noProof/>
            <w:webHidden/>
          </w:rPr>
          <w:fldChar w:fldCharType="begin"/>
        </w:r>
        <w:r w:rsidR="00D8229D">
          <w:rPr>
            <w:noProof/>
            <w:webHidden/>
          </w:rPr>
          <w:instrText xml:space="preserve"> PAGEREF _Toc37942903 \h </w:instrText>
        </w:r>
        <w:r w:rsidR="00D8229D">
          <w:rPr>
            <w:noProof/>
            <w:webHidden/>
          </w:rPr>
        </w:r>
        <w:r w:rsidR="00D8229D">
          <w:rPr>
            <w:noProof/>
            <w:webHidden/>
          </w:rPr>
          <w:fldChar w:fldCharType="separate"/>
        </w:r>
        <w:r w:rsidR="00795A65">
          <w:rPr>
            <w:noProof/>
            <w:webHidden/>
          </w:rPr>
          <w:t>20</w:t>
        </w:r>
        <w:r w:rsidR="00D8229D">
          <w:rPr>
            <w:noProof/>
            <w:webHidden/>
          </w:rPr>
          <w:fldChar w:fldCharType="end"/>
        </w:r>
      </w:hyperlink>
    </w:p>
    <w:p w14:paraId="2E9D6D29" w14:textId="51A8E097" w:rsidR="00D8229D" w:rsidRDefault="00C51A7D">
      <w:pPr>
        <w:pStyle w:val="TableofFigures"/>
        <w:tabs>
          <w:tab w:val="right" w:leader="dot" w:pos="8630"/>
        </w:tabs>
        <w:rPr>
          <w:rFonts w:eastAsiaTheme="minorEastAsia" w:cstheme="minorBidi"/>
          <w:noProof/>
          <w:snapToGrid/>
          <w:color w:val="auto"/>
          <w:szCs w:val="22"/>
        </w:rPr>
      </w:pPr>
      <w:hyperlink w:anchor="_Toc37942904" w:history="1">
        <w:r w:rsidR="00D8229D" w:rsidRPr="00DC5FB6">
          <w:rPr>
            <w:rStyle w:val="Hyperlink"/>
            <w:noProof/>
          </w:rPr>
          <w:t>Figure 7 Downstream pipe DOWN designation.</w:t>
        </w:r>
        <w:r w:rsidR="00D8229D">
          <w:rPr>
            <w:noProof/>
            <w:webHidden/>
          </w:rPr>
          <w:tab/>
        </w:r>
        <w:r w:rsidR="00D8229D">
          <w:rPr>
            <w:noProof/>
            <w:webHidden/>
          </w:rPr>
          <w:fldChar w:fldCharType="begin"/>
        </w:r>
        <w:r w:rsidR="00D8229D">
          <w:rPr>
            <w:noProof/>
            <w:webHidden/>
          </w:rPr>
          <w:instrText xml:space="preserve"> PAGEREF _Toc37942904 \h </w:instrText>
        </w:r>
        <w:r w:rsidR="00D8229D">
          <w:rPr>
            <w:noProof/>
            <w:webHidden/>
          </w:rPr>
        </w:r>
        <w:r w:rsidR="00D8229D">
          <w:rPr>
            <w:noProof/>
            <w:webHidden/>
          </w:rPr>
          <w:fldChar w:fldCharType="separate"/>
        </w:r>
        <w:r w:rsidR="00795A65">
          <w:rPr>
            <w:noProof/>
            <w:webHidden/>
          </w:rPr>
          <w:t>44</w:t>
        </w:r>
        <w:r w:rsidR="00D8229D">
          <w:rPr>
            <w:noProof/>
            <w:webHidden/>
          </w:rPr>
          <w:fldChar w:fldCharType="end"/>
        </w:r>
      </w:hyperlink>
    </w:p>
    <w:p w14:paraId="68717903" w14:textId="25D113D4" w:rsidR="00D8229D" w:rsidRDefault="00C51A7D">
      <w:pPr>
        <w:pStyle w:val="TableofFigures"/>
        <w:tabs>
          <w:tab w:val="right" w:leader="dot" w:pos="8630"/>
        </w:tabs>
        <w:rPr>
          <w:rFonts w:eastAsiaTheme="minorEastAsia" w:cstheme="minorBidi"/>
          <w:noProof/>
          <w:snapToGrid/>
          <w:color w:val="auto"/>
          <w:szCs w:val="22"/>
        </w:rPr>
      </w:pPr>
      <w:hyperlink w:anchor="_Toc37942905" w:history="1">
        <w:r w:rsidR="00D8229D" w:rsidRPr="00DC5FB6">
          <w:rPr>
            <w:rStyle w:val="Hyperlink"/>
            <w:noProof/>
          </w:rPr>
          <w:t>Figure 8. Lateral pipe LAT designation.</w:t>
        </w:r>
        <w:r w:rsidR="00D8229D">
          <w:rPr>
            <w:noProof/>
            <w:webHidden/>
          </w:rPr>
          <w:tab/>
        </w:r>
        <w:r w:rsidR="00D8229D">
          <w:rPr>
            <w:noProof/>
            <w:webHidden/>
          </w:rPr>
          <w:fldChar w:fldCharType="begin"/>
        </w:r>
        <w:r w:rsidR="00D8229D">
          <w:rPr>
            <w:noProof/>
            <w:webHidden/>
          </w:rPr>
          <w:instrText xml:space="preserve"> PAGEREF _Toc37942905 \h </w:instrText>
        </w:r>
        <w:r w:rsidR="00D8229D">
          <w:rPr>
            <w:noProof/>
            <w:webHidden/>
          </w:rPr>
        </w:r>
        <w:r w:rsidR="00D8229D">
          <w:rPr>
            <w:noProof/>
            <w:webHidden/>
          </w:rPr>
          <w:fldChar w:fldCharType="separate"/>
        </w:r>
        <w:r w:rsidR="00795A65">
          <w:rPr>
            <w:noProof/>
            <w:webHidden/>
          </w:rPr>
          <w:t>44</w:t>
        </w:r>
        <w:r w:rsidR="00D8229D">
          <w:rPr>
            <w:noProof/>
            <w:webHidden/>
          </w:rPr>
          <w:fldChar w:fldCharType="end"/>
        </w:r>
      </w:hyperlink>
    </w:p>
    <w:p w14:paraId="643C4DFE" w14:textId="52621B9A" w:rsidR="00D8229D" w:rsidRDefault="00C51A7D">
      <w:pPr>
        <w:pStyle w:val="TableofFigures"/>
        <w:tabs>
          <w:tab w:val="right" w:leader="dot" w:pos="8630"/>
        </w:tabs>
        <w:rPr>
          <w:rFonts w:eastAsiaTheme="minorEastAsia" w:cstheme="minorBidi"/>
          <w:noProof/>
          <w:snapToGrid/>
          <w:color w:val="auto"/>
          <w:szCs w:val="22"/>
        </w:rPr>
      </w:pPr>
      <w:hyperlink w:anchor="_Toc37942906" w:history="1">
        <w:r w:rsidR="00D8229D" w:rsidRPr="00DC5FB6">
          <w:rPr>
            <w:rStyle w:val="Hyperlink"/>
            <w:noProof/>
          </w:rPr>
          <w:t>Figure 9. Downstream spillway DOWN designation.</w:t>
        </w:r>
        <w:r w:rsidR="00D8229D">
          <w:rPr>
            <w:noProof/>
            <w:webHidden/>
          </w:rPr>
          <w:tab/>
        </w:r>
        <w:r w:rsidR="00D8229D">
          <w:rPr>
            <w:noProof/>
            <w:webHidden/>
          </w:rPr>
          <w:fldChar w:fldCharType="begin"/>
        </w:r>
        <w:r w:rsidR="00D8229D">
          <w:rPr>
            <w:noProof/>
            <w:webHidden/>
          </w:rPr>
          <w:instrText xml:space="preserve"> PAGEREF _Toc37942906 \h </w:instrText>
        </w:r>
        <w:r w:rsidR="00D8229D">
          <w:rPr>
            <w:noProof/>
            <w:webHidden/>
          </w:rPr>
        </w:r>
        <w:r w:rsidR="00D8229D">
          <w:rPr>
            <w:noProof/>
            <w:webHidden/>
          </w:rPr>
          <w:fldChar w:fldCharType="separate"/>
        </w:r>
        <w:r w:rsidR="00795A65">
          <w:rPr>
            <w:noProof/>
            <w:webHidden/>
          </w:rPr>
          <w:t>48</w:t>
        </w:r>
        <w:r w:rsidR="00D8229D">
          <w:rPr>
            <w:noProof/>
            <w:webHidden/>
          </w:rPr>
          <w:fldChar w:fldCharType="end"/>
        </w:r>
      </w:hyperlink>
    </w:p>
    <w:p w14:paraId="7888E44F" w14:textId="0F001553" w:rsidR="00D8229D" w:rsidRDefault="00C51A7D">
      <w:pPr>
        <w:pStyle w:val="TableofFigures"/>
        <w:tabs>
          <w:tab w:val="right" w:leader="dot" w:pos="8630"/>
        </w:tabs>
        <w:rPr>
          <w:rFonts w:eastAsiaTheme="minorEastAsia" w:cstheme="minorBidi"/>
          <w:noProof/>
          <w:snapToGrid/>
          <w:color w:val="auto"/>
          <w:szCs w:val="22"/>
        </w:rPr>
      </w:pPr>
      <w:hyperlink w:anchor="_Toc37942907" w:history="1">
        <w:r w:rsidR="00D8229D" w:rsidRPr="00DC5FB6">
          <w:rPr>
            <w:rStyle w:val="Hyperlink"/>
            <w:noProof/>
          </w:rPr>
          <w:t>Figure 10. Lateral spillway LAT designation.</w:t>
        </w:r>
        <w:r w:rsidR="00D8229D">
          <w:rPr>
            <w:noProof/>
            <w:webHidden/>
          </w:rPr>
          <w:tab/>
        </w:r>
        <w:r w:rsidR="00D8229D">
          <w:rPr>
            <w:noProof/>
            <w:webHidden/>
          </w:rPr>
          <w:fldChar w:fldCharType="begin"/>
        </w:r>
        <w:r w:rsidR="00D8229D">
          <w:rPr>
            <w:noProof/>
            <w:webHidden/>
          </w:rPr>
          <w:instrText xml:space="preserve"> PAGEREF _Toc37942907 \h </w:instrText>
        </w:r>
        <w:r w:rsidR="00D8229D">
          <w:rPr>
            <w:noProof/>
            <w:webHidden/>
          </w:rPr>
        </w:r>
        <w:r w:rsidR="00D8229D">
          <w:rPr>
            <w:noProof/>
            <w:webHidden/>
          </w:rPr>
          <w:fldChar w:fldCharType="separate"/>
        </w:r>
        <w:r w:rsidR="00795A65">
          <w:rPr>
            <w:noProof/>
            <w:webHidden/>
          </w:rPr>
          <w:t>48</w:t>
        </w:r>
        <w:r w:rsidR="00D8229D">
          <w:rPr>
            <w:noProof/>
            <w:webHidden/>
          </w:rPr>
          <w:fldChar w:fldCharType="end"/>
        </w:r>
      </w:hyperlink>
    </w:p>
    <w:p w14:paraId="36AB9F24" w14:textId="2F43CF16" w:rsidR="00D8229D" w:rsidRDefault="00C51A7D">
      <w:pPr>
        <w:pStyle w:val="TableofFigures"/>
        <w:tabs>
          <w:tab w:val="right" w:leader="dot" w:pos="8630"/>
        </w:tabs>
        <w:rPr>
          <w:rFonts w:eastAsiaTheme="minorEastAsia" w:cstheme="minorBidi"/>
          <w:noProof/>
          <w:snapToGrid/>
          <w:color w:val="auto"/>
          <w:szCs w:val="22"/>
        </w:rPr>
      </w:pPr>
      <w:hyperlink w:anchor="_Toc37942908" w:history="1">
        <w:r w:rsidR="00D8229D" w:rsidRPr="00DC5FB6">
          <w:rPr>
            <w:rStyle w:val="Hyperlink"/>
            <w:noProof/>
          </w:rPr>
          <w:t>Figure 11. Downstream gate DOWN designation.</w:t>
        </w:r>
        <w:r w:rsidR="00D8229D">
          <w:rPr>
            <w:noProof/>
            <w:webHidden/>
          </w:rPr>
          <w:tab/>
        </w:r>
        <w:r w:rsidR="00D8229D">
          <w:rPr>
            <w:noProof/>
            <w:webHidden/>
          </w:rPr>
          <w:fldChar w:fldCharType="begin"/>
        </w:r>
        <w:r w:rsidR="00D8229D">
          <w:rPr>
            <w:noProof/>
            <w:webHidden/>
          </w:rPr>
          <w:instrText xml:space="preserve"> PAGEREF _Toc37942908 \h </w:instrText>
        </w:r>
        <w:r w:rsidR="00D8229D">
          <w:rPr>
            <w:noProof/>
            <w:webHidden/>
          </w:rPr>
        </w:r>
        <w:r w:rsidR="00D8229D">
          <w:rPr>
            <w:noProof/>
            <w:webHidden/>
          </w:rPr>
          <w:fldChar w:fldCharType="separate"/>
        </w:r>
        <w:r w:rsidR="00795A65">
          <w:rPr>
            <w:noProof/>
            <w:webHidden/>
          </w:rPr>
          <w:t>55</w:t>
        </w:r>
        <w:r w:rsidR="00D8229D">
          <w:rPr>
            <w:noProof/>
            <w:webHidden/>
          </w:rPr>
          <w:fldChar w:fldCharType="end"/>
        </w:r>
      </w:hyperlink>
    </w:p>
    <w:p w14:paraId="7104E60B" w14:textId="6F263CC0" w:rsidR="00D8229D" w:rsidRDefault="00C51A7D">
      <w:pPr>
        <w:pStyle w:val="TableofFigures"/>
        <w:tabs>
          <w:tab w:val="right" w:leader="dot" w:pos="8630"/>
        </w:tabs>
        <w:rPr>
          <w:rFonts w:eastAsiaTheme="minorEastAsia" w:cstheme="minorBidi"/>
          <w:noProof/>
          <w:snapToGrid/>
          <w:color w:val="auto"/>
          <w:szCs w:val="22"/>
        </w:rPr>
      </w:pPr>
      <w:hyperlink w:anchor="_Toc37942909" w:history="1">
        <w:r w:rsidR="00D8229D" w:rsidRPr="00DC5FB6">
          <w:rPr>
            <w:rStyle w:val="Hyperlink"/>
            <w:noProof/>
          </w:rPr>
          <w:t>Figure 12. Lateral gate LAT designation.</w:t>
        </w:r>
        <w:r w:rsidR="00D8229D">
          <w:rPr>
            <w:noProof/>
            <w:webHidden/>
          </w:rPr>
          <w:tab/>
        </w:r>
        <w:r w:rsidR="00D8229D">
          <w:rPr>
            <w:noProof/>
            <w:webHidden/>
          </w:rPr>
          <w:fldChar w:fldCharType="begin"/>
        </w:r>
        <w:r w:rsidR="00D8229D">
          <w:rPr>
            <w:noProof/>
            <w:webHidden/>
          </w:rPr>
          <w:instrText xml:space="preserve"> PAGEREF _Toc37942909 \h </w:instrText>
        </w:r>
        <w:r w:rsidR="00D8229D">
          <w:rPr>
            <w:noProof/>
            <w:webHidden/>
          </w:rPr>
        </w:r>
        <w:r w:rsidR="00D8229D">
          <w:rPr>
            <w:noProof/>
            <w:webHidden/>
          </w:rPr>
          <w:fldChar w:fldCharType="separate"/>
        </w:r>
        <w:r w:rsidR="00795A65">
          <w:rPr>
            <w:noProof/>
            <w:webHidden/>
          </w:rPr>
          <w:t>56</w:t>
        </w:r>
        <w:r w:rsidR="00D8229D">
          <w:rPr>
            <w:noProof/>
            <w:webHidden/>
          </w:rPr>
          <w:fldChar w:fldCharType="end"/>
        </w:r>
      </w:hyperlink>
    </w:p>
    <w:p w14:paraId="63FA1626" w14:textId="6FBC31A9" w:rsidR="00D8229D" w:rsidRDefault="00C51A7D">
      <w:pPr>
        <w:pStyle w:val="TableofFigures"/>
        <w:tabs>
          <w:tab w:val="right" w:leader="dot" w:pos="8630"/>
        </w:tabs>
        <w:rPr>
          <w:rFonts w:eastAsiaTheme="minorEastAsia" w:cstheme="minorBidi"/>
          <w:noProof/>
          <w:snapToGrid/>
          <w:color w:val="auto"/>
          <w:szCs w:val="22"/>
        </w:rPr>
      </w:pPr>
      <w:hyperlink w:anchor="_Toc37942910" w:history="1">
        <w:r w:rsidR="00D8229D" w:rsidRPr="00DC5FB6">
          <w:rPr>
            <w:rStyle w:val="Hyperlink"/>
            <w:noProof/>
          </w:rPr>
          <w:t>Figure 13. Definition of pump EOFFPU and EONPU if [IDPU] is positive.</w:t>
        </w:r>
        <w:r w:rsidR="00D8229D">
          <w:rPr>
            <w:noProof/>
            <w:webHidden/>
          </w:rPr>
          <w:tab/>
        </w:r>
        <w:r w:rsidR="00D8229D">
          <w:rPr>
            <w:noProof/>
            <w:webHidden/>
          </w:rPr>
          <w:fldChar w:fldCharType="begin"/>
        </w:r>
        <w:r w:rsidR="00D8229D">
          <w:rPr>
            <w:noProof/>
            <w:webHidden/>
          </w:rPr>
          <w:instrText xml:space="preserve"> PAGEREF _Toc37942910 \h </w:instrText>
        </w:r>
        <w:r w:rsidR="00D8229D">
          <w:rPr>
            <w:noProof/>
            <w:webHidden/>
          </w:rPr>
        </w:r>
        <w:r w:rsidR="00D8229D">
          <w:rPr>
            <w:noProof/>
            <w:webHidden/>
          </w:rPr>
          <w:fldChar w:fldCharType="separate"/>
        </w:r>
        <w:r w:rsidR="00795A65">
          <w:rPr>
            <w:noProof/>
            <w:webHidden/>
          </w:rPr>
          <w:t>63</w:t>
        </w:r>
        <w:r w:rsidR="00D8229D">
          <w:rPr>
            <w:noProof/>
            <w:webHidden/>
          </w:rPr>
          <w:fldChar w:fldCharType="end"/>
        </w:r>
      </w:hyperlink>
    </w:p>
    <w:p w14:paraId="0C30AE36" w14:textId="5D9735D9" w:rsidR="00D8229D" w:rsidRDefault="00C51A7D">
      <w:pPr>
        <w:pStyle w:val="TableofFigures"/>
        <w:tabs>
          <w:tab w:val="right" w:leader="dot" w:pos="8630"/>
        </w:tabs>
        <w:rPr>
          <w:rFonts w:eastAsiaTheme="minorEastAsia" w:cstheme="minorBidi"/>
          <w:noProof/>
          <w:snapToGrid/>
          <w:color w:val="auto"/>
          <w:szCs w:val="22"/>
        </w:rPr>
      </w:pPr>
      <w:hyperlink w:anchor="_Toc37942911" w:history="1">
        <w:r w:rsidR="00D8229D" w:rsidRPr="00DC5FB6">
          <w:rPr>
            <w:rStyle w:val="Hyperlink"/>
            <w:noProof/>
          </w:rPr>
          <w:t>Figure 14. Downstream pump DOWN designation.</w:t>
        </w:r>
        <w:r w:rsidR="00D8229D">
          <w:rPr>
            <w:noProof/>
            <w:webHidden/>
          </w:rPr>
          <w:tab/>
        </w:r>
        <w:r w:rsidR="00D8229D">
          <w:rPr>
            <w:noProof/>
            <w:webHidden/>
          </w:rPr>
          <w:fldChar w:fldCharType="begin"/>
        </w:r>
        <w:r w:rsidR="00D8229D">
          <w:rPr>
            <w:noProof/>
            <w:webHidden/>
          </w:rPr>
          <w:instrText xml:space="preserve"> PAGEREF _Toc37942911 \h </w:instrText>
        </w:r>
        <w:r w:rsidR="00D8229D">
          <w:rPr>
            <w:noProof/>
            <w:webHidden/>
          </w:rPr>
        </w:r>
        <w:r w:rsidR="00D8229D">
          <w:rPr>
            <w:noProof/>
            <w:webHidden/>
          </w:rPr>
          <w:fldChar w:fldCharType="separate"/>
        </w:r>
        <w:r w:rsidR="00795A65">
          <w:rPr>
            <w:noProof/>
            <w:webHidden/>
          </w:rPr>
          <w:t>64</w:t>
        </w:r>
        <w:r w:rsidR="00D8229D">
          <w:rPr>
            <w:noProof/>
            <w:webHidden/>
          </w:rPr>
          <w:fldChar w:fldCharType="end"/>
        </w:r>
      </w:hyperlink>
    </w:p>
    <w:p w14:paraId="42981181" w14:textId="62BF5501" w:rsidR="00D8229D" w:rsidRDefault="00C51A7D">
      <w:pPr>
        <w:pStyle w:val="TableofFigures"/>
        <w:tabs>
          <w:tab w:val="right" w:leader="dot" w:pos="8630"/>
        </w:tabs>
        <w:rPr>
          <w:rFonts w:eastAsiaTheme="minorEastAsia" w:cstheme="minorBidi"/>
          <w:noProof/>
          <w:snapToGrid/>
          <w:color w:val="auto"/>
          <w:szCs w:val="22"/>
        </w:rPr>
      </w:pPr>
      <w:hyperlink w:anchor="_Toc37942912" w:history="1">
        <w:r w:rsidR="00D8229D" w:rsidRPr="00DC5FB6">
          <w:rPr>
            <w:rStyle w:val="Hyperlink"/>
            <w:noProof/>
          </w:rPr>
          <w:t>Figure 15. lateral pump LAT designation.</w:t>
        </w:r>
        <w:r w:rsidR="00D8229D">
          <w:rPr>
            <w:noProof/>
            <w:webHidden/>
          </w:rPr>
          <w:tab/>
        </w:r>
        <w:r w:rsidR="00D8229D">
          <w:rPr>
            <w:noProof/>
            <w:webHidden/>
          </w:rPr>
          <w:fldChar w:fldCharType="begin"/>
        </w:r>
        <w:r w:rsidR="00D8229D">
          <w:rPr>
            <w:noProof/>
            <w:webHidden/>
          </w:rPr>
          <w:instrText xml:space="preserve"> PAGEREF _Toc37942912 \h </w:instrText>
        </w:r>
        <w:r w:rsidR="00D8229D">
          <w:rPr>
            <w:noProof/>
            <w:webHidden/>
          </w:rPr>
        </w:r>
        <w:r w:rsidR="00D8229D">
          <w:rPr>
            <w:noProof/>
            <w:webHidden/>
          </w:rPr>
          <w:fldChar w:fldCharType="separate"/>
        </w:r>
        <w:r w:rsidR="00795A65">
          <w:rPr>
            <w:noProof/>
            <w:webHidden/>
          </w:rPr>
          <w:t>64</w:t>
        </w:r>
        <w:r w:rsidR="00D8229D">
          <w:rPr>
            <w:noProof/>
            <w:webHidden/>
          </w:rPr>
          <w:fldChar w:fldCharType="end"/>
        </w:r>
      </w:hyperlink>
    </w:p>
    <w:p w14:paraId="5EE44B11" w14:textId="138025C7" w:rsidR="00D8229D" w:rsidRDefault="00C51A7D">
      <w:pPr>
        <w:pStyle w:val="TableofFigures"/>
        <w:tabs>
          <w:tab w:val="right" w:leader="dot" w:pos="8630"/>
        </w:tabs>
        <w:rPr>
          <w:rFonts w:eastAsiaTheme="minorEastAsia" w:cstheme="minorBidi"/>
          <w:noProof/>
          <w:snapToGrid/>
          <w:color w:val="auto"/>
          <w:szCs w:val="22"/>
        </w:rPr>
      </w:pPr>
      <w:hyperlink w:anchor="_Toc37942913" w:history="1">
        <w:r w:rsidR="00D8229D" w:rsidRPr="00DC5FB6">
          <w:rPr>
            <w:rStyle w:val="Hyperlink"/>
            <w:noProof/>
          </w:rPr>
          <w:t>Figure 16. Definition of EOFFPU and EONPU when [IDPU] is negative.</w:t>
        </w:r>
        <w:r w:rsidR="00D8229D">
          <w:rPr>
            <w:noProof/>
            <w:webHidden/>
          </w:rPr>
          <w:tab/>
        </w:r>
        <w:r w:rsidR="00D8229D">
          <w:rPr>
            <w:noProof/>
            <w:webHidden/>
          </w:rPr>
          <w:fldChar w:fldCharType="begin"/>
        </w:r>
        <w:r w:rsidR="00D8229D">
          <w:rPr>
            <w:noProof/>
            <w:webHidden/>
          </w:rPr>
          <w:instrText xml:space="preserve"> PAGEREF _Toc37942913 \h </w:instrText>
        </w:r>
        <w:r w:rsidR="00D8229D">
          <w:rPr>
            <w:noProof/>
            <w:webHidden/>
          </w:rPr>
        </w:r>
        <w:r w:rsidR="00D8229D">
          <w:rPr>
            <w:noProof/>
            <w:webHidden/>
          </w:rPr>
          <w:fldChar w:fldCharType="separate"/>
        </w:r>
        <w:r w:rsidR="00795A65">
          <w:rPr>
            <w:noProof/>
            <w:webHidden/>
          </w:rPr>
          <w:t>65</w:t>
        </w:r>
        <w:r w:rsidR="00D8229D">
          <w:rPr>
            <w:noProof/>
            <w:webHidden/>
          </w:rPr>
          <w:fldChar w:fldCharType="end"/>
        </w:r>
      </w:hyperlink>
    </w:p>
    <w:p w14:paraId="7720B6C5" w14:textId="527630A3" w:rsidR="00D8229D" w:rsidRDefault="00C51A7D">
      <w:pPr>
        <w:pStyle w:val="TableofFigures"/>
        <w:tabs>
          <w:tab w:val="right" w:leader="dot" w:pos="8630"/>
        </w:tabs>
        <w:rPr>
          <w:rFonts w:eastAsiaTheme="minorEastAsia" w:cstheme="minorBidi"/>
          <w:noProof/>
          <w:snapToGrid/>
          <w:color w:val="auto"/>
          <w:szCs w:val="22"/>
        </w:rPr>
      </w:pPr>
      <w:hyperlink w:anchor="_Toc37942914" w:history="1">
        <w:r w:rsidR="00D8229D" w:rsidRPr="00DC5FB6">
          <w:rPr>
            <w:rStyle w:val="Hyperlink"/>
            <w:noProof/>
          </w:rPr>
          <w:t>Figure 17. Description of internal weir in CE-QUAL-W2 at downstream side of segment.</w:t>
        </w:r>
        <w:r w:rsidR="00D8229D">
          <w:rPr>
            <w:noProof/>
            <w:webHidden/>
          </w:rPr>
          <w:tab/>
        </w:r>
        <w:r w:rsidR="00D8229D">
          <w:rPr>
            <w:noProof/>
            <w:webHidden/>
          </w:rPr>
          <w:fldChar w:fldCharType="begin"/>
        </w:r>
        <w:r w:rsidR="00D8229D">
          <w:rPr>
            <w:noProof/>
            <w:webHidden/>
          </w:rPr>
          <w:instrText xml:space="preserve"> PAGEREF _Toc37942914 \h </w:instrText>
        </w:r>
        <w:r w:rsidR="00D8229D">
          <w:rPr>
            <w:noProof/>
            <w:webHidden/>
          </w:rPr>
        </w:r>
        <w:r w:rsidR="00D8229D">
          <w:rPr>
            <w:noProof/>
            <w:webHidden/>
          </w:rPr>
          <w:fldChar w:fldCharType="separate"/>
        </w:r>
        <w:r w:rsidR="00795A65">
          <w:rPr>
            <w:noProof/>
            <w:webHidden/>
          </w:rPr>
          <w:t>67</w:t>
        </w:r>
        <w:r w:rsidR="00D8229D">
          <w:rPr>
            <w:noProof/>
            <w:webHidden/>
          </w:rPr>
          <w:fldChar w:fldCharType="end"/>
        </w:r>
      </w:hyperlink>
    </w:p>
    <w:p w14:paraId="3D109D7A" w14:textId="53C09ED4" w:rsidR="00D8229D" w:rsidRDefault="00C51A7D">
      <w:pPr>
        <w:pStyle w:val="TableofFigures"/>
        <w:tabs>
          <w:tab w:val="right" w:leader="dot" w:pos="8630"/>
        </w:tabs>
        <w:rPr>
          <w:rFonts w:eastAsiaTheme="minorEastAsia" w:cstheme="minorBidi"/>
          <w:noProof/>
          <w:snapToGrid/>
          <w:color w:val="auto"/>
          <w:szCs w:val="22"/>
        </w:rPr>
      </w:pPr>
      <w:hyperlink w:anchor="_Toc37942915" w:history="1">
        <w:r w:rsidR="00D8229D" w:rsidRPr="00DC5FB6">
          <w:rPr>
            <w:rStyle w:val="Hyperlink"/>
            <w:noProof/>
          </w:rPr>
          <w:t>Figure 18. Growth rate as a function of temperature.</w:t>
        </w:r>
        <w:r w:rsidR="00D8229D">
          <w:rPr>
            <w:noProof/>
            <w:webHidden/>
          </w:rPr>
          <w:tab/>
        </w:r>
        <w:r w:rsidR="00D8229D">
          <w:rPr>
            <w:noProof/>
            <w:webHidden/>
          </w:rPr>
          <w:fldChar w:fldCharType="begin"/>
        </w:r>
        <w:r w:rsidR="00D8229D">
          <w:rPr>
            <w:noProof/>
            <w:webHidden/>
          </w:rPr>
          <w:instrText xml:space="preserve"> PAGEREF _Toc37942915 \h </w:instrText>
        </w:r>
        <w:r w:rsidR="00D8229D">
          <w:rPr>
            <w:noProof/>
            <w:webHidden/>
          </w:rPr>
        </w:r>
        <w:r w:rsidR="00D8229D">
          <w:rPr>
            <w:noProof/>
            <w:webHidden/>
          </w:rPr>
          <w:fldChar w:fldCharType="separate"/>
        </w:r>
        <w:r w:rsidR="00795A65">
          <w:rPr>
            <w:noProof/>
            <w:webHidden/>
          </w:rPr>
          <w:t>149</w:t>
        </w:r>
        <w:r w:rsidR="00D8229D">
          <w:rPr>
            <w:noProof/>
            <w:webHidden/>
          </w:rPr>
          <w:fldChar w:fldCharType="end"/>
        </w:r>
      </w:hyperlink>
    </w:p>
    <w:p w14:paraId="4176192D" w14:textId="767C0BE7" w:rsidR="00D8229D" w:rsidRDefault="00C51A7D">
      <w:pPr>
        <w:pStyle w:val="TableofFigures"/>
        <w:tabs>
          <w:tab w:val="right" w:leader="dot" w:pos="8630"/>
        </w:tabs>
        <w:rPr>
          <w:rFonts w:eastAsiaTheme="minorEastAsia" w:cstheme="minorBidi"/>
          <w:noProof/>
          <w:snapToGrid/>
          <w:color w:val="auto"/>
          <w:szCs w:val="22"/>
        </w:rPr>
      </w:pPr>
      <w:hyperlink w:anchor="_Toc37942916" w:history="1">
        <w:r w:rsidR="00D8229D" w:rsidRPr="00DC5FB6">
          <w:rPr>
            <w:rStyle w:val="Hyperlink"/>
            <w:noProof/>
          </w:rPr>
          <w:t>Figure 19. Growth rate as a function of temperature.</w:t>
        </w:r>
        <w:r w:rsidR="00D8229D">
          <w:rPr>
            <w:noProof/>
            <w:webHidden/>
          </w:rPr>
          <w:tab/>
        </w:r>
        <w:r w:rsidR="00D8229D">
          <w:rPr>
            <w:noProof/>
            <w:webHidden/>
          </w:rPr>
          <w:fldChar w:fldCharType="begin"/>
        </w:r>
        <w:r w:rsidR="00D8229D">
          <w:rPr>
            <w:noProof/>
            <w:webHidden/>
          </w:rPr>
          <w:instrText xml:space="preserve"> PAGEREF _Toc37942916 \h </w:instrText>
        </w:r>
        <w:r w:rsidR="00D8229D">
          <w:rPr>
            <w:noProof/>
            <w:webHidden/>
          </w:rPr>
        </w:r>
        <w:r w:rsidR="00D8229D">
          <w:rPr>
            <w:noProof/>
            <w:webHidden/>
          </w:rPr>
          <w:fldChar w:fldCharType="separate"/>
        </w:r>
        <w:r w:rsidR="00795A65">
          <w:rPr>
            <w:noProof/>
            <w:webHidden/>
          </w:rPr>
          <w:t>158</w:t>
        </w:r>
        <w:r w:rsidR="00D8229D">
          <w:rPr>
            <w:noProof/>
            <w:webHidden/>
          </w:rPr>
          <w:fldChar w:fldCharType="end"/>
        </w:r>
      </w:hyperlink>
    </w:p>
    <w:p w14:paraId="6AB0B49A" w14:textId="5D585FCE" w:rsidR="00D8229D" w:rsidRDefault="00C51A7D">
      <w:pPr>
        <w:pStyle w:val="TableofFigures"/>
        <w:tabs>
          <w:tab w:val="right" w:leader="dot" w:pos="8630"/>
        </w:tabs>
        <w:rPr>
          <w:rFonts w:eastAsiaTheme="minorEastAsia" w:cstheme="minorBidi"/>
          <w:noProof/>
          <w:snapToGrid/>
          <w:color w:val="auto"/>
          <w:szCs w:val="22"/>
        </w:rPr>
      </w:pPr>
      <w:hyperlink w:anchor="_Toc37942917" w:history="1">
        <w:r w:rsidR="00D8229D" w:rsidRPr="00DC5FB6">
          <w:rPr>
            <w:rStyle w:val="Hyperlink"/>
            <w:noProof/>
          </w:rPr>
          <w:t>Figure 20. Growth rate as a function of temperature.</w:t>
        </w:r>
        <w:r w:rsidR="00D8229D">
          <w:rPr>
            <w:noProof/>
            <w:webHidden/>
          </w:rPr>
          <w:tab/>
        </w:r>
        <w:r w:rsidR="00D8229D">
          <w:rPr>
            <w:noProof/>
            <w:webHidden/>
          </w:rPr>
          <w:fldChar w:fldCharType="begin"/>
        </w:r>
        <w:r w:rsidR="00D8229D">
          <w:rPr>
            <w:noProof/>
            <w:webHidden/>
          </w:rPr>
          <w:instrText xml:space="preserve"> PAGEREF _Toc37942917 \h </w:instrText>
        </w:r>
        <w:r w:rsidR="00D8229D">
          <w:rPr>
            <w:noProof/>
            <w:webHidden/>
          </w:rPr>
        </w:r>
        <w:r w:rsidR="00D8229D">
          <w:rPr>
            <w:noProof/>
            <w:webHidden/>
          </w:rPr>
          <w:fldChar w:fldCharType="separate"/>
        </w:r>
        <w:r w:rsidR="00795A65">
          <w:rPr>
            <w:noProof/>
            <w:webHidden/>
          </w:rPr>
          <w:t>163</w:t>
        </w:r>
        <w:r w:rsidR="00D8229D">
          <w:rPr>
            <w:noProof/>
            <w:webHidden/>
          </w:rPr>
          <w:fldChar w:fldCharType="end"/>
        </w:r>
      </w:hyperlink>
    </w:p>
    <w:p w14:paraId="180D6F4F" w14:textId="602ED568" w:rsidR="00D8229D" w:rsidRDefault="00C51A7D">
      <w:pPr>
        <w:pStyle w:val="TableofFigures"/>
        <w:tabs>
          <w:tab w:val="right" w:leader="dot" w:pos="8630"/>
        </w:tabs>
        <w:rPr>
          <w:rFonts w:eastAsiaTheme="minorEastAsia" w:cstheme="minorBidi"/>
          <w:noProof/>
          <w:snapToGrid/>
          <w:color w:val="auto"/>
          <w:szCs w:val="22"/>
        </w:rPr>
      </w:pPr>
      <w:hyperlink w:anchor="_Toc37942918" w:history="1">
        <w:r w:rsidR="00D8229D" w:rsidRPr="00DC5FB6">
          <w:rPr>
            <w:rStyle w:val="Hyperlink"/>
            <w:noProof/>
          </w:rPr>
          <w:t>Figure 21. Growth rate as a function of temperature.</w:t>
        </w:r>
        <w:r w:rsidR="00D8229D">
          <w:rPr>
            <w:noProof/>
            <w:webHidden/>
          </w:rPr>
          <w:tab/>
        </w:r>
        <w:r w:rsidR="00D8229D">
          <w:rPr>
            <w:noProof/>
            <w:webHidden/>
          </w:rPr>
          <w:fldChar w:fldCharType="begin"/>
        </w:r>
        <w:r w:rsidR="00D8229D">
          <w:rPr>
            <w:noProof/>
            <w:webHidden/>
          </w:rPr>
          <w:instrText xml:space="preserve"> PAGEREF _Toc37942918 \h </w:instrText>
        </w:r>
        <w:r w:rsidR="00D8229D">
          <w:rPr>
            <w:noProof/>
            <w:webHidden/>
          </w:rPr>
        </w:r>
        <w:r w:rsidR="00D8229D">
          <w:rPr>
            <w:noProof/>
            <w:webHidden/>
          </w:rPr>
          <w:fldChar w:fldCharType="separate"/>
        </w:r>
        <w:r w:rsidR="00795A65">
          <w:rPr>
            <w:noProof/>
            <w:webHidden/>
          </w:rPr>
          <w:t>171</w:t>
        </w:r>
        <w:r w:rsidR="00D8229D">
          <w:rPr>
            <w:noProof/>
            <w:webHidden/>
          </w:rPr>
          <w:fldChar w:fldCharType="end"/>
        </w:r>
      </w:hyperlink>
    </w:p>
    <w:p w14:paraId="5673EABC" w14:textId="3315719D" w:rsidR="00D8229D" w:rsidRDefault="00C51A7D">
      <w:pPr>
        <w:pStyle w:val="TableofFigures"/>
        <w:tabs>
          <w:tab w:val="right" w:leader="dot" w:pos="8630"/>
        </w:tabs>
        <w:rPr>
          <w:rFonts w:eastAsiaTheme="minorEastAsia" w:cstheme="minorBidi"/>
          <w:noProof/>
          <w:snapToGrid/>
          <w:color w:val="auto"/>
          <w:szCs w:val="22"/>
        </w:rPr>
      </w:pPr>
      <w:hyperlink w:anchor="_Toc37942919" w:history="1">
        <w:r w:rsidR="00D8229D" w:rsidRPr="00DC5FB6">
          <w:rPr>
            <w:rStyle w:val="Hyperlink"/>
            <w:noProof/>
          </w:rPr>
          <w:t>Figure 22. Organic matter decay as a function of temperature.</w:t>
        </w:r>
        <w:r w:rsidR="00D8229D">
          <w:rPr>
            <w:noProof/>
            <w:webHidden/>
          </w:rPr>
          <w:tab/>
        </w:r>
        <w:r w:rsidR="00D8229D">
          <w:rPr>
            <w:noProof/>
            <w:webHidden/>
          </w:rPr>
          <w:fldChar w:fldCharType="begin"/>
        </w:r>
        <w:r w:rsidR="00D8229D">
          <w:rPr>
            <w:noProof/>
            <w:webHidden/>
          </w:rPr>
          <w:instrText xml:space="preserve"> PAGEREF _Toc37942919 \h </w:instrText>
        </w:r>
        <w:r w:rsidR="00D8229D">
          <w:rPr>
            <w:noProof/>
            <w:webHidden/>
          </w:rPr>
        </w:r>
        <w:r w:rsidR="00D8229D">
          <w:rPr>
            <w:noProof/>
            <w:webHidden/>
          </w:rPr>
          <w:fldChar w:fldCharType="separate"/>
        </w:r>
        <w:r w:rsidR="00795A65">
          <w:rPr>
            <w:noProof/>
            <w:webHidden/>
          </w:rPr>
          <w:t>176</w:t>
        </w:r>
        <w:r w:rsidR="00D8229D">
          <w:rPr>
            <w:noProof/>
            <w:webHidden/>
          </w:rPr>
          <w:fldChar w:fldCharType="end"/>
        </w:r>
      </w:hyperlink>
    </w:p>
    <w:p w14:paraId="3801219D" w14:textId="18812EBF" w:rsidR="00D8229D" w:rsidRDefault="00C51A7D">
      <w:pPr>
        <w:pStyle w:val="TableofFigures"/>
        <w:tabs>
          <w:tab w:val="right" w:leader="dot" w:pos="8630"/>
        </w:tabs>
        <w:rPr>
          <w:rFonts w:eastAsiaTheme="minorEastAsia" w:cstheme="minorBidi"/>
          <w:noProof/>
          <w:snapToGrid/>
          <w:color w:val="auto"/>
          <w:szCs w:val="22"/>
        </w:rPr>
      </w:pPr>
      <w:hyperlink w:anchor="_Toc37942920" w:history="1">
        <w:r w:rsidR="00D8229D" w:rsidRPr="00DC5FB6">
          <w:rPr>
            <w:rStyle w:val="Hyperlink"/>
            <w:noProof/>
          </w:rPr>
          <w:t>Figure 23. Ammonia decay as a function of temperature.</w:t>
        </w:r>
        <w:r w:rsidR="00D8229D">
          <w:rPr>
            <w:noProof/>
            <w:webHidden/>
          </w:rPr>
          <w:tab/>
        </w:r>
        <w:r w:rsidR="00D8229D">
          <w:rPr>
            <w:noProof/>
            <w:webHidden/>
          </w:rPr>
          <w:fldChar w:fldCharType="begin"/>
        </w:r>
        <w:r w:rsidR="00D8229D">
          <w:rPr>
            <w:noProof/>
            <w:webHidden/>
          </w:rPr>
          <w:instrText xml:space="preserve"> PAGEREF _Toc37942920 \h </w:instrText>
        </w:r>
        <w:r w:rsidR="00D8229D">
          <w:rPr>
            <w:noProof/>
            <w:webHidden/>
          </w:rPr>
        </w:r>
        <w:r w:rsidR="00D8229D">
          <w:rPr>
            <w:noProof/>
            <w:webHidden/>
          </w:rPr>
          <w:fldChar w:fldCharType="separate"/>
        </w:r>
        <w:r w:rsidR="00795A65">
          <w:rPr>
            <w:noProof/>
            <w:webHidden/>
          </w:rPr>
          <w:t>181</w:t>
        </w:r>
        <w:r w:rsidR="00D8229D">
          <w:rPr>
            <w:noProof/>
            <w:webHidden/>
          </w:rPr>
          <w:fldChar w:fldCharType="end"/>
        </w:r>
      </w:hyperlink>
    </w:p>
    <w:p w14:paraId="1E734C6B" w14:textId="0A4F917F" w:rsidR="00D8229D" w:rsidRDefault="00C51A7D">
      <w:pPr>
        <w:pStyle w:val="TableofFigures"/>
        <w:tabs>
          <w:tab w:val="right" w:leader="dot" w:pos="8630"/>
        </w:tabs>
        <w:rPr>
          <w:rFonts w:eastAsiaTheme="minorEastAsia" w:cstheme="minorBidi"/>
          <w:noProof/>
          <w:snapToGrid/>
          <w:color w:val="auto"/>
          <w:szCs w:val="22"/>
        </w:rPr>
      </w:pPr>
      <w:hyperlink w:anchor="_Toc37942921" w:history="1">
        <w:r w:rsidR="00D8229D" w:rsidRPr="00DC5FB6">
          <w:rPr>
            <w:rStyle w:val="Hyperlink"/>
            <w:noProof/>
          </w:rPr>
          <w:t>Figure 24. Denitrification as a function of temperature.</w:t>
        </w:r>
        <w:r w:rsidR="00D8229D">
          <w:rPr>
            <w:noProof/>
            <w:webHidden/>
          </w:rPr>
          <w:tab/>
        </w:r>
        <w:r w:rsidR="00D8229D">
          <w:rPr>
            <w:noProof/>
            <w:webHidden/>
          </w:rPr>
          <w:fldChar w:fldCharType="begin"/>
        </w:r>
        <w:r w:rsidR="00D8229D">
          <w:rPr>
            <w:noProof/>
            <w:webHidden/>
          </w:rPr>
          <w:instrText xml:space="preserve"> PAGEREF _Toc37942921 \h </w:instrText>
        </w:r>
        <w:r w:rsidR="00D8229D">
          <w:rPr>
            <w:noProof/>
            <w:webHidden/>
          </w:rPr>
        </w:r>
        <w:r w:rsidR="00D8229D">
          <w:rPr>
            <w:noProof/>
            <w:webHidden/>
          </w:rPr>
          <w:fldChar w:fldCharType="separate"/>
        </w:r>
        <w:r w:rsidR="00795A65">
          <w:rPr>
            <w:noProof/>
            <w:webHidden/>
          </w:rPr>
          <w:t>183</w:t>
        </w:r>
        <w:r w:rsidR="00D8229D">
          <w:rPr>
            <w:noProof/>
            <w:webHidden/>
          </w:rPr>
          <w:fldChar w:fldCharType="end"/>
        </w:r>
      </w:hyperlink>
    </w:p>
    <w:p w14:paraId="48476A2E" w14:textId="2EBFBA0E" w:rsidR="00D8229D" w:rsidRDefault="00C51A7D">
      <w:pPr>
        <w:pStyle w:val="TableofFigures"/>
        <w:tabs>
          <w:tab w:val="right" w:leader="dot" w:pos="8630"/>
        </w:tabs>
        <w:rPr>
          <w:rFonts w:eastAsiaTheme="minorEastAsia" w:cstheme="minorBidi"/>
          <w:noProof/>
          <w:snapToGrid/>
          <w:color w:val="auto"/>
          <w:szCs w:val="22"/>
        </w:rPr>
      </w:pPr>
      <w:hyperlink w:anchor="_Toc37942922" w:history="1">
        <w:r w:rsidR="00D8229D" w:rsidRPr="00DC5FB6">
          <w:rPr>
            <w:rStyle w:val="Hyperlink"/>
            <w:noProof/>
          </w:rPr>
          <w:t>Figure 25. Variation of KDO on anoxia processes.</w:t>
        </w:r>
        <w:r w:rsidR="00D8229D">
          <w:rPr>
            <w:noProof/>
            <w:webHidden/>
          </w:rPr>
          <w:tab/>
        </w:r>
        <w:r w:rsidR="00D8229D">
          <w:rPr>
            <w:noProof/>
            <w:webHidden/>
          </w:rPr>
          <w:fldChar w:fldCharType="begin"/>
        </w:r>
        <w:r w:rsidR="00D8229D">
          <w:rPr>
            <w:noProof/>
            <w:webHidden/>
          </w:rPr>
          <w:instrText xml:space="preserve"> PAGEREF _Toc37942922 \h </w:instrText>
        </w:r>
        <w:r w:rsidR="00D8229D">
          <w:rPr>
            <w:noProof/>
            <w:webHidden/>
          </w:rPr>
        </w:r>
        <w:r w:rsidR="00D8229D">
          <w:rPr>
            <w:noProof/>
            <w:webHidden/>
          </w:rPr>
          <w:fldChar w:fldCharType="separate"/>
        </w:r>
        <w:r w:rsidR="00795A65">
          <w:rPr>
            <w:noProof/>
            <w:webHidden/>
          </w:rPr>
          <w:t>191</w:t>
        </w:r>
        <w:r w:rsidR="00D8229D">
          <w:rPr>
            <w:noProof/>
            <w:webHidden/>
          </w:rPr>
          <w:fldChar w:fldCharType="end"/>
        </w:r>
      </w:hyperlink>
    </w:p>
    <w:p w14:paraId="76C14139" w14:textId="2EA486ED" w:rsidR="00D8229D" w:rsidRDefault="00C51A7D">
      <w:pPr>
        <w:pStyle w:val="TableofFigures"/>
        <w:tabs>
          <w:tab w:val="right" w:leader="dot" w:pos="8630"/>
        </w:tabs>
        <w:rPr>
          <w:rFonts w:eastAsiaTheme="minorEastAsia" w:cstheme="minorBidi"/>
          <w:noProof/>
          <w:snapToGrid/>
          <w:color w:val="auto"/>
          <w:szCs w:val="22"/>
        </w:rPr>
      </w:pPr>
      <w:hyperlink w:anchor="_Toc37942923" w:history="1">
        <w:r w:rsidR="00D8229D" w:rsidRPr="00DC5FB6">
          <w:rPr>
            <w:rStyle w:val="Hyperlink"/>
            <w:noProof/>
          </w:rPr>
          <w:t>Figure 26. Illustration of sediment focusing rate.</w:t>
        </w:r>
        <w:r w:rsidR="00D8229D">
          <w:rPr>
            <w:noProof/>
            <w:webHidden/>
          </w:rPr>
          <w:tab/>
        </w:r>
        <w:r w:rsidR="00D8229D">
          <w:rPr>
            <w:noProof/>
            <w:webHidden/>
          </w:rPr>
          <w:fldChar w:fldCharType="begin"/>
        </w:r>
        <w:r w:rsidR="00D8229D">
          <w:rPr>
            <w:noProof/>
            <w:webHidden/>
          </w:rPr>
          <w:instrText xml:space="preserve"> PAGEREF _Toc37942923 \h </w:instrText>
        </w:r>
        <w:r w:rsidR="00D8229D">
          <w:rPr>
            <w:noProof/>
            <w:webHidden/>
          </w:rPr>
        </w:r>
        <w:r w:rsidR="00D8229D">
          <w:rPr>
            <w:noProof/>
            <w:webHidden/>
          </w:rPr>
          <w:fldChar w:fldCharType="separate"/>
        </w:r>
        <w:r w:rsidR="00795A65">
          <w:rPr>
            <w:noProof/>
            <w:webHidden/>
          </w:rPr>
          <w:t>193</w:t>
        </w:r>
        <w:r w:rsidR="00D8229D">
          <w:rPr>
            <w:noProof/>
            <w:webHidden/>
          </w:rPr>
          <w:fldChar w:fldCharType="end"/>
        </w:r>
      </w:hyperlink>
    </w:p>
    <w:p w14:paraId="6EF011BA" w14:textId="3783E0B1" w:rsidR="00D8229D" w:rsidRDefault="00C51A7D">
      <w:pPr>
        <w:pStyle w:val="TableofFigures"/>
        <w:tabs>
          <w:tab w:val="right" w:leader="dot" w:pos="8630"/>
        </w:tabs>
        <w:rPr>
          <w:rFonts w:eastAsiaTheme="minorEastAsia" w:cstheme="minorBidi"/>
          <w:noProof/>
          <w:snapToGrid/>
          <w:color w:val="auto"/>
          <w:szCs w:val="22"/>
        </w:rPr>
      </w:pPr>
      <w:hyperlink w:anchor="_Toc37942924" w:history="1">
        <w:r w:rsidR="00D8229D" w:rsidRPr="00DC5FB6">
          <w:rPr>
            <w:rStyle w:val="Hyperlink"/>
            <w:noProof/>
          </w:rPr>
          <w:t>Figure 27. SOD rate as a function of temperature.</w:t>
        </w:r>
        <w:r w:rsidR="00D8229D">
          <w:rPr>
            <w:noProof/>
            <w:webHidden/>
          </w:rPr>
          <w:tab/>
        </w:r>
        <w:r w:rsidR="00D8229D">
          <w:rPr>
            <w:noProof/>
            <w:webHidden/>
          </w:rPr>
          <w:fldChar w:fldCharType="begin"/>
        </w:r>
        <w:r w:rsidR="00D8229D">
          <w:rPr>
            <w:noProof/>
            <w:webHidden/>
          </w:rPr>
          <w:instrText xml:space="preserve"> PAGEREF _Toc37942924 \h </w:instrText>
        </w:r>
        <w:r w:rsidR="00D8229D">
          <w:rPr>
            <w:noProof/>
            <w:webHidden/>
          </w:rPr>
        </w:r>
        <w:r w:rsidR="00D8229D">
          <w:rPr>
            <w:noProof/>
            <w:webHidden/>
          </w:rPr>
          <w:fldChar w:fldCharType="separate"/>
        </w:r>
        <w:r w:rsidR="00795A65">
          <w:rPr>
            <w:noProof/>
            <w:webHidden/>
          </w:rPr>
          <w:t>194</w:t>
        </w:r>
        <w:r w:rsidR="00D8229D">
          <w:rPr>
            <w:noProof/>
            <w:webHidden/>
          </w:rPr>
          <w:fldChar w:fldCharType="end"/>
        </w:r>
      </w:hyperlink>
    </w:p>
    <w:p w14:paraId="0AE50DAD" w14:textId="61579019" w:rsidR="00D8229D" w:rsidRDefault="00C51A7D">
      <w:pPr>
        <w:pStyle w:val="TableofFigures"/>
        <w:tabs>
          <w:tab w:val="right" w:leader="dot" w:pos="8630"/>
        </w:tabs>
        <w:rPr>
          <w:rFonts w:eastAsiaTheme="minorEastAsia" w:cstheme="minorBidi"/>
          <w:noProof/>
          <w:snapToGrid/>
          <w:color w:val="auto"/>
          <w:szCs w:val="22"/>
        </w:rPr>
      </w:pPr>
      <w:hyperlink w:anchor="_Toc37942925" w:history="1">
        <w:r w:rsidR="00D8229D" w:rsidRPr="00DC5FB6">
          <w:rPr>
            <w:rStyle w:val="Hyperlink"/>
            <w:noProof/>
          </w:rPr>
          <w:t>Figure 28. Example of Excel control file, w2_con.xlsm, that is used to output the file w2_con.ncsv.</w:t>
        </w:r>
        <w:r w:rsidR="00D8229D">
          <w:rPr>
            <w:noProof/>
            <w:webHidden/>
          </w:rPr>
          <w:tab/>
        </w:r>
        <w:r w:rsidR="00D8229D">
          <w:rPr>
            <w:noProof/>
            <w:webHidden/>
          </w:rPr>
          <w:fldChar w:fldCharType="begin"/>
        </w:r>
        <w:r w:rsidR="00D8229D">
          <w:rPr>
            <w:noProof/>
            <w:webHidden/>
          </w:rPr>
          <w:instrText xml:space="preserve"> PAGEREF _Toc37942925 \h </w:instrText>
        </w:r>
        <w:r w:rsidR="00D8229D">
          <w:rPr>
            <w:noProof/>
            <w:webHidden/>
          </w:rPr>
        </w:r>
        <w:r w:rsidR="00D8229D">
          <w:rPr>
            <w:noProof/>
            <w:webHidden/>
          </w:rPr>
          <w:fldChar w:fldCharType="separate"/>
        </w:r>
        <w:r w:rsidR="00795A65">
          <w:rPr>
            <w:noProof/>
            <w:webHidden/>
          </w:rPr>
          <w:t>245</w:t>
        </w:r>
        <w:r w:rsidR="00D8229D">
          <w:rPr>
            <w:noProof/>
            <w:webHidden/>
          </w:rPr>
          <w:fldChar w:fldCharType="end"/>
        </w:r>
      </w:hyperlink>
    </w:p>
    <w:p w14:paraId="104A5821" w14:textId="6A16B48F" w:rsidR="00D8229D" w:rsidRDefault="00C51A7D">
      <w:pPr>
        <w:pStyle w:val="TableofFigures"/>
        <w:tabs>
          <w:tab w:val="right" w:leader="dot" w:pos="8630"/>
        </w:tabs>
        <w:rPr>
          <w:rFonts w:eastAsiaTheme="minorEastAsia" w:cstheme="minorBidi"/>
          <w:noProof/>
          <w:snapToGrid/>
          <w:color w:val="auto"/>
          <w:szCs w:val="22"/>
        </w:rPr>
      </w:pPr>
      <w:hyperlink w:anchor="_Toc37942926" w:history="1">
        <w:r w:rsidR="00D8229D" w:rsidRPr="00DC5FB6">
          <w:rPr>
            <w:rStyle w:val="Hyperlink"/>
            <w:noProof/>
          </w:rPr>
          <w:t>Figure 29. Screen shot of w2_con.xlsm used to output the control file w2_con.csv showing INTERPOLATION.</w:t>
        </w:r>
        <w:r w:rsidR="00D8229D">
          <w:rPr>
            <w:noProof/>
            <w:webHidden/>
          </w:rPr>
          <w:tab/>
        </w:r>
        <w:r w:rsidR="00D8229D">
          <w:rPr>
            <w:noProof/>
            <w:webHidden/>
          </w:rPr>
          <w:fldChar w:fldCharType="begin"/>
        </w:r>
        <w:r w:rsidR="00D8229D">
          <w:rPr>
            <w:noProof/>
            <w:webHidden/>
          </w:rPr>
          <w:instrText xml:space="preserve"> PAGEREF _Toc37942926 \h </w:instrText>
        </w:r>
        <w:r w:rsidR="00D8229D">
          <w:rPr>
            <w:noProof/>
            <w:webHidden/>
          </w:rPr>
        </w:r>
        <w:r w:rsidR="00D8229D">
          <w:rPr>
            <w:noProof/>
            <w:webHidden/>
          </w:rPr>
          <w:fldChar w:fldCharType="separate"/>
        </w:r>
        <w:r w:rsidR="00795A65">
          <w:rPr>
            <w:noProof/>
            <w:webHidden/>
          </w:rPr>
          <w:t>246</w:t>
        </w:r>
        <w:r w:rsidR="00D8229D">
          <w:rPr>
            <w:noProof/>
            <w:webHidden/>
          </w:rPr>
          <w:fldChar w:fldCharType="end"/>
        </w:r>
      </w:hyperlink>
    </w:p>
    <w:p w14:paraId="0F2398E6" w14:textId="6B780CAB" w:rsidR="00D8229D" w:rsidRDefault="00C51A7D">
      <w:pPr>
        <w:pStyle w:val="TableofFigures"/>
        <w:tabs>
          <w:tab w:val="right" w:leader="dot" w:pos="8630"/>
        </w:tabs>
        <w:rPr>
          <w:rFonts w:eastAsiaTheme="minorEastAsia" w:cstheme="minorBidi"/>
          <w:noProof/>
          <w:snapToGrid/>
          <w:color w:val="auto"/>
          <w:szCs w:val="22"/>
        </w:rPr>
      </w:pPr>
      <w:hyperlink w:anchor="_Toc37942927" w:history="1">
        <w:r w:rsidR="00D8229D" w:rsidRPr="00DC5FB6">
          <w:rPr>
            <w:rStyle w:val="Hyperlink"/>
            <w:noProof/>
          </w:rPr>
          <w:t>Figure 30. Screen shot of w2_con.xlsm used to output the control file w2_con.csv showing TRIB FILES.</w:t>
        </w:r>
        <w:r w:rsidR="00D8229D">
          <w:rPr>
            <w:noProof/>
            <w:webHidden/>
          </w:rPr>
          <w:tab/>
        </w:r>
        <w:r w:rsidR="00D8229D">
          <w:rPr>
            <w:noProof/>
            <w:webHidden/>
          </w:rPr>
          <w:fldChar w:fldCharType="begin"/>
        </w:r>
        <w:r w:rsidR="00D8229D">
          <w:rPr>
            <w:noProof/>
            <w:webHidden/>
          </w:rPr>
          <w:instrText xml:space="preserve"> PAGEREF _Toc37942927 \h </w:instrText>
        </w:r>
        <w:r w:rsidR="00D8229D">
          <w:rPr>
            <w:noProof/>
            <w:webHidden/>
          </w:rPr>
        </w:r>
        <w:r w:rsidR="00D8229D">
          <w:rPr>
            <w:noProof/>
            <w:webHidden/>
          </w:rPr>
          <w:fldChar w:fldCharType="separate"/>
        </w:r>
        <w:r w:rsidR="00795A65">
          <w:rPr>
            <w:noProof/>
            <w:webHidden/>
          </w:rPr>
          <w:t>246</w:t>
        </w:r>
        <w:r w:rsidR="00D8229D">
          <w:rPr>
            <w:noProof/>
            <w:webHidden/>
          </w:rPr>
          <w:fldChar w:fldCharType="end"/>
        </w:r>
      </w:hyperlink>
    </w:p>
    <w:p w14:paraId="63AD57CA" w14:textId="27C5A782" w:rsidR="00D8229D" w:rsidRDefault="00C51A7D">
      <w:pPr>
        <w:pStyle w:val="TableofFigures"/>
        <w:tabs>
          <w:tab w:val="right" w:leader="dot" w:pos="8630"/>
        </w:tabs>
        <w:rPr>
          <w:rFonts w:eastAsiaTheme="minorEastAsia" w:cstheme="minorBidi"/>
          <w:noProof/>
          <w:snapToGrid/>
          <w:color w:val="auto"/>
          <w:szCs w:val="22"/>
        </w:rPr>
      </w:pPr>
      <w:hyperlink w:anchor="_Toc37942928" w:history="1">
        <w:r w:rsidR="00D8229D" w:rsidRPr="00DC5FB6">
          <w:rPr>
            <w:rStyle w:val="Hyperlink"/>
            <w:noProof/>
          </w:rPr>
          <w:t>Figure 31. Illustration of segment angle orientation.</w:t>
        </w:r>
        <w:r w:rsidR="00D8229D">
          <w:rPr>
            <w:noProof/>
            <w:webHidden/>
          </w:rPr>
          <w:tab/>
        </w:r>
        <w:r w:rsidR="00D8229D">
          <w:rPr>
            <w:noProof/>
            <w:webHidden/>
          </w:rPr>
          <w:fldChar w:fldCharType="begin"/>
        </w:r>
        <w:r w:rsidR="00D8229D">
          <w:rPr>
            <w:noProof/>
            <w:webHidden/>
          </w:rPr>
          <w:instrText xml:space="preserve"> PAGEREF _Toc37942928 \h </w:instrText>
        </w:r>
        <w:r w:rsidR="00D8229D">
          <w:rPr>
            <w:noProof/>
            <w:webHidden/>
          </w:rPr>
        </w:r>
        <w:r w:rsidR="00D8229D">
          <w:rPr>
            <w:noProof/>
            <w:webHidden/>
          </w:rPr>
          <w:fldChar w:fldCharType="separate"/>
        </w:r>
        <w:r w:rsidR="00795A65">
          <w:rPr>
            <w:noProof/>
            <w:webHidden/>
          </w:rPr>
          <w:t>247</w:t>
        </w:r>
        <w:r w:rsidR="00D8229D">
          <w:rPr>
            <w:noProof/>
            <w:webHidden/>
          </w:rPr>
          <w:fldChar w:fldCharType="end"/>
        </w:r>
      </w:hyperlink>
    </w:p>
    <w:p w14:paraId="0C0DCEFB" w14:textId="7EB142D5" w:rsidR="00D8229D" w:rsidRDefault="00C51A7D">
      <w:pPr>
        <w:pStyle w:val="TableofFigures"/>
        <w:tabs>
          <w:tab w:val="right" w:leader="dot" w:pos="8630"/>
        </w:tabs>
        <w:rPr>
          <w:rFonts w:eastAsiaTheme="minorEastAsia" w:cstheme="minorBidi"/>
          <w:noProof/>
          <w:snapToGrid/>
          <w:color w:val="auto"/>
          <w:szCs w:val="22"/>
        </w:rPr>
      </w:pPr>
      <w:hyperlink w:anchor="_Toc37942929" w:history="1">
        <w:r w:rsidR="00D8229D" w:rsidRPr="00DC5FB6">
          <w:rPr>
            <w:rStyle w:val="Hyperlink"/>
            <w:noProof/>
          </w:rPr>
          <w:t>Figure 32. New bathymetry file format in csv format within Excel.</w:t>
        </w:r>
        <w:r w:rsidR="00D8229D">
          <w:rPr>
            <w:noProof/>
            <w:webHidden/>
          </w:rPr>
          <w:tab/>
        </w:r>
        <w:r w:rsidR="00D8229D">
          <w:rPr>
            <w:noProof/>
            <w:webHidden/>
          </w:rPr>
          <w:fldChar w:fldCharType="begin"/>
        </w:r>
        <w:r w:rsidR="00D8229D">
          <w:rPr>
            <w:noProof/>
            <w:webHidden/>
          </w:rPr>
          <w:instrText xml:space="preserve"> PAGEREF _Toc37942929 \h </w:instrText>
        </w:r>
        <w:r w:rsidR="00D8229D">
          <w:rPr>
            <w:noProof/>
            <w:webHidden/>
          </w:rPr>
        </w:r>
        <w:r w:rsidR="00D8229D">
          <w:rPr>
            <w:noProof/>
            <w:webHidden/>
          </w:rPr>
          <w:fldChar w:fldCharType="separate"/>
        </w:r>
        <w:r w:rsidR="00795A65">
          <w:rPr>
            <w:noProof/>
            <w:webHidden/>
          </w:rPr>
          <w:t>251</w:t>
        </w:r>
        <w:r w:rsidR="00D8229D">
          <w:rPr>
            <w:noProof/>
            <w:webHidden/>
          </w:rPr>
          <w:fldChar w:fldCharType="end"/>
        </w:r>
      </w:hyperlink>
    </w:p>
    <w:p w14:paraId="08CA2A8F" w14:textId="3893EA04" w:rsidR="00D8229D" w:rsidRDefault="00C51A7D">
      <w:pPr>
        <w:pStyle w:val="TableofFigures"/>
        <w:tabs>
          <w:tab w:val="right" w:leader="dot" w:pos="8630"/>
        </w:tabs>
        <w:rPr>
          <w:rFonts w:eastAsiaTheme="minorEastAsia" w:cstheme="minorBidi"/>
          <w:noProof/>
          <w:snapToGrid/>
          <w:color w:val="auto"/>
          <w:szCs w:val="22"/>
        </w:rPr>
      </w:pPr>
      <w:hyperlink w:anchor="_Toc37942930" w:history="1">
        <w:r w:rsidR="00D8229D" w:rsidRPr="00DC5FB6">
          <w:rPr>
            <w:rStyle w:val="Hyperlink"/>
            <w:noProof/>
          </w:rPr>
          <w:t>Figure 33. Small mouth bass habitat in DeGray reservoir for 1980.</w:t>
        </w:r>
        <w:r w:rsidR="00D8229D">
          <w:rPr>
            <w:noProof/>
            <w:webHidden/>
          </w:rPr>
          <w:tab/>
        </w:r>
        <w:r w:rsidR="00D8229D">
          <w:rPr>
            <w:noProof/>
            <w:webHidden/>
          </w:rPr>
          <w:fldChar w:fldCharType="begin"/>
        </w:r>
        <w:r w:rsidR="00D8229D">
          <w:rPr>
            <w:noProof/>
            <w:webHidden/>
          </w:rPr>
          <w:instrText xml:space="preserve"> PAGEREF _Toc37942930 \h </w:instrText>
        </w:r>
        <w:r w:rsidR="00D8229D">
          <w:rPr>
            <w:noProof/>
            <w:webHidden/>
          </w:rPr>
        </w:r>
        <w:r w:rsidR="00D8229D">
          <w:rPr>
            <w:noProof/>
            <w:webHidden/>
          </w:rPr>
          <w:fldChar w:fldCharType="separate"/>
        </w:r>
        <w:r w:rsidR="00795A65">
          <w:rPr>
            <w:noProof/>
            <w:webHidden/>
          </w:rPr>
          <w:t>255</w:t>
        </w:r>
        <w:r w:rsidR="00D8229D">
          <w:rPr>
            <w:noProof/>
            <w:webHidden/>
          </w:rPr>
          <w:fldChar w:fldCharType="end"/>
        </w:r>
      </w:hyperlink>
    </w:p>
    <w:p w14:paraId="4ECF6C57" w14:textId="24590B44" w:rsidR="00D8229D" w:rsidRDefault="00C51A7D">
      <w:pPr>
        <w:pStyle w:val="TableofFigures"/>
        <w:tabs>
          <w:tab w:val="right" w:leader="dot" w:pos="8630"/>
        </w:tabs>
        <w:rPr>
          <w:rFonts w:eastAsiaTheme="minorEastAsia" w:cstheme="minorBidi"/>
          <w:noProof/>
          <w:snapToGrid/>
          <w:color w:val="auto"/>
          <w:szCs w:val="22"/>
        </w:rPr>
      </w:pPr>
      <w:hyperlink w:anchor="_Toc37942931" w:history="1">
        <w:r w:rsidR="00D8229D" w:rsidRPr="00DC5FB6">
          <w:rPr>
            <w:rStyle w:val="Hyperlink"/>
            <w:noProof/>
          </w:rPr>
          <w:t>Figure 34. Outlet temperature as a function of time illustrating selective withdrawal meeting temperature target of 15</w:t>
        </w:r>
        <w:r w:rsidR="00D8229D" w:rsidRPr="00DC5FB6">
          <w:rPr>
            <w:rStyle w:val="Hyperlink"/>
            <w:noProof/>
            <w:vertAlign w:val="superscript"/>
          </w:rPr>
          <w:t>o</w:t>
        </w:r>
        <w:r w:rsidR="00D8229D" w:rsidRPr="00DC5FB6">
          <w:rPr>
            <w:rStyle w:val="Hyperlink"/>
            <w:noProof/>
          </w:rPr>
          <w:t>C between Julian day 1 and 45.</w:t>
        </w:r>
        <w:r w:rsidR="00D8229D">
          <w:rPr>
            <w:noProof/>
            <w:webHidden/>
          </w:rPr>
          <w:tab/>
        </w:r>
        <w:r w:rsidR="00D8229D">
          <w:rPr>
            <w:noProof/>
            <w:webHidden/>
          </w:rPr>
          <w:fldChar w:fldCharType="begin"/>
        </w:r>
        <w:r w:rsidR="00D8229D">
          <w:rPr>
            <w:noProof/>
            <w:webHidden/>
          </w:rPr>
          <w:instrText xml:space="preserve"> PAGEREF _Toc37942931 \h </w:instrText>
        </w:r>
        <w:r w:rsidR="00D8229D">
          <w:rPr>
            <w:noProof/>
            <w:webHidden/>
          </w:rPr>
        </w:r>
        <w:r w:rsidR="00D8229D">
          <w:rPr>
            <w:noProof/>
            <w:webHidden/>
          </w:rPr>
          <w:fldChar w:fldCharType="separate"/>
        </w:r>
        <w:r w:rsidR="00795A65">
          <w:rPr>
            <w:noProof/>
            <w:webHidden/>
          </w:rPr>
          <w:t>263</w:t>
        </w:r>
        <w:r w:rsidR="00D8229D">
          <w:rPr>
            <w:noProof/>
            <w:webHidden/>
          </w:rPr>
          <w:fldChar w:fldCharType="end"/>
        </w:r>
      </w:hyperlink>
    </w:p>
    <w:p w14:paraId="067C2EE2" w14:textId="54F7655D" w:rsidR="00D8229D" w:rsidRDefault="00C51A7D">
      <w:pPr>
        <w:pStyle w:val="TableofFigures"/>
        <w:tabs>
          <w:tab w:val="right" w:leader="dot" w:pos="8630"/>
        </w:tabs>
        <w:rPr>
          <w:rFonts w:eastAsiaTheme="minorEastAsia" w:cstheme="minorBidi"/>
          <w:noProof/>
          <w:snapToGrid/>
          <w:color w:val="auto"/>
          <w:szCs w:val="22"/>
        </w:rPr>
      </w:pPr>
      <w:hyperlink w:anchor="_Toc37942932" w:history="1">
        <w:r w:rsidR="00D8229D" w:rsidRPr="00DC5FB6">
          <w:rPr>
            <w:rStyle w:val="Hyperlink"/>
            <w:noProof/>
          </w:rPr>
          <w:t>Figure 35. Example of possible configurations with the USGS algorithm (Rounds and Buccola, 2015).</w:t>
        </w:r>
        <w:r w:rsidR="00D8229D">
          <w:rPr>
            <w:noProof/>
            <w:webHidden/>
          </w:rPr>
          <w:tab/>
        </w:r>
        <w:r w:rsidR="00D8229D">
          <w:rPr>
            <w:noProof/>
            <w:webHidden/>
          </w:rPr>
          <w:fldChar w:fldCharType="begin"/>
        </w:r>
        <w:r w:rsidR="00D8229D">
          <w:rPr>
            <w:noProof/>
            <w:webHidden/>
          </w:rPr>
          <w:instrText xml:space="preserve"> PAGEREF _Toc37942932 \h </w:instrText>
        </w:r>
        <w:r w:rsidR="00D8229D">
          <w:rPr>
            <w:noProof/>
            <w:webHidden/>
          </w:rPr>
        </w:r>
        <w:r w:rsidR="00D8229D">
          <w:rPr>
            <w:noProof/>
            <w:webHidden/>
          </w:rPr>
          <w:fldChar w:fldCharType="separate"/>
        </w:r>
        <w:r w:rsidR="00795A65">
          <w:rPr>
            <w:noProof/>
            <w:webHidden/>
          </w:rPr>
          <w:t>265</w:t>
        </w:r>
        <w:r w:rsidR="00D8229D">
          <w:rPr>
            <w:noProof/>
            <w:webHidden/>
          </w:rPr>
          <w:fldChar w:fldCharType="end"/>
        </w:r>
      </w:hyperlink>
    </w:p>
    <w:p w14:paraId="651F4F71" w14:textId="26680812" w:rsidR="00D8229D" w:rsidRDefault="00C51A7D">
      <w:pPr>
        <w:pStyle w:val="TableofFigures"/>
        <w:tabs>
          <w:tab w:val="right" w:leader="dot" w:pos="8630"/>
        </w:tabs>
        <w:rPr>
          <w:rFonts w:eastAsiaTheme="minorEastAsia" w:cstheme="minorBidi"/>
          <w:noProof/>
          <w:snapToGrid/>
          <w:color w:val="auto"/>
          <w:szCs w:val="22"/>
        </w:rPr>
      </w:pPr>
      <w:hyperlink w:anchor="_Toc37942933" w:history="1">
        <w:r w:rsidR="00D8229D" w:rsidRPr="00DC5FB6">
          <w:rPr>
            <w:rStyle w:val="Hyperlink"/>
            <w:noProof/>
          </w:rPr>
          <w:t>Figure 36. Environmental performance for 3 different scenario runs comparing dissolved oxygen in a eutrophic system Eucha Reservoir in OK.</w:t>
        </w:r>
        <w:r w:rsidR="00D8229D">
          <w:rPr>
            <w:noProof/>
            <w:webHidden/>
          </w:rPr>
          <w:tab/>
        </w:r>
        <w:r w:rsidR="00D8229D">
          <w:rPr>
            <w:noProof/>
            <w:webHidden/>
          </w:rPr>
          <w:fldChar w:fldCharType="begin"/>
        </w:r>
        <w:r w:rsidR="00D8229D">
          <w:rPr>
            <w:noProof/>
            <w:webHidden/>
          </w:rPr>
          <w:instrText xml:space="preserve"> PAGEREF _Toc37942933 \h </w:instrText>
        </w:r>
        <w:r w:rsidR="00D8229D">
          <w:rPr>
            <w:noProof/>
            <w:webHidden/>
          </w:rPr>
        </w:r>
        <w:r w:rsidR="00D8229D">
          <w:rPr>
            <w:noProof/>
            <w:webHidden/>
          </w:rPr>
          <w:fldChar w:fldCharType="separate"/>
        </w:r>
        <w:r w:rsidR="00795A65">
          <w:rPr>
            <w:noProof/>
            <w:webHidden/>
          </w:rPr>
          <w:t>274</w:t>
        </w:r>
        <w:r w:rsidR="00D8229D">
          <w:rPr>
            <w:noProof/>
            <w:webHidden/>
          </w:rPr>
          <w:fldChar w:fldCharType="end"/>
        </w:r>
      </w:hyperlink>
    </w:p>
    <w:p w14:paraId="7D379CDB" w14:textId="2BC942CB" w:rsidR="00D8229D" w:rsidRDefault="00C51A7D">
      <w:pPr>
        <w:pStyle w:val="TableofFigures"/>
        <w:tabs>
          <w:tab w:val="right" w:leader="dot" w:pos="8630"/>
        </w:tabs>
        <w:rPr>
          <w:rFonts w:eastAsiaTheme="minorEastAsia" w:cstheme="minorBidi"/>
          <w:noProof/>
          <w:snapToGrid/>
          <w:color w:val="auto"/>
          <w:szCs w:val="22"/>
        </w:rPr>
      </w:pPr>
      <w:hyperlink w:anchor="_Toc37942934" w:history="1">
        <w:r w:rsidR="00D8229D" w:rsidRPr="00DC5FB6">
          <w:rPr>
            <w:rStyle w:val="Hyperlink"/>
            <w:noProof/>
          </w:rPr>
          <w:t>Figure 37. Side view of DeGray Reservoir grid used for hypolimnetic aeration.</w:t>
        </w:r>
        <w:r w:rsidR="00D8229D">
          <w:rPr>
            <w:noProof/>
            <w:webHidden/>
          </w:rPr>
          <w:tab/>
        </w:r>
        <w:r w:rsidR="00D8229D">
          <w:rPr>
            <w:noProof/>
            <w:webHidden/>
          </w:rPr>
          <w:fldChar w:fldCharType="begin"/>
        </w:r>
        <w:r w:rsidR="00D8229D">
          <w:rPr>
            <w:noProof/>
            <w:webHidden/>
          </w:rPr>
          <w:instrText xml:space="preserve"> PAGEREF _Toc37942934 \h </w:instrText>
        </w:r>
        <w:r w:rsidR="00D8229D">
          <w:rPr>
            <w:noProof/>
            <w:webHidden/>
          </w:rPr>
        </w:r>
        <w:r w:rsidR="00D8229D">
          <w:rPr>
            <w:noProof/>
            <w:webHidden/>
          </w:rPr>
          <w:fldChar w:fldCharType="separate"/>
        </w:r>
        <w:r w:rsidR="00795A65">
          <w:rPr>
            <w:noProof/>
            <w:webHidden/>
          </w:rPr>
          <w:t>276</w:t>
        </w:r>
        <w:r w:rsidR="00D8229D">
          <w:rPr>
            <w:noProof/>
            <w:webHidden/>
          </w:rPr>
          <w:fldChar w:fldCharType="end"/>
        </w:r>
      </w:hyperlink>
    </w:p>
    <w:p w14:paraId="59897298" w14:textId="164EF10D" w:rsidR="00D8229D" w:rsidRDefault="00C51A7D">
      <w:pPr>
        <w:pStyle w:val="TableofFigures"/>
        <w:tabs>
          <w:tab w:val="right" w:leader="dot" w:pos="8630"/>
        </w:tabs>
        <w:rPr>
          <w:rFonts w:eastAsiaTheme="minorEastAsia" w:cstheme="minorBidi"/>
          <w:noProof/>
          <w:snapToGrid/>
          <w:color w:val="auto"/>
          <w:szCs w:val="22"/>
        </w:rPr>
      </w:pPr>
      <w:hyperlink w:anchor="_Toc37942935" w:history="1">
        <w:r w:rsidR="00D8229D" w:rsidRPr="00DC5FB6">
          <w:rPr>
            <w:rStyle w:val="Hyperlink"/>
            <w:noProof/>
          </w:rPr>
          <w:t>Figure 38. Dissolved oxygen at probe location and cumulative oxygen added in kg over period of aeration (Julian day 1-125). Target dissolved oxygen at probe location was between 11 and 12.5 mg/l.</w:t>
        </w:r>
        <w:r w:rsidR="00D8229D">
          <w:rPr>
            <w:noProof/>
            <w:webHidden/>
          </w:rPr>
          <w:tab/>
        </w:r>
        <w:r w:rsidR="00D8229D">
          <w:rPr>
            <w:noProof/>
            <w:webHidden/>
          </w:rPr>
          <w:fldChar w:fldCharType="begin"/>
        </w:r>
        <w:r w:rsidR="00D8229D">
          <w:rPr>
            <w:noProof/>
            <w:webHidden/>
          </w:rPr>
          <w:instrText xml:space="preserve"> PAGEREF _Toc37942935 \h </w:instrText>
        </w:r>
        <w:r w:rsidR="00D8229D">
          <w:rPr>
            <w:noProof/>
            <w:webHidden/>
          </w:rPr>
        </w:r>
        <w:r w:rsidR="00D8229D">
          <w:rPr>
            <w:noProof/>
            <w:webHidden/>
          </w:rPr>
          <w:fldChar w:fldCharType="separate"/>
        </w:r>
        <w:r w:rsidR="00795A65">
          <w:rPr>
            <w:noProof/>
            <w:webHidden/>
          </w:rPr>
          <w:t>276</w:t>
        </w:r>
        <w:r w:rsidR="00D8229D">
          <w:rPr>
            <w:noProof/>
            <w:webHidden/>
          </w:rPr>
          <w:fldChar w:fldCharType="end"/>
        </w:r>
      </w:hyperlink>
    </w:p>
    <w:p w14:paraId="08FE26EF" w14:textId="39825FB7" w:rsidR="00D8229D" w:rsidRDefault="00C51A7D">
      <w:pPr>
        <w:pStyle w:val="TableofFigures"/>
        <w:tabs>
          <w:tab w:val="right" w:leader="dot" w:pos="8630"/>
        </w:tabs>
        <w:rPr>
          <w:rFonts w:eastAsiaTheme="minorEastAsia" w:cstheme="minorBidi"/>
          <w:noProof/>
          <w:snapToGrid/>
          <w:color w:val="auto"/>
          <w:szCs w:val="22"/>
        </w:rPr>
      </w:pPr>
      <w:hyperlink w:anchor="_Toc37942936" w:history="1">
        <w:r w:rsidR="00D8229D" w:rsidRPr="00DC5FB6">
          <w:rPr>
            <w:rStyle w:val="Hyperlink"/>
            <w:noProof/>
          </w:rPr>
          <w:t>Figure 39. Constriction between segment 10 and 11 in Dexter Reservoir, OR, USA. Note that a spillway or weir was used for the connection between segment 27 and 11. (Map from Bing Maps, 2019.)</w:t>
        </w:r>
        <w:r w:rsidR="00D8229D">
          <w:rPr>
            <w:noProof/>
            <w:webHidden/>
          </w:rPr>
          <w:tab/>
        </w:r>
        <w:r w:rsidR="00D8229D">
          <w:rPr>
            <w:noProof/>
            <w:webHidden/>
          </w:rPr>
          <w:fldChar w:fldCharType="begin"/>
        </w:r>
        <w:r w:rsidR="00D8229D">
          <w:rPr>
            <w:noProof/>
            <w:webHidden/>
          </w:rPr>
          <w:instrText xml:space="preserve"> PAGEREF _Toc37942936 \h </w:instrText>
        </w:r>
        <w:r w:rsidR="00D8229D">
          <w:rPr>
            <w:noProof/>
            <w:webHidden/>
          </w:rPr>
        </w:r>
        <w:r w:rsidR="00D8229D">
          <w:rPr>
            <w:noProof/>
            <w:webHidden/>
          </w:rPr>
          <w:fldChar w:fldCharType="separate"/>
        </w:r>
        <w:r w:rsidR="00795A65">
          <w:rPr>
            <w:noProof/>
            <w:webHidden/>
          </w:rPr>
          <w:t>277</w:t>
        </w:r>
        <w:r w:rsidR="00D8229D">
          <w:rPr>
            <w:noProof/>
            <w:webHidden/>
          </w:rPr>
          <w:fldChar w:fldCharType="end"/>
        </w:r>
      </w:hyperlink>
    </w:p>
    <w:p w14:paraId="19286004" w14:textId="38BE4192" w:rsidR="00D8229D" w:rsidRDefault="00C51A7D">
      <w:pPr>
        <w:pStyle w:val="TableofFigures"/>
        <w:tabs>
          <w:tab w:val="right" w:leader="dot" w:pos="8630"/>
        </w:tabs>
        <w:rPr>
          <w:rFonts w:eastAsiaTheme="minorEastAsia" w:cstheme="minorBidi"/>
          <w:noProof/>
          <w:snapToGrid/>
          <w:color w:val="auto"/>
          <w:szCs w:val="22"/>
        </w:rPr>
      </w:pPr>
      <w:hyperlink w:anchor="_Toc37942937" w:history="1">
        <w:r w:rsidR="00D8229D" w:rsidRPr="00DC5FB6">
          <w:rPr>
            <w:rStyle w:val="Hyperlink"/>
            <w:noProof/>
          </w:rPr>
          <w:t>Figure 40. Tree top elevation and vegetation offset from a river.</w:t>
        </w:r>
        <w:r w:rsidR="00D8229D">
          <w:rPr>
            <w:noProof/>
            <w:webHidden/>
          </w:rPr>
          <w:tab/>
        </w:r>
        <w:r w:rsidR="00D8229D">
          <w:rPr>
            <w:noProof/>
            <w:webHidden/>
          </w:rPr>
          <w:fldChar w:fldCharType="begin"/>
        </w:r>
        <w:r w:rsidR="00D8229D">
          <w:rPr>
            <w:noProof/>
            <w:webHidden/>
          </w:rPr>
          <w:instrText xml:space="preserve"> PAGEREF _Toc37942937 \h </w:instrText>
        </w:r>
        <w:r w:rsidR="00D8229D">
          <w:rPr>
            <w:noProof/>
            <w:webHidden/>
          </w:rPr>
        </w:r>
        <w:r w:rsidR="00D8229D">
          <w:rPr>
            <w:noProof/>
            <w:webHidden/>
          </w:rPr>
          <w:fldChar w:fldCharType="separate"/>
        </w:r>
        <w:r w:rsidR="00795A65">
          <w:rPr>
            <w:noProof/>
            <w:webHidden/>
          </w:rPr>
          <w:t>313</w:t>
        </w:r>
        <w:r w:rsidR="00D8229D">
          <w:rPr>
            <w:noProof/>
            <w:webHidden/>
          </w:rPr>
          <w:fldChar w:fldCharType="end"/>
        </w:r>
      </w:hyperlink>
    </w:p>
    <w:p w14:paraId="3CF82DFA" w14:textId="1DD5064C" w:rsidR="00D8229D" w:rsidRDefault="00C51A7D">
      <w:pPr>
        <w:pStyle w:val="TableofFigures"/>
        <w:tabs>
          <w:tab w:val="right" w:leader="dot" w:pos="8630"/>
        </w:tabs>
        <w:rPr>
          <w:rFonts w:eastAsiaTheme="minorEastAsia" w:cstheme="minorBidi"/>
          <w:noProof/>
          <w:snapToGrid/>
          <w:color w:val="auto"/>
          <w:szCs w:val="22"/>
        </w:rPr>
      </w:pPr>
      <w:hyperlink w:anchor="_Toc37942938" w:history="1">
        <w:r w:rsidR="00D8229D" w:rsidRPr="00DC5FB6">
          <w:rPr>
            <w:rStyle w:val="Hyperlink"/>
            <w:noProof/>
          </w:rPr>
          <w:t>Figure 41.  The influence of topographic shading along a river.</w:t>
        </w:r>
        <w:r w:rsidR="00D8229D">
          <w:rPr>
            <w:noProof/>
            <w:webHidden/>
          </w:rPr>
          <w:tab/>
        </w:r>
        <w:r w:rsidR="00D8229D">
          <w:rPr>
            <w:noProof/>
            <w:webHidden/>
          </w:rPr>
          <w:fldChar w:fldCharType="begin"/>
        </w:r>
        <w:r w:rsidR="00D8229D">
          <w:rPr>
            <w:noProof/>
            <w:webHidden/>
          </w:rPr>
          <w:instrText xml:space="preserve"> PAGEREF _Toc37942938 \h </w:instrText>
        </w:r>
        <w:r w:rsidR="00D8229D">
          <w:rPr>
            <w:noProof/>
            <w:webHidden/>
          </w:rPr>
        </w:r>
        <w:r w:rsidR="00D8229D">
          <w:rPr>
            <w:noProof/>
            <w:webHidden/>
          </w:rPr>
          <w:fldChar w:fldCharType="separate"/>
        </w:r>
        <w:r w:rsidR="00795A65">
          <w:rPr>
            <w:noProof/>
            <w:webHidden/>
          </w:rPr>
          <w:t>315</w:t>
        </w:r>
        <w:r w:rsidR="00D8229D">
          <w:rPr>
            <w:noProof/>
            <w:webHidden/>
          </w:rPr>
          <w:fldChar w:fldCharType="end"/>
        </w:r>
      </w:hyperlink>
    </w:p>
    <w:p w14:paraId="1808B653" w14:textId="32ADA5DF" w:rsidR="00D8229D" w:rsidRDefault="00C51A7D">
      <w:pPr>
        <w:pStyle w:val="TableofFigures"/>
        <w:tabs>
          <w:tab w:val="right" w:leader="dot" w:pos="8630"/>
        </w:tabs>
        <w:rPr>
          <w:rFonts w:eastAsiaTheme="minorEastAsia" w:cstheme="minorBidi"/>
          <w:noProof/>
          <w:snapToGrid/>
          <w:color w:val="auto"/>
          <w:szCs w:val="22"/>
        </w:rPr>
      </w:pPr>
      <w:hyperlink w:anchor="_Toc37942939" w:history="1">
        <w:r w:rsidR="00D8229D" w:rsidRPr="00DC5FB6">
          <w:rPr>
            <w:rStyle w:val="Hyperlink"/>
            <w:noProof/>
          </w:rPr>
          <w:t>Figure 42.  Topographic slices at three segments along a river.</w:t>
        </w:r>
        <w:r w:rsidR="00D8229D">
          <w:rPr>
            <w:noProof/>
            <w:webHidden/>
          </w:rPr>
          <w:tab/>
        </w:r>
        <w:r w:rsidR="00D8229D">
          <w:rPr>
            <w:noProof/>
            <w:webHidden/>
          </w:rPr>
          <w:fldChar w:fldCharType="begin"/>
        </w:r>
        <w:r w:rsidR="00D8229D">
          <w:rPr>
            <w:noProof/>
            <w:webHidden/>
          </w:rPr>
          <w:instrText xml:space="preserve"> PAGEREF _Toc37942939 \h </w:instrText>
        </w:r>
        <w:r w:rsidR="00D8229D">
          <w:rPr>
            <w:noProof/>
            <w:webHidden/>
          </w:rPr>
        </w:r>
        <w:r w:rsidR="00D8229D">
          <w:rPr>
            <w:noProof/>
            <w:webHidden/>
          </w:rPr>
          <w:fldChar w:fldCharType="separate"/>
        </w:r>
        <w:r w:rsidR="00795A65">
          <w:rPr>
            <w:noProof/>
            <w:webHidden/>
          </w:rPr>
          <w:t>315</w:t>
        </w:r>
        <w:r w:rsidR="00D8229D">
          <w:rPr>
            <w:noProof/>
            <w:webHidden/>
          </w:rPr>
          <w:fldChar w:fldCharType="end"/>
        </w:r>
      </w:hyperlink>
    </w:p>
    <w:p w14:paraId="21475436" w14:textId="6F6A12D1" w:rsidR="00D8229D" w:rsidRDefault="00C51A7D">
      <w:pPr>
        <w:pStyle w:val="TableofFigures"/>
        <w:tabs>
          <w:tab w:val="right" w:leader="dot" w:pos="8630"/>
        </w:tabs>
        <w:rPr>
          <w:rFonts w:eastAsiaTheme="minorEastAsia" w:cstheme="minorBidi"/>
          <w:noProof/>
          <w:snapToGrid/>
          <w:color w:val="auto"/>
          <w:szCs w:val="22"/>
        </w:rPr>
      </w:pPr>
      <w:hyperlink w:anchor="_Toc37942940" w:history="1">
        <w:r w:rsidR="00D8229D" w:rsidRPr="00DC5FB6">
          <w:rPr>
            <w:rStyle w:val="Hyperlink"/>
            <w:noProof/>
          </w:rPr>
          <w:t>Figure 43. Example of contour plot of fish habitat zones using Tecplot.</w:t>
        </w:r>
        <w:r w:rsidR="00D8229D">
          <w:rPr>
            <w:noProof/>
            <w:webHidden/>
          </w:rPr>
          <w:tab/>
        </w:r>
        <w:r w:rsidR="00D8229D">
          <w:rPr>
            <w:noProof/>
            <w:webHidden/>
          </w:rPr>
          <w:fldChar w:fldCharType="begin"/>
        </w:r>
        <w:r w:rsidR="00D8229D">
          <w:rPr>
            <w:noProof/>
            <w:webHidden/>
          </w:rPr>
          <w:instrText xml:space="preserve"> PAGEREF _Toc37942940 \h </w:instrText>
        </w:r>
        <w:r w:rsidR="00D8229D">
          <w:rPr>
            <w:noProof/>
            <w:webHidden/>
          </w:rPr>
        </w:r>
        <w:r w:rsidR="00D8229D">
          <w:rPr>
            <w:noProof/>
            <w:webHidden/>
          </w:rPr>
          <w:fldChar w:fldCharType="separate"/>
        </w:r>
        <w:r w:rsidR="00795A65">
          <w:rPr>
            <w:noProof/>
            <w:webHidden/>
          </w:rPr>
          <w:t>383</w:t>
        </w:r>
        <w:r w:rsidR="00D8229D">
          <w:rPr>
            <w:noProof/>
            <w:webHidden/>
          </w:rPr>
          <w:fldChar w:fldCharType="end"/>
        </w:r>
      </w:hyperlink>
    </w:p>
    <w:p w14:paraId="48766F16" w14:textId="4268D816" w:rsidR="00D8229D" w:rsidRDefault="00C51A7D">
      <w:pPr>
        <w:pStyle w:val="TableofFigures"/>
        <w:tabs>
          <w:tab w:val="right" w:leader="dot" w:pos="8630"/>
        </w:tabs>
        <w:rPr>
          <w:rFonts w:eastAsiaTheme="minorEastAsia" w:cstheme="minorBidi"/>
          <w:noProof/>
          <w:snapToGrid/>
          <w:color w:val="auto"/>
          <w:szCs w:val="22"/>
        </w:rPr>
      </w:pPr>
      <w:hyperlink w:anchor="_Toc37942941" w:history="1">
        <w:r w:rsidR="00D8229D" w:rsidRPr="00DC5FB6">
          <w:rPr>
            <w:rStyle w:val="Hyperlink"/>
            <w:noProof/>
          </w:rPr>
          <w:t>Figure 44.  Diagram illustrating unstable water surface elevation solution.</w:t>
        </w:r>
        <w:r w:rsidR="00D8229D">
          <w:rPr>
            <w:noProof/>
            <w:webHidden/>
          </w:rPr>
          <w:tab/>
        </w:r>
        <w:r w:rsidR="00D8229D">
          <w:rPr>
            <w:noProof/>
            <w:webHidden/>
          </w:rPr>
          <w:fldChar w:fldCharType="begin"/>
        </w:r>
        <w:r w:rsidR="00D8229D">
          <w:rPr>
            <w:noProof/>
            <w:webHidden/>
          </w:rPr>
          <w:instrText xml:space="preserve"> PAGEREF _Toc37942941 \h </w:instrText>
        </w:r>
        <w:r w:rsidR="00D8229D">
          <w:rPr>
            <w:noProof/>
            <w:webHidden/>
          </w:rPr>
        </w:r>
        <w:r w:rsidR="00D8229D">
          <w:rPr>
            <w:noProof/>
            <w:webHidden/>
          </w:rPr>
          <w:fldChar w:fldCharType="separate"/>
        </w:r>
        <w:r w:rsidR="00795A65">
          <w:rPr>
            <w:noProof/>
            <w:webHidden/>
          </w:rPr>
          <w:t>392</w:t>
        </w:r>
        <w:r w:rsidR="00D8229D">
          <w:rPr>
            <w:noProof/>
            <w:webHidden/>
          </w:rPr>
          <w:fldChar w:fldCharType="end"/>
        </w:r>
      </w:hyperlink>
    </w:p>
    <w:p w14:paraId="0290862C" w14:textId="0782FAE0" w:rsidR="00D8229D" w:rsidRDefault="00C51A7D">
      <w:pPr>
        <w:pStyle w:val="TableofFigures"/>
        <w:tabs>
          <w:tab w:val="right" w:leader="dot" w:pos="8630"/>
        </w:tabs>
        <w:rPr>
          <w:rFonts w:eastAsiaTheme="minorEastAsia" w:cstheme="minorBidi"/>
          <w:noProof/>
          <w:snapToGrid/>
          <w:color w:val="auto"/>
          <w:szCs w:val="22"/>
        </w:rPr>
      </w:pPr>
      <w:hyperlink w:anchor="_Toc37942942" w:history="1">
        <w:r w:rsidR="00D8229D" w:rsidRPr="00DC5FB6">
          <w:rPr>
            <w:rStyle w:val="Hyperlink"/>
            <w:noProof/>
          </w:rPr>
          <w:t>Figure 45. Example of particle detention time histogram using the file fnalparticle.csv file. For this system the average particle detention time was 9.5 days.</w:t>
        </w:r>
        <w:r w:rsidR="00D8229D">
          <w:rPr>
            <w:noProof/>
            <w:webHidden/>
          </w:rPr>
          <w:tab/>
        </w:r>
        <w:r w:rsidR="00D8229D">
          <w:rPr>
            <w:noProof/>
            <w:webHidden/>
          </w:rPr>
          <w:fldChar w:fldCharType="begin"/>
        </w:r>
        <w:r w:rsidR="00D8229D">
          <w:rPr>
            <w:noProof/>
            <w:webHidden/>
          </w:rPr>
          <w:instrText xml:space="preserve"> PAGEREF _Toc37942942 \h </w:instrText>
        </w:r>
        <w:r w:rsidR="00D8229D">
          <w:rPr>
            <w:noProof/>
            <w:webHidden/>
          </w:rPr>
        </w:r>
        <w:r w:rsidR="00D8229D">
          <w:rPr>
            <w:noProof/>
            <w:webHidden/>
          </w:rPr>
          <w:fldChar w:fldCharType="separate"/>
        </w:r>
        <w:r w:rsidR="00795A65">
          <w:rPr>
            <w:noProof/>
            <w:webHidden/>
          </w:rPr>
          <w:t>400</w:t>
        </w:r>
        <w:r w:rsidR="00D8229D">
          <w:rPr>
            <w:noProof/>
            <w:webHidden/>
          </w:rPr>
          <w:fldChar w:fldCharType="end"/>
        </w:r>
      </w:hyperlink>
    </w:p>
    <w:p w14:paraId="7D77FE07" w14:textId="791D481D" w:rsidR="00D8229D" w:rsidRDefault="00C51A7D">
      <w:pPr>
        <w:pStyle w:val="TableofFigures"/>
        <w:tabs>
          <w:tab w:val="right" w:leader="dot" w:pos="8630"/>
        </w:tabs>
        <w:rPr>
          <w:rFonts w:eastAsiaTheme="minorEastAsia" w:cstheme="minorBidi"/>
          <w:noProof/>
          <w:snapToGrid/>
          <w:color w:val="auto"/>
          <w:szCs w:val="22"/>
        </w:rPr>
      </w:pPr>
      <w:hyperlink w:anchor="_Toc37942943" w:history="1">
        <w:r w:rsidR="00D8229D" w:rsidRPr="00DC5FB6">
          <w:rPr>
            <w:rStyle w:val="Hyperlink"/>
            <w:noProof/>
          </w:rPr>
          <w:t>Figure 46. Example histograms of particles released for velocity and temperature for a particle release experiment.</w:t>
        </w:r>
        <w:r w:rsidR="00D8229D">
          <w:rPr>
            <w:noProof/>
            <w:webHidden/>
          </w:rPr>
          <w:tab/>
        </w:r>
        <w:r w:rsidR="00D8229D">
          <w:rPr>
            <w:noProof/>
            <w:webHidden/>
          </w:rPr>
          <w:fldChar w:fldCharType="begin"/>
        </w:r>
        <w:r w:rsidR="00D8229D">
          <w:rPr>
            <w:noProof/>
            <w:webHidden/>
          </w:rPr>
          <w:instrText xml:space="preserve"> PAGEREF _Toc37942943 \h </w:instrText>
        </w:r>
        <w:r w:rsidR="00D8229D">
          <w:rPr>
            <w:noProof/>
            <w:webHidden/>
          </w:rPr>
        </w:r>
        <w:r w:rsidR="00D8229D">
          <w:rPr>
            <w:noProof/>
            <w:webHidden/>
          </w:rPr>
          <w:fldChar w:fldCharType="separate"/>
        </w:r>
        <w:r w:rsidR="00795A65">
          <w:rPr>
            <w:noProof/>
            <w:webHidden/>
          </w:rPr>
          <w:t>401</w:t>
        </w:r>
        <w:r w:rsidR="00D8229D">
          <w:rPr>
            <w:noProof/>
            <w:webHidden/>
          </w:rPr>
          <w:fldChar w:fldCharType="end"/>
        </w:r>
      </w:hyperlink>
    </w:p>
    <w:p w14:paraId="7F594DA6" w14:textId="6E4A6B68" w:rsidR="00D8229D" w:rsidRDefault="00C51A7D">
      <w:pPr>
        <w:pStyle w:val="TableofFigures"/>
        <w:tabs>
          <w:tab w:val="right" w:leader="dot" w:pos="8630"/>
        </w:tabs>
        <w:rPr>
          <w:rFonts w:eastAsiaTheme="minorEastAsia" w:cstheme="minorBidi"/>
          <w:noProof/>
          <w:snapToGrid/>
          <w:color w:val="auto"/>
          <w:szCs w:val="22"/>
        </w:rPr>
      </w:pPr>
      <w:hyperlink w:anchor="_Toc37942944" w:history="1">
        <w:r w:rsidR="00D8229D" w:rsidRPr="00DC5FB6">
          <w:rPr>
            <w:rStyle w:val="Hyperlink"/>
            <w:noProof/>
          </w:rPr>
          <w:t>Figure 47. Branch temperature, velocity and particles in Tecplot frame.</w:t>
        </w:r>
        <w:r w:rsidR="00D8229D">
          <w:rPr>
            <w:noProof/>
            <w:webHidden/>
          </w:rPr>
          <w:tab/>
        </w:r>
        <w:r w:rsidR="00D8229D">
          <w:rPr>
            <w:noProof/>
            <w:webHidden/>
          </w:rPr>
          <w:fldChar w:fldCharType="begin"/>
        </w:r>
        <w:r w:rsidR="00D8229D">
          <w:rPr>
            <w:noProof/>
            <w:webHidden/>
          </w:rPr>
          <w:instrText xml:space="preserve"> PAGEREF _Toc37942944 \h </w:instrText>
        </w:r>
        <w:r w:rsidR="00D8229D">
          <w:rPr>
            <w:noProof/>
            <w:webHidden/>
          </w:rPr>
        </w:r>
        <w:r w:rsidR="00D8229D">
          <w:rPr>
            <w:noProof/>
            <w:webHidden/>
          </w:rPr>
          <w:fldChar w:fldCharType="separate"/>
        </w:r>
        <w:r w:rsidR="00795A65">
          <w:rPr>
            <w:noProof/>
            <w:webHidden/>
          </w:rPr>
          <w:t>402</w:t>
        </w:r>
        <w:r w:rsidR="00D8229D">
          <w:rPr>
            <w:noProof/>
            <w:webHidden/>
          </w:rPr>
          <w:fldChar w:fldCharType="end"/>
        </w:r>
      </w:hyperlink>
    </w:p>
    <w:p w14:paraId="2004DADC" w14:textId="0F53CDFD" w:rsidR="00D8229D" w:rsidRDefault="00C51A7D">
      <w:pPr>
        <w:pStyle w:val="TableofFigures"/>
        <w:tabs>
          <w:tab w:val="right" w:leader="dot" w:pos="8630"/>
        </w:tabs>
        <w:rPr>
          <w:rFonts w:eastAsiaTheme="minorEastAsia" w:cstheme="minorBidi"/>
          <w:noProof/>
          <w:snapToGrid/>
          <w:color w:val="auto"/>
          <w:szCs w:val="22"/>
        </w:rPr>
      </w:pPr>
      <w:hyperlink w:anchor="_Toc37942945" w:history="1">
        <w:r w:rsidR="00D8229D" w:rsidRPr="00DC5FB6">
          <w:rPr>
            <w:rStyle w:val="Hyperlink"/>
            <w:noProof/>
          </w:rPr>
          <w:t>Figure 48. Cascade of reservoirs or multiple waterbodies.</w:t>
        </w:r>
        <w:r w:rsidR="00D8229D">
          <w:rPr>
            <w:noProof/>
            <w:webHidden/>
          </w:rPr>
          <w:tab/>
        </w:r>
        <w:r w:rsidR="00D8229D">
          <w:rPr>
            <w:noProof/>
            <w:webHidden/>
          </w:rPr>
          <w:fldChar w:fldCharType="begin"/>
        </w:r>
        <w:r w:rsidR="00D8229D">
          <w:rPr>
            <w:noProof/>
            <w:webHidden/>
          </w:rPr>
          <w:instrText xml:space="preserve"> PAGEREF _Toc37942945 \h </w:instrText>
        </w:r>
        <w:r w:rsidR="00D8229D">
          <w:rPr>
            <w:noProof/>
            <w:webHidden/>
          </w:rPr>
        </w:r>
        <w:r w:rsidR="00D8229D">
          <w:rPr>
            <w:noProof/>
            <w:webHidden/>
          </w:rPr>
          <w:fldChar w:fldCharType="separate"/>
        </w:r>
        <w:r w:rsidR="00795A65">
          <w:rPr>
            <w:noProof/>
            <w:webHidden/>
          </w:rPr>
          <w:t>403</w:t>
        </w:r>
        <w:r w:rsidR="00D8229D">
          <w:rPr>
            <w:noProof/>
            <w:webHidden/>
          </w:rPr>
          <w:fldChar w:fldCharType="end"/>
        </w:r>
      </w:hyperlink>
    </w:p>
    <w:p w14:paraId="754CDFA4" w14:textId="5BFFADF8" w:rsidR="00D8229D" w:rsidRDefault="00C51A7D">
      <w:pPr>
        <w:pStyle w:val="TableofFigures"/>
        <w:tabs>
          <w:tab w:val="right" w:leader="dot" w:pos="8630"/>
        </w:tabs>
        <w:rPr>
          <w:rFonts w:eastAsiaTheme="minorEastAsia" w:cstheme="minorBidi"/>
          <w:noProof/>
          <w:snapToGrid/>
          <w:color w:val="auto"/>
          <w:szCs w:val="22"/>
        </w:rPr>
      </w:pPr>
      <w:hyperlink w:anchor="_Toc37942946" w:history="1">
        <w:r w:rsidR="00D8229D" w:rsidRPr="00DC5FB6">
          <w:rPr>
            <w:rStyle w:val="Hyperlink"/>
            <w:noProof/>
          </w:rPr>
          <w:t>Figure 49. Concept of running multiple waterbodies simultaneously.</w:t>
        </w:r>
        <w:r w:rsidR="00D8229D">
          <w:rPr>
            <w:noProof/>
            <w:webHidden/>
          </w:rPr>
          <w:tab/>
        </w:r>
        <w:r w:rsidR="00D8229D">
          <w:rPr>
            <w:noProof/>
            <w:webHidden/>
          </w:rPr>
          <w:fldChar w:fldCharType="begin"/>
        </w:r>
        <w:r w:rsidR="00D8229D">
          <w:rPr>
            <w:noProof/>
            <w:webHidden/>
          </w:rPr>
          <w:instrText xml:space="preserve"> PAGEREF _Toc37942946 \h </w:instrText>
        </w:r>
        <w:r w:rsidR="00D8229D">
          <w:rPr>
            <w:noProof/>
            <w:webHidden/>
          </w:rPr>
        </w:r>
        <w:r w:rsidR="00D8229D">
          <w:rPr>
            <w:noProof/>
            <w:webHidden/>
          </w:rPr>
          <w:fldChar w:fldCharType="separate"/>
        </w:r>
        <w:r w:rsidR="00795A65">
          <w:rPr>
            <w:noProof/>
            <w:webHidden/>
          </w:rPr>
          <w:t>404</w:t>
        </w:r>
        <w:r w:rsidR="00D8229D">
          <w:rPr>
            <w:noProof/>
            <w:webHidden/>
          </w:rPr>
          <w:fldChar w:fldCharType="end"/>
        </w:r>
      </w:hyperlink>
    </w:p>
    <w:p w14:paraId="68613469" w14:textId="212C9FD9" w:rsidR="0041037A" w:rsidRPr="00B7030B" w:rsidRDefault="00FA1B19">
      <w:pPr>
        <w:pStyle w:val="List"/>
        <w:tabs>
          <w:tab w:val="right" w:leader="dot" w:pos="8550"/>
        </w:tabs>
        <w:ind w:left="648" w:right="432" w:hanging="648"/>
        <w:rPr>
          <w:rStyle w:val="Hypertext"/>
          <w:color w:val="auto"/>
          <w:u w:val="none"/>
        </w:rPr>
        <w:sectPr w:rsidR="0041037A" w:rsidRPr="00B7030B">
          <w:headerReference w:type="even" r:id="rId13"/>
          <w:headerReference w:type="default" r:id="rId14"/>
          <w:footerReference w:type="even" r:id="rId15"/>
          <w:endnotePr>
            <w:numFmt w:val="decimal"/>
          </w:endnotePr>
          <w:pgSz w:w="12240" w:h="15840" w:code="1"/>
          <w:pgMar w:top="1728" w:right="1440" w:bottom="1728" w:left="2160" w:header="1008" w:footer="1008" w:gutter="0"/>
          <w:paperSrc w:first="100" w:other="100"/>
          <w:pgNumType w:fmt="lowerRoman"/>
          <w:cols w:space="720"/>
          <w:noEndnote/>
        </w:sectPr>
      </w:pPr>
      <w:r w:rsidRPr="00B7030B">
        <w:rPr>
          <w:rStyle w:val="Hypertext"/>
          <w:color w:val="auto"/>
          <w:u w:val="none"/>
        </w:rPr>
        <w:fldChar w:fldCharType="end"/>
      </w:r>
    </w:p>
    <w:p w14:paraId="74249315" w14:textId="6382AEBC" w:rsidR="0041037A" w:rsidRDefault="0041037A" w:rsidP="002E5E94">
      <w:pPr>
        <w:pStyle w:val="Heading1"/>
        <w:spacing w:before="360" w:after="360"/>
        <w:rPr>
          <w:rFonts w:asciiTheme="minorHAnsi" w:hAnsiTheme="minorHAnsi"/>
        </w:rPr>
      </w:pPr>
      <w:bookmarkStart w:id="4" w:name="_Toc41047629"/>
      <w:r w:rsidRPr="00B7030B">
        <w:rPr>
          <w:rFonts w:asciiTheme="minorHAnsi" w:hAnsiTheme="minorHAnsi"/>
        </w:rPr>
        <w:lastRenderedPageBreak/>
        <w:t>List of Tables</w:t>
      </w:r>
      <w:bookmarkEnd w:id="4"/>
    </w:p>
    <w:p w14:paraId="21FE094C" w14:textId="7C2B58A3" w:rsidR="00D8229D" w:rsidRDefault="00EF3F12">
      <w:pPr>
        <w:pStyle w:val="TableofFigures"/>
        <w:tabs>
          <w:tab w:val="right" w:leader="dot" w:pos="8630"/>
        </w:tabs>
        <w:rPr>
          <w:rFonts w:eastAsiaTheme="minorEastAsia" w:cstheme="minorBidi"/>
          <w:noProof/>
          <w:snapToGrid/>
          <w:color w:val="auto"/>
          <w:szCs w:val="22"/>
        </w:rPr>
      </w:pPr>
      <w:r>
        <w:fldChar w:fldCharType="begin"/>
      </w:r>
      <w:r>
        <w:instrText xml:space="preserve"> TOC \h \z \c "Table" </w:instrText>
      </w:r>
      <w:r>
        <w:fldChar w:fldCharType="separate"/>
      </w:r>
      <w:hyperlink w:anchor="_Toc37942947" w:history="1">
        <w:r w:rsidR="00D8229D" w:rsidRPr="007068B9">
          <w:rPr>
            <w:rStyle w:val="Hyperlink"/>
            <w:noProof/>
          </w:rPr>
          <w:t>Table 1.  Vertical Eddy Viscosity Formulations</w:t>
        </w:r>
        <w:r w:rsidR="00D8229D">
          <w:rPr>
            <w:noProof/>
            <w:webHidden/>
          </w:rPr>
          <w:tab/>
        </w:r>
        <w:r w:rsidR="00D8229D">
          <w:rPr>
            <w:noProof/>
            <w:webHidden/>
          </w:rPr>
          <w:fldChar w:fldCharType="begin"/>
        </w:r>
        <w:r w:rsidR="00D8229D">
          <w:rPr>
            <w:noProof/>
            <w:webHidden/>
          </w:rPr>
          <w:instrText xml:space="preserve"> PAGEREF _Toc37942947 \h </w:instrText>
        </w:r>
        <w:r w:rsidR="00D8229D">
          <w:rPr>
            <w:noProof/>
            <w:webHidden/>
          </w:rPr>
        </w:r>
        <w:r w:rsidR="00D8229D">
          <w:rPr>
            <w:noProof/>
            <w:webHidden/>
          </w:rPr>
          <w:fldChar w:fldCharType="separate"/>
        </w:r>
        <w:r w:rsidR="00795A65">
          <w:rPr>
            <w:noProof/>
            <w:webHidden/>
          </w:rPr>
          <w:t>33</w:t>
        </w:r>
        <w:r w:rsidR="00D8229D">
          <w:rPr>
            <w:noProof/>
            <w:webHidden/>
          </w:rPr>
          <w:fldChar w:fldCharType="end"/>
        </w:r>
      </w:hyperlink>
    </w:p>
    <w:p w14:paraId="29B77B08" w14:textId="2AF2167C" w:rsidR="00D8229D" w:rsidRDefault="00C51A7D">
      <w:pPr>
        <w:pStyle w:val="TableofFigures"/>
        <w:tabs>
          <w:tab w:val="right" w:leader="dot" w:pos="8630"/>
        </w:tabs>
        <w:rPr>
          <w:rFonts w:eastAsiaTheme="minorEastAsia" w:cstheme="minorBidi"/>
          <w:noProof/>
          <w:snapToGrid/>
          <w:color w:val="auto"/>
          <w:szCs w:val="22"/>
        </w:rPr>
      </w:pPr>
      <w:hyperlink w:anchor="_Toc37942948" w:history="1">
        <w:r w:rsidR="00D8229D" w:rsidRPr="007068B9">
          <w:rPr>
            <w:rStyle w:val="Hyperlink"/>
            <w:noProof/>
          </w:rPr>
          <w:t>Table 2.  Equations used in CRiSP model for gas production</w:t>
        </w:r>
        <w:r w:rsidR="00D8229D">
          <w:rPr>
            <w:noProof/>
            <w:webHidden/>
          </w:rPr>
          <w:tab/>
        </w:r>
        <w:r w:rsidR="00D8229D">
          <w:rPr>
            <w:noProof/>
            <w:webHidden/>
          </w:rPr>
          <w:fldChar w:fldCharType="begin"/>
        </w:r>
        <w:r w:rsidR="00D8229D">
          <w:rPr>
            <w:noProof/>
            <w:webHidden/>
          </w:rPr>
          <w:instrText xml:space="preserve"> PAGEREF _Toc37942948 \h </w:instrText>
        </w:r>
        <w:r w:rsidR="00D8229D">
          <w:rPr>
            <w:noProof/>
            <w:webHidden/>
          </w:rPr>
        </w:r>
        <w:r w:rsidR="00D8229D">
          <w:rPr>
            <w:noProof/>
            <w:webHidden/>
          </w:rPr>
          <w:fldChar w:fldCharType="separate"/>
        </w:r>
        <w:r w:rsidR="00795A65">
          <w:rPr>
            <w:noProof/>
            <w:webHidden/>
          </w:rPr>
          <w:t>51</w:t>
        </w:r>
        <w:r w:rsidR="00D8229D">
          <w:rPr>
            <w:noProof/>
            <w:webHidden/>
          </w:rPr>
          <w:fldChar w:fldCharType="end"/>
        </w:r>
      </w:hyperlink>
    </w:p>
    <w:p w14:paraId="7EF7B440" w14:textId="779BE78C" w:rsidR="00D8229D" w:rsidRDefault="00C51A7D">
      <w:pPr>
        <w:pStyle w:val="TableofFigures"/>
        <w:tabs>
          <w:tab w:val="right" w:leader="dot" w:pos="8630"/>
        </w:tabs>
        <w:rPr>
          <w:rFonts w:eastAsiaTheme="minorEastAsia" w:cstheme="minorBidi"/>
          <w:noProof/>
          <w:snapToGrid/>
          <w:color w:val="auto"/>
          <w:szCs w:val="22"/>
        </w:rPr>
      </w:pPr>
      <w:hyperlink w:anchor="_Toc37942949" w:history="1">
        <w:r w:rsidR="00D8229D" w:rsidRPr="007068B9">
          <w:rPr>
            <w:rStyle w:val="Hyperlink"/>
            <w:noProof/>
          </w:rPr>
          <w:t>Table 3.  Equations used in CRiSP model for gas production at Columbia basin dams</w:t>
        </w:r>
        <w:r w:rsidR="00D8229D">
          <w:rPr>
            <w:noProof/>
            <w:webHidden/>
          </w:rPr>
          <w:tab/>
        </w:r>
        <w:r w:rsidR="00D8229D">
          <w:rPr>
            <w:noProof/>
            <w:webHidden/>
          </w:rPr>
          <w:fldChar w:fldCharType="begin"/>
        </w:r>
        <w:r w:rsidR="00D8229D">
          <w:rPr>
            <w:noProof/>
            <w:webHidden/>
          </w:rPr>
          <w:instrText xml:space="preserve"> PAGEREF _Toc37942949 \h </w:instrText>
        </w:r>
        <w:r w:rsidR="00D8229D">
          <w:rPr>
            <w:noProof/>
            <w:webHidden/>
          </w:rPr>
        </w:r>
        <w:r w:rsidR="00D8229D">
          <w:rPr>
            <w:noProof/>
            <w:webHidden/>
          </w:rPr>
          <w:fldChar w:fldCharType="separate"/>
        </w:r>
        <w:r w:rsidR="00795A65">
          <w:rPr>
            <w:noProof/>
            <w:webHidden/>
          </w:rPr>
          <w:t>52</w:t>
        </w:r>
        <w:r w:rsidR="00D8229D">
          <w:rPr>
            <w:noProof/>
            <w:webHidden/>
          </w:rPr>
          <w:fldChar w:fldCharType="end"/>
        </w:r>
      </w:hyperlink>
    </w:p>
    <w:p w14:paraId="7FCAECFD" w14:textId="59E5504A" w:rsidR="00D8229D" w:rsidRDefault="00C51A7D">
      <w:pPr>
        <w:pStyle w:val="TableofFigures"/>
        <w:tabs>
          <w:tab w:val="right" w:leader="dot" w:pos="8630"/>
        </w:tabs>
        <w:rPr>
          <w:rFonts w:eastAsiaTheme="minorEastAsia" w:cstheme="minorBidi"/>
          <w:noProof/>
          <w:snapToGrid/>
          <w:color w:val="auto"/>
          <w:szCs w:val="22"/>
        </w:rPr>
      </w:pPr>
      <w:hyperlink w:anchor="_Toc37942950" w:history="1">
        <w:r w:rsidR="00D8229D" w:rsidRPr="007068B9">
          <w:rPr>
            <w:rStyle w:val="Hyperlink"/>
            <w:noProof/>
          </w:rPr>
          <w:t>Table 4.  Reaeration Effects of Spillways, Weirs, and Gates</w:t>
        </w:r>
        <w:r w:rsidR="00D8229D">
          <w:rPr>
            <w:noProof/>
            <w:webHidden/>
          </w:rPr>
          <w:tab/>
        </w:r>
        <w:r w:rsidR="00D8229D">
          <w:rPr>
            <w:noProof/>
            <w:webHidden/>
          </w:rPr>
          <w:fldChar w:fldCharType="begin"/>
        </w:r>
        <w:r w:rsidR="00D8229D">
          <w:rPr>
            <w:noProof/>
            <w:webHidden/>
          </w:rPr>
          <w:instrText xml:space="preserve"> PAGEREF _Toc37942950 \h </w:instrText>
        </w:r>
        <w:r w:rsidR="00D8229D">
          <w:rPr>
            <w:noProof/>
            <w:webHidden/>
          </w:rPr>
        </w:r>
        <w:r w:rsidR="00D8229D">
          <w:rPr>
            <w:noProof/>
            <w:webHidden/>
          </w:rPr>
          <w:fldChar w:fldCharType="separate"/>
        </w:r>
        <w:r w:rsidR="00795A65">
          <w:rPr>
            <w:noProof/>
            <w:webHidden/>
          </w:rPr>
          <w:t>52</w:t>
        </w:r>
        <w:r w:rsidR="00D8229D">
          <w:rPr>
            <w:noProof/>
            <w:webHidden/>
          </w:rPr>
          <w:fldChar w:fldCharType="end"/>
        </w:r>
      </w:hyperlink>
    </w:p>
    <w:p w14:paraId="26F29BED" w14:textId="14B886CD" w:rsidR="00D8229D" w:rsidRDefault="00C51A7D">
      <w:pPr>
        <w:pStyle w:val="TableofFigures"/>
        <w:tabs>
          <w:tab w:val="right" w:leader="dot" w:pos="8630"/>
        </w:tabs>
        <w:rPr>
          <w:rFonts w:eastAsiaTheme="minorEastAsia" w:cstheme="minorBidi"/>
          <w:noProof/>
          <w:snapToGrid/>
          <w:color w:val="auto"/>
          <w:szCs w:val="22"/>
        </w:rPr>
      </w:pPr>
      <w:hyperlink w:anchor="_Toc37942951" w:history="1">
        <w:r w:rsidR="00D8229D" w:rsidRPr="007068B9">
          <w:rPr>
            <w:rStyle w:val="Hyperlink"/>
            <w:noProof/>
          </w:rPr>
          <w:t>Table 5.  Equations used in CRiSP model for gas production</w:t>
        </w:r>
        <w:r w:rsidR="00D8229D">
          <w:rPr>
            <w:noProof/>
            <w:webHidden/>
          </w:rPr>
          <w:tab/>
        </w:r>
        <w:r w:rsidR="00D8229D">
          <w:rPr>
            <w:noProof/>
            <w:webHidden/>
          </w:rPr>
          <w:fldChar w:fldCharType="begin"/>
        </w:r>
        <w:r w:rsidR="00D8229D">
          <w:rPr>
            <w:noProof/>
            <w:webHidden/>
          </w:rPr>
          <w:instrText xml:space="preserve"> PAGEREF _Toc37942951 \h </w:instrText>
        </w:r>
        <w:r w:rsidR="00D8229D">
          <w:rPr>
            <w:noProof/>
            <w:webHidden/>
          </w:rPr>
        </w:r>
        <w:r w:rsidR="00D8229D">
          <w:rPr>
            <w:noProof/>
            <w:webHidden/>
          </w:rPr>
          <w:fldChar w:fldCharType="separate"/>
        </w:r>
        <w:r w:rsidR="00795A65">
          <w:rPr>
            <w:noProof/>
            <w:webHidden/>
          </w:rPr>
          <w:t>61</w:t>
        </w:r>
        <w:r w:rsidR="00D8229D">
          <w:rPr>
            <w:noProof/>
            <w:webHidden/>
          </w:rPr>
          <w:fldChar w:fldCharType="end"/>
        </w:r>
      </w:hyperlink>
    </w:p>
    <w:p w14:paraId="445489DF" w14:textId="65C22FC9" w:rsidR="00D8229D" w:rsidRDefault="00C51A7D">
      <w:pPr>
        <w:pStyle w:val="TableofFigures"/>
        <w:tabs>
          <w:tab w:val="right" w:leader="dot" w:pos="8630"/>
        </w:tabs>
        <w:rPr>
          <w:rFonts w:eastAsiaTheme="minorEastAsia" w:cstheme="minorBidi"/>
          <w:noProof/>
          <w:snapToGrid/>
          <w:color w:val="auto"/>
          <w:szCs w:val="22"/>
        </w:rPr>
      </w:pPr>
      <w:hyperlink w:anchor="_Toc37942952" w:history="1">
        <w:r w:rsidR="00D8229D" w:rsidRPr="007068B9">
          <w:rPr>
            <w:rStyle w:val="Hyperlink"/>
            <w:noProof/>
          </w:rPr>
          <w:t>Table 6.  Equations used in CRiSP model for gas production at Columbia basin dams</w:t>
        </w:r>
        <w:r w:rsidR="00D8229D">
          <w:rPr>
            <w:noProof/>
            <w:webHidden/>
          </w:rPr>
          <w:tab/>
        </w:r>
        <w:r w:rsidR="00D8229D">
          <w:rPr>
            <w:noProof/>
            <w:webHidden/>
          </w:rPr>
          <w:fldChar w:fldCharType="begin"/>
        </w:r>
        <w:r w:rsidR="00D8229D">
          <w:rPr>
            <w:noProof/>
            <w:webHidden/>
          </w:rPr>
          <w:instrText xml:space="preserve"> PAGEREF _Toc37942952 \h </w:instrText>
        </w:r>
        <w:r w:rsidR="00D8229D">
          <w:rPr>
            <w:noProof/>
            <w:webHidden/>
          </w:rPr>
        </w:r>
        <w:r w:rsidR="00D8229D">
          <w:rPr>
            <w:noProof/>
            <w:webHidden/>
          </w:rPr>
          <w:fldChar w:fldCharType="separate"/>
        </w:r>
        <w:r w:rsidR="00795A65">
          <w:rPr>
            <w:noProof/>
            <w:webHidden/>
          </w:rPr>
          <w:t>61</w:t>
        </w:r>
        <w:r w:rsidR="00D8229D">
          <w:rPr>
            <w:noProof/>
            <w:webHidden/>
          </w:rPr>
          <w:fldChar w:fldCharType="end"/>
        </w:r>
      </w:hyperlink>
    </w:p>
    <w:p w14:paraId="7A3A0161" w14:textId="2DE3672C" w:rsidR="00D8229D" w:rsidRDefault="00C51A7D">
      <w:pPr>
        <w:pStyle w:val="TableofFigures"/>
        <w:tabs>
          <w:tab w:val="right" w:leader="dot" w:pos="8630"/>
        </w:tabs>
        <w:rPr>
          <w:rFonts w:eastAsiaTheme="minorEastAsia" w:cstheme="minorBidi"/>
          <w:noProof/>
          <w:snapToGrid/>
          <w:color w:val="auto"/>
          <w:szCs w:val="22"/>
        </w:rPr>
      </w:pPr>
      <w:hyperlink w:anchor="_Toc37942953" w:history="1">
        <w:r w:rsidR="00D8229D" w:rsidRPr="007068B9">
          <w:rPr>
            <w:rStyle w:val="Hyperlink"/>
            <w:noProof/>
          </w:rPr>
          <w:t xml:space="preserve">Table 7.  Reaeration effects of gates </w:t>
        </w:r>
        <w:r w:rsidR="00D8229D" w:rsidRPr="007068B9">
          <w:rPr>
            <w:rStyle w:val="Hyperlink"/>
            <w:noProof/>
          </w:rPr>
          <w:fldChar w:fldCharType="begin"/>
        </w:r>
        <w:r w:rsidR="00D8229D" w:rsidRPr="007068B9">
          <w:rPr>
            <w:rStyle w:val="Hyperlink"/>
            <w:noProof/>
          </w:rPr>
          <w:instrText>ADVANCE \d2</w:instrText>
        </w:r>
        <w:r w:rsidR="00D8229D" w:rsidRPr="007068B9">
          <w:rPr>
            <w:rStyle w:val="Hyperlink"/>
            <w:noProof/>
          </w:rPr>
          <w:fldChar w:fldCharType="end"/>
        </w:r>
        <w:r w:rsidR="00D8229D">
          <w:rPr>
            <w:noProof/>
            <w:webHidden/>
          </w:rPr>
          <w:tab/>
        </w:r>
        <w:r w:rsidR="00D8229D">
          <w:rPr>
            <w:noProof/>
            <w:webHidden/>
          </w:rPr>
          <w:fldChar w:fldCharType="begin"/>
        </w:r>
        <w:r w:rsidR="00D8229D">
          <w:rPr>
            <w:noProof/>
            <w:webHidden/>
          </w:rPr>
          <w:instrText xml:space="preserve"> PAGEREF _Toc37942953 \h </w:instrText>
        </w:r>
        <w:r w:rsidR="00D8229D">
          <w:rPr>
            <w:noProof/>
            <w:webHidden/>
          </w:rPr>
        </w:r>
        <w:r w:rsidR="00D8229D">
          <w:rPr>
            <w:noProof/>
            <w:webHidden/>
          </w:rPr>
          <w:fldChar w:fldCharType="separate"/>
        </w:r>
        <w:r w:rsidR="00795A65">
          <w:rPr>
            <w:noProof/>
            <w:webHidden/>
          </w:rPr>
          <w:t>62</w:t>
        </w:r>
        <w:r w:rsidR="00D8229D">
          <w:rPr>
            <w:noProof/>
            <w:webHidden/>
          </w:rPr>
          <w:fldChar w:fldCharType="end"/>
        </w:r>
      </w:hyperlink>
    </w:p>
    <w:p w14:paraId="1E53F07C" w14:textId="167CC921" w:rsidR="00D8229D" w:rsidRDefault="00C51A7D">
      <w:pPr>
        <w:pStyle w:val="TableofFigures"/>
        <w:tabs>
          <w:tab w:val="right" w:leader="dot" w:pos="8630"/>
        </w:tabs>
        <w:rPr>
          <w:rFonts w:eastAsiaTheme="minorEastAsia" w:cstheme="minorBidi"/>
          <w:noProof/>
          <w:snapToGrid/>
          <w:color w:val="auto"/>
          <w:szCs w:val="22"/>
        </w:rPr>
      </w:pPr>
      <w:hyperlink w:anchor="_Toc37942954" w:history="1">
        <w:r w:rsidR="00D8229D" w:rsidRPr="007068B9">
          <w:rPr>
            <w:rStyle w:val="Hyperlink"/>
            <w:noProof/>
          </w:rPr>
          <w:t>Table 8.  Hydraulic Print Parameters.</w:t>
        </w:r>
        <w:r w:rsidR="00D8229D">
          <w:rPr>
            <w:noProof/>
            <w:webHidden/>
          </w:rPr>
          <w:tab/>
        </w:r>
        <w:r w:rsidR="00D8229D">
          <w:rPr>
            <w:noProof/>
            <w:webHidden/>
          </w:rPr>
          <w:fldChar w:fldCharType="begin"/>
        </w:r>
        <w:r w:rsidR="00D8229D">
          <w:rPr>
            <w:noProof/>
            <w:webHidden/>
          </w:rPr>
          <w:instrText xml:space="preserve"> PAGEREF _Toc37942954 \h </w:instrText>
        </w:r>
        <w:r w:rsidR="00D8229D">
          <w:rPr>
            <w:noProof/>
            <w:webHidden/>
          </w:rPr>
        </w:r>
        <w:r w:rsidR="00D8229D">
          <w:rPr>
            <w:noProof/>
            <w:webHidden/>
          </w:rPr>
          <w:fldChar w:fldCharType="separate"/>
        </w:r>
        <w:r w:rsidR="00795A65">
          <w:rPr>
            <w:noProof/>
            <w:webHidden/>
          </w:rPr>
          <w:t>79</w:t>
        </w:r>
        <w:r w:rsidR="00D8229D">
          <w:rPr>
            <w:noProof/>
            <w:webHidden/>
          </w:rPr>
          <w:fldChar w:fldCharType="end"/>
        </w:r>
      </w:hyperlink>
    </w:p>
    <w:p w14:paraId="153D7D79" w14:textId="51F95FA6" w:rsidR="00D8229D" w:rsidRDefault="00C51A7D">
      <w:pPr>
        <w:pStyle w:val="TableofFigures"/>
        <w:tabs>
          <w:tab w:val="right" w:leader="dot" w:pos="8630"/>
        </w:tabs>
        <w:rPr>
          <w:rFonts w:eastAsiaTheme="minorEastAsia" w:cstheme="minorBidi"/>
          <w:noProof/>
          <w:snapToGrid/>
          <w:color w:val="auto"/>
          <w:szCs w:val="22"/>
        </w:rPr>
      </w:pPr>
      <w:hyperlink w:anchor="_Toc37942955" w:history="1">
        <w:r w:rsidR="00D8229D" w:rsidRPr="007068B9">
          <w:rPr>
            <w:rStyle w:val="Hyperlink"/>
            <w:noProof/>
          </w:rPr>
          <w:t>Table 9. List of derived variables in CE-QUAL-W2.</w:t>
        </w:r>
        <w:r w:rsidR="00D8229D">
          <w:rPr>
            <w:noProof/>
            <w:webHidden/>
          </w:rPr>
          <w:tab/>
        </w:r>
        <w:r w:rsidR="00D8229D">
          <w:rPr>
            <w:noProof/>
            <w:webHidden/>
          </w:rPr>
          <w:fldChar w:fldCharType="begin"/>
        </w:r>
        <w:r w:rsidR="00D8229D">
          <w:rPr>
            <w:noProof/>
            <w:webHidden/>
          </w:rPr>
          <w:instrText xml:space="preserve"> PAGEREF _Toc37942955 \h </w:instrText>
        </w:r>
        <w:r w:rsidR="00D8229D">
          <w:rPr>
            <w:noProof/>
            <w:webHidden/>
          </w:rPr>
        </w:r>
        <w:r w:rsidR="00D8229D">
          <w:rPr>
            <w:noProof/>
            <w:webHidden/>
          </w:rPr>
          <w:fldChar w:fldCharType="separate"/>
        </w:r>
        <w:r w:rsidR="00795A65">
          <w:rPr>
            <w:noProof/>
            <w:webHidden/>
          </w:rPr>
          <w:t>C-115</w:t>
        </w:r>
        <w:r w:rsidR="00D8229D">
          <w:rPr>
            <w:noProof/>
            <w:webHidden/>
          </w:rPr>
          <w:fldChar w:fldCharType="end"/>
        </w:r>
      </w:hyperlink>
    </w:p>
    <w:p w14:paraId="730335D0" w14:textId="68B6789B" w:rsidR="00D8229D" w:rsidRDefault="00C51A7D">
      <w:pPr>
        <w:pStyle w:val="TableofFigures"/>
        <w:tabs>
          <w:tab w:val="right" w:leader="dot" w:pos="8630"/>
        </w:tabs>
        <w:rPr>
          <w:rFonts w:eastAsiaTheme="minorEastAsia" w:cstheme="minorBidi"/>
          <w:noProof/>
          <w:snapToGrid/>
          <w:color w:val="auto"/>
          <w:szCs w:val="22"/>
        </w:rPr>
      </w:pPr>
      <w:hyperlink w:anchor="_Toc37942956" w:history="1">
        <w:r w:rsidR="00D8229D" w:rsidRPr="007068B9">
          <w:rPr>
            <w:rStyle w:val="Hyperlink"/>
            <w:noProof/>
          </w:rPr>
          <w:t>Table 10.  Extinction Coefficient Literature Values</w:t>
        </w:r>
        <w:r w:rsidR="00D8229D">
          <w:rPr>
            <w:noProof/>
            <w:webHidden/>
          </w:rPr>
          <w:tab/>
        </w:r>
        <w:r w:rsidR="00D8229D">
          <w:rPr>
            <w:noProof/>
            <w:webHidden/>
          </w:rPr>
          <w:fldChar w:fldCharType="begin"/>
        </w:r>
        <w:r w:rsidR="00D8229D">
          <w:rPr>
            <w:noProof/>
            <w:webHidden/>
          </w:rPr>
          <w:instrText xml:space="preserve"> PAGEREF _Toc37942956 \h </w:instrText>
        </w:r>
        <w:r w:rsidR="00D8229D">
          <w:rPr>
            <w:noProof/>
            <w:webHidden/>
          </w:rPr>
        </w:r>
        <w:r w:rsidR="00D8229D">
          <w:rPr>
            <w:noProof/>
            <w:webHidden/>
          </w:rPr>
          <w:fldChar w:fldCharType="separate"/>
        </w:r>
        <w:r w:rsidR="00795A65">
          <w:rPr>
            <w:noProof/>
            <w:webHidden/>
          </w:rPr>
          <w:t>128</w:t>
        </w:r>
        <w:r w:rsidR="00D8229D">
          <w:rPr>
            <w:noProof/>
            <w:webHidden/>
          </w:rPr>
          <w:fldChar w:fldCharType="end"/>
        </w:r>
      </w:hyperlink>
    </w:p>
    <w:p w14:paraId="5D3468DE" w14:textId="4A048854" w:rsidR="00D8229D" w:rsidRDefault="00C51A7D">
      <w:pPr>
        <w:pStyle w:val="TableofFigures"/>
        <w:tabs>
          <w:tab w:val="right" w:leader="dot" w:pos="8630"/>
        </w:tabs>
        <w:rPr>
          <w:rFonts w:eastAsiaTheme="minorEastAsia" w:cstheme="minorBidi"/>
          <w:noProof/>
          <w:snapToGrid/>
          <w:color w:val="auto"/>
          <w:szCs w:val="22"/>
        </w:rPr>
      </w:pPr>
      <w:hyperlink w:anchor="_Toc37942957" w:history="1">
        <w:r w:rsidR="00D8229D" w:rsidRPr="007068B9">
          <w:rPr>
            <w:rStyle w:val="Hyperlink"/>
            <w:noProof/>
          </w:rPr>
          <w:t>Table 11.  Values of BETA and light extinction (TVA, 1972).</w:t>
        </w:r>
        <w:r w:rsidR="00D8229D">
          <w:rPr>
            <w:noProof/>
            <w:webHidden/>
          </w:rPr>
          <w:tab/>
        </w:r>
        <w:r w:rsidR="00D8229D">
          <w:rPr>
            <w:noProof/>
            <w:webHidden/>
          </w:rPr>
          <w:fldChar w:fldCharType="begin"/>
        </w:r>
        <w:r w:rsidR="00D8229D">
          <w:rPr>
            <w:noProof/>
            <w:webHidden/>
          </w:rPr>
          <w:instrText xml:space="preserve"> PAGEREF _Toc37942957 \h </w:instrText>
        </w:r>
        <w:r w:rsidR="00D8229D">
          <w:rPr>
            <w:noProof/>
            <w:webHidden/>
          </w:rPr>
        </w:r>
        <w:r w:rsidR="00D8229D">
          <w:rPr>
            <w:noProof/>
            <w:webHidden/>
          </w:rPr>
          <w:fldChar w:fldCharType="separate"/>
        </w:r>
        <w:r w:rsidR="00795A65">
          <w:rPr>
            <w:noProof/>
            <w:webHidden/>
          </w:rPr>
          <w:t>129</w:t>
        </w:r>
        <w:r w:rsidR="00D8229D">
          <w:rPr>
            <w:noProof/>
            <w:webHidden/>
          </w:rPr>
          <w:fldChar w:fldCharType="end"/>
        </w:r>
      </w:hyperlink>
    </w:p>
    <w:p w14:paraId="3EA7F3AD" w14:textId="268D5CA4" w:rsidR="00D8229D" w:rsidRDefault="00C51A7D">
      <w:pPr>
        <w:pStyle w:val="TableofFigures"/>
        <w:tabs>
          <w:tab w:val="right" w:leader="dot" w:pos="8630"/>
        </w:tabs>
        <w:rPr>
          <w:rFonts w:eastAsiaTheme="minorEastAsia" w:cstheme="minorBidi"/>
          <w:noProof/>
          <w:snapToGrid/>
          <w:color w:val="auto"/>
          <w:szCs w:val="22"/>
        </w:rPr>
      </w:pPr>
      <w:hyperlink w:anchor="_Toc37942958" w:history="1">
        <w:r w:rsidR="00D8229D" w:rsidRPr="007068B9">
          <w:rPr>
            <w:rStyle w:val="Hyperlink"/>
            <w:noProof/>
          </w:rPr>
          <w:t>Table 12.  Literature values for light extinction due to macrophyte plant tissue concentration.</w:t>
        </w:r>
        <w:r w:rsidR="00D8229D">
          <w:rPr>
            <w:noProof/>
            <w:webHidden/>
          </w:rPr>
          <w:tab/>
        </w:r>
        <w:r w:rsidR="00D8229D">
          <w:rPr>
            <w:noProof/>
            <w:webHidden/>
          </w:rPr>
          <w:fldChar w:fldCharType="begin"/>
        </w:r>
        <w:r w:rsidR="00D8229D">
          <w:rPr>
            <w:noProof/>
            <w:webHidden/>
          </w:rPr>
          <w:instrText xml:space="preserve"> PAGEREF _Toc37942958 \h </w:instrText>
        </w:r>
        <w:r w:rsidR="00D8229D">
          <w:rPr>
            <w:noProof/>
            <w:webHidden/>
          </w:rPr>
        </w:r>
        <w:r w:rsidR="00D8229D">
          <w:rPr>
            <w:noProof/>
            <w:webHidden/>
          </w:rPr>
          <w:fldChar w:fldCharType="separate"/>
        </w:r>
        <w:r w:rsidR="00795A65">
          <w:rPr>
            <w:noProof/>
            <w:webHidden/>
          </w:rPr>
          <w:t>131</w:t>
        </w:r>
        <w:r w:rsidR="00D8229D">
          <w:rPr>
            <w:noProof/>
            <w:webHidden/>
          </w:rPr>
          <w:fldChar w:fldCharType="end"/>
        </w:r>
      </w:hyperlink>
    </w:p>
    <w:p w14:paraId="4C3C0452" w14:textId="47350470" w:rsidR="00D8229D" w:rsidRDefault="00C51A7D">
      <w:pPr>
        <w:pStyle w:val="TableofFigures"/>
        <w:tabs>
          <w:tab w:val="right" w:leader="dot" w:pos="8630"/>
        </w:tabs>
        <w:rPr>
          <w:rFonts w:eastAsiaTheme="minorEastAsia" w:cstheme="minorBidi"/>
          <w:noProof/>
          <w:snapToGrid/>
          <w:color w:val="auto"/>
          <w:szCs w:val="22"/>
        </w:rPr>
      </w:pPr>
      <w:hyperlink w:anchor="_Toc37942959" w:history="1">
        <w:r w:rsidR="00D8229D" w:rsidRPr="007068B9">
          <w:rPr>
            <w:rStyle w:val="Hyperlink"/>
            <w:noProof/>
          </w:rPr>
          <w:t xml:space="preserve">Table 13.  </w:t>
        </w:r>
        <w:r w:rsidR="00D8229D" w:rsidRPr="007068B9">
          <w:rPr>
            <w:rStyle w:val="Hyperlink"/>
            <w:i/>
            <w:iCs/>
            <w:noProof/>
          </w:rPr>
          <w:t xml:space="preserve">In Situ </w:t>
        </w:r>
        <w:r w:rsidR="00D8229D" w:rsidRPr="007068B9">
          <w:rPr>
            <w:rStyle w:val="Hyperlink"/>
            <w:noProof/>
          </w:rPr>
          <w:t>Coliform Decay Rates</w:t>
        </w:r>
        <w:r w:rsidR="00D8229D">
          <w:rPr>
            <w:noProof/>
            <w:webHidden/>
          </w:rPr>
          <w:tab/>
        </w:r>
        <w:r w:rsidR="00D8229D">
          <w:rPr>
            <w:noProof/>
            <w:webHidden/>
          </w:rPr>
          <w:fldChar w:fldCharType="begin"/>
        </w:r>
        <w:r w:rsidR="00D8229D">
          <w:rPr>
            <w:noProof/>
            <w:webHidden/>
          </w:rPr>
          <w:instrText xml:space="preserve"> PAGEREF _Toc37942959 \h </w:instrText>
        </w:r>
        <w:r w:rsidR="00D8229D">
          <w:rPr>
            <w:noProof/>
            <w:webHidden/>
          </w:rPr>
        </w:r>
        <w:r w:rsidR="00D8229D">
          <w:rPr>
            <w:noProof/>
            <w:webHidden/>
          </w:rPr>
          <w:fldChar w:fldCharType="separate"/>
        </w:r>
        <w:r w:rsidR="00795A65">
          <w:rPr>
            <w:noProof/>
            <w:webHidden/>
          </w:rPr>
          <w:t>132</w:t>
        </w:r>
        <w:r w:rsidR="00D8229D">
          <w:rPr>
            <w:noProof/>
            <w:webHidden/>
          </w:rPr>
          <w:fldChar w:fldCharType="end"/>
        </w:r>
      </w:hyperlink>
    </w:p>
    <w:p w14:paraId="357E9AC7" w14:textId="6314EFC2" w:rsidR="00D8229D" w:rsidRDefault="00C51A7D">
      <w:pPr>
        <w:pStyle w:val="TableofFigures"/>
        <w:tabs>
          <w:tab w:val="right" w:leader="dot" w:pos="8630"/>
        </w:tabs>
        <w:rPr>
          <w:rFonts w:eastAsiaTheme="minorEastAsia" w:cstheme="minorBidi"/>
          <w:noProof/>
          <w:snapToGrid/>
          <w:color w:val="auto"/>
          <w:szCs w:val="22"/>
        </w:rPr>
      </w:pPr>
      <w:hyperlink w:anchor="_Toc37942960" w:history="1">
        <w:r w:rsidR="00D8229D" w:rsidRPr="007068B9">
          <w:rPr>
            <w:rStyle w:val="Hyperlink"/>
            <w:noProof/>
          </w:rPr>
          <w:t>Table 14.  Gross Production Rates of Phytoplankton.</w:t>
        </w:r>
        <w:r w:rsidR="00D8229D">
          <w:rPr>
            <w:noProof/>
            <w:webHidden/>
          </w:rPr>
          <w:tab/>
        </w:r>
        <w:r w:rsidR="00D8229D">
          <w:rPr>
            <w:noProof/>
            <w:webHidden/>
          </w:rPr>
          <w:fldChar w:fldCharType="begin"/>
        </w:r>
        <w:r w:rsidR="00D8229D">
          <w:rPr>
            <w:noProof/>
            <w:webHidden/>
          </w:rPr>
          <w:instrText xml:space="preserve"> PAGEREF _Toc37942960 \h </w:instrText>
        </w:r>
        <w:r w:rsidR="00D8229D">
          <w:rPr>
            <w:noProof/>
            <w:webHidden/>
          </w:rPr>
        </w:r>
        <w:r w:rsidR="00D8229D">
          <w:rPr>
            <w:noProof/>
            <w:webHidden/>
          </w:rPr>
          <w:fldChar w:fldCharType="separate"/>
        </w:r>
        <w:r w:rsidR="00795A65">
          <w:rPr>
            <w:noProof/>
            <w:webHidden/>
          </w:rPr>
          <w:t>135</w:t>
        </w:r>
        <w:r w:rsidR="00D8229D">
          <w:rPr>
            <w:noProof/>
            <w:webHidden/>
          </w:rPr>
          <w:fldChar w:fldCharType="end"/>
        </w:r>
      </w:hyperlink>
    </w:p>
    <w:p w14:paraId="550487BA" w14:textId="4443EC54" w:rsidR="00D8229D" w:rsidRDefault="00C51A7D">
      <w:pPr>
        <w:pStyle w:val="TableofFigures"/>
        <w:tabs>
          <w:tab w:val="right" w:leader="dot" w:pos="8630"/>
        </w:tabs>
        <w:rPr>
          <w:rFonts w:eastAsiaTheme="minorEastAsia" w:cstheme="minorBidi"/>
          <w:noProof/>
          <w:snapToGrid/>
          <w:color w:val="auto"/>
          <w:szCs w:val="22"/>
        </w:rPr>
      </w:pPr>
      <w:hyperlink w:anchor="_Toc37942961" w:history="1">
        <w:r w:rsidR="00D8229D" w:rsidRPr="007068B9">
          <w:rPr>
            <w:rStyle w:val="Hyperlink"/>
            <w:noProof/>
          </w:rPr>
          <w:t>Table 15. Maximum growth rates (1/day) determined by Grover (1989).</w:t>
        </w:r>
        <w:r w:rsidR="00D8229D">
          <w:rPr>
            <w:noProof/>
            <w:webHidden/>
          </w:rPr>
          <w:tab/>
        </w:r>
        <w:r w:rsidR="00D8229D">
          <w:rPr>
            <w:noProof/>
            <w:webHidden/>
          </w:rPr>
          <w:fldChar w:fldCharType="begin"/>
        </w:r>
        <w:r w:rsidR="00D8229D">
          <w:rPr>
            <w:noProof/>
            <w:webHidden/>
          </w:rPr>
          <w:instrText xml:space="preserve"> PAGEREF _Toc37942961 \h </w:instrText>
        </w:r>
        <w:r w:rsidR="00D8229D">
          <w:rPr>
            <w:noProof/>
            <w:webHidden/>
          </w:rPr>
        </w:r>
        <w:r w:rsidR="00D8229D">
          <w:rPr>
            <w:noProof/>
            <w:webHidden/>
          </w:rPr>
          <w:fldChar w:fldCharType="separate"/>
        </w:r>
        <w:r w:rsidR="00795A65">
          <w:rPr>
            <w:noProof/>
            <w:webHidden/>
          </w:rPr>
          <w:t>138</w:t>
        </w:r>
        <w:r w:rsidR="00D8229D">
          <w:rPr>
            <w:noProof/>
            <w:webHidden/>
          </w:rPr>
          <w:fldChar w:fldCharType="end"/>
        </w:r>
      </w:hyperlink>
    </w:p>
    <w:p w14:paraId="29D7D6B2" w14:textId="0DC1C2A3" w:rsidR="00D8229D" w:rsidRDefault="00C51A7D">
      <w:pPr>
        <w:pStyle w:val="TableofFigures"/>
        <w:tabs>
          <w:tab w:val="right" w:leader="dot" w:pos="8630"/>
        </w:tabs>
        <w:rPr>
          <w:rFonts w:eastAsiaTheme="minorEastAsia" w:cstheme="minorBidi"/>
          <w:noProof/>
          <w:snapToGrid/>
          <w:color w:val="auto"/>
          <w:szCs w:val="22"/>
        </w:rPr>
      </w:pPr>
      <w:hyperlink w:anchor="_Toc37942962" w:history="1">
        <w:r w:rsidR="00D8229D" w:rsidRPr="007068B9">
          <w:rPr>
            <w:rStyle w:val="Hyperlink"/>
            <w:noProof/>
          </w:rPr>
          <w:t>Table 16. Phosphorus half-saturation coefficients (μmol/liter) determined by Grover (1989).</w:t>
        </w:r>
        <w:r w:rsidR="00D8229D">
          <w:rPr>
            <w:noProof/>
            <w:webHidden/>
          </w:rPr>
          <w:tab/>
        </w:r>
        <w:r w:rsidR="00D8229D">
          <w:rPr>
            <w:noProof/>
            <w:webHidden/>
          </w:rPr>
          <w:fldChar w:fldCharType="begin"/>
        </w:r>
        <w:r w:rsidR="00D8229D">
          <w:rPr>
            <w:noProof/>
            <w:webHidden/>
          </w:rPr>
          <w:instrText xml:space="preserve"> PAGEREF _Toc37942962 \h </w:instrText>
        </w:r>
        <w:r w:rsidR="00D8229D">
          <w:rPr>
            <w:noProof/>
            <w:webHidden/>
          </w:rPr>
        </w:r>
        <w:r w:rsidR="00D8229D">
          <w:rPr>
            <w:noProof/>
            <w:webHidden/>
          </w:rPr>
          <w:fldChar w:fldCharType="separate"/>
        </w:r>
        <w:r w:rsidR="00795A65">
          <w:rPr>
            <w:noProof/>
            <w:webHidden/>
          </w:rPr>
          <w:t>138</w:t>
        </w:r>
        <w:r w:rsidR="00D8229D">
          <w:rPr>
            <w:noProof/>
            <w:webHidden/>
          </w:rPr>
          <w:fldChar w:fldCharType="end"/>
        </w:r>
      </w:hyperlink>
    </w:p>
    <w:p w14:paraId="58542242" w14:textId="135D375A" w:rsidR="00D8229D" w:rsidRDefault="00C51A7D">
      <w:pPr>
        <w:pStyle w:val="TableofFigures"/>
        <w:tabs>
          <w:tab w:val="right" w:leader="dot" w:pos="8630"/>
        </w:tabs>
        <w:rPr>
          <w:rFonts w:eastAsiaTheme="minorEastAsia" w:cstheme="minorBidi"/>
          <w:noProof/>
          <w:snapToGrid/>
          <w:color w:val="auto"/>
          <w:szCs w:val="22"/>
        </w:rPr>
      </w:pPr>
      <w:hyperlink w:anchor="_Toc37942963" w:history="1">
        <w:r w:rsidR="00D8229D" w:rsidRPr="007068B9">
          <w:rPr>
            <w:rStyle w:val="Hyperlink"/>
            <w:noProof/>
          </w:rPr>
          <w:t>Table 17.  Maximum growth rates and carbon half saturation constants of 3 marine diatoms (Riebesell et. al., 1993)</w:t>
        </w:r>
        <w:r w:rsidR="00D8229D">
          <w:rPr>
            <w:noProof/>
            <w:webHidden/>
          </w:rPr>
          <w:tab/>
        </w:r>
        <w:r w:rsidR="00D8229D">
          <w:rPr>
            <w:noProof/>
            <w:webHidden/>
          </w:rPr>
          <w:fldChar w:fldCharType="begin"/>
        </w:r>
        <w:r w:rsidR="00D8229D">
          <w:rPr>
            <w:noProof/>
            <w:webHidden/>
          </w:rPr>
          <w:instrText xml:space="preserve"> PAGEREF _Toc37942963 \h </w:instrText>
        </w:r>
        <w:r w:rsidR="00D8229D">
          <w:rPr>
            <w:noProof/>
            <w:webHidden/>
          </w:rPr>
        </w:r>
        <w:r w:rsidR="00D8229D">
          <w:rPr>
            <w:noProof/>
            <w:webHidden/>
          </w:rPr>
          <w:fldChar w:fldCharType="separate"/>
        </w:r>
        <w:r w:rsidR="00795A65">
          <w:rPr>
            <w:noProof/>
            <w:webHidden/>
          </w:rPr>
          <w:t>138</w:t>
        </w:r>
        <w:r w:rsidR="00D8229D">
          <w:rPr>
            <w:noProof/>
            <w:webHidden/>
          </w:rPr>
          <w:fldChar w:fldCharType="end"/>
        </w:r>
      </w:hyperlink>
    </w:p>
    <w:p w14:paraId="2EB335A3" w14:textId="687EA641" w:rsidR="00D8229D" w:rsidRDefault="00C51A7D">
      <w:pPr>
        <w:pStyle w:val="TableofFigures"/>
        <w:tabs>
          <w:tab w:val="right" w:leader="dot" w:pos="8630"/>
        </w:tabs>
        <w:rPr>
          <w:rFonts w:eastAsiaTheme="minorEastAsia" w:cstheme="minorBidi"/>
          <w:noProof/>
          <w:snapToGrid/>
          <w:color w:val="auto"/>
          <w:szCs w:val="22"/>
        </w:rPr>
      </w:pPr>
      <w:hyperlink w:anchor="_Toc37942964" w:history="1">
        <w:r w:rsidR="00D8229D" w:rsidRPr="007068B9">
          <w:rPr>
            <w:rStyle w:val="Hyperlink"/>
            <w:noProof/>
          </w:rPr>
          <w:t>Table 18.  Maximum growth rate of Skeletonema costatum (Samuel et. al., 1983).</w:t>
        </w:r>
        <w:r w:rsidR="00D8229D">
          <w:rPr>
            <w:noProof/>
            <w:webHidden/>
          </w:rPr>
          <w:tab/>
        </w:r>
        <w:r w:rsidR="00D8229D">
          <w:rPr>
            <w:noProof/>
            <w:webHidden/>
          </w:rPr>
          <w:fldChar w:fldCharType="begin"/>
        </w:r>
        <w:r w:rsidR="00D8229D">
          <w:rPr>
            <w:noProof/>
            <w:webHidden/>
          </w:rPr>
          <w:instrText xml:space="preserve"> PAGEREF _Toc37942964 \h </w:instrText>
        </w:r>
        <w:r w:rsidR="00D8229D">
          <w:rPr>
            <w:noProof/>
            <w:webHidden/>
          </w:rPr>
        </w:r>
        <w:r w:rsidR="00D8229D">
          <w:rPr>
            <w:noProof/>
            <w:webHidden/>
          </w:rPr>
          <w:fldChar w:fldCharType="separate"/>
        </w:r>
        <w:r w:rsidR="00795A65">
          <w:rPr>
            <w:noProof/>
            <w:webHidden/>
          </w:rPr>
          <w:t>139</w:t>
        </w:r>
        <w:r w:rsidR="00D8229D">
          <w:rPr>
            <w:noProof/>
            <w:webHidden/>
          </w:rPr>
          <w:fldChar w:fldCharType="end"/>
        </w:r>
      </w:hyperlink>
    </w:p>
    <w:p w14:paraId="2C1D8B21" w14:textId="351CC965" w:rsidR="00D8229D" w:rsidRDefault="00C51A7D">
      <w:pPr>
        <w:pStyle w:val="TableofFigures"/>
        <w:tabs>
          <w:tab w:val="right" w:leader="dot" w:pos="8630"/>
        </w:tabs>
        <w:rPr>
          <w:rFonts w:eastAsiaTheme="minorEastAsia" w:cstheme="minorBidi"/>
          <w:noProof/>
          <w:snapToGrid/>
          <w:color w:val="auto"/>
          <w:szCs w:val="22"/>
        </w:rPr>
      </w:pPr>
      <w:hyperlink w:anchor="_Toc37942965" w:history="1">
        <w:r w:rsidR="00D8229D" w:rsidRPr="007068B9">
          <w:rPr>
            <w:rStyle w:val="Hyperlink"/>
            <w:noProof/>
          </w:rPr>
          <w:t xml:space="preserve">Table 19.  Maximum growth rates and carbon half-saturation coefficients of the green algae </w:t>
        </w:r>
        <w:r w:rsidR="00D8229D" w:rsidRPr="007068B9">
          <w:rPr>
            <w:rStyle w:val="Hyperlink"/>
            <w:i/>
            <w:noProof/>
          </w:rPr>
          <w:t>Selenastrum capricornutum</w:t>
        </w:r>
        <w:r w:rsidR="00D8229D" w:rsidRPr="007068B9">
          <w:rPr>
            <w:rStyle w:val="Hyperlink"/>
            <w:noProof/>
          </w:rPr>
          <w:t xml:space="preserve"> and </w:t>
        </w:r>
        <w:r w:rsidR="00D8229D" w:rsidRPr="007068B9">
          <w:rPr>
            <w:rStyle w:val="Hyperlink"/>
            <w:i/>
            <w:noProof/>
          </w:rPr>
          <w:t>Scenedesmus quadricauda</w:t>
        </w:r>
        <w:r w:rsidR="00D8229D" w:rsidRPr="007068B9">
          <w:rPr>
            <w:rStyle w:val="Hyperlink"/>
            <w:noProof/>
          </w:rPr>
          <w:t xml:space="preserve"> (Goldman et. al., 1974).</w:t>
        </w:r>
        <w:r w:rsidR="00D8229D">
          <w:rPr>
            <w:noProof/>
            <w:webHidden/>
          </w:rPr>
          <w:tab/>
        </w:r>
        <w:r w:rsidR="00D8229D">
          <w:rPr>
            <w:noProof/>
            <w:webHidden/>
          </w:rPr>
          <w:fldChar w:fldCharType="begin"/>
        </w:r>
        <w:r w:rsidR="00D8229D">
          <w:rPr>
            <w:noProof/>
            <w:webHidden/>
          </w:rPr>
          <w:instrText xml:space="preserve"> PAGEREF _Toc37942965 \h </w:instrText>
        </w:r>
        <w:r w:rsidR="00D8229D">
          <w:rPr>
            <w:noProof/>
            <w:webHidden/>
          </w:rPr>
        </w:r>
        <w:r w:rsidR="00D8229D">
          <w:rPr>
            <w:noProof/>
            <w:webHidden/>
          </w:rPr>
          <w:fldChar w:fldCharType="separate"/>
        </w:r>
        <w:r w:rsidR="00795A65">
          <w:rPr>
            <w:noProof/>
            <w:webHidden/>
          </w:rPr>
          <w:t>139</w:t>
        </w:r>
        <w:r w:rsidR="00D8229D">
          <w:rPr>
            <w:noProof/>
            <w:webHidden/>
          </w:rPr>
          <w:fldChar w:fldCharType="end"/>
        </w:r>
      </w:hyperlink>
    </w:p>
    <w:p w14:paraId="046F2D76" w14:textId="07EEC1DB" w:rsidR="00D8229D" w:rsidRDefault="00C51A7D">
      <w:pPr>
        <w:pStyle w:val="TableofFigures"/>
        <w:tabs>
          <w:tab w:val="right" w:leader="dot" w:pos="8630"/>
        </w:tabs>
        <w:rPr>
          <w:rFonts w:eastAsiaTheme="minorEastAsia" w:cstheme="minorBidi"/>
          <w:noProof/>
          <w:snapToGrid/>
          <w:color w:val="auto"/>
          <w:szCs w:val="22"/>
        </w:rPr>
      </w:pPr>
      <w:hyperlink w:anchor="_Toc37942966" w:history="1">
        <w:r w:rsidR="00D8229D" w:rsidRPr="007068B9">
          <w:rPr>
            <w:rStyle w:val="Hyperlink"/>
            <w:noProof/>
          </w:rPr>
          <w:t>Table 20. Nutrient saturated maximum growth rates of the marine algae Pavlova lutheri (Chalup and Laws, 1990).</w:t>
        </w:r>
        <w:r w:rsidR="00D8229D">
          <w:rPr>
            <w:noProof/>
            <w:webHidden/>
          </w:rPr>
          <w:tab/>
        </w:r>
        <w:r w:rsidR="00D8229D">
          <w:rPr>
            <w:noProof/>
            <w:webHidden/>
          </w:rPr>
          <w:fldChar w:fldCharType="begin"/>
        </w:r>
        <w:r w:rsidR="00D8229D">
          <w:rPr>
            <w:noProof/>
            <w:webHidden/>
          </w:rPr>
          <w:instrText xml:space="preserve"> PAGEREF _Toc37942966 \h </w:instrText>
        </w:r>
        <w:r w:rsidR="00D8229D">
          <w:rPr>
            <w:noProof/>
            <w:webHidden/>
          </w:rPr>
        </w:r>
        <w:r w:rsidR="00D8229D">
          <w:rPr>
            <w:noProof/>
            <w:webHidden/>
          </w:rPr>
          <w:fldChar w:fldCharType="separate"/>
        </w:r>
        <w:r w:rsidR="00795A65">
          <w:rPr>
            <w:noProof/>
            <w:webHidden/>
          </w:rPr>
          <w:t>139</w:t>
        </w:r>
        <w:r w:rsidR="00D8229D">
          <w:rPr>
            <w:noProof/>
            <w:webHidden/>
          </w:rPr>
          <w:fldChar w:fldCharType="end"/>
        </w:r>
      </w:hyperlink>
    </w:p>
    <w:p w14:paraId="382FAB62" w14:textId="3B44F990" w:rsidR="00D8229D" w:rsidRDefault="00C51A7D">
      <w:pPr>
        <w:pStyle w:val="TableofFigures"/>
        <w:tabs>
          <w:tab w:val="right" w:leader="dot" w:pos="8630"/>
        </w:tabs>
        <w:rPr>
          <w:rFonts w:eastAsiaTheme="minorEastAsia" w:cstheme="minorBidi"/>
          <w:noProof/>
          <w:snapToGrid/>
          <w:color w:val="auto"/>
          <w:szCs w:val="22"/>
        </w:rPr>
      </w:pPr>
      <w:hyperlink w:anchor="_Toc37942967" w:history="1">
        <w:r w:rsidR="00D8229D" w:rsidRPr="007068B9">
          <w:rPr>
            <w:rStyle w:val="Hyperlink"/>
            <w:noProof/>
          </w:rPr>
          <w:t xml:space="preserve">Table 21. Maximum growth rate of two clones of the marine diatom </w:t>
        </w:r>
        <w:r w:rsidR="00D8229D" w:rsidRPr="007068B9">
          <w:rPr>
            <w:rStyle w:val="Hyperlink"/>
            <w:i/>
            <w:noProof/>
          </w:rPr>
          <w:t>Thallassiosira Pseudonana</w:t>
        </w:r>
        <w:r w:rsidR="00D8229D" w:rsidRPr="007068B9">
          <w:rPr>
            <w:rStyle w:val="Hyperlink"/>
            <w:noProof/>
          </w:rPr>
          <w:t xml:space="preserve"> (Guillard et. al., 1973).</w:t>
        </w:r>
        <w:r w:rsidR="00D8229D">
          <w:rPr>
            <w:noProof/>
            <w:webHidden/>
          </w:rPr>
          <w:tab/>
        </w:r>
        <w:r w:rsidR="00D8229D">
          <w:rPr>
            <w:noProof/>
            <w:webHidden/>
          </w:rPr>
          <w:fldChar w:fldCharType="begin"/>
        </w:r>
        <w:r w:rsidR="00D8229D">
          <w:rPr>
            <w:noProof/>
            <w:webHidden/>
          </w:rPr>
          <w:instrText xml:space="preserve"> PAGEREF _Toc37942967 \h </w:instrText>
        </w:r>
        <w:r w:rsidR="00D8229D">
          <w:rPr>
            <w:noProof/>
            <w:webHidden/>
          </w:rPr>
        </w:r>
        <w:r w:rsidR="00D8229D">
          <w:rPr>
            <w:noProof/>
            <w:webHidden/>
          </w:rPr>
          <w:fldChar w:fldCharType="separate"/>
        </w:r>
        <w:r w:rsidR="00795A65">
          <w:rPr>
            <w:noProof/>
            <w:webHidden/>
          </w:rPr>
          <w:t>140</w:t>
        </w:r>
        <w:r w:rsidR="00D8229D">
          <w:rPr>
            <w:noProof/>
            <w:webHidden/>
          </w:rPr>
          <w:fldChar w:fldCharType="end"/>
        </w:r>
      </w:hyperlink>
    </w:p>
    <w:p w14:paraId="17CEAC31" w14:textId="4C3EBF5C" w:rsidR="00D8229D" w:rsidRDefault="00C51A7D">
      <w:pPr>
        <w:pStyle w:val="TableofFigures"/>
        <w:tabs>
          <w:tab w:val="right" w:leader="dot" w:pos="8630"/>
        </w:tabs>
        <w:rPr>
          <w:rFonts w:eastAsiaTheme="minorEastAsia" w:cstheme="minorBidi"/>
          <w:noProof/>
          <w:snapToGrid/>
          <w:color w:val="auto"/>
          <w:szCs w:val="22"/>
        </w:rPr>
      </w:pPr>
      <w:hyperlink w:anchor="_Toc37942968" w:history="1">
        <w:r w:rsidR="00D8229D" w:rsidRPr="007068B9">
          <w:rPr>
            <w:rStyle w:val="Hyperlink"/>
            <w:noProof/>
          </w:rPr>
          <w:t>Table 22. Silicon half-saturation constant of two clones of the marine diatom Thallassiosira Pseudonana (Guillard et. al., 1973).</w:t>
        </w:r>
        <w:r w:rsidR="00D8229D">
          <w:rPr>
            <w:noProof/>
            <w:webHidden/>
          </w:rPr>
          <w:tab/>
        </w:r>
        <w:r w:rsidR="00D8229D">
          <w:rPr>
            <w:noProof/>
            <w:webHidden/>
          </w:rPr>
          <w:fldChar w:fldCharType="begin"/>
        </w:r>
        <w:r w:rsidR="00D8229D">
          <w:rPr>
            <w:noProof/>
            <w:webHidden/>
          </w:rPr>
          <w:instrText xml:space="preserve"> PAGEREF _Toc37942968 \h </w:instrText>
        </w:r>
        <w:r w:rsidR="00D8229D">
          <w:rPr>
            <w:noProof/>
            <w:webHidden/>
          </w:rPr>
        </w:r>
        <w:r w:rsidR="00D8229D">
          <w:rPr>
            <w:noProof/>
            <w:webHidden/>
          </w:rPr>
          <w:fldChar w:fldCharType="separate"/>
        </w:r>
        <w:r w:rsidR="00795A65">
          <w:rPr>
            <w:noProof/>
            <w:webHidden/>
          </w:rPr>
          <w:t>140</w:t>
        </w:r>
        <w:r w:rsidR="00D8229D">
          <w:rPr>
            <w:noProof/>
            <w:webHidden/>
          </w:rPr>
          <w:fldChar w:fldCharType="end"/>
        </w:r>
      </w:hyperlink>
    </w:p>
    <w:p w14:paraId="6EB08241" w14:textId="1B313383" w:rsidR="00D8229D" w:rsidRDefault="00C51A7D">
      <w:pPr>
        <w:pStyle w:val="TableofFigures"/>
        <w:tabs>
          <w:tab w:val="right" w:leader="dot" w:pos="8630"/>
        </w:tabs>
        <w:rPr>
          <w:rFonts w:eastAsiaTheme="minorEastAsia" w:cstheme="minorBidi"/>
          <w:noProof/>
          <w:snapToGrid/>
          <w:color w:val="auto"/>
          <w:szCs w:val="22"/>
        </w:rPr>
      </w:pPr>
      <w:hyperlink w:anchor="_Toc37942969" w:history="1">
        <w:r w:rsidR="00D8229D" w:rsidRPr="007068B9">
          <w:rPr>
            <w:rStyle w:val="Hyperlink"/>
            <w:noProof/>
          </w:rPr>
          <w:t>Table 23. Maximum growth rate of the golden-brown algae Synura Petersenii (Guillard and Klaveness, 1975).</w:t>
        </w:r>
        <w:r w:rsidR="00D8229D">
          <w:rPr>
            <w:noProof/>
            <w:webHidden/>
          </w:rPr>
          <w:tab/>
        </w:r>
        <w:r w:rsidR="00D8229D">
          <w:rPr>
            <w:noProof/>
            <w:webHidden/>
          </w:rPr>
          <w:fldChar w:fldCharType="begin"/>
        </w:r>
        <w:r w:rsidR="00D8229D">
          <w:rPr>
            <w:noProof/>
            <w:webHidden/>
          </w:rPr>
          <w:instrText xml:space="preserve"> PAGEREF _Toc37942969 \h </w:instrText>
        </w:r>
        <w:r w:rsidR="00D8229D">
          <w:rPr>
            <w:noProof/>
            <w:webHidden/>
          </w:rPr>
        </w:r>
        <w:r w:rsidR="00D8229D">
          <w:rPr>
            <w:noProof/>
            <w:webHidden/>
          </w:rPr>
          <w:fldChar w:fldCharType="separate"/>
        </w:r>
        <w:r w:rsidR="00795A65">
          <w:rPr>
            <w:noProof/>
            <w:webHidden/>
          </w:rPr>
          <w:t>140</w:t>
        </w:r>
        <w:r w:rsidR="00D8229D">
          <w:rPr>
            <w:noProof/>
            <w:webHidden/>
          </w:rPr>
          <w:fldChar w:fldCharType="end"/>
        </w:r>
      </w:hyperlink>
    </w:p>
    <w:p w14:paraId="0481E922" w14:textId="7D693630" w:rsidR="00D8229D" w:rsidRDefault="00C51A7D">
      <w:pPr>
        <w:pStyle w:val="TableofFigures"/>
        <w:tabs>
          <w:tab w:val="right" w:leader="dot" w:pos="8630"/>
        </w:tabs>
        <w:rPr>
          <w:rFonts w:eastAsiaTheme="minorEastAsia" w:cstheme="minorBidi"/>
          <w:noProof/>
          <w:snapToGrid/>
          <w:color w:val="auto"/>
          <w:szCs w:val="22"/>
        </w:rPr>
      </w:pPr>
      <w:hyperlink w:anchor="_Toc37942970" w:history="1">
        <w:r w:rsidR="00D8229D" w:rsidRPr="007068B9">
          <w:rPr>
            <w:rStyle w:val="Hyperlink"/>
            <w:noProof/>
          </w:rPr>
          <w:t>Table 24.  Silicon half-saturation constant of the golden-brown algae Synura Petersenii (Guillard and Klaveness, 1975).</w:t>
        </w:r>
        <w:r w:rsidR="00D8229D">
          <w:rPr>
            <w:noProof/>
            <w:webHidden/>
          </w:rPr>
          <w:tab/>
        </w:r>
        <w:r w:rsidR="00D8229D">
          <w:rPr>
            <w:noProof/>
            <w:webHidden/>
          </w:rPr>
          <w:fldChar w:fldCharType="begin"/>
        </w:r>
        <w:r w:rsidR="00D8229D">
          <w:rPr>
            <w:noProof/>
            <w:webHidden/>
          </w:rPr>
          <w:instrText xml:space="preserve"> PAGEREF _Toc37942970 \h </w:instrText>
        </w:r>
        <w:r w:rsidR="00D8229D">
          <w:rPr>
            <w:noProof/>
            <w:webHidden/>
          </w:rPr>
        </w:r>
        <w:r w:rsidR="00D8229D">
          <w:rPr>
            <w:noProof/>
            <w:webHidden/>
          </w:rPr>
          <w:fldChar w:fldCharType="separate"/>
        </w:r>
        <w:r w:rsidR="00795A65">
          <w:rPr>
            <w:noProof/>
            <w:webHidden/>
          </w:rPr>
          <w:t>140</w:t>
        </w:r>
        <w:r w:rsidR="00D8229D">
          <w:rPr>
            <w:noProof/>
            <w:webHidden/>
          </w:rPr>
          <w:fldChar w:fldCharType="end"/>
        </w:r>
      </w:hyperlink>
    </w:p>
    <w:p w14:paraId="06D97806" w14:textId="5D466ED3" w:rsidR="00D8229D" w:rsidRDefault="00C51A7D">
      <w:pPr>
        <w:pStyle w:val="TableofFigures"/>
        <w:tabs>
          <w:tab w:val="right" w:leader="dot" w:pos="8630"/>
        </w:tabs>
        <w:rPr>
          <w:rFonts w:eastAsiaTheme="minorEastAsia" w:cstheme="minorBidi"/>
          <w:noProof/>
          <w:snapToGrid/>
          <w:color w:val="auto"/>
          <w:szCs w:val="22"/>
        </w:rPr>
      </w:pPr>
      <w:hyperlink w:anchor="_Toc37942971" w:history="1">
        <w:r w:rsidR="00D8229D" w:rsidRPr="007068B9">
          <w:rPr>
            <w:rStyle w:val="Hyperlink"/>
            <w:noProof/>
          </w:rPr>
          <w:t>Table 25.  Maximum growth rates for five species of marine diatoms (Paasche, 1973).</w:t>
        </w:r>
        <w:r w:rsidR="00D8229D">
          <w:rPr>
            <w:noProof/>
            <w:webHidden/>
          </w:rPr>
          <w:tab/>
        </w:r>
        <w:r w:rsidR="00D8229D">
          <w:rPr>
            <w:noProof/>
            <w:webHidden/>
          </w:rPr>
          <w:fldChar w:fldCharType="begin"/>
        </w:r>
        <w:r w:rsidR="00D8229D">
          <w:rPr>
            <w:noProof/>
            <w:webHidden/>
          </w:rPr>
          <w:instrText xml:space="preserve"> PAGEREF _Toc37942971 \h </w:instrText>
        </w:r>
        <w:r w:rsidR="00D8229D">
          <w:rPr>
            <w:noProof/>
            <w:webHidden/>
          </w:rPr>
        </w:r>
        <w:r w:rsidR="00D8229D">
          <w:rPr>
            <w:noProof/>
            <w:webHidden/>
          </w:rPr>
          <w:fldChar w:fldCharType="separate"/>
        </w:r>
        <w:r w:rsidR="00795A65">
          <w:rPr>
            <w:noProof/>
            <w:webHidden/>
          </w:rPr>
          <w:t>141</w:t>
        </w:r>
        <w:r w:rsidR="00D8229D">
          <w:rPr>
            <w:noProof/>
            <w:webHidden/>
          </w:rPr>
          <w:fldChar w:fldCharType="end"/>
        </w:r>
      </w:hyperlink>
    </w:p>
    <w:p w14:paraId="5FDE3A45" w14:textId="668D5069" w:rsidR="00D8229D" w:rsidRDefault="00C51A7D">
      <w:pPr>
        <w:pStyle w:val="TableofFigures"/>
        <w:tabs>
          <w:tab w:val="right" w:leader="dot" w:pos="8630"/>
        </w:tabs>
        <w:rPr>
          <w:rFonts w:eastAsiaTheme="minorEastAsia" w:cstheme="minorBidi"/>
          <w:noProof/>
          <w:snapToGrid/>
          <w:color w:val="auto"/>
          <w:szCs w:val="22"/>
        </w:rPr>
      </w:pPr>
      <w:hyperlink w:anchor="_Toc37942972" w:history="1">
        <w:r w:rsidR="00D8229D" w:rsidRPr="007068B9">
          <w:rPr>
            <w:rStyle w:val="Hyperlink"/>
            <w:noProof/>
          </w:rPr>
          <w:t>Table 26.  The maximum growth rate of the marine diatom Skeletonema costatum (Sakshaug and Andresen, 1989).</w:t>
        </w:r>
        <w:r w:rsidR="00D8229D">
          <w:rPr>
            <w:noProof/>
            <w:webHidden/>
          </w:rPr>
          <w:tab/>
        </w:r>
        <w:r w:rsidR="00D8229D">
          <w:rPr>
            <w:noProof/>
            <w:webHidden/>
          </w:rPr>
          <w:fldChar w:fldCharType="begin"/>
        </w:r>
        <w:r w:rsidR="00D8229D">
          <w:rPr>
            <w:noProof/>
            <w:webHidden/>
          </w:rPr>
          <w:instrText xml:space="preserve"> PAGEREF _Toc37942972 \h </w:instrText>
        </w:r>
        <w:r w:rsidR="00D8229D">
          <w:rPr>
            <w:noProof/>
            <w:webHidden/>
          </w:rPr>
        </w:r>
        <w:r w:rsidR="00D8229D">
          <w:rPr>
            <w:noProof/>
            <w:webHidden/>
          </w:rPr>
          <w:fldChar w:fldCharType="separate"/>
        </w:r>
        <w:r w:rsidR="00795A65">
          <w:rPr>
            <w:noProof/>
            <w:webHidden/>
          </w:rPr>
          <w:t>141</w:t>
        </w:r>
        <w:r w:rsidR="00D8229D">
          <w:rPr>
            <w:noProof/>
            <w:webHidden/>
          </w:rPr>
          <w:fldChar w:fldCharType="end"/>
        </w:r>
      </w:hyperlink>
    </w:p>
    <w:p w14:paraId="6B6E5CD4" w14:textId="3F42DD5A" w:rsidR="00D8229D" w:rsidRDefault="00C51A7D">
      <w:pPr>
        <w:pStyle w:val="TableofFigures"/>
        <w:tabs>
          <w:tab w:val="right" w:leader="dot" w:pos="8630"/>
        </w:tabs>
        <w:rPr>
          <w:rFonts w:eastAsiaTheme="minorEastAsia" w:cstheme="minorBidi"/>
          <w:noProof/>
          <w:snapToGrid/>
          <w:color w:val="auto"/>
          <w:szCs w:val="22"/>
        </w:rPr>
      </w:pPr>
      <w:hyperlink w:anchor="_Toc37942973" w:history="1">
        <w:r w:rsidR="00D8229D" w:rsidRPr="007068B9">
          <w:rPr>
            <w:rStyle w:val="Hyperlink"/>
            <w:noProof/>
          </w:rPr>
          <w:t>Table 27.  Maximum growth rate of the three marine diatom species Skeletonema costatum, Olisthodiscus luteus and Gonyaulax tamarensis measured by Langdon (1987).</w:t>
        </w:r>
        <w:r w:rsidR="00D8229D">
          <w:rPr>
            <w:noProof/>
            <w:webHidden/>
          </w:rPr>
          <w:tab/>
        </w:r>
        <w:r w:rsidR="00D8229D">
          <w:rPr>
            <w:noProof/>
            <w:webHidden/>
          </w:rPr>
          <w:fldChar w:fldCharType="begin"/>
        </w:r>
        <w:r w:rsidR="00D8229D">
          <w:rPr>
            <w:noProof/>
            <w:webHidden/>
          </w:rPr>
          <w:instrText xml:space="preserve"> PAGEREF _Toc37942973 \h </w:instrText>
        </w:r>
        <w:r w:rsidR="00D8229D">
          <w:rPr>
            <w:noProof/>
            <w:webHidden/>
          </w:rPr>
        </w:r>
        <w:r w:rsidR="00D8229D">
          <w:rPr>
            <w:noProof/>
            <w:webHidden/>
          </w:rPr>
          <w:fldChar w:fldCharType="separate"/>
        </w:r>
        <w:r w:rsidR="00795A65">
          <w:rPr>
            <w:noProof/>
            <w:webHidden/>
          </w:rPr>
          <w:t>141</w:t>
        </w:r>
        <w:r w:rsidR="00D8229D">
          <w:rPr>
            <w:noProof/>
            <w:webHidden/>
          </w:rPr>
          <w:fldChar w:fldCharType="end"/>
        </w:r>
      </w:hyperlink>
    </w:p>
    <w:p w14:paraId="03EC2336" w14:textId="485E5999" w:rsidR="00D8229D" w:rsidRDefault="00C51A7D">
      <w:pPr>
        <w:pStyle w:val="TableofFigures"/>
        <w:tabs>
          <w:tab w:val="right" w:leader="dot" w:pos="8630"/>
        </w:tabs>
        <w:rPr>
          <w:rFonts w:eastAsiaTheme="minorEastAsia" w:cstheme="minorBidi"/>
          <w:noProof/>
          <w:snapToGrid/>
          <w:color w:val="auto"/>
          <w:szCs w:val="22"/>
        </w:rPr>
      </w:pPr>
      <w:hyperlink w:anchor="_Toc37942974" w:history="1">
        <w:r w:rsidR="00D8229D" w:rsidRPr="007068B9">
          <w:rPr>
            <w:rStyle w:val="Hyperlink"/>
            <w:noProof/>
          </w:rPr>
          <w:t>Table 28.  Dark respiration rate of the three marine diatiom species Skeletonema costatum, Olisthodiscus luteus and Gonyaulax tamarensis measured by Langdon (1987).</w:t>
        </w:r>
        <w:r w:rsidR="00D8229D">
          <w:rPr>
            <w:noProof/>
            <w:webHidden/>
          </w:rPr>
          <w:tab/>
        </w:r>
        <w:r w:rsidR="00D8229D">
          <w:rPr>
            <w:noProof/>
            <w:webHidden/>
          </w:rPr>
          <w:fldChar w:fldCharType="begin"/>
        </w:r>
        <w:r w:rsidR="00D8229D">
          <w:rPr>
            <w:noProof/>
            <w:webHidden/>
          </w:rPr>
          <w:instrText xml:space="preserve"> PAGEREF _Toc37942974 \h </w:instrText>
        </w:r>
        <w:r w:rsidR="00D8229D">
          <w:rPr>
            <w:noProof/>
            <w:webHidden/>
          </w:rPr>
        </w:r>
        <w:r w:rsidR="00D8229D">
          <w:rPr>
            <w:noProof/>
            <w:webHidden/>
          </w:rPr>
          <w:fldChar w:fldCharType="separate"/>
        </w:r>
        <w:r w:rsidR="00795A65">
          <w:rPr>
            <w:noProof/>
            <w:webHidden/>
          </w:rPr>
          <w:t>142</w:t>
        </w:r>
        <w:r w:rsidR="00D8229D">
          <w:rPr>
            <w:noProof/>
            <w:webHidden/>
          </w:rPr>
          <w:fldChar w:fldCharType="end"/>
        </w:r>
      </w:hyperlink>
    </w:p>
    <w:p w14:paraId="150F7B34" w14:textId="25475CBE" w:rsidR="00D8229D" w:rsidRDefault="00C51A7D">
      <w:pPr>
        <w:pStyle w:val="TableofFigures"/>
        <w:tabs>
          <w:tab w:val="right" w:leader="dot" w:pos="8630"/>
        </w:tabs>
        <w:rPr>
          <w:rFonts w:eastAsiaTheme="minorEastAsia" w:cstheme="minorBidi"/>
          <w:noProof/>
          <w:snapToGrid/>
          <w:color w:val="auto"/>
          <w:szCs w:val="22"/>
        </w:rPr>
      </w:pPr>
      <w:hyperlink w:anchor="_Toc37942975" w:history="1">
        <w:r w:rsidR="00D8229D" w:rsidRPr="007068B9">
          <w:rPr>
            <w:rStyle w:val="Hyperlink"/>
            <w:noProof/>
          </w:rPr>
          <w:t xml:space="preserve">Table 29. Light saturation of </w:t>
        </w:r>
        <w:r w:rsidR="00D8229D" w:rsidRPr="007068B9">
          <w:rPr>
            <w:rStyle w:val="Hyperlink"/>
            <w:i/>
            <w:noProof/>
          </w:rPr>
          <w:t>Isochrysis galbana</w:t>
        </w:r>
        <w:r w:rsidR="00D8229D" w:rsidRPr="007068B9">
          <w:rPr>
            <w:rStyle w:val="Hyperlink"/>
            <w:noProof/>
          </w:rPr>
          <w:t xml:space="preserve"> (Falkowski et. al., 1985).</w:t>
        </w:r>
        <w:r w:rsidR="00D8229D">
          <w:rPr>
            <w:noProof/>
            <w:webHidden/>
          </w:rPr>
          <w:tab/>
        </w:r>
        <w:r w:rsidR="00D8229D">
          <w:rPr>
            <w:noProof/>
            <w:webHidden/>
          </w:rPr>
          <w:fldChar w:fldCharType="begin"/>
        </w:r>
        <w:r w:rsidR="00D8229D">
          <w:rPr>
            <w:noProof/>
            <w:webHidden/>
          </w:rPr>
          <w:instrText xml:space="preserve"> PAGEREF _Toc37942975 \h </w:instrText>
        </w:r>
        <w:r w:rsidR="00D8229D">
          <w:rPr>
            <w:noProof/>
            <w:webHidden/>
          </w:rPr>
        </w:r>
        <w:r w:rsidR="00D8229D">
          <w:rPr>
            <w:noProof/>
            <w:webHidden/>
          </w:rPr>
          <w:fldChar w:fldCharType="separate"/>
        </w:r>
        <w:r w:rsidR="00795A65">
          <w:rPr>
            <w:noProof/>
            <w:webHidden/>
          </w:rPr>
          <w:t>142</w:t>
        </w:r>
        <w:r w:rsidR="00D8229D">
          <w:rPr>
            <w:noProof/>
            <w:webHidden/>
          </w:rPr>
          <w:fldChar w:fldCharType="end"/>
        </w:r>
      </w:hyperlink>
    </w:p>
    <w:p w14:paraId="0DF6304B" w14:textId="2FBAFF37" w:rsidR="00D8229D" w:rsidRDefault="00C51A7D">
      <w:pPr>
        <w:pStyle w:val="TableofFigures"/>
        <w:tabs>
          <w:tab w:val="right" w:leader="dot" w:pos="8630"/>
        </w:tabs>
        <w:rPr>
          <w:rFonts w:eastAsiaTheme="minorEastAsia" w:cstheme="minorBidi"/>
          <w:noProof/>
          <w:snapToGrid/>
          <w:color w:val="auto"/>
          <w:szCs w:val="22"/>
        </w:rPr>
      </w:pPr>
      <w:hyperlink w:anchor="_Toc37942976" w:history="1">
        <w:r w:rsidR="00D8229D" w:rsidRPr="007068B9">
          <w:rPr>
            <w:rStyle w:val="Hyperlink"/>
            <w:noProof/>
          </w:rPr>
          <w:t>Table 30.  Maximum growth rate of Thalassiosira fluviatilis (Laws and Bannister, 1981).</w:t>
        </w:r>
        <w:r w:rsidR="00D8229D">
          <w:rPr>
            <w:noProof/>
            <w:webHidden/>
          </w:rPr>
          <w:tab/>
        </w:r>
        <w:r w:rsidR="00D8229D">
          <w:rPr>
            <w:noProof/>
            <w:webHidden/>
          </w:rPr>
          <w:fldChar w:fldCharType="begin"/>
        </w:r>
        <w:r w:rsidR="00D8229D">
          <w:rPr>
            <w:noProof/>
            <w:webHidden/>
          </w:rPr>
          <w:instrText xml:space="preserve"> PAGEREF _Toc37942976 \h </w:instrText>
        </w:r>
        <w:r w:rsidR="00D8229D">
          <w:rPr>
            <w:noProof/>
            <w:webHidden/>
          </w:rPr>
        </w:r>
        <w:r w:rsidR="00D8229D">
          <w:rPr>
            <w:noProof/>
            <w:webHidden/>
          </w:rPr>
          <w:fldChar w:fldCharType="separate"/>
        </w:r>
        <w:r w:rsidR="00795A65">
          <w:rPr>
            <w:noProof/>
            <w:webHidden/>
          </w:rPr>
          <w:t>142</w:t>
        </w:r>
        <w:r w:rsidR="00D8229D">
          <w:rPr>
            <w:noProof/>
            <w:webHidden/>
          </w:rPr>
          <w:fldChar w:fldCharType="end"/>
        </w:r>
      </w:hyperlink>
    </w:p>
    <w:p w14:paraId="38A75BC7" w14:textId="580DAD3C" w:rsidR="00D8229D" w:rsidRDefault="00C51A7D">
      <w:pPr>
        <w:pStyle w:val="TableofFigures"/>
        <w:tabs>
          <w:tab w:val="right" w:leader="dot" w:pos="8630"/>
        </w:tabs>
        <w:rPr>
          <w:rFonts w:eastAsiaTheme="minorEastAsia" w:cstheme="minorBidi"/>
          <w:noProof/>
          <w:snapToGrid/>
          <w:color w:val="auto"/>
          <w:szCs w:val="22"/>
        </w:rPr>
      </w:pPr>
      <w:hyperlink w:anchor="_Toc37942977" w:history="1">
        <w:r w:rsidR="00D8229D" w:rsidRPr="007068B9">
          <w:rPr>
            <w:rStyle w:val="Hyperlink"/>
            <w:noProof/>
          </w:rPr>
          <w:t>Table 31. Maximum growth rates and optimum growth temperatures for phytoplankton studied by Reay et al. (1999).</w:t>
        </w:r>
        <w:r w:rsidR="00D8229D">
          <w:rPr>
            <w:noProof/>
            <w:webHidden/>
          </w:rPr>
          <w:tab/>
        </w:r>
        <w:r w:rsidR="00D8229D">
          <w:rPr>
            <w:noProof/>
            <w:webHidden/>
          </w:rPr>
          <w:fldChar w:fldCharType="begin"/>
        </w:r>
        <w:r w:rsidR="00D8229D">
          <w:rPr>
            <w:noProof/>
            <w:webHidden/>
          </w:rPr>
          <w:instrText xml:space="preserve"> PAGEREF _Toc37942977 \h </w:instrText>
        </w:r>
        <w:r w:rsidR="00D8229D">
          <w:rPr>
            <w:noProof/>
            <w:webHidden/>
          </w:rPr>
        </w:r>
        <w:r w:rsidR="00D8229D">
          <w:rPr>
            <w:noProof/>
            <w:webHidden/>
          </w:rPr>
          <w:fldChar w:fldCharType="separate"/>
        </w:r>
        <w:r w:rsidR="00795A65">
          <w:rPr>
            <w:noProof/>
            <w:webHidden/>
          </w:rPr>
          <w:t>142</w:t>
        </w:r>
        <w:r w:rsidR="00D8229D">
          <w:rPr>
            <w:noProof/>
            <w:webHidden/>
          </w:rPr>
          <w:fldChar w:fldCharType="end"/>
        </w:r>
      </w:hyperlink>
    </w:p>
    <w:p w14:paraId="0778B36B" w14:textId="7DF89472" w:rsidR="00D8229D" w:rsidRDefault="00C51A7D">
      <w:pPr>
        <w:pStyle w:val="TableofFigures"/>
        <w:tabs>
          <w:tab w:val="right" w:leader="dot" w:pos="8630"/>
        </w:tabs>
        <w:rPr>
          <w:rFonts w:eastAsiaTheme="minorEastAsia" w:cstheme="minorBidi"/>
          <w:noProof/>
          <w:snapToGrid/>
          <w:color w:val="auto"/>
          <w:szCs w:val="22"/>
        </w:rPr>
      </w:pPr>
      <w:hyperlink w:anchor="_Toc37942978" w:history="1">
        <w:r w:rsidR="00D8229D" w:rsidRPr="007068B9">
          <w:rPr>
            <w:rStyle w:val="Hyperlink"/>
            <w:noProof/>
          </w:rPr>
          <w:t>Table 32.  Maximum growth rates and carbon half-saturation constants of marine phytoplankton studied by Clark and Flynn (2000).</w:t>
        </w:r>
        <w:r w:rsidR="00D8229D">
          <w:rPr>
            <w:noProof/>
            <w:webHidden/>
          </w:rPr>
          <w:tab/>
        </w:r>
        <w:r w:rsidR="00D8229D">
          <w:rPr>
            <w:noProof/>
            <w:webHidden/>
          </w:rPr>
          <w:fldChar w:fldCharType="begin"/>
        </w:r>
        <w:r w:rsidR="00D8229D">
          <w:rPr>
            <w:noProof/>
            <w:webHidden/>
          </w:rPr>
          <w:instrText xml:space="preserve"> PAGEREF _Toc37942978 \h </w:instrText>
        </w:r>
        <w:r w:rsidR="00D8229D">
          <w:rPr>
            <w:noProof/>
            <w:webHidden/>
          </w:rPr>
        </w:r>
        <w:r w:rsidR="00D8229D">
          <w:rPr>
            <w:noProof/>
            <w:webHidden/>
          </w:rPr>
          <w:fldChar w:fldCharType="separate"/>
        </w:r>
        <w:r w:rsidR="00795A65">
          <w:rPr>
            <w:noProof/>
            <w:webHidden/>
          </w:rPr>
          <w:t>143</w:t>
        </w:r>
        <w:r w:rsidR="00D8229D">
          <w:rPr>
            <w:noProof/>
            <w:webHidden/>
          </w:rPr>
          <w:fldChar w:fldCharType="end"/>
        </w:r>
      </w:hyperlink>
    </w:p>
    <w:p w14:paraId="3C87C658" w14:textId="435E8E37" w:rsidR="00D8229D" w:rsidRDefault="00C51A7D">
      <w:pPr>
        <w:pStyle w:val="TableofFigures"/>
        <w:tabs>
          <w:tab w:val="right" w:leader="dot" w:pos="8630"/>
        </w:tabs>
        <w:rPr>
          <w:rFonts w:eastAsiaTheme="minorEastAsia" w:cstheme="minorBidi"/>
          <w:noProof/>
          <w:snapToGrid/>
          <w:color w:val="auto"/>
          <w:szCs w:val="22"/>
        </w:rPr>
      </w:pPr>
      <w:hyperlink w:anchor="_Toc37942979" w:history="1">
        <w:r w:rsidR="00D8229D" w:rsidRPr="007068B9">
          <w:rPr>
            <w:rStyle w:val="Hyperlink"/>
            <w:noProof/>
          </w:rPr>
          <w:t>Table 33.  Maximum growth rate, saturation intensity and respiration rate for 4 freshwater algae species (Litchman, 2000).</w:t>
        </w:r>
        <w:r w:rsidR="00D8229D">
          <w:rPr>
            <w:noProof/>
            <w:webHidden/>
          </w:rPr>
          <w:tab/>
        </w:r>
        <w:r w:rsidR="00D8229D">
          <w:rPr>
            <w:noProof/>
            <w:webHidden/>
          </w:rPr>
          <w:fldChar w:fldCharType="begin"/>
        </w:r>
        <w:r w:rsidR="00D8229D">
          <w:rPr>
            <w:noProof/>
            <w:webHidden/>
          </w:rPr>
          <w:instrText xml:space="preserve"> PAGEREF _Toc37942979 \h </w:instrText>
        </w:r>
        <w:r w:rsidR="00D8229D">
          <w:rPr>
            <w:noProof/>
            <w:webHidden/>
          </w:rPr>
        </w:r>
        <w:r w:rsidR="00D8229D">
          <w:rPr>
            <w:noProof/>
            <w:webHidden/>
          </w:rPr>
          <w:fldChar w:fldCharType="separate"/>
        </w:r>
        <w:r w:rsidR="00795A65">
          <w:rPr>
            <w:noProof/>
            <w:webHidden/>
          </w:rPr>
          <w:t>143</w:t>
        </w:r>
        <w:r w:rsidR="00D8229D">
          <w:rPr>
            <w:noProof/>
            <w:webHidden/>
          </w:rPr>
          <w:fldChar w:fldCharType="end"/>
        </w:r>
      </w:hyperlink>
    </w:p>
    <w:p w14:paraId="3FD0F9D5" w14:textId="38FFC6B6" w:rsidR="00D8229D" w:rsidRDefault="00C51A7D">
      <w:pPr>
        <w:pStyle w:val="TableofFigures"/>
        <w:tabs>
          <w:tab w:val="right" w:leader="dot" w:pos="8630"/>
        </w:tabs>
        <w:rPr>
          <w:rFonts w:eastAsiaTheme="minorEastAsia" w:cstheme="minorBidi"/>
          <w:noProof/>
          <w:snapToGrid/>
          <w:color w:val="auto"/>
          <w:szCs w:val="22"/>
        </w:rPr>
      </w:pPr>
      <w:hyperlink w:anchor="_Toc37942980" w:history="1">
        <w:r w:rsidR="00D8229D" w:rsidRPr="007068B9">
          <w:rPr>
            <w:rStyle w:val="Hyperlink"/>
            <w:noProof/>
          </w:rPr>
          <w:t>Table 34.  Maximum Algal Excretion Rate Literature Values</w:t>
        </w:r>
        <w:r w:rsidR="00D8229D">
          <w:rPr>
            <w:noProof/>
            <w:webHidden/>
          </w:rPr>
          <w:tab/>
        </w:r>
        <w:r w:rsidR="00D8229D">
          <w:rPr>
            <w:noProof/>
            <w:webHidden/>
          </w:rPr>
          <w:fldChar w:fldCharType="begin"/>
        </w:r>
        <w:r w:rsidR="00D8229D">
          <w:rPr>
            <w:noProof/>
            <w:webHidden/>
          </w:rPr>
          <w:instrText xml:space="preserve"> PAGEREF _Toc37942980 \h </w:instrText>
        </w:r>
        <w:r w:rsidR="00D8229D">
          <w:rPr>
            <w:noProof/>
            <w:webHidden/>
          </w:rPr>
        </w:r>
        <w:r w:rsidR="00D8229D">
          <w:rPr>
            <w:noProof/>
            <w:webHidden/>
          </w:rPr>
          <w:fldChar w:fldCharType="separate"/>
        </w:r>
        <w:r w:rsidR="00795A65">
          <w:rPr>
            <w:noProof/>
            <w:webHidden/>
          </w:rPr>
          <w:t>144</w:t>
        </w:r>
        <w:r w:rsidR="00D8229D">
          <w:rPr>
            <w:noProof/>
            <w:webHidden/>
          </w:rPr>
          <w:fldChar w:fldCharType="end"/>
        </w:r>
      </w:hyperlink>
    </w:p>
    <w:p w14:paraId="4F0D2E61" w14:textId="3DF79AD2" w:rsidR="00D8229D" w:rsidRDefault="00C51A7D">
      <w:pPr>
        <w:pStyle w:val="TableofFigures"/>
        <w:tabs>
          <w:tab w:val="right" w:leader="dot" w:pos="8630"/>
        </w:tabs>
        <w:rPr>
          <w:rFonts w:eastAsiaTheme="minorEastAsia" w:cstheme="minorBidi"/>
          <w:noProof/>
          <w:snapToGrid/>
          <w:color w:val="auto"/>
          <w:szCs w:val="22"/>
        </w:rPr>
      </w:pPr>
      <w:hyperlink w:anchor="_Toc37942981" w:history="1">
        <w:r w:rsidR="00D8229D" w:rsidRPr="007068B9">
          <w:rPr>
            <w:rStyle w:val="Hyperlink"/>
            <w:noProof/>
          </w:rPr>
          <w:t>Table 35.  Algal Dark Respiration Rate Literature Values</w:t>
        </w:r>
        <w:r w:rsidR="00D8229D">
          <w:rPr>
            <w:noProof/>
            <w:webHidden/>
          </w:rPr>
          <w:tab/>
        </w:r>
        <w:r w:rsidR="00D8229D">
          <w:rPr>
            <w:noProof/>
            <w:webHidden/>
          </w:rPr>
          <w:fldChar w:fldCharType="begin"/>
        </w:r>
        <w:r w:rsidR="00D8229D">
          <w:rPr>
            <w:noProof/>
            <w:webHidden/>
          </w:rPr>
          <w:instrText xml:space="preserve"> PAGEREF _Toc37942981 \h </w:instrText>
        </w:r>
        <w:r w:rsidR="00D8229D">
          <w:rPr>
            <w:noProof/>
            <w:webHidden/>
          </w:rPr>
        </w:r>
        <w:r w:rsidR="00D8229D">
          <w:rPr>
            <w:noProof/>
            <w:webHidden/>
          </w:rPr>
          <w:fldChar w:fldCharType="separate"/>
        </w:r>
        <w:r w:rsidR="00795A65">
          <w:rPr>
            <w:noProof/>
            <w:webHidden/>
          </w:rPr>
          <w:t>144</w:t>
        </w:r>
        <w:r w:rsidR="00D8229D">
          <w:rPr>
            <w:noProof/>
            <w:webHidden/>
          </w:rPr>
          <w:fldChar w:fldCharType="end"/>
        </w:r>
      </w:hyperlink>
    </w:p>
    <w:p w14:paraId="47B91C73" w14:textId="6A238421" w:rsidR="00D8229D" w:rsidRDefault="00C51A7D">
      <w:pPr>
        <w:pStyle w:val="TableofFigures"/>
        <w:tabs>
          <w:tab w:val="right" w:leader="dot" w:pos="8630"/>
        </w:tabs>
        <w:rPr>
          <w:rFonts w:eastAsiaTheme="minorEastAsia" w:cstheme="minorBidi"/>
          <w:noProof/>
          <w:snapToGrid/>
          <w:color w:val="auto"/>
          <w:szCs w:val="22"/>
        </w:rPr>
      </w:pPr>
      <w:hyperlink w:anchor="_Toc37942982" w:history="1">
        <w:r w:rsidR="00D8229D" w:rsidRPr="007068B9">
          <w:rPr>
            <w:rStyle w:val="Hyperlink"/>
            <w:noProof/>
          </w:rPr>
          <w:t>Table 36.  Algal settling Velocity Literature Values</w:t>
        </w:r>
        <w:r w:rsidR="00D8229D">
          <w:rPr>
            <w:noProof/>
            <w:webHidden/>
          </w:rPr>
          <w:tab/>
        </w:r>
        <w:r w:rsidR="00D8229D">
          <w:rPr>
            <w:noProof/>
            <w:webHidden/>
          </w:rPr>
          <w:fldChar w:fldCharType="begin"/>
        </w:r>
        <w:r w:rsidR="00D8229D">
          <w:rPr>
            <w:noProof/>
            <w:webHidden/>
          </w:rPr>
          <w:instrText xml:space="preserve"> PAGEREF _Toc37942982 \h </w:instrText>
        </w:r>
        <w:r w:rsidR="00D8229D">
          <w:rPr>
            <w:noProof/>
            <w:webHidden/>
          </w:rPr>
        </w:r>
        <w:r w:rsidR="00D8229D">
          <w:rPr>
            <w:noProof/>
            <w:webHidden/>
          </w:rPr>
          <w:fldChar w:fldCharType="separate"/>
        </w:r>
        <w:r w:rsidR="00795A65">
          <w:rPr>
            <w:noProof/>
            <w:webHidden/>
          </w:rPr>
          <w:t>144</w:t>
        </w:r>
        <w:r w:rsidR="00D8229D">
          <w:rPr>
            <w:noProof/>
            <w:webHidden/>
          </w:rPr>
          <w:fldChar w:fldCharType="end"/>
        </w:r>
      </w:hyperlink>
    </w:p>
    <w:p w14:paraId="2385401F" w14:textId="2385A6DD" w:rsidR="00D8229D" w:rsidRDefault="00C51A7D">
      <w:pPr>
        <w:pStyle w:val="TableofFigures"/>
        <w:tabs>
          <w:tab w:val="right" w:leader="dot" w:pos="8630"/>
        </w:tabs>
        <w:rPr>
          <w:rFonts w:eastAsiaTheme="minorEastAsia" w:cstheme="minorBidi"/>
          <w:noProof/>
          <w:snapToGrid/>
          <w:color w:val="auto"/>
          <w:szCs w:val="22"/>
        </w:rPr>
      </w:pPr>
      <w:hyperlink w:anchor="_Toc37942983" w:history="1">
        <w:r w:rsidR="00D8229D" w:rsidRPr="007068B9">
          <w:rPr>
            <w:rStyle w:val="Hyperlink"/>
            <w:noProof/>
          </w:rPr>
          <w:t>Table 37.  Phosphorus Half-Saturation Constant Literature Values</w:t>
        </w:r>
        <w:r w:rsidR="00D8229D">
          <w:rPr>
            <w:noProof/>
            <w:webHidden/>
          </w:rPr>
          <w:tab/>
        </w:r>
        <w:r w:rsidR="00D8229D">
          <w:rPr>
            <w:noProof/>
            <w:webHidden/>
          </w:rPr>
          <w:fldChar w:fldCharType="begin"/>
        </w:r>
        <w:r w:rsidR="00D8229D">
          <w:rPr>
            <w:noProof/>
            <w:webHidden/>
          </w:rPr>
          <w:instrText xml:space="preserve"> PAGEREF _Toc37942983 \h </w:instrText>
        </w:r>
        <w:r w:rsidR="00D8229D">
          <w:rPr>
            <w:noProof/>
            <w:webHidden/>
          </w:rPr>
        </w:r>
        <w:r w:rsidR="00D8229D">
          <w:rPr>
            <w:noProof/>
            <w:webHidden/>
          </w:rPr>
          <w:fldChar w:fldCharType="separate"/>
        </w:r>
        <w:r w:rsidR="00795A65">
          <w:rPr>
            <w:noProof/>
            <w:webHidden/>
          </w:rPr>
          <w:t>145</w:t>
        </w:r>
        <w:r w:rsidR="00D8229D">
          <w:rPr>
            <w:noProof/>
            <w:webHidden/>
          </w:rPr>
          <w:fldChar w:fldCharType="end"/>
        </w:r>
      </w:hyperlink>
    </w:p>
    <w:p w14:paraId="49F99EA8" w14:textId="35C49A4D" w:rsidR="00D8229D" w:rsidRDefault="00C51A7D">
      <w:pPr>
        <w:pStyle w:val="TableofFigures"/>
        <w:tabs>
          <w:tab w:val="right" w:leader="dot" w:pos="8630"/>
        </w:tabs>
        <w:rPr>
          <w:rFonts w:eastAsiaTheme="minorEastAsia" w:cstheme="minorBidi"/>
          <w:noProof/>
          <w:snapToGrid/>
          <w:color w:val="auto"/>
          <w:szCs w:val="22"/>
        </w:rPr>
      </w:pPr>
      <w:hyperlink w:anchor="_Toc37942984" w:history="1">
        <w:r w:rsidR="00D8229D" w:rsidRPr="007068B9">
          <w:rPr>
            <w:rStyle w:val="Hyperlink"/>
            <w:noProof/>
          </w:rPr>
          <w:t>Table 38.  Nitrogen Half-Saturation Constant Literature Values</w:t>
        </w:r>
        <w:r w:rsidR="00D8229D">
          <w:rPr>
            <w:noProof/>
            <w:webHidden/>
          </w:rPr>
          <w:tab/>
        </w:r>
        <w:r w:rsidR="00D8229D">
          <w:rPr>
            <w:noProof/>
            <w:webHidden/>
          </w:rPr>
          <w:fldChar w:fldCharType="begin"/>
        </w:r>
        <w:r w:rsidR="00D8229D">
          <w:rPr>
            <w:noProof/>
            <w:webHidden/>
          </w:rPr>
          <w:instrText xml:space="preserve"> PAGEREF _Toc37942984 \h </w:instrText>
        </w:r>
        <w:r w:rsidR="00D8229D">
          <w:rPr>
            <w:noProof/>
            <w:webHidden/>
          </w:rPr>
        </w:r>
        <w:r w:rsidR="00D8229D">
          <w:rPr>
            <w:noProof/>
            <w:webHidden/>
          </w:rPr>
          <w:fldChar w:fldCharType="separate"/>
        </w:r>
        <w:r w:rsidR="00795A65">
          <w:rPr>
            <w:noProof/>
            <w:webHidden/>
          </w:rPr>
          <w:t>146</w:t>
        </w:r>
        <w:r w:rsidR="00D8229D">
          <w:rPr>
            <w:noProof/>
            <w:webHidden/>
          </w:rPr>
          <w:fldChar w:fldCharType="end"/>
        </w:r>
      </w:hyperlink>
    </w:p>
    <w:p w14:paraId="0848721E" w14:textId="519E42B4" w:rsidR="00D8229D" w:rsidRDefault="00C51A7D">
      <w:pPr>
        <w:pStyle w:val="TableofFigures"/>
        <w:tabs>
          <w:tab w:val="right" w:leader="dot" w:pos="8630"/>
        </w:tabs>
        <w:rPr>
          <w:rFonts w:eastAsiaTheme="minorEastAsia" w:cstheme="minorBidi"/>
          <w:noProof/>
          <w:snapToGrid/>
          <w:color w:val="auto"/>
          <w:szCs w:val="22"/>
        </w:rPr>
      </w:pPr>
      <w:hyperlink w:anchor="_Toc37942985" w:history="1">
        <w:r w:rsidR="00D8229D" w:rsidRPr="007068B9">
          <w:rPr>
            <w:rStyle w:val="Hyperlink"/>
            <w:noProof/>
          </w:rPr>
          <w:t>Table 39.  Literature values for saturating light intensity</w:t>
        </w:r>
        <w:r w:rsidR="00D8229D">
          <w:rPr>
            <w:noProof/>
            <w:webHidden/>
          </w:rPr>
          <w:tab/>
        </w:r>
        <w:r w:rsidR="00D8229D">
          <w:rPr>
            <w:noProof/>
            <w:webHidden/>
          </w:rPr>
          <w:fldChar w:fldCharType="begin"/>
        </w:r>
        <w:r w:rsidR="00D8229D">
          <w:rPr>
            <w:noProof/>
            <w:webHidden/>
          </w:rPr>
          <w:instrText xml:space="preserve"> PAGEREF _Toc37942985 \h </w:instrText>
        </w:r>
        <w:r w:rsidR="00D8229D">
          <w:rPr>
            <w:noProof/>
            <w:webHidden/>
          </w:rPr>
        </w:r>
        <w:r w:rsidR="00D8229D">
          <w:rPr>
            <w:noProof/>
            <w:webHidden/>
          </w:rPr>
          <w:fldChar w:fldCharType="separate"/>
        </w:r>
        <w:r w:rsidR="00795A65">
          <w:rPr>
            <w:noProof/>
            <w:webHidden/>
          </w:rPr>
          <w:t>147</w:t>
        </w:r>
        <w:r w:rsidR="00D8229D">
          <w:rPr>
            <w:noProof/>
            <w:webHidden/>
          </w:rPr>
          <w:fldChar w:fldCharType="end"/>
        </w:r>
      </w:hyperlink>
    </w:p>
    <w:p w14:paraId="5E4EAFA1" w14:textId="0D790F7C" w:rsidR="00D8229D" w:rsidRDefault="00C51A7D">
      <w:pPr>
        <w:pStyle w:val="TableofFigures"/>
        <w:tabs>
          <w:tab w:val="right" w:leader="dot" w:pos="8630"/>
        </w:tabs>
        <w:rPr>
          <w:rFonts w:eastAsiaTheme="minorEastAsia" w:cstheme="minorBidi"/>
          <w:noProof/>
          <w:snapToGrid/>
          <w:color w:val="auto"/>
          <w:szCs w:val="22"/>
        </w:rPr>
      </w:pPr>
      <w:hyperlink w:anchor="_Toc37942986" w:history="1">
        <w:r w:rsidR="00D8229D" w:rsidRPr="007068B9">
          <w:rPr>
            <w:rStyle w:val="Hyperlink"/>
            <w:noProof/>
          </w:rPr>
          <w:t>Table 40.  Freshwater algae minimum and optimum elemental contents in percentages of dry-weight (Reynolds, 1984).</w:t>
        </w:r>
        <w:r w:rsidR="00D8229D">
          <w:rPr>
            <w:noProof/>
            <w:webHidden/>
          </w:rPr>
          <w:tab/>
        </w:r>
        <w:r w:rsidR="00D8229D">
          <w:rPr>
            <w:noProof/>
            <w:webHidden/>
          </w:rPr>
          <w:fldChar w:fldCharType="begin"/>
        </w:r>
        <w:r w:rsidR="00D8229D">
          <w:rPr>
            <w:noProof/>
            <w:webHidden/>
          </w:rPr>
          <w:instrText xml:space="preserve"> PAGEREF _Toc37942986 \h </w:instrText>
        </w:r>
        <w:r w:rsidR="00D8229D">
          <w:rPr>
            <w:noProof/>
            <w:webHidden/>
          </w:rPr>
        </w:r>
        <w:r w:rsidR="00D8229D">
          <w:rPr>
            <w:noProof/>
            <w:webHidden/>
          </w:rPr>
          <w:fldChar w:fldCharType="separate"/>
        </w:r>
        <w:r w:rsidR="00795A65">
          <w:rPr>
            <w:noProof/>
            <w:webHidden/>
          </w:rPr>
          <w:t>151</w:t>
        </w:r>
        <w:r w:rsidR="00D8229D">
          <w:rPr>
            <w:noProof/>
            <w:webHidden/>
          </w:rPr>
          <w:fldChar w:fldCharType="end"/>
        </w:r>
      </w:hyperlink>
    </w:p>
    <w:p w14:paraId="0BB49F50" w14:textId="424A72F3" w:rsidR="00D8229D" w:rsidRDefault="00C51A7D">
      <w:pPr>
        <w:pStyle w:val="TableofFigures"/>
        <w:tabs>
          <w:tab w:val="right" w:leader="dot" w:pos="8630"/>
        </w:tabs>
        <w:rPr>
          <w:rFonts w:eastAsiaTheme="minorEastAsia" w:cstheme="minorBidi"/>
          <w:noProof/>
          <w:snapToGrid/>
          <w:color w:val="auto"/>
          <w:szCs w:val="22"/>
        </w:rPr>
      </w:pPr>
      <w:hyperlink w:anchor="_Toc37942987" w:history="1">
        <w:r w:rsidR="00D8229D" w:rsidRPr="007068B9">
          <w:rPr>
            <w:rStyle w:val="Hyperlink"/>
            <w:noProof/>
          </w:rPr>
          <w:t>Table 41.  Coefficients used in CE-QUAL-R1 to simulate macrophytes (from Collins and Wlosinski, 1989).</w:t>
        </w:r>
        <w:r w:rsidR="00D8229D">
          <w:rPr>
            <w:noProof/>
            <w:webHidden/>
          </w:rPr>
          <w:tab/>
        </w:r>
        <w:r w:rsidR="00D8229D">
          <w:rPr>
            <w:noProof/>
            <w:webHidden/>
          </w:rPr>
          <w:fldChar w:fldCharType="begin"/>
        </w:r>
        <w:r w:rsidR="00D8229D">
          <w:rPr>
            <w:noProof/>
            <w:webHidden/>
          </w:rPr>
          <w:instrText xml:space="preserve"> PAGEREF _Toc37942987 \h </w:instrText>
        </w:r>
        <w:r w:rsidR="00D8229D">
          <w:rPr>
            <w:noProof/>
            <w:webHidden/>
          </w:rPr>
        </w:r>
        <w:r w:rsidR="00D8229D">
          <w:rPr>
            <w:noProof/>
            <w:webHidden/>
          </w:rPr>
          <w:fldChar w:fldCharType="separate"/>
        </w:r>
        <w:r w:rsidR="00795A65">
          <w:rPr>
            <w:noProof/>
            <w:webHidden/>
          </w:rPr>
          <w:t>167</w:t>
        </w:r>
        <w:r w:rsidR="00D8229D">
          <w:rPr>
            <w:noProof/>
            <w:webHidden/>
          </w:rPr>
          <w:fldChar w:fldCharType="end"/>
        </w:r>
      </w:hyperlink>
    </w:p>
    <w:p w14:paraId="2B508227" w14:textId="5F0DEB27" w:rsidR="00D8229D" w:rsidRDefault="00C51A7D">
      <w:pPr>
        <w:pStyle w:val="TableofFigures"/>
        <w:tabs>
          <w:tab w:val="right" w:leader="dot" w:pos="8630"/>
        </w:tabs>
        <w:rPr>
          <w:rFonts w:eastAsiaTheme="minorEastAsia" w:cstheme="minorBidi"/>
          <w:noProof/>
          <w:snapToGrid/>
          <w:color w:val="auto"/>
          <w:szCs w:val="22"/>
        </w:rPr>
      </w:pPr>
      <w:hyperlink w:anchor="_Toc37942988" w:history="1">
        <w:r w:rsidR="00D8229D" w:rsidRPr="007068B9">
          <w:rPr>
            <w:rStyle w:val="Hyperlink"/>
            <w:noProof/>
          </w:rPr>
          <w:t>Table 42.  Values for the ratio between dry weight to wet volume.</w:t>
        </w:r>
        <w:r w:rsidR="00D8229D">
          <w:rPr>
            <w:noProof/>
            <w:webHidden/>
          </w:rPr>
          <w:tab/>
        </w:r>
        <w:r w:rsidR="00D8229D">
          <w:rPr>
            <w:noProof/>
            <w:webHidden/>
          </w:rPr>
          <w:fldChar w:fldCharType="begin"/>
        </w:r>
        <w:r w:rsidR="00D8229D">
          <w:rPr>
            <w:noProof/>
            <w:webHidden/>
          </w:rPr>
          <w:instrText xml:space="preserve"> PAGEREF _Toc37942988 \h </w:instrText>
        </w:r>
        <w:r w:rsidR="00D8229D">
          <w:rPr>
            <w:noProof/>
            <w:webHidden/>
          </w:rPr>
        </w:r>
        <w:r w:rsidR="00D8229D">
          <w:rPr>
            <w:noProof/>
            <w:webHidden/>
          </w:rPr>
          <w:fldChar w:fldCharType="separate"/>
        </w:r>
        <w:r w:rsidR="00795A65">
          <w:rPr>
            <w:noProof/>
            <w:webHidden/>
          </w:rPr>
          <w:t>170</w:t>
        </w:r>
        <w:r w:rsidR="00D8229D">
          <w:rPr>
            <w:noProof/>
            <w:webHidden/>
          </w:rPr>
          <w:fldChar w:fldCharType="end"/>
        </w:r>
      </w:hyperlink>
    </w:p>
    <w:p w14:paraId="4A9DCD96" w14:textId="75EC7D2B" w:rsidR="00D8229D" w:rsidRDefault="00C51A7D">
      <w:pPr>
        <w:pStyle w:val="TableofFigures"/>
        <w:tabs>
          <w:tab w:val="right" w:leader="dot" w:pos="8630"/>
        </w:tabs>
        <w:rPr>
          <w:rFonts w:eastAsiaTheme="minorEastAsia" w:cstheme="minorBidi"/>
          <w:noProof/>
          <w:snapToGrid/>
          <w:color w:val="auto"/>
          <w:szCs w:val="22"/>
        </w:rPr>
      </w:pPr>
      <w:hyperlink w:anchor="_Toc37942989" w:history="1">
        <w:r w:rsidR="00D8229D" w:rsidRPr="007068B9">
          <w:rPr>
            <w:rStyle w:val="Hyperlink"/>
            <w:noProof/>
          </w:rPr>
          <w:t>Table 43. Literature values for the ratio of dry weight to surface area.</w:t>
        </w:r>
        <w:r w:rsidR="00D8229D">
          <w:rPr>
            <w:noProof/>
            <w:webHidden/>
          </w:rPr>
          <w:tab/>
        </w:r>
        <w:r w:rsidR="00D8229D">
          <w:rPr>
            <w:noProof/>
            <w:webHidden/>
          </w:rPr>
          <w:fldChar w:fldCharType="begin"/>
        </w:r>
        <w:r w:rsidR="00D8229D">
          <w:rPr>
            <w:noProof/>
            <w:webHidden/>
          </w:rPr>
          <w:instrText xml:space="preserve"> PAGEREF _Toc37942989 \h </w:instrText>
        </w:r>
        <w:r w:rsidR="00D8229D">
          <w:rPr>
            <w:noProof/>
            <w:webHidden/>
          </w:rPr>
        </w:r>
        <w:r w:rsidR="00D8229D">
          <w:rPr>
            <w:noProof/>
            <w:webHidden/>
          </w:rPr>
          <w:fldChar w:fldCharType="separate"/>
        </w:r>
        <w:r w:rsidR="00795A65">
          <w:rPr>
            <w:noProof/>
            <w:webHidden/>
          </w:rPr>
          <w:t>170</w:t>
        </w:r>
        <w:r w:rsidR="00D8229D">
          <w:rPr>
            <w:noProof/>
            <w:webHidden/>
          </w:rPr>
          <w:fldChar w:fldCharType="end"/>
        </w:r>
      </w:hyperlink>
    </w:p>
    <w:p w14:paraId="22E4CEE8" w14:textId="46F69705" w:rsidR="00D8229D" w:rsidRDefault="00C51A7D">
      <w:pPr>
        <w:pStyle w:val="TableofFigures"/>
        <w:tabs>
          <w:tab w:val="right" w:leader="dot" w:pos="8630"/>
        </w:tabs>
        <w:rPr>
          <w:rFonts w:eastAsiaTheme="minorEastAsia" w:cstheme="minorBidi"/>
          <w:noProof/>
          <w:snapToGrid/>
          <w:color w:val="auto"/>
          <w:szCs w:val="22"/>
        </w:rPr>
      </w:pPr>
      <w:hyperlink w:anchor="_Toc37942990" w:history="1">
        <w:r w:rsidR="00D8229D" w:rsidRPr="007068B9">
          <w:rPr>
            <w:rStyle w:val="Hyperlink"/>
            <w:noProof/>
          </w:rPr>
          <w:t>Table 44.  Labile DOM Decay Rate Literature Values.</w:t>
        </w:r>
        <w:r w:rsidR="00D8229D">
          <w:rPr>
            <w:noProof/>
            <w:webHidden/>
          </w:rPr>
          <w:tab/>
        </w:r>
        <w:r w:rsidR="00D8229D">
          <w:rPr>
            <w:noProof/>
            <w:webHidden/>
          </w:rPr>
          <w:fldChar w:fldCharType="begin"/>
        </w:r>
        <w:r w:rsidR="00D8229D">
          <w:rPr>
            <w:noProof/>
            <w:webHidden/>
          </w:rPr>
          <w:instrText xml:space="preserve"> PAGEREF _Toc37942990 \h </w:instrText>
        </w:r>
        <w:r w:rsidR="00D8229D">
          <w:rPr>
            <w:noProof/>
            <w:webHidden/>
          </w:rPr>
        </w:r>
        <w:r w:rsidR="00D8229D">
          <w:rPr>
            <w:noProof/>
            <w:webHidden/>
          </w:rPr>
          <w:fldChar w:fldCharType="separate"/>
        </w:r>
        <w:r w:rsidR="00795A65">
          <w:rPr>
            <w:noProof/>
            <w:webHidden/>
          </w:rPr>
          <w:t>173</w:t>
        </w:r>
        <w:r w:rsidR="00D8229D">
          <w:rPr>
            <w:noProof/>
            <w:webHidden/>
          </w:rPr>
          <w:fldChar w:fldCharType="end"/>
        </w:r>
      </w:hyperlink>
    </w:p>
    <w:p w14:paraId="3EE264D6" w14:textId="60435574" w:rsidR="00D8229D" w:rsidRDefault="00C51A7D">
      <w:pPr>
        <w:pStyle w:val="TableofFigures"/>
        <w:tabs>
          <w:tab w:val="right" w:leader="dot" w:pos="8630"/>
        </w:tabs>
        <w:rPr>
          <w:rFonts w:eastAsiaTheme="minorEastAsia" w:cstheme="minorBidi"/>
          <w:noProof/>
          <w:snapToGrid/>
          <w:color w:val="auto"/>
          <w:szCs w:val="22"/>
        </w:rPr>
      </w:pPr>
      <w:hyperlink w:anchor="_Toc37942991" w:history="1">
        <w:r w:rsidR="00D8229D" w:rsidRPr="007068B9">
          <w:rPr>
            <w:rStyle w:val="Hyperlink"/>
            <w:noProof/>
          </w:rPr>
          <w:t>Table 45.  Detritus Decay Rate Literature Values</w:t>
        </w:r>
        <w:r w:rsidR="00D8229D">
          <w:rPr>
            <w:noProof/>
            <w:webHidden/>
          </w:rPr>
          <w:tab/>
        </w:r>
        <w:r w:rsidR="00D8229D">
          <w:rPr>
            <w:noProof/>
            <w:webHidden/>
          </w:rPr>
          <w:fldChar w:fldCharType="begin"/>
        </w:r>
        <w:r w:rsidR="00D8229D">
          <w:rPr>
            <w:noProof/>
            <w:webHidden/>
          </w:rPr>
          <w:instrText xml:space="preserve"> PAGEREF _Toc37942991 \h </w:instrText>
        </w:r>
        <w:r w:rsidR="00D8229D">
          <w:rPr>
            <w:noProof/>
            <w:webHidden/>
          </w:rPr>
        </w:r>
        <w:r w:rsidR="00D8229D">
          <w:rPr>
            <w:noProof/>
            <w:webHidden/>
          </w:rPr>
          <w:fldChar w:fldCharType="separate"/>
        </w:r>
        <w:r w:rsidR="00795A65">
          <w:rPr>
            <w:noProof/>
            <w:webHidden/>
          </w:rPr>
          <w:t>174</w:t>
        </w:r>
        <w:r w:rsidR="00D8229D">
          <w:rPr>
            <w:noProof/>
            <w:webHidden/>
          </w:rPr>
          <w:fldChar w:fldCharType="end"/>
        </w:r>
      </w:hyperlink>
    </w:p>
    <w:p w14:paraId="0E433552" w14:textId="2AD0355A" w:rsidR="00D8229D" w:rsidRDefault="00C51A7D">
      <w:pPr>
        <w:pStyle w:val="TableofFigures"/>
        <w:tabs>
          <w:tab w:val="right" w:leader="dot" w:pos="8630"/>
        </w:tabs>
        <w:rPr>
          <w:rFonts w:eastAsiaTheme="minorEastAsia" w:cstheme="minorBidi"/>
          <w:noProof/>
          <w:snapToGrid/>
          <w:color w:val="auto"/>
          <w:szCs w:val="22"/>
        </w:rPr>
      </w:pPr>
      <w:hyperlink w:anchor="_Toc37942992" w:history="1">
        <w:r w:rsidR="00D8229D" w:rsidRPr="007068B9">
          <w:rPr>
            <w:rStyle w:val="Hyperlink"/>
            <w:noProof/>
          </w:rPr>
          <w:t>Table 46.  Detritus Settling Velocity Literature Values</w:t>
        </w:r>
        <w:r w:rsidR="00D8229D">
          <w:rPr>
            <w:noProof/>
            <w:webHidden/>
          </w:rPr>
          <w:tab/>
        </w:r>
        <w:r w:rsidR="00D8229D">
          <w:rPr>
            <w:noProof/>
            <w:webHidden/>
          </w:rPr>
          <w:fldChar w:fldCharType="begin"/>
        </w:r>
        <w:r w:rsidR="00D8229D">
          <w:rPr>
            <w:noProof/>
            <w:webHidden/>
          </w:rPr>
          <w:instrText xml:space="preserve"> PAGEREF _Toc37942992 \h </w:instrText>
        </w:r>
        <w:r w:rsidR="00D8229D">
          <w:rPr>
            <w:noProof/>
            <w:webHidden/>
          </w:rPr>
        </w:r>
        <w:r w:rsidR="00D8229D">
          <w:rPr>
            <w:noProof/>
            <w:webHidden/>
          </w:rPr>
          <w:fldChar w:fldCharType="separate"/>
        </w:r>
        <w:r w:rsidR="00795A65">
          <w:rPr>
            <w:noProof/>
            <w:webHidden/>
          </w:rPr>
          <w:t>174</w:t>
        </w:r>
        <w:r w:rsidR="00D8229D">
          <w:rPr>
            <w:noProof/>
            <w:webHidden/>
          </w:rPr>
          <w:fldChar w:fldCharType="end"/>
        </w:r>
      </w:hyperlink>
    </w:p>
    <w:p w14:paraId="43613A85" w14:textId="3B1FBF4E" w:rsidR="00D8229D" w:rsidRDefault="00C51A7D">
      <w:pPr>
        <w:pStyle w:val="TableofFigures"/>
        <w:tabs>
          <w:tab w:val="right" w:leader="dot" w:pos="8630"/>
        </w:tabs>
        <w:rPr>
          <w:rFonts w:eastAsiaTheme="minorEastAsia" w:cstheme="minorBidi"/>
          <w:noProof/>
          <w:snapToGrid/>
          <w:color w:val="auto"/>
          <w:szCs w:val="22"/>
        </w:rPr>
      </w:pPr>
      <w:hyperlink w:anchor="_Toc37942993" w:history="1">
        <w:r w:rsidR="00D8229D" w:rsidRPr="007068B9">
          <w:rPr>
            <w:rStyle w:val="Hyperlink"/>
            <w:noProof/>
          </w:rPr>
          <w:t>Table 47.  Ammonium Decay Rate Literature Values</w:t>
        </w:r>
        <w:r w:rsidR="00D8229D">
          <w:rPr>
            <w:noProof/>
            <w:webHidden/>
          </w:rPr>
          <w:tab/>
        </w:r>
        <w:r w:rsidR="00D8229D">
          <w:rPr>
            <w:noProof/>
            <w:webHidden/>
          </w:rPr>
          <w:fldChar w:fldCharType="begin"/>
        </w:r>
        <w:r w:rsidR="00D8229D">
          <w:rPr>
            <w:noProof/>
            <w:webHidden/>
          </w:rPr>
          <w:instrText xml:space="preserve"> PAGEREF _Toc37942993 \h </w:instrText>
        </w:r>
        <w:r w:rsidR="00D8229D">
          <w:rPr>
            <w:noProof/>
            <w:webHidden/>
          </w:rPr>
        </w:r>
        <w:r w:rsidR="00D8229D">
          <w:rPr>
            <w:noProof/>
            <w:webHidden/>
          </w:rPr>
          <w:fldChar w:fldCharType="separate"/>
        </w:r>
        <w:r w:rsidR="00795A65">
          <w:rPr>
            <w:noProof/>
            <w:webHidden/>
          </w:rPr>
          <w:t>180</w:t>
        </w:r>
        <w:r w:rsidR="00D8229D">
          <w:rPr>
            <w:noProof/>
            <w:webHidden/>
          </w:rPr>
          <w:fldChar w:fldCharType="end"/>
        </w:r>
      </w:hyperlink>
    </w:p>
    <w:p w14:paraId="040ECED8" w14:textId="747AE83E" w:rsidR="00D8229D" w:rsidRDefault="00C51A7D">
      <w:pPr>
        <w:pStyle w:val="TableofFigures"/>
        <w:tabs>
          <w:tab w:val="right" w:leader="dot" w:pos="8630"/>
        </w:tabs>
        <w:rPr>
          <w:rFonts w:eastAsiaTheme="minorEastAsia" w:cstheme="minorBidi"/>
          <w:noProof/>
          <w:snapToGrid/>
          <w:color w:val="auto"/>
          <w:szCs w:val="22"/>
        </w:rPr>
      </w:pPr>
      <w:hyperlink w:anchor="_Toc37942994" w:history="1">
        <w:r w:rsidR="00D8229D" w:rsidRPr="007068B9">
          <w:rPr>
            <w:rStyle w:val="Hyperlink"/>
            <w:noProof/>
          </w:rPr>
          <w:t>Table 48.  Nitrification rates measured by McCutcheon (1987).</w:t>
        </w:r>
        <w:r w:rsidR="00D8229D">
          <w:rPr>
            <w:noProof/>
            <w:webHidden/>
          </w:rPr>
          <w:tab/>
        </w:r>
        <w:r w:rsidR="00D8229D">
          <w:rPr>
            <w:noProof/>
            <w:webHidden/>
          </w:rPr>
          <w:fldChar w:fldCharType="begin"/>
        </w:r>
        <w:r w:rsidR="00D8229D">
          <w:rPr>
            <w:noProof/>
            <w:webHidden/>
          </w:rPr>
          <w:instrText xml:space="preserve"> PAGEREF _Toc37942994 \h </w:instrText>
        </w:r>
        <w:r w:rsidR="00D8229D">
          <w:rPr>
            <w:noProof/>
            <w:webHidden/>
          </w:rPr>
        </w:r>
        <w:r w:rsidR="00D8229D">
          <w:rPr>
            <w:noProof/>
            <w:webHidden/>
          </w:rPr>
          <w:fldChar w:fldCharType="separate"/>
        </w:r>
        <w:r w:rsidR="00795A65">
          <w:rPr>
            <w:noProof/>
            <w:webHidden/>
          </w:rPr>
          <w:t>180</w:t>
        </w:r>
        <w:r w:rsidR="00D8229D">
          <w:rPr>
            <w:noProof/>
            <w:webHidden/>
          </w:rPr>
          <w:fldChar w:fldCharType="end"/>
        </w:r>
      </w:hyperlink>
    </w:p>
    <w:p w14:paraId="4721F5BB" w14:textId="073FE6C6" w:rsidR="00D8229D" w:rsidRDefault="00C51A7D">
      <w:pPr>
        <w:pStyle w:val="TableofFigures"/>
        <w:tabs>
          <w:tab w:val="right" w:leader="dot" w:pos="8630"/>
        </w:tabs>
        <w:rPr>
          <w:rFonts w:eastAsiaTheme="minorEastAsia" w:cstheme="minorBidi"/>
          <w:noProof/>
          <w:snapToGrid/>
          <w:color w:val="auto"/>
          <w:szCs w:val="22"/>
        </w:rPr>
      </w:pPr>
      <w:hyperlink w:anchor="_Toc37942995" w:history="1">
        <w:r w:rsidR="00D8229D" w:rsidRPr="007068B9">
          <w:rPr>
            <w:rStyle w:val="Hyperlink"/>
            <w:noProof/>
          </w:rPr>
          <w:t>Table 49.  Sediment Oxygen Demand Literature Values</w:t>
        </w:r>
        <w:r w:rsidR="00D8229D">
          <w:rPr>
            <w:noProof/>
            <w:webHidden/>
          </w:rPr>
          <w:tab/>
        </w:r>
        <w:r w:rsidR="00D8229D">
          <w:rPr>
            <w:noProof/>
            <w:webHidden/>
          </w:rPr>
          <w:fldChar w:fldCharType="begin"/>
        </w:r>
        <w:r w:rsidR="00D8229D">
          <w:rPr>
            <w:noProof/>
            <w:webHidden/>
          </w:rPr>
          <w:instrText xml:space="preserve"> PAGEREF _Toc37942995 \h </w:instrText>
        </w:r>
        <w:r w:rsidR="00D8229D">
          <w:rPr>
            <w:noProof/>
            <w:webHidden/>
          </w:rPr>
        </w:r>
        <w:r w:rsidR="00D8229D">
          <w:rPr>
            <w:noProof/>
            <w:webHidden/>
          </w:rPr>
          <w:fldChar w:fldCharType="separate"/>
        </w:r>
        <w:r w:rsidR="00795A65">
          <w:rPr>
            <w:noProof/>
            <w:webHidden/>
          </w:rPr>
          <w:t>195</w:t>
        </w:r>
        <w:r w:rsidR="00D8229D">
          <w:rPr>
            <w:noProof/>
            <w:webHidden/>
          </w:rPr>
          <w:fldChar w:fldCharType="end"/>
        </w:r>
      </w:hyperlink>
    </w:p>
    <w:p w14:paraId="7CDCE8C9" w14:textId="3D188EFF" w:rsidR="00D8229D" w:rsidRDefault="00C51A7D">
      <w:pPr>
        <w:pStyle w:val="TableofFigures"/>
        <w:tabs>
          <w:tab w:val="right" w:leader="dot" w:pos="8630"/>
        </w:tabs>
        <w:rPr>
          <w:rFonts w:eastAsiaTheme="minorEastAsia" w:cstheme="minorBidi"/>
          <w:noProof/>
          <w:snapToGrid/>
          <w:color w:val="auto"/>
          <w:szCs w:val="22"/>
        </w:rPr>
      </w:pPr>
      <w:hyperlink w:anchor="_Toc37942996" w:history="1">
        <w:r w:rsidR="00D8229D" w:rsidRPr="007068B9">
          <w:rPr>
            <w:rStyle w:val="Hyperlink"/>
            <w:noProof/>
          </w:rPr>
          <w:t>Table 50.  River Reaeration Equations</w:t>
        </w:r>
        <w:r w:rsidR="00D8229D">
          <w:rPr>
            <w:noProof/>
            <w:webHidden/>
          </w:rPr>
          <w:tab/>
        </w:r>
        <w:r w:rsidR="00D8229D">
          <w:rPr>
            <w:noProof/>
            <w:webHidden/>
          </w:rPr>
          <w:fldChar w:fldCharType="begin"/>
        </w:r>
        <w:r w:rsidR="00D8229D">
          <w:rPr>
            <w:noProof/>
            <w:webHidden/>
          </w:rPr>
          <w:instrText xml:space="preserve"> PAGEREF _Toc37942996 \h </w:instrText>
        </w:r>
        <w:r w:rsidR="00D8229D">
          <w:rPr>
            <w:noProof/>
            <w:webHidden/>
          </w:rPr>
        </w:r>
        <w:r w:rsidR="00D8229D">
          <w:rPr>
            <w:noProof/>
            <w:webHidden/>
          </w:rPr>
          <w:fldChar w:fldCharType="separate"/>
        </w:r>
        <w:r w:rsidR="00795A65">
          <w:rPr>
            <w:noProof/>
            <w:webHidden/>
          </w:rPr>
          <w:t>196</w:t>
        </w:r>
        <w:r w:rsidR="00D8229D">
          <w:rPr>
            <w:noProof/>
            <w:webHidden/>
          </w:rPr>
          <w:fldChar w:fldCharType="end"/>
        </w:r>
      </w:hyperlink>
    </w:p>
    <w:p w14:paraId="41DB6FC4" w14:textId="19356A02" w:rsidR="00D8229D" w:rsidRDefault="00C51A7D">
      <w:pPr>
        <w:pStyle w:val="TableofFigures"/>
        <w:tabs>
          <w:tab w:val="right" w:leader="dot" w:pos="8630"/>
        </w:tabs>
        <w:rPr>
          <w:rFonts w:eastAsiaTheme="minorEastAsia" w:cstheme="minorBidi"/>
          <w:noProof/>
          <w:snapToGrid/>
          <w:color w:val="auto"/>
          <w:szCs w:val="22"/>
        </w:rPr>
      </w:pPr>
      <w:hyperlink w:anchor="_Toc37942997" w:history="1">
        <w:r w:rsidR="00D8229D" w:rsidRPr="007068B9">
          <w:rPr>
            <w:rStyle w:val="Hyperlink"/>
            <w:noProof/>
          </w:rPr>
          <w:t>Table 51.  Lake Reaeration Equations</w:t>
        </w:r>
        <w:r w:rsidR="00D8229D">
          <w:rPr>
            <w:noProof/>
            <w:webHidden/>
          </w:rPr>
          <w:tab/>
        </w:r>
        <w:r w:rsidR="00D8229D">
          <w:rPr>
            <w:noProof/>
            <w:webHidden/>
          </w:rPr>
          <w:fldChar w:fldCharType="begin"/>
        </w:r>
        <w:r w:rsidR="00D8229D">
          <w:rPr>
            <w:noProof/>
            <w:webHidden/>
          </w:rPr>
          <w:instrText xml:space="preserve"> PAGEREF _Toc37942997 \h </w:instrText>
        </w:r>
        <w:r w:rsidR="00D8229D">
          <w:rPr>
            <w:noProof/>
            <w:webHidden/>
          </w:rPr>
        </w:r>
        <w:r w:rsidR="00D8229D">
          <w:rPr>
            <w:noProof/>
            <w:webHidden/>
          </w:rPr>
          <w:fldChar w:fldCharType="separate"/>
        </w:r>
        <w:r w:rsidR="00795A65">
          <w:rPr>
            <w:noProof/>
            <w:webHidden/>
          </w:rPr>
          <w:t>197</w:t>
        </w:r>
        <w:r w:rsidR="00D8229D">
          <w:rPr>
            <w:noProof/>
            <w:webHidden/>
          </w:rPr>
          <w:fldChar w:fldCharType="end"/>
        </w:r>
      </w:hyperlink>
    </w:p>
    <w:p w14:paraId="1A5B78B7" w14:textId="2E644687" w:rsidR="00D8229D" w:rsidRDefault="00C51A7D">
      <w:pPr>
        <w:pStyle w:val="TableofFigures"/>
        <w:tabs>
          <w:tab w:val="right" w:leader="dot" w:pos="8630"/>
        </w:tabs>
        <w:rPr>
          <w:rFonts w:eastAsiaTheme="minorEastAsia" w:cstheme="minorBidi"/>
          <w:noProof/>
          <w:snapToGrid/>
          <w:color w:val="auto"/>
          <w:szCs w:val="22"/>
        </w:rPr>
      </w:pPr>
      <w:hyperlink w:anchor="_Toc37942998" w:history="1">
        <w:r w:rsidR="00D8229D" w:rsidRPr="007068B9">
          <w:rPr>
            <w:rStyle w:val="Hyperlink"/>
            <w:noProof/>
          </w:rPr>
          <w:t>Table 52.  Estuarine Reaeration Equations</w:t>
        </w:r>
        <w:r w:rsidR="00D8229D">
          <w:rPr>
            <w:noProof/>
            <w:webHidden/>
          </w:rPr>
          <w:tab/>
        </w:r>
        <w:r w:rsidR="00D8229D">
          <w:rPr>
            <w:noProof/>
            <w:webHidden/>
          </w:rPr>
          <w:fldChar w:fldCharType="begin"/>
        </w:r>
        <w:r w:rsidR="00D8229D">
          <w:rPr>
            <w:noProof/>
            <w:webHidden/>
          </w:rPr>
          <w:instrText xml:space="preserve"> PAGEREF _Toc37942998 \h </w:instrText>
        </w:r>
        <w:r w:rsidR="00D8229D">
          <w:rPr>
            <w:noProof/>
            <w:webHidden/>
          </w:rPr>
        </w:r>
        <w:r w:rsidR="00D8229D">
          <w:rPr>
            <w:noProof/>
            <w:webHidden/>
          </w:rPr>
          <w:fldChar w:fldCharType="separate"/>
        </w:r>
        <w:r w:rsidR="00795A65">
          <w:rPr>
            <w:noProof/>
            <w:webHidden/>
          </w:rPr>
          <w:t>198</w:t>
        </w:r>
        <w:r w:rsidR="00D8229D">
          <w:rPr>
            <w:noProof/>
            <w:webHidden/>
          </w:rPr>
          <w:fldChar w:fldCharType="end"/>
        </w:r>
      </w:hyperlink>
    </w:p>
    <w:p w14:paraId="4232B509" w14:textId="0BAB3FC3" w:rsidR="00D8229D" w:rsidRDefault="00C51A7D">
      <w:pPr>
        <w:pStyle w:val="TableofFigures"/>
        <w:tabs>
          <w:tab w:val="right" w:leader="dot" w:pos="8630"/>
        </w:tabs>
        <w:rPr>
          <w:rFonts w:eastAsiaTheme="minorEastAsia" w:cstheme="minorBidi"/>
          <w:noProof/>
          <w:snapToGrid/>
          <w:color w:val="auto"/>
          <w:szCs w:val="22"/>
        </w:rPr>
      </w:pPr>
      <w:hyperlink w:anchor="_Toc37942999" w:history="1">
        <w:r w:rsidR="00D8229D" w:rsidRPr="007068B9">
          <w:rPr>
            <w:rStyle w:val="Hyperlink"/>
            <w:noProof/>
          </w:rPr>
          <w:t>Table 53. Fish temperature and dissolved oxygen criteria from Welch et al. (2011).</w:t>
        </w:r>
        <w:r w:rsidR="00D8229D">
          <w:rPr>
            <w:noProof/>
            <w:webHidden/>
          </w:rPr>
          <w:tab/>
        </w:r>
        <w:r w:rsidR="00D8229D">
          <w:rPr>
            <w:noProof/>
            <w:webHidden/>
          </w:rPr>
          <w:fldChar w:fldCharType="begin"/>
        </w:r>
        <w:r w:rsidR="00D8229D">
          <w:rPr>
            <w:noProof/>
            <w:webHidden/>
          </w:rPr>
          <w:instrText xml:space="preserve"> PAGEREF _Toc37942999 \h </w:instrText>
        </w:r>
        <w:r w:rsidR="00D8229D">
          <w:rPr>
            <w:noProof/>
            <w:webHidden/>
          </w:rPr>
        </w:r>
        <w:r w:rsidR="00D8229D">
          <w:rPr>
            <w:noProof/>
            <w:webHidden/>
          </w:rPr>
          <w:fldChar w:fldCharType="separate"/>
        </w:r>
        <w:r w:rsidR="00795A65">
          <w:rPr>
            <w:noProof/>
            <w:webHidden/>
          </w:rPr>
          <w:t>253</w:t>
        </w:r>
        <w:r w:rsidR="00D8229D">
          <w:rPr>
            <w:noProof/>
            <w:webHidden/>
          </w:rPr>
          <w:fldChar w:fldCharType="end"/>
        </w:r>
      </w:hyperlink>
    </w:p>
    <w:p w14:paraId="2E57E8B9" w14:textId="4BC3178B" w:rsidR="00D8229D" w:rsidRDefault="00C51A7D">
      <w:pPr>
        <w:pStyle w:val="TableofFigures"/>
        <w:tabs>
          <w:tab w:val="right" w:leader="dot" w:pos="8630"/>
        </w:tabs>
        <w:rPr>
          <w:rFonts w:eastAsiaTheme="minorEastAsia" w:cstheme="minorBidi"/>
          <w:noProof/>
          <w:snapToGrid/>
          <w:color w:val="auto"/>
          <w:szCs w:val="22"/>
        </w:rPr>
      </w:pPr>
      <w:hyperlink w:anchor="_Toc37943000" w:history="1">
        <w:r w:rsidR="00D8229D" w:rsidRPr="007068B9">
          <w:rPr>
            <w:rStyle w:val="Hyperlink"/>
            <w:noProof/>
          </w:rPr>
          <w:t>Table 54. General fish temperature criteria from Hondzo and Stefan (1996).</w:t>
        </w:r>
        <w:r w:rsidR="00D8229D">
          <w:rPr>
            <w:noProof/>
            <w:webHidden/>
          </w:rPr>
          <w:tab/>
        </w:r>
        <w:r w:rsidR="00D8229D">
          <w:rPr>
            <w:noProof/>
            <w:webHidden/>
          </w:rPr>
          <w:fldChar w:fldCharType="begin"/>
        </w:r>
        <w:r w:rsidR="00D8229D">
          <w:rPr>
            <w:noProof/>
            <w:webHidden/>
          </w:rPr>
          <w:instrText xml:space="preserve"> PAGEREF _Toc37943000 \h </w:instrText>
        </w:r>
        <w:r w:rsidR="00D8229D">
          <w:rPr>
            <w:noProof/>
            <w:webHidden/>
          </w:rPr>
        </w:r>
        <w:r w:rsidR="00D8229D">
          <w:rPr>
            <w:noProof/>
            <w:webHidden/>
          </w:rPr>
          <w:fldChar w:fldCharType="separate"/>
        </w:r>
        <w:r w:rsidR="00795A65">
          <w:rPr>
            <w:noProof/>
            <w:webHidden/>
          </w:rPr>
          <w:t>253</w:t>
        </w:r>
        <w:r w:rsidR="00D8229D">
          <w:rPr>
            <w:noProof/>
            <w:webHidden/>
          </w:rPr>
          <w:fldChar w:fldCharType="end"/>
        </w:r>
      </w:hyperlink>
    </w:p>
    <w:p w14:paraId="7D87BB7F" w14:textId="24B0AA23" w:rsidR="00D8229D" w:rsidRDefault="00C51A7D">
      <w:pPr>
        <w:pStyle w:val="TableofFigures"/>
        <w:tabs>
          <w:tab w:val="right" w:leader="dot" w:pos="8630"/>
        </w:tabs>
        <w:rPr>
          <w:rFonts w:eastAsiaTheme="minorEastAsia" w:cstheme="minorBidi"/>
          <w:noProof/>
          <w:snapToGrid/>
          <w:color w:val="auto"/>
          <w:szCs w:val="22"/>
        </w:rPr>
      </w:pPr>
      <w:hyperlink w:anchor="_Toc37943001" w:history="1">
        <w:r w:rsidR="00D8229D" w:rsidRPr="007068B9">
          <w:rPr>
            <w:rStyle w:val="Hyperlink"/>
            <w:noProof/>
          </w:rPr>
          <w:t>Table 55. Rules for selective withdrawal when there are 2 outlets where flow is being split.</w:t>
        </w:r>
        <w:r w:rsidR="00D8229D">
          <w:rPr>
            <w:noProof/>
            <w:webHidden/>
          </w:rPr>
          <w:tab/>
        </w:r>
        <w:r w:rsidR="00D8229D">
          <w:rPr>
            <w:noProof/>
            <w:webHidden/>
          </w:rPr>
          <w:fldChar w:fldCharType="begin"/>
        </w:r>
        <w:r w:rsidR="00D8229D">
          <w:rPr>
            <w:noProof/>
            <w:webHidden/>
          </w:rPr>
          <w:instrText xml:space="preserve"> PAGEREF _Toc37943001 \h </w:instrText>
        </w:r>
        <w:r w:rsidR="00D8229D">
          <w:rPr>
            <w:noProof/>
            <w:webHidden/>
          </w:rPr>
        </w:r>
        <w:r w:rsidR="00D8229D">
          <w:rPr>
            <w:noProof/>
            <w:webHidden/>
          </w:rPr>
          <w:fldChar w:fldCharType="separate"/>
        </w:r>
        <w:r w:rsidR="00795A65">
          <w:rPr>
            <w:noProof/>
            <w:webHidden/>
          </w:rPr>
          <w:t>262</w:t>
        </w:r>
        <w:r w:rsidR="00D8229D">
          <w:rPr>
            <w:noProof/>
            <w:webHidden/>
          </w:rPr>
          <w:fldChar w:fldCharType="end"/>
        </w:r>
      </w:hyperlink>
    </w:p>
    <w:p w14:paraId="5B31037A" w14:textId="31CFD305" w:rsidR="00D8229D" w:rsidRDefault="00C51A7D">
      <w:pPr>
        <w:pStyle w:val="TableofFigures"/>
        <w:tabs>
          <w:tab w:val="right" w:leader="dot" w:pos="8630"/>
        </w:tabs>
        <w:rPr>
          <w:rFonts w:eastAsiaTheme="minorEastAsia" w:cstheme="minorBidi"/>
          <w:noProof/>
          <w:snapToGrid/>
          <w:color w:val="auto"/>
          <w:szCs w:val="22"/>
        </w:rPr>
      </w:pPr>
      <w:hyperlink w:anchor="_Toc37943002" w:history="1">
        <w:r w:rsidR="00D8229D" w:rsidRPr="007068B9">
          <w:rPr>
            <w:rStyle w:val="Hyperlink"/>
            <w:noProof/>
          </w:rPr>
          <w:t>Table 56</w:t>
        </w:r>
        <w:r w:rsidR="00D8229D" w:rsidRPr="007068B9">
          <w:rPr>
            <w:rStyle w:val="Hyperlink"/>
            <w:bCs/>
            <w:noProof/>
          </w:rPr>
          <w:t xml:space="preserve">. </w:t>
        </w:r>
        <w:r w:rsidR="00D8229D" w:rsidRPr="007068B9">
          <w:rPr>
            <w:rStyle w:val="Hyperlink"/>
            <w:noProof/>
          </w:rPr>
          <w:t>Description of user-specified inputs in the w2_selective.npt file for blending when SELECTC=’USGS’ (Rounds and Buccola, 2015)</w:t>
        </w:r>
        <w:r w:rsidR="00D8229D">
          <w:rPr>
            <w:noProof/>
            <w:webHidden/>
          </w:rPr>
          <w:tab/>
        </w:r>
        <w:r w:rsidR="00D8229D">
          <w:rPr>
            <w:noProof/>
            <w:webHidden/>
          </w:rPr>
          <w:fldChar w:fldCharType="begin"/>
        </w:r>
        <w:r w:rsidR="00D8229D">
          <w:rPr>
            <w:noProof/>
            <w:webHidden/>
          </w:rPr>
          <w:instrText xml:space="preserve"> PAGEREF _Toc37943002 \h </w:instrText>
        </w:r>
        <w:r w:rsidR="00D8229D">
          <w:rPr>
            <w:noProof/>
            <w:webHidden/>
          </w:rPr>
        </w:r>
        <w:r w:rsidR="00D8229D">
          <w:rPr>
            <w:noProof/>
            <w:webHidden/>
          </w:rPr>
          <w:fldChar w:fldCharType="separate"/>
        </w:r>
        <w:r w:rsidR="00795A65">
          <w:rPr>
            <w:noProof/>
            <w:webHidden/>
          </w:rPr>
          <w:t>267</w:t>
        </w:r>
        <w:r w:rsidR="00D8229D">
          <w:rPr>
            <w:noProof/>
            <w:webHidden/>
          </w:rPr>
          <w:fldChar w:fldCharType="end"/>
        </w:r>
      </w:hyperlink>
    </w:p>
    <w:p w14:paraId="025F4168" w14:textId="687EA435" w:rsidR="00D8229D" w:rsidRDefault="00C51A7D">
      <w:pPr>
        <w:pStyle w:val="TableofFigures"/>
        <w:tabs>
          <w:tab w:val="right" w:leader="dot" w:pos="8630"/>
        </w:tabs>
        <w:rPr>
          <w:rFonts w:eastAsiaTheme="minorEastAsia" w:cstheme="minorBidi"/>
          <w:noProof/>
          <w:snapToGrid/>
          <w:color w:val="auto"/>
          <w:szCs w:val="22"/>
        </w:rPr>
      </w:pPr>
      <w:hyperlink w:anchor="_Toc37943003" w:history="1">
        <w:r w:rsidR="00D8229D" w:rsidRPr="007068B9">
          <w:rPr>
            <w:rStyle w:val="Hyperlink"/>
            <w:noProof/>
          </w:rPr>
          <w:t>Table 57.  Description of Dynamic Shading Input Variables</w:t>
        </w:r>
        <w:r w:rsidR="00D8229D">
          <w:rPr>
            <w:noProof/>
            <w:webHidden/>
          </w:rPr>
          <w:tab/>
        </w:r>
        <w:r w:rsidR="00D8229D">
          <w:rPr>
            <w:noProof/>
            <w:webHidden/>
          </w:rPr>
          <w:fldChar w:fldCharType="begin"/>
        </w:r>
        <w:r w:rsidR="00D8229D">
          <w:rPr>
            <w:noProof/>
            <w:webHidden/>
          </w:rPr>
          <w:instrText xml:space="preserve"> PAGEREF _Toc37943003 \h </w:instrText>
        </w:r>
        <w:r w:rsidR="00D8229D">
          <w:rPr>
            <w:noProof/>
            <w:webHidden/>
          </w:rPr>
        </w:r>
        <w:r w:rsidR="00D8229D">
          <w:rPr>
            <w:noProof/>
            <w:webHidden/>
          </w:rPr>
          <w:fldChar w:fldCharType="separate"/>
        </w:r>
        <w:r w:rsidR="00795A65">
          <w:rPr>
            <w:noProof/>
            <w:webHidden/>
          </w:rPr>
          <w:t>312</w:t>
        </w:r>
        <w:r w:rsidR="00D8229D">
          <w:rPr>
            <w:noProof/>
            <w:webHidden/>
          </w:rPr>
          <w:fldChar w:fldCharType="end"/>
        </w:r>
      </w:hyperlink>
    </w:p>
    <w:p w14:paraId="1B5CDD58" w14:textId="6F11E414" w:rsidR="00D8229D" w:rsidRDefault="00C51A7D">
      <w:pPr>
        <w:pStyle w:val="TableofFigures"/>
        <w:tabs>
          <w:tab w:val="right" w:leader="dot" w:pos="8630"/>
        </w:tabs>
        <w:rPr>
          <w:rFonts w:eastAsiaTheme="minorEastAsia" w:cstheme="minorBidi"/>
          <w:noProof/>
          <w:snapToGrid/>
          <w:color w:val="auto"/>
          <w:szCs w:val="22"/>
        </w:rPr>
      </w:pPr>
      <w:hyperlink w:anchor="_Toc37943004" w:history="1">
        <w:r w:rsidR="00D8229D" w:rsidRPr="007068B9">
          <w:rPr>
            <w:rStyle w:val="Hyperlink"/>
            <w:noProof/>
          </w:rPr>
          <w:t>Table 58. Output file names for sediment diagenesis model.</w:t>
        </w:r>
        <w:r w:rsidR="00D8229D">
          <w:rPr>
            <w:noProof/>
            <w:webHidden/>
          </w:rPr>
          <w:tab/>
        </w:r>
        <w:r w:rsidR="00D8229D">
          <w:rPr>
            <w:noProof/>
            <w:webHidden/>
          </w:rPr>
          <w:fldChar w:fldCharType="begin"/>
        </w:r>
        <w:r w:rsidR="00D8229D">
          <w:rPr>
            <w:noProof/>
            <w:webHidden/>
          </w:rPr>
          <w:instrText xml:space="preserve"> PAGEREF _Toc37943004 \h </w:instrText>
        </w:r>
        <w:r w:rsidR="00D8229D">
          <w:rPr>
            <w:noProof/>
            <w:webHidden/>
          </w:rPr>
        </w:r>
        <w:r w:rsidR="00D8229D">
          <w:rPr>
            <w:noProof/>
            <w:webHidden/>
          </w:rPr>
          <w:fldChar w:fldCharType="separate"/>
        </w:r>
        <w:r w:rsidR="00795A65">
          <w:rPr>
            <w:noProof/>
            <w:webHidden/>
          </w:rPr>
          <w:t>361</w:t>
        </w:r>
        <w:r w:rsidR="00D8229D">
          <w:rPr>
            <w:noProof/>
            <w:webHidden/>
          </w:rPr>
          <w:fldChar w:fldCharType="end"/>
        </w:r>
      </w:hyperlink>
    </w:p>
    <w:p w14:paraId="54A4330A" w14:textId="51DE65BE" w:rsidR="00D8229D" w:rsidRDefault="00C51A7D">
      <w:pPr>
        <w:pStyle w:val="TableofFigures"/>
        <w:tabs>
          <w:tab w:val="right" w:leader="dot" w:pos="8630"/>
        </w:tabs>
        <w:rPr>
          <w:rFonts w:eastAsiaTheme="minorEastAsia" w:cstheme="minorBidi"/>
          <w:noProof/>
          <w:snapToGrid/>
          <w:color w:val="auto"/>
          <w:szCs w:val="22"/>
        </w:rPr>
      </w:pPr>
      <w:hyperlink w:anchor="_Toc37943005" w:history="1">
        <w:r w:rsidR="00D8229D" w:rsidRPr="007068B9">
          <w:rPr>
            <w:rStyle w:val="Hyperlink"/>
            <w:noProof/>
          </w:rPr>
          <w:t>Table 59. Techniques for using CE-QUAL-W2 to simulate a cascade of waterbodies.</w:t>
        </w:r>
        <w:r w:rsidR="00D8229D">
          <w:rPr>
            <w:noProof/>
            <w:webHidden/>
          </w:rPr>
          <w:tab/>
        </w:r>
        <w:r w:rsidR="00D8229D">
          <w:rPr>
            <w:noProof/>
            <w:webHidden/>
          </w:rPr>
          <w:fldChar w:fldCharType="begin"/>
        </w:r>
        <w:r w:rsidR="00D8229D">
          <w:rPr>
            <w:noProof/>
            <w:webHidden/>
          </w:rPr>
          <w:instrText xml:space="preserve"> PAGEREF _Toc37943005 \h </w:instrText>
        </w:r>
        <w:r w:rsidR="00D8229D">
          <w:rPr>
            <w:noProof/>
            <w:webHidden/>
          </w:rPr>
        </w:r>
        <w:r w:rsidR="00D8229D">
          <w:rPr>
            <w:noProof/>
            <w:webHidden/>
          </w:rPr>
          <w:fldChar w:fldCharType="separate"/>
        </w:r>
        <w:r w:rsidR="00795A65">
          <w:rPr>
            <w:noProof/>
            <w:webHidden/>
          </w:rPr>
          <w:t>403</w:t>
        </w:r>
        <w:r w:rsidR="00D8229D">
          <w:rPr>
            <w:noProof/>
            <w:webHidden/>
          </w:rPr>
          <w:fldChar w:fldCharType="end"/>
        </w:r>
      </w:hyperlink>
    </w:p>
    <w:p w14:paraId="3A46EEB5" w14:textId="6FB8D960" w:rsidR="00D8229D" w:rsidRDefault="00C51A7D">
      <w:pPr>
        <w:pStyle w:val="TableofFigures"/>
        <w:tabs>
          <w:tab w:val="right" w:leader="dot" w:pos="8630"/>
        </w:tabs>
        <w:rPr>
          <w:rFonts w:eastAsiaTheme="minorEastAsia" w:cstheme="minorBidi"/>
          <w:noProof/>
          <w:snapToGrid/>
          <w:color w:val="auto"/>
          <w:szCs w:val="22"/>
        </w:rPr>
      </w:pPr>
      <w:hyperlink w:anchor="_Toc37943006" w:history="1">
        <w:r w:rsidR="00D8229D" w:rsidRPr="007068B9">
          <w:rPr>
            <w:rStyle w:val="Hyperlink"/>
            <w:noProof/>
          </w:rPr>
          <w:t>Table 60. Description of input file multiple_WB.npt.</w:t>
        </w:r>
        <w:r w:rsidR="00D8229D">
          <w:rPr>
            <w:noProof/>
            <w:webHidden/>
          </w:rPr>
          <w:tab/>
        </w:r>
        <w:r w:rsidR="00D8229D">
          <w:rPr>
            <w:noProof/>
            <w:webHidden/>
          </w:rPr>
          <w:fldChar w:fldCharType="begin"/>
        </w:r>
        <w:r w:rsidR="00D8229D">
          <w:rPr>
            <w:noProof/>
            <w:webHidden/>
          </w:rPr>
          <w:instrText xml:space="preserve"> PAGEREF _Toc37943006 \h </w:instrText>
        </w:r>
        <w:r w:rsidR="00D8229D">
          <w:rPr>
            <w:noProof/>
            <w:webHidden/>
          </w:rPr>
        </w:r>
        <w:r w:rsidR="00D8229D">
          <w:rPr>
            <w:noProof/>
            <w:webHidden/>
          </w:rPr>
          <w:fldChar w:fldCharType="separate"/>
        </w:r>
        <w:r w:rsidR="00795A65">
          <w:rPr>
            <w:noProof/>
            <w:webHidden/>
          </w:rPr>
          <w:t>406</w:t>
        </w:r>
        <w:r w:rsidR="00D8229D">
          <w:rPr>
            <w:noProof/>
            <w:webHidden/>
          </w:rPr>
          <w:fldChar w:fldCharType="end"/>
        </w:r>
      </w:hyperlink>
    </w:p>
    <w:p w14:paraId="27765636" w14:textId="4E407B0E" w:rsidR="00EF3F12" w:rsidRPr="00EF3F12" w:rsidRDefault="00EF3F12" w:rsidP="00EF3F12">
      <w:pPr>
        <w:pStyle w:val="BodyText"/>
      </w:pPr>
      <w:r>
        <w:lastRenderedPageBreak/>
        <w:fldChar w:fldCharType="end"/>
      </w:r>
    </w:p>
    <w:p w14:paraId="27CC3737" w14:textId="77777777" w:rsidR="005611FB" w:rsidRPr="00B7030B" w:rsidRDefault="005611FB" w:rsidP="002E5E94">
      <w:pPr>
        <w:pStyle w:val="Heading1"/>
        <w:spacing w:before="360" w:after="360"/>
        <w:rPr>
          <w:rFonts w:asciiTheme="minorHAnsi" w:hAnsiTheme="minorHAnsi"/>
        </w:rPr>
      </w:pPr>
      <w:bookmarkStart w:id="5" w:name="_Toc41047630"/>
      <w:r w:rsidRPr="00B7030B">
        <w:rPr>
          <w:rFonts w:asciiTheme="minorHAnsi" w:hAnsiTheme="minorHAnsi"/>
        </w:rPr>
        <w:t>Preface</w:t>
      </w:r>
      <w:bookmarkEnd w:id="5"/>
    </w:p>
    <w:p w14:paraId="68CD5815" w14:textId="77777777" w:rsidR="00CD2F77" w:rsidRPr="00B337E1" w:rsidRDefault="00CD2F77" w:rsidP="00CD2F77">
      <w:pPr>
        <w:pStyle w:val="BodyText"/>
        <w:tabs>
          <w:tab w:val="clear" w:pos="1476"/>
        </w:tabs>
        <w:rPr>
          <w:snapToGrid/>
          <w:sz w:val="20"/>
          <w:szCs w:val="18"/>
        </w:rPr>
      </w:pPr>
      <w:bookmarkStart w:id="6" w:name="_Hlk17368721"/>
      <w:proofErr w:type="gramStart"/>
      <w:r w:rsidRPr="00B337E1">
        <w:rPr>
          <w:sz w:val="20"/>
          <w:szCs w:val="18"/>
        </w:rPr>
        <w:t>This manual documents</w:t>
      </w:r>
      <w:proofErr w:type="gramEnd"/>
      <w:r w:rsidRPr="00B337E1">
        <w:rPr>
          <w:sz w:val="20"/>
          <w:szCs w:val="18"/>
        </w:rPr>
        <w:t xml:space="preserve"> the two-dimensional, laterally averaged, hydrodynamic and water quality model CE-QUAL-W2. As in all complex models, there have been many contributors. This re-write of the User Manual was based on prior User Manuals: Environmental and Hydraulic Laboratories (1986), Cole and </w:t>
      </w:r>
      <w:proofErr w:type="spellStart"/>
      <w:r w:rsidRPr="00B337E1">
        <w:rPr>
          <w:sz w:val="20"/>
          <w:szCs w:val="18"/>
        </w:rPr>
        <w:t>Buchak</w:t>
      </w:r>
      <w:proofErr w:type="spellEnd"/>
      <w:r w:rsidRPr="00B337E1">
        <w:rPr>
          <w:sz w:val="20"/>
          <w:szCs w:val="18"/>
        </w:rPr>
        <w:t xml:space="preserve"> (1995) Version 2, and Cole and Wells (2000) Version 3.0 through Cole and Wells (2019) Version 4.1. Hence, one can think of the primary author as merely an editor of past documents, rather than reflecting one person’s sole authorship. This updated User Manual contains numerous corrections, new figures, new sections, additional documentation, and improvements in organization and presentation of information compared to Cole and Wells (2019).</w:t>
      </w:r>
    </w:p>
    <w:p w14:paraId="28B9142B" w14:textId="7F0C7BA0" w:rsidR="00CD2F77" w:rsidRPr="00B337E1" w:rsidRDefault="00CD2F77" w:rsidP="00CD2F77">
      <w:pPr>
        <w:pStyle w:val="BodyText"/>
        <w:tabs>
          <w:tab w:val="clear" w:pos="1476"/>
        </w:tabs>
        <w:rPr>
          <w:sz w:val="20"/>
          <w:szCs w:val="18"/>
        </w:rPr>
      </w:pPr>
      <w:r w:rsidRPr="00B337E1">
        <w:rPr>
          <w:sz w:val="20"/>
          <w:szCs w:val="18"/>
        </w:rPr>
        <w:t>This section of the User Manual Part 3 documents the input files required for running the model and the output files generated by the model.</w:t>
      </w:r>
    </w:p>
    <w:p w14:paraId="5F4776BB" w14:textId="77777777" w:rsidR="00CD2F77" w:rsidRPr="00B337E1" w:rsidRDefault="00CD2F77" w:rsidP="00CD2F77">
      <w:pPr>
        <w:pStyle w:val="BodyText"/>
        <w:tabs>
          <w:tab w:val="clear" w:pos="1476"/>
        </w:tabs>
        <w:rPr>
          <w:sz w:val="20"/>
          <w:szCs w:val="18"/>
        </w:rPr>
      </w:pPr>
      <w:r w:rsidRPr="00B337E1">
        <w:rPr>
          <w:sz w:val="20"/>
          <w:szCs w:val="18"/>
        </w:rPr>
        <w:t>The other sections of the User Manual are divided into multiple sections for ease of updating and editing:</w:t>
      </w:r>
    </w:p>
    <w:p w14:paraId="53A2DE37"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User Manual Part 1: Introduction to CE-QUAL-W2, Model download package, how to run the model, model versions, changes between model versions</w:t>
      </w:r>
    </w:p>
    <w:p w14:paraId="2A33CE9B"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User Manual Part 2: Theoretical basis for CE-QUAL-W2: hydrodynamics and water quality, particle transport and numerical scheme</w:t>
      </w:r>
    </w:p>
    <w:p w14:paraId="2089D5FF"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User Manual Part 3: Model input and output file descriptions and input/output file examples</w:t>
      </w:r>
    </w:p>
    <w:p w14:paraId="62E34843"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 xml:space="preserve">User Manual Part 4: Model examples </w:t>
      </w:r>
    </w:p>
    <w:p w14:paraId="44582E1F"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 xml:space="preserve">User Manual Part 5: Release notes, bug fixes, differences in model versions, history of bug fixes, and other user manuals such as for the GUI interface, the </w:t>
      </w:r>
      <w:proofErr w:type="spellStart"/>
      <w:r w:rsidRPr="00B337E1">
        <w:rPr>
          <w:sz w:val="20"/>
          <w:szCs w:val="18"/>
        </w:rPr>
        <w:t>Waterbalance</w:t>
      </w:r>
      <w:proofErr w:type="spellEnd"/>
      <w:r w:rsidRPr="00B337E1">
        <w:rPr>
          <w:sz w:val="20"/>
          <w:szCs w:val="18"/>
        </w:rPr>
        <w:t xml:space="preserve"> algorithm, and other external codes.</w:t>
      </w:r>
    </w:p>
    <w:p w14:paraId="05EE37CD" w14:textId="77777777" w:rsidR="00CD2F77" w:rsidRPr="00B337E1" w:rsidRDefault="00CD2F77" w:rsidP="00CD2F77">
      <w:pPr>
        <w:pStyle w:val="BodyText"/>
        <w:rPr>
          <w:sz w:val="20"/>
          <w:szCs w:val="18"/>
        </w:rPr>
      </w:pPr>
      <w:r w:rsidRPr="00B337E1">
        <w:rPr>
          <w:sz w:val="20"/>
          <w:szCs w:val="18"/>
        </w:rPr>
        <w:t>This report should be cited as follows:</w:t>
      </w:r>
      <w:bookmarkEnd w:id="6"/>
    </w:p>
    <w:p w14:paraId="679351F3" w14:textId="77777777" w:rsidR="0041037A" w:rsidRDefault="005611FB">
      <w:pPr>
        <w:pStyle w:val="BodyText"/>
        <w:rPr>
          <w:sz w:val="20"/>
          <w:szCs w:val="18"/>
        </w:rPr>
      </w:pPr>
      <w:r w:rsidRPr="00B337E1">
        <w:rPr>
          <w:sz w:val="20"/>
          <w:szCs w:val="18"/>
        </w:rPr>
        <w:t>Wells, S. A. (2019) "CE-QUAL-W2:  A two-dimensional, laterally averaged, hydrodynamic and water quality model, version 4.2, user manual part 3, model input and output files," Department of Civil and Environmental Engineering, Portland State University, Portland, OR.</w:t>
      </w:r>
    </w:p>
    <w:p w14:paraId="4834AE55" w14:textId="77777777" w:rsidR="00B337E1" w:rsidRDefault="00B337E1">
      <w:pPr>
        <w:pStyle w:val="BodyText"/>
        <w:rPr>
          <w:sz w:val="20"/>
          <w:szCs w:val="18"/>
        </w:rPr>
      </w:pPr>
      <w:r>
        <w:rPr>
          <w:sz w:val="20"/>
          <w:szCs w:val="18"/>
        </w:rPr>
        <w:t>or for a specific section of the report:</w:t>
      </w:r>
    </w:p>
    <w:p w14:paraId="336294D8" w14:textId="1EA83D6B" w:rsidR="00B337E1" w:rsidRDefault="00B337E1" w:rsidP="00B337E1">
      <w:pPr>
        <w:pStyle w:val="BodyText"/>
        <w:rPr>
          <w:sz w:val="20"/>
          <w:szCs w:val="18"/>
        </w:rPr>
      </w:pPr>
      <w:r>
        <w:rPr>
          <w:sz w:val="20"/>
          <w:szCs w:val="18"/>
        </w:rPr>
        <w:t xml:space="preserve">Cole, T. and Wells, S. (2019) “Input and Output Files Data Description,” in </w:t>
      </w:r>
      <w:r w:rsidRPr="00B337E1">
        <w:rPr>
          <w:sz w:val="20"/>
          <w:szCs w:val="18"/>
        </w:rPr>
        <w:t xml:space="preserve">"CE-QUAL-W2:  A two-dimensional, laterally averaged, hydrodynamic and water quality model, version 4.2, user manual part 3, model input and output files," </w:t>
      </w:r>
      <w:r>
        <w:rPr>
          <w:sz w:val="20"/>
          <w:szCs w:val="18"/>
        </w:rPr>
        <w:t xml:space="preserve">ed. by S. Wells, </w:t>
      </w:r>
      <w:r w:rsidRPr="00B337E1">
        <w:rPr>
          <w:sz w:val="20"/>
          <w:szCs w:val="18"/>
        </w:rPr>
        <w:t>Department of Civil and Environmental Engineering, Portland State University, Portland, OR.</w:t>
      </w:r>
    </w:p>
    <w:p w14:paraId="4AA8145D" w14:textId="67F4F0FE" w:rsidR="00B337E1" w:rsidRPr="00B337E1" w:rsidRDefault="00B337E1">
      <w:pPr>
        <w:pStyle w:val="BodyText"/>
        <w:rPr>
          <w:sz w:val="20"/>
          <w:szCs w:val="18"/>
        </w:rPr>
        <w:sectPr w:rsidR="00B337E1" w:rsidRPr="00B337E1">
          <w:headerReference w:type="even" r:id="rId16"/>
          <w:headerReference w:type="default" r:id="rId17"/>
          <w:footerReference w:type="even" r:id="rId18"/>
          <w:footerReference w:type="default" r:id="rId19"/>
          <w:endnotePr>
            <w:numFmt w:val="decimal"/>
          </w:endnotePr>
          <w:pgSz w:w="12240" w:h="15840" w:code="1"/>
          <w:pgMar w:top="1728" w:right="1440" w:bottom="1728" w:left="2160" w:header="1008" w:footer="1008" w:gutter="0"/>
          <w:paperSrc w:first="100" w:other="100"/>
          <w:pgNumType w:fmt="lowerRoman"/>
          <w:cols w:space="720"/>
          <w:noEndnote/>
        </w:sectPr>
      </w:pPr>
    </w:p>
    <w:p w14:paraId="2D2219B0" w14:textId="77777777" w:rsidR="0041037A" w:rsidRPr="00B7030B" w:rsidRDefault="0041037A" w:rsidP="002E5E94">
      <w:pPr>
        <w:pStyle w:val="Heading1"/>
        <w:numPr>
          <w:ilvl w:val="0"/>
          <w:numId w:val="29"/>
        </w:numPr>
        <w:spacing w:before="360" w:after="360"/>
        <w:rPr>
          <w:rFonts w:asciiTheme="minorHAnsi" w:hAnsiTheme="minorHAnsi"/>
        </w:rPr>
      </w:pPr>
      <w:bookmarkStart w:id="7" w:name="_Toc41047631"/>
      <w:r w:rsidRPr="00B7030B">
        <w:rPr>
          <w:rFonts w:asciiTheme="minorHAnsi" w:hAnsiTheme="minorHAnsi"/>
        </w:rPr>
        <w:lastRenderedPageBreak/>
        <w:t>Introduction</w:t>
      </w:r>
      <w:bookmarkEnd w:id="7"/>
    </w:p>
    <w:p w14:paraId="10404FFB" w14:textId="77777777" w:rsidR="0041037A" w:rsidRPr="00B7030B" w:rsidRDefault="00D9400C" w:rsidP="002E5E94">
      <w:pPr>
        <w:pStyle w:val="Heading2"/>
        <w:spacing w:after="240"/>
        <w:rPr>
          <w:rFonts w:asciiTheme="minorHAnsi" w:hAnsiTheme="minorHAnsi"/>
        </w:rPr>
      </w:pPr>
      <w:bookmarkStart w:id="8" w:name="_Toc41047632"/>
      <w:r>
        <w:rPr>
          <w:rFonts w:asciiTheme="minorHAnsi" w:hAnsiTheme="minorHAnsi"/>
        </w:rPr>
        <w:t>Input Files</w:t>
      </w:r>
      <w:r w:rsidR="0041037A" w:rsidRPr="00B7030B">
        <w:rPr>
          <w:rFonts w:asciiTheme="minorHAnsi" w:hAnsiTheme="minorHAnsi"/>
        </w:rPr>
        <w:t xml:space="preserve"> Overview</w:t>
      </w:r>
      <w:bookmarkEnd w:id="8"/>
      <w:r w:rsidR="00FA1B19" w:rsidRPr="00B7030B">
        <w:rPr>
          <w:rFonts w:asciiTheme="minorHAnsi" w:hAnsiTheme="minorHAnsi"/>
        </w:rPr>
        <w:fldChar w:fldCharType="begin"/>
      </w:r>
      <w:r w:rsidR="0041037A" w:rsidRPr="00B7030B">
        <w:rPr>
          <w:rFonts w:asciiTheme="minorHAnsi" w:hAnsiTheme="minorHAnsi"/>
        </w:rPr>
        <w:instrText xml:space="preserve"> TC “</w:instrText>
      </w:r>
      <w:bookmarkStart w:id="9" w:name="_Toc14754199"/>
      <w:r w:rsidR="0041037A" w:rsidRPr="00B7030B">
        <w:rPr>
          <w:rFonts w:asciiTheme="minorHAnsi" w:hAnsiTheme="minorHAnsi"/>
        </w:rPr>
        <w:instrText>Model Overview</w:instrText>
      </w:r>
      <w:bookmarkEnd w:id="9"/>
      <w:r w:rsidR="0041037A" w:rsidRPr="00B7030B">
        <w:rPr>
          <w:rFonts w:asciiTheme="minorHAnsi" w:hAnsiTheme="minorHAnsi"/>
        </w:rPr>
        <w:instrText>” \l 2</w:instrText>
      </w:r>
      <w:r w:rsidR="00FA1B19" w:rsidRPr="00B7030B">
        <w:rPr>
          <w:rFonts w:asciiTheme="minorHAnsi" w:hAnsiTheme="minorHAnsi"/>
        </w:rPr>
        <w:fldChar w:fldCharType="end"/>
      </w:r>
    </w:p>
    <w:p w14:paraId="0E48F7E6" w14:textId="5343613D" w:rsidR="0041037A" w:rsidRPr="00153523" w:rsidRDefault="00D9400C" w:rsidP="00D9400C">
      <w:pPr>
        <w:pStyle w:val="BodyText"/>
        <w:rPr>
          <w:sz w:val="20"/>
          <w:szCs w:val="18"/>
        </w:rPr>
      </w:pPr>
      <w:r w:rsidRPr="00153523">
        <w:rPr>
          <w:sz w:val="20"/>
          <w:szCs w:val="18"/>
        </w:rPr>
        <w:t xml:space="preserve">An overview of the input files required for the </w:t>
      </w:r>
      <w:r w:rsidR="0041037A" w:rsidRPr="00153523">
        <w:rPr>
          <w:sz w:val="20"/>
          <w:szCs w:val="18"/>
        </w:rPr>
        <w:t xml:space="preserve">CE-QUAL-W2 </w:t>
      </w:r>
      <w:r w:rsidRPr="00153523">
        <w:rPr>
          <w:sz w:val="20"/>
          <w:szCs w:val="18"/>
        </w:rPr>
        <w:t xml:space="preserve">model </w:t>
      </w:r>
      <w:r w:rsidR="0041037A" w:rsidRPr="00153523">
        <w:rPr>
          <w:sz w:val="20"/>
          <w:szCs w:val="18"/>
        </w:rPr>
        <w:t xml:space="preserve">is </w:t>
      </w:r>
      <w:r w:rsidRPr="00153523">
        <w:rPr>
          <w:sz w:val="20"/>
          <w:szCs w:val="18"/>
        </w:rPr>
        <w:t xml:space="preserve">shown in </w:t>
      </w:r>
      <w:r w:rsidRPr="00153523">
        <w:rPr>
          <w:sz w:val="20"/>
          <w:szCs w:val="18"/>
        </w:rPr>
        <w:fldChar w:fldCharType="begin"/>
      </w:r>
      <w:r w:rsidRPr="00153523">
        <w:rPr>
          <w:sz w:val="20"/>
          <w:szCs w:val="18"/>
        </w:rPr>
        <w:instrText xml:space="preserve"> REF _Ref12613322 \h </w:instrText>
      </w:r>
      <w:r w:rsidR="00153523">
        <w:rPr>
          <w:sz w:val="20"/>
          <w:szCs w:val="18"/>
        </w:rPr>
        <w:instrText xml:space="preserve"> \* MERGEFORMAT </w:instrText>
      </w:r>
      <w:r w:rsidRPr="00153523">
        <w:rPr>
          <w:sz w:val="20"/>
          <w:szCs w:val="18"/>
        </w:rPr>
      </w:r>
      <w:r w:rsidRPr="00153523">
        <w:rPr>
          <w:sz w:val="20"/>
          <w:szCs w:val="18"/>
        </w:rPr>
        <w:fldChar w:fldCharType="separate"/>
      </w:r>
      <w:r w:rsidR="00795A65" w:rsidRPr="00153523">
        <w:rPr>
          <w:sz w:val="20"/>
          <w:szCs w:val="18"/>
        </w:rPr>
        <w:t xml:space="preserve">Figure </w:t>
      </w:r>
      <w:r w:rsidR="00795A65">
        <w:rPr>
          <w:noProof/>
          <w:sz w:val="20"/>
          <w:szCs w:val="18"/>
        </w:rPr>
        <w:t>1</w:t>
      </w:r>
      <w:r w:rsidRPr="00153523">
        <w:rPr>
          <w:sz w:val="20"/>
          <w:szCs w:val="18"/>
        </w:rPr>
        <w:fldChar w:fldCharType="end"/>
      </w:r>
      <w:r w:rsidRPr="00153523">
        <w:rPr>
          <w:sz w:val="20"/>
          <w:szCs w:val="18"/>
        </w:rPr>
        <w:t xml:space="preserve">. The required files include the main control file, </w:t>
      </w:r>
      <w:r w:rsidRPr="00153523">
        <w:rPr>
          <w:b/>
          <w:bCs/>
          <w:sz w:val="20"/>
          <w:szCs w:val="18"/>
        </w:rPr>
        <w:t>w2_con.npt</w:t>
      </w:r>
      <w:r w:rsidR="007F5748">
        <w:rPr>
          <w:b/>
          <w:bCs/>
          <w:sz w:val="20"/>
          <w:szCs w:val="18"/>
        </w:rPr>
        <w:t xml:space="preserve"> (</w:t>
      </w:r>
      <w:r w:rsidR="007F5748" w:rsidRPr="007F5748">
        <w:rPr>
          <w:sz w:val="20"/>
          <w:szCs w:val="18"/>
        </w:rPr>
        <w:t>or since Version 4.21</w:t>
      </w:r>
      <w:r w:rsidR="007F5748">
        <w:rPr>
          <w:b/>
          <w:bCs/>
          <w:sz w:val="20"/>
          <w:szCs w:val="18"/>
        </w:rPr>
        <w:t xml:space="preserve"> w2_con.csv)</w:t>
      </w:r>
      <w:r w:rsidRPr="00153523">
        <w:rPr>
          <w:sz w:val="20"/>
          <w:szCs w:val="18"/>
        </w:rPr>
        <w:t xml:space="preserve">, and grid, shading and boundary condition files. There is also a long list of additional input files that turn ON special routines in CE-QUAL-W2. A </w:t>
      </w:r>
      <w:r w:rsidR="00D90772" w:rsidRPr="00153523">
        <w:rPr>
          <w:sz w:val="20"/>
          <w:szCs w:val="18"/>
        </w:rPr>
        <w:t>description</w:t>
      </w:r>
      <w:r w:rsidRPr="00153523">
        <w:rPr>
          <w:sz w:val="20"/>
          <w:szCs w:val="18"/>
        </w:rPr>
        <w:t xml:space="preserve"> of these files is included in this part of the User Manual.</w:t>
      </w:r>
    </w:p>
    <w:p w14:paraId="205AF05F" w14:textId="75278078" w:rsidR="00D9400C" w:rsidRDefault="007F5748" w:rsidP="007F5748">
      <w:pPr>
        <w:pStyle w:val="BodyText"/>
        <w:spacing w:after="0"/>
      </w:pPr>
      <w:r>
        <w:rPr>
          <w:noProof/>
        </w:rPr>
        <w:drawing>
          <wp:inline distT="0" distB="0" distL="0" distR="0" wp14:anchorId="76497B25" wp14:editId="36AB75B3">
            <wp:extent cx="5562077" cy="320627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6965" cy="3220617"/>
                    </a:xfrm>
                    <a:prstGeom prst="rect">
                      <a:avLst/>
                    </a:prstGeom>
                    <a:noFill/>
                  </pic:spPr>
                </pic:pic>
              </a:graphicData>
            </a:graphic>
          </wp:inline>
        </w:drawing>
      </w:r>
    </w:p>
    <w:p w14:paraId="12F42612" w14:textId="02F41990" w:rsidR="00D9400C" w:rsidRPr="00153523" w:rsidRDefault="00D9400C">
      <w:pPr>
        <w:pStyle w:val="Caption"/>
      </w:pPr>
      <w:bookmarkStart w:id="10" w:name="_Ref12613322"/>
      <w:bookmarkStart w:id="11" w:name="_Toc37942898"/>
      <w:r w:rsidRPr="00153523">
        <w:t xml:space="preserve">Figure </w:t>
      </w:r>
      <w:r w:rsidR="00F812F1">
        <w:fldChar w:fldCharType="begin"/>
      </w:r>
      <w:r w:rsidR="00F812F1">
        <w:instrText xml:space="preserve"> SEQ Figure \* ARABIC </w:instrText>
      </w:r>
      <w:r w:rsidR="00F812F1">
        <w:fldChar w:fldCharType="separate"/>
      </w:r>
      <w:r w:rsidR="00795A65">
        <w:rPr>
          <w:noProof/>
        </w:rPr>
        <w:t>1</w:t>
      </w:r>
      <w:r w:rsidR="00F812F1">
        <w:rPr>
          <w:noProof/>
        </w:rPr>
        <w:fldChar w:fldCharType="end"/>
      </w:r>
      <w:bookmarkEnd w:id="10"/>
      <w:r w:rsidRPr="00153523">
        <w:t>. An overview of the input files required for CE-QUAL-W2.</w:t>
      </w:r>
      <w:bookmarkEnd w:id="11"/>
    </w:p>
    <w:p w14:paraId="3B6535BD" w14:textId="77777777" w:rsidR="00D9400C" w:rsidRDefault="00D9400C" w:rsidP="002E5E94">
      <w:pPr>
        <w:pStyle w:val="Heading2"/>
        <w:spacing w:after="240"/>
      </w:pPr>
      <w:bookmarkStart w:id="12" w:name="_Toc41047633"/>
      <w:r>
        <w:t>Output</w:t>
      </w:r>
      <w:r w:rsidRPr="00D9400C">
        <w:t xml:space="preserve"> Files Overview</w:t>
      </w:r>
      <w:bookmarkEnd w:id="12"/>
    </w:p>
    <w:p w14:paraId="34CB6C27" w14:textId="67AA031A" w:rsidR="00D9400C" w:rsidRPr="00153523" w:rsidRDefault="00D9400C" w:rsidP="00D9400C">
      <w:pPr>
        <w:rPr>
          <w:rFonts w:cs="Arial"/>
          <w:bCs/>
          <w:sz w:val="20"/>
          <w:szCs w:val="18"/>
        </w:rPr>
      </w:pPr>
      <w:r w:rsidRPr="00153523">
        <w:rPr>
          <w:rFonts w:cs="Arial"/>
          <w:bCs/>
          <w:sz w:val="20"/>
          <w:szCs w:val="18"/>
        </w:rPr>
        <w:t xml:space="preserve">The CE-QUAL-W2 model generates many different output files. The model user controls which files are output and at what frequency files are updated.  </w:t>
      </w:r>
      <w:r w:rsidR="00C27A42" w:rsidRPr="00153523">
        <w:rPr>
          <w:rFonts w:cs="Arial"/>
          <w:bCs/>
          <w:sz w:val="20"/>
          <w:szCs w:val="18"/>
        </w:rPr>
        <w:fldChar w:fldCharType="begin"/>
      </w:r>
      <w:r w:rsidR="00C27A42" w:rsidRPr="00153523">
        <w:rPr>
          <w:rFonts w:cs="Arial"/>
          <w:bCs/>
          <w:sz w:val="20"/>
          <w:szCs w:val="18"/>
        </w:rPr>
        <w:instrText xml:space="preserve"> REF _Ref12614526 \h </w:instrText>
      </w:r>
      <w:r w:rsidR="00153523">
        <w:rPr>
          <w:rFonts w:cs="Arial"/>
          <w:bCs/>
          <w:sz w:val="20"/>
          <w:szCs w:val="18"/>
        </w:rPr>
        <w:instrText xml:space="preserve"> \* MERGEFORMAT </w:instrText>
      </w:r>
      <w:r w:rsidR="00C27A42" w:rsidRPr="00153523">
        <w:rPr>
          <w:rFonts w:cs="Arial"/>
          <w:bCs/>
          <w:sz w:val="20"/>
          <w:szCs w:val="18"/>
        </w:rPr>
      </w:r>
      <w:r w:rsidR="00C27A42" w:rsidRPr="00153523">
        <w:rPr>
          <w:rFonts w:cs="Arial"/>
          <w:bCs/>
          <w:sz w:val="20"/>
          <w:szCs w:val="18"/>
        </w:rPr>
        <w:fldChar w:fldCharType="separate"/>
      </w:r>
      <w:r w:rsidR="00795A65" w:rsidRPr="00153523">
        <w:rPr>
          <w:sz w:val="20"/>
          <w:szCs w:val="18"/>
        </w:rPr>
        <w:t xml:space="preserve">Figure </w:t>
      </w:r>
      <w:r w:rsidR="00795A65">
        <w:rPr>
          <w:noProof/>
          <w:sz w:val="20"/>
          <w:szCs w:val="18"/>
        </w:rPr>
        <w:t>2</w:t>
      </w:r>
      <w:r w:rsidR="00C27A42" w:rsidRPr="00153523">
        <w:rPr>
          <w:rFonts w:cs="Arial"/>
          <w:bCs/>
          <w:sz w:val="20"/>
          <w:szCs w:val="18"/>
        </w:rPr>
        <w:fldChar w:fldCharType="end"/>
      </w:r>
      <w:r w:rsidR="00C27A42" w:rsidRPr="00153523">
        <w:rPr>
          <w:rFonts w:cs="Arial"/>
          <w:bCs/>
          <w:sz w:val="20"/>
          <w:szCs w:val="18"/>
        </w:rPr>
        <w:t xml:space="preserve"> shows the output files generated by the CE-QUAL-W2 model. Post-processing of model files is done by the model user. The program, w2_post.exe, uses the w2 Linkage file (VPL) and provides many useful tools for post-processing model results.</w:t>
      </w:r>
    </w:p>
    <w:p w14:paraId="7B00DB7F" w14:textId="77777777" w:rsidR="00D9400C" w:rsidRDefault="00D9400C" w:rsidP="00D9400C">
      <w:pPr>
        <w:rPr>
          <w:rFonts w:cs="Arial"/>
          <w:b/>
          <w:bCs/>
          <w:sz w:val="40"/>
        </w:rPr>
      </w:pPr>
    </w:p>
    <w:p w14:paraId="6AF19457" w14:textId="77777777" w:rsidR="00C27A42" w:rsidRDefault="00C27A42" w:rsidP="00C27A42">
      <w:pPr>
        <w:keepNext/>
      </w:pPr>
      <w:r>
        <w:rPr>
          <w:rFonts w:cs="Arial"/>
          <w:b/>
          <w:bCs/>
          <w:noProof/>
          <w:sz w:val="40"/>
        </w:rPr>
        <w:lastRenderedPageBreak/>
        <w:drawing>
          <wp:inline distT="0" distB="0" distL="0" distR="0" wp14:anchorId="26829DB5" wp14:editId="7BE8FB52">
            <wp:extent cx="6304921" cy="3615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4071" cy="3632407"/>
                    </a:xfrm>
                    <a:prstGeom prst="rect">
                      <a:avLst/>
                    </a:prstGeom>
                    <a:noFill/>
                  </pic:spPr>
                </pic:pic>
              </a:graphicData>
            </a:graphic>
          </wp:inline>
        </w:drawing>
      </w:r>
    </w:p>
    <w:p w14:paraId="50D4BB86" w14:textId="15318680" w:rsidR="00D9400C" w:rsidRPr="00153523" w:rsidRDefault="00C27A42" w:rsidP="00EE7164">
      <w:pPr>
        <w:pStyle w:val="Caption"/>
        <w:rPr>
          <w:rFonts w:cs="Arial"/>
          <w:bCs/>
          <w:sz w:val="36"/>
        </w:rPr>
      </w:pPr>
      <w:bookmarkStart w:id="13" w:name="_Ref12614526"/>
      <w:bookmarkStart w:id="14" w:name="_Toc37942899"/>
      <w:r w:rsidRPr="00153523">
        <w:t xml:space="preserve">Figure </w:t>
      </w:r>
      <w:r w:rsidR="00F812F1">
        <w:fldChar w:fldCharType="begin"/>
      </w:r>
      <w:r w:rsidR="00F812F1">
        <w:instrText xml:space="preserve"> SEQ Figure \* ARABIC </w:instrText>
      </w:r>
      <w:r w:rsidR="00F812F1">
        <w:fldChar w:fldCharType="separate"/>
      </w:r>
      <w:r w:rsidR="00795A65">
        <w:rPr>
          <w:noProof/>
        </w:rPr>
        <w:t>2</w:t>
      </w:r>
      <w:r w:rsidR="00F812F1">
        <w:rPr>
          <w:noProof/>
        </w:rPr>
        <w:fldChar w:fldCharType="end"/>
      </w:r>
      <w:bookmarkEnd w:id="13"/>
      <w:r w:rsidRPr="00153523">
        <w:t>. CE-QUAL-W2 generated output files.</w:t>
      </w:r>
      <w:bookmarkEnd w:id="14"/>
    </w:p>
    <w:p w14:paraId="0C2AEF81" w14:textId="77777777" w:rsidR="0041037A" w:rsidRDefault="0041037A">
      <w:pPr>
        <w:pStyle w:val="Citation"/>
      </w:pPr>
    </w:p>
    <w:p w14:paraId="6632E9F3" w14:textId="77777777" w:rsidR="00F736F1" w:rsidRPr="00B7030B" w:rsidRDefault="00F736F1" w:rsidP="002E5E94">
      <w:pPr>
        <w:pStyle w:val="Heading2"/>
        <w:spacing w:after="240"/>
      </w:pPr>
      <w:bookmarkStart w:id="15" w:name="_Toc41047634"/>
      <w:r w:rsidRPr="00B7030B">
        <w:t xml:space="preserve">Command-line </w:t>
      </w:r>
      <w:r w:rsidR="002E5E94">
        <w:t>W</w:t>
      </w:r>
      <w:r w:rsidRPr="00B7030B">
        <w:t xml:space="preserve">orking </w:t>
      </w:r>
      <w:r w:rsidR="002E5E94">
        <w:t>D</w:t>
      </w:r>
      <w:r w:rsidRPr="00B7030B">
        <w:t xml:space="preserve">irectory </w:t>
      </w:r>
      <w:r w:rsidR="002E5E94">
        <w:t>S</w:t>
      </w:r>
      <w:r w:rsidRPr="00B7030B">
        <w:t>pecification</w:t>
      </w:r>
      <w:bookmarkEnd w:id="15"/>
      <w:r w:rsidRPr="00B7030B">
        <w:t xml:space="preserve"> </w:t>
      </w:r>
    </w:p>
    <w:p w14:paraId="4A45F10F" w14:textId="77777777" w:rsidR="00F736F1" w:rsidRPr="005E2061" w:rsidRDefault="00F736F1" w:rsidP="00F736F1">
      <w:pPr>
        <w:pStyle w:val="PlainText"/>
        <w:rPr>
          <w:rFonts w:asciiTheme="minorHAnsi" w:hAnsiTheme="minorHAnsi" w:cs="Times New Roman"/>
          <w:szCs w:val="16"/>
        </w:rPr>
      </w:pPr>
      <w:r w:rsidRPr="005E2061">
        <w:rPr>
          <w:rFonts w:asciiTheme="minorHAnsi" w:hAnsiTheme="minorHAnsi" w:cs="Times New Roman"/>
          <w:szCs w:val="16"/>
        </w:rPr>
        <w:t xml:space="preserve">In the windows version of the w2 model, the user can supply a command line argument that sets the working directory of the </w:t>
      </w:r>
      <w:r w:rsidR="00153523">
        <w:rPr>
          <w:rFonts w:asciiTheme="minorHAnsi" w:hAnsiTheme="minorHAnsi" w:cs="Times New Roman"/>
          <w:szCs w:val="16"/>
        </w:rPr>
        <w:t>model executable – both the preprocessor and the W2 model executable</w:t>
      </w:r>
      <w:r w:rsidRPr="005E2061">
        <w:rPr>
          <w:rFonts w:asciiTheme="minorHAnsi" w:hAnsiTheme="minorHAnsi" w:cs="Times New Roman"/>
          <w:szCs w:val="16"/>
        </w:rPr>
        <w:t>. Hence, one does not need to copy the model executable into every directory</w:t>
      </w:r>
      <w:r>
        <w:rPr>
          <w:rFonts w:asciiTheme="minorHAnsi" w:hAnsiTheme="minorHAnsi" w:cs="Times New Roman"/>
          <w:szCs w:val="16"/>
        </w:rPr>
        <w:t xml:space="preserve"> with all the input files</w:t>
      </w:r>
      <w:r w:rsidRPr="005E2061">
        <w:rPr>
          <w:rFonts w:asciiTheme="minorHAnsi" w:hAnsiTheme="minorHAnsi" w:cs="Times New Roman"/>
          <w:szCs w:val="16"/>
        </w:rPr>
        <w:t>. In a batch file, for example, one can execute the following command:</w:t>
      </w:r>
    </w:p>
    <w:p w14:paraId="783DA7DC" w14:textId="77777777" w:rsidR="00F736F1" w:rsidRPr="00B7030B" w:rsidRDefault="00F736F1" w:rsidP="00F736F1">
      <w:pPr>
        <w:pStyle w:val="PlainText"/>
        <w:rPr>
          <w:rFonts w:asciiTheme="minorHAnsi" w:hAnsiTheme="minorHAnsi"/>
          <w:sz w:val="18"/>
          <w:szCs w:val="16"/>
        </w:rPr>
      </w:pPr>
    </w:p>
    <w:p w14:paraId="705D93D6" w14:textId="77777777" w:rsidR="00153523" w:rsidRDefault="00153523" w:rsidP="00F736F1">
      <w:pPr>
        <w:pStyle w:val="PlainText"/>
        <w:rPr>
          <w:sz w:val="16"/>
          <w:szCs w:val="16"/>
        </w:rPr>
      </w:pPr>
      <w:r>
        <w:rPr>
          <w:sz w:val="16"/>
          <w:szCs w:val="16"/>
        </w:rPr>
        <w:t>preW2_v4_64.exe "C:\</w:t>
      </w:r>
      <w:proofErr w:type="spellStart"/>
      <w:r>
        <w:rPr>
          <w:sz w:val="16"/>
          <w:szCs w:val="16"/>
        </w:rPr>
        <w:t>scott</w:t>
      </w:r>
      <w:proofErr w:type="spellEnd"/>
      <w:r>
        <w:rPr>
          <w:sz w:val="16"/>
          <w:szCs w:val="16"/>
        </w:rPr>
        <w:t>\</w:t>
      </w:r>
      <w:proofErr w:type="spellStart"/>
      <w:r w:rsidRPr="001B19CA">
        <w:rPr>
          <w:sz w:val="16"/>
          <w:szCs w:val="16"/>
        </w:rPr>
        <w:t>waterqual</w:t>
      </w:r>
      <w:proofErr w:type="spellEnd"/>
      <w:r w:rsidRPr="001B19CA">
        <w:rPr>
          <w:sz w:val="16"/>
          <w:szCs w:val="16"/>
        </w:rPr>
        <w:t>\</w:t>
      </w:r>
      <w:proofErr w:type="spellStart"/>
      <w:r>
        <w:rPr>
          <w:sz w:val="16"/>
          <w:szCs w:val="16"/>
        </w:rPr>
        <w:t>LakeLouise</w:t>
      </w:r>
      <w:proofErr w:type="spellEnd"/>
      <w:r w:rsidRPr="001B19CA">
        <w:rPr>
          <w:sz w:val="16"/>
          <w:szCs w:val="16"/>
        </w:rPr>
        <w:t>"</w:t>
      </w:r>
    </w:p>
    <w:p w14:paraId="50FD6EC1" w14:textId="77777777" w:rsidR="00F736F1" w:rsidRPr="001B19CA" w:rsidRDefault="00F736F1" w:rsidP="00F736F1">
      <w:pPr>
        <w:pStyle w:val="PlainText"/>
        <w:rPr>
          <w:sz w:val="16"/>
          <w:szCs w:val="16"/>
        </w:rPr>
      </w:pPr>
      <w:r>
        <w:rPr>
          <w:sz w:val="16"/>
          <w:szCs w:val="16"/>
        </w:rPr>
        <w:t>W2_</w:t>
      </w:r>
      <w:r w:rsidR="00153523">
        <w:rPr>
          <w:sz w:val="16"/>
          <w:szCs w:val="16"/>
        </w:rPr>
        <w:t>v4_64</w:t>
      </w:r>
      <w:r>
        <w:rPr>
          <w:sz w:val="16"/>
          <w:szCs w:val="16"/>
        </w:rPr>
        <w:t>.exe "C:\</w:t>
      </w:r>
      <w:proofErr w:type="spellStart"/>
      <w:r>
        <w:rPr>
          <w:sz w:val="16"/>
          <w:szCs w:val="16"/>
        </w:rPr>
        <w:t>scott</w:t>
      </w:r>
      <w:proofErr w:type="spellEnd"/>
      <w:r>
        <w:rPr>
          <w:sz w:val="16"/>
          <w:szCs w:val="16"/>
        </w:rPr>
        <w:t>\</w:t>
      </w:r>
      <w:proofErr w:type="spellStart"/>
      <w:r w:rsidRPr="001B19CA">
        <w:rPr>
          <w:sz w:val="16"/>
          <w:szCs w:val="16"/>
        </w:rPr>
        <w:t>waterqual</w:t>
      </w:r>
      <w:proofErr w:type="spellEnd"/>
      <w:r w:rsidRPr="001B19CA">
        <w:rPr>
          <w:sz w:val="16"/>
          <w:szCs w:val="16"/>
        </w:rPr>
        <w:t>\</w:t>
      </w:r>
      <w:proofErr w:type="spellStart"/>
      <w:r w:rsidR="00153523">
        <w:rPr>
          <w:sz w:val="16"/>
          <w:szCs w:val="16"/>
        </w:rPr>
        <w:t>LakeLouise</w:t>
      </w:r>
      <w:proofErr w:type="spellEnd"/>
      <w:r w:rsidRPr="001B19CA">
        <w:rPr>
          <w:sz w:val="16"/>
          <w:szCs w:val="16"/>
        </w:rPr>
        <w:t>"</w:t>
      </w:r>
    </w:p>
    <w:p w14:paraId="258EBF40" w14:textId="77777777" w:rsidR="00F736F1" w:rsidRPr="00B7030B" w:rsidRDefault="00F736F1" w:rsidP="00F736F1">
      <w:pPr>
        <w:pStyle w:val="PlainText"/>
        <w:rPr>
          <w:rFonts w:asciiTheme="minorHAnsi" w:hAnsiTheme="minorHAnsi"/>
          <w:sz w:val="16"/>
          <w:szCs w:val="16"/>
        </w:rPr>
      </w:pPr>
    </w:p>
    <w:p w14:paraId="704BCB9F" w14:textId="77777777" w:rsidR="00F736F1" w:rsidRDefault="00F736F1" w:rsidP="00F736F1">
      <w:pPr>
        <w:pStyle w:val="BodyText"/>
        <w:rPr>
          <w:sz w:val="20"/>
          <w:szCs w:val="16"/>
        </w:rPr>
      </w:pPr>
      <w:r>
        <w:rPr>
          <w:sz w:val="20"/>
          <w:szCs w:val="16"/>
        </w:rPr>
        <w:t xml:space="preserve">Hence, the model user needs to type the executable name, skip 1 space, then in </w:t>
      </w:r>
      <w:r w:rsidR="00153523">
        <w:rPr>
          <w:sz w:val="20"/>
          <w:szCs w:val="16"/>
        </w:rPr>
        <w:t xml:space="preserve">double </w:t>
      </w:r>
      <w:r>
        <w:rPr>
          <w:sz w:val="20"/>
          <w:szCs w:val="16"/>
        </w:rPr>
        <w:t>quotes include the working directory.</w:t>
      </w:r>
      <w:r w:rsidRPr="005E2061">
        <w:rPr>
          <w:sz w:val="20"/>
          <w:szCs w:val="16"/>
        </w:rPr>
        <w:t xml:space="preserve"> The </w:t>
      </w:r>
      <w:r w:rsidR="00153523">
        <w:rPr>
          <w:sz w:val="20"/>
          <w:szCs w:val="16"/>
        </w:rPr>
        <w:t>executable</w:t>
      </w:r>
      <w:r w:rsidRPr="005E2061">
        <w:rPr>
          <w:sz w:val="20"/>
          <w:szCs w:val="16"/>
        </w:rPr>
        <w:t xml:space="preserve"> </w:t>
      </w:r>
      <w:r>
        <w:rPr>
          <w:sz w:val="20"/>
          <w:szCs w:val="16"/>
        </w:rPr>
        <w:t xml:space="preserve">then </w:t>
      </w:r>
      <w:r w:rsidRPr="005E2061">
        <w:rPr>
          <w:sz w:val="20"/>
          <w:szCs w:val="16"/>
        </w:rPr>
        <w:t xml:space="preserve">uses the directory as the working directory for all the files. The working directory is displayed in the text box of the </w:t>
      </w:r>
      <w:r w:rsidR="00153523">
        <w:rPr>
          <w:sz w:val="20"/>
          <w:szCs w:val="16"/>
        </w:rPr>
        <w:t xml:space="preserve">preprocessor and </w:t>
      </w:r>
      <w:r>
        <w:rPr>
          <w:sz w:val="20"/>
          <w:szCs w:val="16"/>
        </w:rPr>
        <w:t xml:space="preserve">W2 dialog </w:t>
      </w:r>
      <w:r w:rsidRPr="005E2061">
        <w:rPr>
          <w:sz w:val="20"/>
          <w:szCs w:val="16"/>
        </w:rPr>
        <w:t>window</w:t>
      </w:r>
      <w:r>
        <w:rPr>
          <w:sz w:val="20"/>
          <w:szCs w:val="16"/>
        </w:rPr>
        <w:t xml:space="preserve"> during execution</w:t>
      </w:r>
      <w:r w:rsidRPr="005E2061">
        <w:rPr>
          <w:sz w:val="20"/>
          <w:szCs w:val="16"/>
        </w:rPr>
        <w:t>.</w:t>
      </w:r>
    </w:p>
    <w:p w14:paraId="26CF76A5" w14:textId="77777777" w:rsidR="00D90772" w:rsidRDefault="00D90772" w:rsidP="0081518F"/>
    <w:p w14:paraId="0007505E" w14:textId="77777777" w:rsidR="0041037A" w:rsidRDefault="0041037A" w:rsidP="002E5E94">
      <w:pPr>
        <w:pStyle w:val="Heading1"/>
        <w:numPr>
          <w:ilvl w:val="0"/>
          <w:numId w:val="29"/>
        </w:numPr>
        <w:spacing w:before="360" w:after="360"/>
        <w:rPr>
          <w:noProof/>
        </w:rPr>
      </w:pPr>
      <w:bookmarkStart w:id="16" w:name="_Toc41047635"/>
      <w:r w:rsidRPr="00B7030B">
        <w:lastRenderedPageBreak/>
        <w:t>Input</w:t>
      </w:r>
      <w:r w:rsidR="002E5E94">
        <w:t xml:space="preserve"> and </w:t>
      </w:r>
      <w:r w:rsidRPr="00B7030B">
        <w:t xml:space="preserve">Output </w:t>
      </w:r>
      <w:r w:rsidR="002E5E94">
        <w:t xml:space="preserve">Files </w:t>
      </w:r>
      <w:r w:rsidRPr="00B7030B">
        <w:t xml:space="preserve">Data </w:t>
      </w:r>
      <w:r w:rsidRPr="00B7030B">
        <w:rPr>
          <w:noProof/>
        </w:rPr>
        <w:t>Description</w:t>
      </w:r>
      <w:bookmarkEnd w:id="16"/>
    </w:p>
    <w:p w14:paraId="33A2D102" w14:textId="32046502" w:rsidR="004B6F04" w:rsidRPr="0081518F" w:rsidRDefault="0081518F" w:rsidP="004B6F04">
      <w:pPr>
        <w:pStyle w:val="BodyText"/>
        <w:rPr>
          <w:sz w:val="20"/>
          <w:szCs w:val="18"/>
        </w:rPr>
      </w:pPr>
      <w:r>
        <w:rPr>
          <w:sz w:val="20"/>
          <w:szCs w:val="18"/>
        </w:rPr>
        <w:t xml:space="preserve">Primary </w:t>
      </w:r>
      <w:r w:rsidRPr="0081518F">
        <w:rPr>
          <w:sz w:val="20"/>
          <w:szCs w:val="18"/>
        </w:rPr>
        <w:t xml:space="preserve">Authors: </w:t>
      </w:r>
      <w:r w:rsidR="00400BFC">
        <w:rPr>
          <w:sz w:val="20"/>
          <w:szCs w:val="18"/>
        </w:rPr>
        <w:t xml:space="preserve">Tom Cole and </w:t>
      </w:r>
      <w:r w:rsidR="004B6F04" w:rsidRPr="0081518F">
        <w:rPr>
          <w:sz w:val="20"/>
          <w:szCs w:val="18"/>
        </w:rPr>
        <w:t xml:space="preserve">Scott Wells, Chris Berger, Rob Annear, Stewart Rounds, Annette Sullivan, S. Prakash, J. A. Vandenberg, E. M. </w:t>
      </w:r>
      <w:proofErr w:type="spellStart"/>
      <w:r w:rsidR="004B6F04" w:rsidRPr="0081518F">
        <w:rPr>
          <w:sz w:val="20"/>
          <w:szCs w:val="18"/>
        </w:rPr>
        <w:t>Buchak</w:t>
      </w:r>
      <w:proofErr w:type="spellEnd"/>
      <w:r w:rsidR="008D58C1">
        <w:rPr>
          <w:sz w:val="20"/>
          <w:szCs w:val="18"/>
        </w:rPr>
        <w:t>, Zhang Zhong</w:t>
      </w:r>
    </w:p>
    <w:p w14:paraId="08390FAD" w14:textId="3F1DD3CB" w:rsidR="007B0AD3" w:rsidRPr="0081518F" w:rsidRDefault="007B0AD3">
      <w:pPr>
        <w:pStyle w:val="BodyText"/>
        <w:rPr>
          <w:sz w:val="20"/>
          <w:szCs w:val="18"/>
        </w:rPr>
      </w:pPr>
      <w:r w:rsidRPr="0081518F">
        <w:rPr>
          <w:sz w:val="20"/>
          <w:szCs w:val="18"/>
        </w:rPr>
        <w:t xml:space="preserve">This </w:t>
      </w:r>
      <w:r w:rsidR="00461329" w:rsidRPr="0081518F">
        <w:rPr>
          <w:sz w:val="20"/>
          <w:szCs w:val="18"/>
        </w:rPr>
        <w:t xml:space="preserve">section </w:t>
      </w:r>
      <w:r w:rsidR="0081518F">
        <w:rPr>
          <w:sz w:val="20"/>
          <w:szCs w:val="18"/>
        </w:rPr>
        <w:t xml:space="preserve">is largely from </w:t>
      </w:r>
      <w:r w:rsidR="00461329" w:rsidRPr="0081518F">
        <w:rPr>
          <w:sz w:val="20"/>
          <w:szCs w:val="18"/>
        </w:rPr>
        <w:t xml:space="preserve">the older User Manual (Cole and Wells, 2019) </w:t>
      </w:r>
      <w:r w:rsidR="0081518F">
        <w:rPr>
          <w:sz w:val="20"/>
          <w:szCs w:val="18"/>
        </w:rPr>
        <w:t xml:space="preserve">and </w:t>
      </w:r>
      <w:r w:rsidR="00461329" w:rsidRPr="0081518F">
        <w:rPr>
          <w:sz w:val="20"/>
          <w:szCs w:val="18"/>
        </w:rPr>
        <w:t xml:space="preserve">was </w:t>
      </w:r>
      <w:r w:rsidRPr="0081518F">
        <w:rPr>
          <w:sz w:val="20"/>
          <w:szCs w:val="18"/>
        </w:rPr>
        <w:t>termed Appendix C</w:t>
      </w:r>
      <w:r w:rsidR="00CD2F77">
        <w:rPr>
          <w:sz w:val="20"/>
          <w:szCs w:val="18"/>
        </w:rPr>
        <w:t xml:space="preserve"> in that report</w:t>
      </w:r>
      <w:r w:rsidRPr="0081518F">
        <w:rPr>
          <w:sz w:val="20"/>
          <w:szCs w:val="18"/>
        </w:rPr>
        <w:t>. This section contains descriptions of all model i</w:t>
      </w:r>
      <w:r w:rsidR="0041037A" w:rsidRPr="0081518F">
        <w:rPr>
          <w:sz w:val="20"/>
          <w:szCs w:val="18"/>
        </w:rPr>
        <w:t xml:space="preserve">nput </w:t>
      </w:r>
      <w:r w:rsidRPr="0081518F">
        <w:rPr>
          <w:sz w:val="20"/>
          <w:szCs w:val="18"/>
        </w:rPr>
        <w:t xml:space="preserve">and output </w:t>
      </w:r>
      <w:r w:rsidR="0041037A" w:rsidRPr="0081518F">
        <w:rPr>
          <w:sz w:val="20"/>
          <w:szCs w:val="18"/>
        </w:rPr>
        <w:t>file</w:t>
      </w:r>
      <w:r w:rsidRPr="0081518F">
        <w:rPr>
          <w:sz w:val="20"/>
          <w:szCs w:val="18"/>
        </w:rPr>
        <w:t xml:space="preserve">s. The format </w:t>
      </w:r>
      <w:r w:rsidR="007F5748">
        <w:rPr>
          <w:sz w:val="20"/>
          <w:szCs w:val="18"/>
        </w:rPr>
        <w:t xml:space="preserve">of each file </w:t>
      </w:r>
      <w:r w:rsidR="00B00DC3" w:rsidRPr="0081518F">
        <w:rPr>
          <w:sz w:val="20"/>
          <w:szCs w:val="18"/>
        </w:rPr>
        <w:t xml:space="preserve">is based on </w:t>
      </w:r>
      <w:r w:rsidR="007F5748">
        <w:rPr>
          <w:sz w:val="20"/>
          <w:szCs w:val="18"/>
        </w:rPr>
        <w:t xml:space="preserve">either (1) </w:t>
      </w:r>
      <w:r w:rsidRPr="0081518F">
        <w:rPr>
          <w:sz w:val="20"/>
          <w:szCs w:val="18"/>
        </w:rPr>
        <w:t xml:space="preserve">text input with fixed formatting or </w:t>
      </w:r>
      <w:r w:rsidR="007F5748">
        <w:rPr>
          <w:sz w:val="20"/>
          <w:szCs w:val="18"/>
        </w:rPr>
        <w:t xml:space="preserve">(2) </w:t>
      </w:r>
      <w:r w:rsidRPr="0081518F">
        <w:rPr>
          <w:sz w:val="20"/>
          <w:szCs w:val="18"/>
        </w:rPr>
        <w:t>comma delimited text</w:t>
      </w:r>
      <w:r w:rsidR="00B00DC3" w:rsidRPr="0081518F">
        <w:rPr>
          <w:sz w:val="20"/>
          <w:szCs w:val="18"/>
        </w:rPr>
        <w:t xml:space="preserve">. Output files are usually in comma </w:t>
      </w:r>
      <w:r w:rsidR="00D90772" w:rsidRPr="0081518F">
        <w:rPr>
          <w:sz w:val="20"/>
          <w:szCs w:val="18"/>
        </w:rPr>
        <w:t>delimited</w:t>
      </w:r>
      <w:r w:rsidR="00B00DC3" w:rsidRPr="0081518F">
        <w:rPr>
          <w:sz w:val="20"/>
          <w:szCs w:val="18"/>
        </w:rPr>
        <w:t xml:space="preserve"> format except for a few fixed format</w:t>
      </w:r>
      <w:r w:rsidR="00CD2F77">
        <w:rPr>
          <w:sz w:val="20"/>
          <w:szCs w:val="18"/>
        </w:rPr>
        <w:t xml:space="preserve"> output</w:t>
      </w:r>
      <w:r w:rsidR="00B00DC3" w:rsidRPr="0081518F">
        <w:rPr>
          <w:sz w:val="20"/>
          <w:szCs w:val="18"/>
        </w:rPr>
        <w:t xml:space="preserve"> text files. </w:t>
      </w:r>
      <w:r w:rsidR="0041037A" w:rsidRPr="0081518F">
        <w:rPr>
          <w:sz w:val="20"/>
          <w:szCs w:val="18"/>
        </w:rPr>
        <w:t xml:space="preserve">  </w:t>
      </w:r>
    </w:p>
    <w:p w14:paraId="42682366" w14:textId="04548C9E" w:rsidR="007F5748" w:rsidRDefault="007F5748" w:rsidP="00461329">
      <w:pPr>
        <w:pStyle w:val="BodyText"/>
        <w:rPr>
          <w:sz w:val="20"/>
          <w:szCs w:val="18"/>
        </w:rPr>
      </w:pPr>
      <w:r>
        <w:rPr>
          <w:sz w:val="20"/>
          <w:szCs w:val="18"/>
        </w:rPr>
        <w:t xml:space="preserve">For fixed format text file inputs, the </w:t>
      </w:r>
      <w:r w:rsidR="0041037A" w:rsidRPr="0081518F">
        <w:rPr>
          <w:sz w:val="20"/>
          <w:szCs w:val="18"/>
        </w:rPr>
        <w:t xml:space="preserve">input file begins with </w:t>
      </w:r>
      <w:r w:rsidR="00461329" w:rsidRPr="0081518F">
        <w:rPr>
          <w:sz w:val="20"/>
          <w:szCs w:val="18"/>
        </w:rPr>
        <w:t>three</w:t>
      </w:r>
      <w:r w:rsidR="0041037A" w:rsidRPr="0081518F">
        <w:rPr>
          <w:sz w:val="20"/>
          <w:szCs w:val="18"/>
        </w:rPr>
        <w:t xml:space="preserve"> lines used for file iden</w:t>
      </w:r>
      <w:r w:rsidR="0041037A" w:rsidRPr="0081518F">
        <w:rPr>
          <w:sz w:val="20"/>
          <w:szCs w:val="18"/>
        </w:rPr>
        <w:softHyphen/>
        <w:t>tifica</w:t>
      </w:r>
      <w:r w:rsidR="0041037A" w:rsidRPr="0081518F">
        <w:rPr>
          <w:sz w:val="20"/>
          <w:szCs w:val="18"/>
        </w:rPr>
        <w:softHyphen/>
        <w:t>tion</w:t>
      </w:r>
      <w:r w:rsidR="00461329" w:rsidRPr="0081518F">
        <w:rPr>
          <w:sz w:val="20"/>
          <w:szCs w:val="18"/>
        </w:rPr>
        <w:t xml:space="preserve"> or user notes </w:t>
      </w:r>
      <w:r w:rsidR="0041037A" w:rsidRPr="0081518F">
        <w:rPr>
          <w:sz w:val="20"/>
          <w:szCs w:val="18"/>
        </w:rPr>
        <w:t>that are ig</w:t>
      </w:r>
      <w:r w:rsidR="0041037A" w:rsidRPr="0081518F">
        <w:rPr>
          <w:sz w:val="20"/>
          <w:szCs w:val="18"/>
        </w:rPr>
        <w:softHyphen/>
        <w:t xml:space="preserve">nored by the program.  </w:t>
      </w:r>
      <w:r w:rsidR="00461329" w:rsidRPr="0081518F">
        <w:rPr>
          <w:sz w:val="20"/>
          <w:szCs w:val="18"/>
        </w:rPr>
        <w:t>The third line is often headers for the variables on the following line. The input file usually consists of groups of three lines - the first line is blank serving as a separator, the second line con</w:t>
      </w:r>
      <w:r w:rsidR="00461329" w:rsidRPr="0081518F">
        <w:rPr>
          <w:sz w:val="20"/>
          <w:szCs w:val="18"/>
        </w:rPr>
        <w:softHyphen/>
        <w:t>tains the card identifica</w:t>
      </w:r>
      <w:r w:rsidR="00461329" w:rsidRPr="0081518F">
        <w:rPr>
          <w:sz w:val="20"/>
          <w:szCs w:val="18"/>
        </w:rPr>
        <w:softHyphen/>
        <w:t>tion and the FORTRAN vari</w:t>
      </w:r>
      <w:r w:rsidR="00461329" w:rsidRPr="0081518F">
        <w:rPr>
          <w:sz w:val="20"/>
          <w:szCs w:val="18"/>
        </w:rPr>
        <w:softHyphen/>
        <w:t>able names as</w:t>
      </w:r>
      <w:r w:rsidR="00461329" w:rsidRPr="0081518F">
        <w:rPr>
          <w:sz w:val="20"/>
          <w:szCs w:val="18"/>
        </w:rPr>
        <w:softHyphen/>
        <w:t>sociat</w:t>
      </w:r>
      <w:r w:rsidR="00461329" w:rsidRPr="0081518F">
        <w:rPr>
          <w:sz w:val="20"/>
          <w:szCs w:val="18"/>
        </w:rPr>
        <w:softHyphen/>
        <w:t>ed with the input card, and the third line contains the input values.  For fixed format files, the FOR</w:t>
      </w:r>
      <w:r w:rsidR="00461329" w:rsidRPr="0081518F">
        <w:rPr>
          <w:sz w:val="20"/>
          <w:szCs w:val="18"/>
        </w:rPr>
        <w:softHyphen/>
        <w:t>TRAN names are right</w:t>
      </w:r>
      <w:ins w:id="17" w:author="Honnalore Steissberg" w:date="2021-08-20T11:37:00Z">
        <w:r w:rsidR="000D5AA2">
          <w:rPr>
            <w:sz w:val="20"/>
            <w:szCs w:val="18"/>
          </w:rPr>
          <w:t>-</w:t>
        </w:r>
      </w:ins>
      <w:del w:id="18" w:author="Honnalore Steissberg" w:date="2021-08-20T11:36:00Z">
        <w:r w:rsidR="00461329" w:rsidRPr="0081518F" w:rsidDel="000D5AA2">
          <w:rPr>
            <w:sz w:val="20"/>
            <w:szCs w:val="18"/>
          </w:rPr>
          <w:delText xml:space="preserve"> </w:delText>
        </w:r>
      </w:del>
      <w:r w:rsidR="00461329" w:rsidRPr="0081518F">
        <w:rPr>
          <w:sz w:val="20"/>
          <w:szCs w:val="18"/>
        </w:rPr>
        <w:t>justified according to the field widths asso</w:t>
      </w:r>
      <w:r w:rsidR="00461329" w:rsidRPr="0081518F">
        <w:rPr>
          <w:sz w:val="20"/>
          <w:szCs w:val="18"/>
        </w:rPr>
        <w:softHyphen/>
        <w:t>ciated with the input vari</w:t>
      </w:r>
      <w:r w:rsidR="00461329" w:rsidRPr="0081518F">
        <w:rPr>
          <w:sz w:val="20"/>
          <w:szCs w:val="18"/>
        </w:rPr>
        <w:softHyphen/>
        <w:t>able.  There are 10 input fields associ</w:t>
      </w:r>
      <w:r w:rsidR="00461329" w:rsidRPr="0081518F">
        <w:rPr>
          <w:sz w:val="20"/>
          <w:szCs w:val="18"/>
        </w:rPr>
        <w:softHyphen/>
        <w:t>ated with each card</w:t>
      </w:r>
      <w:ins w:id="19" w:author="Honnalore Steissberg" w:date="2021-07-26T16:59:00Z">
        <w:r w:rsidR="001D149B">
          <w:rPr>
            <w:sz w:val="20"/>
            <w:szCs w:val="18"/>
          </w:rPr>
          <w:t>,</w:t>
        </w:r>
      </w:ins>
      <w:r w:rsidR="00461329" w:rsidRPr="0081518F">
        <w:rPr>
          <w:sz w:val="20"/>
          <w:szCs w:val="18"/>
        </w:rPr>
        <w:t xml:space="preserve"> although the first field is not used in several of the input files.  Each field has a length of eight charac</w:t>
      </w:r>
      <w:r w:rsidR="00461329" w:rsidRPr="0081518F">
        <w:rPr>
          <w:sz w:val="20"/>
          <w:szCs w:val="18"/>
        </w:rPr>
        <w:softHyphen/>
        <w:t xml:space="preserve">ters. </w:t>
      </w:r>
    </w:p>
    <w:p w14:paraId="101B07B6" w14:textId="76F72DC4" w:rsidR="00461329" w:rsidRPr="0081518F" w:rsidRDefault="00461329" w:rsidP="00461329">
      <w:pPr>
        <w:pStyle w:val="BodyText"/>
        <w:rPr>
          <w:sz w:val="20"/>
          <w:szCs w:val="18"/>
        </w:rPr>
      </w:pPr>
      <w:r w:rsidRPr="0081518F">
        <w:rPr>
          <w:sz w:val="20"/>
          <w:szCs w:val="18"/>
        </w:rPr>
        <w:t xml:space="preserve">For comma delimited input files, there are no restrictions on variable </w:t>
      </w:r>
      <w:r w:rsidR="007F5748">
        <w:rPr>
          <w:sz w:val="20"/>
          <w:szCs w:val="18"/>
        </w:rPr>
        <w:t>field</w:t>
      </w:r>
      <w:r w:rsidRPr="0081518F">
        <w:rPr>
          <w:sz w:val="20"/>
          <w:szCs w:val="18"/>
        </w:rPr>
        <w:t xml:space="preserve"> size or in the number of columns or fields associated with an input variable.</w:t>
      </w:r>
    </w:p>
    <w:p w14:paraId="78039CDE" w14:textId="77777777" w:rsidR="0041037A" w:rsidRPr="00B7030B" w:rsidRDefault="0041037A" w:rsidP="002E5E94">
      <w:pPr>
        <w:pStyle w:val="Heading2"/>
        <w:spacing w:after="240"/>
        <w:rPr>
          <w:rFonts w:asciiTheme="minorHAnsi" w:hAnsiTheme="minorHAnsi"/>
        </w:rPr>
      </w:pPr>
      <w:bookmarkStart w:id="20" w:name="_Toc41047636"/>
      <w:r w:rsidRPr="00B7030B">
        <w:rPr>
          <w:rFonts w:asciiTheme="minorHAnsi" w:hAnsiTheme="minorHAnsi"/>
        </w:rPr>
        <w:t>Input Files</w:t>
      </w:r>
      <w:bookmarkEnd w:id="20"/>
    </w:p>
    <w:p w14:paraId="3DA5E2FD" w14:textId="77777777" w:rsidR="0041037A" w:rsidRPr="00B7030B" w:rsidRDefault="0041037A">
      <w:pPr>
        <w:pStyle w:val="Heading3"/>
        <w:rPr>
          <w:rFonts w:asciiTheme="minorHAnsi" w:hAnsiTheme="minorHAnsi"/>
        </w:rPr>
      </w:pPr>
      <w:bookmarkStart w:id="21" w:name="control_file"/>
      <w:bookmarkStart w:id="22" w:name="_Control_File"/>
      <w:bookmarkStart w:id="23" w:name="_Toc41047637"/>
      <w:bookmarkEnd w:id="21"/>
      <w:bookmarkEnd w:id="22"/>
      <w:r w:rsidRPr="00B7030B">
        <w:rPr>
          <w:rFonts w:asciiTheme="minorHAnsi" w:hAnsiTheme="minorHAnsi"/>
        </w:rPr>
        <w:t>Control File</w:t>
      </w:r>
      <w:r w:rsidR="002E5E94">
        <w:rPr>
          <w:rFonts w:asciiTheme="minorHAnsi" w:hAnsiTheme="minorHAnsi"/>
        </w:rPr>
        <w:t>: w2_con.npt</w:t>
      </w:r>
      <w:bookmarkEnd w:id="23"/>
    </w:p>
    <w:p w14:paraId="2001E4F2" w14:textId="01EB8915" w:rsidR="0041037A" w:rsidRPr="0081518F" w:rsidRDefault="0041037A">
      <w:pPr>
        <w:pStyle w:val="BodyText"/>
        <w:rPr>
          <w:sz w:val="20"/>
          <w:szCs w:val="18"/>
        </w:rPr>
      </w:pPr>
      <w:r w:rsidRPr="0081518F">
        <w:rPr>
          <w:sz w:val="20"/>
          <w:szCs w:val="18"/>
        </w:rPr>
        <w:t>The control file [</w:t>
      </w:r>
      <w:r w:rsidRPr="0081518F">
        <w:rPr>
          <w:rFonts w:cs="Arial"/>
          <w:sz w:val="20"/>
          <w:szCs w:val="18"/>
        </w:rPr>
        <w:t>CONFN</w:t>
      </w:r>
      <w:r w:rsidRPr="0081518F">
        <w:rPr>
          <w:sz w:val="20"/>
          <w:szCs w:val="18"/>
        </w:rPr>
        <w:t xml:space="preserve">] contains the variables used to run the model.  There are no optional cards in the control file - each card is </w:t>
      </w:r>
      <w:r w:rsidRPr="0081518F">
        <w:rPr>
          <w:b/>
          <w:bCs/>
          <w:i/>
          <w:iCs/>
          <w:sz w:val="20"/>
          <w:szCs w:val="18"/>
        </w:rPr>
        <w:t>required</w:t>
      </w:r>
      <w:ins w:id="24" w:author="Honnalore Steissberg" w:date="2021-07-26T17:14:00Z">
        <w:r w:rsidR="001D149B">
          <w:rPr>
            <w:b/>
            <w:bCs/>
            <w:sz w:val="20"/>
            <w:szCs w:val="18"/>
          </w:rPr>
          <w:t>,</w:t>
        </w:r>
      </w:ins>
      <w:r w:rsidRPr="0081518F">
        <w:rPr>
          <w:sz w:val="20"/>
          <w:szCs w:val="18"/>
        </w:rPr>
        <w:t xml:space="preserve"> although there may be either zero or no values as</w:t>
      </w:r>
      <w:r w:rsidRPr="0081518F">
        <w:rPr>
          <w:sz w:val="20"/>
          <w:szCs w:val="18"/>
        </w:rPr>
        <w:softHyphen/>
        <w:t>sociated with the card.  The following pages contain a descrip</w:t>
      </w:r>
      <w:r w:rsidRPr="0081518F">
        <w:rPr>
          <w:sz w:val="20"/>
          <w:szCs w:val="18"/>
        </w:rPr>
        <w:softHyphen/>
        <w:t xml:space="preserve">tion of each card.  </w:t>
      </w:r>
      <w:r w:rsidRPr="0081518F">
        <w:rPr>
          <w:b/>
          <w:bCs/>
          <w:i/>
          <w:iCs/>
          <w:sz w:val="20"/>
          <w:szCs w:val="18"/>
        </w:rPr>
        <w:t>All charac</w:t>
      </w:r>
      <w:r w:rsidRPr="0081518F">
        <w:rPr>
          <w:b/>
          <w:bCs/>
          <w:i/>
          <w:iCs/>
          <w:sz w:val="20"/>
          <w:szCs w:val="18"/>
        </w:rPr>
        <w:softHyphen/>
        <w:t>ter inputs must be capital</w:t>
      </w:r>
      <w:r w:rsidRPr="0081518F">
        <w:rPr>
          <w:b/>
          <w:bCs/>
          <w:i/>
          <w:iCs/>
          <w:sz w:val="20"/>
          <w:szCs w:val="18"/>
        </w:rPr>
        <w:softHyphen/>
        <w:t>ized except the TITLE cards</w:t>
      </w:r>
      <w:r w:rsidRPr="0081518F">
        <w:rPr>
          <w:sz w:val="20"/>
          <w:szCs w:val="18"/>
        </w:rPr>
        <w:t xml:space="preserve"> </w:t>
      </w:r>
      <w:r w:rsidRPr="0081518F">
        <w:rPr>
          <w:b/>
          <w:bCs/>
          <w:i/>
          <w:iCs/>
          <w:sz w:val="20"/>
          <w:szCs w:val="18"/>
        </w:rPr>
        <w:t>and input/output filenames</w:t>
      </w:r>
      <w:r w:rsidRPr="0081518F">
        <w:rPr>
          <w:i/>
          <w:iCs/>
          <w:sz w:val="20"/>
          <w:szCs w:val="18"/>
        </w:rPr>
        <w:t xml:space="preserve"> </w:t>
      </w:r>
      <w:r w:rsidRPr="0081518F">
        <w:rPr>
          <w:sz w:val="20"/>
          <w:szCs w:val="18"/>
        </w:rPr>
        <w:t>or the variable will take on the default value.  An exam</w:t>
      </w:r>
      <w:r w:rsidRPr="0081518F">
        <w:rPr>
          <w:sz w:val="20"/>
          <w:szCs w:val="18"/>
        </w:rPr>
        <w:softHyphen/>
        <w:t>ple of a por</w:t>
      </w:r>
      <w:r w:rsidRPr="0081518F">
        <w:rPr>
          <w:sz w:val="20"/>
          <w:szCs w:val="18"/>
        </w:rPr>
        <w:softHyphen/>
        <w:t>tion of a control file is given with each card descrip</w:t>
      </w:r>
      <w:r w:rsidRPr="0081518F">
        <w:rPr>
          <w:sz w:val="20"/>
          <w:szCs w:val="18"/>
        </w:rPr>
        <w:softHyphen/>
        <w:t>tion and a complete control file is given at the end of the control file description.  Hyperlinks to related input cards are included at the bottom of each card description.</w:t>
      </w:r>
    </w:p>
    <w:p w14:paraId="03B8D403" w14:textId="77777777" w:rsidR="00461329" w:rsidRPr="0081518F" w:rsidRDefault="00461329" w:rsidP="00461329">
      <w:pPr>
        <w:pStyle w:val="BodyText"/>
        <w:rPr>
          <w:sz w:val="20"/>
          <w:szCs w:val="18"/>
        </w:rPr>
      </w:pPr>
      <w:r w:rsidRPr="0081518F">
        <w:rPr>
          <w:sz w:val="20"/>
          <w:szCs w:val="18"/>
        </w:rPr>
        <w:t>Note that the control file has an identi</w:t>
      </w:r>
      <w:r w:rsidRPr="0081518F">
        <w:rPr>
          <w:sz w:val="20"/>
          <w:szCs w:val="18"/>
        </w:rPr>
        <w:softHyphen/>
        <w:t xml:space="preserve">fier card that is only checked by the pre-processor code.  </w:t>
      </w:r>
    </w:p>
    <w:p w14:paraId="64AA1E20" w14:textId="77777777" w:rsidR="00461329" w:rsidRPr="0081518F" w:rsidRDefault="00461329">
      <w:pPr>
        <w:pStyle w:val="BodyText2"/>
        <w:rPr>
          <w:sz w:val="20"/>
          <w:szCs w:val="18"/>
        </w:rPr>
        <w:sectPr w:rsidR="00461329" w:rsidRPr="0081518F" w:rsidSect="000D3540">
          <w:headerReference w:type="default" r:id="rId22"/>
          <w:footerReference w:type="even" r:id="rId23"/>
          <w:footerReference w:type="default" r:id="rId24"/>
          <w:headerReference w:type="first" r:id="rId25"/>
          <w:footerReference w:type="first" r:id="rId26"/>
          <w:endnotePr>
            <w:numFmt w:val="decimal"/>
          </w:endnotePr>
          <w:pgSz w:w="12240" w:h="15840" w:code="1"/>
          <w:pgMar w:top="1728" w:right="1440" w:bottom="1728" w:left="2160" w:header="1008" w:footer="1008" w:gutter="0"/>
          <w:paperSrc w:first="100" w:other="100"/>
          <w:pgNumType w:start="1"/>
          <w:cols w:space="720"/>
          <w:noEndnote/>
          <w:titlePg/>
        </w:sectPr>
      </w:pPr>
    </w:p>
    <w:p w14:paraId="6D52A3D0" w14:textId="77777777" w:rsidR="0041037A" w:rsidRPr="00B7030B" w:rsidRDefault="0041037A" w:rsidP="00A75F67">
      <w:pPr>
        <w:pStyle w:val="Heading4"/>
      </w:pPr>
      <w:bookmarkStart w:id="25" w:name="title"/>
      <w:bookmarkStart w:id="26" w:name="_Toc41047638"/>
      <w:bookmarkEnd w:id="25"/>
      <w:r w:rsidRPr="00B7030B">
        <w:lastRenderedPageBreak/>
        <w:t>Title (TITLE C)</w:t>
      </w:r>
      <w:bookmarkEnd w:id="26"/>
    </w:p>
    <w:p w14:paraId="16635BE0" w14:textId="77777777" w:rsidR="0041037A" w:rsidRPr="00B7030B" w:rsidRDefault="00FA1B19">
      <w:pPr>
        <w:pStyle w:val="Fields1"/>
        <w:rPr>
          <w:rFonts w:asciiTheme="minorHAnsi" w:hAnsiTheme="minorHAnsi"/>
        </w:rPr>
      </w:pPr>
      <w:r w:rsidRPr="00B7030B">
        <w:rPr>
          <w:rFonts w:asciiTheme="minorHAnsi" w:hAnsiTheme="minorHAnsi"/>
        </w:rPr>
        <w:fldChar w:fldCharType="begin"/>
      </w:r>
      <w:r w:rsidR="0041037A" w:rsidRPr="00B7030B">
        <w:rPr>
          <w:rFonts w:asciiTheme="minorHAnsi" w:hAnsiTheme="minorHAnsi"/>
        </w:rPr>
        <w:instrText>tc \l3 "Grid Dimensions (GRID)</w:instrText>
      </w:r>
      <w:r w:rsidRPr="00B7030B">
        <w:rPr>
          <w:rFonts w:asciiTheme="minorHAnsi" w:hAnsiTheme="minorHAnsi"/>
        </w:rPr>
        <w:fldChar w:fldCharType="end"/>
      </w:r>
      <w:r w:rsidRPr="00B7030B">
        <w:rPr>
          <w:rFonts w:asciiTheme="minorHAnsi" w:hAnsiTheme="minorHAnsi"/>
        </w:rPr>
        <w:fldChar w:fldCharType="begin"/>
      </w:r>
      <w:r w:rsidR="0041037A" w:rsidRPr="00B7030B">
        <w:rPr>
          <w:rFonts w:asciiTheme="minorHAnsi" w:hAnsiTheme="minorHAnsi"/>
        </w:rPr>
        <w:instrText>ADVANCE \d21</w:instrText>
      </w:r>
      <w:r w:rsidRPr="00B7030B">
        <w:rPr>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CC856D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CB89EB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TITLE</w:t>
      </w:r>
      <w:r w:rsidRPr="00B7030B">
        <w:rPr>
          <w:rFonts w:asciiTheme="minorHAnsi" w:hAnsiTheme="minorHAnsi"/>
        </w:rPr>
        <w:tab/>
        <w:t>Character</w:t>
      </w:r>
      <w:r w:rsidRPr="00B7030B">
        <w:rPr>
          <w:rFonts w:asciiTheme="minorHAnsi" w:hAnsiTheme="minorHAnsi"/>
        </w:rPr>
        <w:tab/>
        <w:t>Text for identification of simu</w:t>
      </w:r>
      <w:r w:rsidRPr="00B7030B">
        <w:rPr>
          <w:rFonts w:asciiTheme="minorHAnsi" w:hAnsiTheme="minorHAnsi"/>
        </w:rPr>
        <w:softHyphen/>
        <w:t>la</w:t>
      </w:r>
      <w:r w:rsidRPr="00B7030B">
        <w:rPr>
          <w:rFonts w:asciiTheme="minorHAnsi" w:hAnsiTheme="minorHAnsi"/>
        </w:rPr>
        <w:softHyphen/>
        <w:t>tion</w:t>
      </w:r>
    </w:p>
    <w:p w14:paraId="41ACE0D1" w14:textId="77777777" w:rsidR="0041037A" w:rsidRPr="00B7030B" w:rsidRDefault="0041037A">
      <w:pPr>
        <w:pStyle w:val="BodyText2"/>
      </w:pPr>
    </w:p>
    <w:p w14:paraId="203976B6" w14:textId="23624FB5" w:rsidR="0041037A" w:rsidRPr="00B7030B" w:rsidRDefault="00C86789">
      <w:pPr>
        <w:pStyle w:val="BodyText"/>
        <w:rPr>
          <w:noProof/>
        </w:rPr>
      </w:pPr>
      <w:r w:rsidRPr="0081518F">
        <w:rPr>
          <w:noProof/>
          <w:sz w:val="20"/>
          <w:szCs w:val="18"/>
        </w:rPr>
        <mc:AlternateContent>
          <mc:Choice Requires="wps">
            <w:drawing>
              <wp:anchor distT="91440" distB="91440" distL="114300" distR="114300" simplePos="0" relativeHeight="251730432" behindDoc="1" locked="0" layoutInCell="1" allowOverlap="1" wp14:anchorId="33FE7F70" wp14:editId="456BAEE6">
                <wp:simplePos x="0" y="0"/>
                <wp:positionH relativeFrom="margin">
                  <wp:posOffset>2446020</wp:posOffset>
                </wp:positionH>
                <wp:positionV relativeFrom="paragraph">
                  <wp:posOffset>4445</wp:posOffset>
                </wp:positionV>
                <wp:extent cx="3474720" cy="1403985"/>
                <wp:effectExtent l="0" t="0" r="10160" b="23495"/>
                <wp:wrapTight wrapText="bothSides">
                  <wp:wrapPolygon edited="0">
                    <wp:start x="0" y="0"/>
                    <wp:lineTo x="0" y="21673"/>
                    <wp:lineTo x="21540" y="21673"/>
                    <wp:lineTo x="21540"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5B7797E7" w14:textId="77777777" w:rsidR="008A5A8D" w:rsidRDefault="008A5A8D" w:rsidP="00C8678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This text only writes output to the SNP file and hence is very limited in its usefulness. </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33FE7F70" id="_x0000_t202" coordsize="21600,21600" o:spt="202" path="m,l,21600r21600,l21600,xe">
                <v:stroke joinstyle="miter"/>
                <v:path gradientshapeok="t" o:connecttype="rect"/>
              </v:shapetype>
              <v:shape id="Text Box 2" o:spid="_x0000_s1026" type="#_x0000_t202" style="position:absolute;left:0;text-align:left;margin-left:192.6pt;margin-top:.35pt;width:273.6pt;height:110.55pt;z-index:-251586048;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" filled="f" strokecolor="#4f81bd [3204]">
                <v:textbox style="mso-fit-shape-to-text:t">
                  <w:txbxContent>
                    <w:p w14:paraId="5B7797E7" w14:textId="77777777" w:rsidR="008A5A8D" w:rsidRDefault="008A5A8D" w:rsidP="00C8678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This text only writes output to the SNP file and hence is very limited in its usefulness. </w:t>
                      </w:r>
                    </w:p>
                  </w:txbxContent>
                </v:textbox>
                <w10:wrap type="tight" anchorx="margin"/>
              </v:shape>
            </w:pict>
          </mc:Fallback>
        </mc:AlternateContent>
      </w:r>
      <w:r w:rsidR="0041037A" w:rsidRPr="0081518F">
        <w:rPr>
          <w:noProof/>
          <w:sz w:val="20"/>
          <w:szCs w:val="18"/>
        </w:rPr>
        <w:t xml:space="preserve">There are 10 title cards for </w:t>
      </w:r>
      <w:del w:id="27" w:author="Honnalore Steissberg" w:date="2021-07-26T17:20:00Z">
        <w:r w:rsidR="0041037A" w:rsidRPr="0081518F" w:rsidDel="001D149B">
          <w:rPr>
            <w:noProof/>
            <w:sz w:val="20"/>
            <w:szCs w:val="18"/>
          </w:rPr>
          <w:delText xml:space="preserve">each </w:delText>
        </w:r>
      </w:del>
      <w:ins w:id="28" w:author="Honnalore Steissberg" w:date="2021-07-26T17:20:00Z">
        <w:r w:rsidR="001D149B">
          <w:rPr>
            <w:noProof/>
            <w:sz w:val="20"/>
            <w:szCs w:val="18"/>
          </w:rPr>
          <w:t xml:space="preserve">which </w:t>
        </w:r>
      </w:ins>
      <w:r w:rsidR="0041037A" w:rsidRPr="0081518F">
        <w:rPr>
          <w:noProof/>
          <w:sz w:val="20"/>
          <w:szCs w:val="18"/>
        </w:rPr>
        <w:t xml:space="preserve">a simulation </w:t>
      </w:r>
      <w:del w:id="29" w:author="Honnalore Steissberg" w:date="2021-07-26T17:20:00Z">
        <w:r w:rsidR="0041037A" w:rsidRPr="0081518F" w:rsidDel="001D149B">
          <w:rPr>
            <w:noProof/>
            <w:sz w:val="20"/>
            <w:szCs w:val="18"/>
          </w:rPr>
          <w:delText xml:space="preserve">that </w:delText>
        </w:r>
      </w:del>
      <w:r w:rsidR="0041037A" w:rsidRPr="0081518F">
        <w:rPr>
          <w:noProof/>
          <w:sz w:val="20"/>
          <w:szCs w:val="18"/>
        </w:rPr>
        <w:t>can be used to identify various types of out</w:t>
      </w:r>
      <w:r w:rsidR="0041037A" w:rsidRPr="0081518F">
        <w:rPr>
          <w:noProof/>
          <w:sz w:val="20"/>
          <w:szCs w:val="18"/>
        </w:rPr>
        <w:softHyphen/>
        <w:t>put.  Each line may con</w:t>
      </w:r>
      <w:r w:rsidR="0041037A" w:rsidRPr="0081518F">
        <w:rPr>
          <w:noProof/>
          <w:sz w:val="20"/>
          <w:szCs w:val="18"/>
        </w:rPr>
        <w:softHyphen/>
        <w:t>tain up to 72 charac</w:t>
      </w:r>
      <w:r w:rsidR="0041037A" w:rsidRPr="0081518F">
        <w:rPr>
          <w:noProof/>
          <w:sz w:val="20"/>
          <w:szCs w:val="18"/>
        </w:rPr>
        <w:softHyphen/>
        <w:t>ters of text.  Title cards appear in every output file except for the restart file.  Uses for the title cards include identifying the simulation, the simulation time frame, the date the simu</w:t>
      </w:r>
      <w:r w:rsidR="0041037A" w:rsidRPr="0081518F">
        <w:rPr>
          <w:noProof/>
          <w:sz w:val="20"/>
          <w:szCs w:val="18"/>
        </w:rPr>
        <w:softHyphen/>
        <w:t>la</w:t>
      </w:r>
      <w:r w:rsidR="0041037A" w:rsidRPr="0081518F">
        <w:rPr>
          <w:noProof/>
          <w:sz w:val="20"/>
          <w:szCs w:val="18"/>
        </w:rPr>
        <w:softHyphen/>
        <w:t xml:space="preserve">tion was run, and other information specific to the simulation.  </w:t>
      </w:r>
      <w:del w:id="30" w:author="Honnalore Steissberg" w:date="2021-07-26T17:21:00Z">
        <w:r w:rsidR="0041037A" w:rsidRPr="0081518F" w:rsidDel="001D149B">
          <w:rPr>
            <w:noProof/>
            <w:sz w:val="20"/>
            <w:szCs w:val="18"/>
          </w:rPr>
          <w:delText xml:space="preserve">A few words of wisdom - </w:delText>
        </w:r>
      </w:del>
      <w:ins w:id="31" w:author="Honnalore Steissberg" w:date="2021-07-26T17:21:00Z">
        <w:r w:rsidR="001D149B">
          <w:rPr>
            <w:noProof/>
            <w:sz w:val="20"/>
            <w:szCs w:val="18"/>
          </w:rPr>
          <w:t>T</w:t>
        </w:r>
      </w:ins>
      <w:del w:id="32" w:author="Honnalore Steissberg" w:date="2021-07-26T17:21:00Z">
        <w:r w:rsidR="0041037A" w:rsidRPr="0081518F" w:rsidDel="001D149B">
          <w:rPr>
            <w:noProof/>
            <w:sz w:val="20"/>
            <w:szCs w:val="18"/>
          </w:rPr>
          <w:delText>t</w:delText>
        </w:r>
      </w:del>
      <w:r w:rsidR="0041037A" w:rsidRPr="0081518F">
        <w:rPr>
          <w:noProof/>
          <w:sz w:val="20"/>
          <w:szCs w:val="18"/>
        </w:rPr>
        <w:t xml:space="preserve">he user </w:t>
      </w:r>
      <w:del w:id="33" w:author="Honnalore Steissberg" w:date="2021-07-26T17:21:00Z">
        <w:r w:rsidR="0041037A" w:rsidRPr="0081518F" w:rsidDel="001D149B">
          <w:rPr>
            <w:noProof/>
            <w:sz w:val="20"/>
            <w:szCs w:val="18"/>
          </w:rPr>
          <w:delText xml:space="preserve">should </w:delText>
        </w:r>
      </w:del>
      <w:ins w:id="34" w:author="Honnalore Steissberg" w:date="2021-07-26T17:21:00Z">
        <w:r w:rsidR="001D149B">
          <w:rPr>
            <w:noProof/>
            <w:sz w:val="20"/>
            <w:szCs w:val="18"/>
          </w:rPr>
          <w:t>must</w:t>
        </w:r>
        <w:r w:rsidR="001D149B" w:rsidRPr="0081518F">
          <w:rPr>
            <w:noProof/>
            <w:sz w:val="20"/>
            <w:szCs w:val="18"/>
          </w:rPr>
          <w:t xml:space="preserve"> </w:t>
        </w:r>
      </w:ins>
      <w:r w:rsidR="0041037A" w:rsidRPr="0081518F">
        <w:rPr>
          <w:noProof/>
          <w:sz w:val="20"/>
          <w:szCs w:val="18"/>
        </w:rPr>
        <w:t>be con</w:t>
      </w:r>
      <w:r w:rsidR="0041037A" w:rsidRPr="0081518F">
        <w:rPr>
          <w:noProof/>
          <w:sz w:val="20"/>
          <w:szCs w:val="18"/>
        </w:rPr>
        <w:softHyphen/>
        <w:t xml:space="preserve">scientious </w:t>
      </w:r>
      <w:ins w:id="35" w:author="Honnalore Steissberg" w:date="2021-07-26T17:22:00Z">
        <w:r w:rsidR="001D149B">
          <w:rPr>
            <w:noProof/>
            <w:sz w:val="20"/>
            <w:szCs w:val="18"/>
          </w:rPr>
          <w:t>in</w:t>
        </w:r>
      </w:ins>
      <w:del w:id="36" w:author="Honnalore Steissberg" w:date="2021-07-26T17:21:00Z">
        <w:r w:rsidR="0041037A" w:rsidRPr="0081518F" w:rsidDel="001D149B">
          <w:rPr>
            <w:noProof/>
            <w:sz w:val="20"/>
            <w:szCs w:val="18"/>
          </w:rPr>
          <w:delText>in</w:delText>
        </w:r>
      </w:del>
      <w:r w:rsidR="0041037A" w:rsidRPr="0081518F">
        <w:rPr>
          <w:noProof/>
          <w:sz w:val="20"/>
          <w:szCs w:val="18"/>
        </w:rPr>
        <w:t xml:space="preserve"> updating the title cards for each simula</w:t>
      </w:r>
      <w:r w:rsidR="0041037A" w:rsidRPr="0081518F">
        <w:rPr>
          <w:noProof/>
          <w:sz w:val="20"/>
          <w:szCs w:val="18"/>
        </w:rPr>
        <w:softHyphen/>
        <w:t>tion.</w:t>
      </w:r>
    </w:p>
    <w:p w14:paraId="578BF437" w14:textId="77777777" w:rsidR="0041037A" w:rsidRPr="00B7030B" w:rsidRDefault="0041037A">
      <w:pPr>
        <w:pStyle w:val="Example1"/>
        <w:rPr>
          <w:rFonts w:asciiTheme="minorHAnsi" w:hAnsiTheme="minorHAnsi"/>
        </w:rPr>
      </w:pPr>
      <w:r w:rsidRPr="00B7030B">
        <w:rPr>
          <w:rFonts w:asciiTheme="minorHAnsi" w:hAnsiTheme="minorHAnsi"/>
        </w:rPr>
        <w:t>Example</w:t>
      </w:r>
    </w:p>
    <w:p w14:paraId="2F24C27D" w14:textId="77777777" w:rsidR="0041037A" w:rsidRPr="00487FC9" w:rsidRDefault="0041037A">
      <w:pPr>
        <w:pStyle w:val="Examplebody"/>
      </w:pPr>
      <w:r w:rsidRPr="00487FC9">
        <w:t>TITLE C ..............................TITLE.....................................</w:t>
      </w:r>
    </w:p>
    <w:p w14:paraId="30460D74" w14:textId="77777777" w:rsidR="0041037A" w:rsidRPr="00487FC9" w:rsidRDefault="0041037A">
      <w:pPr>
        <w:pStyle w:val="Examplebody"/>
      </w:pPr>
      <w:r w:rsidRPr="00487FC9">
        <w:t xml:space="preserve">Card </w:t>
      </w:r>
      <w:proofErr w:type="gramStart"/>
      <w:r w:rsidRPr="00487FC9">
        <w:t>1  Version</w:t>
      </w:r>
      <w:proofErr w:type="gramEnd"/>
      <w:r w:rsidRPr="00487FC9">
        <w:t xml:space="preserve"> </w:t>
      </w:r>
      <w:r w:rsidR="008E155C">
        <w:t>4</w:t>
      </w:r>
      <w:r w:rsidRPr="00487FC9">
        <w:t xml:space="preserve"> Example Model</w:t>
      </w:r>
    </w:p>
    <w:p w14:paraId="0A7EDF07" w14:textId="77777777" w:rsidR="0041037A" w:rsidRPr="00487FC9" w:rsidRDefault="0041037A">
      <w:pPr>
        <w:pStyle w:val="Examplebody"/>
      </w:pPr>
      <w:r w:rsidRPr="00487FC9">
        <w:t xml:space="preserve">Card </w:t>
      </w:r>
      <w:proofErr w:type="gramStart"/>
      <w:r w:rsidRPr="00487FC9">
        <w:t>2  PSU</w:t>
      </w:r>
      <w:proofErr w:type="gramEnd"/>
      <w:r w:rsidRPr="00487FC9">
        <w:t xml:space="preserve"> CE</w:t>
      </w:r>
      <w:r w:rsidRPr="00487FC9">
        <w:noBreakHyphen/>
        <w:t>QUAL</w:t>
      </w:r>
      <w:r w:rsidRPr="00487FC9">
        <w:noBreakHyphen/>
        <w:t>W2 Workshop Problem</w:t>
      </w:r>
    </w:p>
    <w:p w14:paraId="403ED8C0" w14:textId="77777777" w:rsidR="0041037A" w:rsidRPr="00487FC9" w:rsidRDefault="0041037A">
      <w:pPr>
        <w:pStyle w:val="Examplebody"/>
      </w:pPr>
      <w:r w:rsidRPr="00487FC9">
        <w:t xml:space="preserve">Card </w:t>
      </w:r>
      <w:proofErr w:type="gramStart"/>
      <w:r w:rsidRPr="00487FC9">
        <w:t>3  River</w:t>
      </w:r>
      <w:proofErr w:type="gramEnd"/>
      <w:r w:rsidRPr="00487FC9">
        <w:t xml:space="preserve"> with 2 branches</w:t>
      </w:r>
    </w:p>
    <w:p w14:paraId="460E02FC" w14:textId="77777777" w:rsidR="0041037A" w:rsidRPr="00487FC9" w:rsidRDefault="0041037A">
      <w:pPr>
        <w:pStyle w:val="Examplebody"/>
      </w:pPr>
      <w:r w:rsidRPr="00487FC9">
        <w:t xml:space="preserve">Card </w:t>
      </w:r>
      <w:proofErr w:type="gramStart"/>
      <w:r w:rsidRPr="00487FC9">
        <w:t>4  Reservoir</w:t>
      </w:r>
      <w:proofErr w:type="gramEnd"/>
    </w:p>
    <w:p w14:paraId="22955118" w14:textId="77777777" w:rsidR="0041037A" w:rsidRPr="00487FC9" w:rsidRDefault="0041037A">
      <w:pPr>
        <w:pStyle w:val="Examplebody"/>
      </w:pPr>
      <w:r w:rsidRPr="00487FC9">
        <w:t xml:space="preserve">Card </w:t>
      </w:r>
      <w:proofErr w:type="gramStart"/>
      <w:r w:rsidRPr="00487FC9">
        <w:t>5  Estuary</w:t>
      </w:r>
      <w:proofErr w:type="gramEnd"/>
    </w:p>
    <w:p w14:paraId="5554CD80" w14:textId="77777777" w:rsidR="0041037A" w:rsidRPr="00487FC9" w:rsidRDefault="0041037A">
      <w:pPr>
        <w:pStyle w:val="Examplebody"/>
      </w:pPr>
      <w:r w:rsidRPr="00487FC9">
        <w:t xml:space="preserve">Card </w:t>
      </w:r>
      <w:proofErr w:type="gramStart"/>
      <w:r w:rsidRPr="00487FC9">
        <w:t>6  River</w:t>
      </w:r>
      <w:proofErr w:type="gramEnd"/>
      <w:r w:rsidRPr="00487FC9">
        <w:t xml:space="preserve"> Sloping Channels 2 Branches</w:t>
      </w:r>
    </w:p>
    <w:p w14:paraId="315C81CA" w14:textId="77777777" w:rsidR="0041037A" w:rsidRPr="00487FC9" w:rsidRDefault="0041037A">
      <w:pPr>
        <w:pStyle w:val="Examplebody"/>
      </w:pPr>
      <w:r w:rsidRPr="00487FC9">
        <w:t xml:space="preserve">Card </w:t>
      </w:r>
      <w:proofErr w:type="gramStart"/>
      <w:r w:rsidRPr="00487FC9">
        <w:t>7  Temperature</w:t>
      </w:r>
      <w:proofErr w:type="gramEnd"/>
      <w:r w:rsidRPr="00487FC9">
        <w:t xml:space="preserve"> Mitigation Problem</w:t>
      </w:r>
    </w:p>
    <w:p w14:paraId="44EBF780" w14:textId="77777777" w:rsidR="0041037A" w:rsidRPr="00487FC9" w:rsidRDefault="0041037A">
      <w:pPr>
        <w:pStyle w:val="Examplebody"/>
      </w:pPr>
      <w:r w:rsidRPr="00487FC9">
        <w:t xml:space="preserve">Card </w:t>
      </w:r>
      <w:proofErr w:type="gramStart"/>
      <w:r w:rsidRPr="00487FC9">
        <w:t>8  Temperature</w:t>
      </w:r>
      <w:proofErr w:type="gramEnd"/>
      <w:r w:rsidRPr="00487FC9">
        <w:t xml:space="preserve"> and residence time simulation</w:t>
      </w:r>
    </w:p>
    <w:p w14:paraId="2B82D087" w14:textId="77777777" w:rsidR="0041037A" w:rsidRPr="00487FC9" w:rsidRDefault="0041037A">
      <w:pPr>
        <w:pStyle w:val="Examplebody"/>
      </w:pPr>
      <w:r w:rsidRPr="00487FC9">
        <w:t xml:space="preserve">Card </w:t>
      </w:r>
      <w:proofErr w:type="gramStart"/>
      <w:r w:rsidRPr="00487FC9">
        <w:t>9  Scott</w:t>
      </w:r>
      <w:proofErr w:type="gramEnd"/>
      <w:r w:rsidRPr="00487FC9">
        <w:t xml:space="preserve"> Wells </w:t>
      </w:r>
      <w:r w:rsidRPr="00487FC9">
        <w:noBreakHyphen/>
        <w:t xml:space="preserve"> PSU</w:t>
      </w:r>
    </w:p>
    <w:p w14:paraId="54869B84" w14:textId="77777777" w:rsidR="0041037A" w:rsidRPr="00487FC9" w:rsidRDefault="0041037A">
      <w:pPr>
        <w:pStyle w:val="Examplebody"/>
      </w:pPr>
      <w:r w:rsidRPr="00487FC9">
        <w:t xml:space="preserve">Card 10 Tom Cole - WES  </w:t>
      </w:r>
    </w:p>
    <w:p w14:paraId="4B08F3F0" w14:textId="77777777" w:rsidR="0041037A" w:rsidRPr="00487FC9" w:rsidRDefault="0041037A">
      <w:pPr>
        <w:pStyle w:val="BodyText2"/>
        <w:rPr>
          <w:rFonts w:ascii="Courier New" w:hAnsi="Courier New" w:cs="Courier New"/>
        </w:rPr>
        <w:sectPr w:rsidR="0041037A" w:rsidRPr="00487FC9" w:rsidSect="009D36F5">
          <w:headerReference w:type="even" r:id="rId27"/>
          <w:headerReference w:type="default" r:id="rId28"/>
          <w:endnotePr>
            <w:numFmt w:val="decimal"/>
          </w:endnotePr>
          <w:pgSz w:w="12240" w:h="15840" w:code="1"/>
          <w:pgMar w:top="1728" w:right="1440" w:bottom="1728" w:left="2160" w:header="1008" w:footer="1008" w:gutter="0"/>
          <w:paperSrc w:first="100" w:other="100"/>
          <w:cols w:space="720"/>
          <w:noEndnote/>
        </w:sectPr>
      </w:pPr>
    </w:p>
    <w:p w14:paraId="318327FD" w14:textId="77777777" w:rsidR="0041037A" w:rsidRPr="00B7030B" w:rsidRDefault="0041037A" w:rsidP="00A75F67">
      <w:pPr>
        <w:pStyle w:val="Heading4"/>
      </w:pPr>
      <w:bookmarkStart w:id="37" w:name="grid_dimensions"/>
      <w:bookmarkStart w:id="38" w:name="_Toc41047639"/>
      <w:bookmarkEnd w:id="37"/>
      <w:r w:rsidRPr="00B7030B">
        <w:lastRenderedPageBreak/>
        <w:t>Grid Dimensions (GRID)</w:t>
      </w:r>
      <w:bookmarkEnd w:id="38"/>
    </w:p>
    <w:p w14:paraId="0FA1DAA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39" w:name="_Toc8027278"/>
      <w:r w:rsidR="0041037A" w:rsidRPr="00B7030B">
        <w:rPr>
          <w:rStyle w:val="Cardtitle1"/>
          <w:rFonts w:asciiTheme="minorHAnsi" w:hAnsiTheme="minorHAnsi"/>
          <w:b/>
          <w:bCs/>
        </w:rPr>
        <w:instrText>Grid Dimensions (GRID)</w:instrText>
      </w:r>
      <w:bookmarkEnd w:id="3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F4EB015"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 xml:space="preserve"> (Ignored by code)</w:t>
      </w:r>
    </w:p>
    <w:p w14:paraId="18C5E6E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NWB</w:t>
      </w:r>
      <w:r w:rsidRPr="00B7030B">
        <w:rPr>
          <w:rFonts w:asciiTheme="minorHAnsi" w:hAnsiTheme="minorHAnsi"/>
        </w:rPr>
        <w:tab/>
        <w:t>Integer</w:t>
      </w:r>
      <w:r w:rsidRPr="00B7030B">
        <w:rPr>
          <w:rFonts w:asciiTheme="minorHAnsi" w:hAnsiTheme="minorHAnsi"/>
        </w:rPr>
        <w:tab/>
        <w:t>Number of waterbodies in the computational grid</w:t>
      </w:r>
    </w:p>
    <w:p w14:paraId="7B38EF01"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NBR</w:t>
      </w:r>
      <w:r w:rsidRPr="00B7030B">
        <w:rPr>
          <w:rFonts w:asciiTheme="minorHAnsi" w:hAnsiTheme="minorHAnsi"/>
        </w:rPr>
        <w:tab/>
        <w:t>Integer</w:t>
      </w:r>
      <w:r w:rsidRPr="00B7030B">
        <w:rPr>
          <w:rFonts w:asciiTheme="minorHAnsi" w:hAnsiTheme="minorHAnsi"/>
        </w:rPr>
        <w:tab/>
        <w:t>Number of branches in the computational grid</w:t>
      </w:r>
    </w:p>
    <w:p w14:paraId="5236028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IMX</w:t>
      </w:r>
      <w:r w:rsidRPr="00B7030B">
        <w:rPr>
          <w:rFonts w:asciiTheme="minorHAnsi" w:hAnsiTheme="minorHAnsi"/>
        </w:rPr>
        <w:tab/>
        <w:t>Integer</w:t>
      </w:r>
      <w:r w:rsidRPr="00B7030B">
        <w:rPr>
          <w:rFonts w:asciiTheme="minorHAnsi" w:hAnsiTheme="minorHAnsi"/>
        </w:rPr>
        <w:tab/>
        <w:t>Number of segments in the computational grid</w:t>
      </w:r>
    </w:p>
    <w:p w14:paraId="7D0CF1E6"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KMX</w:t>
      </w:r>
      <w:r w:rsidRPr="00B7030B">
        <w:rPr>
          <w:rFonts w:asciiTheme="minorHAnsi" w:hAnsiTheme="minorHAnsi"/>
        </w:rPr>
        <w:tab/>
        <w:t>Integer</w:t>
      </w:r>
      <w:r w:rsidRPr="00B7030B">
        <w:rPr>
          <w:rFonts w:asciiTheme="minorHAnsi" w:hAnsiTheme="minorHAnsi"/>
        </w:rPr>
        <w:tab/>
        <w:t>Number of layers in the computational grid</w:t>
      </w:r>
    </w:p>
    <w:p w14:paraId="74A90F78" w14:textId="77777777" w:rsidR="009C59A3" w:rsidRPr="00B7030B" w:rsidRDefault="009C59A3">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NPROC</w:t>
      </w:r>
      <w:r w:rsidRPr="00B7030B">
        <w:rPr>
          <w:rFonts w:asciiTheme="minorHAnsi" w:hAnsiTheme="minorHAnsi"/>
        </w:rPr>
        <w:tab/>
        <w:t>Integer</w:t>
      </w:r>
      <w:r w:rsidRPr="00B7030B">
        <w:rPr>
          <w:rFonts w:asciiTheme="minorHAnsi" w:hAnsiTheme="minorHAnsi"/>
        </w:rPr>
        <w:tab/>
        <w:t xml:space="preserve">Number of processors to use for computation </w:t>
      </w:r>
    </w:p>
    <w:p w14:paraId="14C365CF" w14:textId="77777777" w:rsidR="009C59A3" w:rsidRPr="00B7030B" w:rsidRDefault="009C59A3">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CLOSEC</w:t>
      </w:r>
      <w:r w:rsidRPr="00B7030B">
        <w:rPr>
          <w:rFonts w:asciiTheme="minorHAnsi" w:hAnsiTheme="minorHAnsi"/>
        </w:rPr>
        <w:tab/>
        <w:t>ON or OFF</w:t>
      </w:r>
      <w:r w:rsidRPr="00B7030B">
        <w:rPr>
          <w:rFonts w:asciiTheme="minorHAnsi" w:hAnsiTheme="minorHAnsi"/>
        </w:rPr>
        <w:tab/>
        <w:t>Close the W2 Windows dialog box at the end of simulation (ON) or keep it open (OFF)</w:t>
      </w:r>
    </w:p>
    <w:p w14:paraId="27256961" w14:textId="77777777" w:rsidR="0041037A" w:rsidRPr="00B7030B" w:rsidRDefault="0041037A">
      <w:pPr>
        <w:pStyle w:val="BodyText2"/>
      </w:pPr>
    </w:p>
    <w:p w14:paraId="61486409" w14:textId="62B35B82" w:rsidR="0041037A" w:rsidRPr="00BF0A1F" w:rsidRDefault="00137928">
      <w:pPr>
        <w:pStyle w:val="BodyText"/>
        <w:rPr>
          <w:sz w:val="20"/>
          <w:szCs w:val="18"/>
        </w:rPr>
      </w:pPr>
      <w:r w:rsidRPr="00BF0A1F">
        <w:rPr>
          <w:noProof/>
          <w:sz w:val="20"/>
          <w:szCs w:val="18"/>
        </w:rPr>
        <mc:AlternateContent>
          <mc:Choice Requires="wps">
            <w:drawing>
              <wp:anchor distT="91440" distB="91440" distL="114300" distR="114300" simplePos="0" relativeHeight="251732480" behindDoc="1" locked="0" layoutInCell="1" allowOverlap="1" wp14:anchorId="4F2184C5" wp14:editId="53EF63E4">
                <wp:simplePos x="0" y="0"/>
                <wp:positionH relativeFrom="margin">
                  <wp:posOffset>2411730</wp:posOffset>
                </wp:positionH>
                <wp:positionV relativeFrom="paragraph">
                  <wp:posOffset>30480</wp:posOffset>
                </wp:positionV>
                <wp:extent cx="3474720" cy="1403985"/>
                <wp:effectExtent l="0" t="0" r="10160" b="23495"/>
                <wp:wrapTight wrapText="bothSides">
                  <wp:wrapPolygon edited="0">
                    <wp:start x="0" y="0"/>
                    <wp:lineTo x="0" y="21673"/>
                    <wp:lineTo x="21540" y="21673"/>
                    <wp:lineTo x="21540"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4F32C2F4" w14:textId="77777777" w:rsidR="008A5A8D" w:rsidRDefault="008A5A8D" w:rsidP="00137928">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sets the dimensions of the segments and layers and waterbodies and branches.  We do not use NPROC currently. CLOSEC allows you to close the dialog box automatically after a simulation in case you are doing batch processing.</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4F2184C5" id="_x0000_s1027" type="#_x0000_t202" style="position:absolute;left:0;text-align:left;margin-left:189.9pt;margin-top:2.4pt;width:273.6pt;height:110.55pt;z-index:-251584000;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" filled="f" strokecolor="#4f81bd [3204]">
                <v:textbox style="mso-fit-shape-to-text:t">
                  <w:txbxContent>
                    <w:p w14:paraId="4F32C2F4" w14:textId="77777777" w:rsidR="008A5A8D" w:rsidRDefault="008A5A8D" w:rsidP="00137928">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sets the dimensions of the segments and layers and waterbodies and branches.  We do not use NPROC currently. CLOSEC allows you to close the dialog box automatically after a simulation in case you are doing batch processing.</w:t>
                      </w:r>
                    </w:p>
                  </w:txbxContent>
                </v:textbox>
                <w10:wrap type="tight" anchorx="margin"/>
              </v:shape>
            </w:pict>
          </mc:Fallback>
        </mc:AlternateContent>
      </w:r>
      <w:r w:rsidR="0041037A" w:rsidRPr="00BF0A1F">
        <w:rPr>
          <w:sz w:val="20"/>
          <w:szCs w:val="18"/>
        </w:rPr>
        <w:t>This card defines the computational grid including the total number of waterbodies [</w:t>
      </w:r>
      <w:r w:rsidR="0041037A" w:rsidRPr="00BF0A1F">
        <w:rPr>
          <w:rFonts w:cs="Arial"/>
          <w:b/>
          <w:bCs/>
          <w:sz w:val="20"/>
          <w:szCs w:val="18"/>
        </w:rPr>
        <w:t>NWB</w:t>
      </w:r>
      <w:r w:rsidR="0041037A" w:rsidRPr="00BF0A1F">
        <w:rPr>
          <w:sz w:val="20"/>
          <w:szCs w:val="18"/>
        </w:rPr>
        <w:t>], branches [</w:t>
      </w:r>
      <w:r w:rsidR="0041037A" w:rsidRPr="00BF0A1F">
        <w:rPr>
          <w:rFonts w:cs="Arial"/>
          <w:b/>
          <w:bCs/>
          <w:sz w:val="20"/>
          <w:szCs w:val="18"/>
        </w:rPr>
        <w:t>NBR</w:t>
      </w:r>
      <w:r w:rsidR="0041037A" w:rsidRPr="00BF0A1F">
        <w:rPr>
          <w:sz w:val="20"/>
          <w:szCs w:val="18"/>
        </w:rPr>
        <w:t>], segments [</w:t>
      </w:r>
      <w:r w:rsidR="0041037A" w:rsidRPr="00BF0A1F">
        <w:rPr>
          <w:rFonts w:cs="Arial"/>
          <w:b/>
          <w:bCs/>
          <w:sz w:val="20"/>
          <w:szCs w:val="18"/>
        </w:rPr>
        <w:t>IMX</w:t>
      </w:r>
      <w:r w:rsidR="0041037A" w:rsidRPr="00BF0A1F">
        <w:rPr>
          <w:sz w:val="20"/>
          <w:szCs w:val="18"/>
        </w:rPr>
        <w:t>], and layers [</w:t>
      </w:r>
      <w:r w:rsidR="0041037A" w:rsidRPr="00BF0A1F">
        <w:rPr>
          <w:rFonts w:cs="Arial"/>
          <w:b/>
          <w:bCs/>
          <w:sz w:val="20"/>
          <w:szCs w:val="18"/>
        </w:rPr>
        <w:t>KMX</w:t>
      </w:r>
      <w:r w:rsidR="0041037A" w:rsidRPr="00BF0A1F">
        <w:rPr>
          <w:sz w:val="20"/>
          <w:szCs w:val="18"/>
        </w:rPr>
        <w:t>].  These values are used to define the array dimensions in the code</w:t>
      </w:r>
      <w:ins w:id="40" w:author="Honnalore Steissberg" w:date="2021-07-26T17:23:00Z">
        <w:r w:rsidR="00F77482">
          <w:rPr>
            <w:sz w:val="20"/>
            <w:szCs w:val="18"/>
          </w:rPr>
          <w:t>,</w:t>
        </w:r>
      </w:ins>
      <w:r w:rsidR="0041037A" w:rsidRPr="00BF0A1F">
        <w:rPr>
          <w:sz w:val="20"/>
          <w:szCs w:val="18"/>
        </w:rPr>
        <w:t xml:space="preserve"> since the code has been converted over to FORTRAN 90 and now takes advantage of dynamic array allocation.  This eliminates the need to recompile the code for each application.</w:t>
      </w:r>
    </w:p>
    <w:p w14:paraId="31329725" w14:textId="5D8C8B19" w:rsidR="009C59A3" w:rsidRPr="00BF0A1F" w:rsidRDefault="00137928">
      <w:pPr>
        <w:pStyle w:val="BodyText"/>
        <w:rPr>
          <w:sz w:val="20"/>
          <w:szCs w:val="18"/>
        </w:rPr>
      </w:pPr>
      <w:r w:rsidRPr="00BF0A1F">
        <w:rPr>
          <w:sz w:val="20"/>
          <w:szCs w:val="18"/>
        </w:rPr>
        <w:t xml:space="preserve">In </w:t>
      </w:r>
      <w:r w:rsidR="009C59A3" w:rsidRPr="00BF0A1F">
        <w:rPr>
          <w:sz w:val="20"/>
          <w:szCs w:val="18"/>
        </w:rPr>
        <w:t>Version 3.6, the code use</w:t>
      </w:r>
      <w:r w:rsidRPr="00BF0A1F">
        <w:rPr>
          <w:sz w:val="20"/>
          <w:szCs w:val="18"/>
        </w:rPr>
        <w:t>d</w:t>
      </w:r>
      <w:r w:rsidR="009C59A3" w:rsidRPr="00BF0A1F">
        <w:rPr>
          <w:sz w:val="20"/>
          <w:szCs w:val="18"/>
        </w:rPr>
        <w:t xml:space="preserve"> OPENMP commands for parallelization</w:t>
      </w:r>
      <w:ins w:id="41" w:author="Honnalore Steissberg" w:date="2021-07-26T17:24:00Z">
        <w:r w:rsidR="00F77482">
          <w:rPr>
            <w:sz w:val="20"/>
            <w:szCs w:val="18"/>
          </w:rPr>
          <w:t>,</w:t>
        </w:r>
      </w:ins>
      <w:r w:rsidRPr="00BF0A1F">
        <w:rPr>
          <w:sz w:val="20"/>
          <w:szCs w:val="18"/>
        </w:rPr>
        <w:t xml:space="preserve"> </w:t>
      </w:r>
      <w:r w:rsidR="00D90772" w:rsidRPr="00BF0A1F">
        <w:rPr>
          <w:sz w:val="20"/>
          <w:szCs w:val="18"/>
        </w:rPr>
        <w:t>achiev</w:t>
      </w:r>
      <w:r w:rsidRPr="00BF0A1F">
        <w:rPr>
          <w:sz w:val="20"/>
          <w:szCs w:val="18"/>
        </w:rPr>
        <w:t>ing</w:t>
      </w:r>
      <w:r w:rsidR="009C59A3" w:rsidRPr="00BF0A1F">
        <w:rPr>
          <w:sz w:val="20"/>
          <w:szCs w:val="18"/>
        </w:rPr>
        <w:t xml:space="preserve"> </w:t>
      </w:r>
      <w:r w:rsidRPr="00BF0A1F">
        <w:rPr>
          <w:sz w:val="20"/>
          <w:szCs w:val="18"/>
        </w:rPr>
        <w:t>about an average of</w:t>
      </w:r>
      <w:r w:rsidR="009C59A3" w:rsidRPr="00BF0A1F">
        <w:rPr>
          <w:sz w:val="20"/>
          <w:szCs w:val="18"/>
        </w:rPr>
        <w:t xml:space="preserve"> 20% improvement in speed by choosing 2 processors over 1 processor. </w:t>
      </w:r>
      <w:r w:rsidRPr="00BF0A1F">
        <w:rPr>
          <w:sz w:val="20"/>
          <w:szCs w:val="18"/>
        </w:rPr>
        <w:t xml:space="preserve">Since using out-of-order arithmetic can lead to slight differences between model runs, we have disabled this feature. Hence, the code always now uses internally </w:t>
      </w:r>
      <w:r w:rsidR="0020318D" w:rsidRPr="00BF0A1F">
        <w:rPr>
          <w:sz w:val="20"/>
          <w:szCs w:val="18"/>
        </w:rPr>
        <w:t>[</w:t>
      </w:r>
      <w:r w:rsidR="0020318D" w:rsidRPr="00BF0A1F">
        <w:rPr>
          <w:b/>
          <w:bCs/>
          <w:sz w:val="20"/>
          <w:szCs w:val="18"/>
        </w:rPr>
        <w:t>NPROC</w:t>
      </w:r>
      <w:r w:rsidR="0020318D" w:rsidRPr="00BF0A1F">
        <w:rPr>
          <w:sz w:val="20"/>
          <w:szCs w:val="18"/>
        </w:rPr>
        <w:t>]=</w:t>
      </w:r>
      <w:r w:rsidR="005A523E" w:rsidRPr="00BF0A1F">
        <w:rPr>
          <w:sz w:val="20"/>
          <w:szCs w:val="18"/>
        </w:rPr>
        <w:t>1</w:t>
      </w:r>
      <w:r w:rsidRPr="00BF0A1F">
        <w:rPr>
          <w:sz w:val="20"/>
          <w:szCs w:val="18"/>
        </w:rPr>
        <w:t xml:space="preserve"> regardless of what is used in the input file</w:t>
      </w:r>
      <w:r w:rsidR="0020318D" w:rsidRPr="00BF0A1F">
        <w:rPr>
          <w:sz w:val="20"/>
          <w:szCs w:val="18"/>
        </w:rPr>
        <w:t>.</w:t>
      </w:r>
      <w:r w:rsidRPr="00BF0A1F">
        <w:rPr>
          <w:sz w:val="20"/>
          <w:szCs w:val="18"/>
        </w:rPr>
        <w:t xml:space="preserve"> There have been many code improvements in the current version to more than </w:t>
      </w:r>
      <w:del w:id="42" w:author="Honnalore Steissberg" w:date="2021-07-26T17:28:00Z">
        <w:r w:rsidRPr="00BF0A1F" w:rsidDel="00F77482">
          <w:rPr>
            <w:sz w:val="20"/>
            <w:szCs w:val="18"/>
          </w:rPr>
          <w:delText>make up</w:delText>
        </w:r>
      </w:del>
      <w:ins w:id="43" w:author="Honnalore Steissberg" w:date="2021-07-26T17:28:00Z">
        <w:r w:rsidR="00F77482">
          <w:rPr>
            <w:sz w:val="20"/>
            <w:szCs w:val="18"/>
          </w:rPr>
          <w:t>compensate</w:t>
        </w:r>
      </w:ins>
      <w:r w:rsidRPr="00BF0A1F">
        <w:rPr>
          <w:sz w:val="20"/>
          <w:szCs w:val="18"/>
        </w:rPr>
        <w:t xml:space="preserve"> for the speed improvement used in Version 3.6.</w:t>
      </w:r>
      <w:r w:rsidR="0020318D" w:rsidRPr="00BF0A1F">
        <w:rPr>
          <w:sz w:val="20"/>
          <w:szCs w:val="18"/>
        </w:rPr>
        <w:t xml:space="preserve"> </w:t>
      </w:r>
    </w:p>
    <w:p w14:paraId="7CDD332A" w14:textId="77777777" w:rsidR="0020318D" w:rsidRPr="00BF0A1F" w:rsidRDefault="0020318D" w:rsidP="0020318D">
      <w:pPr>
        <w:pStyle w:val="BodyText"/>
        <w:rPr>
          <w:sz w:val="20"/>
          <w:szCs w:val="18"/>
        </w:rPr>
      </w:pPr>
      <w:r w:rsidRPr="00BF0A1F">
        <w:rPr>
          <w:sz w:val="20"/>
          <w:szCs w:val="18"/>
        </w:rPr>
        <w:t>[</w:t>
      </w:r>
      <w:r w:rsidRPr="00BF0A1F">
        <w:rPr>
          <w:b/>
          <w:bCs/>
          <w:sz w:val="20"/>
          <w:szCs w:val="18"/>
        </w:rPr>
        <w:t>CLOSEC</w:t>
      </w:r>
      <w:r w:rsidRPr="00BF0A1F">
        <w:rPr>
          <w:sz w:val="20"/>
          <w:szCs w:val="18"/>
        </w:rPr>
        <w:t>] is a control that allows the W2 windows dialog box to remain open at the end of a simulation (OFF) or to close at the end of a run (ON). Setting [</w:t>
      </w:r>
      <w:r w:rsidRPr="00BF0A1F">
        <w:rPr>
          <w:b/>
          <w:bCs/>
          <w:sz w:val="20"/>
          <w:szCs w:val="18"/>
        </w:rPr>
        <w:t>CLOSEC</w:t>
      </w:r>
      <w:r w:rsidRPr="00BF0A1F">
        <w:rPr>
          <w:sz w:val="20"/>
          <w:szCs w:val="18"/>
        </w:rPr>
        <w:t xml:space="preserve">]=OFF, at the end of a windows run, the windows dialog box waits for the user to press ‘close’ to exit the window. This allows the user to examine the final run parameters. </w:t>
      </w:r>
      <w:r w:rsidR="00D90772" w:rsidRPr="00BF0A1F">
        <w:rPr>
          <w:sz w:val="20"/>
          <w:szCs w:val="18"/>
        </w:rPr>
        <w:t>When</w:t>
      </w:r>
      <w:r w:rsidRPr="00BF0A1F">
        <w:rPr>
          <w:sz w:val="20"/>
          <w:szCs w:val="18"/>
        </w:rPr>
        <w:t xml:space="preserve"> [</w:t>
      </w:r>
      <w:r w:rsidRPr="00BF0A1F">
        <w:rPr>
          <w:b/>
          <w:bCs/>
          <w:sz w:val="20"/>
          <w:szCs w:val="18"/>
        </w:rPr>
        <w:t>CLOSEC</w:t>
      </w:r>
      <w:r w:rsidRPr="00BF0A1F">
        <w:rPr>
          <w:sz w:val="20"/>
          <w:szCs w:val="18"/>
        </w:rPr>
        <w:t xml:space="preserve">] is set to ON, the dialog box will </w:t>
      </w:r>
      <w:r w:rsidR="00137928" w:rsidRPr="00BF0A1F">
        <w:rPr>
          <w:sz w:val="20"/>
          <w:szCs w:val="18"/>
        </w:rPr>
        <w:t>close</w:t>
      </w:r>
      <w:r w:rsidRPr="00BF0A1F">
        <w:rPr>
          <w:sz w:val="20"/>
          <w:szCs w:val="18"/>
        </w:rPr>
        <w:t xml:space="preserve"> once the run finishes. If it is set to OFF, then the dialog box will remain until the user clicks ‘close’.</w:t>
      </w:r>
    </w:p>
    <w:p w14:paraId="4D00D276" w14:textId="21821A8E"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ins w:id="44" w:author="Honnalore Steissberg" w:date="2021-07-26T17:30:00Z">
        <w:r w:rsidR="00B66923">
          <w:rPr>
            <w:rFonts w:asciiTheme="minorHAnsi" w:hAnsiTheme="minorHAnsi"/>
          </w:rPr>
          <w:t>:</w:t>
        </w:r>
      </w:ins>
    </w:p>
    <w:p w14:paraId="3396CA9D"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color w:val="000000"/>
        </w:rPr>
      </w:pPr>
      <w:r w:rsidRPr="00487FC9">
        <w:rPr>
          <w:color w:val="000000"/>
        </w:rPr>
        <w:t>GRID         NWB     NBR     IMX     KMX</w:t>
      </w:r>
      <w:r w:rsidR="009C59A3" w:rsidRPr="00487FC9">
        <w:rPr>
          <w:color w:val="000000"/>
        </w:rPr>
        <w:t xml:space="preserve">   </w:t>
      </w:r>
      <w:proofErr w:type="gramStart"/>
      <w:r w:rsidR="009C59A3" w:rsidRPr="00487FC9">
        <w:rPr>
          <w:color w:val="000000"/>
        </w:rPr>
        <w:t>NPROC  CLOSEC</w:t>
      </w:r>
      <w:proofErr w:type="gramEnd"/>
    </w:p>
    <w:p w14:paraId="3AE7C965"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color w:val="000000"/>
        </w:rPr>
      </w:pPr>
      <w:r w:rsidRPr="00487FC9">
        <w:rPr>
          <w:color w:val="000000"/>
        </w:rPr>
        <w:t xml:space="preserve">               3       4      43      24</w:t>
      </w:r>
      <w:r w:rsidR="009C59A3" w:rsidRPr="00487FC9">
        <w:rPr>
          <w:color w:val="000000"/>
        </w:rPr>
        <w:t xml:space="preserve">       2     OFF</w:t>
      </w:r>
    </w:p>
    <w:p w14:paraId="6925F1CB" w14:textId="17418557" w:rsidR="0041037A" w:rsidRPr="00B7030B" w:rsidRDefault="0041037A">
      <w:pPr>
        <w:pStyle w:val="Relatedcard1"/>
        <w:rPr>
          <w:rFonts w:asciiTheme="minorHAnsi" w:hAnsiTheme="minorHAnsi"/>
        </w:rPr>
      </w:pPr>
      <w:r w:rsidRPr="00B7030B">
        <w:rPr>
          <w:rFonts w:asciiTheme="minorHAnsi" w:hAnsiTheme="minorHAnsi"/>
        </w:rPr>
        <w:t>Related Cards and Files</w:t>
      </w:r>
      <w:ins w:id="45" w:author="Honnalore Steissberg" w:date="2021-07-26T17:30:00Z">
        <w:r w:rsidR="00B66923">
          <w:rPr>
            <w:rFonts w:asciiTheme="minorHAnsi" w:hAnsiTheme="minorHAnsi"/>
          </w:rPr>
          <w:t>:</w:t>
        </w:r>
      </w:ins>
    </w:p>
    <w:p w14:paraId="6FB9EB3C"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A824B9E" w14:textId="77777777" w:rsidR="0041037A" w:rsidRPr="00B7030B" w:rsidRDefault="00C51A7D">
      <w:pPr>
        <w:pStyle w:val="Relatedcards"/>
        <w:rPr>
          <w:rFonts w:asciiTheme="minorHAnsi" w:hAnsiTheme="minorHAnsi"/>
        </w:rPr>
      </w:pPr>
      <w:hyperlink w:anchor="constituent_dimensions" w:history="1">
        <w:r w:rsidR="0041037A" w:rsidRPr="00B7030B">
          <w:rPr>
            <w:rFonts w:asciiTheme="minorHAnsi" w:hAnsiTheme="minorHAnsi"/>
          </w:rPr>
          <w:t>Constituent Dimensions</w:t>
        </w:r>
      </w:hyperlink>
    </w:p>
    <w:p w14:paraId="039BB8C1" w14:textId="77777777" w:rsidR="0041037A" w:rsidRPr="00B7030B" w:rsidRDefault="00C51A7D">
      <w:pPr>
        <w:pStyle w:val="Relatedcards"/>
        <w:rPr>
          <w:rFonts w:asciiTheme="minorHAnsi" w:hAnsiTheme="minorHAnsi"/>
        </w:rPr>
      </w:pPr>
      <w:hyperlink w:anchor="miscellaneous_dimensions" w:history="1">
        <w:r w:rsidR="0041037A" w:rsidRPr="00B7030B">
          <w:rPr>
            <w:rFonts w:asciiTheme="minorHAnsi" w:hAnsiTheme="minorHAnsi"/>
          </w:rPr>
          <w:t>Miscellaneous Dimensions</w:t>
        </w:r>
      </w:hyperlink>
    </w:p>
    <w:p w14:paraId="080B7B1D" w14:textId="77777777" w:rsidR="0041037A" w:rsidRPr="00B7030B" w:rsidRDefault="0041037A" w:rsidP="00A75F67">
      <w:pPr>
        <w:pStyle w:val="Heading4"/>
      </w:pPr>
      <w:r w:rsidRPr="00B7030B">
        <w:rPr>
          <w:rStyle w:val="Cardtitle1"/>
          <w:rFonts w:asciiTheme="minorHAnsi" w:hAnsiTheme="minorHAnsi"/>
        </w:rPr>
        <w:br w:type="page"/>
      </w:r>
      <w:bookmarkStart w:id="46" w:name="inflow_outflow_dimensions"/>
      <w:bookmarkStart w:id="47" w:name="_Toc41047640"/>
      <w:bookmarkEnd w:id="46"/>
      <w:r w:rsidRPr="00B7030B">
        <w:lastRenderedPageBreak/>
        <w:t>Inflow/Outflow Dimensions (IN/OUTFLOW)</w:t>
      </w:r>
      <w:bookmarkEnd w:id="47"/>
    </w:p>
    <w:p w14:paraId="3B7EC773" w14:textId="77777777" w:rsidR="0041037A" w:rsidRPr="00B7030B" w:rsidRDefault="008E155C">
      <w:pPr>
        <w:pStyle w:val="Fields1"/>
        <w:rPr>
          <w:rFonts w:asciiTheme="minorHAnsi" w:hAnsiTheme="minorHAnsi"/>
        </w:rPr>
      </w:pPr>
      <w:r w:rsidRPr="00BF0A1F">
        <w:rPr>
          <w:noProof/>
          <w:szCs w:val="18"/>
        </w:rPr>
        <mc:AlternateContent>
          <mc:Choice Requires="wps">
            <w:drawing>
              <wp:anchor distT="91440" distB="91440" distL="114300" distR="114300" simplePos="0" relativeHeight="251734528" behindDoc="1" locked="0" layoutInCell="1" allowOverlap="1" wp14:anchorId="21D7F201" wp14:editId="746BD179">
                <wp:simplePos x="0" y="0"/>
                <wp:positionH relativeFrom="margin">
                  <wp:posOffset>2922270</wp:posOffset>
                </wp:positionH>
                <wp:positionV relativeFrom="paragraph">
                  <wp:posOffset>375285</wp:posOffset>
                </wp:positionV>
                <wp:extent cx="2719070" cy="1403985"/>
                <wp:effectExtent l="0" t="0" r="24130" b="24765"/>
                <wp:wrapTight wrapText="bothSides">
                  <wp:wrapPolygon edited="0">
                    <wp:start x="0" y="0"/>
                    <wp:lineTo x="0" y="21633"/>
                    <wp:lineTo x="21640" y="21633"/>
                    <wp:lineTo x="21640"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070" cy="1403985"/>
                        </a:xfrm>
                        <a:prstGeom prst="rect">
                          <a:avLst/>
                        </a:prstGeom>
                        <a:noFill/>
                        <a:ln w="9525">
                          <a:solidFill>
                            <a:schemeClr val="accent1"/>
                          </a:solidFill>
                          <a:miter lim="800000"/>
                          <a:headEnd/>
                          <a:tailEnd/>
                        </a:ln>
                      </wps:spPr>
                      <wps:txbx>
                        <w:txbxContent>
                          <w:p w14:paraId="38840D1D"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How many inflows and outflows do you have in your system? This is where you define the total number and their types. </w:t>
                            </w:r>
                          </w:p>
                          <w:p w14:paraId="3CF7EA53"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p>
                          <w:p w14:paraId="0DE5555C"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Tributary</w:t>
                            </w:r>
                            <w:r>
                              <w:rPr>
                                <w:i/>
                                <w:iCs/>
                                <w:color w:val="4F81BD" w:themeColor="accent1"/>
                                <w:sz w:val="24"/>
                                <w:szCs w:val="24"/>
                              </w:rPr>
                              <w:t>: An inflow at a right angle to the model x-coordinate – prescribed flow (positive or negative)</w:t>
                            </w:r>
                          </w:p>
                          <w:p w14:paraId="320870C8"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Structure</w:t>
                            </w:r>
                            <w:r>
                              <w:rPr>
                                <w:i/>
                                <w:iCs/>
                                <w:color w:val="4F81BD" w:themeColor="accent1"/>
                                <w:sz w:val="24"/>
                                <w:szCs w:val="24"/>
                              </w:rPr>
                              <w:t>: An outflow at the end of a branch (longitudinal momentum is preserved) – prescribed flow</w:t>
                            </w:r>
                          </w:p>
                          <w:p w14:paraId="08DB71A4"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Withdrawal</w:t>
                            </w:r>
                            <w:r>
                              <w:rPr>
                                <w:i/>
                                <w:iCs/>
                                <w:color w:val="4F81BD" w:themeColor="accent1"/>
                                <w:sz w:val="24"/>
                                <w:szCs w:val="24"/>
                              </w:rPr>
                              <w:t>: An outflow at any segment assumed to be at right angles to the x-coordinate – prescribed flow</w:t>
                            </w:r>
                          </w:p>
                          <w:p w14:paraId="65A350E8" w14:textId="77777777" w:rsidR="008A5A8D" w:rsidRPr="008E155C"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Gate, spillway, pump, pipe</w:t>
                            </w:r>
                            <w:r>
                              <w:rPr>
                                <w:i/>
                                <w:iCs/>
                                <w:color w:val="4F81BD" w:themeColor="accent1"/>
                                <w:sz w:val="24"/>
                                <w:szCs w:val="24"/>
                              </w:rPr>
                              <w:t>: At outflow or inflow at the end of a branch or at any segment at right-angles to the x-coordinate – model computed flow (or prescribed flow for the gate)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7F201" id="_x0000_s1028" type="#_x0000_t202" style="position:absolute;margin-left:230.1pt;margin-top:29.55pt;width:214.1pt;height:110.55pt;z-index:-25158195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" filled="f" strokecolor="#4f81bd [3204]">
                <v:textbox style="mso-fit-shape-to-text:t">
                  <w:txbxContent>
                    <w:p w14:paraId="38840D1D"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How many inflows and outflows do you have in your system? This is where you define the total number and their types. </w:t>
                      </w:r>
                    </w:p>
                    <w:p w14:paraId="3CF7EA53"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p>
                    <w:p w14:paraId="0DE5555C"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Tributary</w:t>
                      </w:r>
                      <w:r>
                        <w:rPr>
                          <w:i/>
                          <w:iCs/>
                          <w:color w:val="4F81BD" w:themeColor="accent1"/>
                          <w:sz w:val="24"/>
                          <w:szCs w:val="24"/>
                        </w:rPr>
                        <w:t>: An inflow at a right angle to the model x-coordinate – prescribed flow (positive or negative)</w:t>
                      </w:r>
                    </w:p>
                    <w:p w14:paraId="320870C8"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Structure</w:t>
                      </w:r>
                      <w:r>
                        <w:rPr>
                          <w:i/>
                          <w:iCs/>
                          <w:color w:val="4F81BD" w:themeColor="accent1"/>
                          <w:sz w:val="24"/>
                          <w:szCs w:val="24"/>
                        </w:rPr>
                        <w:t>: An outflow at the end of a branch (longitudinal momentum is preserved) – prescribed flow</w:t>
                      </w:r>
                    </w:p>
                    <w:p w14:paraId="08DB71A4"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Withdrawal</w:t>
                      </w:r>
                      <w:r>
                        <w:rPr>
                          <w:i/>
                          <w:iCs/>
                          <w:color w:val="4F81BD" w:themeColor="accent1"/>
                          <w:sz w:val="24"/>
                          <w:szCs w:val="24"/>
                        </w:rPr>
                        <w:t>: An outflow at any segment assumed to be at right angles to the x-coordinate – prescribed flow</w:t>
                      </w:r>
                    </w:p>
                    <w:p w14:paraId="65A350E8" w14:textId="77777777" w:rsidR="008A5A8D" w:rsidRPr="008E155C"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Gate, spillway, pump, pipe</w:t>
                      </w:r>
                      <w:r>
                        <w:rPr>
                          <w:i/>
                          <w:iCs/>
                          <w:color w:val="4F81BD" w:themeColor="accent1"/>
                          <w:sz w:val="24"/>
                          <w:szCs w:val="24"/>
                        </w:rPr>
                        <w:t>: At outflow or inflow at the end of a branch or at any segment at right-angles to the x-coordinate – model computed flow (or prescribed flow for the gate)</w:t>
                      </w:r>
                    </w:p>
                  </w:txbxContent>
                </v:textbox>
                <w10:wrap type="tight" anchorx="margin"/>
              </v:shape>
            </w:pict>
          </mc:Fallback>
        </mc:AlternateContent>
      </w:r>
      <w:r w:rsidR="00FA1B19"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48" w:name="_Toc8027279"/>
      <w:r w:rsidR="0041037A" w:rsidRPr="00B7030B">
        <w:rPr>
          <w:rStyle w:val="Cardtitle1"/>
          <w:rFonts w:asciiTheme="minorHAnsi" w:hAnsiTheme="minorHAnsi"/>
          <w:b/>
          <w:bCs/>
        </w:rPr>
        <w:instrText>Inflow/Outflow Dimensions (IN/OUTFLOW)</w:instrText>
      </w:r>
      <w:bookmarkEnd w:id="48"/>
      <w:r w:rsidR="00FA1B19" w:rsidRPr="00B7030B">
        <w:rPr>
          <w:rStyle w:val="Cardtitle1"/>
          <w:rFonts w:asciiTheme="minorHAnsi" w:hAnsiTheme="minorHAnsi"/>
          <w:b/>
          <w:bCs/>
        </w:rPr>
        <w:fldChar w:fldCharType="end"/>
      </w:r>
      <w:r w:rsidR="00FA1B19"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00FA1B19"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9B65E4C"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 xml:space="preserve"> (Ignored by code)</w:t>
      </w:r>
    </w:p>
    <w:p w14:paraId="344C4315"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NTR</w:t>
      </w:r>
      <w:r w:rsidRPr="00B7030B">
        <w:rPr>
          <w:rFonts w:asciiTheme="minorHAnsi" w:hAnsiTheme="minorHAnsi"/>
        </w:rPr>
        <w:tab/>
        <w:t>Integer</w:t>
      </w:r>
      <w:r w:rsidRPr="00B7030B">
        <w:rPr>
          <w:rFonts w:asciiTheme="minorHAnsi" w:hAnsiTheme="minorHAnsi"/>
        </w:rPr>
        <w:tab/>
        <w:t>Number of tributaries</w:t>
      </w:r>
    </w:p>
    <w:p w14:paraId="6CB63C51"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NST</w:t>
      </w:r>
      <w:r w:rsidRPr="00B7030B">
        <w:rPr>
          <w:rFonts w:asciiTheme="minorHAnsi" w:hAnsiTheme="minorHAnsi"/>
        </w:rPr>
        <w:tab/>
        <w:t>Integer</w:t>
      </w:r>
      <w:r w:rsidRPr="00B7030B">
        <w:rPr>
          <w:rFonts w:asciiTheme="minorHAnsi" w:hAnsiTheme="minorHAnsi"/>
        </w:rPr>
        <w:tab/>
        <w:t>Number of structures</w:t>
      </w:r>
    </w:p>
    <w:p w14:paraId="2634D867"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NIW</w:t>
      </w:r>
      <w:r w:rsidRPr="00B7030B">
        <w:rPr>
          <w:rFonts w:asciiTheme="minorHAnsi" w:hAnsiTheme="minorHAnsi"/>
        </w:rPr>
        <w:tab/>
        <w:t>Integer</w:t>
      </w:r>
      <w:r w:rsidRPr="00B7030B">
        <w:rPr>
          <w:rFonts w:asciiTheme="minorHAnsi" w:hAnsiTheme="minorHAnsi"/>
        </w:rPr>
        <w:tab/>
        <w:t>Number of internal weirs</w:t>
      </w:r>
    </w:p>
    <w:p w14:paraId="545EAD53"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NWD</w:t>
      </w:r>
      <w:r w:rsidRPr="00B7030B">
        <w:rPr>
          <w:rFonts w:asciiTheme="minorHAnsi" w:hAnsiTheme="minorHAnsi"/>
        </w:rPr>
        <w:tab/>
        <w:t>Integer</w:t>
      </w:r>
      <w:r w:rsidRPr="00B7030B">
        <w:rPr>
          <w:rFonts w:asciiTheme="minorHAnsi" w:hAnsiTheme="minorHAnsi"/>
        </w:rPr>
        <w:tab/>
        <w:t>Number of withdrawals</w:t>
      </w:r>
    </w:p>
    <w:p w14:paraId="4F2C350C"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NGT</w:t>
      </w:r>
      <w:r w:rsidRPr="00B7030B">
        <w:rPr>
          <w:rFonts w:asciiTheme="minorHAnsi" w:hAnsiTheme="minorHAnsi"/>
        </w:rPr>
        <w:tab/>
        <w:t>Integer</w:t>
      </w:r>
      <w:r w:rsidRPr="00B7030B">
        <w:rPr>
          <w:rFonts w:asciiTheme="minorHAnsi" w:hAnsiTheme="minorHAnsi"/>
        </w:rPr>
        <w:tab/>
        <w:t>Number of gates</w:t>
      </w:r>
    </w:p>
    <w:p w14:paraId="6DFBFCC6"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NSP</w:t>
      </w:r>
      <w:r w:rsidRPr="00B7030B">
        <w:rPr>
          <w:rFonts w:asciiTheme="minorHAnsi" w:hAnsiTheme="minorHAnsi"/>
        </w:rPr>
        <w:tab/>
        <w:t>Integer</w:t>
      </w:r>
      <w:r w:rsidRPr="00B7030B">
        <w:rPr>
          <w:rFonts w:asciiTheme="minorHAnsi" w:hAnsiTheme="minorHAnsi"/>
        </w:rPr>
        <w:tab/>
        <w:t>Number of spillways</w:t>
      </w:r>
    </w:p>
    <w:p w14:paraId="771D3BF3"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8</w:t>
      </w:r>
      <w:r w:rsidRPr="00B7030B">
        <w:rPr>
          <w:rFonts w:asciiTheme="minorHAnsi" w:hAnsiTheme="minorHAnsi"/>
        </w:rPr>
        <w:tab/>
        <w:t>NPI</w:t>
      </w:r>
      <w:r w:rsidRPr="00B7030B">
        <w:rPr>
          <w:rFonts w:asciiTheme="minorHAnsi" w:hAnsiTheme="minorHAnsi"/>
        </w:rPr>
        <w:tab/>
        <w:t>Integer</w:t>
      </w:r>
      <w:r w:rsidRPr="00B7030B">
        <w:rPr>
          <w:rFonts w:asciiTheme="minorHAnsi" w:hAnsiTheme="minorHAnsi"/>
        </w:rPr>
        <w:tab/>
        <w:t>Number of pipes</w:t>
      </w:r>
    </w:p>
    <w:p w14:paraId="3791DB9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9</w:t>
      </w:r>
      <w:r w:rsidRPr="00B7030B">
        <w:rPr>
          <w:rFonts w:asciiTheme="minorHAnsi" w:hAnsiTheme="minorHAnsi"/>
        </w:rPr>
        <w:tab/>
        <w:t>NPU</w:t>
      </w:r>
      <w:r w:rsidRPr="00B7030B">
        <w:rPr>
          <w:rFonts w:asciiTheme="minorHAnsi" w:hAnsiTheme="minorHAnsi"/>
        </w:rPr>
        <w:tab/>
        <w:t>Integer</w:t>
      </w:r>
      <w:r w:rsidRPr="00B7030B">
        <w:rPr>
          <w:rFonts w:asciiTheme="minorHAnsi" w:hAnsiTheme="minorHAnsi"/>
        </w:rPr>
        <w:tab/>
        <w:t>Number of pumps</w:t>
      </w:r>
    </w:p>
    <w:p w14:paraId="71A191CE" w14:textId="77777777" w:rsidR="0041037A" w:rsidRPr="00B7030B" w:rsidRDefault="0041037A">
      <w:pPr>
        <w:pStyle w:val="BodyText2"/>
      </w:pPr>
    </w:p>
    <w:p w14:paraId="5E639241" w14:textId="77777777" w:rsidR="0041037A" w:rsidRPr="00BF0A1F" w:rsidRDefault="0041037A">
      <w:pPr>
        <w:pStyle w:val="BodyText"/>
        <w:rPr>
          <w:sz w:val="20"/>
          <w:szCs w:val="18"/>
        </w:rPr>
      </w:pPr>
      <w:r w:rsidRPr="00BF0A1F">
        <w:rPr>
          <w:sz w:val="20"/>
          <w:szCs w:val="18"/>
        </w:rPr>
        <w:t>This card defines the variables used to dimension the arrays for tributaries, internal weirs, and inflow/outflow hydraulic structures including lateral withdrawals, outlet gates, spillways, pipes, and pumps.  All variables should be set to zero if they are not used.</w:t>
      </w:r>
    </w:p>
    <w:p w14:paraId="2CEEC2B9"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5EB0F764"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IN/OUTFLOW   NTR     NST     NIW     NWD     NGT     NSP     NPI     NPU</w:t>
      </w:r>
    </w:p>
    <w:p w14:paraId="460F9C68"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               1       3       1       0       1       2       1       0</w:t>
      </w:r>
    </w:p>
    <w:p w14:paraId="5FF01CE4"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1991523D" w14:textId="77777777" w:rsidR="0041037A" w:rsidRPr="00B7030B" w:rsidRDefault="00C51A7D">
      <w:pPr>
        <w:pStyle w:val="Relatedcards"/>
        <w:rPr>
          <w:rFonts w:asciiTheme="minorHAnsi" w:hAnsiTheme="minorHAnsi"/>
        </w:rPr>
      </w:pPr>
      <w:hyperlink w:anchor="grid_dimensions" w:history="1">
        <w:r w:rsidR="0041037A" w:rsidRPr="00B7030B">
          <w:rPr>
            <w:rFonts w:asciiTheme="minorHAnsi" w:hAnsiTheme="minorHAnsi"/>
          </w:rPr>
          <w:t>Grid Dimensions</w:t>
        </w:r>
      </w:hyperlink>
    </w:p>
    <w:p w14:paraId="770CA7DA" w14:textId="77777777" w:rsidR="0041037A" w:rsidRPr="00B7030B" w:rsidRDefault="00C51A7D">
      <w:pPr>
        <w:pStyle w:val="Relatedcards"/>
        <w:rPr>
          <w:rFonts w:asciiTheme="minorHAnsi" w:hAnsiTheme="minorHAnsi"/>
        </w:rPr>
      </w:pPr>
      <w:hyperlink w:anchor="constituent_dimensions" w:history="1">
        <w:r w:rsidR="0041037A" w:rsidRPr="00B7030B">
          <w:rPr>
            <w:rFonts w:asciiTheme="minorHAnsi" w:hAnsiTheme="minorHAnsi"/>
          </w:rPr>
          <w:t>Constituent Dimensions</w:t>
        </w:r>
      </w:hyperlink>
    </w:p>
    <w:p w14:paraId="3B905127" w14:textId="77777777" w:rsidR="0041037A" w:rsidRPr="00B7030B" w:rsidRDefault="00C51A7D">
      <w:pPr>
        <w:pStyle w:val="Relatedcards"/>
        <w:rPr>
          <w:rFonts w:asciiTheme="minorHAnsi" w:hAnsiTheme="minorHAnsi"/>
        </w:rPr>
      </w:pPr>
      <w:hyperlink w:anchor="miscellaneous_dimensions" w:history="1">
        <w:r w:rsidR="0041037A" w:rsidRPr="00B7030B">
          <w:rPr>
            <w:rFonts w:asciiTheme="minorHAnsi" w:hAnsiTheme="minorHAnsi"/>
          </w:rPr>
          <w:t>Miscellaneous Dimensions</w:t>
        </w:r>
      </w:hyperlink>
    </w:p>
    <w:p w14:paraId="2A8621DB" w14:textId="77777777" w:rsidR="0041037A" w:rsidRPr="00B7030B" w:rsidRDefault="00C51A7D">
      <w:pPr>
        <w:pStyle w:val="Relatedcards"/>
        <w:rPr>
          <w:rFonts w:asciiTheme="minorHAnsi" w:hAnsiTheme="minorHAnsi"/>
        </w:rPr>
      </w:pPr>
      <w:hyperlink w:anchor="tributary_placement" w:history="1">
        <w:r w:rsidR="0041037A" w:rsidRPr="00B7030B">
          <w:rPr>
            <w:rFonts w:asciiTheme="minorHAnsi" w:hAnsiTheme="minorHAnsi"/>
          </w:rPr>
          <w:t>Tributaries</w:t>
        </w:r>
      </w:hyperlink>
    </w:p>
    <w:p w14:paraId="76CD9C7B" w14:textId="77777777" w:rsidR="0041037A" w:rsidRPr="00B7030B" w:rsidRDefault="00C51A7D">
      <w:pPr>
        <w:pStyle w:val="Relatedcards"/>
        <w:rPr>
          <w:rFonts w:asciiTheme="minorHAnsi" w:hAnsiTheme="minorHAnsi"/>
        </w:rPr>
      </w:pPr>
      <w:hyperlink w:anchor="number_of_structures" w:history="1">
        <w:r w:rsidR="0041037A" w:rsidRPr="00B7030B">
          <w:rPr>
            <w:rFonts w:asciiTheme="minorHAnsi" w:hAnsiTheme="minorHAnsi"/>
          </w:rPr>
          <w:t>Structures</w:t>
        </w:r>
      </w:hyperlink>
    </w:p>
    <w:p w14:paraId="48F9174A" w14:textId="77777777" w:rsidR="0041037A" w:rsidRPr="00B7030B" w:rsidRDefault="00C51A7D">
      <w:pPr>
        <w:pStyle w:val="Relatedcards"/>
        <w:rPr>
          <w:rFonts w:asciiTheme="minorHAnsi" w:hAnsiTheme="minorHAnsi"/>
        </w:rPr>
      </w:pPr>
      <w:hyperlink w:anchor="weir_segment" w:history="1">
        <w:r w:rsidR="0041037A" w:rsidRPr="00B7030B">
          <w:rPr>
            <w:rFonts w:asciiTheme="minorHAnsi" w:hAnsiTheme="minorHAnsi"/>
          </w:rPr>
          <w:t>Weirs</w:t>
        </w:r>
      </w:hyperlink>
    </w:p>
    <w:p w14:paraId="16FF4E6C" w14:textId="77777777" w:rsidR="0041037A" w:rsidRPr="00B7030B" w:rsidRDefault="00C51A7D">
      <w:pPr>
        <w:pStyle w:val="Relatedcards"/>
        <w:rPr>
          <w:rFonts w:asciiTheme="minorHAnsi" w:hAnsiTheme="minorHAnsi"/>
        </w:rPr>
      </w:pPr>
      <w:hyperlink w:anchor="withdrawal_segment" w:history="1">
        <w:r w:rsidR="0041037A" w:rsidRPr="00B7030B">
          <w:rPr>
            <w:rFonts w:asciiTheme="minorHAnsi" w:hAnsiTheme="minorHAnsi"/>
          </w:rPr>
          <w:t>Withdrawals</w:t>
        </w:r>
      </w:hyperlink>
    </w:p>
    <w:p w14:paraId="5B704539" w14:textId="77777777" w:rsidR="0041037A" w:rsidRPr="00B7030B" w:rsidRDefault="00C51A7D">
      <w:pPr>
        <w:pStyle w:val="Relatedcards"/>
        <w:rPr>
          <w:rFonts w:asciiTheme="minorHAnsi" w:hAnsiTheme="minorHAnsi"/>
        </w:rPr>
      </w:pPr>
      <w:hyperlink w:anchor="gates" w:history="1">
        <w:r w:rsidR="0041037A" w:rsidRPr="00B7030B">
          <w:rPr>
            <w:rFonts w:asciiTheme="minorHAnsi" w:hAnsiTheme="minorHAnsi"/>
          </w:rPr>
          <w:t>Gates</w:t>
        </w:r>
      </w:hyperlink>
    </w:p>
    <w:p w14:paraId="7D1C7A30" w14:textId="77777777" w:rsidR="0041037A" w:rsidRPr="00B7030B" w:rsidRDefault="00C51A7D">
      <w:pPr>
        <w:pStyle w:val="Relatedcards"/>
        <w:rPr>
          <w:rFonts w:asciiTheme="minorHAnsi" w:hAnsiTheme="minorHAnsi"/>
        </w:rPr>
      </w:pPr>
      <w:hyperlink w:anchor="spillways" w:history="1">
        <w:r w:rsidR="0041037A" w:rsidRPr="00B7030B">
          <w:rPr>
            <w:rFonts w:asciiTheme="minorHAnsi" w:hAnsiTheme="minorHAnsi"/>
          </w:rPr>
          <w:t>Spillways</w:t>
        </w:r>
      </w:hyperlink>
    </w:p>
    <w:p w14:paraId="48888583" w14:textId="77777777" w:rsidR="0041037A" w:rsidRPr="00B7030B" w:rsidRDefault="00C51A7D">
      <w:pPr>
        <w:pStyle w:val="Relatedcards"/>
        <w:rPr>
          <w:rFonts w:asciiTheme="minorHAnsi" w:hAnsiTheme="minorHAnsi"/>
        </w:rPr>
      </w:pPr>
      <w:hyperlink w:anchor="pipe_characteristics" w:history="1">
        <w:r w:rsidR="0041037A" w:rsidRPr="00B7030B">
          <w:rPr>
            <w:rFonts w:asciiTheme="minorHAnsi" w:hAnsiTheme="minorHAnsi"/>
          </w:rPr>
          <w:t>Pipes</w:t>
        </w:r>
      </w:hyperlink>
    </w:p>
    <w:p w14:paraId="3876D905" w14:textId="77777777" w:rsidR="0041037A" w:rsidRPr="00B7030B" w:rsidRDefault="00C51A7D">
      <w:pPr>
        <w:pStyle w:val="Relatedcards"/>
        <w:rPr>
          <w:rFonts w:asciiTheme="minorHAnsi" w:hAnsiTheme="minorHAnsi"/>
        </w:rPr>
      </w:pPr>
      <w:hyperlink w:anchor="pumps_1" w:history="1">
        <w:r w:rsidR="0041037A" w:rsidRPr="00B7030B">
          <w:rPr>
            <w:rFonts w:asciiTheme="minorHAnsi" w:hAnsiTheme="minorHAnsi"/>
          </w:rPr>
          <w:t>Pumps</w:t>
        </w:r>
      </w:hyperlink>
    </w:p>
    <w:p w14:paraId="427053E8" w14:textId="77777777" w:rsidR="0041037A" w:rsidRPr="00B7030B" w:rsidRDefault="0041037A" w:rsidP="007D2C7C">
      <w:pPr>
        <w:pStyle w:val="Heading4"/>
        <w:spacing w:before="0" w:after="0"/>
      </w:pPr>
      <w:r w:rsidRPr="00B7030B">
        <w:rPr>
          <w:rStyle w:val="Cardtitle1"/>
          <w:rFonts w:asciiTheme="minorHAnsi" w:hAnsiTheme="minorHAnsi"/>
        </w:rPr>
        <w:br w:type="page"/>
      </w:r>
      <w:bookmarkStart w:id="49" w:name="constituent_dimensions"/>
      <w:bookmarkStart w:id="50" w:name="_Toc41047641"/>
      <w:bookmarkEnd w:id="49"/>
      <w:r w:rsidRPr="00B7030B">
        <w:lastRenderedPageBreak/>
        <w:t>Constituent Dimensions (CONSTITUENTS)</w:t>
      </w:r>
      <w:bookmarkEnd w:id="50"/>
    </w:p>
    <w:p w14:paraId="6A4FC2D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51" w:name="_Toc8027280"/>
      <w:r w:rsidR="0041037A" w:rsidRPr="00B7030B">
        <w:rPr>
          <w:rStyle w:val="Cardtitle1"/>
          <w:rFonts w:asciiTheme="minorHAnsi" w:hAnsiTheme="minorHAnsi"/>
          <w:b/>
          <w:bCs/>
        </w:rPr>
        <w:instrText>Constituent Dimensions (CONSTITUENTS)</w:instrText>
      </w:r>
      <w:bookmarkEnd w:id="5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0F3CBD1"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3DECC7E"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w:t>
      </w:r>
      <w:r w:rsidR="001E73F9" w:rsidRPr="00B7030B">
        <w:rPr>
          <w:rFonts w:asciiTheme="minorHAnsi" w:hAnsiTheme="minorHAnsi"/>
        </w:rPr>
        <w:t>GC</w:t>
      </w:r>
      <w:r w:rsidRPr="00B7030B">
        <w:rPr>
          <w:rFonts w:asciiTheme="minorHAnsi" w:hAnsiTheme="minorHAnsi"/>
        </w:rPr>
        <w:tab/>
        <w:t>Integer</w:t>
      </w:r>
      <w:r w:rsidRPr="00B7030B">
        <w:rPr>
          <w:rFonts w:asciiTheme="minorHAnsi" w:hAnsiTheme="minorHAnsi"/>
        </w:rPr>
        <w:tab/>
        <w:t>Number of generic constituents</w:t>
      </w:r>
    </w:p>
    <w:p w14:paraId="4557E71F"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NSS</w:t>
      </w:r>
      <w:r w:rsidRPr="00B7030B">
        <w:rPr>
          <w:rFonts w:asciiTheme="minorHAnsi" w:hAnsiTheme="minorHAnsi"/>
        </w:rPr>
        <w:tab/>
        <w:t>Integer</w:t>
      </w:r>
      <w:r w:rsidRPr="00B7030B">
        <w:rPr>
          <w:rFonts w:asciiTheme="minorHAnsi" w:hAnsiTheme="minorHAnsi"/>
        </w:rPr>
        <w:tab/>
        <w:t>Number of inorganic suspended solids</w:t>
      </w:r>
    </w:p>
    <w:p w14:paraId="584A7916"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NAL</w:t>
      </w:r>
      <w:r w:rsidRPr="00B7030B">
        <w:rPr>
          <w:rFonts w:asciiTheme="minorHAnsi" w:hAnsiTheme="minorHAnsi"/>
        </w:rPr>
        <w:tab/>
        <w:t>Integer</w:t>
      </w:r>
      <w:r w:rsidRPr="00B7030B">
        <w:rPr>
          <w:rFonts w:asciiTheme="minorHAnsi" w:hAnsiTheme="minorHAnsi"/>
        </w:rPr>
        <w:tab/>
        <w:t>Number of algal groups</w:t>
      </w:r>
    </w:p>
    <w:p w14:paraId="3C141F41"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NEP</w:t>
      </w:r>
      <w:r w:rsidRPr="00B7030B">
        <w:rPr>
          <w:rFonts w:asciiTheme="minorHAnsi" w:hAnsiTheme="minorHAnsi"/>
        </w:rPr>
        <w:tab/>
        <w:t>Integer</w:t>
      </w:r>
      <w:r w:rsidRPr="00B7030B">
        <w:rPr>
          <w:rFonts w:asciiTheme="minorHAnsi" w:hAnsiTheme="minorHAnsi"/>
        </w:rPr>
        <w:tab/>
        <w:t>Number of epiphyton</w:t>
      </w:r>
      <w:r w:rsidR="005A523E" w:rsidRPr="00B7030B">
        <w:rPr>
          <w:rFonts w:asciiTheme="minorHAnsi" w:hAnsiTheme="minorHAnsi"/>
        </w:rPr>
        <w:t>/periphyton</w:t>
      </w:r>
      <w:r w:rsidRPr="00B7030B">
        <w:rPr>
          <w:rFonts w:asciiTheme="minorHAnsi" w:hAnsiTheme="minorHAnsi"/>
        </w:rPr>
        <w:t xml:space="preserve"> groups</w:t>
      </w:r>
    </w:p>
    <w:p w14:paraId="6AFFC76B"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NBOD</w:t>
      </w:r>
      <w:r w:rsidRPr="00B7030B">
        <w:rPr>
          <w:rFonts w:asciiTheme="minorHAnsi" w:hAnsiTheme="minorHAnsi"/>
        </w:rPr>
        <w:tab/>
        <w:t>Integer</w:t>
      </w:r>
      <w:r w:rsidRPr="00B7030B">
        <w:rPr>
          <w:rFonts w:asciiTheme="minorHAnsi" w:hAnsiTheme="minorHAnsi"/>
        </w:rPr>
        <w:tab/>
        <w:t>Number of CBOD groups</w:t>
      </w:r>
    </w:p>
    <w:p w14:paraId="719246A9"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NMC</w:t>
      </w:r>
      <w:r w:rsidRPr="00B7030B">
        <w:rPr>
          <w:rFonts w:asciiTheme="minorHAnsi" w:hAnsiTheme="minorHAnsi"/>
        </w:rPr>
        <w:tab/>
        <w:t>Integer</w:t>
      </w:r>
      <w:r w:rsidRPr="00B7030B">
        <w:rPr>
          <w:rFonts w:asciiTheme="minorHAnsi" w:hAnsiTheme="minorHAnsi"/>
        </w:rPr>
        <w:tab/>
        <w:t>Number of macrophyte groups</w:t>
      </w:r>
    </w:p>
    <w:p w14:paraId="13ADA5BA"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8</w:t>
      </w:r>
      <w:r w:rsidRPr="00B7030B">
        <w:rPr>
          <w:rFonts w:asciiTheme="minorHAnsi" w:hAnsiTheme="minorHAnsi"/>
        </w:rPr>
        <w:tab/>
        <w:t>NZP</w:t>
      </w:r>
      <w:r w:rsidRPr="00B7030B">
        <w:rPr>
          <w:rFonts w:asciiTheme="minorHAnsi" w:hAnsiTheme="minorHAnsi"/>
        </w:rPr>
        <w:tab/>
        <w:t>Integer</w:t>
      </w:r>
      <w:r w:rsidRPr="00B7030B">
        <w:rPr>
          <w:rFonts w:asciiTheme="minorHAnsi" w:hAnsiTheme="minorHAnsi"/>
        </w:rPr>
        <w:tab/>
        <w:t>Number of zooplankton groups</w:t>
      </w:r>
    </w:p>
    <w:p w14:paraId="07BB8C71" w14:textId="77777777" w:rsidR="00D64560" w:rsidRPr="00B7030B" w:rsidRDefault="00D64560" w:rsidP="00D64560">
      <w:pPr>
        <w:pStyle w:val="BodyText2"/>
      </w:pPr>
    </w:p>
    <w:p w14:paraId="4107838C" w14:textId="63D85C70" w:rsidR="00D64560" w:rsidRPr="00BF0A1F" w:rsidRDefault="00D64560" w:rsidP="00D64560">
      <w:pPr>
        <w:pStyle w:val="BodyText"/>
        <w:rPr>
          <w:sz w:val="20"/>
          <w:szCs w:val="18"/>
        </w:rPr>
      </w:pPr>
      <w:r w:rsidRPr="00BF0A1F">
        <w:rPr>
          <w:sz w:val="20"/>
          <w:szCs w:val="18"/>
        </w:rPr>
        <w:t xml:space="preserve">This card defines the array dimensions for the number of generic constituents, inorganic suspended solids groups, algal groups, CBOD groups, macrophyte groups and zooplankton groups.  The user has complete freedom to include as many of these </w:t>
      </w:r>
      <w:del w:id="52" w:author="Honnalore Steissberg" w:date="2021-07-26T17:32:00Z">
        <w:r w:rsidRPr="00BF0A1F" w:rsidDel="00B66923">
          <w:rPr>
            <w:sz w:val="20"/>
            <w:szCs w:val="18"/>
          </w:rPr>
          <w:delText xml:space="preserve">groups </w:delText>
        </w:r>
      </w:del>
      <w:ins w:id="53" w:author="Honnalore Steissberg" w:date="2021-07-26T17:32:00Z">
        <w:r w:rsidR="00B66923" w:rsidRPr="00BF0A1F">
          <w:rPr>
            <w:sz w:val="20"/>
            <w:szCs w:val="18"/>
          </w:rPr>
          <w:t xml:space="preserve">groups </w:t>
        </w:r>
        <w:r w:rsidR="00B66923">
          <w:rPr>
            <w:sz w:val="20"/>
            <w:szCs w:val="18"/>
          </w:rPr>
          <w:t>for</w:t>
        </w:r>
      </w:ins>
      <w:ins w:id="54" w:author="Honnalore Steissberg" w:date="2021-07-26T17:31:00Z">
        <w:r w:rsidR="00B66923">
          <w:rPr>
            <w:sz w:val="20"/>
            <w:szCs w:val="18"/>
          </w:rPr>
          <w:t xml:space="preserve"> which </w:t>
        </w:r>
      </w:ins>
      <w:del w:id="55" w:author="Honnalore Steissberg" w:date="2021-07-26T17:31:00Z">
        <w:r w:rsidRPr="00BF0A1F" w:rsidDel="00B66923">
          <w:rPr>
            <w:sz w:val="20"/>
            <w:szCs w:val="18"/>
          </w:rPr>
          <w:delText xml:space="preserve">as </w:delText>
        </w:r>
      </w:del>
      <w:r w:rsidRPr="00BF0A1F">
        <w:rPr>
          <w:sz w:val="20"/>
          <w:szCs w:val="18"/>
        </w:rPr>
        <w:t xml:space="preserve">data are available </w:t>
      </w:r>
      <w:del w:id="56" w:author="Honnalore Steissberg" w:date="2021-07-26T17:32:00Z">
        <w:r w:rsidRPr="00BF0A1F" w:rsidDel="00B66923">
          <w:rPr>
            <w:sz w:val="20"/>
            <w:szCs w:val="18"/>
          </w:rPr>
          <w:delText xml:space="preserve">for </w:delText>
        </w:r>
      </w:del>
      <w:r w:rsidRPr="00BF0A1F">
        <w:rPr>
          <w:sz w:val="20"/>
          <w:szCs w:val="18"/>
        </w:rPr>
        <w:t>and the application warrants.</w:t>
      </w:r>
    </w:p>
    <w:p w14:paraId="584E6A0C" w14:textId="0EEE4FEA" w:rsidR="00D64560" w:rsidRPr="00BF0A1F" w:rsidRDefault="00D64560" w:rsidP="00D64560">
      <w:pPr>
        <w:pStyle w:val="BodyText"/>
        <w:rPr>
          <w:sz w:val="20"/>
          <w:szCs w:val="18"/>
        </w:rPr>
      </w:pPr>
      <w:r w:rsidRPr="00BF0A1F">
        <w:rPr>
          <w:sz w:val="20"/>
          <w:szCs w:val="18"/>
        </w:rPr>
        <w:t xml:space="preserve">The generic constituent allows the user the freedom to model any number of constituents that can be defined using </w:t>
      </w:r>
      <w:r w:rsidR="009C1AF0" w:rsidRPr="00BF0A1F">
        <w:rPr>
          <w:sz w:val="20"/>
          <w:szCs w:val="18"/>
        </w:rPr>
        <w:t xml:space="preserve">any or all of the following: </w:t>
      </w:r>
      <w:r w:rsidRPr="00BF0A1F">
        <w:rPr>
          <w:sz w:val="20"/>
          <w:szCs w:val="18"/>
        </w:rPr>
        <w:t>a 0-order decay rate</w:t>
      </w:r>
      <w:r w:rsidR="009C1AF0" w:rsidRPr="00BF0A1F">
        <w:rPr>
          <w:sz w:val="20"/>
          <w:szCs w:val="18"/>
        </w:rPr>
        <w:t>,</w:t>
      </w:r>
      <w:r w:rsidRPr="00BF0A1F">
        <w:rPr>
          <w:sz w:val="20"/>
          <w:szCs w:val="18"/>
        </w:rPr>
        <w:t xml:space="preserve"> a 1</w:t>
      </w:r>
      <w:r w:rsidRPr="00BF0A1F">
        <w:rPr>
          <w:sz w:val="20"/>
          <w:szCs w:val="18"/>
          <w:vertAlign w:val="superscript"/>
        </w:rPr>
        <w:t>st</w:t>
      </w:r>
      <w:ins w:id="57" w:author="Honnalore Steissberg" w:date="2021-07-26T17:32:00Z">
        <w:r w:rsidR="00B66923">
          <w:rPr>
            <w:sz w:val="20"/>
            <w:szCs w:val="18"/>
          </w:rPr>
          <w:t xml:space="preserve"> </w:t>
        </w:r>
      </w:ins>
      <w:del w:id="58" w:author="Honnalore Steissberg" w:date="2021-07-26T17:32:00Z">
        <w:r w:rsidRPr="00BF0A1F" w:rsidDel="00B66923">
          <w:rPr>
            <w:sz w:val="20"/>
            <w:szCs w:val="18"/>
          </w:rPr>
          <w:delText xml:space="preserve">- </w:delText>
        </w:r>
      </w:del>
      <w:r w:rsidRPr="00BF0A1F">
        <w:rPr>
          <w:sz w:val="20"/>
          <w:szCs w:val="18"/>
        </w:rPr>
        <w:t>order decay rate</w:t>
      </w:r>
      <w:r w:rsidR="00CD65B3" w:rsidRPr="00BF0A1F">
        <w:rPr>
          <w:sz w:val="20"/>
          <w:szCs w:val="18"/>
        </w:rPr>
        <w:t xml:space="preserve">, </w:t>
      </w:r>
      <w:r w:rsidRPr="00BF0A1F">
        <w:rPr>
          <w:sz w:val="20"/>
          <w:szCs w:val="18"/>
        </w:rPr>
        <w:t>a settling velocity</w:t>
      </w:r>
      <w:r w:rsidR="00CD65B3" w:rsidRPr="00BF0A1F">
        <w:rPr>
          <w:sz w:val="20"/>
          <w:szCs w:val="18"/>
        </w:rPr>
        <w:t xml:space="preserve">, </w:t>
      </w:r>
      <w:r w:rsidRPr="00BF0A1F">
        <w:rPr>
          <w:sz w:val="20"/>
          <w:szCs w:val="18"/>
        </w:rPr>
        <w:t xml:space="preserve">an </w:t>
      </w:r>
      <w:del w:id="59" w:author="Honnalore Steissberg" w:date="2021-07-26T17:33:00Z">
        <w:r w:rsidRPr="00BF0A1F" w:rsidDel="00B66923">
          <w:rPr>
            <w:sz w:val="20"/>
            <w:szCs w:val="18"/>
          </w:rPr>
          <w:delText>Arhennius</w:delText>
        </w:r>
      </w:del>
      <w:ins w:id="60" w:author="Honnalore Steissberg" w:date="2021-07-26T17:33:00Z">
        <w:r w:rsidR="00B66923" w:rsidRPr="00BF0A1F">
          <w:rPr>
            <w:sz w:val="20"/>
            <w:szCs w:val="18"/>
          </w:rPr>
          <w:t>Arrhenius</w:t>
        </w:r>
      </w:ins>
      <w:r w:rsidRPr="00BF0A1F">
        <w:rPr>
          <w:sz w:val="20"/>
          <w:szCs w:val="18"/>
        </w:rPr>
        <w:t xml:space="preserve"> temperature rate multiplier</w:t>
      </w:r>
      <w:r w:rsidR="00CD65B3" w:rsidRPr="00BF0A1F">
        <w:rPr>
          <w:sz w:val="20"/>
          <w:szCs w:val="18"/>
        </w:rPr>
        <w:t>, volatilization, or photo-degradation</w:t>
      </w:r>
      <w:r w:rsidRPr="00BF0A1F">
        <w:rPr>
          <w:sz w:val="20"/>
          <w:szCs w:val="18"/>
        </w:rPr>
        <w:t xml:space="preserve">.  </w:t>
      </w:r>
      <w:r w:rsidR="006E0D12" w:rsidRPr="00BF0A1F">
        <w:rPr>
          <w:sz w:val="20"/>
          <w:szCs w:val="18"/>
        </w:rPr>
        <w:t>Also</w:t>
      </w:r>
      <w:r w:rsidR="00CD65B3" w:rsidRPr="00BF0A1F">
        <w:rPr>
          <w:sz w:val="20"/>
          <w:szCs w:val="18"/>
        </w:rPr>
        <w:t>,</w:t>
      </w:r>
      <w:r w:rsidR="006E0D12" w:rsidRPr="00BF0A1F">
        <w:rPr>
          <w:sz w:val="20"/>
          <w:szCs w:val="18"/>
        </w:rPr>
        <w:t xml:space="preserve"> the sediment diagenesis model uses generic </w:t>
      </w:r>
      <w:r w:rsidR="00D90772" w:rsidRPr="00BF0A1F">
        <w:rPr>
          <w:sz w:val="20"/>
          <w:szCs w:val="18"/>
        </w:rPr>
        <w:t>constituents</w:t>
      </w:r>
      <w:r w:rsidR="006E0D12" w:rsidRPr="00BF0A1F">
        <w:rPr>
          <w:sz w:val="20"/>
          <w:szCs w:val="18"/>
        </w:rPr>
        <w:t xml:space="preserve"> for H2S, CH4, SO4, turbidity, Fe2+, </w:t>
      </w:r>
      <w:proofErr w:type="spellStart"/>
      <w:r w:rsidR="006E0D12" w:rsidRPr="00BF0A1F">
        <w:rPr>
          <w:sz w:val="20"/>
          <w:szCs w:val="18"/>
        </w:rPr>
        <w:t>FeOOH</w:t>
      </w:r>
      <w:proofErr w:type="spellEnd"/>
      <w:r w:rsidR="006E0D12" w:rsidRPr="00BF0A1F">
        <w:rPr>
          <w:sz w:val="20"/>
          <w:szCs w:val="18"/>
        </w:rPr>
        <w:t>(s), Mn2+, and MnO2(s)</w:t>
      </w:r>
      <w:ins w:id="61" w:author="Honnalore Steissberg" w:date="2021-07-26T17:33:00Z">
        <w:r w:rsidR="00B66923">
          <w:rPr>
            <w:sz w:val="20"/>
            <w:szCs w:val="18"/>
          </w:rPr>
          <w:t>,</w:t>
        </w:r>
      </w:ins>
      <w:r w:rsidR="006E0D12" w:rsidRPr="00BF0A1F">
        <w:rPr>
          <w:sz w:val="20"/>
          <w:szCs w:val="18"/>
        </w:rPr>
        <w:t xml:space="preserve"> even though they interact with other state variables.</w:t>
      </w:r>
    </w:p>
    <w:p w14:paraId="5347468B" w14:textId="668360E7" w:rsidR="00D64560" w:rsidRPr="00BF0A1F" w:rsidRDefault="00D64560" w:rsidP="00D64560">
      <w:pPr>
        <w:pStyle w:val="BodyText"/>
        <w:rPr>
          <w:sz w:val="20"/>
          <w:szCs w:val="18"/>
        </w:rPr>
      </w:pPr>
      <w:r w:rsidRPr="00BF0A1F">
        <w:rPr>
          <w:sz w:val="20"/>
          <w:szCs w:val="18"/>
        </w:rPr>
        <w:t>The ability to model any number of CBOD groups now allows the model to characterize and track any number of point sources of CBOD.  This should prove useful in determining which point source</w:t>
      </w:r>
      <w:ins w:id="62" w:author="Honnalore Steissberg" w:date="2021-07-26T17:36:00Z">
        <w:r w:rsidR="00B66923">
          <w:rPr>
            <w:sz w:val="20"/>
            <w:szCs w:val="18"/>
          </w:rPr>
          <w:t>s</w:t>
        </w:r>
      </w:ins>
      <w:del w:id="63" w:author="Honnalore Steissberg" w:date="2021-07-26T17:36:00Z">
        <w:r w:rsidRPr="00BF0A1F" w:rsidDel="00B66923">
          <w:rPr>
            <w:sz w:val="20"/>
            <w:szCs w:val="18"/>
          </w:rPr>
          <w:delText>(s)</w:delText>
        </w:r>
      </w:del>
      <w:r w:rsidRPr="00BF0A1F">
        <w:rPr>
          <w:sz w:val="20"/>
          <w:szCs w:val="18"/>
        </w:rPr>
        <w:t xml:space="preserve"> </w:t>
      </w:r>
      <w:ins w:id="64" w:author="Honnalore Steissberg" w:date="2021-07-26T17:36:00Z">
        <w:r w:rsidR="00B66923">
          <w:rPr>
            <w:sz w:val="20"/>
            <w:szCs w:val="18"/>
          </w:rPr>
          <w:t xml:space="preserve">are </w:t>
        </w:r>
      </w:ins>
      <w:del w:id="65" w:author="Honnalore Steissberg" w:date="2021-07-26T17:35:00Z">
        <w:r w:rsidRPr="00BF0A1F" w:rsidDel="00B66923">
          <w:rPr>
            <w:sz w:val="20"/>
            <w:szCs w:val="18"/>
          </w:rPr>
          <w:delText xml:space="preserve">is/are </w:delText>
        </w:r>
      </w:del>
      <w:r w:rsidRPr="00BF0A1F">
        <w:rPr>
          <w:sz w:val="20"/>
          <w:szCs w:val="18"/>
        </w:rPr>
        <w:t xml:space="preserve">contributing to depressed dissolved oxygen levels or violations in a system and allow better </w:t>
      </w:r>
      <w:r w:rsidR="0086790E" w:rsidRPr="00BF0A1F">
        <w:rPr>
          <w:sz w:val="20"/>
          <w:szCs w:val="18"/>
        </w:rPr>
        <w:t xml:space="preserve">understanding of what </w:t>
      </w:r>
      <w:r w:rsidRPr="00BF0A1F">
        <w:rPr>
          <w:sz w:val="20"/>
          <w:szCs w:val="18"/>
        </w:rPr>
        <w:t xml:space="preserve">management </w:t>
      </w:r>
      <w:r w:rsidR="0086790E" w:rsidRPr="00BF0A1F">
        <w:rPr>
          <w:sz w:val="20"/>
          <w:szCs w:val="18"/>
        </w:rPr>
        <w:t xml:space="preserve">strategies </w:t>
      </w:r>
      <w:r w:rsidR="004659AB" w:rsidRPr="00BF0A1F">
        <w:rPr>
          <w:sz w:val="20"/>
          <w:szCs w:val="18"/>
        </w:rPr>
        <w:t xml:space="preserve">could be used </w:t>
      </w:r>
      <w:r w:rsidRPr="00BF0A1F">
        <w:rPr>
          <w:sz w:val="20"/>
          <w:szCs w:val="18"/>
        </w:rPr>
        <w:t>to improve dissolved oxygen.</w:t>
      </w:r>
    </w:p>
    <w:p w14:paraId="706A29D2" w14:textId="77777777" w:rsidR="00D64560" w:rsidRPr="00BF0A1F" w:rsidRDefault="00D64560" w:rsidP="00D64560">
      <w:pPr>
        <w:pStyle w:val="BodyText"/>
        <w:rPr>
          <w:sz w:val="20"/>
          <w:szCs w:val="18"/>
        </w:rPr>
      </w:pPr>
      <w:r w:rsidRPr="00BF0A1F">
        <w:rPr>
          <w:sz w:val="20"/>
          <w:szCs w:val="18"/>
        </w:rPr>
        <w:t>Care should be taken when including multiple algal, epiphyton, zooplankton, and macrophyte groups to ensure that the data are sufficient to describe their variation in the system.  As a general rule, it is better to start with as simple a description of the kinetics in a system that still allows the model to capture the important temporal and spatial changes in water quality.</w:t>
      </w:r>
    </w:p>
    <w:p w14:paraId="33D349A3" w14:textId="77777777" w:rsidR="00D64560" w:rsidRPr="00B7030B" w:rsidRDefault="00D64560" w:rsidP="00D64560">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BBCBEDE" w14:textId="77777777" w:rsidR="00D64560" w:rsidRPr="00487FC9" w:rsidRDefault="00D64560" w:rsidP="00D64560">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CONSTITU     NGC     NSS     NAL     NEP    NBOD     NMC     NZP</w:t>
      </w:r>
    </w:p>
    <w:p w14:paraId="22F31D85" w14:textId="77777777" w:rsidR="00D64560" w:rsidRPr="00487FC9" w:rsidRDefault="00D64560" w:rsidP="00D64560">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               3       1       3       1       1       1       1</w:t>
      </w:r>
    </w:p>
    <w:p w14:paraId="63C04D1C"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635B042F" w14:textId="77777777" w:rsidR="0041037A" w:rsidRPr="00B7030B" w:rsidRDefault="00C51A7D">
      <w:pPr>
        <w:pStyle w:val="Relatedcards"/>
        <w:rPr>
          <w:rFonts w:asciiTheme="minorHAnsi" w:hAnsiTheme="minorHAnsi"/>
        </w:rPr>
      </w:pPr>
      <w:hyperlink w:anchor="grid_dimensions" w:history="1">
        <w:r w:rsidR="0041037A" w:rsidRPr="00B7030B">
          <w:rPr>
            <w:rFonts w:asciiTheme="minorHAnsi" w:hAnsiTheme="minorHAnsi"/>
          </w:rPr>
          <w:t>Grid Dimensions</w:t>
        </w:r>
      </w:hyperlink>
    </w:p>
    <w:p w14:paraId="35BC772F"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A35266F" w14:textId="77777777" w:rsidR="0041037A" w:rsidRPr="00B7030B" w:rsidRDefault="00C51A7D">
      <w:pPr>
        <w:pStyle w:val="Relatedcards"/>
        <w:rPr>
          <w:rFonts w:asciiTheme="minorHAnsi" w:hAnsiTheme="minorHAnsi"/>
        </w:rPr>
      </w:pPr>
      <w:hyperlink w:anchor="miscellaneous_dimensions" w:history="1">
        <w:r w:rsidR="0041037A" w:rsidRPr="00B7030B">
          <w:rPr>
            <w:rFonts w:asciiTheme="minorHAnsi" w:hAnsiTheme="minorHAnsi"/>
          </w:rPr>
          <w:t>Miscellaneous Dimensions</w:t>
        </w:r>
      </w:hyperlink>
    </w:p>
    <w:p w14:paraId="04103A6F" w14:textId="77777777" w:rsidR="0041037A" w:rsidRPr="00B7030B" w:rsidRDefault="0041037A" w:rsidP="00A75F67">
      <w:pPr>
        <w:pStyle w:val="Heading4"/>
      </w:pPr>
      <w:r w:rsidRPr="00B7030B">
        <w:rPr>
          <w:rStyle w:val="Cardtitle1"/>
          <w:rFonts w:asciiTheme="minorHAnsi" w:hAnsiTheme="minorHAnsi"/>
        </w:rPr>
        <w:br w:type="page"/>
      </w:r>
      <w:bookmarkStart w:id="66" w:name="miscellaneous_dimensions"/>
      <w:bookmarkStart w:id="67" w:name="_Toc41047642"/>
      <w:bookmarkEnd w:id="66"/>
      <w:r w:rsidRPr="00B7030B">
        <w:lastRenderedPageBreak/>
        <w:t>Miscellaneous (MISCELL)</w:t>
      </w:r>
      <w:bookmarkEnd w:id="67"/>
    </w:p>
    <w:p w14:paraId="7D9E5A1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68" w:name="_Toc8027281"/>
      <w:r w:rsidR="0041037A" w:rsidRPr="00B7030B">
        <w:rPr>
          <w:rStyle w:val="Cardtitle1"/>
          <w:rFonts w:asciiTheme="minorHAnsi" w:hAnsiTheme="minorHAnsi"/>
          <w:b/>
          <w:bCs/>
        </w:rPr>
        <w:instrText>Miscellaneous Dimensions (MISCELL)</w:instrText>
      </w:r>
      <w:bookmarkEnd w:id="68"/>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EF2ECD0"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873B3EB" w14:textId="77777777" w:rsidR="0041037A" w:rsidRPr="00B7030B" w:rsidRDefault="0041037A">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2</w:t>
      </w:r>
      <w:r w:rsidRPr="00B7030B">
        <w:rPr>
          <w:rFonts w:asciiTheme="minorHAnsi" w:hAnsiTheme="minorHAnsi"/>
        </w:rPr>
        <w:tab/>
        <w:t>NDAY</w:t>
      </w:r>
      <w:r w:rsidRPr="00B7030B">
        <w:rPr>
          <w:rFonts w:asciiTheme="minorHAnsi" w:hAnsiTheme="minorHAnsi"/>
        </w:rPr>
        <w:tab/>
        <w:t>Integer</w:t>
      </w:r>
      <w:r w:rsidRPr="00B7030B">
        <w:rPr>
          <w:rFonts w:asciiTheme="minorHAnsi" w:hAnsiTheme="minorHAnsi"/>
        </w:rPr>
        <w:tab/>
        <w:t>Maximum number of output dates or timestep related changes</w:t>
      </w:r>
    </w:p>
    <w:p w14:paraId="59C9F55E" w14:textId="77777777" w:rsidR="00D41B6B" w:rsidRPr="00B7030B" w:rsidRDefault="00D41B6B">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3</w:t>
      </w:r>
      <w:r w:rsidRPr="00B7030B">
        <w:rPr>
          <w:rFonts w:asciiTheme="minorHAnsi" w:hAnsiTheme="minorHAnsi"/>
        </w:rPr>
        <w:tab/>
      </w:r>
      <w:r w:rsidR="00BC4E8D" w:rsidRPr="00B7030B">
        <w:rPr>
          <w:rFonts w:asciiTheme="minorHAnsi" w:hAnsiTheme="minorHAnsi"/>
        </w:rPr>
        <w:t xml:space="preserve">SELECTC </w:t>
      </w:r>
      <w:r w:rsidR="00BC4E8D" w:rsidRPr="00B7030B">
        <w:rPr>
          <w:rFonts w:asciiTheme="minorHAnsi" w:hAnsiTheme="minorHAnsi"/>
        </w:rPr>
        <w:tab/>
        <w:t>Character</w:t>
      </w:r>
      <w:r w:rsidR="00BC4E8D" w:rsidRPr="00B7030B">
        <w:rPr>
          <w:rFonts w:asciiTheme="minorHAnsi" w:hAnsiTheme="minorHAnsi"/>
        </w:rPr>
        <w:tab/>
        <w:t>Turn ON/OFF</w:t>
      </w:r>
      <w:r w:rsidR="00E3585B" w:rsidRPr="00B7030B">
        <w:rPr>
          <w:rFonts w:asciiTheme="minorHAnsi" w:hAnsiTheme="minorHAnsi"/>
        </w:rPr>
        <w:t>/USGS</w:t>
      </w:r>
      <w:r w:rsidR="00BC4E8D" w:rsidRPr="00B7030B">
        <w:rPr>
          <w:rFonts w:asciiTheme="minorHAnsi" w:hAnsiTheme="minorHAnsi"/>
        </w:rPr>
        <w:t xml:space="preserve"> </w:t>
      </w:r>
      <w:r w:rsidR="0056218C" w:rsidRPr="00B7030B">
        <w:rPr>
          <w:rFonts w:asciiTheme="minorHAnsi" w:hAnsiTheme="minorHAnsi"/>
        </w:rPr>
        <w:t xml:space="preserve">automatic port selection </w:t>
      </w:r>
      <w:r w:rsidR="00BC4E8D" w:rsidRPr="00B7030B">
        <w:rPr>
          <w:rFonts w:asciiTheme="minorHAnsi" w:hAnsiTheme="minorHAnsi"/>
        </w:rPr>
        <w:t>from a multiple outlet structure where level is chosen by model to reach temperature target</w:t>
      </w:r>
    </w:p>
    <w:p w14:paraId="33D6FD6D" w14:textId="77777777" w:rsidR="00BC4E8D" w:rsidRPr="00B7030B" w:rsidRDefault="00BC4E8D">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4</w:t>
      </w:r>
      <w:r w:rsidRPr="00B7030B">
        <w:rPr>
          <w:rFonts w:asciiTheme="minorHAnsi" w:hAnsiTheme="minorHAnsi"/>
        </w:rPr>
        <w:tab/>
        <w:t>HABTATC</w:t>
      </w:r>
      <w:r w:rsidRPr="00B7030B">
        <w:rPr>
          <w:rFonts w:asciiTheme="minorHAnsi" w:hAnsiTheme="minorHAnsi"/>
        </w:rPr>
        <w:tab/>
        <w:t>Character</w:t>
      </w:r>
      <w:r w:rsidRPr="00B7030B">
        <w:rPr>
          <w:rFonts w:asciiTheme="minorHAnsi" w:hAnsiTheme="minorHAnsi"/>
        </w:rPr>
        <w:tab/>
        <w:t>Turn ON/</w:t>
      </w:r>
      <w:r w:rsidR="00E3585B" w:rsidRPr="00B7030B">
        <w:rPr>
          <w:rFonts w:asciiTheme="minorHAnsi" w:hAnsiTheme="minorHAnsi"/>
        </w:rPr>
        <w:t>O</w:t>
      </w:r>
      <w:r w:rsidRPr="00B7030B">
        <w:rPr>
          <w:rFonts w:asciiTheme="minorHAnsi" w:hAnsiTheme="minorHAnsi"/>
        </w:rPr>
        <w:t>FF habitat analyses for fish and eutrophication variables</w:t>
      </w:r>
    </w:p>
    <w:p w14:paraId="59C5161D" w14:textId="77777777" w:rsidR="00BC4E8D" w:rsidRPr="00B7030B" w:rsidRDefault="00BC4E8D">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5</w:t>
      </w:r>
      <w:r w:rsidRPr="00B7030B">
        <w:rPr>
          <w:rFonts w:asciiTheme="minorHAnsi" w:hAnsiTheme="minorHAnsi"/>
        </w:rPr>
        <w:tab/>
        <w:t>ENVIRPC</w:t>
      </w:r>
      <w:r w:rsidRPr="00B7030B">
        <w:rPr>
          <w:rFonts w:asciiTheme="minorHAnsi" w:hAnsiTheme="minorHAnsi"/>
        </w:rPr>
        <w:tab/>
        <w:t>Character</w:t>
      </w:r>
      <w:r w:rsidRPr="00B7030B">
        <w:rPr>
          <w:rFonts w:asciiTheme="minorHAnsi" w:hAnsiTheme="minorHAnsi"/>
        </w:rPr>
        <w:tab/>
        <w:t>Turn ON/OFF environmental performance criteria</w:t>
      </w:r>
    </w:p>
    <w:p w14:paraId="78EE365E" w14:textId="77777777" w:rsidR="00BC4E8D" w:rsidRPr="00B7030B" w:rsidRDefault="00BC4E8D">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6</w:t>
      </w:r>
      <w:r w:rsidRPr="00B7030B">
        <w:rPr>
          <w:rFonts w:asciiTheme="minorHAnsi" w:hAnsiTheme="minorHAnsi"/>
        </w:rPr>
        <w:tab/>
        <w:t>AERATEC</w:t>
      </w:r>
      <w:r w:rsidRPr="00B7030B">
        <w:rPr>
          <w:rFonts w:asciiTheme="minorHAnsi" w:hAnsiTheme="minorHAnsi"/>
        </w:rPr>
        <w:tab/>
        <w:t>Character</w:t>
      </w:r>
      <w:r w:rsidRPr="00B7030B">
        <w:rPr>
          <w:rFonts w:asciiTheme="minorHAnsi" w:hAnsiTheme="minorHAnsi"/>
        </w:rPr>
        <w:tab/>
        <w:t>T</w:t>
      </w:r>
      <w:r w:rsidR="000A74A3" w:rsidRPr="00B7030B">
        <w:rPr>
          <w:rFonts w:asciiTheme="minorHAnsi" w:hAnsiTheme="minorHAnsi"/>
        </w:rPr>
        <w:t>urn</w:t>
      </w:r>
      <w:r w:rsidRPr="00B7030B">
        <w:rPr>
          <w:rFonts w:asciiTheme="minorHAnsi" w:hAnsiTheme="minorHAnsi"/>
        </w:rPr>
        <w:t xml:space="preserve"> ON/OFF aeration to waterbody with dissolved </w:t>
      </w:r>
      <w:r w:rsidR="00D90772" w:rsidRPr="00B7030B">
        <w:rPr>
          <w:rFonts w:asciiTheme="minorHAnsi" w:hAnsiTheme="minorHAnsi"/>
        </w:rPr>
        <w:t>oxygen probe</w:t>
      </w:r>
      <w:r w:rsidRPr="00B7030B">
        <w:rPr>
          <w:rFonts w:asciiTheme="minorHAnsi" w:hAnsiTheme="minorHAnsi"/>
        </w:rPr>
        <w:t xml:space="preserve"> control</w:t>
      </w:r>
    </w:p>
    <w:p w14:paraId="65A89A33" w14:textId="77777777" w:rsidR="000A74A3" w:rsidRPr="00B7030B" w:rsidRDefault="000A74A3">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7</w:t>
      </w:r>
      <w:r w:rsidRPr="00B7030B">
        <w:rPr>
          <w:rFonts w:asciiTheme="minorHAnsi" w:hAnsiTheme="minorHAnsi"/>
        </w:rPr>
        <w:tab/>
        <w:t>INITUWL</w:t>
      </w:r>
      <w:r w:rsidRPr="00B7030B">
        <w:rPr>
          <w:rFonts w:asciiTheme="minorHAnsi" w:hAnsiTheme="minorHAnsi"/>
        </w:rPr>
        <w:tab/>
        <w:t>Character</w:t>
      </w:r>
      <w:r w:rsidRPr="00B7030B">
        <w:rPr>
          <w:rFonts w:asciiTheme="minorHAnsi" w:hAnsiTheme="minorHAnsi"/>
        </w:rPr>
        <w:tab/>
        <w:t>Turn ON/OFF in</w:t>
      </w:r>
      <w:r w:rsidR="00D60DB3" w:rsidRPr="00B7030B">
        <w:rPr>
          <w:rFonts w:asciiTheme="minorHAnsi" w:hAnsiTheme="minorHAnsi"/>
        </w:rPr>
        <w:t>i</w:t>
      </w:r>
      <w:r w:rsidRPr="00B7030B">
        <w:rPr>
          <w:rFonts w:asciiTheme="minorHAnsi" w:hAnsiTheme="minorHAnsi"/>
        </w:rPr>
        <w:t>tial water surface slope and velocity calculation for a river system</w:t>
      </w:r>
    </w:p>
    <w:p w14:paraId="10307FA8" w14:textId="77777777" w:rsidR="0041037A" w:rsidRPr="00B7030B" w:rsidRDefault="00CD65B3">
      <w:pPr>
        <w:pStyle w:val="BodyText2"/>
      </w:pPr>
      <w:r w:rsidRPr="00380139">
        <w:rPr>
          <w:noProof/>
        </w:rPr>
        <mc:AlternateContent>
          <mc:Choice Requires="wps">
            <w:drawing>
              <wp:anchor distT="91440" distB="91440" distL="114300" distR="114300" simplePos="0" relativeHeight="251736576" behindDoc="1" locked="0" layoutInCell="1" allowOverlap="1" wp14:anchorId="6750093D" wp14:editId="047F53C9">
                <wp:simplePos x="0" y="0"/>
                <wp:positionH relativeFrom="margin">
                  <wp:posOffset>2334260</wp:posOffset>
                </wp:positionH>
                <wp:positionV relativeFrom="paragraph">
                  <wp:posOffset>97790</wp:posOffset>
                </wp:positionV>
                <wp:extent cx="3474720" cy="1403985"/>
                <wp:effectExtent l="0" t="0" r="10160" b="19050"/>
                <wp:wrapTight wrapText="bothSides">
                  <wp:wrapPolygon edited="0">
                    <wp:start x="0" y="0"/>
                    <wp:lineTo x="0" y="21600"/>
                    <wp:lineTo x="21540" y="21600"/>
                    <wp:lineTo x="21540" y="0"/>
                    <wp:lineTo x="0" y="0"/>
                  </wp:wrapPolygon>
                </wp:wrapTight>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1D048276"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Want to turn on Auto Port selection from a multi-port outlet structure to meet a downstream temperature? </w:t>
                            </w:r>
                          </w:p>
                          <w:p w14:paraId="510DA75B"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Want to see if your system is good habitat for a fish species? </w:t>
                            </w:r>
                          </w:p>
                          <w:p w14:paraId="13DA3AA2"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Want to add hypolimnetic aeration?</w:t>
                            </w:r>
                          </w:p>
                          <w:p w14:paraId="360813E5"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Want histogram output of water quality state variables?</w:t>
                            </w:r>
                          </w:p>
                          <w:p w14:paraId="6EF0171F" w14:textId="77777777" w:rsidR="008A5A8D" w:rsidRDefault="008A5A8D" w:rsidP="00CD65B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Want your river model to run smoother at the beginning of the simulation?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750093D" id="_x0000_s1029" type="#_x0000_t202" style="position:absolute;left:0;text-align:left;margin-left:183.8pt;margin-top:7.7pt;width:273.6pt;height:110.55pt;z-index:-251579904;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" filled="f" strokecolor="#4f81bd [3204]">
                <v:textbox style="mso-fit-shape-to-text:t">
                  <w:txbxContent>
                    <w:p w14:paraId="1D048276"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Want to turn on Auto Port selection from a multi-port outlet structure to meet a downstream temperature? </w:t>
                      </w:r>
                    </w:p>
                    <w:p w14:paraId="510DA75B"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Want to see if your system is good habitat for a fish species? </w:t>
                      </w:r>
                    </w:p>
                    <w:p w14:paraId="13DA3AA2"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Want to add hypolimnetic aeration?</w:t>
                      </w:r>
                    </w:p>
                    <w:p w14:paraId="360813E5"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Want histogram output of water quality state variables?</w:t>
                      </w:r>
                    </w:p>
                    <w:p w14:paraId="6EF0171F" w14:textId="77777777" w:rsidR="008A5A8D" w:rsidRDefault="008A5A8D" w:rsidP="00CD65B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Want your river model to run smoother at the beginning of the simulation?</w:t>
                      </w:r>
                    </w:p>
                  </w:txbxContent>
                </v:textbox>
                <w10:wrap type="tight" anchorx="margin"/>
              </v:shape>
            </w:pict>
          </mc:Fallback>
        </mc:AlternateContent>
      </w:r>
    </w:p>
    <w:p w14:paraId="2F9DFD70" w14:textId="77777777" w:rsidR="0041037A" w:rsidRPr="00BF0A1F" w:rsidRDefault="0041037A">
      <w:pPr>
        <w:pStyle w:val="BodyText"/>
        <w:rPr>
          <w:sz w:val="20"/>
          <w:szCs w:val="18"/>
        </w:rPr>
      </w:pPr>
      <w:r w:rsidRPr="00BF0A1F">
        <w:rPr>
          <w:sz w:val="20"/>
          <w:szCs w:val="18"/>
        </w:rPr>
        <w:t>This card defines</w:t>
      </w:r>
      <w:r w:rsidR="009B38CF" w:rsidRPr="00BF0A1F">
        <w:rPr>
          <w:sz w:val="20"/>
          <w:szCs w:val="18"/>
        </w:rPr>
        <w:t xml:space="preserve"> several variables that turn ON or OFF features of the code first implemented in Version 3.7. </w:t>
      </w:r>
      <w:r w:rsidR="009B38CF" w:rsidRPr="00BF0A1F">
        <w:rPr>
          <w:b/>
          <w:bCs/>
          <w:sz w:val="20"/>
          <w:szCs w:val="18"/>
        </w:rPr>
        <w:t>NDAY</w:t>
      </w:r>
      <w:r w:rsidRPr="00BF0A1F">
        <w:rPr>
          <w:sz w:val="20"/>
          <w:szCs w:val="18"/>
        </w:rPr>
        <w:t xml:space="preserve"> </w:t>
      </w:r>
      <w:r w:rsidR="009B38CF" w:rsidRPr="00BF0A1F">
        <w:rPr>
          <w:sz w:val="20"/>
          <w:szCs w:val="18"/>
        </w:rPr>
        <w:t xml:space="preserve">is </w:t>
      </w:r>
      <w:r w:rsidRPr="00BF0A1F">
        <w:rPr>
          <w:sz w:val="20"/>
          <w:szCs w:val="18"/>
        </w:rPr>
        <w:t>the maximum number of output dates that will be used in the simulation.  This should be the maximum of timestep, snapshot, screen, profile, vector, contour, time series, withdrawal, and restart number of dates that are used to define when output frequencies, or, in the case of the timestep related cards, when the maximum timestep or the fraction of the timestep change.  This can easily be set to a value greater than any anticipated number of dates without any impact as the memory used by these variables is trivial.</w:t>
      </w:r>
      <w:r w:rsidR="009B38CF" w:rsidRPr="00BF0A1F">
        <w:rPr>
          <w:sz w:val="20"/>
          <w:szCs w:val="18"/>
        </w:rPr>
        <w:t xml:space="preserve"> The user should use 100 as a default. There </w:t>
      </w:r>
      <w:r w:rsidR="00CD65B3" w:rsidRPr="00BF0A1F">
        <w:rPr>
          <w:sz w:val="20"/>
          <w:szCs w:val="18"/>
        </w:rPr>
        <w:t xml:space="preserve">is </w:t>
      </w:r>
      <w:r w:rsidR="009B38CF" w:rsidRPr="00BF0A1F">
        <w:rPr>
          <w:sz w:val="20"/>
          <w:szCs w:val="18"/>
        </w:rPr>
        <w:t>often no reason to change this value.</w:t>
      </w:r>
    </w:p>
    <w:p w14:paraId="5B108E5F" w14:textId="77777777" w:rsidR="00BC4E8D" w:rsidRPr="00BF0A1F" w:rsidRDefault="001804C6">
      <w:pPr>
        <w:pStyle w:val="BodyText"/>
        <w:rPr>
          <w:sz w:val="20"/>
          <w:szCs w:val="18"/>
        </w:rPr>
      </w:pPr>
      <w:r w:rsidRPr="00BF0A1F">
        <w:rPr>
          <w:b/>
          <w:bCs/>
          <w:sz w:val="20"/>
          <w:szCs w:val="18"/>
        </w:rPr>
        <w:t>SELECTC</w:t>
      </w:r>
      <w:r w:rsidRPr="00BF0A1F">
        <w:rPr>
          <w:sz w:val="20"/>
          <w:szCs w:val="18"/>
        </w:rPr>
        <w:t xml:space="preserve"> is a control that turns ON or OFF the use of </w:t>
      </w:r>
      <w:r w:rsidR="001816C3" w:rsidRPr="00BF0A1F">
        <w:rPr>
          <w:sz w:val="20"/>
          <w:szCs w:val="18"/>
        </w:rPr>
        <w:t xml:space="preserve">the automatic port selection for </w:t>
      </w:r>
      <w:r w:rsidR="005C52C0" w:rsidRPr="00BF0A1F">
        <w:rPr>
          <w:sz w:val="20"/>
          <w:szCs w:val="18"/>
        </w:rPr>
        <w:t xml:space="preserve">a multiple </w:t>
      </w:r>
      <w:r w:rsidR="001816C3" w:rsidRPr="00BF0A1F">
        <w:rPr>
          <w:sz w:val="20"/>
          <w:szCs w:val="18"/>
        </w:rPr>
        <w:t xml:space="preserve">outlet </w:t>
      </w:r>
      <w:r w:rsidRPr="00BF0A1F">
        <w:rPr>
          <w:sz w:val="20"/>
          <w:szCs w:val="18"/>
        </w:rPr>
        <w:t xml:space="preserve">withdrawal </w:t>
      </w:r>
      <w:r w:rsidR="005C52C0" w:rsidRPr="00BF0A1F">
        <w:rPr>
          <w:sz w:val="20"/>
          <w:szCs w:val="18"/>
        </w:rPr>
        <w:t xml:space="preserve">structure </w:t>
      </w:r>
      <w:r w:rsidRPr="00BF0A1F">
        <w:rPr>
          <w:sz w:val="20"/>
          <w:szCs w:val="18"/>
        </w:rPr>
        <w:t xml:space="preserve">at a downstream </w:t>
      </w:r>
      <w:r w:rsidR="001816C3" w:rsidRPr="00BF0A1F">
        <w:rPr>
          <w:sz w:val="20"/>
          <w:szCs w:val="18"/>
        </w:rPr>
        <w:t xml:space="preserve">end of </w:t>
      </w:r>
      <w:r w:rsidR="005C52C0" w:rsidRPr="00BF0A1F">
        <w:rPr>
          <w:sz w:val="20"/>
          <w:szCs w:val="18"/>
        </w:rPr>
        <w:t>a branch</w:t>
      </w:r>
      <w:r w:rsidRPr="00BF0A1F">
        <w:rPr>
          <w:sz w:val="20"/>
          <w:szCs w:val="18"/>
        </w:rPr>
        <w:t xml:space="preserve">. </w:t>
      </w:r>
      <w:r w:rsidR="005C52C0" w:rsidRPr="00BF0A1F">
        <w:rPr>
          <w:sz w:val="20"/>
          <w:szCs w:val="18"/>
        </w:rPr>
        <w:t xml:space="preserve">If this is ON, the model then reads the </w:t>
      </w:r>
      <w:r w:rsidRPr="00BF0A1F">
        <w:rPr>
          <w:sz w:val="20"/>
          <w:szCs w:val="18"/>
        </w:rPr>
        <w:t xml:space="preserve">control </w:t>
      </w:r>
      <w:r w:rsidR="005C52C0" w:rsidRPr="00BF0A1F">
        <w:rPr>
          <w:sz w:val="20"/>
          <w:szCs w:val="18"/>
        </w:rPr>
        <w:t xml:space="preserve">file </w:t>
      </w:r>
      <w:r w:rsidRPr="00BF0A1F">
        <w:rPr>
          <w:sz w:val="20"/>
          <w:szCs w:val="18"/>
        </w:rPr>
        <w:t>for this feature</w:t>
      </w:r>
      <w:r w:rsidR="005C52C0" w:rsidRPr="00BF0A1F">
        <w:rPr>
          <w:sz w:val="20"/>
          <w:szCs w:val="18"/>
        </w:rPr>
        <w:t xml:space="preserve">, </w:t>
      </w:r>
      <w:r w:rsidRPr="00BF0A1F">
        <w:rPr>
          <w:sz w:val="20"/>
          <w:szCs w:val="18"/>
        </w:rPr>
        <w:t>“w2_selective.npt”</w:t>
      </w:r>
      <w:r w:rsidR="005C52C0" w:rsidRPr="00BF0A1F">
        <w:rPr>
          <w:sz w:val="20"/>
          <w:szCs w:val="18"/>
        </w:rPr>
        <w:t xml:space="preserve">. </w:t>
      </w:r>
      <w:r w:rsidR="00E3585B" w:rsidRPr="00BF0A1F">
        <w:rPr>
          <w:sz w:val="20"/>
          <w:szCs w:val="18"/>
        </w:rPr>
        <w:t xml:space="preserve">Another option new in Version 3.72 is to set </w:t>
      </w:r>
      <w:r w:rsidR="00E3585B" w:rsidRPr="00BF0A1F">
        <w:rPr>
          <w:b/>
          <w:bCs/>
          <w:sz w:val="20"/>
          <w:szCs w:val="18"/>
        </w:rPr>
        <w:t>SELECTC</w:t>
      </w:r>
      <w:r w:rsidR="00E3585B" w:rsidRPr="00BF0A1F">
        <w:rPr>
          <w:sz w:val="20"/>
          <w:szCs w:val="18"/>
        </w:rPr>
        <w:t xml:space="preserve">=’USGS’. Either of these options </w:t>
      </w:r>
      <w:r w:rsidR="005C52C0" w:rsidRPr="00BF0A1F">
        <w:rPr>
          <w:sz w:val="20"/>
          <w:szCs w:val="18"/>
        </w:rPr>
        <w:t xml:space="preserve">allows the user to let the model decide what outlet to use to meet temperature targets. Please see the section on the </w:t>
      </w:r>
      <w:r w:rsidR="001816C3" w:rsidRPr="00BF0A1F">
        <w:rPr>
          <w:sz w:val="20"/>
          <w:szCs w:val="18"/>
        </w:rPr>
        <w:t xml:space="preserve">automatic port selection </w:t>
      </w:r>
      <w:r w:rsidR="005C52C0" w:rsidRPr="00BF0A1F">
        <w:rPr>
          <w:sz w:val="20"/>
          <w:szCs w:val="18"/>
        </w:rPr>
        <w:t>control file in Appendix C for a description of its features.</w:t>
      </w:r>
      <w:r w:rsidR="00E3585B" w:rsidRPr="00BF0A1F">
        <w:rPr>
          <w:sz w:val="20"/>
          <w:szCs w:val="18"/>
        </w:rPr>
        <w:t xml:space="preserve"> If </w:t>
      </w:r>
      <w:r w:rsidR="00E3585B" w:rsidRPr="00BF0A1F">
        <w:rPr>
          <w:b/>
          <w:bCs/>
          <w:sz w:val="20"/>
          <w:szCs w:val="18"/>
        </w:rPr>
        <w:t>SELECTC</w:t>
      </w:r>
      <w:r w:rsidR="00E3585B" w:rsidRPr="00BF0A1F">
        <w:rPr>
          <w:sz w:val="20"/>
          <w:szCs w:val="18"/>
        </w:rPr>
        <w:t>=’OFF’, then this algorithm is not used.</w:t>
      </w:r>
    </w:p>
    <w:p w14:paraId="2532C6CD" w14:textId="77777777" w:rsidR="005C52C0" w:rsidRPr="00BF0A1F" w:rsidRDefault="005C52C0">
      <w:pPr>
        <w:pStyle w:val="BodyText"/>
        <w:rPr>
          <w:sz w:val="20"/>
          <w:szCs w:val="18"/>
        </w:rPr>
      </w:pPr>
      <w:r w:rsidRPr="00BF0A1F">
        <w:rPr>
          <w:b/>
          <w:bCs/>
          <w:sz w:val="20"/>
          <w:szCs w:val="18"/>
        </w:rPr>
        <w:t>HABTATC</w:t>
      </w:r>
      <w:r w:rsidRPr="00BF0A1F">
        <w:rPr>
          <w:sz w:val="20"/>
          <w:szCs w:val="18"/>
        </w:rPr>
        <w:t xml:space="preserve"> is a control that turns ON or OFF the fish habitat analysis and other useful analyses for eutrophication studies. If this is ON, the model then reads the control file for this feature, “</w:t>
      </w:r>
      <w:r w:rsidRPr="00BF0A1F">
        <w:rPr>
          <w:b/>
          <w:bCs/>
          <w:sz w:val="20"/>
          <w:szCs w:val="18"/>
        </w:rPr>
        <w:t>w2_habitat.npt</w:t>
      </w:r>
      <w:r w:rsidRPr="00BF0A1F">
        <w:rPr>
          <w:sz w:val="20"/>
          <w:szCs w:val="18"/>
        </w:rPr>
        <w:t>”. Please see the section on the habitat control file for a description of its features.</w:t>
      </w:r>
    </w:p>
    <w:p w14:paraId="28017CB8" w14:textId="77777777" w:rsidR="005C52C0" w:rsidRPr="00BF0A1F" w:rsidRDefault="005C52C0" w:rsidP="005C52C0">
      <w:pPr>
        <w:pStyle w:val="BodyText"/>
        <w:rPr>
          <w:sz w:val="20"/>
          <w:szCs w:val="18"/>
        </w:rPr>
      </w:pPr>
      <w:r w:rsidRPr="00BF0A1F">
        <w:rPr>
          <w:b/>
          <w:bCs/>
          <w:sz w:val="20"/>
          <w:szCs w:val="18"/>
        </w:rPr>
        <w:t>ENVIRPC</w:t>
      </w:r>
      <w:r w:rsidRPr="00BF0A1F">
        <w:rPr>
          <w:sz w:val="20"/>
          <w:szCs w:val="18"/>
        </w:rPr>
        <w:t xml:space="preserve"> is a control that turns ON or OFF the environmental performance analysis for user-chosen model state variables. This feature allows for temporal and volume-weighted averages of and histograms of specified state variables. If this is ON, the model then reads the control file for this feature, “</w:t>
      </w:r>
      <w:r w:rsidRPr="00BF0A1F">
        <w:rPr>
          <w:b/>
          <w:bCs/>
          <w:sz w:val="20"/>
          <w:szCs w:val="18"/>
        </w:rPr>
        <w:t>w2_envirpc.npt</w:t>
      </w:r>
      <w:r w:rsidRPr="00BF0A1F">
        <w:rPr>
          <w:sz w:val="20"/>
          <w:szCs w:val="18"/>
        </w:rPr>
        <w:t>”. Please see the section on the environmental performance control file for a description of its features.</w:t>
      </w:r>
    </w:p>
    <w:p w14:paraId="5C1A54F1" w14:textId="0B6FABD2" w:rsidR="005C52C0" w:rsidRPr="00BF0A1F" w:rsidRDefault="005C52C0" w:rsidP="005C52C0">
      <w:pPr>
        <w:pStyle w:val="BodyText"/>
        <w:rPr>
          <w:sz w:val="20"/>
          <w:szCs w:val="18"/>
        </w:rPr>
      </w:pPr>
      <w:r w:rsidRPr="00BF0A1F">
        <w:rPr>
          <w:b/>
          <w:bCs/>
          <w:sz w:val="20"/>
          <w:szCs w:val="18"/>
        </w:rPr>
        <w:lastRenderedPageBreak/>
        <w:t>AERATEC</w:t>
      </w:r>
      <w:r w:rsidRPr="00BF0A1F">
        <w:rPr>
          <w:sz w:val="20"/>
          <w:szCs w:val="18"/>
        </w:rPr>
        <w:t xml:space="preserve"> is a control that turns ON or OFF aeration at </w:t>
      </w:r>
      <w:r w:rsidR="00D90772" w:rsidRPr="00BF0A1F">
        <w:rPr>
          <w:sz w:val="20"/>
          <w:szCs w:val="18"/>
        </w:rPr>
        <w:t>specified</w:t>
      </w:r>
      <w:r w:rsidRPr="00BF0A1F">
        <w:rPr>
          <w:sz w:val="20"/>
          <w:szCs w:val="18"/>
        </w:rPr>
        <w:t xml:space="preserve"> segments and layers. If this is ON, the model then reads the control file for this feature, “</w:t>
      </w:r>
      <w:r w:rsidRPr="00BF0A1F">
        <w:rPr>
          <w:b/>
          <w:bCs/>
          <w:sz w:val="20"/>
          <w:szCs w:val="18"/>
        </w:rPr>
        <w:t>w2_aerate.npt</w:t>
      </w:r>
      <w:r w:rsidRPr="00BF0A1F">
        <w:rPr>
          <w:sz w:val="20"/>
          <w:szCs w:val="18"/>
        </w:rPr>
        <w:t>”. Please see the section on the aeration control file for a description of its features.</w:t>
      </w:r>
    </w:p>
    <w:p w14:paraId="793980EE" w14:textId="743AB647" w:rsidR="005C52C0" w:rsidRPr="00BF0A1F" w:rsidRDefault="000A74A3">
      <w:pPr>
        <w:pStyle w:val="BodyText"/>
        <w:rPr>
          <w:sz w:val="20"/>
          <w:szCs w:val="18"/>
        </w:rPr>
      </w:pPr>
      <w:r w:rsidRPr="00BF0A1F">
        <w:rPr>
          <w:b/>
          <w:bCs/>
          <w:sz w:val="20"/>
          <w:szCs w:val="18"/>
        </w:rPr>
        <w:t>INITUWL</w:t>
      </w:r>
      <w:r w:rsidRPr="00BF0A1F">
        <w:rPr>
          <w:sz w:val="20"/>
          <w:szCs w:val="18"/>
        </w:rPr>
        <w:t xml:space="preserve"> is a control that turns ON or OFF a computation of the initial water level and the initial velocity of the river.</w:t>
      </w:r>
      <w:r w:rsidR="00E35216" w:rsidRPr="00BF0A1F">
        <w:rPr>
          <w:sz w:val="20"/>
          <w:szCs w:val="18"/>
        </w:rPr>
        <w:t xml:space="preserve"> A computation of the normal depth and initial velocity is made for any branch with a non-zero slope. This normal depth profile is used instead of the water surface profile given in the bathymetry file. </w:t>
      </w:r>
      <w:r w:rsidR="00A72F93" w:rsidRPr="00BF0A1F">
        <w:rPr>
          <w:sz w:val="20"/>
          <w:szCs w:val="18"/>
        </w:rPr>
        <w:t>Th</w:t>
      </w:r>
      <w:r w:rsidR="0039177F" w:rsidRPr="00BF0A1F">
        <w:rPr>
          <w:sz w:val="20"/>
          <w:szCs w:val="18"/>
        </w:rPr>
        <w:t xml:space="preserve">e theory for this </w:t>
      </w:r>
      <w:r w:rsidR="00A72F93" w:rsidRPr="00BF0A1F">
        <w:rPr>
          <w:sz w:val="20"/>
          <w:szCs w:val="18"/>
        </w:rPr>
        <w:t xml:space="preserve">is described in </w:t>
      </w:r>
      <w:r w:rsidR="00CD65B3" w:rsidRPr="00BF0A1F">
        <w:rPr>
          <w:sz w:val="20"/>
          <w:szCs w:val="18"/>
        </w:rPr>
        <w:t xml:space="preserve">Part 2 of </w:t>
      </w:r>
      <w:r w:rsidR="00A72F93" w:rsidRPr="00BF0A1F">
        <w:rPr>
          <w:sz w:val="20"/>
          <w:szCs w:val="18"/>
        </w:rPr>
        <w:t>the User</w:t>
      </w:r>
      <w:ins w:id="69" w:author="Honnalore Steissberg" w:date="2021-07-26T17:50:00Z">
        <w:r w:rsidR="000160A9">
          <w:rPr>
            <w:sz w:val="20"/>
            <w:szCs w:val="18"/>
          </w:rPr>
          <w:t>’s</w:t>
        </w:r>
      </w:ins>
      <w:r w:rsidR="00A72F93" w:rsidRPr="00BF0A1F">
        <w:rPr>
          <w:sz w:val="20"/>
          <w:szCs w:val="18"/>
        </w:rPr>
        <w:t xml:space="preserve"> Manual. </w:t>
      </w:r>
      <w:r w:rsidR="00E35216" w:rsidRPr="00BF0A1F">
        <w:rPr>
          <w:sz w:val="20"/>
          <w:szCs w:val="18"/>
        </w:rPr>
        <w:t>A typical CE-QUAL-W2 application starts with velocity set to zero in the domain</w:t>
      </w:r>
      <w:r w:rsidR="0039177F" w:rsidRPr="00BF0A1F">
        <w:rPr>
          <w:sz w:val="20"/>
          <w:szCs w:val="18"/>
        </w:rPr>
        <w:t xml:space="preserve"> at the initial time</w:t>
      </w:r>
      <w:r w:rsidR="00E35216" w:rsidRPr="00BF0A1F">
        <w:rPr>
          <w:sz w:val="20"/>
          <w:szCs w:val="18"/>
        </w:rPr>
        <w:t xml:space="preserve">. If </w:t>
      </w:r>
      <w:r w:rsidR="0039177F" w:rsidRPr="00BF0A1F">
        <w:rPr>
          <w:b/>
          <w:bCs/>
          <w:sz w:val="20"/>
          <w:szCs w:val="18"/>
        </w:rPr>
        <w:t>INITUWL</w:t>
      </w:r>
      <w:r w:rsidR="0039177F" w:rsidRPr="00BF0A1F">
        <w:rPr>
          <w:sz w:val="20"/>
          <w:szCs w:val="18"/>
        </w:rPr>
        <w:t xml:space="preserve"> is ON, then the </w:t>
      </w:r>
      <w:r w:rsidR="00E35216" w:rsidRPr="00BF0A1F">
        <w:rPr>
          <w:sz w:val="20"/>
          <w:szCs w:val="18"/>
        </w:rPr>
        <w:t>velocity</w:t>
      </w:r>
      <w:r w:rsidR="0039177F" w:rsidRPr="00BF0A1F">
        <w:rPr>
          <w:sz w:val="20"/>
          <w:szCs w:val="18"/>
        </w:rPr>
        <w:t xml:space="preserve"> at normal depth</w:t>
      </w:r>
      <w:r w:rsidR="00E35216" w:rsidRPr="00BF0A1F">
        <w:rPr>
          <w:sz w:val="20"/>
          <w:szCs w:val="18"/>
        </w:rPr>
        <w:t xml:space="preserve"> is </w:t>
      </w:r>
      <w:r w:rsidR="0039177F" w:rsidRPr="00BF0A1F">
        <w:rPr>
          <w:sz w:val="20"/>
          <w:szCs w:val="18"/>
        </w:rPr>
        <w:t>c</w:t>
      </w:r>
      <w:r w:rsidR="00E35216" w:rsidRPr="00BF0A1F">
        <w:rPr>
          <w:sz w:val="20"/>
          <w:szCs w:val="18"/>
        </w:rPr>
        <w:t>omputed</w:t>
      </w:r>
      <w:r w:rsidR="0039177F" w:rsidRPr="00BF0A1F">
        <w:rPr>
          <w:sz w:val="20"/>
          <w:szCs w:val="18"/>
        </w:rPr>
        <w:t xml:space="preserve"> and used as the initial velocity</w:t>
      </w:r>
      <w:r w:rsidR="00E35216" w:rsidRPr="00BF0A1F">
        <w:rPr>
          <w:sz w:val="20"/>
          <w:szCs w:val="18"/>
        </w:rPr>
        <w:t xml:space="preserve">. This allows smoother running of the river models. </w:t>
      </w:r>
      <w:r w:rsidR="00B61FAC" w:rsidRPr="00BF0A1F">
        <w:rPr>
          <w:sz w:val="20"/>
          <w:szCs w:val="18"/>
        </w:rPr>
        <w:t xml:space="preserve">When </w:t>
      </w:r>
      <w:r w:rsidR="00B61FAC" w:rsidRPr="00BF0A1F">
        <w:rPr>
          <w:b/>
          <w:bCs/>
          <w:sz w:val="20"/>
          <w:szCs w:val="18"/>
        </w:rPr>
        <w:t>INITUWL</w:t>
      </w:r>
      <w:r w:rsidR="00B61FAC" w:rsidRPr="00BF0A1F">
        <w:rPr>
          <w:sz w:val="20"/>
          <w:szCs w:val="18"/>
        </w:rPr>
        <w:t xml:space="preserve"> is turned ON, the CE-QUAL-W2 model also writes out a file that shows the initial water surface elevations</w:t>
      </w:r>
      <w:r w:rsidR="0039177F" w:rsidRPr="00BF0A1F">
        <w:rPr>
          <w:sz w:val="20"/>
          <w:szCs w:val="18"/>
        </w:rPr>
        <w:t>, normal depths,</w:t>
      </w:r>
      <w:r w:rsidR="00B61FAC" w:rsidRPr="00BF0A1F">
        <w:rPr>
          <w:sz w:val="20"/>
          <w:szCs w:val="18"/>
        </w:rPr>
        <w:t xml:space="preserve"> and velocities it computed for the first time step. These are found in a</w:t>
      </w:r>
      <w:r w:rsidR="0039177F" w:rsidRPr="00BF0A1F">
        <w:rPr>
          <w:sz w:val="20"/>
          <w:szCs w:val="18"/>
        </w:rPr>
        <w:t>n output</w:t>
      </w:r>
      <w:r w:rsidR="00B61FAC" w:rsidRPr="00BF0A1F">
        <w:rPr>
          <w:sz w:val="20"/>
          <w:szCs w:val="18"/>
        </w:rPr>
        <w:t xml:space="preserve"> file called</w:t>
      </w:r>
      <w:del w:id="70" w:author="Honnalore Steissberg" w:date="2021-07-26T17:53:00Z">
        <w:r w:rsidR="00B61FAC" w:rsidRPr="00BF0A1F" w:rsidDel="000160A9">
          <w:rPr>
            <w:sz w:val="20"/>
            <w:szCs w:val="18"/>
          </w:rPr>
          <w:delText>,</w:delText>
        </w:r>
      </w:del>
      <w:r w:rsidR="00B61FAC" w:rsidRPr="00BF0A1F">
        <w:rPr>
          <w:sz w:val="20"/>
          <w:szCs w:val="18"/>
        </w:rPr>
        <w:t xml:space="preserve"> </w:t>
      </w:r>
      <w:r w:rsidR="0039177F" w:rsidRPr="00BF0A1F">
        <w:rPr>
          <w:sz w:val="20"/>
          <w:szCs w:val="18"/>
        </w:rPr>
        <w:t>“</w:t>
      </w:r>
      <w:r w:rsidR="0053290A" w:rsidRPr="00BF0A1F">
        <w:rPr>
          <w:b/>
          <w:bCs/>
          <w:sz w:val="20"/>
          <w:szCs w:val="18"/>
        </w:rPr>
        <w:t>init_wl_u_check.dat</w:t>
      </w:r>
      <w:r w:rsidR="0039177F" w:rsidRPr="00BF0A1F">
        <w:rPr>
          <w:sz w:val="20"/>
          <w:szCs w:val="18"/>
        </w:rPr>
        <w:t>”</w:t>
      </w:r>
      <w:r w:rsidR="0053290A" w:rsidRPr="00BF0A1F">
        <w:rPr>
          <w:sz w:val="20"/>
          <w:szCs w:val="18"/>
        </w:rPr>
        <w:t>.</w:t>
      </w:r>
    </w:p>
    <w:p w14:paraId="2E14336E"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rPr>
          <w:rFonts w:asciiTheme="minorHAnsi" w:hAnsiTheme="minorHAnsi"/>
        </w:rPr>
      </w:pPr>
      <w:r w:rsidRPr="00B7030B">
        <w:rPr>
          <w:rFonts w:asciiTheme="minorHAnsi" w:hAnsiTheme="minorHAnsi"/>
        </w:rPr>
        <w:t>Example</w:t>
      </w:r>
    </w:p>
    <w:p w14:paraId="5805DE4C" w14:textId="77777777" w:rsidR="00BC4E8D" w:rsidRPr="00487FC9" w:rsidRDefault="00BC4E8D" w:rsidP="00BC4E8D">
      <w:pPr>
        <w:pStyle w:val="Relatedcard1"/>
        <w:spacing w:before="0" w:after="0"/>
        <w:rPr>
          <w:rFonts w:ascii="Courier New" w:hAnsi="Courier New" w:cs="Courier New"/>
          <w:b w:val="0"/>
          <w:bCs w:val="0"/>
          <w:sz w:val="16"/>
          <w:szCs w:val="16"/>
        </w:rPr>
      </w:pPr>
      <w:r w:rsidRPr="00487FC9">
        <w:rPr>
          <w:rFonts w:ascii="Courier New" w:hAnsi="Courier New" w:cs="Courier New"/>
          <w:b w:val="0"/>
          <w:bCs w:val="0"/>
          <w:sz w:val="16"/>
          <w:szCs w:val="16"/>
        </w:rPr>
        <w:t>MISCELL     NDAY SELECTC HABTATC ENVIRPC AERATEC</w:t>
      </w:r>
      <w:r w:rsidR="00E35216" w:rsidRPr="00487FC9">
        <w:rPr>
          <w:rFonts w:ascii="Courier New" w:hAnsi="Courier New" w:cs="Courier New"/>
          <w:b w:val="0"/>
          <w:bCs w:val="0"/>
          <w:sz w:val="16"/>
          <w:szCs w:val="16"/>
        </w:rPr>
        <w:t xml:space="preserve"> INITUWL</w:t>
      </w:r>
    </w:p>
    <w:p w14:paraId="742DF38E" w14:textId="77777777" w:rsidR="00BC4E8D" w:rsidRPr="00487FC9" w:rsidRDefault="00BC4E8D" w:rsidP="00BC4E8D">
      <w:pPr>
        <w:pStyle w:val="Relatedcard1"/>
        <w:spacing w:before="0" w:after="0"/>
        <w:rPr>
          <w:rFonts w:ascii="Courier New" w:hAnsi="Courier New" w:cs="Courier New"/>
          <w:b w:val="0"/>
          <w:bCs w:val="0"/>
          <w:sz w:val="16"/>
          <w:szCs w:val="16"/>
        </w:rPr>
      </w:pPr>
      <w:r w:rsidRPr="00487FC9">
        <w:rPr>
          <w:rFonts w:ascii="Courier New" w:hAnsi="Courier New" w:cs="Courier New"/>
          <w:b w:val="0"/>
          <w:bCs w:val="0"/>
          <w:sz w:val="16"/>
          <w:szCs w:val="16"/>
        </w:rPr>
        <w:t xml:space="preserve">             100    </w:t>
      </w:r>
      <w:r w:rsidR="00E3585B" w:rsidRPr="00487FC9">
        <w:rPr>
          <w:rFonts w:ascii="Courier New" w:hAnsi="Courier New" w:cs="Courier New"/>
          <w:b w:val="0"/>
          <w:bCs w:val="0"/>
          <w:sz w:val="16"/>
          <w:szCs w:val="16"/>
        </w:rPr>
        <w:t>USGS</w:t>
      </w:r>
      <w:r w:rsidRPr="00487FC9">
        <w:rPr>
          <w:rFonts w:ascii="Courier New" w:hAnsi="Courier New" w:cs="Courier New"/>
          <w:b w:val="0"/>
          <w:bCs w:val="0"/>
          <w:sz w:val="16"/>
          <w:szCs w:val="16"/>
        </w:rPr>
        <w:t xml:space="preserve">      ON      </w:t>
      </w:r>
      <w:proofErr w:type="spellStart"/>
      <w:r w:rsidRPr="00487FC9">
        <w:rPr>
          <w:rFonts w:ascii="Courier New" w:hAnsi="Courier New" w:cs="Courier New"/>
          <w:b w:val="0"/>
          <w:bCs w:val="0"/>
          <w:sz w:val="16"/>
          <w:szCs w:val="16"/>
        </w:rPr>
        <w:t>ON</w:t>
      </w:r>
      <w:proofErr w:type="spellEnd"/>
      <w:r w:rsidRPr="00487FC9">
        <w:rPr>
          <w:rFonts w:ascii="Courier New" w:hAnsi="Courier New" w:cs="Courier New"/>
          <w:b w:val="0"/>
          <w:bCs w:val="0"/>
          <w:sz w:val="16"/>
          <w:szCs w:val="16"/>
        </w:rPr>
        <w:t xml:space="preserve">      </w:t>
      </w:r>
      <w:proofErr w:type="spellStart"/>
      <w:r w:rsidRPr="00487FC9">
        <w:rPr>
          <w:rFonts w:ascii="Courier New" w:hAnsi="Courier New" w:cs="Courier New"/>
          <w:b w:val="0"/>
          <w:bCs w:val="0"/>
          <w:sz w:val="16"/>
          <w:szCs w:val="16"/>
        </w:rPr>
        <w:t>ON</w:t>
      </w:r>
      <w:proofErr w:type="spellEnd"/>
      <w:r w:rsidR="00E35216" w:rsidRPr="00487FC9">
        <w:rPr>
          <w:rFonts w:ascii="Courier New" w:hAnsi="Courier New" w:cs="Courier New"/>
          <w:b w:val="0"/>
          <w:bCs w:val="0"/>
          <w:sz w:val="16"/>
          <w:szCs w:val="16"/>
        </w:rPr>
        <w:t xml:space="preserve">     OFF</w:t>
      </w:r>
    </w:p>
    <w:p w14:paraId="21E588A5" w14:textId="77777777" w:rsidR="0041037A" w:rsidRPr="00B7030B" w:rsidRDefault="0041037A" w:rsidP="00BC4E8D">
      <w:pPr>
        <w:pStyle w:val="Relatedcard1"/>
        <w:rPr>
          <w:rFonts w:asciiTheme="minorHAnsi" w:hAnsiTheme="minorHAnsi"/>
        </w:rPr>
      </w:pPr>
      <w:r w:rsidRPr="00B7030B">
        <w:rPr>
          <w:rFonts w:asciiTheme="minorHAnsi" w:hAnsiTheme="minorHAnsi"/>
        </w:rPr>
        <w:t>Related Cards and Files</w:t>
      </w:r>
    </w:p>
    <w:p w14:paraId="7DB7F7BB" w14:textId="77777777" w:rsidR="0041037A" w:rsidRPr="00B7030B" w:rsidRDefault="00C51A7D">
      <w:pPr>
        <w:pStyle w:val="Relatedcards"/>
        <w:rPr>
          <w:rFonts w:asciiTheme="minorHAnsi" w:hAnsiTheme="minorHAnsi"/>
        </w:rPr>
      </w:pPr>
      <w:hyperlink w:anchor="grid_dimensions" w:history="1">
        <w:r w:rsidR="0041037A" w:rsidRPr="00B7030B">
          <w:rPr>
            <w:rFonts w:asciiTheme="minorHAnsi" w:hAnsiTheme="minorHAnsi"/>
          </w:rPr>
          <w:t>Grid Dimensions</w:t>
        </w:r>
      </w:hyperlink>
    </w:p>
    <w:p w14:paraId="15A7C051"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F898ECF" w14:textId="77777777" w:rsidR="0041037A" w:rsidRPr="00B7030B" w:rsidRDefault="00C51A7D">
      <w:pPr>
        <w:pStyle w:val="Relatedcards"/>
        <w:rPr>
          <w:rFonts w:asciiTheme="minorHAnsi" w:hAnsiTheme="minorHAnsi"/>
        </w:rPr>
      </w:pPr>
      <w:hyperlink w:anchor="constituent_dimensions" w:history="1">
        <w:r w:rsidR="0041037A" w:rsidRPr="00B7030B">
          <w:rPr>
            <w:rFonts w:asciiTheme="minorHAnsi" w:hAnsiTheme="minorHAnsi"/>
          </w:rPr>
          <w:t>Constituent Dimensions</w:t>
        </w:r>
      </w:hyperlink>
    </w:p>
    <w:p w14:paraId="3B387B8F" w14:textId="77777777" w:rsidR="00BC4E8D" w:rsidRPr="00B7030B" w:rsidRDefault="00BC4E8D">
      <w:pPr>
        <w:pStyle w:val="Relatedcards"/>
        <w:rPr>
          <w:rFonts w:asciiTheme="minorHAnsi" w:hAnsiTheme="minorHAnsi"/>
        </w:rPr>
      </w:pPr>
      <w:r w:rsidRPr="00B7030B">
        <w:rPr>
          <w:rFonts w:asciiTheme="minorHAnsi" w:hAnsiTheme="minorHAnsi"/>
        </w:rPr>
        <w:t>Control File for selective withdrawal</w:t>
      </w:r>
    </w:p>
    <w:p w14:paraId="00E8E70F" w14:textId="77777777" w:rsidR="00BC4E8D" w:rsidRPr="00B7030B" w:rsidRDefault="00BC4E8D">
      <w:pPr>
        <w:pStyle w:val="Relatedcards"/>
        <w:rPr>
          <w:rFonts w:asciiTheme="minorHAnsi" w:hAnsiTheme="minorHAnsi"/>
        </w:rPr>
      </w:pPr>
      <w:r w:rsidRPr="00B7030B">
        <w:rPr>
          <w:rFonts w:asciiTheme="minorHAnsi" w:hAnsiTheme="minorHAnsi"/>
        </w:rPr>
        <w:t>Control File for habitat</w:t>
      </w:r>
    </w:p>
    <w:p w14:paraId="01F4D038" w14:textId="77777777" w:rsidR="00BC4E8D" w:rsidRPr="00B7030B" w:rsidRDefault="00BC4E8D">
      <w:pPr>
        <w:pStyle w:val="Relatedcards"/>
        <w:rPr>
          <w:rFonts w:asciiTheme="minorHAnsi" w:hAnsiTheme="minorHAnsi"/>
        </w:rPr>
      </w:pPr>
      <w:r w:rsidRPr="00B7030B">
        <w:rPr>
          <w:rFonts w:asciiTheme="minorHAnsi" w:hAnsiTheme="minorHAnsi"/>
        </w:rPr>
        <w:t>Control File for environmental performance</w:t>
      </w:r>
    </w:p>
    <w:p w14:paraId="27E49670" w14:textId="77777777" w:rsidR="00BC4E8D" w:rsidRPr="00B7030B" w:rsidRDefault="00BC4E8D">
      <w:pPr>
        <w:pStyle w:val="Relatedcards"/>
        <w:rPr>
          <w:rFonts w:asciiTheme="minorHAnsi" w:hAnsiTheme="minorHAnsi"/>
        </w:rPr>
      </w:pPr>
      <w:r w:rsidRPr="00B7030B">
        <w:rPr>
          <w:rFonts w:asciiTheme="minorHAnsi" w:hAnsiTheme="minorHAnsi"/>
        </w:rPr>
        <w:t>Control File for aeration</w:t>
      </w:r>
    </w:p>
    <w:p w14:paraId="076C1E78" w14:textId="77777777" w:rsidR="00BC4E8D" w:rsidRPr="00B7030B" w:rsidRDefault="00BC4E8D">
      <w:pPr>
        <w:pStyle w:val="BodyText2"/>
        <w:sectPr w:rsidR="00BC4E8D" w:rsidRPr="00B7030B" w:rsidSect="009D36F5">
          <w:headerReference w:type="even" r:id="rId29"/>
          <w:headerReference w:type="default" r:id="rId30"/>
          <w:endnotePr>
            <w:numFmt w:val="decimal"/>
          </w:endnotePr>
          <w:pgSz w:w="12240" w:h="15840" w:code="1"/>
          <w:pgMar w:top="1728" w:right="1440" w:bottom="1728" w:left="2160" w:header="1008" w:footer="1008" w:gutter="0"/>
          <w:paperSrc w:first="100" w:other="100"/>
          <w:cols w:space="720"/>
          <w:noEndnote/>
        </w:sectPr>
      </w:pPr>
    </w:p>
    <w:p w14:paraId="59D98944" w14:textId="77777777" w:rsidR="0041037A" w:rsidRPr="00B7030B" w:rsidRDefault="0041037A" w:rsidP="00F736F1">
      <w:pPr>
        <w:pStyle w:val="Heading4"/>
      </w:pPr>
      <w:bookmarkStart w:id="71" w:name="time_control"/>
      <w:bookmarkStart w:id="72" w:name="_Toc41047643"/>
      <w:bookmarkEnd w:id="71"/>
      <w:r w:rsidRPr="00B7030B">
        <w:lastRenderedPageBreak/>
        <w:t>Time Control (TIME CON)</w:t>
      </w:r>
      <w:bookmarkEnd w:id="72"/>
    </w:p>
    <w:p w14:paraId="0973E995"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73" w:name="_Toc8027282"/>
      <w:r w:rsidR="0041037A" w:rsidRPr="00B7030B">
        <w:rPr>
          <w:rStyle w:val="Cardtitle1"/>
          <w:rFonts w:asciiTheme="minorHAnsi" w:hAnsiTheme="minorHAnsi"/>
          <w:b/>
          <w:bCs/>
        </w:rPr>
        <w:instrText>Time Control (TIME CON)</w:instrText>
      </w:r>
      <w:bookmarkEnd w:id="7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ED4BC4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2474CF5"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TMSTRT</w:t>
      </w:r>
      <w:r w:rsidRPr="00B7030B">
        <w:rPr>
          <w:rFonts w:asciiTheme="minorHAnsi" w:hAnsiTheme="minorHAnsi"/>
        </w:rPr>
        <w:tab/>
        <w:t>Real</w:t>
      </w:r>
      <w:r w:rsidRPr="00B7030B">
        <w:rPr>
          <w:rFonts w:asciiTheme="minorHAnsi" w:hAnsiTheme="minorHAnsi"/>
        </w:rPr>
        <w:tab/>
        <w:t xml:space="preserve">Starting time, </w:t>
      </w:r>
      <w:r w:rsidRPr="00B7030B">
        <w:rPr>
          <w:rFonts w:asciiTheme="minorHAnsi" w:hAnsiTheme="minorHAnsi"/>
          <w:i/>
          <w:iCs/>
        </w:rPr>
        <w:t>Julian day</w:t>
      </w:r>
    </w:p>
    <w:p w14:paraId="045FF4BA"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TMEND</w:t>
      </w:r>
      <w:r w:rsidRPr="00B7030B">
        <w:rPr>
          <w:rFonts w:asciiTheme="minorHAnsi" w:hAnsiTheme="minorHAnsi"/>
        </w:rPr>
        <w:tab/>
        <w:t>Real</w:t>
      </w:r>
      <w:r w:rsidRPr="00B7030B">
        <w:rPr>
          <w:rFonts w:asciiTheme="minorHAnsi" w:hAnsiTheme="minorHAnsi"/>
        </w:rPr>
        <w:tab/>
        <w:t xml:space="preserve">Ending time, </w:t>
      </w:r>
      <w:r w:rsidRPr="00B7030B">
        <w:rPr>
          <w:rFonts w:asciiTheme="minorHAnsi" w:hAnsiTheme="minorHAnsi"/>
          <w:i/>
          <w:iCs/>
        </w:rPr>
        <w:t>Julian day</w:t>
      </w:r>
    </w:p>
    <w:p w14:paraId="703C2D01"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YEAR</w:t>
      </w:r>
      <w:r w:rsidRPr="00B7030B">
        <w:rPr>
          <w:rFonts w:asciiTheme="minorHAnsi" w:hAnsiTheme="minorHAnsi"/>
        </w:rPr>
        <w:tab/>
      </w:r>
      <w:r w:rsidR="003C5AA3" w:rsidRPr="00B7030B">
        <w:rPr>
          <w:rFonts w:asciiTheme="minorHAnsi" w:hAnsiTheme="minorHAnsi"/>
        </w:rPr>
        <w:t>Integer</w:t>
      </w:r>
      <w:r w:rsidRPr="00B7030B">
        <w:rPr>
          <w:rFonts w:asciiTheme="minorHAnsi" w:hAnsiTheme="minorHAnsi"/>
        </w:rPr>
        <w:tab/>
        <w:t>Starting</w:t>
      </w:r>
      <w:r w:rsidR="00335604">
        <w:rPr>
          <w:rFonts w:asciiTheme="minorHAnsi" w:hAnsiTheme="minorHAnsi"/>
        </w:rPr>
        <w:t xml:space="preserve"> or reference</w:t>
      </w:r>
      <w:r w:rsidRPr="00B7030B">
        <w:rPr>
          <w:rFonts w:asciiTheme="minorHAnsi" w:hAnsiTheme="minorHAnsi"/>
        </w:rPr>
        <w:t xml:space="preserve"> year</w:t>
      </w:r>
    </w:p>
    <w:p w14:paraId="4F97815B" w14:textId="77777777" w:rsidR="0041037A" w:rsidRPr="00B7030B" w:rsidRDefault="00335604">
      <w:pPr>
        <w:pStyle w:val="BodyText2"/>
      </w:pPr>
      <w:r w:rsidRPr="00BF0A1F">
        <w:rPr>
          <w:noProof/>
          <w:sz w:val="20"/>
          <w:szCs w:val="18"/>
        </w:rPr>
        <mc:AlternateContent>
          <mc:Choice Requires="wps">
            <w:drawing>
              <wp:anchor distT="91440" distB="91440" distL="114300" distR="114300" simplePos="0" relativeHeight="251738624" behindDoc="1" locked="0" layoutInCell="1" allowOverlap="1" wp14:anchorId="23BE0BB4" wp14:editId="4CD3CF62">
                <wp:simplePos x="0" y="0"/>
                <wp:positionH relativeFrom="margin">
                  <wp:posOffset>2487930</wp:posOffset>
                </wp:positionH>
                <wp:positionV relativeFrom="paragraph">
                  <wp:posOffset>158750</wp:posOffset>
                </wp:positionV>
                <wp:extent cx="3474720" cy="1403985"/>
                <wp:effectExtent l="0" t="0" r="10160" b="23495"/>
                <wp:wrapTight wrapText="bothSides">
                  <wp:wrapPolygon edited="0">
                    <wp:start x="0" y="0"/>
                    <wp:lineTo x="0" y="21673"/>
                    <wp:lineTo x="21540" y="21673"/>
                    <wp:lineTo x="21540"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144EBDDF" w14:textId="1EE99590" w:rsidR="008A5A8D" w:rsidRDefault="008A5A8D" w:rsidP="00CD65B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When does the model start and end? We use Julian days of the reference year for all inputs and internal model calculations. Yes, Julian days can go over 365 for multiple year simulations</w:t>
                            </w:r>
                            <w:ins w:id="74" w:author="Honnalore Steissberg" w:date="2021-07-26T17:54:00Z">
                              <w:r w:rsidR="000160A9">
                                <w:rPr>
                                  <w:i/>
                                  <w:iCs/>
                                  <w:color w:val="4F81BD" w:themeColor="accent1"/>
                                  <w:sz w:val="24"/>
                                  <w:szCs w:val="24"/>
                                </w:rPr>
                                <w:t>.</w:t>
                              </w:r>
                              <w:r w:rsidR="000160A9" w:rsidRPr="000160A9">
                                <w:rPr>
                                  <w:i/>
                                  <w:iCs/>
                                  <w:color w:val="4F81BD" w:themeColor="accent1"/>
                                  <w:sz w:val="24"/>
                                  <w:szCs w:val="24"/>
                                </w:rPr>
                                <w:t xml:space="preserve"> </w:t>
                              </w:r>
                              <w:r w:rsidR="000160A9">
                                <w:rPr>
                                  <w:i/>
                                  <w:iCs/>
                                  <w:color w:val="4F81BD" w:themeColor="accent1"/>
                                  <w:sz w:val="24"/>
                                  <w:szCs w:val="24"/>
                                </w:rPr>
                                <w:t xml:space="preserve">In Excel </w:t>
                              </w:r>
                            </w:ins>
                            <w:del w:id="75" w:author="Honnalore Steissberg" w:date="2021-07-26T17:54:00Z">
                              <w:r w:rsidDel="000160A9">
                                <w:rPr>
                                  <w:i/>
                                  <w:iCs/>
                                  <w:color w:val="4F81BD" w:themeColor="accent1"/>
                                  <w:sz w:val="24"/>
                                  <w:szCs w:val="24"/>
                                </w:rPr>
                                <w:delText xml:space="preserve">. </w:delText>
                              </w:r>
                            </w:del>
                            <w:ins w:id="76" w:author="Honnalore Steissberg" w:date="2021-07-26T17:54:00Z">
                              <w:r w:rsidR="000160A9">
                                <w:rPr>
                                  <w:i/>
                                  <w:iCs/>
                                  <w:color w:val="4F81BD" w:themeColor="accent1"/>
                                  <w:sz w:val="24"/>
                                  <w:szCs w:val="24"/>
                                </w:rPr>
                                <w:t>i</w:t>
                              </w:r>
                            </w:ins>
                            <w:del w:id="77" w:author="Honnalore Steissberg" w:date="2021-07-26T17:54:00Z">
                              <w:r w:rsidDel="000160A9">
                                <w:rPr>
                                  <w:i/>
                                  <w:iCs/>
                                  <w:color w:val="4F81BD" w:themeColor="accent1"/>
                                  <w:sz w:val="24"/>
                                  <w:szCs w:val="24"/>
                                </w:rPr>
                                <w:delText>I</w:delText>
                              </w:r>
                            </w:del>
                            <w:r>
                              <w:rPr>
                                <w:i/>
                                <w:iCs/>
                                <w:color w:val="4F81BD" w:themeColor="accent1"/>
                                <w:sz w:val="24"/>
                                <w:szCs w:val="24"/>
                              </w:rPr>
                              <w:t xml:space="preserve">t is useful </w:t>
                            </w:r>
                            <w:del w:id="78" w:author="Honnalore Steissberg" w:date="2021-07-26T17:54:00Z">
                              <w:r w:rsidDel="000160A9">
                                <w:rPr>
                                  <w:i/>
                                  <w:iCs/>
                                  <w:color w:val="4F81BD" w:themeColor="accent1"/>
                                  <w:sz w:val="24"/>
                                  <w:szCs w:val="24"/>
                                </w:rPr>
                                <w:delText xml:space="preserve">in Excel </w:delText>
                              </w:r>
                            </w:del>
                            <w:r>
                              <w:rPr>
                                <w:i/>
                                <w:iCs/>
                                <w:color w:val="4F81BD" w:themeColor="accent1"/>
                                <w:sz w:val="24"/>
                                <w:szCs w:val="24"/>
                              </w:rPr>
                              <w:t>to convert from a Julian decimal day to a date and vice-versa</w:t>
                            </w:r>
                            <w:ins w:id="79" w:author="Honnalore Steissberg" w:date="2021-07-26T17:55:00Z">
                              <w:r w:rsidR="000160A9">
                                <w:rPr>
                                  <w:i/>
                                  <w:iCs/>
                                  <w:color w:val="4F81BD" w:themeColor="accent1"/>
                                  <w:sz w:val="24"/>
                                  <w:szCs w:val="24"/>
                                </w:rPr>
                                <w:t>:</w:t>
                              </w:r>
                            </w:ins>
                            <w:del w:id="80" w:author="Honnalore Steissberg" w:date="2021-07-26T17:55:00Z">
                              <w:r w:rsidDel="000160A9">
                                <w:rPr>
                                  <w:i/>
                                  <w:iCs/>
                                  <w:color w:val="4F81BD" w:themeColor="accent1"/>
                                  <w:sz w:val="24"/>
                                  <w:szCs w:val="24"/>
                                </w:rPr>
                                <w:delText>.</w:delText>
                              </w:r>
                            </w:del>
                            <w:r>
                              <w:rPr>
                                <w:i/>
                                <w:iCs/>
                                <w:color w:val="4F81BD" w:themeColor="accent1"/>
                                <w:sz w:val="24"/>
                                <w:szCs w:val="24"/>
                              </w:rPr>
                              <w:t xml:space="preserve"> </w:t>
                            </w:r>
                            <w:del w:id="81" w:author="Honnalore Steissberg" w:date="2021-07-26T17:55:00Z">
                              <w:r w:rsidDel="000160A9">
                                <w:rPr>
                                  <w:i/>
                                  <w:iCs/>
                                  <w:color w:val="4F81BD" w:themeColor="accent1"/>
                                  <w:sz w:val="24"/>
                                  <w:szCs w:val="24"/>
                                </w:rPr>
                                <w:delText xml:space="preserve">In Excel </w:delText>
                              </w:r>
                            </w:del>
                            <w:ins w:id="82" w:author="Honnalore Steissberg" w:date="2021-07-26T17:55:00Z">
                              <w:r w:rsidR="000160A9">
                                <w:rPr>
                                  <w:i/>
                                  <w:iCs/>
                                  <w:color w:val="4F81BD" w:themeColor="accent1"/>
                                  <w:sz w:val="24"/>
                                  <w:szCs w:val="24"/>
                                </w:rPr>
                                <w:t>I</w:t>
                              </w:r>
                            </w:ins>
                            <w:del w:id="83" w:author="Honnalore Steissberg" w:date="2021-07-26T17:55:00Z">
                              <w:r w:rsidDel="000160A9">
                                <w:rPr>
                                  <w:i/>
                                  <w:iCs/>
                                  <w:color w:val="4F81BD" w:themeColor="accent1"/>
                                  <w:sz w:val="24"/>
                                  <w:szCs w:val="24"/>
                                </w:rPr>
                                <w:delText>i</w:delText>
                              </w:r>
                            </w:del>
                            <w:r>
                              <w:rPr>
                                <w:i/>
                                <w:iCs/>
                                <w:color w:val="4F81BD" w:themeColor="accent1"/>
                                <w:sz w:val="24"/>
                                <w:szCs w:val="24"/>
                              </w:rPr>
                              <w:t xml:space="preserve">f one has a date field, to convert to Julian day with a reference year of 1980, the formula ‘=&lt;cell reference with date&gt; -DATEVALUE(“1/1/1980”)+1’ should work after </w:t>
                            </w:r>
                            <w:ins w:id="84" w:author="Honnalore Steissberg" w:date="2021-07-26T17:58:00Z">
                              <w:r w:rsidR="004339DE">
                                <w:rPr>
                                  <w:i/>
                                  <w:iCs/>
                                  <w:color w:val="4F81BD" w:themeColor="accent1"/>
                                  <w:sz w:val="24"/>
                                  <w:szCs w:val="24"/>
                                </w:rPr>
                                <w:t xml:space="preserve">the </w:t>
                              </w:r>
                            </w:ins>
                            <w:del w:id="85" w:author="Honnalore Steissberg" w:date="2021-07-26T17:56:00Z">
                              <w:r w:rsidDel="000160A9">
                                <w:rPr>
                                  <w:i/>
                                  <w:iCs/>
                                  <w:color w:val="4F81BD" w:themeColor="accent1"/>
                                  <w:sz w:val="24"/>
                                  <w:szCs w:val="24"/>
                                </w:rPr>
                                <w:delText xml:space="preserve">converting the </w:delText>
                              </w:r>
                            </w:del>
                            <w:r>
                              <w:rPr>
                                <w:i/>
                                <w:iCs/>
                                <w:color w:val="4F81BD" w:themeColor="accent1"/>
                                <w:sz w:val="24"/>
                                <w:szCs w:val="24"/>
                              </w:rPr>
                              <w:t xml:space="preserve">cell format </w:t>
                            </w:r>
                            <w:ins w:id="86" w:author="Honnalore Steissberg" w:date="2021-07-26T17:57:00Z">
                              <w:r w:rsidR="000160A9">
                                <w:rPr>
                                  <w:i/>
                                  <w:iCs/>
                                  <w:color w:val="4F81BD" w:themeColor="accent1"/>
                                  <w:sz w:val="24"/>
                                  <w:szCs w:val="24"/>
                                </w:rPr>
                                <w:t xml:space="preserve">is converted </w:t>
                              </w:r>
                            </w:ins>
                            <w:r>
                              <w:rPr>
                                <w:i/>
                                <w:iCs/>
                                <w:color w:val="4F81BD" w:themeColor="accent1"/>
                                <w:sz w:val="24"/>
                                <w:szCs w:val="24"/>
                              </w:rPr>
                              <w:t xml:space="preserve">to </w:t>
                            </w:r>
                            <w:del w:id="87" w:author="Honnalore Steissberg" w:date="2021-07-26T17:57:00Z">
                              <w:r w:rsidDel="006337E4">
                                <w:rPr>
                                  <w:i/>
                                  <w:iCs/>
                                  <w:color w:val="4F81BD" w:themeColor="accent1"/>
                                  <w:sz w:val="24"/>
                                  <w:szCs w:val="24"/>
                                </w:rPr>
                                <w:delText xml:space="preserve">a </w:delText>
                              </w:r>
                            </w:del>
                            <w:r>
                              <w:rPr>
                                <w:i/>
                                <w:iCs/>
                                <w:color w:val="4F81BD" w:themeColor="accent1"/>
                                <w:sz w:val="24"/>
                                <w:szCs w:val="24"/>
                              </w:rPr>
                              <w:t>number</w:t>
                            </w:r>
                            <w:ins w:id="88" w:author="Honnalore Steissberg" w:date="2021-07-26T17:58:00Z">
                              <w:r w:rsidR="0070431E">
                                <w:rPr>
                                  <w:i/>
                                  <w:iCs/>
                                  <w:color w:val="4F81BD" w:themeColor="accent1"/>
                                  <w:sz w:val="24"/>
                                  <w:szCs w:val="24"/>
                                </w:rPr>
                                <w:t>s</w:t>
                              </w:r>
                            </w:ins>
                            <w:r>
                              <w:rPr>
                                <w:i/>
                                <w:iCs/>
                                <w:color w:val="4F81BD" w:themeColor="accent1"/>
                                <w:sz w:val="24"/>
                                <w:szCs w:val="24"/>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3BE0BB4" id="_x0000_s1030" type="#_x0000_t202" style="position:absolute;left:0;text-align:left;margin-left:195.9pt;margin-top:12.5pt;width:273.6pt;height:110.55pt;z-index:-251577856;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" filled="f" strokecolor="#4f81bd [3204]">
                <v:textbox style="mso-fit-shape-to-text:t">
                  <w:txbxContent>
                    <w:p w14:paraId="144EBDDF" w14:textId="1EE99590" w:rsidR="008A5A8D" w:rsidRDefault="008A5A8D" w:rsidP="00CD65B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When does the model start and end? We use Julian days of the reference year for all inputs and internal model calculations. Yes, Julian days can go over 365 for multiple year simulations</w:t>
                      </w:r>
                      <w:ins w:id="89" w:author="Honnalore Steissberg" w:date="2021-07-26T17:54:00Z">
                        <w:r w:rsidR="000160A9">
                          <w:rPr>
                            <w:i/>
                            <w:iCs/>
                            <w:color w:val="4F81BD" w:themeColor="accent1"/>
                            <w:sz w:val="24"/>
                            <w:szCs w:val="24"/>
                          </w:rPr>
                          <w:t>.</w:t>
                        </w:r>
                        <w:r w:rsidR="000160A9" w:rsidRPr="000160A9">
                          <w:rPr>
                            <w:i/>
                            <w:iCs/>
                            <w:color w:val="4F81BD" w:themeColor="accent1"/>
                            <w:sz w:val="24"/>
                            <w:szCs w:val="24"/>
                          </w:rPr>
                          <w:t xml:space="preserve"> </w:t>
                        </w:r>
                        <w:r w:rsidR="000160A9">
                          <w:rPr>
                            <w:i/>
                            <w:iCs/>
                            <w:color w:val="4F81BD" w:themeColor="accent1"/>
                            <w:sz w:val="24"/>
                            <w:szCs w:val="24"/>
                          </w:rPr>
                          <w:t xml:space="preserve">In Excel </w:t>
                        </w:r>
                      </w:ins>
                      <w:del w:id="90" w:author="Honnalore Steissberg" w:date="2021-07-26T17:54:00Z">
                        <w:r w:rsidDel="000160A9">
                          <w:rPr>
                            <w:i/>
                            <w:iCs/>
                            <w:color w:val="4F81BD" w:themeColor="accent1"/>
                            <w:sz w:val="24"/>
                            <w:szCs w:val="24"/>
                          </w:rPr>
                          <w:delText xml:space="preserve">. </w:delText>
                        </w:r>
                      </w:del>
                      <w:ins w:id="91" w:author="Honnalore Steissberg" w:date="2021-07-26T17:54:00Z">
                        <w:r w:rsidR="000160A9">
                          <w:rPr>
                            <w:i/>
                            <w:iCs/>
                            <w:color w:val="4F81BD" w:themeColor="accent1"/>
                            <w:sz w:val="24"/>
                            <w:szCs w:val="24"/>
                          </w:rPr>
                          <w:t>i</w:t>
                        </w:r>
                      </w:ins>
                      <w:del w:id="92" w:author="Honnalore Steissberg" w:date="2021-07-26T17:54:00Z">
                        <w:r w:rsidDel="000160A9">
                          <w:rPr>
                            <w:i/>
                            <w:iCs/>
                            <w:color w:val="4F81BD" w:themeColor="accent1"/>
                            <w:sz w:val="24"/>
                            <w:szCs w:val="24"/>
                          </w:rPr>
                          <w:delText>I</w:delText>
                        </w:r>
                      </w:del>
                      <w:r>
                        <w:rPr>
                          <w:i/>
                          <w:iCs/>
                          <w:color w:val="4F81BD" w:themeColor="accent1"/>
                          <w:sz w:val="24"/>
                          <w:szCs w:val="24"/>
                        </w:rPr>
                        <w:t xml:space="preserve">t is useful </w:t>
                      </w:r>
                      <w:del w:id="93" w:author="Honnalore Steissberg" w:date="2021-07-26T17:54:00Z">
                        <w:r w:rsidDel="000160A9">
                          <w:rPr>
                            <w:i/>
                            <w:iCs/>
                            <w:color w:val="4F81BD" w:themeColor="accent1"/>
                            <w:sz w:val="24"/>
                            <w:szCs w:val="24"/>
                          </w:rPr>
                          <w:delText xml:space="preserve">in Excel </w:delText>
                        </w:r>
                      </w:del>
                      <w:r>
                        <w:rPr>
                          <w:i/>
                          <w:iCs/>
                          <w:color w:val="4F81BD" w:themeColor="accent1"/>
                          <w:sz w:val="24"/>
                          <w:szCs w:val="24"/>
                        </w:rPr>
                        <w:t>to convert from a Julian decimal day to a date and vice-versa</w:t>
                      </w:r>
                      <w:ins w:id="94" w:author="Honnalore Steissberg" w:date="2021-07-26T17:55:00Z">
                        <w:r w:rsidR="000160A9">
                          <w:rPr>
                            <w:i/>
                            <w:iCs/>
                            <w:color w:val="4F81BD" w:themeColor="accent1"/>
                            <w:sz w:val="24"/>
                            <w:szCs w:val="24"/>
                          </w:rPr>
                          <w:t>:</w:t>
                        </w:r>
                      </w:ins>
                      <w:del w:id="95" w:author="Honnalore Steissberg" w:date="2021-07-26T17:55:00Z">
                        <w:r w:rsidDel="000160A9">
                          <w:rPr>
                            <w:i/>
                            <w:iCs/>
                            <w:color w:val="4F81BD" w:themeColor="accent1"/>
                            <w:sz w:val="24"/>
                            <w:szCs w:val="24"/>
                          </w:rPr>
                          <w:delText>.</w:delText>
                        </w:r>
                      </w:del>
                      <w:r>
                        <w:rPr>
                          <w:i/>
                          <w:iCs/>
                          <w:color w:val="4F81BD" w:themeColor="accent1"/>
                          <w:sz w:val="24"/>
                          <w:szCs w:val="24"/>
                        </w:rPr>
                        <w:t xml:space="preserve"> </w:t>
                      </w:r>
                      <w:del w:id="96" w:author="Honnalore Steissberg" w:date="2021-07-26T17:55:00Z">
                        <w:r w:rsidDel="000160A9">
                          <w:rPr>
                            <w:i/>
                            <w:iCs/>
                            <w:color w:val="4F81BD" w:themeColor="accent1"/>
                            <w:sz w:val="24"/>
                            <w:szCs w:val="24"/>
                          </w:rPr>
                          <w:delText xml:space="preserve">In Excel </w:delText>
                        </w:r>
                      </w:del>
                      <w:ins w:id="97" w:author="Honnalore Steissberg" w:date="2021-07-26T17:55:00Z">
                        <w:r w:rsidR="000160A9">
                          <w:rPr>
                            <w:i/>
                            <w:iCs/>
                            <w:color w:val="4F81BD" w:themeColor="accent1"/>
                            <w:sz w:val="24"/>
                            <w:szCs w:val="24"/>
                          </w:rPr>
                          <w:t>I</w:t>
                        </w:r>
                      </w:ins>
                      <w:del w:id="98" w:author="Honnalore Steissberg" w:date="2021-07-26T17:55:00Z">
                        <w:r w:rsidDel="000160A9">
                          <w:rPr>
                            <w:i/>
                            <w:iCs/>
                            <w:color w:val="4F81BD" w:themeColor="accent1"/>
                            <w:sz w:val="24"/>
                            <w:szCs w:val="24"/>
                          </w:rPr>
                          <w:delText>i</w:delText>
                        </w:r>
                      </w:del>
                      <w:r>
                        <w:rPr>
                          <w:i/>
                          <w:iCs/>
                          <w:color w:val="4F81BD" w:themeColor="accent1"/>
                          <w:sz w:val="24"/>
                          <w:szCs w:val="24"/>
                        </w:rPr>
                        <w:t xml:space="preserve">f one has a date field, to convert to Julian day with a reference year of 1980, the formula ‘=&lt;cell reference with date&gt; -DATEVALUE(“1/1/1980”)+1’ should work after </w:t>
                      </w:r>
                      <w:ins w:id="99" w:author="Honnalore Steissberg" w:date="2021-07-26T17:58:00Z">
                        <w:r w:rsidR="004339DE">
                          <w:rPr>
                            <w:i/>
                            <w:iCs/>
                            <w:color w:val="4F81BD" w:themeColor="accent1"/>
                            <w:sz w:val="24"/>
                            <w:szCs w:val="24"/>
                          </w:rPr>
                          <w:t xml:space="preserve">the </w:t>
                        </w:r>
                      </w:ins>
                      <w:del w:id="100" w:author="Honnalore Steissberg" w:date="2021-07-26T17:56:00Z">
                        <w:r w:rsidDel="000160A9">
                          <w:rPr>
                            <w:i/>
                            <w:iCs/>
                            <w:color w:val="4F81BD" w:themeColor="accent1"/>
                            <w:sz w:val="24"/>
                            <w:szCs w:val="24"/>
                          </w:rPr>
                          <w:delText xml:space="preserve">converting the </w:delText>
                        </w:r>
                      </w:del>
                      <w:r>
                        <w:rPr>
                          <w:i/>
                          <w:iCs/>
                          <w:color w:val="4F81BD" w:themeColor="accent1"/>
                          <w:sz w:val="24"/>
                          <w:szCs w:val="24"/>
                        </w:rPr>
                        <w:t xml:space="preserve">cell format </w:t>
                      </w:r>
                      <w:ins w:id="101" w:author="Honnalore Steissberg" w:date="2021-07-26T17:57:00Z">
                        <w:r w:rsidR="000160A9">
                          <w:rPr>
                            <w:i/>
                            <w:iCs/>
                            <w:color w:val="4F81BD" w:themeColor="accent1"/>
                            <w:sz w:val="24"/>
                            <w:szCs w:val="24"/>
                          </w:rPr>
                          <w:t xml:space="preserve">is converted </w:t>
                        </w:r>
                      </w:ins>
                      <w:r>
                        <w:rPr>
                          <w:i/>
                          <w:iCs/>
                          <w:color w:val="4F81BD" w:themeColor="accent1"/>
                          <w:sz w:val="24"/>
                          <w:szCs w:val="24"/>
                        </w:rPr>
                        <w:t xml:space="preserve">to </w:t>
                      </w:r>
                      <w:del w:id="102" w:author="Honnalore Steissberg" w:date="2021-07-26T17:57:00Z">
                        <w:r w:rsidDel="006337E4">
                          <w:rPr>
                            <w:i/>
                            <w:iCs/>
                            <w:color w:val="4F81BD" w:themeColor="accent1"/>
                            <w:sz w:val="24"/>
                            <w:szCs w:val="24"/>
                          </w:rPr>
                          <w:delText xml:space="preserve">a </w:delText>
                        </w:r>
                      </w:del>
                      <w:r>
                        <w:rPr>
                          <w:i/>
                          <w:iCs/>
                          <w:color w:val="4F81BD" w:themeColor="accent1"/>
                          <w:sz w:val="24"/>
                          <w:szCs w:val="24"/>
                        </w:rPr>
                        <w:t>number</w:t>
                      </w:r>
                      <w:ins w:id="103" w:author="Honnalore Steissberg" w:date="2021-07-26T17:58:00Z">
                        <w:r w:rsidR="0070431E">
                          <w:rPr>
                            <w:i/>
                            <w:iCs/>
                            <w:color w:val="4F81BD" w:themeColor="accent1"/>
                            <w:sz w:val="24"/>
                            <w:szCs w:val="24"/>
                          </w:rPr>
                          <w:t>s</w:t>
                        </w:r>
                      </w:ins>
                      <w:r>
                        <w:rPr>
                          <w:i/>
                          <w:iCs/>
                          <w:color w:val="4F81BD" w:themeColor="accent1"/>
                          <w:sz w:val="24"/>
                          <w:szCs w:val="24"/>
                        </w:rPr>
                        <w:t>.</w:t>
                      </w:r>
                    </w:p>
                  </w:txbxContent>
                </v:textbox>
                <w10:wrap type="tight" anchorx="margin"/>
              </v:shape>
            </w:pict>
          </mc:Fallback>
        </mc:AlternateContent>
      </w:r>
    </w:p>
    <w:p w14:paraId="024A5050" w14:textId="77777777" w:rsidR="0041037A" w:rsidRPr="00BF0A1F" w:rsidRDefault="0041037A">
      <w:pPr>
        <w:pStyle w:val="BodyText"/>
        <w:rPr>
          <w:sz w:val="20"/>
          <w:szCs w:val="18"/>
        </w:rPr>
      </w:pPr>
      <w:r w:rsidRPr="00BF0A1F">
        <w:rPr>
          <w:sz w:val="20"/>
          <w:szCs w:val="18"/>
        </w:rPr>
        <w:t>The simulation starting and ending times are specified with this card.  When making a simula</w:t>
      </w:r>
      <w:r w:rsidRPr="00BF0A1F">
        <w:rPr>
          <w:sz w:val="20"/>
          <w:szCs w:val="18"/>
        </w:rPr>
        <w:softHyphen/>
        <w:t>tion extending into another year, the ending time is calculated as 365 (or 366 for a leap year) + Julian date of ending time.  Midnight, Janu</w:t>
      </w:r>
      <w:r w:rsidRPr="00BF0A1F">
        <w:rPr>
          <w:sz w:val="20"/>
          <w:szCs w:val="18"/>
        </w:rPr>
        <w:softHyphen/>
        <w:t>ary 1 starts at Julian day 1.0 in the model.</w:t>
      </w:r>
      <w:r w:rsidR="00335604">
        <w:rPr>
          <w:sz w:val="20"/>
          <w:szCs w:val="18"/>
        </w:rPr>
        <w:t xml:space="preserve"> Noon on January 1 is Julian day 1.5 for the reference year.</w:t>
      </w:r>
    </w:p>
    <w:p w14:paraId="77F7AEC7"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3F8FE74" w14:textId="77777777" w:rsidR="0041037A" w:rsidRPr="00487FC9" w:rsidRDefault="0041037A">
      <w:pPr>
        <w:pStyle w:val="Examplebody"/>
        <w:rPr>
          <w:rStyle w:val="Cardexample1"/>
        </w:rPr>
      </w:pPr>
      <w:r w:rsidRPr="00487FC9">
        <w:rPr>
          <w:rStyle w:val="Cardexample1"/>
        </w:rPr>
        <w:t xml:space="preserve">TIME </w:t>
      </w:r>
      <w:proofErr w:type="gramStart"/>
      <w:r w:rsidRPr="00487FC9">
        <w:rPr>
          <w:rStyle w:val="Cardexample1"/>
        </w:rPr>
        <w:t>CON  TMSTRT</w:t>
      </w:r>
      <w:proofErr w:type="gramEnd"/>
      <w:r w:rsidRPr="00487FC9">
        <w:rPr>
          <w:rStyle w:val="Cardexample1"/>
        </w:rPr>
        <w:t xml:space="preserve">   TMEND    YEAR</w:t>
      </w:r>
    </w:p>
    <w:p w14:paraId="3246AA24" w14:textId="77777777" w:rsidR="0041037A" w:rsidRPr="00487FC9" w:rsidRDefault="0041037A">
      <w:pPr>
        <w:pStyle w:val="Examplebody"/>
        <w:rPr>
          <w:rStyle w:val="Cardexample1"/>
        </w:rPr>
      </w:pPr>
      <w:r w:rsidRPr="00487FC9">
        <w:rPr>
          <w:rStyle w:val="Cardexample1"/>
        </w:rPr>
        <w:t xml:space="preserve">            63.5    64.5    1980</w:t>
      </w:r>
    </w:p>
    <w:p w14:paraId="5BFA069C" w14:textId="77777777" w:rsidR="0041037A" w:rsidRPr="00B7030B" w:rsidRDefault="0041037A" w:rsidP="005611FB">
      <w:pPr>
        <w:pStyle w:val="Heading4"/>
      </w:pPr>
      <w:r w:rsidRPr="00B7030B">
        <w:br w:type="page"/>
      </w:r>
      <w:bookmarkStart w:id="104" w:name="timestep_control"/>
      <w:bookmarkStart w:id="105" w:name="_Toc41047644"/>
      <w:bookmarkEnd w:id="104"/>
      <w:r w:rsidRPr="00B7030B">
        <w:lastRenderedPageBreak/>
        <w:t>Timestep Control (DLT CON)</w:t>
      </w:r>
      <w:bookmarkEnd w:id="105"/>
    </w:p>
    <w:p w14:paraId="21DC7F3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06" w:name="_Toc8027283"/>
      <w:r w:rsidR="0041037A" w:rsidRPr="00B7030B">
        <w:rPr>
          <w:rStyle w:val="Cardtitle1"/>
          <w:rFonts w:asciiTheme="minorHAnsi" w:hAnsiTheme="minorHAnsi"/>
          <w:b/>
          <w:bCs/>
        </w:rPr>
        <w:instrText>Timestep Control (DLT CON)</w:instrText>
      </w:r>
      <w:bookmarkEnd w:id="10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2309341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31FA79A"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NDT</w:t>
      </w:r>
      <w:r w:rsidRPr="00B7030B">
        <w:rPr>
          <w:rFonts w:asciiTheme="minorHAnsi" w:hAnsiTheme="minorHAnsi"/>
        </w:rPr>
        <w:tab/>
        <w:t>Integer</w:t>
      </w:r>
      <w:r w:rsidRPr="00B7030B">
        <w:rPr>
          <w:rFonts w:asciiTheme="minorHAnsi" w:hAnsiTheme="minorHAnsi"/>
        </w:rPr>
        <w:tab/>
        <w:t>Number of timestep intervals</w:t>
      </w:r>
    </w:p>
    <w:p w14:paraId="606D8B98"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i/>
          <w:iCs/>
        </w:rPr>
      </w:pPr>
      <w:r w:rsidRPr="00B7030B">
        <w:rPr>
          <w:rFonts w:asciiTheme="minorHAnsi" w:hAnsiTheme="minorHAnsi"/>
        </w:rPr>
        <w:t>3</w:t>
      </w:r>
      <w:r w:rsidRPr="00B7030B">
        <w:rPr>
          <w:rFonts w:asciiTheme="minorHAnsi" w:hAnsiTheme="minorHAnsi"/>
        </w:rPr>
        <w:tab/>
        <w:t>DLTMIN</w:t>
      </w:r>
      <w:r w:rsidRPr="00B7030B">
        <w:rPr>
          <w:rFonts w:asciiTheme="minorHAnsi" w:hAnsiTheme="minorHAnsi"/>
        </w:rPr>
        <w:tab/>
        <w:t>Real</w:t>
      </w:r>
      <w:r w:rsidRPr="00B7030B">
        <w:rPr>
          <w:rFonts w:asciiTheme="minorHAnsi" w:hAnsiTheme="minorHAnsi"/>
        </w:rPr>
        <w:tab/>
        <w:t>Minimum time</w:t>
      </w:r>
      <w:r w:rsidRPr="00B7030B">
        <w:rPr>
          <w:rFonts w:asciiTheme="minorHAnsi" w:hAnsiTheme="minorHAnsi"/>
        </w:rPr>
        <w:softHyphen/>
        <w:t xml:space="preserve">step, </w:t>
      </w:r>
      <w:r w:rsidRPr="00B7030B">
        <w:rPr>
          <w:rFonts w:asciiTheme="minorHAnsi" w:hAnsiTheme="minorHAnsi"/>
          <w:i/>
          <w:iCs/>
        </w:rPr>
        <w:t>sec</w:t>
      </w:r>
    </w:p>
    <w:p w14:paraId="65913F73" w14:textId="77777777" w:rsidR="007F5311" w:rsidRPr="00B7030B" w:rsidRDefault="007F5311">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DLTINTR</w:t>
      </w:r>
      <w:r w:rsidRPr="00B7030B">
        <w:rPr>
          <w:rFonts w:asciiTheme="minorHAnsi" w:hAnsiTheme="minorHAnsi"/>
        </w:rPr>
        <w:tab/>
        <w:t>Character</w:t>
      </w:r>
      <w:r w:rsidRPr="00B7030B">
        <w:rPr>
          <w:rFonts w:asciiTheme="minorHAnsi" w:hAnsiTheme="minorHAnsi"/>
        </w:rPr>
        <w:tab/>
        <w:t>Turn ON or OFF time step interpolation between DLTM</w:t>
      </w:r>
      <w:r w:rsidR="00C02478">
        <w:rPr>
          <w:rFonts w:asciiTheme="minorHAnsi" w:hAnsiTheme="minorHAnsi"/>
        </w:rPr>
        <w:t>AX</w:t>
      </w:r>
      <w:r w:rsidRPr="00B7030B">
        <w:rPr>
          <w:rFonts w:asciiTheme="minorHAnsi" w:hAnsiTheme="minorHAnsi"/>
        </w:rPr>
        <w:t xml:space="preserve"> time steps</w:t>
      </w:r>
    </w:p>
    <w:p w14:paraId="103C1AF0" w14:textId="77777777" w:rsidR="0041037A" w:rsidRPr="00B7030B" w:rsidRDefault="0041037A">
      <w:pPr>
        <w:pStyle w:val="BodyText2"/>
      </w:pPr>
    </w:p>
    <w:p w14:paraId="6CE21BD6" w14:textId="77777777" w:rsidR="0041037A" w:rsidRPr="00BF0A1F" w:rsidRDefault="003614EE">
      <w:pPr>
        <w:pStyle w:val="BodyText"/>
        <w:rPr>
          <w:sz w:val="20"/>
        </w:rPr>
      </w:pPr>
      <w:r w:rsidRPr="00BF0A1F">
        <w:rPr>
          <w:noProof/>
          <w:sz w:val="20"/>
        </w:rPr>
        <mc:AlternateContent>
          <mc:Choice Requires="wps">
            <w:drawing>
              <wp:anchor distT="91440" distB="91440" distL="114300" distR="114300" simplePos="0" relativeHeight="251740672" behindDoc="1" locked="0" layoutInCell="1" allowOverlap="1" wp14:anchorId="74C7B804" wp14:editId="2CEB745B">
                <wp:simplePos x="0" y="0"/>
                <wp:positionH relativeFrom="margin">
                  <wp:posOffset>2343150</wp:posOffset>
                </wp:positionH>
                <wp:positionV relativeFrom="paragraph">
                  <wp:posOffset>48895</wp:posOffset>
                </wp:positionV>
                <wp:extent cx="3474720" cy="1403985"/>
                <wp:effectExtent l="0" t="0" r="10160" b="23495"/>
                <wp:wrapTight wrapText="bothSides">
                  <wp:wrapPolygon edited="0">
                    <wp:start x="0" y="0"/>
                    <wp:lineTo x="0" y="21673"/>
                    <wp:lineTo x="21540" y="21673"/>
                    <wp:lineTo x="21540"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6DDA481A" w14:textId="77777777" w:rsidR="008A5A8D" w:rsidRDefault="008A5A8D" w:rsidP="003614E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is the section where one can set the maximum time step and vary that over the simulation. Even though the model dynamically computes a “stable” timestep, this is not always possible, and the user must intervene to set a maximum time step.</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4C7B804" id="_x0000_s1031" type="#_x0000_t202" style="position:absolute;left:0;text-align:left;margin-left:184.5pt;margin-top:3.85pt;width:273.6pt;height:110.55pt;z-index:-251575808;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" filled="f" strokecolor="#4f81bd [3204]">
                <v:textbox style="mso-fit-shape-to-text:t">
                  <w:txbxContent>
                    <w:p w14:paraId="6DDA481A" w14:textId="77777777" w:rsidR="008A5A8D" w:rsidRDefault="008A5A8D" w:rsidP="003614E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is the section where one can set the maximum time step and vary that over the simulation. Even though the model dynamically computes a “stable” timestep, this is not always possible, and the user must intervene to set a maximum time step.</w:t>
                      </w:r>
                    </w:p>
                  </w:txbxContent>
                </v:textbox>
                <w10:wrap type="tight" anchorx="margin"/>
              </v:shape>
            </w:pict>
          </mc:Fallback>
        </mc:AlternateContent>
      </w:r>
      <w:r w:rsidR="0041037A" w:rsidRPr="00BF0A1F">
        <w:rPr>
          <w:sz w:val="20"/>
        </w:rPr>
        <w:t>The number of timestep intervals</w:t>
      </w:r>
      <w:r w:rsidR="007F5311" w:rsidRPr="00BF0A1F">
        <w:rPr>
          <w:sz w:val="20"/>
        </w:rPr>
        <w:t xml:space="preserve">, </w:t>
      </w:r>
      <w:r w:rsidR="0041037A" w:rsidRPr="00BF0A1F">
        <w:rPr>
          <w:sz w:val="20"/>
        </w:rPr>
        <w:t>minimum timestep</w:t>
      </w:r>
      <w:r w:rsidR="007F5311" w:rsidRPr="00BF0A1F">
        <w:rPr>
          <w:sz w:val="20"/>
        </w:rPr>
        <w:t>, and whether interpolation is used between those time steps [</w:t>
      </w:r>
      <w:r w:rsidR="007F5311" w:rsidRPr="00BF0A1F">
        <w:rPr>
          <w:b/>
          <w:bCs/>
          <w:sz w:val="20"/>
        </w:rPr>
        <w:t>NDT</w:t>
      </w:r>
      <w:r w:rsidR="007F5311" w:rsidRPr="00BF0A1F">
        <w:rPr>
          <w:sz w:val="20"/>
        </w:rPr>
        <w:t>]</w:t>
      </w:r>
      <w:r w:rsidR="0041037A" w:rsidRPr="00BF0A1F">
        <w:rPr>
          <w:sz w:val="20"/>
        </w:rPr>
        <w:t xml:space="preserve"> are specified on this card.</w:t>
      </w:r>
    </w:p>
    <w:p w14:paraId="3952D8DA" w14:textId="77777777" w:rsidR="0041037A" w:rsidRPr="00BF0A1F" w:rsidRDefault="0041037A">
      <w:pPr>
        <w:pStyle w:val="BodyText"/>
        <w:rPr>
          <w:sz w:val="20"/>
        </w:rPr>
      </w:pPr>
      <w:r w:rsidRPr="00BF0A1F">
        <w:rPr>
          <w:sz w:val="20"/>
        </w:rPr>
        <w:t>The autostepping algorithm calculates a maximum timestep based on an estimate of hydrodynamic numeri</w:t>
      </w:r>
      <w:r w:rsidRPr="00BF0A1F">
        <w:rPr>
          <w:sz w:val="20"/>
        </w:rPr>
        <w:softHyphen/>
        <w:t>cal stability require</w:t>
      </w:r>
      <w:r w:rsidRPr="00BF0A1F">
        <w:rPr>
          <w:sz w:val="20"/>
        </w:rPr>
        <w:softHyphen/>
        <w:t>ments and then uses a fraction of this value for the actual timestep.  The user can specify any number of inter</w:t>
      </w:r>
      <w:r w:rsidRPr="00BF0A1F">
        <w:rPr>
          <w:sz w:val="20"/>
        </w:rPr>
        <w:softHyphen/>
        <w:t xml:space="preserve">vals up to the value specified for </w:t>
      </w:r>
      <w:r w:rsidRPr="00BF0A1F">
        <w:rPr>
          <w:rStyle w:val="Variablename"/>
          <w:rFonts w:asciiTheme="minorHAnsi" w:hAnsiTheme="minorHAnsi"/>
        </w:rPr>
        <w:t>[</w:t>
      </w:r>
      <w:hyperlink w:anchor="miscellaneous_dimensions" w:history="1">
        <w:r w:rsidRPr="00BF0A1F">
          <w:rPr>
            <w:rStyle w:val="Variablename"/>
            <w:rFonts w:asciiTheme="minorHAnsi" w:hAnsiTheme="minorHAnsi"/>
          </w:rPr>
          <w:t>NDAY</w:t>
        </w:r>
      </w:hyperlink>
      <w:r w:rsidRPr="00BF0A1F">
        <w:rPr>
          <w:rStyle w:val="Variablename"/>
          <w:rFonts w:asciiTheme="minorHAnsi" w:hAnsiTheme="minorHAnsi"/>
        </w:rPr>
        <w:t>]</w:t>
      </w:r>
      <w:r w:rsidRPr="00BF0A1F">
        <w:rPr>
          <w:sz w:val="20"/>
        </w:rPr>
        <w:t xml:space="preserve"> on the </w:t>
      </w:r>
      <w:hyperlink w:anchor="miscellaneous_dimensions" w:history="1">
        <w:r w:rsidRPr="00BF0A1F">
          <w:rPr>
            <w:rStyle w:val="Hyperlink"/>
            <w:rFonts w:asciiTheme="minorHAnsi" w:hAnsiTheme="minorHAnsi"/>
          </w:rPr>
          <w:t>Miscellaneous Dimensions</w:t>
        </w:r>
      </w:hyperlink>
      <w:r w:rsidRPr="00BF0A1F">
        <w:rPr>
          <w:bCs/>
          <w:sz w:val="20"/>
        </w:rPr>
        <w:t xml:space="preserve"> </w:t>
      </w:r>
      <w:r w:rsidRPr="00BF0A1F">
        <w:rPr>
          <w:sz w:val="20"/>
        </w:rPr>
        <w:t xml:space="preserve"> card in which the maxi</w:t>
      </w:r>
      <w:r w:rsidRPr="00BF0A1F">
        <w:rPr>
          <w:sz w:val="20"/>
        </w:rPr>
        <w:softHyphen/>
        <w:t>mum timestep and fraction of the timestep can vary.  The values are specified on the next three cards.</w:t>
      </w:r>
    </w:p>
    <w:p w14:paraId="3A5603A1" w14:textId="0E6D92D6" w:rsidR="0041037A" w:rsidRPr="00BF0A1F" w:rsidRDefault="0041037A" w:rsidP="003C5AA3">
      <w:pPr>
        <w:pStyle w:val="BodyText"/>
        <w:rPr>
          <w:sz w:val="20"/>
        </w:rPr>
      </w:pPr>
      <w:r w:rsidRPr="00BF0A1F">
        <w:rPr>
          <w:sz w:val="20"/>
        </w:rPr>
        <w:t xml:space="preserve">The model automatically adjusts the timestep to ensure that it is never </w:t>
      </w:r>
      <w:del w:id="107" w:author="Honnalore Steissberg" w:date="2021-07-26T18:00:00Z">
        <w:r w:rsidRPr="00BF0A1F" w:rsidDel="00BF3779">
          <w:rPr>
            <w:sz w:val="20"/>
          </w:rPr>
          <w:delText>greater than</w:delText>
        </w:r>
      </w:del>
      <w:ins w:id="108" w:author="Honnalore Steissberg" w:date="2021-07-26T18:00:00Z">
        <w:r w:rsidR="00BF3779">
          <w:rPr>
            <w:sz w:val="20"/>
          </w:rPr>
          <w:t>exceeds</w:t>
        </w:r>
      </w:ins>
      <w:r w:rsidRPr="00BF0A1F">
        <w:rPr>
          <w:sz w:val="20"/>
        </w:rPr>
        <w:t xml:space="preserve"> the next time</w:t>
      </w:r>
      <w:ins w:id="109" w:author="Honnalore Steissberg" w:date="2021-07-26T18:00:00Z">
        <w:r w:rsidR="00BF3779">
          <w:rPr>
            <w:sz w:val="20"/>
          </w:rPr>
          <w:t>-</w:t>
        </w:r>
      </w:ins>
      <w:del w:id="110" w:author="Honnalore Steissberg" w:date="2021-07-26T18:00:00Z">
        <w:r w:rsidRPr="00BF0A1F" w:rsidDel="00BF3779">
          <w:rPr>
            <w:sz w:val="20"/>
          </w:rPr>
          <w:delText xml:space="preserve"> </w:delText>
        </w:r>
      </w:del>
      <w:r w:rsidRPr="00BF0A1F">
        <w:rPr>
          <w:sz w:val="20"/>
        </w:rPr>
        <w:t>varying update.</w:t>
      </w:r>
      <w:r w:rsidR="00EA71A1" w:rsidRPr="00BF0A1F">
        <w:rPr>
          <w:sz w:val="20"/>
        </w:rPr>
        <w:t xml:space="preserve"> </w:t>
      </w:r>
      <w:r w:rsidRPr="00BF0A1F">
        <w:rPr>
          <w:sz w:val="20"/>
        </w:rPr>
        <w:t>The mini</w:t>
      </w:r>
      <w:r w:rsidRPr="00BF0A1F">
        <w:rPr>
          <w:sz w:val="20"/>
        </w:rPr>
        <w:softHyphen/>
        <w:t>mum timestep is useful during periods of extremely high flows. In these instances, the time</w:t>
      </w:r>
      <w:r w:rsidRPr="00BF0A1F">
        <w:rPr>
          <w:sz w:val="20"/>
        </w:rPr>
        <w:softHyphen/>
        <w:t xml:space="preserve">step could become too small to economically run the model.  Care should be taken when using this variable </w:t>
      </w:r>
      <w:del w:id="111" w:author="Honnalore Steissberg" w:date="2021-07-26T18:03:00Z">
        <w:r w:rsidRPr="00BF0A1F" w:rsidDel="00BF3779">
          <w:rPr>
            <w:sz w:val="20"/>
          </w:rPr>
          <w:delText xml:space="preserve">as </w:delText>
        </w:r>
      </w:del>
      <w:ins w:id="112" w:author="Honnalore Steissberg" w:date="2021-07-26T18:03:00Z">
        <w:r w:rsidR="00BF3779">
          <w:rPr>
            <w:sz w:val="20"/>
          </w:rPr>
          <w:t>because</w:t>
        </w:r>
        <w:r w:rsidR="00BF3779" w:rsidRPr="00BF0A1F">
          <w:rPr>
            <w:sz w:val="20"/>
          </w:rPr>
          <w:t xml:space="preserve"> </w:t>
        </w:r>
      </w:ins>
      <w:r w:rsidRPr="00BF0A1F">
        <w:rPr>
          <w:sz w:val="20"/>
        </w:rPr>
        <w:t>the model may be</w:t>
      </w:r>
      <w:r w:rsidRPr="00BF0A1F">
        <w:rPr>
          <w:sz w:val="20"/>
        </w:rPr>
        <w:softHyphen/>
        <w:t>come numerically un</w:t>
      </w:r>
      <w:r w:rsidRPr="00BF0A1F">
        <w:rPr>
          <w:sz w:val="20"/>
        </w:rPr>
        <w:softHyphen/>
        <w:t xml:space="preserve">stable if the minimum value is set too high.  The default value of 1 </w:t>
      </w:r>
      <w:r w:rsidRPr="00BF0A1F">
        <w:rPr>
          <w:i/>
          <w:iCs/>
          <w:sz w:val="20"/>
        </w:rPr>
        <w:t>sec</w:t>
      </w:r>
      <w:r w:rsidRPr="00BF0A1F">
        <w:rPr>
          <w:sz w:val="20"/>
        </w:rPr>
        <w:t xml:space="preserve"> should not be increased unless the user is absolutely certain that this will not affect numerical stability.</w:t>
      </w:r>
      <w:r w:rsidR="003C5AA3" w:rsidRPr="00BF0A1F">
        <w:rPr>
          <w:sz w:val="20"/>
        </w:rPr>
        <w:t xml:space="preserve"> Minimum values as low as 0.1 s have been used for river systems.</w:t>
      </w:r>
    </w:p>
    <w:p w14:paraId="10D60890" w14:textId="77777777" w:rsidR="007F5311" w:rsidRPr="00BF0A1F" w:rsidRDefault="007F5311" w:rsidP="003C5AA3">
      <w:pPr>
        <w:pStyle w:val="BodyText"/>
        <w:rPr>
          <w:sz w:val="20"/>
        </w:rPr>
      </w:pPr>
      <w:r w:rsidRPr="00BF0A1F">
        <w:rPr>
          <w:sz w:val="20"/>
        </w:rPr>
        <w:t>In Version 3.7 and forward, the option of interpolating the maximum time steps [</w:t>
      </w:r>
      <w:r w:rsidRPr="00BF0A1F">
        <w:rPr>
          <w:b/>
          <w:bCs/>
          <w:sz w:val="20"/>
        </w:rPr>
        <w:t>DLTMAX</w:t>
      </w:r>
      <w:r w:rsidRPr="00BF0A1F">
        <w:rPr>
          <w:sz w:val="20"/>
        </w:rPr>
        <w:t xml:space="preserve">] and </w:t>
      </w:r>
      <w:r w:rsidR="00EA71A1" w:rsidRPr="00BF0A1F">
        <w:rPr>
          <w:sz w:val="20"/>
        </w:rPr>
        <w:t>[</w:t>
      </w:r>
      <w:r w:rsidRPr="00BF0A1F">
        <w:rPr>
          <w:b/>
          <w:bCs/>
          <w:sz w:val="20"/>
        </w:rPr>
        <w:t>DLTF</w:t>
      </w:r>
      <w:r w:rsidR="00EA71A1" w:rsidRPr="00BF0A1F">
        <w:rPr>
          <w:b/>
          <w:bCs/>
          <w:sz w:val="20"/>
        </w:rPr>
        <w:t>]</w:t>
      </w:r>
      <w:r w:rsidRPr="00BF0A1F">
        <w:rPr>
          <w:sz w:val="20"/>
        </w:rPr>
        <w:t xml:space="preserve"> by setting </w:t>
      </w:r>
      <w:r w:rsidR="00EA71A1" w:rsidRPr="00BF0A1F">
        <w:rPr>
          <w:sz w:val="20"/>
        </w:rPr>
        <w:t>[</w:t>
      </w:r>
      <w:r w:rsidRPr="00BF0A1F">
        <w:rPr>
          <w:b/>
          <w:bCs/>
          <w:sz w:val="20"/>
        </w:rPr>
        <w:t>DLTINTR</w:t>
      </w:r>
      <w:r w:rsidR="00EA71A1" w:rsidRPr="00BF0A1F">
        <w:rPr>
          <w:b/>
          <w:bCs/>
          <w:sz w:val="20"/>
        </w:rPr>
        <w:t>]</w:t>
      </w:r>
      <w:r w:rsidRPr="00BF0A1F">
        <w:rPr>
          <w:sz w:val="20"/>
        </w:rPr>
        <w:t xml:space="preserve"> to ON is available. Turning interpolation on, </w:t>
      </w:r>
      <w:r w:rsidRPr="00BF0A1F">
        <w:rPr>
          <w:b/>
          <w:bCs/>
          <w:sz w:val="20"/>
        </w:rPr>
        <w:t>DLTINTR</w:t>
      </w:r>
      <w:r w:rsidRPr="00BF0A1F">
        <w:rPr>
          <w:sz w:val="20"/>
        </w:rPr>
        <w:t>=’</w:t>
      </w:r>
      <w:del w:id="113" w:author="Honnalore Steissberg" w:date="2021-07-26T18:04:00Z">
        <w:r w:rsidRPr="00BF0A1F" w:rsidDel="00BF3779">
          <w:rPr>
            <w:sz w:val="20"/>
          </w:rPr>
          <w:delText xml:space="preserve">      </w:delText>
        </w:r>
      </w:del>
      <w:r w:rsidRPr="00BF0A1F">
        <w:rPr>
          <w:sz w:val="20"/>
        </w:rPr>
        <w:t xml:space="preserve">ON’, allows for a smoother transition between changes in </w:t>
      </w:r>
      <w:r w:rsidRPr="00BF0A1F">
        <w:rPr>
          <w:b/>
          <w:bCs/>
          <w:sz w:val="20"/>
        </w:rPr>
        <w:t>DLTMAX</w:t>
      </w:r>
      <w:r w:rsidRPr="00BF0A1F">
        <w:rPr>
          <w:sz w:val="20"/>
        </w:rPr>
        <w:t xml:space="preserve"> and </w:t>
      </w:r>
      <w:r w:rsidRPr="00BF0A1F">
        <w:rPr>
          <w:b/>
          <w:bCs/>
          <w:sz w:val="20"/>
        </w:rPr>
        <w:t>DLTF</w:t>
      </w:r>
      <w:r w:rsidRPr="00BF0A1F">
        <w:rPr>
          <w:sz w:val="20"/>
        </w:rPr>
        <w:t>.</w:t>
      </w:r>
    </w:p>
    <w:p w14:paraId="7E134451"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430C69F" w14:textId="77777777" w:rsidR="0041037A" w:rsidRPr="00487FC9" w:rsidRDefault="0041037A">
      <w:pPr>
        <w:pStyle w:val="Examplebody"/>
        <w:rPr>
          <w:rStyle w:val="Cardexample1"/>
        </w:rPr>
      </w:pPr>
      <w:r w:rsidRPr="00487FC9">
        <w:rPr>
          <w:rStyle w:val="Cardexample1"/>
        </w:rPr>
        <w:t xml:space="preserve">DLT CON      </w:t>
      </w:r>
      <w:proofErr w:type="gramStart"/>
      <w:r w:rsidRPr="00487FC9">
        <w:rPr>
          <w:rStyle w:val="Cardexample1"/>
        </w:rPr>
        <w:t>NDT  MINDLT</w:t>
      </w:r>
      <w:proofErr w:type="gramEnd"/>
      <w:r w:rsidR="007F5311" w:rsidRPr="00487FC9">
        <w:rPr>
          <w:rStyle w:val="Cardexample1"/>
        </w:rPr>
        <w:t xml:space="preserve">  DLTINTR</w:t>
      </w:r>
    </w:p>
    <w:p w14:paraId="1E408A85" w14:textId="77777777" w:rsidR="0041037A" w:rsidRPr="00487FC9" w:rsidRDefault="0041037A">
      <w:pPr>
        <w:pStyle w:val="Examplebody"/>
        <w:rPr>
          <w:szCs w:val="22"/>
        </w:rPr>
      </w:pPr>
      <w:r w:rsidRPr="00487FC9">
        <w:rPr>
          <w:rStyle w:val="Cardexample1"/>
        </w:rPr>
        <w:t xml:space="preserve">               2     1.0</w:t>
      </w:r>
      <w:r w:rsidR="007F5311" w:rsidRPr="00487FC9">
        <w:rPr>
          <w:rStyle w:val="Cardexample1"/>
        </w:rPr>
        <w:t xml:space="preserve">       ON</w:t>
      </w:r>
    </w:p>
    <w:p w14:paraId="2D0ED21B" w14:textId="77777777" w:rsidR="0041037A" w:rsidRPr="00B7030B" w:rsidRDefault="0041037A" w:rsidP="005611FB">
      <w:pPr>
        <w:pStyle w:val="Relatedcard1"/>
        <w:spacing w:before="120" w:after="120"/>
        <w:rPr>
          <w:rFonts w:asciiTheme="minorHAnsi" w:hAnsiTheme="minorHAnsi"/>
        </w:rPr>
      </w:pPr>
      <w:r w:rsidRPr="00B7030B">
        <w:rPr>
          <w:rFonts w:asciiTheme="minorHAnsi" w:hAnsiTheme="minorHAnsi"/>
        </w:rPr>
        <w:t>Related Cards and Files</w:t>
      </w:r>
    </w:p>
    <w:p w14:paraId="2C9F1BB8" w14:textId="77777777" w:rsidR="0041037A" w:rsidRPr="00B7030B" w:rsidRDefault="00C51A7D">
      <w:pPr>
        <w:pStyle w:val="Relatedcards"/>
        <w:rPr>
          <w:rFonts w:asciiTheme="minorHAnsi" w:hAnsiTheme="minorHAnsi"/>
        </w:rPr>
      </w:pPr>
      <w:hyperlink w:anchor="timestep_interval" w:history="1">
        <w:r w:rsidR="0041037A" w:rsidRPr="00B7030B">
          <w:rPr>
            <w:rFonts w:asciiTheme="minorHAnsi" w:hAnsiTheme="minorHAnsi"/>
          </w:rPr>
          <w:t>Timestep Date</w:t>
        </w:r>
      </w:hyperlink>
    </w:p>
    <w:p w14:paraId="6EF72760" w14:textId="77777777" w:rsidR="0041037A" w:rsidRPr="00B7030B" w:rsidRDefault="00C51A7D">
      <w:pPr>
        <w:pStyle w:val="Relatedcards"/>
        <w:rPr>
          <w:rFonts w:asciiTheme="minorHAnsi" w:hAnsiTheme="minorHAnsi"/>
        </w:rPr>
      </w:pPr>
      <w:hyperlink w:anchor="maximum_timestp" w:history="1">
        <w:r w:rsidR="0041037A" w:rsidRPr="00B7030B">
          <w:rPr>
            <w:rFonts w:asciiTheme="minorHAnsi" w:hAnsiTheme="minorHAnsi"/>
          </w:rPr>
          <w:t>Maximum Tim</w:t>
        </w:r>
        <w:r w:rsidR="0041037A" w:rsidRPr="00B7030B">
          <w:rPr>
            <w:rFonts w:asciiTheme="minorHAnsi" w:hAnsiTheme="minorHAnsi"/>
          </w:rPr>
          <w:softHyphen/>
          <w:t>estep</w:t>
        </w:r>
      </w:hyperlink>
      <w:r w:rsidR="0041037A" w:rsidRPr="00B7030B">
        <w:rPr>
          <w:rFonts w:asciiTheme="minorHAnsi" w:hAnsiTheme="minorHAnsi"/>
        </w:rPr>
        <w:t xml:space="preserve"> </w:t>
      </w:r>
    </w:p>
    <w:p w14:paraId="1AAE7D4C" w14:textId="77777777" w:rsidR="0041037A" w:rsidRPr="00B7030B" w:rsidRDefault="00C51A7D">
      <w:pPr>
        <w:pStyle w:val="Relatedcards"/>
        <w:rPr>
          <w:rFonts w:asciiTheme="minorHAnsi" w:hAnsiTheme="minorHAnsi"/>
        </w:rPr>
      </w:pPr>
      <w:hyperlink w:anchor="timestep_fraction" w:history="1">
        <w:r w:rsidR="0041037A" w:rsidRPr="00B7030B">
          <w:rPr>
            <w:rFonts w:asciiTheme="minorHAnsi" w:hAnsiTheme="minorHAnsi"/>
          </w:rPr>
          <w:t>Timestep Frac</w:t>
        </w:r>
        <w:r w:rsidR="0041037A" w:rsidRPr="00B7030B">
          <w:rPr>
            <w:rFonts w:asciiTheme="minorHAnsi" w:hAnsiTheme="minorHAnsi"/>
          </w:rPr>
          <w:softHyphen/>
          <w:t>tion</w:t>
        </w:r>
      </w:hyperlink>
    </w:p>
    <w:p w14:paraId="330983FC" w14:textId="77777777" w:rsidR="0041037A" w:rsidRPr="00B7030B" w:rsidRDefault="00C51A7D">
      <w:pPr>
        <w:pStyle w:val="Relatedcards"/>
        <w:rPr>
          <w:rFonts w:asciiTheme="minorHAnsi" w:hAnsiTheme="minorHAnsi"/>
        </w:rPr>
      </w:pPr>
      <w:hyperlink w:anchor="timestep_limitation" w:history="1">
        <w:r w:rsidR="0041037A" w:rsidRPr="00B7030B">
          <w:rPr>
            <w:rFonts w:asciiTheme="minorHAnsi" w:hAnsiTheme="minorHAnsi"/>
          </w:rPr>
          <w:t>Timestep Limitation</w:t>
        </w:r>
      </w:hyperlink>
    </w:p>
    <w:p w14:paraId="0F1916F1" w14:textId="77777777" w:rsidR="0041037A" w:rsidRPr="00B7030B" w:rsidRDefault="0041037A" w:rsidP="005611FB">
      <w:pPr>
        <w:pStyle w:val="Heading4"/>
        <w:spacing w:before="0" w:after="120"/>
      </w:pPr>
      <w:r w:rsidRPr="00B7030B">
        <w:br w:type="page"/>
      </w:r>
      <w:bookmarkStart w:id="114" w:name="timestep_interval"/>
      <w:bookmarkStart w:id="115" w:name="_Toc41047645"/>
      <w:bookmarkEnd w:id="114"/>
      <w:r w:rsidRPr="00B7030B">
        <w:lastRenderedPageBreak/>
        <w:t>Timestep Date (DLT DATE)</w:t>
      </w:r>
      <w:bookmarkEnd w:id="115"/>
    </w:p>
    <w:p w14:paraId="5091DE7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6" w:name="_Toc8027284"/>
      <w:r w:rsidR="0041037A" w:rsidRPr="00B7030B">
        <w:rPr>
          <w:rStyle w:val="Cardtitle1"/>
          <w:rFonts w:asciiTheme="minorHAnsi" w:hAnsiTheme="minorHAnsi"/>
          <w:b/>
          <w:bCs/>
        </w:rPr>
        <w:instrText>Timestep Interval (DLT DATE)</w:instrText>
      </w:r>
      <w:bookmarkEnd w:id="11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710369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40A79D9"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DLTD</w:t>
      </w:r>
      <w:r w:rsidRPr="00B7030B">
        <w:rPr>
          <w:rFonts w:asciiTheme="minorHAnsi" w:hAnsiTheme="minorHAnsi"/>
        </w:rPr>
        <w:tab/>
        <w:t>Real</w:t>
      </w:r>
      <w:r w:rsidRPr="00B7030B">
        <w:rPr>
          <w:rFonts w:asciiTheme="minorHAnsi" w:hAnsiTheme="minorHAnsi"/>
        </w:rPr>
        <w:tab/>
        <w:t>Be</w:t>
      </w:r>
      <w:r w:rsidRPr="00B7030B">
        <w:rPr>
          <w:rFonts w:asciiTheme="minorHAnsi" w:hAnsiTheme="minorHAnsi"/>
        </w:rPr>
        <w:softHyphen/>
        <w:t>ginning of timestep interval,</w:t>
      </w:r>
      <w:r w:rsidRPr="00B7030B">
        <w:rPr>
          <w:rFonts w:asciiTheme="minorHAnsi" w:hAnsiTheme="minorHAnsi"/>
          <w:i/>
          <w:iCs/>
        </w:rPr>
        <w:t xml:space="preserve"> Julian day</w:t>
      </w:r>
    </w:p>
    <w:p w14:paraId="70F14881" w14:textId="77777777" w:rsidR="0041037A" w:rsidRPr="00B7030B" w:rsidRDefault="0041037A">
      <w:pPr>
        <w:pStyle w:val="BodyText2"/>
      </w:pPr>
    </w:p>
    <w:p w14:paraId="7377726C" w14:textId="77777777" w:rsidR="0041037A" w:rsidRPr="00BF0A1F" w:rsidRDefault="0041037A">
      <w:pPr>
        <w:pStyle w:val="BodyText"/>
        <w:rPr>
          <w:sz w:val="20"/>
        </w:rPr>
      </w:pPr>
      <w:r w:rsidRPr="00BF0A1F">
        <w:rPr>
          <w:sz w:val="20"/>
        </w:rPr>
        <w:t>The intervals for the maximum time</w:t>
      </w:r>
      <w:r w:rsidRPr="00BF0A1F">
        <w:rPr>
          <w:sz w:val="20"/>
        </w:rPr>
        <w:softHyphen/>
        <w:t>step are specified on this card.  Any number of inter</w:t>
      </w:r>
      <w:r w:rsidRPr="00BF0A1F">
        <w:rPr>
          <w:sz w:val="20"/>
        </w:rPr>
        <w:softHyphen/>
        <w:t xml:space="preserve">vals up to the value of </w:t>
      </w:r>
      <w:r w:rsidRPr="00BF0A1F">
        <w:rPr>
          <w:rStyle w:val="Variablename"/>
          <w:rFonts w:asciiTheme="minorHAnsi" w:hAnsiTheme="minorHAnsi"/>
        </w:rPr>
        <w:t>[</w:t>
      </w:r>
      <w:hyperlink w:anchor="miscellaneous_dimensions" w:history="1">
        <w:r w:rsidRPr="00BF0A1F">
          <w:rPr>
            <w:rStyle w:val="Variablename"/>
            <w:rFonts w:asciiTheme="minorHAnsi" w:hAnsiTheme="minorHAnsi"/>
          </w:rPr>
          <w:t>NDAY</w:t>
        </w:r>
      </w:hyperlink>
      <w:r w:rsidRPr="00BF0A1F">
        <w:rPr>
          <w:rStyle w:val="Variablename"/>
          <w:rFonts w:asciiTheme="minorHAnsi" w:hAnsiTheme="minorHAnsi"/>
        </w:rPr>
        <w:t>]</w:t>
      </w:r>
      <w:r w:rsidRPr="00BF0A1F">
        <w:rPr>
          <w:sz w:val="20"/>
        </w:rPr>
        <w:t xml:space="preserve"> on the  </w:t>
      </w:r>
      <w:hyperlink w:anchor="miscellaneous_dimensions" w:history="1">
        <w:hyperlink w:anchor="miscellaneous_dimensions" w:history="1">
          <w:r w:rsidRPr="00BF0A1F">
            <w:rPr>
              <w:rStyle w:val="Hyperlink"/>
              <w:rFonts w:asciiTheme="minorHAnsi" w:hAnsiTheme="minorHAnsi"/>
            </w:rPr>
            <w:t>Miscellaneous Dimensions</w:t>
          </w:r>
        </w:hyperlink>
      </w:hyperlink>
      <w:r w:rsidRPr="00BF0A1F">
        <w:rPr>
          <w:sz w:val="20"/>
        </w:rPr>
        <w:t xml:space="preserve"> card can be speci</w:t>
      </w:r>
      <w:r w:rsidRPr="00BF0A1F">
        <w:rPr>
          <w:sz w:val="20"/>
        </w:rPr>
        <w:softHyphen/>
        <w:t>fied.  If there are more inter</w:t>
      </w:r>
      <w:r w:rsidRPr="00BF0A1F">
        <w:rPr>
          <w:sz w:val="20"/>
        </w:rPr>
        <w:softHyphen/>
        <w:t>vals than can be specified on one line, then they are con</w:t>
      </w:r>
      <w:r w:rsidRPr="00BF0A1F">
        <w:rPr>
          <w:sz w:val="20"/>
        </w:rPr>
        <w:softHyphen/>
        <w:t>tinued on the next line with</w:t>
      </w:r>
      <w:r w:rsidRPr="00BF0A1F">
        <w:rPr>
          <w:sz w:val="20"/>
        </w:rPr>
        <w:softHyphen/>
        <w:t>out anoth</w:t>
      </w:r>
      <w:r w:rsidRPr="00BF0A1F">
        <w:rPr>
          <w:sz w:val="20"/>
        </w:rPr>
        <w:softHyphen/>
        <w:t xml:space="preserve">er </w:t>
      </w:r>
      <w:r w:rsidRPr="00BF0A1F">
        <w:rPr>
          <w:rStyle w:val="CardReferen1"/>
          <w:rFonts w:asciiTheme="minorHAnsi" w:hAnsiTheme="minorHAnsi"/>
          <w:sz w:val="20"/>
        </w:rPr>
        <w:t>DLT DATE</w:t>
      </w:r>
      <w:r w:rsidRPr="00BF0A1F">
        <w:rPr>
          <w:sz w:val="20"/>
        </w:rPr>
        <w:t xml:space="preserve"> card being specified.</w:t>
      </w:r>
    </w:p>
    <w:p w14:paraId="486D9949"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2F9E6FB2" w14:textId="77777777" w:rsidR="0041037A" w:rsidRPr="00487FC9" w:rsidRDefault="0041037A">
      <w:pPr>
        <w:pStyle w:val="Examplebody"/>
      </w:pPr>
      <w:r w:rsidRPr="00487FC9">
        <w:t xml:space="preserve">DLT DATE    DLTD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p>
    <w:p w14:paraId="6C2FC1E6" w14:textId="77777777" w:rsidR="0041037A" w:rsidRPr="00487FC9" w:rsidRDefault="0041037A">
      <w:pPr>
        <w:pStyle w:val="Examplebody"/>
        <w:rPr>
          <w:szCs w:val="22"/>
        </w:rPr>
      </w:pPr>
      <w:r w:rsidRPr="00487FC9">
        <w:t xml:space="preserve">            63.5   63.52   </w:t>
      </w:r>
      <w:r w:rsidRPr="00487FC9">
        <w:rPr>
          <w:szCs w:val="22"/>
        </w:rPr>
        <w:t xml:space="preserve"> </w:t>
      </w:r>
    </w:p>
    <w:p w14:paraId="7F2E8445"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369544AD" w14:textId="77777777" w:rsidR="0041037A" w:rsidRPr="00B7030B" w:rsidRDefault="00C51A7D">
      <w:pPr>
        <w:pStyle w:val="Relatedcards"/>
        <w:rPr>
          <w:rFonts w:asciiTheme="minorHAnsi" w:hAnsiTheme="minorHAnsi"/>
        </w:rPr>
      </w:pPr>
      <w:hyperlink w:anchor="timestep_control" w:history="1">
        <w:r w:rsidR="0041037A" w:rsidRPr="00B7030B">
          <w:rPr>
            <w:rFonts w:asciiTheme="minorHAnsi" w:hAnsiTheme="minorHAnsi"/>
          </w:rPr>
          <w:t>Timestep Control</w:t>
        </w:r>
      </w:hyperlink>
    </w:p>
    <w:p w14:paraId="17787332" w14:textId="77777777" w:rsidR="0041037A" w:rsidRPr="00B7030B" w:rsidRDefault="00C51A7D">
      <w:pPr>
        <w:pStyle w:val="Relatedcards"/>
        <w:rPr>
          <w:rFonts w:asciiTheme="minorHAnsi" w:hAnsiTheme="minorHAnsi"/>
        </w:rPr>
      </w:pPr>
      <w:hyperlink w:anchor="maximum_timestp" w:history="1">
        <w:r w:rsidR="0041037A" w:rsidRPr="00B7030B">
          <w:rPr>
            <w:rFonts w:asciiTheme="minorHAnsi" w:hAnsiTheme="minorHAnsi"/>
          </w:rPr>
          <w:t>Maximum Timestep</w:t>
        </w:r>
      </w:hyperlink>
    </w:p>
    <w:p w14:paraId="02E8108C" w14:textId="77777777" w:rsidR="0041037A" w:rsidRPr="00B7030B" w:rsidRDefault="00C51A7D">
      <w:pPr>
        <w:pStyle w:val="Relatedcards"/>
        <w:rPr>
          <w:rFonts w:asciiTheme="minorHAnsi" w:hAnsiTheme="minorHAnsi"/>
        </w:rPr>
      </w:pPr>
      <w:hyperlink w:anchor="timestep_fraction" w:history="1">
        <w:r w:rsidR="0041037A" w:rsidRPr="00B7030B">
          <w:rPr>
            <w:rFonts w:asciiTheme="minorHAnsi" w:hAnsiTheme="minorHAnsi"/>
          </w:rPr>
          <w:t>Timestep Frac</w:t>
        </w:r>
        <w:r w:rsidR="0041037A" w:rsidRPr="00B7030B">
          <w:rPr>
            <w:rFonts w:asciiTheme="minorHAnsi" w:hAnsiTheme="minorHAnsi"/>
          </w:rPr>
          <w:softHyphen/>
          <w:t>tion</w:t>
        </w:r>
      </w:hyperlink>
    </w:p>
    <w:p w14:paraId="1BCF73FF" w14:textId="77777777" w:rsidR="0041037A" w:rsidRPr="00B7030B" w:rsidRDefault="00C51A7D">
      <w:pPr>
        <w:pStyle w:val="Relatedcards"/>
        <w:rPr>
          <w:rFonts w:asciiTheme="minorHAnsi" w:hAnsiTheme="minorHAnsi"/>
        </w:rPr>
      </w:pPr>
      <w:hyperlink w:anchor="timestep_limitation" w:history="1">
        <w:r w:rsidR="0041037A" w:rsidRPr="00B7030B">
          <w:rPr>
            <w:rFonts w:asciiTheme="minorHAnsi" w:hAnsiTheme="minorHAnsi"/>
          </w:rPr>
          <w:t>Timestep Limitation</w:t>
        </w:r>
      </w:hyperlink>
    </w:p>
    <w:p w14:paraId="00A1CCC4" w14:textId="77777777" w:rsidR="005611FB" w:rsidRDefault="005611FB" w:rsidP="005611FB">
      <w:bookmarkStart w:id="117" w:name="maximum_timestp"/>
      <w:bookmarkEnd w:id="117"/>
    </w:p>
    <w:p w14:paraId="5A393E7D" w14:textId="77777777" w:rsidR="0041037A" w:rsidRPr="00B7030B" w:rsidRDefault="0041037A" w:rsidP="005611FB">
      <w:pPr>
        <w:pStyle w:val="Heading4"/>
        <w:spacing w:before="0" w:after="120"/>
      </w:pPr>
      <w:bookmarkStart w:id="118" w:name="_Toc41047646"/>
      <w:r w:rsidRPr="00B7030B">
        <w:t>Maximum Timestep (DLT MAX)</w:t>
      </w:r>
      <w:bookmarkEnd w:id="118"/>
    </w:p>
    <w:p w14:paraId="611F1F9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9" w:name="_Toc8027285"/>
      <w:r w:rsidR="0041037A" w:rsidRPr="00B7030B">
        <w:rPr>
          <w:rStyle w:val="Cardtitle1"/>
          <w:rFonts w:asciiTheme="minorHAnsi" w:hAnsiTheme="minorHAnsi"/>
          <w:b/>
          <w:bCs/>
        </w:rPr>
        <w:instrText>Maximum Timestep (DLT MAX)</w:instrText>
      </w:r>
      <w:bookmarkEnd w:id="11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20BFBE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0CAFBFF"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DLTMAX</w:t>
      </w:r>
      <w:r w:rsidRPr="00B7030B">
        <w:rPr>
          <w:rFonts w:asciiTheme="minorHAnsi" w:hAnsiTheme="minorHAnsi"/>
        </w:rPr>
        <w:tab/>
        <w:t>Real</w:t>
      </w:r>
      <w:r w:rsidRPr="00B7030B">
        <w:rPr>
          <w:rFonts w:asciiTheme="minorHAnsi" w:hAnsiTheme="minorHAnsi"/>
        </w:rPr>
        <w:tab/>
        <w:t xml:space="preserve">Maximum timestep, </w:t>
      </w:r>
      <w:r w:rsidRPr="00B7030B">
        <w:rPr>
          <w:rFonts w:asciiTheme="minorHAnsi" w:hAnsiTheme="minorHAnsi"/>
          <w:i/>
          <w:iCs/>
        </w:rPr>
        <w:t>sec</w:t>
      </w:r>
    </w:p>
    <w:p w14:paraId="263238E3" w14:textId="77777777" w:rsidR="0041037A" w:rsidRPr="00B7030B" w:rsidRDefault="0041037A">
      <w:pPr>
        <w:pStyle w:val="BodyText2"/>
      </w:pPr>
    </w:p>
    <w:p w14:paraId="6FBD1F60" w14:textId="77777777" w:rsidR="0041037A" w:rsidRPr="00BF0A1F" w:rsidRDefault="0041037A">
      <w:pPr>
        <w:pStyle w:val="BodyText"/>
        <w:rPr>
          <w:sz w:val="20"/>
          <w:szCs w:val="18"/>
        </w:rPr>
      </w:pPr>
      <w:r w:rsidRPr="00BF0A1F">
        <w:rPr>
          <w:sz w:val="20"/>
          <w:szCs w:val="18"/>
        </w:rPr>
        <w:t>The maximum timestep for inter</w:t>
      </w:r>
      <w:r w:rsidRPr="00BF0A1F">
        <w:rPr>
          <w:sz w:val="20"/>
          <w:szCs w:val="18"/>
        </w:rPr>
        <w:softHyphen/>
        <w:t>vals provided on the timestep interval card are speci</w:t>
      </w:r>
      <w:r w:rsidRPr="00BF0A1F">
        <w:rPr>
          <w:sz w:val="20"/>
          <w:szCs w:val="18"/>
        </w:rPr>
        <w:softHyphen/>
        <w:t xml:space="preserve">fied with this card.  If there are </w:t>
      </w:r>
      <w:r w:rsidRPr="00BF0A1F">
        <w:rPr>
          <w:sz w:val="20"/>
        </w:rPr>
        <w:t>more</w:t>
      </w:r>
      <w:r w:rsidRPr="00BF0A1F">
        <w:rPr>
          <w:sz w:val="20"/>
          <w:szCs w:val="18"/>
        </w:rPr>
        <w:t xml:space="preserve"> intervals than can be specified on one line, then they are con</w:t>
      </w:r>
      <w:r w:rsidRPr="00BF0A1F">
        <w:rPr>
          <w:sz w:val="20"/>
          <w:szCs w:val="18"/>
        </w:rPr>
        <w:softHyphen/>
        <w:t>tin</w:t>
      </w:r>
      <w:r w:rsidRPr="00BF0A1F">
        <w:rPr>
          <w:sz w:val="20"/>
          <w:szCs w:val="18"/>
        </w:rPr>
        <w:softHyphen/>
        <w:t xml:space="preserve">ued on the next line without another </w:t>
      </w:r>
      <w:r w:rsidRPr="00BF0A1F">
        <w:rPr>
          <w:rStyle w:val="CardReferen1"/>
          <w:rFonts w:asciiTheme="minorHAnsi" w:hAnsiTheme="minorHAnsi"/>
          <w:sz w:val="20"/>
        </w:rPr>
        <w:t>DLT MAX</w:t>
      </w:r>
      <w:r w:rsidRPr="00BF0A1F">
        <w:rPr>
          <w:sz w:val="20"/>
          <w:szCs w:val="18"/>
        </w:rPr>
        <w:t xml:space="preserve"> card being speci</w:t>
      </w:r>
      <w:r w:rsidRPr="00BF0A1F">
        <w:rPr>
          <w:sz w:val="20"/>
          <w:szCs w:val="18"/>
        </w:rPr>
        <w:softHyphen/>
        <w:t>fied.</w:t>
      </w:r>
    </w:p>
    <w:p w14:paraId="45698795"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C833392" w14:textId="77777777" w:rsidR="0041037A" w:rsidRPr="00487FC9" w:rsidRDefault="0041037A">
      <w:pPr>
        <w:pStyle w:val="Examplebody"/>
        <w:rPr>
          <w:rStyle w:val="Cardexample1"/>
        </w:rPr>
      </w:pPr>
      <w:r w:rsidRPr="00487FC9">
        <w:rPr>
          <w:rStyle w:val="Cardexample1"/>
        </w:rPr>
        <w:t xml:space="preserve">DLT MAX   </w:t>
      </w:r>
      <w:proofErr w:type="gramStart"/>
      <w:r w:rsidRPr="00487FC9">
        <w:rPr>
          <w:rStyle w:val="Cardexample1"/>
        </w:rPr>
        <w:t xml:space="preserve">DLTMAX  </w:t>
      </w:r>
      <w:proofErr w:type="spellStart"/>
      <w:r w:rsidRPr="00487FC9">
        <w:rPr>
          <w:rStyle w:val="Cardexample1"/>
        </w:rPr>
        <w:t>DLTMAX</w:t>
      </w:r>
      <w:proofErr w:type="spellEnd"/>
      <w:proofErr w:type="gram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p>
    <w:p w14:paraId="505E5D14" w14:textId="77777777" w:rsidR="0041037A" w:rsidRPr="00487FC9" w:rsidRDefault="0041037A">
      <w:pPr>
        <w:pStyle w:val="Examplebody"/>
        <w:rPr>
          <w:rStyle w:val="Cardexample1"/>
        </w:rPr>
      </w:pPr>
      <w:r w:rsidRPr="00487FC9">
        <w:rPr>
          <w:rStyle w:val="Cardexample1"/>
        </w:rPr>
        <w:t xml:space="preserve">            30.0   100.0  </w:t>
      </w:r>
    </w:p>
    <w:p w14:paraId="4F25979D"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70364995" w14:textId="77777777" w:rsidR="0041037A" w:rsidRPr="00B7030B" w:rsidRDefault="00C51A7D">
      <w:pPr>
        <w:pStyle w:val="Relatedcards"/>
        <w:rPr>
          <w:rFonts w:asciiTheme="minorHAnsi" w:hAnsiTheme="minorHAnsi"/>
        </w:rPr>
      </w:pPr>
      <w:hyperlink w:anchor="timestep_control" w:history="1">
        <w:r w:rsidR="0041037A" w:rsidRPr="00B7030B">
          <w:rPr>
            <w:rFonts w:asciiTheme="minorHAnsi" w:hAnsiTheme="minorHAnsi"/>
          </w:rPr>
          <w:t>Timestep Control</w:t>
        </w:r>
      </w:hyperlink>
    </w:p>
    <w:p w14:paraId="6DB1DA61" w14:textId="77777777" w:rsidR="0041037A" w:rsidRPr="00B7030B" w:rsidRDefault="00C51A7D">
      <w:pPr>
        <w:pStyle w:val="Relatedcards"/>
        <w:rPr>
          <w:rFonts w:asciiTheme="minorHAnsi" w:hAnsiTheme="minorHAnsi"/>
        </w:rPr>
      </w:pPr>
      <w:hyperlink w:anchor="timestep_interval" w:history="1">
        <w:r w:rsidR="0041037A" w:rsidRPr="00B7030B">
          <w:rPr>
            <w:rFonts w:asciiTheme="minorHAnsi" w:hAnsiTheme="minorHAnsi"/>
          </w:rPr>
          <w:t>Timestep Date</w:t>
        </w:r>
      </w:hyperlink>
    </w:p>
    <w:p w14:paraId="5B13A1D0" w14:textId="77777777" w:rsidR="0041037A" w:rsidRPr="00B7030B" w:rsidRDefault="00C51A7D">
      <w:pPr>
        <w:pStyle w:val="Relatedcards"/>
        <w:rPr>
          <w:rFonts w:asciiTheme="minorHAnsi" w:hAnsiTheme="minorHAnsi"/>
        </w:rPr>
      </w:pPr>
      <w:hyperlink w:anchor="timestep_fraction" w:history="1">
        <w:r w:rsidR="0041037A" w:rsidRPr="00B7030B">
          <w:rPr>
            <w:rFonts w:asciiTheme="minorHAnsi" w:hAnsiTheme="minorHAnsi"/>
          </w:rPr>
          <w:t>Timestep Fraction</w:t>
        </w:r>
      </w:hyperlink>
    </w:p>
    <w:p w14:paraId="1B339C08" w14:textId="77777777" w:rsidR="0041037A" w:rsidRPr="00B7030B" w:rsidRDefault="00C51A7D">
      <w:pPr>
        <w:pStyle w:val="Relatedcards"/>
        <w:rPr>
          <w:rFonts w:asciiTheme="minorHAnsi" w:hAnsiTheme="minorHAnsi"/>
        </w:rPr>
      </w:pPr>
      <w:hyperlink w:anchor="timestep_limitation" w:history="1">
        <w:r w:rsidR="0041037A" w:rsidRPr="00B7030B">
          <w:rPr>
            <w:rFonts w:asciiTheme="minorHAnsi" w:hAnsiTheme="minorHAnsi"/>
          </w:rPr>
          <w:t>Timestep Limitation</w:t>
        </w:r>
      </w:hyperlink>
    </w:p>
    <w:p w14:paraId="25F58EDD" w14:textId="77777777" w:rsidR="0041037A" w:rsidRPr="00B7030B" w:rsidRDefault="0041037A" w:rsidP="005611FB">
      <w:pPr>
        <w:pStyle w:val="Heading4"/>
        <w:spacing w:before="0" w:after="120"/>
      </w:pPr>
      <w:r w:rsidRPr="00B7030B">
        <w:br w:type="page"/>
      </w:r>
      <w:bookmarkStart w:id="120" w:name="timestep_fraction"/>
      <w:bookmarkStart w:id="121" w:name="_Toc41047647"/>
      <w:bookmarkEnd w:id="120"/>
      <w:r w:rsidRPr="00B7030B">
        <w:lastRenderedPageBreak/>
        <w:t>Timestep Fraction (DLT FRN)</w:t>
      </w:r>
      <w:bookmarkEnd w:id="121"/>
    </w:p>
    <w:p w14:paraId="5876715A"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2" w:name="_Toc8027286"/>
      <w:r w:rsidR="0041037A" w:rsidRPr="00B7030B">
        <w:rPr>
          <w:rStyle w:val="Cardtitle1"/>
          <w:rFonts w:asciiTheme="minorHAnsi" w:hAnsiTheme="minorHAnsi"/>
          <w:b/>
          <w:bCs/>
        </w:rPr>
        <w:instrText>Timestep Fraction (DLT FRN)</w:instrText>
      </w:r>
      <w:bookmarkEnd w:id="12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2E764F5" w14:textId="77777777" w:rsidR="0041037A" w:rsidRPr="00B7030B" w:rsidRDefault="0041037A">
      <w:pPr>
        <w:pStyle w:val="Carddescr01"/>
        <w:tabs>
          <w:tab w:val="left" w:pos="-1446"/>
          <w:tab w:val="left" w:pos="-726"/>
          <w:tab w:val="left" w:pos="-6"/>
          <w:tab w:val="left" w:pos="812"/>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18EDFD"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DLTF</w:t>
      </w:r>
      <w:r w:rsidRPr="00B7030B">
        <w:rPr>
          <w:rFonts w:asciiTheme="minorHAnsi" w:hAnsiTheme="minorHAnsi"/>
        </w:rPr>
        <w:tab/>
        <w:t>Real</w:t>
      </w:r>
      <w:r w:rsidRPr="00B7030B">
        <w:rPr>
          <w:rFonts w:asciiTheme="minorHAnsi" w:hAnsiTheme="minorHAnsi"/>
        </w:rPr>
        <w:tab/>
        <w:t xml:space="preserve">Fraction of calculated maximum timestep necessary for numerical stability </w:t>
      </w:r>
    </w:p>
    <w:p w14:paraId="616EB45C" w14:textId="77777777" w:rsidR="0041037A" w:rsidRPr="00B7030B" w:rsidRDefault="0041037A">
      <w:pPr>
        <w:pStyle w:val="BodyText2"/>
      </w:pPr>
    </w:p>
    <w:p w14:paraId="6F0A2920" w14:textId="77777777" w:rsidR="0041037A" w:rsidRPr="00BF0A1F" w:rsidRDefault="0041037A">
      <w:pPr>
        <w:pStyle w:val="BodyText"/>
        <w:rPr>
          <w:sz w:val="20"/>
        </w:rPr>
      </w:pPr>
      <w:r w:rsidRPr="00BF0A1F">
        <w:rPr>
          <w:sz w:val="20"/>
        </w:rPr>
        <w:t>The fraction of the calculated maximum timestep for intervals given on the time</w:t>
      </w:r>
      <w:r w:rsidRPr="00BF0A1F">
        <w:rPr>
          <w:sz w:val="20"/>
        </w:rPr>
        <w:softHyphen/>
        <w:t>step inter</w:t>
      </w:r>
      <w:r w:rsidRPr="00BF0A1F">
        <w:rPr>
          <w:sz w:val="20"/>
        </w:rPr>
        <w:softHyphen/>
        <w:t xml:space="preserve">val card is specified here.  If there are more intervals than can be specified on one line, then they are continued on the next line without another </w:t>
      </w:r>
      <w:r w:rsidRPr="00BF0A1F">
        <w:rPr>
          <w:rStyle w:val="CardReferen1"/>
          <w:rFonts w:asciiTheme="minorHAnsi" w:hAnsiTheme="minorHAnsi"/>
          <w:sz w:val="20"/>
        </w:rPr>
        <w:t>DLT FRN</w:t>
      </w:r>
      <w:r w:rsidRPr="00BF0A1F">
        <w:rPr>
          <w:sz w:val="20"/>
        </w:rPr>
        <w:t xml:space="preserve"> card being speci</w:t>
      </w:r>
      <w:r w:rsidRPr="00BF0A1F">
        <w:rPr>
          <w:sz w:val="20"/>
        </w:rPr>
        <w:softHyphen/>
        <w:t>fied.  If the number of timestep violations exceed</w:t>
      </w:r>
      <w:del w:id="123" w:author="Honnalore Steissberg" w:date="2021-07-26T18:07:00Z">
        <w:r w:rsidRPr="00BF0A1F" w:rsidDel="00BF3779">
          <w:rPr>
            <w:sz w:val="20"/>
          </w:rPr>
          <w:delText>s</w:delText>
        </w:r>
      </w:del>
      <w:r w:rsidRPr="00BF0A1F">
        <w:rPr>
          <w:sz w:val="20"/>
        </w:rPr>
        <w:t xml:space="preserve"> 5%, either [</w:t>
      </w:r>
      <w:hyperlink w:anchor="maximum_timestp" w:history="1">
        <w:r w:rsidRPr="00BF0A1F">
          <w:rPr>
            <w:rStyle w:val="Hyperlink"/>
            <w:rFonts w:asciiTheme="minorHAnsi" w:hAnsiTheme="minorHAnsi" w:cs="Arial"/>
          </w:rPr>
          <w:t>DLTMAX</w:t>
        </w:r>
      </w:hyperlink>
      <w:r w:rsidRPr="00BF0A1F">
        <w:rPr>
          <w:sz w:val="20"/>
        </w:rPr>
        <w:t xml:space="preserve">] on the </w:t>
      </w:r>
      <w:hyperlink w:anchor="timestep_control" w:history="1">
        <w:r w:rsidRPr="00BF0A1F">
          <w:rPr>
            <w:rStyle w:val="Hyperlink"/>
            <w:rFonts w:asciiTheme="minorHAnsi" w:hAnsiTheme="minorHAnsi"/>
          </w:rPr>
          <w:t>Maximum Timestep</w:t>
        </w:r>
      </w:hyperlink>
      <w:r w:rsidRPr="00BF0A1F">
        <w:rPr>
          <w:sz w:val="20"/>
        </w:rPr>
        <w:t xml:space="preserve"> card or</w:t>
      </w:r>
      <w:r w:rsidRPr="00BF0A1F">
        <w:rPr>
          <w:rStyle w:val="Variablename"/>
          <w:rFonts w:asciiTheme="minorHAnsi" w:hAnsiTheme="minorHAnsi"/>
        </w:rPr>
        <w:t xml:space="preserve"> [DLTF]</w:t>
      </w:r>
      <w:r w:rsidRPr="00BF0A1F">
        <w:rPr>
          <w:sz w:val="20"/>
        </w:rPr>
        <w:t xml:space="preserve"> should be decreased.</w:t>
      </w:r>
    </w:p>
    <w:p w14:paraId="73D8AC8E" w14:textId="77777777" w:rsidR="0041037A" w:rsidRPr="00BF0A1F" w:rsidRDefault="0041037A">
      <w:pPr>
        <w:pStyle w:val="BodyText"/>
        <w:rPr>
          <w:sz w:val="20"/>
        </w:rPr>
      </w:pPr>
      <w:r w:rsidRPr="00BF0A1F">
        <w:rPr>
          <w:sz w:val="20"/>
        </w:rPr>
        <w:t xml:space="preserve">Decreasing </w:t>
      </w:r>
      <w:r w:rsidRPr="00BF0A1F">
        <w:rPr>
          <w:rStyle w:val="Variablename"/>
          <w:rFonts w:asciiTheme="minorHAnsi" w:hAnsiTheme="minorHAnsi"/>
        </w:rPr>
        <w:t>[DLTF]</w:t>
      </w:r>
      <w:r w:rsidRPr="00BF0A1F">
        <w:rPr>
          <w:sz w:val="20"/>
        </w:rPr>
        <w:t xml:space="preserve"> usually decreases the number of timestep violations without affecting the maximum timestep that the model can use.  Thus, during times of low velocities, the model can still use the maximum timestep, but during periods of high velocities, the model will use a smaller timestep than if </w:t>
      </w:r>
      <w:r w:rsidRPr="00BF0A1F">
        <w:rPr>
          <w:rStyle w:val="Variablename"/>
          <w:rFonts w:asciiTheme="minorHAnsi" w:hAnsiTheme="minorHAnsi"/>
        </w:rPr>
        <w:t>[DLTF</w:t>
      </w:r>
      <w:r w:rsidRPr="00BF0A1F">
        <w:rPr>
          <w:sz w:val="20"/>
        </w:rPr>
        <w:t>] were set to a higher value.</w:t>
      </w:r>
    </w:p>
    <w:p w14:paraId="5A60AE35"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A081360" w14:textId="77777777" w:rsidR="0041037A" w:rsidRPr="00487FC9" w:rsidRDefault="0041037A">
      <w:pPr>
        <w:pStyle w:val="Examplebody"/>
        <w:rPr>
          <w:rStyle w:val="Cardexample1"/>
        </w:rPr>
      </w:pPr>
      <w:r w:rsidRPr="00487FC9">
        <w:rPr>
          <w:rStyle w:val="Cardexample1"/>
        </w:rPr>
        <w:t xml:space="preserve">DLT FRN     DLTF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
    <w:p w14:paraId="32DC27D6" w14:textId="77777777" w:rsidR="0041037A" w:rsidRPr="00487FC9" w:rsidRDefault="0041037A">
      <w:pPr>
        <w:pStyle w:val="Examplebody"/>
        <w:rPr>
          <w:rStyle w:val="Cardexample1"/>
        </w:rPr>
      </w:pPr>
      <w:r w:rsidRPr="00487FC9">
        <w:rPr>
          <w:rStyle w:val="Cardexample1"/>
        </w:rPr>
        <w:t xml:space="preserve">             0.9     0.9</w:t>
      </w:r>
    </w:p>
    <w:p w14:paraId="42F10E0A"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34B4728B" w14:textId="77777777" w:rsidR="0041037A" w:rsidRPr="00B7030B" w:rsidRDefault="00C51A7D">
      <w:pPr>
        <w:pStyle w:val="Relatedcards"/>
        <w:rPr>
          <w:rFonts w:asciiTheme="minorHAnsi" w:hAnsiTheme="minorHAnsi"/>
        </w:rPr>
      </w:pPr>
      <w:hyperlink w:anchor="timestep_control" w:history="1">
        <w:r w:rsidR="0041037A" w:rsidRPr="00B7030B">
          <w:rPr>
            <w:rFonts w:asciiTheme="minorHAnsi" w:hAnsiTheme="minorHAnsi"/>
          </w:rPr>
          <w:t>Timestep Control</w:t>
        </w:r>
      </w:hyperlink>
    </w:p>
    <w:p w14:paraId="099B2155" w14:textId="77777777" w:rsidR="0041037A" w:rsidRPr="00B7030B" w:rsidRDefault="00C51A7D">
      <w:pPr>
        <w:pStyle w:val="Relatedcards"/>
        <w:rPr>
          <w:rFonts w:asciiTheme="minorHAnsi" w:hAnsiTheme="minorHAnsi"/>
        </w:rPr>
      </w:pPr>
      <w:hyperlink w:anchor="timestep_interval" w:history="1">
        <w:r w:rsidR="0041037A" w:rsidRPr="00B7030B">
          <w:rPr>
            <w:rFonts w:asciiTheme="minorHAnsi" w:hAnsiTheme="minorHAnsi"/>
          </w:rPr>
          <w:t>Timestep Date</w:t>
        </w:r>
      </w:hyperlink>
    </w:p>
    <w:p w14:paraId="1F5A5D66" w14:textId="77777777" w:rsidR="0041037A" w:rsidRPr="00B7030B" w:rsidRDefault="00C51A7D">
      <w:pPr>
        <w:pStyle w:val="Relatedcards"/>
        <w:rPr>
          <w:rFonts w:asciiTheme="minorHAnsi" w:hAnsiTheme="minorHAnsi"/>
        </w:rPr>
      </w:pPr>
      <w:hyperlink w:anchor="maximum_timestp" w:history="1">
        <w:r w:rsidR="0041037A" w:rsidRPr="00B7030B">
          <w:rPr>
            <w:rFonts w:asciiTheme="minorHAnsi" w:hAnsiTheme="minorHAnsi"/>
          </w:rPr>
          <w:t>Maximum Timestep</w:t>
        </w:r>
      </w:hyperlink>
    </w:p>
    <w:p w14:paraId="68BDC946" w14:textId="77777777" w:rsidR="0041037A" w:rsidRPr="00B7030B" w:rsidRDefault="00C51A7D">
      <w:pPr>
        <w:pStyle w:val="Relatedcards"/>
        <w:rPr>
          <w:rFonts w:asciiTheme="minorHAnsi" w:hAnsiTheme="minorHAnsi"/>
        </w:rPr>
      </w:pPr>
      <w:hyperlink w:anchor="timestep_limitation" w:history="1">
        <w:r w:rsidR="0041037A" w:rsidRPr="00B7030B">
          <w:rPr>
            <w:rFonts w:asciiTheme="minorHAnsi" w:hAnsiTheme="minorHAnsi"/>
          </w:rPr>
          <w:t>Timestep Limitation</w:t>
        </w:r>
      </w:hyperlink>
    </w:p>
    <w:p w14:paraId="53DF7D9C" w14:textId="77777777" w:rsidR="0041037A" w:rsidRPr="00B7030B" w:rsidRDefault="0041037A" w:rsidP="005611FB">
      <w:pPr>
        <w:pStyle w:val="Heading4"/>
      </w:pPr>
      <w:r w:rsidRPr="00B7030B">
        <w:br w:type="page"/>
      </w:r>
      <w:bookmarkStart w:id="124" w:name="timestep_limitation"/>
      <w:bookmarkStart w:id="125" w:name="_Toc41047648"/>
      <w:bookmarkEnd w:id="124"/>
      <w:r w:rsidRPr="00B7030B">
        <w:lastRenderedPageBreak/>
        <w:t>Timestep Limitations (DLT LIMIT)</w:t>
      </w:r>
      <w:bookmarkEnd w:id="125"/>
    </w:p>
    <w:p w14:paraId="3FE2BB3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"Timestep Fraction (DLT FRN)</w:instrText>
      </w:r>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8340164"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E265B2D"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rPr>
          <w:rFonts w:asciiTheme="minorHAnsi" w:hAnsiTheme="minorHAnsi"/>
        </w:rPr>
      </w:pPr>
      <w:r w:rsidRPr="00B7030B">
        <w:rPr>
          <w:rFonts w:asciiTheme="minorHAnsi" w:hAnsiTheme="minorHAnsi"/>
        </w:rPr>
        <w:t>2</w:t>
      </w:r>
      <w:r w:rsidRPr="00B7030B">
        <w:rPr>
          <w:rFonts w:asciiTheme="minorHAnsi" w:hAnsiTheme="minorHAnsi"/>
        </w:rPr>
        <w:tab/>
        <w:t>VISC</w:t>
      </w:r>
      <w:r w:rsidRPr="00B7030B">
        <w:rPr>
          <w:rFonts w:asciiTheme="minorHAnsi" w:hAnsiTheme="minorHAnsi"/>
        </w:rPr>
        <w:tab/>
        <w:t>Character</w:t>
      </w:r>
      <w:r w:rsidRPr="00B7030B">
        <w:rPr>
          <w:rFonts w:asciiTheme="minorHAnsi" w:hAnsiTheme="minorHAnsi"/>
        </w:rPr>
        <w:tab/>
        <w:t>Turns ON/OFF vertical eddy viscosity limitation on timestep calculated in autostepping algorithm</w:t>
      </w:r>
    </w:p>
    <w:p w14:paraId="2084C54F"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rPr>
          <w:rFonts w:asciiTheme="minorHAnsi" w:hAnsiTheme="minorHAnsi"/>
        </w:rPr>
      </w:pPr>
      <w:r w:rsidRPr="00B7030B">
        <w:rPr>
          <w:rFonts w:asciiTheme="minorHAnsi" w:hAnsiTheme="minorHAnsi"/>
        </w:rPr>
        <w:t>3</w:t>
      </w:r>
      <w:r w:rsidRPr="00B7030B">
        <w:rPr>
          <w:rFonts w:asciiTheme="minorHAnsi" w:hAnsiTheme="minorHAnsi"/>
        </w:rPr>
        <w:tab/>
        <w:t>CELC</w:t>
      </w:r>
      <w:r w:rsidRPr="00B7030B">
        <w:rPr>
          <w:rFonts w:asciiTheme="minorHAnsi" w:hAnsiTheme="minorHAnsi"/>
        </w:rPr>
        <w:tab/>
        <w:t>Character</w:t>
      </w:r>
      <w:r w:rsidRPr="00B7030B">
        <w:rPr>
          <w:rFonts w:asciiTheme="minorHAnsi" w:hAnsiTheme="minorHAnsi"/>
        </w:rPr>
        <w:tab/>
        <w:t>Turns ON/OFF internal gravity wave limitation on timestep calculated in autostepping algorithm</w:t>
      </w:r>
    </w:p>
    <w:p w14:paraId="20923A33" w14:textId="77777777" w:rsidR="0041037A" w:rsidRPr="00B7030B" w:rsidRDefault="0041037A">
      <w:pPr>
        <w:pStyle w:val="BodyText2"/>
      </w:pPr>
    </w:p>
    <w:p w14:paraId="24CF697B" w14:textId="21429F47" w:rsidR="0041037A" w:rsidRPr="00BF0A1F" w:rsidRDefault="00EA71A1">
      <w:pPr>
        <w:pStyle w:val="BodyText"/>
        <w:rPr>
          <w:sz w:val="20"/>
          <w:szCs w:val="18"/>
        </w:rPr>
      </w:pPr>
      <w:r w:rsidRPr="00BF0A1F">
        <w:rPr>
          <w:noProof/>
          <w:sz w:val="20"/>
          <w:szCs w:val="18"/>
        </w:rPr>
        <mc:AlternateContent>
          <mc:Choice Requires="wps">
            <w:drawing>
              <wp:anchor distT="91440" distB="91440" distL="114300" distR="114300" simplePos="0" relativeHeight="251742720" behindDoc="1" locked="0" layoutInCell="1" allowOverlap="1" wp14:anchorId="5FDB871F" wp14:editId="03DB95B8">
                <wp:simplePos x="0" y="0"/>
                <wp:positionH relativeFrom="margin">
                  <wp:posOffset>2434590</wp:posOffset>
                </wp:positionH>
                <wp:positionV relativeFrom="paragraph">
                  <wp:posOffset>79375</wp:posOffset>
                </wp:positionV>
                <wp:extent cx="3474720" cy="1403985"/>
                <wp:effectExtent l="0" t="0" r="10160" b="23495"/>
                <wp:wrapTight wrapText="bothSides">
                  <wp:wrapPolygon edited="0">
                    <wp:start x="0" y="0"/>
                    <wp:lineTo x="0" y="21673"/>
                    <wp:lineTo x="21540" y="21673"/>
                    <wp:lineTo x="21540" y="0"/>
                    <wp:lineTo x="0" y="0"/>
                  </wp:wrapPolygon>
                </wp:wrapTight>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0CD80445" w14:textId="77777777" w:rsidR="008A5A8D" w:rsidRDefault="008A5A8D" w:rsidP="00EA71A1">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No need to change these – just keep them ON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5FDB871F" id="_x0000_s1032" type="#_x0000_t202" style="position:absolute;left:0;text-align:left;margin-left:191.7pt;margin-top:6.25pt;width:273.6pt;height:110.55pt;z-index:-251573760;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" filled="f" strokecolor="#4f81bd [3204]">
                <v:textbox style="mso-fit-shape-to-text:t">
                  <w:txbxContent>
                    <w:p w14:paraId="0CD80445" w14:textId="77777777" w:rsidR="008A5A8D" w:rsidRDefault="008A5A8D" w:rsidP="00EA71A1">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No need to change these – just keep them ON</w:t>
                      </w:r>
                    </w:p>
                  </w:txbxContent>
                </v:textbox>
                <w10:wrap type="tight" anchorx="margin"/>
              </v:shape>
            </w:pict>
          </mc:Fallback>
        </mc:AlternateContent>
      </w:r>
      <w:r w:rsidR="0041037A" w:rsidRPr="00BF0A1F">
        <w:rPr>
          <w:sz w:val="20"/>
          <w:szCs w:val="18"/>
        </w:rPr>
        <w:t xml:space="preserve">This card specifies whether </w:t>
      </w:r>
      <w:del w:id="126" w:author="Honnalore Steissberg" w:date="2021-07-26T18:08:00Z">
        <w:r w:rsidR="0041037A" w:rsidRPr="00BF0A1F" w:rsidDel="00294F38">
          <w:rPr>
            <w:sz w:val="20"/>
            <w:szCs w:val="18"/>
          </w:rPr>
          <w:delText xml:space="preserve">the </w:delText>
        </w:r>
      </w:del>
      <w:r w:rsidR="0041037A" w:rsidRPr="00BF0A1F">
        <w:rPr>
          <w:sz w:val="20"/>
          <w:szCs w:val="18"/>
        </w:rPr>
        <w:t xml:space="preserve">effects of </w:t>
      </w:r>
      <w:del w:id="127" w:author="Honnalore Steissberg" w:date="2021-07-26T18:08:00Z">
        <w:r w:rsidR="0041037A" w:rsidRPr="00BF0A1F" w:rsidDel="00294F38">
          <w:rPr>
            <w:sz w:val="20"/>
            <w:szCs w:val="18"/>
          </w:rPr>
          <w:delText xml:space="preserve">the </w:delText>
        </w:r>
      </w:del>
      <w:r w:rsidR="0041037A" w:rsidRPr="00BF0A1F">
        <w:rPr>
          <w:sz w:val="20"/>
          <w:szCs w:val="18"/>
        </w:rPr>
        <w:t>vertical eddy viscosity and/or the internal gravity wave are included in the autostepping algorithm.  Separate values are specified on a separate card for each waterbody.</w:t>
      </w:r>
    </w:p>
    <w:p w14:paraId="440E5AF1" w14:textId="4A391D93" w:rsidR="0041037A" w:rsidRPr="00BF0A1F" w:rsidRDefault="0041037A">
      <w:pPr>
        <w:pStyle w:val="BodyText"/>
        <w:rPr>
          <w:sz w:val="20"/>
          <w:szCs w:val="18"/>
        </w:rPr>
      </w:pPr>
      <w:r w:rsidRPr="00BF0A1F">
        <w:rPr>
          <w:sz w:val="20"/>
          <w:szCs w:val="18"/>
        </w:rPr>
        <w:t xml:space="preserve">If the average timestep is very small, these can be turned </w:t>
      </w:r>
      <w:r w:rsidRPr="00BF0A1F">
        <w:rPr>
          <w:rFonts w:cs="Arial"/>
          <w:sz w:val="20"/>
          <w:szCs w:val="18"/>
        </w:rPr>
        <w:t>OFF</w:t>
      </w:r>
      <w:r w:rsidRPr="00BF0A1F">
        <w:rPr>
          <w:sz w:val="20"/>
          <w:szCs w:val="18"/>
        </w:rPr>
        <w:t xml:space="preserve"> to decrease runtimes.  However, care should be taken when using this option</w:t>
      </w:r>
      <w:ins w:id="128" w:author="Honnalore Steissberg" w:date="2021-07-26T18:10:00Z">
        <w:r w:rsidR="00A34948">
          <w:rPr>
            <w:sz w:val="20"/>
            <w:szCs w:val="18"/>
          </w:rPr>
          <w:t>,</w:t>
        </w:r>
      </w:ins>
      <w:r w:rsidRPr="00BF0A1F">
        <w:rPr>
          <w:sz w:val="20"/>
          <w:szCs w:val="18"/>
        </w:rPr>
        <w:t xml:space="preserve"> </w:t>
      </w:r>
      <w:ins w:id="129" w:author="Honnalore Steissberg" w:date="2021-07-26T18:11:00Z">
        <w:r w:rsidR="00A34948">
          <w:rPr>
            <w:sz w:val="20"/>
            <w:szCs w:val="18"/>
          </w:rPr>
          <w:t xml:space="preserve">because </w:t>
        </w:r>
      </w:ins>
      <w:del w:id="130" w:author="Honnalore Steissberg" w:date="2021-07-26T18:11:00Z">
        <w:r w:rsidRPr="00BF0A1F" w:rsidDel="00A34948">
          <w:rPr>
            <w:sz w:val="20"/>
            <w:szCs w:val="18"/>
          </w:rPr>
          <w:delText xml:space="preserve">as </w:delText>
        </w:r>
      </w:del>
      <w:r w:rsidRPr="00BF0A1F">
        <w:rPr>
          <w:sz w:val="20"/>
          <w:szCs w:val="18"/>
        </w:rPr>
        <w:t>experience has shown that</w:t>
      </w:r>
      <w:ins w:id="131" w:author="Honnalore Steissberg" w:date="2021-07-26T18:11:00Z">
        <w:r w:rsidR="00A34948">
          <w:rPr>
            <w:sz w:val="20"/>
            <w:szCs w:val="18"/>
          </w:rPr>
          <w:t xml:space="preserve"> </w:t>
        </w:r>
      </w:ins>
      <w:del w:id="132" w:author="Honnalore Steissberg" w:date="2021-07-26T18:11:00Z">
        <w:r w:rsidRPr="00BF0A1F" w:rsidDel="00A34948">
          <w:rPr>
            <w:sz w:val="20"/>
            <w:szCs w:val="18"/>
          </w:rPr>
          <w:delText xml:space="preserve">, </w:delText>
        </w:r>
      </w:del>
      <w:r w:rsidRPr="00BF0A1F">
        <w:rPr>
          <w:sz w:val="20"/>
          <w:szCs w:val="18"/>
        </w:rPr>
        <w:t xml:space="preserve">in certain applications, turning these </w:t>
      </w:r>
      <w:r w:rsidRPr="00BF0A1F">
        <w:rPr>
          <w:rFonts w:cs="Arial"/>
          <w:sz w:val="20"/>
          <w:szCs w:val="18"/>
        </w:rPr>
        <w:t>OFF</w:t>
      </w:r>
      <w:r w:rsidRPr="00BF0A1F">
        <w:rPr>
          <w:sz w:val="20"/>
          <w:szCs w:val="18"/>
        </w:rPr>
        <w:t xml:space="preserve"> can affect </w:t>
      </w:r>
      <w:del w:id="133" w:author="Honnalore Steissberg" w:date="2021-07-26T18:11:00Z">
        <w:r w:rsidRPr="00BF0A1F" w:rsidDel="00A34948">
          <w:rPr>
            <w:sz w:val="20"/>
            <w:szCs w:val="18"/>
          </w:rPr>
          <w:delText xml:space="preserve">the </w:delText>
        </w:r>
      </w:del>
      <w:r w:rsidRPr="00BF0A1F">
        <w:rPr>
          <w:sz w:val="20"/>
          <w:szCs w:val="18"/>
        </w:rPr>
        <w:t xml:space="preserve">results.  If either of these variables are turned </w:t>
      </w:r>
      <w:r w:rsidRPr="00BF0A1F">
        <w:rPr>
          <w:rFonts w:cs="Arial"/>
          <w:sz w:val="20"/>
          <w:szCs w:val="18"/>
        </w:rPr>
        <w:t>OFF</w:t>
      </w:r>
      <w:r w:rsidRPr="00BF0A1F">
        <w:rPr>
          <w:sz w:val="20"/>
          <w:szCs w:val="18"/>
        </w:rPr>
        <w:t xml:space="preserve">, the user should also make a run with them turned </w:t>
      </w:r>
      <w:r w:rsidRPr="00BF0A1F">
        <w:rPr>
          <w:rFonts w:cs="Arial"/>
          <w:sz w:val="20"/>
          <w:szCs w:val="18"/>
        </w:rPr>
        <w:t>ON</w:t>
      </w:r>
      <w:r w:rsidRPr="00BF0A1F">
        <w:rPr>
          <w:sz w:val="20"/>
          <w:szCs w:val="18"/>
        </w:rPr>
        <w:t xml:space="preserve"> to see if this option affects </w:t>
      </w:r>
      <w:del w:id="134" w:author="Honnalore Steissberg" w:date="2021-07-26T18:11:00Z">
        <w:r w:rsidRPr="00BF0A1F" w:rsidDel="00A34948">
          <w:rPr>
            <w:sz w:val="20"/>
            <w:szCs w:val="18"/>
          </w:rPr>
          <w:delText xml:space="preserve">the </w:delText>
        </w:r>
      </w:del>
      <w:r w:rsidRPr="00BF0A1F">
        <w:rPr>
          <w:sz w:val="20"/>
          <w:szCs w:val="18"/>
        </w:rPr>
        <w:t xml:space="preserve">results.  Results should never be a function of the timestep or grid spacing. </w:t>
      </w:r>
    </w:p>
    <w:p w14:paraId="75C39F6C" w14:textId="77777777" w:rsidR="005611FB" w:rsidRPr="00B7030B" w:rsidRDefault="005611FB">
      <w:pPr>
        <w:pStyle w:val="BodyText"/>
      </w:pPr>
      <w:r w:rsidRPr="00BF0A1F">
        <w:rPr>
          <w:sz w:val="20"/>
          <w:szCs w:val="18"/>
        </w:rPr>
        <w:t>In practice, these values are always ON.</w:t>
      </w:r>
    </w:p>
    <w:p w14:paraId="6CC7E433"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B8A5D01"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DLT LIMIT   VISC    CELC</w:t>
      </w:r>
    </w:p>
    <w:p w14:paraId="161EDF89"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Wb 1          ON      </w:t>
      </w:r>
      <w:proofErr w:type="spellStart"/>
      <w:r w:rsidRPr="00487FC9">
        <w:t>ON</w:t>
      </w:r>
      <w:proofErr w:type="spellEnd"/>
    </w:p>
    <w:p w14:paraId="39723B06"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Wb 2          ON      </w:t>
      </w:r>
      <w:proofErr w:type="spellStart"/>
      <w:r w:rsidRPr="00487FC9">
        <w:t>ON</w:t>
      </w:r>
      <w:proofErr w:type="spellEnd"/>
    </w:p>
    <w:p w14:paraId="6E4F2E1E"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Wb 3          ON      </w:t>
      </w:r>
      <w:proofErr w:type="spellStart"/>
      <w:r w:rsidRPr="00487FC9">
        <w:t>ON</w:t>
      </w:r>
      <w:proofErr w:type="spellEnd"/>
    </w:p>
    <w:p w14:paraId="6EA9260A"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6A253242" w14:textId="77777777" w:rsidR="0041037A" w:rsidRPr="00B7030B" w:rsidRDefault="00C51A7D">
      <w:pPr>
        <w:pStyle w:val="Relatedcards"/>
        <w:rPr>
          <w:rFonts w:asciiTheme="minorHAnsi" w:hAnsiTheme="minorHAnsi"/>
        </w:rPr>
      </w:pPr>
      <w:hyperlink w:anchor="timestep_control" w:history="1">
        <w:r w:rsidR="0041037A" w:rsidRPr="00B7030B">
          <w:rPr>
            <w:rFonts w:asciiTheme="minorHAnsi" w:hAnsiTheme="minorHAnsi"/>
          </w:rPr>
          <w:t>Timestep Control</w:t>
        </w:r>
      </w:hyperlink>
    </w:p>
    <w:p w14:paraId="30060C15" w14:textId="77777777" w:rsidR="0041037A" w:rsidRPr="00B7030B" w:rsidRDefault="00C51A7D">
      <w:pPr>
        <w:pStyle w:val="Relatedcards"/>
        <w:rPr>
          <w:rFonts w:asciiTheme="minorHAnsi" w:hAnsiTheme="minorHAnsi"/>
        </w:rPr>
      </w:pPr>
      <w:hyperlink w:anchor="timestep_interval" w:history="1">
        <w:r w:rsidR="0041037A" w:rsidRPr="00B7030B">
          <w:rPr>
            <w:rFonts w:asciiTheme="minorHAnsi" w:hAnsiTheme="minorHAnsi"/>
          </w:rPr>
          <w:t>Timestep Date</w:t>
        </w:r>
      </w:hyperlink>
    </w:p>
    <w:p w14:paraId="730A5000" w14:textId="77777777" w:rsidR="0041037A" w:rsidRPr="00B7030B" w:rsidRDefault="00C51A7D">
      <w:pPr>
        <w:pStyle w:val="Relatedcards"/>
        <w:rPr>
          <w:rFonts w:asciiTheme="minorHAnsi" w:hAnsiTheme="minorHAnsi"/>
        </w:rPr>
      </w:pPr>
      <w:hyperlink w:anchor="maximum_timestp" w:history="1">
        <w:r w:rsidR="0041037A" w:rsidRPr="00B7030B">
          <w:rPr>
            <w:rFonts w:asciiTheme="minorHAnsi" w:hAnsiTheme="minorHAnsi"/>
          </w:rPr>
          <w:t>Maximum Timestep</w:t>
        </w:r>
      </w:hyperlink>
    </w:p>
    <w:p w14:paraId="6DAC100D" w14:textId="77777777" w:rsidR="0041037A" w:rsidRPr="00B7030B" w:rsidRDefault="00C51A7D">
      <w:pPr>
        <w:pStyle w:val="Relatedcards"/>
        <w:rPr>
          <w:rFonts w:asciiTheme="minorHAnsi" w:hAnsiTheme="minorHAnsi"/>
        </w:rPr>
      </w:pPr>
      <w:hyperlink w:anchor="timestep_fraction" w:history="1">
        <w:r w:rsidR="0041037A" w:rsidRPr="00B7030B">
          <w:rPr>
            <w:rFonts w:asciiTheme="minorHAnsi" w:hAnsiTheme="minorHAnsi"/>
          </w:rPr>
          <w:t>Timestep Fraction</w:t>
        </w:r>
      </w:hyperlink>
    </w:p>
    <w:p w14:paraId="7CF0ACE5" w14:textId="77777777" w:rsidR="0041037A" w:rsidRPr="00B7030B" w:rsidRDefault="0041037A">
      <w:pPr>
        <w:pStyle w:val="BodyText2"/>
        <w:sectPr w:rsidR="0041037A" w:rsidRPr="00B7030B" w:rsidSect="009D36F5">
          <w:headerReference w:type="even" r:id="rId31"/>
          <w:headerReference w:type="default" r:id="rId32"/>
          <w:endnotePr>
            <w:numFmt w:val="decimal"/>
          </w:endnotePr>
          <w:pgSz w:w="12240" w:h="15840" w:code="1"/>
          <w:pgMar w:top="1728" w:right="1440" w:bottom="1728" w:left="2160" w:header="1008" w:footer="1008" w:gutter="0"/>
          <w:paperSrc w:first="100" w:other="100"/>
          <w:cols w:space="720"/>
          <w:noEndnote/>
        </w:sectPr>
      </w:pPr>
    </w:p>
    <w:p w14:paraId="3825B5DE" w14:textId="77777777" w:rsidR="0041037A" w:rsidRPr="00B7030B" w:rsidRDefault="0041037A" w:rsidP="005611FB">
      <w:pPr>
        <w:pStyle w:val="Heading4"/>
        <w:spacing w:before="0" w:after="120"/>
      </w:pPr>
      <w:bookmarkStart w:id="135" w:name="branch_geometry"/>
      <w:bookmarkStart w:id="136" w:name="_Toc41047649"/>
      <w:bookmarkEnd w:id="135"/>
      <w:r w:rsidRPr="00B7030B">
        <w:lastRenderedPageBreak/>
        <w:t>Branch Geometry (BRANCH G)</w:t>
      </w:r>
      <w:bookmarkEnd w:id="136"/>
    </w:p>
    <w:p w14:paraId="19BED60D" w14:textId="53E67E92"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7" w:name="_Toc8027287"/>
      <w:r w:rsidR="0041037A" w:rsidRPr="00B7030B">
        <w:rPr>
          <w:rStyle w:val="Cardtitle1"/>
          <w:rFonts w:asciiTheme="minorHAnsi" w:hAnsiTheme="minorHAnsi"/>
          <w:b/>
          <w:bCs/>
        </w:rPr>
        <w:instrText>Branch Geometry (BRANCH G)</w:instrText>
      </w:r>
      <w:bookmarkEnd w:id="13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9266060" w14:textId="4C928A8B" w:rsidR="0041037A" w:rsidRPr="00B7030B" w:rsidRDefault="007B3E06">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380139">
        <w:rPr>
          <w:rFonts w:asciiTheme="minorHAnsi" w:hAnsiTheme="minorHAnsi"/>
          <w:noProof/>
        </w:rPr>
        <mc:AlternateContent>
          <mc:Choice Requires="wps">
            <w:drawing>
              <wp:anchor distT="91440" distB="91440" distL="114300" distR="114300" simplePos="0" relativeHeight="251744768" behindDoc="1" locked="0" layoutInCell="1" allowOverlap="1" wp14:anchorId="1A0B6513" wp14:editId="39E964D9">
                <wp:simplePos x="0" y="0"/>
                <wp:positionH relativeFrom="margin">
                  <wp:posOffset>4016375</wp:posOffset>
                </wp:positionH>
                <wp:positionV relativeFrom="paragraph">
                  <wp:posOffset>1905</wp:posOffset>
                </wp:positionV>
                <wp:extent cx="1576070" cy="1487805"/>
                <wp:effectExtent l="0" t="0" r="11430" b="10795"/>
                <wp:wrapTight wrapText="bothSides">
                  <wp:wrapPolygon edited="0">
                    <wp:start x="0" y="0"/>
                    <wp:lineTo x="0" y="21572"/>
                    <wp:lineTo x="21583" y="21572"/>
                    <wp:lineTo x="21583" y="0"/>
                    <wp:lineTo x="0"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1487805"/>
                        </a:xfrm>
                        <a:prstGeom prst="rect">
                          <a:avLst/>
                        </a:prstGeom>
                        <a:noFill/>
                        <a:ln w="9525">
                          <a:solidFill>
                            <a:schemeClr val="accent1"/>
                          </a:solidFill>
                          <a:miter lim="800000"/>
                          <a:headEnd/>
                          <a:tailEnd/>
                        </a:ln>
                      </wps:spPr>
                      <wps:txbx>
                        <w:txbxContent>
                          <w:p w14:paraId="6DDB6604" w14:textId="77777777" w:rsidR="008A5A8D" w:rsidRDefault="008A5A8D" w:rsidP="00EA71A1">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It is critical to get the branch connectivity correct. The preprocessor will check for a logical connection of your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B6513" id="_x0000_s1033" type="#_x0000_t202" style="position:absolute;left:0;text-align:left;margin-left:316.25pt;margin-top:.15pt;width:124.1pt;height:117.15pt;z-index:-251571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" filled="f" strokecolor="#4f81bd [3204]">
                <v:textbox>
                  <w:txbxContent>
                    <w:p w14:paraId="6DDB6604" w14:textId="77777777" w:rsidR="008A5A8D" w:rsidRDefault="008A5A8D" w:rsidP="00EA71A1">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It is critical to get the branch connectivity correct. The preprocessor will check for a logical connection of your system. </w:t>
                      </w:r>
                    </w:p>
                  </w:txbxContent>
                </v:textbox>
                <w10:wrap type="tight" anchorx="margin"/>
              </v:shape>
            </w:pict>
          </mc:Fallback>
        </mc:AlternateContent>
      </w:r>
      <w:r w:rsidR="0041037A" w:rsidRPr="00B7030B">
        <w:rPr>
          <w:rFonts w:asciiTheme="minorHAnsi" w:hAnsiTheme="minorHAnsi"/>
        </w:rPr>
        <w:t>1</w:t>
      </w:r>
      <w:r w:rsidR="0041037A" w:rsidRPr="00B7030B">
        <w:rPr>
          <w:rFonts w:asciiTheme="minorHAnsi" w:hAnsiTheme="minorHAnsi"/>
        </w:rPr>
        <w:tab/>
      </w:r>
      <w:r w:rsidR="0041037A" w:rsidRPr="00B7030B">
        <w:rPr>
          <w:rFonts w:asciiTheme="minorHAnsi" w:hAnsiTheme="minorHAnsi"/>
        </w:rPr>
        <w:tab/>
      </w:r>
      <w:r w:rsidR="0041037A" w:rsidRPr="00B7030B">
        <w:rPr>
          <w:rFonts w:asciiTheme="minorHAnsi" w:hAnsiTheme="minorHAnsi"/>
        </w:rPr>
        <w:tab/>
        <w:t>(Ignored by code)</w:t>
      </w:r>
    </w:p>
    <w:p w14:paraId="604C30CB"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US</w:t>
      </w:r>
      <w:r w:rsidRPr="00B7030B">
        <w:rPr>
          <w:rFonts w:asciiTheme="minorHAnsi" w:hAnsiTheme="minorHAnsi"/>
        </w:rPr>
        <w:tab/>
        <w:t>Integer</w:t>
      </w:r>
      <w:r w:rsidRPr="00B7030B">
        <w:rPr>
          <w:rFonts w:asciiTheme="minorHAnsi" w:hAnsiTheme="minorHAnsi"/>
        </w:rPr>
        <w:tab/>
        <w:t>Branch upstream segment</w:t>
      </w:r>
    </w:p>
    <w:p w14:paraId="65F8C77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DS</w:t>
      </w:r>
      <w:r w:rsidRPr="00B7030B">
        <w:rPr>
          <w:rFonts w:asciiTheme="minorHAnsi" w:hAnsiTheme="minorHAnsi"/>
        </w:rPr>
        <w:tab/>
        <w:t>Integer</w:t>
      </w:r>
      <w:r w:rsidRPr="00B7030B">
        <w:rPr>
          <w:rFonts w:asciiTheme="minorHAnsi" w:hAnsiTheme="minorHAnsi"/>
        </w:rPr>
        <w:tab/>
        <w:t>Branch downstream segment</w:t>
      </w:r>
    </w:p>
    <w:p w14:paraId="140A0E42" w14:textId="4142CECF"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UHS</w:t>
      </w:r>
      <w:r w:rsidRPr="00B7030B">
        <w:rPr>
          <w:rFonts w:asciiTheme="minorHAnsi" w:hAnsiTheme="minorHAnsi"/>
        </w:rPr>
        <w:tab/>
        <w:t>Integer</w:t>
      </w:r>
      <w:r w:rsidRPr="00B7030B">
        <w:rPr>
          <w:rFonts w:asciiTheme="minorHAnsi" w:hAnsiTheme="minorHAnsi"/>
        </w:rPr>
        <w:tab/>
        <w:t>Upstream boundary condition</w:t>
      </w:r>
    </w:p>
    <w:p w14:paraId="60D1B984" w14:textId="330AD2B9"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DHS</w:t>
      </w:r>
      <w:r w:rsidRPr="00B7030B">
        <w:rPr>
          <w:rFonts w:asciiTheme="minorHAnsi" w:hAnsiTheme="minorHAnsi"/>
        </w:rPr>
        <w:tab/>
        <w:t>Integer</w:t>
      </w:r>
      <w:r w:rsidRPr="00B7030B">
        <w:rPr>
          <w:rFonts w:asciiTheme="minorHAnsi" w:hAnsiTheme="minorHAnsi"/>
        </w:rPr>
        <w:tab/>
        <w:t xml:space="preserve">Downstream boundary </w:t>
      </w:r>
      <w:proofErr w:type="gramStart"/>
      <w:r w:rsidRPr="00B7030B">
        <w:rPr>
          <w:rFonts w:asciiTheme="minorHAnsi" w:hAnsiTheme="minorHAnsi"/>
        </w:rPr>
        <w:t>condition</w:t>
      </w:r>
      <w:proofErr w:type="gramEnd"/>
    </w:p>
    <w:p w14:paraId="68C6D7FD"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UQB</w:t>
      </w:r>
      <w:r w:rsidRPr="00B7030B">
        <w:rPr>
          <w:rFonts w:asciiTheme="minorHAnsi" w:hAnsiTheme="minorHAnsi"/>
        </w:rPr>
        <w:tab/>
        <w:t>Integer</w:t>
      </w:r>
      <w:r w:rsidRPr="00B7030B">
        <w:rPr>
          <w:rFonts w:asciiTheme="minorHAnsi" w:hAnsiTheme="minorHAnsi"/>
        </w:rPr>
        <w:tab/>
        <w:t xml:space="preserve">Upstream internal flow boundary </w:t>
      </w:r>
      <w:r w:rsidR="003B23C6" w:rsidRPr="00B7030B">
        <w:rPr>
          <w:rFonts w:asciiTheme="minorHAnsi" w:hAnsiTheme="minorHAnsi"/>
        </w:rPr>
        <w:t>condition - IGNORE</w:t>
      </w:r>
    </w:p>
    <w:p w14:paraId="2F58F95A"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DQB</w:t>
      </w:r>
      <w:r w:rsidRPr="00B7030B">
        <w:rPr>
          <w:rFonts w:asciiTheme="minorHAnsi" w:hAnsiTheme="minorHAnsi"/>
        </w:rPr>
        <w:tab/>
        <w:t>Integer</w:t>
      </w:r>
      <w:r w:rsidRPr="00B7030B">
        <w:rPr>
          <w:rFonts w:asciiTheme="minorHAnsi" w:hAnsiTheme="minorHAnsi"/>
        </w:rPr>
        <w:tab/>
        <w:t>Downstream internal flow boundary condition</w:t>
      </w:r>
      <w:r w:rsidR="003B23C6" w:rsidRPr="00B7030B">
        <w:rPr>
          <w:rFonts w:asciiTheme="minorHAnsi" w:hAnsiTheme="minorHAnsi"/>
        </w:rPr>
        <w:t xml:space="preserve"> - IGNORE</w:t>
      </w:r>
    </w:p>
    <w:p w14:paraId="0362AF8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NLMIN</w:t>
      </w:r>
      <w:r w:rsidRPr="00B7030B">
        <w:rPr>
          <w:rFonts w:asciiTheme="minorHAnsi" w:hAnsiTheme="minorHAnsi"/>
        </w:rPr>
        <w:tab/>
        <w:t>Integer</w:t>
      </w:r>
      <w:r w:rsidRPr="00B7030B">
        <w:rPr>
          <w:rFonts w:asciiTheme="minorHAnsi" w:hAnsiTheme="minorHAnsi"/>
        </w:rPr>
        <w:tab/>
        <w:t>Minimum number of layers for a segment to be active</w:t>
      </w:r>
    </w:p>
    <w:p w14:paraId="7BF408C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SLOPE</w:t>
      </w:r>
      <w:r w:rsidRPr="00B7030B">
        <w:rPr>
          <w:rFonts w:asciiTheme="minorHAnsi" w:hAnsiTheme="minorHAnsi"/>
        </w:rPr>
        <w:tab/>
        <w:t>Real</w:t>
      </w:r>
      <w:r w:rsidRPr="00B7030B">
        <w:rPr>
          <w:rFonts w:asciiTheme="minorHAnsi" w:hAnsiTheme="minorHAnsi"/>
        </w:rPr>
        <w:tab/>
      </w:r>
      <w:r w:rsidR="0096742C" w:rsidRPr="00B7030B">
        <w:rPr>
          <w:rFonts w:asciiTheme="minorHAnsi" w:hAnsiTheme="minorHAnsi"/>
        </w:rPr>
        <w:t>Branch</w:t>
      </w:r>
      <w:r w:rsidRPr="00B7030B">
        <w:rPr>
          <w:rFonts w:asciiTheme="minorHAnsi" w:hAnsiTheme="minorHAnsi"/>
        </w:rPr>
        <w:t xml:space="preserve"> bottom slope</w:t>
      </w:r>
      <w:r w:rsidR="00882207" w:rsidRPr="00B7030B">
        <w:rPr>
          <w:rFonts w:asciiTheme="minorHAnsi" w:hAnsiTheme="minorHAnsi"/>
        </w:rPr>
        <w:t xml:space="preserve"> (actual)</w:t>
      </w:r>
    </w:p>
    <w:p w14:paraId="5C02CD55" w14:textId="77777777" w:rsidR="00882207" w:rsidRPr="00B7030B" w:rsidRDefault="00882207">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8</w:t>
      </w:r>
      <w:r w:rsidRPr="00B7030B">
        <w:rPr>
          <w:rFonts w:asciiTheme="minorHAnsi" w:hAnsiTheme="minorHAnsi"/>
        </w:rPr>
        <w:tab/>
        <w:t>SLOPEC</w:t>
      </w:r>
      <w:r w:rsidRPr="00B7030B">
        <w:rPr>
          <w:rFonts w:asciiTheme="minorHAnsi" w:hAnsiTheme="minorHAnsi"/>
        </w:rPr>
        <w:tab/>
        <w:t>Real</w:t>
      </w:r>
      <w:r w:rsidRPr="00B7030B">
        <w:rPr>
          <w:rFonts w:asciiTheme="minorHAnsi" w:hAnsiTheme="minorHAnsi"/>
        </w:rPr>
        <w:tab/>
        <w:t>Hydraulic equivalent b</w:t>
      </w:r>
      <w:r w:rsidR="00D13431" w:rsidRPr="00B7030B">
        <w:rPr>
          <w:rFonts w:asciiTheme="minorHAnsi" w:hAnsiTheme="minorHAnsi"/>
        </w:rPr>
        <w:t xml:space="preserve">ranch slope </w:t>
      </w:r>
    </w:p>
    <w:p w14:paraId="728C1183" w14:textId="77777777" w:rsidR="0041037A" w:rsidRPr="00B7030B" w:rsidRDefault="0041037A">
      <w:pPr>
        <w:pStyle w:val="BodyText2"/>
      </w:pPr>
    </w:p>
    <w:p w14:paraId="0288D46A" w14:textId="77777777" w:rsidR="0041037A" w:rsidRPr="00BF0A1F" w:rsidRDefault="0041037A">
      <w:pPr>
        <w:pStyle w:val="BodyText"/>
        <w:rPr>
          <w:sz w:val="20"/>
        </w:rPr>
      </w:pPr>
      <w:r w:rsidRPr="00BF0A1F">
        <w:rPr>
          <w:sz w:val="20"/>
        </w:rPr>
        <w:t>This card specifies the branch location in the grid and branch boundary condi</w:t>
      </w:r>
      <w:r w:rsidRPr="00BF0A1F">
        <w:rPr>
          <w:sz w:val="20"/>
        </w:rPr>
        <w:softHyphen/>
        <w:t>tions. No distinction is made between waterbodies.  The main</w:t>
      </w:r>
      <w:r w:rsidRPr="00BF0A1F">
        <w:rPr>
          <w:sz w:val="20"/>
        </w:rPr>
        <w:softHyphen/>
        <w:t>stem of the first waterb</w:t>
      </w:r>
      <w:r w:rsidRPr="00BF0A1F">
        <w:rPr>
          <w:sz w:val="20"/>
        </w:rPr>
        <w:softHyphen/>
        <w:t>ody is al</w:t>
      </w:r>
      <w:r w:rsidRPr="00BF0A1F">
        <w:rPr>
          <w:sz w:val="20"/>
        </w:rPr>
        <w:softHyphen/>
        <w:t>ways branch 1 and the mainstem of subsequent waterbodies is always the next branch after all branches have been numbered for the previous waterbody.  Side branches for a given waterbody can be or</w:t>
      </w:r>
      <w:r w:rsidRPr="00BF0A1F">
        <w:rPr>
          <w:sz w:val="20"/>
        </w:rPr>
        <w:softHyphen/>
        <w:t>dered in any fashion, but it is good practice to order the re</w:t>
      </w:r>
      <w:r w:rsidRPr="00BF0A1F">
        <w:rPr>
          <w:sz w:val="20"/>
        </w:rPr>
        <w:softHyphen/>
        <w:t>main</w:t>
      </w:r>
      <w:r w:rsidRPr="00BF0A1F">
        <w:rPr>
          <w:sz w:val="20"/>
        </w:rPr>
        <w:softHyphen/>
        <w:t>ing branch</w:t>
      </w:r>
      <w:r w:rsidRPr="00BF0A1F">
        <w:rPr>
          <w:sz w:val="20"/>
        </w:rPr>
        <w:softHyphen/>
        <w:t>es start</w:t>
      </w:r>
      <w:r w:rsidRPr="00BF0A1F">
        <w:rPr>
          <w:sz w:val="20"/>
        </w:rPr>
        <w:softHyphen/>
        <w:t>ing with the most up</w:t>
      </w:r>
      <w:r w:rsidRPr="00BF0A1F">
        <w:rPr>
          <w:sz w:val="20"/>
        </w:rPr>
        <w:softHyphen/>
        <w:t>stream branch and continuing down</w:t>
      </w:r>
      <w:r w:rsidRPr="00BF0A1F">
        <w:rPr>
          <w:sz w:val="20"/>
        </w:rPr>
        <w:softHyphen/>
        <w:t>stream.</w:t>
      </w:r>
    </w:p>
    <w:p w14:paraId="5649A9DE" w14:textId="77777777" w:rsidR="0041037A" w:rsidRPr="00BF0A1F" w:rsidRDefault="0041037A">
      <w:pPr>
        <w:pStyle w:val="BodyText"/>
        <w:rPr>
          <w:sz w:val="20"/>
        </w:rPr>
      </w:pPr>
      <w:r w:rsidRPr="00BF0A1F">
        <w:rPr>
          <w:sz w:val="20"/>
        </w:rPr>
        <w:t>The branch upstream segment num</w:t>
      </w:r>
      <w:r w:rsidRPr="00BF0A1F">
        <w:rPr>
          <w:sz w:val="20"/>
        </w:rPr>
        <w:softHyphen/>
        <w:t xml:space="preserve">ber </w:t>
      </w:r>
      <w:r w:rsidRPr="00BF0A1F">
        <w:rPr>
          <w:rStyle w:val="Variablename"/>
          <w:rFonts w:asciiTheme="minorHAnsi" w:hAnsiTheme="minorHAnsi"/>
        </w:rPr>
        <w:t>[US]</w:t>
      </w:r>
      <w:r w:rsidRPr="00BF0A1F">
        <w:rPr>
          <w:sz w:val="20"/>
        </w:rPr>
        <w:t xml:space="preserve"> is the most upstream potentially active segment.  For branch 1, this would always be seg</w:t>
      </w:r>
      <w:r w:rsidRPr="00BF0A1F">
        <w:rPr>
          <w:sz w:val="20"/>
        </w:rPr>
        <w:softHyphen/>
        <w:t xml:space="preserve">ment 2.  The branch downstream segment number </w:t>
      </w:r>
      <w:r w:rsidRPr="00BF0A1F">
        <w:rPr>
          <w:rStyle w:val="Variablename"/>
          <w:rFonts w:asciiTheme="minorHAnsi" w:hAnsiTheme="minorHAnsi"/>
        </w:rPr>
        <w:t>[DS]</w:t>
      </w:r>
      <w:r w:rsidRPr="00BF0A1F">
        <w:rPr>
          <w:sz w:val="20"/>
        </w:rPr>
        <w:t xml:space="preserve"> is the most downstream </w:t>
      </w:r>
      <w:r w:rsidRPr="00BF0A1F">
        <w:rPr>
          <w:i/>
          <w:iCs/>
          <w:sz w:val="20"/>
        </w:rPr>
        <w:t>active</w:t>
      </w:r>
      <w:r w:rsidRPr="00BF0A1F">
        <w:rPr>
          <w:sz w:val="20"/>
        </w:rPr>
        <w:t xml:space="preserve"> segment.  The boundary segment is </w:t>
      </w:r>
      <w:r w:rsidRPr="00BF0A1F">
        <w:rPr>
          <w:i/>
          <w:iCs/>
          <w:sz w:val="20"/>
        </w:rPr>
        <w:t>never</w:t>
      </w:r>
      <w:r w:rsidRPr="00BF0A1F">
        <w:rPr>
          <w:sz w:val="20"/>
        </w:rPr>
        <w:t xml:space="preserve"> in</w:t>
      </w:r>
      <w:r w:rsidRPr="00BF0A1F">
        <w:rPr>
          <w:sz w:val="20"/>
        </w:rPr>
        <w:softHyphen/>
        <w:t>cluded for either the upstream or down</w:t>
      </w:r>
      <w:r w:rsidRPr="00BF0A1F">
        <w:rPr>
          <w:sz w:val="20"/>
        </w:rPr>
        <w:softHyphen/>
        <w:t>stream seg</w:t>
      </w:r>
      <w:r w:rsidRPr="00BF0A1F">
        <w:rPr>
          <w:sz w:val="20"/>
        </w:rPr>
        <w:softHyphen/>
        <w:t>ment.</w:t>
      </w:r>
    </w:p>
    <w:p w14:paraId="63068ECD" w14:textId="77777777" w:rsidR="0041037A" w:rsidRPr="00BF0A1F" w:rsidRDefault="0041037A">
      <w:pPr>
        <w:pStyle w:val="BodyText"/>
        <w:rPr>
          <w:sz w:val="20"/>
        </w:rPr>
      </w:pPr>
      <w:r w:rsidRPr="00BF0A1F">
        <w:rPr>
          <w:sz w:val="20"/>
        </w:rPr>
        <w:t>Four upstream and down</w:t>
      </w:r>
      <w:r w:rsidRPr="00BF0A1F">
        <w:rPr>
          <w:sz w:val="20"/>
        </w:rPr>
        <w:softHyphen/>
        <w:t>stream bou</w:t>
      </w:r>
      <w:r w:rsidRPr="00BF0A1F">
        <w:rPr>
          <w:sz w:val="20"/>
        </w:rPr>
        <w:softHyphen/>
        <w:t>ndary conditions can be specified.  Boundary condi</w:t>
      </w:r>
      <w:r w:rsidRPr="00BF0A1F">
        <w:rPr>
          <w:sz w:val="20"/>
        </w:rPr>
        <w:softHyphen/>
        <w:t>tions along with the up</w:t>
      </w:r>
      <w:r w:rsidRPr="00BF0A1F">
        <w:rPr>
          <w:sz w:val="20"/>
        </w:rPr>
        <w:softHyphen/>
        <w:t xml:space="preserve">stream head segment </w:t>
      </w:r>
      <w:r w:rsidRPr="00BF0A1F">
        <w:rPr>
          <w:rStyle w:val="Variablename"/>
          <w:rFonts w:asciiTheme="minorHAnsi" w:hAnsiTheme="minorHAnsi"/>
        </w:rPr>
        <w:t xml:space="preserve">[UHS] </w:t>
      </w:r>
      <w:r w:rsidRPr="00BF0A1F">
        <w:rPr>
          <w:sz w:val="20"/>
        </w:rPr>
        <w:t xml:space="preserve">and downstream head segment </w:t>
      </w:r>
      <w:r w:rsidRPr="00BF0A1F">
        <w:rPr>
          <w:rStyle w:val="variabledefinitionCharChar"/>
          <w:b/>
          <w:bCs/>
          <w:color w:val="0000FF"/>
          <w:sz w:val="20"/>
        </w:rPr>
        <w:t>[DHS]</w:t>
      </w:r>
      <w:r w:rsidRPr="00BF0A1F">
        <w:rPr>
          <w:sz w:val="20"/>
        </w:rPr>
        <w:t xml:space="preserve"> values that speci</w:t>
      </w:r>
      <w:r w:rsidRPr="00BF0A1F">
        <w:rPr>
          <w:sz w:val="20"/>
        </w:rPr>
        <w:softHyphen/>
        <w:t>fy these condi</w:t>
      </w:r>
      <w:r w:rsidRPr="00BF0A1F">
        <w:rPr>
          <w:sz w:val="20"/>
        </w:rPr>
        <w:softHyphen/>
        <w:t>tions are</w:t>
      </w:r>
      <w:del w:id="138" w:author="Honnalore Steissberg" w:date="2021-07-27T15:32:00Z">
        <w:r w:rsidRPr="00BF0A1F" w:rsidDel="00D559D0">
          <w:rPr>
            <w:sz w:val="20"/>
          </w:rPr>
          <w:delText>:</w:delText>
        </w:r>
      </w:del>
    </w:p>
    <w:p w14:paraId="0DA1478F" w14:textId="77777777" w:rsidR="0041037A" w:rsidRPr="00BF0A1F" w:rsidRDefault="0041037A">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b/>
          <w:bCs/>
          <w:sz w:val="20"/>
        </w:rPr>
      </w:pPr>
      <w:r w:rsidRPr="00BF0A1F">
        <w:rPr>
          <w:b/>
          <w:bCs/>
          <w:sz w:val="20"/>
        </w:rPr>
        <w:tab/>
        <w:t>Boundary type</w:t>
      </w:r>
      <w:r w:rsidR="00896979" w:rsidRPr="00BF0A1F">
        <w:rPr>
          <w:b/>
          <w:bCs/>
          <w:sz w:val="20"/>
        </w:rPr>
        <w:t xml:space="preserve">  </w:t>
      </w:r>
      <w:del w:id="139" w:author="Honnalore Steissberg" w:date="2021-07-27T15:32:00Z">
        <w:r w:rsidR="00896979" w:rsidRPr="00BF0A1F" w:rsidDel="00D559D0">
          <w:rPr>
            <w:b/>
            <w:bCs/>
            <w:sz w:val="20"/>
          </w:rPr>
          <w:delText xml:space="preserve"> </w:delText>
        </w:r>
      </w:del>
      <w:r w:rsidR="00896979" w:rsidRPr="00BF0A1F">
        <w:rPr>
          <w:b/>
          <w:bCs/>
          <w:sz w:val="20"/>
        </w:rPr>
        <w:t xml:space="preserve">  </w:t>
      </w:r>
      <w:r w:rsidRPr="00BF0A1F">
        <w:rPr>
          <w:rStyle w:val="Variablename"/>
          <w:rFonts w:asciiTheme="minorHAnsi" w:hAnsiTheme="minorHAnsi"/>
        </w:rPr>
        <w:t>[UHS]</w:t>
      </w:r>
      <w:r w:rsidRPr="00BF0A1F">
        <w:rPr>
          <w:b/>
          <w:bCs/>
          <w:sz w:val="20"/>
        </w:rPr>
        <w:t xml:space="preserve"> an</w:t>
      </w:r>
      <w:r w:rsidRPr="00BF0A1F">
        <w:rPr>
          <w:b/>
          <w:bCs/>
          <w:sz w:val="20"/>
        </w:rPr>
        <w:softHyphen/>
        <w:t>d/or</w:t>
      </w:r>
      <w:del w:id="140" w:author="Honnalore Steissberg" w:date="2021-07-27T15:32:00Z">
        <w:r w:rsidRPr="00BF0A1F" w:rsidDel="00D559D0">
          <w:rPr>
            <w:b/>
            <w:bCs/>
            <w:sz w:val="20"/>
          </w:rPr>
          <w:delText xml:space="preserve"> </w:delText>
        </w:r>
      </w:del>
      <w:r w:rsidRPr="00BF0A1F">
        <w:rPr>
          <w:rStyle w:val="Variablename"/>
          <w:rFonts w:asciiTheme="minorHAnsi" w:hAnsiTheme="minorHAnsi"/>
        </w:rPr>
        <w:t xml:space="preserve"> [DHS]</w:t>
      </w:r>
    </w:p>
    <w:p w14:paraId="7F4300CD" w14:textId="77777777" w:rsidR="0041037A" w:rsidRPr="00BF0A1F" w:rsidRDefault="00896979">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sz w:val="20"/>
        </w:rPr>
      </w:pPr>
      <w:r w:rsidRPr="00BF0A1F">
        <w:rPr>
          <w:sz w:val="20"/>
        </w:rPr>
        <w:tab/>
        <w:t xml:space="preserve">External head                      </w:t>
      </w:r>
      <w:r w:rsidR="0041037A" w:rsidRPr="00BF0A1F">
        <w:rPr>
          <w:sz w:val="20"/>
        </w:rPr>
        <w:t>-1</w:t>
      </w:r>
    </w:p>
    <w:p w14:paraId="4882C018" w14:textId="77777777" w:rsidR="0041037A" w:rsidRPr="00BF0A1F" w:rsidRDefault="00896979">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sz w:val="20"/>
        </w:rPr>
      </w:pPr>
      <w:r w:rsidRPr="00BF0A1F">
        <w:rPr>
          <w:sz w:val="20"/>
        </w:rPr>
        <w:tab/>
        <w:t xml:space="preserve">External/internal flow         </w:t>
      </w:r>
      <w:del w:id="141" w:author="Honnalore Steissberg" w:date="2021-07-27T15:32:00Z">
        <w:r w:rsidRPr="00BF0A1F" w:rsidDel="00D559D0">
          <w:rPr>
            <w:sz w:val="20"/>
          </w:rPr>
          <w:delText xml:space="preserve">  </w:delText>
        </w:r>
      </w:del>
      <w:r w:rsidR="0041037A" w:rsidRPr="00BF0A1F">
        <w:rPr>
          <w:sz w:val="20"/>
        </w:rPr>
        <w:t>0</w:t>
      </w:r>
    </w:p>
    <w:p w14:paraId="5B1029DD" w14:textId="77777777" w:rsidR="0041037A" w:rsidRPr="00BF0A1F" w:rsidRDefault="00896979">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sz w:val="20"/>
        </w:rPr>
      </w:pPr>
      <w:r w:rsidRPr="00BF0A1F">
        <w:rPr>
          <w:sz w:val="20"/>
        </w:rPr>
        <w:tab/>
        <w:t xml:space="preserve">Internal head                      </w:t>
      </w:r>
      <w:del w:id="142" w:author="Honnalore Steissberg" w:date="2021-07-27T15:32:00Z">
        <w:r w:rsidRPr="00BF0A1F" w:rsidDel="00D559D0">
          <w:rPr>
            <w:sz w:val="20"/>
          </w:rPr>
          <w:delText xml:space="preserve"> </w:delText>
        </w:r>
      </w:del>
      <w:r w:rsidR="0041037A" w:rsidRPr="00BF0A1F">
        <w:rPr>
          <w:sz w:val="20"/>
        </w:rPr>
        <w:t>&gt;0</w:t>
      </w:r>
    </w:p>
    <w:p w14:paraId="1622F8A0" w14:textId="77777777" w:rsidR="0041037A" w:rsidRPr="00BF0A1F" w:rsidRDefault="0041037A">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sz w:val="20"/>
        </w:rPr>
      </w:pPr>
      <w:r w:rsidRPr="00BF0A1F">
        <w:rPr>
          <w:sz w:val="20"/>
        </w:rPr>
        <w:tab/>
        <w:t>Dam flow</w:t>
      </w:r>
      <w:r w:rsidRPr="00BF0A1F">
        <w:rPr>
          <w:sz w:val="20"/>
        </w:rPr>
        <w:tab/>
      </w:r>
      <w:r w:rsidR="00896979" w:rsidRPr="00BF0A1F">
        <w:rPr>
          <w:sz w:val="20"/>
        </w:rPr>
        <w:t>-only for [UHS]</w:t>
      </w:r>
      <w:del w:id="143" w:author="Honnalore Steissberg" w:date="2021-07-27T15:32:00Z">
        <w:r w:rsidR="00896979" w:rsidRPr="00BF0A1F" w:rsidDel="00D559D0">
          <w:rPr>
            <w:sz w:val="20"/>
          </w:rPr>
          <w:delText xml:space="preserve"> </w:delText>
        </w:r>
      </w:del>
      <w:r w:rsidR="00896979" w:rsidRPr="00BF0A1F">
        <w:rPr>
          <w:sz w:val="20"/>
        </w:rPr>
        <w:t xml:space="preserve"> </w:t>
      </w:r>
      <w:r w:rsidRPr="00BF0A1F">
        <w:rPr>
          <w:sz w:val="20"/>
        </w:rPr>
        <w:t>&lt;-1</w:t>
      </w:r>
      <w:r w:rsidR="00896979" w:rsidRPr="00BF0A1F">
        <w:rPr>
          <w:sz w:val="20"/>
        </w:rPr>
        <w:t xml:space="preserve"> </w:t>
      </w:r>
      <w:del w:id="144" w:author="Honnalore Steissberg" w:date="2021-07-27T15:33:00Z">
        <w:r w:rsidR="00896979" w:rsidRPr="00BF0A1F" w:rsidDel="00D559D0">
          <w:rPr>
            <w:sz w:val="20"/>
          </w:rPr>
          <w:delText xml:space="preserve"> </w:delText>
        </w:r>
      </w:del>
      <w:r w:rsidR="00896979" w:rsidRPr="00BF0A1F">
        <w:rPr>
          <w:sz w:val="20"/>
        </w:rPr>
        <w:t>[only for receiving a structure flow from another branch]</w:t>
      </w:r>
    </w:p>
    <w:p w14:paraId="56A8D6D5" w14:textId="77777777" w:rsidR="0041037A" w:rsidRPr="00BF0A1F" w:rsidRDefault="0041037A">
      <w:pPr>
        <w:pStyle w:val="BodyText2"/>
        <w:rPr>
          <w:sz w:val="20"/>
        </w:rPr>
      </w:pPr>
    </w:p>
    <w:p w14:paraId="264698E0" w14:textId="4E1B1297" w:rsidR="0041037A" w:rsidRPr="00BF0A1F" w:rsidRDefault="0041037A">
      <w:pPr>
        <w:pStyle w:val="BodyText"/>
        <w:rPr>
          <w:sz w:val="20"/>
        </w:rPr>
      </w:pPr>
      <w:r w:rsidRPr="00BF0A1F">
        <w:rPr>
          <w:sz w:val="20"/>
        </w:rPr>
        <w:t>For internal head boundary condi</w:t>
      </w:r>
      <w:r w:rsidRPr="00BF0A1F">
        <w:rPr>
          <w:sz w:val="20"/>
        </w:rPr>
        <w:softHyphen/>
        <w:t>tions between branches or dam flow boundary conditions between waterbodies, [</w:t>
      </w:r>
      <w:r w:rsidRPr="00BF0A1F">
        <w:rPr>
          <w:rStyle w:val="Hyperlink"/>
          <w:rFonts w:asciiTheme="minorHAnsi" w:hAnsiTheme="minorHAnsi"/>
        </w:rPr>
        <w:t>UHS</w:t>
      </w:r>
      <w:r w:rsidRPr="00BF0A1F">
        <w:rPr>
          <w:sz w:val="20"/>
        </w:rPr>
        <w:t>] and/or [</w:t>
      </w:r>
      <w:r w:rsidRPr="00BF0A1F">
        <w:rPr>
          <w:rStyle w:val="Hyperlink"/>
          <w:rFonts w:asciiTheme="minorHAnsi" w:hAnsiTheme="minorHAnsi"/>
        </w:rPr>
        <w:t>DHS</w:t>
      </w:r>
      <w:r w:rsidRPr="00BF0A1F">
        <w:rPr>
          <w:sz w:val="20"/>
        </w:rPr>
        <w:t xml:space="preserve">] correspond to the branch segment the branch attaches to.  In the following example, branch 1 consists of segments 2 through 6 and attaches to branch 2 at segment 9.  Branch 2 consists of segments 9 through 14 and attaches at segment 6 in branch 1 and segment 17 at branch 3.  See </w:t>
      </w:r>
      <w:hyperlink w:anchor="_Geometric_Data" w:history="1">
        <w:r w:rsidRPr="00BF0A1F">
          <w:rPr>
            <w:rStyle w:val="Hyperlink"/>
            <w:rFonts w:asciiTheme="minorHAnsi" w:hAnsiTheme="minorHAnsi"/>
          </w:rPr>
          <w:t>Chapter 3</w:t>
        </w:r>
      </w:hyperlink>
      <w:r w:rsidRPr="00BF0A1F">
        <w:rPr>
          <w:sz w:val="20"/>
        </w:rPr>
        <w:t xml:space="preserve"> for addi</w:t>
      </w:r>
      <w:r w:rsidRPr="00BF0A1F">
        <w:rPr>
          <w:sz w:val="20"/>
        </w:rPr>
        <w:softHyphen/>
        <w:t>tional informa</w:t>
      </w:r>
      <w:r w:rsidRPr="00BF0A1F">
        <w:rPr>
          <w:sz w:val="20"/>
        </w:rPr>
        <w:softHyphen/>
        <w:t>tion on the computational grid setup.  The current version does not use the [</w:t>
      </w:r>
      <w:r w:rsidRPr="00BF0A1F">
        <w:rPr>
          <w:rStyle w:val="Hyperlink"/>
          <w:rFonts w:asciiTheme="minorHAnsi" w:hAnsiTheme="minorHAnsi"/>
        </w:rPr>
        <w:t>UQB</w:t>
      </w:r>
      <w:r w:rsidRPr="00BF0A1F">
        <w:rPr>
          <w:sz w:val="20"/>
        </w:rPr>
        <w:t>] and [</w:t>
      </w:r>
      <w:r w:rsidRPr="00BF0A1F">
        <w:rPr>
          <w:rStyle w:val="Hyperlink"/>
          <w:rFonts w:asciiTheme="minorHAnsi" w:hAnsiTheme="minorHAnsi"/>
        </w:rPr>
        <w:t>DQB</w:t>
      </w:r>
      <w:r w:rsidRPr="00BF0A1F">
        <w:rPr>
          <w:sz w:val="20"/>
        </w:rPr>
        <w:t>] variables</w:t>
      </w:r>
      <w:r w:rsidR="003B23C6" w:rsidRPr="00BF0A1F">
        <w:rPr>
          <w:sz w:val="20"/>
        </w:rPr>
        <w:t xml:space="preserve"> – ignore these fields</w:t>
      </w:r>
      <w:r w:rsidRPr="00BF0A1F">
        <w:rPr>
          <w:sz w:val="20"/>
        </w:rPr>
        <w:t xml:space="preserve">.  A later version </w:t>
      </w:r>
      <w:r w:rsidR="003B23C6" w:rsidRPr="00BF0A1F">
        <w:rPr>
          <w:sz w:val="20"/>
        </w:rPr>
        <w:t>may</w:t>
      </w:r>
      <w:r w:rsidRPr="00BF0A1F">
        <w:rPr>
          <w:sz w:val="20"/>
        </w:rPr>
        <w:t xml:space="preserve"> use these to define internal flow boundary conditions</w:t>
      </w:r>
      <w:r w:rsidR="003B23C6" w:rsidRPr="00BF0A1F">
        <w:rPr>
          <w:sz w:val="20"/>
        </w:rPr>
        <w:t>.</w:t>
      </w:r>
      <w:r w:rsidRPr="00BF0A1F">
        <w:rPr>
          <w:sz w:val="20"/>
        </w:rPr>
        <w:t xml:space="preserve"> </w:t>
      </w:r>
      <w:r w:rsidR="003B23C6" w:rsidRPr="00BF0A1F">
        <w:rPr>
          <w:sz w:val="20"/>
        </w:rPr>
        <w:t>A</w:t>
      </w:r>
      <w:r w:rsidRPr="00BF0A1F">
        <w:rPr>
          <w:sz w:val="20"/>
        </w:rPr>
        <w:t>ny internal flow</w:t>
      </w:r>
      <w:ins w:id="145" w:author="Honnalore Steissberg" w:date="2021-07-27T15:53:00Z">
        <w:r w:rsidR="005A3DC4">
          <w:rPr>
            <w:sz w:val="20"/>
          </w:rPr>
          <w:t>,</w:t>
        </w:r>
      </w:ins>
      <w:r w:rsidRPr="00BF0A1F">
        <w:rPr>
          <w:sz w:val="20"/>
        </w:rPr>
        <w:t xml:space="preserve"> such as </w:t>
      </w:r>
      <w:r w:rsidR="003B23C6" w:rsidRPr="00BF0A1F">
        <w:rPr>
          <w:sz w:val="20"/>
        </w:rPr>
        <w:t>a structure flow</w:t>
      </w:r>
      <w:ins w:id="146" w:author="Honnalore Steissberg" w:date="2021-07-27T15:53:00Z">
        <w:r w:rsidR="005A3DC4">
          <w:rPr>
            <w:sz w:val="20"/>
          </w:rPr>
          <w:t>,</w:t>
        </w:r>
      </w:ins>
      <w:r w:rsidRPr="00BF0A1F">
        <w:rPr>
          <w:sz w:val="20"/>
        </w:rPr>
        <w:t xml:space="preserve"> will have a 0 value for [</w:t>
      </w:r>
      <w:r w:rsidRPr="00BF0A1F">
        <w:rPr>
          <w:rStyle w:val="Hyperlink"/>
          <w:rFonts w:asciiTheme="minorHAnsi" w:hAnsiTheme="minorHAnsi"/>
        </w:rPr>
        <w:t>DHS</w:t>
      </w:r>
      <w:r w:rsidRPr="00BF0A1F">
        <w:rPr>
          <w:sz w:val="20"/>
        </w:rPr>
        <w:t xml:space="preserve">].  For the receiving branch, a negative number corresponding to the </w:t>
      </w:r>
      <w:r w:rsidR="003B23C6" w:rsidRPr="00BF0A1F">
        <w:rPr>
          <w:sz w:val="20"/>
        </w:rPr>
        <w:t xml:space="preserve">structure </w:t>
      </w:r>
      <w:r w:rsidRPr="00BF0A1F">
        <w:rPr>
          <w:sz w:val="20"/>
        </w:rPr>
        <w:t xml:space="preserve">segment number is specified for </w:t>
      </w:r>
      <w:r w:rsidRPr="00BF0A1F">
        <w:rPr>
          <w:rStyle w:val="Hyperlink"/>
          <w:rFonts w:asciiTheme="minorHAnsi" w:hAnsiTheme="minorHAnsi"/>
        </w:rPr>
        <w:t>[UHS]</w:t>
      </w:r>
      <w:r w:rsidRPr="00BF0A1F">
        <w:rPr>
          <w:sz w:val="20"/>
        </w:rPr>
        <w:t>.</w:t>
      </w:r>
      <w:r w:rsidR="00896979" w:rsidRPr="00BF0A1F">
        <w:rPr>
          <w:sz w:val="20"/>
        </w:rPr>
        <w:t xml:space="preserve"> This is only when there is a structure flow specified as the downstream outflow of a corresponding branch</w:t>
      </w:r>
      <w:ins w:id="147" w:author="Honnalore Steissberg" w:date="2021-07-27T15:53:00Z">
        <w:r w:rsidR="005A3DC4">
          <w:rPr>
            <w:sz w:val="20"/>
          </w:rPr>
          <w:t>;</w:t>
        </w:r>
      </w:ins>
      <w:del w:id="148" w:author="Honnalore Steissberg" w:date="2021-07-27T15:53:00Z">
        <w:r w:rsidR="006F78C2" w:rsidRPr="00BF0A1F" w:rsidDel="005A3DC4">
          <w:rPr>
            <w:sz w:val="20"/>
          </w:rPr>
          <w:delText>,</w:delText>
        </w:r>
      </w:del>
      <w:r w:rsidR="006F78C2" w:rsidRPr="00BF0A1F">
        <w:rPr>
          <w:sz w:val="20"/>
        </w:rPr>
        <w:t xml:space="preserve"> in other words you must specify the DS value of a corresponding branch</w:t>
      </w:r>
      <w:r w:rsidR="00896979" w:rsidRPr="00BF0A1F">
        <w:rPr>
          <w:sz w:val="20"/>
        </w:rPr>
        <w:t xml:space="preserve">. This allows </w:t>
      </w:r>
      <w:del w:id="149" w:author="Honnalore Steissberg" w:date="2021-07-27T15:54:00Z">
        <w:r w:rsidR="00896979" w:rsidRPr="00BF0A1F" w:rsidDel="005A3DC4">
          <w:rPr>
            <w:sz w:val="20"/>
          </w:rPr>
          <w:delText xml:space="preserve">that </w:delText>
        </w:r>
      </w:del>
      <w:ins w:id="150" w:author="Honnalore Steissberg" w:date="2021-07-27T15:54:00Z">
        <w:r w:rsidR="005A3DC4">
          <w:rPr>
            <w:sz w:val="20"/>
          </w:rPr>
          <w:t xml:space="preserve">the </w:t>
        </w:r>
      </w:ins>
      <w:r w:rsidR="00896979" w:rsidRPr="00BF0A1F">
        <w:rPr>
          <w:sz w:val="20"/>
        </w:rPr>
        <w:t xml:space="preserve">specified structure flow to go into the upstream segment of a downstream branch. If you use any hydraulic elements, such as </w:t>
      </w:r>
      <w:r w:rsidR="00896979" w:rsidRPr="00BF0A1F">
        <w:rPr>
          <w:sz w:val="20"/>
        </w:rPr>
        <w:lastRenderedPageBreak/>
        <w:t xml:space="preserve">spillways, pumps, pipes, gates, you </w:t>
      </w:r>
      <w:del w:id="151" w:author="Honnalore Steissberg" w:date="2021-07-27T15:41:00Z">
        <w:r w:rsidR="00896979" w:rsidRPr="00BF0A1F" w:rsidDel="005A3DC4">
          <w:rPr>
            <w:sz w:val="20"/>
          </w:rPr>
          <w:delText>would</w:delText>
        </w:r>
      </w:del>
      <w:ins w:id="152" w:author="Honnalore Steissberg" w:date="2021-07-27T15:41:00Z">
        <w:r w:rsidR="005A3DC4" w:rsidRPr="00BF0A1F">
          <w:rPr>
            <w:sz w:val="20"/>
          </w:rPr>
          <w:t>will</w:t>
        </w:r>
      </w:ins>
      <w:r w:rsidR="00896979" w:rsidRPr="00BF0A1F">
        <w:rPr>
          <w:sz w:val="20"/>
        </w:rPr>
        <w:t xml:space="preserve"> not use a negative value</w:t>
      </w:r>
      <w:ins w:id="153" w:author="Honnalore Steissberg" w:date="2021-07-27T15:58:00Z">
        <w:r w:rsidR="005A3DC4">
          <w:rPr>
            <w:sz w:val="20"/>
          </w:rPr>
          <w:t xml:space="preserve">; </w:t>
        </w:r>
      </w:ins>
      <w:del w:id="154" w:author="Honnalore Steissberg" w:date="2021-07-27T15:58:00Z">
        <w:r w:rsidR="00896979" w:rsidRPr="00BF0A1F" w:rsidDel="005A3DC4">
          <w:rPr>
            <w:sz w:val="20"/>
          </w:rPr>
          <w:delText xml:space="preserve">. </w:delText>
        </w:r>
      </w:del>
      <w:ins w:id="155" w:author="Honnalore Steissberg" w:date="2021-07-27T15:58:00Z">
        <w:r w:rsidR="005A3DC4">
          <w:rPr>
            <w:sz w:val="20"/>
          </w:rPr>
          <w:t>y</w:t>
        </w:r>
      </w:ins>
      <w:del w:id="156" w:author="Honnalore Steissberg" w:date="2021-07-27T15:58:00Z">
        <w:r w:rsidR="00896979" w:rsidRPr="00BF0A1F" w:rsidDel="005A3DC4">
          <w:rPr>
            <w:sz w:val="20"/>
          </w:rPr>
          <w:delText>Y</w:delText>
        </w:r>
      </w:del>
      <w:r w:rsidR="00896979" w:rsidRPr="00BF0A1F">
        <w:rPr>
          <w:sz w:val="20"/>
        </w:rPr>
        <w:t xml:space="preserve">ou </w:t>
      </w:r>
      <w:del w:id="157" w:author="Honnalore Steissberg" w:date="2021-07-27T15:58:00Z">
        <w:r w:rsidR="00896979" w:rsidRPr="00BF0A1F" w:rsidDel="005A3DC4">
          <w:rPr>
            <w:sz w:val="20"/>
          </w:rPr>
          <w:delText xml:space="preserve">would </w:delText>
        </w:r>
      </w:del>
      <w:ins w:id="158" w:author="Honnalore Steissberg" w:date="2021-07-27T15:58:00Z">
        <w:r w:rsidR="005A3DC4">
          <w:rPr>
            <w:sz w:val="20"/>
          </w:rPr>
          <w:t>will</w:t>
        </w:r>
        <w:r w:rsidR="005A3DC4" w:rsidRPr="00BF0A1F">
          <w:rPr>
            <w:sz w:val="20"/>
          </w:rPr>
          <w:t xml:space="preserve"> </w:t>
        </w:r>
      </w:ins>
      <w:r w:rsidR="00896979" w:rsidRPr="00BF0A1F">
        <w:rPr>
          <w:sz w:val="20"/>
        </w:rPr>
        <w:t>use a flow boundary condition, i.e., zero</w:t>
      </w:r>
      <w:ins w:id="159" w:author="Honnalore Steissberg" w:date="2021-07-27T15:56:00Z">
        <w:r w:rsidR="005A3DC4">
          <w:rPr>
            <w:sz w:val="20"/>
          </w:rPr>
          <w:t>,</w:t>
        </w:r>
      </w:ins>
      <w:r w:rsidR="00896979" w:rsidRPr="00BF0A1F">
        <w:rPr>
          <w:sz w:val="20"/>
        </w:rPr>
        <w:t xml:space="preserve"> for UHS or DHS. The spillways, pumps, pipes, and gates have their own specification for where </w:t>
      </w:r>
      <w:del w:id="160" w:author="Honnalore Steissberg" w:date="2021-07-27T15:59:00Z">
        <w:r w:rsidR="00896979" w:rsidRPr="00BF0A1F" w:rsidDel="005A3DC4">
          <w:rPr>
            <w:sz w:val="20"/>
          </w:rPr>
          <w:delText xml:space="preserve">the </w:delText>
        </w:r>
      </w:del>
      <w:r w:rsidR="00896979" w:rsidRPr="00BF0A1F">
        <w:rPr>
          <w:sz w:val="20"/>
        </w:rPr>
        <w:t>flow is directed.</w:t>
      </w:r>
    </w:p>
    <w:p w14:paraId="7D6387A3" w14:textId="0F1258D2" w:rsidR="0041037A" w:rsidRPr="00BF0A1F" w:rsidRDefault="0041037A">
      <w:pPr>
        <w:pStyle w:val="BodyText"/>
        <w:rPr>
          <w:sz w:val="20"/>
        </w:rPr>
      </w:pPr>
      <w:r w:rsidRPr="00BF0A1F">
        <w:rPr>
          <w:sz w:val="20"/>
        </w:rPr>
        <w:t xml:space="preserve">The following </w:t>
      </w:r>
      <w:del w:id="161" w:author="Honnalore Steissberg" w:date="2021-07-27T16:00:00Z">
        <w:r w:rsidRPr="00BF0A1F" w:rsidDel="00D729A3">
          <w:rPr>
            <w:sz w:val="20"/>
          </w:rPr>
          <w:delText xml:space="preserve">example </w:delText>
        </w:r>
      </w:del>
      <w:ins w:id="162" w:author="Honnalore Steissberg" w:date="2021-07-27T16:00:00Z">
        <w:r w:rsidR="00D729A3">
          <w:rPr>
            <w:sz w:val="20"/>
          </w:rPr>
          <w:t xml:space="preserve">illustration </w:t>
        </w:r>
      </w:ins>
      <w:del w:id="163" w:author="Honnalore Steissberg" w:date="2021-07-27T16:01:00Z">
        <w:r w:rsidRPr="00BF0A1F" w:rsidDel="00D729A3">
          <w:rPr>
            <w:sz w:val="20"/>
          </w:rPr>
          <w:delText>is taken</w:delText>
        </w:r>
      </w:del>
      <w:r w:rsidRPr="00BF0A1F">
        <w:rPr>
          <w:sz w:val="20"/>
        </w:rPr>
        <w:t xml:space="preserve"> from the example </w:t>
      </w:r>
      <w:hyperlink w:anchor="control_file" w:history="1">
        <w:r w:rsidRPr="00BF0A1F">
          <w:rPr>
            <w:rStyle w:val="Hyperlink"/>
            <w:rFonts w:asciiTheme="minorHAnsi" w:hAnsiTheme="minorHAnsi"/>
          </w:rPr>
          <w:t>control file</w:t>
        </w:r>
      </w:hyperlink>
      <w:r w:rsidRPr="00BF0A1F">
        <w:rPr>
          <w:sz w:val="20"/>
        </w:rPr>
        <w:t xml:space="preserve"> of the Spokane River/Long Lake</w:t>
      </w:r>
      <w:r w:rsidR="003C5AA3" w:rsidRPr="00BF0A1F">
        <w:rPr>
          <w:sz w:val="20"/>
        </w:rPr>
        <w:t xml:space="preserve"> in Washington, USA</w:t>
      </w:r>
      <w:r w:rsidRPr="00BF0A1F">
        <w:rPr>
          <w:sz w:val="20"/>
        </w:rPr>
        <w:t xml:space="preserve">.  Branches one through four represent sloping river sections that are linked in </w:t>
      </w:r>
      <w:ins w:id="164" w:author="Honnalore Steissberg" w:date="2021-07-27T16:01:00Z">
        <w:r w:rsidR="00D729A3">
          <w:rPr>
            <w:sz w:val="20"/>
          </w:rPr>
          <w:t xml:space="preserve">a </w:t>
        </w:r>
      </w:ins>
      <w:r w:rsidRPr="00BF0A1F">
        <w:rPr>
          <w:sz w:val="20"/>
        </w:rPr>
        <w:t>series</w:t>
      </w:r>
      <w:ins w:id="165" w:author="Honnalore Steissberg" w:date="2021-07-27T16:01:00Z">
        <w:r w:rsidR="00D729A3">
          <w:rPr>
            <w:sz w:val="20"/>
          </w:rPr>
          <w:t>,</w:t>
        </w:r>
      </w:ins>
      <w:r w:rsidRPr="00BF0A1F">
        <w:rPr>
          <w:sz w:val="20"/>
        </w:rPr>
        <w:t xml:space="preserve"> since the downstream head segment number [DHS=13 for branch one] is the upstream segment number [US=13 for branch 2] of the next branch</w:t>
      </w:r>
      <w:ins w:id="166" w:author="Honnalore Steissberg" w:date="2021-07-27T16:02:00Z">
        <w:r w:rsidR="00D729A3">
          <w:rPr>
            <w:sz w:val="20"/>
          </w:rPr>
          <w:t>,</w:t>
        </w:r>
      </w:ins>
      <w:r w:rsidRPr="00BF0A1F">
        <w:rPr>
          <w:sz w:val="20"/>
        </w:rPr>
        <w:t xml:space="preserve"> and the upstream head segment number [UHS=10 for branch 2] is the downstream segment number [DS=10 for branch 1] of the </w:t>
      </w:r>
      <w:r w:rsidR="00D90772" w:rsidRPr="00BF0A1F">
        <w:rPr>
          <w:sz w:val="20"/>
        </w:rPr>
        <w:t>preceding</w:t>
      </w:r>
      <w:r w:rsidRPr="00BF0A1F">
        <w:rPr>
          <w:sz w:val="20"/>
        </w:rPr>
        <w:t xml:space="preserve"> branch.  Similar linkage occurs for branches two to three and three to four.  Branch four, however, has a downstream head [DHS] set to 0, indicating either an internal (spillway or gate) or external (outlet structure) flow boundary </w:t>
      </w:r>
      <w:del w:id="167" w:author="Honnalore Steissberg" w:date="2021-07-27T16:03:00Z">
        <w:r w:rsidRPr="00BF0A1F" w:rsidDel="00D729A3">
          <w:rPr>
            <w:sz w:val="20"/>
          </w:rPr>
          <w:delText xml:space="preserve"> </w:delText>
        </w:r>
      </w:del>
      <w:r w:rsidRPr="00BF0A1F">
        <w:rPr>
          <w:sz w:val="20"/>
        </w:rPr>
        <w:t>condition.</w:t>
      </w:r>
      <w:r w:rsidR="006F78C2" w:rsidRPr="00BF0A1F">
        <w:rPr>
          <w:sz w:val="20"/>
        </w:rPr>
        <w:t xml:space="preserve"> Branch 6 inflow is from the structure release from Branch 5; this structure outflow is a given, known flow rate, not one computed in the model.</w:t>
      </w:r>
    </w:p>
    <w:p w14:paraId="6E57763E" w14:textId="410D5466" w:rsidR="0041037A" w:rsidRPr="00BF0A1F" w:rsidRDefault="0041037A">
      <w:pPr>
        <w:pStyle w:val="BodyText"/>
        <w:rPr>
          <w:sz w:val="20"/>
        </w:rPr>
      </w:pPr>
      <w:r w:rsidRPr="00BF0A1F">
        <w:rPr>
          <w:sz w:val="20"/>
        </w:rPr>
        <w:t>In this example, branch four is connected to branch 5 via an internal flow from a spillway</w:t>
      </w:r>
      <w:ins w:id="168" w:author="Honnalore Steissberg" w:date="2021-07-27T16:04:00Z">
        <w:r w:rsidR="00D729A3">
          <w:rPr>
            <w:sz w:val="20"/>
          </w:rPr>
          <w:t>,</w:t>
        </w:r>
      </w:ins>
      <w:r w:rsidRPr="00BF0A1F">
        <w:rPr>
          <w:sz w:val="20"/>
        </w:rPr>
        <w:t xml:space="preserve"> and the linkage is specified on the spillway card in the sample control file</w:t>
      </w:r>
      <w:commentRangeStart w:id="169"/>
      <w:r w:rsidRPr="00BF0A1F">
        <w:rPr>
          <w:sz w:val="20"/>
        </w:rPr>
        <w:t xml:space="preserve">.  </w:t>
      </w:r>
      <w:r w:rsidR="0096402B" w:rsidRPr="00BF0A1F">
        <w:rPr>
          <w:sz w:val="20"/>
        </w:rPr>
        <w:t>Note</w:t>
      </w:r>
      <w:ins w:id="170" w:author="Honnalore Steissberg" w:date="2021-07-27T16:06:00Z">
        <w:r w:rsidR="00EE7164">
          <w:rPr>
            <w:sz w:val="20"/>
          </w:rPr>
          <w:t xml:space="preserve">: </w:t>
        </w:r>
      </w:ins>
      <w:del w:id="171" w:author="Honnalore Steissberg" w:date="2021-07-27T16:06:00Z">
        <w:r w:rsidR="0096402B" w:rsidRPr="00BF0A1F" w:rsidDel="00EE7164">
          <w:rPr>
            <w:sz w:val="20"/>
          </w:rPr>
          <w:delText xml:space="preserve"> though that </w:delText>
        </w:r>
      </w:del>
      <w:ins w:id="172" w:author="Honnalore Steissberg" w:date="2021-07-27T16:06:00Z">
        <w:r w:rsidR="00EE7164">
          <w:rPr>
            <w:sz w:val="20"/>
          </w:rPr>
          <w:t>B</w:t>
        </w:r>
      </w:ins>
      <w:del w:id="173" w:author="Honnalore Steissberg" w:date="2021-07-27T16:06:00Z">
        <w:r w:rsidR="0096402B" w:rsidRPr="00BF0A1F" w:rsidDel="00EE7164">
          <w:rPr>
            <w:sz w:val="20"/>
          </w:rPr>
          <w:delText>b</w:delText>
        </w:r>
      </w:del>
      <w:r w:rsidR="0096402B" w:rsidRPr="00BF0A1F">
        <w:rPr>
          <w:sz w:val="20"/>
        </w:rPr>
        <w:t xml:space="preserve">ranch 5 must be a separate waterbody with its own value of </w:t>
      </w:r>
      <w:r w:rsidR="0096402B" w:rsidRPr="00BF0A1F">
        <w:rPr>
          <w:b/>
          <w:sz w:val="20"/>
        </w:rPr>
        <w:t>EBOT</w:t>
      </w:r>
      <w:r w:rsidR="0096402B" w:rsidRPr="00BF0A1F">
        <w:rPr>
          <w:sz w:val="20"/>
        </w:rPr>
        <w:t xml:space="preserve"> (see next card)</w:t>
      </w:r>
      <w:ins w:id="174" w:author="Honnalore Steissberg" w:date="2021-07-27T16:08:00Z">
        <w:r w:rsidR="00EE7164">
          <w:rPr>
            <w:sz w:val="20"/>
          </w:rPr>
          <w:t>. T</w:t>
        </w:r>
      </w:ins>
      <w:del w:id="175" w:author="Honnalore Steissberg" w:date="2021-07-27T16:08:00Z">
        <w:r w:rsidR="0096402B" w:rsidRPr="00BF0A1F" w:rsidDel="00EE7164">
          <w:rPr>
            <w:sz w:val="20"/>
          </w:rPr>
          <w:delText xml:space="preserve"> </w:delText>
        </w:r>
      </w:del>
      <w:del w:id="176" w:author="Honnalore Steissberg" w:date="2021-07-27T16:07:00Z">
        <w:r w:rsidR="0096402B" w:rsidRPr="00BF0A1F" w:rsidDel="00EE7164">
          <w:rPr>
            <w:sz w:val="20"/>
          </w:rPr>
          <w:delText xml:space="preserve">since </w:delText>
        </w:r>
      </w:del>
      <w:del w:id="177" w:author="Honnalore Steissberg" w:date="2021-07-27T16:08:00Z">
        <w:r w:rsidR="0096402B" w:rsidRPr="00BF0A1F" w:rsidDel="00EE7164">
          <w:rPr>
            <w:sz w:val="20"/>
          </w:rPr>
          <w:delText>t</w:delText>
        </w:r>
      </w:del>
      <w:r w:rsidR="0096402B" w:rsidRPr="00BF0A1F">
        <w:rPr>
          <w:sz w:val="20"/>
        </w:rPr>
        <w:t xml:space="preserve">here is no way to define the elevations of the grid with another branch </w:t>
      </w:r>
      <w:ins w:id="178" w:author="Honnalore Steissberg" w:date="2021-07-27T16:07:00Z">
        <w:r w:rsidR="00EE7164">
          <w:rPr>
            <w:sz w:val="20"/>
          </w:rPr>
          <w:t>because</w:t>
        </w:r>
      </w:ins>
      <w:del w:id="179" w:author="Honnalore Steissberg" w:date="2021-07-27T16:07:00Z">
        <w:r w:rsidR="0096402B" w:rsidRPr="00BF0A1F" w:rsidDel="00EE7164">
          <w:rPr>
            <w:sz w:val="20"/>
          </w:rPr>
          <w:delText>since</w:delText>
        </w:r>
      </w:del>
      <w:r w:rsidR="0096402B" w:rsidRPr="00BF0A1F">
        <w:rPr>
          <w:sz w:val="20"/>
        </w:rPr>
        <w:t xml:space="preserve"> </w:t>
      </w:r>
      <w:r w:rsidR="0096402B" w:rsidRPr="00EE7164">
        <w:rPr>
          <w:sz w:val="20"/>
        </w:rPr>
        <w:t>it</w:t>
      </w:r>
      <w:r w:rsidR="0096402B" w:rsidRPr="00BF0A1F">
        <w:rPr>
          <w:sz w:val="20"/>
        </w:rPr>
        <w:t xml:space="preserve"> has no linkage specified.</w:t>
      </w:r>
      <w:commentRangeEnd w:id="169"/>
      <w:r w:rsidR="00EE7164">
        <w:rPr>
          <w:rStyle w:val="CommentReference"/>
          <w:color w:val="auto"/>
        </w:rPr>
        <w:commentReference w:id="169"/>
      </w:r>
    </w:p>
    <w:p w14:paraId="2C601672" w14:textId="7A9B8278" w:rsidR="00882207" w:rsidRPr="00BF0A1F" w:rsidRDefault="00882207">
      <w:pPr>
        <w:pStyle w:val="BodyText"/>
        <w:rPr>
          <w:sz w:val="20"/>
        </w:rPr>
      </w:pPr>
      <w:r w:rsidRPr="00BF0A1F">
        <w:rPr>
          <w:b/>
          <w:sz w:val="20"/>
        </w:rPr>
        <w:t>SLOPEC</w:t>
      </w:r>
      <w:r w:rsidRPr="00BF0A1F">
        <w:rPr>
          <w:sz w:val="20"/>
        </w:rPr>
        <w:t xml:space="preserve"> is the hydraulic equivalent slope of the model branch. In many cases</w:t>
      </w:r>
      <w:ins w:id="180" w:author="Honnalore Steissberg" w:date="2021-07-27T16:10:00Z">
        <w:r w:rsidR="00EE7164">
          <w:rPr>
            <w:sz w:val="20"/>
          </w:rPr>
          <w:t>,</w:t>
        </w:r>
      </w:ins>
      <w:r w:rsidRPr="00BF0A1F">
        <w:rPr>
          <w:sz w:val="20"/>
        </w:rPr>
        <w:t xml:space="preserve"> the actual slope of the channel (</w:t>
      </w:r>
      <w:r w:rsidRPr="00BF0A1F">
        <w:rPr>
          <w:b/>
          <w:sz w:val="20"/>
        </w:rPr>
        <w:t>SLOPE</w:t>
      </w:r>
      <w:r w:rsidRPr="00BF0A1F">
        <w:rPr>
          <w:sz w:val="20"/>
        </w:rPr>
        <w:t xml:space="preserve">) is not the correct equivalent hydraulic </w:t>
      </w:r>
      <w:proofErr w:type="gramStart"/>
      <w:r w:rsidRPr="00BF0A1F">
        <w:rPr>
          <w:sz w:val="20"/>
        </w:rPr>
        <w:t>slope, since</w:t>
      </w:r>
      <w:proofErr w:type="gramEnd"/>
      <w:r w:rsidRPr="00BF0A1F">
        <w:rPr>
          <w:sz w:val="20"/>
        </w:rPr>
        <w:t xml:space="preserve"> this may be punctuated by </w:t>
      </w:r>
      <w:r w:rsidR="00DE28CB" w:rsidRPr="00BF0A1F">
        <w:rPr>
          <w:sz w:val="20"/>
        </w:rPr>
        <w:t>pools</w:t>
      </w:r>
      <w:r w:rsidRPr="00BF0A1F">
        <w:rPr>
          <w:sz w:val="20"/>
        </w:rPr>
        <w:t xml:space="preserve"> and riffles. </w:t>
      </w:r>
      <w:r w:rsidRPr="00BF0A1F">
        <w:rPr>
          <w:b/>
          <w:sz w:val="20"/>
        </w:rPr>
        <w:t>SLO</w:t>
      </w:r>
      <w:r w:rsidR="00B72532" w:rsidRPr="00BF0A1F">
        <w:rPr>
          <w:b/>
          <w:sz w:val="20"/>
        </w:rPr>
        <w:t>P</w:t>
      </w:r>
      <w:r w:rsidRPr="00BF0A1F">
        <w:rPr>
          <w:b/>
          <w:sz w:val="20"/>
        </w:rPr>
        <w:t>EC</w:t>
      </w:r>
      <w:r w:rsidRPr="00BF0A1F">
        <w:rPr>
          <w:sz w:val="20"/>
        </w:rPr>
        <w:t xml:space="preserve"> is used in the momentum equation to determine the acceleration of a parcel of fluid for that branch rather than </w:t>
      </w:r>
      <w:r w:rsidRPr="00BF0A1F">
        <w:rPr>
          <w:b/>
          <w:sz w:val="20"/>
        </w:rPr>
        <w:t>SLOPE</w:t>
      </w:r>
      <w:r w:rsidRPr="00BF0A1F">
        <w:rPr>
          <w:sz w:val="20"/>
        </w:rPr>
        <w:t xml:space="preserve">. </w:t>
      </w:r>
      <w:r w:rsidRPr="00BF0A1F">
        <w:rPr>
          <w:b/>
          <w:sz w:val="20"/>
        </w:rPr>
        <w:t>SLOPE</w:t>
      </w:r>
      <w:r w:rsidRPr="00BF0A1F">
        <w:rPr>
          <w:sz w:val="20"/>
        </w:rPr>
        <w:t xml:space="preserve"> is </w:t>
      </w:r>
      <w:del w:id="181" w:author="Honnalore Steissberg" w:date="2021-07-27T16:13:00Z">
        <w:r w:rsidRPr="00BF0A1F" w:rsidDel="00EE7164">
          <w:rPr>
            <w:sz w:val="20"/>
          </w:rPr>
          <w:delText xml:space="preserve">though </w:delText>
        </w:r>
      </w:del>
      <w:r w:rsidRPr="00BF0A1F">
        <w:rPr>
          <w:sz w:val="20"/>
        </w:rPr>
        <w:t>critical</w:t>
      </w:r>
      <w:ins w:id="182" w:author="Honnalore Steissberg" w:date="2021-07-27T16:13:00Z">
        <w:r w:rsidR="00EE7164">
          <w:rPr>
            <w:sz w:val="20"/>
          </w:rPr>
          <w:t>, however,</w:t>
        </w:r>
      </w:ins>
      <w:del w:id="183" w:author="Honnalore Steissberg" w:date="2021-07-27T16:13:00Z">
        <w:r w:rsidRPr="00BF0A1F" w:rsidDel="00EE7164">
          <w:rPr>
            <w:sz w:val="20"/>
          </w:rPr>
          <w:delText xml:space="preserve"> </w:delText>
        </w:r>
      </w:del>
      <w:ins w:id="184" w:author="Honnalore Steissberg" w:date="2021-07-27T16:13:00Z">
        <w:r w:rsidR="00EE7164" w:rsidRPr="00BF0A1F">
          <w:rPr>
            <w:sz w:val="20"/>
          </w:rPr>
          <w:t xml:space="preserve"> </w:t>
        </w:r>
      </w:ins>
      <w:r w:rsidRPr="00BF0A1F">
        <w:rPr>
          <w:sz w:val="20"/>
        </w:rPr>
        <w:t>for linking the model system together with correct elevations.</w:t>
      </w:r>
    </w:p>
    <w:p w14:paraId="7D49D8DF" w14:textId="77777777" w:rsidR="0041037A" w:rsidRDefault="0041037A">
      <w:pPr>
        <w:pStyle w:val="Example1"/>
        <w:rPr>
          <w:rFonts w:asciiTheme="minorHAnsi" w:hAnsiTheme="minorHAnsi"/>
        </w:rPr>
      </w:pPr>
      <w:r w:rsidRPr="00B7030B">
        <w:rPr>
          <w:rFonts w:asciiTheme="minorHAnsi" w:hAnsiTheme="minorHAnsi"/>
        </w:rPr>
        <w:t>Example</w:t>
      </w:r>
    </w:p>
    <w:p w14:paraId="1511CB77" w14:textId="77777777" w:rsidR="00B72532" w:rsidRPr="00B72532" w:rsidRDefault="00B72532" w:rsidP="00B72532">
      <w:pPr>
        <w:pStyle w:val="Examplebody"/>
      </w:pPr>
      <w:r>
        <w:t xml:space="preserve">                                             </w:t>
      </w:r>
      <w:r w:rsidRPr="00B72532">
        <w:rPr>
          <w:highlight w:val="yellow"/>
        </w:rPr>
        <w:t>NOT    USED</w:t>
      </w:r>
      <w:r>
        <w:t xml:space="preserve"> </w:t>
      </w:r>
    </w:p>
    <w:p w14:paraId="66B74FCC" w14:textId="77777777" w:rsidR="0041037A" w:rsidRPr="00487FC9" w:rsidRDefault="0041037A">
      <w:pPr>
        <w:pStyle w:val="Examplebody"/>
        <w:keepNext/>
      </w:pPr>
      <w:r w:rsidRPr="00487FC9">
        <w:t xml:space="preserve">BRANCH G      US      DS     UHS     DHS     UQB     DQB      NL   </w:t>
      </w:r>
      <w:proofErr w:type="gramStart"/>
      <w:r w:rsidRPr="00487FC9">
        <w:t>SLOPE</w:t>
      </w:r>
      <w:r w:rsidR="00882207" w:rsidRPr="00487FC9">
        <w:t xml:space="preserve">  SLOPEC</w:t>
      </w:r>
      <w:proofErr w:type="gramEnd"/>
    </w:p>
    <w:p w14:paraId="217D2E76" w14:textId="77777777" w:rsidR="0041037A" w:rsidRPr="00487FC9" w:rsidRDefault="0041037A">
      <w:pPr>
        <w:pStyle w:val="Examplebody"/>
        <w:keepNext/>
      </w:pPr>
      <w:proofErr w:type="gramStart"/>
      <w:r w:rsidRPr="00487FC9">
        <w:t>Br  1</w:t>
      </w:r>
      <w:proofErr w:type="gramEnd"/>
      <w:r w:rsidRPr="00487FC9">
        <w:t xml:space="preserve">          2      10       0      13       0       0       1 0.00181</w:t>
      </w:r>
      <w:r w:rsidR="00882207" w:rsidRPr="00487FC9">
        <w:t xml:space="preserve"> 0.00181</w:t>
      </w:r>
    </w:p>
    <w:p w14:paraId="5A6C272D" w14:textId="77777777" w:rsidR="0041037A" w:rsidRPr="00487FC9" w:rsidRDefault="0041037A">
      <w:pPr>
        <w:pStyle w:val="Examplebody"/>
        <w:keepNext/>
      </w:pPr>
      <w:proofErr w:type="gramStart"/>
      <w:r w:rsidRPr="00487FC9">
        <w:t>Br  2</w:t>
      </w:r>
      <w:proofErr w:type="gramEnd"/>
      <w:r w:rsidRPr="00487FC9">
        <w:t xml:space="preserve">         13      24      10      27       0       0       1 0.00152</w:t>
      </w:r>
      <w:r w:rsidR="00882207" w:rsidRPr="00487FC9">
        <w:t xml:space="preserve"> 0.00100</w:t>
      </w:r>
    </w:p>
    <w:p w14:paraId="0227E00A" w14:textId="77777777" w:rsidR="0041037A" w:rsidRPr="00487FC9" w:rsidRDefault="0041037A">
      <w:pPr>
        <w:pStyle w:val="Examplebody"/>
      </w:pPr>
      <w:proofErr w:type="gramStart"/>
      <w:r w:rsidRPr="00487FC9">
        <w:t>Br  3</w:t>
      </w:r>
      <w:proofErr w:type="gramEnd"/>
      <w:r w:rsidRPr="00487FC9">
        <w:t xml:space="preserve">         27      36      24      39       0       0       1 0.00328</w:t>
      </w:r>
      <w:r w:rsidR="00882207" w:rsidRPr="00487FC9">
        <w:t xml:space="preserve"> 0.00200</w:t>
      </w:r>
    </w:p>
    <w:p w14:paraId="4ECA8851" w14:textId="77777777" w:rsidR="0041037A" w:rsidRPr="00487FC9" w:rsidRDefault="0041037A">
      <w:pPr>
        <w:pStyle w:val="Examplebody"/>
      </w:pPr>
      <w:proofErr w:type="gramStart"/>
      <w:r w:rsidRPr="00487FC9">
        <w:t>Br  4</w:t>
      </w:r>
      <w:proofErr w:type="gramEnd"/>
      <w:r w:rsidRPr="00487FC9">
        <w:t xml:space="preserve">         39      48      36       0       0       0       1 0.00142</w:t>
      </w:r>
      <w:r w:rsidR="00882207" w:rsidRPr="00487FC9">
        <w:t xml:space="preserve"> 0.00142</w:t>
      </w:r>
    </w:p>
    <w:p w14:paraId="4ADC7D78" w14:textId="77777777" w:rsidR="0041037A" w:rsidRPr="00487FC9" w:rsidRDefault="0041037A">
      <w:pPr>
        <w:pStyle w:val="Examplebody"/>
      </w:pPr>
      <w:proofErr w:type="gramStart"/>
      <w:r w:rsidRPr="00487FC9">
        <w:t>Br  5</w:t>
      </w:r>
      <w:proofErr w:type="gramEnd"/>
      <w:r w:rsidRPr="00487FC9">
        <w:t xml:space="preserve">         51      64       0       0       0       0       1 0.00000</w:t>
      </w:r>
      <w:r w:rsidR="00882207" w:rsidRPr="00487FC9">
        <w:t xml:space="preserve"> 0.00000</w:t>
      </w:r>
    </w:p>
    <w:p w14:paraId="07C6409C" w14:textId="77777777" w:rsidR="0041037A" w:rsidRPr="00487FC9" w:rsidRDefault="0041037A">
      <w:pPr>
        <w:pStyle w:val="Examplebody"/>
      </w:pPr>
      <w:proofErr w:type="gramStart"/>
      <w:r w:rsidRPr="00487FC9">
        <w:t>Br  6</w:t>
      </w:r>
      <w:proofErr w:type="gramEnd"/>
      <w:r w:rsidRPr="00487FC9">
        <w:t xml:space="preserve">         67      73     -64      76       0       0       1 0.00000</w:t>
      </w:r>
      <w:r w:rsidR="00882207" w:rsidRPr="00487FC9">
        <w:t xml:space="preserve"> 0.00000</w:t>
      </w:r>
    </w:p>
    <w:p w14:paraId="5BA9563F" w14:textId="77777777" w:rsidR="0041037A" w:rsidRPr="00487FC9" w:rsidRDefault="0041037A">
      <w:pPr>
        <w:pStyle w:val="Examplebody"/>
      </w:pPr>
      <w:proofErr w:type="gramStart"/>
      <w:r w:rsidRPr="00487FC9">
        <w:t>Br  7</w:t>
      </w:r>
      <w:proofErr w:type="gramEnd"/>
      <w:r w:rsidRPr="00487FC9">
        <w:t xml:space="preserve">         76      86      73       0       0       0       1 0.00000</w:t>
      </w:r>
      <w:r w:rsidR="00882207" w:rsidRPr="00487FC9">
        <w:t xml:space="preserve"> 0.00000</w:t>
      </w:r>
    </w:p>
    <w:p w14:paraId="0A5E83DC" w14:textId="77777777" w:rsidR="0041037A" w:rsidRPr="00487FC9" w:rsidRDefault="0041037A">
      <w:pPr>
        <w:pStyle w:val="Examplebody"/>
      </w:pPr>
      <w:proofErr w:type="gramStart"/>
      <w:r w:rsidRPr="00487FC9">
        <w:t>Br  8</w:t>
      </w:r>
      <w:proofErr w:type="gramEnd"/>
      <w:r w:rsidRPr="00487FC9">
        <w:t xml:space="preserve">         89      94     -86      97       0       0       1 0.00256</w:t>
      </w:r>
      <w:r w:rsidR="00882207" w:rsidRPr="00487FC9">
        <w:t xml:space="preserve"> 0.00150</w:t>
      </w:r>
    </w:p>
    <w:p w14:paraId="66F541A5" w14:textId="77777777" w:rsidR="0041037A" w:rsidRPr="00487FC9" w:rsidRDefault="0041037A">
      <w:pPr>
        <w:pStyle w:val="Examplebody"/>
      </w:pPr>
      <w:proofErr w:type="gramStart"/>
      <w:r w:rsidRPr="00487FC9">
        <w:t>Br  9</w:t>
      </w:r>
      <w:proofErr w:type="gramEnd"/>
      <w:r w:rsidRPr="00487FC9">
        <w:t xml:space="preserve">         97     128      94       0       0       0       1 0.00208</w:t>
      </w:r>
      <w:r w:rsidR="00882207" w:rsidRPr="00487FC9">
        <w:t xml:space="preserve"> 0.00100</w:t>
      </w:r>
    </w:p>
    <w:p w14:paraId="69E45604" w14:textId="77777777" w:rsidR="0041037A" w:rsidRPr="00487FC9" w:rsidRDefault="0041037A">
      <w:pPr>
        <w:pStyle w:val="Examplebody"/>
      </w:pPr>
      <w:r w:rsidRPr="00487FC9">
        <w:t>Br 10        131     135       0     138       0       0       1 0.00000</w:t>
      </w:r>
      <w:r w:rsidR="00882207" w:rsidRPr="00487FC9">
        <w:t xml:space="preserve"> 0.00000</w:t>
      </w:r>
    </w:p>
    <w:p w14:paraId="77C4DA0D" w14:textId="77777777" w:rsidR="0041037A" w:rsidRPr="00487FC9" w:rsidRDefault="0041037A">
      <w:pPr>
        <w:pStyle w:val="Examplebody"/>
      </w:pPr>
      <w:r w:rsidRPr="00487FC9">
        <w:t>Br 11        138     151     135       0       0       0       1 0.00000</w:t>
      </w:r>
      <w:r w:rsidR="00882207" w:rsidRPr="00487FC9">
        <w:t xml:space="preserve"> 0.00000</w:t>
      </w:r>
    </w:p>
    <w:p w14:paraId="55EE1590" w14:textId="77777777" w:rsidR="0041037A" w:rsidRPr="00487FC9" w:rsidRDefault="0041037A">
      <w:pPr>
        <w:pStyle w:val="Examplebody"/>
        <w:rPr>
          <w:b/>
          <w:bCs/>
        </w:rPr>
      </w:pPr>
      <w:r w:rsidRPr="00487FC9">
        <w:t xml:space="preserve">Br 12        154     188    -151       0       0       0       1 0.00000 </w:t>
      </w:r>
      <w:r w:rsidR="00882207" w:rsidRPr="00487FC9">
        <w:t>0.00000</w:t>
      </w:r>
    </w:p>
    <w:p w14:paraId="29BE246F" w14:textId="77777777" w:rsidR="0041037A" w:rsidRPr="00B7030B" w:rsidRDefault="0041037A" w:rsidP="002144EE">
      <w:pPr>
        <w:pStyle w:val="Relatedcard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before="120" w:after="0"/>
        <w:jc w:val="both"/>
        <w:rPr>
          <w:rFonts w:asciiTheme="minorHAnsi" w:hAnsiTheme="minorHAnsi"/>
          <w:szCs w:val="22"/>
        </w:rPr>
      </w:pPr>
      <w:r w:rsidRPr="00B7030B">
        <w:rPr>
          <w:rFonts w:asciiTheme="minorHAnsi" w:hAnsiTheme="minorHAnsi"/>
          <w:szCs w:val="22"/>
        </w:rPr>
        <w:t>Related Cards and Files</w:t>
      </w:r>
    </w:p>
    <w:p w14:paraId="7E88781C" w14:textId="77777777" w:rsidR="0041037A" w:rsidRPr="00B7030B" w:rsidRDefault="00C51A7D">
      <w:pPr>
        <w:pStyle w:val="Relatedcards"/>
        <w:rPr>
          <w:rFonts w:asciiTheme="minorHAnsi" w:hAnsiTheme="minorHAnsi"/>
        </w:rPr>
      </w:pPr>
      <w:hyperlink w:anchor="bathymetry_filename" w:history="1">
        <w:r w:rsidR="0041037A" w:rsidRPr="00B7030B">
          <w:rPr>
            <w:rFonts w:asciiTheme="minorHAnsi" w:hAnsiTheme="minorHAnsi"/>
          </w:rPr>
          <w:t>Bathymetry File</w:t>
        </w:r>
      </w:hyperlink>
      <w:r w:rsidR="00487FC9" w:rsidRPr="00487FC9">
        <w:rPr>
          <w:rFonts w:asciiTheme="minorHAnsi" w:hAnsiTheme="minorHAnsi"/>
          <w:u w:val="none"/>
        </w:rPr>
        <w:t xml:space="preserve">    </w:t>
      </w:r>
      <w:hyperlink w:anchor="inflow_file" w:history="1">
        <w:r w:rsidR="0041037A" w:rsidRPr="00B7030B">
          <w:rPr>
            <w:rFonts w:asciiTheme="minorHAnsi" w:hAnsiTheme="minorHAnsi"/>
          </w:rPr>
          <w:t>Branch Inflow File</w:t>
        </w:r>
      </w:hyperlink>
      <w:r w:rsidR="00487FC9" w:rsidRPr="00487FC9">
        <w:rPr>
          <w:rFonts w:asciiTheme="minorHAnsi" w:hAnsiTheme="minorHAnsi"/>
          <w:u w:val="none"/>
        </w:rPr>
        <w:t xml:space="preserve">   </w:t>
      </w:r>
      <w:hyperlink w:anchor="inflow_temperature_file" w:history="1">
        <w:r w:rsidR="0041037A" w:rsidRPr="00B7030B">
          <w:rPr>
            <w:rFonts w:asciiTheme="minorHAnsi" w:hAnsiTheme="minorHAnsi"/>
          </w:rPr>
          <w:t>Branch Inflow Temperature File</w:t>
        </w:r>
      </w:hyperlink>
      <w:r w:rsidR="00487FC9" w:rsidRPr="00487FC9">
        <w:rPr>
          <w:rFonts w:asciiTheme="minorHAnsi" w:hAnsiTheme="minorHAnsi"/>
          <w:u w:val="none"/>
        </w:rPr>
        <w:t xml:space="preserve">   </w:t>
      </w:r>
      <w:hyperlink w:anchor="inflow_concentration_filename" w:history="1">
        <w:r w:rsidR="0041037A" w:rsidRPr="00B7030B">
          <w:rPr>
            <w:rFonts w:asciiTheme="minorHAnsi" w:hAnsiTheme="minorHAnsi"/>
          </w:rPr>
          <w:t>Branch Inflow Concentration File</w:t>
        </w:r>
      </w:hyperlink>
    </w:p>
    <w:p w14:paraId="5474B671" w14:textId="77777777" w:rsidR="00487FC9" w:rsidRDefault="00C51A7D">
      <w:pPr>
        <w:pStyle w:val="Relatedcards"/>
        <w:rPr>
          <w:rFonts w:asciiTheme="minorHAnsi" w:hAnsiTheme="minorHAnsi"/>
        </w:rPr>
      </w:pPr>
      <w:hyperlink w:anchor="outflow_file" w:history="1">
        <w:r w:rsidR="0041037A" w:rsidRPr="00B7030B">
          <w:rPr>
            <w:rFonts w:asciiTheme="minorHAnsi" w:hAnsiTheme="minorHAnsi"/>
          </w:rPr>
          <w:t>Branch Outflow File</w:t>
        </w:r>
      </w:hyperlink>
      <w:r w:rsidR="00487FC9" w:rsidRPr="00487FC9">
        <w:rPr>
          <w:rFonts w:asciiTheme="minorHAnsi" w:hAnsiTheme="minorHAnsi"/>
          <w:u w:val="none"/>
        </w:rPr>
        <w:t xml:space="preserve">   </w:t>
      </w:r>
      <w:hyperlink w:anchor="upstream_head_elevation_file" w:history="1">
        <w:r w:rsidR="0041037A" w:rsidRPr="00B7030B">
          <w:rPr>
            <w:rFonts w:asciiTheme="minorHAnsi" w:hAnsiTheme="minorHAnsi"/>
          </w:rPr>
          <w:t>Branch External Upstream Head Eleva</w:t>
        </w:r>
        <w:r w:rsidR="0041037A" w:rsidRPr="00B7030B">
          <w:rPr>
            <w:rFonts w:asciiTheme="minorHAnsi" w:hAnsiTheme="minorHAnsi"/>
          </w:rPr>
          <w:softHyphen/>
          <w:t>tion File</w:t>
        </w:r>
      </w:hyperlink>
    </w:p>
    <w:p w14:paraId="1C87F906" w14:textId="77777777" w:rsidR="0041037A" w:rsidRPr="00B7030B" w:rsidRDefault="00C51A7D">
      <w:pPr>
        <w:pStyle w:val="Relatedcards"/>
        <w:rPr>
          <w:rFonts w:asciiTheme="minorHAnsi" w:hAnsiTheme="minorHAnsi"/>
        </w:rPr>
      </w:pPr>
      <w:hyperlink w:anchor="upstream_head_temperature_file" w:history="1">
        <w:r w:rsidR="0041037A" w:rsidRPr="00B7030B">
          <w:rPr>
            <w:rFonts w:asciiTheme="minorHAnsi" w:hAnsiTheme="minorHAnsi"/>
          </w:rPr>
          <w:t>Branch External Upstream Head Tem</w:t>
        </w:r>
        <w:r w:rsidR="0041037A" w:rsidRPr="00B7030B">
          <w:rPr>
            <w:rFonts w:asciiTheme="minorHAnsi" w:hAnsiTheme="minorHAnsi"/>
          </w:rPr>
          <w:softHyphen/>
          <w:t>perature File</w:t>
        </w:r>
      </w:hyperlink>
      <w:r w:rsidR="00487FC9" w:rsidRPr="00487FC9">
        <w:rPr>
          <w:rFonts w:asciiTheme="minorHAnsi" w:hAnsiTheme="minorHAnsi"/>
          <w:u w:val="none"/>
        </w:rPr>
        <w:t xml:space="preserve">  </w:t>
      </w:r>
      <w:hyperlink w:anchor="upstream_head_temperature_file" w:history="1">
        <w:r w:rsidR="0041037A" w:rsidRPr="00B7030B">
          <w:rPr>
            <w:rFonts w:asciiTheme="minorHAnsi" w:hAnsiTheme="minorHAnsi"/>
          </w:rPr>
          <w:t>Branch External Upstream Head Con</w:t>
        </w:r>
        <w:r w:rsidR="0041037A" w:rsidRPr="00B7030B">
          <w:rPr>
            <w:rFonts w:asciiTheme="minorHAnsi" w:hAnsiTheme="minorHAnsi"/>
          </w:rPr>
          <w:softHyphen/>
          <w:t>centration File</w:t>
        </w:r>
      </w:hyperlink>
    </w:p>
    <w:p w14:paraId="27692B34" w14:textId="77777777" w:rsidR="0041037A" w:rsidRPr="00B7030B" w:rsidRDefault="00C51A7D">
      <w:pPr>
        <w:pStyle w:val="Relatedcards"/>
        <w:rPr>
          <w:rFonts w:asciiTheme="minorHAnsi" w:hAnsiTheme="minorHAnsi"/>
        </w:rPr>
      </w:pPr>
      <w:hyperlink w:anchor="downstream_head_elevation_file" w:history="1">
        <w:r w:rsidR="0041037A" w:rsidRPr="00B7030B">
          <w:rPr>
            <w:rFonts w:asciiTheme="minorHAnsi" w:hAnsiTheme="minorHAnsi"/>
          </w:rPr>
          <w:t>Branch External Downstream Head Elevation File</w:t>
        </w:r>
      </w:hyperlink>
      <w:r w:rsidR="00487FC9" w:rsidRPr="00487FC9">
        <w:rPr>
          <w:rFonts w:asciiTheme="minorHAnsi" w:hAnsiTheme="minorHAnsi"/>
          <w:u w:val="none"/>
        </w:rPr>
        <w:t xml:space="preserve">  </w:t>
      </w:r>
      <w:hyperlink w:anchor="downstream_head_temperature_file" w:history="1">
        <w:r w:rsidR="0041037A" w:rsidRPr="00B7030B">
          <w:rPr>
            <w:rFonts w:asciiTheme="minorHAnsi" w:hAnsiTheme="minorHAnsi"/>
          </w:rPr>
          <w:t>Branch External Downstream Head Temperature File</w:t>
        </w:r>
      </w:hyperlink>
    </w:p>
    <w:p w14:paraId="08AB436F" w14:textId="77777777" w:rsidR="0041037A" w:rsidRPr="00B7030B" w:rsidRDefault="00C51A7D">
      <w:pPr>
        <w:pStyle w:val="Relatedcards"/>
        <w:rPr>
          <w:rFonts w:asciiTheme="minorHAnsi" w:hAnsiTheme="minorHAnsi"/>
        </w:rPr>
      </w:pPr>
      <w:hyperlink w:anchor="downstream_head_concentration_file" w:history="1">
        <w:r w:rsidR="0041037A" w:rsidRPr="00B7030B">
          <w:rPr>
            <w:rFonts w:asciiTheme="minorHAnsi" w:hAnsiTheme="minorHAnsi"/>
          </w:rPr>
          <w:t>Branch External Downstream Head Concentration File</w:t>
        </w:r>
      </w:hyperlink>
    </w:p>
    <w:p w14:paraId="2D46AF20" w14:textId="77777777" w:rsidR="0041037A" w:rsidRPr="00B7030B" w:rsidRDefault="0041037A">
      <w:pPr>
        <w:pStyle w:val="Heading4"/>
        <w:spacing w:after="120"/>
        <w:pPrChange w:id="185" w:author="Honnalore Steissberg" w:date="2021-07-27T16:14:00Z">
          <w:pPr>
            <w:pStyle w:val="Heading4"/>
          </w:pPr>
        </w:pPrChange>
      </w:pPr>
      <w:r w:rsidRPr="00B7030B">
        <w:br w:type="page"/>
      </w:r>
      <w:bookmarkStart w:id="186" w:name="waterbody_definition"/>
      <w:bookmarkStart w:id="187" w:name="_Toc41047650"/>
      <w:bookmarkEnd w:id="186"/>
      <w:r w:rsidRPr="00B7030B">
        <w:lastRenderedPageBreak/>
        <w:t>Waterbody Definition (LOCATION)</w:t>
      </w:r>
      <w:bookmarkEnd w:id="187"/>
    </w:p>
    <w:p w14:paraId="0BB9222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88" w:name="_Toc8027288"/>
      <w:r w:rsidR="0041037A" w:rsidRPr="00B7030B">
        <w:rPr>
          <w:rStyle w:val="Cardtitle1"/>
          <w:rFonts w:asciiTheme="minorHAnsi" w:hAnsiTheme="minorHAnsi"/>
          <w:b/>
          <w:bCs/>
        </w:rPr>
        <w:instrText>Waterbody Definition (LOCATION)</w:instrText>
      </w:r>
      <w:bookmarkEnd w:id="18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85F6571"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EC379E3" w14:textId="23C437F3"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LAT</w:t>
      </w:r>
      <w:r w:rsidRPr="00B7030B">
        <w:rPr>
          <w:rFonts w:asciiTheme="minorHAnsi" w:hAnsiTheme="minorHAnsi"/>
        </w:rPr>
        <w:tab/>
        <w:t>Real</w:t>
      </w:r>
      <w:r w:rsidRPr="00B7030B">
        <w:rPr>
          <w:rFonts w:asciiTheme="minorHAnsi" w:hAnsiTheme="minorHAnsi"/>
        </w:rPr>
        <w:tab/>
        <w:t>Latitude</w:t>
      </w:r>
      <w:r w:rsidR="00C43208">
        <w:rPr>
          <w:rFonts w:asciiTheme="minorHAnsi" w:hAnsiTheme="minorHAnsi"/>
        </w:rPr>
        <w:t xml:space="preserve"> N</w:t>
      </w:r>
      <w:r w:rsidRPr="00B7030B">
        <w:rPr>
          <w:rFonts w:asciiTheme="minorHAnsi" w:hAnsiTheme="minorHAnsi"/>
        </w:rPr>
        <w:t xml:space="preserve">, </w:t>
      </w:r>
      <w:r w:rsidRPr="00B7030B">
        <w:rPr>
          <w:rFonts w:asciiTheme="minorHAnsi" w:hAnsiTheme="minorHAnsi"/>
          <w:i/>
          <w:iCs/>
        </w:rPr>
        <w:t>degrees</w:t>
      </w:r>
    </w:p>
    <w:p w14:paraId="0C27F181" w14:textId="28A4B965"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i/>
          <w:iCs/>
        </w:rPr>
      </w:pPr>
      <w:r w:rsidRPr="00B7030B">
        <w:rPr>
          <w:rFonts w:asciiTheme="minorHAnsi" w:hAnsiTheme="minorHAnsi"/>
        </w:rPr>
        <w:t>3</w:t>
      </w:r>
      <w:r w:rsidRPr="00B7030B">
        <w:rPr>
          <w:rFonts w:asciiTheme="minorHAnsi" w:hAnsiTheme="minorHAnsi"/>
        </w:rPr>
        <w:tab/>
        <w:t>LONG</w:t>
      </w:r>
      <w:r w:rsidRPr="00B7030B">
        <w:rPr>
          <w:rFonts w:asciiTheme="minorHAnsi" w:hAnsiTheme="minorHAnsi"/>
        </w:rPr>
        <w:tab/>
        <w:t>Real</w:t>
      </w:r>
      <w:r w:rsidRPr="00B7030B">
        <w:rPr>
          <w:rFonts w:asciiTheme="minorHAnsi" w:hAnsiTheme="minorHAnsi"/>
        </w:rPr>
        <w:tab/>
        <w:t>Longitude</w:t>
      </w:r>
      <w:r w:rsidR="00C43208">
        <w:rPr>
          <w:rFonts w:asciiTheme="minorHAnsi" w:hAnsiTheme="minorHAnsi"/>
        </w:rPr>
        <w:t xml:space="preserve"> W</w:t>
      </w:r>
      <w:r w:rsidRPr="00B7030B">
        <w:rPr>
          <w:rFonts w:asciiTheme="minorHAnsi" w:hAnsiTheme="minorHAnsi"/>
        </w:rPr>
        <w:t>,</w:t>
      </w:r>
      <w:r w:rsidRPr="00B7030B">
        <w:rPr>
          <w:rFonts w:asciiTheme="minorHAnsi" w:hAnsiTheme="minorHAnsi"/>
          <w:i/>
          <w:iCs/>
        </w:rPr>
        <w:t xml:space="preserve"> degrees</w:t>
      </w:r>
    </w:p>
    <w:p w14:paraId="736894E3"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EBOT</w:t>
      </w:r>
      <w:r w:rsidRPr="00B7030B">
        <w:rPr>
          <w:rFonts w:asciiTheme="minorHAnsi" w:hAnsiTheme="minorHAnsi"/>
        </w:rPr>
        <w:tab/>
        <w:t>Real</w:t>
      </w:r>
      <w:r w:rsidRPr="00B7030B">
        <w:rPr>
          <w:rFonts w:asciiTheme="minorHAnsi" w:hAnsiTheme="minorHAnsi"/>
        </w:rPr>
        <w:tab/>
        <w:t xml:space="preserve">Bottom elevation of waterbody, </w:t>
      </w:r>
      <w:r w:rsidRPr="00B7030B">
        <w:rPr>
          <w:rFonts w:asciiTheme="minorHAnsi" w:hAnsiTheme="minorHAnsi"/>
          <w:i/>
          <w:iCs/>
        </w:rPr>
        <w:t>m</w:t>
      </w:r>
    </w:p>
    <w:p w14:paraId="0E24BD0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BS</w:t>
      </w:r>
      <w:r w:rsidRPr="00B7030B">
        <w:rPr>
          <w:rFonts w:asciiTheme="minorHAnsi" w:hAnsiTheme="minorHAnsi"/>
        </w:rPr>
        <w:tab/>
        <w:t>Integer</w:t>
      </w:r>
      <w:r w:rsidRPr="00B7030B">
        <w:rPr>
          <w:rFonts w:asciiTheme="minorHAnsi" w:hAnsiTheme="minorHAnsi"/>
        </w:rPr>
        <w:tab/>
        <w:t>Starting branch of waterbody</w:t>
      </w:r>
    </w:p>
    <w:p w14:paraId="32758DD7"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BE</w:t>
      </w:r>
      <w:r w:rsidRPr="00B7030B">
        <w:rPr>
          <w:rFonts w:asciiTheme="minorHAnsi" w:hAnsiTheme="minorHAnsi"/>
        </w:rPr>
        <w:tab/>
        <w:t>Integer</w:t>
      </w:r>
      <w:r w:rsidRPr="00B7030B">
        <w:rPr>
          <w:rFonts w:asciiTheme="minorHAnsi" w:hAnsiTheme="minorHAnsi"/>
        </w:rPr>
        <w:tab/>
        <w:t>Ending branch of waterbody</w:t>
      </w:r>
    </w:p>
    <w:p w14:paraId="62CF3D15"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JBDN</w:t>
      </w:r>
      <w:r w:rsidRPr="00B7030B">
        <w:rPr>
          <w:rFonts w:asciiTheme="minorHAnsi" w:hAnsiTheme="minorHAnsi"/>
        </w:rPr>
        <w:tab/>
        <w:t>Integer</w:t>
      </w:r>
      <w:r w:rsidRPr="00B7030B">
        <w:rPr>
          <w:rFonts w:asciiTheme="minorHAnsi" w:hAnsiTheme="minorHAnsi"/>
        </w:rPr>
        <w:tab/>
        <w:t>Downstream branch of waterbody</w:t>
      </w:r>
    </w:p>
    <w:p w14:paraId="43672F83" w14:textId="603816FE" w:rsidR="0041037A" w:rsidRPr="00B7030B" w:rsidRDefault="0041037A">
      <w:pPr>
        <w:pStyle w:val="BodyText2"/>
      </w:pPr>
    </w:p>
    <w:p w14:paraId="6896891B" w14:textId="62D6F4AE" w:rsidR="0041037A" w:rsidRPr="0081518F" w:rsidRDefault="00EE7164">
      <w:pPr>
        <w:pStyle w:val="BodyText"/>
        <w:rPr>
          <w:sz w:val="20"/>
        </w:rPr>
      </w:pPr>
      <w:r w:rsidRPr="00380139">
        <w:rPr>
          <w:noProof/>
        </w:rPr>
        <mc:AlternateContent>
          <mc:Choice Requires="wps">
            <w:drawing>
              <wp:anchor distT="91440" distB="91440" distL="114300" distR="114300" simplePos="0" relativeHeight="251746816" behindDoc="1" locked="0" layoutInCell="1" allowOverlap="1" wp14:anchorId="77FDCD89" wp14:editId="103AE8A1">
                <wp:simplePos x="0" y="0"/>
                <wp:positionH relativeFrom="margin">
                  <wp:posOffset>2464435</wp:posOffset>
                </wp:positionH>
                <wp:positionV relativeFrom="paragraph">
                  <wp:posOffset>89535</wp:posOffset>
                </wp:positionV>
                <wp:extent cx="2874645" cy="1550670"/>
                <wp:effectExtent l="0" t="0" r="8255" b="11430"/>
                <wp:wrapTight wrapText="bothSides">
                  <wp:wrapPolygon edited="0">
                    <wp:start x="0" y="0"/>
                    <wp:lineTo x="0" y="21582"/>
                    <wp:lineTo x="21567" y="21582"/>
                    <wp:lineTo x="21567"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550670"/>
                        </a:xfrm>
                        <a:prstGeom prst="rect">
                          <a:avLst/>
                        </a:prstGeom>
                        <a:noFill/>
                        <a:ln w="9525">
                          <a:solidFill>
                            <a:schemeClr val="accent1"/>
                          </a:solidFill>
                          <a:miter lim="800000"/>
                          <a:headEnd/>
                          <a:tailEnd/>
                        </a:ln>
                      </wps:spPr>
                      <wps:txbx>
                        <w:txbxContent>
                          <w:p w14:paraId="4555B822" w14:textId="679EA6DC" w:rsidR="008A5A8D" w:rsidRDefault="008A5A8D" w:rsidP="00DE28CB">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Latitude and Longitude are critical for sunrise/sunset internal computation of short-wave solar radiation</w:t>
                            </w:r>
                            <w:ins w:id="189" w:author="Honnalore Steissberg" w:date="2021-07-27T16:15:00Z">
                              <w:r w:rsidR="00EE7164">
                                <w:rPr>
                                  <w:i/>
                                  <w:iCs/>
                                  <w:color w:val="4F81BD" w:themeColor="accent1"/>
                                  <w:sz w:val="24"/>
                                  <w:szCs w:val="24"/>
                                </w:rPr>
                                <w:t xml:space="preserve"> and</w:t>
                              </w:r>
                            </w:ins>
                            <w:del w:id="190" w:author="Honnalore Steissberg" w:date="2021-07-27T16:15:00Z">
                              <w:r w:rsidDel="00EE7164">
                                <w:rPr>
                                  <w:i/>
                                  <w:iCs/>
                                  <w:color w:val="4F81BD" w:themeColor="accent1"/>
                                  <w:sz w:val="24"/>
                                  <w:szCs w:val="24"/>
                                </w:rPr>
                                <w:delText>,</w:delText>
                              </w:r>
                            </w:del>
                            <w:r>
                              <w:rPr>
                                <w:i/>
                                <w:iCs/>
                                <w:color w:val="4F81BD" w:themeColor="accent1"/>
                                <w:sz w:val="24"/>
                                <w:szCs w:val="24"/>
                              </w:rPr>
                              <w:t xml:space="preserve"> shading, and for plotting </w:t>
                            </w:r>
                            <w:r w:rsidRPr="00EE7164">
                              <w:rPr>
                                <w:i/>
                                <w:iCs/>
                                <w:color w:val="4F81BD" w:themeColor="accent1"/>
                                <w:sz w:val="24"/>
                                <w:szCs w:val="24"/>
                              </w:rPr>
                              <w:t>xy</w:t>
                            </w:r>
                            <w:r>
                              <w:rPr>
                                <w:i/>
                                <w:iCs/>
                                <w:color w:val="4F81BD" w:themeColor="accent1"/>
                                <w:sz w:val="24"/>
                                <w:szCs w:val="24"/>
                              </w:rPr>
                              <w:t xml:space="preserve"> coordinates of segments in the preprocessor. The reference bottom elevation is used to define the vertical datum.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DCD89" id="_x0000_s1034" type="#_x0000_t202" style="position:absolute;left:0;text-align:left;margin-left:194.05pt;margin-top:7.05pt;width:226.35pt;height:122.1pt;z-index:-2515696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" filled="f" strokecolor="#4f81bd [3204]">
                <v:textbox>
                  <w:txbxContent>
                    <w:p w14:paraId="4555B822" w14:textId="679EA6DC" w:rsidR="008A5A8D" w:rsidRDefault="008A5A8D" w:rsidP="00DE28CB">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Latitude and Longitude are critical for sunrise/sunset internal computation of short-wave solar radiation</w:t>
                      </w:r>
                      <w:ins w:id="191" w:author="Honnalore Steissberg" w:date="2021-07-27T16:15:00Z">
                        <w:r w:rsidR="00EE7164">
                          <w:rPr>
                            <w:i/>
                            <w:iCs/>
                            <w:color w:val="4F81BD" w:themeColor="accent1"/>
                            <w:sz w:val="24"/>
                            <w:szCs w:val="24"/>
                          </w:rPr>
                          <w:t xml:space="preserve"> and</w:t>
                        </w:r>
                      </w:ins>
                      <w:del w:id="192" w:author="Honnalore Steissberg" w:date="2021-07-27T16:15:00Z">
                        <w:r w:rsidDel="00EE7164">
                          <w:rPr>
                            <w:i/>
                            <w:iCs/>
                            <w:color w:val="4F81BD" w:themeColor="accent1"/>
                            <w:sz w:val="24"/>
                            <w:szCs w:val="24"/>
                          </w:rPr>
                          <w:delText>,</w:delText>
                        </w:r>
                      </w:del>
                      <w:r>
                        <w:rPr>
                          <w:i/>
                          <w:iCs/>
                          <w:color w:val="4F81BD" w:themeColor="accent1"/>
                          <w:sz w:val="24"/>
                          <w:szCs w:val="24"/>
                        </w:rPr>
                        <w:t xml:space="preserve"> shading, and for plotting </w:t>
                      </w:r>
                      <w:r w:rsidRPr="00EE7164">
                        <w:rPr>
                          <w:i/>
                          <w:iCs/>
                          <w:color w:val="4F81BD" w:themeColor="accent1"/>
                          <w:sz w:val="24"/>
                          <w:szCs w:val="24"/>
                        </w:rPr>
                        <w:t>xy</w:t>
                      </w:r>
                      <w:r>
                        <w:rPr>
                          <w:i/>
                          <w:iCs/>
                          <w:color w:val="4F81BD" w:themeColor="accent1"/>
                          <w:sz w:val="24"/>
                          <w:szCs w:val="24"/>
                        </w:rPr>
                        <w:t xml:space="preserve"> coordinates of segments in the preprocessor. The reference bottom elevation is used to define the vertical datum.</w:t>
                      </w:r>
                    </w:p>
                  </w:txbxContent>
                </v:textbox>
                <w10:wrap type="tight" anchorx="margin"/>
              </v:shape>
            </w:pict>
          </mc:Fallback>
        </mc:AlternateContent>
      </w:r>
      <w:r w:rsidR="0041037A" w:rsidRPr="0081518F">
        <w:rPr>
          <w:sz w:val="20"/>
        </w:rPr>
        <w:t>This card specifies the waterbody latitude and longitude, bottom reference elevation, starting and ending branches of the waterbody, and the downstream most branch of the waterbody that connects to the next waterbody.  The bottom elevation is used to tie computed water surface eleva</w:t>
      </w:r>
      <w:r w:rsidR="0041037A" w:rsidRPr="0081518F">
        <w:rPr>
          <w:sz w:val="20"/>
        </w:rPr>
        <w:softHyphen/>
        <w:t>tions to an external bench</w:t>
      </w:r>
      <w:r w:rsidR="0041037A" w:rsidRPr="0081518F">
        <w:rPr>
          <w:sz w:val="20"/>
        </w:rPr>
        <w:softHyphen/>
        <w:t xml:space="preserve">mark (e.g., </w:t>
      </w:r>
      <w:r w:rsidR="0041037A" w:rsidRPr="0081518F">
        <w:rPr>
          <w:i/>
          <w:iCs/>
          <w:sz w:val="20"/>
        </w:rPr>
        <w:t>m</w:t>
      </w:r>
      <w:r w:rsidR="0041037A" w:rsidRPr="0081518F">
        <w:rPr>
          <w:sz w:val="20"/>
        </w:rPr>
        <w:t xml:space="preserve"> above sea level) and represents the elevation at the bottom of the bottommost active cell.</w:t>
      </w:r>
      <w:r w:rsidR="005C1E24" w:rsidRPr="0081518F">
        <w:rPr>
          <w:sz w:val="20"/>
        </w:rPr>
        <w:t xml:space="preserve"> This elevation is defined at the mid-point of a model cell.</w:t>
      </w:r>
    </w:p>
    <w:p w14:paraId="7216CCD0" w14:textId="2A02D9AF" w:rsidR="00C81C05" w:rsidRPr="0081518F" w:rsidRDefault="00C81C05">
      <w:pPr>
        <w:pStyle w:val="BodyText"/>
        <w:rPr>
          <w:sz w:val="20"/>
        </w:rPr>
      </w:pPr>
      <w:r w:rsidRPr="0081518F">
        <w:rPr>
          <w:sz w:val="20"/>
        </w:rPr>
        <w:t>The model was set up for</w:t>
      </w:r>
      <w:del w:id="193" w:author="Honnalore Steissberg" w:date="2021-07-27T16:44:00Z">
        <w:r w:rsidRPr="0081518F" w:rsidDel="00EE7164">
          <w:rPr>
            <w:sz w:val="20"/>
          </w:rPr>
          <w:delText xml:space="preserve"> </w:delText>
        </w:r>
      </w:del>
      <w:ins w:id="194" w:author="Honnalore Steissberg" w:date="2021-07-27T16:42:00Z">
        <w:r w:rsidR="00EE7164" w:rsidRPr="0081518F">
          <w:rPr>
            <w:sz w:val="20"/>
          </w:rPr>
          <w:t xml:space="preserve"> </w:t>
        </w:r>
      </w:ins>
      <w:r w:rsidRPr="0081518F">
        <w:rPr>
          <w:sz w:val="20"/>
        </w:rPr>
        <w:t xml:space="preserve">LONG W and LAT N coordinates </w:t>
      </w:r>
      <w:del w:id="195" w:author="Honnalore Steissberg" w:date="2021-07-27T16:43:00Z">
        <w:r w:rsidRPr="0081518F" w:rsidDel="00EE7164">
          <w:rPr>
            <w:sz w:val="20"/>
          </w:rPr>
          <w:delText xml:space="preserve">as </w:delText>
        </w:r>
      </w:del>
      <w:r w:rsidRPr="0081518F">
        <w:rPr>
          <w:sz w:val="20"/>
        </w:rPr>
        <w:t>being positive. Hence one would start at Gre</w:t>
      </w:r>
      <w:r w:rsidR="002144EE" w:rsidRPr="0081518F">
        <w:rPr>
          <w:sz w:val="20"/>
        </w:rPr>
        <w:t>e</w:t>
      </w:r>
      <w:r w:rsidRPr="0081518F">
        <w:rPr>
          <w:sz w:val="20"/>
        </w:rPr>
        <w:t>nwich as 0 and go 360 deg</w:t>
      </w:r>
      <w:r w:rsidR="00D90772" w:rsidRPr="0081518F">
        <w:rPr>
          <w:sz w:val="20"/>
        </w:rPr>
        <w:t>rees</w:t>
      </w:r>
      <w:r w:rsidRPr="0081518F">
        <w:rPr>
          <w:sz w:val="20"/>
        </w:rPr>
        <w:t xml:space="preserve"> toward the West</w:t>
      </w:r>
      <w:ins w:id="196" w:author="Honnalore Steissberg" w:date="2021-07-27T16:45:00Z">
        <w:r w:rsidR="00EE7164">
          <w:rPr>
            <w:sz w:val="20"/>
          </w:rPr>
          <w:t>,</w:t>
        </w:r>
      </w:ins>
      <w:r w:rsidRPr="0081518F">
        <w:rPr>
          <w:sz w:val="20"/>
        </w:rPr>
        <w:t xml:space="preserve"> or go negative toward the east</w:t>
      </w:r>
      <w:ins w:id="197" w:author="Honnalore Steissberg" w:date="2021-07-27T16:45:00Z">
        <w:r w:rsidR="00EE7164">
          <w:rPr>
            <w:sz w:val="20"/>
          </w:rPr>
          <w:t xml:space="preserve"> </w:t>
        </w:r>
      </w:ins>
      <w:del w:id="198" w:author="Honnalore Steissberg" w:date="2021-07-27T16:45:00Z">
        <w:r w:rsidRPr="0081518F" w:rsidDel="00EE7164">
          <w:rPr>
            <w:sz w:val="20"/>
          </w:rPr>
          <w:delText xml:space="preserve"> - </w:delText>
        </w:r>
      </w:del>
      <w:ins w:id="199" w:author="Honnalore Steissberg" w:date="2021-07-27T16:45:00Z">
        <w:r w:rsidR="00EE7164">
          <w:rPr>
            <w:sz w:val="20"/>
          </w:rPr>
          <w:t>–</w:t>
        </w:r>
      </w:ins>
      <w:r w:rsidRPr="0081518F">
        <w:rPr>
          <w:sz w:val="20"/>
        </w:rPr>
        <w:t xml:space="preserve">either </w:t>
      </w:r>
      <w:r w:rsidR="00DF2137" w:rsidRPr="0081518F">
        <w:rPr>
          <w:sz w:val="20"/>
        </w:rPr>
        <w:t xml:space="preserve">approach </w:t>
      </w:r>
      <w:r w:rsidRPr="0081518F">
        <w:rPr>
          <w:sz w:val="20"/>
        </w:rPr>
        <w:t xml:space="preserve">is OK. Remember that this specification of </w:t>
      </w:r>
      <w:r w:rsidRPr="0081518F">
        <w:rPr>
          <w:b/>
          <w:sz w:val="20"/>
        </w:rPr>
        <w:t>LONG</w:t>
      </w:r>
      <w:r w:rsidRPr="0081518F">
        <w:rPr>
          <w:sz w:val="20"/>
        </w:rPr>
        <w:t xml:space="preserve"> and </w:t>
      </w:r>
      <w:r w:rsidRPr="0081518F">
        <w:rPr>
          <w:b/>
          <w:sz w:val="20"/>
        </w:rPr>
        <w:t>LAT</w:t>
      </w:r>
      <w:r w:rsidRPr="0081518F">
        <w:rPr>
          <w:sz w:val="20"/>
        </w:rPr>
        <w:t xml:space="preserve"> only affects internal shortwave solar calculation and shading calculations. </w:t>
      </w:r>
      <w:del w:id="200" w:author="Honnalore Steissberg" w:date="2021-07-27T16:46:00Z">
        <w:r w:rsidRPr="0081518F" w:rsidDel="00EE7164">
          <w:rPr>
            <w:sz w:val="20"/>
          </w:rPr>
          <w:delText>Hence</w:delText>
        </w:r>
      </w:del>
      <w:ins w:id="201" w:author="Honnalore Steissberg" w:date="2021-07-27T16:46:00Z">
        <w:r w:rsidR="00EE7164">
          <w:rPr>
            <w:sz w:val="20"/>
          </w:rPr>
          <w:t>Therefore</w:t>
        </w:r>
      </w:ins>
      <w:r w:rsidRPr="0081518F">
        <w:rPr>
          <w:sz w:val="20"/>
        </w:rPr>
        <w:t xml:space="preserve">, if one reads in short wave solar radiation and does not have dynamic shading </w:t>
      </w:r>
      <w:r w:rsidR="00D90772" w:rsidRPr="0081518F">
        <w:rPr>
          <w:sz w:val="20"/>
        </w:rPr>
        <w:t>calculations</w:t>
      </w:r>
      <w:r w:rsidRPr="0081518F">
        <w:rPr>
          <w:sz w:val="20"/>
        </w:rPr>
        <w:t xml:space="preserve">, </w:t>
      </w:r>
      <w:r w:rsidRPr="0081518F">
        <w:rPr>
          <w:b/>
          <w:sz w:val="20"/>
        </w:rPr>
        <w:t>LAT</w:t>
      </w:r>
      <w:r w:rsidRPr="0081518F">
        <w:rPr>
          <w:sz w:val="20"/>
        </w:rPr>
        <w:t xml:space="preserve"> and </w:t>
      </w:r>
      <w:r w:rsidRPr="0081518F">
        <w:rPr>
          <w:b/>
          <w:sz w:val="20"/>
        </w:rPr>
        <w:t>LONG</w:t>
      </w:r>
      <w:r w:rsidRPr="0081518F">
        <w:rPr>
          <w:sz w:val="20"/>
        </w:rPr>
        <w:t xml:space="preserve"> will not be used.</w:t>
      </w:r>
    </w:p>
    <w:p w14:paraId="6FBC3900" w14:textId="7BE3D2AC" w:rsidR="0041037A" w:rsidRPr="0081518F" w:rsidRDefault="0041037A">
      <w:pPr>
        <w:pStyle w:val="BodyText"/>
        <w:rPr>
          <w:sz w:val="20"/>
        </w:rPr>
      </w:pPr>
      <w:r w:rsidRPr="0081518F">
        <w:rPr>
          <w:rFonts w:cs="Arial"/>
          <w:b/>
          <w:sz w:val="20"/>
        </w:rPr>
        <w:t>JBDN</w:t>
      </w:r>
      <w:r w:rsidRPr="0081518F">
        <w:rPr>
          <w:sz w:val="20"/>
        </w:rPr>
        <w:t xml:space="preserve"> specifies the downstream branch from which </w:t>
      </w:r>
      <w:r w:rsidRPr="0081518F">
        <w:rPr>
          <w:rStyle w:val="Variablename"/>
          <w:rFonts w:asciiTheme="minorHAnsi" w:hAnsiTheme="minorHAnsi"/>
        </w:rPr>
        <w:t>[EBOT]</w:t>
      </w:r>
      <w:r w:rsidRPr="0081518F">
        <w:rPr>
          <w:sz w:val="20"/>
        </w:rPr>
        <w:t xml:space="preserve"> is referenced.  In the case of a complicated grid, this is the starting elevation for tying the rest of the elevation of the grid together. </w:t>
      </w:r>
      <w:r w:rsidRPr="0081518F">
        <w:rPr>
          <w:rFonts w:cs="Arial"/>
          <w:b/>
          <w:sz w:val="20"/>
        </w:rPr>
        <w:t>EBOT</w:t>
      </w:r>
      <w:r w:rsidRPr="0081518F">
        <w:rPr>
          <w:sz w:val="20"/>
        </w:rPr>
        <w:t xml:space="preserve"> is the elevation of the bottom of the bottommost active layer in the computational grid</w:t>
      </w:r>
      <w:r w:rsidRPr="0081518F">
        <w:rPr>
          <w:rStyle w:val="Variablename"/>
          <w:rFonts w:asciiTheme="minorHAnsi" w:hAnsiTheme="minorHAnsi"/>
        </w:rPr>
        <w:t xml:space="preserve"> [</w:t>
      </w:r>
      <w:hyperlink w:anchor="grid_dimensions" w:history="1">
        <w:r w:rsidRPr="0081518F">
          <w:rPr>
            <w:rStyle w:val="Variablename"/>
            <w:rFonts w:asciiTheme="minorHAnsi" w:hAnsiTheme="minorHAnsi"/>
          </w:rPr>
          <w:t>KMX</w:t>
        </w:r>
      </w:hyperlink>
      <w:r w:rsidRPr="0081518F">
        <w:rPr>
          <w:rStyle w:val="Variablename"/>
          <w:rFonts w:asciiTheme="minorHAnsi" w:hAnsiTheme="minorHAnsi"/>
        </w:rPr>
        <w:t>]</w:t>
      </w:r>
      <w:r w:rsidRPr="0081518F">
        <w:rPr>
          <w:sz w:val="20"/>
        </w:rPr>
        <w:t xml:space="preserve">.  </w:t>
      </w:r>
      <w:r w:rsidR="00FA1B19" w:rsidRPr="0081518F">
        <w:rPr>
          <w:sz w:val="20"/>
        </w:rPr>
        <w:fldChar w:fldCharType="begin"/>
      </w:r>
      <w:r w:rsidRPr="0081518F">
        <w:rPr>
          <w:sz w:val="20"/>
        </w:rPr>
        <w:instrText xml:space="preserve"> REF _Ref41895981 \h </w:instrText>
      </w:r>
      <w:r w:rsidR="00B7030B" w:rsidRPr="0081518F">
        <w:rPr>
          <w:sz w:val="20"/>
        </w:rPr>
        <w:instrText xml:space="preserve"> \* MERGEFORMAT </w:instrText>
      </w:r>
      <w:r w:rsidR="00FA1B19" w:rsidRPr="0081518F">
        <w:rPr>
          <w:sz w:val="20"/>
        </w:rPr>
      </w:r>
      <w:r w:rsidR="00FA1B19" w:rsidRPr="0081518F">
        <w:rPr>
          <w:sz w:val="20"/>
        </w:rPr>
        <w:fldChar w:fldCharType="separate"/>
      </w:r>
      <w:r w:rsidR="00795A65" w:rsidRPr="00795A65">
        <w:rPr>
          <w:sz w:val="20"/>
        </w:rPr>
        <w:t>Figure 3</w:t>
      </w:r>
      <w:r w:rsidR="00FA1B19" w:rsidRPr="0081518F">
        <w:rPr>
          <w:sz w:val="20"/>
        </w:rPr>
        <w:fldChar w:fldCharType="end"/>
      </w:r>
      <w:r w:rsidRPr="0081518F">
        <w:rPr>
          <w:sz w:val="20"/>
        </w:rPr>
        <w:t xml:space="preserve"> and </w:t>
      </w:r>
      <w:r w:rsidR="00FA1B19" w:rsidRPr="0081518F">
        <w:rPr>
          <w:sz w:val="20"/>
        </w:rPr>
        <w:fldChar w:fldCharType="begin"/>
      </w:r>
      <w:r w:rsidRPr="0081518F">
        <w:rPr>
          <w:sz w:val="20"/>
        </w:rPr>
        <w:instrText xml:space="preserve"> REF _Ref41895983 \h </w:instrText>
      </w:r>
      <w:r w:rsidR="00B7030B" w:rsidRPr="0081518F">
        <w:rPr>
          <w:sz w:val="20"/>
        </w:rPr>
        <w:instrText xml:space="preserve"> \* MERGEFORMAT </w:instrText>
      </w:r>
      <w:r w:rsidR="00FA1B19" w:rsidRPr="0081518F">
        <w:rPr>
          <w:sz w:val="20"/>
        </w:rPr>
      </w:r>
      <w:r w:rsidR="00FA1B19" w:rsidRPr="0081518F">
        <w:rPr>
          <w:sz w:val="20"/>
        </w:rPr>
        <w:fldChar w:fldCharType="separate"/>
      </w:r>
      <w:r w:rsidR="00795A65" w:rsidRPr="00795A65">
        <w:rPr>
          <w:sz w:val="20"/>
        </w:rPr>
        <w:t>Figure 4</w:t>
      </w:r>
      <w:r w:rsidR="00FA1B19" w:rsidRPr="0081518F">
        <w:rPr>
          <w:sz w:val="20"/>
        </w:rPr>
        <w:fldChar w:fldCharType="end"/>
      </w:r>
      <w:r w:rsidRPr="0081518F">
        <w:rPr>
          <w:sz w:val="20"/>
        </w:rPr>
        <w:t xml:space="preserve"> show</w:t>
      </w:r>
      <w:r w:rsidRPr="0081518F">
        <w:rPr>
          <w:rStyle w:val="Variablename"/>
          <w:rFonts w:asciiTheme="minorHAnsi" w:hAnsiTheme="minorHAnsi"/>
        </w:rPr>
        <w:t xml:space="preserve"> [EBOT]</w:t>
      </w:r>
      <w:r w:rsidRPr="0081518F">
        <w:rPr>
          <w:sz w:val="20"/>
        </w:rPr>
        <w:t xml:space="preserve"> for a sloping river and a reservoir, respectively.  For a sloping river,</w:t>
      </w:r>
      <w:r w:rsidRPr="0081518F">
        <w:rPr>
          <w:rStyle w:val="Variablename"/>
          <w:rFonts w:asciiTheme="minorHAnsi" w:hAnsiTheme="minorHAnsi"/>
        </w:rPr>
        <w:t xml:space="preserve"> [EBOT]</w:t>
      </w:r>
      <w:r w:rsidRPr="0081518F">
        <w:rPr>
          <w:sz w:val="20"/>
        </w:rPr>
        <w:t xml:space="preserve"> would generally be located at the most downstream segment in the section.</w:t>
      </w:r>
      <w:r w:rsidR="00B57CBE" w:rsidRPr="0081518F">
        <w:rPr>
          <w:sz w:val="20"/>
        </w:rPr>
        <w:t xml:space="preserve"> </w:t>
      </w:r>
      <w:r w:rsidR="00B57CBE" w:rsidRPr="0081518F">
        <w:rPr>
          <w:b/>
          <w:sz w:val="20"/>
        </w:rPr>
        <w:t>EBOT</w:t>
      </w:r>
      <w:r w:rsidR="00B57CBE" w:rsidRPr="0081518F">
        <w:rPr>
          <w:sz w:val="20"/>
        </w:rPr>
        <w:t xml:space="preserve"> is defined as the elevation of KMX-1 of DS(JBDN).</w:t>
      </w:r>
      <w:r w:rsidR="007E7387" w:rsidRPr="0081518F">
        <w:rPr>
          <w:sz w:val="20"/>
        </w:rPr>
        <w:t xml:space="preserve"> </w:t>
      </w:r>
      <w:r w:rsidR="007E7387" w:rsidRPr="0081518F">
        <w:rPr>
          <w:b/>
          <w:sz w:val="20"/>
        </w:rPr>
        <w:t>EBOT</w:t>
      </w:r>
      <w:r w:rsidR="007E7387" w:rsidRPr="0081518F">
        <w:rPr>
          <w:sz w:val="20"/>
        </w:rPr>
        <w:t xml:space="preserve"> would be defined at the segment center for a sloping domain.</w:t>
      </w:r>
    </w:p>
    <w:p w14:paraId="22E3B581"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14B6DD20" w14:textId="77777777" w:rsidR="0041037A" w:rsidRPr="00487FC9" w:rsidRDefault="0041037A">
      <w:pPr>
        <w:pStyle w:val="Examplebody"/>
      </w:pPr>
      <w:r w:rsidRPr="00487FC9">
        <w:t>LOCATION     LAT    LONG    EBOT      BS      BE    JBDN</w:t>
      </w:r>
    </w:p>
    <w:p w14:paraId="464DBE23" w14:textId="77777777" w:rsidR="0041037A" w:rsidRPr="00487FC9" w:rsidRDefault="0041037A">
      <w:pPr>
        <w:pStyle w:val="Examplebody"/>
      </w:pPr>
      <w:r w:rsidRPr="00487FC9">
        <w:t xml:space="preserve">WB 1       </w:t>
      </w:r>
      <w:proofErr w:type="gramStart"/>
      <w:r w:rsidRPr="00487FC9">
        <w:t>45.44  122.18</w:t>
      </w:r>
      <w:proofErr w:type="gramEnd"/>
      <w:r w:rsidRPr="00487FC9">
        <w:t xml:space="preserve">   36.00       1       2       2</w:t>
      </w:r>
    </w:p>
    <w:p w14:paraId="2F841052" w14:textId="77777777" w:rsidR="0041037A" w:rsidRPr="00487FC9" w:rsidRDefault="0041037A">
      <w:pPr>
        <w:pStyle w:val="Examplebody"/>
      </w:pPr>
      <w:r w:rsidRPr="00487FC9">
        <w:t xml:space="preserve">WB 2       </w:t>
      </w:r>
      <w:proofErr w:type="gramStart"/>
      <w:r w:rsidRPr="00487FC9">
        <w:t>45.44  122.18</w:t>
      </w:r>
      <w:proofErr w:type="gramEnd"/>
      <w:r w:rsidRPr="00487FC9">
        <w:t xml:space="preserve">    0.00       3       3       3</w:t>
      </w:r>
    </w:p>
    <w:p w14:paraId="7872D7D4" w14:textId="77777777" w:rsidR="0041037A" w:rsidRPr="00487FC9" w:rsidRDefault="0041037A">
      <w:pPr>
        <w:pStyle w:val="Examplebody"/>
      </w:pPr>
      <w:r w:rsidRPr="00487FC9">
        <w:t xml:space="preserve">WB 3       </w:t>
      </w:r>
      <w:proofErr w:type="gramStart"/>
      <w:r w:rsidRPr="00487FC9">
        <w:t>45.44  122.18</w:t>
      </w:r>
      <w:proofErr w:type="gramEnd"/>
      <w:r w:rsidRPr="00487FC9">
        <w:t xml:space="preserve">   -8.00       4       4       4</w:t>
      </w:r>
    </w:p>
    <w:p w14:paraId="68CEC923" w14:textId="77777777" w:rsidR="0041037A" w:rsidRPr="00487FC9" w:rsidRDefault="0041037A">
      <w:pPr>
        <w:pStyle w:val="BodyText2"/>
        <w:rPr>
          <w:rFonts w:ascii="Courier New" w:hAnsi="Courier New" w:cs="Courier New"/>
        </w:rPr>
        <w:sectPr w:rsidR="0041037A" w:rsidRPr="00487FC9" w:rsidSect="005D4E9F">
          <w:headerReference w:type="even" r:id="rId37"/>
          <w:headerReference w:type="default" r:id="rId38"/>
          <w:endnotePr>
            <w:numFmt w:val="decimal"/>
          </w:endnotePr>
          <w:pgSz w:w="12240" w:h="15840" w:code="1"/>
          <w:pgMar w:top="1728" w:right="1440" w:bottom="1728" w:left="2160" w:header="1008" w:footer="1008" w:gutter="0"/>
          <w:paperSrc w:first="100" w:other="100"/>
          <w:cols w:space="720"/>
          <w:noEndnote/>
        </w:sectPr>
      </w:pPr>
    </w:p>
    <w:p w14:paraId="60073DEC" w14:textId="77777777" w:rsidR="0041037A" w:rsidRPr="00B7030B" w:rsidRDefault="0041037A"/>
    <w:p w14:paraId="10DF6A64" w14:textId="77777777" w:rsidR="0041037A" w:rsidRPr="00B7030B" w:rsidRDefault="0041037A"/>
    <w:p w14:paraId="66014821" w14:textId="77777777" w:rsidR="0041037A" w:rsidRPr="00B7030B" w:rsidRDefault="00AE1A19">
      <w:pPr>
        <w:keepNext/>
      </w:pPr>
      <w:r w:rsidRPr="00B7030B">
        <w:rPr>
          <w:noProof/>
          <w:snapToGrid/>
        </w:rPr>
        <w:drawing>
          <wp:inline distT="0" distB="0" distL="0" distR="0" wp14:anchorId="769C69B8" wp14:editId="518AE724">
            <wp:extent cx="5492750" cy="2493010"/>
            <wp:effectExtent l="12700" t="12700" r="19050" b="889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9" cstate="print"/>
                    <a:srcRect/>
                    <a:stretch>
                      <a:fillRect/>
                    </a:stretch>
                  </pic:blipFill>
                  <pic:spPr bwMode="auto">
                    <a:xfrm>
                      <a:off x="0" y="0"/>
                      <a:ext cx="5492750" cy="2493010"/>
                    </a:xfrm>
                    <a:prstGeom prst="rect">
                      <a:avLst/>
                    </a:prstGeom>
                    <a:noFill/>
                    <a:ln w="3175">
                      <a:solidFill>
                        <a:schemeClr val="tx1"/>
                      </a:solidFill>
                      <a:miter lim="800000"/>
                      <a:headEnd/>
                      <a:tailEnd/>
                    </a:ln>
                  </pic:spPr>
                </pic:pic>
              </a:graphicData>
            </a:graphic>
          </wp:inline>
        </w:drawing>
      </w:r>
    </w:p>
    <w:p w14:paraId="5A3916F8" w14:textId="6BD8C723" w:rsidR="0041037A" w:rsidRPr="00EE7164" w:rsidRDefault="0041037A" w:rsidP="00EE7164">
      <w:pPr>
        <w:pStyle w:val="Caption"/>
        <w:rPr>
          <w:rPrChange w:id="202" w:author="Honnalore Steissberg" w:date="2021-07-27T16:47:00Z">
            <w:rPr>
              <w:noProof/>
            </w:rPr>
          </w:rPrChange>
        </w:rPr>
      </w:pPr>
      <w:bookmarkStart w:id="203" w:name="_Ref41895981"/>
      <w:bookmarkStart w:id="204" w:name="_Toc37942900"/>
      <w:r w:rsidRPr="00EE7164">
        <w:t xml:space="preserve">Figure </w:t>
      </w:r>
      <w:r w:rsidR="00F812F1">
        <w:fldChar w:fldCharType="begin"/>
      </w:r>
      <w:r w:rsidR="00F812F1">
        <w:instrText xml:space="preserve"> SEQ Figure  \* ARABIC </w:instrText>
      </w:r>
      <w:r w:rsidR="00F812F1">
        <w:fldChar w:fldCharType="separate"/>
      </w:r>
      <w:r w:rsidR="00795A65" w:rsidRPr="00EE7164">
        <w:rPr>
          <w:rPrChange w:id="205" w:author="Honnalore Steissberg" w:date="2021-07-27T16:47:00Z">
            <w:rPr>
              <w:noProof/>
            </w:rPr>
          </w:rPrChange>
        </w:rPr>
        <w:t>3</w:t>
      </w:r>
      <w:r w:rsidR="00F812F1">
        <w:fldChar w:fldCharType="end"/>
      </w:r>
      <w:bookmarkEnd w:id="203"/>
      <w:r w:rsidRPr="00EE7164">
        <w:t>. Layer numbers and segments for a sloping waterb</w:t>
      </w:r>
      <w:r w:rsidR="00B57CBE" w:rsidRPr="00EE7164">
        <w:t>o</w:t>
      </w:r>
      <w:r w:rsidRPr="00EE7164">
        <w:t>d</w:t>
      </w:r>
      <w:r w:rsidR="00B57CBE" w:rsidRPr="00EE7164">
        <w:t>y</w:t>
      </w:r>
      <w:ins w:id="206" w:author="Honnalore Steissberg" w:date="2021-08-03T13:48:00Z">
        <w:r w:rsidR="00C71909">
          <w:t>,</w:t>
        </w:r>
      </w:ins>
      <w:r w:rsidRPr="00EE7164">
        <w:t xml:space="preserve"> where segment 9 is the last active segment of the waterbody.  EBOT is 268.82 m, which is the lowest elevation in the waterbody</w:t>
      </w:r>
      <w:r w:rsidR="00B57CBE" w:rsidRPr="00EE7164">
        <w:t xml:space="preserve"> and </w:t>
      </w:r>
      <w:del w:id="207" w:author="Honnalore Steissberg" w:date="2021-07-27T16:50:00Z">
        <w:r w:rsidR="00B57CBE" w:rsidRPr="00EE7164" w:rsidDel="00EE7164">
          <w:delText xml:space="preserve">is </w:delText>
        </w:r>
      </w:del>
      <w:r w:rsidR="00B57CBE" w:rsidRPr="00EE7164">
        <w:t xml:space="preserve">the bottom elevation of layer </w:t>
      </w:r>
      <w:r w:rsidR="0026797E" w:rsidRPr="00EE7164">
        <w:t xml:space="preserve">13 or </w:t>
      </w:r>
      <w:r w:rsidR="00B57CBE" w:rsidRPr="00EE7164">
        <w:t>KMX-1 (</w:t>
      </w:r>
      <w:r w:rsidR="0026797E" w:rsidRPr="00EE7164">
        <w:t xml:space="preserve">where </w:t>
      </w:r>
      <w:r w:rsidR="00B57CBE" w:rsidRPr="00EE7164">
        <w:t>KMX=14)</w:t>
      </w:r>
      <w:r w:rsidRPr="00EE7164">
        <w:t>.</w:t>
      </w:r>
      <w:bookmarkEnd w:id="204"/>
    </w:p>
    <w:p w14:paraId="5B330108" w14:textId="77777777" w:rsidR="0041037A" w:rsidRPr="00B7030B" w:rsidRDefault="0041037A"/>
    <w:p w14:paraId="4EBB810C" w14:textId="77777777" w:rsidR="0041037A" w:rsidRPr="00B7030B" w:rsidRDefault="00AE1A19">
      <w:pPr>
        <w:keepNext/>
      </w:pPr>
      <w:r w:rsidRPr="00B7030B">
        <w:rPr>
          <w:noProof/>
          <w:snapToGrid/>
        </w:rPr>
        <w:drawing>
          <wp:inline distT="0" distB="0" distL="0" distR="0" wp14:anchorId="709B0E8C" wp14:editId="50299A40">
            <wp:extent cx="5568293" cy="1679139"/>
            <wp:effectExtent l="12700" t="12700" r="7620" b="1016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0" cstate="print"/>
                    <a:srcRect/>
                    <a:stretch>
                      <a:fillRect/>
                    </a:stretch>
                  </pic:blipFill>
                  <pic:spPr bwMode="auto">
                    <a:xfrm>
                      <a:off x="0" y="0"/>
                      <a:ext cx="5568293" cy="1679139"/>
                    </a:xfrm>
                    <a:prstGeom prst="rect">
                      <a:avLst/>
                    </a:prstGeom>
                    <a:noFill/>
                    <a:ln w="3175">
                      <a:solidFill>
                        <a:schemeClr val="tx1"/>
                      </a:solidFill>
                      <a:miter lim="800000"/>
                      <a:headEnd/>
                      <a:tailEnd/>
                    </a:ln>
                  </pic:spPr>
                </pic:pic>
              </a:graphicData>
            </a:graphic>
          </wp:inline>
        </w:drawing>
      </w:r>
    </w:p>
    <w:p w14:paraId="0A528DD8" w14:textId="563AF8AB" w:rsidR="0041037A" w:rsidRPr="00B7030B" w:rsidRDefault="0041037A" w:rsidP="00EE7164">
      <w:pPr>
        <w:pStyle w:val="Caption"/>
        <w:sectPr w:rsidR="0041037A" w:rsidRPr="00B7030B" w:rsidSect="009D36F5">
          <w:headerReference w:type="even" r:id="rId41"/>
          <w:headerReference w:type="default" r:id="rId42"/>
          <w:endnotePr>
            <w:numFmt w:val="decimal"/>
          </w:endnotePr>
          <w:pgSz w:w="12240" w:h="15840" w:code="1"/>
          <w:pgMar w:top="1728" w:right="1440" w:bottom="1728" w:left="2160" w:header="1008" w:footer="1008" w:gutter="0"/>
          <w:paperSrc w:first="100" w:other="100"/>
          <w:cols w:space="720"/>
          <w:noEndnote/>
        </w:sectPr>
      </w:pPr>
      <w:bookmarkStart w:id="208" w:name="_Ref41895983"/>
      <w:bookmarkStart w:id="209" w:name="_Toc37942901"/>
      <w:r w:rsidRPr="00B7030B">
        <w:t xml:space="preserve">Figure </w:t>
      </w:r>
      <w:r w:rsidR="00F812F1">
        <w:fldChar w:fldCharType="begin"/>
      </w:r>
      <w:r w:rsidR="00F812F1">
        <w:instrText xml:space="preserve"> SEQ Figure \* ARABIC </w:instrText>
      </w:r>
      <w:r w:rsidR="00F812F1">
        <w:fldChar w:fldCharType="separate"/>
      </w:r>
      <w:r w:rsidR="00795A65">
        <w:rPr>
          <w:noProof/>
        </w:rPr>
        <w:t>4</w:t>
      </w:r>
      <w:r w:rsidR="00F812F1">
        <w:rPr>
          <w:noProof/>
        </w:rPr>
        <w:fldChar w:fldCharType="end"/>
      </w:r>
      <w:bookmarkEnd w:id="208"/>
      <w:r w:rsidRPr="00B7030B">
        <w:t>. Layer numbers and segments for a branch with a zero slope</w:t>
      </w:r>
      <w:ins w:id="210" w:author="Honnalore Steissberg" w:date="2021-08-03T13:48:00Z">
        <w:r w:rsidR="00C71909">
          <w:t>,</w:t>
        </w:r>
      </w:ins>
      <w:r w:rsidRPr="00B7030B">
        <w:t xml:space="preserve"> where segment 37 is the last active segment of the branch.  EBOT for this waterbody is 261.21 m</w:t>
      </w:r>
      <w:ins w:id="211" w:author="Honnalore Steissberg" w:date="2021-08-03T14:01:00Z">
        <w:r w:rsidR="00C71909">
          <w:t>,</w:t>
        </w:r>
      </w:ins>
      <w:r w:rsidR="00B57CBE" w:rsidRPr="00B7030B">
        <w:t xml:space="preserve"> and is the bottom elevation of layer </w:t>
      </w:r>
      <w:r w:rsidR="0026797E" w:rsidRPr="00B7030B">
        <w:t xml:space="preserve">13 or </w:t>
      </w:r>
      <w:r w:rsidR="00B57CBE" w:rsidRPr="00B7030B">
        <w:t>KMX-1 (</w:t>
      </w:r>
      <w:r w:rsidR="0026797E" w:rsidRPr="00B7030B">
        <w:t xml:space="preserve">where </w:t>
      </w:r>
      <w:r w:rsidR="00B57CBE" w:rsidRPr="00B7030B">
        <w:t>KMX=14)</w:t>
      </w:r>
      <w:r w:rsidRPr="00B7030B">
        <w:t>.</w:t>
      </w:r>
      <w:bookmarkEnd w:id="209"/>
    </w:p>
    <w:p w14:paraId="1C183AD6" w14:textId="77777777" w:rsidR="0041037A" w:rsidRPr="00B7030B" w:rsidRDefault="0041037A" w:rsidP="005611FB">
      <w:pPr>
        <w:pStyle w:val="Heading4"/>
      </w:pPr>
      <w:bookmarkStart w:id="212" w:name="initial_conditions"/>
      <w:bookmarkStart w:id="213" w:name="_Toc41047651"/>
      <w:bookmarkEnd w:id="212"/>
      <w:r w:rsidRPr="00B7030B">
        <w:lastRenderedPageBreak/>
        <w:t>Initial Conditions (INIT CND)</w:t>
      </w:r>
      <w:bookmarkEnd w:id="213"/>
    </w:p>
    <w:p w14:paraId="6895F36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14" w:name="_Toc8027289"/>
      <w:r w:rsidR="0041037A" w:rsidRPr="00B7030B">
        <w:rPr>
          <w:rStyle w:val="Cardtitle1"/>
          <w:rFonts w:asciiTheme="minorHAnsi" w:hAnsiTheme="minorHAnsi"/>
          <w:b/>
          <w:bCs/>
        </w:rPr>
        <w:instrText>Initial Conditions (INIT CND)</w:instrText>
      </w:r>
      <w:bookmarkEnd w:id="21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5BA7206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w:t>
      </w:r>
      <w:r w:rsidRPr="00B7030B">
        <w:rPr>
          <w:rFonts w:asciiTheme="minorHAnsi" w:hAnsiTheme="minorHAnsi"/>
        </w:rPr>
        <w:softHyphen/>
        <w:t>nored by code)</w:t>
      </w:r>
    </w:p>
    <w:p w14:paraId="359266BC"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1858" w:hanging="1858"/>
        <w:jc w:val="both"/>
        <w:rPr>
          <w:rFonts w:asciiTheme="minorHAnsi" w:hAnsiTheme="minorHAnsi"/>
        </w:rPr>
      </w:pPr>
      <w:r w:rsidRPr="00B7030B">
        <w:rPr>
          <w:rFonts w:asciiTheme="minorHAnsi" w:hAnsiTheme="minorHAnsi"/>
        </w:rPr>
        <w:t>2</w:t>
      </w:r>
      <w:r w:rsidRPr="00B7030B">
        <w:rPr>
          <w:rFonts w:asciiTheme="minorHAnsi" w:hAnsiTheme="minorHAnsi"/>
        </w:rPr>
        <w:tab/>
        <w:t>T2I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Initial tempera</w:t>
      </w:r>
      <w:r w:rsidRPr="00B7030B">
        <w:rPr>
          <w:rFonts w:asciiTheme="minorHAnsi" w:hAnsiTheme="minorHAnsi"/>
        </w:rPr>
        <w:softHyphen/>
        <w:t xml:space="preserve">ture, </w:t>
      </w:r>
      <w:proofErr w:type="spellStart"/>
      <w:r w:rsidR="002144EE" w:rsidRPr="002144EE">
        <w:rPr>
          <w:rFonts w:asciiTheme="minorHAnsi" w:hAnsiTheme="minorHAnsi"/>
          <w:vertAlign w:val="superscript"/>
        </w:rPr>
        <w:t>o</w:t>
      </w:r>
      <w:r w:rsidRPr="00B7030B">
        <w:rPr>
          <w:rFonts w:asciiTheme="minorHAnsi" w:hAnsiTheme="minorHAnsi"/>
          <w:i/>
          <w:iCs/>
        </w:rPr>
        <w:t>C</w:t>
      </w:r>
      <w:proofErr w:type="spellEnd"/>
    </w:p>
    <w:p w14:paraId="4C7BFBEF"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1858" w:hanging="1858"/>
        <w:jc w:val="both"/>
        <w:rPr>
          <w:rFonts w:asciiTheme="minorHAnsi" w:hAnsiTheme="minorHAnsi"/>
        </w:rPr>
      </w:pPr>
      <w:r w:rsidRPr="00B7030B">
        <w:rPr>
          <w:rFonts w:asciiTheme="minorHAnsi" w:hAnsiTheme="minorHAnsi"/>
        </w:rPr>
        <w:t>3</w:t>
      </w:r>
      <w:r w:rsidRPr="00B7030B">
        <w:rPr>
          <w:rFonts w:asciiTheme="minorHAnsi" w:hAnsiTheme="minorHAnsi"/>
        </w:rPr>
        <w:tab/>
        <w:t>ICETHI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Initial ice thickness, </w:t>
      </w:r>
      <w:r w:rsidRPr="00B7030B">
        <w:rPr>
          <w:rFonts w:asciiTheme="minorHAnsi" w:hAnsiTheme="minorHAnsi"/>
          <w:i/>
          <w:iCs/>
        </w:rPr>
        <w:t>m</w:t>
      </w:r>
    </w:p>
    <w:p w14:paraId="4B7CDE29"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3021" w:hanging="3021"/>
        <w:jc w:val="both"/>
        <w:rPr>
          <w:rFonts w:asciiTheme="minorHAnsi" w:hAnsiTheme="minorHAnsi"/>
        </w:rPr>
      </w:pPr>
      <w:r w:rsidRPr="00B7030B">
        <w:rPr>
          <w:rFonts w:asciiTheme="minorHAnsi" w:hAnsiTheme="minorHAnsi"/>
        </w:rPr>
        <w:t>4</w:t>
      </w:r>
      <w:r w:rsidRPr="00B7030B">
        <w:rPr>
          <w:rFonts w:asciiTheme="minorHAnsi" w:hAnsiTheme="minorHAnsi"/>
        </w:rPr>
        <w:tab/>
        <w:t>WTYPEC</w:t>
      </w:r>
      <w:r w:rsidRPr="00B7030B">
        <w:rPr>
          <w:rFonts w:asciiTheme="minorHAnsi" w:hAnsiTheme="minorHAnsi"/>
        </w:rPr>
        <w:tab/>
        <w:t>Character</w:t>
      </w:r>
      <w:r w:rsidRPr="00B7030B">
        <w:rPr>
          <w:rFonts w:asciiTheme="minorHAnsi" w:hAnsiTheme="minorHAnsi"/>
        </w:rPr>
        <w:tab/>
        <w:t>FRESH</w:t>
      </w:r>
      <w:r w:rsidRPr="00B7030B">
        <w:rPr>
          <w:rFonts w:asciiTheme="minorHAnsi" w:hAnsiTheme="minorHAnsi"/>
        </w:rPr>
        <w:tab/>
        <w:t>Waterbody type</w:t>
      </w:r>
      <w:r w:rsidR="002144EE">
        <w:rPr>
          <w:rFonts w:asciiTheme="minorHAnsi" w:hAnsiTheme="minorHAnsi"/>
        </w:rPr>
        <w:t>, FRESH or SALT</w:t>
      </w:r>
    </w:p>
    <w:p w14:paraId="106398AC" w14:textId="140077AE" w:rsidR="0034560C" w:rsidRPr="00B7030B" w:rsidRDefault="001B29CF" w:rsidP="0034560C">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highlight w:val="yellow"/>
        </w:rPr>
      </w:pPr>
      <w:r w:rsidRPr="00B7030B">
        <w:rPr>
          <w:rFonts w:asciiTheme="minorHAnsi" w:hAnsiTheme="minorHAnsi"/>
          <w:highlight w:val="yellow"/>
        </w:rPr>
        <w:t>5</w:t>
      </w:r>
      <w:r w:rsidRPr="00B7030B">
        <w:rPr>
          <w:rFonts w:asciiTheme="minorHAnsi" w:hAnsiTheme="minorHAnsi"/>
          <w:highlight w:val="yellow"/>
        </w:rPr>
        <w:tab/>
        <w:t>GRIDC</w:t>
      </w:r>
      <w:r w:rsidRPr="00B7030B">
        <w:rPr>
          <w:rFonts w:asciiTheme="minorHAnsi" w:hAnsiTheme="minorHAnsi"/>
          <w:highlight w:val="yellow"/>
        </w:rPr>
        <w:tab/>
        <w:t xml:space="preserve">Character </w:t>
      </w:r>
      <w:r w:rsidRPr="00B7030B">
        <w:rPr>
          <w:rFonts w:asciiTheme="minorHAnsi" w:hAnsiTheme="minorHAnsi"/>
          <w:highlight w:val="yellow"/>
        </w:rPr>
        <w:tab/>
        <w:t>RECT</w:t>
      </w:r>
      <w:r w:rsidRPr="00B7030B">
        <w:rPr>
          <w:rFonts w:asciiTheme="minorHAnsi" w:hAnsiTheme="minorHAnsi"/>
          <w:highlight w:val="yellow"/>
        </w:rPr>
        <w:tab/>
      </w:r>
      <w:del w:id="215" w:author="Honnalore Steissberg" w:date="2021-07-27T16:52:00Z">
        <w:r w:rsidRPr="00B7030B" w:rsidDel="00EE7164">
          <w:rPr>
            <w:rFonts w:asciiTheme="minorHAnsi" w:hAnsiTheme="minorHAnsi"/>
            <w:highlight w:val="yellow"/>
          </w:rPr>
          <w:delText xml:space="preserve">Either </w:delText>
        </w:r>
      </w:del>
      <w:r w:rsidRPr="00B7030B">
        <w:rPr>
          <w:rFonts w:asciiTheme="minorHAnsi" w:hAnsiTheme="minorHAnsi"/>
          <w:highlight w:val="yellow"/>
        </w:rPr>
        <w:t>‘RECT’ or ‘TRAP’</w:t>
      </w:r>
      <w:ins w:id="216" w:author="Honnalore Steissberg" w:date="2021-07-27T16:52:00Z">
        <w:r w:rsidR="00EE7164">
          <w:rPr>
            <w:rFonts w:asciiTheme="minorHAnsi" w:hAnsiTheme="minorHAnsi"/>
            <w:highlight w:val="yellow"/>
          </w:rPr>
          <w:t>,</w:t>
        </w:r>
      </w:ins>
      <w:r w:rsidRPr="00B7030B">
        <w:rPr>
          <w:rFonts w:asciiTheme="minorHAnsi" w:hAnsiTheme="minorHAnsi"/>
          <w:highlight w:val="yellow"/>
        </w:rPr>
        <w:t xml:space="preserve"> specifying </w:t>
      </w:r>
      <w:del w:id="217" w:author="Honnalore Steissberg" w:date="2021-07-27T16:52:00Z">
        <w:r w:rsidRPr="00B7030B" w:rsidDel="00EE7164">
          <w:rPr>
            <w:rFonts w:asciiTheme="minorHAnsi" w:hAnsiTheme="minorHAnsi"/>
            <w:highlight w:val="yellow"/>
          </w:rPr>
          <w:delText>the</w:delText>
        </w:r>
      </w:del>
    </w:p>
    <w:p w14:paraId="57E4C6CA" w14:textId="70FC09ED" w:rsidR="0034560C" w:rsidRPr="00B7030B" w:rsidRDefault="0034560C" w:rsidP="0034560C">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highlight w:val="yellow"/>
        </w:rPr>
      </w:pPr>
      <w:r w:rsidRPr="00B7030B">
        <w:rPr>
          <w:rFonts w:asciiTheme="minorHAnsi" w:hAnsiTheme="minorHAnsi"/>
          <w:highlight w:val="yellow"/>
        </w:rPr>
        <w:tab/>
      </w:r>
      <w:r w:rsidRPr="00B7030B">
        <w:rPr>
          <w:rFonts w:asciiTheme="minorHAnsi" w:hAnsiTheme="minorHAnsi"/>
          <w:highlight w:val="yellow"/>
        </w:rPr>
        <w:tab/>
      </w:r>
      <w:r w:rsidRPr="00B7030B">
        <w:rPr>
          <w:rFonts w:asciiTheme="minorHAnsi" w:hAnsiTheme="minorHAnsi"/>
          <w:highlight w:val="yellow"/>
        </w:rPr>
        <w:tab/>
      </w:r>
      <w:r w:rsidRPr="00B7030B">
        <w:rPr>
          <w:rFonts w:asciiTheme="minorHAnsi" w:hAnsiTheme="minorHAnsi"/>
          <w:highlight w:val="yellow"/>
        </w:rPr>
        <w:tab/>
      </w:r>
      <w:r w:rsidR="001B29CF" w:rsidRPr="00B7030B">
        <w:rPr>
          <w:rFonts w:asciiTheme="minorHAnsi" w:hAnsiTheme="minorHAnsi"/>
          <w:highlight w:val="yellow"/>
        </w:rPr>
        <w:t>interpretation</w:t>
      </w:r>
      <w:r w:rsidRPr="00B7030B">
        <w:rPr>
          <w:rFonts w:asciiTheme="minorHAnsi" w:hAnsiTheme="minorHAnsi"/>
          <w:highlight w:val="yellow"/>
        </w:rPr>
        <w:t xml:space="preserve"> of </w:t>
      </w:r>
      <w:del w:id="218" w:author="Honnalore Steissberg" w:date="2021-07-27T16:52:00Z">
        <w:r w:rsidRPr="00B7030B" w:rsidDel="00EE7164">
          <w:rPr>
            <w:rFonts w:asciiTheme="minorHAnsi" w:hAnsiTheme="minorHAnsi"/>
            <w:highlight w:val="yellow"/>
          </w:rPr>
          <w:delText xml:space="preserve">the </w:delText>
        </w:r>
      </w:del>
      <w:r w:rsidRPr="00B7030B">
        <w:rPr>
          <w:rFonts w:asciiTheme="minorHAnsi" w:hAnsiTheme="minorHAnsi"/>
          <w:highlight w:val="yellow"/>
        </w:rPr>
        <w:t xml:space="preserve">bathymetry as either </w:t>
      </w:r>
    </w:p>
    <w:p w14:paraId="7EAB1815" w14:textId="00CC62CE" w:rsidR="001B29CF" w:rsidRPr="00B7030B" w:rsidRDefault="0034560C" w:rsidP="0034560C">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highlight w:val="yellow"/>
        </w:rPr>
        <w:tab/>
      </w:r>
      <w:r w:rsidRPr="00B7030B">
        <w:rPr>
          <w:rFonts w:asciiTheme="minorHAnsi" w:hAnsiTheme="minorHAnsi"/>
          <w:highlight w:val="yellow"/>
        </w:rPr>
        <w:tab/>
      </w:r>
      <w:r w:rsidRPr="00B7030B">
        <w:rPr>
          <w:rFonts w:asciiTheme="minorHAnsi" w:hAnsiTheme="minorHAnsi"/>
          <w:highlight w:val="yellow"/>
        </w:rPr>
        <w:tab/>
      </w:r>
      <w:r w:rsidRPr="00B7030B">
        <w:rPr>
          <w:rFonts w:asciiTheme="minorHAnsi" w:hAnsiTheme="minorHAnsi"/>
          <w:highlight w:val="yellow"/>
        </w:rPr>
        <w:tab/>
        <w:t xml:space="preserve">rectangular </w:t>
      </w:r>
      <w:del w:id="219" w:author="Honnalore Steissberg" w:date="2021-07-27T16:53:00Z">
        <w:r w:rsidRPr="00B7030B" w:rsidDel="00EE7164">
          <w:rPr>
            <w:rFonts w:asciiTheme="minorHAnsi" w:hAnsiTheme="minorHAnsi"/>
            <w:highlight w:val="yellow"/>
          </w:rPr>
          <w:delText>cells</w:delText>
        </w:r>
      </w:del>
      <w:del w:id="220" w:author="Honnalore Steissberg" w:date="2021-07-27T16:52:00Z">
        <w:r w:rsidRPr="00B7030B" w:rsidDel="00EE7164">
          <w:rPr>
            <w:rFonts w:asciiTheme="minorHAnsi" w:hAnsiTheme="minorHAnsi"/>
            <w:highlight w:val="yellow"/>
          </w:rPr>
          <w:delText xml:space="preserve"> </w:delText>
        </w:r>
      </w:del>
      <w:r w:rsidRPr="00B7030B">
        <w:rPr>
          <w:rFonts w:asciiTheme="minorHAnsi" w:hAnsiTheme="minorHAnsi"/>
          <w:highlight w:val="yellow"/>
        </w:rPr>
        <w:t>or trapezoidal cells</w:t>
      </w:r>
      <w:ins w:id="221" w:author="Honnalore Steissberg" w:date="2021-07-27T16:52:00Z">
        <w:r w:rsidR="00EE7164">
          <w:rPr>
            <w:rFonts w:asciiTheme="minorHAnsi" w:hAnsiTheme="minorHAnsi"/>
          </w:rPr>
          <w:t>.</w:t>
        </w:r>
      </w:ins>
    </w:p>
    <w:p w14:paraId="04C7E2A1" w14:textId="77777777" w:rsidR="0041037A" w:rsidRPr="00B7030B" w:rsidRDefault="0041037A">
      <w:pPr>
        <w:pStyle w:val="BodyText2"/>
      </w:pPr>
    </w:p>
    <w:p w14:paraId="034DFDDA" w14:textId="77777777" w:rsidR="0041037A" w:rsidRPr="0081518F" w:rsidRDefault="0041037A">
      <w:pPr>
        <w:pStyle w:val="BodyText"/>
        <w:rPr>
          <w:sz w:val="20"/>
          <w:szCs w:val="18"/>
        </w:rPr>
      </w:pPr>
      <w:r w:rsidRPr="0081518F">
        <w:rPr>
          <w:sz w:val="20"/>
          <w:szCs w:val="18"/>
        </w:rPr>
        <w:t>This card specifies the initial tempera</w:t>
      </w:r>
      <w:r w:rsidRPr="0081518F">
        <w:rPr>
          <w:sz w:val="20"/>
          <w:szCs w:val="18"/>
        </w:rPr>
        <w:softHyphen/>
        <w:t>ture and ice thickness, and waterbody type.  Initial tempera</w:t>
      </w:r>
      <w:r w:rsidRPr="0081518F">
        <w:rPr>
          <w:sz w:val="20"/>
          <w:szCs w:val="18"/>
        </w:rPr>
        <w:softHyphen/>
        <w:t>ture can be specified as either a single value, a single vertical profile used to initialize every seg</w:t>
      </w:r>
      <w:r w:rsidRPr="0081518F">
        <w:rPr>
          <w:sz w:val="20"/>
          <w:szCs w:val="18"/>
        </w:rPr>
        <w:softHyphen/>
        <w:t>ment, or a vertical profile for each segment.</w:t>
      </w:r>
    </w:p>
    <w:tbl>
      <w:tblPr>
        <w:tblW w:w="0" w:type="auto"/>
        <w:tblInd w:w="8" w:type="dxa"/>
        <w:tblLayout w:type="fixed"/>
        <w:tblCellMar>
          <w:left w:w="0" w:type="dxa"/>
          <w:right w:w="0" w:type="dxa"/>
        </w:tblCellMar>
        <w:tblLook w:val="0000" w:firstRow="0" w:lastRow="0" w:firstColumn="0" w:lastColumn="0" w:noHBand="0" w:noVBand="0"/>
      </w:tblPr>
      <w:tblGrid>
        <w:gridCol w:w="700"/>
        <w:gridCol w:w="3854"/>
        <w:gridCol w:w="1026"/>
      </w:tblGrid>
      <w:tr w:rsidR="0041037A" w:rsidRPr="00B7030B" w14:paraId="10B6C8E1" w14:textId="77777777" w:rsidTr="00BE2112">
        <w:tc>
          <w:tcPr>
            <w:tcW w:w="700" w:type="dxa"/>
            <w:tcBorders>
              <w:top w:val="single" w:sz="6" w:space="0" w:color="FFFFFF"/>
              <w:left w:val="single" w:sz="6" w:space="0" w:color="FFFFFF"/>
              <w:bottom w:val="single" w:sz="6" w:space="0" w:color="FFFFFF"/>
              <w:right w:val="single" w:sz="6" w:space="0" w:color="FFFFFF"/>
            </w:tcBorders>
          </w:tcPr>
          <w:p w14:paraId="621052FC" w14:textId="77777777" w:rsidR="0041037A" w:rsidRPr="0081518F" w:rsidRDefault="0041037A">
            <w:pPr>
              <w:rPr>
                <w:b/>
                <w:bCs/>
                <w:sz w:val="20"/>
                <w:szCs w:val="18"/>
              </w:rPr>
            </w:pPr>
          </w:p>
        </w:tc>
        <w:tc>
          <w:tcPr>
            <w:tcW w:w="3854" w:type="dxa"/>
            <w:tcBorders>
              <w:top w:val="single" w:sz="6" w:space="0" w:color="FFFFFF"/>
              <w:left w:val="single" w:sz="6" w:space="0" w:color="FFFFFF"/>
              <w:bottom w:val="single" w:sz="6" w:space="0" w:color="FFFFFF"/>
              <w:right w:val="single" w:sz="6" w:space="0" w:color="FFFFFF"/>
            </w:tcBorders>
          </w:tcPr>
          <w:p w14:paraId="274C6FA2" w14:textId="77777777" w:rsidR="0041037A" w:rsidRPr="0081518F" w:rsidRDefault="0041037A">
            <w:pPr>
              <w:rPr>
                <w:b/>
                <w:bCs/>
                <w:sz w:val="20"/>
                <w:szCs w:val="18"/>
              </w:rPr>
            </w:pPr>
            <w:r w:rsidRPr="0081518F">
              <w:rPr>
                <w:b/>
                <w:bCs/>
                <w:sz w:val="20"/>
                <w:szCs w:val="18"/>
              </w:rPr>
              <w:t>Initial condition</w:t>
            </w:r>
          </w:p>
        </w:tc>
        <w:tc>
          <w:tcPr>
            <w:tcW w:w="1026" w:type="dxa"/>
            <w:tcBorders>
              <w:top w:val="single" w:sz="6" w:space="0" w:color="FFFFFF"/>
              <w:left w:val="single" w:sz="6" w:space="0" w:color="FFFFFF"/>
              <w:bottom w:val="single" w:sz="6" w:space="0" w:color="FFFFFF"/>
              <w:right w:val="single" w:sz="6" w:space="0" w:color="FFFFFF"/>
            </w:tcBorders>
          </w:tcPr>
          <w:p w14:paraId="3A635B6A" w14:textId="77777777" w:rsidR="0041037A" w:rsidRPr="0081518F" w:rsidRDefault="0041037A">
            <w:pPr>
              <w:rPr>
                <w:b/>
                <w:bCs/>
                <w:sz w:val="20"/>
                <w:szCs w:val="18"/>
              </w:rPr>
            </w:pPr>
            <w:r w:rsidRPr="0081518F">
              <w:rPr>
                <w:b/>
                <w:bCs/>
                <w:sz w:val="20"/>
                <w:szCs w:val="18"/>
              </w:rPr>
              <w:t>[T2I]</w:t>
            </w:r>
          </w:p>
        </w:tc>
      </w:tr>
      <w:tr w:rsidR="0041037A" w:rsidRPr="00B7030B" w14:paraId="66455E2E" w14:textId="77777777" w:rsidTr="00BE2112">
        <w:tc>
          <w:tcPr>
            <w:tcW w:w="700" w:type="dxa"/>
            <w:tcBorders>
              <w:top w:val="single" w:sz="6" w:space="0" w:color="FFFFFF"/>
              <w:left w:val="single" w:sz="6" w:space="0" w:color="FFFFFF"/>
              <w:bottom w:val="single" w:sz="6" w:space="0" w:color="FFFFFF"/>
              <w:right w:val="single" w:sz="6" w:space="0" w:color="FFFFFF"/>
            </w:tcBorders>
          </w:tcPr>
          <w:p w14:paraId="4F450B45" w14:textId="77777777" w:rsidR="0041037A" w:rsidRPr="0081518F" w:rsidRDefault="0041037A">
            <w:pPr>
              <w:rPr>
                <w:sz w:val="20"/>
                <w:szCs w:val="18"/>
              </w:rPr>
            </w:pPr>
          </w:p>
        </w:tc>
        <w:tc>
          <w:tcPr>
            <w:tcW w:w="3854" w:type="dxa"/>
            <w:tcBorders>
              <w:top w:val="single" w:sz="6" w:space="0" w:color="FFFFFF"/>
              <w:left w:val="single" w:sz="6" w:space="0" w:color="FFFFFF"/>
              <w:bottom w:val="single" w:sz="6" w:space="0" w:color="FFFFFF"/>
              <w:right w:val="single" w:sz="6" w:space="0" w:color="FFFFFF"/>
            </w:tcBorders>
          </w:tcPr>
          <w:p w14:paraId="26CE445D" w14:textId="77777777" w:rsidR="0041037A" w:rsidRPr="0081518F" w:rsidRDefault="0041037A">
            <w:pPr>
              <w:rPr>
                <w:sz w:val="20"/>
                <w:szCs w:val="18"/>
              </w:rPr>
            </w:pPr>
            <w:r w:rsidRPr="0081518F">
              <w:rPr>
                <w:sz w:val="20"/>
                <w:szCs w:val="18"/>
              </w:rPr>
              <w:t>1. Isothermal</w:t>
            </w:r>
          </w:p>
        </w:tc>
        <w:tc>
          <w:tcPr>
            <w:tcW w:w="1026" w:type="dxa"/>
            <w:tcBorders>
              <w:top w:val="single" w:sz="6" w:space="0" w:color="FFFFFF"/>
              <w:left w:val="single" w:sz="6" w:space="0" w:color="FFFFFF"/>
              <w:bottom w:val="single" w:sz="6" w:space="0" w:color="FFFFFF"/>
              <w:right w:val="single" w:sz="6" w:space="0" w:color="FFFFFF"/>
            </w:tcBorders>
          </w:tcPr>
          <w:p w14:paraId="522165A5" w14:textId="77777777" w:rsidR="0041037A" w:rsidRPr="0081518F" w:rsidRDefault="0041037A" w:rsidP="00BE2112">
            <w:pPr>
              <w:ind w:right="-452"/>
              <w:rPr>
                <w:sz w:val="20"/>
                <w:szCs w:val="18"/>
              </w:rPr>
            </w:pPr>
            <w:r w:rsidRPr="0081518F">
              <w:rPr>
                <w:sz w:val="20"/>
                <w:szCs w:val="18"/>
              </w:rPr>
              <w:t>&gt;</w:t>
            </w:r>
            <w:r w:rsidR="00BE2112" w:rsidRPr="0081518F">
              <w:rPr>
                <w:sz w:val="20"/>
                <w:szCs w:val="18"/>
              </w:rPr>
              <w:t xml:space="preserve"> or =</w:t>
            </w:r>
            <w:r w:rsidRPr="0081518F">
              <w:rPr>
                <w:sz w:val="20"/>
                <w:szCs w:val="18"/>
              </w:rPr>
              <w:t>0</w:t>
            </w:r>
          </w:p>
        </w:tc>
      </w:tr>
      <w:tr w:rsidR="0041037A" w:rsidRPr="00B7030B" w14:paraId="018B2013" w14:textId="77777777" w:rsidTr="00BE2112">
        <w:tc>
          <w:tcPr>
            <w:tcW w:w="700" w:type="dxa"/>
            <w:tcBorders>
              <w:top w:val="single" w:sz="6" w:space="0" w:color="FFFFFF"/>
              <w:left w:val="single" w:sz="6" w:space="0" w:color="FFFFFF"/>
              <w:bottom w:val="single" w:sz="6" w:space="0" w:color="FFFFFF"/>
              <w:right w:val="single" w:sz="6" w:space="0" w:color="FFFFFF"/>
            </w:tcBorders>
          </w:tcPr>
          <w:p w14:paraId="0E3AF27D" w14:textId="77777777" w:rsidR="0041037A" w:rsidRPr="0081518F" w:rsidRDefault="0041037A">
            <w:pPr>
              <w:rPr>
                <w:sz w:val="20"/>
                <w:szCs w:val="18"/>
              </w:rPr>
            </w:pPr>
          </w:p>
        </w:tc>
        <w:tc>
          <w:tcPr>
            <w:tcW w:w="3854" w:type="dxa"/>
            <w:tcBorders>
              <w:top w:val="single" w:sz="6" w:space="0" w:color="FFFFFF"/>
              <w:left w:val="single" w:sz="6" w:space="0" w:color="FFFFFF"/>
              <w:bottom w:val="single" w:sz="6" w:space="0" w:color="FFFFFF"/>
              <w:right w:val="single" w:sz="6" w:space="0" w:color="FFFFFF"/>
            </w:tcBorders>
          </w:tcPr>
          <w:p w14:paraId="06756ED8" w14:textId="77777777" w:rsidR="0041037A" w:rsidRPr="0081518F" w:rsidRDefault="0041037A">
            <w:pPr>
              <w:rPr>
                <w:sz w:val="20"/>
                <w:szCs w:val="18"/>
              </w:rPr>
            </w:pPr>
            <w:r w:rsidRPr="0081518F">
              <w:rPr>
                <w:sz w:val="20"/>
                <w:szCs w:val="18"/>
              </w:rPr>
              <w:t>2. Single vertical profile</w:t>
            </w:r>
          </w:p>
        </w:tc>
        <w:tc>
          <w:tcPr>
            <w:tcW w:w="1026" w:type="dxa"/>
            <w:tcBorders>
              <w:top w:val="single" w:sz="6" w:space="0" w:color="FFFFFF"/>
              <w:left w:val="single" w:sz="6" w:space="0" w:color="FFFFFF"/>
              <w:bottom w:val="single" w:sz="6" w:space="0" w:color="FFFFFF"/>
              <w:right w:val="single" w:sz="6" w:space="0" w:color="FFFFFF"/>
            </w:tcBorders>
          </w:tcPr>
          <w:p w14:paraId="622A083E" w14:textId="77777777" w:rsidR="0041037A" w:rsidRPr="0081518F" w:rsidRDefault="0041037A">
            <w:pPr>
              <w:rPr>
                <w:sz w:val="20"/>
                <w:szCs w:val="18"/>
              </w:rPr>
            </w:pPr>
            <w:r w:rsidRPr="0081518F">
              <w:rPr>
                <w:sz w:val="20"/>
                <w:szCs w:val="18"/>
              </w:rPr>
              <w:t>-1.0</w:t>
            </w:r>
          </w:p>
        </w:tc>
      </w:tr>
      <w:tr w:rsidR="0041037A" w:rsidRPr="00B7030B" w14:paraId="17E7DFE3" w14:textId="77777777" w:rsidTr="00BE2112">
        <w:tc>
          <w:tcPr>
            <w:tcW w:w="700" w:type="dxa"/>
            <w:tcBorders>
              <w:top w:val="single" w:sz="6" w:space="0" w:color="FFFFFF"/>
              <w:left w:val="single" w:sz="6" w:space="0" w:color="FFFFFF"/>
              <w:bottom w:val="single" w:sz="6" w:space="0" w:color="FFFFFF"/>
              <w:right w:val="single" w:sz="6" w:space="0" w:color="FFFFFF"/>
            </w:tcBorders>
          </w:tcPr>
          <w:p w14:paraId="515A1B72" w14:textId="77777777" w:rsidR="0041037A" w:rsidRPr="0081518F" w:rsidRDefault="0041037A">
            <w:pPr>
              <w:rPr>
                <w:sz w:val="20"/>
                <w:szCs w:val="18"/>
              </w:rPr>
            </w:pPr>
          </w:p>
        </w:tc>
        <w:tc>
          <w:tcPr>
            <w:tcW w:w="3854" w:type="dxa"/>
            <w:tcBorders>
              <w:top w:val="single" w:sz="6" w:space="0" w:color="FFFFFF"/>
              <w:left w:val="single" w:sz="6" w:space="0" w:color="FFFFFF"/>
              <w:bottom w:val="single" w:sz="6" w:space="0" w:color="FFFFFF"/>
              <w:right w:val="single" w:sz="6" w:space="0" w:color="FFFFFF"/>
            </w:tcBorders>
          </w:tcPr>
          <w:p w14:paraId="08DBB425" w14:textId="77777777" w:rsidR="0041037A" w:rsidRPr="0081518F" w:rsidRDefault="0041037A">
            <w:pPr>
              <w:rPr>
                <w:sz w:val="20"/>
                <w:szCs w:val="18"/>
              </w:rPr>
            </w:pPr>
            <w:r w:rsidRPr="0081518F">
              <w:rPr>
                <w:sz w:val="20"/>
                <w:szCs w:val="18"/>
              </w:rPr>
              <w:t>3. Vertical profile at each segment</w:t>
            </w:r>
          </w:p>
        </w:tc>
        <w:tc>
          <w:tcPr>
            <w:tcW w:w="1026" w:type="dxa"/>
            <w:tcBorders>
              <w:top w:val="single" w:sz="6" w:space="0" w:color="FFFFFF"/>
              <w:left w:val="single" w:sz="6" w:space="0" w:color="FFFFFF"/>
              <w:bottom w:val="single" w:sz="6" w:space="0" w:color="FFFFFF"/>
              <w:right w:val="single" w:sz="6" w:space="0" w:color="FFFFFF"/>
            </w:tcBorders>
          </w:tcPr>
          <w:p w14:paraId="6F9A9235" w14:textId="77777777" w:rsidR="0041037A" w:rsidRPr="0081518F" w:rsidRDefault="0041037A">
            <w:pPr>
              <w:rPr>
                <w:sz w:val="20"/>
                <w:szCs w:val="18"/>
              </w:rPr>
            </w:pPr>
            <w:r w:rsidRPr="0081518F">
              <w:rPr>
                <w:sz w:val="20"/>
                <w:szCs w:val="18"/>
              </w:rPr>
              <w:t>-2.0</w:t>
            </w:r>
          </w:p>
        </w:tc>
      </w:tr>
    </w:tbl>
    <w:p w14:paraId="3584B8D8" w14:textId="77777777" w:rsidR="0041037A" w:rsidRPr="00B7030B" w:rsidRDefault="0041037A">
      <w:pPr>
        <w:pStyle w:val="BodyText2"/>
      </w:pPr>
    </w:p>
    <w:p w14:paraId="3FB404D8" w14:textId="77777777" w:rsidR="0041037A" w:rsidRPr="0081518F" w:rsidRDefault="0041037A">
      <w:pPr>
        <w:pStyle w:val="BodyText"/>
        <w:rPr>
          <w:sz w:val="20"/>
        </w:rPr>
      </w:pPr>
      <w:r w:rsidRPr="0081518F">
        <w:rPr>
          <w:sz w:val="20"/>
        </w:rPr>
        <w:t>If option 2 or 3 is chosen, then the user must specify input files</w:t>
      </w:r>
      <w:r w:rsidRPr="0081518F">
        <w:rPr>
          <w:rStyle w:val="Variablename"/>
          <w:rFonts w:asciiTheme="minorHAnsi" w:hAnsiTheme="minorHAnsi"/>
        </w:rPr>
        <w:t xml:space="preserve"> [</w:t>
      </w:r>
      <w:hyperlink w:anchor="vertical_profile_file" w:history="1">
        <w:r w:rsidRPr="0081518F">
          <w:rPr>
            <w:rStyle w:val="Variablename"/>
            <w:rFonts w:asciiTheme="minorHAnsi" w:hAnsiTheme="minorHAnsi"/>
          </w:rPr>
          <w:t>VPRFN</w:t>
        </w:r>
      </w:hyperlink>
      <w:r w:rsidRPr="0081518F">
        <w:rPr>
          <w:rStyle w:val="Variablename"/>
          <w:rFonts w:asciiTheme="minorHAnsi" w:hAnsiTheme="minorHAnsi"/>
        </w:rPr>
        <w:t>]</w:t>
      </w:r>
      <w:r w:rsidRPr="0081518F">
        <w:rPr>
          <w:sz w:val="20"/>
        </w:rPr>
        <w:t xml:space="preserve"> or </w:t>
      </w:r>
      <w:r w:rsidRPr="0081518F">
        <w:rPr>
          <w:rStyle w:val="Variablename"/>
          <w:rFonts w:asciiTheme="minorHAnsi" w:hAnsiTheme="minorHAnsi"/>
        </w:rPr>
        <w:t>[</w:t>
      </w:r>
      <w:hyperlink w:anchor="longitudinal_profile_file" w:history="1">
        <w:r w:rsidRPr="0081518F">
          <w:rPr>
            <w:rStyle w:val="Variablename"/>
            <w:rFonts w:asciiTheme="minorHAnsi" w:hAnsiTheme="minorHAnsi"/>
          </w:rPr>
          <w:t>LPRFN</w:t>
        </w:r>
      </w:hyperlink>
      <w:r w:rsidRPr="0081518F">
        <w:rPr>
          <w:sz w:val="20"/>
        </w:rPr>
        <w:t>] containing the profile(s).</w:t>
      </w:r>
    </w:p>
    <w:p w14:paraId="782AAC28" w14:textId="1E1EE504" w:rsidR="0041037A" w:rsidRPr="0081518F" w:rsidRDefault="0041037A">
      <w:pPr>
        <w:pStyle w:val="BodyText"/>
        <w:rPr>
          <w:sz w:val="20"/>
        </w:rPr>
      </w:pPr>
      <w:r w:rsidRPr="0081518F">
        <w:rPr>
          <w:sz w:val="20"/>
        </w:rPr>
        <w:t xml:space="preserve">Initial ice thickness </w:t>
      </w:r>
      <w:r w:rsidRPr="0081518F">
        <w:rPr>
          <w:rStyle w:val="Variablename"/>
          <w:rFonts w:asciiTheme="minorHAnsi" w:hAnsiTheme="minorHAnsi"/>
        </w:rPr>
        <w:t>[ICETHI]</w:t>
      </w:r>
      <w:r w:rsidRPr="0081518F">
        <w:rPr>
          <w:sz w:val="20"/>
        </w:rPr>
        <w:t xml:space="preserve"> is ignored </w:t>
      </w:r>
      <w:ins w:id="222" w:author="Honnalore Steissberg" w:date="2021-08-03T14:05:00Z">
        <w:r w:rsidR="00C71909">
          <w:rPr>
            <w:sz w:val="20"/>
          </w:rPr>
          <w:t>when</w:t>
        </w:r>
      </w:ins>
      <w:del w:id="223" w:author="Honnalore Steissberg" w:date="2021-08-03T14:05:00Z">
        <w:r w:rsidRPr="0081518F" w:rsidDel="00C71909">
          <w:rPr>
            <w:sz w:val="20"/>
          </w:rPr>
          <w:delText>if</w:delText>
        </w:r>
      </w:del>
      <w:r w:rsidRPr="0081518F">
        <w:rPr>
          <w:sz w:val="20"/>
        </w:rPr>
        <w:t xml:space="preserve"> ice computations are turned off.</w:t>
      </w:r>
    </w:p>
    <w:p w14:paraId="181B64A2" w14:textId="77777777" w:rsidR="0041037A" w:rsidRPr="0081518F" w:rsidRDefault="0041037A">
      <w:pPr>
        <w:pStyle w:val="BodyText"/>
        <w:rPr>
          <w:sz w:val="20"/>
        </w:rPr>
      </w:pPr>
      <w:r w:rsidRPr="0081518F">
        <w:rPr>
          <w:sz w:val="20"/>
        </w:rPr>
        <w:t xml:space="preserve">The waterbody type </w:t>
      </w:r>
      <w:r w:rsidRPr="0081518F">
        <w:rPr>
          <w:rStyle w:val="Variablename"/>
          <w:rFonts w:asciiTheme="minorHAnsi" w:hAnsiTheme="minorHAnsi"/>
        </w:rPr>
        <w:t>[WTYPEC]</w:t>
      </w:r>
      <w:r w:rsidRPr="0081518F">
        <w:rPr>
          <w:sz w:val="20"/>
        </w:rPr>
        <w:t xml:space="preserve"> is either </w:t>
      </w:r>
      <w:r w:rsidRPr="0081518F">
        <w:rPr>
          <w:rFonts w:cs="Arial"/>
          <w:sz w:val="20"/>
        </w:rPr>
        <w:t>FRESH</w:t>
      </w:r>
      <w:r w:rsidRPr="0081518F">
        <w:rPr>
          <w:sz w:val="20"/>
        </w:rPr>
        <w:t xml:space="preserve"> or </w:t>
      </w:r>
      <w:r w:rsidRPr="0081518F">
        <w:rPr>
          <w:rFonts w:cs="Arial"/>
          <w:sz w:val="20"/>
        </w:rPr>
        <w:t>SALT</w:t>
      </w:r>
      <w:r w:rsidRPr="0081518F">
        <w:rPr>
          <w:sz w:val="20"/>
        </w:rPr>
        <w:t>.  If [</w:t>
      </w:r>
      <w:r w:rsidRPr="0081518F">
        <w:rPr>
          <w:rFonts w:cs="Arial"/>
          <w:sz w:val="20"/>
        </w:rPr>
        <w:t>WTYPEC</w:t>
      </w:r>
      <w:r w:rsidRPr="0081518F">
        <w:rPr>
          <w:sz w:val="20"/>
        </w:rPr>
        <w:t xml:space="preserve">] is set to </w:t>
      </w:r>
      <w:r w:rsidRPr="0081518F">
        <w:rPr>
          <w:rFonts w:cs="Arial"/>
          <w:sz w:val="20"/>
        </w:rPr>
        <w:t>SALT</w:t>
      </w:r>
      <w:r w:rsidRPr="0081518F">
        <w:rPr>
          <w:sz w:val="20"/>
        </w:rPr>
        <w:t>, then constituent computations [</w:t>
      </w:r>
      <w:hyperlink w:anchor="constituent_computations" w:history="1">
        <w:r w:rsidRPr="0081518F">
          <w:rPr>
            <w:rStyle w:val="Hyperlink"/>
            <w:rFonts w:asciiTheme="minorHAnsi" w:hAnsiTheme="minorHAnsi" w:cs="Arial"/>
          </w:rPr>
          <w:t>CCC</w:t>
        </w:r>
      </w:hyperlink>
      <w:r w:rsidRPr="0081518F">
        <w:rPr>
          <w:sz w:val="20"/>
        </w:rPr>
        <w:t xml:space="preserve">] should be turned on and </w:t>
      </w:r>
      <w:hyperlink w:anchor="active_constituents" w:history="1">
        <w:r w:rsidRPr="0081518F">
          <w:rPr>
            <w:rStyle w:val="Hyperlink"/>
            <w:rFonts w:asciiTheme="minorHAnsi" w:hAnsiTheme="minorHAnsi"/>
          </w:rPr>
          <w:t>salinity</w:t>
        </w:r>
      </w:hyperlink>
      <w:r w:rsidRPr="0081518F">
        <w:rPr>
          <w:sz w:val="20"/>
        </w:rPr>
        <w:t xml:space="preserve"> should be in</w:t>
      </w:r>
      <w:r w:rsidRPr="0081518F">
        <w:rPr>
          <w:sz w:val="20"/>
        </w:rPr>
        <w:softHyphen/>
        <w:t>cluded in the computa</w:t>
      </w:r>
      <w:r w:rsidRPr="0081518F">
        <w:rPr>
          <w:sz w:val="20"/>
        </w:rPr>
        <w:softHyphen/>
        <w:t>tions.</w:t>
      </w:r>
      <w:r w:rsidR="00A501F5" w:rsidRPr="0081518F">
        <w:rPr>
          <w:sz w:val="20"/>
        </w:rPr>
        <w:t xml:space="preserve"> This affects the equation of state used in the model and the units of TDS (if FRESH, g/m</w:t>
      </w:r>
      <w:r w:rsidR="00A501F5" w:rsidRPr="0081518F">
        <w:rPr>
          <w:sz w:val="20"/>
          <w:vertAlign w:val="superscript"/>
        </w:rPr>
        <w:t>3</w:t>
      </w:r>
      <w:r w:rsidR="00A501F5" w:rsidRPr="0081518F">
        <w:rPr>
          <w:sz w:val="20"/>
        </w:rPr>
        <w:t xml:space="preserve"> or mg/l) or SALINITY (if SALT, kg/m</w:t>
      </w:r>
      <w:r w:rsidR="00A501F5" w:rsidRPr="0081518F">
        <w:rPr>
          <w:sz w:val="20"/>
          <w:vertAlign w:val="superscript"/>
        </w:rPr>
        <w:t>3</w:t>
      </w:r>
      <w:r w:rsidR="00A501F5" w:rsidRPr="0081518F">
        <w:rPr>
          <w:sz w:val="20"/>
        </w:rPr>
        <w:t xml:space="preserve">). The equation of state for both </w:t>
      </w:r>
      <w:r w:rsidR="00A501F5" w:rsidRPr="0081518F">
        <w:rPr>
          <w:b/>
          <w:sz w:val="20"/>
        </w:rPr>
        <w:t>FRESH</w:t>
      </w:r>
      <w:r w:rsidR="00A501F5" w:rsidRPr="0081518F">
        <w:rPr>
          <w:sz w:val="20"/>
        </w:rPr>
        <w:t xml:space="preserve"> and </w:t>
      </w:r>
      <w:r w:rsidR="00A501F5" w:rsidRPr="0081518F">
        <w:rPr>
          <w:b/>
          <w:sz w:val="20"/>
        </w:rPr>
        <w:t>SALT</w:t>
      </w:r>
      <w:r w:rsidR="00A501F5" w:rsidRPr="0081518F">
        <w:rPr>
          <w:sz w:val="20"/>
        </w:rPr>
        <w:t xml:space="preserve"> is shown in Appendix A.</w:t>
      </w:r>
    </w:p>
    <w:p w14:paraId="6DF0561E" w14:textId="77777777" w:rsidR="0080181C" w:rsidRPr="00813323" w:rsidRDefault="0080181C">
      <w:pPr>
        <w:pStyle w:val="BodyText"/>
        <w:rPr>
          <w:b/>
          <w:bCs/>
          <w:i/>
          <w:iCs/>
          <w:sz w:val="20"/>
          <w:u w:val="single"/>
        </w:rPr>
      </w:pPr>
      <w:r w:rsidRPr="00813323">
        <w:rPr>
          <w:b/>
          <w:bCs/>
          <w:i/>
          <w:iCs/>
          <w:sz w:val="20"/>
          <w:u w:val="single"/>
        </w:rPr>
        <w:t>The following is not yet fully implemented in the model and hence only GRIDC=RECT is active.</w:t>
      </w:r>
    </w:p>
    <w:p w14:paraId="3824B0BD" w14:textId="673F3EAD" w:rsidR="00220CD1" w:rsidRPr="00813323" w:rsidRDefault="002144EE" w:rsidP="00220CD1">
      <w:pPr>
        <w:jc w:val="both"/>
        <w:rPr>
          <w:sz w:val="20"/>
          <w:szCs w:val="18"/>
          <w:rPrChange w:id="224" w:author="Honnalore Steissberg" w:date="2021-08-11T17:03:00Z">
            <w:rPr>
              <w:sz w:val="20"/>
              <w:szCs w:val="18"/>
              <w:highlight w:val="yellow"/>
            </w:rPr>
          </w:rPrChange>
        </w:rPr>
      </w:pPr>
      <w:r w:rsidRPr="00813323">
        <w:rPr>
          <w:sz w:val="20"/>
          <w:szCs w:val="18"/>
          <w:rPrChange w:id="225" w:author="Honnalore Steissberg" w:date="2021-08-11T17:03:00Z">
            <w:rPr>
              <w:sz w:val="20"/>
              <w:szCs w:val="18"/>
              <w:highlight w:val="yellow"/>
            </w:rPr>
          </w:rPrChange>
        </w:rPr>
        <w:t>T</w:t>
      </w:r>
      <w:r w:rsidR="0034560C" w:rsidRPr="00813323">
        <w:rPr>
          <w:sz w:val="20"/>
          <w:szCs w:val="18"/>
          <w:rPrChange w:id="226" w:author="Honnalore Steissberg" w:date="2021-08-11T17:03:00Z">
            <w:rPr>
              <w:sz w:val="20"/>
              <w:szCs w:val="18"/>
              <w:highlight w:val="yellow"/>
            </w:rPr>
          </w:rPrChange>
        </w:rPr>
        <w:t>he model user can specify that the grid can be interpreted as trapezoidal rather than rectangular. Trapezoidal cells have the advantage of smoother water level change</w:t>
      </w:r>
      <w:ins w:id="227" w:author="Honnalore Steissberg" w:date="2021-07-27T17:00:00Z">
        <w:r w:rsidR="00EE7164" w:rsidRPr="00813323">
          <w:rPr>
            <w:sz w:val="20"/>
            <w:szCs w:val="18"/>
            <w:rPrChange w:id="228" w:author="Honnalore Steissberg" w:date="2021-08-11T17:03:00Z">
              <w:rPr>
                <w:sz w:val="20"/>
                <w:szCs w:val="18"/>
                <w:highlight w:val="yellow"/>
              </w:rPr>
            </w:rPrChange>
          </w:rPr>
          <w:t>,</w:t>
        </w:r>
      </w:ins>
      <w:r w:rsidR="0034560C" w:rsidRPr="00813323">
        <w:rPr>
          <w:sz w:val="20"/>
          <w:szCs w:val="18"/>
          <w:rPrChange w:id="229" w:author="Honnalore Steissberg" w:date="2021-08-11T17:03:00Z">
            <w:rPr>
              <w:sz w:val="20"/>
              <w:szCs w:val="18"/>
              <w:highlight w:val="yellow"/>
            </w:rPr>
          </w:rPrChange>
        </w:rPr>
        <w:t xml:space="preserve"> especially in a river</w:t>
      </w:r>
      <w:ins w:id="230" w:author="Honnalore Steissberg" w:date="2021-07-27T17:00:00Z">
        <w:r w:rsidR="00EE7164" w:rsidRPr="00813323">
          <w:rPr>
            <w:sz w:val="20"/>
            <w:szCs w:val="18"/>
            <w:rPrChange w:id="231" w:author="Honnalore Steissberg" w:date="2021-08-11T17:03:00Z">
              <w:rPr>
                <w:sz w:val="20"/>
                <w:szCs w:val="18"/>
                <w:highlight w:val="yellow"/>
              </w:rPr>
            </w:rPrChange>
          </w:rPr>
          <w:t>,</w:t>
        </w:r>
      </w:ins>
      <w:r w:rsidR="0034560C" w:rsidRPr="00813323">
        <w:rPr>
          <w:sz w:val="20"/>
          <w:szCs w:val="18"/>
          <w:rPrChange w:id="232" w:author="Honnalore Steissberg" w:date="2021-08-11T17:03:00Z">
            <w:rPr>
              <w:sz w:val="20"/>
              <w:szCs w:val="18"/>
              <w:highlight w:val="yellow"/>
            </w:rPr>
          </w:rPrChange>
        </w:rPr>
        <w:t xml:space="preserve"> leading to faster run times and stability.</w:t>
      </w:r>
      <w:r w:rsidR="0034560C" w:rsidRPr="00813323">
        <w:rPr>
          <w:rPrChange w:id="233" w:author="Honnalore Steissberg" w:date="2021-08-11T17:03:00Z">
            <w:rPr>
              <w:highlight w:val="yellow"/>
            </w:rPr>
          </w:rPrChange>
        </w:rPr>
        <w:t xml:space="preserve"> </w:t>
      </w:r>
      <w:r w:rsidR="0034560C" w:rsidRPr="00813323">
        <w:rPr>
          <w:sz w:val="20"/>
          <w:szCs w:val="18"/>
          <w:rPrChange w:id="234" w:author="Honnalore Steissberg" w:date="2021-08-11T17:03:00Z">
            <w:rPr>
              <w:sz w:val="20"/>
              <w:szCs w:val="18"/>
              <w:highlight w:val="yellow"/>
            </w:rPr>
          </w:rPrChange>
        </w:rPr>
        <w:t xml:space="preserve">The computational grid system </w:t>
      </w:r>
      <w:r w:rsidRPr="00813323">
        <w:rPr>
          <w:sz w:val="20"/>
          <w:szCs w:val="18"/>
          <w:rPrChange w:id="235" w:author="Honnalore Steissberg" w:date="2021-08-11T17:03:00Z">
            <w:rPr>
              <w:sz w:val="20"/>
              <w:szCs w:val="18"/>
              <w:highlight w:val="yellow"/>
            </w:rPr>
          </w:rPrChange>
        </w:rPr>
        <w:t xml:space="preserve">traditionally </w:t>
      </w:r>
      <w:r w:rsidR="0034560C" w:rsidRPr="00813323">
        <w:rPr>
          <w:sz w:val="20"/>
          <w:szCs w:val="18"/>
          <w:rPrChange w:id="236" w:author="Honnalore Steissberg" w:date="2021-08-11T17:03:00Z">
            <w:rPr>
              <w:sz w:val="20"/>
              <w:szCs w:val="18"/>
              <w:highlight w:val="yellow"/>
            </w:rPr>
          </w:rPrChange>
        </w:rPr>
        <w:t>used by CE-QUAL-W2 was a rectangular grid system, a basic cross-section of which is show in</w:t>
      </w:r>
      <w:r w:rsidR="0080181C" w:rsidRPr="00813323">
        <w:rPr>
          <w:sz w:val="20"/>
          <w:szCs w:val="18"/>
          <w:rPrChange w:id="237" w:author="Honnalore Steissberg" w:date="2021-08-11T17:03:00Z">
            <w:rPr>
              <w:sz w:val="20"/>
              <w:szCs w:val="18"/>
              <w:highlight w:val="yellow"/>
            </w:rPr>
          </w:rPrChange>
        </w:rPr>
        <w:t xml:space="preserve"> </w:t>
      </w:r>
      <w:r w:rsidR="0080181C" w:rsidRPr="00813323">
        <w:rPr>
          <w:sz w:val="18"/>
          <w:szCs w:val="16"/>
          <w:rPrChange w:id="238" w:author="Honnalore Steissberg" w:date="2021-08-11T17:03:00Z">
            <w:rPr>
              <w:sz w:val="18"/>
              <w:szCs w:val="16"/>
              <w:highlight w:val="yellow"/>
            </w:rPr>
          </w:rPrChange>
        </w:rPr>
        <w:fldChar w:fldCharType="begin"/>
      </w:r>
      <w:r w:rsidR="0080181C" w:rsidRPr="00813323">
        <w:rPr>
          <w:sz w:val="18"/>
          <w:szCs w:val="16"/>
          <w:rPrChange w:id="239" w:author="Honnalore Steissberg" w:date="2021-08-11T17:03:00Z">
            <w:rPr>
              <w:sz w:val="18"/>
              <w:szCs w:val="16"/>
              <w:highlight w:val="yellow"/>
            </w:rPr>
          </w:rPrChange>
        </w:rPr>
        <w:instrText xml:space="preserve"> REF _Ref12886020 \h  \* MERGEFORMAT </w:instrText>
      </w:r>
      <w:r w:rsidR="0080181C" w:rsidRPr="00813323">
        <w:rPr>
          <w:sz w:val="18"/>
          <w:szCs w:val="16"/>
          <w:rPrChange w:id="240" w:author="Honnalore Steissberg" w:date="2021-08-11T17:03:00Z">
            <w:rPr>
              <w:sz w:val="18"/>
              <w:szCs w:val="16"/>
            </w:rPr>
          </w:rPrChange>
        </w:rPr>
      </w:r>
      <w:r w:rsidR="0080181C" w:rsidRPr="00813323">
        <w:rPr>
          <w:sz w:val="18"/>
          <w:szCs w:val="16"/>
          <w:rPrChange w:id="241" w:author="Honnalore Steissberg" w:date="2021-08-11T17:03:00Z">
            <w:rPr>
              <w:sz w:val="18"/>
              <w:szCs w:val="16"/>
              <w:highlight w:val="yellow"/>
            </w:rPr>
          </w:rPrChange>
        </w:rPr>
        <w:fldChar w:fldCharType="separate"/>
      </w:r>
      <w:r w:rsidR="00795A65" w:rsidRPr="00813323">
        <w:rPr>
          <w:sz w:val="20"/>
          <w:szCs w:val="18"/>
          <w:rPrChange w:id="242" w:author="Honnalore Steissberg" w:date="2021-08-11T17:03:00Z">
            <w:rPr>
              <w:sz w:val="20"/>
              <w:szCs w:val="18"/>
              <w:highlight w:val="yellow"/>
            </w:rPr>
          </w:rPrChange>
        </w:rPr>
        <w:t xml:space="preserve">Figure </w:t>
      </w:r>
      <w:r w:rsidR="00795A65" w:rsidRPr="00813323">
        <w:rPr>
          <w:noProof/>
          <w:sz w:val="20"/>
          <w:szCs w:val="18"/>
          <w:rPrChange w:id="243" w:author="Honnalore Steissberg" w:date="2021-08-11T17:03:00Z">
            <w:rPr>
              <w:noProof/>
              <w:sz w:val="20"/>
              <w:szCs w:val="18"/>
              <w:highlight w:val="yellow"/>
            </w:rPr>
          </w:rPrChange>
        </w:rPr>
        <w:t>5</w:t>
      </w:r>
      <w:r w:rsidR="0080181C" w:rsidRPr="00813323">
        <w:rPr>
          <w:sz w:val="18"/>
          <w:szCs w:val="16"/>
          <w:rPrChange w:id="244" w:author="Honnalore Steissberg" w:date="2021-08-11T17:03:00Z">
            <w:rPr>
              <w:sz w:val="18"/>
              <w:szCs w:val="16"/>
              <w:highlight w:val="yellow"/>
            </w:rPr>
          </w:rPrChange>
        </w:rPr>
        <w:fldChar w:fldCharType="end"/>
      </w:r>
      <w:r w:rsidR="0034560C" w:rsidRPr="00813323">
        <w:rPr>
          <w:sz w:val="20"/>
          <w:szCs w:val="18"/>
          <w:rPrChange w:id="245" w:author="Honnalore Steissberg" w:date="2021-08-11T17:03:00Z">
            <w:rPr>
              <w:sz w:val="20"/>
              <w:szCs w:val="18"/>
              <w:highlight w:val="yellow"/>
            </w:rPr>
          </w:rPrChange>
        </w:rPr>
        <w:t>.  This grid system is ideal for waterbodies characterized by gradual changes in surface area with depth, such as lakes, reservoirs, and some larger rivers.  In cases where small changes in water elevation result in large changes in surface area, however, the rectangular grid system can lead to numerical instability issues that require low maximum time steps and can impact processes on the air-water interface.</w:t>
      </w:r>
      <w:r w:rsidR="0080181C" w:rsidRPr="00813323">
        <w:rPr>
          <w:sz w:val="20"/>
          <w:szCs w:val="18"/>
          <w:rPrChange w:id="246" w:author="Honnalore Steissberg" w:date="2021-08-11T17:03:00Z">
            <w:rPr>
              <w:sz w:val="20"/>
              <w:szCs w:val="18"/>
              <w:highlight w:val="yellow"/>
            </w:rPr>
          </w:rPrChange>
        </w:rPr>
        <w:t xml:space="preserve"> Two possible solutions to make the layer change smoother </w:t>
      </w:r>
      <w:ins w:id="247" w:author="Honnalore Steissberg" w:date="2021-08-03T14:32:00Z">
        <w:r w:rsidR="00C71909" w:rsidRPr="00813323">
          <w:rPr>
            <w:sz w:val="20"/>
            <w:szCs w:val="18"/>
            <w:rPrChange w:id="248" w:author="Honnalore Steissberg" w:date="2021-08-11T17:03:00Z">
              <w:rPr>
                <w:sz w:val="20"/>
                <w:szCs w:val="18"/>
                <w:highlight w:val="yellow"/>
              </w:rPr>
            </w:rPrChange>
          </w:rPr>
          <w:t>are</w:t>
        </w:r>
      </w:ins>
      <w:del w:id="249" w:author="Honnalore Steissberg" w:date="2021-08-03T14:32:00Z">
        <w:r w:rsidR="0080181C" w:rsidRPr="00813323" w:rsidDel="00C71909">
          <w:rPr>
            <w:sz w:val="20"/>
            <w:szCs w:val="18"/>
            <w:rPrChange w:id="250" w:author="Honnalore Steissberg" w:date="2021-08-11T17:03:00Z">
              <w:rPr>
                <w:sz w:val="20"/>
                <w:szCs w:val="18"/>
                <w:highlight w:val="yellow"/>
              </w:rPr>
            </w:rPrChange>
          </w:rPr>
          <w:delText>is</w:delText>
        </w:r>
      </w:del>
      <w:r w:rsidR="0080181C" w:rsidRPr="00813323">
        <w:rPr>
          <w:sz w:val="20"/>
          <w:szCs w:val="18"/>
          <w:rPrChange w:id="251" w:author="Honnalore Steissberg" w:date="2021-08-11T17:03:00Z">
            <w:rPr>
              <w:sz w:val="20"/>
              <w:szCs w:val="18"/>
              <w:highlight w:val="yellow"/>
            </w:rPr>
          </w:rPrChange>
        </w:rPr>
        <w:t xml:space="preserve"> illustrated in </w:t>
      </w:r>
      <w:r w:rsidR="0080181C" w:rsidRPr="00813323">
        <w:rPr>
          <w:sz w:val="20"/>
          <w:szCs w:val="18"/>
          <w:rPrChange w:id="252" w:author="Honnalore Steissberg" w:date="2021-08-11T17:03:00Z">
            <w:rPr>
              <w:sz w:val="20"/>
              <w:szCs w:val="18"/>
              <w:highlight w:val="yellow"/>
            </w:rPr>
          </w:rPrChange>
        </w:rPr>
        <w:fldChar w:fldCharType="begin"/>
      </w:r>
      <w:r w:rsidR="0080181C" w:rsidRPr="00813323">
        <w:rPr>
          <w:sz w:val="20"/>
          <w:szCs w:val="18"/>
          <w:rPrChange w:id="253" w:author="Honnalore Steissberg" w:date="2021-08-11T17:03:00Z">
            <w:rPr>
              <w:sz w:val="20"/>
              <w:szCs w:val="18"/>
              <w:highlight w:val="yellow"/>
            </w:rPr>
          </w:rPrChange>
        </w:rPr>
        <w:instrText xml:space="preserve"> REF _Ref216858192 \h  \* MERGEFORMAT </w:instrText>
      </w:r>
      <w:r w:rsidR="0080181C" w:rsidRPr="00813323">
        <w:rPr>
          <w:sz w:val="20"/>
          <w:szCs w:val="18"/>
          <w:rPrChange w:id="254" w:author="Honnalore Steissberg" w:date="2021-08-11T17:03:00Z">
            <w:rPr>
              <w:sz w:val="20"/>
              <w:szCs w:val="18"/>
            </w:rPr>
          </w:rPrChange>
        </w:rPr>
      </w:r>
      <w:r w:rsidR="0080181C" w:rsidRPr="00813323">
        <w:rPr>
          <w:sz w:val="20"/>
          <w:szCs w:val="18"/>
          <w:rPrChange w:id="255" w:author="Honnalore Steissberg" w:date="2021-08-11T17:03:00Z">
            <w:rPr>
              <w:sz w:val="20"/>
              <w:szCs w:val="18"/>
              <w:highlight w:val="yellow"/>
            </w:rPr>
          </w:rPrChange>
        </w:rPr>
        <w:fldChar w:fldCharType="separate"/>
      </w:r>
      <w:r w:rsidR="00795A65" w:rsidRPr="00813323">
        <w:rPr>
          <w:sz w:val="20"/>
          <w:szCs w:val="18"/>
          <w:rPrChange w:id="256" w:author="Honnalore Steissberg" w:date="2021-08-11T17:03:00Z">
            <w:rPr>
              <w:sz w:val="20"/>
              <w:szCs w:val="18"/>
              <w:highlight w:val="yellow"/>
            </w:rPr>
          </w:rPrChange>
        </w:rPr>
        <w:t xml:space="preserve">Figure </w:t>
      </w:r>
      <w:r w:rsidR="00795A65" w:rsidRPr="00813323">
        <w:rPr>
          <w:noProof/>
          <w:sz w:val="20"/>
          <w:szCs w:val="18"/>
          <w:rPrChange w:id="257" w:author="Honnalore Steissberg" w:date="2021-08-11T17:03:00Z">
            <w:rPr>
              <w:noProof/>
              <w:sz w:val="20"/>
              <w:szCs w:val="18"/>
              <w:highlight w:val="yellow"/>
            </w:rPr>
          </w:rPrChange>
        </w:rPr>
        <w:t>6</w:t>
      </w:r>
      <w:r w:rsidR="0080181C" w:rsidRPr="00813323">
        <w:rPr>
          <w:sz w:val="20"/>
          <w:szCs w:val="18"/>
          <w:rPrChange w:id="258" w:author="Honnalore Steissberg" w:date="2021-08-11T17:03:00Z">
            <w:rPr>
              <w:sz w:val="20"/>
              <w:szCs w:val="18"/>
              <w:highlight w:val="yellow"/>
            </w:rPr>
          </w:rPrChange>
        </w:rPr>
        <w:fldChar w:fldCharType="end"/>
      </w:r>
      <w:r w:rsidR="0080181C" w:rsidRPr="00813323">
        <w:rPr>
          <w:sz w:val="20"/>
          <w:szCs w:val="18"/>
          <w:rPrChange w:id="259" w:author="Honnalore Steissberg" w:date="2021-08-11T17:03:00Z">
            <w:rPr>
              <w:sz w:val="20"/>
              <w:szCs w:val="18"/>
              <w:highlight w:val="yellow"/>
            </w:rPr>
          </w:rPrChange>
        </w:rPr>
        <w:t>. The first approach involves decreasing layer thickness to create a more gradually sloping shoreline. This would entail increasing the number of layers which could considerably increase computational time.</w:t>
      </w:r>
      <w:r w:rsidR="00220CD1" w:rsidRPr="00813323">
        <w:rPr>
          <w:sz w:val="20"/>
          <w:szCs w:val="18"/>
          <w:rPrChange w:id="260" w:author="Honnalore Steissberg" w:date="2021-08-11T17:03:00Z">
            <w:rPr>
              <w:sz w:val="20"/>
              <w:szCs w:val="18"/>
              <w:highlight w:val="yellow"/>
            </w:rPr>
          </w:rPrChange>
        </w:rPr>
        <w:t xml:space="preserve"> The second approach involves converting the rectangular grid to a trapezoidal grid.  This solution not only results in increased stability and more realistic bank geometry, but it also allows for smooth changes in surface area while maintaining the same volume-elevation relationship in the channel as the original rectangular grid.  (This approach makes it possible to “retrofit” older models without the necessity of recreating all the bathymetry and grid files.)</w:t>
      </w:r>
    </w:p>
    <w:p w14:paraId="729D159A" w14:textId="77777777" w:rsidR="0034560C" w:rsidRPr="0080181C" w:rsidRDefault="0034560C" w:rsidP="0034560C">
      <w:pPr>
        <w:rPr>
          <w:highlight w:val="yellow"/>
        </w:rPr>
      </w:pPr>
    </w:p>
    <w:p w14:paraId="0F52B813" w14:textId="77777777" w:rsidR="002144EE" w:rsidRPr="00813323" w:rsidRDefault="002144EE" w:rsidP="00887186">
      <w:pPr>
        <w:pStyle w:val="Caption"/>
        <w:spacing w:after="0"/>
        <w:rPr>
          <w:rPrChange w:id="261" w:author="Honnalore Steissberg" w:date="2021-08-11T17:04:00Z">
            <w:rPr>
              <w:highlight w:val="yellow"/>
            </w:rPr>
          </w:rPrChange>
        </w:rPr>
      </w:pPr>
      <w:bookmarkStart w:id="262" w:name="_Ref216857686"/>
      <w:r w:rsidRPr="00813323">
        <w:rPr>
          <w:noProof/>
          <w:rPrChange w:id="263" w:author="Honnalore Steissberg" w:date="2021-08-11T17:04:00Z">
            <w:rPr>
              <w:noProof/>
              <w:highlight w:val="yellow"/>
            </w:rPr>
          </w:rPrChange>
        </w:rPr>
        <w:lastRenderedPageBreak/>
        <w:drawing>
          <wp:inline distT="0" distB="0" distL="0" distR="0" wp14:anchorId="56D183BA" wp14:editId="1076B108">
            <wp:extent cx="3013710" cy="1588858"/>
            <wp:effectExtent l="12700" t="12700" r="8890" b="114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8468" cy="1596638"/>
                    </a:xfrm>
                    <a:prstGeom prst="rect">
                      <a:avLst/>
                    </a:prstGeom>
                    <a:noFill/>
                    <a:ln w="3175">
                      <a:solidFill>
                        <a:schemeClr val="tx1"/>
                      </a:solidFill>
                    </a:ln>
                  </pic:spPr>
                </pic:pic>
              </a:graphicData>
            </a:graphic>
          </wp:inline>
        </w:drawing>
      </w:r>
    </w:p>
    <w:p w14:paraId="736C5F94" w14:textId="6F66E423" w:rsidR="0034560C" w:rsidRPr="00813323" w:rsidRDefault="0034560C">
      <w:pPr>
        <w:pStyle w:val="Caption"/>
        <w:rPr>
          <w:rPrChange w:id="264" w:author="Honnalore Steissberg" w:date="2021-08-11T17:04:00Z">
            <w:rPr>
              <w:highlight w:val="yellow"/>
            </w:rPr>
          </w:rPrChange>
        </w:rPr>
      </w:pPr>
      <w:bookmarkStart w:id="265" w:name="_Ref12886020"/>
      <w:bookmarkStart w:id="266" w:name="_Toc37942902"/>
      <w:r w:rsidRPr="00813323">
        <w:rPr>
          <w:rPrChange w:id="267" w:author="Honnalore Steissberg" w:date="2021-08-11T17:04:00Z">
            <w:rPr>
              <w:highlight w:val="yellow"/>
            </w:rPr>
          </w:rPrChange>
        </w:rPr>
        <w:t xml:space="preserve">Figure </w:t>
      </w:r>
      <w:r w:rsidR="00EA3D15" w:rsidRPr="00813323">
        <w:rPr>
          <w:rPrChange w:id="268" w:author="Honnalore Steissberg" w:date="2021-08-11T17:04:00Z">
            <w:rPr>
              <w:highlight w:val="yellow"/>
            </w:rPr>
          </w:rPrChange>
        </w:rPr>
        <w:fldChar w:fldCharType="begin"/>
      </w:r>
      <w:r w:rsidR="00EA3D15" w:rsidRPr="00813323">
        <w:rPr>
          <w:rPrChange w:id="269" w:author="Honnalore Steissberg" w:date="2021-08-11T17:04:00Z">
            <w:rPr>
              <w:highlight w:val="yellow"/>
            </w:rPr>
          </w:rPrChange>
        </w:rPr>
        <w:instrText xml:space="preserve"> SEQ Figure \* ARABIC </w:instrText>
      </w:r>
      <w:r w:rsidR="00EA3D15" w:rsidRPr="00813323">
        <w:rPr>
          <w:rPrChange w:id="270" w:author="Honnalore Steissberg" w:date="2021-08-11T17:04:00Z">
            <w:rPr>
              <w:noProof/>
              <w:highlight w:val="yellow"/>
            </w:rPr>
          </w:rPrChange>
        </w:rPr>
        <w:fldChar w:fldCharType="separate"/>
      </w:r>
      <w:r w:rsidR="00795A65" w:rsidRPr="00813323">
        <w:rPr>
          <w:noProof/>
          <w:rPrChange w:id="271" w:author="Honnalore Steissberg" w:date="2021-08-11T17:04:00Z">
            <w:rPr>
              <w:noProof/>
              <w:highlight w:val="yellow"/>
            </w:rPr>
          </w:rPrChange>
        </w:rPr>
        <w:t>5</w:t>
      </w:r>
      <w:r w:rsidR="00EA3D15" w:rsidRPr="00813323">
        <w:rPr>
          <w:noProof/>
          <w:rPrChange w:id="272" w:author="Honnalore Steissberg" w:date="2021-08-11T17:04:00Z">
            <w:rPr>
              <w:noProof/>
              <w:highlight w:val="yellow"/>
            </w:rPr>
          </w:rPrChange>
        </w:rPr>
        <w:fldChar w:fldCharType="end"/>
      </w:r>
      <w:bookmarkEnd w:id="262"/>
      <w:bookmarkEnd w:id="265"/>
      <w:r w:rsidRPr="00813323">
        <w:rPr>
          <w:rPrChange w:id="273" w:author="Honnalore Steissberg" w:date="2021-08-11T17:04:00Z">
            <w:rPr>
              <w:highlight w:val="yellow"/>
            </w:rPr>
          </w:rPrChange>
        </w:rPr>
        <w:t>. Cross-section of current rectangular grid system</w:t>
      </w:r>
      <w:bookmarkEnd w:id="266"/>
    </w:p>
    <w:p w14:paraId="1F9BB730" w14:textId="77777777" w:rsidR="0034560C" w:rsidRPr="0080181C" w:rsidRDefault="0034560C" w:rsidP="00220CD1">
      <w:pPr>
        <w:jc w:val="both"/>
        <w:rPr>
          <w:color w:val="FF0000"/>
          <w:sz w:val="16"/>
          <w:szCs w:val="16"/>
          <w:highlight w:val="yellow"/>
        </w:rPr>
      </w:pPr>
      <w:r w:rsidRPr="0080181C">
        <w:rPr>
          <w:sz w:val="20"/>
          <w:szCs w:val="18"/>
          <w:highlight w:val="yellow"/>
        </w:rPr>
        <w:t xml:space="preserve"> </w:t>
      </w:r>
    </w:p>
    <w:p w14:paraId="33CF812F" w14:textId="77777777" w:rsidR="0034560C" w:rsidRPr="00813323" w:rsidRDefault="007465F9" w:rsidP="002144EE">
      <w:pPr>
        <w:keepNext/>
        <w:jc w:val="center"/>
        <w:rPr>
          <w:rPrChange w:id="274" w:author="Honnalore Steissberg" w:date="2021-08-11T17:04:00Z">
            <w:rPr>
              <w:highlight w:val="yellow"/>
            </w:rPr>
          </w:rPrChange>
        </w:rPr>
      </w:pPr>
      <w:r w:rsidRPr="00813323">
        <w:rPr>
          <w:noProof/>
          <w:rPrChange w:id="275" w:author="Honnalore Steissberg" w:date="2021-08-11T17:04:00Z">
            <w:rPr>
              <w:noProof/>
              <w:highlight w:val="yellow"/>
            </w:rPr>
          </w:rPrChange>
        </w:rPr>
        <w:drawing>
          <wp:inline distT="0" distB="0" distL="0" distR="0" wp14:anchorId="1D07161E" wp14:editId="4189955A">
            <wp:extent cx="3619500" cy="2497448"/>
            <wp:effectExtent l="12700" t="12700" r="12700" b="1778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43289" cy="2513862"/>
                    </a:xfrm>
                    <a:prstGeom prst="rect">
                      <a:avLst/>
                    </a:prstGeom>
                    <a:noFill/>
                    <a:ln w="3175">
                      <a:solidFill>
                        <a:schemeClr val="tx1"/>
                      </a:solidFill>
                    </a:ln>
                  </pic:spPr>
                </pic:pic>
              </a:graphicData>
            </a:graphic>
          </wp:inline>
        </w:drawing>
      </w:r>
    </w:p>
    <w:p w14:paraId="3A9BAC42" w14:textId="1EF37C95" w:rsidR="0034560C" w:rsidRPr="00813323" w:rsidRDefault="0034560C" w:rsidP="00EE7164">
      <w:pPr>
        <w:pStyle w:val="Caption"/>
        <w:rPr>
          <w:rPrChange w:id="276" w:author="Honnalore Steissberg" w:date="2021-08-11T17:04:00Z">
            <w:rPr>
              <w:highlight w:val="yellow"/>
            </w:rPr>
          </w:rPrChange>
        </w:rPr>
      </w:pPr>
      <w:bookmarkStart w:id="277" w:name="_Ref216858192"/>
      <w:bookmarkStart w:id="278" w:name="_Toc37942903"/>
      <w:r w:rsidRPr="00813323">
        <w:rPr>
          <w:rPrChange w:id="279" w:author="Honnalore Steissberg" w:date="2021-08-11T17:04:00Z">
            <w:rPr>
              <w:highlight w:val="yellow"/>
            </w:rPr>
          </w:rPrChange>
        </w:rPr>
        <w:t xml:space="preserve">Figure </w:t>
      </w:r>
      <w:r w:rsidR="00EA3D15" w:rsidRPr="00813323">
        <w:rPr>
          <w:rPrChange w:id="280" w:author="Honnalore Steissberg" w:date="2021-08-11T17:04:00Z">
            <w:rPr>
              <w:highlight w:val="yellow"/>
            </w:rPr>
          </w:rPrChange>
        </w:rPr>
        <w:fldChar w:fldCharType="begin"/>
      </w:r>
      <w:r w:rsidR="00EA3D15" w:rsidRPr="00813323">
        <w:rPr>
          <w:rPrChange w:id="281" w:author="Honnalore Steissberg" w:date="2021-08-11T17:04:00Z">
            <w:rPr>
              <w:highlight w:val="yellow"/>
            </w:rPr>
          </w:rPrChange>
        </w:rPr>
        <w:instrText xml:space="preserve"> SEQ Figure \* ARABIC </w:instrText>
      </w:r>
      <w:r w:rsidR="00EA3D15" w:rsidRPr="00813323">
        <w:rPr>
          <w:rPrChange w:id="282" w:author="Honnalore Steissberg" w:date="2021-08-11T17:04:00Z">
            <w:rPr>
              <w:noProof/>
              <w:highlight w:val="yellow"/>
            </w:rPr>
          </w:rPrChange>
        </w:rPr>
        <w:fldChar w:fldCharType="separate"/>
      </w:r>
      <w:r w:rsidR="00795A65" w:rsidRPr="00813323">
        <w:rPr>
          <w:noProof/>
          <w:rPrChange w:id="283" w:author="Honnalore Steissberg" w:date="2021-08-11T17:04:00Z">
            <w:rPr>
              <w:noProof/>
              <w:highlight w:val="yellow"/>
            </w:rPr>
          </w:rPrChange>
        </w:rPr>
        <w:t>6</w:t>
      </w:r>
      <w:r w:rsidR="00EA3D15" w:rsidRPr="00813323">
        <w:rPr>
          <w:noProof/>
          <w:rPrChange w:id="284" w:author="Honnalore Steissberg" w:date="2021-08-11T17:04:00Z">
            <w:rPr>
              <w:noProof/>
              <w:highlight w:val="yellow"/>
            </w:rPr>
          </w:rPrChange>
        </w:rPr>
        <w:fldChar w:fldCharType="end"/>
      </w:r>
      <w:bookmarkEnd w:id="277"/>
      <w:r w:rsidRPr="00813323">
        <w:rPr>
          <w:rPrChange w:id="285" w:author="Honnalore Steissberg" w:date="2021-08-11T17:04:00Z">
            <w:rPr>
              <w:highlight w:val="yellow"/>
            </w:rPr>
          </w:rPrChange>
        </w:rPr>
        <w:t xml:space="preserve">. Various solutions to </w:t>
      </w:r>
      <w:r w:rsidR="00D60DB3" w:rsidRPr="00813323">
        <w:rPr>
          <w:rPrChange w:id="286" w:author="Honnalore Steissberg" w:date="2021-08-11T17:04:00Z">
            <w:rPr>
              <w:highlight w:val="yellow"/>
            </w:rPr>
          </w:rPrChange>
        </w:rPr>
        <w:t xml:space="preserve">fitting a cross-section </w:t>
      </w:r>
      <w:del w:id="287" w:author="Honnalore Steissberg" w:date="2021-08-11T17:05:00Z">
        <w:r w:rsidR="00D60DB3" w:rsidRPr="00813323" w:rsidDel="00813323">
          <w:rPr>
            <w:rPrChange w:id="288" w:author="Honnalore Steissberg" w:date="2021-08-11T17:04:00Z">
              <w:rPr>
                <w:highlight w:val="yellow"/>
              </w:rPr>
            </w:rPrChange>
          </w:rPr>
          <w:delText>–</w:delText>
        </w:r>
      </w:del>
      <w:r w:rsidR="00D60DB3" w:rsidRPr="00813323">
        <w:rPr>
          <w:rPrChange w:id="289" w:author="Honnalore Steissberg" w:date="2021-08-11T17:04:00Z">
            <w:rPr>
              <w:highlight w:val="yellow"/>
            </w:rPr>
          </w:rPrChange>
        </w:rPr>
        <w:t>trapezoidal layers compared to multiple rectangular layers.</w:t>
      </w:r>
      <w:bookmarkEnd w:id="278"/>
      <w:r w:rsidR="00D60DB3" w:rsidRPr="00813323">
        <w:rPr>
          <w:rPrChange w:id="290" w:author="Honnalore Steissberg" w:date="2021-08-11T17:04:00Z">
            <w:rPr>
              <w:highlight w:val="yellow"/>
            </w:rPr>
          </w:rPrChange>
        </w:rPr>
        <w:t xml:space="preserve"> </w:t>
      </w:r>
    </w:p>
    <w:p w14:paraId="012C450F" w14:textId="347248F6" w:rsidR="0034560C" w:rsidRPr="0080181C" w:rsidRDefault="00BE2112">
      <w:pPr>
        <w:pStyle w:val="BodyText"/>
        <w:rPr>
          <w:sz w:val="20"/>
          <w:szCs w:val="18"/>
        </w:rPr>
      </w:pPr>
      <w:r w:rsidRPr="00813323">
        <w:rPr>
          <w:sz w:val="20"/>
          <w:szCs w:val="18"/>
          <w:rPrChange w:id="291" w:author="Honnalore Steissberg" w:date="2021-08-11T17:04:00Z">
            <w:rPr>
              <w:sz w:val="20"/>
              <w:szCs w:val="18"/>
              <w:highlight w:val="yellow"/>
            </w:rPr>
          </w:rPrChange>
        </w:rPr>
        <w:t>Hence, the bathymetry will still be based on average widths at cell centers</w:t>
      </w:r>
      <w:ins w:id="292" w:author="Honnalore Steissberg" w:date="2021-07-27T17:04:00Z">
        <w:r w:rsidR="00EE7164" w:rsidRPr="00813323">
          <w:rPr>
            <w:sz w:val="20"/>
            <w:szCs w:val="18"/>
            <w:rPrChange w:id="293" w:author="Honnalore Steissberg" w:date="2021-08-11T17:04:00Z">
              <w:rPr>
                <w:sz w:val="20"/>
                <w:szCs w:val="18"/>
                <w:highlight w:val="yellow"/>
              </w:rPr>
            </w:rPrChange>
          </w:rPr>
          <w:t>,</w:t>
        </w:r>
      </w:ins>
      <w:r w:rsidR="0080181C" w:rsidRPr="00813323">
        <w:rPr>
          <w:sz w:val="20"/>
          <w:szCs w:val="18"/>
          <w:rPrChange w:id="294" w:author="Honnalore Steissberg" w:date="2021-08-11T17:04:00Z">
            <w:rPr>
              <w:sz w:val="20"/>
              <w:szCs w:val="18"/>
              <w:highlight w:val="yellow"/>
            </w:rPr>
          </w:rPrChange>
        </w:rPr>
        <w:t xml:space="preserve"> </w:t>
      </w:r>
      <w:r w:rsidRPr="00813323">
        <w:rPr>
          <w:sz w:val="20"/>
          <w:szCs w:val="18"/>
          <w:rPrChange w:id="295" w:author="Honnalore Steissberg" w:date="2021-08-11T17:04:00Z">
            <w:rPr>
              <w:sz w:val="20"/>
              <w:szCs w:val="18"/>
              <w:highlight w:val="yellow"/>
            </w:rPr>
          </w:rPrChange>
        </w:rPr>
        <w:t>but will be interpreted as either rectangles or trapezoids.</w:t>
      </w:r>
    </w:p>
    <w:p w14:paraId="1A620534" w14:textId="12CEA352" w:rsidR="0041037A" w:rsidRPr="00B7030B" w:rsidRDefault="0041037A" w:rsidP="0080181C">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both"/>
        <w:rPr>
          <w:rFonts w:asciiTheme="minorHAnsi" w:hAnsiTheme="minorHAnsi"/>
        </w:rPr>
      </w:pPr>
      <w:r w:rsidRPr="00B7030B">
        <w:rPr>
          <w:rFonts w:asciiTheme="minorHAnsi" w:hAnsiTheme="minorHAnsi"/>
        </w:rPr>
        <w:t>Example</w:t>
      </w:r>
      <w:ins w:id="296" w:author="Honnalore Steissberg" w:date="2021-07-27T17:05:00Z">
        <w:r w:rsidR="00EE7164">
          <w:rPr>
            <w:rFonts w:asciiTheme="minorHAnsi" w:hAnsiTheme="minorHAnsi"/>
          </w:rPr>
          <w:t>:</w:t>
        </w:r>
      </w:ins>
    </w:p>
    <w:p w14:paraId="3D6E4A93" w14:textId="77777777" w:rsidR="0041037A" w:rsidRPr="00487FC9" w:rsidRDefault="0041037A">
      <w:pPr>
        <w:pStyle w:val="Examplebody"/>
        <w:rPr>
          <w:rStyle w:val="Cardexample1"/>
        </w:rPr>
      </w:pPr>
      <w:r w:rsidRPr="00487FC9">
        <w:rPr>
          <w:rStyle w:val="Cardexample1"/>
        </w:rPr>
        <w:t>INIT CND     T2</w:t>
      </w:r>
      <w:proofErr w:type="gramStart"/>
      <w:r w:rsidRPr="00487FC9">
        <w:rPr>
          <w:rStyle w:val="Cardexample1"/>
        </w:rPr>
        <w:t>I  ICETHI</w:t>
      </w:r>
      <w:proofErr w:type="gramEnd"/>
      <w:r w:rsidRPr="00487FC9">
        <w:rPr>
          <w:rStyle w:val="Cardexample1"/>
        </w:rPr>
        <w:t xml:space="preserve">  WTYPEC</w:t>
      </w:r>
      <w:r w:rsidR="0034560C" w:rsidRPr="00487FC9">
        <w:rPr>
          <w:rStyle w:val="Cardexample1"/>
        </w:rPr>
        <w:t xml:space="preserve">   GRIDC</w:t>
      </w:r>
    </w:p>
    <w:p w14:paraId="4B2FAE99" w14:textId="77777777" w:rsidR="0041037A" w:rsidRPr="00487FC9" w:rsidRDefault="0041037A">
      <w:pPr>
        <w:pStyle w:val="Examplebody"/>
        <w:rPr>
          <w:rStyle w:val="Cardexample1"/>
        </w:rPr>
      </w:pPr>
      <w:r w:rsidRPr="00487FC9">
        <w:rPr>
          <w:rStyle w:val="Cardexample1"/>
        </w:rPr>
        <w:t>Wb 1        -1.0     0.0   FRESH</w:t>
      </w:r>
      <w:r w:rsidR="0034560C" w:rsidRPr="00487FC9">
        <w:rPr>
          <w:rStyle w:val="Cardexample1"/>
        </w:rPr>
        <w:t xml:space="preserve">    RECT</w:t>
      </w:r>
    </w:p>
    <w:p w14:paraId="7F4A06C9" w14:textId="77777777" w:rsidR="0041037A" w:rsidRPr="00487FC9" w:rsidRDefault="0041037A">
      <w:pPr>
        <w:pStyle w:val="Examplebody"/>
        <w:rPr>
          <w:rStyle w:val="Cardexample1"/>
        </w:rPr>
      </w:pPr>
      <w:r w:rsidRPr="00487FC9">
        <w:rPr>
          <w:rStyle w:val="Cardexample1"/>
        </w:rPr>
        <w:t>Wb 2        -1.0     0.0   FRESH</w:t>
      </w:r>
      <w:r w:rsidR="0034560C" w:rsidRPr="00487FC9">
        <w:rPr>
          <w:rStyle w:val="Cardexample1"/>
        </w:rPr>
        <w:t xml:space="preserve">    RECT</w:t>
      </w:r>
    </w:p>
    <w:p w14:paraId="55F339BD" w14:textId="77777777" w:rsidR="0041037A" w:rsidRPr="00487FC9" w:rsidRDefault="0041037A">
      <w:pPr>
        <w:pStyle w:val="Examplebody"/>
        <w:rPr>
          <w:rStyle w:val="Cardexample1"/>
        </w:rPr>
      </w:pPr>
      <w:r w:rsidRPr="00487FC9">
        <w:rPr>
          <w:rStyle w:val="Cardexample1"/>
        </w:rPr>
        <w:t>Wb 3        -1.0     0.0   FRESH</w:t>
      </w:r>
      <w:r w:rsidR="0034560C" w:rsidRPr="00487FC9">
        <w:rPr>
          <w:rStyle w:val="Cardexample1"/>
        </w:rPr>
        <w:t xml:space="preserve">    RECT</w:t>
      </w:r>
    </w:p>
    <w:p w14:paraId="6EFAF713" w14:textId="77777777" w:rsidR="0041037A" w:rsidRPr="00B7030B" w:rsidRDefault="0041037A" w:rsidP="00487FC9">
      <w:pPr>
        <w:pStyle w:val="Relatedcard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both"/>
        <w:rPr>
          <w:rFonts w:asciiTheme="minorHAnsi" w:hAnsiTheme="minorHAnsi"/>
          <w:szCs w:val="22"/>
        </w:rPr>
      </w:pPr>
      <w:r w:rsidRPr="00B7030B">
        <w:rPr>
          <w:rFonts w:asciiTheme="minorHAnsi" w:hAnsiTheme="minorHAnsi"/>
          <w:szCs w:val="22"/>
        </w:rPr>
        <w:t>Related Cards and Files</w:t>
      </w:r>
    </w:p>
    <w:p w14:paraId="2CE597ED" w14:textId="77777777" w:rsidR="0041037A" w:rsidRPr="00B7030B" w:rsidRDefault="00C51A7D">
      <w:pPr>
        <w:pStyle w:val="Relatedcards"/>
        <w:rPr>
          <w:rFonts w:asciiTheme="minorHAnsi" w:hAnsiTheme="minorHAnsi"/>
        </w:rPr>
      </w:pPr>
      <w:hyperlink w:anchor="constituent_computations" w:history="1">
        <w:r w:rsidR="0041037A" w:rsidRPr="00B7030B">
          <w:rPr>
            <w:rFonts w:asciiTheme="minorHAnsi" w:hAnsiTheme="minorHAnsi"/>
          </w:rPr>
          <w:t>Constituent Computations</w:t>
        </w:r>
      </w:hyperlink>
      <w:r w:rsidR="00487FC9">
        <w:rPr>
          <w:rFonts w:asciiTheme="minorHAnsi" w:hAnsiTheme="minorHAnsi"/>
        </w:rPr>
        <w:t xml:space="preserve"> </w:t>
      </w:r>
      <w:r w:rsidR="00487FC9" w:rsidRPr="00487FC9">
        <w:rPr>
          <w:rFonts w:asciiTheme="minorHAnsi" w:hAnsiTheme="minorHAnsi"/>
          <w:u w:val="none"/>
        </w:rPr>
        <w:t xml:space="preserve">  </w:t>
      </w:r>
      <w:hyperlink w:anchor="initial_concentration" w:history="1">
        <w:r w:rsidR="0041037A" w:rsidRPr="00B7030B">
          <w:rPr>
            <w:rFonts w:asciiTheme="minorHAnsi" w:hAnsiTheme="minorHAnsi"/>
          </w:rPr>
          <w:t>Constituent Initial Concentration</w:t>
        </w:r>
      </w:hyperlink>
      <w:r w:rsidR="00487FC9" w:rsidRPr="00487FC9">
        <w:rPr>
          <w:rFonts w:asciiTheme="minorHAnsi" w:hAnsiTheme="minorHAnsi"/>
          <w:u w:val="none"/>
        </w:rPr>
        <w:t xml:space="preserve">  </w:t>
      </w:r>
      <w:hyperlink w:anchor="vertical_profile_file" w:history="1">
        <w:r w:rsidR="0041037A" w:rsidRPr="00B7030B">
          <w:rPr>
            <w:rFonts w:asciiTheme="minorHAnsi" w:hAnsiTheme="minorHAnsi"/>
          </w:rPr>
          <w:t>Vertical Profile File</w:t>
        </w:r>
      </w:hyperlink>
      <w:r w:rsidR="00E17288" w:rsidRPr="00E17288">
        <w:rPr>
          <w:rFonts w:asciiTheme="minorHAnsi" w:hAnsiTheme="minorHAnsi"/>
          <w:u w:val="none"/>
        </w:rPr>
        <w:t xml:space="preserve">  </w:t>
      </w:r>
      <w:r w:rsidR="00487FC9" w:rsidRPr="00E17288">
        <w:rPr>
          <w:rFonts w:asciiTheme="minorHAnsi" w:hAnsiTheme="minorHAnsi"/>
          <w:u w:val="none"/>
        </w:rPr>
        <w:t xml:space="preserve"> </w:t>
      </w:r>
      <w:hyperlink w:anchor="longitudinal_profile_file" w:history="1">
        <w:r w:rsidR="0041037A" w:rsidRPr="00B7030B">
          <w:rPr>
            <w:rFonts w:asciiTheme="minorHAnsi" w:hAnsiTheme="minorHAnsi"/>
          </w:rPr>
          <w:t>Longitudinal Profile File</w:t>
        </w:r>
      </w:hyperlink>
      <w:r w:rsidR="00487FC9" w:rsidRPr="00E17288">
        <w:rPr>
          <w:rFonts w:asciiTheme="minorHAnsi" w:hAnsiTheme="minorHAnsi"/>
          <w:u w:val="none"/>
        </w:rPr>
        <w:t xml:space="preserve"> </w:t>
      </w:r>
      <w:r w:rsidR="00E17288" w:rsidRPr="00E17288">
        <w:rPr>
          <w:rFonts w:asciiTheme="minorHAnsi" w:hAnsiTheme="minorHAnsi"/>
          <w:u w:val="none"/>
        </w:rPr>
        <w:t xml:space="preserve">  </w:t>
      </w:r>
      <w:hyperlink w:anchor="ice_cover" w:history="1">
        <w:r w:rsidR="0041037A" w:rsidRPr="00B7030B">
          <w:rPr>
            <w:rFonts w:asciiTheme="minorHAnsi" w:hAnsiTheme="minorHAnsi"/>
          </w:rPr>
          <w:t>Ice Cover</w:t>
        </w:r>
      </w:hyperlink>
    </w:p>
    <w:p w14:paraId="7F023B08" w14:textId="77777777" w:rsidR="0041037A" w:rsidRPr="00B7030B" w:rsidRDefault="0041037A" w:rsidP="003D2D01">
      <w:pPr>
        <w:pStyle w:val="Heading4"/>
        <w:spacing w:before="0" w:after="0"/>
      </w:pPr>
      <w:r w:rsidRPr="00B7030B">
        <w:br w:type="page"/>
      </w:r>
      <w:bookmarkStart w:id="297" w:name="calculations"/>
      <w:bookmarkStart w:id="298" w:name="_Toc41047652"/>
      <w:bookmarkEnd w:id="297"/>
      <w:r w:rsidRPr="00B7030B">
        <w:lastRenderedPageBreak/>
        <w:t>Calculations (CALCULAT)</w:t>
      </w:r>
      <w:bookmarkEnd w:id="298"/>
    </w:p>
    <w:p w14:paraId="139F9D3E" w14:textId="77777777" w:rsidR="0041037A" w:rsidRPr="00B7030B" w:rsidRDefault="00FA1B19">
      <w:pPr>
        <w:pStyle w:val="Fields1"/>
        <w:rPr>
          <w:rStyle w:val="CardReferen1"/>
          <w:rFonts w:asciiTheme="minorHAnsi" w:hAnsiTheme="minorHAnsi"/>
          <w:b/>
          <w:bCs/>
        </w:rPr>
      </w:pPr>
      <w:r w:rsidRPr="00B7030B">
        <w:rPr>
          <w:rStyle w:val="CardReferen1"/>
          <w:rFonts w:asciiTheme="minorHAnsi" w:hAnsiTheme="minorHAnsi"/>
          <w:b/>
          <w:bCs/>
        </w:rPr>
        <w:fldChar w:fldCharType="begin"/>
      </w:r>
      <w:r w:rsidR="0041037A" w:rsidRPr="00B7030B">
        <w:rPr>
          <w:rStyle w:val="CardReferen1"/>
          <w:rFonts w:asciiTheme="minorHAnsi" w:hAnsiTheme="minorHAnsi"/>
          <w:b/>
          <w:bCs/>
        </w:rPr>
        <w:instrText>tc \l3 "</w:instrText>
      </w:r>
      <w:bookmarkStart w:id="299" w:name="_Toc8027290"/>
      <w:r w:rsidR="0041037A" w:rsidRPr="00B7030B">
        <w:rPr>
          <w:rStyle w:val="CardReferen1"/>
          <w:rFonts w:asciiTheme="minorHAnsi" w:hAnsiTheme="minorHAnsi"/>
          <w:b/>
          <w:bCs/>
        </w:rPr>
        <w:instrText>Calculations (CALCULAT)</w:instrText>
      </w:r>
      <w:bookmarkEnd w:id="299"/>
      <w:r w:rsidRPr="00B7030B">
        <w:rPr>
          <w:rStyle w:val="CardReferen1"/>
          <w:rFonts w:asciiTheme="minorHAnsi" w:hAnsiTheme="minorHAnsi"/>
          <w:b/>
          <w:bCs/>
        </w:rPr>
        <w:fldChar w:fldCharType="end"/>
      </w:r>
      <w:r w:rsidRPr="00B7030B">
        <w:rPr>
          <w:rStyle w:val="CardReferen1"/>
          <w:rFonts w:asciiTheme="minorHAnsi" w:hAnsiTheme="minorHAnsi"/>
          <w:b/>
          <w:bCs/>
        </w:rPr>
        <w:fldChar w:fldCharType="begin"/>
      </w:r>
      <w:r w:rsidR="0041037A" w:rsidRPr="00B7030B">
        <w:rPr>
          <w:rStyle w:val="CardReferen1"/>
          <w:rFonts w:asciiTheme="minorHAnsi" w:hAnsiTheme="minorHAnsi"/>
          <w:b/>
          <w:bCs/>
        </w:rPr>
        <w:instrText>ADVANCE \d21</w:instrText>
      </w:r>
      <w:r w:rsidRPr="00B7030B">
        <w:rPr>
          <w:rStyle w:val="CardReferen1"/>
          <w:rFonts w:asciiTheme="minorHAnsi" w:hAnsiTheme="minorHAnsi"/>
          <w:b/>
          <w:bCs/>
        </w:rPr>
        <w:fldChar w:fldCharType="end"/>
      </w:r>
      <w:r w:rsidR="0041037A" w:rsidRPr="00B7030B">
        <w:rPr>
          <w:rStyle w:val="CardReferen1"/>
          <w:rFonts w:asciiTheme="minorHAnsi" w:hAnsiTheme="minorHAnsi"/>
          <w:b/>
          <w:bCs/>
        </w:rPr>
        <w:t>FIELD</w:t>
      </w:r>
      <w:r w:rsidR="0041037A" w:rsidRPr="00B7030B">
        <w:rPr>
          <w:rStyle w:val="CardReferen1"/>
          <w:rFonts w:asciiTheme="minorHAnsi" w:hAnsiTheme="minorHAnsi"/>
          <w:b/>
          <w:bCs/>
        </w:rPr>
        <w:tab/>
        <w:t>NAME</w:t>
      </w:r>
      <w:r w:rsidR="0041037A" w:rsidRPr="00B7030B">
        <w:rPr>
          <w:rStyle w:val="CardReferen1"/>
          <w:rFonts w:asciiTheme="minorHAnsi" w:hAnsiTheme="minorHAnsi"/>
          <w:b/>
          <w:bCs/>
        </w:rPr>
        <w:tab/>
        <w:t>VALUE</w:t>
      </w:r>
      <w:r w:rsidR="0041037A" w:rsidRPr="00B7030B">
        <w:rPr>
          <w:rStyle w:val="CardReferen1"/>
          <w:rFonts w:asciiTheme="minorHAnsi" w:hAnsiTheme="minorHAnsi"/>
          <w:b/>
          <w:bCs/>
        </w:rPr>
        <w:tab/>
        <w:t>DEFAULT</w:t>
      </w:r>
      <w:r w:rsidR="0041037A" w:rsidRPr="00B7030B">
        <w:rPr>
          <w:rStyle w:val="CardReferen1"/>
          <w:rFonts w:asciiTheme="minorHAnsi" w:hAnsiTheme="minorHAnsi"/>
          <w:b/>
          <w:bCs/>
        </w:rPr>
        <w:tab/>
        <w:t>DESCRIPTION</w:t>
      </w:r>
    </w:p>
    <w:p w14:paraId="6D60066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7E25DB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VBC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 xml:space="preserve"> ON</w:t>
      </w:r>
      <w:r w:rsidRPr="00B7030B">
        <w:rPr>
          <w:rFonts w:asciiTheme="minorHAnsi" w:hAnsiTheme="minorHAnsi"/>
        </w:rPr>
        <w:tab/>
        <w:t>Volume balance calcu</w:t>
      </w:r>
      <w:r w:rsidRPr="00B7030B">
        <w:rPr>
          <w:rFonts w:asciiTheme="minorHAnsi" w:hAnsiTheme="minorHAnsi"/>
        </w:rPr>
        <w:softHyphen/>
        <w:t>lation, ON or OFF</w:t>
      </w:r>
    </w:p>
    <w:p w14:paraId="6231BCE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EBC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 xml:space="preserve"> ON</w:t>
      </w:r>
      <w:r w:rsidRPr="00B7030B">
        <w:rPr>
          <w:rFonts w:asciiTheme="minorHAnsi" w:hAnsiTheme="minorHAnsi"/>
        </w:rPr>
        <w:tab/>
        <w:t>Thermal energy balance calculation, ON or OFF</w:t>
      </w:r>
    </w:p>
    <w:p w14:paraId="29289CB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MBC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 xml:space="preserve"> ON</w:t>
      </w:r>
      <w:r w:rsidRPr="00B7030B">
        <w:rPr>
          <w:rFonts w:asciiTheme="minorHAnsi" w:hAnsiTheme="minorHAnsi"/>
        </w:rPr>
        <w:tab/>
        <w:t>Mass balance calcula</w:t>
      </w:r>
      <w:r w:rsidRPr="00B7030B">
        <w:rPr>
          <w:rFonts w:asciiTheme="minorHAnsi" w:hAnsiTheme="minorHAnsi"/>
        </w:rPr>
        <w:softHyphen/>
        <w:t>tion, ON or OFF</w:t>
      </w:r>
    </w:p>
    <w:p w14:paraId="16111E8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PQC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Density placed inflows, ON or OFF</w:t>
      </w:r>
    </w:p>
    <w:p w14:paraId="29CCF92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5</w:t>
      </w:r>
      <w:r w:rsidRPr="00B7030B">
        <w:rPr>
          <w:rFonts w:asciiTheme="minorHAnsi" w:hAnsiTheme="minorHAnsi"/>
        </w:rPr>
        <w:tab/>
        <w:t>EVC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 xml:space="preserve"> ON</w:t>
      </w:r>
      <w:r w:rsidRPr="00B7030B">
        <w:rPr>
          <w:rFonts w:asciiTheme="minorHAnsi" w:hAnsiTheme="minorHAnsi"/>
        </w:rPr>
        <w:tab/>
        <w:t>Evaporation included in wa</w:t>
      </w:r>
      <w:r w:rsidRPr="00B7030B">
        <w:rPr>
          <w:rFonts w:asciiTheme="minorHAnsi" w:hAnsiTheme="minorHAnsi"/>
        </w:rPr>
        <w:softHyphen/>
        <w:t>ter bud</w:t>
      </w:r>
      <w:r w:rsidRPr="00B7030B">
        <w:rPr>
          <w:rFonts w:asciiTheme="minorHAnsi" w:hAnsiTheme="minorHAnsi"/>
        </w:rPr>
        <w:softHyphen/>
        <w:t>get, ON or OFF</w:t>
      </w:r>
    </w:p>
    <w:p w14:paraId="377F64C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6</w:t>
      </w:r>
      <w:r w:rsidRPr="00B7030B">
        <w:rPr>
          <w:rFonts w:asciiTheme="minorHAnsi" w:hAnsiTheme="minorHAnsi"/>
        </w:rPr>
        <w:tab/>
        <w:t>PRC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Precipitation in</w:t>
      </w:r>
      <w:r w:rsidRPr="00B7030B">
        <w:rPr>
          <w:rFonts w:asciiTheme="minorHAnsi" w:hAnsiTheme="minorHAnsi"/>
        </w:rPr>
        <w:softHyphen/>
        <w:t>cluded, ON or OFF</w:t>
      </w:r>
    </w:p>
    <w:p w14:paraId="2D48DED6" w14:textId="77777777" w:rsidR="0041037A" w:rsidRPr="00B7030B" w:rsidRDefault="0041037A">
      <w:pPr>
        <w:pStyle w:val="BodyText2"/>
      </w:pPr>
    </w:p>
    <w:p w14:paraId="5F997D59" w14:textId="77777777" w:rsidR="0041037A" w:rsidRPr="0081518F" w:rsidRDefault="003D2D01">
      <w:pPr>
        <w:pStyle w:val="BodyText"/>
        <w:rPr>
          <w:sz w:val="20"/>
          <w:szCs w:val="18"/>
        </w:rPr>
      </w:pPr>
      <w:r w:rsidRPr="0081518F">
        <w:rPr>
          <w:noProof/>
          <w:sz w:val="20"/>
          <w:szCs w:val="18"/>
        </w:rPr>
        <mc:AlternateContent>
          <mc:Choice Requires="wps">
            <w:drawing>
              <wp:anchor distT="91440" distB="91440" distL="114300" distR="114300" simplePos="0" relativeHeight="251748864" behindDoc="1" locked="0" layoutInCell="1" allowOverlap="1" wp14:anchorId="6DA303E6" wp14:editId="4A3A0C63">
                <wp:simplePos x="0" y="0"/>
                <wp:positionH relativeFrom="margin">
                  <wp:posOffset>2489835</wp:posOffset>
                </wp:positionH>
                <wp:positionV relativeFrom="paragraph">
                  <wp:posOffset>57150</wp:posOffset>
                </wp:positionV>
                <wp:extent cx="3230245" cy="2560320"/>
                <wp:effectExtent l="0" t="0" r="8255" b="17780"/>
                <wp:wrapTight wrapText="bothSides">
                  <wp:wrapPolygon edited="0">
                    <wp:start x="0" y="0"/>
                    <wp:lineTo x="0" y="21643"/>
                    <wp:lineTo x="21570" y="21643"/>
                    <wp:lineTo x="21570"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245" cy="2560320"/>
                        </a:xfrm>
                        <a:prstGeom prst="rect">
                          <a:avLst/>
                        </a:prstGeom>
                        <a:noFill/>
                        <a:ln w="9525">
                          <a:solidFill>
                            <a:schemeClr val="accent1"/>
                          </a:solidFill>
                          <a:miter lim="800000"/>
                          <a:headEnd/>
                          <a:tailEnd/>
                        </a:ln>
                      </wps:spPr>
                      <wps:txbx>
                        <w:txbxContent>
                          <w:p w14:paraId="28F60AF4" w14:textId="77777777" w:rsidR="00EE7164" w:rsidRDefault="008A5A8D" w:rsidP="003D2D01">
                            <w:pPr>
                              <w:pBdr>
                                <w:top w:val="single" w:sz="24" w:space="8" w:color="4F81BD" w:themeColor="accent1"/>
                                <w:bottom w:val="single" w:sz="24" w:space="8" w:color="4F81BD" w:themeColor="accent1"/>
                              </w:pBdr>
                              <w:rPr>
                                <w:ins w:id="300" w:author="Honnalore Steissberg" w:date="2021-07-27T17:06:00Z"/>
                                <w:i/>
                                <w:iCs/>
                                <w:color w:val="4F81BD" w:themeColor="accent1"/>
                                <w:sz w:val="28"/>
                                <w:szCs w:val="28"/>
                              </w:rPr>
                            </w:pPr>
                            <w:r w:rsidRPr="00EE7164">
                              <w:rPr>
                                <w:i/>
                                <w:iCs/>
                                <w:color w:val="4F81BD" w:themeColor="accent1"/>
                                <w:sz w:val="28"/>
                                <w:szCs w:val="28"/>
                                <w:rPrChange w:id="301" w:author="Honnalore Steissberg" w:date="2021-07-27T17:06:00Z">
                                  <w:rPr>
                                    <w:i/>
                                    <w:iCs/>
                                    <w:color w:val="4F81BD" w:themeColor="accent1"/>
                                    <w:sz w:val="24"/>
                                    <w:szCs w:val="24"/>
                                  </w:rPr>
                                </w:rPrChange>
                              </w:rPr>
                              <w:t xml:space="preserve">Does the model conserve fluid mass, </w:t>
                            </w:r>
                          </w:p>
                          <w:p w14:paraId="15B7E3DC" w14:textId="1D508B72" w:rsidR="00EE7164" w:rsidRDefault="00EE7164" w:rsidP="003D2D01">
                            <w:pPr>
                              <w:pBdr>
                                <w:top w:val="single" w:sz="24" w:space="8" w:color="4F81BD" w:themeColor="accent1"/>
                                <w:bottom w:val="single" w:sz="24" w:space="8" w:color="4F81BD" w:themeColor="accent1"/>
                              </w:pBdr>
                              <w:rPr>
                                <w:ins w:id="302" w:author="Honnalore Steissberg" w:date="2021-07-27T17:07:00Z"/>
                                <w:i/>
                                <w:iCs/>
                                <w:color w:val="4F81BD" w:themeColor="accent1"/>
                                <w:sz w:val="28"/>
                                <w:szCs w:val="28"/>
                              </w:rPr>
                            </w:pPr>
                            <w:r w:rsidRPr="00EE7164">
                              <w:rPr>
                                <w:i/>
                                <w:iCs/>
                                <w:color w:val="4F81BD" w:themeColor="accent1"/>
                                <w:sz w:val="28"/>
                                <w:szCs w:val="28"/>
                              </w:rPr>
                              <w:t>E</w:t>
                            </w:r>
                            <w:r w:rsidR="008A5A8D" w:rsidRPr="00EE7164">
                              <w:rPr>
                                <w:i/>
                                <w:iCs/>
                                <w:color w:val="4F81BD" w:themeColor="accent1"/>
                                <w:sz w:val="28"/>
                                <w:szCs w:val="28"/>
                                <w:rPrChange w:id="303" w:author="Honnalore Steissberg" w:date="2021-07-27T17:06:00Z">
                                  <w:rPr>
                                    <w:i/>
                                    <w:iCs/>
                                    <w:color w:val="4F81BD" w:themeColor="accent1"/>
                                    <w:sz w:val="24"/>
                                    <w:szCs w:val="24"/>
                                  </w:rPr>
                                </w:rPrChange>
                              </w:rPr>
                              <w:t>nergy</w:t>
                            </w:r>
                            <w:ins w:id="304" w:author="Honnalore Steissberg" w:date="2021-07-27T17:07:00Z">
                              <w:r>
                                <w:rPr>
                                  <w:i/>
                                  <w:iCs/>
                                  <w:color w:val="4F81BD" w:themeColor="accent1"/>
                                  <w:sz w:val="28"/>
                                  <w:szCs w:val="28"/>
                                </w:rPr>
                                <w:t>,</w:t>
                              </w:r>
                            </w:ins>
                            <w:r w:rsidR="008A5A8D" w:rsidRPr="00EE7164">
                              <w:rPr>
                                <w:i/>
                                <w:iCs/>
                                <w:color w:val="4F81BD" w:themeColor="accent1"/>
                                <w:sz w:val="28"/>
                                <w:szCs w:val="28"/>
                                <w:rPrChange w:id="305" w:author="Honnalore Steissberg" w:date="2021-07-27T17:06:00Z">
                                  <w:rPr>
                                    <w:i/>
                                    <w:iCs/>
                                    <w:color w:val="4F81BD" w:themeColor="accent1"/>
                                    <w:sz w:val="24"/>
                                    <w:szCs w:val="24"/>
                                  </w:rPr>
                                </w:rPrChange>
                              </w:rPr>
                              <w:t xml:space="preserve"> and constituent mass?</w:t>
                            </w:r>
                            <w:del w:id="306" w:author="Honnalore Steissberg" w:date="2021-07-27T17:09:00Z">
                              <w:r w:rsidR="008A5A8D" w:rsidRPr="00EE7164" w:rsidDel="00EE7164">
                                <w:rPr>
                                  <w:i/>
                                  <w:iCs/>
                                  <w:color w:val="4F81BD" w:themeColor="accent1"/>
                                  <w:sz w:val="28"/>
                                  <w:szCs w:val="28"/>
                                  <w:rPrChange w:id="307" w:author="Honnalore Steissberg" w:date="2021-07-27T17:06:00Z">
                                    <w:rPr>
                                      <w:i/>
                                      <w:iCs/>
                                      <w:color w:val="4F81BD" w:themeColor="accent1"/>
                                      <w:sz w:val="24"/>
                                      <w:szCs w:val="24"/>
                                    </w:rPr>
                                  </w:rPrChange>
                                </w:rPr>
                                <w:delText xml:space="preserve"> This is where you can </w:delText>
                              </w:r>
                            </w:del>
                            <w:del w:id="308" w:author="Honnalore Steissberg" w:date="2021-07-27T17:08:00Z">
                              <w:r w:rsidR="008A5A8D" w:rsidRPr="00EE7164" w:rsidDel="00EE7164">
                                <w:rPr>
                                  <w:i/>
                                  <w:iCs/>
                                  <w:color w:val="4F81BD" w:themeColor="accent1"/>
                                  <w:sz w:val="28"/>
                                  <w:szCs w:val="28"/>
                                  <w:rPrChange w:id="309" w:author="Honnalore Steissberg" w:date="2021-07-27T17:06:00Z">
                                    <w:rPr>
                                      <w:i/>
                                      <w:iCs/>
                                      <w:color w:val="4F81BD" w:themeColor="accent1"/>
                                      <w:sz w:val="24"/>
                                      <w:szCs w:val="24"/>
                                    </w:rPr>
                                  </w:rPrChange>
                                </w:rPr>
                                <w:delText xml:space="preserve">see if it </w:delText>
                              </w:r>
                            </w:del>
                            <w:ins w:id="310" w:author="Honnalore Steissberg" w:date="2021-07-27T17:10:00Z">
                              <w:r>
                                <w:rPr>
                                  <w:i/>
                                  <w:iCs/>
                                  <w:color w:val="4F81BD" w:themeColor="accent1"/>
                                  <w:sz w:val="28"/>
                                  <w:szCs w:val="28"/>
                                </w:rPr>
                                <w:t xml:space="preserve"> You can find out here</w:t>
                              </w:r>
                            </w:ins>
                            <w:del w:id="311" w:author="Honnalore Steissberg" w:date="2021-07-27T17:07:00Z">
                              <w:r w:rsidR="008A5A8D" w:rsidRPr="00EE7164" w:rsidDel="00EE7164">
                                <w:rPr>
                                  <w:i/>
                                  <w:iCs/>
                                  <w:color w:val="4F81BD" w:themeColor="accent1"/>
                                  <w:sz w:val="28"/>
                                  <w:szCs w:val="28"/>
                                  <w:rPrChange w:id="312" w:author="Honnalore Steissberg" w:date="2021-07-27T17:06:00Z">
                                    <w:rPr>
                                      <w:i/>
                                      <w:iCs/>
                                      <w:color w:val="4F81BD" w:themeColor="accent1"/>
                                      <w:sz w:val="24"/>
                                      <w:szCs w:val="24"/>
                                    </w:rPr>
                                  </w:rPrChange>
                                </w:rPr>
                                <w:delText>is</w:delText>
                              </w:r>
                            </w:del>
                            <w:r w:rsidR="008A5A8D" w:rsidRPr="00EE7164">
                              <w:rPr>
                                <w:i/>
                                <w:iCs/>
                                <w:color w:val="4F81BD" w:themeColor="accent1"/>
                                <w:sz w:val="28"/>
                                <w:szCs w:val="28"/>
                                <w:rPrChange w:id="313" w:author="Honnalore Steissberg" w:date="2021-07-27T17:06:00Z">
                                  <w:rPr>
                                    <w:i/>
                                    <w:iCs/>
                                    <w:color w:val="4F81BD" w:themeColor="accent1"/>
                                    <w:sz w:val="24"/>
                                    <w:szCs w:val="24"/>
                                  </w:rPr>
                                </w:rPrChange>
                              </w:rPr>
                              <w:t xml:space="preserve">. The output is written to the SNP file and a flow balance file. Density placed inflows are only for branch inflow specification. Be careful </w:t>
                            </w:r>
                          </w:p>
                          <w:p w14:paraId="19184917" w14:textId="5395F2C5" w:rsidR="008A5A8D" w:rsidRPr="00EE7164" w:rsidRDefault="008A5A8D" w:rsidP="003D2D01">
                            <w:pPr>
                              <w:pBdr>
                                <w:top w:val="single" w:sz="24" w:space="8" w:color="4F81BD" w:themeColor="accent1"/>
                                <w:bottom w:val="single" w:sz="24" w:space="8" w:color="4F81BD" w:themeColor="accent1"/>
                              </w:pBdr>
                              <w:rPr>
                                <w:i/>
                                <w:iCs/>
                                <w:color w:val="4F81BD" w:themeColor="accent1"/>
                                <w:sz w:val="28"/>
                                <w:szCs w:val="28"/>
                                <w:rPrChange w:id="314" w:author="Honnalore Steissberg" w:date="2021-07-27T17:06:00Z">
                                  <w:rPr>
                                    <w:i/>
                                    <w:iCs/>
                                    <w:color w:val="4F81BD" w:themeColor="accent1"/>
                                    <w:sz w:val="24"/>
                                  </w:rPr>
                                </w:rPrChange>
                              </w:rPr>
                            </w:pPr>
                            <w:r w:rsidRPr="00EE7164">
                              <w:rPr>
                                <w:i/>
                                <w:iCs/>
                                <w:color w:val="4F81BD" w:themeColor="accent1"/>
                                <w:sz w:val="28"/>
                                <w:szCs w:val="28"/>
                                <w:rPrChange w:id="315" w:author="Honnalore Steissberg" w:date="2021-07-27T17:06:00Z">
                                  <w:rPr>
                                    <w:i/>
                                    <w:iCs/>
                                    <w:color w:val="4F81BD" w:themeColor="accent1"/>
                                    <w:sz w:val="24"/>
                                    <w:szCs w:val="24"/>
                                  </w:rPr>
                                </w:rPrChange>
                              </w:rPr>
                              <w:t>using this</w:t>
                            </w:r>
                            <w:ins w:id="316" w:author="Honnalore Steissberg" w:date="2021-07-27T17:07:00Z">
                              <w:r w:rsidR="00EE7164">
                                <w:rPr>
                                  <w:i/>
                                  <w:iCs/>
                                  <w:color w:val="4F81BD" w:themeColor="accent1"/>
                                  <w:sz w:val="28"/>
                                  <w:szCs w:val="28"/>
                                </w:rPr>
                                <w:t>,</w:t>
                              </w:r>
                            </w:ins>
                            <w:r w:rsidRPr="00EE7164">
                              <w:rPr>
                                <w:i/>
                                <w:iCs/>
                                <w:color w:val="4F81BD" w:themeColor="accent1"/>
                                <w:sz w:val="28"/>
                                <w:szCs w:val="28"/>
                                <w:rPrChange w:id="317" w:author="Honnalore Steissberg" w:date="2021-07-27T17:06:00Z">
                                  <w:rPr>
                                    <w:i/>
                                    <w:iCs/>
                                    <w:color w:val="4F81BD" w:themeColor="accent1"/>
                                    <w:sz w:val="24"/>
                                    <w:szCs w:val="24"/>
                                  </w:rPr>
                                </w:rPrChange>
                              </w:rPr>
                              <w:t xml:space="preserve"> </w:t>
                            </w:r>
                            <w:ins w:id="318" w:author="Honnalore Steissberg" w:date="2021-07-28T12:05:00Z">
                              <w:r w:rsidR="00887186">
                                <w:rPr>
                                  <w:i/>
                                  <w:iCs/>
                                  <w:color w:val="4F81BD" w:themeColor="accent1"/>
                                  <w:sz w:val="28"/>
                                  <w:szCs w:val="28"/>
                                </w:rPr>
                                <w:t>because</w:t>
                              </w:r>
                            </w:ins>
                            <w:del w:id="319" w:author="Honnalore Steissberg" w:date="2021-07-28T12:05:00Z">
                              <w:r w:rsidRPr="00EE7164" w:rsidDel="00887186">
                                <w:rPr>
                                  <w:i/>
                                  <w:iCs/>
                                  <w:color w:val="4F81BD" w:themeColor="accent1"/>
                                  <w:sz w:val="28"/>
                                  <w:szCs w:val="28"/>
                                  <w:rPrChange w:id="320" w:author="Honnalore Steissberg" w:date="2021-07-27T17:06:00Z">
                                    <w:rPr>
                                      <w:i/>
                                      <w:iCs/>
                                      <w:color w:val="4F81BD" w:themeColor="accent1"/>
                                      <w:sz w:val="24"/>
                                      <w:szCs w:val="24"/>
                                    </w:rPr>
                                  </w:rPrChange>
                                </w:rPr>
                                <w:delText>since</w:delText>
                              </w:r>
                            </w:del>
                            <w:r w:rsidRPr="00EE7164">
                              <w:rPr>
                                <w:i/>
                                <w:iCs/>
                                <w:color w:val="4F81BD" w:themeColor="accent1"/>
                                <w:sz w:val="28"/>
                                <w:szCs w:val="28"/>
                                <w:rPrChange w:id="321" w:author="Honnalore Steissberg" w:date="2021-07-27T17:06:00Z">
                                  <w:rPr>
                                    <w:i/>
                                    <w:iCs/>
                                    <w:color w:val="4F81BD" w:themeColor="accent1"/>
                                    <w:sz w:val="24"/>
                                    <w:szCs w:val="24"/>
                                  </w:rPr>
                                </w:rPrChange>
                              </w:rPr>
                              <w:t xml:space="preserve"> the model </w:t>
                            </w:r>
                            <w:r w:rsidRPr="00887186">
                              <w:rPr>
                                <w:i/>
                                <w:iCs/>
                                <w:color w:val="4F81BD" w:themeColor="accent1"/>
                                <w:sz w:val="28"/>
                                <w:szCs w:val="28"/>
                                <w:rPrChange w:id="322" w:author="Honnalore Steissberg" w:date="2021-07-28T12:05:00Z">
                                  <w:rPr>
                                    <w:i/>
                                    <w:iCs/>
                                    <w:color w:val="4F81BD" w:themeColor="accent1"/>
                                    <w:sz w:val="24"/>
                                    <w:szCs w:val="24"/>
                                  </w:rPr>
                                </w:rPrChange>
                              </w:rPr>
                              <w:t xml:space="preserve">could </w:t>
                            </w:r>
                            <w:r w:rsidRPr="00EE7164">
                              <w:rPr>
                                <w:i/>
                                <w:iCs/>
                                <w:color w:val="4F81BD" w:themeColor="accent1"/>
                                <w:sz w:val="28"/>
                                <w:szCs w:val="28"/>
                                <w:rPrChange w:id="323" w:author="Honnalore Steissberg" w:date="2021-07-27T17:06:00Z">
                                  <w:rPr>
                                    <w:i/>
                                    <w:iCs/>
                                    <w:color w:val="4F81BD" w:themeColor="accent1"/>
                                    <w:sz w:val="24"/>
                                    <w:szCs w:val="24"/>
                                  </w:rPr>
                                </w:rPrChange>
                              </w:rPr>
                              <w:t xml:space="preserve">try to put all the inflow into a small bottom layer and the time step for stability might be extremely small.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303E6" id="_x0000_s1035" type="#_x0000_t202" style="position:absolute;left:0;text-align:left;margin-left:196.05pt;margin-top:4.5pt;width:254.35pt;height:201.6pt;z-index:-2515676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" filled="f" strokecolor="#4f81bd [3204]">
                <v:textbox>
                  <w:txbxContent>
                    <w:p w14:paraId="28F60AF4" w14:textId="77777777" w:rsidR="00EE7164" w:rsidRDefault="008A5A8D" w:rsidP="003D2D01">
                      <w:pPr>
                        <w:pBdr>
                          <w:top w:val="single" w:sz="24" w:space="8" w:color="4F81BD" w:themeColor="accent1"/>
                          <w:bottom w:val="single" w:sz="24" w:space="8" w:color="4F81BD" w:themeColor="accent1"/>
                        </w:pBdr>
                        <w:rPr>
                          <w:ins w:id="324" w:author="Honnalore Steissberg" w:date="2021-07-27T17:06:00Z"/>
                          <w:i/>
                          <w:iCs/>
                          <w:color w:val="4F81BD" w:themeColor="accent1"/>
                          <w:sz w:val="28"/>
                          <w:szCs w:val="28"/>
                        </w:rPr>
                      </w:pPr>
                      <w:r w:rsidRPr="00EE7164">
                        <w:rPr>
                          <w:i/>
                          <w:iCs/>
                          <w:color w:val="4F81BD" w:themeColor="accent1"/>
                          <w:sz w:val="28"/>
                          <w:szCs w:val="28"/>
                          <w:rPrChange w:id="325" w:author="Honnalore Steissberg" w:date="2021-07-27T17:06:00Z">
                            <w:rPr>
                              <w:i/>
                              <w:iCs/>
                              <w:color w:val="4F81BD" w:themeColor="accent1"/>
                              <w:sz w:val="24"/>
                              <w:szCs w:val="24"/>
                            </w:rPr>
                          </w:rPrChange>
                        </w:rPr>
                        <w:t xml:space="preserve">Does the model conserve fluid mass, </w:t>
                      </w:r>
                    </w:p>
                    <w:p w14:paraId="15B7E3DC" w14:textId="1D508B72" w:rsidR="00EE7164" w:rsidRDefault="00EE7164" w:rsidP="003D2D01">
                      <w:pPr>
                        <w:pBdr>
                          <w:top w:val="single" w:sz="24" w:space="8" w:color="4F81BD" w:themeColor="accent1"/>
                          <w:bottom w:val="single" w:sz="24" w:space="8" w:color="4F81BD" w:themeColor="accent1"/>
                        </w:pBdr>
                        <w:rPr>
                          <w:ins w:id="326" w:author="Honnalore Steissberg" w:date="2021-07-27T17:07:00Z"/>
                          <w:i/>
                          <w:iCs/>
                          <w:color w:val="4F81BD" w:themeColor="accent1"/>
                          <w:sz w:val="28"/>
                          <w:szCs w:val="28"/>
                        </w:rPr>
                      </w:pPr>
                      <w:r w:rsidRPr="00EE7164">
                        <w:rPr>
                          <w:i/>
                          <w:iCs/>
                          <w:color w:val="4F81BD" w:themeColor="accent1"/>
                          <w:sz w:val="28"/>
                          <w:szCs w:val="28"/>
                        </w:rPr>
                        <w:t>E</w:t>
                      </w:r>
                      <w:r w:rsidR="008A5A8D" w:rsidRPr="00EE7164">
                        <w:rPr>
                          <w:i/>
                          <w:iCs/>
                          <w:color w:val="4F81BD" w:themeColor="accent1"/>
                          <w:sz w:val="28"/>
                          <w:szCs w:val="28"/>
                          <w:rPrChange w:id="327" w:author="Honnalore Steissberg" w:date="2021-07-27T17:06:00Z">
                            <w:rPr>
                              <w:i/>
                              <w:iCs/>
                              <w:color w:val="4F81BD" w:themeColor="accent1"/>
                              <w:sz w:val="24"/>
                              <w:szCs w:val="24"/>
                            </w:rPr>
                          </w:rPrChange>
                        </w:rPr>
                        <w:t>nergy</w:t>
                      </w:r>
                      <w:ins w:id="328" w:author="Honnalore Steissberg" w:date="2021-07-27T17:07:00Z">
                        <w:r>
                          <w:rPr>
                            <w:i/>
                            <w:iCs/>
                            <w:color w:val="4F81BD" w:themeColor="accent1"/>
                            <w:sz w:val="28"/>
                            <w:szCs w:val="28"/>
                          </w:rPr>
                          <w:t>,</w:t>
                        </w:r>
                      </w:ins>
                      <w:r w:rsidR="008A5A8D" w:rsidRPr="00EE7164">
                        <w:rPr>
                          <w:i/>
                          <w:iCs/>
                          <w:color w:val="4F81BD" w:themeColor="accent1"/>
                          <w:sz w:val="28"/>
                          <w:szCs w:val="28"/>
                          <w:rPrChange w:id="329" w:author="Honnalore Steissberg" w:date="2021-07-27T17:06:00Z">
                            <w:rPr>
                              <w:i/>
                              <w:iCs/>
                              <w:color w:val="4F81BD" w:themeColor="accent1"/>
                              <w:sz w:val="24"/>
                              <w:szCs w:val="24"/>
                            </w:rPr>
                          </w:rPrChange>
                        </w:rPr>
                        <w:t xml:space="preserve"> and constituent mass?</w:t>
                      </w:r>
                      <w:del w:id="330" w:author="Honnalore Steissberg" w:date="2021-07-27T17:09:00Z">
                        <w:r w:rsidR="008A5A8D" w:rsidRPr="00EE7164" w:rsidDel="00EE7164">
                          <w:rPr>
                            <w:i/>
                            <w:iCs/>
                            <w:color w:val="4F81BD" w:themeColor="accent1"/>
                            <w:sz w:val="28"/>
                            <w:szCs w:val="28"/>
                            <w:rPrChange w:id="331" w:author="Honnalore Steissberg" w:date="2021-07-27T17:06:00Z">
                              <w:rPr>
                                <w:i/>
                                <w:iCs/>
                                <w:color w:val="4F81BD" w:themeColor="accent1"/>
                                <w:sz w:val="24"/>
                                <w:szCs w:val="24"/>
                              </w:rPr>
                            </w:rPrChange>
                          </w:rPr>
                          <w:delText xml:space="preserve"> This is where you can </w:delText>
                        </w:r>
                      </w:del>
                      <w:del w:id="332" w:author="Honnalore Steissberg" w:date="2021-07-27T17:08:00Z">
                        <w:r w:rsidR="008A5A8D" w:rsidRPr="00EE7164" w:rsidDel="00EE7164">
                          <w:rPr>
                            <w:i/>
                            <w:iCs/>
                            <w:color w:val="4F81BD" w:themeColor="accent1"/>
                            <w:sz w:val="28"/>
                            <w:szCs w:val="28"/>
                            <w:rPrChange w:id="333" w:author="Honnalore Steissberg" w:date="2021-07-27T17:06:00Z">
                              <w:rPr>
                                <w:i/>
                                <w:iCs/>
                                <w:color w:val="4F81BD" w:themeColor="accent1"/>
                                <w:sz w:val="24"/>
                                <w:szCs w:val="24"/>
                              </w:rPr>
                            </w:rPrChange>
                          </w:rPr>
                          <w:delText xml:space="preserve">see if it </w:delText>
                        </w:r>
                      </w:del>
                      <w:ins w:id="334" w:author="Honnalore Steissberg" w:date="2021-07-27T17:10:00Z">
                        <w:r>
                          <w:rPr>
                            <w:i/>
                            <w:iCs/>
                            <w:color w:val="4F81BD" w:themeColor="accent1"/>
                            <w:sz w:val="28"/>
                            <w:szCs w:val="28"/>
                          </w:rPr>
                          <w:t xml:space="preserve"> You can find out here</w:t>
                        </w:r>
                      </w:ins>
                      <w:del w:id="335" w:author="Honnalore Steissberg" w:date="2021-07-27T17:07:00Z">
                        <w:r w:rsidR="008A5A8D" w:rsidRPr="00EE7164" w:rsidDel="00EE7164">
                          <w:rPr>
                            <w:i/>
                            <w:iCs/>
                            <w:color w:val="4F81BD" w:themeColor="accent1"/>
                            <w:sz w:val="28"/>
                            <w:szCs w:val="28"/>
                            <w:rPrChange w:id="336" w:author="Honnalore Steissberg" w:date="2021-07-27T17:06:00Z">
                              <w:rPr>
                                <w:i/>
                                <w:iCs/>
                                <w:color w:val="4F81BD" w:themeColor="accent1"/>
                                <w:sz w:val="24"/>
                                <w:szCs w:val="24"/>
                              </w:rPr>
                            </w:rPrChange>
                          </w:rPr>
                          <w:delText>is</w:delText>
                        </w:r>
                      </w:del>
                      <w:r w:rsidR="008A5A8D" w:rsidRPr="00EE7164">
                        <w:rPr>
                          <w:i/>
                          <w:iCs/>
                          <w:color w:val="4F81BD" w:themeColor="accent1"/>
                          <w:sz w:val="28"/>
                          <w:szCs w:val="28"/>
                          <w:rPrChange w:id="337" w:author="Honnalore Steissberg" w:date="2021-07-27T17:06:00Z">
                            <w:rPr>
                              <w:i/>
                              <w:iCs/>
                              <w:color w:val="4F81BD" w:themeColor="accent1"/>
                              <w:sz w:val="24"/>
                              <w:szCs w:val="24"/>
                            </w:rPr>
                          </w:rPrChange>
                        </w:rPr>
                        <w:t xml:space="preserve">. The output is written to the SNP file and a flow balance file. Density placed inflows are only for branch inflow specification. Be careful </w:t>
                      </w:r>
                    </w:p>
                    <w:p w14:paraId="19184917" w14:textId="5395F2C5" w:rsidR="008A5A8D" w:rsidRPr="00EE7164" w:rsidRDefault="008A5A8D" w:rsidP="003D2D01">
                      <w:pPr>
                        <w:pBdr>
                          <w:top w:val="single" w:sz="24" w:space="8" w:color="4F81BD" w:themeColor="accent1"/>
                          <w:bottom w:val="single" w:sz="24" w:space="8" w:color="4F81BD" w:themeColor="accent1"/>
                        </w:pBdr>
                        <w:rPr>
                          <w:i/>
                          <w:iCs/>
                          <w:color w:val="4F81BD" w:themeColor="accent1"/>
                          <w:sz w:val="28"/>
                          <w:szCs w:val="28"/>
                          <w:rPrChange w:id="338" w:author="Honnalore Steissberg" w:date="2021-07-27T17:06:00Z">
                            <w:rPr>
                              <w:i/>
                              <w:iCs/>
                              <w:color w:val="4F81BD" w:themeColor="accent1"/>
                              <w:sz w:val="24"/>
                            </w:rPr>
                          </w:rPrChange>
                        </w:rPr>
                      </w:pPr>
                      <w:r w:rsidRPr="00EE7164">
                        <w:rPr>
                          <w:i/>
                          <w:iCs/>
                          <w:color w:val="4F81BD" w:themeColor="accent1"/>
                          <w:sz w:val="28"/>
                          <w:szCs w:val="28"/>
                          <w:rPrChange w:id="339" w:author="Honnalore Steissberg" w:date="2021-07-27T17:06:00Z">
                            <w:rPr>
                              <w:i/>
                              <w:iCs/>
                              <w:color w:val="4F81BD" w:themeColor="accent1"/>
                              <w:sz w:val="24"/>
                              <w:szCs w:val="24"/>
                            </w:rPr>
                          </w:rPrChange>
                        </w:rPr>
                        <w:t>using this</w:t>
                      </w:r>
                      <w:ins w:id="340" w:author="Honnalore Steissberg" w:date="2021-07-27T17:07:00Z">
                        <w:r w:rsidR="00EE7164">
                          <w:rPr>
                            <w:i/>
                            <w:iCs/>
                            <w:color w:val="4F81BD" w:themeColor="accent1"/>
                            <w:sz w:val="28"/>
                            <w:szCs w:val="28"/>
                          </w:rPr>
                          <w:t>,</w:t>
                        </w:r>
                      </w:ins>
                      <w:r w:rsidRPr="00EE7164">
                        <w:rPr>
                          <w:i/>
                          <w:iCs/>
                          <w:color w:val="4F81BD" w:themeColor="accent1"/>
                          <w:sz w:val="28"/>
                          <w:szCs w:val="28"/>
                          <w:rPrChange w:id="341" w:author="Honnalore Steissberg" w:date="2021-07-27T17:06:00Z">
                            <w:rPr>
                              <w:i/>
                              <w:iCs/>
                              <w:color w:val="4F81BD" w:themeColor="accent1"/>
                              <w:sz w:val="24"/>
                              <w:szCs w:val="24"/>
                            </w:rPr>
                          </w:rPrChange>
                        </w:rPr>
                        <w:t xml:space="preserve"> </w:t>
                      </w:r>
                      <w:ins w:id="342" w:author="Honnalore Steissberg" w:date="2021-07-28T12:05:00Z">
                        <w:r w:rsidR="00887186">
                          <w:rPr>
                            <w:i/>
                            <w:iCs/>
                            <w:color w:val="4F81BD" w:themeColor="accent1"/>
                            <w:sz w:val="28"/>
                            <w:szCs w:val="28"/>
                          </w:rPr>
                          <w:t>because</w:t>
                        </w:r>
                      </w:ins>
                      <w:del w:id="343" w:author="Honnalore Steissberg" w:date="2021-07-28T12:05:00Z">
                        <w:r w:rsidRPr="00EE7164" w:rsidDel="00887186">
                          <w:rPr>
                            <w:i/>
                            <w:iCs/>
                            <w:color w:val="4F81BD" w:themeColor="accent1"/>
                            <w:sz w:val="28"/>
                            <w:szCs w:val="28"/>
                            <w:rPrChange w:id="344" w:author="Honnalore Steissberg" w:date="2021-07-27T17:06:00Z">
                              <w:rPr>
                                <w:i/>
                                <w:iCs/>
                                <w:color w:val="4F81BD" w:themeColor="accent1"/>
                                <w:sz w:val="24"/>
                                <w:szCs w:val="24"/>
                              </w:rPr>
                            </w:rPrChange>
                          </w:rPr>
                          <w:delText>since</w:delText>
                        </w:r>
                      </w:del>
                      <w:r w:rsidRPr="00EE7164">
                        <w:rPr>
                          <w:i/>
                          <w:iCs/>
                          <w:color w:val="4F81BD" w:themeColor="accent1"/>
                          <w:sz w:val="28"/>
                          <w:szCs w:val="28"/>
                          <w:rPrChange w:id="345" w:author="Honnalore Steissberg" w:date="2021-07-27T17:06:00Z">
                            <w:rPr>
                              <w:i/>
                              <w:iCs/>
                              <w:color w:val="4F81BD" w:themeColor="accent1"/>
                              <w:sz w:val="24"/>
                              <w:szCs w:val="24"/>
                            </w:rPr>
                          </w:rPrChange>
                        </w:rPr>
                        <w:t xml:space="preserve"> the model </w:t>
                      </w:r>
                      <w:r w:rsidRPr="00887186">
                        <w:rPr>
                          <w:i/>
                          <w:iCs/>
                          <w:color w:val="4F81BD" w:themeColor="accent1"/>
                          <w:sz w:val="28"/>
                          <w:szCs w:val="28"/>
                          <w:rPrChange w:id="346" w:author="Honnalore Steissberg" w:date="2021-07-28T12:05:00Z">
                            <w:rPr>
                              <w:i/>
                              <w:iCs/>
                              <w:color w:val="4F81BD" w:themeColor="accent1"/>
                              <w:sz w:val="24"/>
                              <w:szCs w:val="24"/>
                            </w:rPr>
                          </w:rPrChange>
                        </w:rPr>
                        <w:t xml:space="preserve">could </w:t>
                      </w:r>
                      <w:r w:rsidRPr="00EE7164">
                        <w:rPr>
                          <w:i/>
                          <w:iCs/>
                          <w:color w:val="4F81BD" w:themeColor="accent1"/>
                          <w:sz w:val="28"/>
                          <w:szCs w:val="28"/>
                          <w:rPrChange w:id="347" w:author="Honnalore Steissberg" w:date="2021-07-27T17:06:00Z">
                            <w:rPr>
                              <w:i/>
                              <w:iCs/>
                              <w:color w:val="4F81BD" w:themeColor="accent1"/>
                              <w:sz w:val="24"/>
                              <w:szCs w:val="24"/>
                            </w:rPr>
                          </w:rPrChange>
                        </w:rPr>
                        <w:t xml:space="preserve">try to put all the inflow into a small bottom layer and the time step for stability might be extremely small. </w:t>
                      </w:r>
                    </w:p>
                  </w:txbxContent>
                </v:textbox>
                <w10:wrap type="tight" anchorx="margin"/>
              </v:shape>
            </w:pict>
          </mc:Fallback>
        </mc:AlternateContent>
      </w:r>
      <w:r w:rsidR="0041037A" w:rsidRPr="0081518F">
        <w:rPr>
          <w:sz w:val="20"/>
          <w:szCs w:val="18"/>
        </w:rPr>
        <w:t>This card specifies whether the model performs certain optional calculations.  Calcu</w:t>
      </w:r>
      <w:r w:rsidR="0041037A" w:rsidRPr="0081518F">
        <w:rPr>
          <w:sz w:val="20"/>
          <w:szCs w:val="18"/>
        </w:rPr>
        <w:softHyphen/>
        <w:t>la</w:t>
      </w:r>
      <w:r w:rsidR="0041037A" w:rsidRPr="0081518F">
        <w:rPr>
          <w:sz w:val="20"/>
          <w:szCs w:val="18"/>
        </w:rPr>
        <w:softHyphen/>
        <w:t xml:space="preserve">tions are turned on or off by </w:t>
      </w:r>
      <w:r w:rsidR="0041037A" w:rsidRPr="0081518F">
        <w:rPr>
          <w:sz w:val="20"/>
        </w:rPr>
        <w:t>right justifying</w:t>
      </w:r>
      <w:r w:rsidR="0041037A" w:rsidRPr="0081518F">
        <w:rPr>
          <w:sz w:val="20"/>
          <w:szCs w:val="18"/>
        </w:rPr>
        <w:t xml:space="preserve"> </w:t>
      </w:r>
      <w:r w:rsidR="0041037A" w:rsidRPr="0081518F">
        <w:rPr>
          <w:rFonts w:cs="Arial"/>
          <w:sz w:val="20"/>
          <w:szCs w:val="18"/>
        </w:rPr>
        <w:t>ON</w:t>
      </w:r>
      <w:r w:rsidR="0041037A" w:rsidRPr="0081518F">
        <w:rPr>
          <w:sz w:val="20"/>
          <w:szCs w:val="18"/>
        </w:rPr>
        <w:t xml:space="preserve"> or </w:t>
      </w:r>
      <w:r w:rsidR="0041037A" w:rsidRPr="0081518F">
        <w:rPr>
          <w:rFonts w:cs="Arial"/>
          <w:sz w:val="20"/>
          <w:szCs w:val="18"/>
        </w:rPr>
        <w:t>OFF</w:t>
      </w:r>
      <w:r w:rsidR="0041037A" w:rsidRPr="0081518F">
        <w:rPr>
          <w:sz w:val="20"/>
          <w:szCs w:val="18"/>
        </w:rPr>
        <w:t xml:space="preserve"> in the input field.</w:t>
      </w:r>
    </w:p>
    <w:p w14:paraId="1E6AB5B9" w14:textId="77777777" w:rsidR="0041037A" w:rsidRPr="0081518F" w:rsidRDefault="0041037A">
      <w:pPr>
        <w:pStyle w:val="BodyText"/>
        <w:rPr>
          <w:sz w:val="20"/>
          <w:szCs w:val="18"/>
        </w:rPr>
      </w:pPr>
      <w:r w:rsidRPr="0081518F">
        <w:rPr>
          <w:sz w:val="20"/>
          <w:szCs w:val="18"/>
        </w:rPr>
        <w:t>Volume balance calculations are useful during initial runs as a check to ensure the model is pre</w:t>
      </w:r>
      <w:r w:rsidRPr="0081518F">
        <w:rPr>
          <w:sz w:val="20"/>
          <w:szCs w:val="18"/>
        </w:rPr>
        <w:softHyphen/>
        <w:t>ser</w:t>
      </w:r>
      <w:r w:rsidRPr="0081518F">
        <w:rPr>
          <w:sz w:val="20"/>
          <w:szCs w:val="18"/>
        </w:rPr>
        <w:softHyphen/>
        <w:t xml:space="preserve">ving continuity and should </w:t>
      </w:r>
      <w:r w:rsidRPr="0081518F">
        <w:rPr>
          <w:sz w:val="20"/>
        </w:rPr>
        <w:t>always</w:t>
      </w:r>
      <w:r w:rsidRPr="0081518F">
        <w:rPr>
          <w:sz w:val="20"/>
          <w:szCs w:val="18"/>
        </w:rPr>
        <w:t xml:space="preserve"> be used as a check if the user modifies the code.  In order to reduce roundoff errors, the volume balance algorithm accumu</w:t>
      </w:r>
      <w:r w:rsidRPr="0081518F">
        <w:rPr>
          <w:sz w:val="20"/>
          <w:szCs w:val="18"/>
        </w:rPr>
        <w:softHyphen/>
        <w:t xml:space="preserve">lates spatial and temporal </w:t>
      </w:r>
      <w:r w:rsidRPr="0081518F">
        <w:rPr>
          <w:sz w:val="20"/>
        </w:rPr>
        <w:t>changes</w:t>
      </w:r>
      <w:r w:rsidRPr="0081518F">
        <w:rPr>
          <w:sz w:val="20"/>
          <w:szCs w:val="18"/>
        </w:rPr>
        <w:t xml:space="preserve"> in vol</w:t>
      </w:r>
      <w:r w:rsidRPr="0081518F">
        <w:rPr>
          <w:sz w:val="20"/>
          <w:szCs w:val="18"/>
        </w:rPr>
        <w:softHyphen/>
        <w:t>ume over time and uses these for compari</w:t>
      </w:r>
      <w:r w:rsidRPr="0081518F">
        <w:rPr>
          <w:sz w:val="20"/>
          <w:szCs w:val="18"/>
        </w:rPr>
        <w:softHyphen/>
        <w:t>son.  Once the user is satisfied the model is run</w:t>
      </w:r>
      <w:r w:rsidRPr="0081518F">
        <w:rPr>
          <w:sz w:val="20"/>
          <w:szCs w:val="18"/>
        </w:rPr>
        <w:softHyphen/>
        <w:t>ning cor</w:t>
      </w:r>
      <w:r w:rsidRPr="0081518F">
        <w:rPr>
          <w:sz w:val="20"/>
          <w:szCs w:val="18"/>
        </w:rPr>
        <w:softHyphen/>
        <w:t>rectly, volume bal</w:t>
      </w:r>
      <w:r w:rsidRPr="0081518F">
        <w:rPr>
          <w:sz w:val="20"/>
          <w:szCs w:val="18"/>
        </w:rPr>
        <w:softHyphen/>
        <w:t>ance calculations should be turned off to reduce computation</w:t>
      </w:r>
      <w:r w:rsidRPr="0081518F">
        <w:rPr>
          <w:sz w:val="20"/>
          <w:szCs w:val="18"/>
        </w:rPr>
        <w:softHyphen/>
        <w:t>al time.</w:t>
      </w:r>
    </w:p>
    <w:p w14:paraId="7ECA2D61" w14:textId="77777777" w:rsidR="0041037A" w:rsidRPr="0081518F" w:rsidRDefault="0041037A">
      <w:pPr>
        <w:pStyle w:val="BodyText"/>
        <w:rPr>
          <w:sz w:val="20"/>
          <w:szCs w:val="18"/>
        </w:rPr>
      </w:pPr>
      <w:r w:rsidRPr="0081518F">
        <w:rPr>
          <w:sz w:val="20"/>
          <w:szCs w:val="18"/>
        </w:rPr>
        <w:t>Thermal energy and mass balance calculations are similar in use to volume balance calculations.  They should be used initially to ensure the model is running properly and turned off for further calcu</w:t>
      </w:r>
      <w:r w:rsidRPr="0081518F">
        <w:rPr>
          <w:sz w:val="20"/>
          <w:szCs w:val="18"/>
        </w:rPr>
        <w:softHyphen/>
        <w:t>lations.  When this option is used, mass balances are performed for each constituent if constituent computa</w:t>
      </w:r>
      <w:r w:rsidRPr="0081518F">
        <w:rPr>
          <w:sz w:val="20"/>
          <w:szCs w:val="18"/>
        </w:rPr>
        <w:softHyphen/>
        <w:t>tions are turned on.  Mass balances are not computed if only temperature is modeled.</w:t>
      </w:r>
      <w:r w:rsidR="007E7387" w:rsidRPr="0081518F">
        <w:rPr>
          <w:sz w:val="20"/>
          <w:szCs w:val="18"/>
        </w:rPr>
        <w:t xml:space="preserve"> These balances are only written out to the Snapshot [</w:t>
      </w:r>
      <w:r w:rsidR="007E7387" w:rsidRPr="0081518F">
        <w:rPr>
          <w:b/>
          <w:bCs/>
          <w:sz w:val="20"/>
          <w:szCs w:val="18"/>
        </w:rPr>
        <w:t>SNP</w:t>
      </w:r>
      <w:r w:rsidR="007E7387" w:rsidRPr="0081518F">
        <w:rPr>
          <w:sz w:val="20"/>
          <w:szCs w:val="18"/>
        </w:rPr>
        <w:t>] file.</w:t>
      </w:r>
    </w:p>
    <w:p w14:paraId="2D3BE4C4" w14:textId="77777777" w:rsidR="00625343" w:rsidRPr="0081518F" w:rsidRDefault="00625343">
      <w:pPr>
        <w:pStyle w:val="BodyText"/>
        <w:rPr>
          <w:sz w:val="20"/>
        </w:rPr>
      </w:pPr>
      <w:r w:rsidRPr="0081518F">
        <w:rPr>
          <w:sz w:val="20"/>
        </w:rPr>
        <w:t xml:space="preserve">Note that when </w:t>
      </w:r>
      <w:r w:rsidRPr="0081518F">
        <w:rPr>
          <w:b/>
          <w:bCs/>
          <w:sz w:val="20"/>
        </w:rPr>
        <w:t>MBC</w:t>
      </w:r>
      <w:r w:rsidRPr="0081518F">
        <w:rPr>
          <w:sz w:val="20"/>
        </w:rPr>
        <w:t xml:space="preserve"> is ON, Contour plot is ON, and Derived Constituents are ON, a waterbody by waterbody output file called ‘</w:t>
      </w:r>
      <w:r w:rsidRPr="0081518F">
        <w:rPr>
          <w:b/>
          <w:bCs/>
          <w:sz w:val="20"/>
        </w:rPr>
        <w:t>massbal.</w:t>
      </w:r>
      <w:r w:rsidR="006532A6" w:rsidRPr="0081518F">
        <w:rPr>
          <w:b/>
          <w:bCs/>
          <w:sz w:val="20"/>
        </w:rPr>
        <w:t>csv</w:t>
      </w:r>
      <w:r w:rsidRPr="0081518F">
        <w:rPr>
          <w:sz w:val="20"/>
        </w:rPr>
        <w:t>’ is written out documenting all the N and P sources and sinks dynamically. This is very useful for detailed analysis of nutrient dynamics. A description of the Mass Balance output file is shown in the Appendix in the section on Output Files.</w:t>
      </w:r>
    </w:p>
    <w:p w14:paraId="6DC3F6DC" w14:textId="3399A36E" w:rsidR="0041037A" w:rsidRPr="0081518F" w:rsidRDefault="0041037A">
      <w:pPr>
        <w:pStyle w:val="BodyText"/>
        <w:rPr>
          <w:sz w:val="20"/>
        </w:rPr>
      </w:pPr>
      <w:r w:rsidRPr="0081518F">
        <w:rPr>
          <w:sz w:val="20"/>
        </w:rPr>
        <w:t>There are two options for distributing mainstem and branch inflows</w:t>
      </w:r>
      <w:ins w:id="348" w:author="Honnalore Steissberg" w:date="2021-07-28T12:06:00Z">
        <w:r w:rsidR="00887186">
          <w:rPr>
            <w:sz w:val="20"/>
          </w:rPr>
          <w:t>:</w:t>
        </w:r>
      </w:ins>
      <w:del w:id="349" w:author="Honnalore Steissberg" w:date="2021-07-28T12:06:00Z">
        <w:r w:rsidRPr="0081518F" w:rsidDel="00887186">
          <w:rPr>
            <w:sz w:val="20"/>
          </w:rPr>
          <w:delText>.</w:delText>
        </w:r>
      </w:del>
      <w:r w:rsidR="0081518F">
        <w:rPr>
          <w:sz w:val="20"/>
        </w:rPr>
        <w:t xml:space="preserve"> </w:t>
      </w:r>
      <w:r w:rsidRPr="0081518F">
        <w:rPr>
          <w:sz w:val="20"/>
        </w:rPr>
        <w:t>The de</w:t>
      </w:r>
      <w:r w:rsidRPr="0081518F">
        <w:rPr>
          <w:sz w:val="20"/>
        </w:rPr>
        <w:softHyphen/>
        <w:t>fault is inflows distributed evenly into each layer from top to bottom. If [</w:t>
      </w:r>
      <w:r w:rsidRPr="0081518F">
        <w:rPr>
          <w:rFonts w:cs="Arial"/>
          <w:b/>
          <w:bCs/>
          <w:sz w:val="20"/>
        </w:rPr>
        <w:t>PQC</w:t>
      </w:r>
      <w:r w:rsidRPr="0081518F">
        <w:rPr>
          <w:sz w:val="20"/>
        </w:rPr>
        <w:t xml:space="preserve">] is turned </w:t>
      </w:r>
      <w:r w:rsidRPr="0081518F">
        <w:rPr>
          <w:rFonts w:cs="Arial"/>
          <w:sz w:val="20"/>
        </w:rPr>
        <w:t>ON</w:t>
      </w:r>
      <w:r w:rsidRPr="0081518F">
        <w:rPr>
          <w:sz w:val="20"/>
        </w:rPr>
        <w:t>, then inflows are matched up with the layer(s) whose densi</w:t>
      </w:r>
      <w:r w:rsidRPr="0081518F">
        <w:rPr>
          <w:sz w:val="20"/>
        </w:rPr>
        <w:softHyphen/>
        <w:t>ty most closely corre</w:t>
      </w:r>
      <w:r w:rsidRPr="0081518F">
        <w:rPr>
          <w:sz w:val="20"/>
        </w:rPr>
        <w:softHyphen/>
        <w:t>sponds to in</w:t>
      </w:r>
      <w:r w:rsidRPr="0081518F">
        <w:rPr>
          <w:sz w:val="20"/>
        </w:rPr>
        <w:softHyphen/>
        <w:t>flow densi</w:t>
      </w:r>
      <w:r w:rsidRPr="0081518F">
        <w:rPr>
          <w:sz w:val="20"/>
        </w:rPr>
        <w:softHyphen/>
        <w:t>ty.</w:t>
      </w:r>
    </w:p>
    <w:p w14:paraId="11E256F4" w14:textId="77777777" w:rsidR="0041037A" w:rsidRPr="0081518F" w:rsidRDefault="0041037A">
      <w:pPr>
        <w:pStyle w:val="BodyText"/>
        <w:rPr>
          <w:sz w:val="20"/>
        </w:rPr>
      </w:pPr>
      <w:r w:rsidRPr="0081518F">
        <w:rPr>
          <w:sz w:val="20"/>
        </w:rPr>
        <w:t>If precipitation is specified, then the user must supply input files for pre</w:t>
      </w:r>
      <w:r w:rsidRPr="0081518F">
        <w:rPr>
          <w:sz w:val="20"/>
        </w:rPr>
        <w:softHyphen/>
        <w:t>cipita</w:t>
      </w:r>
      <w:r w:rsidRPr="0081518F">
        <w:rPr>
          <w:sz w:val="20"/>
        </w:rPr>
        <w:softHyphen/>
        <w:t>tion and precip</w:t>
      </w:r>
      <w:r w:rsidRPr="0081518F">
        <w:rPr>
          <w:sz w:val="20"/>
        </w:rPr>
        <w:softHyphen/>
        <w:t>ita</w:t>
      </w:r>
      <w:r w:rsidRPr="0081518F">
        <w:rPr>
          <w:sz w:val="20"/>
        </w:rPr>
        <w:softHyphen/>
        <w:t>tion tem</w:t>
      </w:r>
      <w:r w:rsidRPr="0081518F">
        <w:rPr>
          <w:sz w:val="20"/>
        </w:rPr>
        <w:softHyphen/>
        <w:t>pera</w:t>
      </w:r>
      <w:r w:rsidRPr="0081518F">
        <w:rPr>
          <w:sz w:val="20"/>
        </w:rPr>
        <w:softHyphen/>
        <w:t>ture.  If con</w:t>
      </w:r>
      <w:r w:rsidRPr="0081518F">
        <w:rPr>
          <w:sz w:val="20"/>
        </w:rPr>
        <w:softHyphen/>
        <w:t>stituents are being mod</w:t>
      </w:r>
      <w:r w:rsidRPr="0081518F">
        <w:rPr>
          <w:sz w:val="20"/>
        </w:rPr>
        <w:softHyphen/>
        <w:t>eled, then the user must supply an input file for constituent con</w:t>
      </w:r>
      <w:r w:rsidRPr="0081518F">
        <w:rPr>
          <w:sz w:val="20"/>
        </w:rPr>
        <w:softHyphen/>
        <w:t>centra</w:t>
      </w:r>
      <w:r w:rsidRPr="0081518F">
        <w:rPr>
          <w:sz w:val="20"/>
        </w:rPr>
        <w:softHyphen/>
        <w:t>tions included in the simulation.  The</w:t>
      </w:r>
      <w:r w:rsidRPr="0081518F">
        <w:rPr>
          <w:rStyle w:val="CardReferen1"/>
          <w:rFonts w:asciiTheme="minorHAnsi" w:hAnsiTheme="minorHAnsi"/>
          <w:sz w:val="20"/>
        </w:rPr>
        <w:t xml:space="preserve"> </w:t>
      </w:r>
      <w:hyperlink w:anchor="precipitation_active" w:history="1">
        <w:r w:rsidRPr="0081518F">
          <w:rPr>
            <w:rStyle w:val="Hyperlink"/>
            <w:rFonts w:asciiTheme="minorHAnsi" w:hAnsiTheme="minorHAnsi"/>
          </w:rPr>
          <w:t>Precipitation Active Constituent Control</w:t>
        </w:r>
      </w:hyperlink>
      <w:r w:rsidRPr="0081518F">
        <w:rPr>
          <w:sz w:val="20"/>
        </w:rPr>
        <w:t xml:space="preserve"> card specifies which concentrations are included.  If all precipitation constituents are turned OFF, then the precipitation constituent concentration input file is not required.</w:t>
      </w:r>
    </w:p>
    <w:p w14:paraId="332E7A06" w14:textId="77777777" w:rsidR="0041037A" w:rsidRPr="0081518F" w:rsidRDefault="0041037A">
      <w:pPr>
        <w:pStyle w:val="BodyText"/>
        <w:rPr>
          <w:sz w:val="20"/>
          <w:szCs w:val="18"/>
        </w:rPr>
      </w:pPr>
      <w:r w:rsidRPr="0081518F">
        <w:rPr>
          <w:sz w:val="20"/>
          <w:szCs w:val="18"/>
        </w:rPr>
        <w:lastRenderedPageBreak/>
        <w:t>Evaporation rates are sometimes accounted for in estimating the inflow re</w:t>
      </w:r>
      <w:r w:rsidRPr="0081518F">
        <w:rPr>
          <w:sz w:val="20"/>
          <w:szCs w:val="18"/>
        </w:rPr>
        <w:softHyphen/>
        <w:t>cord, such as when net inflows are computed from outflows and water surface elevations.  If so, then [</w:t>
      </w:r>
      <w:r w:rsidRPr="0081518F">
        <w:rPr>
          <w:rFonts w:cs="Arial"/>
          <w:b/>
          <w:bCs/>
          <w:sz w:val="20"/>
          <w:szCs w:val="18"/>
        </w:rPr>
        <w:t>EVC</w:t>
      </w:r>
      <w:r w:rsidRPr="0081518F">
        <w:rPr>
          <w:sz w:val="20"/>
          <w:szCs w:val="18"/>
        </w:rPr>
        <w:t xml:space="preserve">] should be set to </w:t>
      </w:r>
      <w:r w:rsidRPr="0081518F">
        <w:rPr>
          <w:rFonts w:cs="Arial"/>
          <w:sz w:val="20"/>
          <w:szCs w:val="18"/>
        </w:rPr>
        <w:t>OFF</w:t>
      </w:r>
      <w:r w:rsidRPr="0081518F">
        <w:rPr>
          <w:sz w:val="20"/>
          <w:szCs w:val="18"/>
        </w:rPr>
        <w:t xml:space="preserve">.  Evaporation is </w:t>
      </w:r>
      <w:r w:rsidRPr="0081518F">
        <w:rPr>
          <w:sz w:val="20"/>
        </w:rPr>
        <w:t>always</w:t>
      </w:r>
      <w:r w:rsidRPr="0081518F">
        <w:rPr>
          <w:sz w:val="20"/>
          <w:szCs w:val="18"/>
        </w:rPr>
        <w:t xml:space="preserve"> consid</w:t>
      </w:r>
      <w:r w:rsidRPr="0081518F">
        <w:rPr>
          <w:sz w:val="20"/>
          <w:szCs w:val="18"/>
        </w:rPr>
        <w:softHyphen/>
        <w:t>ered in the surface heat ex</w:t>
      </w:r>
      <w:r w:rsidRPr="0081518F">
        <w:rPr>
          <w:sz w:val="20"/>
          <w:szCs w:val="18"/>
        </w:rPr>
        <w:softHyphen/>
        <w:t>change calculations.</w:t>
      </w:r>
    </w:p>
    <w:p w14:paraId="190C188A" w14:textId="77777777" w:rsidR="0041037A" w:rsidRPr="00B7030B" w:rsidRDefault="0041037A">
      <w:pPr>
        <w:pStyle w:val="Example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0016303E" w14:textId="77777777" w:rsidR="0041037A" w:rsidRPr="00E17288" w:rsidRDefault="0041037A">
      <w:pPr>
        <w:pStyle w:val="Examplebody"/>
        <w:keepNext/>
        <w:keepLines/>
        <w:rPr>
          <w:rStyle w:val="Cardexample1"/>
        </w:rPr>
      </w:pPr>
      <w:r w:rsidRPr="00E17288">
        <w:rPr>
          <w:rStyle w:val="Cardexample1"/>
        </w:rPr>
        <w:t>CALCULAT     VBC     EBC     MBC     PQC     EVC     PRC</w:t>
      </w:r>
    </w:p>
    <w:p w14:paraId="6E456049" w14:textId="77777777" w:rsidR="0041037A" w:rsidRPr="00E17288" w:rsidRDefault="0041037A">
      <w:pPr>
        <w:pStyle w:val="Examplebody"/>
        <w:keepNext/>
        <w:keepLines/>
        <w:rPr>
          <w:szCs w:val="22"/>
        </w:rPr>
      </w:pPr>
      <w:r w:rsidRPr="00E17288">
        <w:rPr>
          <w:rStyle w:val="Cardexample1"/>
        </w:rPr>
        <w:t xml:space="preserve">Wb 1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OFF     </w:t>
      </w:r>
      <w:proofErr w:type="spellStart"/>
      <w:r w:rsidRPr="00E17288">
        <w:rPr>
          <w:rStyle w:val="Cardexample1"/>
        </w:rPr>
        <w:t>OFF</w:t>
      </w:r>
      <w:proofErr w:type="spellEnd"/>
      <w:r w:rsidRPr="00E17288">
        <w:rPr>
          <w:rStyle w:val="Cardexample1"/>
        </w:rPr>
        <w:t xml:space="preserve">     </w:t>
      </w:r>
      <w:proofErr w:type="spellStart"/>
      <w:r w:rsidRPr="00E17288">
        <w:rPr>
          <w:rStyle w:val="Cardexample1"/>
        </w:rPr>
        <w:t>OFF</w:t>
      </w:r>
      <w:proofErr w:type="spellEnd"/>
    </w:p>
    <w:p w14:paraId="768BBF56" w14:textId="77777777" w:rsidR="0041037A" w:rsidRPr="00E17288" w:rsidRDefault="0041037A">
      <w:pPr>
        <w:pStyle w:val="Examplebody"/>
        <w:keepNext/>
        <w:keepLines/>
        <w:rPr>
          <w:szCs w:val="22"/>
        </w:rPr>
      </w:pPr>
      <w:r w:rsidRPr="00E17288">
        <w:rPr>
          <w:rStyle w:val="Cardexample1"/>
        </w:rPr>
        <w:t xml:space="preserve">Wb 2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OFF     </w:t>
      </w:r>
      <w:proofErr w:type="spellStart"/>
      <w:r w:rsidRPr="00E17288">
        <w:rPr>
          <w:rStyle w:val="Cardexample1"/>
        </w:rPr>
        <w:t>OFF</w:t>
      </w:r>
      <w:proofErr w:type="spellEnd"/>
      <w:r w:rsidRPr="00E17288">
        <w:rPr>
          <w:rStyle w:val="Cardexample1"/>
        </w:rPr>
        <w:t xml:space="preserve">     </w:t>
      </w:r>
      <w:proofErr w:type="spellStart"/>
      <w:r w:rsidRPr="00E17288">
        <w:rPr>
          <w:rStyle w:val="Cardexample1"/>
        </w:rPr>
        <w:t>OFF</w:t>
      </w:r>
      <w:proofErr w:type="spellEnd"/>
    </w:p>
    <w:p w14:paraId="6A384698" w14:textId="77777777" w:rsidR="0041037A" w:rsidRPr="00E17288" w:rsidRDefault="0041037A">
      <w:pPr>
        <w:pStyle w:val="Examplebody"/>
        <w:keepNext/>
        <w:keepLines/>
        <w:rPr>
          <w:szCs w:val="22"/>
        </w:rPr>
      </w:pPr>
      <w:r w:rsidRPr="00E17288">
        <w:rPr>
          <w:rStyle w:val="Cardexample1"/>
        </w:rPr>
        <w:t xml:space="preserve">Wb 3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OFF     </w:t>
      </w:r>
      <w:proofErr w:type="spellStart"/>
      <w:r w:rsidRPr="00E17288">
        <w:rPr>
          <w:rStyle w:val="Cardexample1"/>
        </w:rPr>
        <w:t>OFF</w:t>
      </w:r>
      <w:proofErr w:type="spellEnd"/>
      <w:r w:rsidRPr="00E17288">
        <w:rPr>
          <w:rStyle w:val="Cardexample1"/>
        </w:rPr>
        <w:t xml:space="preserve">     </w:t>
      </w:r>
      <w:proofErr w:type="spellStart"/>
      <w:r w:rsidRPr="00E17288">
        <w:rPr>
          <w:rStyle w:val="Cardexample1"/>
        </w:rPr>
        <w:t>OFF</w:t>
      </w:r>
      <w:proofErr w:type="spellEnd"/>
    </w:p>
    <w:p w14:paraId="0BF914E8"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6DA3BA08" w14:textId="77777777" w:rsidR="0041037A" w:rsidRPr="00B7030B" w:rsidRDefault="00C51A7D">
      <w:pPr>
        <w:pStyle w:val="Relatedcards"/>
        <w:keepNext/>
        <w:rPr>
          <w:rFonts w:asciiTheme="minorHAnsi" w:hAnsiTheme="minorHAnsi"/>
        </w:rPr>
      </w:pPr>
      <w:hyperlink w:anchor="precipitation_active" w:history="1">
        <w:r w:rsidR="0041037A" w:rsidRPr="00B7030B">
          <w:rPr>
            <w:rFonts w:asciiTheme="minorHAnsi" w:hAnsiTheme="minorHAnsi"/>
          </w:rPr>
          <w:t>Precipitation Active Constituent Control</w:t>
        </w:r>
      </w:hyperlink>
    </w:p>
    <w:p w14:paraId="3D24B620" w14:textId="77777777" w:rsidR="0041037A" w:rsidRPr="00B7030B" w:rsidRDefault="00C51A7D">
      <w:pPr>
        <w:pStyle w:val="Relatedcards"/>
        <w:keepNext/>
        <w:rPr>
          <w:rFonts w:asciiTheme="minorHAnsi" w:hAnsiTheme="minorHAnsi"/>
        </w:rPr>
      </w:pPr>
      <w:hyperlink w:anchor="inflow_file" w:history="1">
        <w:r w:rsidR="0041037A" w:rsidRPr="00B7030B">
          <w:rPr>
            <w:rFonts w:asciiTheme="minorHAnsi" w:hAnsiTheme="minorHAnsi"/>
          </w:rPr>
          <w:t>Branch Inflow File</w:t>
        </w:r>
      </w:hyperlink>
    </w:p>
    <w:p w14:paraId="446BAEC9" w14:textId="77777777" w:rsidR="0041037A" w:rsidRPr="00B7030B" w:rsidRDefault="00C51A7D">
      <w:pPr>
        <w:pStyle w:val="Relatedcards"/>
        <w:rPr>
          <w:rFonts w:asciiTheme="minorHAnsi" w:hAnsiTheme="minorHAnsi"/>
        </w:rPr>
      </w:pPr>
      <w:hyperlink w:anchor="tributary_inflow_file" w:history="1">
        <w:r w:rsidR="0041037A" w:rsidRPr="00B7030B">
          <w:rPr>
            <w:rFonts w:asciiTheme="minorHAnsi" w:hAnsiTheme="minorHAnsi"/>
          </w:rPr>
          <w:t>Tributary Inflow File</w:t>
        </w:r>
      </w:hyperlink>
    </w:p>
    <w:p w14:paraId="721D2198" w14:textId="77777777" w:rsidR="0041037A" w:rsidRPr="00B7030B" w:rsidRDefault="00C51A7D">
      <w:pPr>
        <w:pStyle w:val="Relatedcards"/>
        <w:rPr>
          <w:rFonts w:asciiTheme="minorHAnsi" w:hAnsiTheme="minorHAnsi"/>
        </w:rPr>
      </w:pPr>
      <w:hyperlink w:anchor="precipitation_file" w:history="1">
        <w:r w:rsidR="0041037A" w:rsidRPr="00B7030B">
          <w:rPr>
            <w:rFonts w:asciiTheme="minorHAnsi" w:hAnsiTheme="minorHAnsi"/>
          </w:rPr>
          <w:t>Precipitation File</w:t>
        </w:r>
      </w:hyperlink>
    </w:p>
    <w:p w14:paraId="629EB67C" w14:textId="77777777" w:rsidR="0041037A" w:rsidRPr="00B7030B" w:rsidRDefault="0041037A" w:rsidP="005611FB">
      <w:pPr>
        <w:pStyle w:val="Heading4"/>
      </w:pPr>
      <w:r w:rsidRPr="00B7030B">
        <w:br w:type="page"/>
      </w:r>
      <w:bookmarkStart w:id="350" w:name="dead_sea"/>
      <w:bookmarkStart w:id="351" w:name="_Toc41047653"/>
      <w:bookmarkEnd w:id="350"/>
      <w:r w:rsidRPr="00B7030B">
        <w:lastRenderedPageBreak/>
        <w:t>Dead Sea (DEAD SEA)</w:t>
      </w:r>
      <w:bookmarkEnd w:id="351"/>
    </w:p>
    <w:p w14:paraId="7DCB8D0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352" w:name="_Toc8027291"/>
      <w:r w:rsidR="0041037A" w:rsidRPr="00B7030B">
        <w:rPr>
          <w:rStyle w:val="CardReferen"/>
          <w:rFonts w:asciiTheme="minorHAnsi" w:hAnsiTheme="minorHAnsi"/>
          <w:b/>
          <w:bCs/>
        </w:rPr>
        <w:instrText>Dead Sea (DEAD SEA)</w:instrText>
      </w:r>
      <w:bookmarkEnd w:id="35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4EE71E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A9395E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2</w:t>
      </w:r>
      <w:r w:rsidRPr="00B7030B">
        <w:rPr>
          <w:rFonts w:asciiTheme="minorHAnsi" w:hAnsiTheme="minorHAnsi"/>
        </w:rPr>
        <w:tab/>
        <w:t>WINDC</w:t>
      </w:r>
      <w:r w:rsidRPr="00B7030B">
        <w:rPr>
          <w:rFonts w:asciiTheme="minorHAnsi" w:hAnsiTheme="minorHAnsi"/>
        </w:rPr>
        <w:tab/>
        <w:t>Character</w:t>
      </w:r>
      <w:r w:rsidRPr="00B7030B">
        <w:rPr>
          <w:rFonts w:asciiTheme="minorHAnsi" w:hAnsiTheme="minorHAnsi"/>
        </w:rPr>
        <w:tab/>
        <w:t>ON</w:t>
      </w:r>
      <w:r w:rsidRPr="00B7030B">
        <w:rPr>
          <w:rFonts w:asciiTheme="minorHAnsi" w:hAnsiTheme="minorHAnsi"/>
        </w:rPr>
        <w:tab/>
        <w:t>Turn ON/OFF wind</w:t>
      </w:r>
    </w:p>
    <w:p w14:paraId="1AE9F471"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3</w:t>
      </w:r>
      <w:r w:rsidRPr="00B7030B">
        <w:rPr>
          <w:rFonts w:asciiTheme="minorHAnsi" w:hAnsiTheme="minorHAnsi"/>
        </w:rPr>
        <w:tab/>
        <w:t>QINC</w:t>
      </w:r>
      <w:r w:rsidRPr="00B7030B">
        <w:rPr>
          <w:rFonts w:asciiTheme="minorHAnsi" w:hAnsiTheme="minorHAnsi"/>
        </w:rPr>
        <w:tab/>
        <w:t>Character</w:t>
      </w:r>
      <w:r w:rsidRPr="00B7030B">
        <w:rPr>
          <w:rFonts w:asciiTheme="minorHAnsi" w:hAnsiTheme="minorHAnsi"/>
        </w:rPr>
        <w:tab/>
        <w:t>ON</w:t>
      </w:r>
      <w:r w:rsidRPr="00B7030B">
        <w:rPr>
          <w:rFonts w:asciiTheme="minorHAnsi" w:hAnsiTheme="minorHAnsi"/>
        </w:rPr>
        <w:tab/>
        <w:t>Turn ON/OFF all sources of water</w:t>
      </w:r>
    </w:p>
    <w:p w14:paraId="1C5357C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4</w:t>
      </w:r>
      <w:r w:rsidRPr="00B7030B">
        <w:rPr>
          <w:rFonts w:asciiTheme="minorHAnsi" w:hAnsiTheme="minorHAnsi"/>
        </w:rPr>
        <w:tab/>
        <w:t>QOUTC</w:t>
      </w:r>
      <w:r w:rsidRPr="00B7030B">
        <w:rPr>
          <w:rFonts w:asciiTheme="minorHAnsi" w:hAnsiTheme="minorHAnsi"/>
        </w:rPr>
        <w:tab/>
        <w:t>Character</w:t>
      </w:r>
      <w:r w:rsidRPr="00B7030B">
        <w:rPr>
          <w:rFonts w:asciiTheme="minorHAnsi" w:hAnsiTheme="minorHAnsi"/>
        </w:rPr>
        <w:tab/>
        <w:t>ON</w:t>
      </w:r>
      <w:r w:rsidRPr="00B7030B">
        <w:rPr>
          <w:rFonts w:asciiTheme="minorHAnsi" w:hAnsiTheme="minorHAnsi"/>
        </w:rPr>
        <w:tab/>
        <w:t>Turn ON/OFF all sinks of water</w:t>
      </w:r>
    </w:p>
    <w:p w14:paraId="445A9CF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5</w:t>
      </w:r>
      <w:r w:rsidRPr="00B7030B">
        <w:rPr>
          <w:rFonts w:asciiTheme="minorHAnsi" w:hAnsiTheme="minorHAnsi"/>
        </w:rPr>
        <w:tab/>
        <w:t>HEATC</w:t>
      </w:r>
      <w:r w:rsidRPr="00B7030B">
        <w:rPr>
          <w:rFonts w:asciiTheme="minorHAnsi" w:hAnsiTheme="minorHAnsi"/>
        </w:rPr>
        <w:tab/>
        <w:t>Character</w:t>
      </w:r>
      <w:r w:rsidRPr="00B7030B">
        <w:rPr>
          <w:rFonts w:asciiTheme="minorHAnsi" w:hAnsiTheme="minorHAnsi"/>
        </w:rPr>
        <w:tab/>
        <w:t>ON</w:t>
      </w:r>
      <w:r w:rsidRPr="00B7030B">
        <w:rPr>
          <w:rFonts w:asciiTheme="minorHAnsi" w:hAnsiTheme="minorHAnsi"/>
        </w:rPr>
        <w:tab/>
        <w:t>Turn ON/OFF heat exchange</w:t>
      </w:r>
    </w:p>
    <w:p w14:paraId="6344BAB8" w14:textId="77777777" w:rsidR="0041037A" w:rsidRPr="00B7030B" w:rsidRDefault="0041037A">
      <w:pPr>
        <w:pStyle w:val="BodyText2"/>
      </w:pPr>
    </w:p>
    <w:p w14:paraId="5EBC22DF" w14:textId="564E32A5" w:rsidR="0041037A" w:rsidRPr="0081518F" w:rsidRDefault="00335604">
      <w:pPr>
        <w:pStyle w:val="BodyText"/>
        <w:rPr>
          <w:sz w:val="20"/>
          <w:szCs w:val="18"/>
        </w:rPr>
      </w:pPr>
      <w:r w:rsidRPr="0081518F">
        <w:rPr>
          <w:noProof/>
          <w:sz w:val="20"/>
          <w:szCs w:val="18"/>
        </w:rPr>
        <mc:AlternateContent>
          <mc:Choice Requires="wps">
            <w:drawing>
              <wp:anchor distT="91440" distB="91440" distL="114300" distR="114300" simplePos="0" relativeHeight="251763200" behindDoc="1" locked="0" layoutInCell="1" allowOverlap="1" wp14:anchorId="2F1EBEA4" wp14:editId="3FE2DA96">
                <wp:simplePos x="0" y="0"/>
                <wp:positionH relativeFrom="margin">
                  <wp:posOffset>2502535</wp:posOffset>
                </wp:positionH>
                <wp:positionV relativeFrom="paragraph">
                  <wp:posOffset>82550</wp:posOffset>
                </wp:positionV>
                <wp:extent cx="2877185" cy="1343025"/>
                <wp:effectExtent l="0" t="0" r="18415" b="15875"/>
                <wp:wrapTight wrapText="bothSides">
                  <wp:wrapPolygon edited="0">
                    <wp:start x="0" y="0"/>
                    <wp:lineTo x="0" y="21651"/>
                    <wp:lineTo x="21643" y="21651"/>
                    <wp:lineTo x="21643" y="0"/>
                    <wp:lineTo x="0" y="0"/>
                  </wp:wrapPolygon>
                </wp:wrapTight>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185" cy="1343025"/>
                        </a:xfrm>
                        <a:prstGeom prst="rect">
                          <a:avLst/>
                        </a:prstGeom>
                        <a:noFill/>
                        <a:ln w="9525">
                          <a:solidFill>
                            <a:schemeClr val="accent1"/>
                          </a:solidFill>
                          <a:miter lim="800000"/>
                          <a:headEnd/>
                          <a:tailEnd/>
                        </a:ln>
                      </wps:spPr>
                      <wps:txbx>
                        <w:txbxContent>
                          <w:p w14:paraId="71DFB81F" w14:textId="77777777" w:rsidR="008A5A8D" w:rsidRDefault="008A5A8D" w:rsidP="00335604">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has nothing to do with THE Dead Sea in the Middle East! This allows the user to turn OFF different processes to debug where a problem may be occurring. These should all be ON for normal model runs.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EBEA4" id="_x0000_s1036" type="#_x0000_t202" style="position:absolute;left:0;text-align:left;margin-left:197.05pt;margin-top:6.5pt;width:226.55pt;height:105.75pt;z-index:-25155328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" filled="f" strokecolor="#4f81bd [3204]">
                <v:textbox>
                  <w:txbxContent>
                    <w:p w14:paraId="71DFB81F" w14:textId="77777777" w:rsidR="008A5A8D" w:rsidRDefault="008A5A8D" w:rsidP="00335604">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has nothing to do with THE Dead Sea in the Middle East! This allows the user to turn OFF different processes to debug where a problem may be occurring. These should all be ON for normal model runs.</w:t>
                      </w:r>
                    </w:p>
                  </w:txbxContent>
                </v:textbox>
                <w10:wrap type="tight" anchorx="margin"/>
              </v:shape>
            </w:pict>
          </mc:Fallback>
        </mc:AlternateContent>
      </w:r>
      <w:r w:rsidR="0041037A" w:rsidRPr="0081518F">
        <w:rPr>
          <w:sz w:val="20"/>
          <w:szCs w:val="18"/>
        </w:rPr>
        <w:t>This card has been used primarily during model development debugging.  It is in the release version because it can be use</w:t>
      </w:r>
      <w:r w:rsidR="0041037A" w:rsidRPr="0081518F">
        <w:rPr>
          <w:sz w:val="20"/>
          <w:szCs w:val="18"/>
        </w:rPr>
        <w:softHyphen/>
        <w:t>ful in evaluating relative effects of the hydrodynamic forc</w:t>
      </w:r>
      <w:r w:rsidR="0041037A" w:rsidRPr="0081518F">
        <w:rPr>
          <w:sz w:val="20"/>
          <w:szCs w:val="18"/>
        </w:rPr>
        <w:softHyphen/>
        <w:t>ing functions.  Occasionally in estuarine applications, temperature is treated conservatively with the initial and boundary conditions set at a con</w:t>
      </w:r>
      <w:r w:rsidR="0041037A" w:rsidRPr="0081518F">
        <w:rPr>
          <w:sz w:val="20"/>
          <w:szCs w:val="18"/>
        </w:rPr>
        <w:softHyphen/>
        <w:t xml:space="preserve">stant temperature with bottom and surface heat exchange turned off, although </w:t>
      </w:r>
      <w:ins w:id="353" w:author="Honnalore Steissberg" w:date="2021-07-28T12:08:00Z">
        <w:r w:rsidR="00206F97">
          <w:rPr>
            <w:sz w:val="20"/>
            <w:szCs w:val="18"/>
          </w:rPr>
          <w:t>this</w:t>
        </w:r>
      </w:ins>
      <w:del w:id="354" w:author="Honnalore Steissberg" w:date="2021-07-28T12:08:00Z">
        <w:r w:rsidR="0041037A" w:rsidRPr="0081518F" w:rsidDel="00206F97">
          <w:rPr>
            <w:sz w:val="20"/>
            <w:szCs w:val="18"/>
          </w:rPr>
          <w:delText>it</w:delText>
        </w:r>
      </w:del>
      <w:r w:rsidR="0041037A" w:rsidRPr="0081518F">
        <w:rPr>
          <w:sz w:val="20"/>
          <w:szCs w:val="18"/>
        </w:rPr>
        <w:t xml:space="preserve"> is not recommended.</w:t>
      </w:r>
    </w:p>
    <w:p w14:paraId="7292B2C7"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00E18078" w14:textId="77777777" w:rsidR="0041037A" w:rsidRPr="00E17288" w:rsidRDefault="0041037A">
      <w:pPr>
        <w:pStyle w:val="Examplebody"/>
        <w:rPr>
          <w:rStyle w:val="Cardexample1"/>
        </w:rPr>
      </w:pPr>
      <w:r w:rsidRPr="00E17288">
        <w:rPr>
          <w:rStyle w:val="Cardexample1"/>
        </w:rPr>
        <w:t>DEAD SEA   WINDC    QINC   QOUTC   HEATC</w:t>
      </w:r>
    </w:p>
    <w:p w14:paraId="660A3EF4" w14:textId="77777777" w:rsidR="0041037A" w:rsidRPr="00E17288" w:rsidRDefault="0041037A">
      <w:pPr>
        <w:pStyle w:val="Examplebody"/>
        <w:rPr>
          <w:rStyle w:val="Cardexample1"/>
        </w:rPr>
      </w:pPr>
      <w:r w:rsidRPr="00E17288">
        <w:rPr>
          <w:rStyle w:val="Cardexample1"/>
        </w:rPr>
        <w:t xml:space="preserve">Wb 1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p>
    <w:p w14:paraId="321DFBCC" w14:textId="77777777" w:rsidR="0041037A" w:rsidRPr="00E17288" w:rsidRDefault="0041037A">
      <w:pPr>
        <w:pStyle w:val="Examplebody"/>
        <w:rPr>
          <w:rStyle w:val="Cardexample1"/>
        </w:rPr>
      </w:pPr>
      <w:r w:rsidRPr="00E17288">
        <w:rPr>
          <w:rStyle w:val="Cardexample1"/>
        </w:rPr>
        <w:t xml:space="preserve">Wb 2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p>
    <w:p w14:paraId="4351884B" w14:textId="77777777" w:rsidR="0041037A" w:rsidRPr="00E17288" w:rsidRDefault="0041037A">
      <w:pPr>
        <w:pStyle w:val="Examplebody"/>
        <w:rPr>
          <w:rStyle w:val="Cardexample1"/>
        </w:rPr>
      </w:pPr>
      <w:r w:rsidRPr="00E17288">
        <w:rPr>
          <w:rStyle w:val="Cardexample1"/>
        </w:rPr>
        <w:t xml:space="preserve">Wb 3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p>
    <w:p w14:paraId="29E66E27" w14:textId="77777777" w:rsidR="0041037A" w:rsidRPr="00B7030B" w:rsidRDefault="0041037A" w:rsidP="005611FB">
      <w:pPr>
        <w:pStyle w:val="Heading4"/>
      </w:pPr>
      <w:r w:rsidRPr="00B7030B">
        <w:br w:type="page"/>
      </w:r>
      <w:bookmarkStart w:id="355" w:name="interpolation"/>
      <w:bookmarkStart w:id="356" w:name="_Toc41047654"/>
      <w:bookmarkEnd w:id="355"/>
      <w:r w:rsidRPr="00B7030B">
        <w:lastRenderedPageBreak/>
        <w:t>Interpolation (INTERPOL)</w:t>
      </w:r>
      <w:bookmarkEnd w:id="356"/>
    </w:p>
    <w:p w14:paraId="081C9DE5"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357" w:name="_Toc8027292"/>
      <w:r w:rsidR="0041037A" w:rsidRPr="00B7030B">
        <w:rPr>
          <w:rStyle w:val="Cardtitle1"/>
          <w:rFonts w:asciiTheme="minorHAnsi" w:hAnsiTheme="minorHAnsi"/>
          <w:b/>
          <w:bCs/>
        </w:rPr>
        <w:instrText>Interpolation (INTERPOL)</w:instrText>
      </w:r>
      <w:bookmarkEnd w:id="35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4CE217D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8BA193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QINIC</w:t>
      </w:r>
      <w:r w:rsidRPr="00B7030B">
        <w:rPr>
          <w:rFonts w:asciiTheme="minorHAnsi" w:hAnsiTheme="minorHAnsi"/>
        </w:rPr>
        <w:tab/>
        <w:t>Character</w:t>
      </w:r>
      <w:r w:rsidRPr="00B7030B">
        <w:rPr>
          <w:rFonts w:asciiTheme="minorHAnsi" w:hAnsiTheme="minorHAnsi"/>
        </w:rPr>
        <w:tab/>
      </w:r>
      <w:r w:rsidR="009E08BE" w:rsidRPr="00B7030B">
        <w:rPr>
          <w:rFonts w:asciiTheme="minorHAnsi" w:hAnsiTheme="minorHAnsi"/>
        </w:rPr>
        <w:t>ON</w:t>
      </w:r>
      <w:r w:rsidRPr="00B7030B">
        <w:rPr>
          <w:rFonts w:asciiTheme="minorHAnsi" w:hAnsiTheme="minorHAnsi"/>
        </w:rPr>
        <w:tab/>
        <w:t>Interpolate inflows, inflow temper</w:t>
      </w:r>
      <w:r w:rsidRPr="00B7030B">
        <w:rPr>
          <w:rFonts w:asciiTheme="minorHAnsi" w:hAnsiTheme="minorHAnsi"/>
        </w:rPr>
        <w:softHyphen/>
        <w:t>a</w:t>
      </w:r>
      <w:r w:rsidRPr="00B7030B">
        <w:rPr>
          <w:rFonts w:asciiTheme="minorHAnsi" w:hAnsiTheme="minorHAnsi"/>
        </w:rPr>
        <w:softHyphen/>
        <w:t>tures, and inflow constituent con</w:t>
      </w:r>
      <w:r w:rsidRPr="00B7030B">
        <w:rPr>
          <w:rFonts w:asciiTheme="minorHAnsi" w:hAnsiTheme="minorHAnsi"/>
        </w:rPr>
        <w:softHyphen/>
        <w:t>cen</w:t>
      </w:r>
      <w:r w:rsidRPr="00B7030B">
        <w:rPr>
          <w:rFonts w:asciiTheme="minorHAnsi" w:hAnsiTheme="minorHAnsi"/>
        </w:rPr>
        <w:softHyphen/>
        <w:t>tra</w:t>
      </w:r>
      <w:r w:rsidRPr="00B7030B">
        <w:rPr>
          <w:rFonts w:asciiTheme="minorHAnsi" w:hAnsiTheme="minorHAnsi"/>
        </w:rPr>
        <w:softHyphen/>
        <w:t>tions, ON or OFF</w:t>
      </w:r>
    </w:p>
    <w:p w14:paraId="3665C84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DTRIC</w:t>
      </w:r>
      <w:r w:rsidRPr="00B7030B">
        <w:rPr>
          <w:rFonts w:asciiTheme="minorHAnsi" w:hAnsiTheme="minorHAnsi"/>
        </w:rPr>
        <w:tab/>
        <w:t>Character</w:t>
      </w:r>
      <w:r w:rsidRPr="00B7030B">
        <w:rPr>
          <w:rFonts w:asciiTheme="minorHAnsi" w:hAnsiTheme="minorHAnsi"/>
        </w:rPr>
        <w:tab/>
      </w:r>
      <w:r w:rsidR="009E08BE" w:rsidRPr="00B7030B">
        <w:rPr>
          <w:rFonts w:asciiTheme="minorHAnsi" w:hAnsiTheme="minorHAnsi"/>
        </w:rPr>
        <w:t>ON</w:t>
      </w:r>
      <w:r w:rsidRPr="00B7030B">
        <w:rPr>
          <w:rFonts w:asciiTheme="minorHAnsi" w:hAnsiTheme="minorHAnsi"/>
        </w:rPr>
        <w:tab/>
        <w:t>Interpolate distributed tribu</w:t>
      </w:r>
      <w:r w:rsidRPr="00B7030B">
        <w:rPr>
          <w:rFonts w:asciiTheme="minorHAnsi" w:hAnsiTheme="minorHAnsi"/>
        </w:rPr>
        <w:softHyphen/>
        <w:t>tary in</w:t>
      </w:r>
      <w:r w:rsidRPr="00B7030B">
        <w:rPr>
          <w:rFonts w:asciiTheme="minorHAnsi" w:hAnsiTheme="minorHAnsi"/>
        </w:rPr>
        <w:softHyphen/>
        <w:t>flows and inflow temper</w:t>
      </w:r>
      <w:r w:rsidRPr="00B7030B">
        <w:rPr>
          <w:rFonts w:asciiTheme="minorHAnsi" w:hAnsiTheme="minorHAnsi"/>
        </w:rPr>
        <w:softHyphen/>
        <w:t>a</w:t>
      </w:r>
      <w:r w:rsidRPr="00B7030B">
        <w:rPr>
          <w:rFonts w:asciiTheme="minorHAnsi" w:hAnsiTheme="minorHAnsi"/>
        </w:rPr>
        <w:softHyphen/>
        <w:t>tures and con</w:t>
      </w:r>
      <w:r w:rsidRPr="00B7030B">
        <w:rPr>
          <w:rFonts w:asciiTheme="minorHAnsi" w:hAnsiTheme="minorHAnsi"/>
        </w:rPr>
        <w:softHyphen/>
        <w:t>stitu</w:t>
      </w:r>
      <w:r w:rsidRPr="00B7030B">
        <w:rPr>
          <w:rFonts w:asciiTheme="minorHAnsi" w:hAnsiTheme="minorHAnsi"/>
        </w:rPr>
        <w:softHyphen/>
        <w:t>ent concentrations, ON or OFF</w:t>
      </w:r>
    </w:p>
    <w:p w14:paraId="79C0B38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HDIC</w:t>
      </w:r>
      <w:r w:rsidRPr="00B7030B">
        <w:rPr>
          <w:rFonts w:asciiTheme="minorHAnsi" w:hAnsiTheme="minorHAnsi"/>
        </w:rPr>
        <w:tab/>
        <w:t>Character</w:t>
      </w:r>
      <w:r w:rsidRPr="00B7030B">
        <w:rPr>
          <w:rFonts w:asciiTheme="minorHAnsi" w:hAnsiTheme="minorHAnsi"/>
        </w:rPr>
        <w:tab/>
      </w:r>
      <w:r w:rsidR="009E08BE" w:rsidRPr="00B7030B">
        <w:rPr>
          <w:rFonts w:asciiTheme="minorHAnsi" w:hAnsiTheme="minorHAnsi"/>
        </w:rPr>
        <w:t>ON</w:t>
      </w:r>
      <w:r w:rsidRPr="00B7030B">
        <w:rPr>
          <w:rFonts w:asciiTheme="minorHAnsi" w:hAnsiTheme="minorHAnsi"/>
        </w:rPr>
        <w:tab/>
        <w:t>Interpolate head bound</w:t>
      </w:r>
      <w:r w:rsidRPr="00B7030B">
        <w:rPr>
          <w:rFonts w:asciiTheme="minorHAnsi" w:hAnsiTheme="minorHAnsi"/>
        </w:rPr>
        <w:softHyphen/>
        <w:t>ary eleva</w:t>
      </w:r>
      <w:r w:rsidRPr="00B7030B">
        <w:rPr>
          <w:rFonts w:asciiTheme="minorHAnsi" w:hAnsiTheme="minorHAnsi"/>
        </w:rPr>
        <w:softHyphen/>
        <w:t>tions and boundary tem</w:t>
      </w:r>
      <w:r w:rsidRPr="00B7030B">
        <w:rPr>
          <w:rFonts w:asciiTheme="minorHAnsi" w:hAnsiTheme="minorHAnsi"/>
        </w:rPr>
        <w:softHyphen/>
        <w:t>peratures and constituent concen</w:t>
      </w:r>
      <w:r w:rsidRPr="00B7030B">
        <w:rPr>
          <w:rFonts w:asciiTheme="minorHAnsi" w:hAnsiTheme="minorHAnsi"/>
        </w:rPr>
        <w:softHyphen/>
        <w:t>tra</w:t>
      </w:r>
      <w:r w:rsidRPr="00B7030B">
        <w:rPr>
          <w:rFonts w:asciiTheme="minorHAnsi" w:hAnsiTheme="minorHAnsi"/>
        </w:rPr>
        <w:softHyphen/>
        <w:t>tions, ON or OFF</w:t>
      </w:r>
    </w:p>
    <w:p w14:paraId="70B3AE7C" w14:textId="77777777" w:rsidR="0041037A" w:rsidRPr="00B7030B" w:rsidRDefault="00335604">
      <w:pPr>
        <w:pStyle w:val="BodyText"/>
      </w:pPr>
      <w:r w:rsidRPr="0081518F">
        <w:rPr>
          <w:noProof/>
          <w:sz w:val="20"/>
        </w:rPr>
        <mc:AlternateContent>
          <mc:Choice Requires="wps">
            <w:drawing>
              <wp:anchor distT="91440" distB="91440" distL="114300" distR="114300" simplePos="0" relativeHeight="251765248" behindDoc="1" locked="0" layoutInCell="1" allowOverlap="1" wp14:anchorId="76A36031" wp14:editId="390FA4C1">
                <wp:simplePos x="0" y="0"/>
                <wp:positionH relativeFrom="margin">
                  <wp:posOffset>3672205</wp:posOffset>
                </wp:positionH>
                <wp:positionV relativeFrom="paragraph">
                  <wp:posOffset>50800</wp:posOffset>
                </wp:positionV>
                <wp:extent cx="2143760" cy="1588770"/>
                <wp:effectExtent l="0" t="0" r="15240" b="11430"/>
                <wp:wrapTight wrapText="bothSides">
                  <wp:wrapPolygon edited="0">
                    <wp:start x="0" y="0"/>
                    <wp:lineTo x="0" y="21583"/>
                    <wp:lineTo x="21626" y="21583"/>
                    <wp:lineTo x="21626"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760" cy="1588770"/>
                        </a:xfrm>
                        <a:prstGeom prst="rect">
                          <a:avLst/>
                        </a:prstGeom>
                        <a:noFill/>
                        <a:ln w="9525">
                          <a:solidFill>
                            <a:schemeClr val="accent1"/>
                          </a:solidFill>
                          <a:miter lim="800000"/>
                          <a:headEnd/>
                          <a:tailEnd/>
                        </a:ln>
                      </wps:spPr>
                      <wps:txbx>
                        <w:txbxContent>
                          <w:p w14:paraId="688846F1" w14:textId="77777777" w:rsidR="008A5A8D" w:rsidRDefault="008A5A8D" w:rsidP="00335604">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Model boundary conditions can be at any time interval or at a variable time interval. This determines whether these should be linearly interpolated or viewed as a step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36031" id="_x0000_s1037" type="#_x0000_t202" style="position:absolute;left:0;text-align:left;margin-left:289.15pt;margin-top:4pt;width:168.8pt;height:125.1pt;z-index:-25155123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" filled="f" strokecolor="#4f81bd [3204]">
                <v:textbox>
                  <w:txbxContent>
                    <w:p w14:paraId="688846F1" w14:textId="77777777" w:rsidR="008A5A8D" w:rsidRDefault="008A5A8D" w:rsidP="00335604">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Model boundary conditions can be at any time interval or at a variable time interval. This determines whether these should be linearly interpolated or viewed as a step function.</w:t>
                      </w:r>
                    </w:p>
                  </w:txbxContent>
                </v:textbox>
                <w10:wrap type="tight" anchorx="margin"/>
              </v:shape>
            </w:pict>
          </mc:Fallback>
        </mc:AlternateContent>
      </w:r>
      <w:r w:rsidR="0041037A" w:rsidRPr="0081518F">
        <w:rPr>
          <w:sz w:val="20"/>
        </w:rPr>
        <w:t>These options control whether time-varying data are input as a step function or linear</w:t>
      </w:r>
      <w:r w:rsidR="0041037A" w:rsidRPr="0081518F">
        <w:rPr>
          <w:sz w:val="20"/>
        </w:rPr>
        <w:softHyphen/>
        <w:t xml:space="preserve">ly interpolated between data points. The </w:t>
      </w:r>
      <w:r w:rsidR="00991483" w:rsidRPr="0081518F">
        <w:rPr>
          <w:sz w:val="20"/>
        </w:rPr>
        <w:t xml:space="preserve">model </w:t>
      </w:r>
      <w:r w:rsidR="0041037A" w:rsidRPr="0081518F">
        <w:rPr>
          <w:sz w:val="20"/>
        </w:rPr>
        <w:t xml:space="preserve">user </w:t>
      </w:r>
      <w:r w:rsidR="00991483" w:rsidRPr="0081518F">
        <w:rPr>
          <w:sz w:val="20"/>
        </w:rPr>
        <w:t xml:space="preserve">can </w:t>
      </w:r>
      <w:r w:rsidR="0041037A" w:rsidRPr="0081518F">
        <w:rPr>
          <w:sz w:val="20"/>
        </w:rPr>
        <w:t xml:space="preserve">control </w:t>
      </w:r>
      <w:r w:rsidR="00991483" w:rsidRPr="0081518F">
        <w:rPr>
          <w:sz w:val="20"/>
        </w:rPr>
        <w:t xml:space="preserve">interpolation for </w:t>
      </w:r>
      <w:r w:rsidR="0041037A" w:rsidRPr="0081518F">
        <w:rPr>
          <w:sz w:val="20"/>
        </w:rPr>
        <w:t>inflow, distributed tributary inflow, and external head boundary elevations for each branch.  If interpolation is used, then the user must ensure it is appropriate and the input data supply cor</w:t>
      </w:r>
      <w:r w:rsidR="0041037A" w:rsidRPr="0081518F">
        <w:rPr>
          <w:sz w:val="20"/>
        </w:rPr>
        <w:softHyphen/>
        <w:t>rect informa</w:t>
      </w:r>
      <w:r w:rsidR="0041037A" w:rsidRPr="0081518F">
        <w:rPr>
          <w:sz w:val="20"/>
        </w:rPr>
        <w:softHyphen/>
        <w:t>tion.  Many reservoirs have periods of no releases.  If outflow interpolation is turned on, then input data must be set up so no outflow occurs during these peri</w:t>
      </w:r>
      <w:r w:rsidR="0041037A" w:rsidRPr="0081518F">
        <w:rPr>
          <w:sz w:val="20"/>
        </w:rPr>
        <w:softHyphen/>
        <w:t xml:space="preserve">ods.  This is accomplished by including extra dates in the outflow file with zero outflows to ensure the interpolation routine yields zero outflows.  For example, given the following outflow time-series in the branch </w:t>
      </w:r>
      <w:hyperlink w:anchor="outflow_file" w:history="1">
        <w:r w:rsidR="0041037A" w:rsidRPr="0081518F">
          <w:rPr>
            <w:rStyle w:val="Hyperlink"/>
            <w:rFonts w:asciiTheme="minorHAnsi" w:hAnsiTheme="minorHAnsi"/>
          </w:rPr>
          <w:t>outflow file</w:t>
        </w:r>
      </w:hyperlink>
      <w:r w:rsidR="0041037A" w:rsidRPr="0081518F">
        <w:rPr>
          <w:sz w:val="20"/>
        </w:rPr>
        <w:t xml:space="preserve"> [</w:t>
      </w:r>
      <w:hyperlink w:anchor="outflow_filename" w:history="1">
        <w:r w:rsidR="0041037A" w:rsidRPr="0081518F">
          <w:rPr>
            <w:rStyle w:val="Hyperlink"/>
            <w:rFonts w:asciiTheme="minorHAnsi" w:hAnsiTheme="minorHAnsi" w:cs="Arial"/>
          </w:rPr>
          <w:t>QOTFN</w:t>
        </w:r>
      </w:hyperlink>
      <w:r w:rsidR="0041037A" w:rsidRPr="0081518F">
        <w:rPr>
          <w:sz w:val="20"/>
        </w:rPr>
        <w:t>]</w:t>
      </w:r>
      <w:r w:rsidR="0041037A" w:rsidRPr="00B7030B">
        <w:t>:</w:t>
      </w:r>
    </w:p>
    <w:p w14:paraId="3839BBAA" w14:textId="28305203" w:rsidR="0041037A" w:rsidRPr="00E17288" w:rsidRDefault="0041037A">
      <w:pPr>
        <w:pStyle w:val="Examplebody"/>
        <w:jc w:val="center"/>
        <w:rPr>
          <w:rStyle w:val="Cardexample1"/>
          <w:snapToGrid w:val="0"/>
          <w:color w:val="000000"/>
        </w:rPr>
        <w:pPrChange w:id="358" w:author="Honnalore Steissberg" w:date="2021-07-28T12:18:00Z">
          <w:pPr>
            <w:pStyle w:val="Examplebody"/>
          </w:pPr>
        </w:pPrChange>
      </w:pPr>
      <w:r w:rsidRPr="00E17288">
        <w:rPr>
          <w:rStyle w:val="Cardexample1"/>
        </w:rPr>
        <w:t>JDAY     QOT</w:t>
      </w:r>
    </w:p>
    <w:p w14:paraId="19E142E6" w14:textId="60C70505" w:rsidR="0041037A" w:rsidRPr="00E17288" w:rsidRDefault="0041037A">
      <w:pPr>
        <w:pStyle w:val="Examplebody"/>
        <w:jc w:val="center"/>
        <w:rPr>
          <w:rStyle w:val="Cardexample1"/>
        </w:rPr>
        <w:pPrChange w:id="359" w:author="Honnalore Steissberg" w:date="2021-07-28T12:18:00Z">
          <w:pPr>
            <w:pStyle w:val="Examplebody"/>
          </w:pPr>
        </w:pPrChange>
      </w:pPr>
      <w:r w:rsidRPr="00E17288">
        <w:rPr>
          <w:rStyle w:val="Cardexample1"/>
        </w:rPr>
        <w:t>100.00    50.0</w:t>
      </w:r>
    </w:p>
    <w:p w14:paraId="71D038BC" w14:textId="4E18790B" w:rsidR="0041037A" w:rsidRPr="00E17288" w:rsidRDefault="0041037A">
      <w:pPr>
        <w:pStyle w:val="Examplebody"/>
        <w:jc w:val="center"/>
        <w:rPr>
          <w:rStyle w:val="Cardexample1"/>
        </w:rPr>
        <w:pPrChange w:id="360" w:author="Honnalore Steissberg" w:date="2021-07-28T12:18:00Z">
          <w:pPr>
            <w:pStyle w:val="Examplebody"/>
          </w:pPr>
        </w:pPrChange>
      </w:pPr>
      <w:r w:rsidRPr="00E17288">
        <w:rPr>
          <w:rStyle w:val="Cardexample1"/>
        </w:rPr>
        <w:t>110.00     0.0</w:t>
      </w:r>
    </w:p>
    <w:p w14:paraId="5C1D7390" w14:textId="1BE867E0" w:rsidR="0041037A" w:rsidRPr="00E17288" w:rsidRDefault="0041037A">
      <w:pPr>
        <w:pStyle w:val="Examplebody"/>
        <w:jc w:val="center"/>
        <w:rPr>
          <w:rStyle w:val="Cardexample1"/>
        </w:rPr>
        <w:pPrChange w:id="361" w:author="Honnalore Steissberg" w:date="2021-07-28T12:18:00Z">
          <w:pPr>
            <w:pStyle w:val="Examplebody"/>
          </w:pPr>
        </w:pPrChange>
      </w:pPr>
      <w:r w:rsidRPr="00E17288">
        <w:rPr>
          <w:rStyle w:val="Cardexample1"/>
        </w:rPr>
        <w:t>120.00    50.0</w:t>
      </w:r>
    </w:p>
    <w:p w14:paraId="70E75179" w14:textId="77777777" w:rsidR="0041037A" w:rsidRPr="00E17288" w:rsidRDefault="0041037A">
      <w:pPr>
        <w:pStyle w:val="BodyText2"/>
        <w:rPr>
          <w:rFonts w:ascii="Courier New" w:hAnsi="Courier New" w:cs="Courier New"/>
          <w:sz w:val="18"/>
        </w:rPr>
      </w:pPr>
    </w:p>
    <w:p w14:paraId="752D79F4" w14:textId="77777777" w:rsidR="0041037A" w:rsidRPr="0081518F" w:rsidRDefault="0041037A">
      <w:pPr>
        <w:pStyle w:val="BodyText"/>
        <w:rPr>
          <w:sz w:val="20"/>
          <w:szCs w:val="18"/>
        </w:rPr>
      </w:pPr>
      <w:r w:rsidRPr="0081518F">
        <w:rPr>
          <w:sz w:val="20"/>
          <w:szCs w:val="18"/>
        </w:rPr>
        <w:t xml:space="preserve">If interpolation is not used, then outflow from Julian day 100 to 110 is 50 </w:t>
      </w:r>
      <w:r w:rsidRPr="0081518F">
        <w:rPr>
          <w:i/>
          <w:iCs/>
          <w:sz w:val="20"/>
          <w:szCs w:val="18"/>
        </w:rPr>
        <w:t>m</w:t>
      </w:r>
      <w:r w:rsidRPr="0081518F">
        <w:rPr>
          <w:i/>
          <w:iCs/>
          <w:sz w:val="20"/>
          <w:szCs w:val="18"/>
          <w:vertAlign w:val="superscript"/>
        </w:rPr>
        <w:t>3</w:t>
      </w:r>
      <w:r w:rsidRPr="0081518F">
        <w:rPr>
          <w:i/>
          <w:iCs/>
          <w:sz w:val="20"/>
          <w:szCs w:val="18"/>
        </w:rPr>
        <w:t xml:space="preserve"> sec</w:t>
      </w:r>
      <w:r w:rsidRPr="0081518F">
        <w:rPr>
          <w:i/>
          <w:iCs/>
          <w:sz w:val="20"/>
          <w:szCs w:val="18"/>
          <w:vertAlign w:val="superscript"/>
        </w:rPr>
        <w:t>-1</w:t>
      </w:r>
      <w:r w:rsidRPr="0081518F">
        <w:rPr>
          <w:sz w:val="20"/>
          <w:szCs w:val="18"/>
        </w:rPr>
        <w:t xml:space="preserve">, from Julian day 110 to 120 is 0.0 </w:t>
      </w:r>
      <w:r w:rsidRPr="0081518F">
        <w:rPr>
          <w:i/>
          <w:iCs/>
          <w:sz w:val="20"/>
          <w:szCs w:val="18"/>
        </w:rPr>
        <w:t>m</w:t>
      </w:r>
      <w:r w:rsidRPr="0081518F">
        <w:rPr>
          <w:i/>
          <w:iCs/>
          <w:sz w:val="20"/>
          <w:szCs w:val="18"/>
          <w:vertAlign w:val="superscript"/>
        </w:rPr>
        <w:t>3</w:t>
      </w:r>
      <w:r w:rsidRPr="0081518F">
        <w:rPr>
          <w:i/>
          <w:iCs/>
          <w:sz w:val="20"/>
          <w:szCs w:val="18"/>
        </w:rPr>
        <w:t xml:space="preserve"> sec</w:t>
      </w:r>
      <w:r w:rsidRPr="0081518F">
        <w:rPr>
          <w:i/>
          <w:iCs/>
          <w:sz w:val="20"/>
          <w:szCs w:val="18"/>
          <w:vertAlign w:val="superscript"/>
        </w:rPr>
        <w:t>-1</w:t>
      </w:r>
      <w:r w:rsidRPr="0081518F">
        <w:rPr>
          <w:sz w:val="20"/>
          <w:szCs w:val="18"/>
        </w:rPr>
        <w:t xml:space="preserve">, and 50 </w:t>
      </w:r>
      <w:r w:rsidRPr="0081518F">
        <w:rPr>
          <w:i/>
          <w:iCs/>
          <w:sz w:val="20"/>
          <w:szCs w:val="18"/>
        </w:rPr>
        <w:t>m</w:t>
      </w:r>
      <w:r w:rsidRPr="0081518F">
        <w:rPr>
          <w:i/>
          <w:iCs/>
          <w:sz w:val="20"/>
          <w:szCs w:val="18"/>
          <w:vertAlign w:val="superscript"/>
        </w:rPr>
        <w:t>3</w:t>
      </w:r>
      <w:r w:rsidRPr="0081518F">
        <w:rPr>
          <w:i/>
          <w:iCs/>
          <w:sz w:val="20"/>
          <w:szCs w:val="18"/>
        </w:rPr>
        <w:t xml:space="preserve"> sec</w:t>
      </w:r>
      <w:r w:rsidRPr="0081518F">
        <w:rPr>
          <w:i/>
          <w:iCs/>
          <w:sz w:val="20"/>
          <w:szCs w:val="18"/>
          <w:vertAlign w:val="superscript"/>
        </w:rPr>
        <w:t>-1</w:t>
      </w:r>
      <w:r w:rsidRPr="0081518F">
        <w:rPr>
          <w:sz w:val="20"/>
          <w:szCs w:val="18"/>
        </w:rPr>
        <w:t xml:space="preserve"> thereaf</w:t>
      </w:r>
      <w:r w:rsidRPr="0081518F">
        <w:rPr>
          <w:sz w:val="20"/>
          <w:szCs w:val="18"/>
        </w:rPr>
        <w:softHyphen/>
        <w:t>ter.  If interpolation is turned on, then outflow linearly decreases from Julian day 100 to 110 and then increases from Julian day 110 to 120.  To ensure no out</w:t>
      </w:r>
      <w:r w:rsidRPr="0081518F">
        <w:rPr>
          <w:sz w:val="20"/>
          <w:szCs w:val="18"/>
        </w:rPr>
        <w:softHyphen/>
        <w:t>flow occurs between day 110 and 120 with interpolation on, the outflow file should be setup as follows:</w:t>
      </w:r>
    </w:p>
    <w:p w14:paraId="6CAC6E2A" w14:textId="3DE5BDCA" w:rsidR="0041037A" w:rsidRPr="00E17288" w:rsidRDefault="0041037A">
      <w:pPr>
        <w:pStyle w:val="Examplebody"/>
        <w:jc w:val="center"/>
        <w:rPr>
          <w:rStyle w:val="Cardexample1"/>
          <w:snapToGrid w:val="0"/>
          <w:color w:val="000000"/>
        </w:rPr>
        <w:pPrChange w:id="362" w:author="Honnalore Steissberg" w:date="2021-07-28T12:18:00Z">
          <w:pPr>
            <w:pStyle w:val="Examplebody"/>
          </w:pPr>
        </w:pPrChange>
      </w:pPr>
      <w:r w:rsidRPr="00E17288">
        <w:rPr>
          <w:rStyle w:val="Cardexample1"/>
        </w:rPr>
        <w:t>JDAY     QOT</w:t>
      </w:r>
    </w:p>
    <w:p w14:paraId="2E0B2A15" w14:textId="77777777" w:rsidR="0041037A" w:rsidRPr="00E17288" w:rsidRDefault="0041037A">
      <w:pPr>
        <w:pStyle w:val="Examplebody"/>
        <w:jc w:val="center"/>
        <w:rPr>
          <w:rStyle w:val="Cardexample1"/>
        </w:rPr>
        <w:pPrChange w:id="363" w:author="Honnalore Steissberg" w:date="2021-07-28T12:18:00Z">
          <w:pPr>
            <w:pStyle w:val="Examplebody"/>
          </w:pPr>
        </w:pPrChange>
      </w:pPr>
      <w:r w:rsidRPr="00E17288">
        <w:rPr>
          <w:rStyle w:val="Cardexample1"/>
        </w:rPr>
        <w:t>100.0000    50.0</w:t>
      </w:r>
    </w:p>
    <w:p w14:paraId="7D5A45F6" w14:textId="77777777" w:rsidR="0041037A" w:rsidRPr="00E17288" w:rsidRDefault="0041037A">
      <w:pPr>
        <w:pStyle w:val="Examplebody"/>
        <w:jc w:val="center"/>
        <w:rPr>
          <w:rStyle w:val="Cardexample1"/>
        </w:rPr>
        <w:pPrChange w:id="364" w:author="Honnalore Steissberg" w:date="2021-07-28T12:18:00Z">
          <w:pPr>
            <w:pStyle w:val="Examplebody"/>
          </w:pPr>
        </w:pPrChange>
      </w:pPr>
      <w:r w:rsidRPr="00E17288">
        <w:rPr>
          <w:rStyle w:val="Cardexample1"/>
        </w:rPr>
        <w:t>109.9999    50.0</w:t>
      </w:r>
    </w:p>
    <w:p w14:paraId="0B3AE282" w14:textId="77777777" w:rsidR="0041037A" w:rsidRPr="00E17288" w:rsidRDefault="0041037A">
      <w:pPr>
        <w:pStyle w:val="Examplebody"/>
        <w:jc w:val="center"/>
        <w:rPr>
          <w:rStyle w:val="Cardexample1"/>
        </w:rPr>
        <w:pPrChange w:id="365" w:author="Honnalore Steissberg" w:date="2021-07-28T12:18:00Z">
          <w:pPr>
            <w:pStyle w:val="Examplebody"/>
          </w:pPr>
        </w:pPrChange>
      </w:pPr>
      <w:r w:rsidRPr="00E17288">
        <w:rPr>
          <w:rStyle w:val="Cardexample1"/>
        </w:rPr>
        <w:t>110.0000     0.0</w:t>
      </w:r>
    </w:p>
    <w:p w14:paraId="6D105DAE" w14:textId="77777777" w:rsidR="0041037A" w:rsidRPr="00E17288" w:rsidRDefault="0041037A">
      <w:pPr>
        <w:pStyle w:val="Examplebody"/>
        <w:jc w:val="center"/>
        <w:rPr>
          <w:rStyle w:val="Cardexample1"/>
        </w:rPr>
        <w:pPrChange w:id="366" w:author="Honnalore Steissberg" w:date="2021-07-28T12:18:00Z">
          <w:pPr>
            <w:pStyle w:val="Examplebody"/>
          </w:pPr>
        </w:pPrChange>
      </w:pPr>
      <w:r w:rsidRPr="00E17288">
        <w:rPr>
          <w:rStyle w:val="Cardexample1"/>
        </w:rPr>
        <w:t>119.9999     0.0</w:t>
      </w:r>
    </w:p>
    <w:p w14:paraId="27E6CEDA" w14:textId="77777777" w:rsidR="0041037A" w:rsidRPr="00E17288" w:rsidRDefault="0041037A">
      <w:pPr>
        <w:pStyle w:val="Examplebody"/>
        <w:jc w:val="center"/>
        <w:rPr>
          <w:szCs w:val="22"/>
        </w:rPr>
        <w:pPrChange w:id="367" w:author="Honnalore Steissberg" w:date="2021-07-28T12:18:00Z">
          <w:pPr>
            <w:pStyle w:val="Examplebody"/>
          </w:pPr>
        </w:pPrChange>
      </w:pPr>
      <w:r w:rsidRPr="00E17288">
        <w:rPr>
          <w:rStyle w:val="Cardexample1"/>
        </w:rPr>
        <w:t>120.0000    50.0</w:t>
      </w:r>
    </w:p>
    <w:p w14:paraId="5C9A57BC" w14:textId="77777777" w:rsidR="0041037A" w:rsidRPr="00B7030B" w:rsidRDefault="0041037A">
      <w:pPr>
        <w:pStyle w:val="BodyText2"/>
      </w:pPr>
    </w:p>
    <w:p w14:paraId="2824BFA2"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center"/>
        <w:rPr>
          <w:rFonts w:asciiTheme="minorHAnsi" w:hAnsiTheme="minorHAnsi"/>
        </w:rPr>
        <w:pPrChange w:id="368" w:author="Honnalore Steissberg" w:date="2021-07-28T12:18:00Z">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both"/>
          </w:pPr>
        </w:pPrChange>
      </w:pPr>
      <w:r w:rsidRPr="00B7030B">
        <w:rPr>
          <w:rFonts w:asciiTheme="minorHAnsi" w:hAnsiTheme="minorHAnsi"/>
        </w:rPr>
        <w:t>Example</w:t>
      </w:r>
    </w:p>
    <w:p w14:paraId="24D878C1" w14:textId="77777777" w:rsidR="0041037A" w:rsidRPr="00E17288" w:rsidRDefault="0041037A">
      <w:pPr>
        <w:pStyle w:val="Examplebody"/>
        <w:jc w:val="center"/>
        <w:rPr>
          <w:rStyle w:val="Cardexample1"/>
          <w:b/>
          <w:bCs/>
        </w:rPr>
        <w:pPrChange w:id="369" w:author="Honnalore Steissberg" w:date="2021-07-28T12:18:00Z">
          <w:pPr>
            <w:pStyle w:val="Examplebody"/>
          </w:pPr>
        </w:pPrChange>
      </w:pPr>
      <w:r w:rsidRPr="00E17288">
        <w:rPr>
          <w:rStyle w:val="Cardexample1"/>
        </w:rPr>
        <w:t>INTERPOL   QINIC   DTRIC    HDIC</w:t>
      </w:r>
    </w:p>
    <w:p w14:paraId="1F9D41DB" w14:textId="77777777" w:rsidR="0041037A" w:rsidRPr="00E17288" w:rsidRDefault="0041037A">
      <w:pPr>
        <w:pStyle w:val="Examplebody"/>
        <w:jc w:val="center"/>
        <w:rPr>
          <w:rStyle w:val="Cardexample1"/>
        </w:rPr>
        <w:pPrChange w:id="370" w:author="Honnalore Steissberg" w:date="2021-07-28T12:18:00Z">
          <w:pPr>
            <w:pStyle w:val="Examplebody"/>
          </w:pPr>
        </w:pPrChange>
      </w:pPr>
      <w:r w:rsidRPr="00E17288">
        <w:rPr>
          <w:rStyle w:val="Cardexample1"/>
        </w:rPr>
        <w:t>Br 1          ON     OFF      ON</w:t>
      </w:r>
    </w:p>
    <w:p w14:paraId="6EF43BCF" w14:textId="77777777" w:rsidR="0041037A" w:rsidRPr="00E17288" w:rsidRDefault="0041037A">
      <w:pPr>
        <w:pStyle w:val="Examplebody"/>
        <w:jc w:val="center"/>
        <w:rPr>
          <w:rStyle w:val="Cardexample1"/>
        </w:rPr>
        <w:pPrChange w:id="371" w:author="Honnalore Steissberg" w:date="2021-07-28T12:18:00Z">
          <w:pPr>
            <w:pStyle w:val="Examplebody"/>
          </w:pPr>
        </w:pPrChange>
      </w:pPr>
      <w:r w:rsidRPr="00E17288">
        <w:rPr>
          <w:rStyle w:val="Cardexample1"/>
        </w:rPr>
        <w:t>Br 2          ON     OFF      ON</w:t>
      </w:r>
    </w:p>
    <w:p w14:paraId="2AA75874" w14:textId="77777777" w:rsidR="0041037A" w:rsidRPr="00E17288" w:rsidRDefault="0041037A">
      <w:pPr>
        <w:pStyle w:val="Examplebody"/>
        <w:jc w:val="center"/>
        <w:rPr>
          <w:rStyle w:val="Cardexample1"/>
        </w:rPr>
        <w:pPrChange w:id="372" w:author="Honnalore Steissberg" w:date="2021-07-28T12:18:00Z">
          <w:pPr>
            <w:pStyle w:val="Examplebody"/>
          </w:pPr>
        </w:pPrChange>
      </w:pPr>
      <w:r w:rsidRPr="00E17288">
        <w:rPr>
          <w:rStyle w:val="Cardexample1"/>
        </w:rPr>
        <w:t>Br 3          ON     OFF      ON</w:t>
      </w:r>
    </w:p>
    <w:p w14:paraId="70F9357A" w14:textId="77777777" w:rsidR="0041037A" w:rsidRPr="00E17288" w:rsidRDefault="0041037A">
      <w:pPr>
        <w:pStyle w:val="Examplebody"/>
        <w:jc w:val="center"/>
        <w:rPr>
          <w:rStyle w:val="Cardexample1"/>
        </w:rPr>
        <w:pPrChange w:id="373" w:author="Honnalore Steissberg" w:date="2021-07-28T12:18:00Z">
          <w:pPr>
            <w:pStyle w:val="Examplebody"/>
          </w:pPr>
        </w:pPrChange>
      </w:pPr>
      <w:r w:rsidRPr="00E17288">
        <w:rPr>
          <w:rStyle w:val="Cardexample1"/>
        </w:rPr>
        <w:t>Br 4          ON     OFF      ON</w:t>
      </w:r>
    </w:p>
    <w:p w14:paraId="23857345" w14:textId="77777777" w:rsidR="0041037A" w:rsidRPr="00B7030B" w:rsidRDefault="0041037A">
      <w:pPr>
        <w:pStyle w:val="Relatedcard1"/>
        <w:rPr>
          <w:rFonts w:asciiTheme="minorHAnsi" w:hAnsiTheme="minorHAnsi"/>
          <w:szCs w:val="22"/>
        </w:rPr>
      </w:pPr>
      <w:r w:rsidRPr="00B7030B">
        <w:rPr>
          <w:rFonts w:asciiTheme="minorHAnsi" w:hAnsiTheme="minorHAnsi"/>
          <w:szCs w:val="22"/>
        </w:rPr>
        <w:lastRenderedPageBreak/>
        <w:t>Related Cards and Files</w:t>
      </w:r>
    </w:p>
    <w:p w14:paraId="51A3F1E9" w14:textId="77777777" w:rsidR="0041037A" w:rsidRPr="00B7030B" w:rsidRDefault="00C51A7D">
      <w:pPr>
        <w:pStyle w:val="Relatedcards"/>
        <w:rPr>
          <w:rFonts w:asciiTheme="minorHAnsi" w:hAnsiTheme="minorHAnsi"/>
        </w:rPr>
      </w:pPr>
      <w:hyperlink w:anchor="inflow_file" w:history="1">
        <w:r w:rsidR="0041037A" w:rsidRPr="00B7030B">
          <w:rPr>
            <w:rFonts w:asciiTheme="minorHAnsi" w:hAnsiTheme="minorHAnsi"/>
          </w:rPr>
          <w:t>Branch Inflow File</w:t>
        </w:r>
      </w:hyperlink>
    </w:p>
    <w:p w14:paraId="19845B4D" w14:textId="77777777" w:rsidR="0041037A" w:rsidRPr="00B7030B" w:rsidRDefault="00C51A7D">
      <w:pPr>
        <w:pStyle w:val="Relatedcards"/>
        <w:rPr>
          <w:rFonts w:asciiTheme="minorHAnsi" w:hAnsiTheme="minorHAnsi"/>
        </w:rPr>
      </w:pPr>
      <w:hyperlink w:anchor="distributed_tributary_inflow_file" w:history="1">
        <w:r w:rsidR="0041037A" w:rsidRPr="00B7030B">
          <w:rPr>
            <w:rFonts w:asciiTheme="minorHAnsi" w:hAnsiTheme="minorHAnsi"/>
          </w:rPr>
          <w:t>Branch Distributed Tributary Inflow File</w:t>
        </w:r>
      </w:hyperlink>
    </w:p>
    <w:p w14:paraId="05AF62C8" w14:textId="77777777" w:rsidR="0041037A" w:rsidRPr="00B7030B" w:rsidRDefault="00C51A7D">
      <w:pPr>
        <w:pStyle w:val="Relatedcards"/>
        <w:rPr>
          <w:rFonts w:asciiTheme="minorHAnsi" w:hAnsiTheme="minorHAnsi"/>
        </w:rPr>
      </w:pPr>
      <w:hyperlink w:anchor="distributed_tributary_temperature_file" w:history="1">
        <w:r w:rsidR="0041037A" w:rsidRPr="00B7030B">
          <w:rPr>
            <w:rFonts w:asciiTheme="minorHAnsi" w:hAnsiTheme="minorHAnsi"/>
          </w:rPr>
          <w:t>Branch Distributed Tributary Inflow Temperature File</w:t>
        </w:r>
      </w:hyperlink>
    </w:p>
    <w:p w14:paraId="346D42E9" w14:textId="77777777" w:rsidR="0041037A" w:rsidRPr="00B7030B" w:rsidRDefault="00C51A7D">
      <w:pPr>
        <w:pStyle w:val="Relatedcards"/>
        <w:rPr>
          <w:rFonts w:asciiTheme="minorHAnsi" w:hAnsiTheme="minorHAnsi"/>
        </w:rPr>
      </w:pPr>
      <w:hyperlink w:anchor="distributed_tributary_concentration_file" w:history="1">
        <w:r w:rsidR="0041037A" w:rsidRPr="00B7030B">
          <w:rPr>
            <w:rFonts w:asciiTheme="minorHAnsi" w:hAnsiTheme="minorHAnsi"/>
          </w:rPr>
          <w:t>Branch Distributed Tributary Inflow Concentration File</w:t>
        </w:r>
      </w:hyperlink>
    </w:p>
    <w:p w14:paraId="5EACBD95" w14:textId="77777777" w:rsidR="0041037A" w:rsidRPr="00B7030B" w:rsidRDefault="00C51A7D">
      <w:pPr>
        <w:pStyle w:val="Relatedcards"/>
        <w:rPr>
          <w:rFonts w:asciiTheme="minorHAnsi" w:hAnsiTheme="minorHAnsi"/>
        </w:rPr>
      </w:pPr>
      <w:hyperlink w:anchor="upstream_head_elevation_file" w:history="1">
        <w:r w:rsidR="0041037A" w:rsidRPr="00B7030B">
          <w:rPr>
            <w:rFonts w:asciiTheme="minorHAnsi" w:hAnsiTheme="minorHAnsi"/>
          </w:rPr>
          <w:t>Branch External Upstream Head Elevation File</w:t>
        </w:r>
      </w:hyperlink>
    </w:p>
    <w:p w14:paraId="23F1EE46" w14:textId="77777777" w:rsidR="0041037A" w:rsidRPr="00B7030B" w:rsidRDefault="00C51A7D">
      <w:pPr>
        <w:pStyle w:val="Relatedcards"/>
        <w:rPr>
          <w:rFonts w:asciiTheme="minorHAnsi" w:hAnsiTheme="minorHAnsi"/>
        </w:rPr>
      </w:pPr>
      <w:hyperlink w:anchor="upstream_head_temperature_file" w:history="1">
        <w:r w:rsidR="0041037A" w:rsidRPr="00B7030B">
          <w:rPr>
            <w:rFonts w:asciiTheme="minorHAnsi" w:hAnsiTheme="minorHAnsi"/>
          </w:rPr>
          <w:t>Branch External Upstream Head Temperature File</w:t>
        </w:r>
      </w:hyperlink>
    </w:p>
    <w:p w14:paraId="134EB18C" w14:textId="77777777" w:rsidR="0041037A" w:rsidRPr="00B7030B" w:rsidRDefault="00C51A7D">
      <w:pPr>
        <w:pStyle w:val="Relatedcards"/>
        <w:rPr>
          <w:rFonts w:asciiTheme="minorHAnsi" w:hAnsiTheme="minorHAnsi"/>
        </w:rPr>
      </w:pPr>
      <w:hyperlink w:anchor="upstream_head_constituent_file" w:history="1">
        <w:r w:rsidR="0041037A" w:rsidRPr="00B7030B">
          <w:rPr>
            <w:rFonts w:asciiTheme="minorHAnsi" w:hAnsiTheme="minorHAnsi"/>
          </w:rPr>
          <w:t>Branch External Upstream Head Concentration File</w:t>
        </w:r>
      </w:hyperlink>
    </w:p>
    <w:p w14:paraId="4CFE1197" w14:textId="77777777" w:rsidR="0041037A" w:rsidRPr="00B7030B" w:rsidRDefault="00C51A7D">
      <w:pPr>
        <w:pStyle w:val="Relatedcards"/>
        <w:rPr>
          <w:rFonts w:asciiTheme="minorHAnsi" w:hAnsiTheme="minorHAnsi"/>
        </w:rPr>
      </w:pPr>
      <w:hyperlink w:anchor="downstream_head_elevation_file" w:history="1">
        <w:r w:rsidR="0041037A" w:rsidRPr="00B7030B">
          <w:rPr>
            <w:rFonts w:asciiTheme="minorHAnsi" w:hAnsiTheme="minorHAnsi"/>
          </w:rPr>
          <w:t>Branch External Downstream Head Elevation File</w:t>
        </w:r>
      </w:hyperlink>
    </w:p>
    <w:p w14:paraId="49F59D81" w14:textId="77777777" w:rsidR="0041037A" w:rsidRPr="00B7030B" w:rsidRDefault="00C51A7D">
      <w:pPr>
        <w:pStyle w:val="Relatedcards"/>
        <w:rPr>
          <w:rFonts w:asciiTheme="minorHAnsi" w:hAnsiTheme="minorHAnsi"/>
        </w:rPr>
      </w:pPr>
      <w:hyperlink w:anchor="downstream_head_temperature_file" w:history="1">
        <w:r w:rsidR="0041037A" w:rsidRPr="00B7030B">
          <w:rPr>
            <w:rFonts w:asciiTheme="minorHAnsi" w:hAnsiTheme="minorHAnsi"/>
          </w:rPr>
          <w:t>Branch External Downstream Head Temperature File</w:t>
        </w:r>
      </w:hyperlink>
    </w:p>
    <w:p w14:paraId="6EA83AEC" w14:textId="77777777" w:rsidR="0041037A" w:rsidRPr="00B7030B" w:rsidRDefault="00C51A7D">
      <w:pPr>
        <w:pStyle w:val="Relatedcards"/>
        <w:rPr>
          <w:rFonts w:asciiTheme="minorHAnsi" w:hAnsiTheme="minorHAnsi"/>
        </w:rPr>
      </w:pPr>
      <w:hyperlink w:anchor="downstream_head_concentration_file" w:history="1">
        <w:r w:rsidR="0041037A" w:rsidRPr="00B7030B">
          <w:rPr>
            <w:rFonts w:asciiTheme="minorHAnsi" w:hAnsiTheme="minorHAnsi"/>
          </w:rPr>
          <w:t>Branch External Downstream Head Concentration File</w:t>
        </w:r>
      </w:hyperlink>
    </w:p>
    <w:p w14:paraId="46E96080" w14:textId="77777777" w:rsidR="0041037A" w:rsidRPr="00B7030B" w:rsidRDefault="0041037A" w:rsidP="00F72C9E">
      <w:pPr>
        <w:pStyle w:val="Heading4"/>
      </w:pPr>
      <w:r w:rsidRPr="00B7030B">
        <w:br w:type="page"/>
      </w:r>
      <w:bookmarkStart w:id="374" w:name="heat_exchange"/>
      <w:bookmarkStart w:id="375" w:name="_Toc41047655"/>
      <w:bookmarkEnd w:id="374"/>
      <w:r w:rsidRPr="00B7030B">
        <w:lastRenderedPageBreak/>
        <w:t>Heat Exchange (HEAT EXCH)</w:t>
      </w:r>
      <w:bookmarkEnd w:id="375"/>
    </w:p>
    <w:p w14:paraId="0227F694"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376" w:name="_Toc8027293"/>
      <w:r w:rsidR="0041037A" w:rsidRPr="00B7030B">
        <w:rPr>
          <w:rStyle w:val="Cardtitle1"/>
          <w:rFonts w:asciiTheme="minorHAnsi" w:hAnsiTheme="minorHAnsi"/>
        </w:rPr>
        <w:instrText>Heat Exchange (HEAT EXCH)</w:instrText>
      </w:r>
      <w:bookmarkEnd w:id="376"/>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522B4AB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1DDCB6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SLHTC</w:t>
      </w:r>
      <w:r w:rsidRPr="00B7030B">
        <w:rPr>
          <w:rFonts w:asciiTheme="minorHAnsi" w:hAnsiTheme="minorHAnsi"/>
        </w:rPr>
        <w:tab/>
        <w:t>Character</w:t>
      </w:r>
      <w:r w:rsidRPr="00B7030B">
        <w:rPr>
          <w:rFonts w:asciiTheme="minorHAnsi" w:hAnsiTheme="minorHAnsi"/>
        </w:rPr>
        <w:tab/>
      </w:r>
      <w:r w:rsidR="00724141" w:rsidRPr="00B7030B">
        <w:rPr>
          <w:rFonts w:asciiTheme="minorHAnsi" w:hAnsiTheme="minorHAnsi"/>
        </w:rPr>
        <w:t>TERM</w:t>
      </w:r>
      <w:r w:rsidRPr="00B7030B">
        <w:rPr>
          <w:rFonts w:asciiTheme="minorHAnsi" w:hAnsiTheme="minorHAnsi"/>
        </w:rPr>
        <w:tab/>
        <w:t>Specify either term-by-term (TERM) or equilibrium temperature computations (ET) for surface heat exchange</w:t>
      </w:r>
    </w:p>
    <w:p w14:paraId="14D15AD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SROC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Read in observed short wave solar radiation, ON or OFF</w:t>
      </w:r>
    </w:p>
    <w:p w14:paraId="3E964F2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RHEVC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Turns ON/OFF Ryan-Harleman evaporation formula</w:t>
      </w:r>
      <w:r w:rsidR="004F5F8D" w:rsidRPr="00B7030B">
        <w:rPr>
          <w:rFonts w:asciiTheme="minorHAnsi" w:hAnsiTheme="minorHAnsi"/>
        </w:rPr>
        <w:t xml:space="preserve"> </w:t>
      </w:r>
      <w:r w:rsidR="003C5AA3" w:rsidRPr="00B7030B">
        <w:rPr>
          <w:rFonts w:asciiTheme="minorHAnsi" w:hAnsiTheme="minorHAnsi"/>
        </w:rPr>
        <w:t xml:space="preserve">only </w:t>
      </w:r>
      <w:r w:rsidR="004F5F8D" w:rsidRPr="00B7030B">
        <w:rPr>
          <w:rFonts w:asciiTheme="minorHAnsi" w:hAnsiTheme="minorHAnsi"/>
        </w:rPr>
        <w:t>for TERM (</w:t>
      </w:r>
      <w:r w:rsidR="003C5AA3" w:rsidRPr="00B7030B">
        <w:rPr>
          <w:rFonts w:asciiTheme="minorHAnsi" w:hAnsiTheme="minorHAnsi"/>
        </w:rPr>
        <w:t xml:space="preserve">ignored if </w:t>
      </w:r>
      <w:r w:rsidR="004F5F8D" w:rsidRPr="00B7030B">
        <w:rPr>
          <w:rFonts w:asciiTheme="minorHAnsi" w:hAnsiTheme="minorHAnsi"/>
        </w:rPr>
        <w:t>ET</w:t>
      </w:r>
      <w:r w:rsidR="003C5AA3" w:rsidRPr="00B7030B">
        <w:rPr>
          <w:rFonts w:asciiTheme="minorHAnsi" w:hAnsiTheme="minorHAnsi"/>
        </w:rPr>
        <w:t xml:space="preserve"> is chosen</w:t>
      </w:r>
      <w:r w:rsidR="004F5F8D" w:rsidRPr="00B7030B">
        <w:rPr>
          <w:rFonts w:asciiTheme="minorHAnsi" w:hAnsiTheme="minorHAnsi"/>
        </w:rPr>
        <w:t>)</w:t>
      </w:r>
    </w:p>
    <w:p w14:paraId="2766963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METIC</w:t>
      </w:r>
      <w:r w:rsidRPr="00B7030B">
        <w:rPr>
          <w:rFonts w:asciiTheme="minorHAnsi" w:hAnsiTheme="minorHAnsi"/>
        </w:rPr>
        <w:tab/>
        <w:t>Character</w:t>
      </w:r>
      <w:r w:rsidRPr="00B7030B">
        <w:rPr>
          <w:rFonts w:asciiTheme="minorHAnsi" w:hAnsiTheme="minorHAnsi"/>
        </w:rPr>
        <w:tab/>
        <w:t>O</w:t>
      </w:r>
      <w:r w:rsidR="00724141" w:rsidRPr="00B7030B">
        <w:rPr>
          <w:rFonts w:asciiTheme="minorHAnsi" w:hAnsiTheme="minorHAnsi"/>
        </w:rPr>
        <w:t>N</w:t>
      </w:r>
      <w:r w:rsidRPr="00B7030B">
        <w:rPr>
          <w:rFonts w:asciiTheme="minorHAnsi" w:hAnsiTheme="minorHAnsi"/>
        </w:rPr>
        <w:tab/>
        <w:t>Turns ON/OFF meteorological data interpolation</w:t>
      </w:r>
    </w:p>
    <w:p w14:paraId="259D345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FETCHC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Turns ON/OFF </w:t>
      </w:r>
      <w:r w:rsidR="007E7387" w:rsidRPr="00B7030B">
        <w:rPr>
          <w:rFonts w:asciiTheme="minorHAnsi" w:hAnsiTheme="minorHAnsi"/>
        </w:rPr>
        <w:t xml:space="preserve">Fang and Stefan (1994) </w:t>
      </w:r>
      <w:r w:rsidRPr="00B7030B">
        <w:rPr>
          <w:rFonts w:asciiTheme="minorHAnsi" w:hAnsiTheme="minorHAnsi"/>
        </w:rPr>
        <w:t>fetch calculation</w:t>
      </w:r>
    </w:p>
    <w:p w14:paraId="1AEDB33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7</w:t>
      </w:r>
      <w:r w:rsidRPr="00B7030B">
        <w:rPr>
          <w:rFonts w:asciiTheme="minorHAnsi" w:hAnsiTheme="minorHAnsi"/>
        </w:rPr>
        <w:tab/>
        <w:t>AFW</w:t>
      </w:r>
      <w:r w:rsidRPr="00B7030B">
        <w:rPr>
          <w:rFonts w:asciiTheme="minorHAnsi" w:hAnsiTheme="minorHAnsi"/>
        </w:rPr>
        <w:tab/>
        <w:t>Real</w:t>
      </w:r>
      <w:r w:rsidRPr="00B7030B">
        <w:rPr>
          <w:rFonts w:asciiTheme="minorHAnsi" w:hAnsiTheme="minorHAnsi"/>
        </w:rPr>
        <w:tab/>
        <w:t>9.2</w:t>
      </w:r>
      <w:r w:rsidRPr="00B7030B">
        <w:rPr>
          <w:rFonts w:asciiTheme="minorHAnsi" w:hAnsiTheme="minorHAnsi"/>
        </w:rPr>
        <w:tab/>
      </w:r>
      <w:r w:rsidRPr="00206F97">
        <w:rPr>
          <w:rFonts w:asciiTheme="minorHAnsi" w:hAnsiTheme="minorHAnsi"/>
          <w:i/>
          <w:iCs/>
          <w:rPrChange w:id="377" w:author="Honnalore Steissberg" w:date="2021-07-28T12:19:00Z">
            <w:rPr>
              <w:rFonts w:asciiTheme="minorHAnsi" w:hAnsiTheme="minorHAnsi"/>
            </w:rPr>
          </w:rPrChange>
        </w:rPr>
        <w:t>a</w:t>
      </w:r>
      <w:r w:rsidRPr="00B7030B">
        <w:rPr>
          <w:rFonts w:asciiTheme="minorHAnsi" w:hAnsiTheme="minorHAnsi"/>
        </w:rPr>
        <w:t xml:space="preserve"> coefficient in the wind speed formulation</w:t>
      </w:r>
      <w:r w:rsidR="001105CC" w:rsidRPr="00B7030B">
        <w:rPr>
          <w:rFonts w:asciiTheme="minorHAnsi" w:hAnsiTheme="minorHAnsi"/>
        </w:rPr>
        <w:t>, Wm</w:t>
      </w:r>
      <w:r w:rsidR="001105CC" w:rsidRPr="00B7030B">
        <w:rPr>
          <w:rFonts w:asciiTheme="minorHAnsi" w:hAnsiTheme="minorHAnsi"/>
          <w:vertAlign w:val="superscript"/>
        </w:rPr>
        <w:t>-2</w:t>
      </w:r>
      <w:r w:rsidR="001105CC" w:rsidRPr="00B7030B">
        <w:rPr>
          <w:rFonts w:asciiTheme="minorHAnsi" w:hAnsiTheme="minorHAnsi"/>
        </w:rPr>
        <w:t xml:space="preserve"> mm Hg</w:t>
      </w:r>
      <w:r w:rsidR="001105CC" w:rsidRPr="00B7030B">
        <w:rPr>
          <w:rFonts w:asciiTheme="minorHAnsi" w:hAnsiTheme="minorHAnsi"/>
          <w:vertAlign w:val="superscript"/>
        </w:rPr>
        <w:t>-1</w:t>
      </w:r>
    </w:p>
    <w:p w14:paraId="2C01150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8</w:t>
      </w:r>
      <w:r w:rsidRPr="00B7030B">
        <w:rPr>
          <w:rFonts w:asciiTheme="minorHAnsi" w:hAnsiTheme="minorHAnsi"/>
        </w:rPr>
        <w:tab/>
        <w:t>BFW</w:t>
      </w:r>
      <w:r w:rsidRPr="00B7030B">
        <w:rPr>
          <w:rFonts w:asciiTheme="minorHAnsi" w:hAnsiTheme="minorHAnsi"/>
        </w:rPr>
        <w:tab/>
        <w:t>Real</w:t>
      </w:r>
      <w:r w:rsidRPr="00B7030B">
        <w:rPr>
          <w:rFonts w:asciiTheme="minorHAnsi" w:hAnsiTheme="minorHAnsi"/>
        </w:rPr>
        <w:tab/>
        <w:t>0.46</w:t>
      </w:r>
      <w:r w:rsidRPr="00B7030B">
        <w:rPr>
          <w:rFonts w:asciiTheme="minorHAnsi" w:hAnsiTheme="minorHAnsi"/>
        </w:rPr>
        <w:tab/>
      </w:r>
      <w:r w:rsidRPr="00206F97">
        <w:rPr>
          <w:rFonts w:asciiTheme="minorHAnsi" w:hAnsiTheme="minorHAnsi"/>
          <w:i/>
          <w:iCs/>
          <w:rPrChange w:id="378" w:author="Honnalore Steissberg" w:date="2021-07-28T12:19:00Z">
            <w:rPr>
              <w:rFonts w:asciiTheme="minorHAnsi" w:hAnsiTheme="minorHAnsi"/>
            </w:rPr>
          </w:rPrChange>
        </w:rPr>
        <w:t>b</w:t>
      </w:r>
      <w:r w:rsidRPr="00B7030B">
        <w:rPr>
          <w:rFonts w:asciiTheme="minorHAnsi" w:hAnsiTheme="minorHAnsi"/>
        </w:rPr>
        <w:t xml:space="preserve"> coefficient in the wind speed formulation</w:t>
      </w:r>
      <w:r w:rsidR="001105CC" w:rsidRPr="00B7030B">
        <w:rPr>
          <w:rFonts w:asciiTheme="minorHAnsi" w:hAnsiTheme="minorHAnsi"/>
        </w:rPr>
        <w:t>,</w:t>
      </w:r>
    </w:p>
    <w:p w14:paraId="408FA0E7" w14:textId="77777777" w:rsidR="001105CC" w:rsidRPr="00B7030B" w:rsidRDefault="001105CC">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Wm</w:t>
      </w:r>
      <w:r w:rsidRPr="00B7030B">
        <w:rPr>
          <w:rFonts w:asciiTheme="minorHAnsi" w:hAnsiTheme="minorHAnsi"/>
          <w:vertAlign w:val="superscript"/>
        </w:rPr>
        <w:t>-2</w:t>
      </w:r>
      <w:r w:rsidRPr="00B7030B">
        <w:rPr>
          <w:rFonts w:asciiTheme="minorHAnsi" w:hAnsiTheme="minorHAnsi"/>
        </w:rPr>
        <w:t xml:space="preserve"> mm Hg</w:t>
      </w:r>
      <w:r w:rsidRPr="00B7030B">
        <w:rPr>
          <w:rFonts w:asciiTheme="minorHAnsi" w:hAnsiTheme="minorHAnsi"/>
          <w:vertAlign w:val="superscript"/>
        </w:rPr>
        <w:t>-1</w:t>
      </w:r>
      <w:r w:rsidRPr="00B7030B">
        <w:rPr>
          <w:rFonts w:asciiTheme="minorHAnsi" w:hAnsiTheme="minorHAnsi"/>
        </w:rPr>
        <w:t xml:space="preserve"> (ms</w:t>
      </w:r>
      <w:r w:rsidRPr="00B7030B">
        <w:rPr>
          <w:rFonts w:asciiTheme="minorHAnsi" w:hAnsiTheme="minorHAnsi"/>
          <w:vertAlign w:val="superscript"/>
        </w:rPr>
        <w:t>-</w:t>
      </w:r>
      <w:r w:rsidRPr="00B7030B">
        <w:rPr>
          <w:rFonts w:asciiTheme="minorHAnsi" w:hAnsiTheme="minorHAnsi"/>
        </w:rPr>
        <w:t>1)</w:t>
      </w:r>
      <w:r w:rsidRPr="00B7030B">
        <w:rPr>
          <w:rFonts w:asciiTheme="minorHAnsi" w:hAnsiTheme="minorHAnsi"/>
          <w:vertAlign w:val="superscript"/>
        </w:rPr>
        <w:t>-</w:t>
      </w:r>
      <w:proofErr w:type="spellStart"/>
      <w:r w:rsidRPr="00B7030B">
        <w:rPr>
          <w:rFonts w:asciiTheme="minorHAnsi" w:hAnsiTheme="minorHAnsi"/>
          <w:vertAlign w:val="superscript"/>
        </w:rPr>
        <w:t>cfw</w:t>
      </w:r>
      <w:proofErr w:type="spellEnd"/>
    </w:p>
    <w:p w14:paraId="611C9A1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9</w:t>
      </w:r>
      <w:r w:rsidRPr="00B7030B">
        <w:rPr>
          <w:rFonts w:asciiTheme="minorHAnsi" w:hAnsiTheme="minorHAnsi"/>
        </w:rPr>
        <w:tab/>
        <w:t>CFW</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r>
      <w:r w:rsidRPr="00206F97">
        <w:rPr>
          <w:rFonts w:asciiTheme="minorHAnsi" w:hAnsiTheme="minorHAnsi"/>
          <w:i/>
          <w:iCs/>
          <w:rPrChange w:id="379" w:author="Honnalore Steissberg" w:date="2021-07-28T12:19:00Z">
            <w:rPr>
              <w:rFonts w:asciiTheme="minorHAnsi" w:hAnsiTheme="minorHAnsi"/>
            </w:rPr>
          </w:rPrChange>
        </w:rPr>
        <w:t>c</w:t>
      </w:r>
      <w:r w:rsidRPr="00B7030B">
        <w:rPr>
          <w:rFonts w:asciiTheme="minorHAnsi" w:hAnsiTheme="minorHAnsi"/>
        </w:rPr>
        <w:t xml:space="preserve"> coefficient in the wind speed formulation</w:t>
      </w:r>
      <w:r w:rsidR="001105CC" w:rsidRPr="00B7030B">
        <w:rPr>
          <w:rFonts w:asciiTheme="minorHAnsi" w:hAnsiTheme="minorHAnsi"/>
        </w:rPr>
        <w:t>, [-]</w:t>
      </w:r>
    </w:p>
    <w:p w14:paraId="214FDB2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i/>
          <w:iCs/>
        </w:rPr>
      </w:pPr>
      <w:r w:rsidRPr="00B7030B">
        <w:rPr>
          <w:rFonts w:asciiTheme="minorHAnsi" w:hAnsiTheme="minorHAnsi"/>
        </w:rPr>
        <w:t>10</w:t>
      </w:r>
      <w:r w:rsidRPr="00B7030B">
        <w:rPr>
          <w:rFonts w:asciiTheme="minorHAnsi" w:hAnsiTheme="minorHAnsi"/>
        </w:rPr>
        <w:tab/>
        <w:t>WINDH</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Wind speed measurement height, </w:t>
      </w:r>
      <w:r w:rsidRPr="00B7030B">
        <w:rPr>
          <w:rFonts w:asciiTheme="minorHAnsi" w:hAnsiTheme="minorHAnsi"/>
          <w:i/>
          <w:iCs/>
        </w:rPr>
        <w:t>m</w:t>
      </w:r>
    </w:p>
    <w:p w14:paraId="0F96C0CF" w14:textId="77777777" w:rsidR="0041037A" w:rsidRPr="00B7030B" w:rsidRDefault="0041037A">
      <w:pPr>
        <w:pStyle w:val="BodyText2"/>
      </w:pPr>
    </w:p>
    <w:p w14:paraId="256F78AD" w14:textId="77777777" w:rsidR="0041037A" w:rsidRPr="00DC03F9" w:rsidRDefault="00991483">
      <w:pPr>
        <w:pStyle w:val="BodyText"/>
        <w:rPr>
          <w:sz w:val="20"/>
        </w:rPr>
      </w:pPr>
      <w:r w:rsidRPr="00380139">
        <w:rPr>
          <w:noProof/>
        </w:rPr>
        <mc:AlternateContent>
          <mc:Choice Requires="wps">
            <w:drawing>
              <wp:anchor distT="91440" distB="91440" distL="114300" distR="114300" simplePos="0" relativeHeight="251767296" behindDoc="1" locked="0" layoutInCell="1" allowOverlap="1" wp14:anchorId="5779D4A2" wp14:editId="55B1107C">
                <wp:simplePos x="0" y="0"/>
                <wp:positionH relativeFrom="margin">
                  <wp:posOffset>2632075</wp:posOffset>
                </wp:positionH>
                <wp:positionV relativeFrom="paragraph">
                  <wp:posOffset>424180</wp:posOffset>
                </wp:positionV>
                <wp:extent cx="2971800" cy="2263775"/>
                <wp:effectExtent l="0" t="0" r="12700" b="9525"/>
                <wp:wrapTight wrapText="bothSides">
                  <wp:wrapPolygon edited="0">
                    <wp:start x="0" y="0"/>
                    <wp:lineTo x="0" y="21570"/>
                    <wp:lineTo x="21600" y="21570"/>
                    <wp:lineTo x="21600" y="0"/>
                    <wp:lineTo x="0" y="0"/>
                  </wp:wrapPolygon>
                </wp:wrapTight>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263775"/>
                        </a:xfrm>
                        <a:prstGeom prst="rect">
                          <a:avLst/>
                        </a:prstGeom>
                        <a:noFill/>
                        <a:ln w="9525">
                          <a:solidFill>
                            <a:schemeClr val="accent1"/>
                          </a:solidFill>
                          <a:miter lim="800000"/>
                          <a:headEnd/>
                          <a:tailEnd/>
                        </a:ln>
                      </wps:spPr>
                      <wps:txbx>
                        <w:txbxContent>
                          <w:p w14:paraId="2B5606D1" w14:textId="77777777" w:rsidR="008A5A8D" w:rsidRDefault="008A5A8D" w:rsidP="0099148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Meteorological inputs are critical to successfully modeling water temperature. The evaporation model (and wind speed sheltering coefficient) can significantly affect summer surface temperatures. Reading in known short wave solar radiation is best, but the model has a theoretical internal calculation. This theoretical internal calculation should be adjusted for high altitude lakes/reservoirs (see Annear and Wells, 2007).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9D4A2" id="_x0000_s1038" type="#_x0000_t202" style="position:absolute;left:0;text-align:left;margin-left:207.25pt;margin-top:33.4pt;width:234pt;height:178.25pt;z-index:-251549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" filled="f" strokecolor="#4f81bd [3204]">
                <v:textbox>
                  <w:txbxContent>
                    <w:p w14:paraId="2B5606D1" w14:textId="77777777" w:rsidR="008A5A8D" w:rsidRDefault="008A5A8D" w:rsidP="0099148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Meteorological inputs are critical to successfully modeling water temperature. The evaporation model (and wind speed sheltering coefficient) can significantly affect summer surface temperatures. Reading in known short wave solar radiation is best, but the model has a theoretical internal calculation. This theoretical internal calculation should be adjusted for high altitude lakes/reservoirs (see Annear and Wells, 2007).</w:t>
                      </w:r>
                    </w:p>
                  </w:txbxContent>
                </v:textbox>
                <w10:wrap type="tight" anchorx="margin"/>
              </v:shape>
            </w:pict>
          </mc:Fallback>
        </mc:AlternateContent>
      </w:r>
      <w:r w:rsidR="0041037A" w:rsidRPr="00DC03F9">
        <w:rPr>
          <w:sz w:val="20"/>
        </w:rPr>
        <w:t>This card specifies various parameters affecting surface heat exchange. [</w:t>
      </w:r>
      <w:r w:rsidR="0041037A" w:rsidRPr="00DC03F9">
        <w:rPr>
          <w:rFonts w:cs="Arial"/>
          <w:b/>
          <w:bCs/>
          <w:sz w:val="20"/>
        </w:rPr>
        <w:t>SLHTC</w:t>
      </w:r>
      <w:r w:rsidR="0041037A" w:rsidRPr="00DC03F9">
        <w:rPr>
          <w:sz w:val="20"/>
        </w:rPr>
        <w:t xml:space="preserve">] allows the user to specify whether a term-by-term accounting or the equilibrium temperature approach is used in the computation of surface heat exchange.  Although the term-by-term approach is more theoretically sound, </w:t>
      </w:r>
      <w:r w:rsidR="00E72F24" w:rsidRPr="00DC03F9">
        <w:rPr>
          <w:sz w:val="20"/>
        </w:rPr>
        <w:t xml:space="preserve">some studies have used the </w:t>
      </w:r>
      <w:r w:rsidR="0041037A" w:rsidRPr="00DC03F9">
        <w:rPr>
          <w:sz w:val="20"/>
        </w:rPr>
        <w:t>equilibrium temperature</w:t>
      </w:r>
      <w:r w:rsidR="00E72F24" w:rsidRPr="00DC03F9">
        <w:rPr>
          <w:sz w:val="20"/>
        </w:rPr>
        <w:t xml:space="preserve"> successfully.</w:t>
      </w:r>
      <w:r w:rsidR="0041037A" w:rsidRPr="00DC03F9">
        <w:rPr>
          <w:sz w:val="20"/>
        </w:rPr>
        <w:t xml:space="preserve">  </w:t>
      </w:r>
    </w:p>
    <w:p w14:paraId="40755685" w14:textId="77777777" w:rsidR="0041037A" w:rsidRPr="00DC03F9" w:rsidRDefault="0041037A">
      <w:pPr>
        <w:pStyle w:val="BodyText"/>
        <w:rPr>
          <w:sz w:val="20"/>
        </w:rPr>
      </w:pPr>
      <w:r w:rsidRPr="00DC03F9">
        <w:rPr>
          <w:sz w:val="20"/>
        </w:rPr>
        <w:t>The [</w:t>
      </w:r>
      <w:r w:rsidRPr="00DC03F9">
        <w:rPr>
          <w:rFonts w:cs="Arial"/>
          <w:b/>
          <w:bCs/>
          <w:sz w:val="20"/>
        </w:rPr>
        <w:t>METIC</w:t>
      </w:r>
      <w:r w:rsidRPr="00DC03F9">
        <w:rPr>
          <w:sz w:val="20"/>
        </w:rPr>
        <w:t xml:space="preserve">] variable turns </w:t>
      </w:r>
      <w:r w:rsidRPr="00DC03F9">
        <w:rPr>
          <w:rFonts w:cs="Arial"/>
          <w:sz w:val="20"/>
        </w:rPr>
        <w:t>ON/OFF</w:t>
      </w:r>
      <w:r w:rsidRPr="00DC03F9">
        <w:rPr>
          <w:sz w:val="20"/>
        </w:rPr>
        <w:t xml:space="preserve"> linear interpolation of meteorological input data.  The [</w:t>
      </w:r>
      <w:r w:rsidRPr="00DC03F9">
        <w:rPr>
          <w:rFonts w:cs="Arial"/>
          <w:b/>
          <w:bCs/>
          <w:sz w:val="20"/>
        </w:rPr>
        <w:t>SROC</w:t>
      </w:r>
      <w:r w:rsidRPr="00DC03F9">
        <w:rPr>
          <w:sz w:val="20"/>
        </w:rPr>
        <w:t>] variable allows the user to specify whether or not short wave solar radiation data are computed from cloud cover (the default), or whether the user specifies observed short wave solar radiation in the meteorological input file [</w:t>
      </w:r>
      <w:hyperlink w:anchor="meteorology_filename" w:history="1">
        <w:r w:rsidRPr="00DC03F9">
          <w:rPr>
            <w:rStyle w:val="Hyperlink"/>
            <w:rFonts w:asciiTheme="minorHAnsi" w:hAnsiTheme="minorHAnsi" w:cs="Arial"/>
          </w:rPr>
          <w:t>METFN</w:t>
        </w:r>
      </w:hyperlink>
      <w:r w:rsidRPr="00DC03F9">
        <w:rPr>
          <w:rFonts w:cs="Arial"/>
          <w:sz w:val="20"/>
        </w:rPr>
        <w:t>]</w:t>
      </w:r>
      <w:r w:rsidRPr="00DC03F9">
        <w:rPr>
          <w:sz w:val="20"/>
        </w:rPr>
        <w:t xml:space="preserve">.  In the </w:t>
      </w:r>
      <w:hyperlink w:anchor="meteorologic_file" w:history="1">
        <w:r w:rsidRPr="00DC03F9">
          <w:rPr>
            <w:rStyle w:val="Hyperlink"/>
            <w:rFonts w:asciiTheme="minorHAnsi" w:hAnsiTheme="minorHAnsi"/>
          </w:rPr>
          <w:t>meteorological data file</w:t>
        </w:r>
      </w:hyperlink>
      <w:r w:rsidRPr="00DC03F9">
        <w:rPr>
          <w:sz w:val="20"/>
        </w:rPr>
        <w:t xml:space="preserve">, short wave solar radiation data are in units of </w:t>
      </w:r>
      <w:r w:rsidRPr="00DC03F9">
        <w:rPr>
          <w:i/>
          <w:iCs/>
          <w:sz w:val="20"/>
        </w:rPr>
        <w:t>W/m</w:t>
      </w:r>
      <w:r w:rsidRPr="00DC03F9">
        <w:rPr>
          <w:i/>
          <w:iCs/>
          <w:sz w:val="20"/>
          <w:vertAlign w:val="superscript"/>
        </w:rPr>
        <w:t>2</w:t>
      </w:r>
      <w:r w:rsidRPr="00DC03F9">
        <w:rPr>
          <w:sz w:val="20"/>
        </w:rPr>
        <w:t xml:space="preserve"> and include only incident short-wave solar radiation on the water surface.</w:t>
      </w:r>
    </w:p>
    <w:p w14:paraId="708505B4" w14:textId="17530821" w:rsidR="0041037A" w:rsidRPr="00DC03F9" w:rsidRDefault="0041037A">
      <w:pPr>
        <w:pStyle w:val="BodyText"/>
        <w:rPr>
          <w:sz w:val="20"/>
        </w:rPr>
      </w:pPr>
      <w:r w:rsidRPr="00DC03F9">
        <w:rPr>
          <w:sz w:val="20"/>
        </w:rPr>
        <w:t>The [</w:t>
      </w:r>
      <w:r w:rsidRPr="00DC03F9">
        <w:rPr>
          <w:rFonts w:cs="Arial"/>
          <w:b/>
          <w:bCs/>
          <w:sz w:val="20"/>
        </w:rPr>
        <w:t>FETCHC</w:t>
      </w:r>
      <w:r w:rsidRPr="00DC03F9">
        <w:rPr>
          <w:sz w:val="20"/>
        </w:rPr>
        <w:t xml:space="preserve">] variable turns </w:t>
      </w:r>
      <w:r w:rsidRPr="00DC03F9">
        <w:rPr>
          <w:rFonts w:cs="Arial"/>
          <w:sz w:val="20"/>
        </w:rPr>
        <w:t>ON/OFF</w:t>
      </w:r>
      <w:r w:rsidRPr="00DC03F9">
        <w:rPr>
          <w:sz w:val="20"/>
        </w:rPr>
        <w:t xml:space="preserve"> a technique of Fang and Stefan (1994) to compute fetch effects on wind. This should not be used for river sections and </w:t>
      </w:r>
      <w:del w:id="380" w:author="Honnalore Steissberg" w:date="2021-07-28T12:22:00Z">
        <w:r w:rsidRPr="00DC03F9" w:rsidDel="00000E7A">
          <w:rPr>
            <w:sz w:val="20"/>
          </w:rPr>
          <w:delText xml:space="preserve">should be </w:delText>
        </w:r>
      </w:del>
      <w:r w:rsidRPr="00DC03F9">
        <w:rPr>
          <w:sz w:val="20"/>
        </w:rPr>
        <w:t xml:space="preserve">used </w:t>
      </w:r>
      <w:ins w:id="381" w:author="Honnalore Steissberg" w:date="2021-07-28T12:23:00Z">
        <w:r w:rsidR="00000E7A">
          <w:rPr>
            <w:sz w:val="20"/>
          </w:rPr>
          <w:t xml:space="preserve">only </w:t>
        </w:r>
      </w:ins>
      <w:r w:rsidRPr="00DC03F9">
        <w:rPr>
          <w:sz w:val="20"/>
        </w:rPr>
        <w:t xml:space="preserve">with caution for reservoir/lake systems. A description is outlined in </w:t>
      </w:r>
      <w:r w:rsidR="00F72C9E" w:rsidRPr="00DC03F9">
        <w:rPr>
          <w:sz w:val="20"/>
        </w:rPr>
        <w:t>Part 2 of the User’s Manual</w:t>
      </w:r>
      <w:r w:rsidRPr="00DC03F9">
        <w:rPr>
          <w:sz w:val="20"/>
        </w:rPr>
        <w:t xml:space="preserve"> under Dissolved Oxygen and reaeration coefficients.</w:t>
      </w:r>
      <w:r w:rsidR="003C5AA3" w:rsidRPr="00DC03F9">
        <w:rPr>
          <w:sz w:val="20"/>
        </w:rPr>
        <w:t xml:space="preserve"> Note that internal fetch calculations are always on, but </w:t>
      </w:r>
      <w:del w:id="382" w:author="Honnalore Steissberg" w:date="2021-07-28T12:23:00Z">
        <w:r w:rsidR="003C5AA3" w:rsidRPr="00DC03F9" w:rsidDel="00000E7A">
          <w:rPr>
            <w:sz w:val="20"/>
          </w:rPr>
          <w:delText xml:space="preserve">that </w:delText>
        </w:r>
      </w:del>
      <w:r w:rsidR="003C5AA3" w:rsidRPr="00DC03F9">
        <w:rPr>
          <w:sz w:val="20"/>
        </w:rPr>
        <w:t>you can choose the Fang and Stefan approach if desired.</w:t>
      </w:r>
    </w:p>
    <w:p w14:paraId="3A38BEFB" w14:textId="7D6037F1" w:rsidR="0041037A" w:rsidRPr="00DC03F9" w:rsidRDefault="0041037A">
      <w:pPr>
        <w:pStyle w:val="BodyText"/>
        <w:rPr>
          <w:sz w:val="20"/>
        </w:rPr>
      </w:pPr>
      <w:r w:rsidRPr="00DC03F9">
        <w:rPr>
          <w:sz w:val="20"/>
        </w:rPr>
        <w:lastRenderedPageBreak/>
        <w:t>The variables [</w:t>
      </w:r>
      <w:r w:rsidRPr="00DC03F9">
        <w:rPr>
          <w:rFonts w:cs="Arial"/>
          <w:b/>
          <w:bCs/>
          <w:sz w:val="20"/>
        </w:rPr>
        <w:t>AFW</w:t>
      </w:r>
      <w:r w:rsidRPr="00DC03F9">
        <w:rPr>
          <w:sz w:val="20"/>
        </w:rPr>
        <w:t>], [</w:t>
      </w:r>
      <w:r w:rsidRPr="00DC03F9">
        <w:rPr>
          <w:rFonts w:cs="Arial"/>
          <w:b/>
          <w:bCs/>
          <w:sz w:val="20"/>
        </w:rPr>
        <w:t>BFW</w:t>
      </w:r>
      <w:r w:rsidRPr="00DC03F9">
        <w:rPr>
          <w:sz w:val="20"/>
        </w:rPr>
        <w:t>], and [</w:t>
      </w:r>
      <w:r w:rsidRPr="00DC03F9">
        <w:rPr>
          <w:rFonts w:cs="Arial"/>
          <w:b/>
          <w:bCs/>
          <w:sz w:val="20"/>
        </w:rPr>
        <w:t>CFW</w:t>
      </w:r>
      <w:r w:rsidRPr="00DC03F9">
        <w:rPr>
          <w:sz w:val="20"/>
        </w:rPr>
        <w:t xml:space="preserve">] specify the coefficients to be used in the wind function </w:t>
      </w:r>
      <w:del w:id="383" w:author="Honnalore Steissberg" w:date="2021-07-28T12:23:00Z">
        <w:r w:rsidRPr="00DC03F9" w:rsidDel="00000E7A">
          <w:rPr>
            <w:sz w:val="20"/>
          </w:rPr>
          <w:delText>used in</w:delText>
        </w:r>
      </w:del>
      <w:ins w:id="384" w:author="Honnalore Steissberg" w:date="2021-07-28T12:23:00Z">
        <w:r w:rsidR="00000E7A">
          <w:rPr>
            <w:sz w:val="20"/>
          </w:rPr>
          <w:t>when</w:t>
        </w:r>
      </w:ins>
      <w:r w:rsidRPr="00DC03F9">
        <w:rPr>
          <w:sz w:val="20"/>
        </w:rPr>
        <w:t xml:space="preserve"> computing surface heat exchange </w:t>
      </w:r>
      <w:r w:rsidR="007F210F" w:rsidRPr="00DC03F9">
        <w:rPr>
          <w:sz w:val="20"/>
        </w:rPr>
        <w:t xml:space="preserve">(for both term-by-term and equilibrium approaches) </w:t>
      </w:r>
      <w:r w:rsidRPr="00DC03F9">
        <w:rPr>
          <w:sz w:val="20"/>
        </w:rPr>
        <w:t>and evaporation</w:t>
      </w:r>
      <w:r w:rsidR="00D75C04" w:rsidRPr="00DC03F9">
        <w:rPr>
          <w:sz w:val="20"/>
        </w:rPr>
        <w:t xml:space="preserve"> (see </w:t>
      </w:r>
      <w:r w:rsidR="00F72C9E" w:rsidRPr="00DC03F9">
        <w:rPr>
          <w:sz w:val="20"/>
        </w:rPr>
        <w:t>Part 2 of the User Manual</w:t>
      </w:r>
      <w:r w:rsidR="00D75C04" w:rsidRPr="00DC03F9">
        <w:rPr>
          <w:sz w:val="20"/>
        </w:rPr>
        <w:t>)</w:t>
      </w:r>
      <w:r w:rsidRPr="00DC03F9">
        <w:rPr>
          <w:sz w:val="20"/>
        </w:rPr>
        <w:t>.  The function has been generalized in the model to the following:</w:t>
      </w:r>
    </w:p>
    <w:p w14:paraId="2E036EF0" w14:textId="49CB868C" w:rsidR="0041037A" w:rsidRPr="00DC03F9" w:rsidRDefault="00DC03F9">
      <w:pPr>
        <w:pStyle w:val="Equation0"/>
        <w:rPr>
          <w:sz w:val="20"/>
        </w:rPr>
      </w:pPr>
      <m:oMathPara>
        <m:oMath>
          <m:r>
            <w:rPr>
              <w:rFonts w:ascii="Cambria Math" w:hAnsi="Cambria Math"/>
              <w:sz w:val="20"/>
            </w:rPr>
            <m:t>f</m:t>
          </m:r>
          <m:d>
            <m:dPr>
              <m:ctrlPr>
                <w:ins w:id="385" w:author="Honnalore Steissberg" w:date="2021-07-30T09:49:00Z">
                  <w:rPr>
                    <w:rFonts w:ascii="Cambria Math" w:hAnsi="Cambria Math"/>
                    <w:i/>
                    <w:sz w:val="20"/>
                  </w:rPr>
                </w:ins>
              </m:ctrlPr>
            </m:dPr>
            <m:e>
              <m:sSub>
                <m:sSubPr>
                  <m:ctrlPr>
                    <w:ins w:id="386" w:author="Honnalore Steissberg" w:date="2021-07-30T09:49:00Z">
                      <w:rPr>
                        <w:rFonts w:ascii="Cambria Math" w:hAnsi="Cambria Math"/>
                        <w:i/>
                        <w:sz w:val="20"/>
                      </w:rPr>
                    </w:ins>
                  </m:ctrlPr>
                </m:sSubPr>
                <m:e>
                  <m:r>
                    <w:rPr>
                      <w:rFonts w:ascii="Cambria Math" w:hAnsi="Cambria Math"/>
                      <w:sz w:val="20"/>
                    </w:rPr>
                    <m:t>W</m:t>
                  </m:r>
                </m:e>
                <m:sub>
                  <m:r>
                    <w:rPr>
                      <w:rFonts w:ascii="Cambria Math" w:hAnsi="Cambria Math"/>
                      <w:sz w:val="20"/>
                    </w:rPr>
                    <m:t>z</m:t>
                  </m:r>
                </m:sub>
              </m:sSub>
            </m:e>
          </m:d>
          <m:r>
            <w:rPr>
              <w:rFonts w:ascii="Cambria Math" w:hAnsi="Cambria Math"/>
              <w:sz w:val="20"/>
            </w:rPr>
            <m:t>=afw+bfw</m:t>
          </m:r>
          <m:sSubSup>
            <m:sSubSupPr>
              <m:ctrlPr>
                <w:ins w:id="387" w:author="Honnalore Steissberg" w:date="2021-07-30T09:49:00Z">
                  <w:rPr>
                    <w:rFonts w:ascii="Cambria Math" w:hAnsi="Cambria Math"/>
                    <w:i/>
                    <w:sz w:val="20"/>
                  </w:rPr>
                </w:ins>
              </m:ctrlPr>
            </m:sSubSupPr>
            <m:e>
              <m:r>
                <w:rPr>
                  <w:rFonts w:ascii="Cambria Math" w:hAnsi="Cambria Math"/>
                  <w:sz w:val="20"/>
                </w:rPr>
                <m:t>W</m:t>
              </m:r>
            </m:e>
            <m:sub>
              <m:r>
                <w:rPr>
                  <w:rFonts w:ascii="Cambria Math" w:hAnsi="Cambria Math"/>
                  <w:sz w:val="20"/>
                </w:rPr>
                <m:t>z</m:t>
              </m:r>
            </m:sub>
            <m:sup>
              <m:r>
                <w:rPr>
                  <w:rFonts w:ascii="Cambria Math" w:hAnsi="Cambria Math"/>
                  <w:sz w:val="20"/>
                </w:rPr>
                <m:t>cfw</m:t>
              </m:r>
            </m:sup>
          </m:sSubSup>
        </m:oMath>
      </m:oMathPara>
    </w:p>
    <w:p w14:paraId="54C3B92A" w14:textId="07F2DB56" w:rsidR="0041037A" w:rsidRPr="00DC03F9" w:rsidRDefault="00D75C04">
      <w:pPr>
        <w:pStyle w:val="BodyText"/>
        <w:rPr>
          <w:sz w:val="20"/>
        </w:rPr>
      </w:pPr>
      <w:r w:rsidRPr="00DC03F9">
        <w:rPr>
          <w:sz w:val="20"/>
        </w:rPr>
        <w:t xml:space="preserve">where </w:t>
      </w:r>
      <w:proofErr w:type="spellStart"/>
      <w:r w:rsidRPr="00DC03F9">
        <w:rPr>
          <w:sz w:val="20"/>
        </w:rPr>
        <w:t>afw</w:t>
      </w:r>
      <w:proofErr w:type="spellEnd"/>
      <w:r w:rsidRPr="00DC03F9">
        <w:rPr>
          <w:sz w:val="20"/>
        </w:rPr>
        <w:t xml:space="preserve"> is in units of Wm</w:t>
      </w:r>
      <w:r w:rsidRPr="00DC03F9">
        <w:rPr>
          <w:sz w:val="20"/>
          <w:vertAlign w:val="superscript"/>
        </w:rPr>
        <w:t>-</w:t>
      </w:r>
      <w:r w:rsidRPr="00DC03F9">
        <w:rPr>
          <w:sz w:val="20"/>
        </w:rPr>
        <w:t>2 mm Hg</w:t>
      </w:r>
      <w:r w:rsidRPr="00DC03F9">
        <w:rPr>
          <w:sz w:val="20"/>
          <w:vertAlign w:val="superscript"/>
        </w:rPr>
        <w:t>-1</w:t>
      </w:r>
      <w:r w:rsidRPr="00DC03F9">
        <w:rPr>
          <w:sz w:val="20"/>
        </w:rPr>
        <w:t xml:space="preserve">, </w:t>
      </w:r>
      <w:proofErr w:type="spellStart"/>
      <w:r w:rsidRPr="00DC03F9">
        <w:rPr>
          <w:sz w:val="20"/>
        </w:rPr>
        <w:t>bfw</w:t>
      </w:r>
      <w:proofErr w:type="spellEnd"/>
      <w:r w:rsidRPr="00DC03F9">
        <w:rPr>
          <w:sz w:val="20"/>
        </w:rPr>
        <w:t xml:space="preserve"> is in units of Wm</w:t>
      </w:r>
      <w:r w:rsidRPr="00DC03F9">
        <w:rPr>
          <w:sz w:val="20"/>
          <w:vertAlign w:val="superscript"/>
        </w:rPr>
        <w:t>-</w:t>
      </w:r>
      <w:r w:rsidRPr="00DC03F9">
        <w:rPr>
          <w:sz w:val="20"/>
        </w:rPr>
        <w:t>2 mm Hg</w:t>
      </w:r>
      <w:r w:rsidRPr="00DC03F9">
        <w:rPr>
          <w:sz w:val="20"/>
          <w:vertAlign w:val="superscript"/>
        </w:rPr>
        <w:t>-1</w:t>
      </w:r>
      <w:r w:rsidRPr="00DC03F9">
        <w:rPr>
          <w:sz w:val="20"/>
        </w:rPr>
        <w:t xml:space="preserve"> (ms</w:t>
      </w:r>
      <w:r w:rsidRPr="00DC03F9">
        <w:rPr>
          <w:sz w:val="20"/>
          <w:vertAlign w:val="superscript"/>
        </w:rPr>
        <w:t>-</w:t>
      </w:r>
      <w:r w:rsidRPr="00DC03F9">
        <w:rPr>
          <w:sz w:val="20"/>
        </w:rPr>
        <w:t>1)</w:t>
      </w:r>
      <w:r w:rsidRPr="00DC03F9">
        <w:rPr>
          <w:sz w:val="20"/>
          <w:vertAlign w:val="superscript"/>
        </w:rPr>
        <w:t>-</w:t>
      </w:r>
      <w:proofErr w:type="spellStart"/>
      <w:r w:rsidRPr="00DC03F9">
        <w:rPr>
          <w:sz w:val="20"/>
          <w:vertAlign w:val="superscript"/>
        </w:rPr>
        <w:t>cfw</w:t>
      </w:r>
      <w:proofErr w:type="spellEnd"/>
      <w:r w:rsidRPr="00DC03F9">
        <w:rPr>
          <w:sz w:val="20"/>
        </w:rPr>
        <w:t xml:space="preserve">, and </w:t>
      </w:r>
      <w:proofErr w:type="spellStart"/>
      <w:r w:rsidRPr="00DC03F9">
        <w:rPr>
          <w:sz w:val="20"/>
        </w:rPr>
        <w:t>cfw</w:t>
      </w:r>
      <w:proofErr w:type="spellEnd"/>
      <w:r w:rsidRPr="00DC03F9">
        <w:rPr>
          <w:sz w:val="20"/>
        </w:rPr>
        <w:t xml:space="preserve"> has no units. </w:t>
      </w:r>
      <w:r w:rsidR="0041037A" w:rsidRPr="00DC03F9">
        <w:rPr>
          <w:sz w:val="20"/>
        </w:rPr>
        <w:t>The default formulation is the recommended form of the function taken from Edinger, et. al. (1974), although there are several other forms that can be used.  For systems that are thermally loaded</w:t>
      </w:r>
      <w:ins w:id="388" w:author="Honnalore Steissberg" w:date="2021-07-28T12:24:00Z">
        <w:r w:rsidR="00000E7A">
          <w:rPr>
            <w:sz w:val="20"/>
          </w:rPr>
          <w:t>,</w:t>
        </w:r>
      </w:ins>
      <w:r w:rsidR="0041037A" w:rsidRPr="00DC03F9">
        <w:rPr>
          <w:sz w:val="20"/>
        </w:rPr>
        <w:t xml:space="preserve"> such as cooling lakes, the Ryan-Harleman formulation that takes </w:t>
      </w:r>
      <w:ins w:id="389" w:author="Honnalore Steissberg" w:date="2021-07-28T12:25:00Z">
        <w:r w:rsidR="00000E7A" w:rsidRPr="00DC03F9">
          <w:rPr>
            <w:sz w:val="20"/>
          </w:rPr>
          <w:t xml:space="preserve">forced convection </w:t>
        </w:r>
      </w:ins>
      <w:r w:rsidR="0041037A" w:rsidRPr="00DC03F9">
        <w:rPr>
          <w:sz w:val="20"/>
        </w:rPr>
        <w:t xml:space="preserve">into account </w:t>
      </w:r>
      <w:del w:id="390" w:author="Honnalore Steissberg" w:date="2021-07-28T12:25:00Z">
        <w:r w:rsidR="0041037A" w:rsidRPr="00DC03F9" w:rsidDel="00000E7A">
          <w:rPr>
            <w:sz w:val="20"/>
          </w:rPr>
          <w:delText xml:space="preserve">forced convection </w:delText>
        </w:r>
      </w:del>
      <w:r w:rsidR="0041037A" w:rsidRPr="00DC03F9">
        <w:rPr>
          <w:sz w:val="20"/>
        </w:rPr>
        <w:t>should be used with [</w:t>
      </w:r>
      <w:r w:rsidR="0041037A" w:rsidRPr="00DC03F9">
        <w:rPr>
          <w:rFonts w:cs="Arial"/>
          <w:b/>
          <w:bCs/>
          <w:sz w:val="20"/>
        </w:rPr>
        <w:t>RHEVC</w:t>
      </w:r>
      <w:r w:rsidR="0041037A" w:rsidRPr="00DC03F9">
        <w:rPr>
          <w:sz w:val="20"/>
        </w:rPr>
        <w:t xml:space="preserve">] set to </w:t>
      </w:r>
      <w:r w:rsidR="0041037A" w:rsidRPr="00DC03F9">
        <w:rPr>
          <w:rFonts w:cs="Arial"/>
          <w:sz w:val="20"/>
        </w:rPr>
        <w:t>ON</w:t>
      </w:r>
      <w:r w:rsidR="0041037A" w:rsidRPr="00DC03F9">
        <w:rPr>
          <w:sz w:val="20"/>
        </w:rPr>
        <w:t xml:space="preserve">.  </w:t>
      </w:r>
      <w:r w:rsidR="004F5F8D" w:rsidRPr="00DC03F9">
        <w:rPr>
          <w:sz w:val="20"/>
        </w:rPr>
        <w:t xml:space="preserve">This only affects the term-by-term model and not the equilibrium temperature model. </w:t>
      </w:r>
      <w:r w:rsidR="0041037A" w:rsidRPr="00DC03F9">
        <w:rPr>
          <w:sz w:val="20"/>
        </w:rPr>
        <w:t xml:space="preserve">All </w:t>
      </w:r>
      <w:del w:id="391" w:author="Honnalore Steissberg" w:date="2021-07-28T12:25:00Z">
        <w:r w:rsidR="0041037A" w:rsidRPr="00DC03F9" w:rsidDel="00000E7A">
          <w:rPr>
            <w:sz w:val="20"/>
          </w:rPr>
          <w:delText xml:space="preserve">of the wind </w:delText>
        </w:r>
      </w:del>
      <w:r w:rsidR="0041037A" w:rsidRPr="00DC03F9">
        <w:rPr>
          <w:sz w:val="20"/>
        </w:rPr>
        <w:t xml:space="preserve">speed formulations are referenced to </w:t>
      </w:r>
      <w:ins w:id="392" w:author="Honnalore Steissberg" w:date="2021-07-28T12:25:00Z">
        <w:r w:rsidR="00000E7A">
          <w:rPr>
            <w:sz w:val="20"/>
          </w:rPr>
          <w:t>the</w:t>
        </w:r>
      </w:ins>
      <w:del w:id="393" w:author="Honnalore Steissberg" w:date="2021-07-28T12:25:00Z">
        <w:r w:rsidR="0041037A" w:rsidRPr="00DC03F9" w:rsidDel="00000E7A">
          <w:rPr>
            <w:sz w:val="20"/>
          </w:rPr>
          <w:delText>a</w:delText>
        </w:r>
      </w:del>
      <w:r w:rsidR="0041037A" w:rsidRPr="00DC03F9">
        <w:rPr>
          <w:sz w:val="20"/>
        </w:rPr>
        <w:t xml:space="preserve"> height at which wind speeds were measured.  The variable [</w:t>
      </w:r>
      <w:r w:rsidR="0041037A" w:rsidRPr="00DC03F9">
        <w:rPr>
          <w:rFonts w:cs="Arial"/>
          <w:b/>
          <w:bCs/>
          <w:sz w:val="20"/>
        </w:rPr>
        <w:t>WINDH</w:t>
      </w:r>
      <w:r w:rsidR="0041037A" w:rsidRPr="00DC03F9">
        <w:rPr>
          <w:sz w:val="20"/>
        </w:rPr>
        <w:t xml:space="preserve">] allows the user to specify the height at which wind speed measurements were taken, and the model converts them to the appropriate wind speed at the height </w:t>
      </w:r>
      <w:del w:id="394" w:author="Honnalore Steissberg" w:date="2021-07-28T12:26:00Z">
        <w:r w:rsidR="00DC03F9" w:rsidDel="00000E7A">
          <w:rPr>
            <w:sz w:val="20"/>
          </w:rPr>
          <w:delText xml:space="preserve">that </w:delText>
        </w:r>
      </w:del>
      <w:ins w:id="395" w:author="Honnalore Steissberg" w:date="2021-07-28T12:26:00Z">
        <w:r w:rsidR="00000E7A">
          <w:rPr>
            <w:sz w:val="20"/>
          </w:rPr>
          <w:t xml:space="preserve">on which </w:t>
        </w:r>
      </w:ins>
      <w:r w:rsidR="0041037A" w:rsidRPr="00DC03F9">
        <w:rPr>
          <w:sz w:val="20"/>
        </w:rPr>
        <w:t>the wind speed formulation is based</w:t>
      </w:r>
      <w:ins w:id="396" w:author="Honnalore Steissberg" w:date="2021-07-28T12:26:00Z">
        <w:r w:rsidR="00000E7A">
          <w:rPr>
            <w:sz w:val="20"/>
          </w:rPr>
          <w:t>.</w:t>
        </w:r>
      </w:ins>
      <w:del w:id="397" w:author="Honnalore Steissberg" w:date="2021-07-28T12:26:00Z">
        <w:r w:rsidR="0041037A" w:rsidRPr="00DC03F9" w:rsidDel="00000E7A">
          <w:rPr>
            <w:sz w:val="20"/>
          </w:rPr>
          <w:delText xml:space="preserve"> on.</w:delText>
        </w:r>
      </w:del>
    </w:p>
    <w:p w14:paraId="73A36123"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5DD27699" w14:textId="77777777" w:rsidR="0041037A" w:rsidRPr="00E17288" w:rsidRDefault="0041037A">
      <w:pPr>
        <w:pStyle w:val="Examplebody"/>
      </w:pPr>
      <w:r w:rsidRPr="00E17288">
        <w:t xml:space="preserve">HEAT </w:t>
      </w:r>
      <w:proofErr w:type="gramStart"/>
      <w:r w:rsidRPr="00E17288">
        <w:t>EXCH  SLHTC</w:t>
      </w:r>
      <w:proofErr w:type="gramEnd"/>
      <w:r w:rsidRPr="00E17288">
        <w:t xml:space="preserve">    SROC   RHEVC   METIC  FETCHC     AFW     BFW     CFW   WINDH</w:t>
      </w:r>
      <w:r w:rsidR="000071B0" w:rsidRPr="00E17288">
        <w:t xml:space="preserve">      </w:t>
      </w:r>
    </w:p>
    <w:p w14:paraId="6E1CA139" w14:textId="77777777" w:rsidR="0041037A" w:rsidRPr="00E17288" w:rsidRDefault="0041037A">
      <w:pPr>
        <w:pStyle w:val="Examplebody"/>
        <w:rPr>
          <w:szCs w:val="22"/>
        </w:rPr>
      </w:pPr>
      <w:r w:rsidRPr="00E17288">
        <w:t xml:space="preserve">Wb 1        TERM     OFF     </w:t>
      </w:r>
      <w:proofErr w:type="spellStart"/>
      <w:r w:rsidRPr="00E17288">
        <w:t>OFF</w:t>
      </w:r>
      <w:proofErr w:type="spellEnd"/>
      <w:r w:rsidRPr="00E17288">
        <w:t xml:space="preserve">      ON     OFF     9.2    0.46     2.0     2.0</w:t>
      </w:r>
    </w:p>
    <w:p w14:paraId="5B61F926" w14:textId="77777777" w:rsidR="0041037A" w:rsidRPr="00E17288" w:rsidRDefault="0041037A">
      <w:pPr>
        <w:pStyle w:val="Examplebody"/>
        <w:rPr>
          <w:szCs w:val="22"/>
        </w:rPr>
      </w:pPr>
      <w:r w:rsidRPr="00E17288">
        <w:t xml:space="preserve">Wb 2        TERM     OFF     </w:t>
      </w:r>
      <w:proofErr w:type="spellStart"/>
      <w:r w:rsidRPr="00E17288">
        <w:t>OFF</w:t>
      </w:r>
      <w:proofErr w:type="spellEnd"/>
      <w:r w:rsidRPr="00E17288">
        <w:t xml:space="preserve">      ON     OFF     9.2    0.46     2.0     2.0</w:t>
      </w:r>
    </w:p>
    <w:p w14:paraId="58A000F1" w14:textId="77777777" w:rsidR="0041037A" w:rsidRPr="00E17288" w:rsidRDefault="0041037A">
      <w:pPr>
        <w:pStyle w:val="Examplebody"/>
        <w:rPr>
          <w:szCs w:val="22"/>
        </w:rPr>
      </w:pPr>
      <w:r w:rsidRPr="00E17288">
        <w:t xml:space="preserve">Wb 3        TERM     OFF     </w:t>
      </w:r>
      <w:proofErr w:type="spellStart"/>
      <w:r w:rsidRPr="00E17288">
        <w:t>OFF</w:t>
      </w:r>
      <w:proofErr w:type="spellEnd"/>
      <w:r w:rsidRPr="00E17288">
        <w:t xml:space="preserve">      ON     OFF     9.2    0.46     2.0     2.0</w:t>
      </w:r>
    </w:p>
    <w:p w14:paraId="0D510B19" w14:textId="77777777" w:rsidR="0041037A" w:rsidRPr="00B7030B" w:rsidRDefault="0041037A">
      <w:pPr>
        <w:pStyle w:val="Relatedcard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792386FC" w14:textId="77777777" w:rsidR="0041037A" w:rsidRPr="00B7030B" w:rsidRDefault="00C51A7D">
      <w:pPr>
        <w:pStyle w:val="Relatedcards"/>
        <w:rPr>
          <w:rFonts w:asciiTheme="minorHAnsi" w:hAnsiTheme="minorHAnsi"/>
        </w:rPr>
      </w:pPr>
      <w:hyperlink w:anchor="meteorologic_file" w:history="1">
        <w:r w:rsidR="0041037A" w:rsidRPr="00B7030B">
          <w:rPr>
            <w:rFonts w:asciiTheme="minorHAnsi" w:hAnsiTheme="minorHAnsi"/>
          </w:rPr>
          <w:t>Meteorology file</w:t>
        </w:r>
      </w:hyperlink>
    </w:p>
    <w:p w14:paraId="62FE67A2" w14:textId="77777777" w:rsidR="0041037A" w:rsidRPr="00B7030B" w:rsidRDefault="0041037A" w:rsidP="00F72C9E">
      <w:pPr>
        <w:pStyle w:val="Heading4"/>
      </w:pPr>
      <w:r w:rsidRPr="00B7030B">
        <w:br w:type="page"/>
      </w:r>
      <w:bookmarkStart w:id="398" w:name="ice_cover"/>
      <w:bookmarkStart w:id="399" w:name="_Toc41047656"/>
      <w:bookmarkEnd w:id="398"/>
      <w:r w:rsidRPr="00B7030B">
        <w:lastRenderedPageBreak/>
        <w:t>Ice Cover (ICE COVER)</w:t>
      </w:r>
      <w:bookmarkEnd w:id="399"/>
    </w:p>
    <w:p w14:paraId="54DA95E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400" w:name="_Toc8027294"/>
      <w:r w:rsidR="0041037A" w:rsidRPr="00B7030B">
        <w:rPr>
          <w:rStyle w:val="Cardtitle1"/>
          <w:rFonts w:asciiTheme="minorHAnsi" w:hAnsiTheme="minorHAnsi"/>
          <w:b/>
          <w:bCs/>
        </w:rPr>
        <w:instrText>Ice Cover (ICE COVER)</w:instrText>
      </w:r>
      <w:bookmarkEnd w:id="40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60B4C56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w:t>
      </w:r>
      <w:r w:rsidRPr="00B7030B">
        <w:rPr>
          <w:rFonts w:asciiTheme="minorHAnsi" w:hAnsiTheme="minorHAnsi"/>
        </w:rPr>
        <w:softHyphen/>
        <w:t>nored by code)</w:t>
      </w:r>
    </w:p>
    <w:p w14:paraId="120528FB" w14:textId="293DA1D1"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ICEC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Allow ice calcula</w:t>
      </w:r>
      <w:r w:rsidRPr="00B7030B">
        <w:rPr>
          <w:rFonts w:asciiTheme="minorHAnsi" w:hAnsiTheme="minorHAnsi"/>
        </w:rPr>
        <w:softHyphen/>
        <w:t>tions</w:t>
      </w:r>
      <w:r w:rsidR="003C6411">
        <w:rPr>
          <w:rFonts w:asciiTheme="minorHAnsi" w:hAnsiTheme="minorHAnsi"/>
        </w:rPr>
        <w:t>: ON, ONWB,</w:t>
      </w:r>
      <w:ins w:id="401" w:author="Honnalore Steissberg" w:date="2021-07-28T12:26:00Z">
        <w:r w:rsidR="00000E7A">
          <w:rPr>
            <w:rFonts w:asciiTheme="minorHAnsi" w:hAnsiTheme="minorHAnsi"/>
          </w:rPr>
          <w:t xml:space="preserve"> </w:t>
        </w:r>
      </w:ins>
      <w:r w:rsidR="003C6411">
        <w:rPr>
          <w:rFonts w:asciiTheme="minorHAnsi" w:hAnsiTheme="minorHAnsi"/>
        </w:rPr>
        <w:t>OFF</w:t>
      </w:r>
    </w:p>
    <w:p w14:paraId="6B01D9A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SLICEC</w:t>
      </w:r>
      <w:r w:rsidRPr="00B7030B">
        <w:rPr>
          <w:rFonts w:asciiTheme="minorHAnsi" w:hAnsiTheme="minorHAnsi"/>
        </w:rPr>
        <w:tab/>
        <w:t>Character</w:t>
      </w:r>
      <w:r w:rsidRPr="00B7030B">
        <w:rPr>
          <w:rFonts w:asciiTheme="minorHAnsi" w:hAnsiTheme="minorHAnsi"/>
        </w:rPr>
        <w:tab/>
      </w:r>
      <w:r w:rsidR="007B678B" w:rsidRPr="00B7030B">
        <w:rPr>
          <w:rFonts w:asciiTheme="minorHAnsi" w:hAnsiTheme="minorHAnsi"/>
        </w:rPr>
        <w:t>DETAIL</w:t>
      </w:r>
      <w:r w:rsidRPr="00B7030B">
        <w:rPr>
          <w:rFonts w:asciiTheme="minorHAnsi" w:hAnsiTheme="minorHAnsi"/>
        </w:rPr>
        <w:tab/>
        <w:t>Specifies the meth</w:t>
      </w:r>
      <w:r w:rsidRPr="00B7030B">
        <w:rPr>
          <w:rFonts w:asciiTheme="minorHAnsi" w:hAnsiTheme="minorHAnsi"/>
        </w:rPr>
        <w:softHyphen/>
        <w:t>od of ice cover cal</w:t>
      </w:r>
      <w:r w:rsidRPr="00B7030B">
        <w:rPr>
          <w:rFonts w:asciiTheme="minorHAnsi" w:hAnsiTheme="minorHAnsi"/>
        </w:rPr>
        <w:softHyphen/>
        <w:t>cula</w:t>
      </w:r>
      <w:r w:rsidRPr="00B7030B">
        <w:rPr>
          <w:rFonts w:asciiTheme="minorHAnsi" w:hAnsiTheme="minorHAnsi"/>
        </w:rPr>
        <w:softHyphen/>
        <w:t>tions - either SIMPLE or DETAIL</w:t>
      </w:r>
    </w:p>
    <w:p w14:paraId="4106FB6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ALBEDO</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0.25</w:t>
      </w:r>
      <w:r w:rsidRPr="00B7030B">
        <w:rPr>
          <w:rFonts w:asciiTheme="minorHAnsi" w:hAnsiTheme="minorHAnsi"/>
        </w:rPr>
        <w:tab/>
        <w:t>Ratio of reflection to incident radia</w:t>
      </w:r>
      <w:r w:rsidRPr="00B7030B">
        <w:rPr>
          <w:rFonts w:asciiTheme="minorHAnsi" w:hAnsiTheme="minorHAnsi"/>
        </w:rPr>
        <w:softHyphen/>
        <w:t>tion (al</w:t>
      </w:r>
      <w:r w:rsidRPr="00B7030B">
        <w:rPr>
          <w:rFonts w:asciiTheme="minorHAnsi" w:hAnsiTheme="minorHAnsi"/>
        </w:rPr>
        <w:softHyphen/>
        <w:t>bedo of ice)</w:t>
      </w:r>
    </w:p>
    <w:p w14:paraId="43E6CF3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5</w:t>
      </w:r>
      <w:r w:rsidRPr="00B7030B">
        <w:rPr>
          <w:rFonts w:asciiTheme="minorHAnsi" w:hAnsiTheme="minorHAnsi"/>
        </w:rPr>
        <w:tab/>
        <w:t>HWI</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10.0</w:t>
      </w:r>
      <w:r w:rsidRPr="00B7030B">
        <w:rPr>
          <w:rFonts w:asciiTheme="minorHAnsi" w:hAnsiTheme="minorHAnsi"/>
        </w:rPr>
        <w:tab/>
        <w:t>Coefficient of water-ice heat ex</w:t>
      </w:r>
      <w:r w:rsidRPr="00B7030B">
        <w:rPr>
          <w:rFonts w:asciiTheme="minorHAnsi" w:hAnsiTheme="minorHAnsi"/>
        </w:rPr>
        <w:softHyphen/>
        <w:t>change</w:t>
      </w:r>
      <w:r w:rsidR="001105CC" w:rsidRPr="00B7030B">
        <w:rPr>
          <w:rFonts w:asciiTheme="minorHAnsi" w:hAnsiTheme="minorHAnsi"/>
        </w:rPr>
        <w:t xml:space="preserve">, </w:t>
      </w:r>
      <w:r w:rsidR="001105CC" w:rsidRPr="00B7030B">
        <w:rPr>
          <w:rFonts w:asciiTheme="minorHAnsi" w:hAnsiTheme="minorHAnsi"/>
          <w:i/>
        </w:rPr>
        <w:t>W m</w:t>
      </w:r>
      <w:r w:rsidR="001105CC" w:rsidRPr="00B7030B">
        <w:rPr>
          <w:rFonts w:asciiTheme="minorHAnsi" w:hAnsiTheme="minorHAnsi"/>
          <w:i/>
          <w:vertAlign w:val="superscript"/>
        </w:rPr>
        <w:noBreakHyphen/>
        <w:t>2</w:t>
      </w:r>
      <w:r w:rsidR="001105CC" w:rsidRPr="00B7030B">
        <w:rPr>
          <w:rFonts w:asciiTheme="minorHAnsi" w:hAnsiTheme="minorHAnsi"/>
          <w:i/>
        </w:rPr>
        <w:t xml:space="preserve"> </w:t>
      </w:r>
      <w:r w:rsidR="00EC448C" w:rsidRPr="00B7030B">
        <w:rPr>
          <w:rFonts w:asciiTheme="minorHAnsi" w:hAnsiTheme="minorHAnsi"/>
          <w:i/>
          <w:vertAlign w:val="superscript"/>
        </w:rPr>
        <w:t>o</w:t>
      </w:r>
      <w:r w:rsidR="001105CC" w:rsidRPr="00B7030B">
        <w:rPr>
          <w:rFonts w:asciiTheme="minorHAnsi" w:hAnsiTheme="minorHAnsi"/>
          <w:i/>
        </w:rPr>
        <w:t>C</w:t>
      </w:r>
      <w:r w:rsidR="001105CC" w:rsidRPr="00B7030B">
        <w:rPr>
          <w:rFonts w:asciiTheme="minorHAnsi" w:hAnsiTheme="minorHAnsi"/>
          <w:i/>
          <w:vertAlign w:val="superscript"/>
        </w:rPr>
        <w:t>-</w:t>
      </w:r>
      <w:r w:rsidR="00EC448C" w:rsidRPr="00B7030B">
        <w:rPr>
          <w:rFonts w:asciiTheme="minorHAnsi" w:hAnsiTheme="minorHAnsi"/>
          <w:i/>
          <w:vertAlign w:val="superscript"/>
        </w:rPr>
        <w:t>1</w:t>
      </w:r>
    </w:p>
    <w:p w14:paraId="08A87169"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6</w:t>
      </w:r>
      <w:r w:rsidRPr="00B7030B">
        <w:rPr>
          <w:rFonts w:asciiTheme="minorHAnsi" w:hAnsiTheme="minorHAnsi"/>
        </w:rPr>
        <w:tab/>
        <w:t>BETAI</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0.6</w:t>
      </w:r>
      <w:r w:rsidRPr="00B7030B">
        <w:rPr>
          <w:rFonts w:asciiTheme="minorHAnsi" w:hAnsiTheme="minorHAnsi"/>
        </w:rPr>
        <w:tab/>
        <w:t>Fraction of solar radiation absorbed in the ice sur</w:t>
      </w:r>
      <w:r w:rsidRPr="00B7030B">
        <w:rPr>
          <w:rFonts w:asciiTheme="minorHAnsi" w:hAnsiTheme="minorHAnsi"/>
        </w:rPr>
        <w:softHyphen/>
        <w:t>face</w:t>
      </w:r>
    </w:p>
    <w:p w14:paraId="4113895C"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vertAlign w:val="superscript"/>
        </w:rPr>
      </w:pPr>
      <w:r w:rsidRPr="00B7030B">
        <w:rPr>
          <w:rFonts w:asciiTheme="minorHAnsi" w:hAnsiTheme="minorHAnsi"/>
        </w:rPr>
        <w:t>7</w:t>
      </w:r>
      <w:r w:rsidRPr="00B7030B">
        <w:rPr>
          <w:rFonts w:asciiTheme="minorHAnsi" w:hAnsiTheme="minorHAnsi"/>
        </w:rPr>
        <w:tab/>
        <w:t>GAMMAI</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0.07</w:t>
      </w:r>
      <w:r w:rsidRPr="00B7030B">
        <w:rPr>
          <w:rFonts w:asciiTheme="minorHAnsi" w:hAnsiTheme="minorHAnsi"/>
        </w:rPr>
        <w:tab/>
        <w:t>Solar radiation extinc</w:t>
      </w:r>
      <w:r w:rsidRPr="00B7030B">
        <w:rPr>
          <w:rFonts w:asciiTheme="minorHAnsi" w:hAnsiTheme="minorHAnsi"/>
        </w:rPr>
        <w:softHyphen/>
        <w:t>tion coeffi</w:t>
      </w:r>
      <w:r w:rsidRPr="00B7030B">
        <w:rPr>
          <w:rFonts w:asciiTheme="minorHAnsi" w:hAnsiTheme="minorHAnsi"/>
        </w:rPr>
        <w:softHyphen/>
        <w:t>cient,</w:t>
      </w:r>
      <w:r w:rsidRPr="00B7030B">
        <w:rPr>
          <w:rFonts w:asciiTheme="minorHAnsi" w:hAnsiTheme="minorHAnsi"/>
          <w:i/>
          <w:iCs/>
        </w:rPr>
        <w:t xml:space="preserve"> m</w:t>
      </w:r>
      <w:r w:rsidRPr="00B7030B">
        <w:rPr>
          <w:rFonts w:asciiTheme="minorHAnsi" w:hAnsiTheme="minorHAnsi"/>
          <w:i/>
          <w:iCs/>
          <w:vertAlign w:val="superscript"/>
        </w:rPr>
        <w:t>-1</w:t>
      </w:r>
    </w:p>
    <w:p w14:paraId="23E7D22A" w14:textId="77777777" w:rsidR="00C71909"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ins w:id="402" w:author="Honnalore Steissberg" w:date="2021-08-03T14:42:00Z"/>
          <w:rFonts w:asciiTheme="minorHAnsi" w:hAnsiTheme="minorHAnsi"/>
        </w:rPr>
      </w:pPr>
      <w:r w:rsidRPr="00B7030B">
        <w:rPr>
          <w:rFonts w:asciiTheme="minorHAnsi" w:hAnsiTheme="minorHAnsi"/>
        </w:rPr>
        <w:t>8</w:t>
      </w:r>
      <w:r w:rsidRPr="00B7030B">
        <w:rPr>
          <w:rFonts w:asciiTheme="minorHAnsi" w:hAnsiTheme="minorHAnsi"/>
        </w:rPr>
        <w:tab/>
        <w:t>ICEMIN</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0.05</w:t>
      </w:r>
      <w:r w:rsidRPr="00B7030B">
        <w:rPr>
          <w:rFonts w:asciiTheme="minorHAnsi" w:hAnsiTheme="minorHAnsi"/>
        </w:rPr>
        <w:tab/>
        <w:t>Minimum ice thickness be</w:t>
      </w:r>
      <w:r w:rsidRPr="00B7030B">
        <w:rPr>
          <w:rFonts w:asciiTheme="minorHAnsi" w:hAnsiTheme="minorHAnsi"/>
        </w:rPr>
        <w:softHyphen/>
        <w:t>fore ice for</w:t>
      </w:r>
      <w:r w:rsidRPr="00B7030B">
        <w:rPr>
          <w:rFonts w:asciiTheme="minorHAnsi" w:hAnsiTheme="minorHAnsi"/>
        </w:rPr>
        <w:softHyphen/>
        <w:t>ma</w:t>
      </w:r>
      <w:r w:rsidRPr="00B7030B">
        <w:rPr>
          <w:rFonts w:asciiTheme="minorHAnsi" w:hAnsiTheme="minorHAnsi"/>
        </w:rPr>
        <w:softHyphen/>
        <w:t xml:space="preserve">tion is </w:t>
      </w:r>
    </w:p>
    <w:p w14:paraId="25895B73" w14:textId="0E8DB309" w:rsidR="0041037A" w:rsidRPr="00B7030B" w:rsidRDefault="00C71909">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ins w:id="403" w:author="Honnalore Steissberg" w:date="2021-08-03T14:42:00Z">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ins>
      <w:r w:rsidR="0041037A" w:rsidRPr="00B7030B">
        <w:rPr>
          <w:rFonts w:asciiTheme="minorHAnsi" w:hAnsiTheme="minorHAnsi"/>
        </w:rPr>
        <w:t>allow</w:t>
      </w:r>
      <w:r w:rsidR="0041037A" w:rsidRPr="00B7030B">
        <w:rPr>
          <w:rFonts w:asciiTheme="minorHAnsi" w:hAnsiTheme="minorHAnsi"/>
        </w:rPr>
        <w:softHyphen/>
        <w:t xml:space="preserve">ed, </w:t>
      </w:r>
      <w:r w:rsidR="0041037A" w:rsidRPr="00B7030B">
        <w:rPr>
          <w:rFonts w:asciiTheme="minorHAnsi" w:hAnsiTheme="minorHAnsi"/>
          <w:i/>
          <w:iCs/>
        </w:rPr>
        <w:t>m</w:t>
      </w:r>
    </w:p>
    <w:p w14:paraId="235876ED" w14:textId="77777777" w:rsidR="00C71909"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ins w:id="404" w:author="Honnalore Steissberg" w:date="2021-08-03T14:42:00Z"/>
          <w:rFonts w:asciiTheme="minorHAnsi" w:hAnsiTheme="minorHAnsi"/>
        </w:rPr>
      </w:pPr>
      <w:r w:rsidRPr="00B7030B">
        <w:rPr>
          <w:rFonts w:asciiTheme="minorHAnsi" w:hAnsiTheme="minorHAnsi"/>
        </w:rPr>
        <w:t>9</w:t>
      </w:r>
      <w:r w:rsidRPr="00B7030B">
        <w:rPr>
          <w:rFonts w:asciiTheme="minorHAnsi" w:hAnsiTheme="minorHAnsi"/>
        </w:rPr>
        <w:tab/>
        <w:t>ICET2</w:t>
      </w:r>
      <w:r w:rsidRPr="00B7030B">
        <w:rPr>
          <w:rFonts w:asciiTheme="minorHAnsi" w:hAnsiTheme="minorHAnsi"/>
        </w:rPr>
        <w:tab/>
        <w:t>Real</w:t>
      </w:r>
      <w:r w:rsidRPr="00B7030B">
        <w:rPr>
          <w:rFonts w:asciiTheme="minorHAnsi" w:hAnsiTheme="minorHAnsi"/>
        </w:rPr>
        <w:tab/>
        <w:t>3.0</w:t>
      </w:r>
      <w:r w:rsidRPr="00B7030B">
        <w:rPr>
          <w:rFonts w:asciiTheme="minorHAnsi" w:hAnsiTheme="minorHAnsi"/>
        </w:rPr>
        <w:tab/>
        <w:t>Temperature above which ice for</w:t>
      </w:r>
      <w:r w:rsidRPr="00B7030B">
        <w:rPr>
          <w:rFonts w:asciiTheme="minorHAnsi" w:hAnsiTheme="minorHAnsi"/>
        </w:rPr>
        <w:softHyphen/>
        <w:t>ma</w:t>
      </w:r>
      <w:r w:rsidRPr="00B7030B">
        <w:rPr>
          <w:rFonts w:asciiTheme="minorHAnsi" w:hAnsiTheme="minorHAnsi"/>
        </w:rPr>
        <w:softHyphen/>
        <w:t xml:space="preserve">tion is not </w:t>
      </w:r>
    </w:p>
    <w:p w14:paraId="21861A21" w14:textId="5B081208" w:rsidR="0041037A" w:rsidRPr="00B7030B" w:rsidRDefault="00C71909" w:rsidP="00C71909">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ins w:id="405" w:author="Honnalore Steissberg" w:date="2021-08-03T14:42:00Z">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ins>
      <w:r w:rsidR="0041037A" w:rsidRPr="00B7030B">
        <w:rPr>
          <w:rFonts w:asciiTheme="minorHAnsi" w:hAnsiTheme="minorHAnsi"/>
        </w:rPr>
        <w:t>al</w:t>
      </w:r>
      <w:r w:rsidR="0041037A" w:rsidRPr="00B7030B">
        <w:rPr>
          <w:rFonts w:asciiTheme="minorHAnsi" w:hAnsiTheme="minorHAnsi"/>
        </w:rPr>
        <w:softHyphen/>
        <w:t>low</w:t>
      </w:r>
      <w:r w:rsidR="0041037A" w:rsidRPr="00B7030B">
        <w:rPr>
          <w:rFonts w:asciiTheme="minorHAnsi" w:hAnsiTheme="minorHAnsi"/>
        </w:rPr>
        <w:softHyphen/>
        <w:t xml:space="preserve">ed, </w:t>
      </w:r>
      <w:proofErr w:type="spellStart"/>
      <w:r w:rsidR="004C2346" w:rsidRPr="004C2346">
        <w:rPr>
          <w:rFonts w:asciiTheme="minorHAnsi" w:hAnsiTheme="minorHAnsi"/>
          <w:i/>
          <w:iCs/>
          <w:vertAlign w:val="superscript"/>
        </w:rPr>
        <w:t>o</w:t>
      </w:r>
      <w:r w:rsidR="0041037A" w:rsidRPr="00B7030B">
        <w:rPr>
          <w:rFonts w:asciiTheme="minorHAnsi" w:hAnsiTheme="minorHAnsi"/>
          <w:i/>
          <w:iCs/>
        </w:rPr>
        <w:t>C</w:t>
      </w:r>
      <w:proofErr w:type="spellEnd"/>
    </w:p>
    <w:p w14:paraId="30A5252D" w14:textId="77777777" w:rsidR="0041037A" w:rsidRPr="00B7030B" w:rsidRDefault="0041037A">
      <w:pPr>
        <w:pStyle w:val="BodyText2"/>
      </w:pPr>
    </w:p>
    <w:p w14:paraId="4A900A3C" w14:textId="265BF6A7" w:rsidR="003C6411" w:rsidRDefault="003C6411" w:rsidP="00135D3C">
      <w:pPr>
        <w:pStyle w:val="BodyText"/>
        <w:spacing w:after="0"/>
        <w:rPr>
          <w:ins w:id="406" w:author="Honnalore Steissberg" w:date="2021-07-28T12:29:00Z"/>
          <w:sz w:val="20"/>
          <w:szCs w:val="18"/>
        </w:rPr>
      </w:pPr>
      <w:r w:rsidRPr="001F61EB">
        <w:rPr>
          <w:sz w:val="20"/>
          <w:szCs w:val="18"/>
        </w:rPr>
        <w:t>Ice calculations are controlled with this card.  The variable [</w:t>
      </w:r>
      <w:r w:rsidRPr="001F61EB">
        <w:rPr>
          <w:rFonts w:cs="Arial"/>
          <w:b/>
          <w:bCs/>
          <w:sz w:val="20"/>
          <w:szCs w:val="18"/>
        </w:rPr>
        <w:t>ICEC</w:t>
      </w:r>
      <w:r w:rsidRPr="001F61EB">
        <w:rPr>
          <w:sz w:val="20"/>
          <w:szCs w:val="18"/>
        </w:rPr>
        <w:t xml:space="preserve">] turns </w:t>
      </w:r>
      <w:del w:id="407" w:author="Honnalore Steissberg" w:date="2021-08-03T14:43:00Z">
        <w:r w:rsidRPr="001F61EB" w:rsidDel="00C71909">
          <w:rPr>
            <w:rFonts w:cs="Arial"/>
            <w:sz w:val="20"/>
            <w:szCs w:val="18"/>
          </w:rPr>
          <w:delText>ON/OFF</w:delText>
        </w:r>
        <w:r w:rsidRPr="001F61EB" w:rsidDel="00C71909">
          <w:rPr>
            <w:sz w:val="20"/>
            <w:szCs w:val="18"/>
          </w:rPr>
          <w:delText xml:space="preserve"> </w:delText>
        </w:r>
      </w:del>
      <w:r w:rsidRPr="001F61EB">
        <w:rPr>
          <w:sz w:val="20"/>
          <w:szCs w:val="18"/>
        </w:rPr>
        <w:t xml:space="preserve">ice calculations </w:t>
      </w:r>
      <w:ins w:id="408" w:author="Honnalore Steissberg" w:date="2021-08-03T14:43:00Z">
        <w:r w:rsidR="00C71909" w:rsidRPr="001F61EB">
          <w:rPr>
            <w:rFonts w:cs="Arial"/>
            <w:sz w:val="20"/>
            <w:szCs w:val="18"/>
          </w:rPr>
          <w:t>ON/OFF</w:t>
        </w:r>
        <w:r w:rsidR="00C71909" w:rsidRPr="001F61EB">
          <w:rPr>
            <w:sz w:val="20"/>
            <w:szCs w:val="18"/>
          </w:rPr>
          <w:t xml:space="preserve"> </w:t>
        </w:r>
      </w:ins>
      <w:r w:rsidRPr="001F61EB">
        <w:rPr>
          <w:sz w:val="20"/>
          <w:szCs w:val="18"/>
        </w:rPr>
        <w:t>or turns ice calculations ON</w:t>
      </w:r>
      <w:ins w:id="409" w:author="Honnalore Steissberg" w:date="2021-08-03T14:43:00Z">
        <w:r w:rsidR="00C71909">
          <w:rPr>
            <w:sz w:val="20"/>
            <w:szCs w:val="18"/>
          </w:rPr>
          <w:t>,</w:t>
        </w:r>
      </w:ins>
      <w:r w:rsidRPr="001F61EB">
        <w:rPr>
          <w:sz w:val="20"/>
          <w:szCs w:val="18"/>
        </w:rPr>
        <w:t xml:space="preserve"> with gains and losses of water occurring as water lets or freezes. When [</w:t>
      </w:r>
      <w:r w:rsidRPr="001F61EB">
        <w:rPr>
          <w:b/>
          <w:bCs/>
          <w:sz w:val="20"/>
          <w:szCs w:val="18"/>
        </w:rPr>
        <w:t>ICEC</w:t>
      </w:r>
      <w:r w:rsidRPr="001F61EB">
        <w:rPr>
          <w:sz w:val="20"/>
          <w:szCs w:val="18"/>
        </w:rPr>
        <w:t>]=’ON’, ice forms and melts</w:t>
      </w:r>
      <w:ins w:id="410" w:author="Honnalore Steissberg" w:date="2021-08-03T14:45:00Z">
        <w:r w:rsidR="00C71909">
          <w:rPr>
            <w:sz w:val="20"/>
            <w:szCs w:val="18"/>
          </w:rPr>
          <w:t>,</w:t>
        </w:r>
      </w:ins>
      <w:r w:rsidRPr="001F61EB">
        <w:rPr>
          <w:sz w:val="20"/>
          <w:szCs w:val="18"/>
        </w:rPr>
        <w:t xml:space="preserve"> but does not affect the </w:t>
      </w:r>
      <w:del w:id="411" w:author="Honnalore Steissberg" w:date="2021-07-28T12:28:00Z">
        <w:r w:rsidRPr="001F61EB" w:rsidDel="00000E7A">
          <w:rPr>
            <w:sz w:val="20"/>
            <w:szCs w:val="18"/>
          </w:rPr>
          <w:delText>waterbalance</w:delText>
        </w:r>
      </w:del>
      <w:ins w:id="412" w:author="Honnalore Steissberg" w:date="2021-07-28T12:28:00Z">
        <w:r w:rsidR="00000E7A" w:rsidRPr="001F61EB">
          <w:rPr>
            <w:sz w:val="20"/>
            <w:szCs w:val="18"/>
          </w:rPr>
          <w:t>water balance</w:t>
        </w:r>
      </w:ins>
      <w:r w:rsidRPr="001F61EB">
        <w:rPr>
          <w:sz w:val="20"/>
          <w:szCs w:val="18"/>
        </w:rPr>
        <w:t xml:space="preserve"> as was done in all model versions from 3.72 and earlier. When [</w:t>
      </w:r>
      <w:r w:rsidRPr="001F61EB">
        <w:rPr>
          <w:b/>
          <w:bCs/>
          <w:sz w:val="20"/>
          <w:szCs w:val="18"/>
        </w:rPr>
        <w:t>ICEC</w:t>
      </w:r>
      <w:r w:rsidRPr="001F61EB">
        <w:rPr>
          <w:sz w:val="20"/>
          <w:szCs w:val="18"/>
        </w:rPr>
        <w:t>]=’ONWB’ then ice calculations are made, but as ice is formed</w:t>
      </w:r>
      <w:ins w:id="413" w:author="Honnalore Steissberg" w:date="2021-08-03T14:44:00Z">
        <w:r w:rsidR="00C71909">
          <w:rPr>
            <w:sz w:val="20"/>
            <w:szCs w:val="18"/>
          </w:rPr>
          <w:t>,</w:t>
        </w:r>
      </w:ins>
      <w:r w:rsidRPr="001F61EB">
        <w:rPr>
          <w:sz w:val="20"/>
          <w:szCs w:val="18"/>
        </w:rPr>
        <w:t xml:space="preserve"> water is removed from the waterbody</w:t>
      </w:r>
      <w:ins w:id="414" w:author="Honnalore Steissberg" w:date="2021-07-28T12:33:00Z">
        <w:r w:rsidR="00000E7A">
          <w:rPr>
            <w:sz w:val="20"/>
            <w:szCs w:val="18"/>
          </w:rPr>
          <w:t>,</w:t>
        </w:r>
      </w:ins>
      <w:r w:rsidRPr="001F61EB">
        <w:rPr>
          <w:sz w:val="20"/>
          <w:szCs w:val="18"/>
        </w:rPr>
        <w:t xml:space="preserve"> and as ice melts it is added back to the waterbody as shown below:</w:t>
      </w:r>
    </w:p>
    <w:p w14:paraId="2CC466E4" w14:textId="77777777" w:rsidR="00000E7A" w:rsidRPr="001F61EB" w:rsidRDefault="00000E7A" w:rsidP="00135D3C">
      <w:pPr>
        <w:pStyle w:val="BodyText"/>
        <w:spacing w:after="0"/>
        <w:rPr>
          <w:sz w:val="20"/>
          <w:szCs w:val="18"/>
        </w:rPr>
      </w:pPr>
    </w:p>
    <w:p w14:paraId="12E5864D" w14:textId="77777777" w:rsidR="003C6411" w:rsidRDefault="003C6411">
      <w:pPr>
        <w:pStyle w:val="BodyText"/>
        <w:jc w:val="center"/>
        <w:pPrChange w:id="415" w:author="Honnalore Steissberg" w:date="2021-07-28T12:29:00Z">
          <w:pPr>
            <w:pStyle w:val="BodyText"/>
          </w:pPr>
        </w:pPrChange>
      </w:pPr>
      <w:r>
        <w:rPr>
          <w:noProof/>
        </w:rPr>
        <w:drawing>
          <wp:inline distT="0" distB="0" distL="0" distR="0" wp14:anchorId="48CE521B" wp14:editId="10559D46">
            <wp:extent cx="4945574" cy="2554929"/>
            <wp:effectExtent l="12700" t="12700" r="7620" b="1079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67593" cy="2566304"/>
                    </a:xfrm>
                    <a:prstGeom prst="rect">
                      <a:avLst/>
                    </a:prstGeom>
                    <a:noFill/>
                    <a:ln w="3175" cmpd="sng">
                      <a:solidFill>
                        <a:schemeClr val="tx1"/>
                      </a:solidFill>
                      <a:prstDash val="solid"/>
                    </a:ln>
                  </pic:spPr>
                </pic:pic>
              </a:graphicData>
            </a:graphic>
          </wp:inline>
        </w:drawing>
      </w:r>
    </w:p>
    <w:p w14:paraId="0A5DFE09" w14:textId="77777777" w:rsidR="003C6411" w:rsidRPr="001F61EB" w:rsidRDefault="003C6411" w:rsidP="003C6411">
      <w:pPr>
        <w:pStyle w:val="BodyText"/>
        <w:rPr>
          <w:sz w:val="20"/>
          <w:szCs w:val="18"/>
        </w:rPr>
      </w:pPr>
      <w:r w:rsidRPr="001F61EB">
        <w:rPr>
          <w:sz w:val="20"/>
          <w:szCs w:val="18"/>
        </w:rPr>
        <w:t>Two different methods for computing ice cover are available.  The first method ([</w:t>
      </w:r>
      <w:r w:rsidRPr="001F61EB">
        <w:rPr>
          <w:rFonts w:cs="Arial"/>
          <w:b/>
          <w:bCs/>
          <w:sz w:val="20"/>
          <w:szCs w:val="18"/>
        </w:rPr>
        <w:t>SLICEC</w:t>
      </w:r>
      <w:r w:rsidRPr="001F61EB">
        <w:rPr>
          <w:sz w:val="20"/>
          <w:szCs w:val="18"/>
        </w:rPr>
        <w:t xml:space="preserve">] = </w:t>
      </w:r>
      <w:r w:rsidRPr="001F61EB">
        <w:rPr>
          <w:rFonts w:cs="Arial"/>
          <w:sz w:val="20"/>
          <w:szCs w:val="18"/>
        </w:rPr>
        <w:t>SIMPLE</w:t>
      </w:r>
      <w:r w:rsidRPr="001F61EB">
        <w:rPr>
          <w:sz w:val="20"/>
          <w:szCs w:val="18"/>
        </w:rPr>
        <w:t xml:space="preserve">) was included in version 1.0 and is available for backwards compatibility.  The second method, </w:t>
      </w:r>
      <w:r w:rsidRPr="001F61EB">
        <w:rPr>
          <w:rFonts w:cs="Arial"/>
          <w:sz w:val="20"/>
          <w:szCs w:val="18"/>
        </w:rPr>
        <w:t>DE</w:t>
      </w:r>
      <w:r w:rsidRPr="001F61EB">
        <w:rPr>
          <w:rFonts w:cs="Arial"/>
          <w:sz w:val="20"/>
          <w:szCs w:val="18"/>
        </w:rPr>
        <w:softHyphen/>
        <w:t>TAIL</w:t>
      </w:r>
      <w:r w:rsidRPr="001F61EB">
        <w:rPr>
          <w:sz w:val="20"/>
          <w:szCs w:val="18"/>
        </w:rPr>
        <w:t xml:space="preserve">, is the preferred method. </w:t>
      </w:r>
    </w:p>
    <w:p w14:paraId="52E74C60" w14:textId="3F7F42D2" w:rsidR="0041037A" w:rsidRPr="001F61EB" w:rsidRDefault="0041037A">
      <w:pPr>
        <w:pStyle w:val="BodyText"/>
        <w:rPr>
          <w:sz w:val="20"/>
          <w:szCs w:val="18"/>
        </w:rPr>
      </w:pPr>
      <w:r w:rsidRPr="001F61EB">
        <w:rPr>
          <w:sz w:val="20"/>
          <w:szCs w:val="18"/>
        </w:rPr>
        <w:t>The coefficient of water-ice heat exchange [</w:t>
      </w:r>
      <w:r w:rsidRPr="001F61EB">
        <w:rPr>
          <w:rFonts w:cs="Arial"/>
          <w:b/>
          <w:bCs/>
          <w:sz w:val="20"/>
          <w:szCs w:val="18"/>
        </w:rPr>
        <w:t>HWI</w:t>
      </w:r>
      <w:r w:rsidRPr="001F61EB">
        <w:rPr>
          <w:sz w:val="20"/>
          <w:szCs w:val="18"/>
        </w:rPr>
        <w:t>]</w:t>
      </w:r>
      <w:r w:rsidR="001105CC" w:rsidRPr="001F61EB">
        <w:rPr>
          <w:sz w:val="20"/>
          <w:szCs w:val="18"/>
        </w:rPr>
        <w:t xml:space="preserve">, </w:t>
      </w:r>
      <w:r w:rsidR="001105CC" w:rsidRPr="001F61EB">
        <w:rPr>
          <w:i/>
          <w:sz w:val="20"/>
          <w:szCs w:val="18"/>
        </w:rPr>
        <w:t>W m</w:t>
      </w:r>
      <w:r w:rsidR="001105CC" w:rsidRPr="001F61EB">
        <w:rPr>
          <w:i/>
          <w:sz w:val="20"/>
          <w:szCs w:val="18"/>
          <w:vertAlign w:val="superscript"/>
        </w:rPr>
        <w:noBreakHyphen/>
        <w:t>2</w:t>
      </w:r>
      <w:r w:rsidR="001105CC" w:rsidRPr="001F61EB">
        <w:rPr>
          <w:i/>
          <w:sz w:val="20"/>
          <w:szCs w:val="18"/>
        </w:rPr>
        <w:t xml:space="preserve"> C</w:t>
      </w:r>
      <w:r w:rsidR="001105CC" w:rsidRPr="001F61EB">
        <w:rPr>
          <w:i/>
          <w:sz w:val="20"/>
          <w:szCs w:val="18"/>
          <w:vertAlign w:val="superscript"/>
        </w:rPr>
        <w:t>-</w:t>
      </w:r>
      <w:r w:rsidR="001105CC" w:rsidRPr="001F61EB">
        <w:rPr>
          <w:i/>
          <w:sz w:val="20"/>
          <w:szCs w:val="18"/>
        </w:rPr>
        <w:t>,</w:t>
      </w:r>
      <w:r w:rsidRPr="001F61EB">
        <w:rPr>
          <w:sz w:val="20"/>
          <w:szCs w:val="18"/>
        </w:rPr>
        <w:t xml:space="preserve"> is a user</w:t>
      </w:r>
      <w:ins w:id="416" w:author="Honnalore Steissberg" w:date="2021-07-28T12:34:00Z">
        <w:r w:rsidR="00000E7A">
          <w:rPr>
            <w:sz w:val="20"/>
            <w:szCs w:val="18"/>
          </w:rPr>
          <w:t>-</w:t>
        </w:r>
      </w:ins>
      <w:del w:id="417" w:author="Honnalore Steissberg" w:date="2021-07-28T12:34:00Z">
        <w:r w:rsidRPr="001F61EB" w:rsidDel="00000E7A">
          <w:rPr>
            <w:sz w:val="20"/>
            <w:szCs w:val="18"/>
          </w:rPr>
          <w:delText xml:space="preserve"> </w:delText>
        </w:r>
      </w:del>
      <w:r w:rsidRPr="001F61EB">
        <w:rPr>
          <w:sz w:val="20"/>
          <w:szCs w:val="18"/>
        </w:rPr>
        <w:t>specified calibration parameter that determines the rate of heat exchange between water and ice</w:t>
      </w:r>
      <w:r w:rsidR="001105CC" w:rsidRPr="001F61EB">
        <w:rPr>
          <w:sz w:val="20"/>
          <w:szCs w:val="18"/>
        </w:rPr>
        <w:t xml:space="preserve"> (see Appendix A)</w:t>
      </w:r>
      <w:r w:rsidRPr="001F61EB">
        <w:rPr>
          <w:sz w:val="20"/>
          <w:szCs w:val="18"/>
        </w:rPr>
        <w:t>.  [</w:t>
      </w:r>
      <w:r w:rsidRPr="001F61EB">
        <w:rPr>
          <w:rFonts w:cs="Arial"/>
          <w:b/>
          <w:bCs/>
          <w:sz w:val="20"/>
          <w:szCs w:val="18"/>
        </w:rPr>
        <w:t>BETAI</w:t>
      </w:r>
      <w:r w:rsidRPr="001F61EB">
        <w:rPr>
          <w:sz w:val="20"/>
          <w:szCs w:val="18"/>
        </w:rPr>
        <w:t xml:space="preserve">] is the fraction of </w:t>
      </w:r>
      <w:r w:rsidRPr="001F61EB">
        <w:rPr>
          <w:sz w:val="20"/>
          <w:szCs w:val="18"/>
        </w:rPr>
        <w:lastRenderedPageBreak/>
        <w:t>solar radiation absorbed at the ice surface and is similar to [</w:t>
      </w:r>
      <w:r w:rsidRPr="001F61EB">
        <w:rPr>
          <w:rFonts w:cs="Arial"/>
          <w:sz w:val="20"/>
          <w:szCs w:val="18"/>
        </w:rPr>
        <w:t>BETA</w:t>
      </w:r>
      <w:r w:rsidRPr="001F61EB">
        <w:rPr>
          <w:sz w:val="20"/>
          <w:szCs w:val="18"/>
        </w:rPr>
        <w:t>] in the surface heat exchange computations.  [</w:t>
      </w:r>
      <w:r w:rsidRPr="001F61EB">
        <w:rPr>
          <w:rFonts w:cs="Arial"/>
          <w:b/>
          <w:bCs/>
          <w:sz w:val="20"/>
          <w:szCs w:val="18"/>
        </w:rPr>
        <w:t>GAMMAI</w:t>
      </w:r>
      <w:r w:rsidRPr="001F61EB">
        <w:rPr>
          <w:sz w:val="20"/>
          <w:szCs w:val="18"/>
        </w:rPr>
        <w:t>] is the solar radiation extinction coefficient through ice and is also similar to [</w:t>
      </w:r>
      <w:r w:rsidRPr="001F61EB">
        <w:rPr>
          <w:rFonts w:cs="Arial"/>
          <w:b/>
          <w:bCs/>
          <w:sz w:val="20"/>
          <w:szCs w:val="18"/>
        </w:rPr>
        <w:t>GAMMA</w:t>
      </w:r>
      <w:r w:rsidRPr="001F61EB">
        <w:rPr>
          <w:sz w:val="20"/>
          <w:szCs w:val="18"/>
        </w:rPr>
        <w:t>] in the surface heat exchange computations.</w:t>
      </w:r>
    </w:p>
    <w:p w14:paraId="0E69E60E" w14:textId="77777777" w:rsidR="0041037A" w:rsidRPr="001F61EB" w:rsidRDefault="0041037A">
      <w:pPr>
        <w:pStyle w:val="BodyText"/>
        <w:rPr>
          <w:sz w:val="20"/>
          <w:szCs w:val="18"/>
        </w:rPr>
      </w:pPr>
      <w:r w:rsidRPr="001F61EB">
        <w:rPr>
          <w:sz w:val="20"/>
          <w:szCs w:val="18"/>
        </w:rPr>
        <w:t>Albedo is the ratio of reflection to incident radiation.  It is normally expressed by the albedo of a surface and varies widely depending on the solar altitude and the waterbody surface properties.</w:t>
      </w:r>
    </w:p>
    <w:p w14:paraId="0FAB5F23" w14:textId="77777777" w:rsidR="0041037A" w:rsidRPr="001F61EB" w:rsidRDefault="0041037A">
      <w:pPr>
        <w:pStyle w:val="BodyText"/>
        <w:rPr>
          <w:sz w:val="20"/>
          <w:szCs w:val="18"/>
        </w:rPr>
      </w:pPr>
      <w:r w:rsidRPr="001F61EB">
        <w:rPr>
          <w:sz w:val="20"/>
          <w:szCs w:val="18"/>
        </w:rPr>
        <w:t xml:space="preserve">For free water surfaces, Anderson (1954), in his Lake Hefner studies, derived the following empirical formula for the water surface albedo, </w:t>
      </w:r>
      <w:proofErr w:type="spellStart"/>
      <w:r w:rsidRPr="001F61EB">
        <w:rPr>
          <w:sz w:val="20"/>
          <w:szCs w:val="18"/>
        </w:rPr>
        <w:t>ALB</w:t>
      </w:r>
      <w:r w:rsidRPr="001F61EB">
        <w:rPr>
          <w:sz w:val="20"/>
          <w:szCs w:val="18"/>
          <w:vertAlign w:val="subscript"/>
        </w:rPr>
        <w:t>w</w:t>
      </w:r>
      <w:proofErr w:type="spellEnd"/>
      <w:r w:rsidRPr="001F61EB">
        <w:rPr>
          <w:sz w:val="20"/>
          <w:szCs w:val="18"/>
        </w:rPr>
        <w:t>, as a func</w:t>
      </w:r>
      <w:r w:rsidRPr="001F61EB">
        <w:rPr>
          <w:sz w:val="20"/>
          <w:szCs w:val="18"/>
        </w:rPr>
        <w:softHyphen/>
        <w:t>tion of average solar altitude:</w:t>
      </w:r>
    </w:p>
    <w:p w14:paraId="3C6D7019" w14:textId="77777777" w:rsidR="001F61EB" w:rsidRPr="001F61EB" w:rsidRDefault="00C51A7D" w:rsidP="001F61EB">
      <w:pPr>
        <w:pStyle w:val="BodyText"/>
      </w:pPr>
      <m:oMathPara>
        <m:oMath>
          <m:sSub>
            <m:sSubPr>
              <m:ctrlPr>
                <w:ins w:id="418" w:author="Honnalore Steissberg" w:date="2021-07-30T09:49:00Z">
                  <w:rPr>
                    <w:rFonts w:ascii="Cambria Math" w:hAnsi="Cambria Math"/>
                    <w:i/>
                  </w:rPr>
                </w:ins>
              </m:ctrlPr>
            </m:sSubPr>
            <m:e>
              <m:r>
                <w:rPr>
                  <w:rFonts w:ascii="Cambria Math" w:hAnsi="Cambria Math"/>
                </w:rPr>
                <m:t>ALB</m:t>
              </m:r>
            </m:e>
            <m:sub>
              <m:r>
                <w:rPr>
                  <w:rFonts w:ascii="Cambria Math" w:hAnsi="Cambria Math"/>
                </w:rPr>
                <m:t>w</m:t>
              </m:r>
            </m:sub>
          </m:sSub>
          <m:r>
            <w:rPr>
              <w:rFonts w:ascii="Cambria Math" w:hAnsi="Cambria Math"/>
            </w:rPr>
            <m:t>=1.18</m:t>
          </m:r>
          <m:sSubSup>
            <m:sSubSupPr>
              <m:ctrlPr>
                <w:ins w:id="419" w:author="Honnalore Steissberg" w:date="2021-07-30T09:49:00Z">
                  <w:rPr>
                    <w:rFonts w:ascii="Cambria Math" w:hAnsi="Cambria Math"/>
                    <w:i/>
                  </w:rPr>
                </w:ins>
              </m:ctrlPr>
            </m:sSubSupPr>
            <m:e>
              <m:r>
                <w:rPr>
                  <w:rFonts w:ascii="Cambria Math" w:hAnsi="Cambria Math"/>
                </w:rPr>
                <m:t>A</m:t>
              </m:r>
            </m:e>
            <m:sub>
              <m:r>
                <w:rPr>
                  <w:rFonts w:ascii="Cambria Math" w:hAnsi="Cambria Math"/>
                </w:rPr>
                <m:t>s</m:t>
              </m:r>
            </m:sub>
            <m:sup>
              <m:r>
                <w:rPr>
                  <w:rFonts w:ascii="Cambria Math" w:hAnsi="Cambria Math"/>
                </w:rPr>
                <m:t>-0.77</m:t>
              </m:r>
            </m:sup>
          </m:sSubSup>
        </m:oMath>
      </m:oMathPara>
    </w:p>
    <w:p w14:paraId="4D723344" w14:textId="77777777" w:rsidR="0041037A" w:rsidRPr="001F61EB" w:rsidRDefault="0041037A">
      <w:pPr>
        <w:pStyle w:val="BodyText"/>
        <w:rPr>
          <w:sz w:val="20"/>
          <w:szCs w:val="18"/>
        </w:rPr>
      </w:pPr>
      <w:proofErr w:type="gramStart"/>
      <w:r w:rsidRPr="001F61EB">
        <w:rPr>
          <w:sz w:val="20"/>
          <w:szCs w:val="18"/>
        </w:rPr>
        <w:t>where A</w:t>
      </w:r>
      <w:r w:rsidRPr="001F61EB">
        <w:rPr>
          <w:sz w:val="20"/>
          <w:szCs w:val="18"/>
          <w:vertAlign w:val="subscript"/>
        </w:rPr>
        <w:t>s</w:t>
      </w:r>
      <w:proofErr w:type="gramEnd"/>
      <w:r w:rsidRPr="001F61EB">
        <w:rPr>
          <w:sz w:val="20"/>
          <w:szCs w:val="18"/>
        </w:rPr>
        <w:t xml:space="preserve"> is average solar altitude in degrees.  Anderson found the coeffi</w:t>
      </w:r>
      <w:r w:rsidRPr="001F61EB">
        <w:rPr>
          <w:sz w:val="20"/>
          <w:szCs w:val="18"/>
        </w:rPr>
        <w:softHyphen/>
        <w:t>cient 1.18 and the expo</w:t>
      </w:r>
      <w:r w:rsidRPr="001F61EB">
        <w:rPr>
          <w:sz w:val="20"/>
          <w:szCs w:val="18"/>
        </w:rPr>
        <w:softHyphen/>
        <w:t>nent -0.77</w:t>
      </w:r>
      <w:del w:id="420" w:author="Honnalore Steissberg" w:date="2021-07-28T12:32:00Z">
        <w:r w:rsidRPr="001F61EB" w:rsidDel="00000E7A">
          <w:rPr>
            <w:sz w:val="20"/>
            <w:szCs w:val="18"/>
          </w:rPr>
          <w:delText xml:space="preserve"> </w:delText>
        </w:r>
      </w:del>
      <w:r w:rsidRPr="001F61EB">
        <w:rPr>
          <w:sz w:val="20"/>
          <w:szCs w:val="18"/>
        </w:rPr>
        <w:t xml:space="preserve"> vary only slightly with cloud height and cover</w:t>
      </w:r>
      <w:r w:rsidRPr="001F61EB">
        <w:rPr>
          <w:sz w:val="20"/>
          <w:szCs w:val="18"/>
        </w:rPr>
        <w:softHyphen/>
        <w:t>age.</w:t>
      </w:r>
    </w:p>
    <w:p w14:paraId="31259CC8" w14:textId="3059C79D" w:rsidR="0041037A" w:rsidRPr="001F61EB" w:rsidRDefault="0041037A">
      <w:pPr>
        <w:pStyle w:val="BodyText"/>
        <w:rPr>
          <w:sz w:val="20"/>
          <w:szCs w:val="18"/>
        </w:rPr>
      </w:pPr>
      <w:r w:rsidRPr="001F61EB">
        <w:rPr>
          <w:sz w:val="20"/>
          <w:szCs w:val="18"/>
        </w:rPr>
        <w:t xml:space="preserve">For </w:t>
      </w:r>
      <w:r w:rsidR="00B94661">
        <w:rPr>
          <w:sz w:val="20"/>
          <w:szCs w:val="18"/>
        </w:rPr>
        <w:t xml:space="preserve">the </w:t>
      </w:r>
      <w:r w:rsidRPr="001F61EB">
        <w:rPr>
          <w:sz w:val="20"/>
          <w:szCs w:val="18"/>
        </w:rPr>
        <w:t>ice surface, a functional representation of albedo has not been estab</w:t>
      </w:r>
      <w:r w:rsidRPr="001F61EB">
        <w:rPr>
          <w:sz w:val="20"/>
          <w:szCs w:val="18"/>
        </w:rPr>
        <w:softHyphen/>
        <w:t>lished.  Reported values for ice surface albedo vary greatly from about 10% for clear lake ice (</w:t>
      </w:r>
      <w:proofErr w:type="spellStart"/>
      <w:r w:rsidRPr="001F61EB">
        <w:rPr>
          <w:sz w:val="20"/>
          <w:szCs w:val="18"/>
        </w:rPr>
        <w:t>Bolsenga</w:t>
      </w:r>
      <w:proofErr w:type="spellEnd"/>
      <w:r w:rsidRPr="001F61EB">
        <w:rPr>
          <w:sz w:val="20"/>
          <w:szCs w:val="18"/>
        </w:rPr>
        <w:t xml:space="preserve">, 1969) to almost 70% for snow free </w:t>
      </w:r>
      <w:del w:id="421" w:author="Honnalore Steissberg" w:date="2021-07-28T12:32:00Z">
        <w:r w:rsidRPr="001F61EB" w:rsidDel="00000E7A">
          <w:rPr>
            <w:sz w:val="20"/>
            <w:szCs w:val="18"/>
          </w:rPr>
          <w:delText>Arctic sea</w:delText>
        </w:r>
      </w:del>
      <w:ins w:id="422" w:author="Honnalore Steissberg" w:date="2021-07-28T12:32:00Z">
        <w:r w:rsidR="00000E7A" w:rsidRPr="001F61EB">
          <w:rPr>
            <w:sz w:val="20"/>
            <w:szCs w:val="18"/>
          </w:rPr>
          <w:t>Arctic Sea</w:t>
        </w:r>
      </w:ins>
      <w:r w:rsidRPr="001F61EB">
        <w:rPr>
          <w:sz w:val="20"/>
          <w:szCs w:val="18"/>
        </w:rPr>
        <w:t xml:space="preserve"> ice (Krutskih, et al., 1970).  Krutskih, et al. suggest ice albedo is more dependent on air temperature than on solar altitude.  Based on their extensive </w:t>
      </w:r>
      <w:del w:id="423" w:author="Honnalore Steissberg" w:date="2021-07-28T12:32:00Z">
        <w:r w:rsidRPr="001F61EB" w:rsidDel="00000E7A">
          <w:rPr>
            <w:sz w:val="20"/>
            <w:szCs w:val="18"/>
          </w:rPr>
          <w:delText>Arctic sea</w:delText>
        </w:r>
      </w:del>
      <w:ins w:id="424" w:author="Honnalore Steissberg" w:date="2021-07-28T12:32:00Z">
        <w:r w:rsidR="00000E7A" w:rsidRPr="001F61EB">
          <w:rPr>
            <w:sz w:val="20"/>
            <w:szCs w:val="18"/>
          </w:rPr>
          <w:t>Arctic Sea</w:t>
        </w:r>
      </w:ins>
      <w:r w:rsidRPr="001F61EB">
        <w:rPr>
          <w:sz w:val="20"/>
          <w:szCs w:val="18"/>
        </w:rPr>
        <w:t xml:space="preserve"> observa</w:t>
      </w:r>
      <w:r w:rsidRPr="001F61EB">
        <w:rPr>
          <w:sz w:val="20"/>
          <w:szCs w:val="18"/>
        </w:rPr>
        <w:softHyphen/>
        <w:t>tions, ice surface albedo for solar radiation was determined as:</w:t>
      </w:r>
    </w:p>
    <w:p w14:paraId="0AFC7FC6" w14:textId="77777777" w:rsidR="001F61EB" w:rsidRPr="001F61EB" w:rsidRDefault="00C51A7D" w:rsidP="00817CEA">
      <w:pPr>
        <w:pStyle w:val="BodyText"/>
        <w:spacing w:after="0"/>
      </w:pPr>
      <m:oMathPara>
        <m:oMath>
          <m:sSub>
            <m:sSubPr>
              <m:ctrlPr>
                <w:ins w:id="425" w:author="Honnalore Steissberg" w:date="2021-07-30T09:49:00Z">
                  <w:rPr>
                    <w:rFonts w:ascii="Cambria Math" w:hAnsi="Cambria Math"/>
                    <w:i/>
                  </w:rPr>
                </w:ins>
              </m:ctrlPr>
            </m:sSubPr>
            <m:e>
              <m:r>
                <w:rPr>
                  <w:rFonts w:ascii="Cambria Math" w:hAnsi="Cambria Math"/>
                </w:rPr>
                <m:t>ALB</m:t>
              </m:r>
            </m:e>
            <m:sub>
              <m:r>
                <w:rPr>
                  <w:rFonts w:ascii="Cambria Math" w:hAnsi="Cambria Math"/>
                </w:rPr>
                <m:t>i</m:t>
              </m:r>
            </m:sub>
          </m:sSub>
          <m:r>
            <w:rPr>
              <w:rFonts w:ascii="Cambria Math" w:hAnsi="Cambria Math"/>
            </w:rPr>
            <m:t>=ε</m:t>
          </m:r>
          <m:r>
            <m:rPr>
              <m:nor/>
            </m:rPr>
            <w:rPr>
              <w:rFonts w:ascii="Cambria Math" w:hAnsi="Cambria Math"/>
            </w:rPr>
            <m:t xml:space="preserve">    for  </m:t>
          </m:r>
          <m:sSub>
            <m:sSubPr>
              <m:ctrlPr>
                <w:ins w:id="426" w:author="Honnalore Steissberg" w:date="2021-07-30T09:49:00Z">
                  <w:rPr>
                    <w:rFonts w:ascii="Cambria Math" w:hAnsi="Cambria Math"/>
                    <w:i/>
                  </w:rPr>
                </w:ins>
              </m:ctrlPr>
            </m:sSubPr>
            <m:e>
              <m:r>
                <w:rPr>
                  <w:rFonts w:ascii="Cambria Math" w:hAnsi="Cambria Math"/>
                </w:rPr>
                <m:t>T</m:t>
              </m:r>
            </m:e>
            <m:sub>
              <m:r>
                <w:rPr>
                  <w:rFonts w:ascii="Cambria Math" w:hAnsi="Cambria Math"/>
                </w:rPr>
                <m:t>a</m:t>
              </m:r>
            </m:sub>
          </m:sSub>
          <m:r>
            <w:rPr>
              <w:rFonts w:ascii="Cambria Math" w:hAnsi="Cambria Math"/>
            </w:rPr>
            <m:t>≤0℃</m:t>
          </m:r>
        </m:oMath>
      </m:oMathPara>
    </w:p>
    <w:p w14:paraId="13BE7D9D" w14:textId="44754323" w:rsidR="001F61EB" w:rsidRPr="00817CEA" w:rsidRDefault="00C51A7D" w:rsidP="00817CEA">
      <w:pPr>
        <w:pStyle w:val="BodyText"/>
        <w:spacing w:after="0"/>
      </w:pPr>
      <m:oMathPara>
        <m:oMath>
          <m:sSub>
            <m:sSubPr>
              <m:ctrlPr>
                <w:ins w:id="427" w:author="Honnalore Steissberg" w:date="2021-07-30T09:49:00Z">
                  <w:rPr>
                    <w:rFonts w:ascii="Cambria Math" w:hAnsi="Cambria Math"/>
                    <w:i/>
                  </w:rPr>
                </w:ins>
              </m:ctrlPr>
            </m:sSubPr>
            <m:e>
              <m:r>
                <w:rPr>
                  <w:rFonts w:ascii="Cambria Math" w:hAnsi="Cambria Math"/>
                </w:rPr>
                <m:t>ALB</m:t>
              </m:r>
            </m:e>
            <m:sub>
              <m:r>
                <w:rPr>
                  <w:rFonts w:ascii="Cambria Math" w:hAnsi="Cambria Math"/>
                </w:rPr>
                <m:t>i</m:t>
              </m:r>
            </m:sub>
          </m:sSub>
          <m:r>
            <w:rPr>
              <w:rFonts w:ascii="Cambria Math" w:hAnsi="Cambria Math"/>
            </w:rPr>
            <m:t>=ξ+ω</m:t>
          </m:r>
          <m:r>
            <m:rPr>
              <m:sty m:val="p"/>
            </m:rPr>
            <w:rPr>
              <w:rFonts w:ascii="Cambria Math" w:hAnsi="Cambria Math"/>
            </w:rPr>
            <m:t>exp⁡</m:t>
          </m:r>
          <m:r>
            <w:rPr>
              <w:rFonts w:ascii="Cambria Math" w:hAnsi="Cambria Math"/>
            </w:rPr>
            <m:t>(ψ</m:t>
          </m:r>
          <m:sSub>
            <m:sSubPr>
              <m:ctrlPr>
                <w:ins w:id="428" w:author="Honnalore Steissberg" w:date="2021-07-30T09:49:00Z">
                  <w:rPr>
                    <w:rFonts w:ascii="Cambria Math" w:hAnsi="Cambria Math"/>
                    <w:i/>
                  </w:rPr>
                </w:ins>
              </m:ctrlPr>
            </m:sSubPr>
            <m:e>
              <m:r>
                <w:rPr>
                  <w:rFonts w:ascii="Cambria Math" w:hAnsi="Cambria Math"/>
                </w:rPr>
                <m:t>T</m:t>
              </m:r>
            </m:e>
            <m:sub>
              <m:r>
                <w:rPr>
                  <w:rFonts w:ascii="Cambria Math" w:hAnsi="Cambria Math"/>
                </w:rPr>
                <m:t>a</m:t>
              </m:r>
            </m:sub>
          </m:sSub>
          <m:r>
            <m:rPr>
              <m:nor/>
            </m:rPr>
            <w:rPr>
              <w:rFonts w:ascii="Cambria Math" w:hAnsi="Cambria Math"/>
            </w:rPr>
            <m:t xml:space="preserve">)    for  </m:t>
          </m:r>
          <m:sSub>
            <m:sSubPr>
              <m:ctrlPr>
                <w:ins w:id="429" w:author="Honnalore Steissberg" w:date="2021-07-30T09:49:00Z">
                  <w:rPr>
                    <w:rFonts w:ascii="Cambria Math" w:hAnsi="Cambria Math"/>
                    <w:i/>
                  </w:rPr>
                </w:ins>
              </m:ctrlPr>
            </m:sSubPr>
            <m:e>
              <m:r>
                <w:rPr>
                  <w:rFonts w:ascii="Cambria Math" w:hAnsi="Cambria Math"/>
                </w:rPr>
                <m:t>T</m:t>
              </m:r>
            </m:e>
            <m:sub>
              <m:r>
                <w:rPr>
                  <w:rFonts w:ascii="Cambria Math" w:hAnsi="Cambria Math"/>
                </w:rPr>
                <m:t>a</m:t>
              </m:r>
            </m:sub>
          </m:sSub>
          <m:r>
            <w:rPr>
              <w:rFonts w:ascii="Cambria Math" w:hAnsi="Cambria Math"/>
            </w:rPr>
            <m:t>&gt;0℃</m:t>
          </m:r>
        </m:oMath>
      </m:oMathPara>
    </w:p>
    <w:p w14:paraId="619D7758" w14:textId="77777777" w:rsidR="00817CEA" w:rsidRPr="00817CEA" w:rsidRDefault="00817CEA" w:rsidP="00817CEA">
      <w:pPr>
        <w:pStyle w:val="BodyText"/>
        <w:spacing w:after="0"/>
        <w:rPr>
          <w:sz w:val="14"/>
          <w:szCs w:val="12"/>
        </w:rPr>
      </w:pPr>
    </w:p>
    <w:p w14:paraId="0DE5A9BC" w14:textId="35E7B630" w:rsidR="0041037A" w:rsidRDefault="0041037A">
      <w:pPr>
        <w:pStyle w:val="BodyText"/>
        <w:rPr>
          <w:sz w:val="20"/>
          <w:szCs w:val="18"/>
        </w:rPr>
      </w:pPr>
      <w:r w:rsidRPr="001F61EB">
        <w:rPr>
          <w:sz w:val="20"/>
          <w:szCs w:val="18"/>
        </w:rPr>
        <w:t>where ε, ξ, ω, and Ψ are empirical constants, and T</w:t>
      </w:r>
      <w:r w:rsidRPr="001F61EB">
        <w:rPr>
          <w:sz w:val="20"/>
          <w:szCs w:val="18"/>
          <w:vertAlign w:val="subscript"/>
        </w:rPr>
        <w:t>a</w:t>
      </w:r>
      <w:r w:rsidRPr="001F61EB">
        <w:rPr>
          <w:sz w:val="20"/>
          <w:szCs w:val="18"/>
        </w:rPr>
        <w:t xml:space="preserve"> is air temperature, </w:t>
      </w:r>
      <w:r w:rsidR="00135D3C" w:rsidRPr="001F61EB">
        <w:rPr>
          <w:sz w:val="20"/>
          <w:szCs w:val="18"/>
          <w:vertAlign w:val="superscript"/>
        </w:rPr>
        <w:t>o</w:t>
      </w:r>
      <w:r w:rsidRPr="001F61EB">
        <w:rPr>
          <w:i/>
          <w:iCs/>
          <w:sz w:val="20"/>
          <w:szCs w:val="18"/>
        </w:rPr>
        <w:t>C</w:t>
      </w:r>
      <w:r w:rsidRPr="001F61EB">
        <w:rPr>
          <w:sz w:val="20"/>
          <w:szCs w:val="18"/>
        </w:rPr>
        <w:t xml:space="preserve">.  </w:t>
      </w:r>
      <w:r w:rsidR="00F73E41" w:rsidRPr="001F61EB">
        <w:rPr>
          <w:sz w:val="20"/>
          <w:szCs w:val="18"/>
        </w:rPr>
        <w:t>This e</w:t>
      </w:r>
      <w:r w:rsidRPr="001F61EB">
        <w:rPr>
          <w:sz w:val="20"/>
          <w:szCs w:val="18"/>
        </w:rPr>
        <w:t>quation is an em</w:t>
      </w:r>
      <w:r w:rsidRPr="001F61EB">
        <w:rPr>
          <w:sz w:val="20"/>
          <w:szCs w:val="18"/>
        </w:rPr>
        <w:softHyphen/>
        <w:t>pirical fit to the observed data given by Krutskih, et al.</w:t>
      </w:r>
      <w:r w:rsidR="00F73E41" w:rsidRPr="001F61EB">
        <w:rPr>
          <w:sz w:val="20"/>
          <w:szCs w:val="18"/>
        </w:rPr>
        <w:t xml:space="preserve"> (1970)</w:t>
      </w:r>
      <w:r w:rsidRPr="001F61EB">
        <w:rPr>
          <w:sz w:val="20"/>
          <w:szCs w:val="18"/>
        </w:rPr>
        <w:t xml:space="preserve"> for Arctic ice.</w:t>
      </w:r>
    </w:p>
    <w:p w14:paraId="154526CF" w14:textId="5F749155" w:rsidR="00FD1C2A" w:rsidRDefault="00FD1C2A" w:rsidP="00817CEA">
      <w:pPr>
        <w:pStyle w:val="BodyText"/>
        <w:spacing w:after="120"/>
        <w:rPr>
          <w:sz w:val="20"/>
          <w:szCs w:val="18"/>
        </w:rPr>
      </w:pPr>
      <w:r>
        <w:rPr>
          <w:sz w:val="20"/>
          <w:szCs w:val="18"/>
        </w:rPr>
        <w:t>Gao and Stefan (1998)</w:t>
      </w:r>
      <w:r w:rsidR="00B94661">
        <w:rPr>
          <w:sz w:val="20"/>
          <w:szCs w:val="18"/>
        </w:rPr>
        <w:t xml:space="preserve"> report that they used the following in their empirical model of albedo based on field data on Ryan Lake in Minnesota:</w:t>
      </w:r>
    </w:p>
    <w:p w14:paraId="15F85867" w14:textId="7E729BA4" w:rsidR="00B94661" w:rsidRPr="00817CEA" w:rsidRDefault="00C51A7D" w:rsidP="00817CEA">
      <w:pPr>
        <w:pStyle w:val="BodyText"/>
        <w:spacing w:after="0"/>
        <w:rPr>
          <w:sz w:val="20"/>
          <w:szCs w:val="18"/>
        </w:rPr>
      </w:pPr>
      <m:oMathPara>
        <m:oMath>
          <m:sSub>
            <m:sSubPr>
              <m:ctrlPr>
                <w:ins w:id="430"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i-minimum</m:t>
              </m:r>
            </m:sub>
          </m:sSub>
          <m:r>
            <w:rPr>
              <w:rFonts w:ascii="Cambria Math" w:hAnsi="Cambria Math"/>
              <w:sz w:val="20"/>
              <w:szCs w:val="18"/>
            </w:rPr>
            <m:t>=0.38</m:t>
          </m:r>
        </m:oMath>
      </m:oMathPara>
    </w:p>
    <w:p w14:paraId="0DC9D6A5" w14:textId="7ECAA5CA" w:rsidR="00B94661" w:rsidRPr="00817CEA" w:rsidRDefault="00C51A7D" w:rsidP="00817CEA">
      <w:pPr>
        <w:pStyle w:val="BodyText"/>
        <w:spacing w:after="0"/>
        <w:rPr>
          <w:sz w:val="20"/>
          <w:szCs w:val="18"/>
        </w:rPr>
      </w:pPr>
      <m:oMathPara>
        <m:oMath>
          <m:sSub>
            <m:sSubPr>
              <m:ctrlPr>
                <w:ins w:id="431"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t>
              </m:r>
            </m:sub>
          </m:sSub>
          <m:r>
            <w:rPr>
              <w:rFonts w:ascii="Cambria Math" w:hAnsi="Cambria Math"/>
              <w:sz w:val="20"/>
              <w:szCs w:val="18"/>
            </w:rPr>
            <m:t xml:space="preserve">=0.83 </m:t>
          </m:r>
          <m:r>
            <m:rPr>
              <m:nor/>
            </m:rPr>
            <w:rPr>
              <w:rFonts w:ascii="Cambria Math" w:hAnsi="Cambria Math"/>
              <w:sz w:val="20"/>
              <w:szCs w:val="18"/>
            </w:rPr>
            <m:t>on snowfall days</m:t>
          </m:r>
        </m:oMath>
      </m:oMathPara>
    </w:p>
    <w:p w14:paraId="3F473610" w14:textId="7EB5C1D5" w:rsidR="00B94661" w:rsidRPr="00817CEA" w:rsidRDefault="00C51A7D" w:rsidP="00817CEA">
      <w:pPr>
        <w:pStyle w:val="BodyText"/>
        <w:spacing w:after="0"/>
        <w:rPr>
          <w:sz w:val="20"/>
          <w:szCs w:val="18"/>
        </w:rPr>
      </w:pPr>
      <m:oMathPara>
        <m:oMath>
          <m:sSub>
            <m:sSubPr>
              <m:ctrlPr>
                <w:ins w:id="432"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t>
              </m:r>
            </m:sub>
          </m:sSub>
          <m:r>
            <w:rPr>
              <w:rFonts w:ascii="Cambria Math" w:hAnsi="Cambria Math"/>
              <w:sz w:val="20"/>
              <w:szCs w:val="18"/>
            </w:rPr>
            <m:t xml:space="preserve">=-0.011d+0.83 </m:t>
          </m:r>
          <m:r>
            <m:rPr>
              <m:nor/>
            </m:rPr>
            <w:rPr>
              <w:rFonts w:ascii="Cambria Math" w:hAnsi="Cambria Math"/>
              <w:sz w:val="20"/>
              <w:szCs w:val="18"/>
            </w:rPr>
            <m:t>during nonmelt periods</m:t>
          </m:r>
        </m:oMath>
      </m:oMathPara>
    </w:p>
    <w:p w14:paraId="1DDA1685" w14:textId="237F5156" w:rsidR="00B94661" w:rsidRPr="00817CEA" w:rsidRDefault="00C51A7D" w:rsidP="00817CEA">
      <w:pPr>
        <w:pStyle w:val="BodyText"/>
        <w:spacing w:after="0"/>
        <w:rPr>
          <w:sz w:val="20"/>
          <w:szCs w:val="18"/>
        </w:rPr>
      </w:pPr>
      <m:oMathPara>
        <m:oMath>
          <m:sSub>
            <m:sSubPr>
              <m:ctrlPr>
                <w:ins w:id="433"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t>
              </m:r>
            </m:sub>
          </m:sSub>
          <m:r>
            <w:rPr>
              <w:rFonts w:ascii="Cambria Math" w:hAnsi="Cambria Math"/>
              <w:sz w:val="20"/>
              <w:szCs w:val="18"/>
            </w:rPr>
            <m:t>=-0.17+</m:t>
          </m:r>
          <m:sSub>
            <m:sSubPr>
              <m:ctrlPr>
                <w:ins w:id="434"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i-previous</m:t>
              </m:r>
            </m:sub>
          </m:sSub>
          <m:r>
            <m:rPr>
              <m:nor/>
            </m:rPr>
            <w:rPr>
              <w:rFonts w:ascii="Cambria Math" w:hAnsi="Cambria Math"/>
              <w:sz w:val="20"/>
              <w:szCs w:val="18"/>
            </w:rPr>
            <m:t xml:space="preserve">    for  </m:t>
          </m:r>
          <m:sSub>
            <m:sSubPr>
              <m:ctrlPr>
                <w:ins w:id="435" w:author="Honnalore Steissberg" w:date="2021-07-30T09:49:00Z">
                  <w:rPr>
                    <w:rFonts w:ascii="Cambria Math" w:hAnsi="Cambria Math"/>
                    <w:i/>
                    <w:sz w:val="20"/>
                    <w:szCs w:val="18"/>
                  </w:rPr>
                </w:ins>
              </m:ctrlPr>
            </m:sSubPr>
            <m:e>
              <m:r>
                <w:rPr>
                  <w:rFonts w:ascii="Cambria Math" w:hAnsi="Cambria Math"/>
                  <w:sz w:val="20"/>
                  <w:szCs w:val="18"/>
                </w:rPr>
                <m:t>T</m:t>
              </m:r>
            </m:e>
            <m:sub>
              <m:r>
                <w:rPr>
                  <w:rFonts w:ascii="Cambria Math" w:hAnsi="Cambria Math"/>
                  <w:sz w:val="20"/>
                  <w:szCs w:val="18"/>
                </w:rPr>
                <m:t>a</m:t>
              </m:r>
            </m:sub>
          </m:sSub>
          <m:r>
            <w:rPr>
              <w:rFonts w:ascii="Cambria Math" w:hAnsi="Cambria Math"/>
              <w:sz w:val="20"/>
              <w:szCs w:val="18"/>
            </w:rPr>
            <m:t>&gt;0℃</m:t>
          </m:r>
        </m:oMath>
      </m:oMathPara>
    </w:p>
    <w:p w14:paraId="0FF6936E" w14:textId="70F85ECE" w:rsidR="00817CEA" w:rsidRPr="00817CEA" w:rsidRDefault="00C51A7D" w:rsidP="00817CEA">
      <w:pPr>
        <w:pStyle w:val="BodyText"/>
        <w:spacing w:after="0"/>
        <w:rPr>
          <w:sz w:val="20"/>
          <w:szCs w:val="18"/>
        </w:rPr>
      </w:pPr>
      <m:oMathPara>
        <m:oMath>
          <m:sSub>
            <m:sSubPr>
              <m:ctrlPr>
                <w:ins w:id="436"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t>
              </m:r>
            </m:sub>
          </m:sSub>
          <m:r>
            <w:rPr>
              <w:rFonts w:ascii="Cambria Math" w:hAnsi="Cambria Math"/>
              <w:sz w:val="20"/>
              <w:szCs w:val="18"/>
            </w:rPr>
            <m:t>=-0.013+</m:t>
          </m:r>
          <m:sSub>
            <m:sSubPr>
              <m:ctrlPr>
                <w:ins w:id="437"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i-previous</m:t>
              </m:r>
            </m:sub>
          </m:sSub>
          <m:r>
            <m:rPr>
              <m:nor/>
            </m:rPr>
            <w:rPr>
              <w:rFonts w:ascii="Cambria Math" w:hAnsi="Cambria Math"/>
              <w:sz w:val="20"/>
              <w:szCs w:val="18"/>
            </w:rPr>
            <m:t xml:space="preserve">    for  </m:t>
          </m:r>
          <m:sSub>
            <m:sSubPr>
              <m:ctrlPr>
                <w:ins w:id="438" w:author="Honnalore Steissberg" w:date="2021-07-30T09:49:00Z">
                  <w:rPr>
                    <w:rFonts w:ascii="Cambria Math" w:hAnsi="Cambria Math"/>
                    <w:i/>
                    <w:sz w:val="20"/>
                    <w:szCs w:val="18"/>
                  </w:rPr>
                </w:ins>
              </m:ctrlPr>
            </m:sSubPr>
            <m:e>
              <m:r>
                <w:rPr>
                  <w:rFonts w:ascii="Cambria Math" w:hAnsi="Cambria Math"/>
                  <w:sz w:val="20"/>
                  <w:szCs w:val="18"/>
                </w:rPr>
                <m:t>T</m:t>
              </m:r>
            </m:e>
            <m:sub>
              <m:r>
                <w:rPr>
                  <w:rFonts w:ascii="Cambria Math" w:hAnsi="Cambria Math"/>
                  <w:sz w:val="20"/>
                  <w:szCs w:val="18"/>
                </w:rPr>
                <m:t>a</m:t>
              </m:r>
            </m:sub>
          </m:sSub>
          <m:r>
            <w:rPr>
              <w:rFonts w:ascii="Cambria Math" w:hAnsi="Cambria Math"/>
              <w:sz w:val="20"/>
              <w:szCs w:val="18"/>
            </w:rPr>
            <m:t>≤0℃</m:t>
          </m:r>
        </m:oMath>
      </m:oMathPara>
    </w:p>
    <w:p w14:paraId="0359FE00" w14:textId="77777777" w:rsidR="00817CEA" w:rsidRPr="00817CEA" w:rsidRDefault="00817CEA" w:rsidP="00817CEA">
      <w:pPr>
        <w:pStyle w:val="BodyText"/>
        <w:spacing w:after="0"/>
        <w:rPr>
          <w:sz w:val="14"/>
          <w:szCs w:val="12"/>
        </w:rPr>
      </w:pPr>
    </w:p>
    <w:p w14:paraId="0AE84463" w14:textId="6F30F6B4" w:rsidR="00817CEA" w:rsidRPr="001F61EB" w:rsidRDefault="00817CEA">
      <w:pPr>
        <w:pStyle w:val="BodyText"/>
        <w:rPr>
          <w:sz w:val="20"/>
          <w:szCs w:val="18"/>
        </w:rPr>
      </w:pPr>
      <w:r>
        <w:rPr>
          <w:sz w:val="20"/>
          <w:szCs w:val="18"/>
        </w:rPr>
        <w:t xml:space="preserve">where </w:t>
      </w:r>
      <w:proofErr w:type="spellStart"/>
      <w:r>
        <w:rPr>
          <w:sz w:val="20"/>
          <w:szCs w:val="18"/>
        </w:rPr>
        <w:t>ALB</w:t>
      </w:r>
      <w:r w:rsidRPr="00817CEA">
        <w:rPr>
          <w:sz w:val="20"/>
          <w:szCs w:val="18"/>
          <w:vertAlign w:val="subscript"/>
        </w:rPr>
        <w:t>i</w:t>
      </w:r>
      <w:proofErr w:type="spellEnd"/>
      <w:r>
        <w:rPr>
          <w:sz w:val="20"/>
          <w:szCs w:val="18"/>
        </w:rPr>
        <w:t xml:space="preserve"> is the daily ice albedo, </w:t>
      </w:r>
      <w:proofErr w:type="spellStart"/>
      <w:r>
        <w:rPr>
          <w:sz w:val="20"/>
          <w:szCs w:val="18"/>
        </w:rPr>
        <w:t>ALB</w:t>
      </w:r>
      <w:r w:rsidRPr="00817CEA">
        <w:rPr>
          <w:sz w:val="20"/>
          <w:szCs w:val="18"/>
          <w:vertAlign w:val="subscript"/>
        </w:rPr>
        <w:t>i</w:t>
      </w:r>
      <w:proofErr w:type="spellEnd"/>
      <w:r w:rsidRPr="00817CEA">
        <w:rPr>
          <w:sz w:val="20"/>
          <w:szCs w:val="18"/>
          <w:vertAlign w:val="subscript"/>
        </w:rPr>
        <w:t>-minimum</w:t>
      </w:r>
      <w:r>
        <w:rPr>
          <w:sz w:val="20"/>
          <w:szCs w:val="18"/>
        </w:rPr>
        <w:t xml:space="preserve"> is the minimum albedo, </w:t>
      </w:r>
      <w:proofErr w:type="spellStart"/>
      <w:r>
        <w:rPr>
          <w:sz w:val="20"/>
          <w:szCs w:val="18"/>
        </w:rPr>
        <w:t>ALB</w:t>
      </w:r>
      <w:r w:rsidRPr="00817CEA">
        <w:rPr>
          <w:sz w:val="20"/>
          <w:szCs w:val="18"/>
          <w:vertAlign w:val="subscript"/>
        </w:rPr>
        <w:t>i</w:t>
      </w:r>
      <w:proofErr w:type="spellEnd"/>
      <w:r w:rsidRPr="00817CEA">
        <w:rPr>
          <w:sz w:val="20"/>
          <w:szCs w:val="18"/>
          <w:vertAlign w:val="subscript"/>
        </w:rPr>
        <w:t>-previous</w:t>
      </w:r>
      <w:r>
        <w:rPr>
          <w:sz w:val="20"/>
          <w:szCs w:val="18"/>
        </w:rPr>
        <w:t xml:space="preserve"> is the previous days albedo, T</w:t>
      </w:r>
      <w:r w:rsidRPr="00817CEA">
        <w:rPr>
          <w:sz w:val="20"/>
          <w:szCs w:val="18"/>
          <w:vertAlign w:val="subscript"/>
        </w:rPr>
        <w:t>a</w:t>
      </w:r>
      <w:r>
        <w:rPr>
          <w:sz w:val="20"/>
          <w:szCs w:val="18"/>
        </w:rPr>
        <w:t xml:space="preserve"> is the average daily air temperature, and d is the number of days since the last snowfall.</w:t>
      </w:r>
    </w:p>
    <w:p w14:paraId="3EAD3F87" w14:textId="77777777" w:rsidR="0014318E" w:rsidRPr="001F61EB" w:rsidRDefault="0014318E" w:rsidP="00817CEA">
      <w:pPr>
        <w:pStyle w:val="BodyText"/>
        <w:spacing w:after="120"/>
        <w:rPr>
          <w:sz w:val="20"/>
          <w:szCs w:val="18"/>
        </w:rPr>
      </w:pPr>
      <w:r w:rsidRPr="001F61EB">
        <w:rPr>
          <w:sz w:val="20"/>
          <w:szCs w:val="18"/>
        </w:rPr>
        <w:t>The ice-water surface heat exchange coefficient for rivers was evaluated by Ashton (1979):</w:t>
      </w:r>
    </w:p>
    <w:p w14:paraId="176AFAA8" w14:textId="77777777" w:rsidR="0014318E" w:rsidRPr="00B7030B" w:rsidRDefault="0014318E" w:rsidP="00817CEA">
      <w:pPr>
        <w:pStyle w:val="BodyText"/>
        <w:spacing w:after="120"/>
      </w:pPr>
      <m:oMathPara>
        <m:oMath>
          <m:r>
            <w:rPr>
              <w:rFonts w:ascii="Cambria Math" w:hAnsi="Cambria Math"/>
            </w:rPr>
            <m:t>HWI=CWI</m:t>
          </m:r>
          <m:f>
            <m:fPr>
              <m:ctrlPr>
                <w:ins w:id="439" w:author="Honnalore Steissberg" w:date="2021-07-30T09:49:00Z">
                  <w:rPr>
                    <w:rFonts w:ascii="Cambria Math" w:hAnsi="Cambria Math"/>
                    <w:i/>
                  </w:rPr>
                </w:ins>
              </m:ctrlPr>
            </m:fPr>
            <m:num>
              <m:sSup>
                <m:sSupPr>
                  <m:ctrlPr>
                    <w:ins w:id="440" w:author="Honnalore Steissberg" w:date="2021-07-30T09:49:00Z">
                      <w:rPr>
                        <w:rFonts w:ascii="Cambria Math" w:hAnsi="Cambria Math"/>
                        <w:i/>
                      </w:rPr>
                    </w:ins>
                  </m:ctrlPr>
                </m:sSupPr>
                <m:e>
                  <m:r>
                    <w:rPr>
                      <w:rFonts w:ascii="Cambria Math" w:hAnsi="Cambria Math"/>
                    </w:rPr>
                    <m:t>U</m:t>
                  </m:r>
                </m:e>
                <m:sup>
                  <m:r>
                    <w:rPr>
                      <w:rFonts w:ascii="Cambria Math" w:hAnsi="Cambria Math"/>
                    </w:rPr>
                    <m:t>0.8</m:t>
                  </m:r>
                </m:sup>
              </m:sSup>
            </m:num>
            <m:den>
              <m:sSup>
                <m:sSupPr>
                  <m:ctrlPr>
                    <w:ins w:id="441" w:author="Honnalore Steissberg" w:date="2021-07-30T09:49:00Z">
                      <w:rPr>
                        <w:rFonts w:ascii="Cambria Math" w:hAnsi="Cambria Math"/>
                        <w:i/>
                      </w:rPr>
                    </w:ins>
                  </m:ctrlPr>
                </m:sSupPr>
                <m:e>
                  <m:r>
                    <w:rPr>
                      <w:rFonts w:ascii="Cambria Math" w:hAnsi="Cambria Math"/>
                    </w:rPr>
                    <m:t>D</m:t>
                  </m:r>
                </m:e>
                <m:sup>
                  <m:r>
                    <w:rPr>
                      <w:rFonts w:ascii="Cambria Math" w:hAnsi="Cambria Math"/>
                    </w:rPr>
                    <m:t>0.2</m:t>
                  </m:r>
                </m:sup>
              </m:sSup>
            </m:den>
          </m:f>
        </m:oMath>
      </m:oMathPara>
    </w:p>
    <w:p w14:paraId="7E1EC5FC" w14:textId="08DA76A4" w:rsidR="0014318E" w:rsidRPr="001F61EB" w:rsidRDefault="00000E7A">
      <w:pPr>
        <w:pStyle w:val="BodyText"/>
        <w:rPr>
          <w:sz w:val="20"/>
          <w:szCs w:val="18"/>
        </w:rPr>
      </w:pPr>
      <w:ins w:id="442" w:author="Honnalore Steissberg" w:date="2021-07-28T12:39:00Z">
        <w:r>
          <w:rPr>
            <w:sz w:val="20"/>
            <w:szCs w:val="18"/>
          </w:rPr>
          <w:t>w</w:t>
        </w:r>
      </w:ins>
      <w:del w:id="443" w:author="Honnalore Steissberg" w:date="2021-07-28T12:39:00Z">
        <w:r w:rsidR="0014318E" w:rsidRPr="001F61EB" w:rsidDel="00000E7A">
          <w:rPr>
            <w:sz w:val="20"/>
            <w:szCs w:val="18"/>
          </w:rPr>
          <w:delText>W</w:delText>
        </w:r>
      </w:del>
      <w:r w:rsidR="0014318E" w:rsidRPr="001F61EB">
        <w:rPr>
          <w:sz w:val="20"/>
          <w:szCs w:val="18"/>
        </w:rPr>
        <w:t>here U is the river velocity in m/s, D is the river depth in m, and CWI is an empirical coefficient ranging from 1622 to 2433 W s</w:t>
      </w:r>
      <w:r w:rsidR="0014318E" w:rsidRPr="001F61EB">
        <w:rPr>
          <w:sz w:val="20"/>
          <w:szCs w:val="18"/>
          <w:vertAlign w:val="superscript"/>
        </w:rPr>
        <w:t>0.8</w:t>
      </w:r>
      <w:r w:rsidR="0014318E" w:rsidRPr="001F61EB">
        <w:rPr>
          <w:sz w:val="20"/>
          <w:szCs w:val="18"/>
        </w:rPr>
        <w:t xml:space="preserve"> m</w:t>
      </w:r>
      <w:r w:rsidR="0014318E" w:rsidRPr="001F61EB">
        <w:rPr>
          <w:sz w:val="20"/>
          <w:szCs w:val="18"/>
          <w:vertAlign w:val="superscript"/>
        </w:rPr>
        <w:t>-2.6</w:t>
      </w:r>
      <w:r w:rsidR="0014318E" w:rsidRPr="001F61EB">
        <w:rPr>
          <w:sz w:val="20"/>
          <w:szCs w:val="18"/>
        </w:rPr>
        <w:t xml:space="preserve"> </w:t>
      </w:r>
      <w:r w:rsidR="0014318E" w:rsidRPr="001F61EB">
        <w:rPr>
          <w:sz w:val="20"/>
          <w:szCs w:val="18"/>
          <w:vertAlign w:val="superscript"/>
        </w:rPr>
        <w:t>o</w:t>
      </w:r>
      <w:r w:rsidR="0014318E" w:rsidRPr="001F61EB">
        <w:rPr>
          <w:sz w:val="20"/>
          <w:szCs w:val="18"/>
        </w:rPr>
        <w:t>C</w:t>
      </w:r>
      <w:r w:rsidR="0014318E" w:rsidRPr="001F61EB">
        <w:rPr>
          <w:sz w:val="20"/>
          <w:szCs w:val="18"/>
          <w:vertAlign w:val="superscript"/>
        </w:rPr>
        <w:t>-1</w:t>
      </w:r>
      <w:r w:rsidR="0014318E" w:rsidRPr="001F61EB">
        <w:rPr>
          <w:sz w:val="20"/>
          <w:szCs w:val="18"/>
        </w:rPr>
        <w:t xml:space="preserve">. </w:t>
      </w:r>
    </w:p>
    <w:p w14:paraId="7D9E5545" w14:textId="46FEF94D" w:rsidR="00B57CBE" w:rsidRPr="001F61EB" w:rsidRDefault="00B57CBE">
      <w:pPr>
        <w:pStyle w:val="BodyText"/>
        <w:rPr>
          <w:sz w:val="20"/>
          <w:szCs w:val="18"/>
        </w:rPr>
      </w:pPr>
      <w:r w:rsidRPr="001F61EB">
        <w:rPr>
          <w:sz w:val="20"/>
          <w:szCs w:val="18"/>
        </w:rPr>
        <w:t xml:space="preserve">Note that the ice cover algorithm does not </w:t>
      </w:r>
      <w:del w:id="444" w:author="Honnalore Steissberg" w:date="2021-07-28T12:39:00Z">
        <w:r w:rsidRPr="001F61EB" w:rsidDel="00000E7A">
          <w:rPr>
            <w:sz w:val="20"/>
            <w:szCs w:val="18"/>
          </w:rPr>
          <w:delText>take into account</w:delText>
        </w:r>
      </w:del>
      <w:ins w:id="445" w:author="Honnalore Steissberg" w:date="2021-07-28T12:39:00Z">
        <w:r w:rsidR="00000E7A" w:rsidRPr="001F61EB">
          <w:rPr>
            <w:sz w:val="20"/>
            <w:szCs w:val="18"/>
          </w:rPr>
          <w:t>consider</w:t>
        </w:r>
      </w:ins>
      <w:r w:rsidRPr="001F61EB">
        <w:rPr>
          <w:sz w:val="20"/>
          <w:szCs w:val="18"/>
        </w:rPr>
        <w:t xml:space="preserve"> snow accumulation on the ice surface.</w:t>
      </w:r>
    </w:p>
    <w:p w14:paraId="3E3A3AAB" w14:textId="77777777" w:rsidR="0041037A" w:rsidRPr="00B7030B" w:rsidRDefault="0041037A" w:rsidP="00817CE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both"/>
        <w:rPr>
          <w:rFonts w:asciiTheme="minorHAnsi" w:hAnsiTheme="minorHAnsi"/>
        </w:rPr>
      </w:pPr>
      <w:r w:rsidRPr="00B7030B">
        <w:rPr>
          <w:rFonts w:asciiTheme="minorHAnsi" w:hAnsiTheme="minorHAnsi"/>
        </w:rPr>
        <w:t>Example</w:t>
      </w:r>
    </w:p>
    <w:p w14:paraId="5AE97CAC" w14:textId="77777777" w:rsidR="0041037A" w:rsidRPr="00E17288" w:rsidRDefault="0041037A">
      <w:pPr>
        <w:pStyle w:val="Examplebody"/>
        <w:rPr>
          <w:rStyle w:val="Cardexample1"/>
        </w:rPr>
      </w:pPr>
      <w:r w:rsidRPr="00E17288">
        <w:rPr>
          <w:rStyle w:val="Cardexample1"/>
        </w:rPr>
        <w:t xml:space="preserve">ICE COVER   </w:t>
      </w:r>
      <w:proofErr w:type="gramStart"/>
      <w:r w:rsidRPr="00E17288">
        <w:rPr>
          <w:rStyle w:val="Cardexample1"/>
        </w:rPr>
        <w:t>ICEC  SLICEC</w:t>
      </w:r>
      <w:proofErr w:type="gramEnd"/>
      <w:r w:rsidRPr="00E17288">
        <w:rPr>
          <w:rStyle w:val="Cardexample1"/>
        </w:rPr>
        <w:t xml:space="preserve">  ALBEDO     HWI   BETAI  GAMMAI  ICEMIN   ICET2</w:t>
      </w:r>
    </w:p>
    <w:p w14:paraId="4A60C86C" w14:textId="77777777" w:rsidR="0041037A" w:rsidRPr="00E17288" w:rsidRDefault="0041037A">
      <w:pPr>
        <w:pStyle w:val="Examplebody"/>
        <w:rPr>
          <w:szCs w:val="22"/>
        </w:rPr>
      </w:pPr>
      <w:r w:rsidRPr="00E17288">
        <w:rPr>
          <w:rStyle w:val="Cardexample1"/>
        </w:rPr>
        <w:t xml:space="preserve">Wb 1         </w:t>
      </w:r>
      <w:proofErr w:type="gramStart"/>
      <w:r w:rsidRPr="00E17288">
        <w:rPr>
          <w:rStyle w:val="Cardexample1"/>
        </w:rPr>
        <w:t>OFF  DETAIL</w:t>
      </w:r>
      <w:proofErr w:type="gramEnd"/>
      <w:r w:rsidRPr="00E17288">
        <w:rPr>
          <w:rStyle w:val="Cardexample1"/>
        </w:rPr>
        <w:t xml:space="preserve">    0.25    10.0     0.6    0.07    0.05     3.0</w:t>
      </w:r>
    </w:p>
    <w:p w14:paraId="7DF5AD53" w14:textId="77777777" w:rsidR="0041037A" w:rsidRPr="00E17288" w:rsidRDefault="0041037A">
      <w:pPr>
        <w:pStyle w:val="Examplebody"/>
        <w:rPr>
          <w:szCs w:val="22"/>
        </w:rPr>
      </w:pPr>
      <w:r w:rsidRPr="00E17288">
        <w:rPr>
          <w:rStyle w:val="Cardexample1"/>
        </w:rPr>
        <w:t xml:space="preserve">Wb 2         </w:t>
      </w:r>
      <w:proofErr w:type="gramStart"/>
      <w:r w:rsidRPr="00E17288">
        <w:rPr>
          <w:rStyle w:val="Cardexample1"/>
        </w:rPr>
        <w:t>OFF  DETAIL</w:t>
      </w:r>
      <w:proofErr w:type="gramEnd"/>
      <w:r w:rsidRPr="00E17288">
        <w:rPr>
          <w:rStyle w:val="Cardexample1"/>
        </w:rPr>
        <w:t xml:space="preserve">    0.25    10.0     0.6    0.07    0.05     3.0</w:t>
      </w:r>
    </w:p>
    <w:p w14:paraId="55073E0A" w14:textId="77777777" w:rsidR="0041037A" w:rsidRPr="00E17288" w:rsidRDefault="0041037A">
      <w:pPr>
        <w:pStyle w:val="Examplebody"/>
        <w:rPr>
          <w:szCs w:val="22"/>
        </w:rPr>
      </w:pPr>
      <w:r w:rsidRPr="00E17288">
        <w:rPr>
          <w:rStyle w:val="Cardexample1"/>
        </w:rPr>
        <w:t xml:space="preserve">Wb 3         </w:t>
      </w:r>
      <w:proofErr w:type="gramStart"/>
      <w:r w:rsidRPr="00E17288">
        <w:rPr>
          <w:rStyle w:val="Cardexample1"/>
        </w:rPr>
        <w:t>OFF  DETAIL</w:t>
      </w:r>
      <w:proofErr w:type="gramEnd"/>
      <w:r w:rsidRPr="00E17288">
        <w:rPr>
          <w:rStyle w:val="Cardexample1"/>
        </w:rPr>
        <w:t xml:space="preserve">    0.25    10.0     0.6    0.07    0.05     3.0</w:t>
      </w:r>
    </w:p>
    <w:p w14:paraId="11E3ED43"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lastRenderedPageBreak/>
        <w:t>Related Cards and Files</w:t>
      </w:r>
    </w:p>
    <w:p w14:paraId="7011DED5" w14:textId="77777777" w:rsidR="0041037A" w:rsidRPr="00B7030B" w:rsidRDefault="00C51A7D">
      <w:pPr>
        <w:pStyle w:val="Relatedcards"/>
        <w:rPr>
          <w:rFonts w:asciiTheme="minorHAnsi" w:hAnsiTheme="minorHAnsi"/>
        </w:rPr>
      </w:pPr>
      <w:hyperlink w:anchor="initial_conditions" w:history="1">
        <w:r w:rsidR="0041037A" w:rsidRPr="00B7030B">
          <w:rPr>
            <w:rFonts w:asciiTheme="minorHAnsi" w:hAnsiTheme="minorHAnsi"/>
          </w:rPr>
          <w:t>Initial Conditions</w:t>
        </w:r>
      </w:hyperlink>
    </w:p>
    <w:p w14:paraId="789E73C2" w14:textId="77777777" w:rsidR="0041037A" w:rsidRPr="00B7030B" w:rsidRDefault="0041037A" w:rsidP="00BC754B">
      <w:pPr>
        <w:pStyle w:val="Heading4"/>
      </w:pPr>
      <w:r w:rsidRPr="00B7030B">
        <w:br w:type="page"/>
      </w:r>
      <w:bookmarkStart w:id="446" w:name="transport_scheme"/>
      <w:bookmarkStart w:id="447" w:name="_Toc41047657"/>
      <w:bookmarkEnd w:id="446"/>
      <w:r w:rsidRPr="00B7030B">
        <w:lastRenderedPageBreak/>
        <w:t>Transport Scheme (TRANSPORT)</w:t>
      </w:r>
      <w:bookmarkEnd w:id="447"/>
    </w:p>
    <w:p w14:paraId="71CBC65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448" w:name="_Toc8027295"/>
      <w:r w:rsidR="0041037A" w:rsidRPr="00B7030B">
        <w:rPr>
          <w:rStyle w:val="Cardtitle1"/>
          <w:rFonts w:asciiTheme="minorHAnsi" w:hAnsiTheme="minorHAnsi"/>
          <w:b/>
          <w:bCs/>
        </w:rPr>
        <w:instrText>Transport Scheme (TRANSPORT)</w:instrText>
      </w:r>
      <w:bookmarkEnd w:id="44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31851B5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w:t>
      </w:r>
      <w:r w:rsidRPr="00B7030B">
        <w:rPr>
          <w:rFonts w:asciiTheme="minorHAnsi" w:hAnsiTheme="minorHAnsi"/>
        </w:rPr>
        <w:softHyphen/>
        <w:t>nored by code)</w:t>
      </w:r>
    </w:p>
    <w:p w14:paraId="5A7614A5"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SLTRC</w:t>
      </w:r>
      <w:r w:rsidRPr="00B7030B">
        <w:rPr>
          <w:rFonts w:asciiTheme="minorHAnsi" w:hAnsiTheme="minorHAnsi"/>
        </w:rPr>
        <w:tab/>
        <w:t>Character</w:t>
      </w:r>
      <w:r w:rsidRPr="00B7030B">
        <w:rPr>
          <w:rFonts w:asciiTheme="minorHAnsi" w:hAnsiTheme="minorHAnsi"/>
        </w:rPr>
        <w:tab/>
        <w:t>ULTIMATE</w:t>
      </w:r>
      <w:r w:rsidRPr="00B7030B">
        <w:rPr>
          <w:rFonts w:asciiTheme="minorHAnsi" w:hAnsiTheme="minorHAnsi"/>
        </w:rPr>
        <w:tab/>
        <w:t>Transport solution scheme, ULTIMATE, QUICK</w:t>
      </w:r>
      <w:r w:rsidRPr="00B7030B">
        <w:rPr>
          <w:rFonts w:asciiTheme="minorHAnsi" w:hAnsiTheme="minorHAnsi"/>
        </w:rPr>
        <w:softHyphen/>
        <w:t>EST, or UP</w:t>
      </w:r>
      <w:r w:rsidRPr="00B7030B">
        <w:rPr>
          <w:rFonts w:asciiTheme="minorHAnsi" w:hAnsiTheme="minorHAnsi"/>
        </w:rPr>
        <w:softHyphen/>
        <w:t>WIND</w:t>
      </w:r>
    </w:p>
    <w:p w14:paraId="7F02E171"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THETA</w:t>
      </w:r>
      <w:r w:rsidRPr="00B7030B">
        <w:rPr>
          <w:rFonts w:asciiTheme="minorHAnsi" w:hAnsiTheme="minorHAnsi"/>
        </w:rPr>
        <w:tab/>
        <w:t>Real</w:t>
      </w:r>
      <w:r w:rsidRPr="00B7030B">
        <w:rPr>
          <w:rFonts w:asciiTheme="minorHAnsi" w:hAnsiTheme="minorHAnsi"/>
        </w:rPr>
        <w:tab/>
        <w:t>0.55</w:t>
      </w:r>
      <w:r w:rsidRPr="00B7030B">
        <w:rPr>
          <w:rFonts w:asciiTheme="minorHAnsi" w:hAnsiTheme="minorHAnsi"/>
        </w:rPr>
        <w:tab/>
        <w:t>Time-weighting for verti</w:t>
      </w:r>
      <w:r w:rsidRPr="00B7030B">
        <w:rPr>
          <w:rFonts w:asciiTheme="minorHAnsi" w:hAnsiTheme="minorHAnsi"/>
        </w:rPr>
        <w:softHyphen/>
        <w:t>cal advec</w:t>
      </w:r>
      <w:r w:rsidRPr="00B7030B">
        <w:rPr>
          <w:rFonts w:asciiTheme="minorHAnsi" w:hAnsiTheme="minorHAnsi"/>
        </w:rPr>
        <w:softHyphen/>
        <w:t>t</w:t>
      </w:r>
      <w:r w:rsidRPr="00B7030B">
        <w:rPr>
          <w:rFonts w:asciiTheme="minorHAnsi" w:hAnsiTheme="minorHAnsi"/>
        </w:rPr>
        <w:softHyphen/>
        <w:t>ion scheme</w:t>
      </w:r>
    </w:p>
    <w:p w14:paraId="2C8FB4A6" w14:textId="77777777" w:rsidR="0041037A" w:rsidRPr="00B7030B" w:rsidRDefault="0041037A">
      <w:pPr>
        <w:pStyle w:val="BodyText2"/>
      </w:pPr>
    </w:p>
    <w:p w14:paraId="2011FCE1" w14:textId="41793AAE" w:rsidR="0041037A" w:rsidRPr="001F61EB" w:rsidRDefault="0041037A">
      <w:pPr>
        <w:pStyle w:val="BodyText"/>
        <w:rPr>
          <w:sz w:val="20"/>
          <w:szCs w:val="18"/>
        </w:rPr>
      </w:pPr>
      <w:r w:rsidRPr="001F61EB">
        <w:rPr>
          <w:sz w:val="20"/>
          <w:szCs w:val="18"/>
        </w:rPr>
        <w:t>This card specifies the transport solution scheme used by the model.  There are three op</w:t>
      </w:r>
      <w:r w:rsidRPr="001F61EB">
        <w:rPr>
          <w:sz w:val="20"/>
          <w:szCs w:val="18"/>
        </w:rPr>
        <w:softHyphen/>
        <w:t>tions for [</w:t>
      </w:r>
      <w:r w:rsidRPr="001F61EB">
        <w:rPr>
          <w:rFonts w:cs="Arial"/>
          <w:b/>
          <w:bCs/>
          <w:sz w:val="20"/>
          <w:szCs w:val="18"/>
        </w:rPr>
        <w:t>SLTRC</w:t>
      </w:r>
      <w:r w:rsidRPr="001F61EB">
        <w:rPr>
          <w:sz w:val="20"/>
          <w:szCs w:val="18"/>
        </w:rPr>
        <w:t xml:space="preserve">] – </w:t>
      </w:r>
      <w:r w:rsidRPr="001F61EB">
        <w:rPr>
          <w:rFonts w:cs="Arial"/>
          <w:sz w:val="20"/>
          <w:szCs w:val="18"/>
        </w:rPr>
        <w:t>UPWIND</w:t>
      </w:r>
      <w:r w:rsidRPr="001F61EB">
        <w:rPr>
          <w:sz w:val="20"/>
          <w:szCs w:val="18"/>
        </w:rPr>
        <w:t xml:space="preserve">, </w:t>
      </w:r>
      <w:r w:rsidRPr="001F61EB">
        <w:rPr>
          <w:rFonts w:cs="Arial"/>
          <w:sz w:val="20"/>
          <w:szCs w:val="18"/>
        </w:rPr>
        <w:t>QUICKEST</w:t>
      </w:r>
      <w:r w:rsidRPr="001F61EB">
        <w:rPr>
          <w:sz w:val="20"/>
          <w:szCs w:val="18"/>
        </w:rPr>
        <w:t xml:space="preserve">, or </w:t>
      </w:r>
      <w:r w:rsidRPr="001F61EB">
        <w:rPr>
          <w:rFonts w:cs="Arial"/>
          <w:sz w:val="20"/>
          <w:szCs w:val="18"/>
        </w:rPr>
        <w:t>ULTIMATE</w:t>
      </w:r>
      <w:r w:rsidRPr="001F61EB">
        <w:rPr>
          <w:sz w:val="20"/>
          <w:szCs w:val="18"/>
        </w:rPr>
        <w:t xml:space="preserve"> </w:t>
      </w:r>
      <w:ins w:id="449" w:author="Honnalore Steissberg" w:date="2021-08-03T14:54:00Z">
        <w:r w:rsidR="00AC34F5" w:rsidRPr="001F61EB">
          <w:rPr>
            <w:sz w:val="20"/>
            <w:szCs w:val="18"/>
          </w:rPr>
          <w:t xml:space="preserve">– </w:t>
        </w:r>
      </w:ins>
      <w:r w:rsidRPr="001F61EB">
        <w:rPr>
          <w:sz w:val="20"/>
          <w:szCs w:val="18"/>
        </w:rPr>
        <w:t>with the latter being the recommend</w:t>
      </w:r>
      <w:r w:rsidRPr="001F61EB">
        <w:rPr>
          <w:sz w:val="20"/>
          <w:szCs w:val="18"/>
        </w:rPr>
        <w:softHyphen/>
        <w:t xml:space="preserve">ed option.  The older solution schemes are retained in this version of the model mainly as a means of comparing the different solution schemes.  The </w:t>
      </w:r>
      <w:r w:rsidRPr="001F61EB">
        <w:rPr>
          <w:rFonts w:cs="Arial"/>
          <w:sz w:val="20"/>
          <w:szCs w:val="18"/>
        </w:rPr>
        <w:t>QUICKEST</w:t>
      </w:r>
      <w:r w:rsidRPr="001F61EB">
        <w:rPr>
          <w:sz w:val="20"/>
          <w:szCs w:val="18"/>
        </w:rPr>
        <w:t xml:space="preserve"> option employs a higher-order solution scheme to reduce nu</w:t>
      </w:r>
      <w:r w:rsidRPr="001F61EB">
        <w:rPr>
          <w:sz w:val="20"/>
          <w:szCs w:val="18"/>
        </w:rPr>
        <w:softHyphen/>
        <w:t xml:space="preserve">merical diffusion present in the original </w:t>
      </w:r>
      <w:r w:rsidRPr="001F61EB">
        <w:rPr>
          <w:rFonts w:cs="Arial"/>
          <w:sz w:val="20"/>
          <w:szCs w:val="18"/>
        </w:rPr>
        <w:t>UPWIND</w:t>
      </w:r>
      <w:r w:rsidRPr="001F61EB">
        <w:rPr>
          <w:sz w:val="20"/>
          <w:szCs w:val="18"/>
        </w:rPr>
        <w:t xml:space="preserve"> differencing scheme.  The </w:t>
      </w:r>
      <w:r w:rsidRPr="001F61EB">
        <w:rPr>
          <w:rFonts w:cs="Arial"/>
          <w:sz w:val="20"/>
          <w:szCs w:val="18"/>
        </w:rPr>
        <w:t>ULTIMATE</w:t>
      </w:r>
      <w:r w:rsidRPr="001F61EB">
        <w:rPr>
          <w:sz w:val="20"/>
          <w:szCs w:val="18"/>
        </w:rPr>
        <w:t xml:space="preserve"> option eliminates the physically unrealistic over/undershoots that </w:t>
      </w:r>
      <w:r w:rsidRPr="001F61EB">
        <w:rPr>
          <w:rFonts w:cs="Arial"/>
          <w:sz w:val="20"/>
          <w:szCs w:val="18"/>
        </w:rPr>
        <w:t>QUICKEST</w:t>
      </w:r>
      <w:r w:rsidRPr="001F61EB">
        <w:rPr>
          <w:sz w:val="20"/>
          <w:szCs w:val="18"/>
        </w:rPr>
        <w:t xml:space="preserve"> generates near regions of sharp concentration gradients.</w:t>
      </w:r>
    </w:p>
    <w:p w14:paraId="6D1EFC88" w14:textId="77777777" w:rsidR="0041037A" w:rsidRPr="001F61EB" w:rsidRDefault="0041037A">
      <w:pPr>
        <w:pStyle w:val="BodyText"/>
        <w:rPr>
          <w:sz w:val="20"/>
          <w:szCs w:val="18"/>
        </w:rPr>
      </w:pPr>
      <w:r w:rsidRPr="001F61EB">
        <w:rPr>
          <w:sz w:val="20"/>
          <w:szCs w:val="18"/>
        </w:rPr>
        <w:t>[</w:t>
      </w:r>
      <w:r w:rsidRPr="001F61EB">
        <w:rPr>
          <w:rFonts w:cs="Arial"/>
          <w:b/>
          <w:bCs/>
          <w:sz w:val="20"/>
          <w:szCs w:val="18"/>
        </w:rPr>
        <w:t>THETA</w:t>
      </w:r>
      <w:r w:rsidRPr="001F61EB">
        <w:rPr>
          <w:sz w:val="20"/>
          <w:szCs w:val="18"/>
        </w:rPr>
        <w:t>] specifies the amount of time weighting in the vertical advection scheme.  A value of 0 specifies fully explicit vertical advection, 1 specifies fully implicit vertical advection, and 0.5 specifies a Crank-Nicholson scheme.  The recommended value for [</w:t>
      </w:r>
      <w:r w:rsidRPr="001F61EB">
        <w:rPr>
          <w:rFonts w:cs="Arial"/>
          <w:b/>
          <w:bCs/>
          <w:sz w:val="20"/>
          <w:szCs w:val="18"/>
        </w:rPr>
        <w:t>THETA</w:t>
      </w:r>
      <w:r w:rsidRPr="001F61EB">
        <w:rPr>
          <w:sz w:val="20"/>
          <w:szCs w:val="18"/>
        </w:rPr>
        <w:t>] is 0.55.  This ensures unconditional numerical stability for vertical transport.  Vertical diffusion is always fully implicit.</w:t>
      </w:r>
    </w:p>
    <w:p w14:paraId="58CAE178" w14:textId="78B3A6E5" w:rsidR="0041037A" w:rsidRPr="001F61EB" w:rsidRDefault="008731A5">
      <w:pPr>
        <w:pStyle w:val="BodyText"/>
        <w:rPr>
          <w:sz w:val="20"/>
          <w:szCs w:val="18"/>
        </w:rPr>
      </w:pPr>
      <w:r>
        <w:rPr>
          <w:sz w:val="20"/>
          <w:szCs w:val="18"/>
        </w:rPr>
        <w:t>W</w:t>
      </w:r>
      <w:r w:rsidR="0041037A" w:rsidRPr="001F61EB">
        <w:rPr>
          <w:sz w:val="20"/>
          <w:szCs w:val="18"/>
        </w:rPr>
        <w:t xml:space="preserve">hile the addition of the </w:t>
      </w:r>
      <w:r w:rsidR="0041037A" w:rsidRPr="001F61EB">
        <w:rPr>
          <w:rFonts w:cs="Arial"/>
          <w:sz w:val="20"/>
          <w:szCs w:val="18"/>
        </w:rPr>
        <w:t>ULTIMATE</w:t>
      </w:r>
      <w:r w:rsidR="0041037A" w:rsidRPr="001F61EB">
        <w:rPr>
          <w:sz w:val="20"/>
          <w:szCs w:val="18"/>
        </w:rPr>
        <w:t xml:space="preserve"> algorithm eliminates physically unrealistic over/undershoots due to longitudinal transport, the model c</w:t>
      </w:r>
      <w:r>
        <w:rPr>
          <w:sz w:val="20"/>
          <w:szCs w:val="18"/>
        </w:rPr>
        <w:t>an</w:t>
      </w:r>
      <w:r w:rsidR="0041037A" w:rsidRPr="001F61EB">
        <w:rPr>
          <w:sz w:val="20"/>
          <w:szCs w:val="18"/>
        </w:rPr>
        <w:t xml:space="preserve"> still generate over/undershoots when using implicit weighting for vertical transport.  This is a result of phase errors generated when trying to resolve sharp vertical gradients over a few computational cells and can be eliminated completely by setting [</w:t>
      </w:r>
      <w:r w:rsidR="0041037A" w:rsidRPr="001F61EB">
        <w:rPr>
          <w:rFonts w:cs="Arial"/>
          <w:b/>
          <w:bCs/>
          <w:sz w:val="20"/>
          <w:szCs w:val="18"/>
        </w:rPr>
        <w:t>THETA</w:t>
      </w:r>
      <w:r w:rsidR="0041037A" w:rsidRPr="001F61EB">
        <w:rPr>
          <w:sz w:val="20"/>
          <w:szCs w:val="18"/>
        </w:rPr>
        <w:t>] to zero.</w:t>
      </w:r>
    </w:p>
    <w:p w14:paraId="7A38A05E"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696D25F0" w14:textId="571F3E01" w:rsidR="0041037A" w:rsidRPr="00E17288" w:rsidRDefault="0041037A">
      <w:pPr>
        <w:pStyle w:val="Examplebody"/>
        <w:rPr>
          <w:rStyle w:val="Cardexample1"/>
        </w:rPr>
      </w:pPr>
      <w:proofErr w:type="gramStart"/>
      <w:r w:rsidRPr="00E17288">
        <w:rPr>
          <w:rStyle w:val="Cardexample1"/>
        </w:rPr>
        <w:t>TRANSPORT  SLTRC</w:t>
      </w:r>
      <w:proofErr w:type="gramEnd"/>
      <w:r w:rsidRPr="00E17288">
        <w:rPr>
          <w:rStyle w:val="Cardexample1"/>
        </w:rPr>
        <w:t xml:space="preserve">   THETA</w:t>
      </w:r>
    </w:p>
    <w:p w14:paraId="1B5568B1" w14:textId="77777777" w:rsidR="0041037A" w:rsidRPr="00E17288" w:rsidRDefault="0041037A">
      <w:pPr>
        <w:pStyle w:val="Examplebody"/>
        <w:rPr>
          <w:szCs w:val="22"/>
        </w:rPr>
      </w:pPr>
      <w:r w:rsidRPr="00E17288">
        <w:rPr>
          <w:rStyle w:val="Cardexample1"/>
        </w:rPr>
        <w:t>Wb 1    ULTIMATE    0.55</w:t>
      </w:r>
    </w:p>
    <w:p w14:paraId="369E157C" w14:textId="77777777" w:rsidR="0041037A" w:rsidRPr="00E17288" w:rsidRDefault="0041037A">
      <w:pPr>
        <w:pStyle w:val="Examplebody"/>
        <w:rPr>
          <w:rStyle w:val="Cardexample1"/>
        </w:rPr>
      </w:pPr>
      <w:r w:rsidRPr="00E17288">
        <w:rPr>
          <w:rStyle w:val="Cardexample1"/>
        </w:rPr>
        <w:t>Wb 2    ULTIMATE    0.55</w:t>
      </w:r>
    </w:p>
    <w:p w14:paraId="69AAFEF3" w14:textId="77777777" w:rsidR="0041037A" w:rsidRPr="00E17288" w:rsidRDefault="0041037A">
      <w:pPr>
        <w:pStyle w:val="Examplebody"/>
        <w:rPr>
          <w:rStyle w:val="Cardexample1"/>
        </w:rPr>
      </w:pPr>
      <w:r w:rsidRPr="00E17288">
        <w:rPr>
          <w:rStyle w:val="Cardexample1"/>
        </w:rPr>
        <w:t>Wb 3    ULTIMATE    0.55</w:t>
      </w:r>
    </w:p>
    <w:p w14:paraId="6003A65D" w14:textId="77777777" w:rsidR="0041037A" w:rsidRPr="00B7030B" w:rsidRDefault="0041037A" w:rsidP="00BC754B">
      <w:pPr>
        <w:pStyle w:val="Heading4"/>
        <w:spacing w:before="0" w:after="120"/>
      </w:pPr>
      <w:r w:rsidRPr="00B7030B">
        <w:rPr>
          <w:rStyle w:val="Cardtitle1"/>
          <w:rFonts w:asciiTheme="minorHAnsi" w:hAnsiTheme="minorHAnsi"/>
        </w:rPr>
        <w:br w:type="page"/>
      </w:r>
      <w:bookmarkStart w:id="450" w:name="hydraulic_coefficients"/>
      <w:bookmarkStart w:id="451" w:name="_Toc41047658"/>
      <w:bookmarkEnd w:id="450"/>
      <w:r w:rsidRPr="00B7030B">
        <w:lastRenderedPageBreak/>
        <w:t>Hydraulic Coefficients (HYD COEF)</w:t>
      </w:r>
      <w:bookmarkEnd w:id="451"/>
    </w:p>
    <w:p w14:paraId="071221D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"Transport Scheme (TRANSPORT)</w:instrText>
      </w:r>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5DA81535"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4427AA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AX</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 xml:space="preserve">Longitudinal eddy viscosity, </w:t>
      </w:r>
      <w:r w:rsidRPr="00B7030B">
        <w:rPr>
          <w:rFonts w:asciiTheme="minorHAnsi" w:hAnsiTheme="minorHAnsi"/>
          <w:i/>
        </w:rPr>
        <w:t>m</w:t>
      </w:r>
      <w:r w:rsidRPr="00B7030B">
        <w:rPr>
          <w:rFonts w:asciiTheme="minorHAnsi" w:hAnsiTheme="minorHAnsi"/>
          <w:i/>
          <w:vertAlign w:val="superscript"/>
        </w:rPr>
        <w:t>2</w:t>
      </w:r>
      <w:r w:rsidRPr="00B7030B">
        <w:rPr>
          <w:rFonts w:asciiTheme="minorHAnsi" w:hAnsiTheme="minorHAnsi"/>
          <w:i/>
        </w:rPr>
        <w:t xml:space="preserve"> sec</w:t>
      </w:r>
      <w:r w:rsidRPr="00B7030B">
        <w:rPr>
          <w:rFonts w:asciiTheme="minorHAnsi" w:hAnsiTheme="minorHAnsi"/>
          <w:i/>
          <w:vertAlign w:val="superscript"/>
        </w:rPr>
        <w:t>-1</w:t>
      </w:r>
    </w:p>
    <w:p w14:paraId="55674D4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DX</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Longitudinal eddy dif</w:t>
      </w:r>
      <w:r w:rsidRPr="00B7030B">
        <w:rPr>
          <w:rFonts w:asciiTheme="minorHAnsi" w:hAnsiTheme="minorHAnsi"/>
        </w:rPr>
        <w:softHyphen/>
        <w:t xml:space="preserve">fusivity, </w:t>
      </w:r>
      <w:r w:rsidRPr="00B7030B">
        <w:rPr>
          <w:rFonts w:asciiTheme="minorHAnsi" w:hAnsiTheme="minorHAnsi"/>
          <w:i/>
        </w:rPr>
        <w:t>m</w:t>
      </w:r>
      <w:r w:rsidRPr="00B7030B">
        <w:rPr>
          <w:rFonts w:asciiTheme="minorHAnsi" w:hAnsiTheme="minorHAnsi"/>
          <w:i/>
          <w:vertAlign w:val="superscript"/>
        </w:rPr>
        <w:t>2</w:t>
      </w:r>
      <w:r w:rsidRPr="00B7030B">
        <w:rPr>
          <w:rFonts w:asciiTheme="minorHAnsi" w:hAnsiTheme="minorHAnsi"/>
          <w:i/>
        </w:rPr>
        <w:t xml:space="preserve"> sec</w:t>
      </w:r>
      <w:r w:rsidRPr="00B7030B">
        <w:rPr>
          <w:rFonts w:asciiTheme="minorHAnsi" w:hAnsiTheme="minorHAnsi"/>
          <w:i/>
          <w:vertAlign w:val="superscript"/>
        </w:rPr>
        <w:t>-1</w:t>
      </w:r>
    </w:p>
    <w:p w14:paraId="770D6281"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CBHE</w:t>
      </w:r>
      <w:r w:rsidRPr="00B7030B">
        <w:rPr>
          <w:rFonts w:asciiTheme="minorHAnsi" w:hAnsiTheme="minorHAnsi"/>
        </w:rPr>
        <w:tab/>
        <w:t>Real</w:t>
      </w:r>
      <w:r w:rsidRPr="00B7030B">
        <w:rPr>
          <w:rFonts w:asciiTheme="minorHAnsi" w:hAnsiTheme="minorHAnsi"/>
        </w:rPr>
        <w:tab/>
        <w:t>0.3</w:t>
      </w:r>
      <w:r w:rsidRPr="00B7030B">
        <w:rPr>
          <w:rFonts w:asciiTheme="minorHAnsi" w:hAnsiTheme="minorHAnsi"/>
        </w:rPr>
        <w:tab/>
        <w:t>Coefficient of bottom heat ex</w:t>
      </w:r>
      <w:r w:rsidRPr="00B7030B">
        <w:rPr>
          <w:rFonts w:asciiTheme="minorHAnsi" w:hAnsiTheme="minorHAnsi"/>
        </w:rPr>
        <w:softHyphen/>
        <w:t xml:space="preserve">change, </w:t>
      </w:r>
      <w:r w:rsidRPr="00B7030B">
        <w:rPr>
          <w:rFonts w:asciiTheme="minorHAnsi" w:hAnsiTheme="minorHAnsi"/>
          <w:i/>
        </w:rPr>
        <w:t>W m</w:t>
      </w:r>
      <w:r w:rsidRPr="00B7030B">
        <w:rPr>
          <w:rFonts w:asciiTheme="minorHAnsi" w:hAnsiTheme="minorHAnsi"/>
          <w:i/>
          <w:vertAlign w:val="superscript"/>
        </w:rPr>
        <w:t>-2</w:t>
      </w:r>
      <w:r w:rsidRPr="00B7030B">
        <w:rPr>
          <w:rFonts w:asciiTheme="minorHAnsi" w:hAnsiTheme="minorHAnsi"/>
          <w:i/>
        </w:rPr>
        <w:t xml:space="preserve"> </w:t>
      </w:r>
      <w:r w:rsidR="00896643" w:rsidRPr="00B7030B">
        <w:rPr>
          <w:rFonts w:asciiTheme="minorHAnsi" w:hAnsiTheme="minorHAnsi"/>
          <w:i/>
          <w:vertAlign w:val="superscript"/>
        </w:rPr>
        <w:t>o</w:t>
      </w:r>
      <w:r w:rsidR="00896643" w:rsidRPr="00B7030B">
        <w:rPr>
          <w:rFonts w:asciiTheme="minorHAnsi" w:hAnsiTheme="minorHAnsi"/>
          <w:i/>
        </w:rPr>
        <w:t>C</w:t>
      </w:r>
      <w:r w:rsidRPr="00B7030B">
        <w:rPr>
          <w:rFonts w:asciiTheme="minorHAnsi" w:hAnsiTheme="minorHAnsi"/>
          <w:i/>
          <w:vertAlign w:val="superscript"/>
        </w:rPr>
        <w:t>-1</w:t>
      </w:r>
    </w:p>
    <w:p w14:paraId="5788DF6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5</w:t>
      </w:r>
      <w:r w:rsidRPr="00B7030B">
        <w:rPr>
          <w:rFonts w:asciiTheme="minorHAnsi" w:hAnsiTheme="minorHAnsi"/>
        </w:rPr>
        <w:tab/>
        <w:t>TSED</w:t>
      </w:r>
      <w:r w:rsidRPr="00B7030B">
        <w:rPr>
          <w:rFonts w:asciiTheme="minorHAnsi" w:hAnsiTheme="minorHAnsi"/>
        </w:rPr>
        <w:tab/>
        <w:t>Real</w:t>
      </w:r>
      <w:r w:rsidRPr="00B7030B">
        <w:rPr>
          <w:rFonts w:asciiTheme="minorHAnsi" w:hAnsiTheme="minorHAnsi"/>
        </w:rPr>
        <w:tab/>
        <w:t>-</w:t>
      </w:r>
      <w:r w:rsidRPr="00B7030B">
        <w:rPr>
          <w:rFonts w:asciiTheme="minorHAnsi" w:hAnsiTheme="minorHAnsi"/>
        </w:rPr>
        <w:tab/>
        <w:t xml:space="preserve">Sediment temperature, </w:t>
      </w:r>
      <w:r w:rsidRPr="00B7030B">
        <w:rPr>
          <w:rFonts w:asciiTheme="minorHAnsi" w:hAnsiTheme="minorHAnsi"/>
          <w:i/>
        </w:rPr>
        <w:t>ºC</w:t>
      </w:r>
    </w:p>
    <w:p w14:paraId="38EF6C07"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6</w:t>
      </w:r>
      <w:r w:rsidRPr="00B7030B">
        <w:rPr>
          <w:rFonts w:asciiTheme="minorHAnsi" w:hAnsiTheme="minorHAnsi"/>
        </w:rPr>
        <w:tab/>
        <w:t>FI</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t>Interfacial friction factor</w:t>
      </w:r>
    </w:p>
    <w:p w14:paraId="54101AD0"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7</w:t>
      </w:r>
      <w:r w:rsidRPr="00B7030B">
        <w:rPr>
          <w:rFonts w:asciiTheme="minorHAnsi" w:hAnsiTheme="minorHAnsi"/>
        </w:rPr>
        <w:tab/>
        <w:t>TSEDF</w:t>
      </w:r>
      <w:r w:rsidRPr="00B7030B">
        <w:rPr>
          <w:rFonts w:asciiTheme="minorHAnsi" w:hAnsiTheme="minorHAnsi"/>
        </w:rPr>
        <w:tab/>
        <w:t>Real</w:t>
      </w:r>
      <w:r w:rsidRPr="00B7030B">
        <w:rPr>
          <w:rFonts w:asciiTheme="minorHAnsi" w:hAnsiTheme="minorHAnsi"/>
        </w:rPr>
        <w:tab/>
      </w:r>
      <w:r w:rsidR="007B678B" w:rsidRPr="00B7030B">
        <w:rPr>
          <w:rFonts w:asciiTheme="minorHAnsi" w:hAnsiTheme="minorHAnsi"/>
        </w:rPr>
        <w:t>1.0</w:t>
      </w:r>
      <w:r w:rsidR="007B678B" w:rsidRPr="00B7030B">
        <w:rPr>
          <w:rFonts w:asciiTheme="minorHAnsi" w:hAnsiTheme="minorHAnsi"/>
        </w:rPr>
        <w:tab/>
      </w:r>
      <w:r w:rsidRPr="00B7030B">
        <w:rPr>
          <w:rFonts w:asciiTheme="minorHAnsi" w:hAnsiTheme="minorHAnsi"/>
        </w:rPr>
        <w:t>Heat lost to sediments that is added back to water column</w:t>
      </w:r>
    </w:p>
    <w:p w14:paraId="08E18857"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8</w:t>
      </w:r>
      <w:r w:rsidRPr="00B7030B">
        <w:rPr>
          <w:rFonts w:asciiTheme="minorHAnsi" w:hAnsiTheme="minorHAnsi"/>
        </w:rPr>
        <w:tab/>
        <w:t>FRICC</w:t>
      </w:r>
      <w:r w:rsidRPr="00B7030B">
        <w:rPr>
          <w:rFonts w:asciiTheme="minorHAnsi" w:hAnsiTheme="minorHAnsi"/>
        </w:rPr>
        <w:tab/>
        <w:t>Character</w:t>
      </w:r>
      <w:r w:rsidRPr="00B7030B">
        <w:rPr>
          <w:rFonts w:asciiTheme="minorHAnsi" w:hAnsiTheme="minorHAnsi"/>
        </w:rPr>
        <w:tab/>
        <w:t>CHEZY</w:t>
      </w:r>
      <w:r w:rsidRPr="00B7030B">
        <w:rPr>
          <w:rFonts w:asciiTheme="minorHAnsi" w:hAnsiTheme="minorHAnsi"/>
        </w:rPr>
        <w:tab/>
        <w:t>Bottom friction solution, MANN or CHEZY</w:t>
      </w:r>
    </w:p>
    <w:p w14:paraId="4F381EDD" w14:textId="77777777" w:rsidR="000071B0" w:rsidRPr="00B7030B" w:rsidRDefault="000071B0" w:rsidP="000071B0">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9</w:t>
      </w:r>
      <w:r w:rsidRPr="00B7030B">
        <w:rPr>
          <w:rFonts w:asciiTheme="minorHAnsi" w:hAnsiTheme="minorHAnsi"/>
        </w:rPr>
        <w:tab/>
        <w:t>Z0</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 xml:space="preserve">Water surface roughness height, </w:t>
      </w:r>
      <w:r w:rsidRPr="00B7030B">
        <w:rPr>
          <w:rFonts w:asciiTheme="minorHAnsi" w:hAnsiTheme="minorHAnsi"/>
          <w:i/>
        </w:rPr>
        <w:t>m</w:t>
      </w:r>
    </w:p>
    <w:p w14:paraId="3704D309" w14:textId="77777777" w:rsidR="000071B0" w:rsidRPr="00B7030B" w:rsidRDefault="000071B0">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p>
    <w:p w14:paraId="4F20D670" w14:textId="77777777" w:rsidR="0041037A" w:rsidRPr="00B7030B" w:rsidRDefault="0041037A">
      <w:pPr>
        <w:pStyle w:val="BodyText2"/>
      </w:pPr>
    </w:p>
    <w:p w14:paraId="39CF5C2E" w14:textId="2833A9DC" w:rsidR="00C02D32" w:rsidRPr="00DC03F9" w:rsidRDefault="0041037A">
      <w:pPr>
        <w:pStyle w:val="BodyText"/>
        <w:rPr>
          <w:sz w:val="20"/>
          <w:szCs w:val="18"/>
        </w:rPr>
      </w:pPr>
      <w:r w:rsidRPr="00DC03F9">
        <w:rPr>
          <w:sz w:val="20"/>
          <w:szCs w:val="18"/>
        </w:rPr>
        <w:t>This card specifies hydraulic and bottom heat exchange coef</w:t>
      </w:r>
      <w:r w:rsidRPr="00DC03F9">
        <w:rPr>
          <w:sz w:val="20"/>
          <w:szCs w:val="18"/>
        </w:rPr>
        <w:softHyphen/>
        <w:t>fi</w:t>
      </w:r>
      <w:r w:rsidRPr="00DC03F9">
        <w:rPr>
          <w:sz w:val="20"/>
          <w:szCs w:val="18"/>
        </w:rPr>
        <w:softHyphen/>
        <w:t>cients that can be var</w:t>
      </w:r>
      <w:r w:rsidRPr="00DC03F9">
        <w:rPr>
          <w:sz w:val="20"/>
          <w:szCs w:val="18"/>
        </w:rPr>
        <w:softHyphen/>
        <w:t>ied during model cali</w:t>
      </w:r>
      <w:r w:rsidRPr="00DC03F9">
        <w:rPr>
          <w:sz w:val="20"/>
          <w:szCs w:val="18"/>
        </w:rPr>
        <w:softHyphen/>
        <w:t>bration.  The horizontal eddy viscosity [</w:t>
      </w:r>
      <w:r w:rsidRPr="00DC03F9">
        <w:rPr>
          <w:rFonts w:cs="Arial"/>
          <w:b/>
          <w:bCs/>
          <w:sz w:val="20"/>
          <w:szCs w:val="18"/>
        </w:rPr>
        <w:t>AX</w:t>
      </w:r>
      <w:r w:rsidRPr="00DC03F9">
        <w:rPr>
          <w:sz w:val="20"/>
          <w:szCs w:val="18"/>
        </w:rPr>
        <w:t>] speci</w:t>
      </w:r>
      <w:r w:rsidRPr="00DC03F9">
        <w:rPr>
          <w:sz w:val="20"/>
          <w:szCs w:val="18"/>
        </w:rPr>
        <w:softHyphen/>
        <w:t>fies disper</w:t>
      </w:r>
      <w:r w:rsidRPr="00DC03F9">
        <w:rPr>
          <w:sz w:val="20"/>
          <w:szCs w:val="18"/>
        </w:rPr>
        <w:softHyphen/>
        <w:t>sion of mo</w:t>
      </w:r>
      <w:r w:rsidRPr="00DC03F9">
        <w:rPr>
          <w:sz w:val="20"/>
          <w:szCs w:val="18"/>
        </w:rPr>
        <w:softHyphen/>
        <w:t>men</w:t>
      </w:r>
      <w:r w:rsidRPr="00DC03F9">
        <w:rPr>
          <w:sz w:val="20"/>
          <w:szCs w:val="18"/>
        </w:rPr>
        <w:softHyphen/>
        <w:t xml:space="preserve">tum in the X-direction.  </w:t>
      </w:r>
      <w:r w:rsidR="0079543B" w:rsidRPr="00DC03F9">
        <w:rPr>
          <w:sz w:val="20"/>
          <w:szCs w:val="18"/>
        </w:rPr>
        <w:t>Note that for estuaries</w:t>
      </w:r>
      <w:ins w:id="452" w:author="Honnalore Steissberg" w:date="2021-07-28T12:43:00Z">
        <w:r w:rsidR="00000E7A">
          <w:rPr>
            <w:sz w:val="20"/>
            <w:szCs w:val="18"/>
          </w:rPr>
          <w:t>,</w:t>
        </w:r>
      </w:ins>
      <w:r w:rsidR="0079543B" w:rsidRPr="00DC03F9">
        <w:rPr>
          <w:sz w:val="20"/>
          <w:szCs w:val="18"/>
        </w:rPr>
        <w:t xml:space="preserve"> the value of [</w:t>
      </w:r>
      <w:r w:rsidR="0079543B" w:rsidRPr="00DC03F9">
        <w:rPr>
          <w:rFonts w:cs="Arial"/>
          <w:b/>
          <w:bCs/>
          <w:sz w:val="20"/>
          <w:szCs w:val="18"/>
        </w:rPr>
        <w:t>AX</w:t>
      </w:r>
      <w:r w:rsidR="0079543B" w:rsidRPr="00DC03F9">
        <w:rPr>
          <w:sz w:val="20"/>
          <w:szCs w:val="18"/>
        </w:rPr>
        <w:t>] is often as high as 10-30 m</w:t>
      </w:r>
      <w:r w:rsidR="0079543B" w:rsidRPr="00DC03F9">
        <w:rPr>
          <w:sz w:val="20"/>
          <w:szCs w:val="18"/>
          <w:vertAlign w:val="superscript"/>
        </w:rPr>
        <w:t>2</w:t>
      </w:r>
      <w:r w:rsidR="0079543B" w:rsidRPr="00DC03F9">
        <w:rPr>
          <w:sz w:val="20"/>
          <w:szCs w:val="18"/>
        </w:rPr>
        <w:t>/s. T</w:t>
      </w:r>
      <w:r w:rsidRPr="00DC03F9">
        <w:rPr>
          <w:sz w:val="20"/>
          <w:szCs w:val="18"/>
        </w:rPr>
        <w:t>he horizon</w:t>
      </w:r>
      <w:r w:rsidRPr="00DC03F9">
        <w:rPr>
          <w:sz w:val="20"/>
          <w:szCs w:val="18"/>
        </w:rPr>
        <w:softHyphen/>
        <w:t>tal eddy diffusiv</w:t>
      </w:r>
      <w:r w:rsidRPr="00DC03F9">
        <w:rPr>
          <w:sz w:val="20"/>
          <w:szCs w:val="18"/>
        </w:rPr>
        <w:softHyphen/>
        <w:t>ity [</w:t>
      </w:r>
      <w:r w:rsidRPr="00DC03F9">
        <w:rPr>
          <w:rFonts w:cs="Arial"/>
          <w:b/>
          <w:bCs/>
          <w:sz w:val="20"/>
          <w:szCs w:val="18"/>
        </w:rPr>
        <w:t>DX</w:t>
      </w:r>
      <w:r w:rsidRPr="00DC03F9">
        <w:rPr>
          <w:sz w:val="20"/>
          <w:szCs w:val="18"/>
        </w:rPr>
        <w:t>] spec</w:t>
      </w:r>
      <w:r w:rsidRPr="00DC03F9">
        <w:rPr>
          <w:sz w:val="20"/>
          <w:szCs w:val="18"/>
        </w:rPr>
        <w:softHyphen/>
        <w:t>ifies disper</w:t>
      </w:r>
      <w:r w:rsidRPr="00DC03F9">
        <w:rPr>
          <w:sz w:val="20"/>
          <w:szCs w:val="18"/>
        </w:rPr>
        <w:softHyphen/>
        <w:t>sion of heat and con</w:t>
      </w:r>
      <w:r w:rsidRPr="00DC03F9">
        <w:rPr>
          <w:sz w:val="20"/>
          <w:szCs w:val="18"/>
        </w:rPr>
        <w:softHyphen/>
        <w:t>stit</w:t>
      </w:r>
      <w:r w:rsidRPr="00DC03F9">
        <w:rPr>
          <w:sz w:val="20"/>
          <w:szCs w:val="18"/>
        </w:rPr>
        <w:softHyphen/>
        <w:t>uents in the X-direc</w:t>
      </w:r>
      <w:r w:rsidRPr="00DC03F9">
        <w:rPr>
          <w:sz w:val="20"/>
          <w:szCs w:val="18"/>
        </w:rPr>
        <w:softHyphen/>
        <w:t xml:space="preserve">tion. </w:t>
      </w:r>
      <w:r w:rsidR="0079543B" w:rsidRPr="00DC03F9">
        <w:rPr>
          <w:sz w:val="20"/>
          <w:szCs w:val="18"/>
        </w:rPr>
        <w:t>[</w:t>
      </w:r>
      <w:r w:rsidR="0079543B" w:rsidRPr="00DC03F9">
        <w:rPr>
          <w:rFonts w:cs="Arial"/>
          <w:b/>
          <w:bCs/>
          <w:sz w:val="20"/>
          <w:szCs w:val="18"/>
        </w:rPr>
        <w:t>DX</w:t>
      </w:r>
      <w:r w:rsidR="0079543B" w:rsidRPr="00DC03F9">
        <w:rPr>
          <w:sz w:val="20"/>
          <w:szCs w:val="18"/>
        </w:rPr>
        <w:t>] can vary significantly from the default value of 1 m</w:t>
      </w:r>
      <w:r w:rsidR="0079543B" w:rsidRPr="00DC03F9">
        <w:rPr>
          <w:sz w:val="20"/>
          <w:szCs w:val="18"/>
          <w:vertAlign w:val="superscript"/>
        </w:rPr>
        <w:t>2</w:t>
      </w:r>
      <w:r w:rsidR="0079543B" w:rsidRPr="00DC03F9">
        <w:rPr>
          <w:sz w:val="20"/>
          <w:szCs w:val="18"/>
        </w:rPr>
        <w:t>/s in estuaries and rivers, with values as high as 10 to 100 m</w:t>
      </w:r>
      <w:r w:rsidR="0079543B" w:rsidRPr="00DC03F9">
        <w:rPr>
          <w:sz w:val="20"/>
          <w:szCs w:val="18"/>
          <w:vertAlign w:val="superscript"/>
        </w:rPr>
        <w:t>2</w:t>
      </w:r>
      <w:r w:rsidR="0079543B" w:rsidRPr="00DC03F9">
        <w:rPr>
          <w:sz w:val="20"/>
          <w:szCs w:val="18"/>
        </w:rPr>
        <w:t xml:space="preserve">/s. </w:t>
      </w:r>
      <w:r w:rsidRPr="00DC03F9">
        <w:rPr>
          <w:sz w:val="20"/>
          <w:szCs w:val="18"/>
        </w:rPr>
        <w:t xml:space="preserve"> </w:t>
      </w:r>
      <w:r w:rsidR="00C02D32" w:rsidRPr="00DC03F9">
        <w:rPr>
          <w:sz w:val="20"/>
          <w:szCs w:val="18"/>
        </w:rPr>
        <w:t>Dye studies are often used to calibrate the value of [</w:t>
      </w:r>
      <w:r w:rsidR="00C02D32" w:rsidRPr="00DC03F9">
        <w:rPr>
          <w:b/>
          <w:bCs/>
          <w:sz w:val="20"/>
          <w:szCs w:val="18"/>
        </w:rPr>
        <w:t>DX</w:t>
      </w:r>
      <w:r w:rsidR="00C02D32" w:rsidRPr="00DC03F9">
        <w:rPr>
          <w:sz w:val="20"/>
          <w:szCs w:val="18"/>
        </w:rPr>
        <w:t xml:space="preserve">]. </w:t>
      </w:r>
      <w:ins w:id="453" w:author="Honnalore Steissberg" w:date="2021-07-28T12:45:00Z">
        <w:r w:rsidR="00000E7A">
          <w:rPr>
            <w:sz w:val="20"/>
            <w:szCs w:val="18"/>
          </w:rPr>
          <w:t xml:space="preserve">The following in </w:t>
        </w:r>
      </w:ins>
      <w:del w:id="454" w:author="Honnalore Steissberg" w:date="2021-07-28T12:45:00Z">
        <w:r w:rsidR="00C02D32" w:rsidRPr="00DC03F9" w:rsidDel="00000E7A">
          <w:rPr>
            <w:sz w:val="20"/>
            <w:szCs w:val="18"/>
          </w:rPr>
          <w:delText xml:space="preserve">One </w:delText>
        </w:r>
      </w:del>
      <w:ins w:id="455" w:author="Honnalore Steissberg" w:date="2021-07-28T12:45:00Z">
        <w:r w:rsidR="00000E7A">
          <w:rPr>
            <w:sz w:val="20"/>
            <w:szCs w:val="18"/>
          </w:rPr>
          <w:t>one</w:t>
        </w:r>
        <w:r w:rsidR="00000E7A" w:rsidRPr="00DC03F9">
          <w:rPr>
            <w:sz w:val="20"/>
            <w:szCs w:val="18"/>
          </w:rPr>
          <w:t xml:space="preserve"> </w:t>
        </w:r>
      </w:ins>
      <w:r w:rsidR="00C02D32" w:rsidRPr="00DC03F9">
        <w:rPr>
          <w:sz w:val="20"/>
          <w:szCs w:val="18"/>
        </w:rPr>
        <w:t>approach by Okubo (1971) for estimating [</w:t>
      </w:r>
      <w:r w:rsidR="00C02D32" w:rsidRPr="00DC03F9">
        <w:rPr>
          <w:b/>
          <w:bCs/>
          <w:sz w:val="20"/>
          <w:szCs w:val="18"/>
        </w:rPr>
        <w:t>DX</w:t>
      </w:r>
      <w:r w:rsidR="00C02D32" w:rsidRPr="00DC03F9">
        <w:rPr>
          <w:sz w:val="20"/>
          <w:szCs w:val="18"/>
        </w:rPr>
        <w:t>] in units of m</w:t>
      </w:r>
      <w:r w:rsidR="00C02D32" w:rsidRPr="00DC03F9">
        <w:rPr>
          <w:sz w:val="20"/>
          <w:szCs w:val="18"/>
          <w:vertAlign w:val="superscript"/>
        </w:rPr>
        <w:t>2</w:t>
      </w:r>
      <w:r w:rsidR="00C02D32" w:rsidRPr="00DC03F9">
        <w:rPr>
          <w:sz w:val="20"/>
          <w:szCs w:val="18"/>
        </w:rPr>
        <w:t xml:space="preserve">/s when the longitudinal grid spacing </w:t>
      </w:r>
      <w:r w:rsidR="00C02D32" w:rsidRPr="00DC03F9">
        <w:rPr>
          <w:sz w:val="20"/>
          <w:szCs w:val="18"/>
        </w:rPr>
        <w:sym w:font="Symbol" w:char="F044"/>
      </w:r>
      <w:r w:rsidR="00C02D32" w:rsidRPr="00DC03F9">
        <w:rPr>
          <w:sz w:val="20"/>
          <w:szCs w:val="18"/>
        </w:rPr>
        <w:t xml:space="preserve">x is in </w:t>
      </w:r>
      <w:r w:rsidR="00C02D32" w:rsidRPr="00000E7A">
        <w:rPr>
          <w:i/>
          <w:iCs/>
          <w:sz w:val="20"/>
          <w:szCs w:val="18"/>
          <w:rPrChange w:id="456" w:author="Honnalore Steissberg" w:date="2021-07-28T12:44:00Z">
            <w:rPr>
              <w:sz w:val="20"/>
              <w:szCs w:val="18"/>
            </w:rPr>
          </w:rPrChange>
        </w:rPr>
        <w:t>m</w:t>
      </w:r>
      <w:ins w:id="457" w:author="Honnalore Steissberg" w:date="2021-07-28T12:46:00Z">
        <w:r w:rsidR="00000E7A">
          <w:rPr>
            <w:sz w:val="20"/>
            <w:szCs w:val="18"/>
          </w:rPr>
          <w:t>:</w:t>
        </w:r>
      </w:ins>
      <w:del w:id="458" w:author="Honnalore Steissberg" w:date="2021-07-28T12:46:00Z">
        <w:r w:rsidR="00C02D32" w:rsidRPr="00DC03F9" w:rsidDel="00000E7A">
          <w:rPr>
            <w:sz w:val="20"/>
            <w:szCs w:val="18"/>
          </w:rPr>
          <w:delText xml:space="preserve"> is:</w:delText>
        </w:r>
      </w:del>
    </w:p>
    <w:p w14:paraId="63103437" w14:textId="6108290C" w:rsidR="00C02D32" w:rsidRPr="00B7030B" w:rsidRDefault="00C51A7D">
      <w:pPr>
        <w:pStyle w:val="BodyText"/>
        <w:jc w:val="center"/>
        <w:pPrChange w:id="459" w:author="Honnalore Steissberg" w:date="2021-07-28T12:46:00Z">
          <w:pPr>
            <w:pStyle w:val="BodyText"/>
          </w:pPr>
        </w:pPrChange>
      </w:pPr>
      <m:oMath>
        <m:sSub>
          <m:sSubPr>
            <m:ctrlPr>
              <w:ins w:id="460" w:author="Honnalore Steissberg" w:date="2021-07-30T09:49:00Z">
                <w:rPr>
                  <w:rFonts w:ascii="Cambria Math" w:hAnsi="Cambria Math"/>
                  <w:i/>
                </w:rPr>
              </w:ins>
            </m:ctrlPr>
          </m:sSubPr>
          <m:e>
            <m:r>
              <w:rPr>
                <w:rFonts w:ascii="Cambria Math" w:hAnsi="Cambria Math"/>
              </w:rPr>
              <m:t>D</m:t>
            </m:r>
          </m:e>
          <m:sub>
            <m:r>
              <w:rPr>
                <w:rFonts w:ascii="Cambria Math" w:hAnsi="Cambria Math"/>
              </w:rPr>
              <m:t>x</m:t>
            </m:r>
          </m:sub>
        </m:sSub>
        <m:r>
          <w:rPr>
            <w:rFonts w:ascii="Cambria Math" w:hAnsi="Cambria Math"/>
          </w:rPr>
          <m:t>=5.84X</m:t>
        </m:r>
        <m:sSup>
          <m:sSupPr>
            <m:ctrlPr>
              <w:ins w:id="461" w:author="Honnalore Steissberg" w:date="2021-07-30T09:49:00Z">
                <w:rPr>
                  <w:rFonts w:ascii="Cambria Math" w:hAnsi="Cambria Math"/>
                  <w:i/>
                </w:rPr>
              </w:ins>
            </m:ctrlPr>
          </m:sSupPr>
          <m:e>
            <m:r>
              <w:rPr>
                <w:rFonts w:ascii="Cambria Math" w:hAnsi="Cambria Math"/>
              </w:rPr>
              <m:t>10</m:t>
            </m:r>
          </m:e>
          <m:sup>
            <m:r>
              <w:rPr>
                <w:rFonts w:ascii="Cambria Math" w:hAnsi="Cambria Math"/>
              </w:rPr>
              <m:t>-4</m:t>
            </m:r>
          </m:sup>
        </m:sSup>
        <m:sSup>
          <m:sSupPr>
            <m:ctrlPr>
              <w:ins w:id="462" w:author="Honnalore Steissberg" w:date="2021-07-30T09:49:00Z">
                <w:rPr>
                  <w:rFonts w:ascii="Cambria Math" w:hAnsi="Cambria Math"/>
                  <w:i/>
                </w:rPr>
              </w:ins>
            </m:ctrlPr>
          </m:sSupPr>
          <m:e>
            <m:r>
              <w:rPr>
                <w:rFonts w:ascii="Cambria Math" w:hAnsi="Cambria Math"/>
              </w:rPr>
              <m:t>∆x</m:t>
            </m:r>
          </m:e>
          <m:sup>
            <m:r>
              <w:rPr>
                <w:rFonts w:ascii="Cambria Math" w:hAnsi="Cambria Math"/>
              </w:rPr>
              <m:t>1.1</m:t>
            </m:r>
          </m:sup>
        </m:sSup>
      </m:oMath>
      <w:ins w:id="463" w:author="Honnalore Steissberg" w:date="2021-07-28T12:46:00Z">
        <w:r w:rsidR="00000E7A">
          <w:t>.</w:t>
        </w:r>
      </w:ins>
    </w:p>
    <w:p w14:paraId="7FB00435" w14:textId="77777777" w:rsidR="0057313C" w:rsidRPr="00DC03F9" w:rsidRDefault="0041037A" w:rsidP="0057313C">
      <w:pPr>
        <w:rPr>
          <w:rFonts w:cstheme="minorHAnsi"/>
          <w:sz w:val="20"/>
          <w:szCs w:val="18"/>
        </w:rPr>
      </w:pPr>
      <w:r w:rsidRPr="00DC03F9">
        <w:rPr>
          <w:sz w:val="20"/>
          <w:szCs w:val="18"/>
        </w:rPr>
        <w:t xml:space="preserve">Both values </w:t>
      </w:r>
      <w:r w:rsidR="0057313C" w:rsidRPr="00DC03F9">
        <w:rPr>
          <w:sz w:val="20"/>
          <w:szCs w:val="18"/>
        </w:rPr>
        <w:t xml:space="preserve">can be </w:t>
      </w:r>
      <w:r w:rsidRPr="00DC03F9">
        <w:rPr>
          <w:sz w:val="20"/>
          <w:szCs w:val="18"/>
        </w:rPr>
        <w:t>time and space invariant</w:t>
      </w:r>
      <w:r w:rsidR="0057313C" w:rsidRPr="00DC03F9">
        <w:rPr>
          <w:sz w:val="20"/>
          <w:szCs w:val="18"/>
        </w:rPr>
        <w:t xml:space="preserve"> if they are entered as a positive number</w:t>
      </w:r>
      <w:r w:rsidRPr="00DC03F9">
        <w:rPr>
          <w:sz w:val="20"/>
          <w:szCs w:val="18"/>
        </w:rPr>
        <w:t xml:space="preserve">.  </w:t>
      </w:r>
      <w:r w:rsidR="0057313C" w:rsidRPr="00DC03F9">
        <w:rPr>
          <w:sz w:val="20"/>
          <w:szCs w:val="18"/>
        </w:rPr>
        <w:t xml:space="preserve">Starting in </w:t>
      </w:r>
      <w:r w:rsidR="0057313C" w:rsidRPr="00DC03F9">
        <w:rPr>
          <w:rFonts w:cstheme="minorHAnsi"/>
          <w:sz w:val="20"/>
          <w:szCs w:val="18"/>
        </w:rPr>
        <w:t>Version 4.1, the user can also scale D</w:t>
      </w:r>
      <w:r w:rsidR="0057313C" w:rsidRPr="00DC03F9">
        <w:rPr>
          <w:rFonts w:cstheme="minorHAnsi"/>
          <w:sz w:val="20"/>
          <w:szCs w:val="18"/>
          <w:vertAlign w:val="subscript"/>
        </w:rPr>
        <w:t>x</w:t>
      </w:r>
      <w:r w:rsidR="0057313C" w:rsidRPr="00DC03F9">
        <w:rPr>
          <w:rFonts w:cstheme="minorHAnsi"/>
          <w:sz w:val="20"/>
          <w:szCs w:val="18"/>
        </w:rPr>
        <w:t xml:space="preserve"> and A</w:t>
      </w:r>
      <w:r w:rsidR="0057313C" w:rsidRPr="00DC03F9">
        <w:rPr>
          <w:rFonts w:cstheme="minorHAnsi"/>
          <w:sz w:val="20"/>
          <w:szCs w:val="18"/>
          <w:vertAlign w:val="subscript"/>
        </w:rPr>
        <w:t>x</w:t>
      </w:r>
      <w:r w:rsidR="0057313C" w:rsidRPr="00DC03F9">
        <w:rPr>
          <w:rFonts w:cstheme="minorHAnsi"/>
          <w:sz w:val="20"/>
          <w:szCs w:val="18"/>
        </w:rPr>
        <w:t xml:space="preserve"> as a function of the mean velocity. Hence, the model user can specify the following functional relationship:</w:t>
      </w:r>
    </w:p>
    <w:p w14:paraId="1E9E6A7B" w14:textId="77777777" w:rsidR="0057313C" w:rsidRPr="00D07095" w:rsidRDefault="00C51A7D" w:rsidP="0057313C">
      <w:pPr>
        <w:rPr>
          <w:rFonts w:eastAsiaTheme="minorEastAsia" w:cstheme="minorHAnsi"/>
        </w:rPr>
      </w:pPr>
      <m:oMathPara>
        <m:oMath>
          <m:sSub>
            <m:sSubPr>
              <m:ctrlPr>
                <w:ins w:id="464" w:author="Honnalore Steissberg" w:date="2021-07-30T09:49:00Z">
                  <w:rPr>
                    <w:rFonts w:ascii="Cambria Math" w:hAnsi="Cambria Math" w:cstheme="minorHAnsi"/>
                    <w:i/>
                  </w:rPr>
                </w:ins>
              </m:ctrlPr>
            </m:sSubPr>
            <m:e>
              <m:r>
                <w:rPr>
                  <w:rFonts w:ascii="Cambria Math" w:hAnsi="Cambria Math" w:cstheme="minorHAnsi"/>
                </w:rPr>
                <m:t>A</m:t>
              </m:r>
            </m:e>
            <m:sub>
              <m:r>
                <w:rPr>
                  <w:rFonts w:ascii="Cambria Math" w:hAnsi="Cambria Math" w:cstheme="minorHAnsi"/>
                </w:rPr>
                <m:t>x</m:t>
              </m:r>
            </m:sub>
          </m:sSub>
          <m:r>
            <w:rPr>
              <w:rFonts w:ascii="Cambria Math" w:hAnsi="Cambria Math" w:cstheme="minorHAnsi"/>
            </w:rPr>
            <m:t>=∝</m:t>
          </m:r>
          <m:acc>
            <m:accPr>
              <m:chr m:val="̿"/>
              <m:ctrlPr>
                <w:ins w:id="465" w:author="Honnalore Steissberg" w:date="2021-07-30T09:49:00Z">
                  <w:rPr>
                    <w:rFonts w:ascii="Cambria Math" w:hAnsi="Cambria Math" w:cstheme="minorHAnsi"/>
                    <w:i/>
                  </w:rPr>
                </w:ins>
              </m:ctrlPr>
            </m:accPr>
            <m:e>
              <m:r>
                <w:rPr>
                  <w:rFonts w:ascii="Cambria Math" w:hAnsi="Cambria Math" w:cstheme="minorHAnsi"/>
                </w:rPr>
                <m:t>U</m:t>
              </m:r>
            </m:e>
          </m:acc>
          <m:r>
            <w:rPr>
              <w:rFonts w:ascii="Cambria Math" w:hAnsi="Cambria Math" w:cstheme="minorHAnsi"/>
            </w:rPr>
            <m:t>∆z</m:t>
          </m:r>
        </m:oMath>
      </m:oMathPara>
    </w:p>
    <w:p w14:paraId="3E67A2A9" w14:textId="111BA02E" w:rsidR="0057313C" w:rsidRPr="00000E7A" w:rsidRDefault="00C51A7D" w:rsidP="0057313C">
      <w:pPr>
        <w:rPr>
          <w:ins w:id="466" w:author="Honnalore Steissberg" w:date="2021-07-28T12:46:00Z"/>
          <w:rFonts w:eastAsiaTheme="minorEastAsia" w:cstheme="minorHAnsi"/>
        </w:rPr>
      </w:pPr>
      <m:oMathPara>
        <m:oMath>
          <m:sSub>
            <m:sSubPr>
              <m:ctrlPr>
                <w:ins w:id="467" w:author="Honnalore Steissberg" w:date="2021-07-30T09:49:00Z">
                  <w:rPr>
                    <w:rFonts w:ascii="Cambria Math" w:hAnsi="Cambria Math" w:cstheme="minorHAnsi"/>
                    <w:i/>
                  </w:rPr>
                </w:ins>
              </m:ctrlPr>
            </m:sSubPr>
            <m:e>
              <m:r>
                <w:rPr>
                  <w:rFonts w:ascii="Cambria Math" w:hAnsi="Cambria Math" w:cstheme="minorHAnsi"/>
                </w:rPr>
                <m:t>D</m:t>
              </m:r>
            </m:e>
            <m:sub>
              <m:r>
                <w:rPr>
                  <w:rFonts w:ascii="Cambria Math" w:hAnsi="Cambria Math" w:cstheme="minorHAnsi"/>
                </w:rPr>
                <m:t>x</m:t>
              </m:r>
            </m:sub>
          </m:sSub>
          <m:r>
            <w:rPr>
              <w:rFonts w:ascii="Cambria Math" w:hAnsi="Cambria Math" w:cstheme="minorHAnsi"/>
            </w:rPr>
            <m:t>=β</m:t>
          </m:r>
          <m:acc>
            <m:accPr>
              <m:chr m:val="̿"/>
              <m:ctrlPr>
                <w:ins w:id="468" w:author="Honnalore Steissberg" w:date="2021-07-30T09:49:00Z">
                  <w:rPr>
                    <w:rFonts w:ascii="Cambria Math" w:hAnsi="Cambria Math" w:cstheme="minorHAnsi"/>
                    <w:i/>
                  </w:rPr>
                </w:ins>
              </m:ctrlPr>
            </m:accPr>
            <m:e>
              <m:r>
                <w:rPr>
                  <w:rFonts w:ascii="Cambria Math" w:hAnsi="Cambria Math" w:cstheme="minorHAnsi"/>
                </w:rPr>
                <m:t>U</m:t>
              </m:r>
            </m:e>
          </m:acc>
          <m:r>
            <w:rPr>
              <w:rFonts w:ascii="Cambria Math" w:hAnsi="Cambria Math" w:cstheme="minorHAnsi"/>
            </w:rPr>
            <m:t>∆z</m:t>
          </m:r>
        </m:oMath>
      </m:oMathPara>
    </w:p>
    <w:p w14:paraId="6BDCD0FC" w14:textId="77777777" w:rsidR="00000E7A" w:rsidRPr="00D07095" w:rsidRDefault="00000E7A" w:rsidP="0057313C">
      <w:pPr>
        <w:rPr>
          <w:rFonts w:eastAsiaTheme="minorEastAsia" w:cstheme="minorHAnsi"/>
        </w:rPr>
      </w:pPr>
    </w:p>
    <w:p w14:paraId="28D80D28" w14:textId="1BDEDEEB" w:rsidR="0057313C" w:rsidRPr="00DC03F9" w:rsidRDefault="0057313C" w:rsidP="0057313C">
      <w:pPr>
        <w:rPr>
          <w:rFonts w:cstheme="minorHAnsi"/>
          <w:sz w:val="20"/>
          <w:szCs w:val="18"/>
        </w:rPr>
      </w:pPr>
      <w:r w:rsidRPr="00DC03F9">
        <w:rPr>
          <w:rFonts w:eastAsiaTheme="minorEastAsia" w:cstheme="minorHAnsi"/>
          <w:sz w:val="20"/>
          <w:szCs w:val="18"/>
        </w:rPr>
        <w:t xml:space="preserve">where α and β are user input values, </w:t>
      </w:r>
      <w:ins w:id="469" w:author="Honnalore Steissberg" w:date="2021-07-28T12:47:00Z">
        <w:r w:rsidR="00000E7A">
          <w:rPr>
            <w:rFonts w:eastAsiaTheme="minorEastAsia" w:cstheme="minorHAnsi"/>
            <w:sz w:val="20"/>
            <w:szCs w:val="18"/>
          </w:rPr>
          <w:t xml:space="preserve">and </w:t>
        </w:r>
      </w:ins>
      <w:r w:rsidRPr="00DC03F9">
        <w:rPr>
          <w:rFonts w:eastAsiaTheme="minorEastAsia" w:cstheme="minorHAnsi"/>
          <w:sz w:val="20"/>
          <w:szCs w:val="18"/>
        </w:rPr>
        <w:t>U with double bars are the time-averaged, lateral averaged longitudinal velocity at a segment and layer. This computation is activated by replacing D</w:t>
      </w:r>
      <w:r w:rsidRPr="00DC03F9">
        <w:rPr>
          <w:rFonts w:eastAsiaTheme="minorEastAsia" w:cstheme="minorHAnsi"/>
          <w:sz w:val="20"/>
          <w:szCs w:val="18"/>
          <w:vertAlign w:val="subscript"/>
        </w:rPr>
        <w:t>x</w:t>
      </w:r>
      <w:r w:rsidRPr="00DC03F9">
        <w:rPr>
          <w:rFonts w:eastAsiaTheme="minorEastAsia" w:cstheme="minorHAnsi"/>
          <w:sz w:val="20"/>
          <w:szCs w:val="18"/>
        </w:rPr>
        <w:t xml:space="preserve"> and A</w:t>
      </w:r>
      <w:r w:rsidRPr="00DC03F9">
        <w:rPr>
          <w:rFonts w:eastAsiaTheme="minorEastAsia" w:cstheme="minorHAnsi"/>
          <w:sz w:val="20"/>
          <w:szCs w:val="18"/>
          <w:vertAlign w:val="subscript"/>
        </w:rPr>
        <w:t>x</w:t>
      </w:r>
      <w:r w:rsidRPr="00DC03F9">
        <w:rPr>
          <w:rFonts w:eastAsiaTheme="minorEastAsia" w:cstheme="minorHAnsi"/>
          <w:sz w:val="20"/>
          <w:szCs w:val="18"/>
        </w:rPr>
        <w:t xml:space="preserve"> with negative numbers which are then interpreted as the α and β input values. Hence, if A</w:t>
      </w:r>
      <w:r w:rsidRPr="00DC03F9">
        <w:rPr>
          <w:rFonts w:eastAsiaTheme="minorEastAsia" w:cstheme="minorHAnsi"/>
          <w:sz w:val="20"/>
          <w:szCs w:val="18"/>
          <w:vertAlign w:val="subscript"/>
        </w:rPr>
        <w:t>x</w:t>
      </w:r>
      <w:r w:rsidRPr="00DC03F9">
        <w:rPr>
          <w:rFonts w:eastAsiaTheme="minorEastAsia" w:cstheme="minorHAnsi"/>
          <w:sz w:val="20"/>
          <w:szCs w:val="18"/>
        </w:rPr>
        <w:t xml:space="preserve"> is negative, then α is equal to the absolute value of A</w:t>
      </w:r>
      <w:r w:rsidRPr="00DC03F9">
        <w:rPr>
          <w:rFonts w:eastAsiaTheme="minorEastAsia" w:cstheme="minorHAnsi"/>
          <w:sz w:val="20"/>
          <w:szCs w:val="18"/>
          <w:vertAlign w:val="subscript"/>
        </w:rPr>
        <w:t>x</w:t>
      </w:r>
      <w:r w:rsidRPr="00DC03F9">
        <w:rPr>
          <w:rFonts w:eastAsiaTheme="minorEastAsia" w:cstheme="minorHAnsi"/>
          <w:sz w:val="20"/>
          <w:szCs w:val="18"/>
        </w:rPr>
        <w:t>, such that</w:t>
      </w:r>
    </w:p>
    <w:p w14:paraId="037D7042" w14:textId="501A8BAD" w:rsidR="0057313C" w:rsidRDefault="00C51A7D">
      <w:pPr>
        <w:pStyle w:val="BodyText"/>
        <w:jc w:val="center"/>
        <w:pPrChange w:id="470" w:author="Honnalore Steissberg" w:date="2021-07-28T12:47:00Z">
          <w:pPr>
            <w:pStyle w:val="BodyText"/>
          </w:pPr>
        </w:pPrChange>
      </w:pPr>
      <m:oMath>
        <m:sSub>
          <m:sSubPr>
            <m:ctrlPr>
              <w:ins w:id="471" w:author="Honnalore Steissberg" w:date="2021-07-30T09:49:00Z">
                <w:rPr>
                  <w:rFonts w:ascii="Cambria Math" w:hAnsi="Cambria Math" w:cstheme="minorHAnsi"/>
                  <w:i/>
                </w:rPr>
              </w:ins>
            </m:ctrlPr>
          </m:sSubPr>
          <m:e>
            <m:r>
              <w:rPr>
                <w:rFonts w:ascii="Cambria Math" w:hAnsi="Cambria Math" w:cstheme="minorHAnsi"/>
              </w:rPr>
              <m:t>A</m:t>
            </m:r>
          </m:e>
          <m:sub>
            <m:r>
              <w:rPr>
                <w:rFonts w:ascii="Cambria Math" w:hAnsi="Cambria Math" w:cstheme="minorHAnsi"/>
              </w:rPr>
              <m:t>x</m:t>
            </m:r>
          </m:sub>
        </m:sSub>
        <m:r>
          <w:rPr>
            <w:rFonts w:ascii="Cambria Math" w:hAnsi="Cambria Math" w:cstheme="minorHAnsi"/>
          </w:rPr>
          <m:t>=</m:t>
        </m:r>
        <m:d>
          <m:dPr>
            <m:begChr m:val="|"/>
            <m:endChr m:val="|"/>
            <m:ctrlPr>
              <w:ins w:id="472" w:author="Honnalore Steissberg" w:date="2021-07-30T09:49:00Z">
                <w:rPr>
                  <w:rFonts w:ascii="Cambria Math" w:hAnsi="Cambria Math" w:cstheme="minorHAnsi"/>
                  <w:i/>
                </w:rPr>
              </w:ins>
            </m:ctrlPr>
          </m:dPr>
          <m:e>
            <m:sSub>
              <m:sSubPr>
                <m:ctrlPr>
                  <w:ins w:id="473" w:author="Honnalore Steissberg" w:date="2021-07-30T09:49:00Z">
                    <w:rPr>
                      <w:rFonts w:ascii="Cambria Math" w:hAnsi="Cambria Math" w:cstheme="minorHAnsi"/>
                      <w:i/>
                    </w:rPr>
                  </w:ins>
                </m:ctrlPr>
              </m:sSubPr>
              <m:e>
                <m:r>
                  <w:rPr>
                    <w:rFonts w:ascii="Cambria Math" w:hAnsi="Cambria Math" w:cstheme="minorHAnsi"/>
                  </w:rPr>
                  <m:t>A</m:t>
                </m:r>
              </m:e>
              <m:sub>
                <m:r>
                  <w:rPr>
                    <w:rFonts w:ascii="Cambria Math" w:hAnsi="Cambria Math" w:cstheme="minorHAnsi"/>
                  </w:rPr>
                  <m:t>x</m:t>
                </m:r>
              </m:sub>
            </m:sSub>
          </m:e>
        </m:d>
        <m:acc>
          <m:accPr>
            <m:chr m:val="̿"/>
            <m:ctrlPr>
              <w:ins w:id="474" w:author="Honnalore Steissberg" w:date="2021-07-30T09:49:00Z">
                <w:rPr>
                  <w:rFonts w:ascii="Cambria Math" w:hAnsi="Cambria Math" w:cstheme="minorHAnsi"/>
                  <w:i/>
                </w:rPr>
              </w:ins>
            </m:ctrlPr>
          </m:accPr>
          <m:e>
            <m:r>
              <w:rPr>
                <w:rFonts w:ascii="Cambria Math" w:hAnsi="Cambria Math" w:cstheme="minorHAnsi"/>
              </w:rPr>
              <m:t>U</m:t>
            </m:r>
          </m:e>
        </m:acc>
        <m:r>
          <w:rPr>
            <w:rFonts w:ascii="Cambria Math" w:hAnsi="Cambria Math" w:cstheme="minorHAnsi"/>
          </w:rPr>
          <m:t>∆z</m:t>
        </m:r>
      </m:oMath>
      <w:ins w:id="475" w:author="Honnalore Steissberg" w:date="2021-07-28T12:47:00Z">
        <w:r w:rsidR="00000E7A">
          <w:t>.</w:t>
        </w:r>
      </w:ins>
    </w:p>
    <w:p w14:paraId="7E483458" w14:textId="6D8CF1CB" w:rsidR="0057313C" w:rsidRDefault="0057313C" w:rsidP="0057313C">
      <w:pPr>
        <w:rPr>
          <w:ins w:id="476" w:author="Honnalore Steissberg" w:date="2021-07-28T12:47:00Z"/>
          <w:rFonts w:eastAsiaTheme="minorEastAsia" w:cstheme="minorHAnsi"/>
          <w:sz w:val="20"/>
          <w:szCs w:val="18"/>
        </w:rPr>
      </w:pPr>
      <w:r w:rsidRPr="00DC03F9">
        <w:rPr>
          <w:sz w:val="20"/>
          <w:szCs w:val="18"/>
        </w:rPr>
        <w:t>Similarly</w:t>
      </w:r>
      <w:r w:rsidR="0028738B">
        <w:rPr>
          <w:sz w:val="20"/>
          <w:szCs w:val="18"/>
        </w:rPr>
        <w:t>,</w:t>
      </w:r>
      <w:r w:rsidRPr="00DC03F9">
        <w:rPr>
          <w:sz w:val="20"/>
          <w:szCs w:val="18"/>
        </w:rPr>
        <w:t xml:space="preserve"> </w:t>
      </w:r>
      <w:r w:rsidRPr="00DC03F9">
        <w:rPr>
          <w:rFonts w:eastAsiaTheme="minorEastAsia" w:cstheme="minorHAnsi"/>
          <w:sz w:val="20"/>
          <w:szCs w:val="18"/>
        </w:rPr>
        <w:t>if D</w:t>
      </w:r>
      <w:r w:rsidRPr="00DC03F9">
        <w:rPr>
          <w:rFonts w:eastAsiaTheme="minorEastAsia" w:cstheme="minorHAnsi"/>
          <w:sz w:val="20"/>
          <w:szCs w:val="18"/>
          <w:vertAlign w:val="subscript"/>
        </w:rPr>
        <w:t>x</w:t>
      </w:r>
      <w:r w:rsidRPr="00DC03F9">
        <w:rPr>
          <w:rFonts w:eastAsiaTheme="minorEastAsia" w:cstheme="minorHAnsi"/>
          <w:sz w:val="20"/>
          <w:szCs w:val="18"/>
        </w:rPr>
        <w:t xml:space="preserve"> is negative, then β is equal to the absolute value of D</w:t>
      </w:r>
      <w:r w:rsidRPr="00DC03F9">
        <w:rPr>
          <w:rFonts w:eastAsiaTheme="minorEastAsia" w:cstheme="minorHAnsi"/>
          <w:sz w:val="20"/>
          <w:szCs w:val="18"/>
          <w:vertAlign w:val="subscript"/>
        </w:rPr>
        <w:t>x</w:t>
      </w:r>
      <w:r w:rsidRPr="00DC03F9">
        <w:rPr>
          <w:rFonts w:eastAsiaTheme="minorEastAsia" w:cstheme="minorHAnsi"/>
          <w:sz w:val="20"/>
          <w:szCs w:val="18"/>
        </w:rPr>
        <w:t>, such that</w:t>
      </w:r>
    </w:p>
    <w:p w14:paraId="5324F9D9" w14:textId="77777777" w:rsidR="00000E7A" w:rsidRPr="00DC03F9" w:rsidRDefault="00000E7A" w:rsidP="0057313C">
      <w:pPr>
        <w:rPr>
          <w:rFonts w:cstheme="minorHAnsi"/>
          <w:sz w:val="20"/>
          <w:szCs w:val="18"/>
        </w:rPr>
      </w:pPr>
    </w:p>
    <w:p w14:paraId="330CFFCB" w14:textId="256D4F6E" w:rsidR="0057313C" w:rsidRDefault="00C51A7D">
      <w:pPr>
        <w:pStyle w:val="BodyText"/>
        <w:jc w:val="center"/>
        <w:pPrChange w:id="477" w:author="Honnalore Steissberg" w:date="2021-07-28T12:47:00Z">
          <w:pPr>
            <w:pStyle w:val="BodyText"/>
          </w:pPr>
        </w:pPrChange>
      </w:pPr>
      <m:oMath>
        <m:sSub>
          <m:sSubPr>
            <m:ctrlPr>
              <w:ins w:id="478" w:author="Honnalore Steissberg" w:date="2021-07-30T09:49:00Z">
                <w:rPr>
                  <w:rFonts w:ascii="Cambria Math" w:hAnsi="Cambria Math" w:cstheme="minorHAnsi"/>
                  <w:i/>
                </w:rPr>
              </w:ins>
            </m:ctrlPr>
          </m:sSubPr>
          <m:e>
            <m:r>
              <w:rPr>
                <w:rFonts w:ascii="Cambria Math" w:hAnsi="Cambria Math" w:cstheme="minorHAnsi"/>
              </w:rPr>
              <m:t>D</m:t>
            </m:r>
          </m:e>
          <m:sub>
            <m:r>
              <w:rPr>
                <w:rFonts w:ascii="Cambria Math" w:hAnsi="Cambria Math" w:cstheme="minorHAnsi"/>
              </w:rPr>
              <m:t>x</m:t>
            </m:r>
          </m:sub>
        </m:sSub>
        <m:r>
          <w:rPr>
            <w:rFonts w:ascii="Cambria Math" w:hAnsi="Cambria Math" w:cstheme="minorHAnsi"/>
          </w:rPr>
          <m:t>=</m:t>
        </m:r>
        <m:d>
          <m:dPr>
            <m:begChr m:val="|"/>
            <m:endChr m:val="|"/>
            <m:ctrlPr>
              <w:ins w:id="479" w:author="Honnalore Steissberg" w:date="2021-07-30T09:49:00Z">
                <w:rPr>
                  <w:rFonts w:ascii="Cambria Math" w:hAnsi="Cambria Math" w:cstheme="minorHAnsi"/>
                  <w:i/>
                </w:rPr>
              </w:ins>
            </m:ctrlPr>
          </m:dPr>
          <m:e>
            <m:sSub>
              <m:sSubPr>
                <m:ctrlPr>
                  <w:ins w:id="480" w:author="Honnalore Steissberg" w:date="2021-07-30T09:49:00Z">
                    <w:rPr>
                      <w:rFonts w:ascii="Cambria Math" w:hAnsi="Cambria Math" w:cstheme="minorHAnsi"/>
                      <w:i/>
                    </w:rPr>
                  </w:ins>
                </m:ctrlPr>
              </m:sSubPr>
              <m:e>
                <m:r>
                  <w:rPr>
                    <w:rFonts w:ascii="Cambria Math" w:hAnsi="Cambria Math" w:cstheme="minorHAnsi"/>
                  </w:rPr>
                  <m:t>D</m:t>
                </m:r>
              </m:e>
              <m:sub>
                <m:r>
                  <w:rPr>
                    <w:rFonts w:ascii="Cambria Math" w:hAnsi="Cambria Math" w:cstheme="minorHAnsi"/>
                  </w:rPr>
                  <m:t>x</m:t>
                </m:r>
              </m:sub>
            </m:sSub>
          </m:e>
        </m:d>
        <m:acc>
          <m:accPr>
            <m:chr m:val="̿"/>
            <m:ctrlPr>
              <w:ins w:id="481" w:author="Honnalore Steissberg" w:date="2021-07-30T09:49:00Z">
                <w:rPr>
                  <w:rFonts w:ascii="Cambria Math" w:hAnsi="Cambria Math" w:cstheme="minorHAnsi"/>
                  <w:i/>
                </w:rPr>
              </w:ins>
            </m:ctrlPr>
          </m:accPr>
          <m:e>
            <m:r>
              <w:rPr>
                <w:rFonts w:ascii="Cambria Math" w:hAnsi="Cambria Math" w:cstheme="minorHAnsi"/>
              </w:rPr>
              <m:t>U</m:t>
            </m:r>
          </m:e>
        </m:acc>
        <m:r>
          <w:rPr>
            <w:rFonts w:ascii="Cambria Math" w:hAnsi="Cambria Math" w:cstheme="minorHAnsi"/>
          </w:rPr>
          <m:t>∆z</m:t>
        </m:r>
      </m:oMath>
      <w:ins w:id="482" w:author="Honnalore Steissberg" w:date="2021-07-28T12:47:00Z">
        <w:r w:rsidR="00000E7A">
          <w:t>.</w:t>
        </w:r>
      </w:ins>
    </w:p>
    <w:p w14:paraId="14BDD0E9" w14:textId="4C91D279" w:rsidR="0041037A" w:rsidRPr="00DC03F9" w:rsidRDefault="0041037A">
      <w:pPr>
        <w:pStyle w:val="BodyText"/>
        <w:rPr>
          <w:sz w:val="20"/>
          <w:szCs w:val="18"/>
        </w:rPr>
      </w:pPr>
      <w:r w:rsidRPr="00DC03F9">
        <w:rPr>
          <w:sz w:val="20"/>
          <w:szCs w:val="18"/>
        </w:rPr>
        <w:t>The Chezy coeffi</w:t>
      </w:r>
      <w:r w:rsidRPr="00DC03F9">
        <w:rPr>
          <w:sz w:val="20"/>
          <w:szCs w:val="18"/>
        </w:rPr>
        <w:softHyphen/>
        <w:t>cient is used in calculat</w:t>
      </w:r>
      <w:r w:rsidRPr="00DC03F9">
        <w:rPr>
          <w:sz w:val="20"/>
          <w:szCs w:val="18"/>
        </w:rPr>
        <w:softHyphen/>
        <w:t>ing effects of bot</w:t>
      </w:r>
      <w:r w:rsidRPr="00DC03F9">
        <w:rPr>
          <w:sz w:val="20"/>
          <w:szCs w:val="18"/>
        </w:rPr>
        <w:softHyphen/>
        <w:t>tom fric</w:t>
      </w:r>
      <w:r w:rsidRPr="00DC03F9">
        <w:rPr>
          <w:sz w:val="20"/>
          <w:szCs w:val="18"/>
        </w:rPr>
        <w:softHyphen/>
        <w:t>tion.  The coefficient of bottom heat exchange [</w:t>
      </w:r>
      <w:r w:rsidRPr="00DC03F9">
        <w:rPr>
          <w:rFonts w:cs="Arial"/>
          <w:b/>
          <w:bCs/>
          <w:sz w:val="20"/>
          <w:szCs w:val="18"/>
        </w:rPr>
        <w:t>CBHE</w:t>
      </w:r>
      <w:r w:rsidRPr="00DC03F9">
        <w:rPr>
          <w:sz w:val="20"/>
          <w:szCs w:val="18"/>
        </w:rPr>
        <w:t>] and the sediment temperature [</w:t>
      </w:r>
      <w:r w:rsidRPr="00DC03F9">
        <w:rPr>
          <w:rFonts w:cs="Arial"/>
          <w:b/>
          <w:bCs/>
          <w:sz w:val="20"/>
          <w:szCs w:val="18"/>
        </w:rPr>
        <w:t>TSED</w:t>
      </w:r>
      <w:r w:rsidRPr="00DC03F9">
        <w:rPr>
          <w:sz w:val="20"/>
          <w:szCs w:val="18"/>
        </w:rPr>
        <w:t>] are used to compute heat exchange at the ground-water interface.  Sediment temperature can be estimated from average annual tempera</w:t>
      </w:r>
      <w:r w:rsidRPr="00DC03F9">
        <w:rPr>
          <w:sz w:val="20"/>
          <w:szCs w:val="18"/>
        </w:rPr>
        <w:softHyphen/>
        <w:t>ture</w:t>
      </w:r>
      <w:ins w:id="483" w:author="Honnalore Steissberg" w:date="2021-07-28T12:48:00Z">
        <w:r w:rsidR="00000E7A">
          <w:rPr>
            <w:sz w:val="20"/>
            <w:szCs w:val="18"/>
          </w:rPr>
          <w:t>s</w:t>
        </w:r>
      </w:ins>
      <w:r w:rsidRPr="00DC03F9">
        <w:rPr>
          <w:sz w:val="20"/>
          <w:szCs w:val="18"/>
        </w:rPr>
        <w:t xml:space="preserve"> at the site.  Recom</w:t>
      </w:r>
      <w:r w:rsidRPr="00DC03F9">
        <w:rPr>
          <w:sz w:val="20"/>
          <w:szCs w:val="18"/>
        </w:rPr>
        <w:softHyphen/>
        <w:t>mended values are given in the example.</w:t>
      </w:r>
    </w:p>
    <w:p w14:paraId="51043D08" w14:textId="67160E6B" w:rsidR="0041037A" w:rsidRPr="00DC03F9" w:rsidRDefault="0041037A">
      <w:pPr>
        <w:pStyle w:val="BodyText"/>
        <w:rPr>
          <w:sz w:val="20"/>
          <w:szCs w:val="18"/>
        </w:rPr>
      </w:pPr>
      <w:r w:rsidRPr="00DC03F9">
        <w:rPr>
          <w:sz w:val="20"/>
          <w:szCs w:val="18"/>
        </w:rPr>
        <w:lastRenderedPageBreak/>
        <w:t>[</w:t>
      </w:r>
      <w:r w:rsidRPr="00DC03F9">
        <w:rPr>
          <w:b/>
          <w:bCs/>
          <w:sz w:val="20"/>
          <w:szCs w:val="18"/>
        </w:rPr>
        <w:t>TSEDF</w:t>
      </w:r>
      <w:r w:rsidRPr="00DC03F9">
        <w:rPr>
          <w:sz w:val="20"/>
          <w:szCs w:val="18"/>
        </w:rPr>
        <w:t>] is a coefficient that varies from 0 to 1. This regulates how short-wave solar radiation that penetrates to the bottom of the grid is handled in the code. A value of 1</w:t>
      </w:r>
      <w:r w:rsidR="007B678B" w:rsidRPr="00DC03F9">
        <w:rPr>
          <w:sz w:val="20"/>
          <w:szCs w:val="18"/>
        </w:rPr>
        <w:t>.0</w:t>
      </w:r>
      <w:r w:rsidRPr="00DC03F9">
        <w:rPr>
          <w:sz w:val="20"/>
          <w:szCs w:val="18"/>
        </w:rPr>
        <w:t xml:space="preserve"> specifies that 100% of the incident short wave solar impinging on the channel bottom is re-radiated as heat to the water column. A value of 0 means that 0% of the shortwave solar radiation is reradiated into the water column</w:t>
      </w:r>
      <w:ins w:id="484" w:author="Honnalore Steissberg" w:date="2021-07-28T12:49:00Z">
        <w:r w:rsidR="00000E7A">
          <w:rPr>
            <w:sz w:val="20"/>
            <w:szCs w:val="18"/>
          </w:rPr>
          <w:t>,</w:t>
        </w:r>
      </w:ins>
      <w:r w:rsidRPr="00DC03F9">
        <w:rPr>
          <w:sz w:val="20"/>
          <w:szCs w:val="18"/>
        </w:rPr>
        <w:t xml:space="preserve"> resulting in a loss of the solar radiation from the system.</w:t>
      </w:r>
    </w:p>
    <w:p w14:paraId="2AA63333" w14:textId="2CE147A5" w:rsidR="0041037A" w:rsidRPr="00DC03F9" w:rsidRDefault="0041037A">
      <w:pPr>
        <w:pStyle w:val="BodyText"/>
        <w:rPr>
          <w:sz w:val="20"/>
          <w:szCs w:val="18"/>
        </w:rPr>
      </w:pPr>
      <w:r w:rsidRPr="00DC03F9">
        <w:rPr>
          <w:sz w:val="20"/>
          <w:szCs w:val="18"/>
        </w:rPr>
        <w:t xml:space="preserve">Previous experience has shown </w:t>
      </w:r>
      <w:ins w:id="485" w:author="Honnalore Steissberg" w:date="2021-07-28T12:50:00Z">
        <w:r w:rsidR="00000E7A">
          <w:rPr>
            <w:sz w:val="20"/>
            <w:szCs w:val="18"/>
          </w:rPr>
          <w:t xml:space="preserve">that </w:t>
        </w:r>
      </w:ins>
      <w:r w:rsidRPr="00DC03F9">
        <w:rPr>
          <w:sz w:val="20"/>
          <w:szCs w:val="18"/>
        </w:rPr>
        <w:t>recommended values produce remark</w:t>
      </w:r>
      <w:r w:rsidRPr="00DC03F9">
        <w:rPr>
          <w:sz w:val="20"/>
          <w:szCs w:val="18"/>
        </w:rPr>
        <w:softHyphen/>
        <w:t>ably accu</w:t>
      </w:r>
      <w:r w:rsidRPr="00DC03F9">
        <w:rPr>
          <w:sz w:val="20"/>
          <w:szCs w:val="18"/>
        </w:rPr>
        <w:softHyphen/>
        <w:t>rate tempera</w:t>
      </w:r>
      <w:r w:rsidRPr="00DC03F9">
        <w:rPr>
          <w:sz w:val="20"/>
          <w:szCs w:val="18"/>
        </w:rPr>
        <w:softHyphen/>
        <w:t>ture predictions for a wide variety of systems.  The hori</w:t>
      </w:r>
      <w:r w:rsidRPr="00DC03F9">
        <w:rPr>
          <w:sz w:val="20"/>
          <w:szCs w:val="18"/>
        </w:rPr>
        <w:softHyphen/>
        <w:t xml:space="preserve">zontal eddy viscosities and diffusivities and Chezy or Manning’s </w:t>
      </w:r>
      <w:r w:rsidR="00B21205" w:rsidRPr="00000E7A">
        <w:rPr>
          <w:i/>
          <w:iCs/>
          <w:sz w:val="20"/>
          <w:szCs w:val="18"/>
          <w:rPrChange w:id="486" w:author="Honnalore Steissberg" w:date="2021-07-28T12:50:00Z">
            <w:rPr>
              <w:sz w:val="20"/>
              <w:szCs w:val="18"/>
            </w:rPr>
          </w:rPrChange>
        </w:rPr>
        <w:t>n</w:t>
      </w:r>
      <w:r w:rsidRPr="00DC03F9">
        <w:rPr>
          <w:sz w:val="20"/>
          <w:szCs w:val="18"/>
        </w:rPr>
        <w:t xml:space="preserve"> coef</w:t>
      </w:r>
      <w:r w:rsidRPr="00DC03F9">
        <w:rPr>
          <w:sz w:val="20"/>
          <w:szCs w:val="18"/>
        </w:rPr>
        <w:softHyphen/>
        <w:t>ficient</w:t>
      </w:r>
      <w:ins w:id="487" w:author="Honnalore Steissberg" w:date="2021-07-28T12:50:00Z">
        <w:r w:rsidR="00000E7A">
          <w:rPr>
            <w:sz w:val="20"/>
            <w:szCs w:val="18"/>
          </w:rPr>
          <w:t>s</w:t>
        </w:r>
      </w:ins>
      <w:r w:rsidRPr="00DC03F9">
        <w:rPr>
          <w:sz w:val="20"/>
          <w:szCs w:val="18"/>
        </w:rPr>
        <w:t xml:space="preserve"> </w:t>
      </w:r>
      <w:r w:rsidR="009B38CF" w:rsidRPr="00DC03F9">
        <w:rPr>
          <w:sz w:val="20"/>
          <w:szCs w:val="18"/>
        </w:rPr>
        <w:t>may need addi</w:t>
      </w:r>
      <w:r w:rsidR="009B38CF" w:rsidRPr="00DC03F9">
        <w:rPr>
          <w:sz w:val="20"/>
          <w:szCs w:val="18"/>
        </w:rPr>
        <w:softHyphen/>
        <w:t>tional tuning</w:t>
      </w:r>
      <w:ins w:id="488" w:author="Honnalore Steissberg" w:date="2021-07-28T12:50:00Z">
        <w:r w:rsidR="00000E7A">
          <w:rPr>
            <w:sz w:val="20"/>
            <w:szCs w:val="18"/>
          </w:rPr>
          <w:t>,</w:t>
        </w:r>
      </w:ins>
      <w:r w:rsidR="009B38CF" w:rsidRPr="00DC03F9">
        <w:rPr>
          <w:sz w:val="20"/>
          <w:szCs w:val="18"/>
        </w:rPr>
        <w:t xml:space="preserve"> especially in modeling rivers or estuaries</w:t>
      </w:r>
      <w:r w:rsidRPr="00DC03F9">
        <w:rPr>
          <w:sz w:val="20"/>
          <w:szCs w:val="18"/>
        </w:rPr>
        <w:t xml:space="preserve">.  The Chezy </w:t>
      </w:r>
      <w:r w:rsidR="00BC754B" w:rsidRPr="00000E7A">
        <w:rPr>
          <w:i/>
          <w:iCs/>
          <w:sz w:val="20"/>
          <w:szCs w:val="18"/>
          <w:rPrChange w:id="489" w:author="Honnalore Steissberg" w:date="2021-07-28T12:51:00Z">
            <w:rPr>
              <w:sz w:val="20"/>
              <w:szCs w:val="18"/>
            </w:rPr>
          </w:rPrChange>
        </w:rPr>
        <w:t>C</w:t>
      </w:r>
      <w:r w:rsidR="00BC754B" w:rsidRPr="00DC03F9">
        <w:rPr>
          <w:sz w:val="20"/>
          <w:szCs w:val="18"/>
        </w:rPr>
        <w:t xml:space="preserve"> </w:t>
      </w:r>
      <w:r w:rsidRPr="00DC03F9">
        <w:rPr>
          <w:sz w:val="20"/>
          <w:szCs w:val="18"/>
        </w:rPr>
        <w:t xml:space="preserve">or Manning’s </w:t>
      </w:r>
      <w:r w:rsidR="00B21205" w:rsidRPr="00000E7A">
        <w:rPr>
          <w:i/>
          <w:iCs/>
          <w:sz w:val="20"/>
          <w:szCs w:val="18"/>
          <w:rPrChange w:id="490" w:author="Honnalore Steissberg" w:date="2021-07-28T12:51:00Z">
            <w:rPr>
              <w:sz w:val="20"/>
              <w:szCs w:val="18"/>
            </w:rPr>
          </w:rPrChange>
        </w:rPr>
        <w:t>n</w:t>
      </w:r>
      <w:r w:rsidRPr="00DC03F9">
        <w:rPr>
          <w:sz w:val="20"/>
          <w:szCs w:val="18"/>
        </w:rPr>
        <w:t xml:space="preserve"> coeffi</w:t>
      </w:r>
      <w:r w:rsidRPr="00DC03F9">
        <w:rPr>
          <w:sz w:val="20"/>
          <w:szCs w:val="18"/>
        </w:rPr>
        <w:softHyphen/>
        <w:t>cient is important in estuarine applications for calibrating tidal range and phase.</w:t>
      </w:r>
    </w:p>
    <w:p w14:paraId="4506F675" w14:textId="33D63969" w:rsidR="003507A2" w:rsidRPr="00DC03F9" w:rsidRDefault="003507A2">
      <w:pPr>
        <w:pStyle w:val="BodyText"/>
        <w:rPr>
          <w:sz w:val="20"/>
          <w:szCs w:val="18"/>
        </w:rPr>
      </w:pPr>
      <w:r w:rsidRPr="00DC03F9">
        <w:rPr>
          <w:sz w:val="20"/>
          <w:szCs w:val="18"/>
        </w:rPr>
        <w:t xml:space="preserve">Typical values for the Chezy coefficient and Manning’s friction factors have been 70 and 0.035, respectively. In estuaries and rivers, these values can vary widely, especially since </w:t>
      </w:r>
      <w:del w:id="491" w:author="Honnalore Steissberg" w:date="2021-07-28T12:51:00Z">
        <w:r w:rsidRPr="00DC03F9" w:rsidDel="00000E7A">
          <w:rPr>
            <w:sz w:val="20"/>
            <w:szCs w:val="18"/>
          </w:rPr>
          <w:delText xml:space="preserve">often </w:delText>
        </w:r>
      </w:del>
      <w:r w:rsidRPr="00DC03F9">
        <w:rPr>
          <w:sz w:val="20"/>
          <w:szCs w:val="18"/>
        </w:rPr>
        <w:t xml:space="preserve">this friction factor </w:t>
      </w:r>
      <w:ins w:id="492" w:author="Honnalore Steissberg" w:date="2021-07-28T12:51:00Z">
        <w:r w:rsidR="00000E7A" w:rsidRPr="00DC03F9">
          <w:rPr>
            <w:sz w:val="20"/>
            <w:szCs w:val="18"/>
          </w:rPr>
          <w:t xml:space="preserve">often </w:t>
        </w:r>
      </w:ins>
      <w:r w:rsidRPr="00DC03F9">
        <w:rPr>
          <w:sz w:val="20"/>
          <w:szCs w:val="18"/>
        </w:rPr>
        <w:t>incorporates errors in</w:t>
      </w:r>
      <w:ins w:id="493" w:author="Honnalore Steissberg" w:date="2021-07-28T12:51:00Z">
        <w:r w:rsidR="00000E7A">
          <w:rPr>
            <w:sz w:val="20"/>
            <w:szCs w:val="18"/>
          </w:rPr>
          <w:t>to</w:t>
        </w:r>
      </w:ins>
      <w:r w:rsidRPr="00DC03F9">
        <w:rPr>
          <w:sz w:val="20"/>
          <w:szCs w:val="18"/>
        </w:rPr>
        <w:t xml:space="preserve"> the bathymetry of the model. For Manning’s friction factors, </w:t>
      </w:r>
      <w:r w:rsidR="00A42FA5" w:rsidRPr="00DC03F9">
        <w:rPr>
          <w:sz w:val="20"/>
          <w:szCs w:val="18"/>
        </w:rPr>
        <w:t xml:space="preserve">a </w:t>
      </w:r>
      <w:r w:rsidRPr="00DC03F9">
        <w:rPr>
          <w:sz w:val="20"/>
          <w:szCs w:val="18"/>
        </w:rPr>
        <w:t>range of values ha</w:t>
      </w:r>
      <w:r w:rsidR="00A42FA5" w:rsidRPr="00DC03F9">
        <w:rPr>
          <w:sz w:val="20"/>
          <w:szCs w:val="18"/>
        </w:rPr>
        <w:t>ve</w:t>
      </w:r>
      <w:r w:rsidRPr="00DC03F9">
        <w:rPr>
          <w:sz w:val="20"/>
          <w:szCs w:val="18"/>
        </w:rPr>
        <w:t xml:space="preserve"> been </w:t>
      </w:r>
      <w:r w:rsidR="00A42FA5" w:rsidRPr="00DC03F9">
        <w:rPr>
          <w:sz w:val="20"/>
          <w:szCs w:val="18"/>
        </w:rPr>
        <w:t>used in rivers and estuaries from 0.01 to 0.1 or higher.</w:t>
      </w:r>
      <w:r w:rsidR="00347DE1" w:rsidRPr="00DC03F9">
        <w:rPr>
          <w:sz w:val="20"/>
          <w:szCs w:val="18"/>
        </w:rPr>
        <w:t xml:space="preserve"> These </w:t>
      </w:r>
      <w:ins w:id="494" w:author="Honnalore Steissberg" w:date="2021-07-28T12:52:00Z">
        <w:r w:rsidR="00000E7A">
          <w:rPr>
            <w:sz w:val="20"/>
            <w:szCs w:val="18"/>
          </w:rPr>
          <w:t xml:space="preserve">values </w:t>
        </w:r>
      </w:ins>
      <w:r w:rsidR="00347DE1" w:rsidRPr="00DC03F9">
        <w:rPr>
          <w:sz w:val="20"/>
          <w:szCs w:val="18"/>
        </w:rPr>
        <w:t>are usually determined by calibrating the model to water surface elevation data.</w:t>
      </w:r>
    </w:p>
    <w:p w14:paraId="3729B28F" w14:textId="77777777" w:rsidR="000071B0" w:rsidRPr="00B7030B" w:rsidRDefault="000071B0" w:rsidP="000071B0">
      <w:pPr>
        <w:pStyle w:val="BodyText"/>
      </w:pPr>
      <w:r w:rsidRPr="00DC03F9">
        <w:rPr>
          <w:sz w:val="20"/>
          <w:szCs w:val="18"/>
        </w:rPr>
        <w:t>Starting with Version 3.6, the user can specify the value of [</w:t>
      </w:r>
      <w:r w:rsidRPr="00DC03F9">
        <w:rPr>
          <w:b/>
          <w:bCs/>
          <w:sz w:val="20"/>
          <w:szCs w:val="18"/>
        </w:rPr>
        <w:t>Z0</w:t>
      </w:r>
      <w:r w:rsidRPr="00DC03F9">
        <w:rPr>
          <w:sz w:val="20"/>
          <w:szCs w:val="18"/>
        </w:rPr>
        <w:t>], the roughness height of the water. Typical values are less than 10% of the actual roughness height elements (often roughness height divided by 30 is used) and can range from 10</w:t>
      </w:r>
      <w:r w:rsidRPr="00DC03F9">
        <w:rPr>
          <w:sz w:val="20"/>
          <w:szCs w:val="18"/>
          <w:vertAlign w:val="superscript"/>
        </w:rPr>
        <w:t>-3</w:t>
      </w:r>
      <w:r w:rsidRPr="00DC03F9">
        <w:rPr>
          <w:sz w:val="20"/>
          <w:szCs w:val="18"/>
        </w:rPr>
        <w:t xml:space="preserve"> to 10</w:t>
      </w:r>
      <w:r w:rsidRPr="00DC03F9">
        <w:rPr>
          <w:sz w:val="20"/>
          <w:szCs w:val="18"/>
          <w:vertAlign w:val="superscript"/>
        </w:rPr>
        <w:t>-4</w:t>
      </w:r>
      <w:r w:rsidRPr="00DC03F9">
        <w:rPr>
          <w:sz w:val="20"/>
          <w:szCs w:val="18"/>
        </w:rPr>
        <w:t xml:space="preserve"> m.</w:t>
      </w:r>
    </w:p>
    <w:p w14:paraId="55B3D970" w14:textId="77777777" w:rsidR="000071B0" w:rsidRPr="00B7030B" w:rsidRDefault="000071B0">
      <w:pPr>
        <w:pStyle w:val="BodyText"/>
      </w:pPr>
    </w:p>
    <w:p w14:paraId="6FA96E15"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center"/>
        <w:rPr>
          <w:rFonts w:asciiTheme="minorHAnsi" w:hAnsiTheme="minorHAnsi"/>
        </w:rPr>
        <w:pPrChange w:id="495" w:author="Honnalore Steissberg" w:date="2021-07-28T12:54:00Z">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PrChange>
      </w:pPr>
      <w:r w:rsidRPr="00B7030B">
        <w:rPr>
          <w:rFonts w:asciiTheme="minorHAnsi" w:hAnsiTheme="minorHAnsi"/>
        </w:rPr>
        <w:t>Example</w:t>
      </w:r>
    </w:p>
    <w:p w14:paraId="51F11802" w14:textId="5A66E255" w:rsidR="0041037A" w:rsidRPr="00E17288" w:rsidRDefault="0041037A">
      <w:pPr>
        <w:pStyle w:val="Examplebody"/>
        <w:jc w:val="center"/>
        <w:pPrChange w:id="496" w:author="Honnalore Steissberg" w:date="2021-07-28T12:54:00Z">
          <w:pPr>
            <w:pStyle w:val="Examplebody"/>
          </w:pPr>
        </w:pPrChange>
      </w:pPr>
      <w:r w:rsidRPr="00E17288">
        <w:t xml:space="preserve">HYD COEF </w:t>
      </w:r>
      <w:del w:id="497" w:author="Honnalore Steissberg" w:date="2021-07-28T12:54:00Z">
        <w:r w:rsidRPr="00E17288" w:rsidDel="00000E7A">
          <w:delText xml:space="preserve">   </w:delText>
        </w:r>
      </w:del>
      <w:r w:rsidRPr="00E17288">
        <w:t xml:space="preserve">  AX      DX    CBHE    TSED      FI   TSEDF   FRICC</w:t>
      </w:r>
      <w:r w:rsidR="0076235B" w:rsidRPr="00E17288">
        <w:t xml:space="preserve">      Z</w:t>
      </w:r>
      <w:r w:rsidR="000071B0" w:rsidRPr="00E17288">
        <w:t>0</w:t>
      </w:r>
    </w:p>
    <w:p w14:paraId="2932F2A6" w14:textId="77777777" w:rsidR="0041037A" w:rsidRPr="00E17288" w:rsidRDefault="0041037A">
      <w:pPr>
        <w:pStyle w:val="Examplebody"/>
        <w:jc w:val="center"/>
        <w:pPrChange w:id="498" w:author="Honnalore Steissberg" w:date="2021-07-28T12:54:00Z">
          <w:pPr>
            <w:pStyle w:val="Examplebody"/>
          </w:pPr>
        </w:pPrChange>
      </w:pPr>
      <w:r w:rsidRPr="00E17288">
        <w:t xml:space="preserve">Wb 1       </w:t>
      </w:r>
      <w:del w:id="499" w:author="Honnalore Steissberg" w:date="2021-07-28T12:54:00Z">
        <w:r w:rsidRPr="00E17288" w:rsidDel="00000E7A">
          <w:delText xml:space="preserve">  </w:delText>
        </w:r>
      </w:del>
      <w:r w:rsidRPr="00E17288">
        <w:t>1.0     1.0     0.3    11.5    0.01    1.00    MANN</w:t>
      </w:r>
      <w:r w:rsidR="000071B0" w:rsidRPr="00E17288">
        <w:t xml:space="preserve">   0.001</w:t>
      </w:r>
    </w:p>
    <w:p w14:paraId="22938FB1" w14:textId="77777777" w:rsidR="0041037A" w:rsidRPr="00E17288" w:rsidRDefault="0041037A">
      <w:pPr>
        <w:pStyle w:val="Examplebody"/>
        <w:jc w:val="center"/>
        <w:pPrChange w:id="500" w:author="Honnalore Steissberg" w:date="2021-07-28T12:54:00Z">
          <w:pPr>
            <w:pStyle w:val="Examplebody"/>
          </w:pPr>
        </w:pPrChange>
      </w:pPr>
      <w:r w:rsidRPr="00E17288">
        <w:t xml:space="preserve">Wb 2      </w:t>
      </w:r>
      <w:del w:id="501" w:author="Honnalore Steissberg" w:date="2021-07-28T12:54:00Z">
        <w:r w:rsidRPr="00E17288" w:rsidDel="00000E7A">
          <w:delText xml:space="preserve">  </w:delText>
        </w:r>
      </w:del>
      <w:r w:rsidR="0057313C">
        <w:t>-0.1    -0.1</w:t>
      </w:r>
      <w:r w:rsidRPr="00E17288">
        <w:t xml:space="preserve">     0.3    11.5    0.01    1.00    MANN</w:t>
      </w:r>
      <w:r w:rsidR="000071B0" w:rsidRPr="00E17288">
        <w:t xml:space="preserve">   0.001</w:t>
      </w:r>
    </w:p>
    <w:p w14:paraId="11FC346C" w14:textId="77777777" w:rsidR="0041037A" w:rsidRPr="00E17288" w:rsidRDefault="0041037A">
      <w:pPr>
        <w:pStyle w:val="Examplebody"/>
        <w:jc w:val="center"/>
        <w:pPrChange w:id="502" w:author="Honnalore Steissberg" w:date="2021-07-28T12:54:00Z">
          <w:pPr>
            <w:pStyle w:val="Examplebody"/>
          </w:pPr>
        </w:pPrChange>
      </w:pPr>
      <w:r w:rsidRPr="00E17288">
        <w:t xml:space="preserve">Wb 3      </w:t>
      </w:r>
      <w:del w:id="503" w:author="Honnalore Steissberg" w:date="2021-07-28T12:54:00Z">
        <w:r w:rsidRPr="00E17288" w:rsidDel="00000E7A">
          <w:delText xml:space="preserve">  </w:delText>
        </w:r>
      </w:del>
      <w:r w:rsidRPr="00E17288">
        <w:t xml:space="preserve"> 1.0     1.0     0.3    11.5    0.01    1.00    MANN</w:t>
      </w:r>
      <w:r w:rsidR="000071B0" w:rsidRPr="00E17288">
        <w:t xml:space="preserve">   0.001</w:t>
      </w:r>
    </w:p>
    <w:p w14:paraId="1373D2C7" w14:textId="77777777" w:rsidR="0041037A" w:rsidRPr="00B7030B" w:rsidRDefault="0041037A">
      <w:pPr>
        <w:pStyle w:val="Heading4"/>
        <w:spacing w:before="0" w:after="120"/>
      </w:pPr>
      <w:r w:rsidRPr="00B7030B">
        <w:br w:type="page"/>
      </w:r>
      <w:bookmarkStart w:id="504" w:name="vertical_eddy_viscosity"/>
      <w:bookmarkStart w:id="505" w:name="_Toc41047659"/>
      <w:bookmarkEnd w:id="504"/>
      <w:r w:rsidRPr="00B7030B">
        <w:lastRenderedPageBreak/>
        <w:t>Vertical Eddy Viscosity (EDDY VISC)</w:t>
      </w:r>
      <w:bookmarkEnd w:id="505"/>
    </w:p>
    <w:p w14:paraId="5D69D0F7"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506" w:name="_Toc8027297"/>
      <w:r w:rsidR="0041037A" w:rsidRPr="00B7030B">
        <w:rPr>
          <w:rStyle w:val="Cardtitle1"/>
          <w:rFonts w:asciiTheme="minorHAnsi" w:hAnsiTheme="minorHAnsi"/>
        </w:rPr>
        <w:instrText>Vertical Eddy Viscosity (EDDY VISC)</w:instrText>
      </w:r>
      <w:bookmarkEnd w:id="506"/>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3F82882B" w14:textId="77777777" w:rsidR="0041037A" w:rsidRPr="00B7030B" w:rsidRDefault="0041037A">
      <w:pPr>
        <w:pStyle w:val="Carddescr0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DAEBDCE"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AZC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TKE</w:t>
      </w:r>
      <w:r w:rsidRPr="00B7030B">
        <w:rPr>
          <w:rFonts w:asciiTheme="minorHAnsi" w:hAnsiTheme="minorHAnsi"/>
        </w:rPr>
        <w:tab/>
        <w:t>Form of vertical turbulence closure algorithm, NICK, PARAB, RNG, W2, W2N</w:t>
      </w:r>
      <w:r w:rsidR="00A16D51" w:rsidRPr="00B7030B">
        <w:rPr>
          <w:rFonts w:asciiTheme="minorHAnsi" w:hAnsiTheme="minorHAnsi"/>
        </w:rPr>
        <w:t xml:space="preserve">, </w:t>
      </w:r>
      <w:r w:rsidR="00291EF2" w:rsidRPr="00B7030B">
        <w:rPr>
          <w:rFonts w:asciiTheme="minorHAnsi" w:hAnsiTheme="minorHAnsi"/>
        </w:rPr>
        <w:t>TKE</w:t>
      </w:r>
      <w:r w:rsidR="00A16D51" w:rsidRPr="00B7030B">
        <w:rPr>
          <w:rFonts w:asciiTheme="minorHAnsi" w:hAnsiTheme="minorHAnsi"/>
        </w:rPr>
        <w:t>, or TKE</w:t>
      </w:r>
      <w:r w:rsidR="00C56C02" w:rsidRPr="00B7030B">
        <w:rPr>
          <w:rFonts w:asciiTheme="minorHAnsi" w:hAnsiTheme="minorHAnsi"/>
        </w:rPr>
        <w:t>1</w:t>
      </w:r>
    </w:p>
    <w:p w14:paraId="03B435B2"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AZSLC</w:t>
      </w:r>
      <w:r w:rsidRPr="00B7030B">
        <w:rPr>
          <w:rFonts w:asciiTheme="minorHAnsi" w:hAnsiTheme="minorHAnsi"/>
        </w:rPr>
        <w:tab/>
        <w:t>Character</w:t>
      </w:r>
      <w:r w:rsidRPr="00B7030B">
        <w:rPr>
          <w:rFonts w:asciiTheme="minorHAnsi" w:hAnsiTheme="minorHAnsi"/>
        </w:rPr>
        <w:tab/>
      </w:r>
      <w:r w:rsidR="007B678B" w:rsidRPr="00B7030B">
        <w:rPr>
          <w:rFonts w:asciiTheme="minorHAnsi" w:hAnsiTheme="minorHAnsi"/>
        </w:rPr>
        <w:t>IMP</w:t>
      </w:r>
      <w:r w:rsidRPr="00B7030B">
        <w:rPr>
          <w:rFonts w:asciiTheme="minorHAnsi" w:hAnsiTheme="minorHAnsi"/>
        </w:rPr>
        <w:tab/>
        <w:t>Specifies either implicit, IMP, or explicit, EXP, treatment of the vertical eddy viscosity in the longitudinal momentum equation.</w:t>
      </w:r>
    </w:p>
    <w:p w14:paraId="337CA76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szCs w:val="22"/>
          <w:vertAlign w:val="superscript"/>
        </w:rPr>
      </w:pPr>
      <w:r w:rsidRPr="00B7030B">
        <w:rPr>
          <w:rFonts w:asciiTheme="minorHAnsi" w:hAnsiTheme="minorHAnsi"/>
        </w:rPr>
        <w:t>4</w:t>
      </w:r>
      <w:r w:rsidRPr="00B7030B">
        <w:rPr>
          <w:rFonts w:asciiTheme="minorHAnsi" w:hAnsiTheme="minorHAnsi"/>
        </w:rPr>
        <w:tab/>
        <w:t>AZMAX</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 xml:space="preserve">Maximum value for vertical eddy viscosity, </w:t>
      </w:r>
      <w:r w:rsidRPr="00B7030B">
        <w:rPr>
          <w:rFonts w:asciiTheme="minorHAnsi" w:hAnsiTheme="minorHAnsi"/>
          <w:i/>
          <w:iCs/>
        </w:rPr>
        <w:t>m</w:t>
      </w:r>
      <w:r w:rsidRPr="00B7030B">
        <w:rPr>
          <w:rFonts w:asciiTheme="minorHAnsi" w:hAnsiTheme="minorHAnsi"/>
          <w:i/>
          <w:iCs/>
          <w:vertAlign w:val="superscript"/>
        </w:rPr>
        <w:t>2</w:t>
      </w:r>
      <w:r w:rsidRPr="00B7030B">
        <w:rPr>
          <w:rFonts w:asciiTheme="minorHAnsi" w:hAnsiTheme="minorHAnsi"/>
          <w:i/>
          <w:iCs/>
        </w:rPr>
        <w:t xml:space="preserve"> s</w:t>
      </w:r>
      <w:r w:rsidRPr="00B7030B">
        <w:rPr>
          <w:rFonts w:asciiTheme="minorHAnsi" w:hAnsiTheme="minorHAnsi"/>
          <w:i/>
          <w:iCs/>
          <w:vertAlign w:val="superscript"/>
        </w:rPr>
        <w:t>-1</w:t>
      </w:r>
    </w:p>
    <w:p w14:paraId="503028E3" w14:textId="0CB01225" w:rsidR="0041037A" w:rsidRPr="00B7030B" w:rsidRDefault="00A16D51" w:rsidP="00A16D51">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 xml:space="preserve">5 </w:t>
      </w:r>
      <w:r w:rsidRPr="00B7030B">
        <w:rPr>
          <w:rFonts w:asciiTheme="minorHAnsi" w:hAnsiTheme="minorHAnsi"/>
        </w:rPr>
        <w:tab/>
        <w:t>FBC</w:t>
      </w:r>
      <w:r w:rsidRPr="00B7030B">
        <w:rPr>
          <w:rFonts w:asciiTheme="minorHAnsi" w:hAnsiTheme="minorHAnsi"/>
        </w:rPr>
        <w:tab/>
      </w:r>
      <w:r w:rsidR="00D90772" w:rsidRPr="00B7030B">
        <w:rPr>
          <w:rFonts w:asciiTheme="minorHAnsi" w:hAnsiTheme="minorHAnsi"/>
        </w:rPr>
        <w:t>Integer</w:t>
      </w:r>
      <w:r w:rsidR="00D447DE" w:rsidRPr="00B7030B">
        <w:rPr>
          <w:rFonts w:asciiTheme="minorHAnsi" w:hAnsiTheme="minorHAnsi"/>
        </w:rPr>
        <w:tab/>
        <w:t>3</w:t>
      </w:r>
      <w:r w:rsidRPr="00B7030B">
        <w:rPr>
          <w:rFonts w:asciiTheme="minorHAnsi" w:hAnsiTheme="minorHAnsi"/>
        </w:rPr>
        <w:tab/>
      </w:r>
      <w:r w:rsidR="00114159" w:rsidRPr="00B7030B">
        <w:rPr>
          <w:rFonts w:asciiTheme="minorHAnsi" w:hAnsiTheme="minorHAnsi"/>
        </w:rPr>
        <w:t>Only active if AZC=TKE</w:t>
      </w:r>
      <w:r w:rsidR="00C56C02" w:rsidRPr="00B7030B">
        <w:rPr>
          <w:rFonts w:asciiTheme="minorHAnsi" w:hAnsiTheme="minorHAnsi"/>
        </w:rPr>
        <w:t>1</w:t>
      </w:r>
      <w:ins w:id="507" w:author="Honnalore Steissberg" w:date="2021-07-28T13:06:00Z">
        <w:r w:rsidR="00D253B3">
          <w:rPr>
            <w:rFonts w:asciiTheme="minorHAnsi" w:hAnsiTheme="minorHAnsi"/>
          </w:rPr>
          <w:t>:</w:t>
        </w:r>
      </w:ins>
      <w:del w:id="508" w:author="Honnalore Steissberg" w:date="2021-07-28T13:06:00Z">
        <w:r w:rsidR="00114159" w:rsidRPr="00B7030B" w:rsidDel="00D253B3">
          <w:rPr>
            <w:rFonts w:asciiTheme="minorHAnsi" w:hAnsiTheme="minorHAnsi"/>
          </w:rPr>
          <w:delText>;</w:delText>
        </w:r>
      </w:del>
      <w:r w:rsidR="0009586A" w:rsidRPr="00B7030B">
        <w:rPr>
          <w:rFonts w:asciiTheme="minorHAnsi" w:hAnsiTheme="minorHAnsi"/>
        </w:rPr>
        <w:t xml:space="preserve"> Choice of boundary condition</w:t>
      </w:r>
      <w:del w:id="509" w:author="Honnalore Steissberg" w:date="2021-07-28T13:06:00Z">
        <w:r w:rsidR="0009586A" w:rsidRPr="00B7030B" w:rsidDel="00D253B3">
          <w:rPr>
            <w:rFonts w:asciiTheme="minorHAnsi" w:hAnsiTheme="minorHAnsi"/>
          </w:rPr>
          <w:delText>:</w:delText>
        </w:r>
      </w:del>
      <w:r w:rsidR="0009586A" w:rsidRPr="00B7030B">
        <w:rPr>
          <w:rFonts w:asciiTheme="minorHAnsi" w:hAnsiTheme="minorHAnsi"/>
        </w:rPr>
        <w:t xml:space="preserve"> =1 </w:t>
      </w:r>
      <w:proofErr w:type="spellStart"/>
      <w:r w:rsidR="0009586A" w:rsidRPr="00B7030B">
        <w:rPr>
          <w:rFonts w:asciiTheme="minorHAnsi" w:hAnsiTheme="minorHAnsi"/>
        </w:rPr>
        <w:t>Celik</w:t>
      </w:r>
      <w:proofErr w:type="spellEnd"/>
      <w:r w:rsidR="0009586A" w:rsidRPr="00B7030B">
        <w:rPr>
          <w:rFonts w:asciiTheme="minorHAnsi" w:hAnsiTheme="minorHAnsi"/>
        </w:rPr>
        <w:t xml:space="preserve"> </w:t>
      </w:r>
      <w:proofErr w:type="spellStart"/>
      <w:r w:rsidR="0009586A" w:rsidRPr="00B7030B">
        <w:rPr>
          <w:rFonts w:asciiTheme="minorHAnsi" w:hAnsiTheme="minorHAnsi"/>
        </w:rPr>
        <w:t>Rodi</w:t>
      </w:r>
      <w:proofErr w:type="spellEnd"/>
      <w:r w:rsidR="0009586A" w:rsidRPr="00B7030B">
        <w:rPr>
          <w:rFonts w:asciiTheme="minorHAnsi" w:hAnsiTheme="minorHAnsi"/>
        </w:rPr>
        <w:t xml:space="preserve"> 1988, =2 </w:t>
      </w:r>
      <w:proofErr w:type="spellStart"/>
      <w:r w:rsidR="0009586A" w:rsidRPr="00B7030B">
        <w:rPr>
          <w:rFonts w:asciiTheme="minorHAnsi" w:hAnsiTheme="minorHAnsi"/>
        </w:rPr>
        <w:t>Rodi</w:t>
      </w:r>
      <w:proofErr w:type="spellEnd"/>
      <w:r w:rsidR="0009586A" w:rsidRPr="00B7030B">
        <w:rPr>
          <w:rFonts w:asciiTheme="minorHAnsi" w:hAnsiTheme="minorHAnsi"/>
        </w:rPr>
        <w:t xml:space="preserve"> 1983, =3 Original CE-QUAL-W2 boundary condition</w:t>
      </w:r>
      <w:ins w:id="510" w:author="Honnalore Steissberg" w:date="2021-07-28T13:07:00Z">
        <w:r w:rsidR="00D253B3">
          <w:rPr>
            <w:rFonts w:asciiTheme="minorHAnsi" w:hAnsiTheme="minorHAnsi"/>
          </w:rPr>
          <w:t>.</w:t>
        </w:r>
      </w:ins>
    </w:p>
    <w:p w14:paraId="629D64F4" w14:textId="59B4CFCF" w:rsidR="004C010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w:t>
      </w:r>
      <w:r w:rsidRPr="00B7030B">
        <w:rPr>
          <w:rFonts w:asciiTheme="minorHAnsi" w:hAnsiTheme="minorHAnsi"/>
        </w:rPr>
        <w:tab/>
      </w:r>
      <w:r w:rsidR="00D447DE" w:rsidRPr="00B7030B">
        <w:rPr>
          <w:rFonts w:asciiTheme="minorHAnsi" w:hAnsiTheme="minorHAnsi"/>
        </w:rPr>
        <w:t>Real</w:t>
      </w:r>
      <w:r w:rsidR="00D447DE" w:rsidRPr="00B7030B">
        <w:rPr>
          <w:rFonts w:asciiTheme="minorHAnsi" w:hAnsiTheme="minorHAnsi"/>
        </w:rPr>
        <w:tab/>
        <w:t>9.535</w:t>
      </w:r>
      <w:r w:rsidR="00114159" w:rsidRPr="00B7030B">
        <w:rPr>
          <w:rFonts w:asciiTheme="minorHAnsi" w:hAnsiTheme="minorHAnsi"/>
        </w:rPr>
        <w:tab/>
        <w:t>Only active if AZC=TKE</w:t>
      </w:r>
      <w:r w:rsidR="00C56C02" w:rsidRPr="00B7030B">
        <w:rPr>
          <w:rFonts w:asciiTheme="minorHAnsi" w:hAnsiTheme="minorHAnsi"/>
        </w:rPr>
        <w:t>1</w:t>
      </w:r>
      <w:ins w:id="511" w:author="Honnalore Steissberg" w:date="2021-07-28T13:06:00Z">
        <w:r w:rsidR="00D253B3">
          <w:rPr>
            <w:rFonts w:asciiTheme="minorHAnsi" w:hAnsiTheme="minorHAnsi"/>
          </w:rPr>
          <w:t>:</w:t>
        </w:r>
      </w:ins>
      <w:del w:id="512" w:author="Honnalore Steissberg" w:date="2021-07-28T13:06:00Z">
        <w:r w:rsidR="00114159" w:rsidRPr="00B7030B" w:rsidDel="00D253B3">
          <w:rPr>
            <w:rFonts w:asciiTheme="minorHAnsi" w:hAnsiTheme="minorHAnsi"/>
          </w:rPr>
          <w:delText>;</w:delText>
        </w:r>
      </w:del>
      <w:r w:rsidR="0009586A" w:rsidRPr="00B7030B">
        <w:rPr>
          <w:rFonts w:asciiTheme="minorHAnsi" w:hAnsiTheme="minorHAnsi"/>
        </w:rPr>
        <w:t xml:space="preserve"> </w:t>
      </w:r>
      <w:ins w:id="513" w:author="Honnalore Steissberg" w:date="2021-07-28T13:07:00Z">
        <w:r w:rsidR="00D253B3">
          <w:rPr>
            <w:rFonts w:asciiTheme="minorHAnsi" w:hAnsiTheme="minorHAnsi"/>
          </w:rPr>
          <w:t>R</w:t>
        </w:r>
      </w:ins>
      <w:del w:id="514" w:author="Honnalore Steissberg" w:date="2021-07-28T13:07:00Z">
        <w:r w:rsidR="0009586A" w:rsidRPr="00B7030B" w:rsidDel="00D253B3">
          <w:rPr>
            <w:rFonts w:asciiTheme="minorHAnsi" w:hAnsiTheme="minorHAnsi"/>
          </w:rPr>
          <w:delText>r</w:delText>
        </w:r>
      </w:del>
      <w:r w:rsidR="0009586A" w:rsidRPr="00B7030B">
        <w:rPr>
          <w:rFonts w:asciiTheme="minorHAnsi" w:hAnsiTheme="minorHAnsi"/>
        </w:rPr>
        <w:t>oughness coefficient</w:t>
      </w:r>
    </w:p>
    <w:p w14:paraId="4B36D256" w14:textId="08952526" w:rsidR="004C010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ARODI</w:t>
      </w:r>
      <w:r w:rsidR="00D447DE" w:rsidRPr="00B7030B">
        <w:rPr>
          <w:rFonts w:asciiTheme="minorHAnsi" w:hAnsiTheme="minorHAnsi"/>
        </w:rPr>
        <w:tab/>
        <w:t>Real</w:t>
      </w:r>
      <w:r w:rsidR="00D447DE" w:rsidRPr="00B7030B">
        <w:rPr>
          <w:rFonts w:asciiTheme="minorHAnsi" w:hAnsiTheme="minorHAnsi"/>
        </w:rPr>
        <w:tab/>
        <w:t>0.431</w:t>
      </w:r>
      <w:r w:rsidR="00114159" w:rsidRPr="00B7030B">
        <w:rPr>
          <w:rFonts w:asciiTheme="minorHAnsi" w:hAnsiTheme="minorHAnsi"/>
        </w:rPr>
        <w:tab/>
        <w:t>Only active if AZC=TKE</w:t>
      </w:r>
      <w:r w:rsidR="00C56C02" w:rsidRPr="00B7030B">
        <w:rPr>
          <w:rFonts w:asciiTheme="minorHAnsi" w:hAnsiTheme="minorHAnsi"/>
        </w:rPr>
        <w:t>1</w:t>
      </w:r>
      <w:ins w:id="515" w:author="Honnalore Steissberg" w:date="2021-07-28T13:06:00Z">
        <w:r w:rsidR="00D253B3">
          <w:rPr>
            <w:rFonts w:asciiTheme="minorHAnsi" w:hAnsiTheme="minorHAnsi"/>
          </w:rPr>
          <w:t>:</w:t>
        </w:r>
      </w:ins>
      <w:del w:id="516" w:author="Honnalore Steissberg" w:date="2021-07-28T13:06:00Z">
        <w:r w:rsidR="00114159" w:rsidRPr="00B7030B" w:rsidDel="00D253B3">
          <w:rPr>
            <w:rFonts w:asciiTheme="minorHAnsi" w:hAnsiTheme="minorHAnsi"/>
          </w:rPr>
          <w:delText>;</w:delText>
        </w:r>
      </w:del>
      <w:r w:rsidR="0009586A" w:rsidRPr="00B7030B">
        <w:rPr>
          <w:rFonts w:asciiTheme="minorHAnsi" w:hAnsiTheme="minorHAnsi"/>
        </w:rPr>
        <w:t xml:space="preserve"> </w:t>
      </w:r>
      <w:ins w:id="517" w:author="Honnalore Steissberg" w:date="2021-07-28T13:08:00Z">
        <w:r w:rsidR="00D253B3">
          <w:rPr>
            <w:rFonts w:asciiTheme="minorHAnsi" w:hAnsiTheme="minorHAnsi"/>
          </w:rPr>
          <w:t>C</w:t>
        </w:r>
      </w:ins>
      <w:del w:id="518" w:author="Honnalore Steissberg" w:date="2021-07-28T13:08:00Z">
        <w:r w:rsidR="0009586A" w:rsidRPr="00B7030B" w:rsidDel="00D253B3">
          <w:rPr>
            <w:rFonts w:asciiTheme="minorHAnsi" w:hAnsiTheme="minorHAnsi"/>
          </w:rPr>
          <w:delText>c</w:delText>
        </w:r>
      </w:del>
      <w:r w:rsidR="0009586A" w:rsidRPr="00B7030B">
        <w:rPr>
          <w:rFonts w:asciiTheme="minorHAnsi" w:hAnsiTheme="minorHAnsi"/>
        </w:rPr>
        <w:t>hoose typical Values of 0.43 if FBC=1 and 0.07 if FBC=2. Not used if FBC=3.</w:t>
      </w:r>
    </w:p>
    <w:p w14:paraId="11300416" w14:textId="73859A51" w:rsidR="004C010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STRCKLR</w:t>
      </w:r>
      <w:r w:rsidR="00D447DE" w:rsidRPr="00B7030B">
        <w:rPr>
          <w:rFonts w:asciiTheme="minorHAnsi" w:hAnsiTheme="minorHAnsi"/>
        </w:rPr>
        <w:tab/>
        <w:t>Real</w:t>
      </w:r>
      <w:r w:rsidR="00D447DE" w:rsidRPr="00B7030B">
        <w:rPr>
          <w:rFonts w:asciiTheme="minorHAnsi" w:hAnsiTheme="minorHAnsi"/>
        </w:rPr>
        <w:tab/>
        <w:t>24.0</w:t>
      </w:r>
      <w:r w:rsidR="00114159" w:rsidRPr="00B7030B">
        <w:rPr>
          <w:rFonts w:asciiTheme="minorHAnsi" w:hAnsiTheme="minorHAnsi"/>
        </w:rPr>
        <w:tab/>
        <w:t>Only active if AZC=TKE</w:t>
      </w:r>
      <w:r w:rsidR="00C56C02" w:rsidRPr="00B7030B">
        <w:rPr>
          <w:rFonts w:asciiTheme="minorHAnsi" w:hAnsiTheme="minorHAnsi"/>
        </w:rPr>
        <w:t>1</w:t>
      </w:r>
      <w:ins w:id="519" w:author="Honnalore Steissberg" w:date="2021-07-28T13:06:00Z">
        <w:r w:rsidR="00D253B3">
          <w:rPr>
            <w:rFonts w:asciiTheme="minorHAnsi" w:hAnsiTheme="minorHAnsi"/>
          </w:rPr>
          <w:t>:</w:t>
        </w:r>
      </w:ins>
      <w:del w:id="520" w:author="Honnalore Steissberg" w:date="2021-07-28T13:06:00Z">
        <w:r w:rsidR="00114159" w:rsidRPr="00B7030B" w:rsidDel="00D253B3">
          <w:rPr>
            <w:rFonts w:asciiTheme="minorHAnsi" w:hAnsiTheme="minorHAnsi"/>
          </w:rPr>
          <w:delText>;</w:delText>
        </w:r>
      </w:del>
      <w:r w:rsidR="0009586A" w:rsidRPr="00B7030B">
        <w:rPr>
          <w:rFonts w:asciiTheme="minorHAnsi" w:hAnsiTheme="minorHAnsi"/>
        </w:rPr>
        <w:t xml:space="preserve"> If this is =0.0, then the Strickler </w:t>
      </w:r>
      <w:del w:id="521" w:author="Honnalore Steissberg" w:date="2021-08-10T12:22:00Z">
        <w:r w:rsidR="0009586A" w:rsidRPr="00B7030B" w:rsidDel="005137BC">
          <w:rPr>
            <w:rFonts w:asciiTheme="minorHAnsi" w:hAnsiTheme="minorHAnsi"/>
          </w:rPr>
          <w:delText>Nickuradse</w:delText>
        </w:r>
      </w:del>
      <w:ins w:id="522" w:author="Honnalore Steissberg" w:date="2021-08-10T12:22:00Z">
        <w:r w:rsidR="005137BC" w:rsidRPr="00B7030B">
          <w:rPr>
            <w:rFonts w:asciiTheme="minorHAnsi" w:hAnsiTheme="minorHAnsi"/>
          </w:rPr>
          <w:t>Nikuradse</w:t>
        </w:r>
      </w:ins>
      <w:r w:rsidR="0009586A" w:rsidRPr="00B7030B">
        <w:rPr>
          <w:rFonts w:asciiTheme="minorHAnsi" w:hAnsiTheme="minorHAnsi"/>
        </w:rPr>
        <w:t xml:space="preserve"> relationships are NOT used to calculate the roughness coefficient; if &gt;0.0, then the Strickler </w:t>
      </w:r>
      <w:del w:id="523" w:author="Honnalore Steissberg" w:date="2021-08-10T12:22:00Z">
        <w:r w:rsidR="0009586A" w:rsidRPr="00B7030B" w:rsidDel="005137BC">
          <w:rPr>
            <w:rFonts w:asciiTheme="minorHAnsi" w:hAnsiTheme="minorHAnsi"/>
          </w:rPr>
          <w:delText>Nickuradse</w:delText>
        </w:r>
      </w:del>
      <w:ins w:id="524" w:author="Honnalore Steissberg" w:date="2021-08-10T12:22:00Z">
        <w:r w:rsidR="005137BC" w:rsidRPr="00B7030B">
          <w:rPr>
            <w:rFonts w:asciiTheme="minorHAnsi" w:hAnsiTheme="minorHAnsi"/>
          </w:rPr>
          <w:t>Nikuradse</w:t>
        </w:r>
      </w:ins>
      <w:r w:rsidR="0009586A" w:rsidRPr="00B7030B">
        <w:rPr>
          <w:rFonts w:asciiTheme="minorHAnsi" w:hAnsiTheme="minorHAnsi"/>
        </w:rPr>
        <w:t xml:space="preserve"> relationships are used to calculate the roughness coefficient. The value of the coefficient </w:t>
      </w:r>
      <w:del w:id="525" w:author="Honnalore Steissberg" w:date="2021-07-28T13:04:00Z">
        <w:r w:rsidR="00A24E3D" w:rsidRPr="00B7030B" w:rsidDel="00D253B3">
          <w:rPr>
            <w:rFonts w:asciiTheme="minorHAnsi" w:hAnsiTheme="minorHAnsi"/>
          </w:rPr>
          <w:delText xml:space="preserve">sets </w:delText>
        </w:r>
      </w:del>
      <w:ins w:id="526" w:author="Honnalore Steissberg" w:date="2021-07-28T13:04:00Z">
        <w:r w:rsidR="00D253B3">
          <w:rPr>
            <w:rFonts w:asciiTheme="minorHAnsi" w:hAnsiTheme="minorHAnsi"/>
          </w:rPr>
          <w:t>determines</w:t>
        </w:r>
        <w:r w:rsidR="00D253B3" w:rsidRPr="00B7030B">
          <w:rPr>
            <w:rFonts w:asciiTheme="minorHAnsi" w:hAnsiTheme="minorHAnsi"/>
          </w:rPr>
          <w:t xml:space="preserve"> </w:t>
        </w:r>
      </w:ins>
      <w:r w:rsidR="00A24E3D" w:rsidRPr="00B7030B">
        <w:rPr>
          <w:rFonts w:asciiTheme="minorHAnsi" w:hAnsiTheme="minorHAnsi"/>
        </w:rPr>
        <w:t>the relationship between the surface roughness and the Manning’s friction factor.</w:t>
      </w:r>
    </w:p>
    <w:p w14:paraId="7A198778" w14:textId="5CBEDA53" w:rsidR="004C010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BOUNDFR</w:t>
      </w:r>
      <w:r w:rsidR="00D447DE" w:rsidRPr="00B7030B">
        <w:rPr>
          <w:rFonts w:asciiTheme="minorHAnsi" w:hAnsiTheme="minorHAnsi"/>
        </w:rPr>
        <w:tab/>
        <w:t>Real</w:t>
      </w:r>
      <w:r w:rsidR="00D447DE" w:rsidRPr="00B7030B">
        <w:rPr>
          <w:rFonts w:asciiTheme="minorHAnsi" w:hAnsiTheme="minorHAnsi"/>
        </w:rPr>
        <w:tab/>
        <w:t>10.0</w:t>
      </w:r>
      <w:r w:rsidR="00114159" w:rsidRPr="00B7030B">
        <w:rPr>
          <w:rFonts w:asciiTheme="minorHAnsi" w:hAnsiTheme="minorHAnsi"/>
        </w:rPr>
        <w:tab/>
        <w:t>Only active if AZC=TKE</w:t>
      </w:r>
      <w:r w:rsidR="00C56C02" w:rsidRPr="00B7030B">
        <w:rPr>
          <w:rFonts w:asciiTheme="minorHAnsi" w:hAnsiTheme="minorHAnsi"/>
        </w:rPr>
        <w:t>1</w:t>
      </w:r>
      <w:ins w:id="527" w:author="Honnalore Steissberg" w:date="2021-07-28T13:05:00Z">
        <w:r w:rsidR="00D253B3">
          <w:rPr>
            <w:rFonts w:asciiTheme="minorHAnsi" w:hAnsiTheme="minorHAnsi"/>
          </w:rPr>
          <w:t>:</w:t>
        </w:r>
      </w:ins>
      <w:del w:id="528" w:author="Honnalore Steissberg" w:date="2021-07-28T13:05:00Z">
        <w:r w:rsidR="00114159" w:rsidRPr="00B7030B" w:rsidDel="00D253B3">
          <w:rPr>
            <w:rFonts w:asciiTheme="minorHAnsi" w:hAnsiTheme="minorHAnsi"/>
          </w:rPr>
          <w:delText>;</w:delText>
        </w:r>
      </w:del>
      <w:r w:rsidR="0009586A" w:rsidRPr="00B7030B">
        <w:rPr>
          <w:rFonts w:asciiTheme="minorHAnsi" w:hAnsiTheme="minorHAnsi"/>
        </w:rPr>
        <w:t xml:space="preserve"> </w:t>
      </w:r>
      <w:ins w:id="529" w:author="Honnalore Steissberg" w:date="2021-07-28T13:08:00Z">
        <w:r w:rsidR="00D253B3">
          <w:rPr>
            <w:rFonts w:asciiTheme="minorHAnsi" w:hAnsiTheme="minorHAnsi"/>
          </w:rPr>
          <w:t>I</w:t>
        </w:r>
      </w:ins>
      <w:del w:id="530" w:author="Honnalore Steissberg" w:date="2021-07-28T13:08:00Z">
        <w:r w:rsidR="0009586A" w:rsidRPr="00B7030B" w:rsidDel="00D253B3">
          <w:rPr>
            <w:rFonts w:asciiTheme="minorHAnsi" w:hAnsiTheme="minorHAnsi"/>
          </w:rPr>
          <w:delText>i</w:delText>
        </w:r>
      </w:del>
      <w:r w:rsidR="0009586A" w:rsidRPr="00B7030B">
        <w:rPr>
          <w:rFonts w:asciiTheme="minorHAnsi" w:hAnsiTheme="minorHAnsi"/>
        </w:rPr>
        <w:t>f =0.0, then Boundary production is OFF. If &gt; 0.0, then boundary production is ON. The value of the boundary friction production constant is set by this constant.</w:t>
      </w:r>
    </w:p>
    <w:p w14:paraId="406F11BC" w14:textId="20CA92D9" w:rsidR="0011415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10</w:t>
      </w:r>
      <w:r w:rsidRPr="00B7030B">
        <w:rPr>
          <w:rFonts w:asciiTheme="minorHAnsi" w:hAnsiTheme="minorHAnsi"/>
        </w:rPr>
        <w:tab/>
        <w:t>TKECAL</w:t>
      </w:r>
      <w:r w:rsidR="00D447DE" w:rsidRPr="00B7030B">
        <w:rPr>
          <w:rFonts w:asciiTheme="minorHAnsi" w:hAnsiTheme="minorHAnsi"/>
        </w:rPr>
        <w:tab/>
        <w:t>Character</w:t>
      </w:r>
      <w:r w:rsidR="00D447DE" w:rsidRPr="00B7030B">
        <w:rPr>
          <w:rFonts w:asciiTheme="minorHAnsi" w:hAnsiTheme="minorHAnsi"/>
        </w:rPr>
        <w:tab/>
        <w:t>IMP</w:t>
      </w:r>
      <w:r w:rsidR="00D447DE" w:rsidRPr="00B7030B">
        <w:rPr>
          <w:rFonts w:asciiTheme="minorHAnsi" w:hAnsiTheme="minorHAnsi"/>
        </w:rPr>
        <w:tab/>
      </w:r>
      <w:r w:rsidR="00114159" w:rsidRPr="00B7030B">
        <w:rPr>
          <w:rFonts w:asciiTheme="minorHAnsi" w:hAnsiTheme="minorHAnsi"/>
        </w:rPr>
        <w:t>Only active if AZC=TKE</w:t>
      </w:r>
      <w:r w:rsidR="00C56C02" w:rsidRPr="00B7030B">
        <w:rPr>
          <w:rFonts w:asciiTheme="minorHAnsi" w:hAnsiTheme="minorHAnsi"/>
        </w:rPr>
        <w:t>1</w:t>
      </w:r>
      <w:ins w:id="531" w:author="Honnalore Steissberg" w:date="2021-07-28T13:05:00Z">
        <w:r w:rsidR="00D253B3">
          <w:rPr>
            <w:rFonts w:asciiTheme="minorHAnsi" w:hAnsiTheme="minorHAnsi"/>
          </w:rPr>
          <w:t>:</w:t>
        </w:r>
      </w:ins>
      <w:del w:id="532" w:author="Honnalore Steissberg" w:date="2021-07-28T13:05:00Z">
        <w:r w:rsidR="00114159" w:rsidRPr="00B7030B" w:rsidDel="00D253B3">
          <w:rPr>
            <w:rFonts w:asciiTheme="minorHAnsi" w:hAnsiTheme="minorHAnsi"/>
          </w:rPr>
          <w:delText>;</w:delText>
        </w:r>
      </w:del>
      <w:r w:rsidR="0009586A" w:rsidRPr="00B7030B">
        <w:rPr>
          <w:rFonts w:asciiTheme="minorHAnsi" w:hAnsiTheme="minorHAnsi"/>
        </w:rPr>
        <w:t xml:space="preserve"> </w:t>
      </w:r>
      <w:ins w:id="533" w:author="Honnalore Steissberg" w:date="2021-07-28T13:08:00Z">
        <w:r w:rsidR="00D253B3">
          <w:rPr>
            <w:rFonts w:asciiTheme="minorHAnsi" w:hAnsiTheme="minorHAnsi"/>
          </w:rPr>
          <w:t>S</w:t>
        </w:r>
      </w:ins>
      <w:del w:id="534" w:author="Honnalore Steissberg" w:date="2021-07-28T13:08:00Z">
        <w:r w:rsidR="0009586A" w:rsidRPr="00B7030B" w:rsidDel="00D253B3">
          <w:rPr>
            <w:rFonts w:asciiTheme="minorHAnsi" w:hAnsiTheme="minorHAnsi"/>
          </w:rPr>
          <w:delText>s</w:delText>
        </w:r>
      </w:del>
      <w:r w:rsidR="0009586A" w:rsidRPr="00B7030B">
        <w:rPr>
          <w:rFonts w:asciiTheme="minorHAnsi" w:hAnsiTheme="minorHAnsi"/>
        </w:rPr>
        <w:t>elect either the implicit or explicit vertical transport term formulation,</w:t>
      </w:r>
      <w:ins w:id="535" w:author="Honnalore Steissberg" w:date="2021-07-28T13:04:00Z">
        <w:r w:rsidR="00D253B3">
          <w:rPr>
            <w:rFonts w:asciiTheme="minorHAnsi" w:hAnsiTheme="minorHAnsi"/>
          </w:rPr>
          <w:t xml:space="preserve"> then</w:t>
        </w:r>
      </w:ins>
      <w:r w:rsidR="0009586A" w:rsidRPr="00B7030B">
        <w:rPr>
          <w:rFonts w:asciiTheme="minorHAnsi" w:hAnsiTheme="minorHAnsi"/>
        </w:rPr>
        <w:t xml:space="preserve"> options </w:t>
      </w:r>
      <w:del w:id="536" w:author="Honnalore Steissberg" w:date="2021-07-28T13:05:00Z">
        <w:r w:rsidR="0009586A" w:rsidRPr="00B7030B" w:rsidDel="00D253B3">
          <w:rPr>
            <w:rFonts w:asciiTheme="minorHAnsi" w:hAnsiTheme="minorHAnsi"/>
          </w:rPr>
          <w:delText xml:space="preserve">then </w:delText>
        </w:r>
      </w:del>
      <w:r w:rsidR="0009586A" w:rsidRPr="00B7030B">
        <w:rPr>
          <w:rFonts w:asciiTheme="minorHAnsi" w:hAnsiTheme="minorHAnsi"/>
        </w:rPr>
        <w:t>are either IMP or EXP.</w:t>
      </w:r>
    </w:p>
    <w:p w14:paraId="00083EFB" w14:textId="77777777" w:rsidR="004C0109" w:rsidRPr="00B7030B" w:rsidRDefault="004C0109" w:rsidP="00A16D51">
      <w:pPr>
        <w:pStyle w:val="Carddescr01"/>
        <w:tabs>
          <w:tab w:val="left" w:pos="810"/>
          <w:tab w:val="left" w:pos="1890"/>
          <w:tab w:val="left" w:pos="3060"/>
          <w:tab w:val="left" w:pos="4320"/>
        </w:tabs>
        <w:ind w:left="4320" w:hanging="4320"/>
        <w:rPr>
          <w:rFonts w:asciiTheme="minorHAnsi" w:hAnsiTheme="minorHAnsi"/>
        </w:rPr>
      </w:pPr>
    </w:p>
    <w:p w14:paraId="5764C2F4" w14:textId="16704981" w:rsidR="0041037A" w:rsidRPr="00DC03F9" w:rsidRDefault="0041037A">
      <w:pPr>
        <w:pStyle w:val="BodyText"/>
        <w:rPr>
          <w:sz w:val="20"/>
          <w:szCs w:val="18"/>
        </w:rPr>
      </w:pPr>
      <w:r w:rsidRPr="00DC03F9">
        <w:rPr>
          <w:sz w:val="20"/>
          <w:szCs w:val="18"/>
        </w:rPr>
        <w:t>[</w:t>
      </w:r>
      <w:r w:rsidRPr="00DC03F9">
        <w:rPr>
          <w:rFonts w:cs="Arial"/>
          <w:b/>
          <w:bCs/>
          <w:sz w:val="20"/>
          <w:szCs w:val="18"/>
        </w:rPr>
        <w:t>AZC</w:t>
      </w:r>
      <w:r w:rsidRPr="00DC03F9">
        <w:rPr>
          <w:sz w:val="20"/>
          <w:szCs w:val="18"/>
        </w:rPr>
        <w:t xml:space="preserve">] specifies the vertical turbulence algorithm used in the horizontal momentum equation. </w:t>
      </w:r>
      <w:r w:rsidR="00FB7C2D">
        <w:rPr>
          <w:sz w:val="20"/>
          <w:szCs w:val="18"/>
        </w:rPr>
        <w:fldChar w:fldCharType="begin"/>
      </w:r>
      <w:r w:rsidR="00FB7C2D">
        <w:rPr>
          <w:sz w:val="20"/>
          <w:szCs w:val="18"/>
        </w:rPr>
        <w:instrText xml:space="preserve"> REF _Ref13578923 \h </w:instrText>
      </w:r>
      <w:r w:rsidR="00FB7C2D">
        <w:rPr>
          <w:sz w:val="20"/>
          <w:szCs w:val="18"/>
        </w:rPr>
      </w:r>
      <w:r w:rsidR="00FB7C2D">
        <w:rPr>
          <w:sz w:val="20"/>
          <w:szCs w:val="18"/>
        </w:rPr>
        <w:fldChar w:fldCharType="separate"/>
      </w:r>
      <w:r w:rsidR="00795A65" w:rsidRPr="00B7030B">
        <w:t xml:space="preserve">Table </w:t>
      </w:r>
      <w:r w:rsidR="00795A65">
        <w:rPr>
          <w:noProof/>
        </w:rPr>
        <w:t>1</w:t>
      </w:r>
      <w:r w:rsidR="00FB7C2D">
        <w:rPr>
          <w:sz w:val="20"/>
          <w:szCs w:val="18"/>
        </w:rPr>
        <w:fldChar w:fldCharType="end"/>
      </w:r>
      <w:r w:rsidRPr="00DC03F9">
        <w:rPr>
          <w:sz w:val="20"/>
          <w:szCs w:val="18"/>
        </w:rPr>
        <w:t xml:space="preserve"> lists the options available</w:t>
      </w:r>
      <w:r w:rsidR="00FB7C2D">
        <w:rPr>
          <w:sz w:val="20"/>
          <w:szCs w:val="18"/>
        </w:rPr>
        <w:t xml:space="preserve"> for turbulence closure</w:t>
      </w:r>
      <w:r w:rsidRPr="00DC03F9">
        <w:rPr>
          <w:sz w:val="20"/>
          <w:szCs w:val="18"/>
        </w:rPr>
        <w:t>.  For more information</w:t>
      </w:r>
      <w:ins w:id="537" w:author="Honnalore Steissberg" w:date="2021-07-28T13:09:00Z">
        <w:r w:rsidR="00D253B3">
          <w:rPr>
            <w:sz w:val="20"/>
            <w:szCs w:val="18"/>
          </w:rPr>
          <w:t>,</w:t>
        </w:r>
      </w:ins>
      <w:r w:rsidRPr="00DC03F9">
        <w:rPr>
          <w:sz w:val="20"/>
          <w:szCs w:val="18"/>
        </w:rPr>
        <w:t xml:space="preserve"> see </w:t>
      </w:r>
      <w:r w:rsidR="00DC03F9">
        <w:rPr>
          <w:sz w:val="20"/>
          <w:szCs w:val="18"/>
        </w:rPr>
        <w:t>Part 2 of the User Manual</w:t>
      </w:r>
      <w:r w:rsidRPr="00DC03F9">
        <w:rPr>
          <w:sz w:val="20"/>
          <w:szCs w:val="18"/>
        </w:rPr>
        <w:t>.</w:t>
      </w:r>
    </w:p>
    <w:p w14:paraId="4F97E514" w14:textId="33EB2339" w:rsidR="0041037A" w:rsidRPr="00B7030B" w:rsidRDefault="0041037A" w:rsidP="00EE7164">
      <w:pPr>
        <w:pStyle w:val="Tablecaption"/>
      </w:pPr>
      <w:bookmarkStart w:id="538" w:name="_Ref13578923"/>
      <w:bookmarkStart w:id="539" w:name="_Toc13665497"/>
      <w:bookmarkStart w:id="540" w:name="_Toc37942947"/>
      <w:r w:rsidRPr="00B7030B">
        <w:t xml:space="preserve">Table </w:t>
      </w:r>
      <w:r w:rsidR="00F812F1">
        <w:fldChar w:fldCharType="begin"/>
      </w:r>
      <w:r w:rsidR="00F812F1">
        <w:instrText xml:space="preserve"> SEQ Table \* ARABIC </w:instrText>
      </w:r>
      <w:r w:rsidR="00F812F1">
        <w:fldChar w:fldCharType="separate"/>
      </w:r>
      <w:r w:rsidR="00795A65">
        <w:rPr>
          <w:noProof/>
        </w:rPr>
        <w:t>1</w:t>
      </w:r>
      <w:r w:rsidR="00F812F1">
        <w:rPr>
          <w:noProof/>
        </w:rPr>
        <w:fldChar w:fldCharType="end"/>
      </w:r>
      <w:bookmarkEnd w:id="538"/>
      <w:r w:rsidRPr="00B7030B">
        <w:t>.  Vertical Eddy Viscosity Formulations</w:t>
      </w:r>
      <w:bookmarkEnd w:id="539"/>
      <w:bookmarkEnd w:id="540"/>
    </w:p>
    <w:p w14:paraId="113C20F6" w14:textId="77777777" w:rsidR="0041037A" w:rsidRPr="00B7030B" w:rsidRDefault="0041037A">
      <w:pPr>
        <w:pStyle w:val="Footer"/>
        <w:keepNext/>
        <w:tabs>
          <w:tab w:val="clear" w:pos="8640"/>
        </w:tabs>
        <w:sectPr w:rsidR="0041037A" w:rsidRPr="00B7030B" w:rsidSect="009D36F5">
          <w:headerReference w:type="even" r:id="rId46"/>
          <w:headerReference w:type="default" r:id="rId47"/>
          <w:endnotePr>
            <w:numFmt w:val="decimal"/>
          </w:endnotePr>
          <w:pgSz w:w="12240" w:h="15840" w:code="1"/>
          <w:pgMar w:top="1728" w:right="1440" w:bottom="1728" w:left="2160" w:header="1008" w:footer="1008" w:gutter="0"/>
          <w:paperSrc w:first="100" w:other="100"/>
          <w:cols w:space="720"/>
          <w:noEndnote/>
        </w:sectPr>
      </w:pPr>
    </w:p>
    <w:tbl>
      <w:tblPr>
        <w:tblW w:w="8763" w:type="dxa"/>
        <w:tblInd w:w="-15" w:type="dxa"/>
        <w:tblBorders>
          <w:top w:val="double" w:sz="4" w:space="0" w:color="000000"/>
          <w:left w:val="double" w:sz="4" w:space="0" w:color="000000"/>
          <w:bottom w:val="double" w:sz="4" w:space="0" w:color="000000"/>
          <w:right w:val="double" w:sz="4" w:space="0" w:color="000000"/>
          <w:insideH w:val="single" w:sz="4" w:space="0" w:color="auto"/>
          <w:insideV w:val="single" w:sz="4" w:space="0" w:color="auto"/>
        </w:tblBorders>
        <w:tblLayout w:type="fixed"/>
        <w:tblLook w:val="0000" w:firstRow="0" w:lastRow="0" w:firstColumn="0" w:lastColumn="0" w:noHBand="0" w:noVBand="0"/>
        <w:tblPrChange w:id="541" w:author="Honnalore Steissberg" w:date="2021-07-28T13:09:00Z">
          <w:tblPr>
            <w:tblW w:w="8640" w:type="dxa"/>
            <w:tblInd w:w="108" w:type="dxa"/>
            <w:tblBorders>
              <w:top w:val="double" w:sz="4" w:space="0" w:color="000000"/>
              <w:left w:val="double" w:sz="4" w:space="0" w:color="000000"/>
              <w:bottom w:val="double" w:sz="4" w:space="0" w:color="000000"/>
              <w:right w:val="double" w:sz="4" w:space="0" w:color="000000"/>
              <w:insideH w:val="single" w:sz="4" w:space="0" w:color="auto"/>
              <w:insideV w:val="single" w:sz="4" w:space="0" w:color="auto"/>
            </w:tblBorders>
            <w:tblLayout w:type="fixed"/>
            <w:tblLook w:val="0000" w:firstRow="0" w:lastRow="0" w:firstColumn="0" w:lastColumn="0" w:noHBand="0" w:noVBand="0"/>
          </w:tblPr>
        </w:tblPrChange>
      </w:tblPr>
      <w:tblGrid>
        <w:gridCol w:w="1800"/>
        <w:gridCol w:w="4950"/>
        <w:gridCol w:w="2013"/>
        <w:tblGridChange w:id="542">
          <w:tblGrid>
            <w:gridCol w:w="1677"/>
            <w:gridCol w:w="4950"/>
            <w:gridCol w:w="2013"/>
          </w:tblGrid>
        </w:tblGridChange>
      </w:tblGrid>
      <w:tr w:rsidR="0041037A" w:rsidRPr="00B7030B" w14:paraId="18EA034A" w14:textId="77777777" w:rsidTr="00D253B3">
        <w:trPr>
          <w:cantSplit/>
          <w:trHeight w:val="323"/>
          <w:tblHeader/>
          <w:trPrChange w:id="543" w:author="Honnalore Steissberg" w:date="2021-07-28T13:09:00Z">
            <w:trPr>
              <w:cantSplit/>
              <w:trHeight w:val="323"/>
              <w:tblHeader/>
            </w:trPr>
          </w:trPrChange>
        </w:trPr>
        <w:tc>
          <w:tcPr>
            <w:tcW w:w="1800" w:type="dxa"/>
            <w:tcBorders>
              <w:top w:val="double" w:sz="4" w:space="0" w:color="000000"/>
              <w:bottom w:val="double" w:sz="4" w:space="0" w:color="000000"/>
            </w:tcBorders>
            <w:vAlign w:val="center"/>
            <w:tcPrChange w:id="544" w:author="Honnalore Steissberg" w:date="2021-07-28T13:09:00Z">
              <w:tcPr>
                <w:tcW w:w="1677" w:type="dxa"/>
                <w:tcBorders>
                  <w:top w:val="double" w:sz="4" w:space="0" w:color="000000"/>
                  <w:bottom w:val="double" w:sz="4" w:space="0" w:color="000000"/>
                </w:tcBorders>
                <w:vAlign w:val="center"/>
              </w:tcPr>
            </w:tcPrChange>
          </w:tcPr>
          <w:p w14:paraId="4AC93809"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Formulation</w:t>
            </w:r>
          </w:p>
        </w:tc>
        <w:tc>
          <w:tcPr>
            <w:tcW w:w="4950" w:type="dxa"/>
            <w:tcBorders>
              <w:top w:val="double" w:sz="4" w:space="0" w:color="000000"/>
              <w:bottom w:val="double" w:sz="4" w:space="0" w:color="000000"/>
            </w:tcBorders>
            <w:vAlign w:val="center"/>
            <w:tcPrChange w:id="545" w:author="Honnalore Steissberg" w:date="2021-07-28T13:09:00Z">
              <w:tcPr>
                <w:tcW w:w="4950" w:type="dxa"/>
                <w:tcBorders>
                  <w:top w:val="double" w:sz="4" w:space="0" w:color="000000"/>
                  <w:bottom w:val="double" w:sz="4" w:space="0" w:color="000000"/>
                </w:tcBorders>
                <w:vAlign w:val="center"/>
              </w:tcPr>
            </w:tcPrChange>
          </w:tcPr>
          <w:p w14:paraId="247793BA"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Formula</w:t>
            </w:r>
          </w:p>
        </w:tc>
        <w:tc>
          <w:tcPr>
            <w:tcW w:w="2013" w:type="dxa"/>
            <w:tcBorders>
              <w:top w:val="double" w:sz="4" w:space="0" w:color="000000"/>
              <w:bottom w:val="double" w:sz="4" w:space="0" w:color="000000"/>
            </w:tcBorders>
            <w:vAlign w:val="center"/>
            <w:tcPrChange w:id="546" w:author="Honnalore Steissberg" w:date="2021-07-28T13:09:00Z">
              <w:tcPr>
                <w:tcW w:w="2013" w:type="dxa"/>
                <w:tcBorders>
                  <w:top w:val="double" w:sz="4" w:space="0" w:color="000000"/>
                  <w:bottom w:val="double" w:sz="4" w:space="0" w:color="000000"/>
                </w:tcBorders>
                <w:vAlign w:val="center"/>
              </w:tcPr>
            </w:tcPrChange>
          </w:tcPr>
          <w:p w14:paraId="1A6B13F9"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Reference</w:t>
            </w:r>
          </w:p>
        </w:tc>
      </w:tr>
      <w:tr w:rsidR="0041037A" w:rsidRPr="00B7030B" w14:paraId="3C64AFBE" w14:textId="77777777" w:rsidTr="00D253B3">
        <w:trPr>
          <w:cantSplit/>
          <w:trPrChange w:id="547" w:author="Honnalore Steissberg" w:date="2021-07-28T13:09:00Z">
            <w:trPr>
              <w:cantSplit/>
            </w:trPr>
          </w:trPrChange>
        </w:trPr>
        <w:tc>
          <w:tcPr>
            <w:tcW w:w="1800" w:type="dxa"/>
            <w:tcBorders>
              <w:top w:val="double" w:sz="4" w:space="0" w:color="000000"/>
            </w:tcBorders>
            <w:vAlign w:val="center"/>
            <w:tcPrChange w:id="548" w:author="Honnalore Steissberg" w:date="2021-07-28T13:09:00Z">
              <w:tcPr>
                <w:tcW w:w="1677" w:type="dxa"/>
                <w:tcBorders>
                  <w:top w:val="double" w:sz="4" w:space="0" w:color="000000"/>
                </w:tcBorders>
                <w:vAlign w:val="center"/>
              </w:tcPr>
            </w:tcPrChange>
          </w:tcPr>
          <w:p w14:paraId="648CDA77" w14:textId="77777777" w:rsidR="0041037A" w:rsidRPr="00B7030B" w:rsidRDefault="0041037A">
            <w:pPr>
              <w:pStyle w:val="tabledata"/>
              <w:rPr>
                <w:rFonts w:asciiTheme="minorHAnsi" w:hAnsiTheme="minorHAnsi"/>
              </w:rPr>
            </w:pPr>
            <w:proofErr w:type="spellStart"/>
            <w:r w:rsidRPr="00B7030B">
              <w:rPr>
                <w:rFonts w:asciiTheme="minorHAnsi" w:hAnsiTheme="minorHAnsi"/>
              </w:rPr>
              <w:t>Nickuradse</w:t>
            </w:r>
            <w:proofErr w:type="spellEnd"/>
            <w:r w:rsidRPr="00B7030B">
              <w:rPr>
                <w:rFonts w:asciiTheme="minorHAnsi" w:hAnsiTheme="minorHAnsi"/>
              </w:rPr>
              <w:t xml:space="preserve"> [NICK]</w:t>
            </w:r>
          </w:p>
        </w:tc>
        <w:tc>
          <w:tcPr>
            <w:tcW w:w="4950" w:type="dxa"/>
            <w:tcBorders>
              <w:top w:val="double" w:sz="4" w:space="0" w:color="000000"/>
            </w:tcBorders>
            <w:tcPrChange w:id="549" w:author="Honnalore Steissberg" w:date="2021-07-28T13:09:00Z">
              <w:tcPr>
                <w:tcW w:w="4950" w:type="dxa"/>
                <w:tcBorders>
                  <w:top w:val="double" w:sz="4" w:space="0" w:color="000000"/>
                </w:tcBorders>
              </w:tcPr>
            </w:tcPrChange>
          </w:tcPr>
          <w:p w14:paraId="0AA5E3FF" w14:textId="77777777" w:rsidR="0041037A" w:rsidRPr="00B7030B" w:rsidRDefault="0041037A" w:rsidP="00DC03F9">
            <w:pPr>
              <w:pStyle w:val="tabledata"/>
              <w:rPr>
                <w:rFonts w:asciiTheme="minorHAnsi" w:hAnsiTheme="minorHAnsi"/>
              </w:rPr>
            </w:pPr>
            <w:r w:rsidRPr="00B7030B">
              <w:rPr>
                <w:rFonts w:asciiTheme="minorHAnsi" w:hAnsiTheme="minorHAnsi"/>
                <w:noProof/>
              </w:rPr>
              <w:t xml:space="preserve"> </w:t>
            </w:r>
            <m:oMath>
              <m:sSub>
                <m:sSubPr>
                  <m:ctrlPr>
                    <w:ins w:id="550" w:author="Honnalore Steissberg" w:date="2021-07-30T09:49:00Z">
                      <w:rPr>
                        <w:rFonts w:ascii="Cambria Math" w:hAnsiTheme="minorHAnsi"/>
                        <w:i/>
                        <w:noProof/>
                      </w:rPr>
                    </w:ins>
                  </m:ctrlPr>
                </m:sSubPr>
                <m:e>
                  <m:r>
                    <w:rPr>
                      <w:rFonts w:ascii="Cambria Math" w:hAnsiTheme="minorHAnsi"/>
                      <w:noProof/>
                    </w:rPr>
                    <m:t>ν</m:t>
                  </m:r>
                </m:e>
                <m:sub>
                  <m:r>
                    <w:rPr>
                      <w:rFonts w:ascii="Cambria Math" w:hAnsiTheme="minorHAnsi"/>
                      <w:noProof/>
                    </w:rPr>
                    <m:t>t</m:t>
                  </m:r>
                </m:sub>
              </m:sSub>
              <m:r>
                <w:rPr>
                  <w:rFonts w:ascii="Cambria Math" w:hAnsiTheme="minorHAnsi"/>
                  <w:noProof/>
                </w:rPr>
                <m:t>=</m:t>
              </m:r>
              <m:sSubSup>
                <m:sSubSupPr>
                  <m:ctrlPr>
                    <w:ins w:id="551" w:author="Honnalore Steissberg" w:date="2021-07-30T09:49:00Z">
                      <w:rPr>
                        <w:rFonts w:ascii="Cambria Math" w:hAnsi="Cambria Math"/>
                        <w:i/>
                        <w:noProof/>
                      </w:rPr>
                    </w:ins>
                  </m:ctrlPr>
                </m:sSubSupPr>
                <m:e>
                  <m:r>
                    <m:rPr>
                      <m:scr m:val="script"/>
                    </m:rPr>
                    <w:rPr>
                      <w:rFonts w:ascii="Cambria Math" w:hAnsiTheme="minorHAnsi"/>
                      <w:noProof/>
                    </w:rPr>
                    <m:t>l</m:t>
                  </m:r>
                </m:e>
                <m:sub>
                  <m:r>
                    <w:rPr>
                      <w:rFonts w:ascii="Cambria Math" w:hAnsiTheme="minorHAnsi"/>
                      <w:noProof/>
                    </w:rPr>
                    <m:t>m</m:t>
                  </m:r>
                  <m:ctrlPr>
                    <w:ins w:id="552" w:author="Honnalore Steissberg" w:date="2021-07-30T09:49:00Z">
                      <w:rPr>
                        <w:rFonts w:ascii="Cambria Math" w:hAnsiTheme="minorHAnsi"/>
                        <w:i/>
                        <w:noProof/>
                      </w:rPr>
                    </w:ins>
                  </m:ctrlPr>
                </m:sub>
                <m:sup>
                  <m:r>
                    <w:rPr>
                      <w:rFonts w:ascii="Cambria Math" w:hAnsiTheme="minorHAnsi"/>
                      <w:noProof/>
                    </w:rPr>
                    <m:t>2</m:t>
                  </m:r>
                  <m:ctrlPr>
                    <w:ins w:id="553" w:author="Honnalore Steissberg" w:date="2021-07-30T09:49:00Z">
                      <w:rPr>
                        <w:rFonts w:ascii="Cambria Math" w:hAnsiTheme="minorHAnsi"/>
                        <w:i/>
                        <w:noProof/>
                      </w:rPr>
                    </w:ins>
                  </m:ctrlPr>
                </m:sup>
              </m:sSubSup>
              <m:d>
                <m:dPr>
                  <m:begChr m:val="|"/>
                  <m:endChr m:val="|"/>
                  <m:ctrlPr>
                    <w:ins w:id="554" w:author="Honnalore Steissberg" w:date="2021-07-30T09:49:00Z">
                      <w:rPr>
                        <w:rFonts w:ascii="Cambria Math" w:hAnsi="Cambria Math"/>
                        <w:i/>
                        <w:noProof/>
                      </w:rPr>
                    </w:ins>
                  </m:ctrlPr>
                </m:dPr>
                <m:e>
                  <m:f>
                    <m:fPr>
                      <m:ctrlPr>
                        <w:ins w:id="555" w:author="Honnalore Steissberg" w:date="2021-07-30T09:49:00Z">
                          <w:rPr>
                            <w:rFonts w:ascii="Cambria Math" w:hAnsi="Cambria Math"/>
                            <w:i/>
                            <w:noProof/>
                          </w:rPr>
                        </w:ins>
                      </m:ctrlPr>
                    </m:fPr>
                    <m:num>
                      <m:r>
                        <w:rPr>
                          <w:rFonts w:ascii="Cambria Math" w:hAnsiTheme="minorHAnsi"/>
                          <w:noProof/>
                        </w:rPr>
                        <m:t>∂u</m:t>
                      </m:r>
                      <m:ctrlPr>
                        <w:ins w:id="556" w:author="Honnalore Steissberg" w:date="2021-07-30T09:49:00Z">
                          <w:rPr>
                            <w:rFonts w:ascii="Cambria Math" w:hAnsiTheme="minorHAnsi"/>
                            <w:i/>
                            <w:noProof/>
                          </w:rPr>
                        </w:ins>
                      </m:ctrlPr>
                    </m:num>
                    <m:den>
                      <m:r>
                        <w:rPr>
                          <w:rFonts w:ascii="Cambria Math" w:hAnsiTheme="minorHAnsi"/>
                          <w:noProof/>
                        </w:rPr>
                        <m:t>∂z</m:t>
                      </m:r>
                      <m:ctrlPr>
                        <w:ins w:id="557" w:author="Honnalore Steissberg" w:date="2021-07-30T09:49:00Z">
                          <w:rPr>
                            <w:rFonts w:ascii="Cambria Math" w:hAnsiTheme="minorHAnsi"/>
                            <w:i/>
                            <w:noProof/>
                          </w:rPr>
                        </w:ins>
                      </m:ctrlPr>
                    </m:den>
                  </m:f>
                </m:e>
              </m:d>
              <m:sSup>
                <m:sSupPr>
                  <m:ctrlPr>
                    <w:ins w:id="558" w:author="Honnalore Steissberg" w:date="2021-07-30T09:49:00Z">
                      <w:rPr>
                        <w:rFonts w:ascii="Cambria Math" w:hAnsiTheme="minorHAnsi"/>
                        <w:i/>
                        <w:noProof/>
                      </w:rPr>
                    </w:ins>
                  </m:ctrlPr>
                </m:sSupPr>
                <m:e>
                  <m:r>
                    <w:rPr>
                      <w:rFonts w:ascii="Cambria Math" w:hAnsiTheme="minorHAnsi"/>
                      <w:noProof/>
                    </w:rPr>
                    <m:t>e</m:t>
                  </m:r>
                </m:e>
                <m:sup>
                  <m:r>
                    <w:rPr>
                      <w:rFonts w:ascii="Cambria Math" w:hAnsiTheme="minorHAnsi"/>
                      <w:noProof/>
                    </w:rPr>
                    <m:t>-</m:t>
                  </m:r>
                  <m:r>
                    <w:rPr>
                      <w:rFonts w:ascii="Cambria Math" w:hAnsiTheme="minorHAnsi"/>
                      <w:noProof/>
                    </w:rPr>
                    <m:t>CRi</m:t>
                  </m:r>
                </m:sup>
              </m:sSup>
              <m:r>
                <m:rPr>
                  <m:sty m:val="p"/>
                </m:rPr>
                <w:rPr>
                  <w:rFonts w:ascii="Cambria Math" w:hAnsi="Cambria Math"/>
                  <w:noProof/>
                </w:rPr>
                <w:br/>
              </m:r>
            </m:oMath>
            <m:oMathPara>
              <m:oMath>
                <m:sSub>
                  <m:sSubPr>
                    <m:ctrlPr>
                      <w:ins w:id="559" w:author="Honnalore Steissberg" w:date="2021-07-30T09:49:00Z">
                        <w:rPr>
                          <w:rFonts w:ascii="Cambria Math" w:hAnsi="Cambria Math"/>
                          <w:i/>
                          <w:noProof/>
                        </w:rPr>
                      </w:ins>
                    </m:ctrlPr>
                  </m:sSubPr>
                  <m:e>
                    <m:r>
                      <m:rPr>
                        <m:scr m:val="script"/>
                      </m:rPr>
                      <w:rPr>
                        <w:rFonts w:ascii="Cambria Math" w:hAnsiTheme="minorHAnsi"/>
                        <w:noProof/>
                      </w:rPr>
                      <m:t>l</m:t>
                    </m:r>
                  </m:e>
                  <m:sub>
                    <m:r>
                      <w:rPr>
                        <w:rFonts w:ascii="Cambria Math" w:hAnsiTheme="minorHAnsi"/>
                        <w:noProof/>
                      </w:rPr>
                      <m:t>m</m:t>
                    </m:r>
                    <m:ctrlPr>
                      <w:ins w:id="560" w:author="Honnalore Steissberg" w:date="2021-07-30T09:49:00Z">
                        <w:rPr>
                          <w:rFonts w:ascii="Cambria Math" w:hAnsiTheme="minorHAnsi"/>
                          <w:i/>
                          <w:noProof/>
                        </w:rPr>
                      </w:ins>
                    </m:ctrlPr>
                  </m:sub>
                </m:sSub>
                <m:r>
                  <w:rPr>
                    <w:rFonts w:ascii="Cambria Math" w:hAnsiTheme="minorHAnsi"/>
                    <w:noProof/>
                  </w:rPr>
                  <m:t>=H</m:t>
                </m:r>
                <m:d>
                  <m:dPr>
                    <m:begChr m:val="["/>
                    <m:endChr m:val="]"/>
                    <m:ctrlPr>
                      <w:ins w:id="561" w:author="Honnalore Steissberg" w:date="2021-07-30T09:49:00Z">
                        <w:rPr>
                          <w:rFonts w:ascii="Cambria Math" w:hAnsiTheme="minorHAnsi"/>
                          <w:i/>
                          <w:noProof/>
                        </w:rPr>
                      </w:ins>
                    </m:ctrlPr>
                  </m:dPr>
                  <m:e>
                    <m:r>
                      <w:rPr>
                        <w:rFonts w:ascii="Cambria Math" w:hAnsiTheme="minorHAnsi"/>
                        <w:noProof/>
                      </w:rPr>
                      <m:t>0.14</m:t>
                    </m:r>
                    <m:r>
                      <w:rPr>
                        <w:rFonts w:ascii="Cambria Math" w:hAnsiTheme="minorHAnsi"/>
                        <w:noProof/>
                      </w:rPr>
                      <m:t>-</m:t>
                    </m:r>
                    <m:r>
                      <w:rPr>
                        <w:rFonts w:ascii="Cambria Math" w:hAnsiTheme="minorHAnsi"/>
                        <w:noProof/>
                      </w:rPr>
                      <m:t>0.08</m:t>
                    </m:r>
                    <m:sSup>
                      <m:sSupPr>
                        <m:ctrlPr>
                          <w:ins w:id="562" w:author="Honnalore Steissberg" w:date="2021-07-30T09:49:00Z">
                            <w:rPr>
                              <w:rFonts w:ascii="Cambria Math" w:hAnsiTheme="minorHAnsi"/>
                              <w:i/>
                              <w:noProof/>
                            </w:rPr>
                          </w:ins>
                        </m:ctrlPr>
                      </m:sSupPr>
                      <m:e>
                        <m:d>
                          <m:dPr>
                            <m:ctrlPr>
                              <w:ins w:id="563"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564"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565" w:author="Honnalore Steissberg" w:date="2021-07-30T09:49:00Z">
                                <w:rPr>
                                  <w:rFonts w:ascii="Cambria Math" w:hAnsi="Cambria Math"/>
                                  <w:i/>
                                  <w:noProof/>
                                </w:rPr>
                              </w:ins>
                            </m:ctrlPr>
                          </m:e>
                        </m:d>
                      </m:e>
                      <m:sup>
                        <m:r>
                          <w:rPr>
                            <w:rFonts w:ascii="Cambria Math" w:hAnsiTheme="minorHAnsi"/>
                            <w:noProof/>
                          </w:rPr>
                          <m:t>2</m:t>
                        </m:r>
                      </m:sup>
                    </m:sSup>
                    <m:r>
                      <w:rPr>
                        <w:rFonts w:ascii="Cambria Math" w:hAnsiTheme="minorHAnsi"/>
                        <w:noProof/>
                      </w:rPr>
                      <m:t>-</m:t>
                    </m:r>
                    <m:r>
                      <w:rPr>
                        <w:rFonts w:ascii="Cambria Math" w:hAnsiTheme="minorHAnsi"/>
                        <w:noProof/>
                      </w:rPr>
                      <m:t>0.06</m:t>
                    </m:r>
                    <m:sSup>
                      <m:sSupPr>
                        <m:ctrlPr>
                          <w:ins w:id="566" w:author="Honnalore Steissberg" w:date="2021-07-30T09:49:00Z">
                            <w:rPr>
                              <w:rFonts w:ascii="Cambria Math" w:hAnsiTheme="minorHAnsi"/>
                              <w:i/>
                              <w:noProof/>
                            </w:rPr>
                          </w:ins>
                        </m:ctrlPr>
                      </m:sSupPr>
                      <m:e>
                        <m:d>
                          <m:dPr>
                            <m:ctrlPr>
                              <w:ins w:id="567"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568"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569" w:author="Honnalore Steissberg" w:date="2021-07-30T09:49:00Z">
                                <w:rPr>
                                  <w:rFonts w:ascii="Cambria Math" w:hAnsi="Cambria Math"/>
                                  <w:i/>
                                  <w:noProof/>
                                </w:rPr>
                              </w:ins>
                            </m:ctrlPr>
                          </m:e>
                        </m:d>
                      </m:e>
                      <m:sup>
                        <m:r>
                          <w:rPr>
                            <w:rFonts w:ascii="Cambria Math" w:hAnsiTheme="minorHAnsi"/>
                            <w:noProof/>
                          </w:rPr>
                          <m:t>4</m:t>
                        </m:r>
                      </m:sup>
                    </m:sSup>
                    <m:ctrlPr>
                      <w:ins w:id="570" w:author="Honnalore Steissberg" w:date="2021-07-30T09:49:00Z">
                        <w:rPr>
                          <w:rFonts w:ascii="Cambria Math" w:hAnsi="Cambria Math"/>
                          <w:i/>
                          <w:noProof/>
                        </w:rPr>
                      </w:ins>
                    </m:ctrlPr>
                  </m:e>
                </m:d>
              </m:oMath>
            </m:oMathPara>
          </w:p>
        </w:tc>
        <w:tc>
          <w:tcPr>
            <w:tcW w:w="2013" w:type="dxa"/>
            <w:tcBorders>
              <w:top w:val="double" w:sz="4" w:space="0" w:color="000000"/>
            </w:tcBorders>
            <w:vAlign w:val="center"/>
            <w:tcPrChange w:id="571" w:author="Honnalore Steissberg" w:date="2021-07-28T13:09:00Z">
              <w:tcPr>
                <w:tcW w:w="2013" w:type="dxa"/>
                <w:tcBorders>
                  <w:top w:val="double" w:sz="4" w:space="0" w:color="000000"/>
                </w:tcBorders>
                <w:vAlign w:val="center"/>
              </w:tcPr>
            </w:tcPrChange>
          </w:tcPr>
          <w:p w14:paraId="19285C2B" w14:textId="77777777" w:rsidR="0041037A" w:rsidRPr="00B7030B" w:rsidRDefault="0041037A">
            <w:pPr>
              <w:pStyle w:val="tabledata"/>
              <w:rPr>
                <w:rFonts w:asciiTheme="minorHAnsi" w:hAnsiTheme="minorHAnsi"/>
                <w:szCs w:val="24"/>
              </w:rPr>
            </w:pPr>
            <w:proofErr w:type="spellStart"/>
            <w:r w:rsidRPr="00B7030B">
              <w:rPr>
                <w:rFonts w:asciiTheme="minorHAnsi" w:hAnsiTheme="minorHAnsi"/>
                <w:szCs w:val="24"/>
              </w:rPr>
              <w:t>Rodi</w:t>
            </w:r>
            <w:proofErr w:type="spellEnd"/>
            <w:r w:rsidRPr="00B7030B">
              <w:rPr>
                <w:rFonts w:asciiTheme="minorHAnsi" w:hAnsiTheme="minorHAnsi"/>
                <w:szCs w:val="24"/>
              </w:rPr>
              <w:t xml:space="preserve"> (1993)</w:t>
            </w:r>
          </w:p>
        </w:tc>
      </w:tr>
      <w:tr w:rsidR="0041037A" w:rsidRPr="00B7030B" w14:paraId="036DA8D9" w14:textId="77777777" w:rsidTr="00D253B3">
        <w:trPr>
          <w:cantSplit/>
          <w:trPrChange w:id="572" w:author="Honnalore Steissberg" w:date="2021-07-28T13:09:00Z">
            <w:trPr>
              <w:cantSplit/>
            </w:trPr>
          </w:trPrChange>
        </w:trPr>
        <w:tc>
          <w:tcPr>
            <w:tcW w:w="1800" w:type="dxa"/>
            <w:vAlign w:val="center"/>
            <w:tcPrChange w:id="573" w:author="Honnalore Steissberg" w:date="2021-07-28T13:09:00Z">
              <w:tcPr>
                <w:tcW w:w="1677" w:type="dxa"/>
                <w:vAlign w:val="center"/>
              </w:tcPr>
            </w:tcPrChange>
          </w:tcPr>
          <w:p w14:paraId="7DB6E8DB" w14:textId="77777777" w:rsidR="0041037A" w:rsidRPr="00B7030B" w:rsidRDefault="0041037A">
            <w:pPr>
              <w:pStyle w:val="tabledata"/>
              <w:rPr>
                <w:rFonts w:asciiTheme="minorHAnsi" w:hAnsiTheme="minorHAnsi"/>
              </w:rPr>
            </w:pPr>
            <w:r w:rsidRPr="00B7030B">
              <w:rPr>
                <w:rFonts w:asciiTheme="minorHAnsi" w:hAnsiTheme="minorHAnsi"/>
              </w:rPr>
              <w:t>Parabolic [PARAB]</w:t>
            </w:r>
          </w:p>
        </w:tc>
        <w:tc>
          <w:tcPr>
            <w:tcW w:w="4950" w:type="dxa"/>
            <w:tcPrChange w:id="574" w:author="Honnalore Steissberg" w:date="2021-07-28T13:09:00Z">
              <w:tcPr>
                <w:tcW w:w="4950" w:type="dxa"/>
              </w:tcPr>
            </w:tcPrChange>
          </w:tcPr>
          <w:p w14:paraId="6D101BC8" w14:textId="77777777" w:rsidR="0041037A" w:rsidRPr="00B7030B" w:rsidRDefault="0041037A" w:rsidP="00DC03F9">
            <w:pPr>
              <w:pStyle w:val="tabledata"/>
              <w:rPr>
                <w:rFonts w:asciiTheme="minorHAnsi" w:hAnsiTheme="minorHAnsi"/>
              </w:rPr>
            </w:pPr>
            <w:r w:rsidRPr="00B7030B">
              <w:rPr>
                <w:rFonts w:asciiTheme="minorHAnsi" w:hAnsiTheme="minorHAnsi"/>
                <w:noProof/>
              </w:rPr>
              <w:t xml:space="preserve"> </w:t>
            </w:r>
            <m:oMath>
              <m:sSub>
                <m:sSubPr>
                  <m:ctrlPr>
                    <w:ins w:id="575" w:author="Honnalore Steissberg" w:date="2021-07-30T09:49:00Z">
                      <w:rPr>
                        <w:rFonts w:ascii="Cambria Math" w:hAnsiTheme="minorHAnsi"/>
                        <w:i/>
                        <w:noProof/>
                      </w:rPr>
                    </w:ins>
                  </m:ctrlPr>
                </m:sSubPr>
                <m:e>
                  <m:r>
                    <w:rPr>
                      <w:rFonts w:ascii="Cambria Math" w:hAnsiTheme="minorHAnsi"/>
                      <w:noProof/>
                    </w:rPr>
                    <m:t>ν</m:t>
                  </m:r>
                </m:e>
                <m:sub>
                  <m:r>
                    <w:rPr>
                      <w:rFonts w:ascii="Cambria Math" w:hAnsiTheme="minorHAnsi"/>
                      <w:noProof/>
                    </w:rPr>
                    <m:t>t</m:t>
                  </m:r>
                </m:sub>
              </m:sSub>
              <m:r>
                <w:rPr>
                  <w:rFonts w:ascii="Cambria Math" w:hAnsiTheme="minorHAnsi"/>
                  <w:noProof/>
                </w:rPr>
                <m:t>=κ</m:t>
              </m:r>
              <m:sSub>
                <m:sSubPr>
                  <m:ctrlPr>
                    <w:ins w:id="576" w:author="Honnalore Steissberg" w:date="2021-07-30T09:49:00Z">
                      <w:rPr>
                        <w:rFonts w:ascii="Cambria Math" w:hAnsiTheme="minorHAnsi"/>
                        <w:i/>
                        <w:noProof/>
                      </w:rPr>
                    </w:ins>
                  </m:ctrlPr>
                </m:sSubPr>
                <m:e>
                  <m:r>
                    <w:rPr>
                      <w:rFonts w:ascii="Cambria Math" w:hAnsiTheme="minorHAnsi"/>
                      <w:noProof/>
                    </w:rPr>
                    <m:t>u</m:t>
                  </m:r>
                </m:e>
                <m:sub>
                  <m:r>
                    <w:rPr>
                      <w:rFonts w:ascii="Cambria Math" w:hAnsiTheme="minorHAnsi"/>
                      <w:noProof/>
                    </w:rPr>
                    <m:t>*</m:t>
                  </m:r>
                </m:sub>
              </m:sSub>
              <m:r>
                <w:rPr>
                  <w:rFonts w:ascii="Cambria Math" w:hAnsiTheme="minorHAnsi"/>
                  <w:noProof/>
                </w:rPr>
                <m:t>z</m:t>
              </m:r>
              <m:d>
                <m:dPr>
                  <m:ctrlPr>
                    <w:ins w:id="577"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578"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579" w:author="Honnalore Steissberg" w:date="2021-07-30T09:49:00Z">
                      <w:rPr>
                        <w:rFonts w:ascii="Cambria Math" w:hAnsi="Cambria Math"/>
                        <w:i/>
                        <w:noProof/>
                      </w:rPr>
                    </w:ins>
                  </m:ctrlPr>
                </m:e>
              </m:d>
              <m:sSup>
                <m:sSupPr>
                  <m:ctrlPr>
                    <w:ins w:id="580" w:author="Honnalore Steissberg" w:date="2021-07-30T09:49:00Z">
                      <w:rPr>
                        <w:rFonts w:ascii="Cambria Math" w:hAnsiTheme="minorHAnsi"/>
                        <w:i/>
                        <w:noProof/>
                      </w:rPr>
                    </w:ins>
                  </m:ctrlPr>
                </m:sSupPr>
                <m:e>
                  <m:r>
                    <w:rPr>
                      <w:rFonts w:ascii="Cambria Math" w:hAnsiTheme="minorHAnsi"/>
                      <w:noProof/>
                    </w:rPr>
                    <m:t>e</m:t>
                  </m:r>
                </m:e>
                <m:sup>
                  <m:r>
                    <w:rPr>
                      <w:rFonts w:ascii="Cambria Math" w:hAnsiTheme="minorHAnsi"/>
                      <w:noProof/>
                    </w:rPr>
                    <m:t>-</m:t>
                  </m:r>
                  <m:r>
                    <w:rPr>
                      <w:rFonts w:ascii="Cambria Math" w:hAnsiTheme="minorHAnsi"/>
                      <w:noProof/>
                    </w:rPr>
                    <m:t>CRi</m:t>
                  </m:r>
                </m:sup>
              </m:sSup>
            </m:oMath>
          </w:p>
        </w:tc>
        <w:tc>
          <w:tcPr>
            <w:tcW w:w="2013" w:type="dxa"/>
            <w:vAlign w:val="center"/>
            <w:tcPrChange w:id="581" w:author="Honnalore Steissberg" w:date="2021-07-28T13:09:00Z">
              <w:tcPr>
                <w:tcW w:w="2013" w:type="dxa"/>
                <w:vAlign w:val="center"/>
              </w:tcPr>
            </w:tcPrChange>
          </w:tcPr>
          <w:p w14:paraId="1E06BC2C" w14:textId="77777777" w:rsidR="0041037A" w:rsidRPr="00B7030B" w:rsidRDefault="0041037A">
            <w:pPr>
              <w:pStyle w:val="tabledata"/>
              <w:rPr>
                <w:rFonts w:asciiTheme="minorHAnsi" w:hAnsiTheme="minorHAnsi"/>
                <w:szCs w:val="24"/>
              </w:rPr>
            </w:pPr>
            <w:proofErr w:type="spellStart"/>
            <w:r w:rsidRPr="00B7030B">
              <w:rPr>
                <w:rFonts w:asciiTheme="minorHAnsi" w:hAnsiTheme="minorHAnsi"/>
                <w:szCs w:val="24"/>
              </w:rPr>
              <w:t>Engelund</w:t>
            </w:r>
            <w:proofErr w:type="spellEnd"/>
            <w:r w:rsidRPr="00B7030B">
              <w:rPr>
                <w:rFonts w:asciiTheme="minorHAnsi" w:hAnsiTheme="minorHAnsi"/>
                <w:szCs w:val="24"/>
              </w:rPr>
              <w:t xml:space="preserve"> (1976)</w:t>
            </w:r>
          </w:p>
        </w:tc>
      </w:tr>
      <w:tr w:rsidR="0041037A" w:rsidRPr="00B7030B" w14:paraId="09EC778B" w14:textId="77777777" w:rsidTr="00D253B3">
        <w:trPr>
          <w:cantSplit/>
          <w:trPrChange w:id="582" w:author="Honnalore Steissberg" w:date="2021-07-28T13:09:00Z">
            <w:trPr>
              <w:cantSplit/>
            </w:trPr>
          </w:trPrChange>
        </w:trPr>
        <w:tc>
          <w:tcPr>
            <w:tcW w:w="1800" w:type="dxa"/>
            <w:vAlign w:val="center"/>
            <w:tcPrChange w:id="583" w:author="Honnalore Steissberg" w:date="2021-07-28T13:09:00Z">
              <w:tcPr>
                <w:tcW w:w="1677" w:type="dxa"/>
                <w:vAlign w:val="center"/>
              </w:tcPr>
            </w:tcPrChange>
          </w:tcPr>
          <w:p w14:paraId="20F33D8A" w14:textId="77777777" w:rsidR="0041037A" w:rsidRPr="00B7030B" w:rsidRDefault="0041037A">
            <w:pPr>
              <w:pStyle w:val="tabledata"/>
              <w:rPr>
                <w:rFonts w:asciiTheme="minorHAnsi" w:hAnsiTheme="minorHAnsi"/>
              </w:rPr>
            </w:pPr>
            <w:r w:rsidRPr="00B7030B">
              <w:rPr>
                <w:rFonts w:asciiTheme="minorHAnsi" w:hAnsiTheme="minorHAnsi"/>
              </w:rPr>
              <w:t>[W2] (used in V2)</w:t>
            </w:r>
          </w:p>
        </w:tc>
        <w:tc>
          <w:tcPr>
            <w:tcW w:w="4950" w:type="dxa"/>
            <w:vAlign w:val="center"/>
            <w:tcPrChange w:id="584" w:author="Honnalore Steissberg" w:date="2021-07-28T13:09:00Z">
              <w:tcPr>
                <w:tcW w:w="4950" w:type="dxa"/>
                <w:vAlign w:val="center"/>
              </w:tcPr>
            </w:tcPrChange>
          </w:tcPr>
          <w:p w14:paraId="2E8C8D28" w14:textId="77777777" w:rsidR="0041037A" w:rsidRPr="00B7030B" w:rsidRDefault="00C51A7D">
            <w:pPr>
              <w:pStyle w:val="tabledata"/>
              <w:rPr>
                <w:rFonts w:asciiTheme="minorHAnsi" w:hAnsiTheme="minorHAnsi"/>
              </w:rPr>
            </w:pPr>
            <w:r w:rsidRPr="00C51A7D">
              <w:rPr>
                <w:rFonts w:asciiTheme="minorHAnsi" w:hAnsiTheme="minorHAnsi"/>
                <w:noProof/>
                <w:position w:val="-38"/>
              </w:rPr>
              <w:object w:dxaOrig="4680" w:dyaOrig="960" w14:anchorId="62D96C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40pt;height:48pt;mso-width-percent:0;mso-height-percent:0;mso-width-percent:0;mso-height-percent:0" o:ole="" fillcolor="window">
                  <v:imagedata r:id="rId48" o:title=""/>
                </v:shape>
                <o:OLEObject Type="Embed" ProgID="Equation.3" ShapeID="_x0000_i1031" DrawAspect="Content" ObjectID="_1691308516" r:id="rId49"/>
              </w:object>
            </w:r>
          </w:p>
          <w:p w14:paraId="61100FF2" w14:textId="77777777" w:rsidR="0041037A" w:rsidRPr="00B7030B" w:rsidRDefault="00C51A7D" w:rsidP="00DC03F9">
            <w:pPr>
              <w:pStyle w:val="tabledata"/>
              <w:rPr>
                <w:rFonts w:asciiTheme="minorHAnsi" w:hAnsiTheme="minorHAnsi"/>
              </w:rPr>
            </w:pPr>
            <m:oMathPara>
              <m:oMath>
                <m:sSub>
                  <m:sSubPr>
                    <m:ctrlPr>
                      <w:ins w:id="585" w:author="Honnalore Steissberg" w:date="2021-07-30T09:49:00Z">
                        <w:rPr>
                          <w:rFonts w:ascii="Cambria Math" w:hAnsi="Cambria Math"/>
                          <w:i/>
                        </w:rPr>
                      </w:ins>
                    </m:ctrlPr>
                  </m:sSubPr>
                  <m:e>
                    <m:r>
                      <m:rPr>
                        <m:scr m:val="script"/>
                      </m:rPr>
                      <w:rPr>
                        <w:rFonts w:ascii="Cambria Math" w:hAnsiTheme="minorHAnsi"/>
                      </w:rPr>
                      <m:t>l</m:t>
                    </m:r>
                  </m:e>
                  <m:sub>
                    <m:r>
                      <w:rPr>
                        <w:rFonts w:ascii="Cambria Math" w:hAnsiTheme="minorHAnsi"/>
                      </w:rPr>
                      <m:t>m</m:t>
                    </m:r>
                    <m:ctrlPr>
                      <w:ins w:id="586" w:author="Honnalore Steissberg" w:date="2021-07-30T09:49:00Z">
                        <w:rPr>
                          <w:rFonts w:ascii="Cambria Math" w:hAnsiTheme="minorHAnsi"/>
                          <w:i/>
                        </w:rPr>
                      </w:ins>
                    </m:ctrlPr>
                  </m:sub>
                </m:sSub>
                <m:r>
                  <w:rPr>
                    <w:rFonts w:ascii="Cambria Math" w:hAnsiTheme="minorHAnsi"/>
                  </w:rPr>
                  <m:t>=Δ</m:t>
                </m:r>
                <m:sSub>
                  <m:sSubPr>
                    <m:ctrlPr>
                      <w:ins w:id="587" w:author="Honnalore Steissberg" w:date="2021-07-30T09:49:00Z">
                        <w:rPr>
                          <w:rFonts w:ascii="Cambria Math" w:hAnsiTheme="minorHAnsi"/>
                          <w:i/>
                        </w:rPr>
                      </w:ins>
                    </m:ctrlPr>
                  </m:sSubPr>
                  <m:e>
                    <m:r>
                      <w:rPr>
                        <w:rFonts w:ascii="Cambria Math" w:hAnsiTheme="minorHAnsi"/>
                      </w:rPr>
                      <m:t>z</m:t>
                    </m:r>
                  </m:e>
                  <m:sub>
                    <m:r>
                      <w:rPr>
                        <w:rFonts w:ascii="Cambria Math" w:hAnsiTheme="minorHAnsi"/>
                      </w:rPr>
                      <m:t>max</m:t>
                    </m:r>
                  </m:sub>
                </m:sSub>
              </m:oMath>
            </m:oMathPara>
          </w:p>
        </w:tc>
        <w:tc>
          <w:tcPr>
            <w:tcW w:w="2013" w:type="dxa"/>
            <w:vAlign w:val="center"/>
            <w:tcPrChange w:id="588" w:author="Honnalore Steissberg" w:date="2021-07-28T13:09:00Z">
              <w:tcPr>
                <w:tcW w:w="2013" w:type="dxa"/>
                <w:vAlign w:val="center"/>
              </w:tcPr>
            </w:tcPrChange>
          </w:tcPr>
          <w:p w14:paraId="40409DA4" w14:textId="77777777" w:rsidR="0041037A" w:rsidRPr="00B7030B" w:rsidRDefault="0041037A">
            <w:pPr>
              <w:pStyle w:val="tabledata"/>
              <w:rPr>
                <w:rFonts w:asciiTheme="minorHAnsi" w:hAnsiTheme="minorHAnsi"/>
                <w:szCs w:val="24"/>
              </w:rPr>
            </w:pPr>
            <w:r w:rsidRPr="00B7030B">
              <w:rPr>
                <w:rFonts w:asciiTheme="minorHAnsi" w:hAnsiTheme="minorHAnsi"/>
                <w:szCs w:val="24"/>
              </w:rPr>
              <w:t xml:space="preserve">Cole and </w:t>
            </w:r>
            <w:proofErr w:type="spellStart"/>
            <w:r w:rsidRPr="00B7030B">
              <w:rPr>
                <w:rFonts w:asciiTheme="minorHAnsi" w:hAnsiTheme="minorHAnsi"/>
                <w:szCs w:val="24"/>
              </w:rPr>
              <w:t>Buchak</w:t>
            </w:r>
            <w:proofErr w:type="spellEnd"/>
            <w:r w:rsidRPr="00B7030B">
              <w:rPr>
                <w:rFonts w:asciiTheme="minorHAnsi" w:hAnsiTheme="minorHAnsi"/>
                <w:szCs w:val="24"/>
              </w:rPr>
              <w:t xml:space="preserve"> (1995)</w:t>
            </w:r>
          </w:p>
        </w:tc>
      </w:tr>
      <w:tr w:rsidR="0041037A" w:rsidRPr="00B7030B" w14:paraId="19F415AA" w14:textId="77777777" w:rsidTr="00D253B3">
        <w:trPr>
          <w:cantSplit/>
          <w:trPrChange w:id="589" w:author="Honnalore Steissberg" w:date="2021-07-28T13:09:00Z">
            <w:trPr>
              <w:cantSplit/>
            </w:trPr>
          </w:trPrChange>
        </w:trPr>
        <w:tc>
          <w:tcPr>
            <w:tcW w:w="1800" w:type="dxa"/>
            <w:vAlign w:val="center"/>
            <w:tcPrChange w:id="590" w:author="Honnalore Steissberg" w:date="2021-07-28T13:09:00Z">
              <w:tcPr>
                <w:tcW w:w="1677" w:type="dxa"/>
                <w:vAlign w:val="center"/>
              </w:tcPr>
            </w:tcPrChange>
          </w:tcPr>
          <w:p w14:paraId="4FB2D69A" w14:textId="50515751" w:rsidR="0041037A" w:rsidRPr="00B7030B" w:rsidRDefault="0041037A">
            <w:pPr>
              <w:pStyle w:val="tabledata"/>
              <w:rPr>
                <w:rFonts w:asciiTheme="minorHAnsi" w:hAnsiTheme="minorHAnsi"/>
              </w:rPr>
            </w:pPr>
            <w:r w:rsidRPr="00B7030B">
              <w:rPr>
                <w:rFonts w:asciiTheme="minorHAnsi" w:hAnsiTheme="minorHAnsi"/>
              </w:rPr>
              <w:lastRenderedPageBreak/>
              <w:t xml:space="preserve">W2 with mixing length of </w:t>
            </w:r>
            <w:del w:id="591" w:author="Honnalore Steissberg" w:date="2021-08-09T16:14:00Z">
              <w:r w:rsidRPr="00B7030B" w:rsidDel="006A60E7">
                <w:rPr>
                  <w:rFonts w:asciiTheme="minorHAnsi" w:hAnsiTheme="minorHAnsi"/>
                </w:rPr>
                <w:delText>Nickuradse</w:delText>
              </w:r>
            </w:del>
            <w:ins w:id="592" w:author="Honnalore Steissberg" w:date="2021-08-09T16:14:00Z">
              <w:r w:rsidR="006A60E7" w:rsidRPr="00B7030B">
                <w:rPr>
                  <w:rFonts w:asciiTheme="minorHAnsi" w:hAnsiTheme="minorHAnsi"/>
                </w:rPr>
                <w:t>Nikuradse</w:t>
              </w:r>
            </w:ins>
            <w:r w:rsidRPr="00B7030B">
              <w:rPr>
                <w:rFonts w:asciiTheme="minorHAnsi" w:hAnsiTheme="minorHAnsi"/>
              </w:rPr>
              <w:t xml:space="preserve"> [W2N]</w:t>
            </w:r>
          </w:p>
        </w:tc>
        <w:tc>
          <w:tcPr>
            <w:tcW w:w="4950" w:type="dxa"/>
            <w:vAlign w:val="center"/>
            <w:tcPrChange w:id="593" w:author="Honnalore Steissberg" w:date="2021-07-28T13:09:00Z">
              <w:tcPr>
                <w:tcW w:w="4950" w:type="dxa"/>
                <w:vAlign w:val="center"/>
              </w:tcPr>
            </w:tcPrChange>
          </w:tcPr>
          <w:p w14:paraId="1ADFBA40" w14:textId="77777777" w:rsidR="0041037A" w:rsidRPr="00B7030B" w:rsidRDefault="00C51A7D">
            <w:pPr>
              <w:pStyle w:val="tabledata"/>
              <w:rPr>
                <w:rFonts w:asciiTheme="minorHAnsi" w:hAnsiTheme="minorHAnsi"/>
                <w:noProof/>
              </w:rPr>
            </w:pPr>
            <w:r w:rsidRPr="00C51A7D">
              <w:rPr>
                <w:rFonts w:asciiTheme="minorHAnsi" w:hAnsiTheme="minorHAnsi"/>
                <w:noProof/>
                <w:position w:val="-36"/>
              </w:rPr>
              <w:object w:dxaOrig="4640" w:dyaOrig="920" w14:anchorId="2E5690B1">
                <v:shape id="_x0000_i1030" type="#_x0000_t75" alt="" style="width:228.45pt;height:44.9pt;mso-width-percent:0;mso-height-percent:0;mso-width-percent:0;mso-height-percent:0" o:ole="" fillcolor="window">
                  <v:imagedata r:id="rId50" o:title=""/>
                </v:shape>
                <o:OLEObject Type="Embed" ProgID="Equation.3" ShapeID="_x0000_i1030" DrawAspect="Content" ObjectID="_1691308517" r:id="rId51"/>
              </w:object>
            </w:r>
          </w:p>
          <w:p w14:paraId="13F8D6BC" w14:textId="77777777" w:rsidR="0041037A" w:rsidRPr="00B7030B" w:rsidRDefault="00C51A7D" w:rsidP="00DC03F9">
            <w:pPr>
              <w:pStyle w:val="tabledata"/>
              <w:rPr>
                <w:rFonts w:asciiTheme="minorHAnsi" w:hAnsiTheme="minorHAnsi"/>
              </w:rPr>
            </w:pPr>
            <m:oMathPara>
              <m:oMath>
                <m:sSub>
                  <m:sSubPr>
                    <m:ctrlPr>
                      <w:ins w:id="594" w:author="Honnalore Steissberg" w:date="2021-07-30T09:49:00Z">
                        <w:rPr>
                          <w:rFonts w:ascii="Cambria Math" w:hAnsi="Cambria Math"/>
                          <w:i/>
                          <w:noProof/>
                        </w:rPr>
                      </w:ins>
                    </m:ctrlPr>
                  </m:sSubPr>
                  <m:e>
                    <m:r>
                      <m:rPr>
                        <m:scr m:val="script"/>
                      </m:rPr>
                      <w:rPr>
                        <w:rFonts w:ascii="Cambria Math" w:hAnsiTheme="minorHAnsi"/>
                        <w:noProof/>
                      </w:rPr>
                      <m:t>l</m:t>
                    </m:r>
                  </m:e>
                  <m:sub>
                    <m:r>
                      <w:rPr>
                        <w:rFonts w:ascii="Cambria Math" w:hAnsiTheme="minorHAnsi"/>
                        <w:noProof/>
                      </w:rPr>
                      <m:t>m</m:t>
                    </m:r>
                    <m:ctrlPr>
                      <w:ins w:id="595" w:author="Honnalore Steissberg" w:date="2021-07-30T09:49:00Z">
                        <w:rPr>
                          <w:rFonts w:ascii="Cambria Math" w:hAnsiTheme="minorHAnsi"/>
                          <w:i/>
                          <w:noProof/>
                        </w:rPr>
                      </w:ins>
                    </m:ctrlPr>
                  </m:sub>
                </m:sSub>
                <m:r>
                  <w:rPr>
                    <w:rFonts w:ascii="Cambria Math" w:hAnsiTheme="minorHAnsi"/>
                    <w:noProof/>
                  </w:rPr>
                  <m:t>=H</m:t>
                </m:r>
                <m:d>
                  <m:dPr>
                    <m:begChr m:val="["/>
                    <m:endChr m:val="]"/>
                    <m:ctrlPr>
                      <w:ins w:id="596" w:author="Honnalore Steissberg" w:date="2021-07-30T09:49:00Z">
                        <w:rPr>
                          <w:rFonts w:ascii="Cambria Math" w:hAnsiTheme="minorHAnsi"/>
                          <w:i/>
                          <w:noProof/>
                        </w:rPr>
                      </w:ins>
                    </m:ctrlPr>
                  </m:dPr>
                  <m:e>
                    <m:r>
                      <w:rPr>
                        <w:rFonts w:ascii="Cambria Math" w:hAnsiTheme="minorHAnsi"/>
                        <w:noProof/>
                      </w:rPr>
                      <m:t>0.14</m:t>
                    </m:r>
                    <m:r>
                      <w:rPr>
                        <w:rFonts w:ascii="Cambria Math" w:hAnsiTheme="minorHAnsi"/>
                        <w:noProof/>
                      </w:rPr>
                      <m:t>-</m:t>
                    </m:r>
                    <m:r>
                      <w:rPr>
                        <w:rFonts w:ascii="Cambria Math" w:hAnsiTheme="minorHAnsi"/>
                        <w:noProof/>
                      </w:rPr>
                      <m:t>0.08</m:t>
                    </m:r>
                    <m:sSup>
                      <m:sSupPr>
                        <m:ctrlPr>
                          <w:ins w:id="597" w:author="Honnalore Steissberg" w:date="2021-07-30T09:49:00Z">
                            <w:rPr>
                              <w:rFonts w:ascii="Cambria Math" w:hAnsiTheme="minorHAnsi"/>
                              <w:i/>
                              <w:noProof/>
                            </w:rPr>
                          </w:ins>
                        </m:ctrlPr>
                      </m:sSupPr>
                      <m:e>
                        <m:d>
                          <m:dPr>
                            <m:ctrlPr>
                              <w:ins w:id="598"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599"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600" w:author="Honnalore Steissberg" w:date="2021-07-30T09:49:00Z">
                                <w:rPr>
                                  <w:rFonts w:ascii="Cambria Math" w:hAnsi="Cambria Math"/>
                                  <w:i/>
                                  <w:noProof/>
                                </w:rPr>
                              </w:ins>
                            </m:ctrlPr>
                          </m:e>
                        </m:d>
                      </m:e>
                      <m:sup>
                        <m:r>
                          <w:rPr>
                            <w:rFonts w:ascii="Cambria Math" w:hAnsiTheme="minorHAnsi"/>
                            <w:noProof/>
                          </w:rPr>
                          <m:t>2</m:t>
                        </m:r>
                      </m:sup>
                    </m:sSup>
                    <m:r>
                      <w:rPr>
                        <w:rFonts w:ascii="Cambria Math" w:hAnsiTheme="minorHAnsi"/>
                        <w:noProof/>
                      </w:rPr>
                      <m:t>-</m:t>
                    </m:r>
                    <m:r>
                      <w:rPr>
                        <w:rFonts w:ascii="Cambria Math" w:hAnsiTheme="minorHAnsi"/>
                        <w:noProof/>
                      </w:rPr>
                      <m:t>0.06</m:t>
                    </m:r>
                    <m:sSup>
                      <m:sSupPr>
                        <m:ctrlPr>
                          <w:ins w:id="601" w:author="Honnalore Steissberg" w:date="2021-07-30T09:49:00Z">
                            <w:rPr>
                              <w:rFonts w:ascii="Cambria Math" w:hAnsiTheme="minorHAnsi"/>
                              <w:i/>
                              <w:noProof/>
                            </w:rPr>
                          </w:ins>
                        </m:ctrlPr>
                      </m:sSupPr>
                      <m:e>
                        <m:d>
                          <m:dPr>
                            <m:ctrlPr>
                              <w:ins w:id="602"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603"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604" w:author="Honnalore Steissberg" w:date="2021-07-30T09:49:00Z">
                                <w:rPr>
                                  <w:rFonts w:ascii="Cambria Math" w:hAnsi="Cambria Math"/>
                                  <w:i/>
                                  <w:noProof/>
                                </w:rPr>
                              </w:ins>
                            </m:ctrlPr>
                          </m:e>
                        </m:d>
                      </m:e>
                      <m:sup>
                        <m:r>
                          <w:rPr>
                            <w:rFonts w:ascii="Cambria Math" w:hAnsiTheme="minorHAnsi"/>
                            <w:noProof/>
                          </w:rPr>
                          <m:t>4</m:t>
                        </m:r>
                      </m:sup>
                    </m:sSup>
                    <m:ctrlPr>
                      <w:ins w:id="605" w:author="Honnalore Steissberg" w:date="2021-07-30T09:49:00Z">
                        <w:rPr>
                          <w:rFonts w:ascii="Cambria Math" w:hAnsi="Cambria Math"/>
                          <w:i/>
                          <w:noProof/>
                        </w:rPr>
                      </w:ins>
                    </m:ctrlPr>
                  </m:e>
                </m:d>
              </m:oMath>
            </m:oMathPara>
          </w:p>
        </w:tc>
        <w:tc>
          <w:tcPr>
            <w:tcW w:w="2013" w:type="dxa"/>
            <w:vAlign w:val="center"/>
            <w:tcPrChange w:id="606" w:author="Honnalore Steissberg" w:date="2021-07-28T13:09:00Z">
              <w:tcPr>
                <w:tcW w:w="2013" w:type="dxa"/>
                <w:vAlign w:val="center"/>
              </w:tcPr>
            </w:tcPrChange>
          </w:tcPr>
          <w:p w14:paraId="4C52A796" w14:textId="77777777" w:rsidR="0041037A" w:rsidRPr="00B7030B" w:rsidRDefault="0041037A">
            <w:pPr>
              <w:pStyle w:val="tabledata"/>
              <w:rPr>
                <w:rFonts w:asciiTheme="minorHAnsi" w:hAnsiTheme="minorHAnsi"/>
              </w:rPr>
            </w:pPr>
            <w:r w:rsidRPr="00B7030B">
              <w:rPr>
                <w:rFonts w:asciiTheme="minorHAnsi" w:hAnsiTheme="minorHAnsi"/>
              </w:rPr>
              <w:t xml:space="preserve">Cole and </w:t>
            </w:r>
            <w:proofErr w:type="spellStart"/>
            <w:r w:rsidRPr="00B7030B">
              <w:rPr>
                <w:rFonts w:asciiTheme="minorHAnsi" w:hAnsiTheme="minorHAnsi"/>
              </w:rPr>
              <w:t>Buchak</w:t>
            </w:r>
            <w:proofErr w:type="spellEnd"/>
            <w:r w:rsidRPr="00B7030B">
              <w:rPr>
                <w:rFonts w:asciiTheme="minorHAnsi" w:hAnsiTheme="minorHAnsi"/>
              </w:rPr>
              <w:t xml:space="preserve"> (1995) and </w:t>
            </w:r>
            <w:proofErr w:type="spellStart"/>
            <w:r w:rsidRPr="00B7030B">
              <w:rPr>
                <w:rFonts w:asciiTheme="minorHAnsi" w:hAnsiTheme="minorHAnsi"/>
              </w:rPr>
              <w:t>Rodi</w:t>
            </w:r>
            <w:proofErr w:type="spellEnd"/>
            <w:r w:rsidRPr="00B7030B">
              <w:rPr>
                <w:rFonts w:asciiTheme="minorHAnsi" w:hAnsiTheme="minorHAnsi"/>
              </w:rPr>
              <w:t xml:space="preserve"> (1993)</w:t>
            </w:r>
          </w:p>
        </w:tc>
      </w:tr>
      <w:tr w:rsidR="0041037A" w:rsidRPr="00B7030B" w14:paraId="409DAA0E" w14:textId="77777777" w:rsidTr="00D253B3">
        <w:trPr>
          <w:cantSplit/>
          <w:trPrChange w:id="607" w:author="Honnalore Steissberg" w:date="2021-07-28T13:09:00Z">
            <w:trPr>
              <w:cantSplit/>
            </w:trPr>
          </w:trPrChange>
        </w:trPr>
        <w:tc>
          <w:tcPr>
            <w:tcW w:w="1800" w:type="dxa"/>
            <w:vAlign w:val="center"/>
            <w:tcPrChange w:id="608" w:author="Honnalore Steissberg" w:date="2021-07-28T13:09:00Z">
              <w:tcPr>
                <w:tcW w:w="1677" w:type="dxa"/>
                <w:vAlign w:val="center"/>
              </w:tcPr>
            </w:tcPrChange>
          </w:tcPr>
          <w:p w14:paraId="5E193240" w14:textId="77777777" w:rsidR="00D253B3" w:rsidRDefault="0041037A">
            <w:pPr>
              <w:pStyle w:val="tabledata"/>
              <w:rPr>
                <w:ins w:id="609" w:author="Honnalore Steissberg" w:date="2021-07-28T13:09:00Z"/>
                <w:rFonts w:asciiTheme="minorHAnsi" w:hAnsiTheme="minorHAnsi"/>
              </w:rPr>
            </w:pPr>
            <w:r w:rsidRPr="00B7030B">
              <w:rPr>
                <w:rFonts w:asciiTheme="minorHAnsi" w:hAnsiTheme="minorHAnsi"/>
              </w:rPr>
              <w:t xml:space="preserve">[RNG] </w:t>
            </w:r>
          </w:p>
          <w:p w14:paraId="43EFCB03" w14:textId="152A7F6E" w:rsidR="0041037A" w:rsidRPr="00B7030B" w:rsidRDefault="0041037A">
            <w:pPr>
              <w:pStyle w:val="tabledata"/>
              <w:rPr>
                <w:rFonts w:asciiTheme="minorHAnsi" w:hAnsiTheme="minorHAnsi"/>
              </w:rPr>
            </w:pPr>
            <w:r w:rsidRPr="00B7030B">
              <w:rPr>
                <w:rFonts w:asciiTheme="minorHAnsi" w:hAnsiTheme="minorHAnsi"/>
              </w:rPr>
              <w:t>(</w:t>
            </w:r>
            <w:del w:id="610" w:author="Honnalore Steissberg" w:date="2021-07-28T13:10:00Z">
              <w:r w:rsidRPr="00B7030B" w:rsidDel="00D253B3">
                <w:rPr>
                  <w:rFonts w:asciiTheme="minorHAnsi" w:hAnsiTheme="minorHAnsi"/>
                </w:rPr>
                <w:delText>renormalization</w:delText>
              </w:r>
            </w:del>
            <w:ins w:id="611" w:author="Honnalore Steissberg" w:date="2021-07-28T13:10:00Z">
              <w:r w:rsidR="00D253B3" w:rsidRPr="00B7030B">
                <w:rPr>
                  <w:rFonts w:asciiTheme="minorHAnsi" w:hAnsiTheme="minorHAnsi"/>
                </w:rPr>
                <w:t>Renormalization</w:t>
              </w:r>
            </w:ins>
            <w:r w:rsidRPr="00B7030B">
              <w:rPr>
                <w:rFonts w:asciiTheme="minorHAnsi" w:hAnsiTheme="minorHAnsi"/>
              </w:rPr>
              <w:t xml:space="preserve"> group)</w:t>
            </w:r>
          </w:p>
        </w:tc>
        <w:tc>
          <w:tcPr>
            <w:tcW w:w="4950" w:type="dxa"/>
            <w:vAlign w:val="center"/>
            <w:tcPrChange w:id="612" w:author="Honnalore Steissberg" w:date="2021-07-28T13:09:00Z">
              <w:tcPr>
                <w:tcW w:w="4950" w:type="dxa"/>
                <w:vAlign w:val="center"/>
              </w:tcPr>
            </w:tcPrChange>
          </w:tcPr>
          <w:p w14:paraId="614C0B07" w14:textId="77777777" w:rsidR="0041037A" w:rsidRPr="00B7030B" w:rsidRDefault="00C51A7D" w:rsidP="00DC03F9">
            <w:pPr>
              <w:pStyle w:val="tabledata"/>
              <w:rPr>
                <w:rFonts w:asciiTheme="minorHAnsi" w:hAnsiTheme="minorHAnsi"/>
              </w:rPr>
            </w:pPr>
            <m:oMathPara>
              <m:oMath>
                <m:sSub>
                  <m:sSubPr>
                    <m:ctrlPr>
                      <w:ins w:id="613" w:author="Honnalore Steissberg" w:date="2021-07-30T09:49:00Z">
                        <w:rPr>
                          <w:rFonts w:ascii="Cambria Math" w:hAnsiTheme="minorHAnsi"/>
                          <w:i/>
                        </w:rPr>
                      </w:ins>
                    </m:ctrlPr>
                  </m:sSubPr>
                  <m:e>
                    <m:r>
                      <w:rPr>
                        <w:rFonts w:ascii="Cambria Math" w:hAnsiTheme="minorHAnsi"/>
                      </w:rPr>
                      <m:t>ν</m:t>
                    </m:r>
                  </m:e>
                  <m:sub>
                    <m:r>
                      <w:rPr>
                        <w:rFonts w:ascii="Cambria Math" w:hAnsiTheme="minorHAnsi"/>
                      </w:rPr>
                      <m:t>t</m:t>
                    </m:r>
                  </m:sub>
                </m:sSub>
                <m:r>
                  <w:rPr>
                    <w:rFonts w:ascii="Cambria Math" w:hAnsiTheme="minorHAnsi"/>
                  </w:rPr>
                  <m:t>=ν</m:t>
                </m:r>
                <m:sSup>
                  <m:sSupPr>
                    <m:ctrlPr>
                      <w:ins w:id="614" w:author="Honnalore Steissberg" w:date="2021-07-30T09:49:00Z">
                        <w:rPr>
                          <w:rFonts w:ascii="Cambria Math" w:hAnsiTheme="minorHAnsi"/>
                          <w:i/>
                        </w:rPr>
                      </w:ins>
                    </m:ctrlPr>
                  </m:sSupPr>
                  <m:e>
                    <m:d>
                      <m:dPr>
                        <m:begChr m:val="["/>
                        <m:endChr m:val="]"/>
                        <m:ctrlPr>
                          <w:ins w:id="615" w:author="Honnalore Steissberg" w:date="2021-07-30T09:49:00Z">
                            <w:rPr>
                              <w:rFonts w:ascii="Cambria Math" w:hAnsiTheme="minorHAnsi"/>
                              <w:i/>
                            </w:rPr>
                          </w:ins>
                        </m:ctrlPr>
                      </m:dPr>
                      <m:e>
                        <m:r>
                          <w:rPr>
                            <w:rFonts w:ascii="Cambria Math" w:hAnsiTheme="minorHAnsi"/>
                          </w:rPr>
                          <m:t>1+Ψ</m:t>
                        </m:r>
                        <m:d>
                          <m:dPr>
                            <m:ctrlPr>
                              <w:ins w:id="616" w:author="Honnalore Steissberg" w:date="2021-07-30T09:49:00Z">
                                <w:rPr>
                                  <w:rFonts w:ascii="Cambria Math" w:hAnsiTheme="minorHAnsi"/>
                                  <w:i/>
                                </w:rPr>
                              </w:ins>
                            </m:ctrlPr>
                          </m:dPr>
                          <m:e>
                            <m:r>
                              <w:rPr>
                                <w:rFonts w:ascii="Cambria Math" w:hAnsiTheme="minorHAnsi"/>
                              </w:rPr>
                              <m:t>3κ</m:t>
                            </m:r>
                            <m:sSup>
                              <m:sSupPr>
                                <m:ctrlPr>
                                  <w:ins w:id="617" w:author="Honnalore Steissberg" w:date="2021-07-30T09:49:00Z">
                                    <w:rPr>
                                      <w:rFonts w:ascii="Cambria Math" w:hAnsiTheme="minorHAnsi"/>
                                      <w:i/>
                                    </w:rPr>
                                  </w:ins>
                                </m:ctrlPr>
                              </m:sSupPr>
                              <m:e>
                                <m:d>
                                  <m:dPr>
                                    <m:ctrlPr>
                                      <w:ins w:id="618" w:author="Honnalore Steissberg" w:date="2021-07-30T09:49:00Z">
                                        <w:rPr>
                                          <w:rFonts w:ascii="Cambria Math" w:hAnsiTheme="minorHAnsi"/>
                                          <w:i/>
                                        </w:rPr>
                                      </w:ins>
                                    </m:ctrlPr>
                                  </m:dPr>
                                  <m:e>
                                    <m:f>
                                      <m:fPr>
                                        <m:ctrlPr>
                                          <w:ins w:id="619" w:author="Honnalore Steissberg" w:date="2021-07-30T09:49:00Z">
                                            <w:rPr>
                                              <w:rFonts w:ascii="Cambria Math" w:hAnsiTheme="minorHAnsi"/>
                                            </w:rPr>
                                          </w:ins>
                                        </m:ctrlPr>
                                      </m:fPr>
                                      <m:num>
                                        <m:r>
                                          <m:rPr>
                                            <m:nor/>
                                          </m:rPr>
                                          <w:rPr>
                                            <w:rFonts w:ascii="Cambria Math" w:hAnsiTheme="minorHAnsi"/>
                                          </w:rPr>
                                          <m:t>z</m:t>
                                        </m:r>
                                        <m:sSub>
                                          <m:sSubPr>
                                            <m:ctrlPr>
                                              <w:ins w:id="620" w:author="Honnalore Steissberg" w:date="2021-07-30T09:49:00Z">
                                                <w:rPr>
                                                  <w:rFonts w:ascii="Cambria Math" w:hAnsiTheme="minorHAnsi"/>
                                                </w:rPr>
                                              </w:ins>
                                            </m:ctrlPr>
                                          </m:sSubPr>
                                          <m:e>
                                            <m:r>
                                              <m:rPr>
                                                <m:nor/>
                                              </m:rPr>
                                              <w:rPr>
                                                <w:rFonts w:ascii="Cambria Math" w:hAnsiTheme="minorHAnsi"/>
                                              </w:rPr>
                                              <m:t>u</m:t>
                                            </m:r>
                                          </m:e>
                                          <m:sub>
                                            <m:r>
                                              <w:rPr>
                                                <w:rFonts w:ascii="Cambria Math" w:hAnsi="Cambria Math" w:cs="Cambria Math"/>
                                              </w:rPr>
                                              <m:t>*</m:t>
                                            </m:r>
                                            <m:ctrlPr>
                                              <w:ins w:id="621" w:author="Honnalore Steissberg" w:date="2021-07-30T09:49:00Z">
                                                <w:rPr>
                                                  <w:rFonts w:ascii="Cambria Math" w:hAnsi="Cambria Math" w:cs="Cambria Math"/>
                                                  <w:i/>
                                                </w:rPr>
                                              </w:ins>
                                            </m:ctrlPr>
                                          </m:sub>
                                        </m:sSub>
                                        <m:ctrlPr>
                                          <w:ins w:id="622" w:author="Honnalore Steissberg" w:date="2021-07-30T09:49:00Z">
                                            <w:rPr>
                                              <w:rFonts w:ascii="Cambria Math" w:hAnsiTheme="minorHAnsi"/>
                                              <w:i/>
                                            </w:rPr>
                                          </w:ins>
                                        </m:ctrlPr>
                                      </m:num>
                                      <m:den>
                                        <m:r>
                                          <w:rPr>
                                            <w:rFonts w:ascii="Cambria Math" w:hAnsiTheme="minorHAnsi"/>
                                          </w:rPr>
                                          <m:t>ν</m:t>
                                        </m:r>
                                        <m:ctrlPr>
                                          <w:ins w:id="623" w:author="Honnalore Steissberg" w:date="2021-07-30T09:49:00Z">
                                            <w:rPr>
                                              <w:rFonts w:ascii="Cambria Math" w:hAnsiTheme="minorHAnsi"/>
                                              <w:i/>
                                            </w:rPr>
                                          </w:ins>
                                        </m:ctrlPr>
                                      </m:den>
                                    </m:f>
                                    <m:ctrlPr>
                                      <w:ins w:id="624" w:author="Honnalore Steissberg" w:date="2021-07-30T09:49:00Z">
                                        <w:rPr>
                                          <w:rFonts w:ascii="Cambria Math" w:hAnsi="Cambria Math"/>
                                          <w:i/>
                                        </w:rPr>
                                      </w:ins>
                                    </m:ctrlPr>
                                  </m:e>
                                </m:d>
                              </m:e>
                              <m:sup>
                                <m:r>
                                  <w:rPr>
                                    <w:rFonts w:ascii="Cambria Math" w:hAnsiTheme="minorHAnsi"/>
                                  </w:rPr>
                                  <m:t>3</m:t>
                                </m:r>
                              </m:sup>
                            </m:sSup>
                            <m:sSup>
                              <m:sSupPr>
                                <m:ctrlPr>
                                  <w:ins w:id="625" w:author="Honnalore Steissberg" w:date="2021-07-30T09:49:00Z">
                                    <w:rPr>
                                      <w:rFonts w:ascii="Cambria Math" w:hAnsiTheme="minorHAnsi"/>
                                      <w:i/>
                                    </w:rPr>
                                  </w:ins>
                                </m:ctrlPr>
                              </m:sSupPr>
                              <m:e>
                                <m:d>
                                  <m:dPr>
                                    <m:ctrlPr>
                                      <w:ins w:id="626" w:author="Honnalore Steissberg" w:date="2021-07-30T09:49:00Z">
                                        <w:rPr>
                                          <w:rFonts w:ascii="Cambria Math" w:hAnsiTheme="minorHAnsi"/>
                                          <w:i/>
                                        </w:rPr>
                                      </w:ins>
                                    </m:ctrlPr>
                                  </m:dPr>
                                  <m:e>
                                    <m:r>
                                      <w:rPr>
                                        <w:rFonts w:ascii="Cambria Math" w:hAnsiTheme="minorHAnsi"/>
                                      </w:rPr>
                                      <m:t>1</m:t>
                                    </m:r>
                                    <m:r>
                                      <w:rPr>
                                        <w:rFonts w:ascii="Cambria Math" w:hAnsiTheme="minorHAnsi"/>
                                      </w:rPr>
                                      <m:t>-</m:t>
                                    </m:r>
                                    <m:f>
                                      <m:fPr>
                                        <m:ctrlPr>
                                          <w:ins w:id="627" w:author="Honnalore Steissberg" w:date="2021-07-30T09:49:00Z">
                                            <w:rPr>
                                              <w:rFonts w:ascii="Cambria Math" w:hAnsiTheme="minorHAnsi"/>
                                              <w:i/>
                                            </w:rPr>
                                          </w:ins>
                                        </m:ctrlPr>
                                      </m:fPr>
                                      <m:num>
                                        <m:r>
                                          <w:rPr>
                                            <w:rFonts w:ascii="Cambria Math" w:hAnsiTheme="minorHAnsi"/>
                                          </w:rPr>
                                          <m:t>z</m:t>
                                        </m:r>
                                      </m:num>
                                      <m:den>
                                        <m:r>
                                          <w:rPr>
                                            <w:rFonts w:ascii="Cambria Math" w:hAnsiTheme="minorHAnsi"/>
                                          </w:rPr>
                                          <m:t>H</m:t>
                                        </m:r>
                                      </m:den>
                                    </m:f>
                                    <m:ctrlPr>
                                      <w:ins w:id="628" w:author="Honnalore Steissberg" w:date="2021-07-30T09:49:00Z">
                                        <w:rPr>
                                          <w:rFonts w:ascii="Cambria Math" w:hAnsi="Cambria Math"/>
                                          <w:i/>
                                        </w:rPr>
                                      </w:ins>
                                    </m:ctrlPr>
                                  </m:e>
                                </m:d>
                              </m:e>
                              <m:sup>
                                <m:r>
                                  <w:rPr>
                                    <w:rFonts w:ascii="Cambria Math" w:hAnsiTheme="minorHAnsi"/>
                                  </w:rPr>
                                  <m:t>3</m:t>
                                </m:r>
                              </m:sup>
                            </m:sSup>
                            <m:r>
                              <w:rPr>
                                <w:rFonts w:ascii="Cambria Math" w:hAnsiTheme="minorHAnsi"/>
                              </w:rPr>
                              <m:t>-</m:t>
                            </m:r>
                            <m:sSub>
                              <m:sSubPr>
                                <m:ctrlPr>
                                  <w:ins w:id="629"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ctrlPr>
                              <w:ins w:id="630" w:author="Honnalore Steissberg" w:date="2021-07-30T09:49:00Z">
                                <w:rPr>
                                  <w:rFonts w:ascii="Cambria Math" w:hAnsi="Cambria Math"/>
                                  <w:i/>
                                </w:rPr>
                              </w:ins>
                            </m:ctrlPr>
                          </m:e>
                        </m:d>
                        <m:ctrlPr>
                          <w:ins w:id="631" w:author="Honnalore Steissberg" w:date="2021-07-30T09:49:00Z">
                            <w:rPr>
                              <w:rFonts w:ascii="Cambria Math" w:hAnsi="Cambria Math"/>
                              <w:i/>
                            </w:rPr>
                          </w:ins>
                        </m:ctrlPr>
                      </m:e>
                    </m:d>
                  </m:e>
                  <m:sup>
                    <m:r>
                      <w:rPr>
                        <w:rFonts w:ascii="Cambria Math" w:hAnsiTheme="minorHAnsi"/>
                      </w:rPr>
                      <m:t>1/3</m:t>
                    </m:r>
                  </m:sup>
                </m:sSup>
                <m:sSup>
                  <m:sSupPr>
                    <m:ctrlPr>
                      <w:ins w:id="632"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m:t>
                    </m:r>
                    <m:r>
                      <w:rPr>
                        <w:rFonts w:ascii="Cambria Math" w:hAnsiTheme="minorHAnsi"/>
                      </w:rPr>
                      <m:t>CRi</m:t>
                    </m:r>
                  </m:sup>
                </m:sSup>
              </m:oMath>
            </m:oMathPara>
          </w:p>
        </w:tc>
        <w:tc>
          <w:tcPr>
            <w:tcW w:w="2013" w:type="dxa"/>
            <w:vAlign w:val="center"/>
            <w:tcPrChange w:id="633" w:author="Honnalore Steissberg" w:date="2021-07-28T13:09:00Z">
              <w:tcPr>
                <w:tcW w:w="2013" w:type="dxa"/>
                <w:vAlign w:val="center"/>
              </w:tcPr>
            </w:tcPrChange>
          </w:tcPr>
          <w:p w14:paraId="3D4FFCAF" w14:textId="77777777" w:rsidR="0041037A" w:rsidRPr="00B7030B" w:rsidRDefault="0041037A">
            <w:pPr>
              <w:pStyle w:val="tabledata"/>
              <w:rPr>
                <w:rFonts w:asciiTheme="minorHAnsi" w:hAnsiTheme="minorHAnsi"/>
              </w:rPr>
            </w:pPr>
            <w:proofErr w:type="spellStart"/>
            <w:r w:rsidRPr="00B7030B">
              <w:rPr>
                <w:rFonts w:asciiTheme="minorHAnsi" w:hAnsiTheme="minorHAnsi"/>
              </w:rPr>
              <w:t>Simoes</w:t>
            </w:r>
            <w:proofErr w:type="spellEnd"/>
            <w:r w:rsidRPr="00B7030B">
              <w:rPr>
                <w:rFonts w:asciiTheme="minorHAnsi" w:hAnsiTheme="minorHAnsi"/>
              </w:rPr>
              <w:t xml:space="preserve"> (1998)</w:t>
            </w:r>
          </w:p>
        </w:tc>
      </w:tr>
      <w:tr w:rsidR="00291EF2" w:rsidRPr="00B7030B" w14:paraId="240DD0B2" w14:textId="77777777" w:rsidTr="00D253B3">
        <w:tblPrEx>
          <w:tblBorders>
            <w:top w:val="double" w:sz="4" w:space="0" w:color="auto"/>
            <w:left w:val="double" w:sz="4" w:space="0" w:color="auto"/>
            <w:bottom w:val="double" w:sz="4" w:space="0" w:color="auto"/>
            <w:right w:val="double" w:sz="4" w:space="0" w:color="auto"/>
          </w:tblBorders>
          <w:tblPrExChange w:id="634" w:author="Honnalore Steissberg" w:date="2021-07-28T13:09:00Z">
            <w:tblPrEx>
              <w:tblBorders>
                <w:top w:val="double" w:sz="4" w:space="0" w:color="auto"/>
                <w:left w:val="double" w:sz="4" w:space="0" w:color="auto"/>
                <w:bottom w:val="double" w:sz="4" w:space="0" w:color="auto"/>
                <w:right w:val="double" w:sz="4" w:space="0" w:color="auto"/>
              </w:tblBorders>
            </w:tblPrEx>
          </w:tblPrExChange>
        </w:tblPrEx>
        <w:trPr>
          <w:cantSplit/>
          <w:trPrChange w:id="635" w:author="Honnalore Steissberg" w:date="2021-07-28T13:09:00Z">
            <w:trPr>
              <w:cantSplit/>
            </w:trPr>
          </w:trPrChange>
        </w:trPr>
        <w:tc>
          <w:tcPr>
            <w:tcW w:w="1800" w:type="dxa"/>
            <w:tcPrChange w:id="636" w:author="Honnalore Steissberg" w:date="2021-07-28T13:09:00Z">
              <w:tcPr>
                <w:tcW w:w="1677" w:type="dxa"/>
              </w:tcPr>
            </w:tcPrChange>
          </w:tcPr>
          <w:p w14:paraId="7B91A4D0" w14:textId="221A96CD" w:rsidR="00291EF2" w:rsidRPr="00B7030B" w:rsidRDefault="00291EF2" w:rsidP="003C5E68">
            <w:pPr>
              <w:tabs>
                <w:tab w:val="right" w:pos="432"/>
                <w:tab w:val="left" w:pos="522"/>
                <w:tab w:val="left" w:pos="702"/>
                <w:tab w:val="right" w:pos="2952"/>
                <w:tab w:val="left" w:pos="3042"/>
                <w:tab w:val="left" w:pos="3222"/>
              </w:tabs>
              <w:rPr>
                <w:rFonts w:cs="Arial"/>
                <w:sz w:val="16"/>
              </w:rPr>
            </w:pPr>
            <w:r w:rsidRPr="00B7030B">
              <w:rPr>
                <w:rFonts w:cs="Arial"/>
                <w:sz w:val="16"/>
              </w:rPr>
              <w:t>TKE (Turbulent kinetic energy)</w:t>
            </w:r>
            <w:ins w:id="637" w:author="Honnalore Steissberg" w:date="2021-08-09T16:14:00Z">
              <w:r w:rsidR="006A60E7">
                <w:rPr>
                  <w:rFonts w:cs="Arial"/>
                  <w:sz w:val="16"/>
                </w:rPr>
                <w:t>;</w:t>
              </w:r>
            </w:ins>
            <w:r w:rsidR="00C56C02" w:rsidRPr="00B7030B">
              <w:rPr>
                <w:rFonts w:cs="Arial"/>
                <w:sz w:val="16"/>
              </w:rPr>
              <w:t xml:space="preserve"> </w:t>
            </w:r>
            <w:proofErr w:type="gramStart"/>
            <w:r w:rsidR="00C56C02" w:rsidRPr="00B7030B">
              <w:rPr>
                <w:rFonts w:cs="Arial"/>
                <w:sz w:val="16"/>
              </w:rPr>
              <w:t>also</w:t>
            </w:r>
            <w:proofErr w:type="gramEnd"/>
            <w:r w:rsidR="00C56C02" w:rsidRPr="00B7030B">
              <w:rPr>
                <w:rFonts w:cs="Arial"/>
                <w:sz w:val="16"/>
              </w:rPr>
              <w:t xml:space="preserve"> TKE1 but with special </w:t>
            </w:r>
            <w:r w:rsidR="00D90772" w:rsidRPr="00B7030B">
              <w:rPr>
                <w:rFonts w:cs="Arial"/>
                <w:sz w:val="16"/>
              </w:rPr>
              <w:t>conditions</w:t>
            </w:r>
          </w:p>
        </w:tc>
        <w:tc>
          <w:tcPr>
            <w:tcW w:w="4950" w:type="dxa"/>
            <w:tcPrChange w:id="638" w:author="Honnalore Steissberg" w:date="2021-07-28T13:09:00Z">
              <w:tcPr>
                <w:tcW w:w="4950" w:type="dxa"/>
              </w:tcPr>
            </w:tcPrChange>
          </w:tcPr>
          <w:p w14:paraId="1D6CB594" w14:textId="77777777" w:rsidR="00291EF2" w:rsidRPr="00B7030B" w:rsidRDefault="00C51A7D" w:rsidP="00DC03F9">
            <w:pPr>
              <w:tabs>
                <w:tab w:val="right" w:pos="432"/>
                <w:tab w:val="left" w:pos="522"/>
                <w:tab w:val="left" w:pos="702"/>
                <w:tab w:val="right" w:pos="2952"/>
                <w:tab w:val="left" w:pos="3042"/>
                <w:tab w:val="left" w:pos="3222"/>
              </w:tabs>
            </w:pPr>
            <m:oMath>
              <m:sSub>
                <m:sSubPr>
                  <m:ctrlPr>
                    <w:ins w:id="639" w:author="Honnalore Steissberg" w:date="2021-07-30T09:49:00Z">
                      <w:rPr>
                        <w:rFonts w:ascii="Cambria Math" w:hAnsi="Cambria Math"/>
                        <w:i/>
                      </w:rPr>
                    </w:ins>
                  </m:ctrlPr>
                </m:sSubPr>
                <m:e>
                  <m:r>
                    <w:rPr>
                      <w:rFonts w:ascii="Cambria Math"/>
                    </w:rPr>
                    <m:t>ν</m:t>
                  </m:r>
                </m:e>
                <m:sub>
                  <m:r>
                    <w:rPr>
                      <w:rFonts w:ascii="Cambria Math"/>
                    </w:rPr>
                    <m:t>t</m:t>
                  </m:r>
                </m:sub>
              </m:sSub>
              <m:r>
                <w:rPr>
                  <w:rFonts w:ascii="Cambria Math"/>
                </w:rPr>
                <m:t>=</m:t>
              </m:r>
              <m:sSub>
                <m:sSubPr>
                  <m:ctrlPr>
                    <w:ins w:id="640" w:author="Honnalore Steissberg" w:date="2021-07-30T09:49:00Z">
                      <w:rPr>
                        <w:rFonts w:ascii="Cambria Math" w:hAnsi="Cambria Math"/>
                        <w:i/>
                      </w:rPr>
                    </w:ins>
                  </m:ctrlPr>
                </m:sSubPr>
                <m:e>
                  <m:r>
                    <w:rPr>
                      <w:rFonts w:ascii="Cambria Math"/>
                    </w:rPr>
                    <m:t>C</m:t>
                  </m:r>
                </m:e>
                <m:sub>
                  <m:r>
                    <w:rPr>
                      <w:rFonts w:ascii="Cambria Math"/>
                    </w:rPr>
                    <m:t>μ</m:t>
                  </m:r>
                </m:sub>
              </m:sSub>
              <m:f>
                <m:fPr>
                  <m:ctrlPr>
                    <w:ins w:id="641" w:author="Honnalore Steissberg" w:date="2021-07-30T09:49:00Z">
                      <w:rPr>
                        <w:rFonts w:ascii="Cambria Math" w:hAnsi="Cambria Math"/>
                        <w:i/>
                      </w:rPr>
                    </w:ins>
                  </m:ctrlPr>
                </m:fPr>
                <m:num>
                  <m:sSup>
                    <m:sSupPr>
                      <m:ctrlPr>
                        <w:ins w:id="642" w:author="Honnalore Steissberg" w:date="2021-07-30T09:49:00Z">
                          <w:rPr>
                            <w:rFonts w:ascii="Cambria Math" w:hAnsi="Cambria Math"/>
                            <w:i/>
                          </w:rPr>
                        </w:ins>
                      </m:ctrlPr>
                    </m:sSupPr>
                    <m:e>
                      <m:r>
                        <w:rPr>
                          <w:rFonts w:ascii="Cambria Math"/>
                        </w:rPr>
                        <m:t>k</m:t>
                      </m:r>
                    </m:e>
                    <m:sup>
                      <m:r>
                        <w:rPr>
                          <w:rFonts w:ascii="Cambria Math"/>
                        </w:rPr>
                        <m:t>2</m:t>
                      </m:r>
                    </m:sup>
                  </m:sSup>
                </m:num>
                <m:den>
                  <m:r>
                    <w:rPr>
                      <w:rFonts w:ascii="Cambria Math"/>
                    </w:rPr>
                    <m:t>ε</m:t>
                  </m:r>
                </m:den>
              </m:f>
            </m:oMath>
            <w:r w:rsidR="00291EF2" w:rsidRPr="00B7030B">
              <w:t xml:space="preserve"> where k and </w:t>
            </w:r>
            <w:r w:rsidR="00291EF2" w:rsidRPr="00B7030B">
              <w:sym w:font="Symbol" w:char="F065"/>
            </w:r>
            <w:r w:rsidR="00291EF2" w:rsidRPr="00B7030B">
              <w:t xml:space="preserve"> are defined from</w:t>
            </w:r>
          </w:p>
          <w:p w14:paraId="6E7EA589" w14:textId="77777777" w:rsidR="00291EF2" w:rsidRPr="00B7030B" w:rsidRDefault="00C51A7D" w:rsidP="00DC03F9">
            <w:pPr>
              <w:tabs>
                <w:tab w:val="right" w:pos="432"/>
                <w:tab w:val="left" w:pos="522"/>
                <w:tab w:val="left" w:pos="702"/>
                <w:tab w:val="right" w:pos="2952"/>
                <w:tab w:val="left" w:pos="3042"/>
                <w:tab w:val="left" w:pos="3222"/>
              </w:tabs>
            </w:pPr>
            <m:oMathPara>
              <m:oMath>
                <m:f>
                  <m:fPr>
                    <m:ctrlPr>
                      <w:ins w:id="643" w:author="Honnalore Steissberg" w:date="2021-07-30T09:49:00Z">
                        <w:rPr>
                          <w:rFonts w:ascii="Cambria Math" w:hAnsi="Cambria Math"/>
                          <w:i/>
                        </w:rPr>
                      </w:ins>
                    </m:ctrlPr>
                  </m:fPr>
                  <m:num>
                    <m:r>
                      <w:rPr>
                        <w:rFonts w:ascii="Cambria Math"/>
                      </w:rPr>
                      <m:t>∂kB</m:t>
                    </m:r>
                  </m:num>
                  <m:den>
                    <m:r>
                      <w:rPr>
                        <w:rFonts w:ascii="Cambria Math"/>
                      </w:rPr>
                      <m:t>∂t</m:t>
                    </m:r>
                  </m:den>
                </m:f>
                <m:r>
                  <w:rPr>
                    <w:rFonts w:ascii="Cambria Math"/>
                  </w:rPr>
                  <m:t>+</m:t>
                </m:r>
                <m:f>
                  <m:fPr>
                    <m:ctrlPr>
                      <w:ins w:id="644" w:author="Honnalore Steissberg" w:date="2021-07-30T09:49:00Z">
                        <w:rPr>
                          <w:rFonts w:ascii="Cambria Math" w:hAnsi="Cambria Math"/>
                          <w:i/>
                        </w:rPr>
                      </w:ins>
                    </m:ctrlPr>
                  </m:fPr>
                  <m:num>
                    <m:r>
                      <w:rPr>
                        <w:rFonts w:ascii="Cambria Math"/>
                      </w:rPr>
                      <m:t>∂kBU</m:t>
                    </m:r>
                  </m:num>
                  <m:den>
                    <m:r>
                      <w:rPr>
                        <w:rFonts w:ascii="Cambria Math"/>
                      </w:rPr>
                      <m:t>∂x</m:t>
                    </m:r>
                  </m:den>
                </m:f>
                <m:r>
                  <w:rPr>
                    <w:rFonts w:ascii="Cambria Math"/>
                  </w:rPr>
                  <m:t>+</m:t>
                </m:r>
                <m:f>
                  <m:fPr>
                    <m:ctrlPr>
                      <w:ins w:id="645" w:author="Honnalore Steissberg" w:date="2021-07-30T09:49:00Z">
                        <w:rPr>
                          <w:rFonts w:ascii="Cambria Math" w:hAnsi="Cambria Math"/>
                          <w:i/>
                        </w:rPr>
                      </w:ins>
                    </m:ctrlPr>
                  </m:fPr>
                  <m:num>
                    <m:r>
                      <w:rPr>
                        <w:rFonts w:ascii="Cambria Math"/>
                      </w:rPr>
                      <m:t>∂kBW</m:t>
                    </m:r>
                  </m:num>
                  <m:den>
                    <m:r>
                      <w:rPr>
                        <w:rFonts w:ascii="Cambria Math"/>
                      </w:rPr>
                      <m:t>∂z</m:t>
                    </m:r>
                  </m:den>
                </m:f>
                <m:r>
                  <w:rPr>
                    <w:rFonts w:ascii="Cambria Math"/>
                  </w:rPr>
                  <m:t>-</m:t>
                </m:r>
                <m:f>
                  <m:fPr>
                    <m:ctrlPr>
                      <w:ins w:id="646" w:author="Honnalore Steissberg" w:date="2021-07-30T09:49:00Z">
                        <w:rPr>
                          <w:rFonts w:ascii="Cambria Math" w:hAnsi="Cambria Math"/>
                          <w:i/>
                        </w:rPr>
                      </w:ins>
                    </m:ctrlPr>
                  </m:fPr>
                  <m:num>
                    <m:r>
                      <w:rPr>
                        <w:rFonts w:ascii="Cambria Math"/>
                      </w:rPr>
                      <m:t>∂</m:t>
                    </m:r>
                  </m:num>
                  <m:den>
                    <m:r>
                      <w:rPr>
                        <w:rFonts w:ascii="Cambria Math"/>
                      </w:rPr>
                      <m:t>∂z</m:t>
                    </m:r>
                  </m:den>
                </m:f>
                <m:d>
                  <m:dPr>
                    <m:ctrlPr>
                      <w:ins w:id="647" w:author="Honnalore Steissberg" w:date="2021-07-30T09:49:00Z">
                        <w:rPr>
                          <w:rFonts w:ascii="Cambria Math" w:hAnsi="Cambria Math"/>
                          <w:i/>
                        </w:rPr>
                      </w:ins>
                    </m:ctrlPr>
                  </m:dPr>
                  <m:e>
                    <m:r>
                      <w:rPr>
                        <w:rFonts w:ascii="Cambria Math"/>
                      </w:rPr>
                      <m:t>B</m:t>
                    </m:r>
                    <m:f>
                      <m:fPr>
                        <m:ctrlPr>
                          <w:ins w:id="648" w:author="Honnalore Steissberg" w:date="2021-07-30T09:49:00Z">
                            <w:rPr>
                              <w:rFonts w:ascii="Cambria Math" w:hAnsi="Cambria Math"/>
                              <w:i/>
                            </w:rPr>
                          </w:ins>
                        </m:ctrlPr>
                      </m:fPr>
                      <m:num>
                        <m:sSub>
                          <m:sSubPr>
                            <m:ctrlPr>
                              <w:ins w:id="649" w:author="Honnalore Steissberg" w:date="2021-07-30T09:49:00Z">
                                <w:rPr>
                                  <w:rFonts w:ascii="Cambria Math" w:hAnsi="Cambria Math"/>
                                  <w:i/>
                                </w:rPr>
                              </w:ins>
                            </m:ctrlPr>
                          </m:sSubPr>
                          <m:e>
                            <m:r>
                              <w:rPr>
                                <w:rFonts w:ascii="Cambria Math"/>
                              </w:rPr>
                              <m:t>ν</m:t>
                            </m:r>
                          </m:e>
                          <m:sub>
                            <m:r>
                              <w:rPr>
                                <w:rFonts w:ascii="Cambria Math"/>
                              </w:rPr>
                              <m:t>t</m:t>
                            </m:r>
                          </m:sub>
                        </m:sSub>
                      </m:num>
                      <m:den>
                        <m:sSub>
                          <m:sSubPr>
                            <m:ctrlPr>
                              <w:ins w:id="650" w:author="Honnalore Steissberg" w:date="2021-07-30T09:49:00Z">
                                <w:rPr>
                                  <w:rFonts w:ascii="Cambria Math" w:hAnsi="Cambria Math"/>
                                  <w:i/>
                                </w:rPr>
                              </w:ins>
                            </m:ctrlPr>
                          </m:sSubPr>
                          <m:e>
                            <m:r>
                              <w:rPr>
                                <w:rFonts w:ascii="Cambria Math"/>
                              </w:rPr>
                              <m:t>σ</m:t>
                            </m:r>
                          </m:e>
                          <m:sub>
                            <m:r>
                              <w:rPr>
                                <w:rFonts w:ascii="Cambria Math"/>
                              </w:rPr>
                              <m:t>k</m:t>
                            </m:r>
                          </m:sub>
                        </m:sSub>
                      </m:den>
                    </m:f>
                    <m:f>
                      <m:fPr>
                        <m:ctrlPr>
                          <w:ins w:id="651" w:author="Honnalore Steissberg" w:date="2021-07-30T09:49:00Z">
                            <w:rPr>
                              <w:rFonts w:ascii="Cambria Math" w:hAnsi="Cambria Math"/>
                              <w:i/>
                            </w:rPr>
                          </w:ins>
                        </m:ctrlPr>
                      </m:fPr>
                      <m:num>
                        <m:r>
                          <w:rPr>
                            <w:rFonts w:ascii="Cambria Math"/>
                          </w:rPr>
                          <m:t>∂k</m:t>
                        </m:r>
                      </m:num>
                      <m:den>
                        <m:r>
                          <w:rPr>
                            <w:rFonts w:ascii="Cambria Math"/>
                          </w:rPr>
                          <m:t>∂z</m:t>
                        </m:r>
                      </m:den>
                    </m:f>
                  </m:e>
                </m:d>
                <m:r>
                  <m:rPr>
                    <m:sty m:val="p"/>
                  </m:rPr>
                  <w:rPr>
                    <w:rFonts w:ascii="Cambria Math"/>
                  </w:rPr>
                  <w:br/>
                </m:r>
              </m:oMath>
              <m:oMath>
                <m:r>
                  <w:rPr>
                    <w:rFonts w:ascii="Cambria Math"/>
                  </w:rPr>
                  <m:t>-</m:t>
                </m:r>
                <m:f>
                  <m:fPr>
                    <m:ctrlPr>
                      <w:ins w:id="652" w:author="Honnalore Steissberg" w:date="2021-07-30T09:49:00Z">
                        <w:rPr>
                          <w:rFonts w:ascii="Cambria Math" w:hAnsi="Cambria Math"/>
                          <w:i/>
                        </w:rPr>
                      </w:ins>
                    </m:ctrlPr>
                  </m:fPr>
                  <m:num>
                    <m:r>
                      <w:rPr>
                        <w:rFonts w:ascii="Cambria Math"/>
                      </w:rPr>
                      <m:t>∂</m:t>
                    </m:r>
                  </m:num>
                  <m:den>
                    <m:r>
                      <w:rPr>
                        <w:rFonts w:ascii="Cambria Math"/>
                      </w:rPr>
                      <m:t>∂x</m:t>
                    </m:r>
                  </m:den>
                </m:f>
                <m:d>
                  <m:dPr>
                    <m:ctrlPr>
                      <w:ins w:id="653" w:author="Honnalore Steissberg" w:date="2021-07-30T09:49:00Z">
                        <w:rPr>
                          <w:rFonts w:ascii="Cambria Math" w:hAnsi="Cambria Math"/>
                          <w:i/>
                        </w:rPr>
                      </w:ins>
                    </m:ctrlPr>
                  </m:dPr>
                  <m:e>
                    <m:r>
                      <w:rPr>
                        <w:rFonts w:ascii="Cambria Math"/>
                      </w:rPr>
                      <m:t>B</m:t>
                    </m:r>
                    <m:f>
                      <m:fPr>
                        <m:ctrlPr>
                          <w:ins w:id="654" w:author="Honnalore Steissberg" w:date="2021-07-30T09:49:00Z">
                            <w:rPr>
                              <w:rFonts w:ascii="Cambria Math" w:hAnsi="Cambria Math"/>
                              <w:i/>
                            </w:rPr>
                          </w:ins>
                        </m:ctrlPr>
                      </m:fPr>
                      <m:num>
                        <m:sSub>
                          <m:sSubPr>
                            <m:ctrlPr>
                              <w:ins w:id="655" w:author="Honnalore Steissberg" w:date="2021-07-30T09:49:00Z">
                                <w:rPr>
                                  <w:rFonts w:ascii="Cambria Math" w:hAnsi="Cambria Math"/>
                                  <w:i/>
                                </w:rPr>
                              </w:ins>
                            </m:ctrlPr>
                          </m:sSubPr>
                          <m:e>
                            <m:r>
                              <w:rPr>
                                <w:rFonts w:ascii="Cambria Math"/>
                              </w:rPr>
                              <m:t>ν</m:t>
                            </m:r>
                          </m:e>
                          <m:sub>
                            <m:r>
                              <w:rPr>
                                <w:rFonts w:ascii="Cambria Math"/>
                              </w:rPr>
                              <m:t>t</m:t>
                            </m:r>
                          </m:sub>
                        </m:sSub>
                      </m:num>
                      <m:den>
                        <m:sSub>
                          <m:sSubPr>
                            <m:ctrlPr>
                              <w:ins w:id="656" w:author="Honnalore Steissberg" w:date="2021-07-30T09:49:00Z">
                                <w:rPr>
                                  <w:rFonts w:ascii="Cambria Math" w:hAnsi="Cambria Math"/>
                                  <w:i/>
                                </w:rPr>
                              </w:ins>
                            </m:ctrlPr>
                          </m:sSubPr>
                          <m:e>
                            <m:r>
                              <w:rPr>
                                <w:rFonts w:ascii="Cambria Math"/>
                              </w:rPr>
                              <m:t>σ</m:t>
                            </m:r>
                          </m:e>
                          <m:sub>
                            <m:r>
                              <w:rPr>
                                <w:rFonts w:ascii="Cambria Math"/>
                              </w:rPr>
                              <m:t>k</m:t>
                            </m:r>
                          </m:sub>
                        </m:sSub>
                      </m:den>
                    </m:f>
                    <m:f>
                      <m:fPr>
                        <m:ctrlPr>
                          <w:ins w:id="657" w:author="Honnalore Steissberg" w:date="2021-07-30T09:49:00Z">
                            <w:rPr>
                              <w:rFonts w:ascii="Cambria Math" w:hAnsi="Cambria Math"/>
                              <w:i/>
                            </w:rPr>
                          </w:ins>
                        </m:ctrlPr>
                      </m:fPr>
                      <m:num>
                        <m:r>
                          <w:rPr>
                            <w:rFonts w:ascii="Cambria Math"/>
                          </w:rPr>
                          <m:t>∂k</m:t>
                        </m:r>
                      </m:num>
                      <m:den>
                        <m:r>
                          <w:rPr>
                            <w:rFonts w:ascii="Cambria Math"/>
                          </w:rPr>
                          <m:t>∂x</m:t>
                        </m:r>
                      </m:den>
                    </m:f>
                  </m:e>
                </m:d>
                <m:r>
                  <w:rPr>
                    <w:rFonts w:ascii="Cambria Math"/>
                  </w:rPr>
                  <m:t>=B</m:t>
                </m:r>
                <m:d>
                  <m:dPr>
                    <m:ctrlPr>
                      <w:ins w:id="658" w:author="Honnalore Steissberg" w:date="2021-07-30T09:49:00Z">
                        <w:rPr>
                          <w:rFonts w:ascii="Cambria Math" w:hAnsi="Cambria Math"/>
                          <w:i/>
                        </w:rPr>
                      </w:ins>
                    </m:ctrlPr>
                  </m:dPr>
                  <m:e>
                    <m:r>
                      <w:rPr>
                        <w:rFonts w:ascii="Cambria Math"/>
                      </w:rPr>
                      <m:t>P+G</m:t>
                    </m:r>
                    <m:r>
                      <w:rPr>
                        <w:rFonts w:ascii="Cambria Math"/>
                      </w:rPr>
                      <m:t>-</m:t>
                    </m:r>
                    <m:r>
                      <w:rPr>
                        <w:rFonts w:ascii="Cambria Math"/>
                      </w:rPr>
                      <m:t>ε+</m:t>
                    </m:r>
                    <m:sSub>
                      <m:sSubPr>
                        <m:ctrlPr>
                          <w:ins w:id="659" w:author="Honnalore Steissberg" w:date="2021-07-30T09:49:00Z">
                            <w:rPr>
                              <w:rFonts w:ascii="Cambria Math" w:hAnsi="Cambria Math"/>
                              <w:i/>
                            </w:rPr>
                          </w:ins>
                        </m:ctrlPr>
                      </m:sSubPr>
                      <m:e>
                        <m:r>
                          <w:rPr>
                            <w:rFonts w:ascii="Cambria Math"/>
                          </w:rPr>
                          <m:t>P</m:t>
                        </m:r>
                      </m:e>
                      <m:sub>
                        <m:r>
                          <w:rPr>
                            <w:rFonts w:ascii="Cambria Math"/>
                          </w:rPr>
                          <m:t>k</m:t>
                        </m:r>
                      </m:sub>
                    </m:sSub>
                  </m:e>
                </m:d>
              </m:oMath>
            </m:oMathPara>
          </w:p>
          <w:p w14:paraId="0BA17082" w14:textId="77777777" w:rsidR="00291EF2" w:rsidRPr="00B7030B" w:rsidRDefault="00291EF2" w:rsidP="003C5E68">
            <w:pPr>
              <w:tabs>
                <w:tab w:val="right" w:pos="432"/>
                <w:tab w:val="left" w:pos="522"/>
                <w:tab w:val="left" w:pos="702"/>
                <w:tab w:val="right" w:pos="2952"/>
                <w:tab w:val="left" w:pos="3042"/>
                <w:tab w:val="left" w:pos="3222"/>
              </w:tabs>
            </w:pPr>
          </w:p>
          <w:p w14:paraId="4B65E8E4" w14:textId="77777777" w:rsidR="00291EF2" w:rsidRPr="00B7030B" w:rsidRDefault="00C51A7D" w:rsidP="00DC03F9">
            <w:pPr>
              <w:tabs>
                <w:tab w:val="right" w:pos="432"/>
                <w:tab w:val="left" w:pos="522"/>
                <w:tab w:val="left" w:pos="702"/>
                <w:tab w:val="right" w:pos="2952"/>
                <w:tab w:val="left" w:pos="3042"/>
                <w:tab w:val="left" w:pos="3222"/>
              </w:tabs>
            </w:pPr>
            <m:oMathPara>
              <m:oMath>
                <m:f>
                  <m:fPr>
                    <m:ctrlPr>
                      <w:ins w:id="660" w:author="Honnalore Steissberg" w:date="2021-07-30T09:49:00Z">
                        <w:rPr>
                          <w:rFonts w:ascii="Cambria Math" w:hAnsi="Cambria Math"/>
                          <w:i/>
                        </w:rPr>
                      </w:ins>
                    </m:ctrlPr>
                  </m:fPr>
                  <m:num>
                    <m:r>
                      <w:rPr>
                        <w:rFonts w:ascii="Cambria Math"/>
                      </w:rPr>
                      <m:t>∂εB</m:t>
                    </m:r>
                  </m:num>
                  <m:den>
                    <m:r>
                      <w:rPr>
                        <w:rFonts w:ascii="Cambria Math"/>
                      </w:rPr>
                      <m:t>∂t</m:t>
                    </m:r>
                  </m:den>
                </m:f>
                <m:r>
                  <w:rPr>
                    <w:rFonts w:ascii="Cambria Math"/>
                  </w:rPr>
                  <m:t>+</m:t>
                </m:r>
                <m:f>
                  <m:fPr>
                    <m:ctrlPr>
                      <w:ins w:id="661" w:author="Honnalore Steissberg" w:date="2021-07-30T09:49:00Z">
                        <w:rPr>
                          <w:rFonts w:ascii="Cambria Math" w:hAnsi="Cambria Math"/>
                          <w:i/>
                        </w:rPr>
                      </w:ins>
                    </m:ctrlPr>
                  </m:fPr>
                  <m:num>
                    <m:r>
                      <w:rPr>
                        <w:rFonts w:ascii="Cambria Math"/>
                      </w:rPr>
                      <m:t>∂εBU</m:t>
                    </m:r>
                  </m:num>
                  <m:den>
                    <m:r>
                      <w:rPr>
                        <w:rFonts w:ascii="Cambria Math"/>
                      </w:rPr>
                      <m:t>∂x</m:t>
                    </m:r>
                  </m:den>
                </m:f>
                <m:r>
                  <w:rPr>
                    <w:rFonts w:ascii="Cambria Math"/>
                  </w:rPr>
                  <m:t>+</m:t>
                </m:r>
                <m:f>
                  <m:fPr>
                    <m:ctrlPr>
                      <w:ins w:id="662" w:author="Honnalore Steissberg" w:date="2021-07-30T09:49:00Z">
                        <w:rPr>
                          <w:rFonts w:ascii="Cambria Math" w:hAnsi="Cambria Math"/>
                          <w:i/>
                        </w:rPr>
                      </w:ins>
                    </m:ctrlPr>
                  </m:fPr>
                  <m:num>
                    <m:r>
                      <w:rPr>
                        <w:rFonts w:ascii="Cambria Math"/>
                      </w:rPr>
                      <m:t>∂εBW</m:t>
                    </m:r>
                  </m:num>
                  <m:den>
                    <m:r>
                      <w:rPr>
                        <w:rFonts w:ascii="Cambria Math"/>
                      </w:rPr>
                      <m:t>∂z</m:t>
                    </m:r>
                  </m:den>
                </m:f>
                <m:r>
                  <w:rPr>
                    <w:rFonts w:ascii="Cambria Math"/>
                  </w:rPr>
                  <m:t>-</m:t>
                </m:r>
                <m:f>
                  <m:fPr>
                    <m:ctrlPr>
                      <w:ins w:id="663" w:author="Honnalore Steissberg" w:date="2021-07-30T09:49:00Z">
                        <w:rPr>
                          <w:rFonts w:ascii="Cambria Math" w:hAnsi="Cambria Math"/>
                          <w:i/>
                        </w:rPr>
                      </w:ins>
                    </m:ctrlPr>
                  </m:fPr>
                  <m:num>
                    <m:r>
                      <w:rPr>
                        <w:rFonts w:ascii="Cambria Math"/>
                      </w:rPr>
                      <m:t>∂</m:t>
                    </m:r>
                  </m:num>
                  <m:den>
                    <m:r>
                      <w:rPr>
                        <w:rFonts w:ascii="Cambria Math"/>
                      </w:rPr>
                      <m:t>∂z</m:t>
                    </m:r>
                  </m:den>
                </m:f>
                <m:d>
                  <m:dPr>
                    <m:ctrlPr>
                      <w:ins w:id="664" w:author="Honnalore Steissberg" w:date="2021-07-30T09:49:00Z">
                        <w:rPr>
                          <w:rFonts w:ascii="Cambria Math" w:hAnsi="Cambria Math"/>
                          <w:i/>
                        </w:rPr>
                      </w:ins>
                    </m:ctrlPr>
                  </m:dPr>
                  <m:e>
                    <m:r>
                      <w:rPr>
                        <w:rFonts w:ascii="Cambria Math"/>
                      </w:rPr>
                      <m:t>B</m:t>
                    </m:r>
                    <m:f>
                      <m:fPr>
                        <m:ctrlPr>
                          <w:ins w:id="665" w:author="Honnalore Steissberg" w:date="2021-07-30T09:49:00Z">
                            <w:rPr>
                              <w:rFonts w:ascii="Cambria Math" w:hAnsi="Cambria Math"/>
                              <w:i/>
                            </w:rPr>
                          </w:ins>
                        </m:ctrlPr>
                      </m:fPr>
                      <m:num>
                        <m:sSub>
                          <m:sSubPr>
                            <m:ctrlPr>
                              <w:ins w:id="666" w:author="Honnalore Steissberg" w:date="2021-07-30T09:49:00Z">
                                <w:rPr>
                                  <w:rFonts w:ascii="Cambria Math" w:hAnsi="Cambria Math"/>
                                  <w:i/>
                                </w:rPr>
                              </w:ins>
                            </m:ctrlPr>
                          </m:sSubPr>
                          <m:e>
                            <m:r>
                              <w:rPr>
                                <w:rFonts w:ascii="Cambria Math"/>
                              </w:rPr>
                              <m:t>ν</m:t>
                            </m:r>
                          </m:e>
                          <m:sub>
                            <m:r>
                              <w:rPr>
                                <w:rFonts w:ascii="Cambria Math"/>
                              </w:rPr>
                              <m:t>t</m:t>
                            </m:r>
                          </m:sub>
                        </m:sSub>
                      </m:num>
                      <m:den>
                        <m:sSub>
                          <m:sSubPr>
                            <m:ctrlPr>
                              <w:ins w:id="667" w:author="Honnalore Steissberg" w:date="2021-07-30T09:49:00Z">
                                <w:rPr>
                                  <w:rFonts w:ascii="Cambria Math" w:hAnsi="Cambria Math"/>
                                  <w:i/>
                                </w:rPr>
                              </w:ins>
                            </m:ctrlPr>
                          </m:sSubPr>
                          <m:e>
                            <m:r>
                              <w:rPr>
                                <w:rFonts w:ascii="Cambria Math"/>
                              </w:rPr>
                              <m:t>σ</m:t>
                            </m:r>
                          </m:e>
                          <m:sub>
                            <m:r>
                              <w:rPr>
                                <w:rFonts w:ascii="Cambria Math"/>
                              </w:rPr>
                              <m:t>ε</m:t>
                            </m:r>
                          </m:sub>
                        </m:sSub>
                      </m:den>
                    </m:f>
                    <m:f>
                      <m:fPr>
                        <m:ctrlPr>
                          <w:ins w:id="668" w:author="Honnalore Steissberg" w:date="2021-07-30T09:49:00Z">
                            <w:rPr>
                              <w:rFonts w:ascii="Cambria Math" w:hAnsi="Cambria Math"/>
                              <w:i/>
                            </w:rPr>
                          </w:ins>
                        </m:ctrlPr>
                      </m:fPr>
                      <m:num>
                        <m:r>
                          <w:rPr>
                            <w:rFonts w:ascii="Cambria Math"/>
                          </w:rPr>
                          <m:t>∂ε</m:t>
                        </m:r>
                      </m:num>
                      <m:den>
                        <m:r>
                          <w:rPr>
                            <w:rFonts w:ascii="Cambria Math"/>
                          </w:rPr>
                          <m:t>∂z</m:t>
                        </m:r>
                      </m:den>
                    </m:f>
                  </m:e>
                </m:d>
                <m:r>
                  <m:rPr>
                    <m:sty m:val="p"/>
                  </m:rPr>
                  <w:rPr>
                    <w:rFonts w:ascii="Cambria Math"/>
                  </w:rPr>
                  <w:br/>
                </m:r>
              </m:oMath>
              <m:oMath>
                <m:r>
                  <w:rPr>
                    <w:rFonts w:ascii="Cambria Math"/>
                  </w:rPr>
                  <m:t>-</m:t>
                </m:r>
                <m:f>
                  <m:fPr>
                    <m:ctrlPr>
                      <w:ins w:id="669" w:author="Honnalore Steissberg" w:date="2021-07-30T09:49:00Z">
                        <w:rPr>
                          <w:rFonts w:ascii="Cambria Math" w:hAnsi="Cambria Math"/>
                          <w:i/>
                        </w:rPr>
                      </w:ins>
                    </m:ctrlPr>
                  </m:fPr>
                  <m:num>
                    <m:r>
                      <w:rPr>
                        <w:rFonts w:ascii="Cambria Math"/>
                      </w:rPr>
                      <m:t>∂</m:t>
                    </m:r>
                  </m:num>
                  <m:den>
                    <m:r>
                      <w:rPr>
                        <w:rFonts w:ascii="Cambria Math"/>
                      </w:rPr>
                      <m:t>∂x</m:t>
                    </m:r>
                  </m:den>
                </m:f>
                <m:d>
                  <m:dPr>
                    <m:ctrlPr>
                      <w:ins w:id="670" w:author="Honnalore Steissberg" w:date="2021-07-30T09:49:00Z">
                        <w:rPr>
                          <w:rFonts w:ascii="Cambria Math" w:hAnsi="Cambria Math"/>
                          <w:i/>
                        </w:rPr>
                      </w:ins>
                    </m:ctrlPr>
                  </m:dPr>
                  <m:e>
                    <m:r>
                      <w:rPr>
                        <w:rFonts w:ascii="Cambria Math"/>
                      </w:rPr>
                      <m:t>B</m:t>
                    </m:r>
                    <m:f>
                      <m:fPr>
                        <m:ctrlPr>
                          <w:ins w:id="671" w:author="Honnalore Steissberg" w:date="2021-07-30T09:49:00Z">
                            <w:rPr>
                              <w:rFonts w:ascii="Cambria Math" w:hAnsi="Cambria Math"/>
                              <w:i/>
                            </w:rPr>
                          </w:ins>
                        </m:ctrlPr>
                      </m:fPr>
                      <m:num>
                        <m:sSub>
                          <m:sSubPr>
                            <m:ctrlPr>
                              <w:ins w:id="672" w:author="Honnalore Steissberg" w:date="2021-07-30T09:49:00Z">
                                <w:rPr>
                                  <w:rFonts w:ascii="Cambria Math" w:hAnsi="Cambria Math"/>
                                  <w:i/>
                                </w:rPr>
                              </w:ins>
                            </m:ctrlPr>
                          </m:sSubPr>
                          <m:e>
                            <m:r>
                              <w:rPr>
                                <w:rFonts w:ascii="Cambria Math"/>
                              </w:rPr>
                              <m:t>ν</m:t>
                            </m:r>
                          </m:e>
                          <m:sub>
                            <m:r>
                              <w:rPr>
                                <w:rFonts w:ascii="Cambria Math"/>
                              </w:rPr>
                              <m:t>t</m:t>
                            </m:r>
                          </m:sub>
                        </m:sSub>
                      </m:num>
                      <m:den>
                        <m:sSub>
                          <m:sSubPr>
                            <m:ctrlPr>
                              <w:ins w:id="673" w:author="Honnalore Steissberg" w:date="2021-07-30T09:49:00Z">
                                <w:rPr>
                                  <w:rFonts w:ascii="Cambria Math" w:hAnsi="Cambria Math"/>
                                  <w:i/>
                                </w:rPr>
                              </w:ins>
                            </m:ctrlPr>
                          </m:sSubPr>
                          <m:e>
                            <m:r>
                              <w:rPr>
                                <w:rFonts w:ascii="Cambria Math"/>
                              </w:rPr>
                              <m:t>σ</m:t>
                            </m:r>
                          </m:e>
                          <m:sub>
                            <m:r>
                              <w:rPr>
                                <w:rFonts w:ascii="Cambria Math"/>
                              </w:rPr>
                              <m:t>ε</m:t>
                            </m:r>
                          </m:sub>
                        </m:sSub>
                      </m:den>
                    </m:f>
                    <m:f>
                      <m:fPr>
                        <m:ctrlPr>
                          <w:ins w:id="674" w:author="Honnalore Steissberg" w:date="2021-07-30T09:49:00Z">
                            <w:rPr>
                              <w:rFonts w:ascii="Cambria Math" w:hAnsi="Cambria Math"/>
                              <w:i/>
                            </w:rPr>
                          </w:ins>
                        </m:ctrlPr>
                      </m:fPr>
                      <m:num>
                        <m:r>
                          <w:rPr>
                            <w:rFonts w:ascii="Cambria Math"/>
                          </w:rPr>
                          <m:t>∂ε</m:t>
                        </m:r>
                      </m:num>
                      <m:den>
                        <m:r>
                          <w:rPr>
                            <w:rFonts w:ascii="Cambria Math"/>
                          </w:rPr>
                          <m:t>∂x</m:t>
                        </m:r>
                      </m:den>
                    </m:f>
                  </m:e>
                </m:d>
                <m:r>
                  <w:rPr>
                    <w:rFonts w:ascii="Cambria Math"/>
                  </w:rPr>
                  <m:t>=B</m:t>
                </m:r>
                <m:d>
                  <m:dPr>
                    <m:ctrlPr>
                      <w:ins w:id="675" w:author="Honnalore Steissberg" w:date="2021-07-30T09:49:00Z">
                        <w:rPr>
                          <w:rFonts w:ascii="Cambria Math" w:hAnsi="Cambria Math"/>
                          <w:i/>
                        </w:rPr>
                      </w:ins>
                    </m:ctrlPr>
                  </m:dPr>
                  <m:e>
                    <m:sSub>
                      <m:sSubPr>
                        <m:ctrlPr>
                          <w:ins w:id="676" w:author="Honnalore Steissberg" w:date="2021-07-30T09:49:00Z">
                            <w:rPr>
                              <w:rFonts w:ascii="Cambria Math" w:hAnsi="Cambria Math"/>
                              <w:i/>
                            </w:rPr>
                          </w:ins>
                        </m:ctrlPr>
                      </m:sSubPr>
                      <m:e>
                        <m:r>
                          <w:rPr>
                            <w:rFonts w:ascii="Cambria Math"/>
                          </w:rPr>
                          <m:t>C</m:t>
                        </m:r>
                      </m:e>
                      <m:sub>
                        <m:r>
                          <w:rPr>
                            <w:rFonts w:ascii="Cambria Math"/>
                          </w:rPr>
                          <m:t>ε1</m:t>
                        </m:r>
                      </m:sub>
                    </m:sSub>
                    <m:f>
                      <m:fPr>
                        <m:ctrlPr>
                          <w:ins w:id="677" w:author="Honnalore Steissberg" w:date="2021-07-30T09:49:00Z">
                            <w:rPr>
                              <w:rFonts w:ascii="Cambria Math" w:hAnsi="Cambria Math"/>
                              <w:i/>
                            </w:rPr>
                          </w:ins>
                        </m:ctrlPr>
                      </m:fPr>
                      <m:num>
                        <m:r>
                          <w:rPr>
                            <w:rFonts w:ascii="Cambria Math"/>
                          </w:rPr>
                          <m:t>ε</m:t>
                        </m:r>
                      </m:num>
                      <m:den>
                        <m:r>
                          <w:rPr>
                            <w:rFonts w:ascii="Cambria Math"/>
                          </w:rPr>
                          <m:t>k</m:t>
                        </m:r>
                      </m:den>
                    </m:f>
                    <m:r>
                      <w:rPr>
                        <w:rFonts w:ascii="Cambria Math"/>
                      </w:rPr>
                      <m:t>P+</m:t>
                    </m:r>
                    <m:sSub>
                      <m:sSubPr>
                        <m:ctrlPr>
                          <w:ins w:id="678" w:author="Honnalore Steissberg" w:date="2021-07-30T09:49:00Z">
                            <w:rPr>
                              <w:rFonts w:ascii="Cambria Math" w:hAnsi="Cambria Math"/>
                              <w:i/>
                            </w:rPr>
                          </w:ins>
                        </m:ctrlPr>
                      </m:sSubPr>
                      <m:e>
                        <m:r>
                          <w:rPr>
                            <w:rFonts w:ascii="Cambria Math"/>
                          </w:rPr>
                          <m:t>C</m:t>
                        </m:r>
                      </m:e>
                      <m:sub>
                        <m:r>
                          <w:rPr>
                            <w:rFonts w:ascii="Cambria Math"/>
                          </w:rPr>
                          <m:t>ε2</m:t>
                        </m:r>
                      </m:sub>
                    </m:sSub>
                    <m:f>
                      <m:fPr>
                        <m:ctrlPr>
                          <w:ins w:id="679" w:author="Honnalore Steissberg" w:date="2021-07-30T09:49:00Z">
                            <w:rPr>
                              <w:rFonts w:ascii="Cambria Math" w:hAnsi="Cambria Math"/>
                              <w:i/>
                            </w:rPr>
                          </w:ins>
                        </m:ctrlPr>
                      </m:fPr>
                      <m:num>
                        <m:sSup>
                          <m:sSupPr>
                            <m:ctrlPr>
                              <w:ins w:id="680" w:author="Honnalore Steissberg" w:date="2021-07-30T09:49:00Z">
                                <w:rPr>
                                  <w:rFonts w:ascii="Cambria Math" w:hAnsi="Cambria Math"/>
                                  <w:i/>
                                </w:rPr>
                              </w:ins>
                            </m:ctrlPr>
                          </m:sSupPr>
                          <m:e>
                            <m:r>
                              <w:rPr>
                                <w:rFonts w:ascii="Cambria Math"/>
                              </w:rPr>
                              <m:t>ε</m:t>
                            </m:r>
                          </m:e>
                          <m:sup>
                            <m:r>
                              <w:rPr>
                                <w:rFonts w:ascii="Cambria Math"/>
                              </w:rPr>
                              <m:t>2</m:t>
                            </m:r>
                          </m:sup>
                        </m:sSup>
                      </m:num>
                      <m:den>
                        <m:r>
                          <w:rPr>
                            <w:rFonts w:ascii="Cambria Math"/>
                          </w:rPr>
                          <m:t>k</m:t>
                        </m:r>
                      </m:den>
                    </m:f>
                    <m:r>
                      <w:rPr>
                        <w:rFonts w:ascii="Cambria Math"/>
                      </w:rPr>
                      <m:t>+</m:t>
                    </m:r>
                    <m:sSub>
                      <m:sSubPr>
                        <m:ctrlPr>
                          <w:ins w:id="681" w:author="Honnalore Steissberg" w:date="2021-07-30T09:49:00Z">
                            <w:rPr>
                              <w:rFonts w:ascii="Cambria Math" w:hAnsi="Cambria Math"/>
                              <w:i/>
                            </w:rPr>
                          </w:ins>
                        </m:ctrlPr>
                      </m:sSubPr>
                      <m:e>
                        <m:r>
                          <w:rPr>
                            <w:rFonts w:ascii="Cambria Math"/>
                          </w:rPr>
                          <m:t>P</m:t>
                        </m:r>
                      </m:e>
                      <m:sub>
                        <m:r>
                          <w:rPr>
                            <w:rFonts w:ascii="Cambria Math"/>
                          </w:rPr>
                          <m:t>ε</m:t>
                        </m:r>
                      </m:sub>
                    </m:sSub>
                  </m:e>
                </m:d>
              </m:oMath>
            </m:oMathPara>
          </w:p>
          <w:p w14:paraId="1FA45F7A" w14:textId="77777777" w:rsidR="00291EF2" w:rsidRPr="00B7030B" w:rsidRDefault="00291EF2" w:rsidP="003C5E68">
            <w:pPr>
              <w:tabs>
                <w:tab w:val="right" w:pos="432"/>
                <w:tab w:val="left" w:pos="522"/>
                <w:tab w:val="left" w:pos="702"/>
                <w:tab w:val="right" w:pos="2952"/>
                <w:tab w:val="left" w:pos="3042"/>
                <w:tab w:val="left" w:pos="3222"/>
              </w:tabs>
              <w:rPr>
                <w:rFonts w:cs="Arial"/>
                <w:sz w:val="16"/>
              </w:rPr>
            </w:pPr>
          </w:p>
        </w:tc>
        <w:tc>
          <w:tcPr>
            <w:tcW w:w="2013" w:type="dxa"/>
            <w:tcPrChange w:id="682" w:author="Honnalore Steissberg" w:date="2021-07-28T13:09:00Z">
              <w:tcPr>
                <w:tcW w:w="2013" w:type="dxa"/>
              </w:tcPr>
            </w:tcPrChange>
          </w:tcPr>
          <w:p w14:paraId="7FEF8D54" w14:textId="77777777" w:rsidR="00291EF2" w:rsidRPr="00B7030B" w:rsidRDefault="00291EF2" w:rsidP="003C5E68">
            <w:pPr>
              <w:tabs>
                <w:tab w:val="right" w:pos="432"/>
                <w:tab w:val="left" w:pos="522"/>
                <w:tab w:val="left" w:pos="702"/>
                <w:tab w:val="right" w:pos="2952"/>
                <w:tab w:val="left" w:pos="3042"/>
                <w:tab w:val="left" w:pos="3222"/>
              </w:tabs>
              <w:rPr>
                <w:rFonts w:cs="Arial"/>
                <w:sz w:val="16"/>
              </w:rPr>
            </w:pPr>
            <w:r w:rsidRPr="00B7030B">
              <w:rPr>
                <w:rFonts w:cs="Arial"/>
                <w:sz w:val="16"/>
              </w:rPr>
              <w:t>Wells (200</w:t>
            </w:r>
            <w:r w:rsidR="00311EED">
              <w:rPr>
                <w:rFonts w:cs="Arial"/>
                <w:sz w:val="16"/>
              </w:rPr>
              <w:t>1</w:t>
            </w:r>
            <w:r w:rsidRPr="00B7030B">
              <w:rPr>
                <w:rFonts w:cs="Arial"/>
                <w:sz w:val="16"/>
              </w:rPr>
              <w:t>)</w:t>
            </w:r>
            <w:r w:rsidR="00311EED">
              <w:rPr>
                <w:rFonts w:cs="Arial"/>
                <w:sz w:val="16"/>
              </w:rPr>
              <w:t>, Gould (2006)</w:t>
            </w:r>
          </w:p>
        </w:tc>
      </w:tr>
      <w:tr w:rsidR="00951460" w:rsidRPr="00B7030B" w14:paraId="5EE95E46" w14:textId="77777777" w:rsidTr="00D253B3">
        <w:tblPrEx>
          <w:tblBorders>
            <w:top w:val="double" w:sz="4" w:space="0" w:color="auto"/>
            <w:left w:val="double" w:sz="4" w:space="0" w:color="auto"/>
            <w:bottom w:val="double" w:sz="4" w:space="0" w:color="auto"/>
            <w:right w:val="double" w:sz="4" w:space="0" w:color="auto"/>
          </w:tblBorders>
          <w:tblPrExChange w:id="683" w:author="Honnalore Steissberg" w:date="2021-07-28T13:09:00Z">
            <w:tblPrEx>
              <w:tblBorders>
                <w:top w:val="double" w:sz="4" w:space="0" w:color="auto"/>
                <w:left w:val="double" w:sz="4" w:space="0" w:color="auto"/>
                <w:bottom w:val="double" w:sz="4" w:space="0" w:color="auto"/>
                <w:right w:val="double" w:sz="4" w:space="0" w:color="auto"/>
              </w:tblBorders>
            </w:tblPrEx>
          </w:tblPrExChange>
        </w:tblPrEx>
        <w:trPr>
          <w:cantSplit/>
          <w:trPrChange w:id="684" w:author="Honnalore Steissberg" w:date="2021-07-28T13:09:00Z">
            <w:trPr>
              <w:cantSplit/>
            </w:trPr>
          </w:trPrChange>
        </w:trPr>
        <w:tc>
          <w:tcPr>
            <w:tcW w:w="8763" w:type="dxa"/>
            <w:gridSpan w:val="3"/>
            <w:tcPrChange w:id="685" w:author="Honnalore Steissberg" w:date="2021-07-28T13:09:00Z">
              <w:tcPr>
                <w:tcW w:w="8640" w:type="dxa"/>
                <w:gridSpan w:val="3"/>
              </w:tcPr>
            </w:tcPrChange>
          </w:tcPr>
          <w:p w14:paraId="410BF5D6" w14:textId="77777777" w:rsidR="00951460" w:rsidRPr="00B7030B" w:rsidRDefault="00951460" w:rsidP="00742915">
            <w:pPr>
              <w:tabs>
                <w:tab w:val="right" w:pos="432"/>
                <w:tab w:val="left" w:pos="522"/>
                <w:tab w:val="left" w:pos="702"/>
                <w:tab w:val="right" w:pos="2952"/>
                <w:tab w:val="left" w:pos="3042"/>
                <w:tab w:val="left" w:pos="3222"/>
              </w:tabs>
              <w:rPr>
                <w:rFonts w:cs="Arial"/>
                <w:sz w:val="16"/>
              </w:rPr>
            </w:pPr>
            <w:r w:rsidRPr="00B7030B">
              <w:rPr>
                <w:rFonts w:cs="Arial"/>
                <w:sz w:val="16"/>
              </w:rPr>
              <w:t>where:</w:t>
            </w:r>
          </w:p>
          <w:p w14:paraId="02E2DCED" w14:textId="77777777" w:rsidR="00951460" w:rsidRPr="00B7030B" w:rsidRDefault="00951460" w:rsidP="00742915">
            <w:pPr>
              <w:tabs>
                <w:tab w:val="right" w:pos="432"/>
                <w:tab w:val="left" w:pos="522"/>
                <w:tab w:val="left" w:pos="702"/>
                <w:tab w:val="right" w:pos="2952"/>
                <w:tab w:val="left" w:pos="3042"/>
                <w:tab w:val="left" w:pos="3222"/>
              </w:tabs>
              <w:rPr>
                <w:rFonts w:cs="Arial"/>
                <w:sz w:val="16"/>
              </w:rPr>
            </w:pPr>
          </w:p>
          <w:p w14:paraId="54421CD4"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noProof/>
                <w:sz w:val="16"/>
              </w:rPr>
            </w:pPr>
            <w:r w:rsidRPr="00B7030B">
              <w:rPr>
                <w:rFonts w:cs="Arial"/>
                <w:noProof/>
                <w:sz w:val="16"/>
              </w:rPr>
              <w:tab/>
            </w:r>
            <w:r w:rsidRPr="00B7030B">
              <w:rPr>
                <w:rFonts w:cs="Arial"/>
                <w:noProof/>
                <w:sz w:val="16"/>
              </w:rPr>
              <w:sym w:font="MT Extra" w:char="F06C"/>
            </w:r>
            <w:r w:rsidRPr="00B7030B">
              <w:rPr>
                <w:rFonts w:cs="Arial"/>
                <w:noProof/>
                <w:sz w:val="16"/>
                <w:vertAlign w:val="subscript"/>
              </w:rPr>
              <w:t>m</w:t>
            </w:r>
            <w:r w:rsidRPr="00B7030B">
              <w:rPr>
                <w:rFonts w:cs="Arial"/>
                <w:noProof/>
                <w:sz w:val="16"/>
                <w:vertAlign w:val="subscript"/>
              </w:rPr>
              <w:tab/>
            </w:r>
            <w:r w:rsidRPr="00B7030B">
              <w:rPr>
                <w:rFonts w:cs="Arial"/>
                <w:noProof/>
                <w:sz w:val="16"/>
              </w:rPr>
              <w:t>=</w:t>
            </w:r>
            <w:r w:rsidRPr="00B7030B">
              <w:rPr>
                <w:rFonts w:cs="Arial"/>
                <w:noProof/>
                <w:sz w:val="16"/>
              </w:rPr>
              <w:tab/>
              <w:t>mixing length</w:t>
            </w:r>
            <w:r w:rsidRPr="00B7030B">
              <w:rPr>
                <w:rFonts w:cs="Arial"/>
                <w:noProof/>
                <w:sz w:val="16"/>
              </w:rPr>
              <w:tab/>
              <w:t>C</w:t>
            </w:r>
            <w:r w:rsidRPr="00B7030B">
              <w:rPr>
                <w:rFonts w:cs="Arial"/>
                <w:noProof/>
                <w:sz w:val="16"/>
              </w:rPr>
              <w:tab/>
              <w:t>=</w:t>
            </w:r>
            <w:r w:rsidRPr="00B7030B">
              <w:rPr>
                <w:rFonts w:cs="Arial"/>
                <w:noProof/>
                <w:sz w:val="16"/>
              </w:rPr>
              <w:tab/>
              <w:t>constant (assumed 0.15)</w:t>
            </w:r>
            <w:r w:rsidRPr="00B7030B">
              <w:rPr>
                <w:rFonts w:cs="Arial"/>
                <w:noProof/>
                <w:sz w:val="16"/>
              </w:rPr>
              <w:tab/>
            </w:r>
            <w:r w:rsidRPr="00B7030B">
              <w:rPr>
                <w:rFonts w:cs="Arial"/>
                <w:sz w:val="16"/>
              </w:rPr>
              <w:t>k</w:t>
            </w:r>
            <w:r w:rsidRPr="00B7030B">
              <w:rPr>
                <w:rFonts w:cs="Arial"/>
                <w:sz w:val="16"/>
              </w:rPr>
              <w:tab/>
              <w:t>=</w:t>
            </w:r>
            <w:r w:rsidRPr="00B7030B">
              <w:rPr>
                <w:rFonts w:cs="Arial"/>
                <w:sz w:val="16"/>
              </w:rPr>
              <w:tab/>
              <w:t>wave number (in W2 models)</w:t>
            </w:r>
          </w:p>
          <w:p w14:paraId="0758DBB8"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noProof/>
                <w:sz w:val="16"/>
              </w:rPr>
            </w:pPr>
            <w:r w:rsidRPr="00B7030B">
              <w:rPr>
                <w:rFonts w:cs="Arial"/>
                <w:noProof/>
                <w:sz w:val="16"/>
              </w:rPr>
              <w:tab/>
              <w:t>z</w:t>
            </w:r>
            <w:r w:rsidRPr="00B7030B">
              <w:rPr>
                <w:rFonts w:cs="Arial"/>
                <w:noProof/>
                <w:sz w:val="16"/>
              </w:rPr>
              <w:tab/>
              <w:t>=</w:t>
            </w:r>
            <w:r w:rsidRPr="00B7030B">
              <w:rPr>
                <w:rFonts w:cs="Arial"/>
                <w:noProof/>
                <w:sz w:val="16"/>
              </w:rPr>
              <w:tab/>
              <w:t>vertical coordiante</w:t>
            </w:r>
            <w:r w:rsidRPr="00B7030B">
              <w:rPr>
                <w:rFonts w:cs="Arial"/>
                <w:noProof/>
                <w:sz w:val="16"/>
              </w:rPr>
              <w:tab/>
              <w:t>u</w:t>
            </w:r>
            <w:r w:rsidRPr="00B7030B">
              <w:rPr>
                <w:rFonts w:cs="Arial"/>
                <w:noProof/>
                <w:sz w:val="16"/>
                <w:vertAlign w:val="subscript"/>
              </w:rPr>
              <w:t>*</w:t>
            </w:r>
            <w:r w:rsidRPr="00B7030B">
              <w:rPr>
                <w:rFonts w:cs="Arial"/>
                <w:noProof/>
                <w:sz w:val="16"/>
              </w:rPr>
              <w:tab/>
              <w:t>=</w:t>
            </w:r>
            <w:r w:rsidRPr="00B7030B">
              <w:rPr>
                <w:rFonts w:cs="Arial"/>
                <w:noProof/>
                <w:sz w:val="16"/>
              </w:rPr>
              <w:tab/>
              <w:t>shear velocity</w:t>
            </w:r>
            <w:r w:rsidRPr="00B7030B">
              <w:rPr>
                <w:rFonts w:cs="Arial"/>
                <w:noProof/>
                <w:sz w:val="16"/>
              </w:rPr>
              <w:tab/>
            </w:r>
            <w:r w:rsidRPr="00B7030B">
              <w:rPr>
                <w:rFonts w:cs="Arial"/>
                <w:sz w:val="16"/>
              </w:rPr>
              <w:sym w:font="Symbol" w:char="F072"/>
            </w:r>
            <w:r w:rsidRPr="00B7030B">
              <w:rPr>
                <w:rFonts w:cs="Arial"/>
                <w:sz w:val="16"/>
              </w:rPr>
              <w:tab/>
              <w:t>=</w:t>
            </w:r>
            <w:r w:rsidRPr="00B7030B">
              <w:rPr>
                <w:rFonts w:cs="Arial"/>
                <w:sz w:val="16"/>
              </w:rPr>
              <w:tab/>
              <w:t>liquid density</w:t>
            </w:r>
            <w:r w:rsidRPr="00B7030B">
              <w:rPr>
                <w:rFonts w:cs="Arial"/>
                <w:noProof/>
                <w:sz w:val="16"/>
              </w:rPr>
              <w:tab/>
            </w:r>
          </w:p>
          <w:p w14:paraId="76F1DF22"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noProof/>
                <w:sz w:val="16"/>
              </w:rPr>
            </w:pPr>
            <w:r w:rsidRPr="00B7030B">
              <w:rPr>
                <w:rFonts w:cs="Arial"/>
                <w:noProof/>
                <w:sz w:val="16"/>
              </w:rPr>
              <w:tab/>
              <w:t>H</w:t>
            </w:r>
            <w:r w:rsidRPr="00B7030B">
              <w:rPr>
                <w:rFonts w:cs="Arial"/>
                <w:noProof/>
                <w:sz w:val="16"/>
              </w:rPr>
              <w:tab/>
              <w:t>=</w:t>
            </w:r>
            <w:r w:rsidRPr="00B7030B">
              <w:rPr>
                <w:rFonts w:cs="Arial"/>
                <w:noProof/>
                <w:sz w:val="16"/>
              </w:rPr>
              <w:tab/>
              <w:t>depth</w:t>
            </w:r>
            <w:r w:rsidRPr="00B7030B">
              <w:rPr>
                <w:rFonts w:cs="Arial"/>
                <w:noProof/>
                <w:sz w:val="16"/>
              </w:rPr>
              <w:tab/>
            </w:r>
            <w:r w:rsidRPr="00B7030B">
              <w:rPr>
                <w:rFonts w:cs="Arial"/>
                <w:noProof/>
                <w:sz w:val="16"/>
              </w:rPr>
              <w:sym w:font="Symbol" w:char="F06B"/>
            </w:r>
            <w:r w:rsidRPr="00B7030B">
              <w:rPr>
                <w:rFonts w:cs="Arial"/>
                <w:noProof/>
                <w:sz w:val="16"/>
              </w:rPr>
              <w:tab/>
              <w:t>=</w:t>
            </w:r>
            <w:r w:rsidRPr="00B7030B">
              <w:rPr>
                <w:rFonts w:cs="Arial"/>
                <w:noProof/>
                <w:sz w:val="16"/>
              </w:rPr>
              <w:tab/>
              <w:t>von Karman constant</w:t>
            </w:r>
            <w:r w:rsidRPr="00B7030B">
              <w:rPr>
                <w:rFonts w:cs="Arial"/>
                <w:noProof/>
                <w:sz w:val="16"/>
              </w:rPr>
              <w:tab/>
            </w:r>
            <w:r w:rsidRPr="00B7030B">
              <w:rPr>
                <w:rFonts w:cs="Arial"/>
                <w:sz w:val="16"/>
              </w:rPr>
              <w:sym w:font="Symbol" w:char="F059"/>
            </w:r>
            <w:r w:rsidRPr="00B7030B">
              <w:rPr>
                <w:rFonts w:cs="Arial"/>
                <w:sz w:val="16"/>
              </w:rPr>
              <w:t>(x)</w:t>
            </w:r>
            <w:r w:rsidRPr="00B7030B">
              <w:rPr>
                <w:rFonts w:cs="Arial"/>
                <w:sz w:val="16"/>
              </w:rPr>
              <w:tab/>
              <w:t>=</w:t>
            </w:r>
            <w:r w:rsidRPr="00B7030B">
              <w:rPr>
                <w:rFonts w:cs="Arial"/>
                <w:sz w:val="16"/>
              </w:rPr>
              <w:tab/>
              <w:t>max(</w:t>
            </w:r>
            <w:proofErr w:type="gramStart"/>
            <w:r w:rsidRPr="00B7030B">
              <w:rPr>
                <w:rFonts w:cs="Arial"/>
                <w:sz w:val="16"/>
              </w:rPr>
              <w:t>0,x</w:t>
            </w:r>
            <w:proofErr w:type="gramEnd"/>
            <w:r w:rsidRPr="00B7030B">
              <w:rPr>
                <w:rFonts w:cs="Arial"/>
                <w:sz w:val="16"/>
              </w:rPr>
              <w:t>)</w:t>
            </w:r>
          </w:p>
          <w:p w14:paraId="380A0B85"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noProof/>
                <w:sz w:val="16"/>
              </w:rPr>
            </w:pPr>
            <w:r w:rsidRPr="00B7030B">
              <w:rPr>
                <w:rFonts w:cs="Arial"/>
                <w:noProof/>
                <w:sz w:val="16"/>
              </w:rPr>
              <w:tab/>
              <w:t>u</w:t>
            </w:r>
            <w:r w:rsidRPr="00B7030B">
              <w:rPr>
                <w:rFonts w:cs="Arial"/>
                <w:noProof/>
                <w:sz w:val="16"/>
              </w:rPr>
              <w:tab/>
              <w:t>=</w:t>
            </w:r>
            <w:r w:rsidRPr="00B7030B">
              <w:rPr>
                <w:rFonts w:cs="Arial"/>
                <w:noProof/>
                <w:sz w:val="16"/>
              </w:rPr>
              <w:tab/>
              <w:t>horizontal velocity</w:t>
            </w:r>
            <w:r w:rsidRPr="00B7030B">
              <w:rPr>
                <w:rFonts w:cs="Arial"/>
                <w:noProof/>
                <w:sz w:val="16"/>
              </w:rPr>
              <w:tab/>
            </w:r>
            <w:r w:rsidRPr="00B7030B">
              <w:rPr>
                <w:rFonts w:cs="Arial"/>
                <w:sz w:val="16"/>
              </w:rPr>
              <w:sym w:font="Symbol" w:char="F074"/>
            </w:r>
            <w:proofErr w:type="spellStart"/>
            <w:r w:rsidRPr="00B7030B">
              <w:rPr>
                <w:rFonts w:cs="Arial"/>
                <w:sz w:val="16"/>
                <w:vertAlign w:val="subscript"/>
              </w:rPr>
              <w:t>wy</w:t>
            </w:r>
            <w:proofErr w:type="spellEnd"/>
            <w:r w:rsidRPr="00B7030B">
              <w:rPr>
                <w:rFonts w:cs="Arial"/>
                <w:sz w:val="16"/>
                <w:vertAlign w:val="subscript"/>
              </w:rPr>
              <w:tab/>
            </w:r>
            <w:r w:rsidRPr="00B7030B">
              <w:rPr>
                <w:rFonts w:cs="Arial"/>
                <w:sz w:val="16"/>
              </w:rPr>
              <w:t>=</w:t>
            </w:r>
            <w:r w:rsidRPr="00B7030B">
              <w:rPr>
                <w:rFonts w:cs="Arial"/>
                <w:sz w:val="16"/>
              </w:rPr>
              <w:tab/>
              <w:t>cross-shear from wind</w:t>
            </w:r>
            <w:r w:rsidRPr="00B7030B">
              <w:rPr>
                <w:rFonts w:cs="Arial"/>
                <w:sz w:val="16"/>
              </w:rPr>
              <w:tab/>
            </w:r>
            <w:r w:rsidRPr="00B7030B">
              <w:rPr>
                <w:rFonts w:cs="Arial"/>
                <w:sz w:val="16"/>
              </w:rPr>
              <w:sym w:font="Symbol" w:char="F06E"/>
            </w:r>
            <w:r w:rsidRPr="00B7030B">
              <w:rPr>
                <w:rFonts w:cs="Arial"/>
                <w:sz w:val="16"/>
              </w:rPr>
              <w:tab/>
              <w:t>=</w:t>
            </w:r>
            <w:r w:rsidRPr="00B7030B">
              <w:rPr>
                <w:rFonts w:cs="Arial"/>
                <w:sz w:val="16"/>
              </w:rPr>
              <w:tab/>
              <w:t>molecular viscosity</w:t>
            </w:r>
          </w:p>
          <w:p w14:paraId="7468C401"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noProof/>
                <w:sz w:val="16"/>
              </w:rPr>
              <w:tab/>
              <w:t>Ri</w:t>
            </w:r>
            <w:r w:rsidRPr="00B7030B">
              <w:rPr>
                <w:rFonts w:cs="Arial"/>
                <w:noProof/>
                <w:sz w:val="16"/>
              </w:rPr>
              <w:tab/>
              <w:t>=</w:t>
            </w:r>
            <w:r w:rsidRPr="00B7030B">
              <w:rPr>
                <w:rFonts w:cs="Arial"/>
                <w:noProof/>
                <w:sz w:val="16"/>
              </w:rPr>
              <w:tab/>
              <w:t>Richardson number</w:t>
            </w:r>
            <w:r w:rsidRPr="00B7030B">
              <w:rPr>
                <w:rFonts w:cs="Arial"/>
                <w:noProof/>
                <w:sz w:val="16"/>
              </w:rPr>
              <w:tab/>
            </w:r>
            <w:r w:rsidRPr="00B7030B">
              <w:rPr>
                <w:rFonts w:cs="Arial"/>
                <w:sz w:val="16"/>
              </w:rPr>
              <w:sym w:font="Symbol" w:char="F044"/>
            </w:r>
            <w:proofErr w:type="spellStart"/>
            <w:r w:rsidRPr="00B7030B">
              <w:rPr>
                <w:rFonts w:cs="Arial"/>
                <w:sz w:val="16"/>
              </w:rPr>
              <w:t>z</w:t>
            </w:r>
            <w:r w:rsidRPr="00B7030B">
              <w:rPr>
                <w:rFonts w:cs="Arial"/>
                <w:sz w:val="16"/>
                <w:vertAlign w:val="subscript"/>
              </w:rPr>
              <w:t>max</w:t>
            </w:r>
            <w:proofErr w:type="spellEnd"/>
            <w:r w:rsidRPr="00B7030B">
              <w:rPr>
                <w:rFonts w:cs="Arial"/>
                <w:sz w:val="16"/>
              </w:rPr>
              <w:tab/>
              <w:t>=</w:t>
            </w:r>
            <w:r w:rsidRPr="00B7030B">
              <w:rPr>
                <w:rFonts w:cs="Arial"/>
                <w:sz w:val="16"/>
              </w:rPr>
              <w:tab/>
              <w:t>maximum vertical grid spacing</w:t>
            </w:r>
            <w:r w:rsidRPr="00B7030B">
              <w:rPr>
                <w:rFonts w:cs="Arial"/>
                <w:sz w:val="16"/>
              </w:rPr>
              <w:tab/>
              <w:t>C</w:t>
            </w:r>
            <w:r w:rsidRPr="00B7030B">
              <w:rPr>
                <w:rFonts w:cs="Arial"/>
                <w:sz w:val="16"/>
                <w:vertAlign w:val="subscript"/>
              </w:rPr>
              <w:t>1</w:t>
            </w:r>
            <w:r w:rsidRPr="00B7030B">
              <w:rPr>
                <w:rFonts w:cs="Arial"/>
                <w:sz w:val="16"/>
              </w:rPr>
              <w:tab/>
              <w:t>=</w:t>
            </w:r>
            <w:r w:rsidRPr="00B7030B">
              <w:rPr>
                <w:rFonts w:cs="Arial"/>
                <w:sz w:val="16"/>
              </w:rPr>
              <w:tab/>
              <w:t>empirical constant, 100</w:t>
            </w:r>
          </w:p>
          <w:p w14:paraId="723460A2"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i/>
                <w:iCs/>
                <w:sz w:val="16"/>
              </w:rPr>
              <w:sym w:font="Symbol" w:char="F074"/>
            </w:r>
            <w:proofErr w:type="spellStart"/>
            <w:proofErr w:type="gramStart"/>
            <w:r w:rsidRPr="00B7030B">
              <w:rPr>
                <w:rFonts w:cs="Arial"/>
                <w:i/>
                <w:iCs/>
                <w:sz w:val="16"/>
                <w:vertAlign w:val="subscript"/>
              </w:rPr>
              <w:t>ytrib</w:t>
            </w:r>
            <w:proofErr w:type="spellEnd"/>
            <w:r w:rsidRPr="00B7030B">
              <w:rPr>
                <w:rFonts w:cs="Arial"/>
                <w:sz w:val="16"/>
              </w:rPr>
              <w:t xml:space="preserve">  =</w:t>
            </w:r>
            <w:proofErr w:type="gramEnd"/>
            <w:r w:rsidRPr="00B7030B">
              <w:rPr>
                <w:rFonts w:cs="Arial"/>
                <w:sz w:val="16"/>
              </w:rPr>
              <w:t xml:space="preserve"> cross-shear from lateral tributaries                                                  B = width</w:t>
            </w:r>
          </w:p>
          <w:p w14:paraId="5E6C13DF" w14:textId="069FE944"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sz w:val="16"/>
              </w:rPr>
              <w:t xml:space="preserve">   </w:t>
            </w:r>
            <w:r w:rsidRPr="00B7030B">
              <w:rPr>
                <w:rFonts w:cs="Arial"/>
                <w:sz w:val="16"/>
              </w:rPr>
              <w:sym w:font="Symbol" w:char="F06E"/>
            </w:r>
            <w:r w:rsidRPr="00B7030B">
              <w:rPr>
                <w:rFonts w:cs="Arial"/>
                <w:sz w:val="16"/>
                <w:vertAlign w:val="subscript"/>
              </w:rPr>
              <w:t>t</w:t>
            </w:r>
            <w:ins w:id="686" w:author="Honnalore Steissberg" w:date="2021-07-28T13:10:00Z">
              <w:r w:rsidR="00D253B3">
                <w:rPr>
                  <w:rFonts w:cs="Arial"/>
                  <w:sz w:val="16"/>
                  <w:vertAlign w:val="subscript"/>
                </w:rPr>
                <w:t xml:space="preserve"> </w:t>
              </w:r>
            </w:ins>
            <w:r w:rsidRPr="00B7030B">
              <w:rPr>
                <w:rFonts w:cs="Arial"/>
                <w:sz w:val="16"/>
              </w:rPr>
              <w:tab/>
              <w:t>=</w:t>
            </w:r>
            <w:r w:rsidRPr="00B7030B">
              <w:rPr>
                <w:rFonts w:cs="Arial"/>
                <w:sz w:val="16"/>
              </w:rPr>
              <w:tab/>
            </w:r>
            <w:ins w:id="687" w:author="Honnalore Steissberg" w:date="2021-08-09T16:14:00Z">
              <w:r w:rsidR="005B51EB">
                <w:rPr>
                  <w:rFonts w:cs="Arial"/>
                  <w:sz w:val="16"/>
                </w:rPr>
                <w:t xml:space="preserve"> </w:t>
              </w:r>
            </w:ins>
            <w:r w:rsidRPr="00B7030B">
              <w:rPr>
                <w:rFonts w:cs="Arial"/>
                <w:sz w:val="16"/>
              </w:rPr>
              <w:t>turbulent viscosity                  k = turbulent kinetic energy (in TKE model)</w:t>
            </w:r>
          </w:p>
          <w:p w14:paraId="734336F0"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sz w:val="16"/>
              </w:rPr>
              <w:t xml:space="preserve">    </w:t>
            </w:r>
            <w:r w:rsidRPr="00B7030B">
              <w:rPr>
                <w:rFonts w:cs="Arial"/>
                <w:sz w:val="16"/>
              </w:rPr>
              <w:sym w:font="Symbol" w:char="F065"/>
            </w:r>
            <w:r w:rsidRPr="00B7030B">
              <w:rPr>
                <w:rFonts w:cs="Arial"/>
                <w:sz w:val="16"/>
              </w:rPr>
              <w:t xml:space="preserve"> = turbulent energy dissipation rate   P = turbulent energy production from boundary friction</w:t>
            </w:r>
          </w:p>
          <w:p w14:paraId="749F88B9"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sz w:val="16"/>
              </w:rPr>
              <w:t xml:space="preserve">  U = longitudinal velocity (laterally averaged) W = vertical velocity (laterally averaged) </w:t>
            </w:r>
            <w:r w:rsidRPr="00B7030B">
              <w:rPr>
                <w:rFonts w:cs="Arial"/>
                <w:sz w:val="16"/>
              </w:rPr>
              <w:sym w:font="Symbol" w:char="F073"/>
            </w:r>
            <w:r w:rsidRPr="00B7030B">
              <w:rPr>
                <w:rFonts w:cs="Arial"/>
                <w:sz w:val="16"/>
              </w:rPr>
              <w:t xml:space="preserve"> = turbulent </w:t>
            </w:r>
            <w:r w:rsidR="001F61EB" w:rsidRPr="00B7030B">
              <w:rPr>
                <w:rFonts w:cs="Arial"/>
                <w:sz w:val="16"/>
              </w:rPr>
              <w:t>Prandtl</w:t>
            </w:r>
            <w:r w:rsidRPr="00B7030B">
              <w:rPr>
                <w:rFonts w:cs="Arial"/>
                <w:sz w:val="16"/>
              </w:rPr>
              <w:t xml:space="preserve"> number  </w:t>
            </w:r>
          </w:p>
          <w:p w14:paraId="274D2502" w14:textId="77777777" w:rsidR="00951460" w:rsidRPr="00B7030B" w:rsidRDefault="00951460" w:rsidP="00DC03F9">
            <w:r w:rsidRPr="00B7030B">
              <w:rPr>
                <w:rFonts w:cs="Arial"/>
                <w:sz w:val="16"/>
              </w:rPr>
              <w:t xml:space="preserve">  Production term:</w:t>
            </w:r>
            <m:oMath>
              <m:r>
                <w:rPr>
                  <w:rFonts w:ascii="Cambria Math" w:hAnsi="Cambria Math" w:cs="Arial"/>
                  <w:sz w:val="16"/>
                </w:rPr>
                <m:t>P=</m:t>
              </m:r>
              <m:sSub>
                <m:sSubPr>
                  <m:ctrlPr>
                    <w:ins w:id="688" w:author="Honnalore Steissberg" w:date="2021-07-30T09:49:00Z">
                      <w:rPr>
                        <w:rFonts w:ascii="Cambria Math" w:hAnsi="Cambria Math" w:cs="Arial"/>
                        <w:i/>
                        <w:sz w:val="16"/>
                      </w:rPr>
                    </w:ins>
                  </m:ctrlPr>
                </m:sSubPr>
                <m:e>
                  <m:r>
                    <w:rPr>
                      <w:rFonts w:ascii="Cambria Math" w:hAnsi="Cambria Math" w:cs="Arial"/>
                      <w:sz w:val="16"/>
                    </w:rPr>
                    <m:t>ν</m:t>
                  </m:r>
                </m:e>
                <m:sub>
                  <m:r>
                    <w:rPr>
                      <w:rFonts w:ascii="Cambria Math" w:hAnsi="Cambria Math" w:cs="Arial"/>
                      <w:sz w:val="16"/>
                    </w:rPr>
                    <m:t>t</m:t>
                  </m:r>
                </m:sub>
              </m:sSub>
              <m:d>
                <m:dPr>
                  <m:begChr m:val="["/>
                  <m:endChr m:val="]"/>
                  <m:ctrlPr>
                    <w:ins w:id="689" w:author="Honnalore Steissberg" w:date="2021-07-30T09:49:00Z">
                      <w:rPr>
                        <w:rFonts w:ascii="Cambria Math" w:hAnsi="Cambria Math" w:cs="Arial"/>
                        <w:i/>
                        <w:sz w:val="16"/>
                      </w:rPr>
                    </w:ins>
                  </m:ctrlPr>
                </m:dPr>
                <m:e>
                  <m:sSup>
                    <m:sSupPr>
                      <m:ctrlPr>
                        <w:ins w:id="690" w:author="Honnalore Steissberg" w:date="2021-07-30T09:49:00Z">
                          <w:rPr>
                            <w:rFonts w:ascii="Cambria Math" w:hAnsi="Cambria Math" w:cs="Arial"/>
                            <w:i/>
                            <w:sz w:val="16"/>
                          </w:rPr>
                        </w:ins>
                      </m:ctrlPr>
                    </m:sSupPr>
                    <m:e>
                      <m:d>
                        <m:dPr>
                          <m:ctrlPr>
                            <w:ins w:id="691" w:author="Honnalore Steissberg" w:date="2021-07-30T09:49:00Z">
                              <w:rPr>
                                <w:rFonts w:ascii="Cambria Math" w:hAnsi="Cambria Math" w:cs="Arial"/>
                                <w:i/>
                                <w:sz w:val="16"/>
                              </w:rPr>
                            </w:ins>
                          </m:ctrlPr>
                        </m:dPr>
                        <m:e>
                          <m:f>
                            <m:fPr>
                              <m:ctrlPr>
                                <w:ins w:id="692" w:author="Honnalore Steissberg" w:date="2021-07-30T09:49:00Z">
                                  <w:rPr>
                                    <w:rFonts w:ascii="Cambria Math" w:hAnsi="Cambria Math" w:cs="Arial"/>
                                    <w:i/>
                                    <w:sz w:val="16"/>
                                  </w:rPr>
                                </w:ins>
                              </m:ctrlPr>
                            </m:fPr>
                            <m:num>
                              <m:r>
                                <w:rPr>
                                  <w:rFonts w:ascii="Cambria Math" w:hAnsi="Cambria Math" w:cs="Arial"/>
                                  <w:sz w:val="16"/>
                                </w:rPr>
                                <m:t>∂U</m:t>
                              </m:r>
                            </m:num>
                            <m:den>
                              <m:r>
                                <w:rPr>
                                  <w:rFonts w:ascii="Cambria Math" w:hAnsi="Cambria Math" w:cs="Arial"/>
                                  <w:sz w:val="16"/>
                                </w:rPr>
                                <m:t>∂z</m:t>
                              </m:r>
                            </m:den>
                          </m:f>
                        </m:e>
                      </m:d>
                    </m:e>
                    <m:sup>
                      <m:r>
                        <w:rPr>
                          <w:rFonts w:ascii="Cambria Math" w:hAnsi="Cambria Math" w:cs="Arial"/>
                          <w:sz w:val="16"/>
                        </w:rPr>
                        <m:t>2</m:t>
                      </m:r>
                    </m:sup>
                  </m:sSup>
                </m:e>
              </m:d>
            </m:oMath>
            <w:r w:rsidRPr="00B7030B">
              <w:rPr>
                <w:rFonts w:cs="Arial"/>
                <w:sz w:val="16"/>
              </w:rPr>
              <w:t xml:space="preserve"> Buoyancy term:</w:t>
            </w:r>
            <m:oMath>
              <m:r>
                <w:rPr>
                  <w:rFonts w:ascii="Cambria Math" w:cs="Arial"/>
                  <w:sz w:val="16"/>
                </w:rPr>
                <m:t>G=</m:t>
              </m:r>
              <m:r>
                <w:rPr>
                  <w:rFonts w:ascii="Cambria Math" w:cs="Arial"/>
                  <w:sz w:val="16"/>
                </w:rPr>
                <m:t>-</m:t>
              </m:r>
              <m:f>
                <m:fPr>
                  <m:ctrlPr>
                    <w:ins w:id="693" w:author="Honnalore Steissberg" w:date="2021-07-30T09:49:00Z">
                      <w:rPr>
                        <w:rFonts w:ascii="Cambria Math" w:hAnsi="Cambria Math" w:cs="Arial"/>
                        <w:i/>
                        <w:sz w:val="16"/>
                      </w:rPr>
                    </w:ins>
                  </m:ctrlPr>
                </m:fPr>
                <m:num>
                  <m:sSub>
                    <m:sSubPr>
                      <m:ctrlPr>
                        <w:ins w:id="694" w:author="Honnalore Steissberg" w:date="2021-07-30T09:49:00Z">
                          <w:rPr>
                            <w:rFonts w:ascii="Cambria Math" w:hAnsi="Cambria Math" w:cs="Arial"/>
                            <w:i/>
                            <w:sz w:val="16"/>
                          </w:rPr>
                        </w:ins>
                      </m:ctrlPr>
                    </m:sSubPr>
                    <m:e>
                      <m:r>
                        <w:rPr>
                          <w:rFonts w:ascii="Cambria Math" w:cs="Arial"/>
                          <w:sz w:val="16"/>
                        </w:rPr>
                        <m:t>ν</m:t>
                      </m:r>
                    </m:e>
                    <m:sub>
                      <m:r>
                        <w:rPr>
                          <w:rFonts w:ascii="Cambria Math" w:cs="Arial"/>
                          <w:sz w:val="16"/>
                        </w:rPr>
                        <m:t>t</m:t>
                      </m:r>
                    </m:sub>
                  </m:sSub>
                </m:num>
                <m:den>
                  <m:sSub>
                    <m:sSubPr>
                      <m:ctrlPr>
                        <w:ins w:id="695" w:author="Honnalore Steissberg" w:date="2021-07-30T09:49:00Z">
                          <w:rPr>
                            <w:rFonts w:ascii="Cambria Math" w:hAnsi="Cambria Math" w:cs="Arial"/>
                            <w:i/>
                            <w:sz w:val="16"/>
                          </w:rPr>
                        </w:ins>
                      </m:ctrlPr>
                    </m:sSubPr>
                    <m:e>
                      <m:r>
                        <w:rPr>
                          <w:rFonts w:ascii="Cambria Math" w:cs="Arial"/>
                          <w:sz w:val="16"/>
                        </w:rPr>
                        <m:t>σ</m:t>
                      </m:r>
                    </m:e>
                    <m:sub>
                      <m:r>
                        <w:rPr>
                          <w:rFonts w:ascii="Cambria Math" w:cs="Arial"/>
                          <w:sz w:val="16"/>
                        </w:rPr>
                        <m:t>t</m:t>
                      </m:r>
                    </m:sub>
                  </m:sSub>
                </m:den>
              </m:f>
              <m:sSup>
                <m:sSupPr>
                  <m:ctrlPr>
                    <w:ins w:id="696" w:author="Honnalore Steissberg" w:date="2021-07-30T09:49:00Z">
                      <w:rPr>
                        <w:rFonts w:ascii="Cambria Math" w:hAnsi="Cambria Math" w:cs="Arial"/>
                        <w:i/>
                        <w:sz w:val="16"/>
                      </w:rPr>
                    </w:ins>
                  </m:ctrlPr>
                </m:sSupPr>
                <m:e>
                  <m:r>
                    <w:rPr>
                      <w:rFonts w:ascii="Cambria Math" w:cs="Arial"/>
                      <w:sz w:val="16"/>
                    </w:rPr>
                    <m:t>N</m:t>
                  </m:r>
                </m:e>
                <m:sup>
                  <m:r>
                    <w:rPr>
                      <w:rFonts w:ascii="Cambria Math" w:cs="Arial"/>
                      <w:sz w:val="16"/>
                    </w:rPr>
                    <m:t>2</m:t>
                  </m:r>
                </m:sup>
              </m:sSup>
            </m:oMath>
            <w:r w:rsidRPr="00B7030B">
              <w:rPr>
                <w:lang w:val="en"/>
              </w:rPr>
              <w:t xml:space="preserve"> </w:t>
            </w:r>
            <w:r w:rsidRPr="00B7030B">
              <w:rPr>
                <w:rFonts w:cs="Arial"/>
                <w:sz w:val="16"/>
              </w:rPr>
              <w:t xml:space="preserve">Brunt–Vaisala frequency </w:t>
            </w:r>
            <m:oMath>
              <m:r>
                <w:rPr>
                  <w:rFonts w:ascii="Cambria Math" w:hAnsi="Cambria Math" w:cs="Arial"/>
                  <w:sz w:val="16"/>
                </w:rPr>
                <m:t>N=</m:t>
              </m:r>
              <m:rad>
                <m:radPr>
                  <m:degHide m:val="1"/>
                  <m:ctrlPr>
                    <w:ins w:id="697" w:author="Honnalore Steissberg" w:date="2021-07-30T09:49:00Z">
                      <w:rPr>
                        <w:rFonts w:ascii="Cambria Math" w:hAnsi="Cambria Math" w:cs="Arial"/>
                        <w:i/>
                        <w:sz w:val="16"/>
                      </w:rPr>
                    </w:ins>
                  </m:ctrlPr>
                </m:radPr>
                <m:deg/>
                <m:e>
                  <m:r>
                    <w:rPr>
                      <w:rFonts w:ascii="Cambria Math" w:hAnsi="Cambria Math" w:cs="Arial"/>
                      <w:sz w:val="16"/>
                    </w:rPr>
                    <m:t>-</m:t>
                  </m:r>
                  <m:f>
                    <m:fPr>
                      <m:ctrlPr>
                        <w:ins w:id="698" w:author="Honnalore Steissberg" w:date="2021-07-30T09:49:00Z">
                          <w:rPr>
                            <w:rFonts w:ascii="Cambria Math" w:hAnsi="Cambria Math" w:cs="Arial"/>
                            <w:i/>
                            <w:sz w:val="16"/>
                          </w:rPr>
                        </w:ins>
                      </m:ctrlPr>
                    </m:fPr>
                    <m:num>
                      <m:r>
                        <w:rPr>
                          <w:rFonts w:ascii="Cambria Math" w:hAnsi="Cambria Math" w:cs="Arial"/>
                          <w:sz w:val="16"/>
                        </w:rPr>
                        <m:t>g</m:t>
                      </m:r>
                    </m:num>
                    <m:den>
                      <m:r>
                        <w:rPr>
                          <w:rFonts w:ascii="Cambria Math" w:hAnsi="Cambria Math" w:cs="Arial"/>
                          <w:sz w:val="16"/>
                        </w:rPr>
                        <m:t>ρ</m:t>
                      </m:r>
                    </m:den>
                  </m:f>
                  <m:f>
                    <m:fPr>
                      <m:ctrlPr>
                        <w:ins w:id="699" w:author="Honnalore Steissberg" w:date="2021-07-30T09:49:00Z">
                          <w:rPr>
                            <w:rFonts w:ascii="Cambria Math" w:hAnsi="Cambria Math" w:cs="Arial"/>
                            <w:i/>
                            <w:sz w:val="16"/>
                          </w:rPr>
                        </w:ins>
                      </m:ctrlPr>
                    </m:fPr>
                    <m:num>
                      <m:r>
                        <w:rPr>
                          <w:rFonts w:ascii="Cambria Math" w:hAnsi="Cambria Math" w:cs="Arial"/>
                          <w:sz w:val="16"/>
                        </w:rPr>
                        <m:t>dρ</m:t>
                      </m:r>
                    </m:num>
                    <m:den>
                      <m:r>
                        <w:rPr>
                          <w:rFonts w:ascii="Cambria Math" w:hAnsi="Cambria Math" w:cs="Arial"/>
                          <w:sz w:val="16"/>
                        </w:rPr>
                        <m:t>dz</m:t>
                      </m:r>
                    </m:den>
                  </m:f>
                </m:e>
              </m:rad>
            </m:oMath>
          </w:p>
          <w:p w14:paraId="559184AF"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p>
          <w:p w14:paraId="4A9C07F0"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t>C</w:t>
            </w:r>
            <w:r w:rsidRPr="00B7030B">
              <w:rPr>
                <w:vertAlign w:val="subscript"/>
              </w:rPr>
              <w:sym w:font="Symbol" w:char="F065"/>
            </w:r>
            <w:r w:rsidRPr="00B7030B">
              <w:rPr>
                <w:vertAlign w:val="subscript"/>
              </w:rPr>
              <w:t xml:space="preserve">, </w:t>
            </w:r>
            <w:r w:rsidRPr="00B7030B">
              <w:t>C</w:t>
            </w:r>
            <w:r w:rsidRPr="00B7030B">
              <w:rPr>
                <w:vertAlign w:val="subscript"/>
              </w:rPr>
              <w:t>µ</w:t>
            </w:r>
            <w:r w:rsidRPr="00B7030B">
              <w:rPr>
                <w:rFonts w:cs="Arial"/>
                <w:sz w:val="16"/>
              </w:rPr>
              <w:t>= constants in the TKE model</w:t>
            </w:r>
          </w:p>
        </w:tc>
      </w:tr>
    </w:tbl>
    <w:p w14:paraId="39D28656" w14:textId="77777777" w:rsidR="0041037A" w:rsidRPr="00B7030B" w:rsidRDefault="0041037A">
      <w:pPr>
        <w:pStyle w:val="BodyText2"/>
      </w:pPr>
    </w:p>
    <w:p w14:paraId="5C786217" w14:textId="56068EF1" w:rsidR="0041037A" w:rsidRPr="001F61EB" w:rsidRDefault="007D7F16">
      <w:pPr>
        <w:pStyle w:val="BodyText"/>
        <w:rPr>
          <w:sz w:val="20"/>
          <w:szCs w:val="18"/>
        </w:rPr>
      </w:pPr>
      <w:r w:rsidRPr="001F61EB">
        <w:rPr>
          <w:sz w:val="20"/>
          <w:szCs w:val="18"/>
        </w:rPr>
        <w:t>The</w:t>
      </w:r>
      <w:r w:rsidR="0041037A" w:rsidRPr="001F61EB">
        <w:rPr>
          <w:sz w:val="20"/>
          <w:szCs w:val="18"/>
        </w:rPr>
        <w:t xml:space="preserve"> formulations </w:t>
      </w:r>
      <w:r w:rsidRPr="001F61EB">
        <w:rPr>
          <w:sz w:val="20"/>
          <w:szCs w:val="18"/>
        </w:rPr>
        <w:t xml:space="preserve">PARAB, NICK, and RNG </w:t>
      </w:r>
      <w:r w:rsidR="0041037A" w:rsidRPr="001F61EB">
        <w:rPr>
          <w:sz w:val="20"/>
          <w:szCs w:val="18"/>
        </w:rPr>
        <w:t>are appropriate for riverine</w:t>
      </w:r>
      <w:r w:rsidRPr="001F61EB">
        <w:rPr>
          <w:sz w:val="20"/>
          <w:szCs w:val="18"/>
        </w:rPr>
        <w:t>/estuarine</w:t>
      </w:r>
      <w:r w:rsidR="0041037A" w:rsidRPr="001F61EB">
        <w:rPr>
          <w:sz w:val="20"/>
          <w:szCs w:val="18"/>
        </w:rPr>
        <w:t xml:space="preserve"> sections in which shear due to friction is dominant.  The </w:t>
      </w:r>
      <w:r w:rsidRPr="001F61EB">
        <w:rPr>
          <w:sz w:val="20"/>
          <w:szCs w:val="18"/>
        </w:rPr>
        <w:t xml:space="preserve">W2 </w:t>
      </w:r>
      <w:r w:rsidR="00D86F9D" w:rsidRPr="001F61EB">
        <w:rPr>
          <w:sz w:val="20"/>
          <w:szCs w:val="18"/>
        </w:rPr>
        <w:t xml:space="preserve">is usually </w:t>
      </w:r>
      <w:del w:id="700" w:author="Honnalore Steissberg" w:date="2021-07-28T13:11:00Z">
        <w:r w:rsidR="00D86F9D" w:rsidRPr="001F61EB" w:rsidDel="00A46646">
          <w:rPr>
            <w:sz w:val="20"/>
            <w:szCs w:val="18"/>
          </w:rPr>
          <w:delText>the choice</w:delText>
        </w:r>
      </w:del>
      <w:ins w:id="701" w:author="Honnalore Steissberg" w:date="2021-07-28T13:11:00Z">
        <w:r w:rsidR="00A46646">
          <w:rPr>
            <w:sz w:val="20"/>
            <w:szCs w:val="18"/>
          </w:rPr>
          <w:t>chosen</w:t>
        </w:r>
      </w:ins>
      <w:r w:rsidR="00D86F9D" w:rsidRPr="001F61EB">
        <w:rPr>
          <w:sz w:val="20"/>
          <w:szCs w:val="18"/>
        </w:rPr>
        <w:t xml:space="preserve"> for reservoirs and lakes </w:t>
      </w:r>
      <w:r w:rsidR="0041037A" w:rsidRPr="001F61EB">
        <w:rPr>
          <w:sz w:val="20"/>
          <w:szCs w:val="18"/>
        </w:rPr>
        <w:t xml:space="preserve">where wind shear is dominant.  </w:t>
      </w:r>
      <w:r w:rsidRPr="001F61EB">
        <w:rPr>
          <w:sz w:val="20"/>
          <w:szCs w:val="18"/>
        </w:rPr>
        <w:t xml:space="preserve">The </w:t>
      </w:r>
      <w:r w:rsidR="0041037A" w:rsidRPr="001F61EB">
        <w:rPr>
          <w:sz w:val="20"/>
          <w:szCs w:val="18"/>
        </w:rPr>
        <w:t xml:space="preserve">k-ε turbulence formulation </w:t>
      </w:r>
      <w:r w:rsidRPr="001F61EB">
        <w:rPr>
          <w:sz w:val="20"/>
          <w:szCs w:val="18"/>
        </w:rPr>
        <w:t xml:space="preserve">is </w:t>
      </w:r>
      <w:del w:id="702" w:author="Honnalore Steissberg" w:date="2021-07-28T13:12:00Z">
        <w:r w:rsidRPr="001F61EB" w:rsidDel="00A46646">
          <w:rPr>
            <w:sz w:val="20"/>
            <w:szCs w:val="18"/>
          </w:rPr>
          <w:delText xml:space="preserve">though </w:delText>
        </w:r>
      </w:del>
      <w:r w:rsidRPr="001F61EB">
        <w:rPr>
          <w:sz w:val="20"/>
          <w:szCs w:val="18"/>
        </w:rPr>
        <w:t>general to any waterbody</w:t>
      </w:r>
      <w:ins w:id="703" w:author="Honnalore Steissberg" w:date="2021-07-28T13:13:00Z">
        <w:r w:rsidR="00A46646">
          <w:rPr>
            <w:sz w:val="20"/>
            <w:szCs w:val="18"/>
          </w:rPr>
          <w:t>, however,</w:t>
        </w:r>
      </w:ins>
      <w:del w:id="704" w:author="Honnalore Steissberg" w:date="2021-07-28T13:13:00Z">
        <w:r w:rsidRPr="001F61EB" w:rsidDel="00A46646">
          <w:rPr>
            <w:sz w:val="20"/>
            <w:szCs w:val="18"/>
          </w:rPr>
          <w:delText xml:space="preserve"> </w:delText>
        </w:r>
      </w:del>
      <w:ins w:id="705" w:author="Honnalore Steissberg" w:date="2021-07-28T13:12:00Z">
        <w:r w:rsidR="00A46646" w:rsidRPr="001F61EB">
          <w:rPr>
            <w:sz w:val="20"/>
            <w:szCs w:val="18"/>
          </w:rPr>
          <w:t xml:space="preserve"> </w:t>
        </w:r>
      </w:ins>
      <w:r w:rsidRPr="001F61EB">
        <w:rPr>
          <w:sz w:val="20"/>
          <w:szCs w:val="18"/>
        </w:rPr>
        <w:t xml:space="preserve">and was added to W2 in order to eliminate the choice of turbulence scheme for the model user. The k- ε model </w:t>
      </w:r>
      <w:del w:id="706" w:author="Honnalore Steissberg" w:date="2021-07-28T13:13:00Z">
        <w:r w:rsidRPr="001F61EB" w:rsidDel="00A46646">
          <w:rPr>
            <w:sz w:val="20"/>
            <w:szCs w:val="18"/>
          </w:rPr>
          <w:delText xml:space="preserve">though </w:delText>
        </w:r>
      </w:del>
      <w:r w:rsidRPr="001F61EB">
        <w:rPr>
          <w:sz w:val="20"/>
          <w:szCs w:val="18"/>
        </w:rPr>
        <w:t>is computationally expensive and similar results can often be obtained at less computational cost using another formulation.</w:t>
      </w:r>
    </w:p>
    <w:p w14:paraId="1157E5D3" w14:textId="6230431E" w:rsidR="0041037A" w:rsidRPr="001F61EB" w:rsidRDefault="0041037A">
      <w:pPr>
        <w:pStyle w:val="BodyText"/>
        <w:rPr>
          <w:sz w:val="20"/>
          <w:szCs w:val="18"/>
        </w:rPr>
      </w:pPr>
      <w:r w:rsidRPr="001F61EB">
        <w:rPr>
          <w:sz w:val="20"/>
          <w:szCs w:val="18"/>
        </w:rPr>
        <w:t>To be backwards compatible with Version 2, set [</w:t>
      </w:r>
      <w:r w:rsidRPr="001F61EB">
        <w:rPr>
          <w:rFonts w:cs="Arial"/>
          <w:b/>
          <w:bCs/>
          <w:sz w:val="20"/>
          <w:szCs w:val="18"/>
        </w:rPr>
        <w:t>AZC</w:t>
      </w:r>
      <w:r w:rsidRPr="001F61EB">
        <w:rPr>
          <w:sz w:val="20"/>
          <w:szCs w:val="18"/>
        </w:rPr>
        <w:t xml:space="preserve">] to </w:t>
      </w:r>
      <w:r w:rsidRPr="001F61EB">
        <w:rPr>
          <w:rFonts w:cs="Arial"/>
          <w:sz w:val="20"/>
          <w:szCs w:val="18"/>
        </w:rPr>
        <w:t>W2</w:t>
      </w:r>
      <w:r w:rsidRPr="001F61EB">
        <w:rPr>
          <w:sz w:val="20"/>
          <w:szCs w:val="18"/>
        </w:rPr>
        <w:t>, [</w:t>
      </w:r>
      <w:r w:rsidRPr="001F61EB">
        <w:rPr>
          <w:rFonts w:cs="Arial"/>
          <w:b/>
          <w:bCs/>
          <w:sz w:val="20"/>
          <w:szCs w:val="18"/>
        </w:rPr>
        <w:t>AZSLC</w:t>
      </w:r>
      <w:r w:rsidRPr="001F61EB">
        <w:rPr>
          <w:sz w:val="20"/>
          <w:szCs w:val="18"/>
        </w:rPr>
        <w:t xml:space="preserve">] to </w:t>
      </w:r>
      <w:r w:rsidRPr="001F61EB">
        <w:rPr>
          <w:rFonts w:cs="Arial"/>
          <w:sz w:val="20"/>
          <w:szCs w:val="18"/>
        </w:rPr>
        <w:t>EXP</w:t>
      </w:r>
      <w:r w:rsidRPr="001F61EB">
        <w:rPr>
          <w:sz w:val="20"/>
          <w:szCs w:val="18"/>
        </w:rPr>
        <w:t>, and [</w:t>
      </w:r>
      <w:r w:rsidRPr="001F61EB">
        <w:rPr>
          <w:rFonts w:cs="Arial"/>
          <w:b/>
          <w:bCs/>
          <w:sz w:val="20"/>
          <w:szCs w:val="18"/>
        </w:rPr>
        <w:t>AZMAX</w:t>
      </w:r>
      <w:r w:rsidRPr="001F61EB">
        <w:rPr>
          <w:sz w:val="20"/>
          <w:szCs w:val="18"/>
        </w:rPr>
        <w:t>] to 1.0E-4</w:t>
      </w:r>
      <w:ins w:id="707" w:author="Honnalore Steissberg" w:date="2021-07-28T13:54:00Z">
        <w:r w:rsidR="005D0441">
          <w:rPr>
            <w:sz w:val="20"/>
            <w:szCs w:val="18"/>
          </w:rPr>
          <w:t>,</w:t>
        </w:r>
      </w:ins>
      <w:r w:rsidRPr="001F61EB">
        <w:rPr>
          <w:sz w:val="20"/>
          <w:szCs w:val="18"/>
        </w:rPr>
        <w:t xml:space="preserve"> even though a value of 1.0E-3 is recommended as a minimum value of the maximum vertical eddy viscosity [</w:t>
      </w:r>
      <w:r w:rsidRPr="001F61EB">
        <w:rPr>
          <w:rFonts w:cs="Arial"/>
          <w:b/>
          <w:bCs/>
          <w:sz w:val="20"/>
          <w:szCs w:val="18"/>
        </w:rPr>
        <w:t>AZ</w:t>
      </w:r>
      <w:r w:rsidRPr="001F61EB">
        <w:rPr>
          <w:sz w:val="20"/>
          <w:szCs w:val="18"/>
        </w:rPr>
        <w:t xml:space="preserve">].  Note that for </w:t>
      </w:r>
      <w:r w:rsidR="005E2731" w:rsidRPr="001F61EB">
        <w:rPr>
          <w:sz w:val="20"/>
          <w:szCs w:val="18"/>
        </w:rPr>
        <w:t xml:space="preserve">all model applications, we recommend using </w:t>
      </w:r>
      <w:r w:rsidR="005E2731" w:rsidRPr="001F61EB">
        <w:rPr>
          <w:rFonts w:cs="Arial"/>
          <w:sz w:val="20"/>
          <w:szCs w:val="18"/>
        </w:rPr>
        <w:t>[AZC]=TKE</w:t>
      </w:r>
      <w:r w:rsidR="005E2731" w:rsidRPr="001F61EB">
        <w:rPr>
          <w:sz w:val="20"/>
          <w:szCs w:val="18"/>
        </w:rPr>
        <w:t xml:space="preserve">, </w:t>
      </w:r>
      <w:r w:rsidRPr="001F61EB">
        <w:rPr>
          <w:sz w:val="20"/>
          <w:szCs w:val="18"/>
        </w:rPr>
        <w:t>[</w:t>
      </w:r>
      <w:r w:rsidRPr="001F61EB">
        <w:rPr>
          <w:rFonts w:cs="Arial"/>
          <w:b/>
          <w:bCs/>
          <w:sz w:val="20"/>
          <w:szCs w:val="18"/>
        </w:rPr>
        <w:t>AZSLC</w:t>
      </w:r>
      <w:r w:rsidRPr="001F61EB">
        <w:rPr>
          <w:sz w:val="20"/>
          <w:szCs w:val="18"/>
        </w:rPr>
        <w:t>]</w:t>
      </w:r>
      <w:r w:rsidR="005E2731" w:rsidRPr="001F61EB">
        <w:rPr>
          <w:rFonts w:cs="Arial"/>
          <w:sz w:val="20"/>
          <w:szCs w:val="18"/>
        </w:rPr>
        <w:t>=</w:t>
      </w:r>
      <w:r w:rsidRPr="001F61EB">
        <w:rPr>
          <w:rFonts w:cs="Arial"/>
          <w:sz w:val="20"/>
          <w:szCs w:val="18"/>
        </w:rPr>
        <w:t>IMP</w:t>
      </w:r>
      <w:r w:rsidRPr="001F61EB">
        <w:rPr>
          <w:sz w:val="20"/>
          <w:szCs w:val="18"/>
        </w:rPr>
        <w:t xml:space="preserve"> and </w:t>
      </w:r>
      <w:r w:rsidR="005E2731" w:rsidRPr="001F61EB">
        <w:rPr>
          <w:sz w:val="20"/>
          <w:szCs w:val="18"/>
        </w:rPr>
        <w:t>[</w:t>
      </w:r>
      <w:r w:rsidRPr="001F61EB">
        <w:rPr>
          <w:rFonts w:cs="Arial"/>
          <w:b/>
          <w:bCs/>
          <w:sz w:val="20"/>
          <w:szCs w:val="18"/>
        </w:rPr>
        <w:t>AZMAX</w:t>
      </w:r>
      <w:r w:rsidR="005E2731" w:rsidRPr="001F61EB">
        <w:rPr>
          <w:rFonts w:cs="Arial"/>
          <w:sz w:val="20"/>
          <w:szCs w:val="18"/>
        </w:rPr>
        <w:t>]=</w:t>
      </w:r>
      <w:r w:rsidR="00B21205" w:rsidRPr="001F61EB">
        <w:rPr>
          <w:sz w:val="20"/>
          <w:szCs w:val="18"/>
        </w:rPr>
        <w:t xml:space="preserve"> </w:t>
      </w:r>
      <w:r w:rsidRPr="001F61EB">
        <w:rPr>
          <w:sz w:val="20"/>
          <w:szCs w:val="18"/>
        </w:rPr>
        <w:t xml:space="preserve">1 </w:t>
      </w:r>
      <w:r w:rsidRPr="001F61EB">
        <w:rPr>
          <w:i/>
          <w:iCs/>
          <w:sz w:val="20"/>
          <w:szCs w:val="18"/>
        </w:rPr>
        <w:t>m</w:t>
      </w:r>
      <w:r w:rsidRPr="001F61EB">
        <w:rPr>
          <w:i/>
          <w:iCs/>
          <w:sz w:val="20"/>
          <w:szCs w:val="18"/>
          <w:vertAlign w:val="superscript"/>
        </w:rPr>
        <w:t xml:space="preserve">2 </w:t>
      </w:r>
      <w:r w:rsidRPr="001F61EB">
        <w:rPr>
          <w:i/>
          <w:iCs/>
          <w:sz w:val="20"/>
          <w:szCs w:val="18"/>
        </w:rPr>
        <w:t>s</w:t>
      </w:r>
      <w:r w:rsidRPr="001F61EB">
        <w:rPr>
          <w:i/>
          <w:iCs/>
          <w:sz w:val="20"/>
          <w:szCs w:val="18"/>
          <w:vertAlign w:val="superscript"/>
        </w:rPr>
        <w:t>-1</w:t>
      </w:r>
      <w:r w:rsidRPr="001F61EB">
        <w:rPr>
          <w:sz w:val="20"/>
          <w:szCs w:val="18"/>
        </w:rPr>
        <w:t>. Setting [</w:t>
      </w:r>
      <w:r w:rsidRPr="001F61EB">
        <w:rPr>
          <w:rFonts w:cs="Arial"/>
          <w:b/>
          <w:bCs/>
          <w:sz w:val="20"/>
          <w:szCs w:val="18"/>
        </w:rPr>
        <w:t>AZSLC</w:t>
      </w:r>
      <w:r w:rsidRPr="001F61EB">
        <w:rPr>
          <w:sz w:val="20"/>
          <w:szCs w:val="18"/>
        </w:rPr>
        <w:t xml:space="preserve">] to </w:t>
      </w:r>
      <w:r w:rsidRPr="001F61EB">
        <w:rPr>
          <w:rFonts w:cs="Arial"/>
          <w:sz w:val="20"/>
          <w:szCs w:val="18"/>
        </w:rPr>
        <w:t>EXP</w:t>
      </w:r>
      <w:r w:rsidRPr="001F61EB">
        <w:rPr>
          <w:sz w:val="20"/>
          <w:szCs w:val="18"/>
        </w:rPr>
        <w:t xml:space="preserve"> and [</w:t>
      </w:r>
      <w:r w:rsidRPr="001F61EB">
        <w:rPr>
          <w:rFonts w:cs="Arial"/>
          <w:b/>
          <w:bCs/>
          <w:sz w:val="20"/>
          <w:szCs w:val="18"/>
        </w:rPr>
        <w:t>AZMAX</w:t>
      </w:r>
      <w:r w:rsidRPr="001F61EB">
        <w:rPr>
          <w:sz w:val="20"/>
          <w:szCs w:val="18"/>
        </w:rPr>
        <w:t>] greater than 1.0E-2 will result in very low model time steps.  In this case, setting [</w:t>
      </w:r>
      <w:r w:rsidRPr="001F61EB">
        <w:rPr>
          <w:rFonts w:cs="Arial"/>
          <w:b/>
          <w:bCs/>
          <w:sz w:val="20"/>
          <w:szCs w:val="18"/>
        </w:rPr>
        <w:t>AZSLC</w:t>
      </w:r>
      <w:r w:rsidRPr="001F61EB">
        <w:rPr>
          <w:sz w:val="20"/>
          <w:szCs w:val="18"/>
        </w:rPr>
        <w:t xml:space="preserve">] to </w:t>
      </w:r>
      <w:r w:rsidRPr="001F61EB">
        <w:rPr>
          <w:rFonts w:cs="Arial"/>
          <w:sz w:val="20"/>
          <w:szCs w:val="18"/>
        </w:rPr>
        <w:t>IMP</w:t>
      </w:r>
      <w:r w:rsidRPr="001F61EB">
        <w:rPr>
          <w:sz w:val="20"/>
          <w:szCs w:val="18"/>
        </w:rPr>
        <w:t xml:space="preserve"> will remove the time step limitation allowing for much larger timesteps.</w:t>
      </w:r>
    </w:p>
    <w:p w14:paraId="74187E7B" w14:textId="77777777" w:rsidR="00A16D51" w:rsidRPr="001F61EB" w:rsidRDefault="00A16D51">
      <w:pPr>
        <w:pStyle w:val="BodyText"/>
        <w:rPr>
          <w:sz w:val="20"/>
          <w:szCs w:val="18"/>
        </w:rPr>
      </w:pPr>
      <w:r w:rsidRPr="001F61EB">
        <w:rPr>
          <w:sz w:val="20"/>
          <w:szCs w:val="18"/>
        </w:rPr>
        <w:t xml:space="preserve">Only by choosing </w:t>
      </w:r>
      <w:r w:rsidR="00C56C02" w:rsidRPr="001F61EB">
        <w:rPr>
          <w:sz w:val="20"/>
          <w:szCs w:val="18"/>
        </w:rPr>
        <w:t>[</w:t>
      </w:r>
      <w:r w:rsidRPr="001F61EB">
        <w:rPr>
          <w:b/>
          <w:bCs/>
          <w:sz w:val="20"/>
          <w:szCs w:val="18"/>
        </w:rPr>
        <w:t>AZC</w:t>
      </w:r>
      <w:r w:rsidR="00C56C02" w:rsidRPr="001F61EB">
        <w:rPr>
          <w:sz w:val="20"/>
          <w:szCs w:val="18"/>
        </w:rPr>
        <w:t>]</w:t>
      </w:r>
      <w:r w:rsidRPr="001F61EB">
        <w:rPr>
          <w:sz w:val="20"/>
          <w:szCs w:val="18"/>
        </w:rPr>
        <w:t>=TKE</w:t>
      </w:r>
      <w:r w:rsidR="00C56C02" w:rsidRPr="001F61EB">
        <w:rPr>
          <w:sz w:val="20"/>
          <w:szCs w:val="18"/>
        </w:rPr>
        <w:t>1</w:t>
      </w:r>
      <w:r w:rsidRPr="001F61EB">
        <w:rPr>
          <w:sz w:val="20"/>
          <w:szCs w:val="18"/>
        </w:rPr>
        <w:t xml:space="preserve"> are the other variables [</w:t>
      </w:r>
      <w:r w:rsidRPr="001F61EB">
        <w:rPr>
          <w:b/>
          <w:bCs/>
          <w:sz w:val="20"/>
          <w:szCs w:val="18"/>
        </w:rPr>
        <w:t>FBC</w:t>
      </w:r>
      <w:r w:rsidRPr="001F61EB">
        <w:rPr>
          <w:sz w:val="20"/>
          <w:szCs w:val="18"/>
        </w:rPr>
        <w:t>], [</w:t>
      </w:r>
      <w:r w:rsidRPr="001F61EB">
        <w:rPr>
          <w:b/>
          <w:bCs/>
          <w:sz w:val="20"/>
          <w:szCs w:val="18"/>
        </w:rPr>
        <w:t>E</w:t>
      </w:r>
      <w:r w:rsidRPr="001F61EB">
        <w:rPr>
          <w:sz w:val="20"/>
          <w:szCs w:val="18"/>
        </w:rPr>
        <w:t>], [</w:t>
      </w:r>
      <w:r w:rsidRPr="001F61EB">
        <w:rPr>
          <w:b/>
          <w:bCs/>
          <w:sz w:val="20"/>
          <w:szCs w:val="18"/>
        </w:rPr>
        <w:t>ARODI</w:t>
      </w:r>
      <w:r w:rsidRPr="001F61EB">
        <w:rPr>
          <w:sz w:val="20"/>
          <w:szCs w:val="18"/>
        </w:rPr>
        <w:t>], [</w:t>
      </w:r>
      <w:r w:rsidRPr="001F61EB">
        <w:rPr>
          <w:b/>
          <w:bCs/>
          <w:sz w:val="20"/>
          <w:szCs w:val="18"/>
        </w:rPr>
        <w:t>STRCKLR</w:t>
      </w:r>
      <w:r w:rsidRPr="001F61EB">
        <w:rPr>
          <w:sz w:val="20"/>
          <w:szCs w:val="18"/>
        </w:rPr>
        <w:t xml:space="preserve">], </w:t>
      </w:r>
      <w:r w:rsidR="00C56C02" w:rsidRPr="001F61EB">
        <w:rPr>
          <w:sz w:val="20"/>
          <w:szCs w:val="18"/>
        </w:rPr>
        <w:t>[</w:t>
      </w:r>
      <w:r w:rsidRPr="001F61EB">
        <w:rPr>
          <w:b/>
          <w:bCs/>
          <w:sz w:val="20"/>
          <w:szCs w:val="18"/>
        </w:rPr>
        <w:t>BOUNDFR</w:t>
      </w:r>
      <w:r w:rsidRPr="001F61EB">
        <w:rPr>
          <w:sz w:val="20"/>
          <w:szCs w:val="18"/>
        </w:rPr>
        <w:t>], and [</w:t>
      </w:r>
      <w:r w:rsidRPr="001F61EB">
        <w:rPr>
          <w:b/>
          <w:bCs/>
          <w:sz w:val="20"/>
          <w:szCs w:val="18"/>
        </w:rPr>
        <w:t>TKECAL</w:t>
      </w:r>
      <w:r w:rsidRPr="001F61EB">
        <w:rPr>
          <w:sz w:val="20"/>
          <w:szCs w:val="18"/>
        </w:rPr>
        <w:t xml:space="preserve">] active. These variables are described in detail in Gould (2006). </w:t>
      </w:r>
    </w:p>
    <w:p w14:paraId="6AB922AD" w14:textId="338B9873" w:rsidR="0009586A" w:rsidRPr="001F61EB" w:rsidRDefault="0009586A" w:rsidP="00DC03F9">
      <w:pPr>
        <w:pStyle w:val="BodyText"/>
        <w:rPr>
          <w:sz w:val="20"/>
          <w:szCs w:val="18"/>
        </w:rPr>
      </w:pPr>
      <w:r w:rsidRPr="001F61EB">
        <w:rPr>
          <w:sz w:val="20"/>
          <w:szCs w:val="18"/>
        </w:rPr>
        <w:lastRenderedPageBreak/>
        <w:t>[</w:t>
      </w:r>
      <w:r w:rsidRPr="001F61EB">
        <w:rPr>
          <w:b/>
          <w:bCs/>
          <w:sz w:val="20"/>
          <w:szCs w:val="18"/>
        </w:rPr>
        <w:t>FBC</w:t>
      </w:r>
      <w:r w:rsidRPr="001F61EB">
        <w:rPr>
          <w:sz w:val="20"/>
          <w:szCs w:val="18"/>
        </w:rPr>
        <w:t>] sets the boundary condition for the model. The choices are [</w:t>
      </w:r>
      <w:r w:rsidRPr="001F61EB">
        <w:rPr>
          <w:b/>
          <w:bCs/>
          <w:sz w:val="20"/>
          <w:szCs w:val="18"/>
        </w:rPr>
        <w:t>FBC</w:t>
      </w:r>
      <w:r w:rsidRPr="001F61EB">
        <w:rPr>
          <w:sz w:val="20"/>
          <w:szCs w:val="18"/>
        </w:rPr>
        <w:t xml:space="preserve">]=1 </w:t>
      </w:r>
      <w:proofErr w:type="spellStart"/>
      <w:r w:rsidRPr="001F61EB">
        <w:rPr>
          <w:sz w:val="20"/>
          <w:szCs w:val="18"/>
        </w:rPr>
        <w:t>Celik</w:t>
      </w:r>
      <w:proofErr w:type="spellEnd"/>
      <w:r w:rsidR="00440503" w:rsidRPr="001F61EB">
        <w:rPr>
          <w:sz w:val="20"/>
          <w:szCs w:val="18"/>
        </w:rPr>
        <w:t xml:space="preserve"> and</w:t>
      </w:r>
      <w:r w:rsidRPr="001F61EB">
        <w:rPr>
          <w:sz w:val="20"/>
          <w:szCs w:val="18"/>
        </w:rPr>
        <w:t xml:space="preserve"> </w:t>
      </w:r>
      <w:proofErr w:type="spellStart"/>
      <w:r w:rsidRPr="001F61EB">
        <w:rPr>
          <w:sz w:val="20"/>
          <w:szCs w:val="18"/>
        </w:rPr>
        <w:t>Rodi</w:t>
      </w:r>
      <w:proofErr w:type="spellEnd"/>
      <w:r w:rsidRPr="001F61EB">
        <w:rPr>
          <w:sz w:val="20"/>
          <w:szCs w:val="18"/>
        </w:rPr>
        <w:t xml:space="preserve"> </w:t>
      </w:r>
      <w:r w:rsidR="00440503" w:rsidRPr="001F61EB">
        <w:rPr>
          <w:sz w:val="20"/>
          <w:szCs w:val="18"/>
        </w:rPr>
        <w:t>(</w:t>
      </w:r>
      <w:r w:rsidRPr="001F61EB">
        <w:rPr>
          <w:sz w:val="20"/>
          <w:szCs w:val="18"/>
        </w:rPr>
        <w:t>1988</w:t>
      </w:r>
      <w:r w:rsidR="00440503" w:rsidRPr="001F61EB">
        <w:rPr>
          <w:sz w:val="20"/>
          <w:szCs w:val="18"/>
        </w:rPr>
        <w:t>) model</w:t>
      </w:r>
      <w:r w:rsidRPr="001F61EB">
        <w:rPr>
          <w:sz w:val="20"/>
          <w:szCs w:val="18"/>
        </w:rPr>
        <w:t xml:space="preserve">, </w:t>
      </w:r>
      <w:r w:rsidR="00A24E3D" w:rsidRPr="001F61EB">
        <w:rPr>
          <w:sz w:val="20"/>
          <w:szCs w:val="18"/>
        </w:rPr>
        <w:t>[</w:t>
      </w:r>
      <w:r w:rsidRPr="001F61EB">
        <w:rPr>
          <w:b/>
          <w:bCs/>
          <w:sz w:val="20"/>
          <w:szCs w:val="18"/>
        </w:rPr>
        <w:t>FBC</w:t>
      </w:r>
      <w:r w:rsidR="00A24E3D" w:rsidRPr="001F61EB">
        <w:rPr>
          <w:sz w:val="20"/>
          <w:szCs w:val="18"/>
        </w:rPr>
        <w:t>]</w:t>
      </w:r>
      <w:r w:rsidRPr="001F61EB">
        <w:rPr>
          <w:sz w:val="20"/>
          <w:szCs w:val="18"/>
        </w:rPr>
        <w:t xml:space="preserve">=2 </w:t>
      </w:r>
      <w:proofErr w:type="spellStart"/>
      <w:r w:rsidR="00440503" w:rsidRPr="001F61EB">
        <w:rPr>
          <w:sz w:val="20"/>
          <w:szCs w:val="18"/>
        </w:rPr>
        <w:t>Celik</w:t>
      </w:r>
      <w:proofErr w:type="spellEnd"/>
      <w:r w:rsidR="00440503" w:rsidRPr="001F61EB">
        <w:rPr>
          <w:sz w:val="20"/>
          <w:szCs w:val="18"/>
        </w:rPr>
        <w:t xml:space="preserve"> and </w:t>
      </w:r>
      <w:proofErr w:type="spellStart"/>
      <w:r w:rsidRPr="001F61EB">
        <w:rPr>
          <w:sz w:val="20"/>
          <w:szCs w:val="18"/>
        </w:rPr>
        <w:t>Rodi</w:t>
      </w:r>
      <w:proofErr w:type="spellEnd"/>
      <w:r w:rsidRPr="001F61EB">
        <w:rPr>
          <w:sz w:val="20"/>
          <w:szCs w:val="18"/>
        </w:rPr>
        <w:t xml:space="preserve"> </w:t>
      </w:r>
      <w:r w:rsidR="00440503" w:rsidRPr="001F61EB">
        <w:rPr>
          <w:sz w:val="20"/>
          <w:szCs w:val="18"/>
        </w:rPr>
        <w:t>(</w:t>
      </w:r>
      <w:r w:rsidRPr="001F61EB">
        <w:rPr>
          <w:sz w:val="20"/>
          <w:szCs w:val="18"/>
        </w:rPr>
        <w:t>198</w:t>
      </w:r>
      <w:r w:rsidR="00FB7C2D">
        <w:rPr>
          <w:sz w:val="20"/>
          <w:szCs w:val="18"/>
        </w:rPr>
        <w:t>4</w:t>
      </w:r>
      <w:r w:rsidR="00440503" w:rsidRPr="001F61EB">
        <w:rPr>
          <w:sz w:val="20"/>
          <w:szCs w:val="18"/>
        </w:rPr>
        <w:t>) model</w:t>
      </w:r>
      <w:r w:rsidRPr="001F61EB">
        <w:rPr>
          <w:sz w:val="20"/>
          <w:szCs w:val="18"/>
        </w:rPr>
        <w:t xml:space="preserve">, </w:t>
      </w:r>
      <w:r w:rsidR="00A24E3D" w:rsidRPr="001F61EB">
        <w:rPr>
          <w:sz w:val="20"/>
          <w:szCs w:val="18"/>
        </w:rPr>
        <w:t>[</w:t>
      </w:r>
      <w:r w:rsidRPr="001F61EB">
        <w:rPr>
          <w:b/>
          <w:bCs/>
          <w:sz w:val="20"/>
          <w:szCs w:val="18"/>
        </w:rPr>
        <w:t>FBC</w:t>
      </w:r>
      <w:r w:rsidR="00A24E3D" w:rsidRPr="001F61EB">
        <w:rPr>
          <w:sz w:val="20"/>
          <w:szCs w:val="18"/>
        </w:rPr>
        <w:t>]</w:t>
      </w:r>
      <w:r w:rsidRPr="001F61EB">
        <w:rPr>
          <w:sz w:val="20"/>
          <w:szCs w:val="18"/>
        </w:rPr>
        <w:t xml:space="preserve">=3 Original TKE </w:t>
      </w:r>
      <w:r w:rsidR="00440503" w:rsidRPr="001F61EB">
        <w:rPr>
          <w:sz w:val="20"/>
          <w:szCs w:val="18"/>
        </w:rPr>
        <w:t xml:space="preserve">formulation </w:t>
      </w:r>
      <w:r w:rsidRPr="001F61EB">
        <w:rPr>
          <w:sz w:val="20"/>
          <w:szCs w:val="18"/>
        </w:rPr>
        <w:t xml:space="preserve">found in CE-QUAL-W2. </w:t>
      </w:r>
      <w:r w:rsidR="00A24E3D" w:rsidRPr="001F61EB">
        <w:rPr>
          <w:sz w:val="20"/>
          <w:szCs w:val="18"/>
        </w:rPr>
        <w:t>T</w:t>
      </w:r>
      <w:r w:rsidRPr="001F61EB">
        <w:rPr>
          <w:sz w:val="20"/>
          <w:szCs w:val="18"/>
        </w:rPr>
        <w:t xml:space="preserve">he user </w:t>
      </w:r>
      <w:r w:rsidR="00A24E3D" w:rsidRPr="001F61EB">
        <w:rPr>
          <w:sz w:val="20"/>
          <w:szCs w:val="18"/>
        </w:rPr>
        <w:t xml:space="preserve">has the option of specifying the boundary </w:t>
      </w:r>
      <w:r w:rsidRPr="001F61EB">
        <w:rPr>
          <w:sz w:val="20"/>
          <w:szCs w:val="18"/>
        </w:rPr>
        <w:t>roughness by setting the value of [</w:t>
      </w:r>
      <w:r w:rsidRPr="001F61EB">
        <w:rPr>
          <w:b/>
          <w:bCs/>
          <w:sz w:val="20"/>
          <w:szCs w:val="18"/>
        </w:rPr>
        <w:t>E</w:t>
      </w:r>
      <w:r w:rsidRPr="001F61EB">
        <w:rPr>
          <w:sz w:val="20"/>
          <w:szCs w:val="18"/>
        </w:rPr>
        <w:t>]</w:t>
      </w:r>
      <w:r w:rsidR="00A24E3D" w:rsidRPr="001F61EB">
        <w:rPr>
          <w:sz w:val="20"/>
          <w:szCs w:val="18"/>
        </w:rPr>
        <w:t>, the boundary roughness coefficient. [</w:t>
      </w:r>
      <w:r w:rsidR="00A24E3D" w:rsidRPr="001F61EB">
        <w:rPr>
          <w:b/>
          <w:bCs/>
          <w:sz w:val="20"/>
          <w:szCs w:val="18"/>
        </w:rPr>
        <w:t>ARODI</w:t>
      </w:r>
      <w:r w:rsidR="00A24E3D" w:rsidRPr="001F61EB">
        <w:rPr>
          <w:sz w:val="20"/>
          <w:szCs w:val="18"/>
        </w:rPr>
        <w:t>] se</w:t>
      </w:r>
      <w:r w:rsidR="00440503" w:rsidRPr="001F61EB">
        <w:rPr>
          <w:sz w:val="20"/>
          <w:szCs w:val="18"/>
        </w:rPr>
        <w:t xml:space="preserve">ts the value of the coefficient </w:t>
      </w:r>
      <w:r w:rsidR="00A24E3D" w:rsidRPr="001F61EB">
        <w:rPr>
          <w:sz w:val="20"/>
          <w:szCs w:val="18"/>
        </w:rPr>
        <w:t>used in the [</w:t>
      </w:r>
      <w:r w:rsidR="00A24E3D" w:rsidRPr="001F61EB">
        <w:rPr>
          <w:b/>
          <w:bCs/>
          <w:sz w:val="20"/>
          <w:szCs w:val="18"/>
        </w:rPr>
        <w:t>FBC</w:t>
      </w:r>
      <w:r w:rsidR="00A24E3D" w:rsidRPr="001F61EB">
        <w:rPr>
          <w:sz w:val="20"/>
          <w:szCs w:val="18"/>
        </w:rPr>
        <w:t>]=1 and [</w:t>
      </w:r>
      <w:r w:rsidR="00A24E3D" w:rsidRPr="001F61EB">
        <w:rPr>
          <w:b/>
          <w:bCs/>
          <w:sz w:val="20"/>
          <w:szCs w:val="18"/>
        </w:rPr>
        <w:t>FBC</w:t>
      </w:r>
      <w:r w:rsidR="00A24E3D" w:rsidRPr="001F61EB">
        <w:rPr>
          <w:sz w:val="20"/>
          <w:szCs w:val="18"/>
        </w:rPr>
        <w:t xml:space="preserve">]=2 models for computing boundary friction. </w:t>
      </w:r>
      <w:r w:rsidR="0031111C" w:rsidRPr="001F61EB">
        <w:rPr>
          <w:sz w:val="20"/>
          <w:szCs w:val="18"/>
        </w:rPr>
        <w:t>[</w:t>
      </w:r>
      <w:r w:rsidR="0031111C" w:rsidRPr="001F61EB">
        <w:rPr>
          <w:b/>
          <w:bCs/>
          <w:sz w:val="20"/>
          <w:szCs w:val="18"/>
        </w:rPr>
        <w:t>STRCKLR</w:t>
      </w:r>
      <w:r w:rsidR="0031111C" w:rsidRPr="001F61EB">
        <w:rPr>
          <w:sz w:val="20"/>
          <w:szCs w:val="18"/>
        </w:rPr>
        <w:t xml:space="preserve">] gives a coefficient </w:t>
      </w:r>
      <w:r w:rsidR="007267D2" w:rsidRPr="001F61EB">
        <w:rPr>
          <w:sz w:val="20"/>
          <w:szCs w:val="18"/>
        </w:rPr>
        <w:t xml:space="preserve">(typical is 24.0) </w:t>
      </w:r>
      <w:r w:rsidR="0031111C" w:rsidRPr="001F61EB">
        <w:rPr>
          <w:sz w:val="20"/>
          <w:szCs w:val="18"/>
        </w:rPr>
        <w:t xml:space="preserve">used when Strickler </w:t>
      </w:r>
      <w:del w:id="708" w:author="Honnalore Steissberg" w:date="2021-08-10T12:23:00Z">
        <w:r w:rsidR="0031111C" w:rsidRPr="001F61EB" w:rsidDel="005137BC">
          <w:rPr>
            <w:sz w:val="20"/>
            <w:szCs w:val="18"/>
          </w:rPr>
          <w:delText>Nickuradse</w:delText>
        </w:r>
      </w:del>
      <w:ins w:id="709" w:author="Honnalore Steissberg" w:date="2021-08-10T12:23:00Z">
        <w:r w:rsidR="005137BC" w:rsidRPr="001F61EB">
          <w:rPr>
            <w:sz w:val="20"/>
            <w:szCs w:val="18"/>
          </w:rPr>
          <w:t>Nikuradse</w:t>
        </w:r>
      </w:ins>
      <w:r w:rsidR="0031111C" w:rsidRPr="001F61EB">
        <w:rPr>
          <w:sz w:val="20"/>
          <w:szCs w:val="18"/>
        </w:rPr>
        <w:t xml:space="preserve"> relationships are used to calculate the roughness coefficient</w:t>
      </w:r>
      <w:r w:rsidR="007267D2" w:rsidRPr="001F61EB">
        <w:rPr>
          <w:sz w:val="20"/>
          <w:szCs w:val="18"/>
        </w:rPr>
        <w:t xml:space="preserve"> in the equation </w:t>
      </w:r>
      <m:oMath>
        <m:sSub>
          <m:sSubPr>
            <m:ctrlPr>
              <w:ins w:id="710" w:author="Honnalore Steissberg" w:date="2021-07-30T09:49:00Z">
                <w:rPr>
                  <w:rFonts w:ascii="Cambria Math" w:hAnsi="Cambria Math"/>
                  <w:i/>
                  <w:sz w:val="20"/>
                  <w:szCs w:val="18"/>
                </w:rPr>
              </w:ins>
            </m:ctrlPr>
          </m:sSubPr>
          <m:e>
            <m:r>
              <w:rPr>
                <w:rFonts w:ascii="Cambria Math"/>
                <w:sz w:val="20"/>
                <w:szCs w:val="18"/>
              </w:rPr>
              <m:t>k</m:t>
            </m:r>
          </m:e>
          <m:sub>
            <m:r>
              <w:rPr>
                <w:rFonts w:ascii="Cambria Math"/>
                <w:sz w:val="20"/>
                <w:szCs w:val="18"/>
              </w:rPr>
              <m:t>s</m:t>
            </m:r>
          </m:sub>
        </m:sSub>
        <m:r>
          <w:rPr>
            <w:rFonts w:ascii="Cambria Math"/>
            <w:sz w:val="20"/>
            <w:szCs w:val="18"/>
          </w:rPr>
          <m:t>=</m:t>
        </m:r>
        <m:sSup>
          <m:sSupPr>
            <m:ctrlPr>
              <w:ins w:id="711" w:author="Honnalore Steissberg" w:date="2021-07-30T09:49:00Z">
                <w:rPr>
                  <w:rFonts w:ascii="Cambria Math" w:hAnsi="Cambria Math"/>
                  <w:i/>
                  <w:sz w:val="20"/>
                  <w:szCs w:val="18"/>
                </w:rPr>
              </w:ins>
            </m:ctrlPr>
          </m:sSupPr>
          <m:e>
            <m:d>
              <m:dPr>
                <m:ctrlPr>
                  <w:ins w:id="712" w:author="Honnalore Steissberg" w:date="2021-07-30T09:49:00Z">
                    <w:rPr>
                      <w:rFonts w:ascii="Cambria Math" w:hAnsi="Cambria Math"/>
                      <w:i/>
                      <w:sz w:val="20"/>
                      <w:szCs w:val="18"/>
                    </w:rPr>
                  </w:ins>
                </m:ctrlPr>
              </m:dPr>
              <m:e>
                <m:r>
                  <w:rPr>
                    <w:rFonts w:ascii="Cambria Math"/>
                    <w:sz w:val="20"/>
                    <w:szCs w:val="18"/>
                  </w:rPr>
                  <m:t>n</m:t>
                </m:r>
                <m:r>
                  <w:rPr>
                    <w:rFonts w:ascii="Cambria Math" w:hAnsi="Cambria Math" w:cs="Cambria Math"/>
                    <w:sz w:val="20"/>
                    <w:szCs w:val="18"/>
                  </w:rPr>
                  <m:t>⋅</m:t>
                </m:r>
                <m:r>
                  <w:rPr>
                    <w:rFonts w:ascii="Cambria Math"/>
                    <w:sz w:val="20"/>
                    <w:szCs w:val="18"/>
                  </w:rPr>
                  <m:t>24.04</m:t>
                </m:r>
              </m:e>
            </m:d>
          </m:e>
          <m:sup>
            <m:r>
              <w:rPr>
                <w:rFonts w:ascii="Cambria Math"/>
                <w:sz w:val="20"/>
                <w:szCs w:val="18"/>
              </w:rPr>
              <m:t>6</m:t>
            </m:r>
          </m:sup>
        </m:sSup>
      </m:oMath>
      <w:r w:rsidR="0031111C" w:rsidRPr="001F61EB">
        <w:rPr>
          <w:sz w:val="20"/>
          <w:szCs w:val="18"/>
        </w:rPr>
        <w:t xml:space="preserve">. </w:t>
      </w:r>
      <w:r w:rsidR="00700D34" w:rsidRPr="001F61EB">
        <w:rPr>
          <w:sz w:val="20"/>
          <w:szCs w:val="18"/>
        </w:rPr>
        <w:t>[</w:t>
      </w:r>
      <w:r w:rsidR="00700D34" w:rsidRPr="001F61EB">
        <w:rPr>
          <w:b/>
          <w:bCs/>
          <w:sz w:val="20"/>
          <w:szCs w:val="18"/>
        </w:rPr>
        <w:t>BOUNDFR</w:t>
      </w:r>
      <w:r w:rsidR="00700D34" w:rsidRPr="001F61EB">
        <w:rPr>
          <w:sz w:val="20"/>
          <w:szCs w:val="18"/>
        </w:rPr>
        <w:t>] sets the boundary condition for production</w:t>
      </w:r>
      <w:ins w:id="713" w:author="Honnalore Steissberg" w:date="2021-07-28T13:56:00Z">
        <w:r w:rsidR="005D0441">
          <w:rPr>
            <w:sz w:val="20"/>
            <w:szCs w:val="18"/>
          </w:rPr>
          <w:t>;</w:t>
        </w:r>
      </w:ins>
      <w:del w:id="714" w:author="Honnalore Steissberg" w:date="2021-07-28T13:56:00Z">
        <w:r w:rsidR="00700D34" w:rsidRPr="001F61EB" w:rsidDel="005D0441">
          <w:rPr>
            <w:sz w:val="20"/>
            <w:szCs w:val="18"/>
          </w:rPr>
          <w:delText>,</w:delText>
        </w:r>
      </w:del>
      <w:r w:rsidR="00700D34" w:rsidRPr="001F61EB">
        <w:rPr>
          <w:sz w:val="20"/>
          <w:szCs w:val="18"/>
        </w:rPr>
        <w:t xml:space="preserve"> a typical value </w:t>
      </w:r>
      <w:ins w:id="715" w:author="Honnalore Steissberg" w:date="2021-07-28T13:56:00Z">
        <w:r w:rsidR="005D0441">
          <w:rPr>
            <w:sz w:val="20"/>
            <w:szCs w:val="18"/>
          </w:rPr>
          <w:t xml:space="preserve">of </w:t>
        </w:r>
      </w:ins>
      <w:del w:id="716" w:author="Honnalore Steissberg" w:date="2021-07-28T13:56:00Z">
        <w:r w:rsidR="00700D34" w:rsidRPr="001F61EB" w:rsidDel="005D0441">
          <w:rPr>
            <w:sz w:val="20"/>
            <w:szCs w:val="18"/>
          </w:rPr>
          <w:delText xml:space="preserve">is </w:delText>
        </w:r>
      </w:del>
      <w:r w:rsidR="00700D34" w:rsidRPr="001F61EB">
        <w:rPr>
          <w:sz w:val="20"/>
          <w:szCs w:val="18"/>
        </w:rPr>
        <w:t>10.0</w:t>
      </w:r>
      <w:ins w:id="717" w:author="Honnalore Steissberg" w:date="2021-07-28T13:56:00Z">
        <w:r w:rsidR="005D0441">
          <w:rPr>
            <w:sz w:val="20"/>
            <w:szCs w:val="18"/>
          </w:rPr>
          <w:t xml:space="preserve"> </w:t>
        </w:r>
      </w:ins>
      <w:del w:id="718" w:author="Honnalore Steissberg" w:date="2021-07-28T13:56:00Z">
        <w:r w:rsidR="000D1369" w:rsidRPr="001F61EB" w:rsidDel="005D0441">
          <w:rPr>
            <w:sz w:val="20"/>
            <w:szCs w:val="18"/>
          </w:rPr>
          <w:delText xml:space="preserve"> </w:delText>
        </w:r>
        <w:r w:rsidR="00700D34" w:rsidRPr="001F61EB" w:rsidDel="005D0441">
          <w:rPr>
            <w:sz w:val="20"/>
            <w:szCs w:val="18"/>
          </w:rPr>
          <w:delText xml:space="preserve">and </w:delText>
        </w:r>
      </w:del>
      <w:r w:rsidR="00700D34" w:rsidRPr="001F61EB">
        <w:rPr>
          <w:sz w:val="20"/>
          <w:szCs w:val="18"/>
        </w:rPr>
        <w:t>is used in the production term</w:t>
      </w:r>
      <w:ins w:id="719" w:author="Honnalore Steissberg" w:date="2021-07-28T13:57:00Z">
        <w:r w:rsidR="005D0441">
          <w:rPr>
            <w:sz w:val="20"/>
            <w:szCs w:val="18"/>
          </w:rPr>
          <w:t>,</w:t>
        </w:r>
      </w:ins>
      <w:r w:rsidR="00700D34" w:rsidRPr="001F61EB">
        <w:rPr>
          <w:sz w:val="20"/>
          <w:szCs w:val="18"/>
        </w:rPr>
        <w:t xml:space="preserve"> as shown below:</w:t>
      </w:r>
    </w:p>
    <w:p w14:paraId="5B743990" w14:textId="77777777" w:rsidR="00700D34" w:rsidRPr="00B7030B" w:rsidRDefault="00C51A7D" w:rsidP="00DC03F9">
      <w:pPr>
        <w:pStyle w:val="BodyText"/>
        <w:rPr>
          <w:vertAlign w:val="subscript"/>
        </w:rPr>
      </w:pPr>
      <m:oMathPara>
        <m:oMath>
          <m:sSub>
            <m:sSubPr>
              <m:ctrlPr>
                <w:ins w:id="720" w:author="Honnalore Steissberg" w:date="2021-07-30T09:49:00Z">
                  <w:rPr>
                    <w:rFonts w:ascii="Cambria Math" w:hAnsi="Cambria Math"/>
                    <w:i/>
                    <w:vertAlign w:val="subscript"/>
                  </w:rPr>
                </w:ins>
              </m:ctrlPr>
            </m:sSubPr>
            <m:e>
              <m:r>
                <w:rPr>
                  <w:rFonts w:ascii="Cambria Math"/>
                  <w:vertAlign w:val="subscript"/>
                </w:rPr>
                <m:t>P</m:t>
              </m:r>
            </m:e>
            <m:sub>
              <m:r>
                <w:rPr>
                  <w:rFonts w:ascii="Cambria Math"/>
                  <w:vertAlign w:val="subscript"/>
                </w:rPr>
                <m:t>ε</m:t>
              </m:r>
            </m:sub>
          </m:sSub>
          <m:r>
            <w:rPr>
              <w:rFonts w:ascii="Cambria Math"/>
              <w:vertAlign w:val="subscript"/>
            </w:rPr>
            <m:t>=</m:t>
          </m:r>
          <m:f>
            <m:fPr>
              <m:ctrlPr>
                <w:ins w:id="721" w:author="Honnalore Steissberg" w:date="2021-07-30T09:49:00Z">
                  <w:rPr>
                    <w:rFonts w:ascii="Cambria Math" w:hAnsi="Cambria Math"/>
                    <w:i/>
                    <w:vertAlign w:val="subscript"/>
                  </w:rPr>
                </w:ins>
              </m:ctrlPr>
            </m:fPr>
            <m:num>
              <m:r>
                <w:rPr>
                  <w:rFonts w:ascii="Cambria Math"/>
                  <w:vertAlign w:val="subscript"/>
                </w:rPr>
                <m:t>[BOUNDFR]</m:t>
              </m:r>
              <m:sSubSup>
                <m:sSubSupPr>
                  <m:ctrlPr>
                    <w:ins w:id="722" w:author="Honnalore Steissberg" w:date="2021-07-30T09:49:00Z">
                      <w:rPr>
                        <w:rFonts w:ascii="Cambria Math" w:hAnsi="Cambria Math"/>
                        <w:i/>
                        <w:vertAlign w:val="subscript"/>
                      </w:rPr>
                    </w:ins>
                  </m:ctrlPr>
                </m:sSubSupPr>
                <m:e>
                  <m:r>
                    <w:rPr>
                      <w:rFonts w:ascii="Cambria Math"/>
                      <w:vertAlign w:val="subscript"/>
                    </w:rPr>
                    <m:t>C</m:t>
                  </m:r>
                </m:e>
                <m:sub>
                  <m:r>
                    <w:rPr>
                      <w:rFonts w:ascii="Cambria Math"/>
                      <w:vertAlign w:val="subscript"/>
                    </w:rPr>
                    <m:t>f</m:t>
                  </m:r>
                </m:sub>
                <m:sup>
                  <m:r>
                    <w:rPr>
                      <w:rFonts w:ascii="Cambria Math"/>
                      <w:vertAlign w:val="subscript"/>
                    </w:rPr>
                    <m:t>1.25</m:t>
                  </m:r>
                </m:sup>
              </m:sSubSup>
              <m:sSup>
                <m:sSupPr>
                  <m:ctrlPr>
                    <w:ins w:id="723" w:author="Honnalore Steissberg" w:date="2021-07-30T09:49:00Z">
                      <w:rPr>
                        <w:rFonts w:ascii="Cambria Math" w:hAnsi="Cambria Math"/>
                        <w:i/>
                        <w:vertAlign w:val="subscript"/>
                      </w:rPr>
                    </w:ins>
                  </m:ctrlPr>
                </m:sSupPr>
                <m:e>
                  <m:r>
                    <w:rPr>
                      <w:rFonts w:ascii="Cambria Math"/>
                      <w:vertAlign w:val="subscript"/>
                    </w:rPr>
                    <m:t>U</m:t>
                  </m:r>
                </m:e>
                <m:sup>
                  <m:r>
                    <w:rPr>
                      <w:rFonts w:ascii="Cambria Math"/>
                      <w:vertAlign w:val="subscript"/>
                    </w:rPr>
                    <m:t>4</m:t>
                  </m:r>
                </m:sup>
              </m:sSup>
            </m:num>
            <m:den>
              <m:r>
                <w:rPr>
                  <w:rFonts w:ascii="Cambria Math"/>
                  <w:vertAlign w:val="subscript"/>
                </w:rPr>
                <m:t>(0.5B</m:t>
              </m:r>
              <m:sSup>
                <m:sSupPr>
                  <m:ctrlPr>
                    <w:ins w:id="724" w:author="Honnalore Steissberg" w:date="2021-07-30T09:49:00Z">
                      <w:rPr>
                        <w:rFonts w:ascii="Cambria Math" w:hAnsi="Cambria Math"/>
                        <w:i/>
                        <w:vertAlign w:val="subscript"/>
                      </w:rPr>
                    </w:ins>
                  </m:ctrlPr>
                </m:sSupPr>
                <m:e>
                  <m:r>
                    <w:rPr>
                      <w:rFonts w:ascii="Cambria Math"/>
                      <w:vertAlign w:val="subscript"/>
                    </w:rPr>
                    <m:t>)</m:t>
                  </m:r>
                </m:e>
                <m:sup>
                  <m:r>
                    <w:rPr>
                      <w:rFonts w:ascii="Cambria Math"/>
                      <w:vertAlign w:val="subscript"/>
                    </w:rPr>
                    <m:t>2</m:t>
                  </m:r>
                </m:sup>
              </m:sSup>
            </m:den>
          </m:f>
        </m:oMath>
      </m:oMathPara>
    </w:p>
    <w:p w14:paraId="14D126AD" w14:textId="77777777" w:rsidR="00700D34" w:rsidRPr="001F61EB" w:rsidRDefault="00700D34">
      <w:pPr>
        <w:pStyle w:val="BodyText"/>
        <w:rPr>
          <w:sz w:val="20"/>
          <w:szCs w:val="18"/>
        </w:rPr>
      </w:pPr>
      <w:r w:rsidRPr="001F61EB">
        <w:rPr>
          <w:sz w:val="20"/>
          <w:szCs w:val="18"/>
        </w:rPr>
        <w:t>[</w:t>
      </w:r>
      <w:r w:rsidRPr="001F61EB">
        <w:rPr>
          <w:b/>
          <w:bCs/>
          <w:sz w:val="20"/>
          <w:szCs w:val="18"/>
        </w:rPr>
        <w:t>TKECAL</w:t>
      </w:r>
      <w:r w:rsidRPr="001F61EB">
        <w:rPr>
          <w:sz w:val="20"/>
          <w:szCs w:val="18"/>
        </w:rPr>
        <w:t>] sets the implicit or explicit solution of the vertical transport terms in the k-</w:t>
      </w:r>
      <w:r w:rsidRPr="001F61EB">
        <w:rPr>
          <w:sz w:val="20"/>
          <w:szCs w:val="18"/>
        </w:rPr>
        <w:sym w:font="Symbol" w:char="F065"/>
      </w:r>
      <w:r w:rsidRPr="001F61EB">
        <w:rPr>
          <w:sz w:val="20"/>
          <w:szCs w:val="18"/>
        </w:rPr>
        <w:t xml:space="preserve"> model.</w:t>
      </w:r>
    </w:p>
    <w:p w14:paraId="36C57AC3" w14:textId="77777777" w:rsidR="0041037A" w:rsidRPr="00B7030B" w:rsidRDefault="0041037A">
      <w:pPr>
        <w:pStyle w:val="Example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Example</w:t>
      </w:r>
    </w:p>
    <w:p w14:paraId="5103625B" w14:textId="49CD4506" w:rsidR="00A16D51" w:rsidRPr="00E17288" w:rsidRDefault="00A16D51" w:rsidP="00A16D51">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EDDY VISC    AZC   AZSLC   AZMAX     FBC       E   ARODI STRCKLR BOUNDFR  </w:t>
      </w:r>
      <w:ins w:id="725" w:author="Honnalore Steissberg" w:date="2021-07-28T13:57:00Z">
        <w:r w:rsidR="005D0441">
          <w:t xml:space="preserve">  </w:t>
        </w:r>
      </w:ins>
      <w:r w:rsidRPr="00E17288">
        <w:t>TKECAL</w:t>
      </w:r>
    </w:p>
    <w:p w14:paraId="09E11CE5" w14:textId="77777777" w:rsidR="00A16D51" w:rsidRPr="00E17288" w:rsidRDefault="00A16D51" w:rsidP="00A16D51">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WB 1         </w:t>
      </w:r>
      <w:r w:rsidR="005D4C6B" w:rsidRPr="00E17288">
        <w:t>TKE</w:t>
      </w:r>
      <w:r w:rsidRPr="00E17288">
        <w:t xml:space="preserve">     IMP </w:t>
      </w:r>
      <w:r w:rsidR="005D4C6B" w:rsidRPr="00E17288">
        <w:t xml:space="preserve">   </w:t>
      </w:r>
      <w:r w:rsidRPr="00E17288">
        <w:t>1.00       3   9.535   0.430    24.0   10.00     IMP</w:t>
      </w:r>
    </w:p>
    <w:p w14:paraId="1C1E3CE2"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Wb 2         </w:t>
      </w:r>
      <w:r w:rsidR="005D4C6B" w:rsidRPr="00E17288">
        <w:t>TKE</w:t>
      </w:r>
      <w:r w:rsidRPr="00E17288">
        <w:t xml:space="preserve">     IMP  </w:t>
      </w:r>
      <w:r w:rsidR="005D4C6B" w:rsidRPr="00E17288">
        <w:t xml:space="preserve">  </w:t>
      </w:r>
      <w:r w:rsidRPr="00E17288">
        <w:t>1.0</w:t>
      </w:r>
      <w:r w:rsidR="005D4C6B" w:rsidRPr="00E17288">
        <w:t>0</w:t>
      </w:r>
      <w:r w:rsidR="00A16D51" w:rsidRPr="00E17288">
        <w:t xml:space="preserve">       3   9.535   0.430    24.0   10.00     IMP</w:t>
      </w:r>
    </w:p>
    <w:p w14:paraId="4F126CB6"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Wb 3        </w:t>
      </w:r>
      <w:r w:rsidR="005D4C6B" w:rsidRPr="00E17288">
        <w:t xml:space="preserve">  W2</w:t>
      </w:r>
      <w:r w:rsidRPr="00E17288">
        <w:t xml:space="preserve">     IMP  </w:t>
      </w:r>
      <w:r w:rsidR="00B21205" w:rsidRPr="00E17288">
        <w:t xml:space="preserve">  1.0</w:t>
      </w:r>
      <w:r w:rsidR="005D4C6B" w:rsidRPr="00E17288">
        <w:t>0</w:t>
      </w:r>
      <w:r w:rsidR="00A16D51" w:rsidRPr="00E17288">
        <w:t xml:space="preserve">       3   9.535   0.430    24.0   10.00     IMP</w:t>
      </w:r>
    </w:p>
    <w:p w14:paraId="10E16E51"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3351D7FE" w14:textId="77777777" w:rsidR="0041037A" w:rsidRPr="00B7030B" w:rsidRDefault="00C51A7D">
      <w:pPr>
        <w:pStyle w:val="Relatedcards"/>
        <w:rPr>
          <w:rFonts w:asciiTheme="minorHAnsi" w:hAnsiTheme="minorHAnsi"/>
        </w:rPr>
      </w:pPr>
      <w:hyperlink w:anchor="timestep_limitation" w:history="1">
        <w:r w:rsidR="0041037A" w:rsidRPr="00B7030B">
          <w:rPr>
            <w:rFonts w:asciiTheme="minorHAnsi" w:hAnsiTheme="minorHAnsi"/>
          </w:rPr>
          <w:t>Timestep Limitations</w:t>
        </w:r>
      </w:hyperlink>
    </w:p>
    <w:p w14:paraId="65D7F873" w14:textId="77777777" w:rsidR="0041037A" w:rsidRPr="00B7030B" w:rsidRDefault="0041037A">
      <w:pPr>
        <w:pStyle w:val="BodyText2"/>
        <w:sectPr w:rsidR="0041037A" w:rsidRPr="00B7030B">
          <w:headerReference w:type="default" r:id="rId52"/>
          <w:endnotePr>
            <w:numFmt w:val="decimal"/>
          </w:endnotePr>
          <w:type w:val="continuous"/>
          <w:pgSz w:w="12240" w:h="15840" w:code="1"/>
          <w:pgMar w:top="1728" w:right="1440" w:bottom="1728" w:left="2160" w:header="1008" w:footer="1008" w:gutter="0"/>
          <w:paperSrc w:first="100" w:other="100"/>
          <w:pgNumType w:chapStyle="6"/>
          <w:cols w:space="720"/>
          <w:noEndnote/>
        </w:sectPr>
      </w:pPr>
    </w:p>
    <w:p w14:paraId="29633111" w14:textId="77777777" w:rsidR="0041037A" w:rsidRPr="00B7030B" w:rsidRDefault="0041037A" w:rsidP="00BC754B">
      <w:pPr>
        <w:pStyle w:val="Heading4"/>
        <w:spacing w:before="0" w:after="120"/>
      </w:pPr>
      <w:bookmarkStart w:id="726" w:name="number_of_structures"/>
      <w:bookmarkStart w:id="727" w:name="_Toc41047660"/>
      <w:bookmarkEnd w:id="726"/>
      <w:r w:rsidRPr="00B7030B">
        <w:lastRenderedPageBreak/>
        <w:t>Number of Structures (N STRUC)</w:t>
      </w:r>
      <w:bookmarkEnd w:id="727"/>
    </w:p>
    <w:p w14:paraId="5D5E121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728" w:name="_Toc8027298"/>
      <w:r w:rsidR="0041037A" w:rsidRPr="00B7030B">
        <w:rPr>
          <w:rStyle w:val="Cardtitle1"/>
          <w:rFonts w:asciiTheme="minorHAnsi" w:hAnsiTheme="minorHAnsi"/>
          <w:b/>
          <w:bCs/>
        </w:rPr>
        <w:instrText>Number of Structures (N STRUC)</w:instrText>
      </w:r>
      <w:bookmarkEnd w:id="72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CEA0AE5"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9B0F904"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NSTR</w:t>
      </w:r>
      <w:r w:rsidRPr="00B7030B">
        <w:rPr>
          <w:rFonts w:asciiTheme="minorHAnsi" w:hAnsiTheme="minorHAnsi"/>
        </w:rPr>
        <w:tab/>
        <w:t>Integer</w:t>
      </w:r>
      <w:r w:rsidRPr="00B7030B">
        <w:rPr>
          <w:rFonts w:asciiTheme="minorHAnsi" w:hAnsiTheme="minorHAnsi"/>
        </w:rPr>
        <w:tab/>
        <w:t>Number of branch outlet structures</w:t>
      </w:r>
    </w:p>
    <w:p w14:paraId="554DD1D0" w14:textId="77777777" w:rsidR="006745AC" w:rsidRPr="00B7030B" w:rsidRDefault="006745AC">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DYNELEV</w:t>
      </w:r>
      <w:r w:rsidRPr="00B7030B">
        <w:rPr>
          <w:rFonts w:asciiTheme="minorHAnsi" w:hAnsiTheme="minorHAnsi"/>
        </w:rPr>
        <w:tab/>
        <w:t>Character</w:t>
      </w:r>
      <w:r w:rsidRPr="00B7030B">
        <w:rPr>
          <w:rFonts w:asciiTheme="minorHAnsi" w:hAnsiTheme="minorHAnsi"/>
        </w:rPr>
        <w:tab/>
        <w:t>ON or OFF. If this field is blank the model will assume this is OFF.</w:t>
      </w:r>
    </w:p>
    <w:p w14:paraId="2576FDB8" w14:textId="77777777" w:rsidR="0041037A" w:rsidRPr="00B7030B" w:rsidRDefault="0041037A">
      <w:pPr>
        <w:pStyle w:val="BodyText2"/>
      </w:pPr>
    </w:p>
    <w:p w14:paraId="60F0378F" w14:textId="62DDE21A" w:rsidR="0041037A" w:rsidRPr="001F61EB" w:rsidRDefault="0041037A">
      <w:pPr>
        <w:pStyle w:val="BodyText"/>
        <w:rPr>
          <w:sz w:val="20"/>
          <w:szCs w:val="18"/>
        </w:rPr>
      </w:pPr>
      <w:r w:rsidRPr="001F61EB">
        <w:rPr>
          <w:sz w:val="20"/>
          <w:szCs w:val="18"/>
        </w:rPr>
        <w:t>This card specifies the number of outlet structures for each branch.  Outflows are computed based on a selective withdrawal algorithm.</w:t>
      </w:r>
      <w:r w:rsidR="006745AC" w:rsidRPr="001F61EB">
        <w:rPr>
          <w:sz w:val="20"/>
          <w:szCs w:val="18"/>
        </w:rPr>
        <w:t xml:space="preserve"> </w:t>
      </w:r>
      <w:r w:rsidR="006745AC" w:rsidRPr="001F61EB">
        <w:rPr>
          <w:b/>
          <w:bCs/>
          <w:sz w:val="20"/>
          <w:szCs w:val="18"/>
        </w:rPr>
        <w:t>DYNELEV</w:t>
      </w:r>
      <w:r w:rsidR="006745AC" w:rsidRPr="001F61EB">
        <w:rPr>
          <w:sz w:val="20"/>
          <w:szCs w:val="18"/>
        </w:rPr>
        <w:t xml:space="preserve"> tells the model to use dynamic centerline elevation for the structure. Usually</w:t>
      </w:r>
      <w:ins w:id="729" w:author="Honnalore Steissberg" w:date="2021-07-28T13:57:00Z">
        <w:r w:rsidR="005D0441">
          <w:rPr>
            <w:sz w:val="20"/>
            <w:szCs w:val="18"/>
          </w:rPr>
          <w:t>,</w:t>
        </w:r>
      </w:ins>
      <w:r w:rsidR="006745AC" w:rsidRPr="001F61EB">
        <w:rPr>
          <w:sz w:val="20"/>
          <w:szCs w:val="18"/>
        </w:rPr>
        <w:t xml:space="preserve"> the centerline elevation is fixed and specified with ESTR. If this is ON, the model will read a separate file for each branch called </w:t>
      </w:r>
      <w:proofErr w:type="spellStart"/>
      <w:r w:rsidR="006745AC" w:rsidRPr="001F61EB">
        <w:rPr>
          <w:b/>
          <w:sz w:val="20"/>
          <w:szCs w:val="18"/>
        </w:rPr>
        <w:t>dynselevX.npt</w:t>
      </w:r>
      <w:proofErr w:type="spellEnd"/>
      <w:r w:rsidR="006745AC" w:rsidRPr="001F61EB">
        <w:rPr>
          <w:sz w:val="20"/>
          <w:szCs w:val="18"/>
        </w:rPr>
        <w:t xml:space="preserve"> where X is the branch number. The format of this file is shown in the input file descriptions. If this file is supplied, the value of ESTR is ignored.</w:t>
      </w:r>
      <w:r w:rsidR="0087326B">
        <w:rPr>
          <w:sz w:val="20"/>
          <w:szCs w:val="18"/>
        </w:rPr>
        <w:t xml:space="preserve"> Also, if the model user has activated auto-port selection in the file w2_selective.npt, DYNELEV if ON will have precedence over port selection in w2_selective.npt.</w:t>
      </w:r>
    </w:p>
    <w:p w14:paraId="7A90603B"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0FC8BE3C" w14:textId="7537E100"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N STRUC </w:t>
      </w:r>
      <w:del w:id="730" w:author="Honnalore Steissberg" w:date="2021-07-28T14:02:00Z">
        <w:r w:rsidRPr="00E17288" w:rsidDel="005D0441">
          <w:delText xml:space="preserve">   </w:delText>
        </w:r>
      </w:del>
      <w:del w:id="731" w:author="Honnalore Steissberg" w:date="2021-07-28T14:03:00Z">
        <w:r w:rsidRPr="00E17288" w:rsidDel="005D0441">
          <w:delText xml:space="preserve"> </w:delText>
        </w:r>
      </w:del>
      <w:r w:rsidRPr="00E17288">
        <w:t>NSTR</w:t>
      </w:r>
      <w:del w:id="732" w:author="Honnalore Steissberg" w:date="2021-07-28T14:02:00Z">
        <w:r w:rsidR="006745AC" w:rsidRPr="00E17288" w:rsidDel="005D0441">
          <w:delText xml:space="preserve"> </w:delText>
        </w:r>
      </w:del>
      <w:ins w:id="733" w:author="Honnalore Steissberg" w:date="2021-07-28T14:02:00Z">
        <w:r w:rsidR="005D0441">
          <w:t xml:space="preserve"> </w:t>
        </w:r>
      </w:ins>
      <w:r w:rsidR="006745AC" w:rsidRPr="00E17288">
        <w:t>DYNELEV</w:t>
      </w:r>
    </w:p>
    <w:p w14:paraId="2336AE95" w14:textId="02E4A702"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Br 1      </w:t>
      </w:r>
      <w:del w:id="734" w:author="Honnalore Steissberg" w:date="2021-07-28T14:02:00Z">
        <w:r w:rsidRPr="00E17288" w:rsidDel="005D0441">
          <w:delText xml:space="preserve">    </w:delText>
        </w:r>
      </w:del>
      <w:del w:id="735" w:author="Honnalore Steissberg" w:date="2021-07-28T14:03:00Z">
        <w:r w:rsidRPr="00E17288" w:rsidDel="005D0441">
          <w:delText xml:space="preserve"> </w:delText>
        </w:r>
      </w:del>
      <w:r w:rsidRPr="00E17288">
        <w:t>0</w:t>
      </w:r>
      <w:r w:rsidR="006745AC" w:rsidRPr="00E17288">
        <w:t xml:space="preserve">    </w:t>
      </w:r>
      <w:del w:id="736" w:author="Honnalore Steissberg" w:date="2021-07-28T14:02:00Z">
        <w:r w:rsidR="006745AC" w:rsidRPr="00E17288" w:rsidDel="005D0441">
          <w:delText xml:space="preserve"> </w:delText>
        </w:r>
      </w:del>
      <w:r w:rsidR="006745AC" w:rsidRPr="00E17288">
        <w:t>OFF</w:t>
      </w:r>
    </w:p>
    <w:p w14:paraId="03D4591B"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Br 2      </w:t>
      </w:r>
      <w:del w:id="737" w:author="Honnalore Steissberg" w:date="2021-07-28T14:03:00Z">
        <w:r w:rsidRPr="00E17288" w:rsidDel="005D0441">
          <w:delText xml:space="preserve">  </w:delText>
        </w:r>
      </w:del>
      <w:del w:id="738" w:author="Honnalore Steissberg" w:date="2021-07-28T14:02:00Z">
        <w:r w:rsidRPr="00E17288" w:rsidDel="005D0441">
          <w:delText xml:space="preserve">  </w:delText>
        </w:r>
      </w:del>
      <w:del w:id="739" w:author="Honnalore Steissberg" w:date="2021-07-28T14:03:00Z">
        <w:r w:rsidRPr="00E17288" w:rsidDel="005D0441">
          <w:delText xml:space="preserve"> </w:delText>
        </w:r>
      </w:del>
      <w:r w:rsidRPr="00E17288">
        <w:t>0</w:t>
      </w:r>
      <w:r w:rsidR="006745AC" w:rsidRPr="00E17288">
        <w:t xml:space="preserve">    </w:t>
      </w:r>
      <w:del w:id="740" w:author="Honnalore Steissberg" w:date="2021-07-28T14:02:00Z">
        <w:r w:rsidR="006745AC" w:rsidRPr="00E17288" w:rsidDel="005D0441">
          <w:delText xml:space="preserve"> </w:delText>
        </w:r>
      </w:del>
      <w:r w:rsidR="006745AC" w:rsidRPr="00E17288">
        <w:t>OFF</w:t>
      </w:r>
    </w:p>
    <w:p w14:paraId="046B2586"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Br 3     </w:t>
      </w:r>
      <w:del w:id="741" w:author="Honnalore Steissberg" w:date="2021-07-28T14:03:00Z">
        <w:r w:rsidRPr="00E17288" w:rsidDel="005D0441">
          <w:delText xml:space="preserve">   </w:delText>
        </w:r>
      </w:del>
      <w:del w:id="742" w:author="Honnalore Steissberg" w:date="2021-07-28T14:02:00Z">
        <w:r w:rsidRPr="00E17288" w:rsidDel="005D0441">
          <w:delText xml:space="preserve">  </w:delText>
        </w:r>
      </w:del>
      <w:r w:rsidRPr="00E17288">
        <w:t xml:space="preserve"> 3</w:t>
      </w:r>
      <w:r w:rsidR="006745AC" w:rsidRPr="00E17288">
        <w:t xml:space="preserve">    </w:t>
      </w:r>
      <w:del w:id="743" w:author="Honnalore Steissberg" w:date="2021-07-28T14:02:00Z">
        <w:r w:rsidR="006745AC" w:rsidRPr="00E17288" w:rsidDel="005D0441">
          <w:delText xml:space="preserve">  </w:delText>
        </w:r>
      </w:del>
      <w:r w:rsidR="006745AC" w:rsidRPr="00E17288">
        <w:t>ON</w:t>
      </w:r>
    </w:p>
    <w:p w14:paraId="1D8B2873"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Br 4     </w:t>
      </w:r>
      <w:del w:id="744" w:author="Honnalore Steissberg" w:date="2021-07-28T14:03:00Z">
        <w:r w:rsidRPr="00E17288" w:rsidDel="005D0441">
          <w:delText xml:space="preserve">   </w:delText>
        </w:r>
      </w:del>
      <w:del w:id="745" w:author="Honnalore Steissberg" w:date="2021-07-28T14:02:00Z">
        <w:r w:rsidRPr="00E17288" w:rsidDel="005D0441">
          <w:delText xml:space="preserve">  </w:delText>
        </w:r>
      </w:del>
      <w:r w:rsidRPr="00E17288">
        <w:t xml:space="preserve"> 0</w:t>
      </w:r>
      <w:r w:rsidR="006745AC" w:rsidRPr="00E17288">
        <w:t xml:space="preserve">    </w:t>
      </w:r>
      <w:del w:id="746" w:author="Honnalore Steissberg" w:date="2021-07-28T14:02:00Z">
        <w:r w:rsidR="006745AC" w:rsidRPr="00E17288" w:rsidDel="005D0441">
          <w:delText xml:space="preserve"> </w:delText>
        </w:r>
      </w:del>
      <w:r w:rsidR="006745AC" w:rsidRPr="00E17288">
        <w:t>OFF</w:t>
      </w:r>
    </w:p>
    <w:p w14:paraId="7E9B820A"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2ED8B7AA"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B0ABC50" w14:textId="77777777" w:rsidR="0041037A" w:rsidRPr="00B7030B" w:rsidRDefault="00C51A7D">
      <w:pPr>
        <w:pStyle w:val="Relatedcards"/>
        <w:rPr>
          <w:rFonts w:asciiTheme="minorHAnsi" w:hAnsiTheme="minorHAnsi"/>
        </w:rPr>
      </w:pPr>
      <w:hyperlink w:anchor="sink_type" w:history="1">
        <w:r w:rsidR="0041037A" w:rsidRPr="00B7030B">
          <w:rPr>
            <w:rFonts w:asciiTheme="minorHAnsi" w:hAnsiTheme="minorHAnsi"/>
          </w:rPr>
          <w:t>Sink Type</w:t>
        </w:r>
      </w:hyperlink>
    </w:p>
    <w:p w14:paraId="75E734CE" w14:textId="77777777" w:rsidR="0041037A" w:rsidRPr="00B7030B" w:rsidRDefault="00C51A7D">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41E1CAAE" w14:textId="77777777" w:rsidR="0041037A" w:rsidRPr="00B7030B" w:rsidRDefault="00C51A7D">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0E295B31" w14:textId="77777777" w:rsidR="0041037A" w:rsidRPr="00B7030B" w:rsidRDefault="00C51A7D">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639C2271" w14:textId="77777777" w:rsidR="0041037A" w:rsidRPr="00B7030B" w:rsidRDefault="00C51A7D">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77E2395D" w14:textId="77777777" w:rsidR="0041037A" w:rsidRPr="00B7030B" w:rsidRDefault="00C51A7D">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3CBFAFB4" w14:textId="77777777" w:rsidR="0041037A" w:rsidRPr="00B7030B" w:rsidRDefault="00C51A7D">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20C45D3E" w14:textId="77777777" w:rsidR="0041037A" w:rsidRPr="00B7030B" w:rsidRDefault="0041037A" w:rsidP="00174F22">
      <w:pPr>
        <w:pStyle w:val="Heading4"/>
      </w:pPr>
      <w:r w:rsidRPr="00B7030B">
        <w:rPr>
          <w:color w:val="000000"/>
          <w:sz w:val="22"/>
          <w:szCs w:val="20"/>
        </w:rPr>
        <w:br w:type="page"/>
      </w:r>
      <w:bookmarkStart w:id="747" w:name="structure_interpolation"/>
      <w:bookmarkStart w:id="748" w:name="_Toc41047661"/>
      <w:bookmarkEnd w:id="747"/>
      <w:r w:rsidRPr="00B7030B">
        <w:lastRenderedPageBreak/>
        <w:t>Structure Interpolation (STR INT)</w:t>
      </w:r>
      <w:bookmarkEnd w:id="748"/>
    </w:p>
    <w:p w14:paraId="2839C6A0" w14:textId="77777777" w:rsidR="0041037A" w:rsidRPr="00B7030B" w:rsidRDefault="00FA1B19">
      <w:pPr>
        <w:pStyle w:val="Fields1"/>
        <w:rPr>
          <w:rFonts w:asciiTheme="minorHAnsi" w:hAnsiTheme="minorHAnsi"/>
        </w:rPr>
      </w:pPr>
      <w:r w:rsidRPr="00B7030B">
        <w:rPr>
          <w:rStyle w:val="Cardtitle1"/>
          <w:rFonts w:asciiTheme="minorHAnsi" w:hAnsiTheme="minorHAnsi"/>
          <w:sz w:val="22"/>
        </w:rPr>
        <w:fldChar w:fldCharType="begin"/>
      </w:r>
      <w:r w:rsidR="0041037A" w:rsidRPr="00B7030B">
        <w:rPr>
          <w:rStyle w:val="Cardtitle1"/>
          <w:rFonts w:asciiTheme="minorHAnsi" w:hAnsiTheme="minorHAnsi"/>
          <w:sz w:val="22"/>
        </w:rPr>
        <w:instrText>tc \l3 "</w:instrText>
      </w:r>
      <w:bookmarkStart w:id="749" w:name="_Toc8027299"/>
      <w:r w:rsidR="0041037A" w:rsidRPr="00B7030B">
        <w:rPr>
          <w:rStyle w:val="Cardtitle1"/>
          <w:rFonts w:asciiTheme="minorHAnsi" w:hAnsiTheme="minorHAnsi"/>
          <w:sz w:val="22"/>
        </w:rPr>
        <w:instrText>Structure Top Elevation (STR TOP)</w:instrText>
      </w:r>
      <w:bookmarkEnd w:id="749"/>
      <w:r w:rsidRPr="00B7030B">
        <w:rPr>
          <w:rStyle w:val="Cardtitle1"/>
          <w:rFonts w:asciiTheme="minorHAnsi" w:hAnsiTheme="minorHAnsi"/>
          <w:sz w:val="22"/>
        </w:rPr>
        <w:fldChar w:fldCharType="end"/>
      </w:r>
      <w:r w:rsidRPr="00B7030B">
        <w:rPr>
          <w:rStyle w:val="Cardtitle1"/>
          <w:rFonts w:asciiTheme="minorHAnsi" w:hAnsiTheme="minorHAnsi"/>
          <w:sz w:val="22"/>
        </w:rPr>
        <w:fldChar w:fldCharType="begin"/>
      </w:r>
      <w:r w:rsidR="0041037A" w:rsidRPr="00B7030B">
        <w:rPr>
          <w:rStyle w:val="Cardtitle1"/>
          <w:rFonts w:asciiTheme="minorHAnsi" w:hAnsiTheme="minorHAnsi"/>
          <w:sz w:val="22"/>
        </w:rPr>
        <w:instrText>ADVANCE \d21</w:instrText>
      </w:r>
      <w:r w:rsidRPr="00B7030B">
        <w:rPr>
          <w:rStyle w:val="Cardtitle1"/>
          <w:rFonts w:asciiTheme="minorHAnsi" w:hAnsiTheme="minorHAnsi"/>
          <w:sz w:val="22"/>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4B85BD51" w14:textId="77777777" w:rsidR="0041037A" w:rsidRPr="00B7030B" w:rsidRDefault="0041037A">
      <w:pPr>
        <w:pStyle w:val="Carddescr01"/>
        <w:tabs>
          <w:tab w:val="left" w:pos="-1446"/>
          <w:tab w:val="left" w:pos="-726"/>
          <w:tab w:val="left" w:pos="812"/>
          <w:tab w:val="left" w:pos="1852"/>
          <w:tab w:val="left" w:pos="3060"/>
          <w:tab w:val="left" w:pos="4320"/>
          <w:tab w:val="left" w:pos="4983"/>
          <w:tab w:val="left" w:pos="5339"/>
          <w:tab w:val="left" w:pos="5695"/>
          <w:tab w:val="left" w:pos="6051"/>
          <w:tab w:val="left" w:pos="6407"/>
          <w:tab w:val="left" w:pos="6763"/>
          <w:tab w:val="left" w:pos="7119"/>
          <w:tab w:val="left" w:pos="7475"/>
          <w:tab w:val="left" w:pos="7831"/>
        </w:tabs>
        <w:ind w:left="4320" w:hanging="4326"/>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4BCBA6B" w14:textId="77777777" w:rsidR="0041037A" w:rsidRPr="00B7030B" w:rsidRDefault="0041037A">
      <w:pPr>
        <w:pStyle w:val="Carddescr01"/>
        <w:tabs>
          <w:tab w:val="left" w:pos="-1446"/>
          <w:tab w:val="left" w:pos="-726"/>
          <w:tab w:val="left" w:pos="812"/>
          <w:tab w:val="left" w:pos="1852"/>
          <w:tab w:val="left" w:pos="2970"/>
          <w:tab w:val="left" w:pos="3060"/>
          <w:tab w:val="left" w:pos="4320"/>
          <w:tab w:val="left" w:pos="5339"/>
          <w:tab w:val="left" w:pos="5695"/>
          <w:tab w:val="left" w:pos="6051"/>
          <w:tab w:val="left" w:pos="6407"/>
          <w:tab w:val="left" w:pos="6763"/>
          <w:tab w:val="left" w:pos="7119"/>
          <w:tab w:val="left" w:pos="7475"/>
          <w:tab w:val="left" w:pos="7831"/>
        </w:tabs>
        <w:ind w:left="4320" w:hanging="4326"/>
        <w:jc w:val="both"/>
        <w:rPr>
          <w:rFonts w:asciiTheme="minorHAnsi" w:hAnsiTheme="minorHAnsi"/>
        </w:rPr>
      </w:pPr>
      <w:r w:rsidRPr="00B7030B">
        <w:rPr>
          <w:rFonts w:asciiTheme="minorHAnsi" w:hAnsiTheme="minorHAnsi"/>
        </w:rPr>
        <w:t>2</w:t>
      </w:r>
      <w:r w:rsidRPr="00B7030B">
        <w:rPr>
          <w:rFonts w:asciiTheme="minorHAnsi" w:hAnsiTheme="minorHAnsi"/>
        </w:rPr>
        <w:noBreakHyphen/>
        <w:t>10</w:t>
      </w:r>
      <w:r w:rsidRPr="00B7030B">
        <w:rPr>
          <w:rFonts w:asciiTheme="minorHAnsi" w:hAnsiTheme="minorHAnsi"/>
        </w:rPr>
        <w:tab/>
        <w:t>STRIC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Turns ON/OFF interpolation of structure outflows </w:t>
      </w:r>
    </w:p>
    <w:p w14:paraId="37488D96" w14:textId="77777777" w:rsidR="0041037A" w:rsidRPr="00B7030B" w:rsidRDefault="0041037A">
      <w:pPr>
        <w:pStyle w:val="BodyText2"/>
      </w:pPr>
    </w:p>
    <w:p w14:paraId="756C90DA" w14:textId="77777777" w:rsidR="0041037A" w:rsidRPr="001F61EB" w:rsidRDefault="0041037A">
      <w:pPr>
        <w:pStyle w:val="BodyText"/>
        <w:rPr>
          <w:sz w:val="20"/>
          <w:szCs w:val="18"/>
        </w:rPr>
      </w:pPr>
      <w:r w:rsidRPr="001F61EB">
        <w:rPr>
          <w:sz w:val="20"/>
          <w:szCs w:val="18"/>
        </w:rPr>
        <w:t>The outflows specified by the outflow file can either be assumed to be step functions with [</w:t>
      </w:r>
      <w:r w:rsidRPr="001F61EB">
        <w:rPr>
          <w:rFonts w:cs="Arial"/>
          <w:b/>
          <w:bCs/>
          <w:sz w:val="20"/>
          <w:szCs w:val="18"/>
        </w:rPr>
        <w:t>STRIC</w:t>
      </w:r>
      <w:r w:rsidRPr="001F61EB">
        <w:rPr>
          <w:sz w:val="20"/>
          <w:szCs w:val="18"/>
        </w:rPr>
        <w:t xml:space="preserve">] set to </w:t>
      </w:r>
      <w:r w:rsidRPr="001F61EB">
        <w:rPr>
          <w:rFonts w:cs="Arial"/>
          <w:sz w:val="20"/>
          <w:szCs w:val="18"/>
        </w:rPr>
        <w:t>OFF</w:t>
      </w:r>
      <w:r w:rsidRPr="001F61EB">
        <w:rPr>
          <w:sz w:val="20"/>
          <w:szCs w:val="18"/>
        </w:rPr>
        <w:t>, or can be linearly interpolated between values with [</w:t>
      </w:r>
      <w:r w:rsidRPr="001F61EB">
        <w:rPr>
          <w:rFonts w:cs="Arial"/>
          <w:b/>
          <w:bCs/>
          <w:sz w:val="20"/>
          <w:szCs w:val="18"/>
        </w:rPr>
        <w:t>STRIC</w:t>
      </w:r>
      <w:r w:rsidRPr="001F61EB">
        <w:rPr>
          <w:sz w:val="20"/>
          <w:szCs w:val="18"/>
        </w:rPr>
        <w:t xml:space="preserve">] set to </w:t>
      </w:r>
      <w:r w:rsidRPr="001F61EB">
        <w:rPr>
          <w:rFonts w:cs="Arial"/>
          <w:sz w:val="20"/>
          <w:szCs w:val="18"/>
        </w:rPr>
        <w:t>ON</w:t>
      </w:r>
      <w:r w:rsidRPr="001F61EB">
        <w:rPr>
          <w:sz w:val="20"/>
          <w:szCs w:val="18"/>
        </w:rPr>
        <w:t xml:space="preserve">. </w:t>
      </w:r>
    </w:p>
    <w:p w14:paraId="60FDE179" w14:textId="77777777" w:rsidR="0041037A" w:rsidRPr="00B7030B" w:rsidRDefault="0041037A">
      <w:pPr>
        <w:pStyle w:val="Example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Example</w:t>
      </w:r>
    </w:p>
    <w:p w14:paraId="06BFB68D"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STR INT    STRIC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p>
    <w:p w14:paraId="03CAFFAA"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Br 1                 </w:t>
      </w:r>
    </w:p>
    <w:p w14:paraId="1DBED854"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2</w:t>
      </w:r>
      <w:r w:rsidRPr="00E17288">
        <w:tab/>
        <w:t xml:space="preserve">        </w:t>
      </w:r>
    </w:p>
    <w:p w14:paraId="3D7DD181"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Br 3          ON      </w:t>
      </w:r>
      <w:proofErr w:type="spellStart"/>
      <w:r w:rsidRPr="00E17288">
        <w:t>ON</w:t>
      </w:r>
      <w:proofErr w:type="spellEnd"/>
      <w:r w:rsidRPr="00E17288">
        <w:t xml:space="preserve">      </w:t>
      </w:r>
      <w:proofErr w:type="spellStart"/>
      <w:r w:rsidRPr="00E17288">
        <w:t>ON</w:t>
      </w:r>
      <w:proofErr w:type="spellEnd"/>
    </w:p>
    <w:p w14:paraId="1EDB042D"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4</w:t>
      </w:r>
    </w:p>
    <w:p w14:paraId="533C02AC"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403F4F89"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7DB0672" w14:textId="77777777" w:rsidR="0041037A" w:rsidRPr="00B7030B" w:rsidRDefault="00C51A7D">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08932ECA" w14:textId="77777777" w:rsidR="0041037A" w:rsidRPr="00B7030B" w:rsidRDefault="00C51A7D">
      <w:pPr>
        <w:pStyle w:val="Relatedcards"/>
        <w:rPr>
          <w:rFonts w:asciiTheme="minorHAnsi" w:hAnsiTheme="minorHAnsi"/>
        </w:rPr>
      </w:pPr>
      <w:hyperlink w:anchor="sink_type" w:history="1">
        <w:r w:rsidR="0041037A" w:rsidRPr="00B7030B">
          <w:rPr>
            <w:rFonts w:asciiTheme="minorHAnsi" w:hAnsiTheme="minorHAnsi"/>
          </w:rPr>
          <w:t>Sink Type</w:t>
        </w:r>
      </w:hyperlink>
    </w:p>
    <w:p w14:paraId="1176BA07" w14:textId="77777777" w:rsidR="0041037A" w:rsidRPr="00B7030B" w:rsidRDefault="00C51A7D">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12CB4C54" w14:textId="77777777" w:rsidR="0041037A" w:rsidRPr="00B7030B" w:rsidRDefault="00C51A7D">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1C3BE552" w14:textId="77777777" w:rsidR="0041037A" w:rsidRPr="00B7030B" w:rsidRDefault="00C51A7D">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40D9341C" w14:textId="77777777" w:rsidR="0041037A" w:rsidRPr="00B7030B" w:rsidRDefault="00C51A7D">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67B0EE49" w14:textId="77777777" w:rsidR="0041037A" w:rsidRPr="00B7030B" w:rsidRDefault="00C51A7D">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09B257BD" w14:textId="77777777" w:rsidR="0041037A" w:rsidRPr="00B7030B" w:rsidRDefault="0041037A" w:rsidP="00174F22">
      <w:pPr>
        <w:pStyle w:val="Heading4"/>
      </w:pPr>
      <w:r w:rsidRPr="00B7030B">
        <w:rPr>
          <w:rStyle w:val="Cardtitle1"/>
          <w:rFonts w:asciiTheme="minorHAnsi" w:hAnsiTheme="minorHAnsi"/>
        </w:rPr>
        <w:br w:type="page"/>
      </w:r>
      <w:bookmarkStart w:id="750" w:name="structure_top_withdrawal"/>
      <w:bookmarkStart w:id="751" w:name="_Toc41047662"/>
      <w:bookmarkEnd w:id="750"/>
      <w:r w:rsidRPr="00B7030B">
        <w:lastRenderedPageBreak/>
        <w:t>Structure Top Selective Withdrawal Limit (STR TOP)</w:t>
      </w:r>
      <w:bookmarkEnd w:id="751"/>
    </w:p>
    <w:p w14:paraId="19DCB2BF" w14:textId="77777777" w:rsidR="0041037A" w:rsidRPr="00B7030B" w:rsidRDefault="00FA1B19">
      <w:pPr>
        <w:pStyle w:val="Fields1"/>
        <w:rPr>
          <w:rFonts w:asciiTheme="minorHAnsi" w:hAnsiTheme="minorHAnsi"/>
        </w:rPr>
      </w:pPr>
      <w:r w:rsidRPr="00B7030B">
        <w:rPr>
          <w:rStyle w:val="Cardtitle1"/>
          <w:rFonts w:asciiTheme="minorHAnsi" w:hAnsiTheme="minorHAnsi"/>
          <w:sz w:val="22"/>
        </w:rPr>
        <w:fldChar w:fldCharType="begin"/>
      </w:r>
      <w:r w:rsidR="0041037A" w:rsidRPr="00B7030B">
        <w:rPr>
          <w:rStyle w:val="Cardtitle1"/>
          <w:rFonts w:asciiTheme="minorHAnsi" w:hAnsiTheme="minorHAnsi"/>
          <w:sz w:val="22"/>
        </w:rPr>
        <w:instrText>tc \l3 "</w:instrText>
      </w:r>
      <w:bookmarkStart w:id="752" w:name="_Toc8027300"/>
      <w:r w:rsidR="0041037A" w:rsidRPr="00B7030B">
        <w:rPr>
          <w:rStyle w:val="Cardtitle1"/>
          <w:rFonts w:asciiTheme="minorHAnsi" w:hAnsiTheme="minorHAnsi"/>
          <w:sz w:val="22"/>
        </w:rPr>
        <w:instrText>Structure Top Elevation (STR TOP)</w:instrText>
      </w:r>
      <w:bookmarkEnd w:id="752"/>
      <w:r w:rsidRPr="00B7030B">
        <w:rPr>
          <w:rStyle w:val="Cardtitle1"/>
          <w:rFonts w:asciiTheme="minorHAnsi" w:hAnsiTheme="minorHAnsi"/>
          <w:sz w:val="22"/>
        </w:rPr>
        <w:fldChar w:fldCharType="end"/>
      </w:r>
      <w:r w:rsidRPr="00B7030B">
        <w:rPr>
          <w:rStyle w:val="Cardtitle1"/>
          <w:rFonts w:asciiTheme="minorHAnsi" w:hAnsiTheme="minorHAnsi"/>
          <w:sz w:val="22"/>
        </w:rPr>
        <w:fldChar w:fldCharType="begin"/>
      </w:r>
      <w:r w:rsidR="0041037A" w:rsidRPr="00B7030B">
        <w:rPr>
          <w:rStyle w:val="Cardtitle1"/>
          <w:rFonts w:asciiTheme="minorHAnsi" w:hAnsiTheme="minorHAnsi"/>
          <w:sz w:val="22"/>
        </w:rPr>
        <w:instrText>ADVANCE \d21</w:instrText>
      </w:r>
      <w:r w:rsidRPr="00B7030B">
        <w:rPr>
          <w:rStyle w:val="Cardtitle1"/>
          <w:rFonts w:asciiTheme="minorHAnsi" w:hAnsiTheme="minorHAnsi"/>
          <w:sz w:val="22"/>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2C20EFF" w14:textId="77777777" w:rsidR="0041037A" w:rsidRPr="00B7030B" w:rsidRDefault="0041037A">
      <w:pPr>
        <w:pStyle w:val="Carddescr01"/>
        <w:tabs>
          <w:tab w:val="left" w:pos="-1446"/>
          <w:tab w:val="left" w:pos="-726"/>
          <w:tab w:val="left" w:pos="-6"/>
          <w:tab w:val="left" w:pos="812"/>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9C61CA9" w14:textId="77777777" w:rsidR="0041037A" w:rsidRPr="00B7030B" w:rsidRDefault="0041037A">
      <w:pPr>
        <w:pStyle w:val="Carddescr01"/>
        <w:tabs>
          <w:tab w:val="left" w:pos="-1446"/>
          <w:tab w:val="left" w:pos="-726"/>
          <w:tab w:val="left" w:pos="-6"/>
          <w:tab w:val="left" w:pos="812"/>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noBreakHyphen/>
        <w:t>10</w:t>
      </w:r>
      <w:r w:rsidRPr="00B7030B">
        <w:rPr>
          <w:rFonts w:asciiTheme="minorHAnsi" w:hAnsiTheme="minorHAnsi"/>
        </w:rPr>
        <w:tab/>
        <w:t>KTSTR</w:t>
      </w:r>
      <w:r w:rsidRPr="00B7030B">
        <w:rPr>
          <w:rFonts w:asciiTheme="minorHAnsi" w:hAnsiTheme="minorHAnsi"/>
        </w:rPr>
        <w:tab/>
        <w:t>Integer</w:t>
      </w:r>
      <w:r w:rsidRPr="00B7030B">
        <w:rPr>
          <w:rFonts w:asciiTheme="minorHAnsi" w:hAnsiTheme="minorHAnsi"/>
        </w:rPr>
        <w:tab/>
        <w:t>Top layer above which selective withdrawal will not occur</w:t>
      </w:r>
    </w:p>
    <w:p w14:paraId="304658EF" w14:textId="77777777" w:rsidR="0041037A" w:rsidRPr="00B7030B" w:rsidRDefault="0041037A">
      <w:pPr>
        <w:pStyle w:val="BodyText2"/>
      </w:pPr>
    </w:p>
    <w:p w14:paraId="15CEA4FD" w14:textId="77777777" w:rsidR="0041037A" w:rsidRPr="001F61EB" w:rsidRDefault="0041037A">
      <w:pPr>
        <w:pStyle w:val="BodyText"/>
        <w:rPr>
          <w:sz w:val="20"/>
          <w:szCs w:val="18"/>
        </w:rPr>
      </w:pPr>
      <w:r w:rsidRPr="001F61EB">
        <w:rPr>
          <w:sz w:val="20"/>
          <w:szCs w:val="18"/>
        </w:rPr>
        <w:t>The selective withdrawal algorithm calculates vertical withdrawal zone limits based on outlet geometry, outflows, and in</w:t>
      </w:r>
      <w:r w:rsidRPr="001F61EB">
        <w:rPr>
          <w:sz w:val="20"/>
          <w:szCs w:val="18"/>
        </w:rPr>
        <w:noBreakHyphen/>
        <w:t>pool densities.  The algorithm then assigns flows for each layer within the withdrawal zone.  This card specifies the top elevation for which outflows are calculated in the selective withdrawal algorithm.  This option can be used to mimic the effects of a curtain weir that limits the upper extent of the withdrawal zone. In the absence of any structure or topographic feature that limits the top of the selective withdrawal zone, the elevation should be set to the top elevation of the computational grid.</w:t>
      </w:r>
      <w:r w:rsidR="00CA332B" w:rsidRPr="001F61EB">
        <w:rPr>
          <w:sz w:val="20"/>
          <w:szCs w:val="18"/>
        </w:rPr>
        <w:t xml:space="preserve"> If the structure centerline elevation is above </w:t>
      </w:r>
      <w:r w:rsidR="00CA332B" w:rsidRPr="001F61EB">
        <w:rPr>
          <w:b/>
          <w:bCs/>
          <w:sz w:val="20"/>
          <w:szCs w:val="18"/>
        </w:rPr>
        <w:t>KTSTR</w:t>
      </w:r>
      <w:r w:rsidR="00CA332B" w:rsidRPr="001F61EB">
        <w:rPr>
          <w:sz w:val="20"/>
          <w:szCs w:val="18"/>
        </w:rPr>
        <w:t xml:space="preserve">, then the value of </w:t>
      </w:r>
      <w:r w:rsidR="00CA332B" w:rsidRPr="001F61EB">
        <w:rPr>
          <w:b/>
          <w:bCs/>
          <w:sz w:val="20"/>
          <w:szCs w:val="18"/>
        </w:rPr>
        <w:t>KTSTR</w:t>
      </w:r>
      <w:r w:rsidR="00CA332B" w:rsidRPr="001F61EB">
        <w:rPr>
          <w:sz w:val="20"/>
          <w:szCs w:val="18"/>
        </w:rPr>
        <w:t xml:space="preserve"> is raised to the centerline elevation.</w:t>
      </w:r>
    </w:p>
    <w:p w14:paraId="339C416C" w14:textId="0D645184" w:rsidR="006A46D5" w:rsidRPr="001F61EB" w:rsidRDefault="006A46D5">
      <w:pPr>
        <w:pStyle w:val="BodyText"/>
        <w:rPr>
          <w:sz w:val="20"/>
          <w:szCs w:val="18"/>
        </w:rPr>
      </w:pPr>
      <w:r w:rsidRPr="001F61EB">
        <w:rPr>
          <w:sz w:val="20"/>
          <w:szCs w:val="18"/>
        </w:rPr>
        <w:t>As a default, the user should set this to layer 2</w:t>
      </w:r>
      <w:ins w:id="753" w:author="Honnalore Steissberg" w:date="2021-08-10T12:23:00Z">
        <w:r w:rsidR="005137BC">
          <w:rPr>
            <w:sz w:val="20"/>
            <w:szCs w:val="18"/>
          </w:rPr>
          <w:t>,</w:t>
        </w:r>
      </w:ins>
      <w:r w:rsidRPr="001F61EB">
        <w:rPr>
          <w:sz w:val="20"/>
          <w:szCs w:val="18"/>
        </w:rPr>
        <w:t xml:space="preserve"> unless </w:t>
      </w:r>
      <w:del w:id="754" w:author="Honnalore Steissberg" w:date="2021-08-03T16:03:00Z">
        <w:r w:rsidRPr="001F61EB" w:rsidDel="00ED21AC">
          <w:rPr>
            <w:sz w:val="20"/>
            <w:szCs w:val="18"/>
          </w:rPr>
          <w:delText>there is some reason to</w:delText>
        </w:r>
      </w:del>
      <w:ins w:id="755" w:author="Honnalore Steissberg" w:date="2021-08-03T16:03:00Z">
        <w:r w:rsidR="00ED21AC">
          <w:rPr>
            <w:sz w:val="20"/>
            <w:szCs w:val="18"/>
          </w:rPr>
          <w:t>the user</w:t>
        </w:r>
      </w:ins>
      <w:r w:rsidRPr="001F61EB">
        <w:rPr>
          <w:sz w:val="20"/>
          <w:szCs w:val="18"/>
        </w:rPr>
        <w:t xml:space="preserve"> suspect</w:t>
      </w:r>
      <w:ins w:id="756" w:author="Honnalore Steissberg" w:date="2021-08-03T16:03:00Z">
        <w:r w:rsidR="00ED21AC">
          <w:rPr>
            <w:sz w:val="20"/>
            <w:szCs w:val="18"/>
          </w:rPr>
          <w:t>s</w:t>
        </w:r>
      </w:ins>
      <w:r w:rsidRPr="001F61EB">
        <w:rPr>
          <w:sz w:val="20"/>
          <w:szCs w:val="18"/>
        </w:rPr>
        <w:t xml:space="preserve"> that there is a restriction of the structure limiting its withdrawal above the centerline of the outlet.</w:t>
      </w:r>
    </w:p>
    <w:p w14:paraId="0C8698F7" w14:textId="77777777" w:rsidR="0041037A" w:rsidRPr="00B7030B" w:rsidRDefault="0041037A">
      <w:pPr>
        <w:pStyle w:val="Example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Example</w:t>
      </w:r>
    </w:p>
    <w:p w14:paraId="22A6EF35"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STR TOP    KTSTR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p>
    <w:p w14:paraId="793395EC"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Br 1                 </w:t>
      </w:r>
    </w:p>
    <w:p w14:paraId="4B0B7E7D"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2</w:t>
      </w:r>
      <w:r w:rsidRPr="00E17288">
        <w:tab/>
        <w:t xml:space="preserve">        </w:t>
      </w:r>
    </w:p>
    <w:p w14:paraId="13004FB7"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3           2       2       2</w:t>
      </w:r>
    </w:p>
    <w:p w14:paraId="0DFECBD7"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4</w:t>
      </w:r>
    </w:p>
    <w:p w14:paraId="02DEBEF7"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3650C4A0"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393FF20" w14:textId="77777777" w:rsidR="0041037A" w:rsidRPr="00B7030B" w:rsidRDefault="00C51A7D">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6FAF46AA" w14:textId="77777777" w:rsidR="0041037A" w:rsidRPr="00B7030B" w:rsidRDefault="00C51A7D">
      <w:pPr>
        <w:pStyle w:val="Relatedcards"/>
        <w:rPr>
          <w:rFonts w:asciiTheme="minorHAnsi" w:hAnsiTheme="minorHAnsi"/>
        </w:rPr>
      </w:pPr>
      <w:hyperlink w:anchor="sink_type" w:history="1">
        <w:r w:rsidR="0041037A" w:rsidRPr="00B7030B">
          <w:rPr>
            <w:rFonts w:asciiTheme="minorHAnsi" w:hAnsiTheme="minorHAnsi"/>
          </w:rPr>
          <w:t>Sink Type</w:t>
        </w:r>
      </w:hyperlink>
    </w:p>
    <w:p w14:paraId="3236D202" w14:textId="77777777" w:rsidR="0041037A" w:rsidRPr="00B7030B" w:rsidRDefault="00C51A7D">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7C236014" w14:textId="77777777" w:rsidR="0041037A" w:rsidRPr="00B7030B" w:rsidRDefault="00C51A7D">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7429D8CC" w14:textId="77777777" w:rsidR="0041037A" w:rsidRPr="00B7030B" w:rsidRDefault="00C51A7D">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046EFBEE" w14:textId="77777777" w:rsidR="0041037A" w:rsidRPr="00B7030B" w:rsidRDefault="00C51A7D">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30C389A4" w14:textId="77777777" w:rsidR="0041037A" w:rsidRPr="00B7030B" w:rsidRDefault="00C51A7D">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58842A8C" w14:textId="77777777" w:rsidR="0041037A" w:rsidRPr="00B7030B" w:rsidRDefault="0041037A" w:rsidP="00174F22">
      <w:pPr>
        <w:pStyle w:val="Heading4"/>
      </w:pPr>
      <w:r w:rsidRPr="00B7030B">
        <w:br w:type="page"/>
      </w:r>
      <w:bookmarkStart w:id="757" w:name="structure_bottom_withdrawal"/>
      <w:bookmarkStart w:id="758" w:name="_Toc41047663"/>
      <w:bookmarkEnd w:id="757"/>
      <w:r w:rsidRPr="00B7030B">
        <w:lastRenderedPageBreak/>
        <w:t>Structure Bottom Selective Withdrawal Limit (STR BOT)</w:t>
      </w:r>
      <w:bookmarkEnd w:id="758"/>
    </w:p>
    <w:p w14:paraId="6161321F"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759" w:name="_Toc8027301"/>
      <w:r w:rsidR="0041037A" w:rsidRPr="00B7030B">
        <w:rPr>
          <w:rStyle w:val="Cardtitle1"/>
          <w:rFonts w:asciiTheme="minorHAnsi" w:hAnsiTheme="minorHAnsi"/>
        </w:rPr>
        <w:instrText>Structure Bottom Layer (STR BOT)</w:instrText>
      </w:r>
      <w:bookmarkEnd w:id="759"/>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del w:id="760" w:author="Honnalore Steissberg" w:date="2021-07-28T14:05:00Z">
        <w:r w:rsidR="0041037A" w:rsidRPr="00B7030B" w:rsidDel="00781803">
          <w:rPr>
            <w:rFonts w:asciiTheme="minorHAnsi" w:hAnsiTheme="minorHAnsi"/>
          </w:rPr>
          <w:tab/>
          <w:delText>N</w:delText>
        </w:r>
      </w:del>
      <w:r w:rsidR="0041037A" w:rsidRPr="00B7030B">
        <w:rPr>
          <w:rFonts w:asciiTheme="minorHAnsi" w:hAnsiTheme="minorHAnsi"/>
        </w:rPr>
        <w:t>AME</w:t>
      </w:r>
      <w:r w:rsidR="0041037A" w:rsidRPr="00B7030B">
        <w:rPr>
          <w:rFonts w:asciiTheme="minorHAnsi" w:hAnsiTheme="minorHAnsi"/>
        </w:rPr>
        <w:tab/>
        <w:t>VALUE</w:t>
      </w:r>
      <w:r w:rsidR="0041037A" w:rsidRPr="00B7030B">
        <w:rPr>
          <w:rFonts w:asciiTheme="minorHAnsi" w:hAnsiTheme="minorHAnsi"/>
        </w:rPr>
        <w:tab/>
        <w:t>DESCRIPTION</w:t>
      </w:r>
    </w:p>
    <w:p w14:paraId="68CCB35D"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009EA67"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noBreakHyphen/>
        <w:t>10</w:t>
      </w:r>
      <w:r w:rsidRPr="00B7030B">
        <w:rPr>
          <w:rFonts w:asciiTheme="minorHAnsi" w:hAnsiTheme="minorHAnsi"/>
        </w:rPr>
        <w:tab/>
        <w:t>KBSTR</w:t>
      </w:r>
      <w:r w:rsidRPr="00B7030B">
        <w:rPr>
          <w:rFonts w:asciiTheme="minorHAnsi" w:hAnsiTheme="minorHAnsi"/>
        </w:rPr>
        <w:tab/>
        <w:t>Integer</w:t>
      </w:r>
      <w:r w:rsidRPr="00B7030B">
        <w:rPr>
          <w:rFonts w:asciiTheme="minorHAnsi" w:hAnsiTheme="minorHAnsi"/>
        </w:rPr>
        <w:tab/>
        <w:t>Bottom layer below which selective withdrawal will not occur</w:t>
      </w:r>
    </w:p>
    <w:p w14:paraId="67722F4F" w14:textId="77777777" w:rsidR="0041037A" w:rsidRPr="00B7030B" w:rsidRDefault="0041037A">
      <w:pPr>
        <w:pStyle w:val="BodyText2"/>
      </w:pPr>
    </w:p>
    <w:p w14:paraId="228DC4E4" w14:textId="77777777" w:rsidR="0041037A" w:rsidRPr="001F61EB" w:rsidRDefault="0041037A">
      <w:pPr>
        <w:pStyle w:val="BodyText"/>
        <w:rPr>
          <w:sz w:val="20"/>
          <w:szCs w:val="18"/>
        </w:rPr>
      </w:pPr>
      <w:r w:rsidRPr="001F61EB">
        <w:rPr>
          <w:sz w:val="20"/>
          <w:szCs w:val="18"/>
        </w:rPr>
        <w:t>The selective withdrawal algorithm calculates vertical withdrawal zone limits based on outlet geometry, outflows, and in</w:t>
      </w:r>
      <w:r w:rsidRPr="001F61EB">
        <w:rPr>
          <w:sz w:val="20"/>
          <w:szCs w:val="18"/>
        </w:rPr>
        <w:noBreakHyphen/>
        <w:t>pool densities.  The algorithm then assigns flows for each layer within the withdrawal zone.  This card specifies the bottom elevation for which outflows are calculated in the selective withdrawal algorithm.  This option can be used to simulate the effects of an upstream submerged weir, accumulation of debris at the trash racks, an upstream cofferdam, etc.  In the absence of any structure or topographic feature limiting the bottom withdrawal layer, the value should be set to the bottommost active layer at the downstream segment.</w:t>
      </w:r>
      <w:r w:rsidR="00CA332B" w:rsidRPr="001F61EB">
        <w:rPr>
          <w:sz w:val="20"/>
          <w:szCs w:val="18"/>
        </w:rPr>
        <w:t xml:space="preserve"> If the structure centerline elevation is below </w:t>
      </w:r>
      <w:r w:rsidR="00CA332B" w:rsidRPr="001F61EB">
        <w:rPr>
          <w:b/>
          <w:bCs/>
          <w:sz w:val="20"/>
          <w:szCs w:val="18"/>
        </w:rPr>
        <w:t>KBSTR</w:t>
      </w:r>
      <w:r w:rsidR="00CA332B" w:rsidRPr="001F61EB">
        <w:rPr>
          <w:sz w:val="20"/>
          <w:szCs w:val="18"/>
        </w:rPr>
        <w:t xml:space="preserve">, then the value of </w:t>
      </w:r>
      <w:r w:rsidR="00CA332B" w:rsidRPr="001F61EB">
        <w:rPr>
          <w:b/>
          <w:bCs/>
          <w:sz w:val="20"/>
          <w:szCs w:val="18"/>
        </w:rPr>
        <w:t>KBSTR</w:t>
      </w:r>
      <w:r w:rsidR="00CA332B" w:rsidRPr="001F61EB">
        <w:rPr>
          <w:sz w:val="20"/>
          <w:szCs w:val="18"/>
        </w:rPr>
        <w:t xml:space="preserve"> is lowered to the centerline elevation.</w:t>
      </w:r>
    </w:p>
    <w:p w14:paraId="33C7147A" w14:textId="25B4FD97" w:rsidR="006A46D5" w:rsidRPr="001F61EB" w:rsidRDefault="006A46D5" w:rsidP="006A46D5">
      <w:pPr>
        <w:pStyle w:val="BodyText"/>
        <w:rPr>
          <w:sz w:val="20"/>
          <w:szCs w:val="18"/>
        </w:rPr>
      </w:pPr>
      <w:r w:rsidRPr="001F61EB">
        <w:rPr>
          <w:sz w:val="20"/>
          <w:szCs w:val="18"/>
        </w:rPr>
        <w:t>As a default, the user should set this to layer KB (lowest active layer) at the location of the structure</w:t>
      </w:r>
      <w:ins w:id="761" w:author="Honnalore Steissberg" w:date="2021-08-10T12:24:00Z">
        <w:r w:rsidR="005137BC">
          <w:rPr>
            <w:sz w:val="20"/>
            <w:szCs w:val="18"/>
          </w:rPr>
          <w:t>,</w:t>
        </w:r>
      </w:ins>
      <w:r w:rsidRPr="001F61EB">
        <w:rPr>
          <w:sz w:val="20"/>
          <w:szCs w:val="18"/>
        </w:rPr>
        <w:t xml:space="preserve"> unless </w:t>
      </w:r>
      <w:del w:id="762" w:author="Honnalore Steissberg" w:date="2021-08-10T12:24:00Z">
        <w:r w:rsidRPr="001F61EB" w:rsidDel="005137BC">
          <w:rPr>
            <w:sz w:val="20"/>
            <w:szCs w:val="18"/>
          </w:rPr>
          <w:delText>there is some reason to</w:delText>
        </w:r>
      </w:del>
      <w:ins w:id="763" w:author="Honnalore Steissberg" w:date="2021-08-10T12:25:00Z">
        <w:r w:rsidR="005137BC">
          <w:rPr>
            <w:sz w:val="20"/>
            <w:szCs w:val="18"/>
          </w:rPr>
          <w:t>the user</w:t>
        </w:r>
      </w:ins>
      <w:r w:rsidRPr="001F61EB">
        <w:rPr>
          <w:sz w:val="20"/>
          <w:szCs w:val="18"/>
        </w:rPr>
        <w:t xml:space="preserve"> suspect</w:t>
      </w:r>
      <w:ins w:id="764" w:author="Honnalore Steissberg" w:date="2021-08-10T12:25:00Z">
        <w:r w:rsidR="005137BC">
          <w:rPr>
            <w:sz w:val="20"/>
            <w:szCs w:val="18"/>
          </w:rPr>
          <w:t>s</w:t>
        </w:r>
      </w:ins>
      <w:r w:rsidRPr="001F61EB">
        <w:rPr>
          <w:sz w:val="20"/>
          <w:szCs w:val="18"/>
        </w:rPr>
        <w:t xml:space="preserve"> that there is a restriction of the structure limiting its withdrawal below the centerline of the outlet.</w:t>
      </w:r>
    </w:p>
    <w:p w14:paraId="77696841" w14:textId="77777777" w:rsidR="006A46D5" w:rsidRPr="00B7030B" w:rsidRDefault="006A46D5">
      <w:pPr>
        <w:pStyle w:val="BodyText"/>
      </w:pPr>
    </w:p>
    <w:p w14:paraId="21D180F3"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D4C9D26"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STR BOT    KBSTR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p>
    <w:p w14:paraId="7F35C7D1"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Br 1              </w:t>
      </w:r>
    </w:p>
    <w:p w14:paraId="4D3F976F"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Br 2            </w:t>
      </w:r>
    </w:p>
    <w:p w14:paraId="1BA15691"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Br 3          22      22      22</w:t>
      </w:r>
    </w:p>
    <w:p w14:paraId="1782B8F8"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Br 4</w:t>
      </w:r>
    </w:p>
    <w:p w14:paraId="0CFEAFBB"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21A83DCD"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E57A309" w14:textId="77777777" w:rsidR="0041037A" w:rsidRPr="00B7030B" w:rsidRDefault="00C51A7D">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131667A4" w14:textId="77777777" w:rsidR="0041037A" w:rsidRPr="00B7030B" w:rsidRDefault="00C51A7D">
      <w:pPr>
        <w:pStyle w:val="Relatedcards"/>
        <w:rPr>
          <w:rFonts w:asciiTheme="minorHAnsi" w:hAnsiTheme="minorHAnsi"/>
        </w:rPr>
      </w:pPr>
      <w:hyperlink w:anchor="sink_type" w:history="1">
        <w:r w:rsidR="0041037A" w:rsidRPr="00B7030B">
          <w:rPr>
            <w:rFonts w:asciiTheme="minorHAnsi" w:hAnsiTheme="minorHAnsi"/>
          </w:rPr>
          <w:t>Sink Type</w:t>
        </w:r>
      </w:hyperlink>
    </w:p>
    <w:p w14:paraId="5D92AA1C" w14:textId="77777777" w:rsidR="0041037A" w:rsidRPr="00B7030B" w:rsidRDefault="00C51A7D">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5E94E277" w14:textId="77777777" w:rsidR="0041037A" w:rsidRPr="00B7030B" w:rsidRDefault="00C51A7D">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10C0D775" w14:textId="77777777" w:rsidR="0041037A" w:rsidRPr="00B7030B" w:rsidRDefault="00C51A7D">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51167061" w14:textId="77777777" w:rsidR="0041037A" w:rsidRPr="00B7030B" w:rsidRDefault="00C51A7D">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64E22103" w14:textId="77777777" w:rsidR="0041037A" w:rsidRPr="00B7030B" w:rsidRDefault="00C51A7D">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52195FE2" w14:textId="77777777" w:rsidR="0041037A" w:rsidRPr="00B7030B" w:rsidRDefault="0041037A" w:rsidP="00174F22">
      <w:pPr>
        <w:pStyle w:val="Heading4"/>
      </w:pPr>
      <w:r w:rsidRPr="00B7030B">
        <w:br w:type="page"/>
      </w:r>
      <w:bookmarkStart w:id="765" w:name="sink_type"/>
      <w:bookmarkStart w:id="766" w:name="_Toc41047664"/>
      <w:bookmarkEnd w:id="765"/>
      <w:r w:rsidRPr="00B7030B">
        <w:lastRenderedPageBreak/>
        <w:t>Sink Type (SINK TYPE)</w:t>
      </w:r>
      <w:bookmarkEnd w:id="766"/>
    </w:p>
    <w:p w14:paraId="32803B3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767" w:name="_Toc8027302"/>
      <w:r w:rsidR="0041037A" w:rsidRPr="00B7030B">
        <w:rPr>
          <w:rStyle w:val="CardReferen"/>
          <w:rFonts w:asciiTheme="minorHAnsi" w:hAnsiTheme="minorHAnsi"/>
          <w:b/>
          <w:bCs/>
        </w:rPr>
        <w:instrText>Sink Type (SINK TYPE)</w:instrText>
      </w:r>
      <w:bookmarkEnd w:id="767"/>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C6D80B4"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EF68AA"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2-10</w:t>
      </w:r>
      <w:r w:rsidRPr="00B7030B">
        <w:rPr>
          <w:rFonts w:asciiTheme="minorHAnsi" w:hAnsiTheme="minorHAnsi"/>
        </w:rPr>
        <w:tab/>
        <w:t>SINKC</w:t>
      </w:r>
      <w:r w:rsidRPr="00B7030B">
        <w:rPr>
          <w:rFonts w:asciiTheme="minorHAnsi" w:hAnsiTheme="minorHAnsi"/>
        </w:rPr>
        <w:tab/>
        <w:t>Character</w:t>
      </w:r>
      <w:r w:rsidRPr="00B7030B">
        <w:rPr>
          <w:rFonts w:asciiTheme="minorHAnsi" w:hAnsiTheme="minorHAnsi"/>
        </w:rPr>
        <w:tab/>
        <w:t>POINT</w:t>
      </w:r>
      <w:r w:rsidRPr="00B7030B">
        <w:rPr>
          <w:rFonts w:asciiTheme="minorHAnsi" w:hAnsiTheme="minorHAnsi"/>
        </w:rPr>
        <w:tab/>
        <w:t>Sink type used in the selec</w:t>
      </w:r>
      <w:r w:rsidRPr="00B7030B">
        <w:rPr>
          <w:rFonts w:asciiTheme="minorHAnsi" w:hAnsiTheme="minorHAnsi"/>
        </w:rPr>
        <w:softHyphen/>
        <w:t>tive with</w:t>
      </w:r>
      <w:r w:rsidRPr="00B7030B">
        <w:rPr>
          <w:rFonts w:asciiTheme="minorHAnsi" w:hAnsiTheme="minorHAnsi"/>
        </w:rPr>
        <w:softHyphen/>
        <w:t>drawal algorithm, LINE or POINT</w:t>
      </w:r>
    </w:p>
    <w:p w14:paraId="6E8EEB31" w14:textId="77777777" w:rsidR="0041037A" w:rsidRPr="00B7030B" w:rsidRDefault="0041037A">
      <w:pPr>
        <w:pStyle w:val="BodyText2"/>
      </w:pPr>
    </w:p>
    <w:p w14:paraId="7BE1A1CC" w14:textId="6604A532" w:rsidR="0041037A" w:rsidRPr="001F61EB" w:rsidRDefault="0041037A">
      <w:pPr>
        <w:pStyle w:val="BodyText"/>
        <w:rPr>
          <w:sz w:val="20"/>
          <w:szCs w:val="18"/>
        </w:rPr>
      </w:pPr>
      <w:r w:rsidRPr="001F61EB">
        <w:rPr>
          <w:sz w:val="20"/>
          <w:szCs w:val="18"/>
        </w:rPr>
        <w:t>This card specifies the sink type for each withdrawal.  The options are LINE or POINT</w:t>
      </w:r>
      <w:ins w:id="768" w:author="Honnalore Steissberg" w:date="2021-07-28T14:07:00Z">
        <w:r w:rsidR="00781803">
          <w:rPr>
            <w:sz w:val="20"/>
            <w:szCs w:val="18"/>
          </w:rPr>
          <w:t>,</w:t>
        </w:r>
      </w:ins>
      <w:r w:rsidRPr="001F61EB">
        <w:rPr>
          <w:sz w:val="20"/>
          <w:szCs w:val="18"/>
        </w:rPr>
        <w:t xml:space="preserve"> each of which has different selective withdrawal characteristics.</w:t>
      </w:r>
    </w:p>
    <w:p w14:paraId="1A08F7A3" w14:textId="1B75BF22" w:rsidR="0041037A" w:rsidRPr="001F61EB" w:rsidRDefault="0041037A">
      <w:pPr>
        <w:pStyle w:val="BodyText"/>
        <w:rPr>
          <w:sz w:val="20"/>
          <w:szCs w:val="18"/>
        </w:rPr>
      </w:pPr>
      <w:r w:rsidRPr="001F61EB">
        <w:rPr>
          <w:sz w:val="20"/>
          <w:szCs w:val="18"/>
        </w:rPr>
        <w:t xml:space="preserve">Line sinks </w:t>
      </w:r>
      <w:del w:id="769" w:author="Honnalore Steissberg" w:date="2021-07-28T14:10:00Z">
        <w:r w:rsidRPr="001F61EB" w:rsidDel="00781803">
          <w:rPr>
            <w:sz w:val="20"/>
            <w:szCs w:val="18"/>
          </w:rPr>
          <w:delText xml:space="preserve">are usually </w:delText>
        </w:r>
      </w:del>
      <w:r w:rsidRPr="001F61EB">
        <w:rPr>
          <w:sz w:val="20"/>
          <w:szCs w:val="18"/>
        </w:rPr>
        <w:t xml:space="preserve">structures </w:t>
      </w:r>
      <w:ins w:id="770" w:author="Honnalore Steissberg" w:date="2021-07-28T14:10:00Z">
        <w:r w:rsidR="00781803" w:rsidRPr="001F61EB">
          <w:rPr>
            <w:sz w:val="20"/>
            <w:szCs w:val="18"/>
          </w:rPr>
          <w:t xml:space="preserve">are usually </w:t>
        </w:r>
      </w:ins>
      <w:r w:rsidRPr="001F61EB">
        <w:rPr>
          <w:sz w:val="20"/>
          <w:szCs w:val="18"/>
        </w:rPr>
        <w:t xml:space="preserve">wide in relation to dam width (&gt; 1/10).  Point sinks </w:t>
      </w:r>
      <w:del w:id="771" w:author="Honnalore Steissberg" w:date="2021-07-28T14:10:00Z">
        <w:r w:rsidRPr="001F61EB" w:rsidDel="00781803">
          <w:rPr>
            <w:sz w:val="20"/>
            <w:szCs w:val="18"/>
          </w:rPr>
          <w:delText xml:space="preserve">are usually </w:delText>
        </w:r>
      </w:del>
      <w:r w:rsidRPr="001F61EB">
        <w:rPr>
          <w:sz w:val="20"/>
          <w:szCs w:val="18"/>
        </w:rPr>
        <w:t>struc</w:t>
      </w:r>
      <w:r w:rsidRPr="001F61EB">
        <w:rPr>
          <w:sz w:val="20"/>
          <w:szCs w:val="18"/>
        </w:rPr>
        <w:softHyphen/>
        <w:t xml:space="preserve">tures </w:t>
      </w:r>
      <w:ins w:id="772" w:author="Honnalore Steissberg" w:date="2021-07-28T14:10:00Z">
        <w:r w:rsidR="00781803" w:rsidRPr="001F61EB">
          <w:rPr>
            <w:sz w:val="20"/>
            <w:szCs w:val="18"/>
          </w:rPr>
          <w:t xml:space="preserve">are usually </w:t>
        </w:r>
      </w:ins>
      <w:r w:rsidRPr="001F61EB">
        <w:rPr>
          <w:sz w:val="20"/>
          <w:szCs w:val="18"/>
        </w:rPr>
        <w:t>narrow in relation to dam width (&lt; 1/10).</w:t>
      </w:r>
    </w:p>
    <w:p w14:paraId="6510EAAD"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5507CD1B" w14:textId="1438414F" w:rsidR="0041037A" w:rsidRPr="00E17288" w:rsidRDefault="0041037A">
      <w:pPr>
        <w:pStyle w:val="Examplebody"/>
        <w:rPr>
          <w:rStyle w:val="Cardexample1"/>
        </w:rPr>
      </w:pPr>
      <w:r w:rsidRPr="00E17288">
        <w:rPr>
          <w:rStyle w:val="Cardexample1"/>
        </w:rPr>
        <w:t>SINK TYPE</w:t>
      </w:r>
      <w:ins w:id="773" w:author="Honnalore Steissberg" w:date="2021-07-28T14:10:00Z">
        <w:r w:rsidR="00781803">
          <w:rPr>
            <w:rStyle w:val="Cardexample1"/>
          </w:rPr>
          <w:t xml:space="preserve">  </w:t>
        </w:r>
      </w:ins>
      <w:del w:id="774" w:author="Honnalore Steissberg" w:date="2021-07-28T14:10:00Z">
        <w:r w:rsidRPr="00E17288" w:rsidDel="00781803">
          <w:rPr>
            <w:rStyle w:val="Cardexample1"/>
          </w:rPr>
          <w:delText xml:space="preserve">  </w:delText>
        </w:r>
      </w:del>
      <w:r w:rsidRPr="00E17288">
        <w:rPr>
          <w:rStyle w:val="Cardexample1"/>
        </w:rPr>
        <w:t xml:space="preserve">SINKC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p>
    <w:p w14:paraId="275471FB" w14:textId="77777777" w:rsidR="0041037A" w:rsidRPr="00E17288" w:rsidRDefault="0041037A">
      <w:pPr>
        <w:pStyle w:val="Examplebody"/>
        <w:rPr>
          <w:rStyle w:val="Cardexample1"/>
        </w:rPr>
      </w:pPr>
      <w:r w:rsidRPr="00E17288">
        <w:rPr>
          <w:rStyle w:val="Cardexample1"/>
        </w:rPr>
        <w:t xml:space="preserve">Br 1         </w:t>
      </w:r>
    </w:p>
    <w:p w14:paraId="6DA5769C" w14:textId="77777777" w:rsidR="0041037A" w:rsidRPr="00E17288" w:rsidRDefault="0041037A">
      <w:pPr>
        <w:pStyle w:val="Examplebody"/>
        <w:rPr>
          <w:rStyle w:val="Cardexample1"/>
        </w:rPr>
      </w:pPr>
      <w:r w:rsidRPr="00E17288">
        <w:rPr>
          <w:rStyle w:val="Cardexample1"/>
        </w:rPr>
        <w:t xml:space="preserve">Br 2            </w:t>
      </w:r>
    </w:p>
    <w:p w14:paraId="7FC422FF" w14:textId="77777777" w:rsidR="0041037A" w:rsidRPr="00E17288" w:rsidRDefault="0041037A">
      <w:pPr>
        <w:pStyle w:val="Examplebody"/>
        <w:rPr>
          <w:rStyle w:val="Cardexample1"/>
        </w:rPr>
      </w:pPr>
      <w:r w:rsidRPr="00E17288">
        <w:rPr>
          <w:rStyle w:val="Cardexample1"/>
        </w:rPr>
        <w:t xml:space="preserve">Br 3       POINT   </w:t>
      </w:r>
      <w:proofErr w:type="spellStart"/>
      <w:r w:rsidRPr="00E17288">
        <w:rPr>
          <w:rStyle w:val="Cardexample1"/>
        </w:rPr>
        <w:t>POINT</w:t>
      </w:r>
      <w:proofErr w:type="spellEnd"/>
      <w:r w:rsidRPr="00E17288">
        <w:rPr>
          <w:rStyle w:val="Cardexample1"/>
        </w:rPr>
        <w:t xml:space="preserve">   </w:t>
      </w:r>
      <w:proofErr w:type="spellStart"/>
      <w:r w:rsidRPr="00E17288">
        <w:rPr>
          <w:rStyle w:val="Cardexample1"/>
        </w:rPr>
        <w:t>POINT</w:t>
      </w:r>
      <w:proofErr w:type="spellEnd"/>
      <w:r w:rsidRPr="00E17288">
        <w:rPr>
          <w:rStyle w:val="Cardexample1"/>
        </w:rPr>
        <w:t xml:space="preserve"> </w:t>
      </w:r>
    </w:p>
    <w:p w14:paraId="227F993C" w14:textId="77777777" w:rsidR="0041037A" w:rsidRPr="00E17288" w:rsidRDefault="0041037A">
      <w:pPr>
        <w:pStyle w:val="Examplebody"/>
        <w:rPr>
          <w:rStyle w:val="Cardexample1"/>
        </w:rPr>
      </w:pPr>
      <w:r w:rsidRPr="00E17288">
        <w:rPr>
          <w:rStyle w:val="Cardexample1"/>
        </w:rPr>
        <w:t>Br 4</w:t>
      </w:r>
    </w:p>
    <w:p w14:paraId="14264B5F"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1C26344F"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0B18867" w14:textId="77777777" w:rsidR="0041037A" w:rsidRPr="00B7030B" w:rsidRDefault="00C51A7D">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35CA98C2" w14:textId="77777777" w:rsidR="0041037A" w:rsidRPr="00B7030B" w:rsidRDefault="00C51A7D">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38530CF1" w14:textId="77777777" w:rsidR="0041037A" w:rsidRPr="00B7030B" w:rsidRDefault="00C51A7D">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65243CE9" w14:textId="77777777" w:rsidR="0041037A" w:rsidRPr="00B7030B" w:rsidRDefault="00C51A7D">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3A419BCC" w14:textId="77777777" w:rsidR="0041037A" w:rsidRPr="00B7030B" w:rsidRDefault="00C51A7D">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0202C332" w14:textId="77777777" w:rsidR="0041037A" w:rsidRPr="00B7030B" w:rsidRDefault="00C51A7D">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3F06FFB9" w14:textId="77777777" w:rsidR="0041037A" w:rsidRPr="00B7030B" w:rsidRDefault="00C51A7D">
      <w:pPr>
        <w:pStyle w:val="BodyText2"/>
      </w:pPr>
      <w:hyperlink w:anchor="outflow_filename" w:history="1">
        <w:r w:rsidR="0041037A" w:rsidRPr="00B7030B">
          <w:rPr>
            <w:rStyle w:val="Hyperlink"/>
            <w:rFonts w:asciiTheme="minorHAnsi" w:hAnsiTheme="minorHAnsi"/>
            <w:szCs w:val="22"/>
          </w:rPr>
          <w:t>Outflow file</w:t>
        </w:r>
      </w:hyperlink>
    </w:p>
    <w:p w14:paraId="0A8D3CA5" w14:textId="77777777" w:rsidR="0041037A" w:rsidRPr="00B7030B" w:rsidRDefault="0041037A" w:rsidP="00174F22">
      <w:pPr>
        <w:pStyle w:val="Heading4"/>
      </w:pPr>
      <w:r w:rsidRPr="00B7030B">
        <w:rPr>
          <w:rStyle w:val="Cardexample1"/>
          <w:rFonts w:asciiTheme="minorHAnsi" w:hAnsiTheme="minorHAnsi"/>
        </w:rPr>
        <w:br w:type="page"/>
      </w:r>
      <w:bookmarkStart w:id="775" w:name="structure_elevation"/>
      <w:bookmarkStart w:id="776" w:name="_Toc41047665"/>
      <w:bookmarkEnd w:id="775"/>
      <w:r w:rsidRPr="00B7030B">
        <w:lastRenderedPageBreak/>
        <w:t>Structure Elevation (E STRUC)</w:t>
      </w:r>
      <w:bookmarkEnd w:id="776"/>
    </w:p>
    <w:p w14:paraId="675C47A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777" w:name="_Toc8027303"/>
      <w:r w:rsidR="0041037A" w:rsidRPr="00B7030B">
        <w:rPr>
          <w:rStyle w:val="Cardtitle1"/>
          <w:rFonts w:asciiTheme="minorHAnsi" w:hAnsiTheme="minorHAnsi"/>
          <w:b/>
          <w:bCs/>
        </w:rPr>
        <w:instrText>Withdrawal Structure Elevation (E STRUC)</w:instrText>
      </w:r>
      <w:bookmarkEnd w:id="77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A35B6F8"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B9381C"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ESTR</w:t>
      </w:r>
      <w:r w:rsidRPr="00B7030B">
        <w:rPr>
          <w:rFonts w:asciiTheme="minorHAnsi" w:hAnsiTheme="minorHAnsi"/>
        </w:rPr>
        <w:tab/>
        <w:t>Real</w:t>
      </w:r>
      <w:r w:rsidRPr="00B7030B">
        <w:rPr>
          <w:rFonts w:asciiTheme="minorHAnsi" w:hAnsiTheme="minorHAnsi"/>
        </w:rPr>
        <w:tab/>
        <w:t xml:space="preserve">Centerline elevation of structure, </w:t>
      </w:r>
      <w:r w:rsidRPr="00B7030B">
        <w:rPr>
          <w:rFonts w:asciiTheme="minorHAnsi" w:hAnsiTheme="minorHAnsi"/>
          <w:i/>
          <w:iCs/>
        </w:rPr>
        <w:t>m</w:t>
      </w:r>
    </w:p>
    <w:p w14:paraId="31AA7938" w14:textId="77777777" w:rsidR="0041037A" w:rsidRPr="00B7030B" w:rsidRDefault="0041037A">
      <w:pPr>
        <w:pStyle w:val="BodyText2"/>
      </w:pPr>
    </w:p>
    <w:p w14:paraId="73F91429" w14:textId="77777777" w:rsidR="0041037A" w:rsidRPr="001F61EB" w:rsidRDefault="0041037A">
      <w:pPr>
        <w:pStyle w:val="BodyText"/>
        <w:rPr>
          <w:sz w:val="20"/>
          <w:szCs w:val="18"/>
        </w:rPr>
      </w:pPr>
      <w:r w:rsidRPr="001F61EB">
        <w:rPr>
          <w:sz w:val="20"/>
          <w:szCs w:val="18"/>
        </w:rPr>
        <w:t>This card specifies the centerline elevation for each withdrawal struc</w:t>
      </w:r>
      <w:r w:rsidRPr="001F61EB">
        <w:rPr>
          <w:sz w:val="20"/>
          <w:szCs w:val="18"/>
        </w:rPr>
        <w:softHyphen/>
        <w:t>ture by branch.</w:t>
      </w:r>
    </w:p>
    <w:p w14:paraId="3587594A"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2479310B" w14:textId="77777777" w:rsidR="0041037A" w:rsidRPr="00E17288" w:rsidRDefault="0041037A">
      <w:pPr>
        <w:pStyle w:val="Examplebody"/>
        <w:rPr>
          <w:rStyle w:val="Cardexample1"/>
        </w:rPr>
      </w:pPr>
      <w:r w:rsidRPr="00E17288">
        <w:rPr>
          <w:rStyle w:val="Cardexample1"/>
        </w:rPr>
        <w:t xml:space="preserve">E STRUC     ESTR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WSTR</w:t>
      </w:r>
    </w:p>
    <w:p w14:paraId="585B3F92" w14:textId="77777777" w:rsidR="0041037A" w:rsidRPr="00E17288" w:rsidRDefault="0041037A">
      <w:pPr>
        <w:pStyle w:val="Examplebody"/>
        <w:rPr>
          <w:rStyle w:val="Cardexample1"/>
        </w:rPr>
      </w:pPr>
      <w:r w:rsidRPr="00E17288">
        <w:rPr>
          <w:rStyle w:val="Cardexample1"/>
        </w:rPr>
        <w:t xml:space="preserve">Br 1                                      </w:t>
      </w:r>
    </w:p>
    <w:p w14:paraId="3FA2B64E" w14:textId="77777777" w:rsidR="0041037A" w:rsidRPr="00E17288" w:rsidRDefault="0041037A">
      <w:pPr>
        <w:pStyle w:val="Examplebody"/>
        <w:rPr>
          <w:rStyle w:val="Cardexample1"/>
        </w:rPr>
      </w:pPr>
      <w:r w:rsidRPr="00E17288">
        <w:rPr>
          <w:rStyle w:val="Cardexample1"/>
        </w:rPr>
        <w:t xml:space="preserve">Br 2     </w:t>
      </w:r>
    </w:p>
    <w:p w14:paraId="6038A840" w14:textId="77777777" w:rsidR="0041037A" w:rsidRPr="00E17288" w:rsidRDefault="0041037A">
      <w:pPr>
        <w:pStyle w:val="Examplebody"/>
        <w:rPr>
          <w:rStyle w:val="Cardexample1"/>
        </w:rPr>
      </w:pPr>
      <w:r w:rsidRPr="00E17288">
        <w:rPr>
          <w:rStyle w:val="Cardexample1"/>
        </w:rPr>
        <w:t xml:space="preserve">Br 3        45.0   25.00   15.00  </w:t>
      </w:r>
    </w:p>
    <w:p w14:paraId="789B77E3" w14:textId="77777777" w:rsidR="0041037A" w:rsidRPr="00E17288" w:rsidRDefault="0041037A">
      <w:pPr>
        <w:pStyle w:val="Examplebody"/>
        <w:rPr>
          <w:rStyle w:val="Cardexample1"/>
        </w:rPr>
      </w:pPr>
      <w:r w:rsidRPr="00E17288">
        <w:rPr>
          <w:rStyle w:val="Cardexample1"/>
        </w:rPr>
        <w:t>Br 4</w:t>
      </w:r>
    </w:p>
    <w:p w14:paraId="7F533B18"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370EFCD5"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5064D9F" w14:textId="77777777" w:rsidR="0041037A" w:rsidRPr="00B7030B" w:rsidRDefault="00C51A7D">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6DDCA939" w14:textId="77777777" w:rsidR="0041037A" w:rsidRPr="00B7030B" w:rsidRDefault="00C51A7D">
      <w:pPr>
        <w:pStyle w:val="Relatedcards"/>
        <w:rPr>
          <w:rFonts w:asciiTheme="minorHAnsi" w:hAnsiTheme="minorHAnsi"/>
        </w:rPr>
      </w:pPr>
      <w:hyperlink w:anchor="sink_type" w:history="1">
        <w:r w:rsidR="0041037A" w:rsidRPr="00B7030B">
          <w:rPr>
            <w:rFonts w:asciiTheme="minorHAnsi" w:hAnsiTheme="minorHAnsi"/>
          </w:rPr>
          <w:t>Sink Type</w:t>
        </w:r>
      </w:hyperlink>
    </w:p>
    <w:p w14:paraId="4554CF17" w14:textId="77777777" w:rsidR="0041037A" w:rsidRPr="00B7030B" w:rsidRDefault="00C51A7D">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61998809" w14:textId="77777777" w:rsidR="0041037A" w:rsidRPr="00B7030B" w:rsidRDefault="00C51A7D">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5A04A393" w14:textId="77777777" w:rsidR="0041037A" w:rsidRPr="00B7030B" w:rsidRDefault="00C51A7D">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7F04243A" w14:textId="77777777" w:rsidR="0041037A" w:rsidRPr="00B7030B" w:rsidRDefault="00C51A7D">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5CEEBF80" w14:textId="77777777" w:rsidR="0041037A" w:rsidRPr="00B7030B" w:rsidRDefault="00C51A7D">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4E358A35" w14:textId="77777777" w:rsidR="0041037A" w:rsidRPr="00B7030B" w:rsidRDefault="0041037A" w:rsidP="00174F22">
      <w:pPr>
        <w:pStyle w:val="Heading4"/>
      </w:pPr>
      <w:r w:rsidRPr="00B7030B">
        <w:br w:type="page"/>
      </w:r>
      <w:bookmarkStart w:id="778" w:name="structure_width"/>
      <w:bookmarkStart w:id="779" w:name="_Toc41047666"/>
      <w:bookmarkEnd w:id="778"/>
      <w:r w:rsidRPr="00B7030B">
        <w:lastRenderedPageBreak/>
        <w:t>Structure Width (W STRUC)</w:t>
      </w:r>
      <w:bookmarkEnd w:id="779"/>
    </w:p>
    <w:p w14:paraId="770404F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780" w:name="_Toc8027304"/>
      <w:r w:rsidR="0041037A" w:rsidRPr="00B7030B">
        <w:rPr>
          <w:rStyle w:val="Cardtitle1"/>
          <w:rFonts w:asciiTheme="minorHAnsi" w:hAnsiTheme="minorHAnsi"/>
          <w:b/>
          <w:bCs/>
        </w:rPr>
        <w:instrText>Withdrawal Structure Width (W STRUC)</w:instrText>
      </w:r>
      <w:bookmarkEnd w:id="78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0407A22"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49A5FE9"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WSTR</w:t>
      </w:r>
      <w:r w:rsidRPr="00B7030B">
        <w:rPr>
          <w:rFonts w:asciiTheme="minorHAnsi" w:hAnsiTheme="minorHAnsi"/>
        </w:rPr>
        <w:tab/>
        <w:t>Real</w:t>
      </w:r>
      <w:r w:rsidRPr="00B7030B">
        <w:rPr>
          <w:rFonts w:asciiTheme="minorHAnsi" w:hAnsiTheme="minorHAnsi"/>
        </w:rPr>
        <w:tab/>
        <w:t xml:space="preserve">Width of structure (line sink), </w:t>
      </w:r>
      <w:r w:rsidRPr="00B7030B">
        <w:rPr>
          <w:rFonts w:asciiTheme="minorHAnsi" w:hAnsiTheme="minorHAnsi"/>
          <w:i/>
          <w:iCs/>
        </w:rPr>
        <w:t>m</w:t>
      </w:r>
    </w:p>
    <w:p w14:paraId="615E6DB2" w14:textId="77777777" w:rsidR="0041037A" w:rsidRPr="00B7030B" w:rsidRDefault="0041037A">
      <w:pPr>
        <w:pStyle w:val="BodyText2"/>
      </w:pPr>
    </w:p>
    <w:p w14:paraId="7EA32FD5" w14:textId="506AD7B0" w:rsidR="0041037A" w:rsidRPr="001F61EB" w:rsidRDefault="0041037A">
      <w:pPr>
        <w:pStyle w:val="BodyText"/>
        <w:rPr>
          <w:sz w:val="20"/>
        </w:rPr>
      </w:pPr>
      <w:r w:rsidRPr="001F61EB">
        <w:rPr>
          <w:sz w:val="20"/>
        </w:rPr>
        <w:t>This card specifies the width of the structures by branch if a lin</w:t>
      </w:r>
      <w:r w:rsidR="005E7ED6" w:rsidRPr="001F61EB">
        <w:rPr>
          <w:sz w:val="20"/>
        </w:rPr>
        <w:t>e</w:t>
      </w:r>
      <w:r w:rsidRPr="001F61EB">
        <w:rPr>
          <w:sz w:val="20"/>
        </w:rPr>
        <w:t xml:space="preserve"> sink is specified as the sink type [</w:t>
      </w:r>
      <w:hyperlink w:anchor="sink_type" w:history="1">
        <w:r w:rsidRPr="001F61EB">
          <w:rPr>
            <w:rStyle w:val="Hyperlink"/>
            <w:rFonts w:asciiTheme="minorHAnsi" w:hAnsiTheme="minorHAnsi" w:cs="Arial"/>
          </w:rPr>
          <w:t>SINKC</w:t>
        </w:r>
      </w:hyperlink>
      <w:r w:rsidRPr="001F61EB">
        <w:rPr>
          <w:sz w:val="20"/>
        </w:rPr>
        <w:t>].  The values are ignored if a point sink is specified.  If there are more outlet structures than will fit on a line, then the widths are continued on the next line</w:t>
      </w:r>
      <w:ins w:id="781" w:author="Honnalore Steissberg" w:date="2021-08-03T16:07:00Z">
        <w:r w:rsidR="00CB6D17">
          <w:rPr>
            <w:sz w:val="20"/>
          </w:rPr>
          <w:t>,</w:t>
        </w:r>
      </w:ins>
      <w:r w:rsidRPr="001F61EB">
        <w:rPr>
          <w:sz w:val="20"/>
        </w:rPr>
        <w:t xml:space="preserve"> starting in field 2.</w:t>
      </w:r>
    </w:p>
    <w:p w14:paraId="556F0D57"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205FB253" w14:textId="77777777" w:rsidR="0041037A" w:rsidRPr="00E17288" w:rsidRDefault="0041037A">
      <w:pPr>
        <w:pStyle w:val="Examplebody"/>
        <w:rPr>
          <w:rStyle w:val="Cardexample1"/>
        </w:rPr>
      </w:pPr>
      <w:r w:rsidRPr="00E17288">
        <w:rPr>
          <w:rStyle w:val="Cardexample1"/>
        </w:rPr>
        <w:t xml:space="preserve">W STRUC     WSTR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p>
    <w:p w14:paraId="1248ED53" w14:textId="77777777" w:rsidR="0041037A" w:rsidRPr="00E17288" w:rsidRDefault="0041037A">
      <w:pPr>
        <w:pStyle w:val="Examplebody"/>
        <w:rPr>
          <w:rStyle w:val="Cardexample1"/>
        </w:rPr>
      </w:pPr>
      <w:r w:rsidRPr="00E17288">
        <w:rPr>
          <w:rStyle w:val="Cardexample1"/>
        </w:rPr>
        <w:t xml:space="preserve">Br 1            </w:t>
      </w:r>
    </w:p>
    <w:p w14:paraId="12C55475" w14:textId="77777777" w:rsidR="0041037A" w:rsidRPr="00E17288" w:rsidRDefault="0041037A">
      <w:pPr>
        <w:pStyle w:val="Examplebody"/>
        <w:rPr>
          <w:rStyle w:val="Cardexample1"/>
        </w:rPr>
      </w:pPr>
      <w:r w:rsidRPr="00E17288">
        <w:rPr>
          <w:rStyle w:val="Cardexample1"/>
        </w:rPr>
        <w:t xml:space="preserve">Br 2        </w:t>
      </w:r>
    </w:p>
    <w:p w14:paraId="3745D509" w14:textId="77777777" w:rsidR="0041037A" w:rsidRPr="00E17288" w:rsidRDefault="0041037A">
      <w:pPr>
        <w:pStyle w:val="Examplebody"/>
        <w:rPr>
          <w:rStyle w:val="Cardexample1"/>
        </w:rPr>
      </w:pPr>
      <w:r w:rsidRPr="00E17288">
        <w:rPr>
          <w:rStyle w:val="Cardexample1"/>
        </w:rPr>
        <w:t>Br 3        10.0    10.0    10.0</w:t>
      </w:r>
    </w:p>
    <w:p w14:paraId="0D0A8D85" w14:textId="77777777" w:rsidR="0041037A" w:rsidRPr="00E17288" w:rsidRDefault="0041037A">
      <w:pPr>
        <w:pStyle w:val="Examplebody"/>
        <w:rPr>
          <w:rStyle w:val="Cardexample1"/>
        </w:rPr>
      </w:pPr>
      <w:r w:rsidRPr="00E17288">
        <w:rPr>
          <w:rStyle w:val="Cardexample1"/>
        </w:rPr>
        <w:t>Br 4</w:t>
      </w:r>
    </w:p>
    <w:p w14:paraId="68E3D339"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072B1C7C"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BF06E4E" w14:textId="77777777" w:rsidR="0041037A" w:rsidRPr="00B7030B" w:rsidRDefault="00C51A7D">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71C47515" w14:textId="77777777" w:rsidR="0041037A" w:rsidRPr="00B7030B" w:rsidRDefault="00C51A7D">
      <w:pPr>
        <w:pStyle w:val="Relatedcards"/>
        <w:rPr>
          <w:rFonts w:asciiTheme="minorHAnsi" w:hAnsiTheme="minorHAnsi"/>
        </w:rPr>
      </w:pPr>
      <w:hyperlink w:anchor="sink_type" w:history="1">
        <w:r w:rsidR="0041037A" w:rsidRPr="00B7030B">
          <w:rPr>
            <w:rFonts w:asciiTheme="minorHAnsi" w:hAnsiTheme="minorHAnsi"/>
          </w:rPr>
          <w:t>Sink Type</w:t>
        </w:r>
      </w:hyperlink>
    </w:p>
    <w:p w14:paraId="18CCA32A" w14:textId="77777777" w:rsidR="0041037A" w:rsidRPr="00B7030B" w:rsidRDefault="00C51A7D">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7D9C3189" w14:textId="77777777" w:rsidR="0041037A" w:rsidRPr="00B7030B" w:rsidRDefault="00C51A7D">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6C254635" w14:textId="77777777" w:rsidR="0041037A" w:rsidRPr="00B7030B" w:rsidRDefault="00C51A7D">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6D035FC1" w14:textId="77777777" w:rsidR="0041037A" w:rsidRPr="00B7030B" w:rsidRDefault="00C51A7D">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357D5CBC" w14:textId="77777777" w:rsidR="0041037A" w:rsidRPr="00B7030B" w:rsidRDefault="00C51A7D">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255B683F" w14:textId="77777777" w:rsidR="009D36F5" w:rsidRDefault="009D36F5" w:rsidP="00174F22">
      <w:pPr>
        <w:pStyle w:val="Heading4"/>
        <w:sectPr w:rsidR="009D36F5" w:rsidSect="00431570">
          <w:headerReference w:type="even" r:id="rId53"/>
          <w:headerReference w:type="default" r:id="rId54"/>
          <w:endnotePr>
            <w:numFmt w:val="decimal"/>
          </w:endnotePr>
          <w:pgSz w:w="12240" w:h="15840" w:code="1"/>
          <w:pgMar w:top="1728" w:right="1440" w:bottom="1728" w:left="2160" w:header="1008" w:footer="1008" w:gutter="0"/>
          <w:paperSrc w:first="100" w:other="100"/>
          <w:pgNumType w:chapStyle="4"/>
          <w:cols w:space="720"/>
        </w:sectPr>
      </w:pPr>
    </w:p>
    <w:p w14:paraId="3EBB0B75" w14:textId="77777777" w:rsidR="0041037A" w:rsidRPr="00B7030B" w:rsidRDefault="0041037A" w:rsidP="00174F22">
      <w:pPr>
        <w:pStyle w:val="Heading4"/>
      </w:pPr>
      <w:bookmarkStart w:id="782" w:name="pipe_characteristics"/>
      <w:bookmarkStart w:id="783" w:name="_Toc41047667"/>
      <w:bookmarkEnd w:id="782"/>
      <w:r w:rsidRPr="00B7030B">
        <w:lastRenderedPageBreak/>
        <w:t>Pipes (PIPES)</w:t>
      </w:r>
      <w:bookmarkEnd w:id="783"/>
    </w:p>
    <w:p w14:paraId="28B367CA"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784" w:name="_Toc8027305"/>
      <w:r w:rsidR="0041037A" w:rsidRPr="00B7030B">
        <w:rPr>
          <w:rStyle w:val="CardReferen"/>
          <w:rFonts w:asciiTheme="minorHAnsi" w:hAnsiTheme="minorHAnsi"/>
          <w:b/>
          <w:bCs/>
        </w:rPr>
        <w:instrText>Pipe Characteristics (PIPES)</w:instrText>
      </w:r>
      <w:bookmarkEnd w:id="784"/>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5A1738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DD98591"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2</w:t>
      </w:r>
      <w:r w:rsidRPr="00B7030B">
        <w:rPr>
          <w:rFonts w:asciiTheme="minorHAnsi" w:hAnsiTheme="minorHAnsi"/>
        </w:rPr>
        <w:tab/>
        <w:t>IUPI</w:t>
      </w:r>
      <w:r w:rsidRPr="00B7030B">
        <w:rPr>
          <w:rFonts w:asciiTheme="minorHAnsi" w:hAnsiTheme="minorHAnsi"/>
        </w:rPr>
        <w:tab/>
        <w:t xml:space="preserve">Integer </w:t>
      </w:r>
      <w:r w:rsidRPr="00B7030B">
        <w:rPr>
          <w:rFonts w:asciiTheme="minorHAnsi" w:hAnsiTheme="minorHAnsi"/>
        </w:rPr>
        <w:tab/>
      </w:r>
      <w:r w:rsidRPr="00B7030B">
        <w:rPr>
          <w:rFonts w:asciiTheme="minorHAnsi" w:hAnsiTheme="minorHAnsi"/>
        </w:rPr>
        <w:tab/>
        <w:t>Pipe upstream segment number</w:t>
      </w:r>
    </w:p>
    <w:p w14:paraId="3CE5D3C2"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3</w:t>
      </w:r>
      <w:r w:rsidRPr="00B7030B">
        <w:rPr>
          <w:rFonts w:asciiTheme="minorHAnsi" w:hAnsiTheme="minorHAnsi"/>
        </w:rPr>
        <w:tab/>
        <w:t xml:space="preserve">IDPI </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Pipe downstream segment number</w:t>
      </w:r>
    </w:p>
    <w:p w14:paraId="57F9894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4</w:t>
      </w:r>
      <w:r w:rsidRPr="00B7030B">
        <w:rPr>
          <w:rFonts w:asciiTheme="minorHAnsi" w:hAnsiTheme="minorHAnsi"/>
        </w:rPr>
        <w:tab/>
        <w:t>EUPI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Upstream invert elevation,</w:t>
      </w:r>
      <w:r w:rsidRPr="00B7030B">
        <w:rPr>
          <w:rFonts w:asciiTheme="minorHAnsi" w:hAnsiTheme="minorHAnsi"/>
          <w:i/>
          <w:iCs/>
        </w:rPr>
        <w:t xml:space="preserve"> m</w:t>
      </w:r>
    </w:p>
    <w:p w14:paraId="1B142D6E"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5</w:t>
      </w:r>
      <w:r w:rsidRPr="00B7030B">
        <w:rPr>
          <w:rFonts w:asciiTheme="minorHAnsi" w:hAnsiTheme="minorHAnsi"/>
        </w:rPr>
        <w:tab/>
        <w:t>EDPI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Downstream invert elevation, </w:t>
      </w:r>
      <w:r w:rsidRPr="00B7030B">
        <w:rPr>
          <w:rFonts w:asciiTheme="minorHAnsi" w:hAnsiTheme="minorHAnsi"/>
          <w:i/>
          <w:iCs/>
        </w:rPr>
        <w:t>m</w:t>
      </w:r>
    </w:p>
    <w:p w14:paraId="701F971F"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i/>
          <w:iCs/>
        </w:rPr>
      </w:pPr>
      <w:r w:rsidRPr="00B7030B">
        <w:rPr>
          <w:rFonts w:asciiTheme="minorHAnsi" w:hAnsiTheme="minorHAnsi"/>
        </w:rPr>
        <w:t>6</w:t>
      </w:r>
      <w:r w:rsidRPr="00B7030B">
        <w:rPr>
          <w:rFonts w:asciiTheme="minorHAnsi" w:hAnsiTheme="minorHAnsi"/>
        </w:rPr>
        <w:tab/>
        <w:t>WPI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Pipe diameter, </w:t>
      </w:r>
      <w:r w:rsidRPr="00B7030B">
        <w:rPr>
          <w:rFonts w:asciiTheme="minorHAnsi" w:hAnsiTheme="minorHAnsi"/>
          <w:i/>
          <w:iCs/>
        </w:rPr>
        <w:t>m</w:t>
      </w:r>
    </w:p>
    <w:p w14:paraId="06F56904"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7</w:t>
      </w:r>
      <w:r w:rsidRPr="00B7030B">
        <w:rPr>
          <w:rFonts w:asciiTheme="minorHAnsi" w:hAnsiTheme="minorHAnsi"/>
        </w:rPr>
        <w:tab/>
        <w:t>DLXPI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Pipe length, </w:t>
      </w:r>
      <w:r w:rsidRPr="00B7030B">
        <w:rPr>
          <w:rFonts w:asciiTheme="minorHAnsi" w:hAnsiTheme="minorHAnsi"/>
          <w:i/>
          <w:iCs/>
        </w:rPr>
        <w:t>m</w:t>
      </w:r>
    </w:p>
    <w:p w14:paraId="0FCA6F89"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8</w:t>
      </w:r>
      <w:r w:rsidRPr="00B7030B">
        <w:rPr>
          <w:rFonts w:asciiTheme="minorHAnsi" w:hAnsiTheme="minorHAnsi"/>
        </w:rPr>
        <w:tab/>
        <w:t>FPI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Bottom roughness</w:t>
      </w:r>
      <w:r w:rsidR="003B23C6" w:rsidRPr="00B7030B">
        <w:rPr>
          <w:rFonts w:asciiTheme="minorHAnsi" w:hAnsiTheme="minorHAnsi"/>
        </w:rPr>
        <w:t xml:space="preserve"> (</w:t>
      </w:r>
      <w:proofErr w:type="spellStart"/>
      <w:r w:rsidR="003B23C6" w:rsidRPr="00B7030B">
        <w:rPr>
          <w:rFonts w:asciiTheme="minorHAnsi" w:hAnsiTheme="minorHAnsi"/>
        </w:rPr>
        <w:t>Mannings</w:t>
      </w:r>
      <w:proofErr w:type="spellEnd"/>
      <w:r w:rsidR="003B23C6" w:rsidRPr="00B7030B">
        <w:rPr>
          <w:rFonts w:asciiTheme="minorHAnsi" w:hAnsiTheme="minorHAnsi"/>
        </w:rPr>
        <w:t>’ friction)</w:t>
      </w:r>
    </w:p>
    <w:p w14:paraId="64258D45"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9</w:t>
      </w:r>
      <w:r w:rsidRPr="00B7030B">
        <w:rPr>
          <w:rFonts w:asciiTheme="minorHAnsi" w:hAnsiTheme="minorHAnsi"/>
        </w:rPr>
        <w:tab/>
        <w:t>FMINPI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Minor friction losses</w:t>
      </w:r>
    </w:p>
    <w:p w14:paraId="0FA97A3E" w14:textId="77777777" w:rsidR="0041037A" w:rsidRPr="00B7030B" w:rsidRDefault="003B23C6">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10</w:t>
      </w:r>
      <w:r w:rsidRPr="00B7030B">
        <w:rPr>
          <w:rFonts w:asciiTheme="minorHAnsi" w:hAnsiTheme="minorHAnsi"/>
        </w:rPr>
        <w:tab/>
        <w:t>LATPIC</w:t>
      </w:r>
      <w:r w:rsidRPr="00B7030B">
        <w:rPr>
          <w:rFonts w:asciiTheme="minorHAnsi" w:hAnsiTheme="minorHAnsi"/>
        </w:rPr>
        <w:tab/>
        <w:t>Character</w:t>
      </w:r>
      <w:r w:rsidRPr="00B7030B">
        <w:rPr>
          <w:rFonts w:asciiTheme="minorHAnsi" w:hAnsiTheme="minorHAnsi"/>
        </w:rPr>
        <w:tab/>
      </w:r>
      <w:r w:rsidR="0041037A" w:rsidRPr="00B7030B">
        <w:rPr>
          <w:rFonts w:asciiTheme="minorHAnsi" w:hAnsiTheme="minorHAnsi"/>
        </w:rPr>
        <w:tab/>
        <w:t xml:space="preserve">Downstream or lateral pipe </w:t>
      </w:r>
    </w:p>
    <w:p w14:paraId="73C35EC2"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1858" w:hanging="825"/>
        <w:jc w:val="both"/>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rPr>
        <w:tab/>
        <w:t>withdrawal, DOWN or LAT</w:t>
      </w:r>
    </w:p>
    <w:p w14:paraId="29172832" w14:textId="77777777" w:rsidR="00C32AE6" w:rsidRPr="00B7030B" w:rsidRDefault="00C32AE6" w:rsidP="00C32AE6">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11</w:t>
      </w:r>
      <w:r w:rsidRPr="00B7030B">
        <w:rPr>
          <w:rFonts w:asciiTheme="minorHAnsi" w:hAnsiTheme="minorHAnsi"/>
        </w:rPr>
        <w:tab/>
        <w:t>DYNPIPE</w:t>
      </w:r>
      <w:r w:rsidRPr="00B7030B">
        <w:rPr>
          <w:rFonts w:asciiTheme="minorHAnsi" w:hAnsiTheme="minorHAnsi"/>
        </w:rPr>
        <w:tab/>
        <w:t>Character</w:t>
      </w:r>
      <w:r w:rsidRPr="00B7030B">
        <w:rPr>
          <w:rFonts w:asciiTheme="minorHAnsi" w:hAnsiTheme="minorHAnsi"/>
        </w:rPr>
        <w:tab/>
      </w:r>
      <w:r w:rsidRPr="00B7030B">
        <w:rPr>
          <w:rFonts w:asciiTheme="minorHAnsi" w:hAnsiTheme="minorHAnsi"/>
        </w:rPr>
        <w:tab/>
        <w:t>Either ON or OFF. This turns OFF or ON the</w:t>
      </w:r>
    </w:p>
    <w:p w14:paraId="786DD968" w14:textId="77777777" w:rsidR="00C32AE6" w:rsidRPr="00B7030B" w:rsidRDefault="00C32AE6" w:rsidP="00C32AE6">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008C5A72" w:rsidRPr="00B7030B">
        <w:rPr>
          <w:rFonts w:asciiTheme="minorHAnsi" w:hAnsiTheme="minorHAnsi"/>
        </w:rPr>
        <w:t xml:space="preserve">dynamic </w:t>
      </w:r>
      <w:r w:rsidRPr="00B7030B">
        <w:rPr>
          <w:rFonts w:asciiTheme="minorHAnsi" w:hAnsiTheme="minorHAnsi"/>
        </w:rPr>
        <w:t xml:space="preserve">pipe </w:t>
      </w:r>
      <w:r w:rsidR="008C5A72" w:rsidRPr="00B7030B">
        <w:rPr>
          <w:rFonts w:asciiTheme="minorHAnsi" w:hAnsiTheme="minorHAnsi"/>
        </w:rPr>
        <w:t>switch</w:t>
      </w:r>
    </w:p>
    <w:p w14:paraId="293A636B" w14:textId="77777777" w:rsidR="0041037A" w:rsidRPr="00EE1BCF" w:rsidRDefault="0041037A">
      <w:pPr>
        <w:pStyle w:val="BodyText2"/>
        <w:rPr>
          <w:sz w:val="20"/>
        </w:rPr>
      </w:pPr>
    </w:p>
    <w:p w14:paraId="4004C46E" w14:textId="2DE14E2F" w:rsidR="0041037A" w:rsidRPr="00EE1BCF" w:rsidRDefault="0041037A">
      <w:pPr>
        <w:pStyle w:val="BodyText"/>
        <w:rPr>
          <w:sz w:val="20"/>
        </w:rPr>
      </w:pPr>
      <w:r w:rsidRPr="00EE1BCF">
        <w:rPr>
          <w:sz w:val="20"/>
        </w:rPr>
        <w:t>This card specifies the characteristics for each pipe included in the simulation.  [</w:t>
      </w:r>
      <w:r w:rsidRPr="00174F22">
        <w:rPr>
          <w:rFonts w:cs="Arial"/>
          <w:b/>
          <w:bCs/>
          <w:sz w:val="20"/>
        </w:rPr>
        <w:t>IUSPI</w:t>
      </w:r>
      <w:r w:rsidRPr="00EE1BCF">
        <w:rPr>
          <w:sz w:val="20"/>
        </w:rPr>
        <w:t>] and [</w:t>
      </w:r>
      <w:r w:rsidRPr="00174F22">
        <w:rPr>
          <w:rFonts w:cs="Arial"/>
          <w:b/>
          <w:bCs/>
          <w:sz w:val="20"/>
        </w:rPr>
        <w:t>IDPI</w:t>
      </w:r>
      <w:r w:rsidRPr="00EE1BCF">
        <w:rPr>
          <w:sz w:val="20"/>
        </w:rPr>
        <w:t>] specify the upstream segment location and downstream segment location of the pipe, respectively.  The user must also set an upstream [</w:t>
      </w:r>
      <w:r w:rsidRPr="00174F22">
        <w:rPr>
          <w:rFonts w:cs="Arial"/>
          <w:b/>
          <w:bCs/>
          <w:sz w:val="20"/>
        </w:rPr>
        <w:t>EUPI</w:t>
      </w:r>
      <w:r w:rsidRPr="00EE1BCF">
        <w:rPr>
          <w:sz w:val="20"/>
        </w:rPr>
        <w:t>] and downstream [</w:t>
      </w:r>
      <w:r w:rsidRPr="00174F22">
        <w:rPr>
          <w:rFonts w:cs="Arial"/>
          <w:b/>
          <w:bCs/>
          <w:sz w:val="20"/>
        </w:rPr>
        <w:t>EDPI</w:t>
      </w:r>
      <w:r w:rsidRPr="00EE1BCF">
        <w:rPr>
          <w:sz w:val="20"/>
        </w:rPr>
        <w:t>] invert elevation, diameter [</w:t>
      </w:r>
      <w:r w:rsidRPr="00174F22">
        <w:rPr>
          <w:rFonts w:cs="Arial"/>
          <w:b/>
          <w:bCs/>
          <w:sz w:val="20"/>
        </w:rPr>
        <w:t>WPI</w:t>
      </w:r>
      <w:r w:rsidRPr="00EE1BCF">
        <w:rPr>
          <w:sz w:val="20"/>
        </w:rPr>
        <w:t>], and length [</w:t>
      </w:r>
      <w:r w:rsidRPr="00174F22">
        <w:rPr>
          <w:rFonts w:cs="Arial"/>
          <w:b/>
          <w:bCs/>
          <w:sz w:val="20"/>
        </w:rPr>
        <w:t>DLXPI</w:t>
      </w:r>
      <w:r w:rsidRPr="00EE1BCF">
        <w:rPr>
          <w:sz w:val="20"/>
        </w:rPr>
        <w:t>] for each pipe.  [</w:t>
      </w:r>
      <w:r w:rsidRPr="00174F22">
        <w:rPr>
          <w:rFonts w:cs="Arial"/>
          <w:b/>
          <w:bCs/>
          <w:sz w:val="20"/>
        </w:rPr>
        <w:t>FPI</w:t>
      </w:r>
      <w:r w:rsidRPr="00EE1BCF">
        <w:rPr>
          <w:sz w:val="20"/>
        </w:rPr>
        <w:t xml:space="preserve">] sets the bottom roughness value </w:t>
      </w:r>
      <w:r w:rsidR="003B23C6" w:rsidRPr="00EE1BCF">
        <w:rPr>
          <w:sz w:val="20"/>
        </w:rPr>
        <w:t>(using a Manning’s friction factor)</w:t>
      </w:r>
      <w:ins w:id="785" w:author="Honnalore Steissberg" w:date="2021-08-03T16:08:00Z">
        <w:r w:rsidR="00CB6D17">
          <w:rPr>
            <w:sz w:val="20"/>
          </w:rPr>
          <w:t>,</w:t>
        </w:r>
      </w:ins>
      <w:r w:rsidR="003B23C6" w:rsidRPr="00EE1BCF">
        <w:rPr>
          <w:sz w:val="20"/>
        </w:rPr>
        <w:t xml:space="preserve"> </w:t>
      </w:r>
      <w:r w:rsidRPr="00EE1BCF">
        <w:rPr>
          <w:sz w:val="20"/>
        </w:rPr>
        <w:t>and [</w:t>
      </w:r>
      <w:r w:rsidRPr="00174F22">
        <w:rPr>
          <w:rFonts w:cs="Arial"/>
          <w:b/>
          <w:bCs/>
          <w:sz w:val="20"/>
        </w:rPr>
        <w:t>FMINPI</w:t>
      </w:r>
      <w:r w:rsidRPr="00EE1BCF">
        <w:rPr>
          <w:sz w:val="20"/>
        </w:rPr>
        <w:t>] specifies the minor friction losses.</w:t>
      </w:r>
    </w:p>
    <w:p w14:paraId="11F09185" w14:textId="59241711" w:rsidR="0041037A" w:rsidRPr="00EE1BCF" w:rsidRDefault="0041037A">
      <w:pPr>
        <w:pStyle w:val="BodyText"/>
        <w:rPr>
          <w:sz w:val="20"/>
        </w:rPr>
      </w:pPr>
      <w:r w:rsidRPr="00EE1BCF">
        <w:rPr>
          <w:sz w:val="20"/>
        </w:rPr>
        <w:t>Setting the pipe location [</w:t>
      </w:r>
      <w:r w:rsidRPr="00174F22">
        <w:rPr>
          <w:rFonts w:cs="Arial"/>
          <w:b/>
          <w:bCs/>
          <w:sz w:val="20"/>
        </w:rPr>
        <w:t>LATPIC</w:t>
      </w:r>
      <w:r w:rsidRPr="00EE1BCF">
        <w:rPr>
          <w:sz w:val="20"/>
        </w:rPr>
        <w:t xml:space="preserve">] to </w:t>
      </w:r>
      <w:r w:rsidRPr="00EE1BCF">
        <w:rPr>
          <w:rFonts w:cs="Arial"/>
          <w:sz w:val="20"/>
        </w:rPr>
        <w:t>DOWN</w:t>
      </w:r>
      <w:r w:rsidRPr="00EE1BCF">
        <w:rPr>
          <w:sz w:val="20"/>
        </w:rPr>
        <w:t xml:space="preserve"> specifies that the pipe is at the downstream end of the segment. In this case</w:t>
      </w:r>
      <w:ins w:id="786" w:author="Honnalore Steissberg" w:date="2021-07-28T14:14:00Z">
        <w:r w:rsidR="002F396E">
          <w:rPr>
            <w:sz w:val="20"/>
          </w:rPr>
          <w:t>,</w:t>
        </w:r>
      </w:ins>
      <w:r w:rsidRPr="00EE1BCF">
        <w:rPr>
          <w:sz w:val="20"/>
        </w:rPr>
        <w:t xml:space="preserve"> the water surface elevations are computed based on the </w:t>
      </w:r>
      <w:r w:rsidR="001F61EB" w:rsidRPr="00EE1BCF">
        <w:rPr>
          <w:sz w:val="20"/>
        </w:rPr>
        <w:t>right-hand</w:t>
      </w:r>
      <w:r w:rsidR="0029714E" w:rsidRPr="00EE1BCF">
        <w:rPr>
          <w:sz w:val="20"/>
        </w:rPr>
        <w:t xml:space="preserve"> side water surface elevation of the segment</w:t>
      </w:r>
      <w:r w:rsidRPr="00EE1BCF">
        <w:rPr>
          <w:sz w:val="20"/>
        </w:rPr>
        <w:t xml:space="preserve">. </w:t>
      </w:r>
      <w:r w:rsidR="0029714E" w:rsidRPr="00EE1BCF">
        <w:rPr>
          <w:sz w:val="20"/>
        </w:rPr>
        <w:t xml:space="preserve">The elevation of the </w:t>
      </w:r>
      <w:r w:rsidR="001F61EB" w:rsidRPr="00EE1BCF">
        <w:rPr>
          <w:sz w:val="20"/>
        </w:rPr>
        <w:t>right-hand</w:t>
      </w:r>
      <w:r w:rsidR="0029714E" w:rsidRPr="00EE1BCF">
        <w:rPr>
          <w:sz w:val="20"/>
        </w:rPr>
        <w:t xml:space="preserve"> side of the segment is </w:t>
      </w:r>
      <w:r w:rsidR="00D90772" w:rsidRPr="00EE1BCF">
        <w:rPr>
          <w:sz w:val="20"/>
        </w:rPr>
        <w:t>estimated</w:t>
      </w:r>
      <w:r w:rsidR="0029714E" w:rsidRPr="00EE1BCF">
        <w:rPr>
          <w:sz w:val="20"/>
        </w:rPr>
        <w:t xml:space="preserve"> using the water surface slope of segment IUPI and IUPI-1. </w:t>
      </w:r>
      <w:r w:rsidRPr="00EE1BCF">
        <w:rPr>
          <w:sz w:val="20"/>
        </w:rPr>
        <w:t xml:space="preserve">Also, momentum from the outflow is preserved as in a downstream </w:t>
      </w:r>
      <w:r w:rsidR="00D90772" w:rsidRPr="00EE1BCF">
        <w:rPr>
          <w:sz w:val="20"/>
        </w:rPr>
        <w:t>structure</w:t>
      </w:r>
      <w:r w:rsidRPr="00EE1BCF">
        <w:rPr>
          <w:sz w:val="20"/>
        </w:rPr>
        <w:t xml:space="preserve"> withdrawal. If </w:t>
      </w:r>
      <w:del w:id="787" w:author="Honnalore Steissberg" w:date="2021-07-28T14:15:00Z">
        <w:r w:rsidRPr="00EE1BCF" w:rsidDel="002F396E">
          <w:rPr>
            <w:sz w:val="20"/>
          </w:rPr>
          <w:delText xml:space="preserve">the </w:delText>
        </w:r>
      </w:del>
      <w:r w:rsidRPr="00EE1BCF">
        <w:rPr>
          <w:sz w:val="20"/>
        </w:rPr>
        <w:t>pipe location [</w:t>
      </w:r>
      <w:r w:rsidRPr="00174F22">
        <w:rPr>
          <w:rFonts w:cs="Arial"/>
          <w:b/>
          <w:bCs/>
          <w:sz w:val="20"/>
        </w:rPr>
        <w:t>LATPIC</w:t>
      </w:r>
      <w:r w:rsidRPr="00EE1BCF">
        <w:rPr>
          <w:sz w:val="20"/>
        </w:rPr>
        <w:t xml:space="preserve">] is set to </w:t>
      </w:r>
      <w:r w:rsidRPr="00EE1BCF">
        <w:rPr>
          <w:rFonts w:cs="Arial"/>
          <w:sz w:val="20"/>
        </w:rPr>
        <w:t>LAT</w:t>
      </w:r>
      <w:r w:rsidRPr="00EE1BCF">
        <w:rPr>
          <w:sz w:val="20"/>
        </w:rPr>
        <w:t xml:space="preserve">, </w:t>
      </w:r>
      <w:ins w:id="788" w:author="Honnalore Steissberg" w:date="2021-07-28T14:16:00Z">
        <w:r w:rsidR="002F396E" w:rsidRPr="00EE1BCF">
          <w:rPr>
            <w:sz w:val="20"/>
          </w:rPr>
          <w:t xml:space="preserve">the outflow </w:t>
        </w:r>
      </w:ins>
      <w:del w:id="789" w:author="Honnalore Steissberg" w:date="2021-07-28T14:16:00Z">
        <w:r w:rsidRPr="00EE1BCF" w:rsidDel="002F396E">
          <w:rPr>
            <w:sz w:val="20"/>
          </w:rPr>
          <w:delText xml:space="preserve">it </w:delText>
        </w:r>
      </w:del>
      <w:r w:rsidRPr="00EE1BCF">
        <w:rPr>
          <w:sz w:val="20"/>
        </w:rPr>
        <w:t xml:space="preserve">is assumed </w:t>
      </w:r>
      <w:del w:id="790" w:author="Honnalore Steissberg" w:date="2021-07-28T14:16:00Z">
        <w:r w:rsidRPr="00EE1BCF" w:rsidDel="002F396E">
          <w:rPr>
            <w:sz w:val="20"/>
          </w:rPr>
          <w:delText>that the outflow is</w:delText>
        </w:r>
      </w:del>
      <w:ins w:id="791" w:author="Honnalore Steissberg" w:date="2021-07-28T14:16:00Z">
        <w:r w:rsidR="002F396E">
          <w:rPr>
            <w:sz w:val="20"/>
          </w:rPr>
          <w:t>to be</w:t>
        </w:r>
      </w:ins>
      <w:r w:rsidRPr="00EE1BCF">
        <w:rPr>
          <w:sz w:val="20"/>
        </w:rPr>
        <w:t xml:space="preserve"> treated as a lateral withdrawal at the segment center elevation. In both cases</w:t>
      </w:r>
      <w:ins w:id="792" w:author="Honnalore Steissberg" w:date="2021-07-28T14:16:00Z">
        <w:r w:rsidR="002F396E">
          <w:rPr>
            <w:sz w:val="20"/>
          </w:rPr>
          <w:t>,</w:t>
        </w:r>
      </w:ins>
      <w:r w:rsidRPr="00EE1BCF">
        <w:rPr>
          <w:sz w:val="20"/>
        </w:rPr>
        <w:t xml:space="preserve"> selective withdrawal is used in the computations.</w:t>
      </w:r>
    </w:p>
    <w:p w14:paraId="550B61D3" w14:textId="1329E248" w:rsidR="002E490A" w:rsidRPr="00EE1BCF" w:rsidRDefault="002E490A">
      <w:pPr>
        <w:pStyle w:val="BodyText"/>
        <w:rPr>
          <w:sz w:val="20"/>
        </w:rPr>
      </w:pPr>
      <w:r w:rsidRPr="00EE1BCF">
        <w:rPr>
          <w:sz w:val="20"/>
        </w:rPr>
        <w:t xml:space="preserve">Note that for a downstream segment that is at the upstream end of a branch, this inflow is treated as an inflow. If </w:t>
      </w:r>
      <w:del w:id="793" w:author="Honnalore Steissberg" w:date="2021-07-28T14:17:00Z">
        <w:r w:rsidRPr="00EE1BCF" w:rsidDel="002F396E">
          <w:rPr>
            <w:sz w:val="20"/>
          </w:rPr>
          <w:delText xml:space="preserve">it is </w:delText>
        </w:r>
      </w:del>
      <w:r w:rsidRPr="00EE1BCF">
        <w:rPr>
          <w:sz w:val="20"/>
        </w:rPr>
        <w:t xml:space="preserve">input to a downstream segment that is not the upstream end, </w:t>
      </w:r>
      <w:ins w:id="794" w:author="Honnalore Steissberg" w:date="2021-07-28T14:17:00Z">
        <w:r w:rsidR="002F396E">
          <w:rPr>
            <w:sz w:val="20"/>
          </w:rPr>
          <w:t>inflow</w:t>
        </w:r>
      </w:ins>
      <w:del w:id="795" w:author="Honnalore Steissberg" w:date="2021-07-28T14:17:00Z">
        <w:r w:rsidRPr="00EE1BCF" w:rsidDel="002F396E">
          <w:rPr>
            <w:sz w:val="20"/>
          </w:rPr>
          <w:delText>it</w:delText>
        </w:r>
      </w:del>
      <w:r w:rsidRPr="00EE1BCF">
        <w:rPr>
          <w:sz w:val="20"/>
        </w:rPr>
        <w:t xml:space="preserve"> is treated as a tributary inflow.</w:t>
      </w:r>
    </w:p>
    <w:p w14:paraId="30B4B292" w14:textId="4671A3ED" w:rsidR="00B70737" w:rsidRPr="00EE1BCF" w:rsidRDefault="00174F22" w:rsidP="00B70737">
      <w:pPr>
        <w:pStyle w:val="BodyText"/>
        <w:rPr>
          <w:sz w:val="20"/>
        </w:rPr>
      </w:pPr>
      <w:r w:rsidRPr="00174F22">
        <w:rPr>
          <w:sz w:val="20"/>
        </w:rPr>
        <w:fldChar w:fldCharType="begin"/>
      </w:r>
      <w:r w:rsidRPr="00174F22">
        <w:rPr>
          <w:sz w:val="20"/>
        </w:rPr>
        <w:instrText xml:space="preserve"> REF _Ref12639169 \h  \* MERGEFORMAT </w:instrText>
      </w:r>
      <w:r w:rsidRPr="00174F22">
        <w:rPr>
          <w:sz w:val="20"/>
        </w:rPr>
      </w:r>
      <w:r w:rsidRPr="00174F22">
        <w:rPr>
          <w:sz w:val="20"/>
        </w:rPr>
        <w:fldChar w:fldCharType="separate"/>
      </w:r>
      <w:r w:rsidR="00795A65" w:rsidRPr="00795A65">
        <w:rPr>
          <w:sz w:val="20"/>
        </w:rPr>
        <w:t xml:space="preserve">Figure </w:t>
      </w:r>
      <w:r w:rsidR="00795A65" w:rsidRPr="00795A65">
        <w:rPr>
          <w:noProof/>
          <w:sz w:val="20"/>
        </w:rPr>
        <w:t>7</w:t>
      </w:r>
      <w:r w:rsidRPr="00174F22">
        <w:rPr>
          <w:sz w:val="20"/>
        </w:rPr>
        <w:fldChar w:fldCharType="end"/>
      </w:r>
      <w:r w:rsidRPr="00174F22">
        <w:rPr>
          <w:sz w:val="20"/>
        </w:rPr>
        <w:t xml:space="preserve"> and </w:t>
      </w:r>
      <w:r w:rsidRPr="00174F22">
        <w:rPr>
          <w:sz w:val="20"/>
        </w:rPr>
        <w:fldChar w:fldCharType="begin"/>
      </w:r>
      <w:r w:rsidRPr="00174F22">
        <w:rPr>
          <w:sz w:val="20"/>
        </w:rPr>
        <w:instrText xml:space="preserve"> REF _Ref12639172 \h  \* MERGEFORMAT </w:instrText>
      </w:r>
      <w:r w:rsidRPr="00174F22">
        <w:rPr>
          <w:sz w:val="20"/>
        </w:rPr>
      </w:r>
      <w:r w:rsidRPr="00174F22">
        <w:rPr>
          <w:sz w:val="20"/>
        </w:rPr>
        <w:fldChar w:fldCharType="separate"/>
      </w:r>
      <w:r w:rsidR="00795A65" w:rsidRPr="00795A65">
        <w:rPr>
          <w:sz w:val="20"/>
        </w:rPr>
        <w:t xml:space="preserve">Figure </w:t>
      </w:r>
      <w:r w:rsidR="00795A65" w:rsidRPr="00795A65">
        <w:rPr>
          <w:noProof/>
          <w:sz w:val="20"/>
        </w:rPr>
        <w:t>8</w:t>
      </w:r>
      <w:r w:rsidRPr="00174F22">
        <w:rPr>
          <w:sz w:val="20"/>
        </w:rPr>
        <w:fldChar w:fldCharType="end"/>
      </w:r>
      <w:r w:rsidRPr="00174F22">
        <w:rPr>
          <w:sz w:val="20"/>
        </w:rPr>
        <w:t xml:space="preserve"> </w:t>
      </w:r>
      <w:r w:rsidR="007B678B" w:rsidRPr="00EE1BCF">
        <w:rPr>
          <w:sz w:val="20"/>
        </w:rPr>
        <w:t>s</w:t>
      </w:r>
      <w:r w:rsidR="00B70737" w:rsidRPr="00EE1BCF">
        <w:rPr>
          <w:sz w:val="20"/>
        </w:rPr>
        <w:t xml:space="preserve">how the layout of pipes set as a downstream [DOWN] and </w:t>
      </w:r>
      <w:del w:id="796" w:author="Honnalore Steissberg" w:date="2021-07-28T14:17:00Z">
        <w:r w:rsidR="00B70737" w:rsidRPr="00EE1BCF" w:rsidDel="005F6F36">
          <w:rPr>
            <w:sz w:val="20"/>
          </w:rPr>
          <w:delText xml:space="preserve">a </w:delText>
        </w:r>
      </w:del>
      <w:r w:rsidR="00B70737" w:rsidRPr="00EE1BCF">
        <w:rPr>
          <w:sz w:val="20"/>
        </w:rPr>
        <w:t>lateral [LAT] withdrawal from th</w:t>
      </w:r>
      <w:r w:rsidR="0018392A" w:rsidRPr="00EE1BCF">
        <w:rPr>
          <w:sz w:val="20"/>
        </w:rPr>
        <w:t>e upstream segment</w:t>
      </w:r>
      <w:r>
        <w:rPr>
          <w:sz w:val="20"/>
        </w:rPr>
        <w:t>, respectively.</w:t>
      </w:r>
    </w:p>
    <w:p w14:paraId="1F33597E" w14:textId="570E97A5" w:rsidR="00EE1BCF" w:rsidRPr="00B7030B" w:rsidRDefault="00EE1BCF" w:rsidP="00EE1BCF">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b w:val="0"/>
        </w:rPr>
      </w:pPr>
      <w:r w:rsidRPr="00B7030B">
        <w:rPr>
          <w:rFonts w:asciiTheme="minorHAnsi" w:hAnsiTheme="minorHAnsi"/>
          <w:b w:val="0"/>
        </w:rPr>
        <w:t xml:space="preserve">When the </w:t>
      </w:r>
      <w:r w:rsidRPr="00174F22">
        <w:rPr>
          <w:rFonts w:asciiTheme="minorHAnsi" w:hAnsiTheme="minorHAnsi"/>
          <w:bCs w:val="0"/>
        </w:rPr>
        <w:t>DYNPIPE</w:t>
      </w:r>
      <w:r w:rsidRPr="00B7030B">
        <w:rPr>
          <w:rFonts w:asciiTheme="minorHAnsi" w:hAnsiTheme="minorHAnsi"/>
          <w:b w:val="0"/>
        </w:rPr>
        <w:t xml:space="preserve"> switch is ON, the CE-QUAL-W2 model reads a file called</w:t>
      </w:r>
      <w:del w:id="797" w:author="Honnalore Steissberg" w:date="2021-07-28T14:17:00Z">
        <w:r w:rsidRPr="00B7030B" w:rsidDel="005F6F36">
          <w:rPr>
            <w:rFonts w:asciiTheme="minorHAnsi" w:hAnsiTheme="minorHAnsi"/>
            <w:b w:val="0"/>
          </w:rPr>
          <w:delText>,</w:delText>
        </w:r>
      </w:del>
      <w:r w:rsidRPr="00B7030B">
        <w:rPr>
          <w:rFonts w:asciiTheme="minorHAnsi" w:hAnsiTheme="minorHAnsi"/>
          <w:b w:val="0"/>
        </w:rPr>
        <w:t xml:space="preserve"> </w:t>
      </w:r>
      <w:proofErr w:type="spellStart"/>
      <w:r w:rsidRPr="00B7030B">
        <w:rPr>
          <w:rFonts w:asciiTheme="minorHAnsi" w:hAnsiTheme="minorHAnsi"/>
        </w:rPr>
        <w:t>dynpipe.npt</w:t>
      </w:r>
      <w:proofErr w:type="spellEnd"/>
      <w:r w:rsidRPr="00B7030B">
        <w:rPr>
          <w:rFonts w:asciiTheme="minorHAnsi" w:hAnsiTheme="minorHAnsi"/>
          <w:b w:val="0"/>
        </w:rPr>
        <w:t>. This file is in the same form</w:t>
      </w:r>
      <w:r w:rsidR="00D90772">
        <w:rPr>
          <w:rFonts w:asciiTheme="minorHAnsi" w:hAnsiTheme="minorHAnsi"/>
          <w:b w:val="0"/>
        </w:rPr>
        <w:t>at as a</w:t>
      </w:r>
      <w:r w:rsidRPr="00B7030B">
        <w:rPr>
          <w:rFonts w:asciiTheme="minorHAnsi" w:hAnsiTheme="minorHAnsi"/>
          <w:b w:val="0"/>
        </w:rPr>
        <w:t xml:space="preserve"> time series file (see section on input files)</w:t>
      </w:r>
      <w:ins w:id="798" w:author="Honnalore Steissberg" w:date="2021-07-28T14:18:00Z">
        <w:r w:rsidR="005F6F36">
          <w:rPr>
            <w:rFonts w:asciiTheme="minorHAnsi" w:hAnsiTheme="minorHAnsi"/>
            <w:b w:val="0"/>
          </w:rPr>
          <w:t>,</w:t>
        </w:r>
      </w:ins>
      <w:r w:rsidRPr="00B7030B">
        <w:rPr>
          <w:rFonts w:asciiTheme="minorHAnsi" w:hAnsiTheme="minorHAnsi"/>
          <w:b w:val="0"/>
        </w:rPr>
        <w:t xml:space="preserve"> with a time </w:t>
      </w:r>
      <w:r w:rsidR="00A76D7F" w:rsidRPr="00B7030B">
        <w:rPr>
          <w:rFonts w:asciiTheme="minorHAnsi" w:hAnsiTheme="minorHAnsi"/>
          <w:b w:val="0"/>
        </w:rPr>
        <w:t>series</w:t>
      </w:r>
      <w:r w:rsidRPr="00B7030B">
        <w:rPr>
          <w:rFonts w:asciiTheme="minorHAnsi" w:hAnsiTheme="minorHAnsi"/>
          <w:b w:val="0"/>
        </w:rPr>
        <w:t xml:space="preserve"> of Julian day and a number</w:t>
      </w:r>
      <w:ins w:id="799" w:author="Honnalore Steissberg" w:date="2021-07-28T14:18:00Z">
        <w:r w:rsidR="005F6F36">
          <w:rPr>
            <w:rFonts w:asciiTheme="minorHAnsi" w:hAnsiTheme="minorHAnsi"/>
            <w:b w:val="0"/>
          </w:rPr>
          <w:t>,</w:t>
        </w:r>
      </w:ins>
      <w:r w:rsidRPr="00B7030B">
        <w:rPr>
          <w:rFonts w:asciiTheme="minorHAnsi" w:hAnsiTheme="minorHAnsi"/>
          <w:b w:val="0"/>
        </w:rPr>
        <w:t xml:space="preserve"> </w:t>
      </w:r>
      <w:del w:id="800" w:author="Honnalore Steissberg" w:date="2021-07-28T14:18:00Z">
        <w:r w:rsidRPr="00B7030B" w:rsidDel="005F6F36">
          <w:rPr>
            <w:rFonts w:asciiTheme="minorHAnsi" w:hAnsiTheme="minorHAnsi"/>
            <w:b w:val="0"/>
          </w:rPr>
          <w:delText xml:space="preserve">usually </w:delText>
        </w:r>
      </w:del>
      <w:ins w:id="801" w:author="Honnalore Steissberg" w:date="2021-07-28T14:18:00Z">
        <w:r w:rsidR="005F6F36">
          <w:rPr>
            <w:rFonts w:asciiTheme="minorHAnsi" w:hAnsiTheme="minorHAnsi"/>
            <w:b w:val="0"/>
          </w:rPr>
          <w:t>typically</w:t>
        </w:r>
        <w:r w:rsidR="005F6F36" w:rsidRPr="00B7030B">
          <w:rPr>
            <w:rFonts w:asciiTheme="minorHAnsi" w:hAnsiTheme="minorHAnsi"/>
            <w:b w:val="0"/>
          </w:rPr>
          <w:t xml:space="preserve"> </w:t>
        </w:r>
      </w:ins>
      <w:r w:rsidRPr="00B7030B">
        <w:rPr>
          <w:rFonts w:asciiTheme="minorHAnsi" w:hAnsiTheme="minorHAnsi"/>
          <w:b w:val="0"/>
        </w:rPr>
        <w:t xml:space="preserve">from 0 to 1. The number is then </w:t>
      </w:r>
      <w:r w:rsidR="00A76D7F" w:rsidRPr="00B7030B">
        <w:rPr>
          <w:rFonts w:asciiTheme="minorHAnsi" w:hAnsiTheme="minorHAnsi"/>
          <w:b w:val="0"/>
        </w:rPr>
        <w:t>multiplied</w:t>
      </w:r>
      <w:r w:rsidRPr="00B7030B">
        <w:rPr>
          <w:rFonts w:asciiTheme="minorHAnsi" w:hAnsiTheme="minorHAnsi"/>
          <w:b w:val="0"/>
        </w:rPr>
        <w:t xml:space="preserve"> by the flow rate computed for the pipe and has the effect of turning the pipe ON or OFF or reducing the flow for given periods of time. This input is treated as a step function, i.e., no linear interpolation between successive </w:t>
      </w:r>
      <w:r w:rsidR="00A76D7F" w:rsidRPr="00B7030B">
        <w:rPr>
          <w:rFonts w:asciiTheme="minorHAnsi" w:hAnsiTheme="minorHAnsi"/>
          <w:b w:val="0"/>
        </w:rPr>
        <w:t>values</w:t>
      </w:r>
      <w:r w:rsidRPr="00B7030B">
        <w:rPr>
          <w:rFonts w:asciiTheme="minorHAnsi" w:hAnsiTheme="minorHAnsi"/>
          <w:b w:val="0"/>
        </w:rPr>
        <w:t>. In many cases a gate valve is restricted to reduce the flow through the pipe over a certain time of year and later opened.</w:t>
      </w:r>
    </w:p>
    <w:p w14:paraId="0FFCF112" w14:textId="77777777" w:rsidR="00B70737" w:rsidRPr="00B7030B" w:rsidRDefault="00B70737">
      <w:pPr>
        <w:pStyle w:val="BodyText"/>
      </w:pPr>
    </w:p>
    <w:p w14:paraId="75B8FF26" w14:textId="77777777" w:rsidR="00B70737" w:rsidRPr="00B7030B" w:rsidRDefault="00B862EB">
      <w:pPr>
        <w:pStyle w:val="BodyText"/>
      </w:pPr>
      <w:r w:rsidRPr="00B7030B">
        <w:rPr>
          <w:noProof/>
          <w:snapToGrid/>
        </w:rPr>
        <mc:AlternateContent>
          <mc:Choice Requires="wps">
            <w:drawing>
              <wp:anchor distT="0" distB="0" distL="114300" distR="114300" simplePos="0" relativeHeight="251670016" behindDoc="0" locked="0" layoutInCell="1" allowOverlap="1" wp14:anchorId="2DADCE90" wp14:editId="7FDA3B28">
                <wp:simplePos x="0" y="0"/>
                <wp:positionH relativeFrom="column">
                  <wp:posOffset>-55245</wp:posOffset>
                </wp:positionH>
                <wp:positionV relativeFrom="paragraph">
                  <wp:posOffset>2311400</wp:posOffset>
                </wp:positionV>
                <wp:extent cx="2495550" cy="0"/>
                <wp:effectExtent l="11430" t="6350" r="7620" b="12700"/>
                <wp:wrapNone/>
                <wp:docPr id="1931"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95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C358" id="Line 545"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pt,182pt" to="192.1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"/>
            </w:pict>
          </mc:Fallback>
        </mc:AlternateContent>
      </w:r>
    </w:p>
    <w:p w14:paraId="55215D2C" w14:textId="77777777" w:rsidR="00EE1BCF" w:rsidRDefault="00AE1A19" w:rsidP="00EE1BCF">
      <w:pPr>
        <w:pStyle w:val="BodyText"/>
        <w:keepNext/>
        <w:jc w:val="center"/>
      </w:pPr>
      <w:r w:rsidRPr="00B7030B">
        <w:rPr>
          <w:noProof/>
          <w:snapToGrid/>
        </w:rPr>
        <w:lastRenderedPageBreak/>
        <w:drawing>
          <wp:inline distT="0" distB="0" distL="0" distR="0" wp14:anchorId="721C6D5B" wp14:editId="479C37C4">
            <wp:extent cx="3676650" cy="2598336"/>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55" cstate="print"/>
                    <a:srcRect/>
                    <a:stretch>
                      <a:fillRect/>
                    </a:stretch>
                  </pic:blipFill>
                  <pic:spPr bwMode="auto">
                    <a:xfrm>
                      <a:off x="0" y="0"/>
                      <a:ext cx="3682480" cy="2602456"/>
                    </a:xfrm>
                    <a:prstGeom prst="rect">
                      <a:avLst/>
                    </a:prstGeom>
                    <a:noFill/>
                    <a:ln w="9525">
                      <a:noFill/>
                      <a:miter lim="800000"/>
                      <a:headEnd/>
                      <a:tailEnd/>
                    </a:ln>
                  </pic:spPr>
                </pic:pic>
              </a:graphicData>
            </a:graphic>
          </wp:inline>
        </w:drawing>
      </w:r>
    </w:p>
    <w:p w14:paraId="7C00514C" w14:textId="75AC27A8" w:rsidR="00B70737" w:rsidRPr="00B7030B" w:rsidRDefault="00EE1BCF">
      <w:pPr>
        <w:pStyle w:val="Caption"/>
      </w:pPr>
      <w:bookmarkStart w:id="802" w:name="_Ref12639169"/>
      <w:bookmarkStart w:id="803" w:name="_Toc37942904"/>
      <w:r>
        <w:t xml:space="preserve">Figure </w:t>
      </w:r>
      <w:r w:rsidR="00F812F1">
        <w:fldChar w:fldCharType="begin"/>
      </w:r>
      <w:r w:rsidR="00F812F1">
        <w:instrText xml:space="preserve"> SEQ Figure \* ARABIC </w:instrText>
      </w:r>
      <w:r w:rsidR="00F812F1">
        <w:fldChar w:fldCharType="separate"/>
      </w:r>
      <w:r w:rsidR="00795A65">
        <w:rPr>
          <w:noProof/>
        </w:rPr>
        <w:t>7</w:t>
      </w:r>
      <w:r w:rsidR="00F812F1">
        <w:rPr>
          <w:noProof/>
        </w:rPr>
        <w:fldChar w:fldCharType="end"/>
      </w:r>
      <w:bookmarkEnd w:id="802"/>
      <w:r>
        <w:t xml:space="preserve"> Downstream pipe DOWN designation.</w:t>
      </w:r>
      <w:bookmarkEnd w:id="803"/>
    </w:p>
    <w:p w14:paraId="333BDB87" w14:textId="77777777" w:rsidR="00EE1BCF" w:rsidRDefault="00AE1A19" w:rsidP="00EE1BCF">
      <w:pPr>
        <w:pStyle w:val="BodyText"/>
        <w:keepNext/>
        <w:jc w:val="center"/>
      </w:pPr>
      <w:r w:rsidRPr="00B7030B">
        <w:rPr>
          <w:noProof/>
          <w:snapToGrid/>
        </w:rPr>
        <w:drawing>
          <wp:inline distT="0" distB="0" distL="0" distR="0" wp14:anchorId="4F142FD8" wp14:editId="547C62E9">
            <wp:extent cx="3690937" cy="2608433"/>
            <wp:effectExtent l="0" t="0" r="5080" b="190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56" cstate="print"/>
                    <a:srcRect/>
                    <a:stretch>
                      <a:fillRect/>
                    </a:stretch>
                  </pic:blipFill>
                  <pic:spPr bwMode="auto">
                    <a:xfrm>
                      <a:off x="0" y="0"/>
                      <a:ext cx="3694453" cy="2610917"/>
                    </a:xfrm>
                    <a:prstGeom prst="rect">
                      <a:avLst/>
                    </a:prstGeom>
                    <a:noFill/>
                    <a:ln w="9525">
                      <a:noFill/>
                      <a:miter lim="800000"/>
                      <a:headEnd/>
                      <a:tailEnd/>
                    </a:ln>
                  </pic:spPr>
                </pic:pic>
              </a:graphicData>
            </a:graphic>
          </wp:inline>
        </w:drawing>
      </w:r>
    </w:p>
    <w:p w14:paraId="1A619AE5" w14:textId="56173AD4" w:rsidR="00B70737" w:rsidRPr="00B7030B" w:rsidRDefault="00EE1BCF">
      <w:pPr>
        <w:pStyle w:val="Caption"/>
      </w:pPr>
      <w:bookmarkStart w:id="804" w:name="_Ref12639172"/>
      <w:bookmarkStart w:id="805" w:name="_Toc37942905"/>
      <w:r>
        <w:t xml:space="preserve">Figure </w:t>
      </w:r>
      <w:r w:rsidR="00F812F1">
        <w:fldChar w:fldCharType="begin"/>
      </w:r>
      <w:r w:rsidR="00F812F1">
        <w:instrText xml:space="preserve"> SEQ Figure \* ARABIC </w:instrText>
      </w:r>
      <w:r w:rsidR="00F812F1">
        <w:fldChar w:fldCharType="separate"/>
      </w:r>
      <w:r w:rsidR="00795A65">
        <w:rPr>
          <w:noProof/>
        </w:rPr>
        <w:t>8</w:t>
      </w:r>
      <w:r w:rsidR="00F812F1">
        <w:rPr>
          <w:noProof/>
        </w:rPr>
        <w:fldChar w:fldCharType="end"/>
      </w:r>
      <w:bookmarkEnd w:id="804"/>
      <w:r>
        <w:t>. Lateral pipe LAT designation.</w:t>
      </w:r>
      <w:bookmarkEnd w:id="805"/>
    </w:p>
    <w:p w14:paraId="2D7FF64B" w14:textId="77777777" w:rsidR="0041037A" w:rsidRPr="00B7030B" w:rsidRDefault="0041037A" w:rsidP="00EE1BCF">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120"/>
        <w:jc w:val="both"/>
        <w:rPr>
          <w:rFonts w:asciiTheme="minorHAnsi" w:hAnsiTheme="minorHAnsi"/>
        </w:rPr>
      </w:pPr>
      <w:r w:rsidRPr="00B7030B">
        <w:rPr>
          <w:rFonts w:asciiTheme="minorHAnsi" w:hAnsiTheme="minorHAnsi"/>
        </w:rPr>
        <w:t>Example</w:t>
      </w:r>
    </w:p>
    <w:p w14:paraId="21187071" w14:textId="566FEADC"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PIPE        IUPI    IDPI    EUPI    EDPI     WPI   DLXPI     FPI  </w:t>
      </w:r>
      <w:ins w:id="806" w:author="Honnalore Steissberg" w:date="2021-07-28T14:19:00Z">
        <w:r w:rsidR="005F6F36">
          <w:t xml:space="preserve"> </w:t>
        </w:r>
      </w:ins>
      <w:proofErr w:type="gramStart"/>
      <w:r w:rsidRPr="00E17288">
        <w:t>FMINPI  LATPIC</w:t>
      </w:r>
      <w:proofErr w:type="gramEnd"/>
      <w:r w:rsidR="008C5A72" w:rsidRPr="00E17288">
        <w:t xml:space="preserve"> </w:t>
      </w:r>
      <w:ins w:id="807" w:author="Honnalore Steissberg" w:date="2021-07-28T14:19:00Z">
        <w:r w:rsidR="005F6F36">
          <w:t xml:space="preserve"> </w:t>
        </w:r>
      </w:ins>
      <w:r w:rsidR="008C5A72" w:rsidRPr="00E17288">
        <w:t>DYNPIPE</w:t>
      </w:r>
    </w:p>
    <w:p w14:paraId="419E66AF"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Pi 1          24      28    28.0    27.0     0.5   230.0   0.065    0.10    DOWN</w:t>
      </w:r>
      <w:r w:rsidR="008C5A72" w:rsidRPr="00E17288">
        <w:t xml:space="preserve">      ON</w:t>
      </w:r>
    </w:p>
    <w:p w14:paraId="74D613EC" w14:textId="77777777" w:rsidR="0041037A" w:rsidRPr="00B7030B" w:rsidRDefault="0041037A" w:rsidP="00EE1BCF">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120"/>
        <w:jc w:val="both"/>
        <w:rPr>
          <w:rFonts w:asciiTheme="minorHAnsi" w:hAnsiTheme="minorHAnsi"/>
          <w:szCs w:val="22"/>
        </w:rPr>
      </w:pPr>
      <w:r w:rsidRPr="00B7030B">
        <w:rPr>
          <w:rFonts w:asciiTheme="minorHAnsi" w:hAnsiTheme="minorHAnsi"/>
          <w:szCs w:val="22"/>
        </w:rPr>
        <w:t>Related Cards and Files</w:t>
      </w:r>
      <w:r w:rsidR="00EE1BCF">
        <w:rPr>
          <w:rFonts w:asciiTheme="minorHAnsi" w:hAnsiTheme="minorHAnsi"/>
          <w:szCs w:val="22"/>
        </w:rPr>
        <w:t xml:space="preserve">: </w:t>
      </w:r>
    </w:p>
    <w:p w14:paraId="53C74875" w14:textId="77777777" w:rsidR="00EE1BCF"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F3396EF" w14:textId="77777777" w:rsidR="00EE1BCF" w:rsidRDefault="00C51A7D">
      <w:pPr>
        <w:pStyle w:val="Relatedcards"/>
        <w:rPr>
          <w:rFonts w:asciiTheme="minorHAnsi" w:hAnsiTheme="minorHAnsi"/>
        </w:rPr>
      </w:pPr>
      <w:hyperlink w:anchor="upstream_pipe" w:history="1">
        <w:r w:rsidR="0041037A" w:rsidRPr="00B7030B">
          <w:rPr>
            <w:rFonts w:asciiTheme="minorHAnsi" w:hAnsiTheme="minorHAnsi"/>
          </w:rPr>
          <w:t>Upstream Pipe</w:t>
        </w:r>
      </w:hyperlink>
    </w:p>
    <w:p w14:paraId="19320DEB" w14:textId="77777777" w:rsidR="0041037A" w:rsidRPr="00B7030B" w:rsidRDefault="00C51A7D">
      <w:pPr>
        <w:pStyle w:val="Relatedcards"/>
        <w:rPr>
          <w:rFonts w:asciiTheme="minorHAnsi" w:hAnsiTheme="minorHAnsi"/>
        </w:rPr>
      </w:pPr>
      <w:hyperlink w:anchor="downstream_pipe" w:history="1">
        <w:r w:rsidR="0041037A" w:rsidRPr="00B7030B">
          <w:rPr>
            <w:rFonts w:asciiTheme="minorHAnsi" w:hAnsiTheme="minorHAnsi"/>
          </w:rPr>
          <w:t>Downstream Pipe</w:t>
        </w:r>
      </w:hyperlink>
    </w:p>
    <w:p w14:paraId="304CA19A" w14:textId="77777777" w:rsidR="0041037A" w:rsidRPr="00B7030B" w:rsidRDefault="0041037A" w:rsidP="00174F22">
      <w:pPr>
        <w:pStyle w:val="Heading4"/>
      </w:pPr>
      <w:r w:rsidRPr="00B7030B">
        <w:br w:type="page"/>
      </w:r>
      <w:bookmarkStart w:id="808" w:name="upstream_pipe"/>
      <w:bookmarkStart w:id="809" w:name="_Toc41047668"/>
      <w:bookmarkEnd w:id="808"/>
      <w:r w:rsidRPr="00B7030B">
        <w:lastRenderedPageBreak/>
        <w:t>Upstream Pipe (PIPE UP)</w:t>
      </w:r>
      <w:bookmarkEnd w:id="809"/>
    </w:p>
    <w:p w14:paraId="06E0516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"Pipe Characteristics (PIPES)</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69EFE88" w14:textId="77777777" w:rsidR="0041037A" w:rsidRPr="00B7030B" w:rsidRDefault="0041037A">
      <w:pPr>
        <w:pStyle w:val="Carddescr0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C9790C1"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2</w:t>
      </w:r>
      <w:r w:rsidRPr="00B7030B">
        <w:rPr>
          <w:rFonts w:asciiTheme="minorHAnsi" w:hAnsiTheme="minorHAnsi"/>
        </w:rPr>
        <w:tab/>
        <w:t>PUPIC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Specifies how inflows enter into the upstream pipe segment, DISTR, DENSITY, or SPECIFY</w:t>
      </w:r>
    </w:p>
    <w:p w14:paraId="5D9924C9"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3</w:t>
      </w:r>
      <w:r w:rsidRPr="00B7030B">
        <w:rPr>
          <w:rFonts w:asciiTheme="minorHAnsi" w:hAnsiTheme="minorHAnsi"/>
        </w:rPr>
        <w:tab/>
        <w:t>ETUPI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pipe inflows enter when using SPECIFY option, </w:t>
      </w:r>
      <w:r w:rsidRPr="00B7030B">
        <w:rPr>
          <w:rFonts w:asciiTheme="minorHAnsi" w:hAnsiTheme="minorHAnsi"/>
          <w:i/>
          <w:iCs/>
        </w:rPr>
        <w:t>m</w:t>
      </w:r>
    </w:p>
    <w:p w14:paraId="572529C8" w14:textId="77777777" w:rsidR="0041037A" w:rsidRPr="00B7030B" w:rsidRDefault="000F2ECE">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i/>
          <w:iCs/>
        </w:rPr>
      </w:pPr>
      <w:r w:rsidRPr="00B7030B">
        <w:rPr>
          <w:rFonts w:asciiTheme="minorHAnsi" w:hAnsiTheme="minorHAnsi"/>
        </w:rPr>
        <w:t>4</w:t>
      </w:r>
      <w:r w:rsidR="0041037A" w:rsidRPr="00B7030B">
        <w:rPr>
          <w:rFonts w:asciiTheme="minorHAnsi" w:hAnsiTheme="minorHAnsi"/>
        </w:rPr>
        <w:tab/>
        <w:t>EBUPI</w:t>
      </w:r>
      <w:r w:rsidR="0041037A" w:rsidRPr="00B7030B">
        <w:rPr>
          <w:rFonts w:asciiTheme="minorHAnsi" w:hAnsiTheme="minorHAnsi"/>
        </w:rPr>
        <w:tab/>
        <w:t>Real</w:t>
      </w:r>
      <w:r w:rsidR="0041037A" w:rsidRPr="00B7030B">
        <w:rPr>
          <w:rFonts w:asciiTheme="minorHAnsi" w:hAnsiTheme="minorHAnsi"/>
        </w:rPr>
        <w:tab/>
      </w:r>
      <w:r w:rsidR="0041037A" w:rsidRPr="00B7030B">
        <w:rPr>
          <w:rFonts w:asciiTheme="minorHAnsi" w:hAnsiTheme="minorHAnsi"/>
        </w:rPr>
        <w:tab/>
        <w:t xml:space="preserve">Bottom elevation pipe inflows enter when using SPECIFY option, </w:t>
      </w:r>
      <w:r w:rsidR="0041037A" w:rsidRPr="00B7030B">
        <w:rPr>
          <w:rFonts w:asciiTheme="minorHAnsi" w:hAnsiTheme="minorHAnsi"/>
          <w:i/>
          <w:iCs/>
        </w:rPr>
        <w:t>m</w:t>
      </w:r>
    </w:p>
    <w:p w14:paraId="47C0B3AC"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5</w:t>
      </w:r>
      <w:r w:rsidRPr="00B7030B">
        <w:rPr>
          <w:rFonts w:asciiTheme="minorHAnsi" w:hAnsiTheme="minorHAnsi"/>
        </w:rPr>
        <w:tab/>
        <w:t>KTUPI</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Top layer above which selective withdrawal will not occur</w:t>
      </w:r>
    </w:p>
    <w:p w14:paraId="46B9BB67" w14:textId="77777777" w:rsidR="0041037A" w:rsidRPr="00B7030B" w:rsidRDefault="000F2ECE">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6</w:t>
      </w:r>
      <w:r w:rsidR="0041037A" w:rsidRPr="00B7030B">
        <w:rPr>
          <w:rFonts w:asciiTheme="minorHAnsi" w:hAnsiTheme="minorHAnsi"/>
        </w:rPr>
        <w:tab/>
        <w:t>KBUPI</w:t>
      </w:r>
      <w:r w:rsidR="0041037A" w:rsidRPr="00B7030B">
        <w:rPr>
          <w:rFonts w:asciiTheme="minorHAnsi" w:hAnsiTheme="minorHAnsi"/>
        </w:rPr>
        <w:tab/>
        <w:t>Integer</w:t>
      </w:r>
      <w:r w:rsidR="0041037A" w:rsidRPr="00B7030B">
        <w:rPr>
          <w:rFonts w:asciiTheme="minorHAnsi" w:hAnsiTheme="minorHAnsi"/>
        </w:rPr>
        <w:tab/>
      </w:r>
      <w:r w:rsidR="0041037A" w:rsidRPr="00B7030B">
        <w:rPr>
          <w:rFonts w:asciiTheme="minorHAnsi" w:hAnsiTheme="minorHAnsi"/>
        </w:rPr>
        <w:tab/>
        <w:t>Bottom layer below which selective withdrawal will not occur</w:t>
      </w:r>
    </w:p>
    <w:p w14:paraId="5E574A2A" w14:textId="77777777" w:rsidR="0041037A" w:rsidRPr="00B7030B" w:rsidRDefault="0041037A">
      <w:pPr>
        <w:pStyle w:val="BodyText2"/>
      </w:pPr>
    </w:p>
    <w:p w14:paraId="55C50EBD" w14:textId="326DF872" w:rsidR="0041037A" w:rsidRPr="00EE1BCF" w:rsidRDefault="0041037A">
      <w:pPr>
        <w:pStyle w:val="BodyText"/>
        <w:rPr>
          <w:sz w:val="20"/>
        </w:rPr>
      </w:pPr>
      <w:r w:rsidRPr="00EE1BCF">
        <w:rPr>
          <w:sz w:val="20"/>
        </w:rPr>
        <w:t>This card specifies how inflows/outflows for the upstream pipe location are handled.  Setting [</w:t>
      </w:r>
      <w:r w:rsidR="00174F22" w:rsidRPr="00174F22">
        <w:rPr>
          <w:b/>
          <w:bCs/>
          <w:sz w:val="20"/>
        </w:rPr>
        <w:t>PUPIC</w:t>
      </w:r>
      <w:r w:rsidRPr="00EE1BCF">
        <w:rPr>
          <w:sz w:val="20"/>
        </w:rPr>
        <w:t xml:space="preserve">] to </w:t>
      </w:r>
      <w:r w:rsidRPr="00EE1BCF">
        <w:rPr>
          <w:rFonts w:cs="Arial"/>
          <w:sz w:val="20"/>
        </w:rPr>
        <w:t>DISTR</w:t>
      </w:r>
      <w:r w:rsidRPr="00EE1BCF">
        <w:rPr>
          <w:sz w:val="20"/>
        </w:rPr>
        <w:t xml:space="preserve"> distributes the inflows evenly from the water surface to the bottom active layer, setting it to </w:t>
      </w:r>
      <w:r w:rsidRPr="00EE1BCF">
        <w:rPr>
          <w:rFonts w:cs="Arial"/>
          <w:sz w:val="20"/>
        </w:rPr>
        <w:t>DENSITY</w:t>
      </w:r>
      <w:r w:rsidRPr="00EE1BCF">
        <w:rPr>
          <w:sz w:val="20"/>
        </w:rPr>
        <w:t xml:space="preserve"> places the inflows into a layer with similar density, and setting it to </w:t>
      </w:r>
      <w:r w:rsidRPr="00EE1BCF">
        <w:rPr>
          <w:rFonts w:cs="Arial"/>
          <w:sz w:val="20"/>
        </w:rPr>
        <w:t>SPECIFY</w:t>
      </w:r>
      <w:r w:rsidRPr="00EE1BCF">
        <w:rPr>
          <w:sz w:val="20"/>
        </w:rPr>
        <w:t xml:space="preserve"> allows the user to specify a top and bottom elevation into which inflows enter.  If the </w:t>
      </w:r>
      <w:r w:rsidRPr="00EE1BCF">
        <w:rPr>
          <w:rFonts w:cs="Arial"/>
          <w:sz w:val="20"/>
        </w:rPr>
        <w:t>SPECIFY</w:t>
      </w:r>
      <w:r w:rsidRPr="00EE1BCF">
        <w:rPr>
          <w:sz w:val="20"/>
        </w:rPr>
        <w:t xml:space="preserve"> option is used, then [</w:t>
      </w:r>
      <w:r w:rsidR="00174F22" w:rsidRPr="00174F22">
        <w:rPr>
          <w:b/>
          <w:bCs/>
          <w:sz w:val="20"/>
        </w:rPr>
        <w:t>ETUPI</w:t>
      </w:r>
      <w:r w:rsidRPr="00EE1BCF">
        <w:rPr>
          <w:sz w:val="20"/>
        </w:rPr>
        <w:t>] and [</w:t>
      </w:r>
      <w:r w:rsidR="00174F22" w:rsidRPr="00174F22">
        <w:rPr>
          <w:b/>
          <w:bCs/>
          <w:sz w:val="20"/>
        </w:rPr>
        <w:t>EBUPI</w:t>
      </w:r>
      <w:r w:rsidRPr="00EE1BCF">
        <w:rPr>
          <w:sz w:val="20"/>
        </w:rPr>
        <w:t xml:space="preserve">] are used to specify the top and bottom elevations </w:t>
      </w:r>
      <w:del w:id="810" w:author="Honnalore Steissberg" w:date="2021-08-03T16:48:00Z">
        <w:r w:rsidRPr="00EE1BCF" w:rsidDel="00CD0F75">
          <w:rPr>
            <w:sz w:val="20"/>
          </w:rPr>
          <w:delText xml:space="preserve">that </w:delText>
        </w:r>
      </w:del>
      <w:ins w:id="811" w:author="Honnalore Steissberg" w:date="2021-08-03T16:48:00Z">
        <w:r w:rsidR="00CD0F75">
          <w:rPr>
            <w:sz w:val="20"/>
          </w:rPr>
          <w:t>over which</w:t>
        </w:r>
        <w:r w:rsidR="00CD0F75" w:rsidRPr="00EE1BCF">
          <w:rPr>
            <w:sz w:val="20"/>
          </w:rPr>
          <w:t xml:space="preserve"> </w:t>
        </w:r>
      </w:ins>
      <w:del w:id="812" w:author="Honnalore Steissberg" w:date="2021-08-03T16:48:00Z">
        <w:r w:rsidRPr="00EE1BCF" w:rsidDel="00CD0F75">
          <w:rPr>
            <w:sz w:val="20"/>
          </w:rPr>
          <w:delText xml:space="preserve">the </w:delText>
        </w:r>
      </w:del>
      <w:r w:rsidRPr="00EE1BCF">
        <w:rPr>
          <w:sz w:val="20"/>
        </w:rPr>
        <w:t>inflows are distributed</w:t>
      </w:r>
      <w:del w:id="813" w:author="Honnalore Steissberg" w:date="2021-08-03T16:48:00Z">
        <w:r w:rsidRPr="00EE1BCF" w:rsidDel="00CD0F75">
          <w:rPr>
            <w:sz w:val="20"/>
          </w:rPr>
          <w:delText xml:space="preserve"> over</w:delText>
        </w:r>
      </w:del>
      <w:r w:rsidRPr="00EE1BCF">
        <w:rPr>
          <w:sz w:val="20"/>
        </w:rPr>
        <w:t>.</w:t>
      </w:r>
    </w:p>
    <w:p w14:paraId="03D34E91" w14:textId="77777777" w:rsidR="0041037A" w:rsidRPr="00EE1BCF" w:rsidRDefault="0041037A">
      <w:pPr>
        <w:pStyle w:val="BodyText"/>
        <w:rPr>
          <w:sz w:val="20"/>
        </w:rPr>
      </w:pPr>
      <w:r w:rsidRPr="00EE1BCF">
        <w:rPr>
          <w:sz w:val="20"/>
        </w:rPr>
        <w:t>[</w:t>
      </w:r>
      <w:r w:rsidRPr="00174F22">
        <w:rPr>
          <w:rFonts w:cs="Arial"/>
          <w:b/>
          <w:bCs/>
          <w:sz w:val="20"/>
        </w:rPr>
        <w:t>K</w:t>
      </w:r>
      <w:r w:rsidR="00174F22" w:rsidRPr="00174F22">
        <w:rPr>
          <w:rFonts w:cs="Arial"/>
          <w:b/>
          <w:bCs/>
          <w:sz w:val="20"/>
        </w:rPr>
        <w:t>TUPI</w:t>
      </w:r>
      <w:r w:rsidRPr="00EE1BCF">
        <w:rPr>
          <w:sz w:val="20"/>
        </w:rPr>
        <w:t>] and [</w:t>
      </w:r>
      <w:r w:rsidRPr="00174F22">
        <w:rPr>
          <w:rFonts w:cs="Arial"/>
          <w:b/>
          <w:bCs/>
          <w:sz w:val="20"/>
        </w:rPr>
        <w:t>K</w:t>
      </w:r>
      <w:r w:rsidR="00174F22" w:rsidRPr="00174F22">
        <w:rPr>
          <w:rFonts w:cs="Arial"/>
          <w:b/>
          <w:bCs/>
          <w:sz w:val="20"/>
        </w:rPr>
        <w:t>BUPI</w:t>
      </w:r>
      <w:r w:rsidRPr="00EE1BCF">
        <w:rPr>
          <w:sz w:val="20"/>
        </w:rPr>
        <w:t xml:space="preserve">] are used to set the upper and lower layers above and below which outflow does not occur in the selective withdrawal </w:t>
      </w:r>
      <w:r w:rsidR="00A76D7F" w:rsidRPr="00EE1BCF">
        <w:rPr>
          <w:sz w:val="20"/>
        </w:rPr>
        <w:t>algorithm</w:t>
      </w:r>
      <w:r w:rsidRPr="00EE1BCF">
        <w:rPr>
          <w:sz w:val="20"/>
        </w:rPr>
        <w:t>.</w:t>
      </w:r>
    </w:p>
    <w:p w14:paraId="5C79C559"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694DBC5"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PIPE UP    PUPIC   ETUPI   EBUPI   KTUPI   KBUPI             </w:t>
      </w:r>
    </w:p>
    <w:p w14:paraId="57BFF8BF"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Pi 1       DISTR                       2      19</w:t>
      </w:r>
    </w:p>
    <w:p w14:paraId="7AB68B9A" w14:textId="77777777" w:rsidR="0041037A" w:rsidRPr="00B7030B" w:rsidRDefault="0041037A">
      <w:pPr>
        <w:pStyle w:val="Relatedcard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48169971"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26095FB1" w14:textId="77777777" w:rsidR="0041037A" w:rsidRPr="00B7030B" w:rsidRDefault="00C51A7D">
      <w:pPr>
        <w:pStyle w:val="Relatedcards"/>
        <w:rPr>
          <w:rFonts w:asciiTheme="minorHAnsi" w:hAnsiTheme="minorHAnsi"/>
        </w:rPr>
      </w:pPr>
      <w:hyperlink w:anchor="pipe_characteristics" w:history="1">
        <w:r w:rsidR="0041037A" w:rsidRPr="00B7030B">
          <w:rPr>
            <w:rFonts w:asciiTheme="minorHAnsi" w:hAnsiTheme="minorHAnsi"/>
          </w:rPr>
          <w:t>Pipes</w:t>
        </w:r>
      </w:hyperlink>
    </w:p>
    <w:p w14:paraId="50A8C265" w14:textId="77777777" w:rsidR="0041037A" w:rsidRPr="00B7030B" w:rsidRDefault="00C51A7D">
      <w:pPr>
        <w:pStyle w:val="Relatedcards"/>
        <w:rPr>
          <w:rFonts w:asciiTheme="minorHAnsi" w:hAnsiTheme="minorHAnsi"/>
        </w:rPr>
      </w:pPr>
      <w:hyperlink w:anchor="downstream_pipe" w:history="1">
        <w:r w:rsidR="0041037A" w:rsidRPr="00B7030B">
          <w:rPr>
            <w:rFonts w:asciiTheme="minorHAnsi" w:hAnsiTheme="minorHAnsi"/>
          </w:rPr>
          <w:t>Downstream Pipe</w:t>
        </w:r>
      </w:hyperlink>
    </w:p>
    <w:p w14:paraId="75368643" w14:textId="77777777" w:rsidR="0041037A" w:rsidRPr="00B7030B" w:rsidRDefault="0041037A" w:rsidP="006D1FD1">
      <w:pPr>
        <w:pStyle w:val="Heading4"/>
      </w:pPr>
      <w:r w:rsidRPr="00B7030B">
        <w:rPr>
          <w:rStyle w:val="Cardtitle1"/>
          <w:rFonts w:asciiTheme="minorHAnsi" w:hAnsiTheme="minorHAnsi"/>
        </w:rPr>
        <w:br w:type="page"/>
      </w:r>
      <w:bookmarkStart w:id="814" w:name="_Toc41047669"/>
      <w:r w:rsidRPr="00B7030B">
        <w:lastRenderedPageBreak/>
        <w:t xml:space="preserve">Downstream Pipe </w:t>
      </w:r>
      <w:bookmarkStart w:id="815" w:name="downstream_pipe"/>
      <w:bookmarkEnd w:id="815"/>
      <w:r w:rsidRPr="00B7030B">
        <w:t>(PIPE DOWN)</w:t>
      </w:r>
      <w:bookmarkEnd w:id="814"/>
    </w:p>
    <w:p w14:paraId="47C9B5EB"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816" w:name="_Toc8027307"/>
      <w:r w:rsidR="0041037A" w:rsidRPr="00B7030B">
        <w:rPr>
          <w:rStyle w:val="CardReferen"/>
          <w:rFonts w:asciiTheme="minorHAnsi" w:hAnsiTheme="minorHAnsi"/>
          <w:b/>
          <w:bCs/>
        </w:rPr>
        <w:instrText>Downstream Pipe Specifications (PIPE DOWN)</w:instrText>
      </w:r>
      <w:bookmarkEnd w:id="816"/>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054E2B2" w14:textId="77777777" w:rsidR="0041037A" w:rsidRPr="00B7030B" w:rsidRDefault="0041037A">
      <w:pPr>
        <w:pStyle w:val="Carddescr0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38996D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2</w:t>
      </w:r>
      <w:r w:rsidRPr="00B7030B">
        <w:rPr>
          <w:rFonts w:asciiTheme="minorHAnsi" w:hAnsiTheme="minorHAnsi"/>
        </w:rPr>
        <w:tab/>
        <w:t>PDPIC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How inflows enter into the downstream pipe segment, DISTR, DENSITY, or SPECIFY</w:t>
      </w:r>
    </w:p>
    <w:p w14:paraId="006C7739"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3</w:t>
      </w:r>
      <w:r w:rsidRPr="00B7030B">
        <w:rPr>
          <w:rFonts w:asciiTheme="minorHAnsi" w:hAnsiTheme="minorHAnsi"/>
        </w:rPr>
        <w:tab/>
        <w:t>ETDPI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pipe inflows enter using SPECIFY option, </w:t>
      </w:r>
      <w:r w:rsidRPr="00B7030B">
        <w:rPr>
          <w:rFonts w:asciiTheme="minorHAnsi" w:hAnsiTheme="minorHAnsi"/>
          <w:i/>
          <w:iCs/>
        </w:rPr>
        <w:t>m</w:t>
      </w:r>
    </w:p>
    <w:p w14:paraId="5C26735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4</w:t>
      </w:r>
      <w:r w:rsidRPr="00B7030B">
        <w:rPr>
          <w:rFonts w:asciiTheme="minorHAnsi" w:hAnsiTheme="minorHAnsi"/>
        </w:rPr>
        <w:tab/>
        <w:t>EBDPI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Bottom elevation pipe inflows enter using SPECIFY option,</w:t>
      </w:r>
      <w:r w:rsidRPr="00B7030B">
        <w:rPr>
          <w:rFonts w:asciiTheme="minorHAnsi" w:hAnsiTheme="minorHAnsi"/>
          <w:i/>
          <w:iCs/>
        </w:rPr>
        <w:t xml:space="preserve"> m</w:t>
      </w:r>
    </w:p>
    <w:p w14:paraId="4A239BD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5</w:t>
      </w:r>
      <w:r w:rsidRPr="00B7030B">
        <w:rPr>
          <w:rFonts w:asciiTheme="minorHAnsi" w:hAnsiTheme="minorHAnsi"/>
        </w:rPr>
        <w:tab/>
        <w:t>KTDPI</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Top layer above which selective withdrawal will not occur </w:t>
      </w:r>
    </w:p>
    <w:p w14:paraId="531E2DC5"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6</w:t>
      </w:r>
      <w:r w:rsidRPr="00B7030B">
        <w:rPr>
          <w:rFonts w:asciiTheme="minorHAnsi" w:hAnsiTheme="minorHAnsi"/>
        </w:rPr>
        <w:tab/>
        <w:t>KBDPI</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47CEADEA" w14:textId="77777777" w:rsidR="0041037A" w:rsidRPr="00B7030B" w:rsidRDefault="0041037A">
      <w:pPr>
        <w:pStyle w:val="BodyText2"/>
      </w:pPr>
    </w:p>
    <w:p w14:paraId="5EF2D18F" w14:textId="0D3A859A" w:rsidR="0041037A" w:rsidRPr="00EE1BCF" w:rsidRDefault="0041037A">
      <w:pPr>
        <w:pStyle w:val="BodyText"/>
        <w:rPr>
          <w:sz w:val="20"/>
        </w:rPr>
      </w:pPr>
      <w:r w:rsidRPr="00EE1BCF">
        <w:rPr>
          <w:sz w:val="20"/>
        </w:rPr>
        <w:t>This card specifies how inflows/outflows for the downstream pipe location are handled.  Setting [</w:t>
      </w:r>
      <w:r w:rsidRPr="006D1FD1">
        <w:rPr>
          <w:rFonts w:cs="Arial"/>
          <w:b/>
          <w:bCs/>
          <w:sz w:val="20"/>
        </w:rPr>
        <w:t>PDPIC</w:t>
      </w:r>
      <w:r w:rsidRPr="00EE1BCF">
        <w:rPr>
          <w:sz w:val="20"/>
        </w:rPr>
        <w:t xml:space="preserve">] to </w:t>
      </w:r>
      <w:r w:rsidRPr="00EE1BCF">
        <w:rPr>
          <w:rFonts w:cs="Arial"/>
          <w:sz w:val="20"/>
        </w:rPr>
        <w:t>DISTR</w:t>
      </w:r>
      <w:r w:rsidRPr="00EE1BCF">
        <w:rPr>
          <w:sz w:val="20"/>
        </w:rPr>
        <w:t xml:space="preserve"> distributes the inflows evenly from the water surface to the bottom active layer, setting it to </w:t>
      </w:r>
      <w:r w:rsidRPr="00EE1BCF">
        <w:rPr>
          <w:rFonts w:cs="Arial"/>
          <w:sz w:val="20"/>
        </w:rPr>
        <w:t>DENSITY</w:t>
      </w:r>
      <w:r w:rsidRPr="00EE1BCF">
        <w:rPr>
          <w:sz w:val="20"/>
        </w:rPr>
        <w:t xml:space="preserve"> places the inflows into a layer with similar density, and setting it to </w:t>
      </w:r>
      <w:r w:rsidRPr="00EE1BCF">
        <w:rPr>
          <w:rFonts w:cs="Arial"/>
          <w:sz w:val="20"/>
        </w:rPr>
        <w:t>SPECIFY</w:t>
      </w:r>
      <w:r w:rsidRPr="00EE1BCF">
        <w:rPr>
          <w:sz w:val="20"/>
        </w:rPr>
        <w:t xml:space="preserve"> allows the user to specify a top and bottom elevation into which inflows enter.  If the </w:t>
      </w:r>
      <w:r w:rsidRPr="00EE1BCF">
        <w:rPr>
          <w:rFonts w:cs="Arial"/>
          <w:sz w:val="20"/>
        </w:rPr>
        <w:t>SPECIFY</w:t>
      </w:r>
      <w:r w:rsidRPr="00EE1BCF">
        <w:rPr>
          <w:sz w:val="20"/>
        </w:rPr>
        <w:t xml:space="preserve"> option is used, then [</w:t>
      </w:r>
      <w:r w:rsidRPr="006D1FD1">
        <w:rPr>
          <w:rFonts w:cs="Arial"/>
          <w:b/>
          <w:bCs/>
          <w:sz w:val="20"/>
        </w:rPr>
        <w:t>ETDPI</w:t>
      </w:r>
      <w:r w:rsidRPr="00EE1BCF">
        <w:rPr>
          <w:sz w:val="20"/>
        </w:rPr>
        <w:t>] and [</w:t>
      </w:r>
      <w:r w:rsidRPr="006D1FD1">
        <w:rPr>
          <w:rFonts w:cs="Arial"/>
          <w:b/>
          <w:bCs/>
          <w:sz w:val="20"/>
        </w:rPr>
        <w:t>EBDPI</w:t>
      </w:r>
      <w:r w:rsidRPr="00EE1BCF">
        <w:rPr>
          <w:sz w:val="20"/>
        </w:rPr>
        <w:t xml:space="preserve">] are used to specify the top and bottom elevations </w:t>
      </w:r>
      <w:del w:id="817" w:author="Honnalore Steissberg" w:date="2021-07-28T14:21:00Z">
        <w:r w:rsidRPr="00EE1BCF" w:rsidDel="005F6F36">
          <w:rPr>
            <w:sz w:val="20"/>
          </w:rPr>
          <w:delText xml:space="preserve">that </w:delText>
        </w:r>
      </w:del>
      <w:ins w:id="818" w:author="Honnalore Steissberg" w:date="2021-07-28T14:21:00Z">
        <w:r w:rsidR="005F6F36">
          <w:rPr>
            <w:sz w:val="20"/>
          </w:rPr>
          <w:t xml:space="preserve">over which </w:t>
        </w:r>
      </w:ins>
      <w:r w:rsidRPr="00EE1BCF">
        <w:rPr>
          <w:sz w:val="20"/>
        </w:rPr>
        <w:t>the inflows are distributed</w:t>
      </w:r>
      <w:del w:id="819" w:author="Honnalore Steissberg" w:date="2021-07-28T14:21:00Z">
        <w:r w:rsidRPr="00EE1BCF" w:rsidDel="005F6F36">
          <w:rPr>
            <w:sz w:val="20"/>
          </w:rPr>
          <w:delText xml:space="preserve"> over</w:delText>
        </w:r>
      </w:del>
      <w:r w:rsidRPr="00EE1BCF">
        <w:rPr>
          <w:sz w:val="20"/>
        </w:rPr>
        <w:t>.</w:t>
      </w:r>
    </w:p>
    <w:p w14:paraId="245E35D7" w14:textId="77777777" w:rsidR="0041037A" w:rsidRPr="00EE1BCF" w:rsidRDefault="0041037A">
      <w:pPr>
        <w:pStyle w:val="BodyText"/>
        <w:rPr>
          <w:sz w:val="20"/>
        </w:rPr>
      </w:pPr>
      <w:r w:rsidRPr="00EE1BCF">
        <w:rPr>
          <w:sz w:val="20"/>
        </w:rPr>
        <w:t>[</w:t>
      </w:r>
      <w:r w:rsidRPr="006D1FD1">
        <w:rPr>
          <w:rFonts w:cs="Arial"/>
          <w:b/>
          <w:bCs/>
          <w:sz w:val="20"/>
        </w:rPr>
        <w:t>KTDPI</w:t>
      </w:r>
      <w:r w:rsidRPr="00EE1BCF">
        <w:rPr>
          <w:sz w:val="20"/>
        </w:rPr>
        <w:t>] and [</w:t>
      </w:r>
      <w:r w:rsidRPr="006D1FD1">
        <w:rPr>
          <w:rFonts w:cs="Arial"/>
          <w:b/>
          <w:bCs/>
          <w:sz w:val="20"/>
        </w:rPr>
        <w:t>KBDPI</w:t>
      </w:r>
      <w:r w:rsidRPr="00EE1BCF">
        <w:rPr>
          <w:sz w:val="20"/>
        </w:rPr>
        <w:t>] are used to set the upper and lower layers above and below which outflow does not occur in the selective withdrawal algorithm.</w:t>
      </w:r>
    </w:p>
    <w:p w14:paraId="4D44393E"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D54EBF2" w14:textId="5C5BA72A"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PIPE </w:t>
      </w:r>
      <w:proofErr w:type="gramStart"/>
      <w:r w:rsidRPr="00E17288">
        <w:t>DOWN  PDPIC</w:t>
      </w:r>
      <w:proofErr w:type="gramEnd"/>
      <w:r w:rsidRPr="00E17288">
        <w:t xml:space="preserve">   ETDPI   EBDPI   KTDPI   KBDPI             </w:t>
      </w:r>
    </w:p>
    <w:p w14:paraId="4DEC7662"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Pi 1       DISTR                       2      23</w:t>
      </w:r>
    </w:p>
    <w:p w14:paraId="038674C8"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583AD4B4"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63FED222" w14:textId="77777777" w:rsidR="0041037A" w:rsidRPr="00B7030B" w:rsidRDefault="00C51A7D">
      <w:pPr>
        <w:pStyle w:val="Relatedcards"/>
        <w:rPr>
          <w:rFonts w:asciiTheme="minorHAnsi" w:hAnsiTheme="minorHAnsi"/>
        </w:rPr>
      </w:pPr>
      <w:hyperlink w:anchor="pipe_characteristics" w:history="1">
        <w:r w:rsidR="0041037A" w:rsidRPr="00B7030B">
          <w:rPr>
            <w:rFonts w:asciiTheme="minorHAnsi" w:hAnsiTheme="minorHAnsi"/>
          </w:rPr>
          <w:t>Pipes</w:t>
        </w:r>
      </w:hyperlink>
    </w:p>
    <w:p w14:paraId="41D04CE6" w14:textId="77777777" w:rsidR="0041037A" w:rsidRPr="00B7030B" w:rsidRDefault="00C51A7D">
      <w:pPr>
        <w:pStyle w:val="Relatedcards"/>
        <w:rPr>
          <w:rFonts w:asciiTheme="minorHAnsi" w:hAnsiTheme="minorHAnsi"/>
        </w:rPr>
      </w:pPr>
      <w:hyperlink w:anchor="upstream_pipe" w:history="1">
        <w:r w:rsidR="0041037A" w:rsidRPr="00B7030B">
          <w:rPr>
            <w:rFonts w:asciiTheme="minorHAnsi" w:hAnsiTheme="minorHAnsi"/>
          </w:rPr>
          <w:t>Upstream Pipe</w:t>
        </w:r>
      </w:hyperlink>
    </w:p>
    <w:p w14:paraId="6F22F8A1" w14:textId="77777777" w:rsidR="0041037A" w:rsidRPr="00B7030B" w:rsidRDefault="0041037A" w:rsidP="006D1FD1">
      <w:pPr>
        <w:pStyle w:val="Heading4"/>
      </w:pPr>
      <w:r w:rsidRPr="00B7030B">
        <w:rPr>
          <w:rStyle w:val="Cardtitle1"/>
          <w:rFonts w:asciiTheme="minorHAnsi" w:hAnsiTheme="minorHAnsi"/>
        </w:rPr>
        <w:br w:type="page"/>
      </w:r>
      <w:bookmarkStart w:id="820" w:name="_Toc41047670"/>
      <w:r w:rsidRPr="00B7030B">
        <w:lastRenderedPageBreak/>
        <w:t>Spillways</w:t>
      </w:r>
      <w:bookmarkStart w:id="821" w:name="spillways"/>
      <w:bookmarkEnd w:id="821"/>
      <w:r w:rsidRPr="00B7030B">
        <w:t xml:space="preserve"> (SPILLWAYS)</w:t>
      </w:r>
      <w:bookmarkEnd w:id="820"/>
    </w:p>
    <w:p w14:paraId="2BA939F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"Downstream Pipe Specifications (PIPE DOWN)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6218DC7"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048C4FD"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IUSP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Spillway segment location</w:t>
      </w:r>
    </w:p>
    <w:p w14:paraId="22B9F282"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 xml:space="preserve">IDSP </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Downstream segment spillway outflow enters</w:t>
      </w:r>
    </w:p>
    <w:p w14:paraId="52991B79"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Spillway elevation, </w:t>
      </w:r>
      <w:r w:rsidRPr="00B7030B">
        <w:rPr>
          <w:rFonts w:asciiTheme="minorHAnsi" w:hAnsiTheme="minorHAnsi"/>
          <w:i/>
          <w:iCs/>
        </w:rPr>
        <w:t>m</w:t>
      </w:r>
    </w:p>
    <w:p w14:paraId="56BFDE47"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A1SP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009E08BE" w:rsidRPr="00B7030B">
        <w:rPr>
          <w:rFonts w:asciiTheme="minorHAnsi" w:hAnsiTheme="minorHAnsi"/>
        </w:rPr>
        <w:t>α</w:t>
      </w:r>
      <w:r w:rsidR="009E08BE" w:rsidRPr="00B7030B">
        <w:rPr>
          <w:rFonts w:asciiTheme="minorHAnsi" w:hAnsiTheme="minorHAnsi"/>
          <w:vertAlign w:val="subscript"/>
        </w:rPr>
        <w:t>1</w:t>
      </w:r>
      <w:r w:rsidR="009E08BE" w:rsidRPr="00B7030B">
        <w:rPr>
          <w:rFonts w:asciiTheme="minorHAnsi" w:hAnsiTheme="minorHAnsi"/>
        </w:rPr>
        <w:t>, e</w:t>
      </w:r>
      <w:r w:rsidRPr="00B7030B">
        <w:rPr>
          <w:rFonts w:asciiTheme="minorHAnsi" w:hAnsiTheme="minorHAnsi"/>
        </w:rPr>
        <w:t>mpirical coefficient</w:t>
      </w:r>
      <w:r w:rsidR="007E7387" w:rsidRPr="00B7030B">
        <w:rPr>
          <w:rFonts w:asciiTheme="minorHAnsi" w:hAnsiTheme="minorHAnsi"/>
        </w:rPr>
        <w:t xml:space="preserve"> for free-flowing conditions</w:t>
      </w:r>
    </w:p>
    <w:p w14:paraId="19BF2429"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B1SP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009E08BE" w:rsidRPr="00B7030B">
        <w:rPr>
          <w:rFonts w:asciiTheme="minorHAnsi" w:hAnsiTheme="minorHAnsi"/>
        </w:rPr>
        <w:t>β</w:t>
      </w:r>
      <w:r w:rsidR="009E08BE" w:rsidRPr="00B7030B">
        <w:rPr>
          <w:rFonts w:asciiTheme="minorHAnsi" w:hAnsiTheme="minorHAnsi"/>
          <w:vertAlign w:val="subscript"/>
        </w:rPr>
        <w:t>1</w:t>
      </w:r>
      <w:r w:rsidR="009E08BE" w:rsidRPr="00B7030B">
        <w:rPr>
          <w:rFonts w:asciiTheme="minorHAnsi" w:hAnsiTheme="minorHAnsi"/>
        </w:rPr>
        <w:t>, e</w:t>
      </w:r>
      <w:r w:rsidRPr="00B7030B">
        <w:rPr>
          <w:rFonts w:asciiTheme="minorHAnsi" w:hAnsiTheme="minorHAnsi"/>
        </w:rPr>
        <w:t>mpirical coefficient</w:t>
      </w:r>
      <w:r w:rsidR="007E7387" w:rsidRPr="00B7030B">
        <w:rPr>
          <w:rFonts w:asciiTheme="minorHAnsi" w:hAnsiTheme="minorHAnsi"/>
        </w:rPr>
        <w:t xml:space="preserve"> for free-flowing conditions</w:t>
      </w:r>
    </w:p>
    <w:p w14:paraId="54DAEE9E"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A2SP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009E08BE" w:rsidRPr="00B7030B">
        <w:rPr>
          <w:rFonts w:asciiTheme="minorHAnsi" w:hAnsiTheme="minorHAnsi"/>
        </w:rPr>
        <w:t>α</w:t>
      </w:r>
      <w:r w:rsidR="009E08BE" w:rsidRPr="00B7030B">
        <w:rPr>
          <w:rFonts w:asciiTheme="minorHAnsi" w:hAnsiTheme="minorHAnsi"/>
          <w:vertAlign w:val="subscript"/>
        </w:rPr>
        <w:t>2</w:t>
      </w:r>
      <w:r w:rsidR="009E08BE" w:rsidRPr="00B7030B">
        <w:rPr>
          <w:rFonts w:asciiTheme="minorHAnsi" w:hAnsiTheme="minorHAnsi"/>
        </w:rPr>
        <w:t>, e</w:t>
      </w:r>
      <w:r w:rsidRPr="00B7030B">
        <w:rPr>
          <w:rFonts w:asciiTheme="minorHAnsi" w:hAnsiTheme="minorHAnsi"/>
        </w:rPr>
        <w:t>mpirical coefficient</w:t>
      </w:r>
      <w:r w:rsidR="007E7387" w:rsidRPr="00B7030B">
        <w:rPr>
          <w:rFonts w:asciiTheme="minorHAnsi" w:hAnsiTheme="minorHAnsi"/>
        </w:rPr>
        <w:t xml:space="preserve"> for submerged conditions</w:t>
      </w:r>
    </w:p>
    <w:p w14:paraId="6E01064D"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B2SP</w:t>
      </w:r>
      <w:r w:rsidRPr="00B7030B">
        <w:rPr>
          <w:rFonts w:asciiTheme="minorHAnsi" w:hAnsiTheme="minorHAnsi"/>
        </w:rPr>
        <w:tab/>
        <w:t xml:space="preserve">Real </w:t>
      </w:r>
      <w:r w:rsidRPr="00B7030B">
        <w:rPr>
          <w:rFonts w:asciiTheme="minorHAnsi" w:hAnsiTheme="minorHAnsi"/>
        </w:rPr>
        <w:tab/>
      </w:r>
      <w:r w:rsidRPr="00B7030B">
        <w:rPr>
          <w:rFonts w:asciiTheme="minorHAnsi" w:hAnsiTheme="minorHAnsi"/>
        </w:rPr>
        <w:tab/>
      </w:r>
      <w:r w:rsidR="009E08BE" w:rsidRPr="00B7030B">
        <w:rPr>
          <w:rFonts w:asciiTheme="minorHAnsi" w:hAnsiTheme="minorHAnsi"/>
        </w:rPr>
        <w:t>β</w:t>
      </w:r>
      <w:r w:rsidR="009E08BE" w:rsidRPr="00B7030B">
        <w:rPr>
          <w:rFonts w:asciiTheme="minorHAnsi" w:hAnsiTheme="minorHAnsi"/>
          <w:vertAlign w:val="subscript"/>
        </w:rPr>
        <w:t>2</w:t>
      </w:r>
      <w:r w:rsidR="009E08BE" w:rsidRPr="00B7030B">
        <w:rPr>
          <w:rFonts w:asciiTheme="minorHAnsi" w:hAnsiTheme="minorHAnsi"/>
        </w:rPr>
        <w:t>, e</w:t>
      </w:r>
      <w:r w:rsidRPr="00B7030B">
        <w:rPr>
          <w:rFonts w:asciiTheme="minorHAnsi" w:hAnsiTheme="minorHAnsi"/>
        </w:rPr>
        <w:t>mpirical coefficient</w:t>
      </w:r>
      <w:r w:rsidR="007E7387" w:rsidRPr="00B7030B">
        <w:rPr>
          <w:rFonts w:asciiTheme="minorHAnsi" w:hAnsiTheme="minorHAnsi"/>
        </w:rPr>
        <w:t xml:space="preserve"> for submerged conditions</w:t>
      </w:r>
    </w:p>
    <w:p w14:paraId="385BAF2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 xml:space="preserve">9 </w:t>
      </w:r>
      <w:r w:rsidRPr="00B7030B">
        <w:rPr>
          <w:rFonts w:asciiTheme="minorHAnsi" w:hAnsiTheme="minorHAnsi"/>
        </w:rPr>
        <w:tab/>
        <w:t>LATSPC</w:t>
      </w:r>
      <w:r w:rsidRPr="00B7030B">
        <w:rPr>
          <w:rFonts w:asciiTheme="minorHAnsi" w:hAnsiTheme="minorHAnsi"/>
        </w:rPr>
        <w:tab/>
        <w:t>Character</w:t>
      </w:r>
      <w:r w:rsidRPr="00B7030B">
        <w:rPr>
          <w:rFonts w:asciiTheme="minorHAnsi" w:hAnsiTheme="minorHAnsi"/>
        </w:rPr>
        <w:tab/>
      </w:r>
      <w:r w:rsidRPr="00B7030B">
        <w:rPr>
          <w:rFonts w:asciiTheme="minorHAnsi" w:hAnsiTheme="minorHAnsi"/>
        </w:rPr>
        <w:tab/>
        <w:t>Downstream or lateral withdrawal, DOWN or LAT</w:t>
      </w:r>
    </w:p>
    <w:p w14:paraId="305C779D" w14:textId="77777777" w:rsidR="0041037A" w:rsidRPr="00B7030B" w:rsidRDefault="0041037A">
      <w:pPr>
        <w:pStyle w:val="BodyText2"/>
      </w:pPr>
    </w:p>
    <w:p w14:paraId="09B578C6" w14:textId="77777777" w:rsidR="001D4C40" w:rsidRDefault="0041037A" w:rsidP="00BF0A1F">
      <w:pPr>
        <w:pStyle w:val="BodyText"/>
        <w:spacing w:after="0"/>
        <w:rPr>
          <w:ins w:id="822" w:author="Honnalore Steissberg" w:date="2021-07-28T14:31:00Z"/>
          <w:sz w:val="20"/>
        </w:rPr>
      </w:pPr>
      <w:r w:rsidRPr="00EE1BCF">
        <w:rPr>
          <w:sz w:val="20"/>
        </w:rPr>
        <w:t>This card specifies the spillway (or weir) characteristics.  [</w:t>
      </w:r>
      <w:r w:rsidRPr="00740473">
        <w:rPr>
          <w:rFonts w:cs="Arial"/>
          <w:b/>
          <w:sz w:val="20"/>
        </w:rPr>
        <w:t>IUSP</w:t>
      </w:r>
      <w:r w:rsidRPr="00EE1BCF">
        <w:rPr>
          <w:sz w:val="20"/>
        </w:rPr>
        <w:t>] and [</w:t>
      </w:r>
      <w:r w:rsidRPr="00740473">
        <w:rPr>
          <w:rFonts w:cs="Arial"/>
          <w:b/>
          <w:sz w:val="20"/>
        </w:rPr>
        <w:t>IDSP</w:t>
      </w:r>
      <w:r w:rsidRPr="00EE1BCF">
        <w:rPr>
          <w:sz w:val="20"/>
        </w:rPr>
        <w:t xml:space="preserve">] specify </w:t>
      </w:r>
      <w:del w:id="823" w:author="Honnalore Steissberg" w:date="2021-07-28T14:30:00Z">
        <w:r w:rsidRPr="00EE1BCF" w:rsidDel="001D4C40">
          <w:rPr>
            <w:sz w:val="20"/>
          </w:rPr>
          <w:delText xml:space="preserve">the </w:delText>
        </w:r>
      </w:del>
      <w:r w:rsidRPr="00EE1BCF">
        <w:rPr>
          <w:sz w:val="20"/>
        </w:rPr>
        <w:t>upstream and downstream segments for the spillway. Setting [</w:t>
      </w:r>
      <w:r w:rsidRPr="00EE1BCF">
        <w:rPr>
          <w:rFonts w:cs="Arial"/>
          <w:sz w:val="20"/>
        </w:rPr>
        <w:t>IDSP</w:t>
      </w:r>
      <w:r w:rsidRPr="00EE1BCF">
        <w:rPr>
          <w:sz w:val="20"/>
        </w:rPr>
        <w:t>] to 0 allows the user to spill water and have that water lost from the system. The model requires the user to specify a head (</w:t>
      </w:r>
      <w:r w:rsidRPr="00EE1BCF">
        <w:rPr>
          <w:i/>
          <w:iCs/>
          <w:sz w:val="20"/>
        </w:rPr>
        <w:t>h</w:t>
      </w:r>
      <w:r w:rsidR="00740473">
        <w:rPr>
          <w:i/>
          <w:iCs/>
          <w:sz w:val="20"/>
        </w:rPr>
        <w:t>, m</w:t>
      </w:r>
      <w:r w:rsidRPr="00EE1BCF">
        <w:rPr>
          <w:sz w:val="20"/>
        </w:rPr>
        <w:t>) versus flow (</w:t>
      </w:r>
      <w:r w:rsidRPr="00EE1BCF">
        <w:rPr>
          <w:i/>
          <w:iCs/>
          <w:sz w:val="20"/>
        </w:rPr>
        <w:t>Q</w:t>
      </w:r>
      <w:r w:rsidR="00740473">
        <w:rPr>
          <w:i/>
          <w:iCs/>
          <w:sz w:val="20"/>
        </w:rPr>
        <w:t>, m</w:t>
      </w:r>
      <w:r w:rsidR="00740473" w:rsidRPr="00740473">
        <w:rPr>
          <w:i/>
          <w:iCs/>
          <w:sz w:val="20"/>
          <w:vertAlign w:val="superscript"/>
        </w:rPr>
        <w:t>3</w:t>
      </w:r>
      <w:r w:rsidR="00740473">
        <w:rPr>
          <w:i/>
          <w:iCs/>
          <w:sz w:val="20"/>
        </w:rPr>
        <w:t>/s</w:t>
      </w:r>
      <w:r w:rsidRPr="00EE1BCF">
        <w:rPr>
          <w:sz w:val="20"/>
        </w:rPr>
        <w:t>) relationship in the following form for freely flowing conditions:</w:t>
      </w:r>
      <w:r w:rsidR="00740473">
        <w:rPr>
          <w:sz w:val="20"/>
        </w:rPr>
        <w:t xml:space="preserve"> </w:t>
      </w:r>
    </w:p>
    <w:p w14:paraId="66659E32" w14:textId="7361CAFE" w:rsidR="0041037A" w:rsidRPr="00B7030B" w:rsidRDefault="0041037A" w:rsidP="00BF0A1F">
      <w:pPr>
        <w:pStyle w:val="BodyText"/>
        <w:spacing w:after="0"/>
      </w:pPr>
      <m:oMathPara>
        <m:oMath>
          <m:r>
            <w:rPr>
              <w:rFonts w:ascii="Cambria Math"/>
            </w:rPr>
            <m:t>Q=</m:t>
          </m:r>
          <m:sSub>
            <m:sSubPr>
              <m:ctrlPr>
                <w:ins w:id="824" w:author="Honnalore Steissberg" w:date="2021-07-30T09:49:00Z">
                  <w:rPr>
                    <w:rFonts w:ascii="Cambria Math" w:hAnsi="Cambria Math"/>
                    <w:i/>
                  </w:rPr>
                </w:ins>
              </m:ctrlPr>
            </m:sSubPr>
            <m:e>
              <m:r>
                <w:rPr>
                  <w:rFonts w:ascii="Cambria Math"/>
                </w:rPr>
                <m:t>α</m:t>
              </m:r>
            </m:e>
            <m:sub>
              <m:r>
                <w:rPr>
                  <w:rFonts w:ascii="Cambria Math"/>
                </w:rPr>
                <m:t>1</m:t>
              </m:r>
            </m:sub>
          </m:sSub>
          <m:r>
            <w:rPr>
              <w:rFonts w:ascii="Cambria Math"/>
            </w:rPr>
            <m:t>Δ</m:t>
          </m:r>
          <m:sSup>
            <m:sSupPr>
              <m:ctrlPr>
                <w:ins w:id="825" w:author="Honnalore Steissberg" w:date="2021-07-30T09:49:00Z">
                  <w:rPr>
                    <w:rFonts w:ascii="Cambria Math" w:hAnsi="Cambria Math"/>
                    <w:i/>
                  </w:rPr>
                </w:ins>
              </m:ctrlPr>
            </m:sSupPr>
            <m:e>
              <m:r>
                <w:rPr>
                  <w:rFonts w:ascii="Cambria Math" w:hAnsi="Cambria Math" w:cs="Cambria Math"/>
                </w:rPr>
                <m:t>h</m:t>
              </m:r>
            </m:e>
            <m:sup>
              <m:sSub>
                <m:sSubPr>
                  <m:ctrlPr>
                    <w:ins w:id="826" w:author="Honnalore Steissberg" w:date="2021-07-30T09:49:00Z">
                      <w:rPr>
                        <w:rFonts w:ascii="Cambria Math" w:hAnsi="Cambria Math"/>
                        <w:i/>
                      </w:rPr>
                    </w:ins>
                  </m:ctrlPr>
                </m:sSubPr>
                <m:e>
                  <m:r>
                    <w:rPr>
                      <w:rFonts w:ascii="Cambria Math"/>
                    </w:rPr>
                    <m:t>β</m:t>
                  </m:r>
                </m:e>
                <m:sub>
                  <m:r>
                    <w:rPr>
                      <w:rFonts w:ascii="Cambria Math"/>
                    </w:rPr>
                    <m:t>1</m:t>
                  </m:r>
                </m:sub>
              </m:sSub>
            </m:sup>
          </m:sSup>
        </m:oMath>
      </m:oMathPara>
    </w:p>
    <w:p w14:paraId="64F31F59" w14:textId="77777777" w:rsidR="001D4C40" w:rsidRDefault="00740473" w:rsidP="00740473">
      <w:pPr>
        <w:pStyle w:val="BodyText"/>
        <w:spacing w:after="0"/>
        <w:rPr>
          <w:ins w:id="827" w:author="Honnalore Steissberg" w:date="2021-07-28T14:31:00Z"/>
          <w:sz w:val="20"/>
        </w:rPr>
      </w:pPr>
      <w:proofErr w:type="gramStart"/>
      <w:r>
        <w:rPr>
          <w:sz w:val="20"/>
        </w:rPr>
        <w:t>where</w:t>
      </w:r>
      <w:proofErr w:type="gramEnd"/>
      <w:r>
        <w:rPr>
          <w:sz w:val="20"/>
        </w:rPr>
        <w:t xml:space="preserve"> </w:t>
      </w:r>
      <w:r w:rsidR="0041037A" w:rsidRPr="00EE1BCF">
        <w:rPr>
          <w:sz w:val="20"/>
        </w:rPr>
        <w:tab/>
      </w:r>
    </w:p>
    <w:p w14:paraId="3AD8D580" w14:textId="77777777" w:rsidR="001D4C40" w:rsidRDefault="0041037A" w:rsidP="00740473">
      <w:pPr>
        <w:pStyle w:val="BodyText"/>
        <w:spacing w:after="0"/>
        <w:rPr>
          <w:ins w:id="828" w:author="Honnalore Steissberg" w:date="2021-07-28T14:31:00Z"/>
          <w:sz w:val="20"/>
        </w:rPr>
      </w:pPr>
      <w:r w:rsidRPr="00EE1BCF">
        <w:rPr>
          <w:i/>
          <w:iCs/>
          <w:sz w:val="20"/>
        </w:rPr>
        <w:sym w:font="Symbol" w:char="F061"/>
      </w:r>
      <w:r w:rsidRPr="00EE1BCF">
        <w:rPr>
          <w:sz w:val="20"/>
          <w:vertAlign w:val="subscript"/>
        </w:rPr>
        <w:t>1</w:t>
      </w:r>
      <w:r w:rsidRPr="00EE1BCF">
        <w:rPr>
          <w:sz w:val="20"/>
        </w:rPr>
        <w:t>= empirical parameter</w:t>
      </w:r>
      <w:del w:id="829" w:author="Honnalore Steissberg" w:date="2021-07-28T14:32:00Z">
        <w:r w:rsidR="00740473" w:rsidDel="001D4C40">
          <w:rPr>
            <w:sz w:val="20"/>
          </w:rPr>
          <w:delText xml:space="preserve">, </w:delText>
        </w:r>
      </w:del>
      <w:r w:rsidRPr="00EE1BCF">
        <w:rPr>
          <w:sz w:val="20"/>
        </w:rPr>
        <w:tab/>
      </w:r>
    </w:p>
    <w:p w14:paraId="6825A60A" w14:textId="77777777" w:rsidR="001D4C40" w:rsidRDefault="0041037A" w:rsidP="00740473">
      <w:pPr>
        <w:pStyle w:val="BodyText"/>
        <w:spacing w:after="0"/>
        <w:rPr>
          <w:ins w:id="830" w:author="Honnalore Steissberg" w:date="2021-07-28T14:31:00Z"/>
          <w:sz w:val="20"/>
        </w:rPr>
      </w:pPr>
      <w:r w:rsidRPr="00EE1BCF">
        <w:rPr>
          <w:i/>
          <w:iCs/>
          <w:sz w:val="20"/>
        </w:rPr>
        <w:sym w:font="Symbol" w:char="F062"/>
      </w:r>
      <w:r w:rsidRPr="00EE1BCF">
        <w:rPr>
          <w:sz w:val="20"/>
          <w:vertAlign w:val="subscript"/>
        </w:rPr>
        <w:t>1</w:t>
      </w:r>
      <w:r w:rsidRPr="00EE1BCF">
        <w:rPr>
          <w:sz w:val="20"/>
        </w:rPr>
        <w:t>= empirical parameter</w:t>
      </w:r>
      <w:del w:id="831" w:author="Honnalore Steissberg" w:date="2021-07-28T14:32:00Z">
        <w:r w:rsidR="00740473" w:rsidDel="001D4C40">
          <w:rPr>
            <w:sz w:val="20"/>
          </w:rPr>
          <w:delText>,</w:delText>
        </w:r>
      </w:del>
      <w:r w:rsidR="00740473">
        <w:rPr>
          <w:sz w:val="20"/>
        </w:rPr>
        <w:t xml:space="preserve"> </w:t>
      </w:r>
      <w:r w:rsidRPr="00EE1BCF">
        <w:rPr>
          <w:sz w:val="20"/>
        </w:rPr>
        <w:tab/>
      </w:r>
    </w:p>
    <w:p w14:paraId="7DB3C717" w14:textId="77777777" w:rsidR="001D4C40" w:rsidRDefault="0041037A" w:rsidP="00740473">
      <w:pPr>
        <w:pStyle w:val="BodyText"/>
        <w:spacing w:after="0"/>
        <w:rPr>
          <w:ins w:id="832" w:author="Honnalore Steissberg" w:date="2021-07-28T14:31:00Z"/>
          <w:sz w:val="20"/>
        </w:rPr>
      </w:pPr>
      <w:r w:rsidRPr="00EE1BCF">
        <w:rPr>
          <w:sz w:val="20"/>
        </w:rPr>
        <w:sym w:font="Symbol" w:char="F044"/>
      </w:r>
      <w:r w:rsidRPr="00EE1BCF">
        <w:rPr>
          <w:i/>
          <w:iCs/>
          <w:sz w:val="20"/>
        </w:rPr>
        <w:t>h</w:t>
      </w:r>
      <w:r w:rsidRPr="00EE1BCF">
        <w:rPr>
          <w:sz w:val="20"/>
        </w:rPr>
        <w:t xml:space="preserve">= </w:t>
      </w:r>
      <w:r w:rsidRPr="00EE1BCF">
        <w:rPr>
          <w:i/>
          <w:iCs/>
          <w:sz w:val="20"/>
        </w:rPr>
        <w:t>Z</w:t>
      </w:r>
      <w:r w:rsidRPr="00EE1BCF">
        <w:rPr>
          <w:i/>
          <w:iCs/>
          <w:sz w:val="20"/>
          <w:vertAlign w:val="subscript"/>
        </w:rPr>
        <w:t>u</w:t>
      </w:r>
      <w:r w:rsidRPr="00EE1BCF">
        <w:rPr>
          <w:i/>
          <w:iCs/>
          <w:sz w:val="20"/>
        </w:rPr>
        <w:t>-</w:t>
      </w:r>
      <w:proofErr w:type="spellStart"/>
      <w:r w:rsidRPr="00EE1BCF">
        <w:rPr>
          <w:i/>
          <w:iCs/>
          <w:sz w:val="20"/>
        </w:rPr>
        <w:t>Z</w:t>
      </w:r>
      <w:r w:rsidRPr="00EE1BCF">
        <w:rPr>
          <w:i/>
          <w:iCs/>
          <w:sz w:val="20"/>
          <w:vertAlign w:val="subscript"/>
        </w:rPr>
        <w:t>sp</w:t>
      </w:r>
      <w:proofErr w:type="spellEnd"/>
      <w:r w:rsidRPr="00EE1BCF">
        <w:rPr>
          <w:i/>
          <w:iCs/>
          <w:sz w:val="20"/>
        </w:rPr>
        <w:t>,</w:t>
      </w:r>
      <w:r w:rsidRPr="00EE1BCF">
        <w:rPr>
          <w:sz w:val="20"/>
        </w:rPr>
        <w:t xml:space="preserve"> </w:t>
      </w:r>
      <w:r w:rsidRPr="00EE1BCF">
        <w:rPr>
          <w:i/>
          <w:iCs/>
          <w:sz w:val="20"/>
        </w:rPr>
        <w:t>m</w:t>
      </w:r>
      <w:r w:rsidR="00740473">
        <w:rPr>
          <w:i/>
          <w:iCs/>
          <w:sz w:val="20"/>
        </w:rPr>
        <w:t xml:space="preserve">, </w:t>
      </w:r>
      <w:r w:rsidRPr="00EE1BCF">
        <w:rPr>
          <w:i/>
          <w:iCs/>
          <w:sz w:val="20"/>
        </w:rPr>
        <w:t>Z</w:t>
      </w:r>
      <w:r w:rsidRPr="00EE1BCF">
        <w:rPr>
          <w:i/>
          <w:iCs/>
          <w:sz w:val="20"/>
          <w:vertAlign w:val="subscript"/>
        </w:rPr>
        <w:t>u</w:t>
      </w:r>
      <w:r w:rsidR="00740473">
        <w:rPr>
          <w:sz w:val="20"/>
        </w:rPr>
        <w:t>=</w:t>
      </w:r>
      <w:r w:rsidRPr="00EE1BCF">
        <w:rPr>
          <w:sz w:val="20"/>
        </w:rPr>
        <w:t>upstream head,</w:t>
      </w:r>
      <w:r w:rsidRPr="00EE1BCF">
        <w:rPr>
          <w:i/>
          <w:iCs/>
          <w:sz w:val="20"/>
        </w:rPr>
        <w:t xml:space="preserve"> m</w:t>
      </w:r>
      <w:del w:id="833" w:author="Honnalore Steissberg" w:date="2021-07-28T14:32:00Z">
        <w:r w:rsidR="00740473" w:rsidDel="001D4C40">
          <w:rPr>
            <w:i/>
            <w:iCs/>
            <w:sz w:val="20"/>
          </w:rPr>
          <w:delText xml:space="preserve">, </w:delText>
        </w:r>
      </w:del>
      <w:r w:rsidRPr="00EE1BCF">
        <w:rPr>
          <w:sz w:val="20"/>
        </w:rPr>
        <w:tab/>
      </w:r>
    </w:p>
    <w:p w14:paraId="6372CE09" w14:textId="075FB51D" w:rsidR="0041037A" w:rsidRPr="00EE1BCF" w:rsidRDefault="0041037A" w:rsidP="00740473">
      <w:pPr>
        <w:pStyle w:val="BodyText"/>
        <w:spacing w:after="0"/>
        <w:rPr>
          <w:sz w:val="20"/>
        </w:rPr>
      </w:pPr>
      <w:proofErr w:type="spellStart"/>
      <w:r w:rsidRPr="00EE1BCF">
        <w:rPr>
          <w:i/>
          <w:iCs/>
          <w:sz w:val="20"/>
        </w:rPr>
        <w:t>Z</w:t>
      </w:r>
      <w:r w:rsidRPr="00EE1BCF">
        <w:rPr>
          <w:i/>
          <w:iCs/>
          <w:sz w:val="20"/>
          <w:vertAlign w:val="subscript"/>
        </w:rPr>
        <w:t>sp</w:t>
      </w:r>
      <w:proofErr w:type="spellEnd"/>
      <w:del w:id="834" w:author="Honnalore Steissberg" w:date="2021-07-28T14:31:00Z">
        <w:r w:rsidRPr="00EE1BCF" w:rsidDel="001D4C40">
          <w:rPr>
            <w:sz w:val="20"/>
          </w:rPr>
          <w:tab/>
        </w:r>
      </w:del>
      <w:r w:rsidRPr="00EE1BCF">
        <w:rPr>
          <w:sz w:val="20"/>
        </w:rPr>
        <w:t xml:space="preserve">= the spillway crest elevation, </w:t>
      </w:r>
      <w:r w:rsidRPr="00EE1BCF">
        <w:rPr>
          <w:i/>
          <w:iCs/>
          <w:sz w:val="20"/>
        </w:rPr>
        <w:t>m</w:t>
      </w:r>
      <w:del w:id="835" w:author="Honnalore Steissberg" w:date="2021-07-28T14:32:00Z">
        <w:r w:rsidR="00740473" w:rsidDel="001D4C40">
          <w:rPr>
            <w:i/>
            <w:iCs/>
            <w:sz w:val="20"/>
          </w:rPr>
          <w:delText>.</w:delText>
        </w:r>
      </w:del>
    </w:p>
    <w:p w14:paraId="7C6D0943" w14:textId="77777777" w:rsidR="001D4C40" w:rsidRDefault="001D4C40" w:rsidP="00BF0A1F">
      <w:pPr>
        <w:rPr>
          <w:ins w:id="836" w:author="Honnalore Steissberg" w:date="2021-07-28T14:31:00Z"/>
          <w:sz w:val="20"/>
        </w:rPr>
      </w:pPr>
    </w:p>
    <w:p w14:paraId="42DE0DF1" w14:textId="7E0958E8" w:rsidR="001D4C40" w:rsidRPr="001D4C40" w:rsidRDefault="001D4C40" w:rsidP="00BF0A1F">
      <w:pPr>
        <w:rPr>
          <w:ins w:id="837" w:author="Honnalore Steissberg" w:date="2021-07-28T14:31:00Z"/>
          <w:sz w:val="20"/>
        </w:rPr>
      </w:pPr>
      <w:ins w:id="838" w:author="Honnalore Steissberg" w:date="2021-07-28T14:32:00Z">
        <w:r>
          <w:rPr>
            <w:sz w:val="20"/>
          </w:rPr>
          <w:t>a</w:t>
        </w:r>
      </w:ins>
      <w:del w:id="839" w:author="Honnalore Steissberg" w:date="2021-07-28T14:32:00Z">
        <w:r w:rsidR="0041037A" w:rsidRPr="00EE1BCF" w:rsidDel="001D4C40">
          <w:rPr>
            <w:sz w:val="20"/>
          </w:rPr>
          <w:delText>A</w:delText>
        </w:r>
      </w:del>
      <w:r w:rsidR="0041037A" w:rsidRPr="00EE1BCF">
        <w:rPr>
          <w:sz w:val="20"/>
        </w:rPr>
        <w:t>nd for submerged conditions</w:t>
      </w:r>
      <w:del w:id="840" w:author="Honnalore Steissberg" w:date="2021-07-28T14:32:00Z">
        <w:r w:rsidR="0041037A" w:rsidRPr="00EE1BCF" w:rsidDel="001D4C40">
          <w:rPr>
            <w:sz w:val="20"/>
          </w:rPr>
          <w:delText>:</w:delText>
        </w:r>
      </w:del>
    </w:p>
    <w:p w14:paraId="4657225C" w14:textId="5BC9B496" w:rsidR="0041037A" w:rsidRPr="00EE1BCF" w:rsidRDefault="0041037A">
      <w:pPr>
        <w:jc w:val="center"/>
        <w:rPr>
          <w:sz w:val="20"/>
        </w:rPr>
        <w:pPrChange w:id="841" w:author="Honnalore Steissberg" w:date="2021-07-28T14:31:00Z">
          <w:pPr/>
        </w:pPrChange>
      </w:pPr>
      <m:oMathPara>
        <m:oMath>
          <m:r>
            <w:rPr>
              <w:rFonts w:ascii="Cambria Math"/>
              <w:sz w:val="20"/>
            </w:rPr>
            <m:t>Q=</m:t>
          </m:r>
          <m:sSub>
            <m:sSubPr>
              <m:ctrlPr>
                <w:ins w:id="842" w:author="Honnalore Steissberg" w:date="2021-07-30T09:49:00Z">
                  <w:rPr>
                    <w:rFonts w:ascii="Cambria Math" w:hAnsi="Cambria Math"/>
                    <w:i/>
                    <w:sz w:val="20"/>
                  </w:rPr>
                </w:ins>
              </m:ctrlPr>
            </m:sSubPr>
            <m:e>
              <m:r>
                <w:rPr>
                  <w:rFonts w:ascii="Cambria Math"/>
                  <w:sz w:val="20"/>
                </w:rPr>
                <m:t>α</m:t>
              </m:r>
            </m:e>
            <m:sub>
              <m:r>
                <w:rPr>
                  <w:rFonts w:ascii="Cambria Math"/>
                  <w:sz w:val="20"/>
                </w:rPr>
                <m:t>2</m:t>
              </m:r>
            </m:sub>
          </m:sSub>
          <m:r>
            <w:rPr>
              <w:rFonts w:ascii="Cambria Math"/>
              <w:sz w:val="20"/>
            </w:rPr>
            <m:t>Δ</m:t>
          </m:r>
          <m:sSup>
            <m:sSupPr>
              <m:ctrlPr>
                <w:ins w:id="843" w:author="Honnalore Steissberg" w:date="2021-07-30T09:49:00Z">
                  <w:rPr>
                    <w:rFonts w:ascii="Cambria Math" w:hAnsi="Cambria Math"/>
                    <w:i/>
                    <w:sz w:val="20"/>
                  </w:rPr>
                </w:ins>
              </m:ctrlPr>
            </m:sSupPr>
            <m:e>
              <m:r>
                <w:rPr>
                  <w:rFonts w:ascii="Cambria Math" w:hAnsi="Cambria Math" w:cs="Cambria Math"/>
                  <w:sz w:val="20"/>
                </w:rPr>
                <m:t>h</m:t>
              </m:r>
            </m:e>
            <m:sup>
              <m:sSub>
                <m:sSubPr>
                  <m:ctrlPr>
                    <w:ins w:id="844" w:author="Honnalore Steissberg" w:date="2021-07-30T09:49:00Z">
                      <w:rPr>
                        <w:rFonts w:ascii="Cambria Math" w:hAnsi="Cambria Math"/>
                        <w:i/>
                        <w:sz w:val="20"/>
                      </w:rPr>
                    </w:ins>
                  </m:ctrlPr>
                </m:sSubPr>
                <m:e>
                  <m:r>
                    <w:rPr>
                      <w:rFonts w:ascii="Cambria Math"/>
                      <w:sz w:val="20"/>
                    </w:rPr>
                    <m:t>β</m:t>
                  </m:r>
                </m:e>
                <m:sub>
                  <m:r>
                    <w:rPr>
                      <w:rFonts w:ascii="Cambria Math"/>
                      <w:sz w:val="20"/>
                    </w:rPr>
                    <m:t>2</m:t>
                  </m:r>
                </m:sub>
              </m:sSub>
            </m:sup>
          </m:sSup>
        </m:oMath>
      </m:oMathPara>
    </w:p>
    <w:p w14:paraId="70D08F7A" w14:textId="77777777" w:rsidR="001D4C40" w:rsidRDefault="00740473" w:rsidP="00740473">
      <w:pPr>
        <w:pStyle w:val="BodyText"/>
        <w:spacing w:after="0"/>
        <w:rPr>
          <w:ins w:id="845" w:author="Honnalore Steissberg" w:date="2021-07-28T14:32:00Z"/>
          <w:sz w:val="20"/>
        </w:rPr>
      </w:pPr>
      <w:proofErr w:type="gramStart"/>
      <w:r>
        <w:rPr>
          <w:sz w:val="20"/>
        </w:rPr>
        <w:t>where</w:t>
      </w:r>
      <w:proofErr w:type="gramEnd"/>
      <w:r>
        <w:rPr>
          <w:sz w:val="20"/>
        </w:rPr>
        <w:t xml:space="preserve"> </w:t>
      </w:r>
    </w:p>
    <w:p w14:paraId="543D0692" w14:textId="77777777" w:rsidR="001D4C40" w:rsidRDefault="0041037A" w:rsidP="00740473">
      <w:pPr>
        <w:pStyle w:val="BodyText"/>
        <w:spacing w:after="0"/>
        <w:rPr>
          <w:ins w:id="846" w:author="Honnalore Steissberg" w:date="2021-07-28T14:32:00Z"/>
          <w:sz w:val="20"/>
        </w:rPr>
      </w:pPr>
      <w:del w:id="847" w:author="Honnalore Steissberg" w:date="2021-07-28T14:32:00Z">
        <w:r w:rsidRPr="00EE1BCF" w:rsidDel="001D4C40">
          <w:rPr>
            <w:sz w:val="20"/>
          </w:rPr>
          <w:tab/>
        </w:r>
      </w:del>
      <w:r w:rsidRPr="00EE1BCF">
        <w:rPr>
          <w:i/>
          <w:iCs/>
          <w:sz w:val="20"/>
        </w:rPr>
        <w:sym w:font="Symbol" w:char="F061"/>
      </w:r>
      <w:r w:rsidRPr="00EE1BCF">
        <w:rPr>
          <w:sz w:val="20"/>
          <w:vertAlign w:val="subscript"/>
        </w:rPr>
        <w:t>2</w:t>
      </w:r>
      <w:r w:rsidRPr="00EE1BCF">
        <w:rPr>
          <w:sz w:val="20"/>
        </w:rPr>
        <w:t>=empirical parameter</w:t>
      </w:r>
      <w:del w:id="848" w:author="Honnalore Steissberg" w:date="2021-07-28T14:33:00Z">
        <w:r w:rsidR="00740473" w:rsidDel="001D4C40">
          <w:rPr>
            <w:sz w:val="20"/>
          </w:rPr>
          <w:delText>,</w:delText>
        </w:r>
      </w:del>
      <w:r w:rsidR="00740473">
        <w:rPr>
          <w:sz w:val="20"/>
        </w:rPr>
        <w:t xml:space="preserve"> </w:t>
      </w:r>
      <w:r w:rsidRPr="00EE1BCF">
        <w:rPr>
          <w:sz w:val="20"/>
        </w:rPr>
        <w:tab/>
      </w:r>
    </w:p>
    <w:p w14:paraId="49B1720E" w14:textId="77777777" w:rsidR="001D4C40" w:rsidRDefault="0041037A" w:rsidP="00740473">
      <w:pPr>
        <w:pStyle w:val="BodyText"/>
        <w:spacing w:after="0"/>
        <w:rPr>
          <w:ins w:id="849" w:author="Honnalore Steissberg" w:date="2021-07-28T14:33:00Z"/>
          <w:sz w:val="20"/>
        </w:rPr>
      </w:pPr>
      <w:r w:rsidRPr="00EE1BCF">
        <w:rPr>
          <w:i/>
          <w:iCs/>
          <w:sz w:val="20"/>
        </w:rPr>
        <w:sym w:font="Symbol" w:char="F062"/>
      </w:r>
      <w:r w:rsidRPr="00EE1BCF">
        <w:rPr>
          <w:sz w:val="20"/>
          <w:vertAlign w:val="subscript"/>
        </w:rPr>
        <w:t>2</w:t>
      </w:r>
      <w:r w:rsidRPr="00EE1BCF">
        <w:rPr>
          <w:sz w:val="20"/>
        </w:rPr>
        <w:t>= empirical parameter</w:t>
      </w:r>
      <w:del w:id="850" w:author="Honnalore Steissberg" w:date="2021-07-28T14:33:00Z">
        <w:r w:rsidR="00740473" w:rsidDel="001D4C40">
          <w:rPr>
            <w:sz w:val="20"/>
          </w:rPr>
          <w:delText>,</w:delText>
        </w:r>
      </w:del>
      <w:r w:rsidR="00740473">
        <w:rPr>
          <w:sz w:val="20"/>
        </w:rPr>
        <w:t xml:space="preserve"> </w:t>
      </w:r>
      <w:r w:rsidRPr="00EE1BCF">
        <w:rPr>
          <w:sz w:val="20"/>
        </w:rPr>
        <w:tab/>
      </w:r>
    </w:p>
    <w:p w14:paraId="160BFEFC" w14:textId="77777777" w:rsidR="001D4C40" w:rsidRDefault="0041037A" w:rsidP="00740473">
      <w:pPr>
        <w:pStyle w:val="BodyText"/>
        <w:spacing w:after="0"/>
        <w:rPr>
          <w:ins w:id="851" w:author="Honnalore Steissberg" w:date="2021-07-28T14:33:00Z"/>
          <w:i/>
          <w:iCs/>
          <w:sz w:val="20"/>
        </w:rPr>
      </w:pPr>
      <w:r w:rsidRPr="00EE1BCF">
        <w:rPr>
          <w:sz w:val="20"/>
        </w:rPr>
        <w:sym w:font="Symbol" w:char="F044"/>
      </w:r>
      <w:r w:rsidRPr="00EE1BCF">
        <w:rPr>
          <w:i/>
          <w:iCs/>
          <w:sz w:val="20"/>
        </w:rPr>
        <w:t>h</w:t>
      </w:r>
      <w:r w:rsidRPr="00EE1BCF">
        <w:rPr>
          <w:sz w:val="20"/>
        </w:rPr>
        <w:t xml:space="preserve">= </w:t>
      </w:r>
      <w:r w:rsidRPr="00EE1BCF">
        <w:rPr>
          <w:i/>
          <w:iCs/>
          <w:sz w:val="20"/>
        </w:rPr>
        <w:t>Z</w:t>
      </w:r>
      <w:r w:rsidRPr="00EE1BCF">
        <w:rPr>
          <w:i/>
          <w:iCs/>
          <w:sz w:val="20"/>
          <w:vertAlign w:val="subscript"/>
        </w:rPr>
        <w:t>u</w:t>
      </w:r>
      <w:r w:rsidRPr="00EE1BCF">
        <w:rPr>
          <w:i/>
          <w:iCs/>
          <w:sz w:val="20"/>
        </w:rPr>
        <w:t>-</w:t>
      </w:r>
      <w:proofErr w:type="spellStart"/>
      <w:r w:rsidRPr="00EE1BCF">
        <w:rPr>
          <w:i/>
          <w:iCs/>
          <w:sz w:val="20"/>
        </w:rPr>
        <w:t>Z</w:t>
      </w:r>
      <w:r w:rsidRPr="00EE1BCF">
        <w:rPr>
          <w:i/>
          <w:iCs/>
          <w:sz w:val="20"/>
          <w:vertAlign w:val="subscript"/>
        </w:rPr>
        <w:t>d</w:t>
      </w:r>
      <w:proofErr w:type="spellEnd"/>
      <w:r w:rsidRPr="00EE1BCF">
        <w:rPr>
          <w:sz w:val="20"/>
        </w:rPr>
        <w:t xml:space="preserve">, </w:t>
      </w:r>
      <w:r w:rsidRPr="00EE1BCF">
        <w:rPr>
          <w:i/>
          <w:iCs/>
          <w:sz w:val="20"/>
        </w:rPr>
        <w:t>m</w:t>
      </w:r>
      <w:del w:id="852" w:author="Honnalore Steissberg" w:date="2021-07-28T14:33:00Z">
        <w:r w:rsidR="00740473" w:rsidDel="001D4C40">
          <w:rPr>
            <w:i/>
            <w:iCs/>
            <w:sz w:val="20"/>
          </w:rPr>
          <w:delText xml:space="preserve">, </w:delText>
        </w:r>
      </w:del>
    </w:p>
    <w:p w14:paraId="26847AC6" w14:textId="77777777" w:rsidR="001D4C40" w:rsidRDefault="0041037A" w:rsidP="00740473">
      <w:pPr>
        <w:pStyle w:val="BodyText"/>
        <w:spacing w:after="0"/>
        <w:rPr>
          <w:ins w:id="853" w:author="Honnalore Steissberg" w:date="2021-07-28T14:33:00Z"/>
          <w:sz w:val="20"/>
        </w:rPr>
      </w:pPr>
      <w:r w:rsidRPr="00EE1BCF">
        <w:rPr>
          <w:i/>
          <w:iCs/>
          <w:sz w:val="20"/>
        </w:rPr>
        <w:t>Z</w:t>
      </w:r>
      <w:r w:rsidRPr="00EE1BCF">
        <w:rPr>
          <w:i/>
          <w:iCs/>
          <w:sz w:val="20"/>
          <w:vertAlign w:val="subscript"/>
        </w:rPr>
        <w:t>u</w:t>
      </w:r>
      <w:r w:rsidRPr="00EE1BCF">
        <w:rPr>
          <w:sz w:val="20"/>
        </w:rPr>
        <w:t xml:space="preserve">= upstream head, </w:t>
      </w:r>
      <w:r w:rsidRPr="00EE1BCF">
        <w:rPr>
          <w:i/>
          <w:iCs/>
          <w:sz w:val="20"/>
        </w:rPr>
        <w:t>m</w:t>
      </w:r>
      <w:del w:id="854" w:author="Honnalore Steissberg" w:date="2021-07-28T14:33:00Z">
        <w:r w:rsidR="00740473" w:rsidDel="001D4C40">
          <w:rPr>
            <w:i/>
            <w:iCs/>
            <w:sz w:val="20"/>
          </w:rPr>
          <w:delText xml:space="preserve">, </w:delText>
        </w:r>
      </w:del>
      <w:r w:rsidRPr="00EE1BCF">
        <w:rPr>
          <w:sz w:val="20"/>
        </w:rPr>
        <w:tab/>
      </w:r>
    </w:p>
    <w:p w14:paraId="17CDFD44" w14:textId="6541C08B" w:rsidR="0041037A" w:rsidRPr="00EE1BCF" w:rsidRDefault="0041037A" w:rsidP="00740473">
      <w:pPr>
        <w:pStyle w:val="BodyText"/>
        <w:spacing w:after="0"/>
        <w:rPr>
          <w:sz w:val="20"/>
        </w:rPr>
      </w:pPr>
      <w:proofErr w:type="spellStart"/>
      <w:r w:rsidRPr="00EE1BCF">
        <w:rPr>
          <w:i/>
          <w:iCs/>
          <w:sz w:val="20"/>
        </w:rPr>
        <w:t>Z</w:t>
      </w:r>
      <w:r w:rsidRPr="00EE1BCF">
        <w:rPr>
          <w:i/>
          <w:iCs/>
          <w:sz w:val="20"/>
          <w:vertAlign w:val="subscript"/>
        </w:rPr>
        <w:t>d</w:t>
      </w:r>
      <w:proofErr w:type="spellEnd"/>
      <w:del w:id="855" w:author="Honnalore Steissberg" w:date="2021-07-28T14:33:00Z">
        <w:r w:rsidRPr="00EE1BCF" w:rsidDel="001D4C40">
          <w:rPr>
            <w:sz w:val="20"/>
          </w:rPr>
          <w:tab/>
        </w:r>
      </w:del>
      <w:r w:rsidRPr="00EE1BCF">
        <w:rPr>
          <w:sz w:val="20"/>
        </w:rPr>
        <w:t xml:space="preserve">= downstream head, </w:t>
      </w:r>
      <w:r w:rsidRPr="00EE1BCF">
        <w:rPr>
          <w:i/>
          <w:iCs/>
          <w:sz w:val="20"/>
        </w:rPr>
        <w:t>m</w:t>
      </w:r>
      <w:r w:rsidR="00740473">
        <w:rPr>
          <w:i/>
          <w:iCs/>
          <w:sz w:val="20"/>
        </w:rPr>
        <w:t>.</w:t>
      </w:r>
    </w:p>
    <w:p w14:paraId="5479C503" w14:textId="77777777" w:rsidR="0041037A" w:rsidRPr="00EE1BCF" w:rsidRDefault="0041037A">
      <w:pPr>
        <w:pStyle w:val="BodyText2"/>
        <w:rPr>
          <w:sz w:val="20"/>
        </w:rPr>
      </w:pPr>
    </w:p>
    <w:p w14:paraId="5E87DD7A" w14:textId="720D3DD6" w:rsidR="0041037A" w:rsidRPr="00EE1BCF" w:rsidRDefault="0041037A">
      <w:pPr>
        <w:pStyle w:val="BodyText"/>
        <w:rPr>
          <w:sz w:val="20"/>
        </w:rPr>
      </w:pPr>
      <w:r w:rsidRPr="00EE1BCF">
        <w:rPr>
          <w:sz w:val="20"/>
        </w:rPr>
        <w:t>Submerged conditions are defined when the tailwater depth over the upstream energy head (static head and velocity head) is greater than 0.67.  Even though negative flow rates are possible using the second equation when the downstream head is greater than the upstream head, these results should be used with caution</w:t>
      </w:r>
      <w:ins w:id="856" w:author="Honnalore Steissberg" w:date="2021-07-28T14:38:00Z">
        <w:r w:rsidR="001D4C40">
          <w:rPr>
            <w:sz w:val="20"/>
          </w:rPr>
          <w:t>,</w:t>
        </w:r>
      </w:ins>
      <w:r w:rsidRPr="00EE1BCF">
        <w:rPr>
          <w:sz w:val="20"/>
        </w:rPr>
        <w:t xml:space="preserve"> since rarely are rating curves done for reverse flow.  The user should ensure a smooth transition between submerged and free</w:t>
      </w:r>
      <w:ins w:id="857" w:author="Honnalore Steissberg" w:date="2021-08-03T16:50:00Z">
        <w:r w:rsidR="00C22001">
          <w:rPr>
            <w:sz w:val="20"/>
          </w:rPr>
          <w:t>-</w:t>
        </w:r>
      </w:ins>
      <w:del w:id="858" w:author="Honnalore Steissberg" w:date="2021-08-03T16:50:00Z">
        <w:r w:rsidRPr="00EE1BCF" w:rsidDel="00C22001">
          <w:rPr>
            <w:sz w:val="20"/>
          </w:rPr>
          <w:delText xml:space="preserve"> </w:delText>
        </w:r>
      </w:del>
      <w:r w:rsidRPr="00EE1BCF">
        <w:rPr>
          <w:sz w:val="20"/>
        </w:rPr>
        <w:t xml:space="preserve">flowing conditions by proper choice of model coefficients.  See </w:t>
      </w:r>
      <w:r w:rsidR="006D1FD1">
        <w:rPr>
          <w:sz w:val="20"/>
        </w:rPr>
        <w:t>the User Manual Part 2</w:t>
      </w:r>
      <w:r w:rsidRPr="00EE1BCF">
        <w:rPr>
          <w:sz w:val="20"/>
        </w:rPr>
        <w:t xml:space="preserve"> for further information.</w:t>
      </w:r>
    </w:p>
    <w:p w14:paraId="1D4885E9" w14:textId="060E0E2F" w:rsidR="0041037A" w:rsidRPr="00EE1BCF" w:rsidRDefault="0041037A">
      <w:pPr>
        <w:pStyle w:val="BodyText"/>
        <w:rPr>
          <w:sz w:val="20"/>
        </w:rPr>
      </w:pPr>
      <w:r w:rsidRPr="00EE1BCF">
        <w:rPr>
          <w:sz w:val="20"/>
        </w:rPr>
        <w:t xml:space="preserve">Setting the spillway location </w:t>
      </w:r>
      <w:r w:rsidRPr="00740473">
        <w:rPr>
          <w:b/>
          <w:sz w:val="20"/>
        </w:rPr>
        <w:t>[LATSPC</w:t>
      </w:r>
      <w:r w:rsidRPr="00EE1BCF">
        <w:rPr>
          <w:sz w:val="20"/>
        </w:rPr>
        <w:t xml:space="preserve">] to </w:t>
      </w:r>
      <w:r w:rsidRPr="00740473">
        <w:rPr>
          <w:b/>
          <w:sz w:val="20"/>
        </w:rPr>
        <w:t>DOWN</w:t>
      </w:r>
      <w:r w:rsidRPr="00EE1BCF">
        <w:rPr>
          <w:sz w:val="20"/>
        </w:rPr>
        <w:t xml:space="preserve"> specifies that the spillway is at the downstream end of the segment. In this case the water surface elevations are computed based on the </w:t>
      </w:r>
      <w:r w:rsidR="0029714E" w:rsidRPr="00EE1BCF">
        <w:rPr>
          <w:sz w:val="20"/>
        </w:rPr>
        <w:t xml:space="preserve">right hand side of segment IUSP. This water surface elevation is estimated based on the slope of the water surface at IUSP and IUSP-1. </w:t>
      </w:r>
      <w:r w:rsidRPr="00EE1BCF">
        <w:rPr>
          <w:sz w:val="20"/>
        </w:rPr>
        <w:t xml:space="preserve">Also, momentum from the outflow is preserved as in a downstream </w:t>
      </w:r>
      <w:r w:rsidR="00A76D7F" w:rsidRPr="00EE1BCF">
        <w:rPr>
          <w:sz w:val="20"/>
        </w:rPr>
        <w:t>structure</w:t>
      </w:r>
      <w:r w:rsidRPr="00EE1BCF">
        <w:rPr>
          <w:sz w:val="20"/>
        </w:rPr>
        <w:t xml:space="preserve"> withdrawal.  If the spillway location [</w:t>
      </w:r>
      <w:r w:rsidRPr="00740473">
        <w:rPr>
          <w:b/>
          <w:sz w:val="20"/>
        </w:rPr>
        <w:t>LATPIC</w:t>
      </w:r>
      <w:r w:rsidRPr="00EE1BCF">
        <w:rPr>
          <w:sz w:val="20"/>
        </w:rPr>
        <w:t xml:space="preserve">] is set to </w:t>
      </w:r>
      <w:r w:rsidRPr="00740473">
        <w:rPr>
          <w:b/>
          <w:sz w:val="20"/>
        </w:rPr>
        <w:t>LAT</w:t>
      </w:r>
      <w:r w:rsidRPr="00EE1BCF">
        <w:rPr>
          <w:sz w:val="20"/>
        </w:rPr>
        <w:t>, it is assumed that the outflow is treated as a lateral withdrawal at the segment center elevation.  In both cases</w:t>
      </w:r>
      <w:ins w:id="859" w:author="Honnalore Steissberg" w:date="2021-07-28T14:44:00Z">
        <w:r w:rsidR="001D4C40">
          <w:rPr>
            <w:sz w:val="20"/>
          </w:rPr>
          <w:t>,</w:t>
        </w:r>
      </w:ins>
      <w:r w:rsidRPr="00EE1BCF">
        <w:rPr>
          <w:sz w:val="20"/>
        </w:rPr>
        <w:t xml:space="preserve"> selective withdrawal is used in </w:t>
      </w:r>
      <w:del w:id="860" w:author="Honnalore Steissberg" w:date="2021-07-28T14:44:00Z">
        <w:r w:rsidRPr="00EE1BCF" w:rsidDel="001D4C40">
          <w:rPr>
            <w:sz w:val="20"/>
          </w:rPr>
          <w:delText xml:space="preserve">the </w:delText>
        </w:r>
      </w:del>
      <w:r w:rsidRPr="00EE1BCF">
        <w:rPr>
          <w:sz w:val="20"/>
        </w:rPr>
        <w:t>computations.</w:t>
      </w:r>
    </w:p>
    <w:p w14:paraId="02460767" w14:textId="4B44F12B" w:rsidR="00971DE6" w:rsidRPr="00EE1BCF" w:rsidRDefault="006D1FD1" w:rsidP="00971DE6">
      <w:pPr>
        <w:pStyle w:val="BodyText"/>
        <w:rPr>
          <w:sz w:val="20"/>
        </w:rPr>
      </w:pPr>
      <w:r w:rsidRPr="006D1FD1">
        <w:rPr>
          <w:sz w:val="20"/>
        </w:rPr>
        <w:lastRenderedPageBreak/>
        <w:fldChar w:fldCharType="begin"/>
      </w:r>
      <w:r w:rsidRPr="006D1FD1">
        <w:rPr>
          <w:sz w:val="20"/>
        </w:rPr>
        <w:instrText xml:space="preserve"> REF _Ref12639426 \h </w:instrText>
      </w:r>
      <w:r>
        <w:rPr>
          <w:sz w:val="20"/>
        </w:rPr>
        <w:instrText xml:space="preserve"> \* MERGEFORMAT </w:instrText>
      </w:r>
      <w:r w:rsidRPr="006D1FD1">
        <w:rPr>
          <w:sz w:val="20"/>
        </w:rPr>
      </w:r>
      <w:r w:rsidRPr="006D1FD1">
        <w:rPr>
          <w:sz w:val="20"/>
        </w:rPr>
        <w:fldChar w:fldCharType="separate"/>
      </w:r>
      <w:r w:rsidR="00795A65" w:rsidRPr="00795A65">
        <w:rPr>
          <w:sz w:val="20"/>
        </w:rPr>
        <w:t xml:space="preserve">Figure </w:t>
      </w:r>
      <w:r w:rsidR="00795A65" w:rsidRPr="00795A65">
        <w:rPr>
          <w:noProof/>
          <w:sz w:val="20"/>
        </w:rPr>
        <w:t>9</w:t>
      </w:r>
      <w:r w:rsidRPr="006D1FD1">
        <w:rPr>
          <w:sz w:val="20"/>
        </w:rPr>
        <w:fldChar w:fldCharType="end"/>
      </w:r>
      <w:r w:rsidRPr="006D1FD1">
        <w:rPr>
          <w:sz w:val="20"/>
        </w:rPr>
        <w:t xml:space="preserve"> and </w:t>
      </w:r>
      <w:r w:rsidRPr="006D1FD1">
        <w:rPr>
          <w:sz w:val="20"/>
        </w:rPr>
        <w:fldChar w:fldCharType="begin"/>
      </w:r>
      <w:r w:rsidRPr="006D1FD1">
        <w:rPr>
          <w:sz w:val="20"/>
        </w:rPr>
        <w:instrText xml:space="preserve"> REF _Ref12639429 \h </w:instrText>
      </w:r>
      <w:r>
        <w:rPr>
          <w:sz w:val="20"/>
        </w:rPr>
        <w:instrText xml:space="preserve"> \* MERGEFORMAT </w:instrText>
      </w:r>
      <w:r w:rsidRPr="006D1FD1">
        <w:rPr>
          <w:sz w:val="20"/>
        </w:rPr>
      </w:r>
      <w:r w:rsidRPr="006D1FD1">
        <w:rPr>
          <w:sz w:val="20"/>
        </w:rPr>
        <w:fldChar w:fldCharType="separate"/>
      </w:r>
      <w:r w:rsidR="00795A65" w:rsidRPr="00795A65">
        <w:rPr>
          <w:sz w:val="20"/>
        </w:rPr>
        <w:t xml:space="preserve">Figure </w:t>
      </w:r>
      <w:r w:rsidR="00795A65" w:rsidRPr="00795A65">
        <w:rPr>
          <w:noProof/>
          <w:sz w:val="20"/>
        </w:rPr>
        <w:t>10</w:t>
      </w:r>
      <w:r w:rsidRPr="006D1FD1">
        <w:rPr>
          <w:sz w:val="20"/>
        </w:rPr>
        <w:fldChar w:fldCharType="end"/>
      </w:r>
      <w:r w:rsidR="0062125F" w:rsidRPr="006D1FD1">
        <w:rPr>
          <w:sz w:val="20"/>
        </w:rPr>
        <w:t xml:space="preserve"> </w:t>
      </w:r>
      <w:r w:rsidR="00971DE6" w:rsidRPr="00EE1BCF">
        <w:rPr>
          <w:sz w:val="20"/>
        </w:rPr>
        <w:t>show the layout of spillways set as a downstream [DOWN] and a lateral [LAT] withd</w:t>
      </w:r>
      <w:r w:rsidR="0062125F" w:rsidRPr="00EE1BCF">
        <w:rPr>
          <w:sz w:val="20"/>
        </w:rPr>
        <w:t>rawal from the upstream segment</w:t>
      </w:r>
      <w:r>
        <w:rPr>
          <w:sz w:val="20"/>
        </w:rPr>
        <w:t>, respectively.</w:t>
      </w:r>
    </w:p>
    <w:p w14:paraId="5396A008" w14:textId="77777777" w:rsidR="00EE1BCF" w:rsidRDefault="00AE1A19" w:rsidP="00EE1BCF">
      <w:pPr>
        <w:pStyle w:val="BodyText"/>
        <w:keepNext/>
        <w:jc w:val="center"/>
      </w:pPr>
      <w:r w:rsidRPr="00B7030B">
        <w:rPr>
          <w:noProof/>
          <w:snapToGrid/>
        </w:rPr>
        <w:drawing>
          <wp:inline distT="0" distB="0" distL="0" distR="0" wp14:anchorId="42EB5EA2" wp14:editId="5A9A4C75">
            <wp:extent cx="3795713" cy="2610432"/>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57" cstate="print"/>
                    <a:srcRect/>
                    <a:stretch>
                      <a:fillRect/>
                    </a:stretch>
                  </pic:blipFill>
                  <pic:spPr bwMode="auto">
                    <a:xfrm>
                      <a:off x="0" y="0"/>
                      <a:ext cx="3799640" cy="2613133"/>
                    </a:xfrm>
                    <a:prstGeom prst="rect">
                      <a:avLst/>
                    </a:prstGeom>
                    <a:noFill/>
                    <a:ln w="9525">
                      <a:noFill/>
                      <a:miter lim="800000"/>
                      <a:headEnd/>
                      <a:tailEnd/>
                    </a:ln>
                  </pic:spPr>
                </pic:pic>
              </a:graphicData>
            </a:graphic>
          </wp:inline>
        </w:drawing>
      </w:r>
    </w:p>
    <w:p w14:paraId="548633CA" w14:textId="3FC86662" w:rsidR="00971DE6" w:rsidRPr="00B7030B" w:rsidRDefault="00EE1BCF" w:rsidP="00887186">
      <w:pPr>
        <w:pStyle w:val="Caption"/>
      </w:pPr>
      <w:bookmarkStart w:id="861" w:name="_Ref12639426"/>
      <w:bookmarkStart w:id="862" w:name="_Toc37942906"/>
      <w:r>
        <w:t xml:space="preserve">Figure </w:t>
      </w:r>
      <w:r w:rsidR="00F812F1">
        <w:fldChar w:fldCharType="begin"/>
      </w:r>
      <w:r w:rsidR="00F812F1">
        <w:instrText xml:space="preserve"> SEQ Figure \* ARABIC </w:instrText>
      </w:r>
      <w:r w:rsidR="00F812F1">
        <w:fldChar w:fldCharType="separate"/>
      </w:r>
      <w:r w:rsidR="00795A65">
        <w:rPr>
          <w:noProof/>
        </w:rPr>
        <w:t>9</w:t>
      </w:r>
      <w:r w:rsidR="00F812F1">
        <w:rPr>
          <w:noProof/>
        </w:rPr>
        <w:fldChar w:fldCharType="end"/>
      </w:r>
      <w:bookmarkEnd w:id="861"/>
      <w:r>
        <w:t>. Downstream spillway DOWN designation.</w:t>
      </w:r>
      <w:bookmarkEnd w:id="862"/>
    </w:p>
    <w:p w14:paraId="3B7DB7E8" w14:textId="77777777" w:rsidR="00EE1BCF" w:rsidRDefault="00AE1A19" w:rsidP="00EE1BCF">
      <w:pPr>
        <w:pStyle w:val="BodyText"/>
        <w:keepNext/>
        <w:jc w:val="center"/>
      </w:pPr>
      <w:r w:rsidRPr="00B7030B">
        <w:rPr>
          <w:noProof/>
          <w:snapToGrid/>
        </w:rPr>
        <w:drawing>
          <wp:inline distT="0" distB="0" distL="0" distR="0" wp14:anchorId="6C741C03" wp14:editId="3D63946E">
            <wp:extent cx="3819525" cy="2622829"/>
            <wp:effectExtent l="0" t="0" r="0" b="635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58" cstate="print"/>
                    <a:srcRect/>
                    <a:stretch>
                      <a:fillRect/>
                    </a:stretch>
                  </pic:blipFill>
                  <pic:spPr bwMode="auto">
                    <a:xfrm>
                      <a:off x="0" y="0"/>
                      <a:ext cx="3822366" cy="2624780"/>
                    </a:xfrm>
                    <a:prstGeom prst="rect">
                      <a:avLst/>
                    </a:prstGeom>
                    <a:noFill/>
                    <a:ln w="9525">
                      <a:noFill/>
                      <a:miter lim="800000"/>
                      <a:headEnd/>
                      <a:tailEnd/>
                    </a:ln>
                  </pic:spPr>
                </pic:pic>
              </a:graphicData>
            </a:graphic>
          </wp:inline>
        </w:drawing>
      </w:r>
    </w:p>
    <w:p w14:paraId="61050BDB" w14:textId="0CC285CE" w:rsidR="00971DE6" w:rsidRPr="00B7030B" w:rsidRDefault="00EE1BCF">
      <w:pPr>
        <w:pStyle w:val="Caption"/>
        <w:pPrChange w:id="863" w:author="Honnalore Steissberg" w:date="2021-07-27T16:47:00Z">
          <w:pPr>
            <w:pStyle w:val="Caption"/>
            <w:spacing w:after="120"/>
          </w:pPr>
        </w:pPrChange>
      </w:pPr>
      <w:bookmarkStart w:id="864" w:name="_Ref12639429"/>
      <w:bookmarkStart w:id="865" w:name="_Toc37942907"/>
      <w:r>
        <w:t xml:space="preserve">Figure </w:t>
      </w:r>
      <w:r w:rsidR="00F812F1">
        <w:fldChar w:fldCharType="begin"/>
      </w:r>
      <w:r w:rsidR="00F812F1">
        <w:instrText xml:space="preserve"> SEQ Figure \* ARABIC </w:instrText>
      </w:r>
      <w:r w:rsidR="00F812F1">
        <w:fldChar w:fldCharType="separate"/>
      </w:r>
      <w:r w:rsidR="00795A65">
        <w:rPr>
          <w:noProof/>
        </w:rPr>
        <w:t>10</w:t>
      </w:r>
      <w:r w:rsidR="00F812F1">
        <w:rPr>
          <w:noProof/>
        </w:rPr>
        <w:fldChar w:fldCharType="end"/>
      </w:r>
      <w:bookmarkEnd w:id="864"/>
      <w:r>
        <w:t xml:space="preserve">. Lateral spillway LAT </w:t>
      </w:r>
      <w:r w:rsidR="00A76D7F">
        <w:t>designation</w:t>
      </w:r>
      <w:r>
        <w:t>.</w:t>
      </w:r>
      <w:bookmarkEnd w:id="865"/>
    </w:p>
    <w:p w14:paraId="19A4C2D4"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60D2F291" w14:textId="6442CD48" w:rsidR="0041037A" w:rsidRPr="00E17288" w:rsidRDefault="0041037A">
      <w:pPr>
        <w:pStyle w:val="Examplebody"/>
        <w:keepNext/>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SPILLWAYS   IUSP    IDSP     ESP    A1SP    B1SP    A2SP    B2SP </w:t>
      </w:r>
      <w:ins w:id="866" w:author="Honnalore Steissberg" w:date="2021-07-28T14:45:00Z">
        <w:r w:rsidR="001D4C40">
          <w:t xml:space="preserve"> </w:t>
        </w:r>
      </w:ins>
      <w:r w:rsidRPr="00E17288">
        <w:t xml:space="preserve"> LATSPC      </w:t>
      </w:r>
    </w:p>
    <w:p w14:paraId="17B07D52" w14:textId="77777777" w:rsidR="0041037A" w:rsidRPr="00E17288" w:rsidRDefault="0041037A">
      <w:pPr>
        <w:pStyle w:val="Examplebody"/>
        <w:keepNext/>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1          30      33    45.5   45.33     1.5   34.45     1.0    DOWN</w:t>
      </w:r>
    </w:p>
    <w:p w14:paraId="68C461B1" w14:textId="77777777" w:rsidR="0041037A" w:rsidRPr="00E17288" w:rsidRDefault="0041037A">
      <w:pPr>
        <w:pStyle w:val="Examplebody"/>
        <w:keepNext/>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2          28      33    40.0   10.00     1.5   20.00     1.0     LAT</w:t>
      </w:r>
    </w:p>
    <w:p w14:paraId="50E4B843"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Related Cards and Files</w:t>
      </w:r>
    </w:p>
    <w:p w14:paraId="717DD0EE"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2C53E90" w14:textId="77777777" w:rsidR="0041037A" w:rsidRPr="00B7030B" w:rsidRDefault="00C51A7D">
      <w:pPr>
        <w:pStyle w:val="Relatedcards"/>
        <w:rPr>
          <w:rFonts w:asciiTheme="minorHAnsi" w:hAnsiTheme="minorHAnsi"/>
        </w:rPr>
      </w:pPr>
      <w:hyperlink w:anchor="upstream_spillway" w:history="1">
        <w:r w:rsidR="0041037A" w:rsidRPr="00B7030B">
          <w:rPr>
            <w:rFonts w:asciiTheme="minorHAnsi" w:hAnsiTheme="minorHAnsi"/>
          </w:rPr>
          <w:t>Upstream Spillways</w:t>
        </w:r>
      </w:hyperlink>
    </w:p>
    <w:p w14:paraId="63FDD6C7" w14:textId="77777777" w:rsidR="0041037A" w:rsidRPr="00B7030B" w:rsidRDefault="00C51A7D">
      <w:pPr>
        <w:pStyle w:val="Relatedcards"/>
        <w:rPr>
          <w:rFonts w:asciiTheme="minorHAnsi" w:hAnsiTheme="minorHAnsi"/>
        </w:rPr>
      </w:pPr>
      <w:hyperlink w:anchor="downstream_spillway" w:history="1">
        <w:r w:rsidR="0041037A" w:rsidRPr="00B7030B">
          <w:rPr>
            <w:rFonts w:asciiTheme="minorHAnsi" w:hAnsiTheme="minorHAnsi"/>
          </w:rPr>
          <w:t>Downstream Spillways</w:t>
        </w:r>
      </w:hyperlink>
    </w:p>
    <w:p w14:paraId="1C25808A" w14:textId="77777777" w:rsidR="0041037A" w:rsidRPr="00B7030B" w:rsidRDefault="00C51A7D">
      <w:pPr>
        <w:pStyle w:val="Relatedcards"/>
        <w:rPr>
          <w:rFonts w:asciiTheme="minorHAnsi" w:hAnsiTheme="minorHAnsi"/>
        </w:rPr>
      </w:pPr>
      <w:hyperlink w:anchor="spillway_tdg" w:history="1">
        <w:r w:rsidR="0041037A" w:rsidRPr="00B7030B">
          <w:rPr>
            <w:rFonts w:asciiTheme="minorHAnsi" w:hAnsiTheme="minorHAnsi"/>
          </w:rPr>
          <w:t>Spillway Dissolved Gas</w:t>
        </w:r>
      </w:hyperlink>
    </w:p>
    <w:p w14:paraId="65C0FC5B" w14:textId="77777777" w:rsidR="0041037A" w:rsidRPr="00B7030B" w:rsidRDefault="0041037A" w:rsidP="006D1FD1">
      <w:pPr>
        <w:pStyle w:val="Heading4"/>
      </w:pPr>
      <w:r w:rsidRPr="00B7030B">
        <w:br w:type="page"/>
      </w:r>
      <w:bookmarkStart w:id="867" w:name="_Toc41047671"/>
      <w:r w:rsidRPr="00B7030B">
        <w:lastRenderedPageBreak/>
        <w:t xml:space="preserve">Upstream Spillways </w:t>
      </w:r>
      <w:bookmarkStart w:id="868" w:name="upstream_spillway"/>
      <w:bookmarkEnd w:id="868"/>
      <w:r w:rsidRPr="00B7030B">
        <w:t>(SPILL UP)</w:t>
      </w:r>
      <w:bookmarkEnd w:id="867"/>
    </w:p>
    <w:p w14:paraId="379E212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869" w:name="_Toc8027309"/>
      <w:r w:rsidR="0041037A" w:rsidRPr="00B7030B">
        <w:rPr>
          <w:rStyle w:val="CardReferen"/>
          <w:rFonts w:asciiTheme="minorHAnsi" w:hAnsiTheme="minorHAnsi"/>
          <w:b/>
          <w:bCs/>
        </w:rPr>
        <w:instrText>Upstream Spillway Specifications (SPILL UP)</w:instrText>
      </w:r>
      <w:bookmarkEnd w:id="869"/>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86B8753"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0335C08" w14:textId="71CA2370"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PUSPC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How inflows enter into the upstream spillway segment</w:t>
      </w:r>
      <w:ins w:id="870" w:author="Honnalore Steissberg" w:date="2021-07-28T14:45:00Z">
        <w:r w:rsidR="001D4C40">
          <w:rPr>
            <w:rFonts w:asciiTheme="minorHAnsi" w:hAnsiTheme="minorHAnsi"/>
          </w:rPr>
          <w:t>:</w:t>
        </w:r>
      </w:ins>
      <w:del w:id="871" w:author="Honnalore Steissberg" w:date="2021-07-28T14:45:00Z">
        <w:r w:rsidRPr="00B7030B" w:rsidDel="001D4C40">
          <w:rPr>
            <w:rFonts w:asciiTheme="minorHAnsi" w:hAnsiTheme="minorHAnsi"/>
          </w:rPr>
          <w:delText>,</w:delText>
        </w:r>
      </w:del>
      <w:r w:rsidRPr="00B7030B">
        <w:rPr>
          <w:rFonts w:asciiTheme="minorHAnsi" w:hAnsiTheme="minorHAnsi"/>
        </w:rPr>
        <w:t xml:space="preserve"> DISTR, DENSITY, or SPECIFY</w:t>
      </w:r>
    </w:p>
    <w:p w14:paraId="2D5E99CA"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ETUSP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spillway inflows enter using SPECIFY option, </w:t>
      </w:r>
      <w:r w:rsidRPr="00B7030B">
        <w:rPr>
          <w:rFonts w:asciiTheme="minorHAnsi" w:hAnsiTheme="minorHAnsi"/>
          <w:i/>
          <w:iCs/>
        </w:rPr>
        <w:t>m</w:t>
      </w:r>
    </w:p>
    <w:p w14:paraId="213EB007"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EBUSP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Bottom elevation spillway inflows enter using SPECIFY option, </w:t>
      </w:r>
      <w:r w:rsidRPr="00B7030B">
        <w:rPr>
          <w:rFonts w:asciiTheme="minorHAnsi" w:hAnsiTheme="minorHAnsi"/>
          <w:i/>
          <w:iCs/>
        </w:rPr>
        <w:t>m</w:t>
      </w:r>
    </w:p>
    <w:p w14:paraId="7CF3C79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KTUSP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Top layer above which selective withdrawal will not occur </w:t>
      </w:r>
    </w:p>
    <w:p w14:paraId="2F3DF8C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KBUSP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777CBD6E" w14:textId="77777777" w:rsidR="0041037A" w:rsidRPr="00B7030B" w:rsidRDefault="0041037A">
      <w:pPr>
        <w:pStyle w:val="BodyText2"/>
      </w:pPr>
    </w:p>
    <w:p w14:paraId="077C2372" w14:textId="77777777" w:rsidR="0041037A" w:rsidRPr="00740473" w:rsidRDefault="0041037A">
      <w:pPr>
        <w:pStyle w:val="BodyText"/>
        <w:rPr>
          <w:sz w:val="20"/>
        </w:rPr>
      </w:pPr>
      <w:r w:rsidRPr="00740473">
        <w:rPr>
          <w:sz w:val="20"/>
        </w:rPr>
        <w:t>This card specifies how inflows/outflows for the upstream spillway location are handled.  Setting [</w:t>
      </w:r>
      <w:r w:rsidRPr="008F7E37">
        <w:rPr>
          <w:rFonts w:cs="Arial"/>
          <w:b/>
          <w:bCs/>
          <w:sz w:val="20"/>
        </w:rPr>
        <w:t>PUSPC</w:t>
      </w:r>
      <w:r w:rsidRPr="00740473">
        <w:rPr>
          <w:sz w:val="20"/>
        </w:rPr>
        <w:t xml:space="preserve">] to </w:t>
      </w:r>
      <w:r w:rsidRPr="00740473">
        <w:rPr>
          <w:rFonts w:cs="Arial"/>
          <w:sz w:val="20"/>
        </w:rPr>
        <w:t>DISTR</w:t>
      </w:r>
      <w:r w:rsidRPr="00740473">
        <w:rPr>
          <w:sz w:val="20"/>
        </w:rPr>
        <w:t xml:space="preserve"> distributes the inflows evenly from the water surface to the bottom active layer, setting it to </w:t>
      </w:r>
      <w:r w:rsidRPr="00740473">
        <w:rPr>
          <w:rFonts w:cs="Arial"/>
          <w:sz w:val="20"/>
        </w:rPr>
        <w:t>DENSITY</w:t>
      </w:r>
      <w:r w:rsidRPr="00740473">
        <w:rPr>
          <w:sz w:val="20"/>
        </w:rPr>
        <w:t xml:space="preserve"> places the inflows into a layer with similar density, and setting it to </w:t>
      </w:r>
      <w:r w:rsidRPr="00740473">
        <w:rPr>
          <w:rFonts w:cs="Arial"/>
          <w:sz w:val="20"/>
        </w:rPr>
        <w:t>SPECIFY</w:t>
      </w:r>
      <w:r w:rsidRPr="00740473">
        <w:rPr>
          <w:sz w:val="20"/>
        </w:rPr>
        <w:t xml:space="preserve"> allows the user to specify a top and bottom elevation into which inflows enter.  If the </w:t>
      </w:r>
      <w:r w:rsidRPr="00740473">
        <w:rPr>
          <w:rFonts w:cs="Arial"/>
          <w:sz w:val="20"/>
        </w:rPr>
        <w:t>SPECIFY</w:t>
      </w:r>
      <w:r w:rsidRPr="00740473">
        <w:rPr>
          <w:sz w:val="20"/>
        </w:rPr>
        <w:t xml:space="preserve"> option is used, then [</w:t>
      </w:r>
      <w:r w:rsidR="008F7E37">
        <w:rPr>
          <w:rFonts w:cs="Arial"/>
          <w:b/>
          <w:bCs/>
          <w:sz w:val="20"/>
        </w:rPr>
        <w:t>E</w:t>
      </w:r>
      <w:r w:rsidRPr="008F7E37">
        <w:rPr>
          <w:rFonts w:cs="Arial"/>
          <w:b/>
          <w:bCs/>
          <w:sz w:val="20"/>
        </w:rPr>
        <w:t>TUSP</w:t>
      </w:r>
      <w:r w:rsidRPr="00740473">
        <w:rPr>
          <w:sz w:val="20"/>
        </w:rPr>
        <w:t>] and [</w:t>
      </w:r>
      <w:r w:rsidR="008F7E37">
        <w:rPr>
          <w:rFonts w:cs="Arial"/>
          <w:b/>
          <w:bCs/>
          <w:sz w:val="20"/>
        </w:rPr>
        <w:t>E</w:t>
      </w:r>
      <w:r w:rsidRPr="008F7E37">
        <w:rPr>
          <w:rFonts w:cs="Arial"/>
          <w:b/>
          <w:bCs/>
          <w:sz w:val="20"/>
        </w:rPr>
        <w:t>BUSP</w:t>
      </w:r>
      <w:r w:rsidRPr="00740473">
        <w:rPr>
          <w:sz w:val="20"/>
        </w:rPr>
        <w:t xml:space="preserve">] are used to specify the top and bottom elevations </w:t>
      </w:r>
      <w:r w:rsidR="00740473">
        <w:rPr>
          <w:sz w:val="20"/>
        </w:rPr>
        <w:t xml:space="preserve">over which </w:t>
      </w:r>
      <w:r w:rsidRPr="00740473">
        <w:rPr>
          <w:sz w:val="20"/>
        </w:rPr>
        <w:t>the inflows are distributed.</w:t>
      </w:r>
    </w:p>
    <w:p w14:paraId="406870E8" w14:textId="77777777" w:rsidR="0041037A" w:rsidRPr="00740473" w:rsidRDefault="0041037A">
      <w:pPr>
        <w:pStyle w:val="BodyText"/>
        <w:rPr>
          <w:sz w:val="20"/>
        </w:rPr>
      </w:pPr>
      <w:r w:rsidRPr="00740473">
        <w:rPr>
          <w:sz w:val="20"/>
        </w:rPr>
        <w:t>[</w:t>
      </w:r>
      <w:r w:rsidRPr="008F7E37">
        <w:rPr>
          <w:rFonts w:cs="Arial"/>
          <w:b/>
          <w:bCs/>
          <w:sz w:val="20"/>
        </w:rPr>
        <w:t>KTUSP</w:t>
      </w:r>
      <w:r w:rsidRPr="00740473">
        <w:rPr>
          <w:sz w:val="20"/>
        </w:rPr>
        <w:t>] and [</w:t>
      </w:r>
      <w:r w:rsidRPr="008F7E37">
        <w:rPr>
          <w:rFonts w:cs="Arial"/>
          <w:b/>
          <w:bCs/>
          <w:sz w:val="20"/>
        </w:rPr>
        <w:t>KBUSP</w:t>
      </w:r>
      <w:r w:rsidRPr="00740473">
        <w:rPr>
          <w:sz w:val="20"/>
        </w:rPr>
        <w:t>] are used to set the upper and lower layers above and below which outflow does not occur in the selective withdrawal algorith</w:t>
      </w:r>
      <w:r w:rsidR="00740473">
        <w:rPr>
          <w:sz w:val="20"/>
        </w:rPr>
        <w:t>m</w:t>
      </w:r>
      <w:r w:rsidRPr="00740473">
        <w:rPr>
          <w:sz w:val="20"/>
        </w:rPr>
        <w:t>.</w:t>
      </w:r>
    </w:p>
    <w:p w14:paraId="01C0395F"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66590C2"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SPILL UP   PUSPC   ETUSP   EBUSP   KTUSP   KBUSP             </w:t>
      </w:r>
    </w:p>
    <w:p w14:paraId="416F3281"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1       DISTR                       2      23</w:t>
      </w:r>
    </w:p>
    <w:p w14:paraId="61F1490A"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2       DISTR                       2      23</w:t>
      </w:r>
    </w:p>
    <w:p w14:paraId="008BFE19"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159FA30E" w14:textId="77777777" w:rsidR="0041037A" w:rsidRPr="00B7030B" w:rsidRDefault="00C51A7D">
      <w:pPr>
        <w:pStyle w:val="Relatedcards"/>
        <w:rPr>
          <w:rFonts w:asciiTheme="minorHAnsi" w:hAnsiTheme="minorHAnsi"/>
        </w:rPr>
      </w:pPr>
      <w:hyperlink w:anchor="spillways" w:history="1">
        <w:r w:rsidR="0041037A" w:rsidRPr="00B7030B">
          <w:rPr>
            <w:rFonts w:asciiTheme="minorHAnsi" w:hAnsiTheme="minorHAnsi"/>
          </w:rPr>
          <w:t>Spillways</w:t>
        </w:r>
      </w:hyperlink>
    </w:p>
    <w:p w14:paraId="283F1CBE" w14:textId="77777777" w:rsidR="0041037A" w:rsidRPr="00B7030B" w:rsidRDefault="00C51A7D">
      <w:pPr>
        <w:pStyle w:val="Relatedcards"/>
        <w:rPr>
          <w:rFonts w:asciiTheme="minorHAnsi" w:hAnsiTheme="minorHAnsi"/>
        </w:rPr>
      </w:pPr>
      <w:hyperlink w:anchor="downstream_spillway" w:history="1">
        <w:r w:rsidR="0041037A" w:rsidRPr="00B7030B">
          <w:rPr>
            <w:rFonts w:asciiTheme="minorHAnsi" w:hAnsiTheme="minorHAnsi"/>
          </w:rPr>
          <w:t>Downstream Spillways</w:t>
        </w:r>
      </w:hyperlink>
    </w:p>
    <w:p w14:paraId="183E5D09" w14:textId="77777777" w:rsidR="0041037A" w:rsidRPr="00B7030B" w:rsidRDefault="00C51A7D">
      <w:pPr>
        <w:pStyle w:val="Relatedcards"/>
        <w:rPr>
          <w:rFonts w:asciiTheme="minorHAnsi" w:hAnsiTheme="minorHAnsi"/>
        </w:rPr>
      </w:pPr>
      <w:hyperlink w:anchor="spillway_tdg" w:history="1">
        <w:r w:rsidR="0041037A" w:rsidRPr="00B7030B">
          <w:rPr>
            <w:rFonts w:asciiTheme="minorHAnsi" w:hAnsiTheme="minorHAnsi"/>
          </w:rPr>
          <w:t>Spillway Dissolved Gas</w:t>
        </w:r>
      </w:hyperlink>
    </w:p>
    <w:p w14:paraId="2B83E059" w14:textId="77777777" w:rsidR="0041037A" w:rsidRPr="00B7030B" w:rsidRDefault="0041037A" w:rsidP="008F7E37">
      <w:pPr>
        <w:pStyle w:val="Heading4"/>
      </w:pPr>
      <w:r w:rsidRPr="00B7030B">
        <w:br w:type="page"/>
      </w:r>
      <w:bookmarkStart w:id="872" w:name="downstream_spillway"/>
      <w:bookmarkStart w:id="873" w:name="_Toc41047672"/>
      <w:bookmarkEnd w:id="872"/>
      <w:r w:rsidRPr="00B7030B">
        <w:lastRenderedPageBreak/>
        <w:t>Downstream Spillways (SPILL DOWN)</w:t>
      </w:r>
      <w:bookmarkEnd w:id="873"/>
    </w:p>
    <w:p w14:paraId="7D428FC1"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874" w:name="_Toc8027310"/>
      <w:r w:rsidR="0041037A" w:rsidRPr="00B7030B">
        <w:rPr>
          <w:rStyle w:val="CardReferen"/>
          <w:rFonts w:asciiTheme="minorHAnsi" w:hAnsiTheme="minorHAnsi"/>
          <w:b/>
          <w:bCs/>
        </w:rPr>
        <w:instrText>Downstream Spillway Specifications (SPILL DOWN)</w:instrText>
      </w:r>
      <w:bookmarkEnd w:id="874"/>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D91EA5D" w14:textId="77777777" w:rsidR="0041037A" w:rsidRPr="00B7030B" w:rsidRDefault="0041037A">
      <w:pPr>
        <w:pStyle w:val="Carddescr0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1D8F522" w14:textId="57B6F512"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2</w:t>
      </w:r>
      <w:r w:rsidRPr="00B7030B">
        <w:rPr>
          <w:rFonts w:asciiTheme="minorHAnsi" w:hAnsiTheme="minorHAnsi"/>
        </w:rPr>
        <w:tab/>
        <w:t>PDSPC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How inflows enter into the downstream spillway segment</w:t>
      </w:r>
      <w:ins w:id="875" w:author="Honnalore Steissberg" w:date="2021-07-28T14:56:00Z">
        <w:r w:rsidR="001D4C40">
          <w:rPr>
            <w:rFonts w:asciiTheme="minorHAnsi" w:hAnsiTheme="minorHAnsi"/>
          </w:rPr>
          <w:t>:</w:t>
        </w:r>
      </w:ins>
      <w:del w:id="876" w:author="Honnalore Steissberg" w:date="2021-07-28T14:56:00Z">
        <w:r w:rsidRPr="00B7030B" w:rsidDel="001D4C40">
          <w:rPr>
            <w:rFonts w:asciiTheme="minorHAnsi" w:hAnsiTheme="minorHAnsi"/>
          </w:rPr>
          <w:delText>,</w:delText>
        </w:r>
      </w:del>
      <w:r w:rsidRPr="00B7030B">
        <w:rPr>
          <w:rFonts w:asciiTheme="minorHAnsi" w:hAnsiTheme="minorHAnsi"/>
        </w:rPr>
        <w:t xml:space="preserve"> DISTR, DENSITY, or SPECIFY</w:t>
      </w:r>
    </w:p>
    <w:p w14:paraId="5B410339"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i/>
          <w:iCs/>
        </w:rPr>
      </w:pPr>
      <w:r w:rsidRPr="00B7030B">
        <w:rPr>
          <w:rFonts w:asciiTheme="minorHAnsi" w:hAnsiTheme="minorHAnsi"/>
        </w:rPr>
        <w:t>3</w:t>
      </w:r>
      <w:r w:rsidRPr="00B7030B">
        <w:rPr>
          <w:rFonts w:asciiTheme="minorHAnsi" w:hAnsiTheme="minorHAnsi"/>
        </w:rPr>
        <w:tab/>
        <w:t>ETDSP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spillway inflows enter using SPECIFY option, </w:t>
      </w:r>
      <w:r w:rsidRPr="00B7030B">
        <w:rPr>
          <w:rFonts w:asciiTheme="minorHAnsi" w:hAnsiTheme="minorHAnsi"/>
          <w:i/>
          <w:iCs/>
        </w:rPr>
        <w:t>m</w:t>
      </w:r>
    </w:p>
    <w:p w14:paraId="682594CB"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i/>
          <w:iCs/>
        </w:rPr>
      </w:pPr>
      <w:r w:rsidRPr="00B7030B">
        <w:rPr>
          <w:rFonts w:asciiTheme="minorHAnsi" w:hAnsiTheme="minorHAnsi"/>
        </w:rPr>
        <w:t>3</w:t>
      </w:r>
      <w:r w:rsidRPr="00B7030B">
        <w:rPr>
          <w:rFonts w:asciiTheme="minorHAnsi" w:hAnsiTheme="minorHAnsi"/>
        </w:rPr>
        <w:tab/>
        <w:t>EBDSP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Bottom elevation spillway inflows enter using SPECIFY option, </w:t>
      </w:r>
      <w:r w:rsidRPr="00B7030B">
        <w:rPr>
          <w:rFonts w:asciiTheme="minorHAnsi" w:hAnsiTheme="minorHAnsi"/>
          <w:i/>
          <w:iCs/>
        </w:rPr>
        <w:t>m</w:t>
      </w:r>
    </w:p>
    <w:p w14:paraId="04CA2FF4"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5</w:t>
      </w:r>
      <w:r w:rsidRPr="00B7030B">
        <w:rPr>
          <w:rFonts w:asciiTheme="minorHAnsi" w:hAnsiTheme="minorHAnsi"/>
        </w:rPr>
        <w:tab/>
        <w:t>KTDSP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Top layer above which selective withdrawal will not occur</w:t>
      </w:r>
    </w:p>
    <w:p w14:paraId="5B9E4EF3"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5</w:t>
      </w:r>
      <w:r w:rsidRPr="00B7030B">
        <w:rPr>
          <w:rFonts w:asciiTheme="minorHAnsi" w:hAnsiTheme="minorHAnsi"/>
        </w:rPr>
        <w:tab/>
        <w:t>KBDSP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634799AA" w14:textId="77777777" w:rsidR="0041037A" w:rsidRPr="00B7030B" w:rsidRDefault="0041037A">
      <w:pPr>
        <w:pStyle w:val="BodyText2"/>
      </w:pPr>
    </w:p>
    <w:p w14:paraId="4CDF0359" w14:textId="530D8C62" w:rsidR="0041037A" w:rsidRPr="00740473" w:rsidRDefault="0041037A">
      <w:pPr>
        <w:pStyle w:val="BodyText"/>
        <w:rPr>
          <w:sz w:val="20"/>
        </w:rPr>
      </w:pPr>
      <w:r w:rsidRPr="00740473">
        <w:rPr>
          <w:sz w:val="20"/>
        </w:rPr>
        <w:t>This card specifies how inflows/outflows for the downstream spillway location are handled.  Setting [</w:t>
      </w:r>
      <w:r w:rsidRPr="008F7E37">
        <w:rPr>
          <w:rFonts w:cs="Arial"/>
          <w:b/>
          <w:bCs/>
          <w:sz w:val="20"/>
        </w:rPr>
        <w:t>PDSPC</w:t>
      </w:r>
      <w:r w:rsidRPr="00740473">
        <w:rPr>
          <w:sz w:val="20"/>
        </w:rPr>
        <w:t xml:space="preserve">] to </w:t>
      </w:r>
      <w:r w:rsidRPr="00740473">
        <w:rPr>
          <w:rFonts w:cs="Arial"/>
          <w:sz w:val="20"/>
        </w:rPr>
        <w:t>DISTR</w:t>
      </w:r>
      <w:r w:rsidRPr="00740473">
        <w:rPr>
          <w:sz w:val="20"/>
        </w:rPr>
        <w:t xml:space="preserve"> distributes the inflows evenly from the water surface to the bottom active layer, setting it to </w:t>
      </w:r>
      <w:r w:rsidRPr="00740473">
        <w:rPr>
          <w:rFonts w:cs="Arial"/>
          <w:sz w:val="20"/>
        </w:rPr>
        <w:t>DENSITY</w:t>
      </w:r>
      <w:r w:rsidRPr="00740473">
        <w:rPr>
          <w:sz w:val="20"/>
        </w:rPr>
        <w:t xml:space="preserve"> places the inflows into a layer with similar density, and setting it to </w:t>
      </w:r>
      <w:r w:rsidRPr="00740473">
        <w:rPr>
          <w:rFonts w:cs="Arial"/>
          <w:sz w:val="20"/>
        </w:rPr>
        <w:t>SPECIFY</w:t>
      </w:r>
      <w:r w:rsidRPr="00740473">
        <w:rPr>
          <w:sz w:val="20"/>
        </w:rPr>
        <w:t xml:space="preserve"> allows the user to specify a top and bottom elevation into which inflows enter.  If the </w:t>
      </w:r>
      <w:r w:rsidRPr="00740473">
        <w:rPr>
          <w:rFonts w:cs="Arial"/>
          <w:sz w:val="20"/>
        </w:rPr>
        <w:t>SPECIFY</w:t>
      </w:r>
      <w:r w:rsidRPr="00740473">
        <w:rPr>
          <w:sz w:val="20"/>
        </w:rPr>
        <w:t xml:space="preserve"> option is used, then [</w:t>
      </w:r>
      <w:r w:rsidRPr="008F7E37">
        <w:rPr>
          <w:rFonts w:cs="Arial"/>
          <w:b/>
          <w:bCs/>
          <w:sz w:val="20"/>
        </w:rPr>
        <w:t>ETDSP</w:t>
      </w:r>
      <w:r w:rsidRPr="00740473">
        <w:rPr>
          <w:sz w:val="20"/>
        </w:rPr>
        <w:t>] and [</w:t>
      </w:r>
      <w:r w:rsidRPr="008F7E37">
        <w:rPr>
          <w:rFonts w:cs="Arial"/>
          <w:b/>
          <w:bCs/>
          <w:sz w:val="20"/>
        </w:rPr>
        <w:t>EBDSP</w:t>
      </w:r>
      <w:r w:rsidRPr="00740473">
        <w:rPr>
          <w:sz w:val="20"/>
        </w:rPr>
        <w:t xml:space="preserve">] </w:t>
      </w:r>
      <w:del w:id="877" w:author="Honnalore Steissberg" w:date="2021-07-28T14:57:00Z">
        <w:r w:rsidRPr="00740473" w:rsidDel="001D4C40">
          <w:rPr>
            <w:sz w:val="20"/>
          </w:rPr>
          <w:delText xml:space="preserve">are used to </w:delText>
        </w:r>
      </w:del>
      <w:r w:rsidRPr="00740473">
        <w:rPr>
          <w:sz w:val="20"/>
        </w:rPr>
        <w:t xml:space="preserve">specify the top and bottom elevations </w:t>
      </w:r>
      <w:r w:rsidR="00740473" w:rsidRPr="00740473">
        <w:rPr>
          <w:sz w:val="20"/>
        </w:rPr>
        <w:t>over which the inflows are distributed</w:t>
      </w:r>
      <w:r w:rsidRPr="00740473">
        <w:rPr>
          <w:sz w:val="20"/>
        </w:rPr>
        <w:t>.</w:t>
      </w:r>
    </w:p>
    <w:p w14:paraId="22903916" w14:textId="77777777" w:rsidR="0041037A" w:rsidRPr="00740473" w:rsidRDefault="0041037A">
      <w:pPr>
        <w:pStyle w:val="BodyText"/>
        <w:rPr>
          <w:sz w:val="20"/>
        </w:rPr>
      </w:pPr>
      <w:r w:rsidRPr="00740473">
        <w:rPr>
          <w:sz w:val="20"/>
        </w:rPr>
        <w:t>[</w:t>
      </w:r>
      <w:r w:rsidRPr="008F7E37">
        <w:rPr>
          <w:rFonts w:cs="Arial"/>
          <w:b/>
          <w:bCs/>
          <w:sz w:val="20"/>
        </w:rPr>
        <w:t>KTDSP</w:t>
      </w:r>
      <w:r w:rsidRPr="00740473">
        <w:rPr>
          <w:sz w:val="20"/>
        </w:rPr>
        <w:t>] and [</w:t>
      </w:r>
      <w:r w:rsidRPr="008F7E37">
        <w:rPr>
          <w:rFonts w:cs="Arial"/>
          <w:b/>
          <w:bCs/>
          <w:sz w:val="20"/>
        </w:rPr>
        <w:t>KBDSP</w:t>
      </w:r>
      <w:r w:rsidRPr="00740473">
        <w:rPr>
          <w:sz w:val="20"/>
        </w:rPr>
        <w:t>] are used to set the upper and lower layers above and below which outflow does not occur in the selective withdrawal algorith</w:t>
      </w:r>
      <w:r w:rsidR="00740473" w:rsidRPr="00740473">
        <w:rPr>
          <w:sz w:val="20"/>
        </w:rPr>
        <w:t>m</w:t>
      </w:r>
      <w:r w:rsidRPr="00740473">
        <w:rPr>
          <w:sz w:val="20"/>
        </w:rPr>
        <w:t>.</w:t>
      </w:r>
    </w:p>
    <w:p w14:paraId="11EACCF9"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7C626F9"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SPILL DOWN PDSPC   ETDSP   EBUSP   KTDSP   KBDSP             </w:t>
      </w:r>
    </w:p>
    <w:p w14:paraId="07D21958"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1       DISTR                       2      23</w:t>
      </w:r>
    </w:p>
    <w:p w14:paraId="2222F440"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2       DISTR                       2      23</w:t>
      </w:r>
    </w:p>
    <w:p w14:paraId="32010654"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6C5C9E81"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38399A79" w14:textId="77777777" w:rsidR="0041037A" w:rsidRPr="00B7030B" w:rsidRDefault="00C51A7D">
      <w:pPr>
        <w:pStyle w:val="Relatedcards"/>
        <w:rPr>
          <w:rFonts w:asciiTheme="minorHAnsi" w:hAnsiTheme="minorHAnsi"/>
        </w:rPr>
      </w:pPr>
      <w:hyperlink w:anchor="spillways" w:history="1">
        <w:r w:rsidR="0041037A" w:rsidRPr="00B7030B">
          <w:rPr>
            <w:rFonts w:asciiTheme="minorHAnsi" w:hAnsiTheme="minorHAnsi"/>
          </w:rPr>
          <w:t>Spillways</w:t>
        </w:r>
      </w:hyperlink>
    </w:p>
    <w:p w14:paraId="14E7E51B" w14:textId="77777777" w:rsidR="0041037A" w:rsidRPr="00B7030B" w:rsidRDefault="00C51A7D">
      <w:pPr>
        <w:pStyle w:val="Relatedcards"/>
        <w:rPr>
          <w:rFonts w:asciiTheme="minorHAnsi" w:hAnsiTheme="minorHAnsi"/>
        </w:rPr>
      </w:pPr>
      <w:hyperlink w:anchor="upstream_spillway" w:history="1">
        <w:r w:rsidR="0041037A" w:rsidRPr="00B7030B">
          <w:rPr>
            <w:rFonts w:asciiTheme="minorHAnsi" w:hAnsiTheme="minorHAnsi"/>
          </w:rPr>
          <w:t>Upstream Spillways</w:t>
        </w:r>
      </w:hyperlink>
    </w:p>
    <w:p w14:paraId="1F4D0BC9" w14:textId="77777777" w:rsidR="0041037A" w:rsidRPr="00B7030B" w:rsidRDefault="00C51A7D">
      <w:pPr>
        <w:pStyle w:val="Relatedcards"/>
        <w:rPr>
          <w:rFonts w:asciiTheme="minorHAnsi" w:hAnsiTheme="minorHAnsi"/>
        </w:rPr>
      </w:pPr>
      <w:hyperlink w:anchor="spillway_tdg" w:history="1">
        <w:r w:rsidR="0041037A" w:rsidRPr="00B7030B">
          <w:rPr>
            <w:rFonts w:asciiTheme="minorHAnsi" w:hAnsiTheme="minorHAnsi"/>
          </w:rPr>
          <w:t>Spillway Dissolved Gas</w:t>
        </w:r>
      </w:hyperlink>
    </w:p>
    <w:p w14:paraId="69C9E2BA" w14:textId="77777777" w:rsidR="0041037A" w:rsidRPr="00B7030B" w:rsidRDefault="0041037A" w:rsidP="008F7E37">
      <w:pPr>
        <w:pStyle w:val="Heading4"/>
      </w:pPr>
      <w:r w:rsidRPr="00B7030B">
        <w:br w:type="page"/>
      </w:r>
      <w:bookmarkStart w:id="878" w:name="spillway_tdg"/>
      <w:bookmarkStart w:id="879" w:name="_Toc41047673"/>
      <w:bookmarkEnd w:id="878"/>
      <w:r w:rsidRPr="00B7030B">
        <w:lastRenderedPageBreak/>
        <w:t>Spillway Dissolved Gas (SPILL GAS)</w:t>
      </w:r>
      <w:bookmarkEnd w:id="879"/>
    </w:p>
    <w:p w14:paraId="010BE911"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"Downstream Spillway Specifications (SPILL DOWN)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0F8EF71"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90699B8" w14:textId="49CF6ECE"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GASSPC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Dissolved gas computations</w:t>
      </w:r>
      <w:ins w:id="880" w:author="Honnalore Steissberg" w:date="2021-07-28T14:59:00Z">
        <w:r w:rsidR="001D4C40">
          <w:rPr>
            <w:rFonts w:asciiTheme="minorHAnsi" w:hAnsiTheme="minorHAnsi"/>
          </w:rPr>
          <w:t>:</w:t>
        </w:r>
      </w:ins>
      <w:del w:id="881" w:author="Honnalore Steissberg" w:date="2021-07-28T14:59:00Z">
        <w:r w:rsidRPr="00B7030B" w:rsidDel="001D4C40">
          <w:rPr>
            <w:rFonts w:asciiTheme="minorHAnsi" w:hAnsiTheme="minorHAnsi"/>
          </w:rPr>
          <w:delText>,</w:delText>
        </w:r>
      </w:del>
      <w:r w:rsidRPr="00B7030B">
        <w:rPr>
          <w:rFonts w:asciiTheme="minorHAnsi" w:hAnsiTheme="minorHAnsi"/>
        </w:rPr>
        <w:t xml:space="preserve"> ON or OFF</w:t>
      </w:r>
    </w:p>
    <w:p w14:paraId="7D43FAB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EQSP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Equation number for computing dissolved gas</w:t>
      </w:r>
    </w:p>
    <w:p w14:paraId="33F6144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a coefficient in dissolved gas equation</w:t>
      </w:r>
    </w:p>
    <w:p w14:paraId="02749A8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BSP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b coefficient in dissolved gas equation</w:t>
      </w:r>
    </w:p>
    <w:p w14:paraId="4E58B908"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CSP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c coefficient in dissolved gas equation</w:t>
      </w:r>
    </w:p>
    <w:p w14:paraId="3CBF4425" w14:textId="77777777" w:rsidR="0041037A" w:rsidRPr="00B7030B" w:rsidRDefault="0041037A">
      <w:pPr>
        <w:pStyle w:val="BodyText2"/>
      </w:pPr>
    </w:p>
    <w:p w14:paraId="10A620ED" w14:textId="35DAC18F" w:rsidR="0041037A" w:rsidRPr="00740473" w:rsidRDefault="0041037A">
      <w:pPr>
        <w:pStyle w:val="BodyText"/>
        <w:rPr>
          <w:sz w:val="20"/>
        </w:rPr>
      </w:pPr>
      <w:r w:rsidRPr="00740473">
        <w:rPr>
          <w:sz w:val="20"/>
        </w:rPr>
        <w:t xml:space="preserve">This card turns </w:t>
      </w:r>
      <w:r w:rsidRPr="00740473">
        <w:rPr>
          <w:rFonts w:cs="Arial"/>
          <w:sz w:val="20"/>
        </w:rPr>
        <w:t>ON/OFF</w:t>
      </w:r>
      <w:r w:rsidRPr="00740473">
        <w:rPr>
          <w:sz w:val="20"/>
        </w:rPr>
        <w:t xml:space="preserve"> spillway gas computations [</w:t>
      </w:r>
      <w:r w:rsidRPr="008F7E37">
        <w:rPr>
          <w:rFonts w:cs="Arial"/>
          <w:b/>
          <w:bCs/>
          <w:sz w:val="20"/>
        </w:rPr>
        <w:t>GASSPC</w:t>
      </w:r>
      <w:r w:rsidRPr="00740473">
        <w:rPr>
          <w:sz w:val="20"/>
        </w:rPr>
        <w:t xml:space="preserve">] and specifies the parameters that define the dissolved gas relationship.  If dissolved gas computations are turned ON, then an equation number must be supplied (1 to 3).  Based on the equation number, two or three coefficients are required. These coefficients are </w:t>
      </w:r>
      <w:r w:rsidRPr="00740473">
        <w:rPr>
          <w:i/>
          <w:iCs/>
          <w:sz w:val="20"/>
        </w:rPr>
        <w:t>a</w:t>
      </w:r>
      <w:r w:rsidRPr="00740473">
        <w:rPr>
          <w:sz w:val="20"/>
        </w:rPr>
        <w:t xml:space="preserve">, </w:t>
      </w:r>
      <w:r w:rsidRPr="00740473">
        <w:rPr>
          <w:i/>
          <w:iCs/>
          <w:sz w:val="20"/>
        </w:rPr>
        <w:t>b</w:t>
      </w:r>
      <w:r w:rsidRPr="00740473">
        <w:rPr>
          <w:sz w:val="20"/>
        </w:rPr>
        <w:t xml:space="preserve">, and </w:t>
      </w:r>
      <w:r w:rsidRPr="00740473">
        <w:rPr>
          <w:i/>
          <w:iCs/>
          <w:sz w:val="20"/>
        </w:rPr>
        <w:t>c</w:t>
      </w:r>
      <w:r w:rsidRPr="00740473">
        <w:rPr>
          <w:sz w:val="20"/>
        </w:rPr>
        <w:t xml:space="preserve"> as shown in </w:t>
      </w:r>
      <w:r w:rsidR="003B7E39" w:rsidRPr="00740473">
        <w:rPr>
          <w:sz w:val="20"/>
        </w:rPr>
        <w:fldChar w:fldCharType="begin"/>
      </w:r>
      <w:r w:rsidR="003B7E39" w:rsidRPr="00740473">
        <w:rPr>
          <w:sz w:val="20"/>
        </w:rPr>
        <w:instrText xml:space="preserve"> REF _Ref16641547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2</w:t>
      </w:r>
      <w:r w:rsidR="003B7E39" w:rsidRPr="00740473">
        <w:rPr>
          <w:sz w:val="20"/>
        </w:rPr>
        <w:fldChar w:fldCharType="end"/>
      </w:r>
      <w:r w:rsidRPr="00740473">
        <w:rPr>
          <w:sz w:val="20"/>
        </w:rPr>
        <w:t>.  Note that if [</w:t>
      </w:r>
      <w:hyperlink w:anchor="spillways" w:history="1">
        <w:r w:rsidRPr="00740473">
          <w:rPr>
            <w:rStyle w:val="Hyperlink"/>
            <w:rFonts w:asciiTheme="minorHAnsi" w:hAnsiTheme="minorHAnsi" w:cs="Arial"/>
          </w:rPr>
          <w:t>IDSP</w:t>
        </w:r>
      </w:hyperlink>
      <w:r w:rsidRPr="00740473">
        <w:rPr>
          <w:sz w:val="20"/>
        </w:rPr>
        <w:t>] is 0, even if [</w:t>
      </w:r>
      <w:r w:rsidRPr="00740473">
        <w:rPr>
          <w:rStyle w:val="Variablename"/>
          <w:rFonts w:asciiTheme="minorHAnsi" w:hAnsiTheme="minorHAnsi"/>
        </w:rPr>
        <w:t>GASSPC</w:t>
      </w:r>
      <w:r w:rsidRPr="00740473">
        <w:rPr>
          <w:sz w:val="20"/>
        </w:rPr>
        <w:t xml:space="preserve">] is </w:t>
      </w:r>
      <w:r w:rsidRPr="00740473">
        <w:rPr>
          <w:rFonts w:cs="Arial"/>
          <w:sz w:val="20"/>
        </w:rPr>
        <w:t>ON</w:t>
      </w:r>
      <w:r w:rsidRPr="00740473">
        <w:rPr>
          <w:sz w:val="20"/>
        </w:rPr>
        <w:t>, the model will not compute any effects of gas transfer since the water exiting the spillway or weir is not accounted for in the system. This algorithm computes gas effects for flow from upstream to downstream</w:t>
      </w:r>
      <w:ins w:id="882" w:author="Honnalore Steissberg" w:date="2021-07-28T14:59:00Z">
        <w:r w:rsidR="001D4C40">
          <w:rPr>
            <w:sz w:val="20"/>
          </w:rPr>
          <w:t>,</w:t>
        </w:r>
      </w:ins>
      <w:r w:rsidRPr="00740473">
        <w:rPr>
          <w:sz w:val="20"/>
        </w:rPr>
        <w:t xml:space="preserve"> and there is no adjustment of dissolved oxygen for reverse flow.</w:t>
      </w:r>
    </w:p>
    <w:p w14:paraId="5049E3A3" w14:textId="3C569397" w:rsidR="0041037A" w:rsidRPr="00740473" w:rsidRDefault="0041037A">
      <w:pPr>
        <w:pStyle w:val="BodyText"/>
        <w:rPr>
          <w:sz w:val="20"/>
        </w:rPr>
      </w:pPr>
      <w:r w:rsidRPr="00740473">
        <w:rPr>
          <w:sz w:val="20"/>
        </w:rPr>
        <w:t xml:space="preserve">The </w:t>
      </w:r>
      <w:ins w:id="883" w:author="Honnalore Steissberg" w:date="2021-07-28T15:00:00Z">
        <w:r w:rsidR="001D4C40">
          <w:rPr>
            <w:sz w:val="20"/>
          </w:rPr>
          <w:t xml:space="preserve">U.S. </w:t>
        </w:r>
      </w:ins>
      <w:r w:rsidRPr="00740473">
        <w:rPr>
          <w:sz w:val="20"/>
        </w:rPr>
        <w:t xml:space="preserve">Corps of Engineers has been involved in gas abatement studies on the Columbia and Snake River system for many years (WES, 1996, 1997).  Some of their research efforts have been focused on development of models of spillway gas generations.  These empirical models have been called CriSP 1.6 (Columbia Basin Research, </w:t>
      </w:r>
      <w:r w:rsidR="00BF3AF0">
        <w:rPr>
          <w:sz w:val="20"/>
        </w:rPr>
        <w:t>2000</w:t>
      </w:r>
      <w:r w:rsidRPr="00740473">
        <w:rPr>
          <w:sz w:val="20"/>
        </w:rPr>
        <w:t xml:space="preserve">).  The gas production equations used in CriSP are empirical correlations between total dissolved gas (TDG), usually measured a mile downstream of the dam after turbulence from the spillway had subsided, and discharge, usually measured in kcfs.  The form of these equations is shown in </w:t>
      </w:r>
      <w:r w:rsidR="003B7E39" w:rsidRPr="00740473">
        <w:rPr>
          <w:sz w:val="20"/>
        </w:rPr>
        <w:fldChar w:fldCharType="begin"/>
      </w:r>
      <w:r w:rsidR="003B7E39" w:rsidRPr="00740473">
        <w:rPr>
          <w:sz w:val="20"/>
        </w:rPr>
        <w:instrText xml:space="preserve"> REF _Ref16641547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2</w:t>
      </w:r>
      <w:r w:rsidR="003B7E39" w:rsidRPr="00740473">
        <w:rPr>
          <w:sz w:val="20"/>
        </w:rPr>
        <w:fldChar w:fldCharType="end"/>
      </w:r>
      <w:r w:rsidRPr="00740473">
        <w:rPr>
          <w:sz w:val="20"/>
        </w:rPr>
        <w:t>.</w:t>
      </w:r>
    </w:p>
    <w:p w14:paraId="3DAEBF41" w14:textId="4A2B2AC5" w:rsidR="0041037A" w:rsidRPr="00B7030B" w:rsidRDefault="0041037A" w:rsidP="00EE7164">
      <w:pPr>
        <w:pStyle w:val="Tablecaption"/>
      </w:pPr>
      <w:bookmarkStart w:id="884" w:name="_Ref16641547"/>
      <w:bookmarkStart w:id="885" w:name="_Toc13665498"/>
      <w:bookmarkStart w:id="886" w:name="_Toc37942948"/>
      <w:r w:rsidRPr="00B7030B">
        <w:t xml:space="preserve">Table </w:t>
      </w:r>
      <w:r w:rsidR="00F812F1">
        <w:fldChar w:fldCharType="begin"/>
      </w:r>
      <w:r w:rsidR="00F812F1">
        <w:instrText xml:space="preserve"> SEQ Table \* ARABIC </w:instrText>
      </w:r>
      <w:r w:rsidR="00F812F1">
        <w:fldChar w:fldCharType="separate"/>
      </w:r>
      <w:r w:rsidR="00795A65">
        <w:rPr>
          <w:noProof/>
        </w:rPr>
        <w:t>2</w:t>
      </w:r>
      <w:r w:rsidR="00F812F1">
        <w:rPr>
          <w:noProof/>
        </w:rPr>
        <w:fldChar w:fldCharType="end"/>
      </w:r>
      <w:bookmarkEnd w:id="884"/>
      <w:r w:rsidRPr="00B7030B">
        <w:t xml:space="preserve">.  Equations used in </w:t>
      </w:r>
      <w:proofErr w:type="spellStart"/>
      <w:r w:rsidRPr="00B7030B">
        <w:t>CRiSP</w:t>
      </w:r>
      <w:proofErr w:type="spellEnd"/>
      <w:r w:rsidRPr="00B7030B">
        <w:t xml:space="preserve"> model for gas production</w:t>
      </w:r>
      <w:bookmarkEnd w:id="885"/>
      <w:bookmarkEnd w:id="886"/>
    </w:p>
    <w:tbl>
      <w:tblPr>
        <w:tblW w:w="0" w:type="auto"/>
        <w:tblInd w:w="117" w:type="dxa"/>
        <w:tblBorders>
          <w:top w:val="double" w:sz="4" w:space="0" w:color="auto"/>
          <w:left w:val="double" w:sz="4" w:space="0" w:color="auto"/>
          <w:bottom w:val="double" w:sz="4" w:space="0" w:color="auto"/>
          <w:right w:val="double" w:sz="4" w:space="0" w:color="auto"/>
          <w:insideH w:val="single" w:sz="8" w:space="0" w:color="000000"/>
          <w:insideV w:val="single" w:sz="8" w:space="0" w:color="000000"/>
        </w:tblBorders>
        <w:tblLayout w:type="fixed"/>
        <w:tblCellMar>
          <w:left w:w="120" w:type="dxa"/>
          <w:right w:w="120" w:type="dxa"/>
        </w:tblCellMar>
        <w:tblLook w:val="0000" w:firstRow="0" w:lastRow="0" w:firstColumn="0" w:lastColumn="0" w:noHBand="0" w:noVBand="0"/>
      </w:tblPr>
      <w:tblGrid>
        <w:gridCol w:w="2641"/>
        <w:gridCol w:w="2641"/>
        <w:gridCol w:w="3361"/>
      </w:tblGrid>
      <w:tr w:rsidR="0041037A" w:rsidRPr="00B7030B" w14:paraId="4D456FE7" w14:textId="77777777">
        <w:tc>
          <w:tcPr>
            <w:tcW w:w="2641" w:type="dxa"/>
            <w:tcBorders>
              <w:top w:val="double" w:sz="4" w:space="0" w:color="auto"/>
              <w:bottom w:val="double" w:sz="4" w:space="0" w:color="auto"/>
            </w:tcBorders>
            <w:vAlign w:val="center"/>
          </w:tcPr>
          <w:p w14:paraId="73EBEEB0" w14:textId="77777777" w:rsidR="0041037A" w:rsidRPr="00B7030B" w:rsidRDefault="0041037A">
            <w:pPr>
              <w:pStyle w:val="tabledata"/>
              <w:jc w:val="center"/>
              <w:rPr>
                <w:rFonts w:asciiTheme="minorHAnsi" w:hAnsiTheme="minorHAnsi"/>
              </w:rPr>
            </w:pPr>
            <w:r w:rsidRPr="00B7030B">
              <w:rPr>
                <w:rFonts w:asciiTheme="minorHAnsi" w:hAnsiTheme="minorHAnsi"/>
              </w:rPr>
              <w:t>Equation type</w:t>
            </w:r>
          </w:p>
        </w:tc>
        <w:tc>
          <w:tcPr>
            <w:tcW w:w="2641" w:type="dxa"/>
            <w:tcBorders>
              <w:top w:val="double" w:sz="4" w:space="0" w:color="auto"/>
              <w:bottom w:val="double" w:sz="4" w:space="0" w:color="auto"/>
            </w:tcBorders>
            <w:vAlign w:val="center"/>
          </w:tcPr>
          <w:p w14:paraId="3D30BA1E" w14:textId="77777777" w:rsidR="0041037A" w:rsidRPr="00B7030B" w:rsidRDefault="0041037A">
            <w:pPr>
              <w:pStyle w:val="tabledata"/>
              <w:jc w:val="center"/>
              <w:rPr>
                <w:rFonts w:asciiTheme="minorHAnsi" w:hAnsiTheme="minorHAnsi"/>
              </w:rPr>
            </w:pPr>
            <w:r w:rsidRPr="00B7030B">
              <w:rPr>
                <w:rFonts w:asciiTheme="minorHAnsi" w:hAnsiTheme="minorHAnsi"/>
              </w:rPr>
              <w:t>Equation</w:t>
            </w:r>
          </w:p>
        </w:tc>
        <w:tc>
          <w:tcPr>
            <w:tcW w:w="3361" w:type="dxa"/>
            <w:tcBorders>
              <w:top w:val="double" w:sz="4" w:space="0" w:color="auto"/>
              <w:bottom w:val="double" w:sz="4" w:space="0" w:color="auto"/>
            </w:tcBorders>
            <w:vAlign w:val="center"/>
          </w:tcPr>
          <w:p w14:paraId="1160E532" w14:textId="77777777" w:rsidR="0041037A" w:rsidRPr="00B7030B" w:rsidRDefault="0041037A">
            <w:pPr>
              <w:pStyle w:val="tabledata"/>
              <w:jc w:val="center"/>
              <w:rPr>
                <w:rFonts w:asciiTheme="minorHAnsi" w:hAnsiTheme="minorHAnsi"/>
              </w:rPr>
            </w:pPr>
            <w:r w:rsidRPr="00B7030B">
              <w:rPr>
                <w:rFonts w:asciiTheme="minorHAnsi" w:hAnsiTheme="minorHAnsi"/>
              </w:rPr>
              <w:t>Coefficient description</w:t>
            </w:r>
          </w:p>
        </w:tc>
      </w:tr>
      <w:tr w:rsidR="0041037A" w:rsidRPr="00B7030B" w14:paraId="232A1EFD" w14:textId="77777777">
        <w:tc>
          <w:tcPr>
            <w:tcW w:w="2641" w:type="dxa"/>
            <w:tcBorders>
              <w:top w:val="double" w:sz="4" w:space="0" w:color="auto"/>
            </w:tcBorders>
            <w:vAlign w:val="center"/>
          </w:tcPr>
          <w:p w14:paraId="7BE2C85B" w14:textId="77777777" w:rsidR="0041037A" w:rsidRPr="00B7030B" w:rsidRDefault="0041037A">
            <w:pPr>
              <w:pStyle w:val="tabledata"/>
              <w:rPr>
                <w:rFonts w:asciiTheme="minorHAnsi" w:hAnsiTheme="minorHAnsi"/>
              </w:rPr>
            </w:pPr>
            <w:r w:rsidRPr="00B7030B">
              <w:rPr>
                <w:rFonts w:asciiTheme="minorHAnsi" w:hAnsiTheme="minorHAnsi"/>
              </w:rPr>
              <w:t>Linear function of total spill</w:t>
            </w:r>
          </w:p>
        </w:tc>
        <w:tc>
          <w:tcPr>
            <w:tcW w:w="2641" w:type="dxa"/>
            <w:tcBorders>
              <w:top w:val="double" w:sz="4" w:space="0" w:color="auto"/>
            </w:tcBorders>
            <w:vAlign w:val="center"/>
          </w:tcPr>
          <w:p w14:paraId="462D4A49" w14:textId="77777777" w:rsidR="0041037A" w:rsidRPr="00B7030B" w:rsidRDefault="00DC03F9" w:rsidP="00DC03F9">
            <w:pPr>
              <w:pStyle w:val="tabledata"/>
              <w:rPr>
                <w:rFonts w:asciiTheme="minorHAnsi" w:hAnsiTheme="minorHAnsi"/>
              </w:rPr>
            </w:pPr>
            <m:oMathPara>
              <m:oMath>
                <m:r>
                  <w:rPr>
                    <w:rFonts w:ascii="Cambria Math" w:hAnsiTheme="minorHAnsi"/>
                  </w:rPr>
                  <m:t>%TDG=m</m:t>
                </m:r>
                <m:sSub>
                  <m:sSubPr>
                    <m:ctrlPr>
                      <w:ins w:id="887"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tc>
        <w:tc>
          <w:tcPr>
            <w:tcW w:w="3361" w:type="dxa"/>
            <w:tcBorders>
              <w:top w:val="double" w:sz="4" w:space="0" w:color="auto"/>
            </w:tcBorders>
            <w:vAlign w:val="center"/>
          </w:tcPr>
          <w:p w14:paraId="5287BCD8"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%TDG</w:t>
            </w:r>
            <w:r w:rsidRPr="00B7030B">
              <w:rPr>
                <w:rFonts w:asciiTheme="minorHAnsi" w:hAnsiTheme="minorHAnsi"/>
              </w:rPr>
              <w:tab/>
              <w:t>=</w:t>
            </w:r>
            <w:r w:rsidRPr="00B7030B">
              <w:rPr>
                <w:rFonts w:asciiTheme="minorHAnsi" w:hAnsiTheme="minorHAnsi"/>
              </w:rPr>
              <w:tab/>
              <w:t>% total dissolved gas saturation</w:t>
            </w:r>
          </w:p>
          <w:p w14:paraId="3C647AA4"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Q</w:t>
            </w:r>
            <w:r w:rsidRPr="00B7030B">
              <w:rPr>
                <w:rFonts w:asciiTheme="minorHAnsi" w:hAnsiTheme="minorHAnsi"/>
                <w:vertAlign w:val="subscript"/>
              </w:rPr>
              <w:t>s</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total spill, </w:t>
            </w:r>
            <w:r w:rsidRPr="00B7030B">
              <w:rPr>
                <w:rFonts w:asciiTheme="minorHAnsi" w:hAnsiTheme="minorHAnsi"/>
                <w:i/>
                <w:iCs/>
              </w:rPr>
              <w:t>kcfs</w:t>
            </w:r>
          </w:p>
          <w:p w14:paraId="75C1CD0D"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m</w:t>
            </w:r>
            <w:r w:rsidRPr="00B7030B">
              <w:rPr>
                <w:rFonts w:asciiTheme="minorHAnsi" w:hAnsiTheme="minorHAnsi"/>
              </w:rPr>
              <w:tab/>
              <w:t>=</w:t>
            </w:r>
            <w:r w:rsidRPr="00B7030B">
              <w:rPr>
                <w:rFonts w:asciiTheme="minorHAnsi" w:hAnsiTheme="minorHAnsi"/>
              </w:rPr>
              <w:tab/>
              <w:t>empirical coefficient</w:t>
            </w:r>
          </w:p>
          <w:p w14:paraId="26E46602" w14:textId="77777777" w:rsidR="0041037A" w:rsidRPr="00B7030B" w:rsidRDefault="0041037A">
            <w:pPr>
              <w:pStyle w:val="tabledata"/>
              <w:tabs>
                <w:tab w:val="right" w:pos="541"/>
                <w:tab w:val="left" w:pos="631"/>
                <w:tab w:val="left" w:pos="811"/>
              </w:tabs>
              <w:ind w:left="811" w:hanging="811"/>
              <w:rPr>
                <w:rFonts w:asciiTheme="minorHAnsi" w:hAnsiTheme="minorHAnsi"/>
                <w:szCs w:val="22"/>
              </w:rPr>
            </w:pPr>
            <w:r w:rsidRPr="00B7030B">
              <w:rPr>
                <w:rFonts w:asciiTheme="minorHAnsi" w:hAnsiTheme="minorHAnsi"/>
              </w:rPr>
              <w:tab/>
              <w:t>b</w:t>
            </w:r>
            <w:r w:rsidRPr="00B7030B">
              <w:rPr>
                <w:rFonts w:asciiTheme="minorHAnsi" w:hAnsiTheme="minorHAnsi"/>
              </w:rPr>
              <w:tab/>
              <w:t>=</w:t>
            </w:r>
            <w:r w:rsidRPr="00B7030B">
              <w:rPr>
                <w:rFonts w:asciiTheme="minorHAnsi" w:hAnsiTheme="minorHAnsi"/>
              </w:rPr>
              <w:tab/>
              <w:t>empirical coefficient</w:t>
            </w:r>
          </w:p>
        </w:tc>
      </w:tr>
      <w:tr w:rsidR="0041037A" w:rsidRPr="00B7030B" w14:paraId="14D6BCD9" w14:textId="77777777">
        <w:tc>
          <w:tcPr>
            <w:tcW w:w="2641" w:type="dxa"/>
            <w:vAlign w:val="center"/>
          </w:tcPr>
          <w:p w14:paraId="21F39598" w14:textId="77777777" w:rsidR="0041037A" w:rsidRPr="00B7030B" w:rsidRDefault="0041037A">
            <w:pPr>
              <w:pStyle w:val="tabledata"/>
              <w:rPr>
                <w:rFonts w:asciiTheme="minorHAnsi" w:hAnsiTheme="minorHAnsi"/>
                <w:szCs w:val="22"/>
              </w:rPr>
            </w:pPr>
            <w:r w:rsidRPr="00B7030B">
              <w:rPr>
                <w:rFonts w:asciiTheme="minorHAnsi" w:hAnsiTheme="minorHAnsi"/>
              </w:rPr>
              <w:t>Bounded exponential of total spill</w:t>
            </w:r>
          </w:p>
        </w:tc>
        <w:tc>
          <w:tcPr>
            <w:tcW w:w="2641" w:type="dxa"/>
            <w:vAlign w:val="center"/>
          </w:tcPr>
          <w:p w14:paraId="18BEBF37" w14:textId="77777777" w:rsidR="0041037A" w:rsidRPr="00B7030B" w:rsidRDefault="00DC03F9" w:rsidP="00DC03F9">
            <w:pPr>
              <w:pStyle w:val="tabledata"/>
              <w:rPr>
                <w:rFonts w:asciiTheme="minorHAnsi" w:hAnsiTheme="minorHAnsi" w:cs="Arial"/>
              </w:rPr>
            </w:pPr>
            <m:oMathPara>
              <m:oMath>
                <m:r>
                  <w:rPr>
                    <w:rFonts w:ascii="Cambria Math" w:hAnsiTheme="minorHAnsi"/>
                  </w:rPr>
                  <m:t>%TDG=a+</m:t>
                </m:r>
                <m:sSup>
                  <m:sSupPr>
                    <m:ctrlPr>
                      <w:ins w:id="888"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68BA5009" w14:textId="77777777" w:rsidR="0041037A" w:rsidRPr="00B7030B" w:rsidRDefault="0041037A">
            <w:pPr>
              <w:pStyle w:val="tabledata"/>
              <w:rPr>
                <w:rFonts w:asciiTheme="minorHAnsi" w:hAnsiTheme="minorHAnsi"/>
              </w:rPr>
            </w:pPr>
          </w:p>
        </w:tc>
        <w:tc>
          <w:tcPr>
            <w:tcW w:w="3361" w:type="dxa"/>
            <w:vAlign w:val="center"/>
          </w:tcPr>
          <w:p w14:paraId="4E9D45CE"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Q</w:t>
            </w:r>
            <w:r w:rsidRPr="00B7030B">
              <w:rPr>
                <w:rFonts w:asciiTheme="minorHAnsi" w:hAnsiTheme="minorHAnsi"/>
                <w:vertAlign w:val="subscript"/>
              </w:rPr>
              <w:t>s</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total spill, </w:t>
            </w:r>
            <w:r w:rsidRPr="00B7030B">
              <w:rPr>
                <w:rFonts w:asciiTheme="minorHAnsi" w:hAnsiTheme="minorHAnsi"/>
                <w:i/>
                <w:iCs/>
              </w:rPr>
              <w:t>kcfs</w:t>
            </w:r>
          </w:p>
          <w:p w14:paraId="028BD631"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a</w:t>
            </w:r>
            <w:r w:rsidRPr="00B7030B">
              <w:rPr>
                <w:rFonts w:asciiTheme="minorHAnsi" w:hAnsiTheme="minorHAnsi"/>
              </w:rPr>
              <w:tab/>
              <w:t>=</w:t>
            </w:r>
            <w:r w:rsidRPr="00B7030B">
              <w:rPr>
                <w:rFonts w:asciiTheme="minorHAnsi" w:hAnsiTheme="minorHAnsi"/>
              </w:rPr>
              <w:tab/>
              <w:t>empirical coefficient</w:t>
            </w:r>
          </w:p>
          <w:p w14:paraId="49A4CDEC"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b</w:t>
            </w:r>
            <w:r w:rsidRPr="00B7030B">
              <w:rPr>
                <w:rFonts w:asciiTheme="minorHAnsi" w:hAnsiTheme="minorHAnsi"/>
              </w:rPr>
              <w:tab/>
              <w:t>=</w:t>
            </w:r>
            <w:r w:rsidRPr="00B7030B">
              <w:rPr>
                <w:rFonts w:asciiTheme="minorHAnsi" w:hAnsiTheme="minorHAnsi"/>
              </w:rPr>
              <w:tab/>
              <w:t>empirical coefficient</w:t>
            </w:r>
          </w:p>
          <w:p w14:paraId="527CB273" w14:textId="77777777" w:rsidR="0041037A" w:rsidRPr="00B7030B" w:rsidRDefault="0041037A">
            <w:pPr>
              <w:pStyle w:val="tabledata"/>
              <w:tabs>
                <w:tab w:val="right" w:pos="541"/>
                <w:tab w:val="left" w:pos="631"/>
                <w:tab w:val="left" w:pos="811"/>
              </w:tabs>
              <w:ind w:left="811" w:hanging="811"/>
              <w:rPr>
                <w:rFonts w:asciiTheme="minorHAnsi" w:hAnsiTheme="minorHAnsi"/>
                <w:szCs w:val="22"/>
              </w:rPr>
            </w:pPr>
            <w:r w:rsidRPr="00B7030B">
              <w:rPr>
                <w:rFonts w:asciiTheme="minorHAnsi" w:hAnsiTheme="minorHAnsi"/>
              </w:rPr>
              <w:tab/>
              <w:t>c</w:t>
            </w:r>
            <w:r w:rsidRPr="00B7030B">
              <w:rPr>
                <w:rFonts w:asciiTheme="minorHAnsi" w:hAnsiTheme="minorHAnsi"/>
              </w:rPr>
              <w:tab/>
              <w:t>=</w:t>
            </w:r>
            <w:r w:rsidRPr="00B7030B">
              <w:rPr>
                <w:rFonts w:asciiTheme="minorHAnsi" w:hAnsiTheme="minorHAnsi"/>
              </w:rPr>
              <w:tab/>
              <w:t>empirical coefficient</w:t>
            </w:r>
          </w:p>
        </w:tc>
      </w:tr>
      <w:tr w:rsidR="0041037A" w:rsidRPr="00B7030B" w14:paraId="75476045" w14:textId="77777777">
        <w:tc>
          <w:tcPr>
            <w:tcW w:w="2641" w:type="dxa"/>
            <w:vAlign w:val="center"/>
          </w:tcPr>
          <w:p w14:paraId="0D1786DC" w14:textId="727431AF" w:rsidR="0041037A" w:rsidRPr="00B7030B" w:rsidRDefault="0041037A">
            <w:pPr>
              <w:pStyle w:val="tabledata"/>
              <w:rPr>
                <w:rFonts w:asciiTheme="minorHAnsi" w:hAnsiTheme="minorHAnsi"/>
                <w:szCs w:val="22"/>
              </w:rPr>
            </w:pPr>
            <w:r w:rsidRPr="00B7030B">
              <w:rPr>
                <w:rFonts w:asciiTheme="minorHAnsi" w:hAnsiTheme="minorHAnsi"/>
              </w:rPr>
              <w:t>Bounded exponential of the spill</w:t>
            </w:r>
            <w:ins w:id="889" w:author="Honnalore Steissberg" w:date="2021-07-28T15:01:00Z">
              <w:r w:rsidR="001D4C40">
                <w:rPr>
                  <w:rFonts w:asciiTheme="minorHAnsi" w:hAnsiTheme="minorHAnsi"/>
                </w:rPr>
                <w:t>,</w:t>
              </w:r>
            </w:ins>
            <w:del w:id="890" w:author="Honnalore Steissberg" w:date="2021-07-28T15:01:00Z">
              <w:r w:rsidRPr="00B7030B" w:rsidDel="001D4C40">
                <w:rPr>
                  <w:rFonts w:asciiTheme="minorHAnsi" w:hAnsiTheme="minorHAnsi"/>
                </w:rPr>
                <w:delText xml:space="preserve"> on</w:delText>
              </w:r>
            </w:del>
            <w:r w:rsidRPr="00B7030B">
              <w:rPr>
                <w:rFonts w:asciiTheme="minorHAnsi" w:hAnsiTheme="minorHAnsi"/>
              </w:rPr>
              <w:t xml:space="preserve"> </w:t>
            </w:r>
            <w:del w:id="891" w:author="Honnalore Steissberg" w:date="2021-07-28T15:01:00Z">
              <w:r w:rsidRPr="00B7030B" w:rsidDel="001D4C40">
                <w:rPr>
                  <w:rFonts w:asciiTheme="minorHAnsi" w:hAnsiTheme="minorHAnsi"/>
                </w:rPr>
                <w:delText xml:space="preserve">a </w:delText>
              </w:r>
            </w:del>
            <w:r w:rsidRPr="00B7030B">
              <w:rPr>
                <w:rFonts w:asciiTheme="minorHAnsi" w:hAnsiTheme="minorHAnsi"/>
              </w:rPr>
              <w:t>per spillway</w:t>
            </w:r>
            <w:del w:id="892" w:author="Honnalore Steissberg" w:date="2021-07-28T15:01:00Z">
              <w:r w:rsidRPr="00B7030B" w:rsidDel="001D4C40">
                <w:rPr>
                  <w:rFonts w:asciiTheme="minorHAnsi" w:hAnsiTheme="minorHAnsi"/>
                </w:rPr>
                <w:delText xml:space="preserve"> basis</w:delText>
              </w:r>
            </w:del>
          </w:p>
        </w:tc>
        <w:tc>
          <w:tcPr>
            <w:tcW w:w="2641" w:type="dxa"/>
            <w:vAlign w:val="center"/>
          </w:tcPr>
          <w:p w14:paraId="5A9D57F9" w14:textId="77777777" w:rsidR="0041037A" w:rsidRPr="00B7030B" w:rsidRDefault="00DC03F9" w:rsidP="00DC03F9">
            <w:pPr>
              <w:pStyle w:val="tabledata"/>
              <w:rPr>
                <w:rFonts w:asciiTheme="minorHAnsi" w:hAnsiTheme="minorHAnsi" w:cs="Arial"/>
              </w:rPr>
            </w:pPr>
            <m:oMathPara>
              <m:oMath>
                <m:r>
                  <w:rPr>
                    <w:rFonts w:ascii="Cambria Math" w:hAnsiTheme="minorHAnsi"/>
                  </w:rPr>
                  <m:t>%TDG=a+</m:t>
                </m:r>
                <m:sSup>
                  <m:sSupPr>
                    <m:ctrlPr>
                      <w:ins w:id="893"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m:t>
                    </m:r>
                    <m:sSub>
                      <m:sSubPr>
                        <m:ctrlPr>
                          <w:ins w:id="894"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895" w:author="Honnalore Steissberg" w:date="2021-07-30T09:49:00Z">
                        <w:rPr>
                          <w:rFonts w:ascii="Cambria Math" w:hAnsi="Cambria Math"/>
                          <w:i/>
                        </w:rPr>
                      </w:ins>
                    </m:ctrlPr>
                  </m:sup>
                </m:sSup>
              </m:oMath>
            </m:oMathPara>
          </w:p>
          <w:p w14:paraId="6144D22F" w14:textId="77777777" w:rsidR="0041037A" w:rsidRPr="00B7030B" w:rsidRDefault="0041037A">
            <w:pPr>
              <w:pStyle w:val="tabledata"/>
              <w:rPr>
                <w:rFonts w:asciiTheme="minorHAnsi" w:hAnsiTheme="minorHAnsi"/>
              </w:rPr>
            </w:pPr>
          </w:p>
        </w:tc>
        <w:tc>
          <w:tcPr>
            <w:tcW w:w="3361" w:type="dxa"/>
            <w:vAlign w:val="center"/>
          </w:tcPr>
          <w:p w14:paraId="2840300A"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r>
            <w:proofErr w:type="spellStart"/>
            <w:r w:rsidRPr="00B7030B">
              <w:rPr>
                <w:rFonts w:asciiTheme="minorHAnsi" w:hAnsiTheme="minorHAnsi"/>
              </w:rPr>
              <w:t>q</w:t>
            </w:r>
            <w:r w:rsidRPr="00B7030B">
              <w:rPr>
                <w:rFonts w:asciiTheme="minorHAnsi" w:hAnsiTheme="minorHAnsi"/>
                <w:vertAlign w:val="subscript"/>
              </w:rPr>
              <w:t>s</w:t>
            </w:r>
            <w:proofErr w:type="spellEnd"/>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individual spillway spill, </w:t>
            </w:r>
            <w:r w:rsidRPr="00B7030B">
              <w:rPr>
                <w:rFonts w:asciiTheme="minorHAnsi" w:hAnsiTheme="minorHAnsi"/>
                <w:i/>
                <w:iCs/>
              </w:rPr>
              <w:t>kcfs</w:t>
            </w:r>
          </w:p>
          <w:p w14:paraId="417FB6BD"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a</w:t>
            </w:r>
            <w:r w:rsidRPr="00B7030B">
              <w:rPr>
                <w:rFonts w:asciiTheme="minorHAnsi" w:hAnsiTheme="minorHAnsi"/>
              </w:rPr>
              <w:tab/>
              <w:t>=</w:t>
            </w:r>
            <w:r w:rsidRPr="00B7030B">
              <w:rPr>
                <w:rFonts w:asciiTheme="minorHAnsi" w:hAnsiTheme="minorHAnsi"/>
              </w:rPr>
              <w:tab/>
              <w:t>empirical coefficient</w:t>
            </w:r>
          </w:p>
          <w:p w14:paraId="5B9258F5"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b</w:t>
            </w:r>
            <w:r w:rsidRPr="00B7030B">
              <w:rPr>
                <w:rFonts w:asciiTheme="minorHAnsi" w:hAnsiTheme="minorHAnsi"/>
              </w:rPr>
              <w:tab/>
              <w:t>=</w:t>
            </w:r>
            <w:r w:rsidRPr="00B7030B">
              <w:rPr>
                <w:rFonts w:asciiTheme="minorHAnsi" w:hAnsiTheme="minorHAnsi"/>
              </w:rPr>
              <w:tab/>
              <w:t>empirical coefficient</w:t>
            </w:r>
          </w:p>
          <w:p w14:paraId="186BA937" w14:textId="77777777" w:rsidR="0041037A" w:rsidRPr="00B7030B" w:rsidRDefault="0041037A">
            <w:pPr>
              <w:pStyle w:val="tabledata"/>
              <w:tabs>
                <w:tab w:val="right" w:pos="541"/>
                <w:tab w:val="left" w:pos="631"/>
                <w:tab w:val="left" w:pos="811"/>
              </w:tabs>
              <w:ind w:left="811" w:hanging="811"/>
              <w:rPr>
                <w:rFonts w:asciiTheme="minorHAnsi" w:hAnsiTheme="minorHAnsi"/>
                <w:szCs w:val="22"/>
              </w:rPr>
            </w:pPr>
            <w:r w:rsidRPr="00B7030B">
              <w:rPr>
                <w:rFonts w:asciiTheme="minorHAnsi" w:hAnsiTheme="minorHAnsi"/>
              </w:rPr>
              <w:tab/>
              <w:t>c</w:t>
            </w:r>
            <w:r w:rsidRPr="00B7030B">
              <w:rPr>
                <w:rFonts w:asciiTheme="minorHAnsi" w:hAnsiTheme="minorHAnsi"/>
              </w:rPr>
              <w:tab/>
              <w:t>=</w:t>
            </w:r>
            <w:r w:rsidRPr="00B7030B">
              <w:rPr>
                <w:rFonts w:asciiTheme="minorHAnsi" w:hAnsiTheme="minorHAnsi"/>
              </w:rPr>
              <w:tab/>
              <w:t>empirical coefficient</w:t>
            </w:r>
          </w:p>
        </w:tc>
      </w:tr>
    </w:tbl>
    <w:p w14:paraId="4E45273C" w14:textId="77777777" w:rsidR="0041037A" w:rsidRPr="00B7030B" w:rsidRDefault="0041037A">
      <w:pPr>
        <w:pStyle w:val="BodyText2"/>
      </w:pPr>
    </w:p>
    <w:p w14:paraId="4DFEFF7D" w14:textId="00B22599" w:rsidR="0041037A" w:rsidRPr="00740473" w:rsidRDefault="0041037A">
      <w:pPr>
        <w:pStyle w:val="BodyText"/>
        <w:rPr>
          <w:sz w:val="20"/>
        </w:rPr>
      </w:pPr>
      <w:r w:rsidRPr="00740473">
        <w:rPr>
          <w:sz w:val="20"/>
        </w:rPr>
        <w:t xml:space="preserve">Examples of some of these correlations are shown in </w:t>
      </w:r>
      <w:r w:rsidR="003B7E39" w:rsidRPr="00740473">
        <w:rPr>
          <w:sz w:val="20"/>
        </w:rPr>
        <w:fldChar w:fldCharType="begin"/>
      </w:r>
      <w:r w:rsidR="003B7E39" w:rsidRPr="00740473">
        <w:rPr>
          <w:sz w:val="20"/>
        </w:rPr>
        <w:instrText xml:space="preserve"> REF _Ref16641640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3</w:t>
      </w:r>
      <w:r w:rsidR="003B7E39" w:rsidRPr="00740473">
        <w:rPr>
          <w:sz w:val="20"/>
        </w:rPr>
        <w:fldChar w:fldCharType="end"/>
      </w:r>
      <w:r w:rsidRPr="00740473">
        <w:rPr>
          <w:sz w:val="20"/>
        </w:rPr>
        <w:t>. In many cases</w:t>
      </w:r>
      <w:ins w:id="896" w:author="Honnalore Steissberg" w:date="2021-08-03T16:58:00Z">
        <w:r w:rsidR="00C22001">
          <w:rPr>
            <w:sz w:val="20"/>
          </w:rPr>
          <w:t>,</w:t>
        </w:r>
      </w:ins>
      <w:r w:rsidRPr="00740473">
        <w:rPr>
          <w:sz w:val="20"/>
        </w:rPr>
        <w:t xml:space="preserve"> the %</w:t>
      </w:r>
      <w:r w:rsidRPr="00740473">
        <w:rPr>
          <w:i/>
          <w:iCs/>
          <w:sz w:val="20"/>
        </w:rPr>
        <w:t>TDG</w:t>
      </w:r>
      <w:r w:rsidRPr="00740473">
        <w:rPr>
          <w:sz w:val="20"/>
        </w:rPr>
        <w:t xml:space="preserve"> in these correlations was constrained to a maximum of 145%</w:t>
      </w:r>
      <w:ins w:id="897" w:author="Honnalore Steissberg" w:date="2021-08-03T16:59:00Z">
        <w:r w:rsidR="00C22001">
          <w:rPr>
            <w:sz w:val="20"/>
          </w:rPr>
          <w:t>,</w:t>
        </w:r>
      </w:ins>
      <w:r w:rsidRPr="00740473">
        <w:rPr>
          <w:sz w:val="20"/>
        </w:rPr>
        <w:t xml:space="preserve"> and when the flow reached only a few </w:t>
      </w:r>
      <w:r w:rsidRPr="00740473">
        <w:rPr>
          <w:i/>
          <w:iCs/>
          <w:sz w:val="20"/>
        </w:rPr>
        <w:t>kcfs</w:t>
      </w:r>
      <w:r w:rsidRPr="00740473">
        <w:rPr>
          <w:sz w:val="20"/>
        </w:rPr>
        <w:t xml:space="preserve">, there was assumed to be no change in </w:t>
      </w:r>
      <w:r w:rsidRPr="00740473">
        <w:rPr>
          <w:i/>
          <w:iCs/>
          <w:sz w:val="20"/>
        </w:rPr>
        <w:t>TDG</w:t>
      </w:r>
      <w:r w:rsidRPr="00740473">
        <w:rPr>
          <w:sz w:val="20"/>
        </w:rPr>
        <w:t xml:space="preserve"> from the forebay to the tailrace. Also, the correlations in </w:t>
      </w:r>
      <w:r w:rsidR="003B7E39" w:rsidRPr="00740473">
        <w:rPr>
          <w:sz w:val="20"/>
        </w:rPr>
        <w:fldChar w:fldCharType="begin"/>
      </w:r>
      <w:r w:rsidR="003B7E39" w:rsidRPr="00740473">
        <w:rPr>
          <w:sz w:val="20"/>
        </w:rPr>
        <w:instrText xml:space="preserve"> REF _Ref16641547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2</w:t>
      </w:r>
      <w:r w:rsidR="003B7E39" w:rsidRPr="00740473">
        <w:rPr>
          <w:sz w:val="20"/>
        </w:rPr>
        <w:fldChar w:fldCharType="end"/>
      </w:r>
      <w:r w:rsidRPr="00740473">
        <w:rPr>
          <w:sz w:val="20"/>
        </w:rPr>
        <w:t xml:space="preserve"> sometimes changed from year to year based on changes in operating conditions or structural changes in the spillway or deflectors.</w:t>
      </w:r>
    </w:p>
    <w:p w14:paraId="4A9C3E51" w14:textId="44FBAA74" w:rsidR="0041037A" w:rsidRPr="00B7030B" w:rsidRDefault="0041037A" w:rsidP="00EE7164">
      <w:pPr>
        <w:pStyle w:val="Tablecaption"/>
      </w:pPr>
      <w:bookmarkStart w:id="898" w:name="_Ref16641640"/>
      <w:bookmarkStart w:id="899" w:name="_Toc13665499"/>
      <w:bookmarkStart w:id="900" w:name="_Toc37942949"/>
      <w:r w:rsidRPr="00B7030B">
        <w:lastRenderedPageBreak/>
        <w:t xml:space="preserve">Table </w:t>
      </w:r>
      <w:r w:rsidR="00F812F1">
        <w:fldChar w:fldCharType="begin"/>
      </w:r>
      <w:r w:rsidR="00F812F1">
        <w:instrText xml:space="preserve"> SEQ Table \* ARABIC </w:instrText>
      </w:r>
      <w:r w:rsidR="00F812F1">
        <w:fldChar w:fldCharType="separate"/>
      </w:r>
      <w:r w:rsidR="00795A65">
        <w:rPr>
          <w:noProof/>
        </w:rPr>
        <w:t>3</w:t>
      </w:r>
      <w:r w:rsidR="00F812F1">
        <w:rPr>
          <w:noProof/>
        </w:rPr>
        <w:fldChar w:fldCharType="end"/>
      </w:r>
      <w:bookmarkEnd w:id="898"/>
      <w:r w:rsidRPr="00B7030B">
        <w:t xml:space="preserve">.  Equations used in </w:t>
      </w:r>
      <w:proofErr w:type="spellStart"/>
      <w:r w:rsidRPr="00B7030B">
        <w:t>CRiSP</w:t>
      </w:r>
      <w:proofErr w:type="spellEnd"/>
      <w:r w:rsidRPr="00B7030B">
        <w:t xml:space="preserve"> model for gas production at Columbia </w:t>
      </w:r>
      <w:ins w:id="901" w:author="Honnalore Steissberg" w:date="2021-08-03T17:17:00Z">
        <w:r w:rsidR="005740B3">
          <w:t>B</w:t>
        </w:r>
      </w:ins>
      <w:del w:id="902" w:author="Honnalore Steissberg" w:date="2021-08-03T17:17:00Z">
        <w:r w:rsidRPr="00B7030B" w:rsidDel="005740B3">
          <w:delText>b</w:delText>
        </w:r>
      </w:del>
      <w:r w:rsidRPr="00B7030B">
        <w:t xml:space="preserve">asin </w:t>
      </w:r>
      <w:ins w:id="903" w:author="Honnalore Steissberg" w:date="2021-07-28T15:03:00Z">
        <w:r w:rsidR="001D4C40">
          <w:t>D</w:t>
        </w:r>
      </w:ins>
      <w:del w:id="904" w:author="Honnalore Steissberg" w:date="2021-07-28T15:03:00Z">
        <w:r w:rsidRPr="00B7030B" w:rsidDel="001D4C40">
          <w:delText>d</w:delText>
        </w:r>
      </w:del>
      <w:r w:rsidRPr="00B7030B">
        <w:t>ams</w:t>
      </w:r>
      <w:bookmarkEnd w:id="899"/>
      <w:bookmarkEnd w:id="900"/>
    </w:p>
    <w:tbl>
      <w:tblPr>
        <w:tblW w:w="0" w:type="auto"/>
        <w:tblInd w:w="117" w:type="dxa"/>
        <w:tblLayout w:type="fixed"/>
        <w:tblCellMar>
          <w:left w:w="120" w:type="dxa"/>
          <w:right w:w="120" w:type="dxa"/>
        </w:tblCellMar>
        <w:tblLook w:val="0000" w:firstRow="0" w:lastRow="0" w:firstColumn="0" w:lastColumn="0" w:noHBand="0" w:noVBand="0"/>
      </w:tblPr>
      <w:tblGrid>
        <w:gridCol w:w="1639"/>
        <w:gridCol w:w="2438"/>
        <w:gridCol w:w="4566"/>
      </w:tblGrid>
      <w:tr w:rsidR="0041037A" w:rsidRPr="00B7030B" w14:paraId="25641FD7"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670F9672"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Dam</w:t>
            </w:r>
          </w:p>
        </w:tc>
        <w:tc>
          <w:tcPr>
            <w:tcW w:w="2438" w:type="dxa"/>
            <w:tcBorders>
              <w:top w:val="single" w:sz="7" w:space="0" w:color="000000"/>
              <w:left w:val="single" w:sz="7" w:space="0" w:color="000000"/>
              <w:bottom w:val="single" w:sz="7" w:space="0" w:color="000000"/>
              <w:right w:val="single" w:sz="7" w:space="0" w:color="000000"/>
            </w:tcBorders>
            <w:vAlign w:val="center"/>
          </w:tcPr>
          <w:p w14:paraId="5C0B7844"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Equation</w:t>
            </w:r>
          </w:p>
        </w:tc>
        <w:tc>
          <w:tcPr>
            <w:tcW w:w="4566" w:type="dxa"/>
            <w:tcBorders>
              <w:top w:val="single" w:sz="7" w:space="0" w:color="000000"/>
              <w:left w:val="single" w:sz="7" w:space="0" w:color="000000"/>
              <w:bottom w:val="single" w:sz="7" w:space="0" w:color="000000"/>
              <w:right w:val="single" w:sz="7" w:space="0" w:color="000000"/>
            </w:tcBorders>
            <w:vAlign w:val="center"/>
          </w:tcPr>
          <w:p w14:paraId="3F11B546"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Coefficients</w:t>
            </w:r>
          </w:p>
        </w:tc>
      </w:tr>
      <w:tr w:rsidR="0041037A" w:rsidRPr="00B7030B" w14:paraId="11177E70"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0D2633AE"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Bonneville</w:t>
            </w:r>
          </w:p>
        </w:tc>
        <w:tc>
          <w:tcPr>
            <w:tcW w:w="2438" w:type="dxa"/>
            <w:tcBorders>
              <w:top w:val="single" w:sz="7" w:space="0" w:color="000000"/>
              <w:left w:val="single" w:sz="7" w:space="0" w:color="000000"/>
              <w:bottom w:val="single" w:sz="7" w:space="0" w:color="000000"/>
              <w:right w:val="single" w:sz="7" w:space="0" w:color="000000"/>
            </w:tcBorders>
            <w:vAlign w:val="center"/>
          </w:tcPr>
          <w:p w14:paraId="0D995303" w14:textId="77777777" w:rsidR="0041037A" w:rsidRPr="00B7030B" w:rsidRDefault="00DC03F9" w:rsidP="00DC03F9">
            <w:pPr>
              <w:pStyle w:val="tabledata"/>
              <w:keepNext/>
              <w:keepLines/>
              <w:rPr>
                <w:rFonts w:asciiTheme="minorHAnsi" w:hAnsiTheme="minorHAnsi"/>
              </w:rPr>
            </w:pPr>
            <m:oMathPara>
              <m:oMath>
                <m:r>
                  <w:rPr>
                    <w:rFonts w:ascii="Cambria Math" w:hAnsiTheme="minorHAnsi"/>
                  </w:rPr>
                  <m:t>%TDG=m</m:t>
                </m:r>
                <m:sSub>
                  <m:sSubPr>
                    <m:ctrlPr>
                      <w:ins w:id="905"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tc>
        <w:tc>
          <w:tcPr>
            <w:tcW w:w="4566" w:type="dxa"/>
            <w:tcBorders>
              <w:top w:val="single" w:sz="7" w:space="0" w:color="000000"/>
              <w:left w:val="single" w:sz="7" w:space="0" w:color="000000"/>
              <w:bottom w:val="single" w:sz="7" w:space="0" w:color="000000"/>
              <w:right w:val="single" w:sz="7" w:space="0" w:color="000000"/>
            </w:tcBorders>
            <w:vAlign w:val="center"/>
          </w:tcPr>
          <w:p w14:paraId="4E12416D"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m</w:t>
            </w:r>
            <w:r w:rsidRPr="00B7030B">
              <w:rPr>
                <w:rFonts w:asciiTheme="minorHAnsi" w:hAnsiTheme="minorHAnsi"/>
              </w:rPr>
              <w:t xml:space="preserve"> =0.12</w:t>
            </w:r>
          </w:p>
          <w:p w14:paraId="2D64DA4D"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b</w:t>
            </w:r>
            <w:r w:rsidRPr="00B7030B">
              <w:rPr>
                <w:rFonts w:asciiTheme="minorHAnsi" w:hAnsiTheme="minorHAnsi"/>
              </w:rPr>
              <w:t xml:space="preserve"> =105.61</w:t>
            </w:r>
          </w:p>
        </w:tc>
      </w:tr>
      <w:tr w:rsidR="0041037A" w:rsidRPr="00B7030B" w14:paraId="44FFE776"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4D5A4695"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Lower Granite</w:t>
            </w:r>
          </w:p>
        </w:tc>
        <w:tc>
          <w:tcPr>
            <w:tcW w:w="2438" w:type="dxa"/>
            <w:tcBorders>
              <w:top w:val="single" w:sz="7" w:space="0" w:color="000000"/>
              <w:left w:val="single" w:sz="7" w:space="0" w:color="000000"/>
              <w:bottom w:val="single" w:sz="7" w:space="0" w:color="000000"/>
              <w:right w:val="single" w:sz="7" w:space="0" w:color="000000"/>
            </w:tcBorders>
            <w:vAlign w:val="center"/>
          </w:tcPr>
          <w:p w14:paraId="1B52AF4D" w14:textId="77777777" w:rsidR="0041037A" w:rsidRPr="00B7030B" w:rsidRDefault="00DC03F9" w:rsidP="00DC03F9">
            <w:pPr>
              <w:pStyle w:val="tabledata"/>
              <w:keepNext/>
              <w:keepLines/>
              <w:rPr>
                <w:rFonts w:asciiTheme="minorHAnsi" w:hAnsiTheme="minorHAnsi" w:cs="Arial"/>
              </w:rPr>
            </w:pPr>
            <m:oMathPara>
              <m:oMath>
                <m:r>
                  <w:rPr>
                    <w:rFonts w:ascii="Cambria Math" w:hAnsiTheme="minorHAnsi"/>
                  </w:rPr>
                  <m:t>%TDG=a+</m:t>
                </m:r>
                <m:sSup>
                  <m:sSupPr>
                    <m:ctrlPr>
                      <w:ins w:id="906"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4E1BE966" w14:textId="77777777" w:rsidR="0041037A" w:rsidRPr="00B7030B" w:rsidRDefault="0041037A">
            <w:pPr>
              <w:pStyle w:val="tabledata"/>
              <w:keepNext/>
              <w:keepLines/>
              <w:rPr>
                <w:rFonts w:asciiTheme="minorHAnsi" w:hAnsiTheme="minorHAnsi" w:cs="Arial"/>
              </w:rPr>
            </w:pPr>
          </w:p>
        </w:tc>
        <w:tc>
          <w:tcPr>
            <w:tcW w:w="4566" w:type="dxa"/>
            <w:tcBorders>
              <w:top w:val="single" w:sz="7" w:space="0" w:color="000000"/>
              <w:left w:val="single" w:sz="7" w:space="0" w:color="000000"/>
              <w:bottom w:val="single" w:sz="7" w:space="0" w:color="000000"/>
              <w:right w:val="single" w:sz="7" w:space="0" w:color="000000"/>
            </w:tcBorders>
            <w:vAlign w:val="center"/>
          </w:tcPr>
          <w:p w14:paraId="1FD5D263"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138.0</w:t>
            </w:r>
          </w:p>
          <w:p w14:paraId="68F4DBC1"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b</w:t>
            </w:r>
            <w:r w:rsidRPr="00B7030B">
              <w:rPr>
                <w:rFonts w:asciiTheme="minorHAnsi" w:hAnsiTheme="minorHAnsi"/>
              </w:rPr>
              <w:t xml:space="preserve"> = -35.8</w:t>
            </w:r>
          </w:p>
          <w:p w14:paraId="149F795F"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c</w:t>
            </w:r>
            <w:r w:rsidRPr="00B7030B">
              <w:rPr>
                <w:rFonts w:asciiTheme="minorHAnsi" w:hAnsiTheme="minorHAnsi"/>
              </w:rPr>
              <w:t xml:space="preserve"> = -0.10 </w:t>
            </w:r>
          </w:p>
        </w:tc>
      </w:tr>
      <w:tr w:rsidR="0041037A" w:rsidRPr="00B7030B" w14:paraId="2E69A3D4"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285F6B51"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Dworshak</w:t>
            </w:r>
          </w:p>
        </w:tc>
        <w:tc>
          <w:tcPr>
            <w:tcW w:w="2438" w:type="dxa"/>
            <w:tcBorders>
              <w:top w:val="single" w:sz="7" w:space="0" w:color="000000"/>
              <w:left w:val="single" w:sz="7" w:space="0" w:color="000000"/>
              <w:bottom w:val="single" w:sz="7" w:space="0" w:color="000000"/>
              <w:right w:val="single" w:sz="7" w:space="0" w:color="000000"/>
            </w:tcBorders>
            <w:vAlign w:val="center"/>
          </w:tcPr>
          <w:p w14:paraId="6FA4C6E8" w14:textId="77777777" w:rsidR="0041037A" w:rsidRPr="00B7030B" w:rsidRDefault="00DC03F9" w:rsidP="00DC03F9">
            <w:pPr>
              <w:pStyle w:val="tabledata"/>
              <w:keepNext/>
              <w:keepLines/>
              <w:rPr>
                <w:rFonts w:asciiTheme="minorHAnsi" w:hAnsiTheme="minorHAnsi" w:cs="Arial"/>
              </w:rPr>
            </w:pPr>
            <m:oMathPara>
              <m:oMath>
                <m:r>
                  <w:rPr>
                    <w:rFonts w:ascii="Cambria Math" w:hAnsiTheme="minorHAnsi"/>
                  </w:rPr>
                  <m:t>%TDG=a+</m:t>
                </m:r>
                <m:sSup>
                  <m:sSupPr>
                    <m:ctrlPr>
                      <w:ins w:id="907"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1F6FB33C" w14:textId="77777777" w:rsidR="0041037A" w:rsidRPr="00B7030B" w:rsidRDefault="0041037A">
            <w:pPr>
              <w:pStyle w:val="tabledata"/>
              <w:keepNext/>
              <w:keepLines/>
              <w:rPr>
                <w:rFonts w:asciiTheme="minorHAnsi" w:hAnsiTheme="minorHAnsi" w:cs="Arial"/>
              </w:rPr>
            </w:pPr>
          </w:p>
        </w:tc>
        <w:tc>
          <w:tcPr>
            <w:tcW w:w="4566" w:type="dxa"/>
            <w:tcBorders>
              <w:top w:val="single" w:sz="7" w:space="0" w:color="000000"/>
              <w:left w:val="single" w:sz="7" w:space="0" w:color="000000"/>
              <w:bottom w:val="single" w:sz="7" w:space="0" w:color="000000"/>
              <w:right w:val="single" w:sz="7" w:space="0" w:color="000000"/>
            </w:tcBorders>
            <w:vAlign w:val="center"/>
          </w:tcPr>
          <w:p w14:paraId="1B3BCF81"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135.9</w:t>
            </w:r>
          </w:p>
          <w:p w14:paraId="60943F02"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b</w:t>
            </w:r>
            <w:r w:rsidRPr="00B7030B">
              <w:rPr>
                <w:rFonts w:asciiTheme="minorHAnsi" w:hAnsiTheme="minorHAnsi"/>
              </w:rPr>
              <w:t xml:space="preserve"> = -71.1</w:t>
            </w:r>
          </w:p>
          <w:p w14:paraId="324223F1"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c</w:t>
            </w:r>
            <w:r w:rsidRPr="00B7030B">
              <w:rPr>
                <w:rFonts w:asciiTheme="minorHAnsi" w:hAnsiTheme="minorHAnsi"/>
              </w:rPr>
              <w:t xml:space="preserve"> = -0.4787 </w:t>
            </w:r>
          </w:p>
        </w:tc>
      </w:tr>
      <w:tr w:rsidR="0041037A" w:rsidRPr="00B7030B" w14:paraId="1B3F3FD3"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25BEB63D"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Ice Harbor</w:t>
            </w:r>
          </w:p>
        </w:tc>
        <w:tc>
          <w:tcPr>
            <w:tcW w:w="2438" w:type="dxa"/>
            <w:tcBorders>
              <w:top w:val="single" w:sz="7" w:space="0" w:color="000000"/>
              <w:left w:val="single" w:sz="7" w:space="0" w:color="000000"/>
              <w:bottom w:val="single" w:sz="7" w:space="0" w:color="000000"/>
              <w:right w:val="single" w:sz="7" w:space="0" w:color="000000"/>
            </w:tcBorders>
            <w:vAlign w:val="center"/>
          </w:tcPr>
          <w:p w14:paraId="2061FACF" w14:textId="77777777" w:rsidR="0041037A" w:rsidRPr="00B7030B" w:rsidRDefault="00DC03F9" w:rsidP="00DC03F9">
            <w:pPr>
              <w:pStyle w:val="tabledata"/>
              <w:keepNext/>
              <w:keepLines/>
              <w:rPr>
                <w:rFonts w:asciiTheme="minorHAnsi" w:hAnsiTheme="minorHAnsi" w:cs="Arial"/>
              </w:rPr>
            </w:pPr>
            <m:oMathPara>
              <m:oMath>
                <m:r>
                  <w:rPr>
                    <w:rFonts w:ascii="Cambria Math" w:hAnsiTheme="minorHAnsi"/>
                  </w:rPr>
                  <m:t>%TDG=a+</m:t>
                </m:r>
                <m:sSup>
                  <m:sSupPr>
                    <m:ctrlPr>
                      <w:ins w:id="908"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69DF96F6" w14:textId="77777777" w:rsidR="0041037A" w:rsidRPr="00B7030B" w:rsidRDefault="0041037A">
            <w:pPr>
              <w:pStyle w:val="tabledata"/>
              <w:keepNext/>
              <w:keepLines/>
              <w:rPr>
                <w:rFonts w:asciiTheme="minorHAnsi" w:hAnsiTheme="minorHAnsi"/>
              </w:rPr>
            </w:pPr>
          </w:p>
        </w:tc>
        <w:tc>
          <w:tcPr>
            <w:tcW w:w="4566" w:type="dxa"/>
            <w:tcBorders>
              <w:top w:val="single" w:sz="7" w:space="0" w:color="000000"/>
              <w:left w:val="single" w:sz="7" w:space="0" w:color="000000"/>
              <w:bottom w:val="single" w:sz="7" w:space="0" w:color="000000"/>
              <w:right w:val="single" w:sz="7" w:space="0" w:color="000000"/>
            </w:tcBorders>
            <w:vAlign w:val="center"/>
          </w:tcPr>
          <w:p w14:paraId="41AF4B4F"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136.8; </w:t>
            </w:r>
            <w:r w:rsidRPr="00B7030B">
              <w:rPr>
                <w:rFonts w:asciiTheme="minorHAnsi" w:hAnsiTheme="minorHAnsi"/>
                <w:i/>
                <w:iCs/>
              </w:rPr>
              <w:t xml:space="preserve">b </w:t>
            </w:r>
            <w:r w:rsidRPr="00B7030B">
              <w:rPr>
                <w:rFonts w:asciiTheme="minorHAnsi" w:hAnsiTheme="minorHAnsi"/>
              </w:rPr>
              <w:t xml:space="preserve">= -42.0; </w:t>
            </w:r>
            <w:r w:rsidRPr="00B7030B">
              <w:rPr>
                <w:rFonts w:asciiTheme="minorHAnsi" w:hAnsiTheme="minorHAnsi"/>
                <w:i/>
                <w:iCs/>
              </w:rPr>
              <w:t>c</w:t>
            </w:r>
            <w:r w:rsidRPr="00B7030B">
              <w:rPr>
                <w:rFonts w:asciiTheme="minorHAnsi" w:hAnsiTheme="minorHAnsi"/>
              </w:rPr>
              <w:t xml:space="preserve"> = -0.0340 - 1995</w:t>
            </w:r>
          </w:p>
          <w:p w14:paraId="7CE8FDC5"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138.7; </w:t>
            </w:r>
            <w:r w:rsidRPr="00B7030B">
              <w:rPr>
                <w:rFonts w:asciiTheme="minorHAnsi" w:hAnsiTheme="minorHAnsi"/>
                <w:i/>
                <w:iCs/>
              </w:rPr>
              <w:t xml:space="preserve">b </w:t>
            </w:r>
            <w:r w:rsidRPr="00B7030B">
              <w:rPr>
                <w:rFonts w:asciiTheme="minorHAnsi" w:hAnsiTheme="minorHAnsi"/>
              </w:rPr>
              <w:t xml:space="preserve">= -79.0; </w:t>
            </w:r>
            <w:r w:rsidRPr="00B7030B">
              <w:rPr>
                <w:rFonts w:asciiTheme="minorHAnsi" w:hAnsiTheme="minorHAnsi"/>
                <w:i/>
                <w:iCs/>
              </w:rPr>
              <w:t>c</w:t>
            </w:r>
            <w:r w:rsidRPr="00B7030B">
              <w:rPr>
                <w:rFonts w:asciiTheme="minorHAnsi" w:hAnsiTheme="minorHAnsi"/>
              </w:rPr>
              <w:t xml:space="preserve"> = -0.0591 - 1996</w:t>
            </w:r>
          </w:p>
          <w:p w14:paraId="115C7A3C"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130.9; </w:t>
            </w:r>
            <w:r w:rsidRPr="00B7030B">
              <w:rPr>
                <w:rFonts w:asciiTheme="minorHAnsi" w:hAnsiTheme="minorHAnsi"/>
                <w:i/>
                <w:iCs/>
              </w:rPr>
              <w:t>b</w:t>
            </w:r>
            <w:r w:rsidRPr="00B7030B">
              <w:rPr>
                <w:rFonts w:asciiTheme="minorHAnsi" w:hAnsiTheme="minorHAnsi"/>
              </w:rPr>
              <w:t xml:space="preserve"> = -26.5; </w:t>
            </w:r>
            <w:r w:rsidRPr="00B7030B">
              <w:rPr>
                <w:rFonts w:asciiTheme="minorHAnsi" w:hAnsiTheme="minorHAnsi"/>
                <w:i/>
                <w:iCs/>
              </w:rPr>
              <w:t>c</w:t>
            </w:r>
            <w:r w:rsidRPr="00B7030B">
              <w:rPr>
                <w:rFonts w:asciiTheme="minorHAnsi" w:hAnsiTheme="minorHAnsi"/>
              </w:rPr>
              <w:t xml:space="preserve"> = -0.0220 - 1997</w:t>
            </w:r>
          </w:p>
          <w:p w14:paraId="23CA1974"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120.9; </w:t>
            </w:r>
            <w:r w:rsidRPr="00B7030B">
              <w:rPr>
                <w:rFonts w:asciiTheme="minorHAnsi" w:hAnsiTheme="minorHAnsi"/>
                <w:i/>
                <w:iCs/>
              </w:rPr>
              <w:t>b</w:t>
            </w:r>
            <w:r w:rsidRPr="00B7030B">
              <w:rPr>
                <w:rFonts w:asciiTheme="minorHAnsi" w:hAnsiTheme="minorHAnsi"/>
              </w:rPr>
              <w:t xml:space="preserve"> = -20.5; </w:t>
            </w:r>
            <w:r w:rsidRPr="00B7030B">
              <w:rPr>
                <w:rFonts w:asciiTheme="minorHAnsi" w:hAnsiTheme="minorHAnsi"/>
                <w:i/>
                <w:iCs/>
              </w:rPr>
              <w:t>c</w:t>
            </w:r>
            <w:r w:rsidRPr="00B7030B">
              <w:rPr>
                <w:rFonts w:asciiTheme="minorHAnsi" w:hAnsiTheme="minorHAnsi"/>
              </w:rPr>
              <w:t xml:space="preserve"> = -0.0230 - 1998</w:t>
            </w:r>
          </w:p>
        </w:tc>
      </w:tr>
      <w:tr w:rsidR="0041037A" w:rsidRPr="00B7030B" w14:paraId="3E59EA94"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64803C78"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Hell</w:t>
            </w:r>
            <w:del w:id="909" w:author="Honnalore Steissberg" w:date="2021-07-28T15:02:00Z">
              <w:r w:rsidRPr="00B7030B" w:rsidDel="001D4C40">
                <w:rPr>
                  <w:rFonts w:asciiTheme="minorHAnsi" w:hAnsiTheme="minorHAnsi"/>
                </w:rPr>
                <w:delText>’</w:delText>
              </w:r>
            </w:del>
            <w:r w:rsidRPr="00B7030B">
              <w:rPr>
                <w:rFonts w:asciiTheme="minorHAnsi" w:hAnsiTheme="minorHAnsi"/>
              </w:rPr>
              <w:t>s Canyon</w:t>
            </w:r>
          </w:p>
        </w:tc>
        <w:tc>
          <w:tcPr>
            <w:tcW w:w="2438" w:type="dxa"/>
            <w:tcBorders>
              <w:top w:val="single" w:sz="7" w:space="0" w:color="000000"/>
              <w:left w:val="single" w:sz="7" w:space="0" w:color="000000"/>
              <w:bottom w:val="single" w:sz="7" w:space="0" w:color="000000"/>
              <w:right w:val="single" w:sz="7" w:space="0" w:color="000000"/>
            </w:tcBorders>
            <w:vAlign w:val="center"/>
          </w:tcPr>
          <w:p w14:paraId="269CB7FD" w14:textId="77777777" w:rsidR="0041037A" w:rsidRPr="00B7030B" w:rsidRDefault="00DC03F9" w:rsidP="00DC03F9">
            <w:pPr>
              <w:pStyle w:val="tabledata"/>
              <w:keepNext/>
              <w:keepLines/>
              <w:rPr>
                <w:rFonts w:asciiTheme="minorHAnsi" w:hAnsiTheme="minorHAnsi" w:cs="Arial"/>
              </w:rPr>
            </w:pPr>
            <m:oMathPara>
              <m:oMath>
                <m:r>
                  <w:rPr>
                    <w:rFonts w:ascii="Cambria Math" w:hAnsiTheme="minorHAnsi"/>
                  </w:rPr>
                  <m:t>%TDG=a+</m:t>
                </m:r>
                <m:sSup>
                  <m:sSupPr>
                    <m:ctrlPr>
                      <w:ins w:id="910"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654B2A11" w14:textId="77777777" w:rsidR="0041037A" w:rsidRPr="00B7030B" w:rsidRDefault="0041037A">
            <w:pPr>
              <w:pStyle w:val="tabledata"/>
              <w:keepNext/>
              <w:keepLines/>
              <w:rPr>
                <w:rFonts w:asciiTheme="minorHAnsi" w:hAnsiTheme="minorHAnsi"/>
              </w:rPr>
            </w:pPr>
          </w:p>
        </w:tc>
        <w:tc>
          <w:tcPr>
            <w:tcW w:w="4566" w:type="dxa"/>
            <w:tcBorders>
              <w:top w:val="single" w:sz="7" w:space="0" w:color="000000"/>
              <w:left w:val="single" w:sz="7" w:space="0" w:color="000000"/>
              <w:bottom w:val="single" w:sz="7" w:space="0" w:color="000000"/>
              <w:right w:val="single" w:sz="7" w:space="0" w:color="000000"/>
            </w:tcBorders>
            <w:vAlign w:val="center"/>
          </w:tcPr>
          <w:p w14:paraId="0F99C11E"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138</w:t>
            </w:r>
          </w:p>
          <w:p w14:paraId="189267CE"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b</w:t>
            </w:r>
            <w:r w:rsidRPr="00B7030B">
              <w:rPr>
                <w:rFonts w:asciiTheme="minorHAnsi" w:hAnsiTheme="minorHAnsi"/>
              </w:rPr>
              <w:t xml:space="preserve"> = -36</w:t>
            </w:r>
          </w:p>
          <w:p w14:paraId="43A4FD63"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c</w:t>
            </w:r>
            <w:r w:rsidRPr="00B7030B">
              <w:rPr>
                <w:rFonts w:asciiTheme="minorHAnsi" w:hAnsiTheme="minorHAnsi"/>
              </w:rPr>
              <w:t xml:space="preserve"> = -0.02  </w:t>
            </w:r>
          </w:p>
          <w:p w14:paraId="2B99979B" w14:textId="77777777" w:rsidR="0041037A" w:rsidRPr="00B7030B" w:rsidRDefault="0041037A">
            <w:pPr>
              <w:pStyle w:val="tabledata"/>
              <w:keepNext/>
              <w:keepLines/>
              <w:rPr>
                <w:rFonts w:asciiTheme="minorHAnsi" w:hAnsiTheme="minorHAnsi"/>
              </w:rPr>
            </w:pPr>
            <w:r w:rsidRPr="00B7030B">
              <w:rPr>
                <w:rFonts w:asciiTheme="minorHAnsi" w:hAnsiTheme="minorHAnsi"/>
              </w:rPr>
              <w:t>[Assumed relationship - no data]</w:t>
            </w:r>
          </w:p>
        </w:tc>
      </w:tr>
    </w:tbl>
    <w:p w14:paraId="1A88FE5E" w14:textId="77777777" w:rsidR="0041037A" w:rsidRPr="00B7030B" w:rsidRDefault="0041037A">
      <w:pPr>
        <w:pStyle w:val="BodyText2"/>
      </w:pPr>
    </w:p>
    <w:p w14:paraId="14932462" w14:textId="032946EA" w:rsidR="0041037A" w:rsidRPr="00740473" w:rsidRDefault="0041037A">
      <w:pPr>
        <w:pStyle w:val="BodyText"/>
        <w:rPr>
          <w:sz w:val="20"/>
        </w:rPr>
      </w:pPr>
      <w:r w:rsidRPr="00740473">
        <w:rPr>
          <w:sz w:val="20"/>
        </w:rPr>
        <w:t xml:space="preserve">For each spillway, the user now has a choice of equations to use for computing the effects of each hydraulic structure on downstream dissolved oxygen. The equations chosen are shown in </w:t>
      </w:r>
      <w:r w:rsidR="003B7E39" w:rsidRPr="00740473">
        <w:rPr>
          <w:sz w:val="20"/>
        </w:rPr>
        <w:fldChar w:fldCharType="begin"/>
      </w:r>
      <w:r w:rsidR="003B7E39" w:rsidRPr="00740473">
        <w:rPr>
          <w:sz w:val="20"/>
        </w:rPr>
        <w:instrText xml:space="preserve"> REF _Ref9069877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4</w:t>
      </w:r>
      <w:r w:rsidR="003B7E39" w:rsidRPr="00740473">
        <w:rPr>
          <w:sz w:val="20"/>
        </w:rPr>
        <w:fldChar w:fldCharType="end"/>
      </w:r>
      <w:r w:rsidRPr="00740473">
        <w:rPr>
          <w:sz w:val="20"/>
        </w:rPr>
        <w:t xml:space="preserve">.  These equations are based on equations from </w:t>
      </w:r>
      <w:r w:rsidR="003B7E39" w:rsidRPr="00740473">
        <w:rPr>
          <w:sz w:val="20"/>
        </w:rPr>
        <w:fldChar w:fldCharType="begin"/>
      </w:r>
      <w:r w:rsidR="003B7E39" w:rsidRPr="00740473">
        <w:rPr>
          <w:sz w:val="20"/>
        </w:rPr>
        <w:instrText xml:space="preserve"> REF _Ref16641547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2</w:t>
      </w:r>
      <w:r w:rsidR="003B7E39" w:rsidRPr="00740473">
        <w:rPr>
          <w:sz w:val="20"/>
        </w:rPr>
        <w:fldChar w:fldCharType="end"/>
      </w:r>
      <w:r w:rsidRPr="00740473">
        <w:rPr>
          <w:sz w:val="20"/>
        </w:rPr>
        <w:t xml:space="preserve"> and </w:t>
      </w:r>
      <w:r w:rsidR="003B7E39" w:rsidRPr="00740473">
        <w:rPr>
          <w:sz w:val="20"/>
        </w:rPr>
        <w:fldChar w:fldCharType="begin"/>
      </w:r>
      <w:r w:rsidR="003B7E39" w:rsidRPr="00740473">
        <w:rPr>
          <w:sz w:val="20"/>
        </w:rPr>
        <w:instrText xml:space="preserve"> REF _Ref16641640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3</w:t>
      </w:r>
      <w:r w:rsidR="003B7E39" w:rsidRPr="00740473">
        <w:rPr>
          <w:sz w:val="20"/>
        </w:rPr>
        <w:fldChar w:fldCharType="end"/>
      </w:r>
      <w:r w:rsidRPr="00740473">
        <w:rPr>
          <w:sz w:val="20"/>
        </w:rPr>
        <w:t>.</w:t>
      </w:r>
    </w:p>
    <w:p w14:paraId="6BE77AF9" w14:textId="321D74E1" w:rsidR="0041037A" w:rsidRPr="00B7030B" w:rsidRDefault="0041037A" w:rsidP="00EE7164">
      <w:pPr>
        <w:pStyle w:val="Tablecaption"/>
      </w:pPr>
      <w:bookmarkStart w:id="911" w:name="_Ref9069877"/>
      <w:bookmarkStart w:id="912" w:name="_Toc13665500"/>
      <w:bookmarkStart w:id="913" w:name="_Toc37942950"/>
      <w:r w:rsidRPr="00B7030B">
        <w:t xml:space="preserve">Table </w:t>
      </w:r>
      <w:r w:rsidR="00F812F1">
        <w:fldChar w:fldCharType="begin"/>
      </w:r>
      <w:r w:rsidR="00F812F1">
        <w:instrText xml:space="preserve"> SEQ Table \* ARABIC </w:instrText>
      </w:r>
      <w:r w:rsidR="00F812F1">
        <w:fldChar w:fldCharType="separate"/>
      </w:r>
      <w:r w:rsidR="00795A65">
        <w:rPr>
          <w:noProof/>
        </w:rPr>
        <w:t>4</w:t>
      </w:r>
      <w:r w:rsidR="00F812F1">
        <w:rPr>
          <w:noProof/>
        </w:rPr>
        <w:fldChar w:fldCharType="end"/>
      </w:r>
      <w:bookmarkEnd w:id="911"/>
      <w:r w:rsidRPr="00B7030B">
        <w:t>.  Reaeration Effects of Spillways, Weirs, and Gates</w:t>
      </w:r>
      <w:bookmarkEnd w:id="912"/>
      <w:bookmarkEnd w:id="913"/>
    </w:p>
    <w:tbl>
      <w:tblPr>
        <w:tblW w:w="8646"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6"/>
        <w:gridCol w:w="1884"/>
        <w:gridCol w:w="4596"/>
        <w:tblGridChange w:id="914">
          <w:tblGrid>
            <w:gridCol w:w="2166"/>
            <w:gridCol w:w="1884"/>
            <w:gridCol w:w="4596"/>
          </w:tblGrid>
        </w:tblGridChange>
      </w:tblGrid>
      <w:tr w:rsidR="0041037A" w:rsidRPr="00B7030B" w14:paraId="5AEE24FE" w14:textId="77777777">
        <w:trPr>
          <w:trHeight w:val="341"/>
          <w:tblHeader/>
        </w:trPr>
        <w:tc>
          <w:tcPr>
            <w:tcW w:w="2166" w:type="dxa"/>
            <w:vAlign w:val="center"/>
          </w:tcPr>
          <w:p w14:paraId="2A658537" w14:textId="77777777" w:rsidR="0041037A" w:rsidRPr="00B7030B" w:rsidRDefault="0064266E">
            <w:pPr>
              <w:pStyle w:val="tabledata"/>
              <w:jc w:val="center"/>
              <w:rPr>
                <w:rFonts w:asciiTheme="minorHAnsi" w:hAnsiTheme="minorHAnsi"/>
                <w:b/>
                <w:bCs/>
              </w:rPr>
            </w:pPr>
            <w:r w:rsidRPr="00B7030B">
              <w:rPr>
                <w:rFonts w:asciiTheme="minorHAnsi" w:hAnsiTheme="minorHAnsi"/>
                <w:b/>
                <w:bCs/>
              </w:rPr>
              <w:t xml:space="preserve">Equation </w:t>
            </w:r>
            <w:r w:rsidR="0041037A" w:rsidRPr="00B7030B">
              <w:rPr>
                <w:rFonts w:asciiTheme="minorHAnsi" w:hAnsiTheme="minorHAnsi"/>
                <w:b/>
                <w:bCs/>
              </w:rPr>
              <w:t>#</w:t>
            </w:r>
            <w:r w:rsidR="008F7E37">
              <w:rPr>
                <w:rFonts w:asciiTheme="minorHAnsi" w:hAnsiTheme="minorHAnsi"/>
                <w:b/>
                <w:bCs/>
              </w:rPr>
              <w:t>, EQSP</w:t>
            </w:r>
          </w:p>
        </w:tc>
        <w:tc>
          <w:tcPr>
            <w:tcW w:w="1884" w:type="dxa"/>
            <w:vAlign w:val="center"/>
          </w:tcPr>
          <w:p w14:paraId="13B4520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4596" w:type="dxa"/>
            <w:vAlign w:val="center"/>
          </w:tcPr>
          <w:p w14:paraId="07BC394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Coefficient description</w:t>
            </w:r>
          </w:p>
        </w:tc>
      </w:tr>
      <w:tr w:rsidR="0041037A" w:rsidRPr="00B7030B" w14:paraId="49911A86" w14:textId="77777777" w:rsidTr="001D4C40">
        <w:tc>
          <w:tcPr>
            <w:tcW w:w="2166" w:type="dxa"/>
            <w:vAlign w:val="center"/>
          </w:tcPr>
          <w:p w14:paraId="7D0E1A0F" w14:textId="4A88B93D" w:rsidR="0041037A" w:rsidRPr="00B7030B" w:rsidRDefault="0041037A">
            <w:pPr>
              <w:pStyle w:val="tabledata"/>
              <w:ind w:left="168" w:hanging="168"/>
              <w:rPr>
                <w:rFonts w:asciiTheme="minorHAnsi" w:hAnsiTheme="minorHAnsi"/>
              </w:rPr>
            </w:pPr>
            <w:r w:rsidRPr="00B7030B">
              <w:rPr>
                <w:rFonts w:asciiTheme="minorHAnsi" w:hAnsiTheme="minorHAnsi"/>
              </w:rPr>
              <w:t>1. Linear function of spill on a per spillway basis</w:t>
            </w:r>
            <w:ins w:id="915" w:author="Honnalore Steissberg" w:date="2021-07-28T15:03:00Z">
              <w:r w:rsidR="001D4C40">
                <w:rPr>
                  <w:rFonts w:asciiTheme="minorHAnsi" w:hAnsiTheme="minorHAnsi"/>
                </w:rPr>
                <w:t>:</w:t>
              </w:r>
            </w:ins>
            <w:del w:id="916" w:author="Honnalore Steissberg" w:date="2021-07-28T15:03:00Z">
              <w:r w:rsidRPr="00B7030B" w:rsidDel="001D4C40">
                <w:rPr>
                  <w:rFonts w:asciiTheme="minorHAnsi" w:hAnsiTheme="minorHAnsi"/>
                </w:rPr>
                <w:delText>;</w:delText>
              </w:r>
            </w:del>
            <w:r w:rsidRPr="00B7030B">
              <w:rPr>
                <w:rFonts w:asciiTheme="minorHAnsi" w:hAnsiTheme="minorHAnsi"/>
              </w:rPr>
              <w:t xml:space="preserve"> 2 empirical coefficients </w:t>
            </w:r>
            <w:r w:rsidRPr="00B7030B">
              <w:rPr>
                <w:rFonts w:asciiTheme="minorHAnsi" w:hAnsiTheme="minorHAnsi"/>
                <w:i/>
                <w:iCs/>
              </w:rPr>
              <w:t>a</w:t>
            </w:r>
            <w:r w:rsidRPr="00B7030B">
              <w:rPr>
                <w:rFonts w:asciiTheme="minorHAnsi" w:hAnsiTheme="minorHAnsi"/>
              </w:rPr>
              <w:t xml:space="preserve"> and </w:t>
            </w:r>
            <w:r w:rsidRPr="00B7030B">
              <w:rPr>
                <w:rFonts w:asciiTheme="minorHAnsi" w:hAnsiTheme="minorHAnsi"/>
                <w:i/>
                <w:iCs/>
              </w:rPr>
              <w:t>b</w:t>
            </w:r>
          </w:p>
        </w:tc>
        <w:tc>
          <w:tcPr>
            <w:tcW w:w="1884" w:type="dxa"/>
            <w:vAlign w:val="center"/>
          </w:tcPr>
          <w:p w14:paraId="210A9FF8" w14:textId="77777777" w:rsidR="0041037A" w:rsidRPr="00B7030B" w:rsidRDefault="00DC03F9" w:rsidP="00DC03F9">
            <w:pPr>
              <w:pStyle w:val="tabledata"/>
              <w:rPr>
                <w:rFonts w:asciiTheme="minorHAnsi" w:hAnsiTheme="minorHAnsi"/>
              </w:rPr>
            </w:pPr>
            <m:oMathPara>
              <m:oMath>
                <m:r>
                  <w:rPr>
                    <w:rFonts w:ascii="Cambria Math" w:hAnsiTheme="minorHAnsi"/>
                  </w:rPr>
                  <m:t>%TDG=a</m:t>
                </m:r>
                <m:sSub>
                  <m:sSubPr>
                    <m:ctrlPr>
                      <w:ins w:id="917"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p w14:paraId="2FA7C3F0" w14:textId="77777777" w:rsidR="0041037A" w:rsidRPr="00B7030B" w:rsidRDefault="0041037A">
            <w:pPr>
              <w:pStyle w:val="tabledata"/>
              <w:rPr>
                <w:rFonts w:asciiTheme="minorHAnsi" w:hAnsiTheme="minorHAnsi"/>
              </w:rPr>
            </w:pPr>
          </w:p>
          <w:p w14:paraId="521495AB" w14:textId="77777777" w:rsidR="0041037A" w:rsidRPr="00B7030B" w:rsidRDefault="0041037A">
            <w:pPr>
              <w:pStyle w:val="tabledata"/>
              <w:rPr>
                <w:rFonts w:asciiTheme="minorHAnsi" w:hAnsiTheme="minorHAnsi"/>
              </w:rPr>
            </w:pPr>
            <w:r w:rsidRPr="00B7030B">
              <w:rPr>
                <w:rFonts w:asciiTheme="minorHAnsi" w:hAnsiTheme="minorHAnsi"/>
              </w:rPr>
              <w:t xml:space="preserve">Once </w:t>
            </w:r>
            <w:r w:rsidRPr="00B7030B">
              <w:rPr>
                <w:rFonts w:asciiTheme="minorHAnsi" w:hAnsiTheme="minorHAnsi"/>
                <w:i/>
                <w:iCs/>
              </w:rPr>
              <w:t>TDG</w:t>
            </w:r>
            <w:r w:rsidRPr="00B7030B">
              <w:rPr>
                <w:rFonts w:asciiTheme="minorHAnsi" w:hAnsiTheme="minorHAnsi"/>
              </w:rPr>
              <w:t xml:space="preserve"> is known below the spillway, the dissolved oxygen concentration, C</w:t>
            </w:r>
            <w:r w:rsidRPr="00B7030B">
              <w:rPr>
                <w:rFonts w:asciiTheme="minorHAnsi" w:hAnsiTheme="minorHAnsi"/>
                <w:vertAlign w:val="subscript"/>
              </w:rPr>
              <w:t>O2</w:t>
            </w:r>
            <w:r w:rsidRPr="00B7030B">
              <w:rPr>
                <w:rFonts w:asciiTheme="minorHAnsi" w:hAnsiTheme="minorHAnsi"/>
              </w:rPr>
              <w:t>, is determined from</w:t>
            </w:r>
          </w:p>
          <w:p w14:paraId="7ABEA5E5" w14:textId="77777777" w:rsidR="0041037A" w:rsidRPr="00B7030B" w:rsidRDefault="0041037A">
            <w:pPr>
              <w:pStyle w:val="tabledata"/>
              <w:rPr>
                <w:rFonts w:asciiTheme="minorHAnsi" w:hAnsiTheme="minorHAnsi"/>
              </w:rPr>
            </w:pPr>
          </w:p>
          <w:p w14:paraId="7EEF4E27" w14:textId="77777777" w:rsidR="0041037A" w:rsidRPr="00B7030B" w:rsidDel="001D4C40" w:rsidRDefault="00C51A7D" w:rsidP="00DC03F9">
            <w:pPr>
              <w:pStyle w:val="tabledata"/>
              <w:rPr>
                <w:del w:id="918" w:author="Honnalore Steissberg" w:date="2021-07-28T15:05:00Z"/>
                <w:rFonts w:asciiTheme="minorHAnsi" w:hAnsiTheme="minorHAnsi"/>
              </w:rPr>
            </w:pPr>
            <m:oMathPara>
              <m:oMath>
                <m:sSub>
                  <m:sSubPr>
                    <m:ctrlPr>
                      <w:ins w:id="919" w:author="Honnalore Steissberg" w:date="2021-07-30T09:49:00Z">
                        <w:rPr>
                          <w:rFonts w:ascii="Cambria Math" w:hAnsiTheme="minorHAnsi"/>
                          <w:i/>
                        </w:rPr>
                      </w:ins>
                    </m:ctrlPr>
                  </m:sSubPr>
                  <m:e>
                    <m:r>
                      <w:rPr>
                        <w:rFonts w:ascii="Cambria Math" w:hAnsiTheme="minorHAnsi"/>
                      </w:rPr>
                      <m:t>C</m:t>
                    </m:r>
                  </m:e>
                  <m:sub>
                    <m:sSub>
                      <m:sSubPr>
                        <m:ctrlPr>
                          <w:ins w:id="920"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921" w:author="Honnalore Steissberg" w:date="2021-07-30T09:49:00Z">
                        <w:rPr>
                          <w:rFonts w:ascii="Cambria Math" w:hAnsi="Cambria Math"/>
                          <w:i/>
                        </w:rPr>
                      </w:ins>
                    </m:ctrlPr>
                  </m:sub>
                </m:sSub>
                <m:r>
                  <w:rPr>
                    <w:rFonts w:ascii="Cambria Math" w:hAnsiTheme="minorHAnsi"/>
                  </w:rPr>
                  <m:t>=%TDG</m:t>
                </m:r>
                <m:r>
                  <w:rPr>
                    <w:rFonts w:ascii="Cambria Math" w:hAnsiTheme="minorHAnsi"/>
                  </w:rPr>
                  <m:t>*</m:t>
                </m:r>
                <m:sSub>
                  <m:sSubPr>
                    <m:ctrlPr>
                      <w:ins w:id="922"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m:t>
                    </m:r>
                    <m:sSub>
                      <m:sSubPr>
                        <m:ctrlPr>
                          <w:ins w:id="923"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924" w:author="Honnalore Steissberg" w:date="2021-07-30T09:49:00Z">
                        <w:rPr>
                          <w:rFonts w:ascii="Cambria Math" w:hAnsi="Cambria Math"/>
                          <w:i/>
                        </w:rPr>
                      </w:ins>
                    </m:ctrlPr>
                  </m:sub>
                </m:sSub>
              </m:oMath>
            </m:oMathPara>
          </w:p>
          <w:p w14:paraId="3D963A0F" w14:textId="77777777" w:rsidR="0041037A" w:rsidRPr="00B7030B" w:rsidRDefault="0041037A">
            <w:pPr>
              <w:pStyle w:val="tabledata"/>
              <w:rPr>
                <w:rFonts w:asciiTheme="minorHAnsi" w:hAnsiTheme="minorHAnsi"/>
              </w:rPr>
            </w:pPr>
          </w:p>
        </w:tc>
        <w:tc>
          <w:tcPr>
            <w:tcW w:w="4596" w:type="dxa"/>
            <w:vAlign w:val="center"/>
          </w:tcPr>
          <w:p w14:paraId="473E3015" w14:textId="77777777" w:rsidR="0041037A" w:rsidRPr="00B7030B" w:rsidRDefault="0041037A">
            <w:pPr>
              <w:pStyle w:val="tabledata"/>
              <w:tabs>
                <w:tab w:val="right" w:pos="438"/>
                <w:tab w:val="left" w:pos="528"/>
                <w:tab w:val="left" w:pos="708"/>
              </w:tabs>
              <w:ind w:left="708" w:hanging="708"/>
              <w:rPr>
                <w:rFonts w:asciiTheme="minorHAnsi" w:hAnsiTheme="minorHAnsi" w:cs="Arial"/>
                <w:szCs w:val="24"/>
              </w:rPr>
            </w:pPr>
            <w:r w:rsidRPr="00B7030B">
              <w:rPr>
                <w:rFonts w:asciiTheme="minorHAnsi" w:hAnsiTheme="minorHAnsi" w:cs="Arial"/>
                <w:szCs w:val="24"/>
              </w:rPr>
              <w:tab/>
              <w:t>%</w:t>
            </w:r>
            <w:r w:rsidRPr="00B7030B">
              <w:rPr>
                <w:rFonts w:asciiTheme="minorHAnsi" w:hAnsiTheme="minorHAnsi" w:cs="Arial"/>
                <w:i/>
                <w:iCs/>
                <w:szCs w:val="24"/>
              </w:rPr>
              <w:t>TDG</w:t>
            </w:r>
            <w:r w:rsidRPr="00B7030B">
              <w:rPr>
                <w:rFonts w:asciiTheme="minorHAnsi" w:hAnsiTheme="minorHAnsi" w:cs="Arial"/>
                <w:szCs w:val="24"/>
              </w:rPr>
              <w:tab/>
              <w:t>=</w:t>
            </w:r>
            <w:r w:rsidRPr="00B7030B">
              <w:rPr>
                <w:rFonts w:asciiTheme="minorHAnsi" w:hAnsiTheme="minorHAnsi" w:cs="Arial"/>
                <w:szCs w:val="24"/>
              </w:rPr>
              <w:tab/>
              <w:t>% total dissolved gas saturation</w:t>
            </w:r>
          </w:p>
          <w:p w14:paraId="37C77F47"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individual spillway spill, </w:t>
            </w:r>
            <w:r w:rsidRPr="00B7030B">
              <w:rPr>
                <w:rFonts w:asciiTheme="minorHAnsi" w:hAnsiTheme="minorHAnsi"/>
                <w:i/>
                <w:iCs/>
              </w:rPr>
              <w:t>kcfs</w:t>
            </w:r>
          </w:p>
          <w:p w14:paraId="7B6AA4F9"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empirical coefficient</w:t>
            </w:r>
          </w:p>
          <w:p w14:paraId="4547F106"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empirical coefficient</w:t>
            </w:r>
          </w:p>
          <w:p w14:paraId="73F643BA" w14:textId="77777777" w:rsidR="0041037A" w:rsidRPr="00B7030B" w:rsidRDefault="0041037A">
            <w:pPr>
              <w:pStyle w:val="tabledata"/>
              <w:tabs>
                <w:tab w:val="right" w:pos="438"/>
                <w:tab w:val="left" w:pos="528"/>
                <w:tab w:val="left" w:pos="708"/>
              </w:tabs>
              <w:ind w:left="708" w:hanging="708"/>
              <w:rPr>
                <w:rFonts w:asciiTheme="minorHAnsi" w:hAnsiTheme="minorHAnsi"/>
                <w:vertAlign w:val="superscript"/>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 xml:space="preserve">dissolved oxygen saturation, </w:t>
            </w:r>
            <w:r w:rsidRPr="00B7030B">
              <w:rPr>
                <w:rFonts w:asciiTheme="minorHAnsi" w:hAnsiTheme="minorHAnsi"/>
                <w:i/>
                <w:iCs/>
              </w:rPr>
              <w:t>g m</w:t>
            </w:r>
            <w:r w:rsidRPr="00B7030B">
              <w:rPr>
                <w:rFonts w:asciiTheme="minorHAnsi" w:hAnsiTheme="minorHAnsi"/>
                <w:i/>
                <w:iCs/>
                <w:vertAlign w:val="superscript"/>
              </w:rPr>
              <w:t>-3</w:t>
            </w:r>
          </w:p>
        </w:tc>
      </w:tr>
      <w:tr w:rsidR="0041037A" w:rsidRPr="00B7030B" w14:paraId="5CC49260" w14:textId="77777777">
        <w:trPr>
          <w:cantSplit/>
        </w:trPr>
        <w:tc>
          <w:tcPr>
            <w:tcW w:w="2166" w:type="dxa"/>
            <w:vAlign w:val="center"/>
          </w:tcPr>
          <w:p w14:paraId="5EB36C81" w14:textId="7A373BFD" w:rsidR="0041037A" w:rsidRPr="00B7030B" w:rsidRDefault="0041037A">
            <w:pPr>
              <w:pStyle w:val="tabledata"/>
              <w:ind w:left="168" w:hanging="168"/>
              <w:rPr>
                <w:rFonts w:asciiTheme="minorHAnsi" w:hAnsiTheme="minorHAnsi"/>
              </w:rPr>
            </w:pPr>
            <w:r w:rsidRPr="00B7030B">
              <w:rPr>
                <w:rFonts w:asciiTheme="minorHAnsi" w:hAnsiTheme="minorHAnsi"/>
              </w:rPr>
              <w:t>2. Bounded exponential of the spill on a per spillway basis</w:t>
            </w:r>
            <w:ins w:id="925" w:author="Honnalore Steissberg" w:date="2021-07-28T15:03:00Z">
              <w:r w:rsidR="001D4C40">
                <w:rPr>
                  <w:rFonts w:asciiTheme="minorHAnsi" w:hAnsiTheme="minorHAnsi"/>
                </w:rPr>
                <w:t>:</w:t>
              </w:r>
            </w:ins>
            <w:del w:id="926" w:author="Honnalore Steissberg" w:date="2021-07-28T15:03:00Z">
              <w:r w:rsidRPr="00B7030B" w:rsidDel="001D4C40">
                <w:rPr>
                  <w:rFonts w:asciiTheme="minorHAnsi" w:hAnsiTheme="minorHAnsi"/>
                </w:rPr>
                <w:delText>;</w:delText>
              </w:r>
            </w:del>
            <w:r w:rsidRPr="00B7030B">
              <w:rPr>
                <w:rFonts w:asciiTheme="minorHAnsi" w:hAnsiTheme="minorHAnsi"/>
              </w:rPr>
              <w:t xml:space="preserve"> 3 empirical coefficients </w:t>
            </w:r>
            <w:r w:rsidRPr="00B7030B">
              <w:rPr>
                <w:rFonts w:asciiTheme="minorHAnsi" w:hAnsiTheme="minorHAnsi"/>
                <w:i/>
                <w:iCs/>
              </w:rPr>
              <w:t>a</w:t>
            </w:r>
            <w:r w:rsidRPr="00B7030B">
              <w:rPr>
                <w:rFonts w:asciiTheme="minorHAnsi" w:hAnsiTheme="minorHAnsi"/>
              </w:rPr>
              <w:t xml:space="preserve">, </w:t>
            </w:r>
            <w:r w:rsidRPr="00B7030B">
              <w:rPr>
                <w:rFonts w:asciiTheme="minorHAnsi" w:hAnsiTheme="minorHAnsi"/>
                <w:i/>
                <w:iCs/>
              </w:rPr>
              <w:t>b</w:t>
            </w:r>
            <w:r w:rsidRPr="00B7030B">
              <w:rPr>
                <w:rFonts w:asciiTheme="minorHAnsi" w:hAnsiTheme="minorHAnsi"/>
              </w:rPr>
              <w:t xml:space="preserve">, and </w:t>
            </w:r>
            <w:r w:rsidRPr="00B7030B">
              <w:rPr>
                <w:rFonts w:asciiTheme="minorHAnsi" w:hAnsiTheme="minorHAnsi"/>
                <w:i/>
                <w:iCs/>
              </w:rPr>
              <w:t>c</w:t>
            </w:r>
          </w:p>
        </w:tc>
        <w:tc>
          <w:tcPr>
            <w:tcW w:w="1884" w:type="dxa"/>
            <w:vAlign w:val="center"/>
          </w:tcPr>
          <w:p w14:paraId="24568B4C" w14:textId="77777777" w:rsidR="0041037A" w:rsidRPr="00B7030B" w:rsidRDefault="00DC03F9" w:rsidP="00DC03F9">
            <w:pPr>
              <w:pStyle w:val="tabledata"/>
              <w:rPr>
                <w:rFonts w:asciiTheme="minorHAnsi" w:hAnsiTheme="minorHAnsi"/>
              </w:rPr>
            </w:pPr>
            <m:oMathPara>
              <m:oMath>
                <m:r>
                  <w:rPr>
                    <w:rFonts w:ascii="Cambria Math" w:hAnsiTheme="minorHAnsi"/>
                  </w:rPr>
                  <m:t>%TDG=a+b</m:t>
                </m:r>
                <m:sSup>
                  <m:sSupPr>
                    <m:ctrlPr>
                      <w:ins w:id="927"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928"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929" w:author="Honnalore Steissberg" w:date="2021-07-30T09:49:00Z">
                        <w:rPr>
                          <w:rFonts w:ascii="Cambria Math" w:hAnsi="Cambria Math"/>
                          <w:i/>
                        </w:rPr>
                      </w:ins>
                    </m:ctrlPr>
                  </m:sup>
                </m:sSup>
              </m:oMath>
            </m:oMathPara>
          </w:p>
          <w:p w14:paraId="272AB4CF" w14:textId="77777777" w:rsidR="0041037A" w:rsidRPr="00B7030B" w:rsidRDefault="0041037A">
            <w:pPr>
              <w:pStyle w:val="tabledata"/>
              <w:rPr>
                <w:rFonts w:asciiTheme="minorHAnsi" w:hAnsiTheme="minorHAnsi"/>
              </w:rPr>
            </w:pPr>
          </w:p>
          <w:p w14:paraId="2C6726A4" w14:textId="77777777" w:rsidR="0041037A" w:rsidRPr="00B7030B" w:rsidRDefault="0041037A">
            <w:pPr>
              <w:pStyle w:val="tabledata"/>
              <w:rPr>
                <w:rFonts w:asciiTheme="minorHAnsi" w:hAnsiTheme="minorHAnsi"/>
              </w:rPr>
            </w:pPr>
            <w:r w:rsidRPr="00B7030B">
              <w:rPr>
                <w:rFonts w:asciiTheme="minorHAnsi" w:hAnsiTheme="minorHAnsi"/>
              </w:rPr>
              <w:t xml:space="preserve">Once </w:t>
            </w:r>
            <w:r w:rsidRPr="00B7030B">
              <w:rPr>
                <w:rFonts w:asciiTheme="minorHAnsi" w:hAnsiTheme="minorHAnsi"/>
                <w:i/>
                <w:iCs/>
              </w:rPr>
              <w:t>TDG</w:t>
            </w:r>
            <w:r w:rsidRPr="00B7030B">
              <w:rPr>
                <w:rFonts w:asciiTheme="minorHAnsi" w:hAnsiTheme="minorHAnsi"/>
              </w:rPr>
              <w:t xml:space="preserve"> is known below the spillway, the dissolved oxygen concentration, C</w:t>
            </w:r>
            <w:r w:rsidRPr="00B7030B">
              <w:rPr>
                <w:rFonts w:asciiTheme="minorHAnsi" w:hAnsiTheme="minorHAnsi"/>
                <w:vertAlign w:val="subscript"/>
              </w:rPr>
              <w:t>O2</w:t>
            </w:r>
            <w:r w:rsidRPr="00B7030B">
              <w:rPr>
                <w:rFonts w:asciiTheme="minorHAnsi" w:hAnsiTheme="minorHAnsi"/>
              </w:rPr>
              <w:t>, is determined from</w:t>
            </w:r>
          </w:p>
          <w:p w14:paraId="0C423953" w14:textId="77777777" w:rsidR="0041037A" w:rsidRPr="00B7030B" w:rsidRDefault="0041037A">
            <w:pPr>
              <w:pStyle w:val="tabledata"/>
              <w:rPr>
                <w:rFonts w:asciiTheme="minorHAnsi" w:hAnsiTheme="minorHAnsi"/>
              </w:rPr>
            </w:pPr>
          </w:p>
          <w:p w14:paraId="4AA6E719" w14:textId="77777777" w:rsidR="0041037A" w:rsidRPr="001D4C40" w:rsidRDefault="00C51A7D" w:rsidP="00DC03F9">
            <w:pPr>
              <w:pStyle w:val="tabledata"/>
              <w:rPr>
                <w:ins w:id="930" w:author="Honnalore Steissberg" w:date="2021-07-28T15:06:00Z"/>
                <w:rFonts w:asciiTheme="minorHAnsi" w:hAnsiTheme="minorHAnsi"/>
              </w:rPr>
            </w:pPr>
            <m:oMathPara>
              <m:oMath>
                <m:sSub>
                  <m:sSubPr>
                    <m:ctrlPr>
                      <w:ins w:id="931" w:author="Honnalore Steissberg" w:date="2021-07-30T09:49:00Z">
                        <w:rPr>
                          <w:rFonts w:ascii="Cambria Math" w:hAnsiTheme="minorHAnsi"/>
                          <w:i/>
                        </w:rPr>
                      </w:ins>
                    </m:ctrlPr>
                  </m:sSubPr>
                  <m:e>
                    <m:r>
                      <w:rPr>
                        <w:rFonts w:ascii="Cambria Math" w:hAnsiTheme="minorHAnsi"/>
                      </w:rPr>
                      <m:t>C</m:t>
                    </m:r>
                  </m:e>
                  <m:sub>
                    <m:sSub>
                      <m:sSubPr>
                        <m:ctrlPr>
                          <w:ins w:id="932"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933" w:author="Honnalore Steissberg" w:date="2021-07-30T09:49:00Z">
                        <w:rPr>
                          <w:rFonts w:ascii="Cambria Math" w:hAnsi="Cambria Math"/>
                          <w:i/>
                        </w:rPr>
                      </w:ins>
                    </m:ctrlPr>
                  </m:sub>
                </m:sSub>
                <m:r>
                  <w:rPr>
                    <w:rFonts w:ascii="Cambria Math" w:hAnsiTheme="minorHAnsi"/>
                  </w:rPr>
                  <m:t>=%TDG</m:t>
                </m:r>
                <m:r>
                  <w:rPr>
                    <w:rFonts w:ascii="Cambria Math" w:hAnsiTheme="minorHAnsi"/>
                  </w:rPr>
                  <m:t>*</m:t>
                </m:r>
                <m:sSub>
                  <m:sSubPr>
                    <m:ctrlPr>
                      <w:ins w:id="934"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m:t>
                    </m:r>
                    <m:sSub>
                      <m:sSubPr>
                        <m:ctrlPr>
                          <w:ins w:id="935"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936" w:author="Honnalore Steissberg" w:date="2021-07-30T09:49:00Z">
                        <w:rPr>
                          <w:rFonts w:ascii="Cambria Math" w:hAnsi="Cambria Math"/>
                          <w:i/>
                        </w:rPr>
                      </w:ins>
                    </m:ctrlPr>
                  </m:sub>
                </m:sSub>
              </m:oMath>
            </m:oMathPara>
          </w:p>
          <w:p w14:paraId="639DCD2A" w14:textId="42BC3E18" w:rsidR="001D4C40" w:rsidRPr="00B7030B" w:rsidRDefault="001D4C40" w:rsidP="00DC03F9">
            <w:pPr>
              <w:pStyle w:val="tabledata"/>
              <w:rPr>
                <w:rFonts w:asciiTheme="minorHAnsi" w:hAnsiTheme="minorHAnsi"/>
              </w:rPr>
            </w:pPr>
          </w:p>
        </w:tc>
        <w:tc>
          <w:tcPr>
            <w:tcW w:w="4596" w:type="dxa"/>
            <w:vAlign w:val="center"/>
          </w:tcPr>
          <w:p w14:paraId="37D49DF3" w14:textId="77777777" w:rsidR="0041037A" w:rsidRPr="00B7030B" w:rsidRDefault="0041037A">
            <w:pPr>
              <w:pStyle w:val="tabledata"/>
              <w:tabs>
                <w:tab w:val="right" w:pos="438"/>
                <w:tab w:val="left" w:pos="528"/>
                <w:tab w:val="left" w:pos="708"/>
              </w:tabs>
              <w:ind w:left="708" w:hanging="708"/>
              <w:rPr>
                <w:rFonts w:asciiTheme="minorHAnsi" w:hAnsiTheme="minorHAnsi"/>
                <w:i/>
                <w:iCs/>
              </w:rPr>
            </w:pPr>
            <w:r w:rsidRPr="00B7030B">
              <w:rPr>
                <w:rFonts w:asciiTheme="minorHAnsi" w:hAnsiTheme="minorHAnsi"/>
              </w:rPr>
              <w:tab/>
            </w: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individual spillway spill, </w:t>
            </w:r>
            <w:r w:rsidRPr="00B7030B">
              <w:rPr>
                <w:rFonts w:asciiTheme="minorHAnsi" w:hAnsiTheme="minorHAnsi"/>
                <w:i/>
                <w:iCs/>
              </w:rPr>
              <w:t>kcfs</w:t>
            </w:r>
          </w:p>
          <w:p w14:paraId="72BC3702"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empirical coefficient</w:t>
            </w:r>
          </w:p>
          <w:p w14:paraId="39974FB9"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empirical coefficient</w:t>
            </w:r>
          </w:p>
          <w:p w14:paraId="7CDA39C1"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rPr>
              <w:tab/>
              <w:t>=</w:t>
            </w:r>
            <w:r w:rsidRPr="00B7030B">
              <w:rPr>
                <w:rFonts w:asciiTheme="minorHAnsi" w:hAnsiTheme="minorHAnsi"/>
              </w:rPr>
              <w:tab/>
              <w:t>empirical coefficient</w:t>
            </w:r>
          </w:p>
          <w:p w14:paraId="5AE6A13D"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 xml:space="preserve">dissolved oxygen saturation, </w:t>
            </w:r>
            <w:r w:rsidRPr="00B7030B">
              <w:rPr>
                <w:rFonts w:asciiTheme="minorHAnsi" w:hAnsiTheme="minorHAnsi"/>
                <w:i/>
                <w:iCs/>
              </w:rPr>
              <w:t>g m</w:t>
            </w:r>
            <w:r w:rsidRPr="00B7030B">
              <w:rPr>
                <w:rFonts w:asciiTheme="minorHAnsi" w:hAnsiTheme="minorHAnsi"/>
                <w:i/>
                <w:iCs/>
                <w:vertAlign w:val="superscript"/>
              </w:rPr>
              <w:t>-3</w:t>
            </w:r>
          </w:p>
        </w:tc>
      </w:tr>
      <w:tr w:rsidR="0041037A" w:rsidRPr="00B7030B" w14:paraId="69072C40" w14:textId="77777777" w:rsidTr="001D4C40">
        <w:tblPrEx>
          <w:tblW w:w="8646"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937" w:author="Honnalore Steissberg" w:date="2021-07-28T15:06:00Z">
            <w:tblPrEx>
              <w:tblW w:w="8646"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2636"/>
          <w:trPrChange w:id="938" w:author="Honnalore Steissberg" w:date="2021-07-28T15:06:00Z">
            <w:trPr>
              <w:trHeight w:val="2690"/>
            </w:trPr>
          </w:trPrChange>
        </w:trPr>
        <w:tc>
          <w:tcPr>
            <w:tcW w:w="2166" w:type="dxa"/>
            <w:vAlign w:val="center"/>
            <w:tcPrChange w:id="939" w:author="Honnalore Steissberg" w:date="2021-07-28T15:06:00Z">
              <w:tcPr>
                <w:tcW w:w="2166" w:type="dxa"/>
                <w:vAlign w:val="center"/>
              </w:tcPr>
            </w:tcPrChange>
          </w:tcPr>
          <w:p w14:paraId="7C305852" w14:textId="34054927" w:rsidR="0041037A" w:rsidRPr="00B7030B" w:rsidRDefault="0041037A">
            <w:pPr>
              <w:pStyle w:val="tabledata"/>
              <w:ind w:left="168" w:hanging="168"/>
              <w:rPr>
                <w:rFonts w:asciiTheme="minorHAnsi" w:hAnsiTheme="minorHAnsi" w:cs="Arial"/>
              </w:rPr>
            </w:pPr>
            <w:r w:rsidRPr="00B7030B">
              <w:rPr>
                <w:rFonts w:asciiTheme="minorHAnsi" w:hAnsiTheme="minorHAnsi" w:cs="Arial"/>
              </w:rPr>
              <w:t>3. Reaeration effect for a small height weir or dam (&lt;10 m)</w:t>
            </w:r>
            <w:ins w:id="940" w:author="Honnalore Steissberg" w:date="2021-07-28T15:03:00Z">
              <w:r w:rsidR="001D4C40">
                <w:rPr>
                  <w:rFonts w:asciiTheme="minorHAnsi" w:hAnsiTheme="minorHAnsi" w:cs="Arial"/>
                </w:rPr>
                <w:t>:</w:t>
              </w:r>
            </w:ins>
            <w:del w:id="941" w:author="Honnalore Steissberg" w:date="2021-07-28T15:03:00Z">
              <w:r w:rsidRPr="00B7030B" w:rsidDel="001D4C40">
                <w:rPr>
                  <w:rFonts w:asciiTheme="minorHAnsi" w:hAnsiTheme="minorHAnsi" w:cs="Arial"/>
                </w:rPr>
                <w:delText>;</w:delText>
              </w:r>
            </w:del>
            <w:r w:rsidRPr="00B7030B">
              <w:rPr>
                <w:rFonts w:asciiTheme="minorHAnsi" w:hAnsiTheme="minorHAnsi" w:cs="Arial"/>
              </w:rPr>
              <w:t xml:space="preserve"> 3 empirical coefficients </w:t>
            </w:r>
            <w:r w:rsidRPr="00B7030B">
              <w:rPr>
                <w:rFonts w:asciiTheme="minorHAnsi" w:hAnsiTheme="minorHAnsi" w:cs="Arial"/>
                <w:i/>
                <w:iCs/>
              </w:rPr>
              <w:t>a</w:t>
            </w:r>
            <w:r w:rsidRPr="00B7030B">
              <w:rPr>
                <w:rFonts w:asciiTheme="minorHAnsi" w:hAnsiTheme="minorHAnsi" w:cs="Arial"/>
              </w:rPr>
              <w:t xml:space="preserve">, </w:t>
            </w:r>
            <w:r w:rsidRPr="00B7030B">
              <w:rPr>
                <w:rFonts w:asciiTheme="minorHAnsi" w:hAnsiTheme="minorHAnsi" w:cs="Arial"/>
                <w:i/>
                <w:iCs/>
              </w:rPr>
              <w:t>b</w:t>
            </w:r>
            <w:r w:rsidRPr="00B7030B">
              <w:rPr>
                <w:rFonts w:asciiTheme="minorHAnsi" w:hAnsiTheme="minorHAnsi" w:cs="Arial"/>
              </w:rPr>
              <w:t xml:space="preserve">, and </w:t>
            </w:r>
            <w:r w:rsidRPr="00B7030B">
              <w:rPr>
                <w:rFonts w:asciiTheme="minorHAnsi" w:hAnsiTheme="minorHAnsi" w:cs="Arial"/>
                <w:i/>
                <w:iCs/>
              </w:rPr>
              <w:t>c</w:t>
            </w:r>
            <w:r w:rsidR="0023443D" w:rsidRPr="0023443D">
              <w:rPr>
                <w:rFonts w:asciiTheme="minorHAnsi" w:hAnsiTheme="minorHAnsi" w:cs="Arial"/>
              </w:rPr>
              <w:t xml:space="preserve"> </w:t>
            </w:r>
            <w:r w:rsidR="0023443D">
              <w:rPr>
                <w:rFonts w:asciiTheme="minorHAnsi" w:hAnsiTheme="minorHAnsi" w:cs="Arial"/>
              </w:rPr>
              <w:t>(</w:t>
            </w:r>
            <w:r w:rsidR="0023443D" w:rsidRPr="0023443D">
              <w:rPr>
                <w:rFonts w:asciiTheme="minorHAnsi" w:hAnsiTheme="minorHAnsi" w:cs="Arial"/>
              </w:rPr>
              <w:t>Butts and Evans</w:t>
            </w:r>
            <w:r w:rsidR="0023443D">
              <w:rPr>
                <w:rFonts w:asciiTheme="minorHAnsi" w:hAnsiTheme="minorHAnsi" w:cs="Arial"/>
              </w:rPr>
              <w:t xml:space="preserve">, </w:t>
            </w:r>
            <w:r w:rsidR="0023443D" w:rsidRPr="0023443D">
              <w:rPr>
                <w:rFonts w:asciiTheme="minorHAnsi" w:hAnsiTheme="minorHAnsi" w:cs="Arial"/>
              </w:rPr>
              <w:t>1983)</w:t>
            </w:r>
          </w:p>
        </w:tc>
        <w:tc>
          <w:tcPr>
            <w:tcW w:w="1884" w:type="dxa"/>
            <w:vAlign w:val="center"/>
            <w:tcPrChange w:id="942" w:author="Honnalore Steissberg" w:date="2021-07-28T15:06:00Z">
              <w:tcPr>
                <w:tcW w:w="1884" w:type="dxa"/>
                <w:vAlign w:val="center"/>
              </w:tcPr>
            </w:tcPrChange>
          </w:tcPr>
          <w:p w14:paraId="65B92DC2" w14:textId="77777777" w:rsidR="0041037A" w:rsidRPr="00B7030B" w:rsidRDefault="00C51A7D" w:rsidP="00DC03F9">
            <w:pPr>
              <w:pStyle w:val="tabledata"/>
              <w:rPr>
                <w:rFonts w:asciiTheme="minorHAnsi" w:hAnsiTheme="minorHAnsi"/>
              </w:rPr>
            </w:pPr>
            <m:oMathPara>
              <m:oMath>
                <m:f>
                  <m:fPr>
                    <m:ctrlPr>
                      <w:ins w:id="943" w:author="Honnalore Steissberg" w:date="2021-07-30T09:49:00Z">
                        <w:rPr>
                          <w:rFonts w:ascii="Cambria Math" w:hAnsiTheme="minorHAnsi"/>
                          <w:i/>
                        </w:rPr>
                      </w:ins>
                    </m:ctrlPr>
                  </m:fPr>
                  <m:num>
                    <m:sSub>
                      <m:sSubPr>
                        <m:ctrlPr>
                          <w:ins w:id="944"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a</m:t>
                        </m:r>
                      </m:sub>
                    </m:sSub>
                  </m:num>
                  <m:den>
                    <m:sSub>
                      <m:sSubPr>
                        <m:ctrlPr>
                          <w:ins w:id="945"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b</m:t>
                        </m:r>
                      </m:sub>
                    </m:sSub>
                    <m:ctrlPr>
                      <w:ins w:id="946" w:author="Honnalore Steissberg" w:date="2021-07-30T09:49:00Z">
                        <w:rPr>
                          <w:rFonts w:ascii="Cambria Math" w:hAnsi="Cambria Math"/>
                          <w:i/>
                        </w:rPr>
                      </w:ins>
                    </m:ctrlPr>
                  </m:den>
                </m:f>
                <m:r>
                  <w:rPr>
                    <w:rFonts w:ascii="Cambria Math" w:hAnsiTheme="minorHAnsi"/>
                  </w:rPr>
                  <m:t>=1+0.38ab(1</m:t>
                </m:r>
                <m:r>
                  <w:rPr>
                    <w:rFonts w:ascii="Cambria Math" w:hAnsiTheme="minorHAnsi"/>
                  </w:rPr>
                  <m:t>-</m:t>
                </m:r>
                <m:r>
                  <w:rPr>
                    <w:rFonts w:ascii="Cambria Math" w:hAnsiTheme="minorHAnsi"/>
                  </w:rPr>
                  <m:t>0.11c)</m:t>
                </m:r>
                <m:r>
                  <m:rPr>
                    <m:sty m:val="p"/>
                  </m:rPr>
                  <w:rPr>
                    <w:rFonts w:ascii="Cambria Math" w:hAnsiTheme="minorHAnsi"/>
                  </w:rPr>
                  <w:br/>
                </m:r>
              </m:oMath>
              <m:oMath>
                <m:r>
                  <w:rPr>
                    <w:rFonts w:ascii="Cambria Math" w:hAnsiTheme="minorHAnsi"/>
                  </w:rPr>
                  <m:t>(1+0.046T)c</m:t>
                </m:r>
              </m:oMath>
            </m:oMathPara>
          </w:p>
          <w:p w14:paraId="0C1D61F1" w14:textId="77777777" w:rsidR="0041037A" w:rsidRPr="00B7030B" w:rsidRDefault="0041037A">
            <w:pPr>
              <w:pStyle w:val="tabledata"/>
              <w:rPr>
                <w:rFonts w:asciiTheme="minorHAnsi" w:hAnsiTheme="minorHAnsi"/>
              </w:rPr>
            </w:pPr>
          </w:p>
          <w:p w14:paraId="5E4314B2" w14:textId="0A82D499" w:rsidR="0041037A" w:rsidRPr="00B7030B" w:rsidRDefault="001D4C40">
            <w:pPr>
              <w:pStyle w:val="tabledata"/>
              <w:rPr>
                <w:rFonts w:asciiTheme="minorHAnsi" w:hAnsiTheme="minorHAnsi"/>
              </w:rPr>
            </w:pPr>
            <w:ins w:id="947" w:author="Honnalore Steissberg" w:date="2021-07-28T15:04:00Z">
              <w:r>
                <w:rPr>
                  <w:rFonts w:asciiTheme="minorHAnsi" w:hAnsiTheme="minorHAnsi"/>
                </w:rPr>
                <w:t xml:space="preserve">With </w:t>
              </w:r>
            </w:ins>
            <w:r w:rsidR="0041037A" w:rsidRPr="00B7030B">
              <w:rPr>
                <w:rFonts w:asciiTheme="minorHAnsi" w:hAnsiTheme="minorHAnsi"/>
                <w:i/>
                <w:iCs/>
              </w:rPr>
              <w:t>C</w:t>
            </w:r>
            <w:r w:rsidR="0041037A" w:rsidRPr="00B7030B">
              <w:rPr>
                <w:rFonts w:asciiTheme="minorHAnsi" w:hAnsiTheme="minorHAnsi"/>
                <w:i/>
                <w:iCs/>
                <w:vertAlign w:val="subscript"/>
              </w:rPr>
              <w:t>O2</w:t>
            </w:r>
            <w:r w:rsidR="0041037A" w:rsidRPr="00B7030B">
              <w:rPr>
                <w:rFonts w:asciiTheme="minorHAnsi" w:hAnsiTheme="minorHAnsi"/>
              </w:rPr>
              <w:t xml:space="preserve"> below the dam is computed </w:t>
            </w:r>
            <w:ins w:id="948" w:author="Honnalore Steissberg" w:date="2021-07-28T15:04:00Z">
              <w:r>
                <w:rPr>
                  <w:rFonts w:asciiTheme="minorHAnsi" w:hAnsiTheme="minorHAnsi"/>
                </w:rPr>
                <w:t>as</w:t>
              </w:r>
            </w:ins>
            <w:del w:id="949" w:author="Honnalore Steissberg" w:date="2021-07-28T15:04:00Z">
              <w:r w:rsidR="0041037A" w:rsidRPr="00B7030B" w:rsidDel="001D4C40">
                <w:rPr>
                  <w:rFonts w:asciiTheme="minorHAnsi" w:hAnsiTheme="minorHAnsi"/>
                </w:rPr>
                <w:delText>from:</w:delText>
              </w:r>
            </w:del>
          </w:p>
          <w:p w14:paraId="4E7DC8B4" w14:textId="77777777" w:rsidR="0041037A" w:rsidRPr="00B7030B" w:rsidRDefault="0041037A">
            <w:pPr>
              <w:pStyle w:val="tabledata"/>
              <w:rPr>
                <w:rFonts w:asciiTheme="minorHAnsi" w:hAnsiTheme="minorHAnsi"/>
              </w:rPr>
            </w:pPr>
          </w:p>
          <w:p w14:paraId="4A898BA3" w14:textId="77777777" w:rsidR="0041037A" w:rsidRPr="00B7030B" w:rsidRDefault="00C51A7D" w:rsidP="00DC03F9">
            <w:pPr>
              <w:pStyle w:val="tabledata"/>
              <w:rPr>
                <w:rFonts w:asciiTheme="minorHAnsi" w:hAnsiTheme="minorHAnsi"/>
              </w:rPr>
            </w:pPr>
            <m:oMathPara>
              <m:oMath>
                <m:sSub>
                  <m:sSubPr>
                    <m:ctrlPr>
                      <w:ins w:id="950"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O2</m:t>
                    </m:r>
                  </m:sub>
                </m:sSub>
                <m:r>
                  <w:rPr>
                    <w:rFonts w:ascii="Cambria Math" w:hAnsiTheme="minorHAnsi"/>
                  </w:rPr>
                  <m:t>=</m:t>
                </m:r>
                <m:sSub>
                  <m:sSubPr>
                    <m:ctrlPr>
                      <w:ins w:id="951"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sO2</m:t>
                    </m:r>
                  </m:sub>
                </m:sSub>
                <m:r>
                  <w:rPr>
                    <w:rFonts w:ascii="Cambria Math" w:hAnsiTheme="minorHAnsi"/>
                  </w:rPr>
                  <m:t>-</m:t>
                </m:r>
                <m:sSub>
                  <m:sSubPr>
                    <m:ctrlPr>
                      <w:ins w:id="952"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b</m:t>
                    </m:r>
                  </m:sub>
                </m:sSub>
              </m:oMath>
            </m:oMathPara>
          </w:p>
        </w:tc>
        <w:tc>
          <w:tcPr>
            <w:tcW w:w="4596" w:type="dxa"/>
            <w:vAlign w:val="center"/>
            <w:tcPrChange w:id="953" w:author="Honnalore Steissberg" w:date="2021-07-28T15:06:00Z">
              <w:tcPr>
                <w:tcW w:w="4596" w:type="dxa"/>
                <w:vAlign w:val="center"/>
              </w:tcPr>
            </w:tcPrChange>
          </w:tcPr>
          <w:p w14:paraId="19BEDBC9" w14:textId="77777777" w:rsidR="0041037A" w:rsidRPr="00B7030B" w:rsidRDefault="0041037A">
            <w:pPr>
              <w:pStyle w:val="tabledata"/>
              <w:tabs>
                <w:tab w:val="right" w:pos="438"/>
                <w:tab w:val="left" w:pos="528"/>
                <w:tab w:val="left" w:pos="708"/>
              </w:tabs>
              <w:ind w:left="708" w:hanging="708"/>
              <w:rPr>
                <w:rFonts w:asciiTheme="minorHAnsi" w:hAnsiTheme="minorHAnsi"/>
                <w:i/>
                <w:iCs/>
                <w:vertAlign w:val="superscript"/>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a</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DO deficit above dam, </w:t>
            </w:r>
            <w:r w:rsidRPr="00B7030B">
              <w:rPr>
                <w:rFonts w:asciiTheme="minorHAnsi" w:hAnsiTheme="minorHAnsi"/>
                <w:i/>
                <w:iCs/>
              </w:rPr>
              <w:t>g m</w:t>
            </w:r>
            <w:r w:rsidRPr="00B7030B">
              <w:rPr>
                <w:rFonts w:asciiTheme="minorHAnsi" w:hAnsiTheme="minorHAnsi"/>
                <w:i/>
                <w:iCs/>
                <w:vertAlign w:val="superscript"/>
              </w:rPr>
              <w:t>-3</w:t>
            </w:r>
          </w:p>
          <w:p w14:paraId="4A027341" w14:textId="77777777" w:rsidR="0041037A" w:rsidRPr="00B7030B" w:rsidRDefault="0041037A">
            <w:pPr>
              <w:pStyle w:val="tabledata"/>
              <w:tabs>
                <w:tab w:val="right" w:pos="438"/>
                <w:tab w:val="left" w:pos="528"/>
                <w:tab w:val="left" w:pos="708"/>
              </w:tabs>
              <w:ind w:left="708" w:hanging="708"/>
              <w:rPr>
                <w:rFonts w:asciiTheme="minorHAnsi" w:hAnsiTheme="minorHAnsi"/>
                <w:vertAlign w:val="superscript"/>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b</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DO deficit below dam, </w:t>
            </w:r>
            <w:r w:rsidRPr="00B7030B">
              <w:rPr>
                <w:rFonts w:asciiTheme="minorHAnsi" w:hAnsiTheme="minorHAnsi"/>
                <w:i/>
                <w:iCs/>
              </w:rPr>
              <w:t>g m</w:t>
            </w:r>
            <w:r w:rsidRPr="00B7030B">
              <w:rPr>
                <w:rFonts w:asciiTheme="minorHAnsi" w:hAnsiTheme="minorHAnsi"/>
                <w:i/>
                <w:iCs/>
                <w:vertAlign w:val="superscript"/>
              </w:rPr>
              <w:t>-3</w:t>
            </w:r>
          </w:p>
          <w:p w14:paraId="5B0C5828"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T</w:t>
            </w:r>
            <w:r w:rsidRPr="00B7030B">
              <w:rPr>
                <w:rFonts w:asciiTheme="minorHAnsi" w:hAnsiTheme="minorHAnsi"/>
              </w:rPr>
              <w:tab/>
              <w:t>=</w:t>
            </w:r>
            <w:r w:rsidRPr="00B7030B">
              <w:rPr>
                <w:rFonts w:asciiTheme="minorHAnsi" w:hAnsiTheme="minorHAnsi"/>
              </w:rPr>
              <w:tab/>
              <w:t xml:space="preserve">temperature, </w:t>
            </w:r>
            <w:proofErr w:type="spellStart"/>
            <w:r w:rsidRPr="00B7030B">
              <w:rPr>
                <w:rFonts w:asciiTheme="minorHAnsi" w:hAnsiTheme="minorHAnsi"/>
                <w:i/>
                <w:iCs/>
                <w:vertAlign w:val="superscript"/>
              </w:rPr>
              <w:t>o</w:t>
            </w:r>
            <w:r w:rsidRPr="00B7030B">
              <w:rPr>
                <w:rFonts w:asciiTheme="minorHAnsi" w:hAnsiTheme="minorHAnsi"/>
                <w:i/>
                <w:iCs/>
              </w:rPr>
              <w:t>C</w:t>
            </w:r>
            <w:proofErr w:type="spellEnd"/>
          </w:p>
          <w:p w14:paraId="039EE4AE"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1.8 for clean water to 0.65 for gross polluted water</w:t>
            </w:r>
          </w:p>
          <w:p w14:paraId="01B79B24"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0.05 for sluice gates</w:t>
            </w:r>
          </w:p>
          <w:p w14:paraId="7BC762D4"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 xml:space="preserve">1.0 for sharp crested </w:t>
            </w:r>
            <w:r w:rsidR="003D691F" w:rsidRPr="00B7030B">
              <w:rPr>
                <w:rFonts w:asciiTheme="minorHAnsi" w:hAnsiTheme="minorHAnsi"/>
              </w:rPr>
              <w:t>straight-faced</w:t>
            </w:r>
            <w:r w:rsidRPr="00B7030B">
              <w:rPr>
                <w:rFonts w:asciiTheme="minorHAnsi" w:hAnsiTheme="minorHAnsi"/>
              </w:rPr>
              <w:t xml:space="preserve"> weir</w:t>
            </w:r>
          </w:p>
          <w:p w14:paraId="2B276C69"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0.45 for flat broad crested curved face weir</w:t>
            </w:r>
          </w:p>
          <w:p w14:paraId="2276B942"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0.7 for flat broad crested weir with regular step</w:t>
            </w:r>
          </w:p>
          <w:p w14:paraId="3FADECE6"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0.8 for sharp crested vertical face weir</w:t>
            </w:r>
          </w:p>
          <w:p w14:paraId="0E65F7D1" w14:textId="77777777" w:rsidR="0041037A" w:rsidRPr="00B7030B" w:rsidRDefault="0041037A">
            <w:pPr>
              <w:pStyle w:val="tabledata"/>
              <w:tabs>
                <w:tab w:val="left" w:pos="348"/>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0.6 for flat broad crested weir vertical face</w:t>
            </w:r>
          </w:p>
          <w:p w14:paraId="78E0D29B"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rPr>
              <w:tab/>
              <w:t>=</w:t>
            </w:r>
            <w:r w:rsidRPr="00B7030B">
              <w:rPr>
                <w:rFonts w:asciiTheme="minorHAnsi" w:hAnsiTheme="minorHAnsi"/>
              </w:rPr>
              <w:tab/>
              <w:t xml:space="preserve">water fall height, </w:t>
            </w:r>
            <w:r w:rsidRPr="00B7030B">
              <w:rPr>
                <w:rFonts w:asciiTheme="minorHAnsi" w:hAnsiTheme="minorHAnsi"/>
                <w:i/>
                <w:iCs/>
              </w:rPr>
              <w:t>m</w:t>
            </w:r>
          </w:p>
          <w:p w14:paraId="63FC81A9"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dissolved oxygen saturation,</w:t>
            </w:r>
            <w:r w:rsidRPr="00B7030B">
              <w:rPr>
                <w:rFonts w:asciiTheme="minorHAnsi" w:hAnsiTheme="minorHAnsi"/>
                <w:i/>
                <w:iCs/>
              </w:rPr>
              <w:t xml:space="preserve"> g m</w:t>
            </w:r>
            <w:r w:rsidRPr="00B7030B">
              <w:rPr>
                <w:rFonts w:asciiTheme="minorHAnsi" w:hAnsiTheme="minorHAnsi"/>
                <w:i/>
                <w:iCs/>
                <w:vertAlign w:val="superscript"/>
              </w:rPr>
              <w:t>-3</w:t>
            </w:r>
          </w:p>
        </w:tc>
      </w:tr>
    </w:tbl>
    <w:p w14:paraId="533976C1" w14:textId="77777777" w:rsidR="0041037A" w:rsidRPr="00B7030B" w:rsidRDefault="0041037A">
      <w:pPr>
        <w:pStyle w:val="BodyText2"/>
      </w:pPr>
    </w:p>
    <w:p w14:paraId="5E8DAC58" w14:textId="77777777" w:rsidR="0041037A" w:rsidRPr="008F7E37" w:rsidRDefault="0041037A">
      <w:pPr>
        <w:pStyle w:val="BodyText"/>
        <w:rPr>
          <w:sz w:val="20"/>
          <w:szCs w:val="18"/>
        </w:rPr>
      </w:pPr>
      <w:r w:rsidRPr="008F7E37">
        <w:rPr>
          <w:sz w:val="20"/>
          <w:szCs w:val="18"/>
        </w:rPr>
        <w:t xml:space="preserve">Note that for equations 1 and 2, the maximum </w:t>
      </w:r>
      <w:r w:rsidRPr="008F7E37">
        <w:rPr>
          <w:i/>
          <w:iCs/>
          <w:sz w:val="20"/>
          <w:szCs w:val="18"/>
        </w:rPr>
        <w:t>TDG</w:t>
      </w:r>
      <w:r w:rsidRPr="008F7E37">
        <w:rPr>
          <w:sz w:val="20"/>
          <w:szCs w:val="18"/>
        </w:rPr>
        <w:t xml:space="preserve"> allowed is 145%, and if </w:t>
      </w:r>
      <w:r w:rsidRPr="008F7E37">
        <w:rPr>
          <w:i/>
          <w:iCs/>
          <w:sz w:val="20"/>
          <w:szCs w:val="18"/>
        </w:rPr>
        <w:t>TDG</w:t>
      </w:r>
      <w:r w:rsidRPr="008F7E37">
        <w:rPr>
          <w:sz w:val="20"/>
          <w:szCs w:val="18"/>
        </w:rPr>
        <w:t xml:space="preserve"> is computed to be less than 100%, there is no effect of the spillway or gate on reaeration.</w:t>
      </w:r>
    </w:p>
    <w:p w14:paraId="7C198AD3"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AEFBF34"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SPILL GAS GASSPC    EQSP     ASP     BSP     CSP</w:t>
      </w:r>
    </w:p>
    <w:p w14:paraId="5A872626"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1          ON       2   110.0    </w:t>
      </w:r>
      <w:r w:rsidRPr="00E17288">
        <w:noBreakHyphen/>
        <w:t xml:space="preserve">0.1    </w:t>
      </w:r>
      <w:r w:rsidRPr="00E17288">
        <w:noBreakHyphen/>
        <w:t>0.1</w:t>
      </w:r>
    </w:p>
    <w:p w14:paraId="0DCF6E2D"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2          ON       1    10.0   110.0    10.0</w:t>
      </w:r>
    </w:p>
    <w:p w14:paraId="69C27D2D"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65491677"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3FEFBB62" w14:textId="77777777" w:rsidR="0041037A" w:rsidRPr="00B7030B" w:rsidRDefault="00C51A7D">
      <w:pPr>
        <w:pStyle w:val="Relatedcards"/>
        <w:rPr>
          <w:rFonts w:asciiTheme="minorHAnsi" w:hAnsiTheme="minorHAnsi"/>
        </w:rPr>
      </w:pPr>
      <w:hyperlink w:anchor="spillways" w:history="1">
        <w:r w:rsidR="0041037A" w:rsidRPr="00B7030B">
          <w:rPr>
            <w:rFonts w:asciiTheme="minorHAnsi" w:hAnsiTheme="minorHAnsi"/>
          </w:rPr>
          <w:t>Spillways</w:t>
        </w:r>
      </w:hyperlink>
    </w:p>
    <w:p w14:paraId="6AF46482" w14:textId="77777777" w:rsidR="0041037A" w:rsidRPr="00B7030B" w:rsidRDefault="00C51A7D">
      <w:pPr>
        <w:pStyle w:val="Relatedcards"/>
        <w:rPr>
          <w:rFonts w:asciiTheme="minorHAnsi" w:hAnsiTheme="minorHAnsi"/>
        </w:rPr>
      </w:pPr>
      <w:hyperlink w:anchor="upstream_spillway" w:history="1">
        <w:r w:rsidR="0041037A" w:rsidRPr="00B7030B">
          <w:rPr>
            <w:rFonts w:asciiTheme="minorHAnsi" w:hAnsiTheme="minorHAnsi"/>
          </w:rPr>
          <w:t>Upstream Spillways</w:t>
        </w:r>
      </w:hyperlink>
    </w:p>
    <w:p w14:paraId="3CC0BB20" w14:textId="77777777" w:rsidR="0041037A" w:rsidRPr="00B7030B" w:rsidRDefault="00C51A7D">
      <w:pPr>
        <w:pStyle w:val="Relatedcards"/>
        <w:rPr>
          <w:rFonts w:asciiTheme="minorHAnsi" w:hAnsiTheme="minorHAnsi"/>
        </w:rPr>
      </w:pPr>
      <w:hyperlink w:anchor="downstream_spillway" w:history="1">
        <w:r w:rsidR="0041037A" w:rsidRPr="00B7030B">
          <w:rPr>
            <w:rFonts w:asciiTheme="minorHAnsi" w:hAnsiTheme="minorHAnsi"/>
          </w:rPr>
          <w:t>Downstream Spillways</w:t>
        </w:r>
      </w:hyperlink>
    </w:p>
    <w:p w14:paraId="48D783AE" w14:textId="77777777" w:rsidR="0041037A" w:rsidRPr="00B7030B" w:rsidRDefault="00C51A7D">
      <w:pPr>
        <w:pStyle w:val="Relatedcards"/>
        <w:rPr>
          <w:rFonts w:asciiTheme="minorHAnsi" w:hAnsiTheme="minorHAnsi"/>
        </w:rPr>
      </w:pPr>
      <w:hyperlink w:anchor="spillway_tdg" w:history="1">
        <w:r w:rsidR="0041037A" w:rsidRPr="00B7030B">
          <w:rPr>
            <w:rFonts w:asciiTheme="minorHAnsi" w:hAnsiTheme="minorHAnsi"/>
          </w:rPr>
          <w:t>Spillway Dissolved Gas</w:t>
        </w:r>
      </w:hyperlink>
    </w:p>
    <w:p w14:paraId="0EE387E0" w14:textId="77777777" w:rsidR="0041037A" w:rsidRPr="00B7030B" w:rsidRDefault="0041037A" w:rsidP="008F7E37">
      <w:pPr>
        <w:pStyle w:val="Heading4"/>
        <w:spacing w:before="0" w:after="120"/>
      </w:pPr>
      <w:r w:rsidRPr="00B7030B">
        <w:br w:type="page"/>
      </w:r>
      <w:bookmarkStart w:id="954" w:name="_Toc41047674"/>
      <w:r w:rsidRPr="00B7030B">
        <w:lastRenderedPageBreak/>
        <w:t>Gates</w:t>
      </w:r>
      <w:bookmarkStart w:id="955" w:name="gates"/>
      <w:bookmarkEnd w:id="955"/>
      <w:r w:rsidRPr="00B7030B">
        <w:t xml:space="preserve"> (GATES)</w:t>
      </w:r>
      <w:bookmarkEnd w:id="954"/>
    </w:p>
    <w:p w14:paraId="49E051CC"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"Downstream Spillway Specifications (SPILL DOWN)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DAEEC8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AB3F23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IUGT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Gate segment location</w:t>
      </w:r>
    </w:p>
    <w:p w14:paraId="645F402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IDGT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Downstream segment gate outflow enters</w:t>
      </w:r>
    </w:p>
    <w:p w14:paraId="352C156B"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Gate elevation, </w:t>
      </w:r>
      <w:r w:rsidRPr="00B7030B">
        <w:rPr>
          <w:rFonts w:asciiTheme="minorHAnsi" w:hAnsiTheme="minorHAnsi"/>
          <w:i/>
          <w:iCs/>
        </w:rPr>
        <w:t>m</w:t>
      </w:r>
    </w:p>
    <w:p w14:paraId="773E8521" w14:textId="68B98D6D" w:rsidR="0041037A" w:rsidRPr="00B7030B" w:rsidRDefault="0041037A" w:rsidP="005740B3">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A1GT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1"/>
      </w:r>
      <w:r w:rsidRPr="00B7030B">
        <w:rPr>
          <w:rFonts w:asciiTheme="minorHAnsi" w:hAnsiTheme="minorHAnsi"/>
          <w:i/>
          <w:iCs/>
          <w:vertAlign w:val="subscript"/>
        </w:rPr>
        <w:t>1</w:t>
      </w:r>
      <w:r w:rsidRPr="00B7030B">
        <w:rPr>
          <w:rFonts w:asciiTheme="minorHAnsi" w:hAnsiTheme="minorHAnsi"/>
        </w:rPr>
        <w:t xml:space="preserve"> coefficient in gate equation for free flowing conditions</w:t>
      </w:r>
    </w:p>
    <w:p w14:paraId="34864C55" w14:textId="4A13268F" w:rsidR="0041037A" w:rsidRPr="00B7030B" w:rsidRDefault="0041037A" w:rsidP="005740B3">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B1GT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2"/>
      </w:r>
      <w:r w:rsidRPr="00B7030B">
        <w:rPr>
          <w:rFonts w:asciiTheme="minorHAnsi" w:hAnsiTheme="minorHAnsi"/>
          <w:i/>
          <w:iCs/>
          <w:vertAlign w:val="subscript"/>
        </w:rPr>
        <w:t>1</w:t>
      </w:r>
      <w:r w:rsidRPr="00B7030B">
        <w:rPr>
          <w:rFonts w:asciiTheme="minorHAnsi" w:hAnsiTheme="minorHAnsi"/>
        </w:rPr>
        <w:t xml:space="preserve"> coefficient in gate equation for free flowing conditions</w:t>
      </w:r>
    </w:p>
    <w:p w14:paraId="1F2B30C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G1GT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7"/>
      </w:r>
      <w:r w:rsidRPr="00B7030B">
        <w:rPr>
          <w:rFonts w:asciiTheme="minorHAnsi" w:hAnsiTheme="minorHAnsi"/>
          <w:i/>
          <w:iCs/>
          <w:vertAlign w:val="subscript"/>
        </w:rPr>
        <w:t>1</w:t>
      </w:r>
      <w:r w:rsidRPr="00B7030B">
        <w:rPr>
          <w:rFonts w:asciiTheme="minorHAnsi" w:hAnsiTheme="minorHAnsi"/>
        </w:rPr>
        <w:t xml:space="preserve"> coefficient in gate equation for free flowing conditions</w:t>
      </w:r>
    </w:p>
    <w:p w14:paraId="56FAD1E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A2GT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1"/>
      </w:r>
      <w:r w:rsidRPr="00B7030B">
        <w:rPr>
          <w:rFonts w:asciiTheme="minorHAnsi" w:hAnsiTheme="minorHAnsi"/>
          <w:i/>
          <w:iCs/>
          <w:vertAlign w:val="subscript"/>
        </w:rPr>
        <w:t>2</w:t>
      </w:r>
      <w:r w:rsidRPr="00B7030B">
        <w:rPr>
          <w:rFonts w:asciiTheme="minorHAnsi" w:hAnsiTheme="minorHAnsi"/>
        </w:rPr>
        <w:t xml:space="preserve"> coefficient in gate equation for submerged conditions</w:t>
      </w:r>
    </w:p>
    <w:p w14:paraId="6F52762F"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B2GT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2"/>
      </w:r>
      <w:r w:rsidRPr="00B7030B">
        <w:rPr>
          <w:rFonts w:asciiTheme="minorHAnsi" w:hAnsiTheme="minorHAnsi"/>
          <w:i/>
          <w:iCs/>
          <w:vertAlign w:val="subscript"/>
        </w:rPr>
        <w:t>2</w:t>
      </w:r>
      <w:r w:rsidRPr="00B7030B">
        <w:rPr>
          <w:rFonts w:asciiTheme="minorHAnsi" w:hAnsiTheme="minorHAnsi"/>
        </w:rPr>
        <w:t xml:space="preserve"> coefficient in gate equation for submerged conditions</w:t>
      </w:r>
    </w:p>
    <w:p w14:paraId="498CD3EC"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10</w:t>
      </w:r>
      <w:r w:rsidRPr="00B7030B">
        <w:rPr>
          <w:rFonts w:asciiTheme="minorHAnsi" w:hAnsiTheme="minorHAnsi"/>
        </w:rPr>
        <w:tab/>
        <w:t>G2GT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7"/>
      </w:r>
      <w:r w:rsidRPr="00B7030B">
        <w:rPr>
          <w:rFonts w:asciiTheme="minorHAnsi" w:hAnsiTheme="minorHAnsi"/>
          <w:i/>
          <w:iCs/>
          <w:vertAlign w:val="subscript"/>
        </w:rPr>
        <w:t>2</w:t>
      </w:r>
      <w:r w:rsidRPr="00B7030B">
        <w:rPr>
          <w:rFonts w:asciiTheme="minorHAnsi" w:hAnsiTheme="minorHAnsi"/>
        </w:rPr>
        <w:t xml:space="preserve"> coefficient in gate equation for submerged conditions</w:t>
      </w:r>
    </w:p>
    <w:p w14:paraId="3AAADF79"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11</w:t>
      </w:r>
      <w:r w:rsidRPr="00B7030B">
        <w:rPr>
          <w:rFonts w:asciiTheme="minorHAnsi" w:hAnsiTheme="minorHAnsi"/>
        </w:rPr>
        <w:tab/>
        <w:t>LATGTC</w:t>
      </w:r>
      <w:r w:rsidRPr="00B7030B">
        <w:rPr>
          <w:rFonts w:asciiTheme="minorHAnsi" w:hAnsiTheme="minorHAnsi"/>
        </w:rPr>
        <w:tab/>
        <w:t>Character</w:t>
      </w:r>
      <w:r w:rsidRPr="00B7030B">
        <w:rPr>
          <w:rFonts w:asciiTheme="minorHAnsi" w:hAnsiTheme="minorHAnsi"/>
        </w:rPr>
        <w:tab/>
      </w:r>
      <w:r w:rsidRPr="00B7030B">
        <w:rPr>
          <w:rFonts w:asciiTheme="minorHAnsi" w:hAnsiTheme="minorHAnsi"/>
        </w:rPr>
        <w:tab/>
        <w:t>Downstream or lateral withdrawal, DOWN or LAT</w:t>
      </w:r>
    </w:p>
    <w:p w14:paraId="484BFD86" w14:textId="77777777" w:rsidR="0041037A" w:rsidRPr="00B7030B" w:rsidRDefault="0041037A">
      <w:pPr>
        <w:pStyle w:val="BodyText2"/>
      </w:pPr>
    </w:p>
    <w:p w14:paraId="2649CBFB" w14:textId="77777777" w:rsidR="0041037A" w:rsidRPr="00740473" w:rsidRDefault="0041037A" w:rsidP="00D77651">
      <w:pPr>
        <w:pStyle w:val="BodyText"/>
        <w:spacing w:after="0"/>
        <w:rPr>
          <w:sz w:val="20"/>
        </w:rPr>
      </w:pPr>
      <w:r w:rsidRPr="00740473">
        <w:rPr>
          <w:sz w:val="20"/>
        </w:rPr>
        <w:t>This card specifies the gate characteristics. [</w:t>
      </w:r>
      <w:r w:rsidRPr="00B9544B">
        <w:rPr>
          <w:rFonts w:cs="Arial"/>
          <w:b/>
          <w:bCs/>
          <w:sz w:val="20"/>
        </w:rPr>
        <w:t>IUGT</w:t>
      </w:r>
      <w:r w:rsidRPr="00740473">
        <w:rPr>
          <w:sz w:val="20"/>
        </w:rPr>
        <w:t>] and [</w:t>
      </w:r>
      <w:r w:rsidRPr="00B9544B">
        <w:rPr>
          <w:rFonts w:cs="Arial"/>
          <w:b/>
          <w:bCs/>
          <w:sz w:val="20"/>
        </w:rPr>
        <w:t>IDGT</w:t>
      </w:r>
      <w:r w:rsidRPr="00740473">
        <w:rPr>
          <w:sz w:val="20"/>
        </w:rPr>
        <w:t>] specify the upstream and downstream segments for the spillway. Setting the downstream spillway segment [</w:t>
      </w:r>
      <w:r w:rsidRPr="00B9544B">
        <w:rPr>
          <w:rFonts w:cs="Arial"/>
          <w:b/>
          <w:bCs/>
          <w:sz w:val="20"/>
        </w:rPr>
        <w:t>IDSP</w:t>
      </w:r>
      <w:r w:rsidRPr="00740473">
        <w:rPr>
          <w:sz w:val="20"/>
        </w:rPr>
        <w:t xml:space="preserve">] to 0 allows the user to spill water that is lost from the system. The following equation </w:t>
      </w:r>
      <w:r w:rsidR="00D77651">
        <w:rPr>
          <w:sz w:val="20"/>
        </w:rPr>
        <w:t>for the flow rate (Q, m</w:t>
      </w:r>
      <w:r w:rsidR="00D77651" w:rsidRPr="00D77651">
        <w:rPr>
          <w:sz w:val="20"/>
          <w:vertAlign w:val="superscript"/>
        </w:rPr>
        <w:t>3</w:t>
      </w:r>
      <w:r w:rsidR="00D77651">
        <w:rPr>
          <w:sz w:val="20"/>
        </w:rPr>
        <w:t xml:space="preserve">/s) </w:t>
      </w:r>
      <w:r w:rsidRPr="00740473">
        <w:rPr>
          <w:sz w:val="20"/>
        </w:rPr>
        <w:t>is used for freely flowing conditions</w:t>
      </w:r>
      <w:r w:rsidR="00D77651">
        <w:rPr>
          <w:sz w:val="20"/>
        </w:rPr>
        <w:t xml:space="preserve">: </w:t>
      </w:r>
    </w:p>
    <w:p w14:paraId="78232EE7" w14:textId="77777777" w:rsidR="0041037A" w:rsidRPr="00740473" w:rsidRDefault="00BF0A1F" w:rsidP="00BF0A1F">
      <w:pPr>
        <w:pStyle w:val="equation"/>
        <w:spacing w:after="0"/>
        <w:rPr>
          <w:rFonts w:asciiTheme="minorHAnsi" w:hAnsiTheme="minorHAnsi"/>
          <w:sz w:val="20"/>
        </w:rPr>
      </w:pPr>
      <m:oMathPara>
        <m:oMath>
          <m:r>
            <w:rPr>
              <w:rFonts w:ascii="Cambria Math" w:hAnsiTheme="minorHAnsi"/>
              <w:sz w:val="20"/>
            </w:rPr>
            <m:t>Q=</m:t>
          </m:r>
          <m:sSub>
            <m:sSubPr>
              <m:ctrlPr>
                <w:ins w:id="956" w:author="Honnalore Steissberg" w:date="2021-07-30T09:49:00Z">
                  <w:rPr>
                    <w:rFonts w:ascii="Cambria Math" w:hAnsiTheme="minorHAnsi"/>
                    <w:i/>
                    <w:sz w:val="20"/>
                  </w:rPr>
                </w:ins>
              </m:ctrlPr>
            </m:sSubPr>
            <m:e>
              <m:r>
                <w:rPr>
                  <w:rFonts w:ascii="Cambria Math" w:hAnsiTheme="minorHAnsi"/>
                  <w:sz w:val="20"/>
                </w:rPr>
                <m:t>α</m:t>
              </m:r>
            </m:e>
            <m:sub>
              <m:r>
                <w:rPr>
                  <w:rFonts w:ascii="Cambria Math" w:hAnsiTheme="minorHAnsi"/>
                  <w:sz w:val="20"/>
                </w:rPr>
                <m:t>1</m:t>
              </m:r>
            </m:sub>
          </m:sSub>
          <m:r>
            <w:rPr>
              <w:rFonts w:ascii="Cambria Math" w:hAnsiTheme="minorHAnsi"/>
              <w:sz w:val="20"/>
            </w:rPr>
            <m:t>Δ</m:t>
          </m:r>
          <m:sSup>
            <m:sSupPr>
              <m:ctrlPr>
                <w:ins w:id="957" w:author="Honnalore Steissberg" w:date="2021-07-30T09:49:00Z">
                  <w:rPr>
                    <w:rFonts w:ascii="Cambria Math" w:hAnsi="Cambria Math"/>
                    <w:i/>
                    <w:sz w:val="20"/>
                  </w:rPr>
                </w:ins>
              </m:ctrlPr>
            </m:sSupPr>
            <m:e>
              <m:r>
                <w:rPr>
                  <w:rFonts w:ascii="Cambria Math" w:hAnsi="Cambria Math" w:cs="Cambria Math"/>
                  <w:sz w:val="20"/>
                </w:rPr>
                <m:t>h</m:t>
              </m:r>
            </m:e>
            <m:sup>
              <m:sSub>
                <m:sSubPr>
                  <m:ctrlPr>
                    <w:ins w:id="958" w:author="Honnalore Steissberg" w:date="2021-07-30T09:49:00Z">
                      <w:rPr>
                        <w:rFonts w:ascii="Cambria Math" w:hAnsiTheme="minorHAnsi"/>
                        <w:i/>
                        <w:sz w:val="20"/>
                      </w:rPr>
                    </w:ins>
                  </m:ctrlPr>
                </m:sSubPr>
                <m:e>
                  <m:r>
                    <w:rPr>
                      <w:rFonts w:ascii="Cambria Math" w:hAnsiTheme="minorHAnsi"/>
                      <w:sz w:val="20"/>
                    </w:rPr>
                    <m:t>β</m:t>
                  </m:r>
                </m:e>
                <m:sub>
                  <m:r>
                    <w:rPr>
                      <w:rFonts w:ascii="Cambria Math" w:hAnsiTheme="minorHAnsi"/>
                      <w:sz w:val="20"/>
                    </w:rPr>
                    <m:t>1</m:t>
                  </m:r>
                </m:sub>
              </m:sSub>
            </m:sup>
          </m:sSup>
          <m:sSup>
            <m:sSupPr>
              <m:ctrlPr>
                <w:ins w:id="959" w:author="Honnalore Steissberg" w:date="2021-07-30T09:49:00Z">
                  <w:rPr>
                    <w:rFonts w:ascii="Cambria Math" w:hAnsiTheme="minorHAnsi"/>
                    <w:i/>
                    <w:sz w:val="20"/>
                  </w:rPr>
                </w:ins>
              </m:ctrlPr>
            </m:sSupPr>
            <m:e>
              <m:r>
                <w:rPr>
                  <w:rFonts w:ascii="Cambria Math" w:hAnsiTheme="minorHAnsi"/>
                  <w:sz w:val="20"/>
                </w:rPr>
                <m:t>B</m:t>
              </m:r>
            </m:e>
            <m:sup>
              <m:sSub>
                <m:sSubPr>
                  <m:ctrlPr>
                    <w:ins w:id="960" w:author="Honnalore Steissberg" w:date="2021-07-30T09:49:00Z">
                      <w:rPr>
                        <w:rFonts w:ascii="Cambria Math" w:hAnsiTheme="minorHAnsi"/>
                        <w:i/>
                        <w:sz w:val="20"/>
                      </w:rPr>
                    </w:ins>
                  </m:ctrlPr>
                </m:sSubPr>
                <m:e>
                  <m:r>
                    <w:rPr>
                      <w:rFonts w:ascii="Cambria Math" w:hAnsiTheme="minorHAnsi"/>
                      <w:sz w:val="20"/>
                    </w:rPr>
                    <m:t>γ</m:t>
                  </m:r>
                </m:e>
                <m:sub>
                  <m:r>
                    <w:rPr>
                      <w:rFonts w:ascii="Cambria Math" w:hAnsiTheme="minorHAnsi"/>
                      <w:sz w:val="20"/>
                    </w:rPr>
                    <m:t>1</m:t>
                  </m:r>
                </m:sub>
              </m:sSub>
              <m:ctrlPr>
                <w:ins w:id="961" w:author="Honnalore Steissberg" w:date="2021-07-30T09:49:00Z">
                  <w:rPr>
                    <w:rFonts w:ascii="Cambria Math" w:hAnsi="Cambria Math"/>
                    <w:i/>
                    <w:sz w:val="20"/>
                  </w:rPr>
                </w:ins>
              </m:ctrlPr>
            </m:sup>
          </m:sSup>
        </m:oMath>
      </m:oMathPara>
    </w:p>
    <w:p w14:paraId="78CB4222" w14:textId="77777777" w:rsidR="0041037A" w:rsidRPr="00740473" w:rsidRDefault="0041037A" w:rsidP="00D77651">
      <w:pPr>
        <w:pStyle w:val="BodyText"/>
        <w:spacing w:after="0"/>
        <w:rPr>
          <w:sz w:val="20"/>
        </w:rPr>
      </w:pPr>
      <w:r w:rsidRPr="00740473">
        <w:rPr>
          <w:sz w:val="20"/>
        </w:rPr>
        <w:t>where</w:t>
      </w:r>
      <w:del w:id="962" w:author="Honnalore Steissberg" w:date="2021-07-28T15:08:00Z">
        <w:r w:rsidRPr="00740473" w:rsidDel="00B44B14">
          <w:rPr>
            <w:sz w:val="20"/>
          </w:rPr>
          <w:delText>:</w:delText>
        </w:r>
      </w:del>
    </w:p>
    <w:p w14:paraId="28B51A0C" w14:textId="77777777" w:rsidR="0041037A" w:rsidRPr="00740473" w:rsidRDefault="0041037A">
      <w:pPr>
        <w:pStyle w:val="variabledefinitionChar"/>
        <w:rPr>
          <w:sz w:val="20"/>
        </w:rPr>
      </w:pPr>
      <w:r w:rsidRPr="00740473">
        <w:rPr>
          <w:sz w:val="20"/>
        </w:rPr>
        <w:tab/>
      </w:r>
      <w:r w:rsidRPr="00740473">
        <w:rPr>
          <w:i/>
          <w:sz w:val="20"/>
        </w:rPr>
        <w:sym w:font="Symbol" w:char="F062"/>
      </w:r>
      <w:r w:rsidRPr="00740473">
        <w:rPr>
          <w:i/>
          <w:sz w:val="20"/>
          <w:vertAlign w:val="subscript"/>
        </w:rPr>
        <w:t>1</w:t>
      </w:r>
      <w:r w:rsidRPr="00740473">
        <w:rPr>
          <w:sz w:val="20"/>
        </w:rPr>
        <w:tab/>
        <w:t>=</w:t>
      </w:r>
      <w:r w:rsidRPr="00740473">
        <w:rPr>
          <w:sz w:val="20"/>
        </w:rPr>
        <w:tab/>
        <w:t>empirical coefficient</w:t>
      </w:r>
    </w:p>
    <w:p w14:paraId="46B51666" w14:textId="77777777" w:rsidR="0041037A" w:rsidRPr="00740473" w:rsidRDefault="0041037A">
      <w:pPr>
        <w:pStyle w:val="variabledefinitionChar"/>
        <w:rPr>
          <w:sz w:val="20"/>
        </w:rPr>
      </w:pPr>
      <w:r w:rsidRPr="00740473">
        <w:rPr>
          <w:sz w:val="20"/>
        </w:rPr>
        <w:tab/>
      </w:r>
      <w:r w:rsidRPr="00740473">
        <w:rPr>
          <w:i/>
          <w:iCs/>
          <w:sz w:val="20"/>
        </w:rPr>
        <w:sym w:font="Symbol" w:char="F067"/>
      </w:r>
      <w:r w:rsidRPr="00740473">
        <w:rPr>
          <w:i/>
          <w:iCs/>
          <w:sz w:val="20"/>
          <w:vertAlign w:val="subscript"/>
        </w:rPr>
        <w:t>1</w:t>
      </w:r>
      <w:r w:rsidRPr="00740473">
        <w:rPr>
          <w:sz w:val="20"/>
        </w:rPr>
        <w:tab/>
        <w:t>=</w:t>
      </w:r>
      <w:r w:rsidRPr="00740473">
        <w:rPr>
          <w:sz w:val="20"/>
        </w:rPr>
        <w:tab/>
        <w:t>empirical coefficient</w:t>
      </w:r>
    </w:p>
    <w:p w14:paraId="2C29314E" w14:textId="77777777" w:rsidR="0041037A" w:rsidRPr="00740473" w:rsidRDefault="0041037A">
      <w:pPr>
        <w:pStyle w:val="Variabledefinition"/>
        <w:rPr>
          <w:sz w:val="20"/>
          <w:szCs w:val="20"/>
        </w:rPr>
      </w:pPr>
      <w:r w:rsidRPr="00740473">
        <w:rPr>
          <w:sz w:val="20"/>
          <w:szCs w:val="20"/>
        </w:rPr>
        <w:tab/>
      </w:r>
      <w:r w:rsidRPr="00740473">
        <w:rPr>
          <w:sz w:val="20"/>
          <w:szCs w:val="20"/>
        </w:rPr>
        <w:sym w:font="Symbol" w:char="F044"/>
      </w:r>
      <w:r w:rsidRPr="00740473">
        <w:rPr>
          <w:i/>
          <w:sz w:val="20"/>
          <w:szCs w:val="20"/>
        </w:rPr>
        <w:t>h</w:t>
      </w:r>
      <w:r w:rsidRPr="00740473">
        <w:rPr>
          <w:sz w:val="20"/>
          <w:szCs w:val="20"/>
        </w:rPr>
        <w:tab/>
        <w:t>=</w:t>
      </w:r>
      <w:r w:rsidRPr="00740473">
        <w:rPr>
          <w:sz w:val="20"/>
          <w:szCs w:val="20"/>
        </w:rPr>
        <w:tab/>
      </w:r>
      <w:r w:rsidRPr="00740473">
        <w:rPr>
          <w:i/>
          <w:sz w:val="20"/>
          <w:szCs w:val="20"/>
        </w:rPr>
        <w:t>Z</w:t>
      </w:r>
      <w:r w:rsidRPr="00740473">
        <w:rPr>
          <w:i/>
          <w:sz w:val="20"/>
          <w:szCs w:val="20"/>
          <w:vertAlign w:val="subscript"/>
        </w:rPr>
        <w:t>u</w:t>
      </w:r>
      <w:r w:rsidRPr="00740473">
        <w:rPr>
          <w:i/>
          <w:iCs/>
          <w:sz w:val="20"/>
          <w:szCs w:val="20"/>
          <w:vertAlign w:val="subscript"/>
        </w:rPr>
        <w:t xml:space="preserve"> </w:t>
      </w:r>
      <w:r w:rsidRPr="00740473">
        <w:rPr>
          <w:i/>
          <w:iCs/>
          <w:sz w:val="20"/>
          <w:szCs w:val="20"/>
        </w:rPr>
        <w:t xml:space="preserve">- </w:t>
      </w:r>
      <w:proofErr w:type="spellStart"/>
      <w:r w:rsidRPr="00740473">
        <w:rPr>
          <w:i/>
          <w:sz w:val="20"/>
          <w:szCs w:val="20"/>
        </w:rPr>
        <w:t>Z</w:t>
      </w:r>
      <w:r w:rsidRPr="00740473">
        <w:rPr>
          <w:i/>
          <w:sz w:val="20"/>
          <w:szCs w:val="20"/>
          <w:vertAlign w:val="subscript"/>
        </w:rPr>
        <w:t>sp</w:t>
      </w:r>
      <w:proofErr w:type="spellEnd"/>
      <w:r w:rsidRPr="00740473">
        <w:rPr>
          <w:sz w:val="20"/>
          <w:szCs w:val="20"/>
        </w:rPr>
        <w:t xml:space="preserve">, </w:t>
      </w:r>
      <w:r w:rsidRPr="00740473">
        <w:rPr>
          <w:i/>
          <w:iCs/>
          <w:sz w:val="20"/>
          <w:szCs w:val="20"/>
        </w:rPr>
        <w:t>m</w:t>
      </w:r>
    </w:p>
    <w:p w14:paraId="4355468A" w14:textId="77777777" w:rsidR="0041037A" w:rsidRPr="00740473" w:rsidRDefault="0041037A">
      <w:pPr>
        <w:pStyle w:val="Variabledefinition"/>
        <w:rPr>
          <w:sz w:val="20"/>
          <w:szCs w:val="20"/>
        </w:rPr>
      </w:pPr>
      <w:r w:rsidRPr="00740473">
        <w:rPr>
          <w:sz w:val="20"/>
          <w:szCs w:val="20"/>
        </w:rPr>
        <w:tab/>
      </w:r>
      <w:r w:rsidRPr="00740473">
        <w:rPr>
          <w:i/>
          <w:sz w:val="20"/>
          <w:szCs w:val="20"/>
        </w:rPr>
        <w:t>Z</w:t>
      </w:r>
      <w:r w:rsidRPr="00740473">
        <w:rPr>
          <w:i/>
          <w:sz w:val="20"/>
          <w:szCs w:val="20"/>
          <w:vertAlign w:val="subscript"/>
        </w:rPr>
        <w:t>u</w:t>
      </w:r>
      <w:r w:rsidRPr="00740473">
        <w:rPr>
          <w:sz w:val="20"/>
          <w:szCs w:val="20"/>
          <w:vertAlign w:val="subscript"/>
        </w:rPr>
        <w:tab/>
      </w:r>
      <w:r w:rsidRPr="00740473">
        <w:rPr>
          <w:sz w:val="20"/>
          <w:szCs w:val="20"/>
        </w:rPr>
        <w:t>=</w:t>
      </w:r>
      <w:r w:rsidRPr="00740473">
        <w:rPr>
          <w:sz w:val="20"/>
          <w:szCs w:val="20"/>
        </w:rPr>
        <w:tab/>
        <w:t xml:space="preserve">upstream head, </w:t>
      </w:r>
      <w:r w:rsidRPr="00740473">
        <w:rPr>
          <w:i/>
          <w:iCs/>
          <w:sz w:val="20"/>
          <w:szCs w:val="20"/>
        </w:rPr>
        <w:t>m</w:t>
      </w:r>
    </w:p>
    <w:p w14:paraId="398007BB" w14:textId="77777777" w:rsidR="0041037A" w:rsidRPr="00740473" w:rsidRDefault="0041037A">
      <w:pPr>
        <w:pStyle w:val="Variabledefinition"/>
        <w:rPr>
          <w:i/>
          <w:iCs/>
          <w:sz w:val="20"/>
          <w:szCs w:val="20"/>
        </w:rPr>
      </w:pPr>
      <w:r w:rsidRPr="00740473">
        <w:rPr>
          <w:sz w:val="20"/>
          <w:szCs w:val="20"/>
        </w:rPr>
        <w:tab/>
      </w:r>
      <w:proofErr w:type="spellStart"/>
      <w:r w:rsidRPr="00740473">
        <w:rPr>
          <w:i/>
          <w:sz w:val="20"/>
          <w:szCs w:val="20"/>
        </w:rPr>
        <w:t>Z</w:t>
      </w:r>
      <w:r w:rsidRPr="00740473">
        <w:rPr>
          <w:i/>
          <w:sz w:val="20"/>
          <w:szCs w:val="20"/>
          <w:vertAlign w:val="subscript"/>
        </w:rPr>
        <w:t>sp</w:t>
      </w:r>
      <w:proofErr w:type="spellEnd"/>
      <w:r w:rsidRPr="00740473">
        <w:rPr>
          <w:sz w:val="20"/>
          <w:szCs w:val="20"/>
          <w:vertAlign w:val="subscript"/>
        </w:rPr>
        <w:tab/>
      </w:r>
      <w:r w:rsidRPr="00740473">
        <w:rPr>
          <w:sz w:val="20"/>
          <w:szCs w:val="20"/>
        </w:rPr>
        <w:t>=</w:t>
      </w:r>
      <w:r w:rsidRPr="00740473">
        <w:rPr>
          <w:sz w:val="20"/>
          <w:szCs w:val="20"/>
        </w:rPr>
        <w:tab/>
        <w:t xml:space="preserve">spillway crest elevation, </w:t>
      </w:r>
      <w:r w:rsidRPr="00740473">
        <w:rPr>
          <w:i/>
          <w:iCs/>
          <w:sz w:val="20"/>
          <w:szCs w:val="20"/>
        </w:rPr>
        <w:t>m</w:t>
      </w:r>
    </w:p>
    <w:p w14:paraId="7FB5647A" w14:textId="70256D98" w:rsidR="000F2ECE" w:rsidRDefault="000F2ECE">
      <w:pPr>
        <w:pStyle w:val="Variabledefinition"/>
        <w:rPr>
          <w:ins w:id="963" w:author="Honnalore Steissberg" w:date="2021-07-28T15:09:00Z"/>
          <w:i/>
          <w:sz w:val="20"/>
          <w:szCs w:val="20"/>
        </w:rPr>
      </w:pPr>
      <w:r w:rsidRPr="00740473">
        <w:rPr>
          <w:i/>
          <w:sz w:val="20"/>
          <w:szCs w:val="20"/>
        </w:rPr>
        <w:tab/>
        <w:t>B</w:t>
      </w:r>
      <w:r w:rsidRPr="00740473">
        <w:rPr>
          <w:i/>
          <w:sz w:val="20"/>
          <w:szCs w:val="20"/>
        </w:rPr>
        <w:tab/>
        <w:t xml:space="preserve">= </w:t>
      </w:r>
      <w:r w:rsidRPr="00740473">
        <w:rPr>
          <w:sz w:val="20"/>
          <w:szCs w:val="20"/>
        </w:rPr>
        <w:t>gate opening</w:t>
      </w:r>
      <w:r w:rsidRPr="00740473">
        <w:rPr>
          <w:i/>
          <w:sz w:val="20"/>
          <w:szCs w:val="20"/>
        </w:rPr>
        <w:t>, m</w:t>
      </w:r>
    </w:p>
    <w:p w14:paraId="66EA47FE" w14:textId="77777777" w:rsidR="00B44B14" w:rsidRPr="00740473" w:rsidRDefault="00B44B14">
      <w:pPr>
        <w:pStyle w:val="Variabledefinition"/>
        <w:rPr>
          <w:sz w:val="20"/>
          <w:szCs w:val="20"/>
        </w:rPr>
      </w:pPr>
    </w:p>
    <w:p w14:paraId="79DEB728" w14:textId="44D8CB24" w:rsidR="00B44B14" w:rsidRDefault="0041037A" w:rsidP="00BF0A1F">
      <w:pPr>
        <w:pStyle w:val="BodyText"/>
        <w:keepNext/>
        <w:spacing w:after="0"/>
        <w:rPr>
          <w:ins w:id="964" w:author="Honnalore Steissberg" w:date="2021-07-28T15:09:00Z"/>
          <w:sz w:val="20"/>
        </w:rPr>
      </w:pPr>
      <w:r w:rsidRPr="00740473">
        <w:rPr>
          <w:sz w:val="20"/>
        </w:rPr>
        <w:t>and the following equation is used for submerged flow:</w:t>
      </w:r>
      <w:r w:rsidR="00D77651">
        <w:rPr>
          <w:sz w:val="20"/>
        </w:rPr>
        <w:t xml:space="preserve"> </w:t>
      </w:r>
    </w:p>
    <w:p w14:paraId="4BF6052F" w14:textId="77777777" w:rsidR="00B44B14" w:rsidRDefault="00B44B14" w:rsidP="00BF0A1F">
      <w:pPr>
        <w:pStyle w:val="BodyText"/>
        <w:keepNext/>
        <w:spacing w:after="0"/>
        <w:rPr>
          <w:ins w:id="965" w:author="Honnalore Steissberg" w:date="2021-07-28T15:09:00Z"/>
          <w:sz w:val="20"/>
        </w:rPr>
      </w:pPr>
    </w:p>
    <w:p w14:paraId="6CDC8A76" w14:textId="3E4BB800" w:rsidR="0041037A" w:rsidRPr="00740473" w:rsidRDefault="0041037A" w:rsidP="00BF0A1F">
      <w:pPr>
        <w:pStyle w:val="BodyText"/>
        <w:keepNext/>
        <w:spacing w:after="0"/>
        <w:rPr>
          <w:sz w:val="20"/>
        </w:rPr>
      </w:pPr>
      <m:oMathPara>
        <m:oMath>
          <m:r>
            <w:rPr>
              <w:rFonts w:ascii="Cambria Math"/>
              <w:sz w:val="20"/>
            </w:rPr>
            <m:t>Q=</m:t>
          </m:r>
          <m:sSub>
            <m:sSubPr>
              <m:ctrlPr>
                <w:ins w:id="966" w:author="Honnalore Steissberg" w:date="2021-07-30T09:49:00Z">
                  <w:rPr>
                    <w:rFonts w:ascii="Cambria Math" w:hAnsi="Cambria Math"/>
                    <w:i/>
                    <w:sz w:val="20"/>
                  </w:rPr>
                </w:ins>
              </m:ctrlPr>
            </m:sSubPr>
            <m:e>
              <m:r>
                <w:rPr>
                  <w:rFonts w:ascii="Cambria Math"/>
                  <w:sz w:val="20"/>
                </w:rPr>
                <m:t>α</m:t>
              </m:r>
            </m:e>
            <m:sub>
              <m:r>
                <w:rPr>
                  <w:rFonts w:ascii="Cambria Math"/>
                  <w:sz w:val="20"/>
                </w:rPr>
                <m:t>2</m:t>
              </m:r>
            </m:sub>
          </m:sSub>
          <m:r>
            <w:rPr>
              <w:rFonts w:ascii="Cambria Math"/>
              <w:sz w:val="20"/>
            </w:rPr>
            <m:t>Δ</m:t>
          </m:r>
          <m:sSup>
            <m:sSupPr>
              <m:ctrlPr>
                <w:ins w:id="967" w:author="Honnalore Steissberg" w:date="2021-07-30T09:49:00Z">
                  <w:rPr>
                    <w:rFonts w:ascii="Cambria Math" w:hAnsi="Cambria Math"/>
                    <w:i/>
                    <w:sz w:val="20"/>
                  </w:rPr>
                </w:ins>
              </m:ctrlPr>
            </m:sSupPr>
            <m:e>
              <m:r>
                <w:rPr>
                  <w:rFonts w:ascii="Cambria Math" w:hAnsi="Cambria Math" w:cs="Cambria Math"/>
                  <w:sz w:val="20"/>
                </w:rPr>
                <m:t>h</m:t>
              </m:r>
            </m:e>
            <m:sup>
              <m:sSub>
                <m:sSubPr>
                  <m:ctrlPr>
                    <w:ins w:id="968" w:author="Honnalore Steissberg" w:date="2021-07-30T09:49:00Z">
                      <w:rPr>
                        <w:rFonts w:ascii="Cambria Math" w:hAnsi="Cambria Math"/>
                        <w:i/>
                        <w:sz w:val="20"/>
                      </w:rPr>
                    </w:ins>
                  </m:ctrlPr>
                </m:sSubPr>
                <m:e>
                  <m:r>
                    <w:rPr>
                      <w:rFonts w:ascii="Cambria Math"/>
                      <w:sz w:val="20"/>
                    </w:rPr>
                    <m:t>β</m:t>
                  </m:r>
                </m:e>
                <m:sub>
                  <m:r>
                    <w:rPr>
                      <w:rFonts w:ascii="Cambria Math"/>
                      <w:sz w:val="20"/>
                    </w:rPr>
                    <m:t>2</m:t>
                  </m:r>
                </m:sub>
              </m:sSub>
            </m:sup>
          </m:sSup>
          <m:sSup>
            <m:sSupPr>
              <m:ctrlPr>
                <w:ins w:id="969" w:author="Honnalore Steissberg" w:date="2021-07-30T09:49:00Z">
                  <w:rPr>
                    <w:rFonts w:ascii="Cambria Math" w:hAnsi="Cambria Math"/>
                    <w:i/>
                    <w:sz w:val="20"/>
                  </w:rPr>
                </w:ins>
              </m:ctrlPr>
            </m:sSupPr>
            <m:e>
              <m:r>
                <w:rPr>
                  <w:rFonts w:ascii="Cambria Math"/>
                  <w:sz w:val="20"/>
                </w:rPr>
                <m:t>B</m:t>
              </m:r>
            </m:e>
            <m:sup>
              <m:sSub>
                <m:sSubPr>
                  <m:ctrlPr>
                    <w:ins w:id="970" w:author="Honnalore Steissberg" w:date="2021-07-30T09:49:00Z">
                      <w:rPr>
                        <w:rFonts w:ascii="Cambria Math" w:hAnsi="Cambria Math"/>
                        <w:i/>
                        <w:sz w:val="20"/>
                      </w:rPr>
                    </w:ins>
                  </m:ctrlPr>
                </m:sSubPr>
                <m:e>
                  <m:r>
                    <w:rPr>
                      <w:rFonts w:ascii="Cambria Math"/>
                      <w:sz w:val="20"/>
                    </w:rPr>
                    <m:t>γ</m:t>
                  </m:r>
                </m:e>
                <m:sub>
                  <m:r>
                    <w:rPr>
                      <w:rFonts w:ascii="Cambria Math"/>
                      <w:sz w:val="20"/>
                    </w:rPr>
                    <m:t>2</m:t>
                  </m:r>
                </m:sub>
              </m:sSub>
            </m:sup>
          </m:sSup>
        </m:oMath>
      </m:oMathPara>
    </w:p>
    <w:p w14:paraId="63B8D1AB" w14:textId="77777777" w:rsidR="0041037A" w:rsidRPr="00740473" w:rsidRDefault="0041037A" w:rsidP="00D77651">
      <w:pPr>
        <w:pStyle w:val="BodyText"/>
        <w:keepNext/>
        <w:spacing w:after="0"/>
        <w:rPr>
          <w:sz w:val="20"/>
        </w:rPr>
      </w:pPr>
      <w:proofErr w:type="gramStart"/>
      <w:r w:rsidRPr="00740473">
        <w:rPr>
          <w:sz w:val="20"/>
        </w:rPr>
        <w:t>where</w:t>
      </w:r>
      <w:proofErr w:type="gramEnd"/>
    </w:p>
    <w:p w14:paraId="44507040" w14:textId="77777777" w:rsidR="0041037A" w:rsidRPr="00740473" w:rsidRDefault="0041037A">
      <w:pPr>
        <w:pStyle w:val="variabledefinitionChar"/>
        <w:keepNext/>
        <w:rPr>
          <w:sz w:val="20"/>
        </w:rPr>
      </w:pPr>
      <w:r w:rsidRPr="00740473">
        <w:rPr>
          <w:sz w:val="20"/>
        </w:rPr>
        <w:tab/>
      </w:r>
      <w:r w:rsidRPr="00740473">
        <w:rPr>
          <w:i/>
          <w:iCs/>
          <w:sz w:val="20"/>
        </w:rPr>
        <w:sym w:font="Symbol" w:char="F061"/>
      </w:r>
      <w:r w:rsidRPr="00740473">
        <w:rPr>
          <w:i/>
          <w:iCs/>
          <w:sz w:val="20"/>
          <w:vertAlign w:val="subscript"/>
        </w:rPr>
        <w:t>2</w:t>
      </w:r>
      <w:r w:rsidRPr="00740473">
        <w:rPr>
          <w:sz w:val="20"/>
        </w:rPr>
        <w:tab/>
        <w:t>=</w:t>
      </w:r>
      <w:r w:rsidRPr="00740473">
        <w:rPr>
          <w:sz w:val="20"/>
        </w:rPr>
        <w:tab/>
        <w:t>empirical coefficient</w:t>
      </w:r>
    </w:p>
    <w:p w14:paraId="5CEF2D00" w14:textId="77777777" w:rsidR="0041037A" w:rsidRPr="00740473" w:rsidRDefault="0041037A">
      <w:pPr>
        <w:pStyle w:val="variabledefinitionChar"/>
        <w:keepNext/>
        <w:rPr>
          <w:sz w:val="20"/>
        </w:rPr>
      </w:pPr>
      <w:r w:rsidRPr="00740473">
        <w:rPr>
          <w:sz w:val="20"/>
        </w:rPr>
        <w:tab/>
      </w:r>
      <w:r w:rsidRPr="00740473">
        <w:rPr>
          <w:i/>
          <w:iCs/>
          <w:sz w:val="20"/>
        </w:rPr>
        <w:sym w:font="Symbol" w:char="F062"/>
      </w:r>
      <w:r w:rsidRPr="00740473">
        <w:rPr>
          <w:i/>
          <w:iCs/>
          <w:sz w:val="20"/>
          <w:vertAlign w:val="subscript"/>
        </w:rPr>
        <w:t>2</w:t>
      </w:r>
      <w:r w:rsidRPr="00740473">
        <w:rPr>
          <w:sz w:val="20"/>
        </w:rPr>
        <w:tab/>
        <w:t>=</w:t>
      </w:r>
      <w:r w:rsidRPr="00740473">
        <w:rPr>
          <w:sz w:val="20"/>
        </w:rPr>
        <w:tab/>
        <w:t>empirical coefficient</w:t>
      </w:r>
    </w:p>
    <w:p w14:paraId="5E9E4C77" w14:textId="77777777" w:rsidR="0041037A" w:rsidRPr="00740473" w:rsidRDefault="0041037A">
      <w:pPr>
        <w:pStyle w:val="variabledefinitionChar"/>
        <w:rPr>
          <w:sz w:val="20"/>
        </w:rPr>
      </w:pPr>
      <w:r w:rsidRPr="00740473">
        <w:rPr>
          <w:sz w:val="20"/>
        </w:rPr>
        <w:tab/>
      </w:r>
      <w:r w:rsidRPr="00740473">
        <w:rPr>
          <w:i/>
          <w:iCs/>
          <w:sz w:val="20"/>
        </w:rPr>
        <w:sym w:font="Symbol" w:char="F067"/>
      </w:r>
      <w:r w:rsidRPr="00740473">
        <w:rPr>
          <w:i/>
          <w:iCs/>
          <w:sz w:val="20"/>
          <w:vertAlign w:val="subscript"/>
        </w:rPr>
        <w:t>2</w:t>
      </w:r>
      <w:r w:rsidRPr="00740473">
        <w:rPr>
          <w:sz w:val="20"/>
        </w:rPr>
        <w:tab/>
        <w:t>=</w:t>
      </w:r>
      <w:r w:rsidRPr="00740473">
        <w:rPr>
          <w:sz w:val="20"/>
        </w:rPr>
        <w:tab/>
        <w:t>empirical coefficient</w:t>
      </w:r>
    </w:p>
    <w:p w14:paraId="79E8478B" w14:textId="77777777" w:rsidR="0041037A" w:rsidRPr="00740473" w:rsidRDefault="0041037A">
      <w:pPr>
        <w:pStyle w:val="variabledefinitionChar"/>
        <w:rPr>
          <w:sz w:val="20"/>
          <w:vertAlign w:val="subscript"/>
        </w:rPr>
      </w:pPr>
      <w:r w:rsidRPr="00740473">
        <w:rPr>
          <w:sz w:val="20"/>
        </w:rPr>
        <w:tab/>
      </w:r>
      <w:r w:rsidRPr="00740473">
        <w:rPr>
          <w:sz w:val="20"/>
        </w:rPr>
        <w:sym w:font="Symbol" w:char="F044"/>
      </w:r>
      <w:r w:rsidRPr="00740473">
        <w:rPr>
          <w:i/>
          <w:sz w:val="20"/>
        </w:rPr>
        <w:t>h</w:t>
      </w:r>
      <w:r w:rsidRPr="00740473">
        <w:rPr>
          <w:sz w:val="20"/>
        </w:rPr>
        <w:tab/>
        <w:t>=</w:t>
      </w:r>
      <w:r w:rsidRPr="00740473">
        <w:rPr>
          <w:sz w:val="20"/>
        </w:rPr>
        <w:tab/>
      </w:r>
      <w:r w:rsidRPr="00740473">
        <w:rPr>
          <w:i/>
          <w:sz w:val="20"/>
        </w:rPr>
        <w:t>Z</w:t>
      </w:r>
      <w:r w:rsidRPr="00740473">
        <w:rPr>
          <w:i/>
          <w:sz w:val="20"/>
          <w:vertAlign w:val="subscript"/>
        </w:rPr>
        <w:t>u</w:t>
      </w:r>
      <w:r w:rsidRPr="00740473">
        <w:rPr>
          <w:i/>
          <w:iCs/>
          <w:sz w:val="20"/>
          <w:vertAlign w:val="subscript"/>
        </w:rPr>
        <w:t xml:space="preserve"> </w:t>
      </w:r>
      <w:r w:rsidRPr="00740473">
        <w:rPr>
          <w:i/>
          <w:iCs/>
          <w:sz w:val="20"/>
        </w:rPr>
        <w:t xml:space="preserve">- </w:t>
      </w:r>
      <w:proofErr w:type="spellStart"/>
      <w:r w:rsidRPr="00740473">
        <w:rPr>
          <w:i/>
          <w:sz w:val="20"/>
        </w:rPr>
        <w:t>Z</w:t>
      </w:r>
      <w:r w:rsidRPr="00740473">
        <w:rPr>
          <w:i/>
          <w:sz w:val="20"/>
          <w:vertAlign w:val="subscript"/>
        </w:rPr>
        <w:t>d</w:t>
      </w:r>
      <w:proofErr w:type="spellEnd"/>
      <w:r w:rsidRPr="00740473">
        <w:rPr>
          <w:sz w:val="20"/>
        </w:rPr>
        <w:t xml:space="preserve">, </w:t>
      </w:r>
      <w:r w:rsidRPr="00740473">
        <w:rPr>
          <w:i/>
          <w:iCs/>
          <w:sz w:val="20"/>
        </w:rPr>
        <w:t>m</w:t>
      </w:r>
    </w:p>
    <w:p w14:paraId="5F0DA94A" w14:textId="77777777" w:rsidR="0041037A" w:rsidRPr="00740473" w:rsidRDefault="0041037A">
      <w:pPr>
        <w:pStyle w:val="variabledefinitionChar"/>
        <w:rPr>
          <w:sz w:val="20"/>
        </w:rPr>
      </w:pPr>
      <w:r w:rsidRPr="00740473">
        <w:rPr>
          <w:sz w:val="20"/>
        </w:rPr>
        <w:tab/>
      </w:r>
      <w:proofErr w:type="spellStart"/>
      <w:r w:rsidRPr="00740473">
        <w:rPr>
          <w:i/>
          <w:sz w:val="20"/>
        </w:rPr>
        <w:t>Z</w:t>
      </w:r>
      <w:r w:rsidRPr="00740473">
        <w:rPr>
          <w:i/>
          <w:sz w:val="20"/>
          <w:vertAlign w:val="subscript"/>
        </w:rPr>
        <w:t>d</w:t>
      </w:r>
      <w:proofErr w:type="spellEnd"/>
      <w:r w:rsidRPr="00740473">
        <w:rPr>
          <w:sz w:val="20"/>
          <w:vertAlign w:val="subscript"/>
        </w:rPr>
        <w:tab/>
      </w:r>
      <w:r w:rsidRPr="00740473">
        <w:rPr>
          <w:sz w:val="20"/>
        </w:rPr>
        <w:t>=</w:t>
      </w:r>
      <w:r w:rsidRPr="00740473">
        <w:rPr>
          <w:sz w:val="20"/>
        </w:rPr>
        <w:tab/>
        <w:t xml:space="preserve">downstream head, </w:t>
      </w:r>
      <w:r w:rsidRPr="00740473">
        <w:rPr>
          <w:i/>
          <w:sz w:val="20"/>
        </w:rPr>
        <w:t>m</w:t>
      </w:r>
    </w:p>
    <w:p w14:paraId="2A245739" w14:textId="77777777" w:rsidR="0041037A" w:rsidRPr="00740473" w:rsidRDefault="0041037A">
      <w:pPr>
        <w:pStyle w:val="variabledefinitionChar"/>
        <w:rPr>
          <w:sz w:val="20"/>
        </w:rPr>
      </w:pPr>
      <w:r w:rsidRPr="00740473">
        <w:rPr>
          <w:sz w:val="20"/>
        </w:rPr>
        <w:tab/>
      </w:r>
      <w:r w:rsidRPr="00740473">
        <w:rPr>
          <w:i/>
          <w:iCs/>
          <w:sz w:val="20"/>
        </w:rPr>
        <w:t>B</w:t>
      </w:r>
      <w:r w:rsidRPr="00740473">
        <w:rPr>
          <w:sz w:val="20"/>
        </w:rPr>
        <w:tab/>
        <w:t>=</w:t>
      </w:r>
      <w:r w:rsidRPr="00740473">
        <w:rPr>
          <w:sz w:val="20"/>
        </w:rPr>
        <w:tab/>
        <w:t xml:space="preserve">gate opening, </w:t>
      </w:r>
      <w:r w:rsidRPr="00740473">
        <w:rPr>
          <w:i/>
          <w:iCs/>
          <w:sz w:val="20"/>
        </w:rPr>
        <w:t>m</w:t>
      </w:r>
    </w:p>
    <w:p w14:paraId="4F32E94B" w14:textId="6085EE29" w:rsidR="0041037A" w:rsidRDefault="0041037A">
      <w:pPr>
        <w:pStyle w:val="BodyText"/>
        <w:rPr>
          <w:ins w:id="971" w:author="Honnalore Steissberg" w:date="2021-07-28T15:13:00Z"/>
          <w:sz w:val="20"/>
        </w:rPr>
      </w:pPr>
    </w:p>
    <w:p w14:paraId="0D0E8ED0" w14:textId="77777777" w:rsidR="00B44B14" w:rsidRPr="00740473" w:rsidRDefault="00B44B14">
      <w:pPr>
        <w:pStyle w:val="BodyText"/>
        <w:rPr>
          <w:sz w:val="20"/>
        </w:rPr>
      </w:pPr>
    </w:p>
    <w:p w14:paraId="6F2CB5F0" w14:textId="687D40F3" w:rsidR="0041037A" w:rsidRPr="00740473" w:rsidRDefault="0041037A">
      <w:pPr>
        <w:pStyle w:val="BodyText"/>
        <w:rPr>
          <w:sz w:val="20"/>
        </w:rPr>
      </w:pPr>
      <w:r w:rsidRPr="00740473">
        <w:rPr>
          <w:sz w:val="20"/>
        </w:rPr>
        <w:lastRenderedPageBreak/>
        <w:t xml:space="preserve">In defining these parameters, the model user </w:t>
      </w:r>
      <w:ins w:id="972" w:author="Honnalore Steissberg" w:date="2021-08-09T16:16:00Z">
        <w:r w:rsidR="00DC1E57">
          <w:rPr>
            <w:sz w:val="20"/>
          </w:rPr>
          <w:t xml:space="preserve">must </w:t>
        </w:r>
      </w:ins>
      <w:r w:rsidRPr="00740473">
        <w:rPr>
          <w:sz w:val="20"/>
        </w:rPr>
        <w:t xml:space="preserve">also </w:t>
      </w:r>
      <w:del w:id="973" w:author="Honnalore Steissberg" w:date="2021-08-09T16:16:00Z">
        <w:r w:rsidRPr="00740473" w:rsidDel="00DC1E57">
          <w:rPr>
            <w:sz w:val="20"/>
          </w:rPr>
          <w:delText xml:space="preserve">has to </w:delText>
        </w:r>
      </w:del>
      <w:r w:rsidRPr="00740473">
        <w:rPr>
          <w:sz w:val="20"/>
        </w:rPr>
        <w:t xml:space="preserve">generate a time series file of the gate openings </w:t>
      </w:r>
      <w:hyperlink w:anchor="gate_input_file" w:history="1">
        <w:r w:rsidRPr="00740473">
          <w:rPr>
            <w:rStyle w:val="Hyperlink"/>
            <w:rFonts w:asciiTheme="minorHAnsi" w:hAnsiTheme="minorHAnsi"/>
          </w:rPr>
          <w:t>[</w:t>
        </w:r>
        <w:r w:rsidRPr="00740473">
          <w:rPr>
            <w:rStyle w:val="Hyperlink"/>
            <w:rFonts w:asciiTheme="minorHAnsi" w:hAnsiTheme="minorHAnsi" w:cs="Arial"/>
          </w:rPr>
          <w:t>GATEFN</w:t>
        </w:r>
        <w:r w:rsidRPr="00740473">
          <w:rPr>
            <w:rStyle w:val="Hyperlink"/>
            <w:rFonts w:asciiTheme="minorHAnsi" w:hAnsiTheme="minorHAnsi"/>
          </w:rPr>
          <w:t>]</w:t>
        </w:r>
      </w:hyperlink>
      <w:r w:rsidRPr="00740473">
        <w:rPr>
          <w:sz w:val="20"/>
        </w:rPr>
        <w:t xml:space="preserve">.  Whenever the gate opening, B, is equal to or greater than </w:t>
      </w:r>
      <w:r w:rsidRPr="00740473">
        <w:rPr>
          <w:i/>
          <w:iCs/>
          <w:sz w:val="20"/>
        </w:rPr>
        <w:t>0.8(Z</w:t>
      </w:r>
      <w:r w:rsidRPr="00740473">
        <w:rPr>
          <w:i/>
          <w:iCs/>
          <w:sz w:val="20"/>
          <w:vertAlign w:val="subscript"/>
        </w:rPr>
        <w:t>u</w:t>
      </w:r>
      <w:r w:rsidRPr="00740473">
        <w:rPr>
          <w:i/>
          <w:iCs/>
          <w:sz w:val="20"/>
        </w:rPr>
        <w:t>-</w:t>
      </w:r>
      <w:proofErr w:type="spellStart"/>
      <w:r w:rsidRPr="00740473">
        <w:rPr>
          <w:i/>
          <w:iCs/>
          <w:sz w:val="20"/>
        </w:rPr>
        <w:t>Z</w:t>
      </w:r>
      <w:r w:rsidRPr="00740473">
        <w:rPr>
          <w:i/>
          <w:iCs/>
          <w:sz w:val="20"/>
          <w:vertAlign w:val="subscript"/>
        </w:rPr>
        <w:t>sp</w:t>
      </w:r>
      <w:proofErr w:type="spellEnd"/>
      <w:r w:rsidRPr="00740473">
        <w:rPr>
          <w:i/>
          <w:iCs/>
          <w:sz w:val="20"/>
        </w:rPr>
        <w:t>)</w:t>
      </w:r>
      <w:r w:rsidRPr="00740473">
        <w:rPr>
          <w:sz w:val="20"/>
        </w:rPr>
        <w:t xml:space="preserve">, a weir equation is used with no functional dependency on the gate width.  In this case, the user must also supply a rating curve when the gate acts like a weir. </w:t>
      </w:r>
    </w:p>
    <w:p w14:paraId="214CB445" w14:textId="77777777" w:rsidR="0041037A" w:rsidRPr="00740473" w:rsidRDefault="0041037A">
      <w:pPr>
        <w:pStyle w:val="BodyText"/>
        <w:rPr>
          <w:sz w:val="20"/>
        </w:rPr>
      </w:pPr>
      <w:r w:rsidRPr="00740473">
        <w:rPr>
          <w:sz w:val="20"/>
        </w:rPr>
        <w:t>If a valve-rating curve is used as a “gate” and the outlet elevation to compute the head difference is not the same as the withdrawal elevation, the following changes need to be included in the input variables:</w:t>
      </w:r>
    </w:p>
    <w:p w14:paraId="16AC8D1E" w14:textId="77777777" w:rsidR="0041037A" w:rsidRPr="00740473" w:rsidRDefault="0041037A">
      <w:pPr>
        <w:pStyle w:val="Numberedlist"/>
        <w:rPr>
          <w:sz w:val="20"/>
        </w:rPr>
      </w:pPr>
      <w:r w:rsidRPr="00740473">
        <w:rPr>
          <w:sz w:val="20"/>
        </w:rPr>
        <w:t>1.</w:t>
      </w:r>
      <w:r w:rsidRPr="00740473">
        <w:rPr>
          <w:sz w:val="20"/>
        </w:rPr>
        <w:tab/>
        <w:t>[</w:t>
      </w:r>
      <w:r w:rsidRPr="00740473">
        <w:rPr>
          <w:rStyle w:val="Variablename"/>
          <w:rFonts w:asciiTheme="minorHAnsi" w:hAnsiTheme="minorHAnsi"/>
        </w:rPr>
        <w:t>EGT</w:t>
      </w:r>
      <w:r w:rsidRPr="00740473">
        <w:rPr>
          <w:sz w:val="20"/>
        </w:rPr>
        <w:t>] is interpreted as the outlet level for the water being withdrawn</w:t>
      </w:r>
    </w:p>
    <w:p w14:paraId="74AE6766" w14:textId="5E3D8A4F" w:rsidR="0041037A" w:rsidRPr="00740473" w:rsidRDefault="0041037A">
      <w:pPr>
        <w:pStyle w:val="Numberedlist"/>
        <w:rPr>
          <w:sz w:val="20"/>
        </w:rPr>
      </w:pPr>
      <w:r w:rsidRPr="00740473">
        <w:rPr>
          <w:sz w:val="20"/>
        </w:rPr>
        <w:t>2.</w:t>
      </w:r>
      <w:r w:rsidRPr="00740473">
        <w:rPr>
          <w:sz w:val="20"/>
        </w:rPr>
        <w:tab/>
        <w:t>[</w:t>
      </w:r>
      <w:r w:rsidRPr="00740473">
        <w:rPr>
          <w:rStyle w:val="Variablename"/>
          <w:rFonts w:asciiTheme="minorHAnsi" w:hAnsiTheme="minorHAnsi"/>
        </w:rPr>
        <w:t>A2GT</w:t>
      </w:r>
      <w:r w:rsidRPr="00740473">
        <w:rPr>
          <w:sz w:val="20"/>
        </w:rPr>
        <w:t xml:space="preserve">] </w:t>
      </w:r>
      <w:del w:id="974" w:author="Honnalore Steissberg" w:date="2021-08-09T16:17:00Z">
        <w:r w:rsidRPr="00740473" w:rsidDel="00DC1E57">
          <w:rPr>
            <w:sz w:val="20"/>
          </w:rPr>
          <w:delText>must be</w:delText>
        </w:r>
      </w:del>
      <w:ins w:id="975" w:author="Honnalore Steissberg" w:date="2021-08-09T16:17:00Z">
        <w:r w:rsidR="00DC1E57">
          <w:rPr>
            <w:sz w:val="20"/>
          </w:rPr>
          <w:t>is</w:t>
        </w:r>
      </w:ins>
      <w:r w:rsidRPr="00740473">
        <w:rPr>
          <w:sz w:val="20"/>
        </w:rPr>
        <w:t xml:space="preserve"> set to zero (no reverse flow equation is used)</w:t>
      </w:r>
    </w:p>
    <w:p w14:paraId="61C1BA66" w14:textId="56844B78" w:rsidR="0041037A" w:rsidRPr="00740473" w:rsidRDefault="0041037A">
      <w:pPr>
        <w:pStyle w:val="Numberedlist"/>
        <w:rPr>
          <w:sz w:val="20"/>
        </w:rPr>
      </w:pPr>
      <w:r w:rsidRPr="00740473">
        <w:rPr>
          <w:sz w:val="20"/>
        </w:rPr>
        <w:t>3.</w:t>
      </w:r>
      <w:r w:rsidRPr="00740473">
        <w:rPr>
          <w:sz w:val="20"/>
        </w:rPr>
        <w:tab/>
        <w:t>[</w:t>
      </w:r>
      <w:r w:rsidRPr="00740473">
        <w:rPr>
          <w:rStyle w:val="Variablename"/>
          <w:rFonts w:asciiTheme="minorHAnsi" w:hAnsiTheme="minorHAnsi"/>
        </w:rPr>
        <w:t>G2GT</w:t>
      </w:r>
      <w:r w:rsidRPr="00740473">
        <w:rPr>
          <w:sz w:val="20"/>
        </w:rPr>
        <w:t>] is interpreted as the elevation used to compute the head on the outlet valve</w:t>
      </w:r>
      <w:ins w:id="976" w:author="Honnalore Steissberg" w:date="2021-08-09T16:17:00Z">
        <w:r w:rsidR="00DC1E57">
          <w:rPr>
            <w:sz w:val="20"/>
          </w:rPr>
          <w:t xml:space="preserve">: </w:t>
        </w:r>
      </w:ins>
      <w:del w:id="977" w:author="Honnalore Steissberg" w:date="2021-08-09T16:17:00Z">
        <w:r w:rsidRPr="00740473" w:rsidDel="00DC1E57">
          <w:rPr>
            <w:sz w:val="20"/>
          </w:rPr>
          <w:delText xml:space="preserve"> - </w:delText>
        </w:r>
      </w:del>
      <w:r w:rsidRPr="00740473">
        <w:rPr>
          <w:sz w:val="20"/>
        </w:rPr>
        <w:t>whenever [</w:t>
      </w:r>
      <w:r w:rsidRPr="00740473">
        <w:rPr>
          <w:rStyle w:val="Variablename"/>
          <w:rFonts w:asciiTheme="minorHAnsi" w:hAnsiTheme="minorHAnsi"/>
        </w:rPr>
        <w:t>A2GT</w:t>
      </w:r>
      <w:r w:rsidRPr="00740473">
        <w:rPr>
          <w:sz w:val="20"/>
        </w:rPr>
        <w:t>] is set to zero and [</w:t>
      </w:r>
      <w:r w:rsidRPr="00740473">
        <w:rPr>
          <w:rStyle w:val="Variablename"/>
          <w:rFonts w:asciiTheme="minorHAnsi" w:hAnsiTheme="minorHAnsi"/>
        </w:rPr>
        <w:t>G2GT</w:t>
      </w:r>
      <w:r w:rsidRPr="00740473">
        <w:rPr>
          <w:sz w:val="20"/>
        </w:rPr>
        <w:t>] is non-zero, [</w:t>
      </w:r>
      <w:r w:rsidRPr="00740473">
        <w:rPr>
          <w:rStyle w:val="Variablename"/>
          <w:rFonts w:asciiTheme="minorHAnsi" w:hAnsiTheme="minorHAnsi"/>
        </w:rPr>
        <w:t>G2GT</w:t>
      </w:r>
      <w:r w:rsidRPr="00740473">
        <w:rPr>
          <w:sz w:val="20"/>
        </w:rPr>
        <w:t>] will be used to compute the head difference between the water level and the outlet rather than [</w:t>
      </w:r>
      <w:r w:rsidRPr="00740473">
        <w:rPr>
          <w:rStyle w:val="Variablename"/>
          <w:rFonts w:asciiTheme="minorHAnsi" w:hAnsiTheme="minorHAnsi"/>
        </w:rPr>
        <w:t>EGT</w:t>
      </w:r>
      <w:r w:rsidRPr="00740473">
        <w:rPr>
          <w:sz w:val="20"/>
        </w:rPr>
        <w:t>], but [</w:t>
      </w:r>
      <w:r w:rsidRPr="00740473">
        <w:rPr>
          <w:rStyle w:val="Variablename"/>
          <w:rFonts w:asciiTheme="minorHAnsi" w:hAnsiTheme="minorHAnsi"/>
        </w:rPr>
        <w:t>EGT</w:t>
      </w:r>
      <w:r w:rsidRPr="00740473">
        <w:rPr>
          <w:sz w:val="20"/>
        </w:rPr>
        <w:t>] will still determine the location of the withdrawal.</w:t>
      </w:r>
    </w:p>
    <w:p w14:paraId="6018CF1E" w14:textId="77777777" w:rsidR="0041037A" w:rsidRPr="00740473" w:rsidRDefault="0041037A">
      <w:pPr>
        <w:rPr>
          <w:sz w:val="20"/>
        </w:rPr>
      </w:pPr>
    </w:p>
    <w:p w14:paraId="32CE999A" w14:textId="3B5C5717" w:rsidR="0041037A" w:rsidRPr="00740473" w:rsidRDefault="0041037A">
      <w:pPr>
        <w:pStyle w:val="BodyText"/>
        <w:rPr>
          <w:sz w:val="20"/>
        </w:rPr>
      </w:pPr>
      <w:r w:rsidRPr="00740473">
        <w:rPr>
          <w:sz w:val="20"/>
        </w:rPr>
        <w:t>In some reservoirs, an outlet valve is connected to the reservoir</w:t>
      </w:r>
      <w:ins w:id="978" w:author="Honnalore Steissberg" w:date="2021-07-28T15:13:00Z">
        <w:r w:rsidR="00B44B14">
          <w:rPr>
            <w:sz w:val="20"/>
          </w:rPr>
          <w:t>,</w:t>
        </w:r>
      </w:ins>
      <w:r w:rsidRPr="00740473">
        <w:rPr>
          <w:sz w:val="20"/>
        </w:rPr>
        <w:t xml:space="preserve"> and a head-discharge relationship is used based on the gate opening or number of turns of the gate.  In this case, the outlet level is usually at a different elevation than the withdrawal elevation.  The gate formulation can still be used if there is no reverse flow through the needle valve.  </w:t>
      </w:r>
    </w:p>
    <w:p w14:paraId="3AE76B68" w14:textId="6E58F26E" w:rsidR="0041037A" w:rsidRPr="00740473" w:rsidRDefault="0041037A">
      <w:pPr>
        <w:pStyle w:val="BodyText"/>
        <w:rPr>
          <w:sz w:val="20"/>
        </w:rPr>
      </w:pPr>
      <w:r w:rsidRPr="00740473">
        <w:rPr>
          <w:sz w:val="20"/>
        </w:rPr>
        <w:t>Setting the gate location [</w:t>
      </w:r>
      <w:r w:rsidRPr="00740473">
        <w:rPr>
          <w:rStyle w:val="Variablename"/>
          <w:rFonts w:asciiTheme="minorHAnsi" w:hAnsiTheme="minorHAnsi"/>
        </w:rPr>
        <w:t>LATGTC</w:t>
      </w:r>
      <w:r w:rsidRPr="00740473">
        <w:rPr>
          <w:sz w:val="20"/>
        </w:rPr>
        <w:t xml:space="preserve">] to </w:t>
      </w:r>
      <w:r w:rsidRPr="00740473">
        <w:rPr>
          <w:rFonts w:cs="Arial"/>
          <w:sz w:val="20"/>
        </w:rPr>
        <w:t>DOWN</w:t>
      </w:r>
      <w:r w:rsidRPr="00740473">
        <w:rPr>
          <w:sz w:val="20"/>
        </w:rPr>
        <w:t xml:space="preserve"> specifies that the gate is located at the downstream end of the segment.  In this case the water surface elevations are computed based on the </w:t>
      </w:r>
      <w:r w:rsidR="0029714E" w:rsidRPr="00740473">
        <w:rPr>
          <w:sz w:val="20"/>
        </w:rPr>
        <w:t xml:space="preserve">right hand side of segment IUGT. This water surface elevation is estimated based on the slope of the water surface at IUGT and IUGT-1. </w:t>
      </w:r>
      <w:r w:rsidRPr="00740473">
        <w:rPr>
          <w:sz w:val="20"/>
        </w:rPr>
        <w:t xml:space="preserve"> Also, momentum from the outflow is preserved</w:t>
      </w:r>
      <w:ins w:id="979" w:author="Honnalore Steissberg" w:date="2021-07-28T15:16:00Z">
        <w:r w:rsidR="00B44B14">
          <w:rPr>
            <w:sz w:val="20"/>
          </w:rPr>
          <w:t>,</w:t>
        </w:r>
      </w:ins>
      <w:r w:rsidRPr="00740473">
        <w:rPr>
          <w:sz w:val="20"/>
        </w:rPr>
        <w:t xml:space="preserve"> as in a downstream </w:t>
      </w:r>
      <w:r w:rsidR="00A76D7F" w:rsidRPr="00740473">
        <w:rPr>
          <w:sz w:val="20"/>
        </w:rPr>
        <w:t>structure</w:t>
      </w:r>
      <w:r w:rsidRPr="00740473">
        <w:rPr>
          <w:sz w:val="20"/>
        </w:rPr>
        <w:t xml:space="preserve"> withdrawal.  If [</w:t>
      </w:r>
      <w:r w:rsidRPr="00740473">
        <w:rPr>
          <w:rStyle w:val="Variablename"/>
          <w:rFonts w:asciiTheme="minorHAnsi" w:hAnsiTheme="minorHAnsi"/>
        </w:rPr>
        <w:t>LATGTC</w:t>
      </w:r>
      <w:r w:rsidRPr="00740473">
        <w:rPr>
          <w:sz w:val="20"/>
        </w:rPr>
        <w:t xml:space="preserve">] is set to </w:t>
      </w:r>
      <w:r w:rsidRPr="00740473">
        <w:rPr>
          <w:rFonts w:cs="Arial"/>
          <w:sz w:val="20"/>
        </w:rPr>
        <w:t>LAT</w:t>
      </w:r>
      <w:r w:rsidRPr="00740473">
        <w:rPr>
          <w:sz w:val="20"/>
        </w:rPr>
        <w:t>, it is assumed that the outflow is treated as a lateral withdrawal at the segment center elevation.  In both cases</w:t>
      </w:r>
      <w:ins w:id="980" w:author="Honnalore Steissberg" w:date="2021-07-28T15:16:00Z">
        <w:r w:rsidR="00B44B14">
          <w:rPr>
            <w:sz w:val="20"/>
          </w:rPr>
          <w:t>,</w:t>
        </w:r>
      </w:ins>
      <w:r w:rsidRPr="00740473">
        <w:rPr>
          <w:sz w:val="20"/>
        </w:rPr>
        <w:t xml:space="preserve"> selective withdrawal is used in the computations.</w:t>
      </w:r>
    </w:p>
    <w:p w14:paraId="5B10530A" w14:textId="2D9F893F" w:rsidR="00A6040F" w:rsidRPr="00740473" w:rsidRDefault="00B9544B" w:rsidP="00A6040F">
      <w:pPr>
        <w:pStyle w:val="BodyText"/>
        <w:rPr>
          <w:sz w:val="20"/>
        </w:rPr>
      </w:pPr>
      <w:r w:rsidRPr="00B9544B">
        <w:rPr>
          <w:sz w:val="20"/>
        </w:rPr>
        <w:fldChar w:fldCharType="begin"/>
      </w:r>
      <w:r w:rsidRPr="00B9544B">
        <w:rPr>
          <w:sz w:val="20"/>
        </w:rPr>
        <w:instrText xml:space="preserve"> REF _Ref12639705 \h </w:instrText>
      </w:r>
      <w:r>
        <w:rPr>
          <w:sz w:val="20"/>
        </w:rPr>
        <w:instrText xml:space="preserve"> \* MERGEFORMAT </w:instrText>
      </w:r>
      <w:r w:rsidRPr="00B9544B">
        <w:rPr>
          <w:sz w:val="20"/>
        </w:rPr>
      </w:r>
      <w:r w:rsidRPr="00B9544B">
        <w:rPr>
          <w:sz w:val="20"/>
        </w:rPr>
        <w:fldChar w:fldCharType="separate"/>
      </w:r>
      <w:r w:rsidR="00795A65" w:rsidRPr="00795A65">
        <w:rPr>
          <w:sz w:val="20"/>
        </w:rPr>
        <w:t xml:space="preserve">Figure </w:t>
      </w:r>
      <w:r w:rsidR="00795A65" w:rsidRPr="00795A65">
        <w:rPr>
          <w:noProof/>
          <w:sz w:val="20"/>
        </w:rPr>
        <w:t>11</w:t>
      </w:r>
      <w:r w:rsidRPr="00B9544B">
        <w:rPr>
          <w:sz w:val="20"/>
        </w:rPr>
        <w:fldChar w:fldCharType="end"/>
      </w:r>
      <w:r w:rsidRPr="00B9544B">
        <w:rPr>
          <w:sz w:val="20"/>
        </w:rPr>
        <w:t xml:space="preserve"> and </w:t>
      </w:r>
      <w:r w:rsidRPr="00B9544B">
        <w:rPr>
          <w:sz w:val="20"/>
        </w:rPr>
        <w:fldChar w:fldCharType="begin"/>
      </w:r>
      <w:r w:rsidRPr="00B9544B">
        <w:rPr>
          <w:sz w:val="20"/>
        </w:rPr>
        <w:instrText xml:space="preserve"> REF _Ref12639707 \h </w:instrText>
      </w:r>
      <w:r>
        <w:rPr>
          <w:sz w:val="20"/>
        </w:rPr>
        <w:instrText xml:space="preserve"> \* MERGEFORMAT </w:instrText>
      </w:r>
      <w:r w:rsidRPr="00B9544B">
        <w:rPr>
          <w:sz w:val="20"/>
        </w:rPr>
      </w:r>
      <w:r w:rsidRPr="00B9544B">
        <w:rPr>
          <w:sz w:val="20"/>
        </w:rPr>
        <w:fldChar w:fldCharType="separate"/>
      </w:r>
      <w:r w:rsidR="00795A65" w:rsidRPr="00795A65">
        <w:rPr>
          <w:sz w:val="20"/>
        </w:rPr>
        <w:t xml:space="preserve">Figure </w:t>
      </w:r>
      <w:r w:rsidR="00795A65" w:rsidRPr="00795A65">
        <w:rPr>
          <w:noProof/>
          <w:sz w:val="20"/>
        </w:rPr>
        <w:t>12</w:t>
      </w:r>
      <w:r w:rsidRPr="00B9544B">
        <w:rPr>
          <w:sz w:val="20"/>
        </w:rPr>
        <w:fldChar w:fldCharType="end"/>
      </w:r>
      <w:r>
        <w:rPr>
          <w:sz w:val="20"/>
        </w:rPr>
        <w:t xml:space="preserve"> </w:t>
      </w:r>
      <w:r w:rsidR="00A6040F" w:rsidRPr="00740473">
        <w:rPr>
          <w:sz w:val="20"/>
        </w:rPr>
        <w:t>show the layout of gates set as a downstream [DOWN] and a lateral [LAT] withdrawal from the upstream segment</w:t>
      </w:r>
      <w:r>
        <w:rPr>
          <w:sz w:val="20"/>
        </w:rPr>
        <w:t>, respectively.</w:t>
      </w:r>
    </w:p>
    <w:p w14:paraId="1C4E93CE" w14:textId="77777777" w:rsidR="00D77651" w:rsidRDefault="00AE1A19" w:rsidP="00D77651">
      <w:pPr>
        <w:pStyle w:val="BodyText"/>
        <w:keepNext/>
        <w:jc w:val="center"/>
      </w:pPr>
      <w:r w:rsidRPr="00B7030B">
        <w:rPr>
          <w:noProof/>
          <w:snapToGrid/>
        </w:rPr>
        <w:drawing>
          <wp:inline distT="0" distB="0" distL="0" distR="0" wp14:anchorId="304204D2" wp14:editId="6FBFC35A">
            <wp:extent cx="4000500" cy="2758187"/>
            <wp:effectExtent l="0" t="0" r="0" b="444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59" cstate="print"/>
                    <a:srcRect/>
                    <a:stretch>
                      <a:fillRect/>
                    </a:stretch>
                  </pic:blipFill>
                  <pic:spPr bwMode="auto">
                    <a:xfrm>
                      <a:off x="0" y="0"/>
                      <a:ext cx="4002886" cy="2759832"/>
                    </a:xfrm>
                    <a:prstGeom prst="rect">
                      <a:avLst/>
                    </a:prstGeom>
                    <a:noFill/>
                    <a:ln w="9525">
                      <a:noFill/>
                      <a:miter lim="800000"/>
                      <a:headEnd/>
                      <a:tailEnd/>
                    </a:ln>
                  </pic:spPr>
                </pic:pic>
              </a:graphicData>
            </a:graphic>
          </wp:inline>
        </w:drawing>
      </w:r>
    </w:p>
    <w:p w14:paraId="0D891244" w14:textId="036E9A0E" w:rsidR="00A6040F" w:rsidRPr="00B7030B" w:rsidRDefault="00D77651">
      <w:pPr>
        <w:pStyle w:val="Caption"/>
      </w:pPr>
      <w:bookmarkStart w:id="981" w:name="_Ref12639705"/>
      <w:bookmarkStart w:id="982" w:name="_Toc37942908"/>
      <w:r>
        <w:t xml:space="preserve">Figure </w:t>
      </w:r>
      <w:r w:rsidR="00F812F1">
        <w:fldChar w:fldCharType="begin"/>
      </w:r>
      <w:r w:rsidR="00F812F1">
        <w:instrText xml:space="preserve"> SEQ Figure \* ARABIC </w:instrText>
      </w:r>
      <w:r w:rsidR="00F812F1">
        <w:fldChar w:fldCharType="separate"/>
      </w:r>
      <w:r w:rsidR="00795A65">
        <w:rPr>
          <w:noProof/>
        </w:rPr>
        <w:t>11</w:t>
      </w:r>
      <w:r w:rsidR="00F812F1">
        <w:rPr>
          <w:noProof/>
        </w:rPr>
        <w:fldChar w:fldCharType="end"/>
      </w:r>
      <w:bookmarkEnd w:id="981"/>
      <w:r>
        <w:t>. Downstream gate DOWN designation.</w:t>
      </w:r>
      <w:bookmarkEnd w:id="982"/>
    </w:p>
    <w:p w14:paraId="5E8E78AB" w14:textId="77777777" w:rsidR="00D77651" w:rsidRDefault="00AE1A19" w:rsidP="00D77651">
      <w:pPr>
        <w:pStyle w:val="BodyText"/>
        <w:keepNext/>
        <w:jc w:val="center"/>
      </w:pPr>
      <w:r w:rsidRPr="00B7030B">
        <w:rPr>
          <w:noProof/>
          <w:snapToGrid/>
        </w:rPr>
        <w:lastRenderedPageBreak/>
        <w:drawing>
          <wp:inline distT="0" distB="0" distL="0" distR="0" wp14:anchorId="2AB65672" wp14:editId="301F2BE8">
            <wp:extent cx="3886200" cy="2668614"/>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60" cstate="print"/>
                    <a:srcRect/>
                    <a:stretch>
                      <a:fillRect/>
                    </a:stretch>
                  </pic:blipFill>
                  <pic:spPr bwMode="auto">
                    <a:xfrm>
                      <a:off x="0" y="0"/>
                      <a:ext cx="3888309" cy="2670062"/>
                    </a:xfrm>
                    <a:prstGeom prst="rect">
                      <a:avLst/>
                    </a:prstGeom>
                    <a:noFill/>
                    <a:ln w="9525">
                      <a:noFill/>
                      <a:miter lim="800000"/>
                      <a:headEnd/>
                      <a:tailEnd/>
                    </a:ln>
                  </pic:spPr>
                </pic:pic>
              </a:graphicData>
            </a:graphic>
          </wp:inline>
        </w:drawing>
      </w:r>
    </w:p>
    <w:p w14:paraId="1AB81A48" w14:textId="23477867" w:rsidR="00A6040F" w:rsidRPr="00B7030B" w:rsidRDefault="00D77651">
      <w:pPr>
        <w:pStyle w:val="Caption"/>
      </w:pPr>
      <w:bookmarkStart w:id="983" w:name="_Ref12639707"/>
      <w:bookmarkStart w:id="984" w:name="_Toc37942909"/>
      <w:r>
        <w:t xml:space="preserve">Figure </w:t>
      </w:r>
      <w:r w:rsidR="00F812F1">
        <w:fldChar w:fldCharType="begin"/>
      </w:r>
      <w:r w:rsidR="00F812F1">
        <w:instrText xml:space="preserve"> SEQ Figure \* ARABIC </w:instrText>
      </w:r>
      <w:r w:rsidR="00F812F1">
        <w:fldChar w:fldCharType="separate"/>
      </w:r>
      <w:r w:rsidR="00795A65">
        <w:rPr>
          <w:noProof/>
        </w:rPr>
        <w:t>12</w:t>
      </w:r>
      <w:r w:rsidR="00F812F1">
        <w:rPr>
          <w:noProof/>
        </w:rPr>
        <w:fldChar w:fldCharType="end"/>
      </w:r>
      <w:bookmarkEnd w:id="983"/>
      <w:r>
        <w:t>. Lateral gate LAT designation.</w:t>
      </w:r>
      <w:bookmarkEnd w:id="984"/>
    </w:p>
    <w:p w14:paraId="23D4EDB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AAF2EE3" w14:textId="655969D6" w:rsidR="0041037A" w:rsidRPr="00E17288"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GATES       IUGT    IDGT     EGT    A1GT    B1GT    G1GT    A2GT    B2GT    G2GT  </w:t>
      </w:r>
      <w:ins w:id="985" w:author="Honnalore Steissberg" w:date="2021-07-28T15:16:00Z">
        <w:r w:rsidR="00B44B14">
          <w:t xml:space="preserve"> </w:t>
        </w:r>
      </w:ins>
      <w:r w:rsidRPr="00E17288">
        <w:t>LATGTC</w:t>
      </w:r>
    </w:p>
    <w:p w14:paraId="6DA68BE9" w14:textId="77777777" w:rsidR="0041037A" w:rsidRPr="00E17288" w:rsidRDefault="0041037A">
      <w:pPr>
        <w:pStyle w:val="Examplebody"/>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Gt 1          27      33    44.0   10.00    1.00    1.00    10.0    2.50    0.00    DOWN</w:t>
      </w:r>
    </w:p>
    <w:p w14:paraId="2952547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6804083"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137BA29" w14:textId="77777777" w:rsidR="0041037A" w:rsidRPr="00B7030B" w:rsidRDefault="00C51A7D">
      <w:pPr>
        <w:pStyle w:val="Relatedcards"/>
        <w:rPr>
          <w:rFonts w:asciiTheme="minorHAnsi" w:hAnsiTheme="minorHAnsi"/>
        </w:rPr>
      </w:pPr>
      <w:hyperlink w:anchor="gate_weir" w:history="1">
        <w:r w:rsidR="0041037A" w:rsidRPr="00B7030B">
          <w:rPr>
            <w:rFonts w:asciiTheme="minorHAnsi" w:hAnsiTheme="minorHAnsi"/>
          </w:rPr>
          <w:t>Gate Weir</w:t>
        </w:r>
      </w:hyperlink>
    </w:p>
    <w:p w14:paraId="21ED5ED5" w14:textId="77777777" w:rsidR="0041037A" w:rsidRPr="00B7030B" w:rsidRDefault="00C51A7D">
      <w:pPr>
        <w:pStyle w:val="Relatedcards"/>
        <w:rPr>
          <w:rFonts w:asciiTheme="minorHAnsi" w:hAnsiTheme="minorHAnsi"/>
        </w:rPr>
      </w:pPr>
      <w:hyperlink w:anchor="upstream_gate" w:history="1">
        <w:r w:rsidR="0041037A" w:rsidRPr="00B7030B">
          <w:rPr>
            <w:rFonts w:asciiTheme="minorHAnsi" w:hAnsiTheme="minorHAnsi"/>
          </w:rPr>
          <w:t>Upstream Gate</w:t>
        </w:r>
      </w:hyperlink>
    </w:p>
    <w:p w14:paraId="2A5BE41A" w14:textId="77777777" w:rsidR="0041037A" w:rsidRPr="00B7030B" w:rsidRDefault="00C51A7D">
      <w:pPr>
        <w:pStyle w:val="Relatedcards"/>
        <w:rPr>
          <w:rFonts w:asciiTheme="minorHAnsi" w:hAnsiTheme="minorHAnsi"/>
        </w:rPr>
      </w:pPr>
      <w:hyperlink w:anchor="downstream_gate" w:history="1">
        <w:r w:rsidR="0041037A" w:rsidRPr="00B7030B">
          <w:rPr>
            <w:rFonts w:asciiTheme="minorHAnsi" w:hAnsiTheme="minorHAnsi"/>
          </w:rPr>
          <w:t>Downstream Gate</w:t>
        </w:r>
      </w:hyperlink>
    </w:p>
    <w:p w14:paraId="224A814E" w14:textId="77777777" w:rsidR="0041037A" w:rsidRPr="00B7030B" w:rsidRDefault="00C51A7D">
      <w:pPr>
        <w:pStyle w:val="Relatedcards"/>
        <w:rPr>
          <w:rFonts w:asciiTheme="minorHAnsi" w:hAnsiTheme="minorHAnsi"/>
        </w:rPr>
      </w:pPr>
      <w:hyperlink w:anchor="gate_tdg" w:history="1">
        <w:r w:rsidR="0041037A" w:rsidRPr="00B7030B">
          <w:rPr>
            <w:rFonts w:asciiTheme="minorHAnsi" w:hAnsiTheme="minorHAnsi"/>
          </w:rPr>
          <w:t>Gate Dissolved Gas</w:t>
        </w:r>
      </w:hyperlink>
    </w:p>
    <w:p w14:paraId="1F4F483B" w14:textId="77777777" w:rsidR="0041037A" w:rsidRPr="00B7030B" w:rsidRDefault="00C51A7D">
      <w:pPr>
        <w:pStyle w:val="Relatedcards"/>
        <w:rPr>
          <w:rFonts w:asciiTheme="minorHAnsi" w:hAnsiTheme="minorHAnsi"/>
        </w:rPr>
      </w:pPr>
      <w:hyperlink w:anchor="gate_filename" w:history="1">
        <w:r w:rsidR="0041037A" w:rsidRPr="00B7030B">
          <w:rPr>
            <w:rFonts w:asciiTheme="minorHAnsi" w:hAnsiTheme="minorHAnsi"/>
          </w:rPr>
          <w:t>Gate Filename</w:t>
        </w:r>
      </w:hyperlink>
    </w:p>
    <w:p w14:paraId="3F92D06E" w14:textId="77777777" w:rsidR="0041037A" w:rsidRPr="00B7030B" w:rsidRDefault="0041037A" w:rsidP="00EA3D15">
      <w:pPr>
        <w:pStyle w:val="Heading4"/>
      </w:pPr>
      <w:r w:rsidRPr="00B7030B">
        <w:rPr>
          <w:rStyle w:val="Cardtitle1"/>
          <w:rFonts w:asciiTheme="minorHAnsi" w:hAnsiTheme="minorHAnsi"/>
        </w:rPr>
        <w:br w:type="page"/>
      </w:r>
      <w:bookmarkStart w:id="986" w:name="_Toc41047675"/>
      <w:r w:rsidRPr="00B7030B">
        <w:lastRenderedPageBreak/>
        <w:t xml:space="preserve">Gate Weir </w:t>
      </w:r>
      <w:bookmarkStart w:id="987" w:name="gate_weir"/>
      <w:bookmarkEnd w:id="987"/>
      <w:r w:rsidRPr="00B7030B">
        <w:t>(GATE WEIR)</w:t>
      </w:r>
      <w:bookmarkEnd w:id="986"/>
    </w:p>
    <w:p w14:paraId="7E52F35C"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988" w:name="_Toc8027313"/>
      <w:r w:rsidR="0041037A" w:rsidRPr="00B7030B">
        <w:rPr>
          <w:rStyle w:val="Cardtitle1"/>
          <w:rFonts w:asciiTheme="minorHAnsi" w:hAnsiTheme="minorHAnsi"/>
        </w:rPr>
        <w:instrText>Gate Weir Characteristics (GATE WEIR)</w:instrText>
      </w:r>
      <w:bookmarkEnd w:id="988"/>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F4F03BC"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4F321E"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GA1</w:t>
      </w:r>
      <w:r w:rsidRPr="00B7030B">
        <w:rPr>
          <w:rFonts w:asciiTheme="minorHAnsi" w:hAnsiTheme="minorHAnsi"/>
        </w:rPr>
        <w:tab/>
        <w:t>Real</w:t>
      </w:r>
      <w:r w:rsidRPr="00B7030B">
        <w:rPr>
          <w:rFonts w:asciiTheme="minorHAnsi" w:hAnsiTheme="minorHAnsi"/>
        </w:rPr>
        <w:tab/>
      </w:r>
      <w:r w:rsidR="009E08BE" w:rsidRPr="00B7030B">
        <w:rPr>
          <w:rFonts w:asciiTheme="minorHAnsi" w:hAnsiTheme="minorHAnsi"/>
        </w:rPr>
        <w:t>α</w:t>
      </w:r>
      <w:r w:rsidRPr="00B7030B">
        <w:rPr>
          <w:rFonts w:asciiTheme="minorHAnsi" w:hAnsiTheme="minorHAnsi"/>
          <w:vertAlign w:val="subscript"/>
        </w:rPr>
        <w:t>1</w:t>
      </w:r>
      <w:r w:rsidRPr="00B7030B">
        <w:rPr>
          <w:rFonts w:asciiTheme="minorHAnsi" w:hAnsiTheme="minorHAnsi"/>
        </w:rPr>
        <w:t xml:space="preserve"> in gate equation for free flowing conditions</w:t>
      </w:r>
    </w:p>
    <w:p w14:paraId="6A42752C"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GB1</w:t>
      </w:r>
      <w:r w:rsidRPr="00B7030B">
        <w:rPr>
          <w:rFonts w:asciiTheme="minorHAnsi" w:hAnsiTheme="minorHAnsi"/>
        </w:rPr>
        <w:tab/>
        <w:t>Real</w:t>
      </w:r>
      <w:r w:rsidRPr="00B7030B">
        <w:rPr>
          <w:rFonts w:asciiTheme="minorHAnsi" w:hAnsiTheme="minorHAnsi"/>
        </w:rPr>
        <w:tab/>
      </w:r>
      <w:r w:rsidR="009E08BE" w:rsidRPr="00B7030B">
        <w:rPr>
          <w:rFonts w:asciiTheme="minorHAnsi" w:hAnsiTheme="minorHAnsi"/>
        </w:rPr>
        <w:t>β</w:t>
      </w:r>
      <w:r w:rsidRPr="00B7030B">
        <w:rPr>
          <w:rFonts w:asciiTheme="minorHAnsi" w:hAnsiTheme="minorHAnsi"/>
          <w:vertAlign w:val="subscript"/>
        </w:rPr>
        <w:t>1</w:t>
      </w:r>
      <w:r w:rsidRPr="00B7030B">
        <w:rPr>
          <w:rFonts w:asciiTheme="minorHAnsi" w:hAnsiTheme="minorHAnsi"/>
        </w:rPr>
        <w:t xml:space="preserve"> in gate equation for free flowing conditions</w:t>
      </w:r>
    </w:p>
    <w:p w14:paraId="129615BE"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GA2</w:t>
      </w:r>
      <w:r w:rsidRPr="00B7030B">
        <w:rPr>
          <w:rFonts w:asciiTheme="minorHAnsi" w:hAnsiTheme="minorHAnsi"/>
        </w:rPr>
        <w:tab/>
        <w:t>Real</w:t>
      </w:r>
      <w:r w:rsidRPr="00B7030B">
        <w:rPr>
          <w:rFonts w:asciiTheme="minorHAnsi" w:hAnsiTheme="minorHAnsi"/>
        </w:rPr>
        <w:tab/>
      </w:r>
      <w:r w:rsidR="009E08BE" w:rsidRPr="00B7030B">
        <w:rPr>
          <w:rFonts w:asciiTheme="minorHAnsi" w:hAnsiTheme="minorHAnsi"/>
        </w:rPr>
        <w:t>α</w:t>
      </w:r>
      <w:r w:rsidRPr="00B7030B">
        <w:rPr>
          <w:rFonts w:asciiTheme="minorHAnsi" w:hAnsiTheme="minorHAnsi"/>
          <w:vertAlign w:val="subscript"/>
        </w:rPr>
        <w:t>2</w:t>
      </w:r>
      <w:r w:rsidRPr="00B7030B">
        <w:rPr>
          <w:rFonts w:asciiTheme="minorHAnsi" w:hAnsiTheme="minorHAnsi"/>
        </w:rPr>
        <w:t xml:space="preserve"> in gate equation for submerged conditions</w:t>
      </w:r>
    </w:p>
    <w:p w14:paraId="22CCDE0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GB2</w:t>
      </w:r>
      <w:r w:rsidRPr="00B7030B">
        <w:rPr>
          <w:rFonts w:asciiTheme="minorHAnsi" w:hAnsiTheme="minorHAnsi"/>
        </w:rPr>
        <w:tab/>
        <w:t>Real</w:t>
      </w:r>
      <w:r w:rsidRPr="00B7030B">
        <w:rPr>
          <w:rFonts w:asciiTheme="minorHAnsi" w:hAnsiTheme="minorHAnsi"/>
        </w:rPr>
        <w:tab/>
      </w:r>
      <w:r w:rsidR="009E08BE" w:rsidRPr="00B7030B">
        <w:rPr>
          <w:rFonts w:asciiTheme="minorHAnsi" w:hAnsiTheme="minorHAnsi"/>
        </w:rPr>
        <w:t>β</w:t>
      </w:r>
      <w:r w:rsidRPr="00B7030B">
        <w:rPr>
          <w:rFonts w:asciiTheme="minorHAnsi" w:hAnsiTheme="minorHAnsi"/>
          <w:vertAlign w:val="subscript"/>
        </w:rPr>
        <w:t>2</w:t>
      </w:r>
      <w:r w:rsidRPr="00B7030B">
        <w:rPr>
          <w:rFonts w:asciiTheme="minorHAnsi" w:hAnsiTheme="minorHAnsi"/>
        </w:rPr>
        <w:t xml:space="preserve"> in gate equation for submerged conditions</w:t>
      </w:r>
    </w:p>
    <w:p w14:paraId="286FBC98"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DYNGTC</w:t>
      </w:r>
      <w:r w:rsidRPr="00B7030B">
        <w:rPr>
          <w:rFonts w:asciiTheme="minorHAnsi" w:hAnsiTheme="minorHAnsi"/>
        </w:rPr>
        <w:tab/>
        <w:t>Character</w:t>
      </w:r>
      <w:r w:rsidRPr="00B7030B">
        <w:rPr>
          <w:rFonts w:asciiTheme="minorHAnsi" w:hAnsiTheme="minorHAnsi"/>
        </w:rPr>
        <w:tab/>
      </w:r>
      <w:r w:rsidR="000D16D3" w:rsidRPr="00B7030B">
        <w:rPr>
          <w:rFonts w:asciiTheme="minorHAnsi" w:hAnsiTheme="minorHAnsi"/>
        </w:rPr>
        <w:t>Either ‘B’, ‘ZGT’, or ‘FLOW’</w:t>
      </w:r>
    </w:p>
    <w:p w14:paraId="61A2D035" w14:textId="6324E04D" w:rsidR="00851258" w:rsidRPr="00B7030B" w:rsidRDefault="00851258">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GTIC</w:t>
      </w:r>
      <w:r w:rsidRPr="00B7030B">
        <w:rPr>
          <w:rFonts w:asciiTheme="minorHAnsi" w:hAnsiTheme="minorHAnsi"/>
        </w:rPr>
        <w:tab/>
        <w:t>Character</w:t>
      </w:r>
      <w:r w:rsidRPr="00B7030B">
        <w:rPr>
          <w:rFonts w:asciiTheme="minorHAnsi" w:hAnsiTheme="minorHAnsi"/>
        </w:rPr>
        <w:tab/>
      </w:r>
      <w:r w:rsidR="00FC2293">
        <w:rPr>
          <w:rFonts w:asciiTheme="minorHAnsi" w:hAnsiTheme="minorHAnsi"/>
        </w:rPr>
        <w:t>Gate interpolation e</w:t>
      </w:r>
      <w:r w:rsidRPr="00B7030B">
        <w:rPr>
          <w:rFonts w:asciiTheme="minorHAnsi" w:hAnsiTheme="minorHAnsi"/>
        </w:rPr>
        <w:t>ither ‘ON’ or ‘OFF’</w:t>
      </w:r>
    </w:p>
    <w:p w14:paraId="3E1A7BE9" w14:textId="77777777" w:rsidR="0041037A" w:rsidRPr="00B7030B" w:rsidRDefault="0041037A">
      <w:pPr>
        <w:pStyle w:val="BodyText2"/>
      </w:pPr>
    </w:p>
    <w:p w14:paraId="191080C0" w14:textId="01F048CC" w:rsidR="0041037A" w:rsidRPr="00D77651" w:rsidRDefault="0041037A">
      <w:pPr>
        <w:pStyle w:val="BodyText"/>
        <w:rPr>
          <w:sz w:val="20"/>
        </w:rPr>
      </w:pPr>
      <w:r w:rsidRPr="00D77651">
        <w:rPr>
          <w:sz w:val="20"/>
        </w:rPr>
        <w:t xml:space="preserve">This card specifies the weir coefficients used when the gates are open and the open gate does not interfere with the flow (the gate </w:t>
      </w:r>
      <w:r w:rsidR="0064266E" w:rsidRPr="00D77651">
        <w:rPr>
          <w:sz w:val="20"/>
        </w:rPr>
        <w:t>opening</w:t>
      </w:r>
      <w:r w:rsidRPr="00D77651">
        <w:rPr>
          <w:sz w:val="20"/>
        </w:rPr>
        <w:t xml:space="preserve">, B </w:t>
      </w:r>
      <w:r w:rsidR="00D77651" w:rsidRPr="00D77651">
        <w:rPr>
          <w:sz w:val="20"/>
        </w:rPr>
        <w:sym w:font="Symbol" w:char="F0B3"/>
      </w:r>
      <w:r w:rsidRPr="00D77651">
        <w:rPr>
          <w:sz w:val="20"/>
        </w:rPr>
        <w:t>0.8Δh).   For [</w:t>
      </w:r>
      <w:r w:rsidRPr="00D77651">
        <w:rPr>
          <w:rStyle w:val="Variablename"/>
          <w:rFonts w:asciiTheme="minorHAnsi" w:hAnsiTheme="minorHAnsi"/>
        </w:rPr>
        <w:t>GA1</w:t>
      </w:r>
      <w:r w:rsidRPr="00D77651">
        <w:rPr>
          <w:sz w:val="20"/>
        </w:rPr>
        <w:t>] equal to zero, only the gated equations on the preceding card are used.  For [</w:t>
      </w:r>
      <w:r w:rsidRPr="00D77651">
        <w:rPr>
          <w:rStyle w:val="Variablename"/>
          <w:rFonts w:asciiTheme="minorHAnsi" w:hAnsiTheme="minorHAnsi"/>
        </w:rPr>
        <w:t>GA2</w:t>
      </w:r>
      <w:r w:rsidRPr="00D77651">
        <w:rPr>
          <w:sz w:val="20"/>
        </w:rPr>
        <w:t>] equal to zero, only the freely flowing equation will be used</w:t>
      </w:r>
      <w:ins w:id="989" w:author="Honnalore Steissberg" w:date="2021-07-28T15:17:00Z">
        <w:r w:rsidR="00B44B14">
          <w:rPr>
            <w:sz w:val="20"/>
          </w:rPr>
          <w:t>,</w:t>
        </w:r>
      </w:ins>
      <w:r w:rsidRPr="00D77651">
        <w:rPr>
          <w:sz w:val="20"/>
        </w:rPr>
        <w:t xml:space="preserve"> even if submerged or reverse flow occurs.</w:t>
      </w:r>
    </w:p>
    <w:p w14:paraId="2927F6D4" w14:textId="77777777" w:rsidR="009E08BE" w:rsidRPr="00D77651" w:rsidRDefault="009E08BE" w:rsidP="00D77651">
      <w:pPr>
        <w:pStyle w:val="BodyText"/>
        <w:spacing w:after="0"/>
        <w:rPr>
          <w:sz w:val="20"/>
        </w:rPr>
      </w:pPr>
      <w:r w:rsidRPr="00D77651">
        <w:rPr>
          <w:sz w:val="20"/>
        </w:rPr>
        <w:t>The model requires the user to specify a head (</w:t>
      </w:r>
      <w:r w:rsidRPr="00D77651">
        <w:rPr>
          <w:i/>
          <w:iCs/>
          <w:sz w:val="20"/>
        </w:rPr>
        <w:t>h</w:t>
      </w:r>
      <w:r w:rsidR="00D77651" w:rsidRPr="00D77651">
        <w:rPr>
          <w:i/>
          <w:iCs/>
          <w:sz w:val="20"/>
        </w:rPr>
        <w:t>, m</w:t>
      </w:r>
      <w:r w:rsidRPr="00D77651">
        <w:rPr>
          <w:sz w:val="20"/>
        </w:rPr>
        <w:t>) versus flow (</w:t>
      </w:r>
      <w:r w:rsidRPr="00D77651">
        <w:rPr>
          <w:i/>
          <w:iCs/>
          <w:sz w:val="20"/>
        </w:rPr>
        <w:t>Q</w:t>
      </w:r>
      <w:r w:rsidR="00D77651" w:rsidRPr="00D77651">
        <w:rPr>
          <w:i/>
          <w:iCs/>
          <w:sz w:val="20"/>
        </w:rPr>
        <w:t>, m</w:t>
      </w:r>
      <w:r w:rsidR="00D77651" w:rsidRPr="00D77651">
        <w:rPr>
          <w:i/>
          <w:iCs/>
          <w:sz w:val="20"/>
          <w:vertAlign w:val="superscript"/>
        </w:rPr>
        <w:t>3</w:t>
      </w:r>
      <w:r w:rsidR="00D77651" w:rsidRPr="00D77651">
        <w:rPr>
          <w:i/>
          <w:iCs/>
          <w:sz w:val="20"/>
        </w:rPr>
        <w:t>/s</w:t>
      </w:r>
      <w:r w:rsidRPr="00D77651">
        <w:rPr>
          <w:sz w:val="20"/>
        </w:rPr>
        <w:t>) relationship in the following form for freely flowing conditions:</w:t>
      </w:r>
    </w:p>
    <w:p w14:paraId="7D34FBE1" w14:textId="77777777" w:rsidR="009E08BE" w:rsidRPr="00D77651" w:rsidRDefault="00DC03F9" w:rsidP="00DC03F9">
      <w:pPr>
        <w:pStyle w:val="Equation0"/>
        <w:spacing w:after="0"/>
        <w:rPr>
          <w:sz w:val="20"/>
        </w:rPr>
      </w:pPr>
      <m:oMathPara>
        <m:oMath>
          <m:r>
            <w:rPr>
              <w:rFonts w:ascii="Cambria Math"/>
              <w:sz w:val="20"/>
            </w:rPr>
            <m:t>Q=</m:t>
          </m:r>
          <m:sSub>
            <m:sSubPr>
              <m:ctrlPr>
                <w:ins w:id="990" w:author="Honnalore Steissberg" w:date="2021-07-30T09:49:00Z">
                  <w:rPr>
                    <w:rFonts w:ascii="Cambria Math" w:hAnsi="Cambria Math"/>
                    <w:i/>
                    <w:sz w:val="20"/>
                  </w:rPr>
                </w:ins>
              </m:ctrlPr>
            </m:sSubPr>
            <m:e>
              <m:r>
                <w:rPr>
                  <w:rFonts w:ascii="Cambria Math"/>
                  <w:sz w:val="20"/>
                </w:rPr>
                <m:t>α</m:t>
              </m:r>
            </m:e>
            <m:sub>
              <m:r>
                <w:rPr>
                  <w:rFonts w:ascii="Cambria Math"/>
                  <w:sz w:val="20"/>
                </w:rPr>
                <m:t>1</m:t>
              </m:r>
            </m:sub>
          </m:sSub>
          <m:r>
            <w:rPr>
              <w:rFonts w:ascii="Cambria Math"/>
              <w:sz w:val="20"/>
            </w:rPr>
            <m:t>Δ</m:t>
          </m:r>
          <m:sSup>
            <m:sSupPr>
              <m:ctrlPr>
                <w:ins w:id="991" w:author="Honnalore Steissberg" w:date="2021-07-30T09:49:00Z">
                  <w:rPr>
                    <w:rFonts w:ascii="Cambria Math" w:hAnsi="Cambria Math"/>
                    <w:i/>
                    <w:sz w:val="20"/>
                  </w:rPr>
                </w:ins>
              </m:ctrlPr>
            </m:sSupPr>
            <m:e>
              <m:r>
                <w:rPr>
                  <w:rFonts w:ascii="Cambria Math" w:hAnsi="Cambria Math" w:cs="Cambria Math"/>
                  <w:sz w:val="20"/>
                </w:rPr>
                <m:t>h</m:t>
              </m:r>
            </m:e>
            <m:sup>
              <m:sSub>
                <m:sSubPr>
                  <m:ctrlPr>
                    <w:ins w:id="992" w:author="Honnalore Steissberg" w:date="2021-07-30T09:49:00Z">
                      <w:rPr>
                        <w:rFonts w:ascii="Cambria Math" w:hAnsi="Cambria Math"/>
                        <w:i/>
                        <w:sz w:val="20"/>
                      </w:rPr>
                    </w:ins>
                  </m:ctrlPr>
                </m:sSubPr>
                <m:e>
                  <m:r>
                    <w:rPr>
                      <w:rFonts w:ascii="Cambria Math"/>
                      <w:sz w:val="20"/>
                    </w:rPr>
                    <m:t>β</m:t>
                  </m:r>
                </m:e>
                <m:sub>
                  <m:r>
                    <w:rPr>
                      <w:rFonts w:ascii="Cambria Math"/>
                      <w:sz w:val="20"/>
                    </w:rPr>
                    <m:t>1</m:t>
                  </m:r>
                </m:sub>
              </m:sSub>
            </m:sup>
          </m:sSup>
        </m:oMath>
      </m:oMathPara>
    </w:p>
    <w:p w14:paraId="74AFD0E9" w14:textId="77777777" w:rsidR="009E08BE" w:rsidRPr="00D77651" w:rsidRDefault="009E08BE" w:rsidP="00D77651">
      <w:pPr>
        <w:pStyle w:val="BodyText"/>
        <w:spacing w:after="0"/>
        <w:rPr>
          <w:sz w:val="20"/>
        </w:rPr>
      </w:pPr>
      <w:r w:rsidRPr="00D77651">
        <w:rPr>
          <w:sz w:val="20"/>
        </w:rPr>
        <w:t>where</w:t>
      </w:r>
      <w:del w:id="993" w:author="Honnalore Steissberg" w:date="2021-07-28T15:17:00Z">
        <w:r w:rsidRPr="00D77651" w:rsidDel="00B44B14">
          <w:rPr>
            <w:sz w:val="20"/>
          </w:rPr>
          <w:delText>:</w:delText>
        </w:r>
      </w:del>
    </w:p>
    <w:p w14:paraId="17EE6352"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sym w:font="Symbol" w:char="F061"/>
      </w:r>
      <w:r w:rsidRPr="00D77651">
        <w:rPr>
          <w:sz w:val="20"/>
          <w:szCs w:val="20"/>
          <w:vertAlign w:val="subscript"/>
        </w:rPr>
        <w:t>1</w:t>
      </w:r>
      <w:r w:rsidRPr="00D77651">
        <w:rPr>
          <w:sz w:val="20"/>
          <w:szCs w:val="20"/>
        </w:rPr>
        <w:tab/>
        <w:t>= empirical parameter [GA1]</w:t>
      </w:r>
    </w:p>
    <w:p w14:paraId="2F651130"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sym w:font="Symbol" w:char="F062"/>
      </w:r>
      <w:r w:rsidRPr="00D77651">
        <w:rPr>
          <w:sz w:val="20"/>
          <w:szCs w:val="20"/>
          <w:vertAlign w:val="subscript"/>
        </w:rPr>
        <w:t>1</w:t>
      </w:r>
      <w:r w:rsidRPr="00D77651">
        <w:rPr>
          <w:sz w:val="20"/>
          <w:szCs w:val="20"/>
        </w:rPr>
        <w:tab/>
        <w:t>= empirical parameter [GB1]</w:t>
      </w:r>
    </w:p>
    <w:p w14:paraId="53513474" w14:textId="77777777" w:rsidR="009E08BE" w:rsidRPr="00D77651" w:rsidRDefault="009E08BE" w:rsidP="009E08BE">
      <w:pPr>
        <w:pStyle w:val="Variabledefinition"/>
        <w:rPr>
          <w:sz w:val="20"/>
          <w:szCs w:val="20"/>
        </w:rPr>
      </w:pPr>
      <w:r w:rsidRPr="00D77651">
        <w:rPr>
          <w:sz w:val="20"/>
          <w:szCs w:val="20"/>
        </w:rPr>
        <w:tab/>
      </w:r>
      <w:r w:rsidRPr="00D77651">
        <w:rPr>
          <w:sz w:val="20"/>
          <w:szCs w:val="20"/>
        </w:rPr>
        <w:sym w:font="Symbol" w:char="F044"/>
      </w:r>
      <w:r w:rsidRPr="00D77651">
        <w:rPr>
          <w:i/>
          <w:iCs/>
          <w:sz w:val="20"/>
          <w:szCs w:val="20"/>
        </w:rPr>
        <w:t>h</w:t>
      </w:r>
      <w:r w:rsidRPr="00D77651">
        <w:rPr>
          <w:sz w:val="20"/>
          <w:szCs w:val="20"/>
        </w:rPr>
        <w:tab/>
        <w:t xml:space="preserve">= </w:t>
      </w:r>
      <w:r w:rsidRPr="00D77651">
        <w:rPr>
          <w:i/>
          <w:iCs/>
          <w:sz w:val="20"/>
          <w:szCs w:val="20"/>
        </w:rPr>
        <w:t>Z</w:t>
      </w:r>
      <w:r w:rsidRPr="00D77651">
        <w:rPr>
          <w:i/>
          <w:iCs/>
          <w:sz w:val="20"/>
          <w:szCs w:val="20"/>
          <w:vertAlign w:val="subscript"/>
        </w:rPr>
        <w:t>u</w:t>
      </w:r>
      <w:r w:rsidRPr="00D77651">
        <w:rPr>
          <w:i/>
          <w:iCs/>
          <w:sz w:val="20"/>
          <w:szCs w:val="20"/>
        </w:rPr>
        <w:t>-</w:t>
      </w:r>
      <w:proofErr w:type="spellStart"/>
      <w:r w:rsidRPr="00D77651">
        <w:rPr>
          <w:i/>
          <w:iCs/>
          <w:sz w:val="20"/>
          <w:szCs w:val="20"/>
        </w:rPr>
        <w:t>Z</w:t>
      </w:r>
      <w:r w:rsidRPr="00D77651">
        <w:rPr>
          <w:i/>
          <w:iCs/>
          <w:sz w:val="20"/>
          <w:szCs w:val="20"/>
          <w:vertAlign w:val="subscript"/>
        </w:rPr>
        <w:t>sp</w:t>
      </w:r>
      <w:proofErr w:type="spellEnd"/>
      <w:r w:rsidRPr="00D77651">
        <w:rPr>
          <w:i/>
          <w:iCs/>
          <w:sz w:val="20"/>
          <w:szCs w:val="20"/>
        </w:rPr>
        <w:t>,</w:t>
      </w:r>
      <w:r w:rsidRPr="00D77651">
        <w:rPr>
          <w:sz w:val="20"/>
          <w:szCs w:val="20"/>
        </w:rPr>
        <w:t xml:space="preserve"> </w:t>
      </w:r>
      <w:r w:rsidRPr="00D77651">
        <w:rPr>
          <w:i/>
          <w:iCs/>
          <w:sz w:val="20"/>
          <w:szCs w:val="20"/>
        </w:rPr>
        <w:t>m</w:t>
      </w:r>
    </w:p>
    <w:p w14:paraId="6D56340F"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t>Z</w:t>
      </w:r>
      <w:r w:rsidRPr="00D77651">
        <w:rPr>
          <w:i/>
          <w:iCs/>
          <w:sz w:val="20"/>
          <w:szCs w:val="20"/>
          <w:vertAlign w:val="subscript"/>
        </w:rPr>
        <w:t>u</w:t>
      </w:r>
      <w:r w:rsidRPr="00D77651">
        <w:rPr>
          <w:sz w:val="20"/>
          <w:szCs w:val="20"/>
        </w:rPr>
        <w:tab/>
        <w:t>= upstream head,</w:t>
      </w:r>
      <w:r w:rsidRPr="00D77651">
        <w:rPr>
          <w:i/>
          <w:iCs/>
          <w:sz w:val="20"/>
          <w:szCs w:val="20"/>
        </w:rPr>
        <w:t xml:space="preserve"> m</w:t>
      </w:r>
    </w:p>
    <w:p w14:paraId="1F180F33" w14:textId="23ADCAAF" w:rsidR="009E08BE" w:rsidRPr="00D77651" w:rsidRDefault="009E08BE" w:rsidP="009E08BE">
      <w:pPr>
        <w:pStyle w:val="Variabledefinition"/>
        <w:rPr>
          <w:sz w:val="20"/>
          <w:szCs w:val="20"/>
        </w:rPr>
      </w:pPr>
      <w:r w:rsidRPr="00D77651">
        <w:rPr>
          <w:sz w:val="20"/>
          <w:szCs w:val="20"/>
        </w:rPr>
        <w:tab/>
      </w:r>
      <w:proofErr w:type="spellStart"/>
      <w:r w:rsidRPr="00D77651">
        <w:rPr>
          <w:i/>
          <w:iCs/>
          <w:sz w:val="20"/>
          <w:szCs w:val="20"/>
        </w:rPr>
        <w:t>Z</w:t>
      </w:r>
      <w:r w:rsidRPr="00D77651">
        <w:rPr>
          <w:i/>
          <w:iCs/>
          <w:sz w:val="20"/>
          <w:szCs w:val="20"/>
          <w:vertAlign w:val="subscript"/>
        </w:rPr>
        <w:t>sp</w:t>
      </w:r>
      <w:proofErr w:type="spellEnd"/>
      <w:r w:rsidRPr="00D77651">
        <w:rPr>
          <w:sz w:val="20"/>
          <w:szCs w:val="20"/>
        </w:rPr>
        <w:tab/>
        <w:t xml:space="preserve">= the spillway crest elevation, </w:t>
      </w:r>
      <w:r w:rsidRPr="00D77651">
        <w:rPr>
          <w:i/>
          <w:iCs/>
          <w:sz w:val="20"/>
          <w:szCs w:val="20"/>
        </w:rPr>
        <w:t>m</w:t>
      </w:r>
      <w:ins w:id="994" w:author="Honnalore Steissberg" w:date="2021-07-28T15:18:00Z">
        <w:r w:rsidR="00B44B14">
          <w:rPr>
            <w:i/>
            <w:iCs/>
            <w:sz w:val="20"/>
            <w:szCs w:val="20"/>
          </w:rPr>
          <w:t>.</w:t>
        </w:r>
      </w:ins>
    </w:p>
    <w:p w14:paraId="790BD2CB" w14:textId="77777777" w:rsidR="009E08BE" w:rsidRPr="00D77651" w:rsidRDefault="009E08BE" w:rsidP="009E08BE">
      <w:pPr>
        <w:rPr>
          <w:sz w:val="20"/>
        </w:rPr>
      </w:pPr>
    </w:p>
    <w:p w14:paraId="55A2A996" w14:textId="77777777" w:rsidR="009E08BE" w:rsidRPr="00D77651" w:rsidRDefault="009E08BE" w:rsidP="009E08BE">
      <w:pPr>
        <w:rPr>
          <w:sz w:val="20"/>
        </w:rPr>
      </w:pPr>
      <w:r w:rsidRPr="00D77651">
        <w:rPr>
          <w:sz w:val="20"/>
        </w:rPr>
        <w:t>And for submerged conditions:</w:t>
      </w:r>
    </w:p>
    <w:p w14:paraId="5C50B270" w14:textId="77777777" w:rsidR="009E08BE" w:rsidRPr="00D77651" w:rsidRDefault="00DC03F9" w:rsidP="00DC03F9">
      <w:pPr>
        <w:pStyle w:val="Equation0"/>
        <w:spacing w:after="0"/>
        <w:rPr>
          <w:sz w:val="20"/>
        </w:rPr>
      </w:pPr>
      <m:oMathPara>
        <m:oMath>
          <m:r>
            <w:rPr>
              <w:rFonts w:ascii="Cambria Math"/>
              <w:sz w:val="20"/>
            </w:rPr>
            <m:t>Q=</m:t>
          </m:r>
          <m:sSub>
            <m:sSubPr>
              <m:ctrlPr>
                <w:ins w:id="995" w:author="Honnalore Steissberg" w:date="2021-07-30T09:49:00Z">
                  <w:rPr>
                    <w:rFonts w:ascii="Cambria Math" w:hAnsi="Cambria Math"/>
                    <w:i/>
                    <w:sz w:val="20"/>
                  </w:rPr>
                </w:ins>
              </m:ctrlPr>
            </m:sSubPr>
            <m:e>
              <m:r>
                <w:rPr>
                  <w:rFonts w:ascii="Cambria Math"/>
                  <w:sz w:val="20"/>
                </w:rPr>
                <m:t>α</m:t>
              </m:r>
            </m:e>
            <m:sub>
              <m:r>
                <w:rPr>
                  <w:rFonts w:ascii="Cambria Math"/>
                  <w:sz w:val="20"/>
                </w:rPr>
                <m:t>2</m:t>
              </m:r>
            </m:sub>
          </m:sSub>
          <m:r>
            <w:rPr>
              <w:rFonts w:ascii="Cambria Math"/>
              <w:sz w:val="20"/>
            </w:rPr>
            <m:t>Δ</m:t>
          </m:r>
          <m:sSup>
            <m:sSupPr>
              <m:ctrlPr>
                <w:ins w:id="996" w:author="Honnalore Steissberg" w:date="2021-07-30T09:49:00Z">
                  <w:rPr>
                    <w:rFonts w:ascii="Cambria Math" w:hAnsi="Cambria Math"/>
                    <w:i/>
                    <w:sz w:val="20"/>
                  </w:rPr>
                </w:ins>
              </m:ctrlPr>
            </m:sSupPr>
            <m:e>
              <m:r>
                <w:rPr>
                  <w:rFonts w:ascii="Cambria Math" w:hAnsi="Cambria Math" w:cs="Cambria Math"/>
                  <w:sz w:val="20"/>
                </w:rPr>
                <m:t>h</m:t>
              </m:r>
            </m:e>
            <m:sup>
              <m:sSub>
                <m:sSubPr>
                  <m:ctrlPr>
                    <w:ins w:id="997" w:author="Honnalore Steissberg" w:date="2021-07-30T09:49:00Z">
                      <w:rPr>
                        <w:rFonts w:ascii="Cambria Math" w:hAnsi="Cambria Math"/>
                        <w:i/>
                        <w:sz w:val="20"/>
                      </w:rPr>
                    </w:ins>
                  </m:ctrlPr>
                </m:sSubPr>
                <m:e>
                  <m:r>
                    <w:rPr>
                      <w:rFonts w:ascii="Cambria Math"/>
                      <w:sz w:val="20"/>
                    </w:rPr>
                    <m:t>β</m:t>
                  </m:r>
                </m:e>
                <m:sub>
                  <m:r>
                    <w:rPr>
                      <w:rFonts w:ascii="Cambria Math"/>
                      <w:sz w:val="20"/>
                    </w:rPr>
                    <m:t>2</m:t>
                  </m:r>
                </m:sub>
              </m:sSub>
            </m:sup>
          </m:sSup>
        </m:oMath>
      </m:oMathPara>
    </w:p>
    <w:p w14:paraId="1EDA4F73" w14:textId="77777777" w:rsidR="009E08BE" w:rsidRPr="00D77651" w:rsidRDefault="009E08BE" w:rsidP="00D77651">
      <w:pPr>
        <w:pStyle w:val="BodyText"/>
        <w:spacing w:after="0"/>
        <w:rPr>
          <w:sz w:val="20"/>
        </w:rPr>
      </w:pPr>
      <w:r w:rsidRPr="00D77651">
        <w:rPr>
          <w:sz w:val="20"/>
        </w:rPr>
        <w:t>where</w:t>
      </w:r>
      <w:del w:id="998" w:author="Honnalore Steissberg" w:date="2021-07-28T15:18:00Z">
        <w:r w:rsidRPr="00D77651" w:rsidDel="00B44B14">
          <w:rPr>
            <w:sz w:val="20"/>
          </w:rPr>
          <w:delText>:</w:delText>
        </w:r>
      </w:del>
    </w:p>
    <w:p w14:paraId="3826C3AC"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sym w:font="Symbol" w:char="F061"/>
      </w:r>
      <w:r w:rsidRPr="00D77651">
        <w:rPr>
          <w:sz w:val="20"/>
          <w:szCs w:val="20"/>
          <w:vertAlign w:val="subscript"/>
        </w:rPr>
        <w:t>2</w:t>
      </w:r>
      <w:r w:rsidRPr="00D77651">
        <w:rPr>
          <w:sz w:val="20"/>
          <w:szCs w:val="20"/>
          <w:vertAlign w:val="subscript"/>
        </w:rPr>
        <w:tab/>
      </w:r>
      <w:r w:rsidRPr="00D77651">
        <w:rPr>
          <w:sz w:val="20"/>
          <w:szCs w:val="20"/>
        </w:rPr>
        <w:t>=</w:t>
      </w:r>
      <w:r w:rsidRPr="00D77651">
        <w:rPr>
          <w:sz w:val="20"/>
          <w:szCs w:val="20"/>
        </w:rPr>
        <w:tab/>
        <w:t>empirical parameter [GA2]</w:t>
      </w:r>
    </w:p>
    <w:p w14:paraId="422D6F9B"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sym w:font="Symbol" w:char="F062"/>
      </w:r>
      <w:r w:rsidRPr="00D77651">
        <w:rPr>
          <w:sz w:val="20"/>
          <w:szCs w:val="20"/>
          <w:vertAlign w:val="subscript"/>
        </w:rPr>
        <w:t>2</w:t>
      </w:r>
      <w:r w:rsidRPr="00D77651">
        <w:rPr>
          <w:sz w:val="20"/>
          <w:szCs w:val="20"/>
        </w:rPr>
        <w:tab/>
        <w:t>= empirical parameter [GB2]</w:t>
      </w:r>
    </w:p>
    <w:p w14:paraId="641F6A25" w14:textId="77777777" w:rsidR="009E08BE" w:rsidRPr="00D77651" w:rsidRDefault="009E08BE" w:rsidP="009E08BE">
      <w:pPr>
        <w:pStyle w:val="Variabledefinition"/>
        <w:rPr>
          <w:sz w:val="20"/>
          <w:szCs w:val="20"/>
        </w:rPr>
      </w:pPr>
      <w:r w:rsidRPr="00D77651">
        <w:rPr>
          <w:sz w:val="20"/>
          <w:szCs w:val="20"/>
        </w:rPr>
        <w:tab/>
      </w:r>
      <w:r w:rsidRPr="00D77651">
        <w:rPr>
          <w:sz w:val="20"/>
          <w:szCs w:val="20"/>
        </w:rPr>
        <w:sym w:font="Symbol" w:char="F044"/>
      </w:r>
      <w:r w:rsidRPr="00D77651">
        <w:rPr>
          <w:i/>
          <w:iCs/>
          <w:sz w:val="20"/>
          <w:szCs w:val="20"/>
        </w:rPr>
        <w:t>h</w:t>
      </w:r>
      <w:r w:rsidRPr="00D77651">
        <w:rPr>
          <w:sz w:val="20"/>
          <w:szCs w:val="20"/>
        </w:rPr>
        <w:tab/>
        <w:t xml:space="preserve">= </w:t>
      </w:r>
      <w:r w:rsidRPr="00D77651">
        <w:rPr>
          <w:i/>
          <w:iCs/>
          <w:sz w:val="20"/>
          <w:szCs w:val="20"/>
        </w:rPr>
        <w:t>Z</w:t>
      </w:r>
      <w:r w:rsidRPr="00D77651">
        <w:rPr>
          <w:i/>
          <w:iCs/>
          <w:sz w:val="20"/>
          <w:szCs w:val="20"/>
          <w:vertAlign w:val="subscript"/>
        </w:rPr>
        <w:t>u</w:t>
      </w:r>
      <w:r w:rsidRPr="00D77651">
        <w:rPr>
          <w:i/>
          <w:iCs/>
          <w:sz w:val="20"/>
          <w:szCs w:val="20"/>
        </w:rPr>
        <w:t>-</w:t>
      </w:r>
      <w:proofErr w:type="spellStart"/>
      <w:r w:rsidRPr="00D77651">
        <w:rPr>
          <w:i/>
          <w:iCs/>
          <w:sz w:val="20"/>
          <w:szCs w:val="20"/>
        </w:rPr>
        <w:t>Z</w:t>
      </w:r>
      <w:r w:rsidRPr="00D77651">
        <w:rPr>
          <w:i/>
          <w:iCs/>
          <w:sz w:val="20"/>
          <w:szCs w:val="20"/>
          <w:vertAlign w:val="subscript"/>
        </w:rPr>
        <w:t>d</w:t>
      </w:r>
      <w:proofErr w:type="spellEnd"/>
      <w:r w:rsidRPr="00D77651">
        <w:rPr>
          <w:sz w:val="20"/>
          <w:szCs w:val="20"/>
        </w:rPr>
        <w:t xml:space="preserve">, </w:t>
      </w:r>
      <w:r w:rsidRPr="00D77651">
        <w:rPr>
          <w:i/>
          <w:iCs/>
          <w:sz w:val="20"/>
          <w:szCs w:val="20"/>
        </w:rPr>
        <w:t>m</w:t>
      </w:r>
    </w:p>
    <w:p w14:paraId="2437E94E"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t>Z</w:t>
      </w:r>
      <w:r w:rsidRPr="00D77651">
        <w:rPr>
          <w:i/>
          <w:iCs/>
          <w:sz w:val="20"/>
          <w:szCs w:val="20"/>
          <w:vertAlign w:val="subscript"/>
        </w:rPr>
        <w:t>u</w:t>
      </w:r>
      <w:r w:rsidRPr="00D77651">
        <w:rPr>
          <w:sz w:val="20"/>
          <w:szCs w:val="20"/>
        </w:rPr>
        <w:tab/>
        <w:t xml:space="preserve">= upstream head, </w:t>
      </w:r>
      <w:r w:rsidRPr="00D77651">
        <w:rPr>
          <w:i/>
          <w:iCs/>
          <w:sz w:val="20"/>
          <w:szCs w:val="20"/>
        </w:rPr>
        <w:t>m</w:t>
      </w:r>
    </w:p>
    <w:p w14:paraId="0FFE2357" w14:textId="5D455485" w:rsidR="009E08BE" w:rsidRPr="00D77651" w:rsidRDefault="009E08BE" w:rsidP="009E08BE">
      <w:pPr>
        <w:pStyle w:val="Variabledefinition"/>
        <w:rPr>
          <w:sz w:val="20"/>
          <w:szCs w:val="20"/>
        </w:rPr>
      </w:pPr>
      <w:r w:rsidRPr="00D77651">
        <w:rPr>
          <w:sz w:val="20"/>
          <w:szCs w:val="20"/>
        </w:rPr>
        <w:tab/>
      </w:r>
      <w:proofErr w:type="spellStart"/>
      <w:r w:rsidRPr="00D77651">
        <w:rPr>
          <w:i/>
          <w:iCs/>
          <w:sz w:val="20"/>
          <w:szCs w:val="20"/>
        </w:rPr>
        <w:t>Z</w:t>
      </w:r>
      <w:r w:rsidRPr="00D77651">
        <w:rPr>
          <w:i/>
          <w:iCs/>
          <w:sz w:val="20"/>
          <w:szCs w:val="20"/>
          <w:vertAlign w:val="subscript"/>
        </w:rPr>
        <w:t>d</w:t>
      </w:r>
      <w:proofErr w:type="spellEnd"/>
      <w:r w:rsidRPr="00D77651">
        <w:rPr>
          <w:sz w:val="20"/>
          <w:szCs w:val="20"/>
        </w:rPr>
        <w:tab/>
        <w:t xml:space="preserve">= downstream head, </w:t>
      </w:r>
      <w:r w:rsidRPr="00D77651">
        <w:rPr>
          <w:i/>
          <w:iCs/>
          <w:sz w:val="20"/>
          <w:szCs w:val="20"/>
        </w:rPr>
        <w:t>m</w:t>
      </w:r>
      <w:ins w:id="999" w:author="Honnalore Steissberg" w:date="2021-07-28T15:18:00Z">
        <w:r w:rsidR="00B44B14">
          <w:rPr>
            <w:i/>
            <w:iCs/>
            <w:sz w:val="20"/>
            <w:szCs w:val="20"/>
          </w:rPr>
          <w:t>.</w:t>
        </w:r>
      </w:ins>
    </w:p>
    <w:p w14:paraId="239E7774" w14:textId="77777777" w:rsidR="009E08BE" w:rsidRPr="00D77651" w:rsidRDefault="009E08BE" w:rsidP="009E08BE">
      <w:pPr>
        <w:pStyle w:val="BodyText2"/>
        <w:rPr>
          <w:sz w:val="20"/>
        </w:rPr>
      </w:pPr>
    </w:p>
    <w:p w14:paraId="1159757C" w14:textId="6A636919" w:rsidR="009E08BE" w:rsidRPr="00D77651" w:rsidRDefault="009E08BE" w:rsidP="009E08BE">
      <w:pPr>
        <w:pStyle w:val="BodyText"/>
        <w:rPr>
          <w:sz w:val="20"/>
        </w:rPr>
      </w:pPr>
      <w:r w:rsidRPr="00D77651">
        <w:rPr>
          <w:sz w:val="20"/>
        </w:rPr>
        <w:t>Submerged conditions are defined when the tailwater depth over the upstream energy head (static head and velocity head) is greater than 0.67.  Even though negative flow rates are possible using the second equation</w:t>
      </w:r>
      <w:ins w:id="1000" w:author="Honnalore Steissberg" w:date="2021-07-28T15:18:00Z">
        <w:r w:rsidR="00B44B14">
          <w:rPr>
            <w:sz w:val="20"/>
          </w:rPr>
          <w:t>,</w:t>
        </w:r>
      </w:ins>
      <w:r w:rsidRPr="00D77651">
        <w:rPr>
          <w:sz w:val="20"/>
        </w:rPr>
        <w:t xml:space="preserve"> when the downstream head is greater than the upstream head, these results should be used with caution</w:t>
      </w:r>
      <w:ins w:id="1001" w:author="Honnalore Steissberg" w:date="2021-07-28T15:18:00Z">
        <w:r w:rsidR="00B44B14">
          <w:rPr>
            <w:sz w:val="20"/>
          </w:rPr>
          <w:t>,</w:t>
        </w:r>
      </w:ins>
      <w:r w:rsidRPr="00D77651">
        <w:rPr>
          <w:sz w:val="20"/>
        </w:rPr>
        <w:t xml:space="preserve"> since rarely are rating curves done for reverse flow.  The user should ensure a smooth transition between submerged and free flowing conditions by proper choice of model coefficients.  See </w:t>
      </w:r>
      <w:hyperlink w:anchor="spillways_theory" w:history="1">
        <w:r w:rsidRPr="00D77651">
          <w:rPr>
            <w:rStyle w:val="Hyperlink"/>
            <w:rFonts w:asciiTheme="minorHAnsi" w:hAnsiTheme="minorHAnsi"/>
          </w:rPr>
          <w:t>Appendix A</w:t>
        </w:r>
      </w:hyperlink>
      <w:r w:rsidRPr="00D77651">
        <w:rPr>
          <w:sz w:val="20"/>
        </w:rPr>
        <w:t xml:space="preserve"> for further information.</w:t>
      </w:r>
    </w:p>
    <w:p w14:paraId="2FFCCF71" w14:textId="563D8FAC" w:rsidR="0041037A" w:rsidRPr="00D77651" w:rsidRDefault="0041037A">
      <w:pPr>
        <w:pStyle w:val="BodyText"/>
        <w:rPr>
          <w:sz w:val="20"/>
        </w:rPr>
      </w:pPr>
      <w:r w:rsidRPr="00D77651">
        <w:rPr>
          <w:sz w:val="20"/>
        </w:rPr>
        <w:t>[</w:t>
      </w:r>
      <w:r w:rsidRPr="00D77651">
        <w:rPr>
          <w:rStyle w:val="Variablename"/>
          <w:rFonts w:asciiTheme="minorHAnsi" w:hAnsiTheme="minorHAnsi"/>
        </w:rPr>
        <w:t>DYNG</w:t>
      </w:r>
      <w:r w:rsidR="0082314A">
        <w:rPr>
          <w:rStyle w:val="Variablename"/>
          <w:rFonts w:asciiTheme="minorHAnsi" w:hAnsiTheme="minorHAnsi"/>
        </w:rPr>
        <w:t>T</w:t>
      </w:r>
      <w:r w:rsidRPr="00D77651">
        <w:rPr>
          <w:rStyle w:val="Variablename"/>
          <w:rFonts w:asciiTheme="minorHAnsi" w:hAnsiTheme="minorHAnsi"/>
        </w:rPr>
        <w:t>C</w:t>
      </w:r>
      <w:r w:rsidRPr="00D77651">
        <w:rPr>
          <w:sz w:val="20"/>
        </w:rPr>
        <w:t xml:space="preserve">] is used to determine whether </w:t>
      </w:r>
      <w:r w:rsidR="000D16D3" w:rsidRPr="00D77651">
        <w:rPr>
          <w:sz w:val="20"/>
        </w:rPr>
        <w:t xml:space="preserve">the gate inflow file represents dynamic gate opening heights (in that case, </w:t>
      </w:r>
      <w:r w:rsidR="000D16D3" w:rsidRPr="00D77651">
        <w:rPr>
          <w:rStyle w:val="Variablename"/>
          <w:rFonts w:asciiTheme="minorHAnsi" w:hAnsiTheme="minorHAnsi"/>
        </w:rPr>
        <w:t>[DYNG</w:t>
      </w:r>
      <w:r w:rsidR="0082314A">
        <w:rPr>
          <w:rStyle w:val="Variablename"/>
          <w:rFonts w:asciiTheme="minorHAnsi" w:hAnsiTheme="minorHAnsi"/>
        </w:rPr>
        <w:t>T</w:t>
      </w:r>
      <w:r w:rsidR="000D16D3" w:rsidRPr="00D77651">
        <w:rPr>
          <w:rStyle w:val="Variablename"/>
          <w:rFonts w:asciiTheme="minorHAnsi" w:hAnsiTheme="minorHAnsi"/>
        </w:rPr>
        <w:t>C</w:t>
      </w:r>
      <w:r w:rsidR="000D16D3" w:rsidRPr="00D77651">
        <w:rPr>
          <w:sz w:val="20"/>
        </w:rPr>
        <w:t>] is set to “</w:t>
      </w:r>
      <w:r w:rsidR="000D16D3" w:rsidRPr="00D77651">
        <w:rPr>
          <w:rFonts w:cs="Courier New"/>
          <w:sz w:val="20"/>
        </w:rPr>
        <w:t>B</w:t>
      </w:r>
      <w:r w:rsidR="000D16D3" w:rsidRPr="00D77651">
        <w:rPr>
          <w:sz w:val="20"/>
        </w:rPr>
        <w:t>”), dynamic weir crest elevation</w:t>
      </w:r>
      <w:r w:rsidR="001501AB" w:rsidRPr="00D77651">
        <w:rPr>
          <w:sz w:val="20"/>
        </w:rPr>
        <w:t>s</w:t>
      </w:r>
      <w:r w:rsidR="000D16D3" w:rsidRPr="00D77651">
        <w:rPr>
          <w:sz w:val="20"/>
        </w:rPr>
        <w:t xml:space="preserve"> (</w:t>
      </w:r>
      <w:r w:rsidR="000D16D3" w:rsidRPr="00D77651">
        <w:rPr>
          <w:rStyle w:val="Variablename"/>
          <w:rFonts w:asciiTheme="minorHAnsi" w:hAnsiTheme="minorHAnsi"/>
        </w:rPr>
        <w:t>[DYNG</w:t>
      </w:r>
      <w:r w:rsidR="0082314A">
        <w:rPr>
          <w:rStyle w:val="Variablename"/>
          <w:rFonts w:asciiTheme="minorHAnsi" w:hAnsiTheme="minorHAnsi"/>
        </w:rPr>
        <w:t>T</w:t>
      </w:r>
      <w:r w:rsidR="000D16D3" w:rsidRPr="00D77651">
        <w:rPr>
          <w:rStyle w:val="Variablename"/>
          <w:rFonts w:asciiTheme="minorHAnsi" w:hAnsiTheme="minorHAnsi"/>
        </w:rPr>
        <w:t>C</w:t>
      </w:r>
      <w:r w:rsidR="000D16D3" w:rsidRPr="00D77651">
        <w:rPr>
          <w:sz w:val="20"/>
        </w:rPr>
        <w:t>] is set to “ZGT”), or flow rate</w:t>
      </w:r>
      <w:r w:rsidR="001501AB" w:rsidRPr="00D77651">
        <w:rPr>
          <w:sz w:val="20"/>
        </w:rPr>
        <w:t>s</w:t>
      </w:r>
      <w:r w:rsidR="000D16D3" w:rsidRPr="00D77651">
        <w:rPr>
          <w:sz w:val="20"/>
        </w:rPr>
        <w:t xml:space="preserve"> (</w:t>
      </w:r>
      <w:r w:rsidR="000D16D3" w:rsidRPr="00D77651">
        <w:rPr>
          <w:rStyle w:val="Variablename"/>
          <w:rFonts w:asciiTheme="minorHAnsi" w:hAnsiTheme="minorHAnsi"/>
        </w:rPr>
        <w:t>[DYNG</w:t>
      </w:r>
      <w:r w:rsidR="0082314A">
        <w:rPr>
          <w:rStyle w:val="Variablename"/>
          <w:rFonts w:asciiTheme="minorHAnsi" w:hAnsiTheme="minorHAnsi"/>
        </w:rPr>
        <w:t>T</w:t>
      </w:r>
      <w:r w:rsidR="000D16D3" w:rsidRPr="00D77651">
        <w:rPr>
          <w:rStyle w:val="Variablename"/>
          <w:rFonts w:asciiTheme="minorHAnsi" w:hAnsiTheme="minorHAnsi"/>
        </w:rPr>
        <w:t>C</w:t>
      </w:r>
      <w:r w:rsidR="000D16D3" w:rsidRPr="00D77651">
        <w:rPr>
          <w:sz w:val="20"/>
        </w:rPr>
        <w:t xml:space="preserve">] is set to “FLOW”).  Using the dynamic gate opening results in use of the rating curves for gates as already described. Using the dynamic weir crest setting uses the rating curve for gates, but </w:t>
      </w:r>
      <w:r w:rsidR="001501AB" w:rsidRPr="00EA3D15">
        <w:rPr>
          <w:b/>
          <w:bCs/>
          <w:sz w:val="20"/>
        </w:rPr>
        <w:t>G</w:t>
      </w:r>
      <w:r w:rsidR="000D16D3" w:rsidRPr="00EA3D15">
        <w:rPr>
          <w:b/>
          <w:bCs/>
          <w:sz w:val="20"/>
        </w:rPr>
        <w:t>1GT</w:t>
      </w:r>
      <w:r w:rsidR="000D16D3" w:rsidRPr="00D77651">
        <w:rPr>
          <w:sz w:val="20"/>
        </w:rPr>
        <w:t xml:space="preserve"> and </w:t>
      </w:r>
      <w:r w:rsidR="001501AB" w:rsidRPr="00EA3D15">
        <w:rPr>
          <w:b/>
          <w:bCs/>
          <w:sz w:val="20"/>
        </w:rPr>
        <w:lastRenderedPageBreak/>
        <w:t>G</w:t>
      </w:r>
      <w:r w:rsidR="000D16D3" w:rsidRPr="00EA3D15">
        <w:rPr>
          <w:b/>
          <w:bCs/>
          <w:sz w:val="20"/>
        </w:rPr>
        <w:t>2GT</w:t>
      </w:r>
      <w:r w:rsidR="000D16D3" w:rsidRPr="00D77651">
        <w:rPr>
          <w:sz w:val="20"/>
        </w:rPr>
        <w:t xml:space="preserve"> are set equal to </w:t>
      </w:r>
      <w:r w:rsidR="001501AB" w:rsidRPr="00D77651">
        <w:rPr>
          <w:sz w:val="20"/>
        </w:rPr>
        <w:t>0</w:t>
      </w:r>
      <w:r w:rsidR="000D16D3" w:rsidRPr="00D77651">
        <w:rPr>
          <w:sz w:val="20"/>
        </w:rPr>
        <w:t xml:space="preserve"> – effectively changing the rating curve to the same one as for a spillway or weir. In this case</w:t>
      </w:r>
      <w:ins w:id="1002" w:author="Honnalore Steissberg" w:date="2021-07-28T15:19:00Z">
        <w:r w:rsidR="00B44B14">
          <w:rPr>
            <w:sz w:val="20"/>
          </w:rPr>
          <w:t>,</w:t>
        </w:r>
      </w:ins>
      <w:r w:rsidR="000D16D3" w:rsidRPr="00D77651">
        <w:rPr>
          <w:sz w:val="20"/>
        </w:rPr>
        <w:t xml:space="preserve"> </w:t>
      </w:r>
      <w:ins w:id="1003" w:author="Honnalore Steissberg" w:date="2021-07-28T15:19:00Z">
        <w:r w:rsidR="00B44B14">
          <w:rPr>
            <w:sz w:val="20"/>
          </w:rPr>
          <w:t>however,</w:t>
        </w:r>
      </w:ins>
      <w:del w:id="1004" w:author="Honnalore Steissberg" w:date="2021-07-28T15:19:00Z">
        <w:r w:rsidR="000D16D3" w:rsidRPr="00D77651" w:rsidDel="00B44B14">
          <w:rPr>
            <w:sz w:val="20"/>
          </w:rPr>
          <w:delText>though</w:delText>
        </w:r>
      </w:del>
      <w:r w:rsidR="000D16D3" w:rsidRPr="00D77651">
        <w:rPr>
          <w:sz w:val="20"/>
        </w:rPr>
        <w:t xml:space="preserve"> the inflow file is used to change the crest elevation. Using the flow rate setting allows the user to ignore all the rating curves on this card and the prior one. In this case dynamic flow rates are in the gate file and are used to move flow around the domain. </w:t>
      </w:r>
      <w:r w:rsidR="007E7387" w:rsidRPr="00D77651">
        <w:rPr>
          <w:sz w:val="20"/>
        </w:rPr>
        <w:t>For a pumped-storage project</w:t>
      </w:r>
      <w:ins w:id="1005" w:author="Honnalore Steissberg" w:date="2021-07-28T15:20:00Z">
        <w:r w:rsidR="00B44B14">
          <w:rPr>
            <w:sz w:val="20"/>
          </w:rPr>
          <w:t>,</w:t>
        </w:r>
      </w:ins>
      <w:r w:rsidR="007E7387" w:rsidRPr="00D77651">
        <w:rPr>
          <w:sz w:val="20"/>
        </w:rPr>
        <w:t xml:space="preserve"> for example, the user can include one “gate” for flow out of Reservoir 1 to Reservoir 2 and another “gate” for flow from Reservoir 2 to Reservoir 1 (see descriptions of the GATE file).</w:t>
      </w:r>
    </w:p>
    <w:p w14:paraId="10AF0123" w14:textId="75DCBE10" w:rsidR="001501AB" w:rsidRPr="00D77651" w:rsidRDefault="001501AB">
      <w:pPr>
        <w:pStyle w:val="BodyText"/>
        <w:rPr>
          <w:sz w:val="20"/>
        </w:rPr>
      </w:pPr>
      <w:r w:rsidRPr="00D77651">
        <w:rPr>
          <w:sz w:val="20"/>
        </w:rPr>
        <w:t xml:space="preserve">With </w:t>
      </w:r>
      <w:r w:rsidRPr="00EA3D15">
        <w:rPr>
          <w:b/>
          <w:bCs/>
          <w:sz w:val="20"/>
        </w:rPr>
        <w:t>DYNG</w:t>
      </w:r>
      <w:r w:rsidR="0082314A">
        <w:rPr>
          <w:b/>
          <w:bCs/>
          <w:sz w:val="20"/>
        </w:rPr>
        <w:t>T</w:t>
      </w:r>
      <w:r w:rsidRPr="00EA3D15">
        <w:rPr>
          <w:b/>
          <w:bCs/>
          <w:sz w:val="20"/>
        </w:rPr>
        <w:t>C</w:t>
      </w:r>
      <w:r w:rsidRPr="00D77651">
        <w:rPr>
          <w:sz w:val="20"/>
        </w:rPr>
        <w:t>=</w:t>
      </w:r>
      <w:ins w:id="1006" w:author="Honnalore Steissberg" w:date="2021-08-11T17:08:00Z">
        <w:r w:rsidR="00813323">
          <w:rPr>
            <w:sz w:val="20"/>
          </w:rPr>
          <w:t xml:space="preserve"> </w:t>
        </w:r>
      </w:ins>
      <w:ins w:id="1007" w:author="Honnalore Steissberg" w:date="2021-07-28T15:21:00Z">
        <w:r w:rsidR="00994CEC">
          <w:rPr>
            <w:sz w:val="20"/>
          </w:rPr>
          <w:t>“</w:t>
        </w:r>
      </w:ins>
      <w:del w:id="1008" w:author="Honnalore Steissberg" w:date="2021-07-28T15:21:00Z">
        <w:r w:rsidRPr="00D77651" w:rsidDel="00994CEC">
          <w:rPr>
            <w:sz w:val="20"/>
          </w:rPr>
          <w:delText xml:space="preserve">”  </w:delText>
        </w:r>
      </w:del>
      <w:del w:id="1009" w:author="Honnalore Steissberg" w:date="2021-07-28T15:19:00Z">
        <w:r w:rsidRPr="00D77651" w:rsidDel="00B44B14">
          <w:rPr>
            <w:sz w:val="20"/>
          </w:rPr>
          <w:delText xml:space="preserve"> </w:delText>
        </w:r>
      </w:del>
      <w:del w:id="1010" w:author="Honnalore Steissberg" w:date="2021-07-28T15:21:00Z">
        <w:r w:rsidRPr="00D77651" w:rsidDel="00994CEC">
          <w:rPr>
            <w:sz w:val="20"/>
          </w:rPr>
          <w:delText xml:space="preserve">  </w:delText>
        </w:r>
      </w:del>
      <w:r w:rsidRPr="00D77651">
        <w:rPr>
          <w:sz w:val="20"/>
        </w:rPr>
        <w:t>ZGT”</w:t>
      </w:r>
      <w:del w:id="1011" w:author="Honnalore Steissberg" w:date="2021-07-28T15:22:00Z">
        <w:r w:rsidRPr="00D77651" w:rsidDel="00994CEC">
          <w:rPr>
            <w:sz w:val="20"/>
          </w:rPr>
          <w:delText>,</w:delText>
        </w:r>
      </w:del>
      <w:r w:rsidRPr="00D77651">
        <w:rPr>
          <w:sz w:val="20"/>
        </w:rPr>
        <w:t xml:space="preserve"> the model user can withdraw water using the dynamic weir crest (and weir rating curve) at the elevation of the dynamic weir crest</w:t>
      </w:r>
      <w:ins w:id="1012" w:author="Honnalore Steissberg" w:date="2021-07-28T15:22:00Z">
        <w:r w:rsidR="00994CEC">
          <w:rPr>
            <w:sz w:val="20"/>
          </w:rPr>
          <w:t>,</w:t>
        </w:r>
      </w:ins>
      <w:r w:rsidRPr="00D77651">
        <w:rPr>
          <w:sz w:val="20"/>
        </w:rPr>
        <w:t xml:space="preserve"> or the user can withdraw water using the dynamic weir crest as before but specify a fixed elevation where that water is withdrawn. A description of this feature is shown in the GATE file description.</w:t>
      </w:r>
    </w:p>
    <w:p w14:paraId="24CB6273" w14:textId="27F0AFE6" w:rsidR="000D16D3" w:rsidRPr="00D77651" w:rsidRDefault="00851258">
      <w:pPr>
        <w:pStyle w:val="BodyText"/>
        <w:rPr>
          <w:sz w:val="20"/>
        </w:rPr>
      </w:pPr>
      <w:r w:rsidRPr="00D77651">
        <w:rPr>
          <w:sz w:val="20"/>
        </w:rPr>
        <w:t>[</w:t>
      </w:r>
      <w:r w:rsidRPr="00EA3D15">
        <w:rPr>
          <w:b/>
          <w:bCs/>
          <w:sz w:val="20"/>
        </w:rPr>
        <w:t>GTIC</w:t>
      </w:r>
      <w:r w:rsidRPr="00D77651">
        <w:rPr>
          <w:sz w:val="20"/>
        </w:rPr>
        <w:t>] determines if the [</w:t>
      </w:r>
      <w:r w:rsidRPr="00EA3D15">
        <w:rPr>
          <w:b/>
          <w:bCs/>
          <w:sz w:val="20"/>
        </w:rPr>
        <w:t>DYNGTC</w:t>
      </w:r>
      <w:r w:rsidRPr="00D77651">
        <w:rPr>
          <w:sz w:val="20"/>
        </w:rPr>
        <w:t>] variable is to be interpolated or treated as a step function input. When [</w:t>
      </w:r>
      <w:r w:rsidRPr="00EA3D15">
        <w:rPr>
          <w:b/>
          <w:bCs/>
          <w:sz w:val="20"/>
        </w:rPr>
        <w:t>GTIC</w:t>
      </w:r>
      <w:r w:rsidRPr="00D77651">
        <w:rPr>
          <w:sz w:val="20"/>
        </w:rPr>
        <w:t>] is ‘ON’, then interpolation of the [</w:t>
      </w:r>
      <w:r w:rsidRPr="00EA3D15">
        <w:rPr>
          <w:b/>
          <w:bCs/>
          <w:sz w:val="20"/>
        </w:rPr>
        <w:t>DYNGTC</w:t>
      </w:r>
      <w:r w:rsidRPr="00D77651">
        <w:rPr>
          <w:sz w:val="20"/>
        </w:rPr>
        <w:t>] variable is ON</w:t>
      </w:r>
      <w:ins w:id="1013" w:author="Honnalore Steissberg" w:date="2021-07-28T15:22:00Z">
        <w:r w:rsidR="00994CEC">
          <w:rPr>
            <w:sz w:val="20"/>
          </w:rPr>
          <w:t>,</w:t>
        </w:r>
      </w:ins>
      <w:r w:rsidR="0033431E" w:rsidRPr="00D77651">
        <w:rPr>
          <w:sz w:val="20"/>
        </w:rPr>
        <w:t xml:space="preserve"> and linear interpolation is used between data points in the input GATE file.</w:t>
      </w:r>
    </w:p>
    <w:p w14:paraId="298C9B3D" w14:textId="77777777" w:rsidR="00851258" w:rsidRPr="00B7030B" w:rsidRDefault="00851258">
      <w:pPr>
        <w:pStyle w:val="BodyText"/>
      </w:pPr>
    </w:p>
    <w:p w14:paraId="122C354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50393AB" w14:textId="1A68A2F3"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 WEIR    GA1     GB1     GA2     GB2  </w:t>
      </w:r>
      <w:ins w:id="1014" w:author="Honnalore Steissberg" w:date="2021-07-28T15:22:00Z">
        <w:r w:rsidR="00994CEC">
          <w:t xml:space="preserve">  </w:t>
        </w:r>
      </w:ins>
      <w:r w:rsidRPr="00E17288">
        <w:t>DYNG</w:t>
      </w:r>
      <w:r w:rsidR="0082314A">
        <w:t>T</w:t>
      </w:r>
      <w:r w:rsidRPr="00E17288">
        <w:t>C</w:t>
      </w:r>
      <w:r w:rsidR="00851258" w:rsidRPr="00E17288">
        <w:t xml:space="preserve">    GTIC</w:t>
      </w:r>
    </w:p>
    <w:p w14:paraId="3544E289"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Gt 1        10.0     1.5    10.0     1.5       B</w:t>
      </w:r>
      <w:r w:rsidR="00851258" w:rsidRPr="00E17288">
        <w:t xml:space="preserve">      ON</w:t>
      </w:r>
    </w:p>
    <w:p w14:paraId="2EB36C53"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44F7BBA"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684A64A9" w14:textId="77777777" w:rsidR="0041037A" w:rsidRPr="00B7030B" w:rsidRDefault="00C51A7D">
      <w:pPr>
        <w:pStyle w:val="Relatedcards"/>
        <w:rPr>
          <w:rFonts w:asciiTheme="minorHAnsi" w:hAnsiTheme="minorHAnsi"/>
        </w:rPr>
      </w:pPr>
      <w:hyperlink w:anchor="gates" w:history="1">
        <w:r w:rsidR="0041037A" w:rsidRPr="00B7030B">
          <w:rPr>
            <w:rFonts w:asciiTheme="minorHAnsi" w:hAnsiTheme="minorHAnsi"/>
          </w:rPr>
          <w:t>Gates</w:t>
        </w:r>
      </w:hyperlink>
    </w:p>
    <w:p w14:paraId="09049C49" w14:textId="77777777" w:rsidR="0041037A" w:rsidRPr="00B7030B" w:rsidRDefault="00C51A7D">
      <w:pPr>
        <w:pStyle w:val="Relatedcards"/>
        <w:rPr>
          <w:rFonts w:asciiTheme="minorHAnsi" w:hAnsiTheme="minorHAnsi"/>
        </w:rPr>
      </w:pPr>
      <w:hyperlink w:anchor="upstream_gate" w:history="1">
        <w:r w:rsidR="0041037A" w:rsidRPr="00B7030B">
          <w:rPr>
            <w:rFonts w:asciiTheme="minorHAnsi" w:hAnsiTheme="minorHAnsi"/>
          </w:rPr>
          <w:t>Upstream Gate</w:t>
        </w:r>
      </w:hyperlink>
    </w:p>
    <w:p w14:paraId="10EC5DC9" w14:textId="77777777" w:rsidR="0041037A" w:rsidRPr="00B7030B" w:rsidRDefault="00C51A7D">
      <w:pPr>
        <w:pStyle w:val="Relatedcards"/>
        <w:rPr>
          <w:rFonts w:asciiTheme="minorHAnsi" w:hAnsiTheme="minorHAnsi"/>
        </w:rPr>
      </w:pPr>
      <w:hyperlink w:anchor="downstream_gate" w:history="1">
        <w:r w:rsidR="0041037A" w:rsidRPr="00B7030B">
          <w:rPr>
            <w:rFonts w:asciiTheme="minorHAnsi" w:hAnsiTheme="minorHAnsi"/>
          </w:rPr>
          <w:t>Downstream Gate</w:t>
        </w:r>
      </w:hyperlink>
    </w:p>
    <w:p w14:paraId="56D6A383" w14:textId="77777777" w:rsidR="0041037A" w:rsidRPr="00B7030B" w:rsidRDefault="00C51A7D">
      <w:pPr>
        <w:pStyle w:val="Relatedcards"/>
        <w:rPr>
          <w:rFonts w:asciiTheme="minorHAnsi" w:hAnsiTheme="minorHAnsi"/>
        </w:rPr>
      </w:pPr>
      <w:hyperlink w:anchor="gate_tdg" w:history="1">
        <w:r w:rsidR="0041037A" w:rsidRPr="00B7030B">
          <w:rPr>
            <w:rFonts w:asciiTheme="minorHAnsi" w:hAnsiTheme="minorHAnsi"/>
          </w:rPr>
          <w:t>Gate Dissolved Gas</w:t>
        </w:r>
      </w:hyperlink>
    </w:p>
    <w:p w14:paraId="034BBAFA" w14:textId="77777777" w:rsidR="0041037A" w:rsidRPr="00B7030B" w:rsidRDefault="00C51A7D">
      <w:pPr>
        <w:pStyle w:val="Relatedcards"/>
        <w:rPr>
          <w:rFonts w:asciiTheme="minorHAnsi" w:hAnsiTheme="minorHAnsi"/>
        </w:rPr>
      </w:pPr>
      <w:hyperlink w:anchor="gate_filename" w:history="1">
        <w:r w:rsidR="0041037A" w:rsidRPr="00B7030B">
          <w:rPr>
            <w:rFonts w:asciiTheme="minorHAnsi" w:hAnsiTheme="minorHAnsi"/>
          </w:rPr>
          <w:t>Gate Filename</w:t>
        </w:r>
      </w:hyperlink>
    </w:p>
    <w:p w14:paraId="0B50A8E5" w14:textId="77777777" w:rsidR="0041037A" w:rsidRPr="00B7030B" w:rsidRDefault="0041037A" w:rsidP="00EA3D15">
      <w:pPr>
        <w:pStyle w:val="Heading4"/>
      </w:pPr>
      <w:r w:rsidRPr="00B7030B">
        <w:rPr>
          <w:rStyle w:val="Cardtitle1"/>
          <w:rFonts w:asciiTheme="minorHAnsi" w:hAnsiTheme="minorHAnsi"/>
        </w:rPr>
        <w:br w:type="page"/>
      </w:r>
      <w:bookmarkStart w:id="1015" w:name="_Toc41047676"/>
      <w:r w:rsidRPr="00B7030B">
        <w:lastRenderedPageBreak/>
        <w:t xml:space="preserve">Upstream Gate </w:t>
      </w:r>
      <w:bookmarkStart w:id="1016" w:name="upstream_gate"/>
      <w:bookmarkEnd w:id="1016"/>
      <w:r w:rsidRPr="00B7030B">
        <w:t>(GATE UP)</w:t>
      </w:r>
      <w:bookmarkEnd w:id="1015"/>
    </w:p>
    <w:p w14:paraId="306C02C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017" w:name="_Toc8027314"/>
      <w:r w:rsidR="0041037A" w:rsidRPr="00B7030B">
        <w:rPr>
          <w:rStyle w:val="CardReferen"/>
          <w:rFonts w:asciiTheme="minorHAnsi" w:hAnsiTheme="minorHAnsi"/>
          <w:b/>
          <w:bCs/>
        </w:rPr>
        <w:instrText>Upstream Gate Specifications (GATE UP)</w:instrText>
      </w:r>
      <w:bookmarkEnd w:id="1017"/>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AB375DC"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1BD40E5"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PUGTC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Specifies how inflows enter the upstream gate segment, DISTR, DENSITY, or SPECIFY</w:t>
      </w:r>
    </w:p>
    <w:p w14:paraId="246F4365"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ETUGT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gate inflows enter using the SPECIFY option, </w:t>
      </w:r>
      <w:r w:rsidRPr="00B7030B">
        <w:rPr>
          <w:rFonts w:asciiTheme="minorHAnsi" w:hAnsiTheme="minorHAnsi"/>
          <w:i/>
          <w:iCs/>
        </w:rPr>
        <w:t>m</w:t>
      </w:r>
    </w:p>
    <w:p w14:paraId="5B7947FD"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EBUGT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Bottom elevation gate inflows using the SPECIFY option, </w:t>
      </w:r>
      <w:r w:rsidRPr="00B7030B">
        <w:rPr>
          <w:rFonts w:asciiTheme="minorHAnsi" w:hAnsiTheme="minorHAnsi"/>
          <w:i/>
          <w:iCs/>
        </w:rPr>
        <w:t>m</w:t>
      </w:r>
    </w:p>
    <w:p w14:paraId="56CBADF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KTUGT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Top layer above which selective withdrawal will not occur </w:t>
      </w:r>
    </w:p>
    <w:p w14:paraId="5EDED77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KBUGT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25FDDE08" w14:textId="77777777" w:rsidR="0041037A" w:rsidRPr="00B7030B" w:rsidRDefault="0041037A">
      <w:pPr>
        <w:pStyle w:val="BodyText2"/>
      </w:pPr>
    </w:p>
    <w:p w14:paraId="173BA9E8" w14:textId="77777777" w:rsidR="0041037A" w:rsidRPr="00D77651" w:rsidRDefault="0041037A">
      <w:pPr>
        <w:pStyle w:val="BodyText"/>
        <w:rPr>
          <w:sz w:val="20"/>
        </w:rPr>
      </w:pPr>
      <w:r w:rsidRPr="00D77651">
        <w:rPr>
          <w:sz w:val="20"/>
        </w:rPr>
        <w:t>This card specifies how inflows/outflows for the upstream gate location are handled.  Setting [</w:t>
      </w:r>
      <w:r w:rsidRPr="00D77651">
        <w:rPr>
          <w:rStyle w:val="Variablename"/>
          <w:rFonts w:asciiTheme="minorHAnsi" w:hAnsiTheme="minorHAnsi"/>
        </w:rPr>
        <w:t>PUGTC</w:t>
      </w:r>
      <w:r w:rsidRPr="00D77651">
        <w:rPr>
          <w:sz w:val="20"/>
        </w:rPr>
        <w:t xml:space="preserve">] to </w:t>
      </w:r>
      <w:r w:rsidRPr="00D77651">
        <w:rPr>
          <w:rFonts w:cs="Arial"/>
          <w:sz w:val="20"/>
        </w:rPr>
        <w:t>DISTR</w:t>
      </w:r>
      <w:r w:rsidRPr="00D77651">
        <w:rPr>
          <w:sz w:val="20"/>
        </w:rPr>
        <w:t xml:space="preserve"> distributes the inflows evenly from the water surface to the bottom active layer, setting it to </w:t>
      </w:r>
      <w:r w:rsidRPr="00D77651">
        <w:rPr>
          <w:rFonts w:cs="Arial"/>
          <w:sz w:val="20"/>
        </w:rPr>
        <w:t>DENSITY</w:t>
      </w:r>
      <w:r w:rsidRPr="00D77651">
        <w:rPr>
          <w:sz w:val="20"/>
        </w:rPr>
        <w:t xml:space="preserve"> places the inflows into a layer with similar density, and setting it to </w:t>
      </w:r>
      <w:r w:rsidRPr="00D77651">
        <w:rPr>
          <w:rFonts w:cs="Arial"/>
          <w:sz w:val="20"/>
        </w:rPr>
        <w:t>SPECIFY</w:t>
      </w:r>
      <w:r w:rsidRPr="00D77651">
        <w:rPr>
          <w:sz w:val="20"/>
        </w:rPr>
        <w:t xml:space="preserve"> allows the user to specify a top and bottom elevation into which inflows enter.  If the </w:t>
      </w:r>
      <w:r w:rsidRPr="00D77651">
        <w:rPr>
          <w:rFonts w:cs="Arial"/>
          <w:sz w:val="20"/>
        </w:rPr>
        <w:t>SPECIFY</w:t>
      </w:r>
      <w:r w:rsidRPr="00D77651">
        <w:rPr>
          <w:sz w:val="20"/>
        </w:rPr>
        <w:t xml:space="preserve"> option is used, then [</w:t>
      </w:r>
      <w:r w:rsidRPr="00D77651">
        <w:rPr>
          <w:rStyle w:val="Variablename"/>
          <w:rFonts w:asciiTheme="minorHAnsi" w:hAnsiTheme="minorHAnsi"/>
        </w:rPr>
        <w:t>KTUGT</w:t>
      </w:r>
      <w:r w:rsidRPr="00D77651">
        <w:rPr>
          <w:sz w:val="20"/>
        </w:rPr>
        <w:t>] and [</w:t>
      </w:r>
      <w:r w:rsidRPr="00D77651">
        <w:rPr>
          <w:rStyle w:val="Variablename"/>
          <w:rFonts w:asciiTheme="minorHAnsi" w:hAnsiTheme="minorHAnsi"/>
        </w:rPr>
        <w:t>KBUGT</w:t>
      </w:r>
      <w:r w:rsidRPr="00D77651">
        <w:rPr>
          <w:sz w:val="20"/>
        </w:rPr>
        <w:t xml:space="preserve">] are used to specify the top and bottom elevations </w:t>
      </w:r>
      <w:r w:rsidR="00D77651" w:rsidRPr="00D77651">
        <w:rPr>
          <w:sz w:val="20"/>
        </w:rPr>
        <w:t xml:space="preserve">over which </w:t>
      </w:r>
      <w:r w:rsidRPr="00D77651">
        <w:rPr>
          <w:sz w:val="20"/>
        </w:rPr>
        <w:t>the infl</w:t>
      </w:r>
      <w:r w:rsidR="00D77651" w:rsidRPr="00D77651">
        <w:rPr>
          <w:sz w:val="20"/>
        </w:rPr>
        <w:t>ows are distributed</w:t>
      </w:r>
      <w:r w:rsidRPr="00D77651">
        <w:rPr>
          <w:sz w:val="20"/>
        </w:rPr>
        <w:t>.</w:t>
      </w:r>
    </w:p>
    <w:p w14:paraId="66F1EA51" w14:textId="77777777" w:rsidR="0041037A" w:rsidRPr="00D77651" w:rsidRDefault="0041037A">
      <w:pPr>
        <w:pStyle w:val="BodyText"/>
        <w:rPr>
          <w:sz w:val="20"/>
        </w:rPr>
      </w:pPr>
      <w:r w:rsidRPr="00D77651">
        <w:rPr>
          <w:sz w:val="20"/>
        </w:rPr>
        <w:t>[</w:t>
      </w:r>
      <w:r w:rsidRPr="00D77651">
        <w:rPr>
          <w:rStyle w:val="Variablename"/>
          <w:rFonts w:asciiTheme="minorHAnsi" w:hAnsiTheme="minorHAnsi"/>
        </w:rPr>
        <w:t>KTUGT</w:t>
      </w:r>
      <w:r w:rsidRPr="00D77651">
        <w:rPr>
          <w:sz w:val="20"/>
        </w:rPr>
        <w:t>] and [</w:t>
      </w:r>
      <w:r w:rsidRPr="00D77651">
        <w:rPr>
          <w:rStyle w:val="Variablename"/>
          <w:rFonts w:asciiTheme="minorHAnsi" w:hAnsiTheme="minorHAnsi"/>
        </w:rPr>
        <w:t>KBUGT</w:t>
      </w:r>
      <w:r w:rsidRPr="00D77651">
        <w:rPr>
          <w:sz w:val="20"/>
        </w:rPr>
        <w:t>] are used to set the upper and lower layers above and below which outflow does not occur in the selective withdrawal algorith</w:t>
      </w:r>
      <w:r w:rsidR="00D77651" w:rsidRPr="00D77651">
        <w:rPr>
          <w:sz w:val="20"/>
        </w:rPr>
        <w:t>m</w:t>
      </w:r>
      <w:r w:rsidRPr="00D77651">
        <w:rPr>
          <w:sz w:val="20"/>
        </w:rPr>
        <w:t>.</w:t>
      </w:r>
    </w:p>
    <w:p w14:paraId="69B718B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03CF968" w14:textId="23CDADB9"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 UP    PUGTC   ETUGT   EBUGT   </w:t>
      </w:r>
      <w:ins w:id="1018" w:author="Honnalore Steissberg" w:date="2021-07-28T15:24:00Z">
        <w:r w:rsidR="00994CEC">
          <w:t xml:space="preserve">  </w:t>
        </w:r>
      </w:ins>
      <w:r w:rsidRPr="00E17288">
        <w:t xml:space="preserve">KTUGT   KBUGT             </w:t>
      </w:r>
    </w:p>
    <w:p w14:paraId="2E38D017"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Gt 1       DISTR                       2      23</w:t>
      </w:r>
    </w:p>
    <w:p w14:paraId="5493DCD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478D1AAC"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B451327" w14:textId="77777777" w:rsidR="0041037A" w:rsidRPr="00B7030B" w:rsidRDefault="00C51A7D">
      <w:pPr>
        <w:pStyle w:val="Relatedcards"/>
        <w:rPr>
          <w:rFonts w:asciiTheme="minorHAnsi" w:hAnsiTheme="minorHAnsi"/>
        </w:rPr>
      </w:pPr>
      <w:hyperlink w:anchor="gates" w:history="1">
        <w:r w:rsidR="0041037A" w:rsidRPr="00B7030B">
          <w:rPr>
            <w:rFonts w:asciiTheme="minorHAnsi" w:hAnsiTheme="minorHAnsi"/>
          </w:rPr>
          <w:t>Gates</w:t>
        </w:r>
      </w:hyperlink>
    </w:p>
    <w:p w14:paraId="73FC6A66" w14:textId="77777777" w:rsidR="0041037A" w:rsidRPr="00B7030B" w:rsidRDefault="00C51A7D">
      <w:pPr>
        <w:pStyle w:val="Relatedcards"/>
        <w:rPr>
          <w:rFonts w:asciiTheme="minorHAnsi" w:hAnsiTheme="minorHAnsi"/>
        </w:rPr>
      </w:pPr>
      <w:hyperlink w:anchor="gate_weir" w:history="1">
        <w:r w:rsidR="0041037A" w:rsidRPr="00B7030B">
          <w:rPr>
            <w:rFonts w:asciiTheme="minorHAnsi" w:hAnsiTheme="minorHAnsi"/>
          </w:rPr>
          <w:t>Gate Weir</w:t>
        </w:r>
      </w:hyperlink>
    </w:p>
    <w:p w14:paraId="358AC3D7" w14:textId="77777777" w:rsidR="0041037A" w:rsidRPr="00B7030B" w:rsidRDefault="00C51A7D">
      <w:pPr>
        <w:pStyle w:val="Relatedcards"/>
        <w:rPr>
          <w:rFonts w:asciiTheme="minorHAnsi" w:hAnsiTheme="minorHAnsi"/>
        </w:rPr>
      </w:pPr>
      <w:hyperlink w:anchor="downstream_gate" w:history="1">
        <w:r w:rsidR="0041037A" w:rsidRPr="00B7030B">
          <w:rPr>
            <w:rFonts w:asciiTheme="minorHAnsi" w:hAnsiTheme="minorHAnsi"/>
          </w:rPr>
          <w:t>Downstream Gate</w:t>
        </w:r>
      </w:hyperlink>
    </w:p>
    <w:p w14:paraId="2787E174" w14:textId="77777777" w:rsidR="0041037A" w:rsidRPr="00B7030B" w:rsidRDefault="00C51A7D">
      <w:pPr>
        <w:pStyle w:val="Relatedcards"/>
        <w:rPr>
          <w:rFonts w:asciiTheme="minorHAnsi" w:hAnsiTheme="minorHAnsi"/>
        </w:rPr>
      </w:pPr>
      <w:hyperlink w:anchor="gate_tdg" w:history="1">
        <w:r w:rsidR="0041037A" w:rsidRPr="00B7030B">
          <w:rPr>
            <w:rFonts w:asciiTheme="minorHAnsi" w:hAnsiTheme="minorHAnsi"/>
          </w:rPr>
          <w:t>Gate Dissolved Gas</w:t>
        </w:r>
      </w:hyperlink>
    </w:p>
    <w:p w14:paraId="22E0EA85" w14:textId="77777777" w:rsidR="0041037A" w:rsidRPr="00B7030B" w:rsidRDefault="00C51A7D">
      <w:pPr>
        <w:pStyle w:val="Relatedcards"/>
        <w:rPr>
          <w:rFonts w:asciiTheme="minorHAnsi" w:hAnsiTheme="minorHAnsi"/>
        </w:rPr>
      </w:pPr>
      <w:hyperlink w:anchor="gate_filename" w:history="1">
        <w:r w:rsidR="0041037A" w:rsidRPr="00B7030B">
          <w:rPr>
            <w:rFonts w:asciiTheme="minorHAnsi" w:hAnsiTheme="minorHAnsi"/>
          </w:rPr>
          <w:t>Gate Filename</w:t>
        </w:r>
      </w:hyperlink>
    </w:p>
    <w:p w14:paraId="2991BFD1" w14:textId="77777777" w:rsidR="0041037A" w:rsidRPr="00B7030B" w:rsidRDefault="0041037A" w:rsidP="00EA3D15">
      <w:pPr>
        <w:pStyle w:val="Heading4"/>
      </w:pPr>
      <w:r w:rsidRPr="00B7030B">
        <w:rPr>
          <w:rStyle w:val="Cardtitle1"/>
          <w:rFonts w:asciiTheme="minorHAnsi" w:hAnsiTheme="minorHAnsi"/>
        </w:rPr>
        <w:br w:type="page"/>
      </w:r>
      <w:bookmarkStart w:id="1019" w:name="_Toc41047677"/>
      <w:r w:rsidRPr="00B7030B">
        <w:lastRenderedPageBreak/>
        <w:t xml:space="preserve">Downstream Gate </w:t>
      </w:r>
      <w:bookmarkStart w:id="1020" w:name="downstream_gate"/>
      <w:bookmarkEnd w:id="1020"/>
      <w:r w:rsidRPr="00B7030B">
        <w:t>(GATE DOWN)</w:t>
      </w:r>
      <w:bookmarkEnd w:id="1019"/>
    </w:p>
    <w:p w14:paraId="5778840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021" w:name="_Toc8027315"/>
      <w:r w:rsidR="0041037A" w:rsidRPr="00B7030B">
        <w:rPr>
          <w:rStyle w:val="CardReferen"/>
          <w:rFonts w:asciiTheme="minorHAnsi" w:hAnsiTheme="minorHAnsi"/>
          <w:b/>
          <w:bCs/>
        </w:rPr>
        <w:instrText>Downstream Gate Specifications (GATE DOWN)</w:instrText>
      </w:r>
      <w:bookmarkEnd w:id="102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56EB95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3CA3266" w14:textId="248E4E00"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PDGTC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Specifies how inflows enter the downstream gate segment</w:t>
      </w:r>
      <w:ins w:id="1022" w:author="Honnalore Steissberg" w:date="2021-07-28T15:24:00Z">
        <w:r w:rsidR="00994CEC">
          <w:rPr>
            <w:rFonts w:asciiTheme="minorHAnsi" w:hAnsiTheme="minorHAnsi"/>
          </w:rPr>
          <w:t>:</w:t>
        </w:r>
      </w:ins>
      <w:del w:id="1023" w:author="Honnalore Steissberg" w:date="2021-07-28T15:24:00Z">
        <w:r w:rsidRPr="00B7030B" w:rsidDel="00994CEC">
          <w:rPr>
            <w:rFonts w:asciiTheme="minorHAnsi" w:hAnsiTheme="minorHAnsi"/>
          </w:rPr>
          <w:delText>,</w:delText>
        </w:r>
      </w:del>
      <w:r w:rsidRPr="00B7030B">
        <w:rPr>
          <w:rFonts w:asciiTheme="minorHAnsi" w:hAnsiTheme="minorHAnsi"/>
        </w:rPr>
        <w:t xml:space="preserve"> DISTR, DENSITY, or SPECIFY</w:t>
      </w:r>
    </w:p>
    <w:p w14:paraId="3EFC586F"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ETDGT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gate inflows enter using the SPECIFY option, </w:t>
      </w:r>
      <w:r w:rsidRPr="00B7030B">
        <w:rPr>
          <w:rFonts w:asciiTheme="minorHAnsi" w:hAnsiTheme="minorHAnsi"/>
          <w:i/>
          <w:iCs/>
        </w:rPr>
        <w:t>m</w:t>
      </w:r>
    </w:p>
    <w:p w14:paraId="71D96AF2"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EBDGT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Bottom elevation gate inflows enter using the SPECIFY option, </w:t>
      </w:r>
      <w:r w:rsidRPr="00B7030B">
        <w:rPr>
          <w:rFonts w:asciiTheme="minorHAnsi" w:hAnsiTheme="minorHAnsi"/>
          <w:i/>
          <w:iCs/>
        </w:rPr>
        <w:t>m</w:t>
      </w:r>
    </w:p>
    <w:p w14:paraId="3CE8B0D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KTDGT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Top layer above which selective withdrawal will not occur</w:t>
      </w:r>
    </w:p>
    <w:p w14:paraId="45D4E360"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KBDGT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1323A75B" w14:textId="77777777" w:rsidR="0041037A" w:rsidRPr="00B7030B" w:rsidRDefault="0041037A">
      <w:pPr>
        <w:pStyle w:val="BodyText2"/>
      </w:pPr>
    </w:p>
    <w:p w14:paraId="59D7FA7D" w14:textId="77777777" w:rsidR="0041037A" w:rsidRPr="00D77651" w:rsidRDefault="0041037A">
      <w:pPr>
        <w:pStyle w:val="BodyText"/>
        <w:rPr>
          <w:sz w:val="20"/>
        </w:rPr>
      </w:pPr>
      <w:r w:rsidRPr="00D77651">
        <w:rPr>
          <w:sz w:val="20"/>
        </w:rPr>
        <w:t>This card specifies how inflows/outflows for the downstream gate location are handled.  Setting [</w:t>
      </w:r>
      <w:r w:rsidRPr="00D77651">
        <w:rPr>
          <w:rStyle w:val="Variablename"/>
          <w:rFonts w:asciiTheme="minorHAnsi" w:hAnsiTheme="minorHAnsi"/>
        </w:rPr>
        <w:t>PDGTC</w:t>
      </w:r>
      <w:r w:rsidRPr="00D77651">
        <w:rPr>
          <w:sz w:val="20"/>
        </w:rPr>
        <w:t xml:space="preserve">] to </w:t>
      </w:r>
      <w:r w:rsidRPr="00D77651">
        <w:rPr>
          <w:rFonts w:cs="Arial"/>
          <w:sz w:val="20"/>
        </w:rPr>
        <w:t>DISTR</w:t>
      </w:r>
      <w:r w:rsidRPr="00D77651">
        <w:rPr>
          <w:sz w:val="20"/>
        </w:rPr>
        <w:t xml:space="preserve"> distributes the inflows evenly from the water surface to the bottom active layer, setting it to </w:t>
      </w:r>
      <w:r w:rsidRPr="00D77651">
        <w:rPr>
          <w:rFonts w:cs="Arial"/>
          <w:sz w:val="20"/>
        </w:rPr>
        <w:t>DENSITY</w:t>
      </w:r>
      <w:r w:rsidRPr="00D77651">
        <w:rPr>
          <w:sz w:val="20"/>
        </w:rPr>
        <w:t xml:space="preserve"> places the inflows into a layer with similar density, and setting it to </w:t>
      </w:r>
      <w:r w:rsidRPr="00D77651">
        <w:rPr>
          <w:rFonts w:cs="Arial"/>
          <w:sz w:val="20"/>
        </w:rPr>
        <w:t>SPECIFY</w:t>
      </w:r>
      <w:r w:rsidRPr="00D77651">
        <w:rPr>
          <w:sz w:val="20"/>
        </w:rPr>
        <w:t xml:space="preserve"> allows the user to specify a top and bottom elevation into which inflows enter.  If the </w:t>
      </w:r>
      <w:r w:rsidRPr="00D77651">
        <w:rPr>
          <w:rFonts w:cs="Arial"/>
          <w:sz w:val="20"/>
        </w:rPr>
        <w:t>SPECIFY</w:t>
      </w:r>
      <w:r w:rsidRPr="00D77651">
        <w:rPr>
          <w:sz w:val="20"/>
        </w:rPr>
        <w:t xml:space="preserve"> option is used, then [</w:t>
      </w:r>
      <w:r w:rsidRPr="00D77651">
        <w:rPr>
          <w:rStyle w:val="Variablename"/>
          <w:rFonts w:asciiTheme="minorHAnsi" w:hAnsiTheme="minorHAnsi"/>
        </w:rPr>
        <w:t>ETDGT</w:t>
      </w:r>
      <w:r w:rsidRPr="00D77651">
        <w:rPr>
          <w:sz w:val="20"/>
        </w:rPr>
        <w:t>] and [</w:t>
      </w:r>
      <w:r w:rsidRPr="00D77651">
        <w:rPr>
          <w:rStyle w:val="Variablename"/>
          <w:rFonts w:asciiTheme="minorHAnsi" w:hAnsiTheme="minorHAnsi"/>
        </w:rPr>
        <w:t>EBDGT</w:t>
      </w:r>
      <w:r w:rsidRPr="00D77651">
        <w:rPr>
          <w:sz w:val="20"/>
        </w:rPr>
        <w:t xml:space="preserve">] are used to specify the top and bottom elevations </w:t>
      </w:r>
      <w:r w:rsidR="00D77651" w:rsidRPr="00D77651">
        <w:rPr>
          <w:sz w:val="20"/>
        </w:rPr>
        <w:t>over which the inflows are distributed</w:t>
      </w:r>
      <w:r w:rsidRPr="00D77651">
        <w:rPr>
          <w:sz w:val="20"/>
        </w:rPr>
        <w:t>.</w:t>
      </w:r>
    </w:p>
    <w:p w14:paraId="4DB18299" w14:textId="77777777" w:rsidR="0041037A" w:rsidRPr="00D77651" w:rsidRDefault="0041037A">
      <w:pPr>
        <w:pStyle w:val="BodyText"/>
        <w:rPr>
          <w:sz w:val="20"/>
        </w:rPr>
      </w:pPr>
      <w:r w:rsidRPr="00D77651">
        <w:rPr>
          <w:sz w:val="20"/>
        </w:rPr>
        <w:t>[</w:t>
      </w:r>
      <w:r w:rsidRPr="00D77651">
        <w:rPr>
          <w:rStyle w:val="Variablename"/>
          <w:rFonts w:asciiTheme="minorHAnsi" w:hAnsiTheme="minorHAnsi"/>
        </w:rPr>
        <w:t>KTDGT</w:t>
      </w:r>
      <w:r w:rsidRPr="00D77651">
        <w:rPr>
          <w:sz w:val="20"/>
        </w:rPr>
        <w:t>] and [</w:t>
      </w:r>
      <w:r w:rsidRPr="00D77651">
        <w:rPr>
          <w:rStyle w:val="Variablename"/>
          <w:rFonts w:asciiTheme="minorHAnsi" w:hAnsiTheme="minorHAnsi"/>
        </w:rPr>
        <w:t>KBDGT</w:t>
      </w:r>
      <w:r w:rsidRPr="00D77651">
        <w:rPr>
          <w:sz w:val="20"/>
        </w:rPr>
        <w:t>] are used to set the upper and lower layers above and below which outflow does not occur in the selective withdrawal algorith</w:t>
      </w:r>
      <w:r w:rsidR="00D77651" w:rsidRPr="00D77651">
        <w:rPr>
          <w:sz w:val="20"/>
        </w:rPr>
        <w:t>m</w:t>
      </w:r>
      <w:r w:rsidRPr="00D77651">
        <w:rPr>
          <w:sz w:val="20"/>
        </w:rPr>
        <w:t>.</w:t>
      </w:r>
    </w:p>
    <w:p w14:paraId="2DEC04B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27DD837"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 </w:t>
      </w:r>
      <w:proofErr w:type="gramStart"/>
      <w:r w:rsidRPr="00E17288">
        <w:t>DOWN  PDGTC</w:t>
      </w:r>
      <w:proofErr w:type="gramEnd"/>
      <w:r w:rsidRPr="00E17288">
        <w:t xml:space="preserve">   ETDGT   EBDGT   KTDGT   KBDGT             </w:t>
      </w:r>
    </w:p>
    <w:p w14:paraId="40DC99DC"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Gt 1       DISTR                       2      23</w:t>
      </w:r>
    </w:p>
    <w:p w14:paraId="6A076BA1"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39B8F01B"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6E015E0" w14:textId="77777777" w:rsidR="0041037A" w:rsidRPr="00B7030B" w:rsidRDefault="00C51A7D">
      <w:pPr>
        <w:pStyle w:val="Relatedcards"/>
        <w:rPr>
          <w:rFonts w:asciiTheme="minorHAnsi" w:hAnsiTheme="minorHAnsi"/>
        </w:rPr>
      </w:pPr>
      <w:hyperlink w:anchor="gates" w:history="1">
        <w:r w:rsidR="0041037A" w:rsidRPr="00B7030B">
          <w:rPr>
            <w:rFonts w:asciiTheme="minorHAnsi" w:hAnsiTheme="minorHAnsi"/>
          </w:rPr>
          <w:t>Gates</w:t>
        </w:r>
      </w:hyperlink>
    </w:p>
    <w:p w14:paraId="5DB3F296" w14:textId="77777777" w:rsidR="0041037A" w:rsidRPr="00B7030B" w:rsidRDefault="00C51A7D">
      <w:pPr>
        <w:pStyle w:val="Relatedcards"/>
        <w:rPr>
          <w:rFonts w:asciiTheme="minorHAnsi" w:hAnsiTheme="minorHAnsi"/>
        </w:rPr>
      </w:pPr>
      <w:hyperlink w:anchor="gate_weir" w:history="1">
        <w:r w:rsidR="0041037A" w:rsidRPr="00B7030B">
          <w:rPr>
            <w:rFonts w:asciiTheme="minorHAnsi" w:hAnsiTheme="minorHAnsi"/>
          </w:rPr>
          <w:t>Gate Weir</w:t>
        </w:r>
      </w:hyperlink>
    </w:p>
    <w:p w14:paraId="5B6E57E1" w14:textId="77777777" w:rsidR="0041037A" w:rsidRPr="00B7030B" w:rsidRDefault="00C51A7D">
      <w:pPr>
        <w:pStyle w:val="Relatedcards"/>
        <w:rPr>
          <w:rFonts w:asciiTheme="minorHAnsi" w:hAnsiTheme="minorHAnsi"/>
        </w:rPr>
      </w:pPr>
      <w:hyperlink w:anchor="upstream_gate" w:history="1">
        <w:r w:rsidR="0041037A" w:rsidRPr="00B7030B">
          <w:rPr>
            <w:rFonts w:asciiTheme="minorHAnsi" w:hAnsiTheme="minorHAnsi"/>
          </w:rPr>
          <w:t>Upstream Gate</w:t>
        </w:r>
      </w:hyperlink>
    </w:p>
    <w:p w14:paraId="332E4874" w14:textId="77777777" w:rsidR="0041037A" w:rsidRPr="00B7030B" w:rsidRDefault="00C51A7D">
      <w:pPr>
        <w:pStyle w:val="Relatedcards"/>
        <w:rPr>
          <w:rFonts w:asciiTheme="minorHAnsi" w:hAnsiTheme="minorHAnsi"/>
        </w:rPr>
      </w:pPr>
      <w:hyperlink w:anchor="gate_tdg" w:history="1">
        <w:r w:rsidR="0041037A" w:rsidRPr="00B7030B">
          <w:rPr>
            <w:rFonts w:asciiTheme="minorHAnsi" w:hAnsiTheme="minorHAnsi"/>
          </w:rPr>
          <w:t>Gate Dissolved Gas</w:t>
        </w:r>
      </w:hyperlink>
    </w:p>
    <w:p w14:paraId="119E4B55" w14:textId="77777777" w:rsidR="0041037A" w:rsidRPr="00B7030B" w:rsidRDefault="00C51A7D">
      <w:pPr>
        <w:pStyle w:val="Relatedcards"/>
        <w:rPr>
          <w:rFonts w:asciiTheme="minorHAnsi" w:hAnsiTheme="minorHAnsi"/>
        </w:rPr>
      </w:pPr>
      <w:hyperlink w:anchor="gate_filename" w:history="1">
        <w:r w:rsidR="0041037A" w:rsidRPr="00B7030B">
          <w:rPr>
            <w:rFonts w:asciiTheme="minorHAnsi" w:hAnsiTheme="minorHAnsi"/>
          </w:rPr>
          <w:t>Gate Filename</w:t>
        </w:r>
      </w:hyperlink>
    </w:p>
    <w:p w14:paraId="00BCB068" w14:textId="77777777" w:rsidR="0041037A" w:rsidRPr="00B7030B" w:rsidRDefault="0041037A" w:rsidP="00EA3D15">
      <w:pPr>
        <w:pStyle w:val="Heading4"/>
      </w:pPr>
      <w:r w:rsidRPr="00B7030B">
        <w:br w:type="page"/>
      </w:r>
      <w:bookmarkStart w:id="1024" w:name="gate_tdg"/>
      <w:bookmarkStart w:id="1025" w:name="_Toc41047678"/>
      <w:bookmarkEnd w:id="1024"/>
      <w:r w:rsidRPr="00B7030B">
        <w:lastRenderedPageBreak/>
        <w:t>Gate Dissolved Gas (GATE GAS)</w:t>
      </w:r>
      <w:bookmarkEnd w:id="1025"/>
    </w:p>
    <w:p w14:paraId="61C845EB"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026" w:name="_Toc8027316"/>
      <w:r w:rsidR="0041037A" w:rsidRPr="00B7030B">
        <w:rPr>
          <w:rStyle w:val="CardReferen"/>
          <w:rFonts w:asciiTheme="minorHAnsi" w:hAnsiTheme="minorHAnsi"/>
          <w:b/>
          <w:bCs/>
        </w:rPr>
        <w:instrText>Gate Dissolved Gas (GATE GAS)</w:instrText>
      </w:r>
      <w:bookmarkEnd w:id="1026"/>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5B2F34CB"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D092EAE"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GASGTC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Dissolved gas computations, ON or OFF</w:t>
      </w:r>
    </w:p>
    <w:p w14:paraId="2450A85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EQGT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Equation number for computing dissolved gas</w:t>
      </w:r>
    </w:p>
    <w:p w14:paraId="45581236"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AGASGT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a coefficient in dissolved gas equation</w:t>
      </w:r>
    </w:p>
    <w:p w14:paraId="5EBF8951"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BGASGT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b coefficient in dissolved gas equation</w:t>
      </w:r>
    </w:p>
    <w:p w14:paraId="7503D13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CGASGT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c coefficient in dissolved gas equation</w:t>
      </w:r>
    </w:p>
    <w:p w14:paraId="2E7F6283" w14:textId="77777777" w:rsidR="0041037A" w:rsidRPr="00B7030B" w:rsidRDefault="0041037A">
      <w:pPr>
        <w:pStyle w:val="BodyText2"/>
      </w:pPr>
    </w:p>
    <w:p w14:paraId="67F3028B" w14:textId="21F2F515" w:rsidR="0041037A" w:rsidRPr="00D77651" w:rsidRDefault="0041037A">
      <w:pPr>
        <w:pStyle w:val="BodyText"/>
        <w:rPr>
          <w:sz w:val="20"/>
        </w:rPr>
      </w:pPr>
      <w:r w:rsidRPr="00D77651">
        <w:rPr>
          <w:sz w:val="20"/>
        </w:rPr>
        <w:t xml:space="preserve">For each gate, the model user activates or deactivates the computation by selecting ON or </w:t>
      </w:r>
      <w:r w:rsidRPr="00D77651">
        <w:rPr>
          <w:rFonts w:cs="Arial"/>
          <w:sz w:val="20"/>
        </w:rPr>
        <w:t>OFF</w:t>
      </w:r>
      <w:r w:rsidRPr="00D77651">
        <w:rPr>
          <w:sz w:val="20"/>
        </w:rPr>
        <w:t xml:space="preserve"> for [</w:t>
      </w:r>
      <w:r w:rsidRPr="00D77651">
        <w:rPr>
          <w:rStyle w:val="Variablename"/>
          <w:rFonts w:asciiTheme="minorHAnsi" w:hAnsiTheme="minorHAnsi"/>
        </w:rPr>
        <w:t>GASGTC</w:t>
      </w:r>
      <w:r w:rsidRPr="00D77651">
        <w:rPr>
          <w:sz w:val="20"/>
        </w:rPr>
        <w:t xml:space="preserve">].   If the user activates this computation by choosing ON, then an equation number must be supplied (1 to 3).  Based on the equation number, two or three coefficients are required.  These coefficients are </w:t>
      </w:r>
      <w:r w:rsidRPr="00D77651">
        <w:rPr>
          <w:i/>
          <w:iCs/>
          <w:sz w:val="20"/>
        </w:rPr>
        <w:t>a</w:t>
      </w:r>
      <w:r w:rsidRPr="00D77651">
        <w:rPr>
          <w:sz w:val="20"/>
        </w:rPr>
        <w:t xml:space="preserve">, </w:t>
      </w:r>
      <w:r w:rsidRPr="00D77651">
        <w:rPr>
          <w:i/>
          <w:iCs/>
          <w:sz w:val="20"/>
        </w:rPr>
        <w:t>b</w:t>
      </w:r>
      <w:r w:rsidRPr="00D77651">
        <w:rPr>
          <w:sz w:val="20"/>
        </w:rPr>
        <w:t xml:space="preserve">, and </w:t>
      </w:r>
      <w:r w:rsidRPr="00D77651">
        <w:rPr>
          <w:i/>
          <w:iCs/>
          <w:sz w:val="20"/>
        </w:rPr>
        <w:t>c</w:t>
      </w:r>
      <w:r w:rsidRPr="00D77651">
        <w:rPr>
          <w:sz w:val="20"/>
        </w:rPr>
        <w:t xml:space="preserve"> as shown in </w:t>
      </w:r>
      <w:r w:rsidR="003B7E39" w:rsidRPr="00D77651">
        <w:rPr>
          <w:sz w:val="20"/>
        </w:rPr>
        <w:fldChar w:fldCharType="begin"/>
      </w:r>
      <w:r w:rsidR="003B7E39" w:rsidRPr="00D77651">
        <w:rPr>
          <w:sz w:val="20"/>
        </w:rPr>
        <w:instrText xml:space="preserve"> REF _Ref16641673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5</w:t>
      </w:r>
      <w:r w:rsidR="003B7E39" w:rsidRPr="00D77651">
        <w:rPr>
          <w:sz w:val="20"/>
        </w:rPr>
        <w:fldChar w:fldCharType="end"/>
      </w:r>
      <w:r w:rsidRPr="00D77651">
        <w:rPr>
          <w:sz w:val="20"/>
        </w:rPr>
        <w:t>.  Note that if [</w:t>
      </w:r>
      <w:r w:rsidRPr="00EA3D15">
        <w:rPr>
          <w:rFonts w:cs="Arial"/>
          <w:b/>
          <w:bCs/>
          <w:sz w:val="20"/>
        </w:rPr>
        <w:t>IDGT</w:t>
      </w:r>
      <w:r w:rsidRPr="00D77651">
        <w:rPr>
          <w:sz w:val="20"/>
        </w:rPr>
        <w:t>] is 0, even if [</w:t>
      </w:r>
      <w:r w:rsidRPr="00D77651">
        <w:rPr>
          <w:rStyle w:val="Variablename"/>
          <w:rFonts w:asciiTheme="minorHAnsi" w:hAnsiTheme="minorHAnsi"/>
        </w:rPr>
        <w:t>GASGTC</w:t>
      </w:r>
      <w:r w:rsidRPr="00D77651">
        <w:rPr>
          <w:sz w:val="20"/>
        </w:rPr>
        <w:t xml:space="preserve">] is </w:t>
      </w:r>
      <w:r w:rsidRPr="00D77651">
        <w:rPr>
          <w:rFonts w:cs="Arial"/>
          <w:sz w:val="20"/>
        </w:rPr>
        <w:t>ON</w:t>
      </w:r>
      <w:r w:rsidRPr="00D77651">
        <w:rPr>
          <w:sz w:val="20"/>
        </w:rPr>
        <w:t>, the model will not compute any effects of gas transfer since the water exiting the spillway or weir is not accounted for in the system.  This algorithm only computes gas effects for upstream to downstream flow and there is no adjustment of dissolved oxygen for reverse flow.</w:t>
      </w:r>
    </w:p>
    <w:p w14:paraId="70B58F38" w14:textId="2FD4E3B9" w:rsidR="0041037A" w:rsidRPr="00D77651" w:rsidRDefault="0041037A" w:rsidP="00D77651">
      <w:pPr>
        <w:pStyle w:val="BodyText"/>
        <w:spacing w:after="120"/>
        <w:rPr>
          <w:sz w:val="20"/>
        </w:rPr>
      </w:pPr>
      <w:r w:rsidRPr="00D77651">
        <w:rPr>
          <w:sz w:val="20"/>
        </w:rPr>
        <w:t xml:space="preserve">The Corps of Engineers has been involved in Gas Abatement Studies on the Columbia and Snake River system for many years (WES, 1996, 1997).  Some of their research efforts have been focused on development of models of gas generation from spillways.  These empirical models have been called CriSP 1.6 (Columbia Basin Research, </w:t>
      </w:r>
      <w:r w:rsidR="00BF3AF0">
        <w:rPr>
          <w:sz w:val="20"/>
        </w:rPr>
        <w:t>2000</w:t>
      </w:r>
      <w:r w:rsidRPr="00D77651">
        <w:rPr>
          <w:sz w:val="20"/>
        </w:rPr>
        <w:t>).  The gas production equations used in CriSP are empirical correlations between total dissolved gas (</w:t>
      </w:r>
      <w:r w:rsidRPr="00D77651">
        <w:rPr>
          <w:i/>
          <w:iCs/>
          <w:sz w:val="20"/>
        </w:rPr>
        <w:t>TDG</w:t>
      </w:r>
      <w:r w:rsidRPr="00D77651">
        <w:rPr>
          <w:sz w:val="20"/>
        </w:rPr>
        <w:t xml:space="preserve">), usually measured a mile downstream of the dam after turbulence from the spillway had subsided, and discharge, usually measured in kcfs.  The form of these equations is shown in </w:t>
      </w:r>
      <w:r w:rsidR="003B7E39" w:rsidRPr="00D77651">
        <w:rPr>
          <w:sz w:val="20"/>
        </w:rPr>
        <w:fldChar w:fldCharType="begin"/>
      </w:r>
      <w:r w:rsidR="003B7E39" w:rsidRPr="00D77651">
        <w:rPr>
          <w:sz w:val="20"/>
        </w:rPr>
        <w:instrText xml:space="preserve"> REF _Ref16641673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5</w:t>
      </w:r>
      <w:r w:rsidR="003B7E39" w:rsidRPr="00D77651">
        <w:rPr>
          <w:sz w:val="20"/>
        </w:rPr>
        <w:fldChar w:fldCharType="end"/>
      </w:r>
      <w:r w:rsidRPr="00D77651">
        <w:rPr>
          <w:sz w:val="20"/>
        </w:rPr>
        <w:t>.</w:t>
      </w:r>
    </w:p>
    <w:p w14:paraId="004459CC" w14:textId="6B776F3F" w:rsidR="0041037A" w:rsidRPr="00B7030B" w:rsidRDefault="0041037A" w:rsidP="00EE7164">
      <w:pPr>
        <w:pStyle w:val="Tablecaption"/>
      </w:pPr>
      <w:bookmarkStart w:id="1027" w:name="_Ref16641673"/>
      <w:bookmarkStart w:id="1028" w:name="_Toc13665501"/>
      <w:bookmarkStart w:id="1029" w:name="_Toc37942951"/>
      <w:r w:rsidRPr="00B7030B">
        <w:t xml:space="preserve">Table </w:t>
      </w:r>
      <w:r w:rsidR="00F812F1">
        <w:fldChar w:fldCharType="begin"/>
      </w:r>
      <w:r w:rsidR="00F812F1">
        <w:instrText xml:space="preserve"> SEQ Table \* ARABIC </w:instrText>
      </w:r>
      <w:r w:rsidR="00F812F1">
        <w:fldChar w:fldCharType="separate"/>
      </w:r>
      <w:r w:rsidR="00795A65">
        <w:rPr>
          <w:noProof/>
        </w:rPr>
        <w:t>5</w:t>
      </w:r>
      <w:r w:rsidR="00F812F1">
        <w:rPr>
          <w:noProof/>
        </w:rPr>
        <w:fldChar w:fldCharType="end"/>
      </w:r>
      <w:bookmarkEnd w:id="1027"/>
      <w:r w:rsidRPr="00B7030B">
        <w:t xml:space="preserve">.  Equations used in </w:t>
      </w:r>
      <w:proofErr w:type="spellStart"/>
      <w:r w:rsidRPr="00B7030B">
        <w:t>CRiSP</w:t>
      </w:r>
      <w:proofErr w:type="spellEnd"/>
      <w:r w:rsidRPr="00B7030B">
        <w:t xml:space="preserve"> model for gas production</w:t>
      </w:r>
      <w:bookmarkEnd w:id="1028"/>
      <w:bookmarkEnd w:id="1029"/>
    </w:p>
    <w:tbl>
      <w:tblPr>
        <w:tblW w:w="8643" w:type="dxa"/>
        <w:tblInd w:w="117" w:type="dxa"/>
        <w:tblBorders>
          <w:top w:val="double" w:sz="4" w:space="0" w:color="auto"/>
          <w:left w:val="double" w:sz="4" w:space="0" w:color="auto"/>
          <w:bottom w:val="double" w:sz="4" w:space="0" w:color="auto"/>
          <w:right w:val="double" w:sz="4" w:space="0" w:color="auto"/>
          <w:insideH w:val="single" w:sz="8" w:space="0" w:color="000000"/>
          <w:insideV w:val="single" w:sz="8" w:space="0" w:color="000000"/>
        </w:tblBorders>
        <w:tblLayout w:type="fixed"/>
        <w:tblCellMar>
          <w:left w:w="120" w:type="dxa"/>
          <w:right w:w="120" w:type="dxa"/>
        </w:tblCellMar>
        <w:tblLook w:val="0000" w:firstRow="0" w:lastRow="0" w:firstColumn="0" w:lastColumn="0" w:noHBand="0" w:noVBand="0"/>
      </w:tblPr>
      <w:tblGrid>
        <w:gridCol w:w="2641"/>
        <w:gridCol w:w="2036"/>
        <w:gridCol w:w="3966"/>
      </w:tblGrid>
      <w:tr w:rsidR="0041037A" w:rsidRPr="00B7030B" w14:paraId="7B269082" w14:textId="77777777">
        <w:tc>
          <w:tcPr>
            <w:tcW w:w="2641" w:type="dxa"/>
            <w:tcBorders>
              <w:top w:val="double" w:sz="4" w:space="0" w:color="auto"/>
              <w:bottom w:val="double" w:sz="4" w:space="0" w:color="auto"/>
            </w:tcBorders>
            <w:vAlign w:val="center"/>
          </w:tcPr>
          <w:p w14:paraId="5935A3BA"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 type</w:t>
            </w:r>
          </w:p>
        </w:tc>
        <w:tc>
          <w:tcPr>
            <w:tcW w:w="2036" w:type="dxa"/>
            <w:tcBorders>
              <w:top w:val="double" w:sz="4" w:space="0" w:color="auto"/>
              <w:bottom w:val="double" w:sz="4" w:space="0" w:color="auto"/>
            </w:tcBorders>
            <w:vAlign w:val="center"/>
          </w:tcPr>
          <w:p w14:paraId="79D6EE6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3966" w:type="dxa"/>
            <w:tcBorders>
              <w:top w:val="double" w:sz="4" w:space="0" w:color="auto"/>
              <w:bottom w:val="double" w:sz="4" w:space="0" w:color="auto"/>
            </w:tcBorders>
            <w:vAlign w:val="center"/>
          </w:tcPr>
          <w:p w14:paraId="45842FB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Coefficient Description</w:t>
            </w:r>
          </w:p>
        </w:tc>
      </w:tr>
      <w:tr w:rsidR="0041037A" w:rsidRPr="00B7030B" w14:paraId="76E051FD" w14:textId="77777777">
        <w:tc>
          <w:tcPr>
            <w:tcW w:w="2641" w:type="dxa"/>
            <w:tcBorders>
              <w:top w:val="double" w:sz="4" w:space="0" w:color="auto"/>
            </w:tcBorders>
            <w:vAlign w:val="center"/>
          </w:tcPr>
          <w:p w14:paraId="1182CB0F" w14:textId="77777777" w:rsidR="0041037A" w:rsidRPr="00B7030B" w:rsidRDefault="0041037A">
            <w:pPr>
              <w:pStyle w:val="tabledata"/>
              <w:rPr>
                <w:rFonts w:asciiTheme="minorHAnsi" w:hAnsiTheme="minorHAnsi"/>
              </w:rPr>
            </w:pPr>
            <w:r w:rsidRPr="00B7030B">
              <w:rPr>
                <w:rFonts w:asciiTheme="minorHAnsi" w:hAnsiTheme="minorHAnsi"/>
              </w:rPr>
              <w:t>Linear function of total spill</w:t>
            </w:r>
          </w:p>
        </w:tc>
        <w:tc>
          <w:tcPr>
            <w:tcW w:w="2036" w:type="dxa"/>
            <w:tcBorders>
              <w:top w:val="double" w:sz="4" w:space="0" w:color="auto"/>
            </w:tcBorders>
            <w:vAlign w:val="center"/>
          </w:tcPr>
          <w:p w14:paraId="61B4AD6D" w14:textId="77777777" w:rsidR="0041037A" w:rsidRPr="00B7030B" w:rsidRDefault="00DC03F9" w:rsidP="00DC03F9">
            <w:pPr>
              <w:pStyle w:val="tabledata"/>
              <w:jc w:val="center"/>
              <w:rPr>
                <w:rFonts w:asciiTheme="minorHAnsi" w:hAnsiTheme="minorHAnsi" w:cs="Arial"/>
              </w:rPr>
            </w:pPr>
            <m:oMathPara>
              <m:oMath>
                <m:r>
                  <w:rPr>
                    <w:rFonts w:ascii="Cambria Math" w:hAnsiTheme="minorHAnsi"/>
                  </w:rPr>
                  <m:t>%TDG=m</m:t>
                </m:r>
                <m:sSub>
                  <m:sSubPr>
                    <m:ctrlPr>
                      <w:ins w:id="1030"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tc>
        <w:tc>
          <w:tcPr>
            <w:tcW w:w="3966" w:type="dxa"/>
            <w:tcBorders>
              <w:top w:val="double" w:sz="4" w:space="0" w:color="auto"/>
            </w:tcBorders>
            <w:vAlign w:val="center"/>
          </w:tcPr>
          <w:p w14:paraId="6B6E2A87" w14:textId="77777777" w:rsidR="0041037A" w:rsidRPr="00B7030B" w:rsidRDefault="0041037A">
            <w:pPr>
              <w:pStyle w:val="tabledata"/>
              <w:rPr>
                <w:rFonts w:asciiTheme="minorHAnsi" w:hAnsiTheme="minorHAnsi" w:cs="Arial"/>
              </w:rPr>
            </w:pPr>
            <w:r w:rsidRPr="00B7030B">
              <w:rPr>
                <w:rFonts w:asciiTheme="minorHAnsi" w:hAnsiTheme="minorHAnsi" w:cs="Arial"/>
              </w:rPr>
              <w:t>%</w:t>
            </w:r>
            <w:r w:rsidRPr="00B7030B">
              <w:rPr>
                <w:rFonts w:asciiTheme="minorHAnsi" w:hAnsiTheme="minorHAnsi" w:cs="Arial"/>
                <w:i/>
                <w:iCs/>
              </w:rPr>
              <w:t>TDG</w:t>
            </w:r>
            <w:r w:rsidRPr="00B7030B">
              <w:rPr>
                <w:rFonts w:asciiTheme="minorHAnsi" w:hAnsiTheme="minorHAnsi" w:cs="Arial"/>
              </w:rPr>
              <w:t xml:space="preserve"> = % total dissolved gas saturation</w:t>
            </w:r>
          </w:p>
          <w:p w14:paraId="7C626783" w14:textId="77777777" w:rsidR="0041037A" w:rsidRPr="00B7030B" w:rsidRDefault="0041037A">
            <w:pPr>
              <w:pStyle w:val="tabledata"/>
              <w:rPr>
                <w:rFonts w:asciiTheme="minorHAnsi" w:hAnsiTheme="minorHAnsi"/>
              </w:rPr>
            </w:pPr>
            <w:r w:rsidRPr="00B7030B">
              <w:rPr>
                <w:rFonts w:asciiTheme="minorHAnsi" w:hAnsiTheme="minorHAnsi"/>
                <w:i/>
                <w:iCs/>
              </w:rPr>
              <w:t>Q</w:t>
            </w:r>
            <w:r w:rsidRPr="00B7030B">
              <w:rPr>
                <w:rFonts w:asciiTheme="minorHAnsi" w:hAnsiTheme="minorHAnsi"/>
                <w:i/>
                <w:iCs/>
                <w:vertAlign w:val="subscript"/>
              </w:rPr>
              <w:t>s</w:t>
            </w:r>
            <w:r w:rsidRPr="00B7030B">
              <w:rPr>
                <w:rFonts w:asciiTheme="minorHAnsi" w:hAnsiTheme="minorHAnsi"/>
              </w:rPr>
              <w:t xml:space="preserve"> = total spill, </w:t>
            </w:r>
            <w:r w:rsidRPr="00B7030B">
              <w:rPr>
                <w:rFonts w:asciiTheme="minorHAnsi" w:hAnsiTheme="minorHAnsi"/>
                <w:i/>
                <w:iCs/>
              </w:rPr>
              <w:t>kcfs</w:t>
            </w:r>
          </w:p>
          <w:p w14:paraId="662A1123" w14:textId="77777777" w:rsidR="0041037A" w:rsidRPr="00B7030B" w:rsidRDefault="0041037A">
            <w:pPr>
              <w:pStyle w:val="tabledata"/>
              <w:rPr>
                <w:rFonts w:asciiTheme="minorHAnsi" w:hAnsiTheme="minorHAnsi"/>
                <w:szCs w:val="22"/>
              </w:rPr>
            </w:pPr>
            <w:r w:rsidRPr="00B7030B">
              <w:rPr>
                <w:rFonts w:asciiTheme="minorHAnsi" w:hAnsiTheme="minorHAnsi"/>
                <w:i/>
                <w:iCs/>
              </w:rPr>
              <w:t>m</w:t>
            </w:r>
            <w:r w:rsidRPr="00B7030B">
              <w:rPr>
                <w:rFonts w:asciiTheme="minorHAnsi" w:hAnsiTheme="minorHAnsi"/>
              </w:rPr>
              <w:t xml:space="preserve">, </w:t>
            </w:r>
            <w:r w:rsidRPr="00B7030B">
              <w:rPr>
                <w:rFonts w:asciiTheme="minorHAnsi" w:hAnsiTheme="minorHAnsi"/>
                <w:i/>
                <w:iCs/>
              </w:rPr>
              <w:t>b</w:t>
            </w:r>
            <w:r w:rsidRPr="00B7030B">
              <w:rPr>
                <w:rFonts w:asciiTheme="minorHAnsi" w:hAnsiTheme="minorHAnsi"/>
              </w:rPr>
              <w:t xml:space="preserve"> = empirical coefficients</w:t>
            </w:r>
          </w:p>
        </w:tc>
      </w:tr>
      <w:tr w:rsidR="0041037A" w:rsidRPr="00B7030B" w14:paraId="7707807A" w14:textId="77777777">
        <w:tc>
          <w:tcPr>
            <w:tcW w:w="2641" w:type="dxa"/>
            <w:vAlign w:val="center"/>
          </w:tcPr>
          <w:p w14:paraId="16B654CB" w14:textId="77777777" w:rsidR="0041037A" w:rsidRPr="00B7030B" w:rsidRDefault="0041037A">
            <w:pPr>
              <w:pStyle w:val="tabledata"/>
              <w:rPr>
                <w:rFonts w:asciiTheme="minorHAnsi" w:hAnsiTheme="minorHAnsi"/>
                <w:szCs w:val="22"/>
              </w:rPr>
            </w:pPr>
            <w:r w:rsidRPr="00B7030B">
              <w:rPr>
                <w:rFonts w:asciiTheme="minorHAnsi" w:hAnsiTheme="minorHAnsi"/>
              </w:rPr>
              <w:t>Bounded exponential of total spill</w:t>
            </w:r>
          </w:p>
        </w:tc>
        <w:tc>
          <w:tcPr>
            <w:tcW w:w="2036" w:type="dxa"/>
            <w:vAlign w:val="center"/>
          </w:tcPr>
          <w:p w14:paraId="6BDFA937" w14:textId="77777777" w:rsidR="0041037A" w:rsidRPr="00B7030B" w:rsidRDefault="00DC03F9" w:rsidP="00DC03F9">
            <w:pPr>
              <w:pStyle w:val="tabledata"/>
              <w:jc w:val="center"/>
              <w:rPr>
                <w:rFonts w:asciiTheme="minorHAnsi" w:hAnsiTheme="minorHAnsi" w:cs="Arial"/>
              </w:rPr>
            </w:pPr>
            <m:oMathPara>
              <m:oMath>
                <m:r>
                  <w:rPr>
                    <w:rFonts w:ascii="Cambria Math" w:hAnsiTheme="minorHAnsi"/>
                  </w:rPr>
                  <m:t>%TDG=a+b</m:t>
                </m:r>
                <m:sSup>
                  <m:sSupPr>
                    <m:ctrlPr>
                      <w:ins w:id="1031"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32"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33" w:author="Honnalore Steissberg" w:date="2021-07-30T09:49:00Z">
                        <w:rPr>
                          <w:rFonts w:ascii="Cambria Math" w:hAnsi="Cambria Math"/>
                          <w:i/>
                        </w:rPr>
                      </w:ins>
                    </m:ctrlPr>
                  </m:sup>
                </m:sSup>
              </m:oMath>
            </m:oMathPara>
          </w:p>
          <w:p w14:paraId="7E6B8908" w14:textId="77777777" w:rsidR="0041037A" w:rsidRPr="00B7030B" w:rsidRDefault="0041037A">
            <w:pPr>
              <w:pStyle w:val="tabledata"/>
              <w:jc w:val="center"/>
              <w:rPr>
                <w:rFonts w:asciiTheme="minorHAnsi" w:hAnsiTheme="minorHAnsi"/>
              </w:rPr>
            </w:pPr>
          </w:p>
        </w:tc>
        <w:tc>
          <w:tcPr>
            <w:tcW w:w="3966" w:type="dxa"/>
            <w:vAlign w:val="center"/>
          </w:tcPr>
          <w:p w14:paraId="7E74E107" w14:textId="77777777" w:rsidR="0041037A" w:rsidRPr="00B7030B" w:rsidRDefault="0041037A">
            <w:pPr>
              <w:pStyle w:val="tabledata"/>
              <w:rPr>
                <w:rFonts w:asciiTheme="minorHAnsi" w:hAnsiTheme="minorHAnsi" w:cs="Arial"/>
              </w:rPr>
            </w:pPr>
            <w:r w:rsidRPr="00B7030B">
              <w:rPr>
                <w:rFonts w:asciiTheme="minorHAnsi" w:hAnsiTheme="minorHAnsi" w:cs="Arial"/>
                <w:i/>
                <w:iCs/>
              </w:rPr>
              <w:t>Q</w:t>
            </w:r>
            <w:r w:rsidRPr="00B7030B">
              <w:rPr>
                <w:rFonts w:asciiTheme="minorHAnsi" w:hAnsiTheme="minorHAnsi" w:cs="Arial"/>
                <w:i/>
                <w:iCs/>
                <w:vertAlign w:val="subscript"/>
              </w:rPr>
              <w:t>s</w:t>
            </w:r>
            <w:r w:rsidRPr="00B7030B">
              <w:rPr>
                <w:rFonts w:asciiTheme="minorHAnsi" w:hAnsiTheme="minorHAnsi" w:cs="Arial"/>
              </w:rPr>
              <w:t xml:space="preserve"> = total spill, </w:t>
            </w:r>
            <w:r w:rsidRPr="00B7030B">
              <w:rPr>
                <w:rFonts w:asciiTheme="minorHAnsi" w:hAnsiTheme="minorHAnsi" w:cs="Arial"/>
                <w:i/>
                <w:iCs/>
              </w:rPr>
              <w:t>kcfs</w:t>
            </w:r>
          </w:p>
          <w:p w14:paraId="64E9C3C0" w14:textId="77777777" w:rsidR="0041037A" w:rsidRPr="00B7030B" w:rsidRDefault="0041037A">
            <w:pPr>
              <w:pStyle w:val="tabledata"/>
              <w:rPr>
                <w:rFonts w:asciiTheme="minorHAnsi" w:hAnsiTheme="minorHAnsi" w:cs="Arial"/>
              </w:rPr>
            </w:pPr>
            <w:r w:rsidRPr="00B7030B">
              <w:rPr>
                <w:rFonts w:asciiTheme="minorHAnsi" w:hAnsiTheme="minorHAnsi" w:cs="Arial"/>
                <w:i/>
                <w:iCs/>
              </w:rPr>
              <w:t>a</w:t>
            </w:r>
            <w:r w:rsidRPr="00B7030B">
              <w:rPr>
                <w:rFonts w:asciiTheme="minorHAnsi" w:hAnsiTheme="minorHAnsi" w:cs="Arial"/>
              </w:rPr>
              <w:t xml:space="preserve">, </w:t>
            </w:r>
            <w:r w:rsidRPr="00B7030B">
              <w:rPr>
                <w:rFonts w:asciiTheme="minorHAnsi" w:hAnsiTheme="minorHAnsi" w:cs="Arial"/>
                <w:i/>
                <w:iCs/>
              </w:rPr>
              <w:t>b</w:t>
            </w:r>
            <w:r w:rsidRPr="00B7030B">
              <w:rPr>
                <w:rFonts w:asciiTheme="minorHAnsi" w:hAnsiTheme="minorHAnsi" w:cs="Arial"/>
              </w:rPr>
              <w:t xml:space="preserve">, </w:t>
            </w:r>
            <w:r w:rsidRPr="00B7030B">
              <w:rPr>
                <w:rFonts w:asciiTheme="minorHAnsi" w:hAnsiTheme="minorHAnsi" w:cs="Arial"/>
                <w:i/>
                <w:iCs/>
              </w:rPr>
              <w:t>c</w:t>
            </w:r>
            <w:r w:rsidRPr="00B7030B">
              <w:rPr>
                <w:rFonts w:asciiTheme="minorHAnsi" w:hAnsiTheme="minorHAnsi" w:cs="Arial"/>
              </w:rPr>
              <w:t xml:space="preserve"> = empirical coefficients</w:t>
            </w:r>
          </w:p>
        </w:tc>
      </w:tr>
      <w:tr w:rsidR="0041037A" w:rsidRPr="00B7030B" w14:paraId="539C6052" w14:textId="77777777">
        <w:tc>
          <w:tcPr>
            <w:tcW w:w="2641" w:type="dxa"/>
            <w:vAlign w:val="center"/>
          </w:tcPr>
          <w:p w14:paraId="75D8BF74" w14:textId="77777777" w:rsidR="0041037A" w:rsidRPr="00B7030B" w:rsidRDefault="0041037A">
            <w:pPr>
              <w:pStyle w:val="tabledata"/>
              <w:rPr>
                <w:rFonts w:asciiTheme="minorHAnsi" w:hAnsiTheme="minorHAnsi"/>
                <w:szCs w:val="22"/>
              </w:rPr>
            </w:pPr>
            <w:r w:rsidRPr="00B7030B">
              <w:rPr>
                <w:rFonts w:asciiTheme="minorHAnsi" w:hAnsiTheme="minorHAnsi"/>
              </w:rPr>
              <w:t>Bounded exponential of the spill on a per spillway basis</w:t>
            </w:r>
          </w:p>
        </w:tc>
        <w:tc>
          <w:tcPr>
            <w:tcW w:w="2036" w:type="dxa"/>
            <w:vAlign w:val="center"/>
          </w:tcPr>
          <w:p w14:paraId="1735BE27" w14:textId="77777777" w:rsidR="0041037A" w:rsidRPr="00B7030B" w:rsidRDefault="00DC03F9" w:rsidP="00DC03F9">
            <w:pPr>
              <w:pStyle w:val="tabledata"/>
              <w:jc w:val="center"/>
              <w:rPr>
                <w:rFonts w:asciiTheme="minorHAnsi" w:hAnsiTheme="minorHAnsi" w:cs="Arial"/>
              </w:rPr>
            </w:pPr>
            <m:oMathPara>
              <m:oMath>
                <m:r>
                  <w:rPr>
                    <w:rFonts w:ascii="Cambria Math" w:hAnsiTheme="minorHAnsi"/>
                  </w:rPr>
                  <m:t>%TDG=a+b</m:t>
                </m:r>
                <m:sSup>
                  <m:sSupPr>
                    <m:ctrlPr>
                      <w:ins w:id="1034"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35"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36" w:author="Honnalore Steissberg" w:date="2021-07-30T09:49:00Z">
                        <w:rPr>
                          <w:rFonts w:ascii="Cambria Math" w:hAnsi="Cambria Math"/>
                          <w:i/>
                        </w:rPr>
                      </w:ins>
                    </m:ctrlPr>
                  </m:sup>
                </m:sSup>
              </m:oMath>
            </m:oMathPara>
          </w:p>
          <w:p w14:paraId="03CC9F23" w14:textId="77777777" w:rsidR="0041037A" w:rsidRPr="00B7030B" w:rsidRDefault="0041037A">
            <w:pPr>
              <w:pStyle w:val="tabledata"/>
              <w:jc w:val="center"/>
              <w:rPr>
                <w:rFonts w:asciiTheme="minorHAnsi" w:hAnsiTheme="minorHAnsi"/>
              </w:rPr>
            </w:pPr>
          </w:p>
        </w:tc>
        <w:tc>
          <w:tcPr>
            <w:tcW w:w="3966" w:type="dxa"/>
            <w:vAlign w:val="center"/>
          </w:tcPr>
          <w:p w14:paraId="5C01A155" w14:textId="77777777" w:rsidR="0041037A" w:rsidRPr="00B7030B" w:rsidRDefault="0041037A">
            <w:pPr>
              <w:pStyle w:val="tabledata"/>
              <w:rPr>
                <w:rFonts w:asciiTheme="minorHAnsi" w:hAnsiTheme="minorHAnsi"/>
                <w:i/>
                <w:iCs/>
              </w:rPr>
            </w:pP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rPr>
              <w:t xml:space="preserve"> = spill through individual spillway, </w:t>
            </w:r>
            <w:r w:rsidRPr="00B7030B">
              <w:rPr>
                <w:rFonts w:asciiTheme="minorHAnsi" w:hAnsiTheme="minorHAnsi"/>
                <w:i/>
                <w:iCs/>
              </w:rPr>
              <w:t>kcfs</w:t>
            </w:r>
          </w:p>
          <w:p w14:paraId="45972CBE" w14:textId="77777777" w:rsidR="0041037A" w:rsidRPr="00B7030B" w:rsidRDefault="0041037A">
            <w:pPr>
              <w:pStyle w:val="tabledata"/>
              <w:rPr>
                <w:rFonts w:asciiTheme="minorHAnsi" w:hAnsiTheme="minorHAnsi"/>
                <w:szCs w:val="22"/>
              </w:rPr>
            </w:pPr>
            <w:r w:rsidRPr="00B7030B">
              <w:rPr>
                <w:rFonts w:asciiTheme="minorHAnsi" w:hAnsiTheme="minorHAnsi"/>
                <w:i/>
                <w:iCs/>
              </w:rPr>
              <w:t>a</w:t>
            </w:r>
            <w:r w:rsidRPr="00B7030B">
              <w:rPr>
                <w:rFonts w:asciiTheme="minorHAnsi" w:hAnsiTheme="minorHAnsi"/>
              </w:rPr>
              <w:t xml:space="preserve">, </w:t>
            </w:r>
            <w:r w:rsidRPr="00B7030B">
              <w:rPr>
                <w:rFonts w:asciiTheme="minorHAnsi" w:hAnsiTheme="minorHAnsi"/>
                <w:i/>
                <w:iCs/>
              </w:rPr>
              <w:t>b</w:t>
            </w:r>
            <w:r w:rsidRPr="00B7030B">
              <w:rPr>
                <w:rFonts w:asciiTheme="minorHAnsi" w:hAnsiTheme="minorHAnsi"/>
              </w:rPr>
              <w:t xml:space="preserve">, </w:t>
            </w:r>
            <w:r w:rsidRPr="00B7030B">
              <w:rPr>
                <w:rFonts w:asciiTheme="minorHAnsi" w:hAnsiTheme="minorHAnsi"/>
                <w:i/>
                <w:iCs/>
              </w:rPr>
              <w:t>c</w:t>
            </w:r>
            <w:r w:rsidRPr="00B7030B">
              <w:rPr>
                <w:rFonts w:asciiTheme="minorHAnsi" w:hAnsiTheme="minorHAnsi"/>
              </w:rPr>
              <w:t xml:space="preserve"> = empirical coefficients</w:t>
            </w:r>
          </w:p>
        </w:tc>
      </w:tr>
    </w:tbl>
    <w:p w14:paraId="312807D3" w14:textId="77777777" w:rsidR="0041037A" w:rsidRPr="00B7030B" w:rsidRDefault="0041037A">
      <w:pPr>
        <w:pStyle w:val="BodyText2"/>
      </w:pPr>
    </w:p>
    <w:p w14:paraId="67C101EA" w14:textId="1EDD6811" w:rsidR="0041037A" w:rsidRPr="00D77651" w:rsidRDefault="0041037A" w:rsidP="00D77651">
      <w:pPr>
        <w:pStyle w:val="BodyText"/>
        <w:spacing w:after="120"/>
        <w:rPr>
          <w:sz w:val="20"/>
        </w:rPr>
      </w:pPr>
      <w:r w:rsidRPr="00D77651">
        <w:rPr>
          <w:sz w:val="20"/>
        </w:rPr>
        <w:t xml:space="preserve">Examples of some of these correlations are shown in </w:t>
      </w:r>
      <w:r w:rsidR="003B7E39" w:rsidRPr="00D77651">
        <w:rPr>
          <w:sz w:val="20"/>
        </w:rPr>
        <w:fldChar w:fldCharType="begin"/>
      </w:r>
      <w:r w:rsidR="003B7E39" w:rsidRPr="00D77651">
        <w:rPr>
          <w:sz w:val="20"/>
        </w:rPr>
        <w:instrText xml:space="preserve"> REF _Ref16641711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6</w:t>
      </w:r>
      <w:r w:rsidR="003B7E39" w:rsidRPr="00D77651">
        <w:rPr>
          <w:sz w:val="20"/>
        </w:rPr>
        <w:fldChar w:fldCharType="end"/>
      </w:r>
      <w:r w:rsidRPr="00D77651">
        <w:rPr>
          <w:sz w:val="20"/>
        </w:rPr>
        <w:t>.  In many cases the %</w:t>
      </w:r>
      <w:r w:rsidRPr="00D77651">
        <w:rPr>
          <w:i/>
          <w:iCs/>
          <w:sz w:val="20"/>
        </w:rPr>
        <w:t>TDG</w:t>
      </w:r>
      <w:r w:rsidRPr="00D77651">
        <w:rPr>
          <w:sz w:val="20"/>
        </w:rPr>
        <w:t xml:space="preserve"> in these correlations was constrained to a maximum of 145%</w:t>
      </w:r>
      <w:ins w:id="1037" w:author="Honnalore Steissberg" w:date="2021-07-28T15:30:00Z">
        <w:r w:rsidR="005624DE">
          <w:rPr>
            <w:sz w:val="20"/>
          </w:rPr>
          <w:t>,</w:t>
        </w:r>
      </w:ins>
      <w:r w:rsidRPr="00D77651">
        <w:rPr>
          <w:sz w:val="20"/>
        </w:rPr>
        <w:t xml:space="preserve"> and when the flow reached only a few thousand cfs, no change in </w:t>
      </w:r>
      <w:r w:rsidRPr="00D77651">
        <w:rPr>
          <w:i/>
          <w:iCs/>
          <w:sz w:val="20"/>
        </w:rPr>
        <w:t>TDG</w:t>
      </w:r>
      <w:r w:rsidRPr="00D77651">
        <w:rPr>
          <w:sz w:val="20"/>
        </w:rPr>
        <w:t xml:space="preserve"> was assumed from the forebay to the tailrace. Also, the correlations in </w:t>
      </w:r>
      <w:r w:rsidR="003B7E39" w:rsidRPr="00D77651">
        <w:rPr>
          <w:sz w:val="20"/>
        </w:rPr>
        <w:fldChar w:fldCharType="begin"/>
      </w:r>
      <w:r w:rsidR="003B7E39" w:rsidRPr="00D77651">
        <w:rPr>
          <w:sz w:val="20"/>
        </w:rPr>
        <w:instrText xml:space="preserve"> REF _Ref16641711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6</w:t>
      </w:r>
      <w:r w:rsidR="003B7E39" w:rsidRPr="00D77651">
        <w:rPr>
          <w:sz w:val="20"/>
        </w:rPr>
        <w:fldChar w:fldCharType="end"/>
      </w:r>
      <w:r w:rsidRPr="00D77651">
        <w:rPr>
          <w:sz w:val="20"/>
        </w:rPr>
        <w:t xml:space="preserve"> sometimes changed from year to year based on changes in operating conditions or structural changes in the spillway or deflectors.</w:t>
      </w:r>
    </w:p>
    <w:p w14:paraId="72736D29" w14:textId="13D50983" w:rsidR="0041037A" w:rsidRPr="00B7030B" w:rsidRDefault="0041037A" w:rsidP="00EE7164">
      <w:pPr>
        <w:pStyle w:val="Tablecaption"/>
      </w:pPr>
      <w:bookmarkStart w:id="1038" w:name="_Ref16641711"/>
      <w:bookmarkStart w:id="1039" w:name="_Toc13665502"/>
      <w:bookmarkStart w:id="1040" w:name="_Toc37942952"/>
      <w:r w:rsidRPr="00B7030B">
        <w:t xml:space="preserve">Table </w:t>
      </w:r>
      <w:r w:rsidR="00F812F1">
        <w:fldChar w:fldCharType="begin"/>
      </w:r>
      <w:r w:rsidR="00F812F1">
        <w:instrText xml:space="preserve"> SEQ Table \* ARABIC </w:instrText>
      </w:r>
      <w:r w:rsidR="00F812F1">
        <w:fldChar w:fldCharType="separate"/>
      </w:r>
      <w:r w:rsidR="00795A65">
        <w:rPr>
          <w:noProof/>
        </w:rPr>
        <w:t>6</w:t>
      </w:r>
      <w:r w:rsidR="00F812F1">
        <w:rPr>
          <w:noProof/>
        </w:rPr>
        <w:fldChar w:fldCharType="end"/>
      </w:r>
      <w:bookmarkEnd w:id="1038"/>
      <w:r w:rsidRPr="00B7030B">
        <w:t xml:space="preserve">.  Equations used in </w:t>
      </w:r>
      <w:proofErr w:type="spellStart"/>
      <w:r w:rsidRPr="00B7030B">
        <w:t>CRiSP</w:t>
      </w:r>
      <w:proofErr w:type="spellEnd"/>
      <w:r w:rsidRPr="00B7030B">
        <w:t xml:space="preserve"> model for gas production at Columbia </w:t>
      </w:r>
      <w:ins w:id="1041" w:author="Honnalore Steissberg" w:date="2021-07-28T15:32:00Z">
        <w:r w:rsidR="005624DE">
          <w:t>B</w:t>
        </w:r>
      </w:ins>
      <w:del w:id="1042" w:author="Honnalore Steissberg" w:date="2021-07-28T15:31:00Z">
        <w:r w:rsidRPr="00B7030B" w:rsidDel="005624DE">
          <w:delText>b</w:delText>
        </w:r>
      </w:del>
      <w:r w:rsidRPr="00B7030B">
        <w:t xml:space="preserve">asin </w:t>
      </w:r>
      <w:ins w:id="1043" w:author="Honnalore Steissberg" w:date="2021-07-28T15:31:00Z">
        <w:r w:rsidR="005624DE">
          <w:t>D</w:t>
        </w:r>
      </w:ins>
      <w:del w:id="1044" w:author="Honnalore Steissberg" w:date="2021-07-28T15:30:00Z">
        <w:r w:rsidRPr="00B7030B" w:rsidDel="005624DE">
          <w:delText>d</w:delText>
        </w:r>
      </w:del>
      <w:r w:rsidRPr="00B7030B">
        <w:t>ams</w:t>
      </w:r>
      <w:bookmarkEnd w:id="1039"/>
      <w:bookmarkEnd w:id="1040"/>
    </w:p>
    <w:tbl>
      <w:tblPr>
        <w:tblW w:w="0" w:type="auto"/>
        <w:tblInd w:w="117" w:type="dxa"/>
        <w:tblBorders>
          <w:top w:val="double" w:sz="4" w:space="0" w:color="auto"/>
          <w:left w:val="double" w:sz="4" w:space="0" w:color="auto"/>
          <w:bottom w:val="double" w:sz="4" w:space="0" w:color="auto"/>
          <w:right w:val="double" w:sz="4" w:space="0" w:color="auto"/>
          <w:insideH w:val="single" w:sz="8" w:space="0" w:color="000000"/>
          <w:insideV w:val="single" w:sz="8" w:space="0" w:color="000000"/>
        </w:tblBorders>
        <w:tblLayout w:type="fixed"/>
        <w:tblCellMar>
          <w:left w:w="120" w:type="dxa"/>
          <w:right w:w="120" w:type="dxa"/>
        </w:tblCellMar>
        <w:tblLook w:val="0000" w:firstRow="0" w:lastRow="0" w:firstColumn="0" w:lastColumn="0" w:noHBand="0" w:noVBand="0"/>
      </w:tblPr>
      <w:tblGrid>
        <w:gridCol w:w="1639"/>
        <w:gridCol w:w="2438"/>
        <w:gridCol w:w="4566"/>
      </w:tblGrid>
      <w:tr w:rsidR="0041037A" w:rsidRPr="00B7030B" w14:paraId="16DD3B9F" w14:textId="77777777" w:rsidTr="00B877A2">
        <w:trPr>
          <w:tblHeader/>
        </w:trPr>
        <w:tc>
          <w:tcPr>
            <w:tcW w:w="1639" w:type="dxa"/>
            <w:tcBorders>
              <w:top w:val="double" w:sz="4" w:space="0" w:color="auto"/>
              <w:bottom w:val="double" w:sz="4" w:space="0" w:color="auto"/>
            </w:tcBorders>
            <w:vAlign w:val="center"/>
          </w:tcPr>
          <w:p w14:paraId="512FA119"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Dam</w:t>
            </w:r>
          </w:p>
        </w:tc>
        <w:tc>
          <w:tcPr>
            <w:tcW w:w="2438" w:type="dxa"/>
            <w:tcBorders>
              <w:top w:val="double" w:sz="4" w:space="0" w:color="auto"/>
              <w:bottom w:val="double" w:sz="4" w:space="0" w:color="auto"/>
            </w:tcBorders>
            <w:vAlign w:val="center"/>
          </w:tcPr>
          <w:p w14:paraId="2B4428CE"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Equation</w:t>
            </w:r>
          </w:p>
        </w:tc>
        <w:tc>
          <w:tcPr>
            <w:tcW w:w="4566" w:type="dxa"/>
            <w:tcBorders>
              <w:top w:val="double" w:sz="4" w:space="0" w:color="auto"/>
              <w:bottom w:val="double" w:sz="4" w:space="0" w:color="auto"/>
            </w:tcBorders>
            <w:vAlign w:val="center"/>
          </w:tcPr>
          <w:p w14:paraId="70DE2FD0"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Coefficients</w:t>
            </w:r>
          </w:p>
        </w:tc>
      </w:tr>
      <w:tr w:rsidR="0041037A" w:rsidRPr="00B7030B" w14:paraId="0D45E58D" w14:textId="77777777">
        <w:tc>
          <w:tcPr>
            <w:tcW w:w="1639" w:type="dxa"/>
            <w:tcBorders>
              <w:top w:val="double" w:sz="4" w:space="0" w:color="auto"/>
            </w:tcBorders>
          </w:tcPr>
          <w:p w14:paraId="4044FC62" w14:textId="77777777" w:rsidR="0041037A" w:rsidRPr="00B7030B" w:rsidRDefault="0041037A">
            <w:pPr>
              <w:pStyle w:val="tabledata"/>
              <w:rPr>
                <w:rFonts w:asciiTheme="minorHAnsi" w:hAnsiTheme="minorHAnsi"/>
              </w:rPr>
            </w:pPr>
            <w:r w:rsidRPr="00B7030B">
              <w:rPr>
                <w:rFonts w:asciiTheme="minorHAnsi" w:hAnsiTheme="minorHAnsi"/>
              </w:rPr>
              <w:t>Bonneville</w:t>
            </w:r>
          </w:p>
        </w:tc>
        <w:tc>
          <w:tcPr>
            <w:tcW w:w="2438" w:type="dxa"/>
            <w:tcBorders>
              <w:top w:val="double" w:sz="4" w:space="0" w:color="auto"/>
            </w:tcBorders>
          </w:tcPr>
          <w:p w14:paraId="3193093A" w14:textId="77777777" w:rsidR="0041037A" w:rsidRPr="00B7030B" w:rsidRDefault="00DC03F9" w:rsidP="00DC03F9">
            <w:pPr>
              <w:pStyle w:val="tabledata"/>
              <w:rPr>
                <w:rFonts w:asciiTheme="minorHAnsi" w:hAnsiTheme="minorHAnsi" w:cs="Arial"/>
              </w:rPr>
            </w:pPr>
            <m:oMathPara>
              <m:oMath>
                <m:r>
                  <w:rPr>
                    <w:rFonts w:ascii="Cambria Math" w:hAnsiTheme="minorHAnsi"/>
                  </w:rPr>
                  <m:t>%TDG=m</m:t>
                </m:r>
                <m:sSub>
                  <m:sSubPr>
                    <m:ctrlPr>
                      <w:ins w:id="1045"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p w14:paraId="70D5D6CD" w14:textId="77777777" w:rsidR="0041037A" w:rsidRPr="00B7030B" w:rsidRDefault="0041037A">
            <w:pPr>
              <w:pStyle w:val="tabledata"/>
              <w:rPr>
                <w:rFonts w:asciiTheme="minorHAnsi" w:hAnsiTheme="minorHAnsi"/>
              </w:rPr>
            </w:pPr>
          </w:p>
        </w:tc>
        <w:tc>
          <w:tcPr>
            <w:tcW w:w="4566" w:type="dxa"/>
            <w:tcBorders>
              <w:top w:val="double" w:sz="4" w:space="0" w:color="auto"/>
            </w:tcBorders>
          </w:tcPr>
          <w:p w14:paraId="569E636B" w14:textId="77777777" w:rsidR="0041037A" w:rsidRPr="00B7030B" w:rsidRDefault="0041037A">
            <w:pPr>
              <w:pStyle w:val="tabledata"/>
              <w:rPr>
                <w:rFonts w:asciiTheme="minorHAnsi" w:hAnsiTheme="minorHAnsi"/>
              </w:rPr>
            </w:pPr>
            <w:r w:rsidRPr="00B7030B">
              <w:rPr>
                <w:rFonts w:asciiTheme="minorHAnsi" w:hAnsiTheme="minorHAnsi"/>
                <w:i/>
                <w:iCs/>
              </w:rPr>
              <w:t>m</w:t>
            </w:r>
            <w:r w:rsidRPr="00B7030B">
              <w:rPr>
                <w:rFonts w:asciiTheme="minorHAnsi" w:hAnsiTheme="minorHAnsi"/>
              </w:rPr>
              <w:t xml:space="preserve"> = 0.12</w:t>
            </w:r>
          </w:p>
          <w:p w14:paraId="1558DDE9" w14:textId="77777777" w:rsidR="0041037A" w:rsidRPr="00B7030B" w:rsidRDefault="0041037A">
            <w:pPr>
              <w:pStyle w:val="tabledata"/>
              <w:rPr>
                <w:rFonts w:asciiTheme="minorHAnsi" w:hAnsiTheme="minorHAnsi"/>
              </w:rPr>
            </w:pPr>
            <w:r w:rsidRPr="00B7030B">
              <w:rPr>
                <w:rFonts w:asciiTheme="minorHAnsi" w:hAnsiTheme="minorHAnsi"/>
                <w:i/>
                <w:iCs/>
              </w:rPr>
              <w:t>b</w:t>
            </w:r>
            <w:r w:rsidRPr="00B7030B">
              <w:rPr>
                <w:rFonts w:asciiTheme="minorHAnsi" w:hAnsiTheme="minorHAnsi"/>
              </w:rPr>
              <w:t xml:space="preserve"> = 105.61</w:t>
            </w:r>
          </w:p>
        </w:tc>
      </w:tr>
      <w:tr w:rsidR="0041037A" w:rsidRPr="00B7030B" w14:paraId="61358490" w14:textId="77777777">
        <w:tc>
          <w:tcPr>
            <w:tcW w:w="1639" w:type="dxa"/>
          </w:tcPr>
          <w:p w14:paraId="4D8404A6" w14:textId="77777777" w:rsidR="0041037A" w:rsidRPr="00B7030B" w:rsidRDefault="0041037A">
            <w:pPr>
              <w:pStyle w:val="tabledata"/>
              <w:rPr>
                <w:rFonts w:asciiTheme="minorHAnsi" w:hAnsiTheme="minorHAnsi"/>
              </w:rPr>
            </w:pPr>
            <w:r w:rsidRPr="00B7030B">
              <w:rPr>
                <w:rFonts w:asciiTheme="minorHAnsi" w:hAnsiTheme="minorHAnsi"/>
              </w:rPr>
              <w:t>Lower Granite</w:t>
            </w:r>
          </w:p>
        </w:tc>
        <w:tc>
          <w:tcPr>
            <w:tcW w:w="2438" w:type="dxa"/>
          </w:tcPr>
          <w:p w14:paraId="5CB33782" w14:textId="77777777" w:rsidR="0041037A" w:rsidRPr="00B7030B" w:rsidRDefault="00DC03F9" w:rsidP="00DC03F9">
            <w:pPr>
              <w:pStyle w:val="tabledata"/>
              <w:rPr>
                <w:rFonts w:asciiTheme="minorHAnsi" w:hAnsiTheme="minorHAnsi" w:cs="Arial"/>
              </w:rPr>
            </w:pPr>
            <m:oMathPara>
              <m:oMath>
                <m:r>
                  <w:rPr>
                    <w:rFonts w:ascii="Cambria Math" w:hAnsiTheme="minorHAnsi"/>
                  </w:rPr>
                  <m:t>%TDG=a+b</m:t>
                </m:r>
                <m:sSup>
                  <m:sSupPr>
                    <m:ctrlPr>
                      <w:ins w:id="1046"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47"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48" w:author="Honnalore Steissberg" w:date="2021-07-30T09:49:00Z">
                        <w:rPr>
                          <w:rFonts w:ascii="Cambria Math" w:hAnsi="Cambria Math"/>
                          <w:i/>
                        </w:rPr>
                      </w:ins>
                    </m:ctrlPr>
                  </m:sup>
                </m:sSup>
              </m:oMath>
            </m:oMathPara>
          </w:p>
          <w:p w14:paraId="626562F2" w14:textId="77777777" w:rsidR="0041037A" w:rsidRPr="00B7030B" w:rsidRDefault="0041037A">
            <w:pPr>
              <w:pStyle w:val="tabledata"/>
              <w:rPr>
                <w:rFonts w:asciiTheme="minorHAnsi" w:hAnsiTheme="minorHAnsi"/>
              </w:rPr>
            </w:pPr>
          </w:p>
        </w:tc>
        <w:tc>
          <w:tcPr>
            <w:tcW w:w="4566" w:type="dxa"/>
          </w:tcPr>
          <w:p w14:paraId="6691CD41" w14:textId="77777777" w:rsidR="0041037A" w:rsidRPr="00B7030B" w:rsidRDefault="0041037A">
            <w:pPr>
              <w:pStyle w:val="tabledata"/>
              <w:rPr>
                <w:rFonts w:asciiTheme="minorHAnsi" w:hAnsiTheme="minorHAnsi"/>
              </w:rPr>
            </w:pPr>
            <w:r w:rsidRPr="00B7030B">
              <w:rPr>
                <w:rFonts w:asciiTheme="minorHAnsi" w:hAnsiTheme="minorHAnsi"/>
                <w:i/>
                <w:iCs/>
              </w:rPr>
              <w:t>a</w:t>
            </w:r>
            <w:r w:rsidRPr="00B7030B">
              <w:rPr>
                <w:rFonts w:asciiTheme="minorHAnsi" w:hAnsiTheme="minorHAnsi"/>
              </w:rPr>
              <w:t xml:space="preserve"> = 138.0</w:t>
            </w:r>
          </w:p>
          <w:p w14:paraId="027C33AC" w14:textId="77777777" w:rsidR="0041037A" w:rsidRPr="00B7030B" w:rsidRDefault="0041037A">
            <w:pPr>
              <w:pStyle w:val="tabledata"/>
              <w:rPr>
                <w:rFonts w:asciiTheme="minorHAnsi" w:hAnsiTheme="minorHAnsi"/>
              </w:rPr>
            </w:pPr>
            <w:r w:rsidRPr="00B7030B">
              <w:rPr>
                <w:rFonts w:asciiTheme="minorHAnsi" w:hAnsiTheme="minorHAnsi"/>
                <w:i/>
                <w:iCs/>
              </w:rPr>
              <w:t>b</w:t>
            </w:r>
            <w:r w:rsidRPr="00B7030B">
              <w:rPr>
                <w:rFonts w:asciiTheme="minorHAnsi" w:hAnsiTheme="minorHAnsi"/>
              </w:rPr>
              <w:t xml:space="preserve"> = -35.8</w:t>
            </w:r>
          </w:p>
          <w:p w14:paraId="71D70707" w14:textId="77777777" w:rsidR="0041037A" w:rsidRPr="00B7030B" w:rsidRDefault="0041037A">
            <w:pPr>
              <w:pStyle w:val="tabledata"/>
              <w:rPr>
                <w:rFonts w:asciiTheme="minorHAnsi" w:hAnsiTheme="minorHAnsi"/>
              </w:rPr>
            </w:pPr>
            <w:r w:rsidRPr="00B7030B">
              <w:rPr>
                <w:rFonts w:asciiTheme="minorHAnsi" w:hAnsiTheme="minorHAnsi"/>
                <w:i/>
                <w:iCs/>
              </w:rPr>
              <w:t>c</w:t>
            </w:r>
            <w:r w:rsidRPr="00B7030B">
              <w:rPr>
                <w:rFonts w:asciiTheme="minorHAnsi" w:hAnsiTheme="minorHAnsi"/>
              </w:rPr>
              <w:t xml:space="preserve"> = -0.10 </w:t>
            </w:r>
          </w:p>
        </w:tc>
      </w:tr>
      <w:tr w:rsidR="0041037A" w:rsidRPr="00B7030B" w14:paraId="5DDF142D" w14:textId="77777777">
        <w:tc>
          <w:tcPr>
            <w:tcW w:w="1639" w:type="dxa"/>
          </w:tcPr>
          <w:p w14:paraId="5D2B842B" w14:textId="77777777" w:rsidR="0041037A" w:rsidRPr="00B7030B" w:rsidRDefault="0041037A">
            <w:pPr>
              <w:pStyle w:val="tabledata"/>
              <w:rPr>
                <w:rFonts w:asciiTheme="minorHAnsi" w:hAnsiTheme="minorHAnsi"/>
              </w:rPr>
            </w:pPr>
            <w:r w:rsidRPr="00B7030B">
              <w:rPr>
                <w:rFonts w:asciiTheme="minorHAnsi" w:hAnsiTheme="minorHAnsi"/>
              </w:rPr>
              <w:t>Dworshak</w:t>
            </w:r>
          </w:p>
        </w:tc>
        <w:tc>
          <w:tcPr>
            <w:tcW w:w="2438" w:type="dxa"/>
          </w:tcPr>
          <w:p w14:paraId="697A4920" w14:textId="77777777" w:rsidR="0041037A" w:rsidRPr="00B7030B" w:rsidRDefault="00DC03F9" w:rsidP="00DC03F9">
            <w:pPr>
              <w:pStyle w:val="tabledata"/>
              <w:rPr>
                <w:rFonts w:asciiTheme="minorHAnsi" w:hAnsiTheme="minorHAnsi" w:cs="Arial"/>
              </w:rPr>
            </w:pPr>
            <m:oMathPara>
              <m:oMath>
                <m:r>
                  <w:rPr>
                    <w:rFonts w:ascii="Cambria Math" w:hAnsiTheme="minorHAnsi"/>
                  </w:rPr>
                  <m:t>%TDG=a+b</m:t>
                </m:r>
                <m:sSup>
                  <m:sSupPr>
                    <m:ctrlPr>
                      <w:ins w:id="1049"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50"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51" w:author="Honnalore Steissberg" w:date="2021-07-30T09:49:00Z">
                        <w:rPr>
                          <w:rFonts w:ascii="Cambria Math" w:hAnsi="Cambria Math"/>
                          <w:i/>
                        </w:rPr>
                      </w:ins>
                    </m:ctrlPr>
                  </m:sup>
                </m:sSup>
              </m:oMath>
            </m:oMathPara>
          </w:p>
          <w:p w14:paraId="135432DC" w14:textId="77777777" w:rsidR="0041037A" w:rsidRPr="00B7030B" w:rsidRDefault="0041037A">
            <w:pPr>
              <w:pStyle w:val="tabledata"/>
              <w:rPr>
                <w:rFonts w:asciiTheme="minorHAnsi" w:hAnsiTheme="minorHAnsi"/>
              </w:rPr>
            </w:pPr>
          </w:p>
        </w:tc>
        <w:tc>
          <w:tcPr>
            <w:tcW w:w="4566" w:type="dxa"/>
          </w:tcPr>
          <w:p w14:paraId="202FDA6C" w14:textId="77777777" w:rsidR="0041037A" w:rsidRPr="00B7030B" w:rsidRDefault="0041037A">
            <w:pPr>
              <w:pStyle w:val="tabledata"/>
              <w:rPr>
                <w:rFonts w:asciiTheme="minorHAnsi" w:hAnsiTheme="minorHAnsi"/>
              </w:rPr>
            </w:pPr>
            <w:r w:rsidRPr="00B7030B">
              <w:rPr>
                <w:rFonts w:asciiTheme="minorHAnsi" w:hAnsiTheme="minorHAnsi"/>
                <w:i/>
                <w:iCs/>
              </w:rPr>
              <w:lastRenderedPageBreak/>
              <w:t>a</w:t>
            </w:r>
            <w:r w:rsidRPr="00B7030B">
              <w:rPr>
                <w:rFonts w:asciiTheme="minorHAnsi" w:hAnsiTheme="minorHAnsi"/>
              </w:rPr>
              <w:t xml:space="preserve"> = 135.9</w:t>
            </w:r>
          </w:p>
          <w:p w14:paraId="66DB130F" w14:textId="77777777" w:rsidR="0041037A" w:rsidRPr="00B7030B" w:rsidRDefault="0041037A">
            <w:pPr>
              <w:pStyle w:val="tabledata"/>
              <w:rPr>
                <w:rFonts w:asciiTheme="minorHAnsi" w:hAnsiTheme="minorHAnsi"/>
              </w:rPr>
            </w:pPr>
            <w:r w:rsidRPr="00B7030B">
              <w:rPr>
                <w:rFonts w:asciiTheme="minorHAnsi" w:hAnsiTheme="minorHAnsi"/>
                <w:i/>
                <w:iCs/>
              </w:rPr>
              <w:lastRenderedPageBreak/>
              <w:t>b</w:t>
            </w:r>
            <w:r w:rsidRPr="00B7030B">
              <w:rPr>
                <w:rFonts w:asciiTheme="minorHAnsi" w:hAnsiTheme="minorHAnsi"/>
              </w:rPr>
              <w:t xml:space="preserve"> = -71.1</w:t>
            </w:r>
          </w:p>
          <w:p w14:paraId="7D771EA1" w14:textId="77777777" w:rsidR="0041037A" w:rsidRPr="00B7030B" w:rsidRDefault="0041037A">
            <w:pPr>
              <w:pStyle w:val="tabledata"/>
              <w:rPr>
                <w:rFonts w:asciiTheme="minorHAnsi" w:hAnsiTheme="minorHAnsi"/>
              </w:rPr>
            </w:pPr>
            <w:r w:rsidRPr="00B7030B">
              <w:rPr>
                <w:rFonts w:asciiTheme="minorHAnsi" w:hAnsiTheme="minorHAnsi"/>
                <w:i/>
                <w:iCs/>
              </w:rPr>
              <w:t>c</w:t>
            </w:r>
            <w:r w:rsidRPr="00B7030B">
              <w:rPr>
                <w:rFonts w:asciiTheme="minorHAnsi" w:hAnsiTheme="minorHAnsi"/>
              </w:rPr>
              <w:t xml:space="preserve"> = -0.4787 </w:t>
            </w:r>
          </w:p>
        </w:tc>
      </w:tr>
      <w:tr w:rsidR="0041037A" w:rsidRPr="00B7030B" w14:paraId="4226DC09" w14:textId="77777777">
        <w:tc>
          <w:tcPr>
            <w:tcW w:w="1639" w:type="dxa"/>
          </w:tcPr>
          <w:p w14:paraId="5215EEC5" w14:textId="77777777" w:rsidR="0041037A" w:rsidRPr="00B7030B" w:rsidRDefault="0041037A">
            <w:pPr>
              <w:pStyle w:val="tabledata"/>
              <w:rPr>
                <w:rFonts w:asciiTheme="minorHAnsi" w:hAnsiTheme="minorHAnsi"/>
              </w:rPr>
            </w:pPr>
            <w:r w:rsidRPr="00B7030B">
              <w:rPr>
                <w:rFonts w:asciiTheme="minorHAnsi" w:hAnsiTheme="minorHAnsi"/>
              </w:rPr>
              <w:lastRenderedPageBreak/>
              <w:t>Ice Harbor</w:t>
            </w:r>
          </w:p>
        </w:tc>
        <w:tc>
          <w:tcPr>
            <w:tcW w:w="2438" w:type="dxa"/>
          </w:tcPr>
          <w:p w14:paraId="2E75CF0A" w14:textId="77777777" w:rsidR="0041037A" w:rsidRPr="00B7030B" w:rsidRDefault="00DC03F9" w:rsidP="00DC03F9">
            <w:pPr>
              <w:pStyle w:val="tabledata"/>
              <w:rPr>
                <w:rFonts w:asciiTheme="minorHAnsi" w:hAnsiTheme="minorHAnsi" w:cs="Arial"/>
              </w:rPr>
            </w:pPr>
            <m:oMathPara>
              <m:oMath>
                <m:r>
                  <w:rPr>
                    <w:rFonts w:ascii="Cambria Math" w:hAnsiTheme="minorHAnsi"/>
                  </w:rPr>
                  <m:t>%TDG=a+b</m:t>
                </m:r>
                <m:sSup>
                  <m:sSupPr>
                    <m:ctrlPr>
                      <w:ins w:id="1052"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53"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54" w:author="Honnalore Steissberg" w:date="2021-07-30T09:49:00Z">
                        <w:rPr>
                          <w:rFonts w:ascii="Cambria Math" w:hAnsi="Cambria Math"/>
                          <w:i/>
                        </w:rPr>
                      </w:ins>
                    </m:ctrlPr>
                  </m:sup>
                </m:sSup>
              </m:oMath>
            </m:oMathPara>
          </w:p>
          <w:p w14:paraId="78947371" w14:textId="77777777" w:rsidR="0041037A" w:rsidRPr="00B7030B" w:rsidRDefault="0041037A">
            <w:pPr>
              <w:pStyle w:val="tabledata"/>
              <w:rPr>
                <w:rFonts w:asciiTheme="minorHAnsi" w:hAnsiTheme="minorHAnsi"/>
              </w:rPr>
            </w:pPr>
          </w:p>
        </w:tc>
        <w:tc>
          <w:tcPr>
            <w:tcW w:w="4566" w:type="dxa"/>
          </w:tcPr>
          <w:p w14:paraId="721DBAD2" w14:textId="621E0E3F"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136.8; </w:t>
            </w:r>
            <w:r w:rsidRPr="00B7030B">
              <w:rPr>
                <w:rFonts w:asciiTheme="minorHAnsi" w:hAnsiTheme="minorHAnsi"/>
                <w:i/>
                <w:iCs/>
              </w:rPr>
              <w:t xml:space="preserve">b </w:t>
            </w:r>
            <w:r w:rsidRPr="00B7030B">
              <w:rPr>
                <w:rFonts w:asciiTheme="minorHAnsi" w:hAnsiTheme="minorHAnsi"/>
              </w:rPr>
              <w:t xml:space="preserve">= -42.0; </w:t>
            </w:r>
            <w:r w:rsidRPr="00B7030B">
              <w:rPr>
                <w:rFonts w:asciiTheme="minorHAnsi" w:hAnsiTheme="minorHAnsi"/>
                <w:i/>
                <w:iCs/>
              </w:rPr>
              <w:t>c</w:t>
            </w:r>
            <w:r w:rsidRPr="00B7030B">
              <w:rPr>
                <w:rFonts w:asciiTheme="minorHAnsi" w:hAnsiTheme="minorHAnsi"/>
              </w:rPr>
              <w:t xml:space="preserve"> = -0.</w:t>
            </w:r>
            <w:del w:id="1055" w:author="Honnalore Steissberg" w:date="2021-07-28T15:31:00Z">
              <w:r w:rsidRPr="00B7030B" w:rsidDel="005624DE">
                <w:rPr>
                  <w:rFonts w:asciiTheme="minorHAnsi" w:hAnsiTheme="minorHAnsi"/>
                </w:rPr>
                <w:delText>0340  1995</w:delText>
              </w:r>
            </w:del>
            <w:ins w:id="1056" w:author="Honnalore Steissberg" w:date="2021-07-28T15:31:00Z">
              <w:r w:rsidR="005624DE" w:rsidRPr="00B7030B">
                <w:rPr>
                  <w:rFonts w:asciiTheme="minorHAnsi" w:hAnsiTheme="minorHAnsi"/>
                </w:rPr>
                <w:t>0340 1995</w:t>
              </w:r>
            </w:ins>
            <w:r w:rsidRPr="00B7030B">
              <w:rPr>
                <w:rFonts w:asciiTheme="minorHAnsi" w:hAnsiTheme="minorHAnsi"/>
              </w:rPr>
              <w:t>;</w:t>
            </w:r>
          </w:p>
          <w:p w14:paraId="79950565" w14:textId="6DFB9EEE"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138.7; </w:t>
            </w:r>
            <w:r w:rsidRPr="00B7030B">
              <w:rPr>
                <w:rFonts w:asciiTheme="minorHAnsi" w:hAnsiTheme="minorHAnsi"/>
                <w:i/>
                <w:iCs/>
              </w:rPr>
              <w:t xml:space="preserve">b </w:t>
            </w:r>
            <w:r w:rsidRPr="00B7030B">
              <w:rPr>
                <w:rFonts w:asciiTheme="minorHAnsi" w:hAnsiTheme="minorHAnsi"/>
              </w:rPr>
              <w:t xml:space="preserve">= -79.0; </w:t>
            </w:r>
            <w:r w:rsidRPr="00B7030B">
              <w:rPr>
                <w:rFonts w:asciiTheme="minorHAnsi" w:hAnsiTheme="minorHAnsi"/>
                <w:i/>
                <w:iCs/>
              </w:rPr>
              <w:t>c</w:t>
            </w:r>
            <w:r w:rsidRPr="00B7030B">
              <w:rPr>
                <w:rFonts w:asciiTheme="minorHAnsi" w:hAnsiTheme="minorHAnsi"/>
              </w:rPr>
              <w:t xml:space="preserve"> = -0.</w:t>
            </w:r>
            <w:del w:id="1057" w:author="Honnalore Steissberg" w:date="2021-07-28T15:31:00Z">
              <w:r w:rsidRPr="00B7030B" w:rsidDel="005624DE">
                <w:rPr>
                  <w:rFonts w:asciiTheme="minorHAnsi" w:hAnsiTheme="minorHAnsi"/>
                </w:rPr>
                <w:delText>0591  1996</w:delText>
              </w:r>
            </w:del>
            <w:ins w:id="1058" w:author="Honnalore Steissberg" w:date="2021-07-28T15:31:00Z">
              <w:r w:rsidR="005624DE" w:rsidRPr="00B7030B">
                <w:rPr>
                  <w:rFonts w:asciiTheme="minorHAnsi" w:hAnsiTheme="minorHAnsi"/>
                </w:rPr>
                <w:t>0591 1996</w:t>
              </w:r>
            </w:ins>
            <w:r w:rsidRPr="00B7030B">
              <w:rPr>
                <w:rFonts w:asciiTheme="minorHAnsi" w:hAnsiTheme="minorHAnsi"/>
              </w:rPr>
              <w:t>;</w:t>
            </w:r>
          </w:p>
          <w:p w14:paraId="64FCDE50" w14:textId="355EFA44"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130.9; </w:t>
            </w:r>
            <w:r w:rsidRPr="00B7030B">
              <w:rPr>
                <w:rFonts w:asciiTheme="minorHAnsi" w:hAnsiTheme="minorHAnsi"/>
                <w:i/>
                <w:iCs/>
              </w:rPr>
              <w:t xml:space="preserve">b </w:t>
            </w:r>
            <w:r w:rsidRPr="00B7030B">
              <w:rPr>
                <w:rFonts w:asciiTheme="minorHAnsi" w:hAnsiTheme="minorHAnsi"/>
              </w:rPr>
              <w:t xml:space="preserve">= -26.5; </w:t>
            </w:r>
            <w:r w:rsidRPr="00B7030B">
              <w:rPr>
                <w:rFonts w:asciiTheme="minorHAnsi" w:hAnsiTheme="minorHAnsi"/>
                <w:i/>
                <w:iCs/>
              </w:rPr>
              <w:t>c</w:t>
            </w:r>
            <w:r w:rsidRPr="00B7030B">
              <w:rPr>
                <w:rFonts w:asciiTheme="minorHAnsi" w:hAnsiTheme="minorHAnsi"/>
              </w:rPr>
              <w:t xml:space="preserve"> = -0.</w:t>
            </w:r>
            <w:del w:id="1059" w:author="Honnalore Steissberg" w:date="2021-07-28T15:31:00Z">
              <w:r w:rsidRPr="00B7030B" w:rsidDel="005624DE">
                <w:rPr>
                  <w:rFonts w:asciiTheme="minorHAnsi" w:hAnsiTheme="minorHAnsi"/>
                </w:rPr>
                <w:delText>0220  1997</w:delText>
              </w:r>
            </w:del>
            <w:ins w:id="1060" w:author="Honnalore Steissberg" w:date="2021-07-28T15:31:00Z">
              <w:r w:rsidR="005624DE" w:rsidRPr="00B7030B">
                <w:rPr>
                  <w:rFonts w:asciiTheme="minorHAnsi" w:hAnsiTheme="minorHAnsi"/>
                </w:rPr>
                <w:t>0220 1997</w:t>
              </w:r>
            </w:ins>
            <w:r w:rsidRPr="00B7030B">
              <w:rPr>
                <w:rFonts w:asciiTheme="minorHAnsi" w:hAnsiTheme="minorHAnsi"/>
              </w:rPr>
              <w:t>;</w:t>
            </w:r>
          </w:p>
          <w:p w14:paraId="53E98F2F" w14:textId="6A4030BE"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120.9; </w:t>
            </w:r>
            <w:r w:rsidRPr="00B7030B">
              <w:rPr>
                <w:rFonts w:asciiTheme="minorHAnsi" w:hAnsiTheme="minorHAnsi"/>
                <w:i/>
                <w:iCs/>
              </w:rPr>
              <w:t xml:space="preserve">b </w:t>
            </w:r>
            <w:r w:rsidRPr="00B7030B">
              <w:rPr>
                <w:rFonts w:asciiTheme="minorHAnsi" w:hAnsiTheme="minorHAnsi"/>
              </w:rPr>
              <w:t xml:space="preserve">= -20.5; </w:t>
            </w:r>
            <w:r w:rsidRPr="00B7030B">
              <w:rPr>
                <w:rFonts w:asciiTheme="minorHAnsi" w:hAnsiTheme="minorHAnsi"/>
                <w:i/>
                <w:iCs/>
              </w:rPr>
              <w:t>c</w:t>
            </w:r>
            <w:r w:rsidRPr="00B7030B">
              <w:rPr>
                <w:rFonts w:asciiTheme="minorHAnsi" w:hAnsiTheme="minorHAnsi"/>
              </w:rPr>
              <w:t xml:space="preserve"> = -0.</w:t>
            </w:r>
            <w:del w:id="1061" w:author="Honnalore Steissberg" w:date="2021-07-28T15:31:00Z">
              <w:r w:rsidRPr="00B7030B" w:rsidDel="005624DE">
                <w:rPr>
                  <w:rFonts w:asciiTheme="minorHAnsi" w:hAnsiTheme="minorHAnsi"/>
                </w:rPr>
                <w:delText>0230  1998</w:delText>
              </w:r>
            </w:del>
            <w:ins w:id="1062" w:author="Honnalore Steissberg" w:date="2021-07-28T15:31:00Z">
              <w:r w:rsidR="005624DE" w:rsidRPr="00B7030B">
                <w:rPr>
                  <w:rFonts w:asciiTheme="minorHAnsi" w:hAnsiTheme="minorHAnsi"/>
                </w:rPr>
                <w:t>0230 1998</w:t>
              </w:r>
            </w:ins>
          </w:p>
        </w:tc>
      </w:tr>
      <w:tr w:rsidR="0041037A" w:rsidRPr="00B7030B" w14:paraId="5AE6107E" w14:textId="77777777">
        <w:tc>
          <w:tcPr>
            <w:tcW w:w="1639" w:type="dxa"/>
          </w:tcPr>
          <w:p w14:paraId="67D41691" w14:textId="77777777" w:rsidR="0041037A" w:rsidRPr="00B7030B" w:rsidRDefault="0041037A">
            <w:pPr>
              <w:pStyle w:val="tabledata"/>
              <w:rPr>
                <w:rFonts w:asciiTheme="minorHAnsi" w:hAnsiTheme="minorHAnsi"/>
              </w:rPr>
            </w:pPr>
            <w:r w:rsidRPr="00B7030B">
              <w:rPr>
                <w:rFonts w:asciiTheme="minorHAnsi" w:hAnsiTheme="minorHAnsi"/>
              </w:rPr>
              <w:t>Hell</w:t>
            </w:r>
            <w:del w:id="1063" w:author="Honnalore Steissberg" w:date="2021-07-28T15:31:00Z">
              <w:r w:rsidRPr="00B7030B" w:rsidDel="005624DE">
                <w:rPr>
                  <w:rFonts w:asciiTheme="minorHAnsi" w:hAnsiTheme="minorHAnsi"/>
                </w:rPr>
                <w:delText>’</w:delText>
              </w:r>
            </w:del>
            <w:r w:rsidRPr="00B7030B">
              <w:rPr>
                <w:rFonts w:asciiTheme="minorHAnsi" w:hAnsiTheme="minorHAnsi"/>
              </w:rPr>
              <w:t>s Canyon</w:t>
            </w:r>
          </w:p>
        </w:tc>
        <w:tc>
          <w:tcPr>
            <w:tcW w:w="2438" w:type="dxa"/>
          </w:tcPr>
          <w:p w14:paraId="4E729596" w14:textId="77777777" w:rsidR="0041037A" w:rsidRPr="00D77651" w:rsidRDefault="00DC03F9" w:rsidP="00DC03F9">
            <w:pPr>
              <w:pStyle w:val="tabledata"/>
              <w:rPr>
                <w:rFonts w:asciiTheme="minorHAnsi" w:hAnsiTheme="minorHAnsi" w:cs="Arial"/>
              </w:rPr>
            </w:pPr>
            <m:oMathPara>
              <m:oMath>
                <m:r>
                  <w:rPr>
                    <w:rFonts w:ascii="Cambria Math" w:hAnsiTheme="minorHAnsi"/>
                  </w:rPr>
                  <m:t>%TDG=a+b</m:t>
                </m:r>
                <m:sSup>
                  <m:sSupPr>
                    <m:ctrlPr>
                      <w:ins w:id="1064"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65"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66" w:author="Honnalore Steissberg" w:date="2021-07-30T09:49:00Z">
                        <w:rPr>
                          <w:rFonts w:ascii="Cambria Math" w:hAnsi="Cambria Math"/>
                          <w:i/>
                        </w:rPr>
                      </w:ins>
                    </m:ctrlPr>
                  </m:sup>
                </m:sSup>
              </m:oMath>
            </m:oMathPara>
          </w:p>
        </w:tc>
        <w:tc>
          <w:tcPr>
            <w:tcW w:w="4566" w:type="dxa"/>
          </w:tcPr>
          <w:p w14:paraId="1CE17E53" w14:textId="0EEF77D6"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w:t>
            </w:r>
            <w:del w:id="1067" w:author="Honnalore Steissberg" w:date="2021-07-28T15:31:00Z">
              <w:r w:rsidRPr="00B7030B" w:rsidDel="005624DE">
                <w:rPr>
                  <w:rFonts w:asciiTheme="minorHAnsi" w:hAnsiTheme="minorHAnsi"/>
                </w:rPr>
                <w:delText xml:space="preserve">138;    </w:delText>
              </w:r>
            </w:del>
            <w:ins w:id="1068" w:author="Honnalore Steissberg" w:date="2021-07-28T15:31:00Z">
              <w:r w:rsidR="005624DE" w:rsidRPr="00B7030B">
                <w:rPr>
                  <w:rFonts w:asciiTheme="minorHAnsi" w:hAnsiTheme="minorHAnsi"/>
                </w:rPr>
                <w:t xml:space="preserve">138; </w:t>
              </w:r>
            </w:ins>
            <w:r w:rsidRPr="00B7030B">
              <w:rPr>
                <w:rFonts w:asciiTheme="minorHAnsi" w:hAnsiTheme="minorHAnsi"/>
                <w:i/>
                <w:iCs/>
              </w:rPr>
              <w:t xml:space="preserve">b </w:t>
            </w:r>
            <w:r w:rsidRPr="00B7030B">
              <w:rPr>
                <w:rFonts w:asciiTheme="minorHAnsi" w:hAnsiTheme="minorHAnsi"/>
              </w:rPr>
              <w:t xml:space="preserve">= -36; </w:t>
            </w:r>
            <w:del w:id="1069" w:author="Honnalore Steissberg" w:date="2021-07-28T15:31:00Z">
              <w:r w:rsidRPr="00B7030B" w:rsidDel="005624DE">
                <w:rPr>
                  <w:rFonts w:asciiTheme="minorHAnsi" w:hAnsiTheme="minorHAnsi"/>
                </w:rPr>
                <w:delText xml:space="preserve">   </w:delText>
              </w:r>
            </w:del>
            <w:r w:rsidRPr="00B7030B">
              <w:rPr>
                <w:rFonts w:asciiTheme="minorHAnsi" w:hAnsiTheme="minorHAnsi"/>
                <w:i/>
                <w:iCs/>
              </w:rPr>
              <w:t xml:space="preserve">c </w:t>
            </w:r>
            <w:r w:rsidRPr="00B7030B">
              <w:rPr>
                <w:rFonts w:asciiTheme="minorHAnsi" w:hAnsiTheme="minorHAnsi"/>
              </w:rPr>
              <w:t xml:space="preserve">= -0.02  </w:t>
            </w:r>
          </w:p>
          <w:p w14:paraId="11B80009" w14:textId="77777777" w:rsidR="0041037A" w:rsidRPr="00B7030B" w:rsidRDefault="0041037A">
            <w:pPr>
              <w:pStyle w:val="tabledata"/>
              <w:rPr>
                <w:rFonts w:asciiTheme="minorHAnsi" w:hAnsiTheme="minorHAnsi"/>
              </w:rPr>
            </w:pPr>
            <w:r w:rsidRPr="00B7030B">
              <w:rPr>
                <w:rFonts w:asciiTheme="minorHAnsi" w:hAnsiTheme="minorHAnsi"/>
              </w:rPr>
              <w:t>[Assumed relationship - no data]</w:t>
            </w:r>
          </w:p>
        </w:tc>
      </w:tr>
    </w:tbl>
    <w:p w14:paraId="47138698" w14:textId="77777777" w:rsidR="0041037A" w:rsidRPr="00B7030B" w:rsidRDefault="0041037A">
      <w:pPr>
        <w:pStyle w:val="BodyText2"/>
      </w:pPr>
    </w:p>
    <w:p w14:paraId="531F405F" w14:textId="48009137" w:rsidR="0041037A" w:rsidRPr="00D77651" w:rsidRDefault="0041037A">
      <w:pPr>
        <w:pStyle w:val="BodyText"/>
        <w:rPr>
          <w:sz w:val="20"/>
        </w:rPr>
      </w:pPr>
      <w:r w:rsidRPr="00D77651">
        <w:rPr>
          <w:sz w:val="20"/>
        </w:rPr>
        <w:t xml:space="preserve">For each gate, the user now has the choice of equation to use for computing the effects of each hydraulic structure on downstream dissolved oxygen. The equations chosen are shown in </w:t>
      </w:r>
      <w:r w:rsidR="003B7E39" w:rsidRPr="00D77651">
        <w:rPr>
          <w:sz w:val="20"/>
        </w:rPr>
        <w:fldChar w:fldCharType="begin"/>
      </w:r>
      <w:r w:rsidR="003B7E39" w:rsidRPr="00D77651">
        <w:rPr>
          <w:sz w:val="20"/>
        </w:rPr>
        <w:instrText xml:space="preserve"> REF _Ref9070261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7</w:t>
      </w:r>
      <w:r w:rsidR="003B7E39" w:rsidRPr="00D77651">
        <w:rPr>
          <w:sz w:val="20"/>
        </w:rPr>
        <w:fldChar w:fldCharType="end"/>
      </w:r>
      <w:r w:rsidRPr="00D77651">
        <w:rPr>
          <w:sz w:val="20"/>
        </w:rPr>
        <w:t xml:space="preserve">. These equations are based on equations from </w:t>
      </w:r>
      <w:r w:rsidR="003B7E39" w:rsidRPr="00D77651">
        <w:rPr>
          <w:sz w:val="20"/>
        </w:rPr>
        <w:fldChar w:fldCharType="begin"/>
      </w:r>
      <w:r w:rsidR="003B7E39" w:rsidRPr="00D77651">
        <w:rPr>
          <w:sz w:val="20"/>
        </w:rPr>
        <w:instrText xml:space="preserve"> REF _Ref16641673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5</w:t>
      </w:r>
      <w:r w:rsidR="003B7E39" w:rsidRPr="00D77651">
        <w:rPr>
          <w:sz w:val="20"/>
        </w:rPr>
        <w:fldChar w:fldCharType="end"/>
      </w:r>
      <w:r w:rsidRPr="00D77651">
        <w:rPr>
          <w:sz w:val="20"/>
        </w:rPr>
        <w:t xml:space="preserve"> and </w:t>
      </w:r>
      <w:r w:rsidR="003B7E39" w:rsidRPr="00D77651">
        <w:rPr>
          <w:sz w:val="20"/>
        </w:rPr>
        <w:fldChar w:fldCharType="begin"/>
      </w:r>
      <w:r w:rsidR="003B7E39" w:rsidRPr="00D77651">
        <w:rPr>
          <w:sz w:val="20"/>
        </w:rPr>
        <w:instrText xml:space="preserve"> REF _Ref16641711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6</w:t>
      </w:r>
      <w:r w:rsidR="003B7E39" w:rsidRPr="00D77651">
        <w:rPr>
          <w:sz w:val="20"/>
        </w:rPr>
        <w:fldChar w:fldCharType="end"/>
      </w:r>
      <w:r w:rsidRPr="00D77651">
        <w:rPr>
          <w:sz w:val="20"/>
        </w:rPr>
        <w:t>.</w:t>
      </w:r>
    </w:p>
    <w:p w14:paraId="70F55D77" w14:textId="619A905C" w:rsidR="0041037A" w:rsidRPr="00B7030B" w:rsidRDefault="0041037A" w:rsidP="00EE7164">
      <w:pPr>
        <w:pStyle w:val="Tablecaption"/>
      </w:pPr>
      <w:bookmarkStart w:id="1070" w:name="_Ref9070261"/>
      <w:bookmarkStart w:id="1071" w:name="_Toc13665503"/>
      <w:bookmarkStart w:id="1072" w:name="_Toc37942953"/>
      <w:r w:rsidRPr="00B7030B">
        <w:t xml:space="preserve">Table </w:t>
      </w:r>
      <w:r w:rsidR="00F812F1">
        <w:fldChar w:fldCharType="begin"/>
      </w:r>
      <w:r w:rsidR="00F812F1">
        <w:instrText xml:space="preserve"> SEQ Table \* ARABIC </w:instrText>
      </w:r>
      <w:r w:rsidR="00F812F1">
        <w:fldChar w:fldCharType="separate"/>
      </w:r>
      <w:r w:rsidR="00795A65">
        <w:rPr>
          <w:noProof/>
        </w:rPr>
        <w:t>7</w:t>
      </w:r>
      <w:r w:rsidR="00F812F1">
        <w:rPr>
          <w:noProof/>
        </w:rPr>
        <w:fldChar w:fldCharType="end"/>
      </w:r>
      <w:bookmarkEnd w:id="1070"/>
      <w:r w:rsidRPr="00B7030B">
        <w:t xml:space="preserve">.  Reaeration effects of gates </w:t>
      </w:r>
      <w:r w:rsidR="00FA1B19" w:rsidRPr="00B7030B">
        <w:fldChar w:fldCharType="begin"/>
      </w:r>
      <w:r w:rsidRPr="00B7030B">
        <w:instrText>ADVANCE \d2</w:instrText>
      </w:r>
      <w:r w:rsidR="00FA1B19" w:rsidRPr="00B7030B">
        <w:fldChar w:fldCharType="end"/>
      </w:r>
      <w:bookmarkEnd w:id="1071"/>
      <w:bookmarkEnd w:id="1072"/>
    </w:p>
    <w:tbl>
      <w:tblPr>
        <w:tblW w:w="8646" w:type="dxa"/>
        <w:tblInd w:w="10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80"/>
        <w:gridCol w:w="2070"/>
        <w:gridCol w:w="4596"/>
      </w:tblGrid>
      <w:tr w:rsidR="0041037A" w:rsidRPr="00B7030B" w14:paraId="5A945A1E" w14:textId="77777777">
        <w:trPr>
          <w:trHeight w:val="305"/>
          <w:tblHeader/>
        </w:trPr>
        <w:tc>
          <w:tcPr>
            <w:tcW w:w="1980" w:type="dxa"/>
            <w:tcBorders>
              <w:top w:val="double" w:sz="4" w:space="0" w:color="auto"/>
              <w:bottom w:val="double" w:sz="4" w:space="0" w:color="auto"/>
            </w:tcBorders>
            <w:vAlign w:val="center"/>
          </w:tcPr>
          <w:p w14:paraId="100FA01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w:t>
            </w:r>
            <w:r w:rsidR="00EA3D15">
              <w:rPr>
                <w:rFonts w:asciiTheme="minorHAnsi" w:hAnsiTheme="minorHAnsi"/>
                <w:b/>
                <w:bCs/>
              </w:rPr>
              <w:t>, EQGT</w:t>
            </w:r>
          </w:p>
        </w:tc>
        <w:tc>
          <w:tcPr>
            <w:tcW w:w="2070" w:type="dxa"/>
            <w:tcBorders>
              <w:top w:val="double" w:sz="4" w:space="0" w:color="auto"/>
              <w:bottom w:val="double" w:sz="4" w:space="0" w:color="auto"/>
            </w:tcBorders>
            <w:vAlign w:val="center"/>
          </w:tcPr>
          <w:p w14:paraId="427D173A"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4596" w:type="dxa"/>
            <w:tcBorders>
              <w:top w:val="double" w:sz="4" w:space="0" w:color="auto"/>
              <w:bottom w:val="double" w:sz="4" w:space="0" w:color="auto"/>
            </w:tcBorders>
            <w:vAlign w:val="center"/>
          </w:tcPr>
          <w:p w14:paraId="53F0DE7E"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Empirical Coefficient Description</w:t>
            </w:r>
          </w:p>
        </w:tc>
      </w:tr>
      <w:tr w:rsidR="0041037A" w:rsidRPr="00B7030B" w14:paraId="3C50969E" w14:textId="77777777">
        <w:tc>
          <w:tcPr>
            <w:tcW w:w="1980" w:type="dxa"/>
            <w:tcBorders>
              <w:top w:val="double" w:sz="4" w:space="0" w:color="auto"/>
            </w:tcBorders>
            <w:vAlign w:val="center"/>
          </w:tcPr>
          <w:p w14:paraId="085222A5" w14:textId="77777777" w:rsidR="0041037A" w:rsidRPr="00B7030B" w:rsidRDefault="0041037A">
            <w:pPr>
              <w:pStyle w:val="tabledata"/>
              <w:ind w:left="168" w:hanging="168"/>
              <w:rPr>
                <w:rFonts w:asciiTheme="minorHAnsi" w:hAnsiTheme="minorHAnsi"/>
                <w:szCs w:val="24"/>
              </w:rPr>
            </w:pPr>
            <w:r w:rsidRPr="00B7030B">
              <w:rPr>
                <w:rFonts w:asciiTheme="minorHAnsi" w:hAnsiTheme="minorHAnsi"/>
                <w:szCs w:val="24"/>
              </w:rPr>
              <w:t>1. Linear function of spill on a per spillway basis; 2 empirical coefficients: a and b</w:t>
            </w:r>
          </w:p>
        </w:tc>
        <w:tc>
          <w:tcPr>
            <w:tcW w:w="2070" w:type="dxa"/>
            <w:tcBorders>
              <w:top w:val="double" w:sz="4" w:space="0" w:color="auto"/>
            </w:tcBorders>
            <w:vAlign w:val="center"/>
          </w:tcPr>
          <w:p w14:paraId="5207BD14" w14:textId="77777777" w:rsidR="0041037A" w:rsidRPr="00B7030B" w:rsidRDefault="00DC03F9" w:rsidP="00DC03F9">
            <w:pPr>
              <w:pStyle w:val="tabledata"/>
              <w:rPr>
                <w:rFonts w:asciiTheme="minorHAnsi" w:hAnsiTheme="minorHAnsi"/>
              </w:rPr>
            </w:pPr>
            <m:oMathPara>
              <m:oMath>
                <m:r>
                  <w:rPr>
                    <w:rFonts w:ascii="Cambria Math" w:hAnsiTheme="minorHAnsi"/>
                  </w:rPr>
                  <m:t>%TDG=a</m:t>
                </m:r>
                <m:sSub>
                  <m:sSubPr>
                    <m:ctrlPr>
                      <w:ins w:id="1073"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p w14:paraId="0DED7765" w14:textId="77777777" w:rsidR="0041037A" w:rsidRPr="00B7030B" w:rsidRDefault="0041037A">
            <w:pPr>
              <w:pStyle w:val="tabledata"/>
              <w:rPr>
                <w:rFonts w:asciiTheme="minorHAnsi" w:hAnsiTheme="minorHAnsi"/>
              </w:rPr>
            </w:pPr>
            <w:r w:rsidRPr="00B7030B">
              <w:rPr>
                <w:rFonts w:asciiTheme="minorHAnsi" w:hAnsiTheme="minorHAnsi"/>
              </w:rPr>
              <w:t xml:space="preserve">Once </w:t>
            </w:r>
            <w:r w:rsidRPr="00B7030B">
              <w:rPr>
                <w:rFonts w:asciiTheme="minorHAnsi" w:hAnsiTheme="minorHAnsi"/>
                <w:i/>
                <w:iCs/>
              </w:rPr>
              <w:t>%TDG</w:t>
            </w:r>
            <w:r w:rsidRPr="00B7030B">
              <w:rPr>
                <w:rFonts w:asciiTheme="minorHAnsi" w:hAnsiTheme="minorHAnsi"/>
              </w:rPr>
              <w:t xml:space="preserve"> is known below the spillway, the dissolved oxygen concentration, </w:t>
            </w:r>
            <w:r w:rsidRPr="00B7030B">
              <w:rPr>
                <w:rFonts w:asciiTheme="minorHAnsi" w:hAnsiTheme="minorHAnsi"/>
                <w:i/>
                <w:iCs/>
              </w:rPr>
              <w:t>C</w:t>
            </w:r>
            <w:r w:rsidRPr="00B7030B">
              <w:rPr>
                <w:rFonts w:asciiTheme="minorHAnsi" w:hAnsiTheme="minorHAnsi"/>
                <w:i/>
                <w:iCs/>
                <w:vertAlign w:val="subscript"/>
              </w:rPr>
              <w:t>O2</w:t>
            </w:r>
            <w:r w:rsidRPr="00B7030B">
              <w:rPr>
                <w:rFonts w:asciiTheme="minorHAnsi" w:hAnsiTheme="minorHAnsi"/>
              </w:rPr>
              <w:t>, is determined from</w:t>
            </w:r>
          </w:p>
          <w:p w14:paraId="6A0A09F9" w14:textId="77777777" w:rsidR="0041037A" w:rsidRPr="00B7030B" w:rsidRDefault="00C51A7D" w:rsidP="00DC03F9">
            <w:pPr>
              <w:pStyle w:val="tabledata"/>
              <w:rPr>
                <w:rFonts w:asciiTheme="minorHAnsi" w:hAnsiTheme="minorHAnsi"/>
              </w:rPr>
            </w:pPr>
            <m:oMathPara>
              <m:oMath>
                <m:sSub>
                  <m:sSubPr>
                    <m:ctrlPr>
                      <w:ins w:id="1074" w:author="Honnalore Steissberg" w:date="2021-07-30T09:49:00Z">
                        <w:rPr>
                          <w:rFonts w:ascii="Cambria Math" w:hAnsiTheme="minorHAnsi"/>
                          <w:i/>
                        </w:rPr>
                      </w:ins>
                    </m:ctrlPr>
                  </m:sSubPr>
                  <m:e>
                    <m:r>
                      <w:rPr>
                        <w:rFonts w:ascii="Cambria Math" w:hAnsiTheme="minorHAnsi"/>
                      </w:rPr>
                      <m:t>C</m:t>
                    </m:r>
                  </m:e>
                  <m:sub>
                    <m:sSub>
                      <m:sSubPr>
                        <m:ctrlPr>
                          <w:ins w:id="1075"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1076" w:author="Honnalore Steissberg" w:date="2021-07-30T09:49:00Z">
                        <w:rPr>
                          <w:rFonts w:ascii="Cambria Math" w:hAnsi="Cambria Math"/>
                          <w:i/>
                        </w:rPr>
                      </w:ins>
                    </m:ctrlPr>
                  </m:sub>
                </m:sSub>
                <m:r>
                  <w:rPr>
                    <w:rFonts w:ascii="Cambria Math" w:hAnsiTheme="minorHAnsi"/>
                  </w:rPr>
                  <m:t>=%TDG</m:t>
                </m:r>
                <m:r>
                  <w:rPr>
                    <w:rFonts w:ascii="Cambria Math" w:hAnsiTheme="minorHAnsi"/>
                  </w:rPr>
                  <m:t>*</m:t>
                </m:r>
                <m:sSub>
                  <m:sSubPr>
                    <m:ctrlPr>
                      <w:ins w:id="1077"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m:t>
                    </m:r>
                    <m:sSub>
                      <m:sSubPr>
                        <m:ctrlPr>
                          <w:ins w:id="1078"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1079" w:author="Honnalore Steissberg" w:date="2021-07-30T09:49:00Z">
                        <w:rPr>
                          <w:rFonts w:ascii="Cambria Math" w:hAnsi="Cambria Math"/>
                          <w:i/>
                        </w:rPr>
                      </w:ins>
                    </m:ctrlPr>
                  </m:sub>
                </m:sSub>
              </m:oMath>
            </m:oMathPara>
          </w:p>
        </w:tc>
        <w:tc>
          <w:tcPr>
            <w:tcW w:w="4596" w:type="dxa"/>
            <w:tcBorders>
              <w:top w:val="double" w:sz="4" w:space="0" w:color="auto"/>
            </w:tcBorders>
            <w:vAlign w:val="center"/>
          </w:tcPr>
          <w:p w14:paraId="1E2D7CB6" w14:textId="77777777" w:rsidR="0041037A" w:rsidRPr="00B7030B" w:rsidRDefault="0041037A">
            <w:pPr>
              <w:pStyle w:val="tabledata"/>
              <w:tabs>
                <w:tab w:val="right" w:pos="438"/>
                <w:tab w:val="left" w:pos="528"/>
                <w:tab w:val="left" w:pos="708"/>
              </w:tabs>
              <w:ind w:left="708" w:hanging="708"/>
              <w:rPr>
                <w:rFonts w:asciiTheme="minorHAnsi" w:hAnsiTheme="minorHAnsi"/>
                <w:i/>
                <w:iCs/>
              </w:rPr>
            </w:pPr>
            <w:r w:rsidRPr="00B7030B">
              <w:rPr>
                <w:rFonts w:asciiTheme="minorHAnsi" w:hAnsiTheme="minorHAnsi"/>
              </w:rPr>
              <w:tab/>
            </w:r>
            <w:r w:rsidRPr="00B7030B">
              <w:rPr>
                <w:rFonts w:asciiTheme="minorHAnsi" w:hAnsiTheme="minorHAnsi"/>
                <w:i/>
                <w:iCs/>
              </w:rPr>
              <w:t>%TDG</w:t>
            </w:r>
            <w:r w:rsidRPr="00B7030B">
              <w:rPr>
                <w:rFonts w:asciiTheme="minorHAnsi" w:hAnsiTheme="minorHAnsi"/>
              </w:rPr>
              <w:tab/>
              <w:t>=</w:t>
            </w:r>
            <w:r w:rsidRPr="00B7030B">
              <w:rPr>
                <w:rFonts w:asciiTheme="minorHAnsi" w:hAnsiTheme="minorHAnsi"/>
              </w:rPr>
              <w:tab/>
              <w:t xml:space="preserve">total dissolved gas saturation, </w:t>
            </w:r>
            <w:r w:rsidRPr="00B7030B">
              <w:rPr>
                <w:rFonts w:asciiTheme="minorHAnsi" w:hAnsiTheme="minorHAnsi"/>
                <w:i/>
                <w:iCs/>
              </w:rPr>
              <w:t>%</w:t>
            </w:r>
          </w:p>
          <w:p w14:paraId="52161122"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rPr>
              <w:tab/>
              <w:t>=</w:t>
            </w:r>
            <w:r w:rsidRPr="00B7030B">
              <w:rPr>
                <w:rFonts w:asciiTheme="minorHAnsi" w:hAnsiTheme="minorHAnsi"/>
              </w:rPr>
              <w:tab/>
              <w:t xml:space="preserve">spill through an individual spillway, </w:t>
            </w:r>
            <w:r w:rsidRPr="00B7030B">
              <w:rPr>
                <w:rFonts w:asciiTheme="minorHAnsi" w:hAnsiTheme="minorHAnsi"/>
                <w:i/>
                <w:iCs/>
              </w:rPr>
              <w:t>kcfs</w:t>
            </w:r>
          </w:p>
          <w:p w14:paraId="339C15FA"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empirical coefficient</w:t>
            </w:r>
          </w:p>
          <w:p w14:paraId="0603DC62"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empirical coefficient</w:t>
            </w:r>
          </w:p>
          <w:p w14:paraId="5D2A56CB"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 xml:space="preserve">dissolved oxygen saturation, </w:t>
            </w:r>
            <w:r w:rsidRPr="00B7030B">
              <w:rPr>
                <w:rFonts w:asciiTheme="minorHAnsi" w:hAnsiTheme="minorHAnsi"/>
                <w:i/>
                <w:iCs/>
              </w:rPr>
              <w:t>g m</w:t>
            </w:r>
            <w:r w:rsidRPr="00B7030B">
              <w:rPr>
                <w:rFonts w:asciiTheme="minorHAnsi" w:hAnsiTheme="minorHAnsi"/>
                <w:i/>
                <w:iCs/>
                <w:vertAlign w:val="superscript"/>
              </w:rPr>
              <w:t>-3</w:t>
            </w:r>
          </w:p>
        </w:tc>
      </w:tr>
      <w:tr w:rsidR="0041037A" w:rsidRPr="00B7030B" w14:paraId="7D836193" w14:textId="77777777">
        <w:trPr>
          <w:cantSplit/>
        </w:trPr>
        <w:tc>
          <w:tcPr>
            <w:tcW w:w="1980" w:type="dxa"/>
            <w:vAlign w:val="center"/>
          </w:tcPr>
          <w:p w14:paraId="7AAF0250" w14:textId="77777777" w:rsidR="0041037A" w:rsidRPr="00B7030B" w:rsidRDefault="0041037A">
            <w:pPr>
              <w:pStyle w:val="tabledata"/>
              <w:ind w:left="168" w:hanging="168"/>
              <w:rPr>
                <w:rFonts w:asciiTheme="minorHAnsi" w:hAnsiTheme="minorHAnsi" w:cs="Arial"/>
                <w:szCs w:val="24"/>
              </w:rPr>
            </w:pPr>
            <w:r w:rsidRPr="00B7030B">
              <w:rPr>
                <w:rFonts w:asciiTheme="minorHAnsi" w:hAnsiTheme="minorHAnsi" w:cs="Arial"/>
                <w:szCs w:val="24"/>
              </w:rPr>
              <w:t>2. Bounded exponential of the spill on a per spillway basis; 3 empirical coefficients: a, b, c</w:t>
            </w:r>
          </w:p>
        </w:tc>
        <w:tc>
          <w:tcPr>
            <w:tcW w:w="2070" w:type="dxa"/>
            <w:vAlign w:val="center"/>
          </w:tcPr>
          <w:p w14:paraId="26F8ABE1" w14:textId="77777777" w:rsidR="0041037A" w:rsidRPr="00B7030B" w:rsidRDefault="00DC03F9" w:rsidP="00DC03F9">
            <w:pPr>
              <w:pStyle w:val="tabledata"/>
              <w:rPr>
                <w:rFonts w:asciiTheme="minorHAnsi" w:hAnsiTheme="minorHAnsi"/>
              </w:rPr>
            </w:pPr>
            <m:oMathPara>
              <m:oMath>
                <m:r>
                  <w:rPr>
                    <w:rFonts w:ascii="Cambria Math" w:hAnsiTheme="minorHAnsi"/>
                  </w:rPr>
                  <m:t>%TDG=a+b</m:t>
                </m:r>
                <m:sSup>
                  <m:sSupPr>
                    <m:ctrlPr>
                      <w:ins w:id="1080"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81"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82" w:author="Honnalore Steissberg" w:date="2021-07-30T09:49:00Z">
                        <w:rPr>
                          <w:rFonts w:ascii="Cambria Math" w:hAnsi="Cambria Math"/>
                          <w:i/>
                        </w:rPr>
                      </w:ins>
                    </m:ctrlPr>
                  </m:sup>
                </m:sSup>
              </m:oMath>
            </m:oMathPara>
          </w:p>
          <w:p w14:paraId="2CE6911C" w14:textId="77777777" w:rsidR="0041037A" w:rsidRPr="00B7030B" w:rsidRDefault="0041037A">
            <w:pPr>
              <w:pStyle w:val="tabledata"/>
              <w:rPr>
                <w:rFonts w:asciiTheme="minorHAnsi" w:hAnsiTheme="minorHAnsi"/>
              </w:rPr>
            </w:pPr>
          </w:p>
          <w:p w14:paraId="2459A5C2" w14:textId="77777777" w:rsidR="0041037A" w:rsidRPr="00B7030B" w:rsidRDefault="0041037A">
            <w:pPr>
              <w:pStyle w:val="tabledata"/>
              <w:rPr>
                <w:rFonts w:asciiTheme="minorHAnsi" w:hAnsiTheme="minorHAnsi"/>
              </w:rPr>
            </w:pPr>
            <w:r w:rsidRPr="00B7030B">
              <w:rPr>
                <w:rFonts w:asciiTheme="minorHAnsi" w:hAnsiTheme="minorHAnsi"/>
              </w:rPr>
              <w:t xml:space="preserve">Once </w:t>
            </w:r>
            <w:r w:rsidRPr="00B7030B">
              <w:rPr>
                <w:rFonts w:asciiTheme="minorHAnsi" w:hAnsiTheme="minorHAnsi"/>
                <w:i/>
                <w:iCs/>
              </w:rPr>
              <w:t>%TDG</w:t>
            </w:r>
            <w:r w:rsidRPr="00B7030B">
              <w:rPr>
                <w:rFonts w:asciiTheme="minorHAnsi" w:hAnsiTheme="minorHAnsi"/>
              </w:rPr>
              <w:t xml:space="preserve"> is known below the spillway, the dissolved oxygen concentration, C</w:t>
            </w:r>
            <w:r w:rsidRPr="00B7030B">
              <w:rPr>
                <w:rFonts w:asciiTheme="minorHAnsi" w:hAnsiTheme="minorHAnsi"/>
                <w:vertAlign w:val="subscript"/>
              </w:rPr>
              <w:t>O2</w:t>
            </w:r>
            <w:r w:rsidRPr="00B7030B">
              <w:rPr>
                <w:rFonts w:asciiTheme="minorHAnsi" w:hAnsiTheme="minorHAnsi"/>
              </w:rPr>
              <w:t>, is determined from</w:t>
            </w:r>
          </w:p>
          <w:p w14:paraId="1E38BB00" w14:textId="77777777" w:rsidR="0041037A" w:rsidRPr="00B7030B" w:rsidRDefault="00C51A7D" w:rsidP="00DC03F9">
            <w:pPr>
              <w:pStyle w:val="tabledata"/>
              <w:rPr>
                <w:rFonts w:asciiTheme="minorHAnsi" w:hAnsiTheme="minorHAnsi"/>
              </w:rPr>
            </w:pPr>
            <m:oMathPara>
              <m:oMath>
                <m:sSub>
                  <m:sSubPr>
                    <m:ctrlPr>
                      <w:ins w:id="1083" w:author="Honnalore Steissberg" w:date="2021-07-30T09:49:00Z">
                        <w:rPr>
                          <w:rFonts w:ascii="Cambria Math" w:hAnsiTheme="minorHAnsi"/>
                          <w:i/>
                        </w:rPr>
                      </w:ins>
                    </m:ctrlPr>
                  </m:sSubPr>
                  <m:e>
                    <m:r>
                      <w:rPr>
                        <w:rFonts w:ascii="Cambria Math" w:hAnsiTheme="minorHAnsi"/>
                      </w:rPr>
                      <m:t>C</m:t>
                    </m:r>
                  </m:e>
                  <m:sub>
                    <m:sSub>
                      <m:sSubPr>
                        <m:ctrlPr>
                          <w:ins w:id="1084"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1085" w:author="Honnalore Steissberg" w:date="2021-07-30T09:49:00Z">
                        <w:rPr>
                          <w:rFonts w:ascii="Cambria Math" w:hAnsi="Cambria Math"/>
                          <w:i/>
                        </w:rPr>
                      </w:ins>
                    </m:ctrlPr>
                  </m:sub>
                </m:sSub>
                <m:r>
                  <w:rPr>
                    <w:rFonts w:ascii="Cambria Math" w:hAnsiTheme="minorHAnsi"/>
                  </w:rPr>
                  <m:t>=%TDG</m:t>
                </m:r>
                <m:r>
                  <w:rPr>
                    <w:rFonts w:ascii="Cambria Math" w:hAnsiTheme="minorHAnsi"/>
                  </w:rPr>
                  <m:t>*</m:t>
                </m:r>
                <m:sSub>
                  <m:sSubPr>
                    <m:ctrlPr>
                      <w:ins w:id="1086"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m:t>
                    </m:r>
                    <m:sSub>
                      <m:sSubPr>
                        <m:ctrlPr>
                          <w:ins w:id="1087"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1088" w:author="Honnalore Steissberg" w:date="2021-07-30T09:49:00Z">
                        <w:rPr>
                          <w:rFonts w:ascii="Cambria Math" w:hAnsi="Cambria Math"/>
                          <w:i/>
                        </w:rPr>
                      </w:ins>
                    </m:ctrlPr>
                  </m:sub>
                </m:sSub>
              </m:oMath>
            </m:oMathPara>
          </w:p>
        </w:tc>
        <w:tc>
          <w:tcPr>
            <w:tcW w:w="4596" w:type="dxa"/>
            <w:vAlign w:val="center"/>
          </w:tcPr>
          <w:p w14:paraId="016AB955"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spill through an individual spillway, </w:t>
            </w:r>
            <w:r w:rsidRPr="00B7030B">
              <w:rPr>
                <w:rFonts w:asciiTheme="minorHAnsi" w:hAnsiTheme="minorHAnsi"/>
                <w:i/>
                <w:iCs/>
              </w:rPr>
              <w:t>kcfs</w:t>
            </w:r>
          </w:p>
          <w:p w14:paraId="7654AC8B"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empirical coefficient</w:t>
            </w:r>
          </w:p>
          <w:p w14:paraId="296C5951"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empirical coefficient</w:t>
            </w:r>
          </w:p>
          <w:p w14:paraId="3CAB515E"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rPr>
              <w:tab/>
              <w:t>=</w:t>
            </w:r>
            <w:r w:rsidRPr="00B7030B">
              <w:rPr>
                <w:rFonts w:asciiTheme="minorHAnsi" w:hAnsiTheme="minorHAnsi"/>
              </w:rPr>
              <w:tab/>
              <w:t>empirical coefficient</w:t>
            </w:r>
          </w:p>
          <w:p w14:paraId="135D4DEE"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dissolved oxygen saturation</w:t>
            </w:r>
            <w:r w:rsidRPr="00B7030B">
              <w:rPr>
                <w:rFonts w:asciiTheme="minorHAnsi" w:hAnsiTheme="minorHAnsi"/>
                <w:i/>
                <w:iCs/>
              </w:rPr>
              <w:t xml:space="preserve"> g m</w:t>
            </w:r>
            <w:r w:rsidRPr="00B7030B">
              <w:rPr>
                <w:rFonts w:asciiTheme="minorHAnsi" w:hAnsiTheme="minorHAnsi"/>
                <w:i/>
                <w:iCs/>
                <w:vertAlign w:val="superscript"/>
              </w:rPr>
              <w:t>-3</w:t>
            </w:r>
          </w:p>
        </w:tc>
      </w:tr>
      <w:tr w:rsidR="0041037A" w:rsidRPr="00B7030B" w14:paraId="3172EB14" w14:textId="77777777" w:rsidTr="00D77651">
        <w:trPr>
          <w:trHeight w:val="2160"/>
        </w:trPr>
        <w:tc>
          <w:tcPr>
            <w:tcW w:w="1980" w:type="dxa"/>
            <w:vAlign w:val="center"/>
          </w:tcPr>
          <w:p w14:paraId="3443347F" w14:textId="77777777" w:rsidR="0041037A" w:rsidRPr="00B7030B" w:rsidRDefault="0041037A">
            <w:pPr>
              <w:pStyle w:val="tabledata"/>
              <w:ind w:left="168" w:hanging="168"/>
              <w:rPr>
                <w:rFonts w:asciiTheme="minorHAnsi" w:hAnsiTheme="minorHAnsi" w:cs="Arial"/>
              </w:rPr>
            </w:pPr>
            <w:r w:rsidRPr="00B7030B">
              <w:rPr>
                <w:rFonts w:asciiTheme="minorHAnsi" w:hAnsiTheme="minorHAnsi" w:cs="Arial"/>
              </w:rPr>
              <w:t>3. Reaeration effect for a small height weir or dam (&lt;10 m); 3 empirical coefficients: a, b, c</w:t>
            </w:r>
            <w:r w:rsidR="0023443D">
              <w:rPr>
                <w:rFonts w:asciiTheme="minorHAnsi" w:hAnsiTheme="minorHAnsi" w:cs="Arial"/>
              </w:rPr>
              <w:t xml:space="preserve"> (Butts and Evans, 1983)</w:t>
            </w:r>
          </w:p>
        </w:tc>
        <w:tc>
          <w:tcPr>
            <w:tcW w:w="2070" w:type="dxa"/>
            <w:vAlign w:val="center"/>
          </w:tcPr>
          <w:p w14:paraId="1141BBCA" w14:textId="77777777" w:rsidR="0041037A" w:rsidRPr="00B7030B" w:rsidRDefault="00C51A7D" w:rsidP="00DC03F9">
            <w:pPr>
              <w:pStyle w:val="tabledata"/>
              <w:rPr>
                <w:rFonts w:asciiTheme="minorHAnsi" w:hAnsiTheme="minorHAnsi"/>
              </w:rPr>
            </w:pPr>
            <m:oMathPara>
              <m:oMath>
                <m:f>
                  <m:fPr>
                    <m:ctrlPr>
                      <w:ins w:id="1089" w:author="Honnalore Steissberg" w:date="2021-07-30T09:49:00Z">
                        <w:rPr>
                          <w:rFonts w:ascii="Cambria Math" w:hAnsiTheme="minorHAnsi"/>
                          <w:i/>
                        </w:rPr>
                      </w:ins>
                    </m:ctrlPr>
                  </m:fPr>
                  <m:num>
                    <m:sSub>
                      <m:sSubPr>
                        <m:ctrlPr>
                          <w:ins w:id="1090"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a</m:t>
                        </m:r>
                      </m:sub>
                    </m:sSub>
                  </m:num>
                  <m:den>
                    <m:sSub>
                      <m:sSubPr>
                        <m:ctrlPr>
                          <w:ins w:id="1091"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b</m:t>
                        </m:r>
                      </m:sub>
                    </m:sSub>
                    <m:ctrlPr>
                      <w:ins w:id="1092" w:author="Honnalore Steissberg" w:date="2021-07-30T09:49:00Z">
                        <w:rPr>
                          <w:rFonts w:ascii="Cambria Math" w:hAnsi="Cambria Math"/>
                          <w:i/>
                        </w:rPr>
                      </w:ins>
                    </m:ctrlPr>
                  </m:den>
                </m:f>
                <m:r>
                  <w:rPr>
                    <w:rFonts w:ascii="Cambria Math" w:hAnsiTheme="minorHAnsi"/>
                  </w:rPr>
                  <m:t>=1+0.38ab(1</m:t>
                </m:r>
                <m:r>
                  <w:rPr>
                    <w:rFonts w:ascii="Cambria Math" w:hAnsiTheme="minorHAnsi"/>
                  </w:rPr>
                  <m:t>-</m:t>
                </m:r>
                <m:r>
                  <w:rPr>
                    <w:rFonts w:ascii="Cambria Math" w:hAnsiTheme="minorHAnsi"/>
                  </w:rPr>
                  <m:t>0.11c)</m:t>
                </m:r>
                <m:r>
                  <m:rPr>
                    <m:sty m:val="p"/>
                  </m:rPr>
                  <w:rPr>
                    <w:rFonts w:ascii="Cambria Math" w:hAnsiTheme="minorHAnsi"/>
                  </w:rPr>
                  <w:br/>
                </m:r>
              </m:oMath>
              <m:oMath>
                <m:r>
                  <w:rPr>
                    <w:rFonts w:ascii="Cambria Math" w:hAnsiTheme="minorHAnsi"/>
                  </w:rPr>
                  <m:t>(1+0.046T)c</m:t>
                </m:r>
              </m:oMath>
            </m:oMathPara>
          </w:p>
          <w:p w14:paraId="21CDEB15" w14:textId="77777777" w:rsidR="0041037A" w:rsidRPr="00B7030B" w:rsidRDefault="0041037A">
            <w:pPr>
              <w:pStyle w:val="tabledata"/>
              <w:rPr>
                <w:rFonts w:asciiTheme="minorHAnsi" w:hAnsiTheme="minorHAnsi"/>
              </w:rPr>
            </w:pPr>
          </w:p>
          <w:p w14:paraId="73C04F08" w14:textId="77777777" w:rsidR="0041037A" w:rsidRPr="00B7030B" w:rsidRDefault="0041037A">
            <w:pPr>
              <w:pStyle w:val="tabledata"/>
              <w:rPr>
                <w:rFonts w:asciiTheme="minorHAnsi" w:hAnsiTheme="minorHAnsi"/>
              </w:rPr>
            </w:pPr>
            <w:r w:rsidRPr="00B7030B">
              <w:rPr>
                <w:rFonts w:asciiTheme="minorHAnsi" w:hAnsiTheme="minorHAnsi"/>
                <w:i/>
                <w:iCs/>
              </w:rPr>
              <w:t>C</w:t>
            </w:r>
            <w:r w:rsidRPr="00B7030B">
              <w:rPr>
                <w:rFonts w:asciiTheme="minorHAnsi" w:hAnsiTheme="minorHAnsi"/>
                <w:i/>
                <w:iCs/>
                <w:vertAlign w:val="subscript"/>
              </w:rPr>
              <w:t>O2</w:t>
            </w:r>
            <w:r w:rsidRPr="00B7030B">
              <w:rPr>
                <w:rFonts w:asciiTheme="minorHAnsi" w:hAnsiTheme="minorHAnsi"/>
              </w:rPr>
              <w:t xml:space="preserve"> below the dam is computed from:</w:t>
            </w:r>
          </w:p>
          <w:p w14:paraId="33A4CDE8" w14:textId="77777777" w:rsidR="0041037A" w:rsidRPr="00B7030B" w:rsidRDefault="00C51A7D" w:rsidP="00DC03F9">
            <w:pPr>
              <w:pStyle w:val="tabledata"/>
              <w:rPr>
                <w:rFonts w:asciiTheme="minorHAnsi" w:hAnsiTheme="minorHAnsi"/>
              </w:rPr>
            </w:pPr>
            <m:oMathPara>
              <m:oMath>
                <m:sSub>
                  <m:sSubPr>
                    <m:ctrlPr>
                      <w:ins w:id="1093"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O2</m:t>
                    </m:r>
                  </m:sub>
                </m:sSub>
                <m:r>
                  <w:rPr>
                    <w:rFonts w:ascii="Cambria Math" w:hAnsiTheme="minorHAnsi"/>
                  </w:rPr>
                  <m:t>=</m:t>
                </m:r>
                <m:sSub>
                  <m:sSubPr>
                    <m:ctrlPr>
                      <w:ins w:id="1094"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sO2</m:t>
                    </m:r>
                  </m:sub>
                </m:sSub>
                <m:r>
                  <w:rPr>
                    <w:rFonts w:ascii="Cambria Math" w:hAnsiTheme="minorHAnsi"/>
                  </w:rPr>
                  <m:t>-</m:t>
                </m:r>
                <m:sSub>
                  <m:sSubPr>
                    <m:ctrlPr>
                      <w:ins w:id="1095"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b</m:t>
                    </m:r>
                  </m:sub>
                </m:sSub>
              </m:oMath>
            </m:oMathPara>
          </w:p>
        </w:tc>
        <w:tc>
          <w:tcPr>
            <w:tcW w:w="4596" w:type="dxa"/>
            <w:vAlign w:val="center"/>
          </w:tcPr>
          <w:p w14:paraId="547C1B9D"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 xml:space="preserve">DO deficit above dam, </w:t>
            </w:r>
            <w:r w:rsidRPr="00B7030B">
              <w:rPr>
                <w:rFonts w:asciiTheme="minorHAnsi" w:hAnsiTheme="minorHAnsi"/>
                <w:i/>
                <w:iCs/>
              </w:rPr>
              <w:t>g m</w:t>
            </w:r>
            <w:r w:rsidRPr="00B7030B">
              <w:rPr>
                <w:rFonts w:asciiTheme="minorHAnsi" w:hAnsiTheme="minorHAnsi"/>
                <w:i/>
                <w:iCs/>
                <w:vertAlign w:val="superscript"/>
              </w:rPr>
              <w:t>-3</w:t>
            </w:r>
          </w:p>
          <w:p w14:paraId="383C4A2D" w14:textId="77777777" w:rsidR="0041037A" w:rsidRPr="00B7030B" w:rsidRDefault="0041037A">
            <w:pPr>
              <w:pStyle w:val="tabledata"/>
              <w:tabs>
                <w:tab w:val="right" w:pos="438"/>
                <w:tab w:val="left" w:pos="528"/>
                <w:tab w:val="left" w:pos="708"/>
              </w:tabs>
              <w:ind w:left="708" w:hanging="708"/>
              <w:rPr>
                <w:rFonts w:asciiTheme="minorHAnsi" w:hAnsiTheme="minorHAnsi"/>
                <w:i/>
                <w:iCs/>
                <w:vertAlign w:val="superscript"/>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b</w:t>
            </w:r>
            <w:r w:rsidRPr="00B7030B">
              <w:rPr>
                <w:rFonts w:asciiTheme="minorHAnsi" w:hAnsiTheme="minorHAnsi"/>
              </w:rPr>
              <w:tab/>
              <w:t>=</w:t>
            </w:r>
            <w:r w:rsidRPr="00B7030B">
              <w:rPr>
                <w:rFonts w:asciiTheme="minorHAnsi" w:hAnsiTheme="minorHAnsi"/>
              </w:rPr>
              <w:tab/>
              <w:t xml:space="preserve">DO deficit below dam, </w:t>
            </w:r>
            <w:r w:rsidRPr="00B7030B">
              <w:rPr>
                <w:rFonts w:asciiTheme="minorHAnsi" w:hAnsiTheme="minorHAnsi"/>
                <w:i/>
                <w:iCs/>
              </w:rPr>
              <w:t>g m</w:t>
            </w:r>
            <w:r w:rsidRPr="00B7030B">
              <w:rPr>
                <w:rFonts w:asciiTheme="minorHAnsi" w:hAnsiTheme="minorHAnsi"/>
                <w:i/>
                <w:iCs/>
                <w:vertAlign w:val="superscript"/>
              </w:rPr>
              <w:t>-3</w:t>
            </w:r>
          </w:p>
          <w:p w14:paraId="7BF668A6"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T</w:t>
            </w:r>
            <w:r w:rsidRPr="00B7030B">
              <w:rPr>
                <w:rFonts w:asciiTheme="minorHAnsi" w:hAnsiTheme="minorHAnsi"/>
              </w:rPr>
              <w:tab/>
              <w:t>=</w:t>
            </w:r>
            <w:r w:rsidRPr="00B7030B">
              <w:rPr>
                <w:rFonts w:asciiTheme="minorHAnsi" w:hAnsiTheme="minorHAnsi"/>
              </w:rPr>
              <w:tab/>
              <w:t xml:space="preserve">temperature, </w:t>
            </w:r>
            <w:proofErr w:type="spellStart"/>
            <w:r w:rsidRPr="00B7030B">
              <w:rPr>
                <w:rFonts w:asciiTheme="minorHAnsi" w:hAnsiTheme="minorHAnsi"/>
                <w:i/>
                <w:iCs/>
                <w:vertAlign w:val="superscript"/>
              </w:rPr>
              <w:t>o</w:t>
            </w:r>
            <w:r w:rsidRPr="00B7030B">
              <w:rPr>
                <w:rFonts w:asciiTheme="minorHAnsi" w:hAnsiTheme="minorHAnsi"/>
                <w:i/>
                <w:iCs/>
              </w:rPr>
              <w:t>C</w:t>
            </w:r>
            <w:proofErr w:type="spellEnd"/>
          </w:p>
          <w:p w14:paraId="3719B35F"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rPr>
              <w:tab/>
              <w:t>=</w:t>
            </w:r>
            <w:r w:rsidRPr="00B7030B">
              <w:rPr>
                <w:rFonts w:asciiTheme="minorHAnsi" w:hAnsiTheme="minorHAnsi"/>
              </w:rPr>
              <w:tab/>
              <w:t>height of water</w:t>
            </w:r>
            <w:del w:id="1096" w:author="Honnalore Steissberg" w:date="2021-07-28T15:32:00Z">
              <w:r w:rsidRPr="00B7030B" w:rsidDel="005624DE">
                <w:rPr>
                  <w:rFonts w:asciiTheme="minorHAnsi" w:hAnsiTheme="minorHAnsi"/>
                </w:rPr>
                <w:delText xml:space="preserve"> </w:delText>
              </w:r>
            </w:del>
            <w:r w:rsidRPr="00B7030B">
              <w:rPr>
                <w:rFonts w:asciiTheme="minorHAnsi" w:hAnsiTheme="minorHAnsi"/>
              </w:rPr>
              <w:t>fall,</w:t>
            </w:r>
            <w:r w:rsidRPr="00B7030B">
              <w:rPr>
                <w:rFonts w:asciiTheme="minorHAnsi" w:hAnsiTheme="minorHAnsi"/>
                <w:i/>
                <w:iCs/>
              </w:rPr>
              <w:t xml:space="preserve"> m</w:t>
            </w:r>
          </w:p>
          <w:p w14:paraId="70032225"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i/>
                <w:iCs/>
              </w:rPr>
              <w:tab/>
            </w:r>
            <w:r w:rsidRPr="00B7030B">
              <w:rPr>
                <w:rFonts w:asciiTheme="minorHAnsi" w:hAnsiTheme="minorHAnsi"/>
              </w:rPr>
              <w:t>=</w:t>
            </w:r>
            <w:r w:rsidRPr="00B7030B">
              <w:rPr>
                <w:rFonts w:asciiTheme="minorHAnsi" w:hAnsiTheme="minorHAnsi"/>
              </w:rPr>
              <w:tab/>
              <w:t>1.8 for clean water to 0.65 for gross polluted water</w:t>
            </w:r>
          </w:p>
          <w:p w14:paraId="4341CF17" w14:textId="1D3B360C"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0.05 for sluice gates</w:t>
            </w:r>
            <w:r w:rsidR="00D77651">
              <w:rPr>
                <w:rFonts w:asciiTheme="minorHAnsi" w:hAnsiTheme="minorHAnsi"/>
              </w:rPr>
              <w:t xml:space="preserve">, </w:t>
            </w:r>
            <w:r w:rsidRPr="00B7030B">
              <w:rPr>
                <w:rFonts w:asciiTheme="minorHAnsi" w:hAnsiTheme="minorHAnsi"/>
              </w:rPr>
              <w:t>1.00 for sharp crested straight faced weir</w:t>
            </w:r>
            <w:r w:rsidR="00D77651">
              <w:rPr>
                <w:rFonts w:asciiTheme="minorHAnsi" w:hAnsiTheme="minorHAnsi"/>
              </w:rPr>
              <w:t xml:space="preserve">, </w:t>
            </w:r>
            <w:r w:rsidRPr="00B7030B">
              <w:rPr>
                <w:rFonts w:asciiTheme="minorHAnsi" w:hAnsiTheme="minorHAnsi"/>
              </w:rPr>
              <w:t>0.45 for flat broad crested curved face weir</w:t>
            </w:r>
            <w:r w:rsidR="00D77651">
              <w:rPr>
                <w:rFonts w:asciiTheme="minorHAnsi" w:hAnsiTheme="minorHAnsi"/>
              </w:rPr>
              <w:t xml:space="preserve">, </w:t>
            </w:r>
            <w:r w:rsidRPr="00B7030B">
              <w:rPr>
                <w:rFonts w:asciiTheme="minorHAnsi" w:hAnsiTheme="minorHAnsi"/>
              </w:rPr>
              <w:tab/>
              <w:t>0.70 for flat broad crested weir with regular step</w:t>
            </w:r>
            <w:r w:rsidR="00D77651">
              <w:rPr>
                <w:rFonts w:asciiTheme="minorHAnsi" w:hAnsiTheme="minorHAnsi"/>
              </w:rPr>
              <w:t xml:space="preserve">, </w:t>
            </w:r>
            <w:r w:rsidRPr="00B7030B">
              <w:rPr>
                <w:rFonts w:asciiTheme="minorHAnsi" w:hAnsiTheme="minorHAnsi"/>
              </w:rPr>
              <w:tab/>
              <w:t>0.8 for sharp crested vertical face weir</w:t>
            </w:r>
            <w:r w:rsidR="00D77651">
              <w:rPr>
                <w:rFonts w:asciiTheme="minorHAnsi" w:hAnsiTheme="minorHAnsi"/>
              </w:rPr>
              <w:t xml:space="preserve">, </w:t>
            </w:r>
            <w:ins w:id="1097" w:author="Honnalore Steissberg" w:date="2021-07-28T15:32:00Z">
              <w:r w:rsidR="005624DE">
                <w:rPr>
                  <w:rFonts w:asciiTheme="minorHAnsi" w:hAnsiTheme="minorHAnsi"/>
                </w:rPr>
                <w:t xml:space="preserve">and </w:t>
              </w:r>
            </w:ins>
            <w:r w:rsidRPr="00B7030B">
              <w:rPr>
                <w:rFonts w:asciiTheme="minorHAnsi" w:hAnsiTheme="minorHAnsi"/>
              </w:rPr>
              <w:t>0.60 for flat broad crested weir vertical face</w:t>
            </w:r>
          </w:p>
          <w:p w14:paraId="4EB283B1" w14:textId="77777777" w:rsidR="0041037A" w:rsidRPr="00B7030B" w:rsidRDefault="0041037A">
            <w:pPr>
              <w:pStyle w:val="tabledata"/>
              <w:tabs>
                <w:tab w:val="right" w:pos="438"/>
                <w:tab w:val="left" w:pos="528"/>
                <w:tab w:val="left" w:pos="708"/>
              </w:tabs>
              <w:ind w:left="708" w:hanging="708"/>
              <w:rPr>
                <w:rFonts w:asciiTheme="minorHAnsi" w:hAnsiTheme="minorHAnsi"/>
                <w:vertAlign w:val="superscript"/>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 xml:space="preserve">dissolved oxygen saturation, </w:t>
            </w:r>
            <w:r w:rsidRPr="00B7030B">
              <w:rPr>
                <w:rFonts w:asciiTheme="minorHAnsi" w:hAnsiTheme="minorHAnsi"/>
                <w:i/>
                <w:iCs/>
              </w:rPr>
              <w:t>g m</w:t>
            </w:r>
            <w:r w:rsidRPr="00B7030B">
              <w:rPr>
                <w:rFonts w:asciiTheme="minorHAnsi" w:hAnsiTheme="minorHAnsi"/>
                <w:i/>
                <w:iCs/>
                <w:vertAlign w:val="superscript"/>
              </w:rPr>
              <w:t>-3</w:t>
            </w:r>
          </w:p>
        </w:tc>
      </w:tr>
    </w:tbl>
    <w:p w14:paraId="20B12693" w14:textId="77777777" w:rsidR="0041037A" w:rsidRPr="00B7030B" w:rsidRDefault="0041037A">
      <w:pPr>
        <w:pStyle w:val="BodyText2"/>
      </w:pPr>
    </w:p>
    <w:p w14:paraId="472193BE" w14:textId="77777777" w:rsidR="0041037A" w:rsidRPr="00D77651" w:rsidRDefault="0041037A">
      <w:pPr>
        <w:pStyle w:val="BodyText"/>
        <w:rPr>
          <w:sz w:val="20"/>
        </w:rPr>
      </w:pPr>
      <w:r w:rsidRPr="00D77651">
        <w:rPr>
          <w:sz w:val="20"/>
        </w:rPr>
        <w:t xml:space="preserve">Note that for equations 1 and 2, the maximum </w:t>
      </w:r>
      <w:r w:rsidRPr="00D77651">
        <w:rPr>
          <w:i/>
          <w:iCs/>
          <w:sz w:val="20"/>
        </w:rPr>
        <w:t>TDG</w:t>
      </w:r>
      <w:r w:rsidRPr="00D77651">
        <w:rPr>
          <w:sz w:val="20"/>
        </w:rPr>
        <w:t xml:space="preserve"> allowed is 145%, and if </w:t>
      </w:r>
      <w:r w:rsidRPr="00D77651">
        <w:rPr>
          <w:i/>
          <w:iCs/>
          <w:sz w:val="20"/>
        </w:rPr>
        <w:t>TDG</w:t>
      </w:r>
      <w:r w:rsidRPr="00D77651">
        <w:rPr>
          <w:sz w:val="20"/>
        </w:rPr>
        <w:t xml:space="preserve"> is computed to be less than 100%, there is no effect of the gate on reaeration.</w:t>
      </w:r>
    </w:p>
    <w:p w14:paraId="6E2DBEA8" w14:textId="77777777" w:rsidR="0041037A" w:rsidRPr="00B7030B" w:rsidRDefault="0041037A" w:rsidP="00D77651">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120"/>
        <w:jc w:val="both"/>
        <w:rPr>
          <w:rFonts w:asciiTheme="minorHAnsi" w:hAnsiTheme="minorHAnsi"/>
        </w:rPr>
      </w:pPr>
      <w:r w:rsidRPr="00B7030B">
        <w:rPr>
          <w:rFonts w:asciiTheme="minorHAnsi" w:hAnsiTheme="minorHAnsi"/>
        </w:rPr>
        <w:t>Example</w:t>
      </w:r>
    </w:p>
    <w:p w14:paraId="6BF81CAE" w14:textId="53347B20"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 GAS  </w:t>
      </w:r>
      <w:ins w:id="1098" w:author="Honnalore Steissberg" w:date="2021-07-28T15:32:00Z">
        <w:r w:rsidR="005624DE">
          <w:t xml:space="preserve">  </w:t>
        </w:r>
      </w:ins>
      <w:r w:rsidRPr="00E17288">
        <w:t xml:space="preserve">GASGTC    EQGT  </w:t>
      </w:r>
      <w:ins w:id="1099" w:author="Honnalore Steissberg" w:date="2021-07-28T15:32:00Z">
        <w:r w:rsidR="005624DE">
          <w:t xml:space="preserve"> </w:t>
        </w:r>
      </w:ins>
      <w:r w:rsidRPr="00E17288">
        <w:t xml:space="preserve">AGASGT  </w:t>
      </w:r>
      <w:del w:id="1100" w:author="Honnalore Steissberg" w:date="2021-07-28T15:32:00Z">
        <w:r w:rsidRPr="00E17288" w:rsidDel="005624DE">
          <w:delText xml:space="preserve"> </w:delText>
        </w:r>
      </w:del>
      <w:r w:rsidRPr="00E17288">
        <w:t xml:space="preserve">BGASGT </w:t>
      </w:r>
      <w:ins w:id="1101" w:author="Honnalore Steissberg" w:date="2021-07-28T15:33:00Z">
        <w:r w:rsidR="005624DE">
          <w:t xml:space="preserve"> </w:t>
        </w:r>
      </w:ins>
      <w:del w:id="1102" w:author="Honnalore Steissberg" w:date="2021-07-28T15:33:00Z">
        <w:r w:rsidRPr="00E17288" w:rsidDel="005624DE">
          <w:delText xml:space="preserve"> </w:delText>
        </w:r>
      </w:del>
      <w:r w:rsidRPr="00E17288">
        <w:t>CGASGT</w:t>
      </w:r>
    </w:p>
    <w:p w14:paraId="28711D8C" w14:textId="2BB313D6"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Gt 1          ON       1   </w:t>
      </w:r>
      <w:ins w:id="1103" w:author="Honnalore Steissberg" w:date="2021-07-28T15:32:00Z">
        <w:r w:rsidR="005624DE">
          <w:t xml:space="preserve"> </w:t>
        </w:r>
      </w:ins>
      <w:r w:rsidRPr="00E17288">
        <w:t xml:space="preserve"> 10.O    120.0    </w:t>
      </w:r>
      <w:del w:id="1104" w:author="Honnalore Steissberg" w:date="2021-07-28T15:33:00Z">
        <w:r w:rsidRPr="00E17288" w:rsidDel="005624DE">
          <w:delText xml:space="preserve"> </w:delText>
        </w:r>
      </w:del>
      <w:r w:rsidRPr="00E17288">
        <w:t>1.0</w:t>
      </w:r>
    </w:p>
    <w:p w14:paraId="168751B6" w14:textId="77777777" w:rsidR="0041037A" w:rsidRPr="00B7030B" w:rsidRDefault="0041037A" w:rsidP="00D77651">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120"/>
        <w:jc w:val="both"/>
        <w:rPr>
          <w:rFonts w:asciiTheme="minorHAnsi" w:hAnsiTheme="minorHAnsi"/>
          <w:szCs w:val="22"/>
        </w:rPr>
      </w:pPr>
      <w:r w:rsidRPr="00B7030B">
        <w:rPr>
          <w:rFonts w:asciiTheme="minorHAnsi" w:hAnsiTheme="minorHAnsi"/>
          <w:szCs w:val="22"/>
        </w:rPr>
        <w:t>Related Cards and Files</w:t>
      </w:r>
    </w:p>
    <w:p w14:paraId="60568264"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r w:rsidR="00D77651">
        <w:rPr>
          <w:rFonts w:asciiTheme="minorHAnsi" w:hAnsiTheme="minorHAnsi"/>
        </w:rPr>
        <w:t xml:space="preserve">    </w:t>
      </w:r>
      <w:hyperlink w:anchor="gates" w:history="1">
        <w:r w:rsidR="0041037A" w:rsidRPr="00B7030B">
          <w:rPr>
            <w:rFonts w:asciiTheme="minorHAnsi" w:hAnsiTheme="minorHAnsi"/>
          </w:rPr>
          <w:t>Gates</w:t>
        </w:r>
      </w:hyperlink>
      <w:r w:rsidR="00D77651">
        <w:rPr>
          <w:rFonts w:asciiTheme="minorHAnsi" w:hAnsiTheme="minorHAnsi"/>
        </w:rPr>
        <w:t xml:space="preserve">   </w:t>
      </w:r>
      <w:hyperlink w:anchor="gate_weir" w:history="1">
        <w:r w:rsidR="0041037A" w:rsidRPr="00B7030B">
          <w:rPr>
            <w:rFonts w:asciiTheme="minorHAnsi" w:hAnsiTheme="minorHAnsi"/>
          </w:rPr>
          <w:t>Gate Weir</w:t>
        </w:r>
      </w:hyperlink>
    </w:p>
    <w:p w14:paraId="71D516E8" w14:textId="77777777" w:rsidR="00D77651" w:rsidRPr="00B7030B" w:rsidRDefault="00C51A7D" w:rsidP="00D77651">
      <w:pPr>
        <w:pStyle w:val="Relatedcards"/>
        <w:rPr>
          <w:rFonts w:asciiTheme="minorHAnsi" w:hAnsiTheme="minorHAnsi"/>
        </w:rPr>
      </w:pPr>
      <w:hyperlink w:anchor="upstream_gate" w:history="1">
        <w:r w:rsidR="0041037A" w:rsidRPr="00B7030B">
          <w:rPr>
            <w:rFonts w:asciiTheme="minorHAnsi" w:hAnsiTheme="minorHAnsi"/>
          </w:rPr>
          <w:t>Upstream Gate</w:t>
        </w:r>
      </w:hyperlink>
      <w:r w:rsidR="00D77651">
        <w:rPr>
          <w:rFonts w:asciiTheme="minorHAnsi" w:hAnsiTheme="minorHAnsi"/>
        </w:rPr>
        <w:t xml:space="preserve">    </w:t>
      </w:r>
      <w:hyperlink w:anchor="downstream_gate" w:history="1">
        <w:r w:rsidR="00D77651" w:rsidRPr="00B7030B">
          <w:rPr>
            <w:rFonts w:asciiTheme="minorHAnsi" w:hAnsiTheme="minorHAnsi"/>
          </w:rPr>
          <w:t>Downstream Gate</w:t>
        </w:r>
      </w:hyperlink>
      <w:r w:rsidR="00D77651">
        <w:rPr>
          <w:rFonts w:asciiTheme="minorHAnsi" w:hAnsiTheme="minorHAnsi"/>
        </w:rPr>
        <w:t xml:space="preserve">    </w:t>
      </w:r>
      <w:hyperlink w:anchor="gate_filename" w:history="1">
        <w:proofErr w:type="spellStart"/>
        <w:r w:rsidR="00D77651" w:rsidRPr="00B7030B">
          <w:rPr>
            <w:rFonts w:asciiTheme="minorHAnsi" w:hAnsiTheme="minorHAnsi"/>
          </w:rPr>
          <w:t>Gate</w:t>
        </w:r>
        <w:proofErr w:type="spellEnd"/>
        <w:r w:rsidR="00D77651" w:rsidRPr="00B7030B">
          <w:rPr>
            <w:rFonts w:asciiTheme="minorHAnsi" w:hAnsiTheme="minorHAnsi"/>
          </w:rPr>
          <w:t xml:space="preserve"> Filename</w:t>
        </w:r>
      </w:hyperlink>
    </w:p>
    <w:p w14:paraId="16DCC7A8" w14:textId="77777777" w:rsidR="0041037A" w:rsidRPr="00B7030B" w:rsidRDefault="0041037A">
      <w:pPr>
        <w:pStyle w:val="Relatedcards"/>
        <w:rPr>
          <w:rFonts w:asciiTheme="minorHAnsi" w:hAnsiTheme="minorHAnsi"/>
        </w:rPr>
      </w:pPr>
    </w:p>
    <w:p w14:paraId="2EE437CC" w14:textId="77777777" w:rsidR="0041037A" w:rsidRPr="00B7030B" w:rsidRDefault="0041037A" w:rsidP="00EA3D15">
      <w:pPr>
        <w:pStyle w:val="Heading4"/>
      </w:pPr>
      <w:r w:rsidRPr="00B7030B">
        <w:br w:type="page"/>
      </w:r>
      <w:bookmarkStart w:id="1105" w:name="pumps_1"/>
      <w:bookmarkStart w:id="1106" w:name="_Toc41047679"/>
      <w:bookmarkEnd w:id="1105"/>
      <w:r w:rsidRPr="00B7030B">
        <w:lastRenderedPageBreak/>
        <w:t>Pumps 1 (PUMPS 1)</w:t>
      </w:r>
      <w:bookmarkEnd w:id="1106"/>
    </w:p>
    <w:p w14:paraId="043D56B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 xml:space="preserve">tc \l3 "       </w:instrText>
      </w:r>
      <w:bookmarkStart w:id="1107" w:name="_Toc8027317"/>
      <w:r w:rsidR="0041037A" w:rsidRPr="00B7030B">
        <w:rPr>
          <w:rStyle w:val="Cardtitle1"/>
          <w:rFonts w:asciiTheme="minorHAnsi" w:hAnsiTheme="minorHAnsi"/>
          <w:b/>
          <w:bCs/>
        </w:rPr>
        <w:instrText>Pump Description (PUMPS 1)</w:instrText>
      </w:r>
      <w:bookmarkEnd w:id="110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40338603"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3A90665" w14:textId="68475388"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IUPU</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Upstream segment </w:t>
      </w:r>
      <w:r w:rsidR="00CE0E03">
        <w:rPr>
          <w:rFonts w:asciiTheme="minorHAnsi" w:hAnsiTheme="minorHAnsi"/>
        </w:rPr>
        <w:t xml:space="preserve">number </w:t>
      </w:r>
      <w:r w:rsidRPr="00B7030B">
        <w:rPr>
          <w:rFonts w:asciiTheme="minorHAnsi" w:hAnsiTheme="minorHAnsi"/>
        </w:rPr>
        <w:t>of pump where water is withdrawn</w:t>
      </w:r>
    </w:p>
    <w:p w14:paraId="56671A58" w14:textId="1DC2297E"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IDPU</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Downstream segment </w:t>
      </w:r>
      <w:r w:rsidR="00CE0E03">
        <w:rPr>
          <w:rFonts w:asciiTheme="minorHAnsi" w:hAnsiTheme="minorHAnsi"/>
        </w:rPr>
        <w:t xml:space="preserve">number </w:t>
      </w:r>
      <w:r w:rsidRPr="00B7030B">
        <w:rPr>
          <w:rFonts w:asciiTheme="minorHAnsi" w:hAnsiTheme="minorHAnsi"/>
        </w:rPr>
        <w:t>of pump where water enters</w:t>
      </w:r>
      <w:r w:rsidR="00CE0E03">
        <w:rPr>
          <w:rFonts w:asciiTheme="minorHAnsi" w:hAnsiTheme="minorHAnsi"/>
        </w:rPr>
        <w:t xml:space="preserve"> (or negative downstream segment number)</w:t>
      </w:r>
    </w:p>
    <w:p w14:paraId="4C6A9103"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Elevation of pump, </w:t>
      </w:r>
      <w:r w:rsidRPr="00B7030B">
        <w:rPr>
          <w:rFonts w:asciiTheme="minorHAnsi" w:hAnsiTheme="minorHAnsi"/>
          <w:i/>
          <w:iCs/>
        </w:rPr>
        <w:t>m</w:t>
      </w:r>
    </w:p>
    <w:p w14:paraId="2F4A014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STRTPU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Starting day of pumping, </w:t>
      </w:r>
      <w:r w:rsidRPr="00B7030B">
        <w:rPr>
          <w:rFonts w:asciiTheme="minorHAnsi" w:hAnsiTheme="minorHAnsi"/>
          <w:i/>
          <w:iCs/>
        </w:rPr>
        <w:t>Julian day</w:t>
      </w:r>
    </w:p>
    <w:p w14:paraId="451FA475"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ENDPU</w:t>
      </w:r>
      <w:r w:rsidRPr="00B7030B">
        <w:rPr>
          <w:rFonts w:asciiTheme="minorHAnsi" w:hAnsiTheme="minorHAnsi"/>
        </w:rPr>
        <w:tab/>
        <w:t xml:space="preserve">Real </w:t>
      </w:r>
      <w:r w:rsidRPr="00B7030B">
        <w:rPr>
          <w:rFonts w:asciiTheme="minorHAnsi" w:hAnsiTheme="minorHAnsi"/>
        </w:rPr>
        <w:tab/>
      </w:r>
      <w:r w:rsidRPr="00B7030B">
        <w:rPr>
          <w:rFonts w:asciiTheme="minorHAnsi" w:hAnsiTheme="minorHAnsi"/>
        </w:rPr>
        <w:tab/>
      </w:r>
      <w:proofErr w:type="gramStart"/>
      <w:r w:rsidRPr="00B7030B">
        <w:rPr>
          <w:rFonts w:asciiTheme="minorHAnsi" w:hAnsiTheme="minorHAnsi"/>
        </w:rPr>
        <w:t>Ending day</w:t>
      </w:r>
      <w:proofErr w:type="gramEnd"/>
      <w:r w:rsidRPr="00B7030B">
        <w:rPr>
          <w:rFonts w:asciiTheme="minorHAnsi" w:hAnsiTheme="minorHAnsi"/>
        </w:rPr>
        <w:t xml:space="preserve"> of pumping, </w:t>
      </w:r>
      <w:r w:rsidRPr="00B7030B">
        <w:rPr>
          <w:rFonts w:asciiTheme="minorHAnsi" w:hAnsiTheme="minorHAnsi"/>
          <w:i/>
          <w:iCs/>
        </w:rPr>
        <w:t>Julian day</w:t>
      </w:r>
    </w:p>
    <w:p w14:paraId="69F5080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EONPU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Pump starting elevation, </w:t>
      </w:r>
      <w:r w:rsidRPr="00B7030B">
        <w:rPr>
          <w:rFonts w:asciiTheme="minorHAnsi" w:hAnsiTheme="minorHAnsi"/>
          <w:i/>
          <w:iCs/>
        </w:rPr>
        <w:t>m</w:t>
      </w:r>
    </w:p>
    <w:p w14:paraId="7841C11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EOFFPU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Pump stopping elevations, </w:t>
      </w:r>
      <w:r w:rsidRPr="00B7030B">
        <w:rPr>
          <w:rFonts w:asciiTheme="minorHAnsi" w:hAnsiTheme="minorHAnsi"/>
          <w:i/>
          <w:iCs/>
        </w:rPr>
        <w:t>m</w:t>
      </w:r>
    </w:p>
    <w:p w14:paraId="0D9A8E2B"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QPU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Pump flow rate,</w:t>
      </w:r>
      <w:r w:rsidRPr="00B7030B">
        <w:rPr>
          <w:rFonts w:asciiTheme="minorHAnsi" w:hAnsiTheme="minorHAnsi"/>
          <w:i/>
          <w:iCs/>
        </w:rPr>
        <w:t xml:space="preserve"> m</w:t>
      </w:r>
      <w:r w:rsidRPr="00CE0E03">
        <w:rPr>
          <w:rFonts w:asciiTheme="minorHAnsi" w:hAnsiTheme="minorHAnsi"/>
          <w:i/>
          <w:iCs/>
          <w:vertAlign w:val="superscript"/>
        </w:rPr>
        <w:t>3</w:t>
      </w:r>
      <w:r w:rsidRPr="00B7030B">
        <w:rPr>
          <w:rFonts w:asciiTheme="minorHAnsi" w:hAnsiTheme="minorHAnsi"/>
          <w:i/>
          <w:iCs/>
        </w:rPr>
        <w:t xml:space="preserve"> sec</w:t>
      </w:r>
      <w:r w:rsidRPr="00B7030B">
        <w:rPr>
          <w:rFonts w:asciiTheme="minorHAnsi" w:hAnsiTheme="minorHAnsi"/>
          <w:i/>
          <w:iCs/>
          <w:vertAlign w:val="superscript"/>
        </w:rPr>
        <w:t>-1</w:t>
      </w:r>
    </w:p>
    <w:p w14:paraId="7D4CBB3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10</w:t>
      </w:r>
      <w:r w:rsidRPr="00B7030B">
        <w:rPr>
          <w:rFonts w:asciiTheme="minorHAnsi" w:hAnsiTheme="minorHAnsi"/>
        </w:rPr>
        <w:tab/>
        <w:t>LATPUC</w:t>
      </w:r>
      <w:r w:rsidRPr="00B7030B">
        <w:rPr>
          <w:rFonts w:asciiTheme="minorHAnsi" w:hAnsiTheme="minorHAnsi"/>
        </w:rPr>
        <w:tab/>
        <w:t>Character</w:t>
      </w:r>
      <w:r w:rsidRPr="00B7030B">
        <w:rPr>
          <w:rFonts w:asciiTheme="minorHAnsi" w:hAnsiTheme="minorHAnsi"/>
        </w:rPr>
        <w:tab/>
        <w:t>DOWN</w:t>
      </w:r>
      <w:r w:rsidRPr="00B7030B">
        <w:rPr>
          <w:rFonts w:asciiTheme="minorHAnsi" w:hAnsiTheme="minorHAnsi"/>
        </w:rPr>
        <w:tab/>
        <w:t>Downstream or lateral withdrawal, DOWN or LAT</w:t>
      </w:r>
    </w:p>
    <w:p w14:paraId="03B83F80" w14:textId="4F5ADDFC" w:rsidR="002D7825" w:rsidRPr="00B7030B" w:rsidRDefault="002D7825">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11</w:t>
      </w:r>
      <w:r w:rsidRPr="00B7030B">
        <w:rPr>
          <w:rFonts w:asciiTheme="minorHAnsi" w:hAnsiTheme="minorHAnsi"/>
        </w:rPr>
        <w:tab/>
        <w:t>DYNPUMP</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Dynamic pump control ON or OFF. This allows dynamic changes in pump characteristics over time if ON.</w:t>
      </w:r>
      <w:r w:rsidR="00135E71" w:rsidRPr="00B7030B">
        <w:rPr>
          <w:rFonts w:asciiTheme="minorHAnsi" w:hAnsiTheme="minorHAnsi"/>
        </w:rPr>
        <w:t xml:space="preserve"> An external time series file is read </w:t>
      </w:r>
      <w:r w:rsidR="00773A84">
        <w:rPr>
          <w:rFonts w:asciiTheme="minorHAnsi" w:hAnsiTheme="minorHAnsi"/>
        </w:rPr>
        <w:t xml:space="preserve">in </w:t>
      </w:r>
      <w:r w:rsidR="00CE0E03">
        <w:rPr>
          <w:rFonts w:asciiTheme="minorHAnsi" w:hAnsiTheme="minorHAnsi"/>
        </w:rPr>
        <w:t>by the program</w:t>
      </w:r>
      <w:r w:rsidR="00135E71" w:rsidRPr="00B7030B">
        <w:rPr>
          <w:rFonts w:asciiTheme="minorHAnsi" w:hAnsiTheme="minorHAnsi"/>
        </w:rPr>
        <w:t>.</w:t>
      </w:r>
    </w:p>
    <w:p w14:paraId="4E68BC49" w14:textId="77777777" w:rsidR="0041037A" w:rsidRPr="00B7030B" w:rsidRDefault="0041037A">
      <w:pPr>
        <w:pStyle w:val="BodyText2"/>
      </w:pPr>
    </w:p>
    <w:p w14:paraId="230C0B7F" w14:textId="5A2D6F49" w:rsidR="0041037A" w:rsidRPr="00D77651" w:rsidRDefault="00C86789">
      <w:pPr>
        <w:pStyle w:val="BodyText"/>
        <w:rPr>
          <w:sz w:val="20"/>
        </w:rPr>
      </w:pPr>
      <w:r w:rsidRPr="00380139">
        <w:rPr>
          <w:noProof/>
        </w:rPr>
        <mc:AlternateContent>
          <mc:Choice Requires="wps">
            <w:drawing>
              <wp:anchor distT="91440" distB="91440" distL="114300" distR="114300" simplePos="0" relativeHeight="251728384" behindDoc="1" locked="0" layoutInCell="1" allowOverlap="1" wp14:anchorId="36E42A9D" wp14:editId="2CAE347E">
                <wp:simplePos x="0" y="0"/>
                <wp:positionH relativeFrom="margin">
                  <wp:posOffset>2830830</wp:posOffset>
                </wp:positionH>
                <wp:positionV relativeFrom="paragraph">
                  <wp:posOffset>151130</wp:posOffset>
                </wp:positionV>
                <wp:extent cx="2597785" cy="1513205"/>
                <wp:effectExtent l="0" t="0" r="18415" b="10795"/>
                <wp:wrapTight wrapText="bothSides">
                  <wp:wrapPolygon edited="0">
                    <wp:start x="0" y="0"/>
                    <wp:lineTo x="0" y="21573"/>
                    <wp:lineTo x="21648" y="21573"/>
                    <wp:lineTo x="21648"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785" cy="1513205"/>
                        </a:xfrm>
                        <a:prstGeom prst="rect">
                          <a:avLst/>
                        </a:prstGeom>
                        <a:noFill/>
                        <a:ln w="9525">
                          <a:solidFill>
                            <a:schemeClr val="accent1"/>
                          </a:solidFill>
                          <a:miter lim="800000"/>
                          <a:headEnd/>
                          <a:tailEnd/>
                        </a:ln>
                      </wps:spPr>
                      <wps:txbx>
                        <w:txbxContent>
                          <w:p w14:paraId="0AFDEC79" w14:textId="5E04DF67" w:rsidR="008A5A8D" w:rsidRDefault="008A5A8D" w:rsidP="00C8678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Pumps can also be thought of as ‘water level control’</w:t>
                            </w:r>
                            <w:del w:id="1108" w:author="Honnalore Steissberg" w:date="2021-07-28T15:39:00Z">
                              <w:r w:rsidDel="003F117B">
                                <w:rPr>
                                  <w:i/>
                                  <w:iCs/>
                                  <w:color w:val="4F81BD" w:themeColor="accent1"/>
                                  <w:sz w:val="24"/>
                                  <w:szCs w:val="24"/>
                                </w:rPr>
                                <w:delText xml:space="preserve"> </w:delText>
                              </w:r>
                            </w:del>
                            <w:ins w:id="1109" w:author="Honnalore Steissberg" w:date="2021-07-28T15:38:00Z">
                              <w:r w:rsidR="003F117B">
                                <w:rPr>
                                  <w:i/>
                                  <w:iCs/>
                                  <w:color w:val="4F81BD" w:themeColor="accent1"/>
                                  <w:sz w:val="24"/>
                                  <w:szCs w:val="24"/>
                                </w:rPr>
                                <w:t xml:space="preserve"> </w:t>
                              </w:r>
                            </w:ins>
                            <w:r>
                              <w:rPr>
                                <w:i/>
                                <w:iCs/>
                                <w:color w:val="4F81BD" w:themeColor="accent1"/>
                                <w:sz w:val="24"/>
                                <w:szCs w:val="24"/>
                              </w:rPr>
                              <w:t>since the model user can use</w:t>
                            </w:r>
                            <w:ins w:id="1110" w:author="Honnalore Steissberg" w:date="2021-07-28T15:39:00Z">
                              <w:r w:rsidR="003F117B">
                                <w:rPr>
                                  <w:i/>
                                  <w:iCs/>
                                  <w:color w:val="4F81BD" w:themeColor="accent1"/>
                                  <w:sz w:val="24"/>
                                  <w:szCs w:val="24"/>
                                </w:rPr>
                                <w:t xml:space="preserve"> them </w:t>
                              </w:r>
                            </w:ins>
                            <w:r>
                              <w:rPr>
                                <w:i/>
                                <w:iCs/>
                                <w:color w:val="4F81BD" w:themeColor="accent1"/>
                                <w:sz w:val="24"/>
                                <w:szCs w:val="24"/>
                              </w:rPr>
                              <w:t xml:space="preserve"> </w:t>
                            </w:r>
                            <w:del w:id="1111" w:author="Honnalore Steissberg" w:date="2021-07-28T15:38:00Z">
                              <w:r w:rsidDel="003F117B">
                                <w:rPr>
                                  <w:i/>
                                  <w:iCs/>
                                  <w:color w:val="4F81BD" w:themeColor="accent1"/>
                                  <w:sz w:val="24"/>
                                  <w:szCs w:val="24"/>
                                </w:rPr>
                                <w:delText>th</w:delText>
                              </w:r>
                            </w:del>
                            <w:del w:id="1112" w:author="Honnalore Steissberg" w:date="2021-07-28T15:37:00Z">
                              <w:r w:rsidDel="003F117B">
                                <w:rPr>
                                  <w:i/>
                                  <w:iCs/>
                                  <w:color w:val="4F81BD" w:themeColor="accent1"/>
                                  <w:sz w:val="24"/>
                                  <w:szCs w:val="24"/>
                                </w:rPr>
                                <w:delText>is</w:delText>
                              </w:r>
                            </w:del>
                            <w:del w:id="1113" w:author="Honnalore Steissberg" w:date="2021-07-28T15:38:00Z">
                              <w:r w:rsidDel="003F117B">
                                <w:rPr>
                                  <w:i/>
                                  <w:iCs/>
                                  <w:color w:val="4F81BD" w:themeColor="accent1"/>
                                  <w:sz w:val="24"/>
                                  <w:szCs w:val="24"/>
                                </w:rPr>
                                <w:delText xml:space="preserve"> </w:delText>
                              </w:r>
                            </w:del>
                            <w:r>
                              <w:rPr>
                                <w:i/>
                                <w:iCs/>
                                <w:color w:val="4F81BD" w:themeColor="accent1"/>
                                <w:sz w:val="24"/>
                                <w:szCs w:val="24"/>
                              </w:rPr>
                              <w:t>to add a water level rule curve and have the model decide how much outflow is necessary to keep the water level within limits.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2A9D" id="_x0000_s1039" type="#_x0000_t202" style="position:absolute;left:0;text-align:left;margin-left:222.9pt;margin-top:11.9pt;width:204.55pt;height:119.15pt;z-index:-25158809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" filled="f" strokecolor="#4f81bd [3204]">
                <v:textbox>
                  <w:txbxContent>
                    <w:p w14:paraId="0AFDEC79" w14:textId="5E04DF67" w:rsidR="008A5A8D" w:rsidRDefault="008A5A8D" w:rsidP="00C8678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Pumps can also be thought of as ‘water level control’</w:t>
                      </w:r>
                      <w:del w:id="1114" w:author="Honnalore Steissberg" w:date="2021-07-28T15:39:00Z">
                        <w:r w:rsidDel="003F117B">
                          <w:rPr>
                            <w:i/>
                            <w:iCs/>
                            <w:color w:val="4F81BD" w:themeColor="accent1"/>
                            <w:sz w:val="24"/>
                            <w:szCs w:val="24"/>
                          </w:rPr>
                          <w:delText xml:space="preserve"> </w:delText>
                        </w:r>
                      </w:del>
                      <w:ins w:id="1115" w:author="Honnalore Steissberg" w:date="2021-07-28T15:38:00Z">
                        <w:r w:rsidR="003F117B">
                          <w:rPr>
                            <w:i/>
                            <w:iCs/>
                            <w:color w:val="4F81BD" w:themeColor="accent1"/>
                            <w:sz w:val="24"/>
                            <w:szCs w:val="24"/>
                          </w:rPr>
                          <w:t xml:space="preserve"> </w:t>
                        </w:r>
                      </w:ins>
                      <w:r>
                        <w:rPr>
                          <w:i/>
                          <w:iCs/>
                          <w:color w:val="4F81BD" w:themeColor="accent1"/>
                          <w:sz w:val="24"/>
                          <w:szCs w:val="24"/>
                        </w:rPr>
                        <w:t>since the model user can use</w:t>
                      </w:r>
                      <w:ins w:id="1116" w:author="Honnalore Steissberg" w:date="2021-07-28T15:39:00Z">
                        <w:r w:rsidR="003F117B">
                          <w:rPr>
                            <w:i/>
                            <w:iCs/>
                            <w:color w:val="4F81BD" w:themeColor="accent1"/>
                            <w:sz w:val="24"/>
                            <w:szCs w:val="24"/>
                          </w:rPr>
                          <w:t xml:space="preserve"> them </w:t>
                        </w:r>
                      </w:ins>
                      <w:r>
                        <w:rPr>
                          <w:i/>
                          <w:iCs/>
                          <w:color w:val="4F81BD" w:themeColor="accent1"/>
                          <w:sz w:val="24"/>
                          <w:szCs w:val="24"/>
                        </w:rPr>
                        <w:t xml:space="preserve"> </w:t>
                      </w:r>
                      <w:del w:id="1117" w:author="Honnalore Steissberg" w:date="2021-07-28T15:38:00Z">
                        <w:r w:rsidDel="003F117B">
                          <w:rPr>
                            <w:i/>
                            <w:iCs/>
                            <w:color w:val="4F81BD" w:themeColor="accent1"/>
                            <w:sz w:val="24"/>
                            <w:szCs w:val="24"/>
                          </w:rPr>
                          <w:delText>th</w:delText>
                        </w:r>
                      </w:del>
                      <w:del w:id="1118" w:author="Honnalore Steissberg" w:date="2021-07-28T15:37:00Z">
                        <w:r w:rsidDel="003F117B">
                          <w:rPr>
                            <w:i/>
                            <w:iCs/>
                            <w:color w:val="4F81BD" w:themeColor="accent1"/>
                            <w:sz w:val="24"/>
                            <w:szCs w:val="24"/>
                          </w:rPr>
                          <w:delText>is</w:delText>
                        </w:r>
                      </w:del>
                      <w:del w:id="1119" w:author="Honnalore Steissberg" w:date="2021-07-28T15:38:00Z">
                        <w:r w:rsidDel="003F117B">
                          <w:rPr>
                            <w:i/>
                            <w:iCs/>
                            <w:color w:val="4F81BD" w:themeColor="accent1"/>
                            <w:sz w:val="24"/>
                            <w:szCs w:val="24"/>
                          </w:rPr>
                          <w:delText xml:space="preserve"> </w:delText>
                        </w:r>
                      </w:del>
                      <w:r>
                        <w:rPr>
                          <w:i/>
                          <w:iCs/>
                          <w:color w:val="4F81BD" w:themeColor="accent1"/>
                          <w:sz w:val="24"/>
                          <w:szCs w:val="24"/>
                        </w:rPr>
                        <w:t>to add a water level rule curve and have the model decide how much outflow is necessary to keep the water level within limits.</w:t>
                      </w:r>
                    </w:p>
                  </w:txbxContent>
                </v:textbox>
                <w10:wrap type="tight" anchorx="margin"/>
              </v:shape>
            </w:pict>
          </mc:Fallback>
        </mc:AlternateContent>
      </w:r>
      <w:r w:rsidR="0041037A" w:rsidRPr="00D77651">
        <w:rPr>
          <w:sz w:val="20"/>
        </w:rPr>
        <w:t>This card specifies the characteristics of the pumps in the system. [</w:t>
      </w:r>
      <w:r w:rsidR="0041037A" w:rsidRPr="00D77651">
        <w:rPr>
          <w:rStyle w:val="Variablename"/>
          <w:rFonts w:asciiTheme="minorHAnsi" w:hAnsiTheme="minorHAnsi"/>
        </w:rPr>
        <w:t>IUPU</w:t>
      </w:r>
      <w:r w:rsidR="0041037A" w:rsidRPr="00D77651">
        <w:rPr>
          <w:sz w:val="20"/>
        </w:rPr>
        <w:t>] and [</w:t>
      </w:r>
      <w:r w:rsidR="0041037A" w:rsidRPr="00D77651">
        <w:rPr>
          <w:rStyle w:val="Variablename"/>
          <w:rFonts w:asciiTheme="minorHAnsi" w:hAnsiTheme="minorHAnsi"/>
        </w:rPr>
        <w:t>IDPU</w:t>
      </w:r>
      <w:r w:rsidR="0041037A" w:rsidRPr="00D77651">
        <w:rPr>
          <w:sz w:val="20"/>
        </w:rPr>
        <w:t xml:space="preserve">] specify the segments from which water is withdrawn and added back to the system, respectively. </w:t>
      </w:r>
      <w:del w:id="1120" w:author="Honnalore Steissberg" w:date="2021-07-28T15:35:00Z">
        <w:r w:rsidR="0041037A" w:rsidRPr="00D77651" w:rsidDel="007361D7">
          <w:rPr>
            <w:sz w:val="20"/>
          </w:rPr>
          <w:delText xml:space="preserve"> </w:delText>
        </w:r>
      </w:del>
      <w:r w:rsidR="0041037A" w:rsidRPr="00D77651">
        <w:rPr>
          <w:sz w:val="20"/>
        </w:rPr>
        <w:t>I</w:t>
      </w:r>
      <w:r w:rsidR="00E22F0E">
        <w:rPr>
          <w:sz w:val="20"/>
        </w:rPr>
        <w:t>f</w:t>
      </w:r>
      <w:r w:rsidR="0041037A" w:rsidRPr="00D77651">
        <w:rPr>
          <w:sz w:val="20"/>
        </w:rPr>
        <w:t xml:space="preserve"> [</w:t>
      </w:r>
      <w:r w:rsidR="0041037A" w:rsidRPr="00D77651">
        <w:rPr>
          <w:rStyle w:val="Variablename"/>
          <w:rFonts w:asciiTheme="minorHAnsi" w:hAnsiTheme="minorHAnsi"/>
        </w:rPr>
        <w:t>IDPU</w:t>
      </w:r>
      <w:r w:rsidR="0041037A" w:rsidRPr="00D77651">
        <w:rPr>
          <w:sz w:val="20"/>
        </w:rPr>
        <w:t>] is zero</w:t>
      </w:r>
      <w:r w:rsidR="00E22F0E">
        <w:rPr>
          <w:sz w:val="20"/>
        </w:rPr>
        <w:t>,</w:t>
      </w:r>
      <w:r w:rsidR="0041037A" w:rsidRPr="00D77651">
        <w:rPr>
          <w:sz w:val="20"/>
        </w:rPr>
        <w:t xml:space="preserve"> water is only withdrawn from the system.</w:t>
      </w:r>
      <w:r w:rsidR="00E22F0E">
        <w:rPr>
          <w:sz w:val="20"/>
        </w:rPr>
        <w:t xml:space="preserve"> </w:t>
      </w:r>
      <w:r w:rsidR="00A41D09">
        <w:rPr>
          <w:sz w:val="20"/>
        </w:rPr>
        <w:t>Note that [</w:t>
      </w:r>
      <w:r w:rsidR="00A41D09" w:rsidRPr="00E22F0E">
        <w:rPr>
          <w:b/>
          <w:bCs/>
          <w:color w:val="0033CC"/>
          <w:sz w:val="20"/>
        </w:rPr>
        <w:t>IDPU</w:t>
      </w:r>
      <w:r w:rsidR="00A41D09">
        <w:rPr>
          <w:sz w:val="20"/>
        </w:rPr>
        <w:t xml:space="preserve">] can be specified as the negative </w:t>
      </w:r>
      <w:r w:rsidR="00E22F0E">
        <w:rPr>
          <w:sz w:val="20"/>
        </w:rPr>
        <w:t>o</w:t>
      </w:r>
      <w:r w:rsidR="00A41D09">
        <w:rPr>
          <w:sz w:val="20"/>
        </w:rPr>
        <w:t>f the downstream segment if the water level control for the pump is in [</w:t>
      </w:r>
      <w:r w:rsidR="00A41D09" w:rsidRPr="00E22F0E">
        <w:rPr>
          <w:rStyle w:val="Variablename"/>
          <w:rFonts w:asciiTheme="minorHAnsi" w:hAnsiTheme="minorHAnsi"/>
          <w:bCs/>
        </w:rPr>
        <w:t>IDPU</w:t>
      </w:r>
      <w:r w:rsidR="00A41D09">
        <w:rPr>
          <w:sz w:val="20"/>
        </w:rPr>
        <w:t>] rather than [</w:t>
      </w:r>
      <w:r w:rsidR="00E22F0E" w:rsidRPr="00E22F0E">
        <w:rPr>
          <w:b/>
          <w:bCs/>
          <w:color w:val="0033CC"/>
          <w:sz w:val="20"/>
        </w:rPr>
        <w:t>IUPU</w:t>
      </w:r>
      <w:r w:rsidR="00E22F0E">
        <w:rPr>
          <w:sz w:val="20"/>
        </w:rPr>
        <w:t>].</w:t>
      </w:r>
      <w:r w:rsidR="0041037A" w:rsidRPr="00D77651">
        <w:rPr>
          <w:sz w:val="20"/>
        </w:rPr>
        <w:t xml:space="preserve"> The elevation of the pump [</w:t>
      </w:r>
      <w:r w:rsidR="0041037A" w:rsidRPr="00D77651">
        <w:rPr>
          <w:rStyle w:val="Variablename"/>
          <w:rFonts w:asciiTheme="minorHAnsi" w:hAnsiTheme="minorHAnsi"/>
        </w:rPr>
        <w:t>EPU</w:t>
      </w:r>
      <w:r w:rsidR="0041037A" w:rsidRPr="00D77651">
        <w:rPr>
          <w:sz w:val="20"/>
        </w:rPr>
        <w:t>] is used to specify the vertical location of the pump</w:t>
      </w:r>
      <w:r w:rsidR="00A41D09">
        <w:rPr>
          <w:sz w:val="20"/>
        </w:rPr>
        <w:t>, the centerline of the output withdrawal. This withdrawal is in segment [</w:t>
      </w:r>
      <w:r w:rsidR="00A41D09" w:rsidRPr="00A41D09">
        <w:rPr>
          <w:rStyle w:val="Variablename"/>
          <w:rFonts w:asciiTheme="minorHAnsi" w:hAnsiTheme="minorHAnsi"/>
        </w:rPr>
        <w:t>IUPU</w:t>
      </w:r>
      <w:r w:rsidR="00A41D09">
        <w:rPr>
          <w:sz w:val="20"/>
        </w:rPr>
        <w:t xml:space="preserve">]. The outflow of the pump uses </w:t>
      </w:r>
      <w:r w:rsidR="0041037A" w:rsidRPr="00D77651">
        <w:rPr>
          <w:sz w:val="20"/>
        </w:rPr>
        <w:t>the selective withdrawal algorithm</w:t>
      </w:r>
      <w:r w:rsidR="00A41D09">
        <w:rPr>
          <w:sz w:val="20"/>
        </w:rPr>
        <w:t xml:space="preserve"> to determine which vertical layers from which </w:t>
      </w:r>
      <w:ins w:id="1121" w:author="Honnalore Steissberg" w:date="2021-07-28T15:49:00Z">
        <w:r w:rsidR="003F117B">
          <w:rPr>
            <w:sz w:val="20"/>
          </w:rPr>
          <w:t xml:space="preserve">to </w:t>
        </w:r>
      </w:ins>
      <w:del w:id="1122" w:author="Honnalore Steissberg" w:date="2021-07-28T15:50:00Z">
        <w:r w:rsidR="00A41D09" w:rsidDel="003F117B">
          <w:rPr>
            <w:sz w:val="20"/>
          </w:rPr>
          <w:delText xml:space="preserve">water is </w:delText>
        </w:r>
      </w:del>
      <w:r w:rsidR="00A41D09">
        <w:rPr>
          <w:sz w:val="20"/>
        </w:rPr>
        <w:t>withdraw</w:t>
      </w:r>
      <w:del w:id="1123" w:author="Honnalore Steissberg" w:date="2021-07-28T15:50:00Z">
        <w:r w:rsidR="00A41D09" w:rsidDel="003F117B">
          <w:rPr>
            <w:sz w:val="20"/>
          </w:rPr>
          <w:delText>n</w:delText>
        </w:r>
      </w:del>
      <w:ins w:id="1124" w:author="Honnalore Steissberg" w:date="2021-07-28T15:50:00Z">
        <w:r w:rsidR="003F117B" w:rsidRPr="003F117B">
          <w:rPr>
            <w:sz w:val="20"/>
          </w:rPr>
          <w:t xml:space="preserve"> </w:t>
        </w:r>
        <w:r w:rsidR="003F117B">
          <w:rPr>
            <w:sz w:val="20"/>
          </w:rPr>
          <w:t>water</w:t>
        </w:r>
      </w:ins>
      <w:r w:rsidR="0041037A" w:rsidRPr="00D77651">
        <w:rPr>
          <w:sz w:val="20"/>
        </w:rPr>
        <w:t>. [</w:t>
      </w:r>
      <w:r w:rsidR="0041037A" w:rsidRPr="00D77651">
        <w:rPr>
          <w:rStyle w:val="Variablename"/>
          <w:rFonts w:asciiTheme="minorHAnsi" w:hAnsiTheme="minorHAnsi"/>
        </w:rPr>
        <w:t>STRTPU</w:t>
      </w:r>
      <w:r w:rsidR="0041037A" w:rsidRPr="00D77651">
        <w:rPr>
          <w:sz w:val="20"/>
        </w:rPr>
        <w:t>] and [</w:t>
      </w:r>
      <w:r w:rsidR="0041037A" w:rsidRPr="00D77651">
        <w:rPr>
          <w:rStyle w:val="Variablename"/>
          <w:rFonts w:asciiTheme="minorHAnsi" w:hAnsiTheme="minorHAnsi"/>
        </w:rPr>
        <w:t>ENDPU</w:t>
      </w:r>
      <w:r w:rsidR="0041037A" w:rsidRPr="00D77651">
        <w:rPr>
          <w:sz w:val="20"/>
        </w:rPr>
        <w:t>] specify the starting and ending times during which pumping occurs, [</w:t>
      </w:r>
      <w:r w:rsidR="0041037A" w:rsidRPr="00D77651">
        <w:rPr>
          <w:rStyle w:val="Variablename"/>
          <w:rFonts w:asciiTheme="minorHAnsi" w:hAnsiTheme="minorHAnsi"/>
        </w:rPr>
        <w:t>EONPU</w:t>
      </w:r>
      <w:r w:rsidR="0041037A" w:rsidRPr="00D77651">
        <w:rPr>
          <w:sz w:val="20"/>
        </w:rPr>
        <w:t>] and [</w:t>
      </w:r>
      <w:r w:rsidR="0041037A" w:rsidRPr="00D77651">
        <w:rPr>
          <w:rStyle w:val="Variablename"/>
          <w:rFonts w:asciiTheme="minorHAnsi" w:hAnsiTheme="minorHAnsi"/>
        </w:rPr>
        <w:t>EO</w:t>
      </w:r>
      <w:r w:rsidR="006E0577">
        <w:rPr>
          <w:rStyle w:val="Variablename"/>
          <w:rFonts w:asciiTheme="minorHAnsi" w:hAnsiTheme="minorHAnsi"/>
        </w:rPr>
        <w:t>F</w:t>
      </w:r>
      <w:r w:rsidR="0041037A" w:rsidRPr="00D77651">
        <w:rPr>
          <w:rStyle w:val="Variablename"/>
          <w:rFonts w:asciiTheme="minorHAnsi" w:hAnsiTheme="minorHAnsi"/>
        </w:rPr>
        <w:t>FPU</w:t>
      </w:r>
      <w:r w:rsidR="0041037A" w:rsidRPr="00D77651">
        <w:rPr>
          <w:sz w:val="20"/>
        </w:rPr>
        <w:t>] specify the elevations at which pumping is activated/deactivated, and [</w:t>
      </w:r>
      <w:r w:rsidR="0041037A" w:rsidRPr="00D77651">
        <w:rPr>
          <w:rStyle w:val="Variablename"/>
          <w:rFonts w:asciiTheme="minorHAnsi" w:hAnsiTheme="minorHAnsi"/>
        </w:rPr>
        <w:t>QPU</w:t>
      </w:r>
      <w:r w:rsidR="0041037A" w:rsidRPr="00D77651">
        <w:rPr>
          <w:sz w:val="20"/>
        </w:rPr>
        <w:t xml:space="preserve">] specifies the pumping rate. </w:t>
      </w:r>
    </w:p>
    <w:p w14:paraId="2021CBD9" w14:textId="60E15DDD" w:rsidR="00D77651" w:rsidRDefault="00B502E4" w:rsidP="00B502E4">
      <w:pPr>
        <w:pStyle w:val="BodyText"/>
        <w:keepNext/>
        <w:jc w:val="center"/>
      </w:pPr>
      <w:r>
        <w:rPr>
          <w:noProof/>
        </w:rPr>
        <w:drawing>
          <wp:inline distT="0" distB="0" distL="0" distR="0" wp14:anchorId="0A05A6CD" wp14:editId="20CEC5D2">
            <wp:extent cx="3035935" cy="981121"/>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1458" cy="989369"/>
                    </a:xfrm>
                    <a:prstGeom prst="rect">
                      <a:avLst/>
                    </a:prstGeom>
                    <a:noFill/>
                  </pic:spPr>
                </pic:pic>
              </a:graphicData>
            </a:graphic>
          </wp:inline>
        </w:drawing>
      </w:r>
    </w:p>
    <w:p w14:paraId="4B960CF6" w14:textId="411C9107" w:rsidR="003151E9" w:rsidRPr="00B7030B" w:rsidRDefault="00D77651">
      <w:pPr>
        <w:pStyle w:val="Caption"/>
      </w:pPr>
      <w:bookmarkStart w:id="1125" w:name="_Ref12689162"/>
      <w:bookmarkStart w:id="1126" w:name="_Toc37942910"/>
      <w:r>
        <w:t xml:space="preserve">Figure </w:t>
      </w:r>
      <w:r w:rsidR="00F812F1">
        <w:fldChar w:fldCharType="begin"/>
      </w:r>
      <w:r w:rsidR="00F812F1">
        <w:instrText xml:space="preserve"> SEQ Figure \* ARABIC </w:instrText>
      </w:r>
      <w:r w:rsidR="00F812F1">
        <w:fldChar w:fldCharType="separate"/>
      </w:r>
      <w:r w:rsidR="00795A65">
        <w:rPr>
          <w:noProof/>
        </w:rPr>
        <w:t>13</w:t>
      </w:r>
      <w:r w:rsidR="00F812F1">
        <w:rPr>
          <w:noProof/>
        </w:rPr>
        <w:fldChar w:fldCharType="end"/>
      </w:r>
      <w:bookmarkEnd w:id="1125"/>
      <w:r>
        <w:t>. Definition of pump EOFF</w:t>
      </w:r>
      <w:r w:rsidR="006E0577">
        <w:t>PU</w:t>
      </w:r>
      <w:r>
        <w:t xml:space="preserve"> and EON</w:t>
      </w:r>
      <w:r w:rsidR="006E0577">
        <w:t>PU</w:t>
      </w:r>
      <w:r w:rsidR="00A41D09">
        <w:t xml:space="preserve"> if [IDPU] is positive</w:t>
      </w:r>
      <w:r>
        <w:t>.</w:t>
      </w:r>
      <w:bookmarkEnd w:id="1126"/>
    </w:p>
    <w:p w14:paraId="567C1DFF" w14:textId="218E9613" w:rsidR="0041037A" w:rsidRPr="00D77651" w:rsidRDefault="0041037A">
      <w:pPr>
        <w:pStyle w:val="BodyText"/>
        <w:rPr>
          <w:sz w:val="20"/>
        </w:rPr>
      </w:pPr>
      <w:r w:rsidRPr="00D77651">
        <w:rPr>
          <w:sz w:val="20"/>
        </w:rPr>
        <w:t>Setting the pump location [</w:t>
      </w:r>
      <w:r w:rsidRPr="00D77651">
        <w:rPr>
          <w:rStyle w:val="Variablename"/>
          <w:rFonts w:asciiTheme="minorHAnsi" w:hAnsiTheme="minorHAnsi"/>
        </w:rPr>
        <w:t>LATPUC</w:t>
      </w:r>
      <w:r w:rsidRPr="00D77651">
        <w:rPr>
          <w:sz w:val="20"/>
        </w:rPr>
        <w:t xml:space="preserve">] to </w:t>
      </w:r>
      <w:r w:rsidRPr="00E22F0E">
        <w:rPr>
          <w:rFonts w:cs="Arial"/>
          <w:b/>
          <w:bCs/>
          <w:sz w:val="20"/>
        </w:rPr>
        <w:t>DOWN</w:t>
      </w:r>
      <w:r w:rsidRPr="00D77651">
        <w:rPr>
          <w:sz w:val="20"/>
        </w:rPr>
        <w:t xml:space="preserve"> specifies that the pump is at the downstream end of the segment. In this case</w:t>
      </w:r>
      <w:ins w:id="1127" w:author="Honnalore Steissberg" w:date="2021-07-28T15:51:00Z">
        <w:r w:rsidR="00A13D50">
          <w:rPr>
            <w:sz w:val="20"/>
          </w:rPr>
          <w:t>,</w:t>
        </w:r>
      </w:ins>
      <w:r w:rsidRPr="00D77651">
        <w:rPr>
          <w:sz w:val="20"/>
        </w:rPr>
        <w:t xml:space="preserve"> the water surface elevations are computed based on the </w:t>
      </w:r>
      <w:r w:rsidR="0029714E" w:rsidRPr="00D77651">
        <w:rPr>
          <w:sz w:val="20"/>
        </w:rPr>
        <w:t>right</w:t>
      </w:r>
      <w:r w:rsidR="00EA3D15">
        <w:rPr>
          <w:sz w:val="20"/>
        </w:rPr>
        <w:t>-</w:t>
      </w:r>
      <w:r w:rsidR="0029714E" w:rsidRPr="00D77651">
        <w:rPr>
          <w:sz w:val="20"/>
        </w:rPr>
        <w:t>hand side of segment</w:t>
      </w:r>
      <w:ins w:id="1128" w:author="Honnalore Steissberg" w:date="2021-07-28T15:51:00Z">
        <w:r w:rsidR="00A13D50">
          <w:rPr>
            <w:sz w:val="20"/>
          </w:rPr>
          <w:t>.</w:t>
        </w:r>
      </w:ins>
      <w:r w:rsidR="0029714E" w:rsidRPr="00D77651">
        <w:rPr>
          <w:sz w:val="20"/>
        </w:rPr>
        <w:t xml:space="preserve"> </w:t>
      </w:r>
      <w:r w:rsidR="00E22F0E">
        <w:rPr>
          <w:sz w:val="20"/>
        </w:rPr>
        <w:lastRenderedPageBreak/>
        <w:t>[</w:t>
      </w:r>
      <w:r w:rsidR="0029714E" w:rsidRPr="00EA3D15">
        <w:rPr>
          <w:b/>
          <w:bCs/>
          <w:sz w:val="20"/>
        </w:rPr>
        <w:t>IUPU</w:t>
      </w:r>
      <w:r w:rsidR="00E22F0E">
        <w:rPr>
          <w:b/>
          <w:bCs/>
          <w:sz w:val="20"/>
        </w:rPr>
        <w:t>]</w:t>
      </w:r>
      <w:r w:rsidR="0029714E" w:rsidRPr="00D77651">
        <w:rPr>
          <w:sz w:val="20"/>
        </w:rPr>
        <w:t xml:space="preserve"> This water surface elevation is estimated based on the slope of the water surface at </w:t>
      </w:r>
      <w:r w:rsidR="00E22F0E">
        <w:rPr>
          <w:sz w:val="20"/>
        </w:rPr>
        <w:t>[</w:t>
      </w:r>
      <w:r w:rsidR="0029714E" w:rsidRPr="00EA3D15">
        <w:rPr>
          <w:b/>
          <w:bCs/>
          <w:sz w:val="20"/>
        </w:rPr>
        <w:t>IUPU</w:t>
      </w:r>
      <w:r w:rsidR="00E22F0E">
        <w:rPr>
          <w:b/>
          <w:bCs/>
          <w:sz w:val="20"/>
        </w:rPr>
        <w:t>]</w:t>
      </w:r>
      <w:r w:rsidR="0029714E" w:rsidRPr="00D77651">
        <w:rPr>
          <w:sz w:val="20"/>
        </w:rPr>
        <w:t xml:space="preserve"> and </w:t>
      </w:r>
      <w:r w:rsidR="00E22F0E">
        <w:rPr>
          <w:sz w:val="20"/>
        </w:rPr>
        <w:t>[</w:t>
      </w:r>
      <w:r w:rsidR="0029714E" w:rsidRPr="00EA3D15">
        <w:rPr>
          <w:b/>
          <w:bCs/>
          <w:sz w:val="20"/>
        </w:rPr>
        <w:t>IUPU</w:t>
      </w:r>
      <w:r w:rsidR="00E22F0E">
        <w:rPr>
          <w:b/>
          <w:bCs/>
          <w:sz w:val="20"/>
        </w:rPr>
        <w:t>]</w:t>
      </w:r>
      <w:r w:rsidR="0029714E" w:rsidRPr="00D77651">
        <w:rPr>
          <w:sz w:val="20"/>
        </w:rPr>
        <w:t>-1.</w:t>
      </w:r>
      <w:r w:rsidRPr="00D77651">
        <w:rPr>
          <w:sz w:val="20"/>
        </w:rPr>
        <w:t xml:space="preserve"> Also, </w:t>
      </w:r>
      <w:r w:rsidR="00EA3D15">
        <w:rPr>
          <w:sz w:val="20"/>
        </w:rPr>
        <w:t>x-</w:t>
      </w:r>
      <w:r w:rsidRPr="00D77651">
        <w:rPr>
          <w:sz w:val="20"/>
        </w:rPr>
        <w:t xml:space="preserve">momentum from the outflow is preserved as in a downstream </w:t>
      </w:r>
      <w:r w:rsidR="00A76D7F" w:rsidRPr="00D77651">
        <w:rPr>
          <w:sz w:val="20"/>
        </w:rPr>
        <w:t>structure</w:t>
      </w:r>
      <w:r w:rsidRPr="00D77651">
        <w:rPr>
          <w:sz w:val="20"/>
        </w:rPr>
        <w:t xml:space="preserve"> withdrawal. If [</w:t>
      </w:r>
      <w:r w:rsidRPr="00D77651">
        <w:rPr>
          <w:rStyle w:val="Variablename"/>
          <w:rFonts w:asciiTheme="minorHAnsi" w:hAnsiTheme="minorHAnsi"/>
        </w:rPr>
        <w:t>LATPUC</w:t>
      </w:r>
      <w:r w:rsidRPr="00D77651">
        <w:rPr>
          <w:sz w:val="20"/>
        </w:rPr>
        <w:t xml:space="preserve">] is set to </w:t>
      </w:r>
      <w:r w:rsidRPr="00E22F0E">
        <w:rPr>
          <w:rFonts w:cs="Arial"/>
          <w:b/>
          <w:bCs/>
          <w:sz w:val="20"/>
        </w:rPr>
        <w:t>LAT</w:t>
      </w:r>
      <w:r w:rsidRPr="00D77651">
        <w:rPr>
          <w:sz w:val="20"/>
        </w:rPr>
        <w:t>, it is assumed that the outflow is treated as a lateral withdrawal at the segment center elevation. In both cases</w:t>
      </w:r>
      <w:ins w:id="1129" w:author="Honnalore Steissberg" w:date="2021-07-28T15:54:00Z">
        <w:r w:rsidR="00A13D50">
          <w:rPr>
            <w:sz w:val="20"/>
          </w:rPr>
          <w:t>,</w:t>
        </w:r>
      </w:ins>
      <w:r w:rsidRPr="00D77651">
        <w:rPr>
          <w:sz w:val="20"/>
        </w:rPr>
        <w:t xml:space="preserve"> selective withdrawal is used in the computations.</w:t>
      </w:r>
    </w:p>
    <w:p w14:paraId="7297974D" w14:textId="2B0806EB" w:rsidR="00261BD3" w:rsidRPr="00D77651" w:rsidRDefault="00EA3D15" w:rsidP="00261BD3">
      <w:pPr>
        <w:pStyle w:val="BodyText"/>
        <w:rPr>
          <w:sz w:val="20"/>
        </w:rPr>
      </w:pPr>
      <w:r w:rsidRPr="00EA3D15">
        <w:rPr>
          <w:sz w:val="20"/>
        </w:rPr>
        <w:fldChar w:fldCharType="begin"/>
      </w:r>
      <w:r w:rsidRPr="00EA3D15">
        <w:rPr>
          <w:sz w:val="20"/>
        </w:rPr>
        <w:instrText xml:space="preserve"> REF _Ref12689164 \h </w:instrText>
      </w:r>
      <w:r>
        <w:rPr>
          <w:sz w:val="20"/>
        </w:rPr>
        <w:instrText xml:space="preserve"> \* MERGEFORMAT </w:instrText>
      </w:r>
      <w:r w:rsidRPr="00EA3D15">
        <w:rPr>
          <w:sz w:val="20"/>
        </w:rPr>
      </w:r>
      <w:r w:rsidRPr="00EA3D15">
        <w:rPr>
          <w:sz w:val="20"/>
        </w:rPr>
        <w:fldChar w:fldCharType="separate"/>
      </w:r>
      <w:r w:rsidR="00795A65" w:rsidRPr="00795A65">
        <w:rPr>
          <w:sz w:val="20"/>
        </w:rPr>
        <w:t xml:space="preserve">Figure </w:t>
      </w:r>
      <w:r w:rsidR="00795A65" w:rsidRPr="00795A65">
        <w:rPr>
          <w:noProof/>
          <w:sz w:val="20"/>
        </w:rPr>
        <w:t>14</w:t>
      </w:r>
      <w:r w:rsidRPr="00EA3D15">
        <w:rPr>
          <w:sz w:val="20"/>
        </w:rPr>
        <w:fldChar w:fldCharType="end"/>
      </w:r>
      <w:r w:rsidRPr="00EA3D15">
        <w:rPr>
          <w:sz w:val="20"/>
        </w:rPr>
        <w:t xml:space="preserve"> </w:t>
      </w:r>
      <w:r>
        <w:rPr>
          <w:sz w:val="20"/>
        </w:rPr>
        <w:t>and</w:t>
      </w:r>
      <w:r w:rsidRPr="00EA3D15">
        <w:rPr>
          <w:sz w:val="20"/>
        </w:rPr>
        <w:t xml:space="preserve"> </w:t>
      </w:r>
      <w:r w:rsidRPr="00EA3D15">
        <w:rPr>
          <w:sz w:val="20"/>
        </w:rPr>
        <w:fldChar w:fldCharType="begin"/>
      </w:r>
      <w:r w:rsidRPr="00EA3D15">
        <w:rPr>
          <w:sz w:val="20"/>
        </w:rPr>
        <w:instrText xml:space="preserve"> REF _Ref12689218 \h </w:instrText>
      </w:r>
      <w:r>
        <w:rPr>
          <w:sz w:val="20"/>
        </w:rPr>
        <w:instrText xml:space="preserve"> \* MERGEFORMAT </w:instrText>
      </w:r>
      <w:r w:rsidRPr="00EA3D15">
        <w:rPr>
          <w:sz w:val="20"/>
        </w:rPr>
      </w:r>
      <w:r w:rsidRPr="00EA3D15">
        <w:rPr>
          <w:sz w:val="20"/>
        </w:rPr>
        <w:fldChar w:fldCharType="separate"/>
      </w:r>
      <w:r w:rsidR="00795A65" w:rsidRPr="00795A65">
        <w:rPr>
          <w:sz w:val="20"/>
        </w:rPr>
        <w:t xml:space="preserve">Figure </w:t>
      </w:r>
      <w:r w:rsidR="00795A65" w:rsidRPr="00795A65">
        <w:rPr>
          <w:noProof/>
          <w:sz w:val="20"/>
        </w:rPr>
        <w:t>15</w:t>
      </w:r>
      <w:r w:rsidRPr="00EA3D15">
        <w:rPr>
          <w:sz w:val="20"/>
        </w:rPr>
        <w:fldChar w:fldCharType="end"/>
      </w:r>
      <w:r>
        <w:rPr>
          <w:sz w:val="20"/>
        </w:rPr>
        <w:t xml:space="preserve"> </w:t>
      </w:r>
      <w:r w:rsidR="00261BD3" w:rsidRPr="00EA3D15">
        <w:rPr>
          <w:sz w:val="20"/>
        </w:rPr>
        <w:t>sho</w:t>
      </w:r>
      <w:r w:rsidR="00261BD3" w:rsidRPr="00D77651">
        <w:rPr>
          <w:sz w:val="20"/>
        </w:rPr>
        <w:t xml:space="preserve">w the layout of pumps set as a downstream </w:t>
      </w:r>
      <w:r w:rsidR="00E22F0E">
        <w:rPr>
          <w:sz w:val="20"/>
        </w:rPr>
        <w:t>[</w:t>
      </w:r>
      <w:r w:rsidR="00261BD3" w:rsidRPr="00E22F0E">
        <w:rPr>
          <w:b/>
          <w:bCs/>
          <w:sz w:val="20"/>
        </w:rPr>
        <w:t>DOWN</w:t>
      </w:r>
      <w:r w:rsidR="00E22F0E">
        <w:rPr>
          <w:sz w:val="20"/>
        </w:rPr>
        <w:t>]</w:t>
      </w:r>
      <w:r w:rsidR="00261BD3" w:rsidRPr="00D77651">
        <w:rPr>
          <w:sz w:val="20"/>
        </w:rPr>
        <w:t xml:space="preserve"> and a lateral [</w:t>
      </w:r>
      <w:r w:rsidR="00261BD3" w:rsidRPr="00E22F0E">
        <w:rPr>
          <w:b/>
          <w:bCs/>
          <w:sz w:val="20"/>
        </w:rPr>
        <w:t>LAT</w:t>
      </w:r>
      <w:r w:rsidR="00261BD3" w:rsidRPr="00D77651">
        <w:rPr>
          <w:sz w:val="20"/>
        </w:rPr>
        <w:t>] withdrawal from the upstream segment</w:t>
      </w:r>
      <w:r>
        <w:rPr>
          <w:sz w:val="20"/>
        </w:rPr>
        <w:t>, respectively</w:t>
      </w:r>
      <w:r w:rsidR="00261BD3" w:rsidRPr="00D77651">
        <w:rPr>
          <w:sz w:val="20"/>
        </w:rPr>
        <w:t>.</w:t>
      </w:r>
    </w:p>
    <w:p w14:paraId="3C9452BE" w14:textId="77777777" w:rsidR="003E7518" w:rsidRDefault="003E7518" w:rsidP="00FD76B2">
      <w:pPr>
        <w:pStyle w:val="BodyText"/>
        <w:keepNext/>
        <w:spacing w:after="0"/>
        <w:jc w:val="center"/>
      </w:pPr>
      <w:r>
        <w:rPr>
          <w:noProof/>
        </w:rPr>
        <w:drawing>
          <wp:inline distT="0" distB="0" distL="0" distR="0" wp14:anchorId="7B71E1DC" wp14:editId="5AF2C0D0">
            <wp:extent cx="3139440" cy="217844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53329" cy="2188083"/>
                    </a:xfrm>
                    <a:prstGeom prst="rect">
                      <a:avLst/>
                    </a:prstGeom>
                    <a:noFill/>
                  </pic:spPr>
                </pic:pic>
              </a:graphicData>
            </a:graphic>
          </wp:inline>
        </w:drawing>
      </w:r>
    </w:p>
    <w:p w14:paraId="213720E9" w14:textId="28427EA7" w:rsidR="00DE429A" w:rsidRPr="00B7030B" w:rsidRDefault="003E7518">
      <w:pPr>
        <w:pStyle w:val="Caption"/>
        <w:pPrChange w:id="1130" w:author="Honnalore Steissberg" w:date="2021-07-27T16:47:00Z">
          <w:pPr>
            <w:pStyle w:val="Caption"/>
            <w:spacing w:after="120"/>
          </w:pPr>
        </w:pPrChange>
      </w:pPr>
      <w:bookmarkStart w:id="1131" w:name="_Ref12689164"/>
      <w:bookmarkStart w:id="1132" w:name="_Toc37942911"/>
      <w:r>
        <w:t xml:space="preserve">Figure </w:t>
      </w:r>
      <w:r w:rsidR="00F812F1">
        <w:fldChar w:fldCharType="begin"/>
      </w:r>
      <w:r w:rsidR="00F812F1">
        <w:instrText xml:space="preserve"> SEQ Figure \* ARABIC </w:instrText>
      </w:r>
      <w:r w:rsidR="00F812F1">
        <w:fldChar w:fldCharType="separate"/>
      </w:r>
      <w:r w:rsidR="00795A65">
        <w:rPr>
          <w:noProof/>
        </w:rPr>
        <w:t>14</w:t>
      </w:r>
      <w:r w:rsidR="00F812F1">
        <w:rPr>
          <w:noProof/>
        </w:rPr>
        <w:fldChar w:fldCharType="end"/>
      </w:r>
      <w:bookmarkEnd w:id="1131"/>
      <w:r>
        <w:t>. Downstream pump DOWN designation.</w:t>
      </w:r>
      <w:bookmarkEnd w:id="1132"/>
    </w:p>
    <w:p w14:paraId="5AF654F9" w14:textId="77777777" w:rsidR="00FD76B2" w:rsidRDefault="003E7518" w:rsidP="00FD76B2">
      <w:pPr>
        <w:pStyle w:val="BodyText"/>
        <w:keepNext/>
        <w:spacing w:after="0"/>
        <w:jc w:val="center"/>
      </w:pPr>
      <w:r>
        <w:rPr>
          <w:noProof/>
          <w:snapToGrid/>
          <w:color w:val="auto"/>
        </w:rPr>
        <w:drawing>
          <wp:inline distT="0" distB="0" distL="0" distR="0" wp14:anchorId="2DDBCA33" wp14:editId="63E8C9D0">
            <wp:extent cx="3288030" cy="2252167"/>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23898" cy="2276735"/>
                    </a:xfrm>
                    <a:prstGeom prst="rect">
                      <a:avLst/>
                    </a:prstGeom>
                    <a:noFill/>
                  </pic:spPr>
                </pic:pic>
              </a:graphicData>
            </a:graphic>
          </wp:inline>
        </w:drawing>
      </w:r>
    </w:p>
    <w:p w14:paraId="3726B57D" w14:textId="2E069D02" w:rsidR="00261BD3" w:rsidRPr="00B7030B" w:rsidRDefault="00FD76B2">
      <w:pPr>
        <w:pStyle w:val="Caption"/>
        <w:pPrChange w:id="1133" w:author="Honnalore Steissberg" w:date="2021-07-27T16:47:00Z">
          <w:pPr>
            <w:pStyle w:val="Caption"/>
            <w:spacing w:after="120"/>
          </w:pPr>
        </w:pPrChange>
      </w:pPr>
      <w:bookmarkStart w:id="1134" w:name="_Ref12689218"/>
      <w:bookmarkStart w:id="1135" w:name="_Toc37942912"/>
      <w:r>
        <w:t xml:space="preserve">Figure </w:t>
      </w:r>
      <w:r w:rsidR="00F812F1">
        <w:fldChar w:fldCharType="begin"/>
      </w:r>
      <w:r w:rsidR="00F812F1">
        <w:instrText xml:space="preserve"> SEQ Figure \* ARABIC </w:instrText>
      </w:r>
      <w:r w:rsidR="00F812F1">
        <w:fldChar w:fldCharType="separate"/>
      </w:r>
      <w:r w:rsidR="00795A65">
        <w:rPr>
          <w:noProof/>
        </w:rPr>
        <w:t>15</w:t>
      </w:r>
      <w:r w:rsidR="00F812F1">
        <w:rPr>
          <w:noProof/>
        </w:rPr>
        <w:fldChar w:fldCharType="end"/>
      </w:r>
      <w:bookmarkEnd w:id="1134"/>
      <w:r>
        <w:t>. lateral pump LAT designation.</w:t>
      </w:r>
      <w:bookmarkEnd w:id="1135"/>
    </w:p>
    <w:p w14:paraId="630D5EDD" w14:textId="181F8B95" w:rsidR="00261BD3" w:rsidRDefault="002D7825" w:rsidP="00FD76B2">
      <w:pPr>
        <w:pStyle w:val="BodyText"/>
        <w:spacing w:after="120"/>
        <w:rPr>
          <w:sz w:val="20"/>
        </w:rPr>
      </w:pPr>
      <w:r w:rsidRPr="00FD76B2">
        <w:rPr>
          <w:sz w:val="20"/>
        </w:rPr>
        <w:t xml:space="preserve">When the </w:t>
      </w:r>
      <w:r w:rsidRPr="00EA3D15">
        <w:rPr>
          <w:b/>
          <w:bCs/>
          <w:sz w:val="20"/>
        </w:rPr>
        <w:t>DYNPUMP</w:t>
      </w:r>
      <w:r w:rsidRPr="00FD76B2">
        <w:rPr>
          <w:sz w:val="20"/>
        </w:rPr>
        <w:t xml:space="preserve"> control is ON, an input file is read that has the variables: JDAY, </w:t>
      </w:r>
      <w:r w:rsidRPr="00EA3D15">
        <w:rPr>
          <w:b/>
          <w:bCs/>
          <w:sz w:val="20"/>
        </w:rPr>
        <w:t>EPU</w:t>
      </w:r>
      <w:r w:rsidRPr="00FD76B2">
        <w:rPr>
          <w:sz w:val="20"/>
        </w:rPr>
        <w:t xml:space="preserve">, </w:t>
      </w:r>
      <w:r w:rsidRPr="00EA3D15">
        <w:rPr>
          <w:b/>
          <w:bCs/>
          <w:sz w:val="20"/>
        </w:rPr>
        <w:t>EONPU</w:t>
      </w:r>
      <w:r w:rsidRPr="00FD76B2">
        <w:rPr>
          <w:sz w:val="20"/>
        </w:rPr>
        <w:t xml:space="preserve">, and </w:t>
      </w:r>
      <w:r w:rsidRPr="00EA3D15">
        <w:rPr>
          <w:b/>
          <w:bCs/>
          <w:sz w:val="20"/>
        </w:rPr>
        <w:t>EOFFPU</w:t>
      </w:r>
      <w:r w:rsidRPr="00FD76B2">
        <w:rPr>
          <w:sz w:val="20"/>
        </w:rPr>
        <w:t xml:space="preserve"> as a time series. The name of the file will be ‘</w:t>
      </w:r>
      <w:proofErr w:type="spellStart"/>
      <w:r w:rsidRPr="00EA3D15">
        <w:rPr>
          <w:b/>
          <w:bCs/>
          <w:sz w:val="20"/>
        </w:rPr>
        <w:t>dynpumpX.npt</w:t>
      </w:r>
      <w:proofErr w:type="spellEnd"/>
      <w:r w:rsidRPr="00FD76B2">
        <w:rPr>
          <w:sz w:val="20"/>
        </w:rPr>
        <w:t>’ where X is the Pump number. Hence, ‘</w:t>
      </w:r>
      <w:r w:rsidRPr="00EA3D15">
        <w:rPr>
          <w:b/>
          <w:bCs/>
          <w:sz w:val="20"/>
        </w:rPr>
        <w:t>dynpump1.npt</w:t>
      </w:r>
      <w:r w:rsidRPr="00FD76B2">
        <w:rPr>
          <w:sz w:val="20"/>
        </w:rPr>
        <w:t xml:space="preserve">’ is expected if </w:t>
      </w:r>
      <w:r w:rsidRPr="00EA3D15">
        <w:rPr>
          <w:b/>
          <w:bCs/>
          <w:sz w:val="20"/>
        </w:rPr>
        <w:t>DYNPUMP</w:t>
      </w:r>
      <w:r w:rsidRPr="00FD76B2">
        <w:rPr>
          <w:sz w:val="20"/>
        </w:rPr>
        <w:t xml:space="preserve"> is ON for Pump #1. </w:t>
      </w:r>
      <w:r w:rsidR="00E41650" w:rsidRPr="00FD76B2">
        <w:rPr>
          <w:sz w:val="20"/>
        </w:rPr>
        <w:t xml:space="preserve">An example file is shown in the section on INPUT files. When reading a </w:t>
      </w:r>
      <w:r w:rsidR="00E41650" w:rsidRPr="00EA3D15">
        <w:rPr>
          <w:b/>
          <w:bCs/>
          <w:sz w:val="20"/>
        </w:rPr>
        <w:t>DYNPUMP</w:t>
      </w:r>
      <w:r w:rsidR="00E41650" w:rsidRPr="00FD76B2">
        <w:rPr>
          <w:sz w:val="20"/>
        </w:rPr>
        <w:t xml:space="preserve"> file, the values are treated as step</w:t>
      </w:r>
      <w:r w:rsidR="00E41650" w:rsidRPr="00FD76B2">
        <w:rPr>
          <w:sz w:val="18"/>
        </w:rPr>
        <w:t xml:space="preserve"> </w:t>
      </w:r>
      <w:r w:rsidR="00E41650" w:rsidRPr="00FD76B2">
        <w:rPr>
          <w:sz w:val="20"/>
        </w:rPr>
        <w:t xml:space="preserve">functions, i.e., </w:t>
      </w:r>
      <w:del w:id="1136" w:author="Honnalore Steissberg" w:date="2021-07-28T15:56:00Z">
        <w:r w:rsidR="00E41650" w:rsidRPr="00FD76B2" w:rsidDel="00A13D50">
          <w:rPr>
            <w:sz w:val="20"/>
          </w:rPr>
          <w:delText>there is</w:delText>
        </w:r>
      </w:del>
      <w:ins w:id="1137" w:author="Honnalore Steissberg" w:date="2021-07-28T15:56:00Z">
        <w:r w:rsidR="00A13D50">
          <w:rPr>
            <w:sz w:val="20"/>
          </w:rPr>
          <w:t>with</w:t>
        </w:r>
      </w:ins>
      <w:r w:rsidR="00E41650" w:rsidRPr="00FD76B2">
        <w:rPr>
          <w:sz w:val="20"/>
        </w:rPr>
        <w:t xml:space="preserve"> no interpolation between values. This allows the user to dynamically change the location of the outflow, </w:t>
      </w:r>
      <w:del w:id="1138" w:author="Honnalore Steissberg" w:date="2021-07-28T15:56:00Z">
        <w:r w:rsidR="00E41650" w:rsidRPr="00FD76B2" w:rsidDel="00A13D50">
          <w:rPr>
            <w:sz w:val="20"/>
          </w:rPr>
          <w:delText>or</w:delText>
        </w:r>
      </w:del>
      <w:r w:rsidR="00E41650" w:rsidRPr="00FD76B2">
        <w:rPr>
          <w:sz w:val="20"/>
        </w:rPr>
        <w:t xml:space="preserve"> the elevation targets</w:t>
      </w:r>
      <w:ins w:id="1139" w:author="Honnalore Steissberg" w:date="2021-07-28T15:56:00Z">
        <w:r w:rsidR="00A13D50">
          <w:rPr>
            <w:sz w:val="20"/>
          </w:rPr>
          <w:t>,</w:t>
        </w:r>
      </w:ins>
      <w:r w:rsidR="00E41650" w:rsidRPr="00FD76B2">
        <w:rPr>
          <w:sz w:val="20"/>
        </w:rPr>
        <w:t xml:space="preserve"> or the flow rate </w:t>
      </w:r>
      <w:r w:rsidR="00A76D7F" w:rsidRPr="00FD76B2">
        <w:rPr>
          <w:sz w:val="20"/>
        </w:rPr>
        <w:t>dynamically</w:t>
      </w:r>
      <w:r w:rsidR="00E41650" w:rsidRPr="00FD76B2">
        <w:rPr>
          <w:sz w:val="20"/>
        </w:rPr>
        <w:t xml:space="preserve">. </w:t>
      </w:r>
    </w:p>
    <w:p w14:paraId="41053BF4" w14:textId="11A41161" w:rsidR="00E22F0E" w:rsidRDefault="00E22F0E" w:rsidP="00FD76B2">
      <w:pPr>
        <w:pStyle w:val="BodyText"/>
        <w:spacing w:after="120"/>
        <w:rPr>
          <w:sz w:val="20"/>
        </w:rPr>
      </w:pPr>
      <w:r>
        <w:rPr>
          <w:sz w:val="20"/>
        </w:rPr>
        <w:t>When [</w:t>
      </w:r>
      <w:r w:rsidRPr="00E22F0E">
        <w:rPr>
          <w:b/>
          <w:bCs/>
          <w:color w:val="0033CC"/>
          <w:sz w:val="20"/>
        </w:rPr>
        <w:t>IDPU</w:t>
      </w:r>
      <w:r>
        <w:rPr>
          <w:sz w:val="20"/>
        </w:rPr>
        <w:t xml:space="preserve">] is the negative </w:t>
      </w:r>
      <w:r w:rsidR="002830DC">
        <w:rPr>
          <w:sz w:val="20"/>
        </w:rPr>
        <w:t>o</w:t>
      </w:r>
      <w:r>
        <w:rPr>
          <w:sz w:val="20"/>
        </w:rPr>
        <w:t>f the downstream segment, then the water level of segment [</w:t>
      </w:r>
      <w:r w:rsidRPr="00E22F0E">
        <w:rPr>
          <w:b/>
          <w:bCs/>
          <w:color w:val="0033CC"/>
          <w:sz w:val="20"/>
        </w:rPr>
        <w:t>IDPU</w:t>
      </w:r>
      <w:r>
        <w:rPr>
          <w:sz w:val="20"/>
        </w:rPr>
        <w:t>] is used to determine the flow of the pump from segment [</w:t>
      </w:r>
      <w:r w:rsidRPr="00E22F0E">
        <w:rPr>
          <w:b/>
          <w:bCs/>
          <w:color w:val="0033CC"/>
          <w:sz w:val="20"/>
        </w:rPr>
        <w:t>IUPU</w:t>
      </w:r>
      <w:r>
        <w:rPr>
          <w:sz w:val="20"/>
        </w:rPr>
        <w:t>] to segment [</w:t>
      </w:r>
      <w:r w:rsidRPr="00E22F0E">
        <w:rPr>
          <w:b/>
          <w:bCs/>
          <w:color w:val="0033CC"/>
          <w:sz w:val="20"/>
        </w:rPr>
        <w:t>IDPU</w:t>
      </w:r>
      <w:r>
        <w:rPr>
          <w:sz w:val="20"/>
        </w:rPr>
        <w:t>]</w:t>
      </w:r>
      <w:ins w:id="1140" w:author="Honnalore Steissberg" w:date="2021-07-28T15:59:00Z">
        <w:r w:rsidR="009E6B63">
          <w:rPr>
            <w:sz w:val="20"/>
          </w:rPr>
          <w:t>,</w:t>
        </w:r>
      </w:ins>
      <w:r w:rsidR="002830DC">
        <w:rPr>
          <w:sz w:val="20"/>
        </w:rPr>
        <w:t xml:space="preserve"> and the interpretation of </w:t>
      </w:r>
      <w:r w:rsidR="002830DC" w:rsidRPr="002830DC">
        <w:rPr>
          <w:b/>
          <w:bCs/>
          <w:sz w:val="20"/>
        </w:rPr>
        <w:t>EONPU</w:t>
      </w:r>
      <w:r w:rsidR="002830DC">
        <w:rPr>
          <w:sz w:val="20"/>
        </w:rPr>
        <w:t xml:space="preserve"> and </w:t>
      </w:r>
      <w:r w:rsidR="002830DC" w:rsidRPr="002830DC">
        <w:rPr>
          <w:b/>
          <w:bCs/>
          <w:sz w:val="20"/>
        </w:rPr>
        <w:t>EOFFPU</w:t>
      </w:r>
      <w:r w:rsidR="002830DC">
        <w:rPr>
          <w:sz w:val="20"/>
        </w:rPr>
        <w:t xml:space="preserve"> are changed.</w:t>
      </w:r>
    </w:p>
    <w:p w14:paraId="2C353168" w14:textId="0FB53F19" w:rsidR="00B502E4" w:rsidRDefault="00B502E4" w:rsidP="00FD76B2">
      <w:pPr>
        <w:pStyle w:val="BodyText"/>
        <w:spacing w:after="120"/>
        <w:rPr>
          <w:sz w:val="20"/>
        </w:rPr>
      </w:pPr>
    </w:p>
    <w:p w14:paraId="2BE134F5" w14:textId="4D3F7974" w:rsidR="00B502E4" w:rsidRDefault="00B502E4" w:rsidP="00B502E4">
      <w:pPr>
        <w:pStyle w:val="BodyText"/>
        <w:keepNext/>
        <w:spacing w:after="120"/>
        <w:jc w:val="center"/>
      </w:pPr>
      <w:r>
        <w:rPr>
          <w:noProof/>
        </w:rPr>
        <w:drawing>
          <wp:inline distT="0" distB="0" distL="0" distR="0" wp14:anchorId="10B5AE96" wp14:editId="1E8D73AF">
            <wp:extent cx="3509010" cy="971777"/>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0995" cy="1019406"/>
                    </a:xfrm>
                    <a:prstGeom prst="rect">
                      <a:avLst/>
                    </a:prstGeom>
                    <a:noFill/>
                  </pic:spPr>
                </pic:pic>
              </a:graphicData>
            </a:graphic>
          </wp:inline>
        </w:drawing>
      </w:r>
    </w:p>
    <w:p w14:paraId="37424D2B" w14:textId="07978C1F" w:rsidR="00B502E4" w:rsidRPr="00B7030B" w:rsidRDefault="00B502E4" w:rsidP="00EE7164">
      <w:pPr>
        <w:pStyle w:val="Caption"/>
      </w:pPr>
      <w:bookmarkStart w:id="1141" w:name="_Toc37942913"/>
      <w:r>
        <w:t xml:space="preserve">Figure </w:t>
      </w:r>
      <w:r w:rsidR="00F812F1">
        <w:fldChar w:fldCharType="begin"/>
      </w:r>
      <w:r w:rsidR="00F812F1">
        <w:instrText xml:space="preserve"> SEQ Figure \* ARABIC </w:instrText>
      </w:r>
      <w:r w:rsidR="00F812F1">
        <w:fldChar w:fldCharType="separate"/>
      </w:r>
      <w:r w:rsidR="00795A65">
        <w:rPr>
          <w:noProof/>
        </w:rPr>
        <w:t>16</w:t>
      </w:r>
      <w:r w:rsidR="00F812F1">
        <w:rPr>
          <w:noProof/>
        </w:rPr>
        <w:fldChar w:fldCharType="end"/>
      </w:r>
      <w:r>
        <w:t>. Definition of EOFFPU and EONPU when [IDPU] is negative.</w:t>
      </w:r>
      <w:bookmarkEnd w:id="1141"/>
    </w:p>
    <w:p w14:paraId="12FD380D" w14:textId="511F2531" w:rsidR="0041037A" w:rsidRPr="00B7030B" w:rsidRDefault="0041037A" w:rsidP="00FD76B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120"/>
        <w:jc w:val="both"/>
        <w:rPr>
          <w:rFonts w:asciiTheme="minorHAnsi" w:hAnsiTheme="minorHAnsi"/>
        </w:rPr>
      </w:pPr>
      <w:r w:rsidRPr="00B7030B">
        <w:rPr>
          <w:rFonts w:asciiTheme="minorHAnsi" w:hAnsiTheme="minorHAnsi"/>
        </w:rPr>
        <w:t>Example</w:t>
      </w:r>
      <w:r w:rsidR="00A41D09">
        <w:rPr>
          <w:rFonts w:asciiTheme="minorHAnsi" w:hAnsiTheme="minorHAnsi"/>
        </w:rPr>
        <w:t xml:space="preserve"> </w:t>
      </w:r>
    </w:p>
    <w:p w14:paraId="1BCC9C90" w14:textId="6EDBE71D" w:rsidR="00CB51F5" w:rsidRDefault="00CB51F5" w:rsidP="00CB51F5">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 xml:space="preserve">PUMPS 1     IUPU    </w:t>
      </w:r>
      <w:ins w:id="1142" w:author="Honnalore Steissberg" w:date="2021-07-28T16:00:00Z">
        <w:r w:rsidR="005844E7">
          <w:t xml:space="preserve"> </w:t>
        </w:r>
      </w:ins>
      <w:r>
        <w:t xml:space="preserve">IDPU   </w:t>
      </w:r>
      <w:del w:id="1143" w:author="Honnalore Steissberg" w:date="2021-07-28T16:00:00Z">
        <w:r w:rsidDel="009E6B63">
          <w:delText xml:space="preserve">  </w:delText>
        </w:r>
      </w:del>
      <w:r>
        <w:t xml:space="preserve">EPU  </w:t>
      </w:r>
      <w:ins w:id="1144" w:author="Honnalore Steissberg" w:date="2021-07-28T15:59:00Z">
        <w:r w:rsidR="009E6B63">
          <w:t xml:space="preserve"> </w:t>
        </w:r>
      </w:ins>
      <w:r>
        <w:t xml:space="preserve">STRTPU  </w:t>
      </w:r>
      <w:del w:id="1145" w:author="Honnalore Steissberg" w:date="2021-07-28T15:59:00Z">
        <w:r w:rsidDel="009E6B63">
          <w:delText xml:space="preserve"> </w:delText>
        </w:r>
      </w:del>
      <w:r>
        <w:t xml:space="preserve">ENDPU  </w:t>
      </w:r>
      <w:ins w:id="1146" w:author="Honnalore Steissberg" w:date="2021-07-28T15:59:00Z">
        <w:r w:rsidR="009E6B63">
          <w:t xml:space="preserve"> </w:t>
        </w:r>
      </w:ins>
      <w:ins w:id="1147" w:author="Honnalore Steissberg" w:date="2021-07-28T16:00:00Z">
        <w:r w:rsidR="005844E7">
          <w:t xml:space="preserve">  </w:t>
        </w:r>
      </w:ins>
      <w:del w:id="1148" w:author="Honnalore Steissberg" w:date="2021-07-28T15:59:00Z">
        <w:r w:rsidDel="009E6B63">
          <w:delText xml:space="preserve"> </w:delText>
        </w:r>
      </w:del>
      <w:r>
        <w:t xml:space="preserve">EONPU  </w:t>
      </w:r>
      <w:ins w:id="1149" w:author="Honnalore Steissberg" w:date="2021-07-28T16:00:00Z">
        <w:r w:rsidR="009E6B63">
          <w:t xml:space="preserve"> </w:t>
        </w:r>
      </w:ins>
      <w:r>
        <w:t xml:space="preserve">EOFFPU     QPU  </w:t>
      </w:r>
      <w:ins w:id="1150" w:author="Honnalore Steissberg" w:date="2021-07-28T16:00:00Z">
        <w:r w:rsidR="009E6B63">
          <w:t xml:space="preserve"> </w:t>
        </w:r>
      </w:ins>
      <w:r>
        <w:t>LATPUC DYNPUMP</w:t>
      </w:r>
    </w:p>
    <w:p w14:paraId="139F0D58" w14:textId="2DF5755F" w:rsidR="00CB51F5" w:rsidRDefault="00CB51F5" w:rsidP="00CB51F5">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Pump1         34      57 465.430    290</w:t>
      </w:r>
      <w:r w:rsidR="004B3630">
        <w:t>.</w:t>
      </w:r>
      <w:r>
        <w:t xml:space="preserve">   </w:t>
      </w:r>
      <w:r w:rsidR="004B3630">
        <w:t>302.2</w:t>
      </w:r>
      <w:r>
        <w:t xml:space="preserve">  </w:t>
      </w:r>
      <w:ins w:id="1151" w:author="Honnalore Steissberg" w:date="2021-07-28T15:59:00Z">
        <w:r w:rsidR="009E6B63">
          <w:t xml:space="preserve"> </w:t>
        </w:r>
      </w:ins>
      <w:r>
        <w:t>468.69 468.680     7.0     LAT      ON</w:t>
      </w:r>
    </w:p>
    <w:p w14:paraId="7C43010F" w14:textId="3CA47B41" w:rsidR="00E22F0E" w:rsidRPr="00E17288" w:rsidRDefault="00CB51F5" w:rsidP="00CB51F5">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 xml:space="preserve">Pump2         38     -60 465.125     </w:t>
      </w:r>
      <w:r w:rsidR="004B3630">
        <w:t>2.5</w:t>
      </w:r>
      <w:r>
        <w:t xml:space="preserve">   3</w:t>
      </w:r>
      <w:r w:rsidR="004B3630">
        <w:t>56.1</w:t>
      </w:r>
      <w:r>
        <w:t xml:space="preserve">  </w:t>
      </w:r>
      <w:ins w:id="1152" w:author="Honnalore Steissberg" w:date="2021-07-28T15:59:00Z">
        <w:r w:rsidR="009E6B63">
          <w:t xml:space="preserve"> </w:t>
        </w:r>
      </w:ins>
      <w:r>
        <w:t>4</w:t>
      </w:r>
      <w:r w:rsidR="00B502E4">
        <w:t>60</w:t>
      </w:r>
      <w:r>
        <w:t>.00 458.000     1.0    DOWN      ON</w:t>
      </w:r>
    </w:p>
    <w:p w14:paraId="3E2C3862" w14:textId="3F78CE9C"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80" w:after="0"/>
        <w:jc w:val="both"/>
        <w:rPr>
          <w:rFonts w:asciiTheme="minorHAnsi" w:hAnsiTheme="minorHAnsi"/>
          <w:szCs w:val="22"/>
        </w:rPr>
      </w:pPr>
      <w:r w:rsidRPr="00B7030B">
        <w:rPr>
          <w:rFonts w:asciiTheme="minorHAnsi" w:hAnsiTheme="minorHAnsi"/>
          <w:szCs w:val="22"/>
        </w:rPr>
        <w:t>Related Cards and Files</w:t>
      </w:r>
    </w:p>
    <w:p w14:paraId="417BDC7F"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r w:rsidR="00FD76B2">
        <w:rPr>
          <w:rFonts w:asciiTheme="minorHAnsi" w:hAnsiTheme="minorHAnsi"/>
        </w:rPr>
        <w:t xml:space="preserve">       </w:t>
      </w:r>
      <w:hyperlink w:anchor="pumps_2" w:history="1">
        <w:r w:rsidR="0041037A" w:rsidRPr="00B7030B">
          <w:rPr>
            <w:rFonts w:asciiTheme="minorHAnsi" w:hAnsiTheme="minorHAnsi"/>
          </w:rPr>
          <w:t>Pumps 2</w:t>
        </w:r>
      </w:hyperlink>
    </w:p>
    <w:p w14:paraId="47C6C642" w14:textId="77777777" w:rsidR="0041037A" w:rsidRPr="00B7030B" w:rsidRDefault="0041037A" w:rsidP="00EA3D15">
      <w:pPr>
        <w:pStyle w:val="Heading4"/>
      </w:pPr>
      <w:r w:rsidRPr="00B7030B">
        <w:br w:type="page"/>
      </w:r>
      <w:bookmarkStart w:id="1153" w:name="pumps_2"/>
      <w:bookmarkStart w:id="1154" w:name="_Toc41047680"/>
      <w:bookmarkEnd w:id="1153"/>
      <w:r w:rsidRPr="00B7030B">
        <w:lastRenderedPageBreak/>
        <w:t>Pumps 2 (PUMPS 2)</w:t>
      </w:r>
      <w:bookmarkEnd w:id="1154"/>
    </w:p>
    <w:p w14:paraId="2FB0AED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155" w:name="_Toc8027318"/>
      <w:r w:rsidR="0041037A" w:rsidRPr="00B7030B">
        <w:rPr>
          <w:rStyle w:val="CardReferen"/>
          <w:rFonts w:asciiTheme="minorHAnsi" w:hAnsiTheme="minorHAnsi"/>
          <w:b/>
          <w:bCs/>
        </w:rPr>
        <w:instrText>PUMP DESCRIPTION (PUMPS 2)</w:instrText>
      </w:r>
      <w:bookmarkEnd w:id="1155"/>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82F3D6D"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7544C99" w14:textId="42B12C46"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PPUC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 xml:space="preserve">How inflows enter into the downstream </w:t>
      </w:r>
      <w:r w:rsidR="002A70F7">
        <w:rPr>
          <w:rFonts w:asciiTheme="minorHAnsi" w:hAnsiTheme="minorHAnsi"/>
        </w:rPr>
        <w:t xml:space="preserve">pump </w:t>
      </w:r>
      <w:r w:rsidRPr="00B7030B">
        <w:rPr>
          <w:rFonts w:asciiTheme="minorHAnsi" w:hAnsiTheme="minorHAnsi"/>
        </w:rPr>
        <w:t>segment</w:t>
      </w:r>
      <w:ins w:id="1156" w:author="Honnalore Steissberg" w:date="2021-07-28T16:01:00Z">
        <w:r w:rsidR="005C6E99">
          <w:rPr>
            <w:rFonts w:asciiTheme="minorHAnsi" w:hAnsiTheme="minorHAnsi"/>
          </w:rPr>
          <w:t>:</w:t>
        </w:r>
      </w:ins>
      <w:del w:id="1157" w:author="Honnalore Steissberg" w:date="2021-07-28T16:01:00Z">
        <w:r w:rsidRPr="00B7030B" w:rsidDel="005C6E99">
          <w:rPr>
            <w:rFonts w:asciiTheme="minorHAnsi" w:hAnsiTheme="minorHAnsi"/>
          </w:rPr>
          <w:delText>,</w:delText>
        </w:r>
      </w:del>
      <w:r w:rsidRPr="00B7030B">
        <w:rPr>
          <w:rFonts w:asciiTheme="minorHAnsi" w:hAnsiTheme="minorHAnsi"/>
        </w:rPr>
        <w:t xml:space="preserve"> DISTR, DENSITY, or SPECIFY</w:t>
      </w:r>
    </w:p>
    <w:p w14:paraId="380B66CB"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Top elevation inflow enter</w:t>
      </w:r>
      <w:r w:rsidR="003570E3">
        <w:rPr>
          <w:rFonts w:asciiTheme="minorHAnsi" w:hAnsiTheme="minorHAnsi"/>
        </w:rPr>
        <w:t>s</w:t>
      </w:r>
      <w:r w:rsidRPr="00B7030B">
        <w:rPr>
          <w:rFonts w:asciiTheme="minorHAnsi" w:hAnsiTheme="minorHAnsi"/>
        </w:rPr>
        <w:t xml:space="preserve"> using SPECIFY option, </w:t>
      </w:r>
      <w:r w:rsidRPr="00B7030B">
        <w:rPr>
          <w:rFonts w:asciiTheme="minorHAnsi" w:hAnsiTheme="minorHAnsi"/>
          <w:i/>
          <w:iCs/>
        </w:rPr>
        <w:t>m</w:t>
      </w:r>
    </w:p>
    <w:p w14:paraId="28735217" w14:textId="77777777" w:rsidR="0041037A" w:rsidRPr="00B7030B" w:rsidRDefault="00995BE8">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0041037A" w:rsidRPr="00B7030B">
        <w:rPr>
          <w:rFonts w:asciiTheme="minorHAnsi" w:hAnsiTheme="minorHAnsi"/>
        </w:rPr>
        <w:tab/>
        <w:t>EBPU</w:t>
      </w:r>
      <w:r w:rsidR="0041037A" w:rsidRPr="00B7030B">
        <w:rPr>
          <w:rFonts w:asciiTheme="minorHAnsi" w:hAnsiTheme="minorHAnsi"/>
        </w:rPr>
        <w:tab/>
        <w:t>Real</w:t>
      </w:r>
      <w:r w:rsidR="0041037A" w:rsidRPr="00B7030B">
        <w:rPr>
          <w:rFonts w:asciiTheme="minorHAnsi" w:hAnsiTheme="minorHAnsi"/>
        </w:rPr>
        <w:tab/>
      </w:r>
      <w:r w:rsidR="0041037A" w:rsidRPr="00B7030B">
        <w:rPr>
          <w:rFonts w:asciiTheme="minorHAnsi" w:hAnsiTheme="minorHAnsi"/>
        </w:rPr>
        <w:tab/>
        <w:t>Bottom elevation inflow enter</w:t>
      </w:r>
      <w:r w:rsidR="003570E3">
        <w:rPr>
          <w:rFonts w:asciiTheme="minorHAnsi" w:hAnsiTheme="minorHAnsi"/>
        </w:rPr>
        <w:t>s</w:t>
      </w:r>
      <w:r w:rsidR="0041037A" w:rsidRPr="00B7030B">
        <w:rPr>
          <w:rFonts w:asciiTheme="minorHAnsi" w:hAnsiTheme="minorHAnsi"/>
        </w:rPr>
        <w:t xml:space="preserve"> using SPECIFY option, </w:t>
      </w:r>
      <w:r w:rsidR="0041037A" w:rsidRPr="00B7030B">
        <w:rPr>
          <w:rFonts w:asciiTheme="minorHAnsi" w:hAnsiTheme="minorHAnsi"/>
          <w:i/>
          <w:iCs/>
        </w:rPr>
        <w:t>m</w:t>
      </w:r>
    </w:p>
    <w:p w14:paraId="6B20F5C0"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KTPU</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Top layer above which selective withdrawal does not occur</w:t>
      </w:r>
    </w:p>
    <w:p w14:paraId="6A80A5D5" w14:textId="77777777" w:rsidR="0041037A" w:rsidRPr="00B7030B" w:rsidRDefault="00995BE8">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0041037A" w:rsidRPr="00B7030B">
        <w:rPr>
          <w:rFonts w:asciiTheme="minorHAnsi" w:hAnsiTheme="minorHAnsi"/>
        </w:rPr>
        <w:tab/>
        <w:t>KBPU</w:t>
      </w:r>
      <w:r w:rsidR="0041037A" w:rsidRPr="00B7030B">
        <w:rPr>
          <w:rFonts w:asciiTheme="minorHAnsi" w:hAnsiTheme="minorHAnsi"/>
        </w:rPr>
        <w:tab/>
        <w:t>Integer</w:t>
      </w:r>
      <w:r w:rsidR="0041037A" w:rsidRPr="00B7030B">
        <w:rPr>
          <w:rFonts w:asciiTheme="minorHAnsi" w:hAnsiTheme="minorHAnsi"/>
        </w:rPr>
        <w:tab/>
      </w:r>
      <w:r w:rsidR="0041037A" w:rsidRPr="00B7030B">
        <w:rPr>
          <w:rFonts w:asciiTheme="minorHAnsi" w:hAnsiTheme="minorHAnsi"/>
        </w:rPr>
        <w:tab/>
        <w:t>Bottom layer below which selective withdrawal will not occur</w:t>
      </w:r>
    </w:p>
    <w:p w14:paraId="6466C98C" w14:textId="77777777" w:rsidR="0041037A" w:rsidRPr="00B7030B" w:rsidRDefault="0041037A">
      <w:pPr>
        <w:pStyle w:val="BodyText2"/>
      </w:pPr>
    </w:p>
    <w:p w14:paraId="564EF2A6" w14:textId="77777777" w:rsidR="0041037A" w:rsidRPr="00FD76B2" w:rsidRDefault="0041037A">
      <w:pPr>
        <w:pStyle w:val="BodyText"/>
        <w:rPr>
          <w:sz w:val="20"/>
        </w:rPr>
      </w:pPr>
      <w:r w:rsidRPr="00FD76B2">
        <w:rPr>
          <w:sz w:val="20"/>
        </w:rPr>
        <w:t>This card specifies how inflows/outflows for the water level controls are handled.  Setting [</w:t>
      </w:r>
      <w:r w:rsidRPr="00EA3D15">
        <w:rPr>
          <w:rFonts w:cs="Arial"/>
          <w:b/>
          <w:bCs/>
          <w:sz w:val="20"/>
        </w:rPr>
        <w:t>PPUC</w:t>
      </w:r>
      <w:r w:rsidRPr="00FD76B2">
        <w:rPr>
          <w:sz w:val="20"/>
        </w:rPr>
        <w:t xml:space="preserve">] to </w:t>
      </w:r>
      <w:r w:rsidRPr="00FD76B2">
        <w:rPr>
          <w:rFonts w:cs="Arial"/>
          <w:sz w:val="20"/>
        </w:rPr>
        <w:t>DISTR</w:t>
      </w:r>
      <w:r w:rsidRPr="00FD76B2">
        <w:rPr>
          <w:sz w:val="20"/>
        </w:rPr>
        <w:t xml:space="preserve"> distributes the inflows evenly from the water surface to the bottom active layer, setting it to </w:t>
      </w:r>
      <w:r w:rsidRPr="00FD76B2">
        <w:rPr>
          <w:rFonts w:cs="Arial"/>
          <w:sz w:val="20"/>
        </w:rPr>
        <w:t>DENSITY</w:t>
      </w:r>
      <w:r w:rsidRPr="00FD76B2">
        <w:rPr>
          <w:sz w:val="20"/>
        </w:rPr>
        <w:t xml:space="preserve"> places the inflows into a layer with similar density, and setting it to </w:t>
      </w:r>
      <w:r w:rsidRPr="00FD76B2">
        <w:rPr>
          <w:rFonts w:cs="Arial"/>
          <w:sz w:val="20"/>
        </w:rPr>
        <w:t>SPECIFY</w:t>
      </w:r>
      <w:r w:rsidRPr="00FD76B2">
        <w:rPr>
          <w:sz w:val="20"/>
        </w:rPr>
        <w:t xml:space="preserve"> allows the user to specify a top and bottom elevation into which inflows enter.  If the </w:t>
      </w:r>
      <w:r w:rsidRPr="00FD76B2">
        <w:rPr>
          <w:rFonts w:cs="Arial"/>
          <w:sz w:val="20"/>
        </w:rPr>
        <w:t>SPECIFY</w:t>
      </w:r>
      <w:r w:rsidRPr="00FD76B2">
        <w:rPr>
          <w:sz w:val="20"/>
        </w:rPr>
        <w:t xml:space="preserve"> option is used, then [</w:t>
      </w:r>
      <w:r w:rsidRPr="00121B88">
        <w:rPr>
          <w:rFonts w:cs="Arial"/>
          <w:b/>
          <w:bCs/>
          <w:sz w:val="20"/>
        </w:rPr>
        <w:t>ETPU</w:t>
      </w:r>
      <w:r w:rsidRPr="00FD76B2">
        <w:rPr>
          <w:sz w:val="20"/>
        </w:rPr>
        <w:t>] and [</w:t>
      </w:r>
      <w:r w:rsidRPr="00121B88">
        <w:rPr>
          <w:rFonts w:cs="Arial"/>
          <w:b/>
          <w:bCs/>
          <w:sz w:val="20"/>
        </w:rPr>
        <w:t>EBPU</w:t>
      </w:r>
      <w:r w:rsidRPr="00FD76B2">
        <w:rPr>
          <w:sz w:val="20"/>
        </w:rPr>
        <w:t xml:space="preserve">] are used to specify the top and bottom elevations </w:t>
      </w:r>
      <w:r w:rsidR="00FD76B2">
        <w:rPr>
          <w:sz w:val="20"/>
        </w:rPr>
        <w:t>over which</w:t>
      </w:r>
      <w:r w:rsidRPr="00FD76B2">
        <w:rPr>
          <w:sz w:val="20"/>
        </w:rPr>
        <w:t xml:space="preserve"> the inflows are distributed.</w:t>
      </w:r>
    </w:p>
    <w:p w14:paraId="2DBFAEA3" w14:textId="77777777" w:rsidR="0041037A" w:rsidRPr="00FD76B2" w:rsidRDefault="0041037A">
      <w:pPr>
        <w:pStyle w:val="BodyText"/>
        <w:rPr>
          <w:sz w:val="20"/>
        </w:rPr>
      </w:pPr>
      <w:r w:rsidRPr="00FD76B2">
        <w:rPr>
          <w:sz w:val="20"/>
        </w:rPr>
        <w:t>[</w:t>
      </w:r>
      <w:r w:rsidRPr="00121B88">
        <w:rPr>
          <w:rFonts w:cs="Arial"/>
          <w:b/>
          <w:bCs/>
          <w:sz w:val="20"/>
        </w:rPr>
        <w:t>KTPU</w:t>
      </w:r>
      <w:r w:rsidRPr="00FD76B2">
        <w:rPr>
          <w:sz w:val="20"/>
        </w:rPr>
        <w:t>] and [</w:t>
      </w:r>
      <w:r w:rsidRPr="00121B88">
        <w:rPr>
          <w:rFonts w:cs="Arial"/>
          <w:b/>
          <w:bCs/>
          <w:sz w:val="20"/>
        </w:rPr>
        <w:t>KBPU</w:t>
      </w:r>
      <w:r w:rsidRPr="00FD76B2">
        <w:rPr>
          <w:sz w:val="20"/>
        </w:rPr>
        <w:t>] are used to set the upper and lower layers above and below which outflow does not occur in the selective withdrawal algorith</w:t>
      </w:r>
      <w:r w:rsidR="00B21205" w:rsidRPr="00FD76B2">
        <w:rPr>
          <w:sz w:val="20"/>
        </w:rPr>
        <w:t>m</w:t>
      </w:r>
      <w:r w:rsidRPr="00FD76B2">
        <w:rPr>
          <w:sz w:val="20"/>
        </w:rPr>
        <w:t>.</w:t>
      </w:r>
      <w:r w:rsidR="00B21205" w:rsidRPr="00FD76B2">
        <w:rPr>
          <w:sz w:val="20"/>
        </w:rPr>
        <w:t xml:space="preserve"> For the pumps algorithm, in contrast to gates, spillways (weirs), and pipes, flow is only in 1-direction, i.e., only outflow is allowed from the upstream segment. </w:t>
      </w:r>
    </w:p>
    <w:p w14:paraId="2D9B5F0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C98A79E"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PUMPS 2     PPUC    ETPU    EBPU    KTPU    KBPU            </w:t>
      </w:r>
    </w:p>
    <w:p w14:paraId="476334B6" w14:textId="21FC4C61"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Pu 1       </w:t>
      </w:r>
      <w:ins w:id="1158" w:author="Honnalore Steissberg" w:date="2021-07-28T16:02:00Z">
        <w:r w:rsidR="005C6E99">
          <w:t xml:space="preserve"> </w:t>
        </w:r>
      </w:ins>
      <w:r w:rsidRPr="00E17288">
        <w:t xml:space="preserve">DISTR                    </w:t>
      </w:r>
      <w:del w:id="1159" w:author="Honnalore Steissberg" w:date="2021-07-28T16:02:00Z">
        <w:r w:rsidRPr="00E17288" w:rsidDel="005C6E99">
          <w:delText xml:space="preserve">  </w:delText>
        </w:r>
      </w:del>
      <w:r w:rsidRPr="00E17288">
        <w:t xml:space="preserve"> 4      23</w:t>
      </w:r>
    </w:p>
    <w:p w14:paraId="43E9FB90"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0264AE2A"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6B7A357B" w14:textId="77777777" w:rsidR="0041037A" w:rsidRPr="00B7030B" w:rsidRDefault="00C51A7D">
      <w:pPr>
        <w:pStyle w:val="Relatedcards"/>
        <w:rPr>
          <w:rFonts w:asciiTheme="minorHAnsi" w:hAnsiTheme="minorHAnsi"/>
        </w:rPr>
      </w:pPr>
      <w:hyperlink w:anchor="pumps_1" w:history="1">
        <w:r w:rsidR="0041037A" w:rsidRPr="00B7030B">
          <w:rPr>
            <w:rFonts w:asciiTheme="minorHAnsi" w:hAnsiTheme="minorHAnsi"/>
          </w:rPr>
          <w:t>Pumps 1</w:t>
        </w:r>
      </w:hyperlink>
    </w:p>
    <w:p w14:paraId="4A62A0AD" w14:textId="77777777" w:rsidR="0041037A" w:rsidRPr="00B7030B" w:rsidRDefault="0041037A" w:rsidP="00FB0E27">
      <w:pPr>
        <w:pStyle w:val="Heading4"/>
      </w:pPr>
      <w:r w:rsidRPr="00B7030B">
        <w:br w:type="page"/>
      </w:r>
      <w:bookmarkStart w:id="1160" w:name="weir_segment"/>
      <w:bookmarkStart w:id="1161" w:name="_Toc41047681"/>
      <w:bookmarkEnd w:id="1160"/>
      <w:r w:rsidRPr="00B7030B">
        <w:lastRenderedPageBreak/>
        <w:t>Internal Weir Segment Location (WEIR SEG)</w:t>
      </w:r>
      <w:bookmarkEnd w:id="1161"/>
    </w:p>
    <w:p w14:paraId="44BAFA7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62" w:name="_Toc8027319"/>
      <w:r w:rsidR="0041037A" w:rsidRPr="00B7030B">
        <w:rPr>
          <w:rStyle w:val="Cardtitle1"/>
          <w:rFonts w:asciiTheme="minorHAnsi" w:hAnsiTheme="minorHAnsi"/>
          <w:b/>
          <w:bCs/>
        </w:rPr>
        <w:instrText>Weir Segment Location (WEIR SEG)</w:instrText>
      </w:r>
      <w:bookmarkEnd w:id="116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4279D7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ED0D03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IWR</w:t>
      </w:r>
      <w:r w:rsidRPr="00B7030B">
        <w:rPr>
          <w:rFonts w:asciiTheme="minorHAnsi" w:hAnsiTheme="minorHAnsi"/>
        </w:rPr>
        <w:tab/>
        <w:t>Integer</w:t>
      </w:r>
      <w:r w:rsidRPr="00B7030B">
        <w:rPr>
          <w:rFonts w:asciiTheme="minorHAnsi" w:hAnsiTheme="minorHAnsi"/>
        </w:rPr>
        <w:tab/>
        <w:t>Weir segment location</w:t>
      </w:r>
    </w:p>
    <w:p w14:paraId="7BCFF291" w14:textId="77777777" w:rsidR="0041037A" w:rsidRPr="00B7030B" w:rsidRDefault="0041037A">
      <w:pPr>
        <w:pStyle w:val="BodyText2"/>
      </w:pPr>
    </w:p>
    <w:p w14:paraId="73998DCC" w14:textId="77777777" w:rsidR="0041037A" w:rsidRPr="00FD76B2" w:rsidRDefault="0041037A">
      <w:pPr>
        <w:pStyle w:val="BodyText"/>
        <w:rPr>
          <w:sz w:val="20"/>
        </w:rPr>
      </w:pPr>
      <w:r w:rsidRPr="00FD76B2">
        <w:rPr>
          <w:sz w:val="20"/>
        </w:rPr>
        <w:t xml:space="preserve">This card specifies the segment location of the internal weir in the grid.  If there are more internal weirs than can be specified on one line, then the segment locations are continued on the next line without another </w:t>
      </w:r>
      <w:r w:rsidRPr="00FD76B2">
        <w:rPr>
          <w:rFonts w:cs="Arial"/>
          <w:sz w:val="20"/>
        </w:rPr>
        <w:t xml:space="preserve">WEIR SEG </w:t>
      </w:r>
      <w:r w:rsidRPr="00FD76B2">
        <w:rPr>
          <w:sz w:val="20"/>
        </w:rPr>
        <w:t>card being specified.</w:t>
      </w:r>
    </w:p>
    <w:p w14:paraId="64E1C551" w14:textId="10FEACA5" w:rsidR="00DA573C" w:rsidRPr="00FD76B2" w:rsidRDefault="00FB0E27">
      <w:pPr>
        <w:pStyle w:val="BodyText"/>
        <w:rPr>
          <w:sz w:val="20"/>
        </w:rPr>
      </w:pPr>
      <w:r w:rsidRPr="00FB0E27">
        <w:rPr>
          <w:sz w:val="20"/>
        </w:rPr>
        <w:fldChar w:fldCharType="begin"/>
      </w:r>
      <w:r w:rsidRPr="00FB0E27">
        <w:rPr>
          <w:sz w:val="20"/>
        </w:rPr>
        <w:instrText xml:space="preserve"> REF _Ref12689619 \h </w:instrText>
      </w:r>
      <w:r>
        <w:rPr>
          <w:sz w:val="20"/>
        </w:rPr>
        <w:instrText xml:space="preserve"> \* MERGEFORMAT </w:instrText>
      </w:r>
      <w:r w:rsidRPr="00FB0E27">
        <w:rPr>
          <w:sz w:val="20"/>
        </w:rPr>
      </w:r>
      <w:r w:rsidRPr="00FB0E27">
        <w:rPr>
          <w:sz w:val="20"/>
        </w:rPr>
        <w:fldChar w:fldCharType="separate"/>
      </w:r>
      <w:r w:rsidR="00795A65" w:rsidRPr="00795A65">
        <w:rPr>
          <w:sz w:val="20"/>
        </w:rPr>
        <w:t xml:space="preserve">Figure </w:t>
      </w:r>
      <w:r w:rsidR="00795A65" w:rsidRPr="00795A65">
        <w:rPr>
          <w:noProof/>
          <w:sz w:val="20"/>
        </w:rPr>
        <w:t>17</w:t>
      </w:r>
      <w:r w:rsidRPr="00FB0E27">
        <w:rPr>
          <w:sz w:val="20"/>
        </w:rPr>
        <w:fldChar w:fldCharType="end"/>
      </w:r>
      <w:r w:rsidR="00DA573C" w:rsidRPr="00FB0E27">
        <w:rPr>
          <w:sz w:val="20"/>
        </w:rPr>
        <w:t xml:space="preserve"> i</w:t>
      </w:r>
      <w:r w:rsidR="00DA573C" w:rsidRPr="00FD76B2">
        <w:rPr>
          <w:sz w:val="20"/>
        </w:rPr>
        <w:t xml:space="preserve">llustrates the location of the internal weir. Note that the internal weir is always on the </w:t>
      </w:r>
      <w:r w:rsidR="0064266E" w:rsidRPr="00FD76B2">
        <w:rPr>
          <w:sz w:val="20"/>
        </w:rPr>
        <w:t>downstream</w:t>
      </w:r>
      <w:r w:rsidR="00DA573C" w:rsidRPr="00FD76B2">
        <w:rPr>
          <w:sz w:val="20"/>
        </w:rPr>
        <w:t xml:space="preserve"> side of a segment.</w:t>
      </w:r>
      <w:r w:rsidR="009E08BE" w:rsidRPr="00FD76B2">
        <w:rPr>
          <w:sz w:val="20"/>
        </w:rPr>
        <w:t xml:space="preserve"> The internal weir can simulate a skimmer (from the top down) or a curtain weir (from the bottom up).</w:t>
      </w:r>
      <w:r w:rsidR="00D80AC7" w:rsidRPr="00FD76B2">
        <w:rPr>
          <w:sz w:val="20"/>
        </w:rPr>
        <w:t xml:space="preserve"> Also, the model can utilize a floating skimmer wall. </w:t>
      </w:r>
    </w:p>
    <w:p w14:paraId="445B9828" w14:textId="77777777" w:rsidR="009E08BE" w:rsidRPr="00B7030B" w:rsidRDefault="00FD76B2" w:rsidP="0064266E">
      <w:pPr>
        <w:pStyle w:val="BodyText"/>
        <w:keepNext/>
        <w:jc w:val="center"/>
      </w:pPr>
      <w:r>
        <w:rPr>
          <w:noProof/>
        </w:rPr>
        <mc:AlternateContent>
          <mc:Choice Requires="wps">
            <w:drawing>
              <wp:anchor distT="45720" distB="45720" distL="114300" distR="114300" simplePos="0" relativeHeight="251714048" behindDoc="0" locked="0" layoutInCell="1" allowOverlap="1" wp14:anchorId="74930EBF" wp14:editId="48A99B97">
                <wp:simplePos x="0" y="0"/>
                <wp:positionH relativeFrom="column">
                  <wp:posOffset>3827462</wp:posOffset>
                </wp:positionH>
                <wp:positionV relativeFrom="paragraph">
                  <wp:posOffset>1603058</wp:posOffset>
                </wp:positionV>
                <wp:extent cx="1553845" cy="1404620"/>
                <wp:effectExtent l="0" t="0" r="27305" b="2540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845" cy="1404620"/>
                        </a:xfrm>
                        <a:prstGeom prst="rect">
                          <a:avLst/>
                        </a:prstGeom>
                        <a:solidFill>
                          <a:srgbClr val="FFFFFF"/>
                        </a:solidFill>
                        <a:ln w="9525">
                          <a:solidFill>
                            <a:srgbClr val="000000"/>
                          </a:solidFill>
                          <a:miter lim="800000"/>
                          <a:headEnd/>
                          <a:tailEnd/>
                        </a:ln>
                      </wps:spPr>
                      <wps:txbx>
                        <w:txbxContent>
                          <w:p w14:paraId="7CE5D038" w14:textId="77777777" w:rsidR="008A5A8D" w:rsidRPr="00D80AC7" w:rsidRDefault="008A5A8D">
                            <w:pPr>
                              <w:rPr>
                                <w:sz w:val="28"/>
                              </w:rPr>
                            </w:pPr>
                            <w:r>
                              <w:rPr>
                                <w:sz w:val="28"/>
                              </w:rPr>
                              <w:t xml:space="preserve">Input as </w:t>
                            </w:r>
                            <w:r w:rsidRPr="00D80AC7">
                              <w:rPr>
                                <w:sz w:val="28"/>
                              </w:rPr>
                              <w:t>EKTWR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30EBF" id="_x0000_s1040" type="#_x0000_t202" style="position:absolute;left:0;text-align:left;margin-left:301.35pt;margin-top:126.25pt;width:122.35pt;height:110.6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">
                <v:textbox style="mso-fit-shape-to-text:t">
                  <w:txbxContent>
                    <w:p w14:paraId="7CE5D038" w14:textId="77777777" w:rsidR="008A5A8D" w:rsidRPr="00D80AC7" w:rsidRDefault="008A5A8D">
                      <w:pPr>
                        <w:rPr>
                          <w:sz w:val="28"/>
                        </w:rPr>
                      </w:pPr>
                      <w:r>
                        <w:rPr>
                          <w:sz w:val="28"/>
                        </w:rPr>
                        <w:t xml:space="preserve">Input as </w:t>
                      </w:r>
                      <w:r w:rsidRPr="00D80AC7">
                        <w:rPr>
                          <w:sz w:val="28"/>
                        </w:rPr>
                        <w:t>EKTWR</w:t>
                      </w:r>
                    </w:p>
                  </w:txbxContent>
                </v:textbox>
                <w10:wrap type="square"/>
              </v:shape>
            </w:pict>
          </mc:Fallback>
        </mc:AlternateContent>
      </w:r>
      <w:r>
        <w:rPr>
          <w:noProof/>
        </w:rPr>
        <mc:AlternateContent>
          <mc:Choice Requires="wps">
            <w:drawing>
              <wp:anchor distT="45720" distB="45720" distL="114300" distR="114300" simplePos="0" relativeHeight="251716096" behindDoc="0" locked="0" layoutInCell="1" allowOverlap="1" wp14:anchorId="2DC2C068" wp14:editId="235C1360">
                <wp:simplePos x="0" y="0"/>
                <wp:positionH relativeFrom="column">
                  <wp:posOffset>3827780</wp:posOffset>
                </wp:positionH>
                <wp:positionV relativeFrom="paragraph">
                  <wp:posOffset>2305685</wp:posOffset>
                </wp:positionV>
                <wp:extent cx="1553845" cy="1404620"/>
                <wp:effectExtent l="0" t="0" r="27305" b="25400"/>
                <wp:wrapSquare wrapText="bothSides"/>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845" cy="1404620"/>
                        </a:xfrm>
                        <a:prstGeom prst="rect">
                          <a:avLst/>
                        </a:prstGeom>
                        <a:solidFill>
                          <a:srgbClr val="FFFFFF"/>
                        </a:solidFill>
                        <a:ln w="9525">
                          <a:solidFill>
                            <a:srgbClr val="000000"/>
                          </a:solidFill>
                          <a:miter lim="800000"/>
                          <a:headEnd/>
                          <a:tailEnd/>
                        </a:ln>
                      </wps:spPr>
                      <wps:txbx>
                        <w:txbxContent>
                          <w:p w14:paraId="06FF305F" w14:textId="77777777" w:rsidR="008A5A8D" w:rsidRPr="00D80AC7" w:rsidRDefault="008A5A8D" w:rsidP="00D80AC7">
                            <w:pPr>
                              <w:rPr>
                                <w:sz w:val="28"/>
                              </w:rPr>
                            </w:pPr>
                            <w:r>
                              <w:rPr>
                                <w:sz w:val="28"/>
                              </w:rPr>
                              <w:t xml:space="preserve">Input as </w:t>
                            </w:r>
                            <w:r w:rsidRPr="00D80AC7">
                              <w:rPr>
                                <w:sz w:val="28"/>
                              </w:rPr>
                              <w:t>EK</w:t>
                            </w:r>
                            <w:r>
                              <w:rPr>
                                <w:sz w:val="28"/>
                              </w:rPr>
                              <w:t>B</w:t>
                            </w:r>
                            <w:r w:rsidRPr="00D80AC7">
                              <w:rPr>
                                <w:sz w:val="28"/>
                              </w:rPr>
                              <w:t>WR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C2C068" id="_x0000_s1041" type="#_x0000_t202" style="position:absolute;left:0;text-align:left;margin-left:301.4pt;margin-top:181.55pt;width:122.35pt;height:110.6pt;z-index:2517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">
                <v:textbox style="mso-fit-shape-to-text:t">
                  <w:txbxContent>
                    <w:p w14:paraId="06FF305F" w14:textId="77777777" w:rsidR="008A5A8D" w:rsidRPr="00D80AC7" w:rsidRDefault="008A5A8D" w:rsidP="00D80AC7">
                      <w:pPr>
                        <w:rPr>
                          <w:sz w:val="28"/>
                        </w:rPr>
                      </w:pPr>
                      <w:r>
                        <w:rPr>
                          <w:sz w:val="28"/>
                        </w:rPr>
                        <w:t xml:space="preserve">Input as </w:t>
                      </w:r>
                      <w:r w:rsidRPr="00D80AC7">
                        <w:rPr>
                          <w:sz w:val="28"/>
                        </w:rPr>
                        <w:t>EK</w:t>
                      </w:r>
                      <w:r>
                        <w:rPr>
                          <w:sz w:val="28"/>
                        </w:rPr>
                        <w:t>B</w:t>
                      </w:r>
                      <w:r w:rsidRPr="00D80AC7">
                        <w:rPr>
                          <w:sz w:val="28"/>
                        </w:rPr>
                        <w:t>WR</w:t>
                      </w:r>
                    </w:p>
                  </w:txbxContent>
                </v:textbox>
                <w10:wrap type="square"/>
              </v:shape>
            </w:pict>
          </mc:Fallback>
        </mc:AlternateContent>
      </w:r>
      <w:r w:rsidR="00AE1A19" w:rsidRPr="00B7030B">
        <w:rPr>
          <w:noProof/>
          <w:snapToGrid/>
        </w:rPr>
        <w:drawing>
          <wp:inline distT="0" distB="0" distL="0" distR="0" wp14:anchorId="1E600931" wp14:editId="654D62EF">
            <wp:extent cx="2362200" cy="3413594"/>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65" cstate="print"/>
                    <a:srcRect/>
                    <a:stretch>
                      <a:fillRect/>
                    </a:stretch>
                  </pic:blipFill>
                  <pic:spPr bwMode="auto">
                    <a:xfrm>
                      <a:off x="0" y="0"/>
                      <a:ext cx="2364975" cy="3417604"/>
                    </a:xfrm>
                    <a:prstGeom prst="rect">
                      <a:avLst/>
                    </a:prstGeom>
                    <a:noFill/>
                    <a:ln w="9525">
                      <a:noFill/>
                      <a:miter lim="800000"/>
                      <a:headEnd/>
                      <a:tailEnd/>
                    </a:ln>
                  </pic:spPr>
                </pic:pic>
              </a:graphicData>
            </a:graphic>
          </wp:inline>
        </w:drawing>
      </w:r>
    </w:p>
    <w:p w14:paraId="08E9074F" w14:textId="09A5E326" w:rsidR="00DA573C" w:rsidRPr="00B7030B" w:rsidRDefault="009E08BE" w:rsidP="005C6E99">
      <w:pPr>
        <w:pStyle w:val="Caption"/>
        <w:jc w:val="left"/>
      </w:pPr>
      <w:bookmarkStart w:id="1163" w:name="_Ref12689619"/>
      <w:bookmarkStart w:id="1164" w:name="_Toc37942914"/>
      <w:r w:rsidRPr="00B7030B">
        <w:t xml:space="preserve">Figure </w:t>
      </w:r>
      <w:r w:rsidR="00F812F1">
        <w:fldChar w:fldCharType="begin"/>
      </w:r>
      <w:r w:rsidR="00F812F1">
        <w:instrText xml:space="preserve"> SEQ Figure \* ARABIC </w:instrText>
      </w:r>
      <w:r w:rsidR="00F812F1">
        <w:fldChar w:fldCharType="separate"/>
      </w:r>
      <w:r w:rsidR="00795A65">
        <w:rPr>
          <w:noProof/>
        </w:rPr>
        <w:t>17</w:t>
      </w:r>
      <w:r w:rsidR="00F812F1">
        <w:rPr>
          <w:noProof/>
        </w:rPr>
        <w:fldChar w:fldCharType="end"/>
      </w:r>
      <w:bookmarkEnd w:id="1163"/>
      <w:r w:rsidRPr="00B7030B">
        <w:t>. Description of internal weir in CE-QUAL-W2</w:t>
      </w:r>
      <w:r w:rsidR="0064266E" w:rsidRPr="00B7030B">
        <w:t xml:space="preserve"> at downstream side of segment</w:t>
      </w:r>
      <w:r w:rsidRPr="00B7030B">
        <w:t>.</w:t>
      </w:r>
      <w:bookmarkEnd w:id="1164"/>
    </w:p>
    <w:p w14:paraId="6ECA0DD4"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8817DB1"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WEIR SEG     IWR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p>
    <w:p w14:paraId="7ABFDCEB"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              25</w:t>
      </w:r>
    </w:p>
    <w:p w14:paraId="2D8B199C" w14:textId="77777777" w:rsidR="0041037A" w:rsidRPr="00B7030B" w:rsidRDefault="0041037A" w:rsidP="00FB0E27">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0"/>
        <w:jc w:val="both"/>
        <w:rPr>
          <w:rFonts w:asciiTheme="minorHAnsi" w:hAnsiTheme="minorHAnsi"/>
          <w:szCs w:val="22"/>
        </w:rPr>
      </w:pPr>
      <w:r w:rsidRPr="00B7030B">
        <w:rPr>
          <w:rFonts w:asciiTheme="minorHAnsi" w:hAnsiTheme="minorHAnsi"/>
          <w:szCs w:val="22"/>
        </w:rPr>
        <w:t>Related Cards and Files</w:t>
      </w:r>
    </w:p>
    <w:p w14:paraId="4C62416D"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7074BE93" w14:textId="77777777" w:rsidR="0041037A" w:rsidRPr="00B7030B" w:rsidRDefault="00C51A7D">
      <w:pPr>
        <w:pStyle w:val="Relatedcards"/>
        <w:rPr>
          <w:rFonts w:asciiTheme="minorHAnsi" w:hAnsiTheme="minorHAnsi"/>
        </w:rPr>
      </w:pPr>
      <w:hyperlink w:anchor="weir_top" w:history="1">
        <w:r w:rsidR="0041037A" w:rsidRPr="00B7030B">
          <w:rPr>
            <w:rFonts w:asciiTheme="minorHAnsi" w:hAnsiTheme="minorHAnsi"/>
          </w:rPr>
          <w:t>Weir Top Layer</w:t>
        </w:r>
      </w:hyperlink>
    </w:p>
    <w:p w14:paraId="49BFEE49" w14:textId="77777777" w:rsidR="0041037A" w:rsidRPr="00B7030B" w:rsidRDefault="00C51A7D">
      <w:pPr>
        <w:pStyle w:val="Relatedcards"/>
        <w:rPr>
          <w:rFonts w:asciiTheme="minorHAnsi" w:hAnsiTheme="minorHAnsi"/>
        </w:rPr>
      </w:pPr>
      <w:hyperlink w:anchor="weir_bottom" w:history="1">
        <w:r w:rsidR="0041037A" w:rsidRPr="00B7030B">
          <w:rPr>
            <w:rFonts w:asciiTheme="minorHAnsi" w:hAnsiTheme="minorHAnsi"/>
          </w:rPr>
          <w:t>Weir Bottom Layer</w:t>
        </w:r>
      </w:hyperlink>
    </w:p>
    <w:p w14:paraId="63253B1D" w14:textId="77777777" w:rsidR="0041037A" w:rsidRPr="00B7030B" w:rsidRDefault="0041037A" w:rsidP="001C4583">
      <w:pPr>
        <w:pStyle w:val="Heading4"/>
      </w:pPr>
      <w:r w:rsidRPr="00B7030B">
        <w:br w:type="page"/>
      </w:r>
      <w:bookmarkStart w:id="1165" w:name="weir_top"/>
      <w:bookmarkStart w:id="1166" w:name="_Toc41047682"/>
      <w:bookmarkEnd w:id="1165"/>
      <w:r w:rsidRPr="00B7030B">
        <w:lastRenderedPageBreak/>
        <w:t>Internal Weir Top Layer (WEIR TOP)</w:t>
      </w:r>
      <w:bookmarkEnd w:id="1166"/>
    </w:p>
    <w:p w14:paraId="2659A42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67" w:name="_Toc8027320"/>
      <w:r w:rsidR="0041037A" w:rsidRPr="00B7030B">
        <w:rPr>
          <w:rStyle w:val="Cardtitle1"/>
          <w:rFonts w:asciiTheme="minorHAnsi" w:hAnsiTheme="minorHAnsi"/>
          <w:b/>
          <w:bCs/>
        </w:rPr>
        <w:instrText>Weir Top Layer (WEIR TOP)</w:instrText>
      </w:r>
      <w:bookmarkEnd w:id="116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7FB0CC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5256F34"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r>
      <w:r w:rsidR="000A6FEB">
        <w:rPr>
          <w:rFonts w:asciiTheme="minorHAnsi" w:hAnsiTheme="minorHAnsi"/>
        </w:rPr>
        <w:t>E</w:t>
      </w:r>
      <w:r w:rsidRPr="00B7030B">
        <w:rPr>
          <w:rFonts w:asciiTheme="minorHAnsi" w:hAnsiTheme="minorHAnsi"/>
        </w:rPr>
        <w:t>KTWR</w:t>
      </w:r>
      <w:r w:rsidRPr="00B7030B">
        <w:rPr>
          <w:rFonts w:asciiTheme="minorHAnsi" w:hAnsiTheme="minorHAnsi"/>
        </w:rPr>
        <w:tab/>
      </w:r>
      <w:r w:rsidR="000A6FEB">
        <w:rPr>
          <w:rFonts w:asciiTheme="minorHAnsi" w:hAnsiTheme="minorHAnsi"/>
        </w:rPr>
        <w:t>Real</w:t>
      </w:r>
      <w:r w:rsidRPr="00B7030B">
        <w:rPr>
          <w:rFonts w:asciiTheme="minorHAnsi" w:hAnsiTheme="minorHAnsi"/>
        </w:rPr>
        <w:tab/>
        <w:t>Weir top layer</w:t>
      </w:r>
      <w:r w:rsidR="000A6FEB">
        <w:rPr>
          <w:rFonts w:asciiTheme="minorHAnsi" w:hAnsiTheme="minorHAnsi"/>
        </w:rPr>
        <w:t xml:space="preserve"> or for floating skimmer wall set equal to 0.0</w:t>
      </w:r>
    </w:p>
    <w:p w14:paraId="1827F9FB" w14:textId="77777777" w:rsidR="0041037A" w:rsidRPr="00B7030B" w:rsidRDefault="0041037A">
      <w:pPr>
        <w:pStyle w:val="BodyText2"/>
      </w:pPr>
    </w:p>
    <w:p w14:paraId="50ADCEBA" w14:textId="3E0F8831" w:rsidR="0041037A" w:rsidRPr="00FD76B2" w:rsidRDefault="0041037A">
      <w:pPr>
        <w:pStyle w:val="BodyText"/>
        <w:rPr>
          <w:sz w:val="20"/>
        </w:rPr>
      </w:pPr>
      <w:r w:rsidRPr="00FD76B2">
        <w:rPr>
          <w:sz w:val="20"/>
        </w:rPr>
        <w:t xml:space="preserve">This card specifies the top layer location of the internal weir.  For a submerged weir, this should be set to the layer above which flow is allowed to occur between segments.  </w:t>
      </w:r>
      <w:r w:rsidR="000A6FEB" w:rsidRPr="00FD76B2">
        <w:rPr>
          <w:sz w:val="20"/>
        </w:rPr>
        <w:t xml:space="preserve">For a floating skimmer wall, </w:t>
      </w:r>
      <w:r w:rsidR="000A6FEB" w:rsidRPr="001C4583">
        <w:rPr>
          <w:b/>
          <w:bCs/>
          <w:sz w:val="20"/>
        </w:rPr>
        <w:t>EKTWR</w:t>
      </w:r>
      <w:r w:rsidR="000A6FEB" w:rsidRPr="00FD76B2">
        <w:rPr>
          <w:sz w:val="20"/>
        </w:rPr>
        <w:t xml:space="preserve"> is set equal to 0.0. In this case</w:t>
      </w:r>
      <w:ins w:id="1168" w:author="Honnalore Steissberg" w:date="2021-07-28T16:06:00Z">
        <w:r w:rsidR="00492B8A">
          <w:rPr>
            <w:sz w:val="20"/>
          </w:rPr>
          <w:t>,</w:t>
        </w:r>
      </w:ins>
      <w:r w:rsidR="000A6FEB" w:rsidRPr="00FD76B2">
        <w:rPr>
          <w:sz w:val="20"/>
        </w:rPr>
        <w:t xml:space="preserve"> the skimmer wall </w:t>
      </w:r>
      <w:del w:id="1169" w:author="Honnalore Steissberg" w:date="2021-07-28T16:06:00Z">
        <w:r w:rsidR="000A6FEB" w:rsidRPr="00FD76B2" w:rsidDel="00492B8A">
          <w:rPr>
            <w:sz w:val="20"/>
          </w:rPr>
          <w:delText xml:space="preserve">always </w:delText>
        </w:r>
      </w:del>
      <w:r w:rsidR="000A6FEB" w:rsidRPr="00FD76B2">
        <w:rPr>
          <w:sz w:val="20"/>
        </w:rPr>
        <w:t xml:space="preserve">is </w:t>
      </w:r>
      <w:ins w:id="1170" w:author="Honnalore Steissberg" w:date="2021-07-28T16:06:00Z">
        <w:r w:rsidR="00492B8A" w:rsidRPr="00FD76B2">
          <w:rPr>
            <w:sz w:val="20"/>
          </w:rPr>
          <w:t xml:space="preserve">always </w:t>
        </w:r>
      </w:ins>
      <w:r w:rsidR="000A6FEB" w:rsidRPr="00FD76B2">
        <w:rPr>
          <w:sz w:val="20"/>
        </w:rPr>
        <w:t xml:space="preserve">at the water surface during the simulation. </w:t>
      </w:r>
      <w:r w:rsidRPr="00FD76B2">
        <w:rPr>
          <w:sz w:val="20"/>
        </w:rPr>
        <w:t xml:space="preserve">If there are more internal weirs than can be specified on one line, then the top layer locations are continued on the next line without another </w:t>
      </w:r>
      <w:r w:rsidRPr="00FD76B2">
        <w:rPr>
          <w:rFonts w:cs="Arial"/>
          <w:sz w:val="20"/>
        </w:rPr>
        <w:t xml:space="preserve">WEIR TOP </w:t>
      </w:r>
      <w:r w:rsidRPr="00FD76B2">
        <w:rPr>
          <w:sz w:val="20"/>
        </w:rPr>
        <w:t xml:space="preserve">card being specified.   </w:t>
      </w:r>
    </w:p>
    <w:p w14:paraId="36E0866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E919055"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WEIR TOP</w:t>
      </w:r>
      <w:r w:rsidR="00A63C9C">
        <w:t xml:space="preserve">   EKTWR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p>
    <w:p w14:paraId="115B0870"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 xml:space="preserve">              25</w:t>
      </w:r>
      <w:r w:rsidR="00A63C9C">
        <w:t xml:space="preserve">    </w:t>
      </w:r>
      <w:del w:id="1171" w:author="Honnalore Steissberg" w:date="2021-07-28T16:07:00Z">
        <w:r w:rsidR="00A63C9C" w:rsidDel="00492B8A">
          <w:delText xml:space="preserve"> </w:delText>
        </w:r>
      </w:del>
      <w:r w:rsidR="00A63C9C">
        <w:t>0.0</w:t>
      </w:r>
    </w:p>
    <w:p w14:paraId="6C5F7851"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597AE25"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7007883" w14:textId="77777777" w:rsidR="0041037A" w:rsidRPr="00B7030B" w:rsidRDefault="00C51A7D">
      <w:pPr>
        <w:pStyle w:val="Relatedcards"/>
        <w:rPr>
          <w:rFonts w:asciiTheme="minorHAnsi" w:hAnsiTheme="minorHAnsi"/>
        </w:rPr>
      </w:pPr>
      <w:hyperlink w:anchor="weir_segment" w:history="1">
        <w:r w:rsidR="0041037A" w:rsidRPr="00B7030B">
          <w:rPr>
            <w:rFonts w:asciiTheme="minorHAnsi" w:hAnsiTheme="minorHAnsi"/>
          </w:rPr>
          <w:t>Weir Segment Location</w:t>
        </w:r>
      </w:hyperlink>
    </w:p>
    <w:p w14:paraId="781C26D5" w14:textId="77777777" w:rsidR="0041037A" w:rsidRPr="00B7030B" w:rsidRDefault="00C51A7D">
      <w:pPr>
        <w:pStyle w:val="Relatedcards"/>
        <w:rPr>
          <w:rFonts w:asciiTheme="minorHAnsi" w:hAnsiTheme="minorHAnsi"/>
        </w:rPr>
      </w:pPr>
      <w:hyperlink w:anchor="weir_bottom" w:history="1">
        <w:r w:rsidR="0041037A" w:rsidRPr="00B7030B">
          <w:rPr>
            <w:rFonts w:asciiTheme="minorHAnsi" w:hAnsiTheme="minorHAnsi"/>
          </w:rPr>
          <w:t>Weir Bottom Layer</w:t>
        </w:r>
      </w:hyperlink>
    </w:p>
    <w:p w14:paraId="6B0AB323" w14:textId="77777777" w:rsidR="0041037A" w:rsidRPr="00B7030B" w:rsidRDefault="0041037A" w:rsidP="001C4583">
      <w:pPr>
        <w:pStyle w:val="Heading4"/>
      </w:pPr>
      <w:r w:rsidRPr="00B7030B">
        <w:br w:type="page"/>
      </w:r>
      <w:bookmarkStart w:id="1172" w:name="weir_bottom"/>
      <w:bookmarkStart w:id="1173" w:name="_Toc41047683"/>
      <w:bookmarkEnd w:id="1172"/>
      <w:r w:rsidRPr="00B7030B">
        <w:lastRenderedPageBreak/>
        <w:t>Internal Weir Bottom Layer (WEIR BOT)</w:t>
      </w:r>
      <w:bookmarkEnd w:id="1173"/>
    </w:p>
    <w:p w14:paraId="1487260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74" w:name="_Toc8027321"/>
      <w:r w:rsidR="0041037A" w:rsidRPr="00B7030B">
        <w:rPr>
          <w:rStyle w:val="Cardtitle1"/>
          <w:rFonts w:asciiTheme="minorHAnsi" w:hAnsiTheme="minorHAnsi"/>
          <w:b/>
          <w:bCs/>
        </w:rPr>
        <w:instrText>Weir Bottom Layer (WEIR BOT)</w:instrText>
      </w:r>
      <w:bookmarkEnd w:id="117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FC9913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D49BD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r>
      <w:r w:rsidR="00A63C9C">
        <w:rPr>
          <w:rFonts w:asciiTheme="minorHAnsi" w:hAnsiTheme="minorHAnsi"/>
        </w:rPr>
        <w:t>E</w:t>
      </w:r>
      <w:r w:rsidRPr="00B7030B">
        <w:rPr>
          <w:rFonts w:asciiTheme="minorHAnsi" w:hAnsiTheme="minorHAnsi"/>
        </w:rPr>
        <w:t>KBWR</w:t>
      </w:r>
      <w:r w:rsidRPr="00B7030B">
        <w:rPr>
          <w:rFonts w:asciiTheme="minorHAnsi" w:hAnsiTheme="minorHAnsi"/>
        </w:rPr>
        <w:tab/>
      </w:r>
      <w:r w:rsidR="00A63C9C">
        <w:rPr>
          <w:rFonts w:asciiTheme="minorHAnsi" w:hAnsiTheme="minorHAnsi"/>
        </w:rPr>
        <w:t>Real</w:t>
      </w:r>
      <w:r w:rsidRPr="00B7030B">
        <w:rPr>
          <w:rFonts w:asciiTheme="minorHAnsi" w:hAnsiTheme="minorHAnsi"/>
        </w:rPr>
        <w:tab/>
        <w:t>Weir bottom layer</w:t>
      </w:r>
      <w:r w:rsidR="00A63C9C">
        <w:rPr>
          <w:rFonts w:asciiTheme="minorHAnsi" w:hAnsiTheme="minorHAnsi"/>
        </w:rPr>
        <w:t xml:space="preserve"> or if negative this is the absolute value of the depth of the floating skimmer weir</w:t>
      </w:r>
    </w:p>
    <w:p w14:paraId="016B24B5" w14:textId="77777777" w:rsidR="0041037A" w:rsidRPr="00B7030B" w:rsidRDefault="0041037A">
      <w:pPr>
        <w:pStyle w:val="BodyText2"/>
      </w:pPr>
    </w:p>
    <w:p w14:paraId="066BDD91" w14:textId="77777777" w:rsidR="0041037A" w:rsidRPr="00FD76B2" w:rsidRDefault="0041037A">
      <w:pPr>
        <w:pStyle w:val="BodyText"/>
        <w:rPr>
          <w:sz w:val="20"/>
        </w:rPr>
      </w:pPr>
      <w:r w:rsidRPr="00FD76B2">
        <w:rPr>
          <w:sz w:val="20"/>
        </w:rPr>
        <w:t>This card specifies the bottom layer location of the internal weir.  For a curtain weir, [</w:t>
      </w:r>
      <w:r w:rsidR="00A63C9C" w:rsidRPr="001C4583">
        <w:rPr>
          <w:b/>
          <w:bCs/>
          <w:sz w:val="20"/>
        </w:rPr>
        <w:t>E</w:t>
      </w:r>
      <w:r w:rsidRPr="001C4583">
        <w:rPr>
          <w:rFonts w:cs="Arial"/>
          <w:b/>
          <w:bCs/>
          <w:sz w:val="20"/>
        </w:rPr>
        <w:t>KBWR</w:t>
      </w:r>
      <w:r w:rsidRPr="00FD76B2">
        <w:rPr>
          <w:sz w:val="20"/>
        </w:rPr>
        <w:t xml:space="preserve">] should be set to the </w:t>
      </w:r>
      <w:r w:rsidR="00A76D7F" w:rsidRPr="00FD76B2">
        <w:rPr>
          <w:sz w:val="20"/>
        </w:rPr>
        <w:t>bottommost</w:t>
      </w:r>
      <w:r w:rsidRPr="00FD76B2">
        <w:rPr>
          <w:sz w:val="20"/>
        </w:rPr>
        <w:t xml:space="preserve"> layer above which flow between segments will not occur.  For a submerged weir, [</w:t>
      </w:r>
      <w:r w:rsidR="00A63C9C" w:rsidRPr="001C4583">
        <w:rPr>
          <w:b/>
          <w:bCs/>
          <w:sz w:val="20"/>
        </w:rPr>
        <w:t>E</w:t>
      </w:r>
      <w:r w:rsidRPr="001C4583">
        <w:rPr>
          <w:rFonts w:cs="Arial"/>
          <w:b/>
          <w:bCs/>
          <w:sz w:val="20"/>
        </w:rPr>
        <w:t>KBWR</w:t>
      </w:r>
      <w:r w:rsidRPr="00FD76B2">
        <w:rPr>
          <w:sz w:val="20"/>
        </w:rPr>
        <w:t>] should be set to the bottommost active layer for the segment specified in the</w:t>
      </w:r>
      <w:hyperlink w:anchor="weir_segment" w:history="1">
        <w:r w:rsidRPr="00FD76B2">
          <w:rPr>
            <w:rStyle w:val="Hyperlink"/>
            <w:rFonts w:asciiTheme="minorHAnsi" w:hAnsiTheme="minorHAnsi"/>
          </w:rPr>
          <w:t xml:space="preserve"> WEIR SEG</w:t>
        </w:r>
      </w:hyperlink>
      <w:r w:rsidRPr="00FD76B2">
        <w:rPr>
          <w:rFonts w:cs="Arial"/>
          <w:sz w:val="20"/>
        </w:rPr>
        <w:t xml:space="preserve"> </w:t>
      </w:r>
      <w:r w:rsidRPr="00FD76B2">
        <w:rPr>
          <w:sz w:val="20"/>
        </w:rPr>
        <w:t>card</w:t>
      </w:r>
      <w:r w:rsidRPr="00FD76B2">
        <w:rPr>
          <w:rFonts w:cs="Times New Roman TUR"/>
          <w:sz w:val="20"/>
        </w:rPr>
        <w:t xml:space="preserve">.  </w:t>
      </w:r>
      <w:r w:rsidR="00A63C9C" w:rsidRPr="00FD76B2">
        <w:rPr>
          <w:rFonts w:cs="Times New Roman TUR"/>
          <w:sz w:val="20"/>
        </w:rPr>
        <w:t>For a floating skimmer weir [</w:t>
      </w:r>
      <w:r w:rsidR="00A63C9C" w:rsidRPr="001C4583">
        <w:rPr>
          <w:rFonts w:cs="Times New Roman TUR"/>
          <w:b/>
          <w:bCs/>
          <w:sz w:val="20"/>
        </w:rPr>
        <w:t>EKTWR</w:t>
      </w:r>
      <w:r w:rsidR="00A63C9C" w:rsidRPr="00FD76B2">
        <w:rPr>
          <w:rFonts w:cs="Times New Roman TUR"/>
          <w:sz w:val="20"/>
        </w:rPr>
        <w:t>=0.0], when [</w:t>
      </w:r>
      <w:r w:rsidR="00A63C9C" w:rsidRPr="001C4583">
        <w:rPr>
          <w:rFonts w:cs="Times New Roman TUR"/>
          <w:b/>
          <w:bCs/>
          <w:sz w:val="20"/>
        </w:rPr>
        <w:t>EKBWR</w:t>
      </w:r>
      <w:r w:rsidR="00A63C9C" w:rsidRPr="00FD76B2">
        <w:rPr>
          <w:rFonts w:cs="Times New Roman TUR"/>
          <w:sz w:val="20"/>
        </w:rPr>
        <w:t xml:space="preserve">] is set equal to a negative number, this number is the absolute value of the depth of the skimmer weir from the surface layer. </w:t>
      </w:r>
      <w:r w:rsidRPr="00FD76B2">
        <w:rPr>
          <w:sz w:val="20"/>
        </w:rPr>
        <w:t xml:space="preserve">If there are more internal weirs than can be specified on one line, then the top layer locations are continued on the next line without another </w:t>
      </w:r>
      <w:r w:rsidRPr="00FD76B2">
        <w:rPr>
          <w:rFonts w:cs="Arial"/>
          <w:sz w:val="20"/>
        </w:rPr>
        <w:t>WEIR BOT</w:t>
      </w:r>
      <w:r w:rsidRPr="00FD76B2">
        <w:rPr>
          <w:sz w:val="20"/>
        </w:rPr>
        <w:t xml:space="preserve"> card being specified.</w:t>
      </w:r>
    </w:p>
    <w:p w14:paraId="731FC4C9" w14:textId="77777777" w:rsidR="0041037A" w:rsidRDefault="0041037A"/>
    <w:p w14:paraId="24CD58CD" w14:textId="77777777" w:rsidR="007E5FD5" w:rsidRDefault="007E5FD5">
      <w:r>
        <w:rPr>
          <w:noProof/>
        </w:rPr>
        <w:drawing>
          <wp:inline distT="0" distB="0" distL="0" distR="0" wp14:anchorId="64D94543" wp14:editId="7E42FE64">
            <wp:extent cx="4442266" cy="2439837"/>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3113" cy="2451287"/>
                    </a:xfrm>
                    <a:prstGeom prst="rect">
                      <a:avLst/>
                    </a:prstGeom>
                    <a:noFill/>
                  </pic:spPr>
                </pic:pic>
              </a:graphicData>
            </a:graphic>
          </wp:inline>
        </w:drawing>
      </w:r>
    </w:p>
    <w:p w14:paraId="74D47BC6" w14:textId="77777777" w:rsidR="007E5FD5" w:rsidRDefault="007E5FD5"/>
    <w:p w14:paraId="169D49D4" w14:textId="77777777" w:rsidR="007E5FD5" w:rsidRDefault="007E5FD5"/>
    <w:p w14:paraId="2B25F6E6" w14:textId="77777777" w:rsidR="007E5FD5" w:rsidRPr="00B7030B" w:rsidRDefault="007E5FD5"/>
    <w:p w14:paraId="6A7DA7D3"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19C346C" w14:textId="77777777" w:rsidR="0041037A" w:rsidRPr="00DA0CC4" w:rsidRDefault="00A63C9C">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WEIR BOT   E</w:t>
      </w:r>
      <w:r w:rsidR="0041037A" w:rsidRPr="00DA0CC4">
        <w:t xml:space="preserve">KBWR   </w:t>
      </w:r>
      <w:proofErr w:type="spellStart"/>
      <w:r>
        <w:t>EKBWR</w:t>
      </w:r>
      <w:proofErr w:type="spellEnd"/>
      <w:r>
        <w:t xml:space="preserve">   </w:t>
      </w:r>
      <w:proofErr w:type="spellStart"/>
      <w:r>
        <w:t>EK</w:t>
      </w:r>
      <w:r w:rsidR="0041037A" w:rsidRPr="00DA0CC4">
        <w:t>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p>
    <w:p w14:paraId="10940D39"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 xml:space="preserve">              25</w:t>
      </w:r>
      <w:r w:rsidR="00A63C9C">
        <w:t xml:space="preserve">   -25.0</w:t>
      </w:r>
    </w:p>
    <w:p w14:paraId="1ACBEC1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C2D2AE4" w14:textId="77777777" w:rsidR="0041037A" w:rsidRPr="00B7030B" w:rsidRDefault="0041037A"/>
    <w:p w14:paraId="0BD31BF6"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3CE46982" w14:textId="77777777" w:rsidR="0041037A" w:rsidRPr="00B7030B" w:rsidRDefault="00C51A7D">
      <w:pPr>
        <w:pStyle w:val="Relatedcards"/>
        <w:rPr>
          <w:rFonts w:asciiTheme="minorHAnsi" w:hAnsiTheme="minorHAnsi"/>
        </w:rPr>
      </w:pPr>
      <w:hyperlink w:anchor="weir_segment" w:history="1">
        <w:r w:rsidR="0041037A" w:rsidRPr="00B7030B">
          <w:rPr>
            <w:rFonts w:asciiTheme="minorHAnsi" w:hAnsiTheme="minorHAnsi"/>
          </w:rPr>
          <w:t>Weir Segment Location</w:t>
        </w:r>
      </w:hyperlink>
    </w:p>
    <w:p w14:paraId="21B08276" w14:textId="77777777" w:rsidR="0041037A" w:rsidRPr="00B7030B" w:rsidRDefault="00C51A7D">
      <w:pPr>
        <w:pStyle w:val="Relatedcards"/>
        <w:rPr>
          <w:rFonts w:asciiTheme="minorHAnsi" w:hAnsiTheme="minorHAnsi"/>
        </w:rPr>
      </w:pPr>
      <w:hyperlink w:anchor="weir_top" w:history="1">
        <w:r w:rsidR="0041037A" w:rsidRPr="00B7030B">
          <w:rPr>
            <w:rFonts w:asciiTheme="minorHAnsi" w:hAnsiTheme="minorHAnsi"/>
          </w:rPr>
          <w:t>Weir Top Layer</w:t>
        </w:r>
      </w:hyperlink>
    </w:p>
    <w:p w14:paraId="0B89A15E" w14:textId="77777777" w:rsidR="00386E35" w:rsidRDefault="00386E35" w:rsidP="001C4583">
      <w:pPr>
        <w:pStyle w:val="Heading4"/>
        <w:sectPr w:rsidR="00386E35" w:rsidSect="00431570">
          <w:endnotePr>
            <w:numFmt w:val="decimal"/>
          </w:endnotePr>
          <w:pgSz w:w="12240" w:h="15840" w:code="1"/>
          <w:pgMar w:top="1728" w:right="1440" w:bottom="1728" w:left="2160" w:header="1008" w:footer="1008" w:gutter="0"/>
          <w:paperSrc w:first="100" w:other="100"/>
          <w:pgNumType w:chapStyle="4"/>
          <w:cols w:space="720"/>
        </w:sectPr>
      </w:pPr>
    </w:p>
    <w:p w14:paraId="3A0044FA" w14:textId="77777777" w:rsidR="0041037A" w:rsidRPr="00B7030B" w:rsidRDefault="0041037A" w:rsidP="00386E35">
      <w:pPr>
        <w:pStyle w:val="Heading4"/>
        <w:spacing w:before="0" w:after="0"/>
      </w:pPr>
      <w:bookmarkStart w:id="1175" w:name="withdrawal_interpolation"/>
      <w:bookmarkStart w:id="1176" w:name="_Toc41047684"/>
      <w:bookmarkEnd w:id="1175"/>
      <w:r w:rsidRPr="00B7030B">
        <w:lastRenderedPageBreak/>
        <w:t>Withdrawal Interpolation (WD INT)</w:t>
      </w:r>
      <w:bookmarkEnd w:id="1176"/>
    </w:p>
    <w:p w14:paraId="3762FCA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"PUMP DESCRIPTION (PUMPS 2)</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B8306E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CACB84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WDIC</w:t>
      </w:r>
      <w:r w:rsidRPr="00B7030B">
        <w:rPr>
          <w:rFonts w:asciiTheme="minorHAnsi" w:hAnsiTheme="minorHAnsi"/>
        </w:rPr>
        <w:tab/>
      </w:r>
      <w:r w:rsidRPr="00B7030B">
        <w:rPr>
          <w:rFonts w:asciiTheme="minorHAnsi" w:hAnsiTheme="minorHAnsi"/>
        </w:rPr>
        <w:tab/>
        <w:t>OFF</w:t>
      </w:r>
      <w:r w:rsidRPr="00B7030B">
        <w:rPr>
          <w:rFonts w:asciiTheme="minorHAnsi" w:hAnsiTheme="minorHAnsi"/>
        </w:rPr>
        <w:tab/>
        <w:t>Withdrawal outflow interpolation, ON or OFF</w:t>
      </w:r>
    </w:p>
    <w:p w14:paraId="2925D55B" w14:textId="77777777" w:rsidR="0041037A" w:rsidRPr="00B7030B" w:rsidRDefault="0041037A">
      <w:pPr>
        <w:pStyle w:val="BodyText2"/>
      </w:pPr>
    </w:p>
    <w:p w14:paraId="2B76D6EE" w14:textId="77777777" w:rsidR="0041037A" w:rsidRPr="00FD76B2" w:rsidRDefault="0041037A">
      <w:pPr>
        <w:pStyle w:val="BodyText"/>
        <w:rPr>
          <w:sz w:val="20"/>
        </w:rPr>
      </w:pPr>
      <w:r w:rsidRPr="00FD76B2">
        <w:rPr>
          <w:sz w:val="20"/>
        </w:rPr>
        <w:t xml:space="preserve">This card specifies whether interpolation is turned on for lateral withdrawal outflow.  If there are </w:t>
      </w:r>
      <w:r w:rsidRPr="00FD76B2">
        <w:rPr>
          <w:b/>
          <w:bCs/>
          <w:i/>
          <w:iCs/>
          <w:sz w:val="20"/>
        </w:rPr>
        <w:t>more</w:t>
      </w:r>
      <w:r w:rsidRPr="00FD76B2">
        <w:rPr>
          <w:sz w:val="20"/>
        </w:rPr>
        <w:t xml:space="preserve"> with</w:t>
      </w:r>
      <w:r w:rsidRPr="00FD76B2">
        <w:rPr>
          <w:sz w:val="20"/>
        </w:rPr>
        <w:softHyphen/>
        <w:t>drawal interpolations than can be specified on one line, then they are contin</w:t>
      </w:r>
      <w:r w:rsidRPr="00FD76B2">
        <w:rPr>
          <w:sz w:val="20"/>
        </w:rPr>
        <w:softHyphen/>
        <w:t>ued on the next line without an</w:t>
      </w:r>
      <w:r w:rsidRPr="00FD76B2">
        <w:rPr>
          <w:sz w:val="20"/>
        </w:rPr>
        <w:softHyphen/>
        <w:t>other WD INT card being specified.</w:t>
      </w:r>
    </w:p>
    <w:p w14:paraId="09203E42" w14:textId="77777777" w:rsidR="0041037A" w:rsidRPr="00FD76B2" w:rsidRDefault="0041037A">
      <w:pPr>
        <w:pStyle w:val="BodyText"/>
        <w:rPr>
          <w:sz w:val="20"/>
        </w:rPr>
      </w:pPr>
      <w:r w:rsidRPr="00FD76B2">
        <w:rPr>
          <w:sz w:val="20"/>
        </w:rPr>
        <w:t>If [</w:t>
      </w:r>
      <w:r w:rsidRPr="001C4583">
        <w:rPr>
          <w:b/>
          <w:bCs/>
          <w:sz w:val="20"/>
        </w:rPr>
        <w:t>WDIC</w:t>
      </w:r>
      <w:r w:rsidRPr="00FD76B2">
        <w:rPr>
          <w:sz w:val="20"/>
        </w:rPr>
        <w:t>] is turned ON, then flows are linearly interpolated between updates.  If interpolation is used, then the user must ensure it is appropriate and the input data supply cor</w:t>
      </w:r>
      <w:r w:rsidRPr="00FD76B2">
        <w:rPr>
          <w:sz w:val="20"/>
        </w:rPr>
        <w:softHyphen/>
        <w:t>rect informa</w:t>
      </w:r>
      <w:r w:rsidRPr="00FD76B2">
        <w:rPr>
          <w:sz w:val="20"/>
        </w:rPr>
        <w:softHyphen/>
        <w:t>tion.  Withdrawals can have periods of no releases.  If withdrawal interpolation is turned on, then input data must be set up so no outflow occurs during these peri</w:t>
      </w:r>
      <w:r w:rsidRPr="00FD76B2">
        <w:rPr>
          <w:sz w:val="20"/>
        </w:rPr>
        <w:softHyphen/>
        <w:t xml:space="preserve">ods.  This is accomplished by including extra dates in the withdrawal file with zero outflows to ensure the interpolation routine yields zero outflows. </w:t>
      </w:r>
      <w:del w:id="1177" w:author="Honnalore Steissberg" w:date="2021-07-28T16:13:00Z">
        <w:r w:rsidRPr="00FD76B2" w:rsidDel="002B1FE6">
          <w:rPr>
            <w:sz w:val="20"/>
          </w:rPr>
          <w:delText xml:space="preserve"> </w:delText>
        </w:r>
      </w:del>
      <w:r w:rsidRPr="00FD76B2">
        <w:rPr>
          <w:sz w:val="20"/>
        </w:rPr>
        <w:t>For example, given the following withdrawal time-series in the</w:t>
      </w:r>
      <w:hyperlink w:anchor="withdrawal_file" w:history="1">
        <w:r w:rsidRPr="00FD76B2">
          <w:rPr>
            <w:sz w:val="20"/>
          </w:rPr>
          <w:t xml:space="preserve"> withdrawal file</w:t>
        </w:r>
      </w:hyperlink>
      <w:r w:rsidRPr="00FD76B2">
        <w:rPr>
          <w:sz w:val="20"/>
        </w:rPr>
        <w:t xml:space="preserve"> [</w:t>
      </w:r>
      <w:hyperlink w:anchor="withdrawal_filename" w:history="1">
        <w:r w:rsidRPr="001C4583">
          <w:rPr>
            <w:b/>
            <w:bCs/>
            <w:sz w:val="20"/>
          </w:rPr>
          <w:t>QWDFN</w:t>
        </w:r>
      </w:hyperlink>
      <w:r w:rsidRPr="00FD76B2">
        <w:rPr>
          <w:sz w:val="20"/>
        </w:rPr>
        <w:t>]:</w:t>
      </w:r>
    </w:p>
    <w:p w14:paraId="35011CA1" w14:textId="77777777" w:rsidR="0041037A" w:rsidRPr="00DA0CC4" w:rsidRDefault="0041037A">
      <w:pPr>
        <w:pStyle w:val="Examplebody"/>
        <w:rPr>
          <w:rStyle w:val="Cardexample1"/>
        </w:rPr>
      </w:pPr>
      <w:r w:rsidRPr="00DA0CC4">
        <w:rPr>
          <w:rStyle w:val="Cardexample1"/>
        </w:rPr>
        <w:t xml:space="preserve">   </w:t>
      </w:r>
      <w:del w:id="1178" w:author="Honnalore Steissberg" w:date="2021-07-28T16:13:00Z">
        <w:r w:rsidRPr="00DA0CC4" w:rsidDel="002B1FE6">
          <w:rPr>
            <w:rStyle w:val="Cardexample1"/>
          </w:rPr>
          <w:delText xml:space="preserve"> </w:delText>
        </w:r>
      </w:del>
      <w:r w:rsidRPr="00DA0CC4">
        <w:rPr>
          <w:rStyle w:val="Cardexample1"/>
        </w:rPr>
        <w:t>JDAY     QWD</w:t>
      </w:r>
    </w:p>
    <w:p w14:paraId="06B41E3D" w14:textId="77777777" w:rsidR="0041037A" w:rsidRPr="00DA0CC4" w:rsidRDefault="0041037A">
      <w:pPr>
        <w:pStyle w:val="Examplebody"/>
        <w:rPr>
          <w:rStyle w:val="Cardexample1"/>
        </w:rPr>
      </w:pPr>
      <w:r w:rsidRPr="00DA0CC4">
        <w:rPr>
          <w:rStyle w:val="Cardexample1"/>
        </w:rPr>
        <w:t xml:space="preserve">  100.00    50.0</w:t>
      </w:r>
    </w:p>
    <w:p w14:paraId="46F8C428" w14:textId="77777777" w:rsidR="0041037A" w:rsidRPr="00DA0CC4" w:rsidRDefault="0041037A">
      <w:pPr>
        <w:pStyle w:val="Examplebody"/>
        <w:rPr>
          <w:rStyle w:val="Cardexample1"/>
        </w:rPr>
      </w:pPr>
      <w:r w:rsidRPr="00DA0CC4">
        <w:rPr>
          <w:rStyle w:val="Cardexample1"/>
        </w:rPr>
        <w:t xml:space="preserve">  110.00     0.0</w:t>
      </w:r>
    </w:p>
    <w:p w14:paraId="5089FCA2" w14:textId="77777777" w:rsidR="0041037A" w:rsidRPr="00DA0CC4" w:rsidRDefault="0041037A">
      <w:pPr>
        <w:pStyle w:val="Examplebody"/>
        <w:rPr>
          <w:rStyle w:val="Cardexample1"/>
        </w:rPr>
      </w:pPr>
      <w:r w:rsidRPr="00DA0CC4">
        <w:rPr>
          <w:rStyle w:val="Cardexample1"/>
        </w:rPr>
        <w:t xml:space="preserve">  120.00    50.0</w:t>
      </w:r>
    </w:p>
    <w:p w14:paraId="58ADC557" w14:textId="77777777" w:rsidR="0041037A" w:rsidRPr="00B7030B" w:rsidRDefault="0041037A">
      <w:pPr>
        <w:pStyle w:val="BodyText2"/>
      </w:pPr>
    </w:p>
    <w:p w14:paraId="1D78896D" w14:textId="77777777" w:rsidR="0041037A" w:rsidRPr="00FD76B2" w:rsidRDefault="0041037A">
      <w:pPr>
        <w:pStyle w:val="BodyText"/>
        <w:rPr>
          <w:sz w:val="20"/>
        </w:rPr>
      </w:pPr>
      <w:r w:rsidRPr="00FD76B2">
        <w:rPr>
          <w:sz w:val="20"/>
        </w:rPr>
        <w:t xml:space="preserve">If interpolation is not used, then outflow from Julian day 100 to 110 is 50 </w:t>
      </w:r>
      <w:r w:rsidRPr="00FD76B2">
        <w:rPr>
          <w:i/>
          <w:iCs/>
          <w:sz w:val="20"/>
        </w:rPr>
        <w:t>m</w:t>
      </w:r>
      <w:r w:rsidRPr="00FD76B2">
        <w:rPr>
          <w:i/>
          <w:iCs/>
          <w:sz w:val="20"/>
          <w:vertAlign w:val="superscript"/>
        </w:rPr>
        <w:t>3</w:t>
      </w:r>
      <w:r w:rsidRPr="00FD76B2">
        <w:rPr>
          <w:i/>
          <w:iCs/>
          <w:sz w:val="20"/>
        </w:rPr>
        <w:t xml:space="preserve"> sec</w:t>
      </w:r>
      <w:r w:rsidRPr="00FD76B2">
        <w:rPr>
          <w:i/>
          <w:iCs/>
          <w:sz w:val="20"/>
          <w:vertAlign w:val="superscript"/>
        </w:rPr>
        <w:t>-1</w:t>
      </w:r>
      <w:r w:rsidRPr="00FD76B2">
        <w:rPr>
          <w:sz w:val="20"/>
        </w:rPr>
        <w:t xml:space="preserve">, from Julian day 110 to 120 is 0.0 </w:t>
      </w:r>
      <w:r w:rsidRPr="00FD76B2">
        <w:rPr>
          <w:i/>
          <w:iCs/>
          <w:sz w:val="20"/>
        </w:rPr>
        <w:t>m</w:t>
      </w:r>
      <w:r w:rsidRPr="00FD76B2">
        <w:rPr>
          <w:i/>
          <w:iCs/>
          <w:sz w:val="20"/>
          <w:vertAlign w:val="superscript"/>
        </w:rPr>
        <w:t>3</w:t>
      </w:r>
      <w:r w:rsidRPr="00FD76B2">
        <w:rPr>
          <w:i/>
          <w:iCs/>
          <w:sz w:val="20"/>
        </w:rPr>
        <w:t xml:space="preserve"> sec</w:t>
      </w:r>
      <w:r w:rsidRPr="00FD76B2">
        <w:rPr>
          <w:i/>
          <w:iCs/>
          <w:sz w:val="20"/>
          <w:vertAlign w:val="superscript"/>
        </w:rPr>
        <w:t>-1</w:t>
      </w:r>
      <w:r w:rsidRPr="00FD76B2">
        <w:rPr>
          <w:sz w:val="20"/>
        </w:rPr>
        <w:t xml:space="preserve">, and 50 </w:t>
      </w:r>
      <w:del w:id="1179" w:author="Honnalore Steissberg" w:date="2021-07-28T16:13:00Z">
        <w:r w:rsidRPr="00FD76B2" w:rsidDel="002B1FE6">
          <w:rPr>
            <w:sz w:val="20"/>
          </w:rPr>
          <w:delText xml:space="preserve"> </w:delText>
        </w:r>
      </w:del>
      <w:r w:rsidRPr="00FD76B2">
        <w:rPr>
          <w:i/>
          <w:iCs/>
          <w:sz w:val="20"/>
        </w:rPr>
        <w:t>m</w:t>
      </w:r>
      <w:r w:rsidRPr="00FD76B2">
        <w:rPr>
          <w:i/>
          <w:iCs/>
          <w:sz w:val="20"/>
          <w:vertAlign w:val="superscript"/>
        </w:rPr>
        <w:t>3</w:t>
      </w:r>
      <w:r w:rsidRPr="00FD76B2">
        <w:rPr>
          <w:i/>
          <w:iCs/>
          <w:sz w:val="20"/>
        </w:rPr>
        <w:t xml:space="preserve"> sec</w:t>
      </w:r>
      <w:r w:rsidRPr="00FD76B2">
        <w:rPr>
          <w:i/>
          <w:iCs/>
          <w:sz w:val="20"/>
          <w:vertAlign w:val="superscript"/>
        </w:rPr>
        <w:t>-1</w:t>
      </w:r>
      <w:r w:rsidRPr="00FD76B2">
        <w:rPr>
          <w:sz w:val="20"/>
        </w:rPr>
        <w:t xml:space="preserve"> thereaf</w:t>
      </w:r>
      <w:r w:rsidRPr="00FD76B2">
        <w:rPr>
          <w:sz w:val="20"/>
        </w:rPr>
        <w:softHyphen/>
        <w:t>ter.  If interpolation is turned on, then outflow linearly decreases from Julian day 100 to 110 and then increases from Julian day 110 to 120.  To ensure no out</w:t>
      </w:r>
      <w:r w:rsidRPr="00FD76B2">
        <w:rPr>
          <w:sz w:val="20"/>
        </w:rPr>
        <w:softHyphen/>
        <w:t>flow occurs between day 110 and 120 with interpolation on, the withdrawal file should be setup as follows:</w:t>
      </w:r>
    </w:p>
    <w:p w14:paraId="343CE6E0" w14:textId="54E7A8A1" w:rsidR="0041037A" w:rsidRPr="00DA0CC4" w:rsidRDefault="0041037A">
      <w:pPr>
        <w:pStyle w:val="Examplebody"/>
      </w:pPr>
      <w:r w:rsidRPr="00DA0CC4">
        <w:t xml:space="preserve">  </w:t>
      </w:r>
      <w:del w:id="1180" w:author="Honnalore Steissberg" w:date="2021-07-28T16:14:00Z">
        <w:r w:rsidRPr="00DA0CC4" w:rsidDel="002B1FE6">
          <w:delText xml:space="preserve">  </w:delText>
        </w:r>
      </w:del>
      <w:r w:rsidRPr="00DA0CC4">
        <w:t xml:space="preserve">JDAY     </w:t>
      </w:r>
      <w:ins w:id="1181" w:author="Honnalore Steissberg" w:date="2021-07-28T16:14:00Z">
        <w:r w:rsidR="002B1FE6">
          <w:t xml:space="preserve"> </w:t>
        </w:r>
      </w:ins>
      <w:r w:rsidRPr="00DA0CC4">
        <w:t>QWD</w:t>
      </w:r>
    </w:p>
    <w:p w14:paraId="1F71F5C5" w14:textId="77777777" w:rsidR="0041037A" w:rsidRPr="00DA0CC4" w:rsidRDefault="0041037A">
      <w:pPr>
        <w:pStyle w:val="Examplebody"/>
      </w:pPr>
      <w:r w:rsidRPr="00DA0CC4">
        <w:t>109.9999    50.0</w:t>
      </w:r>
    </w:p>
    <w:p w14:paraId="71EE4A99" w14:textId="77777777" w:rsidR="0041037A" w:rsidRPr="00DA0CC4" w:rsidRDefault="0041037A">
      <w:pPr>
        <w:pStyle w:val="Examplebody"/>
      </w:pPr>
      <w:r w:rsidRPr="00DA0CC4">
        <w:t>110.0000     0.0</w:t>
      </w:r>
    </w:p>
    <w:p w14:paraId="5DB0CD16" w14:textId="77777777" w:rsidR="0041037A" w:rsidRPr="00DA0CC4" w:rsidRDefault="0041037A">
      <w:pPr>
        <w:pStyle w:val="Examplebody"/>
      </w:pPr>
      <w:r w:rsidRPr="00DA0CC4">
        <w:t>119.9999     0.0</w:t>
      </w:r>
    </w:p>
    <w:p w14:paraId="62B8A86C" w14:textId="77777777" w:rsidR="0041037A" w:rsidRPr="00DA0CC4" w:rsidRDefault="0041037A">
      <w:pPr>
        <w:pStyle w:val="Examplebody"/>
        <w:rPr>
          <w:szCs w:val="22"/>
        </w:rPr>
      </w:pPr>
      <w:r w:rsidRPr="00DA0CC4">
        <w:t>120.0000    50.0</w:t>
      </w:r>
    </w:p>
    <w:p w14:paraId="6122127F" w14:textId="77777777" w:rsidR="0041037A" w:rsidRPr="00B7030B" w:rsidRDefault="0041037A">
      <w:pPr>
        <w:pStyle w:val="BodyText2"/>
      </w:pPr>
    </w:p>
    <w:p w14:paraId="732C751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B95D7B8"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 xml:space="preserve">WD INT      WDIC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p>
    <w:p w14:paraId="0E815CD4"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 xml:space="preserve">              ON</w:t>
      </w:r>
    </w:p>
    <w:p w14:paraId="13D2E039" w14:textId="77777777" w:rsidR="0041037A" w:rsidRPr="00B7030B" w:rsidRDefault="0041037A" w:rsidP="00DA0CC4">
      <w:pPr>
        <w:pStyle w:val="Relatedcard1"/>
        <w:spacing w:after="0"/>
        <w:rPr>
          <w:rFonts w:asciiTheme="minorHAnsi" w:hAnsiTheme="minorHAnsi"/>
        </w:rPr>
      </w:pPr>
      <w:r w:rsidRPr="00B7030B">
        <w:rPr>
          <w:rFonts w:asciiTheme="minorHAnsi" w:hAnsiTheme="minorHAnsi"/>
        </w:rPr>
        <w:t>Related Cards and Files</w:t>
      </w:r>
    </w:p>
    <w:p w14:paraId="1BF0AED2"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7B6F6608" w14:textId="77777777" w:rsidR="0041037A" w:rsidRPr="00B7030B" w:rsidRDefault="00C51A7D">
      <w:pPr>
        <w:pStyle w:val="Relatedcards"/>
        <w:rPr>
          <w:rFonts w:asciiTheme="minorHAnsi" w:hAnsiTheme="minorHAnsi"/>
        </w:rPr>
      </w:pPr>
      <w:hyperlink w:anchor="withdrawal_segment" w:history="1">
        <w:r w:rsidR="0041037A" w:rsidRPr="00B7030B">
          <w:rPr>
            <w:rFonts w:asciiTheme="minorHAnsi" w:hAnsiTheme="minorHAnsi"/>
          </w:rPr>
          <w:t>Withdrawal Segment</w:t>
        </w:r>
      </w:hyperlink>
    </w:p>
    <w:p w14:paraId="7BAA4680" w14:textId="77777777" w:rsidR="0041037A" w:rsidRPr="00B7030B" w:rsidRDefault="00C51A7D">
      <w:pPr>
        <w:pStyle w:val="Relatedcards"/>
        <w:rPr>
          <w:rFonts w:asciiTheme="minorHAnsi" w:hAnsiTheme="minorHAnsi"/>
        </w:rPr>
      </w:pPr>
      <w:hyperlink w:anchor="withdrawal_elevation" w:history="1">
        <w:r w:rsidR="0041037A" w:rsidRPr="00B7030B">
          <w:rPr>
            <w:rFonts w:asciiTheme="minorHAnsi" w:hAnsiTheme="minorHAnsi"/>
          </w:rPr>
          <w:t>Withdrawal Elevation</w:t>
        </w:r>
      </w:hyperlink>
    </w:p>
    <w:p w14:paraId="4E5F979B" w14:textId="77777777" w:rsidR="0041037A" w:rsidRPr="00B7030B" w:rsidRDefault="00C51A7D">
      <w:pPr>
        <w:pStyle w:val="Relatedcards"/>
        <w:rPr>
          <w:rFonts w:asciiTheme="minorHAnsi" w:hAnsiTheme="minorHAnsi"/>
        </w:rPr>
      </w:pPr>
      <w:hyperlink w:anchor="withdrawal_top" w:history="1">
        <w:r w:rsidR="0041037A" w:rsidRPr="00B7030B">
          <w:rPr>
            <w:rFonts w:asciiTheme="minorHAnsi" w:hAnsiTheme="minorHAnsi"/>
          </w:rPr>
          <w:t>Withdrawal Top Layer</w:t>
        </w:r>
      </w:hyperlink>
    </w:p>
    <w:p w14:paraId="4447FFEE" w14:textId="77777777" w:rsidR="0041037A" w:rsidRPr="00B7030B" w:rsidRDefault="00C51A7D">
      <w:pPr>
        <w:pStyle w:val="Relatedcards"/>
        <w:rPr>
          <w:rFonts w:asciiTheme="minorHAnsi" w:hAnsiTheme="minorHAnsi"/>
        </w:rPr>
      </w:pPr>
      <w:hyperlink w:anchor="withdrawal_bottom" w:history="1">
        <w:r w:rsidR="0041037A" w:rsidRPr="00B7030B">
          <w:rPr>
            <w:rFonts w:asciiTheme="minorHAnsi" w:hAnsiTheme="minorHAnsi"/>
          </w:rPr>
          <w:t>Withdrawal Bottom Layer</w:t>
        </w:r>
      </w:hyperlink>
    </w:p>
    <w:p w14:paraId="19323983" w14:textId="77777777" w:rsidR="0041037A" w:rsidRPr="00B7030B" w:rsidRDefault="00C51A7D">
      <w:pPr>
        <w:pStyle w:val="Relatedcards"/>
        <w:rPr>
          <w:rFonts w:asciiTheme="minorHAnsi" w:hAnsiTheme="minorHAnsi"/>
        </w:rPr>
      </w:pPr>
      <w:hyperlink w:anchor="withdrawal_file" w:history="1">
        <w:r w:rsidR="0041037A" w:rsidRPr="00B7030B">
          <w:rPr>
            <w:rFonts w:asciiTheme="minorHAnsi" w:hAnsiTheme="minorHAnsi"/>
          </w:rPr>
          <w:t>Withdrawal File</w:t>
        </w:r>
      </w:hyperlink>
    </w:p>
    <w:p w14:paraId="36D50738" w14:textId="77777777" w:rsidR="0041037A" w:rsidRPr="00B7030B" w:rsidRDefault="00C51A7D">
      <w:pPr>
        <w:pStyle w:val="Relatedcards"/>
        <w:rPr>
          <w:rFonts w:asciiTheme="minorHAnsi" w:hAnsiTheme="minorHAnsi"/>
        </w:rPr>
      </w:pPr>
      <w:hyperlink w:anchor="withdrawal_filename" w:history="1">
        <w:r w:rsidR="0041037A" w:rsidRPr="00B7030B">
          <w:rPr>
            <w:rFonts w:asciiTheme="minorHAnsi" w:hAnsiTheme="minorHAnsi"/>
          </w:rPr>
          <w:t>Withdrawal Filename</w:t>
        </w:r>
      </w:hyperlink>
    </w:p>
    <w:p w14:paraId="2582C4C4" w14:textId="77777777" w:rsidR="0041037A" w:rsidRPr="00B7030B" w:rsidRDefault="0041037A" w:rsidP="00385012">
      <w:pPr>
        <w:pStyle w:val="Heading4"/>
        <w:spacing w:before="0" w:after="0"/>
      </w:pPr>
      <w:r w:rsidRPr="00B7030B">
        <w:br w:type="page"/>
      </w:r>
      <w:bookmarkStart w:id="1182" w:name="withdrawal_segment"/>
      <w:bookmarkStart w:id="1183" w:name="_Toc41047685"/>
      <w:bookmarkEnd w:id="1182"/>
      <w:r w:rsidRPr="00B7030B">
        <w:lastRenderedPageBreak/>
        <w:t>Withdrawal Segment (WD SEG)</w:t>
      </w:r>
      <w:bookmarkEnd w:id="1183"/>
    </w:p>
    <w:p w14:paraId="24C3496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84" w:name="_Toc8027323"/>
      <w:r w:rsidR="0041037A" w:rsidRPr="00B7030B">
        <w:rPr>
          <w:rStyle w:val="Cardtitle1"/>
          <w:rFonts w:asciiTheme="minorHAnsi" w:hAnsiTheme="minorHAnsi"/>
          <w:b/>
          <w:bCs/>
        </w:rPr>
        <w:instrText>Withdrawal Segment (WD SEG)</w:instrText>
      </w:r>
      <w:bookmarkEnd w:id="118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2E2CE3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20E658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IWD</w:t>
      </w:r>
      <w:r w:rsidRPr="00B7030B">
        <w:rPr>
          <w:rFonts w:asciiTheme="minorHAnsi" w:hAnsiTheme="minorHAnsi"/>
        </w:rPr>
        <w:tab/>
        <w:t>Integer</w:t>
      </w:r>
      <w:r w:rsidRPr="00B7030B">
        <w:rPr>
          <w:rFonts w:asciiTheme="minorHAnsi" w:hAnsiTheme="minorHAnsi"/>
        </w:rPr>
        <w:tab/>
        <w:t>Withdrawal segment number</w:t>
      </w:r>
    </w:p>
    <w:p w14:paraId="7D5AD45F" w14:textId="77777777" w:rsidR="0041037A" w:rsidRPr="00B7030B" w:rsidRDefault="0041037A">
      <w:pPr>
        <w:pStyle w:val="BodyText2"/>
      </w:pPr>
    </w:p>
    <w:p w14:paraId="20922DE9" w14:textId="77777777" w:rsidR="0041037A" w:rsidRPr="00FD76B2" w:rsidRDefault="0041037A">
      <w:pPr>
        <w:pStyle w:val="BodyText"/>
        <w:rPr>
          <w:sz w:val="20"/>
        </w:rPr>
      </w:pPr>
      <w:r w:rsidRPr="00FD76B2">
        <w:rPr>
          <w:sz w:val="20"/>
        </w:rPr>
        <w:t xml:space="preserve">This card specifies the withdrawal segment location.  If there are </w:t>
      </w:r>
      <w:r w:rsidRPr="00FD76B2">
        <w:rPr>
          <w:sz w:val="20"/>
          <w:szCs w:val="22"/>
        </w:rPr>
        <w:t>more</w:t>
      </w:r>
      <w:r w:rsidRPr="00FD76B2">
        <w:rPr>
          <w:sz w:val="20"/>
        </w:rPr>
        <w:t xml:space="preserve"> with</w:t>
      </w:r>
      <w:r w:rsidRPr="00FD76B2">
        <w:rPr>
          <w:sz w:val="20"/>
        </w:rPr>
        <w:softHyphen/>
        <w:t>drawal seg</w:t>
      </w:r>
      <w:r w:rsidRPr="00FD76B2">
        <w:rPr>
          <w:sz w:val="20"/>
        </w:rPr>
        <w:softHyphen/>
        <w:t>ments than can be specified on one line, then they are contin</w:t>
      </w:r>
      <w:r w:rsidRPr="00FD76B2">
        <w:rPr>
          <w:sz w:val="20"/>
        </w:rPr>
        <w:softHyphen/>
        <w:t>ued on the next line without an</w:t>
      </w:r>
      <w:r w:rsidRPr="00FD76B2">
        <w:rPr>
          <w:sz w:val="20"/>
        </w:rPr>
        <w:softHyphen/>
        <w:t xml:space="preserve">other </w:t>
      </w:r>
      <w:r w:rsidRPr="00FD76B2">
        <w:rPr>
          <w:rFonts w:cs="Arial"/>
          <w:sz w:val="20"/>
        </w:rPr>
        <w:t>WD SEG</w:t>
      </w:r>
      <w:r w:rsidRPr="00FD76B2">
        <w:rPr>
          <w:sz w:val="20"/>
        </w:rPr>
        <w:t xml:space="preserve"> card being specified.</w:t>
      </w:r>
    </w:p>
    <w:p w14:paraId="22F815B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264FD2C" w14:textId="77777777" w:rsidR="0041037A" w:rsidRPr="00192C38" w:rsidRDefault="0041037A">
      <w:pPr>
        <w:pStyle w:val="Examplebody"/>
        <w:rPr>
          <w:rStyle w:val="Cardexample1"/>
        </w:rPr>
      </w:pPr>
      <w:r w:rsidRPr="00192C38">
        <w:rPr>
          <w:rStyle w:val="Cardexample1"/>
        </w:rPr>
        <w:t xml:space="preserve">W SEGMNT     IWD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p>
    <w:p w14:paraId="17513A9B" w14:textId="77777777" w:rsidR="0041037A" w:rsidRPr="00192C38" w:rsidRDefault="0041037A">
      <w:pPr>
        <w:pStyle w:val="Examplebody"/>
        <w:rPr>
          <w:szCs w:val="22"/>
        </w:rPr>
      </w:pPr>
      <w:r w:rsidRPr="00192C38">
        <w:rPr>
          <w:rStyle w:val="Cardexample1"/>
        </w:rPr>
        <w:t xml:space="preserve">               4</w:t>
      </w:r>
    </w:p>
    <w:p w14:paraId="224219F0" w14:textId="77777777"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5CE9C68E"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F732289" w14:textId="77777777" w:rsidR="0041037A" w:rsidRPr="00B7030B" w:rsidRDefault="00C51A7D">
      <w:pPr>
        <w:pStyle w:val="Relatedcards"/>
        <w:rPr>
          <w:rFonts w:asciiTheme="minorHAnsi" w:hAnsiTheme="minorHAnsi"/>
        </w:rPr>
      </w:pPr>
      <w:hyperlink w:anchor="withdrawal_interpolation" w:history="1">
        <w:r w:rsidR="0041037A" w:rsidRPr="00B7030B">
          <w:rPr>
            <w:rFonts w:asciiTheme="minorHAnsi" w:hAnsiTheme="minorHAnsi"/>
          </w:rPr>
          <w:t>Withdrawal Interpolation</w:t>
        </w:r>
      </w:hyperlink>
    </w:p>
    <w:p w14:paraId="4F00994A" w14:textId="77777777" w:rsidR="0041037A" w:rsidRPr="00B7030B" w:rsidRDefault="00C51A7D">
      <w:pPr>
        <w:pStyle w:val="Relatedcards"/>
        <w:rPr>
          <w:rFonts w:asciiTheme="minorHAnsi" w:hAnsiTheme="minorHAnsi"/>
        </w:rPr>
      </w:pPr>
      <w:hyperlink w:anchor="withdrawal_elevation" w:history="1">
        <w:r w:rsidR="0041037A" w:rsidRPr="00B7030B">
          <w:rPr>
            <w:rFonts w:asciiTheme="minorHAnsi" w:hAnsiTheme="minorHAnsi"/>
          </w:rPr>
          <w:t>Withdrawal Elevation</w:t>
        </w:r>
      </w:hyperlink>
    </w:p>
    <w:p w14:paraId="65059C93" w14:textId="77777777" w:rsidR="0041037A" w:rsidRPr="00B7030B" w:rsidRDefault="00C51A7D">
      <w:pPr>
        <w:pStyle w:val="Relatedcards"/>
        <w:rPr>
          <w:rFonts w:asciiTheme="minorHAnsi" w:hAnsiTheme="minorHAnsi"/>
        </w:rPr>
      </w:pPr>
      <w:hyperlink w:anchor="withdrawal_top" w:history="1">
        <w:r w:rsidR="0041037A" w:rsidRPr="00B7030B">
          <w:rPr>
            <w:rFonts w:asciiTheme="minorHAnsi" w:hAnsiTheme="minorHAnsi"/>
          </w:rPr>
          <w:t>Withdrawal Top Layer</w:t>
        </w:r>
      </w:hyperlink>
    </w:p>
    <w:p w14:paraId="23549470" w14:textId="77777777" w:rsidR="0041037A" w:rsidRPr="00B7030B" w:rsidRDefault="00C51A7D">
      <w:pPr>
        <w:pStyle w:val="Relatedcards"/>
        <w:rPr>
          <w:rFonts w:asciiTheme="minorHAnsi" w:hAnsiTheme="minorHAnsi"/>
        </w:rPr>
      </w:pPr>
      <w:hyperlink w:anchor="withdrawal_bottom" w:history="1">
        <w:r w:rsidR="0041037A" w:rsidRPr="00B7030B">
          <w:rPr>
            <w:rFonts w:asciiTheme="minorHAnsi" w:hAnsiTheme="minorHAnsi"/>
          </w:rPr>
          <w:t>Withdrawal Bottom Layer</w:t>
        </w:r>
      </w:hyperlink>
    </w:p>
    <w:p w14:paraId="7ECF48C7" w14:textId="77777777" w:rsidR="0041037A" w:rsidRPr="00B7030B" w:rsidRDefault="00C51A7D">
      <w:pPr>
        <w:pStyle w:val="Relatedcards"/>
        <w:rPr>
          <w:rFonts w:asciiTheme="minorHAnsi" w:hAnsiTheme="minorHAnsi"/>
        </w:rPr>
      </w:pPr>
      <w:hyperlink w:anchor="withdrawal_file" w:history="1">
        <w:r w:rsidR="0041037A" w:rsidRPr="00B7030B">
          <w:rPr>
            <w:rFonts w:asciiTheme="minorHAnsi" w:hAnsiTheme="minorHAnsi"/>
          </w:rPr>
          <w:t>Withdrawal File</w:t>
        </w:r>
      </w:hyperlink>
    </w:p>
    <w:p w14:paraId="7127EE0E" w14:textId="77777777" w:rsidR="0041037A" w:rsidRPr="00B7030B" w:rsidRDefault="00C51A7D" w:rsidP="0086790E">
      <w:pPr>
        <w:pStyle w:val="Relatedcards"/>
        <w:tabs>
          <w:tab w:val="left" w:pos="6860"/>
        </w:tabs>
        <w:rPr>
          <w:rFonts w:asciiTheme="minorHAnsi" w:hAnsiTheme="minorHAnsi"/>
        </w:rPr>
      </w:pPr>
      <w:hyperlink w:anchor="withdrawal_filename" w:history="1">
        <w:r w:rsidR="0041037A" w:rsidRPr="00B7030B">
          <w:rPr>
            <w:rFonts w:asciiTheme="minorHAnsi" w:hAnsiTheme="minorHAnsi"/>
          </w:rPr>
          <w:t>Withdrawal Filename</w:t>
        </w:r>
      </w:hyperlink>
    </w:p>
    <w:p w14:paraId="23E4815B" w14:textId="563D0D31" w:rsidR="0041037A" w:rsidRPr="00B7030B" w:rsidRDefault="0041037A" w:rsidP="002B1FE6">
      <w:pPr>
        <w:pStyle w:val="Heading4"/>
        <w:spacing w:before="0" w:after="120"/>
      </w:pPr>
      <w:bookmarkStart w:id="1185" w:name="withdrawal_elevation"/>
      <w:bookmarkStart w:id="1186" w:name="_Toc41047686"/>
      <w:bookmarkEnd w:id="1185"/>
      <w:r w:rsidRPr="00B7030B">
        <w:t>Withdrawal Elevation (WD ELEV)</w:t>
      </w:r>
      <w:bookmarkEnd w:id="1186"/>
    </w:p>
    <w:p w14:paraId="104333B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87" w:name="_Toc8027324"/>
      <w:r w:rsidR="0041037A" w:rsidRPr="00B7030B">
        <w:rPr>
          <w:rStyle w:val="Cardtitle1"/>
          <w:rFonts w:asciiTheme="minorHAnsi" w:hAnsiTheme="minorHAnsi"/>
          <w:b/>
          <w:bCs/>
        </w:rPr>
        <w:instrText>Withdrawal Elevation (WD ELEV)</w:instrText>
      </w:r>
      <w:bookmarkEnd w:id="118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D22A02E"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467FC3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EWD</w:t>
      </w:r>
      <w:r w:rsidRPr="00B7030B">
        <w:rPr>
          <w:rFonts w:asciiTheme="minorHAnsi" w:hAnsiTheme="minorHAnsi"/>
        </w:rPr>
        <w:tab/>
        <w:t>Real</w:t>
      </w:r>
      <w:r w:rsidRPr="00B7030B">
        <w:rPr>
          <w:rFonts w:asciiTheme="minorHAnsi" w:hAnsiTheme="minorHAnsi"/>
        </w:rPr>
        <w:tab/>
        <w:t xml:space="preserve">Withdrawal centerline elevation, </w:t>
      </w:r>
      <w:r w:rsidRPr="00B7030B">
        <w:rPr>
          <w:rFonts w:asciiTheme="minorHAnsi" w:hAnsiTheme="minorHAnsi"/>
          <w:i/>
          <w:iCs/>
        </w:rPr>
        <w:t>m</w:t>
      </w:r>
    </w:p>
    <w:p w14:paraId="1443E5C2" w14:textId="77777777" w:rsidR="0041037A" w:rsidRPr="00B7030B" w:rsidRDefault="0041037A">
      <w:pPr>
        <w:pStyle w:val="BodyText2"/>
      </w:pPr>
    </w:p>
    <w:p w14:paraId="0BD20F28" w14:textId="77777777" w:rsidR="0041037A" w:rsidRPr="00B7030B" w:rsidRDefault="0041037A">
      <w:pPr>
        <w:pStyle w:val="BodyText"/>
      </w:pPr>
      <w:r w:rsidRPr="00B7030B">
        <w:t xml:space="preserve">This card specifies the centerline elevation of the withdrawal.  If there are </w:t>
      </w:r>
      <w:r w:rsidRPr="00B7030B">
        <w:rPr>
          <w:szCs w:val="22"/>
        </w:rPr>
        <w:t>more</w:t>
      </w:r>
      <w:r w:rsidRPr="00B7030B">
        <w:t xml:space="preserve"> with</w:t>
      </w:r>
      <w:r w:rsidRPr="00B7030B">
        <w:softHyphen/>
        <w:t>drawal elevations than can be specified on one line, then they are contin</w:t>
      </w:r>
      <w:r w:rsidRPr="00B7030B">
        <w:softHyphen/>
        <w:t>ued on the next line with</w:t>
      </w:r>
      <w:r w:rsidRPr="00B7030B">
        <w:softHyphen/>
        <w:t xml:space="preserve">out another </w:t>
      </w:r>
      <w:r w:rsidRPr="00B7030B">
        <w:rPr>
          <w:rFonts w:cs="Arial"/>
        </w:rPr>
        <w:t>WD ELEV</w:t>
      </w:r>
      <w:r w:rsidRPr="00B7030B">
        <w:t xml:space="preserve"> card being specified.</w:t>
      </w:r>
    </w:p>
    <w:p w14:paraId="149C368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7E53123" w14:textId="77777777" w:rsidR="0041037A" w:rsidRPr="00192C38" w:rsidRDefault="0041037A">
      <w:pPr>
        <w:pStyle w:val="Examplebody"/>
        <w:rPr>
          <w:rStyle w:val="Cardexample1"/>
        </w:rPr>
      </w:pPr>
      <w:r w:rsidRPr="00192C38">
        <w:rPr>
          <w:rStyle w:val="Cardexample1"/>
        </w:rPr>
        <w:t xml:space="preserve">W EL         EWD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p>
    <w:p w14:paraId="3E9ADFDC" w14:textId="77777777" w:rsidR="0041037A" w:rsidRPr="00192C38" w:rsidRDefault="0041037A">
      <w:pPr>
        <w:pStyle w:val="Examplebody"/>
        <w:rPr>
          <w:szCs w:val="22"/>
        </w:rPr>
      </w:pPr>
      <w:r w:rsidRPr="00192C38">
        <w:rPr>
          <w:rStyle w:val="Cardexample1"/>
        </w:rPr>
        <w:t xml:space="preserve">            40.0</w:t>
      </w:r>
    </w:p>
    <w:p w14:paraId="568AD416" w14:textId="77777777"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26F72FAD"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73ECD7F6" w14:textId="77777777" w:rsidR="0041037A" w:rsidRPr="00B7030B" w:rsidRDefault="00C51A7D">
      <w:pPr>
        <w:pStyle w:val="Relatedcards"/>
        <w:rPr>
          <w:rFonts w:asciiTheme="minorHAnsi" w:hAnsiTheme="minorHAnsi"/>
        </w:rPr>
      </w:pPr>
      <w:hyperlink w:anchor="withdrawal_interpolation" w:history="1">
        <w:r w:rsidR="0041037A" w:rsidRPr="00B7030B">
          <w:rPr>
            <w:rFonts w:asciiTheme="minorHAnsi" w:hAnsiTheme="minorHAnsi"/>
          </w:rPr>
          <w:t>Withdrawal Interpolation</w:t>
        </w:r>
      </w:hyperlink>
    </w:p>
    <w:p w14:paraId="6025E995" w14:textId="77777777" w:rsidR="0041037A" w:rsidRPr="00B7030B" w:rsidRDefault="00C51A7D">
      <w:pPr>
        <w:pStyle w:val="Relatedcards"/>
        <w:rPr>
          <w:rFonts w:asciiTheme="minorHAnsi" w:hAnsiTheme="minorHAnsi"/>
        </w:rPr>
      </w:pPr>
      <w:hyperlink w:anchor="withdrawal_segment" w:history="1">
        <w:r w:rsidR="0041037A" w:rsidRPr="00B7030B">
          <w:rPr>
            <w:rFonts w:asciiTheme="minorHAnsi" w:hAnsiTheme="minorHAnsi"/>
          </w:rPr>
          <w:t>Withdrawal Segment</w:t>
        </w:r>
      </w:hyperlink>
    </w:p>
    <w:p w14:paraId="297EE4A7" w14:textId="77777777" w:rsidR="0041037A" w:rsidRPr="00B7030B" w:rsidRDefault="00C51A7D">
      <w:pPr>
        <w:pStyle w:val="Relatedcards"/>
        <w:rPr>
          <w:rFonts w:asciiTheme="minorHAnsi" w:hAnsiTheme="minorHAnsi"/>
        </w:rPr>
      </w:pPr>
      <w:hyperlink w:anchor="withdrawal_top" w:history="1">
        <w:r w:rsidR="0041037A" w:rsidRPr="00B7030B">
          <w:rPr>
            <w:rFonts w:asciiTheme="minorHAnsi" w:hAnsiTheme="minorHAnsi"/>
          </w:rPr>
          <w:t>Withdrawal Top Layer</w:t>
        </w:r>
      </w:hyperlink>
    </w:p>
    <w:p w14:paraId="0416A740" w14:textId="77777777" w:rsidR="0041037A" w:rsidRPr="00B7030B" w:rsidRDefault="00C51A7D">
      <w:pPr>
        <w:pStyle w:val="Relatedcards"/>
        <w:rPr>
          <w:rFonts w:asciiTheme="minorHAnsi" w:hAnsiTheme="minorHAnsi"/>
        </w:rPr>
      </w:pPr>
      <w:hyperlink w:anchor="withdrawal_bottom" w:history="1">
        <w:r w:rsidR="0041037A" w:rsidRPr="00B7030B">
          <w:rPr>
            <w:rFonts w:asciiTheme="minorHAnsi" w:hAnsiTheme="minorHAnsi"/>
          </w:rPr>
          <w:t>Withdrawal Bottom Layer</w:t>
        </w:r>
      </w:hyperlink>
    </w:p>
    <w:p w14:paraId="741AE7C9" w14:textId="77777777" w:rsidR="0041037A" w:rsidRPr="00B7030B" w:rsidRDefault="00C51A7D">
      <w:pPr>
        <w:pStyle w:val="Relatedcards"/>
        <w:rPr>
          <w:rFonts w:asciiTheme="minorHAnsi" w:hAnsiTheme="minorHAnsi"/>
        </w:rPr>
      </w:pPr>
      <w:hyperlink w:anchor="withdrawal_file" w:history="1">
        <w:r w:rsidR="0041037A" w:rsidRPr="00B7030B">
          <w:rPr>
            <w:rFonts w:asciiTheme="minorHAnsi" w:hAnsiTheme="minorHAnsi"/>
          </w:rPr>
          <w:t>Withdrawal File</w:t>
        </w:r>
      </w:hyperlink>
    </w:p>
    <w:p w14:paraId="473B0A4C" w14:textId="77777777" w:rsidR="0041037A" w:rsidRPr="00B7030B" w:rsidRDefault="00C51A7D">
      <w:pPr>
        <w:pStyle w:val="Relatedcards"/>
        <w:rPr>
          <w:rFonts w:asciiTheme="minorHAnsi" w:hAnsiTheme="minorHAnsi"/>
        </w:rPr>
      </w:pPr>
      <w:hyperlink w:anchor="withdrawal_filename" w:history="1">
        <w:r w:rsidR="0041037A" w:rsidRPr="00B7030B">
          <w:rPr>
            <w:rFonts w:asciiTheme="minorHAnsi" w:hAnsiTheme="minorHAnsi"/>
          </w:rPr>
          <w:t>Withdrawal Filename</w:t>
        </w:r>
      </w:hyperlink>
    </w:p>
    <w:p w14:paraId="3F06DE40" w14:textId="77777777" w:rsidR="0041037A" w:rsidRPr="00B7030B" w:rsidRDefault="0041037A" w:rsidP="00385012">
      <w:pPr>
        <w:pStyle w:val="Heading4"/>
        <w:spacing w:before="0" w:after="0"/>
      </w:pPr>
      <w:r w:rsidRPr="00B7030B">
        <w:br w:type="page"/>
      </w:r>
      <w:bookmarkStart w:id="1188" w:name="withdrawal_top"/>
      <w:bookmarkStart w:id="1189" w:name="_Toc41047687"/>
      <w:bookmarkEnd w:id="1188"/>
      <w:r w:rsidRPr="00B7030B">
        <w:lastRenderedPageBreak/>
        <w:t>Withdrawal Top Layer (WD TOP)</w:t>
      </w:r>
      <w:bookmarkEnd w:id="1189"/>
    </w:p>
    <w:p w14:paraId="0589128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90" w:name="_Toc8027325"/>
      <w:r w:rsidR="0041037A" w:rsidRPr="00B7030B">
        <w:rPr>
          <w:rStyle w:val="Cardtitle1"/>
          <w:rFonts w:asciiTheme="minorHAnsi" w:hAnsiTheme="minorHAnsi"/>
          <w:b/>
          <w:bCs/>
        </w:rPr>
        <w:instrText>Top Withdrawal Layer (WD TOP)</w:instrText>
      </w:r>
      <w:bookmarkEnd w:id="119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69846E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AE56D9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KTWD</w:t>
      </w:r>
      <w:r w:rsidRPr="00B7030B">
        <w:rPr>
          <w:rFonts w:asciiTheme="minorHAnsi" w:hAnsiTheme="minorHAnsi"/>
        </w:rPr>
        <w:tab/>
        <w:t>Integer</w:t>
      </w:r>
      <w:r w:rsidRPr="00B7030B">
        <w:rPr>
          <w:rFonts w:asciiTheme="minorHAnsi" w:hAnsiTheme="minorHAnsi"/>
        </w:rPr>
        <w:tab/>
        <w:t>Top layer above which selective withdrawal will not occur</w:t>
      </w:r>
    </w:p>
    <w:p w14:paraId="5EAA8AAE" w14:textId="77777777" w:rsidR="0041037A" w:rsidRPr="00B7030B" w:rsidRDefault="0041037A">
      <w:pPr>
        <w:pStyle w:val="BodyText2"/>
      </w:pPr>
    </w:p>
    <w:p w14:paraId="4F9717F7" w14:textId="77777777" w:rsidR="0041037A" w:rsidRPr="00FD76B2" w:rsidRDefault="0041037A">
      <w:pPr>
        <w:pStyle w:val="BodyText"/>
        <w:rPr>
          <w:sz w:val="20"/>
        </w:rPr>
      </w:pPr>
      <w:r w:rsidRPr="00FD76B2">
        <w:rPr>
          <w:sz w:val="20"/>
        </w:rPr>
        <w:t xml:space="preserve">This card specifies the layer above which no flows will be computed in the selective withdrawal algorithm.  For most situations, this should be set to layer 2, which ensures that water can be withdrawn all the way to the surface layer.  It should be set to something greater than 2 if a structure is somehow limiting the withdrawal of water, such as a curtain weir.  If there are </w:t>
      </w:r>
      <w:r w:rsidRPr="00FD76B2">
        <w:rPr>
          <w:sz w:val="20"/>
          <w:szCs w:val="22"/>
        </w:rPr>
        <w:t>more</w:t>
      </w:r>
      <w:r w:rsidRPr="00FD76B2">
        <w:rPr>
          <w:sz w:val="20"/>
        </w:rPr>
        <w:t xml:space="preserve"> with</w:t>
      </w:r>
      <w:r w:rsidRPr="00FD76B2">
        <w:rPr>
          <w:sz w:val="20"/>
        </w:rPr>
        <w:softHyphen/>
        <w:t>drawal elevations than can be specified on one line, then they are contin</w:t>
      </w:r>
      <w:r w:rsidRPr="00FD76B2">
        <w:rPr>
          <w:sz w:val="20"/>
        </w:rPr>
        <w:softHyphen/>
        <w:t>ued on the next line with</w:t>
      </w:r>
      <w:r w:rsidRPr="00FD76B2">
        <w:rPr>
          <w:sz w:val="20"/>
        </w:rPr>
        <w:softHyphen/>
        <w:t xml:space="preserve">out another </w:t>
      </w:r>
      <w:r w:rsidRPr="00FD76B2">
        <w:rPr>
          <w:rFonts w:cs="Arial"/>
          <w:sz w:val="20"/>
        </w:rPr>
        <w:t>WD TOP</w:t>
      </w:r>
      <w:r w:rsidRPr="00FD76B2">
        <w:rPr>
          <w:sz w:val="20"/>
        </w:rPr>
        <w:t xml:space="preserve"> card being specified.</w:t>
      </w:r>
      <w:r w:rsidR="00CA332B" w:rsidRPr="00FD76B2">
        <w:rPr>
          <w:sz w:val="20"/>
        </w:rPr>
        <w:t xml:space="preserve"> If the structure centerline elevation is above </w:t>
      </w:r>
      <w:r w:rsidR="00CA332B" w:rsidRPr="00385012">
        <w:rPr>
          <w:b/>
          <w:bCs/>
          <w:sz w:val="20"/>
        </w:rPr>
        <w:t>KTWD</w:t>
      </w:r>
      <w:r w:rsidR="00CA332B" w:rsidRPr="00FD76B2">
        <w:rPr>
          <w:sz w:val="20"/>
        </w:rPr>
        <w:t xml:space="preserve">, then the value of </w:t>
      </w:r>
      <w:r w:rsidR="00CA332B" w:rsidRPr="00385012">
        <w:rPr>
          <w:b/>
          <w:bCs/>
          <w:sz w:val="20"/>
        </w:rPr>
        <w:t>KTWD</w:t>
      </w:r>
      <w:r w:rsidR="00CA332B" w:rsidRPr="00FD76B2">
        <w:rPr>
          <w:sz w:val="20"/>
        </w:rPr>
        <w:t xml:space="preserve"> is raised to the centerline elevation.</w:t>
      </w:r>
    </w:p>
    <w:p w14:paraId="727F480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7FA3013" w14:textId="77777777" w:rsidR="0041037A" w:rsidRPr="00192C38" w:rsidRDefault="0041037A">
      <w:pPr>
        <w:pStyle w:val="Examplebody"/>
        <w:rPr>
          <w:rStyle w:val="Cardexample1"/>
        </w:rPr>
      </w:pPr>
      <w:r w:rsidRPr="00192C38">
        <w:rPr>
          <w:rStyle w:val="Cardexample1"/>
        </w:rPr>
        <w:t xml:space="preserve">WD TOP      KTWD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p>
    <w:p w14:paraId="7412F6FB" w14:textId="77777777" w:rsidR="0041037A" w:rsidRPr="00192C38" w:rsidRDefault="0041037A">
      <w:pPr>
        <w:pStyle w:val="Examplebody"/>
        <w:rPr>
          <w:szCs w:val="22"/>
        </w:rPr>
      </w:pPr>
      <w:r w:rsidRPr="00192C38">
        <w:rPr>
          <w:rStyle w:val="Cardexample1"/>
        </w:rPr>
        <w:t xml:space="preserve">               2</w:t>
      </w:r>
    </w:p>
    <w:p w14:paraId="1699F039" w14:textId="77777777"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2AA18A0F"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r w:rsidR="00FD76B2">
        <w:rPr>
          <w:rFonts w:asciiTheme="minorHAnsi" w:hAnsiTheme="minorHAnsi"/>
        </w:rPr>
        <w:t xml:space="preserve">    </w:t>
      </w:r>
      <w:hyperlink w:anchor="withdrawal_interpolation" w:history="1">
        <w:r w:rsidR="0041037A" w:rsidRPr="00B7030B">
          <w:rPr>
            <w:rFonts w:asciiTheme="minorHAnsi" w:hAnsiTheme="minorHAnsi"/>
          </w:rPr>
          <w:t>Withdrawal Interpolation</w:t>
        </w:r>
      </w:hyperlink>
      <w:r w:rsidR="00FD76B2">
        <w:rPr>
          <w:rFonts w:asciiTheme="minorHAnsi" w:hAnsiTheme="minorHAnsi"/>
        </w:rPr>
        <w:t xml:space="preserve">   </w:t>
      </w:r>
      <w:hyperlink w:anchor="withdrawal_segment" w:history="1">
        <w:r w:rsidR="0041037A" w:rsidRPr="00B7030B">
          <w:rPr>
            <w:rFonts w:asciiTheme="minorHAnsi" w:hAnsiTheme="minorHAnsi"/>
          </w:rPr>
          <w:t>Withdrawal Segment</w:t>
        </w:r>
      </w:hyperlink>
    </w:p>
    <w:p w14:paraId="123A22A4" w14:textId="77777777" w:rsidR="0041037A" w:rsidRPr="00B7030B" w:rsidRDefault="00C51A7D">
      <w:pPr>
        <w:pStyle w:val="Relatedcards"/>
        <w:rPr>
          <w:rFonts w:asciiTheme="minorHAnsi" w:hAnsiTheme="minorHAnsi"/>
        </w:rPr>
      </w:pPr>
      <w:hyperlink w:anchor="withdrawal_elevation" w:history="1">
        <w:r w:rsidR="0041037A" w:rsidRPr="00B7030B">
          <w:rPr>
            <w:rFonts w:asciiTheme="minorHAnsi" w:hAnsiTheme="minorHAnsi"/>
          </w:rPr>
          <w:t>Withdrawal Elevation</w:t>
        </w:r>
      </w:hyperlink>
      <w:r w:rsidR="00FD76B2">
        <w:rPr>
          <w:rFonts w:asciiTheme="minorHAnsi" w:hAnsiTheme="minorHAnsi"/>
        </w:rPr>
        <w:t xml:space="preserve">   </w:t>
      </w:r>
      <w:hyperlink w:anchor="withdrawal_bottom" w:history="1">
        <w:r w:rsidR="0041037A" w:rsidRPr="00B7030B">
          <w:rPr>
            <w:rFonts w:asciiTheme="minorHAnsi" w:hAnsiTheme="minorHAnsi"/>
          </w:rPr>
          <w:t>Withdrawal Bottom Layer</w:t>
        </w:r>
      </w:hyperlink>
      <w:r w:rsidR="00FD76B2">
        <w:rPr>
          <w:rFonts w:asciiTheme="minorHAnsi" w:hAnsiTheme="minorHAnsi"/>
        </w:rPr>
        <w:t xml:space="preserve">   </w:t>
      </w:r>
      <w:hyperlink w:anchor="withdrawal_file" w:history="1">
        <w:r w:rsidR="0041037A" w:rsidRPr="00B7030B">
          <w:rPr>
            <w:rFonts w:asciiTheme="minorHAnsi" w:hAnsiTheme="minorHAnsi"/>
          </w:rPr>
          <w:t>Withdrawal File</w:t>
        </w:r>
      </w:hyperlink>
      <w:r w:rsidR="00FD76B2">
        <w:rPr>
          <w:rFonts w:asciiTheme="minorHAnsi" w:hAnsiTheme="minorHAnsi"/>
        </w:rPr>
        <w:t xml:space="preserve">    </w:t>
      </w:r>
      <w:hyperlink w:anchor="withdrawal_filename" w:history="1">
        <w:r w:rsidR="0041037A" w:rsidRPr="00B7030B">
          <w:rPr>
            <w:rFonts w:asciiTheme="minorHAnsi" w:hAnsiTheme="minorHAnsi"/>
          </w:rPr>
          <w:t>Withdrawal Filename</w:t>
        </w:r>
      </w:hyperlink>
    </w:p>
    <w:p w14:paraId="5B4FA21A" w14:textId="77777777" w:rsidR="0041037A" w:rsidRPr="00B7030B" w:rsidRDefault="0041037A" w:rsidP="003D691F">
      <w:pPr>
        <w:pStyle w:val="Heading4"/>
        <w:spacing w:before="240" w:after="0"/>
      </w:pPr>
      <w:bookmarkStart w:id="1191" w:name="withdrawal_bottom"/>
      <w:bookmarkStart w:id="1192" w:name="_Toc41047688"/>
      <w:bookmarkEnd w:id="1191"/>
      <w:r w:rsidRPr="00B7030B">
        <w:t>Withdrawal Bottom Layer (WD BOT)</w:t>
      </w:r>
      <w:bookmarkEnd w:id="1192"/>
    </w:p>
    <w:p w14:paraId="190AA5F3"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93" w:name="_Toc8027326"/>
      <w:r w:rsidR="0041037A" w:rsidRPr="00B7030B">
        <w:rPr>
          <w:rStyle w:val="Cardtitle1"/>
          <w:rFonts w:asciiTheme="minorHAnsi" w:hAnsiTheme="minorHAnsi"/>
          <w:b/>
          <w:bCs/>
        </w:rPr>
        <w:instrText>Bottom Withdrawal Layer (WD BOT)</w:instrText>
      </w:r>
      <w:bookmarkEnd w:id="119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88D215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944B3B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KBWD</w:t>
      </w:r>
      <w:r w:rsidRPr="00B7030B">
        <w:rPr>
          <w:rFonts w:asciiTheme="minorHAnsi" w:hAnsiTheme="minorHAnsi"/>
        </w:rPr>
        <w:tab/>
        <w:t>Integer</w:t>
      </w:r>
      <w:r w:rsidRPr="00B7030B">
        <w:rPr>
          <w:rFonts w:asciiTheme="minorHAnsi" w:hAnsiTheme="minorHAnsi"/>
        </w:rPr>
        <w:tab/>
        <w:t>Bottom layer below which selective withdrawal will not occur</w:t>
      </w:r>
    </w:p>
    <w:p w14:paraId="0BAF344C" w14:textId="77777777" w:rsidR="0041037A" w:rsidRPr="00B7030B" w:rsidRDefault="0041037A">
      <w:pPr>
        <w:pStyle w:val="BodyText2"/>
      </w:pPr>
    </w:p>
    <w:p w14:paraId="5B75FFA8" w14:textId="77777777" w:rsidR="0041037A" w:rsidRPr="00FD76B2" w:rsidRDefault="0041037A">
      <w:pPr>
        <w:pStyle w:val="BodyText"/>
        <w:rPr>
          <w:sz w:val="20"/>
        </w:rPr>
      </w:pPr>
      <w:r w:rsidRPr="00FD76B2">
        <w:rPr>
          <w:sz w:val="20"/>
        </w:rPr>
        <w:t xml:space="preserve">This card specifies the layer below which no flows will be computed in the selective withdrawal algorithm.  For most situations, this should be set to the bottommost active layer of the withdrawal segment, which ensures that water can be withdrawn all the way to the bottom layer.  It should be set to something other than the bottommost active layer if a structure is somehow limiting the withdrawal of water, such as a submerged weir.  If there are </w:t>
      </w:r>
      <w:r w:rsidRPr="00FD76B2">
        <w:rPr>
          <w:sz w:val="20"/>
          <w:szCs w:val="22"/>
        </w:rPr>
        <w:t>more</w:t>
      </w:r>
      <w:r w:rsidRPr="00FD76B2">
        <w:rPr>
          <w:sz w:val="20"/>
        </w:rPr>
        <w:t xml:space="preserve"> bottom with</w:t>
      </w:r>
      <w:r w:rsidRPr="00FD76B2">
        <w:rPr>
          <w:sz w:val="20"/>
        </w:rPr>
        <w:softHyphen/>
        <w:t>drawal layers than can be specified on one line, then they are contin</w:t>
      </w:r>
      <w:r w:rsidRPr="00FD76B2">
        <w:rPr>
          <w:sz w:val="20"/>
        </w:rPr>
        <w:softHyphen/>
        <w:t>ued on the next line with</w:t>
      </w:r>
      <w:r w:rsidRPr="00FD76B2">
        <w:rPr>
          <w:sz w:val="20"/>
        </w:rPr>
        <w:softHyphen/>
        <w:t xml:space="preserve">out another </w:t>
      </w:r>
      <w:r w:rsidRPr="00FD76B2">
        <w:rPr>
          <w:rFonts w:cs="Arial"/>
          <w:sz w:val="20"/>
        </w:rPr>
        <w:t>WD BOT</w:t>
      </w:r>
      <w:r w:rsidRPr="00FD76B2">
        <w:rPr>
          <w:sz w:val="20"/>
        </w:rPr>
        <w:t xml:space="preserve"> card being specified.</w:t>
      </w:r>
      <w:r w:rsidR="00CA332B" w:rsidRPr="00FD76B2">
        <w:rPr>
          <w:sz w:val="20"/>
        </w:rPr>
        <w:t xml:space="preserve"> If the structure centerline elevation is below </w:t>
      </w:r>
      <w:r w:rsidR="00CA332B" w:rsidRPr="0048358B">
        <w:rPr>
          <w:b/>
          <w:bCs/>
          <w:sz w:val="20"/>
        </w:rPr>
        <w:t>KBWD</w:t>
      </w:r>
      <w:r w:rsidR="00CA332B" w:rsidRPr="00FD76B2">
        <w:rPr>
          <w:sz w:val="20"/>
        </w:rPr>
        <w:t xml:space="preserve">, then the value of </w:t>
      </w:r>
      <w:r w:rsidR="00CA332B" w:rsidRPr="0048358B">
        <w:rPr>
          <w:b/>
          <w:bCs/>
          <w:sz w:val="20"/>
        </w:rPr>
        <w:t>KBWD</w:t>
      </w:r>
      <w:r w:rsidR="00CA332B" w:rsidRPr="00FD76B2">
        <w:rPr>
          <w:sz w:val="20"/>
        </w:rPr>
        <w:t xml:space="preserve"> is lowered to the centerline elevation.</w:t>
      </w:r>
    </w:p>
    <w:p w14:paraId="58DDA4C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A072A7A" w14:textId="77777777" w:rsidR="0041037A" w:rsidRPr="00192C3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92C38">
        <w:t xml:space="preserve">WD BOT      KBWD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p>
    <w:p w14:paraId="0FF56F67" w14:textId="77777777" w:rsidR="0041037A" w:rsidRPr="00192C3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92C38">
        <w:t xml:space="preserve">              10</w:t>
      </w:r>
    </w:p>
    <w:p w14:paraId="55BF772B" w14:textId="77777777"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2D4B81AB"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r w:rsidR="00FD76B2">
        <w:rPr>
          <w:rFonts w:asciiTheme="minorHAnsi" w:hAnsiTheme="minorHAnsi"/>
        </w:rPr>
        <w:t xml:space="preserve">   </w:t>
      </w:r>
      <w:hyperlink w:anchor="withdrawal_interpolation" w:history="1">
        <w:r w:rsidR="0041037A" w:rsidRPr="00B7030B">
          <w:rPr>
            <w:rFonts w:asciiTheme="minorHAnsi" w:hAnsiTheme="minorHAnsi"/>
          </w:rPr>
          <w:t>Withdrawal Interpolation</w:t>
        </w:r>
      </w:hyperlink>
      <w:r w:rsidR="00FD76B2">
        <w:rPr>
          <w:rFonts w:asciiTheme="minorHAnsi" w:hAnsiTheme="minorHAnsi"/>
        </w:rPr>
        <w:t xml:space="preserve">    </w:t>
      </w:r>
      <w:hyperlink w:anchor="withdrawal_segment" w:history="1">
        <w:r w:rsidR="0041037A" w:rsidRPr="00B7030B">
          <w:rPr>
            <w:rFonts w:asciiTheme="minorHAnsi" w:hAnsiTheme="minorHAnsi"/>
          </w:rPr>
          <w:t>Withdrawal Segment</w:t>
        </w:r>
      </w:hyperlink>
    </w:p>
    <w:p w14:paraId="44BA36D1" w14:textId="77777777" w:rsidR="0041037A" w:rsidRPr="00B7030B" w:rsidRDefault="00C51A7D">
      <w:pPr>
        <w:pStyle w:val="Relatedcards"/>
        <w:rPr>
          <w:rFonts w:asciiTheme="minorHAnsi" w:hAnsiTheme="minorHAnsi"/>
        </w:rPr>
      </w:pPr>
      <w:hyperlink w:anchor="withdrawal_elevation" w:history="1">
        <w:r w:rsidR="0041037A" w:rsidRPr="00B7030B">
          <w:rPr>
            <w:rFonts w:asciiTheme="minorHAnsi" w:hAnsiTheme="minorHAnsi"/>
          </w:rPr>
          <w:t>Withdrawal Elevation</w:t>
        </w:r>
      </w:hyperlink>
      <w:r w:rsidR="00FD76B2">
        <w:rPr>
          <w:rFonts w:asciiTheme="minorHAnsi" w:hAnsiTheme="minorHAnsi"/>
        </w:rPr>
        <w:t xml:space="preserve">    </w:t>
      </w:r>
      <w:hyperlink w:anchor="withdrawal_top" w:history="1">
        <w:r w:rsidR="0041037A" w:rsidRPr="00B7030B">
          <w:rPr>
            <w:rFonts w:asciiTheme="minorHAnsi" w:hAnsiTheme="minorHAnsi"/>
          </w:rPr>
          <w:t>Withdrawal Top Layer</w:t>
        </w:r>
      </w:hyperlink>
      <w:r w:rsidR="00FD76B2">
        <w:rPr>
          <w:rFonts w:asciiTheme="minorHAnsi" w:hAnsiTheme="minorHAnsi"/>
        </w:rPr>
        <w:t xml:space="preserve">    </w:t>
      </w:r>
      <w:hyperlink w:anchor="withdrawal_file" w:history="1">
        <w:r w:rsidR="0041037A" w:rsidRPr="00B7030B">
          <w:rPr>
            <w:rFonts w:asciiTheme="minorHAnsi" w:hAnsiTheme="minorHAnsi"/>
          </w:rPr>
          <w:t>Withdrawal File</w:t>
        </w:r>
      </w:hyperlink>
      <w:r w:rsidR="00FD76B2">
        <w:rPr>
          <w:rFonts w:asciiTheme="minorHAnsi" w:hAnsiTheme="minorHAnsi"/>
        </w:rPr>
        <w:t xml:space="preserve">    </w:t>
      </w:r>
      <w:hyperlink w:anchor="withdrawal_filename" w:history="1">
        <w:r w:rsidR="0041037A" w:rsidRPr="00B7030B">
          <w:rPr>
            <w:rFonts w:asciiTheme="minorHAnsi" w:hAnsiTheme="minorHAnsi"/>
          </w:rPr>
          <w:t>Withdrawal Filename</w:t>
        </w:r>
      </w:hyperlink>
      <w:r w:rsidR="00FD76B2">
        <w:rPr>
          <w:rFonts w:asciiTheme="minorHAnsi" w:hAnsiTheme="minorHAnsi"/>
        </w:rPr>
        <w:t xml:space="preserve">    </w:t>
      </w:r>
    </w:p>
    <w:p w14:paraId="36D5C485" w14:textId="77777777" w:rsidR="0041037A" w:rsidRPr="00B7030B" w:rsidRDefault="0041037A" w:rsidP="0048358B">
      <w:pPr>
        <w:pStyle w:val="Heading4"/>
        <w:spacing w:before="0" w:after="0"/>
      </w:pPr>
      <w:r w:rsidRPr="00B7030B">
        <w:br w:type="page"/>
      </w:r>
      <w:bookmarkStart w:id="1194" w:name="tributary_placement"/>
      <w:bookmarkStart w:id="1195" w:name="_Toc41047689"/>
      <w:bookmarkEnd w:id="1194"/>
      <w:r w:rsidRPr="00B7030B">
        <w:lastRenderedPageBreak/>
        <w:t>Tributary Inflow Placement (TRIB PLACE)</w:t>
      </w:r>
      <w:bookmarkEnd w:id="1195"/>
    </w:p>
    <w:p w14:paraId="41E0FEE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96" w:name="_Toc8027327"/>
      <w:r w:rsidR="0041037A" w:rsidRPr="00B7030B">
        <w:rPr>
          <w:rStyle w:val="Cardtitle1"/>
          <w:rFonts w:asciiTheme="minorHAnsi" w:hAnsiTheme="minorHAnsi"/>
          <w:b/>
          <w:bCs/>
        </w:rPr>
        <w:instrText>Tributary Inflow Placement (TRIB PLACE)</w:instrText>
      </w:r>
      <w:bookmarkEnd w:id="119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FA0B76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3A95E3D"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TRC</w:t>
      </w:r>
      <w:r w:rsidRPr="00B7030B">
        <w:rPr>
          <w:rFonts w:asciiTheme="minorHAnsi" w:hAnsiTheme="minorHAnsi"/>
        </w:rPr>
        <w:tab/>
        <w:t>Character</w:t>
      </w:r>
      <w:r w:rsidRPr="00B7030B">
        <w:rPr>
          <w:rFonts w:asciiTheme="minorHAnsi" w:hAnsiTheme="minorHAnsi"/>
        </w:rPr>
        <w:tab/>
        <w:t>Tributary inflow placement, DISTR, DENSITY, SPECIFY</w:t>
      </w:r>
    </w:p>
    <w:p w14:paraId="13910009" w14:textId="77777777" w:rsidR="0041037A" w:rsidRPr="00B7030B" w:rsidRDefault="0041037A">
      <w:pPr>
        <w:pStyle w:val="BodyText2"/>
      </w:pPr>
    </w:p>
    <w:p w14:paraId="3CBB23C0" w14:textId="0296F162" w:rsidR="0041037A" w:rsidRPr="00FD76B2" w:rsidRDefault="0041037A">
      <w:pPr>
        <w:pStyle w:val="BodyText"/>
        <w:rPr>
          <w:sz w:val="20"/>
        </w:rPr>
      </w:pPr>
      <w:r w:rsidRPr="00FD76B2">
        <w:rPr>
          <w:sz w:val="20"/>
        </w:rPr>
        <w:t>This card specifies how tributary inflows are distributed into the model layers.  There are three options</w:t>
      </w:r>
      <w:ins w:id="1197" w:author="Honnalore Steissberg" w:date="2021-07-28T16:21:00Z">
        <w:r w:rsidR="002B1FE6">
          <w:rPr>
            <w:sz w:val="20"/>
          </w:rPr>
          <w:t>:</w:t>
        </w:r>
      </w:ins>
      <w:del w:id="1198" w:author="Honnalore Steissberg" w:date="2021-07-28T16:21:00Z">
        <w:r w:rsidRPr="00FD76B2" w:rsidDel="002B1FE6">
          <w:rPr>
            <w:sz w:val="20"/>
          </w:rPr>
          <w:delText>.</w:delText>
        </w:r>
      </w:del>
      <w:r w:rsidRPr="00FD76B2">
        <w:rPr>
          <w:sz w:val="20"/>
        </w:rPr>
        <w:t xml:space="preserve">  Inflows can be distributed evenly from top to bottom ([</w:t>
      </w:r>
      <w:r w:rsidRPr="0048358B">
        <w:rPr>
          <w:rFonts w:cs="Arial"/>
          <w:b/>
          <w:bCs/>
          <w:sz w:val="20"/>
        </w:rPr>
        <w:t>PTRC</w:t>
      </w:r>
      <w:r w:rsidRPr="00FD76B2">
        <w:rPr>
          <w:sz w:val="20"/>
        </w:rPr>
        <w:t xml:space="preserve">] = </w:t>
      </w:r>
      <w:r w:rsidRPr="00FD76B2">
        <w:rPr>
          <w:rFonts w:cs="Arial"/>
          <w:sz w:val="20"/>
        </w:rPr>
        <w:t>DISTR</w:t>
      </w:r>
      <w:r w:rsidRPr="00FD76B2">
        <w:rPr>
          <w:sz w:val="20"/>
        </w:rPr>
        <w:t>), placed according to density ([</w:t>
      </w:r>
      <w:r w:rsidRPr="0048358B">
        <w:rPr>
          <w:rFonts w:cs="Arial"/>
          <w:b/>
          <w:bCs/>
          <w:sz w:val="20"/>
        </w:rPr>
        <w:t>PTRC</w:t>
      </w:r>
      <w:r w:rsidRPr="00FD76B2">
        <w:rPr>
          <w:sz w:val="20"/>
        </w:rPr>
        <w:t xml:space="preserve">] = </w:t>
      </w:r>
      <w:r w:rsidRPr="00FD76B2">
        <w:rPr>
          <w:rFonts w:cs="Arial"/>
          <w:sz w:val="20"/>
        </w:rPr>
        <w:t>DENSITY</w:t>
      </w:r>
      <w:r w:rsidRPr="00FD76B2">
        <w:rPr>
          <w:sz w:val="20"/>
        </w:rPr>
        <w:t xml:space="preserve">), or </w:t>
      </w:r>
      <w:del w:id="1199" w:author="Honnalore Steissberg" w:date="2021-07-28T16:21:00Z">
        <w:r w:rsidRPr="00FD76B2" w:rsidDel="002B1FE6">
          <w:rPr>
            <w:sz w:val="20"/>
          </w:rPr>
          <w:delText xml:space="preserve">the user may </w:delText>
        </w:r>
      </w:del>
      <w:r w:rsidRPr="00FD76B2">
        <w:rPr>
          <w:sz w:val="20"/>
        </w:rPr>
        <w:t>specif</w:t>
      </w:r>
      <w:ins w:id="1200" w:author="Honnalore Steissberg" w:date="2021-07-28T16:21:00Z">
        <w:r w:rsidR="002B1FE6">
          <w:rPr>
            <w:sz w:val="20"/>
          </w:rPr>
          <w:t>ied as</w:t>
        </w:r>
      </w:ins>
      <w:del w:id="1201" w:author="Honnalore Steissberg" w:date="2021-07-28T16:21:00Z">
        <w:r w:rsidRPr="00FD76B2" w:rsidDel="002B1FE6">
          <w:rPr>
            <w:sz w:val="20"/>
          </w:rPr>
          <w:delText>y</w:delText>
        </w:r>
      </w:del>
      <w:r w:rsidRPr="00FD76B2">
        <w:rPr>
          <w:sz w:val="20"/>
        </w:rPr>
        <w:t xml:space="preserve"> a range of layer elevations in which the tributary inflows are </w:t>
      </w:r>
      <w:ins w:id="1202" w:author="Honnalore Steissberg" w:date="2021-07-28T16:21:00Z">
        <w:r w:rsidR="002B1FE6" w:rsidRPr="00FD76B2">
          <w:rPr>
            <w:sz w:val="20"/>
          </w:rPr>
          <w:t xml:space="preserve">evenly </w:t>
        </w:r>
      </w:ins>
      <w:r w:rsidRPr="00FD76B2">
        <w:rPr>
          <w:sz w:val="20"/>
        </w:rPr>
        <w:t xml:space="preserve">distributed </w:t>
      </w:r>
      <w:del w:id="1203" w:author="Honnalore Steissberg" w:date="2021-07-28T16:21:00Z">
        <w:r w:rsidRPr="00FD76B2" w:rsidDel="002B1FE6">
          <w:rPr>
            <w:sz w:val="20"/>
          </w:rPr>
          <w:delText xml:space="preserve">evenly </w:delText>
        </w:r>
      </w:del>
      <w:r w:rsidRPr="00FD76B2">
        <w:rPr>
          <w:sz w:val="20"/>
        </w:rPr>
        <w:t>([</w:t>
      </w:r>
      <w:r w:rsidRPr="0048358B">
        <w:rPr>
          <w:rFonts w:cs="Arial"/>
          <w:b/>
          <w:bCs/>
          <w:sz w:val="20"/>
        </w:rPr>
        <w:t>PTRC</w:t>
      </w:r>
      <w:r w:rsidRPr="00FD76B2">
        <w:rPr>
          <w:sz w:val="20"/>
        </w:rPr>
        <w:t xml:space="preserve">] = </w:t>
      </w:r>
      <w:r w:rsidRPr="00FD76B2">
        <w:rPr>
          <w:rFonts w:cs="Arial"/>
          <w:sz w:val="20"/>
        </w:rPr>
        <w:t>SPECIFY</w:t>
      </w:r>
      <w:r w:rsidRPr="00FD76B2">
        <w:rPr>
          <w:sz w:val="20"/>
        </w:rPr>
        <w:t>).  This is similar to the branch inflows, but with the additional option allowing the user to specify the range of layer eleva</w:t>
      </w:r>
      <w:r w:rsidRPr="00FD76B2">
        <w:rPr>
          <w:sz w:val="20"/>
        </w:rPr>
        <w:softHyphen/>
        <w:t>tions in which to distribute the inflows.  This option is particularly useful when trying to model discharges from a pipe such as wastewater treatment effluent.</w:t>
      </w:r>
    </w:p>
    <w:p w14:paraId="7257455A" w14:textId="77777777" w:rsidR="0041037A" w:rsidRPr="00FD76B2" w:rsidRDefault="0041037A">
      <w:pPr>
        <w:pStyle w:val="BodyText"/>
        <w:rPr>
          <w:sz w:val="20"/>
        </w:rPr>
      </w:pPr>
      <w:r w:rsidRPr="00FD76B2">
        <w:rPr>
          <w:sz w:val="20"/>
        </w:rPr>
        <w:t xml:space="preserve">If there are </w:t>
      </w:r>
      <w:r w:rsidRPr="00FD76B2">
        <w:rPr>
          <w:sz w:val="20"/>
          <w:szCs w:val="22"/>
        </w:rPr>
        <w:t>more</w:t>
      </w:r>
      <w:r w:rsidRPr="00FD76B2">
        <w:rPr>
          <w:sz w:val="20"/>
        </w:rPr>
        <w:t xml:space="preserve"> tributaries than can be specified on one line, then they are continued on the next line without another </w:t>
      </w:r>
      <w:r w:rsidRPr="00FD76B2">
        <w:rPr>
          <w:rFonts w:cs="Arial"/>
          <w:sz w:val="20"/>
        </w:rPr>
        <w:t>TRIB PLACE</w:t>
      </w:r>
      <w:r w:rsidRPr="00FD76B2">
        <w:rPr>
          <w:sz w:val="20"/>
        </w:rPr>
        <w:t xml:space="preserve"> card being specified.</w:t>
      </w:r>
    </w:p>
    <w:p w14:paraId="190C8E4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1BAE195" w14:textId="77777777" w:rsidR="0041037A" w:rsidRPr="00192C38" w:rsidRDefault="0041037A">
      <w:pPr>
        <w:pStyle w:val="Examplebody"/>
        <w:rPr>
          <w:rStyle w:val="Cardexample1"/>
        </w:rPr>
      </w:pPr>
      <w:r w:rsidRPr="00192C38">
        <w:rPr>
          <w:rStyle w:val="Cardexample1"/>
        </w:rPr>
        <w:t xml:space="preserve">TRIB PLACE </w:t>
      </w:r>
      <w:del w:id="1204" w:author="Honnalore Steissberg" w:date="2021-07-28T16:22:00Z">
        <w:r w:rsidRPr="00192C38" w:rsidDel="002B1FE6">
          <w:rPr>
            <w:rStyle w:val="Cardexample1"/>
          </w:rPr>
          <w:delText xml:space="preserve"> </w:delText>
        </w:r>
      </w:del>
      <w:r w:rsidRPr="00192C38">
        <w:rPr>
          <w:rStyle w:val="Cardexample1"/>
        </w:rPr>
        <w:t xml:space="preserve">PTRC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p>
    <w:p w14:paraId="496CD5EA" w14:textId="295E4307" w:rsidR="0041037A" w:rsidRPr="00192C38" w:rsidRDefault="0041037A">
      <w:pPr>
        <w:pStyle w:val="Examplebody"/>
        <w:rPr>
          <w:szCs w:val="22"/>
        </w:rPr>
      </w:pPr>
      <w:r w:rsidRPr="00192C38">
        <w:rPr>
          <w:rStyle w:val="Cardexample1"/>
        </w:rPr>
        <w:t xml:space="preserve">         DENSITY   DISTR SPECIFY </w:t>
      </w:r>
      <w:proofErr w:type="gramStart"/>
      <w:r w:rsidRPr="00192C38">
        <w:rPr>
          <w:rStyle w:val="Cardexample1"/>
        </w:rPr>
        <w:t xml:space="preserve">DENSITY </w:t>
      </w:r>
      <w:ins w:id="1205" w:author="Honnalore Steissberg" w:date="2021-07-28T16:23:00Z">
        <w:r w:rsidR="002B1FE6">
          <w:rPr>
            <w:rStyle w:val="Cardexample1"/>
          </w:rPr>
          <w:t xml:space="preserve"> </w:t>
        </w:r>
      </w:ins>
      <w:proofErr w:type="spellStart"/>
      <w:r w:rsidRPr="00192C38">
        <w:rPr>
          <w:rStyle w:val="Cardexample1"/>
        </w:rPr>
        <w:t>DENSITY</w:t>
      </w:r>
      <w:proofErr w:type="spellEnd"/>
      <w:proofErr w:type="gramEnd"/>
      <w:r w:rsidRPr="00192C38">
        <w:rPr>
          <w:rStyle w:val="Cardexample1"/>
        </w:rPr>
        <w:t xml:space="preserve"> </w:t>
      </w:r>
      <w:ins w:id="1206" w:author="Honnalore Steissberg" w:date="2021-07-28T16:23:00Z">
        <w:r w:rsidR="002B1FE6">
          <w:rPr>
            <w:rStyle w:val="Cardexample1"/>
          </w:rPr>
          <w:t xml:space="preserve"> </w:t>
        </w:r>
      </w:ins>
      <w:proofErr w:type="spellStart"/>
      <w:r w:rsidRPr="00192C38">
        <w:rPr>
          <w:rStyle w:val="Cardexample1"/>
        </w:rPr>
        <w:t>DENSITY</w:t>
      </w:r>
      <w:proofErr w:type="spellEnd"/>
      <w:r w:rsidRPr="00192C38">
        <w:rPr>
          <w:rStyle w:val="Cardexample1"/>
        </w:rPr>
        <w:t xml:space="preserve"> </w:t>
      </w:r>
      <w:proofErr w:type="spellStart"/>
      <w:r w:rsidRPr="00192C38">
        <w:rPr>
          <w:rStyle w:val="Cardexample1"/>
        </w:rPr>
        <w:t>DENSITY</w:t>
      </w:r>
      <w:proofErr w:type="spellEnd"/>
      <w:r w:rsidRPr="00192C38">
        <w:rPr>
          <w:rStyle w:val="Cardexample1"/>
        </w:rPr>
        <w:t xml:space="preserve"> </w:t>
      </w:r>
      <w:proofErr w:type="spellStart"/>
      <w:r w:rsidRPr="00192C38">
        <w:rPr>
          <w:rStyle w:val="Cardexample1"/>
        </w:rPr>
        <w:t>DENSITY</w:t>
      </w:r>
      <w:proofErr w:type="spellEnd"/>
    </w:p>
    <w:p w14:paraId="6F57421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18FE652"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8838978" w14:textId="77777777" w:rsidR="0041037A" w:rsidRPr="00B7030B" w:rsidRDefault="00C51A7D">
      <w:pPr>
        <w:pStyle w:val="Relatedcards"/>
        <w:rPr>
          <w:rFonts w:asciiTheme="minorHAnsi" w:hAnsiTheme="minorHAnsi"/>
        </w:rPr>
      </w:pPr>
      <w:hyperlink w:anchor="tributary_interpolation" w:history="1">
        <w:r w:rsidR="0041037A" w:rsidRPr="00B7030B">
          <w:rPr>
            <w:rFonts w:asciiTheme="minorHAnsi" w:hAnsiTheme="minorHAnsi"/>
          </w:rPr>
          <w:t>Tributary Interpolation</w:t>
        </w:r>
      </w:hyperlink>
    </w:p>
    <w:p w14:paraId="393D847B" w14:textId="77777777" w:rsidR="0041037A" w:rsidRPr="00B7030B" w:rsidRDefault="00C51A7D">
      <w:pPr>
        <w:pStyle w:val="Relatedcards"/>
        <w:rPr>
          <w:rFonts w:asciiTheme="minorHAnsi" w:hAnsiTheme="minorHAnsi"/>
        </w:rPr>
      </w:pPr>
      <w:hyperlink w:anchor="tributary_segment" w:history="1">
        <w:r w:rsidR="0041037A" w:rsidRPr="00B7030B">
          <w:rPr>
            <w:rFonts w:asciiTheme="minorHAnsi" w:hAnsiTheme="minorHAnsi"/>
          </w:rPr>
          <w:t>Tributary Seg</w:t>
        </w:r>
        <w:r w:rsidR="0041037A" w:rsidRPr="00B7030B">
          <w:rPr>
            <w:rFonts w:asciiTheme="minorHAnsi" w:hAnsiTheme="minorHAnsi"/>
          </w:rPr>
          <w:softHyphen/>
          <w:t>ment</w:t>
        </w:r>
      </w:hyperlink>
    </w:p>
    <w:p w14:paraId="08103765" w14:textId="77777777" w:rsidR="0041037A" w:rsidRPr="00B7030B" w:rsidRDefault="00C51A7D">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7129CB3F" w14:textId="77777777" w:rsidR="0041037A" w:rsidRPr="00B7030B" w:rsidRDefault="00C51A7D">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6B671A82" w14:textId="77777777" w:rsidR="0041037A" w:rsidRPr="00B7030B" w:rsidRDefault="00C51A7D">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6D70D958"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1D4F095F"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7C27337C"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06EF222C"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1EFEAADB"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2AED683B"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70C45CA6" w14:textId="77777777" w:rsidR="0041037A" w:rsidRPr="00B7030B" w:rsidRDefault="0041037A" w:rsidP="00781F41">
      <w:pPr>
        <w:pStyle w:val="Heading4"/>
        <w:spacing w:before="0" w:after="0"/>
      </w:pPr>
      <w:r w:rsidRPr="00B7030B">
        <w:br w:type="page"/>
      </w:r>
      <w:bookmarkStart w:id="1207" w:name="tributary_interpolation"/>
      <w:bookmarkStart w:id="1208" w:name="_Toc41047690"/>
      <w:bookmarkEnd w:id="1207"/>
      <w:r w:rsidRPr="00B7030B">
        <w:lastRenderedPageBreak/>
        <w:t>Tributary Interpolation (TRIB INT)</w:t>
      </w:r>
      <w:bookmarkEnd w:id="1208"/>
    </w:p>
    <w:p w14:paraId="38233581"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"PUMP DESCRIPTION (PUMPS 2)</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9C8709A" w14:textId="77777777" w:rsidR="0041037A" w:rsidRPr="00B7030B" w:rsidRDefault="0041037A">
      <w:pPr>
        <w:pStyle w:val="Carddescr0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949C82" w14:textId="77777777" w:rsidR="0041037A" w:rsidRPr="00B7030B" w:rsidRDefault="0041037A">
      <w:pPr>
        <w:pStyle w:val="Carddescr01"/>
        <w:tabs>
          <w:tab w:val="left" w:pos="-1446"/>
          <w:tab w:val="left" w:pos="-726"/>
          <w:tab w:val="left" w:pos="-6"/>
          <w:tab w:val="left" w:pos="812"/>
          <w:tab w:val="left" w:pos="1852"/>
          <w:tab w:val="left" w:pos="3060"/>
          <w:tab w:val="left" w:pos="4320"/>
          <w:tab w:val="left" w:pos="4983"/>
          <w:tab w:val="left" w:pos="5339"/>
          <w:tab w:val="left" w:pos="5695"/>
          <w:tab w:val="left" w:pos="6051"/>
          <w:tab w:val="left" w:pos="6407"/>
          <w:tab w:val="left" w:pos="6763"/>
          <w:tab w:val="left" w:pos="7119"/>
          <w:tab w:val="left" w:pos="7475"/>
          <w:tab w:val="left" w:pos="7831"/>
        </w:tabs>
        <w:ind w:left="4320" w:hanging="4326"/>
        <w:jc w:val="both"/>
        <w:rPr>
          <w:rFonts w:asciiTheme="minorHAnsi" w:hAnsiTheme="minorHAnsi"/>
        </w:rPr>
      </w:pPr>
      <w:r w:rsidRPr="00B7030B">
        <w:rPr>
          <w:rFonts w:asciiTheme="minorHAnsi" w:hAnsiTheme="minorHAnsi"/>
        </w:rPr>
        <w:t>2</w:t>
      </w:r>
      <w:r w:rsidRPr="00B7030B">
        <w:rPr>
          <w:rFonts w:asciiTheme="minorHAnsi" w:hAnsiTheme="minorHAnsi"/>
        </w:rPr>
        <w:noBreakHyphen/>
        <w:t>10</w:t>
      </w:r>
      <w:r w:rsidRPr="00B7030B">
        <w:rPr>
          <w:rFonts w:asciiTheme="minorHAnsi" w:hAnsiTheme="minorHAnsi"/>
        </w:rPr>
        <w:tab/>
        <w:t>TRIC</w:t>
      </w:r>
      <w:r w:rsidRPr="00B7030B">
        <w:rPr>
          <w:rFonts w:asciiTheme="minorHAnsi" w:hAnsiTheme="minorHAnsi"/>
        </w:rPr>
        <w:tab/>
        <w:t>Character</w:t>
      </w:r>
      <w:r w:rsidRPr="00B7030B">
        <w:rPr>
          <w:rFonts w:asciiTheme="minorHAnsi" w:hAnsiTheme="minorHAnsi"/>
        </w:rPr>
        <w:tab/>
      </w:r>
      <w:r w:rsidR="00BD6704" w:rsidRPr="00B7030B">
        <w:rPr>
          <w:rFonts w:asciiTheme="minorHAnsi" w:hAnsiTheme="minorHAnsi"/>
        </w:rPr>
        <w:t>ON</w:t>
      </w:r>
      <w:r w:rsidRPr="00B7030B">
        <w:rPr>
          <w:rFonts w:asciiTheme="minorHAnsi" w:hAnsiTheme="minorHAnsi"/>
        </w:rPr>
        <w:tab/>
        <w:t>Turns ON/OFF interpolation of tributary inflows</w:t>
      </w:r>
    </w:p>
    <w:p w14:paraId="35451BE4" w14:textId="77777777" w:rsidR="0041037A" w:rsidRPr="00B7030B" w:rsidRDefault="0041037A">
      <w:pPr>
        <w:pStyle w:val="BodyText2"/>
      </w:pPr>
    </w:p>
    <w:p w14:paraId="374BCC8D" w14:textId="2138F4D1" w:rsidR="0041037A" w:rsidRPr="00FD76B2" w:rsidRDefault="0041037A">
      <w:pPr>
        <w:pStyle w:val="BodyText"/>
        <w:rPr>
          <w:sz w:val="20"/>
        </w:rPr>
      </w:pPr>
      <w:r w:rsidRPr="00FD76B2">
        <w:rPr>
          <w:sz w:val="20"/>
        </w:rPr>
        <w:t>The tributary inflow specified by the tributary files for flow, temperature, and concentration can either be assumed to be step functions, [</w:t>
      </w:r>
      <w:r w:rsidRPr="00781F41">
        <w:rPr>
          <w:rFonts w:cs="Arial"/>
          <w:b/>
          <w:bCs/>
          <w:sz w:val="20"/>
        </w:rPr>
        <w:t>TRIC</w:t>
      </w:r>
      <w:r w:rsidRPr="00FD76B2">
        <w:rPr>
          <w:sz w:val="20"/>
        </w:rPr>
        <w:t>]</w:t>
      </w:r>
      <w:ins w:id="1209" w:author="Honnalore Steissberg" w:date="2021-07-28T16:24:00Z">
        <w:r w:rsidR="009A2516">
          <w:rPr>
            <w:sz w:val="20"/>
          </w:rPr>
          <w:t>,</w:t>
        </w:r>
      </w:ins>
      <w:r w:rsidRPr="00FD76B2">
        <w:rPr>
          <w:sz w:val="20"/>
        </w:rPr>
        <w:t xml:space="preserve"> set to </w:t>
      </w:r>
      <w:r w:rsidRPr="00FD76B2">
        <w:rPr>
          <w:rFonts w:cs="Arial"/>
          <w:sz w:val="20"/>
        </w:rPr>
        <w:t>OFF</w:t>
      </w:r>
      <w:r w:rsidRPr="00FD76B2">
        <w:rPr>
          <w:sz w:val="20"/>
        </w:rPr>
        <w:t xml:space="preserve">, or </w:t>
      </w:r>
      <w:del w:id="1210" w:author="Honnalore Steissberg" w:date="2021-07-28T16:24:00Z">
        <w:r w:rsidRPr="00FD76B2" w:rsidDel="009A2516">
          <w:rPr>
            <w:sz w:val="20"/>
          </w:rPr>
          <w:delText xml:space="preserve">can be </w:delText>
        </w:r>
      </w:del>
      <w:r w:rsidRPr="00FD76B2">
        <w:rPr>
          <w:sz w:val="20"/>
        </w:rPr>
        <w:t xml:space="preserve">linearly interpolated between values, </w:t>
      </w:r>
      <w:ins w:id="1211" w:author="Honnalore Steissberg" w:date="2021-07-28T16:24:00Z">
        <w:r w:rsidR="009A2516">
          <w:rPr>
            <w:sz w:val="20"/>
          </w:rPr>
          <w:t>with</w:t>
        </w:r>
      </w:ins>
      <w:ins w:id="1212" w:author="Honnalore Steissberg" w:date="2021-07-28T16:25:00Z">
        <w:r w:rsidR="009A2516">
          <w:rPr>
            <w:sz w:val="20"/>
          </w:rPr>
          <w:t xml:space="preserve"> </w:t>
        </w:r>
      </w:ins>
      <w:r w:rsidRPr="00FD76B2">
        <w:rPr>
          <w:sz w:val="20"/>
        </w:rPr>
        <w:t>[</w:t>
      </w:r>
      <w:r w:rsidRPr="00781F41">
        <w:rPr>
          <w:rFonts w:cs="Arial"/>
          <w:b/>
          <w:bCs/>
          <w:sz w:val="20"/>
        </w:rPr>
        <w:t>TRIC</w:t>
      </w:r>
      <w:r w:rsidRPr="00FD76B2">
        <w:rPr>
          <w:sz w:val="20"/>
        </w:rPr>
        <w:t xml:space="preserve">] set to </w:t>
      </w:r>
      <w:r w:rsidRPr="00FD76B2">
        <w:rPr>
          <w:rFonts w:cs="Arial"/>
          <w:sz w:val="20"/>
        </w:rPr>
        <w:t>ON</w:t>
      </w:r>
      <w:r w:rsidRPr="00FD76B2">
        <w:rPr>
          <w:sz w:val="20"/>
        </w:rPr>
        <w:t xml:space="preserve">. </w:t>
      </w:r>
    </w:p>
    <w:p w14:paraId="71F30513" w14:textId="5D577DE6" w:rsidR="0041037A" w:rsidRPr="00B7030B" w:rsidRDefault="0041037A">
      <w:pPr>
        <w:pStyle w:val="Example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Example</w:t>
      </w:r>
    </w:p>
    <w:p w14:paraId="1316B187" w14:textId="77777777" w:rsidR="0041037A" w:rsidRPr="00192C38" w:rsidRDefault="0041037A">
      <w:pPr>
        <w:pStyle w:val="Examplebody"/>
      </w:pPr>
      <w:r w:rsidRPr="00192C38">
        <w:t xml:space="preserve">TRIB INT    TRIC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p>
    <w:p w14:paraId="68A532D3" w14:textId="77777777" w:rsidR="0041037A" w:rsidRPr="00192C38" w:rsidRDefault="0041037A">
      <w:pPr>
        <w:pStyle w:val="Examplebody"/>
      </w:pPr>
      <w:r w:rsidRPr="00192C38">
        <w:t xml:space="preserve">              ON      </w:t>
      </w:r>
      <w:proofErr w:type="spellStart"/>
      <w:r w:rsidRPr="00192C38">
        <w:t>ON</w:t>
      </w:r>
      <w:proofErr w:type="spellEnd"/>
      <w:r w:rsidRPr="00192C38">
        <w:t xml:space="preserve">      </w:t>
      </w:r>
      <w:proofErr w:type="spellStart"/>
      <w:r w:rsidRPr="00192C38">
        <w:t>ON</w:t>
      </w:r>
      <w:proofErr w:type="spellEnd"/>
    </w:p>
    <w:p w14:paraId="249BBDFE"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05D47DFD"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3F1F5AD" w14:textId="77777777" w:rsidR="0041037A" w:rsidRPr="00B7030B" w:rsidRDefault="00C51A7D">
      <w:pPr>
        <w:pStyle w:val="Relatedcards"/>
        <w:rPr>
          <w:rFonts w:asciiTheme="minorHAnsi" w:hAnsiTheme="minorHAnsi"/>
        </w:rPr>
      </w:pPr>
      <w:hyperlink w:anchor="tributary_placement" w:history="1">
        <w:r w:rsidR="0041037A" w:rsidRPr="00B7030B">
          <w:rPr>
            <w:rFonts w:asciiTheme="minorHAnsi" w:hAnsiTheme="minorHAnsi"/>
          </w:rPr>
          <w:t>Tributary Inflow Placement</w:t>
        </w:r>
      </w:hyperlink>
    </w:p>
    <w:p w14:paraId="346AD27A" w14:textId="77777777" w:rsidR="0041037A" w:rsidRPr="00B7030B" w:rsidRDefault="00C51A7D">
      <w:pPr>
        <w:pStyle w:val="Relatedcards"/>
        <w:rPr>
          <w:rFonts w:asciiTheme="minorHAnsi" w:hAnsiTheme="minorHAnsi"/>
        </w:rPr>
      </w:pPr>
      <w:hyperlink w:anchor="tributary_segment" w:history="1">
        <w:r w:rsidR="0041037A" w:rsidRPr="00B7030B">
          <w:rPr>
            <w:rFonts w:asciiTheme="minorHAnsi" w:hAnsiTheme="minorHAnsi"/>
          </w:rPr>
          <w:t>Tributary Seg</w:t>
        </w:r>
        <w:r w:rsidR="0041037A" w:rsidRPr="00B7030B">
          <w:rPr>
            <w:rFonts w:asciiTheme="minorHAnsi" w:hAnsiTheme="minorHAnsi"/>
          </w:rPr>
          <w:softHyphen/>
          <w:t>ment</w:t>
        </w:r>
      </w:hyperlink>
    </w:p>
    <w:p w14:paraId="011969FE" w14:textId="77777777" w:rsidR="0041037A" w:rsidRPr="00B7030B" w:rsidRDefault="00C51A7D">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4703D651" w14:textId="77777777" w:rsidR="0041037A" w:rsidRPr="00B7030B" w:rsidRDefault="00C51A7D">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7941BF3C" w14:textId="77777777" w:rsidR="0041037A" w:rsidRPr="00B7030B" w:rsidRDefault="00C51A7D">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6A5255FC"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73B981AE"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2EB0E7F3"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53BF12F1"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64469432"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02B02A8B"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3B5CCAF2" w14:textId="77777777" w:rsidR="0041037A" w:rsidRPr="00B7030B" w:rsidRDefault="0041037A" w:rsidP="00781F41">
      <w:pPr>
        <w:pStyle w:val="Heading4"/>
        <w:spacing w:before="0" w:after="0"/>
      </w:pPr>
      <w:r w:rsidRPr="00B7030B">
        <w:br w:type="page"/>
      </w:r>
      <w:bookmarkStart w:id="1213" w:name="tributary_segment"/>
      <w:bookmarkStart w:id="1214" w:name="_Toc41047691"/>
      <w:bookmarkEnd w:id="1213"/>
      <w:r w:rsidRPr="00B7030B">
        <w:lastRenderedPageBreak/>
        <w:t>Tributary Segment (TRIB SEG)</w:t>
      </w:r>
      <w:bookmarkEnd w:id="1214"/>
    </w:p>
    <w:p w14:paraId="71E28572"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15" w:name="_Toc8027329"/>
      <w:r w:rsidR="0041037A" w:rsidRPr="00B7030B">
        <w:rPr>
          <w:rStyle w:val="Cardtitle1"/>
          <w:rFonts w:asciiTheme="minorHAnsi" w:hAnsiTheme="minorHAnsi"/>
          <w:b/>
          <w:bCs/>
        </w:rPr>
        <w:instrText>Tributary Segment (TRIB SEG)</w:instrText>
      </w:r>
      <w:bookmarkEnd w:id="121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A266DF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F554078"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ITR</w:t>
      </w:r>
      <w:r w:rsidRPr="00B7030B">
        <w:rPr>
          <w:rFonts w:asciiTheme="minorHAnsi" w:hAnsiTheme="minorHAnsi"/>
        </w:rPr>
        <w:tab/>
        <w:t>Integer</w:t>
      </w:r>
      <w:r w:rsidRPr="00B7030B">
        <w:rPr>
          <w:rFonts w:asciiTheme="minorHAnsi" w:hAnsiTheme="minorHAnsi"/>
        </w:rPr>
        <w:tab/>
        <w:t>Segment tributary enters</w:t>
      </w:r>
    </w:p>
    <w:p w14:paraId="14972E16" w14:textId="77777777" w:rsidR="0041037A" w:rsidRPr="00B7030B" w:rsidRDefault="0041037A">
      <w:pPr>
        <w:pStyle w:val="BodyText2"/>
      </w:pPr>
    </w:p>
    <w:p w14:paraId="06CFCA74" w14:textId="77777777" w:rsidR="0041037A" w:rsidRPr="00FD76B2" w:rsidRDefault="0041037A">
      <w:pPr>
        <w:pStyle w:val="BodyText"/>
        <w:rPr>
          <w:sz w:val="20"/>
        </w:rPr>
      </w:pPr>
      <w:r w:rsidRPr="00FD76B2">
        <w:rPr>
          <w:sz w:val="20"/>
        </w:rPr>
        <w:t>This card specifies the segment that the tributary enters.  Tri</w:t>
      </w:r>
      <w:r w:rsidRPr="00FD76B2">
        <w:rPr>
          <w:sz w:val="20"/>
        </w:rPr>
        <w:softHyphen/>
        <w:t>butary flows are either placed into a layer whose density most closely corresponds to that of the tributary flows, are evenly distributed from top to bottom, or are specified to enter over a range of elevations (see</w:t>
      </w:r>
      <w:r w:rsidRPr="00FD76B2">
        <w:rPr>
          <w:rStyle w:val="Hyperlink"/>
          <w:rFonts w:asciiTheme="minorHAnsi" w:hAnsiTheme="minorHAnsi"/>
        </w:rPr>
        <w:t xml:space="preserve"> [</w:t>
      </w:r>
      <w:hyperlink w:anchor="tributary_placement" w:history="1">
        <w:r w:rsidRPr="00FD76B2">
          <w:rPr>
            <w:rStyle w:val="Hyperlink"/>
            <w:rFonts w:asciiTheme="minorHAnsi" w:hAnsiTheme="minorHAnsi"/>
          </w:rPr>
          <w:t>TRC</w:t>
        </w:r>
      </w:hyperlink>
      <w:r w:rsidRPr="00FD76B2">
        <w:rPr>
          <w:rStyle w:val="Hyperlink"/>
          <w:rFonts w:asciiTheme="minorHAnsi" w:hAnsiTheme="minorHAnsi"/>
        </w:rPr>
        <w:t>]</w:t>
      </w:r>
      <w:r w:rsidRPr="00FD76B2">
        <w:rPr>
          <w:sz w:val="20"/>
        </w:rPr>
        <w:t>).  Flows that enter seg</w:t>
      </w:r>
      <w:r w:rsidRPr="00FD76B2">
        <w:rPr>
          <w:sz w:val="20"/>
        </w:rPr>
        <w:softHyphen/>
        <w:t>ments up</w:t>
      </w:r>
      <w:r w:rsidRPr="00FD76B2">
        <w:rPr>
          <w:sz w:val="20"/>
        </w:rPr>
        <w:softHyphen/>
        <w:t>stream of the current up</w:t>
      </w:r>
      <w:r w:rsidRPr="00FD76B2">
        <w:rPr>
          <w:sz w:val="20"/>
        </w:rPr>
        <w:softHyphen/>
        <w:t xml:space="preserve">stream segment </w:t>
      </w:r>
      <w:hyperlink w:anchor="branch_geometry" w:history="1">
        <w:r w:rsidRPr="00FD76B2">
          <w:rPr>
            <w:rStyle w:val="Hyperlink"/>
            <w:rFonts w:asciiTheme="minorHAnsi" w:hAnsiTheme="minorHAnsi"/>
          </w:rPr>
          <w:t>[</w:t>
        </w:r>
        <w:r w:rsidRPr="00FD76B2">
          <w:rPr>
            <w:rStyle w:val="Hyperlink"/>
            <w:rFonts w:asciiTheme="minorHAnsi" w:hAnsiTheme="minorHAnsi" w:cs="Arial"/>
          </w:rPr>
          <w:t>CUS</w:t>
        </w:r>
        <w:r w:rsidRPr="00FD76B2">
          <w:rPr>
            <w:rStyle w:val="Hyperlink"/>
            <w:rFonts w:asciiTheme="minorHAnsi" w:hAnsiTheme="minorHAnsi"/>
          </w:rPr>
          <w:t>]</w:t>
        </w:r>
      </w:hyperlink>
      <w:r w:rsidRPr="00FD76B2">
        <w:rPr>
          <w:sz w:val="20"/>
        </w:rPr>
        <w:t xml:space="preserve"> for a branch are com</w:t>
      </w:r>
      <w:r w:rsidRPr="00FD76B2">
        <w:rPr>
          <w:sz w:val="20"/>
        </w:rPr>
        <w:softHyphen/>
        <w:t>bined with the branch inflow.</w:t>
      </w:r>
    </w:p>
    <w:p w14:paraId="6C966A0D" w14:textId="77777777" w:rsidR="0041037A" w:rsidRPr="00FD76B2" w:rsidRDefault="0041037A">
      <w:pPr>
        <w:pStyle w:val="BodyText"/>
        <w:rPr>
          <w:sz w:val="20"/>
        </w:rPr>
      </w:pPr>
      <w:r w:rsidRPr="00FD76B2">
        <w:rPr>
          <w:sz w:val="20"/>
        </w:rPr>
        <w:t xml:space="preserve">If there are more tributary segments than can be specified on one line, then they are continued on the next line without another </w:t>
      </w:r>
      <w:r w:rsidRPr="00FD76B2">
        <w:rPr>
          <w:rFonts w:cs="Arial"/>
          <w:sz w:val="20"/>
        </w:rPr>
        <w:t>TRIB SEG</w:t>
      </w:r>
      <w:r w:rsidRPr="00FD76B2">
        <w:rPr>
          <w:sz w:val="20"/>
        </w:rPr>
        <w:t xml:space="preserve"> card being specified.</w:t>
      </w:r>
    </w:p>
    <w:p w14:paraId="616F717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B613FCC" w14:textId="77777777" w:rsidR="0041037A" w:rsidRPr="00192C38" w:rsidRDefault="0041037A">
      <w:pPr>
        <w:pStyle w:val="Examplebody"/>
        <w:rPr>
          <w:rStyle w:val="Cardexample1"/>
        </w:rPr>
      </w:pPr>
      <w:r w:rsidRPr="00192C38">
        <w:rPr>
          <w:rStyle w:val="Cardexample1"/>
        </w:rPr>
        <w:t xml:space="preserve">TRIB SEG     ITR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p>
    <w:p w14:paraId="2CD92CDC" w14:textId="77777777" w:rsidR="0041037A" w:rsidRPr="00192C38" w:rsidRDefault="0041037A">
      <w:pPr>
        <w:pStyle w:val="Examplebody"/>
        <w:rPr>
          <w:szCs w:val="22"/>
        </w:rPr>
      </w:pPr>
      <w:r w:rsidRPr="00192C38">
        <w:rPr>
          <w:rStyle w:val="Cardexample1"/>
        </w:rPr>
        <w:t xml:space="preserve">               2       3       4       3       4       5       6       7</w:t>
      </w:r>
    </w:p>
    <w:p w14:paraId="229AACC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2E3BC6B"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5C01217" w14:textId="77777777" w:rsidR="0041037A" w:rsidRPr="00B7030B" w:rsidRDefault="00C51A7D">
      <w:pPr>
        <w:pStyle w:val="Relatedcards"/>
        <w:rPr>
          <w:rFonts w:asciiTheme="minorHAnsi" w:hAnsiTheme="minorHAnsi"/>
        </w:rPr>
      </w:pPr>
      <w:hyperlink w:anchor="tributary_placement" w:history="1">
        <w:r w:rsidR="0041037A" w:rsidRPr="00B7030B">
          <w:rPr>
            <w:rFonts w:asciiTheme="minorHAnsi" w:hAnsiTheme="minorHAnsi"/>
          </w:rPr>
          <w:t>Tributary Inflow Placement</w:t>
        </w:r>
      </w:hyperlink>
    </w:p>
    <w:p w14:paraId="0482BF32" w14:textId="77777777" w:rsidR="0041037A" w:rsidRPr="00B7030B" w:rsidRDefault="00C51A7D">
      <w:pPr>
        <w:pStyle w:val="Relatedcards"/>
        <w:rPr>
          <w:rFonts w:asciiTheme="minorHAnsi" w:hAnsiTheme="minorHAnsi"/>
        </w:rPr>
      </w:pPr>
      <w:hyperlink w:anchor="tributary_interpolation" w:history="1">
        <w:r w:rsidR="0041037A" w:rsidRPr="00B7030B">
          <w:rPr>
            <w:rFonts w:asciiTheme="minorHAnsi" w:hAnsiTheme="minorHAnsi"/>
          </w:rPr>
          <w:t>Tributary Interpolation</w:t>
        </w:r>
      </w:hyperlink>
    </w:p>
    <w:p w14:paraId="26ED958A" w14:textId="77777777" w:rsidR="0041037A" w:rsidRPr="00B7030B" w:rsidRDefault="00C51A7D">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038EA7B4" w14:textId="77777777" w:rsidR="0041037A" w:rsidRPr="00B7030B" w:rsidRDefault="00C51A7D">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12C44C55" w14:textId="77777777" w:rsidR="0041037A" w:rsidRPr="00B7030B" w:rsidRDefault="00C51A7D">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0FB1053D"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1522BD05"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70BA23B5"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2FF8CE1E"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77081602"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0C414503"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3F01485A" w14:textId="77777777" w:rsidR="0041037A" w:rsidRPr="00B7030B" w:rsidRDefault="0041037A" w:rsidP="00781F41">
      <w:pPr>
        <w:pStyle w:val="Heading4"/>
        <w:spacing w:before="0" w:after="0"/>
      </w:pPr>
      <w:r w:rsidRPr="00B7030B">
        <w:br w:type="page"/>
      </w:r>
      <w:bookmarkStart w:id="1216" w:name="tributary_top"/>
      <w:bookmarkStart w:id="1217" w:name="_Toc41047692"/>
      <w:bookmarkEnd w:id="1216"/>
      <w:r w:rsidRPr="00B7030B">
        <w:lastRenderedPageBreak/>
        <w:t>Tributary Inflow Top Elevation (TRIB TOP)</w:t>
      </w:r>
      <w:bookmarkEnd w:id="1217"/>
    </w:p>
    <w:p w14:paraId="2F416A6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18" w:name="_Toc8027330"/>
      <w:r w:rsidR="0041037A" w:rsidRPr="00B7030B">
        <w:rPr>
          <w:rStyle w:val="Cardtitle1"/>
          <w:rFonts w:asciiTheme="minorHAnsi" w:hAnsiTheme="minorHAnsi"/>
          <w:b/>
          <w:bCs/>
        </w:rPr>
        <w:instrText>Tributary Inflow Top Elevation (TRIB TOP)</w:instrText>
      </w:r>
      <w:bookmarkEnd w:id="121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B9AE23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FE5C6D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ETRT</w:t>
      </w:r>
      <w:r w:rsidRPr="00B7030B">
        <w:rPr>
          <w:rFonts w:asciiTheme="minorHAnsi" w:hAnsiTheme="minorHAnsi"/>
        </w:rPr>
        <w:tab/>
        <w:t>Real</w:t>
      </w:r>
      <w:r w:rsidRPr="00B7030B">
        <w:rPr>
          <w:rFonts w:asciiTheme="minorHAnsi" w:hAnsiTheme="minorHAnsi"/>
        </w:rPr>
        <w:tab/>
        <w:t xml:space="preserve">Tributary inflow top elevation, </w:t>
      </w:r>
      <w:r w:rsidRPr="00B7030B">
        <w:rPr>
          <w:rFonts w:asciiTheme="minorHAnsi" w:hAnsiTheme="minorHAnsi"/>
          <w:i/>
          <w:iCs/>
        </w:rPr>
        <w:t>m</w:t>
      </w:r>
    </w:p>
    <w:p w14:paraId="2D0A75BC" w14:textId="77777777" w:rsidR="0041037A" w:rsidRPr="00B7030B" w:rsidRDefault="0041037A">
      <w:pPr>
        <w:pStyle w:val="BodyText2"/>
      </w:pPr>
    </w:p>
    <w:p w14:paraId="05536D5D" w14:textId="77777777" w:rsidR="0041037A" w:rsidRPr="00FD76B2" w:rsidRDefault="0041037A">
      <w:pPr>
        <w:pStyle w:val="BodyText"/>
        <w:rPr>
          <w:sz w:val="20"/>
        </w:rPr>
      </w:pPr>
      <w:r w:rsidRPr="00FD76B2">
        <w:rPr>
          <w:sz w:val="20"/>
        </w:rPr>
        <w:t xml:space="preserve">This card specifies the upper elevation for each tributary inflow in which the user has specified that inflows will be placed over a range of elevations.  Only tributaries that are specified as </w:t>
      </w:r>
      <w:r w:rsidRPr="00FD76B2">
        <w:rPr>
          <w:rFonts w:cs="Arial"/>
          <w:sz w:val="20"/>
        </w:rPr>
        <w:t>SPECIFY</w:t>
      </w:r>
      <w:r w:rsidRPr="00FD76B2">
        <w:rPr>
          <w:sz w:val="20"/>
        </w:rPr>
        <w:t xml:space="preserve"> on the </w:t>
      </w:r>
      <w:hyperlink w:anchor="tributary_placement" w:history="1">
        <w:r w:rsidRPr="00FD76B2">
          <w:rPr>
            <w:rStyle w:val="Hyperlink"/>
            <w:rFonts w:asciiTheme="minorHAnsi" w:hAnsiTheme="minorHAnsi"/>
          </w:rPr>
          <w:t>Tributary Inflow Placement</w:t>
        </w:r>
      </w:hyperlink>
      <w:r w:rsidRPr="00FD76B2">
        <w:rPr>
          <w:sz w:val="20"/>
        </w:rPr>
        <w:t xml:space="preserve"> card need top eleva</w:t>
      </w:r>
      <w:r w:rsidRPr="00FD76B2">
        <w:rPr>
          <w:sz w:val="20"/>
        </w:rPr>
        <w:softHyphen/>
        <w:t>tions specified on this card.</w:t>
      </w:r>
    </w:p>
    <w:p w14:paraId="6C9747DF" w14:textId="77777777" w:rsidR="0041037A" w:rsidRPr="00FD76B2" w:rsidRDefault="0041037A">
      <w:pPr>
        <w:pStyle w:val="BodyText"/>
        <w:rPr>
          <w:sz w:val="20"/>
        </w:rPr>
      </w:pPr>
      <w:r w:rsidRPr="00FD76B2">
        <w:rPr>
          <w:sz w:val="20"/>
        </w:rPr>
        <w:t xml:space="preserve">If there are more tributary top elevations than can be specified on one line, then they are continued on the next line without another </w:t>
      </w:r>
      <w:r w:rsidRPr="00FD76B2">
        <w:rPr>
          <w:rFonts w:cs="Arial"/>
          <w:sz w:val="20"/>
        </w:rPr>
        <w:t>TRIB TOP</w:t>
      </w:r>
      <w:r w:rsidRPr="00FD76B2">
        <w:rPr>
          <w:sz w:val="20"/>
        </w:rPr>
        <w:t xml:space="preserve"> card being specified.</w:t>
      </w:r>
    </w:p>
    <w:p w14:paraId="02AD33F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9AF719B" w14:textId="77777777" w:rsidR="0041037A" w:rsidRPr="00192C38" w:rsidRDefault="0041037A">
      <w:pPr>
        <w:pStyle w:val="Examplebody"/>
        <w:rPr>
          <w:rStyle w:val="Cardexample1"/>
        </w:rPr>
      </w:pPr>
      <w:r w:rsidRPr="00192C38">
        <w:rPr>
          <w:rStyle w:val="Cardexample1"/>
        </w:rPr>
        <w:t xml:space="preserve">TRIB TOP    ETRT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p>
    <w:p w14:paraId="6AA63035" w14:textId="212BDEB1" w:rsidR="0041037A" w:rsidRPr="00192C38" w:rsidRDefault="0041037A">
      <w:pPr>
        <w:pStyle w:val="Examplebody"/>
        <w:rPr>
          <w:szCs w:val="22"/>
        </w:rPr>
      </w:pPr>
      <w:r w:rsidRPr="00192C38">
        <w:rPr>
          <w:rStyle w:val="Cardexample1"/>
        </w:rPr>
        <w:t xml:space="preserve">                           </w:t>
      </w:r>
      <w:ins w:id="1219" w:author="Honnalore Steissberg" w:date="2021-07-28T16:27:00Z">
        <w:r w:rsidR="0097285D">
          <w:rPr>
            <w:rStyle w:val="Cardexample1"/>
          </w:rPr>
          <w:t xml:space="preserve"> </w:t>
        </w:r>
      </w:ins>
      <w:r w:rsidRPr="00192C38">
        <w:rPr>
          <w:rStyle w:val="Cardexample1"/>
        </w:rPr>
        <w:t>116.0</w:t>
      </w:r>
    </w:p>
    <w:p w14:paraId="04945D7D"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AD33E08"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24FF8689" w14:textId="77777777" w:rsidR="0041037A" w:rsidRPr="00B7030B" w:rsidRDefault="00C51A7D">
      <w:pPr>
        <w:pStyle w:val="Relatedcards"/>
        <w:rPr>
          <w:rFonts w:asciiTheme="minorHAnsi" w:hAnsiTheme="minorHAnsi"/>
        </w:rPr>
      </w:pPr>
      <w:hyperlink w:anchor="tributary_placement" w:history="1">
        <w:r w:rsidR="0041037A" w:rsidRPr="00B7030B">
          <w:rPr>
            <w:rFonts w:asciiTheme="minorHAnsi" w:hAnsiTheme="minorHAnsi"/>
          </w:rPr>
          <w:t>Tributary Inflow Placement</w:t>
        </w:r>
      </w:hyperlink>
    </w:p>
    <w:p w14:paraId="79D8F023" w14:textId="77777777" w:rsidR="0041037A" w:rsidRPr="00B7030B" w:rsidRDefault="00C51A7D">
      <w:pPr>
        <w:pStyle w:val="Relatedcards"/>
        <w:rPr>
          <w:rFonts w:asciiTheme="minorHAnsi" w:hAnsiTheme="minorHAnsi"/>
        </w:rPr>
      </w:pPr>
      <w:hyperlink w:anchor="tributary_interpolation" w:history="1">
        <w:r w:rsidR="0041037A" w:rsidRPr="00B7030B">
          <w:rPr>
            <w:rFonts w:asciiTheme="minorHAnsi" w:hAnsiTheme="minorHAnsi"/>
          </w:rPr>
          <w:t>Tributary Interpolation</w:t>
        </w:r>
      </w:hyperlink>
    </w:p>
    <w:p w14:paraId="12815BAA" w14:textId="77777777" w:rsidR="0041037A" w:rsidRPr="00B7030B" w:rsidRDefault="00C51A7D">
      <w:pPr>
        <w:pStyle w:val="Relatedcards"/>
        <w:rPr>
          <w:rFonts w:asciiTheme="minorHAnsi" w:hAnsiTheme="minorHAnsi"/>
        </w:rPr>
      </w:pPr>
      <w:hyperlink w:anchor="tributary_segment" w:history="1">
        <w:r w:rsidR="0041037A" w:rsidRPr="00B7030B">
          <w:rPr>
            <w:rFonts w:asciiTheme="minorHAnsi" w:hAnsiTheme="minorHAnsi"/>
          </w:rPr>
          <w:t>Tributary Seg</w:t>
        </w:r>
        <w:r w:rsidR="0041037A" w:rsidRPr="00B7030B">
          <w:rPr>
            <w:rFonts w:asciiTheme="minorHAnsi" w:hAnsiTheme="minorHAnsi"/>
          </w:rPr>
          <w:softHyphen/>
          <w:t>ment</w:t>
        </w:r>
      </w:hyperlink>
    </w:p>
    <w:p w14:paraId="07A6406F" w14:textId="77777777" w:rsidR="0041037A" w:rsidRPr="00B7030B" w:rsidRDefault="00C51A7D">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1002943B" w14:textId="77777777" w:rsidR="0041037A" w:rsidRPr="00B7030B" w:rsidRDefault="00C51A7D">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4DFD4DDC" w14:textId="77777777" w:rsidR="0041037A" w:rsidRPr="00B7030B" w:rsidRDefault="00C51A7D">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09A0D421"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79F6BC58"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09A46B51"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03B5B2E9"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6C9D35C3"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66245E9E"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1C4EB914" w14:textId="77777777" w:rsidR="0041037A" w:rsidRPr="00B7030B" w:rsidRDefault="0041037A" w:rsidP="00781F41">
      <w:pPr>
        <w:pStyle w:val="Heading4"/>
        <w:spacing w:before="0" w:after="0"/>
      </w:pPr>
      <w:r w:rsidRPr="00B7030B">
        <w:br w:type="page"/>
      </w:r>
      <w:bookmarkStart w:id="1220" w:name="tributary_bottom"/>
      <w:bookmarkStart w:id="1221" w:name="_Toc41047693"/>
      <w:bookmarkEnd w:id="1220"/>
      <w:r w:rsidRPr="00B7030B">
        <w:lastRenderedPageBreak/>
        <w:t>Tributary Inflow Bottom Elevation (ELEV BOT)</w:t>
      </w:r>
      <w:bookmarkEnd w:id="1221"/>
    </w:p>
    <w:p w14:paraId="131EFA6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22" w:name="_Toc8027331"/>
      <w:r w:rsidR="0041037A" w:rsidRPr="00B7030B">
        <w:rPr>
          <w:rStyle w:val="Cardtitle1"/>
          <w:rFonts w:asciiTheme="minorHAnsi" w:hAnsiTheme="minorHAnsi"/>
          <w:b/>
          <w:bCs/>
        </w:rPr>
        <w:instrText>Tributary Inflow Bottom Elevation (ELEV BOT)</w:instrText>
      </w:r>
      <w:bookmarkEnd w:id="122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2678F57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96EC5D5"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ETRB</w:t>
      </w:r>
      <w:r w:rsidRPr="00B7030B">
        <w:rPr>
          <w:rFonts w:asciiTheme="minorHAnsi" w:hAnsiTheme="minorHAnsi"/>
        </w:rPr>
        <w:tab/>
        <w:t>Real</w:t>
      </w:r>
      <w:r w:rsidRPr="00B7030B">
        <w:rPr>
          <w:rFonts w:asciiTheme="minorHAnsi" w:hAnsiTheme="minorHAnsi"/>
        </w:rPr>
        <w:tab/>
        <w:t xml:space="preserve">Tributary inflow bottom elevation, </w:t>
      </w:r>
      <w:r w:rsidRPr="00B7030B">
        <w:rPr>
          <w:rFonts w:asciiTheme="minorHAnsi" w:hAnsiTheme="minorHAnsi"/>
          <w:i/>
          <w:iCs/>
        </w:rPr>
        <w:t>m</w:t>
      </w:r>
    </w:p>
    <w:p w14:paraId="79A834CC" w14:textId="77777777" w:rsidR="0041037A" w:rsidRPr="00B7030B" w:rsidRDefault="0041037A">
      <w:pPr>
        <w:pStyle w:val="BodyText2"/>
      </w:pPr>
    </w:p>
    <w:p w14:paraId="44FE6DB2" w14:textId="77777777" w:rsidR="0041037A" w:rsidRPr="00FD76B2" w:rsidRDefault="0041037A">
      <w:pPr>
        <w:pStyle w:val="BodyText"/>
        <w:rPr>
          <w:sz w:val="20"/>
        </w:rPr>
      </w:pPr>
      <w:r w:rsidRPr="00FD76B2">
        <w:rPr>
          <w:sz w:val="20"/>
        </w:rPr>
        <w:t xml:space="preserve">This card specifies the bottom elevation for each tributary inflow in which the user has specified that inflows will be placed over a range of elevations.  Only tributaries that are specified as </w:t>
      </w:r>
      <w:r w:rsidRPr="00FD76B2">
        <w:rPr>
          <w:rFonts w:cs="Arial"/>
          <w:sz w:val="20"/>
        </w:rPr>
        <w:t>SPECIFY</w:t>
      </w:r>
      <w:r w:rsidRPr="00FD76B2">
        <w:rPr>
          <w:sz w:val="20"/>
        </w:rPr>
        <w:t xml:space="preserve"> on the </w:t>
      </w:r>
      <w:hyperlink w:anchor="tributary_placement" w:history="1">
        <w:r w:rsidRPr="00FD76B2">
          <w:rPr>
            <w:rStyle w:val="Hyperlink"/>
            <w:rFonts w:asciiTheme="minorHAnsi" w:hAnsiTheme="minorHAnsi"/>
          </w:rPr>
          <w:t>Tributary Inflow Placement</w:t>
        </w:r>
      </w:hyperlink>
      <w:r w:rsidRPr="00FD76B2">
        <w:rPr>
          <w:sz w:val="20"/>
        </w:rPr>
        <w:t xml:space="preserve"> card need bottom elevations specified on this card.</w:t>
      </w:r>
    </w:p>
    <w:p w14:paraId="6FC31B9B" w14:textId="77777777" w:rsidR="0041037A" w:rsidRPr="00FD76B2" w:rsidRDefault="0041037A">
      <w:pPr>
        <w:pStyle w:val="BodyText"/>
        <w:rPr>
          <w:sz w:val="20"/>
        </w:rPr>
      </w:pPr>
      <w:r w:rsidRPr="00FD76B2">
        <w:rPr>
          <w:sz w:val="20"/>
        </w:rPr>
        <w:t xml:space="preserve">If there are more tributary bottom elevations than can be specified on one line, then they are continued on the next line without another </w:t>
      </w:r>
      <w:r w:rsidRPr="00FD76B2">
        <w:rPr>
          <w:rFonts w:cs="Arial"/>
          <w:sz w:val="20"/>
        </w:rPr>
        <w:t>TRIB BOT</w:t>
      </w:r>
      <w:r w:rsidRPr="00FD76B2">
        <w:rPr>
          <w:sz w:val="20"/>
        </w:rPr>
        <w:t xml:space="preserve"> card being specified.</w:t>
      </w:r>
    </w:p>
    <w:p w14:paraId="2B06F043"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43C03FF" w14:textId="77777777" w:rsidR="0041037A" w:rsidRPr="00192C38" w:rsidRDefault="0041037A">
      <w:pPr>
        <w:pStyle w:val="Examplebody"/>
        <w:rPr>
          <w:rStyle w:val="Cardexample1"/>
        </w:rPr>
      </w:pPr>
      <w:r w:rsidRPr="00192C38">
        <w:rPr>
          <w:rStyle w:val="Cardexample1"/>
        </w:rPr>
        <w:t xml:space="preserve">TRIB BOT    ETRB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p>
    <w:p w14:paraId="4D721651" w14:textId="77777777" w:rsidR="0041037A" w:rsidRPr="00192C38" w:rsidRDefault="0041037A">
      <w:pPr>
        <w:pStyle w:val="Examplebody"/>
        <w:rPr>
          <w:rStyle w:val="Cardexample1"/>
        </w:rPr>
      </w:pPr>
      <w:r w:rsidRPr="00192C38">
        <w:rPr>
          <w:rStyle w:val="Cardexample1"/>
        </w:rPr>
        <w:t xml:space="preserve">                           114.0</w:t>
      </w:r>
    </w:p>
    <w:p w14:paraId="2CCF029C"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CA3E4B4" w14:textId="77777777" w:rsidR="0041037A" w:rsidRPr="00B7030B" w:rsidRDefault="00C51A7D">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689928C" w14:textId="77777777" w:rsidR="0041037A" w:rsidRPr="00B7030B" w:rsidRDefault="00C51A7D">
      <w:pPr>
        <w:pStyle w:val="Relatedcards"/>
        <w:rPr>
          <w:rFonts w:asciiTheme="minorHAnsi" w:hAnsiTheme="minorHAnsi"/>
        </w:rPr>
      </w:pPr>
      <w:hyperlink w:anchor="tributary_placement" w:history="1">
        <w:r w:rsidR="0041037A" w:rsidRPr="00B7030B">
          <w:rPr>
            <w:rFonts w:asciiTheme="minorHAnsi" w:hAnsiTheme="minorHAnsi"/>
          </w:rPr>
          <w:t>Tributary Inflow Placement</w:t>
        </w:r>
      </w:hyperlink>
    </w:p>
    <w:p w14:paraId="76C7F7CC" w14:textId="77777777" w:rsidR="0041037A" w:rsidRPr="00B7030B" w:rsidRDefault="00C51A7D">
      <w:pPr>
        <w:pStyle w:val="Relatedcards"/>
        <w:rPr>
          <w:rFonts w:asciiTheme="minorHAnsi" w:hAnsiTheme="minorHAnsi"/>
        </w:rPr>
      </w:pPr>
      <w:hyperlink w:anchor="tributary_interpolation" w:history="1">
        <w:r w:rsidR="0041037A" w:rsidRPr="00B7030B">
          <w:rPr>
            <w:rFonts w:asciiTheme="minorHAnsi" w:hAnsiTheme="minorHAnsi"/>
          </w:rPr>
          <w:t>Tributary Interpolation</w:t>
        </w:r>
      </w:hyperlink>
    </w:p>
    <w:p w14:paraId="707A3F5F" w14:textId="77777777" w:rsidR="0041037A" w:rsidRPr="00B7030B" w:rsidRDefault="00C51A7D">
      <w:pPr>
        <w:pStyle w:val="Relatedcards"/>
        <w:rPr>
          <w:rFonts w:asciiTheme="minorHAnsi" w:hAnsiTheme="minorHAnsi"/>
        </w:rPr>
      </w:pPr>
      <w:hyperlink w:anchor="tributary_segment" w:history="1">
        <w:r w:rsidR="0041037A" w:rsidRPr="00B7030B">
          <w:rPr>
            <w:rFonts w:asciiTheme="minorHAnsi" w:hAnsiTheme="minorHAnsi"/>
          </w:rPr>
          <w:t>Tributary Seg</w:t>
        </w:r>
        <w:r w:rsidR="0041037A" w:rsidRPr="00B7030B">
          <w:rPr>
            <w:rFonts w:asciiTheme="minorHAnsi" w:hAnsiTheme="minorHAnsi"/>
          </w:rPr>
          <w:softHyphen/>
          <w:t>ment</w:t>
        </w:r>
      </w:hyperlink>
    </w:p>
    <w:p w14:paraId="1CDE1FDE" w14:textId="77777777" w:rsidR="0041037A" w:rsidRPr="00B7030B" w:rsidRDefault="00C51A7D">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107940F9" w14:textId="77777777" w:rsidR="0041037A" w:rsidRPr="00B7030B" w:rsidRDefault="00C51A7D">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16BE4236" w14:textId="77777777" w:rsidR="0041037A" w:rsidRPr="00B7030B" w:rsidRDefault="00C51A7D">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1BFEDC79"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1B5CD30B"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5319129B"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03EB9456" w14:textId="77777777" w:rsidR="0041037A" w:rsidRPr="00B7030B" w:rsidRDefault="00C51A7D">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7FA65A6A" w14:textId="77777777" w:rsidR="0041037A" w:rsidRPr="00B7030B" w:rsidRDefault="00C51A7D">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2BE79709"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6E99F7ED" w14:textId="77777777" w:rsidR="0041037A" w:rsidRPr="00B7030B" w:rsidRDefault="0041037A" w:rsidP="00781F41">
      <w:pPr>
        <w:pStyle w:val="Heading4"/>
        <w:spacing w:after="0"/>
      </w:pPr>
      <w:r w:rsidRPr="00B7030B">
        <w:br w:type="page"/>
      </w:r>
      <w:bookmarkStart w:id="1223" w:name="distributed_tributaries"/>
      <w:bookmarkStart w:id="1224" w:name="_Toc41047694"/>
      <w:bookmarkEnd w:id="1223"/>
      <w:r w:rsidRPr="00B7030B">
        <w:lastRenderedPageBreak/>
        <w:t>Distributed Tributaries (DST TRIB)</w:t>
      </w:r>
      <w:bookmarkEnd w:id="1224"/>
    </w:p>
    <w:p w14:paraId="23C9402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225" w:name="_Toc8027332"/>
      <w:r w:rsidR="0041037A" w:rsidRPr="00B7030B">
        <w:rPr>
          <w:rStyle w:val="CardReferen"/>
          <w:rFonts w:asciiTheme="minorHAnsi" w:hAnsiTheme="minorHAnsi"/>
          <w:b/>
          <w:bCs/>
        </w:rPr>
        <w:instrText>Distributed Tributaries (DST TRIB)</w:instrText>
      </w:r>
      <w:bookmarkEnd w:id="1225"/>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AADDD5E" w14:textId="77777777" w:rsidR="0041037A" w:rsidRPr="00B7030B" w:rsidRDefault="0041037A">
      <w:pPr>
        <w:pStyle w:val="Carddescr01"/>
        <w:tabs>
          <w:tab w:val="left" w:pos="-1440"/>
          <w:tab w:val="left" w:pos="-720"/>
          <w:tab w:val="left" w:pos="0"/>
          <w:tab w:val="left" w:pos="730"/>
          <w:tab w:val="left" w:pos="1858"/>
          <w:tab w:val="left" w:pos="3021"/>
          <w:tab w:val="left" w:pos="4320"/>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w:t>
      </w:r>
      <w:r w:rsidRPr="00B7030B">
        <w:rPr>
          <w:rFonts w:asciiTheme="minorHAnsi" w:hAnsiTheme="minorHAnsi"/>
        </w:rPr>
        <w:softHyphen/>
        <w:t>nored by code)</w:t>
      </w:r>
    </w:p>
    <w:p w14:paraId="7B1265DE" w14:textId="77777777" w:rsidR="0041037A" w:rsidRPr="00B7030B" w:rsidRDefault="0041037A">
      <w:pPr>
        <w:pStyle w:val="Carddescr01"/>
        <w:tabs>
          <w:tab w:val="left" w:pos="-1440"/>
          <w:tab w:val="left" w:pos="-720"/>
          <w:tab w:val="left" w:pos="0"/>
          <w:tab w:val="left" w:pos="730"/>
          <w:tab w:val="left" w:pos="1858"/>
          <w:tab w:val="left" w:pos="3021"/>
          <w:tab w:val="left" w:pos="4320"/>
          <w:tab w:val="left" w:pos="4989"/>
          <w:tab w:val="left" w:pos="5346"/>
          <w:tab w:val="left" w:pos="5702"/>
          <w:tab w:val="left" w:pos="6058"/>
          <w:tab w:val="left" w:pos="6415"/>
          <w:tab w:val="left" w:pos="6771"/>
          <w:tab w:val="left" w:pos="7128"/>
          <w:tab w:val="left" w:pos="7484"/>
          <w:tab w:val="left" w:pos="7840"/>
        </w:tabs>
        <w:ind w:left="4368" w:hanging="4368"/>
        <w:jc w:val="both"/>
        <w:rPr>
          <w:rFonts w:asciiTheme="minorHAnsi" w:hAnsiTheme="minorHAnsi"/>
        </w:rPr>
      </w:pPr>
      <w:r w:rsidRPr="00B7030B">
        <w:rPr>
          <w:rFonts w:asciiTheme="minorHAnsi" w:hAnsiTheme="minorHAnsi"/>
        </w:rPr>
        <w:t>2</w:t>
      </w:r>
      <w:r w:rsidRPr="00B7030B">
        <w:rPr>
          <w:rFonts w:asciiTheme="minorHAnsi" w:hAnsiTheme="minorHAnsi"/>
        </w:rPr>
        <w:tab/>
        <w:t>DTRC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Distributed trib</w:t>
      </w:r>
      <w:r w:rsidRPr="00B7030B">
        <w:rPr>
          <w:rFonts w:asciiTheme="minorHAnsi" w:hAnsiTheme="minorHAnsi"/>
        </w:rPr>
        <w:softHyphen/>
        <w:t>utary op</w:t>
      </w:r>
      <w:r w:rsidRPr="00B7030B">
        <w:rPr>
          <w:rFonts w:asciiTheme="minorHAnsi" w:hAnsiTheme="minorHAnsi"/>
        </w:rPr>
        <w:softHyphen/>
        <w:t>tion, ON or OFF</w:t>
      </w:r>
    </w:p>
    <w:p w14:paraId="0BDAE645" w14:textId="77777777" w:rsidR="0041037A" w:rsidRPr="00B7030B" w:rsidRDefault="0041037A">
      <w:pPr>
        <w:pStyle w:val="BodyText2"/>
      </w:pPr>
    </w:p>
    <w:p w14:paraId="67C098D7" w14:textId="310FC4D0" w:rsidR="0041037A" w:rsidRPr="00FD76B2" w:rsidRDefault="0041037A">
      <w:pPr>
        <w:pStyle w:val="BodyText"/>
        <w:rPr>
          <w:sz w:val="20"/>
        </w:rPr>
      </w:pPr>
      <w:r w:rsidRPr="00FD76B2">
        <w:rPr>
          <w:sz w:val="20"/>
        </w:rPr>
        <w:t>This card specifies whether or not a branch contains a dis</w:t>
      </w:r>
      <w:r w:rsidRPr="00FD76B2">
        <w:rPr>
          <w:sz w:val="20"/>
        </w:rPr>
        <w:softHyphen/>
        <w:t xml:space="preserve">tributed tributary inflow and whether </w:t>
      </w:r>
      <w:del w:id="1226" w:author="Honnalore Steissberg" w:date="2021-07-28T16:28:00Z">
        <w:r w:rsidRPr="00FD76B2" w:rsidDel="0097285D">
          <w:rPr>
            <w:sz w:val="20"/>
          </w:rPr>
          <w:delText xml:space="preserve">or not </w:delText>
        </w:r>
      </w:del>
      <w:r w:rsidRPr="00FD76B2">
        <w:rPr>
          <w:sz w:val="20"/>
        </w:rPr>
        <w:t>the inflows, inflow temperatures, and inflow concentrations are linearly interpolated between input dates.  A distributed tribu</w:t>
      </w:r>
      <w:r w:rsidRPr="00FD76B2">
        <w:rPr>
          <w:sz w:val="20"/>
        </w:rPr>
        <w:softHyphen/>
        <w:t>tary is equivalent to a non-point source load</w:t>
      </w:r>
      <w:r w:rsidRPr="00FD76B2">
        <w:rPr>
          <w:sz w:val="20"/>
        </w:rPr>
        <w:softHyphen/>
        <w:t xml:space="preserve">ing.  This option may be turned ON or OFF for each branch and is useful in accounting for </w:t>
      </w:r>
      <w:del w:id="1227" w:author="Honnalore Steissberg" w:date="2021-07-28T16:29:00Z">
        <w:r w:rsidRPr="00FD76B2" w:rsidDel="0097285D">
          <w:rPr>
            <w:sz w:val="20"/>
          </w:rPr>
          <w:delText>ungaged</w:delText>
        </w:r>
      </w:del>
      <w:ins w:id="1228" w:author="Honnalore Steissberg" w:date="2021-07-28T16:29:00Z">
        <w:r w:rsidR="0097285D" w:rsidRPr="00FD76B2">
          <w:rPr>
            <w:sz w:val="20"/>
          </w:rPr>
          <w:t>ung</w:t>
        </w:r>
        <w:r w:rsidR="0097285D">
          <w:rPr>
            <w:sz w:val="20"/>
          </w:rPr>
          <w:t>a</w:t>
        </w:r>
        <w:r w:rsidR="0097285D" w:rsidRPr="00FD76B2">
          <w:rPr>
            <w:sz w:val="20"/>
          </w:rPr>
          <w:t>uged</w:t>
        </w:r>
      </w:ins>
      <w:r w:rsidRPr="00FD76B2">
        <w:rPr>
          <w:sz w:val="20"/>
        </w:rPr>
        <w:t xml:space="preserve"> flows for the water budget.  The flow is distributed among the seg</w:t>
      </w:r>
      <w:r w:rsidRPr="00FD76B2">
        <w:rPr>
          <w:sz w:val="20"/>
        </w:rPr>
        <w:softHyphen/>
        <w:t>ments in each branch propor</w:t>
      </w:r>
      <w:r w:rsidRPr="00FD76B2">
        <w:rPr>
          <w:sz w:val="20"/>
        </w:rPr>
        <w:softHyphen/>
        <w:t>tional to their surface areas.  There is one value of [</w:t>
      </w:r>
      <w:r w:rsidRPr="00781F41">
        <w:rPr>
          <w:rFonts w:cs="Arial"/>
          <w:b/>
          <w:bCs/>
          <w:sz w:val="20"/>
        </w:rPr>
        <w:t>DTRC</w:t>
      </w:r>
      <w:r w:rsidRPr="00FD76B2">
        <w:rPr>
          <w:sz w:val="20"/>
        </w:rPr>
        <w:t>] for each branch.</w:t>
      </w:r>
      <w:r w:rsidR="00CA2B60" w:rsidRPr="00FD76B2">
        <w:rPr>
          <w:sz w:val="20"/>
        </w:rPr>
        <w:t xml:space="preserve"> See the INTERPOL card for turning ON/OFF interpolation for distributed tributaries.</w:t>
      </w:r>
    </w:p>
    <w:p w14:paraId="62B45DA6" w14:textId="77777777" w:rsidR="0041037A" w:rsidRPr="00FD76B2" w:rsidRDefault="0041037A">
      <w:pPr>
        <w:pStyle w:val="BodyText"/>
        <w:rPr>
          <w:sz w:val="20"/>
        </w:rPr>
      </w:pPr>
      <w:r w:rsidRPr="00FD76B2">
        <w:rPr>
          <w:sz w:val="20"/>
        </w:rPr>
        <w:t>For each distributed tributary specified, the user must supply an inflow file [</w:t>
      </w:r>
      <w:hyperlink w:anchor="dtrib_inflow_filename" w:history="1">
        <w:r w:rsidRPr="00FD76B2">
          <w:rPr>
            <w:rStyle w:val="Hyperlink"/>
            <w:rFonts w:asciiTheme="minorHAnsi" w:hAnsiTheme="minorHAnsi" w:cs="Arial"/>
          </w:rPr>
          <w:t>QDTFN</w:t>
        </w:r>
      </w:hyperlink>
      <w:r w:rsidRPr="00FD76B2">
        <w:rPr>
          <w:sz w:val="20"/>
        </w:rPr>
        <w:t>], an inflow temp</w:t>
      </w:r>
      <w:r w:rsidRPr="00FD76B2">
        <w:rPr>
          <w:sz w:val="20"/>
        </w:rPr>
        <w:softHyphen/>
        <w:t>erature file [</w:t>
      </w:r>
      <w:hyperlink w:anchor="dtrib_temperature_filename" w:history="1">
        <w:r w:rsidRPr="00FD76B2">
          <w:rPr>
            <w:rStyle w:val="Hyperlink"/>
            <w:rFonts w:asciiTheme="minorHAnsi" w:hAnsiTheme="minorHAnsi" w:cs="Arial"/>
          </w:rPr>
          <w:t>TDTFN</w:t>
        </w:r>
      </w:hyperlink>
      <w:r w:rsidRPr="00FD76B2">
        <w:rPr>
          <w:sz w:val="20"/>
        </w:rPr>
        <w:t>], and, if constituents are mod</w:t>
      </w:r>
      <w:r w:rsidRPr="00FD76B2">
        <w:rPr>
          <w:sz w:val="20"/>
        </w:rPr>
        <w:softHyphen/>
        <w:t>eled, an inflow constituent concentra</w:t>
      </w:r>
      <w:r w:rsidRPr="00FD76B2">
        <w:rPr>
          <w:sz w:val="20"/>
        </w:rPr>
        <w:softHyphen/>
        <w:t>tion file [</w:t>
      </w:r>
      <w:hyperlink w:anchor="dtrib_concentration_filename" w:history="1">
        <w:r w:rsidRPr="00FD76B2">
          <w:rPr>
            <w:rStyle w:val="Hyperlink"/>
            <w:rFonts w:asciiTheme="minorHAnsi" w:hAnsiTheme="minorHAnsi" w:cs="Arial"/>
          </w:rPr>
          <w:t>CDTFN</w:t>
        </w:r>
      </w:hyperlink>
      <w:r w:rsidRPr="00FD76B2">
        <w:rPr>
          <w:sz w:val="20"/>
        </w:rPr>
        <w:t>].</w:t>
      </w:r>
    </w:p>
    <w:p w14:paraId="3C799893" w14:textId="77777777" w:rsidR="0041037A" w:rsidRPr="00FD76B2" w:rsidRDefault="0041037A">
      <w:pPr>
        <w:pStyle w:val="BodyText"/>
        <w:rPr>
          <w:sz w:val="20"/>
        </w:rPr>
      </w:pPr>
      <w:r w:rsidRPr="00FD76B2">
        <w:rPr>
          <w:sz w:val="20"/>
        </w:rPr>
        <w:t>If constituents are modeled, the user can select which consti</w:t>
      </w:r>
      <w:r w:rsidRPr="00FD76B2">
        <w:rPr>
          <w:sz w:val="20"/>
        </w:rPr>
        <w:softHyphen/>
        <w:t>tuents are included in the distributed tribu</w:t>
      </w:r>
      <w:r w:rsidRPr="00FD76B2">
        <w:rPr>
          <w:sz w:val="20"/>
        </w:rPr>
        <w:softHyphen/>
        <w:t>tary con</w:t>
      </w:r>
      <w:r w:rsidRPr="00FD76B2">
        <w:rPr>
          <w:sz w:val="20"/>
        </w:rPr>
        <w:softHyphen/>
        <w:t>centra</w:t>
      </w:r>
      <w:r w:rsidRPr="00FD76B2">
        <w:rPr>
          <w:sz w:val="20"/>
        </w:rPr>
        <w:softHyphen/>
        <w:t>tions input file (see</w:t>
      </w:r>
      <w:r w:rsidRPr="00FD76B2">
        <w:rPr>
          <w:rStyle w:val="CardReferen1"/>
          <w:rFonts w:asciiTheme="minorHAnsi" w:hAnsiTheme="minorHAnsi"/>
          <w:sz w:val="20"/>
        </w:rPr>
        <w:t xml:space="preserve"> </w:t>
      </w:r>
      <w:hyperlink w:anchor="distributed_tributary_active" w:history="1">
        <w:r w:rsidRPr="00FD76B2">
          <w:rPr>
            <w:rStyle w:val="Hyperlink"/>
            <w:rFonts w:asciiTheme="minorHAnsi" w:hAnsiTheme="minorHAnsi"/>
          </w:rPr>
          <w:t>Distributed Tributary Active Constituent Control</w:t>
        </w:r>
      </w:hyperlink>
      <w:r w:rsidRPr="00FD76B2">
        <w:rPr>
          <w:sz w:val="20"/>
        </w:rPr>
        <w:t xml:space="preserve"> card).</w:t>
      </w:r>
    </w:p>
    <w:p w14:paraId="1FDF0F2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B5422A7" w14:textId="77777777" w:rsidR="0041037A" w:rsidRPr="00192C38" w:rsidRDefault="0041037A">
      <w:pPr>
        <w:pStyle w:val="Examplebody"/>
        <w:rPr>
          <w:rStyle w:val="Cardexample1"/>
        </w:rPr>
      </w:pPr>
      <w:r w:rsidRPr="00192C38">
        <w:rPr>
          <w:rStyle w:val="Cardexample1"/>
        </w:rPr>
        <w:t xml:space="preserve">DST TRIB    DTRC   </w:t>
      </w:r>
    </w:p>
    <w:p w14:paraId="75C24D50" w14:textId="77777777" w:rsidR="0041037A" w:rsidRPr="00192C38" w:rsidRDefault="0041037A">
      <w:pPr>
        <w:pStyle w:val="Examplebody"/>
      </w:pPr>
      <w:r w:rsidRPr="00192C38">
        <w:rPr>
          <w:rStyle w:val="Cardexample1"/>
        </w:rPr>
        <w:t xml:space="preserve">Br 1          ON   </w:t>
      </w:r>
    </w:p>
    <w:p w14:paraId="3A1CDE70" w14:textId="77777777" w:rsidR="0041037A" w:rsidRPr="00192C38" w:rsidRDefault="0041037A">
      <w:pPr>
        <w:pStyle w:val="Examplebody"/>
      </w:pPr>
      <w:r w:rsidRPr="00192C38">
        <w:rPr>
          <w:rStyle w:val="Cardexample1"/>
        </w:rPr>
        <w:t xml:space="preserve">Br 2          ON   </w:t>
      </w:r>
    </w:p>
    <w:p w14:paraId="008E4994" w14:textId="77777777" w:rsidR="0041037A" w:rsidRPr="00192C38" w:rsidRDefault="0041037A">
      <w:pPr>
        <w:pStyle w:val="Examplebody"/>
      </w:pPr>
      <w:r w:rsidRPr="00192C38">
        <w:rPr>
          <w:rStyle w:val="Cardexample1"/>
        </w:rPr>
        <w:t xml:space="preserve">Br 3         OFF   </w:t>
      </w:r>
    </w:p>
    <w:p w14:paraId="6DA972E7" w14:textId="77777777" w:rsidR="0041037A" w:rsidRPr="00192C38" w:rsidRDefault="0041037A">
      <w:pPr>
        <w:pStyle w:val="Examplebody"/>
      </w:pPr>
      <w:r w:rsidRPr="00192C38">
        <w:rPr>
          <w:rStyle w:val="Cardexample1"/>
        </w:rPr>
        <w:t xml:space="preserve">Br 4         OFF  </w:t>
      </w:r>
    </w:p>
    <w:p w14:paraId="18A9F458"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B0F8CB0" w14:textId="77777777" w:rsidR="0041037A" w:rsidRPr="00B7030B" w:rsidRDefault="00C51A7D">
      <w:pPr>
        <w:pStyle w:val="Relatedcards"/>
        <w:rPr>
          <w:rFonts w:asciiTheme="minorHAnsi" w:hAnsiTheme="minorHAnsi"/>
        </w:rPr>
      </w:pPr>
      <w:hyperlink w:anchor="distributed_tributary_active" w:history="1">
        <w:r w:rsidR="0041037A" w:rsidRPr="00B7030B">
          <w:rPr>
            <w:rFonts w:asciiTheme="minorHAnsi" w:hAnsiTheme="minorHAnsi"/>
          </w:rPr>
          <w:t>Distributed Tributary Active Constituent Control</w:t>
        </w:r>
      </w:hyperlink>
    </w:p>
    <w:p w14:paraId="2E952909" w14:textId="77777777" w:rsidR="0041037A" w:rsidRPr="00B7030B" w:rsidRDefault="00C51A7D">
      <w:pPr>
        <w:pStyle w:val="Relatedcards"/>
        <w:rPr>
          <w:rFonts w:asciiTheme="minorHAnsi" w:hAnsiTheme="minorHAnsi"/>
        </w:rPr>
      </w:pPr>
      <w:hyperlink w:anchor="distributed_tributary_inflow_file" w:history="1">
        <w:r w:rsidR="0041037A" w:rsidRPr="00B7030B">
          <w:rPr>
            <w:rFonts w:asciiTheme="minorHAnsi" w:hAnsiTheme="minorHAnsi"/>
          </w:rPr>
          <w:t>Distributed Tributary Inflow File</w:t>
        </w:r>
      </w:hyperlink>
    </w:p>
    <w:p w14:paraId="2B5403BB" w14:textId="77777777" w:rsidR="0041037A" w:rsidRPr="00B7030B" w:rsidRDefault="00C51A7D">
      <w:pPr>
        <w:pStyle w:val="Relatedcards"/>
        <w:rPr>
          <w:rFonts w:asciiTheme="minorHAnsi" w:hAnsiTheme="minorHAnsi"/>
        </w:rPr>
      </w:pPr>
      <w:hyperlink w:anchor="distributed_tributary_temperature_file" w:history="1">
        <w:r w:rsidR="0041037A" w:rsidRPr="00B7030B">
          <w:rPr>
            <w:rFonts w:asciiTheme="minorHAnsi" w:hAnsiTheme="minorHAnsi"/>
          </w:rPr>
          <w:t>Distributed Tributary Temperature File</w:t>
        </w:r>
      </w:hyperlink>
    </w:p>
    <w:p w14:paraId="511FDF05" w14:textId="77777777" w:rsidR="0041037A" w:rsidRPr="00B7030B" w:rsidRDefault="00C51A7D">
      <w:pPr>
        <w:pStyle w:val="Relatedcards"/>
        <w:rPr>
          <w:rFonts w:asciiTheme="minorHAnsi" w:hAnsiTheme="minorHAnsi"/>
        </w:rPr>
      </w:pPr>
      <w:hyperlink w:anchor="downstream_head_concentration_file" w:history="1">
        <w:r w:rsidR="0041037A" w:rsidRPr="00B7030B">
          <w:rPr>
            <w:rFonts w:asciiTheme="minorHAnsi" w:hAnsiTheme="minorHAnsi"/>
          </w:rPr>
          <w:t>Distributed Tributary Concentration File</w:t>
        </w:r>
      </w:hyperlink>
    </w:p>
    <w:p w14:paraId="4EBBA499" w14:textId="77777777" w:rsidR="0041037A" w:rsidRPr="00B7030B" w:rsidRDefault="00C51A7D">
      <w:pPr>
        <w:pStyle w:val="Relatedcards"/>
        <w:rPr>
          <w:rFonts w:asciiTheme="minorHAnsi" w:hAnsiTheme="minorHAnsi"/>
        </w:rPr>
      </w:pPr>
      <w:hyperlink w:anchor="dtrib_inflow_filename" w:history="1">
        <w:r w:rsidR="0041037A" w:rsidRPr="00B7030B">
          <w:rPr>
            <w:rFonts w:asciiTheme="minorHAnsi" w:hAnsiTheme="minorHAnsi"/>
          </w:rPr>
          <w:t>Distributed Tributary Inflow Filename</w:t>
        </w:r>
      </w:hyperlink>
    </w:p>
    <w:p w14:paraId="0FA65CFF" w14:textId="77777777" w:rsidR="0041037A" w:rsidRPr="00B7030B" w:rsidRDefault="00C51A7D">
      <w:pPr>
        <w:pStyle w:val="Relatedcards"/>
        <w:rPr>
          <w:rFonts w:asciiTheme="minorHAnsi" w:hAnsiTheme="minorHAnsi"/>
        </w:rPr>
      </w:pPr>
      <w:hyperlink w:anchor="dtrib_temperature_filename" w:history="1">
        <w:r w:rsidR="0041037A" w:rsidRPr="00B7030B">
          <w:rPr>
            <w:rFonts w:asciiTheme="minorHAnsi" w:hAnsiTheme="minorHAnsi"/>
          </w:rPr>
          <w:t>Distributed Tributary Inflow Temperature Filename</w:t>
        </w:r>
      </w:hyperlink>
    </w:p>
    <w:p w14:paraId="7C4A6D30" w14:textId="77777777" w:rsidR="0041037A" w:rsidRPr="00B7030B" w:rsidRDefault="00C51A7D">
      <w:pPr>
        <w:pStyle w:val="Relatedcards"/>
        <w:rPr>
          <w:rFonts w:asciiTheme="minorHAnsi" w:hAnsiTheme="minorHAnsi"/>
        </w:rPr>
      </w:pPr>
      <w:hyperlink w:anchor="dtrib_concentration_filename" w:history="1">
        <w:r w:rsidR="0041037A" w:rsidRPr="00B7030B">
          <w:rPr>
            <w:rFonts w:asciiTheme="minorHAnsi" w:hAnsiTheme="minorHAnsi"/>
          </w:rPr>
          <w:t>Distributed Tributary Inflow Concentration Filename</w:t>
        </w:r>
      </w:hyperlink>
    </w:p>
    <w:p w14:paraId="4E4BC060" w14:textId="77777777" w:rsidR="00386E35" w:rsidRDefault="00386E35" w:rsidP="00781F41">
      <w:pPr>
        <w:pStyle w:val="Heading4"/>
        <w:spacing w:after="0"/>
        <w:rPr>
          <w:rStyle w:val="Cardtitle1"/>
          <w:rFonts w:asciiTheme="minorHAnsi" w:hAnsiTheme="minorHAnsi"/>
        </w:rPr>
        <w:sectPr w:rsidR="00386E35" w:rsidSect="00431570">
          <w:endnotePr>
            <w:numFmt w:val="decimal"/>
          </w:endnotePr>
          <w:pgSz w:w="12240" w:h="15840" w:code="1"/>
          <w:pgMar w:top="1728" w:right="1440" w:bottom="1728" w:left="2160" w:header="1008" w:footer="1008" w:gutter="0"/>
          <w:paperSrc w:first="100" w:other="100"/>
          <w:pgNumType w:chapStyle="4"/>
          <w:cols w:space="720"/>
        </w:sectPr>
      </w:pPr>
    </w:p>
    <w:p w14:paraId="4B1FF91E" w14:textId="77777777" w:rsidR="0041037A" w:rsidRPr="00B7030B" w:rsidRDefault="0041037A" w:rsidP="00386E35">
      <w:pPr>
        <w:pStyle w:val="Heading4"/>
        <w:spacing w:after="0"/>
      </w:pPr>
      <w:bookmarkStart w:id="1229" w:name="pump_storage"/>
      <w:bookmarkStart w:id="1230" w:name="hydrodynamic_output"/>
      <w:bookmarkStart w:id="1231" w:name="_Toc41047695"/>
      <w:bookmarkEnd w:id="1229"/>
      <w:bookmarkEnd w:id="1230"/>
      <w:r w:rsidRPr="00B7030B">
        <w:lastRenderedPageBreak/>
        <w:t>Hydrodynamic Output Control (HYD PRINT)</w:t>
      </w:r>
      <w:bookmarkEnd w:id="1231"/>
    </w:p>
    <w:p w14:paraId="24A4D05D" w14:textId="77777777" w:rsidR="0041037A" w:rsidRPr="008D5340" w:rsidRDefault="00FA1B19" w:rsidP="008D5340">
      <w:pPr>
        <w:pStyle w:val="Fields1"/>
        <w:rPr>
          <w:rStyle w:val="CardReferen"/>
          <w:rFonts w:asciiTheme="minorHAnsi" w:hAnsiTheme="minorHAnsi"/>
          <w:b/>
          <w:bCs/>
        </w:rPr>
      </w:pPr>
      <w:r w:rsidRPr="008D5340">
        <w:rPr>
          <w:rStyle w:val="CardReferen"/>
          <w:rFonts w:asciiTheme="minorHAnsi" w:hAnsiTheme="minorHAnsi"/>
          <w:b/>
          <w:bCs/>
        </w:rPr>
        <w:fldChar w:fldCharType="begin"/>
      </w:r>
      <w:r w:rsidR="0041037A" w:rsidRPr="008D5340">
        <w:rPr>
          <w:rStyle w:val="CardReferen"/>
          <w:rFonts w:asciiTheme="minorHAnsi" w:hAnsiTheme="minorHAnsi"/>
          <w:b/>
          <w:bCs/>
        </w:rPr>
        <w:instrText>tc \l3 "</w:instrText>
      </w:r>
      <w:bookmarkStart w:id="1232" w:name="_Toc8027335"/>
      <w:r w:rsidR="0041037A" w:rsidRPr="008D5340">
        <w:rPr>
          <w:rStyle w:val="CardReferen"/>
          <w:rFonts w:asciiTheme="minorHAnsi" w:hAnsiTheme="minorHAnsi"/>
          <w:b/>
          <w:bCs/>
        </w:rPr>
        <w:instrText>Hydrodynamic Output Control (HYD PRINT)</w:instrText>
      </w:r>
      <w:bookmarkEnd w:id="1232"/>
      <w:r w:rsidRPr="008D5340">
        <w:rPr>
          <w:rStyle w:val="CardReferen"/>
          <w:rFonts w:asciiTheme="minorHAnsi" w:hAnsiTheme="minorHAnsi"/>
          <w:b/>
          <w:bCs/>
        </w:rPr>
        <w:fldChar w:fldCharType="end"/>
      </w:r>
      <w:r w:rsidRPr="008D5340">
        <w:rPr>
          <w:rStyle w:val="CardReferen"/>
          <w:rFonts w:asciiTheme="minorHAnsi" w:hAnsiTheme="minorHAnsi"/>
          <w:b/>
          <w:bCs/>
        </w:rPr>
        <w:fldChar w:fldCharType="begin"/>
      </w:r>
      <w:r w:rsidR="0041037A" w:rsidRPr="008D5340">
        <w:rPr>
          <w:rStyle w:val="CardReferen"/>
          <w:rFonts w:asciiTheme="minorHAnsi" w:hAnsiTheme="minorHAnsi"/>
          <w:b/>
          <w:bCs/>
        </w:rPr>
        <w:instrText>ADVANCE \d21</w:instrText>
      </w:r>
      <w:r w:rsidRPr="008D5340">
        <w:rPr>
          <w:rStyle w:val="CardReferen"/>
          <w:rFonts w:asciiTheme="minorHAnsi" w:hAnsiTheme="minorHAnsi"/>
          <w:b/>
          <w:bCs/>
        </w:rPr>
        <w:fldChar w:fldCharType="end"/>
      </w:r>
      <w:r w:rsidR="0041037A" w:rsidRPr="008D5340">
        <w:rPr>
          <w:rStyle w:val="CardReferen"/>
          <w:rFonts w:asciiTheme="minorHAnsi" w:hAnsiTheme="minorHAnsi"/>
          <w:b/>
          <w:bCs/>
        </w:rPr>
        <w:t>FIELD</w:t>
      </w:r>
      <w:r w:rsidR="0041037A" w:rsidRPr="008D5340">
        <w:rPr>
          <w:rStyle w:val="CardReferen"/>
          <w:rFonts w:asciiTheme="minorHAnsi" w:hAnsiTheme="minorHAnsi"/>
          <w:b/>
          <w:bCs/>
        </w:rPr>
        <w:tab/>
        <w:t>NAME</w:t>
      </w:r>
      <w:r w:rsidR="0041037A" w:rsidRPr="008D5340">
        <w:rPr>
          <w:rStyle w:val="CardReferen"/>
          <w:rFonts w:asciiTheme="minorHAnsi" w:hAnsiTheme="minorHAnsi"/>
          <w:b/>
          <w:bCs/>
        </w:rPr>
        <w:tab/>
        <w:t>VALUE</w:t>
      </w:r>
      <w:r w:rsidR="0041037A" w:rsidRPr="008D5340">
        <w:rPr>
          <w:rStyle w:val="CardReferen"/>
          <w:rFonts w:asciiTheme="minorHAnsi" w:hAnsiTheme="minorHAnsi"/>
          <w:b/>
          <w:bCs/>
        </w:rPr>
        <w:tab/>
        <w:t>DEFAULT</w:t>
      </w:r>
      <w:r w:rsidR="0041037A" w:rsidRPr="008D5340">
        <w:rPr>
          <w:rStyle w:val="CardReferen"/>
          <w:rFonts w:asciiTheme="minorHAnsi" w:hAnsiTheme="minorHAnsi"/>
          <w:b/>
          <w:bCs/>
        </w:rPr>
        <w:tab/>
        <w:t>DESCRIPTION</w:t>
      </w:r>
    </w:p>
    <w:p w14:paraId="61DA38C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BC2197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HPRWBC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Output hydrodynamic terms to the snapshot file, ON or OFF</w:t>
      </w:r>
    </w:p>
    <w:p w14:paraId="3056DF64" w14:textId="77777777" w:rsidR="0041037A" w:rsidRPr="008D5340" w:rsidRDefault="0041037A">
      <w:pPr>
        <w:pStyle w:val="BodyText2"/>
        <w:rPr>
          <w:sz w:val="16"/>
          <w:szCs w:val="16"/>
        </w:rPr>
      </w:pPr>
    </w:p>
    <w:p w14:paraId="0FC4C2EB" w14:textId="28855D22" w:rsidR="0041037A" w:rsidRPr="00FD76B2" w:rsidRDefault="0041037A" w:rsidP="008D5340">
      <w:pPr>
        <w:pStyle w:val="BodyText"/>
        <w:spacing w:after="120"/>
        <w:rPr>
          <w:sz w:val="20"/>
        </w:rPr>
      </w:pPr>
      <w:r w:rsidRPr="00FD76B2">
        <w:rPr>
          <w:sz w:val="20"/>
        </w:rPr>
        <w:t>This card specifies whether or not certain hydrodynamic terms are included as output in the snapshot file</w:t>
      </w:r>
      <w:r w:rsidR="00FD76B2" w:rsidRPr="00FD76B2">
        <w:rPr>
          <w:sz w:val="20"/>
        </w:rPr>
        <w:t xml:space="preserve"> [</w:t>
      </w:r>
      <w:r w:rsidR="00FD76B2" w:rsidRPr="00781F41">
        <w:rPr>
          <w:b/>
          <w:bCs/>
          <w:sz w:val="20"/>
        </w:rPr>
        <w:t>SNP</w:t>
      </w:r>
      <w:r w:rsidR="00FD76B2" w:rsidRPr="00FD76B2">
        <w:rPr>
          <w:sz w:val="20"/>
        </w:rPr>
        <w:t>]</w:t>
      </w:r>
      <w:r w:rsidRPr="00FD76B2">
        <w:rPr>
          <w:sz w:val="20"/>
        </w:rPr>
        <w:t xml:space="preserve">.  The hydrodynamic terms include timestep violations, horizontal and vertical velocities, temperatures, and all the terms that comprise the horizontal momentum equation.  The latest version allows the user to turn </w:t>
      </w:r>
      <w:r w:rsidRPr="00FD76B2">
        <w:rPr>
          <w:rFonts w:cs="Arial"/>
          <w:sz w:val="20"/>
        </w:rPr>
        <w:t>ON/OFF</w:t>
      </w:r>
      <w:r w:rsidRPr="00FD76B2">
        <w:rPr>
          <w:sz w:val="20"/>
        </w:rPr>
        <w:t xml:space="preserve"> hydrodynamic output for each waterbody as shown in the example.   Values for each waterbody continue across the line.  If there are more than nine waterbodies, then additional values continue on the next line starting in field two.</w:t>
      </w:r>
      <w:r w:rsidR="00CA2B60" w:rsidRPr="00FD76B2">
        <w:rPr>
          <w:sz w:val="20"/>
        </w:rPr>
        <w:t xml:space="preserve"> Output formatting and animation of these variables can be specified in the </w:t>
      </w:r>
      <w:r w:rsidR="00CA2B60" w:rsidRPr="003D691F">
        <w:rPr>
          <w:b/>
          <w:bCs/>
          <w:sz w:val="20"/>
        </w:rPr>
        <w:t>graph.npt</w:t>
      </w:r>
      <w:r w:rsidR="00CA2B60" w:rsidRPr="00FD76B2">
        <w:rPr>
          <w:sz w:val="20"/>
        </w:rPr>
        <w:t xml:space="preserve"> file.</w:t>
      </w:r>
      <w:r w:rsidR="002F38B2">
        <w:rPr>
          <w:sz w:val="20"/>
        </w:rPr>
        <w:t xml:space="preserve"> The list of hydraulic print parameters is shown in</w:t>
      </w:r>
      <w:r w:rsidR="002F38B2" w:rsidRPr="002F38B2">
        <w:rPr>
          <w:sz w:val="20"/>
        </w:rPr>
        <w:t xml:space="preserve"> </w:t>
      </w:r>
      <w:r w:rsidR="002F38B2" w:rsidRPr="002F38B2">
        <w:rPr>
          <w:sz w:val="20"/>
        </w:rPr>
        <w:fldChar w:fldCharType="begin"/>
      </w:r>
      <w:r w:rsidR="002F38B2" w:rsidRPr="002F38B2">
        <w:rPr>
          <w:sz w:val="20"/>
        </w:rPr>
        <w:instrText xml:space="preserve"> REF _Ref13662717 \h </w:instrText>
      </w:r>
      <w:r w:rsidR="002F38B2">
        <w:rPr>
          <w:sz w:val="20"/>
        </w:rPr>
        <w:instrText xml:space="preserve"> \* MERGEFORMAT </w:instrText>
      </w:r>
      <w:r w:rsidR="002F38B2" w:rsidRPr="002F38B2">
        <w:rPr>
          <w:sz w:val="20"/>
        </w:rPr>
      </w:r>
      <w:r w:rsidR="002F38B2" w:rsidRPr="002F38B2">
        <w:rPr>
          <w:sz w:val="20"/>
        </w:rPr>
        <w:fldChar w:fldCharType="separate"/>
      </w:r>
      <w:r w:rsidR="00795A65" w:rsidRPr="00795A65">
        <w:rPr>
          <w:sz w:val="20"/>
        </w:rPr>
        <w:t xml:space="preserve">Table </w:t>
      </w:r>
      <w:r w:rsidR="00795A65" w:rsidRPr="00795A65">
        <w:rPr>
          <w:noProof/>
          <w:sz w:val="20"/>
        </w:rPr>
        <w:t>8</w:t>
      </w:r>
      <w:r w:rsidR="002F38B2" w:rsidRPr="002F38B2">
        <w:rPr>
          <w:sz w:val="20"/>
        </w:rPr>
        <w:fldChar w:fldCharType="end"/>
      </w:r>
      <w:r w:rsidR="002F38B2">
        <w:rPr>
          <w:sz w:val="20"/>
        </w:rPr>
        <w:t>.</w:t>
      </w:r>
    </w:p>
    <w:p w14:paraId="0A765EB5" w14:textId="6B6AF631" w:rsidR="0041037A" w:rsidRPr="002F38B2" w:rsidRDefault="0041037A" w:rsidP="00EE7164">
      <w:pPr>
        <w:pStyle w:val="Tablecaption"/>
      </w:pPr>
      <w:bookmarkStart w:id="1233" w:name="_Ref13662717"/>
      <w:bookmarkStart w:id="1234" w:name="_Toc13665504"/>
      <w:bookmarkStart w:id="1235" w:name="_Toc37942954"/>
      <w:r w:rsidRPr="002F38B2">
        <w:t xml:space="preserve">Table </w:t>
      </w:r>
      <w:r w:rsidR="00F812F1">
        <w:fldChar w:fldCharType="begin"/>
      </w:r>
      <w:r w:rsidR="00F812F1">
        <w:instrText xml:space="preserve"> SEQ Table \* ARABIC </w:instrText>
      </w:r>
      <w:r w:rsidR="00F812F1">
        <w:fldChar w:fldCharType="separate"/>
      </w:r>
      <w:r w:rsidR="00795A65">
        <w:rPr>
          <w:noProof/>
        </w:rPr>
        <w:t>8</w:t>
      </w:r>
      <w:r w:rsidR="00F812F1">
        <w:rPr>
          <w:noProof/>
        </w:rPr>
        <w:fldChar w:fldCharType="end"/>
      </w:r>
      <w:bookmarkEnd w:id="1233"/>
      <w:r w:rsidRPr="002F38B2">
        <w:t>.  Hydraulic Print Parameters</w:t>
      </w:r>
      <w:r w:rsidR="002F38B2">
        <w:t>.</w:t>
      </w:r>
      <w:bookmarkEnd w:id="1234"/>
      <w:bookmarkEnd w:id="1235"/>
    </w:p>
    <w:tbl>
      <w:tblPr>
        <w:tblW w:w="925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825"/>
        <w:gridCol w:w="8430"/>
      </w:tblGrid>
      <w:tr w:rsidR="0041037A" w:rsidRPr="00B7030B" w14:paraId="45B00B49" w14:textId="77777777" w:rsidTr="00781F41">
        <w:trPr>
          <w:jc w:val="center"/>
        </w:trPr>
        <w:tc>
          <w:tcPr>
            <w:tcW w:w="825" w:type="dxa"/>
            <w:tcBorders>
              <w:top w:val="double" w:sz="4" w:space="0" w:color="auto"/>
              <w:bottom w:val="double" w:sz="4" w:space="0" w:color="auto"/>
            </w:tcBorders>
            <w:vAlign w:val="center"/>
          </w:tcPr>
          <w:p w14:paraId="7A1BF51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Term</w:t>
            </w:r>
          </w:p>
        </w:tc>
        <w:tc>
          <w:tcPr>
            <w:tcW w:w="8430" w:type="dxa"/>
            <w:tcBorders>
              <w:top w:val="double" w:sz="4" w:space="0" w:color="auto"/>
              <w:bottom w:val="double" w:sz="4" w:space="0" w:color="auto"/>
            </w:tcBorders>
            <w:vAlign w:val="center"/>
          </w:tcPr>
          <w:p w14:paraId="1D97053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Explanation</w:t>
            </w:r>
          </w:p>
        </w:tc>
      </w:tr>
      <w:tr w:rsidR="0041037A" w:rsidRPr="00B7030B" w14:paraId="4AB6F4F9" w14:textId="77777777" w:rsidTr="00781F41">
        <w:trPr>
          <w:jc w:val="center"/>
        </w:trPr>
        <w:tc>
          <w:tcPr>
            <w:tcW w:w="825" w:type="dxa"/>
            <w:tcBorders>
              <w:top w:val="double" w:sz="4" w:space="0" w:color="auto"/>
            </w:tcBorders>
            <w:vAlign w:val="center"/>
          </w:tcPr>
          <w:p w14:paraId="0DADD679" w14:textId="77777777" w:rsidR="0041037A" w:rsidRPr="00B7030B" w:rsidRDefault="0041037A">
            <w:pPr>
              <w:pStyle w:val="tabledata"/>
              <w:jc w:val="center"/>
              <w:rPr>
                <w:rFonts w:asciiTheme="minorHAnsi" w:hAnsiTheme="minorHAnsi"/>
              </w:rPr>
            </w:pPr>
            <w:r w:rsidRPr="00B7030B">
              <w:rPr>
                <w:rFonts w:asciiTheme="minorHAnsi" w:hAnsiTheme="minorHAnsi"/>
              </w:rPr>
              <w:t>[NLIM]</w:t>
            </w:r>
          </w:p>
        </w:tc>
        <w:tc>
          <w:tcPr>
            <w:tcW w:w="8430" w:type="dxa"/>
            <w:tcBorders>
              <w:top w:val="double" w:sz="4" w:space="0" w:color="auto"/>
            </w:tcBorders>
            <w:vAlign w:val="center"/>
          </w:tcPr>
          <w:p w14:paraId="6109A976" w14:textId="77777777" w:rsidR="0041037A" w:rsidRPr="00B7030B" w:rsidRDefault="0041037A">
            <w:pPr>
              <w:pStyle w:val="tabledata"/>
              <w:jc w:val="center"/>
              <w:rPr>
                <w:rFonts w:asciiTheme="minorHAnsi" w:hAnsiTheme="minorHAnsi"/>
              </w:rPr>
            </w:pPr>
            <w:r w:rsidRPr="00B7030B">
              <w:rPr>
                <w:rFonts w:asciiTheme="minorHAnsi" w:hAnsiTheme="minorHAnsi"/>
              </w:rPr>
              <w:t>Location and number of limiting time steps in the model grid</w:t>
            </w:r>
          </w:p>
        </w:tc>
      </w:tr>
      <w:tr w:rsidR="0041037A" w:rsidRPr="00B7030B" w14:paraId="5D8EABCD" w14:textId="77777777" w:rsidTr="00781F41">
        <w:trPr>
          <w:jc w:val="center"/>
        </w:trPr>
        <w:tc>
          <w:tcPr>
            <w:tcW w:w="825" w:type="dxa"/>
            <w:vAlign w:val="center"/>
          </w:tcPr>
          <w:p w14:paraId="67E0DDE1" w14:textId="77777777" w:rsidR="0041037A" w:rsidRPr="00B7030B" w:rsidRDefault="0041037A">
            <w:pPr>
              <w:pStyle w:val="tabledata"/>
              <w:jc w:val="center"/>
              <w:rPr>
                <w:rFonts w:asciiTheme="minorHAnsi" w:hAnsiTheme="minorHAnsi"/>
              </w:rPr>
            </w:pPr>
            <w:r w:rsidRPr="00B7030B">
              <w:rPr>
                <w:rFonts w:asciiTheme="minorHAnsi" w:hAnsiTheme="minorHAnsi"/>
              </w:rPr>
              <w:t>[U]</w:t>
            </w:r>
          </w:p>
        </w:tc>
        <w:tc>
          <w:tcPr>
            <w:tcW w:w="8430" w:type="dxa"/>
            <w:vAlign w:val="center"/>
          </w:tcPr>
          <w:p w14:paraId="38ACF062" w14:textId="77777777" w:rsidR="0041037A" w:rsidRPr="00B7030B" w:rsidRDefault="0041037A">
            <w:pPr>
              <w:pStyle w:val="tabledata"/>
              <w:jc w:val="center"/>
              <w:rPr>
                <w:rFonts w:asciiTheme="minorHAnsi" w:hAnsiTheme="minorHAnsi"/>
              </w:rPr>
            </w:pPr>
            <w:r w:rsidRPr="00B7030B">
              <w:rPr>
                <w:rFonts w:asciiTheme="minorHAnsi" w:hAnsiTheme="minorHAnsi"/>
              </w:rPr>
              <w:t>Longitudinal velocity</w:t>
            </w:r>
            <w:r w:rsidR="002F21F9" w:rsidRPr="00B7030B">
              <w:rPr>
                <w:rFonts w:asciiTheme="minorHAnsi" w:hAnsiTheme="minorHAnsi"/>
              </w:rPr>
              <w:t xml:space="preserve"> in m/s</w:t>
            </w:r>
          </w:p>
        </w:tc>
      </w:tr>
      <w:tr w:rsidR="0041037A" w:rsidRPr="00B7030B" w14:paraId="76B91DE7" w14:textId="77777777" w:rsidTr="00781F41">
        <w:trPr>
          <w:jc w:val="center"/>
        </w:trPr>
        <w:tc>
          <w:tcPr>
            <w:tcW w:w="825" w:type="dxa"/>
            <w:vAlign w:val="center"/>
          </w:tcPr>
          <w:p w14:paraId="4561CD43" w14:textId="77777777" w:rsidR="0041037A" w:rsidRPr="00B7030B" w:rsidRDefault="0041037A">
            <w:pPr>
              <w:pStyle w:val="tabledata"/>
              <w:jc w:val="center"/>
              <w:rPr>
                <w:rFonts w:asciiTheme="minorHAnsi" w:hAnsiTheme="minorHAnsi"/>
              </w:rPr>
            </w:pPr>
            <w:r w:rsidRPr="00B7030B">
              <w:rPr>
                <w:rFonts w:asciiTheme="minorHAnsi" w:hAnsiTheme="minorHAnsi"/>
              </w:rPr>
              <w:t>[W]</w:t>
            </w:r>
          </w:p>
        </w:tc>
        <w:tc>
          <w:tcPr>
            <w:tcW w:w="8430" w:type="dxa"/>
            <w:vAlign w:val="center"/>
          </w:tcPr>
          <w:p w14:paraId="540C4B7F" w14:textId="77777777" w:rsidR="0041037A" w:rsidRPr="00B7030B" w:rsidRDefault="0041037A">
            <w:pPr>
              <w:pStyle w:val="tabledata"/>
              <w:jc w:val="center"/>
              <w:rPr>
                <w:rFonts w:asciiTheme="minorHAnsi" w:hAnsiTheme="minorHAnsi"/>
              </w:rPr>
            </w:pPr>
            <w:r w:rsidRPr="00B7030B">
              <w:rPr>
                <w:rFonts w:asciiTheme="minorHAnsi" w:hAnsiTheme="minorHAnsi"/>
              </w:rPr>
              <w:t>Vertical velocity</w:t>
            </w:r>
            <w:r w:rsidR="002F21F9" w:rsidRPr="00B7030B">
              <w:rPr>
                <w:rFonts w:asciiTheme="minorHAnsi" w:hAnsiTheme="minorHAnsi"/>
              </w:rPr>
              <w:t xml:space="preserve"> in m/s</w:t>
            </w:r>
          </w:p>
        </w:tc>
      </w:tr>
      <w:tr w:rsidR="0041037A" w:rsidRPr="00B7030B" w14:paraId="2866380B" w14:textId="77777777" w:rsidTr="00781F41">
        <w:trPr>
          <w:jc w:val="center"/>
        </w:trPr>
        <w:tc>
          <w:tcPr>
            <w:tcW w:w="825" w:type="dxa"/>
            <w:vAlign w:val="center"/>
          </w:tcPr>
          <w:p w14:paraId="36BD0DCC" w14:textId="77777777" w:rsidR="0041037A" w:rsidRPr="00B7030B" w:rsidRDefault="0041037A">
            <w:pPr>
              <w:pStyle w:val="tabledata"/>
              <w:jc w:val="center"/>
              <w:rPr>
                <w:rFonts w:asciiTheme="minorHAnsi" w:hAnsiTheme="minorHAnsi"/>
              </w:rPr>
            </w:pPr>
            <w:r w:rsidRPr="00B7030B">
              <w:rPr>
                <w:rFonts w:asciiTheme="minorHAnsi" w:hAnsiTheme="minorHAnsi"/>
              </w:rPr>
              <w:t>[T]</w:t>
            </w:r>
          </w:p>
        </w:tc>
        <w:tc>
          <w:tcPr>
            <w:tcW w:w="8430" w:type="dxa"/>
            <w:vAlign w:val="center"/>
          </w:tcPr>
          <w:p w14:paraId="0DC70DB9" w14:textId="77777777" w:rsidR="0041037A" w:rsidRPr="00B7030B" w:rsidRDefault="00AD7FE3">
            <w:pPr>
              <w:pStyle w:val="tabledata"/>
              <w:jc w:val="center"/>
              <w:rPr>
                <w:rFonts w:asciiTheme="minorHAnsi" w:hAnsiTheme="minorHAnsi"/>
              </w:rPr>
            </w:pPr>
            <w:r w:rsidRPr="00B7030B">
              <w:rPr>
                <w:rFonts w:asciiTheme="minorHAnsi" w:hAnsiTheme="minorHAnsi"/>
              </w:rPr>
              <w:t>Temp</w:t>
            </w:r>
            <w:r w:rsidR="0041037A" w:rsidRPr="00B7030B">
              <w:rPr>
                <w:rFonts w:asciiTheme="minorHAnsi" w:hAnsiTheme="minorHAnsi"/>
              </w:rPr>
              <w:t>erature</w:t>
            </w:r>
            <w:r w:rsidR="002F21F9" w:rsidRPr="00B7030B">
              <w:rPr>
                <w:rFonts w:asciiTheme="minorHAnsi" w:hAnsiTheme="minorHAnsi"/>
              </w:rPr>
              <w:t xml:space="preserve"> in </w:t>
            </w:r>
            <w:proofErr w:type="spellStart"/>
            <w:r w:rsidR="002F21F9" w:rsidRPr="00B7030B">
              <w:rPr>
                <w:rFonts w:asciiTheme="minorHAnsi" w:hAnsiTheme="minorHAnsi"/>
                <w:vertAlign w:val="superscript"/>
              </w:rPr>
              <w:t>o</w:t>
            </w:r>
            <w:r w:rsidR="002F21F9" w:rsidRPr="00B7030B">
              <w:rPr>
                <w:rFonts w:asciiTheme="minorHAnsi" w:hAnsiTheme="minorHAnsi"/>
              </w:rPr>
              <w:t>C</w:t>
            </w:r>
            <w:proofErr w:type="spellEnd"/>
          </w:p>
        </w:tc>
      </w:tr>
      <w:tr w:rsidR="0041037A" w:rsidRPr="00B7030B" w14:paraId="58E271D8" w14:textId="77777777" w:rsidTr="00781F41">
        <w:trPr>
          <w:trHeight w:val="161"/>
          <w:jc w:val="center"/>
        </w:trPr>
        <w:tc>
          <w:tcPr>
            <w:tcW w:w="825" w:type="dxa"/>
            <w:vAlign w:val="center"/>
          </w:tcPr>
          <w:p w14:paraId="7480BC8F" w14:textId="77777777" w:rsidR="0041037A" w:rsidRPr="00B7030B" w:rsidRDefault="0041037A">
            <w:pPr>
              <w:pStyle w:val="tabledata"/>
              <w:jc w:val="center"/>
              <w:rPr>
                <w:rFonts w:asciiTheme="minorHAnsi" w:hAnsiTheme="minorHAnsi"/>
              </w:rPr>
            </w:pPr>
            <w:r w:rsidRPr="00B7030B">
              <w:rPr>
                <w:rFonts w:asciiTheme="minorHAnsi" w:hAnsiTheme="minorHAnsi"/>
              </w:rPr>
              <w:t>[RHO]</w:t>
            </w:r>
          </w:p>
        </w:tc>
        <w:tc>
          <w:tcPr>
            <w:tcW w:w="8430" w:type="dxa"/>
            <w:vAlign w:val="center"/>
          </w:tcPr>
          <w:p w14:paraId="09CEAD7E" w14:textId="77777777" w:rsidR="0041037A" w:rsidRPr="00B7030B" w:rsidRDefault="0041037A">
            <w:pPr>
              <w:pStyle w:val="tabledata"/>
              <w:jc w:val="center"/>
              <w:rPr>
                <w:rFonts w:asciiTheme="minorHAnsi" w:hAnsiTheme="minorHAnsi"/>
              </w:rPr>
            </w:pPr>
            <w:r w:rsidRPr="00B7030B">
              <w:rPr>
                <w:rFonts w:asciiTheme="minorHAnsi" w:hAnsiTheme="minorHAnsi"/>
              </w:rPr>
              <w:t>Density</w:t>
            </w:r>
            <w:r w:rsidR="002F21F9" w:rsidRPr="00B7030B">
              <w:rPr>
                <w:rFonts w:asciiTheme="minorHAnsi" w:hAnsiTheme="minorHAnsi"/>
              </w:rPr>
              <w:t xml:space="preserve"> in kg/m</w:t>
            </w:r>
            <w:r w:rsidR="002F21F9" w:rsidRPr="00B7030B">
              <w:rPr>
                <w:rFonts w:asciiTheme="minorHAnsi" w:hAnsiTheme="minorHAnsi"/>
                <w:vertAlign w:val="superscript"/>
              </w:rPr>
              <w:t>3</w:t>
            </w:r>
          </w:p>
        </w:tc>
      </w:tr>
      <w:tr w:rsidR="0041037A" w:rsidRPr="00B7030B" w14:paraId="75CA6C95" w14:textId="77777777" w:rsidTr="00781F41">
        <w:trPr>
          <w:jc w:val="center"/>
        </w:trPr>
        <w:tc>
          <w:tcPr>
            <w:tcW w:w="825" w:type="dxa"/>
            <w:vAlign w:val="center"/>
          </w:tcPr>
          <w:p w14:paraId="023658B8" w14:textId="77777777" w:rsidR="0041037A" w:rsidRPr="00B7030B" w:rsidRDefault="0041037A">
            <w:pPr>
              <w:pStyle w:val="tabledata"/>
              <w:jc w:val="center"/>
              <w:rPr>
                <w:rFonts w:asciiTheme="minorHAnsi" w:hAnsiTheme="minorHAnsi"/>
              </w:rPr>
            </w:pPr>
            <w:r w:rsidRPr="00B7030B">
              <w:rPr>
                <w:rFonts w:asciiTheme="minorHAnsi" w:hAnsiTheme="minorHAnsi"/>
              </w:rPr>
              <w:t>[AZ]</w:t>
            </w:r>
          </w:p>
        </w:tc>
        <w:tc>
          <w:tcPr>
            <w:tcW w:w="8430" w:type="dxa"/>
            <w:vAlign w:val="center"/>
          </w:tcPr>
          <w:p w14:paraId="79F637DF" w14:textId="77777777" w:rsidR="0041037A" w:rsidRPr="00B7030B" w:rsidRDefault="0041037A">
            <w:pPr>
              <w:pStyle w:val="tabledata"/>
              <w:jc w:val="center"/>
              <w:rPr>
                <w:rFonts w:asciiTheme="minorHAnsi" w:hAnsiTheme="minorHAnsi"/>
              </w:rPr>
            </w:pPr>
            <w:r w:rsidRPr="00B7030B">
              <w:rPr>
                <w:rFonts w:asciiTheme="minorHAnsi" w:hAnsiTheme="minorHAnsi"/>
              </w:rPr>
              <w:t>Vertical turbulent eddy viscosity</w:t>
            </w:r>
            <w:r w:rsidR="002F21F9" w:rsidRPr="00B7030B">
              <w:rPr>
                <w:rFonts w:asciiTheme="minorHAnsi" w:hAnsiTheme="minorHAnsi"/>
              </w:rPr>
              <w:t xml:space="preserve"> in m</w:t>
            </w:r>
            <w:r w:rsidR="002F21F9" w:rsidRPr="00B7030B">
              <w:rPr>
                <w:rFonts w:asciiTheme="minorHAnsi" w:hAnsiTheme="minorHAnsi"/>
                <w:vertAlign w:val="superscript"/>
              </w:rPr>
              <w:t>2</w:t>
            </w:r>
            <w:r w:rsidR="002F21F9" w:rsidRPr="00B7030B">
              <w:rPr>
                <w:rFonts w:asciiTheme="minorHAnsi" w:hAnsiTheme="minorHAnsi"/>
              </w:rPr>
              <w:t>/s</w:t>
            </w:r>
          </w:p>
        </w:tc>
      </w:tr>
      <w:tr w:rsidR="0041037A" w:rsidRPr="00B7030B" w14:paraId="5B621A2E" w14:textId="77777777" w:rsidTr="00781F41">
        <w:trPr>
          <w:trHeight w:val="188"/>
          <w:jc w:val="center"/>
        </w:trPr>
        <w:tc>
          <w:tcPr>
            <w:tcW w:w="825" w:type="dxa"/>
            <w:vAlign w:val="center"/>
          </w:tcPr>
          <w:p w14:paraId="71B489BC" w14:textId="77777777" w:rsidR="0041037A" w:rsidRPr="00B7030B" w:rsidRDefault="0041037A">
            <w:pPr>
              <w:pStyle w:val="tabledata"/>
              <w:jc w:val="center"/>
              <w:rPr>
                <w:rFonts w:asciiTheme="minorHAnsi" w:hAnsiTheme="minorHAnsi"/>
              </w:rPr>
            </w:pPr>
            <w:r w:rsidRPr="00B7030B">
              <w:rPr>
                <w:rFonts w:asciiTheme="minorHAnsi" w:hAnsiTheme="minorHAnsi"/>
              </w:rPr>
              <w:t>[SHEAR]</w:t>
            </w:r>
          </w:p>
        </w:tc>
        <w:tc>
          <w:tcPr>
            <w:tcW w:w="8430" w:type="dxa"/>
            <w:vAlign w:val="center"/>
          </w:tcPr>
          <w:p w14:paraId="3614EA02" w14:textId="77777777" w:rsidR="0041037A" w:rsidRPr="00B7030B" w:rsidRDefault="0041037A">
            <w:pPr>
              <w:pStyle w:val="tabledata"/>
              <w:jc w:val="center"/>
              <w:rPr>
                <w:rFonts w:asciiTheme="minorHAnsi" w:hAnsiTheme="minorHAnsi"/>
              </w:rPr>
            </w:pPr>
            <w:r w:rsidRPr="00B7030B">
              <w:rPr>
                <w:rFonts w:asciiTheme="minorHAnsi" w:hAnsiTheme="minorHAnsi"/>
              </w:rPr>
              <w:t>Velocity shear stress</w:t>
            </w:r>
            <w:r w:rsidR="002F21F9" w:rsidRPr="00B7030B">
              <w:rPr>
                <w:rFonts w:asciiTheme="minorHAnsi" w:hAnsiTheme="minorHAnsi"/>
              </w:rPr>
              <w:t xml:space="preserve"> squared [VSH] in 1/s</w:t>
            </w:r>
            <w:r w:rsidR="002F21F9" w:rsidRPr="00B7030B">
              <w:rPr>
                <w:rFonts w:asciiTheme="minorHAnsi" w:hAnsiTheme="minorHAnsi"/>
                <w:vertAlign w:val="superscript"/>
              </w:rPr>
              <w:t>2</w:t>
            </w:r>
          </w:p>
        </w:tc>
      </w:tr>
      <w:tr w:rsidR="0041037A" w:rsidRPr="00B7030B" w14:paraId="11102781" w14:textId="77777777" w:rsidTr="00781F41">
        <w:trPr>
          <w:jc w:val="center"/>
        </w:trPr>
        <w:tc>
          <w:tcPr>
            <w:tcW w:w="825" w:type="dxa"/>
            <w:vAlign w:val="center"/>
          </w:tcPr>
          <w:p w14:paraId="5D932D2D" w14:textId="77777777" w:rsidR="0041037A" w:rsidRPr="00B7030B" w:rsidRDefault="0041037A">
            <w:pPr>
              <w:pStyle w:val="tabledata"/>
              <w:jc w:val="center"/>
              <w:rPr>
                <w:rFonts w:asciiTheme="minorHAnsi" w:hAnsiTheme="minorHAnsi"/>
              </w:rPr>
            </w:pPr>
            <w:r w:rsidRPr="00B7030B">
              <w:rPr>
                <w:rFonts w:asciiTheme="minorHAnsi" w:hAnsiTheme="minorHAnsi"/>
              </w:rPr>
              <w:t>[ST]</w:t>
            </w:r>
          </w:p>
        </w:tc>
        <w:tc>
          <w:tcPr>
            <w:tcW w:w="8430" w:type="dxa"/>
            <w:vAlign w:val="center"/>
          </w:tcPr>
          <w:p w14:paraId="723908B6" w14:textId="77777777" w:rsidR="0041037A" w:rsidRPr="00B7030B" w:rsidRDefault="002F21F9" w:rsidP="00C801DD">
            <w:pPr>
              <w:pStyle w:val="tabledata"/>
              <w:jc w:val="center"/>
              <w:rPr>
                <w:rFonts w:asciiTheme="minorHAnsi" w:hAnsiTheme="minorHAnsi"/>
              </w:rPr>
            </w:pPr>
            <w:r w:rsidRPr="00B7030B">
              <w:rPr>
                <w:rFonts w:asciiTheme="minorHAnsi" w:hAnsiTheme="minorHAnsi"/>
              </w:rPr>
              <w:t xml:space="preserve">Total shear stress </w:t>
            </w:r>
            <w:r w:rsidR="0041037A" w:rsidRPr="00B7030B">
              <w:rPr>
                <w:rFonts w:asciiTheme="minorHAnsi" w:hAnsiTheme="minorHAnsi"/>
              </w:rPr>
              <w:t>at top of model layer</w:t>
            </w:r>
            <w:r w:rsidRPr="00B7030B">
              <w:rPr>
                <w:rFonts w:asciiTheme="minorHAnsi" w:hAnsiTheme="minorHAnsi"/>
              </w:rPr>
              <w:t xml:space="preserve"> (see Equation A-150) X width of cell in m</w:t>
            </w:r>
            <w:r w:rsidRPr="00B7030B">
              <w:rPr>
                <w:rFonts w:asciiTheme="minorHAnsi" w:hAnsiTheme="minorHAnsi"/>
                <w:vertAlign w:val="superscript"/>
              </w:rPr>
              <w:t>3</w:t>
            </w:r>
            <w:r w:rsidRPr="00B7030B">
              <w:rPr>
                <w:rFonts w:asciiTheme="minorHAnsi" w:hAnsiTheme="minorHAnsi"/>
              </w:rPr>
              <w:t>/s</w:t>
            </w:r>
            <w:r w:rsidRPr="00B7030B">
              <w:rPr>
                <w:rFonts w:asciiTheme="minorHAnsi" w:hAnsiTheme="minorHAnsi"/>
                <w:vertAlign w:val="superscript"/>
              </w:rPr>
              <w:t>2</w:t>
            </w:r>
            <w:r w:rsidR="00C801DD" w:rsidRPr="00B7030B">
              <w:rPr>
                <w:rFonts w:asciiTheme="minorHAnsi" w:hAnsiTheme="minorHAnsi"/>
              </w:rPr>
              <w:t xml:space="preserve">, ST=bottom and side-wall </w:t>
            </w:r>
            <w:proofErr w:type="spellStart"/>
            <w:r w:rsidR="00C801DD" w:rsidRPr="00B7030B">
              <w:rPr>
                <w:rFonts w:asciiTheme="minorHAnsi" w:hAnsiTheme="minorHAnsi"/>
              </w:rPr>
              <w:t>shear+velocity</w:t>
            </w:r>
            <w:proofErr w:type="spellEnd"/>
            <w:r w:rsidR="00C801DD" w:rsidRPr="00B7030B">
              <w:rPr>
                <w:rFonts w:asciiTheme="minorHAnsi" w:hAnsiTheme="minorHAnsi"/>
              </w:rPr>
              <w:t xml:space="preserve"> </w:t>
            </w:r>
            <w:proofErr w:type="spellStart"/>
            <w:r w:rsidR="00C801DD" w:rsidRPr="00B7030B">
              <w:rPr>
                <w:rFonts w:asciiTheme="minorHAnsi" w:hAnsiTheme="minorHAnsi"/>
              </w:rPr>
              <w:t>shear+wind</w:t>
            </w:r>
            <w:proofErr w:type="spellEnd"/>
            <w:r w:rsidR="00C801DD" w:rsidRPr="00B7030B">
              <w:rPr>
                <w:rFonts w:asciiTheme="minorHAnsi" w:hAnsiTheme="minorHAnsi"/>
              </w:rPr>
              <w:t xml:space="preserve"> induced shear</w:t>
            </w:r>
          </w:p>
        </w:tc>
      </w:tr>
      <w:tr w:rsidR="0041037A" w:rsidRPr="00B7030B" w14:paraId="2923B0C0" w14:textId="77777777" w:rsidTr="00781F41">
        <w:trPr>
          <w:jc w:val="center"/>
        </w:trPr>
        <w:tc>
          <w:tcPr>
            <w:tcW w:w="825" w:type="dxa"/>
            <w:vAlign w:val="center"/>
          </w:tcPr>
          <w:p w14:paraId="33C83D3B" w14:textId="77777777" w:rsidR="0041037A" w:rsidRPr="00B7030B" w:rsidRDefault="0041037A">
            <w:pPr>
              <w:pStyle w:val="tabledata"/>
              <w:jc w:val="center"/>
              <w:rPr>
                <w:rFonts w:asciiTheme="minorHAnsi" w:hAnsiTheme="minorHAnsi"/>
              </w:rPr>
            </w:pPr>
            <w:r w:rsidRPr="00B7030B">
              <w:rPr>
                <w:rFonts w:asciiTheme="minorHAnsi" w:hAnsiTheme="minorHAnsi"/>
              </w:rPr>
              <w:t>[SB]</w:t>
            </w:r>
          </w:p>
        </w:tc>
        <w:tc>
          <w:tcPr>
            <w:tcW w:w="8430" w:type="dxa"/>
            <w:vAlign w:val="center"/>
          </w:tcPr>
          <w:p w14:paraId="23E1D135" w14:textId="77777777" w:rsidR="0041037A" w:rsidRPr="00B7030B" w:rsidRDefault="0041037A">
            <w:pPr>
              <w:pStyle w:val="tabledata"/>
              <w:jc w:val="center"/>
              <w:rPr>
                <w:rFonts w:asciiTheme="minorHAnsi" w:hAnsiTheme="minorHAnsi"/>
              </w:rPr>
            </w:pPr>
            <w:r w:rsidRPr="00B7030B">
              <w:rPr>
                <w:rFonts w:asciiTheme="minorHAnsi" w:hAnsiTheme="minorHAnsi"/>
              </w:rPr>
              <w:t>Shear stress at bottom of model layer</w:t>
            </w:r>
            <w:r w:rsidR="002F21F9" w:rsidRPr="00B7030B">
              <w:rPr>
                <w:rFonts w:asciiTheme="minorHAnsi" w:hAnsiTheme="minorHAnsi"/>
              </w:rPr>
              <w:t xml:space="preserve"> (see Equation A-147</w:t>
            </w:r>
            <w:proofErr w:type="gramStart"/>
            <w:r w:rsidR="002F21F9" w:rsidRPr="00B7030B">
              <w:rPr>
                <w:rFonts w:asciiTheme="minorHAnsi" w:hAnsiTheme="minorHAnsi"/>
              </w:rPr>
              <w:t>)  X</w:t>
            </w:r>
            <w:proofErr w:type="gramEnd"/>
            <w:r w:rsidR="002F21F9" w:rsidRPr="00B7030B">
              <w:rPr>
                <w:rFonts w:asciiTheme="minorHAnsi" w:hAnsiTheme="minorHAnsi"/>
              </w:rPr>
              <w:t xml:space="preserve"> width of cell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p>
        </w:tc>
      </w:tr>
      <w:tr w:rsidR="0041037A" w:rsidRPr="00B7030B" w14:paraId="2443E033" w14:textId="77777777" w:rsidTr="00781F41">
        <w:trPr>
          <w:jc w:val="center"/>
        </w:trPr>
        <w:tc>
          <w:tcPr>
            <w:tcW w:w="825" w:type="dxa"/>
            <w:vAlign w:val="center"/>
          </w:tcPr>
          <w:p w14:paraId="59408F10" w14:textId="77777777" w:rsidR="0041037A" w:rsidRPr="00B7030B" w:rsidRDefault="0041037A">
            <w:pPr>
              <w:pStyle w:val="tabledata"/>
              <w:jc w:val="center"/>
              <w:rPr>
                <w:rFonts w:asciiTheme="minorHAnsi" w:hAnsiTheme="minorHAnsi"/>
              </w:rPr>
            </w:pPr>
            <w:r w:rsidRPr="00B7030B">
              <w:rPr>
                <w:rFonts w:asciiTheme="minorHAnsi" w:hAnsiTheme="minorHAnsi"/>
              </w:rPr>
              <w:t>[ADMX]</w:t>
            </w:r>
          </w:p>
        </w:tc>
        <w:tc>
          <w:tcPr>
            <w:tcW w:w="8430" w:type="dxa"/>
            <w:vAlign w:val="center"/>
          </w:tcPr>
          <w:p w14:paraId="1CBD466F"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Longitudinal advection of momentum</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DD6D47" w:rsidRPr="00B7030B">
              <w:rPr>
                <w:rFonts w:asciiTheme="minorHAnsi" w:hAnsiTheme="minorHAnsi"/>
                <w:vertAlign w:val="superscript"/>
              </w:rPr>
              <w:t xml:space="preserve"> </w:t>
            </w:r>
            <m:oMath>
              <m:r>
                <w:rPr>
                  <w:rFonts w:ascii="Cambria Math" w:hAnsi="Cambria Math"/>
                </w:rPr>
                <m:t xml:space="preserve"> </m:t>
              </m:r>
              <m:d>
                <m:dPr>
                  <m:begChr m:val="["/>
                  <m:endChr m:val="]"/>
                  <m:ctrlPr>
                    <w:ins w:id="1236" w:author="Honnalore Steissberg" w:date="2021-07-30T09:49:00Z">
                      <w:rPr>
                        <w:rFonts w:ascii="Cambria Math" w:hAnsi="Cambria Math"/>
                        <w:i/>
                      </w:rPr>
                    </w:ins>
                  </m:ctrlPr>
                </m:dPr>
                <m:e>
                  <m:r>
                    <w:rPr>
                      <w:rFonts w:ascii="Cambria Math" w:hAnsi="Cambria Math"/>
                    </w:rPr>
                    <m:t>ADMX</m:t>
                  </m:r>
                </m:e>
              </m:d>
              <m:r>
                <w:rPr>
                  <w:rFonts w:ascii="Cambria Math" w:hAnsi="Cambria Math"/>
                </w:rPr>
                <m:t>~BH</m:t>
              </m:r>
              <m:f>
                <m:fPr>
                  <m:ctrlPr>
                    <w:ins w:id="1237" w:author="Honnalore Steissberg" w:date="2021-07-30T09:49:00Z">
                      <w:rPr>
                        <w:rFonts w:ascii="Cambria Math" w:hAnsi="Cambria Math"/>
                        <w:i/>
                      </w:rPr>
                    </w:ins>
                  </m:ctrlPr>
                </m:fPr>
                <m:num>
                  <m:sSup>
                    <m:sSupPr>
                      <m:ctrlPr>
                        <w:ins w:id="1238" w:author="Honnalore Steissberg" w:date="2021-07-30T09:49:00Z">
                          <w:rPr>
                            <w:rFonts w:ascii="Cambria Math" w:hAnsi="Cambria Math"/>
                            <w:i/>
                          </w:rPr>
                        </w:ins>
                      </m:ctrlPr>
                    </m:sSupPr>
                    <m:e>
                      <m:r>
                        <w:rPr>
                          <w:rFonts w:ascii="Cambria Math" w:hAnsi="Cambria Math"/>
                        </w:rPr>
                        <m:t>∆U</m:t>
                      </m:r>
                    </m:e>
                    <m:sup>
                      <m:r>
                        <w:rPr>
                          <w:rFonts w:ascii="Cambria Math" w:hAnsi="Cambria Math"/>
                        </w:rPr>
                        <m:t>2</m:t>
                      </m:r>
                    </m:sup>
                  </m:sSup>
                </m:num>
                <m:den>
                  <m:r>
                    <w:rPr>
                      <w:rFonts w:ascii="Cambria Math" w:hAnsi="Cambria Math"/>
                    </w:rPr>
                    <m:t>∆x</m:t>
                  </m:r>
                </m:den>
              </m:f>
            </m:oMath>
          </w:p>
        </w:tc>
      </w:tr>
      <w:tr w:rsidR="0041037A" w:rsidRPr="00B7030B" w14:paraId="5C69F373" w14:textId="77777777" w:rsidTr="00781F41">
        <w:trPr>
          <w:jc w:val="center"/>
        </w:trPr>
        <w:tc>
          <w:tcPr>
            <w:tcW w:w="825" w:type="dxa"/>
            <w:vAlign w:val="center"/>
          </w:tcPr>
          <w:p w14:paraId="5AFCD021" w14:textId="77777777" w:rsidR="0041037A" w:rsidRPr="00B7030B" w:rsidRDefault="0041037A">
            <w:pPr>
              <w:pStyle w:val="tabledata"/>
              <w:jc w:val="center"/>
              <w:rPr>
                <w:rFonts w:asciiTheme="minorHAnsi" w:hAnsiTheme="minorHAnsi"/>
              </w:rPr>
            </w:pPr>
            <w:r w:rsidRPr="00B7030B">
              <w:rPr>
                <w:rFonts w:asciiTheme="minorHAnsi" w:hAnsiTheme="minorHAnsi"/>
              </w:rPr>
              <w:t>[DM]</w:t>
            </w:r>
          </w:p>
        </w:tc>
        <w:tc>
          <w:tcPr>
            <w:tcW w:w="8430" w:type="dxa"/>
            <w:vAlign w:val="center"/>
          </w:tcPr>
          <w:p w14:paraId="2FC96665" w14:textId="77777777" w:rsidR="0041037A" w:rsidRPr="00B7030B" w:rsidRDefault="0041037A" w:rsidP="00DD6D47">
            <w:pPr>
              <w:pStyle w:val="tabledata"/>
              <w:jc w:val="center"/>
              <w:rPr>
                <w:rFonts w:asciiTheme="minorHAnsi" w:hAnsiTheme="minorHAnsi"/>
              </w:rPr>
            </w:pPr>
            <w:r w:rsidRPr="00B7030B">
              <w:rPr>
                <w:rFonts w:asciiTheme="minorHAnsi" w:hAnsiTheme="minorHAnsi"/>
              </w:rPr>
              <w:t>Longitudinal momentum transport by eddy viscosity</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DD6D47" w:rsidRPr="00B7030B">
              <w:rPr>
                <w:rFonts w:asciiTheme="minorHAnsi" w:hAnsiTheme="minorHAnsi"/>
              </w:rPr>
              <w:t xml:space="preserve"> where approximately</w:t>
            </w:r>
            <m:oMath>
              <m:r>
                <w:rPr>
                  <w:rFonts w:ascii="Cambria Math" w:hAnsi="Cambria Math"/>
                </w:rPr>
                <m:t xml:space="preserve"> </m:t>
              </m:r>
              <m:d>
                <m:dPr>
                  <m:begChr m:val="["/>
                  <m:endChr m:val="]"/>
                  <m:ctrlPr>
                    <w:ins w:id="1239" w:author="Honnalore Steissberg" w:date="2021-07-30T09:49:00Z">
                      <w:rPr>
                        <w:rFonts w:ascii="Cambria Math" w:hAnsi="Cambria Math"/>
                        <w:i/>
                      </w:rPr>
                    </w:ins>
                  </m:ctrlPr>
                </m:dPr>
                <m:e>
                  <m:r>
                    <w:rPr>
                      <w:rFonts w:ascii="Cambria Math" w:hAnsi="Cambria Math"/>
                    </w:rPr>
                    <m:t>DM</m:t>
                  </m:r>
                </m:e>
              </m:d>
              <m:r>
                <w:rPr>
                  <w:rFonts w:ascii="Cambria Math" w:hAnsi="Cambria Math"/>
                </w:rPr>
                <m:t>~</m:t>
              </m:r>
              <m:sSub>
                <m:sSubPr>
                  <m:ctrlPr>
                    <w:ins w:id="1240" w:author="Honnalore Steissberg" w:date="2021-07-30T09:49:00Z">
                      <w:rPr>
                        <w:rFonts w:ascii="Cambria Math" w:hAnsi="Cambria Math"/>
                        <w:i/>
                      </w:rPr>
                    </w:ins>
                  </m:ctrlPr>
                </m:sSubPr>
                <m:e>
                  <m:r>
                    <w:rPr>
                      <w:rFonts w:ascii="Cambria Math" w:hAnsi="Cambria Math"/>
                    </w:rPr>
                    <m:t>A</m:t>
                  </m:r>
                </m:e>
                <m:sub>
                  <m:r>
                    <w:rPr>
                      <w:rFonts w:ascii="Cambria Math" w:hAnsi="Cambria Math"/>
                    </w:rPr>
                    <m:t>Z</m:t>
                  </m:r>
                </m:sub>
              </m:sSub>
              <m:r>
                <w:rPr>
                  <w:rFonts w:ascii="Cambria Math" w:hAnsi="Cambria Math"/>
                </w:rPr>
                <m:t>BH</m:t>
              </m:r>
              <m:f>
                <m:fPr>
                  <m:ctrlPr>
                    <w:ins w:id="1241" w:author="Honnalore Steissberg" w:date="2021-07-30T09:49:00Z">
                      <w:rPr>
                        <w:rFonts w:ascii="Cambria Math" w:hAnsi="Cambria Math"/>
                        <w:i/>
                      </w:rPr>
                    </w:ins>
                  </m:ctrlPr>
                </m:fPr>
                <m:num>
                  <m:r>
                    <w:rPr>
                      <w:rFonts w:ascii="Cambria Math" w:hAnsi="Cambria Math"/>
                    </w:rPr>
                    <m:t>∆U</m:t>
                  </m:r>
                </m:num>
                <m:den>
                  <m:sSup>
                    <m:sSupPr>
                      <m:ctrlPr>
                        <w:ins w:id="1242" w:author="Honnalore Steissberg" w:date="2021-07-30T09:49:00Z">
                          <w:rPr>
                            <w:rFonts w:ascii="Cambria Math" w:hAnsi="Cambria Math"/>
                            <w:i/>
                          </w:rPr>
                        </w:ins>
                      </m:ctrlPr>
                    </m:sSupPr>
                    <m:e>
                      <m:r>
                        <w:rPr>
                          <w:rFonts w:ascii="Cambria Math" w:hAnsi="Cambria Math"/>
                        </w:rPr>
                        <m:t>∆x</m:t>
                      </m:r>
                    </m:e>
                    <m:sup>
                      <m:r>
                        <w:rPr>
                          <w:rFonts w:ascii="Cambria Math" w:hAnsi="Cambria Math"/>
                        </w:rPr>
                        <m:t>2</m:t>
                      </m:r>
                    </m:sup>
                  </m:sSup>
                </m:den>
              </m:f>
            </m:oMath>
          </w:p>
        </w:tc>
      </w:tr>
      <w:tr w:rsidR="0041037A" w:rsidRPr="00B7030B" w14:paraId="12C131CF" w14:textId="77777777" w:rsidTr="00781F41">
        <w:trPr>
          <w:jc w:val="center"/>
        </w:trPr>
        <w:tc>
          <w:tcPr>
            <w:tcW w:w="825" w:type="dxa"/>
            <w:vAlign w:val="center"/>
          </w:tcPr>
          <w:p w14:paraId="67AD7CE9" w14:textId="77777777" w:rsidR="0041037A" w:rsidRPr="00B7030B" w:rsidRDefault="0041037A">
            <w:pPr>
              <w:pStyle w:val="tabledata"/>
              <w:jc w:val="center"/>
              <w:rPr>
                <w:rFonts w:asciiTheme="minorHAnsi" w:hAnsiTheme="minorHAnsi"/>
              </w:rPr>
            </w:pPr>
            <w:r w:rsidRPr="00B7030B">
              <w:rPr>
                <w:rFonts w:asciiTheme="minorHAnsi" w:hAnsiTheme="minorHAnsi"/>
              </w:rPr>
              <w:t>[HDG]</w:t>
            </w:r>
          </w:p>
        </w:tc>
        <w:tc>
          <w:tcPr>
            <w:tcW w:w="8430" w:type="dxa"/>
            <w:vAlign w:val="center"/>
          </w:tcPr>
          <w:p w14:paraId="059DD356"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Horizontal density gradient</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E31C15" w:rsidRPr="00B7030B">
              <w:rPr>
                <w:rFonts w:asciiTheme="minorHAnsi" w:hAnsiTheme="minorHAnsi"/>
              </w:rPr>
              <w:t xml:space="preserve"> </w:t>
            </w:r>
            <m:oMath>
              <m:r>
                <w:rPr>
                  <w:rFonts w:ascii="Cambria Math" w:hAnsi="Cambria Math"/>
                </w:rPr>
                <m:t xml:space="preserve"> </m:t>
              </m:r>
              <m:d>
                <m:dPr>
                  <m:begChr m:val="["/>
                  <m:endChr m:val="]"/>
                  <m:ctrlPr>
                    <w:ins w:id="1243" w:author="Honnalore Steissberg" w:date="2021-07-30T09:49:00Z">
                      <w:rPr>
                        <w:rFonts w:ascii="Cambria Math" w:hAnsi="Cambria Math"/>
                        <w:i/>
                      </w:rPr>
                    </w:ins>
                  </m:ctrlPr>
                </m:dPr>
                <m:e>
                  <m:r>
                    <w:rPr>
                      <w:rFonts w:ascii="Cambria Math" w:hAnsi="Cambria Math"/>
                    </w:rPr>
                    <m:t>HDG</m:t>
                  </m:r>
                </m:e>
              </m:d>
              <m:r>
                <w:rPr>
                  <w:rFonts w:ascii="Cambria Math" w:hAnsi="Cambria Math"/>
                </w:rPr>
                <m:t>~BH</m:t>
              </m:r>
              <m:f>
                <m:fPr>
                  <m:ctrlPr>
                    <w:ins w:id="1244" w:author="Honnalore Steissberg" w:date="2021-07-30T09:49:00Z">
                      <w:rPr>
                        <w:rFonts w:ascii="Cambria Math" w:hAnsi="Cambria Math"/>
                        <w:i/>
                      </w:rPr>
                    </w:ins>
                  </m:ctrlPr>
                </m:fPr>
                <m:num>
                  <m:r>
                    <w:rPr>
                      <w:rFonts w:ascii="Cambria Math" w:hAnsi="Cambria Math"/>
                    </w:rPr>
                    <m:t>∆P</m:t>
                  </m:r>
                </m:num>
                <m:den>
                  <m:r>
                    <w:rPr>
                      <w:rFonts w:ascii="Cambria Math" w:hAnsi="Cambria Math"/>
                    </w:rPr>
                    <m:t>ρ∆x</m:t>
                  </m:r>
                </m:den>
              </m:f>
            </m:oMath>
            <w:r w:rsidR="00E31C15" w:rsidRPr="00B7030B">
              <w:rPr>
                <w:rFonts w:asciiTheme="minorHAnsi" w:hAnsiTheme="minorHAnsi"/>
              </w:rPr>
              <w:t xml:space="preserve"> *</w:t>
            </w:r>
          </w:p>
        </w:tc>
      </w:tr>
      <w:tr w:rsidR="0041037A" w:rsidRPr="00B7030B" w14:paraId="1E6D5FF5" w14:textId="77777777" w:rsidTr="00781F41">
        <w:trPr>
          <w:jc w:val="center"/>
        </w:trPr>
        <w:tc>
          <w:tcPr>
            <w:tcW w:w="825" w:type="dxa"/>
            <w:vAlign w:val="center"/>
          </w:tcPr>
          <w:p w14:paraId="18A08215" w14:textId="77777777" w:rsidR="0041037A" w:rsidRPr="00B7030B" w:rsidRDefault="0041037A">
            <w:pPr>
              <w:pStyle w:val="tabledata"/>
              <w:jc w:val="center"/>
              <w:rPr>
                <w:rFonts w:asciiTheme="minorHAnsi" w:hAnsiTheme="minorHAnsi"/>
              </w:rPr>
            </w:pPr>
            <w:r w:rsidRPr="00B7030B">
              <w:rPr>
                <w:rFonts w:asciiTheme="minorHAnsi" w:hAnsiTheme="minorHAnsi"/>
              </w:rPr>
              <w:t>[ADMZ]</w:t>
            </w:r>
          </w:p>
        </w:tc>
        <w:tc>
          <w:tcPr>
            <w:tcW w:w="8430" w:type="dxa"/>
            <w:vAlign w:val="center"/>
          </w:tcPr>
          <w:p w14:paraId="60AB15BA"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Vertical advection of momentum</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E31C15" w:rsidRPr="00B7030B">
              <w:rPr>
                <w:rFonts w:asciiTheme="minorHAnsi" w:hAnsiTheme="minorHAnsi"/>
              </w:rPr>
              <w:t xml:space="preserve"> </w:t>
            </w:r>
            <m:oMath>
              <m:r>
                <w:rPr>
                  <w:rFonts w:ascii="Cambria Math" w:hAnsi="Cambria Math"/>
                </w:rPr>
                <m:t xml:space="preserve"> </m:t>
              </m:r>
              <m:d>
                <m:dPr>
                  <m:begChr m:val="["/>
                  <m:endChr m:val="]"/>
                  <m:ctrlPr>
                    <w:ins w:id="1245" w:author="Honnalore Steissberg" w:date="2021-07-30T09:49:00Z">
                      <w:rPr>
                        <w:rFonts w:ascii="Cambria Math" w:hAnsi="Cambria Math"/>
                        <w:i/>
                      </w:rPr>
                    </w:ins>
                  </m:ctrlPr>
                </m:dPr>
                <m:e>
                  <m:r>
                    <w:rPr>
                      <w:rFonts w:ascii="Cambria Math" w:hAnsi="Cambria Math"/>
                    </w:rPr>
                    <m:t>ADMZ</m:t>
                  </m:r>
                </m:e>
              </m:d>
              <m:r>
                <w:rPr>
                  <w:rFonts w:ascii="Cambria Math" w:hAnsi="Cambria Math"/>
                </w:rPr>
                <m:t>~BWU</m:t>
              </m:r>
            </m:oMath>
          </w:p>
        </w:tc>
      </w:tr>
      <w:tr w:rsidR="0041037A" w:rsidRPr="00B7030B" w14:paraId="418C36A8" w14:textId="77777777" w:rsidTr="00781F41">
        <w:trPr>
          <w:jc w:val="center"/>
        </w:trPr>
        <w:tc>
          <w:tcPr>
            <w:tcW w:w="825" w:type="dxa"/>
            <w:vAlign w:val="center"/>
          </w:tcPr>
          <w:p w14:paraId="6506F63F" w14:textId="77777777" w:rsidR="0041037A" w:rsidRPr="00B7030B" w:rsidRDefault="0041037A">
            <w:pPr>
              <w:pStyle w:val="tabledata"/>
              <w:jc w:val="center"/>
              <w:rPr>
                <w:rFonts w:asciiTheme="minorHAnsi" w:hAnsiTheme="minorHAnsi"/>
              </w:rPr>
            </w:pPr>
            <w:r w:rsidRPr="00B7030B">
              <w:rPr>
                <w:rFonts w:asciiTheme="minorHAnsi" w:hAnsiTheme="minorHAnsi"/>
              </w:rPr>
              <w:t>[HPG]</w:t>
            </w:r>
          </w:p>
        </w:tc>
        <w:tc>
          <w:tcPr>
            <w:tcW w:w="8430" w:type="dxa"/>
            <w:vAlign w:val="center"/>
          </w:tcPr>
          <w:p w14:paraId="5721AA39"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Horizontal pressure gradient</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E31C15" w:rsidRPr="00B7030B">
              <w:rPr>
                <w:rFonts w:asciiTheme="minorHAnsi" w:hAnsiTheme="minorHAnsi"/>
              </w:rPr>
              <w:t xml:space="preserve"> </w:t>
            </w:r>
            <m:oMath>
              <m:r>
                <w:rPr>
                  <w:rFonts w:ascii="Cambria Math" w:hAnsi="Cambria Math"/>
                </w:rPr>
                <m:t xml:space="preserve"> </m:t>
              </m:r>
              <m:d>
                <m:dPr>
                  <m:begChr m:val="["/>
                  <m:endChr m:val="]"/>
                  <m:ctrlPr>
                    <w:ins w:id="1246" w:author="Honnalore Steissberg" w:date="2021-07-30T09:49:00Z">
                      <w:rPr>
                        <w:rFonts w:ascii="Cambria Math" w:hAnsi="Cambria Math"/>
                        <w:i/>
                      </w:rPr>
                    </w:ins>
                  </m:ctrlPr>
                </m:dPr>
                <m:e>
                  <m:r>
                    <w:rPr>
                      <w:rFonts w:ascii="Cambria Math" w:hAnsi="Cambria Math"/>
                    </w:rPr>
                    <m:t>HDP</m:t>
                  </m:r>
                </m:e>
              </m:d>
              <m:r>
                <w:rPr>
                  <w:rFonts w:ascii="Cambria Math" w:hAnsi="Cambria Math"/>
                </w:rPr>
                <m:t>~BH</m:t>
              </m:r>
              <m:f>
                <m:fPr>
                  <m:ctrlPr>
                    <w:ins w:id="1247" w:author="Honnalore Steissberg" w:date="2021-07-30T09:49:00Z">
                      <w:rPr>
                        <w:rFonts w:ascii="Cambria Math" w:hAnsi="Cambria Math"/>
                        <w:i/>
                      </w:rPr>
                    </w:ins>
                  </m:ctrlPr>
                </m:fPr>
                <m:num>
                  <m:r>
                    <w:rPr>
                      <w:rFonts w:ascii="Cambria Math" w:hAnsi="Cambria Math"/>
                    </w:rPr>
                    <m:t>∆P</m:t>
                  </m:r>
                </m:num>
                <m:den>
                  <m:r>
                    <w:rPr>
                      <w:rFonts w:ascii="Cambria Math" w:hAnsi="Cambria Math"/>
                    </w:rPr>
                    <m:t>ρ∆x</m:t>
                  </m:r>
                </m:den>
              </m:f>
            </m:oMath>
            <w:r w:rsidR="00E31C15" w:rsidRPr="00B7030B">
              <w:rPr>
                <w:rFonts w:asciiTheme="minorHAnsi" w:hAnsiTheme="minorHAnsi"/>
              </w:rPr>
              <w:t>*</w:t>
            </w:r>
          </w:p>
        </w:tc>
      </w:tr>
      <w:tr w:rsidR="0041037A" w:rsidRPr="00B7030B" w14:paraId="3682B7EE" w14:textId="77777777" w:rsidTr="00781F41">
        <w:trPr>
          <w:jc w:val="center"/>
        </w:trPr>
        <w:tc>
          <w:tcPr>
            <w:tcW w:w="825" w:type="dxa"/>
            <w:vAlign w:val="center"/>
          </w:tcPr>
          <w:p w14:paraId="3B199EBA" w14:textId="77777777" w:rsidR="0041037A" w:rsidRPr="00B7030B" w:rsidRDefault="0041037A">
            <w:pPr>
              <w:pStyle w:val="tabledata"/>
              <w:jc w:val="center"/>
              <w:rPr>
                <w:rFonts w:asciiTheme="minorHAnsi" w:hAnsiTheme="minorHAnsi"/>
              </w:rPr>
            </w:pPr>
            <w:r w:rsidRPr="00B7030B">
              <w:rPr>
                <w:rFonts w:asciiTheme="minorHAnsi" w:hAnsiTheme="minorHAnsi"/>
              </w:rPr>
              <w:t>[GRAV]</w:t>
            </w:r>
          </w:p>
        </w:tc>
        <w:tc>
          <w:tcPr>
            <w:tcW w:w="8430" w:type="dxa"/>
            <w:vAlign w:val="center"/>
          </w:tcPr>
          <w:p w14:paraId="60EB1B49"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Gravity force term</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632409" w:rsidRPr="00B7030B">
              <w:rPr>
                <w:rFonts w:asciiTheme="minorHAnsi" w:hAnsiTheme="minorHAnsi"/>
                <w:vertAlign w:val="superscript"/>
              </w:rPr>
              <w:t xml:space="preserve"> </w:t>
            </w:r>
            <m:oMath>
              <m:r>
                <w:rPr>
                  <w:rFonts w:ascii="Cambria Math" w:hAnsi="Cambria Math"/>
                </w:rPr>
                <m:t xml:space="preserve"> </m:t>
              </m:r>
              <m:d>
                <m:dPr>
                  <m:begChr m:val="["/>
                  <m:endChr m:val="]"/>
                  <m:ctrlPr>
                    <w:ins w:id="1248" w:author="Honnalore Steissberg" w:date="2021-07-30T09:49:00Z">
                      <w:rPr>
                        <w:rFonts w:ascii="Cambria Math" w:hAnsi="Cambria Math"/>
                        <w:i/>
                      </w:rPr>
                    </w:ins>
                  </m:ctrlPr>
                </m:dPr>
                <m:e>
                  <m:r>
                    <w:rPr>
                      <w:rFonts w:ascii="Cambria Math" w:hAnsi="Cambria Math"/>
                    </w:rPr>
                    <m:t>GRAV</m:t>
                  </m:r>
                </m:e>
              </m:d>
              <m:r>
                <w:rPr>
                  <w:rFonts w:ascii="Cambria Math" w:hAnsi="Cambria Math"/>
                </w:rPr>
                <m:t>~BHg</m:t>
              </m:r>
            </m:oMath>
          </w:p>
        </w:tc>
      </w:tr>
      <w:tr w:rsidR="00DD6D47" w:rsidRPr="00B7030B" w14:paraId="66FDED20" w14:textId="77777777" w:rsidTr="00781F41">
        <w:trPr>
          <w:jc w:val="center"/>
        </w:trPr>
        <w:tc>
          <w:tcPr>
            <w:tcW w:w="825" w:type="dxa"/>
            <w:vAlign w:val="center"/>
          </w:tcPr>
          <w:p w14:paraId="4FD6FB54" w14:textId="77777777" w:rsidR="00DD6D47" w:rsidRPr="00B7030B" w:rsidRDefault="00DD6D47">
            <w:pPr>
              <w:pStyle w:val="tabledata"/>
              <w:jc w:val="center"/>
              <w:rPr>
                <w:rFonts w:asciiTheme="minorHAnsi" w:hAnsiTheme="minorHAnsi"/>
              </w:rPr>
            </w:pPr>
          </w:p>
        </w:tc>
        <w:tc>
          <w:tcPr>
            <w:tcW w:w="8430" w:type="dxa"/>
            <w:vAlign w:val="center"/>
          </w:tcPr>
          <w:p w14:paraId="0574A581" w14:textId="51B13F95" w:rsidR="00DD6D47" w:rsidRPr="00B7030B" w:rsidRDefault="00DD6D47" w:rsidP="008D5340">
            <w:pPr>
              <w:pStyle w:val="tabledata"/>
              <w:rPr>
                <w:rFonts w:asciiTheme="minorHAnsi" w:hAnsiTheme="minorHAnsi"/>
              </w:rPr>
            </w:pPr>
            <w:r w:rsidRPr="00B7030B">
              <w:rPr>
                <w:rFonts w:asciiTheme="minorHAnsi" w:hAnsiTheme="minorHAnsi"/>
              </w:rPr>
              <w:t xml:space="preserve">g is acceleration due to gravity, B is cell width, H is average cell layer thickness, U is </w:t>
            </w:r>
            <w:r w:rsidR="002F38B2" w:rsidRPr="00B7030B">
              <w:rPr>
                <w:rFonts w:asciiTheme="minorHAnsi" w:hAnsiTheme="minorHAnsi"/>
              </w:rPr>
              <w:t>longitudinal</w:t>
            </w:r>
            <w:r w:rsidR="00E31C15" w:rsidRPr="00B7030B">
              <w:rPr>
                <w:rFonts w:asciiTheme="minorHAnsi" w:hAnsiTheme="minorHAnsi"/>
              </w:rPr>
              <w:t xml:space="preserve"> </w:t>
            </w:r>
            <w:r w:rsidRPr="00B7030B">
              <w:rPr>
                <w:rFonts w:asciiTheme="minorHAnsi" w:hAnsiTheme="minorHAnsi"/>
              </w:rPr>
              <w:t xml:space="preserve">velocity, </w:t>
            </w:r>
            <w:r w:rsidR="00E31C15" w:rsidRPr="00B7030B">
              <w:rPr>
                <w:rFonts w:asciiTheme="minorHAnsi" w:hAnsiTheme="minorHAnsi"/>
              </w:rPr>
              <w:t xml:space="preserve">W is vertical velocity, </w:t>
            </w:r>
            <w:r w:rsidRPr="00B7030B">
              <w:rPr>
                <w:rFonts w:asciiTheme="minorHAnsi" w:hAnsiTheme="minorHAnsi"/>
              </w:rPr>
              <w:sym w:font="Symbol" w:char="F044"/>
            </w:r>
            <w:r w:rsidRPr="00B7030B">
              <w:rPr>
                <w:rFonts w:asciiTheme="minorHAnsi" w:hAnsiTheme="minorHAnsi"/>
              </w:rPr>
              <w:t>x is segment spacing</w:t>
            </w:r>
            <w:r w:rsidR="00E31C15" w:rsidRPr="00B7030B">
              <w:rPr>
                <w:rFonts w:asciiTheme="minorHAnsi" w:hAnsiTheme="minorHAnsi"/>
              </w:rPr>
              <w:t xml:space="preserve">, P is pressure, </w:t>
            </w:r>
            <w:r w:rsidR="00E31C15" w:rsidRPr="00B7030B">
              <w:rPr>
                <w:rFonts w:asciiTheme="minorHAnsi" w:hAnsiTheme="minorHAnsi"/>
              </w:rPr>
              <w:sym w:font="Symbol" w:char="F072"/>
            </w:r>
            <w:r w:rsidR="00E31C15" w:rsidRPr="00B7030B">
              <w:rPr>
                <w:rFonts w:asciiTheme="minorHAnsi" w:hAnsiTheme="minorHAnsi"/>
              </w:rPr>
              <w:t xml:space="preserve"> is density. *Note HDG pressure is taken from horizontal elevation of layer KT </w:t>
            </w:r>
            <w:r w:rsidR="00F8639C" w:rsidRPr="00B7030B">
              <w:rPr>
                <w:rFonts w:asciiTheme="minorHAnsi" w:hAnsiTheme="minorHAnsi"/>
              </w:rPr>
              <w:t xml:space="preserve">and is used only in the water surface computation. </w:t>
            </w:r>
            <w:r w:rsidR="00E31C15" w:rsidRPr="00B7030B">
              <w:rPr>
                <w:rFonts w:asciiTheme="minorHAnsi" w:hAnsiTheme="minorHAnsi"/>
              </w:rPr>
              <w:t>HPG pressure is computed from actual water surface</w:t>
            </w:r>
            <w:r w:rsidR="00F8639C" w:rsidRPr="00B7030B">
              <w:rPr>
                <w:rFonts w:asciiTheme="minorHAnsi" w:hAnsiTheme="minorHAnsi"/>
              </w:rPr>
              <w:t xml:space="preserve"> and is used in the velocity computation.</w:t>
            </w:r>
            <w:r w:rsidR="00E31C15" w:rsidRPr="00B7030B">
              <w:rPr>
                <w:rFonts w:asciiTheme="minorHAnsi" w:hAnsiTheme="minorHAnsi"/>
              </w:rPr>
              <w:t xml:space="preserve"> The HDG pressure between the horizontal layer KT elevation and the water surface is already accounted for in the surface water layer computation for </w:t>
            </w:r>
            <w:r w:rsidR="00E31C15" w:rsidRPr="00B7030B">
              <w:rPr>
                <w:rFonts w:asciiTheme="minorHAnsi" w:hAnsiTheme="minorHAnsi"/>
              </w:rPr>
              <w:sym w:font="Symbol" w:char="F068"/>
            </w:r>
            <w:r w:rsidR="00E31C15" w:rsidRPr="00B7030B">
              <w:rPr>
                <w:rFonts w:asciiTheme="minorHAnsi" w:hAnsiTheme="minorHAnsi"/>
              </w:rPr>
              <w:t>.</w:t>
            </w:r>
          </w:p>
        </w:tc>
      </w:tr>
    </w:tbl>
    <w:p w14:paraId="367EC55C" w14:textId="77777777" w:rsidR="0041037A" w:rsidRPr="00B7030B" w:rsidRDefault="0041037A">
      <w:pPr>
        <w:pStyle w:val="BodyText2"/>
      </w:pPr>
    </w:p>
    <w:p w14:paraId="38662101" w14:textId="77777777" w:rsidR="0041037A" w:rsidRPr="00B7030B" w:rsidRDefault="0041037A" w:rsidP="008D5340">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410D0140" w14:textId="49E9D024" w:rsidR="0041037A" w:rsidRPr="008D5340" w:rsidRDefault="0041037A">
      <w:pPr>
        <w:pStyle w:val="Examplebody"/>
        <w:rPr>
          <w:sz w:val="14"/>
          <w:szCs w:val="14"/>
        </w:rPr>
      </w:pPr>
      <w:r w:rsidRPr="008D5340">
        <w:rPr>
          <w:sz w:val="14"/>
          <w:szCs w:val="14"/>
        </w:rPr>
        <w:t xml:space="preserve">HYD PRINT </w:t>
      </w:r>
      <w:ins w:id="1249" w:author="Honnalore Steissberg" w:date="2021-07-28T16:39:00Z">
        <w:r w:rsidR="00AF0F97">
          <w:rPr>
            <w:sz w:val="14"/>
            <w:szCs w:val="14"/>
          </w:rPr>
          <w:t xml:space="preserve">  </w:t>
        </w:r>
      </w:ins>
      <w:r w:rsidRPr="008D5340">
        <w:rPr>
          <w:sz w:val="14"/>
          <w:szCs w:val="14"/>
        </w:rPr>
        <w:t xml:space="preserve">HPRWBC  </w:t>
      </w:r>
      <w:ins w:id="1250" w:author="Honnalore Steissberg" w:date="2021-07-28T16:39:00Z">
        <w:r w:rsidR="00AF0F97">
          <w:rPr>
            <w:sz w:val="14"/>
            <w:szCs w:val="14"/>
          </w:rPr>
          <w:t xml:space="preserve"> </w:t>
        </w:r>
      </w:ins>
      <w:proofErr w:type="spellStart"/>
      <w:proofErr w:type="gram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proofErr w:type="gram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p>
    <w:p w14:paraId="2AF5BE95" w14:textId="77777777" w:rsidR="0041037A" w:rsidRPr="008D5340" w:rsidRDefault="0041037A">
      <w:pPr>
        <w:pStyle w:val="Examplebody"/>
        <w:rPr>
          <w:sz w:val="14"/>
          <w:szCs w:val="14"/>
        </w:rPr>
      </w:pPr>
      <w:r w:rsidRPr="008D5340">
        <w:rPr>
          <w:sz w:val="14"/>
          <w:szCs w:val="14"/>
        </w:rPr>
        <w:t xml:space="preserve">NLIM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309D14CD" w14:textId="77777777" w:rsidR="0041037A" w:rsidRPr="008D5340" w:rsidRDefault="0041037A">
      <w:pPr>
        <w:pStyle w:val="Examplebody"/>
        <w:rPr>
          <w:sz w:val="14"/>
          <w:szCs w:val="14"/>
        </w:rPr>
      </w:pPr>
      <w:r w:rsidRPr="008D5340">
        <w:rPr>
          <w:sz w:val="14"/>
          <w:szCs w:val="14"/>
        </w:rPr>
        <w:t xml:space="preserve">U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1533B891" w14:textId="77777777" w:rsidR="0041037A" w:rsidRPr="008D5340" w:rsidRDefault="0041037A">
      <w:pPr>
        <w:pStyle w:val="Examplebody"/>
        <w:rPr>
          <w:sz w:val="14"/>
          <w:szCs w:val="14"/>
        </w:rPr>
      </w:pPr>
      <w:r w:rsidRPr="008D5340">
        <w:rPr>
          <w:sz w:val="14"/>
          <w:szCs w:val="14"/>
        </w:rPr>
        <w:t xml:space="preserve">W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C3C6013" w14:textId="77777777" w:rsidR="0041037A" w:rsidRPr="008D5340" w:rsidRDefault="0041037A">
      <w:pPr>
        <w:pStyle w:val="Examplebody"/>
        <w:rPr>
          <w:sz w:val="14"/>
          <w:szCs w:val="14"/>
        </w:rPr>
      </w:pPr>
      <w:r w:rsidRPr="008D5340">
        <w:rPr>
          <w:sz w:val="14"/>
          <w:szCs w:val="14"/>
        </w:rPr>
        <w:t xml:space="preserve">T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333EAB18" w14:textId="77777777" w:rsidR="0041037A" w:rsidRPr="008D5340" w:rsidRDefault="0041037A">
      <w:pPr>
        <w:pStyle w:val="Examplebody"/>
        <w:rPr>
          <w:sz w:val="14"/>
          <w:szCs w:val="14"/>
        </w:rPr>
      </w:pPr>
      <w:r w:rsidRPr="008D5340">
        <w:rPr>
          <w:sz w:val="14"/>
          <w:szCs w:val="14"/>
        </w:rPr>
        <w:t xml:space="preserve">RHO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06368AAB" w14:textId="77777777" w:rsidR="0041037A" w:rsidRPr="008D5340" w:rsidRDefault="0041037A">
      <w:pPr>
        <w:pStyle w:val="Examplebody"/>
        <w:rPr>
          <w:sz w:val="14"/>
          <w:szCs w:val="14"/>
        </w:rPr>
      </w:pPr>
      <w:r w:rsidRPr="008D5340">
        <w:rPr>
          <w:sz w:val="14"/>
          <w:szCs w:val="14"/>
        </w:rPr>
        <w:t xml:space="preserve">AZ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5727884" w14:textId="77777777" w:rsidR="0041037A" w:rsidRPr="008D5340" w:rsidRDefault="0041037A">
      <w:pPr>
        <w:pStyle w:val="Examplebody"/>
        <w:rPr>
          <w:sz w:val="14"/>
          <w:szCs w:val="14"/>
        </w:rPr>
      </w:pPr>
      <w:r w:rsidRPr="008D5340">
        <w:rPr>
          <w:sz w:val="14"/>
          <w:szCs w:val="14"/>
        </w:rPr>
        <w:t xml:space="preserve">SHEAR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43865B36" w14:textId="77777777" w:rsidR="0041037A" w:rsidRPr="008D5340" w:rsidRDefault="0041037A">
      <w:pPr>
        <w:pStyle w:val="Examplebody"/>
        <w:rPr>
          <w:sz w:val="14"/>
          <w:szCs w:val="14"/>
        </w:rPr>
      </w:pPr>
      <w:r w:rsidRPr="008D5340">
        <w:rPr>
          <w:sz w:val="14"/>
          <w:szCs w:val="14"/>
        </w:rPr>
        <w:t xml:space="preserve">ST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1465F8D1" w14:textId="77777777" w:rsidR="0041037A" w:rsidRPr="008D5340" w:rsidRDefault="0041037A">
      <w:pPr>
        <w:pStyle w:val="Examplebody"/>
        <w:rPr>
          <w:sz w:val="14"/>
          <w:szCs w:val="14"/>
        </w:rPr>
      </w:pPr>
      <w:r w:rsidRPr="008D5340">
        <w:rPr>
          <w:sz w:val="14"/>
          <w:szCs w:val="14"/>
        </w:rPr>
        <w:t xml:space="preserve">SB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2707275E" w14:textId="77777777" w:rsidR="0041037A" w:rsidRPr="008D5340" w:rsidRDefault="0041037A">
      <w:pPr>
        <w:pStyle w:val="Examplebody"/>
        <w:rPr>
          <w:sz w:val="14"/>
          <w:szCs w:val="14"/>
        </w:rPr>
      </w:pPr>
      <w:r w:rsidRPr="008D5340">
        <w:rPr>
          <w:sz w:val="14"/>
          <w:szCs w:val="14"/>
        </w:rPr>
        <w:t xml:space="preserve">ADMX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587E18E3" w14:textId="77777777" w:rsidR="0041037A" w:rsidRPr="008D5340" w:rsidRDefault="0041037A">
      <w:pPr>
        <w:pStyle w:val="Examplebody"/>
        <w:rPr>
          <w:sz w:val="14"/>
          <w:szCs w:val="14"/>
        </w:rPr>
      </w:pPr>
      <w:r w:rsidRPr="008D5340">
        <w:rPr>
          <w:sz w:val="14"/>
          <w:szCs w:val="14"/>
        </w:rPr>
        <w:t xml:space="preserve">DM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88DB133" w14:textId="77777777" w:rsidR="0041037A" w:rsidRPr="008D5340" w:rsidRDefault="0041037A">
      <w:pPr>
        <w:pStyle w:val="Examplebody"/>
        <w:rPr>
          <w:sz w:val="14"/>
          <w:szCs w:val="14"/>
        </w:rPr>
      </w:pPr>
      <w:r w:rsidRPr="008D5340">
        <w:rPr>
          <w:sz w:val="14"/>
          <w:szCs w:val="14"/>
        </w:rPr>
        <w:t xml:space="preserve">HDG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6ED3F194" w14:textId="77777777" w:rsidR="0041037A" w:rsidRPr="008D5340" w:rsidRDefault="0041037A">
      <w:pPr>
        <w:pStyle w:val="Examplebody"/>
        <w:rPr>
          <w:sz w:val="14"/>
          <w:szCs w:val="14"/>
        </w:rPr>
      </w:pPr>
      <w:r w:rsidRPr="008D5340">
        <w:rPr>
          <w:sz w:val="14"/>
          <w:szCs w:val="14"/>
        </w:rPr>
        <w:t xml:space="preserve">ADMZ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53E7A4F0" w14:textId="77777777" w:rsidR="0041037A" w:rsidRPr="008D5340" w:rsidRDefault="0041037A">
      <w:pPr>
        <w:pStyle w:val="Examplebody"/>
        <w:rPr>
          <w:sz w:val="14"/>
          <w:szCs w:val="14"/>
        </w:rPr>
      </w:pPr>
      <w:r w:rsidRPr="008D5340">
        <w:rPr>
          <w:sz w:val="14"/>
          <w:szCs w:val="14"/>
        </w:rPr>
        <w:t xml:space="preserve">HPG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8AF73DC" w14:textId="77777777" w:rsidR="0041037A" w:rsidRPr="008D5340" w:rsidRDefault="0041037A">
      <w:pPr>
        <w:pStyle w:val="Examplebody"/>
        <w:rPr>
          <w:sz w:val="14"/>
          <w:szCs w:val="14"/>
        </w:rPr>
      </w:pPr>
      <w:r w:rsidRPr="008D5340">
        <w:rPr>
          <w:sz w:val="14"/>
          <w:szCs w:val="14"/>
        </w:rPr>
        <w:t xml:space="preserve">GRAV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DFCB59B" w14:textId="77777777" w:rsidR="0041037A" w:rsidRPr="00B7030B" w:rsidRDefault="0041037A" w:rsidP="00781F41">
      <w:pPr>
        <w:pStyle w:val="Heading4"/>
        <w:spacing w:after="0"/>
      </w:pPr>
      <w:r w:rsidRPr="00192C38">
        <w:rPr>
          <w:rFonts w:ascii="Courier New" w:hAnsi="Courier New" w:cs="Courier New"/>
        </w:rPr>
        <w:br w:type="page"/>
      </w:r>
      <w:bookmarkStart w:id="1251" w:name="snapshot_print"/>
      <w:bookmarkStart w:id="1252" w:name="_Toc41047696"/>
      <w:bookmarkEnd w:id="1251"/>
      <w:r w:rsidRPr="00B7030B">
        <w:lastRenderedPageBreak/>
        <w:t>Snapshot Print (SNP PRINT)</w:t>
      </w:r>
      <w:bookmarkEnd w:id="1252"/>
    </w:p>
    <w:p w14:paraId="62CFF0B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"Printer Control (PRINTER)</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5E52B4F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F50D5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SNPC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w:t>
      </w:r>
      <w:r w:rsidRPr="00B7030B">
        <w:rPr>
          <w:rFonts w:asciiTheme="minorHAnsi" w:hAnsiTheme="minorHAnsi"/>
        </w:rPr>
        <w:softHyphen/>
        <w:t>tion is written to snap</w:t>
      </w:r>
      <w:r w:rsidRPr="00B7030B">
        <w:rPr>
          <w:rFonts w:asciiTheme="minorHAnsi" w:hAnsiTheme="minorHAnsi"/>
        </w:rPr>
        <w:softHyphen/>
        <w:t>shot file, ON or OFF</w:t>
      </w:r>
    </w:p>
    <w:p w14:paraId="450DC9D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NSNP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snapshot dates</w:t>
      </w:r>
    </w:p>
    <w:p w14:paraId="3D0584B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NISNP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segments output</w:t>
      </w:r>
    </w:p>
    <w:p w14:paraId="17C13620" w14:textId="77777777" w:rsidR="0041037A" w:rsidRPr="00B7030B" w:rsidRDefault="0041037A">
      <w:pPr>
        <w:pStyle w:val="BodyText2"/>
      </w:pPr>
    </w:p>
    <w:p w14:paraId="6A4634B3" w14:textId="77777777" w:rsidR="0041037A" w:rsidRPr="00FD76B2" w:rsidRDefault="0041037A">
      <w:pPr>
        <w:pStyle w:val="BodyText"/>
        <w:rPr>
          <w:sz w:val="20"/>
        </w:rPr>
      </w:pPr>
      <w:r w:rsidRPr="00FD76B2">
        <w:rPr>
          <w:sz w:val="20"/>
        </w:rPr>
        <w:t>This card specifies if information is output to the snapshot file [</w:t>
      </w:r>
      <w:r w:rsidRPr="00781F41">
        <w:rPr>
          <w:rFonts w:cs="Arial"/>
          <w:b/>
          <w:bCs/>
          <w:sz w:val="20"/>
        </w:rPr>
        <w:t>SNPFN</w:t>
      </w:r>
      <w:r w:rsidRPr="00FD76B2">
        <w:rPr>
          <w:sz w:val="20"/>
        </w:rPr>
        <w:t>], number of snapshot intervals for specifying output dates and frequencies, and the number of segments that will be output to each snapshot file.  Each water body has separate controls so that the user can include/suppress snapshot output for each waterbody.</w:t>
      </w:r>
    </w:p>
    <w:p w14:paraId="2260B762" w14:textId="77777777" w:rsidR="0041037A" w:rsidRPr="00FD76B2" w:rsidRDefault="0041037A">
      <w:pPr>
        <w:pStyle w:val="BodyText"/>
        <w:rPr>
          <w:sz w:val="20"/>
        </w:rPr>
      </w:pPr>
      <w:r w:rsidRPr="00FD76B2">
        <w:rPr>
          <w:sz w:val="20"/>
        </w:rPr>
        <w:t>Snapshot file output provides the user with computed values for hy</w:t>
      </w:r>
      <w:r w:rsidRPr="00FD76B2">
        <w:rPr>
          <w:sz w:val="20"/>
        </w:rPr>
        <w:softHyphen/>
        <w:t>drody</w:t>
      </w:r>
      <w:r w:rsidRPr="00FD76B2">
        <w:rPr>
          <w:sz w:val="20"/>
        </w:rPr>
        <w:softHyphen/>
        <w:t xml:space="preserve">namic and constituent variables for user assigned segments.  Output from this file can </w:t>
      </w:r>
      <w:r w:rsidR="00FD76B2" w:rsidRPr="00FD76B2">
        <w:rPr>
          <w:sz w:val="20"/>
        </w:rPr>
        <w:t xml:space="preserve">be large if the frequency of output is small. </w:t>
      </w:r>
      <w:r w:rsidRPr="00FD76B2">
        <w:rPr>
          <w:sz w:val="20"/>
        </w:rPr>
        <w:t>This option is gener</w:t>
      </w:r>
      <w:r w:rsidRPr="00FD76B2">
        <w:rPr>
          <w:sz w:val="20"/>
        </w:rPr>
        <w:softHyphen/>
        <w:t xml:space="preserve">ally </w:t>
      </w:r>
      <w:r w:rsidR="00FD76B2" w:rsidRPr="00FD76B2">
        <w:rPr>
          <w:sz w:val="20"/>
        </w:rPr>
        <w:t xml:space="preserve">not </w:t>
      </w:r>
      <w:r w:rsidRPr="00FD76B2">
        <w:rPr>
          <w:sz w:val="20"/>
        </w:rPr>
        <w:t xml:space="preserve">used </w:t>
      </w:r>
      <w:r w:rsidR="00FD76B2" w:rsidRPr="00FD76B2">
        <w:rPr>
          <w:sz w:val="20"/>
        </w:rPr>
        <w:t xml:space="preserve">for post-processing since other files have these data in more graphing and processing friendly formats. </w:t>
      </w:r>
    </w:p>
    <w:p w14:paraId="7367E3D8" w14:textId="77777777" w:rsidR="0041037A" w:rsidRPr="00FD76B2" w:rsidRDefault="0041037A">
      <w:pPr>
        <w:pStyle w:val="BodyText"/>
        <w:rPr>
          <w:sz w:val="20"/>
        </w:rPr>
      </w:pPr>
      <w:r w:rsidRPr="00FD76B2">
        <w:rPr>
          <w:sz w:val="20"/>
        </w:rPr>
        <w:t>The number of snapshot dates [</w:t>
      </w:r>
      <w:r w:rsidRPr="00781F41">
        <w:rPr>
          <w:rFonts w:cs="Arial"/>
          <w:b/>
          <w:bCs/>
          <w:sz w:val="20"/>
        </w:rPr>
        <w:t>NSNP</w:t>
      </w:r>
      <w:r w:rsidRPr="00FD76B2">
        <w:rPr>
          <w:sz w:val="20"/>
        </w:rPr>
        <w:t>] refers to the option of writing informa</w:t>
      </w:r>
      <w:r w:rsidRPr="00FD76B2">
        <w:rPr>
          <w:sz w:val="20"/>
        </w:rPr>
        <w:softHyphen/>
        <w:t>tion to the snap</w:t>
      </w:r>
      <w:r w:rsidRPr="00FD76B2">
        <w:rPr>
          <w:sz w:val="20"/>
        </w:rPr>
        <w:softHyphen/>
        <w:t>shot file for different dates and frequencies.  For example, the user may specify output is to begin on Jul</w:t>
      </w:r>
      <w:r w:rsidRPr="00FD76B2">
        <w:rPr>
          <w:sz w:val="20"/>
        </w:rPr>
        <w:softHyphen/>
        <w:t>ian day 224.4 and output every 0.1 days until day 225.5.  Infor</w:t>
      </w:r>
      <w:r w:rsidRPr="00FD76B2">
        <w:rPr>
          <w:sz w:val="20"/>
        </w:rPr>
        <w:softHyphen/>
        <w:t>mation is then output every day until the end of the simulation.  In this case, [</w:t>
      </w:r>
      <w:r w:rsidRPr="00781F41">
        <w:rPr>
          <w:rFonts w:cs="Arial"/>
          <w:b/>
          <w:bCs/>
          <w:sz w:val="20"/>
        </w:rPr>
        <w:t>NSNP</w:t>
      </w:r>
      <w:r w:rsidRPr="00FD76B2">
        <w:rPr>
          <w:sz w:val="20"/>
        </w:rPr>
        <w:t>] would be set to 2.</w:t>
      </w:r>
      <w:r w:rsidRPr="00FD76B2">
        <w:rPr>
          <w:rFonts w:cs="Times New Roman TUR"/>
          <w:b/>
          <w:sz w:val="20"/>
          <w:szCs w:val="22"/>
        </w:rPr>
        <w:t xml:space="preserve">   </w:t>
      </w:r>
      <w:r w:rsidRPr="00FD76B2">
        <w:rPr>
          <w:sz w:val="20"/>
          <w:szCs w:val="22"/>
        </w:rPr>
        <w:t>Values for each waterbody start on a new line.</w:t>
      </w:r>
    </w:p>
    <w:p w14:paraId="739CCCF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170883B" w14:textId="58434748"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SNP PRINT   </w:t>
      </w:r>
      <w:ins w:id="1253" w:author="Honnalore Steissberg" w:date="2021-07-28T16:42:00Z">
        <w:r w:rsidR="004B0AD9">
          <w:t xml:space="preserve"> </w:t>
        </w:r>
      </w:ins>
      <w:r w:rsidRPr="008D5340">
        <w:t>SNPC    NSNP   NISNP</w:t>
      </w:r>
    </w:p>
    <w:p w14:paraId="3527318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ON       3      11</w:t>
      </w:r>
    </w:p>
    <w:p w14:paraId="3BA4BA33"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ON       1      14</w:t>
      </w:r>
    </w:p>
    <w:p w14:paraId="39881769"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ON       1      10</w:t>
      </w:r>
    </w:p>
    <w:p w14:paraId="34F6EBAA" w14:textId="77777777" w:rsidR="0041037A" w:rsidRPr="00B7030B" w:rsidRDefault="0041037A">
      <w:pPr>
        <w:pStyle w:val="Relatedcard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FBBAE66" w14:textId="77777777" w:rsidR="0041037A" w:rsidRPr="00B7030B" w:rsidRDefault="00C51A7D">
      <w:pPr>
        <w:pStyle w:val="Relatedcards"/>
        <w:rPr>
          <w:rFonts w:asciiTheme="minorHAnsi" w:hAnsiTheme="minorHAnsi"/>
        </w:rPr>
      </w:pPr>
      <w:hyperlink w:anchor="snapshot_date" w:history="1">
        <w:r w:rsidR="0041037A" w:rsidRPr="00B7030B">
          <w:rPr>
            <w:rFonts w:asciiTheme="minorHAnsi" w:hAnsiTheme="minorHAnsi"/>
          </w:rPr>
          <w:t>Snapshot Dates</w:t>
        </w:r>
      </w:hyperlink>
    </w:p>
    <w:p w14:paraId="5E1E707F" w14:textId="77777777" w:rsidR="0041037A" w:rsidRPr="00B7030B" w:rsidRDefault="00C51A7D">
      <w:pPr>
        <w:pStyle w:val="Relatedcards"/>
        <w:rPr>
          <w:rFonts w:asciiTheme="minorHAnsi" w:hAnsiTheme="minorHAnsi"/>
        </w:rPr>
      </w:pPr>
      <w:hyperlink w:anchor="snapshot_frequency" w:history="1">
        <w:r w:rsidR="0041037A" w:rsidRPr="00B7030B">
          <w:rPr>
            <w:rFonts w:asciiTheme="minorHAnsi" w:hAnsiTheme="minorHAnsi"/>
          </w:rPr>
          <w:t>Snapshot Fre</w:t>
        </w:r>
        <w:r w:rsidR="0041037A" w:rsidRPr="00B7030B">
          <w:rPr>
            <w:rFonts w:asciiTheme="minorHAnsi" w:hAnsiTheme="minorHAnsi"/>
          </w:rPr>
          <w:softHyphen/>
          <w:t>quency</w:t>
        </w:r>
      </w:hyperlink>
    </w:p>
    <w:p w14:paraId="50CE9246" w14:textId="77777777" w:rsidR="0041037A" w:rsidRPr="00B7030B" w:rsidRDefault="00C51A7D">
      <w:pPr>
        <w:pStyle w:val="Relatedcards"/>
        <w:rPr>
          <w:rFonts w:asciiTheme="minorHAnsi" w:hAnsiTheme="minorHAnsi"/>
        </w:rPr>
      </w:pPr>
      <w:hyperlink w:anchor="snapshot_segments" w:history="1">
        <w:r w:rsidR="0041037A" w:rsidRPr="00B7030B">
          <w:rPr>
            <w:rFonts w:asciiTheme="minorHAnsi" w:hAnsiTheme="minorHAnsi"/>
          </w:rPr>
          <w:t>Snapshot Segments</w:t>
        </w:r>
      </w:hyperlink>
    </w:p>
    <w:p w14:paraId="1FCE74FA" w14:textId="77777777" w:rsidR="0041037A" w:rsidRPr="00B7030B" w:rsidRDefault="00C51A7D">
      <w:pPr>
        <w:pStyle w:val="Relatedcards"/>
        <w:rPr>
          <w:rFonts w:asciiTheme="minorHAnsi" w:hAnsiTheme="minorHAnsi"/>
        </w:rPr>
      </w:pPr>
      <w:hyperlink w:anchor="snapshot_filename" w:history="1">
        <w:r w:rsidR="0041037A" w:rsidRPr="00B7030B">
          <w:rPr>
            <w:rFonts w:asciiTheme="minorHAnsi" w:hAnsiTheme="minorHAnsi"/>
          </w:rPr>
          <w:t>Snapshot Filename</w:t>
        </w:r>
      </w:hyperlink>
    </w:p>
    <w:p w14:paraId="4E6A63BA"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6280A64B" w14:textId="77777777" w:rsidR="0041037A" w:rsidRPr="00B7030B" w:rsidRDefault="0041037A" w:rsidP="00781F41">
      <w:pPr>
        <w:pStyle w:val="Heading4"/>
        <w:spacing w:after="0"/>
      </w:pPr>
      <w:r w:rsidRPr="00B7030B">
        <w:br w:type="page"/>
      </w:r>
      <w:bookmarkStart w:id="1254" w:name="snapshot_date"/>
      <w:bookmarkStart w:id="1255" w:name="_Toc41047697"/>
      <w:bookmarkEnd w:id="1254"/>
      <w:r w:rsidRPr="00B7030B">
        <w:lastRenderedPageBreak/>
        <w:t>Snapshot Dates (SNP DATE)</w:t>
      </w:r>
      <w:bookmarkEnd w:id="1255"/>
    </w:p>
    <w:p w14:paraId="7C786F4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56" w:name="_Toc8027337"/>
      <w:r w:rsidR="0041037A" w:rsidRPr="00B7030B">
        <w:rPr>
          <w:rStyle w:val="Cardtitle1"/>
          <w:rFonts w:asciiTheme="minorHAnsi" w:hAnsiTheme="minorHAnsi"/>
          <w:b/>
          <w:bCs/>
        </w:rPr>
        <w:instrText>Snapshot Dates (SNP DATE)</w:instrText>
      </w:r>
      <w:bookmarkEnd w:id="125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351BD14"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1CF6A6D"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SNPD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6D32C058" w14:textId="77777777" w:rsidR="0041037A" w:rsidRPr="00B7030B" w:rsidRDefault="0041037A">
      <w:pPr>
        <w:pStyle w:val="BodyText2"/>
      </w:pPr>
    </w:p>
    <w:p w14:paraId="4F09ED9F" w14:textId="77777777" w:rsidR="0041037A" w:rsidRPr="00FD76B2" w:rsidRDefault="0041037A">
      <w:pPr>
        <w:pStyle w:val="BodyText"/>
        <w:rPr>
          <w:sz w:val="20"/>
        </w:rPr>
      </w:pPr>
      <w:r w:rsidRPr="00FD76B2">
        <w:rPr>
          <w:sz w:val="20"/>
        </w:rPr>
        <w:t>This card specifies the dates that informa</w:t>
      </w:r>
      <w:r w:rsidRPr="00FD76B2">
        <w:rPr>
          <w:sz w:val="20"/>
        </w:rPr>
        <w:softHyphen/>
        <w:t>tion is output to the snap</w:t>
      </w:r>
      <w:r w:rsidRPr="00FD76B2">
        <w:rPr>
          <w:sz w:val="20"/>
        </w:rPr>
        <w:softHyphen/>
        <w:t>shot file [</w:t>
      </w:r>
      <w:r w:rsidRPr="00781F41">
        <w:rPr>
          <w:rFonts w:cs="Arial"/>
          <w:b/>
          <w:bCs/>
          <w:sz w:val="20"/>
        </w:rPr>
        <w:t>SNPFN</w:t>
      </w:r>
      <w:r w:rsidRPr="00FD76B2">
        <w:rPr>
          <w:sz w:val="20"/>
        </w:rPr>
        <w:t>].  The total num</w:t>
      </w:r>
      <w:r w:rsidRPr="00FD76B2">
        <w:rPr>
          <w:sz w:val="20"/>
        </w:rPr>
        <w:softHyphen/>
        <w:t>ber of dates specified on this card must match [</w:t>
      </w:r>
      <w:hyperlink w:anchor="snapshot_print" w:history="1">
        <w:r w:rsidRPr="00FD76B2">
          <w:rPr>
            <w:rStyle w:val="Hyperlink"/>
            <w:rFonts w:asciiTheme="minorHAnsi" w:hAnsiTheme="minorHAnsi" w:cs="Arial"/>
          </w:rPr>
          <w:t>NSNP</w:t>
        </w:r>
      </w:hyperlink>
      <w:r w:rsidRPr="00FD76B2">
        <w:rPr>
          <w:sz w:val="20"/>
        </w:rPr>
        <w:t>] on the</w:t>
      </w:r>
      <w:r w:rsidRPr="00FD76B2">
        <w:rPr>
          <w:rStyle w:val="Hyperlink"/>
          <w:rFonts w:asciiTheme="minorHAnsi" w:hAnsiTheme="minorHAnsi"/>
        </w:rPr>
        <w:t xml:space="preserve"> </w:t>
      </w:r>
      <w:hyperlink w:anchor="snapshot_print" w:history="1">
        <w:r w:rsidRPr="00FD76B2">
          <w:rPr>
            <w:rStyle w:val="Hyperlink"/>
            <w:rFonts w:asciiTheme="minorHAnsi" w:hAnsiTheme="minorHAnsi"/>
          </w:rPr>
          <w:t>Snapshot Print</w:t>
        </w:r>
      </w:hyperlink>
      <w:r w:rsidRPr="00FD76B2">
        <w:rPr>
          <w:sz w:val="20"/>
        </w:rPr>
        <w:t xml:space="preserve"> card.</w:t>
      </w:r>
    </w:p>
    <w:p w14:paraId="4AEDDE21" w14:textId="77777777" w:rsidR="0041037A" w:rsidRPr="00FD76B2" w:rsidRDefault="0041037A">
      <w:pPr>
        <w:pStyle w:val="BodyText"/>
        <w:rPr>
          <w:sz w:val="20"/>
        </w:rPr>
      </w:pPr>
      <w:r w:rsidRPr="00FD76B2">
        <w:rPr>
          <w:sz w:val="20"/>
        </w:rPr>
        <w:t>If there are more dates than can be speci</w:t>
      </w:r>
      <w:r w:rsidRPr="00FD76B2">
        <w:rPr>
          <w:sz w:val="20"/>
        </w:rPr>
        <w:softHyphen/>
        <w:t>fied on one line, then the values for [</w:t>
      </w:r>
      <w:r w:rsidRPr="00781F41">
        <w:rPr>
          <w:rFonts w:cs="Arial"/>
          <w:b/>
          <w:bCs/>
          <w:sz w:val="20"/>
        </w:rPr>
        <w:t>SNPD</w:t>
      </w:r>
      <w:r w:rsidRPr="00FD76B2">
        <w:rPr>
          <w:sz w:val="20"/>
        </w:rPr>
        <w:t>] are contin</w:t>
      </w:r>
      <w:r w:rsidRPr="00FD76B2">
        <w:rPr>
          <w:sz w:val="20"/>
        </w:rPr>
        <w:softHyphen/>
        <w:t>ued on the next line without ano</w:t>
      </w:r>
      <w:r w:rsidRPr="00FD76B2">
        <w:rPr>
          <w:sz w:val="20"/>
        </w:rPr>
        <w:softHyphen/>
        <w:t xml:space="preserve">ther </w:t>
      </w:r>
      <w:r w:rsidRPr="00FD76B2">
        <w:rPr>
          <w:rFonts w:cs="Arial"/>
          <w:sz w:val="20"/>
        </w:rPr>
        <w:t xml:space="preserve">SNP DATE </w:t>
      </w:r>
      <w:r w:rsidRPr="00FD76B2">
        <w:rPr>
          <w:sz w:val="20"/>
        </w:rPr>
        <w:t>card being specified.</w:t>
      </w:r>
      <w:r w:rsidRPr="00FD76B2">
        <w:rPr>
          <w:b/>
          <w:sz w:val="20"/>
        </w:rPr>
        <w:t xml:space="preserve">   </w:t>
      </w:r>
      <w:r w:rsidRPr="00FD76B2">
        <w:rPr>
          <w:sz w:val="20"/>
        </w:rPr>
        <w:t>Values for each waterbody start on a new line.</w:t>
      </w:r>
    </w:p>
    <w:p w14:paraId="226F6B03"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7690F75"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SNP DATE    SNPD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p>
    <w:p w14:paraId="0482CC48" w14:textId="6AD2D6B1"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w:t>
      </w:r>
      <w:ins w:id="1257" w:author="Honnalore Steissberg" w:date="2021-07-28T16:44:00Z">
        <w:r w:rsidR="004B0AD9">
          <w:t xml:space="preserve"> </w:t>
        </w:r>
      </w:ins>
      <w:r w:rsidRPr="008D5340">
        <w:t>63.50   100.5   200.5</w:t>
      </w:r>
    </w:p>
    <w:p w14:paraId="28E3924A" w14:textId="2D703DB9"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2       </w:t>
      </w:r>
      <w:ins w:id="1258" w:author="Honnalore Steissberg" w:date="2021-07-28T16:44:00Z">
        <w:r w:rsidR="004B0AD9">
          <w:t xml:space="preserve"> </w:t>
        </w:r>
      </w:ins>
      <w:r w:rsidRPr="008D5340">
        <w:t>63.50</w:t>
      </w:r>
    </w:p>
    <w:p w14:paraId="3D6FFA33" w14:textId="45FCBBD2"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3       </w:t>
      </w:r>
      <w:ins w:id="1259" w:author="Honnalore Steissberg" w:date="2021-07-28T16:44:00Z">
        <w:r w:rsidR="004B0AD9">
          <w:t xml:space="preserve"> </w:t>
        </w:r>
      </w:ins>
      <w:r w:rsidRPr="008D5340">
        <w:t>63.50</w:t>
      </w:r>
    </w:p>
    <w:p w14:paraId="0BDE3DCA"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67F517E4" w14:textId="77777777" w:rsidR="0041037A" w:rsidRPr="00B7030B" w:rsidRDefault="00C51A7D">
      <w:pPr>
        <w:pStyle w:val="Relatedcards"/>
        <w:rPr>
          <w:rFonts w:asciiTheme="minorHAnsi" w:hAnsiTheme="minorHAnsi"/>
        </w:rPr>
      </w:pPr>
      <w:hyperlink w:anchor="snapshot_print" w:history="1">
        <w:r w:rsidR="0041037A" w:rsidRPr="00B7030B">
          <w:rPr>
            <w:rFonts w:asciiTheme="minorHAnsi" w:hAnsiTheme="minorHAnsi"/>
          </w:rPr>
          <w:t>Snapshot Print</w:t>
        </w:r>
      </w:hyperlink>
    </w:p>
    <w:p w14:paraId="40A277CB" w14:textId="77777777" w:rsidR="0041037A" w:rsidRPr="00B7030B" w:rsidRDefault="00C51A7D">
      <w:pPr>
        <w:pStyle w:val="Relatedcards"/>
        <w:rPr>
          <w:rFonts w:asciiTheme="minorHAnsi" w:hAnsiTheme="minorHAnsi"/>
        </w:rPr>
      </w:pPr>
      <w:hyperlink w:anchor="snapshot_frequency" w:history="1">
        <w:r w:rsidR="0041037A" w:rsidRPr="00B7030B">
          <w:rPr>
            <w:rFonts w:asciiTheme="minorHAnsi" w:hAnsiTheme="minorHAnsi"/>
          </w:rPr>
          <w:t>Snapshot Fre</w:t>
        </w:r>
        <w:r w:rsidR="0041037A" w:rsidRPr="00B7030B">
          <w:rPr>
            <w:rFonts w:asciiTheme="minorHAnsi" w:hAnsiTheme="minorHAnsi"/>
          </w:rPr>
          <w:softHyphen/>
          <w:t>quency</w:t>
        </w:r>
      </w:hyperlink>
    </w:p>
    <w:p w14:paraId="33DA8B27" w14:textId="77777777" w:rsidR="0041037A" w:rsidRPr="00B7030B" w:rsidRDefault="00C51A7D">
      <w:pPr>
        <w:pStyle w:val="Relatedcards"/>
        <w:rPr>
          <w:rFonts w:asciiTheme="minorHAnsi" w:hAnsiTheme="minorHAnsi"/>
        </w:rPr>
      </w:pPr>
      <w:hyperlink w:anchor="snapshot_segments" w:history="1">
        <w:r w:rsidR="0041037A" w:rsidRPr="00B7030B">
          <w:rPr>
            <w:rFonts w:asciiTheme="minorHAnsi" w:hAnsiTheme="minorHAnsi"/>
          </w:rPr>
          <w:t>Snapshot Segments</w:t>
        </w:r>
      </w:hyperlink>
    </w:p>
    <w:p w14:paraId="621919ED" w14:textId="77777777" w:rsidR="0041037A" w:rsidRPr="00B7030B" w:rsidRDefault="00C51A7D">
      <w:pPr>
        <w:pStyle w:val="Relatedcards"/>
        <w:rPr>
          <w:rFonts w:asciiTheme="minorHAnsi" w:hAnsiTheme="minorHAnsi"/>
        </w:rPr>
      </w:pPr>
      <w:hyperlink w:anchor="snapshot_filename" w:history="1">
        <w:r w:rsidR="0041037A" w:rsidRPr="00B7030B">
          <w:rPr>
            <w:rFonts w:asciiTheme="minorHAnsi" w:hAnsiTheme="minorHAnsi"/>
          </w:rPr>
          <w:t>Snapshot Filename</w:t>
        </w:r>
      </w:hyperlink>
    </w:p>
    <w:p w14:paraId="7804933A"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62911B1E" w14:textId="77777777" w:rsidR="0041037A" w:rsidRPr="00B7030B" w:rsidRDefault="0041037A" w:rsidP="00781F41">
      <w:pPr>
        <w:pStyle w:val="Heading4"/>
        <w:spacing w:after="0"/>
      </w:pPr>
      <w:r w:rsidRPr="00B7030B">
        <w:br w:type="page"/>
      </w:r>
      <w:bookmarkStart w:id="1260" w:name="snapshot_frequency"/>
      <w:bookmarkStart w:id="1261" w:name="_Toc41047698"/>
      <w:bookmarkEnd w:id="1260"/>
      <w:r w:rsidRPr="00B7030B">
        <w:lastRenderedPageBreak/>
        <w:t>Snapshot Frequency (SNP FREQ)</w:t>
      </w:r>
      <w:bookmarkEnd w:id="1261"/>
    </w:p>
    <w:p w14:paraId="73CA4242"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62" w:name="_Toc8027338"/>
      <w:r w:rsidR="0041037A" w:rsidRPr="00B7030B">
        <w:rPr>
          <w:rStyle w:val="Cardtitle1"/>
          <w:rFonts w:asciiTheme="minorHAnsi" w:hAnsiTheme="minorHAnsi"/>
          <w:b/>
          <w:bCs/>
        </w:rPr>
        <w:instrText>Snapshot Frequency (SNP FREQ)</w:instrText>
      </w:r>
      <w:bookmarkEnd w:id="126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15CE18D"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345B690"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SNPF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34799212" w14:textId="77777777" w:rsidR="0041037A" w:rsidRPr="00B7030B" w:rsidRDefault="0041037A">
      <w:pPr>
        <w:pStyle w:val="BodyText2"/>
      </w:pPr>
    </w:p>
    <w:p w14:paraId="36E59BA0" w14:textId="77777777" w:rsidR="0041037A" w:rsidRPr="00FD76B2" w:rsidRDefault="0041037A">
      <w:pPr>
        <w:pStyle w:val="BodyText"/>
        <w:rPr>
          <w:sz w:val="20"/>
        </w:rPr>
      </w:pPr>
      <w:r w:rsidRPr="00FD76B2">
        <w:rPr>
          <w:sz w:val="20"/>
        </w:rPr>
        <w:t>This card specifies the frequency information is output to the snap</w:t>
      </w:r>
      <w:r w:rsidRPr="00FD76B2">
        <w:rPr>
          <w:sz w:val="20"/>
        </w:rPr>
        <w:softHyphen/>
        <w:t>shot file [</w:t>
      </w:r>
      <w:r w:rsidRPr="00781F41">
        <w:rPr>
          <w:rFonts w:cs="Arial"/>
          <w:b/>
          <w:bCs/>
          <w:sz w:val="20"/>
        </w:rPr>
        <w:t>SNPFN</w:t>
      </w:r>
      <w:r w:rsidRPr="00FD76B2">
        <w:rPr>
          <w:sz w:val="20"/>
        </w:rPr>
        <w:t>].  Frequen</w:t>
      </w:r>
      <w:r w:rsidRPr="00FD76B2">
        <w:rPr>
          <w:sz w:val="20"/>
        </w:rPr>
        <w:softHyphen/>
        <w:t>cy can be changed at any time during the simula</w:t>
      </w:r>
      <w:r w:rsidRPr="00FD76B2">
        <w:rPr>
          <w:sz w:val="20"/>
        </w:rPr>
        <w:softHyphen/>
        <w:t>tion by specifying appropri</w:t>
      </w:r>
      <w:r w:rsidRPr="00FD76B2">
        <w:rPr>
          <w:sz w:val="20"/>
        </w:rPr>
        <w:softHyphen/>
        <w:t xml:space="preserve">ate dates on the </w:t>
      </w:r>
      <w:hyperlink w:anchor="snapshot_date" w:history="1">
        <w:r w:rsidRPr="00FD76B2">
          <w:rPr>
            <w:rStyle w:val="Hyperlink"/>
            <w:rFonts w:asciiTheme="minorHAnsi" w:hAnsiTheme="minorHAnsi"/>
          </w:rPr>
          <w:t>Snap</w:t>
        </w:r>
        <w:r w:rsidRPr="00FD76B2">
          <w:rPr>
            <w:rStyle w:val="Hyperlink"/>
            <w:rFonts w:asciiTheme="minorHAnsi" w:hAnsiTheme="minorHAnsi"/>
          </w:rPr>
          <w:softHyphen/>
          <w:t>shot Date</w:t>
        </w:r>
      </w:hyperlink>
      <w:r w:rsidRPr="00FD76B2">
        <w:rPr>
          <w:sz w:val="20"/>
        </w:rPr>
        <w:t xml:space="preserve"> card and frequen</w:t>
      </w:r>
      <w:r w:rsidRPr="00FD76B2">
        <w:rPr>
          <w:sz w:val="20"/>
        </w:rPr>
        <w:softHyphen/>
        <w:t xml:space="preserve">cies on the </w:t>
      </w:r>
      <w:r w:rsidRPr="00FD76B2">
        <w:rPr>
          <w:rStyle w:val="CardReferen1"/>
          <w:rFonts w:asciiTheme="minorHAnsi" w:hAnsiTheme="minorHAnsi"/>
          <w:sz w:val="20"/>
        </w:rPr>
        <w:t>Snap</w:t>
      </w:r>
      <w:r w:rsidRPr="00FD76B2">
        <w:rPr>
          <w:rStyle w:val="CardReferen1"/>
          <w:rFonts w:asciiTheme="minorHAnsi" w:hAnsiTheme="minorHAnsi"/>
          <w:sz w:val="20"/>
        </w:rPr>
        <w:softHyphen/>
        <w:t>shot Frequency</w:t>
      </w:r>
      <w:r w:rsidRPr="00FD76B2">
        <w:rPr>
          <w:sz w:val="20"/>
        </w:rPr>
        <w:t xml:space="preserve"> card.  If output is needed only for the date specified on the </w:t>
      </w:r>
      <w:hyperlink w:anchor="snapshot_date" w:history="1">
        <w:r w:rsidRPr="00FD76B2">
          <w:rPr>
            <w:rStyle w:val="Hyperlink"/>
            <w:rFonts w:asciiTheme="minorHAnsi" w:hAnsiTheme="minorHAnsi"/>
          </w:rPr>
          <w:t>Snap</w:t>
        </w:r>
        <w:r w:rsidRPr="00FD76B2">
          <w:rPr>
            <w:rStyle w:val="Hyperlink"/>
            <w:rFonts w:asciiTheme="minorHAnsi" w:hAnsiTheme="minorHAnsi"/>
          </w:rPr>
          <w:softHyphen/>
          <w:t>shot Date</w:t>
        </w:r>
      </w:hyperlink>
      <w:r w:rsidRPr="00FD76B2">
        <w:rPr>
          <w:sz w:val="20"/>
        </w:rPr>
        <w:t xml:space="preserve"> card, then set the frequency to be greater than the number of days before the next output date.</w:t>
      </w:r>
    </w:p>
    <w:p w14:paraId="21900FDC" w14:textId="77777777" w:rsidR="0041037A" w:rsidRPr="00FD76B2" w:rsidRDefault="0041037A">
      <w:pPr>
        <w:pStyle w:val="BodyText"/>
        <w:rPr>
          <w:sz w:val="20"/>
        </w:rPr>
      </w:pPr>
      <w:r w:rsidRPr="00FD76B2">
        <w:rPr>
          <w:sz w:val="20"/>
        </w:rPr>
        <w:t>If there are more frequencies than can be specified on one line, then they are con</w:t>
      </w:r>
      <w:r w:rsidRPr="00FD76B2">
        <w:rPr>
          <w:sz w:val="20"/>
        </w:rPr>
        <w:softHyphen/>
        <w:t xml:space="preserve">tinued on the next line without another </w:t>
      </w:r>
      <w:r w:rsidRPr="00FD76B2">
        <w:rPr>
          <w:rFonts w:cs="Arial"/>
          <w:sz w:val="20"/>
        </w:rPr>
        <w:t xml:space="preserve">SNP FREQ </w:t>
      </w:r>
      <w:r w:rsidRPr="00FD76B2">
        <w:rPr>
          <w:sz w:val="20"/>
        </w:rPr>
        <w:t>card being specified.</w:t>
      </w:r>
      <w:r w:rsidRPr="00FD76B2">
        <w:rPr>
          <w:b/>
          <w:sz w:val="20"/>
        </w:rPr>
        <w:t xml:space="preserve">   </w:t>
      </w:r>
      <w:r w:rsidRPr="00FD76B2">
        <w:rPr>
          <w:sz w:val="20"/>
        </w:rPr>
        <w:t>Values for each waterbody start on a new line.</w:t>
      </w:r>
    </w:p>
    <w:p w14:paraId="2EBD306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AF5E1B1"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SNP FREQ    SNPF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p>
    <w:p w14:paraId="35DFFEB8" w14:textId="75F65B1D"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0.1   </w:t>
      </w:r>
      <w:ins w:id="1263" w:author="Honnalore Steissberg" w:date="2021-07-28T16:45:00Z">
        <w:r w:rsidR="004B0AD9">
          <w:t xml:space="preserve"> </w:t>
        </w:r>
      </w:ins>
      <w:r w:rsidRPr="008D5340">
        <w:t xml:space="preserve">500.0    </w:t>
      </w:r>
      <w:del w:id="1264" w:author="Honnalore Steissberg" w:date="2021-07-28T16:45:00Z">
        <w:r w:rsidRPr="008D5340" w:rsidDel="004B0AD9">
          <w:delText xml:space="preserve"> </w:delText>
        </w:r>
      </w:del>
      <w:r w:rsidRPr="008D5340">
        <w:t>7.0</w:t>
      </w:r>
    </w:p>
    <w:p w14:paraId="6D3BB441"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0.1</w:t>
      </w:r>
    </w:p>
    <w:p w14:paraId="267F128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0.1</w:t>
      </w:r>
    </w:p>
    <w:p w14:paraId="73F6BB0D"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B72E525" w14:textId="77777777" w:rsidR="0041037A" w:rsidRPr="00B7030B" w:rsidRDefault="00C51A7D">
      <w:pPr>
        <w:pStyle w:val="Relatedcards"/>
        <w:rPr>
          <w:rFonts w:asciiTheme="minorHAnsi" w:hAnsiTheme="minorHAnsi"/>
        </w:rPr>
      </w:pPr>
      <w:hyperlink w:anchor="snapshot_print" w:history="1">
        <w:r w:rsidR="0041037A" w:rsidRPr="00B7030B">
          <w:rPr>
            <w:rFonts w:asciiTheme="minorHAnsi" w:hAnsiTheme="minorHAnsi"/>
          </w:rPr>
          <w:t>Snapshot Print</w:t>
        </w:r>
      </w:hyperlink>
    </w:p>
    <w:p w14:paraId="61CDAD5B" w14:textId="77777777" w:rsidR="0041037A" w:rsidRPr="00B7030B" w:rsidRDefault="00C51A7D">
      <w:pPr>
        <w:pStyle w:val="Relatedcards"/>
        <w:rPr>
          <w:rFonts w:asciiTheme="minorHAnsi" w:hAnsiTheme="minorHAnsi"/>
        </w:rPr>
      </w:pPr>
      <w:hyperlink w:anchor="snapshot_date" w:history="1">
        <w:r w:rsidR="0041037A" w:rsidRPr="00B7030B">
          <w:rPr>
            <w:rFonts w:asciiTheme="minorHAnsi" w:hAnsiTheme="minorHAnsi"/>
          </w:rPr>
          <w:t>Snapshot Dates</w:t>
        </w:r>
      </w:hyperlink>
    </w:p>
    <w:p w14:paraId="2A8071FF" w14:textId="77777777" w:rsidR="0041037A" w:rsidRPr="00B7030B" w:rsidRDefault="00C51A7D">
      <w:pPr>
        <w:pStyle w:val="Relatedcards"/>
        <w:rPr>
          <w:rFonts w:asciiTheme="minorHAnsi" w:hAnsiTheme="minorHAnsi"/>
        </w:rPr>
      </w:pPr>
      <w:hyperlink w:anchor="snapshot_segments" w:history="1">
        <w:r w:rsidR="0041037A" w:rsidRPr="00B7030B">
          <w:rPr>
            <w:rFonts w:asciiTheme="minorHAnsi" w:hAnsiTheme="minorHAnsi"/>
          </w:rPr>
          <w:t>Snapshot Segments</w:t>
        </w:r>
      </w:hyperlink>
    </w:p>
    <w:p w14:paraId="1CA219BB" w14:textId="77777777" w:rsidR="0041037A" w:rsidRPr="00B7030B" w:rsidRDefault="00C51A7D">
      <w:pPr>
        <w:pStyle w:val="Relatedcards"/>
        <w:rPr>
          <w:rFonts w:asciiTheme="minorHAnsi" w:hAnsiTheme="minorHAnsi"/>
        </w:rPr>
      </w:pPr>
      <w:hyperlink w:anchor="snapshot_filename" w:history="1">
        <w:r w:rsidR="0041037A" w:rsidRPr="00B7030B">
          <w:rPr>
            <w:rFonts w:asciiTheme="minorHAnsi" w:hAnsiTheme="minorHAnsi"/>
          </w:rPr>
          <w:t>Snapshot Filename</w:t>
        </w:r>
      </w:hyperlink>
    </w:p>
    <w:p w14:paraId="11C1E976"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57261521" w14:textId="77777777" w:rsidR="0041037A" w:rsidRPr="00B7030B" w:rsidRDefault="0041037A" w:rsidP="00781F41">
      <w:pPr>
        <w:pStyle w:val="Heading4"/>
        <w:spacing w:after="0"/>
      </w:pPr>
      <w:r w:rsidRPr="00B7030B">
        <w:br w:type="page"/>
      </w:r>
      <w:bookmarkStart w:id="1265" w:name="snapshot_segments"/>
      <w:bookmarkStart w:id="1266" w:name="_Ref15174125"/>
      <w:bookmarkStart w:id="1267" w:name="_Toc41047699"/>
      <w:bookmarkEnd w:id="1265"/>
      <w:r w:rsidRPr="00B7030B">
        <w:lastRenderedPageBreak/>
        <w:t>Snapshot Segments (SNP SEG)</w:t>
      </w:r>
      <w:bookmarkEnd w:id="1266"/>
      <w:bookmarkEnd w:id="1267"/>
    </w:p>
    <w:p w14:paraId="6B0574D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68" w:name="_Toc8027339"/>
      <w:r w:rsidR="0041037A" w:rsidRPr="00B7030B">
        <w:rPr>
          <w:rStyle w:val="Cardtitle1"/>
          <w:rFonts w:asciiTheme="minorHAnsi" w:hAnsiTheme="minorHAnsi"/>
          <w:b/>
          <w:bCs/>
        </w:rPr>
        <w:instrText>Snapshot Segments (SNP SEG)</w:instrText>
      </w:r>
      <w:bookmarkEnd w:id="126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B6064D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C09C5B4"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ISNP</w:t>
      </w:r>
      <w:r w:rsidRPr="00B7030B">
        <w:rPr>
          <w:rFonts w:asciiTheme="minorHAnsi" w:hAnsiTheme="minorHAnsi"/>
        </w:rPr>
        <w:tab/>
        <w:t>Integer</w:t>
      </w:r>
      <w:r w:rsidRPr="00B7030B">
        <w:rPr>
          <w:rFonts w:asciiTheme="minorHAnsi" w:hAnsiTheme="minorHAnsi"/>
        </w:rPr>
        <w:tab/>
        <w:t>Output segments</w:t>
      </w:r>
    </w:p>
    <w:p w14:paraId="2DF2614F" w14:textId="77777777" w:rsidR="0041037A" w:rsidRPr="00B7030B" w:rsidRDefault="0041037A">
      <w:pPr>
        <w:pStyle w:val="BodyText2"/>
      </w:pPr>
    </w:p>
    <w:p w14:paraId="468BE226" w14:textId="77777777" w:rsidR="0041037A" w:rsidRPr="00FD76B2" w:rsidRDefault="0041037A">
      <w:pPr>
        <w:pStyle w:val="BodyText"/>
        <w:rPr>
          <w:sz w:val="20"/>
        </w:rPr>
      </w:pPr>
      <w:r w:rsidRPr="00FD76B2">
        <w:rPr>
          <w:sz w:val="20"/>
        </w:rPr>
        <w:t>This card specifies the segments to be included in the snapshot file for each waterbody.  The user can include all segments in the computational grid.  However, if the user wants to create a hardcopy that can be printed out, he should not specify more than 21 values for each waterbody.  The user should also omit boundary segments that are not part of the computational grid.</w:t>
      </w:r>
    </w:p>
    <w:p w14:paraId="7F6FAC75" w14:textId="77777777" w:rsidR="0041037A" w:rsidRPr="00FD76B2" w:rsidRDefault="0041037A">
      <w:pPr>
        <w:pStyle w:val="BodyText"/>
        <w:rPr>
          <w:sz w:val="20"/>
        </w:rPr>
      </w:pPr>
      <w:r w:rsidRPr="00FD76B2">
        <w:rPr>
          <w:sz w:val="20"/>
        </w:rPr>
        <w:t xml:space="preserve">If there are </w:t>
      </w:r>
      <w:r w:rsidRPr="00FD76B2">
        <w:rPr>
          <w:sz w:val="20"/>
          <w:szCs w:val="22"/>
        </w:rPr>
        <w:t>more</w:t>
      </w:r>
      <w:r w:rsidRPr="00FD76B2">
        <w:rPr>
          <w:sz w:val="20"/>
        </w:rPr>
        <w:t xml:space="preserve"> dates than can be speci</w:t>
      </w:r>
      <w:r w:rsidRPr="00FD76B2">
        <w:rPr>
          <w:sz w:val="20"/>
        </w:rPr>
        <w:softHyphen/>
        <w:t>fied on one line, then the values for [</w:t>
      </w:r>
      <w:r w:rsidRPr="00781F41">
        <w:rPr>
          <w:rFonts w:cs="Arial"/>
          <w:b/>
          <w:bCs/>
          <w:sz w:val="20"/>
        </w:rPr>
        <w:t>ISNP</w:t>
      </w:r>
      <w:r w:rsidRPr="00FD76B2">
        <w:rPr>
          <w:sz w:val="20"/>
        </w:rPr>
        <w:t>] are contin</w:t>
      </w:r>
      <w:r w:rsidRPr="00FD76B2">
        <w:rPr>
          <w:sz w:val="20"/>
        </w:rPr>
        <w:softHyphen/>
        <w:t>ued on the next line without ano</w:t>
      </w:r>
      <w:r w:rsidRPr="00FD76B2">
        <w:rPr>
          <w:sz w:val="20"/>
        </w:rPr>
        <w:softHyphen/>
        <w:t xml:space="preserve">ther </w:t>
      </w:r>
      <w:r w:rsidRPr="00FD76B2">
        <w:rPr>
          <w:rFonts w:cs="Arial"/>
          <w:sz w:val="20"/>
        </w:rPr>
        <w:t>SNP SEG</w:t>
      </w:r>
      <w:r w:rsidRPr="00FD76B2">
        <w:rPr>
          <w:sz w:val="20"/>
        </w:rPr>
        <w:t xml:space="preserve"> card being specified.</w:t>
      </w:r>
      <w:r w:rsidRPr="00FD76B2">
        <w:rPr>
          <w:sz w:val="20"/>
          <w:szCs w:val="22"/>
        </w:rPr>
        <w:t xml:space="preserve">   Values for each waterbody start on a new line.</w:t>
      </w:r>
    </w:p>
    <w:p w14:paraId="7A3810D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3EB108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SNP SEG     ISNP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ISN</w:t>
      </w:r>
    </w:p>
    <w:p w14:paraId="7BE6C23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2       3       4       5       6       9      10      11      12</w:t>
      </w:r>
    </w:p>
    <w:p w14:paraId="5EB5C5BE"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              13      14</w:t>
      </w:r>
    </w:p>
    <w:p w14:paraId="7E6FFD5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17      18      19      20      21      22      23      24      25</w:t>
      </w:r>
    </w:p>
    <w:p w14:paraId="2956BAF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              26      27      28      29      30</w:t>
      </w:r>
    </w:p>
    <w:p w14:paraId="7F50415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33      34      35      36      37      38      39      40      41</w:t>
      </w:r>
    </w:p>
    <w:p w14:paraId="44E89B99"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              42      </w:t>
      </w:r>
    </w:p>
    <w:p w14:paraId="2AA61E84"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1ED70F0" w14:textId="77777777" w:rsidR="0041037A" w:rsidRPr="00B7030B" w:rsidRDefault="00C51A7D">
      <w:pPr>
        <w:pStyle w:val="Relatedcards"/>
        <w:rPr>
          <w:rFonts w:asciiTheme="minorHAnsi" w:hAnsiTheme="minorHAnsi"/>
        </w:rPr>
      </w:pPr>
      <w:hyperlink w:anchor="snapshot_print" w:history="1">
        <w:r w:rsidR="0041037A" w:rsidRPr="00B7030B">
          <w:rPr>
            <w:rFonts w:asciiTheme="minorHAnsi" w:hAnsiTheme="minorHAnsi"/>
          </w:rPr>
          <w:t>Snapshot Print</w:t>
        </w:r>
      </w:hyperlink>
    </w:p>
    <w:p w14:paraId="4D128FDD" w14:textId="77777777" w:rsidR="0041037A" w:rsidRPr="00B7030B" w:rsidRDefault="00C51A7D">
      <w:pPr>
        <w:pStyle w:val="Relatedcards"/>
        <w:rPr>
          <w:rFonts w:asciiTheme="minorHAnsi" w:hAnsiTheme="minorHAnsi"/>
        </w:rPr>
      </w:pPr>
      <w:hyperlink w:anchor="snapshot_date" w:history="1">
        <w:r w:rsidR="0041037A" w:rsidRPr="00B7030B">
          <w:rPr>
            <w:rFonts w:asciiTheme="minorHAnsi" w:hAnsiTheme="minorHAnsi"/>
          </w:rPr>
          <w:t>Snapshot Dates</w:t>
        </w:r>
      </w:hyperlink>
    </w:p>
    <w:p w14:paraId="5C25E19B" w14:textId="77777777" w:rsidR="0041037A" w:rsidRPr="00B7030B" w:rsidRDefault="00C51A7D">
      <w:pPr>
        <w:pStyle w:val="Relatedcards"/>
        <w:rPr>
          <w:rFonts w:asciiTheme="minorHAnsi" w:hAnsiTheme="minorHAnsi"/>
        </w:rPr>
      </w:pPr>
      <w:hyperlink w:anchor="snapshot_frequency" w:history="1">
        <w:r w:rsidR="0041037A" w:rsidRPr="00B7030B">
          <w:rPr>
            <w:rFonts w:asciiTheme="minorHAnsi" w:hAnsiTheme="minorHAnsi"/>
          </w:rPr>
          <w:t>Snapshot Fre</w:t>
        </w:r>
        <w:r w:rsidR="0041037A" w:rsidRPr="00B7030B">
          <w:rPr>
            <w:rFonts w:asciiTheme="minorHAnsi" w:hAnsiTheme="minorHAnsi"/>
          </w:rPr>
          <w:softHyphen/>
          <w:t>quency</w:t>
        </w:r>
      </w:hyperlink>
    </w:p>
    <w:p w14:paraId="344CECB9" w14:textId="77777777" w:rsidR="0041037A" w:rsidRPr="00B7030B" w:rsidRDefault="00C51A7D">
      <w:pPr>
        <w:pStyle w:val="Relatedcards"/>
        <w:rPr>
          <w:rFonts w:asciiTheme="minorHAnsi" w:hAnsiTheme="minorHAnsi"/>
        </w:rPr>
      </w:pPr>
      <w:hyperlink w:anchor="snapshot_filename" w:history="1">
        <w:r w:rsidR="0041037A" w:rsidRPr="00B7030B">
          <w:rPr>
            <w:rFonts w:asciiTheme="minorHAnsi" w:hAnsiTheme="minorHAnsi"/>
          </w:rPr>
          <w:t>Snapshot Filename</w:t>
        </w:r>
      </w:hyperlink>
    </w:p>
    <w:p w14:paraId="062240E3"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6B200979" w14:textId="77777777" w:rsidR="0041037A" w:rsidRPr="00B7030B" w:rsidRDefault="0041037A" w:rsidP="00781F41">
      <w:pPr>
        <w:pStyle w:val="Heading4"/>
        <w:spacing w:after="0"/>
      </w:pPr>
      <w:r w:rsidRPr="00B7030B">
        <w:br w:type="page"/>
      </w:r>
      <w:bookmarkStart w:id="1269" w:name="screen_print"/>
      <w:bookmarkStart w:id="1270" w:name="_Toc41047700"/>
      <w:bookmarkEnd w:id="1269"/>
      <w:r w:rsidRPr="00B7030B">
        <w:lastRenderedPageBreak/>
        <w:t>Screen Print (SCR PRNT)</w:t>
      </w:r>
      <w:bookmarkEnd w:id="1270"/>
    </w:p>
    <w:p w14:paraId="47184BF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"Printer Control (PRINTER)</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A26F084" w14:textId="77777777" w:rsidR="0041037A" w:rsidRPr="00B7030B" w:rsidRDefault="0041037A">
      <w:pPr>
        <w:pStyle w:val="Carddescr01"/>
        <w:tabs>
          <w:tab w:val="left" w:pos="-1446"/>
          <w:tab w:val="left" w:pos="-726"/>
          <w:tab w:val="left" w:pos="-6"/>
          <w:tab w:val="left" w:pos="810"/>
          <w:tab w:val="left" w:pos="1890"/>
          <w:tab w:val="left" w:pos="3060"/>
          <w:tab w:val="left" w:pos="4320"/>
          <w:tab w:val="left" w:pos="4983"/>
          <w:tab w:val="left" w:pos="5340"/>
          <w:tab w:val="left" w:pos="5696"/>
          <w:tab w:val="left" w:pos="6052"/>
          <w:tab w:val="left" w:pos="6409"/>
          <w:tab w:val="left" w:pos="6765"/>
          <w:tab w:val="left" w:pos="7122"/>
          <w:tab w:val="left" w:pos="7478"/>
          <w:tab w:val="left" w:pos="7834"/>
        </w:tabs>
        <w:ind w:left="4320" w:hanging="4326"/>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E5AAC2" w14:textId="77777777" w:rsidR="0041037A" w:rsidRPr="00B7030B" w:rsidRDefault="0041037A">
      <w:pPr>
        <w:pStyle w:val="Carddescr01"/>
        <w:tabs>
          <w:tab w:val="left" w:pos="-1446"/>
          <w:tab w:val="left" w:pos="-726"/>
          <w:tab w:val="left" w:pos="-6"/>
          <w:tab w:val="left" w:pos="810"/>
          <w:tab w:val="left" w:pos="1890"/>
          <w:tab w:val="left" w:pos="3060"/>
          <w:tab w:val="left" w:pos="4320"/>
          <w:tab w:val="left" w:pos="4983"/>
          <w:tab w:val="left" w:pos="5340"/>
          <w:tab w:val="left" w:pos="5696"/>
          <w:tab w:val="left" w:pos="6052"/>
          <w:tab w:val="left" w:pos="6409"/>
          <w:tab w:val="left" w:pos="6765"/>
          <w:tab w:val="left" w:pos="7122"/>
          <w:tab w:val="left" w:pos="7478"/>
          <w:tab w:val="left" w:pos="7834"/>
        </w:tabs>
        <w:ind w:left="4320" w:hanging="4326"/>
        <w:jc w:val="both"/>
        <w:rPr>
          <w:rFonts w:asciiTheme="minorHAnsi" w:hAnsiTheme="minorHAnsi"/>
        </w:rPr>
      </w:pPr>
      <w:r w:rsidRPr="00B7030B">
        <w:rPr>
          <w:rFonts w:asciiTheme="minorHAnsi" w:hAnsiTheme="minorHAnsi"/>
        </w:rPr>
        <w:t>2</w:t>
      </w:r>
      <w:r w:rsidRPr="00B7030B">
        <w:rPr>
          <w:rFonts w:asciiTheme="minorHAnsi" w:hAnsiTheme="minorHAnsi"/>
        </w:rPr>
        <w:tab/>
        <w:t>SCRC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w:t>
      </w:r>
      <w:r w:rsidRPr="00B7030B">
        <w:rPr>
          <w:rFonts w:asciiTheme="minorHAnsi" w:hAnsiTheme="minorHAnsi"/>
        </w:rPr>
        <w:softHyphen/>
        <w:t>tion is written to the screen, ON or OFF</w:t>
      </w:r>
    </w:p>
    <w:p w14:paraId="0FD48DCD" w14:textId="77777777" w:rsidR="0041037A" w:rsidRPr="00B7030B" w:rsidRDefault="0041037A">
      <w:pPr>
        <w:pStyle w:val="Carddescr01"/>
        <w:tabs>
          <w:tab w:val="left" w:pos="-1446"/>
          <w:tab w:val="left" w:pos="-726"/>
          <w:tab w:val="left" w:pos="-6"/>
          <w:tab w:val="left" w:pos="810"/>
          <w:tab w:val="left" w:pos="1890"/>
          <w:tab w:val="left" w:pos="3060"/>
          <w:tab w:val="left" w:pos="4320"/>
          <w:tab w:val="left" w:pos="4983"/>
          <w:tab w:val="left" w:pos="5340"/>
          <w:tab w:val="left" w:pos="5696"/>
          <w:tab w:val="left" w:pos="6052"/>
          <w:tab w:val="left" w:pos="6409"/>
          <w:tab w:val="left" w:pos="6765"/>
          <w:tab w:val="left" w:pos="7122"/>
          <w:tab w:val="left" w:pos="7478"/>
          <w:tab w:val="left" w:pos="7834"/>
        </w:tabs>
        <w:ind w:left="4320" w:hanging="4326"/>
        <w:jc w:val="both"/>
        <w:rPr>
          <w:rFonts w:asciiTheme="minorHAnsi" w:hAnsiTheme="minorHAnsi"/>
        </w:rPr>
      </w:pPr>
      <w:r w:rsidRPr="00B7030B">
        <w:rPr>
          <w:rFonts w:asciiTheme="minorHAnsi" w:hAnsiTheme="minorHAnsi"/>
        </w:rPr>
        <w:t>3</w:t>
      </w:r>
      <w:r w:rsidRPr="00B7030B">
        <w:rPr>
          <w:rFonts w:asciiTheme="minorHAnsi" w:hAnsiTheme="minorHAnsi"/>
        </w:rPr>
        <w:tab/>
        <w:t>NSCR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screen update intervals</w:t>
      </w:r>
    </w:p>
    <w:p w14:paraId="6850A339" w14:textId="77777777" w:rsidR="0041037A" w:rsidRPr="00B7030B" w:rsidRDefault="0041037A">
      <w:pPr>
        <w:pStyle w:val="BodyText2"/>
      </w:pPr>
    </w:p>
    <w:p w14:paraId="7892B2EC" w14:textId="77777777" w:rsidR="0041037A" w:rsidRPr="00FD76B2" w:rsidRDefault="0041037A">
      <w:pPr>
        <w:pStyle w:val="BodyText"/>
        <w:rPr>
          <w:sz w:val="20"/>
        </w:rPr>
      </w:pPr>
      <w:r w:rsidRPr="00FD76B2">
        <w:rPr>
          <w:sz w:val="20"/>
        </w:rPr>
        <w:t xml:space="preserve">This card specifies if information is output to the screen during the run and the number of intervals during which the frequency of updating the screen can change.  </w:t>
      </w:r>
      <w:r w:rsidR="003D691F">
        <w:rPr>
          <w:sz w:val="20"/>
        </w:rPr>
        <w:t>Be careful of setting this so small that model run-time is affected by the output.</w:t>
      </w:r>
      <w:r w:rsidRPr="00FD76B2">
        <w:rPr>
          <w:sz w:val="20"/>
        </w:rPr>
        <w:t xml:space="preserve">  Values for each waterbody start on a new line.</w:t>
      </w:r>
    </w:p>
    <w:p w14:paraId="2EE6F32F" w14:textId="77777777" w:rsidR="0041037A" w:rsidRPr="00B7030B" w:rsidRDefault="0041037A">
      <w:pPr>
        <w:pStyle w:val="Example1"/>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rPr>
          <w:rFonts w:asciiTheme="minorHAnsi" w:hAnsiTheme="minorHAnsi"/>
        </w:rPr>
      </w:pPr>
      <w:r w:rsidRPr="00B7030B">
        <w:rPr>
          <w:rFonts w:asciiTheme="minorHAnsi" w:hAnsiTheme="minorHAnsi"/>
        </w:rPr>
        <w:t>Example</w:t>
      </w:r>
    </w:p>
    <w:p w14:paraId="6D0C17D4" w14:textId="77777777" w:rsidR="0041037A" w:rsidRPr="008D5340" w:rsidRDefault="0041037A">
      <w:pPr>
        <w:pStyle w:val="Examplebody"/>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pPr>
      <w:r w:rsidRPr="008D5340">
        <w:t>SCR PRINT   SCRC    NSCR</w:t>
      </w:r>
    </w:p>
    <w:p w14:paraId="03FB2458" w14:textId="77777777" w:rsidR="0041037A" w:rsidRPr="008D5340" w:rsidRDefault="0041037A">
      <w:pPr>
        <w:pStyle w:val="Examplebody"/>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pPr>
      <w:r w:rsidRPr="008D5340">
        <w:t>Wb 1          ON       1</w:t>
      </w:r>
    </w:p>
    <w:p w14:paraId="54ADEF0D" w14:textId="77777777" w:rsidR="0041037A" w:rsidRPr="008D5340" w:rsidRDefault="0041037A">
      <w:pPr>
        <w:pStyle w:val="Examplebody"/>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pPr>
      <w:r w:rsidRPr="008D5340">
        <w:t>Wb 2          ON       1</w:t>
      </w:r>
    </w:p>
    <w:p w14:paraId="2FB8B092" w14:textId="77777777" w:rsidR="0041037A" w:rsidRPr="008D5340" w:rsidRDefault="0041037A">
      <w:pPr>
        <w:pStyle w:val="Examplebody"/>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pPr>
      <w:r w:rsidRPr="008D5340">
        <w:t>Wb 3          ON       1</w:t>
      </w:r>
    </w:p>
    <w:p w14:paraId="5B5AABA0" w14:textId="77777777" w:rsidR="0041037A" w:rsidRPr="00B7030B" w:rsidRDefault="0041037A">
      <w:pPr>
        <w:pStyle w:val="Relatedcard1"/>
        <w:keepLines/>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rPr>
          <w:rFonts w:asciiTheme="minorHAnsi" w:hAnsiTheme="minorHAnsi"/>
          <w:szCs w:val="22"/>
        </w:rPr>
      </w:pPr>
      <w:r w:rsidRPr="00B7030B">
        <w:rPr>
          <w:rFonts w:asciiTheme="minorHAnsi" w:hAnsiTheme="minorHAnsi"/>
          <w:szCs w:val="22"/>
        </w:rPr>
        <w:t>Related Cards and Files</w:t>
      </w:r>
    </w:p>
    <w:p w14:paraId="40770A1E" w14:textId="77777777" w:rsidR="0041037A" w:rsidRPr="00B7030B" w:rsidRDefault="00C51A7D">
      <w:pPr>
        <w:pStyle w:val="Relatedcards"/>
        <w:rPr>
          <w:rFonts w:asciiTheme="minorHAnsi" w:hAnsiTheme="minorHAnsi"/>
        </w:rPr>
      </w:pPr>
      <w:hyperlink w:anchor="screen_date" w:history="1">
        <w:r w:rsidR="0041037A" w:rsidRPr="00B7030B">
          <w:rPr>
            <w:rFonts w:asciiTheme="minorHAnsi" w:hAnsiTheme="minorHAnsi"/>
          </w:rPr>
          <w:t>Screen Dates</w:t>
        </w:r>
      </w:hyperlink>
    </w:p>
    <w:p w14:paraId="31CBF771" w14:textId="77777777" w:rsidR="0041037A" w:rsidRPr="00B7030B" w:rsidRDefault="00C51A7D">
      <w:pPr>
        <w:pStyle w:val="Relatedcards"/>
        <w:rPr>
          <w:rFonts w:asciiTheme="minorHAnsi" w:hAnsiTheme="minorHAnsi"/>
        </w:rPr>
      </w:pPr>
      <w:hyperlink w:anchor="screen_frequency" w:history="1">
        <w:r w:rsidR="0041037A" w:rsidRPr="00B7030B">
          <w:rPr>
            <w:rFonts w:asciiTheme="minorHAnsi" w:hAnsiTheme="minorHAnsi"/>
          </w:rPr>
          <w:t>Screen Fre</w:t>
        </w:r>
        <w:r w:rsidR="0041037A" w:rsidRPr="00B7030B">
          <w:rPr>
            <w:rFonts w:asciiTheme="minorHAnsi" w:hAnsiTheme="minorHAnsi"/>
          </w:rPr>
          <w:softHyphen/>
          <w:t>quency</w:t>
        </w:r>
      </w:hyperlink>
    </w:p>
    <w:p w14:paraId="78E07C05" w14:textId="77777777" w:rsidR="0041037A" w:rsidRPr="00B7030B" w:rsidRDefault="0041037A" w:rsidP="00781F41">
      <w:pPr>
        <w:pStyle w:val="Heading4"/>
        <w:spacing w:after="0"/>
      </w:pPr>
      <w:r w:rsidRPr="00B7030B">
        <w:br w:type="page"/>
      </w:r>
      <w:bookmarkStart w:id="1271" w:name="screen_date"/>
      <w:bookmarkStart w:id="1272" w:name="_Toc41047701"/>
      <w:bookmarkEnd w:id="1271"/>
      <w:r w:rsidRPr="00B7030B">
        <w:lastRenderedPageBreak/>
        <w:t>Screen Dates (SCR DATE)</w:t>
      </w:r>
      <w:bookmarkEnd w:id="1272"/>
    </w:p>
    <w:p w14:paraId="5702C11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73" w:name="_Toc8027341"/>
      <w:r w:rsidR="0041037A" w:rsidRPr="00B7030B">
        <w:rPr>
          <w:rStyle w:val="Cardtitle1"/>
          <w:rFonts w:asciiTheme="minorHAnsi" w:hAnsiTheme="minorHAnsi"/>
          <w:b/>
          <w:bCs/>
        </w:rPr>
        <w:instrText>Screen Dates (SCR DATE)</w:instrText>
      </w:r>
      <w:bookmarkEnd w:id="127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FB60072"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43BE9A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SCRD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297ECBFC" w14:textId="77777777" w:rsidR="0041037A" w:rsidRPr="00B7030B" w:rsidRDefault="0041037A">
      <w:pPr>
        <w:pStyle w:val="BodyText2"/>
      </w:pPr>
    </w:p>
    <w:p w14:paraId="00645E1D" w14:textId="77777777" w:rsidR="0041037A" w:rsidRPr="00A3441F" w:rsidRDefault="0041037A">
      <w:pPr>
        <w:pStyle w:val="BodyText"/>
        <w:rPr>
          <w:sz w:val="20"/>
        </w:rPr>
      </w:pPr>
      <w:r w:rsidRPr="00A3441F">
        <w:rPr>
          <w:sz w:val="20"/>
        </w:rPr>
        <w:t>This card specifies the dates informa</w:t>
      </w:r>
      <w:r w:rsidRPr="00A3441F">
        <w:rPr>
          <w:sz w:val="20"/>
        </w:rPr>
        <w:softHyphen/>
        <w:t>tion is output to the screen.  The total num</w:t>
      </w:r>
      <w:r w:rsidRPr="00A3441F">
        <w:rPr>
          <w:sz w:val="20"/>
        </w:rPr>
        <w:softHyphen/>
        <w:t>ber of dates specified on this card must match [</w:t>
      </w:r>
      <w:r w:rsidRPr="00781F41">
        <w:rPr>
          <w:rFonts w:cs="Arial"/>
          <w:b/>
          <w:bCs/>
          <w:sz w:val="20"/>
        </w:rPr>
        <w:t>NSCR</w:t>
      </w:r>
      <w:r w:rsidRPr="00A3441F">
        <w:rPr>
          <w:sz w:val="20"/>
        </w:rPr>
        <w:t>] on the</w:t>
      </w:r>
      <w:r w:rsidRPr="00A3441F">
        <w:rPr>
          <w:rStyle w:val="CardReferen1"/>
          <w:rFonts w:asciiTheme="minorHAnsi" w:hAnsiTheme="minorHAnsi"/>
          <w:sz w:val="20"/>
        </w:rPr>
        <w:t xml:space="preserve"> </w:t>
      </w:r>
      <w:hyperlink w:anchor="screen_print" w:history="1">
        <w:r w:rsidRPr="00A3441F">
          <w:rPr>
            <w:rStyle w:val="Hyperlink"/>
            <w:rFonts w:asciiTheme="minorHAnsi" w:hAnsiTheme="minorHAnsi"/>
          </w:rPr>
          <w:t>Screen Print</w:t>
        </w:r>
      </w:hyperlink>
      <w:r w:rsidRPr="00A3441F">
        <w:rPr>
          <w:sz w:val="20"/>
        </w:rPr>
        <w:t xml:space="preserve"> card.</w:t>
      </w:r>
    </w:p>
    <w:p w14:paraId="257B30AA" w14:textId="77777777" w:rsidR="0041037A" w:rsidRPr="00A3441F" w:rsidRDefault="0041037A">
      <w:pPr>
        <w:pStyle w:val="BodyText"/>
        <w:rPr>
          <w:sz w:val="20"/>
        </w:rPr>
      </w:pPr>
      <w:r w:rsidRPr="00A3441F">
        <w:rPr>
          <w:sz w:val="20"/>
        </w:rPr>
        <w:t>If there are more dates than can be speci</w:t>
      </w:r>
      <w:r w:rsidRPr="00A3441F">
        <w:rPr>
          <w:sz w:val="20"/>
        </w:rPr>
        <w:softHyphen/>
        <w:t>fied on one line, then the values for [</w:t>
      </w:r>
      <w:r w:rsidRPr="00781F41">
        <w:rPr>
          <w:rFonts w:cs="Arial"/>
          <w:b/>
          <w:bCs/>
          <w:sz w:val="20"/>
        </w:rPr>
        <w:t>SCRD</w:t>
      </w:r>
      <w:r w:rsidRPr="00A3441F">
        <w:rPr>
          <w:sz w:val="20"/>
        </w:rPr>
        <w:t>] are contin</w:t>
      </w:r>
      <w:r w:rsidRPr="00A3441F">
        <w:rPr>
          <w:sz w:val="20"/>
        </w:rPr>
        <w:softHyphen/>
        <w:t>ued on the next line without ano</w:t>
      </w:r>
      <w:r w:rsidRPr="00A3441F">
        <w:rPr>
          <w:sz w:val="20"/>
        </w:rPr>
        <w:softHyphen/>
        <w:t xml:space="preserve">ther </w:t>
      </w:r>
      <w:r w:rsidRPr="00A3441F">
        <w:rPr>
          <w:rFonts w:cs="Arial"/>
          <w:sz w:val="20"/>
        </w:rPr>
        <w:t>SCR DATE</w:t>
      </w:r>
      <w:r w:rsidRPr="00A3441F">
        <w:rPr>
          <w:sz w:val="20"/>
        </w:rPr>
        <w:t xml:space="preserve"> card being specified.   Values for each waterbody start on a new line.</w:t>
      </w:r>
    </w:p>
    <w:p w14:paraId="0206B11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5C4A495"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SCR DATE    SCRD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p>
    <w:p w14:paraId="73EAD12E"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63.5</w:t>
      </w:r>
    </w:p>
    <w:p w14:paraId="1267B585"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63.5</w:t>
      </w:r>
    </w:p>
    <w:p w14:paraId="2FAB60B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63.5</w:t>
      </w:r>
    </w:p>
    <w:p w14:paraId="5CA95B0A"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68166852" w14:textId="77777777" w:rsidR="0041037A" w:rsidRPr="00B7030B" w:rsidRDefault="00C51A7D">
      <w:pPr>
        <w:pStyle w:val="Relatedcards"/>
        <w:rPr>
          <w:rFonts w:asciiTheme="minorHAnsi" w:hAnsiTheme="minorHAnsi"/>
        </w:rPr>
      </w:pPr>
      <w:hyperlink w:anchor="screen_print" w:history="1">
        <w:r w:rsidR="0041037A" w:rsidRPr="00B7030B">
          <w:rPr>
            <w:rFonts w:asciiTheme="minorHAnsi" w:hAnsiTheme="minorHAnsi"/>
          </w:rPr>
          <w:t>Screen Print</w:t>
        </w:r>
      </w:hyperlink>
    </w:p>
    <w:p w14:paraId="3EACFBE3" w14:textId="77777777" w:rsidR="0041037A" w:rsidRPr="00B7030B" w:rsidRDefault="00C51A7D">
      <w:pPr>
        <w:pStyle w:val="Relatedcards"/>
        <w:rPr>
          <w:rFonts w:asciiTheme="minorHAnsi" w:hAnsiTheme="minorHAnsi"/>
        </w:rPr>
      </w:pPr>
      <w:hyperlink w:anchor="screen_frequency" w:history="1">
        <w:r w:rsidR="0041037A" w:rsidRPr="00B7030B">
          <w:rPr>
            <w:rFonts w:asciiTheme="minorHAnsi" w:hAnsiTheme="minorHAnsi"/>
          </w:rPr>
          <w:t>Screen Frequency</w:t>
        </w:r>
      </w:hyperlink>
    </w:p>
    <w:p w14:paraId="0D48151A" w14:textId="77777777" w:rsidR="0041037A" w:rsidRPr="00B7030B" w:rsidRDefault="0041037A" w:rsidP="00781F41">
      <w:pPr>
        <w:pStyle w:val="Heading4"/>
        <w:spacing w:after="0"/>
      </w:pPr>
      <w:r w:rsidRPr="00B7030B">
        <w:br w:type="page"/>
      </w:r>
      <w:bookmarkStart w:id="1274" w:name="screen_frequency"/>
      <w:bookmarkStart w:id="1275" w:name="_Toc41047702"/>
      <w:bookmarkEnd w:id="1274"/>
      <w:r w:rsidRPr="00B7030B">
        <w:lastRenderedPageBreak/>
        <w:t>Screen Frequency (SCR FREQ)</w:t>
      </w:r>
      <w:bookmarkEnd w:id="1275"/>
    </w:p>
    <w:p w14:paraId="215E2D8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76" w:name="_Toc8027342"/>
      <w:r w:rsidR="0041037A" w:rsidRPr="00B7030B">
        <w:rPr>
          <w:rStyle w:val="Cardtitle1"/>
          <w:rFonts w:asciiTheme="minorHAnsi" w:hAnsiTheme="minorHAnsi"/>
          <w:b/>
          <w:bCs/>
        </w:rPr>
        <w:instrText>Screen Frequency (SCR FREQ)</w:instrText>
      </w:r>
      <w:bookmarkEnd w:id="127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50699B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45033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SCRF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47990BC1" w14:textId="77777777" w:rsidR="0041037A" w:rsidRPr="00B7030B" w:rsidRDefault="0041037A">
      <w:pPr>
        <w:pStyle w:val="BodyText2"/>
      </w:pPr>
    </w:p>
    <w:p w14:paraId="5564BC7C" w14:textId="2285BD95" w:rsidR="0041037A" w:rsidRPr="002022A2" w:rsidRDefault="0041037A">
      <w:pPr>
        <w:pStyle w:val="BodyText"/>
        <w:rPr>
          <w:rFonts w:cs="Times New Roman TUR"/>
          <w:sz w:val="20"/>
        </w:rPr>
      </w:pPr>
      <w:r w:rsidRPr="002022A2">
        <w:rPr>
          <w:sz w:val="20"/>
        </w:rPr>
        <w:t>This card specifies the frequency information is output to the screen.  Frequen</w:t>
      </w:r>
      <w:r w:rsidRPr="002022A2">
        <w:rPr>
          <w:sz w:val="20"/>
        </w:rPr>
        <w:softHyphen/>
        <w:t>cy can be changed at any time during the simula</w:t>
      </w:r>
      <w:r w:rsidRPr="002022A2">
        <w:rPr>
          <w:sz w:val="20"/>
        </w:rPr>
        <w:softHyphen/>
        <w:t>tion by specifying appropri</w:t>
      </w:r>
      <w:r w:rsidRPr="002022A2">
        <w:rPr>
          <w:sz w:val="20"/>
        </w:rPr>
        <w:softHyphen/>
        <w:t xml:space="preserve">ate dates on the </w:t>
      </w:r>
      <w:hyperlink w:anchor="screen_date" w:history="1">
        <w:r w:rsidRPr="002022A2">
          <w:rPr>
            <w:rStyle w:val="Hyperlink"/>
            <w:rFonts w:asciiTheme="minorHAnsi" w:hAnsiTheme="minorHAnsi"/>
          </w:rPr>
          <w:t>Screen Date</w:t>
        </w:r>
      </w:hyperlink>
      <w:r w:rsidRPr="002022A2">
        <w:rPr>
          <w:rFonts w:cs="Times New Roman TUR"/>
          <w:sz w:val="20"/>
        </w:rPr>
        <w:t xml:space="preserve"> </w:t>
      </w:r>
      <w:r w:rsidRPr="002022A2">
        <w:rPr>
          <w:sz w:val="20"/>
        </w:rPr>
        <w:t>card and frequen</w:t>
      </w:r>
      <w:r w:rsidRPr="002022A2">
        <w:rPr>
          <w:sz w:val="20"/>
        </w:rPr>
        <w:softHyphen/>
        <w:t>cies on the</w:t>
      </w:r>
      <w:r w:rsidRPr="002022A2">
        <w:rPr>
          <w:rFonts w:cs="Times New Roman TUR"/>
          <w:sz w:val="20"/>
        </w:rPr>
        <w:t xml:space="preserve"> </w:t>
      </w:r>
      <w:r w:rsidRPr="002022A2">
        <w:rPr>
          <w:rStyle w:val="CardReferen1"/>
          <w:rFonts w:asciiTheme="minorHAnsi" w:hAnsiTheme="minorHAnsi"/>
          <w:sz w:val="20"/>
        </w:rPr>
        <w:t>Screen Frequen</w:t>
      </w:r>
      <w:r w:rsidRPr="002022A2">
        <w:rPr>
          <w:rStyle w:val="CardReferen1"/>
          <w:rFonts w:asciiTheme="minorHAnsi" w:hAnsiTheme="minorHAnsi"/>
          <w:sz w:val="20"/>
        </w:rPr>
        <w:softHyphen/>
        <w:t>cy</w:t>
      </w:r>
      <w:r w:rsidRPr="002022A2">
        <w:rPr>
          <w:sz w:val="20"/>
        </w:rPr>
        <w:t xml:space="preserve"> card</w:t>
      </w:r>
      <w:r w:rsidRPr="002022A2">
        <w:rPr>
          <w:rFonts w:cs="Times New Roman TUR"/>
          <w:sz w:val="20"/>
        </w:rPr>
        <w:t>.</w:t>
      </w:r>
      <w:r w:rsidRPr="002022A2">
        <w:rPr>
          <w:sz w:val="20"/>
        </w:rPr>
        <w:t xml:space="preserve">  The frequency at which the screen is updated </w:t>
      </w:r>
      <w:r w:rsidR="002022A2" w:rsidRPr="002022A2">
        <w:rPr>
          <w:sz w:val="20"/>
        </w:rPr>
        <w:t>is</w:t>
      </w:r>
      <w:r w:rsidRPr="002022A2">
        <w:rPr>
          <w:sz w:val="20"/>
        </w:rPr>
        <w:t xml:space="preserve"> </w:t>
      </w:r>
      <w:r w:rsidR="002022A2" w:rsidRPr="002022A2">
        <w:rPr>
          <w:sz w:val="20"/>
        </w:rPr>
        <w:t xml:space="preserve">typically </w:t>
      </w:r>
      <w:del w:id="1277" w:author="Honnalore Steissberg" w:date="2021-07-28T16:50:00Z">
        <w:r w:rsidRPr="002022A2" w:rsidDel="000803DB">
          <w:rPr>
            <w:sz w:val="20"/>
          </w:rPr>
          <w:delText xml:space="preserve">be </w:delText>
        </w:r>
      </w:del>
      <w:r w:rsidRPr="002022A2">
        <w:rPr>
          <w:sz w:val="20"/>
        </w:rPr>
        <w:t xml:space="preserve">at least 0.1 days and more often 1.0 days.  If output is needed only for the date specified on the </w:t>
      </w:r>
      <w:hyperlink w:anchor="snapshot_date" w:history="1">
        <w:hyperlink w:anchor="screen_date" w:history="1">
          <w:r w:rsidRPr="002022A2">
            <w:rPr>
              <w:rStyle w:val="Hyperlink"/>
              <w:rFonts w:asciiTheme="minorHAnsi" w:hAnsiTheme="minorHAnsi"/>
            </w:rPr>
            <w:t>Screen Date</w:t>
          </w:r>
        </w:hyperlink>
      </w:hyperlink>
      <w:r w:rsidRPr="002022A2">
        <w:rPr>
          <w:sz w:val="20"/>
        </w:rPr>
        <w:t xml:space="preserve"> card, then set the frequency to be greater than the number of days before the next output date.</w:t>
      </w:r>
    </w:p>
    <w:p w14:paraId="149FC4EE" w14:textId="77777777" w:rsidR="0041037A" w:rsidRPr="002022A2" w:rsidRDefault="0041037A">
      <w:pPr>
        <w:pStyle w:val="BodyText"/>
        <w:rPr>
          <w:rFonts w:cs="Times New Roman TUR"/>
          <w:sz w:val="20"/>
        </w:rPr>
      </w:pPr>
      <w:r w:rsidRPr="002022A2">
        <w:rPr>
          <w:sz w:val="20"/>
        </w:rPr>
        <w:t>If there are more frequencies than can be specified on one line, then they are con</w:t>
      </w:r>
      <w:r w:rsidRPr="002022A2">
        <w:rPr>
          <w:sz w:val="20"/>
        </w:rPr>
        <w:softHyphen/>
        <w:t>tinued on the next line without another</w:t>
      </w:r>
      <w:r w:rsidRPr="002022A2">
        <w:rPr>
          <w:rFonts w:cs="Times New Roman TUR"/>
          <w:b/>
          <w:bCs/>
          <w:sz w:val="20"/>
        </w:rPr>
        <w:t xml:space="preserve"> </w:t>
      </w:r>
      <w:r w:rsidRPr="002022A2">
        <w:rPr>
          <w:rStyle w:val="CardReferen"/>
          <w:rFonts w:asciiTheme="minorHAnsi" w:hAnsiTheme="minorHAnsi"/>
          <w:sz w:val="20"/>
        </w:rPr>
        <w:t>Screen Frequency</w:t>
      </w:r>
      <w:r w:rsidRPr="002022A2">
        <w:rPr>
          <w:sz w:val="20"/>
        </w:rPr>
        <w:t xml:space="preserve"> card being specified.   Values for each waterbody start on a new line.</w:t>
      </w:r>
    </w:p>
    <w:p w14:paraId="505296C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B704D75"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SCR FREQ    SCRF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p>
    <w:p w14:paraId="6E583534"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0.15</w:t>
      </w:r>
    </w:p>
    <w:p w14:paraId="48FDF27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0.15</w:t>
      </w:r>
    </w:p>
    <w:p w14:paraId="514BB2B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0.15</w:t>
      </w:r>
    </w:p>
    <w:p w14:paraId="60132CF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AB17C9D" w14:textId="77777777" w:rsidR="0041037A" w:rsidRPr="00B7030B" w:rsidRDefault="00C51A7D">
      <w:pPr>
        <w:pStyle w:val="Relatedcards"/>
        <w:rPr>
          <w:rFonts w:asciiTheme="minorHAnsi" w:hAnsiTheme="minorHAnsi"/>
        </w:rPr>
      </w:pPr>
      <w:hyperlink w:anchor="screen_print" w:history="1">
        <w:r w:rsidR="0041037A" w:rsidRPr="00B7030B">
          <w:rPr>
            <w:rFonts w:asciiTheme="minorHAnsi" w:hAnsiTheme="minorHAnsi"/>
          </w:rPr>
          <w:t>Screen Print</w:t>
        </w:r>
      </w:hyperlink>
    </w:p>
    <w:p w14:paraId="66066E4C" w14:textId="77777777" w:rsidR="0041037A" w:rsidRPr="00B7030B" w:rsidRDefault="00C51A7D">
      <w:pPr>
        <w:pStyle w:val="Relatedcards"/>
        <w:rPr>
          <w:rFonts w:asciiTheme="minorHAnsi" w:hAnsiTheme="minorHAnsi"/>
        </w:rPr>
      </w:pPr>
      <w:hyperlink w:anchor="screen_date" w:history="1">
        <w:r w:rsidR="0041037A" w:rsidRPr="00B7030B">
          <w:rPr>
            <w:rFonts w:asciiTheme="minorHAnsi" w:hAnsiTheme="minorHAnsi"/>
          </w:rPr>
          <w:t>Screen Dates</w:t>
        </w:r>
      </w:hyperlink>
    </w:p>
    <w:p w14:paraId="1FC23C98" w14:textId="77777777" w:rsidR="0041037A" w:rsidRPr="00B7030B" w:rsidRDefault="0041037A" w:rsidP="00781F41">
      <w:pPr>
        <w:pStyle w:val="Heading4"/>
        <w:spacing w:after="0"/>
      </w:pPr>
      <w:r w:rsidRPr="00B7030B">
        <w:br w:type="page"/>
      </w:r>
      <w:bookmarkStart w:id="1278" w:name="profiles"/>
      <w:bookmarkStart w:id="1279" w:name="_Toc41047703"/>
      <w:bookmarkEnd w:id="1278"/>
      <w:r w:rsidRPr="00B7030B">
        <w:lastRenderedPageBreak/>
        <w:t>Profile Plot (PRF PLOT)</w:t>
      </w:r>
      <w:bookmarkEnd w:id="1279"/>
    </w:p>
    <w:p w14:paraId="799B44AB"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280" w:name="_Toc8027343"/>
      <w:r w:rsidR="0041037A" w:rsidRPr="00B7030B">
        <w:rPr>
          <w:rStyle w:val="CardReferen"/>
          <w:rFonts w:asciiTheme="minorHAnsi" w:hAnsiTheme="minorHAnsi"/>
          <w:b/>
          <w:bCs/>
        </w:rPr>
        <w:instrText>Profile Plot (PRF PLOT)</w:instrText>
      </w:r>
      <w:bookmarkEnd w:id="1280"/>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54A64FD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B514DA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PRFC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w:t>
      </w:r>
      <w:r w:rsidRPr="00B7030B">
        <w:rPr>
          <w:rFonts w:asciiTheme="minorHAnsi" w:hAnsiTheme="minorHAnsi"/>
        </w:rPr>
        <w:softHyphen/>
        <w:t>fies if information is written to the profile file, ON or OFF</w:t>
      </w:r>
    </w:p>
    <w:p w14:paraId="491D177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NPRF</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w:t>
      </w:r>
      <w:r w:rsidRPr="00B7030B">
        <w:rPr>
          <w:rFonts w:asciiTheme="minorHAnsi" w:hAnsiTheme="minorHAnsi"/>
        </w:rPr>
        <w:softHyphen/>
        <w:t>ber of profile dates</w:t>
      </w:r>
    </w:p>
    <w:p w14:paraId="7C1A56F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NIPRF</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w:t>
      </w:r>
      <w:r w:rsidRPr="00B7030B">
        <w:rPr>
          <w:rFonts w:asciiTheme="minorHAnsi" w:hAnsiTheme="minorHAnsi"/>
        </w:rPr>
        <w:softHyphen/>
        <w:t>ber of segments output</w:t>
      </w:r>
    </w:p>
    <w:p w14:paraId="19866186" w14:textId="77777777" w:rsidR="0041037A" w:rsidRPr="00B7030B" w:rsidRDefault="0041037A">
      <w:pPr>
        <w:pStyle w:val="BodyText2"/>
      </w:pPr>
    </w:p>
    <w:p w14:paraId="535822D4" w14:textId="77777777" w:rsidR="0041037A" w:rsidRPr="002022A2" w:rsidRDefault="0041037A">
      <w:pPr>
        <w:pStyle w:val="BodyText"/>
        <w:rPr>
          <w:sz w:val="20"/>
        </w:rPr>
      </w:pPr>
      <w:r w:rsidRPr="002022A2">
        <w:rPr>
          <w:sz w:val="20"/>
        </w:rPr>
        <w:t>This card speci</w:t>
      </w:r>
      <w:r w:rsidRPr="002022A2">
        <w:rPr>
          <w:sz w:val="20"/>
        </w:rPr>
        <w:softHyphen/>
        <w:t xml:space="preserve">fies if information is output to the </w:t>
      </w:r>
      <w:hyperlink w:anchor="profile_plot_file" w:history="1">
        <w:r w:rsidRPr="002022A2">
          <w:rPr>
            <w:rStyle w:val="Hyperlink"/>
            <w:rFonts w:asciiTheme="minorHAnsi" w:hAnsiTheme="minorHAnsi"/>
          </w:rPr>
          <w:t>profile output file</w:t>
        </w:r>
      </w:hyperlink>
      <w:r w:rsidRPr="002022A2">
        <w:rPr>
          <w:sz w:val="20"/>
        </w:rPr>
        <w:t xml:space="preserve"> </w:t>
      </w:r>
      <w:r w:rsidRPr="002022A2">
        <w:rPr>
          <w:rStyle w:val="Hyperlink"/>
          <w:rFonts w:asciiTheme="minorHAnsi" w:hAnsiTheme="minorHAnsi"/>
        </w:rPr>
        <w:t>[</w:t>
      </w:r>
      <w:hyperlink w:anchor="profile_filename" w:history="1">
        <w:r w:rsidRPr="002022A2">
          <w:rPr>
            <w:rStyle w:val="Hyperlink"/>
            <w:rFonts w:asciiTheme="minorHAnsi" w:hAnsiTheme="minorHAnsi"/>
          </w:rPr>
          <w:t>PRFFN</w:t>
        </w:r>
      </w:hyperlink>
      <w:r w:rsidRPr="002022A2">
        <w:rPr>
          <w:rStyle w:val="Hyperlink"/>
          <w:rFonts w:asciiTheme="minorHAnsi" w:hAnsiTheme="minorHAnsi"/>
        </w:rPr>
        <w:t>]</w:t>
      </w:r>
      <w:r w:rsidRPr="002022A2">
        <w:rPr>
          <w:sz w:val="20"/>
        </w:rPr>
        <w:t>, the number of profile intervals for specifying output dates and frequencies, and the num</w:t>
      </w:r>
      <w:r w:rsidRPr="002022A2">
        <w:rPr>
          <w:sz w:val="20"/>
        </w:rPr>
        <w:softHyphen/>
        <w:t>ber of segments in</w:t>
      </w:r>
      <w:r w:rsidRPr="002022A2">
        <w:rPr>
          <w:sz w:val="20"/>
        </w:rPr>
        <w:softHyphen/>
        <w:t>cluded in the output.</w:t>
      </w:r>
    </w:p>
    <w:p w14:paraId="773CEDFD" w14:textId="77777777" w:rsidR="0041037A" w:rsidRPr="002022A2" w:rsidRDefault="0041037A">
      <w:pPr>
        <w:pStyle w:val="BodyText"/>
        <w:rPr>
          <w:sz w:val="20"/>
        </w:rPr>
      </w:pPr>
      <w:r w:rsidRPr="002022A2">
        <w:rPr>
          <w:sz w:val="20"/>
        </w:rPr>
        <w:t xml:space="preserve">The </w:t>
      </w:r>
      <w:hyperlink w:anchor="profile_plot_file" w:history="1">
        <w:r w:rsidRPr="002022A2">
          <w:rPr>
            <w:rStyle w:val="Hyperlink"/>
            <w:rFonts w:asciiTheme="minorHAnsi" w:hAnsiTheme="minorHAnsi"/>
          </w:rPr>
          <w:t>profile output file</w:t>
        </w:r>
      </w:hyperlink>
      <w:r w:rsidRPr="002022A2">
        <w:rPr>
          <w:sz w:val="20"/>
        </w:rPr>
        <w:t xml:space="preserve"> </w:t>
      </w:r>
      <w:r w:rsidRPr="002022A2">
        <w:rPr>
          <w:rStyle w:val="Hyperlink"/>
          <w:rFonts w:asciiTheme="minorHAnsi" w:hAnsiTheme="minorHAnsi"/>
        </w:rPr>
        <w:t>[</w:t>
      </w:r>
      <w:hyperlink w:anchor="profile_filename" w:history="1">
        <w:r w:rsidRPr="002022A2">
          <w:rPr>
            <w:rStyle w:val="Hyperlink"/>
            <w:rFonts w:asciiTheme="minorHAnsi" w:hAnsiTheme="minorHAnsi"/>
          </w:rPr>
          <w:t>PRFFN</w:t>
        </w:r>
      </w:hyperlink>
      <w:r w:rsidRPr="002022A2">
        <w:rPr>
          <w:rStyle w:val="Hyperlink"/>
          <w:rFonts w:asciiTheme="minorHAnsi" w:hAnsiTheme="minorHAnsi"/>
        </w:rPr>
        <w:t>]</w:t>
      </w:r>
      <w:r w:rsidR="007B45F4" w:rsidRPr="002022A2">
        <w:rPr>
          <w:sz w:val="20"/>
        </w:rPr>
        <w:t xml:space="preserve"> can be</w:t>
      </w:r>
      <w:r w:rsidRPr="002022A2">
        <w:rPr>
          <w:sz w:val="20"/>
        </w:rPr>
        <w:t xml:space="preserve"> used to plot vertical profiles of tem</w:t>
      </w:r>
      <w:r w:rsidRPr="002022A2">
        <w:rPr>
          <w:sz w:val="20"/>
        </w:rPr>
        <w:softHyphen/>
        <w:t>perature and con</w:t>
      </w:r>
      <w:r w:rsidRPr="002022A2">
        <w:rPr>
          <w:sz w:val="20"/>
        </w:rPr>
        <w:softHyphen/>
        <w:t>stituents</w:t>
      </w:r>
      <w:r w:rsidR="007B45F4" w:rsidRPr="002022A2">
        <w:rPr>
          <w:sz w:val="20"/>
        </w:rPr>
        <w:t xml:space="preserve"> at a specified model segment </w:t>
      </w:r>
      <w:r w:rsidRPr="002022A2">
        <w:rPr>
          <w:sz w:val="20"/>
        </w:rPr>
        <w:t>compar</w:t>
      </w:r>
      <w:r w:rsidR="007B45F4" w:rsidRPr="002022A2">
        <w:rPr>
          <w:sz w:val="20"/>
        </w:rPr>
        <w:t>ing model predictions to</w:t>
      </w:r>
      <w:r w:rsidRPr="002022A2">
        <w:rPr>
          <w:sz w:val="20"/>
        </w:rPr>
        <w:t xml:space="preserve"> observed data during calibration runs.</w:t>
      </w:r>
      <w:r w:rsidR="007B45F4" w:rsidRPr="002022A2">
        <w:rPr>
          <w:sz w:val="20"/>
        </w:rPr>
        <w:t xml:space="preserve"> </w:t>
      </w:r>
      <w:r w:rsidRPr="002022A2">
        <w:rPr>
          <w:sz w:val="20"/>
        </w:rPr>
        <w:t>This file is in a form suitable for FORTRAN post</w:t>
      </w:r>
      <w:r w:rsidRPr="002022A2">
        <w:rPr>
          <w:sz w:val="20"/>
        </w:rPr>
        <w:softHyphen/>
        <w:t>processing.  The</w:t>
      </w:r>
      <w:hyperlink w:anchor="spreadsheet" w:history="1">
        <w:r w:rsidRPr="002022A2">
          <w:rPr>
            <w:rStyle w:val="Hyperlink"/>
            <w:rFonts w:asciiTheme="minorHAnsi" w:hAnsiTheme="minorHAnsi"/>
          </w:rPr>
          <w:t xml:space="preserve"> spreadsheet </w:t>
        </w:r>
        <w:r w:rsidR="0086218B" w:rsidRPr="002022A2">
          <w:rPr>
            <w:rStyle w:val="Hyperlink"/>
            <w:rFonts w:asciiTheme="minorHAnsi" w:hAnsiTheme="minorHAnsi"/>
          </w:rPr>
          <w:t xml:space="preserve">profile </w:t>
        </w:r>
        <w:r w:rsidRPr="002022A2">
          <w:rPr>
            <w:rStyle w:val="Hyperlink"/>
            <w:rFonts w:asciiTheme="minorHAnsi" w:hAnsiTheme="minorHAnsi"/>
          </w:rPr>
          <w:t>output file</w:t>
        </w:r>
      </w:hyperlink>
      <w:r w:rsidRPr="002022A2">
        <w:rPr>
          <w:sz w:val="20"/>
        </w:rPr>
        <w:t xml:space="preserve"> [</w:t>
      </w:r>
      <w:hyperlink w:anchor="spreadsheet_filename" w:history="1">
        <w:r w:rsidRPr="002022A2">
          <w:rPr>
            <w:rStyle w:val="Hyperlink"/>
            <w:rFonts w:asciiTheme="minorHAnsi" w:hAnsiTheme="minorHAnsi" w:cs="Arial"/>
          </w:rPr>
          <w:t>SPRFN</w:t>
        </w:r>
      </w:hyperlink>
      <w:r w:rsidRPr="002022A2">
        <w:rPr>
          <w:sz w:val="20"/>
        </w:rPr>
        <w:t xml:space="preserve">] </w:t>
      </w:r>
      <w:r w:rsidR="007B45F4" w:rsidRPr="002022A2">
        <w:rPr>
          <w:sz w:val="20"/>
        </w:rPr>
        <w:t xml:space="preserve">is recommended </w:t>
      </w:r>
      <w:r w:rsidRPr="002022A2">
        <w:rPr>
          <w:sz w:val="20"/>
        </w:rPr>
        <w:t xml:space="preserve">for processing </w:t>
      </w:r>
      <w:r w:rsidR="0086218B" w:rsidRPr="002022A2">
        <w:rPr>
          <w:sz w:val="20"/>
        </w:rPr>
        <w:t xml:space="preserve">profile </w:t>
      </w:r>
      <w:r w:rsidRPr="002022A2">
        <w:rPr>
          <w:sz w:val="20"/>
        </w:rPr>
        <w:t>output data in a spreadsheet.</w:t>
      </w:r>
    </w:p>
    <w:p w14:paraId="7782EDFB" w14:textId="73966B3D" w:rsidR="007B45F4" w:rsidRPr="002022A2" w:rsidRDefault="007B45F4">
      <w:pPr>
        <w:pStyle w:val="BodyText"/>
        <w:rPr>
          <w:sz w:val="20"/>
        </w:rPr>
      </w:pPr>
      <w:r w:rsidRPr="002022A2">
        <w:rPr>
          <w:sz w:val="20"/>
        </w:rPr>
        <w:t>Alternately, this output file can be used to plot longitudinal profiles of water surface</w:t>
      </w:r>
      <w:r w:rsidR="00204B79" w:rsidRPr="002022A2">
        <w:rPr>
          <w:sz w:val="20"/>
        </w:rPr>
        <w:t xml:space="preserve"> elevation, depth</w:t>
      </w:r>
      <w:r w:rsidRPr="002022A2">
        <w:rPr>
          <w:sz w:val="20"/>
        </w:rPr>
        <w:t>, flow rate, temperature</w:t>
      </w:r>
      <w:ins w:id="1281" w:author="Honnalore Steissberg" w:date="2021-07-28T16:51:00Z">
        <w:r w:rsidR="001E2931">
          <w:rPr>
            <w:sz w:val="20"/>
          </w:rPr>
          <w:t>,</w:t>
        </w:r>
      </w:ins>
      <w:r w:rsidRPr="002022A2">
        <w:rPr>
          <w:sz w:val="20"/>
        </w:rPr>
        <w:t xml:space="preserve"> and water quality at the surface layer. </w:t>
      </w:r>
      <w:r w:rsidR="007515BC">
        <w:rPr>
          <w:sz w:val="20"/>
        </w:rPr>
        <w:t xml:space="preserve">A volume weighted temperature is also output. </w:t>
      </w:r>
      <w:r w:rsidRPr="002022A2">
        <w:rPr>
          <w:sz w:val="20"/>
        </w:rPr>
        <w:t xml:space="preserve">This output is useful for evaluating </w:t>
      </w:r>
      <w:r w:rsidR="007515BC">
        <w:rPr>
          <w:sz w:val="20"/>
        </w:rPr>
        <w:t xml:space="preserve">longitudinal variation of </w:t>
      </w:r>
      <w:r w:rsidRPr="002022A2">
        <w:rPr>
          <w:sz w:val="20"/>
        </w:rPr>
        <w:t xml:space="preserve">river </w:t>
      </w:r>
      <w:r w:rsidR="002022A2">
        <w:rPr>
          <w:sz w:val="20"/>
        </w:rPr>
        <w:t xml:space="preserve">and estuary </w:t>
      </w:r>
      <w:r w:rsidRPr="002022A2">
        <w:rPr>
          <w:sz w:val="20"/>
        </w:rPr>
        <w:t>system dynamics.</w:t>
      </w:r>
    </w:p>
    <w:p w14:paraId="74F0A5C0" w14:textId="77777777" w:rsidR="0041037A" w:rsidRPr="002022A2" w:rsidRDefault="0041037A">
      <w:pPr>
        <w:pStyle w:val="BodyText"/>
        <w:rPr>
          <w:sz w:val="20"/>
        </w:rPr>
      </w:pPr>
      <w:r w:rsidRPr="002022A2">
        <w:rPr>
          <w:sz w:val="20"/>
        </w:rPr>
        <w:t>The</w:t>
      </w:r>
      <w:r w:rsidRPr="002022A2">
        <w:rPr>
          <w:rStyle w:val="CardReferen1"/>
          <w:rFonts w:asciiTheme="minorHAnsi" w:hAnsiTheme="minorHAnsi"/>
          <w:sz w:val="20"/>
        </w:rPr>
        <w:t xml:space="preserve"> </w:t>
      </w:r>
      <w:hyperlink w:anchor="constituent_output" w:history="1">
        <w:r w:rsidRPr="002022A2">
          <w:rPr>
            <w:rStyle w:val="Hyperlink"/>
            <w:rFonts w:asciiTheme="minorHAnsi" w:hAnsiTheme="minorHAnsi"/>
          </w:rPr>
          <w:t>Constituent Output</w:t>
        </w:r>
      </w:hyperlink>
      <w:r w:rsidRPr="002022A2">
        <w:rPr>
          <w:sz w:val="20"/>
        </w:rPr>
        <w:t xml:space="preserve"> card controls which constitu</w:t>
      </w:r>
      <w:r w:rsidRPr="002022A2">
        <w:rPr>
          <w:sz w:val="20"/>
        </w:rPr>
        <w:softHyphen/>
        <w:t>ents are output to the profile file.  Tem</w:t>
      </w:r>
      <w:r w:rsidRPr="002022A2">
        <w:rPr>
          <w:sz w:val="20"/>
        </w:rPr>
        <w:softHyphen/>
        <w:t>pera</w:t>
      </w:r>
      <w:r w:rsidRPr="002022A2">
        <w:rPr>
          <w:sz w:val="20"/>
        </w:rPr>
        <w:softHyphen/>
        <w:t>ture is always output to the profile file.   Values for each waterbody start on a new line.</w:t>
      </w:r>
    </w:p>
    <w:p w14:paraId="4F13A26C"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F4AE3D3"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PRF PLOT    PRFC    NPRF   NIPRF</w:t>
      </w:r>
    </w:p>
    <w:p w14:paraId="3712E04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ON       1       1</w:t>
      </w:r>
    </w:p>
    <w:p w14:paraId="6A3300B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OFF       0       0</w:t>
      </w:r>
    </w:p>
    <w:p w14:paraId="41AEA500"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ON       1       1</w:t>
      </w:r>
    </w:p>
    <w:p w14:paraId="63FCBFE6"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25ABEA8" w14:textId="77777777" w:rsidR="0041037A" w:rsidRPr="00B7030B" w:rsidRDefault="00C51A7D">
      <w:pPr>
        <w:pStyle w:val="Relatedcards"/>
        <w:rPr>
          <w:rFonts w:asciiTheme="minorHAnsi" w:hAnsiTheme="minorHAnsi"/>
        </w:rPr>
      </w:pPr>
      <w:hyperlink w:anchor="profile_dates" w:history="1">
        <w:r w:rsidR="0041037A" w:rsidRPr="00B7030B">
          <w:rPr>
            <w:rFonts w:asciiTheme="minorHAnsi" w:hAnsiTheme="minorHAnsi"/>
          </w:rPr>
          <w:t>Profile Date</w:t>
        </w:r>
      </w:hyperlink>
    </w:p>
    <w:p w14:paraId="1E5126A6" w14:textId="77777777" w:rsidR="0041037A" w:rsidRPr="00B7030B" w:rsidRDefault="00C51A7D">
      <w:pPr>
        <w:pStyle w:val="Relatedcards"/>
        <w:rPr>
          <w:rFonts w:asciiTheme="minorHAnsi" w:hAnsiTheme="minorHAnsi"/>
        </w:rPr>
      </w:pPr>
      <w:hyperlink w:anchor="profile_frequency" w:history="1">
        <w:r w:rsidR="0041037A" w:rsidRPr="00B7030B">
          <w:rPr>
            <w:rFonts w:asciiTheme="minorHAnsi" w:hAnsiTheme="minorHAnsi"/>
          </w:rPr>
          <w:t>Profile Frequency</w:t>
        </w:r>
      </w:hyperlink>
    </w:p>
    <w:p w14:paraId="2A446C46" w14:textId="77777777" w:rsidR="0041037A" w:rsidRPr="00B7030B" w:rsidRDefault="00C51A7D">
      <w:pPr>
        <w:pStyle w:val="Relatedcards"/>
        <w:rPr>
          <w:rFonts w:asciiTheme="minorHAnsi" w:hAnsiTheme="minorHAnsi"/>
        </w:rPr>
      </w:pPr>
      <w:hyperlink w:anchor="profile_segment" w:history="1">
        <w:r w:rsidR="0041037A" w:rsidRPr="00B7030B">
          <w:rPr>
            <w:rFonts w:asciiTheme="minorHAnsi" w:hAnsiTheme="minorHAnsi"/>
          </w:rPr>
          <w:t>Profile Segment</w:t>
        </w:r>
      </w:hyperlink>
    </w:p>
    <w:p w14:paraId="1DFA753A" w14:textId="77777777" w:rsidR="0041037A" w:rsidRPr="00B7030B" w:rsidRDefault="00C51A7D">
      <w:pPr>
        <w:pStyle w:val="Relatedcards"/>
        <w:rPr>
          <w:rFonts w:asciiTheme="minorHAnsi" w:hAnsiTheme="minorHAnsi"/>
        </w:rPr>
      </w:pPr>
      <w:hyperlink w:anchor="profile_filename" w:history="1">
        <w:r w:rsidR="0041037A" w:rsidRPr="00B7030B">
          <w:rPr>
            <w:rFonts w:asciiTheme="minorHAnsi" w:hAnsiTheme="minorHAnsi"/>
          </w:rPr>
          <w:t>Profile Filename</w:t>
        </w:r>
      </w:hyperlink>
    </w:p>
    <w:p w14:paraId="2C6FE399"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5B7B40E4" w14:textId="77777777" w:rsidR="0041037A" w:rsidRPr="00B7030B" w:rsidRDefault="0041037A" w:rsidP="00781F41">
      <w:pPr>
        <w:pStyle w:val="Heading4"/>
        <w:spacing w:after="0"/>
      </w:pPr>
      <w:r w:rsidRPr="00B7030B">
        <w:br w:type="page"/>
      </w:r>
      <w:bookmarkStart w:id="1282" w:name="profile_dates"/>
      <w:bookmarkStart w:id="1283" w:name="_Toc41047704"/>
      <w:bookmarkEnd w:id="1282"/>
      <w:r w:rsidRPr="00B7030B">
        <w:lastRenderedPageBreak/>
        <w:t>Profile Date (PRF DATE)</w:t>
      </w:r>
      <w:bookmarkEnd w:id="1283"/>
    </w:p>
    <w:p w14:paraId="227562A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84" w:name="_Toc8027344"/>
      <w:r w:rsidR="0041037A" w:rsidRPr="00B7030B">
        <w:rPr>
          <w:rStyle w:val="Cardtitle1"/>
          <w:rFonts w:asciiTheme="minorHAnsi" w:hAnsiTheme="minorHAnsi"/>
          <w:b/>
          <w:bCs/>
        </w:rPr>
        <w:instrText>Profile Date (PRF DATE)</w:instrText>
      </w:r>
      <w:bookmarkEnd w:id="128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C55F211"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8342A6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PRFD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w:t>
      </w:r>
      <w:r w:rsidRPr="00B7030B">
        <w:rPr>
          <w:rFonts w:asciiTheme="minorHAnsi" w:hAnsiTheme="minorHAnsi"/>
          <w:i/>
          <w:iCs/>
        </w:rPr>
        <w:softHyphen/>
        <w:t>ian day</w:t>
      </w:r>
    </w:p>
    <w:p w14:paraId="644B7C0B" w14:textId="77777777" w:rsidR="0041037A" w:rsidRPr="00B7030B" w:rsidRDefault="0041037A">
      <w:pPr>
        <w:pStyle w:val="BodyText2"/>
      </w:pPr>
    </w:p>
    <w:p w14:paraId="3EE2AEE7" w14:textId="77777777" w:rsidR="0041037A" w:rsidRPr="002022A2" w:rsidRDefault="0041037A">
      <w:pPr>
        <w:pStyle w:val="BodyText"/>
        <w:rPr>
          <w:sz w:val="20"/>
        </w:rPr>
      </w:pPr>
      <w:r w:rsidRPr="002022A2">
        <w:rPr>
          <w:sz w:val="20"/>
        </w:rPr>
        <w:t xml:space="preserve">This card specifies the dates that information is output to the </w:t>
      </w:r>
      <w:hyperlink w:anchor="profile_plot_file" w:history="1">
        <w:r w:rsidRPr="002022A2">
          <w:rPr>
            <w:rStyle w:val="Hyperlink"/>
            <w:rFonts w:asciiTheme="minorHAnsi" w:hAnsiTheme="minorHAnsi"/>
          </w:rPr>
          <w:t>profile output file</w:t>
        </w:r>
      </w:hyperlink>
      <w:r w:rsidRPr="002022A2">
        <w:rPr>
          <w:sz w:val="20"/>
        </w:rPr>
        <w:t xml:space="preserve"> [</w:t>
      </w:r>
      <w:hyperlink w:anchor="profile_filename" w:history="1">
        <w:r w:rsidRPr="002022A2">
          <w:rPr>
            <w:rStyle w:val="Hyperlink"/>
            <w:rFonts w:asciiTheme="minorHAnsi" w:hAnsiTheme="minorHAnsi" w:cs="Arial"/>
          </w:rPr>
          <w:t>PRFFN</w:t>
        </w:r>
      </w:hyperlink>
      <w:r w:rsidRPr="002022A2">
        <w:rPr>
          <w:sz w:val="20"/>
        </w:rPr>
        <w:t>].  If there are more dates than can be specified on one line, then they are contin</w:t>
      </w:r>
      <w:r w:rsidRPr="002022A2">
        <w:rPr>
          <w:sz w:val="20"/>
        </w:rPr>
        <w:softHyphen/>
        <w:t>ued on the next line without ano</w:t>
      </w:r>
      <w:r w:rsidRPr="002022A2">
        <w:rPr>
          <w:sz w:val="20"/>
        </w:rPr>
        <w:softHyphen/>
        <w:t>ther</w:t>
      </w:r>
      <w:r w:rsidRPr="002022A2">
        <w:rPr>
          <w:rFonts w:cs="Times New Roman TUR"/>
          <w:sz w:val="20"/>
        </w:rPr>
        <w:t xml:space="preserve"> </w:t>
      </w:r>
      <w:r w:rsidRPr="002022A2">
        <w:rPr>
          <w:rFonts w:cs="Arial"/>
          <w:sz w:val="20"/>
        </w:rPr>
        <w:t>PRF DATE</w:t>
      </w:r>
      <w:r w:rsidRPr="002022A2">
        <w:rPr>
          <w:sz w:val="20"/>
        </w:rPr>
        <w:t xml:space="preserve"> card being specified.   Values for each waterbody start on a new line.</w:t>
      </w:r>
    </w:p>
    <w:p w14:paraId="195CA5E4"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254EABB"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PRF DATE    PRFD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p>
    <w:p w14:paraId="5EBDC5AC"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63.5</w:t>
      </w:r>
    </w:p>
    <w:p w14:paraId="31554B1A"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2            </w:t>
      </w:r>
    </w:p>
    <w:p w14:paraId="302EE25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63.5</w:t>
      </w:r>
    </w:p>
    <w:p w14:paraId="11ADD86F"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554CFF9" w14:textId="77777777" w:rsidR="0041037A" w:rsidRPr="00B7030B" w:rsidRDefault="00C51A7D">
      <w:pPr>
        <w:pStyle w:val="Relatedcards"/>
        <w:rPr>
          <w:rFonts w:asciiTheme="minorHAnsi" w:hAnsiTheme="minorHAnsi"/>
        </w:rPr>
      </w:pPr>
      <w:hyperlink w:anchor="profiles" w:history="1">
        <w:r w:rsidR="0041037A" w:rsidRPr="00B7030B">
          <w:rPr>
            <w:rFonts w:asciiTheme="minorHAnsi" w:hAnsiTheme="minorHAnsi"/>
          </w:rPr>
          <w:t>Profile Plot</w:t>
        </w:r>
      </w:hyperlink>
    </w:p>
    <w:p w14:paraId="31BB5F65" w14:textId="77777777" w:rsidR="0041037A" w:rsidRPr="00B7030B" w:rsidRDefault="00C51A7D">
      <w:pPr>
        <w:pStyle w:val="Relatedcards"/>
        <w:rPr>
          <w:rFonts w:asciiTheme="minorHAnsi" w:hAnsiTheme="minorHAnsi"/>
        </w:rPr>
      </w:pPr>
      <w:hyperlink w:anchor="profile_frequency" w:history="1">
        <w:r w:rsidR="0041037A" w:rsidRPr="00B7030B">
          <w:rPr>
            <w:rFonts w:asciiTheme="minorHAnsi" w:hAnsiTheme="minorHAnsi"/>
          </w:rPr>
          <w:t>Profile Frequency</w:t>
        </w:r>
      </w:hyperlink>
    </w:p>
    <w:p w14:paraId="7C477AA8" w14:textId="77777777" w:rsidR="0041037A" w:rsidRPr="00B7030B" w:rsidRDefault="00C51A7D">
      <w:pPr>
        <w:pStyle w:val="Relatedcards"/>
        <w:rPr>
          <w:rFonts w:asciiTheme="minorHAnsi" w:hAnsiTheme="minorHAnsi"/>
        </w:rPr>
      </w:pPr>
      <w:hyperlink w:anchor="profile_segment" w:history="1">
        <w:r w:rsidR="0041037A" w:rsidRPr="00B7030B">
          <w:rPr>
            <w:rFonts w:asciiTheme="minorHAnsi" w:hAnsiTheme="minorHAnsi"/>
          </w:rPr>
          <w:t>Profile Segment</w:t>
        </w:r>
      </w:hyperlink>
    </w:p>
    <w:p w14:paraId="5D397E7C" w14:textId="77777777" w:rsidR="0041037A" w:rsidRPr="00B7030B" w:rsidRDefault="00C51A7D">
      <w:pPr>
        <w:pStyle w:val="Relatedcards"/>
        <w:rPr>
          <w:rFonts w:asciiTheme="minorHAnsi" w:hAnsiTheme="minorHAnsi"/>
        </w:rPr>
      </w:pPr>
      <w:hyperlink w:anchor="profile_filename" w:history="1">
        <w:r w:rsidR="0041037A" w:rsidRPr="00B7030B">
          <w:rPr>
            <w:rFonts w:asciiTheme="minorHAnsi" w:hAnsiTheme="minorHAnsi"/>
          </w:rPr>
          <w:t>Profile Filename</w:t>
        </w:r>
      </w:hyperlink>
    </w:p>
    <w:p w14:paraId="01B633D7"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45EF7BF2" w14:textId="77777777" w:rsidR="0041037A" w:rsidRPr="00B7030B" w:rsidRDefault="0041037A" w:rsidP="00781F41">
      <w:pPr>
        <w:pStyle w:val="Heading4"/>
        <w:spacing w:after="0"/>
      </w:pPr>
      <w:r w:rsidRPr="00B7030B">
        <w:br w:type="page"/>
      </w:r>
      <w:bookmarkStart w:id="1285" w:name="profile_frequency"/>
      <w:bookmarkStart w:id="1286" w:name="_Toc41047705"/>
      <w:bookmarkEnd w:id="1285"/>
      <w:r w:rsidRPr="00B7030B">
        <w:lastRenderedPageBreak/>
        <w:t>Profile Frequency (PRF FREQ)</w:t>
      </w:r>
      <w:bookmarkEnd w:id="1286"/>
    </w:p>
    <w:p w14:paraId="0F72DFA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87" w:name="_Toc8027345"/>
      <w:r w:rsidR="0041037A" w:rsidRPr="00B7030B">
        <w:rPr>
          <w:rStyle w:val="Cardtitle1"/>
          <w:rFonts w:asciiTheme="minorHAnsi" w:hAnsiTheme="minorHAnsi"/>
          <w:b/>
          <w:bCs/>
        </w:rPr>
        <w:instrText>Profile Frequency (PRF FREQ)</w:instrText>
      </w:r>
      <w:bookmarkEnd w:id="128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4FA503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1E3822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PRFF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2004F2E7" w14:textId="77777777" w:rsidR="0041037A" w:rsidRPr="00B7030B" w:rsidRDefault="0041037A">
      <w:pPr>
        <w:pStyle w:val="BodyText2"/>
      </w:pPr>
    </w:p>
    <w:p w14:paraId="78E74E7F" w14:textId="77777777" w:rsidR="0041037A" w:rsidRPr="002022A2" w:rsidRDefault="0041037A">
      <w:pPr>
        <w:pStyle w:val="BodyText"/>
        <w:rPr>
          <w:rFonts w:cs="Times New Roman TUR"/>
          <w:sz w:val="20"/>
        </w:rPr>
      </w:pPr>
      <w:r w:rsidRPr="002022A2">
        <w:rPr>
          <w:sz w:val="20"/>
        </w:rPr>
        <w:t xml:space="preserve">This card specifies the frequency information is output to the </w:t>
      </w:r>
      <w:hyperlink w:anchor="profile_plot_file" w:history="1">
        <w:r w:rsidRPr="002022A2">
          <w:rPr>
            <w:rStyle w:val="Hyperlink"/>
            <w:rFonts w:asciiTheme="minorHAnsi" w:hAnsiTheme="minorHAnsi"/>
          </w:rPr>
          <w:t>profile output file</w:t>
        </w:r>
      </w:hyperlink>
      <w:r w:rsidRPr="002022A2">
        <w:rPr>
          <w:sz w:val="20"/>
        </w:rPr>
        <w:t xml:space="preserve"> [</w:t>
      </w:r>
      <w:hyperlink w:anchor="profile_filename" w:history="1">
        <w:r w:rsidRPr="002022A2">
          <w:rPr>
            <w:rStyle w:val="Hyperlink"/>
            <w:rFonts w:asciiTheme="minorHAnsi" w:hAnsiTheme="minorHAnsi" w:cs="Arial"/>
          </w:rPr>
          <w:t>PRFFN</w:t>
        </w:r>
      </w:hyperlink>
      <w:r w:rsidRPr="002022A2">
        <w:rPr>
          <w:sz w:val="20"/>
        </w:rPr>
        <w:t>].  Frequen</w:t>
      </w:r>
      <w:r w:rsidRPr="002022A2">
        <w:rPr>
          <w:sz w:val="20"/>
        </w:rPr>
        <w:softHyphen/>
        <w:t>cy can be changed at any time during the simulation by specifying appropri</w:t>
      </w:r>
      <w:r w:rsidRPr="002022A2">
        <w:rPr>
          <w:sz w:val="20"/>
        </w:rPr>
        <w:softHyphen/>
        <w:t>ate dates on the</w:t>
      </w:r>
      <w:r w:rsidRPr="002022A2">
        <w:rPr>
          <w:rStyle w:val="CardReferen1"/>
          <w:rFonts w:asciiTheme="minorHAnsi" w:hAnsiTheme="minorHAnsi"/>
          <w:sz w:val="20"/>
        </w:rPr>
        <w:t xml:space="preserve"> </w:t>
      </w:r>
      <w:hyperlink w:anchor="profile_dates" w:history="1">
        <w:r w:rsidRPr="002022A2">
          <w:rPr>
            <w:rStyle w:val="Hyperlink"/>
            <w:rFonts w:asciiTheme="minorHAnsi" w:hAnsiTheme="minorHAnsi"/>
          </w:rPr>
          <w:t>Pro</w:t>
        </w:r>
        <w:r w:rsidRPr="002022A2">
          <w:rPr>
            <w:rStyle w:val="Hyperlink"/>
            <w:rFonts w:asciiTheme="minorHAnsi" w:hAnsiTheme="minorHAnsi"/>
          </w:rPr>
          <w:softHyphen/>
          <w:t>file Date</w:t>
        </w:r>
      </w:hyperlink>
      <w:r w:rsidRPr="002022A2">
        <w:rPr>
          <w:rFonts w:cs="Times New Roman TUR"/>
          <w:sz w:val="20"/>
        </w:rPr>
        <w:t xml:space="preserve"> </w:t>
      </w:r>
      <w:r w:rsidRPr="002022A2">
        <w:rPr>
          <w:sz w:val="20"/>
        </w:rPr>
        <w:t>card and frequencies on the</w:t>
      </w:r>
      <w:r w:rsidRPr="002022A2">
        <w:rPr>
          <w:rFonts w:cs="Times New Roman TUR"/>
          <w:sz w:val="20"/>
        </w:rPr>
        <w:t xml:space="preserve"> </w:t>
      </w:r>
      <w:r w:rsidRPr="002022A2">
        <w:rPr>
          <w:rStyle w:val="CardReferen1"/>
          <w:rFonts w:asciiTheme="minorHAnsi" w:hAnsiTheme="minorHAnsi"/>
          <w:sz w:val="20"/>
        </w:rPr>
        <w:t>Profile Frequency</w:t>
      </w:r>
      <w:r w:rsidRPr="002022A2">
        <w:rPr>
          <w:sz w:val="20"/>
        </w:rPr>
        <w:t xml:space="preserve"> card</w:t>
      </w:r>
      <w:r w:rsidRPr="002022A2">
        <w:rPr>
          <w:rFonts w:cs="Times New Roman TUR"/>
          <w:sz w:val="20"/>
        </w:rPr>
        <w:t>.</w:t>
      </w:r>
      <w:r w:rsidRPr="002022A2">
        <w:rPr>
          <w:sz w:val="20"/>
        </w:rPr>
        <w:t xml:space="preserve">  If output is needed only for the date specified on the </w:t>
      </w:r>
      <w:hyperlink w:anchor="snapshot_date" w:history="1">
        <w:hyperlink w:anchor="profile_dates" w:history="1">
          <w:r w:rsidRPr="002022A2">
            <w:rPr>
              <w:rStyle w:val="Hyperlink"/>
              <w:rFonts w:asciiTheme="minorHAnsi" w:hAnsiTheme="minorHAnsi"/>
            </w:rPr>
            <w:t>Pro</w:t>
          </w:r>
          <w:r w:rsidRPr="002022A2">
            <w:rPr>
              <w:rStyle w:val="Hyperlink"/>
              <w:rFonts w:asciiTheme="minorHAnsi" w:hAnsiTheme="minorHAnsi"/>
            </w:rPr>
            <w:softHyphen/>
            <w:t>file Date</w:t>
          </w:r>
        </w:hyperlink>
      </w:hyperlink>
      <w:r w:rsidRPr="002022A2">
        <w:rPr>
          <w:sz w:val="20"/>
        </w:rPr>
        <w:t xml:space="preserve"> card, then set the frequency to be greater than the number of days before the next output date.</w:t>
      </w:r>
    </w:p>
    <w:p w14:paraId="5CBB6262" w14:textId="77777777" w:rsidR="0041037A" w:rsidRPr="002022A2" w:rsidRDefault="0041037A">
      <w:pPr>
        <w:pStyle w:val="BodyText"/>
        <w:rPr>
          <w:sz w:val="20"/>
        </w:rPr>
      </w:pPr>
      <w:r w:rsidRPr="002022A2">
        <w:rPr>
          <w:sz w:val="20"/>
        </w:rPr>
        <w:t>If there are more frequencies than can be specified on one line, then they are con</w:t>
      </w:r>
      <w:r w:rsidRPr="002022A2">
        <w:rPr>
          <w:sz w:val="20"/>
        </w:rPr>
        <w:softHyphen/>
        <w:t xml:space="preserve">tinued on the next line without another </w:t>
      </w:r>
      <w:r w:rsidRPr="002022A2">
        <w:rPr>
          <w:rStyle w:val="CardReferen"/>
          <w:rFonts w:asciiTheme="minorHAnsi" w:hAnsiTheme="minorHAnsi"/>
          <w:sz w:val="20"/>
        </w:rPr>
        <w:t>PRF FREQ</w:t>
      </w:r>
      <w:r w:rsidRPr="002022A2">
        <w:rPr>
          <w:sz w:val="20"/>
        </w:rPr>
        <w:t xml:space="preserve"> card being specified.   Values for each waterbody start on a new line.</w:t>
      </w:r>
    </w:p>
    <w:p w14:paraId="1BBA3A5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25E102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PRF FREQ    PRFF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p>
    <w:p w14:paraId="7D9E6023"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1.0</w:t>
      </w:r>
    </w:p>
    <w:p w14:paraId="3FDB12DB"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2             </w:t>
      </w:r>
    </w:p>
    <w:p w14:paraId="526F2403"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1.0</w:t>
      </w:r>
    </w:p>
    <w:p w14:paraId="0CC579BC"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EDBD154" w14:textId="77777777" w:rsidR="0041037A" w:rsidRPr="00B7030B" w:rsidRDefault="00C51A7D">
      <w:pPr>
        <w:pStyle w:val="Relatedcards"/>
        <w:rPr>
          <w:rFonts w:asciiTheme="minorHAnsi" w:hAnsiTheme="minorHAnsi"/>
        </w:rPr>
      </w:pPr>
      <w:hyperlink w:anchor="profiles" w:history="1">
        <w:r w:rsidR="0041037A" w:rsidRPr="00B7030B">
          <w:rPr>
            <w:rFonts w:asciiTheme="minorHAnsi" w:hAnsiTheme="minorHAnsi"/>
          </w:rPr>
          <w:t>Profile Plot</w:t>
        </w:r>
      </w:hyperlink>
    </w:p>
    <w:p w14:paraId="21FA478D" w14:textId="77777777" w:rsidR="0041037A" w:rsidRPr="00B7030B" w:rsidRDefault="00C51A7D">
      <w:pPr>
        <w:pStyle w:val="Relatedcards"/>
        <w:rPr>
          <w:rFonts w:asciiTheme="minorHAnsi" w:hAnsiTheme="minorHAnsi"/>
        </w:rPr>
      </w:pPr>
      <w:hyperlink w:anchor="profile_dates" w:history="1">
        <w:r w:rsidR="0041037A" w:rsidRPr="00B7030B">
          <w:rPr>
            <w:rFonts w:asciiTheme="minorHAnsi" w:hAnsiTheme="minorHAnsi"/>
          </w:rPr>
          <w:t>Profile Date</w:t>
        </w:r>
      </w:hyperlink>
    </w:p>
    <w:p w14:paraId="1997C35E" w14:textId="77777777" w:rsidR="0041037A" w:rsidRPr="00B7030B" w:rsidRDefault="00C51A7D">
      <w:pPr>
        <w:pStyle w:val="Relatedcards"/>
        <w:rPr>
          <w:rFonts w:asciiTheme="minorHAnsi" w:hAnsiTheme="minorHAnsi"/>
        </w:rPr>
      </w:pPr>
      <w:hyperlink w:anchor="profile_segment" w:history="1">
        <w:r w:rsidR="0041037A" w:rsidRPr="00B7030B">
          <w:rPr>
            <w:rFonts w:asciiTheme="minorHAnsi" w:hAnsiTheme="minorHAnsi"/>
          </w:rPr>
          <w:t>Profile Segment</w:t>
        </w:r>
      </w:hyperlink>
    </w:p>
    <w:p w14:paraId="6E2EAA23" w14:textId="77777777" w:rsidR="0041037A" w:rsidRPr="00B7030B" w:rsidRDefault="00C51A7D">
      <w:pPr>
        <w:pStyle w:val="Relatedcards"/>
        <w:rPr>
          <w:rFonts w:asciiTheme="minorHAnsi" w:hAnsiTheme="minorHAnsi"/>
        </w:rPr>
      </w:pPr>
      <w:hyperlink w:anchor="profile_filename" w:history="1">
        <w:r w:rsidR="0041037A" w:rsidRPr="00B7030B">
          <w:rPr>
            <w:rFonts w:asciiTheme="minorHAnsi" w:hAnsiTheme="minorHAnsi"/>
          </w:rPr>
          <w:t>Profile Filename</w:t>
        </w:r>
      </w:hyperlink>
    </w:p>
    <w:p w14:paraId="0F41FB60"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715552AF" w14:textId="77777777" w:rsidR="0041037A" w:rsidRPr="00B7030B" w:rsidRDefault="0041037A" w:rsidP="00781F41">
      <w:pPr>
        <w:pStyle w:val="Heading4"/>
        <w:spacing w:after="0"/>
      </w:pPr>
      <w:r w:rsidRPr="00B7030B">
        <w:br w:type="page"/>
      </w:r>
      <w:bookmarkStart w:id="1288" w:name="profile_segment"/>
      <w:bookmarkStart w:id="1289" w:name="_Toc41047706"/>
      <w:bookmarkEnd w:id="1288"/>
      <w:r w:rsidRPr="00B7030B">
        <w:lastRenderedPageBreak/>
        <w:t>Profile Segment (PRF SEG)</w:t>
      </w:r>
      <w:bookmarkEnd w:id="1289"/>
    </w:p>
    <w:p w14:paraId="7152085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90" w:name="_Toc8027346"/>
      <w:r w:rsidR="0041037A" w:rsidRPr="00B7030B">
        <w:rPr>
          <w:rStyle w:val="Cardtitle1"/>
          <w:rFonts w:asciiTheme="minorHAnsi" w:hAnsiTheme="minorHAnsi"/>
          <w:b/>
          <w:bCs/>
        </w:rPr>
        <w:instrText>Profile Segment (PRF SEG)</w:instrText>
      </w:r>
      <w:bookmarkEnd w:id="129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317131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743AA8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IPRF</w:t>
      </w:r>
      <w:r w:rsidRPr="00B7030B">
        <w:rPr>
          <w:rFonts w:asciiTheme="minorHAnsi" w:hAnsiTheme="minorHAnsi"/>
        </w:rPr>
        <w:tab/>
        <w:t>Integer</w:t>
      </w:r>
      <w:r w:rsidRPr="00B7030B">
        <w:rPr>
          <w:rFonts w:asciiTheme="minorHAnsi" w:hAnsiTheme="minorHAnsi"/>
        </w:rPr>
        <w:tab/>
        <w:t>Output segments</w:t>
      </w:r>
    </w:p>
    <w:p w14:paraId="59F1C2CD" w14:textId="77777777" w:rsidR="0041037A" w:rsidRPr="00B7030B" w:rsidRDefault="0041037A">
      <w:pPr>
        <w:pStyle w:val="BodyText2"/>
      </w:pPr>
    </w:p>
    <w:p w14:paraId="2ACB106F" w14:textId="77777777" w:rsidR="0041037A" w:rsidRPr="00AA5D02" w:rsidRDefault="0041037A">
      <w:pPr>
        <w:pStyle w:val="BodyText"/>
        <w:rPr>
          <w:sz w:val="20"/>
        </w:rPr>
      </w:pPr>
      <w:r w:rsidRPr="00AA5D02">
        <w:rPr>
          <w:sz w:val="20"/>
        </w:rPr>
        <w:t>This card specifies model seg</w:t>
      </w:r>
      <w:r w:rsidRPr="00AA5D02">
        <w:rPr>
          <w:sz w:val="20"/>
        </w:rPr>
        <w:softHyphen/>
        <w:t xml:space="preserve">ments for which information is output to the </w:t>
      </w:r>
      <w:hyperlink w:anchor="profile_plot_file" w:history="1">
        <w:r w:rsidRPr="00AA5D02">
          <w:rPr>
            <w:rStyle w:val="Hyperlink"/>
            <w:rFonts w:asciiTheme="minorHAnsi" w:hAnsiTheme="minorHAnsi"/>
          </w:rPr>
          <w:t>profile output file</w:t>
        </w:r>
      </w:hyperlink>
      <w:r w:rsidRPr="00AA5D02">
        <w:rPr>
          <w:sz w:val="20"/>
        </w:rPr>
        <w:t xml:space="preserve"> </w:t>
      </w:r>
      <w:r w:rsidR="00781F41">
        <w:rPr>
          <w:sz w:val="20"/>
        </w:rPr>
        <w:t>[</w:t>
      </w:r>
      <w:hyperlink w:anchor="profile_filename" w:history="1">
        <w:r w:rsidRPr="00AA5D02">
          <w:rPr>
            <w:rStyle w:val="Hyperlink"/>
            <w:rFonts w:asciiTheme="minorHAnsi" w:hAnsiTheme="minorHAnsi" w:cs="Arial"/>
          </w:rPr>
          <w:t>PRFFN</w:t>
        </w:r>
      </w:hyperlink>
      <w:r w:rsidRPr="00AA5D02">
        <w:rPr>
          <w:sz w:val="20"/>
        </w:rPr>
        <w:t>].  If there are more seg</w:t>
      </w:r>
      <w:r w:rsidRPr="00AA5D02">
        <w:rPr>
          <w:sz w:val="20"/>
        </w:rPr>
        <w:softHyphen/>
        <w:t>ments than can be specified on one line, then they are continued on the next line with</w:t>
      </w:r>
      <w:r w:rsidRPr="00AA5D02">
        <w:rPr>
          <w:sz w:val="20"/>
        </w:rPr>
        <w:softHyphen/>
        <w:t>out another</w:t>
      </w:r>
      <w:r w:rsidRPr="00AA5D02">
        <w:rPr>
          <w:rFonts w:cs="Times New Roman TUR"/>
          <w:sz w:val="20"/>
        </w:rPr>
        <w:t xml:space="preserve"> </w:t>
      </w:r>
      <w:r w:rsidRPr="00AA5D02">
        <w:rPr>
          <w:rStyle w:val="CardReferen"/>
          <w:rFonts w:asciiTheme="minorHAnsi" w:hAnsiTheme="minorHAnsi"/>
          <w:sz w:val="20"/>
        </w:rPr>
        <w:t>PRF SEG</w:t>
      </w:r>
      <w:r w:rsidRPr="00AA5D02">
        <w:rPr>
          <w:sz w:val="20"/>
        </w:rPr>
        <w:t xml:space="preserve"> card being speci</w:t>
      </w:r>
      <w:r w:rsidRPr="00AA5D02">
        <w:rPr>
          <w:sz w:val="20"/>
        </w:rPr>
        <w:softHyphen/>
        <w:t>fied.   Values for each waterbody start on a new line.</w:t>
      </w:r>
    </w:p>
    <w:p w14:paraId="4B42439F" w14:textId="77777777" w:rsidR="007B45F4" w:rsidRPr="00AA5D02" w:rsidRDefault="007B45F4">
      <w:pPr>
        <w:pStyle w:val="BodyText"/>
        <w:rPr>
          <w:sz w:val="20"/>
        </w:rPr>
      </w:pPr>
      <w:r w:rsidRPr="00AA5D02">
        <w:rPr>
          <w:sz w:val="20"/>
        </w:rPr>
        <w:t xml:space="preserve">For printing out longitudinal profiles, the </w:t>
      </w:r>
      <w:r w:rsidR="00781F41">
        <w:rPr>
          <w:sz w:val="20"/>
        </w:rPr>
        <w:t>[</w:t>
      </w:r>
      <w:r w:rsidRPr="00781F41">
        <w:rPr>
          <w:b/>
          <w:bCs/>
          <w:sz w:val="20"/>
        </w:rPr>
        <w:t>IPRF</w:t>
      </w:r>
      <w:r w:rsidR="00781F41">
        <w:rPr>
          <w:b/>
          <w:bCs/>
          <w:sz w:val="20"/>
        </w:rPr>
        <w:t>]</w:t>
      </w:r>
      <w:r w:rsidRPr="00AA5D02">
        <w:rPr>
          <w:sz w:val="20"/>
        </w:rPr>
        <w:t xml:space="preserve"> for the </w:t>
      </w:r>
      <w:r w:rsidRPr="00AA5D02">
        <w:rPr>
          <w:b/>
          <w:sz w:val="20"/>
        </w:rPr>
        <w:t>first water body</w:t>
      </w:r>
      <w:r w:rsidRPr="00AA5D02">
        <w:rPr>
          <w:sz w:val="20"/>
        </w:rPr>
        <w:t xml:space="preserve"> is set to ‘-1’. No other </w:t>
      </w:r>
      <w:r w:rsidR="008B6FC5" w:rsidRPr="00AA5D02">
        <w:rPr>
          <w:sz w:val="20"/>
        </w:rPr>
        <w:t>water body information is used since the longitudinal profile output includes all waterbodies. Output files are named ‘</w:t>
      </w:r>
      <w:r w:rsidR="008B6FC5" w:rsidRPr="00781F41">
        <w:rPr>
          <w:b/>
          <w:bCs/>
          <w:sz w:val="20"/>
        </w:rPr>
        <w:t>ProfLongJDXXX.</w:t>
      </w:r>
      <w:r w:rsidR="00781F41">
        <w:rPr>
          <w:b/>
          <w:bCs/>
          <w:sz w:val="20"/>
        </w:rPr>
        <w:t>csv</w:t>
      </w:r>
      <w:r w:rsidR="008B6FC5" w:rsidRPr="00AA5D02">
        <w:rPr>
          <w:sz w:val="20"/>
        </w:rPr>
        <w:t>’ where XXX is the Julian day of the output.</w:t>
      </w:r>
    </w:p>
    <w:p w14:paraId="482907AC"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9183450"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PRF SEG     IPRF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p>
    <w:p w14:paraId="609BD14E"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w:t>
      </w:r>
      <w:r w:rsidR="002022A2">
        <w:t>-1</w:t>
      </w:r>
    </w:p>
    <w:p w14:paraId="54B97AEC"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2         </w:t>
      </w:r>
    </w:p>
    <w:p w14:paraId="6AAD848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42</w:t>
      </w:r>
    </w:p>
    <w:p w14:paraId="1DC306B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DE6619E" w14:textId="77777777" w:rsidR="0041037A" w:rsidRPr="00B7030B" w:rsidRDefault="00C51A7D">
      <w:pPr>
        <w:pStyle w:val="Relatedcards"/>
        <w:rPr>
          <w:rFonts w:asciiTheme="minorHAnsi" w:hAnsiTheme="minorHAnsi"/>
        </w:rPr>
      </w:pPr>
      <w:hyperlink w:anchor="profiles" w:history="1">
        <w:r w:rsidR="0041037A" w:rsidRPr="00B7030B">
          <w:rPr>
            <w:rFonts w:asciiTheme="minorHAnsi" w:hAnsiTheme="minorHAnsi"/>
          </w:rPr>
          <w:t>Profile Plot</w:t>
        </w:r>
      </w:hyperlink>
    </w:p>
    <w:p w14:paraId="6A3BC5E2" w14:textId="77777777" w:rsidR="0041037A" w:rsidRPr="00B7030B" w:rsidRDefault="00C51A7D">
      <w:pPr>
        <w:pStyle w:val="Relatedcards"/>
        <w:rPr>
          <w:rFonts w:asciiTheme="minorHAnsi" w:hAnsiTheme="minorHAnsi"/>
        </w:rPr>
      </w:pPr>
      <w:hyperlink w:anchor="profile_dates" w:history="1">
        <w:r w:rsidR="0041037A" w:rsidRPr="00B7030B">
          <w:rPr>
            <w:rFonts w:asciiTheme="minorHAnsi" w:hAnsiTheme="minorHAnsi"/>
          </w:rPr>
          <w:t>Profile Date</w:t>
        </w:r>
      </w:hyperlink>
    </w:p>
    <w:p w14:paraId="122366FD" w14:textId="77777777" w:rsidR="0041037A" w:rsidRPr="00B7030B" w:rsidRDefault="00C51A7D">
      <w:pPr>
        <w:pStyle w:val="Relatedcards"/>
        <w:rPr>
          <w:rFonts w:asciiTheme="minorHAnsi" w:hAnsiTheme="minorHAnsi"/>
        </w:rPr>
      </w:pPr>
      <w:hyperlink w:anchor="profile_frequency" w:history="1">
        <w:r w:rsidR="0041037A" w:rsidRPr="00B7030B">
          <w:rPr>
            <w:rFonts w:asciiTheme="minorHAnsi" w:hAnsiTheme="minorHAnsi"/>
          </w:rPr>
          <w:t>Profile Frequency</w:t>
        </w:r>
      </w:hyperlink>
    </w:p>
    <w:p w14:paraId="7332C35C" w14:textId="77777777" w:rsidR="0041037A" w:rsidRPr="00B7030B" w:rsidRDefault="00C51A7D">
      <w:pPr>
        <w:pStyle w:val="Relatedcards"/>
        <w:rPr>
          <w:rFonts w:asciiTheme="minorHAnsi" w:hAnsiTheme="minorHAnsi"/>
        </w:rPr>
      </w:pPr>
      <w:hyperlink w:anchor="profile_filename" w:history="1">
        <w:r w:rsidR="0041037A" w:rsidRPr="00B7030B">
          <w:rPr>
            <w:rFonts w:asciiTheme="minorHAnsi" w:hAnsiTheme="minorHAnsi"/>
          </w:rPr>
          <w:t>Profile Filename</w:t>
        </w:r>
      </w:hyperlink>
    </w:p>
    <w:p w14:paraId="7D7D9D40"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570691C4" w14:textId="77777777" w:rsidR="0041037A" w:rsidRPr="00B7030B" w:rsidRDefault="0041037A" w:rsidP="00C86893">
      <w:pPr>
        <w:pStyle w:val="Heading4"/>
        <w:spacing w:after="0"/>
      </w:pPr>
      <w:r w:rsidRPr="00B7030B">
        <w:br w:type="page"/>
      </w:r>
      <w:bookmarkStart w:id="1291" w:name="spreadsheet"/>
      <w:bookmarkStart w:id="1292" w:name="_Toc41047707"/>
      <w:bookmarkEnd w:id="1291"/>
      <w:r w:rsidRPr="00B7030B">
        <w:lastRenderedPageBreak/>
        <w:t xml:space="preserve">Spreadsheet </w:t>
      </w:r>
      <w:r w:rsidR="00344CC0" w:rsidRPr="00B7030B">
        <w:t xml:space="preserve">Profile </w:t>
      </w:r>
      <w:r w:rsidRPr="00B7030B">
        <w:t>Plot (SPR PLOT)</w:t>
      </w:r>
      <w:bookmarkEnd w:id="1292"/>
    </w:p>
    <w:p w14:paraId="3212ED3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293" w:name="_Toc8027347"/>
      <w:r w:rsidR="0041037A" w:rsidRPr="00B7030B">
        <w:rPr>
          <w:rStyle w:val="CardReferen"/>
          <w:rFonts w:asciiTheme="minorHAnsi" w:hAnsiTheme="minorHAnsi"/>
          <w:b/>
          <w:bCs/>
        </w:rPr>
        <w:instrText>Spreadsheet Plot (SPR PLOT)</w:instrText>
      </w:r>
      <w:bookmarkEnd w:id="1293"/>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5740B3">
        <w:rPr>
          <w:rStyle w:val="CardReferen"/>
          <w:rFonts w:asciiTheme="minorHAnsi" w:hAnsiTheme="minorHAnsi"/>
          <w:b/>
          <w:bCs/>
        </w:rPr>
        <w:t>FIELD</w:t>
      </w:r>
      <w:r w:rsidR="0041037A" w:rsidRPr="005740B3">
        <w:rPr>
          <w:rStyle w:val="CardReferen"/>
          <w:rFonts w:asciiTheme="minorHAnsi" w:hAnsiTheme="minorHAnsi"/>
          <w:b/>
          <w:bCs/>
        </w:rPr>
        <w:tab/>
        <w:t>NAME</w:t>
      </w:r>
      <w:r w:rsidR="0041037A" w:rsidRPr="005740B3">
        <w:rPr>
          <w:rStyle w:val="CardReferen"/>
          <w:rFonts w:asciiTheme="minorHAnsi" w:hAnsiTheme="minorHAnsi"/>
          <w:b/>
          <w:bCs/>
        </w:rPr>
        <w:tab/>
        <w:t>VALUE</w:t>
      </w:r>
      <w:r w:rsidR="0041037A" w:rsidRPr="005740B3">
        <w:rPr>
          <w:rStyle w:val="CardReferen"/>
          <w:rFonts w:asciiTheme="minorHAnsi" w:hAnsiTheme="minorHAnsi"/>
          <w:b/>
          <w:bCs/>
        </w:rPr>
        <w:tab/>
        <w:t>DEFAULT</w:t>
      </w:r>
      <w:r w:rsidR="0041037A" w:rsidRPr="005740B3">
        <w:rPr>
          <w:rStyle w:val="CardReferen"/>
          <w:rFonts w:asciiTheme="minorHAnsi" w:hAnsiTheme="minorHAnsi"/>
          <w:b/>
          <w:bCs/>
        </w:rPr>
        <w:tab/>
        <w:t>DESCRIPTION</w:t>
      </w:r>
    </w:p>
    <w:p w14:paraId="1B23F94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E1E000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SPRC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w:t>
      </w:r>
      <w:r w:rsidRPr="00B7030B">
        <w:rPr>
          <w:rFonts w:asciiTheme="minorHAnsi" w:hAnsiTheme="minorHAnsi"/>
        </w:rPr>
        <w:softHyphen/>
        <w:t xml:space="preserve">fies if information is written to the spreadsheet </w:t>
      </w:r>
      <w:r w:rsidR="00344CC0" w:rsidRPr="00B7030B">
        <w:rPr>
          <w:rFonts w:asciiTheme="minorHAnsi" w:hAnsiTheme="minorHAnsi"/>
        </w:rPr>
        <w:t xml:space="preserve">profile </w:t>
      </w:r>
      <w:r w:rsidRPr="00B7030B">
        <w:rPr>
          <w:rFonts w:asciiTheme="minorHAnsi" w:hAnsiTheme="minorHAnsi"/>
        </w:rPr>
        <w:t>file</w:t>
      </w:r>
      <w:r w:rsidR="0009758D">
        <w:rPr>
          <w:rFonts w:asciiTheme="minorHAnsi" w:hAnsiTheme="minorHAnsi"/>
        </w:rPr>
        <w:t>, ON, ONV, or OFF</w:t>
      </w:r>
    </w:p>
    <w:p w14:paraId="6FF3654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NSPR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w:t>
      </w:r>
      <w:r w:rsidRPr="00B7030B">
        <w:rPr>
          <w:rFonts w:asciiTheme="minorHAnsi" w:hAnsiTheme="minorHAnsi"/>
        </w:rPr>
        <w:softHyphen/>
        <w:t>ber of spreadsheet dates</w:t>
      </w:r>
    </w:p>
    <w:p w14:paraId="67814E1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NISPR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w:t>
      </w:r>
      <w:r w:rsidRPr="00B7030B">
        <w:rPr>
          <w:rFonts w:asciiTheme="minorHAnsi" w:hAnsiTheme="minorHAnsi"/>
        </w:rPr>
        <w:softHyphen/>
        <w:t>ber of segments in output</w:t>
      </w:r>
    </w:p>
    <w:p w14:paraId="669E1848" w14:textId="77777777" w:rsidR="0041037A" w:rsidRPr="00B7030B" w:rsidRDefault="0041037A">
      <w:pPr>
        <w:pStyle w:val="BodyText2"/>
      </w:pPr>
    </w:p>
    <w:p w14:paraId="5A165E04" w14:textId="0D367F23" w:rsidR="0041037A" w:rsidRPr="00AA5D02" w:rsidRDefault="0041037A">
      <w:pPr>
        <w:pStyle w:val="BodyText"/>
        <w:rPr>
          <w:sz w:val="20"/>
        </w:rPr>
      </w:pPr>
      <w:r w:rsidRPr="00AA5D02">
        <w:rPr>
          <w:sz w:val="20"/>
        </w:rPr>
        <w:t>This card speci</w:t>
      </w:r>
      <w:r w:rsidRPr="00AA5D02">
        <w:rPr>
          <w:sz w:val="20"/>
        </w:rPr>
        <w:softHyphen/>
        <w:t>fies</w:t>
      </w:r>
      <w:del w:id="1294" w:author="Honnalore Steissberg" w:date="2021-08-03T17:24:00Z">
        <w:r w:rsidRPr="00AA5D02" w:rsidDel="005740B3">
          <w:rPr>
            <w:sz w:val="20"/>
          </w:rPr>
          <w:delText xml:space="preserve"> i</w:delText>
        </w:r>
      </w:del>
      <w:ins w:id="1295" w:author="Honnalore Steissberg" w:date="2021-08-03T17:24:00Z">
        <w:r w:rsidR="005740B3">
          <w:rPr>
            <w:sz w:val="20"/>
          </w:rPr>
          <w:t xml:space="preserve"> whether</w:t>
        </w:r>
      </w:ins>
      <w:del w:id="1296" w:author="Honnalore Steissberg" w:date="2021-08-03T17:24:00Z">
        <w:r w:rsidRPr="00AA5D02" w:rsidDel="005740B3">
          <w:rPr>
            <w:sz w:val="20"/>
          </w:rPr>
          <w:delText>f</w:delText>
        </w:r>
      </w:del>
      <w:r w:rsidRPr="00AA5D02">
        <w:rPr>
          <w:sz w:val="20"/>
        </w:rPr>
        <w:t xml:space="preserve"> information is output to the </w:t>
      </w:r>
      <w:hyperlink w:anchor="spreadsheet_plot_file" w:history="1">
        <w:r w:rsidRPr="00AA5D02">
          <w:rPr>
            <w:rStyle w:val="Hyperlink"/>
            <w:rFonts w:asciiTheme="minorHAnsi" w:hAnsiTheme="minorHAnsi"/>
          </w:rPr>
          <w:t xml:space="preserve">spreadsheet </w:t>
        </w:r>
        <w:r w:rsidR="00344CC0" w:rsidRPr="00AA5D02">
          <w:rPr>
            <w:rStyle w:val="Hyperlink"/>
            <w:rFonts w:asciiTheme="minorHAnsi" w:hAnsiTheme="minorHAnsi"/>
          </w:rPr>
          <w:t xml:space="preserve">profile </w:t>
        </w:r>
        <w:r w:rsidRPr="00AA5D02">
          <w:rPr>
            <w:rStyle w:val="Hyperlink"/>
            <w:rFonts w:asciiTheme="minorHAnsi" w:hAnsiTheme="minorHAnsi"/>
          </w:rPr>
          <w:t>output file</w:t>
        </w:r>
      </w:hyperlink>
      <w:r w:rsidRPr="00AA5D02">
        <w:rPr>
          <w:sz w:val="20"/>
        </w:rPr>
        <w:t xml:space="preserve"> </w:t>
      </w:r>
      <w:r w:rsidRPr="00AA5D02">
        <w:rPr>
          <w:rStyle w:val="Hyperlink"/>
          <w:rFonts w:asciiTheme="minorHAnsi" w:hAnsiTheme="minorHAnsi"/>
        </w:rPr>
        <w:t>[</w:t>
      </w:r>
      <w:hyperlink w:anchor="spreadsheet_filename" w:history="1">
        <w:r w:rsidRPr="00AA5D02">
          <w:rPr>
            <w:rStyle w:val="Hyperlink"/>
            <w:rFonts w:asciiTheme="minorHAnsi" w:hAnsiTheme="minorHAnsi"/>
          </w:rPr>
          <w:t>SPRFN</w:t>
        </w:r>
      </w:hyperlink>
      <w:r w:rsidRPr="00AA5D02">
        <w:rPr>
          <w:rStyle w:val="Hyperlink"/>
          <w:rFonts w:asciiTheme="minorHAnsi" w:hAnsiTheme="minorHAnsi"/>
        </w:rPr>
        <w:t>]</w:t>
      </w:r>
      <w:r w:rsidRPr="00AA5D02">
        <w:rPr>
          <w:sz w:val="20"/>
        </w:rPr>
        <w:t>, the number of intervals for specifying output dates and fre</w:t>
      </w:r>
      <w:r w:rsidRPr="00AA5D02">
        <w:rPr>
          <w:sz w:val="20"/>
        </w:rPr>
        <w:softHyphen/>
        <w:t>quencies, and the num</w:t>
      </w:r>
      <w:r w:rsidRPr="00AA5D02">
        <w:rPr>
          <w:sz w:val="20"/>
        </w:rPr>
        <w:softHyphen/>
        <w:t>ber of segments in</w:t>
      </w:r>
      <w:r w:rsidRPr="00AA5D02">
        <w:rPr>
          <w:sz w:val="20"/>
        </w:rPr>
        <w:softHyphen/>
        <w:t>cluded in the output.</w:t>
      </w:r>
    </w:p>
    <w:p w14:paraId="2721B3D2" w14:textId="59FF4E33" w:rsidR="0041037A" w:rsidRDefault="0041037A">
      <w:pPr>
        <w:pStyle w:val="BodyText"/>
        <w:rPr>
          <w:sz w:val="20"/>
        </w:rPr>
      </w:pPr>
      <w:r w:rsidRPr="00AA5D02">
        <w:rPr>
          <w:sz w:val="20"/>
        </w:rPr>
        <w:t xml:space="preserve">The </w:t>
      </w:r>
      <w:hyperlink w:anchor="spreadsheet_plot_file" w:history="1">
        <w:r w:rsidRPr="00AA5D02">
          <w:rPr>
            <w:rStyle w:val="Hyperlink"/>
            <w:rFonts w:asciiTheme="minorHAnsi" w:hAnsiTheme="minorHAnsi"/>
          </w:rPr>
          <w:t xml:space="preserve">spreadsheet </w:t>
        </w:r>
        <w:r w:rsidR="00344CC0" w:rsidRPr="00AA5D02">
          <w:rPr>
            <w:rStyle w:val="Hyperlink"/>
            <w:rFonts w:asciiTheme="minorHAnsi" w:hAnsiTheme="minorHAnsi"/>
          </w:rPr>
          <w:t xml:space="preserve">profile </w:t>
        </w:r>
        <w:r w:rsidRPr="00AA5D02">
          <w:rPr>
            <w:rStyle w:val="Hyperlink"/>
            <w:rFonts w:asciiTheme="minorHAnsi" w:hAnsiTheme="minorHAnsi"/>
          </w:rPr>
          <w:t>output file</w:t>
        </w:r>
      </w:hyperlink>
      <w:r w:rsidRPr="00AA5D02">
        <w:rPr>
          <w:sz w:val="20"/>
        </w:rPr>
        <w:t xml:space="preserve"> </w:t>
      </w:r>
      <w:r w:rsidRPr="00AA5D02">
        <w:rPr>
          <w:rStyle w:val="Hyperlink"/>
          <w:rFonts w:asciiTheme="minorHAnsi" w:hAnsiTheme="minorHAnsi"/>
        </w:rPr>
        <w:t>[</w:t>
      </w:r>
      <w:hyperlink w:anchor="spreadsheet_filename" w:history="1">
        <w:r w:rsidRPr="00AA5D02">
          <w:rPr>
            <w:rStyle w:val="Hyperlink"/>
            <w:rFonts w:asciiTheme="minorHAnsi" w:hAnsiTheme="minorHAnsi"/>
          </w:rPr>
          <w:t>SPRFN</w:t>
        </w:r>
      </w:hyperlink>
      <w:r w:rsidRPr="00AA5D02">
        <w:rPr>
          <w:rStyle w:val="Hyperlink"/>
          <w:rFonts w:asciiTheme="minorHAnsi" w:hAnsiTheme="minorHAnsi"/>
        </w:rPr>
        <w:t>]</w:t>
      </w:r>
      <w:r w:rsidRPr="00AA5D02">
        <w:rPr>
          <w:sz w:val="20"/>
        </w:rPr>
        <w:t xml:space="preserve"> is used to plot vertical profiles of tem</w:t>
      </w:r>
      <w:r w:rsidRPr="00AA5D02">
        <w:rPr>
          <w:sz w:val="20"/>
        </w:rPr>
        <w:softHyphen/>
        <w:t>perature and con</w:t>
      </w:r>
      <w:r w:rsidRPr="00AA5D02">
        <w:rPr>
          <w:sz w:val="20"/>
        </w:rPr>
        <w:softHyphen/>
        <w:t>stituents at a specified model segment and is suitable as ASCII input into a spreadsheet</w:t>
      </w:r>
      <w:r w:rsidR="0009758D">
        <w:rPr>
          <w:sz w:val="20"/>
        </w:rPr>
        <w:t xml:space="preserve"> when SPRC=’ON’. The file is comma</w:t>
      </w:r>
      <w:ins w:id="1297" w:author="Honnalore Steissberg" w:date="2021-08-03T17:25:00Z">
        <w:r w:rsidR="00D935F5">
          <w:rPr>
            <w:sz w:val="20"/>
          </w:rPr>
          <w:t>-</w:t>
        </w:r>
      </w:ins>
      <w:del w:id="1298" w:author="Honnalore Steissberg" w:date="2021-08-03T17:25:00Z">
        <w:r w:rsidR="0009758D" w:rsidDel="00D935F5">
          <w:rPr>
            <w:sz w:val="20"/>
          </w:rPr>
          <w:delText xml:space="preserve"> </w:delText>
        </w:r>
      </w:del>
      <w:r w:rsidR="00C549B9">
        <w:rPr>
          <w:sz w:val="20"/>
        </w:rPr>
        <w:t>delimited</w:t>
      </w:r>
      <w:ins w:id="1299" w:author="Honnalore Steissberg" w:date="2021-08-03T17:26:00Z">
        <w:r w:rsidR="00D935F5">
          <w:rPr>
            <w:sz w:val="20"/>
          </w:rPr>
          <w:t>,</w:t>
        </w:r>
      </w:ins>
      <w:r w:rsidR="0009758D">
        <w:rPr>
          <w:sz w:val="20"/>
        </w:rPr>
        <w:t xml:space="preserve"> and if the file name is specified as a ‘.csv’ file</w:t>
      </w:r>
      <w:ins w:id="1300" w:author="Honnalore Steissberg" w:date="2021-08-03T17:26:00Z">
        <w:r w:rsidR="00D935F5">
          <w:rPr>
            <w:sz w:val="20"/>
          </w:rPr>
          <w:t>,</w:t>
        </w:r>
      </w:ins>
      <w:r w:rsidR="0009758D">
        <w:rPr>
          <w:sz w:val="20"/>
        </w:rPr>
        <w:t xml:space="preserve"> it will open correctly in Excel.</w:t>
      </w:r>
      <w:r w:rsidRPr="00AA5D02">
        <w:rPr>
          <w:sz w:val="20"/>
        </w:rPr>
        <w:t xml:space="preserve">  </w:t>
      </w:r>
      <w:r w:rsidR="0009758D">
        <w:rPr>
          <w:sz w:val="20"/>
        </w:rPr>
        <w:t xml:space="preserve">This file </w:t>
      </w:r>
      <w:r w:rsidRPr="00AA5D02">
        <w:rPr>
          <w:sz w:val="20"/>
        </w:rPr>
        <w:t xml:space="preserve">is </w:t>
      </w:r>
      <w:r w:rsidR="0009758D">
        <w:rPr>
          <w:sz w:val="20"/>
        </w:rPr>
        <w:t xml:space="preserve">used </w:t>
      </w:r>
      <w:r w:rsidRPr="00AA5D02">
        <w:rPr>
          <w:sz w:val="20"/>
        </w:rPr>
        <w:t>to compare ob</w:t>
      </w:r>
      <w:r w:rsidRPr="00AA5D02">
        <w:rPr>
          <w:sz w:val="20"/>
        </w:rPr>
        <w:softHyphen/>
        <w:t>served data with simu</w:t>
      </w:r>
      <w:r w:rsidRPr="00AA5D02">
        <w:rPr>
          <w:sz w:val="20"/>
        </w:rPr>
        <w:softHyphen/>
        <w:t xml:space="preserve">lated </w:t>
      </w:r>
      <w:r w:rsidR="0009758D">
        <w:rPr>
          <w:sz w:val="20"/>
        </w:rPr>
        <w:t xml:space="preserve">vertical profile </w:t>
      </w:r>
      <w:r w:rsidRPr="00AA5D02">
        <w:rPr>
          <w:sz w:val="20"/>
        </w:rPr>
        <w:t>data during calibration.</w:t>
      </w:r>
      <w:r w:rsidR="00974E5C" w:rsidRPr="00AA5D02">
        <w:rPr>
          <w:sz w:val="20"/>
        </w:rPr>
        <w:t xml:space="preserve"> For output to null layers, the default output is -99.</w:t>
      </w:r>
    </w:p>
    <w:p w14:paraId="52FC3623" w14:textId="3267F3C3" w:rsidR="0009758D" w:rsidRPr="00AA5D02" w:rsidRDefault="0009758D">
      <w:pPr>
        <w:pStyle w:val="BodyText"/>
        <w:rPr>
          <w:sz w:val="20"/>
        </w:rPr>
      </w:pPr>
      <w:r>
        <w:rPr>
          <w:sz w:val="20"/>
        </w:rPr>
        <w:t>The user may also specify SPRC=’ONV’</w:t>
      </w:r>
      <w:ins w:id="1301" w:author="Honnalore Steissberg" w:date="2021-08-03T17:26:00Z">
        <w:r w:rsidR="00D935F5">
          <w:rPr>
            <w:sz w:val="20"/>
          </w:rPr>
          <w:t>,</w:t>
        </w:r>
      </w:ins>
      <w:r>
        <w:rPr>
          <w:sz w:val="20"/>
        </w:rPr>
        <w:t xml:space="preserve"> which outputs an additional file with vertical, volume-weighted averages at each segment and time interval specified.</w:t>
      </w:r>
    </w:p>
    <w:p w14:paraId="30B5B50E" w14:textId="58FF55A2" w:rsidR="0041037A" w:rsidRPr="00AA5D02" w:rsidRDefault="0041037A">
      <w:pPr>
        <w:pStyle w:val="BodyText"/>
        <w:rPr>
          <w:sz w:val="20"/>
        </w:rPr>
      </w:pPr>
      <w:r w:rsidRPr="00AA5D02">
        <w:rPr>
          <w:sz w:val="20"/>
        </w:rPr>
        <w:t xml:space="preserve">The </w:t>
      </w:r>
      <w:hyperlink w:anchor="constituent_output" w:history="1">
        <w:r w:rsidRPr="00AA5D02">
          <w:rPr>
            <w:rStyle w:val="Hyperlink"/>
            <w:rFonts w:asciiTheme="minorHAnsi" w:hAnsiTheme="minorHAnsi"/>
          </w:rPr>
          <w:t>Constituent Output</w:t>
        </w:r>
      </w:hyperlink>
      <w:r w:rsidRPr="00AA5D02">
        <w:rPr>
          <w:rFonts w:cs="Times New Roman TUR"/>
          <w:sz w:val="20"/>
        </w:rPr>
        <w:t xml:space="preserve"> </w:t>
      </w:r>
      <w:r w:rsidRPr="00AA5D02">
        <w:rPr>
          <w:sz w:val="20"/>
        </w:rPr>
        <w:t>card controls which constitu</w:t>
      </w:r>
      <w:r w:rsidRPr="00AA5D02">
        <w:rPr>
          <w:sz w:val="20"/>
        </w:rPr>
        <w:softHyphen/>
        <w:t>ents are output to the spreadsheet file.  Tem</w:t>
      </w:r>
      <w:r w:rsidRPr="00AA5D02">
        <w:rPr>
          <w:sz w:val="20"/>
        </w:rPr>
        <w:softHyphen/>
        <w:t>pera</w:t>
      </w:r>
      <w:r w:rsidRPr="00AA5D02">
        <w:rPr>
          <w:sz w:val="20"/>
        </w:rPr>
        <w:softHyphen/>
        <w:t xml:space="preserve">ture is always output to the spreadsheet file.   Values </w:t>
      </w:r>
      <w:r w:rsidR="0009758D">
        <w:rPr>
          <w:sz w:val="20"/>
        </w:rPr>
        <w:t xml:space="preserve">of </w:t>
      </w:r>
      <w:r w:rsidR="00C86893" w:rsidRPr="00C86893">
        <w:rPr>
          <w:b/>
          <w:bCs/>
          <w:sz w:val="20"/>
        </w:rPr>
        <w:t>[</w:t>
      </w:r>
      <w:r w:rsidR="0009758D" w:rsidRPr="00C86893">
        <w:rPr>
          <w:b/>
          <w:bCs/>
          <w:sz w:val="20"/>
        </w:rPr>
        <w:t>SPRC</w:t>
      </w:r>
      <w:r w:rsidR="00C86893">
        <w:rPr>
          <w:b/>
          <w:bCs/>
          <w:sz w:val="20"/>
        </w:rPr>
        <w:t>]</w:t>
      </w:r>
      <w:r w:rsidR="0009758D">
        <w:rPr>
          <w:sz w:val="20"/>
        </w:rPr>
        <w:t xml:space="preserve">, </w:t>
      </w:r>
      <w:r w:rsidR="00C86893" w:rsidRPr="00C86893">
        <w:rPr>
          <w:b/>
          <w:bCs/>
          <w:sz w:val="20"/>
        </w:rPr>
        <w:t>[</w:t>
      </w:r>
      <w:r w:rsidR="0009758D" w:rsidRPr="00C86893">
        <w:rPr>
          <w:b/>
          <w:bCs/>
          <w:sz w:val="20"/>
        </w:rPr>
        <w:t>NSPR</w:t>
      </w:r>
      <w:r w:rsidR="00C86893">
        <w:rPr>
          <w:b/>
          <w:bCs/>
          <w:sz w:val="20"/>
        </w:rPr>
        <w:t>]</w:t>
      </w:r>
      <w:r w:rsidR="0009758D">
        <w:rPr>
          <w:sz w:val="20"/>
        </w:rPr>
        <w:t xml:space="preserve">, and </w:t>
      </w:r>
      <w:r w:rsidR="00C86893">
        <w:rPr>
          <w:sz w:val="20"/>
        </w:rPr>
        <w:t>[</w:t>
      </w:r>
      <w:r w:rsidR="0009758D" w:rsidRPr="00C86893">
        <w:rPr>
          <w:b/>
          <w:bCs/>
          <w:sz w:val="20"/>
        </w:rPr>
        <w:t>NISPR</w:t>
      </w:r>
      <w:r w:rsidR="00C86893">
        <w:rPr>
          <w:b/>
          <w:bCs/>
          <w:sz w:val="20"/>
        </w:rPr>
        <w:t>]</w:t>
      </w:r>
      <w:r w:rsidR="0009758D">
        <w:rPr>
          <w:sz w:val="20"/>
        </w:rPr>
        <w:t xml:space="preserve"> </w:t>
      </w:r>
      <w:r w:rsidRPr="00AA5D02">
        <w:rPr>
          <w:sz w:val="20"/>
        </w:rPr>
        <w:t>for each waterbody start on a new line</w:t>
      </w:r>
      <w:ins w:id="1302" w:author="Honnalore Steissberg" w:date="2021-08-03T18:11:00Z">
        <w:r w:rsidR="00D935F5">
          <w:rPr>
            <w:sz w:val="20"/>
          </w:rPr>
          <w:t>,</w:t>
        </w:r>
      </w:ins>
      <w:r w:rsidR="0009758D">
        <w:rPr>
          <w:sz w:val="20"/>
        </w:rPr>
        <w:t xml:space="preserve"> as shown below</w:t>
      </w:r>
      <w:r w:rsidRPr="00AA5D02">
        <w:rPr>
          <w:sz w:val="20"/>
        </w:rPr>
        <w:t>.</w:t>
      </w:r>
    </w:p>
    <w:p w14:paraId="45EFB9D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8B9728E"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SPR PLOT    SPRC    NSPR   NISPR</w:t>
      </w:r>
    </w:p>
    <w:p w14:paraId="1D6C785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OFF       0       0</w:t>
      </w:r>
    </w:p>
    <w:p w14:paraId="6550A73F"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OFF       1       1</w:t>
      </w:r>
    </w:p>
    <w:p w14:paraId="622D045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OFF       1       1</w:t>
      </w:r>
    </w:p>
    <w:p w14:paraId="740C390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3F47698" w14:textId="77777777" w:rsidR="0041037A" w:rsidRPr="00B7030B" w:rsidRDefault="00C51A7D">
      <w:pPr>
        <w:pStyle w:val="Relatedcards"/>
        <w:rPr>
          <w:rFonts w:asciiTheme="minorHAnsi" w:hAnsiTheme="minorHAnsi"/>
        </w:rPr>
      </w:pPr>
      <w:hyperlink w:anchor="spreadsheet_dates" w:history="1">
        <w:r w:rsidR="0041037A" w:rsidRPr="00B7030B">
          <w:rPr>
            <w:rFonts w:asciiTheme="minorHAnsi" w:hAnsiTheme="minorHAnsi"/>
          </w:rPr>
          <w:t>Spreadsheet Date</w:t>
        </w:r>
      </w:hyperlink>
    </w:p>
    <w:p w14:paraId="24766FC6" w14:textId="77777777" w:rsidR="0041037A" w:rsidRPr="00B7030B" w:rsidRDefault="00C51A7D">
      <w:pPr>
        <w:pStyle w:val="Relatedcards"/>
        <w:rPr>
          <w:rFonts w:asciiTheme="minorHAnsi" w:hAnsiTheme="minorHAnsi"/>
        </w:rPr>
      </w:pPr>
      <w:hyperlink w:anchor="spreadsheet_frequency" w:history="1">
        <w:r w:rsidR="0041037A" w:rsidRPr="00B7030B">
          <w:rPr>
            <w:rFonts w:asciiTheme="minorHAnsi" w:hAnsiTheme="minorHAnsi"/>
          </w:rPr>
          <w:t>Spreadsheet Frequency</w:t>
        </w:r>
      </w:hyperlink>
    </w:p>
    <w:p w14:paraId="6EAACE80" w14:textId="77777777" w:rsidR="0041037A" w:rsidRPr="00B7030B" w:rsidRDefault="00C51A7D">
      <w:pPr>
        <w:pStyle w:val="Relatedcards"/>
        <w:rPr>
          <w:rFonts w:asciiTheme="minorHAnsi" w:hAnsiTheme="minorHAnsi"/>
        </w:rPr>
      </w:pPr>
      <w:hyperlink w:anchor="spreadsheet_segment" w:history="1">
        <w:r w:rsidR="0041037A" w:rsidRPr="00B7030B">
          <w:rPr>
            <w:rFonts w:asciiTheme="minorHAnsi" w:hAnsiTheme="minorHAnsi"/>
          </w:rPr>
          <w:t>Spreadsheet Segment</w:t>
        </w:r>
      </w:hyperlink>
    </w:p>
    <w:p w14:paraId="29C100F5" w14:textId="77777777" w:rsidR="0041037A" w:rsidRPr="00B7030B" w:rsidRDefault="00C51A7D">
      <w:pPr>
        <w:pStyle w:val="Relatedcards"/>
        <w:rPr>
          <w:rFonts w:asciiTheme="minorHAnsi" w:hAnsiTheme="minorHAnsi"/>
        </w:rPr>
      </w:pPr>
      <w:hyperlink w:anchor="spreadsheet_filename" w:history="1">
        <w:r w:rsidR="0041037A" w:rsidRPr="00B7030B">
          <w:rPr>
            <w:rFonts w:asciiTheme="minorHAnsi" w:hAnsiTheme="minorHAnsi"/>
          </w:rPr>
          <w:t>Spreadsheet Filename</w:t>
        </w:r>
      </w:hyperlink>
    </w:p>
    <w:p w14:paraId="6C4E859A"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1B68538B" w14:textId="77777777" w:rsidR="0041037A" w:rsidRPr="00B7030B" w:rsidRDefault="0041037A" w:rsidP="00C86893">
      <w:pPr>
        <w:pStyle w:val="Heading4"/>
        <w:spacing w:after="0"/>
      </w:pPr>
      <w:r w:rsidRPr="00B7030B">
        <w:br w:type="page"/>
      </w:r>
      <w:bookmarkStart w:id="1303" w:name="spreadsheet_dates"/>
      <w:bookmarkStart w:id="1304" w:name="_Toc41047708"/>
      <w:bookmarkEnd w:id="1303"/>
      <w:r w:rsidRPr="00B7030B">
        <w:lastRenderedPageBreak/>
        <w:t xml:space="preserve">Spreadsheet </w:t>
      </w:r>
      <w:r w:rsidR="00344CC0" w:rsidRPr="00B7030B">
        <w:t xml:space="preserve">Profile </w:t>
      </w:r>
      <w:r w:rsidRPr="00B7030B">
        <w:t>Date (SPR DATE)</w:t>
      </w:r>
      <w:bookmarkEnd w:id="1304"/>
    </w:p>
    <w:p w14:paraId="0C59B2D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05" w:name="_Toc8027348"/>
      <w:r w:rsidR="0041037A" w:rsidRPr="00B7030B">
        <w:rPr>
          <w:rStyle w:val="Cardtitle1"/>
          <w:rFonts w:asciiTheme="minorHAnsi" w:hAnsiTheme="minorHAnsi"/>
          <w:b/>
          <w:bCs/>
        </w:rPr>
        <w:instrText>Spreadsheet Dates (SPR DATE)</w:instrText>
      </w:r>
      <w:bookmarkEnd w:id="130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82FD16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D8145B2"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SPRD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w:t>
      </w:r>
      <w:r w:rsidRPr="00B7030B">
        <w:rPr>
          <w:rFonts w:asciiTheme="minorHAnsi" w:hAnsiTheme="minorHAnsi"/>
          <w:i/>
          <w:iCs/>
        </w:rPr>
        <w:softHyphen/>
        <w:t>ian Day</w:t>
      </w:r>
    </w:p>
    <w:p w14:paraId="335B7902" w14:textId="77777777" w:rsidR="0041037A" w:rsidRPr="00B7030B" w:rsidRDefault="0041037A">
      <w:pPr>
        <w:pStyle w:val="BodyText2"/>
      </w:pPr>
    </w:p>
    <w:p w14:paraId="573E162B" w14:textId="77777777" w:rsidR="0041037A" w:rsidRPr="00AA5D02" w:rsidRDefault="0041037A">
      <w:pPr>
        <w:pStyle w:val="BodyText"/>
        <w:rPr>
          <w:sz w:val="20"/>
        </w:rPr>
      </w:pPr>
      <w:r w:rsidRPr="00AA5D02">
        <w:rPr>
          <w:sz w:val="20"/>
        </w:rPr>
        <w:t xml:space="preserve">This card specifies the dates that information is output to the </w:t>
      </w:r>
      <w:hyperlink w:anchor="spreadsheet_plot_file" w:history="1">
        <w:r w:rsidRPr="00AA5D02">
          <w:rPr>
            <w:rStyle w:val="Hyperlink"/>
            <w:rFonts w:asciiTheme="minorHAnsi" w:hAnsiTheme="minorHAnsi"/>
          </w:rPr>
          <w:t xml:space="preserve">spreadsheet </w:t>
        </w:r>
        <w:r w:rsidR="00344CC0" w:rsidRPr="00AA5D02">
          <w:rPr>
            <w:rStyle w:val="Hyperlink"/>
            <w:rFonts w:asciiTheme="minorHAnsi" w:hAnsiTheme="minorHAnsi"/>
          </w:rPr>
          <w:t xml:space="preserve">profile </w:t>
        </w:r>
        <w:r w:rsidRPr="00AA5D02">
          <w:rPr>
            <w:rStyle w:val="Hyperlink"/>
            <w:rFonts w:asciiTheme="minorHAnsi" w:hAnsiTheme="minorHAnsi"/>
          </w:rPr>
          <w:t>output file</w:t>
        </w:r>
      </w:hyperlink>
      <w:r w:rsidRPr="00AA5D02">
        <w:rPr>
          <w:sz w:val="20"/>
        </w:rPr>
        <w:t xml:space="preserve"> [</w:t>
      </w:r>
      <w:hyperlink w:anchor="spreadsheet_filename" w:history="1">
        <w:r w:rsidRPr="00AA5D02">
          <w:rPr>
            <w:rStyle w:val="Hyperlink"/>
            <w:rFonts w:asciiTheme="minorHAnsi" w:hAnsiTheme="minorHAnsi" w:cs="Arial"/>
          </w:rPr>
          <w:t>SPRFN</w:t>
        </w:r>
      </w:hyperlink>
      <w:r w:rsidRPr="00AA5D02">
        <w:rPr>
          <w:sz w:val="20"/>
        </w:rPr>
        <w:t>].  If there are more dates than can be specified on one line, then they are contin</w:t>
      </w:r>
      <w:r w:rsidRPr="00AA5D02">
        <w:rPr>
          <w:sz w:val="20"/>
        </w:rPr>
        <w:softHyphen/>
        <w:t>ued on the next line without ano</w:t>
      </w:r>
      <w:r w:rsidRPr="00AA5D02">
        <w:rPr>
          <w:sz w:val="20"/>
        </w:rPr>
        <w:softHyphen/>
        <w:t xml:space="preserve">ther </w:t>
      </w:r>
      <w:r w:rsidRPr="00AA5D02">
        <w:rPr>
          <w:rStyle w:val="CardReferen"/>
          <w:rFonts w:asciiTheme="minorHAnsi" w:hAnsiTheme="minorHAnsi"/>
          <w:sz w:val="20"/>
        </w:rPr>
        <w:t>SPR DAT</w:t>
      </w:r>
      <w:r w:rsidRPr="00AA5D02">
        <w:rPr>
          <w:rFonts w:cs="Arial"/>
          <w:sz w:val="20"/>
        </w:rPr>
        <w:t>E</w:t>
      </w:r>
      <w:r w:rsidRPr="00AA5D02">
        <w:rPr>
          <w:sz w:val="20"/>
        </w:rPr>
        <w:t xml:space="preserve"> card being specified.   Values for each waterbody start on a new line.</w:t>
      </w:r>
    </w:p>
    <w:p w14:paraId="03E564A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2537699"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SPR DATE    SPRD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p>
    <w:p w14:paraId="26F97ED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w:t>
      </w:r>
    </w:p>
    <w:p w14:paraId="4C83948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63.5</w:t>
      </w:r>
    </w:p>
    <w:p w14:paraId="6EE524FA"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63.5</w:t>
      </w:r>
    </w:p>
    <w:p w14:paraId="67C87E48"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1A18CEA" w14:textId="77777777" w:rsidR="0041037A" w:rsidRPr="00B7030B" w:rsidRDefault="00C51A7D">
      <w:pPr>
        <w:pStyle w:val="Relatedcards"/>
        <w:rPr>
          <w:rFonts w:asciiTheme="minorHAnsi" w:hAnsiTheme="minorHAnsi"/>
        </w:rPr>
      </w:pPr>
      <w:hyperlink w:anchor="spreadsheet" w:history="1">
        <w:r w:rsidR="0041037A" w:rsidRPr="00B7030B">
          <w:rPr>
            <w:rFonts w:asciiTheme="minorHAnsi" w:hAnsiTheme="minorHAnsi"/>
          </w:rPr>
          <w:t>Spreadsheet Plot</w:t>
        </w:r>
      </w:hyperlink>
    </w:p>
    <w:p w14:paraId="7DA7B10A" w14:textId="77777777" w:rsidR="0041037A" w:rsidRPr="00B7030B" w:rsidRDefault="00C51A7D">
      <w:pPr>
        <w:pStyle w:val="Relatedcards"/>
        <w:rPr>
          <w:rFonts w:asciiTheme="minorHAnsi" w:hAnsiTheme="minorHAnsi"/>
        </w:rPr>
      </w:pPr>
      <w:hyperlink w:anchor="spreadsheet_frequency" w:history="1">
        <w:r w:rsidR="0041037A" w:rsidRPr="00B7030B">
          <w:rPr>
            <w:rFonts w:asciiTheme="minorHAnsi" w:hAnsiTheme="minorHAnsi"/>
          </w:rPr>
          <w:t>Spreadsheet Frequency</w:t>
        </w:r>
      </w:hyperlink>
    </w:p>
    <w:p w14:paraId="253FCA24" w14:textId="77777777" w:rsidR="0041037A" w:rsidRPr="00B7030B" w:rsidRDefault="00C51A7D">
      <w:pPr>
        <w:pStyle w:val="Relatedcards"/>
        <w:rPr>
          <w:rFonts w:asciiTheme="minorHAnsi" w:hAnsiTheme="minorHAnsi"/>
        </w:rPr>
      </w:pPr>
      <w:hyperlink w:anchor="spreadsheet_segment" w:history="1">
        <w:r w:rsidR="0041037A" w:rsidRPr="00B7030B">
          <w:rPr>
            <w:rFonts w:asciiTheme="minorHAnsi" w:hAnsiTheme="minorHAnsi"/>
          </w:rPr>
          <w:t>Spreadsheet Segment</w:t>
        </w:r>
      </w:hyperlink>
    </w:p>
    <w:p w14:paraId="1B3A8426" w14:textId="77777777" w:rsidR="0041037A" w:rsidRPr="00B7030B" w:rsidRDefault="00C51A7D">
      <w:pPr>
        <w:pStyle w:val="Relatedcards"/>
        <w:rPr>
          <w:rFonts w:asciiTheme="minorHAnsi" w:hAnsiTheme="minorHAnsi"/>
        </w:rPr>
      </w:pPr>
      <w:hyperlink w:anchor="spreadsheet_filename" w:history="1">
        <w:r w:rsidR="0041037A" w:rsidRPr="00B7030B">
          <w:rPr>
            <w:rFonts w:asciiTheme="minorHAnsi" w:hAnsiTheme="minorHAnsi"/>
          </w:rPr>
          <w:t>Spreadsheet Filename</w:t>
        </w:r>
      </w:hyperlink>
    </w:p>
    <w:p w14:paraId="2EEC5AB5"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3C608E5F" w14:textId="77777777" w:rsidR="0041037A" w:rsidRPr="00B7030B" w:rsidRDefault="0041037A" w:rsidP="00C86893">
      <w:pPr>
        <w:pStyle w:val="Heading4"/>
        <w:spacing w:after="0"/>
      </w:pPr>
      <w:r w:rsidRPr="00B7030B">
        <w:br w:type="page"/>
      </w:r>
      <w:bookmarkStart w:id="1306" w:name="spreadsheet_frequency"/>
      <w:bookmarkStart w:id="1307" w:name="_Toc41047709"/>
      <w:bookmarkEnd w:id="1306"/>
      <w:r w:rsidRPr="00B7030B">
        <w:lastRenderedPageBreak/>
        <w:t xml:space="preserve">Spreadsheet </w:t>
      </w:r>
      <w:r w:rsidR="00344CC0" w:rsidRPr="00B7030B">
        <w:t xml:space="preserve">Profile </w:t>
      </w:r>
      <w:r w:rsidRPr="00B7030B">
        <w:t>Frequency (SPR FREQ)</w:t>
      </w:r>
      <w:bookmarkEnd w:id="1307"/>
    </w:p>
    <w:p w14:paraId="5F42AA53"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08" w:name="_Toc8027349"/>
      <w:r w:rsidR="0041037A" w:rsidRPr="00B7030B">
        <w:rPr>
          <w:rStyle w:val="Cardtitle1"/>
          <w:rFonts w:asciiTheme="minorHAnsi" w:hAnsiTheme="minorHAnsi"/>
          <w:b/>
          <w:bCs/>
        </w:rPr>
        <w:instrText>Spreadsheet Frequency (SPR FREQ)</w:instrText>
      </w:r>
      <w:bookmarkEnd w:id="130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B8D2DDD"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25267E"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SPRF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364273E2" w14:textId="77777777" w:rsidR="0041037A" w:rsidRPr="00B7030B" w:rsidRDefault="0041037A">
      <w:pPr>
        <w:pStyle w:val="BodyText2"/>
      </w:pPr>
    </w:p>
    <w:p w14:paraId="2E648337" w14:textId="110960EA" w:rsidR="0041037A" w:rsidRPr="00AA5D02" w:rsidRDefault="0041037A">
      <w:pPr>
        <w:pStyle w:val="BodyText"/>
        <w:rPr>
          <w:sz w:val="20"/>
        </w:rPr>
      </w:pPr>
      <w:r w:rsidRPr="00AA5D02">
        <w:rPr>
          <w:sz w:val="20"/>
        </w:rPr>
        <w:t xml:space="preserve">This card specifies </w:t>
      </w:r>
      <w:ins w:id="1309" w:author="Honnalore Steissberg" w:date="2021-08-03T18:13:00Z">
        <w:r w:rsidR="00D935F5">
          <w:rPr>
            <w:sz w:val="20"/>
          </w:rPr>
          <w:t xml:space="preserve">that </w:t>
        </w:r>
      </w:ins>
      <w:r w:rsidRPr="00AA5D02">
        <w:rPr>
          <w:sz w:val="20"/>
        </w:rPr>
        <w:t xml:space="preserve">the frequency information is output to the </w:t>
      </w:r>
      <w:hyperlink w:anchor="spreadsheet_plot_file" w:history="1">
        <w:r w:rsidRPr="00AA5D02">
          <w:rPr>
            <w:rStyle w:val="Hyperlink"/>
            <w:rFonts w:asciiTheme="minorHAnsi" w:hAnsiTheme="minorHAnsi"/>
          </w:rPr>
          <w:t xml:space="preserve">spreadsheet </w:t>
        </w:r>
        <w:r w:rsidR="00344CC0" w:rsidRPr="00AA5D02">
          <w:rPr>
            <w:rStyle w:val="Hyperlink"/>
            <w:rFonts w:asciiTheme="minorHAnsi" w:hAnsiTheme="minorHAnsi"/>
          </w:rPr>
          <w:t xml:space="preserve">profile </w:t>
        </w:r>
        <w:r w:rsidRPr="00AA5D02">
          <w:rPr>
            <w:rStyle w:val="Hyperlink"/>
            <w:rFonts w:asciiTheme="minorHAnsi" w:hAnsiTheme="minorHAnsi"/>
          </w:rPr>
          <w:t>output file</w:t>
        </w:r>
      </w:hyperlink>
      <w:r w:rsidRPr="00AA5D02">
        <w:rPr>
          <w:sz w:val="20"/>
        </w:rPr>
        <w:t xml:space="preserve"> [</w:t>
      </w:r>
      <w:hyperlink w:anchor="spreadsheet_filename" w:history="1">
        <w:r w:rsidRPr="00AA5D02">
          <w:rPr>
            <w:rStyle w:val="Hyperlink"/>
            <w:rFonts w:asciiTheme="minorHAnsi" w:hAnsiTheme="minorHAnsi" w:cs="Arial"/>
          </w:rPr>
          <w:t>SPRFN</w:t>
        </w:r>
      </w:hyperlink>
      <w:r w:rsidRPr="00AA5D02">
        <w:rPr>
          <w:sz w:val="20"/>
        </w:rPr>
        <w:t>].  Frequen</w:t>
      </w:r>
      <w:r w:rsidRPr="00AA5D02">
        <w:rPr>
          <w:sz w:val="20"/>
        </w:rPr>
        <w:softHyphen/>
        <w:t>cy can be changed at any time during the simulation by specifying appropri</w:t>
      </w:r>
      <w:r w:rsidRPr="00AA5D02">
        <w:rPr>
          <w:sz w:val="20"/>
        </w:rPr>
        <w:softHyphen/>
        <w:t>ate dates on the</w:t>
      </w:r>
      <w:r w:rsidRPr="00AA5D02">
        <w:rPr>
          <w:rFonts w:cs="Times New Roman TUR"/>
          <w:sz w:val="20"/>
        </w:rPr>
        <w:t xml:space="preserve"> </w:t>
      </w:r>
      <w:hyperlink w:anchor="spreadsheet_dates" w:history="1">
        <w:r w:rsidRPr="00AA5D02">
          <w:rPr>
            <w:rStyle w:val="Hyperlink"/>
            <w:rFonts w:asciiTheme="minorHAnsi" w:hAnsiTheme="minorHAnsi"/>
          </w:rPr>
          <w:t>Spreadsheet Date</w:t>
        </w:r>
      </w:hyperlink>
      <w:r w:rsidRPr="00AA5D02">
        <w:rPr>
          <w:sz w:val="20"/>
        </w:rPr>
        <w:t xml:space="preserve"> card and frequencies on the </w:t>
      </w:r>
      <w:r w:rsidRPr="00AA5D02">
        <w:rPr>
          <w:rStyle w:val="CardReferen1"/>
          <w:rFonts w:asciiTheme="minorHAnsi" w:hAnsiTheme="minorHAnsi"/>
          <w:sz w:val="20"/>
        </w:rPr>
        <w:t>Spreadsheet Frequency</w:t>
      </w:r>
      <w:r w:rsidRPr="00AA5D02">
        <w:rPr>
          <w:rFonts w:cs="Times New Roman TUR"/>
          <w:sz w:val="20"/>
        </w:rPr>
        <w:t xml:space="preserve"> </w:t>
      </w:r>
      <w:r w:rsidRPr="00AA5D02">
        <w:rPr>
          <w:sz w:val="20"/>
        </w:rPr>
        <w:t xml:space="preserve">card.  If output is needed only for the date specified on the </w:t>
      </w:r>
      <w:hyperlink w:anchor="snapshot_date" w:history="1">
        <w:hyperlink w:anchor="spreadsheet_dates" w:history="1">
          <w:r w:rsidRPr="00AA5D02">
            <w:rPr>
              <w:rStyle w:val="Hyperlink"/>
              <w:rFonts w:asciiTheme="minorHAnsi" w:hAnsiTheme="minorHAnsi"/>
            </w:rPr>
            <w:t>Spreadsheet Date</w:t>
          </w:r>
        </w:hyperlink>
      </w:hyperlink>
      <w:r w:rsidRPr="00AA5D02">
        <w:rPr>
          <w:sz w:val="20"/>
        </w:rPr>
        <w:t xml:space="preserve"> card, then set the frequency to be greater than the number of days before the next output date.</w:t>
      </w:r>
    </w:p>
    <w:p w14:paraId="610A8DD9" w14:textId="77777777" w:rsidR="0041037A" w:rsidRPr="00AA5D02" w:rsidRDefault="0041037A">
      <w:pPr>
        <w:pStyle w:val="BodyText"/>
        <w:rPr>
          <w:sz w:val="20"/>
        </w:rPr>
      </w:pPr>
      <w:r w:rsidRPr="00AA5D02">
        <w:rPr>
          <w:sz w:val="20"/>
        </w:rPr>
        <w:t>If there are more frequencies than can be specified on one line, then they are con</w:t>
      </w:r>
      <w:r w:rsidRPr="00AA5D02">
        <w:rPr>
          <w:sz w:val="20"/>
        </w:rPr>
        <w:softHyphen/>
        <w:t>tinued on the next line without another</w:t>
      </w:r>
      <w:r w:rsidRPr="00AA5D02">
        <w:rPr>
          <w:rFonts w:cs="Times New Roman TUR"/>
          <w:sz w:val="20"/>
        </w:rPr>
        <w:t xml:space="preserve"> </w:t>
      </w:r>
      <w:r w:rsidRPr="00AA5D02">
        <w:rPr>
          <w:rStyle w:val="CardReferen"/>
          <w:rFonts w:asciiTheme="minorHAnsi" w:hAnsiTheme="minorHAnsi"/>
          <w:sz w:val="20"/>
        </w:rPr>
        <w:t>SPR FREQ</w:t>
      </w:r>
      <w:r w:rsidRPr="00AA5D02">
        <w:rPr>
          <w:rFonts w:cs="Times New Roman TUR"/>
          <w:sz w:val="20"/>
        </w:rPr>
        <w:t xml:space="preserve"> </w:t>
      </w:r>
      <w:r w:rsidRPr="00AA5D02">
        <w:rPr>
          <w:sz w:val="20"/>
        </w:rPr>
        <w:t>card being specified.   Values for each waterbody start on a new line.</w:t>
      </w:r>
    </w:p>
    <w:p w14:paraId="6CF0B8D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9F0D9D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SPR FREQ    SPRF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p>
    <w:p w14:paraId="57E2DC8F"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w:t>
      </w:r>
    </w:p>
    <w:p w14:paraId="35343BA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7.0</w:t>
      </w:r>
    </w:p>
    <w:p w14:paraId="2FE1707A"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7.0</w:t>
      </w:r>
    </w:p>
    <w:p w14:paraId="76A4C6F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A72F3D6" w14:textId="77777777" w:rsidR="0041037A" w:rsidRPr="00B7030B" w:rsidRDefault="00C51A7D">
      <w:pPr>
        <w:pStyle w:val="Relatedcards"/>
        <w:rPr>
          <w:rFonts w:asciiTheme="minorHAnsi" w:hAnsiTheme="minorHAnsi"/>
        </w:rPr>
      </w:pPr>
      <w:hyperlink w:anchor="spreadsheet" w:history="1">
        <w:r w:rsidR="0041037A" w:rsidRPr="00B7030B">
          <w:rPr>
            <w:rFonts w:asciiTheme="minorHAnsi" w:hAnsiTheme="minorHAnsi"/>
          </w:rPr>
          <w:t>Spreadsheet Plot</w:t>
        </w:r>
      </w:hyperlink>
    </w:p>
    <w:p w14:paraId="1701326F" w14:textId="77777777" w:rsidR="0041037A" w:rsidRPr="00B7030B" w:rsidRDefault="00C51A7D">
      <w:pPr>
        <w:pStyle w:val="Relatedcards"/>
        <w:rPr>
          <w:rFonts w:asciiTheme="minorHAnsi" w:hAnsiTheme="minorHAnsi"/>
        </w:rPr>
      </w:pPr>
      <w:hyperlink w:anchor="spreadsheet_dates" w:history="1">
        <w:r w:rsidR="0041037A" w:rsidRPr="00B7030B">
          <w:rPr>
            <w:rFonts w:asciiTheme="minorHAnsi" w:hAnsiTheme="minorHAnsi"/>
          </w:rPr>
          <w:t>Spreadsheet Date</w:t>
        </w:r>
      </w:hyperlink>
    </w:p>
    <w:p w14:paraId="23F89010" w14:textId="77777777" w:rsidR="0041037A" w:rsidRPr="00B7030B" w:rsidRDefault="00C51A7D">
      <w:pPr>
        <w:pStyle w:val="Relatedcards"/>
        <w:rPr>
          <w:rFonts w:asciiTheme="minorHAnsi" w:hAnsiTheme="minorHAnsi"/>
        </w:rPr>
      </w:pPr>
      <w:hyperlink w:anchor="spreadsheet_segment" w:history="1">
        <w:r w:rsidR="0041037A" w:rsidRPr="00B7030B">
          <w:rPr>
            <w:rFonts w:asciiTheme="minorHAnsi" w:hAnsiTheme="minorHAnsi"/>
          </w:rPr>
          <w:t>Spreadsheet Segment</w:t>
        </w:r>
      </w:hyperlink>
    </w:p>
    <w:p w14:paraId="11BB7115" w14:textId="77777777" w:rsidR="0041037A" w:rsidRPr="00B7030B" w:rsidRDefault="00C51A7D">
      <w:pPr>
        <w:pStyle w:val="Relatedcards"/>
        <w:rPr>
          <w:rFonts w:asciiTheme="minorHAnsi" w:hAnsiTheme="minorHAnsi"/>
        </w:rPr>
      </w:pPr>
      <w:hyperlink w:anchor="spreadsheet_filename" w:history="1">
        <w:r w:rsidR="0041037A" w:rsidRPr="00B7030B">
          <w:rPr>
            <w:rFonts w:asciiTheme="minorHAnsi" w:hAnsiTheme="minorHAnsi"/>
          </w:rPr>
          <w:t>Spreadsheet Filename</w:t>
        </w:r>
      </w:hyperlink>
    </w:p>
    <w:p w14:paraId="5EEE001A"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6B86DE9A" w14:textId="77777777" w:rsidR="0041037A" w:rsidRPr="00B7030B" w:rsidRDefault="0041037A" w:rsidP="00C86893">
      <w:pPr>
        <w:pStyle w:val="Heading4"/>
        <w:spacing w:after="0"/>
      </w:pPr>
      <w:r w:rsidRPr="00B7030B">
        <w:br w:type="page"/>
      </w:r>
      <w:bookmarkStart w:id="1310" w:name="spreadsheet_segment"/>
      <w:bookmarkStart w:id="1311" w:name="_Toc41047710"/>
      <w:bookmarkEnd w:id="1310"/>
      <w:r w:rsidRPr="00B7030B">
        <w:lastRenderedPageBreak/>
        <w:t xml:space="preserve">Spreadsheet </w:t>
      </w:r>
      <w:r w:rsidR="00344CC0" w:rsidRPr="00B7030B">
        <w:t xml:space="preserve">Profile </w:t>
      </w:r>
      <w:r w:rsidRPr="00B7030B">
        <w:t>Segment (SPR SEG)</w:t>
      </w:r>
      <w:bookmarkEnd w:id="1311"/>
    </w:p>
    <w:p w14:paraId="3016AF22"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12" w:name="_Toc8027350"/>
      <w:r w:rsidR="0041037A" w:rsidRPr="00B7030B">
        <w:rPr>
          <w:rStyle w:val="Cardtitle1"/>
          <w:rFonts w:asciiTheme="minorHAnsi" w:hAnsiTheme="minorHAnsi"/>
          <w:b/>
          <w:bCs/>
        </w:rPr>
        <w:instrText>Spreadsheet Segment (SPR SEG)</w:instrText>
      </w:r>
      <w:bookmarkEnd w:id="131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149887C"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D05F4C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ISPR</w:t>
      </w:r>
      <w:r w:rsidRPr="00B7030B">
        <w:rPr>
          <w:rFonts w:asciiTheme="minorHAnsi" w:hAnsiTheme="minorHAnsi"/>
        </w:rPr>
        <w:tab/>
        <w:t>Integer</w:t>
      </w:r>
      <w:r w:rsidRPr="00B7030B">
        <w:rPr>
          <w:rFonts w:asciiTheme="minorHAnsi" w:hAnsiTheme="minorHAnsi"/>
        </w:rPr>
        <w:tab/>
        <w:t>Output segments</w:t>
      </w:r>
    </w:p>
    <w:p w14:paraId="588C80AF" w14:textId="77777777" w:rsidR="0041037A" w:rsidRPr="00B7030B" w:rsidRDefault="0041037A">
      <w:pPr>
        <w:pStyle w:val="BodyText2"/>
      </w:pPr>
    </w:p>
    <w:p w14:paraId="2131A639" w14:textId="77777777" w:rsidR="0041037A" w:rsidRPr="00AA5D02" w:rsidRDefault="0041037A">
      <w:pPr>
        <w:pStyle w:val="BodyText"/>
        <w:rPr>
          <w:rFonts w:cs="Times New Roman TUR"/>
          <w:sz w:val="20"/>
        </w:rPr>
      </w:pPr>
      <w:r w:rsidRPr="00AA5D02">
        <w:rPr>
          <w:sz w:val="20"/>
        </w:rPr>
        <w:t>This card specifies model seg</w:t>
      </w:r>
      <w:r w:rsidRPr="00AA5D02">
        <w:rPr>
          <w:sz w:val="20"/>
        </w:rPr>
        <w:softHyphen/>
        <w:t xml:space="preserve">ments for which information is output to the </w:t>
      </w:r>
      <w:hyperlink w:anchor="spreadsheet_plot_file" w:history="1">
        <w:r w:rsidRPr="00AA5D02">
          <w:rPr>
            <w:rStyle w:val="Hyperlink"/>
            <w:rFonts w:asciiTheme="minorHAnsi" w:hAnsiTheme="minorHAnsi"/>
          </w:rPr>
          <w:t>spreadsheet output file</w:t>
        </w:r>
      </w:hyperlink>
      <w:r w:rsidRPr="00AA5D02">
        <w:rPr>
          <w:sz w:val="20"/>
        </w:rPr>
        <w:t xml:space="preserve"> [</w:t>
      </w:r>
      <w:hyperlink w:anchor="spreadsheet_filename" w:history="1">
        <w:r w:rsidRPr="00AA5D02">
          <w:rPr>
            <w:rStyle w:val="Hyperlink"/>
            <w:rFonts w:asciiTheme="minorHAnsi" w:hAnsiTheme="minorHAnsi" w:cs="Arial"/>
          </w:rPr>
          <w:t>SPRFN</w:t>
        </w:r>
      </w:hyperlink>
      <w:r w:rsidRPr="00AA5D02">
        <w:rPr>
          <w:sz w:val="20"/>
        </w:rPr>
        <w:t>].  If there are more seg</w:t>
      </w:r>
      <w:r w:rsidRPr="00AA5D02">
        <w:rPr>
          <w:sz w:val="20"/>
        </w:rPr>
        <w:softHyphen/>
        <w:t>ments than can be specified on one line, then they are continued on the next line with</w:t>
      </w:r>
      <w:r w:rsidRPr="00AA5D02">
        <w:rPr>
          <w:sz w:val="20"/>
        </w:rPr>
        <w:softHyphen/>
        <w:t>out another</w:t>
      </w:r>
      <w:r w:rsidRPr="00AA5D02">
        <w:rPr>
          <w:rFonts w:cs="Times New Roman TUR"/>
          <w:sz w:val="20"/>
        </w:rPr>
        <w:t xml:space="preserve"> </w:t>
      </w:r>
      <w:r w:rsidRPr="00AA5D02">
        <w:rPr>
          <w:rStyle w:val="CardReferen"/>
          <w:rFonts w:asciiTheme="minorHAnsi" w:hAnsiTheme="minorHAnsi"/>
          <w:sz w:val="20"/>
        </w:rPr>
        <w:t>SPR SEG</w:t>
      </w:r>
      <w:r w:rsidRPr="00AA5D02">
        <w:rPr>
          <w:sz w:val="20"/>
        </w:rPr>
        <w:t xml:space="preserve"> card being speci</w:t>
      </w:r>
      <w:r w:rsidRPr="00AA5D02">
        <w:rPr>
          <w:sz w:val="20"/>
        </w:rPr>
        <w:softHyphen/>
        <w:t>fied</w:t>
      </w:r>
      <w:r w:rsidRPr="00AA5D02">
        <w:rPr>
          <w:rFonts w:cs="Times New Roman TUR"/>
          <w:sz w:val="20"/>
        </w:rPr>
        <w:t>.</w:t>
      </w:r>
    </w:p>
    <w:p w14:paraId="08C29AB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CB65FA9"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SPR SEG     ISPR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p>
    <w:p w14:paraId="6B808F90"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w:t>
      </w:r>
    </w:p>
    <w:p w14:paraId="3E1077DB"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14</w:t>
      </w:r>
    </w:p>
    <w:p w14:paraId="18D2DFCF"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42</w:t>
      </w:r>
    </w:p>
    <w:p w14:paraId="6CE0B41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36A5A96" w14:textId="77777777" w:rsidR="0041037A" w:rsidRPr="00B7030B" w:rsidRDefault="00C51A7D">
      <w:pPr>
        <w:pStyle w:val="Relatedcards"/>
        <w:rPr>
          <w:rFonts w:asciiTheme="minorHAnsi" w:hAnsiTheme="minorHAnsi"/>
        </w:rPr>
      </w:pPr>
      <w:hyperlink w:anchor="spreadsheet" w:history="1">
        <w:r w:rsidR="0041037A" w:rsidRPr="00B7030B">
          <w:rPr>
            <w:rFonts w:asciiTheme="minorHAnsi" w:hAnsiTheme="minorHAnsi"/>
          </w:rPr>
          <w:t>Spreadsheet Plot</w:t>
        </w:r>
      </w:hyperlink>
    </w:p>
    <w:p w14:paraId="2221D9D3" w14:textId="77777777" w:rsidR="0041037A" w:rsidRPr="00B7030B" w:rsidRDefault="00C51A7D">
      <w:pPr>
        <w:pStyle w:val="Relatedcards"/>
        <w:rPr>
          <w:rFonts w:asciiTheme="minorHAnsi" w:hAnsiTheme="minorHAnsi"/>
        </w:rPr>
      </w:pPr>
      <w:hyperlink w:anchor="spreadsheet_dates" w:history="1">
        <w:r w:rsidR="0041037A" w:rsidRPr="00B7030B">
          <w:rPr>
            <w:rFonts w:asciiTheme="minorHAnsi" w:hAnsiTheme="minorHAnsi"/>
          </w:rPr>
          <w:t>Spreadsheet Date</w:t>
        </w:r>
      </w:hyperlink>
    </w:p>
    <w:p w14:paraId="07AE4960" w14:textId="77777777" w:rsidR="0041037A" w:rsidRPr="00B7030B" w:rsidRDefault="00C51A7D">
      <w:pPr>
        <w:pStyle w:val="Relatedcards"/>
        <w:rPr>
          <w:rFonts w:asciiTheme="minorHAnsi" w:hAnsiTheme="minorHAnsi"/>
        </w:rPr>
      </w:pPr>
      <w:hyperlink w:anchor="spreadsheet_frequency" w:history="1">
        <w:r w:rsidR="0041037A" w:rsidRPr="00B7030B">
          <w:rPr>
            <w:rFonts w:asciiTheme="minorHAnsi" w:hAnsiTheme="minorHAnsi"/>
          </w:rPr>
          <w:t>Spreadsheet Frequency</w:t>
        </w:r>
      </w:hyperlink>
    </w:p>
    <w:p w14:paraId="4441938F" w14:textId="77777777" w:rsidR="0041037A" w:rsidRPr="00B7030B" w:rsidRDefault="00C51A7D">
      <w:pPr>
        <w:pStyle w:val="Relatedcards"/>
        <w:rPr>
          <w:rFonts w:asciiTheme="minorHAnsi" w:hAnsiTheme="minorHAnsi"/>
        </w:rPr>
      </w:pPr>
      <w:hyperlink w:anchor="spreadsheet_filename" w:history="1">
        <w:r w:rsidR="0041037A" w:rsidRPr="00B7030B">
          <w:rPr>
            <w:rFonts w:asciiTheme="minorHAnsi" w:hAnsiTheme="minorHAnsi"/>
          </w:rPr>
          <w:t>Spreadsheet Filename</w:t>
        </w:r>
      </w:hyperlink>
    </w:p>
    <w:p w14:paraId="22C6AAD2"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3A93F3E9" w14:textId="149F0C63" w:rsidR="0041037A" w:rsidRPr="00B7030B" w:rsidRDefault="0041037A" w:rsidP="00C86893">
      <w:pPr>
        <w:pStyle w:val="Heading4"/>
      </w:pPr>
      <w:r w:rsidRPr="00B7030B">
        <w:br w:type="page"/>
      </w:r>
      <w:bookmarkStart w:id="1313" w:name="vectors"/>
      <w:bookmarkStart w:id="1314" w:name="_Toc41047711"/>
      <w:bookmarkEnd w:id="1313"/>
      <w:r w:rsidR="00C86893">
        <w:lastRenderedPageBreak/>
        <w:t>W2 Linkage File Output</w:t>
      </w:r>
      <w:r w:rsidR="00C86893" w:rsidRPr="00B7030B">
        <w:t xml:space="preserve"> </w:t>
      </w:r>
      <w:r w:rsidR="000C6C68">
        <w:t>–</w:t>
      </w:r>
      <w:r w:rsidR="00C86893">
        <w:t xml:space="preserve"> </w:t>
      </w:r>
      <w:r w:rsidR="000C6C68">
        <w:t>(</w:t>
      </w:r>
      <w:r w:rsidRPr="00B7030B">
        <w:t>Vector Plot</w:t>
      </w:r>
      <w:r w:rsidR="000C6C68">
        <w:t>)</w:t>
      </w:r>
      <w:r w:rsidRPr="00B7030B">
        <w:t xml:space="preserve"> (VPL PLOT)</w:t>
      </w:r>
      <w:bookmarkEnd w:id="1314"/>
      <w:r w:rsidR="00C86893">
        <w:t xml:space="preserve"> </w:t>
      </w:r>
    </w:p>
    <w:p w14:paraId="5900FF4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315" w:name="_Toc8027351"/>
      <w:r w:rsidR="0041037A" w:rsidRPr="00B7030B">
        <w:rPr>
          <w:rStyle w:val="CardReferen"/>
          <w:rFonts w:asciiTheme="minorHAnsi" w:hAnsiTheme="minorHAnsi"/>
          <w:b/>
          <w:bCs/>
        </w:rPr>
        <w:instrText>Vector Plot (VPL PLOT)</w:instrText>
      </w:r>
      <w:bookmarkEnd w:id="1315"/>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64DDAC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3CFB10E" w14:textId="3F333F29"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VPLC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w:t>
      </w:r>
      <w:r w:rsidRPr="00B7030B">
        <w:rPr>
          <w:rFonts w:asciiTheme="minorHAnsi" w:hAnsiTheme="minorHAnsi"/>
        </w:rPr>
        <w:softHyphen/>
        <w:t xml:space="preserve">mation is written to the </w:t>
      </w:r>
      <w:r w:rsidR="000C6C68">
        <w:rPr>
          <w:rFonts w:asciiTheme="minorHAnsi" w:hAnsiTheme="minorHAnsi"/>
        </w:rPr>
        <w:t xml:space="preserve">W2 Linkage file (old </w:t>
      </w:r>
      <w:r w:rsidRPr="00B7030B">
        <w:rPr>
          <w:rFonts w:asciiTheme="minorHAnsi" w:hAnsiTheme="minorHAnsi"/>
        </w:rPr>
        <w:t>vec</w:t>
      </w:r>
      <w:r w:rsidRPr="00B7030B">
        <w:rPr>
          <w:rFonts w:asciiTheme="minorHAnsi" w:hAnsiTheme="minorHAnsi"/>
        </w:rPr>
        <w:softHyphen/>
        <w:t>tor file</w:t>
      </w:r>
      <w:r w:rsidR="000C6C68">
        <w:rPr>
          <w:rFonts w:asciiTheme="minorHAnsi" w:hAnsiTheme="minorHAnsi"/>
        </w:rPr>
        <w:t>)</w:t>
      </w:r>
      <w:r w:rsidRPr="00B7030B">
        <w:rPr>
          <w:rFonts w:asciiTheme="minorHAnsi" w:hAnsiTheme="minorHAnsi"/>
        </w:rPr>
        <w:t>, ON or OFF</w:t>
      </w:r>
    </w:p>
    <w:p w14:paraId="11C843F9" w14:textId="0A19C4DF"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NVPL</w:t>
      </w:r>
      <w:r w:rsidRPr="00B7030B">
        <w:rPr>
          <w:rFonts w:asciiTheme="minorHAnsi" w:hAnsiTheme="minorHAnsi"/>
        </w:rPr>
        <w:tab/>
        <w:t>Inte</w:t>
      </w:r>
      <w:r w:rsidRPr="00B7030B">
        <w:rPr>
          <w:rFonts w:asciiTheme="minorHAnsi" w:hAnsiTheme="minorHAnsi"/>
        </w:rPr>
        <w:softHyphen/>
        <w:t>ger</w:t>
      </w:r>
      <w:r w:rsidRPr="00B7030B">
        <w:rPr>
          <w:rFonts w:asciiTheme="minorHAnsi" w:hAnsiTheme="minorHAnsi"/>
        </w:rPr>
        <w:tab/>
      </w:r>
      <w:r w:rsidRPr="00B7030B">
        <w:rPr>
          <w:rFonts w:asciiTheme="minorHAnsi" w:hAnsiTheme="minorHAnsi"/>
        </w:rPr>
        <w:tab/>
        <w:t xml:space="preserve">Number of </w:t>
      </w:r>
      <w:r w:rsidR="000C6C68">
        <w:rPr>
          <w:rFonts w:asciiTheme="minorHAnsi" w:hAnsiTheme="minorHAnsi"/>
        </w:rPr>
        <w:t>W2 Linkage Dates (</w:t>
      </w:r>
      <w:r w:rsidRPr="00B7030B">
        <w:rPr>
          <w:rFonts w:asciiTheme="minorHAnsi" w:hAnsiTheme="minorHAnsi"/>
        </w:rPr>
        <w:t>vector plot</w:t>
      </w:r>
      <w:r w:rsidR="000C6C68">
        <w:rPr>
          <w:rFonts w:asciiTheme="minorHAnsi" w:hAnsiTheme="minorHAnsi"/>
        </w:rPr>
        <w:t>)</w:t>
      </w:r>
      <w:r w:rsidRPr="00B7030B">
        <w:rPr>
          <w:rFonts w:asciiTheme="minorHAnsi" w:hAnsiTheme="minorHAnsi"/>
        </w:rPr>
        <w:t xml:space="preserve"> dates</w:t>
      </w:r>
    </w:p>
    <w:p w14:paraId="4AE471C9" w14:textId="77777777" w:rsidR="0041037A" w:rsidRPr="00B7030B" w:rsidRDefault="0041037A">
      <w:pPr>
        <w:pStyle w:val="BodyText2"/>
      </w:pPr>
    </w:p>
    <w:p w14:paraId="38EE0D0D" w14:textId="77777777" w:rsidR="0041037A" w:rsidRPr="00AA5D02" w:rsidRDefault="0041037A">
      <w:pPr>
        <w:pStyle w:val="BodyText"/>
        <w:rPr>
          <w:sz w:val="20"/>
        </w:rPr>
      </w:pPr>
      <w:r w:rsidRPr="00AA5D02">
        <w:rPr>
          <w:sz w:val="20"/>
        </w:rPr>
        <w:t>This card speci</w:t>
      </w:r>
      <w:r w:rsidRPr="00AA5D02">
        <w:rPr>
          <w:sz w:val="20"/>
        </w:rPr>
        <w:softHyphen/>
        <w:t xml:space="preserve">fies if information is output to the </w:t>
      </w:r>
      <w:hyperlink w:anchor="vector_plot_file" w:history="1">
        <w:r w:rsidRPr="00AA5D02">
          <w:rPr>
            <w:rStyle w:val="Hyperlink"/>
            <w:rFonts w:asciiTheme="minorHAnsi" w:hAnsiTheme="minorHAnsi"/>
          </w:rPr>
          <w:t>vector plot file</w:t>
        </w:r>
      </w:hyperlink>
      <w:r w:rsidRPr="00AA5D02">
        <w:rPr>
          <w:sz w:val="20"/>
        </w:rPr>
        <w:t xml:space="preserve"> [</w:t>
      </w:r>
      <w:hyperlink w:anchor="vector_filename" w:history="1">
        <w:r w:rsidRPr="00AA5D02">
          <w:rPr>
            <w:rStyle w:val="Hyperlink"/>
            <w:rFonts w:asciiTheme="minorHAnsi" w:hAnsiTheme="minorHAnsi" w:cs="Arial"/>
          </w:rPr>
          <w:t>VPLFN</w:t>
        </w:r>
      </w:hyperlink>
      <w:r w:rsidRPr="00AA5D02">
        <w:rPr>
          <w:sz w:val="20"/>
        </w:rPr>
        <w:t>] and the number of vector plot intervals for specify</w:t>
      </w:r>
      <w:r w:rsidRPr="00AA5D02">
        <w:rPr>
          <w:sz w:val="20"/>
        </w:rPr>
        <w:softHyphen/>
        <w:t xml:space="preserve">ing output dates and frequencies.  </w:t>
      </w:r>
      <w:r w:rsidR="00E17A9A" w:rsidRPr="00AA5D02">
        <w:rPr>
          <w:sz w:val="20"/>
        </w:rPr>
        <w:t xml:space="preserve">Starting in Version 3.71, the VPL card is no longer the ‘vector plot card’. This card will specify the frequency of output for the </w:t>
      </w:r>
      <w:r w:rsidR="00E17A9A" w:rsidRPr="00C86893">
        <w:rPr>
          <w:b/>
          <w:bCs/>
          <w:sz w:val="20"/>
        </w:rPr>
        <w:t>W2</w:t>
      </w:r>
      <w:r w:rsidR="00C86893" w:rsidRPr="00C86893">
        <w:rPr>
          <w:b/>
          <w:bCs/>
          <w:sz w:val="20"/>
        </w:rPr>
        <w:t>_Post.exe</w:t>
      </w:r>
      <w:r w:rsidR="00E17A9A" w:rsidRPr="00AA5D02">
        <w:rPr>
          <w:sz w:val="20"/>
        </w:rPr>
        <w:t xml:space="preserve"> post-processor. Hence, when </w:t>
      </w:r>
      <w:r w:rsidR="00E17A9A" w:rsidRPr="00C86893">
        <w:rPr>
          <w:b/>
          <w:bCs/>
          <w:sz w:val="20"/>
        </w:rPr>
        <w:t>VPL</w:t>
      </w:r>
      <w:r w:rsidR="00C86893" w:rsidRPr="00C86893">
        <w:rPr>
          <w:b/>
          <w:bCs/>
          <w:sz w:val="20"/>
        </w:rPr>
        <w:t>C</w:t>
      </w:r>
      <w:r w:rsidR="00E17A9A" w:rsidRPr="00AA5D02">
        <w:rPr>
          <w:sz w:val="20"/>
        </w:rPr>
        <w:t xml:space="preserve"> is ON, an output file will be created for the for the times and intervals specified in the vector plot frequency and the vector plot date. The vector plot filename specifies the binary file output. Be careful about high frequency output for a large system since the post-processor may not be able to process file sizes greater than 2 GB. For information on the </w:t>
      </w:r>
      <w:r w:rsidR="00E17A9A" w:rsidRPr="00C86893">
        <w:rPr>
          <w:b/>
          <w:bCs/>
          <w:sz w:val="20"/>
        </w:rPr>
        <w:t>W2</w:t>
      </w:r>
      <w:r w:rsidR="00C86893" w:rsidRPr="00C86893">
        <w:rPr>
          <w:b/>
          <w:bCs/>
          <w:sz w:val="20"/>
        </w:rPr>
        <w:t>_Post.exe</w:t>
      </w:r>
      <w:r w:rsidR="00E17A9A" w:rsidRPr="00AA5D02">
        <w:rPr>
          <w:sz w:val="20"/>
        </w:rPr>
        <w:t xml:space="preserve"> post-processor, please consult the user manual for the w2tools program.</w:t>
      </w:r>
      <w:r w:rsidR="002224C2" w:rsidRPr="00AA5D02">
        <w:rPr>
          <w:sz w:val="20"/>
        </w:rPr>
        <w:t xml:space="preserve"> Also, note that only 1 output file is used even for multiple waterbodies. Hence, the value of </w:t>
      </w:r>
      <w:r w:rsidR="002224C2" w:rsidRPr="00C86893">
        <w:rPr>
          <w:b/>
          <w:bCs/>
          <w:sz w:val="20"/>
        </w:rPr>
        <w:t>VPLC</w:t>
      </w:r>
      <w:r w:rsidR="002224C2" w:rsidRPr="00AA5D02">
        <w:rPr>
          <w:sz w:val="20"/>
        </w:rPr>
        <w:t xml:space="preserve"> for the 1</w:t>
      </w:r>
      <w:r w:rsidR="002224C2" w:rsidRPr="00AA5D02">
        <w:rPr>
          <w:sz w:val="20"/>
          <w:vertAlign w:val="superscript"/>
        </w:rPr>
        <w:t>st</w:t>
      </w:r>
      <w:r w:rsidR="002224C2" w:rsidRPr="00AA5D02">
        <w:rPr>
          <w:sz w:val="20"/>
        </w:rPr>
        <w:t xml:space="preserve"> waterbody must be ON for output. The values of </w:t>
      </w:r>
      <w:r w:rsidR="002224C2" w:rsidRPr="00C86893">
        <w:rPr>
          <w:b/>
          <w:bCs/>
          <w:sz w:val="20"/>
        </w:rPr>
        <w:t>VPLC</w:t>
      </w:r>
      <w:r w:rsidR="002224C2" w:rsidRPr="00AA5D02">
        <w:rPr>
          <w:sz w:val="20"/>
        </w:rPr>
        <w:t xml:space="preserve"> for other waterbodies are ignored.</w:t>
      </w:r>
    </w:p>
    <w:p w14:paraId="1F778E2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896481D" w14:textId="77777777" w:rsidR="0041037A" w:rsidRPr="008D5340" w:rsidRDefault="0041037A">
      <w:pPr>
        <w:pStyle w:val="Examplebody"/>
        <w:rPr>
          <w:rStyle w:val="Cardexample1"/>
        </w:rPr>
      </w:pPr>
      <w:r w:rsidRPr="008D5340">
        <w:rPr>
          <w:rStyle w:val="Cardexample1"/>
        </w:rPr>
        <w:t>VPL PLOT    VPLC    NVPL</w:t>
      </w:r>
    </w:p>
    <w:p w14:paraId="48594C5D" w14:textId="77777777" w:rsidR="0041037A" w:rsidRPr="008D5340" w:rsidRDefault="0041037A">
      <w:pPr>
        <w:pStyle w:val="Examplebody"/>
        <w:rPr>
          <w:szCs w:val="22"/>
        </w:rPr>
      </w:pPr>
      <w:r w:rsidRPr="008D5340">
        <w:rPr>
          <w:rStyle w:val="Cardexample1"/>
        </w:rPr>
        <w:t>Wb 1          ON       7</w:t>
      </w:r>
    </w:p>
    <w:p w14:paraId="24D35EBC" w14:textId="77777777" w:rsidR="0041037A" w:rsidRPr="008D5340" w:rsidRDefault="0041037A">
      <w:pPr>
        <w:pStyle w:val="Examplebody"/>
        <w:rPr>
          <w:szCs w:val="22"/>
        </w:rPr>
      </w:pPr>
      <w:r w:rsidRPr="008D5340">
        <w:rPr>
          <w:rStyle w:val="Cardexample1"/>
        </w:rPr>
        <w:t>Wb 2          ON       7</w:t>
      </w:r>
      <w:r w:rsidR="00D21633" w:rsidRPr="008D5340">
        <w:rPr>
          <w:rStyle w:val="Cardexample1"/>
        </w:rPr>
        <w:t xml:space="preserve">    </w:t>
      </w:r>
      <w:r w:rsidR="00D21633" w:rsidRPr="008D5340">
        <w:rPr>
          <w:rStyle w:val="Cardexample1"/>
        </w:rPr>
        <w:sym w:font="Wingdings" w:char="F0DF"/>
      </w:r>
      <w:r w:rsidR="00D21633" w:rsidRPr="008D5340">
        <w:rPr>
          <w:rStyle w:val="Cardexample1"/>
        </w:rPr>
        <w:t>This is ignored</w:t>
      </w:r>
    </w:p>
    <w:p w14:paraId="5BE608B2" w14:textId="77777777" w:rsidR="0041037A" w:rsidRPr="00B7030B" w:rsidRDefault="0041037A">
      <w:pPr>
        <w:pStyle w:val="Examplebody"/>
        <w:rPr>
          <w:rFonts w:asciiTheme="minorHAnsi" w:hAnsiTheme="minorHAnsi"/>
          <w:szCs w:val="22"/>
        </w:rPr>
      </w:pPr>
      <w:r w:rsidRPr="008D5340">
        <w:rPr>
          <w:rStyle w:val="Cardexample1"/>
        </w:rPr>
        <w:t>Wb 3          ON       7</w:t>
      </w:r>
      <w:r w:rsidR="00D21633" w:rsidRPr="008D5340">
        <w:rPr>
          <w:rStyle w:val="Cardexample1"/>
        </w:rPr>
        <w:t xml:space="preserve">    </w:t>
      </w:r>
      <w:r w:rsidR="00D21633" w:rsidRPr="008D5340">
        <w:rPr>
          <w:rStyle w:val="Cardexample1"/>
        </w:rPr>
        <w:sym w:font="Wingdings" w:char="F0DF"/>
      </w:r>
      <w:r w:rsidR="00D21633" w:rsidRPr="008D5340">
        <w:rPr>
          <w:rStyle w:val="Cardexample1"/>
        </w:rPr>
        <w:t>This is ignored</w:t>
      </w:r>
    </w:p>
    <w:p w14:paraId="22E8698F"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9266512" w14:textId="77777777" w:rsidR="0041037A" w:rsidRPr="00B7030B" w:rsidRDefault="00C51A7D">
      <w:pPr>
        <w:pStyle w:val="Relatedcards"/>
        <w:rPr>
          <w:rFonts w:asciiTheme="minorHAnsi" w:hAnsiTheme="minorHAnsi"/>
        </w:rPr>
      </w:pPr>
      <w:hyperlink w:anchor="vector_date" w:history="1">
        <w:r w:rsidR="0041037A" w:rsidRPr="00B7030B">
          <w:rPr>
            <w:rFonts w:asciiTheme="minorHAnsi" w:hAnsiTheme="minorHAnsi"/>
          </w:rPr>
          <w:t>Vector Plot Date</w:t>
        </w:r>
      </w:hyperlink>
    </w:p>
    <w:p w14:paraId="61004060" w14:textId="77777777" w:rsidR="0041037A" w:rsidRPr="00B7030B" w:rsidRDefault="00C51A7D">
      <w:pPr>
        <w:pStyle w:val="Relatedcards"/>
        <w:rPr>
          <w:rFonts w:asciiTheme="minorHAnsi" w:hAnsiTheme="minorHAnsi"/>
        </w:rPr>
      </w:pPr>
      <w:hyperlink w:anchor="vector_frequency" w:history="1">
        <w:r w:rsidR="0041037A" w:rsidRPr="00B7030B">
          <w:rPr>
            <w:rFonts w:asciiTheme="minorHAnsi" w:hAnsiTheme="minorHAnsi"/>
          </w:rPr>
          <w:t>Vector Plot Frequency</w:t>
        </w:r>
      </w:hyperlink>
    </w:p>
    <w:p w14:paraId="61B27EBC" w14:textId="77777777" w:rsidR="0041037A" w:rsidRPr="00B7030B" w:rsidRDefault="00C51A7D">
      <w:pPr>
        <w:pStyle w:val="Relatedcards"/>
        <w:rPr>
          <w:rFonts w:asciiTheme="minorHAnsi" w:hAnsiTheme="minorHAnsi"/>
        </w:rPr>
      </w:pPr>
      <w:hyperlink w:anchor="vector_filename" w:history="1">
        <w:r w:rsidR="0041037A" w:rsidRPr="00B7030B">
          <w:rPr>
            <w:rFonts w:asciiTheme="minorHAnsi" w:hAnsiTheme="minorHAnsi"/>
          </w:rPr>
          <w:t>Vector Plot Filename</w:t>
        </w:r>
      </w:hyperlink>
    </w:p>
    <w:p w14:paraId="17B4E6AA" w14:textId="77777777" w:rsidR="0041037A" w:rsidRPr="00B7030B" w:rsidRDefault="0041037A" w:rsidP="00C86893">
      <w:pPr>
        <w:pStyle w:val="Heading4"/>
        <w:spacing w:after="0"/>
      </w:pPr>
      <w:r w:rsidRPr="00B7030B">
        <w:br w:type="page"/>
      </w:r>
      <w:bookmarkStart w:id="1316" w:name="vector_date"/>
      <w:bookmarkStart w:id="1317" w:name="_Toc41047712"/>
      <w:bookmarkEnd w:id="1316"/>
      <w:r w:rsidRPr="00B7030B">
        <w:lastRenderedPageBreak/>
        <w:t>Vector Plot Date (VPL DATE)</w:t>
      </w:r>
      <w:bookmarkEnd w:id="1317"/>
    </w:p>
    <w:p w14:paraId="1201BE9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18" w:name="_Toc8027352"/>
      <w:r w:rsidR="0041037A" w:rsidRPr="00B7030B">
        <w:rPr>
          <w:rStyle w:val="Cardtitle1"/>
          <w:rFonts w:asciiTheme="minorHAnsi" w:hAnsiTheme="minorHAnsi"/>
          <w:b/>
          <w:bCs/>
        </w:rPr>
        <w:instrText>Vector Plot Dates (VPL DATE)</w:instrText>
      </w:r>
      <w:bookmarkEnd w:id="131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7FA18A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0907811"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VPLD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415ADCE6" w14:textId="77777777" w:rsidR="0041037A" w:rsidRPr="00B7030B" w:rsidRDefault="0041037A">
      <w:pPr>
        <w:pStyle w:val="BodyText2"/>
      </w:pPr>
    </w:p>
    <w:p w14:paraId="55D92A4A" w14:textId="77777777" w:rsidR="0041037A" w:rsidRPr="00614266" w:rsidRDefault="0041037A">
      <w:pPr>
        <w:pStyle w:val="BodyText"/>
        <w:rPr>
          <w:sz w:val="20"/>
        </w:rPr>
      </w:pPr>
      <w:r w:rsidRPr="00614266">
        <w:rPr>
          <w:sz w:val="20"/>
        </w:rPr>
        <w:t>This card specifies the dates that infor</w:t>
      </w:r>
      <w:r w:rsidRPr="00614266">
        <w:rPr>
          <w:sz w:val="20"/>
        </w:rPr>
        <w:softHyphen/>
        <w:t xml:space="preserve">mation is output to the </w:t>
      </w:r>
      <w:hyperlink w:anchor="vector_plot_file" w:history="1">
        <w:r w:rsidRPr="00614266">
          <w:rPr>
            <w:rStyle w:val="Hyperlink"/>
            <w:rFonts w:asciiTheme="minorHAnsi" w:hAnsiTheme="minorHAnsi"/>
          </w:rPr>
          <w:t>vector plot file</w:t>
        </w:r>
      </w:hyperlink>
      <w:r w:rsidRPr="00614266">
        <w:rPr>
          <w:sz w:val="20"/>
        </w:rPr>
        <w:t xml:space="preserve"> [</w:t>
      </w:r>
      <w:hyperlink w:anchor="vector_filename" w:history="1">
        <w:r w:rsidRPr="00614266">
          <w:rPr>
            <w:rStyle w:val="Hyperlink"/>
            <w:rFonts w:asciiTheme="minorHAnsi" w:hAnsiTheme="minorHAnsi" w:cs="Arial"/>
          </w:rPr>
          <w:t>VPLFN</w:t>
        </w:r>
      </w:hyperlink>
      <w:r w:rsidRPr="00614266">
        <w:rPr>
          <w:sz w:val="20"/>
        </w:rPr>
        <w:t>].  If there are more dates than can be specified on one line, then they are con</w:t>
      </w:r>
      <w:r w:rsidRPr="00614266">
        <w:rPr>
          <w:sz w:val="20"/>
        </w:rPr>
        <w:softHyphen/>
        <w:t>tin</w:t>
      </w:r>
      <w:r w:rsidRPr="00614266">
        <w:rPr>
          <w:sz w:val="20"/>
        </w:rPr>
        <w:softHyphen/>
        <w:t>ued on the next line without ano</w:t>
      </w:r>
      <w:r w:rsidRPr="00614266">
        <w:rPr>
          <w:sz w:val="20"/>
        </w:rPr>
        <w:softHyphen/>
        <w:t xml:space="preserve">ther </w:t>
      </w:r>
      <w:r w:rsidRPr="00614266">
        <w:rPr>
          <w:rStyle w:val="CardReferen"/>
          <w:rFonts w:asciiTheme="minorHAnsi" w:hAnsiTheme="minorHAnsi"/>
          <w:sz w:val="20"/>
        </w:rPr>
        <w:t>VPL DATE</w:t>
      </w:r>
      <w:r w:rsidRPr="00614266">
        <w:rPr>
          <w:sz w:val="20"/>
        </w:rPr>
        <w:t xml:space="preserve"> card being speci</w:t>
      </w:r>
      <w:r w:rsidRPr="00614266">
        <w:rPr>
          <w:sz w:val="20"/>
        </w:rPr>
        <w:softHyphen/>
        <w:t>fied.</w:t>
      </w:r>
      <w:r w:rsidR="00E17A9A" w:rsidRPr="00614266">
        <w:rPr>
          <w:sz w:val="20"/>
        </w:rPr>
        <w:t xml:space="preserve"> This is the frequency of data written to the post-processing tool, w2tools.</w:t>
      </w:r>
      <w:r w:rsidR="00F34209" w:rsidRPr="00614266">
        <w:rPr>
          <w:sz w:val="20"/>
        </w:rPr>
        <w:t xml:space="preserve"> Only the value for the 1</w:t>
      </w:r>
      <w:r w:rsidR="00F34209" w:rsidRPr="00614266">
        <w:rPr>
          <w:sz w:val="20"/>
          <w:vertAlign w:val="superscript"/>
        </w:rPr>
        <w:t>st</w:t>
      </w:r>
      <w:r w:rsidR="00F34209" w:rsidRPr="00614266">
        <w:rPr>
          <w:sz w:val="20"/>
        </w:rPr>
        <w:t xml:space="preserve"> waterbody is used to write out information for all waterbodies used by the W2tool post-processing program. The values for other waterbodies are ignored.</w:t>
      </w:r>
    </w:p>
    <w:p w14:paraId="073829C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0A8A446" w14:textId="77777777" w:rsidR="0041037A" w:rsidRPr="008D5340" w:rsidRDefault="0041037A">
      <w:pPr>
        <w:pStyle w:val="Examplebody"/>
        <w:rPr>
          <w:rStyle w:val="Cardexample1"/>
        </w:rPr>
      </w:pPr>
      <w:r w:rsidRPr="008D5340">
        <w:rPr>
          <w:rStyle w:val="Cardexample1"/>
        </w:rPr>
        <w:t xml:space="preserve">VPL DATE    VPLD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p>
    <w:p w14:paraId="30B2BC24" w14:textId="77777777" w:rsidR="0041037A" w:rsidRPr="008D5340" w:rsidRDefault="0041037A">
      <w:pPr>
        <w:pStyle w:val="Examplebody"/>
        <w:rPr>
          <w:szCs w:val="22"/>
        </w:rPr>
      </w:pPr>
      <w:r w:rsidRPr="008D5340">
        <w:rPr>
          <w:rStyle w:val="Cardexample1"/>
        </w:rPr>
        <w:t>Wb 1       224.5   225.5   226.5   227.5   228.5   229.5   230.5</w:t>
      </w:r>
    </w:p>
    <w:p w14:paraId="53E87915" w14:textId="77777777" w:rsidR="0041037A" w:rsidRPr="008D5340" w:rsidRDefault="0041037A">
      <w:pPr>
        <w:pStyle w:val="Examplebody"/>
        <w:rPr>
          <w:szCs w:val="22"/>
        </w:rPr>
      </w:pPr>
      <w:r w:rsidRPr="008D5340">
        <w:rPr>
          <w:rStyle w:val="Cardexample1"/>
        </w:rPr>
        <w:t>Wb 2       224.5   225.5   226.5   227.5   228.5   229.5   230.5</w:t>
      </w:r>
      <w:r w:rsidR="00D21633" w:rsidRPr="008D5340">
        <w:rPr>
          <w:rStyle w:val="Cardexample1"/>
        </w:rPr>
        <w:t xml:space="preserve">  </w:t>
      </w:r>
      <w:r w:rsidR="00D21633" w:rsidRPr="008D5340">
        <w:rPr>
          <w:rStyle w:val="Cardexample1"/>
        </w:rPr>
        <w:sym w:font="Wingdings" w:char="F0DF"/>
      </w:r>
      <w:r w:rsidR="00D21633" w:rsidRPr="008D5340">
        <w:rPr>
          <w:rStyle w:val="Cardexample1"/>
        </w:rPr>
        <w:t>This is ignored</w:t>
      </w:r>
    </w:p>
    <w:p w14:paraId="187A09D3" w14:textId="77777777" w:rsidR="0041037A" w:rsidRPr="008D5340" w:rsidRDefault="0041037A">
      <w:pPr>
        <w:pStyle w:val="Examplebody"/>
        <w:rPr>
          <w:szCs w:val="22"/>
        </w:rPr>
      </w:pPr>
      <w:r w:rsidRPr="008D5340">
        <w:rPr>
          <w:rStyle w:val="Cardexample1"/>
        </w:rPr>
        <w:t>Wb 3       224.5   225.5   226.5   227.5   228.5   229.5   230.5</w:t>
      </w:r>
      <w:r w:rsidR="00D21633" w:rsidRPr="008D5340">
        <w:rPr>
          <w:rStyle w:val="Cardexample1"/>
        </w:rPr>
        <w:t xml:space="preserve">  </w:t>
      </w:r>
      <w:r w:rsidR="00D21633" w:rsidRPr="008D5340">
        <w:rPr>
          <w:rStyle w:val="Cardexample1"/>
        </w:rPr>
        <w:sym w:font="Wingdings" w:char="F0DF"/>
      </w:r>
      <w:r w:rsidR="00D21633" w:rsidRPr="008D5340">
        <w:rPr>
          <w:rStyle w:val="Cardexample1"/>
        </w:rPr>
        <w:t>This is ignored</w:t>
      </w:r>
    </w:p>
    <w:p w14:paraId="1CD7AC6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8FDF9EF" w14:textId="77777777" w:rsidR="0041037A" w:rsidRPr="00B7030B" w:rsidRDefault="00C51A7D">
      <w:pPr>
        <w:pStyle w:val="Relatedcards"/>
        <w:rPr>
          <w:rFonts w:asciiTheme="minorHAnsi" w:hAnsiTheme="minorHAnsi"/>
        </w:rPr>
      </w:pPr>
      <w:hyperlink w:anchor="vectors" w:history="1">
        <w:r w:rsidR="0041037A" w:rsidRPr="00B7030B">
          <w:rPr>
            <w:rFonts w:asciiTheme="minorHAnsi" w:hAnsiTheme="minorHAnsi"/>
          </w:rPr>
          <w:t>Vector Plot</w:t>
        </w:r>
      </w:hyperlink>
    </w:p>
    <w:p w14:paraId="626A0BBB" w14:textId="77777777" w:rsidR="0041037A" w:rsidRPr="00B7030B" w:rsidRDefault="00C51A7D">
      <w:pPr>
        <w:pStyle w:val="Relatedcards"/>
        <w:rPr>
          <w:rFonts w:asciiTheme="minorHAnsi" w:hAnsiTheme="minorHAnsi"/>
        </w:rPr>
      </w:pPr>
      <w:hyperlink w:anchor="vector_frequency" w:history="1">
        <w:r w:rsidR="0041037A" w:rsidRPr="00B7030B">
          <w:rPr>
            <w:rFonts w:asciiTheme="minorHAnsi" w:hAnsiTheme="minorHAnsi"/>
          </w:rPr>
          <w:t>Vector Plot Frequency</w:t>
        </w:r>
      </w:hyperlink>
    </w:p>
    <w:p w14:paraId="1950F0D5" w14:textId="77777777" w:rsidR="0041037A" w:rsidRPr="00B7030B" w:rsidRDefault="00C51A7D">
      <w:pPr>
        <w:pStyle w:val="Relatedcards"/>
        <w:rPr>
          <w:rFonts w:asciiTheme="minorHAnsi" w:hAnsiTheme="minorHAnsi"/>
        </w:rPr>
      </w:pPr>
      <w:hyperlink w:anchor="vector_filename" w:history="1">
        <w:r w:rsidR="0041037A" w:rsidRPr="00B7030B">
          <w:rPr>
            <w:rFonts w:asciiTheme="minorHAnsi" w:hAnsiTheme="minorHAnsi"/>
          </w:rPr>
          <w:t>Vector Plot Filename</w:t>
        </w:r>
      </w:hyperlink>
    </w:p>
    <w:p w14:paraId="5133E46F" w14:textId="77777777" w:rsidR="0041037A" w:rsidRPr="00B7030B" w:rsidRDefault="0041037A" w:rsidP="00C86893">
      <w:pPr>
        <w:pStyle w:val="Heading4"/>
        <w:spacing w:after="0"/>
      </w:pPr>
      <w:r w:rsidRPr="00B7030B">
        <w:br w:type="page"/>
      </w:r>
      <w:bookmarkStart w:id="1319" w:name="vector_frequency"/>
      <w:bookmarkStart w:id="1320" w:name="_Toc41047713"/>
      <w:bookmarkEnd w:id="1319"/>
      <w:r w:rsidRPr="00B7030B">
        <w:lastRenderedPageBreak/>
        <w:t>Vector Plot Frequency (VPL FREQ)</w:t>
      </w:r>
      <w:bookmarkEnd w:id="1320"/>
    </w:p>
    <w:p w14:paraId="4ECF53F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21" w:name="_Toc8027353"/>
      <w:r w:rsidR="0041037A" w:rsidRPr="00B7030B">
        <w:rPr>
          <w:rStyle w:val="Cardtitle1"/>
          <w:rFonts w:asciiTheme="minorHAnsi" w:hAnsiTheme="minorHAnsi"/>
          <w:b/>
          <w:bCs/>
        </w:rPr>
        <w:instrText>Vector Plot Frequency (VPL FREQ)</w:instrText>
      </w:r>
      <w:bookmarkEnd w:id="132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2D5C65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E26984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VPLF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09AC96C4" w14:textId="77777777" w:rsidR="0041037A" w:rsidRPr="00B7030B" w:rsidRDefault="0041037A">
      <w:pPr>
        <w:pStyle w:val="BodyText2"/>
      </w:pPr>
    </w:p>
    <w:p w14:paraId="3D20A5CF" w14:textId="5A9A428B" w:rsidR="0041037A" w:rsidRPr="00614266" w:rsidRDefault="0041037A">
      <w:pPr>
        <w:pStyle w:val="BodyText"/>
        <w:rPr>
          <w:sz w:val="20"/>
        </w:rPr>
      </w:pPr>
      <w:commentRangeStart w:id="1322"/>
      <w:r w:rsidRPr="00614266">
        <w:rPr>
          <w:sz w:val="20"/>
        </w:rPr>
        <w:t xml:space="preserve">This card specifies the frequency information </w:t>
      </w:r>
      <w:ins w:id="1323" w:author="Honnalore Steissberg" w:date="2021-08-03T18:23:00Z">
        <w:r w:rsidR="005B346A">
          <w:rPr>
            <w:sz w:val="20"/>
          </w:rPr>
          <w:t xml:space="preserve">that </w:t>
        </w:r>
      </w:ins>
      <w:r w:rsidRPr="00614266">
        <w:rPr>
          <w:sz w:val="20"/>
        </w:rPr>
        <w:t xml:space="preserve">is output to the </w:t>
      </w:r>
      <w:hyperlink w:anchor="vector_plot_file" w:history="1">
        <w:r w:rsidRPr="00614266">
          <w:rPr>
            <w:rStyle w:val="Hyperlink"/>
            <w:rFonts w:asciiTheme="minorHAnsi" w:hAnsiTheme="minorHAnsi"/>
          </w:rPr>
          <w:t>vector plot file</w:t>
        </w:r>
      </w:hyperlink>
      <w:r w:rsidRPr="00614266">
        <w:rPr>
          <w:sz w:val="20"/>
        </w:rPr>
        <w:t xml:space="preserve"> [</w:t>
      </w:r>
      <w:hyperlink w:anchor="vector_filename" w:history="1">
        <w:r w:rsidRPr="00614266">
          <w:rPr>
            <w:rStyle w:val="Hyperlink"/>
            <w:rFonts w:asciiTheme="minorHAnsi" w:hAnsiTheme="minorHAnsi" w:cs="Arial"/>
          </w:rPr>
          <w:t>VPLFN</w:t>
        </w:r>
      </w:hyperlink>
      <w:r w:rsidRPr="00614266">
        <w:rPr>
          <w:rFonts w:cs="Arial"/>
          <w:sz w:val="20"/>
        </w:rPr>
        <w:t>]</w:t>
      </w:r>
      <w:r w:rsidR="00E17A9A" w:rsidRPr="00614266">
        <w:rPr>
          <w:rFonts w:cs="Arial"/>
          <w:sz w:val="20"/>
        </w:rPr>
        <w:t xml:space="preserve">, </w:t>
      </w:r>
      <w:r w:rsidR="00E17A9A" w:rsidRPr="00614266">
        <w:rPr>
          <w:sz w:val="20"/>
        </w:rPr>
        <w:t>the w2tools output file</w:t>
      </w:r>
      <w:commentRangeEnd w:id="1322"/>
      <w:r w:rsidR="005B346A">
        <w:rPr>
          <w:rStyle w:val="CommentReference"/>
          <w:color w:val="auto"/>
        </w:rPr>
        <w:commentReference w:id="1322"/>
      </w:r>
      <w:r w:rsidRPr="00614266">
        <w:rPr>
          <w:sz w:val="20"/>
        </w:rPr>
        <w:t>.  Fre</w:t>
      </w:r>
      <w:r w:rsidRPr="00614266">
        <w:rPr>
          <w:sz w:val="20"/>
        </w:rPr>
        <w:softHyphen/>
        <w:t>quen</w:t>
      </w:r>
      <w:r w:rsidRPr="00614266">
        <w:rPr>
          <w:sz w:val="20"/>
        </w:rPr>
        <w:softHyphen/>
        <w:t xml:space="preserve">cy can be changed at any time during the simulation by specifying the dates on the </w:t>
      </w:r>
      <w:hyperlink w:anchor="vector_date" w:history="1">
        <w:r w:rsidRPr="00614266">
          <w:rPr>
            <w:rStyle w:val="Hyperlink"/>
            <w:rFonts w:asciiTheme="minorHAnsi" w:hAnsiTheme="minorHAnsi"/>
          </w:rPr>
          <w:t>Vec</w:t>
        </w:r>
        <w:r w:rsidRPr="00614266">
          <w:rPr>
            <w:rStyle w:val="Hyperlink"/>
            <w:rFonts w:asciiTheme="minorHAnsi" w:hAnsiTheme="minorHAnsi"/>
          </w:rPr>
          <w:softHyphen/>
          <w:t>tor Plot Date</w:t>
        </w:r>
      </w:hyperlink>
      <w:r w:rsidRPr="00614266">
        <w:rPr>
          <w:sz w:val="20"/>
        </w:rPr>
        <w:t xml:space="preserve"> card and the fre</w:t>
      </w:r>
      <w:r w:rsidRPr="00614266">
        <w:rPr>
          <w:sz w:val="20"/>
        </w:rPr>
        <w:softHyphen/>
        <w:t xml:space="preserve">quencies on the </w:t>
      </w:r>
      <w:r w:rsidRPr="00614266">
        <w:rPr>
          <w:rStyle w:val="CardReferen1"/>
          <w:rFonts w:asciiTheme="minorHAnsi" w:hAnsiTheme="minorHAnsi"/>
          <w:sz w:val="20"/>
        </w:rPr>
        <w:t>Vector Plot Frequency</w:t>
      </w:r>
      <w:r w:rsidRPr="00614266">
        <w:rPr>
          <w:sz w:val="20"/>
        </w:rPr>
        <w:t xml:space="preserve"> card.  If output is needed only for the date specified on the </w:t>
      </w:r>
      <w:hyperlink w:anchor="snapshot_date" w:history="1">
        <w:hyperlink w:anchor="vector_date" w:history="1">
          <w:r w:rsidRPr="00614266">
            <w:rPr>
              <w:rStyle w:val="Hyperlink"/>
              <w:rFonts w:asciiTheme="minorHAnsi" w:hAnsiTheme="minorHAnsi"/>
            </w:rPr>
            <w:t>Vec</w:t>
          </w:r>
          <w:r w:rsidRPr="00614266">
            <w:rPr>
              <w:rStyle w:val="Hyperlink"/>
              <w:rFonts w:asciiTheme="minorHAnsi" w:hAnsiTheme="minorHAnsi"/>
            </w:rPr>
            <w:softHyphen/>
            <w:t>tor Plot Date</w:t>
          </w:r>
        </w:hyperlink>
      </w:hyperlink>
      <w:r w:rsidRPr="00614266">
        <w:rPr>
          <w:sz w:val="20"/>
        </w:rPr>
        <w:t xml:space="preserve"> card, then set the frequency to be greater than the number of days before the next output date.</w:t>
      </w:r>
    </w:p>
    <w:p w14:paraId="2885D06A" w14:textId="77777777" w:rsidR="0041037A" w:rsidRPr="00614266" w:rsidRDefault="0041037A">
      <w:pPr>
        <w:pStyle w:val="BodyText"/>
        <w:rPr>
          <w:sz w:val="20"/>
        </w:rPr>
      </w:pPr>
      <w:r w:rsidRPr="00614266">
        <w:rPr>
          <w:sz w:val="20"/>
        </w:rPr>
        <w:t>If there are more frequencies than can be speci</w:t>
      </w:r>
      <w:r w:rsidRPr="00614266">
        <w:rPr>
          <w:sz w:val="20"/>
        </w:rPr>
        <w:softHyphen/>
        <w:t>fied on one line, then they are contin</w:t>
      </w:r>
      <w:r w:rsidRPr="00614266">
        <w:rPr>
          <w:sz w:val="20"/>
        </w:rPr>
        <w:softHyphen/>
        <w:t xml:space="preserve">ued on the next line without another </w:t>
      </w:r>
      <w:r w:rsidRPr="00614266">
        <w:rPr>
          <w:rStyle w:val="CardReferen"/>
          <w:rFonts w:asciiTheme="minorHAnsi" w:hAnsiTheme="minorHAnsi"/>
          <w:sz w:val="20"/>
        </w:rPr>
        <w:t>VPL FREQ</w:t>
      </w:r>
      <w:r w:rsidRPr="00614266">
        <w:rPr>
          <w:sz w:val="20"/>
        </w:rPr>
        <w:t xml:space="preserve"> card being specified.</w:t>
      </w:r>
    </w:p>
    <w:p w14:paraId="309940A9" w14:textId="77777777" w:rsidR="00F34209" w:rsidRPr="00614266" w:rsidRDefault="00F34209">
      <w:pPr>
        <w:pStyle w:val="BodyText"/>
        <w:rPr>
          <w:sz w:val="20"/>
        </w:rPr>
      </w:pPr>
      <w:r w:rsidRPr="00614266">
        <w:rPr>
          <w:sz w:val="20"/>
        </w:rPr>
        <w:t>Only the value for the 1</w:t>
      </w:r>
      <w:r w:rsidRPr="00614266">
        <w:rPr>
          <w:sz w:val="20"/>
          <w:vertAlign w:val="superscript"/>
        </w:rPr>
        <w:t>st</w:t>
      </w:r>
      <w:r w:rsidRPr="00614266">
        <w:rPr>
          <w:sz w:val="20"/>
        </w:rPr>
        <w:t xml:space="preserve"> waterbody is used to write out information for all waterbodies used by the W2tool post-processing program. The values for other waterbodies are ignored.</w:t>
      </w:r>
    </w:p>
    <w:p w14:paraId="0252582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C0DACD0" w14:textId="77777777" w:rsidR="0041037A" w:rsidRPr="008D5340" w:rsidRDefault="0041037A">
      <w:pPr>
        <w:pStyle w:val="Examplebody"/>
        <w:rPr>
          <w:rStyle w:val="Cardexample1"/>
        </w:rPr>
      </w:pPr>
      <w:r w:rsidRPr="008D5340">
        <w:rPr>
          <w:rStyle w:val="Cardexample1"/>
        </w:rPr>
        <w:t xml:space="preserve">VPL FREQ    VPLF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p>
    <w:p w14:paraId="23AB61B6" w14:textId="77777777" w:rsidR="0041037A" w:rsidRPr="008D5340" w:rsidRDefault="0041037A">
      <w:pPr>
        <w:pStyle w:val="Examplebody"/>
        <w:rPr>
          <w:szCs w:val="22"/>
        </w:rPr>
      </w:pPr>
      <w:r w:rsidRPr="008D5340">
        <w:rPr>
          <w:rStyle w:val="Cardexample1"/>
        </w:rPr>
        <w:t>Wb 1       100.0   100.0   100.0   100.0   100.0   100.0   100.0</w:t>
      </w:r>
    </w:p>
    <w:p w14:paraId="00D04BCD" w14:textId="77777777" w:rsidR="0041037A" w:rsidRPr="008D5340" w:rsidRDefault="0041037A">
      <w:pPr>
        <w:pStyle w:val="Examplebody"/>
        <w:rPr>
          <w:szCs w:val="22"/>
        </w:rPr>
      </w:pPr>
      <w:r w:rsidRPr="008D5340">
        <w:rPr>
          <w:rStyle w:val="Cardexample1"/>
        </w:rPr>
        <w:t>Wb 2       100.0   100.0   100.0   100.0   100.0   100.0   100.0</w:t>
      </w:r>
      <w:r w:rsidR="008D5340">
        <w:rPr>
          <w:rStyle w:val="Cardexample1"/>
        </w:rPr>
        <w:t xml:space="preserve"> </w:t>
      </w:r>
      <w:r w:rsidR="008D5340" w:rsidRPr="008D5340">
        <w:rPr>
          <w:rStyle w:val="Cardexample1"/>
        </w:rPr>
        <w:sym w:font="Wingdings" w:char="F0DF"/>
      </w:r>
      <w:r w:rsidR="008D5340" w:rsidRPr="008D5340">
        <w:rPr>
          <w:rStyle w:val="Cardexample1"/>
        </w:rPr>
        <w:t>This is ignored</w:t>
      </w:r>
    </w:p>
    <w:p w14:paraId="51F8B24A" w14:textId="77777777" w:rsidR="0041037A" w:rsidRPr="008D5340" w:rsidRDefault="0041037A">
      <w:pPr>
        <w:pStyle w:val="Examplebody"/>
        <w:rPr>
          <w:szCs w:val="22"/>
        </w:rPr>
      </w:pPr>
      <w:r w:rsidRPr="008D5340">
        <w:rPr>
          <w:rStyle w:val="Cardexample1"/>
        </w:rPr>
        <w:t>Wb 3       100.0   100.0   100.0   100.0   100.0   100.0   100.0</w:t>
      </w:r>
      <w:r w:rsidR="008D5340">
        <w:rPr>
          <w:rStyle w:val="Cardexample1"/>
        </w:rPr>
        <w:t xml:space="preserve"> </w:t>
      </w:r>
      <w:r w:rsidR="008D5340" w:rsidRPr="008D5340">
        <w:rPr>
          <w:rStyle w:val="Cardexample1"/>
        </w:rPr>
        <w:sym w:font="Wingdings" w:char="F0DF"/>
      </w:r>
      <w:r w:rsidR="008D5340" w:rsidRPr="008D5340">
        <w:rPr>
          <w:rStyle w:val="Cardexample1"/>
        </w:rPr>
        <w:t>This is ignored</w:t>
      </w:r>
    </w:p>
    <w:p w14:paraId="4CDCB147"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989C16A" w14:textId="77777777" w:rsidR="0041037A" w:rsidRPr="00B7030B" w:rsidRDefault="00C51A7D">
      <w:pPr>
        <w:pStyle w:val="Relatedcards"/>
        <w:rPr>
          <w:rFonts w:asciiTheme="minorHAnsi" w:hAnsiTheme="minorHAnsi"/>
        </w:rPr>
      </w:pPr>
      <w:hyperlink w:anchor="vectors" w:history="1">
        <w:r w:rsidR="0041037A" w:rsidRPr="00B7030B">
          <w:rPr>
            <w:rFonts w:asciiTheme="minorHAnsi" w:hAnsiTheme="minorHAnsi"/>
          </w:rPr>
          <w:t>Vector Plot</w:t>
        </w:r>
      </w:hyperlink>
    </w:p>
    <w:p w14:paraId="44CDEA6E" w14:textId="77777777" w:rsidR="0041037A" w:rsidRPr="00B7030B" w:rsidRDefault="00C51A7D">
      <w:pPr>
        <w:pStyle w:val="Relatedcards"/>
        <w:rPr>
          <w:rFonts w:asciiTheme="minorHAnsi" w:hAnsiTheme="minorHAnsi"/>
        </w:rPr>
      </w:pPr>
      <w:hyperlink w:anchor="vector_date" w:history="1">
        <w:r w:rsidR="0041037A" w:rsidRPr="00B7030B">
          <w:rPr>
            <w:rFonts w:asciiTheme="minorHAnsi" w:hAnsiTheme="minorHAnsi"/>
          </w:rPr>
          <w:t>Vector Plot Date</w:t>
        </w:r>
      </w:hyperlink>
    </w:p>
    <w:p w14:paraId="2AA75F85" w14:textId="77777777" w:rsidR="0041037A" w:rsidRPr="00B7030B" w:rsidRDefault="00C51A7D">
      <w:pPr>
        <w:pStyle w:val="Relatedcards"/>
        <w:rPr>
          <w:rFonts w:asciiTheme="minorHAnsi" w:hAnsiTheme="minorHAnsi"/>
        </w:rPr>
      </w:pPr>
      <w:hyperlink w:anchor="vector_filename" w:history="1">
        <w:r w:rsidR="0041037A" w:rsidRPr="00B7030B">
          <w:rPr>
            <w:rFonts w:asciiTheme="minorHAnsi" w:hAnsiTheme="minorHAnsi"/>
          </w:rPr>
          <w:t>Vector Plot Filename</w:t>
        </w:r>
      </w:hyperlink>
    </w:p>
    <w:p w14:paraId="720837D2" w14:textId="77777777" w:rsidR="0041037A" w:rsidRPr="00B7030B" w:rsidRDefault="0041037A" w:rsidP="00C86893">
      <w:pPr>
        <w:pStyle w:val="Heading4"/>
        <w:spacing w:after="0"/>
      </w:pPr>
      <w:r w:rsidRPr="00B7030B">
        <w:br w:type="page"/>
      </w:r>
      <w:bookmarkStart w:id="1324" w:name="contours"/>
      <w:bookmarkStart w:id="1325" w:name="_Toc41047714"/>
      <w:bookmarkEnd w:id="1324"/>
      <w:r w:rsidRPr="00B7030B">
        <w:lastRenderedPageBreak/>
        <w:t>Contour Plot (CPL PLOT)</w:t>
      </w:r>
      <w:bookmarkEnd w:id="1325"/>
    </w:p>
    <w:p w14:paraId="40527092"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326" w:name="_Toc8027354"/>
      <w:r w:rsidR="0041037A" w:rsidRPr="00B7030B">
        <w:rPr>
          <w:rStyle w:val="CardReferen"/>
          <w:rFonts w:asciiTheme="minorHAnsi" w:hAnsiTheme="minorHAnsi"/>
          <w:b/>
          <w:bCs/>
        </w:rPr>
        <w:instrText>Contour Plot (CPL PLOT)</w:instrText>
      </w:r>
      <w:bookmarkEnd w:id="1326"/>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5B55F7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A1D1F1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CPLC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w:t>
      </w:r>
      <w:r w:rsidRPr="00B7030B">
        <w:rPr>
          <w:rFonts w:asciiTheme="minorHAnsi" w:hAnsiTheme="minorHAnsi"/>
        </w:rPr>
        <w:softHyphen/>
        <w:t>mation is output to the con</w:t>
      </w:r>
      <w:r w:rsidRPr="00B7030B">
        <w:rPr>
          <w:rFonts w:asciiTheme="minorHAnsi" w:hAnsiTheme="minorHAnsi"/>
        </w:rPr>
        <w:softHyphen/>
        <w:t>tour file, ON or OFF</w:t>
      </w:r>
    </w:p>
    <w:p w14:paraId="1A3DB52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NCPL</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contour plot dates</w:t>
      </w:r>
    </w:p>
    <w:p w14:paraId="4C5B7B2C" w14:textId="77777777" w:rsidR="00974E5C" w:rsidRPr="00B7030B" w:rsidRDefault="00974E5C">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 xml:space="preserve">4     </w:t>
      </w:r>
      <w:r w:rsidR="00614266">
        <w:rPr>
          <w:rFonts w:asciiTheme="minorHAnsi" w:hAnsiTheme="minorHAnsi"/>
        </w:rPr>
        <w:tab/>
        <w:t xml:space="preserve">TECPLOT        </w:t>
      </w:r>
      <w:r w:rsidRPr="00B7030B">
        <w:rPr>
          <w:rFonts w:asciiTheme="minorHAnsi" w:hAnsiTheme="minorHAnsi"/>
        </w:rPr>
        <w:t xml:space="preserve">Character    </w:t>
      </w:r>
      <w:r w:rsidR="00614266">
        <w:rPr>
          <w:rFonts w:asciiTheme="minorHAnsi" w:hAnsiTheme="minorHAnsi"/>
        </w:rPr>
        <w:tab/>
      </w:r>
      <w:r w:rsidRPr="00B7030B">
        <w:rPr>
          <w:rFonts w:asciiTheme="minorHAnsi" w:hAnsiTheme="minorHAnsi"/>
        </w:rPr>
        <w:t xml:space="preserve">OFF               </w:t>
      </w:r>
      <w:r w:rsidR="00614266">
        <w:rPr>
          <w:rFonts w:asciiTheme="minorHAnsi" w:hAnsiTheme="minorHAnsi"/>
        </w:rPr>
        <w:tab/>
      </w:r>
      <w:r w:rsidRPr="00B7030B">
        <w:rPr>
          <w:rFonts w:asciiTheme="minorHAnsi" w:hAnsiTheme="minorHAnsi"/>
        </w:rPr>
        <w:t>Turns ON or OFF TECPLOT output format</w:t>
      </w:r>
    </w:p>
    <w:p w14:paraId="6C91374D" w14:textId="77777777" w:rsidR="0041037A" w:rsidRPr="00B7030B" w:rsidRDefault="0041037A">
      <w:pPr>
        <w:pStyle w:val="BodyText2"/>
      </w:pPr>
    </w:p>
    <w:p w14:paraId="1A036987" w14:textId="77777777" w:rsidR="00974E5C" w:rsidRPr="00614266" w:rsidRDefault="0041037A">
      <w:pPr>
        <w:pStyle w:val="BodyText"/>
        <w:rPr>
          <w:sz w:val="20"/>
        </w:rPr>
      </w:pPr>
      <w:r w:rsidRPr="00614266">
        <w:rPr>
          <w:sz w:val="20"/>
        </w:rPr>
        <w:t xml:space="preserve">This card specifies if information is output to the </w:t>
      </w:r>
      <w:hyperlink w:anchor="contour_plot_file" w:history="1">
        <w:r w:rsidRPr="00614266">
          <w:rPr>
            <w:rStyle w:val="Hyperlink"/>
            <w:rFonts w:asciiTheme="minorHAnsi" w:hAnsiTheme="minorHAnsi"/>
          </w:rPr>
          <w:t>contour plot file</w:t>
        </w:r>
      </w:hyperlink>
      <w:r w:rsidRPr="00614266">
        <w:rPr>
          <w:sz w:val="20"/>
        </w:rPr>
        <w:t xml:space="preserve"> [</w:t>
      </w:r>
      <w:hyperlink w:anchor="contour_filename" w:history="1">
        <w:r w:rsidRPr="00614266">
          <w:rPr>
            <w:rStyle w:val="Hyperlink"/>
            <w:rFonts w:asciiTheme="minorHAnsi" w:hAnsiTheme="minorHAnsi" w:cs="Arial"/>
          </w:rPr>
          <w:t>CPLFN</w:t>
        </w:r>
      </w:hyperlink>
      <w:r w:rsidRPr="00614266">
        <w:rPr>
          <w:rFonts w:cs="Arial"/>
          <w:sz w:val="20"/>
        </w:rPr>
        <w:t>]</w:t>
      </w:r>
      <w:r w:rsidRPr="00614266">
        <w:rPr>
          <w:sz w:val="20"/>
        </w:rPr>
        <w:t xml:space="preserve"> and the number of con</w:t>
      </w:r>
      <w:r w:rsidRPr="00614266">
        <w:rPr>
          <w:sz w:val="20"/>
        </w:rPr>
        <w:softHyphen/>
        <w:t>tour plot intervals for specifying output dates and frequencies.  The current version still requires the user to develop their own means of postprocessing data for contour plots.  This also requires the user to “get under the hood” of the code in order to determine the data output and the format of the output to generate their own contour plots.</w:t>
      </w:r>
      <w:r w:rsidR="00974E5C" w:rsidRPr="00614266">
        <w:rPr>
          <w:sz w:val="20"/>
        </w:rPr>
        <w:t xml:space="preserve"> </w:t>
      </w:r>
    </w:p>
    <w:p w14:paraId="0FF430E5" w14:textId="78AA0551" w:rsidR="0041037A" w:rsidRPr="00614266" w:rsidRDefault="00974E5C">
      <w:pPr>
        <w:pStyle w:val="BodyText"/>
        <w:rPr>
          <w:sz w:val="20"/>
        </w:rPr>
      </w:pPr>
      <w:r w:rsidRPr="00614266">
        <w:rPr>
          <w:sz w:val="20"/>
        </w:rPr>
        <w:t xml:space="preserve">Turning ON TECPLOT output allows the user to quickly develop contour and vector animation of model output. TECPLOT output contains Elevation (m), Distance (m), U, W, T(C), RHO, </w:t>
      </w:r>
      <w:r w:rsidR="004216FA" w:rsidRPr="00614266">
        <w:rPr>
          <w:sz w:val="20"/>
        </w:rPr>
        <w:t xml:space="preserve">HABITAT# (based on fish habitat criteria – see CPL file format) </w:t>
      </w:r>
      <w:r w:rsidRPr="00614266">
        <w:rPr>
          <w:sz w:val="20"/>
        </w:rPr>
        <w:t>and all active constituents for the entire model grid at a frequency specified in CPL FREQ.</w:t>
      </w:r>
      <w:r w:rsidR="00194C97" w:rsidRPr="00614266">
        <w:rPr>
          <w:sz w:val="20"/>
        </w:rPr>
        <w:t xml:space="preserve"> </w:t>
      </w:r>
      <w:r w:rsidR="00E6746B">
        <w:rPr>
          <w:sz w:val="20"/>
        </w:rPr>
        <w:t>See the description of the CPL file output</w:t>
      </w:r>
      <w:r w:rsidR="00194C97" w:rsidRPr="00614266">
        <w:rPr>
          <w:sz w:val="20"/>
        </w:rPr>
        <w:t xml:space="preserve"> </w:t>
      </w:r>
      <w:r w:rsidR="00E6746B">
        <w:rPr>
          <w:sz w:val="20"/>
        </w:rPr>
        <w:t>in the section on output files.</w:t>
      </w:r>
    </w:p>
    <w:p w14:paraId="2604744B" w14:textId="77777777" w:rsidR="00194C97" w:rsidRPr="00614266" w:rsidRDefault="00194C97">
      <w:pPr>
        <w:pStyle w:val="BodyText"/>
        <w:rPr>
          <w:sz w:val="20"/>
        </w:rPr>
      </w:pPr>
      <w:r w:rsidRPr="00614266">
        <w:rPr>
          <w:sz w:val="20"/>
        </w:rPr>
        <w:t>Instructions for using TECPLOT360 and creating an animation are shown below:</w:t>
      </w:r>
    </w:p>
    <w:p w14:paraId="13EE3671"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In control file, turn on contour output (CPLC=’ON’) and tecplot option (TECPLOT=’ON’).  Also set output frequency CPLF to desired value.</w:t>
      </w:r>
    </w:p>
    <w:p w14:paraId="34AB54AF"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Run model</w:t>
      </w:r>
      <w:r w:rsidR="00614266">
        <w:rPr>
          <w:rFonts w:cs="Times New Roman"/>
          <w:sz w:val="20"/>
          <w:szCs w:val="20"/>
        </w:rPr>
        <w:t>.</w:t>
      </w:r>
    </w:p>
    <w:p w14:paraId="2BDC89ED"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Start </w:t>
      </w:r>
      <w:r w:rsidR="004216FA" w:rsidRPr="00614266">
        <w:rPr>
          <w:rFonts w:cs="Times New Roman"/>
          <w:sz w:val="20"/>
          <w:szCs w:val="20"/>
        </w:rPr>
        <w:t>T</w:t>
      </w:r>
      <w:r w:rsidRPr="00614266">
        <w:rPr>
          <w:rFonts w:cs="Times New Roman"/>
          <w:sz w:val="20"/>
          <w:szCs w:val="20"/>
        </w:rPr>
        <w:t>ecplot, select ‘</w:t>
      </w:r>
      <w:proofErr w:type="spellStart"/>
      <w:r w:rsidRPr="00614266">
        <w:rPr>
          <w:rFonts w:cs="Times New Roman"/>
          <w:sz w:val="20"/>
          <w:szCs w:val="20"/>
        </w:rPr>
        <w:t>File|Load</w:t>
      </w:r>
      <w:proofErr w:type="spellEnd"/>
      <w:r w:rsidRPr="00614266">
        <w:rPr>
          <w:rFonts w:cs="Times New Roman"/>
          <w:sz w:val="20"/>
          <w:szCs w:val="20"/>
        </w:rPr>
        <w:t xml:space="preserve"> Data File’.  Select ‘</w:t>
      </w:r>
      <w:proofErr w:type="spellStart"/>
      <w:r w:rsidRPr="00614266">
        <w:rPr>
          <w:rFonts w:cs="Times New Roman"/>
          <w:sz w:val="20"/>
          <w:szCs w:val="20"/>
        </w:rPr>
        <w:t>Teplot</w:t>
      </w:r>
      <w:proofErr w:type="spellEnd"/>
      <w:r w:rsidRPr="00614266">
        <w:rPr>
          <w:rFonts w:cs="Times New Roman"/>
          <w:sz w:val="20"/>
          <w:szCs w:val="20"/>
        </w:rPr>
        <w:t xml:space="preserve"> Data Loader’ </w:t>
      </w:r>
      <w:del w:id="1327" w:author="Honnalore Steissberg" w:date="2021-08-04T12:18:00Z">
        <w:r w:rsidRPr="00614266" w:rsidDel="009E55F7">
          <w:rPr>
            <w:rFonts w:cs="Times New Roman"/>
            <w:sz w:val="20"/>
            <w:szCs w:val="20"/>
          </w:rPr>
          <w:delText xml:space="preserve"> </w:delText>
        </w:r>
      </w:del>
      <w:r w:rsidRPr="00614266">
        <w:rPr>
          <w:rFonts w:cs="Times New Roman"/>
          <w:sz w:val="20"/>
          <w:szCs w:val="20"/>
        </w:rPr>
        <w:t xml:space="preserve">and load contour output file (probably </w:t>
      </w:r>
      <w:proofErr w:type="spellStart"/>
      <w:r w:rsidRPr="00614266">
        <w:rPr>
          <w:rFonts w:cs="Times New Roman"/>
          <w:sz w:val="20"/>
          <w:szCs w:val="20"/>
        </w:rPr>
        <w:t>cpl.opt</w:t>
      </w:r>
      <w:proofErr w:type="spellEnd"/>
      <w:r w:rsidRPr="00614266">
        <w:rPr>
          <w:rFonts w:cs="Times New Roman"/>
          <w:sz w:val="20"/>
          <w:szCs w:val="20"/>
        </w:rPr>
        <w:t>).   It will probably take time for tecplot to convert the ascii file to binary.  If the file is really big, this might take quite a while.</w:t>
      </w:r>
    </w:p>
    <w:p w14:paraId="46A42675"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When the ‘Select Initial Plot’ window comes up, set initial plot time to “2D Cartesian” and select “Show First Zone Only”.  A 2-D graph should be visible with Elevation being the y-axis and distance for the x-axis</w:t>
      </w:r>
      <w:r w:rsidR="00614266">
        <w:rPr>
          <w:rFonts w:cs="Times New Roman"/>
          <w:sz w:val="20"/>
          <w:szCs w:val="20"/>
        </w:rPr>
        <w:t>.</w:t>
      </w:r>
    </w:p>
    <w:p w14:paraId="22643CC8"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In the “Zone Surfaces Layers” box at the upper left, select “Contour” and “deselect anything else.</w:t>
      </w:r>
    </w:p>
    <w:p w14:paraId="7A7C9C2B" w14:textId="5768E20F"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Double Click on the y-axis, and a “Axis Details” box should come up. Select the Range tab and select “Independent” in the dependency box.  Click on “Reset Range” </w:t>
      </w:r>
      <w:del w:id="1328" w:author="Honnalore Steissberg" w:date="2021-08-04T12:18:00Z">
        <w:r w:rsidRPr="00614266" w:rsidDel="009E55F7">
          <w:rPr>
            <w:rFonts w:cs="Times New Roman"/>
            <w:sz w:val="20"/>
            <w:szCs w:val="20"/>
          </w:rPr>
          <w:delText xml:space="preserve"> </w:delText>
        </w:r>
      </w:del>
      <w:r w:rsidRPr="00614266">
        <w:rPr>
          <w:rFonts w:cs="Times New Roman"/>
          <w:sz w:val="20"/>
          <w:szCs w:val="20"/>
        </w:rPr>
        <w:t>and then select “reset to nice values”</w:t>
      </w:r>
      <w:ins w:id="1329" w:author="Honnalore Steissberg" w:date="2021-08-04T12:18:00Z">
        <w:r w:rsidR="009E55F7">
          <w:rPr>
            <w:rFonts w:cs="Times New Roman"/>
            <w:sz w:val="20"/>
            <w:szCs w:val="20"/>
          </w:rPr>
          <w:t xml:space="preserve"> </w:t>
        </w:r>
      </w:ins>
      <w:r w:rsidRPr="00614266">
        <w:rPr>
          <w:rFonts w:cs="Times New Roman"/>
          <w:sz w:val="20"/>
          <w:szCs w:val="20"/>
        </w:rPr>
        <w:t>to reset the Min/Max values for the y-axis. The contour plot for the first day should be visible now.</w:t>
      </w:r>
    </w:p>
    <w:p w14:paraId="198023D2"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Select </w:t>
      </w:r>
      <w:proofErr w:type="spellStart"/>
      <w:r w:rsidRPr="00614266">
        <w:rPr>
          <w:rFonts w:cs="Times New Roman"/>
          <w:sz w:val="20"/>
          <w:szCs w:val="20"/>
        </w:rPr>
        <w:t>Plot|Contour</w:t>
      </w:r>
      <w:proofErr w:type="spellEnd"/>
      <w:r w:rsidRPr="00614266">
        <w:rPr>
          <w:rFonts w:cs="Times New Roman"/>
          <w:sz w:val="20"/>
          <w:szCs w:val="20"/>
        </w:rPr>
        <w:t xml:space="preserve"> to select the parameter for which you </w:t>
      </w:r>
      <w:del w:id="1330" w:author="Honnalore Steissberg" w:date="2021-08-04T12:18:00Z">
        <w:r w:rsidRPr="00614266" w:rsidDel="009E55F7">
          <w:rPr>
            <w:rFonts w:cs="Times New Roman"/>
            <w:sz w:val="20"/>
            <w:szCs w:val="20"/>
          </w:rPr>
          <w:delText xml:space="preserve"> </w:delText>
        </w:r>
      </w:del>
      <w:r w:rsidRPr="00614266">
        <w:rPr>
          <w:rFonts w:cs="Times New Roman"/>
          <w:sz w:val="20"/>
          <w:szCs w:val="20"/>
        </w:rPr>
        <w:t>want to make an animation.  It will likely be set to ‘T’ or temperature initially.</w:t>
      </w:r>
    </w:p>
    <w:p w14:paraId="63EAEF0D"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To set the contour plot intervals, select </w:t>
      </w:r>
      <w:proofErr w:type="spellStart"/>
      <w:r w:rsidRPr="00614266">
        <w:rPr>
          <w:rFonts w:cs="Times New Roman"/>
          <w:sz w:val="20"/>
          <w:szCs w:val="20"/>
        </w:rPr>
        <w:t>Plot|Contour</w:t>
      </w:r>
      <w:proofErr w:type="spellEnd"/>
      <w:r w:rsidRPr="00614266">
        <w:rPr>
          <w:rFonts w:cs="Times New Roman"/>
          <w:sz w:val="20"/>
          <w:szCs w:val="20"/>
        </w:rPr>
        <w:t xml:space="preserve"> and click on the “&gt;&gt;” button.  Then select “New Levels”.  A typical setting for temperature would be Minimum Level =0, Maxim um Level=30, and Number of Levels=25</w:t>
      </w:r>
    </w:p>
    <w:p w14:paraId="46E1B5AA"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To show a legend, click on the “Legend” tab and click “Show Contour Legend”</w:t>
      </w:r>
    </w:p>
    <w:p w14:paraId="5C0322D5"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To blank out inactive cells, </w:t>
      </w:r>
      <w:del w:id="1331" w:author="Honnalore Steissberg" w:date="2021-08-04T12:19:00Z">
        <w:r w:rsidRPr="00614266" w:rsidDel="009E55F7">
          <w:rPr>
            <w:rFonts w:cs="Times New Roman"/>
            <w:sz w:val="20"/>
            <w:szCs w:val="20"/>
          </w:rPr>
          <w:delText xml:space="preserve"> </w:delText>
        </w:r>
      </w:del>
      <w:r w:rsidRPr="00614266">
        <w:rPr>
          <w:rFonts w:cs="Times New Roman"/>
          <w:sz w:val="20"/>
          <w:szCs w:val="20"/>
        </w:rPr>
        <w:t xml:space="preserve">select </w:t>
      </w:r>
      <w:proofErr w:type="spellStart"/>
      <w:r w:rsidRPr="00614266">
        <w:rPr>
          <w:rFonts w:cs="Times New Roman"/>
          <w:sz w:val="20"/>
          <w:szCs w:val="20"/>
        </w:rPr>
        <w:t>Plot|Blanking|Value</w:t>
      </w:r>
      <w:proofErr w:type="spellEnd"/>
      <w:r w:rsidRPr="00614266">
        <w:rPr>
          <w:rFonts w:cs="Times New Roman"/>
          <w:sz w:val="20"/>
          <w:szCs w:val="20"/>
        </w:rPr>
        <w:t xml:space="preserve"> Blanking and click on “Include Value Blanking”.  Then click on the “Active” box, and select “Blank when” temperature of ‘T’) is less than or equal to -0.1.</w:t>
      </w:r>
    </w:p>
    <w:p w14:paraId="7F5C2AAE" w14:textId="0D548E92"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lastRenderedPageBreak/>
        <w:t xml:space="preserve">To create animation, select </w:t>
      </w:r>
      <w:proofErr w:type="spellStart"/>
      <w:r w:rsidRPr="00614266">
        <w:rPr>
          <w:rFonts w:cs="Times New Roman"/>
          <w:sz w:val="20"/>
          <w:szCs w:val="20"/>
        </w:rPr>
        <w:t>Animate|Zones</w:t>
      </w:r>
      <w:proofErr w:type="spellEnd"/>
      <w:r w:rsidRPr="00614266">
        <w:rPr>
          <w:rFonts w:cs="Times New Roman"/>
          <w:sz w:val="20"/>
          <w:szCs w:val="20"/>
        </w:rPr>
        <w:t xml:space="preserve"> and click animate.  You have the option of animating on screen, to an AVI file, or to a raster</w:t>
      </w:r>
      <w:ins w:id="1332" w:author="Honnalore Steissberg" w:date="2021-08-04T12:19:00Z">
        <w:r w:rsidR="009E55F7">
          <w:rPr>
            <w:rFonts w:cs="Times New Roman"/>
            <w:sz w:val="20"/>
            <w:szCs w:val="20"/>
          </w:rPr>
          <w:t xml:space="preserve"> </w:t>
        </w:r>
      </w:ins>
      <w:r w:rsidRPr="00614266">
        <w:rPr>
          <w:rFonts w:cs="Times New Roman"/>
          <w:sz w:val="20"/>
          <w:szCs w:val="20"/>
        </w:rPr>
        <w:t>metafile (RM).</w:t>
      </w:r>
    </w:p>
    <w:p w14:paraId="0DDE453B"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One can also add velocity vectors by turning on the vector map and adjusting the vector properties on top of the temperature contour plot. Other contour movies of other state variables can be performed by following these same steps.</w:t>
      </w:r>
    </w:p>
    <w:p w14:paraId="2312B131"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Before exiting tecplot, save your work by selecting </w:t>
      </w:r>
      <w:proofErr w:type="spellStart"/>
      <w:r w:rsidRPr="00614266">
        <w:rPr>
          <w:rFonts w:cs="Times New Roman"/>
          <w:sz w:val="20"/>
          <w:szCs w:val="20"/>
        </w:rPr>
        <w:t>File|Save</w:t>
      </w:r>
      <w:proofErr w:type="spellEnd"/>
      <w:r w:rsidRPr="00614266">
        <w:rPr>
          <w:rFonts w:cs="Times New Roman"/>
          <w:sz w:val="20"/>
          <w:szCs w:val="20"/>
        </w:rPr>
        <w:t xml:space="preserve"> Layout.</w:t>
      </w:r>
    </w:p>
    <w:p w14:paraId="68C6D709" w14:textId="77777777" w:rsidR="00E6746B" w:rsidRDefault="00E6746B">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b w:val="0"/>
          <w:bCs w:val="0"/>
        </w:rPr>
      </w:pPr>
    </w:p>
    <w:p w14:paraId="2B5FE4FB" w14:textId="30E1FD80" w:rsidR="00E6746B" w:rsidRPr="00E6746B" w:rsidRDefault="00E6746B">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b w:val="0"/>
          <w:bCs w:val="0"/>
        </w:rPr>
      </w:pPr>
      <w:r w:rsidRPr="00E6746B">
        <w:rPr>
          <w:rFonts w:asciiTheme="minorHAnsi" w:hAnsiTheme="minorHAnsi"/>
          <w:b w:val="0"/>
          <w:bCs w:val="0"/>
        </w:rPr>
        <w:t>Also, if using TECPLOT output, the user can specify which model branches are output in the input file Tecplotbr.csv. This input file is described in the section on input files.</w:t>
      </w:r>
    </w:p>
    <w:p w14:paraId="528074C3" w14:textId="18E0349F"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50C48BD" w14:textId="77777777" w:rsidR="0041037A" w:rsidRPr="0016610E" w:rsidRDefault="0041037A">
      <w:pPr>
        <w:pStyle w:val="Examplebody"/>
        <w:rPr>
          <w:rStyle w:val="Cardexample1"/>
        </w:rPr>
      </w:pPr>
      <w:r w:rsidRPr="0016610E">
        <w:rPr>
          <w:rStyle w:val="Cardexample1"/>
        </w:rPr>
        <w:t>CPL PLOT    CPLC    NCPL</w:t>
      </w:r>
      <w:r w:rsidR="008130BF" w:rsidRPr="0016610E">
        <w:rPr>
          <w:rStyle w:val="Cardexample1"/>
        </w:rPr>
        <w:t xml:space="preserve"> TECPLOT</w:t>
      </w:r>
    </w:p>
    <w:p w14:paraId="634F43B7" w14:textId="77777777" w:rsidR="0041037A" w:rsidRPr="0016610E" w:rsidRDefault="0041037A">
      <w:pPr>
        <w:pStyle w:val="Examplebody"/>
        <w:rPr>
          <w:szCs w:val="22"/>
        </w:rPr>
      </w:pPr>
      <w:r w:rsidRPr="0016610E">
        <w:rPr>
          <w:rStyle w:val="Cardexample1"/>
        </w:rPr>
        <w:t>Wb 1          ON       7</w:t>
      </w:r>
      <w:r w:rsidR="008130BF" w:rsidRPr="0016610E">
        <w:rPr>
          <w:rStyle w:val="Cardexample1"/>
        </w:rPr>
        <w:t xml:space="preserve">     OFF</w:t>
      </w:r>
    </w:p>
    <w:p w14:paraId="72E5A123" w14:textId="77777777" w:rsidR="0041037A" w:rsidRPr="0016610E" w:rsidRDefault="0041037A">
      <w:pPr>
        <w:pStyle w:val="Examplebody"/>
        <w:rPr>
          <w:szCs w:val="22"/>
        </w:rPr>
      </w:pPr>
      <w:r w:rsidRPr="0016610E">
        <w:rPr>
          <w:rStyle w:val="Cardexample1"/>
        </w:rPr>
        <w:t>Wb 2          ON       7</w:t>
      </w:r>
      <w:r w:rsidR="008130BF" w:rsidRPr="0016610E">
        <w:rPr>
          <w:rStyle w:val="Cardexample1"/>
        </w:rPr>
        <w:t xml:space="preserve">     OFF</w:t>
      </w:r>
    </w:p>
    <w:p w14:paraId="6E63BDDD" w14:textId="77777777" w:rsidR="0041037A" w:rsidRPr="0016610E" w:rsidRDefault="0041037A">
      <w:pPr>
        <w:pStyle w:val="Examplebody"/>
        <w:rPr>
          <w:szCs w:val="22"/>
        </w:rPr>
      </w:pPr>
      <w:r w:rsidRPr="0016610E">
        <w:rPr>
          <w:rStyle w:val="Cardexample1"/>
        </w:rPr>
        <w:t>Wb 3          ON       7</w:t>
      </w:r>
      <w:r w:rsidR="008130BF" w:rsidRPr="0016610E">
        <w:rPr>
          <w:rStyle w:val="Cardexample1"/>
        </w:rPr>
        <w:t xml:space="preserve">     OFF</w:t>
      </w:r>
    </w:p>
    <w:p w14:paraId="0377B4C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25E387E" w14:textId="77777777" w:rsidR="0041037A" w:rsidRPr="00B7030B" w:rsidRDefault="00C51A7D">
      <w:pPr>
        <w:pStyle w:val="Relatedcards"/>
        <w:rPr>
          <w:rFonts w:asciiTheme="minorHAnsi" w:hAnsiTheme="minorHAnsi"/>
        </w:rPr>
      </w:pPr>
      <w:hyperlink w:anchor="contour_date" w:history="1">
        <w:r w:rsidR="0041037A" w:rsidRPr="00B7030B">
          <w:rPr>
            <w:rFonts w:asciiTheme="minorHAnsi" w:hAnsiTheme="minorHAnsi"/>
          </w:rPr>
          <w:t>Contour Plot Date</w:t>
        </w:r>
      </w:hyperlink>
    </w:p>
    <w:p w14:paraId="13A9EE3A" w14:textId="77777777" w:rsidR="0041037A" w:rsidRPr="00B7030B" w:rsidRDefault="00C51A7D">
      <w:pPr>
        <w:pStyle w:val="Relatedcards"/>
        <w:rPr>
          <w:rFonts w:asciiTheme="minorHAnsi" w:hAnsiTheme="minorHAnsi"/>
        </w:rPr>
      </w:pPr>
      <w:hyperlink w:anchor="contour_frequency" w:history="1">
        <w:r w:rsidR="0041037A" w:rsidRPr="00B7030B">
          <w:rPr>
            <w:rFonts w:asciiTheme="minorHAnsi" w:hAnsiTheme="minorHAnsi"/>
          </w:rPr>
          <w:t>Contour Plot Frequency</w:t>
        </w:r>
      </w:hyperlink>
    </w:p>
    <w:p w14:paraId="7924E03D" w14:textId="77777777" w:rsidR="0041037A" w:rsidRPr="00B7030B" w:rsidRDefault="00C51A7D">
      <w:pPr>
        <w:pStyle w:val="Relatedcards"/>
        <w:rPr>
          <w:rFonts w:asciiTheme="minorHAnsi" w:hAnsiTheme="minorHAnsi"/>
        </w:rPr>
      </w:pPr>
      <w:hyperlink w:anchor="contour_filename" w:history="1">
        <w:r w:rsidR="0041037A" w:rsidRPr="00B7030B">
          <w:rPr>
            <w:rFonts w:asciiTheme="minorHAnsi" w:hAnsiTheme="minorHAnsi"/>
          </w:rPr>
          <w:t>Contour Plot Filename</w:t>
        </w:r>
      </w:hyperlink>
    </w:p>
    <w:p w14:paraId="16BB74B5"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3078F0A3" w14:textId="77777777" w:rsidR="0041037A" w:rsidRPr="00B7030B" w:rsidRDefault="0041037A" w:rsidP="003D691F">
      <w:pPr>
        <w:pStyle w:val="Heading4"/>
        <w:spacing w:before="0" w:after="0"/>
      </w:pPr>
      <w:r w:rsidRPr="00B7030B">
        <w:br w:type="page"/>
      </w:r>
      <w:bookmarkStart w:id="1333" w:name="contour_date"/>
      <w:bookmarkStart w:id="1334" w:name="_Toc41047715"/>
      <w:bookmarkEnd w:id="1333"/>
      <w:r w:rsidRPr="00B7030B">
        <w:lastRenderedPageBreak/>
        <w:t>Contour Plot Dates (CPL DATE)</w:t>
      </w:r>
      <w:bookmarkEnd w:id="1334"/>
    </w:p>
    <w:p w14:paraId="2AB46F7D"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35" w:name="_Toc8027355"/>
      <w:r w:rsidR="0041037A" w:rsidRPr="00B7030B">
        <w:rPr>
          <w:rStyle w:val="Cardtitle1"/>
          <w:rFonts w:asciiTheme="minorHAnsi" w:hAnsiTheme="minorHAnsi"/>
          <w:b/>
          <w:bCs/>
        </w:rPr>
        <w:instrText>Contour Plot Dates (CPL DATE)</w:instrText>
      </w:r>
      <w:bookmarkEnd w:id="133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725D2D1"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11595E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CPLD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2424DA65" w14:textId="77777777" w:rsidR="0041037A" w:rsidRPr="00B7030B" w:rsidRDefault="0041037A">
      <w:pPr>
        <w:pStyle w:val="BodyText2"/>
      </w:pPr>
    </w:p>
    <w:p w14:paraId="34DB2ADC" w14:textId="77777777" w:rsidR="0041037A" w:rsidRPr="00C564BA" w:rsidRDefault="0041037A">
      <w:pPr>
        <w:pStyle w:val="BodyText"/>
        <w:rPr>
          <w:sz w:val="20"/>
        </w:rPr>
      </w:pPr>
      <w:r w:rsidRPr="00C564BA">
        <w:rPr>
          <w:sz w:val="20"/>
        </w:rPr>
        <w:t>This card specifies the dates that infor</w:t>
      </w:r>
      <w:r w:rsidRPr="00C564BA">
        <w:rPr>
          <w:sz w:val="20"/>
        </w:rPr>
        <w:softHyphen/>
        <w:t xml:space="preserve">mation is output to the </w:t>
      </w:r>
      <w:hyperlink w:anchor="contour_plot_file" w:history="1">
        <w:r w:rsidRPr="00C564BA">
          <w:rPr>
            <w:rStyle w:val="Hyperlink"/>
            <w:rFonts w:asciiTheme="minorHAnsi" w:hAnsiTheme="minorHAnsi"/>
          </w:rPr>
          <w:t>contour plot file</w:t>
        </w:r>
      </w:hyperlink>
      <w:r w:rsidRPr="00C564BA">
        <w:rPr>
          <w:sz w:val="20"/>
        </w:rPr>
        <w:t xml:space="preserve"> [</w:t>
      </w:r>
      <w:hyperlink w:anchor="contour_filename" w:history="1">
        <w:r w:rsidRPr="00C564BA">
          <w:rPr>
            <w:rStyle w:val="Hyperlink"/>
            <w:rFonts w:asciiTheme="minorHAnsi" w:hAnsiTheme="minorHAnsi" w:cs="Arial"/>
          </w:rPr>
          <w:t>CPLFN</w:t>
        </w:r>
      </w:hyperlink>
      <w:r w:rsidRPr="00C564BA">
        <w:rPr>
          <w:sz w:val="20"/>
        </w:rPr>
        <w:t>].  If there are more dates than can be specified on one line, then they are con</w:t>
      </w:r>
      <w:r w:rsidRPr="00C564BA">
        <w:rPr>
          <w:sz w:val="20"/>
        </w:rPr>
        <w:softHyphen/>
        <w:t>tin</w:t>
      </w:r>
      <w:r w:rsidRPr="00C564BA">
        <w:rPr>
          <w:sz w:val="20"/>
        </w:rPr>
        <w:softHyphen/>
        <w:t>ued on the next line without ano</w:t>
      </w:r>
      <w:r w:rsidRPr="00C564BA">
        <w:rPr>
          <w:sz w:val="20"/>
        </w:rPr>
        <w:softHyphen/>
        <w:t xml:space="preserve">ther </w:t>
      </w:r>
      <w:r w:rsidRPr="00C564BA">
        <w:rPr>
          <w:rStyle w:val="CardReferen"/>
          <w:rFonts w:asciiTheme="minorHAnsi" w:hAnsiTheme="minorHAnsi"/>
          <w:sz w:val="20"/>
        </w:rPr>
        <w:t>CPL DAT</w:t>
      </w:r>
      <w:r w:rsidRPr="00C564BA">
        <w:rPr>
          <w:rFonts w:cs="Arial"/>
          <w:b/>
          <w:sz w:val="20"/>
        </w:rPr>
        <w:t>E</w:t>
      </w:r>
      <w:r w:rsidRPr="00C564BA">
        <w:rPr>
          <w:sz w:val="20"/>
        </w:rPr>
        <w:t xml:space="preserve"> card being specified.</w:t>
      </w:r>
    </w:p>
    <w:p w14:paraId="57080F6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B443903" w14:textId="77777777" w:rsidR="0041037A" w:rsidRPr="0016610E" w:rsidRDefault="0041037A">
      <w:pPr>
        <w:pStyle w:val="Examplebody"/>
        <w:rPr>
          <w:rStyle w:val="Cardexample1"/>
        </w:rPr>
      </w:pPr>
      <w:r w:rsidRPr="0016610E">
        <w:rPr>
          <w:rStyle w:val="Cardexample1"/>
        </w:rPr>
        <w:t xml:space="preserve">CPL DATE    CPLD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p>
    <w:p w14:paraId="334C0A52" w14:textId="77777777" w:rsidR="0041037A" w:rsidRPr="0016610E" w:rsidRDefault="0041037A">
      <w:pPr>
        <w:pStyle w:val="Examplebody"/>
        <w:rPr>
          <w:szCs w:val="22"/>
        </w:rPr>
      </w:pPr>
      <w:r w:rsidRPr="0016610E">
        <w:rPr>
          <w:rStyle w:val="Cardexample1"/>
        </w:rPr>
        <w:t>Wb 1       224.5   225.5   226.5   227.5   228.5   229.5   230.5</w:t>
      </w:r>
    </w:p>
    <w:p w14:paraId="0734CABA" w14:textId="77777777" w:rsidR="0041037A" w:rsidRPr="0016610E" w:rsidRDefault="0041037A">
      <w:pPr>
        <w:pStyle w:val="Examplebody"/>
        <w:rPr>
          <w:szCs w:val="22"/>
        </w:rPr>
      </w:pPr>
      <w:r w:rsidRPr="0016610E">
        <w:rPr>
          <w:rStyle w:val="Cardexample1"/>
        </w:rPr>
        <w:t>Wb 2       224.5   225.5   226.5   227.5   228.5   229.5   230.5</w:t>
      </w:r>
    </w:p>
    <w:p w14:paraId="0F51FA5F" w14:textId="77777777" w:rsidR="0041037A" w:rsidRPr="0016610E" w:rsidRDefault="0041037A">
      <w:pPr>
        <w:pStyle w:val="Examplebody"/>
        <w:rPr>
          <w:szCs w:val="22"/>
        </w:rPr>
      </w:pPr>
      <w:r w:rsidRPr="0016610E">
        <w:rPr>
          <w:rStyle w:val="Cardexample1"/>
        </w:rPr>
        <w:t>Wb 3       224.5   225.5   226.5   227.5   228.5   229.5   230.5</w:t>
      </w:r>
    </w:p>
    <w:p w14:paraId="56FEB5D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4932D89" w14:textId="77777777" w:rsidR="0041037A" w:rsidRPr="00B7030B" w:rsidRDefault="00C51A7D">
      <w:pPr>
        <w:pStyle w:val="Relatedcards"/>
        <w:rPr>
          <w:rFonts w:asciiTheme="minorHAnsi" w:hAnsiTheme="minorHAnsi"/>
        </w:rPr>
      </w:pPr>
      <w:hyperlink w:anchor="contours" w:history="1">
        <w:r w:rsidR="0041037A" w:rsidRPr="00B7030B">
          <w:rPr>
            <w:rFonts w:asciiTheme="minorHAnsi" w:hAnsiTheme="minorHAnsi"/>
          </w:rPr>
          <w:t>Contour Plot</w:t>
        </w:r>
      </w:hyperlink>
    </w:p>
    <w:p w14:paraId="1D46A33C" w14:textId="77777777" w:rsidR="0041037A" w:rsidRPr="00B7030B" w:rsidRDefault="00C51A7D">
      <w:pPr>
        <w:pStyle w:val="Relatedcards"/>
        <w:rPr>
          <w:rFonts w:asciiTheme="minorHAnsi" w:hAnsiTheme="minorHAnsi"/>
        </w:rPr>
      </w:pPr>
      <w:hyperlink w:anchor="contour_frequency" w:history="1">
        <w:r w:rsidR="0041037A" w:rsidRPr="00B7030B">
          <w:rPr>
            <w:rFonts w:asciiTheme="minorHAnsi" w:hAnsiTheme="minorHAnsi"/>
          </w:rPr>
          <w:t>Contour Plot Frequency</w:t>
        </w:r>
      </w:hyperlink>
    </w:p>
    <w:p w14:paraId="39F0ECB2" w14:textId="77777777" w:rsidR="0041037A" w:rsidRPr="00B7030B" w:rsidRDefault="00C51A7D">
      <w:pPr>
        <w:pStyle w:val="Relatedcards"/>
        <w:rPr>
          <w:rFonts w:asciiTheme="minorHAnsi" w:hAnsiTheme="minorHAnsi"/>
        </w:rPr>
      </w:pPr>
      <w:hyperlink w:anchor="contour_filename" w:history="1">
        <w:r w:rsidR="0041037A" w:rsidRPr="00B7030B">
          <w:rPr>
            <w:rFonts w:asciiTheme="minorHAnsi" w:hAnsiTheme="minorHAnsi"/>
          </w:rPr>
          <w:t>Contour Plot Filename</w:t>
        </w:r>
      </w:hyperlink>
    </w:p>
    <w:p w14:paraId="6AB52F78"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43EB0162" w14:textId="77777777" w:rsidR="0041037A" w:rsidRPr="00B7030B" w:rsidRDefault="0041037A" w:rsidP="00C86893">
      <w:pPr>
        <w:pStyle w:val="Heading4"/>
        <w:spacing w:after="0"/>
      </w:pPr>
      <w:r w:rsidRPr="00B7030B">
        <w:br w:type="page"/>
      </w:r>
      <w:bookmarkStart w:id="1336" w:name="contour_frequency"/>
      <w:bookmarkStart w:id="1337" w:name="_Toc41047716"/>
      <w:bookmarkEnd w:id="1336"/>
      <w:r w:rsidRPr="00B7030B">
        <w:lastRenderedPageBreak/>
        <w:t>Contour Plot Frequency (CPL FREQ)</w:t>
      </w:r>
      <w:bookmarkEnd w:id="1337"/>
    </w:p>
    <w:p w14:paraId="29A0F0E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38" w:name="_Toc8027356"/>
      <w:r w:rsidR="0041037A" w:rsidRPr="00B7030B">
        <w:rPr>
          <w:rStyle w:val="Cardtitle1"/>
          <w:rFonts w:asciiTheme="minorHAnsi" w:hAnsiTheme="minorHAnsi"/>
          <w:b/>
          <w:bCs/>
        </w:rPr>
        <w:instrText>Contour Plot Frequency (CPL FREQ)</w:instrText>
      </w:r>
      <w:bookmarkEnd w:id="133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E47BC9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11BD14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CPLF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6338E031" w14:textId="77777777" w:rsidR="0041037A" w:rsidRPr="00B7030B" w:rsidRDefault="0041037A">
      <w:pPr>
        <w:pStyle w:val="BodyText2"/>
      </w:pPr>
    </w:p>
    <w:p w14:paraId="17FDAF9D" w14:textId="77777777" w:rsidR="0041037A" w:rsidRPr="00C564BA" w:rsidRDefault="0041037A">
      <w:pPr>
        <w:pStyle w:val="BodyText"/>
        <w:rPr>
          <w:sz w:val="20"/>
        </w:rPr>
      </w:pPr>
      <w:r w:rsidRPr="00C564BA">
        <w:rPr>
          <w:sz w:val="20"/>
        </w:rPr>
        <w:t xml:space="preserve">This card specifies the frequency information is output to the </w:t>
      </w:r>
      <w:hyperlink w:anchor="contour_plot_file" w:history="1">
        <w:r w:rsidRPr="00C564BA">
          <w:rPr>
            <w:rStyle w:val="Hyperlink"/>
            <w:rFonts w:asciiTheme="minorHAnsi" w:hAnsiTheme="minorHAnsi"/>
          </w:rPr>
          <w:t>contour plot file</w:t>
        </w:r>
      </w:hyperlink>
      <w:r w:rsidRPr="00C564BA">
        <w:rPr>
          <w:sz w:val="20"/>
        </w:rPr>
        <w:t xml:space="preserve"> [</w:t>
      </w:r>
      <w:hyperlink w:anchor="contour_filename" w:history="1">
        <w:r w:rsidRPr="00C564BA">
          <w:rPr>
            <w:rStyle w:val="Hyperlink"/>
            <w:rFonts w:asciiTheme="minorHAnsi" w:hAnsiTheme="minorHAnsi" w:cs="Arial"/>
          </w:rPr>
          <w:t>CPLFN</w:t>
        </w:r>
      </w:hyperlink>
      <w:r w:rsidRPr="00C564BA">
        <w:rPr>
          <w:sz w:val="20"/>
        </w:rPr>
        <w:t>].  Frequen</w:t>
      </w:r>
      <w:r w:rsidRPr="00C564BA">
        <w:rPr>
          <w:sz w:val="20"/>
        </w:rPr>
        <w:softHyphen/>
        <w:t>cy can be changed at any time during the simula</w:t>
      </w:r>
      <w:r w:rsidRPr="00C564BA">
        <w:rPr>
          <w:sz w:val="20"/>
        </w:rPr>
        <w:softHyphen/>
        <w:t>tion by specifying appropri</w:t>
      </w:r>
      <w:r w:rsidRPr="00C564BA">
        <w:rPr>
          <w:sz w:val="20"/>
        </w:rPr>
        <w:softHyphen/>
        <w:t xml:space="preserve">ate dates on the </w:t>
      </w:r>
      <w:hyperlink w:anchor="contour_date" w:history="1">
        <w:r w:rsidRPr="00C564BA">
          <w:rPr>
            <w:rStyle w:val="Hyperlink"/>
            <w:rFonts w:asciiTheme="minorHAnsi" w:hAnsiTheme="minorHAnsi"/>
          </w:rPr>
          <w:t>Contour Plot Date</w:t>
        </w:r>
      </w:hyperlink>
      <w:r w:rsidRPr="00C564BA">
        <w:rPr>
          <w:sz w:val="20"/>
        </w:rPr>
        <w:t xml:space="preserve"> card and frequen</w:t>
      </w:r>
      <w:r w:rsidRPr="00C564BA">
        <w:rPr>
          <w:sz w:val="20"/>
        </w:rPr>
        <w:softHyphen/>
        <w:t xml:space="preserve">cies on the </w:t>
      </w:r>
      <w:r w:rsidRPr="00C564BA">
        <w:rPr>
          <w:rStyle w:val="CardReferen1"/>
          <w:rFonts w:asciiTheme="minorHAnsi" w:hAnsiTheme="minorHAnsi"/>
          <w:sz w:val="20"/>
        </w:rPr>
        <w:t>Contour Plot Frequency</w:t>
      </w:r>
      <w:r w:rsidRPr="00C564BA">
        <w:rPr>
          <w:sz w:val="20"/>
        </w:rPr>
        <w:t xml:space="preserve"> card.  If output is needed only for the date specified on the </w:t>
      </w:r>
      <w:hyperlink w:anchor="snapshot_date" w:history="1">
        <w:hyperlink w:anchor="contour_date" w:history="1">
          <w:r w:rsidRPr="00C564BA">
            <w:rPr>
              <w:rStyle w:val="Hyperlink"/>
              <w:rFonts w:asciiTheme="minorHAnsi" w:hAnsiTheme="minorHAnsi"/>
            </w:rPr>
            <w:t>Contour Plot Date</w:t>
          </w:r>
        </w:hyperlink>
      </w:hyperlink>
      <w:r w:rsidRPr="00C564BA">
        <w:rPr>
          <w:sz w:val="20"/>
        </w:rPr>
        <w:t xml:space="preserve"> card, then set the frequency to be greater than the number of days before the next output date.</w:t>
      </w:r>
    </w:p>
    <w:p w14:paraId="7A46DE84" w14:textId="77777777" w:rsidR="0041037A" w:rsidRPr="00C564BA" w:rsidRDefault="0041037A">
      <w:pPr>
        <w:pStyle w:val="BodyText"/>
        <w:rPr>
          <w:sz w:val="20"/>
        </w:rPr>
      </w:pPr>
      <w:r w:rsidRPr="00C564BA">
        <w:rPr>
          <w:sz w:val="20"/>
        </w:rPr>
        <w:t>If there are more frequencies than can be specified on one line, then they are con</w:t>
      </w:r>
      <w:r w:rsidRPr="00C564BA">
        <w:rPr>
          <w:sz w:val="20"/>
        </w:rPr>
        <w:softHyphen/>
        <w:t xml:space="preserve">tinued on the next line without another </w:t>
      </w:r>
      <w:r w:rsidRPr="00C564BA">
        <w:rPr>
          <w:rStyle w:val="CardReferen"/>
          <w:rFonts w:asciiTheme="minorHAnsi" w:hAnsiTheme="minorHAnsi"/>
          <w:sz w:val="20"/>
        </w:rPr>
        <w:t>CPL FREQ</w:t>
      </w:r>
      <w:r w:rsidRPr="00C564BA">
        <w:rPr>
          <w:sz w:val="20"/>
        </w:rPr>
        <w:t xml:space="preserve"> card being specified.</w:t>
      </w:r>
    </w:p>
    <w:p w14:paraId="0BD36EE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95284FC" w14:textId="77777777" w:rsidR="0041037A" w:rsidRPr="0016610E" w:rsidRDefault="0041037A">
      <w:pPr>
        <w:pStyle w:val="Examplebody"/>
        <w:rPr>
          <w:rStyle w:val="Cardexample1"/>
        </w:rPr>
      </w:pPr>
      <w:r w:rsidRPr="0016610E">
        <w:rPr>
          <w:rStyle w:val="Cardexample1"/>
        </w:rPr>
        <w:t xml:space="preserve">CPL FREQ    CPLF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p>
    <w:p w14:paraId="7DC4950E" w14:textId="77777777" w:rsidR="0041037A" w:rsidRPr="0016610E" w:rsidRDefault="0041037A">
      <w:pPr>
        <w:pStyle w:val="Examplebody"/>
        <w:rPr>
          <w:szCs w:val="22"/>
        </w:rPr>
      </w:pPr>
      <w:r w:rsidRPr="0016610E">
        <w:rPr>
          <w:rStyle w:val="Cardexample1"/>
        </w:rPr>
        <w:t>Wb 1        10.0    10.0    10.0    10.0    10.0    10.0    10.0</w:t>
      </w:r>
    </w:p>
    <w:p w14:paraId="79972E4C" w14:textId="77777777" w:rsidR="0041037A" w:rsidRPr="0016610E" w:rsidRDefault="0041037A">
      <w:pPr>
        <w:pStyle w:val="Examplebody"/>
        <w:rPr>
          <w:szCs w:val="22"/>
        </w:rPr>
      </w:pPr>
      <w:r w:rsidRPr="0016610E">
        <w:rPr>
          <w:rStyle w:val="Cardexample1"/>
        </w:rPr>
        <w:t>Wb 2        10.0    10.0    10.0    10.0    10.0    10.0    10.0</w:t>
      </w:r>
    </w:p>
    <w:p w14:paraId="37D80F53" w14:textId="77777777" w:rsidR="0041037A" w:rsidRPr="0016610E" w:rsidRDefault="0041037A">
      <w:pPr>
        <w:pStyle w:val="Examplebody"/>
        <w:rPr>
          <w:szCs w:val="22"/>
        </w:rPr>
      </w:pPr>
      <w:r w:rsidRPr="0016610E">
        <w:rPr>
          <w:rStyle w:val="Cardexample1"/>
        </w:rPr>
        <w:t>Wb 3        10.0    10.0    10.0    10.0    10.0    10.0    10.0</w:t>
      </w:r>
    </w:p>
    <w:p w14:paraId="76D0A46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D40585D" w14:textId="77777777" w:rsidR="0041037A" w:rsidRPr="00B7030B" w:rsidRDefault="00C51A7D">
      <w:pPr>
        <w:pStyle w:val="Relatedcards"/>
        <w:rPr>
          <w:rFonts w:asciiTheme="minorHAnsi" w:hAnsiTheme="minorHAnsi"/>
        </w:rPr>
      </w:pPr>
      <w:hyperlink w:anchor="contours" w:history="1">
        <w:r w:rsidR="0041037A" w:rsidRPr="00B7030B">
          <w:rPr>
            <w:rFonts w:asciiTheme="minorHAnsi" w:hAnsiTheme="minorHAnsi"/>
          </w:rPr>
          <w:t>Contour Plot</w:t>
        </w:r>
      </w:hyperlink>
    </w:p>
    <w:p w14:paraId="688ACA50" w14:textId="77777777" w:rsidR="0041037A" w:rsidRPr="00B7030B" w:rsidRDefault="00C51A7D">
      <w:pPr>
        <w:pStyle w:val="Relatedcards"/>
        <w:rPr>
          <w:rFonts w:asciiTheme="minorHAnsi" w:hAnsiTheme="minorHAnsi"/>
        </w:rPr>
      </w:pPr>
      <w:hyperlink w:anchor="contour_date" w:history="1">
        <w:r w:rsidR="0041037A" w:rsidRPr="00B7030B">
          <w:rPr>
            <w:rFonts w:asciiTheme="minorHAnsi" w:hAnsiTheme="minorHAnsi"/>
          </w:rPr>
          <w:t>Contour Plot Date</w:t>
        </w:r>
      </w:hyperlink>
    </w:p>
    <w:p w14:paraId="2F8059CC" w14:textId="77777777" w:rsidR="0041037A" w:rsidRPr="00B7030B" w:rsidRDefault="00C51A7D">
      <w:pPr>
        <w:pStyle w:val="Relatedcards"/>
        <w:rPr>
          <w:rFonts w:asciiTheme="minorHAnsi" w:hAnsiTheme="minorHAnsi"/>
        </w:rPr>
      </w:pPr>
      <w:hyperlink w:anchor="contour_filename" w:history="1">
        <w:r w:rsidR="0041037A" w:rsidRPr="00B7030B">
          <w:rPr>
            <w:rFonts w:asciiTheme="minorHAnsi" w:hAnsiTheme="minorHAnsi"/>
          </w:rPr>
          <w:t>Contour Plot Filename</w:t>
        </w:r>
      </w:hyperlink>
    </w:p>
    <w:p w14:paraId="6A01AED0"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5D9C5B3F" w14:textId="77777777" w:rsidR="0041037A" w:rsidRPr="00B7030B" w:rsidRDefault="0041037A" w:rsidP="00C86893">
      <w:pPr>
        <w:pStyle w:val="Heading4"/>
        <w:spacing w:after="0"/>
      </w:pPr>
      <w:r w:rsidRPr="00B7030B">
        <w:br w:type="page"/>
      </w:r>
      <w:bookmarkStart w:id="1339" w:name="fluxes"/>
      <w:bookmarkStart w:id="1340" w:name="_Toc41047717"/>
      <w:bookmarkEnd w:id="1339"/>
      <w:r w:rsidRPr="00B7030B">
        <w:lastRenderedPageBreak/>
        <w:t>Kinetic Flux Output (FLUXES)</w:t>
      </w:r>
      <w:bookmarkEnd w:id="1340"/>
    </w:p>
    <w:p w14:paraId="5265592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341" w:name="_Toc8027357"/>
      <w:r w:rsidR="0041037A" w:rsidRPr="00B7030B">
        <w:rPr>
          <w:rStyle w:val="CardReferen"/>
          <w:rFonts w:asciiTheme="minorHAnsi" w:hAnsiTheme="minorHAnsi"/>
          <w:b/>
          <w:bCs/>
        </w:rPr>
        <w:instrText>Kinetic Flux Output (FLUXES)</w:instrText>
      </w:r>
      <w:bookmarkEnd w:id="134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519074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C3902C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FLXC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information is sent to the kinetic flux output file, ON or OFF</w:t>
      </w:r>
    </w:p>
    <w:p w14:paraId="322CCA9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NFLX</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kinetic flux dates</w:t>
      </w:r>
    </w:p>
    <w:p w14:paraId="7B65AA98" w14:textId="77777777" w:rsidR="0041037A" w:rsidRPr="00B7030B" w:rsidRDefault="0041037A">
      <w:pPr>
        <w:pStyle w:val="BodyText2"/>
      </w:pPr>
    </w:p>
    <w:p w14:paraId="064E86F4" w14:textId="259C7692" w:rsidR="0041037A" w:rsidRPr="00C564BA" w:rsidRDefault="00BB76B5">
      <w:pPr>
        <w:pStyle w:val="BodyText"/>
        <w:rPr>
          <w:sz w:val="20"/>
        </w:rPr>
      </w:pPr>
      <w:r w:rsidRPr="00380139">
        <w:rPr>
          <w:noProof/>
        </w:rPr>
        <mc:AlternateContent>
          <mc:Choice Requires="wps">
            <w:drawing>
              <wp:anchor distT="91440" distB="91440" distL="114300" distR="114300" simplePos="0" relativeHeight="251722240" behindDoc="1" locked="0" layoutInCell="1" allowOverlap="1" wp14:anchorId="6B264779" wp14:editId="313B3F82">
                <wp:simplePos x="0" y="0"/>
                <wp:positionH relativeFrom="margin">
                  <wp:align>right</wp:align>
                </wp:positionH>
                <wp:positionV relativeFrom="paragraph">
                  <wp:posOffset>72390</wp:posOffset>
                </wp:positionV>
                <wp:extent cx="3474720" cy="1403985"/>
                <wp:effectExtent l="0" t="0" r="10160" b="10160"/>
                <wp:wrapTight wrapText="bothSides">
                  <wp:wrapPolygon edited="0">
                    <wp:start x="0" y="0"/>
                    <wp:lineTo x="0" y="21345"/>
                    <wp:lineTo x="21540" y="21345"/>
                    <wp:lineTo x="21540" y="0"/>
                    <wp:lineTo x="0"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265C7471" w14:textId="01F1E15D" w:rsidR="008A5A8D" w:rsidRDefault="008A5A8D" w:rsidP="00BB76B5">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Add Kinetic Flux Output – </w:t>
                            </w:r>
                            <w:ins w:id="1342" w:author="Honnalore Steissberg" w:date="2021-08-11T17:14:00Z">
                              <w:r w:rsidR="00813323">
                                <w:rPr>
                                  <w:i/>
                                  <w:iCs/>
                                  <w:color w:val="4F81BD" w:themeColor="accent1"/>
                                  <w:sz w:val="24"/>
                                  <w:szCs w:val="24"/>
                                </w:rPr>
                                <w:t xml:space="preserve">it </w:t>
                              </w:r>
                            </w:ins>
                            <w:r>
                              <w:rPr>
                                <w:i/>
                                <w:iCs/>
                                <w:color w:val="4F81BD" w:themeColor="accent1"/>
                                <w:sz w:val="24"/>
                                <w:szCs w:val="24"/>
                              </w:rPr>
                              <w:t xml:space="preserve">helps you understand </w:t>
                            </w:r>
                            <w:del w:id="1343" w:author="Honnalore Steissberg" w:date="2021-08-11T17:20:00Z">
                              <w:r w:rsidDel="00217A95">
                                <w:rPr>
                                  <w:i/>
                                  <w:iCs/>
                                  <w:color w:val="4F81BD" w:themeColor="accent1"/>
                                  <w:sz w:val="24"/>
                                  <w:szCs w:val="24"/>
                                </w:rPr>
                                <w:delText xml:space="preserve">what </w:delText>
                              </w:r>
                            </w:del>
                            <w:ins w:id="1344" w:author="Honnalore Steissberg" w:date="2021-08-11T17:20:00Z">
                              <w:r w:rsidR="00217A95">
                                <w:rPr>
                                  <w:i/>
                                  <w:iCs/>
                                  <w:color w:val="4F81BD" w:themeColor="accent1"/>
                                  <w:sz w:val="24"/>
                                  <w:szCs w:val="24"/>
                                </w:rPr>
                                <w:t xml:space="preserve">that </w:t>
                              </w:r>
                            </w:ins>
                            <w:r>
                              <w:rPr>
                                <w:i/>
                                <w:iCs/>
                                <w:color w:val="4F81BD" w:themeColor="accent1"/>
                                <w:sz w:val="24"/>
                                <w:szCs w:val="24"/>
                              </w:rPr>
                              <w:t xml:space="preserve">the model is predicting </w:t>
                            </w:r>
                            <w:del w:id="1345" w:author="Honnalore Steissberg" w:date="2021-08-11T17:20:00Z">
                              <w:r w:rsidDel="00217A95">
                                <w:rPr>
                                  <w:i/>
                                  <w:iCs/>
                                  <w:color w:val="4F81BD" w:themeColor="accent1"/>
                                  <w:sz w:val="24"/>
                                  <w:szCs w:val="24"/>
                                </w:rPr>
                                <w:delText xml:space="preserve">are </w:delText>
                              </w:r>
                            </w:del>
                            <w:r>
                              <w:rPr>
                                <w:i/>
                                <w:iCs/>
                                <w:color w:val="4F81BD" w:themeColor="accent1"/>
                                <w:sz w:val="24"/>
                                <w:szCs w:val="24"/>
                              </w:rPr>
                              <w:t xml:space="preserve">the major water quality sources and sinks! </w:t>
                            </w:r>
                          </w:p>
                          <w:p w14:paraId="43EBCBFF" w14:textId="77777777" w:rsidR="008A5A8D" w:rsidRDefault="008A5A8D" w:rsidP="00BB76B5">
                            <w:pPr>
                              <w:pBdr>
                                <w:top w:val="single" w:sz="24" w:space="8" w:color="4F81BD" w:themeColor="accent1"/>
                                <w:bottom w:val="single" w:sz="24" w:space="8" w:color="4F81BD" w:themeColor="accent1"/>
                              </w:pBdr>
                              <w:rPr>
                                <w:i/>
                                <w:iCs/>
                                <w:color w:val="4F81BD" w:themeColor="accent1"/>
                                <w:sz w:val="24"/>
                                <w:szCs w:val="24"/>
                              </w:rPr>
                            </w:pPr>
                          </w:p>
                          <w:p w14:paraId="47FDD146" w14:textId="2F160BD8"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Is dissolved oxygen dominated by reaeration</w:t>
                            </w:r>
                            <w:ins w:id="1346" w:author="Honnalore Steissberg" w:date="2021-08-11T17:16:00Z">
                              <w:r w:rsidR="00217A95">
                                <w:rPr>
                                  <w:i/>
                                  <w:iCs/>
                                  <w:color w:val="4F81BD" w:themeColor="accent1"/>
                                  <w:sz w:val="24"/>
                                  <w:szCs w:val="24"/>
                                </w:rPr>
                                <w:t>,</w:t>
                              </w:r>
                            </w:ins>
                            <w:r>
                              <w:rPr>
                                <w:i/>
                                <w:iCs/>
                                <w:color w:val="4F81BD" w:themeColor="accent1"/>
                                <w:sz w:val="24"/>
                                <w:szCs w:val="24"/>
                              </w:rPr>
                              <w:t xml:space="preserve"> or by algae production</w:t>
                            </w:r>
                            <w:ins w:id="1347" w:author="Honnalore Steissberg" w:date="2021-08-11T17:16:00Z">
                              <w:r w:rsidR="00217A95">
                                <w:rPr>
                                  <w:i/>
                                  <w:iCs/>
                                  <w:color w:val="4F81BD" w:themeColor="accent1"/>
                                  <w:sz w:val="24"/>
                                  <w:szCs w:val="24"/>
                                </w:rPr>
                                <w:t>,</w:t>
                              </w:r>
                            </w:ins>
                            <w:r>
                              <w:rPr>
                                <w:i/>
                                <w:iCs/>
                                <w:color w:val="4F81BD" w:themeColor="accent1"/>
                                <w:sz w:val="24"/>
                                <w:szCs w:val="24"/>
                              </w:rPr>
                              <w:t xml:space="preserve"> or by nitrification?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B264779" id="_x0000_s1042" type="#_x0000_t202" style="position:absolute;left:0;text-align:left;margin-left:222.4pt;margin-top:5.7pt;width:273.6pt;height:110.55pt;z-index:-251594240;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" filled="f" strokecolor="#4f81bd [3204]">
                <v:textbox style="mso-fit-shape-to-text:t">
                  <w:txbxContent>
                    <w:p w14:paraId="265C7471" w14:textId="01F1E15D" w:rsidR="008A5A8D" w:rsidRDefault="008A5A8D" w:rsidP="00BB76B5">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Add Kinetic Flux Output – </w:t>
                      </w:r>
                      <w:ins w:id="1348" w:author="Honnalore Steissberg" w:date="2021-08-11T17:14:00Z">
                        <w:r w:rsidR="00813323">
                          <w:rPr>
                            <w:i/>
                            <w:iCs/>
                            <w:color w:val="4F81BD" w:themeColor="accent1"/>
                            <w:sz w:val="24"/>
                            <w:szCs w:val="24"/>
                          </w:rPr>
                          <w:t xml:space="preserve">it </w:t>
                        </w:r>
                      </w:ins>
                      <w:r>
                        <w:rPr>
                          <w:i/>
                          <w:iCs/>
                          <w:color w:val="4F81BD" w:themeColor="accent1"/>
                          <w:sz w:val="24"/>
                          <w:szCs w:val="24"/>
                        </w:rPr>
                        <w:t xml:space="preserve">helps you understand </w:t>
                      </w:r>
                      <w:del w:id="1349" w:author="Honnalore Steissberg" w:date="2021-08-11T17:20:00Z">
                        <w:r w:rsidDel="00217A95">
                          <w:rPr>
                            <w:i/>
                            <w:iCs/>
                            <w:color w:val="4F81BD" w:themeColor="accent1"/>
                            <w:sz w:val="24"/>
                            <w:szCs w:val="24"/>
                          </w:rPr>
                          <w:delText xml:space="preserve">what </w:delText>
                        </w:r>
                      </w:del>
                      <w:ins w:id="1350" w:author="Honnalore Steissberg" w:date="2021-08-11T17:20:00Z">
                        <w:r w:rsidR="00217A95">
                          <w:rPr>
                            <w:i/>
                            <w:iCs/>
                            <w:color w:val="4F81BD" w:themeColor="accent1"/>
                            <w:sz w:val="24"/>
                            <w:szCs w:val="24"/>
                          </w:rPr>
                          <w:t xml:space="preserve">that </w:t>
                        </w:r>
                      </w:ins>
                      <w:r>
                        <w:rPr>
                          <w:i/>
                          <w:iCs/>
                          <w:color w:val="4F81BD" w:themeColor="accent1"/>
                          <w:sz w:val="24"/>
                          <w:szCs w:val="24"/>
                        </w:rPr>
                        <w:t xml:space="preserve">the model is predicting </w:t>
                      </w:r>
                      <w:del w:id="1351" w:author="Honnalore Steissberg" w:date="2021-08-11T17:20:00Z">
                        <w:r w:rsidDel="00217A95">
                          <w:rPr>
                            <w:i/>
                            <w:iCs/>
                            <w:color w:val="4F81BD" w:themeColor="accent1"/>
                            <w:sz w:val="24"/>
                            <w:szCs w:val="24"/>
                          </w:rPr>
                          <w:delText xml:space="preserve">are </w:delText>
                        </w:r>
                      </w:del>
                      <w:r>
                        <w:rPr>
                          <w:i/>
                          <w:iCs/>
                          <w:color w:val="4F81BD" w:themeColor="accent1"/>
                          <w:sz w:val="24"/>
                          <w:szCs w:val="24"/>
                        </w:rPr>
                        <w:t xml:space="preserve">the major water quality sources and sinks! </w:t>
                      </w:r>
                    </w:p>
                    <w:p w14:paraId="43EBCBFF" w14:textId="77777777" w:rsidR="008A5A8D" w:rsidRDefault="008A5A8D" w:rsidP="00BB76B5">
                      <w:pPr>
                        <w:pBdr>
                          <w:top w:val="single" w:sz="24" w:space="8" w:color="4F81BD" w:themeColor="accent1"/>
                          <w:bottom w:val="single" w:sz="24" w:space="8" w:color="4F81BD" w:themeColor="accent1"/>
                        </w:pBdr>
                        <w:rPr>
                          <w:i/>
                          <w:iCs/>
                          <w:color w:val="4F81BD" w:themeColor="accent1"/>
                          <w:sz w:val="24"/>
                          <w:szCs w:val="24"/>
                        </w:rPr>
                      </w:pPr>
                    </w:p>
                    <w:p w14:paraId="47FDD146" w14:textId="2F160BD8"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Is dissolved oxygen dominated by reaeration</w:t>
                      </w:r>
                      <w:ins w:id="1352" w:author="Honnalore Steissberg" w:date="2021-08-11T17:16:00Z">
                        <w:r w:rsidR="00217A95">
                          <w:rPr>
                            <w:i/>
                            <w:iCs/>
                            <w:color w:val="4F81BD" w:themeColor="accent1"/>
                            <w:sz w:val="24"/>
                            <w:szCs w:val="24"/>
                          </w:rPr>
                          <w:t>,</w:t>
                        </w:r>
                      </w:ins>
                      <w:r>
                        <w:rPr>
                          <w:i/>
                          <w:iCs/>
                          <w:color w:val="4F81BD" w:themeColor="accent1"/>
                          <w:sz w:val="24"/>
                          <w:szCs w:val="24"/>
                        </w:rPr>
                        <w:t xml:space="preserve"> or by algae production</w:t>
                      </w:r>
                      <w:ins w:id="1353" w:author="Honnalore Steissberg" w:date="2021-08-11T17:16:00Z">
                        <w:r w:rsidR="00217A95">
                          <w:rPr>
                            <w:i/>
                            <w:iCs/>
                            <w:color w:val="4F81BD" w:themeColor="accent1"/>
                            <w:sz w:val="24"/>
                            <w:szCs w:val="24"/>
                          </w:rPr>
                          <w:t>,</w:t>
                        </w:r>
                      </w:ins>
                      <w:r>
                        <w:rPr>
                          <w:i/>
                          <w:iCs/>
                          <w:color w:val="4F81BD" w:themeColor="accent1"/>
                          <w:sz w:val="24"/>
                          <w:szCs w:val="24"/>
                        </w:rPr>
                        <w:t xml:space="preserve"> or by nitrification?</w:t>
                      </w:r>
                    </w:p>
                  </w:txbxContent>
                </v:textbox>
                <w10:wrap type="tight" anchorx="margin"/>
              </v:shape>
            </w:pict>
          </mc:Fallback>
        </mc:AlternateContent>
      </w:r>
      <w:r w:rsidR="0041037A" w:rsidRPr="00C564BA">
        <w:rPr>
          <w:sz w:val="20"/>
        </w:rPr>
        <w:t xml:space="preserve">This card specifies if information is output to the </w:t>
      </w:r>
      <w:hyperlink w:anchor="kinetic_flux_file" w:history="1">
        <w:r w:rsidR="0041037A" w:rsidRPr="00C564BA">
          <w:rPr>
            <w:rStyle w:val="Hyperlink"/>
            <w:rFonts w:asciiTheme="minorHAnsi" w:hAnsiTheme="minorHAnsi"/>
          </w:rPr>
          <w:t>kinetic flux file</w:t>
        </w:r>
      </w:hyperlink>
      <w:r w:rsidR="0041037A" w:rsidRPr="00C564BA">
        <w:rPr>
          <w:sz w:val="20"/>
        </w:rPr>
        <w:t xml:space="preserve"> [</w:t>
      </w:r>
      <w:hyperlink w:anchor="flux_filename" w:history="1">
        <w:r w:rsidR="0041037A" w:rsidRPr="00C564BA">
          <w:rPr>
            <w:rStyle w:val="Hyperlink"/>
            <w:rFonts w:asciiTheme="minorHAnsi" w:hAnsiTheme="minorHAnsi" w:cs="Arial"/>
          </w:rPr>
          <w:t>KFLFN</w:t>
        </w:r>
      </w:hyperlink>
      <w:r w:rsidR="0041037A" w:rsidRPr="00C564BA">
        <w:rPr>
          <w:sz w:val="20"/>
        </w:rPr>
        <w:t xml:space="preserve">] and the number of kinetic flux intervals for specifying output dates and frequencies.  </w:t>
      </w:r>
      <w:r w:rsidR="00990754" w:rsidRPr="00C564BA">
        <w:rPr>
          <w:sz w:val="20"/>
        </w:rPr>
        <w:t xml:space="preserve">Output of kinetic fluxes to the </w:t>
      </w:r>
      <w:r w:rsidR="00990754" w:rsidRPr="00C86893">
        <w:rPr>
          <w:b/>
          <w:bCs/>
          <w:sz w:val="20"/>
        </w:rPr>
        <w:t>TSR</w:t>
      </w:r>
      <w:r w:rsidR="00990754" w:rsidRPr="00C564BA">
        <w:rPr>
          <w:sz w:val="20"/>
        </w:rPr>
        <w:t xml:space="preserve"> file is dependent on the frequency of the </w:t>
      </w:r>
      <w:r w:rsidR="00990754" w:rsidRPr="00C86893">
        <w:rPr>
          <w:b/>
          <w:bCs/>
          <w:sz w:val="20"/>
        </w:rPr>
        <w:t>TSR</w:t>
      </w:r>
      <w:r w:rsidR="00990754" w:rsidRPr="00C564BA">
        <w:rPr>
          <w:sz w:val="20"/>
        </w:rPr>
        <w:t xml:space="preserve"> file. </w:t>
      </w:r>
      <w:r w:rsidR="0041037A" w:rsidRPr="00C564BA">
        <w:rPr>
          <w:sz w:val="20"/>
        </w:rPr>
        <w:t>This file contains kinetic fluxes that allow the user to determine the dominant forcing function responsible for a given constituent</w:t>
      </w:r>
      <w:ins w:id="1354" w:author="Honnalore Steissberg" w:date="2021-08-04T12:22:00Z">
        <w:r w:rsidR="00682BF9">
          <w:rPr>
            <w:sz w:val="20"/>
          </w:rPr>
          <w:t>’s</w:t>
        </w:r>
      </w:ins>
      <w:del w:id="1355" w:author="Honnalore Steissberg" w:date="2021-08-04T12:22:00Z">
        <w:r w:rsidR="0041037A" w:rsidRPr="00C564BA" w:rsidDel="00682BF9">
          <w:rPr>
            <w:sz w:val="20"/>
          </w:rPr>
          <w:delText>s</w:delText>
        </w:r>
      </w:del>
      <w:r w:rsidR="0041037A" w:rsidRPr="00C564BA">
        <w:rPr>
          <w:sz w:val="20"/>
        </w:rPr>
        <w:t xml:space="preserve"> increase/decrease in concentrations and is particularly useful during water quality calibration as the user can identify which kinetic processes are most responsible for the model behavior of a given constituent and adjust the rate coefficients correspondingly.  </w:t>
      </w:r>
      <w:r w:rsidR="00990754" w:rsidRPr="00C564BA">
        <w:rPr>
          <w:sz w:val="20"/>
        </w:rPr>
        <w:t>The fluxes represent the average flux in kg/day over the time interva</w:t>
      </w:r>
      <w:r w:rsidR="009D68AD" w:rsidRPr="00C564BA">
        <w:rPr>
          <w:sz w:val="20"/>
        </w:rPr>
        <w:t>l of flux output (FLX FREQ) and is in the same output format as the Snapshot [</w:t>
      </w:r>
      <w:r w:rsidR="009D68AD" w:rsidRPr="00C86893">
        <w:rPr>
          <w:b/>
          <w:bCs/>
          <w:sz w:val="20"/>
        </w:rPr>
        <w:t>SNP</w:t>
      </w:r>
      <w:r w:rsidR="009D68AD" w:rsidRPr="00C564BA">
        <w:rPr>
          <w:sz w:val="20"/>
        </w:rPr>
        <w:t xml:space="preserve">] file. </w:t>
      </w:r>
      <w:ins w:id="1356" w:author="Honnalore Steissberg" w:date="2021-08-04T12:24:00Z">
        <w:r w:rsidR="00682BF9">
          <w:rPr>
            <w:sz w:val="20"/>
          </w:rPr>
          <w:t xml:space="preserve"> </w:t>
        </w:r>
      </w:ins>
      <w:r w:rsidR="009D68AD" w:rsidRPr="00C564BA">
        <w:rPr>
          <w:sz w:val="20"/>
        </w:rPr>
        <w:t>A summation of all active fluxes for each waterbody over all segments and layers is output to anot</w:t>
      </w:r>
      <w:r w:rsidR="007247B8">
        <w:rPr>
          <w:sz w:val="20"/>
        </w:rPr>
        <w:t>her file with a filename “</w:t>
      </w:r>
      <w:r w:rsidR="007247B8" w:rsidRPr="00C86893">
        <w:rPr>
          <w:b/>
          <w:bCs/>
          <w:sz w:val="20"/>
        </w:rPr>
        <w:t>kflux_</w:t>
      </w:r>
      <w:proofErr w:type="spellStart"/>
      <w:r w:rsidR="007247B8" w:rsidRPr="00C86893">
        <w:rPr>
          <w:b/>
          <w:bCs/>
          <w:sz w:val="20"/>
        </w:rPr>
        <w:t>wb</w:t>
      </w:r>
      <w:proofErr w:type="spellEnd"/>
      <w:r w:rsidR="009D68AD" w:rsidRPr="00C86893">
        <w:rPr>
          <w:b/>
          <w:bCs/>
          <w:sz w:val="20"/>
        </w:rPr>
        <w:t>#.</w:t>
      </w:r>
      <w:r w:rsidR="007247B8" w:rsidRPr="00C86893">
        <w:rPr>
          <w:b/>
          <w:bCs/>
          <w:sz w:val="20"/>
        </w:rPr>
        <w:t>opt</w:t>
      </w:r>
      <w:r w:rsidR="009D68AD" w:rsidRPr="00C564BA">
        <w:rPr>
          <w:sz w:val="20"/>
        </w:rPr>
        <w:t>”</w:t>
      </w:r>
      <w:ins w:id="1357" w:author="Honnalore Steissberg" w:date="2021-08-04T12:24:00Z">
        <w:r w:rsidR="00682BF9">
          <w:rPr>
            <w:sz w:val="20"/>
          </w:rPr>
          <w:t>,</w:t>
        </w:r>
      </w:ins>
      <w:r w:rsidR="009D68AD" w:rsidRPr="00C564BA">
        <w:rPr>
          <w:sz w:val="20"/>
        </w:rPr>
        <w:t xml:space="preserve"> where # is the waterbody number. This file is also output at the frequency specified for flux output (FLX FREQ).</w:t>
      </w:r>
    </w:p>
    <w:p w14:paraId="0D9BEA54"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1794805"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FLUXES      FLXC    NFLX</w:t>
      </w:r>
    </w:p>
    <w:p w14:paraId="14CCC7CD"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Wb 1         </w:t>
      </w:r>
      <w:r w:rsidR="00BD6704" w:rsidRPr="0016610E">
        <w:t xml:space="preserve"> ON</w:t>
      </w:r>
      <w:r w:rsidRPr="0016610E">
        <w:t xml:space="preserve">       </w:t>
      </w:r>
      <w:r w:rsidR="00BD6704" w:rsidRPr="0016610E">
        <w:t>1</w:t>
      </w:r>
    </w:p>
    <w:p w14:paraId="0F19D11A"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2         OFF       0</w:t>
      </w:r>
    </w:p>
    <w:p w14:paraId="6C778CD0"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3         OFF       0</w:t>
      </w:r>
    </w:p>
    <w:p w14:paraId="4161F48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65EDFD42" w14:textId="77777777" w:rsidR="0041037A" w:rsidRPr="00B7030B" w:rsidRDefault="00C51A7D">
      <w:pPr>
        <w:pStyle w:val="Relatedcards"/>
        <w:rPr>
          <w:rFonts w:asciiTheme="minorHAnsi" w:hAnsiTheme="minorHAnsi"/>
        </w:rPr>
      </w:pPr>
      <w:hyperlink w:anchor="flux_date" w:history="1">
        <w:r w:rsidR="0041037A" w:rsidRPr="00B7030B">
          <w:rPr>
            <w:rFonts w:asciiTheme="minorHAnsi" w:hAnsiTheme="minorHAnsi"/>
          </w:rPr>
          <w:t>Kinetic Flux Date</w:t>
        </w:r>
      </w:hyperlink>
    </w:p>
    <w:p w14:paraId="7619CB9A" w14:textId="77777777" w:rsidR="0041037A" w:rsidRPr="00B7030B" w:rsidRDefault="00C51A7D">
      <w:pPr>
        <w:pStyle w:val="Relatedcards"/>
        <w:rPr>
          <w:rFonts w:asciiTheme="minorHAnsi" w:hAnsiTheme="minorHAnsi"/>
        </w:rPr>
      </w:pPr>
      <w:hyperlink w:anchor="flux_frequency" w:history="1">
        <w:r w:rsidR="0041037A" w:rsidRPr="00B7030B">
          <w:rPr>
            <w:rFonts w:asciiTheme="minorHAnsi" w:hAnsiTheme="minorHAnsi"/>
          </w:rPr>
          <w:t>Kinetic Flux Frequency</w:t>
        </w:r>
      </w:hyperlink>
    </w:p>
    <w:p w14:paraId="56A4D219" w14:textId="77777777" w:rsidR="0041037A" w:rsidRPr="00B7030B" w:rsidRDefault="00C51A7D">
      <w:pPr>
        <w:pStyle w:val="Relatedcards"/>
        <w:rPr>
          <w:rFonts w:asciiTheme="minorHAnsi" w:hAnsiTheme="minorHAnsi"/>
        </w:rPr>
      </w:pPr>
      <w:hyperlink w:anchor="flux_filename" w:history="1">
        <w:r w:rsidR="0041037A" w:rsidRPr="00B7030B">
          <w:rPr>
            <w:rFonts w:asciiTheme="minorHAnsi" w:hAnsiTheme="minorHAnsi"/>
          </w:rPr>
          <w:t>Kinetic Flux Filename</w:t>
        </w:r>
      </w:hyperlink>
    </w:p>
    <w:p w14:paraId="0C1CEC5E" w14:textId="77777777" w:rsidR="0041037A" w:rsidRPr="00B7030B" w:rsidRDefault="0041037A" w:rsidP="00541B3E">
      <w:pPr>
        <w:pStyle w:val="Heading4"/>
        <w:spacing w:before="0" w:after="0"/>
      </w:pPr>
      <w:r w:rsidRPr="00B7030B">
        <w:br w:type="page"/>
      </w:r>
      <w:bookmarkStart w:id="1358" w:name="flux_date"/>
      <w:bookmarkStart w:id="1359" w:name="_Toc41047718"/>
      <w:bookmarkEnd w:id="1358"/>
      <w:r w:rsidRPr="00B7030B">
        <w:lastRenderedPageBreak/>
        <w:t>Kinetic Flux Date (KFL DATE)</w:t>
      </w:r>
      <w:bookmarkEnd w:id="1359"/>
    </w:p>
    <w:p w14:paraId="4CA4791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60" w:name="_Toc8027358"/>
      <w:r w:rsidR="0041037A" w:rsidRPr="00B7030B">
        <w:rPr>
          <w:rStyle w:val="Cardtitle1"/>
          <w:rFonts w:asciiTheme="minorHAnsi" w:hAnsiTheme="minorHAnsi"/>
          <w:b/>
          <w:bCs/>
        </w:rPr>
        <w:instrText>Kinetic Flux Date (KFL DATE)</w:instrText>
      </w:r>
      <w:bookmarkEnd w:id="136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CC71265"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C1983C2"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KFLD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59E085DD" w14:textId="77777777" w:rsidR="0041037A" w:rsidRPr="00B7030B" w:rsidRDefault="0041037A">
      <w:pPr>
        <w:pStyle w:val="BodyText2"/>
      </w:pPr>
    </w:p>
    <w:p w14:paraId="157C47B4" w14:textId="77777777" w:rsidR="0041037A" w:rsidRPr="007247B8" w:rsidRDefault="0041037A">
      <w:pPr>
        <w:pStyle w:val="BodyText"/>
        <w:rPr>
          <w:sz w:val="20"/>
        </w:rPr>
      </w:pPr>
      <w:r w:rsidRPr="007247B8">
        <w:rPr>
          <w:sz w:val="20"/>
        </w:rPr>
        <w:t>This card specifies the dates that infor</w:t>
      </w:r>
      <w:r w:rsidRPr="007247B8">
        <w:rPr>
          <w:sz w:val="20"/>
        </w:rPr>
        <w:softHyphen/>
        <w:t xml:space="preserve">mation is output to the </w:t>
      </w:r>
      <w:hyperlink w:anchor="kinetic_flux_file" w:history="1">
        <w:r w:rsidRPr="007247B8">
          <w:rPr>
            <w:rStyle w:val="Hyperlink"/>
            <w:rFonts w:asciiTheme="minorHAnsi" w:hAnsiTheme="minorHAnsi"/>
          </w:rPr>
          <w:t>kinetic flux file</w:t>
        </w:r>
      </w:hyperlink>
      <w:r w:rsidRPr="007247B8">
        <w:rPr>
          <w:sz w:val="20"/>
        </w:rPr>
        <w:t xml:space="preserve"> [</w:t>
      </w:r>
      <w:hyperlink w:anchor="flux_filename" w:history="1">
        <w:r w:rsidRPr="007247B8">
          <w:rPr>
            <w:rStyle w:val="Hyperlink"/>
            <w:rFonts w:asciiTheme="minorHAnsi" w:hAnsiTheme="minorHAnsi" w:cs="Arial"/>
          </w:rPr>
          <w:t>KFLFN</w:t>
        </w:r>
      </w:hyperlink>
      <w:r w:rsidRPr="007247B8">
        <w:rPr>
          <w:sz w:val="20"/>
        </w:rPr>
        <w:t>].  If there are more dates than can be specified on one line, then they are con</w:t>
      </w:r>
      <w:r w:rsidRPr="007247B8">
        <w:rPr>
          <w:sz w:val="20"/>
        </w:rPr>
        <w:softHyphen/>
        <w:t>tin</w:t>
      </w:r>
      <w:r w:rsidRPr="007247B8">
        <w:rPr>
          <w:sz w:val="20"/>
        </w:rPr>
        <w:softHyphen/>
        <w:t>ued on the next line without ano</w:t>
      </w:r>
      <w:r w:rsidRPr="007247B8">
        <w:rPr>
          <w:sz w:val="20"/>
        </w:rPr>
        <w:softHyphen/>
        <w:t xml:space="preserve">ther </w:t>
      </w:r>
      <w:r w:rsidRPr="007247B8">
        <w:rPr>
          <w:rStyle w:val="CardReferen"/>
          <w:rFonts w:asciiTheme="minorHAnsi" w:hAnsiTheme="minorHAnsi"/>
          <w:sz w:val="20"/>
        </w:rPr>
        <w:t>KFL DATE</w:t>
      </w:r>
      <w:r w:rsidRPr="007247B8">
        <w:rPr>
          <w:sz w:val="20"/>
        </w:rPr>
        <w:t xml:space="preserve"> card being specified.</w:t>
      </w:r>
    </w:p>
    <w:p w14:paraId="5BD784C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60CBB13"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FLX DATE    FLXD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p>
    <w:p w14:paraId="6171B55F"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Wb 1       </w:t>
      </w:r>
      <w:r w:rsidR="00BD6704" w:rsidRPr="0016610E">
        <w:t xml:space="preserve">  1.0</w:t>
      </w:r>
      <w:r w:rsidRPr="0016610E">
        <w:t xml:space="preserve">     </w:t>
      </w:r>
    </w:p>
    <w:p w14:paraId="6247E5E3"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2</w:t>
      </w:r>
    </w:p>
    <w:p w14:paraId="7B4B1046"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3</w:t>
      </w:r>
    </w:p>
    <w:p w14:paraId="09BC535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8D587C6" w14:textId="77777777" w:rsidR="0041037A" w:rsidRPr="00B7030B" w:rsidRDefault="00C51A7D">
      <w:pPr>
        <w:pStyle w:val="Relatedcards"/>
        <w:rPr>
          <w:rFonts w:asciiTheme="minorHAnsi" w:hAnsiTheme="minorHAnsi"/>
        </w:rPr>
      </w:pPr>
      <w:hyperlink w:anchor="fluxes" w:history="1">
        <w:r w:rsidR="0041037A" w:rsidRPr="00B7030B">
          <w:rPr>
            <w:rFonts w:asciiTheme="minorHAnsi" w:hAnsiTheme="minorHAnsi"/>
          </w:rPr>
          <w:t>Kinetic Flux Output</w:t>
        </w:r>
      </w:hyperlink>
    </w:p>
    <w:p w14:paraId="52C66AA1" w14:textId="77777777" w:rsidR="0041037A" w:rsidRPr="00B7030B" w:rsidRDefault="00C51A7D">
      <w:pPr>
        <w:pStyle w:val="Relatedcards"/>
        <w:rPr>
          <w:rFonts w:asciiTheme="minorHAnsi" w:hAnsiTheme="minorHAnsi"/>
        </w:rPr>
      </w:pPr>
      <w:hyperlink w:anchor="flux_frequency" w:history="1">
        <w:r w:rsidR="0041037A" w:rsidRPr="00B7030B">
          <w:rPr>
            <w:rFonts w:asciiTheme="minorHAnsi" w:hAnsiTheme="minorHAnsi"/>
          </w:rPr>
          <w:t>Kinetic Flux Frequency</w:t>
        </w:r>
      </w:hyperlink>
    </w:p>
    <w:p w14:paraId="20F58911" w14:textId="77777777" w:rsidR="0041037A" w:rsidRPr="00B7030B" w:rsidRDefault="00C51A7D">
      <w:pPr>
        <w:pStyle w:val="Relatedcards"/>
        <w:rPr>
          <w:rFonts w:asciiTheme="minorHAnsi" w:hAnsiTheme="minorHAnsi"/>
        </w:rPr>
      </w:pPr>
      <w:hyperlink w:anchor="flux_filename" w:history="1">
        <w:r w:rsidR="0041037A" w:rsidRPr="00B7030B">
          <w:rPr>
            <w:rFonts w:asciiTheme="minorHAnsi" w:hAnsiTheme="minorHAnsi"/>
          </w:rPr>
          <w:t>Kinetic Flux Filename</w:t>
        </w:r>
      </w:hyperlink>
    </w:p>
    <w:p w14:paraId="06981E35" w14:textId="77777777" w:rsidR="0041037A" w:rsidRPr="00B7030B" w:rsidRDefault="0041037A" w:rsidP="00541B3E">
      <w:pPr>
        <w:pStyle w:val="Heading4"/>
        <w:spacing w:before="0" w:after="0"/>
      </w:pPr>
      <w:bookmarkStart w:id="1361" w:name="flux_frequency"/>
      <w:bookmarkStart w:id="1362" w:name="_Toc41047719"/>
      <w:bookmarkEnd w:id="1361"/>
      <w:r w:rsidRPr="00B7030B">
        <w:t>Kinetic Flux Frequency (FLX FREQ)</w:t>
      </w:r>
      <w:bookmarkEnd w:id="1362"/>
    </w:p>
    <w:p w14:paraId="14CB803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63" w:name="_Toc8027359"/>
      <w:r w:rsidR="0041037A" w:rsidRPr="00B7030B">
        <w:rPr>
          <w:rStyle w:val="Cardtitle1"/>
          <w:rFonts w:asciiTheme="minorHAnsi" w:hAnsiTheme="minorHAnsi"/>
          <w:b/>
          <w:bCs/>
        </w:rPr>
        <w:instrText>Kinetic Flux Frequencies (FLX FREQ)</w:instrText>
      </w:r>
      <w:bookmarkEnd w:id="136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E038BB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913A001"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FLXF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10EE2CDE" w14:textId="77777777" w:rsidR="0041037A" w:rsidRPr="00B7030B" w:rsidRDefault="0041037A">
      <w:pPr>
        <w:pStyle w:val="BodyText2"/>
      </w:pPr>
    </w:p>
    <w:p w14:paraId="1C3C06B5" w14:textId="77777777" w:rsidR="0041037A" w:rsidRPr="007247B8" w:rsidRDefault="0041037A">
      <w:pPr>
        <w:pStyle w:val="BodyText"/>
        <w:rPr>
          <w:sz w:val="20"/>
        </w:rPr>
      </w:pPr>
      <w:r w:rsidRPr="007247B8">
        <w:rPr>
          <w:sz w:val="20"/>
        </w:rPr>
        <w:t>This card specifies the frequency infor</w:t>
      </w:r>
      <w:r w:rsidRPr="007247B8">
        <w:rPr>
          <w:sz w:val="20"/>
        </w:rPr>
        <w:softHyphen/>
        <w:t xml:space="preserve">mation is output to the </w:t>
      </w:r>
      <w:hyperlink w:anchor="kinetic_flux_file" w:history="1">
        <w:r w:rsidRPr="007247B8">
          <w:rPr>
            <w:rStyle w:val="Hyperlink"/>
            <w:rFonts w:asciiTheme="minorHAnsi" w:hAnsiTheme="minorHAnsi"/>
          </w:rPr>
          <w:t>kinetic flux file</w:t>
        </w:r>
      </w:hyperlink>
      <w:r w:rsidRPr="007247B8">
        <w:rPr>
          <w:sz w:val="20"/>
        </w:rPr>
        <w:t xml:space="preserve"> [</w:t>
      </w:r>
      <w:hyperlink w:anchor="flux_filename" w:history="1">
        <w:r w:rsidRPr="007247B8">
          <w:rPr>
            <w:rStyle w:val="Hyperlink"/>
            <w:rFonts w:asciiTheme="minorHAnsi" w:hAnsiTheme="minorHAnsi" w:cs="Arial"/>
          </w:rPr>
          <w:t>KFLFN</w:t>
        </w:r>
      </w:hyperlink>
      <w:r w:rsidRPr="007247B8">
        <w:rPr>
          <w:sz w:val="20"/>
        </w:rPr>
        <w:t>].  If there are more dates than can be specified on one line, then they are con</w:t>
      </w:r>
      <w:r w:rsidRPr="007247B8">
        <w:rPr>
          <w:sz w:val="20"/>
        </w:rPr>
        <w:softHyphen/>
        <w:t>tin</w:t>
      </w:r>
      <w:r w:rsidRPr="007247B8">
        <w:rPr>
          <w:sz w:val="20"/>
        </w:rPr>
        <w:softHyphen/>
        <w:t>ued on the next line without ano</w:t>
      </w:r>
      <w:r w:rsidRPr="007247B8">
        <w:rPr>
          <w:sz w:val="20"/>
        </w:rPr>
        <w:softHyphen/>
        <w:t xml:space="preserve">ther </w:t>
      </w:r>
      <w:r w:rsidRPr="007247B8">
        <w:rPr>
          <w:rStyle w:val="CardReferen"/>
          <w:rFonts w:asciiTheme="minorHAnsi" w:hAnsiTheme="minorHAnsi"/>
          <w:sz w:val="20"/>
        </w:rPr>
        <w:t>KFL FREQ</w:t>
      </w:r>
      <w:r w:rsidRPr="007247B8">
        <w:rPr>
          <w:rFonts w:cs="Arial"/>
          <w:sz w:val="20"/>
        </w:rPr>
        <w:t xml:space="preserve"> </w:t>
      </w:r>
      <w:r w:rsidRPr="007247B8">
        <w:rPr>
          <w:sz w:val="20"/>
        </w:rPr>
        <w:t xml:space="preserve">card being specified.  If output is needed only for the date specified on the </w:t>
      </w:r>
      <w:hyperlink w:anchor="snapshot_date" w:history="1">
        <w:hyperlink w:anchor="contour_date" w:history="1">
          <w:r w:rsidRPr="007247B8">
            <w:rPr>
              <w:rStyle w:val="Hyperlink"/>
              <w:rFonts w:asciiTheme="minorHAnsi" w:hAnsiTheme="minorHAnsi"/>
            </w:rPr>
            <w:t>Kinetic Flux Date</w:t>
          </w:r>
        </w:hyperlink>
      </w:hyperlink>
      <w:r w:rsidRPr="007247B8">
        <w:rPr>
          <w:sz w:val="20"/>
        </w:rPr>
        <w:t xml:space="preserve"> card, then set the frequency to be greater than the number of days before the next output date.</w:t>
      </w:r>
    </w:p>
    <w:p w14:paraId="45DA213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C396EE2"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FLX FREQ    FLXF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p>
    <w:p w14:paraId="225FB283"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Wb 1        </w:t>
      </w:r>
      <w:r w:rsidR="00BD6704" w:rsidRPr="0016610E">
        <w:t xml:space="preserve"> 7.0</w:t>
      </w:r>
      <w:r w:rsidRPr="0016610E">
        <w:t xml:space="preserve">    </w:t>
      </w:r>
    </w:p>
    <w:p w14:paraId="4C502055"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2</w:t>
      </w:r>
    </w:p>
    <w:p w14:paraId="38F5476D"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3</w:t>
      </w:r>
    </w:p>
    <w:p w14:paraId="34C205AD"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26098F7" w14:textId="77777777" w:rsidR="0041037A" w:rsidRPr="00B7030B" w:rsidRDefault="00C51A7D">
      <w:pPr>
        <w:pStyle w:val="Relatedcards"/>
        <w:rPr>
          <w:rFonts w:asciiTheme="minorHAnsi" w:hAnsiTheme="minorHAnsi"/>
        </w:rPr>
      </w:pPr>
      <w:hyperlink w:anchor="fluxes" w:history="1">
        <w:r w:rsidR="0041037A" w:rsidRPr="00B7030B">
          <w:rPr>
            <w:rFonts w:asciiTheme="minorHAnsi" w:hAnsiTheme="minorHAnsi"/>
          </w:rPr>
          <w:t>Kinetic Flux Output</w:t>
        </w:r>
      </w:hyperlink>
    </w:p>
    <w:p w14:paraId="1ED8EA6A" w14:textId="77777777" w:rsidR="0041037A" w:rsidRPr="00B7030B" w:rsidRDefault="00C51A7D">
      <w:pPr>
        <w:pStyle w:val="Relatedcards"/>
        <w:rPr>
          <w:rFonts w:asciiTheme="minorHAnsi" w:hAnsiTheme="minorHAnsi"/>
        </w:rPr>
      </w:pPr>
      <w:hyperlink w:anchor="flux_date" w:history="1">
        <w:r w:rsidR="0041037A" w:rsidRPr="00B7030B">
          <w:rPr>
            <w:rFonts w:asciiTheme="minorHAnsi" w:hAnsiTheme="minorHAnsi"/>
          </w:rPr>
          <w:t>Kinetic Flux Date</w:t>
        </w:r>
      </w:hyperlink>
    </w:p>
    <w:p w14:paraId="02A59E35" w14:textId="77777777" w:rsidR="0041037A" w:rsidRPr="00B7030B" w:rsidRDefault="00C51A7D">
      <w:pPr>
        <w:pStyle w:val="Relatedcards"/>
        <w:rPr>
          <w:rFonts w:asciiTheme="minorHAnsi" w:hAnsiTheme="minorHAnsi"/>
        </w:rPr>
      </w:pPr>
      <w:hyperlink w:anchor="flux_filename" w:history="1">
        <w:r w:rsidR="0041037A" w:rsidRPr="00B7030B">
          <w:rPr>
            <w:rFonts w:asciiTheme="minorHAnsi" w:hAnsiTheme="minorHAnsi"/>
          </w:rPr>
          <w:t>Kinetic Flux Filename</w:t>
        </w:r>
      </w:hyperlink>
    </w:p>
    <w:p w14:paraId="26B3057D" w14:textId="77777777" w:rsidR="0041037A" w:rsidRPr="00B7030B" w:rsidRDefault="0041037A" w:rsidP="00541B3E">
      <w:pPr>
        <w:pStyle w:val="Heading4"/>
        <w:spacing w:after="0"/>
      </w:pPr>
      <w:r w:rsidRPr="00B7030B">
        <w:br w:type="page"/>
      </w:r>
      <w:bookmarkStart w:id="1364" w:name="time_series"/>
      <w:bookmarkStart w:id="1365" w:name="_Toc41047720"/>
      <w:bookmarkEnd w:id="1364"/>
      <w:r w:rsidRPr="00B7030B">
        <w:lastRenderedPageBreak/>
        <w:t>Time Series Plot (TSR PLOT)</w:t>
      </w:r>
      <w:bookmarkEnd w:id="1365"/>
    </w:p>
    <w:p w14:paraId="3CE642A9"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366" w:name="_Toc8027360"/>
      <w:r w:rsidR="0041037A" w:rsidRPr="00B7030B">
        <w:rPr>
          <w:rStyle w:val="CardReferen"/>
          <w:rFonts w:asciiTheme="minorHAnsi" w:hAnsiTheme="minorHAnsi"/>
          <w:b/>
          <w:bCs/>
        </w:rPr>
        <w:instrText>Time Series Plot (TSR PLOT)</w:instrText>
      </w:r>
      <w:bookmarkEnd w:id="1366"/>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8982B5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0C4135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TSRC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w:t>
      </w:r>
      <w:r w:rsidRPr="00B7030B">
        <w:rPr>
          <w:rFonts w:asciiTheme="minorHAnsi" w:hAnsiTheme="minorHAnsi"/>
        </w:rPr>
        <w:softHyphen/>
        <w:t>mation is writ</w:t>
      </w:r>
      <w:r w:rsidRPr="00B7030B">
        <w:rPr>
          <w:rFonts w:asciiTheme="minorHAnsi" w:hAnsiTheme="minorHAnsi"/>
        </w:rPr>
        <w:softHyphen/>
        <w:t>ten to time series file, ON or OFF</w:t>
      </w:r>
    </w:p>
    <w:p w14:paraId="6D2766F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NTSR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time series dates</w:t>
      </w:r>
    </w:p>
    <w:p w14:paraId="1BA61AED" w14:textId="25FA53B6"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NITSR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time series computational cells</w:t>
      </w:r>
    </w:p>
    <w:p w14:paraId="4E63C00D" w14:textId="38038302" w:rsidR="0041037A" w:rsidRPr="00B7030B" w:rsidRDefault="0041037A">
      <w:pPr>
        <w:pStyle w:val="BodyText2"/>
      </w:pPr>
    </w:p>
    <w:p w14:paraId="63CB9746" w14:textId="0F6A4250" w:rsidR="0041037A" w:rsidRPr="007247B8" w:rsidRDefault="0004281A">
      <w:pPr>
        <w:pStyle w:val="BodyText"/>
        <w:rPr>
          <w:sz w:val="20"/>
        </w:rPr>
      </w:pPr>
      <w:r w:rsidRPr="00380139">
        <w:rPr>
          <w:noProof/>
        </w:rPr>
        <mc:AlternateContent>
          <mc:Choice Requires="wps">
            <w:drawing>
              <wp:anchor distT="91440" distB="91440" distL="114300" distR="114300" simplePos="0" relativeHeight="251720192" behindDoc="1" locked="0" layoutInCell="1" allowOverlap="1" wp14:anchorId="6F9F5E62" wp14:editId="7DB9D5EA">
                <wp:simplePos x="0" y="0"/>
                <wp:positionH relativeFrom="margin">
                  <wp:posOffset>2686685</wp:posOffset>
                </wp:positionH>
                <wp:positionV relativeFrom="paragraph">
                  <wp:posOffset>76200</wp:posOffset>
                </wp:positionV>
                <wp:extent cx="2736215" cy="988060"/>
                <wp:effectExtent l="0" t="0" r="6985" b="15240"/>
                <wp:wrapTight wrapText="bothSides">
                  <wp:wrapPolygon edited="0">
                    <wp:start x="0" y="0"/>
                    <wp:lineTo x="0" y="21656"/>
                    <wp:lineTo x="21555" y="21656"/>
                    <wp:lineTo x="21555" y="0"/>
                    <wp:lineTo x="0" y="0"/>
                  </wp:wrapPolygon>
                </wp:wrapTight>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215" cy="988060"/>
                        </a:xfrm>
                        <a:prstGeom prst="rect">
                          <a:avLst/>
                        </a:prstGeom>
                        <a:noFill/>
                        <a:ln w="9525">
                          <a:solidFill>
                            <a:schemeClr val="accent1"/>
                          </a:solidFill>
                          <a:miter lim="800000"/>
                          <a:headEnd/>
                          <a:tailEnd/>
                        </a:ln>
                      </wps:spPr>
                      <wps:txbx>
                        <w:txbxContent>
                          <w:p w14:paraId="42E9730A" w14:textId="0DE02618" w:rsidR="008A5A8D" w:rsidRDefault="008A5A8D" w:rsidP="0038013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Add Time Series Output – ‘super’ sensors in your water body </w:t>
                            </w:r>
                            <w:ins w:id="1367" w:author="Honnalore Steissberg" w:date="2021-08-04T13:23:00Z">
                              <w:r w:rsidR="0004281A">
                                <w:rPr>
                                  <w:i/>
                                  <w:iCs/>
                                  <w:color w:val="4F81BD" w:themeColor="accent1"/>
                                  <w:sz w:val="24"/>
                                  <w:szCs w:val="24"/>
                                </w:rPr>
                                <w:t xml:space="preserve">– </w:t>
                              </w:r>
                            </w:ins>
                            <w:r>
                              <w:rPr>
                                <w:i/>
                                <w:iCs/>
                                <w:color w:val="4F81BD" w:themeColor="accent1"/>
                                <w:sz w:val="24"/>
                                <w:szCs w:val="24"/>
                              </w:rPr>
                              <w:t>and easily graph them in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F5E62" id="_x0000_s1043" type="#_x0000_t202" style="position:absolute;left:0;text-align:left;margin-left:211.55pt;margin-top:6pt;width:215.45pt;height:77.8pt;z-index:-251596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" filled="f" strokecolor="#4f81bd [3204]">
                <v:textbox>
                  <w:txbxContent>
                    <w:p w14:paraId="42E9730A" w14:textId="0DE02618" w:rsidR="008A5A8D" w:rsidRDefault="008A5A8D" w:rsidP="0038013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Add Time Series Output – ‘super’ sensors in your water body </w:t>
                      </w:r>
                      <w:ins w:id="1368" w:author="Honnalore Steissberg" w:date="2021-08-04T13:23:00Z">
                        <w:r w:rsidR="0004281A">
                          <w:rPr>
                            <w:i/>
                            <w:iCs/>
                            <w:color w:val="4F81BD" w:themeColor="accent1"/>
                            <w:sz w:val="24"/>
                            <w:szCs w:val="24"/>
                          </w:rPr>
                          <w:t xml:space="preserve">– </w:t>
                        </w:r>
                      </w:ins>
                      <w:r>
                        <w:rPr>
                          <w:i/>
                          <w:iCs/>
                          <w:color w:val="4F81BD" w:themeColor="accent1"/>
                          <w:sz w:val="24"/>
                          <w:szCs w:val="24"/>
                        </w:rPr>
                        <w:t>and easily graph them in Excel.</w:t>
                      </w:r>
                    </w:p>
                  </w:txbxContent>
                </v:textbox>
                <w10:wrap type="tight" anchorx="margin"/>
              </v:shape>
            </w:pict>
          </mc:Fallback>
        </mc:AlternateContent>
      </w:r>
      <w:r w:rsidR="0041037A" w:rsidRPr="007247B8">
        <w:rPr>
          <w:sz w:val="20"/>
        </w:rPr>
        <w:t>This card speci</w:t>
      </w:r>
      <w:r w:rsidR="0041037A" w:rsidRPr="007247B8">
        <w:rPr>
          <w:sz w:val="20"/>
        </w:rPr>
        <w:softHyphen/>
        <w:t xml:space="preserve">fies if information is output to the </w:t>
      </w:r>
      <w:hyperlink w:anchor="time_series_output_file" w:history="1">
        <w:r w:rsidR="0041037A" w:rsidRPr="007247B8">
          <w:rPr>
            <w:rStyle w:val="Hyperlink"/>
            <w:rFonts w:asciiTheme="minorHAnsi" w:hAnsiTheme="minorHAnsi"/>
          </w:rPr>
          <w:t>times series file</w:t>
        </w:r>
      </w:hyperlink>
      <w:r w:rsidR="0041037A" w:rsidRPr="007247B8">
        <w:rPr>
          <w:sz w:val="20"/>
        </w:rPr>
        <w:t xml:space="preserve"> [</w:t>
      </w:r>
      <w:hyperlink w:anchor="time_series_filename" w:history="1">
        <w:r w:rsidR="0041037A" w:rsidRPr="007247B8">
          <w:rPr>
            <w:rStyle w:val="Hyperlink"/>
            <w:rFonts w:asciiTheme="minorHAnsi" w:hAnsiTheme="minorHAnsi" w:cs="Arial"/>
          </w:rPr>
          <w:t>TSRFN</w:t>
        </w:r>
      </w:hyperlink>
      <w:r w:rsidR="0041037A" w:rsidRPr="007247B8">
        <w:rPr>
          <w:sz w:val="20"/>
        </w:rPr>
        <w:t>] the number of time series intervals for specify</w:t>
      </w:r>
      <w:r w:rsidR="0041037A" w:rsidRPr="007247B8">
        <w:rPr>
          <w:sz w:val="20"/>
        </w:rPr>
        <w:softHyphen/>
        <w:t>ing output dates and frequencies, and the number of time series computational cells for which information will be output.</w:t>
      </w:r>
    </w:p>
    <w:p w14:paraId="18AD4856" w14:textId="77777777" w:rsidR="0004281A" w:rsidRDefault="0041037A">
      <w:pPr>
        <w:pStyle w:val="BodyText"/>
        <w:rPr>
          <w:ins w:id="1369" w:author="Honnalore Steissberg" w:date="2021-08-04T13:28:00Z"/>
          <w:sz w:val="20"/>
        </w:rPr>
      </w:pPr>
      <w:r w:rsidRPr="007247B8">
        <w:rPr>
          <w:sz w:val="20"/>
        </w:rPr>
        <w:t>Time series output consists of the</w:t>
      </w:r>
      <w:ins w:id="1370" w:author="Honnalore Steissberg" w:date="2021-08-04T13:28:00Z">
        <w:r w:rsidR="0004281A">
          <w:rPr>
            <w:sz w:val="20"/>
          </w:rPr>
          <w:t xml:space="preserve"> following:</w:t>
        </w:r>
      </w:ins>
      <w:r w:rsidRPr="007247B8">
        <w:rPr>
          <w:sz w:val="20"/>
        </w:rPr>
        <w:t xml:space="preserve"> </w:t>
      </w:r>
    </w:p>
    <w:p w14:paraId="14774F7E" w14:textId="26558729" w:rsidR="0041037A" w:rsidRPr="0004281A" w:rsidRDefault="0041037A">
      <w:pPr>
        <w:pStyle w:val="BodyText"/>
        <w:rPr>
          <w:sz w:val="20"/>
        </w:rPr>
      </w:pPr>
      <w:r w:rsidRPr="007247B8">
        <w:rPr>
          <w:sz w:val="20"/>
        </w:rPr>
        <w:t xml:space="preserve">Julian date, timestep, water surface elevation, temperature, </w:t>
      </w:r>
      <w:r w:rsidR="000059CE" w:rsidRPr="007247B8">
        <w:rPr>
          <w:sz w:val="20"/>
        </w:rPr>
        <w:t>flow rate (</w:t>
      </w:r>
      <w:r w:rsidR="00990754" w:rsidRPr="007247B8">
        <w:rPr>
          <w:sz w:val="20"/>
        </w:rPr>
        <w:t>vertically integrated segment flow rate at the specified model segment</w:t>
      </w:r>
      <w:r w:rsidR="000059CE" w:rsidRPr="007247B8">
        <w:rPr>
          <w:sz w:val="20"/>
        </w:rPr>
        <w:t xml:space="preserve">), </w:t>
      </w:r>
      <w:r w:rsidR="009F1DCB" w:rsidRPr="007247B8">
        <w:rPr>
          <w:sz w:val="20"/>
        </w:rPr>
        <w:t>shortwave solar radiation (net) incident on the surface (i.e., it does not include the reflected solar),</w:t>
      </w:r>
      <w:r w:rsidR="000059CE" w:rsidRPr="007247B8">
        <w:rPr>
          <w:sz w:val="20"/>
        </w:rPr>
        <w:t xml:space="preserve"> </w:t>
      </w:r>
      <w:r w:rsidR="00990754" w:rsidRPr="007247B8">
        <w:rPr>
          <w:sz w:val="20"/>
        </w:rPr>
        <w:t>light extinction coefficient (</w:t>
      </w:r>
      <w:r w:rsidR="00990754" w:rsidRPr="0004281A">
        <w:rPr>
          <w:i/>
          <w:iCs/>
          <w:sz w:val="20"/>
          <w:rPrChange w:id="1371" w:author="Honnalore Steissberg" w:date="2021-08-04T13:26:00Z">
            <w:rPr>
              <w:sz w:val="20"/>
            </w:rPr>
          </w:rPrChange>
        </w:rPr>
        <w:t>m</w:t>
      </w:r>
      <w:r w:rsidR="00990754" w:rsidRPr="007247B8">
        <w:rPr>
          <w:sz w:val="20"/>
          <w:vertAlign w:val="superscript"/>
        </w:rPr>
        <w:t>-1</w:t>
      </w:r>
      <w:r w:rsidR="00990754" w:rsidRPr="007247B8">
        <w:rPr>
          <w:sz w:val="20"/>
        </w:rPr>
        <w:t>)</w:t>
      </w:r>
      <w:r w:rsidR="000059CE" w:rsidRPr="007247B8">
        <w:rPr>
          <w:sz w:val="20"/>
        </w:rPr>
        <w:t>, depth to bottom of channel (</w:t>
      </w:r>
      <w:r w:rsidR="000059CE" w:rsidRPr="0004281A">
        <w:rPr>
          <w:i/>
          <w:iCs/>
          <w:sz w:val="20"/>
          <w:rPrChange w:id="1372" w:author="Honnalore Steissberg" w:date="2021-08-04T13:26:00Z">
            <w:rPr>
              <w:sz w:val="20"/>
            </w:rPr>
          </w:rPrChange>
        </w:rPr>
        <w:t>m</w:t>
      </w:r>
      <w:r w:rsidR="000059CE" w:rsidRPr="007247B8">
        <w:rPr>
          <w:sz w:val="20"/>
        </w:rPr>
        <w:t>), surface width (</w:t>
      </w:r>
      <w:r w:rsidR="000059CE" w:rsidRPr="0004281A">
        <w:rPr>
          <w:i/>
          <w:iCs/>
          <w:sz w:val="20"/>
          <w:rPrChange w:id="1373" w:author="Honnalore Steissberg" w:date="2021-08-04T13:26:00Z">
            <w:rPr>
              <w:sz w:val="20"/>
            </w:rPr>
          </w:rPrChange>
        </w:rPr>
        <w:t>m</w:t>
      </w:r>
      <w:r w:rsidR="000059CE" w:rsidRPr="007247B8">
        <w:rPr>
          <w:sz w:val="20"/>
        </w:rPr>
        <w:t>), shade fraction (1.0 is no shade</w:t>
      </w:r>
      <w:ins w:id="1374" w:author="Honnalore Steissberg" w:date="2021-08-04T13:26:00Z">
        <w:r w:rsidR="0004281A">
          <w:rPr>
            <w:sz w:val="20"/>
          </w:rPr>
          <w:t>;</w:t>
        </w:r>
      </w:ins>
      <w:del w:id="1375" w:author="Honnalore Steissberg" w:date="2021-08-04T13:26:00Z">
        <w:r w:rsidR="000059CE" w:rsidRPr="007247B8" w:rsidDel="0004281A">
          <w:rPr>
            <w:sz w:val="20"/>
          </w:rPr>
          <w:delText>,</w:delText>
        </w:r>
      </w:del>
      <w:r w:rsidR="000059CE" w:rsidRPr="007247B8">
        <w:rPr>
          <w:sz w:val="20"/>
        </w:rPr>
        <w:t xml:space="preserve"> 0.0 is 100% reduction in solar radiation)</w:t>
      </w:r>
      <w:r w:rsidR="009F1DCB" w:rsidRPr="007247B8">
        <w:rPr>
          <w:sz w:val="20"/>
        </w:rPr>
        <w:t xml:space="preserve">, </w:t>
      </w:r>
      <w:r w:rsidR="00E400A1" w:rsidRPr="007247B8">
        <w:rPr>
          <w:sz w:val="20"/>
        </w:rPr>
        <w:t xml:space="preserve">vertically volume-weighted temperature at the specified model segment, </w:t>
      </w:r>
      <w:r w:rsidR="006852D4" w:rsidRPr="007247B8">
        <w:rPr>
          <w:sz w:val="20"/>
        </w:rPr>
        <w:t>net radiation at surface of segment (W/</w:t>
      </w:r>
      <w:r w:rsidR="006852D4" w:rsidRPr="0004281A">
        <w:rPr>
          <w:i/>
          <w:iCs/>
          <w:sz w:val="20"/>
          <w:rPrChange w:id="1376" w:author="Honnalore Steissberg" w:date="2021-08-04T13:27:00Z">
            <w:rPr>
              <w:sz w:val="20"/>
            </w:rPr>
          </w:rPrChange>
        </w:rPr>
        <w:t>m</w:t>
      </w:r>
      <w:r w:rsidR="006852D4" w:rsidRPr="007247B8">
        <w:rPr>
          <w:sz w:val="20"/>
          <w:vertAlign w:val="superscript"/>
        </w:rPr>
        <w:t>2</w:t>
      </w:r>
      <w:r w:rsidR="006852D4" w:rsidRPr="007247B8">
        <w:rPr>
          <w:sz w:val="20"/>
        </w:rPr>
        <w:t>), short wave solar net at surface (W/</w:t>
      </w:r>
      <w:r w:rsidR="006852D4" w:rsidRPr="0004281A">
        <w:rPr>
          <w:i/>
          <w:iCs/>
          <w:sz w:val="20"/>
          <w:rPrChange w:id="1377" w:author="Honnalore Steissberg" w:date="2021-08-04T13:27:00Z">
            <w:rPr>
              <w:sz w:val="20"/>
            </w:rPr>
          </w:rPrChange>
        </w:rPr>
        <w:t>m</w:t>
      </w:r>
      <w:r w:rsidR="006852D4" w:rsidRPr="007247B8">
        <w:rPr>
          <w:sz w:val="20"/>
          <w:vertAlign w:val="superscript"/>
        </w:rPr>
        <w:t>2</w:t>
      </w:r>
      <w:r w:rsidR="006852D4" w:rsidRPr="007247B8">
        <w:rPr>
          <w:sz w:val="20"/>
        </w:rPr>
        <w:t>), long wave radiation in net at surface (W/</w:t>
      </w:r>
      <w:r w:rsidR="006852D4" w:rsidRPr="0004281A">
        <w:rPr>
          <w:i/>
          <w:iCs/>
          <w:sz w:val="20"/>
          <w:rPrChange w:id="1378" w:author="Honnalore Steissberg" w:date="2021-08-04T13:27:00Z">
            <w:rPr>
              <w:sz w:val="20"/>
            </w:rPr>
          </w:rPrChange>
        </w:rPr>
        <w:t>m</w:t>
      </w:r>
      <w:r w:rsidR="006852D4" w:rsidRPr="007247B8">
        <w:rPr>
          <w:sz w:val="20"/>
          <w:vertAlign w:val="superscript"/>
        </w:rPr>
        <w:t>2</w:t>
      </w:r>
      <w:r w:rsidR="006852D4" w:rsidRPr="007247B8">
        <w:rPr>
          <w:sz w:val="20"/>
        </w:rPr>
        <w:t>), back radiation at surface (W/</w:t>
      </w:r>
      <w:r w:rsidR="006852D4" w:rsidRPr="0004281A">
        <w:rPr>
          <w:i/>
          <w:iCs/>
          <w:sz w:val="20"/>
          <w:rPrChange w:id="1379" w:author="Honnalore Steissberg" w:date="2021-08-04T13:27:00Z">
            <w:rPr>
              <w:sz w:val="20"/>
            </w:rPr>
          </w:rPrChange>
        </w:rPr>
        <w:t>m</w:t>
      </w:r>
      <w:r w:rsidR="006852D4" w:rsidRPr="007247B8">
        <w:rPr>
          <w:sz w:val="20"/>
          <w:vertAlign w:val="superscript"/>
        </w:rPr>
        <w:t>2</w:t>
      </w:r>
      <w:r w:rsidR="006852D4" w:rsidRPr="007247B8">
        <w:rPr>
          <w:sz w:val="20"/>
        </w:rPr>
        <w:t>), evaporative heat flux at surface (W/</w:t>
      </w:r>
      <w:r w:rsidR="006852D4" w:rsidRPr="0004281A">
        <w:rPr>
          <w:i/>
          <w:iCs/>
          <w:sz w:val="20"/>
          <w:rPrChange w:id="1380" w:author="Honnalore Steissberg" w:date="2021-08-04T13:28:00Z">
            <w:rPr>
              <w:sz w:val="20"/>
            </w:rPr>
          </w:rPrChange>
        </w:rPr>
        <w:t>m</w:t>
      </w:r>
      <w:r w:rsidR="006852D4" w:rsidRPr="007247B8">
        <w:rPr>
          <w:sz w:val="20"/>
          <w:vertAlign w:val="superscript"/>
        </w:rPr>
        <w:t>2</w:t>
      </w:r>
      <w:r w:rsidR="006852D4" w:rsidRPr="007247B8">
        <w:rPr>
          <w:sz w:val="20"/>
        </w:rPr>
        <w:t>), conductive heat flux at surface (W/</w:t>
      </w:r>
      <w:r w:rsidR="006852D4" w:rsidRPr="0004281A">
        <w:rPr>
          <w:i/>
          <w:iCs/>
          <w:sz w:val="20"/>
          <w:rPrChange w:id="1381" w:author="Honnalore Steissberg" w:date="2021-08-04T13:28:00Z">
            <w:rPr>
              <w:sz w:val="20"/>
            </w:rPr>
          </w:rPrChange>
        </w:rPr>
        <w:t>m</w:t>
      </w:r>
      <w:r w:rsidR="006852D4" w:rsidRPr="007247B8">
        <w:rPr>
          <w:sz w:val="20"/>
          <w:vertAlign w:val="superscript"/>
        </w:rPr>
        <w:t>2</w:t>
      </w:r>
      <w:r w:rsidR="006852D4" w:rsidRPr="007247B8">
        <w:rPr>
          <w:sz w:val="20"/>
        </w:rPr>
        <w:t xml:space="preserve">), </w:t>
      </w:r>
      <w:r w:rsidRPr="007247B8">
        <w:rPr>
          <w:sz w:val="20"/>
        </w:rPr>
        <w:t>active constituents</w:t>
      </w:r>
      <w:r w:rsidR="00990754" w:rsidRPr="007247B8">
        <w:rPr>
          <w:sz w:val="20"/>
        </w:rPr>
        <w:t>,</w:t>
      </w:r>
      <w:r w:rsidRPr="007247B8">
        <w:rPr>
          <w:sz w:val="20"/>
        </w:rPr>
        <w:t xml:space="preserve"> derived constituents, </w:t>
      </w:r>
      <w:r w:rsidR="00074174" w:rsidRPr="007247B8">
        <w:rPr>
          <w:sz w:val="20"/>
        </w:rPr>
        <w:t>k</w:t>
      </w:r>
      <w:r w:rsidR="00990754" w:rsidRPr="007247B8">
        <w:rPr>
          <w:sz w:val="20"/>
        </w:rPr>
        <w:t xml:space="preserve">inetic fluxes </w:t>
      </w:r>
      <w:r w:rsidR="00F77235" w:rsidRPr="007247B8">
        <w:rPr>
          <w:sz w:val="20"/>
        </w:rPr>
        <w:t xml:space="preserve">as </w:t>
      </w:r>
      <w:r w:rsidR="00990754" w:rsidRPr="007247B8">
        <w:rPr>
          <w:sz w:val="20"/>
        </w:rPr>
        <w:t>specified in the CST flux card (fluxes are in units of kg/day)</w:t>
      </w:r>
      <w:r w:rsidR="00074174" w:rsidRPr="007247B8">
        <w:rPr>
          <w:sz w:val="20"/>
        </w:rPr>
        <w:t>, and algae growth rate limitation fraction for P, N, and light [0 to 1] for each algal group if LIMC is turned on under the CST COMP card</w:t>
      </w:r>
      <w:r w:rsidRPr="007247B8">
        <w:rPr>
          <w:sz w:val="20"/>
        </w:rPr>
        <w:t xml:space="preserve">. </w:t>
      </w:r>
      <w:r w:rsidR="00990754" w:rsidRPr="007247B8">
        <w:rPr>
          <w:sz w:val="20"/>
        </w:rPr>
        <w:t>Note that the kinetic fluxes in the TSR file are instantaneous flux rates, whereas those fluxes shown in the kinetic flux file are averages over the time interval or frequ</w:t>
      </w:r>
      <w:r w:rsidR="00F77235" w:rsidRPr="007247B8">
        <w:rPr>
          <w:sz w:val="20"/>
        </w:rPr>
        <w:t>ency</w:t>
      </w:r>
      <w:r w:rsidR="00990754" w:rsidRPr="007247B8">
        <w:rPr>
          <w:sz w:val="20"/>
        </w:rPr>
        <w:t xml:space="preserve"> of output.</w:t>
      </w:r>
      <w:r w:rsidRPr="007247B8">
        <w:rPr>
          <w:sz w:val="20"/>
        </w:rPr>
        <w:t xml:space="preserve"> The constituent concentrations output are the constituents specified for output on the</w:t>
      </w:r>
      <w:r w:rsidRPr="007247B8">
        <w:rPr>
          <w:rFonts w:cs="Times New Roman TUR"/>
          <w:sz w:val="20"/>
        </w:rPr>
        <w:t xml:space="preserve"> </w:t>
      </w:r>
      <w:hyperlink w:anchor="constituent_output" w:history="1">
        <w:r w:rsidRPr="007247B8">
          <w:rPr>
            <w:rStyle w:val="Hyperlink"/>
            <w:rFonts w:asciiTheme="minorHAnsi" w:hAnsiTheme="minorHAnsi" w:cs="Arial"/>
            <w:bCs/>
          </w:rPr>
          <w:t>Constituent Output</w:t>
        </w:r>
      </w:hyperlink>
      <w:r w:rsidRPr="007247B8">
        <w:rPr>
          <w:rFonts w:cs="Times New Roman TUR"/>
          <w:sz w:val="20"/>
        </w:rPr>
        <w:t xml:space="preserve"> </w:t>
      </w:r>
      <w:r w:rsidRPr="007247B8">
        <w:rPr>
          <w:sz w:val="20"/>
        </w:rPr>
        <w:t>card</w:t>
      </w:r>
      <w:r w:rsidRPr="007247B8">
        <w:rPr>
          <w:rFonts w:cs="Times New Roman TUR"/>
          <w:sz w:val="20"/>
        </w:rPr>
        <w:t xml:space="preserve">.  </w:t>
      </w:r>
      <w:r w:rsidRPr="007247B8">
        <w:rPr>
          <w:sz w:val="20"/>
        </w:rPr>
        <w:t xml:space="preserve">The derived constituent concentrations output are the constituents specified on the </w:t>
      </w:r>
      <w:hyperlink w:anchor="derived_constituents" w:history="1">
        <w:r w:rsidRPr="007247B8">
          <w:rPr>
            <w:rStyle w:val="Hyperlink"/>
            <w:rFonts w:asciiTheme="minorHAnsi" w:hAnsiTheme="minorHAnsi"/>
          </w:rPr>
          <w:t>Derived Constituent</w:t>
        </w:r>
      </w:hyperlink>
      <w:r w:rsidRPr="007247B8">
        <w:rPr>
          <w:rFonts w:cs="Arial"/>
          <w:sz w:val="20"/>
        </w:rPr>
        <w:t xml:space="preserve"> </w:t>
      </w:r>
      <w:r w:rsidRPr="007247B8">
        <w:rPr>
          <w:sz w:val="20"/>
        </w:rPr>
        <w:t>card</w:t>
      </w:r>
      <w:r w:rsidRPr="007247B8">
        <w:rPr>
          <w:rFonts w:cs="Times New Roman TUR"/>
          <w:sz w:val="20"/>
        </w:rPr>
        <w:t>.</w:t>
      </w:r>
    </w:p>
    <w:p w14:paraId="4031604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1484769"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TSR PLOT</w:t>
      </w:r>
      <w:r w:rsidR="00E939FD" w:rsidRPr="0016610E">
        <w:t xml:space="preserve">    TSRC    NTSR   NITSR</w:t>
      </w:r>
    </w:p>
    <w:p w14:paraId="0CE84E08" w14:textId="77777777" w:rsidR="0041037A" w:rsidRPr="0016610E" w:rsidRDefault="00E939F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w:t>
      </w:r>
      <w:r w:rsidR="0041037A" w:rsidRPr="0016610E">
        <w:t xml:space="preserve">       OFF       0       O</w:t>
      </w:r>
    </w:p>
    <w:p w14:paraId="470635F0"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4501865" w14:textId="77777777" w:rsidR="0041037A" w:rsidRPr="00B7030B" w:rsidRDefault="00C51A7D">
      <w:pPr>
        <w:pStyle w:val="Relatedcards"/>
        <w:rPr>
          <w:rFonts w:asciiTheme="minorHAnsi" w:hAnsiTheme="minorHAnsi"/>
        </w:rPr>
      </w:pPr>
      <w:hyperlink w:anchor="time_series_date" w:history="1">
        <w:r w:rsidR="0041037A" w:rsidRPr="00B7030B">
          <w:rPr>
            <w:rFonts w:asciiTheme="minorHAnsi" w:hAnsiTheme="minorHAnsi"/>
          </w:rPr>
          <w:t>Time Series Date</w:t>
        </w:r>
      </w:hyperlink>
    </w:p>
    <w:p w14:paraId="1FC4BD39" w14:textId="77777777" w:rsidR="0041037A" w:rsidRPr="00B7030B" w:rsidRDefault="00C51A7D">
      <w:pPr>
        <w:pStyle w:val="Relatedcards"/>
        <w:rPr>
          <w:rFonts w:asciiTheme="minorHAnsi" w:hAnsiTheme="minorHAnsi"/>
        </w:rPr>
      </w:pPr>
      <w:hyperlink w:anchor="time_series_frequency" w:history="1">
        <w:r w:rsidR="0041037A" w:rsidRPr="00B7030B">
          <w:rPr>
            <w:rFonts w:asciiTheme="minorHAnsi" w:hAnsiTheme="minorHAnsi"/>
          </w:rPr>
          <w:t>Time Series Frequency</w:t>
        </w:r>
      </w:hyperlink>
    </w:p>
    <w:p w14:paraId="599C0813" w14:textId="77777777" w:rsidR="0041037A" w:rsidRPr="00B7030B" w:rsidRDefault="00C51A7D">
      <w:pPr>
        <w:pStyle w:val="Relatedcards"/>
        <w:rPr>
          <w:rFonts w:asciiTheme="minorHAnsi" w:hAnsiTheme="minorHAnsi"/>
        </w:rPr>
      </w:pPr>
      <w:hyperlink w:anchor="time_series_segment" w:history="1">
        <w:r w:rsidR="0041037A" w:rsidRPr="00B7030B">
          <w:rPr>
            <w:rFonts w:asciiTheme="minorHAnsi" w:hAnsiTheme="minorHAnsi"/>
          </w:rPr>
          <w:t>Time Series Segment</w:t>
        </w:r>
      </w:hyperlink>
    </w:p>
    <w:p w14:paraId="51EEAEF9" w14:textId="77777777" w:rsidR="0041037A" w:rsidRPr="00B7030B" w:rsidRDefault="00C51A7D">
      <w:pPr>
        <w:pStyle w:val="Relatedcards"/>
        <w:rPr>
          <w:rFonts w:asciiTheme="minorHAnsi" w:hAnsiTheme="minorHAnsi"/>
        </w:rPr>
      </w:pPr>
      <w:hyperlink w:anchor="time_series_elevation" w:history="1">
        <w:r w:rsidR="0041037A" w:rsidRPr="00B7030B">
          <w:rPr>
            <w:rFonts w:asciiTheme="minorHAnsi" w:hAnsiTheme="minorHAnsi"/>
          </w:rPr>
          <w:t>Time Series Elevation</w:t>
        </w:r>
      </w:hyperlink>
    </w:p>
    <w:p w14:paraId="4CBB59C7"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4A700088" w14:textId="77777777" w:rsidR="0041037A" w:rsidRPr="00B7030B" w:rsidRDefault="0041037A" w:rsidP="00541B3E">
      <w:pPr>
        <w:pStyle w:val="Heading4"/>
        <w:spacing w:after="0"/>
      </w:pPr>
      <w:r w:rsidRPr="00B7030B">
        <w:br w:type="page"/>
      </w:r>
      <w:bookmarkStart w:id="1382" w:name="time_series_date"/>
      <w:bookmarkStart w:id="1383" w:name="_Toc41047721"/>
      <w:bookmarkEnd w:id="1382"/>
      <w:r w:rsidRPr="00B7030B">
        <w:lastRenderedPageBreak/>
        <w:t>Time Series Date (TSR DATE)</w:t>
      </w:r>
      <w:bookmarkEnd w:id="1383"/>
    </w:p>
    <w:p w14:paraId="45D1480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84" w:name="_Toc8027361"/>
      <w:r w:rsidR="0041037A" w:rsidRPr="00B7030B">
        <w:rPr>
          <w:rStyle w:val="Cardtitle1"/>
          <w:rFonts w:asciiTheme="minorHAnsi" w:hAnsiTheme="minorHAnsi"/>
          <w:b/>
          <w:bCs/>
        </w:rPr>
        <w:instrText>Time Series Date (TSR DATE)</w:instrText>
      </w:r>
      <w:bookmarkEnd w:id="138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8C63B7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7E34FA5"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TSRD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w:t>
      </w:r>
      <w:r w:rsidRPr="00B7030B">
        <w:rPr>
          <w:rFonts w:asciiTheme="minorHAnsi" w:hAnsiTheme="minorHAnsi"/>
          <w:i/>
          <w:iCs/>
        </w:rPr>
        <w:softHyphen/>
        <w:t>ian da</w:t>
      </w:r>
      <w:r w:rsidRPr="00B7030B">
        <w:rPr>
          <w:rFonts w:asciiTheme="minorHAnsi" w:hAnsiTheme="minorHAnsi"/>
        </w:rPr>
        <w:t>y</w:t>
      </w:r>
    </w:p>
    <w:p w14:paraId="26732E81" w14:textId="77777777" w:rsidR="0041037A" w:rsidRPr="00B7030B" w:rsidRDefault="0041037A">
      <w:pPr>
        <w:pStyle w:val="BodyText2"/>
      </w:pPr>
    </w:p>
    <w:p w14:paraId="2BCBE23B" w14:textId="77777777" w:rsidR="0041037A" w:rsidRPr="00A3441F" w:rsidRDefault="0041037A">
      <w:pPr>
        <w:pStyle w:val="BodyText"/>
        <w:rPr>
          <w:sz w:val="20"/>
        </w:rPr>
      </w:pPr>
      <w:r w:rsidRPr="00A3441F">
        <w:rPr>
          <w:sz w:val="20"/>
        </w:rPr>
        <w:t xml:space="preserve">This card specifies the dates that information is output to the </w:t>
      </w:r>
      <w:hyperlink w:anchor="time_series_output_file" w:history="1">
        <w:r w:rsidRPr="00A3441F">
          <w:rPr>
            <w:rStyle w:val="Hyperlink"/>
            <w:rFonts w:asciiTheme="minorHAnsi" w:hAnsiTheme="minorHAnsi"/>
          </w:rPr>
          <w:t>times series file</w:t>
        </w:r>
      </w:hyperlink>
      <w:r w:rsidRPr="00A3441F">
        <w:rPr>
          <w:sz w:val="20"/>
        </w:rPr>
        <w:t xml:space="preserve"> [</w:t>
      </w:r>
      <w:hyperlink w:anchor="time_series_filename" w:history="1">
        <w:r w:rsidRPr="00A3441F">
          <w:rPr>
            <w:rStyle w:val="Hyperlink"/>
            <w:rFonts w:asciiTheme="minorHAnsi" w:hAnsiTheme="minorHAnsi" w:cs="Arial"/>
          </w:rPr>
          <w:t>TSRFN</w:t>
        </w:r>
      </w:hyperlink>
      <w:r w:rsidRPr="00A3441F">
        <w:rPr>
          <w:sz w:val="20"/>
        </w:rPr>
        <w:t>].  If there are more dates than can be specified on one line, then they are continued on the next line without ano</w:t>
      </w:r>
      <w:r w:rsidRPr="00A3441F">
        <w:rPr>
          <w:sz w:val="20"/>
        </w:rPr>
        <w:softHyphen/>
        <w:t>ther</w:t>
      </w:r>
      <w:r w:rsidRPr="00A3441F">
        <w:rPr>
          <w:rFonts w:cs="Times New Roman TUR"/>
          <w:sz w:val="20"/>
        </w:rPr>
        <w:t xml:space="preserve"> </w:t>
      </w:r>
      <w:r w:rsidRPr="00A3441F">
        <w:rPr>
          <w:rStyle w:val="CardReferen"/>
          <w:rFonts w:asciiTheme="minorHAnsi" w:hAnsiTheme="minorHAnsi"/>
          <w:sz w:val="20"/>
        </w:rPr>
        <w:t>TSR DATE</w:t>
      </w:r>
      <w:r w:rsidRPr="00A3441F">
        <w:rPr>
          <w:rFonts w:cs="Times New Roman TUR"/>
          <w:sz w:val="20"/>
        </w:rPr>
        <w:t xml:space="preserve"> </w:t>
      </w:r>
      <w:r w:rsidRPr="00A3441F">
        <w:rPr>
          <w:sz w:val="20"/>
        </w:rPr>
        <w:t>card being specified.</w:t>
      </w:r>
    </w:p>
    <w:p w14:paraId="47B2C354"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FFC5BD0"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TSR DATE    TSRD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p>
    <w:p w14:paraId="7F5AFC6C" w14:textId="77777777" w:rsidR="0041037A" w:rsidRPr="0016610E" w:rsidRDefault="00E939F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w:t>
      </w:r>
      <w:r w:rsidR="0041037A" w:rsidRPr="0016610E">
        <w:t xml:space="preserve">        63.5</w:t>
      </w:r>
    </w:p>
    <w:p w14:paraId="6092AE79" w14:textId="77777777" w:rsidR="0041037A" w:rsidRPr="00B7030B" w:rsidRDefault="0041037A" w:rsidP="00A3441F">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commentRangeStart w:id="1385"/>
    <w:p w14:paraId="763C3FE1" w14:textId="77777777" w:rsidR="0041037A" w:rsidRPr="00B7030B" w:rsidRDefault="0070784A">
      <w:pPr>
        <w:pStyle w:val="Relatedcards"/>
        <w:rPr>
          <w:rFonts w:asciiTheme="minorHAnsi" w:hAnsiTheme="minorHAnsi"/>
        </w:rPr>
      </w:pPr>
      <w:r>
        <w:fldChar w:fldCharType="begin"/>
      </w:r>
      <w:r>
        <w:instrText xml:space="preserve"> HYPERLINK \l "time_series" </w:instrText>
      </w:r>
      <w:r>
        <w:fldChar w:fldCharType="separate"/>
      </w:r>
      <w:r w:rsidR="0041037A" w:rsidRPr="00B7030B">
        <w:rPr>
          <w:rFonts w:asciiTheme="minorHAnsi" w:hAnsiTheme="minorHAnsi"/>
        </w:rPr>
        <w:t>Time Series Plot</w:t>
      </w:r>
      <w:r>
        <w:rPr>
          <w:rFonts w:asciiTheme="minorHAnsi" w:hAnsiTheme="minorHAnsi"/>
        </w:rPr>
        <w:fldChar w:fldCharType="end"/>
      </w:r>
      <w:r w:rsidR="00A3441F">
        <w:rPr>
          <w:rFonts w:asciiTheme="minorHAnsi" w:hAnsiTheme="minorHAnsi"/>
        </w:rPr>
        <w:t xml:space="preserve"> </w:t>
      </w:r>
      <w:r w:rsidR="00A3441F" w:rsidRPr="0004281A">
        <w:rPr>
          <w:rFonts w:asciiTheme="minorHAnsi" w:hAnsiTheme="minorHAnsi"/>
          <w:u w:val="none"/>
          <w:rPrChange w:id="1386" w:author="Honnalore Steissberg" w:date="2021-08-04T13:31:00Z">
            <w:rPr>
              <w:rFonts w:asciiTheme="minorHAnsi" w:hAnsiTheme="minorHAnsi"/>
            </w:rPr>
          </w:rPrChange>
        </w:rPr>
        <w:t xml:space="preserve">   </w:t>
      </w:r>
      <w:hyperlink w:anchor="time_series_frequency" w:history="1">
        <w:r w:rsidR="0041037A" w:rsidRPr="00B7030B">
          <w:rPr>
            <w:rFonts w:asciiTheme="minorHAnsi" w:hAnsiTheme="minorHAnsi"/>
          </w:rPr>
          <w:t>Time Series Frequency</w:t>
        </w:r>
      </w:hyperlink>
      <w:r w:rsidR="00A3441F">
        <w:rPr>
          <w:rFonts w:asciiTheme="minorHAnsi" w:hAnsiTheme="minorHAnsi"/>
        </w:rPr>
        <w:t xml:space="preserve"> </w:t>
      </w:r>
      <w:r w:rsidR="00A3441F" w:rsidRPr="0004281A">
        <w:rPr>
          <w:rFonts w:asciiTheme="minorHAnsi" w:hAnsiTheme="minorHAnsi"/>
          <w:u w:val="none"/>
          <w:rPrChange w:id="1387" w:author="Honnalore Steissberg" w:date="2021-08-04T13:31:00Z">
            <w:rPr>
              <w:rFonts w:asciiTheme="minorHAnsi" w:hAnsiTheme="minorHAnsi"/>
            </w:rPr>
          </w:rPrChange>
        </w:rPr>
        <w:t xml:space="preserve">   </w:t>
      </w:r>
      <w:hyperlink w:anchor="time_series_segment" w:history="1">
        <w:r w:rsidR="0041037A" w:rsidRPr="00B7030B">
          <w:rPr>
            <w:rFonts w:asciiTheme="minorHAnsi" w:hAnsiTheme="minorHAnsi"/>
          </w:rPr>
          <w:t>Time Series Segment</w:t>
        </w:r>
      </w:hyperlink>
    </w:p>
    <w:p w14:paraId="006B9879" w14:textId="77777777" w:rsidR="0041037A" w:rsidRPr="00B7030B" w:rsidRDefault="00C51A7D">
      <w:pPr>
        <w:pStyle w:val="Relatedcards"/>
        <w:rPr>
          <w:rFonts w:asciiTheme="minorHAnsi" w:hAnsiTheme="minorHAnsi"/>
        </w:rPr>
      </w:pPr>
      <w:hyperlink w:anchor="time_series_elevation" w:history="1">
        <w:r w:rsidR="0041037A" w:rsidRPr="00B7030B">
          <w:rPr>
            <w:rFonts w:asciiTheme="minorHAnsi" w:hAnsiTheme="minorHAnsi"/>
          </w:rPr>
          <w:t>Time Series Elevation</w:t>
        </w:r>
      </w:hyperlink>
      <w:r w:rsidR="00A3441F" w:rsidRPr="0004281A">
        <w:rPr>
          <w:rFonts w:asciiTheme="minorHAnsi" w:hAnsiTheme="minorHAnsi"/>
          <w:u w:val="none"/>
          <w:rPrChange w:id="1388" w:author="Honnalore Steissberg" w:date="2021-08-04T13:32:00Z">
            <w:rPr>
              <w:rFonts w:asciiTheme="minorHAnsi" w:hAnsiTheme="minorHAnsi"/>
            </w:rPr>
          </w:rPrChange>
        </w:rPr>
        <w:t xml:space="preserve">   </w:t>
      </w: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commentRangeEnd w:id="1385"/>
      <w:r w:rsidR="001962ED">
        <w:rPr>
          <w:rStyle w:val="CommentReference"/>
          <w:rFonts w:asciiTheme="minorHAnsi" w:hAnsiTheme="minorHAnsi"/>
          <w:b w:val="0"/>
          <w:snapToGrid w:val="0"/>
          <w:color w:val="auto"/>
          <w:u w:val="none"/>
        </w:rPr>
        <w:commentReference w:id="1385"/>
      </w:r>
    </w:p>
    <w:p w14:paraId="3AC505A4" w14:textId="77777777" w:rsidR="00A3441F" w:rsidRDefault="00A3441F" w:rsidP="00541B3E">
      <w:bookmarkStart w:id="1389" w:name="time_series_frequency"/>
      <w:bookmarkEnd w:id="1389"/>
    </w:p>
    <w:p w14:paraId="33763A73" w14:textId="77777777" w:rsidR="0041037A" w:rsidRPr="00B7030B" w:rsidRDefault="0041037A" w:rsidP="00541B3E">
      <w:pPr>
        <w:pStyle w:val="Heading4"/>
        <w:spacing w:after="0"/>
      </w:pPr>
      <w:bookmarkStart w:id="1390" w:name="_Toc41047722"/>
      <w:r w:rsidRPr="00B7030B">
        <w:t>Time Series Frequency (TSR FREQ)</w:t>
      </w:r>
      <w:bookmarkEnd w:id="1390"/>
    </w:p>
    <w:p w14:paraId="59AD12D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91" w:name="_Toc8027362"/>
      <w:r w:rsidR="0041037A" w:rsidRPr="00B7030B">
        <w:rPr>
          <w:rStyle w:val="Cardtitle1"/>
          <w:rFonts w:asciiTheme="minorHAnsi" w:hAnsiTheme="minorHAnsi"/>
          <w:b/>
          <w:bCs/>
        </w:rPr>
        <w:instrText>Time Series Frequency (TSR FREQ)</w:instrText>
      </w:r>
      <w:bookmarkEnd w:id="139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FB96DE4"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7B9BA3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TSRF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5B29A985" w14:textId="77777777" w:rsidR="0041037A" w:rsidRPr="00B7030B" w:rsidRDefault="0041037A">
      <w:pPr>
        <w:pStyle w:val="BodyText2"/>
      </w:pPr>
    </w:p>
    <w:p w14:paraId="68592F7A" w14:textId="77777777" w:rsidR="0041037A" w:rsidRPr="00A3441F" w:rsidRDefault="0041037A">
      <w:pPr>
        <w:pStyle w:val="BodyText"/>
        <w:rPr>
          <w:sz w:val="20"/>
        </w:rPr>
      </w:pPr>
      <w:r w:rsidRPr="00A3441F">
        <w:rPr>
          <w:sz w:val="20"/>
        </w:rPr>
        <w:t xml:space="preserve">This card specifies the frequency information is output to the </w:t>
      </w:r>
      <w:hyperlink w:anchor="time_series_output_file" w:history="1">
        <w:r w:rsidRPr="00A3441F">
          <w:rPr>
            <w:rStyle w:val="Hyperlink"/>
            <w:rFonts w:asciiTheme="minorHAnsi" w:hAnsiTheme="minorHAnsi"/>
          </w:rPr>
          <w:t>times series file</w:t>
        </w:r>
      </w:hyperlink>
      <w:r w:rsidRPr="00A3441F">
        <w:rPr>
          <w:sz w:val="20"/>
        </w:rPr>
        <w:t xml:space="preserve"> [</w:t>
      </w:r>
      <w:hyperlink w:anchor="time_series_filename" w:history="1">
        <w:r w:rsidRPr="00A3441F">
          <w:rPr>
            <w:rStyle w:val="Hyperlink"/>
            <w:rFonts w:asciiTheme="minorHAnsi" w:hAnsiTheme="minorHAnsi" w:cs="Arial"/>
          </w:rPr>
          <w:t>TSRFN</w:t>
        </w:r>
      </w:hyperlink>
      <w:r w:rsidRPr="00A3441F">
        <w:rPr>
          <w:sz w:val="20"/>
        </w:rPr>
        <w:t>].  Fre</w:t>
      </w:r>
      <w:r w:rsidRPr="00A3441F">
        <w:rPr>
          <w:sz w:val="20"/>
        </w:rPr>
        <w:softHyphen/>
        <w:t>quen</w:t>
      </w:r>
      <w:r w:rsidRPr="00A3441F">
        <w:rPr>
          <w:sz w:val="20"/>
        </w:rPr>
        <w:softHyphen/>
        <w:t>cy can be changed at any time during the simulation by specifying the dates on the</w:t>
      </w:r>
      <w:r w:rsidRPr="00A3441F">
        <w:rPr>
          <w:rFonts w:cs="Times New Roman TUR"/>
          <w:sz w:val="20"/>
        </w:rPr>
        <w:t xml:space="preserve"> </w:t>
      </w:r>
      <w:hyperlink w:anchor="time_series_date" w:history="1">
        <w:r w:rsidRPr="00A3441F">
          <w:rPr>
            <w:rStyle w:val="Hyperlink"/>
            <w:rFonts w:asciiTheme="minorHAnsi" w:hAnsiTheme="minorHAnsi"/>
          </w:rPr>
          <w:t>Time Series Date</w:t>
        </w:r>
      </w:hyperlink>
      <w:r w:rsidRPr="00A3441F">
        <w:rPr>
          <w:sz w:val="20"/>
        </w:rPr>
        <w:t xml:space="preserve"> card and the fre</w:t>
      </w:r>
      <w:r w:rsidRPr="00A3441F">
        <w:rPr>
          <w:sz w:val="20"/>
        </w:rPr>
        <w:softHyphen/>
        <w:t xml:space="preserve">quencies on the </w:t>
      </w:r>
      <w:r w:rsidRPr="00A3441F">
        <w:rPr>
          <w:rStyle w:val="CardReferen"/>
          <w:rFonts w:asciiTheme="minorHAnsi" w:hAnsiTheme="minorHAnsi"/>
          <w:sz w:val="20"/>
        </w:rPr>
        <w:t>Time Series Frequency</w:t>
      </w:r>
      <w:r w:rsidRPr="00A3441F">
        <w:rPr>
          <w:rFonts w:cs="Times New Roman TUR"/>
          <w:sz w:val="20"/>
        </w:rPr>
        <w:t xml:space="preserve"> </w:t>
      </w:r>
      <w:r w:rsidRPr="00A3441F">
        <w:rPr>
          <w:sz w:val="20"/>
        </w:rPr>
        <w:t>card</w:t>
      </w:r>
      <w:r w:rsidRPr="00A3441F">
        <w:rPr>
          <w:rFonts w:cs="Times New Roman TUR"/>
          <w:sz w:val="20"/>
        </w:rPr>
        <w:t>.</w:t>
      </w:r>
      <w:r w:rsidRPr="00A3441F">
        <w:rPr>
          <w:sz w:val="20"/>
        </w:rPr>
        <w:t xml:space="preserve">  If output is needed only for the date specified on the </w:t>
      </w:r>
      <w:hyperlink w:anchor="snapshot_date" w:history="1">
        <w:hyperlink w:anchor="time_series_date" w:history="1">
          <w:r w:rsidRPr="00A3441F">
            <w:rPr>
              <w:rStyle w:val="Hyperlink"/>
              <w:rFonts w:asciiTheme="minorHAnsi" w:hAnsiTheme="minorHAnsi"/>
            </w:rPr>
            <w:t>Time Series Date</w:t>
          </w:r>
        </w:hyperlink>
      </w:hyperlink>
      <w:r w:rsidRPr="00A3441F">
        <w:rPr>
          <w:sz w:val="20"/>
        </w:rPr>
        <w:t xml:space="preserve"> card, then set the frequency to be greater than the number of days before the next output date.</w:t>
      </w:r>
    </w:p>
    <w:p w14:paraId="407F4532" w14:textId="77777777" w:rsidR="0041037A" w:rsidRPr="00A3441F" w:rsidRDefault="0041037A">
      <w:pPr>
        <w:pStyle w:val="BodyText"/>
        <w:rPr>
          <w:sz w:val="20"/>
        </w:rPr>
      </w:pPr>
      <w:r w:rsidRPr="00A3441F">
        <w:rPr>
          <w:sz w:val="20"/>
        </w:rPr>
        <w:t>If there are more frequencies than can be speci</w:t>
      </w:r>
      <w:r w:rsidRPr="00A3441F">
        <w:rPr>
          <w:sz w:val="20"/>
        </w:rPr>
        <w:softHyphen/>
        <w:t>fied on one line, then they are contin</w:t>
      </w:r>
      <w:r w:rsidRPr="00A3441F">
        <w:rPr>
          <w:sz w:val="20"/>
        </w:rPr>
        <w:softHyphen/>
        <w:t xml:space="preserve">ued on the next line without another </w:t>
      </w:r>
      <w:r w:rsidRPr="00A3441F">
        <w:rPr>
          <w:rStyle w:val="CardReferen"/>
          <w:rFonts w:asciiTheme="minorHAnsi" w:hAnsiTheme="minorHAnsi"/>
          <w:sz w:val="20"/>
        </w:rPr>
        <w:t>TSR FREQ</w:t>
      </w:r>
      <w:r w:rsidRPr="00A3441F">
        <w:rPr>
          <w:rFonts w:cs="Arial"/>
          <w:sz w:val="20"/>
        </w:rPr>
        <w:t xml:space="preserve"> </w:t>
      </w:r>
      <w:r w:rsidRPr="00A3441F">
        <w:rPr>
          <w:sz w:val="20"/>
        </w:rPr>
        <w:t>card being specified.</w:t>
      </w:r>
    </w:p>
    <w:p w14:paraId="6D8E5BE3" w14:textId="77777777" w:rsidR="0041037A" w:rsidRPr="00B7030B" w:rsidRDefault="0041037A">
      <w:pPr>
        <w:pStyle w:val="Example1"/>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ind w:left="6"/>
        <w:jc w:val="both"/>
        <w:rPr>
          <w:rFonts w:asciiTheme="minorHAnsi" w:hAnsiTheme="minorHAnsi"/>
        </w:rPr>
      </w:pPr>
      <w:r w:rsidRPr="00B7030B">
        <w:rPr>
          <w:rFonts w:asciiTheme="minorHAnsi" w:hAnsiTheme="minorHAnsi"/>
        </w:rPr>
        <w:t>Example</w:t>
      </w:r>
    </w:p>
    <w:p w14:paraId="096813AC" w14:textId="77777777" w:rsidR="0041037A" w:rsidRPr="0016610E" w:rsidRDefault="0041037A">
      <w:pPr>
        <w:pStyle w:val="Examplebody"/>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ind w:left="6"/>
        <w:jc w:val="both"/>
      </w:pPr>
      <w:r w:rsidRPr="0016610E">
        <w:t xml:space="preserve">TSR FREQ    TSRF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p>
    <w:p w14:paraId="78C758DD" w14:textId="77777777" w:rsidR="0041037A" w:rsidRPr="0016610E" w:rsidRDefault="00E939FD">
      <w:pPr>
        <w:pStyle w:val="Examplebody"/>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ind w:left="6"/>
        <w:jc w:val="both"/>
      </w:pPr>
      <w:r w:rsidRPr="0016610E">
        <w:t xml:space="preserve">            1.00</w:t>
      </w:r>
      <w:r w:rsidR="0041037A" w:rsidRPr="0016610E">
        <w:t xml:space="preserve">     </w:t>
      </w:r>
    </w:p>
    <w:p w14:paraId="12A91D02" w14:textId="77777777" w:rsidR="0041037A" w:rsidRPr="00B7030B" w:rsidRDefault="0041037A" w:rsidP="00A3441F">
      <w:pPr>
        <w:pStyle w:val="Relatedcard1"/>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spacing w:before="120" w:after="120"/>
        <w:ind w:left="6"/>
        <w:jc w:val="both"/>
        <w:rPr>
          <w:rFonts w:asciiTheme="minorHAnsi" w:hAnsiTheme="minorHAnsi"/>
          <w:szCs w:val="22"/>
        </w:rPr>
      </w:pPr>
      <w:r w:rsidRPr="00B7030B">
        <w:rPr>
          <w:rFonts w:asciiTheme="minorHAnsi" w:hAnsiTheme="minorHAnsi"/>
          <w:szCs w:val="22"/>
        </w:rPr>
        <w:t>Related Cards and Files</w:t>
      </w:r>
    </w:p>
    <w:p w14:paraId="7CCA9FFA" w14:textId="77777777" w:rsidR="0041037A" w:rsidRPr="00B7030B" w:rsidRDefault="00C51A7D">
      <w:pPr>
        <w:pStyle w:val="Relatedcards"/>
        <w:rPr>
          <w:rFonts w:asciiTheme="minorHAnsi" w:hAnsiTheme="minorHAnsi"/>
        </w:rPr>
      </w:pPr>
      <w:hyperlink w:anchor="time_series" w:history="1">
        <w:r w:rsidR="0041037A" w:rsidRPr="00B7030B">
          <w:rPr>
            <w:rFonts w:asciiTheme="minorHAnsi" w:hAnsiTheme="minorHAnsi"/>
          </w:rPr>
          <w:t>Time Series Plot</w:t>
        </w:r>
      </w:hyperlink>
      <w:r w:rsidR="00A3441F">
        <w:rPr>
          <w:rFonts w:asciiTheme="minorHAnsi" w:hAnsiTheme="minorHAnsi"/>
        </w:rPr>
        <w:t xml:space="preserve">    </w:t>
      </w:r>
      <w:hyperlink w:anchor="time_series_date" w:history="1">
        <w:r w:rsidR="0041037A" w:rsidRPr="00B7030B">
          <w:rPr>
            <w:rFonts w:asciiTheme="minorHAnsi" w:hAnsiTheme="minorHAnsi"/>
          </w:rPr>
          <w:t>Time Series Date</w:t>
        </w:r>
      </w:hyperlink>
    </w:p>
    <w:p w14:paraId="04683A40" w14:textId="77777777" w:rsidR="0041037A" w:rsidRPr="00B7030B" w:rsidRDefault="00C51A7D">
      <w:pPr>
        <w:pStyle w:val="Relatedcards"/>
        <w:rPr>
          <w:rFonts w:asciiTheme="minorHAnsi" w:hAnsiTheme="minorHAnsi"/>
        </w:rPr>
      </w:pPr>
      <w:hyperlink w:anchor="time_series_segment" w:history="1">
        <w:r w:rsidR="0041037A" w:rsidRPr="00B7030B">
          <w:rPr>
            <w:rFonts w:asciiTheme="minorHAnsi" w:hAnsiTheme="minorHAnsi"/>
          </w:rPr>
          <w:t>Time Series Segment</w:t>
        </w:r>
      </w:hyperlink>
      <w:r w:rsidR="00A3441F">
        <w:rPr>
          <w:rFonts w:asciiTheme="minorHAnsi" w:hAnsiTheme="minorHAnsi"/>
        </w:rPr>
        <w:t xml:space="preserve">     </w:t>
      </w:r>
      <w:hyperlink w:anchor="time_series_elevation" w:history="1">
        <w:r w:rsidR="0041037A" w:rsidRPr="00B7030B">
          <w:rPr>
            <w:rFonts w:asciiTheme="minorHAnsi" w:hAnsiTheme="minorHAnsi"/>
          </w:rPr>
          <w:t>Time Series Elevation</w:t>
        </w:r>
      </w:hyperlink>
    </w:p>
    <w:p w14:paraId="2D8F699D"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71D386FF" w14:textId="77777777" w:rsidR="0041037A" w:rsidRPr="00B7030B" w:rsidRDefault="0041037A" w:rsidP="00541B3E">
      <w:pPr>
        <w:pStyle w:val="Heading4"/>
        <w:spacing w:before="0" w:after="0"/>
      </w:pPr>
      <w:r w:rsidRPr="00B7030B">
        <w:br w:type="page"/>
      </w:r>
      <w:bookmarkStart w:id="1392" w:name="time_series_segment"/>
      <w:bookmarkStart w:id="1393" w:name="_Toc41047723"/>
      <w:bookmarkEnd w:id="1392"/>
      <w:r w:rsidRPr="00B7030B">
        <w:lastRenderedPageBreak/>
        <w:t>Time Series Segment (TSR SEG)</w:t>
      </w:r>
      <w:bookmarkEnd w:id="1393"/>
    </w:p>
    <w:p w14:paraId="5AEED21B"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94" w:name="_Toc8027363"/>
      <w:r w:rsidR="0041037A" w:rsidRPr="00B7030B">
        <w:rPr>
          <w:rStyle w:val="Cardtitle1"/>
          <w:rFonts w:asciiTheme="minorHAnsi" w:hAnsiTheme="minorHAnsi"/>
          <w:b/>
          <w:bCs/>
        </w:rPr>
        <w:instrText>Time Series Segment (TSR SEG)</w:instrText>
      </w:r>
      <w:bookmarkEnd w:id="139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6FF3E30" w14:textId="77777777" w:rsidR="0041037A" w:rsidRPr="00B7030B" w:rsidRDefault="0041037A">
      <w:pPr>
        <w:pStyle w:val="Carddescr0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016BE3" w14:textId="77777777" w:rsidR="0041037A" w:rsidRPr="00B7030B" w:rsidRDefault="0041037A">
      <w:pPr>
        <w:pStyle w:val="Carddescr0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ITSR</w:t>
      </w:r>
      <w:r w:rsidRPr="00B7030B">
        <w:rPr>
          <w:rFonts w:asciiTheme="minorHAnsi" w:hAnsiTheme="minorHAnsi"/>
        </w:rPr>
        <w:tab/>
        <w:t>Integer</w:t>
      </w:r>
      <w:r w:rsidRPr="00B7030B">
        <w:rPr>
          <w:rFonts w:asciiTheme="minorHAnsi" w:hAnsiTheme="minorHAnsi"/>
        </w:rPr>
        <w:tab/>
        <w:t>Output segments</w:t>
      </w:r>
    </w:p>
    <w:p w14:paraId="2694C300" w14:textId="77777777" w:rsidR="0041037A" w:rsidRPr="00B7030B" w:rsidRDefault="0041037A">
      <w:pPr>
        <w:pStyle w:val="BodyText2"/>
      </w:pPr>
    </w:p>
    <w:p w14:paraId="3409A12E" w14:textId="77777777" w:rsidR="0041037A" w:rsidRPr="00A3441F" w:rsidRDefault="0041037A">
      <w:pPr>
        <w:pStyle w:val="BodyText"/>
        <w:rPr>
          <w:sz w:val="20"/>
        </w:rPr>
      </w:pPr>
      <w:r w:rsidRPr="00A3441F">
        <w:rPr>
          <w:sz w:val="20"/>
        </w:rPr>
        <w:t xml:space="preserve">This card, along with the </w:t>
      </w:r>
      <w:hyperlink w:anchor="time_series_elevation" w:history="1">
        <w:r w:rsidRPr="00A3441F">
          <w:rPr>
            <w:rStyle w:val="Hyperlink"/>
            <w:rFonts w:asciiTheme="minorHAnsi" w:hAnsiTheme="minorHAnsi"/>
          </w:rPr>
          <w:t>Time Series Elevation</w:t>
        </w:r>
      </w:hyperlink>
      <w:r w:rsidRPr="00A3441F">
        <w:rPr>
          <w:sz w:val="20"/>
        </w:rPr>
        <w:t xml:space="preserve"> card, defines which computational cells are output to the </w:t>
      </w:r>
      <w:hyperlink w:anchor="time_series_output_file" w:history="1">
        <w:r w:rsidRPr="00A3441F">
          <w:rPr>
            <w:rStyle w:val="Hyperlink"/>
            <w:rFonts w:asciiTheme="minorHAnsi" w:hAnsiTheme="minorHAnsi"/>
          </w:rPr>
          <w:t>times series file</w:t>
        </w:r>
      </w:hyperlink>
      <w:r w:rsidRPr="00A3441F">
        <w:rPr>
          <w:sz w:val="20"/>
        </w:rPr>
        <w:t xml:space="preserve"> [</w:t>
      </w:r>
      <w:hyperlink w:anchor="time_series_filename" w:history="1">
        <w:r w:rsidRPr="00A3441F">
          <w:rPr>
            <w:rStyle w:val="Hyperlink"/>
            <w:rFonts w:asciiTheme="minorHAnsi" w:hAnsiTheme="minorHAnsi" w:cs="Arial"/>
          </w:rPr>
          <w:t>TSRFN</w:t>
        </w:r>
      </w:hyperlink>
      <w:r w:rsidRPr="00A3441F">
        <w:rPr>
          <w:sz w:val="20"/>
        </w:rPr>
        <w:t>].  To specify multiple cells in a segment, the segment number must be duplicated for each computational cell to be output.</w:t>
      </w:r>
    </w:p>
    <w:p w14:paraId="707934C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4EBAD88"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TSR SEG     ITSR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p>
    <w:p w14:paraId="106D2D6D" w14:textId="77777777" w:rsidR="0041037A" w:rsidRPr="0016610E" w:rsidRDefault="00E939F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w:t>
      </w:r>
      <w:r w:rsidR="0041037A" w:rsidRPr="0016610E">
        <w:t xml:space="preserve">         20      23      26      30      30</w:t>
      </w:r>
    </w:p>
    <w:p w14:paraId="47745B2E" w14:textId="77777777" w:rsidR="0041037A" w:rsidRPr="00B7030B" w:rsidRDefault="0041037A" w:rsidP="00A3441F">
      <w:pPr>
        <w:pStyle w:val="Relatedcard1"/>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spacing w:before="120" w:after="120"/>
        <w:ind w:left="6"/>
        <w:jc w:val="both"/>
        <w:rPr>
          <w:rFonts w:asciiTheme="minorHAnsi" w:hAnsiTheme="minorHAnsi"/>
          <w:szCs w:val="22"/>
        </w:rPr>
      </w:pPr>
      <w:r w:rsidRPr="00B7030B">
        <w:rPr>
          <w:rFonts w:asciiTheme="minorHAnsi" w:hAnsiTheme="minorHAnsi"/>
          <w:szCs w:val="22"/>
        </w:rPr>
        <w:t>Related Cards and Files</w:t>
      </w:r>
    </w:p>
    <w:p w14:paraId="55DAD079" w14:textId="77777777" w:rsidR="0041037A" w:rsidRPr="00B7030B" w:rsidRDefault="00C51A7D">
      <w:pPr>
        <w:pStyle w:val="Relatedcards"/>
        <w:rPr>
          <w:rFonts w:asciiTheme="minorHAnsi" w:hAnsiTheme="minorHAnsi"/>
        </w:rPr>
      </w:pPr>
      <w:hyperlink w:anchor="time_series" w:history="1">
        <w:r w:rsidR="0041037A" w:rsidRPr="00B7030B">
          <w:rPr>
            <w:rFonts w:asciiTheme="minorHAnsi" w:hAnsiTheme="minorHAnsi"/>
          </w:rPr>
          <w:t>Time Series Plot</w:t>
        </w:r>
      </w:hyperlink>
      <w:r w:rsidR="00A3441F">
        <w:rPr>
          <w:rFonts w:asciiTheme="minorHAnsi" w:hAnsiTheme="minorHAnsi"/>
        </w:rPr>
        <w:t xml:space="preserve">    </w:t>
      </w:r>
      <w:hyperlink w:anchor="time_series_date" w:history="1">
        <w:r w:rsidR="0041037A" w:rsidRPr="00B7030B">
          <w:rPr>
            <w:rFonts w:asciiTheme="minorHAnsi" w:hAnsiTheme="minorHAnsi"/>
          </w:rPr>
          <w:t>Time Series Date</w:t>
        </w:r>
      </w:hyperlink>
      <w:r w:rsidR="00A3441F">
        <w:rPr>
          <w:rFonts w:asciiTheme="minorHAnsi" w:hAnsiTheme="minorHAnsi"/>
        </w:rPr>
        <w:t xml:space="preserve">    </w:t>
      </w:r>
      <w:hyperlink w:anchor="time_series_frequency" w:history="1">
        <w:r w:rsidR="0041037A" w:rsidRPr="00B7030B">
          <w:rPr>
            <w:rFonts w:asciiTheme="minorHAnsi" w:hAnsiTheme="minorHAnsi"/>
          </w:rPr>
          <w:t>Time Series Frequency</w:t>
        </w:r>
      </w:hyperlink>
    </w:p>
    <w:p w14:paraId="467C86DA" w14:textId="77777777" w:rsidR="0041037A" w:rsidRDefault="00C51A7D">
      <w:pPr>
        <w:pStyle w:val="Relatedcards"/>
        <w:rPr>
          <w:rFonts w:asciiTheme="minorHAnsi" w:hAnsiTheme="minorHAnsi"/>
        </w:rPr>
      </w:pPr>
      <w:hyperlink w:anchor="time_series_elevation" w:history="1">
        <w:r w:rsidR="0041037A" w:rsidRPr="00B7030B">
          <w:rPr>
            <w:rFonts w:asciiTheme="minorHAnsi" w:hAnsiTheme="minorHAnsi"/>
          </w:rPr>
          <w:t>Time Series Elevation</w:t>
        </w:r>
      </w:hyperlink>
      <w:r w:rsidR="00A3441F">
        <w:rPr>
          <w:rFonts w:asciiTheme="minorHAnsi" w:hAnsiTheme="minorHAnsi"/>
        </w:rPr>
        <w:t xml:space="preserve">     </w:t>
      </w: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324E2B51" w14:textId="77777777" w:rsidR="00A3441F" w:rsidRDefault="00A3441F">
      <w:pPr>
        <w:pStyle w:val="Relatedcards"/>
        <w:rPr>
          <w:rFonts w:asciiTheme="minorHAnsi" w:hAnsiTheme="minorHAnsi"/>
        </w:rPr>
      </w:pPr>
    </w:p>
    <w:p w14:paraId="7BE09F42" w14:textId="77777777" w:rsidR="00A3441F" w:rsidRPr="00B7030B" w:rsidRDefault="00A3441F">
      <w:pPr>
        <w:pStyle w:val="Relatedcards"/>
        <w:rPr>
          <w:rFonts w:asciiTheme="minorHAnsi" w:hAnsiTheme="minorHAnsi"/>
        </w:rPr>
      </w:pPr>
    </w:p>
    <w:p w14:paraId="734AA933" w14:textId="77777777" w:rsidR="0041037A" w:rsidRPr="00B7030B" w:rsidRDefault="0041037A" w:rsidP="00541B3E">
      <w:pPr>
        <w:pStyle w:val="Heading4"/>
        <w:spacing w:before="0" w:after="0"/>
      </w:pPr>
      <w:bookmarkStart w:id="1395" w:name="time_series_elevation"/>
      <w:bookmarkStart w:id="1396" w:name="_Toc41047724"/>
      <w:bookmarkEnd w:id="1395"/>
      <w:r w:rsidRPr="00B7030B">
        <w:t>Time Series Elevation (TSR ELEV)</w:t>
      </w:r>
      <w:bookmarkEnd w:id="1396"/>
    </w:p>
    <w:p w14:paraId="1249FE0B"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97" w:name="_Toc8027364"/>
      <w:r w:rsidR="0041037A" w:rsidRPr="00B7030B">
        <w:rPr>
          <w:rStyle w:val="Cardtitle1"/>
          <w:rFonts w:asciiTheme="minorHAnsi" w:hAnsiTheme="minorHAnsi"/>
          <w:b/>
          <w:bCs/>
        </w:rPr>
        <w:instrText>Time Series Elevation (TSR ELEV)</w:instrText>
      </w:r>
      <w:bookmarkEnd w:id="139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BA3B0DB"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1C498A1"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ETSR</w:t>
      </w:r>
      <w:r w:rsidRPr="00B7030B">
        <w:rPr>
          <w:rFonts w:asciiTheme="minorHAnsi" w:hAnsiTheme="minorHAnsi"/>
        </w:rPr>
        <w:tab/>
        <w:t>Real</w:t>
      </w:r>
      <w:r w:rsidRPr="00B7030B">
        <w:rPr>
          <w:rFonts w:asciiTheme="minorHAnsi" w:hAnsiTheme="minorHAnsi"/>
        </w:rPr>
        <w:tab/>
      </w:r>
      <w:r w:rsidR="00072B4A" w:rsidRPr="00B7030B">
        <w:rPr>
          <w:rFonts w:asciiTheme="minorHAnsi" w:hAnsiTheme="minorHAnsi"/>
        </w:rPr>
        <w:t>Depth below water surface in m (if positive) or l</w:t>
      </w:r>
      <w:r w:rsidRPr="00B7030B">
        <w:rPr>
          <w:rFonts w:asciiTheme="minorHAnsi" w:hAnsiTheme="minorHAnsi"/>
        </w:rPr>
        <w:t xml:space="preserve">ayer </w:t>
      </w:r>
      <w:r w:rsidR="00072B4A" w:rsidRPr="00B7030B">
        <w:rPr>
          <w:rFonts w:asciiTheme="minorHAnsi" w:hAnsiTheme="minorHAnsi"/>
        </w:rPr>
        <w:t xml:space="preserve">number (if negative) </w:t>
      </w:r>
      <w:r w:rsidRPr="00B7030B">
        <w:rPr>
          <w:rFonts w:asciiTheme="minorHAnsi" w:hAnsiTheme="minorHAnsi"/>
        </w:rPr>
        <w:t>corresponding to time series segment</w:t>
      </w:r>
    </w:p>
    <w:p w14:paraId="3E200E83" w14:textId="77777777" w:rsidR="0041037A" w:rsidRPr="00B7030B" w:rsidRDefault="0041037A">
      <w:pPr>
        <w:pStyle w:val="BodyText2"/>
      </w:pPr>
    </w:p>
    <w:p w14:paraId="6ED99001" w14:textId="77777777" w:rsidR="0041037A" w:rsidRPr="00A3441F" w:rsidRDefault="0041037A">
      <w:pPr>
        <w:pStyle w:val="BodyText"/>
        <w:rPr>
          <w:sz w:val="20"/>
        </w:rPr>
      </w:pPr>
      <w:r w:rsidRPr="00A3441F">
        <w:rPr>
          <w:sz w:val="20"/>
        </w:rPr>
        <w:t>This card specifies the elevation from the water surface that corresponds to the segment [</w:t>
      </w:r>
      <w:hyperlink w:anchor="time_series_segment" w:history="1">
        <w:r w:rsidRPr="00A3441F">
          <w:rPr>
            <w:rStyle w:val="Hyperlink"/>
            <w:rFonts w:asciiTheme="minorHAnsi" w:hAnsiTheme="minorHAnsi" w:cs="Arial"/>
          </w:rPr>
          <w:t>ITSR</w:t>
        </w:r>
      </w:hyperlink>
      <w:r w:rsidRPr="00A3441F">
        <w:rPr>
          <w:sz w:val="20"/>
        </w:rPr>
        <w:t xml:space="preserve">] specified on the </w:t>
      </w:r>
      <w:hyperlink w:anchor="time_series_segment" w:history="1">
        <w:r w:rsidRPr="00A3441F">
          <w:rPr>
            <w:rStyle w:val="Hyperlink"/>
            <w:rFonts w:asciiTheme="minorHAnsi" w:hAnsiTheme="minorHAnsi"/>
          </w:rPr>
          <w:t>Time Series Segment</w:t>
        </w:r>
      </w:hyperlink>
      <w:r w:rsidRPr="00A3441F">
        <w:rPr>
          <w:rFonts w:cs="Arial"/>
          <w:sz w:val="20"/>
        </w:rPr>
        <w:t xml:space="preserve"> </w:t>
      </w:r>
      <w:r w:rsidRPr="00A3441F">
        <w:rPr>
          <w:sz w:val="20"/>
        </w:rPr>
        <w:t xml:space="preserve">card.  Specifying a negative </w:t>
      </w:r>
      <w:proofErr w:type="gramStart"/>
      <w:r w:rsidRPr="00A3441F">
        <w:rPr>
          <w:sz w:val="20"/>
        </w:rPr>
        <w:t>number</w:t>
      </w:r>
      <w:proofErr w:type="gramEnd"/>
      <w:r w:rsidRPr="00A3441F">
        <w:rPr>
          <w:sz w:val="20"/>
        </w:rPr>
        <w:t xml:space="preserve"> results in the layer number being used for the vertical location.  For example, setting [</w:t>
      </w:r>
      <w:r w:rsidRPr="00A3441F">
        <w:rPr>
          <w:rFonts w:cs="Arial"/>
          <w:sz w:val="20"/>
        </w:rPr>
        <w:t>ETSR</w:t>
      </w:r>
      <w:r w:rsidRPr="00A3441F">
        <w:rPr>
          <w:sz w:val="20"/>
        </w:rPr>
        <w:t>] to -5.0 results in output from layer 5</w:t>
      </w:r>
      <w:r w:rsidR="00072B4A" w:rsidRPr="00A3441F">
        <w:rPr>
          <w:sz w:val="20"/>
        </w:rPr>
        <w:t>; setting [ESTR] to 0.0 is at the water surface; and setting [ESTR] to 1.5 is 1.5 m below the water surface</w:t>
      </w:r>
      <w:r w:rsidRPr="00A3441F">
        <w:rPr>
          <w:sz w:val="20"/>
        </w:rPr>
        <w:t>.</w:t>
      </w:r>
    </w:p>
    <w:p w14:paraId="2B765D1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6DE1664"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TSR ELEV    ETSR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p>
    <w:p w14:paraId="410DEEC4" w14:textId="77777777" w:rsidR="0041037A" w:rsidRPr="0016610E" w:rsidRDefault="00E939F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w:t>
      </w:r>
      <w:r w:rsidR="0041037A" w:rsidRPr="0016610E">
        <w:t xml:space="preserve">         1.0     5.0    10.0    -</w:t>
      </w:r>
      <w:r w:rsidR="000F2ECE" w:rsidRPr="0016610E">
        <w:t>5</w:t>
      </w:r>
      <w:r w:rsidR="0041037A" w:rsidRPr="0016610E">
        <w:t>.0    -8.0</w:t>
      </w:r>
    </w:p>
    <w:p w14:paraId="4E8DB988" w14:textId="77777777" w:rsidR="0041037A" w:rsidRPr="00B7030B" w:rsidRDefault="0041037A" w:rsidP="00A3441F">
      <w:pPr>
        <w:pStyle w:val="Relatedcard1"/>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spacing w:before="120" w:after="120"/>
        <w:ind w:left="6"/>
        <w:jc w:val="both"/>
        <w:rPr>
          <w:rFonts w:asciiTheme="minorHAnsi" w:hAnsiTheme="minorHAnsi"/>
          <w:szCs w:val="22"/>
        </w:rPr>
      </w:pPr>
      <w:r w:rsidRPr="00B7030B">
        <w:rPr>
          <w:rFonts w:asciiTheme="minorHAnsi" w:hAnsiTheme="minorHAnsi"/>
          <w:szCs w:val="22"/>
        </w:rPr>
        <w:t>Related Cards and Files</w:t>
      </w:r>
    </w:p>
    <w:p w14:paraId="2E137890" w14:textId="77777777" w:rsidR="0041037A" w:rsidRPr="00B7030B" w:rsidRDefault="00C51A7D">
      <w:pPr>
        <w:pStyle w:val="Relatedcards"/>
        <w:rPr>
          <w:rFonts w:asciiTheme="minorHAnsi" w:hAnsiTheme="minorHAnsi"/>
        </w:rPr>
      </w:pPr>
      <w:hyperlink w:anchor="time_series" w:history="1">
        <w:r w:rsidR="0041037A" w:rsidRPr="00B7030B">
          <w:rPr>
            <w:rFonts w:asciiTheme="minorHAnsi" w:hAnsiTheme="minorHAnsi"/>
          </w:rPr>
          <w:t>Time Series Plot</w:t>
        </w:r>
      </w:hyperlink>
    </w:p>
    <w:p w14:paraId="3C050434" w14:textId="77777777" w:rsidR="0041037A" w:rsidRPr="00B7030B" w:rsidRDefault="00C51A7D">
      <w:pPr>
        <w:pStyle w:val="Relatedcards"/>
        <w:rPr>
          <w:rFonts w:asciiTheme="minorHAnsi" w:hAnsiTheme="minorHAnsi"/>
        </w:rPr>
      </w:pPr>
      <w:hyperlink w:anchor="time_series_date" w:history="1">
        <w:r w:rsidR="0041037A" w:rsidRPr="00B7030B">
          <w:rPr>
            <w:rFonts w:asciiTheme="minorHAnsi" w:hAnsiTheme="minorHAnsi"/>
          </w:rPr>
          <w:t>Time Series Date</w:t>
        </w:r>
      </w:hyperlink>
    </w:p>
    <w:p w14:paraId="277F1B34" w14:textId="77777777" w:rsidR="0041037A" w:rsidRPr="00B7030B" w:rsidRDefault="00C51A7D">
      <w:pPr>
        <w:pStyle w:val="Relatedcards"/>
        <w:rPr>
          <w:rFonts w:asciiTheme="minorHAnsi" w:hAnsiTheme="minorHAnsi"/>
        </w:rPr>
      </w:pPr>
      <w:hyperlink w:anchor="time_series_frequency" w:history="1">
        <w:r w:rsidR="0041037A" w:rsidRPr="00B7030B">
          <w:rPr>
            <w:rFonts w:asciiTheme="minorHAnsi" w:hAnsiTheme="minorHAnsi"/>
          </w:rPr>
          <w:t>Time Series Frequency</w:t>
        </w:r>
      </w:hyperlink>
    </w:p>
    <w:p w14:paraId="52436B56" w14:textId="77777777" w:rsidR="0041037A" w:rsidRPr="00B7030B" w:rsidRDefault="00C51A7D">
      <w:pPr>
        <w:pStyle w:val="Relatedcards"/>
        <w:rPr>
          <w:rFonts w:asciiTheme="minorHAnsi" w:hAnsiTheme="minorHAnsi"/>
        </w:rPr>
      </w:pPr>
      <w:hyperlink w:anchor="time_series_segment" w:history="1">
        <w:r w:rsidR="0041037A" w:rsidRPr="00B7030B">
          <w:rPr>
            <w:rFonts w:asciiTheme="minorHAnsi" w:hAnsiTheme="minorHAnsi"/>
          </w:rPr>
          <w:t>Time Series Segment</w:t>
        </w:r>
      </w:hyperlink>
    </w:p>
    <w:p w14:paraId="7F79AD16"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79F225F1" w14:textId="77777777" w:rsidR="0041037A" w:rsidRPr="00B7030B" w:rsidRDefault="0041037A" w:rsidP="00541B3E">
      <w:pPr>
        <w:pStyle w:val="Heading4"/>
        <w:spacing w:before="0" w:after="0"/>
      </w:pPr>
      <w:bookmarkStart w:id="1398" w:name="_Withdrawal_Output_(WITH"/>
      <w:bookmarkEnd w:id="1398"/>
      <w:r w:rsidRPr="00B7030B">
        <w:br w:type="page"/>
      </w:r>
      <w:bookmarkStart w:id="1399" w:name="_Toc41047725"/>
      <w:r w:rsidRPr="00B7030B">
        <w:lastRenderedPageBreak/>
        <w:t>Withdrawal Output (WITH OUT)</w:t>
      </w:r>
      <w:bookmarkEnd w:id="1399"/>
    </w:p>
    <w:p w14:paraId="59A67F9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400" w:name="_Toc8027365"/>
      <w:r w:rsidR="0041037A" w:rsidRPr="00B7030B">
        <w:rPr>
          <w:rStyle w:val="CardReferen"/>
          <w:rFonts w:asciiTheme="minorHAnsi" w:hAnsiTheme="minorHAnsi"/>
          <w:b/>
          <w:bCs/>
        </w:rPr>
        <w:instrText>Withdrawal Output (WITH OUT)</w:instrText>
      </w:r>
      <w:bookmarkEnd w:id="1400"/>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37AADF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471715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WDOC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Specifies if information is written to withdrawal output file, ON </w:t>
      </w:r>
      <w:r w:rsidR="00C15D2E">
        <w:rPr>
          <w:rFonts w:asciiTheme="minorHAnsi" w:hAnsiTheme="minorHAnsi"/>
        </w:rPr>
        <w:t xml:space="preserve">or ONH or ONS </w:t>
      </w:r>
      <w:r w:rsidRPr="00B7030B">
        <w:rPr>
          <w:rFonts w:asciiTheme="minorHAnsi" w:hAnsiTheme="minorHAnsi"/>
        </w:rPr>
        <w:t>or OFF</w:t>
      </w:r>
    </w:p>
    <w:p w14:paraId="3F16EE4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NWDO</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withdrawal output dates</w:t>
      </w:r>
    </w:p>
    <w:p w14:paraId="6DC0E10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NIWDO</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Number of withdrawal output segments </w:t>
      </w:r>
    </w:p>
    <w:p w14:paraId="1B84C5D2" w14:textId="77777777" w:rsidR="0041037A" w:rsidRPr="00B7030B" w:rsidRDefault="0041037A">
      <w:pPr>
        <w:pStyle w:val="BodyText2"/>
      </w:pPr>
    </w:p>
    <w:p w14:paraId="4FA5D6D7" w14:textId="77777777" w:rsidR="0041037A" w:rsidRDefault="00BB76B5">
      <w:pPr>
        <w:pStyle w:val="BodyText"/>
        <w:rPr>
          <w:sz w:val="20"/>
        </w:rPr>
      </w:pPr>
      <w:r w:rsidRPr="00380139">
        <w:rPr>
          <w:noProof/>
        </w:rPr>
        <mc:AlternateContent>
          <mc:Choice Requires="wps">
            <w:drawing>
              <wp:anchor distT="91440" distB="91440" distL="114300" distR="114300" simplePos="0" relativeHeight="251726336" behindDoc="1" locked="0" layoutInCell="1" allowOverlap="1" wp14:anchorId="7B5F982C" wp14:editId="1D5DD44F">
                <wp:simplePos x="0" y="0"/>
                <wp:positionH relativeFrom="margin">
                  <wp:align>right</wp:align>
                </wp:positionH>
                <wp:positionV relativeFrom="paragraph">
                  <wp:posOffset>7620</wp:posOffset>
                </wp:positionV>
                <wp:extent cx="3474720" cy="1403985"/>
                <wp:effectExtent l="0" t="0" r="10160" b="14605"/>
                <wp:wrapTight wrapText="bothSides">
                  <wp:wrapPolygon edited="0">
                    <wp:start x="0" y="0"/>
                    <wp:lineTo x="0" y="21498"/>
                    <wp:lineTo x="21540" y="21498"/>
                    <wp:lineTo x="2154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405BD807" w14:textId="77777777"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Withdrawal Output – finally you can see the mixed water quality and temperature of any withdrawal from the system. Since the model computes a withdrawal envelope for each withdrawal, you cannot predict the outlet conditions by just putting a probe at the centerline of the withdrawal.</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B5F982C" id="_x0000_s1044" type="#_x0000_t202" style="position:absolute;left:0;text-align:left;margin-left:222.4pt;margin-top:.6pt;width:273.6pt;height:110.55pt;z-index:-251590144;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" filled="f" strokecolor="#4f81bd [3204]">
                <v:textbox style="mso-fit-shape-to-text:t">
                  <w:txbxContent>
                    <w:p w14:paraId="405BD807" w14:textId="77777777"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Withdrawal Output – finally you can see the mixed water quality and temperature of any withdrawal from the system. Since the model computes a withdrawal envelope for each withdrawal, you cannot predict the outlet conditions by just putting a probe at the centerline of the withdrawal.</w:t>
                      </w:r>
                    </w:p>
                  </w:txbxContent>
                </v:textbox>
                <w10:wrap type="tight" anchorx="margin"/>
              </v:shape>
            </w:pict>
          </mc:Fallback>
        </mc:AlternateContent>
      </w:r>
      <w:r w:rsidR="0041037A" w:rsidRPr="00A3441F">
        <w:rPr>
          <w:sz w:val="20"/>
        </w:rPr>
        <w:t xml:space="preserve">This card specifies if information is output to a separate </w:t>
      </w:r>
      <w:hyperlink w:anchor="withdrawal_outflow_file" w:history="1">
        <w:r w:rsidR="0041037A" w:rsidRPr="00A3441F">
          <w:rPr>
            <w:rStyle w:val="Hyperlink"/>
            <w:rFonts w:asciiTheme="minorHAnsi" w:hAnsiTheme="minorHAnsi"/>
          </w:rPr>
          <w:t>withdrawal outflow file</w:t>
        </w:r>
      </w:hyperlink>
      <w:r w:rsidR="0041037A" w:rsidRPr="00A3441F">
        <w:rPr>
          <w:sz w:val="20"/>
        </w:rPr>
        <w:t xml:space="preserve"> [</w:t>
      </w:r>
      <w:hyperlink w:anchor="withdrawal_output_filename" w:history="1">
        <w:r w:rsidR="0041037A" w:rsidRPr="00A3441F">
          <w:rPr>
            <w:rStyle w:val="Hyperlink"/>
            <w:rFonts w:asciiTheme="minorHAnsi" w:hAnsiTheme="minorHAnsi" w:cs="Arial"/>
          </w:rPr>
          <w:t>WDOFN</w:t>
        </w:r>
      </w:hyperlink>
      <w:r w:rsidR="0041037A" w:rsidRPr="00A3441F">
        <w:rPr>
          <w:sz w:val="20"/>
        </w:rPr>
        <w:t>] for outflow, outflow temperature, outflow constituent concentrations, and outflow derived constituent concentrations.  This option is useful for comparing time series results of these variables</w:t>
      </w:r>
      <w:r w:rsidR="003334A2" w:rsidRPr="00A3441F">
        <w:rPr>
          <w:sz w:val="20"/>
        </w:rPr>
        <w:t xml:space="preserve"> and for providing input files for downstream models that are not run together</w:t>
      </w:r>
      <w:r w:rsidR="0041037A" w:rsidRPr="00A3441F">
        <w:rPr>
          <w:sz w:val="20"/>
        </w:rPr>
        <w:t>.  The names of the outflow files are appended with the segment number to differentiate each of the files.</w:t>
      </w:r>
    </w:p>
    <w:p w14:paraId="282FCFDF" w14:textId="55EB5A16" w:rsidR="00C15D2E" w:rsidRPr="00A3441F" w:rsidRDefault="001962ED">
      <w:pPr>
        <w:pStyle w:val="BodyText"/>
        <w:rPr>
          <w:sz w:val="20"/>
        </w:rPr>
      </w:pPr>
      <w:ins w:id="1401" w:author="Honnalore Steissberg" w:date="2021-08-04T13:42:00Z">
        <w:r>
          <w:rPr>
            <w:sz w:val="20"/>
          </w:rPr>
          <w:t xml:space="preserve">For </w:t>
        </w:r>
        <w:r w:rsidRPr="00541B3E">
          <w:rPr>
            <w:b/>
            <w:bCs/>
            <w:sz w:val="20"/>
          </w:rPr>
          <w:t>[WDOC]</w:t>
        </w:r>
        <w:r>
          <w:rPr>
            <w:sz w:val="20"/>
          </w:rPr>
          <w:t>, t</w:t>
        </w:r>
      </w:ins>
      <w:del w:id="1402" w:author="Honnalore Steissberg" w:date="2021-08-04T13:42:00Z">
        <w:r w:rsidR="00C15D2E" w:rsidDel="001962ED">
          <w:rPr>
            <w:sz w:val="20"/>
          </w:rPr>
          <w:delText>T</w:delText>
        </w:r>
      </w:del>
      <w:r w:rsidR="00C15D2E">
        <w:rPr>
          <w:sz w:val="20"/>
        </w:rPr>
        <w:t xml:space="preserve">he model user can specify </w:t>
      </w:r>
      <w:del w:id="1403" w:author="Honnalore Steissberg" w:date="2021-08-04T13:42:00Z">
        <w:r w:rsidR="00541B3E" w:rsidDel="001962ED">
          <w:rPr>
            <w:sz w:val="20"/>
          </w:rPr>
          <w:delText xml:space="preserve">for </w:delText>
        </w:r>
        <w:r w:rsidR="00541B3E" w:rsidRPr="00541B3E" w:rsidDel="001962ED">
          <w:rPr>
            <w:b/>
            <w:bCs/>
            <w:sz w:val="20"/>
          </w:rPr>
          <w:delText>[WDOC]</w:delText>
        </w:r>
        <w:r w:rsidR="00541B3E" w:rsidDel="001962ED">
          <w:rPr>
            <w:sz w:val="20"/>
          </w:rPr>
          <w:delText xml:space="preserve"> </w:delText>
        </w:r>
      </w:del>
      <w:r w:rsidR="00C15D2E">
        <w:rPr>
          <w:sz w:val="20"/>
        </w:rPr>
        <w:t>ON</w:t>
      </w:r>
      <w:ins w:id="1404" w:author="Honnalore Steissberg" w:date="2021-08-04T13:42:00Z">
        <w:r>
          <w:rPr>
            <w:sz w:val="20"/>
          </w:rPr>
          <w:t>,</w:t>
        </w:r>
      </w:ins>
      <w:r w:rsidR="00C15D2E">
        <w:rPr>
          <w:sz w:val="20"/>
        </w:rPr>
        <w:t xml:space="preserve"> which implies </w:t>
      </w:r>
      <w:del w:id="1405" w:author="Honnalore Steissberg" w:date="2021-08-04T13:43:00Z">
        <w:r w:rsidR="00C15D2E" w:rsidDel="001962ED">
          <w:rPr>
            <w:sz w:val="20"/>
          </w:rPr>
          <w:delText xml:space="preserve">using </w:delText>
        </w:r>
      </w:del>
      <w:r w:rsidR="00C15D2E">
        <w:rPr>
          <w:sz w:val="20"/>
        </w:rPr>
        <w:t>th</w:t>
      </w:r>
      <w:r w:rsidR="00541B3E">
        <w:rPr>
          <w:sz w:val="20"/>
        </w:rPr>
        <w:t>at the withdrawal frequency,</w:t>
      </w:r>
      <w:r w:rsidR="00C15D2E">
        <w:rPr>
          <w:sz w:val="20"/>
        </w:rPr>
        <w:t xml:space="preserve"> </w:t>
      </w:r>
      <w:r w:rsidR="00C15D2E" w:rsidRPr="00541B3E">
        <w:rPr>
          <w:b/>
          <w:bCs/>
          <w:sz w:val="20"/>
        </w:rPr>
        <w:t>WDOF</w:t>
      </w:r>
      <w:r w:rsidR="00541B3E">
        <w:rPr>
          <w:b/>
          <w:bCs/>
          <w:sz w:val="20"/>
        </w:rPr>
        <w:t>,</w:t>
      </w:r>
      <w:r w:rsidR="00C15D2E">
        <w:rPr>
          <w:sz w:val="20"/>
        </w:rPr>
        <w:t xml:space="preserve"> on following card is in days. If ONH is used, the </w:t>
      </w:r>
      <w:r w:rsidR="00C15D2E" w:rsidRPr="00541B3E">
        <w:rPr>
          <w:b/>
          <w:bCs/>
          <w:sz w:val="20"/>
        </w:rPr>
        <w:t>WDOF</w:t>
      </w:r>
      <w:r w:rsidR="00C15D2E">
        <w:rPr>
          <w:sz w:val="20"/>
        </w:rPr>
        <w:t xml:space="preserve"> is in hours. If ONS is used, </w:t>
      </w:r>
      <w:r w:rsidR="00C15D2E" w:rsidRPr="00541B3E">
        <w:rPr>
          <w:b/>
          <w:bCs/>
          <w:sz w:val="20"/>
        </w:rPr>
        <w:t>WDOF</w:t>
      </w:r>
      <w:r w:rsidR="00C15D2E">
        <w:rPr>
          <w:sz w:val="20"/>
        </w:rPr>
        <w:t xml:space="preserve"> is in seconds.</w:t>
      </w:r>
    </w:p>
    <w:p w14:paraId="4D4668B7" w14:textId="13373325" w:rsidR="0041037A" w:rsidRPr="00A3441F" w:rsidRDefault="0041037A" w:rsidP="00C15D2E">
      <w:pPr>
        <w:pStyle w:val="BodyText"/>
        <w:spacing w:after="120"/>
        <w:rPr>
          <w:sz w:val="20"/>
        </w:rPr>
      </w:pPr>
      <w:r w:rsidRPr="00A3441F">
        <w:rPr>
          <w:sz w:val="20"/>
        </w:rPr>
        <w:t xml:space="preserve">The information can also be used to link output from one waterbody to a downstream waterbody.  </w:t>
      </w:r>
      <w:r w:rsidR="00C86789">
        <w:rPr>
          <w:sz w:val="20"/>
        </w:rPr>
        <w:t>T</w:t>
      </w:r>
      <w:r w:rsidRPr="00A3441F">
        <w:rPr>
          <w:sz w:val="20"/>
        </w:rPr>
        <w:t xml:space="preserve">he model uses the minimum timestep necessary to maintain numerical stability throughout the entire system.  In many cases, </w:t>
      </w:r>
      <w:r w:rsidR="00380139">
        <w:rPr>
          <w:sz w:val="20"/>
        </w:rPr>
        <w:t xml:space="preserve">breaking up a system of waterbodies into separate models </w:t>
      </w:r>
      <w:del w:id="1406" w:author="Honnalore Steissberg" w:date="2021-08-04T13:44:00Z">
        <w:r w:rsidR="00380139" w:rsidDel="001962ED">
          <w:rPr>
            <w:sz w:val="20"/>
          </w:rPr>
          <w:delText xml:space="preserve">can </w:delText>
        </w:r>
      </w:del>
      <w:r w:rsidR="00380139">
        <w:rPr>
          <w:sz w:val="20"/>
        </w:rPr>
        <w:t>allow</w:t>
      </w:r>
      <w:ins w:id="1407" w:author="Honnalore Steissberg" w:date="2021-08-04T13:44:00Z">
        <w:r w:rsidR="001962ED">
          <w:rPr>
            <w:sz w:val="20"/>
          </w:rPr>
          <w:t>s</w:t>
        </w:r>
      </w:ins>
      <w:r w:rsidR="00380139">
        <w:rPr>
          <w:sz w:val="20"/>
        </w:rPr>
        <w:t xml:space="preserve"> each waterbody to run at its own minimum rather than being restricted by a minimum in another waterbody</w:t>
      </w:r>
      <w:r w:rsidR="00C86789">
        <w:rPr>
          <w:sz w:val="20"/>
        </w:rPr>
        <w:t xml:space="preserve">. </w:t>
      </w:r>
      <w:r w:rsidR="00380139">
        <w:rPr>
          <w:sz w:val="20"/>
        </w:rPr>
        <w:t xml:space="preserve">These output files can be used </w:t>
      </w:r>
      <w:r w:rsidR="00C86789">
        <w:rPr>
          <w:sz w:val="20"/>
        </w:rPr>
        <w:t xml:space="preserve">as input files </w:t>
      </w:r>
      <w:r w:rsidR="00380139">
        <w:rPr>
          <w:sz w:val="20"/>
        </w:rPr>
        <w:t>for the downstream waterbodies.</w:t>
      </w:r>
      <w:r w:rsidR="00C86789">
        <w:rPr>
          <w:sz w:val="20"/>
        </w:rPr>
        <w:t xml:space="preserve"> </w:t>
      </w:r>
      <w:r w:rsidRPr="00A3441F">
        <w:rPr>
          <w:sz w:val="20"/>
        </w:rPr>
        <w:t xml:space="preserve">When using this option, the user should investigate </w:t>
      </w:r>
      <w:del w:id="1408" w:author="Honnalore Steissberg" w:date="2021-08-04T13:44:00Z">
        <w:r w:rsidRPr="00A3441F" w:rsidDel="001962ED">
          <w:rPr>
            <w:sz w:val="20"/>
          </w:rPr>
          <w:delText xml:space="preserve">how </w:delText>
        </w:r>
      </w:del>
      <w:r w:rsidR="00BB76B5">
        <w:rPr>
          <w:sz w:val="20"/>
        </w:rPr>
        <w:t xml:space="preserve">if the </w:t>
      </w:r>
      <w:r w:rsidRPr="00A3441F">
        <w:rPr>
          <w:sz w:val="20"/>
        </w:rPr>
        <w:t xml:space="preserve">frequency of output </w:t>
      </w:r>
      <w:r w:rsidR="00BB76B5">
        <w:rPr>
          <w:sz w:val="20"/>
        </w:rPr>
        <w:t xml:space="preserve">from one waterbody is the same as the integrated response, since this output is instantaneous. </w:t>
      </w:r>
    </w:p>
    <w:p w14:paraId="212C11FE" w14:textId="2D0A4FD5" w:rsidR="00FA73C1" w:rsidRPr="00A3441F" w:rsidRDefault="003334A2" w:rsidP="00C15D2E">
      <w:pPr>
        <w:pStyle w:val="BodyText"/>
        <w:spacing w:after="0"/>
        <w:rPr>
          <w:sz w:val="20"/>
        </w:rPr>
      </w:pPr>
      <w:r w:rsidRPr="00A3441F">
        <w:rPr>
          <w:sz w:val="20"/>
        </w:rPr>
        <w:t>If there is one output</w:t>
      </w:r>
      <w:r w:rsidR="00660AEA" w:rsidRPr="00A3441F">
        <w:rPr>
          <w:sz w:val="20"/>
        </w:rPr>
        <w:t xml:space="preserve"> located at the withdrawal output segment [</w:t>
      </w:r>
      <w:r w:rsidR="00660AEA" w:rsidRPr="00541B3E">
        <w:rPr>
          <w:b/>
          <w:bCs/>
          <w:sz w:val="20"/>
        </w:rPr>
        <w:t>IWDO</w:t>
      </w:r>
      <w:r w:rsidR="00660AEA" w:rsidRPr="00A3441F">
        <w:rPr>
          <w:sz w:val="20"/>
        </w:rPr>
        <w:t>]</w:t>
      </w:r>
      <w:r w:rsidRPr="00A3441F">
        <w:rPr>
          <w:sz w:val="20"/>
        </w:rPr>
        <w:t>, like a structure</w:t>
      </w:r>
      <w:r w:rsidR="00660AEA" w:rsidRPr="00A3441F">
        <w:rPr>
          <w:sz w:val="20"/>
        </w:rPr>
        <w:t>,</w:t>
      </w:r>
      <w:r w:rsidRPr="00A3441F">
        <w:rPr>
          <w:sz w:val="20"/>
        </w:rPr>
        <w:t xml:space="preserve"> the output files will be called </w:t>
      </w:r>
      <w:proofErr w:type="spellStart"/>
      <w:r w:rsidRPr="00541B3E">
        <w:rPr>
          <w:b/>
          <w:bCs/>
          <w:sz w:val="20"/>
        </w:rPr>
        <w:t>qwo_segXX.</w:t>
      </w:r>
      <w:r w:rsidR="00541B3E" w:rsidRPr="00541B3E">
        <w:rPr>
          <w:b/>
          <w:bCs/>
          <w:sz w:val="20"/>
        </w:rPr>
        <w:t>YYY</w:t>
      </w:r>
      <w:proofErr w:type="spellEnd"/>
      <w:r w:rsidRPr="00A3441F">
        <w:rPr>
          <w:sz w:val="20"/>
        </w:rPr>
        <w:t xml:space="preserve">, </w:t>
      </w:r>
      <w:proofErr w:type="spellStart"/>
      <w:r w:rsidRPr="00541B3E">
        <w:rPr>
          <w:b/>
          <w:bCs/>
          <w:sz w:val="20"/>
        </w:rPr>
        <w:t>two_segXX.</w:t>
      </w:r>
      <w:r w:rsidR="00541B3E" w:rsidRPr="00541B3E">
        <w:rPr>
          <w:b/>
          <w:bCs/>
          <w:sz w:val="20"/>
        </w:rPr>
        <w:t>YYY</w:t>
      </w:r>
      <w:proofErr w:type="spellEnd"/>
      <w:r w:rsidRPr="00A3441F">
        <w:rPr>
          <w:sz w:val="20"/>
        </w:rPr>
        <w:t xml:space="preserve">, </w:t>
      </w:r>
      <w:proofErr w:type="spellStart"/>
      <w:r w:rsidRPr="00541B3E">
        <w:rPr>
          <w:b/>
          <w:bCs/>
          <w:sz w:val="20"/>
        </w:rPr>
        <w:t>cwo_segXX.</w:t>
      </w:r>
      <w:r w:rsidR="00541B3E" w:rsidRPr="00541B3E">
        <w:rPr>
          <w:b/>
          <w:bCs/>
          <w:sz w:val="20"/>
        </w:rPr>
        <w:t>YYY</w:t>
      </w:r>
      <w:proofErr w:type="spellEnd"/>
      <w:r w:rsidRPr="00A3441F">
        <w:rPr>
          <w:sz w:val="20"/>
        </w:rPr>
        <w:t xml:space="preserve">, and </w:t>
      </w:r>
      <w:proofErr w:type="spellStart"/>
      <w:r w:rsidRPr="00541B3E">
        <w:rPr>
          <w:b/>
          <w:bCs/>
          <w:sz w:val="20"/>
        </w:rPr>
        <w:t>dwo_segXX.</w:t>
      </w:r>
      <w:r w:rsidR="00541B3E" w:rsidRPr="00541B3E">
        <w:rPr>
          <w:b/>
          <w:bCs/>
          <w:sz w:val="20"/>
        </w:rPr>
        <w:t>YYY</w:t>
      </w:r>
      <w:proofErr w:type="spellEnd"/>
      <w:r w:rsidRPr="00A3441F">
        <w:rPr>
          <w:sz w:val="20"/>
        </w:rPr>
        <w:t>, where XX is the segment number, q is for flow, t is for temperature,</w:t>
      </w:r>
      <w:r w:rsidR="002863FD">
        <w:rPr>
          <w:sz w:val="20"/>
        </w:rPr>
        <w:t xml:space="preserve"> </w:t>
      </w:r>
      <w:r w:rsidRPr="00A3441F">
        <w:rPr>
          <w:sz w:val="20"/>
        </w:rPr>
        <w:t>c is for concentration, d is for derived concentrations</w:t>
      </w:r>
      <w:r w:rsidR="00541B3E">
        <w:rPr>
          <w:sz w:val="20"/>
        </w:rPr>
        <w:t xml:space="preserve">, and YYY is the filetype given for the </w:t>
      </w:r>
      <w:proofErr w:type="spellStart"/>
      <w:r w:rsidR="00541B3E">
        <w:rPr>
          <w:sz w:val="20"/>
        </w:rPr>
        <w:t>wdo</w:t>
      </w:r>
      <w:proofErr w:type="spellEnd"/>
      <w:r w:rsidR="00541B3E">
        <w:rPr>
          <w:sz w:val="20"/>
        </w:rPr>
        <w:t xml:space="preserve"> output file (if one chooses, </w:t>
      </w:r>
      <w:r w:rsidR="00541B3E" w:rsidRPr="00541B3E">
        <w:rPr>
          <w:b/>
          <w:bCs/>
          <w:sz w:val="20"/>
        </w:rPr>
        <w:t>wdo.csv</w:t>
      </w:r>
      <w:r w:rsidR="00541B3E">
        <w:rPr>
          <w:sz w:val="20"/>
        </w:rPr>
        <w:t xml:space="preserve">, </w:t>
      </w:r>
      <w:del w:id="1409" w:author="Honnalore Steissberg" w:date="2021-08-04T13:45:00Z">
        <w:r w:rsidR="00541B3E" w:rsidDel="001962ED">
          <w:rPr>
            <w:sz w:val="20"/>
          </w:rPr>
          <w:delText xml:space="preserve">then </w:delText>
        </w:r>
      </w:del>
      <w:ins w:id="1410" w:author="Honnalore Steissberg" w:date="2021-08-04T13:45:00Z">
        <w:r w:rsidR="001962ED">
          <w:rPr>
            <w:sz w:val="20"/>
          </w:rPr>
          <w:t xml:space="preserve">in which case </w:t>
        </w:r>
      </w:ins>
      <w:r w:rsidR="00541B3E">
        <w:rPr>
          <w:sz w:val="20"/>
        </w:rPr>
        <w:t>YYY=csv)</w:t>
      </w:r>
      <w:r w:rsidRPr="00A3441F">
        <w:rPr>
          <w:sz w:val="20"/>
        </w:rPr>
        <w:t>.</w:t>
      </w:r>
      <w:r w:rsidR="00C86789" w:rsidRPr="00C86789">
        <w:rPr>
          <w:sz w:val="20"/>
        </w:rPr>
        <w:t xml:space="preserve"> </w:t>
      </w:r>
      <w:r w:rsidRPr="00A3441F">
        <w:rPr>
          <w:sz w:val="20"/>
        </w:rPr>
        <w:t xml:space="preserve">If there is a structure, withdrawal and a pump at this segment, the combined flows </w:t>
      </w:r>
      <w:r w:rsidR="00660AEA" w:rsidRPr="00A3441F">
        <w:rPr>
          <w:sz w:val="20"/>
        </w:rPr>
        <w:t xml:space="preserve">and flow-averaged temperature and concentrations </w:t>
      </w:r>
      <w:r w:rsidRPr="00A3441F">
        <w:rPr>
          <w:sz w:val="20"/>
        </w:rPr>
        <w:t xml:space="preserve">will be written to these files. In addition, output files are written for each separate outlet. In this case </w:t>
      </w:r>
      <w:ins w:id="1411" w:author="Honnalore Steissberg" w:date="2021-08-04T13:46:00Z">
        <w:r w:rsidR="001962ED" w:rsidRPr="00A3441F">
          <w:rPr>
            <w:sz w:val="20"/>
          </w:rPr>
          <w:t>the following files</w:t>
        </w:r>
        <w:r w:rsidR="001962ED">
          <w:rPr>
            <w:sz w:val="20"/>
          </w:rPr>
          <w:t xml:space="preserve"> </w:t>
        </w:r>
      </w:ins>
      <w:del w:id="1412" w:author="Honnalore Steissberg" w:date="2021-08-04T13:46:00Z">
        <w:r w:rsidRPr="00A3441F" w:rsidDel="001962ED">
          <w:rPr>
            <w:sz w:val="20"/>
          </w:rPr>
          <w:delText xml:space="preserve">there </w:delText>
        </w:r>
      </w:del>
      <w:r w:rsidRPr="00A3441F">
        <w:rPr>
          <w:sz w:val="20"/>
        </w:rPr>
        <w:t xml:space="preserve">will also be written </w:t>
      </w:r>
      <w:del w:id="1413" w:author="Honnalore Steissberg" w:date="2021-08-04T13:46:00Z">
        <w:r w:rsidRPr="00A3441F" w:rsidDel="001962ED">
          <w:rPr>
            <w:sz w:val="20"/>
          </w:rPr>
          <w:delText>the following files</w:delText>
        </w:r>
        <w:r w:rsidR="00541B3E" w:rsidDel="001962ED">
          <w:rPr>
            <w:sz w:val="20"/>
          </w:rPr>
          <w:delText xml:space="preserve"> </w:delText>
        </w:r>
      </w:del>
      <w:r w:rsidR="00541B3E">
        <w:rPr>
          <w:sz w:val="20"/>
        </w:rPr>
        <w:t>(if WDO output is wdo.csv)</w:t>
      </w:r>
      <w:r w:rsidRPr="00A3441F">
        <w:rPr>
          <w:sz w:val="20"/>
        </w:rPr>
        <w:t xml:space="preserve">: </w:t>
      </w:r>
      <w:r w:rsidRPr="00541B3E">
        <w:rPr>
          <w:b/>
          <w:bCs/>
          <w:sz w:val="20"/>
        </w:rPr>
        <w:t>qwo</w:t>
      </w:r>
      <w:r w:rsidR="00660AEA" w:rsidRPr="00541B3E">
        <w:rPr>
          <w:b/>
          <w:bCs/>
          <w:sz w:val="20"/>
        </w:rPr>
        <w:t>_str1_segXX.</w:t>
      </w:r>
      <w:r w:rsidR="00541B3E" w:rsidRPr="00541B3E">
        <w:rPr>
          <w:b/>
          <w:bCs/>
          <w:sz w:val="20"/>
        </w:rPr>
        <w:t>csv</w:t>
      </w:r>
      <w:r w:rsidR="00660AEA" w:rsidRPr="00A3441F">
        <w:rPr>
          <w:sz w:val="20"/>
        </w:rPr>
        <w:t xml:space="preserve">, </w:t>
      </w:r>
      <w:r w:rsidR="00660AEA" w:rsidRPr="00541B3E">
        <w:rPr>
          <w:b/>
          <w:bCs/>
          <w:sz w:val="20"/>
        </w:rPr>
        <w:t>qwo_wd1_segXX.</w:t>
      </w:r>
      <w:r w:rsidR="00541B3E" w:rsidRPr="00541B3E">
        <w:rPr>
          <w:b/>
          <w:bCs/>
          <w:sz w:val="20"/>
        </w:rPr>
        <w:t>csv</w:t>
      </w:r>
      <w:r w:rsidR="00660AEA" w:rsidRPr="00A3441F">
        <w:rPr>
          <w:sz w:val="20"/>
        </w:rPr>
        <w:t xml:space="preserve">, </w:t>
      </w:r>
      <w:r w:rsidR="00660AEA" w:rsidRPr="00541B3E">
        <w:rPr>
          <w:b/>
          <w:bCs/>
          <w:sz w:val="20"/>
        </w:rPr>
        <w:t>qwo_pmp1_segXX.</w:t>
      </w:r>
      <w:r w:rsidR="00541B3E" w:rsidRPr="00541B3E">
        <w:rPr>
          <w:b/>
          <w:bCs/>
          <w:sz w:val="20"/>
        </w:rPr>
        <w:t>csv</w:t>
      </w:r>
      <w:r w:rsidR="00660AEA" w:rsidRPr="00A3441F">
        <w:rPr>
          <w:sz w:val="20"/>
        </w:rPr>
        <w:t xml:space="preserve">, </w:t>
      </w:r>
      <w:r w:rsidR="00660AEA" w:rsidRPr="00541B3E">
        <w:rPr>
          <w:b/>
          <w:bCs/>
          <w:sz w:val="20"/>
        </w:rPr>
        <w:t>two_str1_segXX.</w:t>
      </w:r>
      <w:r w:rsidR="00541B3E" w:rsidRPr="00541B3E">
        <w:rPr>
          <w:b/>
          <w:bCs/>
          <w:sz w:val="20"/>
        </w:rPr>
        <w:t>csv</w:t>
      </w:r>
      <w:r w:rsidR="00660AEA" w:rsidRPr="00A3441F">
        <w:rPr>
          <w:sz w:val="20"/>
        </w:rPr>
        <w:t xml:space="preserve">, </w:t>
      </w:r>
      <w:r w:rsidR="00660AEA" w:rsidRPr="00541B3E">
        <w:rPr>
          <w:b/>
          <w:bCs/>
          <w:sz w:val="20"/>
        </w:rPr>
        <w:t>two_wd1_segXX.</w:t>
      </w:r>
      <w:r w:rsidR="00541B3E" w:rsidRPr="00541B3E">
        <w:rPr>
          <w:b/>
          <w:bCs/>
          <w:sz w:val="20"/>
        </w:rPr>
        <w:t>csv</w:t>
      </w:r>
      <w:r w:rsidR="00660AEA" w:rsidRPr="00A3441F">
        <w:rPr>
          <w:sz w:val="20"/>
        </w:rPr>
        <w:t xml:space="preserve">, </w:t>
      </w:r>
      <w:r w:rsidR="00660AEA" w:rsidRPr="00541B3E">
        <w:rPr>
          <w:b/>
          <w:bCs/>
          <w:sz w:val="20"/>
        </w:rPr>
        <w:t>two_pmp1_segXX.</w:t>
      </w:r>
      <w:r w:rsidR="00541B3E" w:rsidRPr="00541B3E">
        <w:rPr>
          <w:b/>
          <w:bCs/>
          <w:sz w:val="20"/>
        </w:rPr>
        <w:t>csv</w:t>
      </w:r>
      <w:r w:rsidR="00660AEA" w:rsidRPr="00A3441F">
        <w:rPr>
          <w:sz w:val="20"/>
        </w:rPr>
        <w:t xml:space="preserve">, </w:t>
      </w:r>
      <w:r w:rsidR="00660AEA" w:rsidRPr="00541B3E">
        <w:rPr>
          <w:b/>
          <w:bCs/>
          <w:sz w:val="20"/>
        </w:rPr>
        <w:t>cwo_str1_segXX.</w:t>
      </w:r>
      <w:r w:rsidR="00541B3E" w:rsidRPr="00541B3E">
        <w:rPr>
          <w:b/>
          <w:bCs/>
          <w:sz w:val="20"/>
        </w:rPr>
        <w:t>csv</w:t>
      </w:r>
      <w:r w:rsidR="00660AEA" w:rsidRPr="00A3441F">
        <w:rPr>
          <w:sz w:val="20"/>
        </w:rPr>
        <w:t xml:space="preserve">, </w:t>
      </w:r>
      <w:r w:rsidR="00660AEA" w:rsidRPr="00541B3E">
        <w:rPr>
          <w:b/>
          <w:bCs/>
          <w:sz w:val="20"/>
        </w:rPr>
        <w:t>cwo_wd1_segXX.</w:t>
      </w:r>
      <w:r w:rsidR="00541B3E" w:rsidRPr="00541B3E">
        <w:rPr>
          <w:b/>
          <w:bCs/>
          <w:sz w:val="20"/>
        </w:rPr>
        <w:t>csv</w:t>
      </w:r>
      <w:r w:rsidR="00660AEA" w:rsidRPr="00A3441F">
        <w:rPr>
          <w:sz w:val="20"/>
        </w:rPr>
        <w:t xml:space="preserve">, </w:t>
      </w:r>
      <w:r w:rsidR="00660AEA" w:rsidRPr="00541B3E">
        <w:rPr>
          <w:b/>
          <w:bCs/>
          <w:sz w:val="20"/>
        </w:rPr>
        <w:t>cwo_pmp1_segXX.</w:t>
      </w:r>
      <w:r w:rsidR="00541B3E" w:rsidRPr="00541B3E">
        <w:rPr>
          <w:b/>
          <w:bCs/>
          <w:sz w:val="20"/>
        </w:rPr>
        <w:t>csv</w:t>
      </w:r>
      <w:ins w:id="1414" w:author="Honnalore Steissberg" w:date="2021-08-04T13:47:00Z">
        <w:r w:rsidR="001962ED">
          <w:rPr>
            <w:sz w:val="20"/>
          </w:rPr>
          <w:t>;</w:t>
        </w:r>
      </w:ins>
      <w:del w:id="1415" w:author="Honnalore Steissberg" w:date="2021-08-04T13:47:00Z">
        <w:r w:rsidR="00660AEA" w:rsidRPr="00A3441F" w:rsidDel="001962ED">
          <w:rPr>
            <w:sz w:val="20"/>
          </w:rPr>
          <w:delText>,</w:delText>
        </w:r>
      </w:del>
      <w:r w:rsidR="00660AEA" w:rsidRPr="00A3441F">
        <w:rPr>
          <w:sz w:val="20"/>
        </w:rPr>
        <w:t xml:space="preserve"> and </w:t>
      </w:r>
      <w:del w:id="1416" w:author="Honnalore Steissberg" w:date="2021-08-04T13:47:00Z">
        <w:r w:rsidR="00660AEA" w:rsidRPr="00A3441F" w:rsidDel="001962ED">
          <w:rPr>
            <w:sz w:val="20"/>
          </w:rPr>
          <w:delText>similarly</w:delText>
        </w:r>
      </w:del>
      <w:ins w:id="1417" w:author="Honnalore Steissberg" w:date="2021-08-04T13:47:00Z">
        <w:r w:rsidR="001962ED">
          <w:rPr>
            <w:sz w:val="20"/>
          </w:rPr>
          <w:t>likewise,</w:t>
        </w:r>
      </w:ins>
      <w:r w:rsidR="00660AEA" w:rsidRPr="00A3441F">
        <w:rPr>
          <w:sz w:val="20"/>
        </w:rPr>
        <w:t xml:space="preserve"> for the derived concentrations for the structure, withdrawal</w:t>
      </w:r>
      <w:ins w:id="1418" w:author="Honnalore Steissberg" w:date="2021-08-11T17:23:00Z">
        <w:r w:rsidR="008A3A74">
          <w:rPr>
            <w:sz w:val="20"/>
          </w:rPr>
          <w:t>,</w:t>
        </w:r>
      </w:ins>
      <w:r w:rsidR="00660AEA" w:rsidRPr="00A3441F">
        <w:rPr>
          <w:sz w:val="20"/>
        </w:rPr>
        <w:t xml:space="preserve"> and pump withdrawals. Similarly named output files are provided for gates, spillways</w:t>
      </w:r>
      <w:ins w:id="1419" w:author="Honnalore Steissberg" w:date="2021-08-11T17:22:00Z">
        <w:r w:rsidR="008A3A74">
          <w:rPr>
            <w:sz w:val="20"/>
          </w:rPr>
          <w:t>,</w:t>
        </w:r>
      </w:ins>
      <w:r w:rsidR="00660AEA" w:rsidRPr="00A3441F">
        <w:rPr>
          <w:sz w:val="20"/>
        </w:rPr>
        <w:t xml:space="preserve"> and pipes if they are located at the withdrawal output segment [</w:t>
      </w:r>
      <w:r w:rsidR="00660AEA" w:rsidRPr="00541B3E">
        <w:rPr>
          <w:b/>
          <w:bCs/>
          <w:sz w:val="20"/>
        </w:rPr>
        <w:t>IWDO</w:t>
      </w:r>
      <w:r w:rsidR="00660AEA" w:rsidRPr="00A3441F">
        <w:rPr>
          <w:sz w:val="20"/>
        </w:rPr>
        <w:t>].</w:t>
      </w:r>
      <w:r w:rsidR="00C15D2E">
        <w:rPr>
          <w:sz w:val="20"/>
        </w:rPr>
        <w:t xml:space="preserve"> </w:t>
      </w:r>
    </w:p>
    <w:p w14:paraId="32BB0B20" w14:textId="77777777" w:rsidR="00C15D2E" w:rsidRPr="00C86789" w:rsidRDefault="00C15D2E" w:rsidP="0016610E">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sz w:val="12"/>
          <w:szCs w:val="20"/>
        </w:rPr>
      </w:pPr>
    </w:p>
    <w:p w14:paraId="4CA699E6" w14:textId="77777777" w:rsidR="00C86789" w:rsidRDefault="00C86789" w:rsidP="0016610E">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sectPr w:rsidR="00C86789" w:rsidSect="00431570">
          <w:endnotePr>
            <w:numFmt w:val="decimal"/>
          </w:endnotePr>
          <w:pgSz w:w="12240" w:h="15840" w:code="1"/>
          <w:pgMar w:top="1728" w:right="1440" w:bottom="1728" w:left="2160" w:header="1008" w:footer="1008" w:gutter="0"/>
          <w:paperSrc w:first="100" w:other="100"/>
          <w:pgNumType w:chapStyle="4"/>
          <w:cols w:space="720"/>
        </w:sectPr>
      </w:pPr>
    </w:p>
    <w:p w14:paraId="2E6AED23" w14:textId="77777777" w:rsidR="0041037A" w:rsidRPr="00B7030B" w:rsidRDefault="0041037A" w:rsidP="0016610E">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571836B9"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WITH OUT    WDOC    NWDO   NIWDO</w:t>
      </w:r>
    </w:p>
    <w:p w14:paraId="56F83D55"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ON       1       2</w:t>
      </w:r>
    </w:p>
    <w:p w14:paraId="0C55D5D3" w14:textId="77777777" w:rsidR="0041037A" w:rsidRPr="00B7030B" w:rsidRDefault="0041037A" w:rsidP="00C15D2E">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0" w:after="0"/>
        <w:jc w:val="both"/>
        <w:rPr>
          <w:rFonts w:asciiTheme="minorHAnsi" w:hAnsiTheme="minorHAnsi"/>
          <w:szCs w:val="22"/>
        </w:rPr>
      </w:pPr>
      <w:r w:rsidRPr="00B7030B">
        <w:rPr>
          <w:rFonts w:asciiTheme="minorHAnsi" w:hAnsiTheme="minorHAnsi"/>
          <w:szCs w:val="22"/>
        </w:rPr>
        <w:t>Related Cards and Files</w:t>
      </w:r>
    </w:p>
    <w:p w14:paraId="53F8C15D" w14:textId="77777777" w:rsidR="0041037A" w:rsidRPr="00B7030B" w:rsidRDefault="00C51A7D">
      <w:pPr>
        <w:pStyle w:val="Relatedcards"/>
        <w:rPr>
          <w:rFonts w:asciiTheme="minorHAnsi" w:hAnsiTheme="minorHAnsi"/>
        </w:rPr>
      </w:pPr>
      <w:hyperlink w:anchor="withdrawal_output_date" w:history="1">
        <w:r w:rsidR="0041037A" w:rsidRPr="00B7030B">
          <w:rPr>
            <w:rFonts w:asciiTheme="minorHAnsi" w:hAnsiTheme="minorHAnsi"/>
          </w:rPr>
          <w:t>Withdrawal Output Date</w:t>
        </w:r>
      </w:hyperlink>
      <w:r w:rsidR="00A3441F">
        <w:rPr>
          <w:rFonts w:asciiTheme="minorHAnsi" w:hAnsiTheme="minorHAnsi"/>
        </w:rPr>
        <w:t xml:space="preserve">   </w:t>
      </w:r>
      <w:hyperlink w:anchor="withdrawal_output_frequency" w:history="1">
        <w:r w:rsidR="0041037A" w:rsidRPr="00B7030B">
          <w:rPr>
            <w:rFonts w:asciiTheme="minorHAnsi" w:hAnsiTheme="minorHAnsi"/>
          </w:rPr>
          <w:t>Withdrawal Output Frequency</w:t>
        </w:r>
      </w:hyperlink>
      <w:r w:rsidR="00A3441F">
        <w:rPr>
          <w:rFonts w:asciiTheme="minorHAnsi" w:hAnsiTheme="minorHAnsi"/>
        </w:rPr>
        <w:t xml:space="preserve">    </w:t>
      </w:r>
      <w:hyperlink w:anchor="withdrawal_output_segment" w:history="1">
        <w:r w:rsidR="0041037A" w:rsidRPr="00B7030B">
          <w:rPr>
            <w:rFonts w:asciiTheme="minorHAnsi" w:hAnsiTheme="minorHAnsi"/>
          </w:rPr>
          <w:t>Withdrawal Output Segment</w:t>
        </w:r>
      </w:hyperlink>
    </w:p>
    <w:p w14:paraId="091EF218" w14:textId="77777777" w:rsidR="00C86789" w:rsidRDefault="00C86789" w:rsidP="00380139">
      <w:pPr>
        <w:pStyle w:val="Heading4"/>
        <w:spacing w:before="0" w:after="0"/>
        <w:sectPr w:rsidR="00C86789" w:rsidSect="00C86789">
          <w:endnotePr>
            <w:numFmt w:val="decimal"/>
          </w:endnotePr>
          <w:type w:val="continuous"/>
          <w:pgSz w:w="12240" w:h="15840" w:code="1"/>
          <w:pgMar w:top="1728" w:right="1440" w:bottom="1728" w:left="2160" w:header="1008" w:footer="1008" w:gutter="0"/>
          <w:paperSrc w:first="100" w:other="100"/>
          <w:pgNumType w:chapStyle="4"/>
          <w:cols w:num="2" w:space="720"/>
        </w:sectPr>
      </w:pPr>
      <w:bookmarkStart w:id="1420" w:name="withdrawal_output_date"/>
      <w:bookmarkEnd w:id="1420"/>
    </w:p>
    <w:p w14:paraId="033A2604" w14:textId="77777777" w:rsidR="0041037A" w:rsidRPr="00B7030B" w:rsidRDefault="0041037A" w:rsidP="00380139">
      <w:pPr>
        <w:pStyle w:val="Heading4"/>
        <w:spacing w:before="0" w:after="0"/>
      </w:pPr>
      <w:bookmarkStart w:id="1421" w:name="_Toc41047726"/>
      <w:r w:rsidRPr="00B7030B">
        <w:lastRenderedPageBreak/>
        <w:t>Withdrawal Output Date (WDO DATE)</w:t>
      </w:r>
      <w:bookmarkEnd w:id="1421"/>
    </w:p>
    <w:p w14:paraId="68D109C5"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422" w:name="_Toc8027366"/>
      <w:r w:rsidR="0041037A" w:rsidRPr="00B7030B">
        <w:rPr>
          <w:rStyle w:val="Cardtitle1"/>
          <w:rFonts w:asciiTheme="minorHAnsi" w:hAnsiTheme="minorHAnsi"/>
          <w:b/>
          <w:bCs/>
        </w:rPr>
        <w:instrText>Withdrawal Output Date (WDO DATE)</w:instrText>
      </w:r>
      <w:bookmarkEnd w:id="142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670ABC0"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B79C5C9"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i/>
          <w:iCs/>
        </w:rPr>
      </w:pPr>
      <w:r w:rsidRPr="00B7030B">
        <w:rPr>
          <w:rFonts w:asciiTheme="minorHAnsi" w:hAnsiTheme="minorHAnsi"/>
        </w:rPr>
        <w:t>2</w:t>
      </w:r>
      <w:r w:rsidRPr="00B7030B">
        <w:rPr>
          <w:rFonts w:asciiTheme="minorHAnsi" w:hAnsiTheme="minorHAnsi"/>
        </w:rPr>
        <w:tab/>
        <w:t>WDOD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w:t>
      </w:r>
      <w:r w:rsidRPr="00B7030B">
        <w:rPr>
          <w:rFonts w:asciiTheme="minorHAnsi" w:hAnsiTheme="minorHAnsi"/>
          <w:i/>
          <w:iCs/>
        </w:rPr>
        <w:softHyphen/>
        <w:t>ian day</w:t>
      </w:r>
    </w:p>
    <w:p w14:paraId="29A56C1D" w14:textId="77777777" w:rsidR="0041037A" w:rsidRPr="00B7030B" w:rsidRDefault="0041037A">
      <w:pPr>
        <w:pStyle w:val="BodyText2"/>
      </w:pPr>
    </w:p>
    <w:p w14:paraId="4A3161F0" w14:textId="77777777" w:rsidR="0041037A" w:rsidRPr="00A3441F" w:rsidRDefault="0041037A">
      <w:pPr>
        <w:pStyle w:val="BodyText"/>
        <w:rPr>
          <w:sz w:val="20"/>
        </w:rPr>
      </w:pPr>
      <w:r w:rsidRPr="00A3441F">
        <w:rPr>
          <w:sz w:val="20"/>
        </w:rPr>
        <w:t xml:space="preserve">This card specifies the dates information is output to the </w:t>
      </w:r>
      <w:hyperlink w:anchor="withdrawal_outflow_file" w:history="1">
        <w:r w:rsidRPr="00A3441F">
          <w:rPr>
            <w:rStyle w:val="Hyperlink"/>
            <w:rFonts w:asciiTheme="minorHAnsi" w:hAnsiTheme="minorHAnsi"/>
          </w:rPr>
          <w:t>withdrawal outflow file</w:t>
        </w:r>
      </w:hyperlink>
      <w:r w:rsidRPr="00A3441F">
        <w:rPr>
          <w:sz w:val="20"/>
        </w:rPr>
        <w:t xml:space="preserve"> [</w:t>
      </w:r>
      <w:hyperlink w:anchor="withdrawal_output_filename" w:history="1">
        <w:r w:rsidRPr="00A3441F">
          <w:rPr>
            <w:rStyle w:val="Hyperlink"/>
            <w:rFonts w:asciiTheme="minorHAnsi" w:hAnsiTheme="minorHAnsi" w:cs="Arial"/>
          </w:rPr>
          <w:t>WDOFN</w:t>
        </w:r>
      </w:hyperlink>
      <w:r w:rsidRPr="00A3441F">
        <w:rPr>
          <w:sz w:val="20"/>
        </w:rPr>
        <w:t>].  If there are more dates than can be specified on one line, then they are continued on the next line without ano</w:t>
      </w:r>
      <w:r w:rsidRPr="00A3441F">
        <w:rPr>
          <w:sz w:val="20"/>
        </w:rPr>
        <w:softHyphen/>
        <w:t>ther</w:t>
      </w:r>
      <w:r w:rsidRPr="00A3441F">
        <w:rPr>
          <w:rFonts w:cs="Times New Roman TUR"/>
          <w:sz w:val="20"/>
        </w:rPr>
        <w:t xml:space="preserve"> </w:t>
      </w:r>
      <w:r w:rsidRPr="00A3441F">
        <w:rPr>
          <w:rStyle w:val="CardReferen"/>
          <w:rFonts w:asciiTheme="minorHAnsi" w:hAnsiTheme="minorHAnsi"/>
          <w:sz w:val="20"/>
        </w:rPr>
        <w:t>WDO DATE</w:t>
      </w:r>
      <w:r w:rsidRPr="00A3441F">
        <w:rPr>
          <w:sz w:val="20"/>
        </w:rPr>
        <w:t xml:space="preserve"> card being specified</w:t>
      </w:r>
      <w:r w:rsidRPr="00A3441F">
        <w:rPr>
          <w:rFonts w:cs="Times New Roman TUR"/>
          <w:sz w:val="20"/>
        </w:rPr>
        <w:t>.</w:t>
      </w:r>
    </w:p>
    <w:p w14:paraId="63870003"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D186C66"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WDO DATE    WDOD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p>
    <w:p w14:paraId="3D0361D1"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63.5</w:t>
      </w:r>
    </w:p>
    <w:p w14:paraId="45CC63D2" w14:textId="77777777" w:rsidR="0041037A" w:rsidRPr="00B7030B" w:rsidRDefault="0041037A" w:rsidP="00A3441F">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4D1E4169" w14:textId="77777777" w:rsidR="0041037A" w:rsidRPr="00B7030B" w:rsidRDefault="00C51A7D">
      <w:pPr>
        <w:pStyle w:val="Relatedcards"/>
        <w:rPr>
          <w:rFonts w:asciiTheme="minorHAnsi" w:hAnsiTheme="minorHAnsi"/>
        </w:rPr>
      </w:pPr>
      <w:hyperlink w:anchor="withdrawal_output" w:history="1">
        <w:r w:rsidR="0041037A" w:rsidRPr="00B7030B">
          <w:rPr>
            <w:rFonts w:asciiTheme="minorHAnsi" w:hAnsiTheme="minorHAnsi"/>
          </w:rPr>
          <w:t>Withdrawal Output</w:t>
        </w:r>
      </w:hyperlink>
    </w:p>
    <w:p w14:paraId="1CC035FC" w14:textId="77777777" w:rsidR="0041037A" w:rsidRPr="00B7030B" w:rsidRDefault="00C51A7D">
      <w:pPr>
        <w:pStyle w:val="Relatedcards"/>
        <w:rPr>
          <w:rFonts w:asciiTheme="minorHAnsi" w:hAnsiTheme="minorHAnsi"/>
        </w:rPr>
      </w:pPr>
      <w:hyperlink w:anchor="withdrawal_output_frequency" w:history="1">
        <w:r w:rsidR="0041037A" w:rsidRPr="00B7030B">
          <w:rPr>
            <w:rFonts w:asciiTheme="minorHAnsi" w:hAnsiTheme="minorHAnsi"/>
          </w:rPr>
          <w:t>Withdrawal Output Frequency</w:t>
        </w:r>
      </w:hyperlink>
    </w:p>
    <w:p w14:paraId="14E3BA0C" w14:textId="77777777" w:rsidR="0041037A" w:rsidRPr="00B7030B" w:rsidRDefault="00C51A7D">
      <w:pPr>
        <w:pStyle w:val="Relatedcards"/>
        <w:rPr>
          <w:rFonts w:asciiTheme="minorHAnsi" w:hAnsiTheme="minorHAnsi"/>
        </w:rPr>
      </w:pPr>
      <w:hyperlink w:anchor="withdrawal_output_segment" w:history="1">
        <w:r w:rsidR="0041037A" w:rsidRPr="00B7030B">
          <w:rPr>
            <w:rFonts w:asciiTheme="minorHAnsi" w:hAnsiTheme="minorHAnsi"/>
          </w:rPr>
          <w:t>Withdrawal Output Segment</w:t>
        </w:r>
      </w:hyperlink>
    </w:p>
    <w:p w14:paraId="7F652C5B" w14:textId="77777777" w:rsidR="00A3441F" w:rsidRDefault="00A3441F" w:rsidP="00380139">
      <w:bookmarkStart w:id="1423" w:name="withdrawal_output_frequency"/>
      <w:bookmarkEnd w:id="1423"/>
    </w:p>
    <w:p w14:paraId="6763A2A1" w14:textId="77777777" w:rsidR="0041037A" w:rsidRPr="00B7030B" w:rsidRDefault="0041037A" w:rsidP="00380139">
      <w:pPr>
        <w:pStyle w:val="Heading4"/>
        <w:spacing w:before="0" w:after="0"/>
      </w:pPr>
      <w:bookmarkStart w:id="1424" w:name="_Toc41047727"/>
      <w:r w:rsidRPr="00B7030B">
        <w:t>Withdrawal Output Frequency (WDO FREQ)</w:t>
      </w:r>
      <w:bookmarkEnd w:id="1424"/>
    </w:p>
    <w:p w14:paraId="7462F93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425" w:name="_Toc8027367"/>
      <w:r w:rsidR="0041037A" w:rsidRPr="00B7030B">
        <w:rPr>
          <w:rStyle w:val="Cardtitle1"/>
          <w:rFonts w:asciiTheme="minorHAnsi" w:hAnsiTheme="minorHAnsi"/>
          <w:b/>
          <w:bCs/>
        </w:rPr>
        <w:instrText>Withdrawal Output Frequency (WDO FREQ)</w:instrText>
      </w:r>
      <w:bookmarkEnd w:id="142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3FEAC90"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C2EC92F"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WDOF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r w:rsidR="00C15D2E">
        <w:rPr>
          <w:rFonts w:asciiTheme="minorHAnsi" w:hAnsiTheme="minorHAnsi"/>
          <w:i/>
          <w:iCs/>
        </w:rPr>
        <w:t xml:space="preserve"> if WDOC=ON or hours if WDOC=ONH or seconds if WDOC=ONS</w:t>
      </w:r>
    </w:p>
    <w:p w14:paraId="19E8E4BF" w14:textId="77777777" w:rsidR="0041037A" w:rsidRPr="00B7030B" w:rsidRDefault="0041037A">
      <w:pPr>
        <w:pStyle w:val="BodyText2"/>
      </w:pPr>
    </w:p>
    <w:p w14:paraId="169C309B" w14:textId="6A68BCC8" w:rsidR="0041037A" w:rsidRPr="00A3441F" w:rsidRDefault="0041037A">
      <w:pPr>
        <w:pStyle w:val="BodyText"/>
        <w:rPr>
          <w:rFonts w:cs="Times New Roman TUR"/>
          <w:sz w:val="20"/>
        </w:rPr>
      </w:pPr>
      <w:r w:rsidRPr="00A3441F">
        <w:rPr>
          <w:sz w:val="20"/>
        </w:rPr>
        <w:t xml:space="preserve">This card specifies the frequency information is output to the </w:t>
      </w:r>
      <w:hyperlink w:anchor="withdrawal_outflow_file" w:history="1">
        <w:r w:rsidRPr="00A3441F">
          <w:rPr>
            <w:rStyle w:val="Hyperlink"/>
            <w:rFonts w:asciiTheme="minorHAnsi" w:hAnsiTheme="minorHAnsi"/>
          </w:rPr>
          <w:t>withdrawal outflow file</w:t>
        </w:r>
      </w:hyperlink>
      <w:r w:rsidRPr="00A3441F">
        <w:rPr>
          <w:sz w:val="20"/>
        </w:rPr>
        <w:t xml:space="preserve"> [</w:t>
      </w:r>
      <w:hyperlink w:anchor="withdrawal_output_filename" w:history="1">
        <w:r w:rsidRPr="00A3441F">
          <w:rPr>
            <w:rStyle w:val="Hyperlink"/>
            <w:rFonts w:asciiTheme="minorHAnsi" w:hAnsiTheme="minorHAnsi" w:cs="Arial"/>
          </w:rPr>
          <w:t>WDOFN</w:t>
        </w:r>
      </w:hyperlink>
      <w:r w:rsidRPr="00A3441F">
        <w:rPr>
          <w:sz w:val="20"/>
        </w:rPr>
        <w:t>].  Fre</w:t>
      </w:r>
      <w:r w:rsidRPr="00A3441F">
        <w:rPr>
          <w:sz w:val="20"/>
        </w:rPr>
        <w:softHyphen/>
        <w:t>quen</w:t>
      </w:r>
      <w:r w:rsidRPr="00A3441F">
        <w:rPr>
          <w:sz w:val="20"/>
        </w:rPr>
        <w:softHyphen/>
        <w:t xml:space="preserve">cy can be changed at any time during the simulation by specifying the dates on the </w:t>
      </w:r>
      <w:hyperlink w:anchor="withdrawal_output_date" w:history="1">
        <w:r w:rsidRPr="00A3441F">
          <w:rPr>
            <w:rStyle w:val="Hyperlink"/>
            <w:rFonts w:asciiTheme="minorHAnsi" w:hAnsiTheme="minorHAnsi"/>
          </w:rPr>
          <w:t>Withdrawal Output Date</w:t>
        </w:r>
      </w:hyperlink>
      <w:r w:rsidRPr="00A3441F">
        <w:rPr>
          <w:rFonts w:cs="Times New Roman TUR"/>
          <w:sz w:val="20"/>
        </w:rPr>
        <w:t xml:space="preserve"> </w:t>
      </w:r>
      <w:r w:rsidRPr="00A3441F">
        <w:rPr>
          <w:sz w:val="20"/>
        </w:rPr>
        <w:t>card and the fre</w:t>
      </w:r>
      <w:r w:rsidRPr="00A3441F">
        <w:rPr>
          <w:sz w:val="20"/>
        </w:rPr>
        <w:softHyphen/>
        <w:t>quencies on the</w:t>
      </w:r>
      <w:r w:rsidRPr="00A3441F">
        <w:rPr>
          <w:rFonts w:cs="Times New Roman TUR"/>
          <w:b/>
          <w:bCs/>
          <w:sz w:val="20"/>
        </w:rPr>
        <w:t xml:space="preserve"> </w:t>
      </w:r>
      <w:hyperlink w:anchor="withdrawal_output_frequency" w:history="1">
        <w:r w:rsidRPr="00A3441F">
          <w:rPr>
            <w:rStyle w:val="Hyperlink"/>
            <w:rFonts w:asciiTheme="minorHAnsi" w:hAnsiTheme="minorHAnsi"/>
          </w:rPr>
          <w:t>Withdrawal Output Frequency</w:t>
        </w:r>
      </w:hyperlink>
      <w:r w:rsidRPr="00A3441F">
        <w:rPr>
          <w:rFonts w:cs="Times New Roman TUR"/>
          <w:sz w:val="20"/>
        </w:rPr>
        <w:t xml:space="preserve"> </w:t>
      </w:r>
      <w:r w:rsidRPr="00A3441F">
        <w:rPr>
          <w:sz w:val="20"/>
        </w:rPr>
        <w:t>card</w:t>
      </w:r>
      <w:r w:rsidRPr="00A3441F">
        <w:rPr>
          <w:rFonts w:cs="Times New Roman TUR"/>
          <w:sz w:val="20"/>
        </w:rPr>
        <w:t>.</w:t>
      </w:r>
      <w:r w:rsidRPr="00A3441F">
        <w:rPr>
          <w:sz w:val="20"/>
        </w:rPr>
        <w:t xml:space="preserve">  If output is </w:t>
      </w:r>
      <w:ins w:id="1426" w:author="Honnalore Steissberg" w:date="2021-08-04T13:57:00Z">
        <w:r w:rsidR="000C5232" w:rsidRPr="00A3441F">
          <w:rPr>
            <w:sz w:val="20"/>
          </w:rPr>
          <w:t xml:space="preserve">only </w:t>
        </w:r>
      </w:ins>
      <w:r w:rsidRPr="00A3441F">
        <w:rPr>
          <w:sz w:val="20"/>
        </w:rPr>
        <w:t xml:space="preserve">needed </w:t>
      </w:r>
      <w:del w:id="1427" w:author="Honnalore Steissberg" w:date="2021-08-04T13:57:00Z">
        <w:r w:rsidRPr="00A3441F" w:rsidDel="000C5232">
          <w:rPr>
            <w:sz w:val="20"/>
          </w:rPr>
          <w:delText xml:space="preserve">only </w:delText>
        </w:r>
      </w:del>
      <w:r w:rsidRPr="00A3441F">
        <w:rPr>
          <w:sz w:val="20"/>
        </w:rPr>
        <w:t xml:space="preserve">for the date specified on the </w:t>
      </w:r>
      <w:hyperlink w:anchor="snapshot_date" w:history="1">
        <w:hyperlink w:anchor="withdrawal_output_date" w:history="1">
          <w:r w:rsidRPr="00A3441F">
            <w:rPr>
              <w:rStyle w:val="Hyperlink"/>
              <w:rFonts w:asciiTheme="minorHAnsi" w:hAnsiTheme="minorHAnsi"/>
            </w:rPr>
            <w:t>Withdrawal Output Date</w:t>
          </w:r>
        </w:hyperlink>
      </w:hyperlink>
      <w:r w:rsidRPr="00A3441F">
        <w:rPr>
          <w:sz w:val="20"/>
        </w:rPr>
        <w:t xml:space="preserve"> card, then set the frequency to be greater than the number of days before the next output date.</w:t>
      </w:r>
    </w:p>
    <w:p w14:paraId="01016D26" w14:textId="77777777" w:rsidR="0041037A" w:rsidRPr="00A3441F" w:rsidRDefault="0041037A">
      <w:pPr>
        <w:pStyle w:val="BodyText"/>
        <w:rPr>
          <w:rFonts w:cs="Times New Roman TUR"/>
          <w:sz w:val="20"/>
        </w:rPr>
      </w:pPr>
      <w:r w:rsidRPr="00A3441F">
        <w:rPr>
          <w:sz w:val="20"/>
        </w:rPr>
        <w:t>If there are more frequencies than can be speci</w:t>
      </w:r>
      <w:r w:rsidRPr="00A3441F">
        <w:rPr>
          <w:sz w:val="20"/>
        </w:rPr>
        <w:softHyphen/>
        <w:t>fied on one line, then they are contin</w:t>
      </w:r>
      <w:r w:rsidRPr="00A3441F">
        <w:rPr>
          <w:sz w:val="20"/>
        </w:rPr>
        <w:softHyphen/>
        <w:t>ued on the next line without another</w:t>
      </w:r>
      <w:r w:rsidRPr="00A3441F">
        <w:rPr>
          <w:rFonts w:cs="Times New Roman TUR"/>
          <w:sz w:val="20"/>
        </w:rPr>
        <w:t xml:space="preserve"> </w:t>
      </w:r>
      <w:r w:rsidRPr="00A3441F">
        <w:rPr>
          <w:rStyle w:val="CardReferen"/>
          <w:rFonts w:asciiTheme="minorHAnsi" w:hAnsiTheme="minorHAnsi"/>
          <w:sz w:val="20"/>
        </w:rPr>
        <w:t>WDO FREQ</w:t>
      </w:r>
      <w:r w:rsidRPr="00A3441F">
        <w:rPr>
          <w:sz w:val="20"/>
        </w:rPr>
        <w:t xml:space="preserve"> card being specified</w:t>
      </w:r>
      <w:r w:rsidRPr="00A3441F">
        <w:rPr>
          <w:rFonts w:cs="Times New Roman TUR"/>
          <w:sz w:val="20"/>
        </w:rPr>
        <w:t>.</w:t>
      </w:r>
    </w:p>
    <w:p w14:paraId="2EC4FF2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67E6047"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WDO FREQ    WDOF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p>
    <w:p w14:paraId="49405D98"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0.2</w:t>
      </w:r>
    </w:p>
    <w:p w14:paraId="455371A0"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D3AE610" w14:textId="77777777" w:rsidR="0041037A" w:rsidRPr="00B7030B" w:rsidRDefault="00C51A7D">
      <w:pPr>
        <w:pStyle w:val="Relatedcards"/>
        <w:rPr>
          <w:rFonts w:asciiTheme="minorHAnsi" w:hAnsiTheme="minorHAnsi"/>
        </w:rPr>
      </w:pPr>
      <w:hyperlink w:anchor="withdrawal_output" w:history="1">
        <w:r w:rsidR="0041037A" w:rsidRPr="00B7030B">
          <w:rPr>
            <w:rFonts w:asciiTheme="minorHAnsi" w:hAnsiTheme="minorHAnsi"/>
          </w:rPr>
          <w:t>Withdrawal Output</w:t>
        </w:r>
      </w:hyperlink>
    </w:p>
    <w:p w14:paraId="4798AC9C" w14:textId="77777777" w:rsidR="0041037A" w:rsidRPr="00B7030B" w:rsidRDefault="00C51A7D">
      <w:pPr>
        <w:pStyle w:val="Relatedcards"/>
        <w:rPr>
          <w:rFonts w:asciiTheme="minorHAnsi" w:hAnsiTheme="minorHAnsi"/>
        </w:rPr>
      </w:pPr>
      <w:hyperlink w:anchor="withdrawal_output_date" w:history="1">
        <w:r w:rsidR="0041037A" w:rsidRPr="00B7030B">
          <w:rPr>
            <w:rFonts w:asciiTheme="minorHAnsi" w:hAnsiTheme="minorHAnsi"/>
          </w:rPr>
          <w:t>Withdrawal Output Date</w:t>
        </w:r>
      </w:hyperlink>
    </w:p>
    <w:p w14:paraId="4722AA5F" w14:textId="77777777" w:rsidR="0041037A" w:rsidRPr="00B7030B" w:rsidRDefault="00C51A7D">
      <w:pPr>
        <w:pStyle w:val="Relatedcards"/>
        <w:rPr>
          <w:rFonts w:asciiTheme="minorHAnsi" w:hAnsiTheme="minorHAnsi"/>
        </w:rPr>
      </w:pPr>
      <w:hyperlink w:anchor="withdrawal_output_segment" w:history="1">
        <w:r w:rsidR="0041037A" w:rsidRPr="00B7030B">
          <w:rPr>
            <w:rFonts w:asciiTheme="minorHAnsi" w:hAnsiTheme="minorHAnsi"/>
          </w:rPr>
          <w:t>Withdrawal Output Segment</w:t>
        </w:r>
      </w:hyperlink>
    </w:p>
    <w:p w14:paraId="17EEE637" w14:textId="77777777" w:rsidR="0041037A" w:rsidRPr="00B7030B" w:rsidRDefault="0041037A" w:rsidP="00380139">
      <w:pPr>
        <w:pStyle w:val="Heading4"/>
        <w:spacing w:before="0" w:after="0"/>
      </w:pPr>
      <w:r w:rsidRPr="00B7030B">
        <w:br w:type="page"/>
      </w:r>
      <w:bookmarkStart w:id="1428" w:name="withdrawal_output_segment"/>
      <w:bookmarkStart w:id="1429" w:name="_Toc41047728"/>
      <w:bookmarkEnd w:id="1428"/>
      <w:r w:rsidRPr="00B7030B">
        <w:lastRenderedPageBreak/>
        <w:t>Withdrawal Output Segment (WITH SEG)</w:t>
      </w:r>
      <w:bookmarkEnd w:id="1429"/>
    </w:p>
    <w:p w14:paraId="43028E7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430" w:name="_Toc8027368"/>
      <w:r w:rsidR="0041037A" w:rsidRPr="00B7030B">
        <w:rPr>
          <w:rStyle w:val="Cardtitle1"/>
          <w:rFonts w:asciiTheme="minorHAnsi" w:hAnsiTheme="minorHAnsi"/>
          <w:b/>
          <w:bCs/>
        </w:rPr>
        <w:instrText>Withdrawal Segment (WITH SEG)</w:instrText>
      </w:r>
      <w:bookmarkEnd w:id="143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41F634F"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331BADE"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IWDO</w:t>
      </w:r>
      <w:r w:rsidRPr="00B7030B">
        <w:rPr>
          <w:rFonts w:asciiTheme="minorHAnsi" w:hAnsiTheme="minorHAnsi"/>
        </w:rPr>
        <w:tab/>
        <w:t>Integer</w:t>
      </w:r>
      <w:r w:rsidRPr="00B7030B">
        <w:rPr>
          <w:rFonts w:asciiTheme="minorHAnsi" w:hAnsiTheme="minorHAnsi"/>
        </w:rPr>
        <w:tab/>
        <w:t>Output segments</w:t>
      </w:r>
    </w:p>
    <w:p w14:paraId="35DAC971" w14:textId="77777777" w:rsidR="0041037A" w:rsidRPr="00B7030B" w:rsidRDefault="0041037A">
      <w:pPr>
        <w:pStyle w:val="BodyText2"/>
      </w:pPr>
    </w:p>
    <w:p w14:paraId="256EB205" w14:textId="6AEC9296" w:rsidR="0041037A" w:rsidRPr="00A3441F" w:rsidRDefault="0041037A">
      <w:pPr>
        <w:pStyle w:val="BodyText"/>
        <w:rPr>
          <w:sz w:val="20"/>
        </w:rPr>
      </w:pPr>
      <w:r w:rsidRPr="00A3441F">
        <w:rPr>
          <w:sz w:val="20"/>
        </w:rPr>
        <w:t>This card specifies model seg</w:t>
      </w:r>
      <w:r w:rsidRPr="00A3441F">
        <w:rPr>
          <w:sz w:val="20"/>
        </w:rPr>
        <w:softHyphen/>
        <w:t>ments for which information is output to the withdrawal output file [</w:t>
      </w:r>
      <w:hyperlink w:anchor="withdrawal_output_filename" w:history="1">
        <w:r w:rsidRPr="00A3441F">
          <w:rPr>
            <w:rStyle w:val="Hyperlink"/>
            <w:rFonts w:asciiTheme="minorHAnsi" w:hAnsiTheme="minorHAnsi" w:cs="Arial"/>
          </w:rPr>
          <w:t>WDOFN</w:t>
        </w:r>
      </w:hyperlink>
      <w:r w:rsidRPr="00A3441F">
        <w:rPr>
          <w:sz w:val="20"/>
        </w:rPr>
        <w:t xml:space="preserve">].  If a downstream segment of a reservoir is specified, then information is output at the frequency </w:t>
      </w:r>
      <w:del w:id="1431" w:author="Honnalore Steissberg" w:date="2021-08-04T13:58:00Z">
        <w:r w:rsidRPr="00A3441F" w:rsidDel="000C5232">
          <w:rPr>
            <w:sz w:val="20"/>
          </w:rPr>
          <w:delText xml:space="preserve">specified </w:delText>
        </w:r>
      </w:del>
      <w:ins w:id="1432" w:author="Honnalore Steissberg" w:date="2021-08-04T13:58:00Z">
        <w:r w:rsidR="000C5232">
          <w:rPr>
            <w:sz w:val="20"/>
          </w:rPr>
          <w:t>indicated</w:t>
        </w:r>
        <w:r w:rsidR="000C5232" w:rsidRPr="00A3441F">
          <w:rPr>
            <w:sz w:val="20"/>
          </w:rPr>
          <w:t xml:space="preserve"> </w:t>
        </w:r>
      </w:ins>
      <w:r w:rsidRPr="00A3441F">
        <w:rPr>
          <w:sz w:val="20"/>
        </w:rPr>
        <w:t xml:space="preserve">in the </w:t>
      </w:r>
      <w:hyperlink w:anchor="withdrawal_output_frequency" w:history="1">
        <w:r w:rsidRPr="00A3441F">
          <w:rPr>
            <w:rStyle w:val="Hyperlink"/>
            <w:rFonts w:asciiTheme="minorHAnsi" w:hAnsiTheme="minorHAnsi"/>
          </w:rPr>
          <w:t>Withdrawal Output Frequency</w:t>
        </w:r>
      </w:hyperlink>
      <w:r w:rsidRPr="00A3441F">
        <w:rPr>
          <w:sz w:val="20"/>
        </w:rPr>
        <w:t xml:space="preserve"> card that can be used as input files to a waterbody downstream of the reservoir.</w:t>
      </w:r>
    </w:p>
    <w:p w14:paraId="22B0259C" w14:textId="77777777" w:rsidR="0041037A" w:rsidRPr="00A3441F" w:rsidRDefault="0041037A">
      <w:pPr>
        <w:pStyle w:val="BodyText"/>
        <w:rPr>
          <w:sz w:val="20"/>
        </w:rPr>
      </w:pPr>
      <w:r w:rsidRPr="00A3441F">
        <w:rPr>
          <w:sz w:val="20"/>
        </w:rPr>
        <w:t>If there are more seg</w:t>
      </w:r>
      <w:r w:rsidRPr="00A3441F">
        <w:rPr>
          <w:sz w:val="20"/>
        </w:rPr>
        <w:softHyphen/>
        <w:t>ments than can be specified on one line, then they are continued on the next line with</w:t>
      </w:r>
      <w:r w:rsidRPr="00A3441F">
        <w:rPr>
          <w:sz w:val="20"/>
        </w:rPr>
        <w:softHyphen/>
        <w:t xml:space="preserve">out another </w:t>
      </w:r>
      <w:r w:rsidRPr="00A3441F">
        <w:rPr>
          <w:rStyle w:val="CardReferen"/>
          <w:rFonts w:asciiTheme="minorHAnsi" w:hAnsiTheme="minorHAnsi"/>
          <w:sz w:val="20"/>
        </w:rPr>
        <w:t>WITH SEG</w:t>
      </w:r>
      <w:r w:rsidRPr="00A3441F">
        <w:rPr>
          <w:sz w:val="20"/>
        </w:rPr>
        <w:t xml:space="preserve"> card being speci</w:t>
      </w:r>
      <w:r w:rsidRPr="00A3441F">
        <w:rPr>
          <w:sz w:val="20"/>
        </w:rPr>
        <w:softHyphen/>
        <w:t>fied.</w:t>
      </w:r>
    </w:p>
    <w:p w14:paraId="5A9FA99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A38D5A0"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WITH </w:t>
      </w:r>
      <w:proofErr w:type="gramStart"/>
      <w:r w:rsidRPr="0016610E">
        <w:t>SEG  IWDOUT</w:t>
      </w:r>
      <w:proofErr w:type="gram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p>
    <w:p w14:paraId="31682C93"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30      32</w:t>
      </w:r>
    </w:p>
    <w:p w14:paraId="0482C7E4"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83B2A0E" w14:textId="77777777" w:rsidR="0041037A" w:rsidRPr="00B7030B" w:rsidRDefault="00C51A7D">
      <w:pPr>
        <w:pStyle w:val="Relatedcards"/>
        <w:rPr>
          <w:rFonts w:asciiTheme="minorHAnsi" w:hAnsiTheme="minorHAnsi"/>
        </w:rPr>
      </w:pPr>
      <w:hyperlink w:anchor="withdrawal_output" w:history="1">
        <w:r w:rsidR="0041037A" w:rsidRPr="00B7030B">
          <w:rPr>
            <w:rFonts w:asciiTheme="minorHAnsi" w:hAnsiTheme="minorHAnsi"/>
          </w:rPr>
          <w:t>Withdrawal Output</w:t>
        </w:r>
      </w:hyperlink>
    </w:p>
    <w:p w14:paraId="00C925B8" w14:textId="77777777" w:rsidR="0041037A" w:rsidRPr="00B7030B" w:rsidRDefault="00C51A7D">
      <w:pPr>
        <w:pStyle w:val="Relatedcards"/>
        <w:rPr>
          <w:rFonts w:asciiTheme="minorHAnsi" w:hAnsiTheme="minorHAnsi"/>
        </w:rPr>
      </w:pPr>
      <w:hyperlink w:anchor="withdrawal_output_date" w:history="1">
        <w:r w:rsidR="0041037A" w:rsidRPr="00B7030B">
          <w:rPr>
            <w:rFonts w:asciiTheme="minorHAnsi" w:hAnsiTheme="minorHAnsi"/>
          </w:rPr>
          <w:t>Withdrawal Output Date</w:t>
        </w:r>
      </w:hyperlink>
    </w:p>
    <w:p w14:paraId="3FB8B406" w14:textId="77777777" w:rsidR="0041037A" w:rsidRPr="00B7030B" w:rsidRDefault="00C51A7D">
      <w:pPr>
        <w:pStyle w:val="Relatedcards"/>
        <w:rPr>
          <w:rFonts w:asciiTheme="minorHAnsi" w:hAnsiTheme="minorHAnsi"/>
        </w:rPr>
      </w:pPr>
      <w:hyperlink w:anchor="withdrawal_output_frequency" w:history="1">
        <w:r w:rsidR="0041037A" w:rsidRPr="00B7030B">
          <w:rPr>
            <w:rFonts w:asciiTheme="minorHAnsi" w:hAnsiTheme="minorHAnsi"/>
          </w:rPr>
          <w:t>Withdrawal Output Frequency</w:t>
        </w:r>
      </w:hyperlink>
    </w:p>
    <w:p w14:paraId="2BDF1C27" w14:textId="77777777" w:rsidR="0041037A" w:rsidRPr="00B7030B" w:rsidRDefault="0041037A" w:rsidP="00380139">
      <w:pPr>
        <w:pStyle w:val="Heading4"/>
        <w:spacing w:before="0" w:after="0"/>
      </w:pPr>
      <w:bookmarkStart w:id="1433" w:name="restart"/>
      <w:bookmarkStart w:id="1434" w:name="_Toc41047729"/>
      <w:bookmarkEnd w:id="1433"/>
      <w:r w:rsidRPr="00B7030B">
        <w:t>Restart (RESTART)</w:t>
      </w:r>
      <w:bookmarkEnd w:id="1434"/>
    </w:p>
    <w:p w14:paraId="2947DE8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435" w:name="_Toc8027369"/>
      <w:r w:rsidR="0041037A" w:rsidRPr="00B7030B">
        <w:rPr>
          <w:rStyle w:val="CardReferen"/>
          <w:rFonts w:asciiTheme="minorHAnsi" w:hAnsiTheme="minorHAnsi"/>
          <w:b/>
          <w:bCs/>
        </w:rPr>
        <w:instrText>Restart (RESTART)</w:instrText>
      </w:r>
      <w:bookmarkEnd w:id="1435"/>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530E37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F943BA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RSOC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information is output to the re</w:t>
      </w:r>
      <w:r w:rsidRPr="00B7030B">
        <w:rPr>
          <w:rFonts w:asciiTheme="minorHAnsi" w:hAnsiTheme="minorHAnsi"/>
        </w:rPr>
        <w:softHyphen/>
        <w:t>start file, ON or OFF</w:t>
      </w:r>
    </w:p>
    <w:p w14:paraId="74C2530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NRSO</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restart dates</w:t>
      </w:r>
    </w:p>
    <w:p w14:paraId="5DF93FF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RSIC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information is input from the re</w:t>
      </w:r>
      <w:r w:rsidRPr="00B7030B">
        <w:rPr>
          <w:rFonts w:asciiTheme="minorHAnsi" w:hAnsiTheme="minorHAnsi"/>
        </w:rPr>
        <w:softHyphen/>
        <w:t>start file, ON or OFF</w:t>
      </w:r>
    </w:p>
    <w:p w14:paraId="3E18A926" w14:textId="77777777" w:rsidR="0041037A" w:rsidRPr="00B7030B" w:rsidRDefault="0041037A">
      <w:pPr>
        <w:pStyle w:val="BodyText2"/>
      </w:pPr>
    </w:p>
    <w:p w14:paraId="531DE148" w14:textId="77777777" w:rsidR="0041037A" w:rsidRPr="00A3441F" w:rsidRDefault="00BB76B5">
      <w:pPr>
        <w:pStyle w:val="BodyText"/>
        <w:rPr>
          <w:sz w:val="20"/>
        </w:rPr>
      </w:pPr>
      <w:r w:rsidRPr="00380139">
        <w:rPr>
          <w:noProof/>
        </w:rPr>
        <mc:AlternateContent>
          <mc:Choice Requires="wps">
            <w:drawing>
              <wp:anchor distT="91440" distB="91440" distL="114300" distR="114300" simplePos="0" relativeHeight="251724288" behindDoc="1" locked="0" layoutInCell="1" allowOverlap="1" wp14:anchorId="33A6AC26" wp14:editId="1C26F24B">
                <wp:simplePos x="0" y="0"/>
                <wp:positionH relativeFrom="margin">
                  <wp:posOffset>2567940</wp:posOffset>
                </wp:positionH>
                <wp:positionV relativeFrom="paragraph">
                  <wp:posOffset>3175</wp:posOffset>
                </wp:positionV>
                <wp:extent cx="3474720" cy="1403985"/>
                <wp:effectExtent l="0" t="0" r="10160" b="14605"/>
                <wp:wrapTight wrapText="bothSides">
                  <wp:wrapPolygon edited="0">
                    <wp:start x="0" y="0"/>
                    <wp:lineTo x="0" y="21498"/>
                    <wp:lineTo x="21540" y="21498"/>
                    <wp:lineTo x="21540"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7BCFBF11" w14:textId="45530174"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Restart is a powerful tool</w:t>
                            </w:r>
                            <w:ins w:id="1436" w:author="Honnalore Steissberg" w:date="2021-08-04T14:01:00Z">
                              <w:r w:rsidR="000C5232">
                                <w:rPr>
                                  <w:i/>
                                  <w:iCs/>
                                  <w:color w:val="4F81BD" w:themeColor="accent1"/>
                                  <w:sz w:val="24"/>
                                  <w:szCs w:val="24"/>
                                </w:rPr>
                                <w:t>:</w:t>
                              </w:r>
                            </w:ins>
                            <w:ins w:id="1437" w:author="Honnalore Steissberg" w:date="2021-08-04T14:00:00Z">
                              <w:r w:rsidR="000C5232">
                                <w:rPr>
                                  <w:i/>
                                  <w:iCs/>
                                  <w:color w:val="4F81BD" w:themeColor="accent1"/>
                                  <w:sz w:val="24"/>
                                  <w:szCs w:val="24"/>
                                </w:rPr>
                                <w:t xml:space="preserve"> </w:t>
                              </w:r>
                            </w:ins>
                            <w:del w:id="1438" w:author="Honnalore Steissberg" w:date="2021-08-04T14:00:00Z">
                              <w:r w:rsidDel="000C5232">
                                <w:rPr>
                                  <w:i/>
                                  <w:iCs/>
                                  <w:color w:val="4F81BD" w:themeColor="accent1"/>
                                  <w:sz w:val="24"/>
                                  <w:szCs w:val="24"/>
                                </w:rPr>
                                <w:delText xml:space="preserve"> </w:delText>
                              </w:r>
                            </w:del>
                            <w:r>
                              <w:rPr>
                                <w:i/>
                                <w:iCs/>
                                <w:color w:val="4F81BD" w:themeColor="accent1"/>
                                <w:sz w:val="24"/>
                                <w:szCs w:val="24"/>
                              </w:rPr>
                              <w:t xml:space="preserve">if you have a long running simulation </w:t>
                            </w:r>
                            <w:del w:id="1439" w:author="Honnalore Steissberg" w:date="2021-08-04T14:01:00Z">
                              <w:r w:rsidDel="000C5232">
                                <w:rPr>
                                  <w:i/>
                                  <w:iCs/>
                                  <w:color w:val="4F81BD" w:themeColor="accent1"/>
                                  <w:sz w:val="24"/>
                                  <w:szCs w:val="24"/>
                                </w:rPr>
                                <w:delText xml:space="preserve">and </w:delText>
                              </w:r>
                            </w:del>
                            <w:del w:id="1440" w:author="Honnalore Steissberg" w:date="2021-08-04T14:00:00Z">
                              <w:r w:rsidDel="000C5232">
                                <w:rPr>
                                  <w:i/>
                                  <w:iCs/>
                                  <w:color w:val="4F81BD" w:themeColor="accent1"/>
                                  <w:sz w:val="24"/>
                                  <w:szCs w:val="24"/>
                                </w:rPr>
                                <w:delText xml:space="preserve">you </w:delText>
                              </w:r>
                            </w:del>
                            <w:del w:id="1441" w:author="Honnalore Steissberg" w:date="2021-08-04T14:01:00Z">
                              <w:r w:rsidDel="000C5232">
                                <w:rPr>
                                  <w:i/>
                                  <w:iCs/>
                                  <w:color w:val="4F81BD" w:themeColor="accent1"/>
                                  <w:sz w:val="24"/>
                                  <w:szCs w:val="24"/>
                                </w:rPr>
                                <w:delText>want to</w:delText>
                              </w:r>
                            </w:del>
                            <w:ins w:id="1442" w:author="Honnalore Steissberg" w:date="2021-08-04T14:01:00Z">
                              <w:r w:rsidR="000C5232">
                                <w:rPr>
                                  <w:i/>
                                  <w:iCs/>
                                  <w:color w:val="4F81BD" w:themeColor="accent1"/>
                                  <w:sz w:val="24"/>
                                  <w:szCs w:val="24"/>
                                </w:rPr>
                                <w:t>you can</w:t>
                              </w:r>
                            </w:ins>
                            <w:r>
                              <w:rPr>
                                <w:i/>
                                <w:iCs/>
                                <w:color w:val="4F81BD" w:themeColor="accent1"/>
                                <w:sz w:val="24"/>
                                <w:szCs w:val="24"/>
                              </w:rPr>
                              <w:t xml:space="preserve"> run it again without having to start at the beginning.</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3A6AC26" id="_x0000_s1045" type="#_x0000_t202" style="position:absolute;left:0;text-align:left;margin-left:202.2pt;margin-top:.25pt;width:273.6pt;height:110.55pt;z-index:-251592192;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" filled="f" strokecolor="#4f81bd [3204]">
                <v:textbox style="mso-fit-shape-to-text:t">
                  <w:txbxContent>
                    <w:p w14:paraId="7BCFBF11" w14:textId="45530174"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Restart is a powerful tool</w:t>
                      </w:r>
                      <w:ins w:id="1443" w:author="Honnalore Steissberg" w:date="2021-08-04T14:01:00Z">
                        <w:r w:rsidR="000C5232">
                          <w:rPr>
                            <w:i/>
                            <w:iCs/>
                            <w:color w:val="4F81BD" w:themeColor="accent1"/>
                            <w:sz w:val="24"/>
                            <w:szCs w:val="24"/>
                          </w:rPr>
                          <w:t>:</w:t>
                        </w:r>
                      </w:ins>
                      <w:ins w:id="1444" w:author="Honnalore Steissberg" w:date="2021-08-04T14:00:00Z">
                        <w:r w:rsidR="000C5232">
                          <w:rPr>
                            <w:i/>
                            <w:iCs/>
                            <w:color w:val="4F81BD" w:themeColor="accent1"/>
                            <w:sz w:val="24"/>
                            <w:szCs w:val="24"/>
                          </w:rPr>
                          <w:t xml:space="preserve"> </w:t>
                        </w:r>
                      </w:ins>
                      <w:del w:id="1445" w:author="Honnalore Steissberg" w:date="2021-08-04T14:00:00Z">
                        <w:r w:rsidDel="000C5232">
                          <w:rPr>
                            <w:i/>
                            <w:iCs/>
                            <w:color w:val="4F81BD" w:themeColor="accent1"/>
                            <w:sz w:val="24"/>
                            <w:szCs w:val="24"/>
                          </w:rPr>
                          <w:delText xml:space="preserve"> </w:delText>
                        </w:r>
                      </w:del>
                      <w:r>
                        <w:rPr>
                          <w:i/>
                          <w:iCs/>
                          <w:color w:val="4F81BD" w:themeColor="accent1"/>
                          <w:sz w:val="24"/>
                          <w:szCs w:val="24"/>
                        </w:rPr>
                        <w:t xml:space="preserve">if you have a long running simulation </w:t>
                      </w:r>
                      <w:del w:id="1446" w:author="Honnalore Steissberg" w:date="2021-08-04T14:01:00Z">
                        <w:r w:rsidDel="000C5232">
                          <w:rPr>
                            <w:i/>
                            <w:iCs/>
                            <w:color w:val="4F81BD" w:themeColor="accent1"/>
                            <w:sz w:val="24"/>
                            <w:szCs w:val="24"/>
                          </w:rPr>
                          <w:delText xml:space="preserve">and </w:delText>
                        </w:r>
                      </w:del>
                      <w:del w:id="1447" w:author="Honnalore Steissberg" w:date="2021-08-04T14:00:00Z">
                        <w:r w:rsidDel="000C5232">
                          <w:rPr>
                            <w:i/>
                            <w:iCs/>
                            <w:color w:val="4F81BD" w:themeColor="accent1"/>
                            <w:sz w:val="24"/>
                            <w:szCs w:val="24"/>
                          </w:rPr>
                          <w:delText xml:space="preserve">you </w:delText>
                        </w:r>
                      </w:del>
                      <w:del w:id="1448" w:author="Honnalore Steissberg" w:date="2021-08-04T14:01:00Z">
                        <w:r w:rsidDel="000C5232">
                          <w:rPr>
                            <w:i/>
                            <w:iCs/>
                            <w:color w:val="4F81BD" w:themeColor="accent1"/>
                            <w:sz w:val="24"/>
                            <w:szCs w:val="24"/>
                          </w:rPr>
                          <w:delText>want to</w:delText>
                        </w:r>
                      </w:del>
                      <w:ins w:id="1449" w:author="Honnalore Steissberg" w:date="2021-08-04T14:01:00Z">
                        <w:r w:rsidR="000C5232">
                          <w:rPr>
                            <w:i/>
                            <w:iCs/>
                            <w:color w:val="4F81BD" w:themeColor="accent1"/>
                            <w:sz w:val="24"/>
                            <w:szCs w:val="24"/>
                          </w:rPr>
                          <w:t>you can</w:t>
                        </w:r>
                      </w:ins>
                      <w:r>
                        <w:rPr>
                          <w:i/>
                          <w:iCs/>
                          <w:color w:val="4F81BD" w:themeColor="accent1"/>
                          <w:sz w:val="24"/>
                          <w:szCs w:val="24"/>
                        </w:rPr>
                        <w:t xml:space="preserve"> run it again without having to start at the beginning.</w:t>
                      </w:r>
                    </w:p>
                  </w:txbxContent>
                </v:textbox>
                <w10:wrap type="tight" anchorx="margin"/>
              </v:shape>
            </w:pict>
          </mc:Fallback>
        </mc:AlternateContent>
      </w:r>
      <w:r w:rsidR="0041037A" w:rsidRPr="00A3441F">
        <w:rPr>
          <w:sz w:val="20"/>
        </w:rPr>
        <w:t>This card specifies if information is output to the restart out</w:t>
      </w:r>
      <w:r w:rsidR="0041037A" w:rsidRPr="00A3441F">
        <w:rPr>
          <w:sz w:val="20"/>
        </w:rPr>
        <w:softHyphen/>
        <w:t>put file [</w:t>
      </w:r>
      <w:hyperlink w:anchor="restart_filename" w:history="1">
        <w:r w:rsidR="0041037A" w:rsidRPr="00A3441F">
          <w:rPr>
            <w:rStyle w:val="Hyperlink"/>
            <w:rFonts w:asciiTheme="minorHAnsi" w:hAnsiTheme="minorHAnsi" w:cs="Arial"/>
          </w:rPr>
          <w:t>RSOFN</w:t>
        </w:r>
      </w:hyperlink>
      <w:r w:rsidR="0041037A" w:rsidRPr="00A3441F">
        <w:rPr>
          <w:sz w:val="20"/>
        </w:rPr>
        <w:t>] or read into the model from a previously output restart file [</w:t>
      </w:r>
      <w:r w:rsidR="0041037A" w:rsidRPr="00380139">
        <w:rPr>
          <w:rFonts w:cs="Arial"/>
          <w:b/>
          <w:bCs/>
          <w:sz w:val="20"/>
        </w:rPr>
        <w:t>RSIFN</w:t>
      </w:r>
      <w:r w:rsidR="0041037A" w:rsidRPr="00A3441F">
        <w:rPr>
          <w:sz w:val="20"/>
        </w:rPr>
        <w:t>] and the num</w:t>
      </w:r>
      <w:r w:rsidR="0041037A" w:rsidRPr="00A3441F">
        <w:rPr>
          <w:sz w:val="20"/>
        </w:rPr>
        <w:softHyphen/>
        <w:t xml:space="preserve">ber of restart dates.  </w:t>
      </w:r>
    </w:p>
    <w:p w14:paraId="3C58762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8B883D7" w14:textId="77777777" w:rsidR="0041037A" w:rsidRPr="0016610E" w:rsidRDefault="0041037A">
      <w:pPr>
        <w:pStyle w:val="Examplebody"/>
        <w:rPr>
          <w:rStyle w:val="Cardexample1"/>
        </w:rPr>
      </w:pPr>
      <w:r w:rsidRPr="0016610E">
        <w:rPr>
          <w:rStyle w:val="Cardexample1"/>
        </w:rPr>
        <w:t>RESTART     RSOC    NRSO    RSIC</w:t>
      </w:r>
    </w:p>
    <w:p w14:paraId="49A69D41" w14:textId="77777777" w:rsidR="0041037A" w:rsidRPr="0016610E" w:rsidRDefault="0041037A">
      <w:pPr>
        <w:pStyle w:val="Examplebody"/>
        <w:rPr>
          <w:szCs w:val="22"/>
        </w:rPr>
      </w:pPr>
      <w:r w:rsidRPr="0016610E">
        <w:rPr>
          <w:rStyle w:val="Cardexample1"/>
        </w:rPr>
        <w:t xml:space="preserve">              ON       2     OFF</w:t>
      </w:r>
    </w:p>
    <w:p w14:paraId="17EBB1C3" w14:textId="77777777" w:rsidR="0041037A" w:rsidRPr="00B7030B" w:rsidRDefault="0041037A" w:rsidP="00A3441F">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480F55F0" w14:textId="77777777" w:rsidR="0041037A" w:rsidRPr="00B7030B" w:rsidRDefault="00C51A7D">
      <w:pPr>
        <w:pStyle w:val="Relatedcards"/>
        <w:rPr>
          <w:rFonts w:asciiTheme="minorHAnsi" w:hAnsiTheme="minorHAnsi"/>
        </w:rPr>
      </w:pPr>
      <w:hyperlink w:anchor="restart_date" w:history="1">
        <w:r w:rsidR="0041037A" w:rsidRPr="00B7030B">
          <w:rPr>
            <w:rFonts w:asciiTheme="minorHAnsi" w:hAnsiTheme="minorHAnsi"/>
          </w:rPr>
          <w:t>Restart Date</w:t>
        </w:r>
      </w:hyperlink>
    </w:p>
    <w:p w14:paraId="0F60B8B3" w14:textId="77777777" w:rsidR="0041037A" w:rsidRPr="00B7030B" w:rsidRDefault="00C51A7D">
      <w:pPr>
        <w:pStyle w:val="Relatedcards"/>
        <w:rPr>
          <w:rFonts w:asciiTheme="minorHAnsi" w:hAnsiTheme="minorHAnsi"/>
        </w:rPr>
      </w:pPr>
      <w:hyperlink w:anchor="restart_frequency" w:history="1">
        <w:r w:rsidR="0041037A" w:rsidRPr="00B7030B">
          <w:rPr>
            <w:rFonts w:asciiTheme="minorHAnsi" w:hAnsiTheme="minorHAnsi"/>
          </w:rPr>
          <w:t>Restart Frequency</w:t>
        </w:r>
      </w:hyperlink>
    </w:p>
    <w:p w14:paraId="0C9A5CB5" w14:textId="77777777" w:rsidR="00A3441F" w:rsidRDefault="00A3441F" w:rsidP="00380139">
      <w:bookmarkStart w:id="1450" w:name="restart_date"/>
      <w:bookmarkEnd w:id="1450"/>
    </w:p>
    <w:p w14:paraId="18E34FA4" w14:textId="77777777" w:rsidR="0041037A" w:rsidRPr="00B7030B" w:rsidRDefault="0041037A" w:rsidP="00380139">
      <w:pPr>
        <w:pStyle w:val="Heading4"/>
        <w:spacing w:before="0" w:after="0"/>
      </w:pPr>
      <w:bookmarkStart w:id="1451" w:name="_Toc41047730"/>
      <w:r w:rsidRPr="00B7030B">
        <w:lastRenderedPageBreak/>
        <w:t>Restart Date (RSO DATE)</w:t>
      </w:r>
      <w:bookmarkEnd w:id="1451"/>
    </w:p>
    <w:p w14:paraId="63730FC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452" w:name="_Toc8027370"/>
      <w:r w:rsidR="0041037A" w:rsidRPr="00B7030B">
        <w:rPr>
          <w:rStyle w:val="Cardtitle1"/>
          <w:rFonts w:asciiTheme="minorHAnsi" w:hAnsiTheme="minorHAnsi"/>
          <w:b/>
          <w:bCs/>
        </w:rPr>
        <w:instrText>Restart Date (RSO DATE)</w:instrText>
      </w:r>
      <w:bookmarkEnd w:id="145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0315741" w14:textId="77777777" w:rsidR="0041037A" w:rsidRPr="00B7030B" w:rsidRDefault="0041037A">
      <w:pPr>
        <w:pStyle w:val="Carddescr01"/>
        <w:tabs>
          <w:tab w:val="left" w:pos="-1440"/>
          <w:tab w:val="left" w:pos="-720"/>
          <w:tab w:val="left" w:pos="0"/>
          <w:tab w:val="left" w:pos="810"/>
          <w:tab w:val="left" w:pos="1890"/>
          <w:tab w:val="left" w:pos="3060"/>
          <w:tab w:val="left" w:pos="4368"/>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ED2C29" w14:textId="77777777" w:rsidR="0041037A" w:rsidRPr="00B7030B" w:rsidRDefault="0041037A">
      <w:pPr>
        <w:pStyle w:val="Carddescr01"/>
        <w:tabs>
          <w:tab w:val="left" w:pos="-1440"/>
          <w:tab w:val="left" w:pos="-720"/>
          <w:tab w:val="left" w:pos="0"/>
          <w:tab w:val="left" w:pos="810"/>
          <w:tab w:val="left" w:pos="1890"/>
          <w:tab w:val="left" w:pos="3060"/>
          <w:tab w:val="left" w:pos="4368"/>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RSOD</w:t>
      </w:r>
      <w:r w:rsidRPr="00B7030B">
        <w:rPr>
          <w:rFonts w:asciiTheme="minorHAnsi" w:hAnsiTheme="minorHAnsi"/>
        </w:rPr>
        <w:tab/>
        <w:t>Real</w:t>
      </w:r>
      <w:r w:rsidRPr="00B7030B">
        <w:rPr>
          <w:rFonts w:asciiTheme="minorHAnsi" w:hAnsiTheme="minorHAnsi"/>
        </w:rPr>
        <w:tab/>
        <w:t>Output dates, Julian day</w:t>
      </w:r>
    </w:p>
    <w:p w14:paraId="18C3E8AE" w14:textId="77777777" w:rsidR="0041037A" w:rsidRPr="00B7030B" w:rsidRDefault="0041037A">
      <w:pPr>
        <w:pStyle w:val="BodyText2"/>
      </w:pPr>
    </w:p>
    <w:p w14:paraId="2EC20F23" w14:textId="77777777" w:rsidR="0041037A" w:rsidRPr="00B7030B" w:rsidRDefault="0041037A">
      <w:pPr>
        <w:pStyle w:val="BodyText"/>
      </w:pPr>
      <w:r w:rsidRPr="00B7030B">
        <w:t>This card specifies dates information is output to the restart file [</w:t>
      </w:r>
      <w:hyperlink w:anchor="restart_filename" w:history="1">
        <w:r w:rsidRPr="00B7030B">
          <w:rPr>
            <w:rStyle w:val="Hyperlink"/>
            <w:rFonts w:asciiTheme="minorHAnsi" w:hAnsiTheme="minorHAnsi" w:cs="Arial"/>
            <w:szCs w:val="22"/>
          </w:rPr>
          <w:t>RSOFN</w:t>
        </w:r>
      </w:hyperlink>
      <w:r w:rsidRPr="00B7030B">
        <w:t xml:space="preserve">].  If there are </w:t>
      </w:r>
      <w:r w:rsidRPr="00B7030B">
        <w:rPr>
          <w:szCs w:val="22"/>
        </w:rPr>
        <w:t>more</w:t>
      </w:r>
      <w:r w:rsidRPr="00B7030B">
        <w:t xml:space="preserve"> dates than can be speci</w:t>
      </w:r>
      <w:r w:rsidRPr="00B7030B">
        <w:softHyphen/>
        <w:t>fied on one line, then they are continued on the next line with</w:t>
      </w:r>
      <w:r w:rsidRPr="00B7030B">
        <w:softHyphen/>
        <w:t>out ano</w:t>
      </w:r>
      <w:r w:rsidRPr="00B7030B">
        <w:softHyphen/>
        <w:t xml:space="preserve">ther </w:t>
      </w:r>
      <w:r w:rsidRPr="00B7030B">
        <w:rPr>
          <w:rStyle w:val="CardReferen"/>
          <w:rFonts w:asciiTheme="minorHAnsi" w:hAnsiTheme="minorHAnsi"/>
        </w:rPr>
        <w:t>RSO DATE</w:t>
      </w:r>
      <w:r w:rsidRPr="00B7030B">
        <w:t xml:space="preserve"> card being specified.</w:t>
      </w:r>
    </w:p>
    <w:p w14:paraId="65CB86D5"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C008068" w14:textId="77777777" w:rsidR="0041037A" w:rsidRPr="0016610E" w:rsidRDefault="0041037A">
      <w:pPr>
        <w:pStyle w:val="Examplebody"/>
        <w:rPr>
          <w:rStyle w:val="Cardexample1"/>
        </w:rPr>
      </w:pPr>
      <w:r w:rsidRPr="0016610E">
        <w:rPr>
          <w:rStyle w:val="Cardexample1"/>
        </w:rPr>
        <w:t xml:space="preserve">RSO DATE    RSOD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p>
    <w:p w14:paraId="4A4AE641" w14:textId="77777777" w:rsidR="0041037A" w:rsidRPr="0016610E" w:rsidRDefault="0041037A">
      <w:pPr>
        <w:pStyle w:val="Examplebody"/>
        <w:rPr>
          <w:rStyle w:val="Cardexample1"/>
        </w:rPr>
      </w:pPr>
      <w:r w:rsidRPr="0016610E">
        <w:rPr>
          <w:rStyle w:val="Cardexample1"/>
        </w:rPr>
        <w:t xml:space="preserve">           224.5   230.5</w:t>
      </w:r>
    </w:p>
    <w:p w14:paraId="3670289A" w14:textId="77777777" w:rsidR="0041037A" w:rsidRPr="00B7030B" w:rsidRDefault="0041037A" w:rsidP="00A3441F">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07D25F62" w14:textId="77777777" w:rsidR="0041037A" w:rsidRPr="00B7030B" w:rsidRDefault="00C51A7D">
      <w:pPr>
        <w:pStyle w:val="Relatedcards"/>
        <w:rPr>
          <w:rFonts w:asciiTheme="minorHAnsi" w:hAnsiTheme="minorHAnsi"/>
        </w:rPr>
      </w:pPr>
      <w:hyperlink w:anchor="restart" w:history="1">
        <w:r w:rsidR="0041037A" w:rsidRPr="00B7030B">
          <w:rPr>
            <w:rFonts w:asciiTheme="minorHAnsi" w:hAnsiTheme="minorHAnsi"/>
          </w:rPr>
          <w:t>Restart</w:t>
        </w:r>
      </w:hyperlink>
    </w:p>
    <w:p w14:paraId="2CA1F85C" w14:textId="77777777" w:rsidR="0041037A" w:rsidRPr="00B7030B" w:rsidRDefault="00C51A7D">
      <w:pPr>
        <w:pStyle w:val="Relatedcards"/>
        <w:rPr>
          <w:rFonts w:asciiTheme="minorHAnsi" w:hAnsiTheme="minorHAnsi"/>
        </w:rPr>
      </w:pPr>
      <w:hyperlink w:anchor="restart_frequency" w:history="1">
        <w:r w:rsidR="0041037A" w:rsidRPr="00B7030B">
          <w:rPr>
            <w:rFonts w:asciiTheme="minorHAnsi" w:hAnsiTheme="minorHAnsi"/>
          </w:rPr>
          <w:t>Restart Frequency</w:t>
        </w:r>
      </w:hyperlink>
    </w:p>
    <w:p w14:paraId="5CC1BF61" w14:textId="77777777" w:rsidR="0041037A" w:rsidRPr="00B7030B" w:rsidRDefault="0041037A" w:rsidP="00380139">
      <w:pPr>
        <w:pStyle w:val="Heading4"/>
        <w:spacing w:before="0" w:after="0"/>
      </w:pPr>
      <w:bookmarkStart w:id="1453" w:name="restart_frequency"/>
      <w:bookmarkStart w:id="1454" w:name="_Toc41047731"/>
      <w:bookmarkEnd w:id="1453"/>
      <w:r w:rsidRPr="00B7030B">
        <w:t>Restart Frequency (RSO FREQ)</w:t>
      </w:r>
      <w:bookmarkEnd w:id="1454"/>
    </w:p>
    <w:p w14:paraId="0FD7E3E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455" w:name="_Toc8027371"/>
      <w:r w:rsidR="0041037A" w:rsidRPr="00B7030B">
        <w:rPr>
          <w:rStyle w:val="Cardtitle1"/>
          <w:rFonts w:asciiTheme="minorHAnsi" w:hAnsiTheme="minorHAnsi"/>
          <w:b/>
          <w:bCs/>
        </w:rPr>
        <w:instrText>Restart Frequency (RSO FREQ)</w:instrText>
      </w:r>
      <w:bookmarkEnd w:id="145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84ECB77"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1E07710"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RSOF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0B446AB2" w14:textId="77777777" w:rsidR="0041037A" w:rsidRPr="00B7030B" w:rsidRDefault="0041037A">
      <w:pPr>
        <w:pStyle w:val="BodyText2"/>
      </w:pPr>
    </w:p>
    <w:p w14:paraId="5ABDE5E3" w14:textId="77777777" w:rsidR="0041037A" w:rsidRPr="00A3441F" w:rsidRDefault="0041037A">
      <w:pPr>
        <w:pStyle w:val="BodyText"/>
        <w:rPr>
          <w:sz w:val="20"/>
        </w:rPr>
      </w:pPr>
      <w:r w:rsidRPr="00A3441F">
        <w:rPr>
          <w:sz w:val="20"/>
        </w:rPr>
        <w:t>This card specifies the frequency information is output to the restart plot file [</w:t>
      </w:r>
      <w:hyperlink w:anchor="restart_filename" w:history="1">
        <w:r w:rsidRPr="00A3441F">
          <w:rPr>
            <w:rStyle w:val="Hyperlink"/>
            <w:rFonts w:asciiTheme="minorHAnsi" w:hAnsiTheme="minorHAnsi" w:cs="Arial"/>
          </w:rPr>
          <w:t>RSOFN</w:t>
        </w:r>
      </w:hyperlink>
      <w:r w:rsidRPr="00A3441F">
        <w:rPr>
          <w:sz w:val="20"/>
        </w:rPr>
        <w:t>].  Frequencies can be changed at any time during the simulation by specifying the appropri</w:t>
      </w:r>
      <w:r w:rsidRPr="00A3441F">
        <w:rPr>
          <w:sz w:val="20"/>
        </w:rPr>
        <w:softHyphen/>
        <w:t>ate dates on the</w:t>
      </w:r>
      <w:r w:rsidRPr="00A3441F">
        <w:rPr>
          <w:rStyle w:val="Hyperlink"/>
          <w:rFonts w:asciiTheme="minorHAnsi" w:hAnsiTheme="minorHAnsi"/>
        </w:rPr>
        <w:t xml:space="preserve"> </w:t>
      </w:r>
      <w:hyperlink w:anchor="restart_date" w:history="1">
        <w:r w:rsidRPr="00A3441F">
          <w:rPr>
            <w:rStyle w:val="Hyperlink"/>
            <w:rFonts w:asciiTheme="minorHAnsi" w:hAnsiTheme="minorHAnsi"/>
          </w:rPr>
          <w:t>Re</w:t>
        </w:r>
        <w:r w:rsidRPr="00A3441F">
          <w:rPr>
            <w:rStyle w:val="Hyperlink"/>
            <w:rFonts w:asciiTheme="minorHAnsi" w:hAnsiTheme="minorHAnsi"/>
          </w:rPr>
          <w:softHyphen/>
          <w:t>start Date</w:t>
        </w:r>
      </w:hyperlink>
      <w:r w:rsidRPr="00A3441F">
        <w:rPr>
          <w:sz w:val="20"/>
        </w:rPr>
        <w:t xml:space="preserve"> card and frequen</w:t>
      </w:r>
      <w:r w:rsidRPr="00A3441F">
        <w:rPr>
          <w:sz w:val="20"/>
        </w:rPr>
        <w:softHyphen/>
        <w:t xml:space="preserve">cies on the </w:t>
      </w:r>
      <w:r w:rsidR="0070784A" w:rsidRPr="00482BBA">
        <w:rPr>
          <w:u w:val="single"/>
          <w:rPrChange w:id="1456" w:author="Honnalore Steissberg" w:date="2021-08-04T14:31:00Z">
            <w:rPr/>
          </w:rPrChange>
        </w:rPr>
        <w:fldChar w:fldCharType="begin"/>
      </w:r>
      <w:r w:rsidR="0070784A" w:rsidRPr="00482BBA">
        <w:rPr>
          <w:u w:val="single"/>
          <w:rPrChange w:id="1457" w:author="Honnalore Steissberg" w:date="2021-08-04T14:31:00Z">
            <w:rPr/>
          </w:rPrChange>
        </w:rPr>
        <w:instrText xml:space="preserve"> HYPERLINK \l "restart_frequency" </w:instrText>
      </w:r>
      <w:r w:rsidR="0070784A" w:rsidRPr="00482BBA">
        <w:rPr>
          <w:u w:val="single"/>
          <w:rPrChange w:id="1458" w:author="Honnalore Steissberg" w:date="2021-08-04T14:31:00Z">
            <w:rPr>
              <w:sz w:val="20"/>
            </w:rPr>
          </w:rPrChange>
        </w:rPr>
        <w:fldChar w:fldCharType="separate"/>
      </w:r>
      <w:r w:rsidRPr="00482BBA">
        <w:rPr>
          <w:sz w:val="20"/>
          <w:u w:val="single"/>
          <w:rPrChange w:id="1459" w:author="Honnalore Steissberg" w:date="2021-08-04T14:31:00Z">
            <w:rPr>
              <w:sz w:val="20"/>
            </w:rPr>
          </w:rPrChange>
        </w:rPr>
        <w:t>Restart Frequency</w:t>
      </w:r>
      <w:r w:rsidR="0070784A" w:rsidRPr="00482BBA">
        <w:rPr>
          <w:sz w:val="20"/>
          <w:u w:val="single"/>
          <w:rPrChange w:id="1460" w:author="Honnalore Steissberg" w:date="2021-08-04T14:31:00Z">
            <w:rPr>
              <w:sz w:val="20"/>
            </w:rPr>
          </w:rPrChange>
        </w:rPr>
        <w:fldChar w:fldCharType="end"/>
      </w:r>
      <w:r w:rsidRPr="00A3441F">
        <w:rPr>
          <w:sz w:val="20"/>
        </w:rPr>
        <w:t xml:space="preserve"> card.  If output is needed only for the date specified on the </w:t>
      </w:r>
      <w:hyperlink w:anchor="snapshot_date" w:history="1">
        <w:hyperlink w:anchor="restart_date" w:history="1">
          <w:r w:rsidRPr="00A3441F">
            <w:rPr>
              <w:rStyle w:val="Hyperlink"/>
              <w:rFonts w:asciiTheme="minorHAnsi" w:hAnsiTheme="minorHAnsi"/>
            </w:rPr>
            <w:t>Re</w:t>
          </w:r>
          <w:r w:rsidRPr="00A3441F">
            <w:rPr>
              <w:rStyle w:val="Hyperlink"/>
              <w:rFonts w:asciiTheme="minorHAnsi" w:hAnsiTheme="minorHAnsi"/>
            </w:rPr>
            <w:softHyphen/>
            <w:t>start Date</w:t>
          </w:r>
        </w:hyperlink>
      </w:hyperlink>
      <w:r w:rsidRPr="00A3441F">
        <w:rPr>
          <w:sz w:val="20"/>
        </w:rPr>
        <w:t xml:space="preserve"> card, then set the frequency to be greater than the number of days before the next output date.</w:t>
      </w:r>
    </w:p>
    <w:p w14:paraId="42290A49" w14:textId="77777777" w:rsidR="0041037A" w:rsidRPr="00A3441F" w:rsidRDefault="0041037A">
      <w:pPr>
        <w:pStyle w:val="BodyText"/>
        <w:rPr>
          <w:sz w:val="20"/>
        </w:rPr>
      </w:pPr>
      <w:r w:rsidRPr="00A3441F">
        <w:rPr>
          <w:sz w:val="20"/>
        </w:rPr>
        <w:t>If there are more frequencies than can be specified on one line, then they are con</w:t>
      </w:r>
      <w:r w:rsidRPr="00A3441F">
        <w:rPr>
          <w:sz w:val="20"/>
        </w:rPr>
        <w:softHyphen/>
        <w:t xml:space="preserve">tinued on the next line without another </w:t>
      </w:r>
      <w:r w:rsidRPr="00A3441F">
        <w:rPr>
          <w:rStyle w:val="CardReferen"/>
          <w:rFonts w:asciiTheme="minorHAnsi" w:hAnsiTheme="minorHAnsi"/>
          <w:sz w:val="20"/>
        </w:rPr>
        <w:t>RSO FREQ</w:t>
      </w:r>
      <w:r w:rsidRPr="00A3441F">
        <w:rPr>
          <w:sz w:val="20"/>
        </w:rPr>
        <w:t xml:space="preserve"> card being specified.</w:t>
      </w:r>
    </w:p>
    <w:p w14:paraId="3B7C5DAC"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D227071" w14:textId="77777777" w:rsidR="0041037A" w:rsidRPr="0016610E" w:rsidRDefault="0041037A">
      <w:pPr>
        <w:pStyle w:val="Examplebody"/>
        <w:rPr>
          <w:rStyle w:val="Cardexample1"/>
        </w:rPr>
      </w:pPr>
      <w:r w:rsidRPr="0016610E">
        <w:rPr>
          <w:rStyle w:val="Cardexample1"/>
        </w:rPr>
        <w:t xml:space="preserve">RSO FREQ    RSOF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p>
    <w:p w14:paraId="1D407A8A" w14:textId="77777777" w:rsidR="0041037A" w:rsidRPr="0016610E" w:rsidRDefault="0041037A">
      <w:pPr>
        <w:pStyle w:val="Examplebody"/>
        <w:rPr>
          <w:rStyle w:val="Cardexample1"/>
        </w:rPr>
      </w:pPr>
      <w:r w:rsidRPr="0016610E">
        <w:rPr>
          <w:rStyle w:val="Cardexample1"/>
        </w:rPr>
        <w:t xml:space="preserve">           100.0   100.0</w:t>
      </w:r>
    </w:p>
    <w:p w14:paraId="4DA9D1A7"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6DCE57D" w14:textId="77777777" w:rsidR="0041037A" w:rsidRPr="00B7030B" w:rsidRDefault="00C51A7D">
      <w:pPr>
        <w:pStyle w:val="Relatedcards"/>
        <w:rPr>
          <w:rFonts w:asciiTheme="minorHAnsi" w:hAnsiTheme="minorHAnsi"/>
        </w:rPr>
      </w:pPr>
      <w:hyperlink w:anchor="restart" w:history="1">
        <w:r w:rsidR="0041037A" w:rsidRPr="00B7030B">
          <w:rPr>
            <w:rFonts w:asciiTheme="minorHAnsi" w:hAnsiTheme="minorHAnsi"/>
          </w:rPr>
          <w:t>Restart</w:t>
        </w:r>
      </w:hyperlink>
    </w:p>
    <w:p w14:paraId="635C9C83" w14:textId="77777777" w:rsidR="0041037A" w:rsidRPr="00B7030B" w:rsidRDefault="00C51A7D">
      <w:pPr>
        <w:pStyle w:val="Relatedcards"/>
        <w:rPr>
          <w:rFonts w:asciiTheme="minorHAnsi" w:hAnsiTheme="minorHAnsi"/>
        </w:rPr>
        <w:sectPr w:rsidR="0041037A" w:rsidRPr="00B7030B" w:rsidSect="00C86789">
          <w:endnotePr>
            <w:numFmt w:val="decimal"/>
          </w:endnotePr>
          <w:type w:val="continuous"/>
          <w:pgSz w:w="12240" w:h="15840" w:code="1"/>
          <w:pgMar w:top="1728" w:right="1440" w:bottom="1728" w:left="2160" w:header="1008" w:footer="1008" w:gutter="0"/>
          <w:paperSrc w:first="100" w:other="100"/>
          <w:pgNumType w:chapStyle="4"/>
          <w:cols w:space="720"/>
        </w:sectPr>
      </w:pPr>
      <w:hyperlink w:anchor="restart_date" w:history="1">
        <w:r w:rsidR="0041037A" w:rsidRPr="00B7030B">
          <w:rPr>
            <w:rFonts w:asciiTheme="minorHAnsi" w:hAnsiTheme="minorHAnsi"/>
          </w:rPr>
          <w:t>Restart Date</w:t>
        </w:r>
      </w:hyperlink>
    </w:p>
    <w:p w14:paraId="72ED3EF4" w14:textId="77777777" w:rsidR="0041037A" w:rsidRPr="00B7030B" w:rsidRDefault="0041037A" w:rsidP="00380139">
      <w:pPr>
        <w:pStyle w:val="Heading4"/>
        <w:spacing w:after="0"/>
      </w:pPr>
      <w:bookmarkStart w:id="1461" w:name="constituent_computations"/>
      <w:bookmarkStart w:id="1462" w:name="Constituent_control_cards"/>
      <w:bookmarkStart w:id="1463" w:name="_Toc41047732"/>
      <w:bookmarkEnd w:id="1461"/>
      <w:r w:rsidRPr="00B7030B">
        <w:lastRenderedPageBreak/>
        <w:t>Constituent Computations (CST COMP)</w:t>
      </w:r>
      <w:bookmarkEnd w:id="1462"/>
      <w:bookmarkEnd w:id="1463"/>
    </w:p>
    <w:p w14:paraId="1295100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464" w:name="_Toc8027372"/>
      <w:r w:rsidR="0041037A" w:rsidRPr="00B7030B">
        <w:rPr>
          <w:rStyle w:val="CardReferen"/>
          <w:rFonts w:asciiTheme="minorHAnsi" w:hAnsiTheme="minorHAnsi"/>
          <w:b/>
          <w:bCs/>
        </w:rPr>
        <w:instrText>Constituent Computations (CST COMP)</w:instrText>
      </w:r>
      <w:bookmarkEnd w:id="1464"/>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B9499E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EE1506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CCC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constituents are com</w:t>
      </w:r>
      <w:r w:rsidRPr="00B7030B">
        <w:rPr>
          <w:rFonts w:asciiTheme="minorHAnsi" w:hAnsiTheme="minorHAnsi"/>
        </w:rPr>
        <w:softHyphen/>
        <w:t>puted, ON or OFF</w:t>
      </w:r>
    </w:p>
    <w:p w14:paraId="74D6EB8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LIMC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Output algal growth limiting factor, ON or OFF</w:t>
      </w:r>
    </w:p>
    <w:p w14:paraId="74160E34" w14:textId="2EE3E638" w:rsidR="00D64560" w:rsidRDefault="00D21633" w:rsidP="00D6456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CUF</w:t>
      </w:r>
      <w:r w:rsidRPr="00B7030B">
        <w:rPr>
          <w:rFonts w:asciiTheme="minorHAnsi" w:hAnsiTheme="minorHAnsi"/>
        </w:rPr>
        <w:tab/>
        <w:t>Integer</w:t>
      </w:r>
      <w:r w:rsidRPr="00B7030B">
        <w:rPr>
          <w:rFonts w:asciiTheme="minorHAnsi" w:hAnsiTheme="minorHAnsi"/>
        </w:rPr>
        <w:tab/>
        <w:t>2</w:t>
      </w:r>
      <w:r w:rsidR="0041037A" w:rsidRPr="00B7030B">
        <w:rPr>
          <w:rFonts w:asciiTheme="minorHAnsi" w:hAnsiTheme="minorHAnsi"/>
        </w:rPr>
        <w:tab/>
        <w:t xml:space="preserve">Frequency </w:t>
      </w:r>
      <w:ins w:id="1465" w:author="Honnalore Steissberg" w:date="2021-08-04T14:32:00Z">
        <w:r w:rsidR="00482BBA">
          <w:rPr>
            <w:rFonts w:asciiTheme="minorHAnsi" w:hAnsiTheme="minorHAnsi"/>
          </w:rPr>
          <w:t xml:space="preserve">at </w:t>
        </w:r>
      </w:ins>
      <w:r w:rsidR="0041037A" w:rsidRPr="00B7030B">
        <w:rPr>
          <w:rFonts w:asciiTheme="minorHAnsi" w:hAnsiTheme="minorHAnsi"/>
        </w:rPr>
        <w:t>which con</w:t>
      </w:r>
      <w:r w:rsidR="0041037A" w:rsidRPr="00B7030B">
        <w:rPr>
          <w:rFonts w:asciiTheme="minorHAnsi" w:hAnsiTheme="minorHAnsi"/>
        </w:rPr>
        <w:softHyphen/>
        <w:t>stituent kinet</w:t>
      </w:r>
      <w:r w:rsidR="0041037A" w:rsidRPr="00B7030B">
        <w:rPr>
          <w:rFonts w:asciiTheme="minorHAnsi" w:hAnsiTheme="minorHAnsi"/>
        </w:rPr>
        <w:softHyphen/>
        <w:t>ics are updated</w:t>
      </w:r>
    </w:p>
    <w:p w14:paraId="6F9937A9" w14:textId="3B130929" w:rsidR="008A5A8D" w:rsidRDefault="008A5A8D" w:rsidP="00D6456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Pr>
          <w:rFonts w:asciiTheme="minorHAnsi" w:hAnsiTheme="minorHAnsi"/>
        </w:rPr>
        <w:t>5</w:t>
      </w:r>
      <w:r>
        <w:rPr>
          <w:rFonts w:asciiTheme="minorHAnsi" w:hAnsiTheme="minorHAnsi"/>
        </w:rPr>
        <w:tab/>
        <w:t>CO2PPM</w:t>
      </w:r>
      <w:r>
        <w:rPr>
          <w:rFonts w:asciiTheme="minorHAnsi" w:hAnsiTheme="minorHAnsi"/>
        </w:rPr>
        <w:tab/>
        <w:t>Real</w:t>
      </w:r>
      <w:r>
        <w:rPr>
          <w:rFonts w:asciiTheme="minorHAnsi" w:hAnsiTheme="minorHAnsi"/>
        </w:rPr>
        <w:tab/>
        <w:t>415.</w:t>
      </w:r>
      <w:r>
        <w:rPr>
          <w:rFonts w:asciiTheme="minorHAnsi" w:hAnsiTheme="minorHAnsi"/>
        </w:rPr>
        <w:tab/>
        <w:t>User input CO2 in ppm for gas concentration of CO2. The default value is dependent on the year of the simulation. In 2020</w:t>
      </w:r>
      <w:ins w:id="1466" w:author="Honnalore Steissberg" w:date="2021-08-04T14:32:00Z">
        <w:r w:rsidR="00482BBA">
          <w:rPr>
            <w:rFonts w:asciiTheme="minorHAnsi" w:hAnsiTheme="minorHAnsi"/>
          </w:rPr>
          <w:t>,</w:t>
        </w:r>
      </w:ins>
      <w:r>
        <w:rPr>
          <w:rFonts w:asciiTheme="minorHAnsi" w:hAnsiTheme="minorHAnsi"/>
        </w:rPr>
        <w:t xml:space="preserve"> the average global CO2 gas concentration in ppm was over 415.</w:t>
      </w:r>
    </w:p>
    <w:p w14:paraId="022C445F" w14:textId="7DE13E84" w:rsidR="008A5A8D" w:rsidRPr="00B7030B" w:rsidDel="00482BBA" w:rsidRDefault="008A5A8D" w:rsidP="00D6456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del w:id="1467" w:author="Honnalore Steissberg" w:date="2021-08-04T14:34:00Z"/>
          <w:rFonts w:asciiTheme="minorHAnsi" w:hAnsiTheme="minorHAnsi"/>
        </w:rPr>
      </w:pPr>
      <w:r>
        <w:rPr>
          <w:rFonts w:asciiTheme="minorHAnsi" w:hAnsiTheme="minorHAnsi"/>
        </w:rPr>
        <w:t>6</w:t>
      </w:r>
      <w:r>
        <w:rPr>
          <w:rFonts w:asciiTheme="minorHAnsi" w:hAnsiTheme="minorHAnsi"/>
        </w:rPr>
        <w:tab/>
        <w:t>CO2YRLY</w:t>
      </w:r>
      <w:r>
        <w:rPr>
          <w:rFonts w:asciiTheme="minorHAnsi" w:hAnsiTheme="minorHAnsi"/>
        </w:rPr>
        <w:tab/>
        <w:t>Character</w:t>
      </w:r>
      <w:r>
        <w:rPr>
          <w:rFonts w:asciiTheme="minorHAnsi" w:hAnsiTheme="minorHAnsi"/>
        </w:rPr>
        <w:tab/>
        <w:t>ON</w:t>
      </w:r>
      <w:r>
        <w:rPr>
          <w:rFonts w:asciiTheme="minorHAnsi" w:hAnsiTheme="minorHAnsi"/>
        </w:rPr>
        <w:tab/>
        <w:t>This variable turns ON or OFF the built-in regression equations to determine CO2PPM from global average data from NOAA between 1920 and 2019.</w:t>
      </w:r>
    </w:p>
    <w:p w14:paraId="0D2BC66C" w14:textId="77777777" w:rsidR="00D64560" w:rsidRPr="00B7030B" w:rsidRDefault="00D6456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p>
    <w:p w14:paraId="6367D581" w14:textId="77777777" w:rsidR="0041037A" w:rsidRPr="00B7030B" w:rsidRDefault="0041037A">
      <w:pPr>
        <w:pStyle w:val="BodyText2"/>
      </w:pPr>
    </w:p>
    <w:p w14:paraId="21769F84" w14:textId="77777777" w:rsidR="0041037A" w:rsidRPr="001F4F07" w:rsidRDefault="00380139">
      <w:pPr>
        <w:pStyle w:val="BodyText"/>
        <w:rPr>
          <w:sz w:val="20"/>
        </w:rPr>
      </w:pPr>
      <w:r w:rsidRPr="00380139">
        <w:rPr>
          <w:noProof/>
        </w:rPr>
        <mc:AlternateContent>
          <mc:Choice Requires="wps">
            <w:drawing>
              <wp:anchor distT="91440" distB="91440" distL="114300" distR="114300" simplePos="0" relativeHeight="251718144" behindDoc="1" locked="0" layoutInCell="1" allowOverlap="1" wp14:anchorId="1D29DB79" wp14:editId="69D57B95">
                <wp:simplePos x="0" y="0"/>
                <wp:positionH relativeFrom="margin">
                  <wp:align>right</wp:align>
                </wp:positionH>
                <wp:positionV relativeFrom="paragraph">
                  <wp:posOffset>71120</wp:posOffset>
                </wp:positionV>
                <wp:extent cx="3474720" cy="1403985"/>
                <wp:effectExtent l="0" t="0" r="10160" b="14605"/>
                <wp:wrapTight wrapText="bothSides">
                  <wp:wrapPolygon edited="0">
                    <wp:start x="0" y="0"/>
                    <wp:lineTo x="0" y="21498"/>
                    <wp:lineTo x="21540" y="21498"/>
                    <wp:lineTo x="21540"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543EFE47" w14:textId="77777777"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Turn ON/OFF Water Quality Constituents</w:t>
                            </w:r>
                          </w:p>
                          <w:p w14:paraId="0FADDEC2" w14:textId="33D769DC"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Limiting Nutrient in SNP and TSR files</w:t>
                            </w:r>
                            <w:ins w:id="1468" w:author="Honnalore Steissberg" w:date="2021-08-04T14:34:00Z">
                              <w:r w:rsidR="00482BBA">
                                <w:rPr>
                                  <w:i/>
                                  <w:iCs/>
                                  <w:color w:val="4F81BD" w:themeColor="accent1"/>
                                  <w:sz w:val="24"/>
                                  <w:szCs w:val="24"/>
                                </w:rPr>
                                <w:t>’</w:t>
                              </w:r>
                            </w:ins>
                          </w:p>
                          <w:p w14:paraId="1C4780B6" w14:textId="0FB307EB"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Water Quality Kinetic Computation Frequency</w:t>
                            </w:r>
                          </w:p>
                          <w:p w14:paraId="62437D1D" w14:textId="64532C5B" w:rsidR="008A5A8D" w:rsidRDefault="008A5A8D">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CO2 Gas Atmospheric Concentration</w:t>
                            </w:r>
                            <w:ins w:id="1469" w:author="Honnalore Steissberg" w:date="2021-08-04T14:33:00Z">
                              <w:r w:rsidR="00482BBA">
                                <w:rPr>
                                  <w:i/>
                                  <w:iCs/>
                                  <w:color w:val="4F81BD" w:themeColor="accent1"/>
                                  <w:sz w:val="24"/>
                                  <w:szCs w:val="24"/>
                                </w:rPr>
                                <w:t>.</w:t>
                              </w:r>
                            </w:ins>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D29DB79" id="_x0000_s1046" type="#_x0000_t202" style="position:absolute;left:0;text-align:left;margin-left:222.4pt;margin-top:5.6pt;width:273.6pt;height:110.55pt;z-index:-251598336;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" filled="f" strokecolor="#4f81bd [3204]">
                <v:textbox style="mso-fit-shape-to-text:t">
                  <w:txbxContent>
                    <w:p w14:paraId="543EFE47" w14:textId="77777777"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Turn ON/OFF Water Quality Constituents</w:t>
                      </w:r>
                    </w:p>
                    <w:p w14:paraId="0FADDEC2" w14:textId="33D769DC"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Limiting Nutrient in SNP and TSR files</w:t>
                      </w:r>
                      <w:ins w:id="1470" w:author="Honnalore Steissberg" w:date="2021-08-04T14:34:00Z">
                        <w:r w:rsidR="00482BBA">
                          <w:rPr>
                            <w:i/>
                            <w:iCs/>
                            <w:color w:val="4F81BD" w:themeColor="accent1"/>
                            <w:sz w:val="24"/>
                            <w:szCs w:val="24"/>
                          </w:rPr>
                          <w:t>’</w:t>
                        </w:r>
                      </w:ins>
                    </w:p>
                    <w:p w14:paraId="1C4780B6" w14:textId="0FB307EB"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Water Quality Kinetic Computation Frequency</w:t>
                      </w:r>
                    </w:p>
                    <w:p w14:paraId="62437D1D" w14:textId="64532C5B" w:rsidR="008A5A8D" w:rsidRDefault="008A5A8D">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CO2 Gas Atmospheric Concentration</w:t>
                      </w:r>
                      <w:ins w:id="1471" w:author="Honnalore Steissberg" w:date="2021-08-04T14:33:00Z">
                        <w:r w:rsidR="00482BBA">
                          <w:rPr>
                            <w:i/>
                            <w:iCs/>
                            <w:color w:val="4F81BD" w:themeColor="accent1"/>
                            <w:sz w:val="24"/>
                            <w:szCs w:val="24"/>
                          </w:rPr>
                          <w:t>.</w:t>
                        </w:r>
                      </w:ins>
                    </w:p>
                  </w:txbxContent>
                </v:textbox>
                <w10:wrap type="tight" anchorx="margin"/>
              </v:shape>
            </w:pict>
          </mc:Fallback>
        </mc:AlternateContent>
      </w:r>
      <w:r w:rsidR="0041037A" w:rsidRPr="001F4F07">
        <w:rPr>
          <w:sz w:val="20"/>
        </w:rPr>
        <w:t>This card starts the specification of constituent computations. [</w:t>
      </w:r>
      <w:r w:rsidR="0041037A" w:rsidRPr="00380139">
        <w:rPr>
          <w:rFonts w:cs="Arial"/>
          <w:b/>
          <w:bCs/>
          <w:sz w:val="20"/>
        </w:rPr>
        <w:t>CCC</w:t>
      </w:r>
      <w:r w:rsidR="0041037A" w:rsidRPr="001F4F07">
        <w:rPr>
          <w:sz w:val="20"/>
        </w:rPr>
        <w:t>] deter</w:t>
      </w:r>
      <w:r w:rsidR="0041037A" w:rsidRPr="001F4F07">
        <w:rPr>
          <w:sz w:val="20"/>
        </w:rPr>
        <w:softHyphen/>
        <w:t>mines if constitu</w:t>
      </w:r>
      <w:r w:rsidR="0041037A" w:rsidRPr="001F4F07">
        <w:rPr>
          <w:sz w:val="20"/>
        </w:rPr>
        <w:softHyphen/>
        <w:t>ent compu</w:t>
      </w:r>
      <w:r w:rsidR="0041037A" w:rsidRPr="001F4F07">
        <w:rPr>
          <w:sz w:val="20"/>
        </w:rPr>
        <w:softHyphen/>
        <w:t>tations are performed.  If this variable is turned off, then constituent computa</w:t>
      </w:r>
      <w:r w:rsidR="0041037A" w:rsidRPr="001F4F07">
        <w:rPr>
          <w:sz w:val="20"/>
        </w:rPr>
        <w:softHyphen/>
        <w:t>tions are not performed and all information specified on the remaining constituent control cards is ignored.  Individual constit</w:t>
      </w:r>
      <w:r w:rsidR="0041037A" w:rsidRPr="001F4F07">
        <w:rPr>
          <w:sz w:val="20"/>
        </w:rPr>
        <w:softHyphen/>
        <w:t>uent com</w:t>
      </w:r>
      <w:r w:rsidR="0041037A" w:rsidRPr="001F4F07">
        <w:rPr>
          <w:sz w:val="20"/>
        </w:rPr>
        <w:softHyphen/>
        <w:t xml:space="preserve">putations are controlled on the </w:t>
      </w:r>
      <w:hyperlink w:anchor="active_constituents" w:history="1">
        <w:r w:rsidR="0041037A" w:rsidRPr="001F4F07">
          <w:rPr>
            <w:rStyle w:val="Hyperlink"/>
            <w:rFonts w:asciiTheme="minorHAnsi" w:hAnsiTheme="minorHAnsi"/>
          </w:rPr>
          <w:t>Active Constituents</w:t>
        </w:r>
      </w:hyperlink>
      <w:r w:rsidR="0041037A" w:rsidRPr="001F4F07">
        <w:rPr>
          <w:sz w:val="20"/>
        </w:rPr>
        <w:t xml:space="preserve"> card.  During the initial calibration runs for freshwater systems, constituent compu</w:t>
      </w:r>
      <w:r w:rsidR="0041037A" w:rsidRPr="001F4F07">
        <w:rPr>
          <w:sz w:val="20"/>
        </w:rPr>
        <w:softHyphen/>
        <w:t>tations are usually turned off until tem</w:t>
      </w:r>
      <w:r w:rsidR="0041037A" w:rsidRPr="001F4F07">
        <w:rPr>
          <w:sz w:val="20"/>
        </w:rPr>
        <w:softHyphen/>
        <w:t>pera</w:t>
      </w:r>
      <w:r w:rsidR="0041037A" w:rsidRPr="001F4F07">
        <w:rPr>
          <w:sz w:val="20"/>
        </w:rPr>
        <w:softHyphen/>
        <w:t>ture, water surface eleva</w:t>
      </w:r>
      <w:r w:rsidR="0041037A" w:rsidRPr="001F4F07">
        <w:rPr>
          <w:sz w:val="20"/>
        </w:rPr>
        <w:softHyphen/>
        <w:t>tions, and velocities are cali</w:t>
      </w:r>
      <w:r w:rsidR="0041037A" w:rsidRPr="001F4F07">
        <w:rPr>
          <w:sz w:val="20"/>
        </w:rPr>
        <w:softHyphen/>
        <w:t>brat</w:t>
      </w:r>
      <w:r w:rsidR="0041037A" w:rsidRPr="001F4F07">
        <w:rPr>
          <w:sz w:val="20"/>
        </w:rPr>
        <w:softHyphen/>
        <w:t>ed.</w:t>
      </w:r>
    </w:p>
    <w:p w14:paraId="5ED242C6" w14:textId="77777777" w:rsidR="0041037A" w:rsidRPr="001F4F07" w:rsidRDefault="0041037A">
      <w:pPr>
        <w:pStyle w:val="BodyText"/>
        <w:rPr>
          <w:sz w:val="20"/>
        </w:rPr>
      </w:pPr>
      <w:r w:rsidRPr="001F4F07">
        <w:rPr>
          <w:sz w:val="20"/>
        </w:rPr>
        <w:t>The [</w:t>
      </w:r>
      <w:r w:rsidRPr="00380139">
        <w:rPr>
          <w:rFonts w:cs="Arial"/>
          <w:b/>
          <w:bCs/>
          <w:sz w:val="20"/>
        </w:rPr>
        <w:t>LIMC</w:t>
      </w:r>
      <w:r w:rsidRPr="001F4F07">
        <w:rPr>
          <w:sz w:val="20"/>
        </w:rPr>
        <w:t xml:space="preserve">] variable specifies whether the factor limiting algal growth is output to the </w:t>
      </w:r>
      <w:hyperlink w:anchor="snapshot_output_file" w:history="1">
        <w:r w:rsidRPr="001F4F07">
          <w:rPr>
            <w:rStyle w:val="Hyperlink"/>
            <w:rFonts w:asciiTheme="minorHAnsi" w:hAnsiTheme="minorHAnsi"/>
          </w:rPr>
          <w:t>snapshot file</w:t>
        </w:r>
      </w:hyperlink>
      <w:r w:rsidRPr="001F4F07">
        <w:rPr>
          <w:sz w:val="20"/>
        </w:rPr>
        <w:t xml:space="preserve"> [</w:t>
      </w:r>
      <w:hyperlink w:anchor="snapshot_filename" w:history="1">
        <w:r w:rsidRPr="001F4F07">
          <w:rPr>
            <w:rStyle w:val="Hyperlink"/>
            <w:rFonts w:asciiTheme="minorHAnsi" w:hAnsiTheme="minorHAnsi" w:cs="Arial"/>
          </w:rPr>
          <w:t>SNPFN</w:t>
        </w:r>
      </w:hyperlink>
      <w:r w:rsidRPr="001F4F07">
        <w:rPr>
          <w:sz w:val="20"/>
        </w:rPr>
        <w:t>]</w:t>
      </w:r>
      <w:r w:rsidR="001F4F07">
        <w:rPr>
          <w:sz w:val="20"/>
        </w:rPr>
        <w:t xml:space="preserve"> and to the </w:t>
      </w:r>
      <w:hyperlink w:anchor="time_series_filename" w:history="1">
        <w:r w:rsidR="001F4F07" w:rsidRPr="001F4F07">
          <w:rPr>
            <w:rStyle w:val="Hyperlink"/>
            <w:rFonts w:asciiTheme="minorHAnsi" w:hAnsiTheme="minorHAnsi"/>
          </w:rPr>
          <w:t>Time Series file</w:t>
        </w:r>
      </w:hyperlink>
      <w:r w:rsidR="001F4F07">
        <w:rPr>
          <w:sz w:val="20"/>
        </w:rPr>
        <w:t xml:space="preserve"> [</w:t>
      </w:r>
      <w:r w:rsidR="001F4F07" w:rsidRPr="00380139">
        <w:rPr>
          <w:b/>
          <w:bCs/>
          <w:sz w:val="20"/>
        </w:rPr>
        <w:t>TSRFN</w:t>
      </w:r>
      <w:r w:rsidR="001F4F07">
        <w:rPr>
          <w:sz w:val="20"/>
        </w:rPr>
        <w:t>]</w:t>
      </w:r>
      <w:r w:rsidRPr="001F4F07">
        <w:rPr>
          <w:sz w:val="20"/>
        </w:rPr>
        <w:t>.</w:t>
      </w:r>
      <w:r w:rsidR="00984E97">
        <w:rPr>
          <w:sz w:val="20"/>
        </w:rPr>
        <w:t xml:space="preserve"> The limiting factor (between 0 and 1) for N, P, and light is </w:t>
      </w:r>
      <w:r w:rsidR="0053366E">
        <w:rPr>
          <w:sz w:val="20"/>
        </w:rPr>
        <w:t>written to these files.</w:t>
      </w:r>
    </w:p>
    <w:p w14:paraId="43588C22" w14:textId="05286792" w:rsidR="0041037A" w:rsidRDefault="0041037A">
      <w:pPr>
        <w:pStyle w:val="BodyText"/>
        <w:rPr>
          <w:sz w:val="20"/>
        </w:rPr>
      </w:pPr>
      <w:r w:rsidRPr="001F4F07">
        <w:rPr>
          <w:sz w:val="20"/>
        </w:rPr>
        <w:t>The model allows the user to update constituent kinetics at a different frequency than constit</w:t>
      </w:r>
      <w:r w:rsidRPr="001F4F07">
        <w:rPr>
          <w:sz w:val="20"/>
        </w:rPr>
        <w:softHyphen/>
        <w:t>uent transport.  The constituent update frequency [</w:t>
      </w:r>
      <w:r w:rsidRPr="00380139">
        <w:rPr>
          <w:rFonts w:cs="Arial"/>
          <w:b/>
          <w:bCs/>
          <w:sz w:val="20"/>
        </w:rPr>
        <w:t>CUF</w:t>
      </w:r>
      <w:r w:rsidRPr="001F4F07">
        <w:rPr>
          <w:sz w:val="20"/>
        </w:rPr>
        <w:t>] specifies how many trans</w:t>
      </w:r>
      <w:r w:rsidRPr="001F4F07">
        <w:rPr>
          <w:sz w:val="20"/>
        </w:rPr>
        <w:softHyphen/>
        <w:t>port iterations are per</w:t>
      </w:r>
      <w:r w:rsidRPr="001F4F07">
        <w:rPr>
          <w:sz w:val="20"/>
        </w:rPr>
        <w:softHyphen/>
        <w:t>formed before constituent kinetics are updated.  This option is included primarily to reduce computation time.  This variable should be set to one during initial calibration.  If computation time is of con</w:t>
      </w:r>
      <w:r w:rsidRPr="001F4F07">
        <w:rPr>
          <w:sz w:val="20"/>
        </w:rPr>
        <w:softHyphen/>
        <w:t>cern, [</w:t>
      </w:r>
      <w:r w:rsidRPr="00380139">
        <w:rPr>
          <w:rFonts w:cs="Arial"/>
          <w:b/>
          <w:bCs/>
          <w:sz w:val="20"/>
        </w:rPr>
        <w:t>CUF</w:t>
      </w:r>
      <w:r w:rsidRPr="001F4F07">
        <w:rPr>
          <w:sz w:val="20"/>
        </w:rPr>
        <w:t>] can be increased until water quality results begin to deviate.  Model results should not be a function of the timestep used during the simulation.</w:t>
      </w:r>
    </w:p>
    <w:p w14:paraId="7A1A08BA" w14:textId="5334110C" w:rsidR="008A5A8D" w:rsidRPr="001F4F07" w:rsidRDefault="008A5A8D">
      <w:pPr>
        <w:pStyle w:val="BodyText"/>
        <w:rPr>
          <w:sz w:val="20"/>
        </w:rPr>
      </w:pPr>
      <w:r>
        <w:rPr>
          <w:sz w:val="20"/>
        </w:rPr>
        <w:t>[</w:t>
      </w:r>
      <w:r w:rsidRPr="008A5A8D">
        <w:rPr>
          <w:b/>
          <w:bCs/>
          <w:sz w:val="20"/>
        </w:rPr>
        <w:t>CO2PPM</w:t>
      </w:r>
      <w:r>
        <w:rPr>
          <w:sz w:val="20"/>
        </w:rPr>
        <w:t>] is the gas concentration of CO2 in the atmosphere in ppm. This is used to compute the partial pressure of CO2 gas in atm using relationships shown in User Manual Part 2. This value is ignored if [</w:t>
      </w:r>
      <w:r w:rsidRPr="008A5A8D">
        <w:rPr>
          <w:b/>
          <w:bCs/>
          <w:sz w:val="20"/>
        </w:rPr>
        <w:t>CO2YRLY</w:t>
      </w:r>
      <w:r>
        <w:rPr>
          <w:sz w:val="20"/>
        </w:rPr>
        <w:t>] is ON. [</w:t>
      </w:r>
      <w:r w:rsidRPr="008A5A8D">
        <w:rPr>
          <w:b/>
          <w:bCs/>
          <w:sz w:val="20"/>
        </w:rPr>
        <w:t>CO2YRLY</w:t>
      </w:r>
      <w:r>
        <w:rPr>
          <w:sz w:val="20"/>
        </w:rPr>
        <w:t>] turns ON or OFF using a regression equation for the global average CO2 in ppm between 1920 and 2019. This regression equation is shown in the User Manual Part 2. These two variables only affect the computation of Total Inorganic C (TIC) and hence pH calculations. They have no impact on the model if TIC and pH are not active variables.</w:t>
      </w:r>
    </w:p>
    <w:p w14:paraId="3704C4E6" w14:textId="77777777" w:rsidR="007E7387" w:rsidRPr="001F4F07" w:rsidRDefault="007E7387">
      <w:pPr>
        <w:pStyle w:val="BodyText"/>
        <w:rPr>
          <w:sz w:val="20"/>
        </w:rPr>
      </w:pPr>
      <w:r w:rsidRPr="001F4F07">
        <w:rPr>
          <w:sz w:val="20"/>
        </w:rPr>
        <w:t xml:space="preserve">Active constituents must be in the following order in both the control file and the </w:t>
      </w:r>
      <w:r w:rsidR="00380139" w:rsidRPr="00380139">
        <w:rPr>
          <w:b/>
          <w:bCs/>
          <w:sz w:val="20"/>
        </w:rPr>
        <w:t>graph.npt</w:t>
      </w:r>
      <w:r w:rsidR="004937CF" w:rsidRPr="001F4F07">
        <w:rPr>
          <w:sz w:val="20"/>
        </w:rPr>
        <w:t xml:space="preserve"> file listing of constituents even if the constituents are not active.</w:t>
      </w:r>
    </w:p>
    <w:tbl>
      <w:tblPr>
        <w:tblW w:w="0" w:type="auto"/>
        <w:tblLook w:val="04A0" w:firstRow="1" w:lastRow="0" w:firstColumn="1" w:lastColumn="0" w:noHBand="0" w:noVBand="1"/>
      </w:tblPr>
      <w:tblGrid>
        <w:gridCol w:w="2250"/>
        <w:gridCol w:w="6390"/>
      </w:tblGrid>
      <w:tr w:rsidR="007E7387" w:rsidRPr="001F4F07" w14:paraId="4FC7B16A" w14:textId="77777777" w:rsidTr="001F4F07">
        <w:trPr>
          <w:tblHeader/>
        </w:trPr>
        <w:tc>
          <w:tcPr>
            <w:tcW w:w="2250" w:type="dxa"/>
          </w:tcPr>
          <w:p w14:paraId="4D028F82" w14:textId="77777777" w:rsidR="007E7387" w:rsidRPr="001F4F07" w:rsidRDefault="007E7387" w:rsidP="007E7387">
            <w:pPr>
              <w:pStyle w:val="BodyText"/>
              <w:spacing w:after="0"/>
              <w:rPr>
                <w:b/>
                <w:sz w:val="20"/>
              </w:rPr>
            </w:pPr>
            <w:r w:rsidRPr="001F4F07">
              <w:rPr>
                <w:b/>
                <w:sz w:val="20"/>
              </w:rPr>
              <w:lastRenderedPageBreak/>
              <w:t>Required Constituent order</w:t>
            </w:r>
          </w:p>
        </w:tc>
        <w:tc>
          <w:tcPr>
            <w:tcW w:w="6390" w:type="dxa"/>
          </w:tcPr>
          <w:p w14:paraId="764853E7" w14:textId="77777777" w:rsidR="007E7387" w:rsidRPr="001F4F07" w:rsidRDefault="007E7387" w:rsidP="007E7387">
            <w:pPr>
              <w:pStyle w:val="BodyText"/>
              <w:spacing w:after="0"/>
              <w:rPr>
                <w:b/>
                <w:sz w:val="20"/>
              </w:rPr>
            </w:pPr>
            <w:r w:rsidRPr="001F4F07">
              <w:rPr>
                <w:b/>
                <w:sz w:val="20"/>
              </w:rPr>
              <w:t>Constituent</w:t>
            </w:r>
          </w:p>
        </w:tc>
      </w:tr>
      <w:tr w:rsidR="007E7387" w:rsidRPr="001F4F07" w14:paraId="003AE7E2" w14:textId="77777777" w:rsidTr="001F4F07">
        <w:tc>
          <w:tcPr>
            <w:tcW w:w="2250" w:type="dxa"/>
          </w:tcPr>
          <w:p w14:paraId="3AEE09F2" w14:textId="77777777" w:rsidR="007E7387" w:rsidRPr="001F4F07" w:rsidRDefault="007E7387" w:rsidP="007E7387">
            <w:pPr>
              <w:pStyle w:val="BodyText"/>
              <w:spacing w:after="0"/>
              <w:rPr>
                <w:sz w:val="20"/>
              </w:rPr>
            </w:pPr>
            <w:r w:rsidRPr="001F4F07">
              <w:rPr>
                <w:sz w:val="20"/>
              </w:rPr>
              <w:t>1</w:t>
            </w:r>
          </w:p>
        </w:tc>
        <w:tc>
          <w:tcPr>
            <w:tcW w:w="6390" w:type="dxa"/>
          </w:tcPr>
          <w:p w14:paraId="59006BF8" w14:textId="1B1DE94D" w:rsidR="007E7387" w:rsidRPr="001F4F07" w:rsidRDefault="007E7387" w:rsidP="00D21633">
            <w:pPr>
              <w:pStyle w:val="BodyText"/>
              <w:spacing w:after="0"/>
              <w:rPr>
                <w:sz w:val="20"/>
              </w:rPr>
            </w:pPr>
            <w:r w:rsidRPr="001F4F07">
              <w:rPr>
                <w:sz w:val="20"/>
              </w:rPr>
              <w:t>TDS (g/m</w:t>
            </w:r>
            <w:r w:rsidRPr="001F4F07">
              <w:rPr>
                <w:sz w:val="20"/>
                <w:vertAlign w:val="superscript"/>
              </w:rPr>
              <w:t>3</w:t>
            </w:r>
            <w:r w:rsidR="00BD6704" w:rsidRPr="001F4F07">
              <w:rPr>
                <w:sz w:val="20"/>
              </w:rPr>
              <w:t xml:space="preserve"> or mg/l</w:t>
            </w:r>
            <w:r w:rsidRPr="001F4F07">
              <w:rPr>
                <w:sz w:val="20"/>
              </w:rPr>
              <w:t>) or salinity (kg/m</w:t>
            </w:r>
            <w:r w:rsidRPr="001F4F07">
              <w:rPr>
                <w:sz w:val="20"/>
                <w:vertAlign w:val="superscript"/>
              </w:rPr>
              <w:t>3</w:t>
            </w:r>
            <w:r w:rsidRPr="001F4F07">
              <w:rPr>
                <w:sz w:val="20"/>
              </w:rPr>
              <w:t>)</w:t>
            </w:r>
            <w:r w:rsidR="00D21633" w:rsidRPr="001F4F07">
              <w:rPr>
                <w:sz w:val="20"/>
              </w:rPr>
              <w:t xml:space="preserve"> depending on variable waterbody type [WTYPEC].</w:t>
            </w:r>
            <w:ins w:id="1472" w:author="Honnalore Steissberg" w:date="2021-08-04T14:38:00Z">
              <w:r w:rsidR="00786187">
                <w:rPr>
                  <w:sz w:val="20"/>
                </w:rPr>
                <w:t xml:space="preserve"> </w:t>
              </w:r>
            </w:ins>
            <w:r w:rsidR="00D21633" w:rsidRPr="001F4F07">
              <w:rPr>
                <w:sz w:val="20"/>
              </w:rPr>
              <w:t>If [FRESH], then TDS</w:t>
            </w:r>
            <w:del w:id="1473" w:author="Honnalore Steissberg" w:date="2021-08-04T14:39:00Z">
              <w:r w:rsidR="00D21633" w:rsidRPr="001F4F07" w:rsidDel="00786187">
                <w:rPr>
                  <w:sz w:val="20"/>
                </w:rPr>
                <w:delText>, or</w:delText>
              </w:r>
            </w:del>
            <w:ins w:id="1474" w:author="Honnalore Steissberg" w:date="2021-08-04T14:39:00Z">
              <w:r w:rsidR="00786187">
                <w:rPr>
                  <w:sz w:val="20"/>
                </w:rPr>
                <w:t>;</w:t>
              </w:r>
            </w:ins>
            <w:r w:rsidR="00D21633" w:rsidRPr="001F4F07">
              <w:rPr>
                <w:sz w:val="20"/>
              </w:rPr>
              <w:t xml:space="preserve"> if [SALT], salinity. </w:t>
            </w:r>
          </w:p>
        </w:tc>
      </w:tr>
      <w:tr w:rsidR="007E7387" w:rsidRPr="001F4F07" w14:paraId="71481E1C" w14:textId="77777777" w:rsidTr="001F4F07">
        <w:tc>
          <w:tcPr>
            <w:tcW w:w="2250" w:type="dxa"/>
          </w:tcPr>
          <w:p w14:paraId="6EDE73F5" w14:textId="77777777" w:rsidR="007E7387" w:rsidRPr="001F4F07" w:rsidRDefault="007E7387" w:rsidP="007E7387">
            <w:pPr>
              <w:pStyle w:val="BodyText"/>
              <w:spacing w:after="0"/>
              <w:rPr>
                <w:sz w:val="20"/>
              </w:rPr>
            </w:pPr>
            <w:r w:rsidRPr="001F4F07">
              <w:rPr>
                <w:sz w:val="20"/>
              </w:rPr>
              <w:t>2</w:t>
            </w:r>
          </w:p>
        </w:tc>
        <w:tc>
          <w:tcPr>
            <w:tcW w:w="6390" w:type="dxa"/>
          </w:tcPr>
          <w:p w14:paraId="67137A4F" w14:textId="05226B04" w:rsidR="007E7387" w:rsidRPr="001F4F07" w:rsidRDefault="007E7387" w:rsidP="007E7387">
            <w:pPr>
              <w:pStyle w:val="BodyText"/>
              <w:spacing w:after="0"/>
              <w:rPr>
                <w:sz w:val="20"/>
              </w:rPr>
            </w:pPr>
            <w:r w:rsidRPr="001F4F07">
              <w:rPr>
                <w:sz w:val="20"/>
              </w:rPr>
              <w:t>Generic constituents, such as bacteria, water age, tracer, etc</w:t>
            </w:r>
            <w:ins w:id="1475" w:author="Honnalore Steissberg" w:date="2021-08-04T14:39:00Z">
              <w:r w:rsidR="00786187">
                <w:rPr>
                  <w:sz w:val="20"/>
                </w:rPr>
                <w:t xml:space="preserve">: </w:t>
              </w:r>
            </w:ins>
            <w:del w:id="1476" w:author="Honnalore Steissberg" w:date="2021-08-04T14:39:00Z">
              <w:r w:rsidRPr="001F4F07" w:rsidDel="00786187">
                <w:rPr>
                  <w:sz w:val="20"/>
                </w:rPr>
                <w:delText xml:space="preserve">. – </w:delText>
              </w:r>
            </w:del>
            <w:r w:rsidRPr="001F4F07">
              <w:rPr>
                <w:sz w:val="20"/>
              </w:rPr>
              <w:t>user</w:t>
            </w:r>
            <w:ins w:id="1477" w:author="Honnalore Steissberg" w:date="2021-08-04T14:47:00Z">
              <w:r w:rsidR="00782BAD">
                <w:rPr>
                  <w:sz w:val="20"/>
                </w:rPr>
                <w:t>-</w:t>
              </w:r>
            </w:ins>
            <w:del w:id="1478" w:author="Honnalore Steissberg" w:date="2021-08-04T14:47:00Z">
              <w:r w:rsidRPr="001F4F07" w:rsidDel="00782BAD">
                <w:rPr>
                  <w:sz w:val="20"/>
                </w:rPr>
                <w:delText xml:space="preserve"> </w:delText>
              </w:r>
            </w:del>
            <w:r w:rsidRPr="001F4F07">
              <w:rPr>
                <w:sz w:val="20"/>
              </w:rPr>
              <w:t>defined number of groups</w:t>
            </w:r>
            <w:r w:rsidR="0064266E" w:rsidRPr="001F4F07">
              <w:rPr>
                <w:sz w:val="20"/>
              </w:rPr>
              <w:t xml:space="preserve"> set by </w:t>
            </w:r>
            <w:r w:rsidR="00D21633" w:rsidRPr="001F4F07">
              <w:rPr>
                <w:sz w:val="20"/>
              </w:rPr>
              <w:t>[</w:t>
            </w:r>
            <w:r w:rsidR="0064266E" w:rsidRPr="001F4F07">
              <w:rPr>
                <w:sz w:val="20"/>
              </w:rPr>
              <w:t>NGC</w:t>
            </w:r>
            <w:r w:rsidR="00D21633" w:rsidRPr="001F4F07">
              <w:rPr>
                <w:sz w:val="20"/>
              </w:rPr>
              <w:t>]</w:t>
            </w:r>
          </w:p>
        </w:tc>
      </w:tr>
      <w:tr w:rsidR="007E7387" w:rsidRPr="001F4F07" w14:paraId="1C0822BB" w14:textId="77777777" w:rsidTr="001F4F07">
        <w:tc>
          <w:tcPr>
            <w:tcW w:w="2250" w:type="dxa"/>
          </w:tcPr>
          <w:p w14:paraId="76B80A36" w14:textId="77777777" w:rsidR="007E7387" w:rsidRPr="001F4F07" w:rsidRDefault="007E7387" w:rsidP="007E7387">
            <w:pPr>
              <w:pStyle w:val="BodyText"/>
              <w:spacing w:after="0"/>
              <w:rPr>
                <w:sz w:val="20"/>
              </w:rPr>
            </w:pPr>
            <w:r w:rsidRPr="001F4F07">
              <w:rPr>
                <w:sz w:val="20"/>
              </w:rPr>
              <w:t>3</w:t>
            </w:r>
          </w:p>
        </w:tc>
        <w:tc>
          <w:tcPr>
            <w:tcW w:w="6390" w:type="dxa"/>
          </w:tcPr>
          <w:p w14:paraId="0D6CA525" w14:textId="1470396B" w:rsidR="007E7387" w:rsidRPr="001F4F07" w:rsidRDefault="007E7387" w:rsidP="007E7387">
            <w:pPr>
              <w:pStyle w:val="BodyText"/>
              <w:spacing w:after="0"/>
              <w:rPr>
                <w:sz w:val="20"/>
              </w:rPr>
            </w:pPr>
            <w:r w:rsidRPr="001F4F07">
              <w:rPr>
                <w:sz w:val="20"/>
              </w:rPr>
              <w:t>Inorganic suspended solids</w:t>
            </w:r>
            <w:r w:rsidR="004937CF" w:rsidRPr="001F4F07">
              <w:rPr>
                <w:sz w:val="20"/>
              </w:rPr>
              <w:t>, mg/l</w:t>
            </w:r>
            <w:ins w:id="1479" w:author="Honnalore Steissberg" w:date="2021-08-04T14:39:00Z">
              <w:r w:rsidR="00786187">
                <w:rPr>
                  <w:sz w:val="20"/>
                </w:rPr>
                <w:t xml:space="preserve">: </w:t>
              </w:r>
            </w:ins>
            <w:del w:id="1480" w:author="Honnalore Steissberg" w:date="2021-08-04T14:39:00Z">
              <w:r w:rsidR="004937CF" w:rsidRPr="001F4F07" w:rsidDel="00786187">
                <w:rPr>
                  <w:sz w:val="20"/>
                </w:rPr>
                <w:delText xml:space="preserve"> </w:delText>
              </w:r>
              <w:r w:rsidRPr="001F4F07" w:rsidDel="00786187">
                <w:rPr>
                  <w:sz w:val="20"/>
                </w:rPr>
                <w:delText xml:space="preserve"> – </w:delText>
              </w:r>
            </w:del>
            <w:r w:rsidRPr="001F4F07">
              <w:rPr>
                <w:sz w:val="20"/>
              </w:rPr>
              <w:t>user</w:t>
            </w:r>
            <w:ins w:id="1481" w:author="Honnalore Steissberg" w:date="2021-08-04T14:47:00Z">
              <w:r w:rsidR="00782BAD">
                <w:rPr>
                  <w:sz w:val="20"/>
                </w:rPr>
                <w:t>-</w:t>
              </w:r>
            </w:ins>
            <w:del w:id="1482" w:author="Honnalore Steissberg" w:date="2021-08-04T14:47:00Z">
              <w:r w:rsidRPr="001F4F07" w:rsidDel="00782BAD">
                <w:rPr>
                  <w:sz w:val="20"/>
                </w:rPr>
                <w:delText xml:space="preserve"> </w:delText>
              </w:r>
            </w:del>
            <w:r w:rsidRPr="001F4F07">
              <w:rPr>
                <w:sz w:val="20"/>
              </w:rPr>
              <w:t>defined number of groups</w:t>
            </w:r>
            <w:r w:rsidR="0064266E" w:rsidRPr="001F4F07">
              <w:rPr>
                <w:sz w:val="20"/>
              </w:rPr>
              <w:t xml:space="preserve"> set by </w:t>
            </w:r>
            <w:r w:rsidR="00D21633" w:rsidRPr="001F4F07">
              <w:rPr>
                <w:sz w:val="20"/>
              </w:rPr>
              <w:t>[</w:t>
            </w:r>
            <w:r w:rsidR="0064266E" w:rsidRPr="001F4F07">
              <w:rPr>
                <w:sz w:val="20"/>
              </w:rPr>
              <w:t>NSS</w:t>
            </w:r>
            <w:r w:rsidR="00D21633" w:rsidRPr="001F4F07">
              <w:rPr>
                <w:sz w:val="20"/>
              </w:rPr>
              <w:t>]</w:t>
            </w:r>
          </w:p>
        </w:tc>
      </w:tr>
      <w:tr w:rsidR="007E7387" w:rsidRPr="001F4F07" w14:paraId="05FF9F95" w14:textId="77777777" w:rsidTr="001F4F07">
        <w:tc>
          <w:tcPr>
            <w:tcW w:w="2250" w:type="dxa"/>
          </w:tcPr>
          <w:p w14:paraId="7F2932CD" w14:textId="77777777" w:rsidR="007E7387" w:rsidRPr="001F4F07" w:rsidRDefault="007E7387" w:rsidP="007E7387">
            <w:pPr>
              <w:pStyle w:val="BodyText"/>
              <w:spacing w:after="0"/>
              <w:rPr>
                <w:sz w:val="20"/>
              </w:rPr>
            </w:pPr>
            <w:r w:rsidRPr="001F4F07">
              <w:rPr>
                <w:sz w:val="20"/>
              </w:rPr>
              <w:t>4</w:t>
            </w:r>
          </w:p>
        </w:tc>
        <w:tc>
          <w:tcPr>
            <w:tcW w:w="6390" w:type="dxa"/>
          </w:tcPr>
          <w:p w14:paraId="6A8EDEA0" w14:textId="77777777" w:rsidR="007E7387" w:rsidRPr="001F4F07" w:rsidRDefault="007E7387" w:rsidP="007E7387">
            <w:pPr>
              <w:pStyle w:val="BodyText"/>
              <w:spacing w:after="0"/>
              <w:rPr>
                <w:sz w:val="20"/>
              </w:rPr>
            </w:pPr>
            <w:r w:rsidRPr="001F4F07">
              <w:rPr>
                <w:sz w:val="20"/>
              </w:rPr>
              <w:t>PO</w:t>
            </w:r>
            <w:r w:rsidRPr="001F4F07">
              <w:rPr>
                <w:sz w:val="20"/>
                <w:vertAlign w:val="subscript"/>
              </w:rPr>
              <w:t>4</w:t>
            </w:r>
            <w:r w:rsidRPr="001F4F07">
              <w:rPr>
                <w:sz w:val="20"/>
              </w:rPr>
              <w:t>-P</w:t>
            </w:r>
            <w:r w:rsidR="00BD6704" w:rsidRPr="001F4F07">
              <w:rPr>
                <w:sz w:val="20"/>
              </w:rPr>
              <w:t>, mg/l</w:t>
            </w:r>
            <w:r w:rsidR="004937CF" w:rsidRPr="001F4F07">
              <w:rPr>
                <w:sz w:val="20"/>
              </w:rPr>
              <w:t xml:space="preserve"> as P</w:t>
            </w:r>
          </w:p>
        </w:tc>
      </w:tr>
      <w:tr w:rsidR="00BD6704" w:rsidRPr="001F4F07" w14:paraId="1DADDB37" w14:textId="77777777" w:rsidTr="001F4F07">
        <w:tc>
          <w:tcPr>
            <w:tcW w:w="2250" w:type="dxa"/>
          </w:tcPr>
          <w:p w14:paraId="3A99C97B" w14:textId="77777777" w:rsidR="00BD6704" w:rsidRPr="001F4F07" w:rsidRDefault="00BD6704" w:rsidP="007E7387">
            <w:pPr>
              <w:pStyle w:val="BodyText"/>
              <w:spacing w:after="0"/>
              <w:rPr>
                <w:sz w:val="20"/>
              </w:rPr>
            </w:pPr>
            <w:r w:rsidRPr="001F4F07">
              <w:rPr>
                <w:sz w:val="20"/>
              </w:rPr>
              <w:t>5</w:t>
            </w:r>
          </w:p>
        </w:tc>
        <w:tc>
          <w:tcPr>
            <w:tcW w:w="6390" w:type="dxa"/>
          </w:tcPr>
          <w:p w14:paraId="38D34FEC" w14:textId="77777777" w:rsidR="00BD6704" w:rsidRPr="001F4F07" w:rsidRDefault="00BD6704" w:rsidP="007E7387">
            <w:pPr>
              <w:pStyle w:val="BodyText"/>
              <w:spacing w:after="0"/>
              <w:rPr>
                <w:sz w:val="20"/>
              </w:rPr>
            </w:pPr>
            <w:r w:rsidRPr="001F4F07">
              <w:rPr>
                <w:sz w:val="20"/>
              </w:rPr>
              <w:t>NH</w:t>
            </w:r>
            <w:r w:rsidRPr="001F4F07">
              <w:rPr>
                <w:sz w:val="20"/>
                <w:vertAlign w:val="subscript"/>
              </w:rPr>
              <w:t>4</w:t>
            </w:r>
            <w:r w:rsidRPr="001F4F07">
              <w:rPr>
                <w:sz w:val="20"/>
              </w:rPr>
              <w:t>-N, mg/l</w:t>
            </w:r>
            <w:r w:rsidR="004937CF" w:rsidRPr="001F4F07">
              <w:rPr>
                <w:sz w:val="20"/>
              </w:rPr>
              <w:t xml:space="preserve"> as N</w:t>
            </w:r>
          </w:p>
        </w:tc>
      </w:tr>
      <w:tr w:rsidR="007E7387" w:rsidRPr="001F4F07" w14:paraId="60E26EE7" w14:textId="77777777" w:rsidTr="001F4F07">
        <w:tc>
          <w:tcPr>
            <w:tcW w:w="2250" w:type="dxa"/>
          </w:tcPr>
          <w:p w14:paraId="31BF9596" w14:textId="77777777" w:rsidR="007E7387" w:rsidRPr="001F4F07" w:rsidRDefault="00BD6704" w:rsidP="007E7387">
            <w:pPr>
              <w:pStyle w:val="BodyText"/>
              <w:spacing w:after="0"/>
              <w:rPr>
                <w:sz w:val="20"/>
              </w:rPr>
            </w:pPr>
            <w:r w:rsidRPr="001F4F07">
              <w:rPr>
                <w:sz w:val="20"/>
              </w:rPr>
              <w:t>6</w:t>
            </w:r>
          </w:p>
        </w:tc>
        <w:tc>
          <w:tcPr>
            <w:tcW w:w="6390" w:type="dxa"/>
          </w:tcPr>
          <w:p w14:paraId="1DDA75B5" w14:textId="77777777" w:rsidR="007E7387" w:rsidRPr="001F4F07" w:rsidRDefault="007E7387" w:rsidP="007E7387">
            <w:pPr>
              <w:pStyle w:val="BodyText"/>
              <w:spacing w:after="0"/>
              <w:rPr>
                <w:sz w:val="20"/>
              </w:rPr>
            </w:pPr>
            <w:r w:rsidRPr="001F4F07">
              <w:rPr>
                <w:sz w:val="20"/>
              </w:rPr>
              <w:t>NO</w:t>
            </w:r>
            <w:r w:rsidRPr="001F4F07">
              <w:rPr>
                <w:sz w:val="20"/>
                <w:vertAlign w:val="subscript"/>
              </w:rPr>
              <w:t>3</w:t>
            </w:r>
            <w:r w:rsidRPr="001F4F07">
              <w:rPr>
                <w:sz w:val="20"/>
              </w:rPr>
              <w:t>-N + NO</w:t>
            </w:r>
            <w:r w:rsidRPr="001F4F07">
              <w:rPr>
                <w:sz w:val="20"/>
                <w:vertAlign w:val="subscript"/>
              </w:rPr>
              <w:t>2</w:t>
            </w:r>
            <w:r w:rsidRPr="001F4F07">
              <w:rPr>
                <w:sz w:val="20"/>
              </w:rPr>
              <w:t>-N</w:t>
            </w:r>
            <w:r w:rsidR="00BD6704" w:rsidRPr="001F4F07">
              <w:rPr>
                <w:sz w:val="20"/>
              </w:rPr>
              <w:t>, mg/l</w:t>
            </w:r>
            <w:r w:rsidR="004937CF" w:rsidRPr="001F4F07">
              <w:rPr>
                <w:sz w:val="20"/>
              </w:rPr>
              <w:t xml:space="preserve"> as N</w:t>
            </w:r>
          </w:p>
        </w:tc>
      </w:tr>
      <w:tr w:rsidR="007E7387" w:rsidRPr="001F4F07" w14:paraId="532780F0" w14:textId="77777777" w:rsidTr="001F4F07">
        <w:tc>
          <w:tcPr>
            <w:tcW w:w="2250" w:type="dxa"/>
          </w:tcPr>
          <w:p w14:paraId="69C57F10" w14:textId="77777777" w:rsidR="007E7387" w:rsidRPr="001F4F07" w:rsidRDefault="00BD6704" w:rsidP="007E7387">
            <w:pPr>
              <w:pStyle w:val="BodyText"/>
              <w:spacing w:after="0"/>
              <w:rPr>
                <w:sz w:val="20"/>
              </w:rPr>
            </w:pPr>
            <w:r w:rsidRPr="001F4F07">
              <w:rPr>
                <w:sz w:val="20"/>
              </w:rPr>
              <w:t>7</w:t>
            </w:r>
          </w:p>
        </w:tc>
        <w:tc>
          <w:tcPr>
            <w:tcW w:w="6390" w:type="dxa"/>
          </w:tcPr>
          <w:p w14:paraId="58A87F46" w14:textId="77777777" w:rsidR="007E7387" w:rsidRPr="001F4F07" w:rsidRDefault="007E7387" w:rsidP="007E7387">
            <w:pPr>
              <w:pStyle w:val="BodyText"/>
              <w:spacing w:after="0"/>
              <w:rPr>
                <w:sz w:val="20"/>
              </w:rPr>
            </w:pPr>
            <w:r w:rsidRPr="001F4F07">
              <w:rPr>
                <w:sz w:val="20"/>
              </w:rPr>
              <w:t>Dissolved silica</w:t>
            </w:r>
            <w:r w:rsidR="000068CF" w:rsidRPr="001F4F07">
              <w:rPr>
                <w:sz w:val="20"/>
              </w:rPr>
              <w:t>, mg/l</w:t>
            </w:r>
            <w:r w:rsidR="004937CF" w:rsidRPr="001F4F07">
              <w:rPr>
                <w:sz w:val="20"/>
              </w:rPr>
              <w:t xml:space="preserve"> as Si</w:t>
            </w:r>
          </w:p>
        </w:tc>
      </w:tr>
      <w:tr w:rsidR="007E7387" w:rsidRPr="001F4F07" w14:paraId="75DF68FE" w14:textId="77777777" w:rsidTr="001F4F07">
        <w:tc>
          <w:tcPr>
            <w:tcW w:w="2250" w:type="dxa"/>
          </w:tcPr>
          <w:p w14:paraId="2D8A4F3B" w14:textId="77777777" w:rsidR="007E7387" w:rsidRPr="001F4F07" w:rsidRDefault="00BD6704" w:rsidP="007E7387">
            <w:pPr>
              <w:pStyle w:val="BodyText"/>
              <w:spacing w:after="0"/>
              <w:rPr>
                <w:sz w:val="20"/>
              </w:rPr>
            </w:pPr>
            <w:r w:rsidRPr="001F4F07">
              <w:rPr>
                <w:sz w:val="20"/>
              </w:rPr>
              <w:t>8</w:t>
            </w:r>
          </w:p>
        </w:tc>
        <w:tc>
          <w:tcPr>
            <w:tcW w:w="6390" w:type="dxa"/>
          </w:tcPr>
          <w:p w14:paraId="2E0E4E52" w14:textId="77777777" w:rsidR="007E7387" w:rsidRPr="001F4F07" w:rsidRDefault="007E7387" w:rsidP="007E7387">
            <w:pPr>
              <w:pStyle w:val="BodyText"/>
              <w:spacing w:after="0"/>
              <w:rPr>
                <w:sz w:val="20"/>
              </w:rPr>
            </w:pPr>
            <w:r w:rsidRPr="001F4F07">
              <w:rPr>
                <w:sz w:val="20"/>
              </w:rPr>
              <w:t>Particulate silica</w:t>
            </w:r>
            <w:r w:rsidR="000068CF" w:rsidRPr="001F4F07">
              <w:rPr>
                <w:sz w:val="20"/>
              </w:rPr>
              <w:t>, mg/l</w:t>
            </w:r>
            <w:r w:rsidR="004937CF" w:rsidRPr="001F4F07">
              <w:rPr>
                <w:sz w:val="20"/>
              </w:rPr>
              <w:t xml:space="preserve"> as Si</w:t>
            </w:r>
          </w:p>
        </w:tc>
      </w:tr>
      <w:tr w:rsidR="007E7387" w:rsidRPr="001F4F07" w14:paraId="2A15D6BB" w14:textId="77777777" w:rsidTr="001F4F07">
        <w:tc>
          <w:tcPr>
            <w:tcW w:w="2250" w:type="dxa"/>
          </w:tcPr>
          <w:p w14:paraId="16CBC3E0" w14:textId="77777777" w:rsidR="007E7387" w:rsidRPr="001F4F07" w:rsidRDefault="00BD6704" w:rsidP="007E7387">
            <w:pPr>
              <w:pStyle w:val="BodyText"/>
              <w:spacing w:after="0"/>
              <w:rPr>
                <w:sz w:val="20"/>
              </w:rPr>
            </w:pPr>
            <w:r w:rsidRPr="001F4F07">
              <w:rPr>
                <w:sz w:val="20"/>
              </w:rPr>
              <w:t>9</w:t>
            </w:r>
          </w:p>
        </w:tc>
        <w:tc>
          <w:tcPr>
            <w:tcW w:w="6390" w:type="dxa"/>
          </w:tcPr>
          <w:p w14:paraId="2226158F" w14:textId="77777777" w:rsidR="007E7387" w:rsidRPr="001F4F07" w:rsidRDefault="007E7387" w:rsidP="007E7387">
            <w:pPr>
              <w:pStyle w:val="BodyText"/>
              <w:spacing w:after="0"/>
              <w:rPr>
                <w:sz w:val="20"/>
              </w:rPr>
            </w:pPr>
            <w:r w:rsidRPr="001F4F07">
              <w:rPr>
                <w:sz w:val="20"/>
              </w:rPr>
              <w:t>Iron</w:t>
            </w:r>
            <w:r w:rsidR="000068CF" w:rsidRPr="001F4F07">
              <w:rPr>
                <w:sz w:val="20"/>
              </w:rPr>
              <w:t>, mg/l</w:t>
            </w:r>
            <w:r w:rsidR="004937CF" w:rsidRPr="001F4F07">
              <w:rPr>
                <w:sz w:val="20"/>
              </w:rPr>
              <w:t xml:space="preserve"> as Fe or divalent metal</w:t>
            </w:r>
          </w:p>
        </w:tc>
      </w:tr>
      <w:tr w:rsidR="007E7387" w:rsidRPr="001F4F07" w14:paraId="021F16AF" w14:textId="77777777" w:rsidTr="001F4F07">
        <w:tc>
          <w:tcPr>
            <w:tcW w:w="2250" w:type="dxa"/>
          </w:tcPr>
          <w:p w14:paraId="22DB9E39" w14:textId="77777777" w:rsidR="007E7387" w:rsidRPr="001F4F07" w:rsidRDefault="00BD6704" w:rsidP="007E7387">
            <w:pPr>
              <w:pStyle w:val="BodyText"/>
              <w:spacing w:after="0"/>
              <w:rPr>
                <w:sz w:val="20"/>
              </w:rPr>
            </w:pPr>
            <w:r w:rsidRPr="001F4F07">
              <w:rPr>
                <w:sz w:val="20"/>
              </w:rPr>
              <w:t>10</w:t>
            </w:r>
          </w:p>
        </w:tc>
        <w:tc>
          <w:tcPr>
            <w:tcW w:w="6390" w:type="dxa"/>
          </w:tcPr>
          <w:p w14:paraId="5E51C5D3" w14:textId="77777777" w:rsidR="007E7387" w:rsidRPr="001F4F07" w:rsidRDefault="007E7387" w:rsidP="007E7387">
            <w:pPr>
              <w:pStyle w:val="BodyText"/>
              <w:spacing w:after="0"/>
              <w:rPr>
                <w:sz w:val="20"/>
              </w:rPr>
            </w:pPr>
            <w:r w:rsidRPr="001F4F07">
              <w:rPr>
                <w:sz w:val="20"/>
              </w:rPr>
              <w:t>LDOM</w:t>
            </w:r>
            <w:r w:rsidR="000068CF" w:rsidRPr="001F4F07">
              <w:rPr>
                <w:sz w:val="20"/>
              </w:rPr>
              <w:t>, mg/l</w:t>
            </w:r>
            <w:r w:rsidR="004937CF" w:rsidRPr="001F4F07">
              <w:rPr>
                <w:sz w:val="20"/>
              </w:rPr>
              <w:t xml:space="preserve"> as organic matter</w:t>
            </w:r>
          </w:p>
        </w:tc>
      </w:tr>
      <w:tr w:rsidR="007E7387" w:rsidRPr="001F4F07" w14:paraId="1F8415C1" w14:textId="77777777" w:rsidTr="001F4F07">
        <w:tc>
          <w:tcPr>
            <w:tcW w:w="2250" w:type="dxa"/>
          </w:tcPr>
          <w:p w14:paraId="7DB5E1AE" w14:textId="77777777" w:rsidR="007E7387" w:rsidRPr="001F4F07" w:rsidRDefault="007E7387" w:rsidP="007E7387">
            <w:pPr>
              <w:pStyle w:val="BodyText"/>
              <w:spacing w:after="0"/>
              <w:rPr>
                <w:sz w:val="20"/>
              </w:rPr>
            </w:pPr>
            <w:r w:rsidRPr="001F4F07">
              <w:rPr>
                <w:sz w:val="20"/>
              </w:rPr>
              <w:t>1</w:t>
            </w:r>
            <w:r w:rsidR="00BD6704" w:rsidRPr="001F4F07">
              <w:rPr>
                <w:sz w:val="20"/>
              </w:rPr>
              <w:t>1</w:t>
            </w:r>
          </w:p>
        </w:tc>
        <w:tc>
          <w:tcPr>
            <w:tcW w:w="6390" w:type="dxa"/>
          </w:tcPr>
          <w:p w14:paraId="459FD390" w14:textId="77777777" w:rsidR="007E7387" w:rsidRPr="001F4F07" w:rsidRDefault="007E7387" w:rsidP="007E7387">
            <w:pPr>
              <w:pStyle w:val="BodyText"/>
              <w:spacing w:after="0"/>
              <w:rPr>
                <w:sz w:val="20"/>
              </w:rPr>
            </w:pPr>
            <w:r w:rsidRPr="001F4F07">
              <w:rPr>
                <w:sz w:val="20"/>
              </w:rPr>
              <w:t>RDOM</w:t>
            </w:r>
            <w:r w:rsidR="000068CF" w:rsidRPr="001F4F07">
              <w:rPr>
                <w:sz w:val="20"/>
              </w:rPr>
              <w:t>, mg/l</w:t>
            </w:r>
            <w:r w:rsidR="004937CF" w:rsidRPr="001F4F07">
              <w:rPr>
                <w:sz w:val="20"/>
              </w:rPr>
              <w:t xml:space="preserve"> as organic matter</w:t>
            </w:r>
          </w:p>
        </w:tc>
      </w:tr>
      <w:tr w:rsidR="007E7387" w:rsidRPr="001F4F07" w14:paraId="01CF9EFD" w14:textId="77777777" w:rsidTr="001F4F07">
        <w:tc>
          <w:tcPr>
            <w:tcW w:w="2250" w:type="dxa"/>
          </w:tcPr>
          <w:p w14:paraId="294349CF" w14:textId="77777777" w:rsidR="007E7387" w:rsidRPr="001F4F07" w:rsidRDefault="007E7387" w:rsidP="007E7387">
            <w:pPr>
              <w:pStyle w:val="BodyText"/>
              <w:spacing w:after="0"/>
              <w:rPr>
                <w:sz w:val="20"/>
              </w:rPr>
            </w:pPr>
            <w:r w:rsidRPr="001F4F07">
              <w:rPr>
                <w:sz w:val="20"/>
              </w:rPr>
              <w:t>1</w:t>
            </w:r>
            <w:r w:rsidR="00BD6704" w:rsidRPr="001F4F07">
              <w:rPr>
                <w:sz w:val="20"/>
              </w:rPr>
              <w:t>2</w:t>
            </w:r>
          </w:p>
        </w:tc>
        <w:tc>
          <w:tcPr>
            <w:tcW w:w="6390" w:type="dxa"/>
          </w:tcPr>
          <w:p w14:paraId="157342A0" w14:textId="77777777" w:rsidR="007E7387" w:rsidRPr="001F4F07" w:rsidRDefault="007E7387" w:rsidP="007E7387">
            <w:pPr>
              <w:pStyle w:val="BodyText"/>
              <w:spacing w:after="0"/>
              <w:rPr>
                <w:sz w:val="20"/>
              </w:rPr>
            </w:pPr>
            <w:r w:rsidRPr="001F4F07">
              <w:rPr>
                <w:sz w:val="20"/>
              </w:rPr>
              <w:t>LPOM</w:t>
            </w:r>
            <w:r w:rsidR="000068CF" w:rsidRPr="001F4F07">
              <w:rPr>
                <w:sz w:val="20"/>
              </w:rPr>
              <w:t>, mg/l</w:t>
            </w:r>
            <w:r w:rsidR="004937CF" w:rsidRPr="001F4F07">
              <w:rPr>
                <w:sz w:val="20"/>
              </w:rPr>
              <w:t xml:space="preserve"> as organic matter</w:t>
            </w:r>
          </w:p>
        </w:tc>
      </w:tr>
      <w:tr w:rsidR="007E7387" w:rsidRPr="001F4F07" w14:paraId="7AD1E14A" w14:textId="77777777" w:rsidTr="001F4F07">
        <w:tc>
          <w:tcPr>
            <w:tcW w:w="2250" w:type="dxa"/>
          </w:tcPr>
          <w:p w14:paraId="1512FF7E" w14:textId="77777777" w:rsidR="007E7387" w:rsidRPr="001F4F07" w:rsidRDefault="007E7387" w:rsidP="007E7387">
            <w:pPr>
              <w:pStyle w:val="BodyText"/>
              <w:spacing w:after="0"/>
              <w:rPr>
                <w:sz w:val="20"/>
              </w:rPr>
            </w:pPr>
            <w:r w:rsidRPr="001F4F07">
              <w:rPr>
                <w:sz w:val="20"/>
              </w:rPr>
              <w:t>1</w:t>
            </w:r>
            <w:r w:rsidR="00BD6704" w:rsidRPr="001F4F07">
              <w:rPr>
                <w:sz w:val="20"/>
              </w:rPr>
              <w:t>3</w:t>
            </w:r>
          </w:p>
        </w:tc>
        <w:tc>
          <w:tcPr>
            <w:tcW w:w="6390" w:type="dxa"/>
          </w:tcPr>
          <w:p w14:paraId="14E0455E" w14:textId="77777777" w:rsidR="007E7387" w:rsidRPr="001F4F07" w:rsidRDefault="007E7387" w:rsidP="007E7387">
            <w:pPr>
              <w:pStyle w:val="BodyText"/>
              <w:spacing w:after="0"/>
              <w:rPr>
                <w:sz w:val="20"/>
              </w:rPr>
            </w:pPr>
            <w:r w:rsidRPr="001F4F07">
              <w:rPr>
                <w:sz w:val="20"/>
              </w:rPr>
              <w:t>RPOM</w:t>
            </w:r>
            <w:r w:rsidR="000068CF" w:rsidRPr="001F4F07">
              <w:rPr>
                <w:sz w:val="20"/>
              </w:rPr>
              <w:t>, mg/l</w:t>
            </w:r>
            <w:r w:rsidR="004937CF" w:rsidRPr="001F4F07">
              <w:rPr>
                <w:sz w:val="20"/>
              </w:rPr>
              <w:t xml:space="preserve"> as organic matter</w:t>
            </w:r>
          </w:p>
        </w:tc>
      </w:tr>
      <w:tr w:rsidR="007E7387" w:rsidRPr="001F4F07" w14:paraId="067E42A5" w14:textId="77777777" w:rsidTr="001F4F07">
        <w:tc>
          <w:tcPr>
            <w:tcW w:w="2250" w:type="dxa"/>
          </w:tcPr>
          <w:p w14:paraId="60BCD249" w14:textId="77777777" w:rsidR="007E7387" w:rsidRPr="001F4F07" w:rsidRDefault="007E7387" w:rsidP="007E7387">
            <w:pPr>
              <w:pStyle w:val="BodyText"/>
              <w:spacing w:after="0"/>
              <w:rPr>
                <w:sz w:val="20"/>
              </w:rPr>
            </w:pPr>
            <w:r w:rsidRPr="001F4F07">
              <w:rPr>
                <w:sz w:val="20"/>
              </w:rPr>
              <w:t>1</w:t>
            </w:r>
            <w:r w:rsidR="00BD6704" w:rsidRPr="001F4F07">
              <w:rPr>
                <w:sz w:val="20"/>
              </w:rPr>
              <w:t>4</w:t>
            </w:r>
          </w:p>
        </w:tc>
        <w:tc>
          <w:tcPr>
            <w:tcW w:w="6390" w:type="dxa"/>
          </w:tcPr>
          <w:p w14:paraId="46DC24D8" w14:textId="26B6C8B7" w:rsidR="007E7387" w:rsidRPr="001F4F07" w:rsidRDefault="007E7387" w:rsidP="007E7387">
            <w:pPr>
              <w:pStyle w:val="BodyText"/>
              <w:spacing w:after="0"/>
              <w:rPr>
                <w:sz w:val="20"/>
              </w:rPr>
            </w:pPr>
            <w:r w:rsidRPr="001F4F07">
              <w:rPr>
                <w:sz w:val="20"/>
              </w:rPr>
              <w:t>CBOD</w:t>
            </w:r>
            <w:ins w:id="1483" w:author="Honnalore Steissberg" w:date="2021-08-04T14:47:00Z">
              <w:r w:rsidR="00782BAD">
                <w:rPr>
                  <w:sz w:val="20"/>
                </w:rPr>
                <w:t xml:space="preserve">: </w:t>
              </w:r>
            </w:ins>
            <w:del w:id="1484" w:author="Honnalore Steissberg" w:date="2021-08-04T14:47:00Z">
              <w:r w:rsidRPr="001F4F07" w:rsidDel="00782BAD">
                <w:rPr>
                  <w:sz w:val="20"/>
                </w:rPr>
                <w:delText xml:space="preserve"> - </w:delText>
              </w:r>
            </w:del>
            <w:r w:rsidRPr="001F4F07">
              <w:rPr>
                <w:sz w:val="20"/>
              </w:rPr>
              <w:t>user</w:t>
            </w:r>
            <w:ins w:id="1485" w:author="Honnalore Steissberg" w:date="2021-08-04T14:47:00Z">
              <w:r w:rsidR="00782BAD">
                <w:rPr>
                  <w:sz w:val="20"/>
                </w:rPr>
                <w:t>-</w:t>
              </w:r>
            </w:ins>
            <w:del w:id="1486" w:author="Honnalore Steissberg" w:date="2021-08-04T14:47:00Z">
              <w:r w:rsidRPr="001F4F07" w:rsidDel="00782BAD">
                <w:rPr>
                  <w:sz w:val="20"/>
                </w:rPr>
                <w:delText xml:space="preserve"> </w:delText>
              </w:r>
            </w:del>
            <w:r w:rsidRPr="001F4F07">
              <w:rPr>
                <w:sz w:val="20"/>
              </w:rPr>
              <w:t>defined number of groups</w:t>
            </w:r>
            <w:r w:rsidR="000068CF" w:rsidRPr="001F4F07">
              <w:rPr>
                <w:sz w:val="20"/>
              </w:rPr>
              <w:t>, mg/l</w:t>
            </w:r>
            <w:r w:rsidR="004937CF" w:rsidRPr="001F4F07">
              <w:rPr>
                <w:sz w:val="20"/>
              </w:rPr>
              <w:t xml:space="preserve"> as O</w:t>
            </w:r>
            <w:r w:rsidR="004937CF" w:rsidRPr="001F4F07">
              <w:rPr>
                <w:sz w:val="20"/>
                <w:vertAlign w:val="subscript"/>
              </w:rPr>
              <w:t>2</w:t>
            </w:r>
            <w:r w:rsidR="0064266E" w:rsidRPr="001F4F07">
              <w:rPr>
                <w:sz w:val="20"/>
                <w:vertAlign w:val="subscript"/>
              </w:rPr>
              <w:t xml:space="preserve">, </w:t>
            </w:r>
            <w:r w:rsidR="0064266E" w:rsidRPr="001F4F07">
              <w:rPr>
                <w:sz w:val="20"/>
              </w:rPr>
              <w:t xml:space="preserve">set by </w:t>
            </w:r>
            <w:r w:rsidR="00D21633" w:rsidRPr="001F4F07">
              <w:rPr>
                <w:sz w:val="20"/>
              </w:rPr>
              <w:t>[</w:t>
            </w:r>
            <w:r w:rsidR="0064266E" w:rsidRPr="001F4F07">
              <w:rPr>
                <w:sz w:val="20"/>
              </w:rPr>
              <w:t>NBOD</w:t>
            </w:r>
            <w:r w:rsidR="00D21633" w:rsidRPr="001F4F07">
              <w:rPr>
                <w:sz w:val="20"/>
              </w:rPr>
              <w:t>]</w:t>
            </w:r>
          </w:p>
        </w:tc>
      </w:tr>
      <w:tr w:rsidR="002E07E0" w:rsidRPr="001F4F07" w14:paraId="11EB06FD" w14:textId="77777777" w:rsidTr="001F4F07">
        <w:tc>
          <w:tcPr>
            <w:tcW w:w="2250" w:type="dxa"/>
          </w:tcPr>
          <w:p w14:paraId="34CF750E" w14:textId="77777777" w:rsidR="002E07E0" w:rsidRPr="001F4F07" w:rsidRDefault="002E07E0" w:rsidP="007E7387">
            <w:pPr>
              <w:pStyle w:val="BodyText"/>
              <w:spacing w:after="0"/>
              <w:rPr>
                <w:sz w:val="20"/>
              </w:rPr>
            </w:pPr>
            <w:r w:rsidRPr="001F4F07">
              <w:rPr>
                <w:sz w:val="20"/>
              </w:rPr>
              <w:t>1</w:t>
            </w:r>
            <w:r w:rsidR="00BD6704" w:rsidRPr="001F4F07">
              <w:rPr>
                <w:sz w:val="20"/>
              </w:rPr>
              <w:t>5</w:t>
            </w:r>
          </w:p>
        </w:tc>
        <w:tc>
          <w:tcPr>
            <w:tcW w:w="6390" w:type="dxa"/>
          </w:tcPr>
          <w:p w14:paraId="15CA6E02" w14:textId="4D3EDD76" w:rsidR="002E07E0" w:rsidRPr="001F4F07" w:rsidRDefault="002E07E0" w:rsidP="007E7387">
            <w:pPr>
              <w:pStyle w:val="BodyText"/>
              <w:spacing w:after="0"/>
              <w:rPr>
                <w:sz w:val="20"/>
              </w:rPr>
            </w:pPr>
            <w:r w:rsidRPr="001F4F07">
              <w:rPr>
                <w:sz w:val="20"/>
              </w:rPr>
              <w:t>CBOD-P</w:t>
            </w:r>
            <w:ins w:id="1487" w:author="Honnalore Steissberg" w:date="2021-08-04T14:47:00Z">
              <w:r w:rsidR="00782BAD">
                <w:rPr>
                  <w:sz w:val="20"/>
                </w:rPr>
                <w:t>:</w:t>
              </w:r>
            </w:ins>
            <w:del w:id="1488" w:author="Honnalore Steissberg" w:date="2021-08-04T14:47:00Z">
              <w:r w:rsidRPr="001F4F07" w:rsidDel="00782BAD">
                <w:rPr>
                  <w:sz w:val="20"/>
                </w:rPr>
                <w:delText xml:space="preserve"> –</w:delText>
              </w:r>
            </w:del>
            <w:r w:rsidRPr="001F4F07">
              <w:rPr>
                <w:sz w:val="20"/>
              </w:rPr>
              <w:t xml:space="preserve"> user</w:t>
            </w:r>
            <w:ins w:id="1489" w:author="Honnalore Steissberg" w:date="2021-08-04T14:47:00Z">
              <w:r w:rsidR="00782BAD">
                <w:rPr>
                  <w:sz w:val="20"/>
                </w:rPr>
                <w:t>-</w:t>
              </w:r>
            </w:ins>
            <w:del w:id="1490" w:author="Honnalore Steissberg" w:date="2021-08-04T14:47:00Z">
              <w:r w:rsidRPr="001F4F07" w:rsidDel="00782BAD">
                <w:rPr>
                  <w:sz w:val="20"/>
                </w:rPr>
                <w:delText xml:space="preserve"> </w:delText>
              </w:r>
            </w:del>
            <w:r w:rsidRPr="001F4F07">
              <w:rPr>
                <w:sz w:val="20"/>
              </w:rPr>
              <w:t>defined number of groups</w:t>
            </w:r>
            <w:r w:rsidR="000068CF" w:rsidRPr="001F4F07">
              <w:rPr>
                <w:sz w:val="20"/>
              </w:rPr>
              <w:t>, mg/l</w:t>
            </w:r>
            <w:r w:rsidR="004937CF" w:rsidRPr="001F4F07">
              <w:rPr>
                <w:sz w:val="20"/>
              </w:rPr>
              <w:t xml:space="preserve"> as P</w:t>
            </w:r>
            <w:r w:rsidR="0064266E" w:rsidRPr="001F4F07">
              <w:rPr>
                <w:sz w:val="20"/>
              </w:rPr>
              <w:t xml:space="preserve">, set by </w:t>
            </w:r>
            <w:r w:rsidR="00D21633" w:rsidRPr="001F4F07">
              <w:rPr>
                <w:sz w:val="20"/>
              </w:rPr>
              <w:t>[</w:t>
            </w:r>
            <w:r w:rsidR="0064266E" w:rsidRPr="001F4F07">
              <w:rPr>
                <w:sz w:val="20"/>
              </w:rPr>
              <w:t>NBOD</w:t>
            </w:r>
            <w:r w:rsidR="00D21633" w:rsidRPr="001F4F07">
              <w:rPr>
                <w:sz w:val="20"/>
              </w:rPr>
              <w:t>]</w:t>
            </w:r>
          </w:p>
        </w:tc>
      </w:tr>
      <w:tr w:rsidR="002E07E0" w:rsidRPr="001F4F07" w14:paraId="7FBED808" w14:textId="77777777" w:rsidTr="001F4F07">
        <w:tc>
          <w:tcPr>
            <w:tcW w:w="2250" w:type="dxa"/>
          </w:tcPr>
          <w:p w14:paraId="0077DD99" w14:textId="77777777" w:rsidR="002E07E0" w:rsidRPr="001F4F07" w:rsidRDefault="002E07E0" w:rsidP="007E7387">
            <w:pPr>
              <w:pStyle w:val="BodyText"/>
              <w:spacing w:after="0"/>
              <w:rPr>
                <w:sz w:val="20"/>
              </w:rPr>
            </w:pPr>
            <w:r w:rsidRPr="001F4F07">
              <w:rPr>
                <w:sz w:val="20"/>
              </w:rPr>
              <w:t>1</w:t>
            </w:r>
            <w:r w:rsidR="00BD6704" w:rsidRPr="001F4F07">
              <w:rPr>
                <w:sz w:val="20"/>
              </w:rPr>
              <w:t>6</w:t>
            </w:r>
          </w:p>
        </w:tc>
        <w:tc>
          <w:tcPr>
            <w:tcW w:w="6390" w:type="dxa"/>
          </w:tcPr>
          <w:p w14:paraId="117CE737" w14:textId="7134600A" w:rsidR="002E07E0" w:rsidRPr="001F4F07" w:rsidRDefault="002E07E0" w:rsidP="007E7387">
            <w:pPr>
              <w:pStyle w:val="BodyText"/>
              <w:spacing w:after="0"/>
              <w:rPr>
                <w:sz w:val="20"/>
              </w:rPr>
            </w:pPr>
            <w:r w:rsidRPr="001F4F07">
              <w:rPr>
                <w:sz w:val="20"/>
              </w:rPr>
              <w:t>CBOD-N</w:t>
            </w:r>
            <w:ins w:id="1491" w:author="Honnalore Steissberg" w:date="2021-08-04T14:48:00Z">
              <w:r w:rsidR="00782BAD">
                <w:rPr>
                  <w:sz w:val="20"/>
                </w:rPr>
                <w:t xml:space="preserve">: </w:t>
              </w:r>
            </w:ins>
            <w:del w:id="1492" w:author="Honnalore Steissberg" w:date="2021-08-04T14:48:00Z">
              <w:r w:rsidRPr="001F4F07" w:rsidDel="00782BAD">
                <w:rPr>
                  <w:sz w:val="20"/>
                </w:rPr>
                <w:delText xml:space="preserve"> – </w:delText>
              </w:r>
            </w:del>
            <w:r w:rsidRPr="001F4F07">
              <w:rPr>
                <w:sz w:val="20"/>
              </w:rPr>
              <w:t>user</w:t>
            </w:r>
            <w:ins w:id="1493" w:author="Honnalore Steissberg" w:date="2021-08-04T14:47:00Z">
              <w:r w:rsidR="00782BAD">
                <w:rPr>
                  <w:sz w:val="20"/>
                </w:rPr>
                <w:t>-</w:t>
              </w:r>
            </w:ins>
            <w:del w:id="1494" w:author="Honnalore Steissberg" w:date="2021-08-04T14:47:00Z">
              <w:r w:rsidRPr="001F4F07" w:rsidDel="00782BAD">
                <w:rPr>
                  <w:sz w:val="20"/>
                </w:rPr>
                <w:delText xml:space="preserve"> </w:delText>
              </w:r>
            </w:del>
            <w:r w:rsidRPr="001F4F07">
              <w:rPr>
                <w:sz w:val="20"/>
              </w:rPr>
              <w:t>defined number of groups</w:t>
            </w:r>
            <w:r w:rsidR="000068CF" w:rsidRPr="001F4F07">
              <w:rPr>
                <w:sz w:val="20"/>
              </w:rPr>
              <w:t>, mg/l</w:t>
            </w:r>
            <w:r w:rsidR="004937CF" w:rsidRPr="001F4F07">
              <w:rPr>
                <w:sz w:val="20"/>
              </w:rPr>
              <w:t xml:space="preserve"> as N</w:t>
            </w:r>
            <w:r w:rsidR="0064266E" w:rsidRPr="001F4F07">
              <w:rPr>
                <w:sz w:val="20"/>
              </w:rPr>
              <w:t xml:space="preserve">, set by </w:t>
            </w:r>
            <w:r w:rsidR="00D21633" w:rsidRPr="001F4F07">
              <w:rPr>
                <w:sz w:val="20"/>
              </w:rPr>
              <w:t>[</w:t>
            </w:r>
            <w:r w:rsidR="0064266E" w:rsidRPr="001F4F07">
              <w:rPr>
                <w:sz w:val="20"/>
              </w:rPr>
              <w:t>NBOD</w:t>
            </w:r>
            <w:r w:rsidR="00D21633" w:rsidRPr="001F4F07">
              <w:rPr>
                <w:sz w:val="20"/>
              </w:rPr>
              <w:t>]</w:t>
            </w:r>
          </w:p>
        </w:tc>
      </w:tr>
      <w:tr w:rsidR="007E7387" w:rsidRPr="001F4F07" w14:paraId="7E3843F1" w14:textId="77777777" w:rsidTr="001F4F07">
        <w:tc>
          <w:tcPr>
            <w:tcW w:w="2250" w:type="dxa"/>
          </w:tcPr>
          <w:p w14:paraId="5772B94E" w14:textId="77777777" w:rsidR="007E7387" w:rsidRPr="001F4F07" w:rsidRDefault="007E7387" w:rsidP="002E07E0">
            <w:pPr>
              <w:pStyle w:val="BodyText"/>
              <w:spacing w:after="0"/>
              <w:rPr>
                <w:sz w:val="20"/>
              </w:rPr>
            </w:pPr>
            <w:r w:rsidRPr="001F4F07">
              <w:rPr>
                <w:sz w:val="20"/>
              </w:rPr>
              <w:t>1</w:t>
            </w:r>
            <w:r w:rsidR="00BD6704" w:rsidRPr="001F4F07">
              <w:rPr>
                <w:sz w:val="20"/>
              </w:rPr>
              <w:t>7</w:t>
            </w:r>
          </w:p>
        </w:tc>
        <w:tc>
          <w:tcPr>
            <w:tcW w:w="6390" w:type="dxa"/>
          </w:tcPr>
          <w:p w14:paraId="673BDA72" w14:textId="7E982C15" w:rsidR="007E7387" w:rsidRPr="001F4F07" w:rsidRDefault="007E7387" w:rsidP="007E7387">
            <w:pPr>
              <w:pStyle w:val="BodyText"/>
              <w:spacing w:after="0"/>
              <w:rPr>
                <w:sz w:val="20"/>
              </w:rPr>
            </w:pPr>
            <w:r w:rsidRPr="001F4F07">
              <w:rPr>
                <w:sz w:val="20"/>
              </w:rPr>
              <w:t>Algae</w:t>
            </w:r>
            <w:ins w:id="1495" w:author="Honnalore Steissberg" w:date="2021-08-04T14:48:00Z">
              <w:r w:rsidR="00782BAD">
                <w:rPr>
                  <w:sz w:val="20"/>
                </w:rPr>
                <w:t xml:space="preserve">: </w:t>
              </w:r>
            </w:ins>
            <w:del w:id="1496" w:author="Honnalore Steissberg" w:date="2021-08-04T14:48:00Z">
              <w:r w:rsidRPr="001F4F07" w:rsidDel="00782BAD">
                <w:rPr>
                  <w:sz w:val="20"/>
                </w:rPr>
                <w:delText xml:space="preserve"> - </w:delText>
              </w:r>
            </w:del>
            <w:r w:rsidRPr="001F4F07">
              <w:rPr>
                <w:sz w:val="20"/>
              </w:rPr>
              <w:t>user</w:t>
            </w:r>
            <w:ins w:id="1497" w:author="Honnalore Steissberg" w:date="2021-08-04T14:48:00Z">
              <w:r w:rsidR="00782BAD">
                <w:rPr>
                  <w:sz w:val="20"/>
                </w:rPr>
                <w:t>-</w:t>
              </w:r>
            </w:ins>
            <w:del w:id="1498" w:author="Honnalore Steissberg" w:date="2021-08-04T14:48:00Z">
              <w:r w:rsidRPr="001F4F07" w:rsidDel="00782BAD">
                <w:rPr>
                  <w:sz w:val="20"/>
                </w:rPr>
                <w:delText xml:space="preserve"> </w:delText>
              </w:r>
            </w:del>
            <w:r w:rsidRPr="001F4F07">
              <w:rPr>
                <w:sz w:val="20"/>
              </w:rPr>
              <w:t>defined number of groups</w:t>
            </w:r>
            <w:r w:rsidR="000068CF" w:rsidRPr="001F4F07">
              <w:rPr>
                <w:sz w:val="20"/>
              </w:rPr>
              <w:t xml:space="preserve">, </w:t>
            </w:r>
            <w:r w:rsidR="004937CF" w:rsidRPr="001F4F07">
              <w:rPr>
                <w:sz w:val="20"/>
              </w:rPr>
              <w:t xml:space="preserve">mg/l as </w:t>
            </w:r>
            <w:r w:rsidR="000068CF" w:rsidRPr="001F4F07">
              <w:rPr>
                <w:sz w:val="20"/>
              </w:rPr>
              <w:t xml:space="preserve">dry weight </w:t>
            </w:r>
            <w:r w:rsidR="004937CF" w:rsidRPr="001F4F07">
              <w:rPr>
                <w:sz w:val="20"/>
              </w:rPr>
              <w:t>organic matter</w:t>
            </w:r>
            <w:r w:rsidR="0064266E" w:rsidRPr="001F4F07">
              <w:rPr>
                <w:sz w:val="20"/>
              </w:rPr>
              <w:t xml:space="preserve">, set by </w:t>
            </w:r>
            <w:r w:rsidR="00D21633" w:rsidRPr="001F4F07">
              <w:rPr>
                <w:sz w:val="20"/>
              </w:rPr>
              <w:t>[</w:t>
            </w:r>
            <w:r w:rsidR="0064266E" w:rsidRPr="001F4F07">
              <w:rPr>
                <w:sz w:val="20"/>
              </w:rPr>
              <w:t>NAL</w:t>
            </w:r>
            <w:r w:rsidR="00D21633" w:rsidRPr="001F4F07">
              <w:rPr>
                <w:sz w:val="20"/>
              </w:rPr>
              <w:t>]</w:t>
            </w:r>
          </w:p>
        </w:tc>
      </w:tr>
      <w:tr w:rsidR="007E7387" w:rsidRPr="001F4F07" w14:paraId="12DB97A0" w14:textId="77777777" w:rsidTr="001F4F07">
        <w:tc>
          <w:tcPr>
            <w:tcW w:w="2250" w:type="dxa"/>
          </w:tcPr>
          <w:p w14:paraId="4F937068" w14:textId="77777777" w:rsidR="007E7387" w:rsidRPr="001F4F07" w:rsidRDefault="007E7387" w:rsidP="002E07E0">
            <w:pPr>
              <w:pStyle w:val="BodyText"/>
              <w:spacing w:after="0"/>
              <w:rPr>
                <w:sz w:val="20"/>
              </w:rPr>
            </w:pPr>
            <w:r w:rsidRPr="001F4F07">
              <w:rPr>
                <w:sz w:val="20"/>
              </w:rPr>
              <w:t>1</w:t>
            </w:r>
            <w:r w:rsidR="00BD6704" w:rsidRPr="001F4F07">
              <w:rPr>
                <w:sz w:val="20"/>
              </w:rPr>
              <w:t>8</w:t>
            </w:r>
          </w:p>
        </w:tc>
        <w:tc>
          <w:tcPr>
            <w:tcW w:w="6390" w:type="dxa"/>
          </w:tcPr>
          <w:p w14:paraId="664C295C" w14:textId="77777777" w:rsidR="007E7387" w:rsidRPr="001F4F07" w:rsidRDefault="007E7387" w:rsidP="007E7387">
            <w:pPr>
              <w:pStyle w:val="BodyText"/>
              <w:spacing w:after="0"/>
              <w:rPr>
                <w:sz w:val="20"/>
              </w:rPr>
            </w:pPr>
            <w:r w:rsidRPr="001F4F07">
              <w:rPr>
                <w:sz w:val="20"/>
              </w:rPr>
              <w:t>Dissolved oxygen</w:t>
            </w:r>
            <w:r w:rsidR="000068CF" w:rsidRPr="001F4F07">
              <w:rPr>
                <w:sz w:val="20"/>
              </w:rPr>
              <w:t>, mg/l</w:t>
            </w:r>
          </w:p>
        </w:tc>
      </w:tr>
      <w:tr w:rsidR="007E7387" w:rsidRPr="001F4F07" w14:paraId="4E40767A" w14:textId="77777777" w:rsidTr="001F4F07">
        <w:tc>
          <w:tcPr>
            <w:tcW w:w="2250" w:type="dxa"/>
          </w:tcPr>
          <w:p w14:paraId="0D548981" w14:textId="77777777" w:rsidR="007E7387" w:rsidRPr="001F4F07" w:rsidRDefault="002E07E0" w:rsidP="007E7387">
            <w:pPr>
              <w:pStyle w:val="BodyText"/>
              <w:spacing w:after="0"/>
              <w:rPr>
                <w:sz w:val="20"/>
              </w:rPr>
            </w:pPr>
            <w:r w:rsidRPr="001F4F07">
              <w:rPr>
                <w:sz w:val="20"/>
              </w:rPr>
              <w:t>1</w:t>
            </w:r>
            <w:r w:rsidR="00BD6704" w:rsidRPr="001F4F07">
              <w:rPr>
                <w:sz w:val="20"/>
              </w:rPr>
              <w:t>9</w:t>
            </w:r>
          </w:p>
        </w:tc>
        <w:tc>
          <w:tcPr>
            <w:tcW w:w="6390" w:type="dxa"/>
          </w:tcPr>
          <w:p w14:paraId="7F2BCC10" w14:textId="77777777" w:rsidR="007E7387" w:rsidRPr="001F4F07" w:rsidRDefault="007E7387" w:rsidP="004937CF">
            <w:pPr>
              <w:pStyle w:val="BodyText"/>
              <w:spacing w:after="0"/>
              <w:rPr>
                <w:sz w:val="20"/>
              </w:rPr>
            </w:pPr>
            <w:r w:rsidRPr="001F4F07">
              <w:rPr>
                <w:sz w:val="20"/>
              </w:rPr>
              <w:t>TIC</w:t>
            </w:r>
            <w:r w:rsidR="004937CF" w:rsidRPr="001F4F07">
              <w:rPr>
                <w:sz w:val="20"/>
              </w:rPr>
              <w:t xml:space="preserve">, </w:t>
            </w:r>
            <w:r w:rsidRPr="001F4F07">
              <w:rPr>
                <w:sz w:val="20"/>
              </w:rPr>
              <w:t>mg/l as C</w:t>
            </w:r>
          </w:p>
        </w:tc>
      </w:tr>
      <w:tr w:rsidR="007E7387" w:rsidRPr="001F4F07" w14:paraId="0EAD1059" w14:textId="77777777" w:rsidTr="001F4F07">
        <w:tc>
          <w:tcPr>
            <w:tcW w:w="2250" w:type="dxa"/>
          </w:tcPr>
          <w:p w14:paraId="1A0DF91E" w14:textId="77777777" w:rsidR="007E7387" w:rsidRPr="001F4F07" w:rsidRDefault="00BD6704" w:rsidP="007E7387">
            <w:pPr>
              <w:pStyle w:val="BodyText"/>
              <w:spacing w:after="0"/>
              <w:rPr>
                <w:sz w:val="20"/>
              </w:rPr>
            </w:pPr>
            <w:r w:rsidRPr="001F4F07">
              <w:rPr>
                <w:sz w:val="20"/>
              </w:rPr>
              <w:t>20</w:t>
            </w:r>
          </w:p>
        </w:tc>
        <w:tc>
          <w:tcPr>
            <w:tcW w:w="6390" w:type="dxa"/>
          </w:tcPr>
          <w:p w14:paraId="251AC2BA" w14:textId="77777777" w:rsidR="007E7387" w:rsidRPr="001F4F07" w:rsidRDefault="007E7387" w:rsidP="004937CF">
            <w:pPr>
              <w:pStyle w:val="BodyText"/>
              <w:spacing w:after="0"/>
              <w:rPr>
                <w:sz w:val="20"/>
              </w:rPr>
            </w:pPr>
            <w:r w:rsidRPr="001F4F07">
              <w:rPr>
                <w:sz w:val="20"/>
              </w:rPr>
              <w:t>Alkalinity</w:t>
            </w:r>
            <w:r w:rsidR="004937CF" w:rsidRPr="001F4F07">
              <w:rPr>
                <w:sz w:val="20"/>
              </w:rPr>
              <w:t>,</w:t>
            </w:r>
            <w:r w:rsidRPr="001F4F07">
              <w:rPr>
                <w:sz w:val="20"/>
              </w:rPr>
              <w:t xml:space="preserve"> mg/l as CaCO</w:t>
            </w:r>
            <w:r w:rsidRPr="001F4F07">
              <w:rPr>
                <w:sz w:val="20"/>
                <w:vertAlign w:val="subscript"/>
              </w:rPr>
              <w:t>3</w:t>
            </w:r>
          </w:p>
        </w:tc>
      </w:tr>
      <w:tr w:rsidR="007E7387" w:rsidRPr="001F4F07" w14:paraId="33C1A5C2" w14:textId="77777777" w:rsidTr="001F4F07">
        <w:tc>
          <w:tcPr>
            <w:tcW w:w="2250" w:type="dxa"/>
          </w:tcPr>
          <w:p w14:paraId="2058D158" w14:textId="77777777" w:rsidR="007E7387" w:rsidRPr="001F4F07" w:rsidRDefault="002E07E0" w:rsidP="007E7387">
            <w:pPr>
              <w:pStyle w:val="BodyText"/>
              <w:spacing w:after="0"/>
              <w:rPr>
                <w:sz w:val="20"/>
              </w:rPr>
            </w:pPr>
            <w:r w:rsidRPr="001F4F07">
              <w:rPr>
                <w:sz w:val="20"/>
              </w:rPr>
              <w:t>2</w:t>
            </w:r>
            <w:r w:rsidR="00BD6704" w:rsidRPr="001F4F07">
              <w:rPr>
                <w:sz w:val="20"/>
              </w:rPr>
              <w:t>1</w:t>
            </w:r>
          </w:p>
        </w:tc>
        <w:tc>
          <w:tcPr>
            <w:tcW w:w="6390" w:type="dxa"/>
          </w:tcPr>
          <w:p w14:paraId="0A63DA7D" w14:textId="77777777" w:rsidR="007E7387" w:rsidRPr="001F4F07" w:rsidRDefault="007E7387" w:rsidP="007E7387">
            <w:pPr>
              <w:pStyle w:val="BodyText"/>
              <w:spacing w:after="0"/>
              <w:rPr>
                <w:sz w:val="20"/>
              </w:rPr>
            </w:pPr>
            <w:r w:rsidRPr="001F4F07">
              <w:rPr>
                <w:sz w:val="20"/>
              </w:rPr>
              <w:t>Zooplankton - user defined number of groups</w:t>
            </w:r>
            <w:r w:rsidR="000068CF" w:rsidRPr="001F4F07">
              <w:rPr>
                <w:sz w:val="20"/>
              </w:rPr>
              <w:t xml:space="preserve">, </w:t>
            </w:r>
            <w:r w:rsidR="004937CF" w:rsidRPr="001F4F07">
              <w:rPr>
                <w:sz w:val="20"/>
              </w:rPr>
              <w:t xml:space="preserve">mg/l </w:t>
            </w:r>
            <w:r w:rsidR="000068CF" w:rsidRPr="001F4F07">
              <w:rPr>
                <w:sz w:val="20"/>
              </w:rPr>
              <w:t xml:space="preserve">dry weight </w:t>
            </w:r>
            <w:r w:rsidR="004937CF" w:rsidRPr="001F4F07">
              <w:rPr>
                <w:sz w:val="20"/>
              </w:rPr>
              <w:t>organic matter</w:t>
            </w:r>
            <w:r w:rsidR="0064266E" w:rsidRPr="001F4F07">
              <w:rPr>
                <w:sz w:val="20"/>
              </w:rPr>
              <w:t xml:space="preserve">, set by </w:t>
            </w:r>
            <w:r w:rsidR="00D21633" w:rsidRPr="001F4F07">
              <w:rPr>
                <w:sz w:val="20"/>
              </w:rPr>
              <w:t>[</w:t>
            </w:r>
            <w:r w:rsidR="0064266E" w:rsidRPr="001F4F07">
              <w:rPr>
                <w:sz w:val="20"/>
              </w:rPr>
              <w:t>NZP</w:t>
            </w:r>
            <w:r w:rsidR="00D21633" w:rsidRPr="001F4F07">
              <w:rPr>
                <w:sz w:val="20"/>
              </w:rPr>
              <w:t>]</w:t>
            </w:r>
          </w:p>
        </w:tc>
      </w:tr>
      <w:tr w:rsidR="007E7387" w:rsidRPr="001F4F07" w14:paraId="34201537" w14:textId="77777777" w:rsidTr="001F4F07">
        <w:tc>
          <w:tcPr>
            <w:tcW w:w="2250" w:type="dxa"/>
          </w:tcPr>
          <w:p w14:paraId="2700CDBB" w14:textId="77777777" w:rsidR="007E7387" w:rsidRPr="001F4F07" w:rsidRDefault="002E07E0" w:rsidP="007E7387">
            <w:pPr>
              <w:pStyle w:val="BodyText"/>
              <w:spacing w:after="0"/>
              <w:rPr>
                <w:sz w:val="20"/>
              </w:rPr>
            </w:pPr>
            <w:r w:rsidRPr="001F4F07">
              <w:rPr>
                <w:sz w:val="20"/>
              </w:rPr>
              <w:t>2</w:t>
            </w:r>
            <w:r w:rsidR="00BD6704" w:rsidRPr="001F4F07">
              <w:rPr>
                <w:sz w:val="20"/>
              </w:rPr>
              <w:t>2</w:t>
            </w:r>
          </w:p>
        </w:tc>
        <w:tc>
          <w:tcPr>
            <w:tcW w:w="6390" w:type="dxa"/>
          </w:tcPr>
          <w:p w14:paraId="64E158FF" w14:textId="77777777" w:rsidR="007E7387" w:rsidRPr="001F4F07" w:rsidRDefault="007E7387" w:rsidP="007E7387">
            <w:pPr>
              <w:pStyle w:val="BodyText"/>
              <w:spacing w:after="0"/>
              <w:rPr>
                <w:sz w:val="20"/>
              </w:rPr>
            </w:pPr>
            <w:r w:rsidRPr="001F4F07">
              <w:rPr>
                <w:sz w:val="20"/>
              </w:rPr>
              <w:t>LDOM-P</w:t>
            </w:r>
            <w:r w:rsidR="000068CF" w:rsidRPr="001F4F07">
              <w:rPr>
                <w:sz w:val="20"/>
              </w:rPr>
              <w:t>, mg/l</w:t>
            </w:r>
            <w:r w:rsidR="004937CF" w:rsidRPr="001F4F07">
              <w:rPr>
                <w:sz w:val="20"/>
              </w:rPr>
              <w:t xml:space="preserve"> as P</w:t>
            </w:r>
          </w:p>
        </w:tc>
      </w:tr>
      <w:tr w:rsidR="007E7387" w:rsidRPr="001F4F07" w14:paraId="46A7F874" w14:textId="77777777" w:rsidTr="001F4F07">
        <w:tc>
          <w:tcPr>
            <w:tcW w:w="2250" w:type="dxa"/>
          </w:tcPr>
          <w:p w14:paraId="4DDAAC02" w14:textId="77777777" w:rsidR="007E7387" w:rsidRPr="001F4F07" w:rsidRDefault="002E07E0" w:rsidP="007E7387">
            <w:pPr>
              <w:pStyle w:val="BodyText"/>
              <w:spacing w:after="0"/>
              <w:rPr>
                <w:sz w:val="20"/>
              </w:rPr>
            </w:pPr>
            <w:r w:rsidRPr="001F4F07">
              <w:rPr>
                <w:sz w:val="20"/>
              </w:rPr>
              <w:t>2</w:t>
            </w:r>
            <w:r w:rsidR="00BD6704" w:rsidRPr="001F4F07">
              <w:rPr>
                <w:sz w:val="20"/>
              </w:rPr>
              <w:t>3</w:t>
            </w:r>
          </w:p>
        </w:tc>
        <w:tc>
          <w:tcPr>
            <w:tcW w:w="6390" w:type="dxa"/>
          </w:tcPr>
          <w:p w14:paraId="59059813" w14:textId="77777777" w:rsidR="007E7387" w:rsidRPr="001F4F07" w:rsidRDefault="007E7387" w:rsidP="007E7387">
            <w:pPr>
              <w:pStyle w:val="BodyText"/>
              <w:spacing w:after="0"/>
              <w:rPr>
                <w:sz w:val="20"/>
              </w:rPr>
            </w:pPr>
            <w:r w:rsidRPr="001F4F07">
              <w:rPr>
                <w:sz w:val="20"/>
              </w:rPr>
              <w:t>RDOM-P</w:t>
            </w:r>
            <w:r w:rsidR="000068CF" w:rsidRPr="001F4F07">
              <w:rPr>
                <w:sz w:val="20"/>
              </w:rPr>
              <w:t>, mg/l</w:t>
            </w:r>
            <w:r w:rsidR="004937CF" w:rsidRPr="001F4F07">
              <w:rPr>
                <w:sz w:val="20"/>
              </w:rPr>
              <w:t xml:space="preserve"> as P</w:t>
            </w:r>
          </w:p>
        </w:tc>
      </w:tr>
      <w:tr w:rsidR="007E7387" w:rsidRPr="001F4F07" w14:paraId="2500966B" w14:textId="77777777" w:rsidTr="001F4F07">
        <w:tc>
          <w:tcPr>
            <w:tcW w:w="2250" w:type="dxa"/>
          </w:tcPr>
          <w:p w14:paraId="34F35508" w14:textId="77777777" w:rsidR="007E7387" w:rsidRPr="001F4F07" w:rsidRDefault="002E07E0" w:rsidP="007E7387">
            <w:pPr>
              <w:pStyle w:val="BodyText"/>
              <w:spacing w:after="0"/>
              <w:rPr>
                <w:sz w:val="20"/>
              </w:rPr>
            </w:pPr>
            <w:r w:rsidRPr="001F4F07">
              <w:rPr>
                <w:sz w:val="20"/>
              </w:rPr>
              <w:t>2</w:t>
            </w:r>
            <w:r w:rsidR="00BD6704" w:rsidRPr="001F4F07">
              <w:rPr>
                <w:sz w:val="20"/>
              </w:rPr>
              <w:t>4</w:t>
            </w:r>
          </w:p>
        </w:tc>
        <w:tc>
          <w:tcPr>
            <w:tcW w:w="6390" w:type="dxa"/>
          </w:tcPr>
          <w:p w14:paraId="7611D40B" w14:textId="77777777" w:rsidR="007E7387" w:rsidRPr="001F4F07" w:rsidRDefault="007E7387" w:rsidP="007E7387">
            <w:pPr>
              <w:pStyle w:val="BodyText"/>
              <w:spacing w:after="0"/>
              <w:rPr>
                <w:sz w:val="20"/>
              </w:rPr>
            </w:pPr>
            <w:r w:rsidRPr="001F4F07">
              <w:rPr>
                <w:sz w:val="20"/>
              </w:rPr>
              <w:t>LPOM-P</w:t>
            </w:r>
            <w:r w:rsidR="000068CF" w:rsidRPr="001F4F07">
              <w:rPr>
                <w:sz w:val="20"/>
              </w:rPr>
              <w:t>, mg/l</w:t>
            </w:r>
            <w:r w:rsidR="004937CF" w:rsidRPr="001F4F07">
              <w:rPr>
                <w:sz w:val="20"/>
              </w:rPr>
              <w:t xml:space="preserve"> as P</w:t>
            </w:r>
          </w:p>
        </w:tc>
      </w:tr>
      <w:tr w:rsidR="007E7387" w:rsidRPr="001F4F07" w14:paraId="47C51AF5" w14:textId="77777777" w:rsidTr="001F4F07">
        <w:tc>
          <w:tcPr>
            <w:tcW w:w="2250" w:type="dxa"/>
          </w:tcPr>
          <w:p w14:paraId="22975A6B" w14:textId="77777777" w:rsidR="007E7387" w:rsidRPr="001F4F07" w:rsidRDefault="002E07E0" w:rsidP="007E7387">
            <w:pPr>
              <w:pStyle w:val="BodyText"/>
              <w:spacing w:after="0"/>
              <w:rPr>
                <w:sz w:val="20"/>
              </w:rPr>
            </w:pPr>
            <w:r w:rsidRPr="001F4F07">
              <w:rPr>
                <w:sz w:val="20"/>
              </w:rPr>
              <w:t>2</w:t>
            </w:r>
            <w:r w:rsidR="00BD6704" w:rsidRPr="001F4F07">
              <w:rPr>
                <w:sz w:val="20"/>
              </w:rPr>
              <w:t>5</w:t>
            </w:r>
          </w:p>
        </w:tc>
        <w:tc>
          <w:tcPr>
            <w:tcW w:w="6390" w:type="dxa"/>
          </w:tcPr>
          <w:p w14:paraId="237482A8" w14:textId="77777777" w:rsidR="007E7387" w:rsidRPr="001F4F07" w:rsidRDefault="007E7387" w:rsidP="007E7387">
            <w:pPr>
              <w:pStyle w:val="BodyText"/>
              <w:spacing w:after="0"/>
              <w:rPr>
                <w:sz w:val="20"/>
              </w:rPr>
            </w:pPr>
            <w:r w:rsidRPr="001F4F07">
              <w:rPr>
                <w:sz w:val="20"/>
              </w:rPr>
              <w:t>RPOM-P</w:t>
            </w:r>
            <w:r w:rsidR="000068CF" w:rsidRPr="001F4F07">
              <w:rPr>
                <w:sz w:val="20"/>
              </w:rPr>
              <w:t>, mg/l</w:t>
            </w:r>
            <w:r w:rsidR="004937CF" w:rsidRPr="001F4F07">
              <w:rPr>
                <w:sz w:val="20"/>
              </w:rPr>
              <w:t xml:space="preserve"> as P</w:t>
            </w:r>
          </w:p>
        </w:tc>
      </w:tr>
      <w:tr w:rsidR="007E7387" w:rsidRPr="001F4F07" w14:paraId="3EAC316E" w14:textId="77777777" w:rsidTr="001F4F07">
        <w:tc>
          <w:tcPr>
            <w:tcW w:w="2250" w:type="dxa"/>
          </w:tcPr>
          <w:p w14:paraId="6FA7FE1F" w14:textId="77777777" w:rsidR="007E7387" w:rsidRPr="001F4F07" w:rsidRDefault="002E07E0" w:rsidP="007E7387">
            <w:pPr>
              <w:pStyle w:val="BodyText"/>
              <w:spacing w:after="0"/>
              <w:rPr>
                <w:sz w:val="20"/>
              </w:rPr>
            </w:pPr>
            <w:r w:rsidRPr="001F4F07">
              <w:rPr>
                <w:sz w:val="20"/>
              </w:rPr>
              <w:t>2</w:t>
            </w:r>
            <w:r w:rsidR="00BD6704" w:rsidRPr="001F4F07">
              <w:rPr>
                <w:sz w:val="20"/>
              </w:rPr>
              <w:t>6</w:t>
            </w:r>
          </w:p>
        </w:tc>
        <w:tc>
          <w:tcPr>
            <w:tcW w:w="6390" w:type="dxa"/>
          </w:tcPr>
          <w:p w14:paraId="1ACCD24A" w14:textId="77777777" w:rsidR="007E7387" w:rsidRPr="001F4F07" w:rsidRDefault="007E7387" w:rsidP="007E7387">
            <w:pPr>
              <w:pStyle w:val="BodyText"/>
              <w:spacing w:after="0"/>
              <w:rPr>
                <w:sz w:val="20"/>
              </w:rPr>
            </w:pPr>
            <w:r w:rsidRPr="001F4F07">
              <w:rPr>
                <w:sz w:val="20"/>
              </w:rPr>
              <w:t>LDOM-N</w:t>
            </w:r>
            <w:r w:rsidR="000068CF" w:rsidRPr="001F4F07">
              <w:rPr>
                <w:sz w:val="20"/>
              </w:rPr>
              <w:t>, mg/l</w:t>
            </w:r>
            <w:r w:rsidR="004937CF" w:rsidRPr="001F4F07">
              <w:rPr>
                <w:sz w:val="20"/>
              </w:rPr>
              <w:t xml:space="preserve"> as N</w:t>
            </w:r>
          </w:p>
        </w:tc>
      </w:tr>
      <w:tr w:rsidR="007E7387" w:rsidRPr="001F4F07" w14:paraId="16EF1026" w14:textId="77777777" w:rsidTr="001F4F07">
        <w:tc>
          <w:tcPr>
            <w:tcW w:w="2250" w:type="dxa"/>
          </w:tcPr>
          <w:p w14:paraId="6EF12CEA" w14:textId="77777777" w:rsidR="007E7387" w:rsidRPr="001F4F07" w:rsidRDefault="002E07E0" w:rsidP="007E7387">
            <w:pPr>
              <w:pStyle w:val="BodyText"/>
              <w:spacing w:after="0"/>
              <w:rPr>
                <w:sz w:val="20"/>
              </w:rPr>
            </w:pPr>
            <w:r w:rsidRPr="001F4F07">
              <w:rPr>
                <w:sz w:val="20"/>
              </w:rPr>
              <w:t>2</w:t>
            </w:r>
            <w:r w:rsidR="00BD6704" w:rsidRPr="001F4F07">
              <w:rPr>
                <w:sz w:val="20"/>
              </w:rPr>
              <w:t>7</w:t>
            </w:r>
          </w:p>
        </w:tc>
        <w:tc>
          <w:tcPr>
            <w:tcW w:w="6390" w:type="dxa"/>
          </w:tcPr>
          <w:p w14:paraId="3554F2B0" w14:textId="77777777" w:rsidR="007E7387" w:rsidRPr="001F4F07" w:rsidRDefault="007E7387" w:rsidP="007E7387">
            <w:pPr>
              <w:pStyle w:val="BodyText"/>
              <w:spacing w:after="0"/>
              <w:rPr>
                <w:sz w:val="20"/>
              </w:rPr>
            </w:pPr>
            <w:r w:rsidRPr="001F4F07">
              <w:rPr>
                <w:sz w:val="20"/>
              </w:rPr>
              <w:t>RDOM-N</w:t>
            </w:r>
            <w:r w:rsidR="000068CF" w:rsidRPr="001F4F07">
              <w:rPr>
                <w:sz w:val="20"/>
              </w:rPr>
              <w:t>, mg/l</w:t>
            </w:r>
            <w:r w:rsidR="004937CF" w:rsidRPr="001F4F07">
              <w:rPr>
                <w:sz w:val="20"/>
              </w:rPr>
              <w:t xml:space="preserve"> as N</w:t>
            </w:r>
          </w:p>
        </w:tc>
      </w:tr>
      <w:tr w:rsidR="007E7387" w:rsidRPr="001F4F07" w14:paraId="0DB75171" w14:textId="77777777" w:rsidTr="001F4F07">
        <w:tc>
          <w:tcPr>
            <w:tcW w:w="2250" w:type="dxa"/>
          </w:tcPr>
          <w:p w14:paraId="6C4B3CD9" w14:textId="77777777" w:rsidR="007E7387" w:rsidRPr="001F4F07" w:rsidRDefault="002E07E0" w:rsidP="007E7387">
            <w:pPr>
              <w:pStyle w:val="BodyText"/>
              <w:spacing w:after="0"/>
              <w:rPr>
                <w:sz w:val="20"/>
              </w:rPr>
            </w:pPr>
            <w:r w:rsidRPr="001F4F07">
              <w:rPr>
                <w:sz w:val="20"/>
              </w:rPr>
              <w:t>2</w:t>
            </w:r>
            <w:r w:rsidR="00BD6704" w:rsidRPr="001F4F07">
              <w:rPr>
                <w:sz w:val="20"/>
              </w:rPr>
              <w:t>8</w:t>
            </w:r>
          </w:p>
        </w:tc>
        <w:tc>
          <w:tcPr>
            <w:tcW w:w="6390" w:type="dxa"/>
          </w:tcPr>
          <w:p w14:paraId="1D6A2FC5" w14:textId="77777777" w:rsidR="007E7387" w:rsidRPr="001F4F07" w:rsidRDefault="007E7387" w:rsidP="007E7387">
            <w:pPr>
              <w:pStyle w:val="BodyText"/>
              <w:spacing w:after="0"/>
              <w:rPr>
                <w:sz w:val="20"/>
              </w:rPr>
            </w:pPr>
            <w:r w:rsidRPr="001F4F07">
              <w:rPr>
                <w:sz w:val="20"/>
              </w:rPr>
              <w:t>LPOM-N</w:t>
            </w:r>
            <w:r w:rsidR="000068CF" w:rsidRPr="001F4F07">
              <w:rPr>
                <w:sz w:val="20"/>
              </w:rPr>
              <w:t>, mg/l</w:t>
            </w:r>
            <w:r w:rsidR="004937CF" w:rsidRPr="001F4F07">
              <w:rPr>
                <w:sz w:val="20"/>
              </w:rPr>
              <w:t xml:space="preserve"> as N</w:t>
            </w:r>
          </w:p>
        </w:tc>
      </w:tr>
      <w:tr w:rsidR="007E7387" w:rsidRPr="001F4F07" w14:paraId="6CB1DE69" w14:textId="77777777" w:rsidTr="001F4F07">
        <w:tc>
          <w:tcPr>
            <w:tcW w:w="2250" w:type="dxa"/>
          </w:tcPr>
          <w:p w14:paraId="4CBC0A5B" w14:textId="77777777" w:rsidR="007E7387" w:rsidRPr="001F4F07" w:rsidRDefault="002E07E0" w:rsidP="007E7387">
            <w:pPr>
              <w:pStyle w:val="BodyText"/>
              <w:spacing w:after="0"/>
              <w:rPr>
                <w:sz w:val="20"/>
              </w:rPr>
            </w:pPr>
            <w:r w:rsidRPr="001F4F07">
              <w:rPr>
                <w:sz w:val="20"/>
              </w:rPr>
              <w:t>2</w:t>
            </w:r>
            <w:r w:rsidR="00BD6704" w:rsidRPr="001F4F07">
              <w:rPr>
                <w:sz w:val="20"/>
              </w:rPr>
              <w:t>9</w:t>
            </w:r>
          </w:p>
        </w:tc>
        <w:tc>
          <w:tcPr>
            <w:tcW w:w="6390" w:type="dxa"/>
          </w:tcPr>
          <w:p w14:paraId="64E628A3" w14:textId="77777777" w:rsidR="007E7387" w:rsidRPr="001F4F07" w:rsidRDefault="007E7387" w:rsidP="007E7387">
            <w:pPr>
              <w:pStyle w:val="BodyText"/>
              <w:spacing w:after="0"/>
              <w:rPr>
                <w:sz w:val="20"/>
              </w:rPr>
            </w:pPr>
            <w:r w:rsidRPr="001F4F07">
              <w:rPr>
                <w:sz w:val="20"/>
              </w:rPr>
              <w:t>RPOM-N</w:t>
            </w:r>
            <w:r w:rsidR="000068CF" w:rsidRPr="001F4F07">
              <w:rPr>
                <w:sz w:val="20"/>
              </w:rPr>
              <w:t>, mg/l</w:t>
            </w:r>
            <w:r w:rsidR="004937CF" w:rsidRPr="001F4F07">
              <w:rPr>
                <w:sz w:val="20"/>
              </w:rPr>
              <w:t xml:space="preserve"> as N</w:t>
            </w:r>
          </w:p>
        </w:tc>
      </w:tr>
    </w:tbl>
    <w:p w14:paraId="7EAE633E" w14:textId="77777777" w:rsidR="007E7387" w:rsidRPr="00B7030B" w:rsidRDefault="007E7387" w:rsidP="008A5A8D">
      <w:pPr>
        <w:pStyle w:val="BodyText"/>
        <w:spacing w:after="0"/>
      </w:pPr>
    </w:p>
    <w:p w14:paraId="0322408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4125063" w14:textId="4958233F" w:rsidR="00DE1C69" w:rsidRPr="0016610E" w:rsidRDefault="00DE1C69" w:rsidP="00DE1C69">
      <w:pPr>
        <w:pStyle w:val="Examplebody"/>
        <w:rPr>
          <w:rStyle w:val="Cardexample1"/>
        </w:rPr>
      </w:pPr>
      <w:r w:rsidRPr="0016610E">
        <w:rPr>
          <w:rStyle w:val="Cardexample1"/>
        </w:rPr>
        <w:t xml:space="preserve">CST COMP     CCC    LIMC     </w:t>
      </w:r>
      <w:proofErr w:type="gramStart"/>
      <w:r w:rsidRPr="0016610E">
        <w:rPr>
          <w:rStyle w:val="Cardexample1"/>
        </w:rPr>
        <w:t>CUF</w:t>
      </w:r>
      <w:r w:rsidR="008A5A8D">
        <w:rPr>
          <w:rStyle w:val="Cardexample1"/>
        </w:rPr>
        <w:t xml:space="preserve">  CO</w:t>
      </w:r>
      <w:proofErr w:type="gramEnd"/>
      <w:r w:rsidR="008A5A8D">
        <w:rPr>
          <w:rStyle w:val="Cardexample1"/>
        </w:rPr>
        <w:t>2PPM CO2YRLY</w:t>
      </w:r>
      <w:r w:rsidRPr="0016610E">
        <w:rPr>
          <w:rStyle w:val="Cardexample1"/>
        </w:rPr>
        <w:t xml:space="preserve">   </w:t>
      </w:r>
    </w:p>
    <w:p w14:paraId="5DA2BB89" w14:textId="1473EE56" w:rsidR="00DE1C69" w:rsidRPr="0016610E" w:rsidRDefault="00DE1C69" w:rsidP="00DE1C69">
      <w:pPr>
        <w:pStyle w:val="Examplebody"/>
        <w:rPr>
          <w:rStyle w:val="Cardexample1"/>
        </w:rPr>
      </w:pPr>
      <w:r w:rsidRPr="0016610E">
        <w:rPr>
          <w:rStyle w:val="Cardexample1"/>
        </w:rPr>
        <w:t xml:space="preserve">        </w:t>
      </w:r>
      <w:r w:rsidR="006051B5" w:rsidRPr="0016610E">
        <w:rPr>
          <w:rStyle w:val="Cardexample1"/>
        </w:rPr>
        <w:t xml:space="preserve">      ON     OFF      10 </w:t>
      </w:r>
      <w:r w:rsidR="008A5A8D">
        <w:rPr>
          <w:rStyle w:val="Cardexample1"/>
        </w:rPr>
        <w:t xml:space="preserve">   415.      ON</w:t>
      </w:r>
    </w:p>
    <w:p w14:paraId="470151E2" w14:textId="77777777" w:rsidR="0041037A" w:rsidRPr="00B7030B" w:rsidRDefault="0041037A" w:rsidP="008A5A8D">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18AF2026" w14:textId="77777777" w:rsidR="0041037A" w:rsidRPr="00B7030B" w:rsidRDefault="00C51A7D">
      <w:pPr>
        <w:pStyle w:val="Relatedcards"/>
        <w:rPr>
          <w:rFonts w:asciiTheme="minorHAnsi" w:hAnsiTheme="minorHAnsi"/>
        </w:rPr>
      </w:pPr>
      <w:hyperlink w:anchor="active_constituents" w:history="1">
        <w:r w:rsidR="0041037A" w:rsidRPr="00B7030B">
          <w:rPr>
            <w:rFonts w:asciiTheme="minorHAnsi" w:hAnsiTheme="minorHAnsi"/>
          </w:rPr>
          <w:t>Active Constituents</w:t>
        </w:r>
      </w:hyperlink>
    </w:p>
    <w:p w14:paraId="11710B81" w14:textId="77777777" w:rsidR="0041037A" w:rsidRPr="00B7030B" w:rsidRDefault="00C51A7D">
      <w:pPr>
        <w:pStyle w:val="Relatedcards"/>
        <w:rPr>
          <w:rFonts w:asciiTheme="minorHAnsi" w:hAnsiTheme="minorHAnsi"/>
        </w:rPr>
      </w:pPr>
      <w:hyperlink w:anchor="initial_concentration" w:history="1">
        <w:r w:rsidR="0041037A" w:rsidRPr="00B7030B">
          <w:rPr>
            <w:rFonts w:asciiTheme="minorHAnsi" w:hAnsiTheme="minorHAnsi"/>
          </w:rPr>
          <w:t>Constituent Initial Concentration</w:t>
        </w:r>
      </w:hyperlink>
    </w:p>
    <w:p w14:paraId="38D30218"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Output</w:t>
        </w:r>
      </w:hyperlink>
    </w:p>
    <w:p w14:paraId="12042F55" w14:textId="77777777" w:rsidR="0041037A" w:rsidRPr="00B7030B" w:rsidRDefault="00C51A7D">
      <w:pPr>
        <w:pStyle w:val="Relatedcards"/>
        <w:rPr>
          <w:rFonts w:asciiTheme="minorHAnsi" w:hAnsiTheme="minorHAnsi"/>
        </w:rPr>
      </w:pPr>
      <w:hyperlink w:anchor="inflow_active" w:history="1">
        <w:r w:rsidR="0041037A" w:rsidRPr="00B7030B">
          <w:rPr>
            <w:rFonts w:asciiTheme="minorHAnsi" w:hAnsiTheme="minorHAnsi"/>
          </w:rPr>
          <w:t>Inflow Active Constituent Control</w:t>
        </w:r>
      </w:hyperlink>
    </w:p>
    <w:p w14:paraId="459896D6" w14:textId="77777777" w:rsidR="0041037A" w:rsidRPr="00B7030B" w:rsidRDefault="00C51A7D">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09DF6A1C" w14:textId="77777777" w:rsidR="0041037A" w:rsidRPr="00B7030B" w:rsidRDefault="00C51A7D">
      <w:pPr>
        <w:pStyle w:val="Relatedcards"/>
        <w:rPr>
          <w:rFonts w:asciiTheme="minorHAnsi" w:hAnsiTheme="minorHAnsi"/>
        </w:rPr>
      </w:pPr>
      <w:hyperlink w:anchor="distributed_tributary_active" w:history="1">
        <w:r w:rsidR="0041037A" w:rsidRPr="00B7030B">
          <w:rPr>
            <w:rFonts w:asciiTheme="minorHAnsi" w:hAnsiTheme="minorHAnsi"/>
          </w:rPr>
          <w:t>Distributed Tributary Active Constituent Control</w:t>
        </w:r>
      </w:hyperlink>
    </w:p>
    <w:p w14:paraId="5AF669E5" w14:textId="77777777" w:rsidR="0041037A" w:rsidRPr="00B7030B" w:rsidRDefault="00C51A7D">
      <w:pPr>
        <w:pStyle w:val="Relatedcards"/>
        <w:rPr>
          <w:rFonts w:asciiTheme="minorHAnsi" w:hAnsiTheme="minorHAnsi"/>
        </w:rPr>
      </w:pPr>
      <w:hyperlink w:anchor="precipitation_active" w:history="1">
        <w:r w:rsidR="0041037A" w:rsidRPr="00B7030B">
          <w:rPr>
            <w:rFonts w:asciiTheme="minorHAnsi" w:hAnsiTheme="minorHAnsi"/>
          </w:rPr>
          <w:t>Precipitation Active Constituent Control</w:t>
        </w:r>
      </w:hyperlink>
    </w:p>
    <w:p w14:paraId="3A495919" w14:textId="77777777" w:rsidR="0041037A" w:rsidRPr="00B7030B" w:rsidRDefault="0041037A" w:rsidP="0027382E">
      <w:pPr>
        <w:pStyle w:val="Heading4"/>
        <w:spacing w:before="0" w:after="0"/>
      </w:pPr>
      <w:r w:rsidRPr="00B7030B">
        <w:br w:type="page"/>
      </w:r>
      <w:bookmarkStart w:id="1499" w:name="active_constituents"/>
      <w:bookmarkStart w:id="1500" w:name="_Toc41047733"/>
      <w:bookmarkEnd w:id="1499"/>
      <w:r w:rsidRPr="00B7030B">
        <w:lastRenderedPageBreak/>
        <w:t>Active Constituents (CST ACTIVE)</w:t>
      </w:r>
      <w:bookmarkEnd w:id="1500"/>
    </w:p>
    <w:p w14:paraId="2AEBE4E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501" w:name="_Toc8027373"/>
      <w:r w:rsidR="0041037A" w:rsidRPr="00B7030B">
        <w:rPr>
          <w:rStyle w:val="CardReferen"/>
          <w:rFonts w:asciiTheme="minorHAnsi" w:hAnsiTheme="minorHAnsi"/>
          <w:b/>
          <w:bCs/>
        </w:rPr>
        <w:instrText>Active Constituents (CST ACTIVE)</w:instrText>
      </w:r>
      <w:bookmarkEnd w:id="150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6BA57E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CBF44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CAC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calculations are to be per</w:t>
      </w:r>
      <w:r w:rsidRPr="00B7030B">
        <w:rPr>
          <w:rFonts w:asciiTheme="minorHAnsi" w:hAnsiTheme="minorHAnsi"/>
        </w:rPr>
        <w:softHyphen/>
        <w:t>formed for this constit</w:t>
      </w:r>
      <w:r w:rsidRPr="00B7030B">
        <w:rPr>
          <w:rFonts w:asciiTheme="minorHAnsi" w:hAnsiTheme="minorHAnsi"/>
        </w:rPr>
        <w:softHyphen/>
        <w:t>uent, ON or OFF</w:t>
      </w:r>
    </w:p>
    <w:p w14:paraId="1C67A8E1" w14:textId="77777777" w:rsidR="0041037A" w:rsidRPr="00B7030B" w:rsidRDefault="0041037A">
      <w:pPr>
        <w:pStyle w:val="BodyText2"/>
      </w:pPr>
    </w:p>
    <w:p w14:paraId="4FC68C17" w14:textId="0489DE3B" w:rsidR="0041037A" w:rsidRPr="001F4F07" w:rsidRDefault="004B469E">
      <w:pPr>
        <w:pStyle w:val="BodyText"/>
        <w:rPr>
          <w:sz w:val="20"/>
        </w:rPr>
      </w:pPr>
      <w:r w:rsidRPr="00380139">
        <w:rPr>
          <w:noProof/>
        </w:rPr>
        <mc:AlternateContent>
          <mc:Choice Requires="wps">
            <w:drawing>
              <wp:anchor distT="91440" distB="91440" distL="114300" distR="114300" simplePos="0" relativeHeight="251750912" behindDoc="1" locked="0" layoutInCell="1" allowOverlap="1" wp14:anchorId="3DF30009" wp14:editId="2E552B3E">
                <wp:simplePos x="0" y="0"/>
                <wp:positionH relativeFrom="margin">
                  <wp:align>right</wp:align>
                </wp:positionH>
                <wp:positionV relativeFrom="paragraph">
                  <wp:posOffset>34290</wp:posOffset>
                </wp:positionV>
                <wp:extent cx="3474720" cy="1403985"/>
                <wp:effectExtent l="0" t="0" r="10160" b="14605"/>
                <wp:wrapTight wrapText="bothSides">
                  <wp:wrapPolygon edited="0">
                    <wp:start x="0" y="0"/>
                    <wp:lineTo x="0" y="21498"/>
                    <wp:lineTo x="21540" y="21498"/>
                    <wp:lineTo x="21540" y="0"/>
                    <wp:lineTo x="0" y="0"/>
                  </wp:wrapPolygon>
                </wp:wrapTight>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65D8072A" w14:textId="0D4B878A" w:rsidR="008A5A8D" w:rsidRDefault="008A5A8D" w:rsidP="004B46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Active constituents listed here must agree with the graph.npt file list. The preprocessor will catch this error and give excellent guidance on how to make the 2 lists agree. So, do this list first</w:t>
                            </w:r>
                            <w:ins w:id="1502" w:author="Honnalore Steissberg" w:date="2021-08-04T14:50:00Z">
                              <w:r w:rsidR="00247B7F">
                                <w:rPr>
                                  <w:i/>
                                  <w:iCs/>
                                  <w:color w:val="4F81BD" w:themeColor="accent1"/>
                                  <w:sz w:val="24"/>
                                  <w:szCs w:val="24"/>
                                </w:rPr>
                                <w:t>,</w:t>
                              </w:r>
                            </w:ins>
                            <w:r>
                              <w:rPr>
                                <w:i/>
                                <w:iCs/>
                                <w:color w:val="4F81BD" w:themeColor="accent1"/>
                                <w:sz w:val="24"/>
                                <w:szCs w:val="24"/>
                              </w:rPr>
                              <w:t xml:space="preserve"> and just run the preprocessor to catch the graph.npt issues that need resolved.</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DF30009" id="_x0000_s1047" type="#_x0000_t202" style="position:absolute;left:0;text-align:left;margin-left:222.4pt;margin-top:2.7pt;width:273.6pt;height:110.55pt;z-index:-251565568;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" filled="f" strokecolor="#4f81bd [3204]">
                <v:textbox style="mso-fit-shape-to-text:t">
                  <w:txbxContent>
                    <w:p w14:paraId="65D8072A" w14:textId="0D4B878A" w:rsidR="008A5A8D" w:rsidRDefault="008A5A8D" w:rsidP="004B46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Active constituents listed here must agree with the graph.npt file list. The preprocessor will catch this error and give excellent guidance on how to make the 2 lists agree. So, do this list first</w:t>
                      </w:r>
                      <w:ins w:id="1503" w:author="Honnalore Steissberg" w:date="2021-08-04T14:50:00Z">
                        <w:r w:rsidR="00247B7F">
                          <w:rPr>
                            <w:i/>
                            <w:iCs/>
                            <w:color w:val="4F81BD" w:themeColor="accent1"/>
                            <w:sz w:val="24"/>
                            <w:szCs w:val="24"/>
                          </w:rPr>
                          <w:t>,</w:t>
                        </w:r>
                      </w:ins>
                      <w:r>
                        <w:rPr>
                          <w:i/>
                          <w:iCs/>
                          <w:color w:val="4F81BD" w:themeColor="accent1"/>
                          <w:sz w:val="24"/>
                          <w:szCs w:val="24"/>
                        </w:rPr>
                        <w:t xml:space="preserve"> and just run the preprocessor to catch the graph.npt issues that need resolved.</w:t>
                      </w:r>
                    </w:p>
                  </w:txbxContent>
                </v:textbox>
                <w10:wrap type="tight" anchorx="margin"/>
              </v:shape>
            </w:pict>
          </mc:Fallback>
        </mc:AlternateContent>
      </w:r>
      <w:r w:rsidR="0041037A" w:rsidRPr="001F4F07">
        <w:rPr>
          <w:sz w:val="20"/>
        </w:rPr>
        <w:t>This card specifies which constituents are included in water quality calcu</w:t>
      </w:r>
      <w:r w:rsidR="0041037A" w:rsidRPr="001F4F07">
        <w:rPr>
          <w:sz w:val="20"/>
        </w:rPr>
        <w:softHyphen/>
        <w:t>la</w:t>
      </w:r>
      <w:r w:rsidR="0041037A" w:rsidRPr="001F4F07">
        <w:rPr>
          <w:sz w:val="20"/>
        </w:rPr>
        <w:softHyphen/>
        <w:t xml:space="preserve">tions.  The current version now allows the user </w:t>
      </w:r>
      <w:del w:id="1504" w:author="Honnalore Steissberg" w:date="2021-08-04T14:51:00Z">
        <w:r w:rsidR="0041037A" w:rsidRPr="001F4F07" w:rsidDel="00247B7F">
          <w:rPr>
            <w:sz w:val="20"/>
          </w:rPr>
          <w:delText xml:space="preserve">the </w:delText>
        </w:r>
      </w:del>
      <w:r w:rsidR="0041037A" w:rsidRPr="001F4F07">
        <w:rPr>
          <w:sz w:val="20"/>
        </w:rPr>
        <w:t>flexibility to include any number of generic, inorganic suspended solids, algal</w:t>
      </w:r>
      <w:r w:rsidR="00D50CE2">
        <w:rPr>
          <w:sz w:val="20"/>
        </w:rPr>
        <w:t>, periphyton/</w:t>
      </w:r>
      <w:r w:rsidR="0041037A" w:rsidRPr="001F4F07">
        <w:rPr>
          <w:sz w:val="20"/>
        </w:rPr>
        <w:t xml:space="preserve">epiphyton groups, </w:t>
      </w:r>
      <w:r w:rsidR="00D50CE2">
        <w:rPr>
          <w:sz w:val="20"/>
        </w:rPr>
        <w:t xml:space="preserve">macrophyte, zooplankton </w:t>
      </w:r>
      <w:r w:rsidR="0041037A" w:rsidRPr="001F4F07">
        <w:rPr>
          <w:sz w:val="20"/>
        </w:rPr>
        <w:t xml:space="preserve">and CBOD groups.  The number of these groups </w:t>
      </w:r>
      <w:r w:rsidR="0064266E" w:rsidRPr="001F4F07">
        <w:rPr>
          <w:sz w:val="20"/>
        </w:rPr>
        <w:t>is</w:t>
      </w:r>
      <w:r w:rsidR="0041037A" w:rsidRPr="001F4F07">
        <w:rPr>
          <w:sz w:val="20"/>
        </w:rPr>
        <w:t xml:space="preserve"> specified on the </w:t>
      </w:r>
      <w:hyperlink w:anchor="constituent_dimensions" w:history="1">
        <w:r w:rsidR="0041037A" w:rsidRPr="001F4F07">
          <w:rPr>
            <w:rStyle w:val="Hyperlink"/>
            <w:rFonts w:asciiTheme="minorHAnsi" w:hAnsiTheme="minorHAnsi"/>
          </w:rPr>
          <w:t>Constituent Dimension</w:t>
        </w:r>
      </w:hyperlink>
      <w:r w:rsidR="0041037A" w:rsidRPr="001F4F07">
        <w:rPr>
          <w:sz w:val="20"/>
        </w:rPr>
        <w:t xml:space="preserve"> card.  The generic constituent can be used to simulate any number of constituents that can be defined with a</w:t>
      </w:r>
      <w:r w:rsidR="0027382E">
        <w:rPr>
          <w:sz w:val="20"/>
        </w:rPr>
        <w:t xml:space="preserve">ny of the following: </w:t>
      </w:r>
      <w:r w:rsidR="0041037A" w:rsidRPr="001F4F07">
        <w:rPr>
          <w:sz w:val="20"/>
        </w:rPr>
        <w:t>zero-order decay rate</w:t>
      </w:r>
      <w:r w:rsidR="0027382E">
        <w:rPr>
          <w:sz w:val="20"/>
        </w:rPr>
        <w:t xml:space="preserve">, </w:t>
      </w:r>
      <w:del w:id="1505" w:author="Honnalore Steissberg" w:date="2021-08-04T14:53:00Z">
        <w:r w:rsidR="0041037A" w:rsidRPr="001F4F07" w:rsidDel="00247B7F">
          <w:rPr>
            <w:sz w:val="20"/>
          </w:rPr>
          <w:delText xml:space="preserve">a </w:delText>
        </w:r>
      </w:del>
      <w:r w:rsidR="0041037A" w:rsidRPr="001F4F07">
        <w:rPr>
          <w:sz w:val="20"/>
        </w:rPr>
        <w:t xml:space="preserve">first order decay rate, </w:t>
      </w:r>
      <w:del w:id="1506" w:author="Honnalore Steissberg" w:date="2021-08-04T14:53:00Z">
        <w:r w:rsidR="0041037A" w:rsidRPr="001F4F07" w:rsidDel="00247B7F">
          <w:rPr>
            <w:sz w:val="20"/>
          </w:rPr>
          <w:delText xml:space="preserve">a </w:delText>
        </w:r>
      </w:del>
      <w:r w:rsidR="0041037A" w:rsidRPr="001F4F07">
        <w:rPr>
          <w:sz w:val="20"/>
        </w:rPr>
        <w:t xml:space="preserve">settling velocity, </w:t>
      </w:r>
      <w:del w:id="1507" w:author="Honnalore Steissberg" w:date="2021-08-04T14:53:00Z">
        <w:r w:rsidR="0027382E" w:rsidDel="00247B7F">
          <w:rPr>
            <w:sz w:val="20"/>
          </w:rPr>
          <w:delText>a</w:delText>
        </w:r>
        <w:r w:rsidR="0041037A" w:rsidRPr="001F4F07" w:rsidDel="00247B7F">
          <w:rPr>
            <w:sz w:val="20"/>
          </w:rPr>
          <w:delText xml:space="preserve">n </w:delText>
        </w:r>
      </w:del>
      <w:del w:id="1508" w:author="Honnalore Steissberg" w:date="2021-08-04T14:54:00Z">
        <w:r w:rsidR="0041037A" w:rsidRPr="001F4F07" w:rsidDel="00247B7F">
          <w:rPr>
            <w:sz w:val="20"/>
          </w:rPr>
          <w:delText>Arhennius</w:delText>
        </w:r>
      </w:del>
      <w:ins w:id="1509" w:author="Honnalore Steissberg" w:date="2021-08-04T14:54:00Z">
        <w:r w:rsidR="00247B7F" w:rsidRPr="001F4F07">
          <w:rPr>
            <w:sz w:val="20"/>
          </w:rPr>
          <w:t>Arrhenius</w:t>
        </w:r>
      </w:ins>
      <w:r w:rsidR="0041037A" w:rsidRPr="001F4F07">
        <w:rPr>
          <w:sz w:val="20"/>
        </w:rPr>
        <w:t xml:space="preserve"> temperature rate multiplier</w:t>
      </w:r>
      <w:r w:rsidR="0027382E">
        <w:rPr>
          <w:sz w:val="20"/>
        </w:rPr>
        <w:t>, volatilization, and photo-degradation</w:t>
      </w:r>
      <w:r w:rsidR="0041037A" w:rsidRPr="001F4F07">
        <w:rPr>
          <w:sz w:val="20"/>
        </w:rPr>
        <w:t xml:space="preserve">.  </w:t>
      </w:r>
    </w:p>
    <w:p w14:paraId="0EF92BB8" w14:textId="381F42D1" w:rsidR="0041037A" w:rsidRPr="001F4F07" w:rsidRDefault="0041037A">
      <w:pPr>
        <w:pStyle w:val="BodyText"/>
        <w:rPr>
          <w:sz w:val="20"/>
        </w:rPr>
      </w:pPr>
      <w:r w:rsidRPr="001F4F07">
        <w:rPr>
          <w:sz w:val="20"/>
        </w:rPr>
        <w:t>The user has the flexibility of including/excluding any of the constituent state variables.  The constituent kinetics are strongly coupled</w:t>
      </w:r>
      <w:ins w:id="1510" w:author="Honnalore Steissberg" w:date="2021-08-04T14:55:00Z">
        <w:r w:rsidR="00247B7F">
          <w:rPr>
            <w:sz w:val="20"/>
          </w:rPr>
          <w:t>,</w:t>
        </w:r>
      </w:ins>
      <w:r w:rsidRPr="001F4F07">
        <w:rPr>
          <w:sz w:val="20"/>
        </w:rPr>
        <w:t xml:space="preserve"> and failure to include one or more constit</w:t>
      </w:r>
      <w:r w:rsidRPr="001F4F07">
        <w:rPr>
          <w:sz w:val="20"/>
        </w:rPr>
        <w:softHyphen/>
        <w:t>u</w:t>
      </w:r>
      <w:r w:rsidRPr="001F4F07">
        <w:rPr>
          <w:sz w:val="20"/>
        </w:rPr>
        <w:softHyphen/>
        <w:t>ents can have far reaching effects that are hard to deter</w:t>
      </w:r>
      <w:r w:rsidRPr="001F4F07">
        <w:rPr>
          <w:sz w:val="20"/>
        </w:rPr>
        <w:softHyphen/>
        <w:t>mine beforehand, so use this option carefully.</w:t>
      </w:r>
    </w:p>
    <w:p w14:paraId="080EF1C3" w14:textId="77777777" w:rsidR="004937CF" w:rsidRPr="001F4F07" w:rsidRDefault="004937CF">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b w:val="0"/>
          <w:szCs w:val="20"/>
        </w:rPr>
      </w:pPr>
      <w:r w:rsidRPr="001F4F07">
        <w:rPr>
          <w:rFonts w:asciiTheme="minorHAnsi" w:hAnsiTheme="minorHAnsi" w:cs="Times New Roman"/>
          <w:b w:val="0"/>
          <w:bCs w:val="0"/>
          <w:snapToGrid w:val="0"/>
          <w:color w:val="000000"/>
          <w:szCs w:val="20"/>
        </w:rPr>
        <w:t xml:space="preserve">Note that if the user has CBOD groups and if BODP and BODN are OFF, the model uses the stoichiometric coefficients in the CBOD STOICH card to compute the fixed N and P content of each CBOD organic matter group. </w:t>
      </w:r>
    </w:p>
    <w:p w14:paraId="405D76FE" w14:textId="77777777" w:rsidR="0064266E" w:rsidRPr="001F4F07" w:rsidRDefault="0064266E">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cs="Times New Roman"/>
          <w:b w:val="0"/>
          <w:bCs w:val="0"/>
          <w:snapToGrid w:val="0"/>
          <w:color w:val="000000"/>
          <w:szCs w:val="20"/>
        </w:rPr>
      </w:pPr>
      <w:r w:rsidRPr="001F4F07">
        <w:rPr>
          <w:rFonts w:asciiTheme="minorHAnsi" w:hAnsiTheme="minorHAnsi" w:cs="Times New Roman"/>
          <w:b w:val="0"/>
          <w:bCs w:val="0"/>
          <w:snapToGrid w:val="0"/>
          <w:color w:val="000000"/>
          <w:szCs w:val="20"/>
        </w:rPr>
        <w:t xml:space="preserve">The </w:t>
      </w:r>
      <w:hyperlink w:anchor="constituent_computations" w:history="1">
        <w:r w:rsidRPr="001F4F07">
          <w:rPr>
            <w:rStyle w:val="Hyperlink"/>
            <w:rFonts w:asciiTheme="minorHAnsi" w:hAnsiTheme="minorHAnsi"/>
            <w:b/>
            <w:bCs w:val="0"/>
            <w:snapToGrid w:val="0"/>
            <w:szCs w:val="20"/>
          </w:rPr>
          <w:t>Constituents Computation</w:t>
        </w:r>
      </w:hyperlink>
      <w:r w:rsidRPr="001F4F07">
        <w:rPr>
          <w:rFonts w:asciiTheme="minorHAnsi" w:hAnsiTheme="minorHAnsi" w:cs="Times New Roman"/>
          <w:b w:val="0"/>
          <w:bCs w:val="0"/>
          <w:snapToGrid w:val="0"/>
          <w:color w:val="000000"/>
          <w:szCs w:val="20"/>
        </w:rPr>
        <w:t xml:space="preserve"> card goes over the required order of the active constituents, which is the same order required for the </w:t>
      </w:r>
      <w:r w:rsidRPr="0027382E">
        <w:rPr>
          <w:rFonts w:asciiTheme="minorHAnsi" w:hAnsiTheme="minorHAnsi" w:cs="Times New Roman"/>
          <w:snapToGrid w:val="0"/>
          <w:color w:val="000000"/>
          <w:szCs w:val="20"/>
        </w:rPr>
        <w:t>graph.npt</w:t>
      </w:r>
      <w:r w:rsidRPr="001F4F07">
        <w:rPr>
          <w:rFonts w:asciiTheme="minorHAnsi" w:hAnsiTheme="minorHAnsi" w:cs="Times New Roman"/>
          <w:b w:val="0"/>
          <w:bCs w:val="0"/>
          <w:snapToGrid w:val="0"/>
          <w:color w:val="000000"/>
          <w:szCs w:val="20"/>
        </w:rPr>
        <w:t xml:space="preserve"> file.</w:t>
      </w:r>
    </w:p>
    <w:p w14:paraId="5CAACE1B" w14:textId="77777777" w:rsidR="0041037A" w:rsidRPr="00B7030B" w:rsidRDefault="0041037A">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br w:type="page"/>
      </w:r>
      <w:r w:rsidRPr="00B7030B">
        <w:rPr>
          <w:rFonts w:asciiTheme="minorHAnsi" w:hAnsiTheme="minorHAnsi"/>
        </w:rPr>
        <w:lastRenderedPageBreak/>
        <w:t>Example</w:t>
      </w:r>
    </w:p>
    <w:p w14:paraId="1FB1C7DD"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CST ACTIVE   CAC</w:t>
      </w:r>
    </w:p>
    <w:p w14:paraId="024D2BE7"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TDS           ON         Total dissolved solids</w:t>
      </w:r>
      <w:r w:rsidR="00AB5F90" w:rsidRPr="00563509">
        <w:t>, mg/l</w:t>
      </w:r>
    </w:p>
    <w:p w14:paraId="6599DC63"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Age           ON         Water age</w:t>
      </w:r>
    </w:p>
    <w:p w14:paraId="5AA8A6E5"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Tracer        ON         Conservative tracer</w:t>
      </w:r>
    </w:p>
    <w:p w14:paraId="13178360"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Coliform      ON         Coliform bacteria</w:t>
      </w:r>
    </w:p>
    <w:p w14:paraId="0817A7BC"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ISS1          ON         inorganic suspended solids</w:t>
      </w:r>
      <w:r w:rsidR="00AB5F90" w:rsidRPr="00563509">
        <w:t>, mg/l</w:t>
      </w:r>
    </w:p>
    <w:p w14:paraId="0E8A911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           ON         </w:t>
      </w:r>
      <w:r w:rsidR="00C6503B" w:rsidRPr="00563509">
        <w:t>phosphate-P</w:t>
      </w:r>
      <w:r w:rsidR="00AB5F90" w:rsidRPr="00563509">
        <w:t>, mg/l as P</w:t>
      </w:r>
    </w:p>
    <w:p w14:paraId="74EC14BC"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NH4           ON</w:t>
      </w:r>
      <w:r w:rsidR="00C6503B" w:rsidRPr="00563509">
        <w:t xml:space="preserve">         ammonia-N</w:t>
      </w:r>
      <w:r w:rsidR="00AB5F90" w:rsidRPr="00563509">
        <w:t>, mg/l as N</w:t>
      </w:r>
    </w:p>
    <w:p w14:paraId="1FE46F27"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NO3           ON</w:t>
      </w:r>
      <w:r w:rsidR="00C6503B" w:rsidRPr="00563509">
        <w:t xml:space="preserve">         nitrate-N</w:t>
      </w:r>
      <w:r w:rsidR="00AB5F90" w:rsidRPr="00563509">
        <w:t>, mg/l as N</w:t>
      </w:r>
    </w:p>
    <w:p w14:paraId="1988F294"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          OFF         </w:t>
      </w:r>
      <w:r w:rsidR="00C6503B" w:rsidRPr="00563509">
        <w:t>dissolved silica</w:t>
      </w:r>
    </w:p>
    <w:p w14:paraId="35CECF37"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PSI          OFF</w:t>
      </w:r>
      <w:r w:rsidR="00C6503B" w:rsidRPr="00563509">
        <w:t xml:space="preserve">         particulate silica</w:t>
      </w:r>
    </w:p>
    <w:p w14:paraId="59F03457" w14:textId="4FCB4F95"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FE           OFF</w:t>
      </w:r>
      <w:r w:rsidR="00C6503B" w:rsidRPr="00563509">
        <w:t xml:space="preserve">         iron</w:t>
      </w:r>
      <w:r w:rsidR="00AB5F90" w:rsidRPr="00563509">
        <w:t>, mg/l as Fe</w:t>
      </w:r>
      <w:ins w:id="1511" w:author="Honnalore Steissberg" w:date="2021-08-04T14:59:00Z">
        <w:r w:rsidR="00247B7F">
          <w:t xml:space="preserve"> </w:t>
        </w:r>
      </w:ins>
      <w:del w:id="1512" w:author="Honnalore Steissberg" w:date="2021-08-04T14:58:00Z">
        <w:r w:rsidR="00AB5F90" w:rsidRPr="00563509" w:rsidDel="00247B7F">
          <w:delText>_</w:delText>
        </w:r>
      </w:del>
      <w:r w:rsidR="00AB5F90" w:rsidRPr="00563509">
        <w:t>total</w:t>
      </w:r>
    </w:p>
    <w:p w14:paraId="6F14D2C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LDOM          ON</w:t>
      </w:r>
      <w:r w:rsidR="00C6503B" w:rsidRPr="00563509">
        <w:t xml:space="preserve">         labile dissolved organic matter</w:t>
      </w:r>
      <w:r w:rsidR="00AB5F90" w:rsidRPr="00563509">
        <w:t>, mg/l organic matter</w:t>
      </w:r>
    </w:p>
    <w:p w14:paraId="0CE63E90"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RDOM          ON</w:t>
      </w:r>
      <w:r w:rsidR="00C6503B" w:rsidRPr="00563509">
        <w:t xml:space="preserve">         refractory dissolved organic matter</w:t>
      </w:r>
      <w:r w:rsidR="00AB5F90" w:rsidRPr="00563509">
        <w:t>, mg/l organic matter</w:t>
      </w:r>
    </w:p>
    <w:p w14:paraId="77FAC4F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LPOM          ON</w:t>
      </w:r>
      <w:r w:rsidR="00C6503B" w:rsidRPr="00563509">
        <w:t xml:space="preserve">         labile particulate organic matter</w:t>
      </w:r>
      <w:r w:rsidR="00AB5F90" w:rsidRPr="00563509">
        <w:t>, mg/l organic matter</w:t>
      </w:r>
    </w:p>
    <w:p w14:paraId="6A625F50"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RPOM          ON</w:t>
      </w:r>
      <w:r w:rsidR="00C6503B" w:rsidRPr="00563509">
        <w:t xml:space="preserve">         refractory particulate organic matter</w:t>
      </w:r>
      <w:r w:rsidR="00AB5F90" w:rsidRPr="00563509">
        <w:t>, mg/l organic matter</w:t>
      </w:r>
    </w:p>
    <w:p w14:paraId="5AEF7360"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BOD1          ON</w:t>
      </w:r>
      <w:r w:rsidR="00C6503B" w:rsidRPr="00563509">
        <w:t xml:space="preserve">         CBOD group 1</w:t>
      </w:r>
      <w:r w:rsidR="00AB5F90" w:rsidRPr="00563509">
        <w:t>, mg/l O2</w:t>
      </w:r>
    </w:p>
    <w:p w14:paraId="2F2A189F" w14:textId="77777777" w:rsidR="002E07E0" w:rsidRPr="00563509" w:rsidRDefault="002E07E0" w:rsidP="002E07E0">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BOD1-P        ON         CBOD-P group 1</w:t>
      </w:r>
      <w:r w:rsidR="00AB5F90" w:rsidRPr="00563509">
        <w:t>, mg/l O2</w:t>
      </w:r>
    </w:p>
    <w:p w14:paraId="7CFF5111" w14:textId="77777777" w:rsidR="002E07E0" w:rsidRPr="00563509" w:rsidRDefault="002E07E0" w:rsidP="002E07E0">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BOD1-N        ON         CBOD-N group 1</w:t>
      </w:r>
      <w:r w:rsidR="00AB5F90" w:rsidRPr="00563509">
        <w:t>, mg/l O2</w:t>
      </w:r>
    </w:p>
    <w:p w14:paraId="69D5FA0D"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ALG1          ON</w:t>
      </w:r>
      <w:r w:rsidR="00C6503B" w:rsidRPr="00563509">
        <w:t xml:space="preserve">         algal group 1</w:t>
      </w:r>
      <w:r w:rsidR="00AB5F90" w:rsidRPr="00563509">
        <w:t>, mg/l organic matter (dry weight)</w:t>
      </w:r>
    </w:p>
    <w:p w14:paraId="50E6AEBF"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ALG2          ON</w:t>
      </w:r>
      <w:r w:rsidR="00C6503B" w:rsidRPr="00563509">
        <w:t xml:space="preserve">         algal group 2</w:t>
      </w:r>
      <w:r w:rsidR="00AB5F90" w:rsidRPr="00563509">
        <w:t>, mg/l organic matter (dry weight)</w:t>
      </w:r>
    </w:p>
    <w:p w14:paraId="3CCAB00D"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ALG3          ON</w:t>
      </w:r>
      <w:r w:rsidR="00C6503B" w:rsidRPr="00563509">
        <w:t xml:space="preserve">         algal group 3</w:t>
      </w:r>
      <w:r w:rsidR="00AB5F90" w:rsidRPr="00563509">
        <w:t>, mg/l organic matter (dry weight)</w:t>
      </w:r>
    </w:p>
    <w:p w14:paraId="46D0B45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DO            ON</w:t>
      </w:r>
      <w:r w:rsidR="00C6503B" w:rsidRPr="00563509">
        <w:t xml:space="preserve">         dissolved oxygen</w:t>
      </w:r>
      <w:r w:rsidR="00AB5F90" w:rsidRPr="00563509">
        <w:t>, mg/l O2</w:t>
      </w:r>
    </w:p>
    <w:p w14:paraId="4FA28036" w14:textId="77777777" w:rsidR="00BD4A39" w:rsidRPr="00563509" w:rsidRDefault="00BD4A39" w:rsidP="00121063">
      <w:pPr>
        <w:pStyle w:val="Examplebody"/>
        <w:rPr>
          <w:color w:val="000000"/>
        </w:rPr>
      </w:pPr>
      <w:r w:rsidRPr="00563509">
        <w:t>TIC           ON</w:t>
      </w:r>
      <w:r w:rsidR="00C6503B" w:rsidRPr="00563509">
        <w:t xml:space="preserve">         total inorganic carbon</w:t>
      </w:r>
      <w:r w:rsidR="00121063" w:rsidRPr="00563509">
        <w:rPr>
          <w:rStyle w:val="Cardexample1"/>
          <w:color w:val="000000"/>
        </w:rPr>
        <w:t xml:space="preserve"> mg/l as C</w:t>
      </w:r>
    </w:p>
    <w:p w14:paraId="281D69F7"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ALK           ON</w:t>
      </w:r>
      <w:r w:rsidR="00C6503B" w:rsidRPr="00563509">
        <w:t xml:space="preserve">         alkalinity</w:t>
      </w:r>
      <w:r w:rsidR="00121063" w:rsidRPr="00563509">
        <w:t xml:space="preserve"> mg/l as CaCO3</w:t>
      </w:r>
    </w:p>
    <w:p w14:paraId="0B76F41D"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ZOO1          ON         zooplankton</w:t>
      </w:r>
      <w:r w:rsidR="00DD1775" w:rsidRPr="00563509">
        <w:t xml:space="preserve"> group 1</w:t>
      </w:r>
    </w:p>
    <w:p w14:paraId="6D7FA5AB"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LDOM_P       </w:t>
      </w:r>
      <w:r w:rsidR="00BD3043" w:rsidRPr="00563509">
        <w:t xml:space="preserve"> ON</w:t>
      </w:r>
      <w:r w:rsidRPr="00563509">
        <w:t xml:space="preserve">         </w:t>
      </w:r>
      <w:r w:rsidR="00C6503B" w:rsidRPr="00563509">
        <w:t>Total P in labile dissolved organic matter</w:t>
      </w:r>
    </w:p>
    <w:p w14:paraId="5503869C"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RDOM_P       </w:t>
      </w:r>
      <w:r w:rsidR="00BD3043" w:rsidRPr="00563509">
        <w:t xml:space="preserve"> ON</w:t>
      </w:r>
      <w:r w:rsidR="00C6503B" w:rsidRPr="00563509">
        <w:t xml:space="preserve">         Total P in refractory dissolved organic matter</w:t>
      </w:r>
    </w:p>
    <w:p w14:paraId="034FE15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LPOM_P       </w:t>
      </w:r>
      <w:r w:rsidR="00BD3043" w:rsidRPr="00563509">
        <w:t xml:space="preserve"> ON</w:t>
      </w:r>
      <w:r w:rsidR="00C6503B" w:rsidRPr="00563509">
        <w:t xml:space="preserve">         Total P in labile particulate organic matter</w:t>
      </w:r>
    </w:p>
    <w:p w14:paraId="2A83C7AE"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RPOM_P       </w:t>
      </w:r>
      <w:r w:rsidR="00BD3043" w:rsidRPr="00563509">
        <w:t xml:space="preserve"> ON</w:t>
      </w:r>
      <w:r w:rsidR="00C6503B" w:rsidRPr="00563509">
        <w:t xml:space="preserve">         Total P in refractory particulate organic matter</w:t>
      </w:r>
    </w:p>
    <w:p w14:paraId="1C901D3B"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LDOM_N       </w:t>
      </w:r>
      <w:r w:rsidR="00BD3043" w:rsidRPr="00563509">
        <w:t xml:space="preserve"> ON</w:t>
      </w:r>
      <w:r w:rsidR="00C6503B" w:rsidRPr="00563509">
        <w:t xml:space="preserve">         Total N in labile dissolved organic matter</w:t>
      </w:r>
    </w:p>
    <w:p w14:paraId="5FBE21B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RDOM_N       </w:t>
      </w:r>
      <w:r w:rsidR="00BD3043" w:rsidRPr="00563509">
        <w:t xml:space="preserve"> ON</w:t>
      </w:r>
      <w:r w:rsidR="00C6503B" w:rsidRPr="00563509">
        <w:t xml:space="preserve">         Total N in refractory dissolved organic matter</w:t>
      </w:r>
    </w:p>
    <w:p w14:paraId="1C1F8B86"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LPOM_N       </w:t>
      </w:r>
      <w:r w:rsidR="00BD3043" w:rsidRPr="00563509">
        <w:t xml:space="preserve"> ON</w:t>
      </w:r>
      <w:r w:rsidR="00C6503B" w:rsidRPr="00563509">
        <w:t xml:space="preserve">         Total N in labile particulate organic matter</w:t>
      </w:r>
    </w:p>
    <w:p w14:paraId="01384FB4"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RPOM_N       </w:t>
      </w:r>
      <w:r w:rsidR="00BD3043" w:rsidRPr="00563509">
        <w:t xml:space="preserve"> ON</w:t>
      </w:r>
      <w:r w:rsidR="00C6503B" w:rsidRPr="00563509">
        <w:t xml:space="preserve">         Total N in refractory particulate organic matter</w:t>
      </w:r>
    </w:p>
    <w:p w14:paraId="68564C7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1C01AD1" w14:textId="77777777" w:rsidR="0041037A" w:rsidRPr="00B7030B" w:rsidRDefault="00C51A7D">
      <w:pPr>
        <w:pStyle w:val="Relatedcards"/>
        <w:rPr>
          <w:rFonts w:asciiTheme="minorHAnsi" w:hAnsiTheme="minorHAnsi"/>
        </w:rPr>
      </w:pPr>
      <w:hyperlink w:anchor="constituent_computations" w:history="1">
        <w:r w:rsidR="0041037A" w:rsidRPr="00B7030B">
          <w:rPr>
            <w:rFonts w:asciiTheme="minorHAnsi" w:hAnsiTheme="minorHAnsi"/>
          </w:rPr>
          <w:t>Constituent Computations</w:t>
        </w:r>
      </w:hyperlink>
    </w:p>
    <w:p w14:paraId="51D1A1F6" w14:textId="77777777" w:rsidR="0041037A" w:rsidRPr="00B7030B" w:rsidRDefault="00C51A7D">
      <w:pPr>
        <w:pStyle w:val="Relatedcards"/>
        <w:rPr>
          <w:rFonts w:asciiTheme="minorHAnsi" w:hAnsiTheme="minorHAnsi"/>
        </w:rPr>
      </w:pPr>
      <w:hyperlink w:anchor="initial_concentration" w:history="1">
        <w:r w:rsidR="0041037A" w:rsidRPr="00B7030B">
          <w:rPr>
            <w:rFonts w:asciiTheme="minorHAnsi" w:hAnsiTheme="minorHAnsi"/>
          </w:rPr>
          <w:t>Constituent Initial Concentration</w:t>
        </w:r>
      </w:hyperlink>
    </w:p>
    <w:p w14:paraId="723F32A1" w14:textId="77777777" w:rsidR="0041037A" w:rsidRPr="00B7030B" w:rsidRDefault="00C51A7D">
      <w:pPr>
        <w:pStyle w:val="Relatedcards"/>
        <w:rPr>
          <w:rFonts w:asciiTheme="minorHAnsi" w:hAnsiTheme="minorHAnsi"/>
        </w:rPr>
      </w:pPr>
      <w:hyperlink w:anchor="constituent_output" w:history="1">
        <w:r w:rsidR="0041037A" w:rsidRPr="00B7030B">
          <w:rPr>
            <w:rFonts w:asciiTheme="minorHAnsi" w:hAnsiTheme="minorHAnsi"/>
          </w:rPr>
          <w:t>Constituent Output</w:t>
        </w:r>
      </w:hyperlink>
    </w:p>
    <w:p w14:paraId="7D8649A3" w14:textId="77777777" w:rsidR="0041037A" w:rsidRPr="00B7030B" w:rsidRDefault="00C51A7D">
      <w:pPr>
        <w:pStyle w:val="Relatedcards"/>
        <w:rPr>
          <w:rFonts w:asciiTheme="minorHAnsi" w:hAnsiTheme="minorHAnsi"/>
        </w:rPr>
      </w:pPr>
      <w:hyperlink w:anchor="inflow_active" w:history="1">
        <w:r w:rsidR="0041037A" w:rsidRPr="00B7030B">
          <w:rPr>
            <w:rFonts w:asciiTheme="minorHAnsi" w:hAnsiTheme="minorHAnsi"/>
          </w:rPr>
          <w:t>Inflow Active Constituent Control</w:t>
        </w:r>
      </w:hyperlink>
    </w:p>
    <w:p w14:paraId="23C3FBDC" w14:textId="77777777" w:rsidR="0041037A" w:rsidRPr="00B7030B" w:rsidRDefault="00C51A7D">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30A1F453" w14:textId="77777777" w:rsidR="0041037A" w:rsidRPr="00B7030B" w:rsidRDefault="00C51A7D">
      <w:pPr>
        <w:pStyle w:val="Relatedcards"/>
        <w:rPr>
          <w:rFonts w:asciiTheme="minorHAnsi" w:hAnsiTheme="minorHAnsi"/>
        </w:rPr>
      </w:pPr>
      <w:hyperlink w:anchor="distributed_tributary_active" w:history="1">
        <w:r w:rsidR="0041037A" w:rsidRPr="00B7030B">
          <w:rPr>
            <w:rFonts w:asciiTheme="minorHAnsi" w:hAnsiTheme="minorHAnsi"/>
          </w:rPr>
          <w:t>Distributed Tributary Active Constituent Control</w:t>
        </w:r>
      </w:hyperlink>
    </w:p>
    <w:p w14:paraId="5026DFFB" w14:textId="77777777" w:rsidR="0041037A" w:rsidRPr="00B7030B" w:rsidRDefault="00C51A7D">
      <w:pPr>
        <w:pStyle w:val="Relatedcards"/>
        <w:rPr>
          <w:rFonts w:asciiTheme="minorHAnsi" w:hAnsiTheme="minorHAnsi"/>
        </w:rPr>
      </w:pPr>
      <w:hyperlink w:anchor="precipitation_active" w:history="1">
        <w:r w:rsidR="0041037A" w:rsidRPr="00B7030B">
          <w:rPr>
            <w:rFonts w:asciiTheme="minorHAnsi" w:hAnsiTheme="minorHAnsi"/>
          </w:rPr>
          <w:t>Precipitation Active Constituent Control</w:t>
        </w:r>
      </w:hyperlink>
    </w:p>
    <w:p w14:paraId="7E6B7320" w14:textId="77777777" w:rsidR="0041037A" w:rsidRPr="00B7030B" w:rsidRDefault="0041037A" w:rsidP="00703D42">
      <w:pPr>
        <w:pStyle w:val="Heading4"/>
        <w:spacing w:before="0" w:after="0"/>
      </w:pPr>
      <w:r w:rsidRPr="00B7030B">
        <w:br w:type="page"/>
      </w:r>
      <w:bookmarkStart w:id="1513" w:name="derived_constituents"/>
      <w:bookmarkStart w:id="1514" w:name="_Toc41047734"/>
      <w:bookmarkEnd w:id="1513"/>
      <w:r w:rsidRPr="00B7030B">
        <w:lastRenderedPageBreak/>
        <w:t>Derived Constituents (CST DERIVE)</w:t>
      </w:r>
      <w:bookmarkEnd w:id="1514"/>
    </w:p>
    <w:p w14:paraId="7B2C95BF"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515" w:name="_Toc8027374"/>
      <w:r w:rsidR="0041037A" w:rsidRPr="00B7030B">
        <w:rPr>
          <w:rStyle w:val="CardReferen"/>
          <w:rFonts w:asciiTheme="minorHAnsi" w:hAnsiTheme="minorHAnsi"/>
          <w:b/>
          <w:bCs/>
        </w:rPr>
        <w:instrText>Derived Constituents (CST DERIVE)</w:instrText>
      </w:r>
      <w:bookmarkEnd w:id="1515"/>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879BBC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1263AE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CDWBC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derived variables are output for each waterbody, ON or OFF</w:t>
      </w:r>
    </w:p>
    <w:p w14:paraId="62ADA560" w14:textId="77777777" w:rsidR="0041037A" w:rsidRPr="00B7030B" w:rsidRDefault="0041037A">
      <w:pPr>
        <w:pStyle w:val="BodyText2"/>
      </w:pPr>
    </w:p>
    <w:p w14:paraId="3AAE3369" w14:textId="40F1B3F4" w:rsidR="0041037A" w:rsidRPr="001F4F07" w:rsidRDefault="004B469E">
      <w:pPr>
        <w:pStyle w:val="BodyText"/>
        <w:rPr>
          <w:sz w:val="20"/>
        </w:rPr>
      </w:pPr>
      <w:r w:rsidRPr="00380139">
        <w:rPr>
          <w:noProof/>
        </w:rPr>
        <mc:AlternateContent>
          <mc:Choice Requires="wps">
            <w:drawing>
              <wp:anchor distT="91440" distB="91440" distL="114300" distR="114300" simplePos="0" relativeHeight="251752960" behindDoc="1" locked="0" layoutInCell="1" allowOverlap="1" wp14:anchorId="1468B86D" wp14:editId="1077EB58">
                <wp:simplePos x="0" y="0"/>
                <wp:positionH relativeFrom="margin">
                  <wp:posOffset>2263140</wp:posOffset>
                </wp:positionH>
                <wp:positionV relativeFrom="paragraph">
                  <wp:posOffset>15240</wp:posOffset>
                </wp:positionV>
                <wp:extent cx="3474720" cy="1403985"/>
                <wp:effectExtent l="0" t="0" r="10160" b="14605"/>
                <wp:wrapTight wrapText="bothSides">
                  <wp:wrapPolygon edited="0">
                    <wp:start x="0" y="0"/>
                    <wp:lineTo x="0" y="21498"/>
                    <wp:lineTo x="21540" y="21498"/>
                    <wp:lineTo x="21540" y="0"/>
                    <wp:lineTo x="0" y="0"/>
                  </wp:wrapPolygon>
                </wp:wrapTight>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77A165DA" w14:textId="77777777" w:rsidR="008A5A8D" w:rsidRDefault="008A5A8D" w:rsidP="004B46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TN, TP TKN, chlorophyll a, pH, and other variable output are specified here. </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468B86D" id="_x0000_s1048" type="#_x0000_t202" style="position:absolute;left:0;text-align:left;margin-left:178.2pt;margin-top:1.2pt;width:273.6pt;height:110.55pt;z-index:-251563520;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" filled="f" strokecolor="#4f81bd [3204]">
                <v:textbox style="mso-fit-shape-to-text:t">
                  <w:txbxContent>
                    <w:p w14:paraId="77A165DA" w14:textId="77777777" w:rsidR="008A5A8D" w:rsidRDefault="008A5A8D" w:rsidP="004B46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TN, TP TKN, chlorophyll a, pH, and other variable output are specified here. </w:t>
                      </w:r>
                    </w:p>
                  </w:txbxContent>
                </v:textbox>
                <w10:wrap type="tight" anchorx="margin"/>
              </v:shape>
            </w:pict>
          </mc:Fallback>
        </mc:AlternateContent>
      </w:r>
      <w:r w:rsidR="0041037A" w:rsidRPr="001F4F07">
        <w:rPr>
          <w:sz w:val="20"/>
        </w:rPr>
        <w:t>This card allows the user to specify whether certain derived constituents are computed and output in order to compare with observed data.  Derived constituents are constituents that are not state variables</w:t>
      </w:r>
      <w:ins w:id="1516" w:author="Honnalore Steissberg" w:date="2021-08-04T15:01:00Z">
        <w:r w:rsidR="00247B7F">
          <w:rPr>
            <w:sz w:val="20"/>
          </w:rPr>
          <w:t>,</w:t>
        </w:r>
      </w:ins>
      <w:r w:rsidR="00194ACA">
        <w:rPr>
          <w:sz w:val="20"/>
        </w:rPr>
        <w:t xml:space="preserve"> </w:t>
      </w:r>
      <w:r w:rsidR="0041037A" w:rsidRPr="001F4F07">
        <w:rPr>
          <w:sz w:val="20"/>
        </w:rPr>
        <w:t xml:space="preserve">but </w:t>
      </w:r>
      <w:del w:id="1517" w:author="Honnalore Steissberg" w:date="2021-08-04T15:01:00Z">
        <w:r w:rsidR="0041037A" w:rsidRPr="001F4F07" w:rsidDel="00247B7F">
          <w:rPr>
            <w:sz w:val="20"/>
          </w:rPr>
          <w:delText xml:space="preserve">are </w:delText>
        </w:r>
      </w:del>
      <w:r w:rsidR="00703D42">
        <w:rPr>
          <w:sz w:val="20"/>
        </w:rPr>
        <w:t>derived from the state variables</w:t>
      </w:r>
      <w:r w:rsidR="0041037A" w:rsidRPr="001F4F07">
        <w:rPr>
          <w:sz w:val="20"/>
        </w:rPr>
        <w:t xml:space="preserve">.  They are useful for comparing computed versus observed data for water quality parameters that are not state variables, but </w:t>
      </w:r>
      <w:del w:id="1518" w:author="Honnalore Steissberg" w:date="2021-08-04T15:02:00Z">
        <w:r w:rsidR="0041037A" w:rsidRPr="001F4F07" w:rsidDel="00247B7F">
          <w:rPr>
            <w:sz w:val="20"/>
          </w:rPr>
          <w:delText xml:space="preserve">that </w:delText>
        </w:r>
      </w:del>
      <w:r w:rsidR="0041037A" w:rsidRPr="001F4F07">
        <w:rPr>
          <w:sz w:val="20"/>
        </w:rPr>
        <w:t>are routinely monitored, such as total Kjeldahl nitrogen</w:t>
      </w:r>
      <w:r w:rsidR="00703D42">
        <w:rPr>
          <w:sz w:val="20"/>
        </w:rPr>
        <w:t>, Total N, and Total P</w:t>
      </w:r>
      <w:r w:rsidR="0041037A" w:rsidRPr="001F4F07">
        <w:rPr>
          <w:sz w:val="20"/>
        </w:rPr>
        <w:t>.</w:t>
      </w:r>
    </w:p>
    <w:p w14:paraId="47F70D53" w14:textId="73BC72DD" w:rsidR="0041037A" w:rsidRPr="001F4F07" w:rsidRDefault="0041037A">
      <w:pPr>
        <w:pStyle w:val="BodyText"/>
        <w:rPr>
          <w:sz w:val="20"/>
        </w:rPr>
      </w:pPr>
      <w:del w:id="1519" w:author="Honnalore Steissberg" w:date="2021-08-04T15:03:00Z">
        <w:r w:rsidRPr="001F4F07" w:rsidDel="00D95383">
          <w:rPr>
            <w:sz w:val="20"/>
          </w:rPr>
          <w:delText xml:space="preserve">pH </w:delText>
        </w:r>
      </w:del>
      <w:ins w:id="1520" w:author="Honnalore Steissberg" w:date="2021-08-04T15:03:00Z">
        <w:r w:rsidR="00D95383">
          <w:rPr>
            <w:sz w:val="20"/>
          </w:rPr>
          <w:t>P</w:t>
        </w:r>
        <w:r w:rsidR="00D95383" w:rsidRPr="001F4F07">
          <w:rPr>
            <w:sz w:val="20"/>
          </w:rPr>
          <w:t xml:space="preserve">H </w:t>
        </w:r>
      </w:ins>
      <w:r w:rsidRPr="001F4F07">
        <w:rPr>
          <w:sz w:val="20"/>
        </w:rPr>
        <w:t xml:space="preserve">computations </w:t>
      </w:r>
      <w:r w:rsidR="00194ACA">
        <w:rPr>
          <w:sz w:val="20"/>
        </w:rPr>
        <w:t xml:space="preserve">are treated </w:t>
      </w:r>
      <w:r w:rsidRPr="001F4F07">
        <w:rPr>
          <w:sz w:val="20"/>
        </w:rPr>
        <w:t>a</w:t>
      </w:r>
      <w:r w:rsidR="00194ACA">
        <w:rPr>
          <w:sz w:val="20"/>
        </w:rPr>
        <w:t>s</w:t>
      </w:r>
      <w:r w:rsidRPr="001F4F07">
        <w:rPr>
          <w:sz w:val="20"/>
        </w:rPr>
        <w:t xml:space="preserve"> derived variable</w:t>
      </w:r>
      <w:r w:rsidR="00194ACA">
        <w:rPr>
          <w:sz w:val="20"/>
        </w:rPr>
        <w:t>s</w:t>
      </w:r>
      <w:r w:rsidRPr="001F4F07">
        <w:rPr>
          <w:sz w:val="20"/>
        </w:rPr>
        <w:t xml:space="preserve"> as pH is computed from the total inorganic carbon and alkalinity state variables</w:t>
      </w:r>
      <w:r w:rsidR="00947B7C" w:rsidRPr="001F4F07">
        <w:rPr>
          <w:sz w:val="20"/>
        </w:rPr>
        <w:t xml:space="preserve"> (as well as temperature). These derived variables are shown in</w:t>
      </w:r>
      <w:r w:rsidR="006C1E60">
        <w:rPr>
          <w:sz w:val="20"/>
        </w:rPr>
        <w:t xml:space="preserve"> </w:t>
      </w:r>
      <w:r w:rsidR="006C1E60">
        <w:rPr>
          <w:sz w:val="20"/>
        </w:rPr>
        <w:fldChar w:fldCharType="begin"/>
      </w:r>
      <w:r w:rsidR="006C1E60">
        <w:rPr>
          <w:sz w:val="20"/>
        </w:rPr>
        <w:instrText xml:space="preserve"> REF _Ref13662631 \h </w:instrText>
      </w:r>
      <w:r w:rsidR="006C1E60">
        <w:rPr>
          <w:sz w:val="20"/>
        </w:rPr>
      </w:r>
      <w:r w:rsidR="006C1E60">
        <w:rPr>
          <w:sz w:val="20"/>
        </w:rPr>
        <w:fldChar w:fldCharType="separate"/>
      </w:r>
      <w:r w:rsidR="00795A65" w:rsidRPr="006C1E60">
        <w:rPr>
          <w:sz w:val="20"/>
        </w:rPr>
        <w:t xml:space="preserve">Table </w:t>
      </w:r>
      <w:r w:rsidR="00795A65">
        <w:rPr>
          <w:noProof/>
          <w:sz w:val="20"/>
        </w:rPr>
        <w:t>9</w:t>
      </w:r>
      <w:r w:rsidR="006C1E60">
        <w:rPr>
          <w:sz w:val="20"/>
        </w:rPr>
        <w:fldChar w:fldCharType="end"/>
      </w:r>
      <w:r w:rsidR="00947B7C" w:rsidRPr="001F4F07">
        <w:rPr>
          <w:sz w:val="20"/>
        </w:rPr>
        <w:t>.</w:t>
      </w:r>
    </w:p>
    <w:p w14:paraId="6BC6FC3F" w14:textId="741E300E" w:rsidR="003277AF" w:rsidRPr="001F4F07" w:rsidRDefault="003277AF">
      <w:pPr>
        <w:pStyle w:val="BodyText"/>
        <w:rPr>
          <w:sz w:val="20"/>
        </w:rPr>
      </w:pPr>
      <w:r w:rsidRPr="001F4F07">
        <w:rPr>
          <w:sz w:val="20"/>
        </w:rPr>
        <w:t>Note that Total Dissolved Gas (TDG) is not included in this list</w:t>
      </w:r>
      <w:ins w:id="1521" w:author="Honnalore Steissberg" w:date="2021-08-04T15:04:00Z">
        <w:r w:rsidR="00E671CC">
          <w:rPr>
            <w:sz w:val="20"/>
          </w:rPr>
          <w:t>.</w:t>
        </w:r>
      </w:ins>
      <w:r w:rsidRPr="001F4F07">
        <w:rPr>
          <w:sz w:val="20"/>
        </w:rPr>
        <w:t xml:space="preserve"> but is computed internally within the CE-QUAL-W2 model whenever N</w:t>
      </w:r>
      <w:r w:rsidRPr="001F4F07">
        <w:rPr>
          <w:sz w:val="20"/>
          <w:vertAlign w:val="subscript"/>
        </w:rPr>
        <w:t>2</w:t>
      </w:r>
      <w:r w:rsidRPr="001F4F07">
        <w:rPr>
          <w:sz w:val="20"/>
        </w:rPr>
        <w:t xml:space="preserve"> gas is included as a generic constituent.</w:t>
      </w:r>
    </w:p>
    <w:p w14:paraId="4BC7E796" w14:textId="77777777" w:rsidR="004B469E" w:rsidRDefault="004B469E" w:rsidP="00CF5646">
      <w:pPr>
        <w:pStyle w:val="Caption"/>
        <w:sectPr w:rsidR="004B469E" w:rsidSect="002E1D0E">
          <w:headerReference w:type="even" r:id="rId67"/>
          <w:headerReference w:type="default" r:id="rId68"/>
          <w:endnotePr>
            <w:numFmt w:val="decimal"/>
          </w:endnotePr>
          <w:pgSz w:w="12240" w:h="15840" w:code="1"/>
          <w:pgMar w:top="1728" w:right="1440" w:bottom="1728" w:left="2160" w:header="1008" w:footer="1008" w:gutter="0"/>
          <w:paperSrc w:first="100" w:other="100"/>
          <w:cols w:space="720"/>
        </w:sectPr>
      </w:pPr>
      <w:bookmarkStart w:id="1522" w:name="_Ref370453429"/>
    </w:p>
    <w:p w14:paraId="33E00ACB" w14:textId="0C739328" w:rsidR="006C1E60" w:rsidRPr="006C1E60" w:rsidRDefault="006C1E60" w:rsidP="00CF5646">
      <w:pPr>
        <w:pStyle w:val="Caption"/>
      </w:pPr>
      <w:bookmarkStart w:id="1523" w:name="_Ref13662631"/>
      <w:bookmarkStart w:id="1524" w:name="_Toc13665505"/>
      <w:bookmarkStart w:id="1525" w:name="_Toc37942955"/>
      <w:bookmarkEnd w:id="1522"/>
      <w:r w:rsidRPr="006C1E60">
        <w:t xml:space="preserve">Table </w:t>
      </w:r>
      <w:r w:rsidR="00F812F1">
        <w:fldChar w:fldCharType="begin"/>
      </w:r>
      <w:r w:rsidR="00F812F1">
        <w:instrText xml:space="preserve"> SEQ Table \* ARABIC </w:instrText>
      </w:r>
      <w:r w:rsidR="00F812F1">
        <w:fldChar w:fldCharType="separate"/>
      </w:r>
      <w:r w:rsidR="00795A65">
        <w:rPr>
          <w:noProof/>
        </w:rPr>
        <w:t>9</w:t>
      </w:r>
      <w:r w:rsidR="00F812F1">
        <w:rPr>
          <w:noProof/>
        </w:rPr>
        <w:fldChar w:fldCharType="end"/>
      </w:r>
      <w:bookmarkEnd w:id="1523"/>
      <w:r w:rsidRPr="006C1E60">
        <w:t>. List of derived variables in CE-QUAL-W2.</w:t>
      </w:r>
      <w:bookmarkEnd w:id="1524"/>
      <w:bookmarkEnd w:id="1525"/>
    </w:p>
    <w:tbl>
      <w:tblPr>
        <w:tblStyle w:val="TableGrid"/>
        <w:tblW w:w="0" w:type="auto"/>
        <w:tblLook w:val="04A0" w:firstRow="1" w:lastRow="0" w:firstColumn="1" w:lastColumn="0" w:noHBand="0" w:noVBand="1"/>
      </w:tblPr>
      <w:tblGrid>
        <w:gridCol w:w="1387"/>
        <w:gridCol w:w="2563"/>
      </w:tblGrid>
      <w:tr w:rsidR="00947B7C" w:rsidRPr="0013767C" w14:paraId="5D7CBC92" w14:textId="77777777" w:rsidTr="006C1E60">
        <w:trPr>
          <w:tblHeader/>
        </w:trPr>
        <w:tc>
          <w:tcPr>
            <w:tcW w:w="1387" w:type="dxa"/>
          </w:tcPr>
          <w:p w14:paraId="21EC8850" w14:textId="77777777" w:rsidR="00947B7C" w:rsidRPr="0013767C" w:rsidRDefault="00947B7C" w:rsidP="00BC6B9B">
            <w:pPr>
              <w:pStyle w:val="Examplebody"/>
              <w:jc w:val="both"/>
              <w:rPr>
                <w:rFonts w:asciiTheme="minorHAnsi" w:hAnsiTheme="minorHAnsi"/>
                <w:b/>
                <w:sz w:val="20"/>
                <w:szCs w:val="20"/>
              </w:rPr>
            </w:pPr>
            <w:r w:rsidRPr="0013767C">
              <w:rPr>
                <w:rFonts w:asciiTheme="minorHAnsi" w:hAnsiTheme="minorHAnsi"/>
                <w:b/>
                <w:sz w:val="20"/>
                <w:szCs w:val="20"/>
              </w:rPr>
              <w:t>Derived variable</w:t>
            </w:r>
          </w:p>
        </w:tc>
        <w:tc>
          <w:tcPr>
            <w:tcW w:w="2563" w:type="dxa"/>
          </w:tcPr>
          <w:p w14:paraId="0A363ADC" w14:textId="77777777" w:rsidR="00947B7C" w:rsidRPr="0013767C" w:rsidRDefault="00947B7C" w:rsidP="00BC6B9B">
            <w:pPr>
              <w:pStyle w:val="Examplebody"/>
              <w:jc w:val="both"/>
              <w:rPr>
                <w:rFonts w:asciiTheme="minorHAnsi" w:hAnsiTheme="minorHAnsi"/>
                <w:b/>
                <w:sz w:val="20"/>
                <w:szCs w:val="20"/>
              </w:rPr>
            </w:pPr>
            <w:r w:rsidRPr="0013767C">
              <w:rPr>
                <w:rFonts w:asciiTheme="minorHAnsi" w:hAnsiTheme="minorHAnsi"/>
                <w:b/>
                <w:sz w:val="20"/>
                <w:szCs w:val="20"/>
              </w:rPr>
              <w:t>Description</w:t>
            </w:r>
          </w:p>
        </w:tc>
      </w:tr>
      <w:tr w:rsidR="00947B7C" w:rsidRPr="0013767C" w14:paraId="5C5F2C5C" w14:textId="77777777" w:rsidTr="006C1E60">
        <w:tc>
          <w:tcPr>
            <w:tcW w:w="1387" w:type="dxa"/>
          </w:tcPr>
          <w:p w14:paraId="155B252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DOC</w:t>
            </w:r>
          </w:p>
        </w:tc>
        <w:tc>
          <w:tcPr>
            <w:tcW w:w="2563" w:type="dxa"/>
          </w:tcPr>
          <w:p w14:paraId="64AD0329"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Dissolved organic carbon, mg/l as C</w:t>
            </w:r>
          </w:p>
        </w:tc>
      </w:tr>
      <w:tr w:rsidR="00947B7C" w:rsidRPr="0013767C" w14:paraId="0AFE2583" w14:textId="77777777" w:rsidTr="006C1E60">
        <w:tc>
          <w:tcPr>
            <w:tcW w:w="1387" w:type="dxa"/>
          </w:tcPr>
          <w:p w14:paraId="4A35B7E9"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POC</w:t>
            </w:r>
          </w:p>
        </w:tc>
        <w:tc>
          <w:tcPr>
            <w:tcW w:w="2563" w:type="dxa"/>
          </w:tcPr>
          <w:p w14:paraId="09DD547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Particulate organic carbon, mg/l as C</w:t>
            </w:r>
          </w:p>
        </w:tc>
      </w:tr>
      <w:tr w:rsidR="00947B7C" w:rsidRPr="0013767C" w14:paraId="3FEB9640" w14:textId="77777777" w:rsidTr="006C1E60">
        <w:tc>
          <w:tcPr>
            <w:tcW w:w="1387" w:type="dxa"/>
          </w:tcPr>
          <w:p w14:paraId="52F1C29E"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TOC</w:t>
            </w:r>
          </w:p>
        </w:tc>
        <w:tc>
          <w:tcPr>
            <w:tcW w:w="2563" w:type="dxa"/>
          </w:tcPr>
          <w:p w14:paraId="1FC411C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organic carbon, mg/l as C</w:t>
            </w:r>
          </w:p>
        </w:tc>
      </w:tr>
      <w:tr w:rsidR="00947B7C" w:rsidRPr="0013767C" w14:paraId="22D2C90C" w14:textId="77777777" w:rsidTr="006C1E60">
        <w:tc>
          <w:tcPr>
            <w:tcW w:w="1387" w:type="dxa"/>
          </w:tcPr>
          <w:p w14:paraId="4BEFF89B"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DON</w:t>
            </w:r>
          </w:p>
        </w:tc>
        <w:tc>
          <w:tcPr>
            <w:tcW w:w="2563" w:type="dxa"/>
          </w:tcPr>
          <w:p w14:paraId="5021269A"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Dissolved organic nitrogen, mg/l as N</w:t>
            </w:r>
          </w:p>
        </w:tc>
      </w:tr>
      <w:tr w:rsidR="00947B7C" w:rsidRPr="0013767C" w14:paraId="216E626B" w14:textId="77777777" w:rsidTr="006C1E60">
        <w:tc>
          <w:tcPr>
            <w:tcW w:w="1387" w:type="dxa"/>
          </w:tcPr>
          <w:p w14:paraId="0B77A8CE"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PON</w:t>
            </w:r>
          </w:p>
        </w:tc>
        <w:tc>
          <w:tcPr>
            <w:tcW w:w="2563" w:type="dxa"/>
          </w:tcPr>
          <w:p w14:paraId="0893995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Particulate organic nitrogen, mg/l N</w:t>
            </w:r>
          </w:p>
        </w:tc>
      </w:tr>
      <w:tr w:rsidR="00947B7C" w:rsidRPr="0013767C" w14:paraId="1FC08A37" w14:textId="77777777" w:rsidTr="006C1E60">
        <w:tc>
          <w:tcPr>
            <w:tcW w:w="1387" w:type="dxa"/>
          </w:tcPr>
          <w:p w14:paraId="22C2651C"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TON</w:t>
            </w:r>
          </w:p>
        </w:tc>
        <w:tc>
          <w:tcPr>
            <w:tcW w:w="2563" w:type="dxa"/>
          </w:tcPr>
          <w:p w14:paraId="16ADAC8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organic nitrogen, mg/l as N</w:t>
            </w:r>
          </w:p>
        </w:tc>
      </w:tr>
      <w:tr w:rsidR="00947B7C" w:rsidRPr="0013767C" w14:paraId="42DEBDF8" w14:textId="77777777" w:rsidTr="006C1E60">
        <w:tc>
          <w:tcPr>
            <w:tcW w:w="1387" w:type="dxa"/>
          </w:tcPr>
          <w:p w14:paraId="38832B49"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TKN</w:t>
            </w:r>
          </w:p>
        </w:tc>
        <w:tc>
          <w:tcPr>
            <w:tcW w:w="2563" w:type="dxa"/>
          </w:tcPr>
          <w:p w14:paraId="1B20580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Kjeldahl nitrogen, mg/l as N</w:t>
            </w:r>
          </w:p>
        </w:tc>
      </w:tr>
      <w:tr w:rsidR="00947B7C" w:rsidRPr="0013767C" w14:paraId="4E8C00A5" w14:textId="77777777" w:rsidTr="006C1E60">
        <w:tc>
          <w:tcPr>
            <w:tcW w:w="1387" w:type="dxa"/>
          </w:tcPr>
          <w:p w14:paraId="762AA55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TN </w:t>
            </w:r>
          </w:p>
        </w:tc>
        <w:tc>
          <w:tcPr>
            <w:tcW w:w="2563" w:type="dxa"/>
          </w:tcPr>
          <w:p w14:paraId="5D16CB8E"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nitrogen, mg/l as N</w:t>
            </w:r>
          </w:p>
        </w:tc>
      </w:tr>
      <w:tr w:rsidR="00947B7C" w:rsidRPr="0013767C" w14:paraId="46437CFE" w14:textId="77777777" w:rsidTr="006C1E60">
        <w:tc>
          <w:tcPr>
            <w:tcW w:w="1387" w:type="dxa"/>
          </w:tcPr>
          <w:p w14:paraId="6C018FA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DOP</w:t>
            </w:r>
          </w:p>
        </w:tc>
        <w:tc>
          <w:tcPr>
            <w:tcW w:w="2563" w:type="dxa"/>
          </w:tcPr>
          <w:p w14:paraId="12F11872"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Dissolved organic phosphorus, mg/l P</w:t>
            </w:r>
          </w:p>
        </w:tc>
      </w:tr>
      <w:tr w:rsidR="00947B7C" w:rsidRPr="0013767C" w14:paraId="329C9583" w14:textId="77777777" w:rsidTr="006C1E60">
        <w:tc>
          <w:tcPr>
            <w:tcW w:w="1387" w:type="dxa"/>
          </w:tcPr>
          <w:p w14:paraId="261F033A"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POP</w:t>
            </w:r>
          </w:p>
        </w:tc>
        <w:tc>
          <w:tcPr>
            <w:tcW w:w="2563" w:type="dxa"/>
          </w:tcPr>
          <w:p w14:paraId="0ECB9194"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Particulate organic phosphorus, mg/l P</w:t>
            </w:r>
          </w:p>
        </w:tc>
      </w:tr>
      <w:tr w:rsidR="00947B7C" w:rsidRPr="0013767C" w14:paraId="0760D67C" w14:textId="77777777" w:rsidTr="006C1E60">
        <w:tc>
          <w:tcPr>
            <w:tcW w:w="1387" w:type="dxa"/>
          </w:tcPr>
          <w:p w14:paraId="3C2085A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TOP</w:t>
            </w:r>
          </w:p>
        </w:tc>
        <w:tc>
          <w:tcPr>
            <w:tcW w:w="2563" w:type="dxa"/>
          </w:tcPr>
          <w:p w14:paraId="46B420F3"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organic phosphorus, mg/l as P</w:t>
            </w:r>
          </w:p>
        </w:tc>
      </w:tr>
      <w:tr w:rsidR="00947B7C" w:rsidRPr="0013767C" w14:paraId="41C21B48" w14:textId="77777777" w:rsidTr="006C1E60">
        <w:tc>
          <w:tcPr>
            <w:tcW w:w="1387" w:type="dxa"/>
          </w:tcPr>
          <w:p w14:paraId="2910FC1C"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TP </w:t>
            </w:r>
          </w:p>
        </w:tc>
        <w:tc>
          <w:tcPr>
            <w:tcW w:w="2563" w:type="dxa"/>
          </w:tcPr>
          <w:p w14:paraId="0BA48655"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phosphorus, mg/l as P</w:t>
            </w:r>
          </w:p>
        </w:tc>
      </w:tr>
      <w:tr w:rsidR="00947B7C" w:rsidRPr="0013767C" w14:paraId="08771311" w14:textId="77777777" w:rsidTr="006C1E60">
        <w:tc>
          <w:tcPr>
            <w:tcW w:w="1387" w:type="dxa"/>
          </w:tcPr>
          <w:p w14:paraId="4E9D800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APR</w:t>
            </w:r>
          </w:p>
        </w:tc>
        <w:tc>
          <w:tcPr>
            <w:tcW w:w="2563" w:type="dxa"/>
          </w:tcPr>
          <w:p w14:paraId="0B459BCF"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Algal production</w:t>
            </w:r>
          </w:p>
        </w:tc>
      </w:tr>
      <w:tr w:rsidR="00947B7C" w:rsidRPr="0013767C" w14:paraId="636628CC" w14:textId="77777777" w:rsidTr="006C1E60">
        <w:tc>
          <w:tcPr>
            <w:tcW w:w="1387" w:type="dxa"/>
          </w:tcPr>
          <w:p w14:paraId="5B2335DC"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CHLA </w:t>
            </w:r>
          </w:p>
        </w:tc>
        <w:tc>
          <w:tcPr>
            <w:tcW w:w="2563" w:type="dxa"/>
          </w:tcPr>
          <w:p w14:paraId="70D62C16" w14:textId="77777777" w:rsidR="00947B7C" w:rsidRPr="0013767C" w:rsidRDefault="002863FD" w:rsidP="00BC6B9B">
            <w:pPr>
              <w:pStyle w:val="Examplebody"/>
              <w:jc w:val="both"/>
              <w:rPr>
                <w:rFonts w:asciiTheme="minorHAnsi" w:hAnsiTheme="minorHAnsi"/>
                <w:sz w:val="20"/>
                <w:szCs w:val="20"/>
              </w:rPr>
            </w:pPr>
            <w:r>
              <w:rPr>
                <w:rFonts w:asciiTheme="minorHAnsi" w:hAnsiTheme="minorHAnsi"/>
                <w:sz w:val="20"/>
                <w:szCs w:val="20"/>
              </w:rPr>
              <w:t xml:space="preserve">Chlorophyll a, </w:t>
            </w:r>
            <w:r>
              <w:rPr>
                <w:rFonts w:asciiTheme="minorHAnsi" w:hAnsiTheme="minorHAnsi"/>
                <w:sz w:val="20"/>
                <w:szCs w:val="20"/>
              </w:rPr>
              <w:sym w:font="Symbol" w:char="F06D"/>
            </w:r>
            <w:r w:rsidR="00947B7C" w:rsidRPr="0013767C">
              <w:rPr>
                <w:rFonts w:asciiTheme="minorHAnsi" w:hAnsiTheme="minorHAnsi"/>
                <w:sz w:val="20"/>
                <w:szCs w:val="20"/>
              </w:rPr>
              <w:t>g/l chlorophyll a</w:t>
            </w:r>
          </w:p>
        </w:tc>
      </w:tr>
      <w:tr w:rsidR="00947B7C" w:rsidRPr="0013767C" w14:paraId="22E26F9F" w14:textId="77777777" w:rsidTr="006C1E60">
        <w:tc>
          <w:tcPr>
            <w:tcW w:w="1387" w:type="dxa"/>
          </w:tcPr>
          <w:p w14:paraId="61380E06"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ATOT </w:t>
            </w:r>
          </w:p>
        </w:tc>
        <w:tc>
          <w:tcPr>
            <w:tcW w:w="2563" w:type="dxa"/>
          </w:tcPr>
          <w:p w14:paraId="3E7ED5F2"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algal biomass, mg/l organic matter</w:t>
            </w:r>
          </w:p>
        </w:tc>
      </w:tr>
      <w:tr w:rsidR="00947B7C" w:rsidRPr="0013767C" w14:paraId="627C3469" w14:textId="77777777" w:rsidTr="006C1E60">
        <w:tc>
          <w:tcPr>
            <w:tcW w:w="1387" w:type="dxa"/>
          </w:tcPr>
          <w:p w14:paraId="63E0DDE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%DO</w:t>
            </w:r>
          </w:p>
        </w:tc>
        <w:tc>
          <w:tcPr>
            <w:tcW w:w="2563" w:type="dxa"/>
          </w:tcPr>
          <w:p w14:paraId="44AE017F"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Dissolved oxygen saturation, %</w:t>
            </w:r>
          </w:p>
        </w:tc>
      </w:tr>
      <w:tr w:rsidR="00947B7C" w:rsidRPr="0013767C" w14:paraId="22D399E5" w14:textId="77777777" w:rsidTr="006C1E60">
        <w:tc>
          <w:tcPr>
            <w:tcW w:w="1387" w:type="dxa"/>
          </w:tcPr>
          <w:p w14:paraId="51F380BA"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TSS</w:t>
            </w:r>
          </w:p>
        </w:tc>
        <w:tc>
          <w:tcPr>
            <w:tcW w:w="2563" w:type="dxa"/>
          </w:tcPr>
          <w:p w14:paraId="059E3E95"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suspended solids, mg/l</w:t>
            </w:r>
          </w:p>
        </w:tc>
      </w:tr>
      <w:tr w:rsidR="00947B7C" w:rsidRPr="0013767C" w14:paraId="629478E1" w14:textId="77777777" w:rsidTr="006C1E60">
        <w:tc>
          <w:tcPr>
            <w:tcW w:w="1387" w:type="dxa"/>
          </w:tcPr>
          <w:p w14:paraId="2AC3AFC6"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TISS </w:t>
            </w:r>
          </w:p>
        </w:tc>
        <w:tc>
          <w:tcPr>
            <w:tcW w:w="2563" w:type="dxa"/>
          </w:tcPr>
          <w:p w14:paraId="303B00A5"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inorganic suspended solids, mg/l</w:t>
            </w:r>
          </w:p>
        </w:tc>
      </w:tr>
      <w:tr w:rsidR="00947B7C" w:rsidRPr="0013767C" w14:paraId="645BE5DC" w14:textId="77777777" w:rsidTr="006C1E60">
        <w:tc>
          <w:tcPr>
            <w:tcW w:w="1387" w:type="dxa"/>
          </w:tcPr>
          <w:p w14:paraId="74EE3FC1"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CBODU</w:t>
            </w:r>
          </w:p>
        </w:tc>
        <w:tc>
          <w:tcPr>
            <w:tcW w:w="2563" w:type="dxa"/>
          </w:tcPr>
          <w:p w14:paraId="7310BE2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carbonaceous BOD (ultimate)</w:t>
            </w:r>
          </w:p>
        </w:tc>
      </w:tr>
      <w:tr w:rsidR="00947B7C" w:rsidRPr="0013767C" w14:paraId="061589A0" w14:textId="77777777" w:rsidTr="006C1E60">
        <w:tc>
          <w:tcPr>
            <w:tcW w:w="1387" w:type="dxa"/>
          </w:tcPr>
          <w:p w14:paraId="348E2754"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pH</w:t>
            </w:r>
          </w:p>
        </w:tc>
        <w:tc>
          <w:tcPr>
            <w:tcW w:w="2563" w:type="dxa"/>
          </w:tcPr>
          <w:p w14:paraId="4C878566"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pH</w:t>
            </w:r>
          </w:p>
        </w:tc>
      </w:tr>
      <w:tr w:rsidR="00947B7C" w:rsidRPr="0013767C" w14:paraId="355541E1" w14:textId="77777777" w:rsidTr="006C1E60">
        <w:tc>
          <w:tcPr>
            <w:tcW w:w="1387" w:type="dxa"/>
          </w:tcPr>
          <w:p w14:paraId="034D845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CO2</w:t>
            </w:r>
          </w:p>
        </w:tc>
        <w:tc>
          <w:tcPr>
            <w:tcW w:w="2563" w:type="dxa"/>
          </w:tcPr>
          <w:p w14:paraId="4FDB90F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Carbon dioxide, mg/l as C</w:t>
            </w:r>
          </w:p>
        </w:tc>
      </w:tr>
      <w:tr w:rsidR="00947B7C" w:rsidRPr="0013767C" w14:paraId="100112D7" w14:textId="77777777" w:rsidTr="006C1E60">
        <w:tc>
          <w:tcPr>
            <w:tcW w:w="1387" w:type="dxa"/>
          </w:tcPr>
          <w:p w14:paraId="22CD1FAB"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HCO3 </w:t>
            </w:r>
          </w:p>
        </w:tc>
        <w:tc>
          <w:tcPr>
            <w:tcW w:w="2563" w:type="dxa"/>
          </w:tcPr>
          <w:p w14:paraId="3244AF2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Bicarbonate, mg/l as C</w:t>
            </w:r>
          </w:p>
        </w:tc>
      </w:tr>
      <w:tr w:rsidR="00947B7C" w:rsidRPr="0013767C" w14:paraId="389EC1A4" w14:textId="77777777" w:rsidTr="006C1E60">
        <w:tc>
          <w:tcPr>
            <w:tcW w:w="1387" w:type="dxa"/>
          </w:tcPr>
          <w:p w14:paraId="143C6C25"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CO3</w:t>
            </w:r>
          </w:p>
        </w:tc>
        <w:tc>
          <w:tcPr>
            <w:tcW w:w="2563" w:type="dxa"/>
          </w:tcPr>
          <w:p w14:paraId="6D0D771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Carbonate, mg/l as C</w:t>
            </w:r>
          </w:p>
        </w:tc>
      </w:tr>
    </w:tbl>
    <w:p w14:paraId="3D77760A" w14:textId="77777777" w:rsidR="004B469E" w:rsidRDefault="004B469E" w:rsidP="00947B7C">
      <w:pPr>
        <w:sectPr w:rsidR="004B469E" w:rsidSect="004B469E">
          <w:endnotePr>
            <w:numFmt w:val="decimal"/>
          </w:endnotePr>
          <w:type w:val="continuous"/>
          <w:pgSz w:w="12240" w:h="15840" w:code="1"/>
          <w:pgMar w:top="1728" w:right="1440" w:bottom="1728" w:left="2160" w:header="1008" w:footer="1008" w:gutter="0"/>
          <w:paperSrc w:first="100" w:other="100"/>
          <w:pgNumType w:chapStyle="6"/>
          <w:cols w:num="2" w:space="720"/>
        </w:sectPr>
      </w:pPr>
    </w:p>
    <w:p w14:paraId="2AF81FB9" w14:textId="77777777" w:rsidR="00947B7C" w:rsidRDefault="00947B7C" w:rsidP="00947B7C"/>
    <w:p w14:paraId="0BE5B7A1" w14:textId="77777777" w:rsidR="00947B7C" w:rsidRDefault="00947B7C" w:rsidP="00947B7C">
      <w:pPr>
        <w:rPr>
          <w:sz w:val="20"/>
        </w:rPr>
      </w:pPr>
      <w:r w:rsidRPr="001F4F07">
        <w:rPr>
          <w:sz w:val="20"/>
        </w:rPr>
        <w:lastRenderedPageBreak/>
        <w:t>Each of the derived variables is computed from parameters and the model state variables. Below is a detailed listing of each derived variable and how they are computed in CE-QUAL-W2.</w:t>
      </w:r>
    </w:p>
    <w:p w14:paraId="06C2508B" w14:textId="77777777" w:rsidR="003D691F" w:rsidRPr="001F4F07" w:rsidRDefault="003D691F" w:rsidP="00947B7C">
      <w:pPr>
        <w:rPr>
          <w:sz w:val="20"/>
        </w:rPr>
      </w:pPr>
    </w:p>
    <w:p w14:paraId="679888AF" w14:textId="77777777" w:rsidR="00947B7C" w:rsidRPr="001F4F07" w:rsidRDefault="00947B7C" w:rsidP="00DC03F9">
      <w:pPr>
        <w:spacing w:after="120"/>
        <w:rPr>
          <w:sz w:val="20"/>
        </w:rPr>
      </w:pPr>
      <w:r w:rsidRPr="001F4F07">
        <w:rPr>
          <w:sz w:val="20"/>
        </w:rPr>
        <w:t>Dissolved organic carbon:</w:t>
      </w:r>
      <m:oMath>
        <m:sSub>
          <m:sSubPr>
            <m:ctrlPr>
              <w:ins w:id="1526"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27" w:author="Honnalore Steissberg" w:date="2021-07-30T09:49:00Z">
                <w:rPr>
                  <w:rFonts w:ascii="Cambria Math" w:hAnsi="Cambria Math"/>
                  <w:i/>
                  <w:sz w:val="20"/>
                </w:rPr>
              </w:ins>
            </m:ctrlPr>
          </m:sSubPr>
          <m:e>
            <m:r>
              <w:rPr>
                <w:rFonts w:ascii="Cambria Math"/>
                <w:sz w:val="20"/>
              </w:rPr>
              <m:t>Φ</m:t>
            </m:r>
          </m:e>
          <m:sub>
            <m:r>
              <w:rPr>
                <w:rFonts w:ascii="Cambria Math"/>
                <w:sz w:val="20"/>
              </w:rPr>
              <m:t>LDOM</m:t>
            </m:r>
          </m:sub>
        </m:sSub>
        <m:r>
          <w:rPr>
            <w:rFonts w:ascii="Cambria Math"/>
            <w:sz w:val="20"/>
          </w:rPr>
          <m:t>+</m:t>
        </m:r>
        <m:sSub>
          <m:sSubPr>
            <m:ctrlPr>
              <w:ins w:id="1528"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29" w:author="Honnalore Steissberg" w:date="2021-07-30T09:49:00Z">
                <w:rPr>
                  <w:rFonts w:ascii="Cambria Math" w:hAnsi="Cambria Math"/>
                  <w:i/>
                  <w:sz w:val="20"/>
                </w:rPr>
              </w:ins>
            </m:ctrlPr>
          </m:sSubPr>
          <m:e>
            <m:r>
              <w:rPr>
                <w:rFonts w:ascii="Cambria Math"/>
                <w:sz w:val="20"/>
              </w:rPr>
              <m:t>Φ</m:t>
            </m:r>
          </m:e>
          <m:sub>
            <m:r>
              <w:rPr>
                <w:rFonts w:ascii="Cambria Math"/>
                <w:sz w:val="20"/>
              </w:rPr>
              <m:t>RDOM</m:t>
            </m:r>
          </m:sub>
        </m:sSub>
        <m:r>
          <w:rPr>
            <w:rFonts w:ascii="Cambria Math"/>
            <w:sz w:val="20"/>
          </w:rPr>
          <m:t>+</m:t>
        </m:r>
        <m:nary>
          <m:naryPr>
            <m:chr m:val="∑"/>
            <m:subHide m:val="1"/>
            <m:supHide m:val="1"/>
            <m:ctrlPr>
              <w:ins w:id="1530" w:author="Honnalore Steissberg" w:date="2021-07-30T09:49:00Z">
                <w:rPr>
                  <w:rFonts w:ascii="Cambria Math" w:hAnsi="Cambria Math"/>
                  <w:i/>
                  <w:sz w:val="20"/>
                </w:rPr>
              </w:ins>
            </m:ctrlPr>
          </m:naryPr>
          <m:sub/>
          <m:sup/>
          <m:e>
            <m:sSub>
              <m:sSubPr>
                <m:ctrlPr>
                  <w:ins w:id="1531"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CBOD</m:t>
                </m:r>
              </m:sub>
            </m:sSub>
            <m:sSub>
              <m:sSubPr>
                <m:ctrlPr>
                  <w:ins w:id="1532" w:author="Honnalore Steissberg" w:date="2021-07-30T09:49:00Z">
                    <w:rPr>
                      <w:rFonts w:ascii="Cambria Math" w:hAnsi="Cambria Math"/>
                      <w:i/>
                      <w:sz w:val="20"/>
                    </w:rPr>
                  </w:ins>
                </m:ctrlPr>
              </m:sSubPr>
              <m:e>
                <m:r>
                  <w:rPr>
                    <w:rFonts w:ascii="Cambria Math"/>
                    <w:sz w:val="20"/>
                  </w:rPr>
                  <m:t>Φ</m:t>
                </m:r>
              </m:e>
              <m:sub>
                <m:r>
                  <w:rPr>
                    <w:rFonts w:ascii="Cambria Math"/>
                    <w:sz w:val="20"/>
                  </w:rPr>
                  <m:t>CBOD</m:t>
                </m:r>
                <m:r>
                  <w:rPr>
                    <w:rFonts w:ascii="Cambria Math"/>
                    <w:sz w:val="20"/>
                  </w:rPr>
                  <m:t>-</m:t>
                </m:r>
                <m:r>
                  <w:rPr>
                    <w:rFonts w:ascii="Cambria Math"/>
                    <w:sz w:val="20"/>
                  </w:rPr>
                  <m:t>dissolved</m:t>
                </m:r>
              </m:sub>
            </m:sSub>
          </m:e>
        </m:nary>
      </m:oMath>
    </w:p>
    <w:p w14:paraId="61C09782" w14:textId="77777777" w:rsidR="00947B7C" w:rsidRPr="001F4F07" w:rsidRDefault="00947B7C" w:rsidP="00DC03F9">
      <w:pPr>
        <w:spacing w:after="120"/>
        <w:rPr>
          <w:sz w:val="20"/>
        </w:rPr>
      </w:pPr>
      <w:r w:rsidRPr="001F4F07">
        <w:rPr>
          <w:sz w:val="20"/>
        </w:rPr>
        <w:t xml:space="preserve">Particulate organic carbon: </w:t>
      </w:r>
      <m:oMath>
        <m:sSub>
          <m:sSubPr>
            <m:ctrlPr>
              <w:ins w:id="1533"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34" w:author="Honnalore Steissberg" w:date="2021-07-30T09:49:00Z">
                <w:rPr>
                  <w:rFonts w:ascii="Cambria Math" w:hAnsi="Cambria Math"/>
                  <w:i/>
                  <w:sz w:val="20"/>
                </w:rPr>
              </w:ins>
            </m:ctrlPr>
          </m:sSubPr>
          <m:e>
            <m:r>
              <w:rPr>
                <w:rFonts w:ascii="Cambria Math"/>
                <w:sz w:val="20"/>
              </w:rPr>
              <m:t>Φ</m:t>
            </m:r>
          </m:e>
          <m:sub>
            <m:r>
              <w:rPr>
                <w:rFonts w:ascii="Cambria Math"/>
                <w:sz w:val="20"/>
              </w:rPr>
              <m:t>LPOM</m:t>
            </m:r>
          </m:sub>
        </m:sSub>
        <m:r>
          <w:rPr>
            <w:rFonts w:ascii="Cambria Math"/>
            <w:sz w:val="20"/>
          </w:rPr>
          <m:t>+</m:t>
        </m:r>
        <m:sSub>
          <m:sSubPr>
            <m:ctrlPr>
              <w:ins w:id="1535"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36" w:author="Honnalore Steissberg" w:date="2021-07-30T09:49:00Z">
                <w:rPr>
                  <w:rFonts w:ascii="Cambria Math" w:hAnsi="Cambria Math"/>
                  <w:i/>
                  <w:sz w:val="20"/>
                </w:rPr>
              </w:ins>
            </m:ctrlPr>
          </m:sSubPr>
          <m:e>
            <m:r>
              <w:rPr>
                <w:rFonts w:ascii="Cambria Math"/>
                <w:sz w:val="20"/>
              </w:rPr>
              <m:t>Φ</m:t>
            </m:r>
          </m:e>
          <m:sub>
            <m:r>
              <w:rPr>
                <w:rFonts w:ascii="Cambria Math"/>
                <w:sz w:val="20"/>
              </w:rPr>
              <m:t>RPOM</m:t>
            </m:r>
          </m:sub>
        </m:sSub>
        <m:r>
          <w:rPr>
            <w:rFonts w:ascii="Cambria Math"/>
            <w:sz w:val="20"/>
          </w:rPr>
          <m:t>+</m:t>
        </m:r>
        <m:nary>
          <m:naryPr>
            <m:chr m:val="∑"/>
            <m:subHide m:val="1"/>
            <m:supHide m:val="1"/>
            <m:ctrlPr>
              <w:ins w:id="1537" w:author="Honnalore Steissberg" w:date="2021-07-30T09:49:00Z">
                <w:rPr>
                  <w:rFonts w:ascii="Cambria Math" w:hAnsi="Cambria Math"/>
                  <w:i/>
                  <w:sz w:val="20"/>
                </w:rPr>
              </w:ins>
            </m:ctrlPr>
          </m:naryPr>
          <m:sub/>
          <m:sup/>
          <m:e/>
        </m:nary>
        <m:sSub>
          <m:sSubPr>
            <m:ctrlPr>
              <w:ins w:id="1538"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a</m:t>
            </m:r>
            <m:func>
              <m:funcPr>
                <m:ctrlPr>
                  <w:ins w:id="1539"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40"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41"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542" w:author="Honnalore Steissberg" w:date="2021-07-30T09:49:00Z">
                <w:rPr>
                  <w:rFonts w:ascii="Cambria Math" w:hAnsi="Cambria Math"/>
                  <w:i/>
                  <w:sz w:val="20"/>
                </w:rPr>
              </w:ins>
            </m:ctrlPr>
          </m:naryPr>
          <m:sub/>
          <m:sup/>
          <m:e/>
        </m:nary>
        <m:sSub>
          <m:sSubPr>
            <m:ctrlPr>
              <w:ins w:id="1543"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CBOD</m:t>
            </m:r>
          </m:sub>
        </m:sSub>
        <m:sSub>
          <m:sSubPr>
            <m:ctrlPr>
              <w:ins w:id="1544"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m:rPr>
                <m:nor/>
              </m:rPr>
              <w:rPr>
                <w:rFonts w:ascii="Cambria Math"/>
                <w:sz w:val="20"/>
              </w:rPr>
              <m:t>particulate</m:t>
            </m:r>
            <m:ctrlPr>
              <w:ins w:id="1545" w:author="Honnalore Steissberg" w:date="2021-07-30T09:49:00Z">
                <w:rPr>
                  <w:rFonts w:ascii="Cambria Math" w:hAnsi="Cambria Math"/>
                  <w:sz w:val="20"/>
                </w:rPr>
              </w:ins>
            </m:ctrlPr>
          </m:sub>
        </m:sSub>
        <m:r>
          <w:rPr>
            <w:rFonts w:ascii="Cambria Math"/>
            <w:sz w:val="20"/>
          </w:rPr>
          <m:t>+</m:t>
        </m:r>
        <m:nary>
          <m:naryPr>
            <m:chr m:val="∑"/>
            <m:subHide m:val="1"/>
            <m:supHide m:val="1"/>
            <m:ctrlPr>
              <w:ins w:id="1546" w:author="Honnalore Steissberg" w:date="2021-07-30T09:49:00Z">
                <w:rPr>
                  <w:rFonts w:ascii="Cambria Math" w:hAnsi="Cambria Math"/>
                  <w:i/>
                  <w:sz w:val="20"/>
                </w:rPr>
              </w:ins>
            </m:ctrlPr>
          </m:naryPr>
          <m:sub/>
          <m:sup/>
          <m:e/>
        </m:nary>
        <m:sSub>
          <m:sSubPr>
            <m:ctrlPr>
              <w:ins w:id="1547"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zooplankton</m:t>
            </m:r>
          </m:sub>
        </m:sSub>
        <m:sSub>
          <m:sSubPr>
            <m:ctrlPr>
              <w:ins w:id="1548"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oMath>
    </w:p>
    <w:p w14:paraId="348152AF" w14:textId="77777777" w:rsidR="00947B7C" w:rsidRPr="001F4F07" w:rsidRDefault="00947B7C" w:rsidP="00DC03F9">
      <w:pPr>
        <w:spacing w:after="120"/>
        <w:rPr>
          <w:sz w:val="20"/>
        </w:rPr>
      </w:pPr>
      <w:r w:rsidRPr="001F4F07">
        <w:rPr>
          <w:sz w:val="20"/>
        </w:rPr>
        <w:t xml:space="preserve">Total organic carbon: </w:t>
      </w:r>
      <m:oMath>
        <m:sSub>
          <m:sSubPr>
            <m:ctrlPr>
              <w:ins w:id="1549"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50" w:author="Honnalore Steissberg" w:date="2021-07-30T09:49:00Z">
                <w:rPr>
                  <w:rFonts w:ascii="Cambria Math" w:hAnsi="Cambria Math"/>
                  <w:i/>
                  <w:sz w:val="20"/>
                </w:rPr>
              </w:ins>
            </m:ctrlPr>
          </m:sSubPr>
          <m:e>
            <m:r>
              <w:rPr>
                <w:rFonts w:ascii="Cambria Math"/>
                <w:sz w:val="20"/>
              </w:rPr>
              <m:t>Φ</m:t>
            </m:r>
          </m:e>
          <m:sub>
            <m:r>
              <w:rPr>
                <w:rFonts w:ascii="Cambria Math"/>
                <w:sz w:val="20"/>
              </w:rPr>
              <m:t>LPOM</m:t>
            </m:r>
          </m:sub>
        </m:sSub>
        <m:r>
          <w:rPr>
            <w:rFonts w:ascii="Cambria Math"/>
            <w:sz w:val="20"/>
          </w:rPr>
          <m:t>+</m:t>
        </m:r>
        <m:sSub>
          <m:sSubPr>
            <m:ctrlPr>
              <w:ins w:id="1551"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52" w:author="Honnalore Steissberg" w:date="2021-07-30T09:49:00Z">
                <w:rPr>
                  <w:rFonts w:ascii="Cambria Math" w:hAnsi="Cambria Math"/>
                  <w:i/>
                  <w:sz w:val="20"/>
                </w:rPr>
              </w:ins>
            </m:ctrlPr>
          </m:sSubPr>
          <m:e>
            <m:r>
              <w:rPr>
                <w:rFonts w:ascii="Cambria Math"/>
                <w:sz w:val="20"/>
              </w:rPr>
              <m:t>Φ</m:t>
            </m:r>
          </m:e>
          <m:sub>
            <m:r>
              <w:rPr>
                <w:rFonts w:ascii="Cambria Math"/>
                <w:sz w:val="20"/>
              </w:rPr>
              <m:t>RPOM</m:t>
            </m:r>
          </m:sub>
        </m:sSub>
        <m:r>
          <w:rPr>
            <w:rFonts w:ascii="Cambria Math"/>
            <w:sz w:val="20"/>
          </w:rPr>
          <m:t>+</m:t>
        </m:r>
        <m:nary>
          <m:naryPr>
            <m:chr m:val="∑"/>
            <m:subHide m:val="1"/>
            <m:supHide m:val="1"/>
            <m:ctrlPr>
              <w:ins w:id="1553" w:author="Honnalore Steissberg" w:date="2021-07-30T09:49:00Z">
                <w:rPr>
                  <w:rFonts w:ascii="Cambria Math" w:hAnsi="Cambria Math"/>
                  <w:i/>
                  <w:sz w:val="20"/>
                </w:rPr>
              </w:ins>
            </m:ctrlPr>
          </m:naryPr>
          <m:sub/>
          <m:sup/>
          <m:e/>
        </m:nary>
        <m:sSub>
          <m:sSubPr>
            <m:ctrlPr>
              <w:ins w:id="1554" w:author="Honnalore Steissberg" w:date="2021-07-30T09:49:00Z">
                <w:rPr>
                  <w:rFonts w:ascii="Cambria Math" w:hAnsi="Cambria Math"/>
                  <w:i/>
                  <w:sz w:val="20"/>
                </w:rPr>
              </w:ins>
            </m:ctrlPr>
          </m:sSubPr>
          <m:e>
            <m:r>
              <w:rPr>
                <w:rFonts w:ascii="Cambria Math"/>
                <w:sz w:val="20"/>
              </w:rPr>
              <m:t>δ</m:t>
            </m:r>
          </m:e>
          <m:sub>
            <m:r>
              <w:rPr>
                <w:rFonts w:ascii="Cambria Math"/>
                <w:sz w:val="20"/>
              </w:rPr>
              <m:t>Ca</m:t>
            </m:r>
            <m:func>
              <m:funcPr>
                <m:ctrlPr>
                  <w:ins w:id="1555"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56"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57"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sSub>
          <m:sSubPr>
            <m:ctrlPr>
              <w:ins w:id="1558"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59" w:author="Honnalore Steissberg" w:date="2021-07-30T09:49:00Z">
                <w:rPr>
                  <w:rFonts w:ascii="Cambria Math" w:hAnsi="Cambria Math"/>
                  <w:i/>
                  <w:sz w:val="20"/>
                </w:rPr>
              </w:ins>
            </m:ctrlPr>
          </m:sSubPr>
          <m:e>
            <m:r>
              <w:rPr>
                <w:rFonts w:ascii="Cambria Math"/>
                <w:sz w:val="20"/>
              </w:rPr>
              <m:t>Φ</m:t>
            </m:r>
          </m:e>
          <m:sub>
            <m:r>
              <w:rPr>
                <w:rFonts w:ascii="Cambria Math"/>
                <w:sz w:val="20"/>
              </w:rPr>
              <m:t>LDOM</m:t>
            </m:r>
          </m:sub>
        </m:sSub>
        <m:r>
          <w:rPr>
            <w:rFonts w:ascii="Cambria Math"/>
            <w:sz w:val="20"/>
          </w:rPr>
          <m:t>+</m:t>
        </m:r>
        <m:sSub>
          <m:sSubPr>
            <m:ctrlPr>
              <w:ins w:id="1560"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61" w:author="Honnalore Steissberg" w:date="2021-07-30T09:49:00Z">
                <w:rPr>
                  <w:rFonts w:ascii="Cambria Math" w:hAnsi="Cambria Math"/>
                  <w:i/>
                  <w:sz w:val="20"/>
                </w:rPr>
              </w:ins>
            </m:ctrlPr>
          </m:sSubPr>
          <m:e>
            <m:r>
              <w:rPr>
                <w:rFonts w:ascii="Cambria Math"/>
                <w:sz w:val="20"/>
              </w:rPr>
              <m:t>Φ</m:t>
            </m:r>
          </m:e>
          <m:sub>
            <m:r>
              <w:rPr>
                <w:rFonts w:ascii="Cambria Math"/>
                <w:sz w:val="20"/>
              </w:rPr>
              <m:t>RDOM</m:t>
            </m:r>
          </m:sub>
        </m:sSub>
        <m:r>
          <w:rPr>
            <w:rFonts w:ascii="Cambria Math"/>
            <w:sz w:val="20"/>
          </w:rPr>
          <m:t>+</m:t>
        </m:r>
        <m:nary>
          <m:naryPr>
            <m:chr m:val="∑"/>
            <m:subHide m:val="1"/>
            <m:supHide m:val="1"/>
            <m:ctrlPr>
              <w:ins w:id="1562" w:author="Honnalore Steissberg" w:date="2021-07-30T09:49:00Z">
                <w:rPr>
                  <w:rFonts w:ascii="Cambria Math" w:hAnsi="Cambria Math"/>
                  <w:i/>
                  <w:sz w:val="20"/>
                </w:rPr>
              </w:ins>
            </m:ctrlPr>
          </m:naryPr>
          <m:sub/>
          <m:sup/>
          <m:e/>
        </m:nary>
        <m:sSub>
          <m:sSubPr>
            <m:ctrlPr>
              <w:ins w:id="1563"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CBOD</m:t>
            </m:r>
          </m:sub>
        </m:sSub>
        <m:sSub>
          <m:sSubPr>
            <m:ctrlPr>
              <w:ins w:id="1564"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565" w:author="Honnalore Steissberg" w:date="2021-07-30T09:49:00Z">
                <w:rPr>
                  <w:rFonts w:ascii="Cambria Math" w:hAnsi="Cambria Math"/>
                  <w:sz w:val="20"/>
                </w:rPr>
              </w:ins>
            </m:ctrlPr>
          </m:sub>
        </m:sSub>
        <m:r>
          <w:rPr>
            <w:rFonts w:ascii="Cambria Math"/>
            <w:sz w:val="20"/>
          </w:rPr>
          <m:t>+</m:t>
        </m:r>
        <m:nary>
          <m:naryPr>
            <m:chr m:val="∑"/>
            <m:subHide m:val="1"/>
            <m:supHide m:val="1"/>
            <m:ctrlPr>
              <w:ins w:id="1566" w:author="Honnalore Steissberg" w:date="2021-07-30T09:49:00Z">
                <w:rPr>
                  <w:rFonts w:ascii="Cambria Math" w:hAnsi="Cambria Math"/>
                  <w:i/>
                  <w:sz w:val="20"/>
                </w:rPr>
              </w:ins>
            </m:ctrlPr>
          </m:naryPr>
          <m:sub/>
          <m:sup/>
          <m:e/>
        </m:nary>
        <m:sSub>
          <m:sSubPr>
            <m:ctrlPr>
              <w:ins w:id="1567"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zooplankton</m:t>
            </m:r>
          </m:sub>
        </m:sSub>
        <m:sSub>
          <m:sSubPr>
            <m:ctrlPr>
              <w:ins w:id="1568"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r>
          <m:rPr>
            <m:sty m:val="p"/>
          </m:rPr>
          <w:rPr>
            <w:rFonts w:ascii="Cambria Math"/>
            <w:sz w:val="20"/>
          </w:rPr>
          <w:br/>
        </m:r>
      </m:oMath>
      <w:r w:rsidRPr="001F4F07">
        <w:rPr>
          <w:sz w:val="20"/>
        </w:rPr>
        <w:t xml:space="preserve">Dissolved organic nitrogen: </w:t>
      </w:r>
      <m:oMath>
        <m:sSub>
          <m:sSubPr>
            <m:ctrlPr>
              <w:ins w:id="1569"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N</m:t>
            </m:r>
          </m:sub>
        </m:sSub>
        <m:r>
          <w:rPr>
            <w:rFonts w:ascii="Cambria Math"/>
            <w:sz w:val="20"/>
          </w:rPr>
          <m:t>+</m:t>
        </m:r>
        <m:sSub>
          <m:sSubPr>
            <m:ctrlPr>
              <w:ins w:id="1570"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N</m:t>
            </m:r>
          </m:sub>
        </m:sSub>
        <m:r>
          <w:rPr>
            <w:rFonts w:ascii="Cambria Math"/>
            <w:sz w:val="20"/>
          </w:rPr>
          <m:t>+</m:t>
        </m:r>
        <m:nary>
          <m:naryPr>
            <m:chr m:val="∑"/>
            <m:subHide m:val="1"/>
            <m:supHide m:val="1"/>
            <m:ctrlPr>
              <w:ins w:id="1571" w:author="Honnalore Steissberg" w:date="2021-07-30T09:49:00Z">
                <w:rPr>
                  <w:rFonts w:ascii="Cambria Math" w:hAnsi="Cambria Math"/>
                  <w:i/>
                  <w:sz w:val="20"/>
                </w:rPr>
              </w:ins>
            </m:ctrlPr>
          </m:naryPr>
          <m:sub/>
          <m:sup/>
          <m:e/>
        </m:nary>
        <m:sSub>
          <m:sSubPr>
            <m:ctrlPr>
              <w:ins w:id="1572"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573"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w:rPr>
                <w:rFonts w:ascii="Cambria Math"/>
                <w:sz w:val="20"/>
              </w:rPr>
              <m:t>dissolved</m:t>
            </m:r>
            <m:ctrlPr>
              <w:ins w:id="1574" w:author="Honnalore Steissberg" w:date="2021-07-30T09:49:00Z">
                <w:rPr>
                  <w:rFonts w:ascii="Cambria Math" w:hAnsi="Cambria Math"/>
                  <w:sz w:val="20"/>
                </w:rPr>
              </w:ins>
            </m:ctrlPr>
          </m:sub>
        </m:sSub>
      </m:oMath>
    </w:p>
    <w:p w14:paraId="604DD219" w14:textId="77777777" w:rsidR="00947B7C" w:rsidRPr="001F4F07" w:rsidRDefault="00947B7C" w:rsidP="00DC03F9">
      <w:pPr>
        <w:spacing w:after="120"/>
        <w:rPr>
          <w:sz w:val="20"/>
        </w:rPr>
      </w:pPr>
      <w:r w:rsidRPr="001F4F07">
        <w:rPr>
          <w:sz w:val="20"/>
        </w:rPr>
        <w:t xml:space="preserve">Particulate organic nitrogen: </w:t>
      </w:r>
      <m:oMath>
        <m:sSub>
          <m:sSubPr>
            <m:ctrlPr>
              <w:ins w:id="1575"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N</m:t>
            </m:r>
          </m:sub>
        </m:sSub>
        <m:r>
          <w:rPr>
            <w:rFonts w:ascii="Cambria Math"/>
            <w:sz w:val="20"/>
          </w:rPr>
          <m:t>+</m:t>
        </m:r>
        <m:sSub>
          <m:sSubPr>
            <m:ctrlPr>
              <w:ins w:id="1576"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N</m:t>
            </m:r>
          </m:sub>
        </m:sSub>
        <m:r>
          <w:rPr>
            <w:rFonts w:ascii="Cambria Math"/>
            <w:sz w:val="20"/>
          </w:rPr>
          <m:t>+</m:t>
        </m:r>
        <m:nary>
          <m:naryPr>
            <m:chr m:val="∑"/>
            <m:subHide m:val="1"/>
            <m:supHide m:val="1"/>
            <m:ctrlPr>
              <w:ins w:id="1577" w:author="Honnalore Steissberg" w:date="2021-07-30T09:49:00Z">
                <w:rPr>
                  <w:rFonts w:ascii="Cambria Math" w:hAnsi="Cambria Math"/>
                  <w:i/>
                  <w:sz w:val="20"/>
                </w:rPr>
              </w:ins>
            </m:ctrlPr>
          </m:naryPr>
          <m:sub/>
          <m:sup/>
          <m:e/>
        </m:nary>
        <m:sSub>
          <m:sSubPr>
            <m:ctrlPr>
              <w:ins w:id="1578"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579"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m:rPr>
                <m:nor/>
              </m:rPr>
              <w:rPr>
                <w:rFonts w:ascii="Cambria Math"/>
                <w:sz w:val="20"/>
              </w:rPr>
              <m:t>particulate</m:t>
            </m:r>
            <m:ctrlPr>
              <w:ins w:id="1580" w:author="Honnalore Steissberg" w:date="2021-07-30T09:49:00Z">
                <w:rPr>
                  <w:rFonts w:ascii="Cambria Math" w:hAnsi="Cambria Math"/>
                  <w:sz w:val="20"/>
                </w:rPr>
              </w:ins>
            </m:ctrlPr>
          </m:sub>
        </m:sSub>
        <m:r>
          <w:rPr>
            <w:rFonts w:ascii="Cambria Math"/>
            <w:sz w:val="20"/>
          </w:rPr>
          <m:t>+</m:t>
        </m:r>
        <m:nary>
          <m:naryPr>
            <m:chr m:val="∑"/>
            <m:subHide m:val="1"/>
            <m:supHide m:val="1"/>
            <m:ctrlPr>
              <w:ins w:id="1581" w:author="Honnalore Steissberg" w:date="2021-07-30T09:49:00Z">
                <w:rPr>
                  <w:rFonts w:ascii="Cambria Math" w:hAnsi="Cambria Math"/>
                  <w:i/>
                  <w:sz w:val="20"/>
                </w:rPr>
              </w:ins>
            </m:ctrlPr>
          </m:naryPr>
          <m:sub/>
          <m:sup/>
          <m:e/>
        </m:nary>
        <m:sSub>
          <m:sSubPr>
            <m:ctrlPr>
              <w:ins w:id="1582" w:author="Honnalore Steissberg" w:date="2021-07-30T09:49:00Z">
                <w:rPr>
                  <w:rFonts w:ascii="Cambria Math" w:hAnsi="Cambria Math"/>
                  <w:i/>
                  <w:sz w:val="20"/>
                </w:rPr>
              </w:ins>
            </m:ctrlPr>
          </m:sSubPr>
          <m:e>
            <m:r>
              <w:rPr>
                <w:rFonts w:ascii="Cambria Math"/>
                <w:sz w:val="20"/>
              </w:rPr>
              <m:t>δ</m:t>
            </m:r>
          </m:e>
          <m:sub>
            <m:r>
              <w:rPr>
                <w:rFonts w:ascii="Cambria Math"/>
                <w:sz w:val="20"/>
              </w:rPr>
              <m:t>Na</m:t>
            </m:r>
            <m:func>
              <m:funcPr>
                <m:ctrlPr>
                  <w:ins w:id="1583"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84"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85"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586" w:author="Honnalore Steissberg" w:date="2021-07-30T09:49:00Z">
                <w:rPr>
                  <w:rFonts w:ascii="Cambria Math" w:hAnsi="Cambria Math"/>
                  <w:i/>
                  <w:sz w:val="20"/>
                </w:rPr>
              </w:ins>
            </m:ctrlPr>
          </m:naryPr>
          <m:sub/>
          <m:sup/>
          <m:e/>
        </m:nary>
        <m:sSub>
          <m:sSubPr>
            <m:ctrlPr>
              <w:ins w:id="1587" w:author="Honnalore Steissberg" w:date="2021-07-30T09:49:00Z">
                <w:rPr>
                  <w:rFonts w:ascii="Cambria Math" w:hAnsi="Cambria Math"/>
                  <w:i/>
                  <w:sz w:val="20"/>
                </w:rPr>
              </w:ins>
            </m:ctrlPr>
          </m:sSubPr>
          <m:e>
            <m:r>
              <w:rPr>
                <w:rFonts w:ascii="Cambria Math"/>
                <w:sz w:val="20"/>
              </w:rPr>
              <m:t>δ</m:t>
            </m:r>
          </m:e>
          <m:sub>
            <m:r>
              <w:rPr>
                <w:rFonts w:ascii="Cambria Math"/>
                <w:sz w:val="20"/>
              </w:rPr>
              <m:t>Nzooplankton</m:t>
            </m:r>
          </m:sub>
        </m:sSub>
        <m:sSub>
          <m:sSubPr>
            <m:ctrlPr>
              <w:ins w:id="1588"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oMath>
    </w:p>
    <w:p w14:paraId="2481F0B6" w14:textId="77777777" w:rsidR="00947B7C" w:rsidRPr="001F4F07" w:rsidRDefault="00947B7C" w:rsidP="00DC03F9">
      <w:pPr>
        <w:spacing w:after="120"/>
        <w:rPr>
          <w:sz w:val="20"/>
        </w:rPr>
      </w:pPr>
      <w:r w:rsidRPr="001F4F07">
        <w:rPr>
          <w:sz w:val="20"/>
        </w:rPr>
        <w:t xml:space="preserve">Total organic nitrogen: </w:t>
      </w:r>
      <m:oMath>
        <m:sSub>
          <m:sSubPr>
            <m:ctrlPr>
              <w:ins w:id="1589"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N</m:t>
            </m:r>
          </m:sub>
        </m:sSub>
        <m:r>
          <w:rPr>
            <w:rFonts w:ascii="Cambria Math"/>
            <w:sz w:val="20"/>
          </w:rPr>
          <m:t>+</m:t>
        </m:r>
        <m:sSub>
          <m:sSubPr>
            <m:ctrlPr>
              <w:ins w:id="1590"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N</m:t>
            </m:r>
          </m:sub>
        </m:sSub>
        <m:r>
          <w:rPr>
            <w:rFonts w:ascii="Cambria Math"/>
            <w:sz w:val="20"/>
          </w:rPr>
          <m:t>+</m:t>
        </m:r>
        <m:sSub>
          <m:sSubPr>
            <m:ctrlPr>
              <w:ins w:id="1591"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N</m:t>
            </m:r>
          </m:sub>
        </m:sSub>
        <m:r>
          <w:rPr>
            <w:rFonts w:ascii="Cambria Math"/>
            <w:sz w:val="20"/>
          </w:rPr>
          <m:t>+</m:t>
        </m:r>
        <m:sSub>
          <m:sSubPr>
            <m:ctrlPr>
              <w:ins w:id="1592"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N</m:t>
            </m:r>
          </m:sub>
        </m:sSub>
        <m:r>
          <w:rPr>
            <w:rFonts w:ascii="Cambria Math"/>
            <w:sz w:val="20"/>
          </w:rPr>
          <m:t>+</m:t>
        </m:r>
        <m:nary>
          <m:naryPr>
            <m:chr m:val="∑"/>
            <m:subHide m:val="1"/>
            <m:supHide m:val="1"/>
            <m:ctrlPr>
              <w:ins w:id="1593" w:author="Honnalore Steissberg" w:date="2021-07-30T09:49:00Z">
                <w:rPr>
                  <w:rFonts w:ascii="Cambria Math" w:hAnsi="Cambria Math"/>
                  <w:i/>
                  <w:sz w:val="20"/>
                </w:rPr>
              </w:ins>
            </m:ctrlPr>
          </m:naryPr>
          <m:sub/>
          <m:sup/>
          <m:e/>
        </m:nary>
        <m:sSub>
          <m:sSubPr>
            <m:ctrlPr>
              <w:ins w:id="1594" w:author="Honnalore Steissberg" w:date="2021-07-30T09:49:00Z">
                <w:rPr>
                  <w:rFonts w:ascii="Cambria Math" w:hAnsi="Cambria Math"/>
                  <w:i/>
                  <w:sz w:val="20"/>
                </w:rPr>
              </w:ins>
            </m:ctrlPr>
          </m:sSubPr>
          <m:e>
            <m:r>
              <w:rPr>
                <w:rFonts w:ascii="Cambria Math"/>
                <w:sz w:val="20"/>
              </w:rPr>
              <m:t>δ</m:t>
            </m:r>
          </m:e>
          <m:sub>
            <m:r>
              <w:rPr>
                <w:rFonts w:ascii="Cambria Math"/>
                <w:sz w:val="20"/>
              </w:rPr>
              <m:t>Na</m:t>
            </m:r>
            <m:func>
              <m:funcPr>
                <m:ctrlPr>
                  <w:ins w:id="1595"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96"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97"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598" w:author="Honnalore Steissberg" w:date="2021-07-30T09:49:00Z">
                <w:rPr>
                  <w:rFonts w:ascii="Cambria Math" w:hAnsi="Cambria Math"/>
                  <w:i/>
                  <w:sz w:val="20"/>
                </w:rPr>
              </w:ins>
            </m:ctrlPr>
          </m:naryPr>
          <m:sub/>
          <m:sup/>
          <m:e/>
        </m:nary>
        <m:sSub>
          <m:sSubPr>
            <m:ctrlPr>
              <w:ins w:id="1599"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600"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601" w:author="Honnalore Steissberg" w:date="2021-07-30T09:49:00Z">
                <w:rPr>
                  <w:rFonts w:ascii="Cambria Math" w:hAnsi="Cambria Math"/>
                  <w:sz w:val="20"/>
                </w:rPr>
              </w:ins>
            </m:ctrlPr>
          </m:sub>
        </m:sSub>
        <m:r>
          <w:rPr>
            <w:rFonts w:ascii="Cambria Math"/>
            <w:sz w:val="20"/>
          </w:rPr>
          <m:t>+</m:t>
        </m:r>
        <m:nary>
          <m:naryPr>
            <m:chr m:val="∑"/>
            <m:subHide m:val="1"/>
            <m:supHide m:val="1"/>
            <m:ctrlPr>
              <w:ins w:id="1602" w:author="Honnalore Steissberg" w:date="2021-07-30T09:49:00Z">
                <w:rPr>
                  <w:rFonts w:ascii="Cambria Math" w:hAnsi="Cambria Math"/>
                  <w:i/>
                  <w:sz w:val="20"/>
                </w:rPr>
              </w:ins>
            </m:ctrlPr>
          </m:naryPr>
          <m:sub/>
          <m:sup/>
          <m:e/>
        </m:nary>
        <m:sSub>
          <m:sSubPr>
            <m:ctrlPr>
              <w:ins w:id="1603"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zooplankton</m:t>
            </m:r>
          </m:sub>
        </m:sSub>
        <m:sSub>
          <m:sSubPr>
            <m:ctrlPr>
              <w:ins w:id="1604"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r>
          <m:rPr>
            <m:sty m:val="p"/>
          </m:rPr>
          <w:rPr>
            <w:rFonts w:ascii="Cambria Math"/>
            <w:sz w:val="20"/>
          </w:rPr>
          <w:br/>
        </m:r>
      </m:oMath>
      <w:r w:rsidRPr="001F4F07">
        <w:rPr>
          <w:sz w:val="20"/>
        </w:rPr>
        <w:t xml:space="preserve">Total nitrogen: </w:t>
      </w:r>
      <m:oMath>
        <m:sSub>
          <m:sSubPr>
            <m:ctrlPr>
              <w:ins w:id="1605"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N</m:t>
            </m:r>
          </m:sub>
        </m:sSub>
        <m:r>
          <w:rPr>
            <w:rFonts w:ascii="Cambria Math"/>
            <w:sz w:val="20"/>
          </w:rPr>
          <m:t>+</m:t>
        </m:r>
        <m:sSub>
          <m:sSubPr>
            <m:ctrlPr>
              <w:ins w:id="1606"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N</m:t>
            </m:r>
          </m:sub>
        </m:sSub>
        <m:r>
          <w:rPr>
            <w:rFonts w:ascii="Cambria Math"/>
            <w:sz w:val="20"/>
          </w:rPr>
          <m:t>+</m:t>
        </m:r>
        <m:sSub>
          <m:sSubPr>
            <m:ctrlPr>
              <w:ins w:id="1607"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N</m:t>
            </m:r>
          </m:sub>
        </m:sSub>
        <m:r>
          <w:rPr>
            <w:rFonts w:ascii="Cambria Math"/>
            <w:sz w:val="20"/>
          </w:rPr>
          <m:t>+</m:t>
        </m:r>
        <m:sSub>
          <m:sSubPr>
            <m:ctrlPr>
              <w:ins w:id="1608"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N</m:t>
            </m:r>
          </m:sub>
        </m:sSub>
        <m:r>
          <w:rPr>
            <w:rFonts w:ascii="Cambria Math"/>
            <w:sz w:val="20"/>
          </w:rPr>
          <m:t>+</m:t>
        </m:r>
        <m:nary>
          <m:naryPr>
            <m:chr m:val="∑"/>
            <m:subHide m:val="1"/>
            <m:supHide m:val="1"/>
            <m:ctrlPr>
              <w:ins w:id="1609" w:author="Honnalore Steissberg" w:date="2021-07-30T09:49:00Z">
                <w:rPr>
                  <w:rFonts w:ascii="Cambria Math" w:hAnsi="Cambria Math"/>
                  <w:i/>
                  <w:sz w:val="20"/>
                </w:rPr>
              </w:ins>
            </m:ctrlPr>
          </m:naryPr>
          <m:sub/>
          <m:sup/>
          <m:e/>
        </m:nary>
        <m:sSub>
          <m:sSubPr>
            <m:ctrlPr>
              <w:ins w:id="1610" w:author="Honnalore Steissberg" w:date="2021-07-30T09:49:00Z">
                <w:rPr>
                  <w:rFonts w:ascii="Cambria Math" w:hAnsi="Cambria Math"/>
                  <w:i/>
                  <w:sz w:val="20"/>
                </w:rPr>
              </w:ins>
            </m:ctrlPr>
          </m:sSubPr>
          <m:e>
            <m:r>
              <w:rPr>
                <w:rFonts w:ascii="Cambria Math"/>
                <w:sz w:val="20"/>
              </w:rPr>
              <m:t>δ</m:t>
            </m:r>
          </m:e>
          <m:sub>
            <m:r>
              <w:rPr>
                <w:rFonts w:ascii="Cambria Math"/>
                <w:sz w:val="20"/>
              </w:rPr>
              <m:t>Na</m:t>
            </m:r>
            <m:func>
              <m:funcPr>
                <m:ctrlPr>
                  <w:ins w:id="1611"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612"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613"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614" w:author="Honnalore Steissberg" w:date="2021-07-30T09:49:00Z">
                <w:rPr>
                  <w:rFonts w:ascii="Cambria Math" w:hAnsi="Cambria Math"/>
                  <w:i/>
                  <w:sz w:val="20"/>
                </w:rPr>
              </w:ins>
            </m:ctrlPr>
          </m:naryPr>
          <m:sub/>
          <m:sup/>
          <m:e/>
        </m:nary>
        <m:sSub>
          <m:sSubPr>
            <m:ctrlPr>
              <w:ins w:id="1615"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zooplankton</m:t>
            </m:r>
          </m:sub>
        </m:sSub>
        <m:sSub>
          <m:sSubPr>
            <m:ctrlPr>
              <w:ins w:id="1616"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r>
          <w:rPr>
            <w:rFonts w:ascii="Cambria Math"/>
            <w:sz w:val="20"/>
          </w:rPr>
          <m:t>+</m:t>
        </m:r>
        <m:nary>
          <m:naryPr>
            <m:chr m:val="∑"/>
            <m:subHide m:val="1"/>
            <m:supHide m:val="1"/>
            <m:ctrlPr>
              <w:ins w:id="1617" w:author="Honnalore Steissberg" w:date="2021-07-30T09:49:00Z">
                <w:rPr>
                  <w:rFonts w:ascii="Cambria Math" w:hAnsi="Cambria Math"/>
                  <w:i/>
                  <w:sz w:val="20"/>
                </w:rPr>
              </w:ins>
            </m:ctrlPr>
          </m:naryPr>
          <m:sub/>
          <m:sup/>
          <m:e/>
        </m:nary>
        <m:sSub>
          <m:sSubPr>
            <m:ctrlPr>
              <w:ins w:id="1618"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619"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620" w:author="Honnalore Steissberg" w:date="2021-07-30T09:49:00Z">
                <w:rPr>
                  <w:rFonts w:ascii="Cambria Math" w:hAnsi="Cambria Math"/>
                  <w:sz w:val="20"/>
                </w:rPr>
              </w:ins>
            </m:ctrlPr>
          </m:sub>
        </m:sSub>
        <m:r>
          <w:rPr>
            <w:rFonts w:ascii="Cambria Math"/>
            <w:sz w:val="20"/>
          </w:rPr>
          <m:t>+</m:t>
        </m:r>
        <m:sSub>
          <m:sSubPr>
            <m:ctrlPr>
              <w:ins w:id="1621" w:author="Honnalore Steissberg" w:date="2021-07-30T09:49:00Z">
                <w:rPr>
                  <w:rFonts w:ascii="Cambria Math" w:hAnsi="Cambria Math"/>
                  <w:i/>
                  <w:sz w:val="20"/>
                </w:rPr>
              </w:ins>
            </m:ctrlPr>
          </m:sSubPr>
          <m:e>
            <m:r>
              <w:rPr>
                <w:rFonts w:ascii="Cambria Math"/>
                <w:sz w:val="20"/>
              </w:rPr>
              <m:t>Φ</m:t>
            </m:r>
          </m:e>
          <m:sub>
            <m:r>
              <w:rPr>
                <w:rFonts w:ascii="Cambria Math"/>
                <w:sz w:val="20"/>
              </w:rPr>
              <m:t>NH4</m:t>
            </m:r>
          </m:sub>
        </m:sSub>
        <m:r>
          <w:rPr>
            <w:rFonts w:ascii="Cambria Math"/>
            <w:sz w:val="20"/>
          </w:rPr>
          <m:t>+</m:t>
        </m:r>
        <m:sSub>
          <m:sSubPr>
            <m:ctrlPr>
              <w:ins w:id="1622" w:author="Honnalore Steissberg" w:date="2021-07-30T09:49:00Z">
                <w:rPr>
                  <w:rFonts w:ascii="Cambria Math" w:hAnsi="Cambria Math"/>
                  <w:i/>
                  <w:sz w:val="20"/>
                </w:rPr>
              </w:ins>
            </m:ctrlPr>
          </m:sSubPr>
          <m:e>
            <m:r>
              <w:rPr>
                <w:rFonts w:ascii="Cambria Math"/>
                <w:sz w:val="20"/>
              </w:rPr>
              <m:t>Φ</m:t>
            </m:r>
          </m:e>
          <m:sub>
            <m:r>
              <w:rPr>
                <w:rFonts w:ascii="Cambria Math"/>
                <w:sz w:val="20"/>
              </w:rPr>
              <m:t>NO3</m:t>
            </m:r>
          </m:sub>
        </m:sSub>
        <m:r>
          <m:rPr>
            <m:sty m:val="p"/>
          </m:rPr>
          <w:rPr>
            <w:rFonts w:ascii="Cambria Math"/>
            <w:sz w:val="20"/>
          </w:rPr>
          <w:br/>
        </m:r>
      </m:oMath>
      <w:r w:rsidRPr="001F4F07">
        <w:rPr>
          <w:sz w:val="20"/>
        </w:rPr>
        <w:t xml:space="preserve">Total Kheldahl Nitrogen (TKN): </w:t>
      </w:r>
      <m:oMath>
        <m:sSub>
          <m:sSubPr>
            <m:ctrlPr>
              <w:ins w:id="1623" w:author="Honnalore Steissberg" w:date="2021-07-30T09:49:00Z">
                <w:rPr>
                  <w:rFonts w:ascii="Cambria Math" w:hAnsi="Cambria Math"/>
                  <w:i/>
                  <w:sz w:val="20"/>
                </w:rPr>
              </w:ins>
            </m:ctrlPr>
          </m:sSubPr>
          <m:e>
            <m:r>
              <w:rPr>
                <w:rFonts w:ascii="Cambria Math"/>
                <w:sz w:val="20"/>
              </w:rPr>
              <m:t>δ</m:t>
            </m:r>
          </m:e>
          <m:sub>
            <m:r>
              <w:rPr>
                <w:rFonts w:ascii="Cambria Math"/>
                <w:sz w:val="20"/>
              </w:rPr>
              <m:t>N</m:t>
            </m:r>
          </m:sub>
        </m:sSub>
        <m:sSub>
          <m:sSubPr>
            <m:ctrlPr>
              <w:ins w:id="1624" w:author="Honnalore Steissberg" w:date="2021-07-30T09:49:00Z">
                <w:rPr>
                  <w:rFonts w:ascii="Cambria Math" w:hAnsi="Cambria Math"/>
                  <w:i/>
                  <w:sz w:val="20"/>
                </w:rPr>
              </w:ins>
            </m:ctrlPr>
          </m:sSubPr>
          <m:e>
            <m:r>
              <w:rPr>
                <w:rFonts w:ascii="Cambria Math"/>
                <w:sz w:val="20"/>
              </w:rPr>
              <m:t>Φ</m:t>
            </m:r>
          </m:e>
          <m:sub>
            <m:r>
              <w:rPr>
                <w:rFonts w:ascii="Cambria Math"/>
                <w:sz w:val="20"/>
              </w:rPr>
              <m:t>LDOM</m:t>
            </m:r>
          </m:sub>
        </m:sSub>
        <m:r>
          <w:rPr>
            <w:rFonts w:ascii="Cambria Math"/>
            <w:sz w:val="20"/>
          </w:rPr>
          <m:t>+</m:t>
        </m:r>
        <m:sSub>
          <m:sSubPr>
            <m:ctrlPr>
              <w:ins w:id="1625" w:author="Honnalore Steissberg" w:date="2021-07-30T09:49:00Z">
                <w:rPr>
                  <w:rFonts w:ascii="Cambria Math" w:hAnsi="Cambria Math"/>
                  <w:i/>
                  <w:sz w:val="20"/>
                </w:rPr>
              </w:ins>
            </m:ctrlPr>
          </m:sSubPr>
          <m:e>
            <m:r>
              <w:rPr>
                <w:rFonts w:ascii="Cambria Math"/>
                <w:sz w:val="20"/>
              </w:rPr>
              <m:t>δ</m:t>
            </m:r>
          </m:e>
          <m:sub>
            <m:r>
              <w:rPr>
                <w:rFonts w:ascii="Cambria Math"/>
                <w:sz w:val="20"/>
              </w:rPr>
              <m:t>N</m:t>
            </m:r>
          </m:sub>
        </m:sSub>
        <m:sSub>
          <m:sSubPr>
            <m:ctrlPr>
              <w:ins w:id="1626" w:author="Honnalore Steissberg" w:date="2021-07-30T09:49:00Z">
                <w:rPr>
                  <w:rFonts w:ascii="Cambria Math" w:hAnsi="Cambria Math"/>
                  <w:i/>
                  <w:sz w:val="20"/>
                </w:rPr>
              </w:ins>
            </m:ctrlPr>
          </m:sSubPr>
          <m:e>
            <m:r>
              <w:rPr>
                <w:rFonts w:ascii="Cambria Math"/>
                <w:sz w:val="20"/>
              </w:rPr>
              <m:t>Φ</m:t>
            </m:r>
          </m:e>
          <m:sub>
            <m:r>
              <w:rPr>
                <w:rFonts w:ascii="Cambria Math"/>
                <w:sz w:val="20"/>
              </w:rPr>
              <m:t>RDOM</m:t>
            </m:r>
          </m:sub>
        </m:sSub>
        <m:r>
          <w:rPr>
            <w:rFonts w:ascii="Cambria Math"/>
            <w:sz w:val="20"/>
          </w:rPr>
          <m:t>+</m:t>
        </m:r>
        <m:sSub>
          <m:sSubPr>
            <m:ctrlPr>
              <w:ins w:id="1627" w:author="Honnalore Steissberg" w:date="2021-07-30T09:49:00Z">
                <w:rPr>
                  <w:rFonts w:ascii="Cambria Math" w:hAnsi="Cambria Math"/>
                  <w:i/>
                  <w:sz w:val="20"/>
                </w:rPr>
              </w:ins>
            </m:ctrlPr>
          </m:sSubPr>
          <m:e>
            <m:r>
              <w:rPr>
                <w:rFonts w:ascii="Cambria Math"/>
                <w:sz w:val="20"/>
              </w:rPr>
              <m:t>δ</m:t>
            </m:r>
          </m:e>
          <m:sub>
            <m:r>
              <w:rPr>
                <w:rFonts w:ascii="Cambria Math"/>
                <w:sz w:val="20"/>
              </w:rPr>
              <m:t>N</m:t>
            </m:r>
          </m:sub>
        </m:sSub>
        <m:sSub>
          <m:sSubPr>
            <m:ctrlPr>
              <w:ins w:id="1628" w:author="Honnalore Steissberg" w:date="2021-07-30T09:49:00Z">
                <w:rPr>
                  <w:rFonts w:ascii="Cambria Math" w:hAnsi="Cambria Math"/>
                  <w:i/>
                  <w:sz w:val="20"/>
                </w:rPr>
              </w:ins>
            </m:ctrlPr>
          </m:sSubPr>
          <m:e>
            <m:r>
              <w:rPr>
                <w:rFonts w:ascii="Cambria Math"/>
                <w:sz w:val="20"/>
              </w:rPr>
              <m:t>Φ</m:t>
            </m:r>
          </m:e>
          <m:sub>
            <m:r>
              <w:rPr>
                <w:rFonts w:ascii="Cambria Math"/>
                <w:sz w:val="20"/>
              </w:rPr>
              <m:t>LPOM</m:t>
            </m:r>
          </m:sub>
        </m:sSub>
        <m:r>
          <w:rPr>
            <w:rFonts w:ascii="Cambria Math"/>
            <w:sz w:val="20"/>
          </w:rPr>
          <m:t>+</m:t>
        </m:r>
        <m:sSub>
          <m:sSubPr>
            <m:ctrlPr>
              <w:ins w:id="1629" w:author="Honnalore Steissberg" w:date="2021-07-30T09:49:00Z">
                <w:rPr>
                  <w:rFonts w:ascii="Cambria Math" w:hAnsi="Cambria Math"/>
                  <w:i/>
                  <w:sz w:val="20"/>
                </w:rPr>
              </w:ins>
            </m:ctrlPr>
          </m:sSubPr>
          <m:e>
            <m:r>
              <w:rPr>
                <w:rFonts w:ascii="Cambria Math"/>
                <w:sz w:val="20"/>
              </w:rPr>
              <m:t>δ</m:t>
            </m:r>
          </m:e>
          <m:sub>
            <m:r>
              <w:rPr>
                <w:rFonts w:ascii="Cambria Math"/>
                <w:sz w:val="20"/>
              </w:rPr>
              <m:t>N</m:t>
            </m:r>
          </m:sub>
        </m:sSub>
        <m:sSub>
          <m:sSubPr>
            <m:ctrlPr>
              <w:ins w:id="1630" w:author="Honnalore Steissberg" w:date="2021-07-30T09:49:00Z">
                <w:rPr>
                  <w:rFonts w:ascii="Cambria Math" w:hAnsi="Cambria Math"/>
                  <w:i/>
                  <w:sz w:val="20"/>
                </w:rPr>
              </w:ins>
            </m:ctrlPr>
          </m:sSubPr>
          <m:e>
            <m:r>
              <w:rPr>
                <w:rFonts w:ascii="Cambria Math"/>
                <w:sz w:val="20"/>
              </w:rPr>
              <m:t>Φ</m:t>
            </m:r>
          </m:e>
          <m:sub>
            <m:r>
              <w:rPr>
                <w:rFonts w:ascii="Cambria Math"/>
                <w:sz w:val="20"/>
              </w:rPr>
              <m:t>RPOM</m:t>
            </m:r>
          </m:sub>
        </m:sSub>
        <m:r>
          <w:rPr>
            <w:rFonts w:ascii="Cambria Math"/>
            <w:sz w:val="20"/>
          </w:rPr>
          <m:t>+</m:t>
        </m:r>
        <m:nary>
          <m:naryPr>
            <m:chr m:val="∑"/>
            <m:subHide m:val="1"/>
            <m:supHide m:val="1"/>
            <m:ctrlPr>
              <w:ins w:id="1631" w:author="Honnalore Steissberg" w:date="2021-07-30T09:49:00Z">
                <w:rPr>
                  <w:rFonts w:ascii="Cambria Math" w:hAnsi="Cambria Math"/>
                  <w:i/>
                  <w:sz w:val="20"/>
                </w:rPr>
              </w:ins>
            </m:ctrlPr>
          </m:naryPr>
          <m:sub/>
          <m:sup/>
          <m:e/>
        </m:nary>
        <m:sSub>
          <m:sSubPr>
            <m:ctrlPr>
              <w:ins w:id="1632" w:author="Honnalore Steissberg" w:date="2021-07-30T09:49:00Z">
                <w:rPr>
                  <w:rFonts w:ascii="Cambria Math" w:hAnsi="Cambria Math"/>
                  <w:i/>
                  <w:sz w:val="20"/>
                </w:rPr>
              </w:ins>
            </m:ctrlPr>
          </m:sSubPr>
          <m:e>
            <m:r>
              <w:rPr>
                <w:rFonts w:ascii="Cambria Math"/>
                <w:sz w:val="20"/>
              </w:rPr>
              <m:t>δ</m:t>
            </m:r>
          </m:e>
          <m:sub>
            <m:r>
              <w:rPr>
                <w:rFonts w:ascii="Cambria Math"/>
                <w:sz w:val="20"/>
              </w:rPr>
              <m:t>Na</m:t>
            </m:r>
            <m:func>
              <m:funcPr>
                <m:ctrlPr>
                  <w:ins w:id="1633"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634"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635"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636" w:author="Honnalore Steissberg" w:date="2021-07-30T09:49:00Z">
                <w:rPr>
                  <w:rFonts w:ascii="Cambria Math" w:hAnsi="Cambria Math"/>
                  <w:i/>
                  <w:sz w:val="20"/>
                </w:rPr>
              </w:ins>
            </m:ctrlPr>
          </m:naryPr>
          <m:sub/>
          <m:sup/>
          <m:e/>
        </m:nary>
        <m:sSub>
          <m:sSubPr>
            <m:ctrlPr>
              <w:ins w:id="1637"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638"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639" w:author="Honnalore Steissberg" w:date="2021-07-30T09:49:00Z">
                <w:rPr>
                  <w:rFonts w:ascii="Cambria Math" w:hAnsi="Cambria Math"/>
                  <w:sz w:val="20"/>
                </w:rPr>
              </w:ins>
            </m:ctrlPr>
          </m:sub>
        </m:sSub>
        <m:r>
          <w:rPr>
            <w:rFonts w:ascii="Cambria Math"/>
            <w:sz w:val="20"/>
          </w:rPr>
          <m:t>+</m:t>
        </m:r>
        <m:nary>
          <m:naryPr>
            <m:chr m:val="∑"/>
            <m:subHide m:val="1"/>
            <m:supHide m:val="1"/>
            <m:ctrlPr>
              <w:ins w:id="1640" w:author="Honnalore Steissberg" w:date="2021-07-30T09:49:00Z">
                <w:rPr>
                  <w:rFonts w:ascii="Cambria Math" w:hAnsi="Cambria Math"/>
                  <w:i/>
                  <w:sz w:val="20"/>
                </w:rPr>
              </w:ins>
            </m:ctrlPr>
          </m:naryPr>
          <m:sub/>
          <m:sup/>
          <m:e/>
        </m:nary>
        <m:sSub>
          <m:sSubPr>
            <m:ctrlPr>
              <w:ins w:id="1641"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zooplankton</m:t>
            </m:r>
          </m:sub>
        </m:sSub>
        <m:sSub>
          <m:sSubPr>
            <m:ctrlPr>
              <w:ins w:id="1642"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r>
          <w:rPr>
            <w:rFonts w:ascii="Cambria Math"/>
            <w:sz w:val="20"/>
          </w:rPr>
          <m:t>+</m:t>
        </m:r>
        <m:sSub>
          <m:sSubPr>
            <m:ctrlPr>
              <w:ins w:id="1643" w:author="Honnalore Steissberg" w:date="2021-07-30T09:49:00Z">
                <w:rPr>
                  <w:rFonts w:ascii="Cambria Math" w:hAnsi="Cambria Math"/>
                  <w:i/>
                  <w:sz w:val="20"/>
                </w:rPr>
              </w:ins>
            </m:ctrlPr>
          </m:sSubPr>
          <m:e>
            <m:r>
              <w:rPr>
                <w:rFonts w:ascii="Cambria Math"/>
                <w:sz w:val="20"/>
              </w:rPr>
              <m:t>Φ</m:t>
            </m:r>
          </m:e>
          <m:sub>
            <m:r>
              <w:rPr>
                <w:rFonts w:ascii="Cambria Math"/>
                <w:sz w:val="20"/>
              </w:rPr>
              <m:t>NH4</m:t>
            </m:r>
          </m:sub>
        </m:sSub>
        <m:r>
          <m:rPr>
            <m:sty m:val="p"/>
          </m:rPr>
          <w:rPr>
            <w:rFonts w:ascii="Cambria Math"/>
            <w:sz w:val="20"/>
          </w:rPr>
          <w:br/>
        </m:r>
      </m:oMath>
      <w:r w:rsidRPr="001F4F07">
        <w:rPr>
          <w:sz w:val="20"/>
        </w:rPr>
        <w:t xml:space="preserve">Dissolved organic phosphorus: </w:t>
      </w:r>
      <m:oMath>
        <m:sSub>
          <m:sSubPr>
            <m:ctrlPr>
              <w:ins w:id="1644"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P</m:t>
            </m:r>
          </m:sub>
        </m:sSub>
        <m:r>
          <w:rPr>
            <w:rFonts w:ascii="Cambria Math"/>
            <w:sz w:val="20"/>
          </w:rPr>
          <m:t>+</m:t>
        </m:r>
        <m:sSub>
          <m:sSubPr>
            <m:ctrlPr>
              <w:ins w:id="1645"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P</m:t>
            </m:r>
          </m:sub>
        </m:sSub>
        <m:r>
          <w:rPr>
            <w:rFonts w:ascii="Cambria Math"/>
            <w:sz w:val="20"/>
          </w:rPr>
          <m:t>+</m:t>
        </m:r>
        <m:nary>
          <m:naryPr>
            <m:chr m:val="∑"/>
            <m:subHide m:val="1"/>
            <m:supHide m:val="1"/>
            <m:ctrlPr>
              <w:ins w:id="1646" w:author="Honnalore Steissberg" w:date="2021-07-30T09:49:00Z">
                <w:rPr>
                  <w:rFonts w:ascii="Cambria Math" w:hAnsi="Cambria Math"/>
                  <w:i/>
                  <w:sz w:val="20"/>
                </w:rPr>
              </w:ins>
            </m:ctrlPr>
          </m:naryPr>
          <m:sub/>
          <m:sup/>
          <m:e/>
        </m:nary>
        <m:sSub>
          <m:sSubPr>
            <m:ctrlPr>
              <w:ins w:id="1647"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CBOD</m:t>
            </m:r>
          </m:sub>
        </m:sSub>
        <m:sSub>
          <m:sSubPr>
            <m:ctrlPr>
              <w:ins w:id="1648"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w:rPr>
                <w:rFonts w:ascii="Cambria Math"/>
                <w:sz w:val="20"/>
              </w:rPr>
              <m:t>dissolved</m:t>
            </m:r>
            <m:ctrlPr>
              <w:ins w:id="1649" w:author="Honnalore Steissberg" w:date="2021-07-30T09:49:00Z">
                <w:rPr>
                  <w:rFonts w:ascii="Cambria Math" w:hAnsi="Cambria Math"/>
                  <w:sz w:val="20"/>
                </w:rPr>
              </w:ins>
            </m:ctrlPr>
          </m:sub>
        </m:sSub>
      </m:oMath>
    </w:p>
    <w:p w14:paraId="27FC319D" w14:textId="77777777" w:rsidR="00947B7C" w:rsidRPr="001F4F07" w:rsidRDefault="00947B7C" w:rsidP="00DC03F9">
      <w:pPr>
        <w:spacing w:after="120"/>
        <w:rPr>
          <w:sz w:val="20"/>
        </w:rPr>
      </w:pPr>
      <w:r w:rsidRPr="001F4F07">
        <w:rPr>
          <w:sz w:val="20"/>
        </w:rPr>
        <w:t xml:space="preserve">Particulate organic phosphorus: </w:t>
      </w:r>
      <m:oMath>
        <m:sSub>
          <m:sSubPr>
            <m:ctrlPr>
              <w:ins w:id="1650"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P</m:t>
            </m:r>
          </m:sub>
        </m:sSub>
        <m:r>
          <w:rPr>
            <w:rFonts w:ascii="Cambria Math"/>
            <w:sz w:val="20"/>
          </w:rPr>
          <m:t>+</m:t>
        </m:r>
        <m:sSub>
          <m:sSubPr>
            <m:ctrlPr>
              <w:ins w:id="1651"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P</m:t>
            </m:r>
          </m:sub>
        </m:sSub>
        <m:r>
          <w:rPr>
            <w:rFonts w:ascii="Cambria Math"/>
            <w:sz w:val="20"/>
          </w:rPr>
          <m:t>+</m:t>
        </m:r>
        <m:nary>
          <m:naryPr>
            <m:chr m:val="∑"/>
            <m:subHide m:val="1"/>
            <m:supHide m:val="1"/>
            <m:ctrlPr>
              <w:ins w:id="1652" w:author="Honnalore Steissberg" w:date="2021-07-30T09:49:00Z">
                <w:rPr>
                  <w:rFonts w:ascii="Cambria Math" w:hAnsi="Cambria Math"/>
                  <w:i/>
                  <w:sz w:val="20"/>
                </w:rPr>
              </w:ins>
            </m:ctrlPr>
          </m:naryPr>
          <m:sub/>
          <m:sup/>
          <m:e/>
        </m:nary>
        <m:sSub>
          <m:sSubPr>
            <m:ctrlPr>
              <w:ins w:id="1653" w:author="Honnalore Steissberg" w:date="2021-07-30T09:49:00Z">
                <w:rPr>
                  <w:rFonts w:ascii="Cambria Math" w:hAnsi="Cambria Math"/>
                  <w:i/>
                  <w:sz w:val="20"/>
                </w:rPr>
              </w:ins>
            </m:ctrlPr>
          </m:sSubPr>
          <m:e>
            <m:r>
              <w:rPr>
                <w:rFonts w:ascii="Cambria Math"/>
                <w:sz w:val="20"/>
              </w:rPr>
              <m:t>δ</m:t>
            </m:r>
          </m:e>
          <m:sub>
            <m:r>
              <w:rPr>
                <w:rFonts w:ascii="Cambria Math"/>
                <w:sz w:val="20"/>
              </w:rPr>
              <m:t>Pa</m:t>
            </m:r>
            <m:func>
              <m:funcPr>
                <m:ctrlPr>
                  <w:ins w:id="1654"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655"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656"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657" w:author="Honnalore Steissberg" w:date="2021-07-30T09:49:00Z">
                <w:rPr>
                  <w:rFonts w:ascii="Cambria Math" w:hAnsi="Cambria Math"/>
                  <w:i/>
                  <w:sz w:val="20"/>
                </w:rPr>
              </w:ins>
            </m:ctrlPr>
          </m:naryPr>
          <m:sub/>
          <m:sup/>
          <m:e/>
        </m:nary>
        <m:sSub>
          <m:sSubPr>
            <m:ctrlPr>
              <w:ins w:id="1658"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CBOD</m:t>
            </m:r>
          </m:sub>
        </m:sSub>
        <m:sSub>
          <m:sSubPr>
            <m:ctrlPr>
              <w:ins w:id="1659"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w:rPr>
                <w:rFonts w:ascii="Cambria Math"/>
                <w:sz w:val="20"/>
              </w:rPr>
              <m:t>particulate</m:t>
            </m:r>
            <m:ctrlPr>
              <w:ins w:id="1660" w:author="Honnalore Steissberg" w:date="2021-07-30T09:49:00Z">
                <w:rPr>
                  <w:rFonts w:ascii="Cambria Math" w:hAnsi="Cambria Math"/>
                  <w:sz w:val="20"/>
                </w:rPr>
              </w:ins>
            </m:ctrlPr>
          </m:sub>
        </m:sSub>
        <m:r>
          <w:rPr>
            <w:rFonts w:ascii="Cambria Math"/>
            <w:sz w:val="20"/>
          </w:rPr>
          <m:t>+</m:t>
        </m:r>
        <m:nary>
          <m:naryPr>
            <m:chr m:val="∑"/>
            <m:subHide m:val="1"/>
            <m:supHide m:val="1"/>
            <m:ctrlPr>
              <w:ins w:id="1661" w:author="Honnalore Steissberg" w:date="2021-07-30T09:49:00Z">
                <w:rPr>
                  <w:rFonts w:ascii="Cambria Math" w:hAnsi="Cambria Math"/>
                  <w:i/>
                  <w:sz w:val="20"/>
                </w:rPr>
              </w:ins>
            </m:ctrlPr>
          </m:naryPr>
          <m:sub/>
          <m:sup/>
          <m:e/>
        </m:nary>
        <m:sSub>
          <m:sSubPr>
            <m:ctrlPr>
              <w:ins w:id="1662"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zooplankton</m:t>
            </m:r>
          </m:sub>
        </m:sSub>
        <m:sSub>
          <m:sSubPr>
            <m:ctrlPr>
              <w:ins w:id="1663"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zooplankton</m:t>
            </m:r>
            <m:ctrlPr>
              <w:ins w:id="1664" w:author="Honnalore Steissberg" w:date="2021-07-30T09:49:00Z">
                <w:rPr>
                  <w:rFonts w:ascii="Cambria Math" w:hAnsi="Cambria Math"/>
                  <w:sz w:val="20"/>
                </w:rPr>
              </w:ins>
            </m:ctrlPr>
          </m:sub>
        </m:sSub>
      </m:oMath>
    </w:p>
    <w:p w14:paraId="1108100E" w14:textId="77777777" w:rsidR="003D691F" w:rsidRPr="001F4F07" w:rsidRDefault="00947B7C" w:rsidP="003D691F">
      <w:pPr>
        <w:spacing w:after="120"/>
        <w:rPr>
          <w:sz w:val="20"/>
        </w:rPr>
      </w:pPr>
      <w:r w:rsidRPr="001F4F07">
        <w:rPr>
          <w:sz w:val="20"/>
        </w:rPr>
        <w:t xml:space="preserve">Total organic phosphorus: </w:t>
      </w:r>
      <m:oMath>
        <m:sSub>
          <m:sSubPr>
            <m:ctrlPr>
              <w:ins w:id="1665"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P</m:t>
            </m:r>
          </m:sub>
        </m:sSub>
        <m:r>
          <w:rPr>
            <w:rFonts w:ascii="Cambria Math"/>
            <w:sz w:val="20"/>
          </w:rPr>
          <m:t>+</m:t>
        </m:r>
        <m:sSub>
          <m:sSubPr>
            <m:ctrlPr>
              <w:ins w:id="1666"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P</m:t>
            </m:r>
          </m:sub>
        </m:sSub>
        <m:r>
          <w:rPr>
            <w:rFonts w:ascii="Cambria Math"/>
            <w:sz w:val="20"/>
          </w:rPr>
          <m:t>+</m:t>
        </m:r>
        <m:sSub>
          <m:sSubPr>
            <m:ctrlPr>
              <w:ins w:id="1667"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P</m:t>
            </m:r>
          </m:sub>
        </m:sSub>
        <m:r>
          <w:rPr>
            <w:rFonts w:ascii="Cambria Math"/>
            <w:sz w:val="20"/>
          </w:rPr>
          <m:t>+</m:t>
        </m:r>
        <m:sSub>
          <m:sSubPr>
            <m:ctrlPr>
              <w:ins w:id="1668"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P</m:t>
            </m:r>
          </m:sub>
        </m:sSub>
        <m:r>
          <w:rPr>
            <w:rFonts w:ascii="Cambria Math"/>
            <w:sz w:val="20"/>
          </w:rPr>
          <m:t>+</m:t>
        </m:r>
        <m:nary>
          <m:naryPr>
            <m:chr m:val="∑"/>
            <m:subHide m:val="1"/>
            <m:supHide m:val="1"/>
            <m:ctrlPr>
              <w:ins w:id="1669" w:author="Honnalore Steissberg" w:date="2021-07-30T09:49:00Z">
                <w:rPr>
                  <w:rFonts w:ascii="Cambria Math" w:hAnsi="Cambria Math"/>
                  <w:i/>
                  <w:sz w:val="20"/>
                </w:rPr>
              </w:ins>
            </m:ctrlPr>
          </m:naryPr>
          <m:sub/>
          <m:sup/>
          <m:e/>
        </m:nary>
        <m:sSub>
          <m:sSubPr>
            <m:ctrlPr>
              <w:ins w:id="1670" w:author="Honnalore Steissberg" w:date="2021-07-30T09:49:00Z">
                <w:rPr>
                  <w:rFonts w:ascii="Cambria Math" w:hAnsi="Cambria Math"/>
                  <w:i/>
                  <w:sz w:val="20"/>
                </w:rPr>
              </w:ins>
            </m:ctrlPr>
          </m:sSubPr>
          <m:e>
            <m:r>
              <w:rPr>
                <w:rFonts w:ascii="Cambria Math"/>
                <w:sz w:val="20"/>
              </w:rPr>
              <m:t>δ</m:t>
            </m:r>
          </m:e>
          <m:sub>
            <m:r>
              <w:rPr>
                <w:rFonts w:ascii="Cambria Math"/>
                <w:sz w:val="20"/>
              </w:rPr>
              <m:t>Pa</m:t>
            </m:r>
            <m:func>
              <m:funcPr>
                <m:ctrlPr>
                  <w:ins w:id="1671"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672"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673"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674" w:author="Honnalore Steissberg" w:date="2021-07-30T09:49:00Z">
                <w:rPr>
                  <w:rFonts w:ascii="Cambria Math" w:hAnsi="Cambria Math"/>
                  <w:i/>
                  <w:sz w:val="20"/>
                </w:rPr>
              </w:ins>
            </m:ctrlPr>
          </m:naryPr>
          <m:sub/>
          <m:sup/>
          <m:e/>
        </m:nary>
        <m:sSub>
          <m:sSubPr>
            <m:ctrlPr>
              <w:ins w:id="1675"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CBOD</m:t>
            </m:r>
          </m:sub>
        </m:sSub>
        <m:sSub>
          <m:sSubPr>
            <m:ctrlPr>
              <w:ins w:id="1676"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677" w:author="Honnalore Steissberg" w:date="2021-07-30T09:49:00Z">
                <w:rPr>
                  <w:rFonts w:ascii="Cambria Math" w:hAnsi="Cambria Math"/>
                  <w:sz w:val="20"/>
                </w:rPr>
              </w:ins>
            </m:ctrlPr>
          </m:sub>
        </m:sSub>
        <m:r>
          <w:rPr>
            <w:rFonts w:ascii="Cambria Math"/>
            <w:sz w:val="20"/>
          </w:rPr>
          <m:t>+</m:t>
        </m:r>
        <m:nary>
          <m:naryPr>
            <m:chr m:val="∑"/>
            <m:subHide m:val="1"/>
            <m:supHide m:val="1"/>
            <m:ctrlPr>
              <w:ins w:id="1678" w:author="Honnalore Steissberg" w:date="2021-07-30T09:49:00Z">
                <w:rPr>
                  <w:rFonts w:ascii="Cambria Math" w:hAnsi="Cambria Math"/>
                  <w:i/>
                  <w:sz w:val="20"/>
                </w:rPr>
              </w:ins>
            </m:ctrlPr>
          </m:naryPr>
          <m:sub/>
          <m:sup/>
          <m:e/>
        </m:nary>
        <m:sSub>
          <m:sSubPr>
            <m:ctrlPr>
              <w:ins w:id="1679"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zooplankton</m:t>
            </m:r>
          </m:sub>
        </m:sSub>
        <m:sSub>
          <m:sSubPr>
            <m:ctrlPr>
              <w:ins w:id="1680"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zooplankton</m:t>
            </m:r>
            <m:ctrlPr>
              <w:ins w:id="1681" w:author="Honnalore Steissberg" w:date="2021-07-30T09:49:00Z">
                <w:rPr>
                  <w:rFonts w:ascii="Cambria Math" w:hAnsi="Cambria Math"/>
                  <w:sz w:val="20"/>
                </w:rPr>
              </w:ins>
            </m:ctrlPr>
          </m:sub>
        </m:sSub>
        <m:r>
          <m:rPr>
            <m:sty m:val="p"/>
          </m:rPr>
          <w:rPr>
            <w:rFonts w:ascii="Cambria Math"/>
            <w:sz w:val="20"/>
          </w:rPr>
          <w:br/>
        </m:r>
      </m:oMath>
      <w:r w:rsidRPr="001F4F07">
        <w:rPr>
          <w:sz w:val="20"/>
        </w:rPr>
        <w:t>Total phosphorus:</w:t>
      </w:r>
      <m:oMath>
        <m:sSub>
          <m:sSubPr>
            <m:ctrlPr>
              <w:ins w:id="1682"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P</m:t>
            </m:r>
          </m:sub>
        </m:sSub>
        <m:r>
          <w:rPr>
            <w:rFonts w:ascii="Cambria Math"/>
            <w:sz w:val="20"/>
          </w:rPr>
          <m:t>+</m:t>
        </m:r>
        <m:sSub>
          <m:sSubPr>
            <m:ctrlPr>
              <w:ins w:id="1683"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P</m:t>
            </m:r>
          </m:sub>
        </m:sSub>
        <m:r>
          <w:rPr>
            <w:rFonts w:ascii="Cambria Math"/>
            <w:sz w:val="20"/>
          </w:rPr>
          <m:t>+</m:t>
        </m:r>
        <m:sSub>
          <m:sSubPr>
            <m:ctrlPr>
              <w:ins w:id="1684"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P</m:t>
            </m:r>
          </m:sub>
        </m:sSub>
        <m:r>
          <w:rPr>
            <w:rFonts w:ascii="Cambria Math"/>
            <w:sz w:val="20"/>
          </w:rPr>
          <m:t>+</m:t>
        </m:r>
        <m:sSub>
          <m:sSubPr>
            <m:ctrlPr>
              <w:ins w:id="1685"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P</m:t>
            </m:r>
          </m:sub>
        </m:sSub>
        <m:r>
          <w:rPr>
            <w:rFonts w:ascii="Cambria Math"/>
            <w:sz w:val="20"/>
          </w:rPr>
          <m:t>+</m:t>
        </m:r>
        <m:nary>
          <m:naryPr>
            <m:chr m:val="∑"/>
            <m:subHide m:val="1"/>
            <m:supHide m:val="1"/>
            <m:ctrlPr>
              <w:ins w:id="1686" w:author="Honnalore Steissberg" w:date="2021-07-30T09:49:00Z">
                <w:rPr>
                  <w:rFonts w:ascii="Cambria Math" w:hAnsi="Cambria Math"/>
                  <w:i/>
                  <w:sz w:val="20"/>
                </w:rPr>
              </w:ins>
            </m:ctrlPr>
          </m:naryPr>
          <m:sub/>
          <m:sup/>
          <m:e/>
        </m:nary>
        <m:sSub>
          <m:sSubPr>
            <m:ctrlPr>
              <w:ins w:id="1687" w:author="Honnalore Steissberg" w:date="2021-07-30T09:49:00Z">
                <w:rPr>
                  <w:rFonts w:ascii="Cambria Math" w:hAnsi="Cambria Math"/>
                  <w:i/>
                  <w:sz w:val="20"/>
                </w:rPr>
              </w:ins>
            </m:ctrlPr>
          </m:sSubPr>
          <m:e>
            <m:r>
              <w:rPr>
                <w:rFonts w:ascii="Cambria Math"/>
                <w:sz w:val="20"/>
              </w:rPr>
              <m:t>δ</m:t>
            </m:r>
          </m:e>
          <m:sub>
            <m:r>
              <w:rPr>
                <w:rFonts w:ascii="Cambria Math"/>
                <w:sz w:val="20"/>
              </w:rPr>
              <m:t>Pa</m:t>
            </m:r>
            <m:func>
              <m:funcPr>
                <m:ctrlPr>
                  <w:ins w:id="1688"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689"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690"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691" w:author="Honnalore Steissberg" w:date="2021-07-30T09:49:00Z">
                <w:rPr>
                  <w:rFonts w:ascii="Cambria Math" w:hAnsi="Cambria Math"/>
                  <w:i/>
                  <w:sz w:val="20"/>
                </w:rPr>
              </w:ins>
            </m:ctrlPr>
          </m:naryPr>
          <m:sub/>
          <m:sup/>
          <m:e/>
        </m:nary>
        <m:sSub>
          <m:sSubPr>
            <m:ctrlPr>
              <w:ins w:id="1692"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CBOD</m:t>
            </m:r>
          </m:sub>
        </m:sSub>
        <m:sSub>
          <m:sSubPr>
            <m:ctrlPr>
              <w:ins w:id="1693"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694" w:author="Honnalore Steissberg" w:date="2021-07-30T09:49:00Z">
                <w:rPr>
                  <w:rFonts w:ascii="Cambria Math" w:hAnsi="Cambria Math"/>
                  <w:sz w:val="20"/>
                </w:rPr>
              </w:ins>
            </m:ctrlPr>
          </m:sub>
        </m:sSub>
        <m:r>
          <w:rPr>
            <w:rFonts w:ascii="Cambria Math"/>
            <w:sz w:val="20"/>
          </w:rPr>
          <m:t>+</m:t>
        </m:r>
        <m:nary>
          <m:naryPr>
            <m:chr m:val="∑"/>
            <m:subHide m:val="1"/>
            <m:supHide m:val="1"/>
            <m:ctrlPr>
              <w:ins w:id="1695" w:author="Honnalore Steissberg" w:date="2021-07-30T09:49:00Z">
                <w:rPr>
                  <w:rFonts w:ascii="Cambria Math" w:hAnsi="Cambria Math"/>
                  <w:i/>
                  <w:sz w:val="20"/>
                </w:rPr>
              </w:ins>
            </m:ctrlPr>
          </m:naryPr>
          <m:sub/>
          <m:sup/>
          <m:e/>
        </m:nary>
        <m:sSub>
          <m:sSubPr>
            <m:ctrlPr>
              <w:ins w:id="1696"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zooplankton</m:t>
            </m:r>
          </m:sub>
        </m:sSub>
        <m:sSub>
          <m:sSubPr>
            <m:ctrlPr>
              <w:ins w:id="1697"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zooplankton</m:t>
            </m:r>
            <m:ctrlPr>
              <w:ins w:id="1698" w:author="Honnalore Steissberg" w:date="2021-07-30T09:49:00Z">
                <w:rPr>
                  <w:rFonts w:ascii="Cambria Math" w:hAnsi="Cambria Math"/>
                  <w:sz w:val="20"/>
                </w:rPr>
              </w:ins>
            </m:ctrlPr>
          </m:sub>
        </m:sSub>
        <m:r>
          <w:rPr>
            <w:rFonts w:ascii="Cambria Math"/>
            <w:sz w:val="20"/>
          </w:rPr>
          <m:t>+</m:t>
        </m:r>
        <m:sSub>
          <m:sSubPr>
            <m:ctrlPr>
              <w:ins w:id="1699" w:author="Honnalore Steissberg" w:date="2021-07-30T09:49:00Z">
                <w:rPr>
                  <w:rFonts w:ascii="Cambria Math" w:hAnsi="Cambria Math"/>
                  <w:i/>
                  <w:sz w:val="20"/>
                </w:rPr>
              </w:ins>
            </m:ctrlPr>
          </m:sSubPr>
          <m:e>
            <m:r>
              <w:rPr>
                <w:rFonts w:ascii="Cambria Math"/>
                <w:sz w:val="20"/>
              </w:rPr>
              <m:t>Φ</m:t>
            </m:r>
          </m:e>
          <m:sub>
            <m:r>
              <w:rPr>
                <w:rFonts w:ascii="Cambria Math"/>
                <w:sz w:val="20"/>
              </w:rPr>
              <m:t>PO4</m:t>
            </m:r>
          </m:sub>
        </m:sSub>
        <m:r>
          <w:rPr>
            <w:rFonts w:ascii="Cambria Math"/>
            <w:sz w:val="20"/>
          </w:rPr>
          <m:t>+[</m:t>
        </m:r>
        <m:sSub>
          <m:sSubPr>
            <m:ctrlPr>
              <w:ins w:id="1700" w:author="Honnalore Steissberg" w:date="2021-07-30T09:49:00Z">
                <w:rPr>
                  <w:rFonts w:ascii="Cambria Math" w:hAnsi="Cambria Math"/>
                  <w:i/>
                  <w:sz w:val="20"/>
                </w:rPr>
              </w:ins>
            </m:ctrlPr>
          </m:sSubPr>
          <m:e>
            <m:r>
              <w:rPr>
                <w:rFonts w:ascii="Cambria Math"/>
                <w:sz w:val="20"/>
              </w:rPr>
              <m:t>δ</m:t>
            </m:r>
          </m:e>
          <m:sub>
            <m:r>
              <w:rPr>
                <w:rFonts w:ascii="Cambria Math"/>
                <w:sz w:val="20"/>
              </w:rPr>
              <m:t>PISS</m:t>
            </m:r>
          </m:sub>
        </m:sSub>
        <m:sSub>
          <m:sSubPr>
            <m:ctrlPr>
              <w:ins w:id="1701" w:author="Honnalore Steissberg" w:date="2021-07-30T09:49:00Z">
                <w:rPr>
                  <w:rFonts w:ascii="Cambria Math" w:hAnsi="Cambria Math"/>
                  <w:i/>
                  <w:sz w:val="20"/>
                </w:rPr>
              </w:ins>
            </m:ctrlPr>
          </m:sSubPr>
          <m:e>
            <m:r>
              <w:rPr>
                <w:rFonts w:ascii="Cambria Math"/>
                <w:sz w:val="20"/>
              </w:rPr>
              <m:t>Φ</m:t>
            </m:r>
          </m:e>
          <m:sub>
            <m:r>
              <w:rPr>
                <w:rFonts w:ascii="Cambria Math"/>
                <w:sz w:val="20"/>
              </w:rPr>
              <m:t>ISS</m:t>
            </m:r>
          </m:sub>
        </m:sSub>
        <m:r>
          <w:rPr>
            <w:rFonts w:ascii="Cambria Math"/>
            <w:sz w:val="20"/>
          </w:rPr>
          <m:t>]</m:t>
        </m:r>
      </m:oMath>
    </w:p>
    <w:p w14:paraId="7D5CAF84" w14:textId="77777777" w:rsidR="00947B7C" w:rsidRPr="001F4F07" w:rsidRDefault="00947B7C" w:rsidP="00DC03F9">
      <w:pPr>
        <w:spacing w:after="120"/>
        <w:rPr>
          <w:sz w:val="20"/>
        </w:rPr>
      </w:pPr>
      <w:r w:rsidRPr="001F4F07">
        <w:rPr>
          <w:sz w:val="20"/>
        </w:rPr>
        <w:t xml:space="preserve">Carbonaceous </w:t>
      </w:r>
      <w:proofErr w:type="spellStart"/>
      <w:r w:rsidRPr="001F4F07">
        <w:rPr>
          <w:sz w:val="20"/>
        </w:rPr>
        <w:t>BOD</w:t>
      </w:r>
      <w:r w:rsidRPr="001F4F07">
        <w:rPr>
          <w:sz w:val="20"/>
          <w:vertAlign w:val="subscript"/>
        </w:rPr>
        <w:t>ultimate</w:t>
      </w:r>
      <w:proofErr w:type="spellEnd"/>
      <w:r w:rsidRPr="001F4F07">
        <w:rPr>
          <w:sz w:val="20"/>
        </w:rPr>
        <w:t xml:space="preserve">, </w:t>
      </w:r>
      <w:proofErr w:type="spellStart"/>
      <w:r w:rsidRPr="001F4F07">
        <w:rPr>
          <w:sz w:val="20"/>
        </w:rPr>
        <w:t>CBOD</w:t>
      </w:r>
      <w:r w:rsidRPr="001F4F07">
        <w:rPr>
          <w:sz w:val="20"/>
          <w:vertAlign w:val="subscript"/>
        </w:rPr>
        <w:t>u</w:t>
      </w:r>
      <w:proofErr w:type="spellEnd"/>
      <w:r w:rsidRPr="001F4F07">
        <w:rPr>
          <w:sz w:val="20"/>
        </w:rPr>
        <w:t>:</w:t>
      </w:r>
      <w:r w:rsidRPr="001F4F07">
        <w:rPr>
          <w:noProof/>
          <w:sz w:val="20"/>
        </w:rPr>
        <w:t xml:space="preserve"> </w:t>
      </w:r>
      <m:oMath>
        <m:sSub>
          <m:sSubPr>
            <m:ctrlPr>
              <w:ins w:id="1702"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703"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RDOM</m:t>
            </m:r>
          </m:sub>
        </m:sSub>
        <m:r>
          <w:rPr>
            <w:rFonts w:ascii="Cambria Math"/>
            <w:noProof/>
            <w:sz w:val="20"/>
          </w:rPr>
          <m:t>+</m:t>
        </m:r>
        <m:sSub>
          <m:sSubPr>
            <m:ctrlPr>
              <w:ins w:id="1704"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705"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LDOM</m:t>
            </m:r>
          </m:sub>
        </m:sSub>
        <m:r>
          <w:rPr>
            <w:rFonts w:ascii="Cambria Math"/>
            <w:noProof/>
            <w:sz w:val="20"/>
          </w:rPr>
          <m:t>+</m:t>
        </m:r>
        <m:nary>
          <m:naryPr>
            <m:chr m:val="∑"/>
            <m:subHide m:val="1"/>
            <m:supHide m:val="1"/>
            <m:ctrlPr>
              <w:ins w:id="1706" w:author="Honnalore Steissberg" w:date="2021-07-30T09:49:00Z">
                <w:rPr>
                  <w:rFonts w:ascii="Cambria Math" w:hAnsi="Cambria Math"/>
                  <w:i/>
                  <w:noProof/>
                  <w:sz w:val="20"/>
                </w:rPr>
              </w:ins>
            </m:ctrlPr>
          </m:naryPr>
          <m:sub/>
          <m:sup/>
          <m:e/>
        </m:nary>
        <m:sSub>
          <m:sSubPr>
            <m:ctrlPr>
              <w:ins w:id="1707"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708"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a</m:t>
            </m:r>
            <m:func>
              <m:funcPr>
                <m:ctrlPr>
                  <w:ins w:id="1709" w:author="Honnalore Steissberg" w:date="2021-07-30T09:49:00Z">
                    <w:rPr>
                      <w:rFonts w:ascii="Cambria Math" w:hAnsi="Cambria Math"/>
                      <w:i/>
                      <w:noProof/>
                      <w:sz w:val="20"/>
                    </w:rPr>
                  </w:ins>
                </m:ctrlPr>
              </m:funcPr>
              <m:fName>
                <m:r>
                  <w:rPr>
                    <w:rFonts w:ascii="Cambria Math"/>
                    <w:noProof/>
                    <w:sz w:val="20"/>
                  </w:rPr>
                  <m:t>lg</m:t>
                </m:r>
              </m:fName>
              <m:e>
                <m:r>
                  <w:rPr>
                    <w:rFonts w:ascii="Cambria Math"/>
                    <w:noProof/>
                    <w:sz w:val="20"/>
                  </w:rPr>
                  <m:t>a</m:t>
                </m:r>
              </m:e>
            </m:func>
            <m:r>
              <w:rPr>
                <w:rFonts w:ascii="Cambria Math"/>
                <w:noProof/>
                <w:sz w:val="20"/>
              </w:rPr>
              <m:t>e</m:t>
            </m:r>
          </m:sub>
        </m:sSub>
        <m:r>
          <w:rPr>
            <w:rFonts w:ascii="Cambria Math"/>
            <w:noProof/>
            <w:sz w:val="20"/>
          </w:rPr>
          <m:t>+</m:t>
        </m:r>
        <m:sSub>
          <m:sSubPr>
            <m:ctrlPr>
              <w:ins w:id="1710"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711"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LPOM</m:t>
            </m:r>
          </m:sub>
        </m:sSub>
        <m:r>
          <w:rPr>
            <w:rFonts w:ascii="Cambria Math"/>
            <w:noProof/>
            <w:sz w:val="20"/>
          </w:rPr>
          <m:t>+</m:t>
        </m:r>
        <m:sSub>
          <m:sSubPr>
            <m:ctrlPr>
              <w:ins w:id="1712"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713"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RPOM</m:t>
            </m:r>
          </m:sub>
        </m:sSub>
        <m:r>
          <w:rPr>
            <w:rFonts w:ascii="Cambria Math"/>
            <w:noProof/>
            <w:sz w:val="20"/>
          </w:rPr>
          <m:t>+</m:t>
        </m:r>
        <m:nary>
          <m:naryPr>
            <m:chr m:val="∑"/>
            <m:subHide m:val="1"/>
            <m:supHide m:val="1"/>
            <m:ctrlPr>
              <w:ins w:id="1714" w:author="Honnalore Steissberg" w:date="2021-07-30T09:49:00Z">
                <w:rPr>
                  <w:rFonts w:ascii="Cambria Math" w:hAnsi="Cambria Math"/>
                  <w:i/>
                  <w:noProof/>
                  <w:sz w:val="20"/>
                </w:rPr>
              </w:ins>
            </m:ctrlPr>
          </m:naryPr>
          <m:sub/>
          <m:sup/>
          <m:e/>
        </m:nary>
        <m:sSub>
          <m:sSubPr>
            <m:ctrlPr>
              <w:ins w:id="1715" w:author="Honnalore Steissberg" w:date="2021-07-30T09:49:00Z">
                <w:rPr>
                  <w:rFonts w:ascii="Cambria Math" w:hAnsi="Cambria Math"/>
                  <w:i/>
                  <w:noProof/>
                  <w:sz w:val="20"/>
                </w:rPr>
              </w:ins>
            </m:ctrlPr>
          </m:sSubPr>
          <m:e>
            <m:r>
              <w:rPr>
                <w:rFonts w:ascii="Cambria Math"/>
                <w:noProof/>
                <w:sz w:val="20"/>
              </w:rPr>
              <m:t>Φ</m:t>
            </m:r>
          </m:e>
          <m:sub>
            <m:r>
              <m:rPr>
                <m:nor/>
              </m:rPr>
              <w:rPr>
                <w:rFonts w:ascii="Cambria Math"/>
                <w:noProof/>
                <w:sz w:val="20"/>
              </w:rPr>
              <m:t>CBOD</m:t>
            </m:r>
            <m:ctrlPr>
              <w:ins w:id="1716" w:author="Honnalore Steissberg" w:date="2021-07-30T09:49:00Z">
                <w:rPr>
                  <w:rFonts w:ascii="Cambria Math" w:hAnsi="Cambria Math"/>
                  <w:noProof/>
                  <w:sz w:val="20"/>
                </w:rPr>
              </w:ins>
            </m:ctrlPr>
          </m:sub>
        </m:sSub>
        <m:r>
          <w:rPr>
            <w:rFonts w:ascii="Cambria Math"/>
            <w:noProof/>
            <w:sz w:val="20"/>
          </w:rPr>
          <m:t>+</m:t>
        </m:r>
        <m:nary>
          <m:naryPr>
            <m:chr m:val="∑"/>
            <m:subHide m:val="1"/>
            <m:supHide m:val="1"/>
            <m:ctrlPr>
              <w:ins w:id="1717" w:author="Honnalore Steissberg" w:date="2021-07-30T09:49:00Z">
                <w:rPr>
                  <w:rFonts w:ascii="Cambria Math" w:hAnsi="Cambria Math"/>
                  <w:i/>
                  <w:noProof/>
                  <w:sz w:val="20"/>
                </w:rPr>
              </w:ins>
            </m:ctrlPr>
          </m:naryPr>
          <m:sub/>
          <m:sup/>
          <m:e/>
        </m:nary>
        <m:sSub>
          <m:sSubPr>
            <m:ctrlPr>
              <w:ins w:id="1718"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719" w:author="Honnalore Steissberg" w:date="2021-07-30T09:49:00Z">
                <w:rPr>
                  <w:rFonts w:ascii="Cambria Math" w:hAnsi="Cambria Math"/>
                  <w:i/>
                  <w:noProof/>
                  <w:sz w:val="20"/>
                </w:rPr>
              </w:ins>
            </m:ctrlPr>
          </m:sSubPr>
          <m:e>
            <m:r>
              <w:rPr>
                <w:rFonts w:ascii="Cambria Math"/>
                <w:noProof/>
                <w:sz w:val="20"/>
              </w:rPr>
              <m:t>Φ</m:t>
            </m:r>
          </m:e>
          <m:sub>
            <m:r>
              <m:rPr>
                <m:nor/>
              </m:rPr>
              <w:rPr>
                <w:rFonts w:ascii="Cambria Math"/>
                <w:noProof/>
                <w:sz w:val="20"/>
              </w:rPr>
              <m:t>zooplankton</m:t>
            </m:r>
            <m:ctrlPr>
              <w:ins w:id="1720" w:author="Honnalore Steissberg" w:date="2021-07-30T09:49:00Z">
                <w:rPr>
                  <w:rFonts w:ascii="Cambria Math" w:hAnsi="Cambria Math"/>
                  <w:noProof/>
                  <w:sz w:val="20"/>
                </w:rPr>
              </w:ins>
            </m:ctrlPr>
          </m:sub>
        </m:sSub>
        <m:r>
          <m:rPr>
            <m:sty m:val="p"/>
          </m:rPr>
          <w:rPr>
            <w:rFonts w:ascii="Cambria Math"/>
            <w:noProof/>
            <w:sz w:val="20"/>
          </w:rPr>
          <w:br/>
        </m:r>
      </m:oMath>
      <w:r w:rsidRPr="001F4F07">
        <w:rPr>
          <w:noProof/>
          <w:sz w:val="20"/>
        </w:rPr>
        <w:t xml:space="preserve">Nitrogenous BOD, NBOD: </w:t>
      </w:r>
      <m:oMath>
        <m:sSub>
          <m:sSubPr>
            <m:ctrlPr>
              <w:ins w:id="1721"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22"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RDOM</m:t>
            </m:r>
            <m:r>
              <w:rPr>
                <w:rFonts w:ascii="Cambria Math"/>
                <w:noProof/>
                <w:sz w:val="20"/>
              </w:rPr>
              <m:t>-</m:t>
            </m:r>
            <m:r>
              <w:rPr>
                <w:rFonts w:ascii="Cambria Math"/>
                <w:noProof/>
                <w:sz w:val="20"/>
              </w:rPr>
              <m:t>N</m:t>
            </m:r>
          </m:sub>
        </m:sSub>
        <m:r>
          <w:rPr>
            <w:rFonts w:ascii="Cambria Math"/>
            <w:noProof/>
            <w:sz w:val="20"/>
          </w:rPr>
          <m:t>+</m:t>
        </m:r>
        <m:sSub>
          <m:sSubPr>
            <m:ctrlPr>
              <w:ins w:id="1723"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24"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LDOM</m:t>
            </m:r>
            <m:r>
              <w:rPr>
                <w:rFonts w:ascii="Cambria Math"/>
                <w:noProof/>
                <w:sz w:val="20"/>
              </w:rPr>
              <m:t>-</m:t>
            </m:r>
            <m:r>
              <w:rPr>
                <w:rFonts w:ascii="Cambria Math"/>
                <w:noProof/>
                <w:sz w:val="20"/>
              </w:rPr>
              <m:t>N</m:t>
            </m:r>
          </m:sub>
        </m:sSub>
        <m:r>
          <w:rPr>
            <w:rFonts w:ascii="Cambria Math"/>
            <w:noProof/>
            <w:sz w:val="20"/>
          </w:rPr>
          <m:t>+</m:t>
        </m:r>
        <m:nary>
          <m:naryPr>
            <m:chr m:val="∑"/>
            <m:subHide m:val="1"/>
            <m:supHide m:val="1"/>
            <m:ctrlPr>
              <w:ins w:id="1725" w:author="Honnalore Steissberg" w:date="2021-07-30T09:49:00Z">
                <w:rPr>
                  <w:rFonts w:ascii="Cambria Math" w:hAnsi="Cambria Math"/>
                  <w:i/>
                  <w:noProof/>
                  <w:sz w:val="20"/>
                </w:rPr>
              </w:ins>
            </m:ctrlPr>
          </m:naryPr>
          <m:sub/>
          <m:sup/>
          <m:e/>
        </m:nary>
        <m:sSub>
          <m:sSubPr>
            <m:ctrlPr>
              <w:ins w:id="1726"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m:t>
            </m:r>
            <m:r>
              <w:rPr>
                <w:rFonts w:ascii="Cambria Math"/>
                <w:noProof/>
                <w:sz w:val="20"/>
              </w:rPr>
              <m:t>-</m:t>
            </m:r>
            <m:r>
              <w:rPr>
                <w:rFonts w:ascii="Cambria Math"/>
                <w:noProof/>
                <w:sz w:val="20"/>
              </w:rPr>
              <m:t>a</m:t>
            </m:r>
            <m:func>
              <m:funcPr>
                <m:ctrlPr>
                  <w:ins w:id="1727" w:author="Honnalore Steissberg" w:date="2021-07-30T09:49:00Z">
                    <w:rPr>
                      <w:rFonts w:ascii="Cambria Math" w:hAnsi="Cambria Math"/>
                      <w:i/>
                      <w:noProof/>
                      <w:sz w:val="20"/>
                    </w:rPr>
                  </w:ins>
                </m:ctrlPr>
              </m:funcPr>
              <m:fName>
                <m:r>
                  <w:rPr>
                    <w:rFonts w:ascii="Cambria Math"/>
                    <w:noProof/>
                    <w:sz w:val="20"/>
                  </w:rPr>
                  <m:t>lg</m:t>
                </m:r>
              </m:fName>
              <m:e>
                <m:r>
                  <w:rPr>
                    <w:rFonts w:ascii="Cambria Math"/>
                    <w:noProof/>
                    <w:sz w:val="20"/>
                  </w:rPr>
                  <m:t>a</m:t>
                </m:r>
              </m:e>
            </m:func>
            <m:r>
              <w:rPr>
                <w:rFonts w:ascii="Cambria Math"/>
                <w:noProof/>
                <w:sz w:val="20"/>
              </w:rPr>
              <m:t>e</m:t>
            </m:r>
          </m:sub>
        </m:sSub>
        <m:sSub>
          <m:sSubPr>
            <m:ctrlPr>
              <w:ins w:id="1728"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29"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a</m:t>
            </m:r>
            <m:func>
              <m:funcPr>
                <m:ctrlPr>
                  <w:ins w:id="1730" w:author="Honnalore Steissberg" w:date="2021-07-30T09:49:00Z">
                    <w:rPr>
                      <w:rFonts w:ascii="Cambria Math" w:hAnsi="Cambria Math"/>
                      <w:i/>
                      <w:noProof/>
                      <w:sz w:val="20"/>
                    </w:rPr>
                  </w:ins>
                </m:ctrlPr>
              </m:funcPr>
              <m:fName>
                <m:r>
                  <w:rPr>
                    <w:rFonts w:ascii="Cambria Math"/>
                    <w:noProof/>
                    <w:sz w:val="20"/>
                  </w:rPr>
                  <m:t>lg</m:t>
                </m:r>
              </m:fName>
              <m:e>
                <m:r>
                  <w:rPr>
                    <w:rFonts w:ascii="Cambria Math"/>
                    <w:noProof/>
                    <w:sz w:val="20"/>
                  </w:rPr>
                  <m:t>a</m:t>
                </m:r>
              </m:e>
            </m:func>
            <m:r>
              <w:rPr>
                <w:rFonts w:ascii="Cambria Math"/>
                <w:noProof/>
                <w:sz w:val="20"/>
              </w:rPr>
              <m:t>e</m:t>
            </m:r>
          </m:sub>
        </m:sSub>
        <m:r>
          <w:rPr>
            <w:rFonts w:ascii="Cambria Math"/>
            <w:noProof/>
            <w:sz w:val="20"/>
          </w:rPr>
          <m:t>+</m:t>
        </m:r>
        <m:sSub>
          <m:sSubPr>
            <m:ctrlPr>
              <w:ins w:id="1731"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32"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LPOM</m:t>
            </m:r>
            <m:r>
              <w:rPr>
                <w:rFonts w:ascii="Cambria Math"/>
                <w:noProof/>
                <w:sz w:val="20"/>
              </w:rPr>
              <m:t>-</m:t>
            </m:r>
            <m:r>
              <w:rPr>
                <w:rFonts w:ascii="Cambria Math"/>
                <w:noProof/>
                <w:sz w:val="20"/>
              </w:rPr>
              <m:t>N</m:t>
            </m:r>
          </m:sub>
        </m:sSub>
        <m:r>
          <w:rPr>
            <w:rFonts w:ascii="Cambria Math"/>
            <w:noProof/>
            <w:sz w:val="20"/>
          </w:rPr>
          <m:t>+</m:t>
        </m:r>
        <m:sSub>
          <m:sSubPr>
            <m:ctrlPr>
              <w:ins w:id="1733"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34"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RPOM</m:t>
            </m:r>
            <m:r>
              <w:rPr>
                <w:rFonts w:ascii="Cambria Math"/>
                <w:noProof/>
                <w:sz w:val="20"/>
              </w:rPr>
              <m:t>-</m:t>
            </m:r>
            <m:r>
              <w:rPr>
                <w:rFonts w:ascii="Cambria Math"/>
                <w:noProof/>
                <w:sz w:val="20"/>
              </w:rPr>
              <m:t>N</m:t>
            </m:r>
          </m:sub>
        </m:sSub>
        <m:r>
          <w:rPr>
            <w:rFonts w:ascii="Cambria Math"/>
            <w:noProof/>
            <w:sz w:val="20"/>
          </w:rPr>
          <m:t>+</m:t>
        </m:r>
        <m:sSub>
          <m:sSubPr>
            <m:ctrlPr>
              <w:ins w:id="1735"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36"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NH4</m:t>
            </m:r>
          </m:sub>
        </m:sSub>
        <m:r>
          <w:rPr>
            <w:rFonts w:ascii="Cambria Math"/>
            <w:noProof/>
            <w:sz w:val="20"/>
          </w:rPr>
          <m:t>+</m:t>
        </m:r>
        <m:nary>
          <m:naryPr>
            <m:chr m:val="∑"/>
            <m:subHide m:val="1"/>
            <m:supHide m:val="1"/>
            <m:ctrlPr>
              <w:ins w:id="1737" w:author="Honnalore Steissberg" w:date="2021-07-30T09:49:00Z">
                <w:rPr>
                  <w:rFonts w:ascii="Cambria Math" w:hAnsi="Cambria Math"/>
                  <w:i/>
                  <w:noProof/>
                  <w:sz w:val="20"/>
                </w:rPr>
              </w:ins>
            </m:ctrlPr>
          </m:naryPr>
          <m:sub/>
          <m:sup/>
          <m:e/>
        </m:nary>
        <m:sSub>
          <m:sSubPr>
            <m:ctrlPr>
              <w:ins w:id="1738"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m:t>
            </m:r>
            <m:r>
              <w:rPr>
                <w:rFonts w:ascii="Cambria Math"/>
                <w:noProof/>
                <w:sz w:val="20"/>
              </w:rPr>
              <m:t>-</m:t>
            </m:r>
            <m:r>
              <w:rPr>
                <w:rFonts w:ascii="Cambria Math"/>
                <w:noProof/>
                <w:sz w:val="20"/>
              </w:rPr>
              <m:t>zooplankton</m:t>
            </m:r>
          </m:sub>
        </m:sSub>
        <m:sSub>
          <m:sSubPr>
            <m:ctrlPr>
              <w:ins w:id="1739"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40"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zooplankton</m:t>
            </m:r>
          </m:sub>
        </m:sSub>
        <m:r>
          <w:rPr>
            <w:rFonts w:ascii="Cambria Math"/>
            <w:noProof/>
            <w:sz w:val="20"/>
          </w:rPr>
          <m:t>+</m:t>
        </m:r>
        <m:nary>
          <m:naryPr>
            <m:chr m:val="∑"/>
            <m:subHide m:val="1"/>
            <m:supHide m:val="1"/>
            <m:ctrlPr>
              <w:ins w:id="1741" w:author="Honnalore Steissberg" w:date="2021-07-30T09:49:00Z">
                <w:rPr>
                  <w:rFonts w:ascii="Cambria Math" w:hAnsi="Cambria Math"/>
                  <w:i/>
                  <w:noProof/>
                  <w:sz w:val="20"/>
                </w:rPr>
              </w:ins>
            </m:ctrlPr>
          </m:naryPr>
          <m:sub/>
          <m:sup/>
          <m:e/>
        </m:nary>
        <m:sSub>
          <m:sSubPr>
            <m:ctrlPr>
              <w:ins w:id="1742"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m:t>
            </m:r>
            <m:r>
              <w:rPr>
                <w:rFonts w:ascii="Cambria Math"/>
                <w:noProof/>
                <w:sz w:val="20"/>
              </w:rPr>
              <m:t>-</m:t>
            </m:r>
            <m:r>
              <w:rPr>
                <w:rFonts w:ascii="Cambria Math"/>
                <w:noProof/>
                <w:sz w:val="20"/>
              </w:rPr>
              <m:t>CBOD</m:t>
            </m:r>
          </m:sub>
        </m:sSub>
        <m:sSub>
          <m:sSubPr>
            <m:ctrlPr>
              <w:ins w:id="1743"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44"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CBOD</m:t>
            </m:r>
          </m:sub>
        </m:sSub>
        <m:r>
          <m:rPr>
            <m:sty m:val="p"/>
          </m:rPr>
          <w:rPr>
            <w:rFonts w:ascii="Cambria Math"/>
            <w:noProof/>
            <w:sz w:val="20"/>
          </w:rPr>
          <w:br/>
        </m:r>
      </m:oMath>
      <w:r w:rsidRPr="001F4F07">
        <w:rPr>
          <w:noProof/>
          <w:sz w:val="20"/>
        </w:rPr>
        <w:t>Total suspended solids:</w:t>
      </w:r>
    </w:p>
    <w:p w14:paraId="67C65143" w14:textId="77777777" w:rsidR="000C096F" w:rsidRPr="001F4F07" w:rsidRDefault="000C096F" w:rsidP="000C096F">
      <w:pPr>
        <w:spacing w:after="120"/>
        <w:rPr>
          <w:sz w:val="20"/>
        </w:rPr>
      </w:pPr>
      <m:oMathPara>
        <m:oMath>
          <m:r>
            <w:rPr>
              <w:rFonts w:ascii="Cambria Math" w:hAnsi="Cambria Math"/>
              <w:color w:val="000000" w:themeColor="text1"/>
              <w:sz w:val="20"/>
            </w:rPr>
            <m:t>TSS,</m:t>
          </m:r>
          <m:f>
            <m:fPr>
              <m:ctrlPr>
                <w:ins w:id="1745" w:author="Honnalore Steissberg" w:date="2021-07-30T09:49:00Z">
                  <w:rPr>
                    <w:rFonts w:ascii="Cambria Math" w:hAnsi="Cambria Math"/>
                    <w:i/>
                    <w:color w:val="000000" w:themeColor="text1"/>
                    <w:sz w:val="20"/>
                  </w:rPr>
                </w:ins>
              </m:ctrlPr>
            </m:fPr>
            <m:num>
              <m:r>
                <w:rPr>
                  <w:rFonts w:ascii="Cambria Math" w:hAnsi="Cambria Math"/>
                  <w:color w:val="000000" w:themeColor="text1"/>
                  <w:sz w:val="20"/>
                </w:rPr>
                <m:t>mg</m:t>
              </m:r>
            </m:num>
            <m:den>
              <m:r>
                <w:rPr>
                  <w:rFonts w:ascii="Cambria Math" w:hAnsi="Cambria Math"/>
                  <w:color w:val="000000" w:themeColor="text1"/>
                  <w:sz w:val="20"/>
                </w:rPr>
                <m:t>l</m:t>
              </m:r>
            </m:den>
          </m:f>
          <m:r>
            <w:rPr>
              <w:rFonts w:ascii="Cambria Math" w:hAnsi="Cambria Math"/>
              <w:color w:val="000000" w:themeColor="text1"/>
              <w:sz w:val="20"/>
            </w:rPr>
            <m:t>=</m:t>
          </m:r>
          <m:nary>
            <m:naryPr>
              <m:chr m:val="∑"/>
              <m:limLoc m:val="undOvr"/>
              <m:supHide m:val="1"/>
              <m:ctrlPr>
                <w:ins w:id="1746" w:author="Honnalore Steissberg" w:date="2021-07-30T09:49:00Z">
                  <w:rPr>
                    <w:rFonts w:ascii="Cambria Math" w:hAnsi="Cambria Math"/>
                    <w:i/>
                    <w:color w:val="000000" w:themeColor="text1"/>
                    <w:sz w:val="20"/>
                  </w:rPr>
                </w:ins>
              </m:ctrlPr>
            </m:naryPr>
            <m:sub>
              <m:r>
                <w:rPr>
                  <w:rFonts w:ascii="Cambria Math" w:hAnsi="Cambria Math"/>
                  <w:color w:val="000000" w:themeColor="text1"/>
                  <w:sz w:val="20"/>
                </w:rPr>
                <m:t>i</m:t>
              </m:r>
            </m:sub>
            <m:sup/>
            <m:e>
              <m:sSub>
                <m:sSubPr>
                  <m:ctrlPr>
                    <w:ins w:id="1747"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InoragnicSuspendedSolids</m:t>
                  </m:r>
                </m:e>
                <m:sub>
                  <m:r>
                    <w:rPr>
                      <w:rFonts w:ascii="Cambria Math" w:hAnsi="Cambria Math"/>
                      <w:color w:val="000000" w:themeColor="text1"/>
                      <w:sz w:val="20"/>
                    </w:rPr>
                    <m:t>i</m:t>
                  </m:r>
                </m:sub>
              </m:sSub>
            </m:e>
          </m:nary>
          <m:r>
            <w:rPr>
              <w:rFonts w:ascii="Cambria Math" w:hAnsi="Cambria Math"/>
              <w:color w:val="000000" w:themeColor="text1"/>
              <w:sz w:val="20"/>
            </w:rPr>
            <m:t>+</m:t>
          </m:r>
          <m:nary>
            <m:naryPr>
              <m:chr m:val="∑"/>
              <m:limLoc m:val="undOvr"/>
              <m:supHide m:val="1"/>
              <m:ctrlPr>
                <w:ins w:id="1748" w:author="Honnalore Steissberg" w:date="2021-07-30T09:49:00Z">
                  <w:rPr>
                    <w:rFonts w:ascii="Cambria Math" w:hAnsi="Cambria Math"/>
                    <w:i/>
                    <w:color w:val="000000" w:themeColor="text1"/>
                    <w:sz w:val="20"/>
                  </w:rPr>
                </w:ins>
              </m:ctrlPr>
            </m:naryPr>
            <m:sub>
              <m:r>
                <w:rPr>
                  <w:rFonts w:ascii="Cambria Math" w:hAnsi="Cambria Math"/>
                  <w:color w:val="000000" w:themeColor="text1"/>
                  <w:sz w:val="20"/>
                </w:rPr>
                <m:t>j</m:t>
              </m:r>
            </m:sub>
            <m:sup/>
            <m:e>
              <m:sSub>
                <m:sSubPr>
                  <m:ctrlPr>
                    <w:ins w:id="1749"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AlgaeDryWeightBiomass</m:t>
                  </m:r>
                </m:e>
                <m:sub>
                  <m:r>
                    <w:rPr>
                      <w:rFonts w:ascii="Cambria Math" w:hAnsi="Cambria Math"/>
                      <w:color w:val="000000" w:themeColor="text1"/>
                      <w:sz w:val="20"/>
                    </w:rPr>
                    <m:t>j</m:t>
                  </m:r>
                </m:sub>
              </m:sSub>
            </m:e>
          </m:nary>
          <m:r>
            <w:rPr>
              <w:rFonts w:ascii="Cambria Math" w:hAnsi="Cambria Math"/>
              <w:color w:val="000000" w:themeColor="text1"/>
              <w:sz w:val="20"/>
            </w:rPr>
            <m:t>+</m:t>
          </m:r>
          <m:nary>
            <m:naryPr>
              <m:chr m:val="∑"/>
              <m:limLoc m:val="undOvr"/>
              <m:supHide m:val="1"/>
              <m:ctrlPr>
                <w:ins w:id="1750" w:author="Honnalore Steissberg" w:date="2021-07-30T09:49:00Z">
                  <w:rPr>
                    <w:rFonts w:ascii="Cambria Math" w:hAnsi="Cambria Math"/>
                    <w:i/>
                    <w:color w:val="000000" w:themeColor="text1"/>
                    <w:sz w:val="20"/>
                  </w:rPr>
                </w:ins>
              </m:ctrlPr>
            </m:naryPr>
            <m:sub>
              <m:r>
                <w:rPr>
                  <w:rFonts w:ascii="Cambria Math" w:hAnsi="Cambria Math"/>
                  <w:color w:val="000000" w:themeColor="text1"/>
                  <w:sz w:val="20"/>
                </w:rPr>
                <m:t>k</m:t>
              </m:r>
            </m:sub>
            <m:sup/>
            <m:e>
              <m:sSub>
                <m:sSubPr>
                  <m:ctrlPr>
                    <w:ins w:id="1751"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ZooplanktonDryWeightBiomass</m:t>
                  </m:r>
                </m:e>
                <m:sub>
                  <m:r>
                    <w:rPr>
                      <w:rFonts w:ascii="Cambria Math" w:hAnsi="Cambria Math"/>
                      <w:color w:val="000000" w:themeColor="text1"/>
                      <w:sz w:val="20"/>
                    </w:rPr>
                    <m:t>k</m:t>
                  </m:r>
                </m:sub>
              </m:sSub>
            </m:e>
          </m:nary>
          <m:r>
            <w:rPr>
              <w:rFonts w:ascii="Cambria Math" w:hAnsi="Cambria Math"/>
              <w:color w:val="000000" w:themeColor="text1"/>
              <w:sz w:val="20"/>
            </w:rPr>
            <m:t>+</m:t>
          </m:r>
          <m:sSub>
            <m:sSubPr>
              <m:ctrlPr>
                <w:ins w:id="1752"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ParticulateOrganicMatter</m:t>
              </m:r>
            </m:e>
            <m:sub>
              <m:r>
                <w:rPr>
                  <w:rFonts w:ascii="Cambria Math" w:hAnsi="Cambria Math"/>
                  <w:color w:val="000000" w:themeColor="text1"/>
                  <w:sz w:val="20"/>
                </w:rPr>
                <m:t>labile</m:t>
              </m:r>
            </m:sub>
          </m:sSub>
          <m:r>
            <w:rPr>
              <w:rFonts w:ascii="Cambria Math" w:hAnsi="Cambria Math"/>
              <w:color w:val="000000" w:themeColor="text1"/>
              <w:sz w:val="20"/>
            </w:rPr>
            <m:t>+</m:t>
          </m:r>
          <m:sSub>
            <m:sSubPr>
              <m:ctrlPr>
                <w:ins w:id="1753"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ParticulateOrganicMatter</m:t>
              </m:r>
            </m:e>
            <m:sub>
              <m:r>
                <w:rPr>
                  <w:rFonts w:ascii="Cambria Math" w:hAnsi="Cambria Math"/>
                  <w:color w:val="000000" w:themeColor="text1"/>
                  <w:sz w:val="20"/>
                </w:rPr>
                <m:t>refractory</m:t>
              </m:r>
            </m:sub>
          </m:sSub>
          <m:r>
            <w:rPr>
              <w:rFonts w:ascii="Cambria Math" w:hAnsi="Cambria Math"/>
              <w:color w:val="000000" w:themeColor="text1"/>
              <w:sz w:val="20"/>
            </w:rPr>
            <m:t>+</m:t>
          </m:r>
          <m:nary>
            <m:naryPr>
              <m:chr m:val="∑"/>
              <m:limLoc m:val="undOvr"/>
              <m:supHide m:val="1"/>
              <m:ctrlPr>
                <w:ins w:id="1754" w:author="Honnalore Steissberg" w:date="2021-07-30T09:49:00Z">
                  <w:rPr>
                    <w:rFonts w:ascii="Cambria Math" w:hAnsi="Cambria Math"/>
                    <w:i/>
                    <w:color w:val="000000" w:themeColor="text1"/>
                    <w:sz w:val="20"/>
                  </w:rPr>
                </w:ins>
              </m:ctrlPr>
            </m:naryPr>
            <m:sub>
              <m:r>
                <w:rPr>
                  <w:rFonts w:ascii="Cambria Math" w:hAnsi="Cambria Math"/>
                  <w:color w:val="000000" w:themeColor="text1"/>
                  <w:sz w:val="20"/>
                </w:rPr>
                <m:t>m</m:t>
              </m:r>
            </m:sub>
            <m:sup/>
            <m:e>
              <m:sSub>
                <m:sSubPr>
                  <m:ctrlPr>
                    <w:ins w:id="1755" w:author="Honnalore Steissberg" w:date="2021-07-30T09:49:00Z">
                      <w:rPr>
                        <w:rFonts w:ascii="Cambria Math" w:hAnsi="Cambria Math"/>
                        <w:i/>
                        <w:color w:val="000000" w:themeColor="text1"/>
                        <w:sz w:val="20"/>
                      </w:rPr>
                    </w:ins>
                  </m:ctrlPr>
                </m:sSubPr>
                <m:e>
                  <m:sSub>
                    <m:sSubPr>
                      <m:ctrlPr>
                        <w:ins w:id="1756"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δ</m:t>
                      </m:r>
                    </m:e>
                    <m:sub>
                      <m:r>
                        <w:rPr>
                          <w:rFonts w:ascii="Cambria Math" w:hAnsi="Cambria Math"/>
                          <w:color w:val="000000" w:themeColor="text1"/>
                          <w:sz w:val="20"/>
                        </w:rPr>
                        <m:t>CBOD_dryweight</m:t>
                      </m:r>
                    </m:sub>
                  </m:sSub>
                  <m:r>
                    <w:rPr>
                      <w:rFonts w:ascii="Cambria Math" w:hAnsi="Cambria Math"/>
                      <w:color w:val="000000" w:themeColor="text1"/>
                      <w:sz w:val="20"/>
                    </w:rPr>
                    <m:t>CBOD</m:t>
                  </m:r>
                </m:e>
                <m:sub>
                  <m:r>
                    <w:rPr>
                      <w:rFonts w:ascii="Cambria Math" w:hAnsi="Cambria Math"/>
                      <w:color w:val="000000" w:themeColor="text1"/>
                      <w:sz w:val="20"/>
                    </w:rPr>
                    <m:t>m-particulate</m:t>
                  </m:r>
                </m:sub>
              </m:sSub>
            </m:e>
          </m:nary>
        </m:oMath>
      </m:oMathPara>
    </w:p>
    <w:p w14:paraId="3E287059" w14:textId="77777777" w:rsidR="00947B7C" w:rsidRPr="001F4F07" w:rsidRDefault="00947B7C" w:rsidP="00947B7C">
      <w:pPr>
        <w:rPr>
          <w:sz w:val="20"/>
        </w:rPr>
      </w:pPr>
      <w:r w:rsidRPr="001F4F07">
        <w:rPr>
          <w:sz w:val="20"/>
        </w:rPr>
        <w:t>where:</w:t>
      </w:r>
    </w:p>
    <w:p w14:paraId="306AED96" w14:textId="61AD03AC" w:rsidR="00947B7C" w:rsidRPr="001F4F07" w:rsidRDefault="00947B7C" w:rsidP="00947B7C">
      <w:pPr>
        <w:rPr>
          <w:sz w:val="20"/>
        </w:rPr>
      </w:pPr>
      <w:r w:rsidRPr="001F4F07">
        <w:rPr>
          <w:sz w:val="20"/>
        </w:rPr>
        <w:sym w:font="Symbol" w:char="F064"/>
      </w:r>
      <w:r w:rsidRPr="001F4F07">
        <w:rPr>
          <w:sz w:val="20"/>
          <w:vertAlign w:val="subscript"/>
        </w:rPr>
        <w:t>C</w:t>
      </w:r>
      <w:r w:rsidRPr="001F4F07">
        <w:rPr>
          <w:sz w:val="20"/>
        </w:rPr>
        <w:t xml:space="preserve">: stoichiometric ratio of C to organic matter </w:t>
      </w:r>
    </w:p>
    <w:p w14:paraId="11295283" w14:textId="4572D73E" w:rsidR="00947B7C" w:rsidRPr="001F4F07" w:rsidRDefault="00947B7C" w:rsidP="00947B7C">
      <w:pPr>
        <w:rPr>
          <w:sz w:val="20"/>
        </w:rPr>
      </w:pPr>
      <w:r w:rsidRPr="001F4F07">
        <w:rPr>
          <w:sz w:val="20"/>
        </w:rPr>
        <w:sym w:font="Symbol" w:char="F064"/>
      </w:r>
      <w:r w:rsidRPr="001F4F07">
        <w:rPr>
          <w:sz w:val="20"/>
          <w:vertAlign w:val="subscript"/>
        </w:rPr>
        <w:t>N</w:t>
      </w:r>
      <w:r w:rsidRPr="001F4F07">
        <w:rPr>
          <w:sz w:val="20"/>
        </w:rPr>
        <w:t>: stoichiometric ratio of N to organic matter</w:t>
      </w:r>
    </w:p>
    <w:p w14:paraId="794F15D9" w14:textId="61B845BB" w:rsidR="00947B7C" w:rsidRPr="001F4F07" w:rsidRDefault="00947B7C" w:rsidP="00947B7C">
      <w:pPr>
        <w:rPr>
          <w:sz w:val="20"/>
        </w:rPr>
      </w:pPr>
      <w:r w:rsidRPr="001F4F07">
        <w:rPr>
          <w:sz w:val="20"/>
        </w:rPr>
        <w:sym w:font="Symbol" w:char="F064"/>
      </w:r>
      <w:r w:rsidRPr="001F4F07">
        <w:rPr>
          <w:sz w:val="20"/>
          <w:vertAlign w:val="subscript"/>
        </w:rPr>
        <w:t>P</w:t>
      </w:r>
      <w:r w:rsidRPr="001F4F07">
        <w:rPr>
          <w:sz w:val="20"/>
        </w:rPr>
        <w:t>: stoichiometric ratio of P to organic matter</w:t>
      </w:r>
    </w:p>
    <w:p w14:paraId="6A0610C1" w14:textId="7557F976" w:rsidR="00947B7C" w:rsidRPr="001F4F07" w:rsidRDefault="00947B7C" w:rsidP="00947B7C">
      <w:pPr>
        <w:rPr>
          <w:sz w:val="20"/>
        </w:rPr>
      </w:pPr>
      <w:r w:rsidRPr="001F4F07">
        <w:rPr>
          <w:sz w:val="20"/>
        </w:rPr>
        <w:sym w:font="Symbol" w:char="F064"/>
      </w:r>
      <w:r w:rsidRPr="001F4F07">
        <w:rPr>
          <w:sz w:val="20"/>
          <w:vertAlign w:val="subscript"/>
        </w:rPr>
        <w:t>PISS</w:t>
      </w:r>
      <w:r w:rsidRPr="001F4F07">
        <w:rPr>
          <w:sz w:val="20"/>
        </w:rPr>
        <w:t>: stoichiometric ratio of P to inorganic matter</w:t>
      </w:r>
    </w:p>
    <w:p w14:paraId="05BD9DC0" w14:textId="4B0A1E99" w:rsidR="00947B7C" w:rsidRDefault="00947B7C" w:rsidP="00947B7C">
      <w:pPr>
        <w:rPr>
          <w:sz w:val="20"/>
        </w:rPr>
      </w:pPr>
      <w:r w:rsidRPr="001F4F07">
        <w:rPr>
          <w:sz w:val="20"/>
        </w:rPr>
        <w:sym w:font="Symbol" w:char="F064"/>
      </w:r>
      <w:r w:rsidRPr="001F4F07">
        <w:rPr>
          <w:sz w:val="20"/>
          <w:vertAlign w:val="subscript"/>
        </w:rPr>
        <w:t>NH4</w:t>
      </w:r>
      <w:r w:rsidRPr="001F4F07">
        <w:rPr>
          <w:sz w:val="20"/>
        </w:rPr>
        <w:t>: stoichiometric ratio of oxygen to NH4-N</w:t>
      </w:r>
    </w:p>
    <w:p w14:paraId="7614C055" w14:textId="5E44C1CD" w:rsidR="008731A5" w:rsidRPr="001F4F07" w:rsidRDefault="008731A5" w:rsidP="008731A5">
      <w:pPr>
        <w:rPr>
          <w:sz w:val="20"/>
        </w:rPr>
      </w:pPr>
      <w:r w:rsidRPr="001F4F07">
        <w:rPr>
          <w:sz w:val="20"/>
        </w:rPr>
        <w:sym w:font="Symbol" w:char="F064"/>
      </w:r>
      <w:proofErr w:type="spellStart"/>
      <w:r>
        <w:rPr>
          <w:sz w:val="20"/>
          <w:vertAlign w:val="subscript"/>
        </w:rPr>
        <w:t>CBOD_dryweight</w:t>
      </w:r>
      <w:proofErr w:type="spellEnd"/>
      <w:r w:rsidRPr="001F4F07">
        <w:rPr>
          <w:sz w:val="20"/>
        </w:rPr>
        <w:t xml:space="preserve">: stoichiometric ratio of </w:t>
      </w:r>
      <w:r>
        <w:rPr>
          <w:sz w:val="20"/>
        </w:rPr>
        <w:t xml:space="preserve">dry weight mass to </w:t>
      </w:r>
      <w:r w:rsidRPr="001F4F07">
        <w:rPr>
          <w:sz w:val="20"/>
        </w:rPr>
        <w:t xml:space="preserve">oxygen </w:t>
      </w:r>
      <w:r>
        <w:rPr>
          <w:sz w:val="20"/>
        </w:rPr>
        <w:t>for particulate CBOD</w:t>
      </w:r>
    </w:p>
    <w:p w14:paraId="565975DD" w14:textId="0ECBB6BC" w:rsidR="00947B7C" w:rsidRPr="001F4F07" w:rsidRDefault="00947B7C" w:rsidP="00947B7C">
      <w:pPr>
        <w:rPr>
          <w:sz w:val="20"/>
        </w:rPr>
      </w:pPr>
      <w:r w:rsidRPr="001F4F07">
        <w:rPr>
          <w:sz w:val="20"/>
        </w:rPr>
        <w:sym w:font="Symbol" w:char="F046"/>
      </w:r>
      <w:r w:rsidRPr="001F4F07">
        <w:rPr>
          <w:sz w:val="20"/>
          <w:vertAlign w:val="subscript"/>
        </w:rPr>
        <w:t>RDOM</w:t>
      </w:r>
      <w:r w:rsidRPr="001F4F07">
        <w:rPr>
          <w:sz w:val="20"/>
        </w:rPr>
        <w:t>: concentration of refractory dissolved organic matter</w:t>
      </w:r>
    </w:p>
    <w:p w14:paraId="410B7215" w14:textId="77777777" w:rsidR="00947B7C" w:rsidRPr="001F4F07" w:rsidRDefault="00947B7C" w:rsidP="00947B7C">
      <w:pPr>
        <w:rPr>
          <w:sz w:val="20"/>
          <w:vertAlign w:val="subscript"/>
        </w:rPr>
      </w:pPr>
      <w:r w:rsidRPr="001F4F07">
        <w:rPr>
          <w:sz w:val="20"/>
        </w:rPr>
        <w:lastRenderedPageBreak/>
        <w:sym w:font="Symbol" w:char="F046"/>
      </w:r>
      <w:r w:rsidRPr="001F4F07">
        <w:rPr>
          <w:sz w:val="20"/>
          <w:vertAlign w:val="subscript"/>
        </w:rPr>
        <w:t>LDOM</w:t>
      </w:r>
      <w:r w:rsidRPr="001F4F07">
        <w:rPr>
          <w:sz w:val="20"/>
        </w:rPr>
        <w:t>: concentration of labile dissolved organic matter</w:t>
      </w:r>
    </w:p>
    <w:p w14:paraId="6F245E73" w14:textId="77777777" w:rsidR="00947B7C" w:rsidRPr="001F4F07" w:rsidRDefault="00947B7C" w:rsidP="00947B7C">
      <w:pPr>
        <w:rPr>
          <w:sz w:val="20"/>
        </w:rPr>
      </w:pPr>
      <w:r w:rsidRPr="001F4F07">
        <w:rPr>
          <w:sz w:val="20"/>
        </w:rPr>
        <w:sym w:font="Symbol" w:char="F046"/>
      </w:r>
      <w:r w:rsidRPr="001F4F07">
        <w:rPr>
          <w:sz w:val="20"/>
          <w:vertAlign w:val="subscript"/>
        </w:rPr>
        <w:t>algae</w:t>
      </w:r>
      <w:r w:rsidRPr="001F4F07">
        <w:rPr>
          <w:sz w:val="20"/>
        </w:rPr>
        <w:t>: concentration of algae biomass</w:t>
      </w:r>
    </w:p>
    <w:p w14:paraId="61486546" w14:textId="77777777" w:rsidR="00947B7C" w:rsidRPr="001F4F07" w:rsidRDefault="00947B7C" w:rsidP="00947B7C">
      <w:pPr>
        <w:rPr>
          <w:sz w:val="20"/>
        </w:rPr>
      </w:pPr>
      <w:r w:rsidRPr="001F4F07">
        <w:rPr>
          <w:sz w:val="20"/>
        </w:rPr>
        <w:sym w:font="Symbol" w:char="F046"/>
      </w:r>
      <w:r w:rsidRPr="001F4F07">
        <w:rPr>
          <w:sz w:val="20"/>
          <w:vertAlign w:val="subscript"/>
        </w:rPr>
        <w:t>zooplankton</w:t>
      </w:r>
      <w:r w:rsidRPr="001F4F07">
        <w:rPr>
          <w:sz w:val="20"/>
        </w:rPr>
        <w:t>: concentration of zooplankton biomass</w:t>
      </w:r>
    </w:p>
    <w:p w14:paraId="3162263E" w14:textId="77777777" w:rsidR="00947B7C" w:rsidRPr="001F4F07" w:rsidRDefault="00947B7C" w:rsidP="00947B7C">
      <w:pPr>
        <w:rPr>
          <w:sz w:val="20"/>
        </w:rPr>
      </w:pPr>
      <w:r w:rsidRPr="001F4F07">
        <w:rPr>
          <w:sz w:val="20"/>
        </w:rPr>
        <w:sym w:font="Symbol" w:char="F046"/>
      </w:r>
      <w:r w:rsidRPr="001F4F07">
        <w:rPr>
          <w:sz w:val="20"/>
          <w:vertAlign w:val="subscript"/>
        </w:rPr>
        <w:t>LPOM</w:t>
      </w:r>
      <w:r w:rsidRPr="001F4F07">
        <w:rPr>
          <w:sz w:val="20"/>
        </w:rPr>
        <w:t>: concentration of labile particulate organic matter</w:t>
      </w:r>
    </w:p>
    <w:p w14:paraId="1D61DD03" w14:textId="77777777" w:rsidR="00947B7C" w:rsidRPr="001F4F07" w:rsidRDefault="00947B7C" w:rsidP="00947B7C">
      <w:pPr>
        <w:rPr>
          <w:sz w:val="20"/>
        </w:rPr>
      </w:pPr>
      <w:r w:rsidRPr="001F4F07">
        <w:rPr>
          <w:sz w:val="20"/>
        </w:rPr>
        <w:sym w:font="Symbol" w:char="F046"/>
      </w:r>
      <w:r w:rsidRPr="001F4F07">
        <w:rPr>
          <w:sz w:val="20"/>
          <w:vertAlign w:val="subscript"/>
        </w:rPr>
        <w:t>RPOM</w:t>
      </w:r>
      <w:r w:rsidRPr="001F4F07">
        <w:rPr>
          <w:sz w:val="20"/>
        </w:rPr>
        <w:t>: concentration of refractory particulate organic matter</w:t>
      </w:r>
    </w:p>
    <w:p w14:paraId="4E687050" w14:textId="77777777" w:rsidR="00947B7C" w:rsidRPr="001F4F07" w:rsidRDefault="00947B7C" w:rsidP="00947B7C">
      <w:pPr>
        <w:rPr>
          <w:sz w:val="20"/>
        </w:rPr>
      </w:pPr>
      <w:r w:rsidRPr="001F4F07">
        <w:rPr>
          <w:sz w:val="20"/>
        </w:rPr>
        <w:sym w:font="Symbol" w:char="F046"/>
      </w:r>
      <w:r w:rsidRPr="001F4F07">
        <w:rPr>
          <w:sz w:val="20"/>
          <w:vertAlign w:val="subscript"/>
        </w:rPr>
        <w:t>PO4</w:t>
      </w:r>
      <w:r w:rsidRPr="001F4F07">
        <w:rPr>
          <w:sz w:val="20"/>
        </w:rPr>
        <w:t xml:space="preserve">: concentration of dissolved </w:t>
      </w:r>
      <w:proofErr w:type="spellStart"/>
      <w:r w:rsidRPr="001F4F07">
        <w:rPr>
          <w:sz w:val="20"/>
        </w:rPr>
        <w:t>orthophosphorus</w:t>
      </w:r>
      <w:proofErr w:type="spellEnd"/>
      <w:r w:rsidRPr="001F4F07">
        <w:rPr>
          <w:sz w:val="20"/>
        </w:rPr>
        <w:t xml:space="preserve"> as P</w:t>
      </w:r>
    </w:p>
    <w:p w14:paraId="17A99E0F" w14:textId="77777777" w:rsidR="00947B7C" w:rsidRPr="001F4F07" w:rsidRDefault="00947B7C" w:rsidP="00947B7C">
      <w:pPr>
        <w:rPr>
          <w:sz w:val="20"/>
        </w:rPr>
      </w:pPr>
      <w:r w:rsidRPr="001F4F07">
        <w:rPr>
          <w:sz w:val="20"/>
        </w:rPr>
        <w:sym w:font="Symbol" w:char="F046"/>
      </w:r>
      <w:r w:rsidRPr="001F4F07">
        <w:rPr>
          <w:sz w:val="20"/>
          <w:vertAlign w:val="subscript"/>
        </w:rPr>
        <w:t>NO3</w:t>
      </w:r>
      <w:r w:rsidRPr="001F4F07">
        <w:rPr>
          <w:sz w:val="20"/>
        </w:rPr>
        <w:t>: concentration of nitrate and nitrite as N</w:t>
      </w:r>
    </w:p>
    <w:p w14:paraId="612155A0" w14:textId="77777777" w:rsidR="00947B7C" w:rsidRPr="001F4F07" w:rsidRDefault="00947B7C" w:rsidP="00947B7C">
      <w:pPr>
        <w:rPr>
          <w:sz w:val="20"/>
        </w:rPr>
      </w:pPr>
      <w:r w:rsidRPr="001F4F07">
        <w:rPr>
          <w:sz w:val="20"/>
        </w:rPr>
        <w:sym w:font="Symbol" w:char="F046"/>
      </w:r>
      <w:r w:rsidRPr="001F4F07">
        <w:rPr>
          <w:sz w:val="20"/>
          <w:vertAlign w:val="subscript"/>
        </w:rPr>
        <w:t>NH4</w:t>
      </w:r>
      <w:r w:rsidRPr="001F4F07">
        <w:rPr>
          <w:sz w:val="20"/>
        </w:rPr>
        <w:t>: concentration of ammonia as N</w:t>
      </w:r>
    </w:p>
    <w:p w14:paraId="56DED375" w14:textId="77777777" w:rsidR="00947B7C" w:rsidRPr="001F4F07" w:rsidRDefault="00947B7C" w:rsidP="00947B7C">
      <w:pPr>
        <w:rPr>
          <w:sz w:val="20"/>
        </w:rPr>
      </w:pPr>
      <w:r w:rsidRPr="001F4F07">
        <w:rPr>
          <w:sz w:val="20"/>
        </w:rPr>
        <w:sym w:font="Symbol" w:char="F046"/>
      </w:r>
      <w:r w:rsidRPr="001F4F07">
        <w:rPr>
          <w:sz w:val="20"/>
          <w:vertAlign w:val="subscript"/>
        </w:rPr>
        <w:t>CBOD-particulate</w:t>
      </w:r>
      <w:r w:rsidRPr="001F4F07">
        <w:rPr>
          <w:sz w:val="20"/>
        </w:rPr>
        <w:t>: concentration of particulate CBOD. This is determined from any CBOD group that is given a settling velocity &gt; 0.0 m/s.</w:t>
      </w:r>
    </w:p>
    <w:p w14:paraId="3D6324C4" w14:textId="77777777" w:rsidR="00947B7C" w:rsidRPr="001F4F07" w:rsidRDefault="00947B7C" w:rsidP="00947B7C">
      <w:pPr>
        <w:rPr>
          <w:sz w:val="20"/>
        </w:rPr>
      </w:pPr>
      <w:r w:rsidRPr="001F4F07">
        <w:rPr>
          <w:sz w:val="20"/>
        </w:rPr>
        <w:sym w:font="Symbol" w:char="F046"/>
      </w:r>
      <w:r w:rsidRPr="001F4F07">
        <w:rPr>
          <w:sz w:val="20"/>
          <w:vertAlign w:val="subscript"/>
        </w:rPr>
        <w:t>CBOD-dissolved</w:t>
      </w:r>
      <w:r w:rsidRPr="001F4F07">
        <w:rPr>
          <w:sz w:val="20"/>
        </w:rPr>
        <w:t>: concentration of dissolved CBOD. This is determined from any CBOD group that is given a settling velocity = 0.0 m/s.</w:t>
      </w:r>
    </w:p>
    <w:p w14:paraId="1F86574F" w14:textId="77777777" w:rsidR="00947B7C" w:rsidRPr="001F4F07" w:rsidRDefault="00947B7C" w:rsidP="00947B7C">
      <w:pPr>
        <w:rPr>
          <w:sz w:val="20"/>
        </w:rPr>
      </w:pPr>
      <w:r w:rsidRPr="001F4F07">
        <w:rPr>
          <w:sz w:val="20"/>
        </w:rPr>
        <w:sym w:font="Symbol" w:char="F046"/>
      </w:r>
      <w:r w:rsidRPr="001F4F07">
        <w:rPr>
          <w:sz w:val="20"/>
          <w:vertAlign w:val="subscript"/>
        </w:rPr>
        <w:t>CBOD</w:t>
      </w:r>
      <w:r w:rsidRPr="001F4F07">
        <w:rPr>
          <w:sz w:val="20"/>
        </w:rPr>
        <w:t>: concentration of CBOD both dissolved and particulate</w:t>
      </w:r>
    </w:p>
    <w:p w14:paraId="7FD03EF2" w14:textId="581DB211" w:rsidR="00947B7C" w:rsidRDefault="00947B7C" w:rsidP="00947B7C">
      <w:pPr>
        <w:rPr>
          <w:sz w:val="20"/>
        </w:rPr>
      </w:pPr>
      <w:r w:rsidRPr="001F4F07">
        <w:rPr>
          <w:sz w:val="20"/>
        </w:rPr>
        <w:sym w:font="Symbol" w:char="F046"/>
      </w:r>
      <w:r w:rsidRPr="001F4F07">
        <w:rPr>
          <w:sz w:val="20"/>
          <w:vertAlign w:val="subscript"/>
        </w:rPr>
        <w:t>ISS</w:t>
      </w:r>
      <w:r w:rsidRPr="001F4F07">
        <w:rPr>
          <w:sz w:val="20"/>
        </w:rPr>
        <w:t>: concentration of inorganic suspended solids</w:t>
      </w:r>
    </w:p>
    <w:p w14:paraId="0645139D" w14:textId="618CCB7D" w:rsidR="008731A5" w:rsidRPr="001F4F07" w:rsidRDefault="008731A5" w:rsidP="00947B7C">
      <w:pPr>
        <w:rPr>
          <w:sz w:val="20"/>
        </w:rPr>
      </w:pPr>
      <w:proofErr w:type="spellStart"/>
      <w:r>
        <w:rPr>
          <w:sz w:val="20"/>
        </w:rPr>
        <w:t>i</w:t>
      </w:r>
      <w:proofErr w:type="spellEnd"/>
      <w:r>
        <w:rPr>
          <w:sz w:val="20"/>
        </w:rPr>
        <w:t>,</w:t>
      </w:r>
      <w:ins w:id="1757" w:author="Honnalore Steissberg" w:date="2021-08-04T15:08:00Z">
        <w:r w:rsidR="00587073">
          <w:rPr>
            <w:sz w:val="20"/>
          </w:rPr>
          <w:t xml:space="preserve"> </w:t>
        </w:r>
      </w:ins>
      <w:r>
        <w:rPr>
          <w:sz w:val="20"/>
        </w:rPr>
        <w:t>j,</w:t>
      </w:r>
      <w:ins w:id="1758" w:author="Honnalore Steissberg" w:date="2021-08-04T15:08:00Z">
        <w:r w:rsidR="00587073">
          <w:rPr>
            <w:sz w:val="20"/>
          </w:rPr>
          <w:t xml:space="preserve"> </w:t>
        </w:r>
      </w:ins>
      <w:r>
        <w:rPr>
          <w:sz w:val="20"/>
        </w:rPr>
        <w:t>k,</w:t>
      </w:r>
      <w:ins w:id="1759" w:author="Honnalore Steissberg" w:date="2021-08-04T15:08:00Z">
        <w:r w:rsidR="00587073">
          <w:rPr>
            <w:sz w:val="20"/>
          </w:rPr>
          <w:t xml:space="preserve"> </w:t>
        </w:r>
      </w:ins>
      <w:r>
        <w:rPr>
          <w:sz w:val="20"/>
        </w:rPr>
        <w:t>m: number of inorganic suspended solids groups, algae groups, zooplankton groups, and CBOD particulate groups, respectively</w:t>
      </w:r>
      <w:ins w:id="1760" w:author="Honnalore Steissberg" w:date="2021-08-04T15:11:00Z">
        <w:r w:rsidR="001073BD">
          <w:rPr>
            <w:sz w:val="20"/>
          </w:rPr>
          <w:t>.</w:t>
        </w:r>
      </w:ins>
    </w:p>
    <w:p w14:paraId="730BD487" w14:textId="77777777" w:rsidR="00947B7C" w:rsidRDefault="00947B7C" w:rsidP="00947B7C"/>
    <w:p w14:paraId="27E540B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0F1A30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CST DERIVE CDWBC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
    <w:p w14:paraId="7108DE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DOC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Dissolved organic carbon</w:t>
      </w:r>
      <w:r w:rsidR="00AB5F90" w:rsidRPr="00563509">
        <w:t>, mg/l as C</w:t>
      </w:r>
    </w:p>
    <w:p w14:paraId="7C3A5DC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POC          </w:t>
      </w:r>
      <w:r w:rsidR="00AB5F90" w:rsidRPr="00563509">
        <w:t xml:space="preserve">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Particulate organic carbon</w:t>
      </w:r>
      <w:r w:rsidR="00AB5F90" w:rsidRPr="00563509">
        <w:t>, mg/l as C</w:t>
      </w:r>
    </w:p>
    <w:p w14:paraId="662C6DC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TOC          OFF     </w:t>
      </w:r>
      <w:proofErr w:type="spellStart"/>
      <w:r w:rsidRPr="00563509">
        <w:t>OFF</w:t>
      </w:r>
      <w:proofErr w:type="spellEnd"/>
      <w:r w:rsidRPr="00563509">
        <w:t xml:space="preserve">     </w:t>
      </w:r>
      <w:proofErr w:type="spellStart"/>
      <w:r w:rsidRPr="00563509">
        <w:t>OFF</w:t>
      </w:r>
      <w:proofErr w:type="spellEnd"/>
      <w:r w:rsidRPr="00563509">
        <w:t xml:space="preserve">         </w:t>
      </w:r>
      <w:r w:rsidR="00AB5F90" w:rsidRPr="00563509">
        <w:t xml:space="preserve"> </w:t>
      </w:r>
      <w:r w:rsidRPr="00563509">
        <w:t xml:space="preserve">       Total organic carbon</w:t>
      </w:r>
      <w:r w:rsidR="00AB5F90" w:rsidRPr="00563509">
        <w:t>, mg/l as C</w:t>
      </w:r>
    </w:p>
    <w:p w14:paraId="517CB7C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DON          OF</w:t>
      </w:r>
      <w:r w:rsidR="00AB5F90" w:rsidRPr="00563509">
        <w:t xml:space="preserve">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Dissolved organic nitrogen</w:t>
      </w:r>
      <w:r w:rsidR="00AB5F90" w:rsidRPr="00563509">
        <w:t>, mg/l as N</w:t>
      </w:r>
    </w:p>
    <w:p w14:paraId="38A2F52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PON          OFF</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Particulate organic nitrogen</w:t>
      </w:r>
      <w:r w:rsidR="00AB5F90" w:rsidRPr="00563509">
        <w:t>, mg/l N</w:t>
      </w:r>
    </w:p>
    <w:p w14:paraId="5EA3CB4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TON          OFF </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organic nitrogen</w:t>
      </w:r>
      <w:r w:rsidR="00AB5F90" w:rsidRPr="00563509">
        <w:t>, mg/l as N</w:t>
      </w:r>
    </w:p>
    <w:p w14:paraId="4CBA7B7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TKN          OFF  </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Kjeldahl nitrogen</w:t>
      </w:r>
      <w:r w:rsidR="00AB5F90" w:rsidRPr="00563509">
        <w:t>, mg/l as N</w:t>
      </w:r>
    </w:p>
    <w:p w14:paraId="292098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TN           OFF   </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nitrogen</w:t>
      </w:r>
      <w:r w:rsidR="00AB5F90" w:rsidRPr="00563509">
        <w:t>, mg/l as N</w:t>
      </w:r>
    </w:p>
    <w:p w14:paraId="6274CC55" w14:textId="45885ED4"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DOP          OFF    </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Dissolved organic phosphorus</w:t>
      </w:r>
      <w:r w:rsidR="00AB5F90" w:rsidRPr="00563509">
        <w:t>,</w:t>
      </w:r>
      <w:ins w:id="1761" w:author="Honnalore Steissberg" w:date="2021-08-04T15:08:00Z">
        <w:r w:rsidR="00587073">
          <w:t xml:space="preserve"> </w:t>
        </w:r>
      </w:ins>
      <w:r w:rsidR="00AB5F90" w:rsidRPr="00563509">
        <w:t>mg/l P</w:t>
      </w:r>
    </w:p>
    <w:p w14:paraId="35CFD4E3" w14:textId="1BAAD172"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POP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Particulate organic phosphorus</w:t>
      </w:r>
      <w:r w:rsidR="00AB5F90" w:rsidRPr="00563509">
        <w:t>,</w:t>
      </w:r>
      <w:ins w:id="1762" w:author="Honnalore Steissberg" w:date="2021-08-04T15:08:00Z">
        <w:r w:rsidR="00587073">
          <w:t xml:space="preserve"> </w:t>
        </w:r>
      </w:ins>
      <w:r w:rsidR="00AB5F90" w:rsidRPr="00563509">
        <w:t>mg/l P</w:t>
      </w:r>
    </w:p>
    <w:p w14:paraId="0126D38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TOP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organic phosphorus</w:t>
      </w:r>
      <w:r w:rsidR="00AB5F90" w:rsidRPr="00563509">
        <w:t>, mg/l as P</w:t>
      </w:r>
    </w:p>
    <w:p w14:paraId="498E557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TP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phosphorus</w:t>
      </w:r>
      <w:r w:rsidR="00AB5F90" w:rsidRPr="00563509">
        <w:t>, mg/l as P</w:t>
      </w:r>
    </w:p>
    <w:p w14:paraId="747255A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APR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Algal production</w:t>
      </w:r>
    </w:p>
    <w:p w14:paraId="614CEAA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CHLA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Chlorophyll a</w:t>
      </w:r>
      <w:r w:rsidR="00AB5F90" w:rsidRPr="00563509">
        <w:t>, ug/l chlorop</w:t>
      </w:r>
      <w:r w:rsidR="00136717" w:rsidRPr="00563509">
        <w:t>h</w:t>
      </w:r>
      <w:r w:rsidR="00AB5F90" w:rsidRPr="00563509">
        <w:t>yll a</w:t>
      </w:r>
    </w:p>
    <w:p w14:paraId="5ED282E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ATOT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Total algal biomass</w:t>
      </w:r>
      <w:r w:rsidR="00AB5F90" w:rsidRPr="00563509">
        <w:t>, mg/l organic matter</w:t>
      </w:r>
    </w:p>
    <w:p w14:paraId="4CF48BE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   </w:t>
      </w:r>
      <w:r w:rsidR="00AB5F90" w:rsidRPr="00563509">
        <w:t xml:space="preserve">       OFF     </w:t>
      </w:r>
      <w:proofErr w:type="spellStart"/>
      <w:r w:rsidR="00AB5F90" w:rsidRPr="00563509">
        <w:t>OFF</w:t>
      </w:r>
      <w:proofErr w:type="spellEnd"/>
      <w:r w:rsidR="00AB5F90" w:rsidRPr="00563509">
        <w:t xml:space="preserve">     OFF     </w:t>
      </w:r>
      <w:r w:rsidRPr="00563509">
        <w:t xml:space="preserve">            Dissolved oxygen saturation</w:t>
      </w:r>
      <w:r w:rsidR="00AB5F90" w:rsidRPr="00563509">
        <w:t>, %</w:t>
      </w:r>
    </w:p>
    <w:p w14:paraId="5CA8927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TSS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suspended solids</w:t>
      </w:r>
      <w:r w:rsidR="00AB5F90" w:rsidRPr="00563509">
        <w:t>, mg/l</w:t>
      </w:r>
    </w:p>
    <w:p w14:paraId="4A077569" w14:textId="77777777" w:rsidR="00CA2B60" w:rsidRPr="00563509" w:rsidRDefault="00CA2B60" w:rsidP="00CA2B60">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TISS</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inorganic suspended solids</w:t>
      </w:r>
      <w:r w:rsidR="00AB5F90" w:rsidRPr="00563509">
        <w:t>, mg/l</w:t>
      </w:r>
    </w:p>
    <w:p w14:paraId="1B300DF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w:t>
      </w:r>
      <w:r w:rsidR="00AB5F90" w:rsidRPr="00563509">
        <w:t xml:space="preserve">DU        OFF     </w:t>
      </w:r>
      <w:proofErr w:type="spellStart"/>
      <w:r w:rsidR="00AB5F90" w:rsidRPr="00563509">
        <w:t>OFF</w:t>
      </w:r>
      <w:proofErr w:type="spellEnd"/>
      <w:r w:rsidR="00AB5F90" w:rsidRPr="00563509">
        <w:t xml:space="preserve">     OFF  </w:t>
      </w:r>
      <w:r w:rsidRPr="00563509">
        <w:t xml:space="preserve">               Total carbonaceous BOD (ultimate)</w:t>
      </w:r>
    </w:p>
    <w:p w14:paraId="1D95A2BE" w14:textId="77777777" w:rsidR="0041037A" w:rsidRPr="00563509" w:rsidRDefault="001B47D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pH</w:t>
      </w:r>
      <w:r w:rsidR="0041037A" w:rsidRPr="00563509">
        <w:t xml:space="preserve">           </w:t>
      </w:r>
      <w:r w:rsidR="00AB5F90" w:rsidRPr="00563509">
        <w:t xml:space="preserve"> ON     OFF     </w:t>
      </w:r>
      <w:proofErr w:type="spellStart"/>
      <w:r w:rsidR="00AB5F90" w:rsidRPr="00563509">
        <w:t>OFF</w:t>
      </w:r>
      <w:proofErr w:type="spellEnd"/>
      <w:r w:rsidR="00AB5F90" w:rsidRPr="00563509">
        <w:t xml:space="preserve"> </w:t>
      </w:r>
      <w:r w:rsidR="0041037A" w:rsidRPr="00563509">
        <w:t xml:space="preserve">                pH</w:t>
      </w:r>
    </w:p>
    <w:p w14:paraId="109101D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w:t>
      </w:r>
      <w:r w:rsidR="00AB5F90" w:rsidRPr="00563509">
        <w:t xml:space="preserve">O2          OFF     </w:t>
      </w:r>
      <w:proofErr w:type="spellStart"/>
      <w:r w:rsidR="00AB5F90" w:rsidRPr="00563509">
        <w:t>OFF</w:t>
      </w:r>
      <w:proofErr w:type="spellEnd"/>
      <w:r w:rsidR="00AB5F90" w:rsidRPr="00563509">
        <w:t xml:space="preserve">     </w:t>
      </w:r>
      <w:proofErr w:type="spellStart"/>
      <w:r w:rsidR="00AB5F90" w:rsidRPr="00563509">
        <w:t>OFF</w:t>
      </w:r>
      <w:proofErr w:type="spellEnd"/>
      <w:r w:rsidRPr="00563509">
        <w:t xml:space="preserve">                 Carbon dioxide</w:t>
      </w:r>
      <w:r w:rsidR="00AB5F90" w:rsidRPr="00563509">
        <w:t>, mg/l as C</w:t>
      </w:r>
    </w:p>
    <w:p w14:paraId="2600F63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HCO3         OFF     </w:t>
      </w:r>
      <w:proofErr w:type="spellStart"/>
      <w:r w:rsidRPr="00563509">
        <w:t>OFF</w:t>
      </w:r>
      <w:proofErr w:type="spellEnd"/>
      <w:r w:rsidRPr="00563509">
        <w:t xml:space="preserve">     </w:t>
      </w:r>
      <w:proofErr w:type="spellStart"/>
      <w:r w:rsidRPr="00563509">
        <w:t>OFF</w:t>
      </w:r>
      <w:proofErr w:type="spellEnd"/>
      <w:r w:rsidRPr="00563509">
        <w:t xml:space="preserve">                 Bicarbonate</w:t>
      </w:r>
      <w:r w:rsidR="00AB5F90" w:rsidRPr="00563509">
        <w:t>, mg/l as C</w:t>
      </w:r>
    </w:p>
    <w:p w14:paraId="0DF1822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CO3          OFF     </w:t>
      </w:r>
      <w:proofErr w:type="spellStart"/>
      <w:r w:rsidRPr="00563509">
        <w:t>OFF</w:t>
      </w:r>
      <w:proofErr w:type="spellEnd"/>
      <w:r w:rsidRPr="00563509">
        <w:t xml:space="preserve">     </w:t>
      </w:r>
      <w:proofErr w:type="spellStart"/>
      <w:r w:rsidRPr="00563509">
        <w:t>OFF</w:t>
      </w:r>
      <w:proofErr w:type="spellEnd"/>
      <w:r w:rsidRPr="00563509">
        <w:t xml:space="preserve">                 Carbonate</w:t>
      </w:r>
      <w:r w:rsidR="00AB5F90" w:rsidRPr="00563509">
        <w:t>, mg/l as C</w:t>
      </w:r>
    </w:p>
    <w:p w14:paraId="051AEF88"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563F451" w14:textId="77777777" w:rsidR="0041037A" w:rsidRPr="00B7030B" w:rsidRDefault="00C51A7D">
      <w:pPr>
        <w:pStyle w:val="Relatedcards"/>
        <w:rPr>
          <w:rFonts w:asciiTheme="minorHAnsi" w:hAnsiTheme="minorHAnsi"/>
        </w:rPr>
      </w:pPr>
      <w:hyperlink w:anchor="constituent_computations" w:history="1">
        <w:r w:rsidR="0041037A" w:rsidRPr="00B7030B">
          <w:rPr>
            <w:rFonts w:asciiTheme="minorHAnsi" w:hAnsiTheme="minorHAnsi"/>
          </w:rPr>
          <w:t>Constituent Computations</w:t>
        </w:r>
      </w:hyperlink>
    </w:p>
    <w:p w14:paraId="16A0C54F" w14:textId="77777777" w:rsidR="0041037A" w:rsidRPr="00B7030B" w:rsidRDefault="00C51A7D">
      <w:pPr>
        <w:pStyle w:val="Relatedcards"/>
        <w:rPr>
          <w:rFonts w:asciiTheme="minorHAnsi" w:hAnsiTheme="minorHAnsi"/>
        </w:rPr>
      </w:pPr>
      <w:hyperlink w:anchor="active_constituents" w:history="1">
        <w:r w:rsidR="0041037A" w:rsidRPr="00B7030B">
          <w:rPr>
            <w:rFonts w:asciiTheme="minorHAnsi" w:hAnsiTheme="minorHAnsi"/>
          </w:rPr>
          <w:t>Active Constituents</w:t>
        </w:r>
      </w:hyperlink>
    </w:p>
    <w:p w14:paraId="30BE212C" w14:textId="77777777" w:rsidR="0041037A" w:rsidRPr="00B7030B" w:rsidRDefault="0041037A" w:rsidP="004B469E">
      <w:pPr>
        <w:pStyle w:val="Heading4"/>
        <w:spacing w:before="0" w:after="0"/>
      </w:pPr>
      <w:r w:rsidRPr="00B7030B">
        <w:br w:type="page"/>
      </w:r>
      <w:bookmarkStart w:id="1763" w:name="constituent_fluxes"/>
      <w:bookmarkStart w:id="1764" w:name="_Toc41047735"/>
      <w:bookmarkEnd w:id="1763"/>
      <w:r w:rsidRPr="00B7030B">
        <w:lastRenderedPageBreak/>
        <w:t xml:space="preserve">Constituent </w:t>
      </w:r>
      <w:r w:rsidR="004B469E">
        <w:t xml:space="preserve">Kinetic </w:t>
      </w:r>
      <w:r w:rsidRPr="00B7030B">
        <w:t>Fluxes (CST FLUX)</w:t>
      </w:r>
      <w:bookmarkEnd w:id="1764"/>
    </w:p>
    <w:p w14:paraId="090B54A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65" w:name="_Toc8027375"/>
      <w:r w:rsidR="0041037A" w:rsidRPr="00B7030B">
        <w:rPr>
          <w:rStyle w:val="CardReferen"/>
          <w:rFonts w:asciiTheme="minorHAnsi" w:hAnsiTheme="minorHAnsi"/>
          <w:b/>
          <w:bCs/>
        </w:rPr>
        <w:instrText>Constituent Fluxes (CST FLUX)</w:instrText>
      </w:r>
      <w:bookmarkEnd w:id="1765"/>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2BC337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0EFBB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CFWBC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kinetic fluxes are output for each waterbody, ON or OFF</w:t>
      </w:r>
    </w:p>
    <w:p w14:paraId="2EDAE6F5" w14:textId="77777777" w:rsidR="0041037A" w:rsidRPr="00B7030B" w:rsidRDefault="0041037A">
      <w:pPr>
        <w:pStyle w:val="BodyText2"/>
      </w:pPr>
    </w:p>
    <w:p w14:paraId="1EDB122F" w14:textId="31D6E17C" w:rsidR="0041037A" w:rsidRPr="001F4F07" w:rsidRDefault="0041037A">
      <w:pPr>
        <w:pStyle w:val="BodyText"/>
        <w:rPr>
          <w:sz w:val="20"/>
        </w:rPr>
      </w:pPr>
      <w:commentRangeStart w:id="1766"/>
      <w:r w:rsidRPr="001F4F07">
        <w:rPr>
          <w:sz w:val="20"/>
        </w:rPr>
        <w:t xml:space="preserve">This card allows the user to specify whether constituent kinetic fluxes are computed </w:t>
      </w:r>
      <w:del w:id="1767" w:author="Honnalore Steissberg" w:date="2021-08-04T15:23:00Z">
        <w:r w:rsidRPr="001F4F07" w:rsidDel="001073BD">
          <w:rPr>
            <w:sz w:val="20"/>
          </w:rPr>
          <w:delText xml:space="preserve">and </w:delText>
        </w:r>
      </w:del>
      <w:ins w:id="1768" w:author="Honnalore Steissberg" w:date="2021-08-04T15:23:00Z">
        <w:r w:rsidR="001073BD">
          <w:rPr>
            <w:sz w:val="20"/>
          </w:rPr>
          <w:t xml:space="preserve">as </w:t>
        </w:r>
      </w:ins>
      <w:r w:rsidRPr="001F4F07">
        <w:rPr>
          <w:sz w:val="20"/>
        </w:rPr>
        <w:t xml:space="preserve">output in order to evaluate their importance on the resulting constituent state variable computed concentrations.  </w:t>
      </w:r>
      <w:commentRangeEnd w:id="1766"/>
      <w:r w:rsidR="001073BD">
        <w:rPr>
          <w:rStyle w:val="CommentReference"/>
          <w:color w:val="auto"/>
        </w:rPr>
        <w:commentReference w:id="1766"/>
      </w:r>
      <w:r w:rsidRPr="001F4F07">
        <w:rPr>
          <w:sz w:val="20"/>
        </w:rPr>
        <w:t xml:space="preserve">For example, if all </w:t>
      </w:r>
      <w:del w:id="1769" w:author="Honnalore Steissberg" w:date="2021-08-04T15:23:00Z">
        <w:r w:rsidRPr="001F4F07" w:rsidDel="001073BD">
          <w:rPr>
            <w:sz w:val="20"/>
          </w:rPr>
          <w:delText xml:space="preserve">the </w:delText>
        </w:r>
      </w:del>
      <w:r w:rsidRPr="001F4F07">
        <w:rPr>
          <w:sz w:val="20"/>
        </w:rPr>
        <w:t xml:space="preserve">fluxes associated with dissolved oxygen in the model are output, then the user can determine the most important fluxes affecting DO and adjust the kinetic rate coefficients accordingly during calibration.  This should greatly reduce the time required for water quality calibration and provide a greater understanding of </w:t>
      </w:r>
      <w:r w:rsidR="004B469E">
        <w:rPr>
          <w:sz w:val="20"/>
        </w:rPr>
        <w:t xml:space="preserve">the </w:t>
      </w:r>
      <w:r w:rsidRPr="001F4F07">
        <w:rPr>
          <w:sz w:val="20"/>
        </w:rPr>
        <w:t>kinetic behavior in the model.  Only the kinetic fluxes are computed in the current release</w:t>
      </w:r>
      <w:ins w:id="1770" w:author="Honnalore Steissberg" w:date="2021-08-04T15:25:00Z">
        <w:r w:rsidR="001073BD">
          <w:rPr>
            <w:sz w:val="20"/>
          </w:rPr>
          <w:t>;</w:t>
        </w:r>
      </w:ins>
      <w:del w:id="1771" w:author="Honnalore Steissberg" w:date="2021-08-04T15:25:00Z">
        <w:r w:rsidRPr="001F4F07" w:rsidDel="001073BD">
          <w:rPr>
            <w:sz w:val="20"/>
          </w:rPr>
          <w:delText xml:space="preserve">. </w:delText>
        </w:r>
      </w:del>
      <w:r w:rsidRPr="001F4F07">
        <w:rPr>
          <w:sz w:val="20"/>
        </w:rPr>
        <w:t xml:space="preserve"> </w:t>
      </w:r>
      <w:ins w:id="1772" w:author="Honnalore Steissberg" w:date="2021-08-04T15:25:00Z">
        <w:r w:rsidR="001073BD">
          <w:rPr>
            <w:sz w:val="20"/>
          </w:rPr>
          <w:t>a</w:t>
        </w:r>
      </w:ins>
      <w:del w:id="1773" w:author="Honnalore Steissberg" w:date="2021-08-04T15:25:00Z">
        <w:r w:rsidRPr="001F4F07" w:rsidDel="001073BD">
          <w:rPr>
            <w:sz w:val="20"/>
          </w:rPr>
          <w:delText>A</w:delText>
        </w:r>
      </w:del>
      <w:r w:rsidRPr="001F4F07">
        <w:rPr>
          <w:sz w:val="20"/>
        </w:rPr>
        <w:t xml:space="preserve">dvective and diffusive fluxes </w:t>
      </w:r>
      <w:r w:rsidR="004B469E">
        <w:rPr>
          <w:sz w:val="20"/>
        </w:rPr>
        <w:t xml:space="preserve">may </w:t>
      </w:r>
      <w:r w:rsidRPr="001F4F07">
        <w:rPr>
          <w:sz w:val="20"/>
        </w:rPr>
        <w:t xml:space="preserve">be included in </w:t>
      </w:r>
      <w:r w:rsidR="007E7387" w:rsidRPr="001F4F07">
        <w:rPr>
          <w:sz w:val="20"/>
        </w:rPr>
        <w:t>a later</w:t>
      </w:r>
      <w:r w:rsidRPr="001F4F07">
        <w:rPr>
          <w:sz w:val="20"/>
        </w:rPr>
        <w:t xml:space="preserve"> release.</w:t>
      </w:r>
    </w:p>
    <w:p w14:paraId="55554BF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45154F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CST FLUX   CFWBC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p>
    <w:p w14:paraId="7F34A38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TISSIN       OFF     </w:t>
      </w:r>
      <w:proofErr w:type="spellStart"/>
      <w:r w:rsidRPr="00563509">
        <w:t>OFF</w:t>
      </w:r>
      <w:proofErr w:type="spellEnd"/>
      <w:r w:rsidRPr="00563509">
        <w:t xml:space="preserve">     </w:t>
      </w:r>
      <w:proofErr w:type="spellStart"/>
      <w:r w:rsidRPr="00563509">
        <w:t>OFF</w:t>
      </w:r>
      <w:proofErr w:type="spellEnd"/>
      <w:r w:rsidRPr="00563509">
        <w:t xml:space="preserve"> Total inorganic suspended solids settling, source</w:t>
      </w:r>
    </w:p>
    <w:p w14:paraId="217337A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TISSOUT      OFF     </w:t>
      </w:r>
      <w:proofErr w:type="spellStart"/>
      <w:r w:rsidRPr="00563509">
        <w:t>OFF</w:t>
      </w:r>
      <w:proofErr w:type="spellEnd"/>
      <w:r w:rsidRPr="00563509">
        <w:t xml:space="preserve">     </w:t>
      </w:r>
      <w:proofErr w:type="spellStart"/>
      <w:r w:rsidRPr="00563509">
        <w:t>OFF</w:t>
      </w:r>
      <w:proofErr w:type="spellEnd"/>
      <w:r w:rsidRPr="00563509">
        <w:t xml:space="preserve"> Total inorganic suspended solids settling, sink</w:t>
      </w:r>
    </w:p>
    <w:p w14:paraId="5C2BF7E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PO4AR        OFF     </w:t>
      </w:r>
      <w:proofErr w:type="spellStart"/>
      <w:r w:rsidRPr="00563509">
        <w:t>OFF</w:t>
      </w:r>
      <w:proofErr w:type="spellEnd"/>
      <w:r w:rsidRPr="00563509">
        <w:t xml:space="preserve">     </w:t>
      </w:r>
      <w:proofErr w:type="spellStart"/>
      <w:r w:rsidRPr="00563509">
        <w:t>OFF</w:t>
      </w:r>
      <w:proofErr w:type="spellEnd"/>
      <w:r w:rsidRPr="00563509">
        <w:t xml:space="preserve"> PO4 from algal respiration, source</w:t>
      </w:r>
    </w:p>
    <w:p w14:paraId="1DD370F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PO4AG        OFF     </w:t>
      </w:r>
      <w:proofErr w:type="spellStart"/>
      <w:r w:rsidRPr="00563509">
        <w:t>OFF</w:t>
      </w:r>
      <w:proofErr w:type="spellEnd"/>
      <w:r w:rsidRPr="00563509">
        <w:t xml:space="preserve">     </w:t>
      </w:r>
      <w:proofErr w:type="spellStart"/>
      <w:r w:rsidRPr="00563509">
        <w:t>OFF</w:t>
      </w:r>
      <w:proofErr w:type="spellEnd"/>
      <w:r w:rsidRPr="00563509">
        <w:t xml:space="preserve"> PO4 from algal growth, sink</w:t>
      </w:r>
    </w:p>
    <w:p w14:paraId="53A208E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PO4AP        OFF     </w:t>
      </w:r>
      <w:proofErr w:type="spellStart"/>
      <w:r w:rsidRPr="00563509">
        <w:t>OFF</w:t>
      </w:r>
      <w:proofErr w:type="spellEnd"/>
      <w:r w:rsidRPr="00563509">
        <w:t xml:space="preserve">     </w:t>
      </w:r>
      <w:proofErr w:type="spellStart"/>
      <w:r w:rsidRPr="00563509">
        <w:t>OFF</w:t>
      </w:r>
      <w:proofErr w:type="spellEnd"/>
      <w:r w:rsidRPr="00563509">
        <w:t xml:space="preserve"> Net PO4 algal uptake, source/sink</w:t>
      </w:r>
    </w:p>
    <w:p w14:paraId="0A3C56D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PO4ER        OFF     </w:t>
      </w:r>
      <w:proofErr w:type="spellStart"/>
      <w:r w:rsidRPr="00563509">
        <w:t>OFF</w:t>
      </w:r>
      <w:proofErr w:type="spellEnd"/>
      <w:r w:rsidRPr="00563509">
        <w:t xml:space="preserve">     </w:t>
      </w:r>
      <w:proofErr w:type="spellStart"/>
      <w:r w:rsidRPr="00563509">
        <w:t>OFF</w:t>
      </w:r>
      <w:proofErr w:type="spellEnd"/>
      <w:r w:rsidRPr="00563509">
        <w:t xml:space="preserve"> PO4 from epiphyton respiration, source</w:t>
      </w:r>
    </w:p>
    <w:p w14:paraId="47DC568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PO4EG        OFF     </w:t>
      </w:r>
      <w:proofErr w:type="spellStart"/>
      <w:r w:rsidRPr="00563509">
        <w:t>OFF</w:t>
      </w:r>
      <w:proofErr w:type="spellEnd"/>
      <w:r w:rsidRPr="00563509">
        <w:t xml:space="preserve">     </w:t>
      </w:r>
      <w:proofErr w:type="spellStart"/>
      <w:r w:rsidRPr="00563509">
        <w:t>OFF</w:t>
      </w:r>
      <w:proofErr w:type="spellEnd"/>
      <w:r w:rsidRPr="00563509">
        <w:t xml:space="preserve"> PO4 from epiphyton growth, sink</w:t>
      </w:r>
    </w:p>
    <w:p w14:paraId="6AF0BD3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PO4EP        OFF     </w:t>
      </w:r>
      <w:proofErr w:type="spellStart"/>
      <w:r w:rsidRPr="00563509">
        <w:t>OFF</w:t>
      </w:r>
      <w:proofErr w:type="spellEnd"/>
      <w:r w:rsidRPr="00563509">
        <w:t xml:space="preserve">     </w:t>
      </w:r>
      <w:proofErr w:type="spellStart"/>
      <w:r w:rsidRPr="00563509">
        <w:t>OFF</w:t>
      </w:r>
      <w:proofErr w:type="spellEnd"/>
      <w:r w:rsidRPr="00563509">
        <w:t xml:space="preserve"> Net PO4 epiphyton uptake, source/sink</w:t>
      </w:r>
    </w:p>
    <w:p w14:paraId="3097624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PO4POM       OFF     </w:t>
      </w:r>
      <w:proofErr w:type="spellStart"/>
      <w:r w:rsidRPr="00563509">
        <w:t>OFF</w:t>
      </w:r>
      <w:proofErr w:type="spellEnd"/>
      <w:r w:rsidRPr="00563509">
        <w:t xml:space="preserve">     </w:t>
      </w:r>
      <w:proofErr w:type="spellStart"/>
      <w:r w:rsidRPr="00563509">
        <w:t>OFF</w:t>
      </w:r>
      <w:proofErr w:type="spellEnd"/>
      <w:r w:rsidRPr="00563509">
        <w:t xml:space="preserve"> PO4 from particulate organic matter, source</w:t>
      </w:r>
    </w:p>
    <w:p w14:paraId="3AA16D3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PO4DOM       OFF     </w:t>
      </w:r>
      <w:proofErr w:type="spellStart"/>
      <w:r w:rsidRPr="00563509">
        <w:t>OFF</w:t>
      </w:r>
      <w:proofErr w:type="spellEnd"/>
      <w:r w:rsidRPr="00563509">
        <w:t xml:space="preserve">     </w:t>
      </w:r>
      <w:proofErr w:type="spellStart"/>
      <w:r w:rsidRPr="00563509">
        <w:t>OFF</w:t>
      </w:r>
      <w:proofErr w:type="spellEnd"/>
      <w:r w:rsidRPr="00563509">
        <w:t xml:space="preserve"> PO4 from dissolved organic matter, source</w:t>
      </w:r>
    </w:p>
    <w:p w14:paraId="5DE8D99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PO4OM        OFF     </w:t>
      </w:r>
      <w:proofErr w:type="spellStart"/>
      <w:r w:rsidRPr="00563509">
        <w:t>OFF</w:t>
      </w:r>
      <w:proofErr w:type="spellEnd"/>
      <w:r w:rsidRPr="00563509">
        <w:t xml:space="preserve">     </w:t>
      </w:r>
      <w:proofErr w:type="spellStart"/>
      <w:r w:rsidRPr="00563509">
        <w:t>OFF</w:t>
      </w:r>
      <w:proofErr w:type="spellEnd"/>
      <w:r w:rsidRPr="00563509">
        <w:t xml:space="preserve"> PO4 from organic matter, source</w:t>
      </w:r>
    </w:p>
    <w:p w14:paraId="48F119B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PO4SED       OFF     </w:t>
      </w:r>
      <w:proofErr w:type="spellStart"/>
      <w:r w:rsidRPr="00563509">
        <w:t>OFF</w:t>
      </w:r>
      <w:proofErr w:type="spellEnd"/>
      <w:r w:rsidRPr="00563509">
        <w:t xml:space="preserve">     </w:t>
      </w:r>
      <w:proofErr w:type="spellStart"/>
      <w:r w:rsidRPr="00563509">
        <w:t>OFF</w:t>
      </w:r>
      <w:proofErr w:type="spellEnd"/>
      <w:r w:rsidRPr="00563509">
        <w:t xml:space="preserve"> PO4 from sediment compartment, source</w:t>
      </w:r>
    </w:p>
    <w:p w14:paraId="6473D4A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PO4SOD       OFF     </w:t>
      </w:r>
      <w:proofErr w:type="spellStart"/>
      <w:r w:rsidRPr="00563509">
        <w:t>OFF</w:t>
      </w:r>
      <w:proofErr w:type="spellEnd"/>
      <w:r w:rsidRPr="00563509">
        <w:t xml:space="preserve">     </w:t>
      </w:r>
      <w:proofErr w:type="spellStart"/>
      <w:r w:rsidRPr="00563509">
        <w:t>OFF</w:t>
      </w:r>
      <w:proofErr w:type="spellEnd"/>
      <w:r w:rsidRPr="00563509">
        <w:t xml:space="preserve"> PO4 from 0-order sediment release, source</w:t>
      </w:r>
    </w:p>
    <w:p w14:paraId="4AB2B2D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PO4SET       OFF     </w:t>
      </w:r>
      <w:proofErr w:type="spellStart"/>
      <w:r w:rsidRPr="00563509">
        <w:t>OFF</w:t>
      </w:r>
      <w:proofErr w:type="spellEnd"/>
      <w:r w:rsidRPr="00563509">
        <w:t xml:space="preserve">     </w:t>
      </w:r>
      <w:proofErr w:type="spellStart"/>
      <w:r w:rsidRPr="00563509">
        <w:t>OFF</w:t>
      </w:r>
      <w:proofErr w:type="spellEnd"/>
      <w:r w:rsidRPr="00563509">
        <w:t xml:space="preserve"> Sorbed PO4 from settling, source/sink</w:t>
      </w:r>
    </w:p>
    <w:p w14:paraId="44847CB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NH4NITR      OFF     </w:t>
      </w:r>
      <w:proofErr w:type="spellStart"/>
      <w:r w:rsidRPr="00563509">
        <w:t>OFF</w:t>
      </w:r>
      <w:proofErr w:type="spellEnd"/>
      <w:r w:rsidRPr="00563509">
        <w:t xml:space="preserve">     </w:t>
      </w:r>
      <w:proofErr w:type="spellStart"/>
      <w:r w:rsidRPr="00563509">
        <w:t>OFF</w:t>
      </w:r>
      <w:proofErr w:type="spellEnd"/>
      <w:r w:rsidRPr="00563509">
        <w:t xml:space="preserve"> NH4 from nitrification, sink</w:t>
      </w:r>
    </w:p>
    <w:p w14:paraId="29B217D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NH4AR        OFF     </w:t>
      </w:r>
      <w:proofErr w:type="spellStart"/>
      <w:r w:rsidRPr="00563509">
        <w:t>OFF</w:t>
      </w:r>
      <w:proofErr w:type="spellEnd"/>
      <w:r w:rsidRPr="00563509">
        <w:t xml:space="preserve">     </w:t>
      </w:r>
      <w:proofErr w:type="spellStart"/>
      <w:r w:rsidRPr="00563509">
        <w:t>OFF</w:t>
      </w:r>
      <w:proofErr w:type="spellEnd"/>
      <w:r w:rsidRPr="00563509">
        <w:t xml:space="preserve"> NH4 from algal respiration, source</w:t>
      </w:r>
    </w:p>
    <w:p w14:paraId="3049108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NH4AG        OFF     </w:t>
      </w:r>
      <w:proofErr w:type="spellStart"/>
      <w:r w:rsidRPr="00563509">
        <w:t>OFF</w:t>
      </w:r>
      <w:proofErr w:type="spellEnd"/>
      <w:r w:rsidRPr="00563509">
        <w:t xml:space="preserve">     </w:t>
      </w:r>
      <w:proofErr w:type="spellStart"/>
      <w:r w:rsidRPr="00563509">
        <w:t>OFF</w:t>
      </w:r>
      <w:proofErr w:type="spellEnd"/>
      <w:r w:rsidRPr="00563509">
        <w:t xml:space="preserve"> NH4 from algal growth, sink</w:t>
      </w:r>
    </w:p>
    <w:p w14:paraId="7E0D110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NH4AP        OFF     </w:t>
      </w:r>
      <w:proofErr w:type="spellStart"/>
      <w:r w:rsidRPr="00563509">
        <w:t>OFF</w:t>
      </w:r>
      <w:proofErr w:type="spellEnd"/>
      <w:r w:rsidRPr="00563509">
        <w:t xml:space="preserve">     </w:t>
      </w:r>
      <w:proofErr w:type="spellStart"/>
      <w:r w:rsidRPr="00563509">
        <w:t>OFF</w:t>
      </w:r>
      <w:proofErr w:type="spellEnd"/>
      <w:r w:rsidRPr="00563509">
        <w:t xml:space="preserve"> Net NH4 from algal growth, sink</w:t>
      </w:r>
      <w:r w:rsidR="00455DBB">
        <w:t>/source</w:t>
      </w:r>
    </w:p>
    <w:p w14:paraId="5653BDB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NH4ER        OFF     </w:t>
      </w:r>
      <w:proofErr w:type="spellStart"/>
      <w:r w:rsidRPr="00563509">
        <w:t>OFF</w:t>
      </w:r>
      <w:proofErr w:type="spellEnd"/>
      <w:r w:rsidRPr="00563509">
        <w:t xml:space="preserve">     </w:t>
      </w:r>
      <w:proofErr w:type="spellStart"/>
      <w:r w:rsidRPr="00563509">
        <w:t>OFF</w:t>
      </w:r>
      <w:proofErr w:type="spellEnd"/>
      <w:r w:rsidRPr="00563509">
        <w:t xml:space="preserve"> NH4 from epiphyton respiration, source</w:t>
      </w:r>
    </w:p>
    <w:p w14:paraId="65A1225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NH4EG        OFF     </w:t>
      </w:r>
      <w:proofErr w:type="spellStart"/>
      <w:r w:rsidRPr="00563509">
        <w:t>OFF</w:t>
      </w:r>
      <w:proofErr w:type="spellEnd"/>
      <w:r w:rsidRPr="00563509">
        <w:t xml:space="preserve">     </w:t>
      </w:r>
      <w:proofErr w:type="spellStart"/>
      <w:r w:rsidRPr="00563509">
        <w:t>OFF</w:t>
      </w:r>
      <w:proofErr w:type="spellEnd"/>
      <w:r w:rsidRPr="00563509">
        <w:t xml:space="preserve"> NH4 from epiphyton growth, sink</w:t>
      </w:r>
    </w:p>
    <w:p w14:paraId="71AE504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NH4EP        OFF     </w:t>
      </w:r>
      <w:proofErr w:type="spellStart"/>
      <w:r w:rsidRPr="00563509">
        <w:t>OFF</w:t>
      </w:r>
      <w:proofErr w:type="spellEnd"/>
      <w:r w:rsidRPr="00563509">
        <w:t xml:space="preserve">     </w:t>
      </w:r>
      <w:proofErr w:type="spellStart"/>
      <w:r w:rsidRPr="00563509">
        <w:t>OFF</w:t>
      </w:r>
      <w:proofErr w:type="spellEnd"/>
      <w:r w:rsidRPr="00563509">
        <w:t xml:space="preserve"> Net NH4 from epiphyton growth, sink</w:t>
      </w:r>
      <w:r w:rsidR="00455DBB">
        <w:t>/source</w:t>
      </w:r>
    </w:p>
    <w:p w14:paraId="474B496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NH4POM       OFF     </w:t>
      </w:r>
      <w:proofErr w:type="spellStart"/>
      <w:r w:rsidRPr="00563509">
        <w:t>OFF</w:t>
      </w:r>
      <w:proofErr w:type="spellEnd"/>
      <w:r w:rsidRPr="00563509">
        <w:t xml:space="preserve">     </w:t>
      </w:r>
      <w:proofErr w:type="spellStart"/>
      <w:r w:rsidRPr="00563509">
        <w:t>OFF</w:t>
      </w:r>
      <w:proofErr w:type="spellEnd"/>
      <w:r w:rsidRPr="00563509">
        <w:t xml:space="preserve"> NH4 from particulate organic matter, source</w:t>
      </w:r>
    </w:p>
    <w:p w14:paraId="2E4BCD8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NH4DOM       OFF     </w:t>
      </w:r>
      <w:proofErr w:type="spellStart"/>
      <w:r w:rsidRPr="00563509">
        <w:t>OFF</w:t>
      </w:r>
      <w:proofErr w:type="spellEnd"/>
      <w:r w:rsidRPr="00563509">
        <w:t xml:space="preserve">     </w:t>
      </w:r>
      <w:proofErr w:type="spellStart"/>
      <w:r w:rsidRPr="00563509">
        <w:t>OFF</w:t>
      </w:r>
      <w:proofErr w:type="spellEnd"/>
      <w:r w:rsidRPr="00563509">
        <w:t xml:space="preserve"> NH4 from dissolved organic matter, source</w:t>
      </w:r>
    </w:p>
    <w:p w14:paraId="2D17CCF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NH4OM        OFF     </w:t>
      </w:r>
      <w:proofErr w:type="spellStart"/>
      <w:r w:rsidRPr="00563509">
        <w:t>OFF</w:t>
      </w:r>
      <w:proofErr w:type="spellEnd"/>
      <w:r w:rsidRPr="00563509">
        <w:t xml:space="preserve">     </w:t>
      </w:r>
      <w:proofErr w:type="spellStart"/>
      <w:r w:rsidRPr="00563509">
        <w:t>OFF</w:t>
      </w:r>
      <w:proofErr w:type="spellEnd"/>
      <w:r w:rsidRPr="00563509">
        <w:t xml:space="preserve"> NH4 from organic matter decay</w:t>
      </w:r>
      <w:r w:rsidR="00455DBB">
        <w:t>, source</w:t>
      </w:r>
    </w:p>
    <w:p w14:paraId="051E15C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NH4SED       OFF     </w:t>
      </w:r>
      <w:proofErr w:type="spellStart"/>
      <w:r w:rsidRPr="00563509">
        <w:t>OFF</w:t>
      </w:r>
      <w:proofErr w:type="spellEnd"/>
      <w:r w:rsidRPr="00563509">
        <w:t xml:space="preserve">     </w:t>
      </w:r>
      <w:proofErr w:type="spellStart"/>
      <w:r w:rsidRPr="00563509">
        <w:t>OFF</w:t>
      </w:r>
      <w:proofErr w:type="spellEnd"/>
      <w:r w:rsidRPr="00563509">
        <w:t xml:space="preserve"> NH4 from sediment compartment, source</w:t>
      </w:r>
    </w:p>
    <w:p w14:paraId="6E36B0D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NH4SOD       OFF     </w:t>
      </w:r>
      <w:proofErr w:type="spellStart"/>
      <w:r w:rsidRPr="00563509">
        <w:t>OFF</w:t>
      </w:r>
      <w:proofErr w:type="spellEnd"/>
      <w:r w:rsidRPr="00563509">
        <w:t xml:space="preserve">     </w:t>
      </w:r>
      <w:proofErr w:type="spellStart"/>
      <w:r w:rsidRPr="00563509">
        <w:t>OFF</w:t>
      </w:r>
      <w:proofErr w:type="spellEnd"/>
      <w:r w:rsidRPr="00563509">
        <w:t xml:space="preserve"> NH4 from 0-order sediment release, source</w:t>
      </w:r>
    </w:p>
    <w:p w14:paraId="432BD6E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NO3DEN       OFF     </w:t>
      </w:r>
      <w:proofErr w:type="spellStart"/>
      <w:r w:rsidRPr="00563509">
        <w:t>OFF</w:t>
      </w:r>
      <w:proofErr w:type="spellEnd"/>
      <w:r w:rsidRPr="00563509">
        <w:t xml:space="preserve">     </w:t>
      </w:r>
      <w:proofErr w:type="spellStart"/>
      <w:r w:rsidRPr="00563509">
        <w:t>OFF</w:t>
      </w:r>
      <w:proofErr w:type="spellEnd"/>
      <w:r w:rsidRPr="00563509">
        <w:t xml:space="preserve"> NO3 from denitrification, sink</w:t>
      </w:r>
    </w:p>
    <w:p w14:paraId="03DFC31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NO3AG        OFF     </w:t>
      </w:r>
      <w:proofErr w:type="spellStart"/>
      <w:r w:rsidRPr="00563509">
        <w:t>OFF</w:t>
      </w:r>
      <w:proofErr w:type="spellEnd"/>
      <w:r w:rsidRPr="00563509">
        <w:t xml:space="preserve">     </w:t>
      </w:r>
      <w:proofErr w:type="spellStart"/>
      <w:r w:rsidRPr="00563509">
        <w:t>OFF</w:t>
      </w:r>
      <w:proofErr w:type="spellEnd"/>
      <w:r w:rsidRPr="00563509">
        <w:t xml:space="preserve"> NO3 from algal growth, sink</w:t>
      </w:r>
    </w:p>
    <w:p w14:paraId="3A4D2B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NO3EG        OFF     </w:t>
      </w:r>
      <w:proofErr w:type="spellStart"/>
      <w:r w:rsidRPr="00563509">
        <w:t>OFF</w:t>
      </w:r>
      <w:proofErr w:type="spellEnd"/>
      <w:r w:rsidRPr="00563509">
        <w:t xml:space="preserve">     </w:t>
      </w:r>
      <w:proofErr w:type="spellStart"/>
      <w:r w:rsidRPr="00563509">
        <w:t>OFF</w:t>
      </w:r>
      <w:proofErr w:type="spellEnd"/>
      <w:r w:rsidRPr="00563509">
        <w:t xml:space="preserve"> NO3 from epiphyton growth, sink</w:t>
      </w:r>
    </w:p>
    <w:p w14:paraId="3D781F7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NO3SED       OFF     </w:t>
      </w:r>
      <w:proofErr w:type="spellStart"/>
      <w:r w:rsidRPr="00563509">
        <w:t>OFF</w:t>
      </w:r>
      <w:proofErr w:type="spellEnd"/>
      <w:r w:rsidRPr="00563509">
        <w:t xml:space="preserve">     </w:t>
      </w:r>
      <w:proofErr w:type="spellStart"/>
      <w:r w:rsidRPr="00563509">
        <w:t>OFF</w:t>
      </w:r>
      <w:proofErr w:type="spellEnd"/>
      <w:r w:rsidRPr="00563509">
        <w:t xml:space="preserve"> NO3 </w:t>
      </w:r>
      <w:r w:rsidR="00706342" w:rsidRPr="00563509">
        <w:t xml:space="preserve">loss to </w:t>
      </w:r>
      <w:r w:rsidRPr="00563509">
        <w:t>sediment compartment, s</w:t>
      </w:r>
      <w:r w:rsidR="00706342" w:rsidRPr="00563509">
        <w:t>ink</w:t>
      </w:r>
    </w:p>
    <w:p w14:paraId="445C822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DSIAG        OFF     </w:t>
      </w:r>
      <w:proofErr w:type="spellStart"/>
      <w:r w:rsidRPr="00563509">
        <w:t>OFF</w:t>
      </w:r>
      <w:proofErr w:type="spellEnd"/>
      <w:r w:rsidRPr="00563509">
        <w:t xml:space="preserve">     </w:t>
      </w:r>
      <w:proofErr w:type="spellStart"/>
      <w:r w:rsidRPr="00563509">
        <w:t>OFF</w:t>
      </w:r>
      <w:proofErr w:type="spellEnd"/>
      <w:r w:rsidRPr="00563509">
        <w:t xml:space="preserve"> Dissolved Si from algal growth, sink</w:t>
      </w:r>
    </w:p>
    <w:p w14:paraId="2BFA158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DSIEG        OFF     </w:t>
      </w:r>
      <w:proofErr w:type="spellStart"/>
      <w:r w:rsidRPr="00563509">
        <w:t>OFF</w:t>
      </w:r>
      <w:proofErr w:type="spellEnd"/>
      <w:r w:rsidRPr="00563509">
        <w:t xml:space="preserve">     </w:t>
      </w:r>
      <w:proofErr w:type="spellStart"/>
      <w:r w:rsidRPr="00563509">
        <w:t>OFF</w:t>
      </w:r>
      <w:proofErr w:type="spellEnd"/>
      <w:r w:rsidRPr="00563509">
        <w:t xml:space="preserve"> Dissolved Si from epiphyton growth, sink</w:t>
      </w:r>
    </w:p>
    <w:p w14:paraId="341852C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DSIPBSI      OFF     </w:t>
      </w:r>
      <w:proofErr w:type="spellStart"/>
      <w:r w:rsidRPr="00563509">
        <w:t>OFF</w:t>
      </w:r>
      <w:proofErr w:type="spellEnd"/>
      <w:r w:rsidRPr="00563509">
        <w:t xml:space="preserve">     </w:t>
      </w:r>
      <w:proofErr w:type="spellStart"/>
      <w:r w:rsidRPr="00563509">
        <w:t>OFF</w:t>
      </w:r>
      <w:proofErr w:type="spellEnd"/>
      <w:r w:rsidRPr="00563509">
        <w:t xml:space="preserve"> Dissolved Si from particulate biogenic Si, source</w:t>
      </w:r>
    </w:p>
    <w:p w14:paraId="242B7BE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DSISED       OFF     </w:t>
      </w:r>
      <w:proofErr w:type="spellStart"/>
      <w:r w:rsidRPr="00563509">
        <w:t>OFF</w:t>
      </w:r>
      <w:proofErr w:type="spellEnd"/>
      <w:r w:rsidRPr="00563509">
        <w:t xml:space="preserve">     </w:t>
      </w:r>
      <w:proofErr w:type="spellStart"/>
      <w:r w:rsidRPr="00563509">
        <w:t>OFF</w:t>
      </w:r>
      <w:proofErr w:type="spellEnd"/>
      <w:r w:rsidRPr="00563509">
        <w:t xml:space="preserve"> Dissolved Si from sediment compartment, source</w:t>
      </w:r>
    </w:p>
    <w:p w14:paraId="333BF7F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DSISOD       OFF     </w:t>
      </w:r>
      <w:proofErr w:type="spellStart"/>
      <w:r w:rsidRPr="00563509">
        <w:t>OFF</w:t>
      </w:r>
      <w:proofErr w:type="spellEnd"/>
      <w:r w:rsidRPr="00563509">
        <w:t xml:space="preserve">     </w:t>
      </w:r>
      <w:proofErr w:type="spellStart"/>
      <w:r w:rsidRPr="00563509">
        <w:t>OFF</w:t>
      </w:r>
      <w:proofErr w:type="spellEnd"/>
      <w:r w:rsidRPr="00563509">
        <w:t xml:space="preserve"> Dissolved Si from 0-order sediment release, source</w:t>
      </w:r>
    </w:p>
    <w:p w14:paraId="1EA4DCC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DSISET       OFF     </w:t>
      </w:r>
      <w:proofErr w:type="spellStart"/>
      <w:r w:rsidRPr="00563509">
        <w:t>OFF</w:t>
      </w:r>
      <w:proofErr w:type="spellEnd"/>
      <w:r w:rsidRPr="00563509">
        <w:t xml:space="preserve">     </w:t>
      </w:r>
      <w:proofErr w:type="spellStart"/>
      <w:r w:rsidRPr="00563509">
        <w:t>OFF</w:t>
      </w:r>
      <w:proofErr w:type="spellEnd"/>
      <w:r w:rsidRPr="00563509">
        <w:t xml:space="preserve"> Dissolved Si from sorbed Si settling, source/sink</w:t>
      </w:r>
    </w:p>
    <w:p w14:paraId="35B5B50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PBSIAM       OFF     </w:t>
      </w:r>
      <w:proofErr w:type="spellStart"/>
      <w:r w:rsidRPr="00563509">
        <w:t>OFF</w:t>
      </w:r>
      <w:proofErr w:type="spellEnd"/>
      <w:r w:rsidRPr="00563509">
        <w:t xml:space="preserve">     </w:t>
      </w:r>
      <w:proofErr w:type="spellStart"/>
      <w:r w:rsidRPr="00563509">
        <w:t>OFF</w:t>
      </w:r>
      <w:proofErr w:type="spellEnd"/>
      <w:r w:rsidRPr="00563509">
        <w:t xml:space="preserve"> Particulate biogenic Si from algal mortality, source</w:t>
      </w:r>
    </w:p>
    <w:p w14:paraId="16EE8A0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PBSINET      OFF     </w:t>
      </w:r>
      <w:proofErr w:type="spellStart"/>
      <w:r w:rsidRPr="00563509">
        <w:t>OFF</w:t>
      </w:r>
      <w:proofErr w:type="spellEnd"/>
      <w:r w:rsidRPr="00563509">
        <w:t xml:space="preserve">     </w:t>
      </w:r>
      <w:proofErr w:type="spellStart"/>
      <w:r w:rsidRPr="00563509">
        <w:t>OFF</w:t>
      </w:r>
      <w:proofErr w:type="spellEnd"/>
      <w:r w:rsidRPr="00563509">
        <w:t xml:space="preserve"> Particulate biogenic Si from settling, source/sink</w:t>
      </w:r>
    </w:p>
    <w:p w14:paraId="58315EF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PBSIDK       OFF     </w:t>
      </w:r>
      <w:proofErr w:type="spellStart"/>
      <w:r w:rsidRPr="00563509">
        <w:t>OFF</w:t>
      </w:r>
      <w:proofErr w:type="spellEnd"/>
      <w:r w:rsidRPr="00563509">
        <w:t xml:space="preserve">     </w:t>
      </w:r>
      <w:proofErr w:type="spellStart"/>
      <w:r w:rsidRPr="00563509">
        <w:t>OFF</w:t>
      </w:r>
      <w:proofErr w:type="spellEnd"/>
      <w:r w:rsidRPr="00563509">
        <w:t xml:space="preserve"> Particulate biogenic Si decay, sink</w:t>
      </w:r>
    </w:p>
    <w:p w14:paraId="79152DA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FESET        OFF     </w:t>
      </w:r>
      <w:proofErr w:type="spellStart"/>
      <w:r w:rsidRPr="00563509">
        <w:t>OFF</w:t>
      </w:r>
      <w:proofErr w:type="spellEnd"/>
      <w:r w:rsidRPr="00563509">
        <w:t xml:space="preserve">     </w:t>
      </w:r>
      <w:proofErr w:type="spellStart"/>
      <w:r w:rsidRPr="00563509">
        <w:t>OFF</w:t>
      </w:r>
      <w:proofErr w:type="spellEnd"/>
      <w:r w:rsidRPr="00563509">
        <w:t xml:space="preserve"> Fe from settling, source/sink</w:t>
      </w:r>
    </w:p>
    <w:p w14:paraId="3C86410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FESED        OFF     </w:t>
      </w:r>
      <w:proofErr w:type="spellStart"/>
      <w:r w:rsidRPr="00563509">
        <w:t>OFF</w:t>
      </w:r>
      <w:proofErr w:type="spellEnd"/>
      <w:r w:rsidRPr="00563509">
        <w:t xml:space="preserve">     </w:t>
      </w:r>
      <w:proofErr w:type="spellStart"/>
      <w:r w:rsidRPr="00563509">
        <w:t>OFF</w:t>
      </w:r>
      <w:proofErr w:type="spellEnd"/>
      <w:r w:rsidRPr="00563509">
        <w:t xml:space="preserve"> Fe from sediment release, source</w:t>
      </w:r>
    </w:p>
    <w:p w14:paraId="05799B1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LDOMDK       OFF     </w:t>
      </w:r>
      <w:proofErr w:type="spellStart"/>
      <w:r w:rsidRPr="00563509">
        <w:t>OFF</w:t>
      </w:r>
      <w:proofErr w:type="spellEnd"/>
      <w:r w:rsidRPr="00563509">
        <w:t xml:space="preserve">     </w:t>
      </w:r>
      <w:proofErr w:type="spellStart"/>
      <w:r w:rsidRPr="00563509">
        <w:t>OFF</w:t>
      </w:r>
      <w:proofErr w:type="spellEnd"/>
      <w:r w:rsidRPr="00563509">
        <w:t xml:space="preserve"> Labile DOM decay, sink</w:t>
      </w:r>
    </w:p>
    <w:p w14:paraId="253E6F6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lastRenderedPageBreak/>
        <w:t xml:space="preserve">LRDOM        OFF     </w:t>
      </w:r>
      <w:proofErr w:type="spellStart"/>
      <w:r w:rsidRPr="00563509">
        <w:t>OFF</w:t>
      </w:r>
      <w:proofErr w:type="spellEnd"/>
      <w:r w:rsidRPr="00563509">
        <w:t xml:space="preserve">     </w:t>
      </w:r>
      <w:proofErr w:type="spellStart"/>
      <w:r w:rsidRPr="00563509">
        <w:t>OFF</w:t>
      </w:r>
      <w:proofErr w:type="spellEnd"/>
      <w:r w:rsidRPr="00563509">
        <w:t xml:space="preserve"> Labile to refractory DOM decay, sink</w:t>
      </w:r>
    </w:p>
    <w:p w14:paraId="6744C44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RDOMDK       OFF     </w:t>
      </w:r>
      <w:proofErr w:type="spellStart"/>
      <w:r w:rsidRPr="00563509">
        <w:t>OFF</w:t>
      </w:r>
      <w:proofErr w:type="spellEnd"/>
      <w:r w:rsidRPr="00563509">
        <w:t xml:space="preserve">     </w:t>
      </w:r>
      <w:proofErr w:type="spellStart"/>
      <w:r w:rsidRPr="00563509">
        <w:t>OFF</w:t>
      </w:r>
      <w:proofErr w:type="spellEnd"/>
      <w:r w:rsidRPr="00563509">
        <w:t xml:space="preserve"> Refractory DOM decay, sink</w:t>
      </w:r>
    </w:p>
    <w:p w14:paraId="542A5C9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LDOMAP       OFF     </w:t>
      </w:r>
      <w:proofErr w:type="spellStart"/>
      <w:r w:rsidRPr="00563509">
        <w:t>OFF</w:t>
      </w:r>
      <w:proofErr w:type="spellEnd"/>
      <w:r w:rsidRPr="00563509">
        <w:t xml:space="preserve">     </w:t>
      </w:r>
      <w:proofErr w:type="spellStart"/>
      <w:r w:rsidRPr="00563509">
        <w:t>OFF</w:t>
      </w:r>
      <w:proofErr w:type="spellEnd"/>
      <w:r w:rsidRPr="00563509">
        <w:t xml:space="preserve"> Labile DOM from algal mortality, source</w:t>
      </w:r>
    </w:p>
    <w:p w14:paraId="782ED84E"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LDOMEP       OFF     </w:t>
      </w:r>
      <w:proofErr w:type="spellStart"/>
      <w:r w:rsidRPr="00563509">
        <w:t>OFF</w:t>
      </w:r>
      <w:proofErr w:type="spellEnd"/>
      <w:r w:rsidRPr="00563509">
        <w:t xml:space="preserve">     </w:t>
      </w:r>
      <w:proofErr w:type="spellStart"/>
      <w:r w:rsidRPr="00563509">
        <w:t>OFF</w:t>
      </w:r>
      <w:proofErr w:type="spellEnd"/>
      <w:r w:rsidRPr="00563509">
        <w:t xml:space="preserve"> Labile DOM from epiphyton mortality, source</w:t>
      </w:r>
    </w:p>
    <w:p w14:paraId="382D252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LPOMDK       OFF     </w:t>
      </w:r>
      <w:proofErr w:type="spellStart"/>
      <w:r w:rsidRPr="00563509">
        <w:t>OFF</w:t>
      </w:r>
      <w:proofErr w:type="spellEnd"/>
      <w:r w:rsidRPr="00563509">
        <w:t xml:space="preserve">     </w:t>
      </w:r>
      <w:proofErr w:type="spellStart"/>
      <w:r w:rsidRPr="00563509">
        <w:t>OFF</w:t>
      </w:r>
      <w:proofErr w:type="spellEnd"/>
      <w:r w:rsidRPr="00563509">
        <w:t xml:space="preserve"> Labile POM decay, sink</w:t>
      </w:r>
    </w:p>
    <w:p w14:paraId="36F7ADC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LRPOM        OFF     </w:t>
      </w:r>
      <w:proofErr w:type="spellStart"/>
      <w:r w:rsidRPr="00563509">
        <w:t>OFF</w:t>
      </w:r>
      <w:proofErr w:type="spellEnd"/>
      <w:r w:rsidRPr="00563509">
        <w:t xml:space="preserve">     </w:t>
      </w:r>
      <w:proofErr w:type="spellStart"/>
      <w:r w:rsidRPr="00563509">
        <w:t>OFF</w:t>
      </w:r>
      <w:proofErr w:type="spellEnd"/>
      <w:r w:rsidRPr="00563509">
        <w:t xml:space="preserve"> Labile to refractory POM decay, sink</w:t>
      </w:r>
    </w:p>
    <w:p w14:paraId="56D265E3" w14:textId="000EBA78"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RPOMDK       OFF     </w:t>
      </w:r>
      <w:proofErr w:type="spellStart"/>
      <w:r w:rsidRPr="00563509">
        <w:t>OFF</w:t>
      </w:r>
      <w:proofErr w:type="spellEnd"/>
      <w:r w:rsidRPr="00563509">
        <w:t xml:space="preserve">     </w:t>
      </w:r>
      <w:proofErr w:type="spellStart"/>
      <w:r w:rsidRPr="00563509">
        <w:t>OFF</w:t>
      </w:r>
      <w:proofErr w:type="spellEnd"/>
      <w:r w:rsidRPr="00563509">
        <w:t xml:space="preserve"> </w:t>
      </w:r>
      <w:del w:id="1774" w:author="Honnalore Steissberg" w:date="2021-08-04T15:25:00Z">
        <w:r w:rsidRPr="00563509" w:rsidDel="001073BD">
          <w:delText>Refractoy</w:delText>
        </w:r>
      </w:del>
      <w:ins w:id="1775" w:author="Honnalore Steissberg" w:date="2021-08-04T15:25:00Z">
        <w:r w:rsidR="001073BD" w:rsidRPr="00563509">
          <w:t>Refractory</w:t>
        </w:r>
      </w:ins>
      <w:r w:rsidRPr="00563509">
        <w:t xml:space="preserve"> POM decay, sink</w:t>
      </w:r>
    </w:p>
    <w:p w14:paraId="609B90F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LPOMAP       OFF     </w:t>
      </w:r>
      <w:proofErr w:type="spellStart"/>
      <w:r w:rsidRPr="00563509">
        <w:t>OFF</w:t>
      </w:r>
      <w:proofErr w:type="spellEnd"/>
      <w:r w:rsidRPr="00563509">
        <w:t xml:space="preserve">     </w:t>
      </w:r>
      <w:proofErr w:type="spellStart"/>
      <w:r w:rsidRPr="00563509">
        <w:t>OFF</w:t>
      </w:r>
      <w:proofErr w:type="spellEnd"/>
      <w:r w:rsidRPr="00563509">
        <w:t xml:space="preserve"> Labile POM from algal mortality, source</w:t>
      </w:r>
    </w:p>
    <w:p w14:paraId="4B14B22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LPOMSET      OFF     </w:t>
      </w:r>
      <w:proofErr w:type="spellStart"/>
      <w:r w:rsidRPr="00563509">
        <w:t>OFF</w:t>
      </w:r>
      <w:proofErr w:type="spellEnd"/>
      <w:r w:rsidRPr="00563509">
        <w:t xml:space="preserve">     </w:t>
      </w:r>
      <w:proofErr w:type="spellStart"/>
      <w:r w:rsidRPr="00563509">
        <w:t>OFF</w:t>
      </w:r>
      <w:proofErr w:type="spellEnd"/>
      <w:r w:rsidRPr="00563509">
        <w:t xml:space="preserve"> Labile POM from settling, source/sink</w:t>
      </w:r>
    </w:p>
    <w:p w14:paraId="7403C0B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RPOMSET      OFF     </w:t>
      </w:r>
      <w:proofErr w:type="spellStart"/>
      <w:r w:rsidRPr="00563509">
        <w:t>OFF</w:t>
      </w:r>
      <w:proofErr w:type="spellEnd"/>
      <w:r w:rsidRPr="00563509">
        <w:t xml:space="preserve">     </w:t>
      </w:r>
      <w:proofErr w:type="spellStart"/>
      <w:r w:rsidRPr="00563509">
        <w:t>OFF</w:t>
      </w:r>
      <w:proofErr w:type="spellEnd"/>
      <w:r w:rsidRPr="00563509">
        <w:t xml:space="preserve"> Refractory POM from settling, source/sink</w:t>
      </w:r>
    </w:p>
    <w:p w14:paraId="4F04DC9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CBODDK       OFF     </w:t>
      </w:r>
      <w:proofErr w:type="spellStart"/>
      <w:r w:rsidRPr="00563509">
        <w:t>OFF</w:t>
      </w:r>
      <w:proofErr w:type="spellEnd"/>
      <w:r w:rsidRPr="00563509">
        <w:t xml:space="preserve">     </w:t>
      </w:r>
      <w:proofErr w:type="spellStart"/>
      <w:r w:rsidRPr="00563509">
        <w:t>OFF</w:t>
      </w:r>
      <w:proofErr w:type="spellEnd"/>
      <w:r w:rsidRPr="00563509">
        <w:t xml:space="preserve"> CBOD decay, sink</w:t>
      </w:r>
    </w:p>
    <w:p w14:paraId="088F31A6" w14:textId="77777777" w:rsidR="0041037A"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DOAP         OFF     </w:t>
      </w:r>
      <w:proofErr w:type="spellStart"/>
      <w:r w:rsidRPr="00563509">
        <w:t>OFF</w:t>
      </w:r>
      <w:proofErr w:type="spellEnd"/>
      <w:r w:rsidRPr="00563509">
        <w:t xml:space="preserve">     </w:t>
      </w:r>
      <w:proofErr w:type="spellStart"/>
      <w:r w:rsidRPr="00563509">
        <w:t>OFF</w:t>
      </w:r>
      <w:proofErr w:type="spellEnd"/>
      <w:r w:rsidRPr="00563509">
        <w:t xml:space="preserve"> DO from algal production, source</w:t>
      </w:r>
    </w:p>
    <w:p w14:paraId="787067E5" w14:textId="77777777" w:rsidR="00C3249E" w:rsidRPr="00C3249E" w:rsidRDefault="00C3249E" w:rsidP="00C3249E">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DOEP         OFF     </w:t>
      </w:r>
      <w:proofErr w:type="spellStart"/>
      <w:r w:rsidRPr="00563509">
        <w:t>OFF</w:t>
      </w:r>
      <w:proofErr w:type="spellEnd"/>
      <w:r w:rsidRPr="00563509">
        <w:t xml:space="preserve">     </w:t>
      </w:r>
      <w:proofErr w:type="spellStart"/>
      <w:r w:rsidRPr="00563509">
        <w:t>OFF</w:t>
      </w:r>
      <w:proofErr w:type="spellEnd"/>
      <w:r w:rsidRPr="00563509">
        <w:t xml:space="preserve"> DO from epiphyton production, source</w:t>
      </w:r>
    </w:p>
    <w:p w14:paraId="0B4EBE0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DOAR         OFF     </w:t>
      </w:r>
      <w:proofErr w:type="spellStart"/>
      <w:r w:rsidRPr="00563509">
        <w:t>OFF</w:t>
      </w:r>
      <w:proofErr w:type="spellEnd"/>
      <w:r w:rsidRPr="00563509">
        <w:t xml:space="preserve">     </w:t>
      </w:r>
      <w:proofErr w:type="spellStart"/>
      <w:r w:rsidRPr="00563509">
        <w:t>OFF</w:t>
      </w:r>
      <w:proofErr w:type="spellEnd"/>
      <w:r w:rsidRPr="00563509">
        <w:t xml:space="preserve"> DO from algal respiration, sink</w:t>
      </w:r>
    </w:p>
    <w:p w14:paraId="66DD7D9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DOER         OFF     </w:t>
      </w:r>
      <w:proofErr w:type="spellStart"/>
      <w:r w:rsidRPr="00563509">
        <w:t>OFF</w:t>
      </w:r>
      <w:proofErr w:type="spellEnd"/>
      <w:r w:rsidRPr="00563509">
        <w:t xml:space="preserve">     </w:t>
      </w:r>
      <w:proofErr w:type="spellStart"/>
      <w:r w:rsidRPr="00563509">
        <w:t>OFF</w:t>
      </w:r>
      <w:proofErr w:type="spellEnd"/>
      <w:r w:rsidRPr="00563509">
        <w:t xml:space="preserve"> DO from epiphyton respiration, sink</w:t>
      </w:r>
    </w:p>
    <w:p w14:paraId="5A2802A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DOPOM        OFF     </w:t>
      </w:r>
      <w:proofErr w:type="spellStart"/>
      <w:r w:rsidRPr="00563509">
        <w:t>OFF</w:t>
      </w:r>
      <w:proofErr w:type="spellEnd"/>
      <w:r w:rsidRPr="00563509">
        <w:t xml:space="preserve">     </w:t>
      </w:r>
      <w:proofErr w:type="spellStart"/>
      <w:r w:rsidRPr="00563509">
        <w:t>OFF</w:t>
      </w:r>
      <w:proofErr w:type="spellEnd"/>
      <w:r w:rsidRPr="00563509">
        <w:t xml:space="preserve"> DO from POM decay, sink</w:t>
      </w:r>
    </w:p>
    <w:p w14:paraId="4BFA1FE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DODOM        OFF     </w:t>
      </w:r>
      <w:proofErr w:type="spellStart"/>
      <w:r w:rsidRPr="00563509">
        <w:t>OFF</w:t>
      </w:r>
      <w:proofErr w:type="spellEnd"/>
      <w:r w:rsidRPr="00563509">
        <w:t xml:space="preserve">     </w:t>
      </w:r>
      <w:proofErr w:type="spellStart"/>
      <w:r w:rsidRPr="00563509">
        <w:t>OFF</w:t>
      </w:r>
      <w:proofErr w:type="spellEnd"/>
      <w:r w:rsidRPr="00563509">
        <w:t xml:space="preserve"> DO from DOM decay, sink</w:t>
      </w:r>
    </w:p>
    <w:p w14:paraId="55A7927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DOOM         OFF     </w:t>
      </w:r>
      <w:proofErr w:type="spellStart"/>
      <w:r w:rsidRPr="00563509">
        <w:t>OFF</w:t>
      </w:r>
      <w:proofErr w:type="spellEnd"/>
      <w:r w:rsidRPr="00563509">
        <w:t xml:space="preserve">     </w:t>
      </w:r>
      <w:proofErr w:type="spellStart"/>
      <w:r w:rsidRPr="00563509">
        <w:t>OFF</w:t>
      </w:r>
      <w:proofErr w:type="spellEnd"/>
      <w:r w:rsidRPr="00563509">
        <w:t xml:space="preserve"> DO from OM decay, sink</w:t>
      </w:r>
    </w:p>
    <w:p w14:paraId="18AB21D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DONITR       OFF     </w:t>
      </w:r>
      <w:proofErr w:type="spellStart"/>
      <w:r w:rsidRPr="00563509">
        <w:t>OFF</w:t>
      </w:r>
      <w:proofErr w:type="spellEnd"/>
      <w:r w:rsidRPr="00563509">
        <w:t xml:space="preserve">     </w:t>
      </w:r>
      <w:proofErr w:type="spellStart"/>
      <w:r w:rsidRPr="00563509">
        <w:t>OFF</w:t>
      </w:r>
      <w:proofErr w:type="spellEnd"/>
      <w:r w:rsidRPr="00563509">
        <w:t xml:space="preserve"> DO from nitrification, sink</w:t>
      </w:r>
    </w:p>
    <w:p w14:paraId="783D446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DOCBOD       OFF     </w:t>
      </w:r>
      <w:proofErr w:type="spellStart"/>
      <w:r w:rsidRPr="00563509">
        <w:t>OFF</w:t>
      </w:r>
      <w:proofErr w:type="spellEnd"/>
      <w:r w:rsidRPr="00563509">
        <w:t xml:space="preserve">     </w:t>
      </w:r>
      <w:proofErr w:type="spellStart"/>
      <w:r w:rsidRPr="00563509">
        <w:t>OFF</w:t>
      </w:r>
      <w:proofErr w:type="spellEnd"/>
      <w:r w:rsidRPr="00563509">
        <w:t xml:space="preserve"> DO from CBOD decay, sink</w:t>
      </w:r>
    </w:p>
    <w:p w14:paraId="6176692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DOREAR       OFF     </w:t>
      </w:r>
      <w:proofErr w:type="spellStart"/>
      <w:r w:rsidRPr="00563509">
        <w:t>OFF</w:t>
      </w:r>
      <w:proofErr w:type="spellEnd"/>
      <w:r w:rsidRPr="00563509">
        <w:t xml:space="preserve">     </w:t>
      </w:r>
      <w:proofErr w:type="spellStart"/>
      <w:r w:rsidRPr="00563509">
        <w:t>OFF</w:t>
      </w:r>
      <w:proofErr w:type="spellEnd"/>
      <w:r w:rsidRPr="00563509">
        <w:t xml:space="preserve"> DO from reaeration, source</w:t>
      </w:r>
      <w:r w:rsidR="00C65A9A">
        <w:t>/sink</w:t>
      </w:r>
    </w:p>
    <w:p w14:paraId="16ACE47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DOSED        OFF     </w:t>
      </w:r>
      <w:proofErr w:type="spellStart"/>
      <w:r w:rsidRPr="00563509">
        <w:t>OFF</w:t>
      </w:r>
      <w:proofErr w:type="spellEnd"/>
      <w:r w:rsidRPr="00563509">
        <w:t xml:space="preserve">     </w:t>
      </w:r>
      <w:proofErr w:type="spellStart"/>
      <w:r w:rsidRPr="00563509">
        <w:t>OFF</w:t>
      </w:r>
      <w:proofErr w:type="spellEnd"/>
      <w:r w:rsidRPr="00563509">
        <w:t xml:space="preserve"> DO from sediment compartment decay, sink</w:t>
      </w:r>
    </w:p>
    <w:p w14:paraId="01C6A22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DOSOD        OFF     </w:t>
      </w:r>
      <w:proofErr w:type="spellStart"/>
      <w:r w:rsidRPr="00563509">
        <w:t>OFF</w:t>
      </w:r>
      <w:proofErr w:type="spellEnd"/>
      <w:r w:rsidRPr="00563509">
        <w:t xml:space="preserve">     </w:t>
      </w:r>
      <w:proofErr w:type="spellStart"/>
      <w:r w:rsidRPr="00563509">
        <w:t>OFF</w:t>
      </w:r>
      <w:proofErr w:type="spellEnd"/>
      <w:r w:rsidRPr="00563509">
        <w:t xml:space="preserve"> DO from 0-order sediment compartment, sink</w:t>
      </w:r>
    </w:p>
    <w:p w14:paraId="3C464BC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TICAG        OFF     </w:t>
      </w:r>
      <w:proofErr w:type="spellStart"/>
      <w:r w:rsidRPr="00563509">
        <w:t>OFF</w:t>
      </w:r>
      <w:proofErr w:type="spellEnd"/>
      <w:r w:rsidRPr="00563509">
        <w:t xml:space="preserve">     </w:t>
      </w:r>
      <w:proofErr w:type="spellStart"/>
      <w:r w:rsidRPr="00563509">
        <w:t>OFF</w:t>
      </w:r>
      <w:proofErr w:type="spellEnd"/>
      <w:r w:rsidRPr="00563509">
        <w:t xml:space="preserve"> Total inorganic carbon from algal growth, sink</w:t>
      </w:r>
    </w:p>
    <w:p w14:paraId="6FD5632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TICEG        OFF     </w:t>
      </w:r>
      <w:proofErr w:type="spellStart"/>
      <w:r w:rsidRPr="00563509">
        <w:t>OFF</w:t>
      </w:r>
      <w:proofErr w:type="spellEnd"/>
      <w:r w:rsidRPr="00563509">
        <w:t xml:space="preserve">     </w:t>
      </w:r>
      <w:proofErr w:type="spellStart"/>
      <w:r w:rsidRPr="00563509">
        <w:t>OFF</w:t>
      </w:r>
      <w:proofErr w:type="spellEnd"/>
      <w:r w:rsidRPr="00563509">
        <w:t xml:space="preserve"> Total inorganic carbon from epiphyton growth, sink</w:t>
      </w:r>
    </w:p>
    <w:p w14:paraId="68492AC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SEDDK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decay, sink</w:t>
      </w:r>
    </w:p>
    <w:p w14:paraId="59F9FD7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SEDAS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from algal settling, source</w:t>
      </w:r>
    </w:p>
    <w:p w14:paraId="667D7F6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SEDLPOM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from LPOM settling, source</w:t>
      </w:r>
    </w:p>
    <w:p w14:paraId="778E06C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SEDSET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from net settling, source/sink</w:t>
      </w:r>
    </w:p>
    <w:p w14:paraId="1EA626F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SODDK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from decay, sink</w:t>
      </w:r>
    </w:p>
    <w:p w14:paraId="6732313D"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B97EAFF" w14:textId="77777777" w:rsidR="0041037A" w:rsidRPr="00B7030B" w:rsidRDefault="00C51A7D">
      <w:pPr>
        <w:pStyle w:val="Relatedcards"/>
        <w:rPr>
          <w:rFonts w:asciiTheme="minorHAnsi" w:hAnsiTheme="minorHAnsi"/>
        </w:rPr>
      </w:pPr>
      <w:hyperlink w:anchor="constituent_computations" w:history="1">
        <w:r w:rsidR="0041037A" w:rsidRPr="00B7030B">
          <w:rPr>
            <w:rFonts w:asciiTheme="minorHAnsi" w:hAnsiTheme="minorHAnsi"/>
          </w:rPr>
          <w:t>Constituent Computations</w:t>
        </w:r>
      </w:hyperlink>
    </w:p>
    <w:p w14:paraId="5E1EF973" w14:textId="77777777" w:rsidR="0041037A" w:rsidRPr="00B7030B" w:rsidRDefault="00C51A7D">
      <w:pPr>
        <w:pStyle w:val="Relatedcards"/>
        <w:rPr>
          <w:rFonts w:asciiTheme="minorHAnsi" w:hAnsiTheme="minorHAnsi"/>
        </w:rPr>
      </w:pPr>
      <w:hyperlink w:anchor="active_constituents" w:history="1">
        <w:r w:rsidR="0041037A" w:rsidRPr="00B7030B">
          <w:rPr>
            <w:rFonts w:asciiTheme="minorHAnsi" w:hAnsiTheme="minorHAnsi"/>
          </w:rPr>
          <w:t>Active Constituents</w:t>
        </w:r>
      </w:hyperlink>
    </w:p>
    <w:p w14:paraId="65548F2F" w14:textId="77777777" w:rsidR="0041037A" w:rsidRPr="00B7030B" w:rsidRDefault="0041037A" w:rsidP="004B469E">
      <w:pPr>
        <w:pStyle w:val="Heading4"/>
        <w:spacing w:before="0" w:after="0"/>
      </w:pPr>
      <w:r w:rsidRPr="00B7030B">
        <w:br w:type="page"/>
      </w:r>
      <w:bookmarkStart w:id="1776" w:name="initial_concentration"/>
      <w:bookmarkStart w:id="1777" w:name="_Toc41047736"/>
      <w:bookmarkEnd w:id="1776"/>
      <w:r w:rsidRPr="00B7030B">
        <w:lastRenderedPageBreak/>
        <w:t>Constituent Initial Concentration (CST ICON)</w:t>
      </w:r>
      <w:bookmarkEnd w:id="1777"/>
    </w:p>
    <w:p w14:paraId="7805F92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778" w:name="_Toc8027376"/>
      <w:r w:rsidR="0041037A" w:rsidRPr="00B7030B">
        <w:rPr>
          <w:rStyle w:val="Cardtitle1"/>
          <w:rFonts w:asciiTheme="minorHAnsi" w:hAnsiTheme="minorHAnsi"/>
          <w:b/>
          <w:bCs/>
        </w:rPr>
        <w:instrText>Constituent Initial Concentration (CST ICON)</w:instrText>
      </w:r>
      <w:bookmarkEnd w:id="177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8354443"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E887D3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C2IWB</w:t>
      </w:r>
      <w:r w:rsidRPr="00B7030B">
        <w:rPr>
          <w:rFonts w:asciiTheme="minorHAnsi" w:hAnsiTheme="minorHAnsi"/>
        </w:rPr>
        <w:tab/>
        <w:t>Real</w:t>
      </w:r>
      <w:r w:rsidRPr="00B7030B">
        <w:rPr>
          <w:rFonts w:asciiTheme="minorHAnsi" w:hAnsiTheme="minorHAnsi"/>
        </w:rPr>
        <w:tab/>
        <w:t>Initializes entire grid to this concen</w:t>
      </w:r>
      <w:r w:rsidRPr="00B7030B">
        <w:rPr>
          <w:rFonts w:asciiTheme="minorHAnsi" w:hAnsiTheme="minorHAnsi"/>
        </w:rPr>
        <w:softHyphen/>
        <w:t>tration, or speci</w:t>
      </w:r>
      <w:r w:rsidRPr="00B7030B">
        <w:rPr>
          <w:rFonts w:asciiTheme="minorHAnsi" w:hAnsiTheme="minorHAnsi"/>
        </w:rPr>
        <w:softHyphen/>
        <w:t>fies a verti</w:t>
      </w:r>
      <w:r w:rsidRPr="00B7030B">
        <w:rPr>
          <w:rFonts w:asciiTheme="minorHAnsi" w:hAnsiTheme="minorHAnsi"/>
        </w:rPr>
        <w:softHyphen/>
        <w:t>cal and/or longitu</w:t>
      </w:r>
      <w:r w:rsidRPr="00B7030B">
        <w:rPr>
          <w:rFonts w:asciiTheme="minorHAnsi" w:hAnsiTheme="minorHAnsi"/>
        </w:rPr>
        <w:softHyphen/>
        <w:t>di</w:t>
      </w:r>
      <w:r w:rsidRPr="00B7030B">
        <w:rPr>
          <w:rFonts w:asciiTheme="minorHAnsi" w:hAnsiTheme="minorHAnsi"/>
        </w:rPr>
        <w:softHyphen/>
        <w:t>nal profile be used to ini</w:t>
      </w:r>
      <w:r w:rsidRPr="00B7030B">
        <w:rPr>
          <w:rFonts w:asciiTheme="minorHAnsi" w:hAnsiTheme="minorHAnsi"/>
        </w:rPr>
        <w:softHyphen/>
        <w:t xml:space="preserve">tialize grid, </w:t>
      </w:r>
      <w:r w:rsidRPr="00B7030B">
        <w:rPr>
          <w:rFonts w:asciiTheme="minorHAnsi" w:hAnsiTheme="minorHAnsi"/>
          <w:i/>
          <w:iCs/>
        </w:rPr>
        <w:t>g m</w:t>
      </w:r>
      <w:r w:rsidRPr="00B7030B">
        <w:rPr>
          <w:rFonts w:asciiTheme="minorHAnsi" w:hAnsiTheme="minorHAnsi"/>
          <w:i/>
          <w:iCs/>
          <w:vertAlign w:val="superscript"/>
        </w:rPr>
        <w:t>-3</w:t>
      </w:r>
    </w:p>
    <w:p w14:paraId="65381CF0" w14:textId="77777777" w:rsidR="0041037A" w:rsidRPr="00B7030B" w:rsidRDefault="0041037A">
      <w:pPr>
        <w:pStyle w:val="BodyText2"/>
      </w:pPr>
    </w:p>
    <w:p w14:paraId="34BB165A" w14:textId="5014336F" w:rsidR="0041037A" w:rsidRPr="001F4F07" w:rsidRDefault="0041037A">
      <w:pPr>
        <w:pStyle w:val="BodyText"/>
        <w:rPr>
          <w:sz w:val="20"/>
        </w:rPr>
      </w:pPr>
      <w:r w:rsidRPr="001F4F07">
        <w:rPr>
          <w:sz w:val="20"/>
        </w:rPr>
        <w:t>This card allows the user to specify an initial concentration for each constitu</w:t>
      </w:r>
      <w:r w:rsidRPr="001F4F07">
        <w:rPr>
          <w:sz w:val="20"/>
        </w:rPr>
        <w:softHyphen/>
        <w:t xml:space="preserve">ent.  The user has three options.  Initial concentrations can be specified as a single value, a single vertical profile </w:t>
      </w:r>
      <w:del w:id="1779" w:author="Honnalore Steissberg" w:date="2021-08-04T15:27:00Z">
        <w:r w:rsidRPr="001F4F07" w:rsidDel="001073BD">
          <w:rPr>
            <w:sz w:val="20"/>
          </w:rPr>
          <w:delText xml:space="preserve">which is </w:delText>
        </w:r>
      </w:del>
      <w:r w:rsidRPr="001F4F07">
        <w:rPr>
          <w:sz w:val="20"/>
        </w:rPr>
        <w:t>used to initialize every seg</w:t>
      </w:r>
      <w:r w:rsidRPr="001F4F07">
        <w:rPr>
          <w:sz w:val="20"/>
        </w:rPr>
        <w:softHyphen/>
        <w:t>ment, or a vertical profile for each seg</w:t>
      </w:r>
      <w:r w:rsidRPr="001F4F07">
        <w:rPr>
          <w:sz w:val="20"/>
        </w:rPr>
        <w:softHyphen/>
        <w:t xml:space="preserve">ment. </w:t>
      </w:r>
    </w:p>
    <w:tbl>
      <w:tblPr>
        <w:tblW w:w="0" w:type="auto"/>
        <w:jc w:val="center"/>
        <w:tblLayout w:type="fixed"/>
        <w:tblCellMar>
          <w:left w:w="0" w:type="dxa"/>
          <w:right w:w="0" w:type="dxa"/>
        </w:tblCellMar>
        <w:tblLook w:val="0000" w:firstRow="0" w:lastRow="0" w:firstColumn="0" w:lastColumn="0" w:noHBand="0" w:noVBand="0"/>
      </w:tblPr>
      <w:tblGrid>
        <w:gridCol w:w="3340"/>
        <w:gridCol w:w="1795"/>
      </w:tblGrid>
      <w:tr w:rsidR="0041037A" w:rsidRPr="001F4F07" w14:paraId="2F088946" w14:textId="77777777" w:rsidTr="002E07E0">
        <w:trPr>
          <w:jc w:val="center"/>
        </w:trPr>
        <w:tc>
          <w:tcPr>
            <w:tcW w:w="3340" w:type="dxa"/>
            <w:tcBorders>
              <w:top w:val="single" w:sz="6" w:space="0" w:color="FFFFFF"/>
              <w:left w:val="single" w:sz="6" w:space="0" w:color="FFFFFF"/>
              <w:bottom w:val="single" w:sz="6" w:space="0" w:color="FFFFFF"/>
              <w:right w:val="single" w:sz="6" w:space="0" w:color="FFFFFF"/>
            </w:tcBorders>
          </w:tcPr>
          <w:p w14:paraId="08555B82" w14:textId="77777777" w:rsidR="0041037A" w:rsidRPr="001F4F07" w:rsidRDefault="0041037A">
            <w:pPr>
              <w:rPr>
                <w:rFonts w:cs="Arial"/>
                <w:b/>
                <w:bCs/>
                <w:sz w:val="20"/>
              </w:rPr>
            </w:pPr>
            <w:r w:rsidRPr="001F4F07">
              <w:rPr>
                <w:rFonts w:cs="Arial"/>
                <w:b/>
                <w:bCs/>
                <w:sz w:val="20"/>
              </w:rPr>
              <w:t>Initial condition</w:t>
            </w:r>
          </w:p>
        </w:tc>
        <w:tc>
          <w:tcPr>
            <w:tcW w:w="1795" w:type="dxa"/>
            <w:tcBorders>
              <w:top w:val="single" w:sz="6" w:space="0" w:color="FFFFFF"/>
              <w:left w:val="single" w:sz="6" w:space="0" w:color="FFFFFF"/>
              <w:bottom w:val="single" w:sz="6" w:space="0" w:color="FFFFFF"/>
              <w:right w:val="single" w:sz="6" w:space="0" w:color="FFFFFF"/>
            </w:tcBorders>
          </w:tcPr>
          <w:p w14:paraId="4DA4316A" w14:textId="77777777" w:rsidR="0041037A" w:rsidRPr="001F4F07" w:rsidRDefault="0041037A">
            <w:pPr>
              <w:rPr>
                <w:rFonts w:cs="Arial"/>
                <w:b/>
                <w:bCs/>
                <w:sz w:val="20"/>
              </w:rPr>
            </w:pPr>
            <w:r w:rsidRPr="001F4F07">
              <w:rPr>
                <w:rFonts w:cs="Arial"/>
                <w:b/>
                <w:bCs/>
                <w:sz w:val="20"/>
              </w:rPr>
              <w:t>[IC2]</w:t>
            </w:r>
          </w:p>
        </w:tc>
      </w:tr>
      <w:tr w:rsidR="0041037A" w:rsidRPr="001F4F07" w14:paraId="49B42223" w14:textId="77777777" w:rsidTr="002E07E0">
        <w:trPr>
          <w:jc w:val="center"/>
        </w:trPr>
        <w:tc>
          <w:tcPr>
            <w:tcW w:w="3340" w:type="dxa"/>
            <w:tcBorders>
              <w:top w:val="single" w:sz="6" w:space="0" w:color="FFFFFF"/>
              <w:left w:val="single" w:sz="6" w:space="0" w:color="FFFFFF"/>
              <w:bottom w:val="single" w:sz="6" w:space="0" w:color="FFFFFF"/>
              <w:right w:val="single" w:sz="6" w:space="0" w:color="FFFFFF"/>
            </w:tcBorders>
          </w:tcPr>
          <w:p w14:paraId="75870D21" w14:textId="77777777" w:rsidR="0041037A" w:rsidRPr="001F4F07" w:rsidRDefault="0041037A">
            <w:pPr>
              <w:rPr>
                <w:sz w:val="20"/>
              </w:rPr>
            </w:pPr>
            <w:proofErr w:type="spellStart"/>
            <w:r w:rsidRPr="001F4F07">
              <w:rPr>
                <w:sz w:val="20"/>
              </w:rPr>
              <w:t>Isoconcentration</w:t>
            </w:r>
            <w:proofErr w:type="spellEnd"/>
          </w:p>
        </w:tc>
        <w:tc>
          <w:tcPr>
            <w:tcW w:w="1795" w:type="dxa"/>
            <w:tcBorders>
              <w:top w:val="single" w:sz="6" w:space="0" w:color="FFFFFF"/>
              <w:left w:val="single" w:sz="6" w:space="0" w:color="FFFFFF"/>
              <w:bottom w:val="single" w:sz="6" w:space="0" w:color="FFFFFF"/>
              <w:right w:val="single" w:sz="6" w:space="0" w:color="FFFFFF"/>
            </w:tcBorders>
          </w:tcPr>
          <w:p w14:paraId="590FAEDC" w14:textId="77777777" w:rsidR="0041037A" w:rsidRPr="001F4F07" w:rsidRDefault="0041037A">
            <w:pPr>
              <w:rPr>
                <w:sz w:val="20"/>
              </w:rPr>
            </w:pPr>
            <w:r w:rsidRPr="001F4F07">
              <w:rPr>
                <w:sz w:val="20"/>
              </w:rPr>
              <w:t xml:space="preserve"> &gt;</w:t>
            </w:r>
            <w:r w:rsidR="002E07E0" w:rsidRPr="001F4F07">
              <w:rPr>
                <w:sz w:val="20"/>
              </w:rPr>
              <w:t>or =</w:t>
            </w:r>
            <w:r w:rsidRPr="001F4F07">
              <w:rPr>
                <w:sz w:val="20"/>
              </w:rPr>
              <w:t>0.0</w:t>
            </w:r>
          </w:p>
        </w:tc>
      </w:tr>
      <w:tr w:rsidR="0041037A" w:rsidRPr="001F4F07" w14:paraId="7F6901C7" w14:textId="77777777" w:rsidTr="002E07E0">
        <w:trPr>
          <w:jc w:val="center"/>
        </w:trPr>
        <w:tc>
          <w:tcPr>
            <w:tcW w:w="3340" w:type="dxa"/>
            <w:tcBorders>
              <w:top w:val="single" w:sz="6" w:space="0" w:color="FFFFFF"/>
              <w:left w:val="single" w:sz="6" w:space="0" w:color="FFFFFF"/>
              <w:bottom w:val="single" w:sz="6" w:space="0" w:color="FFFFFF"/>
              <w:right w:val="single" w:sz="6" w:space="0" w:color="FFFFFF"/>
            </w:tcBorders>
          </w:tcPr>
          <w:p w14:paraId="1E8E67FE" w14:textId="77777777" w:rsidR="0041037A" w:rsidRPr="001F4F07" w:rsidRDefault="0041037A">
            <w:pPr>
              <w:rPr>
                <w:sz w:val="20"/>
              </w:rPr>
            </w:pPr>
            <w:r w:rsidRPr="001F4F07">
              <w:rPr>
                <w:sz w:val="20"/>
              </w:rPr>
              <w:t>Single vertical profile</w:t>
            </w:r>
          </w:p>
        </w:tc>
        <w:tc>
          <w:tcPr>
            <w:tcW w:w="1795" w:type="dxa"/>
            <w:tcBorders>
              <w:top w:val="single" w:sz="6" w:space="0" w:color="FFFFFF"/>
              <w:left w:val="single" w:sz="6" w:space="0" w:color="FFFFFF"/>
              <w:bottom w:val="single" w:sz="6" w:space="0" w:color="FFFFFF"/>
              <w:right w:val="single" w:sz="6" w:space="0" w:color="FFFFFF"/>
            </w:tcBorders>
          </w:tcPr>
          <w:p w14:paraId="5838357E" w14:textId="77777777" w:rsidR="0041037A" w:rsidRPr="001F4F07" w:rsidRDefault="0041037A">
            <w:pPr>
              <w:rPr>
                <w:sz w:val="20"/>
              </w:rPr>
            </w:pPr>
            <w:r w:rsidRPr="001F4F07">
              <w:rPr>
                <w:sz w:val="20"/>
              </w:rPr>
              <w:t>-1.0</w:t>
            </w:r>
          </w:p>
        </w:tc>
      </w:tr>
      <w:tr w:rsidR="0041037A" w:rsidRPr="001F4F07" w14:paraId="4D90509A" w14:textId="77777777" w:rsidTr="002E07E0">
        <w:trPr>
          <w:jc w:val="center"/>
        </w:trPr>
        <w:tc>
          <w:tcPr>
            <w:tcW w:w="3340" w:type="dxa"/>
            <w:tcBorders>
              <w:top w:val="single" w:sz="6" w:space="0" w:color="FFFFFF"/>
              <w:left w:val="single" w:sz="6" w:space="0" w:color="FFFFFF"/>
              <w:bottom w:val="single" w:sz="6" w:space="0" w:color="FFFFFF"/>
              <w:right w:val="single" w:sz="6" w:space="0" w:color="FFFFFF"/>
            </w:tcBorders>
          </w:tcPr>
          <w:p w14:paraId="7A763BC8" w14:textId="77777777" w:rsidR="0041037A" w:rsidRPr="001F4F07" w:rsidRDefault="0041037A">
            <w:pPr>
              <w:rPr>
                <w:sz w:val="20"/>
              </w:rPr>
            </w:pPr>
            <w:r w:rsidRPr="001F4F07">
              <w:rPr>
                <w:sz w:val="20"/>
              </w:rPr>
              <w:t>Vertical profile at each seg</w:t>
            </w:r>
            <w:r w:rsidRPr="001F4F07">
              <w:rPr>
                <w:sz w:val="20"/>
              </w:rPr>
              <w:softHyphen/>
              <w:t>ment</w:t>
            </w:r>
          </w:p>
        </w:tc>
        <w:tc>
          <w:tcPr>
            <w:tcW w:w="1795" w:type="dxa"/>
            <w:tcBorders>
              <w:top w:val="single" w:sz="6" w:space="0" w:color="FFFFFF"/>
              <w:left w:val="single" w:sz="6" w:space="0" w:color="FFFFFF"/>
              <w:bottom w:val="single" w:sz="6" w:space="0" w:color="FFFFFF"/>
              <w:right w:val="single" w:sz="6" w:space="0" w:color="FFFFFF"/>
            </w:tcBorders>
          </w:tcPr>
          <w:p w14:paraId="24E057AD" w14:textId="77777777" w:rsidR="0041037A" w:rsidRPr="001F4F07" w:rsidRDefault="0041037A">
            <w:pPr>
              <w:rPr>
                <w:sz w:val="20"/>
              </w:rPr>
            </w:pPr>
            <w:r w:rsidRPr="001F4F07">
              <w:rPr>
                <w:sz w:val="20"/>
              </w:rPr>
              <w:t>-2.0</w:t>
            </w:r>
          </w:p>
        </w:tc>
      </w:tr>
    </w:tbl>
    <w:p w14:paraId="34710C19" w14:textId="77777777" w:rsidR="0041037A" w:rsidRPr="001F4F07" w:rsidRDefault="0041037A">
      <w:pPr>
        <w:rPr>
          <w:sz w:val="20"/>
        </w:rPr>
      </w:pPr>
    </w:p>
    <w:p w14:paraId="6FE9E0FD" w14:textId="77777777" w:rsidR="004B1E66" w:rsidRPr="001F4F07" w:rsidRDefault="004B1E66">
      <w:pPr>
        <w:rPr>
          <w:sz w:val="20"/>
        </w:rPr>
      </w:pPr>
      <w:r w:rsidRPr="001F4F07">
        <w:rPr>
          <w:sz w:val="20"/>
        </w:rPr>
        <w:t xml:space="preserve">The format of the </w:t>
      </w:r>
      <w:r w:rsidRPr="004B469E">
        <w:rPr>
          <w:b/>
          <w:bCs/>
          <w:sz w:val="20"/>
        </w:rPr>
        <w:t>VPR</w:t>
      </w:r>
      <w:r w:rsidRPr="001F4F07">
        <w:rPr>
          <w:sz w:val="20"/>
        </w:rPr>
        <w:t xml:space="preserve"> (vertical profile file) and the </w:t>
      </w:r>
      <w:r w:rsidRPr="004B469E">
        <w:rPr>
          <w:b/>
          <w:bCs/>
          <w:sz w:val="20"/>
        </w:rPr>
        <w:t>LPR</w:t>
      </w:r>
      <w:r w:rsidRPr="001F4F07">
        <w:rPr>
          <w:sz w:val="20"/>
        </w:rPr>
        <w:t xml:space="preserve"> (longitudinal profile file) are shown in the Input File section.</w:t>
      </w:r>
    </w:p>
    <w:p w14:paraId="7A6935CE" w14:textId="77777777" w:rsidR="004B1E66" w:rsidRPr="00B7030B" w:rsidRDefault="004B1E66"/>
    <w:p w14:paraId="31420F4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E500E59" w14:textId="77777777" w:rsidR="0041037A" w:rsidRPr="00563509" w:rsidRDefault="0041037A">
      <w:pPr>
        <w:pStyle w:val="Examplebody"/>
        <w:rPr>
          <w:rStyle w:val="Cardexample1"/>
        </w:rPr>
      </w:pPr>
      <w:r w:rsidRPr="00563509">
        <w:rPr>
          <w:rStyle w:val="Cardexample1"/>
        </w:rPr>
        <w:t xml:space="preserve">CST ICON   C2IWB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p>
    <w:p w14:paraId="70434F16" w14:textId="77777777" w:rsidR="0041037A" w:rsidRPr="00563509" w:rsidRDefault="0041037A">
      <w:pPr>
        <w:pStyle w:val="Examplebody"/>
        <w:rPr>
          <w:rStyle w:val="Cardexample1"/>
        </w:rPr>
      </w:pPr>
      <w:r w:rsidRPr="00563509">
        <w:rPr>
          <w:rStyle w:val="Cardexample1"/>
        </w:rPr>
        <w:t>TDS        200.0   200.0   200.0   Total dissolved solids or salinity</w:t>
      </w:r>
    </w:p>
    <w:p w14:paraId="613DE844" w14:textId="77777777" w:rsidR="0041037A" w:rsidRPr="00563509" w:rsidRDefault="0041037A">
      <w:pPr>
        <w:pStyle w:val="Examplebody"/>
        <w:rPr>
          <w:rStyle w:val="Cardexample1"/>
        </w:rPr>
      </w:pPr>
      <w:r w:rsidRPr="00563509">
        <w:rPr>
          <w:rStyle w:val="Cardexample1"/>
        </w:rPr>
        <w:t xml:space="preserve">TRACER    </w:t>
      </w:r>
      <w:r w:rsidR="00A23DAB" w:rsidRPr="00563509">
        <w:rPr>
          <w:rStyle w:val="Cardexample1"/>
        </w:rPr>
        <w:t xml:space="preserve">  -2.</w:t>
      </w:r>
      <w:proofErr w:type="gramStart"/>
      <w:r w:rsidR="00A23DAB" w:rsidRPr="00563509">
        <w:rPr>
          <w:rStyle w:val="Cardexample1"/>
        </w:rPr>
        <w:t xml:space="preserve">0 </w:t>
      </w:r>
      <w:r w:rsidRPr="00563509">
        <w:rPr>
          <w:rStyle w:val="Cardexample1"/>
        </w:rPr>
        <w:t xml:space="preserve"> 1000.0</w:t>
      </w:r>
      <w:proofErr w:type="gramEnd"/>
      <w:r w:rsidRPr="00563509">
        <w:rPr>
          <w:rStyle w:val="Cardexample1"/>
        </w:rPr>
        <w:t xml:space="preserve">  1000.0   Generic constituent 1 - conservative tracer</w:t>
      </w:r>
    </w:p>
    <w:p w14:paraId="1F045A7D" w14:textId="77777777" w:rsidR="0041037A" w:rsidRPr="00563509" w:rsidRDefault="0041037A">
      <w:pPr>
        <w:pStyle w:val="Examplebody"/>
        <w:rPr>
          <w:rStyle w:val="Cardexample1"/>
        </w:rPr>
      </w:pPr>
      <w:r w:rsidRPr="00563509">
        <w:rPr>
          <w:rStyle w:val="Cardexample1"/>
        </w:rPr>
        <w:t>AGE          0.0     0.0     0.0   Generic constituent 2 - residence time</w:t>
      </w:r>
    </w:p>
    <w:p w14:paraId="05102277" w14:textId="77777777" w:rsidR="0041037A" w:rsidRPr="00563509" w:rsidRDefault="0041037A">
      <w:pPr>
        <w:pStyle w:val="Examplebody"/>
        <w:rPr>
          <w:rStyle w:val="Cardexample1"/>
        </w:rPr>
      </w:pPr>
      <w:r w:rsidRPr="00563509">
        <w:rPr>
          <w:rStyle w:val="Cardexample1"/>
        </w:rPr>
        <w:t>COL1         1.0     1.0     1.0   Generic constituent 3 - coliform group 1</w:t>
      </w:r>
    </w:p>
    <w:p w14:paraId="5706D36B" w14:textId="77777777" w:rsidR="0041037A" w:rsidRPr="00563509" w:rsidRDefault="0041037A">
      <w:pPr>
        <w:pStyle w:val="Examplebody"/>
        <w:rPr>
          <w:rStyle w:val="Cardexample1"/>
        </w:rPr>
      </w:pPr>
      <w:r w:rsidRPr="00563509">
        <w:rPr>
          <w:rStyle w:val="Cardexample1"/>
        </w:rPr>
        <w:t>COL2         1.0     1.0     1.0   Generic constituent 4 - coliform group 1</w:t>
      </w:r>
    </w:p>
    <w:p w14:paraId="3BE9A5CF" w14:textId="77777777" w:rsidR="0041037A" w:rsidRPr="00563509" w:rsidRDefault="0041037A">
      <w:pPr>
        <w:pStyle w:val="Examplebody"/>
        <w:rPr>
          <w:rStyle w:val="Cardexample1"/>
        </w:rPr>
      </w:pPr>
      <w:r w:rsidRPr="00563509">
        <w:rPr>
          <w:rStyle w:val="Cardexample1"/>
        </w:rPr>
        <w:t>ISS1         5.0     5.0     5.0   Inorganic suspended solids group 1</w:t>
      </w:r>
    </w:p>
    <w:p w14:paraId="0D8ACC4C" w14:textId="77777777" w:rsidR="0041037A" w:rsidRPr="00563509" w:rsidRDefault="0041037A">
      <w:pPr>
        <w:pStyle w:val="Examplebody"/>
        <w:rPr>
          <w:rStyle w:val="Cardexample1"/>
        </w:rPr>
      </w:pPr>
      <w:r w:rsidRPr="00563509">
        <w:rPr>
          <w:rStyle w:val="Cardexample1"/>
        </w:rPr>
        <w:t>ISS2         3.5     3.5     3.5   Inorganic suspended solids group 2</w:t>
      </w:r>
    </w:p>
    <w:p w14:paraId="20CC27C6" w14:textId="77777777" w:rsidR="0041037A" w:rsidRPr="00563509" w:rsidRDefault="0041037A">
      <w:pPr>
        <w:pStyle w:val="Examplebody"/>
        <w:rPr>
          <w:rStyle w:val="Cardexample1"/>
        </w:rPr>
      </w:pPr>
      <w:r w:rsidRPr="00563509">
        <w:rPr>
          <w:rStyle w:val="Cardexample1"/>
        </w:rPr>
        <w:t>ISS3         4.5     4.5     4.5   Inorganic suspended solids group 3</w:t>
      </w:r>
    </w:p>
    <w:p w14:paraId="531E9831" w14:textId="77777777" w:rsidR="0041037A" w:rsidRPr="00563509" w:rsidRDefault="0041037A">
      <w:pPr>
        <w:pStyle w:val="Examplebody"/>
        <w:rPr>
          <w:rStyle w:val="Cardexample1"/>
        </w:rPr>
      </w:pPr>
      <w:r w:rsidRPr="00563509">
        <w:rPr>
          <w:rStyle w:val="Cardexample1"/>
        </w:rPr>
        <w:t>PO4          0.1     0.1     0.1   Dissolved inorganic phosphorus</w:t>
      </w:r>
      <w:r w:rsidR="00371687" w:rsidRPr="00563509">
        <w:rPr>
          <w:rStyle w:val="Cardexample1"/>
        </w:rPr>
        <w:t xml:space="preserve"> mg/l as P</w:t>
      </w:r>
    </w:p>
    <w:p w14:paraId="57C171A8" w14:textId="77777777" w:rsidR="0041037A" w:rsidRPr="00563509" w:rsidRDefault="0041037A">
      <w:pPr>
        <w:pStyle w:val="Examplebody"/>
        <w:rPr>
          <w:rStyle w:val="Cardexample1"/>
        </w:rPr>
      </w:pPr>
      <w:r w:rsidRPr="00563509">
        <w:rPr>
          <w:rStyle w:val="Cardexample1"/>
        </w:rPr>
        <w:t>NH4          0.1     0.1     0.1   Ammonium</w:t>
      </w:r>
      <w:r w:rsidR="00371687" w:rsidRPr="00563509">
        <w:rPr>
          <w:rStyle w:val="Cardexample1"/>
        </w:rPr>
        <w:t xml:space="preserve"> mg/l as N</w:t>
      </w:r>
    </w:p>
    <w:p w14:paraId="33321C6A" w14:textId="77777777" w:rsidR="0041037A" w:rsidRPr="00563509" w:rsidRDefault="0041037A">
      <w:pPr>
        <w:pStyle w:val="Examplebody"/>
        <w:rPr>
          <w:rStyle w:val="Cardexample1"/>
        </w:rPr>
      </w:pPr>
      <w:r w:rsidRPr="00563509">
        <w:rPr>
          <w:rStyle w:val="Cardexample1"/>
        </w:rPr>
        <w:t>NO3          0.1     0.1     0.1   Nitrate-nitrite</w:t>
      </w:r>
      <w:r w:rsidR="00371687" w:rsidRPr="00563509">
        <w:rPr>
          <w:rStyle w:val="Cardexample1"/>
        </w:rPr>
        <w:t xml:space="preserve"> mg/l as N</w:t>
      </w:r>
    </w:p>
    <w:p w14:paraId="2478D4F1" w14:textId="77777777" w:rsidR="0041037A" w:rsidRPr="00563509" w:rsidRDefault="0041037A">
      <w:pPr>
        <w:pStyle w:val="Examplebody"/>
        <w:rPr>
          <w:rStyle w:val="Cardexample1"/>
        </w:rPr>
      </w:pPr>
      <w:r w:rsidRPr="00563509">
        <w:rPr>
          <w:rStyle w:val="Cardexample1"/>
        </w:rPr>
        <w:t>DSI          5.0     5.0     5.0   Dissolved silica</w:t>
      </w:r>
      <w:r w:rsidR="00371687" w:rsidRPr="00563509">
        <w:rPr>
          <w:rStyle w:val="Cardexample1"/>
        </w:rPr>
        <w:t xml:space="preserve"> mg/l as Si</w:t>
      </w:r>
    </w:p>
    <w:p w14:paraId="4A8DF180" w14:textId="77777777" w:rsidR="0041037A" w:rsidRPr="00563509" w:rsidRDefault="0041037A">
      <w:pPr>
        <w:pStyle w:val="Examplebody"/>
        <w:rPr>
          <w:rStyle w:val="Cardexample1"/>
        </w:rPr>
      </w:pPr>
      <w:r w:rsidRPr="00563509">
        <w:rPr>
          <w:rStyle w:val="Cardexample1"/>
        </w:rPr>
        <w:t>PSI          1.0     1.0     1.0   Particulate biogenic silica</w:t>
      </w:r>
      <w:r w:rsidR="00371687" w:rsidRPr="00563509">
        <w:rPr>
          <w:rStyle w:val="Cardexample1"/>
        </w:rPr>
        <w:t xml:space="preserve"> mg/l as Si</w:t>
      </w:r>
    </w:p>
    <w:p w14:paraId="42768E12" w14:textId="77777777" w:rsidR="0041037A" w:rsidRPr="00563509" w:rsidRDefault="0041037A">
      <w:pPr>
        <w:pStyle w:val="Examplebody"/>
        <w:rPr>
          <w:rStyle w:val="Cardexample1"/>
        </w:rPr>
      </w:pPr>
      <w:r w:rsidRPr="00563509">
        <w:rPr>
          <w:rStyle w:val="Cardexample1"/>
        </w:rPr>
        <w:t>FE           1.0     1.0     1.0   Iron</w:t>
      </w:r>
      <w:r w:rsidR="00371687" w:rsidRPr="00563509">
        <w:rPr>
          <w:rStyle w:val="Cardexample1"/>
        </w:rPr>
        <w:t xml:space="preserve"> mg/l</w:t>
      </w:r>
    </w:p>
    <w:p w14:paraId="593528D2" w14:textId="77777777" w:rsidR="0041037A" w:rsidRPr="00563509" w:rsidRDefault="0041037A">
      <w:pPr>
        <w:pStyle w:val="Examplebody"/>
        <w:rPr>
          <w:rStyle w:val="Cardexample1"/>
        </w:rPr>
      </w:pPr>
      <w:r w:rsidRPr="00563509">
        <w:rPr>
          <w:rStyle w:val="Cardexample1"/>
        </w:rPr>
        <w:t>LDOM         1.0     1.0     1.0   Labile dissolved organic matter</w:t>
      </w:r>
      <w:r w:rsidR="00371687" w:rsidRPr="00563509">
        <w:rPr>
          <w:rStyle w:val="Cardexample1"/>
        </w:rPr>
        <w:t xml:space="preserve"> mg/l</w:t>
      </w:r>
    </w:p>
    <w:p w14:paraId="676BE9C9" w14:textId="77777777" w:rsidR="0041037A" w:rsidRPr="00563509" w:rsidRDefault="0041037A">
      <w:pPr>
        <w:pStyle w:val="Examplebody"/>
        <w:rPr>
          <w:rStyle w:val="Cardexample1"/>
        </w:rPr>
      </w:pPr>
      <w:r w:rsidRPr="00563509">
        <w:rPr>
          <w:rStyle w:val="Cardexample1"/>
        </w:rPr>
        <w:t>RDOM         1.0     1.0     1.0   Refractory dissolved organic matter</w:t>
      </w:r>
      <w:r w:rsidR="00371687" w:rsidRPr="00563509">
        <w:rPr>
          <w:rStyle w:val="Cardexample1"/>
        </w:rPr>
        <w:t xml:space="preserve"> mg/l</w:t>
      </w:r>
    </w:p>
    <w:p w14:paraId="31F4BAA2" w14:textId="77777777" w:rsidR="0041037A" w:rsidRPr="00563509" w:rsidRDefault="0041037A">
      <w:pPr>
        <w:pStyle w:val="Examplebody"/>
        <w:rPr>
          <w:rStyle w:val="Cardexample1"/>
        </w:rPr>
      </w:pPr>
      <w:r w:rsidRPr="00563509">
        <w:rPr>
          <w:rStyle w:val="Cardexample1"/>
        </w:rPr>
        <w:t>LPOM         2.0     2.0     2.0   Labile particulate organic matter</w:t>
      </w:r>
      <w:r w:rsidR="00371687" w:rsidRPr="00563509">
        <w:rPr>
          <w:rStyle w:val="Cardexample1"/>
        </w:rPr>
        <w:t xml:space="preserve"> mg/l</w:t>
      </w:r>
    </w:p>
    <w:p w14:paraId="14A8A0F0" w14:textId="77777777" w:rsidR="0041037A" w:rsidRPr="00563509" w:rsidRDefault="0041037A">
      <w:pPr>
        <w:pStyle w:val="Examplebody"/>
        <w:rPr>
          <w:rStyle w:val="Cardexample1"/>
        </w:rPr>
      </w:pPr>
      <w:r w:rsidRPr="00563509">
        <w:rPr>
          <w:rStyle w:val="Cardexample1"/>
        </w:rPr>
        <w:t>RPOM         1.0     1.0     1.0   Refractory particulate organic matter</w:t>
      </w:r>
      <w:r w:rsidR="00371687" w:rsidRPr="00563509">
        <w:rPr>
          <w:rStyle w:val="Cardexample1"/>
        </w:rPr>
        <w:t xml:space="preserve"> mg/l</w:t>
      </w:r>
    </w:p>
    <w:p w14:paraId="2432C0A0" w14:textId="77777777" w:rsidR="0041037A" w:rsidRPr="00563509" w:rsidRDefault="0041037A">
      <w:pPr>
        <w:pStyle w:val="Examplebody"/>
        <w:rPr>
          <w:rStyle w:val="Cardexample1"/>
        </w:rPr>
      </w:pPr>
      <w:r w:rsidRPr="00563509">
        <w:rPr>
          <w:rStyle w:val="Cardexample1"/>
        </w:rPr>
        <w:t>CBOD1        1.0     1.0     1.0   Carbonaceous biochemical oxygen demand group 1</w:t>
      </w:r>
    </w:p>
    <w:p w14:paraId="4A147EC2" w14:textId="77777777" w:rsidR="0041037A" w:rsidRPr="00563509" w:rsidRDefault="0041037A">
      <w:pPr>
        <w:pStyle w:val="Examplebody"/>
        <w:rPr>
          <w:rStyle w:val="Cardexample1"/>
        </w:rPr>
      </w:pPr>
      <w:r w:rsidRPr="00563509">
        <w:rPr>
          <w:rStyle w:val="Cardexample1"/>
        </w:rPr>
        <w:t>CBOD2        1.0     1.0     1.0   Carbonaceous biochemical oxygen demand group 2</w:t>
      </w:r>
    </w:p>
    <w:p w14:paraId="0F4FC101" w14:textId="77777777" w:rsidR="0041037A" w:rsidRPr="00563509" w:rsidRDefault="0041037A">
      <w:pPr>
        <w:pStyle w:val="Examplebody"/>
        <w:rPr>
          <w:rStyle w:val="Cardexample1"/>
        </w:rPr>
      </w:pPr>
      <w:r w:rsidRPr="00563509">
        <w:rPr>
          <w:rStyle w:val="Cardexample1"/>
        </w:rPr>
        <w:t>CBOD3        1.0     1.0     1.0   Carbonaceous biochemical oxygen demand group 3</w:t>
      </w:r>
    </w:p>
    <w:p w14:paraId="01AC05C1"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CBOD1-P     0.01    0</w:t>
      </w:r>
      <w:r w:rsidRPr="00563509">
        <w:rPr>
          <w:rStyle w:val="Cardexample1"/>
        </w:rPr>
        <w:t xml:space="preserve">.01    0.01 </w:t>
      </w:r>
      <w:r w:rsidRPr="00563509">
        <w:t xml:space="preserve">  Carbonaceous BOD-P group 1</w:t>
      </w:r>
    </w:p>
    <w:p w14:paraId="3F656E0B"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CBOD2-P     0.01    0</w:t>
      </w:r>
      <w:r w:rsidRPr="00563509">
        <w:rPr>
          <w:rStyle w:val="Cardexample1"/>
        </w:rPr>
        <w:t>.01    0.01</w:t>
      </w:r>
      <w:r w:rsidRPr="00563509">
        <w:t xml:space="preserve">  </w:t>
      </w:r>
      <w:r w:rsidR="007A07D2" w:rsidRPr="00563509">
        <w:t xml:space="preserve"> </w:t>
      </w:r>
      <w:r w:rsidRPr="00563509">
        <w:t>Carbonaceous BOD-P group 2</w:t>
      </w:r>
    </w:p>
    <w:p w14:paraId="313B66EE"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CBOD3-P     0.01    0</w:t>
      </w:r>
      <w:r w:rsidRPr="00563509">
        <w:rPr>
          <w:rStyle w:val="Cardexample1"/>
        </w:rPr>
        <w:t>.01    0.01</w:t>
      </w:r>
      <w:r w:rsidRPr="00563509">
        <w:t xml:space="preserve">  </w:t>
      </w:r>
      <w:r w:rsidR="007A07D2" w:rsidRPr="00563509">
        <w:t xml:space="preserve"> </w:t>
      </w:r>
      <w:r w:rsidRPr="00563509">
        <w:t>Carbonaceous BOD-P group 3</w:t>
      </w:r>
    </w:p>
    <w:p w14:paraId="4EE87527"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CBOD1-N     0.01    0</w:t>
      </w:r>
      <w:r w:rsidRPr="00563509">
        <w:rPr>
          <w:rStyle w:val="Cardexample1"/>
        </w:rPr>
        <w:t>.01    0.01</w:t>
      </w:r>
      <w:r w:rsidRPr="00563509">
        <w:t xml:space="preserve">  </w:t>
      </w:r>
      <w:r w:rsidR="007A07D2" w:rsidRPr="00563509">
        <w:t xml:space="preserve"> </w:t>
      </w:r>
      <w:r w:rsidRPr="00563509">
        <w:t>Carbonaceous BOD-N group 1</w:t>
      </w:r>
    </w:p>
    <w:p w14:paraId="46E337F4"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CBOD2-N     0.01    0</w:t>
      </w:r>
      <w:r w:rsidRPr="00563509">
        <w:rPr>
          <w:rStyle w:val="Cardexample1"/>
        </w:rPr>
        <w:t>.01    0.01</w:t>
      </w:r>
      <w:r w:rsidRPr="00563509">
        <w:t xml:space="preserve">  </w:t>
      </w:r>
      <w:r w:rsidR="007A07D2" w:rsidRPr="00563509">
        <w:t xml:space="preserve"> </w:t>
      </w:r>
      <w:r w:rsidRPr="00563509">
        <w:t>Carbonaceous BOD-N group 2</w:t>
      </w:r>
    </w:p>
    <w:p w14:paraId="15E65CDE"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CBOD3-N     0.01    0</w:t>
      </w:r>
      <w:r w:rsidRPr="00563509">
        <w:rPr>
          <w:rStyle w:val="Cardexample1"/>
        </w:rPr>
        <w:t>.01    0.01</w:t>
      </w:r>
      <w:r w:rsidRPr="00563509">
        <w:t xml:space="preserve"> </w:t>
      </w:r>
      <w:r w:rsidR="007A07D2" w:rsidRPr="00563509">
        <w:t xml:space="preserve"> </w:t>
      </w:r>
      <w:r w:rsidRPr="00563509">
        <w:t xml:space="preserve"> Carbonaceous BOD-N group 3</w:t>
      </w:r>
    </w:p>
    <w:p w14:paraId="4185603A" w14:textId="77777777" w:rsidR="0041037A" w:rsidRPr="00563509" w:rsidRDefault="0041037A">
      <w:pPr>
        <w:pStyle w:val="Examplebody"/>
        <w:rPr>
          <w:rStyle w:val="Cardexample1"/>
        </w:rPr>
      </w:pPr>
      <w:r w:rsidRPr="00563509">
        <w:rPr>
          <w:rStyle w:val="Cardexample1"/>
        </w:rPr>
        <w:t>ALG1         1.0     1.0     1.0   Algal group 1</w:t>
      </w:r>
      <w:r w:rsidR="00371687" w:rsidRPr="00563509">
        <w:rPr>
          <w:rStyle w:val="Cardexample1"/>
        </w:rPr>
        <w:t xml:space="preserve"> mg/l dry weight biomass</w:t>
      </w:r>
    </w:p>
    <w:p w14:paraId="34C97806" w14:textId="77777777" w:rsidR="0041037A" w:rsidRPr="00563509" w:rsidRDefault="0041037A">
      <w:pPr>
        <w:pStyle w:val="Examplebody"/>
        <w:rPr>
          <w:rStyle w:val="Cardexample1"/>
        </w:rPr>
      </w:pPr>
      <w:r w:rsidRPr="00563509">
        <w:rPr>
          <w:rStyle w:val="Cardexample1"/>
        </w:rPr>
        <w:t>ALG2         1.0     1.0     1.0   Algal group 2</w:t>
      </w:r>
      <w:r w:rsidR="00371687" w:rsidRPr="00563509">
        <w:rPr>
          <w:rStyle w:val="Cardexample1"/>
        </w:rPr>
        <w:t xml:space="preserve"> mg/l dry weight biomass</w:t>
      </w:r>
    </w:p>
    <w:p w14:paraId="300E47B0" w14:textId="77777777" w:rsidR="0041037A" w:rsidRPr="00563509" w:rsidRDefault="0041037A">
      <w:pPr>
        <w:pStyle w:val="Examplebody"/>
        <w:rPr>
          <w:rStyle w:val="Cardexample1"/>
        </w:rPr>
      </w:pPr>
      <w:r w:rsidRPr="00563509">
        <w:rPr>
          <w:rStyle w:val="Cardexample1"/>
        </w:rPr>
        <w:t>ALG3         1.0     1.0     1.0   Algal group 3</w:t>
      </w:r>
      <w:r w:rsidR="00371687" w:rsidRPr="00563509">
        <w:rPr>
          <w:rStyle w:val="Cardexample1"/>
        </w:rPr>
        <w:t xml:space="preserve"> mg/l dry weight biomass</w:t>
      </w:r>
    </w:p>
    <w:p w14:paraId="2EE0E5AF" w14:textId="77777777" w:rsidR="0041037A" w:rsidRPr="00563509" w:rsidRDefault="0041037A">
      <w:pPr>
        <w:pStyle w:val="Examplebody"/>
        <w:rPr>
          <w:rStyle w:val="Cardexample1"/>
        </w:rPr>
      </w:pPr>
      <w:r w:rsidRPr="00563509">
        <w:rPr>
          <w:rStyle w:val="Cardexample1"/>
        </w:rPr>
        <w:t xml:space="preserve">DO          </w:t>
      </w:r>
      <w:r w:rsidR="00A23DAB" w:rsidRPr="00563509">
        <w:rPr>
          <w:rStyle w:val="Cardexample1"/>
        </w:rPr>
        <w:t>-1.0</w:t>
      </w:r>
      <w:r w:rsidRPr="00563509">
        <w:rPr>
          <w:rStyle w:val="Cardexample1"/>
        </w:rPr>
        <w:t xml:space="preserve">     8.0     7.0   Dissolved oxygen</w:t>
      </w:r>
      <w:r w:rsidR="00371687" w:rsidRPr="00563509">
        <w:rPr>
          <w:rStyle w:val="Cardexample1"/>
        </w:rPr>
        <w:t xml:space="preserve"> mg/l</w:t>
      </w:r>
    </w:p>
    <w:p w14:paraId="04D82DA4" w14:textId="77777777" w:rsidR="0041037A" w:rsidRPr="00563509" w:rsidRDefault="0041037A">
      <w:pPr>
        <w:pStyle w:val="Examplebody"/>
        <w:rPr>
          <w:rStyle w:val="Cardexample1"/>
          <w:color w:val="000000"/>
        </w:rPr>
      </w:pPr>
      <w:r w:rsidRPr="00563509">
        <w:rPr>
          <w:rStyle w:val="Cardexample1"/>
        </w:rPr>
        <w:t>TIC          3.5     3.5     3.5   Total inorganic carbon</w:t>
      </w:r>
      <w:r w:rsidR="00121063" w:rsidRPr="00563509">
        <w:rPr>
          <w:rStyle w:val="Cardexample1"/>
          <w:color w:val="000000"/>
        </w:rPr>
        <w:t xml:space="preserve"> mg/l as C</w:t>
      </w:r>
    </w:p>
    <w:p w14:paraId="745B8F7E" w14:textId="77777777" w:rsidR="0041037A" w:rsidRPr="00563509" w:rsidRDefault="0041037A">
      <w:pPr>
        <w:pStyle w:val="Examplebody"/>
        <w:rPr>
          <w:rStyle w:val="Cardexample1"/>
        </w:rPr>
      </w:pPr>
      <w:r w:rsidRPr="00563509">
        <w:rPr>
          <w:rStyle w:val="Cardexample1"/>
        </w:rPr>
        <w:t>ALK         80.0    50.0    30.0   Alkalinity</w:t>
      </w:r>
      <w:r w:rsidR="00121063" w:rsidRPr="00563509">
        <w:t xml:space="preserve"> mg/l as CaCO3</w:t>
      </w:r>
    </w:p>
    <w:p w14:paraId="779CC756" w14:textId="77777777" w:rsidR="00321E40" w:rsidRPr="00563509" w:rsidRDefault="00321E40" w:rsidP="00321E40">
      <w:pPr>
        <w:pStyle w:val="Examplebody"/>
        <w:rPr>
          <w:rStyle w:val="Cardexample1"/>
        </w:rPr>
      </w:pPr>
      <w:r w:rsidRPr="00563509">
        <w:rPr>
          <w:rStyle w:val="Cardexample1"/>
        </w:rPr>
        <w:t>ZOO1      0.1000    0.10    0.10</w:t>
      </w:r>
      <w:r w:rsidR="00C6503B" w:rsidRPr="00563509">
        <w:rPr>
          <w:rStyle w:val="Cardexample1"/>
        </w:rPr>
        <w:t xml:space="preserve">   Zo</w:t>
      </w:r>
      <w:r w:rsidR="00371687" w:rsidRPr="00563509">
        <w:rPr>
          <w:rStyle w:val="Cardexample1"/>
        </w:rPr>
        <w:t>o</w:t>
      </w:r>
      <w:r w:rsidR="00C6503B" w:rsidRPr="00563509">
        <w:rPr>
          <w:rStyle w:val="Cardexample1"/>
        </w:rPr>
        <w:t>plankton</w:t>
      </w:r>
      <w:r w:rsidR="00371687" w:rsidRPr="00563509">
        <w:rPr>
          <w:rStyle w:val="Cardexample1"/>
        </w:rPr>
        <w:t xml:space="preserve"> mg/l dry biomass</w:t>
      </w:r>
    </w:p>
    <w:p w14:paraId="5498241A" w14:textId="77777777" w:rsidR="00321E40" w:rsidRPr="00563509" w:rsidRDefault="00321E40" w:rsidP="00321E40">
      <w:pPr>
        <w:pStyle w:val="Examplebody"/>
        <w:rPr>
          <w:rStyle w:val="Cardexample1"/>
        </w:rPr>
      </w:pPr>
      <w:r w:rsidRPr="00563509">
        <w:rPr>
          <w:rStyle w:val="Cardexample1"/>
        </w:rPr>
        <w:t>LDOM_P    0.0005   0.005   0.005</w:t>
      </w:r>
      <w:r w:rsidR="00DD1775" w:rsidRPr="00563509">
        <w:rPr>
          <w:rStyle w:val="Cardexample1"/>
        </w:rPr>
        <w:t xml:space="preserve">   </w:t>
      </w:r>
      <w:r w:rsidR="00DD1775" w:rsidRPr="00563509">
        <w:t>Total P in labile dissolved organic matter</w:t>
      </w:r>
    </w:p>
    <w:p w14:paraId="6BADEF01" w14:textId="77777777" w:rsidR="00321E40" w:rsidRPr="00563509" w:rsidRDefault="00321E40" w:rsidP="00321E40">
      <w:pPr>
        <w:pStyle w:val="Examplebody"/>
        <w:rPr>
          <w:rStyle w:val="Cardexample1"/>
        </w:rPr>
      </w:pPr>
      <w:r w:rsidRPr="00563509">
        <w:rPr>
          <w:rStyle w:val="Cardexample1"/>
        </w:rPr>
        <w:lastRenderedPageBreak/>
        <w:t>RDOM_P    0.0005   0.005   0.005</w:t>
      </w:r>
      <w:r w:rsidR="00DD1775" w:rsidRPr="00563509">
        <w:rPr>
          <w:rStyle w:val="Cardexample1"/>
        </w:rPr>
        <w:t xml:space="preserve">   </w:t>
      </w:r>
      <w:r w:rsidR="00DD1775" w:rsidRPr="00563509">
        <w:t>Total P in refractory dissolved organic matter</w:t>
      </w:r>
    </w:p>
    <w:p w14:paraId="0AB6F958" w14:textId="77777777" w:rsidR="00321E40" w:rsidRPr="00563509" w:rsidRDefault="00321E40" w:rsidP="00321E40">
      <w:pPr>
        <w:pStyle w:val="Examplebody"/>
        <w:rPr>
          <w:rStyle w:val="Cardexample1"/>
        </w:rPr>
      </w:pPr>
      <w:r w:rsidRPr="00563509">
        <w:rPr>
          <w:rStyle w:val="Cardexample1"/>
        </w:rPr>
        <w:t>LPOM_P    0.0005   0.005   0.005</w:t>
      </w:r>
      <w:r w:rsidR="00DD1775" w:rsidRPr="00563509">
        <w:rPr>
          <w:rStyle w:val="Cardexample1"/>
        </w:rPr>
        <w:t xml:space="preserve">   </w:t>
      </w:r>
      <w:r w:rsidR="00DD1775" w:rsidRPr="00563509">
        <w:t>Total P in labile particulate organic matter</w:t>
      </w:r>
    </w:p>
    <w:p w14:paraId="288861BD" w14:textId="77777777" w:rsidR="00321E40" w:rsidRPr="00563509" w:rsidRDefault="00321E40" w:rsidP="00321E40">
      <w:pPr>
        <w:pStyle w:val="Examplebody"/>
        <w:rPr>
          <w:rStyle w:val="Cardexample1"/>
        </w:rPr>
      </w:pPr>
      <w:r w:rsidRPr="00563509">
        <w:rPr>
          <w:rStyle w:val="Cardexample1"/>
        </w:rPr>
        <w:t>RPOM_P    0.0005   0.005   0.005</w:t>
      </w:r>
      <w:r w:rsidR="00DD1775" w:rsidRPr="00563509">
        <w:rPr>
          <w:rStyle w:val="Cardexample1"/>
        </w:rPr>
        <w:t xml:space="preserve">   </w:t>
      </w:r>
      <w:r w:rsidR="00DD1775" w:rsidRPr="00563509">
        <w:t>Total P in refractory particulate organic matter</w:t>
      </w:r>
    </w:p>
    <w:p w14:paraId="131A4F0D" w14:textId="77777777" w:rsidR="00321E40" w:rsidRPr="00563509" w:rsidRDefault="00321E40" w:rsidP="00321E40">
      <w:pPr>
        <w:pStyle w:val="Examplebody"/>
        <w:rPr>
          <w:rStyle w:val="Cardexample1"/>
        </w:rPr>
      </w:pPr>
      <w:r w:rsidRPr="00563509">
        <w:rPr>
          <w:rStyle w:val="Cardexample1"/>
        </w:rPr>
        <w:t>LDOM_N    0.0080   0.080   0.080</w:t>
      </w:r>
      <w:r w:rsidR="00DD1775" w:rsidRPr="00563509">
        <w:rPr>
          <w:rStyle w:val="Cardexample1"/>
        </w:rPr>
        <w:t xml:space="preserve">   </w:t>
      </w:r>
      <w:r w:rsidR="00DD1775" w:rsidRPr="00563509">
        <w:t>Total N in labile dissolved organic matter</w:t>
      </w:r>
    </w:p>
    <w:p w14:paraId="735772D2" w14:textId="77777777" w:rsidR="00321E40" w:rsidRPr="00563509" w:rsidRDefault="00321E40" w:rsidP="00321E40">
      <w:pPr>
        <w:pStyle w:val="Examplebody"/>
        <w:rPr>
          <w:rStyle w:val="Cardexample1"/>
        </w:rPr>
      </w:pPr>
      <w:r w:rsidRPr="00563509">
        <w:rPr>
          <w:rStyle w:val="Cardexample1"/>
        </w:rPr>
        <w:t>RDOM_N    0.0080   0.080   0.080</w:t>
      </w:r>
      <w:r w:rsidR="00DD1775" w:rsidRPr="00563509">
        <w:rPr>
          <w:rStyle w:val="Cardexample1"/>
        </w:rPr>
        <w:t xml:space="preserve">   </w:t>
      </w:r>
      <w:r w:rsidR="00DD1775" w:rsidRPr="00563509">
        <w:t>Total N in refractory dissolved organic matter</w:t>
      </w:r>
    </w:p>
    <w:p w14:paraId="7CDCDEF7" w14:textId="77777777" w:rsidR="00321E40" w:rsidRPr="00563509" w:rsidRDefault="00321E40" w:rsidP="00321E40">
      <w:pPr>
        <w:pStyle w:val="Examplebody"/>
        <w:rPr>
          <w:rStyle w:val="Cardexample1"/>
        </w:rPr>
      </w:pPr>
      <w:r w:rsidRPr="00563509">
        <w:rPr>
          <w:rStyle w:val="Cardexample1"/>
        </w:rPr>
        <w:t>LPOM_N    0.0080   0.080   0.080</w:t>
      </w:r>
      <w:r w:rsidR="00DD1775" w:rsidRPr="00563509">
        <w:rPr>
          <w:rStyle w:val="Cardexample1"/>
        </w:rPr>
        <w:t xml:space="preserve">   </w:t>
      </w:r>
      <w:r w:rsidR="00DD1775" w:rsidRPr="00563509">
        <w:t>Total N in labile particulate organic matter</w:t>
      </w:r>
    </w:p>
    <w:p w14:paraId="4062B386" w14:textId="77777777" w:rsidR="00321E40" w:rsidRPr="00563509" w:rsidRDefault="00321E40" w:rsidP="00321E40">
      <w:pPr>
        <w:pStyle w:val="Examplebody"/>
        <w:rPr>
          <w:rStyle w:val="Cardexample1"/>
        </w:rPr>
      </w:pPr>
      <w:r w:rsidRPr="00563509">
        <w:rPr>
          <w:rStyle w:val="Cardexample1"/>
        </w:rPr>
        <w:t>RPOM_N    0.0080   0.080   0.080</w:t>
      </w:r>
      <w:r w:rsidR="00DD1775" w:rsidRPr="00563509">
        <w:rPr>
          <w:rStyle w:val="Cardexample1"/>
        </w:rPr>
        <w:t xml:space="preserve">   </w:t>
      </w:r>
      <w:r w:rsidR="00DD1775" w:rsidRPr="00563509">
        <w:t>Total N in refractory particulate organic matter</w:t>
      </w:r>
    </w:p>
    <w:p w14:paraId="258DF70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rPr>
          <w:rFonts w:asciiTheme="minorHAnsi" w:hAnsiTheme="minorHAnsi"/>
          <w:szCs w:val="22"/>
        </w:rPr>
      </w:pPr>
      <w:r w:rsidRPr="00B7030B">
        <w:rPr>
          <w:rFonts w:asciiTheme="minorHAnsi" w:hAnsiTheme="minorHAnsi"/>
          <w:szCs w:val="22"/>
        </w:rPr>
        <w:t>Related Cards and Files</w:t>
      </w:r>
    </w:p>
    <w:p w14:paraId="524A3E67" w14:textId="77777777" w:rsidR="0041037A" w:rsidRPr="00B7030B" w:rsidRDefault="00C51A7D">
      <w:pPr>
        <w:pStyle w:val="Relatedcards"/>
        <w:keepNext/>
        <w:rPr>
          <w:rFonts w:asciiTheme="minorHAnsi" w:hAnsiTheme="minorHAnsi"/>
        </w:rPr>
      </w:pPr>
      <w:hyperlink w:anchor="constituent_computations" w:history="1">
        <w:r w:rsidR="0041037A" w:rsidRPr="00B7030B">
          <w:rPr>
            <w:rFonts w:asciiTheme="minorHAnsi" w:hAnsiTheme="minorHAnsi"/>
          </w:rPr>
          <w:t>Constituent Computations</w:t>
        </w:r>
      </w:hyperlink>
    </w:p>
    <w:p w14:paraId="0548C91E" w14:textId="77777777" w:rsidR="0041037A" w:rsidRPr="00B7030B" w:rsidRDefault="00C51A7D">
      <w:pPr>
        <w:pStyle w:val="Relatedcards"/>
        <w:keepNext/>
        <w:rPr>
          <w:rFonts w:asciiTheme="minorHAnsi" w:hAnsiTheme="minorHAnsi"/>
        </w:rPr>
      </w:pPr>
      <w:hyperlink w:anchor="active_constituents" w:history="1">
        <w:r w:rsidR="0041037A" w:rsidRPr="00B7030B">
          <w:rPr>
            <w:rFonts w:asciiTheme="minorHAnsi" w:hAnsiTheme="minorHAnsi"/>
          </w:rPr>
          <w:t>Active Constituents</w:t>
        </w:r>
      </w:hyperlink>
    </w:p>
    <w:p w14:paraId="54583341" w14:textId="77777777" w:rsidR="0041037A" w:rsidRPr="00B7030B" w:rsidRDefault="00C51A7D">
      <w:pPr>
        <w:pStyle w:val="Relatedcards"/>
        <w:rPr>
          <w:rFonts w:asciiTheme="minorHAnsi" w:hAnsiTheme="minorHAnsi"/>
        </w:rPr>
      </w:pPr>
      <w:hyperlink w:anchor="vertical_profile_file" w:history="1">
        <w:r w:rsidR="0041037A" w:rsidRPr="00B7030B">
          <w:rPr>
            <w:rFonts w:asciiTheme="minorHAnsi" w:hAnsiTheme="minorHAnsi"/>
          </w:rPr>
          <w:t>Vertical Profile File</w:t>
        </w:r>
      </w:hyperlink>
    </w:p>
    <w:p w14:paraId="56B316A9" w14:textId="77777777" w:rsidR="0041037A" w:rsidRPr="00B7030B" w:rsidRDefault="00C51A7D">
      <w:pPr>
        <w:pStyle w:val="Relatedcards"/>
        <w:rPr>
          <w:rFonts w:asciiTheme="minorHAnsi" w:hAnsiTheme="minorHAnsi"/>
        </w:rPr>
      </w:pPr>
      <w:hyperlink w:anchor="longitudinal_profile_file" w:history="1">
        <w:r w:rsidR="0041037A" w:rsidRPr="00B7030B">
          <w:rPr>
            <w:rFonts w:asciiTheme="minorHAnsi" w:hAnsiTheme="minorHAnsi"/>
          </w:rPr>
          <w:t>Longitudinal Profile File</w:t>
        </w:r>
      </w:hyperlink>
    </w:p>
    <w:p w14:paraId="2F792744" w14:textId="77777777" w:rsidR="0041037A" w:rsidRPr="00D1720E" w:rsidRDefault="0041037A" w:rsidP="00D1720E">
      <w:pPr>
        <w:pStyle w:val="Heading4"/>
        <w:spacing w:before="0" w:after="0"/>
      </w:pPr>
      <w:r w:rsidRPr="00B7030B">
        <w:br w:type="page"/>
      </w:r>
      <w:bookmarkStart w:id="1780" w:name="constituent_output"/>
      <w:bookmarkStart w:id="1781" w:name="_Toc41047737"/>
      <w:bookmarkEnd w:id="1780"/>
      <w:r w:rsidRPr="00D1720E">
        <w:lastRenderedPageBreak/>
        <w:t>Constituent Output (CST PRINT)</w:t>
      </w:r>
      <w:bookmarkEnd w:id="1781"/>
    </w:p>
    <w:p w14:paraId="55E41552"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82" w:name="_Toc8027377"/>
      <w:r w:rsidR="0041037A" w:rsidRPr="00B7030B">
        <w:rPr>
          <w:rStyle w:val="CardReferen"/>
          <w:rFonts w:asciiTheme="minorHAnsi" w:hAnsiTheme="minorHAnsi"/>
          <w:b/>
          <w:bCs/>
        </w:rPr>
        <w:instrText>Constituent Output (CST PRINT)</w:instrText>
      </w:r>
      <w:bookmarkEnd w:id="178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A12DEC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0F9590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CPRWBC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w:t>
      </w:r>
      <w:r w:rsidRPr="00B7030B">
        <w:rPr>
          <w:rFonts w:asciiTheme="minorHAnsi" w:hAnsiTheme="minorHAnsi"/>
        </w:rPr>
        <w:softHyphen/>
        <w:t>eci</w:t>
      </w:r>
      <w:r w:rsidRPr="00B7030B">
        <w:rPr>
          <w:rFonts w:asciiTheme="minorHAnsi" w:hAnsiTheme="minorHAnsi"/>
        </w:rPr>
        <w:softHyphen/>
        <w:t>fies which con</w:t>
      </w:r>
      <w:r w:rsidRPr="00B7030B">
        <w:rPr>
          <w:rFonts w:asciiTheme="minorHAnsi" w:hAnsiTheme="minorHAnsi"/>
        </w:rPr>
        <w:softHyphen/>
        <w:t>sti</w:t>
      </w:r>
      <w:r w:rsidRPr="00B7030B">
        <w:rPr>
          <w:rFonts w:asciiTheme="minorHAnsi" w:hAnsiTheme="minorHAnsi"/>
        </w:rPr>
        <w:softHyphen/>
        <w:t>tu</w:t>
      </w:r>
      <w:r w:rsidRPr="00B7030B">
        <w:rPr>
          <w:rFonts w:asciiTheme="minorHAnsi" w:hAnsiTheme="minorHAnsi"/>
        </w:rPr>
        <w:softHyphen/>
        <w:t>ents are pri</w:t>
      </w:r>
      <w:r w:rsidRPr="00B7030B">
        <w:rPr>
          <w:rFonts w:asciiTheme="minorHAnsi" w:hAnsiTheme="minorHAnsi"/>
        </w:rPr>
        <w:softHyphen/>
        <w:t>nt</w:t>
      </w:r>
      <w:r w:rsidRPr="00B7030B">
        <w:rPr>
          <w:rFonts w:asciiTheme="minorHAnsi" w:hAnsiTheme="minorHAnsi"/>
        </w:rPr>
        <w:softHyphen/>
        <w:t>ed to output files, ON or OFF</w:t>
      </w:r>
    </w:p>
    <w:p w14:paraId="68D92820" w14:textId="77777777" w:rsidR="0041037A" w:rsidRPr="00B7030B" w:rsidRDefault="0041037A">
      <w:pPr>
        <w:pStyle w:val="BodyText2"/>
      </w:pPr>
    </w:p>
    <w:p w14:paraId="6DE53182" w14:textId="77777777" w:rsidR="0041037A" w:rsidRPr="001F4F07" w:rsidRDefault="0041037A">
      <w:pPr>
        <w:pStyle w:val="BodyText"/>
        <w:rPr>
          <w:sz w:val="20"/>
        </w:rPr>
      </w:pPr>
      <w:r w:rsidRPr="001F4F07">
        <w:rPr>
          <w:sz w:val="20"/>
        </w:rPr>
        <w:t xml:space="preserve">This card specifies which constituents are printed to </w:t>
      </w:r>
      <w:r w:rsidR="00C10936" w:rsidRPr="001F4F07">
        <w:rPr>
          <w:sz w:val="20"/>
        </w:rPr>
        <w:t xml:space="preserve">all the output files for water quality such as </w:t>
      </w:r>
      <w:r w:rsidRPr="001F4F07">
        <w:rPr>
          <w:sz w:val="20"/>
        </w:rPr>
        <w:t xml:space="preserve">the </w:t>
      </w:r>
      <w:hyperlink w:anchor="snapshot_output_file" w:history="1">
        <w:r w:rsidRPr="001F4F07">
          <w:rPr>
            <w:rStyle w:val="Hyperlink"/>
            <w:rFonts w:asciiTheme="minorHAnsi" w:hAnsiTheme="minorHAnsi"/>
          </w:rPr>
          <w:t>snapshot file</w:t>
        </w:r>
      </w:hyperlink>
      <w:r w:rsidRPr="001F4F07">
        <w:rPr>
          <w:sz w:val="20"/>
        </w:rPr>
        <w:t xml:space="preserve"> [</w:t>
      </w:r>
      <w:hyperlink w:anchor="snapshot_filename" w:history="1">
        <w:r w:rsidRPr="001F4F07">
          <w:rPr>
            <w:rStyle w:val="Hyperlink"/>
            <w:rFonts w:asciiTheme="minorHAnsi" w:hAnsiTheme="minorHAnsi" w:cs="Arial"/>
          </w:rPr>
          <w:t>SNPF</w:t>
        </w:r>
        <w:r w:rsidRPr="001F4F07">
          <w:rPr>
            <w:rStyle w:val="Hyperlink"/>
            <w:rFonts w:asciiTheme="minorHAnsi" w:hAnsiTheme="minorHAnsi" w:cs="Arial"/>
          </w:rPr>
          <w:softHyphen/>
          <w:t>N</w:t>
        </w:r>
      </w:hyperlink>
      <w:r w:rsidRPr="001F4F07">
        <w:rPr>
          <w:sz w:val="20"/>
        </w:rPr>
        <w:t xml:space="preserve">], </w:t>
      </w:r>
      <w:hyperlink w:anchor="time_series_output_file" w:history="1">
        <w:r w:rsidRPr="001F4F07">
          <w:rPr>
            <w:rStyle w:val="Hyperlink"/>
            <w:rFonts w:asciiTheme="minorHAnsi" w:hAnsiTheme="minorHAnsi"/>
          </w:rPr>
          <w:t>time series file</w:t>
        </w:r>
      </w:hyperlink>
      <w:r w:rsidRPr="001F4F07">
        <w:rPr>
          <w:sz w:val="20"/>
        </w:rPr>
        <w:t xml:space="preserve"> [</w:t>
      </w:r>
      <w:hyperlink w:anchor="time_series_filename" w:history="1">
        <w:r w:rsidRPr="001F4F07">
          <w:rPr>
            <w:rStyle w:val="Hyperlink"/>
            <w:rFonts w:asciiTheme="minorHAnsi" w:hAnsiTheme="minorHAnsi" w:cs="Arial"/>
          </w:rPr>
          <w:t>TSRFN</w:t>
        </w:r>
      </w:hyperlink>
      <w:r w:rsidRPr="001F4F07">
        <w:rPr>
          <w:sz w:val="20"/>
        </w:rPr>
        <w:t xml:space="preserve">], </w:t>
      </w:r>
      <w:hyperlink w:anchor="profile_plot_file" w:history="1">
        <w:r w:rsidRPr="001F4F07">
          <w:rPr>
            <w:rStyle w:val="Hyperlink"/>
            <w:rFonts w:asciiTheme="minorHAnsi" w:hAnsiTheme="minorHAnsi"/>
          </w:rPr>
          <w:t>profile plot file</w:t>
        </w:r>
      </w:hyperlink>
      <w:r w:rsidRPr="001F4F07">
        <w:rPr>
          <w:sz w:val="20"/>
        </w:rPr>
        <w:t xml:space="preserve"> [</w:t>
      </w:r>
      <w:hyperlink w:anchor="profile_filename" w:history="1">
        <w:r w:rsidRPr="001F4F07">
          <w:rPr>
            <w:rStyle w:val="Hyperlink"/>
            <w:rFonts w:asciiTheme="minorHAnsi" w:hAnsiTheme="minorHAnsi" w:cs="Arial"/>
          </w:rPr>
          <w:t>PRFFN</w:t>
        </w:r>
      </w:hyperlink>
      <w:r w:rsidRPr="001F4F07">
        <w:rPr>
          <w:sz w:val="20"/>
        </w:rPr>
        <w:t xml:space="preserve">], </w:t>
      </w:r>
      <w:r w:rsidR="00C10936" w:rsidRPr="001F4F07">
        <w:rPr>
          <w:sz w:val="20"/>
        </w:rPr>
        <w:t xml:space="preserve">spreadsheet plot file, withdrawal output, </w:t>
      </w:r>
      <w:r w:rsidRPr="001F4F07">
        <w:rPr>
          <w:sz w:val="20"/>
        </w:rPr>
        <w:t xml:space="preserve">and </w:t>
      </w:r>
      <w:hyperlink w:anchor="contour_plot_file" w:history="1">
        <w:r w:rsidRPr="001F4F07">
          <w:rPr>
            <w:rStyle w:val="Hyperlink"/>
            <w:rFonts w:asciiTheme="minorHAnsi" w:hAnsiTheme="minorHAnsi"/>
          </w:rPr>
          <w:t>contour plot file</w:t>
        </w:r>
      </w:hyperlink>
      <w:r w:rsidRPr="001F4F07">
        <w:rPr>
          <w:sz w:val="20"/>
        </w:rPr>
        <w:t xml:space="preserve"> [</w:t>
      </w:r>
      <w:hyperlink w:anchor="contour_filename" w:history="1">
        <w:r w:rsidRPr="001F4F07">
          <w:rPr>
            <w:rStyle w:val="Hyperlink"/>
            <w:rFonts w:asciiTheme="minorHAnsi" w:hAnsiTheme="minorHAnsi" w:cs="Arial"/>
          </w:rPr>
          <w:t>CPLFN</w:t>
        </w:r>
      </w:hyperlink>
      <w:r w:rsidRPr="001F4F07">
        <w:rPr>
          <w:sz w:val="20"/>
        </w:rPr>
        <w:t>].  The user does not have control over which constitu</w:t>
      </w:r>
      <w:r w:rsidRPr="001F4F07">
        <w:rPr>
          <w:sz w:val="20"/>
        </w:rPr>
        <w:softHyphen/>
        <w:t>ents will be sent to an indivi</w:t>
      </w:r>
      <w:r w:rsidRPr="001F4F07">
        <w:rPr>
          <w:sz w:val="20"/>
        </w:rPr>
        <w:softHyphen/>
        <w:t xml:space="preserve">dual file. </w:t>
      </w:r>
    </w:p>
    <w:p w14:paraId="0CA938EC" w14:textId="77777777" w:rsidR="0041037A" w:rsidRPr="00B7030B" w:rsidRDefault="0041037A" w:rsidP="00563509">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52F9706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CST PRINT </w:t>
      </w:r>
      <w:proofErr w:type="gramStart"/>
      <w:r w:rsidRPr="00563509">
        <w:t xml:space="preserve">CPRWBC  </w:t>
      </w:r>
      <w:proofErr w:type="spellStart"/>
      <w:r w:rsidRPr="00563509">
        <w:t>CPRWBC</w:t>
      </w:r>
      <w:proofErr w:type="spellEnd"/>
      <w:proofErr w:type="gram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p>
    <w:p w14:paraId="465A01E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TDS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dissolved solids or salinity</w:t>
      </w:r>
    </w:p>
    <w:p w14:paraId="0606BBC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TRACER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Generic</w:t>
      </w:r>
      <w:proofErr w:type="gramEnd"/>
      <w:r w:rsidRPr="00563509">
        <w:t xml:space="preserve"> constituent 1 - tracer</w:t>
      </w:r>
    </w:p>
    <w:p w14:paraId="4B5E8D1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AGE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Generic</w:t>
      </w:r>
      <w:proofErr w:type="gramEnd"/>
      <w:r w:rsidRPr="00563509">
        <w:t xml:space="preserve"> constituent 2 - residence time</w:t>
      </w:r>
    </w:p>
    <w:p w14:paraId="0558B13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COL1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Generic</w:t>
      </w:r>
      <w:proofErr w:type="gramEnd"/>
      <w:r w:rsidRPr="00563509">
        <w:t xml:space="preserve"> constituent 3 - coliform group 1</w:t>
      </w:r>
    </w:p>
    <w:p w14:paraId="36931B0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COL2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Generic</w:t>
      </w:r>
      <w:proofErr w:type="gramEnd"/>
      <w:r w:rsidRPr="00563509">
        <w:t xml:space="preserve"> constituent 4 - coliform group 2</w:t>
      </w:r>
    </w:p>
    <w:p w14:paraId="44803D5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ISS1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Inorganic</w:t>
      </w:r>
      <w:proofErr w:type="gramEnd"/>
      <w:r w:rsidRPr="00563509">
        <w:t xml:space="preserve"> suspended solids group 1</w:t>
      </w:r>
    </w:p>
    <w:p w14:paraId="06BE517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ISS2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Inorganic</w:t>
      </w:r>
      <w:proofErr w:type="gramEnd"/>
      <w:r w:rsidRPr="00563509">
        <w:t xml:space="preserve"> suspended solids group 2</w:t>
      </w:r>
    </w:p>
    <w:p w14:paraId="4E47ABF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ISS3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Inorganic</w:t>
      </w:r>
      <w:proofErr w:type="gramEnd"/>
      <w:r w:rsidRPr="00563509">
        <w:t xml:space="preserve"> suspended solids group 3</w:t>
      </w:r>
    </w:p>
    <w:p w14:paraId="2E9D71A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Inorganic</w:t>
      </w:r>
      <w:proofErr w:type="gramEnd"/>
      <w:r w:rsidRPr="00563509">
        <w:t xml:space="preserve"> dissolved phosphorus</w:t>
      </w:r>
    </w:p>
    <w:p w14:paraId="691F149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Ammonium</w:t>
      </w:r>
      <w:proofErr w:type="gramEnd"/>
    </w:p>
    <w:p w14:paraId="6865289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Nitrate</w:t>
      </w:r>
      <w:proofErr w:type="gramEnd"/>
      <w:r w:rsidRPr="00563509">
        <w:t>-nitrite</w:t>
      </w:r>
    </w:p>
    <w:p w14:paraId="0BD3E76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Dissolved</w:t>
      </w:r>
      <w:proofErr w:type="gramEnd"/>
      <w:r w:rsidRPr="00563509">
        <w:t xml:space="preserve"> silica</w:t>
      </w:r>
    </w:p>
    <w:p w14:paraId="5B602DA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PSI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Particulate</w:t>
      </w:r>
      <w:proofErr w:type="gramEnd"/>
      <w:r w:rsidRPr="00563509">
        <w:t xml:space="preserve"> biogenic silica</w:t>
      </w:r>
    </w:p>
    <w:p w14:paraId="13C37EF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proofErr w:type="spellStart"/>
      <w:r w:rsidRPr="00563509">
        <w:t>FEe</w:t>
      </w:r>
      <w:proofErr w:type="spellEnd"/>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Iron</w:t>
      </w:r>
      <w:proofErr w:type="gramEnd"/>
    </w:p>
    <w:p w14:paraId="4DE983E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Labile</w:t>
      </w:r>
      <w:proofErr w:type="gramEnd"/>
      <w:r w:rsidRPr="00563509">
        <w:t xml:space="preserve"> dissolved organic matter</w:t>
      </w:r>
    </w:p>
    <w:p w14:paraId="1276BA3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Refractory</w:t>
      </w:r>
      <w:proofErr w:type="gramEnd"/>
      <w:r w:rsidRPr="00563509">
        <w:t xml:space="preserve"> dissolved organic matter</w:t>
      </w:r>
    </w:p>
    <w:p w14:paraId="6FD1D24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Labile</w:t>
      </w:r>
      <w:proofErr w:type="gramEnd"/>
      <w:r w:rsidRPr="00563509">
        <w:t xml:space="preserve"> particulate organic matter</w:t>
      </w:r>
    </w:p>
    <w:p w14:paraId="5F7BC30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Refractory</w:t>
      </w:r>
      <w:proofErr w:type="gramEnd"/>
      <w:r w:rsidRPr="00563509">
        <w:t xml:space="preserve"> particulate organic matter</w:t>
      </w:r>
    </w:p>
    <w:p w14:paraId="29F5E56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 group 1</w:t>
      </w:r>
    </w:p>
    <w:p w14:paraId="596E253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 group 2</w:t>
      </w:r>
    </w:p>
    <w:p w14:paraId="71967A6E"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 group 3</w:t>
      </w:r>
    </w:p>
    <w:p w14:paraId="34E3CACB"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CBOD1-P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1</w:t>
      </w:r>
    </w:p>
    <w:p w14:paraId="21E798E7"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CBOD2-P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2</w:t>
      </w:r>
    </w:p>
    <w:p w14:paraId="4CE19083"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CBOD3-P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3</w:t>
      </w:r>
    </w:p>
    <w:p w14:paraId="0471CD15"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CBOD1-N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1</w:t>
      </w:r>
    </w:p>
    <w:p w14:paraId="1CD549CA"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CBOD2-N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2</w:t>
      </w:r>
    </w:p>
    <w:p w14:paraId="3D7C95D6"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CBOD3-N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3</w:t>
      </w:r>
    </w:p>
    <w:p w14:paraId="6F8D093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ALG1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Algal</w:t>
      </w:r>
      <w:proofErr w:type="gramEnd"/>
      <w:r w:rsidRPr="00563509">
        <w:t xml:space="preserve"> group 1</w:t>
      </w:r>
    </w:p>
    <w:p w14:paraId="10A727A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ALG2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Algal</w:t>
      </w:r>
      <w:proofErr w:type="gramEnd"/>
      <w:r w:rsidRPr="00563509">
        <w:t xml:space="preserve"> group 2</w:t>
      </w:r>
    </w:p>
    <w:p w14:paraId="77A7D1D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ALG3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Algal</w:t>
      </w:r>
      <w:proofErr w:type="gramEnd"/>
      <w:r w:rsidRPr="00563509">
        <w:t xml:space="preserve"> group 3</w:t>
      </w:r>
    </w:p>
    <w:p w14:paraId="7C2AA94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Dissolved</w:t>
      </w:r>
      <w:proofErr w:type="gramEnd"/>
      <w:r w:rsidRPr="00563509">
        <w:t xml:space="preserve"> oxygen</w:t>
      </w:r>
    </w:p>
    <w:p w14:paraId="0BAC15A2" w14:textId="77777777" w:rsidR="0041037A" w:rsidRPr="00563509" w:rsidRDefault="0041037A" w:rsidP="00121063">
      <w:pPr>
        <w:pStyle w:val="Examplebody"/>
        <w:rPr>
          <w:color w:val="000000"/>
        </w:rPr>
      </w:pPr>
      <w:r w:rsidRPr="00563509">
        <w:t xml:space="preserve">TIC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inorganic carbon</w:t>
      </w:r>
      <w:r w:rsidR="00121063" w:rsidRPr="00563509">
        <w:rPr>
          <w:rStyle w:val="Cardexample1"/>
          <w:color w:val="000000"/>
        </w:rPr>
        <w:t xml:space="preserve"> mg/l as C</w:t>
      </w:r>
    </w:p>
    <w:p w14:paraId="63C6946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ALK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Alkalinity</w:t>
      </w:r>
      <w:proofErr w:type="gramEnd"/>
      <w:r w:rsidR="00121063" w:rsidRPr="00563509">
        <w:t xml:space="preserve"> mg/l as CaCO3</w:t>
      </w:r>
    </w:p>
    <w:p w14:paraId="54394316" w14:textId="77777777" w:rsidR="005E581D" w:rsidRPr="00563509" w:rsidRDefault="005E581D" w:rsidP="005E581D">
      <w:pPr>
        <w:pStyle w:val="Examplebody"/>
        <w:rPr>
          <w:rStyle w:val="Cardexample1"/>
        </w:rPr>
      </w:pPr>
      <w:r w:rsidRPr="00563509">
        <w:rPr>
          <w:rStyle w:val="Cardexample1"/>
        </w:rPr>
        <w:t xml:space="preserve">ZOO1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w:t>
      </w:r>
      <w:r w:rsidRPr="00563509">
        <w:rPr>
          <w:rStyle w:val="Cardexample1"/>
        </w:rPr>
        <w:t>Zo</w:t>
      </w:r>
      <w:r w:rsidR="00C10936" w:rsidRPr="00563509">
        <w:rPr>
          <w:rStyle w:val="Cardexample1"/>
        </w:rPr>
        <w:t>o</w:t>
      </w:r>
      <w:r w:rsidRPr="00563509">
        <w:rPr>
          <w:rStyle w:val="Cardexample1"/>
        </w:rPr>
        <w:t>plankton</w:t>
      </w:r>
      <w:proofErr w:type="gramEnd"/>
    </w:p>
    <w:p w14:paraId="33CF77E3" w14:textId="77777777" w:rsidR="005E581D" w:rsidRPr="00563509" w:rsidRDefault="005E581D" w:rsidP="005E581D">
      <w:pPr>
        <w:pStyle w:val="Examplebody"/>
        <w:rPr>
          <w:rStyle w:val="Cardexample1"/>
        </w:rPr>
      </w:pPr>
      <w:r w:rsidRPr="00563509">
        <w:rPr>
          <w:rStyle w:val="Cardexample1"/>
        </w:rPr>
        <w:t xml:space="preserve">LDOM_P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P in labile dissolved organic matter</w:t>
      </w:r>
    </w:p>
    <w:p w14:paraId="39371196" w14:textId="77777777" w:rsidR="005E581D" w:rsidRPr="00563509" w:rsidRDefault="005E581D" w:rsidP="005E581D">
      <w:pPr>
        <w:pStyle w:val="Examplebody"/>
        <w:rPr>
          <w:rStyle w:val="Cardexample1"/>
        </w:rPr>
      </w:pPr>
      <w:r w:rsidRPr="00563509">
        <w:rPr>
          <w:rStyle w:val="Cardexample1"/>
        </w:rPr>
        <w:t xml:space="preserve">RDOM_P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P in refractory dissolved organic matter</w:t>
      </w:r>
    </w:p>
    <w:p w14:paraId="10AA8455" w14:textId="77777777" w:rsidR="005E581D" w:rsidRPr="00563509" w:rsidRDefault="005E581D" w:rsidP="005E581D">
      <w:pPr>
        <w:pStyle w:val="Examplebody"/>
        <w:rPr>
          <w:rStyle w:val="Cardexample1"/>
        </w:rPr>
      </w:pPr>
      <w:r w:rsidRPr="00563509">
        <w:rPr>
          <w:rStyle w:val="Cardexample1"/>
        </w:rPr>
        <w:t xml:space="preserve">LPOM_P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P in labile particulate organic matter</w:t>
      </w:r>
    </w:p>
    <w:p w14:paraId="78A36660" w14:textId="77777777" w:rsidR="005E581D" w:rsidRPr="00563509" w:rsidRDefault="005E581D" w:rsidP="005E581D">
      <w:pPr>
        <w:pStyle w:val="Examplebody"/>
        <w:rPr>
          <w:rStyle w:val="Cardexample1"/>
        </w:rPr>
      </w:pPr>
      <w:r w:rsidRPr="00563509">
        <w:rPr>
          <w:rStyle w:val="Cardexample1"/>
        </w:rPr>
        <w:t xml:space="preserve">RPOM_P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P in refractory particulate organic matter</w:t>
      </w:r>
    </w:p>
    <w:p w14:paraId="2F9B653D" w14:textId="77777777" w:rsidR="005E581D" w:rsidRPr="00563509" w:rsidRDefault="005E581D" w:rsidP="005E581D">
      <w:pPr>
        <w:pStyle w:val="Examplebody"/>
        <w:rPr>
          <w:rStyle w:val="Cardexample1"/>
        </w:rPr>
      </w:pPr>
      <w:r w:rsidRPr="00563509">
        <w:rPr>
          <w:rStyle w:val="Cardexample1"/>
        </w:rPr>
        <w:t xml:space="preserve">LDOM_N        </w:t>
      </w:r>
      <w:r w:rsidRPr="00563509">
        <w:t xml:space="preserve">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N in labile dissolved organic matter</w:t>
      </w:r>
    </w:p>
    <w:p w14:paraId="7787B271" w14:textId="77777777" w:rsidR="005E581D" w:rsidRPr="00563509" w:rsidRDefault="005E581D" w:rsidP="005E581D">
      <w:pPr>
        <w:pStyle w:val="Examplebody"/>
        <w:rPr>
          <w:rStyle w:val="Cardexample1"/>
        </w:rPr>
      </w:pPr>
      <w:r w:rsidRPr="00563509">
        <w:rPr>
          <w:rStyle w:val="Cardexample1"/>
        </w:rPr>
        <w:t xml:space="preserve">RDOM_N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N in refractory dissolved organic matter</w:t>
      </w:r>
    </w:p>
    <w:p w14:paraId="2BD59EB9" w14:textId="77777777" w:rsidR="005E581D" w:rsidRPr="00563509" w:rsidRDefault="005E581D" w:rsidP="005E581D">
      <w:pPr>
        <w:pStyle w:val="Examplebody"/>
        <w:rPr>
          <w:rStyle w:val="Cardexample1"/>
        </w:rPr>
      </w:pPr>
      <w:r w:rsidRPr="00563509">
        <w:rPr>
          <w:rStyle w:val="Cardexample1"/>
        </w:rPr>
        <w:t xml:space="preserve">LPOM_N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N in labile particulate organic matter</w:t>
      </w:r>
    </w:p>
    <w:p w14:paraId="3D36FAD8" w14:textId="77777777" w:rsidR="005E581D" w:rsidRPr="00563509" w:rsidRDefault="005E581D" w:rsidP="005E581D">
      <w:pPr>
        <w:pStyle w:val="Examplebody"/>
        <w:rPr>
          <w:rStyle w:val="Cardexample1"/>
        </w:rPr>
      </w:pPr>
      <w:r w:rsidRPr="00563509">
        <w:rPr>
          <w:rStyle w:val="Cardexample1"/>
        </w:rPr>
        <w:t xml:space="preserve">RPOM_N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N in refractory particulate organic matter</w:t>
      </w:r>
    </w:p>
    <w:p w14:paraId="01420FEE" w14:textId="77777777" w:rsidR="0041037A" w:rsidRPr="00B7030B" w:rsidRDefault="0041037A" w:rsidP="00563509">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szCs w:val="22"/>
        </w:rPr>
      </w:pPr>
      <w:r w:rsidRPr="00B7030B">
        <w:rPr>
          <w:rFonts w:asciiTheme="minorHAnsi" w:hAnsiTheme="minorHAnsi"/>
          <w:szCs w:val="22"/>
        </w:rPr>
        <w:t>Related Cards and Files</w:t>
      </w:r>
    </w:p>
    <w:p w14:paraId="5E69E0AC" w14:textId="77777777" w:rsidR="0041037A" w:rsidRPr="00B7030B" w:rsidRDefault="00C51A7D">
      <w:pPr>
        <w:pStyle w:val="Relatedcards"/>
        <w:rPr>
          <w:rFonts w:asciiTheme="minorHAnsi" w:hAnsiTheme="minorHAnsi"/>
        </w:rPr>
      </w:pPr>
      <w:hyperlink w:anchor="snapshot_print" w:history="1">
        <w:r w:rsidR="0041037A" w:rsidRPr="00B7030B">
          <w:rPr>
            <w:rFonts w:asciiTheme="minorHAnsi" w:hAnsiTheme="minorHAnsi"/>
          </w:rPr>
          <w:t>Snapshot Print</w:t>
        </w:r>
      </w:hyperlink>
      <w:r w:rsidR="00563509" w:rsidRPr="00563509">
        <w:rPr>
          <w:rFonts w:asciiTheme="minorHAnsi" w:hAnsiTheme="minorHAnsi"/>
          <w:u w:val="none"/>
        </w:rPr>
        <w:t xml:space="preserve">  </w:t>
      </w:r>
      <w:hyperlink w:anchor="profiles" w:history="1">
        <w:r w:rsidR="0041037A" w:rsidRPr="00B7030B">
          <w:rPr>
            <w:rFonts w:asciiTheme="minorHAnsi" w:hAnsiTheme="minorHAnsi"/>
          </w:rPr>
          <w:t>Profile Plot</w:t>
        </w:r>
      </w:hyperlink>
      <w:r w:rsidR="00563509" w:rsidRPr="00563509">
        <w:rPr>
          <w:rFonts w:asciiTheme="minorHAnsi" w:hAnsiTheme="minorHAnsi"/>
          <w:u w:val="none"/>
        </w:rPr>
        <w:t xml:space="preserve">  </w:t>
      </w:r>
      <w:hyperlink w:anchor="time_series" w:history="1">
        <w:r w:rsidR="0041037A" w:rsidRPr="00B7030B">
          <w:rPr>
            <w:rFonts w:asciiTheme="minorHAnsi" w:hAnsiTheme="minorHAnsi"/>
          </w:rPr>
          <w:t>Time Series Plot</w:t>
        </w:r>
      </w:hyperlink>
      <w:r w:rsidR="00563509" w:rsidRPr="00563509">
        <w:rPr>
          <w:rFonts w:asciiTheme="minorHAnsi" w:hAnsiTheme="minorHAnsi"/>
          <w:u w:val="none"/>
        </w:rPr>
        <w:t xml:space="preserve">  </w:t>
      </w:r>
      <w:hyperlink w:anchor="spreadsheet" w:history="1">
        <w:r w:rsidR="0041037A" w:rsidRPr="00B7030B">
          <w:rPr>
            <w:rFonts w:asciiTheme="minorHAnsi" w:hAnsiTheme="minorHAnsi"/>
          </w:rPr>
          <w:t>Spreadsheet Plot</w:t>
        </w:r>
      </w:hyperlink>
      <w:r w:rsidR="00563509" w:rsidRPr="00563509">
        <w:rPr>
          <w:rFonts w:asciiTheme="minorHAnsi" w:hAnsiTheme="minorHAnsi"/>
          <w:u w:val="none"/>
        </w:rPr>
        <w:t xml:space="preserve">  </w:t>
      </w:r>
      <w:hyperlink w:anchor="contours" w:history="1">
        <w:r w:rsidR="0041037A" w:rsidRPr="00B7030B">
          <w:rPr>
            <w:rFonts w:asciiTheme="minorHAnsi" w:hAnsiTheme="minorHAnsi"/>
          </w:rPr>
          <w:t>Contour Plot</w:t>
        </w:r>
      </w:hyperlink>
    </w:p>
    <w:p w14:paraId="1EDCFDB4" w14:textId="77777777" w:rsidR="0041037A" w:rsidRPr="00B7030B" w:rsidRDefault="0041037A" w:rsidP="00D1720E">
      <w:pPr>
        <w:pStyle w:val="Heading4"/>
        <w:spacing w:before="0" w:after="0"/>
      </w:pPr>
      <w:r w:rsidRPr="00B7030B">
        <w:br w:type="page"/>
      </w:r>
      <w:bookmarkStart w:id="1783" w:name="inflow_active"/>
      <w:bookmarkStart w:id="1784" w:name="_Toc41047738"/>
      <w:bookmarkEnd w:id="1783"/>
      <w:r w:rsidRPr="00B7030B">
        <w:lastRenderedPageBreak/>
        <w:t>Inflow Active Constituent Control (CIN CON)</w:t>
      </w:r>
      <w:bookmarkEnd w:id="1784"/>
    </w:p>
    <w:p w14:paraId="1EFDB1D1"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85" w:name="_Toc8027378"/>
      <w:r w:rsidR="0041037A" w:rsidRPr="00B7030B">
        <w:rPr>
          <w:rStyle w:val="CardReferen"/>
          <w:rFonts w:asciiTheme="minorHAnsi" w:hAnsiTheme="minorHAnsi"/>
          <w:b/>
          <w:bCs/>
        </w:rPr>
        <w:instrText>Inflow Active Constituent Control (CIN CON)</w:instrText>
      </w:r>
      <w:bookmarkEnd w:id="1785"/>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59B671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5CE676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CINBRC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con</w:t>
      </w:r>
      <w:r w:rsidRPr="00B7030B">
        <w:rPr>
          <w:rFonts w:asciiTheme="minorHAnsi" w:hAnsiTheme="minorHAnsi"/>
        </w:rPr>
        <w:softHyphen/>
        <w:t>stituents are includ</w:t>
      </w:r>
      <w:r w:rsidRPr="00B7030B">
        <w:rPr>
          <w:rFonts w:asciiTheme="minorHAnsi" w:hAnsiTheme="minorHAnsi"/>
        </w:rPr>
        <w:softHyphen/>
        <w:t>ed in inflow constitu</w:t>
      </w:r>
      <w:r w:rsidRPr="00B7030B">
        <w:rPr>
          <w:rFonts w:asciiTheme="minorHAnsi" w:hAnsiTheme="minorHAnsi"/>
        </w:rPr>
        <w:softHyphen/>
        <w:t>ent file, ON or OFF</w:t>
      </w:r>
    </w:p>
    <w:p w14:paraId="4A617491" w14:textId="2B3573F6" w:rsidR="0041037A" w:rsidRPr="001F4F07" w:rsidRDefault="0041037A">
      <w:pPr>
        <w:pStyle w:val="BodyText"/>
        <w:rPr>
          <w:sz w:val="20"/>
        </w:rPr>
      </w:pPr>
      <w:r w:rsidRPr="001F4F07">
        <w:rPr>
          <w:sz w:val="20"/>
        </w:rPr>
        <w:t>For some applications, inflow concentrations for a particular constituent may not be avail</w:t>
      </w:r>
      <w:r w:rsidRPr="001F4F07">
        <w:rPr>
          <w:sz w:val="20"/>
        </w:rPr>
        <w:softHyphen/>
        <w:t xml:space="preserve">able. This card allows the user to include in the </w:t>
      </w:r>
      <w:r w:rsidR="0070784A">
        <w:fldChar w:fldCharType="begin"/>
      </w:r>
      <w:r w:rsidR="0070784A">
        <w:instrText xml:space="preserve"> HYPERLINK \l "inflow_concentration_file" </w:instrText>
      </w:r>
      <w:r w:rsidR="0070784A">
        <w:fldChar w:fldCharType="separate"/>
      </w:r>
      <w:r w:rsidRPr="001F4F07">
        <w:rPr>
          <w:rStyle w:val="Hyperlink"/>
          <w:rFonts w:asciiTheme="minorHAnsi" w:hAnsiTheme="minorHAnsi"/>
        </w:rPr>
        <w:t xml:space="preserve">inflow </w:t>
      </w:r>
      <w:ins w:id="1786" w:author="Honnalore Steissberg" w:date="2021-08-04T15:38:00Z">
        <w:r w:rsidR="009D4DEE">
          <w:rPr>
            <w:rStyle w:val="Hyperlink"/>
            <w:rFonts w:asciiTheme="minorHAnsi" w:hAnsiTheme="minorHAnsi"/>
          </w:rPr>
          <w:t>c</w:t>
        </w:r>
      </w:ins>
      <w:r w:rsidRPr="001F4F07">
        <w:rPr>
          <w:rStyle w:val="Hyperlink"/>
          <w:rFonts w:asciiTheme="minorHAnsi" w:hAnsiTheme="minorHAnsi"/>
        </w:rPr>
        <w:t>oncentra</w:t>
      </w:r>
      <w:r w:rsidRPr="001F4F07">
        <w:rPr>
          <w:rStyle w:val="Hyperlink"/>
          <w:rFonts w:asciiTheme="minorHAnsi" w:hAnsiTheme="minorHAnsi"/>
        </w:rPr>
        <w:softHyphen/>
        <w:t>tion file</w:t>
      </w:r>
      <w:r w:rsidR="0070784A">
        <w:rPr>
          <w:rStyle w:val="Hyperlink"/>
          <w:rFonts w:asciiTheme="minorHAnsi" w:hAnsiTheme="minorHAnsi"/>
        </w:rPr>
        <w:fldChar w:fldCharType="end"/>
      </w:r>
      <w:r w:rsidRPr="001F4F07">
        <w:rPr>
          <w:sz w:val="20"/>
        </w:rPr>
        <w:t xml:space="preserve"> [</w:t>
      </w:r>
      <w:hyperlink w:anchor="inflow_concentration_filename" w:history="1">
        <w:r w:rsidRPr="001F4F07">
          <w:rPr>
            <w:rStyle w:val="Hyperlink"/>
            <w:rFonts w:asciiTheme="minorHAnsi" w:hAnsiTheme="minorHAnsi" w:cs="Arial"/>
          </w:rPr>
          <w:t>CINFN</w:t>
        </w:r>
      </w:hyperlink>
      <w:r w:rsidRPr="001F4F07">
        <w:rPr>
          <w:sz w:val="20"/>
        </w:rPr>
        <w:t>] only those constituents for which there is a concentration.  For those excluded, the model uses a zero concentration for the inflow.  As shown in the example, descriptions can be included after the input fields to aid in identifying a given constituent.</w:t>
      </w:r>
    </w:p>
    <w:p w14:paraId="17C1C794" w14:textId="77777777" w:rsidR="0041037A" w:rsidRPr="00B7030B" w:rsidRDefault="0041037A" w:rsidP="00563509">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001237A2" w14:textId="77777777" w:rsidR="0041037A" w:rsidRPr="00563509" w:rsidRDefault="0041037A">
      <w:pPr>
        <w:pStyle w:val="Examplebody"/>
        <w:rPr>
          <w:rStyle w:val="Cardexample1"/>
          <w:color w:val="000000"/>
        </w:rPr>
      </w:pPr>
      <w:r w:rsidRPr="00563509">
        <w:rPr>
          <w:rStyle w:val="Cardexample1"/>
          <w:color w:val="000000"/>
        </w:rPr>
        <w:t xml:space="preserve">CIN CON   </w:t>
      </w:r>
      <w:proofErr w:type="gramStart"/>
      <w:r w:rsidRPr="00563509">
        <w:rPr>
          <w:rStyle w:val="Cardexample1"/>
          <w:color w:val="000000"/>
        </w:rPr>
        <w:t xml:space="preserve">CINBRC  </w:t>
      </w:r>
      <w:proofErr w:type="spellStart"/>
      <w:r w:rsidRPr="00563509">
        <w:rPr>
          <w:rStyle w:val="Cardexample1"/>
          <w:color w:val="000000"/>
        </w:rPr>
        <w:t>CINBRC</w:t>
      </w:r>
      <w:proofErr w:type="spellEnd"/>
      <w:proofErr w:type="gram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p>
    <w:p w14:paraId="55ED0489" w14:textId="77777777" w:rsidR="0041037A" w:rsidRPr="00563509" w:rsidRDefault="0041037A">
      <w:pPr>
        <w:pStyle w:val="Examplebody"/>
        <w:rPr>
          <w:rStyle w:val="Cardexample1"/>
          <w:color w:val="000000"/>
        </w:rPr>
      </w:pPr>
      <w:r w:rsidRPr="00563509">
        <w:rPr>
          <w:rStyle w:val="Cardexample1"/>
          <w:color w:val="000000"/>
        </w:rPr>
        <w:t xml:space="preserve">TDS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Total</w:t>
      </w:r>
      <w:proofErr w:type="gramEnd"/>
      <w:r w:rsidRPr="00563509">
        <w:rPr>
          <w:rStyle w:val="Cardexample1"/>
          <w:color w:val="000000"/>
        </w:rPr>
        <w:t xml:space="preserve"> dissolved solids or salinity</w:t>
      </w:r>
    </w:p>
    <w:p w14:paraId="00D3EEF1" w14:textId="77777777" w:rsidR="0041037A" w:rsidRPr="00563509" w:rsidRDefault="0041037A">
      <w:pPr>
        <w:pStyle w:val="Examplebody"/>
        <w:rPr>
          <w:rStyle w:val="Cardexample1"/>
          <w:color w:val="000000"/>
        </w:rPr>
      </w:pPr>
      <w:r w:rsidRPr="00563509">
        <w:rPr>
          <w:rStyle w:val="Cardexample1"/>
          <w:color w:val="000000"/>
        </w:rPr>
        <w:t xml:space="preserve">TRACER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Generic</w:t>
      </w:r>
      <w:proofErr w:type="gramEnd"/>
      <w:r w:rsidRPr="00563509">
        <w:rPr>
          <w:rStyle w:val="Cardexample1"/>
          <w:color w:val="000000"/>
        </w:rPr>
        <w:t xml:space="preserve"> constituent 1 - tracer</w:t>
      </w:r>
    </w:p>
    <w:p w14:paraId="5D823544" w14:textId="3CAE5BAA" w:rsidR="0041037A" w:rsidRPr="00563509" w:rsidRDefault="0041037A">
      <w:pPr>
        <w:pStyle w:val="Examplebody"/>
        <w:rPr>
          <w:rStyle w:val="Cardexample1"/>
          <w:color w:val="000000"/>
        </w:rPr>
      </w:pPr>
      <w:r w:rsidRPr="00563509">
        <w:rPr>
          <w:rStyle w:val="Cardexample1"/>
          <w:color w:val="000000"/>
        </w:rPr>
        <w:t xml:space="preserve">AGE          OFF     </w:t>
      </w:r>
      <w:proofErr w:type="spellStart"/>
      <w:r w:rsidRPr="00563509">
        <w:rPr>
          <w:rStyle w:val="Cardexample1"/>
          <w:color w:val="000000"/>
        </w:rPr>
        <w:t>OFF</w:t>
      </w:r>
      <w:proofErr w:type="spellEnd"/>
      <w:r w:rsidRPr="00563509">
        <w:rPr>
          <w:rStyle w:val="Cardexample1"/>
          <w:color w:val="000000"/>
        </w:rPr>
        <w:t xml:space="preserve">     </w:t>
      </w:r>
      <w:proofErr w:type="spellStart"/>
      <w:r w:rsidRPr="00563509">
        <w:rPr>
          <w:rStyle w:val="Cardexample1"/>
          <w:color w:val="000000"/>
        </w:rPr>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Generic</w:t>
      </w:r>
      <w:proofErr w:type="gramEnd"/>
      <w:r w:rsidRPr="00563509">
        <w:rPr>
          <w:rStyle w:val="Cardexample1"/>
          <w:color w:val="000000"/>
        </w:rPr>
        <w:t xml:space="preserve"> constituen</w:t>
      </w:r>
      <w:ins w:id="1787" w:author="Honnalore Steissberg" w:date="2021-08-04T15:39:00Z">
        <w:r w:rsidR="009D4DEE">
          <w:rPr>
            <w:rStyle w:val="Cardexample1"/>
            <w:color w:val="000000"/>
          </w:rPr>
          <w:t>t</w:t>
        </w:r>
      </w:ins>
      <w:del w:id="1788" w:author="Honnalore Steissberg" w:date="2021-08-04T15:39:00Z">
        <w:r w:rsidRPr="00563509" w:rsidDel="009D4DEE">
          <w:rPr>
            <w:rStyle w:val="Cardexample1"/>
            <w:color w:val="000000"/>
          </w:rPr>
          <w:delText>T</w:delText>
        </w:r>
      </w:del>
      <w:r w:rsidRPr="00563509">
        <w:rPr>
          <w:rStyle w:val="Cardexample1"/>
          <w:color w:val="000000"/>
        </w:rPr>
        <w:t xml:space="preserve"> 2 - residence time</w:t>
      </w:r>
    </w:p>
    <w:p w14:paraId="674267DD" w14:textId="77777777" w:rsidR="0041037A" w:rsidRPr="00563509" w:rsidRDefault="0041037A">
      <w:pPr>
        <w:pStyle w:val="Examplebody"/>
        <w:rPr>
          <w:rStyle w:val="Cardexample1"/>
          <w:color w:val="000000"/>
        </w:rPr>
      </w:pPr>
      <w:r w:rsidRPr="00563509">
        <w:rPr>
          <w:rStyle w:val="Cardexample1"/>
          <w:color w:val="000000"/>
        </w:rPr>
        <w:t xml:space="preserve">COL1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Generic</w:t>
      </w:r>
      <w:proofErr w:type="gramEnd"/>
      <w:r w:rsidRPr="00563509">
        <w:rPr>
          <w:rStyle w:val="Cardexample1"/>
          <w:color w:val="000000"/>
        </w:rPr>
        <w:t xml:space="preserve"> constituent 3 - coliform group 1</w:t>
      </w:r>
    </w:p>
    <w:p w14:paraId="79977FBE" w14:textId="77777777" w:rsidR="0041037A" w:rsidRPr="00563509" w:rsidRDefault="0041037A">
      <w:pPr>
        <w:pStyle w:val="Examplebody"/>
        <w:rPr>
          <w:rStyle w:val="Cardexample1"/>
          <w:color w:val="000000"/>
        </w:rPr>
      </w:pPr>
      <w:r w:rsidRPr="00563509">
        <w:rPr>
          <w:rStyle w:val="Cardexample1"/>
          <w:color w:val="000000"/>
        </w:rPr>
        <w:t xml:space="preserve">COL2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Generic</w:t>
      </w:r>
      <w:proofErr w:type="gramEnd"/>
      <w:r w:rsidRPr="00563509">
        <w:rPr>
          <w:rStyle w:val="Cardexample1"/>
          <w:color w:val="000000"/>
        </w:rPr>
        <w:t xml:space="preserve"> constituent 4 - coliform group 2</w:t>
      </w:r>
    </w:p>
    <w:p w14:paraId="440CA2E5" w14:textId="77777777" w:rsidR="0041037A" w:rsidRPr="00563509" w:rsidRDefault="0041037A">
      <w:pPr>
        <w:pStyle w:val="Examplebody"/>
        <w:rPr>
          <w:rStyle w:val="Cardexample1"/>
          <w:color w:val="000000"/>
        </w:rPr>
      </w:pPr>
      <w:r w:rsidRPr="00563509">
        <w:rPr>
          <w:rStyle w:val="Cardexample1"/>
          <w:color w:val="000000"/>
        </w:rPr>
        <w:t xml:space="preserve">ISS1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Inorganic</w:t>
      </w:r>
      <w:proofErr w:type="gramEnd"/>
      <w:r w:rsidRPr="00563509">
        <w:rPr>
          <w:rStyle w:val="Cardexample1"/>
          <w:color w:val="000000"/>
        </w:rPr>
        <w:t xml:space="preserve"> suspended solids group 1</w:t>
      </w:r>
    </w:p>
    <w:p w14:paraId="33D2033C" w14:textId="77777777" w:rsidR="0041037A" w:rsidRPr="00563509" w:rsidRDefault="0041037A">
      <w:pPr>
        <w:pStyle w:val="Examplebody"/>
        <w:rPr>
          <w:rStyle w:val="Cardexample1"/>
          <w:color w:val="000000"/>
        </w:rPr>
      </w:pPr>
      <w:r w:rsidRPr="00563509">
        <w:rPr>
          <w:rStyle w:val="Cardexample1"/>
          <w:color w:val="000000"/>
        </w:rPr>
        <w:t xml:space="preserve">ISS2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Inorganic</w:t>
      </w:r>
      <w:proofErr w:type="gramEnd"/>
      <w:r w:rsidRPr="00563509">
        <w:rPr>
          <w:rStyle w:val="Cardexample1"/>
          <w:color w:val="000000"/>
        </w:rPr>
        <w:t xml:space="preserve"> suspended solids group 2</w:t>
      </w:r>
    </w:p>
    <w:p w14:paraId="1AD2D8AF" w14:textId="77777777" w:rsidR="0041037A" w:rsidRPr="00563509" w:rsidRDefault="0041037A">
      <w:pPr>
        <w:pStyle w:val="Examplebody"/>
        <w:rPr>
          <w:rStyle w:val="Cardexample1"/>
          <w:color w:val="000000"/>
        </w:rPr>
      </w:pPr>
      <w:r w:rsidRPr="00563509">
        <w:rPr>
          <w:rStyle w:val="Cardexample1"/>
          <w:color w:val="000000"/>
        </w:rPr>
        <w:t xml:space="preserve">ISS3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Inorganic</w:t>
      </w:r>
      <w:proofErr w:type="gramEnd"/>
      <w:r w:rsidRPr="00563509">
        <w:rPr>
          <w:rStyle w:val="Cardexample1"/>
          <w:color w:val="000000"/>
        </w:rPr>
        <w:t xml:space="preserve"> suspended solids group 3</w:t>
      </w:r>
    </w:p>
    <w:p w14:paraId="25CF7AC8" w14:textId="77777777" w:rsidR="0041037A" w:rsidRPr="00563509" w:rsidRDefault="0041037A">
      <w:pPr>
        <w:pStyle w:val="Examplebody"/>
        <w:rPr>
          <w:rStyle w:val="Cardexample1"/>
          <w:color w:val="000000"/>
        </w:rPr>
      </w:pPr>
      <w:r w:rsidRPr="00563509">
        <w:rPr>
          <w:rStyle w:val="Cardexample1"/>
          <w:color w:val="000000"/>
        </w:rPr>
        <w:t xml:space="preserve">PO4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Inorganic</w:t>
      </w:r>
      <w:proofErr w:type="gramEnd"/>
      <w:r w:rsidRPr="00563509">
        <w:rPr>
          <w:rStyle w:val="Cardexample1"/>
          <w:color w:val="000000"/>
        </w:rPr>
        <w:t xml:space="preserve"> dissolved phosphorus</w:t>
      </w:r>
    </w:p>
    <w:p w14:paraId="23A60FE4" w14:textId="77777777" w:rsidR="0041037A" w:rsidRPr="00563509" w:rsidRDefault="0041037A">
      <w:pPr>
        <w:pStyle w:val="Examplebody"/>
        <w:rPr>
          <w:rStyle w:val="Cardexample1"/>
          <w:color w:val="000000"/>
        </w:rPr>
      </w:pPr>
      <w:r w:rsidRPr="00563509">
        <w:rPr>
          <w:rStyle w:val="Cardexample1"/>
          <w:color w:val="000000"/>
        </w:rPr>
        <w:t xml:space="preserve">NH4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Ammonium</w:t>
      </w:r>
      <w:proofErr w:type="gramEnd"/>
    </w:p>
    <w:p w14:paraId="34BC7160" w14:textId="77777777" w:rsidR="0041037A" w:rsidRPr="00563509" w:rsidRDefault="0041037A">
      <w:pPr>
        <w:pStyle w:val="Examplebody"/>
        <w:rPr>
          <w:rStyle w:val="Cardexample1"/>
          <w:color w:val="000000"/>
        </w:rPr>
      </w:pPr>
      <w:r w:rsidRPr="00563509">
        <w:rPr>
          <w:rStyle w:val="Cardexample1"/>
          <w:color w:val="000000"/>
        </w:rPr>
        <w:t xml:space="preserve">NO3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Nitrate</w:t>
      </w:r>
      <w:proofErr w:type="gramEnd"/>
      <w:r w:rsidRPr="00563509">
        <w:rPr>
          <w:rStyle w:val="Cardexample1"/>
          <w:color w:val="000000"/>
        </w:rPr>
        <w:t>-nitrite</w:t>
      </w:r>
    </w:p>
    <w:p w14:paraId="3C5637A8" w14:textId="77777777" w:rsidR="0041037A" w:rsidRPr="00563509" w:rsidRDefault="0041037A">
      <w:pPr>
        <w:pStyle w:val="Examplebody"/>
        <w:rPr>
          <w:rStyle w:val="Cardexample1"/>
          <w:color w:val="000000"/>
        </w:rPr>
      </w:pPr>
      <w:r w:rsidRPr="00563509">
        <w:rPr>
          <w:rStyle w:val="Cardexample1"/>
          <w:color w:val="000000"/>
        </w:rPr>
        <w:t xml:space="preserve">DSI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Dissolved</w:t>
      </w:r>
      <w:proofErr w:type="gramEnd"/>
      <w:r w:rsidRPr="00563509">
        <w:rPr>
          <w:rStyle w:val="Cardexample1"/>
          <w:color w:val="000000"/>
        </w:rPr>
        <w:t xml:space="preserve"> silica</w:t>
      </w:r>
    </w:p>
    <w:p w14:paraId="52A20252" w14:textId="77777777" w:rsidR="0041037A" w:rsidRPr="00563509" w:rsidRDefault="0041037A">
      <w:pPr>
        <w:pStyle w:val="Examplebody"/>
        <w:rPr>
          <w:rStyle w:val="Cardexample1"/>
          <w:color w:val="000000"/>
        </w:rPr>
      </w:pPr>
      <w:r w:rsidRPr="00563509">
        <w:rPr>
          <w:rStyle w:val="Cardexample1"/>
          <w:color w:val="000000"/>
        </w:rPr>
        <w:t xml:space="preserve">PSI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Particulate</w:t>
      </w:r>
      <w:proofErr w:type="gramEnd"/>
      <w:r w:rsidRPr="00563509">
        <w:rPr>
          <w:rStyle w:val="Cardexample1"/>
          <w:color w:val="000000"/>
        </w:rPr>
        <w:t xml:space="preserve"> biogenic silica</w:t>
      </w:r>
    </w:p>
    <w:p w14:paraId="2C3FD8E9" w14:textId="77777777" w:rsidR="0041037A" w:rsidRPr="00563509" w:rsidRDefault="0041037A">
      <w:pPr>
        <w:pStyle w:val="Examplebody"/>
        <w:rPr>
          <w:rStyle w:val="Cardexample1"/>
          <w:color w:val="000000"/>
        </w:rPr>
      </w:pPr>
      <w:r w:rsidRPr="00563509">
        <w:rPr>
          <w:rStyle w:val="Cardexample1"/>
          <w:color w:val="000000"/>
        </w:rPr>
        <w:t xml:space="preserve">FE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Iron</w:t>
      </w:r>
      <w:proofErr w:type="gramEnd"/>
    </w:p>
    <w:p w14:paraId="2871234F" w14:textId="77777777" w:rsidR="0041037A" w:rsidRPr="00563509" w:rsidRDefault="0041037A">
      <w:pPr>
        <w:pStyle w:val="Examplebody"/>
        <w:rPr>
          <w:rStyle w:val="Cardexample1"/>
          <w:color w:val="000000"/>
        </w:rPr>
      </w:pPr>
      <w:r w:rsidRPr="00563509">
        <w:rPr>
          <w:rStyle w:val="Cardexample1"/>
          <w:color w:val="000000"/>
        </w:rPr>
        <w:t xml:space="preserve">LDOM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Labile</w:t>
      </w:r>
      <w:proofErr w:type="gramEnd"/>
      <w:r w:rsidRPr="00563509">
        <w:rPr>
          <w:rStyle w:val="Cardexample1"/>
          <w:color w:val="000000"/>
        </w:rPr>
        <w:t xml:space="preserve"> dissolved organic matter</w:t>
      </w:r>
    </w:p>
    <w:p w14:paraId="17645E2D" w14:textId="77777777" w:rsidR="0041037A" w:rsidRPr="00563509" w:rsidRDefault="0041037A">
      <w:pPr>
        <w:pStyle w:val="Examplebody"/>
        <w:rPr>
          <w:rStyle w:val="Cardexample1"/>
          <w:color w:val="000000"/>
        </w:rPr>
      </w:pPr>
      <w:r w:rsidRPr="00563509">
        <w:rPr>
          <w:rStyle w:val="Cardexample1"/>
          <w:color w:val="000000"/>
        </w:rPr>
        <w:t xml:space="preserve">RDOM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Refractory</w:t>
      </w:r>
      <w:proofErr w:type="gramEnd"/>
      <w:r w:rsidRPr="00563509">
        <w:rPr>
          <w:rStyle w:val="Cardexample1"/>
          <w:color w:val="000000"/>
        </w:rPr>
        <w:t xml:space="preserve"> dissolved organic matter</w:t>
      </w:r>
    </w:p>
    <w:p w14:paraId="007D9AF9" w14:textId="77777777" w:rsidR="0041037A" w:rsidRPr="00563509" w:rsidRDefault="0041037A">
      <w:pPr>
        <w:pStyle w:val="Examplebody"/>
        <w:rPr>
          <w:rStyle w:val="Cardexample1"/>
          <w:color w:val="000000"/>
        </w:rPr>
      </w:pPr>
      <w:r w:rsidRPr="00563509">
        <w:rPr>
          <w:rStyle w:val="Cardexample1"/>
          <w:color w:val="000000"/>
        </w:rPr>
        <w:t xml:space="preserve">LPOM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Labile</w:t>
      </w:r>
      <w:proofErr w:type="gramEnd"/>
      <w:r w:rsidRPr="00563509">
        <w:rPr>
          <w:rStyle w:val="Cardexample1"/>
          <w:color w:val="000000"/>
        </w:rPr>
        <w:t xml:space="preserve"> particulate organic matter</w:t>
      </w:r>
    </w:p>
    <w:p w14:paraId="6DAF05E4" w14:textId="77777777" w:rsidR="0041037A" w:rsidRPr="00563509" w:rsidRDefault="0041037A">
      <w:pPr>
        <w:pStyle w:val="Examplebody"/>
        <w:rPr>
          <w:rStyle w:val="Cardexample1"/>
          <w:color w:val="000000"/>
        </w:rPr>
      </w:pPr>
      <w:r w:rsidRPr="00563509">
        <w:rPr>
          <w:rStyle w:val="Cardexample1"/>
          <w:color w:val="000000"/>
        </w:rPr>
        <w:t xml:space="preserve">RPOM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Refractory</w:t>
      </w:r>
      <w:proofErr w:type="gramEnd"/>
      <w:r w:rsidRPr="00563509">
        <w:rPr>
          <w:rStyle w:val="Cardexample1"/>
          <w:color w:val="000000"/>
        </w:rPr>
        <w:t xml:space="preserve"> particulate organic matter</w:t>
      </w:r>
    </w:p>
    <w:p w14:paraId="6E81E7F3" w14:textId="77777777" w:rsidR="0041037A" w:rsidRPr="00563509" w:rsidRDefault="0041037A">
      <w:pPr>
        <w:pStyle w:val="Examplebody"/>
        <w:rPr>
          <w:rStyle w:val="Cardexample1"/>
          <w:color w:val="000000"/>
        </w:rPr>
      </w:pPr>
      <w:r w:rsidRPr="00563509">
        <w:rPr>
          <w:rStyle w:val="Cardexample1"/>
          <w:color w:val="000000"/>
        </w:rPr>
        <w:t xml:space="preserve">CBOD1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Carbonaceous</w:t>
      </w:r>
      <w:proofErr w:type="gramEnd"/>
      <w:r w:rsidRPr="00563509">
        <w:rPr>
          <w:rStyle w:val="Cardexample1"/>
          <w:color w:val="000000"/>
        </w:rPr>
        <w:t xml:space="preserve"> BOD group 1</w:t>
      </w:r>
    </w:p>
    <w:p w14:paraId="08AC3EDB" w14:textId="77777777" w:rsidR="0041037A" w:rsidRPr="00563509" w:rsidRDefault="0041037A">
      <w:pPr>
        <w:pStyle w:val="Examplebody"/>
        <w:rPr>
          <w:rStyle w:val="Cardexample1"/>
          <w:color w:val="000000"/>
        </w:rPr>
      </w:pPr>
      <w:r w:rsidRPr="00563509">
        <w:rPr>
          <w:rStyle w:val="Cardexample1"/>
          <w:color w:val="000000"/>
        </w:rPr>
        <w:t xml:space="preserve">CBOD2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Carbonaceous</w:t>
      </w:r>
      <w:proofErr w:type="gramEnd"/>
      <w:r w:rsidRPr="00563509">
        <w:rPr>
          <w:rStyle w:val="Cardexample1"/>
          <w:color w:val="000000"/>
        </w:rPr>
        <w:t xml:space="preserve"> BOD group 2</w:t>
      </w:r>
    </w:p>
    <w:p w14:paraId="52F4087C" w14:textId="77777777" w:rsidR="0041037A" w:rsidRPr="00563509" w:rsidRDefault="0041037A">
      <w:pPr>
        <w:pStyle w:val="Examplebody"/>
        <w:rPr>
          <w:rStyle w:val="Cardexample1"/>
          <w:color w:val="000000"/>
        </w:rPr>
      </w:pPr>
      <w:r w:rsidRPr="00563509">
        <w:rPr>
          <w:rStyle w:val="Cardexample1"/>
          <w:color w:val="000000"/>
        </w:rPr>
        <w:t xml:space="preserve">CBOD3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Carbonaceous</w:t>
      </w:r>
      <w:proofErr w:type="gramEnd"/>
      <w:r w:rsidRPr="00563509">
        <w:rPr>
          <w:rStyle w:val="Cardexample1"/>
          <w:color w:val="000000"/>
        </w:rPr>
        <w:t xml:space="preserve"> BOD group 3</w:t>
      </w:r>
    </w:p>
    <w:p w14:paraId="76F66E56"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CBOD1-P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1</w:t>
      </w:r>
    </w:p>
    <w:p w14:paraId="66F3CBA8"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CBOD2-P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2</w:t>
      </w:r>
    </w:p>
    <w:p w14:paraId="31D8D3F5"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CBOD3-P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3</w:t>
      </w:r>
    </w:p>
    <w:p w14:paraId="6648355E"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CBOD1-N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1</w:t>
      </w:r>
    </w:p>
    <w:p w14:paraId="7B344F68"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CBOD2-N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2</w:t>
      </w:r>
    </w:p>
    <w:p w14:paraId="20D73714"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CBOD3-N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3</w:t>
      </w:r>
    </w:p>
    <w:p w14:paraId="7B68BC20" w14:textId="77777777" w:rsidR="0041037A" w:rsidRPr="00563509" w:rsidRDefault="0041037A">
      <w:pPr>
        <w:pStyle w:val="Examplebody"/>
        <w:rPr>
          <w:rStyle w:val="Cardexample1"/>
          <w:color w:val="000000"/>
        </w:rPr>
      </w:pPr>
      <w:r w:rsidRPr="00563509">
        <w:rPr>
          <w:rStyle w:val="Cardexample1"/>
          <w:color w:val="000000"/>
        </w:rPr>
        <w:t xml:space="preserve">ALG1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Algal</w:t>
      </w:r>
      <w:proofErr w:type="gramEnd"/>
      <w:r w:rsidRPr="00563509">
        <w:rPr>
          <w:rStyle w:val="Cardexample1"/>
          <w:color w:val="000000"/>
        </w:rPr>
        <w:t xml:space="preserve"> group 1</w:t>
      </w:r>
    </w:p>
    <w:p w14:paraId="7C060ADD" w14:textId="77777777" w:rsidR="0041037A" w:rsidRPr="00563509" w:rsidRDefault="0041037A">
      <w:pPr>
        <w:pStyle w:val="Examplebody"/>
        <w:rPr>
          <w:rStyle w:val="Cardexample1"/>
          <w:color w:val="000000"/>
        </w:rPr>
      </w:pPr>
      <w:r w:rsidRPr="00563509">
        <w:rPr>
          <w:rStyle w:val="Cardexample1"/>
          <w:color w:val="000000"/>
        </w:rPr>
        <w:t xml:space="preserve">ALG2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Algal</w:t>
      </w:r>
      <w:proofErr w:type="gramEnd"/>
      <w:r w:rsidRPr="00563509">
        <w:rPr>
          <w:rStyle w:val="Cardexample1"/>
          <w:color w:val="000000"/>
        </w:rPr>
        <w:t xml:space="preserve"> group 2</w:t>
      </w:r>
    </w:p>
    <w:p w14:paraId="0EDBA837" w14:textId="77777777" w:rsidR="0041037A" w:rsidRPr="00563509" w:rsidRDefault="0041037A">
      <w:pPr>
        <w:pStyle w:val="Examplebody"/>
        <w:rPr>
          <w:rStyle w:val="Cardexample1"/>
          <w:color w:val="000000"/>
        </w:rPr>
      </w:pPr>
      <w:r w:rsidRPr="00563509">
        <w:rPr>
          <w:rStyle w:val="Cardexample1"/>
          <w:color w:val="000000"/>
        </w:rPr>
        <w:t xml:space="preserve">ALG3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Algal</w:t>
      </w:r>
      <w:proofErr w:type="gramEnd"/>
      <w:r w:rsidRPr="00563509">
        <w:rPr>
          <w:rStyle w:val="Cardexample1"/>
          <w:color w:val="000000"/>
        </w:rPr>
        <w:t xml:space="preserve"> group 3</w:t>
      </w:r>
    </w:p>
    <w:p w14:paraId="1BD0F710" w14:textId="77777777" w:rsidR="0041037A" w:rsidRPr="00563509" w:rsidRDefault="0041037A">
      <w:pPr>
        <w:pStyle w:val="Examplebody"/>
        <w:rPr>
          <w:rStyle w:val="Cardexample1"/>
          <w:color w:val="000000"/>
        </w:rPr>
      </w:pPr>
      <w:r w:rsidRPr="00563509">
        <w:rPr>
          <w:rStyle w:val="Cardexample1"/>
          <w:color w:val="000000"/>
        </w:rPr>
        <w:t xml:space="preserve">DO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Dissolved</w:t>
      </w:r>
      <w:proofErr w:type="gramEnd"/>
      <w:r w:rsidRPr="00563509">
        <w:rPr>
          <w:rStyle w:val="Cardexample1"/>
          <w:color w:val="000000"/>
        </w:rPr>
        <w:t xml:space="preserve"> oxygen</w:t>
      </w:r>
    </w:p>
    <w:p w14:paraId="3AA2D351" w14:textId="77777777" w:rsidR="0041037A" w:rsidRPr="00563509" w:rsidRDefault="0041037A">
      <w:pPr>
        <w:pStyle w:val="Examplebody"/>
        <w:rPr>
          <w:rStyle w:val="Cardexample1"/>
          <w:color w:val="000000"/>
        </w:rPr>
      </w:pPr>
      <w:r w:rsidRPr="00563509">
        <w:rPr>
          <w:rStyle w:val="Cardexample1"/>
          <w:color w:val="000000"/>
        </w:rPr>
        <w:t xml:space="preserve">TIC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Total</w:t>
      </w:r>
      <w:proofErr w:type="gramEnd"/>
      <w:r w:rsidRPr="00563509">
        <w:rPr>
          <w:rStyle w:val="Cardexample1"/>
          <w:color w:val="000000"/>
        </w:rPr>
        <w:t xml:space="preserve"> inorganic carbon</w:t>
      </w:r>
      <w:r w:rsidR="00121063" w:rsidRPr="00563509">
        <w:rPr>
          <w:rStyle w:val="Cardexample1"/>
          <w:color w:val="000000"/>
        </w:rPr>
        <w:t xml:space="preserve"> mg/l as C</w:t>
      </w:r>
    </w:p>
    <w:p w14:paraId="13918E3D" w14:textId="77777777" w:rsidR="0041037A" w:rsidRPr="00563509" w:rsidRDefault="0041037A">
      <w:pPr>
        <w:pStyle w:val="Examplebody"/>
        <w:rPr>
          <w:rStyle w:val="Cardexample1"/>
          <w:color w:val="000000"/>
        </w:rPr>
      </w:pPr>
      <w:r w:rsidRPr="00563509">
        <w:rPr>
          <w:rStyle w:val="Cardexample1"/>
          <w:color w:val="000000"/>
        </w:rPr>
        <w:t xml:space="preserve">ALK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Alkalinity</w:t>
      </w:r>
      <w:proofErr w:type="gramEnd"/>
      <w:r w:rsidR="00121063" w:rsidRPr="00563509">
        <w:rPr>
          <w:rStyle w:val="Cardexample1"/>
          <w:color w:val="000000"/>
        </w:rPr>
        <w:t xml:space="preserve"> mg/l as CaCO3</w:t>
      </w:r>
    </w:p>
    <w:p w14:paraId="520A7C65" w14:textId="77777777" w:rsidR="00200F24" w:rsidRPr="00563509" w:rsidRDefault="00200F24" w:rsidP="00200F24">
      <w:pPr>
        <w:pStyle w:val="Examplebody"/>
        <w:rPr>
          <w:rStyle w:val="Cardexample1"/>
        </w:rPr>
      </w:pPr>
      <w:r w:rsidRPr="00563509">
        <w:rPr>
          <w:rStyle w:val="Cardexample1"/>
        </w:rPr>
        <w:t xml:space="preserve">ZOO1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rPr>
          <w:rStyle w:val="Cardexample1"/>
        </w:rPr>
        <w:t>Zo</w:t>
      </w:r>
      <w:r w:rsidR="00C10936" w:rsidRPr="00563509">
        <w:rPr>
          <w:rStyle w:val="Cardexample1"/>
        </w:rPr>
        <w:t>o</w:t>
      </w:r>
      <w:r w:rsidRPr="00563509">
        <w:rPr>
          <w:rStyle w:val="Cardexample1"/>
        </w:rPr>
        <w:t>plankton</w:t>
      </w:r>
      <w:proofErr w:type="gramEnd"/>
    </w:p>
    <w:p w14:paraId="77531E68" w14:textId="77777777" w:rsidR="00200F24" w:rsidRPr="00563509" w:rsidRDefault="00200F24" w:rsidP="00200F24">
      <w:pPr>
        <w:pStyle w:val="Examplebody"/>
        <w:rPr>
          <w:rStyle w:val="Cardexample1"/>
        </w:rPr>
      </w:pPr>
      <w:r w:rsidRPr="00563509">
        <w:rPr>
          <w:rStyle w:val="Cardexample1"/>
        </w:rPr>
        <w:t xml:space="preserve">LDOM_P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P in labile dissolved organic matter</w:t>
      </w:r>
    </w:p>
    <w:p w14:paraId="4AC27551" w14:textId="77777777" w:rsidR="00200F24" w:rsidRPr="00563509" w:rsidRDefault="00200F24" w:rsidP="00200F24">
      <w:pPr>
        <w:pStyle w:val="Examplebody"/>
        <w:rPr>
          <w:rStyle w:val="Cardexample1"/>
        </w:rPr>
      </w:pPr>
      <w:r w:rsidRPr="00563509">
        <w:rPr>
          <w:rStyle w:val="Cardexample1"/>
        </w:rPr>
        <w:t xml:space="preserve">RDOM_P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P in refractory dissolved organic matter</w:t>
      </w:r>
    </w:p>
    <w:p w14:paraId="211B6FE1" w14:textId="77777777" w:rsidR="00200F24" w:rsidRPr="00563509" w:rsidRDefault="00200F24" w:rsidP="00200F24">
      <w:pPr>
        <w:pStyle w:val="Examplebody"/>
        <w:rPr>
          <w:rStyle w:val="Cardexample1"/>
        </w:rPr>
      </w:pPr>
      <w:r w:rsidRPr="00563509">
        <w:rPr>
          <w:rStyle w:val="Cardexample1"/>
        </w:rPr>
        <w:t xml:space="preserve">LPOM_P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P in labile particulate organic matter</w:t>
      </w:r>
    </w:p>
    <w:p w14:paraId="349FE135" w14:textId="77777777" w:rsidR="00200F24" w:rsidRPr="00563509" w:rsidRDefault="00200F24" w:rsidP="00200F24">
      <w:pPr>
        <w:pStyle w:val="Examplebody"/>
        <w:rPr>
          <w:rStyle w:val="Cardexample1"/>
        </w:rPr>
      </w:pPr>
      <w:r w:rsidRPr="00563509">
        <w:rPr>
          <w:rStyle w:val="Cardexample1"/>
        </w:rPr>
        <w:t xml:space="preserve">RPOM_P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P in refractory particulate org matter</w:t>
      </w:r>
    </w:p>
    <w:p w14:paraId="748F7941" w14:textId="77777777" w:rsidR="00200F24" w:rsidRPr="00563509" w:rsidRDefault="00200F24" w:rsidP="00200F24">
      <w:pPr>
        <w:pStyle w:val="Examplebody"/>
        <w:rPr>
          <w:rStyle w:val="Cardexample1"/>
        </w:rPr>
      </w:pPr>
      <w:r w:rsidRPr="00563509">
        <w:rPr>
          <w:rStyle w:val="Cardexample1"/>
        </w:rPr>
        <w:t xml:space="preserve">LDOM_N        </w:t>
      </w:r>
      <w:r w:rsidRPr="00563509">
        <w:t xml:space="preserve">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N in labile dissolved organic matter</w:t>
      </w:r>
    </w:p>
    <w:p w14:paraId="3F2BABFF" w14:textId="77777777" w:rsidR="00200F24" w:rsidRPr="00563509" w:rsidRDefault="00200F24" w:rsidP="00200F24">
      <w:pPr>
        <w:pStyle w:val="Examplebody"/>
        <w:rPr>
          <w:rStyle w:val="Cardexample1"/>
        </w:rPr>
      </w:pPr>
      <w:r w:rsidRPr="00563509">
        <w:rPr>
          <w:rStyle w:val="Cardexample1"/>
        </w:rPr>
        <w:t xml:space="preserve">RDOM_N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N in refractory dissolved organic matter</w:t>
      </w:r>
    </w:p>
    <w:p w14:paraId="0972395F" w14:textId="77777777" w:rsidR="00200F24" w:rsidRPr="00563509" w:rsidRDefault="00200F24" w:rsidP="00200F24">
      <w:pPr>
        <w:pStyle w:val="Examplebody"/>
        <w:rPr>
          <w:rStyle w:val="Cardexample1"/>
        </w:rPr>
      </w:pPr>
      <w:r w:rsidRPr="00563509">
        <w:rPr>
          <w:rStyle w:val="Cardexample1"/>
        </w:rPr>
        <w:t xml:space="preserve">LPOM_N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N in labile particulate organic matter</w:t>
      </w:r>
    </w:p>
    <w:p w14:paraId="7E0F9BEB" w14:textId="77777777" w:rsidR="00200F24" w:rsidRPr="00563509" w:rsidRDefault="00200F24" w:rsidP="00200F24">
      <w:pPr>
        <w:pStyle w:val="Examplebody"/>
        <w:rPr>
          <w:rStyle w:val="Cardexample1"/>
        </w:rPr>
      </w:pPr>
      <w:r w:rsidRPr="00563509">
        <w:rPr>
          <w:rStyle w:val="Cardexample1"/>
        </w:rPr>
        <w:t xml:space="preserve">RPOM_N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N in refractory particulate org matter</w:t>
      </w:r>
    </w:p>
    <w:p w14:paraId="37DD7F3B" w14:textId="77777777" w:rsidR="0041037A" w:rsidRPr="00B7030B" w:rsidRDefault="0041037A" w:rsidP="00563509">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szCs w:val="22"/>
        </w:rPr>
      </w:pPr>
      <w:r w:rsidRPr="00B7030B">
        <w:rPr>
          <w:rFonts w:asciiTheme="minorHAnsi" w:hAnsiTheme="minorHAnsi"/>
          <w:szCs w:val="22"/>
        </w:rPr>
        <w:t>Related Cards and Files</w:t>
      </w:r>
    </w:p>
    <w:p w14:paraId="4766D3D3" w14:textId="77777777" w:rsidR="0041037A" w:rsidRPr="00B7030B" w:rsidRDefault="00C51A7D">
      <w:pPr>
        <w:pStyle w:val="Relatedcards"/>
        <w:rPr>
          <w:rFonts w:asciiTheme="minorHAnsi" w:hAnsiTheme="minorHAnsi"/>
        </w:rPr>
      </w:pPr>
      <w:hyperlink w:anchor="inflow_concentration_file" w:history="1">
        <w:r w:rsidR="0041037A" w:rsidRPr="00B7030B">
          <w:rPr>
            <w:rFonts w:asciiTheme="minorHAnsi" w:hAnsiTheme="minorHAnsi"/>
          </w:rPr>
          <w:t>Branch Inflow Constituent File</w:t>
        </w:r>
      </w:hyperlink>
      <w:r w:rsidR="00563509" w:rsidRPr="00563509">
        <w:rPr>
          <w:rFonts w:asciiTheme="minorHAnsi" w:hAnsiTheme="minorHAnsi"/>
          <w:u w:val="none"/>
        </w:rPr>
        <w:t xml:space="preserve">   </w:t>
      </w:r>
      <w:hyperlink w:anchor="inflow_concentration_filename" w:history="1">
        <w:r w:rsidR="0041037A" w:rsidRPr="00B7030B">
          <w:rPr>
            <w:rFonts w:asciiTheme="minorHAnsi" w:hAnsiTheme="minorHAnsi"/>
          </w:rPr>
          <w:t>Branch Inflow Constituent Filename</w:t>
        </w:r>
      </w:hyperlink>
    </w:p>
    <w:p w14:paraId="4ED913E0" w14:textId="77777777" w:rsidR="0041037A" w:rsidRPr="00B7030B" w:rsidRDefault="0041037A" w:rsidP="00D1720E">
      <w:pPr>
        <w:pStyle w:val="Heading4"/>
        <w:spacing w:before="0" w:after="0"/>
      </w:pPr>
      <w:r w:rsidRPr="00B7030B">
        <w:br w:type="page"/>
      </w:r>
      <w:bookmarkStart w:id="1789" w:name="tributary_active"/>
      <w:bookmarkStart w:id="1790" w:name="_Toc41047739"/>
      <w:bookmarkEnd w:id="1789"/>
      <w:r w:rsidRPr="00B7030B">
        <w:lastRenderedPageBreak/>
        <w:t>Tributary Active Constituent Control (CTR CON)</w:t>
      </w:r>
      <w:bookmarkEnd w:id="1790"/>
    </w:p>
    <w:p w14:paraId="78DC6A7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91" w:name="_Toc8027379"/>
      <w:r w:rsidR="0041037A" w:rsidRPr="00B7030B">
        <w:rPr>
          <w:rStyle w:val="CardReferen"/>
          <w:rFonts w:asciiTheme="minorHAnsi" w:hAnsiTheme="minorHAnsi"/>
          <w:b/>
          <w:bCs/>
        </w:rPr>
        <w:instrText>Tributary Active Constituent Control (CTR CON)</w:instrText>
      </w:r>
      <w:bookmarkEnd w:id="179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AEE2FC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EAAB9C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CTRTRC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con</w:t>
      </w:r>
      <w:r w:rsidRPr="00B7030B">
        <w:rPr>
          <w:rFonts w:asciiTheme="minorHAnsi" w:hAnsiTheme="minorHAnsi"/>
        </w:rPr>
        <w:softHyphen/>
        <w:t>stituents are includ</w:t>
      </w:r>
      <w:r w:rsidRPr="00B7030B">
        <w:rPr>
          <w:rFonts w:asciiTheme="minorHAnsi" w:hAnsiTheme="minorHAnsi"/>
        </w:rPr>
        <w:softHyphen/>
        <w:t>ed in tributary inflow constituent file for each tributary, ON or OFF</w:t>
      </w:r>
    </w:p>
    <w:p w14:paraId="56A6101C" w14:textId="77777777" w:rsidR="0041037A" w:rsidRPr="00B7030B" w:rsidRDefault="0041037A">
      <w:pPr>
        <w:pStyle w:val="BodyText2"/>
      </w:pPr>
    </w:p>
    <w:p w14:paraId="3BC4F5F0" w14:textId="77777777" w:rsidR="0041037A" w:rsidRPr="001F4F07" w:rsidRDefault="0041037A">
      <w:pPr>
        <w:pStyle w:val="BodyText"/>
        <w:rPr>
          <w:sz w:val="20"/>
        </w:rPr>
      </w:pPr>
      <w:r w:rsidRPr="001F4F07">
        <w:rPr>
          <w:sz w:val="20"/>
        </w:rPr>
        <w:t>For some applications, tributary inflow concentrations for a par</w:t>
      </w:r>
      <w:r w:rsidRPr="001F4F07">
        <w:rPr>
          <w:sz w:val="20"/>
        </w:rPr>
        <w:softHyphen/>
        <w:t>ticular constitu</w:t>
      </w:r>
      <w:r w:rsidRPr="001F4F07">
        <w:rPr>
          <w:sz w:val="20"/>
        </w:rPr>
        <w:softHyphen/>
        <w:t>ent may not be avail</w:t>
      </w:r>
      <w:r w:rsidRPr="001F4F07">
        <w:rPr>
          <w:sz w:val="20"/>
        </w:rPr>
        <w:softHyphen/>
        <w:t xml:space="preserve">able.  This card allows the user to include in the </w:t>
      </w:r>
      <w:hyperlink w:anchor="tributary_inflow_concentration_file" w:history="1">
        <w:r w:rsidRPr="001F4F07">
          <w:rPr>
            <w:rStyle w:val="Hyperlink"/>
            <w:rFonts w:asciiTheme="minorHAnsi" w:hAnsiTheme="minorHAnsi"/>
          </w:rPr>
          <w:t>tributary inflow concentration file</w:t>
        </w:r>
      </w:hyperlink>
      <w:r w:rsidRPr="001F4F07">
        <w:rPr>
          <w:sz w:val="20"/>
        </w:rPr>
        <w:t xml:space="preserve"> [</w:t>
      </w:r>
      <w:hyperlink w:anchor="tributary_concentration_filename" w:history="1">
        <w:r w:rsidRPr="001F4F07">
          <w:rPr>
            <w:rStyle w:val="Hyperlink"/>
            <w:rFonts w:asciiTheme="minorHAnsi" w:hAnsiTheme="minorHAnsi" w:cs="Arial"/>
          </w:rPr>
          <w:t>CTRFN</w:t>
        </w:r>
      </w:hyperlink>
      <w:r w:rsidRPr="001F4F07">
        <w:rPr>
          <w:sz w:val="20"/>
        </w:rPr>
        <w:t>] only those con</w:t>
      </w:r>
      <w:r w:rsidRPr="001F4F07">
        <w:rPr>
          <w:sz w:val="20"/>
        </w:rPr>
        <w:softHyphen/>
        <w:t xml:space="preserve">stituents for which there is a concentration. </w:t>
      </w:r>
    </w:p>
    <w:p w14:paraId="0E1BC405" w14:textId="77777777" w:rsidR="0041037A" w:rsidRPr="00563509"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Courier New" w:hAnsi="Courier New" w:cs="Courier New"/>
        </w:rPr>
      </w:pPr>
      <w:r w:rsidRPr="00563509">
        <w:rPr>
          <w:rFonts w:ascii="Courier New" w:hAnsi="Courier New" w:cs="Courier New"/>
        </w:rPr>
        <w:t>Example</w:t>
      </w:r>
    </w:p>
    <w:p w14:paraId="5A3BA06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CTR CON   </w:t>
      </w:r>
      <w:proofErr w:type="gramStart"/>
      <w:r w:rsidRPr="00563509">
        <w:t xml:space="preserve">CTRTRC  </w:t>
      </w:r>
      <w:proofErr w:type="spellStart"/>
      <w:r w:rsidRPr="00563509">
        <w:t>CTRTRC</w:t>
      </w:r>
      <w:proofErr w:type="spellEnd"/>
      <w:proofErr w:type="gram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p>
    <w:p w14:paraId="3C8545D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TDS           </w:t>
      </w:r>
      <w:proofErr w:type="gramStart"/>
      <w:r w:rsidRPr="00563509">
        <w:t>ON  Total</w:t>
      </w:r>
      <w:proofErr w:type="gramEnd"/>
      <w:r w:rsidRPr="00563509">
        <w:t xml:space="preserve"> dissolved solids or salinity</w:t>
      </w:r>
    </w:p>
    <w:p w14:paraId="5FD437D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TRACER        </w:t>
      </w:r>
      <w:proofErr w:type="gramStart"/>
      <w:r w:rsidRPr="00563509">
        <w:t>ON  Generic</w:t>
      </w:r>
      <w:proofErr w:type="gramEnd"/>
      <w:r w:rsidRPr="00563509">
        <w:t xml:space="preserve"> constituent 1 - tracer</w:t>
      </w:r>
    </w:p>
    <w:p w14:paraId="6B6E456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AGE          </w:t>
      </w:r>
      <w:proofErr w:type="gramStart"/>
      <w:r w:rsidRPr="00563509">
        <w:t>OFF  Generic</w:t>
      </w:r>
      <w:proofErr w:type="gramEnd"/>
      <w:r w:rsidRPr="00563509">
        <w:t xml:space="preserve"> constituen</w:t>
      </w:r>
      <w:r w:rsidR="00D1720E">
        <w:t>t</w:t>
      </w:r>
      <w:r w:rsidRPr="00563509">
        <w:t xml:space="preserve"> 2 - residence time</w:t>
      </w:r>
    </w:p>
    <w:p w14:paraId="0069A9F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COL1          </w:t>
      </w:r>
      <w:proofErr w:type="gramStart"/>
      <w:r w:rsidRPr="00563509">
        <w:t>ON  Generic</w:t>
      </w:r>
      <w:proofErr w:type="gramEnd"/>
      <w:r w:rsidRPr="00563509">
        <w:t xml:space="preserve"> constituent 3 - coliform group 1</w:t>
      </w:r>
    </w:p>
    <w:p w14:paraId="70AADE1E"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COL2          </w:t>
      </w:r>
      <w:proofErr w:type="gramStart"/>
      <w:r w:rsidRPr="00563509">
        <w:t>ON  Generic</w:t>
      </w:r>
      <w:proofErr w:type="gramEnd"/>
      <w:r w:rsidRPr="00563509">
        <w:t xml:space="preserve"> constituent 4 - coliform group 2</w:t>
      </w:r>
    </w:p>
    <w:p w14:paraId="6618203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ISS1          </w:t>
      </w:r>
      <w:proofErr w:type="gramStart"/>
      <w:r w:rsidRPr="00563509">
        <w:t>ON  Inorganic</w:t>
      </w:r>
      <w:proofErr w:type="gramEnd"/>
      <w:r w:rsidRPr="00563509">
        <w:t xml:space="preserve"> suspended solids group 1</w:t>
      </w:r>
    </w:p>
    <w:p w14:paraId="46995EE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ISS2          </w:t>
      </w:r>
      <w:proofErr w:type="gramStart"/>
      <w:r w:rsidRPr="00563509">
        <w:t>ON  Inorganic</w:t>
      </w:r>
      <w:proofErr w:type="gramEnd"/>
      <w:r w:rsidRPr="00563509">
        <w:t xml:space="preserve"> suspended solids group 2</w:t>
      </w:r>
    </w:p>
    <w:p w14:paraId="04DAE49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ISS3          </w:t>
      </w:r>
      <w:proofErr w:type="gramStart"/>
      <w:r w:rsidRPr="00563509">
        <w:t>ON  Inorganic</w:t>
      </w:r>
      <w:proofErr w:type="gramEnd"/>
      <w:r w:rsidRPr="00563509">
        <w:t xml:space="preserve"> suspended solids group 3</w:t>
      </w:r>
    </w:p>
    <w:p w14:paraId="5C7F52E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           </w:t>
      </w:r>
      <w:proofErr w:type="gramStart"/>
      <w:r w:rsidRPr="00563509">
        <w:t>ON  Inorganic</w:t>
      </w:r>
      <w:proofErr w:type="gramEnd"/>
      <w:r w:rsidRPr="00563509">
        <w:t xml:space="preserve"> dissolved phosphorus</w:t>
      </w:r>
    </w:p>
    <w:p w14:paraId="1B9D86E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           </w:t>
      </w:r>
      <w:proofErr w:type="gramStart"/>
      <w:r w:rsidRPr="00563509">
        <w:t>ON  Ammonium</w:t>
      </w:r>
      <w:proofErr w:type="gramEnd"/>
    </w:p>
    <w:p w14:paraId="054BF00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           </w:t>
      </w:r>
      <w:proofErr w:type="gramStart"/>
      <w:r w:rsidRPr="00563509">
        <w:t>ON  Nitrate</w:t>
      </w:r>
      <w:proofErr w:type="gramEnd"/>
      <w:r w:rsidRPr="00563509">
        <w:t>-nitrite</w:t>
      </w:r>
    </w:p>
    <w:p w14:paraId="4D432BC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           </w:t>
      </w:r>
      <w:proofErr w:type="gramStart"/>
      <w:r w:rsidRPr="00563509">
        <w:t>ON  Dissolved</w:t>
      </w:r>
      <w:proofErr w:type="gramEnd"/>
      <w:r w:rsidRPr="00563509">
        <w:t xml:space="preserve"> silica</w:t>
      </w:r>
    </w:p>
    <w:p w14:paraId="24F3743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PSI           </w:t>
      </w:r>
      <w:proofErr w:type="gramStart"/>
      <w:r w:rsidRPr="00563509">
        <w:t>ON  Particulate</w:t>
      </w:r>
      <w:proofErr w:type="gramEnd"/>
      <w:r w:rsidRPr="00563509">
        <w:t xml:space="preserve"> biogenic silica</w:t>
      </w:r>
    </w:p>
    <w:p w14:paraId="2ABD622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FE            </w:t>
      </w:r>
      <w:proofErr w:type="gramStart"/>
      <w:r w:rsidRPr="00563509">
        <w:t>ON  Iron</w:t>
      </w:r>
      <w:proofErr w:type="gramEnd"/>
    </w:p>
    <w:p w14:paraId="3E6B50A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          </w:t>
      </w:r>
      <w:proofErr w:type="gramStart"/>
      <w:r w:rsidRPr="00563509">
        <w:t>ON  Labile</w:t>
      </w:r>
      <w:proofErr w:type="gramEnd"/>
      <w:r w:rsidRPr="00563509">
        <w:t xml:space="preserve"> dissolved organic matter</w:t>
      </w:r>
    </w:p>
    <w:p w14:paraId="3601F26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          </w:t>
      </w:r>
      <w:proofErr w:type="gramStart"/>
      <w:r w:rsidRPr="00563509">
        <w:t>ON  Refractory</w:t>
      </w:r>
      <w:proofErr w:type="gramEnd"/>
      <w:r w:rsidRPr="00563509">
        <w:t xml:space="preserve"> dissolved organic matter</w:t>
      </w:r>
    </w:p>
    <w:p w14:paraId="03BC59A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          </w:t>
      </w:r>
      <w:proofErr w:type="gramStart"/>
      <w:r w:rsidRPr="00563509">
        <w:t>ON  Labile</w:t>
      </w:r>
      <w:proofErr w:type="gramEnd"/>
      <w:r w:rsidRPr="00563509">
        <w:t xml:space="preserve"> particulate organic matter</w:t>
      </w:r>
    </w:p>
    <w:p w14:paraId="6BC8B43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          </w:t>
      </w:r>
      <w:proofErr w:type="gramStart"/>
      <w:r w:rsidRPr="00563509">
        <w:t>ON  Refractory</w:t>
      </w:r>
      <w:proofErr w:type="gramEnd"/>
      <w:r w:rsidRPr="00563509">
        <w:t xml:space="preserve"> particulate organic matter</w:t>
      </w:r>
    </w:p>
    <w:p w14:paraId="0DB6533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         </w:t>
      </w:r>
      <w:proofErr w:type="gramStart"/>
      <w:r w:rsidRPr="00563509">
        <w:t>ON  Carbonaceous</w:t>
      </w:r>
      <w:proofErr w:type="gramEnd"/>
      <w:r w:rsidRPr="00563509">
        <w:t xml:space="preserve"> BOD group 1</w:t>
      </w:r>
    </w:p>
    <w:p w14:paraId="26A2FF2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         </w:t>
      </w:r>
      <w:proofErr w:type="gramStart"/>
      <w:r w:rsidRPr="00563509">
        <w:t>ON  Carbonaceous</w:t>
      </w:r>
      <w:proofErr w:type="gramEnd"/>
      <w:r w:rsidRPr="00563509">
        <w:t xml:space="preserve"> BOD group 2</w:t>
      </w:r>
    </w:p>
    <w:p w14:paraId="56227DE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         </w:t>
      </w:r>
      <w:proofErr w:type="gramStart"/>
      <w:r w:rsidRPr="00563509">
        <w:t>ON  Carbonaceous</w:t>
      </w:r>
      <w:proofErr w:type="gramEnd"/>
      <w:r w:rsidRPr="00563509">
        <w:t xml:space="preserve"> BOD group 3</w:t>
      </w:r>
    </w:p>
    <w:p w14:paraId="044452B2"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CBOD1-P       </w:t>
      </w:r>
      <w:proofErr w:type="gramStart"/>
      <w:r w:rsidRPr="00563509">
        <w:t>ON  Carbonaceous</w:t>
      </w:r>
      <w:proofErr w:type="gramEnd"/>
      <w:r w:rsidRPr="00563509">
        <w:t xml:space="preserve"> BOD-P group 1</w:t>
      </w:r>
    </w:p>
    <w:p w14:paraId="4C25395A"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CBOD2-P       </w:t>
      </w:r>
      <w:proofErr w:type="gramStart"/>
      <w:r w:rsidRPr="00563509">
        <w:t>ON  Carbonaceous</w:t>
      </w:r>
      <w:proofErr w:type="gramEnd"/>
      <w:r w:rsidRPr="00563509">
        <w:t xml:space="preserve"> BOD-P group 2</w:t>
      </w:r>
    </w:p>
    <w:p w14:paraId="4B15FE7F"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CBOD3-P       </w:t>
      </w:r>
      <w:proofErr w:type="gramStart"/>
      <w:r w:rsidRPr="00563509">
        <w:t>ON  Carbonaceous</w:t>
      </w:r>
      <w:proofErr w:type="gramEnd"/>
      <w:r w:rsidRPr="00563509">
        <w:t xml:space="preserve"> BOD-P group 3</w:t>
      </w:r>
    </w:p>
    <w:p w14:paraId="25D12EF2"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CBOD1-N       </w:t>
      </w:r>
      <w:proofErr w:type="gramStart"/>
      <w:r w:rsidRPr="00563509">
        <w:t>ON  Carbonaceous</w:t>
      </w:r>
      <w:proofErr w:type="gramEnd"/>
      <w:r w:rsidRPr="00563509">
        <w:t xml:space="preserve"> BOD-N group 1</w:t>
      </w:r>
    </w:p>
    <w:p w14:paraId="6502C777"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CBOD2-N       </w:t>
      </w:r>
      <w:proofErr w:type="gramStart"/>
      <w:r w:rsidRPr="00563509">
        <w:t>ON  Carbonaceous</w:t>
      </w:r>
      <w:proofErr w:type="gramEnd"/>
      <w:r w:rsidRPr="00563509">
        <w:t xml:space="preserve"> BOD-N group 2</w:t>
      </w:r>
    </w:p>
    <w:p w14:paraId="36AAF9FF"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CBOD3-N       </w:t>
      </w:r>
      <w:proofErr w:type="gramStart"/>
      <w:r w:rsidRPr="00563509">
        <w:t>ON  Carbonaceous</w:t>
      </w:r>
      <w:proofErr w:type="gramEnd"/>
      <w:r w:rsidRPr="00563509">
        <w:t xml:space="preserve"> BOD-N group 3</w:t>
      </w:r>
    </w:p>
    <w:p w14:paraId="5845765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ALG1          </w:t>
      </w:r>
      <w:proofErr w:type="gramStart"/>
      <w:r w:rsidRPr="00563509">
        <w:t>ON  Algal</w:t>
      </w:r>
      <w:proofErr w:type="gramEnd"/>
      <w:r w:rsidRPr="00563509">
        <w:t xml:space="preserve"> group 1</w:t>
      </w:r>
    </w:p>
    <w:p w14:paraId="7BD9C51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ALG2          </w:t>
      </w:r>
      <w:proofErr w:type="gramStart"/>
      <w:r w:rsidRPr="00563509">
        <w:t>ON  Algal</w:t>
      </w:r>
      <w:proofErr w:type="gramEnd"/>
      <w:r w:rsidRPr="00563509">
        <w:t xml:space="preserve"> group 2</w:t>
      </w:r>
    </w:p>
    <w:p w14:paraId="6C6BDDB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ALG3          </w:t>
      </w:r>
      <w:proofErr w:type="gramStart"/>
      <w:r w:rsidRPr="00563509">
        <w:t>ON  Algal</w:t>
      </w:r>
      <w:proofErr w:type="gramEnd"/>
      <w:r w:rsidRPr="00563509">
        <w:t xml:space="preserve"> group 3</w:t>
      </w:r>
    </w:p>
    <w:p w14:paraId="0126DE1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            </w:t>
      </w:r>
      <w:proofErr w:type="gramStart"/>
      <w:r w:rsidRPr="00563509">
        <w:t>ON  Dissolved</w:t>
      </w:r>
      <w:proofErr w:type="gramEnd"/>
      <w:r w:rsidRPr="00563509">
        <w:t xml:space="preserve"> oxygen</w:t>
      </w:r>
    </w:p>
    <w:p w14:paraId="4B234CB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TIC           </w:t>
      </w:r>
      <w:proofErr w:type="gramStart"/>
      <w:r w:rsidRPr="00563509">
        <w:t>ON  Total</w:t>
      </w:r>
      <w:proofErr w:type="gramEnd"/>
      <w:r w:rsidRPr="00563509">
        <w:t xml:space="preserve"> inorganic carbon</w:t>
      </w:r>
      <w:r w:rsidR="00121063" w:rsidRPr="00563509">
        <w:rPr>
          <w:rStyle w:val="Cardexample1"/>
          <w:color w:val="000000"/>
        </w:rPr>
        <w:t xml:space="preserve"> mg/l as C</w:t>
      </w:r>
    </w:p>
    <w:p w14:paraId="24429D9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ALK           </w:t>
      </w:r>
      <w:proofErr w:type="gramStart"/>
      <w:r w:rsidRPr="00563509">
        <w:t>ON  Alkalinity</w:t>
      </w:r>
      <w:proofErr w:type="gramEnd"/>
      <w:r w:rsidR="00121063" w:rsidRPr="00563509">
        <w:t xml:space="preserve"> mg/l as CaCO3</w:t>
      </w:r>
    </w:p>
    <w:p w14:paraId="2AA55785" w14:textId="77777777" w:rsidR="00200F24" w:rsidRPr="00563509" w:rsidRDefault="00200F24" w:rsidP="00200F24">
      <w:pPr>
        <w:pStyle w:val="Examplebody"/>
        <w:rPr>
          <w:rStyle w:val="Cardexample1"/>
        </w:rPr>
      </w:pPr>
      <w:r w:rsidRPr="00563509">
        <w:rPr>
          <w:rStyle w:val="Cardexample1"/>
        </w:rPr>
        <w:t xml:space="preserve">ZOO1      </w:t>
      </w:r>
      <w:r w:rsidRPr="00563509">
        <w:t xml:space="preserve">    </w:t>
      </w:r>
      <w:proofErr w:type="gramStart"/>
      <w:r w:rsidRPr="00563509">
        <w:t xml:space="preserve">ON  </w:t>
      </w:r>
      <w:r w:rsidRPr="00563509">
        <w:rPr>
          <w:rStyle w:val="Cardexample1"/>
        </w:rPr>
        <w:t>Zo</w:t>
      </w:r>
      <w:r w:rsidR="007A07D2" w:rsidRPr="00563509">
        <w:rPr>
          <w:rStyle w:val="Cardexample1"/>
        </w:rPr>
        <w:t>o</w:t>
      </w:r>
      <w:r w:rsidRPr="00563509">
        <w:rPr>
          <w:rStyle w:val="Cardexample1"/>
        </w:rPr>
        <w:t>plankton</w:t>
      </w:r>
      <w:proofErr w:type="gramEnd"/>
    </w:p>
    <w:p w14:paraId="241B47BC" w14:textId="77777777" w:rsidR="00200F24" w:rsidRPr="00563509" w:rsidRDefault="00200F24" w:rsidP="00200F24">
      <w:pPr>
        <w:pStyle w:val="Examplebody"/>
        <w:rPr>
          <w:rStyle w:val="Cardexample1"/>
        </w:rPr>
      </w:pPr>
      <w:r w:rsidRPr="00563509">
        <w:rPr>
          <w:rStyle w:val="Cardexample1"/>
        </w:rPr>
        <w:t xml:space="preserve">LDOM_P    </w:t>
      </w:r>
      <w:r w:rsidRPr="00563509">
        <w:t xml:space="preserve">    </w:t>
      </w:r>
      <w:proofErr w:type="gramStart"/>
      <w:r w:rsidRPr="00563509">
        <w:t>ON  Total</w:t>
      </w:r>
      <w:proofErr w:type="gramEnd"/>
      <w:r w:rsidRPr="00563509">
        <w:t xml:space="preserve"> P in labile dissolved organic matter</w:t>
      </w:r>
    </w:p>
    <w:p w14:paraId="459BB689" w14:textId="77777777" w:rsidR="00200F24" w:rsidRPr="00563509" w:rsidRDefault="00200F24" w:rsidP="00200F24">
      <w:pPr>
        <w:pStyle w:val="Examplebody"/>
        <w:rPr>
          <w:rStyle w:val="Cardexample1"/>
        </w:rPr>
      </w:pPr>
      <w:r w:rsidRPr="00563509">
        <w:rPr>
          <w:rStyle w:val="Cardexample1"/>
        </w:rPr>
        <w:t xml:space="preserve">RDOM_P    </w:t>
      </w:r>
      <w:r w:rsidRPr="00563509">
        <w:t xml:space="preserve">    </w:t>
      </w:r>
      <w:proofErr w:type="gramStart"/>
      <w:r w:rsidRPr="00563509">
        <w:t>ON  Total</w:t>
      </w:r>
      <w:proofErr w:type="gramEnd"/>
      <w:r w:rsidRPr="00563509">
        <w:t xml:space="preserve"> P in refractory dissolved organic matter</w:t>
      </w:r>
    </w:p>
    <w:p w14:paraId="01B68B4D" w14:textId="77777777" w:rsidR="00200F24" w:rsidRPr="00563509" w:rsidRDefault="00200F24" w:rsidP="00200F24">
      <w:pPr>
        <w:pStyle w:val="Examplebody"/>
        <w:rPr>
          <w:rStyle w:val="Cardexample1"/>
        </w:rPr>
      </w:pPr>
      <w:r w:rsidRPr="00563509">
        <w:rPr>
          <w:rStyle w:val="Cardexample1"/>
        </w:rPr>
        <w:t xml:space="preserve">LPOM_P    </w:t>
      </w:r>
      <w:r w:rsidRPr="00563509">
        <w:t xml:space="preserve">    </w:t>
      </w:r>
      <w:proofErr w:type="gramStart"/>
      <w:r w:rsidRPr="00563509">
        <w:t>ON  Total</w:t>
      </w:r>
      <w:proofErr w:type="gramEnd"/>
      <w:r w:rsidRPr="00563509">
        <w:t xml:space="preserve"> P in labile particulate organic matter</w:t>
      </w:r>
    </w:p>
    <w:p w14:paraId="530AC12B" w14:textId="77777777" w:rsidR="00200F24" w:rsidRPr="00563509" w:rsidRDefault="00200F24" w:rsidP="00200F24">
      <w:pPr>
        <w:pStyle w:val="Examplebody"/>
        <w:rPr>
          <w:rStyle w:val="Cardexample1"/>
        </w:rPr>
      </w:pPr>
      <w:r w:rsidRPr="00563509">
        <w:rPr>
          <w:rStyle w:val="Cardexample1"/>
        </w:rPr>
        <w:t xml:space="preserve">RPOM_P    </w:t>
      </w:r>
      <w:r w:rsidRPr="00563509">
        <w:t xml:space="preserve">    </w:t>
      </w:r>
      <w:proofErr w:type="gramStart"/>
      <w:r w:rsidRPr="00563509">
        <w:t>ON  Total</w:t>
      </w:r>
      <w:proofErr w:type="gramEnd"/>
      <w:r w:rsidRPr="00563509">
        <w:t xml:space="preserve"> P in refractory particulate organic matter</w:t>
      </w:r>
    </w:p>
    <w:p w14:paraId="5EA1714D" w14:textId="77777777" w:rsidR="00200F24" w:rsidRPr="00563509" w:rsidRDefault="00200F24" w:rsidP="00200F24">
      <w:pPr>
        <w:pStyle w:val="Examplebody"/>
        <w:rPr>
          <w:rStyle w:val="Cardexample1"/>
        </w:rPr>
      </w:pPr>
      <w:r w:rsidRPr="00563509">
        <w:rPr>
          <w:rStyle w:val="Cardexample1"/>
        </w:rPr>
        <w:t xml:space="preserve">LDOM_N        </w:t>
      </w:r>
      <w:proofErr w:type="gramStart"/>
      <w:r w:rsidRPr="00563509">
        <w:t>ON  Total</w:t>
      </w:r>
      <w:proofErr w:type="gramEnd"/>
      <w:r w:rsidRPr="00563509">
        <w:t xml:space="preserve"> N in labile dissolved organic matter</w:t>
      </w:r>
    </w:p>
    <w:p w14:paraId="72849047" w14:textId="77777777" w:rsidR="00200F24" w:rsidRPr="00563509" w:rsidRDefault="00200F24" w:rsidP="00200F24">
      <w:pPr>
        <w:pStyle w:val="Examplebody"/>
        <w:rPr>
          <w:rStyle w:val="Cardexample1"/>
        </w:rPr>
      </w:pPr>
      <w:r w:rsidRPr="00563509">
        <w:rPr>
          <w:rStyle w:val="Cardexample1"/>
        </w:rPr>
        <w:t xml:space="preserve">RDOM_N    </w:t>
      </w:r>
      <w:r w:rsidRPr="00563509">
        <w:t xml:space="preserve">    </w:t>
      </w:r>
      <w:proofErr w:type="gramStart"/>
      <w:r w:rsidRPr="00563509">
        <w:t>ON  Total</w:t>
      </w:r>
      <w:proofErr w:type="gramEnd"/>
      <w:r w:rsidRPr="00563509">
        <w:t xml:space="preserve"> N in refractory dissolved organic matter</w:t>
      </w:r>
    </w:p>
    <w:p w14:paraId="629FF6EA" w14:textId="77777777" w:rsidR="00200F24" w:rsidRPr="00563509" w:rsidRDefault="00200F24" w:rsidP="00200F24">
      <w:pPr>
        <w:pStyle w:val="Examplebody"/>
        <w:rPr>
          <w:rStyle w:val="Cardexample1"/>
        </w:rPr>
      </w:pPr>
      <w:r w:rsidRPr="00563509">
        <w:rPr>
          <w:rStyle w:val="Cardexample1"/>
        </w:rPr>
        <w:t xml:space="preserve">LPOM_N    </w:t>
      </w:r>
      <w:r w:rsidRPr="00563509">
        <w:t xml:space="preserve">    </w:t>
      </w:r>
      <w:proofErr w:type="gramStart"/>
      <w:r w:rsidRPr="00563509">
        <w:t>ON  Total</w:t>
      </w:r>
      <w:proofErr w:type="gramEnd"/>
      <w:r w:rsidRPr="00563509">
        <w:t xml:space="preserve"> N in labile particulate organic matter</w:t>
      </w:r>
    </w:p>
    <w:p w14:paraId="2DD06A6B" w14:textId="77777777" w:rsidR="00200F24" w:rsidRPr="00563509" w:rsidRDefault="00200F24" w:rsidP="00200F24">
      <w:pPr>
        <w:pStyle w:val="Examplebody"/>
        <w:rPr>
          <w:rStyle w:val="Cardexample1"/>
        </w:rPr>
      </w:pPr>
      <w:r w:rsidRPr="00563509">
        <w:rPr>
          <w:rStyle w:val="Cardexample1"/>
        </w:rPr>
        <w:t xml:space="preserve">RPOM_N    </w:t>
      </w:r>
      <w:r w:rsidRPr="00563509">
        <w:t xml:space="preserve">    </w:t>
      </w:r>
      <w:proofErr w:type="gramStart"/>
      <w:r w:rsidRPr="00563509">
        <w:t>ON  Total</w:t>
      </w:r>
      <w:proofErr w:type="gramEnd"/>
      <w:r w:rsidRPr="00563509">
        <w:t xml:space="preserve"> N in refractory particulate organic matter</w:t>
      </w:r>
    </w:p>
    <w:p w14:paraId="2F8F4491" w14:textId="77777777" w:rsidR="0041037A" w:rsidRPr="00B7030B" w:rsidRDefault="0041037A" w:rsidP="00563509">
      <w:pPr>
        <w:pStyle w:val="Relatedcard1"/>
        <w:spacing w:after="0"/>
        <w:rPr>
          <w:rFonts w:asciiTheme="minorHAnsi" w:hAnsiTheme="minorHAnsi"/>
        </w:rPr>
      </w:pPr>
      <w:r w:rsidRPr="00B7030B">
        <w:rPr>
          <w:rFonts w:asciiTheme="minorHAnsi" w:hAnsiTheme="minorHAnsi"/>
        </w:rPr>
        <w:t>Related Cards and Files</w:t>
      </w:r>
    </w:p>
    <w:p w14:paraId="26464346" w14:textId="77777777" w:rsidR="0041037A" w:rsidRPr="00B7030B" w:rsidRDefault="00C51A7D">
      <w:pPr>
        <w:pStyle w:val="Relatedcards"/>
        <w:rPr>
          <w:rFonts w:asciiTheme="minorHAnsi" w:hAnsiTheme="minorHAnsi"/>
        </w:rPr>
      </w:pPr>
      <w:hyperlink w:anchor="tributary_inflow_concentration_file" w:history="1">
        <w:r w:rsidR="0041037A" w:rsidRPr="00B7030B">
          <w:rPr>
            <w:rFonts w:asciiTheme="minorHAnsi" w:hAnsiTheme="minorHAnsi"/>
          </w:rPr>
          <w:t>Tributary Inflow Concentration File</w:t>
        </w:r>
      </w:hyperlink>
    </w:p>
    <w:p w14:paraId="708F8AAD" w14:textId="77777777" w:rsidR="0041037A" w:rsidRPr="00B7030B" w:rsidRDefault="00C51A7D">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4DC7FC2B" w14:textId="77777777" w:rsidR="0041037A" w:rsidRPr="00B7030B" w:rsidRDefault="0041037A" w:rsidP="00D1720E">
      <w:pPr>
        <w:pStyle w:val="Heading4"/>
        <w:spacing w:before="0" w:after="0"/>
      </w:pPr>
      <w:r w:rsidRPr="00B7030B">
        <w:br w:type="page"/>
      </w:r>
      <w:bookmarkStart w:id="1792" w:name="distributed_tributary_active"/>
      <w:bookmarkStart w:id="1793" w:name="_Toc41047740"/>
      <w:bookmarkEnd w:id="1792"/>
      <w:r w:rsidRPr="00B7030B">
        <w:lastRenderedPageBreak/>
        <w:t xml:space="preserve">Distributed </w:t>
      </w:r>
      <w:proofErr w:type="spellStart"/>
      <w:r w:rsidRPr="00B7030B">
        <w:t>Trib</w:t>
      </w:r>
      <w:proofErr w:type="spellEnd"/>
      <w:r w:rsidRPr="00B7030B">
        <w:t xml:space="preserve"> Active Constituent (CDT CON)</w:t>
      </w:r>
      <w:bookmarkEnd w:id="1793"/>
    </w:p>
    <w:p w14:paraId="0C21D81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94" w:name="_Toc8027380"/>
      <w:r w:rsidR="0041037A" w:rsidRPr="00B7030B">
        <w:rPr>
          <w:rStyle w:val="CardReferen"/>
          <w:rFonts w:asciiTheme="minorHAnsi" w:hAnsiTheme="minorHAnsi"/>
          <w:b/>
          <w:bCs/>
        </w:rPr>
        <w:instrText>Distributed Trib Active Constituent (CDT CON)</w:instrText>
      </w:r>
      <w:bookmarkEnd w:id="1794"/>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96A9A8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B625A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CDTBRC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con</w:t>
      </w:r>
      <w:r w:rsidRPr="00B7030B">
        <w:rPr>
          <w:rFonts w:asciiTheme="minorHAnsi" w:hAnsiTheme="minorHAnsi"/>
        </w:rPr>
        <w:softHyphen/>
        <w:t>stituents are includ</w:t>
      </w:r>
      <w:r w:rsidRPr="00B7030B">
        <w:rPr>
          <w:rFonts w:asciiTheme="minorHAnsi" w:hAnsiTheme="minorHAnsi"/>
        </w:rPr>
        <w:softHyphen/>
        <w:t>ed in distribut</w:t>
      </w:r>
      <w:r w:rsidRPr="00B7030B">
        <w:rPr>
          <w:rFonts w:asciiTheme="minorHAnsi" w:hAnsiTheme="minorHAnsi"/>
        </w:rPr>
        <w:softHyphen/>
        <w:t>ed tribu</w:t>
      </w:r>
      <w:r w:rsidRPr="00B7030B">
        <w:rPr>
          <w:rFonts w:asciiTheme="minorHAnsi" w:hAnsiTheme="minorHAnsi"/>
        </w:rPr>
        <w:softHyphen/>
        <w:t>tary inflow con</w:t>
      </w:r>
      <w:r w:rsidRPr="00B7030B">
        <w:rPr>
          <w:rFonts w:asciiTheme="minorHAnsi" w:hAnsiTheme="minorHAnsi"/>
        </w:rPr>
        <w:softHyphen/>
        <w:t>stitu</w:t>
      </w:r>
      <w:r w:rsidRPr="00B7030B">
        <w:rPr>
          <w:rFonts w:asciiTheme="minorHAnsi" w:hAnsiTheme="minorHAnsi"/>
        </w:rPr>
        <w:softHyphen/>
        <w:t>ent file for each branch, ON or OFF</w:t>
      </w:r>
    </w:p>
    <w:p w14:paraId="3BCF2287" w14:textId="77777777" w:rsidR="0041037A" w:rsidRPr="00B7030B" w:rsidRDefault="0041037A">
      <w:pPr>
        <w:pStyle w:val="BodyText2"/>
      </w:pPr>
      <w:r w:rsidRPr="00B7030B">
        <w:softHyphen/>
      </w:r>
    </w:p>
    <w:p w14:paraId="146C6AFD" w14:textId="77777777" w:rsidR="0041037A" w:rsidRPr="001F4F07" w:rsidRDefault="0041037A">
      <w:pPr>
        <w:pStyle w:val="BodyText"/>
        <w:rPr>
          <w:sz w:val="20"/>
        </w:rPr>
      </w:pPr>
      <w:r w:rsidRPr="001F4F07">
        <w:rPr>
          <w:sz w:val="20"/>
        </w:rPr>
        <w:t>For some applications, distributed tributary inflow concentra</w:t>
      </w:r>
      <w:r w:rsidRPr="001F4F07">
        <w:rPr>
          <w:sz w:val="20"/>
        </w:rPr>
        <w:softHyphen/>
        <w:t>tions for a particu</w:t>
      </w:r>
      <w:r w:rsidRPr="001F4F07">
        <w:rPr>
          <w:sz w:val="20"/>
        </w:rPr>
        <w:softHyphen/>
        <w:t xml:space="preserve">lar constituent may not be available.  This card allows the user to include in the </w:t>
      </w:r>
      <w:hyperlink w:anchor="distributed_tributary_concentration_file" w:history="1">
        <w:r w:rsidRPr="001F4F07">
          <w:rPr>
            <w:rStyle w:val="Hyperlink"/>
            <w:rFonts w:asciiTheme="minorHAnsi" w:hAnsiTheme="minorHAnsi"/>
          </w:rPr>
          <w:t>distributed tributary in</w:t>
        </w:r>
        <w:r w:rsidRPr="001F4F07">
          <w:rPr>
            <w:rStyle w:val="Hyperlink"/>
            <w:rFonts w:asciiTheme="minorHAnsi" w:hAnsiTheme="minorHAnsi"/>
          </w:rPr>
          <w:softHyphen/>
          <w:t>flow concen</w:t>
        </w:r>
        <w:r w:rsidRPr="001F4F07">
          <w:rPr>
            <w:rStyle w:val="Hyperlink"/>
            <w:rFonts w:asciiTheme="minorHAnsi" w:hAnsiTheme="minorHAnsi"/>
          </w:rPr>
          <w:softHyphen/>
          <w:t>tra</w:t>
        </w:r>
        <w:r w:rsidRPr="001F4F07">
          <w:rPr>
            <w:rStyle w:val="Hyperlink"/>
            <w:rFonts w:asciiTheme="minorHAnsi" w:hAnsiTheme="minorHAnsi"/>
          </w:rPr>
          <w:softHyphen/>
          <w:t>tion file</w:t>
        </w:r>
      </w:hyperlink>
      <w:r w:rsidRPr="001F4F07">
        <w:rPr>
          <w:sz w:val="20"/>
        </w:rPr>
        <w:t xml:space="preserve"> [</w:t>
      </w:r>
      <w:hyperlink w:anchor="dtrib_concentration_filename" w:history="1">
        <w:r w:rsidRPr="001F4F07">
          <w:rPr>
            <w:rStyle w:val="Hyperlink"/>
            <w:rFonts w:asciiTheme="minorHAnsi" w:hAnsiTheme="minorHAnsi" w:cs="Arial"/>
          </w:rPr>
          <w:t>CDTFN</w:t>
        </w:r>
      </w:hyperlink>
      <w:r w:rsidRPr="001F4F07">
        <w:rPr>
          <w:sz w:val="20"/>
        </w:rPr>
        <w:t xml:space="preserve">] only those constituents for which there is a concentration. </w:t>
      </w:r>
    </w:p>
    <w:p w14:paraId="1E512C8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B24F40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CDT CON   </w:t>
      </w:r>
      <w:proofErr w:type="gramStart"/>
      <w:r w:rsidRPr="00563509">
        <w:t xml:space="preserve">CDTBRC  </w:t>
      </w:r>
      <w:proofErr w:type="spellStart"/>
      <w:r w:rsidRPr="00563509">
        <w:t>CDTBRC</w:t>
      </w:r>
      <w:proofErr w:type="spellEnd"/>
      <w:proofErr w:type="gram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p>
    <w:p w14:paraId="43B1AB7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TDS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Total</w:t>
      </w:r>
      <w:proofErr w:type="gramEnd"/>
      <w:r w:rsidRPr="00563509">
        <w:t xml:space="preserve"> dissolved solids or salinity</w:t>
      </w:r>
    </w:p>
    <w:p w14:paraId="120C04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TRACER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Generic</w:t>
      </w:r>
      <w:proofErr w:type="gramEnd"/>
      <w:r w:rsidRPr="00563509">
        <w:t xml:space="preserve"> constituent 1 - tracer</w:t>
      </w:r>
    </w:p>
    <w:p w14:paraId="7202FD1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AGE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Generic</w:t>
      </w:r>
      <w:proofErr w:type="gramEnd"/>
      <w:r w:rsidRPr="00563509">
        <w:t xml:space="preserve"> constituen</w:t>
      </w:r>
      <w:r w:rsidR="002863FD">
        <w:t>t</w:t>
      </w:r>
      <w:r w:rsidRPr="00563509">
        <w:t xml:space="preserve"> 2 - residence time</w:t>
      </w:r>
    </w:p>
    <w:p w14:paraId="77B4744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COL1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Generic</w:t>
      </w:r>
      <w:proofErr w:type="gramEnd"/>
      <w:r w:rsidRPr="00563509">
        <w:t xml:space="preserve"> constituent 3 - coliform group 1</w:t>
      </w:r>
    </w:p>
    <w:p w14:paraId="60DDE40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COL2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Generic</w:t>
      </w:r>
      <w:proofErr w:type="gramEnd"/>
      <w:r w:rsidRPr="00563509">
        <w:t xml:space="preserve"> constituent 4 - coliform group 2</w:t>
      </w:r>
    </w:p>
    <w:p w14:paraId="3B81630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ISS1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Inorganic</w:t>
      </w:r>
      <w:proofErr w:type="gramEnd"/>
      <w:r w:rsidRPr="00563509">
        <w:t xml:space="preserve"> suspended solids group 1</w:t>
      </w:r>
    </w:p>
    <w:p w14:paraId="6DC06A1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ISS2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Inorganic</w:t>
      </w:r>
      <w:proofErr w:type="gramEnd"/>
      <w:r w:rsidRPr="00563509">
        <w:t xml:space="preserve"> suspended solids group 2</w:t>
      </w:r>
    </w:p>
    <w:p w14:paraId="09B1F14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ISS3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Inorganic</w:t>
      </w:r>
      <w:proofErr w:type="gramEnd"/>
      <w:r w:rsidRPr="00563509">
        <w:t xml:space="preserve"> suspended solids group 3</w:t>
      </w:r>
    </w:p>
    <w:p w14:paraId="0A83232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Inorganic</w:t>
      </w:r>
      <w:proofErr w:type="gramEnd"/>
      <w:r w:rsidRPr="00563509">
        <w:t xml:space="preserve"> dissolved phosphorus</w:t>
      </w:r>
    </w:p>
    <w:p w14:paraId="63E8D65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Ammonium</w:t>
      </w:r>
      <w:proofErr w:type="gramEnd"/>
    </w:p>
    <w:p w14:paraId="767326B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Nitrate</w:t>
      </w:r>
      <w:proofErr w:type="gramEnd"/>
      <w:r w:rsidRPr="00563509">
        <w:t>-nitrite</w:t>
      </w:r>
    </w:p>
    <w:p w14:paraId="3AA0F7E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Dissolved</w:t>
      </w:r>
      <w:proofErr w:type="gramEnd"/>
      <w:r w:rsidRPr="00563509">
        <w:t xml:space="preserve"> silica</w:t>
      </w:r>
    </w:p>
    <w:p w14:paraId="4C53F07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PSI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Particulate</w:t>
      </w:r>
      <w:proofErr w:type="gramEnd"/>
      <w:r w:rsidRPr="00563509">
        <w:t xml:space="preserve"> biogenic silica</w:t>
      </w:r>
    </w:p>
    <w:p w14:paraId="4B3D46B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FE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Iron</w:t>
      </w:r>
      <w:proofErr w:type="gramEnd"/>
    </w:p>
    <w:p w14:paraId="08CDF45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Labile</w:t>
      </w:r>
      <w:proofErr w:type="gramEnd"/>
      <w:r w:rsidRPr="00563509">
        <w:t xml:space="preserve"> dissolved organic matter</w:t>
      </w:r>
    </w:p>
    <w:p w14:paraId="60240AC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Refractory</w:t>
      </w:r>
      <w:proofErr w:type="gramEnd"/>
      <w:r w:rsidRPr="00563509">
        <w:t xml:space="preserve"> dissolved organic matter</w:t>
      </w:r>
    </w:p>
    <w:p w14:paraId="61BEEF6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Labile</w:t>
      </w:r>
      <w:proofErr w:type="gramEnd"/>
      <w:r w:rsidRPr="00563509">
        <w:t xml:space="preserve"> particulate organic matter</w:t>
      </w:r>
    </w:p>
    <w:p w14:paraId="74F229B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Refractory</w:t>
      </w:r>
      <w:proofErr w:type="gramEnd"/>
      <w:r w:rsidRPr="00563509">
        <w:t xml:space="preserve"> particulate organic matter</w:t>
      </w:r>
    </w:p>
    <w:p w14:paraId="0937244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 group 1</w:t>
      </w:r>
    </w:p>
    <w:p w14:paraId="237786B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 group 2</w:t>
      </w:r>
    </w:p>
    <w:p w14:paraId="3B77186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 group 3</w:t>
      </w:r>
    </w:p>
    <w:p w14:paraId="62F01B08"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CBOD1-P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BOD-P group 1</w:t>
      </w:r>
    </w:p>
    <w:p w14:paraId="3049E629"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CBOD2-P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BOD-P group 2</w:t>
      </w:r>
    </w:p>
    <w:p w14:paraId="1E0F8E16"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CBOD3-P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BOD-P group 3</w:t>
      </w:r>
    </w:p>
    <w:p w14:paraId="55CA97A4"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CBOD1-N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BOD-N group 1</w:t>
      </w:r>
    </w:p>
    <w:p w14:paraId="58284A84"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CBOD2-N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BOD-N group 2</w:t>
      </w:r>
    </w:p>
    <w:p w14:paraId="1CBF7EED"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CBOD3-N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BOD-N group 3</w:t>
      </w:r>
    </w:p>
    <w:p w14:paraId="7974FCD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ALG1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Algal</w:t>
      </w:r>
      <w:proofErr w:type="gramEnd"/>
      <w:r w:rsidRPr="00563509">
        <w:t xml:space="preserve"> group 1</w:t>
      </w:r>
    </w:p>
    <w:p w14:paraId="1814035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ALG2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Algal</w:t>
      </w:r>
      <w:proofErr w:type="gramEnd"/>
      <w:r w:rsidRPr="00563509">
        <w:t xml:space="preserve"> group 2</w:t>
      </w:r>
    </w:p>
    <w:p w14:paraId="52D2096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ALG3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Algal</w:t>
      </w:r>
      <w:proofErr w:type="gramEnd"/>
      <w:r w:rsidRPr="00563509">
        <w:t xml:space="preserve"> group 3</w:t>
      </w:r>
    </w:p>
    <w:p w14:paraId="5EBEE57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Dissolved</w:t>
      </w:r>
      <w:proofErr w:type="gramEnd"/>
      <w:r w:rsidRPr="00563509">
        <w:t xml:space="preserve"> oxygen</w:t>
      </w:r>
    </w:p>
    <w:p w14:paraId="5C750F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TIC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Total</w:t>
      </w:r>
      <w:proofErr w:type="gramEnd"/>
      <w:r w:rsidRPr="00563509">
        <w:t xml:space="preserve"> inorganic carbon</w:t>
      </w:r>
      <w:r w:rsidR="00121063" w:rsidRPr="00563509">
        <w:rPr>
          <w:rStyle w:val="Cardexample1"/>
          <w:color w:val="000000"/>
        </w:rPr>
        <w:t xml:space="preserve"> mg/l as C</w:t>
      </w:r>
    </w:p>
    <w:p w14:paraId="11CE0D0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ALK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Alkalinity</w:t>
      </w:r>
      <w:proofErr w:type="gramEnd"/>
      <w:r w:rsidR="00121063" w:rsidRPr="00563509">
        <w:t xml:space="preserve"> mg/l as CaCO3</w:t>
      </w:r>
    </w:p>
    <w:p w14:paraId="28D6BA0F" w14:textId="77777777" w:rsidR="0055383D" w:rsidRPr="00563509" w:rsidRDefault="0055383D" w:rsidP="0055383D">
      <w:pPr>
        <w:pStyle w:val="Examplebody"/>
        <w:rPr>
          <w:rStyle w:val="Cardexample1"/>
        </w:rPr>
      </w:pPr>
      <w:r w:rsidRPr="00563509">
        <w:rPr>
          <w:rStyle w:val="Cardexample1"/>
        </w:rPr>
        <w:t xml:space="preserve">ZOO1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rPr>
          <w:rStyle w:val="Cardexample1"/>
        </w:rPr>
        <w:t>Zo</w:t>
      </w:r>
      <w:r w:rsidR="007A07D2" w:rsidRPr="00563509">
        <w:rPr>
          <w:rStyle w:val="Cardexample1"/>
        </w:rPr>
        <w:t>o</w:t>
      </w:r>
      <w:r w:rsidRPr="00563509">
        <w:rPr>
          <w:rStyle w:val="Cardexample1"/>
        </w:rPr>
        <w:t>plankton</w:t>
      </w:r>
      <w:proofErr w:type="gramEnd"/>
    </w:p>
    <w:p w14:paraId="50AC963C" w14:textId="77777777" w:rsidR="0055383D" w:rsidRPr="00563509" w:rsidRDefault="0055383D" w:rsidP="0055383D">
      <w:pPr>
        <w:pStyle w:val="Examplebody"/>
        <w:rPr>
          <w:rStyle w:val="Cardexample1"/>
        </w:rPr>
      </w:pPr>
      <w:r w:rsidRPr="00563509">
        <w:rPr>
          <w:rStyle w:val="Cardexample1"/>
        </w:rPr>
        <w:t xml:space="preserve">LDOM_P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P in labile dissolved organic matter</w:t>
      </w:r>
    </w:p>
    <w:p w14:paraId="080C4BE6" w14:textId="77777777" w:rsidR="0055383D" w:rsidRPr="00563509" w:rsidRDefault="0055383D" w:rsidP="0055383D">
      <w:pPr>
        <w:pStyle w:val="Examplebody"/>
        <w:rPr>
          <w:rStyle w:val="Cardexample1"/>
        </w:rPr>
      </w:pPr>
      <w:r w:rsidRPr="00563509">
        <w:rPr>
          <w:rStyle w:val="Cardexample1"/>
        </w:rPr>
        <w:t xml:space="preserve">RDOM_P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P in refractory dissolved organic matter</w:t>
      </w:r>
    </w:p>
    <w:p w14:paraId="5AC870B3" w14:textId="77777777" w:rsidR="0055383D" w:rsidRPr="00563509" w:rsidRDefault="0055383D" w:rsidP="0055383D">
      <w:pPr>
        <w:pStyle w:val="Examplebody"/>
        <w:rPr>
          <w:rStyle w:val="Cardexample1"/>
        </w:rPr>
      </w:pPr>
      <w:r w:rsidRPr="00563509">
        <w:rPr>
          <w:rStyle w:val="Cardexample1"/>
        </w:rPr>
        <w:t xml:space="preserve">LPOM_P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P in labile particulate organic matter</w:t>
      </w:r>
    </w:p>
    <w:p w14:paraId="56985B11" w14:textId="77777777" w:rsidR="0055383D" w:rsidRPr="00563509" w:rsidRDefault="0055383D" w:rsidP="0055383D">
      <w:pPr>
        <w:pStyle w:val="Examplebody"/>
        <w:rPr>
          <w:rStyle w:val="Cardexample1"/>
        </w:rPr>
      </w:pPr>
      <w:r w:rsidRPr="00563509">
        <w:rPr>
          <w:rStyle w:val="Cardexample1"/>
        </w:rPr>
        <w:t xml:space="preserve">RPOM_P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P in refractory particulate org matter</w:t>
      </w:r>
    </w:p>
    <w:p w14:paraId="2DEA856D" w14:textId="77777777" w:rsidR="0055383D" w:rsidRPr="00563509" w:rsidRDefault="0055383D" w:rsidP="0055383D">
      <w:pPr>
        <w:pStyle w:val="Examplebody"/>
        <w:rPr>
          <w:rStyle w:val="Cardexample1"/>
        </w:rPr>
      </w:pPr>
      <w:r w:rsidRPr="00563509">
        <w:rPr>
          <w:rStyle w:val="Cardexample1"/>
        </w:rPr>
        <w:t>LDOM_N       OFF</w:t>
      </w:r>
      <w:r w:rsidRPr="00563509">
        <w:t xml:space="preserve">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N in labile dissolved organic matter</w:t>
      </w:r>
    </w:p>
    <w:p w14:paraId="190D6FCE" w14:textId="77777777" w:rsidR="0055383D" w:rsidRPr="00563509" w:rsidRDefault="0055383D" w:rsidP="0055383D">
      <w:pPr>
        <w:pStyle w:val="Examplebody"/>
        <w:rPr>
          <w:rStyle w:val="Cardexample1"/>
        </w:rPr>
      </w:pPr>
      <w:r w:rsidRPr="00563509">
        <w:rPr>
          <w:rStyle w:val="Cardexample1"/>
        </w:rPr>
        <w:t xml:space="preserve">RDOM_N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N in refractory dissolved organic matter</w:t>
      </w:r>
    </w:p>
    <w:p w14:paraId="3386F712" w14:textId="77777777" w:rsidR="0055383D" w:rsidRPr="00563509" w:rsidRDefault="0055383D" w:rsidP="0055383D">
      <w:pPr>
        <w:pStyle w:val="Examplebody"/>
        <w:rPr>
          <w:rStyle w:val="Cardexample1"/>
        </w:rPr>
      </w:pPr>
      <w:r w:rsidRPr="00563509">
        <w:rPr>
          <w:rStyle w:val="Cardexample1"/>
        </w:rPr>
        <w:t xml:space="preserve">LPOM_N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N in labile particulate organic matter</w:t>
      </w:r>
    </w:p>
    <w:p w14:paraId="5BC14115" w14:textId="77777777" w:rsidR="0055383D" w:rsidRPr="00563509" w:rsidRDefault="0055383D" w:rsidP="0055383D">
      <w:pPr>
        <w:pStyle w:val="Examplebody"/>
        <w:rPr>
          <w:rStyle w:val="Cardexample1"/>
        </w:rPr>
      </w:pPr>
      <w:r w:rsidRPr="00563509">
        <w:rPr>
          <w:rStyle w:val="Cardexample1"/>
        </w:rPr>
        <w:t xml:space="preserve">RPOM_N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N in refractory particulate org matter</w:t>
      </w:r>
    </w:p>
    <w:p w14:paraId="1FEAB0C7" w14:textId="77777777" w:rsidR="0041037A" w:rsidRPr="00B7030B" w:rsidRDefault="0041037A" w:rsidP="00563509">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szCs w:val="22"/>
        </w:rPr>
      </w:pPr>
      <w:r w:rsidRPr="00B7030B">
        <w:rPr>
          <w:rFonts w:asciiTheme="minorHAnsi" w:hAnsiTheme="minorHAnsi"/>
          <w:szCs w:val="22"/>
        </w:rPr>
        <w:t>Related Cards and Files</w:t>
      </w:r>
    </w:p>
    <w:p w14:paraId="098C7639" w14:textId="77777777" w:rsidR="0041037A" w:rsidRPr="00B7030B" w:rsidRDefault="00C51A7D">
      <w:pPr>
        <w:pStyle w:val="Relatedcards"/>
        <w:rPr>
          <w:rFonts w:asciiTheme="minorHAnsi" w:hAnsiTheme="minorHAnsi"/>
        </w:rPr>
      </w:pPr>
      <w:hyperlink w:anchor="distributed_tributary_concentration_file" w:history="1">
        <w:r w:rsidR="0041037A" w:rsidRPr="00B7030B">
          <w:rPr>
            <w:rFonts w:asciiTheme="minorHAnsi" w:hAnsiTheme="minorHAnsi"/>
          </w:rPr>
          <w:t>Distributed Tributary Inflow Concentration File</w:t>
        </w:r>
      </w:hyperlink>
      <w:r w:rsidR="004408A8">
        <w:rPr>
          <w:rFonts w:asciiTheme="minorHAnsi" w:hAnsiTheme="minorHAnsi"/>
        </w:rPr>
        <w:t xml:space="preserve"> </w:t>
      </w:r>
      <w:r w:rsidR="004408A8" w:rsidRPr="004408A8">
        <w:rPr>
          <w:rFonts w:asciiTheme="minorHAnsi" w:hAnsiTheme="minorHAnsi"/>
          <w:u w:val="none"/>
        </w:rPr>
        <w:t xml:space="preserve">     </w:t>
      </w:r>
      <w:hyperlink w:anchor="dtrib_concentration_filename" w:history="1">
        <w:r w:rsidR="0041037A" w:rsidRPr="00B7030B">
          <w:rPr>
            <w:rFonts w:asciiTheme="minorHAnsi" w:hAnsiTheme="minorHAnsi"/>
          </w:rPr>
          <w:t>Distributed Tributary Inflow Concentration Filename</w:t>
        </w:r>
      </w:hyperlink>
    </w:p>
    <w:p w14:paraId="6CA01776" w14:textId="77777777" w:rsidR="0041037A" w:rsidRPr="00B7030B" w:rsidRDefault="0041037A" w:rsidP="00D1720E">
      <w:pPr>
        <w:pStyle w:val="Heading4"/>
        <w:spacing w:before="0" w:after="0"/>
      </w:pPr>
      <w:r w:rsidRPr="00B7030B">
        <w:br w:type="page"/>
      </w:r>
      <w:bookmarkStart w:id="1795" w:name="precipitation_active"/>
      <w:bookmarkStart w:id="1796" w:name="_Toc41047741"/>
      <w:bookmarkEnd w:id="1795"/>
      <w:r w:rsidRPr="00B7030B">
        <w:lastRenderedPageBreak/>
        <w:t>Precipitation Active Constituent Control (CPR CON)</w:t>
      </w:r>
      <w:bookmarkEnd w:id="1796"/>
    </w:p>
    <w:p w14:paraId="54B0F0E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97" w:name="_Toc8027381"/>
      <w:r w:rsidR="0041037A" w:rsidRPr="00B7030B">
        <w:rPr>
          <w:rStyle w:val="CardReferen"/>
          <w:rFonts w:asciiTheme="minorHAnsi" w:hAnsiTheme="minorHAnsi"/>
          <w:b/>
          <w:bCs/>
        </w:rPr>
        <w:instrText>Precipitation Active Constituent Control (CPR CON)</w:instrText>
      </w:r>
      <w:bookmarkEnd w:id="1797"/>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31651B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A4AA39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CPRBRC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con</w:t>
      </w:r>
      <w:r w:rsidRPr="00B7030B">
        <w:rPr>
          <w:rFonts w:asciiTheme="minorHAnsi" w:hAnsiTheme="minorHAnsi"/>
        </w:rPr>
        <w:softHyphen/>
        <w:t>stituents are includ</w:t>
      </w:r>
      <w:r w:rsidRPr="00B7030B">
        <w:rPr>
          <w:rFonts w:asciiTheme="minorHAnsi" w:hAnsiTheme="minorHAnsi"/>
        </w:rPr>
        <w:softHyphen/>
        <w:t>ed in the precipi</w:t>
      </w:r>
      <w:r w:rsidRPr="00B7030B">
        <w:rPr>
          <w:rFonts w:asciiTheme="minorHAnsi" w:hAnsiTheme="minorHAnsi"/>
        </w:rPr>
        <w:softHyphen/>
        <w:t>tation inflow constitu</w:t>
      </w:r>
      <w:r w:rsidRPr="00B7030B">
        <w:rPr>
          <w:rFonts w:asciiTheme="minorHAnsi" w:hAnsiTheme="minorHAnsi"/>
        </w:rPr>
        <w:softHyphen/>
        <w:t>ent file for each branch, ON or OFF</w:t>
      </w:r>
    </w:p>
    <w:p w14:paraId="0C73A3B7" w14:textId="77777777" w:rsidR="0041037A" w:rsidRPr="00B7030B" w:rsidRDefault="0041037A">
      <w:pPr>
        <w:pStyle w:val="BodyText2"/>
      </w:pPr>
    </w:p>
    <w:p w14:paraId="4B5C699D" w14:textId="77777777" w:rsidR="0041037A" w:rsidRPr="001F4F07" w:rsidRDefault="0041037A">
      <w:pPr>
        <w:pStyle w:val="BodyText"/>
        <w:rPr>
          <w:sz w:val="20"/>
        </w:rPr>
      </w:pPr>
      <w:r w:rsidRPr="001F4F07">
        <w:rPr>
          <w:sz w:val="20"/>
        </w:rPr>
        <w:t>For some appli</w:t>
      </w:r>
      <w:r w:rsidRPr="001F4F07">
        <w:rPr>
          <w:sz w:val="20"/>
        </w:rPr>
        <w:softHyphen/>
        <w:t>ca</w:t>
      </w:r>
      <w:r w:rsidRPr="001F4F07">
        <w:rPr>
          <w:sz w:val="20"/>
        </w:rPr>
        <w:softHyphen/>
        <w:t>tions, precipitation concentrations for a partic</w:t>
      </w:r>
      <w:r w:rsidRPr="001F4F07">
        <w:rPr>
          <w:sz w:val="20"/>
        </w:rPr>
        <w:softHyphen/>
        <w:t>ular constitu</w:t>
      </w:r>
      <w:r w:rsidRPr="001F4F07">
        <w:rPr>
          <w:sz w:val="20"/>
        </w:rPr>
        <w:softHyphen/>
        <w:t>ent may not be avail</w:t>
      </w:r>
      <w:r w:rsidRPr="001F4F07">
        <w:rPr>
          <w:sz w:val="20"/>
        </w:rPr>
        <w:softHyphen/>
        <w:t xml:space="preserve">able.  This card allows the user to include in the </w:t>
      </w:r>
      <w:hyperlink w:anchor="precipitation_concentration_file" w:history="1">
        <w:r w:rsidRPr="001F4F07">
          <w:rPr>
            <w:rStyle w:val="Hyperlink"/>
            <w:rFonts w:asciiTheme="minorHAnsi" w:hAnsiTheme="minorHAnsi"/>
          </w:rPr>
          <w:t>precipitation concentration file</w:t>
        </w:r>
      </w:hyperlink>
      <w:r w:rsidRPr="001F4F07">
        <w:rPr>
          <w:sz w:val="20"/>
        </w:rPr>
        <w:t xml:space="preserve"> [</w:t>
      </w:r>
      <w:hyperlink w:anchor="precipitation_concentration_filename" w:history="1">
        <w:r w:rsidRPr="001F4F07">
          <w:rPr>
            <w:rStyle w:val="Hyperlink"/>
            <w:rFonts w:asciiTheme="minorHAnsi" w:hAnsiTheme="minorHAnsi" w:cs="Arial"/>
          </w:rPr>
          <w:t>CPRFN</w:t>
        </w:r>
      </w:hyperlink>
      <w:r w:rsidRPr="001F4F07">
        <w:rPr>
          <w:sz w:val="20"/>
        </w:rPr>
        <w:t>] only those con</w:t>
      </w:r>
      <w:r w:rsidRPr="001F4F07">
        <w:rPr>
          <w:sz w:val="20"/>
        </w:rPr>
        <w:softHyphen/>
        <w:t>stituents for which there is a concen</w:t>
      </w:r>
      <w:r w:rsidRPr="001F4F07">
        <w:rPr>
          <w:sz w:val="20"/>
        </w:rPr>
        <w:softHyphen/>
        <w:t>tration.</w:t>
      </w:r>
    </w:p>
    <w:p w14:paraId="334C867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9CFB304"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CPR CON   </w:t>
      </w:r>
      <w:proofErr w:type="gramStart"/>
      <w:r w:rsidRPr="004408A8">
        <w:t xml:space="preserve">CPRBRC  </w:t>
      </w:r>
      <w:proofErr w:type="spellStart"/>
      <w:r w:rsidRPr="004408A8">
        <w:t>CPRBRC</w:t>
      </w:r>
      <w:proofErr w:type="spellEnd"/>
      <w:proofErr w:type="gram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p>
    <w:p w14:paraId="501358E0"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TDS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Total</w:t>
      </w:r>
      <w:proofErr w:type="gramEnd"/>
      <w:r w:rsidRPr="004408A8">
        <w:t xml:space="preserve"> dissolved solids or salinity</w:t>
      </w:r>
    </w:p>
    <w:p w14:paraId="11455A9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TRACER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Generic</w:t>
      </w:r>
      <w:proofErr w:type="gramEnd"/>
      <w:r w:rsidRPr="004408A8">
        <w:t xml:space="preserve"> constituent 1 - tracer</w:t>
      </w:r>
    </w:p>
    <w:p w14:paraId="2CB17587" w14:textId="1816D5E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AGE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Generic</w:t>
      </w:r>
      <w:proofErr w:type="gramEnd"/>
      <w:r w:rsidRPr="004408A8">
        <w:t xml:space="preserve"> constituen</w:t>
      </w:r>
      <w:ins w:id="1798" w:author="Honnalore Steissberg" w:date="2021-08-04T15:43:00Z">
        <w:r w:rsidR="009D4DEE">
          <w:t>t</w:t>
        </w:r>
      </w:ins>
      <w:r w:rsidRPr="004408A8">
        <w:t xml:space="preserve"> 2 - residence time</w:t>
      </w:r>
    </w:p>
    <w:p w14:paraId="2EF67CA2"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COL1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Generic</w:t>
      </w:r>
      <w:proofErr w:type="gramEnd"/>
      <w:r w:rsidRPr="004408A8">
        <w:t xml:space="preserve"> constituent 3 - coliform group 1</w:t>
      </w:r>
    </w:p>
    <w:p w14:paraId="41181C5B"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COL2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Generic</w:t>
      </w:r>
      <w:proofErr w:type="gramEnd"/>
      <w:r w:rsidRPr="004408A8">
        <w:t xml:space="preserve"> constituent 4 - coliform group 2</w:t>
      </w:r>
    </w:p>
    <w:p w14:paraId="5504B02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ISS1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Inorganic</w:t>
      </w:r>
      <w:proofErr w:type="gramEnd"/>
      <w:r w:rsidRPr="004408A8">
        <w:t xml:space="preserve"> suspended solids group 1</w:t>
      </w:r>
    </w:p>
    <w:p w14:paraId="2FE724AF"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ISS2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Inorganic</w:t>
      </w:r>
      <w:proofErr w:type="gramEnd"/>
      <w:r w:rsidRPr="004408A8">
        <w:t xml:space="preserve"> suspended solids group 2</w:t>
      </w:r>
    </w:p>
    <w:p w14:paraId="517716D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ISS3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Inorganic</w:t>
      </w:r>
      <w:proofErr w:type="gramEnd"/>
      <w:r w:rsidRPr="004408A8">
        <w:t xml:space="preserve"> suspended solids group 3</w:t>
      </w:r>
    </w:p>
    <w:p w14:paraId="60B49BC2"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PO4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Inorganic</w:t>
      </w:r>
      <w:proofErr w:type="gramEnd"/>
      <w:r w:rsidRPr="004408A8">
        <w:t xml:space="preserve"> dissolved phosphorus</w:t>
      </w:r>
    </w:p>
    <w:p w14:paraId="0BC85744"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NH4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Ammonium</w:t>
      </w:r>
      <w:proofErr w:type="gramEnd"/>
    </w:p>
    <w:p w14:paraId="1FC893DD"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NO3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Nitrate</w:t>
      </w:r>
      <w:proofErr w:type="gramEnd"/>
      <w:r w:rsidRPr="004408A8">
        <w:t>-nitrite</w:t>
      </w:r>
    </w:p>
    <w:p w14:paraId="6CDD35B0"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DSI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Dissolved</w:t>
      </w:r>
      <w:proofErr w:type="gramEnd"/>
      <w:r w:rsidRPr="004408A8">
        <w:t xml:space="preserve"> silica</w:t>
      </w:r>
    </w:p>
    <w:p w14:paraId="7D6187D0"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PSI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Particulate</w:t>
      </w:r>
      <w:proofErr w:type="gramEnd"/>
      <w:r w:rsidRPr="004408A8">
        <w:t xml:space="preserve"> biogenic silica</w:t>
      </w:r>
    </w:p>
    <w:p w14:paraId="21A41F8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FE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Iron</w:t>
      </w:r>
      <w:proofErr w:type="gramEnd"/>
    </w:p>
    <w:p w14:paraId="305AB70B"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LDOM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Labile</w:t>
      </w:r>
      <w:proofErr w:type="gramEnd"/>
      <w:r w:rsidRPr="004408A8">
        <w:t xml:space="preserve"> dissolved organic matter</w:t>
      </w:r>
    </w:p>
    <w:p w14:paraId="232CE688"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RDOM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Refractory</w:t>
      </w:r>
      <w:proofErr w:type="gramEnd"/>
      <w:r w:rsidRPr="004408A8">
        <w:t xml:space="preserve"> dissolved organic matter</w:t>
      </w:r>
    </w:p>
    <w:p w14:paraId="0C94B877"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LPOM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Labile</w:t>
      </w:r>
      <w:proofErr w:type="gramEnd"/>
      <w:r w:rsidRPr="004408A8">
        <w:t xml:space="preserve"> particulate organic matter</w:t>
      </w:r>
    </w:p>
    <w:p w14:paraId="40756487"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RPOM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Refractory</w:t>
      </w:r>
      <w:proofErr w:type="gramEnd"/>
      <w:r w:rsidRPr="004408A8">
        <w:t xml:space="preserve"> particulate organic matter</w:t>
      </w:r>
    </w:p>
    <w:p w14:paraId="729E6AD4"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CBOD1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 group 1</w:t>
      </w:r>
    </w:p>
    <w:p w14:paraId="42753469"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CBOD2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 group 2</w:t>
      </w:r>
    </w:p>
    <w:p w14:paraId="2568817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CBOD3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 group 3</w:t>
      </w:r>
    </w:p>
    <w:p w14:paraId="353BFD4A"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CBOD1-P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BOD-P group 1</w:t>
      </w:r>
    </w:p>
    <w:p w14:paraId="5970BCCC"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CBOD2-P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BOD-P group 2</w:t>
      </w:r>
    </w:p>
    <w:p w14:paraId="5507D1CC"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CBOD3-P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BOD-P group 3</w:t>
      </w:r>
    </w:p>
    <w:p w14:paraId="28086A55"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CBOD1-N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BOD-N group 1</w:t>
      </w:r>
    </w:p>
    <w:p w14:paraId="65E415F2"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CBOD2-N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BOD-N group 2</w:t>
      </w:r>
    </w:p>
    <w:p w14:paraId="7A2AC14C"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CBOD3-N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BOD-N group 3</w:t>
      </w:r>
    </w:p>
    <w:p w14:paraId="55467F63"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ALG1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Algal</w:t>
      </w:r>
      <w:proofErr w:type="gramEnd"/>
      <w:r w:rsidRPr="004408A8">
        <w:t xml:space="preserve"> group 1</w:t>
      </w:r>
    </w:p>
    <w:p w14:paraId="0C91DFB2"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ALG2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Algal</w:t>
      </w:r>
      <w:proofErr w:type="gramEnd"/>
      <w:r w:rsidRPr="004408A8">
        <w:t xml:space="preserve"> group 2</w:t>
      </w:r>
    </w:p>
    <w:p w14:paraId="533F6443"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ALG3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Algal</w:t>
      </w:r>
      <w:proofErr w:type="gramEnd"/>
      <w:r w:rsidRPr="004408A8">
        <w:t xml:space="preserve"> group 3</w:t>
      </w:r>
    </w:p>
    <w:p w14:paraId="41F64BCF"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DO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Dissolved</w:t>
      </w:r>
      <w:proofErr w:type="gramEnd"/>
      <w:r w:rsidRPr="004408A8">
        <w:t xml:space="preserve"> oxygen</w:t>
      </w:r>
    </w:p>
    <w:p w14:paraId="20C72C80"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TIC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Total</w:t>
      </w:r>
      <w:proofErr w:type="gramEnd"/>
      <w:r w:rsidRPr="004408A8">
        <w:t xml:space="preserve"> inorganic carbon</w:t>
      </w:r>
      <w:r w:rsidR="00121063" w:rsidRPr="004408A8">
        <w:rPr>
          <w:rStyle w:val="Cardexample1"/>
          <w:color w:val="000000"/>
        </w:rPr>
        <w:t xml:space="preserve"> mg/l as C</w:t>
      </w:r>
    </w:p>
    <w:p w14:paraId="1402FE59"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ALK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Alkalinity</w:t>
      </w:r>
      <w:proofErr w:type="gramEnd"/>
      <w:r w:rsidR="00121063" w:rsidRPr="004408A8">
        <w:t xml:space="preserve"> mg/l as CaCO3</w:t>
      </w:r>
    </w:p>
    <w:p w14:paraId="51E4599F" w14:textId="77777777" w:rsidR="002F2DED" w:rsidRPr="004408A8" w:rsidRDefault="002F2DED" w:rsidP="002F2DED">
      <w:pPr>
        <w:pStyle w:val="Examplebody"/>
        <w:rPr>
          <w:rStyle w:val="Cardexample1"/>
        </w:rPr>
      </w:pPr>
      <w:r w:rsidRPr="004408A8">
        <w:rPr>
          <w:rStyle w:val="Cardexample1"/>
        </w:rPr>
        <w:t xml:space="preserve">ZOO1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rPr>
          <w:rStyle w:val="Cardexample1"/>
        </w:rPr>
        <w:t>Zo</w:t>
      </w:r>
      <w:r w:rsidR="007A07D2" w:rsidRPr="004408A8">
        <w:rPr>
          <w:rStyle w:val="Cardexample1"/>
        </w:rPr>
        <w:t>o</w:t>
      </w:r>
      <w:r w:rsidRPr="004408A8">
        <w:rPr>
          <w:rStyle w:val="Cardexample1"/>
        </w:rPr>
        <w:t>plankton</w:t>
      </w:r>
      <w:proofErr w:type="gramEnd"/>
    </w:p>
    <w:p w14:paraId="404F18EE" w14:textId="77777777" w:rsidR="002F2DED" w:rsidRPr="004408A8" w:rsidRDefault="002F2DED" w:rsidP="002F2DED">
      <w:pPr>
        <w:pStyle w:val="Examplebody"/>
        <w:rPr>
          <w:rStyle w:val="Cardexample1"/>
        </w:rPr>
      </w:pPr>
      <w:r w:rsidRPr="004408A8">
        <w:rPr>
          <w:rStyle w:val="Cardexample1"/>
        </w:rPr>
        <w:t xml:space="preserve">LDOM_P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P in labile dissolved organic matter</w:t>
      </w:r>
    </w:p>
    <w:p w14:paraId="357C3914" w14:textId="77777777" w:rsidR="002F2DED" w:rsidRPr="004408A8" w:rsidRDefault="002F2DED" w:rsidP="002F2DED">
      <w:pPr>
        <w:pStyle w:val="Examplebody"/>
        <w:rPr>
          <w:rStyle w:val="Cardexample1"/>
        </w:rPr>
      </w:pPr>
      <w:r w:rsidRPr="004408A8">
        <w:rPr>
          <w:rStyle w:val="Cardexample1"/>
        </w:rPr>
        <w:t xml:space="preserve">RDOM_P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P in refractory dissolved organic matter</w:t>
      </w:r>
    </w:p>
    <w:p w14:paraId="79A68D34" w14:textId="77777777" w:rsidR="002F2DED" w:rsidRPr="004408A8" w:rsidRDefault="002F2DED" w:rsidP="002F2DED">
      <w:pPr>
        <w:pStyle w:val="Examplebody"/>
        <w:rPr>
          <w:rStyle w:val="Cardexample1"/>
        </w:rPr>
      </w:pPr>
      <w:r w:rsidRPr="004408A8">
        <w:rPr>
          <w:rStyle w:val="Cardexample1"/>
        </w:rPr>
        <w:t xml:space="preserve">LPOM_P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P in labile particulate organic matter</w:t>
      </w:r>
    </w:p>
    <w:p w14:paraId="0583F509" w14:textId="77777777" w:rsidR="002F2DED" w:rsidRPr="004408A8" w:rsidRDefault="002F2DED" w:rsidP="002F2DED">
      <w:pPr>
        <w:pStyle w:val="Examplebody"/>
        <w:rPr>
          <w:rStyle w:val="Cardexample1"/>
        </w:rPr>
      </w:pPr>
      <w:r w:rsidRPr="004408A8">
        <w:rPr>
          <w:rStyle w:val="Cardexample1"/>
        </w:rPr>
        <w:t xml:space="preserve">RPOM_P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P in refractory particulate org matter</w:t>
      </w:r>
    </w:p>
    <w:p w14:paraId="325C1889" w14:textId="77777777" w:rsidR="002F2DED" w:rsidRPr="004408A8" w:rsidRDefault="002F2DED" w:rsidP="002F2DED">
      <w:pPr>
        <w:pStyle w:val="Examplebody"/>
        <w:rPr>
          <w:rStyle w:val="Cardexample1"/>
        </w:rPr>
      </w:pPr>
      <w:r w:rsidRPr="004408A8">
        <w:rPr>
          <w:rStyle w:val="Cardexample1"/>
        </w:rPr>
        <w:t>LDOM_N       OFF</w:t>
      </w:r>
      <w:r w:rsidRPr="004408A8">
        <w:t xml:space="preserve">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N in labile dissolved organic matter</w:t>
      </w:r>
    </w:p>
    <w:p w14:paraId="12261770" w14:textId="77777777" w:rsidR="002F2DED" w:rsidRPr="004408A8" w:rsidRDefault="002F2DED" w:rsidP="002F2DED">
      <w:pPr>
        <w:pStyle w:val="Examplebody"/>
        <w:rPr>
          <w:rStyle w:val="Cardexample1"/>
        </w:rPr>
      </w:pPr>
      <w:r w:rsidRPr="004408A8">
        <w:rPr>
          <w:rStyle w:val="Cardexample1"/>
        </w:rPr>
        <w:t xml:space="preserve">RDOM_N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N in refractory dissolved organic matter</w:t>
      </w:r>
    </w:p>
    <w:p w14:paraId="5A5DEB18" w14:textId="77777777" w:rsidR="002F2DED" w:rsidRPr="004408A8" w:rsidRDefault="002F2DED" w:rsidP="002F2DED">
      <w:pPr>
        <w:pStyle w:val="Examplebody"/>
        <w:rPr>
          <w:rStyle w:val="Cardexample1"/>
        </w:rPr>
      </w:pPr>
      <w:r w:rsidRPr="004408A8">
        <w:rPr>
          <w:rStyle w:val="Cardexample1"/>
        </w:rPr>
        <w:t xml:space="preserve">LPOM_N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N in labile particulate organic matter</w:t>
      </w:r>
    </w:p>
    <w:p w14:paraId="6010D587" w14:textId="77777777" w:rsidR="002F2DED" w:rsidRPr="004408A8" w:rsidRDefault="002F2DED" w:rsidP="002F2DED">
      <w:pPr>
        <w:pStyle w:val="Examplebody"/>
        <w:rPr>
          <w:rStyle w:val="Cardexample1"/>
        </w:rPr>
      </w:pPr>
      <w:r w:rsidRPr="004408A8">
        <w:rPr>
          <w:rStyle w:val="Cardexample1"/>
        </w:rPr>
        <w:t xml:space="preserve">RPOM_N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N in refractory particulate org matter</w:t>
      </w:r>
    </w:p>
    <w:p w14:paraId="00DC85C5" w14:textId="77777777" w:rsidR="0041037A" w:rsidRPr="00B7030B" w:rsidRDefault="0041037A" w:rsidP="004408A8">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rPr>
          <w:rFonts w:asciiTheme="minorHAnsi" w:hAnsiTheme="minorHAnsi"/>
          <w:szCs w:val="22"/>
        </w:rPr>
      </w:pPr>
      <w:r w:rsidRPr="00B7030B">
        <w:rPr>
          <w:rFonts w:asciiTheme="minorHAnsi" w:hAnsiTheme="minorHAnsi"/>
          <w:szCs w:val="22"/>
        </w:rPr>
        <w:t>Related Cards and Files</w:t>
      </w:r>
    </w:p>
    <w:p w14:paraId="2704955C" w14:textId="77777777" w:rsidR="0041037A" w:rsidRPr="00B7030B" w:rsidRDefault="00C51A7D">
      <w:pPr>
        <w:pStyle w:val="Relatedcards"/>
        <w:rPr>
          <w:rFonts w:asciiTheme="minorHAnsi" w:hAnsiTheme="minorHAnsi"/>
        </w:rPr>
      </w:pPr>
      <w:hyperlink w:anchor="calculations" w:history="1">
        <w:r w:rsidR="0041037A" w:rsidRPr="00B7030B">
          <w:rPr>
            <w:rFonts w:asciiTheme="minorHAnsi" w:hAnsiTheme="minorHAnsi"/>
          </w:rPr>
          <w:t>Calculations</w:t>
        </w:r>
      </w:hyperlink>
      <w:r w:rsidR="004408A8" w:rsidRPr="004408A8">
        <w:rPr>
          <w:rFonts w:asciiTheme="minorHAnsi" w:hAnsiTheme="minorHAnsi"/>
          <w:u w:val="none"/>
        </w:rPr>
        <w:t xml:space="preserve">   </w:t>
      </w:r>
      <w:hyperlink w:anchor="precipitation_concentration_file" w:history="1">
        <w:r w:rsidR="0041037A" w:rsidRPr="00B7030B">
          <w:rPr>
            <w:rFonts w:asciiTheme="minorHAnsi" w:hAnsiTheme="minorHAnsi"/>
          </w:rPr>
          <w:t>Precipitation Concentration File</w:t>
        </w:r>
      </w:hyperlink>
      <w:r w:rsidR="004408A8" w:rsidRPr="004408A8">
        <w:rPr>
          <w:rFonts w:asciiTheme="minorHAnsi" w:hAnsiTheme="minorHAnsi"/>
          <w:u w:val="none"/>
        </w:rPr>
        <w:t xml:space="preserve">  </w:t>
      </w:r>
      <w:hyperlink w:anchor="precipitation_concentration_filename" w:history="1">
        <w:r w:rsidR="0041037A" w:rsidRPr="00B7030B">
          <w:rPr>
            <w:rFonts w:asciiTheme="minorHAnsi" w:hAnsiTheme="minorHAnsi"/>
          </w:rPr>
          <w:t>Precipitation Concentration Filename</w:t>
        </w:r>
      </w:hyperlink>
    </w:p>
    <w:p w14:paraId="75E2A623" w14:textId="77777777" w:rsidR="0041037A" w:rsidRPr="00B7030B" w:rsidRDefault="0041037A">
      <w:pPr>
        <w:pStyle w:val="Heading9"/>
        <w:rPr>
          <w:rFonts w:asciiTheme="minorHAnsi" w:hAnsiTheme="minorHAnsi"/>
        </w:rPr>
        <w:sectPr w:rsidR="0041037A" w:rsidRPr="00B7030B" w:rsidSect="00386E35">
          <w:endnotePr>
            <w:numFmt w:val="decimal"/>
          </w:endnotePr>
          <w:type w:val="continuous"/>
          <w:pgSz w:w="12240" w:h="15840" w:code="1"/>
          <w:pgMar w:top="1728" w:right="1440" w:bottom="1728" w:left="2160" w:header="1008" w:footer="1008" w:gutter="0"/>
          <w:paperSrc w:first="100" w:other="100"/>
          <w:cols w:space="720"/>
        </w:sectPr>
      </w:pPr>
      <w:bookmarkStart w:id="1799" w:name="extinction_coefficient"/>
      <w:bookmarkEnd w:id="1799"/>
    </w:p>
    <w:p w14:paraId="130C8F81" w14:textId="77777777" w:rsidR="0041037A" w:rsidRPr="00B7030B" w:rsidRDefault="0041037A" w:rsidP="00D1720E">
      <w:pPr>
        <w:pStyle w:val="Heading4"/>
        <w:spacing w:before="0" w:after="0"/>
      </w:pPr>
      <w:bookmarkStart w:id="1800" w:name="_Toc41047742"/>
      <w:r w:rsidRPr="00B7030B">
        <w:lastRenderedPageBreak/>
        <w:t>Extinction Coefficient (EX COEF)</w:t>
      </w:r>
      <w:bookmarkEnd w:id="1800"/>
    </w:p>
    <w:p w14:paraId="63EA109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58C658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620982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EXH2O</w:t>
      </w:r>
      <w:r w:rsidRPr="00B7030B">
        <w:rPr>
          <w:rFonts w:asciiTheme="minorHAnsi" w:hAnsiTheme="minorHAnsi"/>
        </w:rPr>
        <w:tab/>
        <w:t>Real</w:t>
      </w:r>
      <w:r w:rsidRPr="00B7030B">
        <w:rPr>
          <w:rFonts w:asciiTheme="minorHAnsi" w:hAnsiTheme="minorHAnsi"/>
        </w:rPr>
        <w:tab/>
        <w:t>0.25 or 0.45</w:t>
      </w:r>
      <w:r w:rsidR="008E5380" w:rsidRPr="00B7030B">
        <w:rPr>
          <w:rFonts w:asciiTheme="minorHAnsi" w:hAnsiTheme="minorHAnsi"/>
        </w:rPr>
        <w:t xml:space="preserve"> </w:t>
      </w:r>
      <w:r w:rsidRPr="00B7030B">
        <w:rPr>
          <w:rFonts w:asciiTheme="minorHAnsi" w:hAnsiTheme="minorHAnsi"/>
        </w:rPr>
        <w:tab/>
        <w:t xml:space="preserve">Extinction for pure water, </w:t>
      </w:r>
      <w:r w:rsidRPr="00B7030B">
        <w:rPr>
          <w:rFonts w:asciiTheme="minorHAnsi" w:hAnsiTheme="minorHAnsi"/>
          <w:i/>
          <w:iCs/>
        </w:rPr>
        <w:t>m</w:t>
      </w:r>
      <w:r w:rsidRPr="00B7030B">
        <w:rPr>
          <w:rFonts w:asciiTheme="minorHAnsi" w:hAnsiTheme="minorHAnsi"/>
          <w:i/>
          <w:iCs/>
          <w:vertAlign w:val="superscript"/>
        </w:rPr>
        <w:t>-1</w:t>
      </w:r>
      <w:r w:rsidR="008E5380" w:rsidRPr="00B7030B">
        <w:rPr>
          <w:rFonts w:asciiTheme="minorHAnsi" w:hAnsiTheme="minorHAnsi"/>
          <w:i/>
          <w:iCs/>
        </w:rPr>
        <w:t>[</w:t>
      </w:r>
      <w:r w:rsidR="00D1720E">
        <w:rPr>
          <w:rFonts w:asciiTheme="minorHAnsi" w:hAnsiTheme="minorHAnsi"/>
          <w:i/>
          <w:iCs/>
        </w:rPr>
        <w:t>We recommend using</w:t>
      </w:r>
      <w:r w:rsidR="008E5380" w:rsidRPr="00B7030B">
        <w:rPr>
          <w:rFonts w:asciiTheme="minorHAnsi" w:hAnsiTheme="minorHAnsi"/>
          <w:i/>
          <w:iCs/>
        </w:rPr>
        <w:t xml:space="preserve"> 0.25 </w:t>
      </w:r>
      <w:r w:rsidR="00381759" w:rsidRPr="00B7030B">
        <w:rPr>
          <w:rFonts w:asciiTheme="minorHAnsi" w:hAnsiTheme="minorHAnsi"/>
          <w:i/>
          <w:iCs/>
        </w:rPr>
        <w:t xml:space="preserve">when </w:t>
      </w:r>
      <w:r w:rsidR="008E5380" w:rsidRPr="00B7030B">
        <w:rPr>
          <w:rFonts w:asciiTheme="minorHAnsi" w:hAnsiTheme="minorHAnsi"/>
          <w:i/>
          <w:iCs/>
        </w:rPr>
        <w:t xml:space="preserve">water quality constituents </w:t>
      </w:r>
      <w:r w:rsidR="00381759" w:rsidRPr="00B7030B">
        <w:rPr>
          <w:rFonts w:asciiTheme="minorHAnsi" w:hAnsiTheme="minorHAnsi"/>
          <w:i/>
          <w:iCs/>
        </w:rPr>
        <w:t>such as algae and suspended solids are ‘</w:t>
      </w:r>
      <w:r w:rsidR="008E5380" w:rsidRPr="00B7030B">
        <w:rPr>
          <w:rFonts w:asciiTheme="minorHAnsi" w:hAnsiTheme="minorHAnsi"/>
          <w:i/>
          <w:iCs/>
        </w:rPr>
        <w:t>ON</w:t>
      </w:r>
      <w:r w:rsidR="00381759" w:rsidRPr="00B7030B">
        <w:rPr>
          <w:rFonts w:asciiTheme="minorHAnsi" w:hAnsiTheme="minorHAnsi"/>
          <w:i/>
          <w:iCs/>
        </w:rPr>
        <w:t>’</w:t>
      </w:r>
      <w:r w:rsidR="008E5380" w:rsidRPr="00B7030B">
        <w:rPr>
          <w:rFonts w:asciiTheme="minorHAnsi" w:hAnsiTheme="minorHAnsi"/>
          <w:i/>
          <w:iCs/>
        </w:rPr>
        <w:t xml:space="preserve"> and 0.45 when only temperature is being simulated</w:t>
      </w:r>
      <w:r w:rsidR="00D1720E">
        <w:rPr>
          <w:rFonts w:asciiTheme="minorHAnsi" w:hAnsiTheme="minorHAnsi"/>
          <w:i/>
          <w:iCs/>
        </w:rPr>
        <w:t xml:space="preserve"> as a start to a model calibration.</w:t>
      </w:r>
      <w:r w:rsidR="008E5380" w:rsidRPr="00B7030B">
        <w:rPr>
          <w:rFonts w:asciiTheme="minorHAnsi" w:hAnsiTheme="minorHAnsi"/>
          <w:i/>
          <w:iCs/>
        </w:rPr>
        <w:t>]</w:t>
      </w:r>
    </w:p>
    <w:p w14:paraId="7B7915E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EXSS</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r>
      <w:r w:rsidR="00861688">
        <w:rPr>
          <w:rFonts w:asciiTheme="minorHAnsi" w:hAnsiTheme="minorHAnsi"/>
        </w:rPr>
        <w:sym w:font="Symbol" w:char="F065"/>
      </w:r>
      <w:r w:rsidR="000068CF" w:rsidRPr="00B7030B">
        <w:rPr>
          <w:rFonts w:asciiTheme="minorHAnsi" w:hAnsiTheme="minorHAnsi"/>
          <w:i/>
          <w:iCs/>
          <w:vertAlign w:val="subscript"/>
        </w:rPr>
        <w:t>ISS</w:t>
      </w:r>
      <w:r w:rsidR="000068CF" w:rsidRPr="00B7030B">
        <w:rPr>
          <w:rFonts w:asciiTheme="minorHAnsi" w:hAnsiTheme="minorHAnsi"/>
        </w:rPr>
        <w:t>: e</w:t>
      </w:r>
      <w:r w:rsidRPr="00B7030B">
        <w:rPr>
          <w:rFonts w:asciiTheme="minorHAnsi" w:hAnsiTheme="minorHAnsi"/>
        </w:rPr>
        <w:t xml:space="preserve">xtinction due to inorganic suspended solids, </w:t>
      </w:r>
      <w:r w:rsidRPr="00B7030B">
        <w:rPr>
          <w:rFonts w:asciiTheme="minorHAnsi" w:hAnsiTheme="minorHAnsi"/>
          <w:i/>
          <w:iCs/>
        </w:rPr>
        <w:t>m</w:t>
      </w:r>
      <w:r w:rsidRPr="00B7030B">
        <w:rPr>
          <w:rFonts w:asciiTheme="minorHAnsi" w:hAnsiTheme="minorHAnsi"/>
          <w:i/>
          <w:iCs/>
          <w:vertAlign w:val="superscript"/>
        </w:rPr>
        <w:t>-1</w:t>
      </w:r>
      <w:r w:rsidR="008E5380" w:rsidRPr="00B7030B">
        <w:rPr>
          <w:rFonts w:asciiTheme="minorHAnsi" w:hAnsiTheme="minorHAnsi"/>
          <w:i/>
          <w:iCs/>
        </w:rPr>
        <w:t>/(g/m</w:t>
      </w:r>
      <w:r w:rsidR="008E5380" w:rsidRPr="00B7030B">
        <w:rPr>
          <w:rFonts w:asciiTheme="minorHAnsi" w:hAnsiTheme="minorHAnsi"/>
          <w:i/>
          <w:iCs/>
          <w:vertAlign w:val="superscript"/>
        </w:rPr>
        <w:t>3</w:t>
      </w:r>
      <w:r w:rsidR="008E5380" w:rsidRPr="00B7030B">
        <w:rPr>
          <w:rFonts w:asciiTheme="minorHAnsi" w:hAnsiTheme="minorHAnsi"/>
          <w:i/>
          <w:iCs/>
        </w:rPr>
        <w:t>)</w:t>
      </w:r>
    </w:p>
    <w:p w14:paraId="6F496E84"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EXOM</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r>
      <w:r w:rsidR="00861688">
        <w:rPr>
          <w:rFonts w:asciiTheme="minorHAnsi" w:hAnsiTheme="minorHAnsi"/>
        </w:rPr>
        <w:sym w:font="Symbol" w:char="F065"/>
      </w:r>
      <w:r w:rsidR="000068CF" w:rsidRPr="00B7030B">
        <w:rPr>
          <w:rFonts w:asciiTheme="minorHAnsi" w:hAnsiTheme="minorHAnsi"/>
          <w:i/>
          <w:iCs/>
          <w:vertAlign w:val="subscript"/>
        </w:rPr>
        <w:t>POM</w:t>
      </w:r>
      <w:r w:rsidR="000068CF" w:rsidRPr="00B7030B">
        <w:rPr>
          <w:rFonts w:asciiTheme="minorHAnsi" w:hAnsiTheme="minorHAnsi"/>
        </w:rPr>
        <w:t>:</w:t>
      </w:r>
      <w:r w:rsidR="00861688">
        <w:rPr>
          <w:rFonts w:asciiTheme="minorHAnsi" w:hAnsiTheme="minorHAnsi"/>
        </w:rPr>
        <w:t xml:space="preserve"> </w:t>
      </w:r>
      <w:r w:rsidR="000068CF" w:rsidRPr="00B7030B">
        <w:rPr>
          <w:rFonts w:asciiTheme="minorHAnsi" w:hAnsiTheme="minorHAnsi"/>
        </w:rPr>
        <w:t>e</w:t>
      </w:r>
      <w:r w:rsidRPr="00B7030B">
        <w:rPr>
          <w:rFonts w:asciiTheme="minorHAnsi" w:hAnsiTheme="minorHAnsi"/>
        </w:rPr>
        <w:t xml:space="preserve">xtinction due to organic suspended solids, </w:t>
      </w:r>
      <w:r w:rsidRPr="00B7030B">
        <w:rPr>
          <w:rFonts w:asciiTheme="minorHAnsi" w:hAnsiTheme="minorHAnsi"/>
          <w:i/>
          <w:iCs/>
        </w:rPr>
        <w:t>m</w:t>
      </w:r>
      <w:r w:rsidRPr="00B7030B">
        <w:rPr>
          <w:rFonts w:asciiTheme="minorHAnsi" w:hAnsiTheme="minorHAnsi"/>
          <w:i/>
          <w:iCs/>
          <w:vertAlign w:val="superscript"/>
        </w:rPr>
        <w:t>-1</w:t>
      </w:r>
      <w:r w:rsidR="008E5380" w:rsidRPr="00B7030B">
        <w:rPr>
          <w:rFonts w:asciiTheme="minorHAnsi" w:hAnsiTheme="minorHAnsi"/>
          <w:i/>
          <w:iCs/>
        </w:rPr>
        <w:t>/(g/m</w:t>
      </w:r>
      <w:r w:rsidR="008E5380" w:rsidRPr="00B7030B">
        <w:rPr>
          <w:rFonts w:asciiTheme="minorHAnsi" w:hAnsiTheme="minorHAnsi"/>
          <w:i/>
          <w:iCs/>
          <w:vertAlign w:val="superscript"/>
        </w:rPr>
        <w:t>3</w:t>
      </w:r>
      <w:r w:rsidR="008E5380" w:rsidRPr="00B7030B">
        <w:rPr>
          <w:rFonts w:asciiTheme="minorHAnsi" w:hAnsiTheme="minorHAnsi"/>
          <w:i/>
          <w:iCs/>
        </w:rPr>
        <w:t>)</w:t>
      </w:r>
    </w:p>
    <w:p w14:paraId="6F21C20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r>
      <w:proofErr w:type="gramStart"/>
      <w:r w:rsidRPr="00B7030B">
        <w:rPr>
          <w:rFonts w:asciiTheme="minorHAnsi" w:hAnsiTheme="minorHAnsi"/>
        </w:rPr>
        <w:t>BETA</w:t>
      </w:r>
      <w:proofErr w:type="gramEnd"/>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r>
      <w:r w:rsidR="001F4F07">
        <w:rPr>
          <w:rFonts w:asciiTheme="minorHAnsi" w:hAnsiTheme="minorHAnsi"/>
        </w:rPr>
        <w:sym w:font="Symbol" w:char="F062"/>
      </w:r>
      <w:r w:rsidR="001F4F07">
        <w:rPr>
          <w:rFonts w:asciiTheme="minorHAnsi" w:hAnsiTheme="minorHAnsi"/>
        </w:rPr>
        <w:t>, f</w:t>
      </w:r>
      <w:r w:rsidRPr="00B7030B">
        <w:rPr>
          <w:rFonts w:asciiTheme="minorHAnsi" w:hAnsiTheme="minorHAnsi"/>
        </w:rPr>
        <w:t>raction of incident solar radiation absorbed at the water surface</w:t>
      </w:r>
      <w:r w:rsidR="00381759" w:rsidRPr="00B7030B">
        <w:rPr>
          <w:rFonts w:asciiTheme="minorHAnsi" w:hAnsiTheme="minorHAnsi"/>
        </w:rPr>
        <w:t xml:space="preserve"> (longwave components of short-wave solar)</w:t>
      </w:r>
    </w:p>
    <w:p w14:paraId="7D1E4F8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EXC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Read extinction coefficients, ON or OFF</w:t>
      </w:r>
    </w:p>
    <w:p w14:paraId="0EDEC48B"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EXIC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Interpolate extinction coefficients, ON or OFF</w:t>
      </w:r>
    </w:p>
    <w:p w14:paraId="1326C6C4" w14:textId="4E27BE21" w:rsidR="0041037A" w:rsidRPr="00B7030B" w:rsidRDefault="0041037A">
      <w:pPr>
        <w:pStyle w:val="BodyText2"/>
      </w:pPr>
    </w:p>
    <w:p w14:paraId="51A3FE81" w14:textId="65B5D50C" w:rsidR="0041037A" w:rsidRPr="001F4F07" w:rsidRDefault="009D4DEE">
      <w:pPr>
        <w:pStyle w:val="BodyText"/>
        <w:rPr>
          <w:sz w:val="20"/>
        </w:rPr>
      </w:pPr>
      <w:r w:rsidRPr="00380139">
        <w:rPr>
          <w:noProof/>
        </w:rPr>
        <mc:AlternateContent>
          <mc:Choice Requires="wps">
            <w:drawing>
              <wp:anchor distT="91440" distB="91440" distL="114300" distR="114300" simplePos="0" relativeHeight="251755008" behindDoc="1" locked="0" layoutInCell="1" allowOverlap="1" wp14:anchorId="638C35DB" wp14:editId="26DDA3E2">
                <wp:simplePos x="0" y="0"/>
                <wp:positionH relativeFrom="margin">
                  <wp:posOffset>2417445</wp:posOffset>
                </wp:positionH>
                <wp:positionV relativeFrom="paragraph">
                  <wp:posOffset>65405</wp:posOffset>
                </wp:positionV>
                <wp:extent cx="3474720" cy="731520"/>
                <wp:effectExtent l="0" t="0" r="10160" b="11430"/>
                <wp:wrapTight wrapText="bothSides">
                  <wp:wrapPolygon edited="0">
                    <wp:start x="0" y="0"/>
                    <wp:lineTo x="0" y="21375"/>
                    <wp:lineTo x="21540" y="21375"/>
                    <wp:lineTo x="21540" y="0"/>
                    <wp:lineTo x="0"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731520"/>
                        </a:xfrm>
                        <a:prstGeom prst="rect">
                          <a:avLst/>
                        </a:prstGeom>
                        <a:noFill/>
                        <a:ln w="9525">
                          <a:solidFill>
                            <a:schemeClr val="accent1"/>
                          </a:solidFill>
                          <a:miter lim="800000"/>
                          <a:headEnd/>
                          <a:tailEnd/>
                        </a:ln>
                      </wps:spPr>
                      <wps:txbx>
                        <w:txbxContent>
                          <w:p w14:paraId="30535E57" w14:textId="77777777" w:rsidR="008A5A8D" w:rsidRDefault="008A5A8D" w:rsidP="00861688">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Light extinction is critical for temperature and algae/periphyton/macrophyte growth.</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638C35DB" id="_x0000_s1049" type="#_x0000_t202" style="position:absolute;left:0;text-align:left;margin-left:190.35pt;margin-top:5.15pt;width:273.6pt;height:57.6pt;z-index:-251561472;visibility:visible;mso-wrap-style:square;mso-width-percent:585;mso-height-percent:0;mso-wrap-distance-left:9pt;mso-wrap-distance-top:7.2pt;mso-wrap-distance-right:9pt;mso-wrap-distance-bottom:7.2pt;mso-position-horizontal:absolute;mso-position-horizontal-relative:margin;mso-position-vertical:absolute;mso-position-vertical-relative:text;mso-width-percent:585;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" filled="f" strokecolor="#4f81bd [3204]">
                <v:textbox>
                  <w:txbxContent>
                    <w:p w14:paraId="30535E57" w14:textId="77777777" w:rsidR="008A5A8D" w:rsidRDefault="008A5A8D" w:rsidP="00861688">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Light extinction is critical for temperature and algae/periphyton/macrophyte growth.</w:t>
                      </w:r>
                    </w:p>
                  </w:txbxContent>
                </v:textbox>
                <w10:wrap type="tight" anchorx="margin"/>
              </v:shape>
            </w:pict>
          </mc:Fallback>
        </mc:AlternateContent>
      </w:r>
      <w:r w:rsidR="0041037A" w:rsidRPr="001F4F07">
        <w:rPr>
          <w:sz w:val="20"/>
        </w:rPr>
        <w:t xml:space="preserve">This card specifies the </w:t>
      </w:r>
      <w:r w:rsidR="00861688" w:rsidRPr="001F4F07">
        <w:rPr>
          <w:sz w:val="20"/>
        </w:rPr>
        <w:t>short-wave</w:t>
      </w:r>
      <w:r w:rsidR="0041037A" w:rsidRPr="001F4F07">
        <w:rPr>
          <w:sz w:val="20"/>
        </w:rPr>
        <w:t xml:space="preserve"> solar radiation extinction coefficients and </w:t>
      </w:r>
      <w:r w:rsidR="001F4F07" w:rsidRPr="001F4F07">
        <w:rPr>
          <w:sz w:val="20"/>
        </w:rPr>
        <w:t xml:space="preserve">fraction </w:t>
      </w:r>
      <w:r w:rsidR="0041037A" w:rsidRPr="001F4F07">
        <w:rPr>
          <w:sz w:val="20"/>
        </w:rPr>
        <w:t xml:space="preserve">of solar radiation, </w:t>
      </w:r>
      <w:r w:rsidR="001F4F07" w:rsidRPr="001F4F07">
        <w:rPr>
          <w:sz w:val="20"/>
        </w:rPr>
        <w:sym w:font="Symbol" w:char="F062"/>
      </w:r>
      <w:r w:rsidR="0041037A" w:rsidRPr="001F4F07">
        <w:rPr>
          <w:sz w:val="20"/>
        </w:rPr>
        <w:t xml:space="preserve">, absorbed in the surface layer.  Extinction coefficients are used to calculate a net extinction coefficient, </w:t>
      </w:r>
      <w:r w:rsidR="0041037A" w:rsidRPr="001F4F07">
        <w:rPr>
          <w:i/>
          <w:iCs/>
          <w:sz w:val="20"/>
        </w:rPr>
        <w:t>λ</w:t>
      </w:r>
      <w:r w:rsidR="0041037A" w:rsidRPr="001F4F07">
        <w:rPr>
          <w:sz w:val="20"/>
        </w:rPr>
        <w:t>, which is determined from the following equation:</w:t>
      </w:r>
    </w:p>
    <w:p w14:paraId="1B6788A3" w14:textId="77777777" w:rsidR="0041037A" w:rsidRPr="001F4F07" w:rsidRDefault="00DC03F9" w:rsidP="00DC03F9">
      <w:pPr>
        <w:pStyle w:val="Equation0"/>
        <w:spacing w:after="0"/>
        <w:rPr>
          <w:sz w:val="20"/>
        </w:rPr>
      </w:pPr>
      <m:oMathPara>
        <m:oMath>
          <m:r>
            <w:rPr>
              <w:rFonts w:ascii="Cambria Math"/>
              <w:sz w:val="20"/>
            </w:rPr>
            <m:t>λ=</m:t>
          </m:r>
          <m:sSub>
            <m:sSubPr>
              <m:ctrlPr>
                <w:ins w:id="1801" w:author="Honnalore Steissberg" w:date="2021-07-30T09:49:00Z">
                  <w:rPr>
                    <w:rFonts w:ascii="Cambria Math" w:hAnsi="Cambria Math"/>
                    <w:i/>
                    <w:sz w:val="20"/>
                  </w:rPr>
                </w:ins>
              </m:ctrlPr>
            </m:sSubPr>
            <m:e>
              <m:r>
                <w:rPr>
                  <w:rFonts w:ascii="Cambria Math"/>
                  <w:sz w:val="20"/>
                </w:rPr>
                <m:t>λ</m:t>
              </m:r>
            </m:e>
            <m:sub>
              <m:r>
                <w:rPr>
                  <w:rFonts w:ascii="Cambria Math"/>
                  <w:sz w:val="20"/>
                </w:rPr>
                <m:t>H2O</m:t>
              </m:r>
            </m:sub>
          </m:sSub>
          <m:r>
            <w:rPr>
              <w:rFonts w:ascii="Cambria Math"/>
              <w:sz w:val="20"/>
            </w:rPr>
            <m:t>+</m:t>
          </m:r>
          <m:sSub>
            <m:sSubPr>
              <m:ctrlPr>
                <w:ins w:id="1802" w:author="Honnalore Steissberg" w:date="2021-07-30T09:49:00Z">
                  <w:rPr>
                    <w:rFonts w:ascii="Cambria Math" w:hAnsi="Cambria Math"/>
                    <w:i/>
                    <w:sz w:val="20"/>
                  </w:rPr>
                </w:ins>
              </m:ctrlPr>
            </m:sSubPr>
            <m:e>
              <m:r>
                <w:rPr>
                  <w:rFonts w:ascii="Cambria Math"/>
                  <w:sz w:val="20"/>
                </w:rPr>
                <m:t>λ</m:t>
              </m:r>
            </m:e>
            <m:sub>
              <m:r>
                <w:rPr>
                  <w:rFonts w:ascii="Cambria Math"/>
                  <w:sz w:val="20"/>
                </w:rPr>
                <m:t>ISS</m:t>
              </m:r>
            </m:sub>
          </m:sSub>
          <m:r>
            <w:rPr>
              <w:rFonts w:ascii="Cambria Math"/>
              <w:sz w:val="20"/>
            </w:rPr>
            <m:t>+</m:t>
          </m:r>
          <m:sSub>
            <m:sSubPr>
              <m:ctrlPr>
                <w:ins w:id="1803" w:author="Honnalore Steissberg" w:date="2021-07-30T09:49:00Z">
                  <w:rPr>
                    <w:rFonts w:ascii="Cambria Math" w:hAnsi="Cambria Math"/>
                    <w:i/>
                    <w:sz w:val="20"/>
                  </w:rPr>
                </w:ins>
              </m:ctrlPr>
            </m:sSubPr>
            <m:e>
              <m:r>
                <w:rPr>
                  <w:rFonts w:ascii="Cambria Math"/>
                  <w:sz w:val="20"/>
                </w:rPr>
                <m:t>λ</m:t>
              </m:r>
            </m:e>
            <m:sub>
              <m:r>
                <w:rPr>
                  <w:rFonts w:ascii="Cambria Math"/>
                  <w:sz w:val="20"/>
                </w:rPr>
                <m:t>POM</m:t>
              </m:r>
            </m:sub>
          </m:sSub>
          <m:r>
            <w:rPr>
              <w:rFonts w:ascii="Cambria Math"/>
              <w:sz w:val="20"/>
            </w:rPr>
            <m:t>+</m:t>
          </m:r>
          <m:sSub>
            <m:sSubPr>
              <m:ctrlPr>
                <w:ins w:id="1804" w:author="Honnalore Steissberg" w:date="2021-07-30T09:49:00Z">
                  <w:rPr>
                    <w:rFonts w:ascii="Cambria Math" w:hAnsi="Cambria Math"/>
                    <w:i/>
                    <w:sz w:val="20"/>
                  </w:rPr>
                </w:ins>
              </m:ctrlPr>
            </m:sSubPr>
            <m:e>
              <m:r>
                <w:rPr>
                  <w:rFonts w:ascii="Cambria Math"/>
                  <w:sz w:val="20"/>
                </w:rPr>
                <m:t>λ</m:t>
              </m:r>
            </m:e>
            <m:sub>
              <m:r>
                <w:rPr>
                  <w:rFonts w:ascii="Cambria Math"/>
                  <w:sz w:val="20"/>
                </w:rPr>
                <m:t>a</m:t>
              </m:r>
            </m:sub>
          </m:sSub>
          <m:r>
            <w:rPr>
              <w:rFonts w:ascii="Cambria Math"/>
              <w:sz w:val="20"/>
            </w:rPr>
            <m:t>+</m:t>
          </m:r>
          <m:sSub>
            <m:sSubPr>
              <m:ctrlPr>
                <w:ins w:id="1805" w:author="Honnalore Steissberg" w:date="2021-07-30T09:49:00Z">
                  <w:rPr>
                    <w:rFonts w:ascii="Cambria Math" w:hAnsi="Cambria Math"/>
                    <w:i/>
                    <w:sz w:val="20"/>
                  </w:rPr>
                </w:ins>
              </m:ctrlPr>
            </m:sSubPr>
            <m:e>
              <m:r>
                <w:rPr>
                  <w:rFonts w:ascii="Cambria Math"/>
                  <w:sz w:val="20"/>
                </w:rPr>
                <m:t>λ</m:t>
              </m:r>
            </m:e>
            <m:sub>
              <m:r>
                <w:rPr>
                  <w:rFonts w:ascii="Cambria Math"/>
                  <w:sz w:val="20"/>
                </w:rPr>
                <m:t>macro</m:t>
              </m:r>
            </m:sub>
          </m:sSub>
          <m:r>
            <w:rPr>
              <w:rFonts w:ascii="Cambria Math"/>
              <w:sz w:val="20"/>
            </w:rPr>
            <m:t>+</m:t>
          </m:r>
          <m:sSub>
            <m:sSubPr>
              <m:ctrlPr>
                <w:ins w:id="1806" w:author="Honnalore Steissberg" w:date="2021-07-30T09:49:00Z">
                  <w:rPr>
                    <w:rFonts w:ascii="Cambria Math" w:hAnsi="Cambria Math"/>
                    <w:i/>
                    <w:sz w:val="20"/>
                  </w:rPr>
                </w:ins>
              </m:ctrlPr>
            </m:sSubPr>
            <m:e>
              <m:r>
                <w:rPr>
                  <w:rFonts w:ascii="Cambria Math"/>
                  <w:sz w:val="20"/>
                </w:rPr>
                <m:t>λ</m:t>
              </m:r>
            </m:e>
            <m:sub>
              <m:r>
                <w:rPr>
                  <w:rFonts w:ascii="Cambria Math"/>
                  <w:sz w:val="20"/>
                </w:rPr>
                <m:t>zoo</m:t>
              </m:r>
            </m:sub>
          </m:sSub>
        </m:oMath>
      </m:oMathPara>
    </w:p>
    <w:p w14:paraId="6DF18CA9" w14:textId="77777777" w:rsidR="0041037A" w:rsidRPr="001F4F07" w:rsidRDefault="0041037A">
      <w:pPr>
        <w:rPr>
          <w:sz w:val="20"/>
        </w:rPr>
      </w:pPr>
      <w:r w:rsidRPr="001F4F07">
        <w:rPr>
          <w:sz w:val="20"/>
        </w:rPr>
        <w:t>where</w:t>
      </w:r>
      <w:del w:id="1807" w:author="Honnalore Steissberg" w:date="2021-08-04T15:45:00Z">
        <w:r w:rsidRPr="001F4F07" w:rsidDel="007668EB">
          <w:rPr>
            <w:sz w:val="20"/>
          </w:rPr>
          <w:delText>:</w:delText>
        </w:r>
      </w:del>
    </w:p>
    <w:p w14:paraId="66AE191E" w14:textId="77777777" w:rsidR="0041037A" w:rsidRPr="001F4F07" w:rsidRDefault="0041037A" w:rsidP="00DC03F9">
      <w:pPr>
        <w:pStyle w:val="Variabledefinition"/>
        <w:rPr>
          <w:sz w:val="20"/>
          <w:szCs w:val="20"/>
        </w:rPr>
      </w:pPr>
      <w:r w:rsidRPr="001F4F07">
        <w:rPr>
          <w:sz w:val="20"/>
          <w:szCs w:val="20"/>
        </w:rPr>
        <w:t xml:space="preserve">     </w:t>
      </w:r>
      <m:oMath>
        <m:sSub>
          <m:sSubPr>
            <m:ctrlPr>
              <w:ins w:id="1808"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ISS</m:t>
            </m:r>
          </m:sub>
        </m:sSub>
        <m:r>
          <w:rPr>
            <w:rFonts w:ascii="Cambria Math"/>
            <w:sz w:val="20"/>
            <w:szCs w:val="20"/>
          </w:rPr>
          <m:t>=</m:t>
        </m:r>
        <m:sSub>
          <m:sSubPr>
            <m:ctrlPr>
              <w:ins w:id="1809"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ISS</m:t>
            </m:r>
          </m:sub>
        </m:sSub>
        <m:nary>
          <m:naryPr>
            <m:chr m:val="∑"/>
            <m:supHide m:val="1"/>
            <m:ctrlPr>
              <w:ins w:id="1810" w:author="Honnalore Steissberg" w:date="2021-07-30T09:49:00Z">
                <w:rPr>
                  <w:rFonts w:ascii="Cambria Math" w:hAnsi="Cambria Math"/>
                  <w:i/>
                  <w:sz w:val="20"/>
                  <w:szCs w:val="20"/>
                </w:rPr>
              </w:ins>
            </m:ctrlPr>
          </m:naryPr>
          <m:sub>
            <m:r>
              <w:rPr>
                <w:rFonts w:ascii="Cambria Math"/>
                <w:sz w:val="20"/>
                <w:szCs w:val="20"/>
              </w:rPr>
              <m:t>#ISS</m:t>
            </m:r>
          </m:sub>
          <m:sup/>
          <m:e/>
        </m:nary>
        <m:sSub>
          <m:sSubPr>
            <m:ctrlPr>
              <w:ins w:id="1811"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ISS</m:t>
            </m:r>
          </m:sub>
        </m:sSub>
      </m:oMath>
    </w:p>
    <w:p w14:paraId="40067920" w14:textId="77777777" w:rsidR="0041037A" w:rsidRPr="001F4F07" w:rsidRDefault="0041037A">
      <w:pPr>
        <w:pStyle w:val="Variabledefinition"/>
        <w:rPr>
          <w:sz w:val="20"/>
          <w:szCs w:val="20"/>
        </w:rPr>
      </w:pPr>
      <w:r w:rsidRPr="001F4F07">
        <w:rPr>
          <w:sz w:val="20"/>
          <w:szCs w:val="20"/>
        </w:rPr>
        <w:tab/>
      </w:r>
      <w:r w:rsidR="00861688">
        <w:sym w:font="Symbol" w:char="F065"/>
      </w:r>
      <w:r w:rsidRPr="001F4F07">
        <w:rPr>
          <w:i/>
          <w:iCs/>
          <w:sz w:val="20"/>
          <w:szCs w:val="20"/>
          <w:vertAlign w:val="subscript"/>
        </w:rPr>
        <w:t>ISS</w:t>
      </w:r>
      <w:r w:rsidRPr="001F4F07">
        <w:rPr>
          <w:sz w:val="20"/>
          <w:szCs w:val="20"/>
          <w:vertAlign w:val="subscript"/>
        </w:rPr>
        <w:tab/>
      </w:r>
      <w:r w:rsidRPr="001F4F07">
        <w:rPr>
          <w:sz w:val="20"/>
          <w:szCs w:val="20"/>
        </w:rPr>
        <w:t>=</w:t>
      </w:r>
      <w:r w:rsidRPr="001F4F07">
        <w:rPr>
          <w:sz w:val="20"/>
          <w:szCs w:val="20"/>
        </w:rPr>
        <w:tab/>
        <w:t xml:space="preserve">extinction parameter for inorganic suspended solids, </w:t>
      </w:r>
      <w:r w:rsidRPr="001F4F07">
        <w:rPr>
          <w:i/>
          <w:iCs/>
          <w:sz w:val="20"/>
          <w:szCs w:val="20"/>
        </w:rPr>
        <w:t>m</w:t>
      </w:r>
      <w:r w:rsidRPr="001F4F07">
        <w:rPr>
          <w:i/>
          <w:iCs/>
          <w:sz w:val="20"/>
          <w:szCs w:val="20"/>
          <w:vertAlign w:val="superscript"/>
        </w:rPr>
        <w:t>-1</w:t>
      </w:r>
      <w:proofErr w:type="gramStart"/>
      <w:r w:rsidRPr="001F4F07">
        <w:rPr>
          <w:i/>
          <w:iCs/>
          <w:sz w:val="20"/>
          <w:szCs w:val="20"/>
        </w:rPr>
        <w:t>/( g</w:t>
      </w:r>
      <w:proofErr w:type="gramEnd"/>
      <w:r w:rsidRPr="001F4F07">
        <w:rPr>
          <w:i/>
          <w:iCs/>
          <w:sz w:val="20"/>
          <w:szCs w:val="20"/>
        </w:rPr>
        <w:t xml:space="preserve">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5361A9AC" w14:textId="77777777" w:rsidR="0041037A" w:rsidRPr="001F4F07" w:rsidRDefault="0041037A">
      <w:pPr>
        <w:pStyle w:val="Variabledefinition"/>
        <w:rPr>
          <w:sz w:val="20"/>
          <w:szCs w:val="20"/>
        </w:rPr>
      </w:pPr>
      <w:r w:rsidRPr="001F4F07">
        <w:rPr>
          <w:sz w:val="20"/>
          <w:szCs w:val="20"/>
        </w:rPr>
        <w:tab/>
      </w:r>
      <w:r w:rsidRPr="001F4F07">
        <w:rPr>
          <w:sz w:val="20"/>
          <w:szCs w:val="20"/>
        </w:rPr>
        <w:sym w:font="Symbol" w:char="F046"/>
      </w:r>
      <w:r w:rsidRPr="001F4F07">
        <w:rPr>
          <w:i/>
          <w:iCs/>
          <w:sz w:val="20"/>
          <w:szCs w:val="20"/>
          <w:vertAlign w:val="subscript"/>
        </w:rPr>
        <w:t>ISS</w:t>
      </w:r>
      <w:r w:rsidRPr="001F4F07">
        <w:rPr>
          <w:sz w:val="20"/>
          <w:szCs w:val="20"/>
          <w:vertAlign w:val="subscript"/>
        </w:rPr>
        <w:tab/>
      </w:r>
      <w:r w:rsidRPr="001F4F07">
        <w:rPr>
          <w:sz w:val="20"/>
          <w:szCs w:val="20"/>
        </w:rPr>
        <w:t>=</w:t>
      </w:r>
      <w:r w:rsidRPr="001F4F07">
        <w:rPr>
          <w:sz w:val="20"/>
          <w:szCs w:val="20"/>
        </w:rPr>
        <w:tab/>
        <w:t>inorganic suspended solids concentration for each size fraction (up to 9)</w:t>
      </w:r>
    </w:p>
    <w:p w14:paraId="64B71EA6" w14:textId="77777777" w:rsidR="0041037A" w:rsidRPr="001F4F07" w:rsidRDefault="0041037A" w:rsidP="00DC03F9">
      <w:pPr>
        <w:pStyle w:val="Variabledefinition"/>
        <w:rPr>
          <w:sz w:val="20"/>
          <w:szCs w:val="20"/>
        </w:rPr>
      </w:pPr>
      <w:r w:rsidRPr="001F4F07">
        <w:rPr>
          <w:sz w:val="20"/>
          <w:szCs w:val="20"/>
        </w:rPr>
        <w:t xml:space="preserve">   </w:t>
      </w:r>
      <m:oMath>
        <m:sSub>
          <m:sSubPr>
            <m:ctrlPr>
              <w:ins w:id="1812"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POM</m:t>
            </m:r>
          </m:sub>
        </m:sSub>
        <m:r>
          <w:rPr>
            <w:rFonts w:ascii="Cambria Math"/>
            <w:sz w:val="20"/>
            <w:szCs w:val="20"/>
          </w:rPr>
          <m:t>=</m:t>
        </m:r>
        <m:sSub>
          <m:sSubPr>
            <m:ctrlPr>
              <w:ins w:id="1813"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POM</m:t>
            </m:r>
          </m:sub>
        </m:sSub>
        <m:nary>
          <m:naryPr>
            <m:chr m:val="∑"/>
            <m:subHide m:val="1"/>
            <m:supHide m:val="1"/>
            <m:ctrlPr>
              <w:ins w:id="1814" w:author="Honnalore Steissberg" w:date="2021-07-30T09:49:00Z">
                <w:rPr>
                  <w:rFonts w:ascii="Cambria Math" w:hAnsi="Cambria Math"/>
                  <w:i/>
                  <w:sz w:val="20"/>
                  <w:szCs w:val="20"/>
                </w:rPr>
              </w:ins>
            </m:ctrlPr>
          </m:naryPr>
          <m:sub/>
          <m:sup/>
          <m:e/>
        </m:nary>
        <m:sSub>
          <m:sSubPr>
            <m:ctrlPr>
              <w:ins w:id="1815"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POM</m:t>
            </m:r>
          </m:sub>
        </m:sSub>
      </m:oMath>
    </w:p>
    <w:p w14:paraId="601FA71C" w14:textId="77777777" w:rsidR="0041037A" w:rsidRPr="001F4F07" w:rsidRDefault="0041037A">
      <w:pPr>
        <w:pStyle w:val="Variabledefinition"/>
        <w:rPr>
          <w:sz w:val="20"/>
          <w:szCs w:val="20"/>
        </w:rPr>
      </w:pPr>
      <w:r w:rsidRPr="001F4F07">
        <w:rPr>
          <w:sz w:val="20"/>
          <w:szCs w:val="20"/>
        </w:rPr>
        <w:tab/>
      </w:r>
      <w:r w:rsidR="00861688">
        <w:sym w:font="Symbol" w:char="F065"/>
      </w:r>
      <w:r w:rsidRPr="001F4F07">
        <w:rPr>
          <w:i/>
          <w:iCs/>
          <w:sz w:val="20"/>
          <w:szCs w:val="20"/>
          <w:vertAlign w:val="subscript"/>
        </w:rPr>
        <w:t>POM</w:t>
      </w:r>
      <w:r w:rsidRPr="001F4F07">
        <w:rPr>
          <w:sz w:val="20"/>
          <w:szCs w:val="20"/>
          <w:vertAlign w:val="subscript"/>
        </w:rPr>
        <w:tab/>
      </w:r>
      <w:r w:rsidRPr="001F4F07">
        <w:rPr>
          <w:sz w:val="20"/>
          <w:szCs w:val="20"/>
        </w:rPr>
        <w:t>=</w:t>
      </w:r>
      <w:r w:rsidRPr="001F4F07">
        <w:rPr>
          <w:sz w:val="20"/>
          <w:szCs w:val="20"/>
        </w:rPr>
        <w:tab/>
        <w:t xml:space="preserve">extinction parameter for particulate organic matter, </w:t>
      </w:r>
      <w:r w:rsidRPr="001F4F07">
        <w:rPr>
          <w:i/>
          <w:iCs/>
          <w:sz w:val="20"/>
          <w:szCs w:val="20"/>
        </w:rPr>
        <w:t>m</w:t>
      </w:r>
      <w:r w:rsidRPr="001F4F07">
        <w:rPr>
          <w:i/>
          <w:iCs/>
          <w:sz w:val="20"/>
          <w:szCs w:val="20"/>
          <w:vertAlign w:val="superscript"/>
        </w:rPr>
        <w:t>-1</w:t>
      </w:r>
      <w:r w:rsidRPr="001F4F07">
        <w:rPr>
          <w:i/>
          <w:iCs/>
          <w:sz w:val="20"/>
          <w:szCs w:val="20"/>
        </w:rPr>
        <w:t>/ g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395AD116" w14:textId="77777777" w:rsidR="0041037A" w:rsidRPr="001F4F07" w:rsidRDefault="0041037A">
      <w:pPr>
        <w:pStyle w:val="Variabledefinition"/>
        <w:rPr>
          <w:sz w:val="20"/>
          <w:szCs w:val="20"/>
        </w:rPr>
      </w:pPr>
      <w:r w:rsidRPr="001F4F07">
        <w:rPr>
          <w:sz w:val="20"/>
          <w:szCs w:val="20"/>
        </w:rPr>
        <w:tab/>
      </w:r>
      <w:r w:rsidRPr="001F4F07">
        <w:rPr>
          <w:sz w:val="20"/>
          <w:szCs w:val="20"/>
        </w:rPr>
        <w:sym w:font="Symbol" w:char="F046"/>
      </w:r>
      <w:r w:rsidRPr="001F4F07">
        <w:rPr>
          <w:i/>
          <w:iCs/>
          <w:sz w:val="20"/>
          <w:szCs w:val="20"/>
          <w:vertAlign w:val="subscript"/>
        </w:rPr>
        <w:t>POM</w:t>
      </w:r>
      <w:r w:rsidRPr="001F4F07">
        <w:rPr>
          <w:sz w:val="20"/>
          <w:szCs w:val="20"/>
          <w:vertAlign w:val="subscript"/>
        </w:rPr>
        <w:tab/>
      </w:r>
      <w:r w:rsidRPr="001F4F07">
        <w:rPr>
          <w:sz w:val="20"/>
          <w:szCs w:val="20"/>
        </w:rPr>
        <w:t>=</w:t>
      </w:r>
      <w:r w:rsidRPr="001F4F07">
        <w:rPr>
          <w:sz w:val="20"/>
          <w:szCs w:val="20"/>
        </w:rPr>
        <w:tab/>
        <w:t>particulate organic matter concentration = particulate labile + particulate refractory organic matter concentration</w:t>
      </w:r>
    </w:p>
    <w:p w14:paraId="6C1412C1" w14:textId="77777777" w:rsidR="0041037A" w:rsidRPr="001F4F07" w:rsidRDefault="0041037A" w:rsidP="00DC03F9">
      <w:pPr>
        <w:pStyle w:val="Variabledefinition"/>
        <w:rPr>
          <w:sz w:val="20"/>
          <w:szCs w:val="20"/>
        </w:rPr>
      </w:pPr>
      <w:r w:rsidRPr="001F4F07">
        <w:rPr>
          <w:sz w:val="20"/>
          <w:szCs w:val="20"/>
        </w:rPr>
        <w:t xml:space="preserve">        </w:t>
      </w:r>
      <m:oMath>
        <m:sSub>
          <m:sSubPr>
            <m:ctrlPr>
              <w:ins w:id="1816"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a</m:t>
            </m:r>
          </m:sub>
        </m:sSub>
        <m:r>
          <w:rPr>
            <w:rFonts w:ascii="Cambria Math"/>
            <w:sz w:val="20"/>
            <w:szCs w:val="20"/>
          </w:rPr>
          <m:t>=</m:t>
        </m:r>
        <m:nary>
          <m:naryPr>
            <m:chr m:val="∑"/>
            <m:subHide m:val="1"/>
            <m:supHide m:val="1"/>
            <m:ctrlPr>
              <w:ins w:id="1817" w:author="Honnalore Steissberg" w:date="2021-07-30T09:49:00Z">
                <w:rPr>
                  <w:rFonts w:ascii="Cambria Math" w:hAnsi="Cambria Math"/>
                  <w:i/>
                  <w:sz w:val="20"/>
                  <w:szCs w:val="20"/>
                </w:rPr>
              </w:ins>
            </m:ctrlPr>
          </m:naryPr>
          <m:sub/>
          <m:sup/>
          <m:e>
            <m:sSub>
              <m:sSubPr>
                <m:ctrlPr>
                  <w:ins w:id="1818"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a</m:t>
                </m:r>
              </m:sub>
            </m:sSub>
          </m:e>
        </m:nary>
        <m:sSub>
          <m:sSubPr>
            <m:ctrlPr>
              <w:ins w:id="1819"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a</m:t>
            </m:r>
          </m:sub>
        </m:sSub>
      </m:oMath>
      <w:r w:rsidR="008C7EF9" w:rsidRPr="001F4F07">
        <w:rPr>
          <w:position w:val="-14"/>
          <w:sz w:val="20"/>
          <w:szCs w:val="20"/>
        </w:rPr>
        <w:t xml:space="preserve"> algae extinction, </w:t>
      </w:r>
      <w:r w:rsidR="008C7EF9" w:rsidRPr="001F4F07">
        <w:rPr>
          <w:i/>
          <w:position w:val="-14"/>
          <w:sz w:val="20"/>
          <w:szCs w:val="20"/>
        </w:rPr>
        <w:t>m</w:t>
      </w:r>
      <w:r w:rsidR="008C7EF9" w:rsidRPr="001F4F07">
        <w:rPr>
          <w:i/>
          <w:position w:val="-14"/>
          <w:sz w:val="20"/>
          <w:szCs w:val="20"/>
          <w:vertAlign w:val="superscript"/>
        </w:rPr>
        <w:t>-1</w:t>
      </w:r>
    </w:p>
    <w:p w14:paraId="5920672E" w14:textId="77777777" w:rsidR="00B4668A" w:rsidRPr="001F4F07" w:rsidRDefault="00B4668A" w:rsidP="00DC03F9">
      <w:pPr>
        <w:pStyle w:val="Variabledefinition"/>
        <w:rPr>
          <w:sz w:val="20"/>
          <w:szCs w:val="20"/>
        </w:rPr>
      </w:pPr>
      <w:r w:rsidRPr="001F4F07">
        <w:rPr>
          <w:sz w:val="20"/>
          <w:szCs w:val="20"/>
        </w:rPr>
        <w:tab/>
        <w:t xml:space="preserve">    </w:t>
      </w:r>
      <w:del w:id="1820" w:author="Honnalore Steissberg" w:date="2021-08-04T15:46:00Z">
        <w:r w:rsidRPr="001F4F07" w:rsidDel="007668EB">
          <w:rPr>
            <w:sz w:val="20"/>
            <w:szCs w:val="20"/>
          </w:rPr>
          <w:delText xml:space="preserve"> </w:delText>
        </w:r>
      </w:del>
      <w:r w:rsidRPr="001F4F07">
        <w:rPr>
          <w:sz w:val="20"/>
          <w:szCs w:val="20"/>
        </w:rPr>
        <w:t xml:space="preserve"> </w:t>
      </w:r>
      <w:del w:id="1821" w:author="Honnalore Steissberg" w:date="2021-08-04T15:46:00Z">
        <w:r w:rsidRPr="001F4F07" w:rsidDel="007668EB">
          <w:rPr>
            <w:sz w:val="20"/>
            <w:szCs w:val="20"/>
          </w:rPr>
          <w:delText xml:space="preserve"> </w:delText>
        </w:r>
      </w:del>
      <m:oMath>
        <m:sSub>
          <m:sSubPr>
            <m:ctrlPr>
              <w:ins w:id="1822"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zoo</m:t>
            </m:r>
          </m:sub>
        </m:sSub>
        <m:r>
          <w:rPr>
            <w:rFonts w:ascii="Cambria Math"/>
            <w:sz w:val="20"/>
            <w:szCs w:val="20"/>
          </w:rPr>
          <m:t>=</m:t>
        </m:r>
        <m:nary>
          <m:naryPr>
            <m:chr m:val="∑"/>
            <m:subHide m:val="1"/>
            <m:supHide m:val="1"/>
            <m:ctrlPr>
              <w:ins w:id="1823" w:author="Honnalore Steissberg" w:date="2021-07-30T09:49:00Z">
                <w:rPr>
                  <w:rFonts w:ascii="Cambria Math" w:hAnsi="Cambria Math"/>
                  <w:i/>
                  <w:sz w:val="20"/>
                  <w:szCs w:val="20"/>
                </w:rPr>
              </w:ins>
            </m:ctrlPr>
          </m:naryPr>
          <m:sub/>
          <m:sup/>
          <m:e>
            <m:sSub>
              <m:sSubPr>
                <m:ctrlPr>
                  <w:ins w:id="1824"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zoo</m:t>
                </m:r>
              </m:sub>
            </m:sSub>
          </m:e>
        </m:nary>
        <m:sSub>
          <m:sSubPr>
            <m:ctrlPr>
              <w:ins w:id="1825"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zoo</m:t>
            </m:r>
          </m:sub>
        </m:sSub>
      </m:oMath>
      <w:r w:rsidR="008C7EF9" w:rsidRPr="001F4F07">
        <w:rPr>
          <w:position w:val="-14"/>
          <w:sz w:val="20"/>
          <w:szCs w:val="20"/>
        </w:rPr>
        <w:t xml:space="preserve"> zooplankton extinction,</w:t>
      </w:r>
      <w:r w:rsidR="008C7EF9" w:rsidRPr="001F4F07">
        <w:rPr>
          <w:i/>
          <w:position w:val="-14"/>
          <w:sz w:val="20"/>
          <w:szCs w:val="20"/>
        </w:rPr>
        <w:t xml:space="preserve"> m</w:t>
      </w:r>
      <w:r w:rsidR="008C7EF9" w:rsidRPr="001F4F07">
        <w:rPr>
          <w:i/>
          <w:position w:val="-14"/>
          <w:sz w:val="20"/>
          <w:szCs w:val="20"/>
          <w:vertAlign w:val="superscript"/>
        </w:rPr>
        <w:t>-1</w:t>
      </w:r>
    </w:p>
    <w:p w14:paraId="4B232D4C" w14:textId="77777777" w:rsidR="00B4668A" w:rsidRPr="001F4F07" w:rsidRDefault="00B4668A">
      <w:pPr>
        <w:pStyle w:val="Variabledefinition"/>
        <w:ind w:left="0" w:firstLine="0"/>
        <w:rPr>
          <w:sz w:val="20"/>
          <w:szCs w:val="20"/>
        </w:rPr>
        <w:pPrChange w:id="1826" w:author="Honnalore Steissberg" w:date="2021-08-04T15:46:00Z">
          <w:pPr>
            <w:pStyle w:val="Variabledefinition"/>
          </w:pPr>
        </w:pPrChange>
      </w:pPr>
      <w:del w:id="1827" w:author="Honnalore Steissberg" w:date="2021-08-04T15:46:00Z">
        <w:r w:rsidRPr="001F4F07" w:rsidDel="007668EB">
          <w:rPr>
            <w:sz w:val="20"/>
            <w:szCs w:val="20"/>
          </w:rPr>
          <w:delText xml:space="preserve">      </w:delText>
        </w:r>
      </w:del>
      <w:r w:rsidRPr="001F4F07">
        <w:rPr>
          <w:sz w:val="20"/>
          <w:szCs w:val="20"/>
        </w:rPr>
        <w:t xml:space="preserve"> </w:t>
      </w:r>
      <m:oMath>
        <m:sSub>
          <m:sSubPr>
            <m:ctrlPr>
              <w:ins w:id="1828"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macro</m:t>
            </m:r>
          </m:sub>
        </m:sSub>
        <m:r>
          <w:rPr>
            <w:rFonts w:ascii="Cambria Math"/>
            <w:sz w:val="20"/>
            <w:szCs w:val="20"/>
          </w:rPr>
          <m:t>=</m:t>
        </m:r>
        <m:nary>
          <m:naryPr>
            <m:chr m:val="∑"/>
            <m:subHide m:val="1"/>
            <m:supHide m:val="1"/>
            <m:ctrlPr>
              <w:ins w:id="1829" w:author="Honnalore Steissberg" w:date="2021-07-30T09:49:00Z">
                <w:rPr>
                  <w:rFonts w:ascii="Cambria Math" w:hAnsi="Cambria Math"/>
                  <w:i/>
                  <w:sz w:val="20"/>
                  <w:szCs w:val="20"/>
                </w:rPr>
              </w:ins>
            </m:ctrlPr>
          </m:naryPr>
          <m:sub/>
          <m:sup/>
          <m:e>
            <m:sSub>
              <m:sSubPr>
                <m:ctrlPr>
                  <w:ins w:id="1830"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macro</m:t>
                </m:r>
              </m:sub>
            </m:sSub>
          </m:e>
        </m:nary>
        <m:sSub>
          <m:sSubPr>
            <m:ctrlPr>
              <w:ins w:id="1831"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macro</m:t>
            </m:r>
          </m:sub>
        </m:sSub>
      </m:oMath>
      <w:r w:rsidR="008C7EF9" w:rsidRPr="001F4F07">
        <w:rPr>
          <w:position w:val="-14"/>
          <w:sz w:val="20"/>
          <w:szCs w:val="20"/>
        </w:rPr>
        <w:t xml:space="preserve"> macrophyte extinction, </w:t>
      </w:r>
      <w:r w:rsidR="008C7EF9" w:rsidRPr="001F4F07">
        <w:rPr>
          <w:i/>
          <w:position w:val="-14"/>
          <w:sz w:val="20"/>
          <w:szCs w:val="20"/>
        </w:rPr>
        <w:t>m</w:t>
      </w:r>
      <w:r w:rsidR="008C7EF9" w:rsidRPr="001F4F07">
        <w:rPr>
          <w:i/>
          <w:position w:val="-14"/>
          <w:sz w:val="20"/>
          <w:szCs w:val="20"/>
          <w:vertAlign w:val="superscript"/>
        </w:rPr>
        <w:t>-1</w:t>
      </w:r>
    </w:p>
    <w:p w14:paraId="1F8D916E" w14:textId="77777777" w:rsidR="0041037A" w:rsidRPr="001F4F07" w:rsidRDefault="0041037A">
      <w:pPr>
        <w:pStyle w:val="Variabledefinition"/>
        <w:rPr>
          <w:sz w:val="20"/>
          <w:szCs w:val="20"/>
        </w:rPr>
      </w:pPr>
      <w:r w:rsidRPr="001F4F07">
        <w:rPr>
          <w:sz w:val="20"/>
          <w:szCs w:val="20"/>
        </w:rPr>
        <w:tab/>
      </w:r>
      <w:r w:rsidR="00861688">
        <w:sym w:font="Symbol" w:char="F065"/>
      </w:r>
      <w:r w:rsidRPr="001F4F07">
        <w:rPr>
          <w:i/>
          <w:iCs/>
          <w:sz w:val="20"/>
          <w:szCs w:val="20"/>
          <w:vertAlign w:val="subscript"/>
        </w:rPr>
        <w:t>a</w:t>
      </w:r>
      <w:r w:rsidRPr="001F4F07">
        <w:rPr>
          <w:sz w:val="20"/>
          <w:szCs w:val="20"/>
          <w:vertAlign w:val="subscript"/>
        </w:rPr>
        <w:tab/>
      </w:r>
      <w:r w:rsidRPr="001F4F07">
        <w:rPr>
          <w:sz w:val="20"/>
          <w:szCs w:val="20"/>
        </w:rPr>
        <w:t>=</w:t>
      </w:r>
      <w:r w:rsidRPr="001F4F07">
        <w:rPr>
          <w:sz w:val="20"/>
          <w:szCs w:val="20"/>
        </w:rPr>
        <w:tab/>
        <w:t xml:space="preserve">extinction coefficient for each algal group, </w:t>
      </w:r>
      <w:r w:rsidRPr="001F4F07">
        <w:rPr>
          <w:i/>
          <w:iCs/>
          <w:sz w:val="20"/>
          <w:szCs w:val="20"/>
        </w:rPr>
        <w:t>m</w:t>
      </w:r>
      <w:r w:rsidRPr="001F4F07">
        <w:rPr>
          <w:i/>
          <w:iCs/>
          <w:sz w:val="20"/>
          <w:szCs w:val="20"/>
          <w:vertAlign w:val="superscript"/>
        </w:rPr>
        <w:t>-1</w:t>
      </w:r>
      <w:r w:rsidRPr="001F4F07">
        <w:rPr>
          <w:i/>
          <w:iCs/>
          <w:sz w:val="20"/>
          <w:szCs w:val="20"/>
        </w:rPr>
        <w:t>/ g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1510F41E" w14:textId="77777777" w:rsidR="0041037A" w:rsidRPr="001F4F07" w:rsidRDefault="0041037A">
      <w:pPr>
        <w:pStyle w:val="Variabledefinition"/>
        <w:rPr>
          <w:i/>
          <w:iCs/>
          <w:sz w:val="20"/>
          <w:szCs w:val="20"/>
          <w:vertAlign w:val="superscript"/>
        </w:rPr>
      </w:pPr>
      <w:r w:rsidRPr="001F4F07">
        <w:rPr>
          <w:sz w:val="20"/>
          <w:szCs w:val="20"/>
        </w:rPr>
        <w:tab/>
      </w:r>
      <w:r w:rsidRPr="001F4F07">
        <w:rPr>
          <w:sz w:val="20"/>
          <w:szCs w:val="20"/>
        </w:rPr>
        <w:sym w:font="Symbol" w:char="F046"/>
      </w:r>
      <w:r w:rsidRPr="001F4F07">
        <w:rPr>
          <w:i/>
          <w:iCs/>
          <w:sz w:val="20"/>
          <w:szCs w:val="20"/>
          <w:vertAlign w:val="subscript"/>
        </w:rPr>
        <w:t>a</w:t>
      </w:r>
      <w:r w:rsidRPr="001F4F07">
        <w:rPr>
          <w:i/>
          <w:iCs/>
          <w:sz w:val="20"/>
          <w:szCs w:val="20"/>
          <w:vertAlign w:val="subscript"/>
        </w:rPr>
        <w:tab/>
      </w:r>
      <w:r w:rsidRPr="001F4F07">
        <w:rPr>
          <w:sz w:val="20"/>
          <w:szCs w:val="20"/>
        </w:rPr>
        <w:t>=</w:t>
      </w:r>
      <w:r w:rsidRPr="001F4F07">
        <w:rPr>
          <w:sz w:val="20"/>
          <w:szCs w:val="20"/>
        </w:rPr>
        <w:tab/>
        <w:t xml:space="preserve">algal concentration for each algal group, </w:t>
      </w:r>
      <w:r w:rsidRPr="001F4F07">
        <w:rPr>
          <w:i/>
          <w:iCs/>
          <w:sz w:val="20"/>
          <w:szCs w:val="20"/>
        </w:rPr>
        <w:t>g m</w:t>
      </w:r>
      <w:r w:rsidRPr="001F4F07">
        <w:rPr>
          <w:i/>
          <w:iCs/>
          <w:sz w:val="20"/>
          <w:szCs w:val="20"/>
          <w:vertAlign w:val="superscript"/>
        </w:rPr>
        <w:t>-3</w:t>
      </w:r>
    </w:p>
    <w:p w14:paraId="4671DD7E" w14:textId="77777777" w:rsidR="00B4668A" w:rsidRPr="001F4F07" w:rsidRDefault="00B4668A" w:rsidP="00B4668A">
      <w:pPr>
        <w:pStyle w:val="Variabledefinition"/>
        <w:rPr>
          <w:sz w:val="20"/>
          <w:szCs w:val="20"/>
        </w:rPr>
      </w:pPr>
      <w:r w:rsidRPr="001F4F07">
        <w:rPr>
          <w:sz w:val="20"/>
          <w:szCs w:val="20"/>
        </w:rPr>
        <w:tab/>
      </w:r>
      <w:r w:rsidR="00861688">
        <w:sym w:font="Symbol" w:char="F065"/>
      </w:r>
      <w:r w:rsidRPr="001F4F07">
        <w:rPr>
          <w:i/>
          <w:iCs/>
          <w:sz w:val="20"/>
          <w:szCs w:val="20"/>
          <w:vertAlign w:val="subscript"/>
        </w:rPr>
        <w:t>zoo</w:t>
      </w:r>
      <w:r w:rsidRPr="001F4F07">
        <w:rPr>
          <w:sz w:val="20"/>
          <w:szCs w:val="20"/>
          <w:vertAlign w:val="subscript"/>
        </w:rPr>
        <w:tab/>
      </w:r>
      <w:r w:rsidRPr="001F4F07">
        <w:rPr>
          <w:sz w:val="20"/>
          <w:szCs w:val="20"/>
        </w:rPr>
        <w:t>=</w:t>
      </w:r>
      <w:r w:rsidRPr="001F4F07">
        <w:rPr>
          <w:sz w:val="20"/>
          <w:szCs w:val="20"/>
        </w:rPr>
        <w:tab/>
        <w:t xml:space="preserve">extinction coefficient for each zooplankton group, </w:t>
      </w:r>
      <w:r w:rsidRPr="001F4F07">
        <w:rPr>
          <w:i/>
          <w:iCs/>
          <w:sz w:val="20"/>
          <w:szCs w:val="20"/>
        </w:rPr>
        <w:t>m</w:t>
      </w:r>
      <w:r w:rsidRPr="001F4F07">
        <w:rPr>
          <w:i/>
          <w:iCs/>
          <w:sz w:val="20"/>
          <w:szCs w:val="20"/>
          <w:vertAlign w:val="superscript"/>
        </w:rPr>
        <w:t>-1</w:t>
      </w:r>
      <w:r w:rsidRPr="001F4F07">
        <w:rPr>
          <w:i/>
          <w:iCs/>
          <w:sz w:val="20"/>
          <w:szCs w:val="20"/>
        </w:rPr>
        <w:t>/ g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194B0643" w14:textId="77777777" w:rsidR="00B4668A" w:rsidRPr="001F4F07" w:rsidRDefault="00B4668A" w:rsidP="00B4668A">
      <w:pPr>
        <w:pStyle w:val="Variabledefinition"/>
        <w:rPr>
          <w:i/>
          <w:iCs/>
          <w:sz w:val="20"/>
          <w:szCs w:val="20"/>
          <w:vertAlign w:val="superscript"/>
        </w:rPr>
      </w:pPr>
      <w:r w:rsidRPr="001F4F07">
        <w:rPr>
          <w:sz w:val="20"/>
          <w:szCs w:val="20"/>
        </w:rPr>
        <w:tab/>
      </w:r>
      <w:r w:rsidRPr="001F4F07">
        <w:rPr>
          <w:sz w:val="20"/>
          <w:szCs w:val="20"/>
        </w:rPr>
        <w:sym w:font="Symbol" w:char="F046"/>
      </w:r>
      <w:r w:rsidRPr="001F4F07">
        <w:rPr>
          <w:i/>
          <w:iCs/>
          <w:sz w:val="20"/>
          <w:szCs w:val="20"/>
          <w:vertAlign w:val="subscript"/>
        </w:rPr>
        <w:t>zoo</w:t>
      </w:r>
      <w:r w:rsidRPr="001F4F07">
        <w:rPr>
          <w:i/>
          <w:iCs/>
          <w:sz w:val="20"/>
          <w:szCs w:val="20"/>
          <w:vertAlign w:val="subscript"/>
        </w:rPr>
        <w:tab/>
      </w:r>
      <w:r w:rsidRPr="001F4F07">
        <w:rPr>
          <w:sz w:val="20"/>
          <w:szCs w:val="20"/>
        </w:rPr>
        <w:t>=</w:t>
      </w:r>
      <w:r w:rsidRPr="001F4F07">
        <w:rPr>
          <w:sz w:val="20"/>
          <w:szCs w:val="20"/>
        </w:rPr>
        <w:tab/>
        <w:t xml:space="preserve">zooplankton concentration for each zooplankton group, </w:t>
      </w:r>
      <w:r w:rsidRPr="001F4F07">
        <w:rPr>
          <w:i/>
          <w:iCs/>
          <w:sz w:val="20"/>
          <w:szCs w:val="20"/>
        </w:rPr>
        <w:t>g m</w:t>
      </w:r>
      <w:r w:rsidRPr="001F4F07">
        <w:rPr>
          <w:i/>
          <w:iCs/>
          <w:sz w:val="20"/>
          <w:szCs w:val="20"/>
          <w:vertAlign w:val="superscript"/>
        </w:rPr>
        <w:t>-3</w:t>
      </w:r>
    </w:p>
    <w:p w14:paraId="6E3C09DC" w14:textId="77777777" w:rsidR="00B4668A" w:rsidRPr="001F4F07" w:rsidRDefault="00B4668A" w:rsidP="00B4668A">
      <w:pPr>
        <w:pStyle w:val="Variabledefinition"/>
        <w:rPr>
          <w:sz w:val="20"/>
          <w:szCs w:val="20"/>
        </w:rPr>
      </w:pPr>
      <w:r w:rsidRPr="001F4F07">
        <w:rPr>
          <w:sz w:val="20"/>
          <w:szCs w:val="20"/>
        </w:rPr>
        <w:tab/>
      </w:r>
      <w:r w:rsidR="00861688">
        <w:sym w:font="Symbol" w:char="F065"/>
      </w:r>
      <w:r w:rsidRPr="001F4F07">
        <w:rPr>
          <w:i/>
          <w:iCs/>
          <w:sz w:val="20"/>
          <w:szCs w:val="20"/>
          <w:vertAlign w:val="subscript"/>
        </w:rPr>
        <w:t>macro</w:t>
      </w:r>
      <w:r w:rsidRPr="001F4F07">
        <w:rPr>
          <w:sz w:val="20"/>
          <w:szCs w:val="20"/>
          <w:vertAlign w:val="subscript"/>
        </w:rPr>
        <w:tab/>
      </w:r>
      <w:r w:rsidRPr="001F4F07">
        <w:rPr>
          <w:sz w:val="20"/>
          <w:szCs w:val="20"/>
        </w:rPr>
        <w:t>=</w:t>
      </w:r>
      <w:r w:rsidRPr="001F4F07">
        <w:rPr>
          <w:sz w:val="20"/>
          <w:szCs w:val="20"/>
        </w:rPr>
        <w:tab/>
        <w:t xml:space="preserve">extinction coefficient for each macrophyte group, </w:t>
      </w:r>
      <w:r w:rsidRPr="001F4F07">
        <w:rPr>
          <w:i/>
          <w:iCs/>
          <w:sz w:val="20"/>
          <w:szCs w:val="20"/>
        </w:rPr>
        <w:t>m</w:t>
      </w:r>
      <w:r w:rsidRPr="001F4F07">
        <w:rPr>
          <w:i/>
          <w:iCs/>
          <w:sz w:val="20"/>
          <w:szCs w:val="20"/>
          <w:vertAlign w:val="superscript"/>
        </w:rPr>
        <w:t>-1</w:t>
      </w:r>
      <w:r w:rsidRPr="001F4F07">
        <w:rPr>
          <w:i/>
          <w:iCs/>
          <w:sz w:val="20"/>
          <w:szCs w:val="20"/>
        </w:rPr>
        <w:t>/ g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10532EBE" w14:textId="77777777" w:rsidR="00B4668A" w:rsidRPr="001F4F07" w:rsidRDefault="00B4668A" w:rsidP="00B4668A">
      <w:pPr>
        <w:pStyle w:val="Variabledefinition"/>
        <w:rPr>
          <w:i/>
          <w:iCs/>
          <w:sz w:val="20"/>
          <w:szCs w:val="20"/>
          <w:vertAlign w:val="superscript"/>
        </w:rPr>
      </w:pPr>
      <w:r w:rsidRPr="001F4F07">
        <w:rPr>
          <w:sz w:val="20"/>
          <w:szCs w:val="20"/>
        </w:rPr>
        <w:tab/>
      </w:r>
      <w:r w:rsidRPr="001F4F07">
        <w:rPr>
          <w:sz w:val="20"/>
          <w:szCs w:val="20"/>
        </w:rPr>
        <w:sym w:font="Symbol" w:char="F046"/>
      </w:r>
      <w:r w:rsidRPr="001F4F07">
        <w:rPr>
          <w:i/>
          <w:iCs/>
          <w:sz w:val="20"/>
          <w:szCs w:val="20"/>
          <w:vertAlign w:val="subscript"/>
        </w:rPr>
        <w:t>macro</w:t>
      </w:r>
      <w:r w:rsidRPr="001F4F07">
        <w:rPr>
          <w:i/>
          <w:iCs/>
          <w:sz w:val="20"/>
          <w:szCs w:val="20"/>
          <w:vertAlign w:val="subscript"/>
        </w:rPr>
        <w:tab/>
      </w:r>
      <w:r w:rsidRPr="001F4F07">
        <w:rPr>
          <w:sz w:val="20"/>
          <w:szCs w:val="20"/>
        </w:rPr>
        <w:t>=</w:t>
      </w:r>
      <w:r w:rsidRPr="001F4F07">
        <w:rPr>
          <w:sz w:val="20"/>
          <w:szCs w:val="20"/>
        </w:rPr>
        <w:tab/>
        <w:t xml:space="preserve">macrophyte concentration for each macrophyte group, </w:t>
      </w:r>
      <w:r w:rsidRPr="001F4F07">
        <w:rPr>
          <w:i/>
          <w:iCs/>
          <w:sz w:val="20"/>
          <w:szCs w:val="20"/>
        </w:rPr>
        <w:t>g m</w:t>
      </w:r>
      <w:r w:rsidRPr="001F4F07">
        <w:rPr>
          <w:i/>
          <w:iCs/>
          <w:sz w:val="20"/>
          <w:szCs w:val="20"/>
          <w:vertAlign w:val="superscript"/>
        </w:rPr>
        <w:t>-3</w:t>
      </w:r>
    </w:p>
    <w:p w14:paraId="6234DF33" w14:textId="77777777" w:rsidR="0041037A" w:rsidRPr="001F4F07" w:rsidRDefault="0041037A" w:rsidP="00DC03F9">
      <w:pPr>
        <w:pStyle w:val="Variabledefinition"/>
        <w:rPr>
          <w:sz w:val="20"/>
          <w:szCs w:val="20"/>
        </w:rPr>
      </w:pPr>
      <w:r w:rsidRPr="001F4F07">
        <w:rPr>
          <w:sz w:val="20"/>
          <w:szCs w:val="20"/>
        </w:rPr>
        <w:tab/>
      </w:r>
      <m:oMath>
        <m:sSub>
          <m:sSubPr>
            <m:ctrlPr>
              <w:ins w:id="1832"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H2O</m:t>
            </m:r>
          </m:sub>
        </m:sSub>
      </m:oMath>
      <w:r w:rsidRPr="001F4F07">
        <w:rPr>
          <w:sz w:val="20"/>
          <w:szCs w:val="20"/>
        </w:rPr>
        <w:tab/>
        <w:t>=</w:t>
      </w:r>
      <w:r w:rsidRPr="001F4F07">
        <w:rPr>
          <w:sz w:val="20"/>
          <w:szCs w:val="20"/>
        </w:rPr>
        <w:tab/>
        <w:t>extinction coefficient for water (for a wavelength of between 0.5 and 0.6</w:t>
      </w:r>
      <w:r w:rsidRPr="001F4F07">
        <w:rPr>
          <w:i/>
          <w:iCs/>
          <w:sz w:val="20"/>
          <w:szCs w:val="20"/>
        </w:rPr>
        <w:sym w:font="Symbol" w:char="F06D"/>
      </w:r>
      <w:r w:rsidRPr="001F4F07">
        <w:rPr>
          <w:i/>
          <w:iCs/>
          <w:sz w:val="20"/>
          <w:szCs w:val="20"/>
        </w:rPr>
        <w:t>m</w:t>
      </w:r>
      <w:r w:rsidRPr="001F4F07">
        <w:rPr>
          <w:sz w:val="20"/>
          <w:szCs w:val="20"/>
        </w:rPr>
        <w:t>, the absorption coefficient for</w:t>
      </w:r>
      <w:r w:rsidRPr="001F4F07">
        <w:rPr>
          <w:i/>
          <w:sz w:val="20"/>
          <w:szCs w:val="20"/>
        </w:rPr>
        <w:t xml:space="preserve"> pure water</w:t>
      </w:r>
      <w:r w:rsidRPr="001F4F07">
        <w:rPr>
          <w:sz w:val="20"/>
          <w:szCs w:val="20"/>
        </w:rPr>
        <w:t xml:space="preserve"> is about 0.1 </w:t>
      </w:r>
      <w:r w:rsidRPr="001F4F07">
        <w:rPr>
          <w:i/>
          <w:iCs/>
          <w:sz w:val="20"/>
          <w:szCs w:val="20"/>
        </w:rPr>
        <w:t>m</w:t>
      </w:r>
      <w:r w:rsidRPr="001F4F07">
        <w:rPr>
          <w:i/>
          <w:iCs/>
          <w:sz w:val="20"/>
          <w:szCs w:val="20"/>
          <w:vertAlign w:val="superscript"/>
        </w:rPr>
        <w:t>-</w:t>
      </w:r>
      <w:r w:rsidRPr="001F4F07">
        <w:rPr>
          <w:sz w:val="20"/>
          <w:szCs w:val="20"/>
          <w:vertAlign w:val="superscript"/>
        </w:rPr>
        <w:t>1</w:t>
      </w:r>
      <w:r w:rsidRPr="001F4F07">
        <w:rPr>
          <w:sz w:val="20"/>
          <w:szCs w:val="20"/>
        </w:rPr>
        <w:t>).</w:t>
      </w:r>
    </w:p>
    <w:p w14:paraId="21639FDD" w14:textId="77777777" w:rsidR="0041037A" w:rsidRPr="001F4F07" w:rsidRDefault="0041037A">
      <w:pPr>
        <w:pStyle w:val="BodyText2"/>
        <w:rPr>
          <w:sz w:val="20"/>
        </w:rPr>
      </w:pPr>
    </w:p>
    <w:p w14:paraId="05F8B030" w14:textId="47C9E33B" w:rsidR="0041037A" w:rsidRPr="001F4F07" w:rsidRDefault="0041037A">
      <w:pPr>
        <w:pStyle w:val="BodyText"/>
        <w:rPr>
          <w:sz w:val="20"/>
        </w:rPr>
      </w:pPr>
      <w:r w:rsidRPr="001F4F07">
        <w:rPr>
          <w:i/>
          <w:iCs/>
          <w:sz w:val="20"/>
        </w:rPr>
        <w:t>λ</w:t>
      </w:r>
      <w:r w:rsidRPr="001F4F07">
        <w:rPr>
          <w:i/>
          <w:iCs/>
          <w:sz w:val="20"/>
          <w:vertAlign w:val="subscript"/>
        </w:rPr>
        <w:t xml:space="preserve"> H2O</w:t>
      </w:r>
      <w:r w:rsidRPr="001F4F07">
        <w:rPr>
          <w:sz w:val="20"/>
        </w:rPr>
        <w:t xml:space="preserve"> varies greatly depending upon the dissolved substances in the water.  </w:t>
      </w:r>
      <w:r w:rsidR="003B7E39" w:rsidRPr="001F4F07">
        <w:rPr>
          <w:sz w:val="20"/>
        </w:rPr>
        <w:fldChar w:fldCharType="begin"/>
      </w:r>
      <w:r w:rsidR="003B7E39" w:rsidRPr="001F4F07">
        <w:rPr>
          <w:sz w:val="20"/>
        </w:rPr>
        <w:instrText xml:space="preserve"> REF _Ref9069305 \h  \* MERGEFORMAT </w:instrText>
      </w:r>
      <w:r w:rsidR="003B7E39" w:rsidRPr="001F4F07">
        <w:rPr>
          <w:sz w:val="20"/>
        </w:rPr>
      </w:r>
      <w:r w:rsidR="003B7E39" w:rsidRPr="001F4F07">
        <w:rPr>
          <w:sz w:val="20"/>
        </w:rPr>
        <w:fldChar w:fldCharType="separate"/>
      </w:r>
      <w:r w:rsidR="00795A65" w:rsidRPr="00795A65">
        <w:rPr>
          <w:rStyle w:val="Figurehyperlink"/>
          <w:rFonts w:asciiTheme="minorHAnsi" w:hAnsiTheme="minorHAnsi"/>
          <w:sz w:val="20"/>
        </w:rPr>
        <w:t>Table 10</w:t>
      </w:r>
      <w:r w:rsidR="003B7E39" w:rsidRPr="001F4F07">
        <w:rPr>
          <w:sz w:val="20"/>
        </w:rPr>
        <w:fldChar w:fldCharType="end"/>
      </w:r>
      <w:r w:rsidRPr="001F4F07">
        <w:rPr>
          <w:sz w:val="20"/>
        </w:rPr>
        <w:t xml:space="preserve"> gives values repor</w:t>
      </w:r>
      <w:r w:rsidRPr="001F4F07">
        <w:rPr>
          <w:sz w:val="20"/>
        </w:rPr>
        <w:softHyphen/>
        <w:t>ted in the literature that can be used as rudimen</w:t>
      </w:r>
      <w:r w:rsidRPr="001F4F07">
        <w:rPr>
          <w:sz w:val="20"/>
        </w:rPr>
        <w:softHyphen/>
        <w:t>tary guide</w:t>
      </w:r>
      <w:r w:rsidRPr="001F4F07">
        <w:rPr>
          <w:sz w:val="20"/>
        </w:rPr>
        <w:softHyphen/>
        <w:t xml:space="preserve">lines for selecting a value of </w:t>
      </w:r>
      <w:r w:rsidRPr="001F4F07">
        <w:rPr>
          <w:i/>
          <w:iCs/>
          <w:sz w:val="20"/>
        </w:rPr>
        <w:t>λ</w:t>
      </w:r>
      <w:r w:rsidRPr="001F4F07">
        <w:rPr>
          <w:sz w:val="20"/>
          <w:vertAlign w:val="subscript"/>
        </w:rPr>
        <w:t xml:space="preserve"> </w:t>
      </w:r>
      <w:r w:rsidRPr="001F4F07">
        <w:rPr>
          <w:i/>
          <w:iCs/>
          <w:sz w:val="20"/>
          <w:vertAlign w:val="subscript"/>
        </w:rPr>
        <w:t>H2O</w:t>
      </w:r>
      <w:r w:rsidRPr="001F4F07">
        <w:rPr>
          <w:sz w:val="20"/>
        </w:rPr>
        <w:t>.</w:t>
      </w:r>
    </w:p>
    <w:p w14:paraId="308BDF2E" w14:textId="08BB3757" w:rsidR="0041037A" w:rsidRPr="00B7030B" w:rsidRDefault="0041037A" w:rsidP="00EE7164">
      <w:pPr>
        <w:pStyle w:val="Tablecaption"/>
      </w:pPr>
      <w:bookmarkStart w:id="1833" w:name="_Ref9069305"/>
      <w:bookmarkStart w:id="1834" w:name="_Toc13665506"/>
      <w:bookmarkStart w:id="1835" w:name="_Toc37942956"/>
      <w:r w:rsidRPr="00B7030B">
        <w:t xml:space="preserve">Table </w:t>
      </w:r>
      <w:r w:rsidR="00F812F1">
        <w:fldChar w:fldCharType="begin"/>
      </w:r>
      <w:r w:rsidR="00F812F1">
        <w:instrText xml:space="preserve"> SEQ Table \* ARABIC </w:instrText>
      </w:r>
      <w:r w:rsidR="00F812F1">
        <w:fldChar w:fldCharType="separate"/>
      </w:r>
      <w:r w:rsidR="00795A65">
        <w:rPr>
          <w:noProof/>
        </w:rPr>
        <w:t>10</w:t>
      </w:r>
      <w:r w:rsidR="00F812F1">
        <w:rPr>
          <w:noProof/>
        </w:rPr>
        <w:fldChar w:fldCharType="end"/>
      </w:r>
      <w:bookmarkEnd w:id="1833"/>
      <w:r w:rsidRPr="00B7030B">
        <w:t>.  Extinction Coefficient Literature Values</w:t>
      </w:r>
      <w:bookmarkEnd w:id="1834"/>
      <w:bookmarkEnd w:id="1835"/>
    </w:p>
    <w:tbl>
      <w:tblPr>
        <w:tblW w:w="0" w:type="auto"/>
        <w:jc w:val="center"/>
        <w:tblLayout w:type="fixed"/>
        <w:tblCellMar>
          <w:left w:w="124" w:type="dxa"/>
          <w:right w:w="124" w:type="dxa"/>
        </w:tblCellMar>
        <w:tblLook w:val="0000" w:firstRow="0" w:lastRow="0" w:firstColumn="0" w:lastColumn="0" w:noHBand="0" w:noVBand="0"/>
      </w:tblPr>
      <w:tblGrid>
        <w:gridCol w:w="2324"/>
        <w:gridCol w:w="1598"/>
        <w:gridCol w:w="1449"/>
        <w:gridCol w:w="1824"/>
      </w:tblGrid>
      <w:tr w:rsidR="0041037A" w:rsidRPr="00B7030B" w14:paraId="60AAF3EE" w14:textId="77777777">
        <w:trPr>
          <w:tblHeader/>
          <w:jc w:val="center"/>
        </w:trPr>
        <w:tc>
          <w:tcPr>
            <w:tcW w:w="2324" w:type="dxa"/>
            <w:tcBorders>
              <w:top w:val="double" w:sz="7" w:space="0" w:color="000000"/>
              <w:left w:val="double" w:sz="7" w:space="0" w:color="000000"/>
              <w:bottom w:val="double" w:sz="7" w:space="0" w:color="000000"/>
              <w:right w:val="single" w:sz="6" w:space="0" w:color="000000"/>
            </w:tcBorders>
          </w:tcPr>
          <w:p w14:paraId="00FDB4F7"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Location</w:t>
            </w:r>
          </w:p>
        </w:tc>
        <w:tc>
          <w:tcPr>
            <w:tcW w:w="1598" w:type="dxa"/>
            <w:tcBorders>
              <w:top w:val="double" w:sz="7" w:space="0" w:color="000000"/>
              <w:left w:val="single" w:sz="6" w:space="0" w:color="000000"/>
              <w:bottom w:val="double" w:sz="7" w:space="0" w:color="000000"/>
              <w:right w:val="single" w:sz="6" w:space="0" w:color="000000"/>
            </w:tcBorders>
          </w:tcPr>
          <w:p w14:paraId="201425A0"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Description</w:t>
            </w:r>
          </w:p>
        </w:tc>
        <w:tc>
          <w:tcPr>
            <w:tcW w:w="1449" w:type="dxa"/>
            <w:tcBorders>
              <w:top w:val="double" w:sz="7" w:space="0" w:color="000000"/>
              <w:left w:val="single" w:sz="6" w:space="0" w:color="000000"/>
              <w:bottom w:val="double" w:sz="7" w:space="0" w:color="000000"/>
              <w:right w:val="single" w:sz="6" w:space="0" w:color="000000"/>
            </w:tcBorders>
          </w:tcPr>
          <w:p w14:paraId="3FF41FF3" w14:textId="77777777" w:rsidR="0041037A" w:rsidRPr="00B7030B" w:rsidRDefault="00DC03F9" w:rsidP="00DC03F9">
            <w:pPr>
              <w:pStyle w:val="tabledata"/>
              <w:jc w:val="center"/>
              <w:rPr>
                <w:rFonts w:asciiTheme="minorHAnsi" w:hAnsiTheme="minorHAnsi" w:cs="Arial"/>
                <w:b/>
                <w:bCs/>
                <w:szCs w:val="16"/>
              </w:rPr>
            </w:pPr>
            <m:oMath>
              <m:r>
                <m:rPr>
                  <m:sty m:val="bi"/>
                </m:rPr>
                <w:rPr>
                  <w:rFonts w:ascii="Cambria Math" w:hAnsiTheme="minorHAnsi"/>
                </w:rPr>
                <m:t>λ</m:t>
              </m:r>
            </m:oMath>
            <w:r w:rsidR="0041037A" w:rsidRPr="00B7030B">
              <w:rPr>
                <w:rFonts w:asciiTheme="minorHAnsi" w:hAnsiTheme="minorHAnsi" w:cs="Arial"/>
                <w:b/>
                <w:bCs/>
                <w:szCs w:val="16"/>
              </w:rPr>
              <w:t xml:space="preserve">, </w:t>
            </w:r>
            <w:r w:rsidR="0041037A" w:rsidRPr="00B7030B">
              <w:rPr>
                <w:rFonts w:asciiTheme="minorHAnsi" w:hAnsiTheme="minorHAnsi" w:cs="Arial"/>
                <w:b/>
                <w:bCs/>
                <w:i/>
                <w:iCs/>
                <w:szCs w:val="16"/>
              </w:rPr>
              <w:t>m</w:t>
            </w:r>
            <w:r w:rsidR="0041037A" w:rsidRPr="00B7030B">
              <w:rPr>
                <w:rFonts w:asciiTheme="minorHAnsi" w:hAnsiTheme="minorHAnsi" w:cs="Arial"/>
                <w:b/>
                <w:bCs/>
                <w:i/>
                <w:iCs/>
                <w:szCs w:val="16"/>
                <w:vertAlign w:val="superscript"/>
              </w:rPr>
              <w:t>-1</w:t>
            </w:r>
          </w:p>
        </w:tc>
        <w:tc>
          <w:tcPr>
            <w:tcW w:w="1824" w:type="dxa"/>
            <w:tcBorders>
              <w:top w:val="double" w:sz="7" w:space="0" w:color="000000"/>
              <w:left w:val="single" w:sz="6" w:space="0" w:color="000000"/>
              <w:bottom w:val="double" w:sz="7" w:space="0" w:color="000000"/>
              <w:right w:val="double" w:sz="7" w:space="0" w:color="000000"/>
            </w:tcBorders>
          </w:tcPr>
          <w:p w14:paraId="137A94C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554074E9"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195CD68B" w14:textId="77777777" w:rsidR="0041037A" w:rsidRPr="00B7030B" w:rsidRDefault="0041037A">
            <w:pPr>
              <w:pStyle w:val="tabledata"/>
              <w:rPr>
                <w:rFonts w:asciiTheme="minorHAnsi" w:hAnsiTheme="minorHAnsi"/>
              </w:rPr>
            </w:pPr>
            <w:r w:rsidRPr="00B7030B">
              <w:rPr>
                <w:rFonts w:asciiTheme="minorHAnsi" w:hAnsiTheme="minorHAnsi"/>
              </w:rPr>
              <w:t>Lake Tahoe, CA</w:t>
            </w:r>
          </w:p>
        </w:tc>
        <w:tc>
          <w:tcPr>
            <w:tcW w:w="1598" w:type="dxa"/>
            <w:tcBorders>
              <w:top w:val="single" w:sz="6" w:space="0" w:color="000000"/>
              <w:left w:val="single" w:sz="6" w:space="0" w:color="000000"/>
              <w:bottom w:val="single" w:sz="7" w:space="0" w:color="000000"/>
              <w:right w:val="single" w:sz="6" w:space="0" w:color="000000"/>
            </w:tcBorders>
          </w:tcPr>
          <w:p w14:paraId="199F4740" w14:textId="77777777" w:rsidR="0041037A" w:rsidRPr="00B7030B" w:rsidRDefault="0041037A">
            <w:pPr>
              <w:pStyle w:val="tabledata"/>
              <w:jc w:val="center"/>
              <w:rPr>
                <w:rFonts w:asciiTheme="minorHAnsi" w:hAnsiTheme="minorHAnsi"/>
              </w:rPr>
            </w:pPr>
            <w:r w:rsidRPr="00B7030B">
              <w:rPr>
                <w:rFonts w:asciiTheme="minorHAnsi" w:hAnsiTheme="minorHAnsi"/>
              </w:rPr>
              <w:t>Oligotrophic</w:t>
            </w:r>
          </w:p>
        </w:tc>
        <w:tc>
          <w:tcPr>
            <w:tcW w:w="1449" w:type="dxa"/>
            <w:tcBorders>
              <w:top w:val="single" w:sz="6" w:space="0" w:color="000000"/>
              <w:left w:val="single" w:sz="6" w:space="0" w:color="000000"/>
              <w:bottom w:val="single" w:sz="7" w:space="0" w:color="000000"/>
              <w:right w:val="single" w:sz="6" w:space="0" w:color="000000"/>
            </w:tcBorders>
          </w:tcPr>
          <w:p w14:paraId="0E7D10EF" w14:textId="77777777" w:rsidR="0041037A" w:rsidRPr="00B7030B" w:rsidRDefault="0041037A">
            <w:pPr>
              <w:pStyle w:val="tabledata"/>
              <w:jc w:val="center"/>
              <w:rPr>
                <w:rFonts w:asciiTheme="minorHAnsi" w:hAnsiTheme="minorHAnsi"/>
              </w:rPr>
            </w:pPr>
            <w:r w:rsidRPr="00B7030B">
              <w:rPr>
                <w:rFonts w:asciiTheme="minorHAnsi" w:hAnsiTheme="minorHAnsi"/>
              </w:rPr>
              <w:t>0.2</w:t>
            </w:r>
          </w:p>
        </w:tc>
        <w:tc>
          <w:tcPr>
            <w:tcW w:w="1824" w:type="dxa"/>
            <w:tcBorders>
              <w:top w:val="single" w:sz="6" w:space="0" w:color="000000"/>
              <w:left w:val="single" w:sz="6" w:space="0" w:color="000000"/>
              <w:bottom w:val="single" w:sz="7" w:space="0" w:color="000000"/>
              <w:right w:val="double" w:sz="7" w:space="0" w:color="000000"/>
            </w:tcBorders>
          </w:tcPr>
          <w:p w14:paraId="6EFF5A84" w14:textId="77777777" w:rsidR="0041037A" w:rsidRPr="00B7030B" w:rsidRDefault="0041037A">
            <w:pPr>
              <w:pStyle w:val="tabledata"/>
              <w:jc w:val="center"/>
              <w:rPr>
                <w:rFonts w:asciiTheme="minorHAnsi" w:hAnsiTheme="minorHAnsi"/>
              </w:rPr>
            </w:pPr>
            <w:r w:rsidRPr="00B7030B">
              <w:rPr>
                <w:rFonts w:asciiTheme="minorHAnsi" w:hAnsiTheme="minorHAnsi"/>
              </w:rPr>
              <w:t>Wetzel, 1975</w:t>
            </w:r>
          </w:p>
        </w:tc>
      </w:tr>
      <w:tr w:rsidR="0041037A" w:rsidRPr="00B7030B" w14:paraId="0D9CF81B"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24D1EB55" w14:textId="77777777" w:rsidR="0041037A" w:rsidRPr="00B7030B" w:rsidRDefault="0041037A">
            <w:pPr>
              <w:pStyle w:val="tabledata"/>
              <w:rPr>
                <w:rFonts w:asciiTheme="minorHAnsi" w:hAnsiTheme="minorHAnsi"/>
              </w:rPr>
            </w:pPr>
            <w:r w:rsidRPr="00B7030B">
              <w:rPr>
                <w:rFonts w:asciiTheme="minorHAnsi" w:hAnsiTheme="minorHAnsi"/>
              </w:rPr>
              <w:t>Crystal Lake, WI</w:t>
            </w:r>
          </w:p>
        </w:tc>
        <w:tc>
          <w:tcPr>
            <w:tcW w:w="1598" w:type="dxa"/>
            <w:tcBorders>
              <w:top w:val="single" w:sz="6" w:space="0" w:color="000000"/>
              <w:left w:val="single" w:sz="6" w:space="0" w:color="000000"/>
              <w:bottom w:val="single" w:sz="7" w:space="0" w:color="000000"/>
              <w:right w:val="single" w:sz="6" w:space="0" w:color="000000"/>
            </w:tcBorders>
          </w:tcPr>
          <w:p w14:paraId="243DE9CE" w14:textId="77777777" w:rsidR="0041037A" w:rsidRPr="00B7030B" w:rsidRDefault="0041037A">
            <w:pPr>
              <w:pStyle w:val="tabledata"/>
              <w:jc w:val="center"/>
              <w:rPr>
                <w:rFonts w:asciiTheme="minorHAnsi" w:hAnsiTheme="minorHAnsi"/>
              </w:rPr>
            </w:pPr>
            <w:r w:rsidRPr="00B7030B">
              <w:rPr>
                <w:rFonts w:asciiTheme="minorHAnsi" w:hAnsiTheme="minorHAnsi"/>
              </w:rPr>
              <w:t>Oligotrophic</w:t>
            </w:r>
          </w:p>
        </w:tc>
        <w:tc>
          <w:tcPr>
            <w:tcW w:w="1449" w:type="dxa"/>
            <w:tcBorders>
              <w:top w:val="single" w:sz="6" w:space="0" w:color="000000"/>
              <w:left w:val="single" w:sz="6" w:space="0" w:color="000000"/>
              <w:bottom w:val="single" w:sz="7" w:space="0" w:color="000000"/>
              <w:right w:val="single" w:sz="6" w:space="0" w:color="000000"/>
            </w:tcBorders>
          </w:tcPr>
          <w:p w14:paraId="763F5A13" w14:textId="77777777" w:rsidR="0041037A" w:rsidRPr="00B7030B" w:rsidRDefault="0041037A">
            <w:pPr>
              <w:pStyle w:val="tabledata"/>
              <w:jc w:val="center"/>
              <w:rPr>
                <w:rFonts w:asciiTheme="minorHAnsi" w:hAnsiTheme="minorHAnsi"/>
              </w:rPr>
            </w:pPr>
            <w:r w:rsidRPr="00B7030B">
              <w:rPr>
                <w:rFonts w:asciiTheme="minorHAnsi" w:hAnsiTheme="minorHAnsi"/>
              </w:rPr>
              <w:t>0.2</w:t>
            </w:r>
          </w:p>
        </w:tc>
        <w:tc>
          <w:tcPr>
            <w:tcW w:w="1824" w:type="dxa"/>
            <w:tcBorders>
              <w:top w:val="single" w:sz="6" w:space="0" w:color="000000"/>
              <w:left w:val="single" w:sz="6" w:space="0" w:color="000000"/>
              <w:bottom w:val="single" w:sz="7" w:space="0" w:color="000000"/>
              <w:right w:val="double" w:sz="7" w:space="0" w:color="000000"/>
            </w:tcBorders>
          </w:tcPr>
          <w:p w14:paraId="776F8DB9" w14:textId="77777777" w:rsidR="0041037A" w:rsidRPr="00B7030B" w:rsidRDefault="0041037A">
            <w:pPr>
              <w:pStyle w:val="tabledata"/>
              <w:jc w:val="center"/>
              <w:rPr>
                <w:rFonts w:asciiTheme="minorHAnsi" w:hAnsiTheme="minorHAnsi"/>
              </w:rPr>
            </w:pPr>
            <w:r w:rsidRPr="00B7030B">
              <w:rPr>
                <w:rFonts w:asciiTheme="minorHAnsi" w:hAnsiTheme="minorHAnsi"/>
              </w:rPr>
              <w:t>Wetzel, 1975</w:t>
            </w:r>
          </w:p>
        </w:tc>
      </w:tr>
      <w:tr w:rsidR="0041037A" w:rsidRPr="00B7030B" w14:paraId="2B083079"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59E6EE10" w14:textId="77777777" w:rsidR="0041037A" w:rsidRPr="00B7030B" w:rsidRDefault="0041037A">
            <w:pPr>
              <w:pStyle w:val="tabledata"/>
              <w:rPr>
                <w:rFonts w:asciiTheme="minorHAnsi" w:hAnsiTheme="minorHAnsi"/>
              </w:rPr>
            </w:pPr>
            <w:r w:rsidRPr="00B7030B">
              <w:rPr>
                <w:rFonts w:asciiTheme="minorHAnsi" w:hAnsiTheme="minorHAnsi"/>
              </w:rPr>
              <w:t>Crater Lake, OR</w:t>
            </w:r>
          </w:p>
        </w:tc>
        <w:tc>
          <w:tcPr>
            <w:tcW w:w="1598" w:type="dxa"/>
            <w:tcBorders>
              <w:top w:val="single" w:sz="6" w:space="0" w:color="000000"/>
              <w:left w:val="single" w:sz="6" w:space="0" w:color="000000"/>
              <w:bottom w:val="single" w:sz="7" w:space="0" w:color="000000"/>
              <w:right w:val="single" w:sz="6" w:space="0" w:color="000000"/>
            </w:tcBorders>
          </w:tcPr>
          <w:p w14:paraId="0B47B5E1" w14:textId="77777777" w:rsidR="0041037A" w:rsidRPr="00B7030B" w:rsidRDefault="0041037A">
            <w:pPr>
              <w:pStyle w:val="tabledata"/>
              <w:jc w:val="center"/>
              <w:rPr>
                <w:rFonts w:asciiTheme="minorHAnsi" w:hAnsiTheme="minorHAnsi"/>
              </w:rPr>
            </w:pPr>
            <w:r w:rsidRPr="00B7030B">
              <w:rPr>
                <w:rFonts w:asciiTheme="minorHAnsi" w:hAnsiTheme="minorHAnsi"/>
              </w:rPr>
              <w:t>Oligotrophic</w:t>
            </w:r>
          </w:p>
        </w:tc>
        <w:tc>
          <w:tcPr>
            <w:tcW w:w="1449" w:type="dxa"/>
            <w:tcBorders>
              <w:top w:val="single" w:sz="6" w:space="0" w:color="000000"/>
              <w:left w:val="single" w:sz="6" w:space="0" w:color="000000"/>
              <w:bottom w:val="single" w:sz="7" w:space="0" w:color="000000"/>
              <w:right w:val="single" w:sz="6" w:space="0" w:color="000000"/>
            </w:tcBorders>
          </w:tcPr>
          <w:p w14:paraId="591938F3" w14:textId="77777777" w:rsidR="0041037A" w:rsidRPr="00B7030B" w:rsidRDefault="0041037A">
            <w:pPr>
              <w:pStyle w:val="tabledata"/>
              <w:jc w:val="center"/>
              <w:rPr>
                <w:rFonts w:asciiTheme="minorHAnsi" w:hAnsiTheme="minorHAnsi"/>
              </w:rPr>
            </w:pPr>
            <w:r w:rsidRPr="00B7030B">
              <w:rPr>
                <w:rFonts w:asciiTheme="minorHAnsi" w:hAnsiTheme="minorHAnsi"/>
              </w:rPr>
              <w:t>0.18</w:t>
            </w:r>
          </w:p>
        </w:tc>
        <w:tc>
          <w:tcPr>
            <w:tcW w:w="1824" w:type="dxa"/>
            <w:tcBorders>
              <w:top w:val="single" w:sz="6" w:space="0" w:color="000000"/>
              <w:left w:val="single" w:sz="6" w:space="0" w:color="000000"/>
              <w:bottom w:val="single" w:sz="7" w:space="0" w:color="000000"/>
              <w:right w:val="double" w:sz="7" w:space="0" w:color="000000"/>
            </w:tcBorders>
          </w:tcPr>
          <w:p w14:paraId="37AAB5AB"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1ED505BD"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74385324" w14:textId="77777777" w:rsidR="0041037A" w:rsidRPr="00B7030B" w:rsidRDefault="0041037A">
            <w:pPr>
              <w:pStyle w:val="tabledata"/>
              <w:rPr>
                <w:rFonts w:asciiTheme="minorHAnsi" w:hAnsiTheme="minorHAnsi"/>
              </w:rPr>
            </w:pPr>
            <w:r w:rsidRPr="00B7030B">
              <w:rPr>
                <w:rFonts w:asciiTheme="minorHAnsi" w:hAnsiTheme="minorHAnsi"/>
              </w:rPr>
              <w:t xml:space="preserve">Lake </w:t>
            </w:r>
            <w:proofErr w:type="spellStart"/>
            <w:r w:rsidRPr="00B7030B">
              <w:rPr>
                <w:rFonts w:asciiTheme="minorHAnsi" w:hAnsiTheme="minorHAnsi"/>
              </w:rPr>
              <w:t>Borralie</w:t>
            </w:r>
            <w:proofErr w:type="spellEnd"/>
            <w:r w:rsidRPr="00B7030B">
              <w:rPr>
                <w:rFonts w:asciiTheme="minorHAnsi" w:hAnsiTheme="minorHAnsi"/>
              </w:rPr>
              <w:t>, Scotland</w:t>
            </w:r>
          </w:p>
        </w:tc>
        <w:tc>
          <w:tcPr>
            <w:tcW w:w="1598" w:type="dxa"/>
            <w:tcBorders>
              <w:top w:val="single" w:sz="6" w:space="0" w:color="000000"/>
              <w:left w:val="single" w:sz="6" w:space="0" w:color="000000"/>
              <w:bottom w:val="single" w:sz="7" w:space="0" w:color="000000"/>
              <w:right w:val="single" w:sz="6" w:space="0" w:color="000000"/>
            </w:tcBorders>
          </w:tcPr>
          <w:p w14:paraId="2FDA8D55" w14:textId="77777777" w:rsidR="0041037A" w:rsidRPr="00B7030B" w:rsidRDefault="0041037A">
            <w:pPr>
              <w:pStyle w:val="tabledata"/>
              <w:jc w:val="center"/>
              <w:rPr>
                <w:rFonts w:asciiTheme="minorHAnsi" w:hAnsiTheme="minorHAnsi"/>
              </w:rPr>
            </w:pPr>
            <w:r w:rsidRPr="00B7030B">
              <w:rPr>
                <w:rFonts w:asciiTheme="minorHAnsi" w:hAnsiTheme="minorHAnsi"/>
              </w:rPr>
              <w:t>Calcareous water</w:t>
            </w:r>
          </w:p>
        </w:tc>
        <w:tc>
          <w:tcPr>
            <w:tcW w:w="1449" w:type="dxa"/>
            <w:tcBorders>
              <w:top w:val="single" w:sz="6" w:space="0" w:color="000000"/>
              <w:left w:val="single" w:sz="6" w:space="0" w:color="000000"/>
              <w:bottom w:val="single" w:sz="7" w:space="0" w:color="000000"/>
              <w:right w:val="single" w:sz="6" w:space="0" w:color="000000"/>
            </w:tcBorders>
          </w:tcPr>
          <w:p w14:paraId="6E6CB617" w14:textId="77777777" w:rsidR="0041037A" w:rsidRPr="00B7030B" w:rsidRDefault="0041037A">
            <w:pPr>
              <w:pStyle w:val="tabledata"/>
              <w:jc w:val="center"/>
              <w:rPr>
                <w:rFonts w:asciiTheme="minorHAnsi" w:hAnsiTheme="minorHAnsi"/>
              </w:rPr>
            </w:pPr>
            <w:r w:rsidRPr="00B7030B">
              <w:rPr>
                <w:rFonts w:asciiTheme="minorHAnsi" w:hAnsiTheme="minorHAnsi"/>
              </w:rPr>
              <w:t>0.34</w:t>
            </w:r>
          </w:p>
        </w:tc>
        <w:tc>
          <w:tcPr>
            <w:tcW w:w="1824" w:type="dxa"/>
            <w:tcBorders>
              <w:top w:val="single" w:sz="6" w:space="0" w:color="000000"/>
              <w:left w:val="single" w:sz="6" w:space="0" w:color="000000"/>
              <w:bottom w:val="single" w:sz="7" w:space="0" w:color="000000"/>
              <w:right w:val="double" w:sz="7" w:space="0" w:color="000000"/>
            </w:tcBorders>
          </w:tcPr>
          <w:p w14:paraId="5B9283BE"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784C65B0"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6D49E4D8" w14:textId="77777777" w:rsidR="0041037A" w:rsidRPr="00B7030B" w:rsidRDefault="0041037A">
            <w:pPr>
              <w:pStyle w:val="tabledata"/>
              <w:rPr>
                <w:rFonts w:asciiTheme="minorHAnsi" w:hAnsiTheme="minorHAnsi"/>
              </w:rPr>
            </w:pPr>
            <w:r w:rsidRPr="00B7030B">
              <w:rPr>
                <w:rFonts w:asciiTheme="minorHAnsi" w:hAnsiTheme="minorHAnsi"/>
              </w:rPr>
              <w:t>Wintergreen Lake, MI</w:t>
            </w:r>
          </w:p>
        </w:tc>
        <w:tc>
          <w:tcPr>
            <w:tcW w:w="1598" w:type="dxa"/>
            <w:tcBorders>
              <w:top w:val="single" w:sz="6" w:space="0" w:color="000000"/>
              <w:left w:val="single" w:sz="6" w:space="0" w:color="000000"/>
              <w:bottom w:val="single" w:sz="7" w:space="0" w:color="000000"/>
              <w:right w:val="single" w:sz="6" w:space="0" w:color="000000"/>
            </w:tcBorders>
          </w:tcPr>
          <w:p w14:paraId="46DD33B8" w14:textId="77777777" w:rsidR="0041037A" w:rsidRPr="00B7030B" w:rsidRDefault="0041037A">
            <w:pPr>
              <w:pStyle w:val="tabledata"/>
              <w:jc w:val="center"/>
              <w:rPr>
                <w:rFonts w:asciiTheme="minorHAnsi" w:hAnsiTheme="minorHAnsi"/>
              </w:rPr>
            </w:pPr>
            <w:r w:rsidRPr="00B7030B">
              <w:rPr>
                <w:rFonts w:asciiTheme="minorHAnsi" w:hAnsiTheme="minorHAnsi"/>
              </w:rPr>
              <w:t>Eutrophic</w:t>
            </w:r>
          </w:p>
        </w:tc>
        <w:tc>
          <w:tcPr>
            <w:tcW w:w="1449" w:type="dxa"/>
            <w:tcBorders>
              <w:top w:val="single" w:sz="6" w:space="0" w:color="000000"/>
              <w:left w:val="single" w:sz="6" w:space="0" w:color="000000"/>
              <w:bottom w:val="single" w:sz="7" w:space="0" w:color="000000"/>
              <w:right w:val="single" w:sz="6" w:space="0" w:color="000000"/>
            </w:tcBorders>
          </w:tcPr>
          <w:p w14:paraId="2F16006C" w14:textId="77777777" w:rsidR="0041037A" w:rsidRPr="00B7030B" w:rsidRDefault="0041037A">
            <w:pPr>
              <w:pStyle w:val="tabledata"/>
              <w:jc w:val="center"/>
              <w:rPr>
                <w:rFonts w:asciiTheme="minorHAnsi" w:hAnsiTheme="minorHAnsi"/>
              </w:rPr>
            </w:pPr>
            <w:r w:rsidRPr="00B7030B">
              <w:rPr>
                <w:rFonts w:asciiTheme="minorHAnsi" w:hAnsiTheme="minorHAnsi"/>
              </w:rPr>
              <w:t>0.46-1.68</w:t>
            </w:r>
          </w:p>
        </w:tc>
        <w:tc>
          <w:tcPr>
            <w:tcW w:w="1824" w:type="dxa"/>
            <w:tcBorders>
              <w:top w:val="single" w:sz="6" w:space="0" w:color="000000"/>
              <w:left w:val="single" w:sz="6" w:space="0" w:color="000000"/>
              <w:bottom w:val="single" w:sz="7" w:space="0" w:color="000000"/>
              <w:right w:val="double" w:sz="7" w:space="0" w:color="000000"/>
            </w:tcBorders>
          </w:tcPr>
          <w:p w14:paraId="7A1AFC42" w14:textId="77777777" w:rsidR="0041037A" w:rsidRPr="00B7030B" w:rsidRDefault="0041037A">
            <w:pPr>
              <w:pStyle w:val="tabledata"/>
              <w:jc w:val="center"/>
              <w:rPr>
                <w:rFonts w:asciiTheme="minorHAnsi" w:hAnsiTheme="minorHAnsi"/>
              </w:rPr>
            </w:pPr>
            <w:r w:rsidRPr="00B7030B">
              <w:rPr>
                <w:rFonts w:asciiTheme="minorHAnsi" w:hAnsiTheme="minorHAnsi"/>
              </w:rPr>
              <w:t>Wetzel, 1975</w:t>
            </w:r>
          </w:p>
        </w:tc>
      </w:tr>
      <w:tr w:rsidR="0041037A" w:rsidRPr="00B7030B" w14:paraId="3DC63F44"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25E5F891" w14:textId="77777777" w:rsidR="0041037A" w:rsidRPr="00B7030B" w:rsidRDefault="0041037A">
            <w:pPr>
              <w:pStyle w:val="tabledata"/>
              <w:rPr>
                <w:rFonts w:asciiTheme="minorHAnsi" w:hAnsiTheme="minorHAnsi"/>
              </w:rPr>
            </w:pPr>
            <w:r w:rsidRPr="00B7030B">
              <w:rPr>
                <w:rFonts w:asciiTheme="minorHAnsi" w:hAnsiTheme="minorHAnsi"/>
              </w:rPr>
              <w:t xml:space="preserve">Lake </w:t>
            </w:r>
            <w:proofErr w:type="spellStart"/>
            <w:r w:rsidRPr="00B7030B">
              <w:rPr>
                <w:rFonts w:asciiTheme="minorHAnsi" w:hAnsiTheme="minorHAnsi"/>
              </w:rPr>
              <w:t>Paajarvi</w:t>
            </w:r>
            <w:proofErr w:type="spellEnd"/>
            <w:r w:rsidRPr="00B7030B">
              <w:rPr>
                <w:rFonts w:asciiTheme="minorHAnsi" w:hAnsiTheme="minorHAnsi"/>
              </w:rPr>
              <w:t>, Finland</w:t>
            </w:r>
          </w:p>
        </w:tc>
        <w:tc>
          <w:tcPr>
            <w:tcW w:w="1598" w:type="dxa"/>
            <w:tcBorders>
              <w:top w:val="single" w:sz="6" w:space="0" w:color="000000"/>
              <w:left w:val="single" w:sz="6" w:space="0" w:color="000000"/>
              <w:bottom w:val="single" w:sz="7" w:space="0" w:color="000000"/>
              <w:right w:val="single" w:sz="6" w:space="0" w:color="000000"/>
            </w:tcBorders>
          </w:tcPr>
          <w:p w14:paraId="027D8E3F" w14:textId="77777777" w:rsidR="0041037A" w:rsidRPr="00B7030B" w:rsidRDefault="0041037A">
            <w:pPr>
              <w:pStyle w:val="tabledata"/>
              <w:jc w:val="center"/>
              <w:rPr>
                <w:rFonts w:asciiTheme="minorHAnsi" w:hAnsiTheme="minorHAnsi"/>
              </w:rPr>
            </w:pPr>
            <w:r w:rsidRPr="00B7030B">
              <w:rPr>
                <w:rFonts w:asciiTheme="minorHAnsi" w:hAnsiTheme="minorHAnsi"/>
              </w:rPr>
              <w:t>Brown-stained</w:t>
            </w:r>
          </w:p>
        </w:tc>
        <w:tc>
          <w:tcPr>
            <w:tcW w:w="1449" w:type="dxa"/>
            <w:tcBorders>
              <w:top w:val="single" w:sz="6" w:space="0" w:color="000000"/>
              <w:left w:val="single" w:sz="6" w:space="0" w:color="000000"/>
              <w:bottom w:val="single" w:sz="7" w:space="0" w:color="000000"/>
              <w:right w:val="single" w:sz="6" w:space="0" w:color="000000"/>
            </w:tcBorders>
          </w:tcPr>
          <w:p w14:paraId="25C6C9E0" w14:textId="77777777" w:rsidR="0041037A" w:rsidRPr="00B7030B" w:rsidRDefault="0041037A">
            <w:pPr>
              <w:pStyle w:val="tabledata"/>
              <w:jc w:val="center"/>
              <w:rPr>
                <w:rFonts w:asciiTheme="minorHAnsi" w:hAnsiTheme="minorHAnsi"/>
              </w:rPr>
            </w:pPr>
            <w:r w:rsidRPr="00B7030B">
              <w:rPr>
                <w:rFonts w:asciiTheme="minorHAnsi" w:hAnsiTheme="minorHAnsi"/>
              </w:rPr>
              <w:t>0.7</w:t>
            </w:r>
          </w:p>
        </w:tc>
        <w:tc>
          <w:tcPr>
            <w:tcW w:w="1824" w:type="dxa"/>
            <w:tcBorders>
              <w:top w:val="single" w:sz="6" w:space="0" w:color="000000"/>
              <w:left w:val="single" w:sz="6" w:space="0" w:color="000000"/>
              <w:bottom w:val="single" w:sz="7" w:space="0" w:color="000000"/>
              <w:right w:val="double" w:sz="7" w:space="0" w:color="000000"/>
            </w:tcBorders>
          </w:tcPr>
          <w:p w14:paraId="563B58B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Verduin</w:t>
            </w:r>
            <w:proofErr w:type="spellEnd"/>
            <w:r w:rsidRPr="00B7030B">
              <w:rPr>
                <w:rFonts w:asciiTheme="minorHAnsi" w:hAnsiTheme="minorHAnsi"/>
              </w:rPr>
              <w:t>, 1982</w:t>
            </w:r>
          </w:p>
        </w:tc>
      </w:tr>
      <w:tr w:rsidR="0041037A" w:rsidRPr="00B7030B" w14:paraId="4CD5A349"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7975D9AF" w14:textId="77777777" w:rsidR="0041037A" w:rsidRPr="00B7030B" w:rsidRDefault="0041037A">
            <w:pPr>
              <w:pStyle w:val="tabledata"/>
              <w:rPr>
                <w:rFonts w:asciiTheme="minorHAnsi" w:hAnsiTheme="minorHAnsi"/>
              </w:rPr>
            </w:pPr>
            <w:r w:rsidRPr="00B7030B">
              <w:rPr>
                <w:rFonts w:asciiTheme="minorHAnsi" w:hAnsiTheme="minorHAnsi"/>
              </w:rPr>
              <w:t xml:space="preserve">Loch </w:t>
            </w:r>
            <w:proofErr w:type="spellStart"/>
            <w:r w:rsidRPr="00B7030B">
              <w:rPr>
                <w:rFonts w:asciiTheme="minorHAnsi" w:hAnsiTheme="minorHAnsi"/>
              </w:rPr>
              <w:t>Unagan</w:t>
            </w:r>
            <w:proofErr w:type="spellEnd"/>
            <w:r w:rsidRPr="00B7030B">
              <w:rPr>
                <w:rFonts w:asciiTheme="minorHAnsi" w:hAnsiTheme="minorHAnsi"/>
              </w:rPr>
              <w:t>, Scotland</w:t>
            </w:r>
          </w:p>
        </w:tc>
        <w:tc>
          <w:tcPr>
            <w:tcW w:w="1598" w:type="dxa"/>
            <w:tcBorders>
              <w:top w:val="single" w:sz="6" w:space="0" w:color="000000"/>
              <w:left w:val="single" w:sz="6" w:space="0" w:color="000000"/>
              <w:bottom w:val="single" w:sz="7" w:space="0" w:color="000000"/>
              <w:right w:val="single" w:sz="6" w:space="0" w:color="000000"/>
            </w:tcBorders>
          </w:tcPr>
          <w:p w14:paraId="392D0171" w14:textId="77777777" w:rsidR="0041037A" w:rsidRPr="00B7030B" w:rsidRDefault="0041037A">
            <w:pPr>
              <w:pStyle w:val="tabledata"/>
              <w:jc w:val="center"/>
              <w:rPr>
                <w:rFonts w:asciiTheme="minorHAnsi" w:hAnsiTheme="minorHAnsi"/>
              </w:rPr>
            </w:pPr>
            <w:r w:rsidRPr="00B7030B">
              <w:rPr>
                <w:rFonts w:asciiTheme="minorHAnsi" w:hAnsiTheme="minorHAnsi"/>
              </w:rPr>
              <w:t>Brown-stained</w:t>
            </w:r>
          </w:p>
        </w:tc>
        <w:tc>
          <w:tcPr>
            <w:tcW w:w="1449" w:type="dxa"/>
            <w:tcBorders>
              <w:top w:val="single" w:sz="6" w:space="0" w:color="000000"/>
              <w:left w:val="single" w:sz="6" w:space="0" w:color="000000"/>
              <w:bottom w:val="single" w:sz="7" w:space="0" w:color="000000"/>
              <w:right w:val="single" w:sz="6" w:space="0" w:color="000000"/>
            </w:tcBorders>
          </w:tcPr>
          <w:p w14:paraId="0E9D1110" w14:textId="77777777" w:rsidR="0041037A" w:rsidRPr="00B7030B" w:rsidRDefault="0041037A">
            <w:pPr>
              <w:pStyle w:val="tabledata"/>
              <w:jc w:val="center"/>
              <w:rPr>
                <w:rFonts w:asciiTheme="minorHAnsi" w:hAnsiTheme="minorHAnsi"/>
              </w:rPr>
            </w:pPr>
            <w:r w:rsidRPr="00B7030B">
              <w:rPr>
                <w:rFonts w:asciiTheme="minorHAnsi" w:hAnsiTheme="minorHAnsi"/>
              </w:rPr>
              <w:t>1.53</w:t>
            </w:r>
          </w:p>
        </w:tc>
        <w:tc>
          <w:tcPr>
            <w:tcW w:w="1824" w:type="dxa"/>
            <w:tcBorders>
              <w:top w:val="single" w:sz="6" w:space="0" w:color="000000"/>
              <w:left w:val="single" w:sz="6" w:space="0" w:color="000000"/>
              <w:bottom w:val="single" w:sz="7" w:space="0" w:color="000000"/>
              <w:right w:val="double" w:sz="7" w:space="0" w:color="000000"/>
            </w:tcBorders>
          </w:tcPr>
          <w:p w14:paraId="3AA45174"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7E7FDC7C"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3AE600AF" w14:textId="77777777" w:rsidR="0041037A" w:rsidRPr="00B7030B" w:rsidRDefault="0041037A">
            <w:pPr>
              <w:pStyle w:val="tabledata"/>
              <w:rPr>
                <w:rFonts w:asciiTheme="minorHAnsi" w:hAnsiTheme="minorHAnsi"/>
              </w:rPr>
            </w:pPr>
            <w:r w:rsidRPr="00B7030B">
              <w:rPr>
                <w:rFonts w:asciiTheme="minorHAnsi" w:hAnsiTheme="minorHAnsi"/>
              </w:rPr>
              <w:t>Loch Leven, Scotland</w:t>
            </w:r>
          </w:p>
        </w:tc>
        <w:tc>
          <w:tcPr>
            <w:tcW w:w="1598" w:type="dxa"/>
            <w:tcBorders>
              <w:top w:val="single" w:sz="6" w:space="0" w:color="000000"/>
              <w:left w:val="single" w:sz="6" w:space="0" w:color="000000"/>
              <w:bottom w:val="single" w:sz="7" w:space="0" w:color="000000"/>
              <w:right w:val="single" w:sz="6" w:space="0" w:color="000000"/>
            </w:tcBorders>
          </w:tcPr>
          <w:p w14:paraId="24B51942" w14:textId="77777777" w:rsidR="0041037A" w:rsidRPr="00B7030B" w:rsidRDefault="0041037A">
            <w:pPr>
              <w:pStyle w:val="tabledata"/>
              <w:jc w:val="center"/>
              <w:rPr>
                <w:rFonts w:asciiTheme="minorHAnsi" w:hAnsiTheme="minorHAnsi"/>
              </w:rPr>
            </w:pPr>
            <w:r w:rsidRPr="00B7030B">
              <w:rPr>
                <w:rFonts w:asciiTheme="minorHAnsi" w:hAnsiTheme="minorHAnsi"/>
              </w:rPr>
              <w:t>Turbid, eutro</w:t>
            </w:r>
            <w:r w:rsidRPr="00B7030B">
              <w:rPr>
                <w:rFonts w:asciiTheme="minorHAnsi" w:hAnsiTheme="minorHAnsi"/>
              </w:rPr>
              <w:softHyphen/>
              <w:t>phic</w:t>
            </w:r>
          </w:p>
        </w:tc>
        <w:tc>
          <w:tcPr>
            <w:tcW w:w="1449" w:type="dxa"/>
            <w:tcBorders>
              <w:top w:val="single" w:sz="6" w:space="0" w:color="000000"/>
              <w:left w:val="single" w:sz="6" w:space="0" w:color="000000"/>
              <w:bottom w:val="single" w:sz="7" w:space="0" w:color="000000"/>
              <w:right w:val="single" w:sz="6" w:space="0" w:color="000000"/>
            </w:tcBorders>
          </w:tcPr>
          <w:p w14:paraId="5296D117" w14:textId="77777777" w:rsidR="0041037A" w:rsidRPr="00B7030B" w:rsidRDefault="0041037A">
            <w:pPr>
              <w:pStyle w:val="tabledata"/>
              <w:jc w:val="center"/>
              <w:rPr>
                <w:rFonts w:asciiTheme="minorHAnsi" w:hAnsiTheme="minorHAnsi"/>
              </w:rPr>
            </w:pPr>
            <w:r w:rsidRPr="00B7030B">
              <w:rPr>
                <w:rFonts w:asciiTheme="minorHAnsi" w:hAnsiTheme="minorHAnsi"/>
              </w:rPr>
              <w:t>2.58</w:t>
            </w:r>
          </w:p>
        </w:tc>
        <w:tc>
          <w:tcPr>
            <w:tcW w:w="1824" w:type="dxa"/>
            <w:tcBorders>
              <w:top w:val="single" w:sz="6" w:space="0" w:color="000000"/>
              <w:left w:val="single" w:sz="6" w:space="0" w:color="000000"/>
              <w:bottom w:val="single" w:sz="7" w:space="0" w:color="000000"/>
              <w:right w:val="double" w:sz="7" w:space="0" w:color="000000"/>
            </w:tcBorders>
          </w:tcPr>
          <w:p w14:paraId="7EE05092"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5F092D00"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0A3A6D2C" w14:textId="77777777" w:rsidR="0041037A" w:rsidRPr="00B7030B" w:rsidRDefault="0041037A">
            <w:pPr>
              <w:pStyle w:val="tabledata"/>
              <w:rPr>
                <w:rFonts w:asciiTheme="minorHAnsi" w:hAnsiTheme="minorHAnsi"/>
              </w:rPr>
            </w:pPr>
            <w:proofErr w:type="spellStart"/>
            <w:r w:rsidRPr="00B7030B">
              <w:rPr>
                <w:rFonts w:asciiTheme="minorHAnsi" w:hAnsiTheme="minorHAnsi"/>
              </w:rPr>
              <w:t>Neusiedlersee</w:t>
            </w:r>
            <w:proofErr w:type="spellEnd"/>
            <w:r w:rsidRPr="00B7030B">
              <w:rPr>
                <w:rFonts w:asciiTheme="minorHAnsi" w:hAnsiTheme="minorHAnsi"/>
              </w:rPr>
              <w:t>, Austria</w:t>
            </w:r>
          </w:p>
        </w:tc>
        <w:tc>
          <w:tcPr>
            <w:tcW w:w="1598" w:type="dxa"/>
            <w:tcBorders>
              <w:top w:val="single" w:sz="6" w:space="0" w:color="000000"/>
              <w:left w:val="single" w:sz="6" w:space="0" w:color="000000"/>
              <w:bottom w:val="single" w:sz="7" w:space="0" w:color="000000"/>
              <w:right w:val="single" w:sz="6" w:space="0" w:color="000000"/>
            </w:tcBorders>
          </w:tcPr>
          <w:p w14:paraId="7E7AE8A7" w14:textId="77777777" w:rsidR="0041037A" w:rsidRPr="00B7030B" w:rsidRDefault="0041037A">
            <w:pPr>
              <w:pStyle w:val="tabledata"/>
              <w:jc w:val="center"/>
              <w:rPr>
                <w:rFonts w:asciiTheme="minorHAnsi" w:hAnsiTheme="minorHAnsi"/>
              </w:rPr>
            </w:pPr>
            <w:r w:rsidRPr="00B7030B">
              <w:rPr>
                <w:rFonts w:asciiTheme="minorHAnsi" w:hAnsiTheme="minorHAnsi"/>
              </w:rPr>
              <w:t>Turbid</w:t>
            </w:r>
          </w:p>
        </w:tc>
        <w:tc>
          <w:tcPr>
            <w:tcW w:w="1449" w:type="dxa"/>
            <w:tcBorders>
              <w:top w:val="single" w:sz="6" w:space="0" w:color="000000"/>
              <w:left w:val="single" w:sz="6" w:space="0" w:color="000000"/>
              <w:bottom w:val="single" w:sz="7" w:space="0" w:color="000000"/>
              <w:right w:val="single" w:sz="6" w:space="0" w:color="000000"/>
            </w:tcBorders>
          </w:tcPr>
          <w:p w14:paraId="4C3C4D4C" w14:textId="77777777" w:rsidR="0041037A" w:rsidRPr="00B7030B" w:rsidRDefault="0041037A">
            <w:pPr>
              <w:pStyle w:val="tabledata"/>
              <w:jc w:val="center"/>
              <w:rPr>
                <w:rFonts w:asciiTheme="minorHAnsi" w:hAnsiTheme="minorHAnsi"/>
              </w:rPr>
            </w:pPr>
            <w:r w:rsidRPr="00B7030B">
              <w:rPr>
                <w:rFonts w:asciiTheme="minorHAnsi" w:hAnsiTheme="minorHAnsi"/>
              </w:rPr>
              <w:t>3.31</w:t>
            </w:r>
          </w:p>
        </w:tc>
        <w:tc>
          <w:tcPr>
            <w:tcW w:w="1824" w:type="dxa"/>
            <w:tcBorders>
              <w:top w:val="single" w:sz="6" w:space="0" w:color="000000"/>
              <w:left w:val="single" w:sz="6" w:space="0" w:color="000000"/>
              <w:bottom w:val="single" w:sz="7" w:space="0" w:color="000000"/>
              <w:right w:val="double" w:sz="7" w:space="0" w:color="000000"/>
            </w:tcBorders>
          </w:tcPr>
          <w:p w14:paraId="406E358D"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2B99C7A0" w14:textId="77777777">
        <w:trPr>
          <w:jc w:val="center"/>
        </w:trPr>
        <w:tc>
          <w:tcPr>
            <w:tcW w:w="2324" w:type="dxa"/>
            <w:tcBorders>
              <w:top w:val="single" w:sz="6" w:space="0" w:color="000000"/>
              <w:left w:val="double" w:sz="7" w:space="0" w:color="000000"/>
              <w:bottom w:val="double" w:sz="7" w:space="0" w:color="000000"/>
              <w:right w:val="single" w:sz="6" w:space="0" w:color="000000"/>
            </w:tcBorders>
          </w:tcPr>
          <w:p w14:paraId="7E103D7A" w14:textId="77777777" w:rsidR="0041037A" w:rsidRPr="00B7030B" w:rsidRDefault="0041037A">
            <w:pPr>
              <w:pStyle w:val="tabledata"/>
              <w:rPr>
                <w:rFonts w:asciiTheme="minorHAnsi" w:hAnsiTheme="minorHAnsi"/>
              </w:rPr>
            </w:pPr>
            <w:r w:rsidRPr="00B7030B">
              <w:rPr>
                <w:rFonts w:asciiTheme="minorHAnsi" w:hAnsiTheme="minorHAnsi"/>
              </w:rPr>
              <w:t>Highly stained lakes</w:t>
            </w:r>
          </w:p>
        </w:tc>
        <w:tc>
          <w:tcPr>
            <w:tcW w:w="1598" w:type="dxa"/>
            <w:tcBorders>
              <w:top w:val="single" w:sz="6" w:space="0" w:color="000000"/>
              <w:left w:val="single" w:sz="6" w:space="0" w:color="000000"/>
              <w:bottom w:val="double" w:sz="7" w:space="0" w:color="000000"/>
              <w:right w:val="single" w:sz="6" w:space="0" w:color="000000"/>
            </w:tcBorders>
          </w:tcPr>
          <w:p w14:paraId="5013616A" w14:textId="77777777" w:rsidR="0041037A" w:rsidRPr="00B7030B" w:rsidRDefault="0041037A">
            <w:pPr>
              <w:pStyle w:val="tabledata"/>
              <w:jc w:val="center"/>
              <w:rPr>
                <w:rFonts w:asciiTheme="minorHAnsi" w:hAnsiTheme="minorHAnsi"/>
              </w:rPr>
            </w:pPr>
            <w:r w:rsidRPr="00B7030B">
              <w:rPr>
                <w:rFonts w:asciiTheme="minorHAnsi" w:hAnsiTheme="minorHAnsi"/>
              </w:rPr>
              <w:t>Average</w:t>
            </w:r>
          </w:p>
        </w:tc>
        <w:tc>
          <w:tcPr>
            <w:tcW w:w="1449" w:type="dxa"/>
            <w:tcBorders>
              <w:top w:val="single" w:sz="6" w:space="0" w:color="000000"/>
              <w:left w:val="single" w:sz="6" w:space="0" w:color="000000"/>
              <w:bottom w:val="double" w:sz="7" w:space="0" w:color="000000"/>
              <w:right w:val="single" w:sz="6" w:space="0" w:color="000000"/>
            </w:tcBorders>
          </w:tcPr>
          <w:p w14:paraId="128CEF29" w14:textId="77777777" w:rsidR="0041037A" w:rsidRPr="00B7030B" w:rsidRDefault="0041037A">
            <w:pPr>
              <w:pStyle w:val="tabledata"/>
              <w:jc w:val="center"/>
              <w:rPr>
                <w:rFonts w:asciiTheme="minorHAnsi" w:hAnsiTheme="minorHAnsi"/>
              </w:rPr>
            </w:pPr>
            <w:r w:rsidRPr="00B7030B">
              <w:rPr>
                <w:rFonts w:asciiTheme="minorHAnsi" w:hAnsiTheme="minorHAnsi"/>
              </w:rPr>
              <w:t>4.0</w:t>
            </w:r>
          </w:p>
        </w:tc>
        <w:tc>
          <w:tcPr>
            <w:tcW w:w="1824" w:type="dxa"/>
            <w:tcBorders>
              <w:top w:val="single" w:sz="6" w:space="0" w:color="000000"/>
              <w:left w:val="single" w:sz="6" w:space="0" w:color="000000"/>
              <w:bottom w:val="double" w:sz="7" w:space="0" w:color="000000"/>
              <w:right w:val="double" w:sz="7" w:space="0" w:color="000000"/>
            </w:tcBorders>
          </w:tcPr>
          <w:p w14:paraId="43BFAE98" w14:textId="77777777" w:rsidR="0041037A" w:rsidRPr="00B7030B" w:rsidRDefault="0041037A">
            <w:pPr>
              <w:pStyle w:val="tabledata"/>
              <w:jc w:val="center"/>
              <w:rPr>
                <w:rFonts w:asciiTheme="minorHAnsi" w:hAnsiTheme="minorHAnsi" w:cs="Times New Roman TUR"/>
                <w:szCs w:val="22"/>
              </w:rPr>
            </w:pPr>
            <w:r w:rsidRPr="00B7030B">
              <w:rPr>
                <w:rFonts w:asciiTheme="minorHAnsi" w:hAnsiTheme="minorHAnsi"/>
              </w:rPr>
              <w:t>Wetzel, 1975</w:t>
            </w:r>
          </w:p>
        </w:tc>
      </w:tr>
    </w:tbl>
    <w:p w14:paraId="458C06C3" w14:textId="77777777" w:rsidR="0041037A" w:rsidRPr="00B7030B" w:rsidRDefault="0041037A">
      <w:pPr>
        <w:pStyle w:val="BodyText2"/>
      </w:pPr>
    </w:p>
    <w:p w14:paraId="27EC452D" w14:textId="77777777" w:rsidR="0041037A" w:rsidRPr="001F4F07" w:rsidRDefault="0041037A">
      <w:pPr>
        <w:pStyle w:val="BodyText"/>
        <w:rPr>
          <w:sz w:val="20"/>
        </w:rPr>
      </w:pPr>
      <w:proofErr w:type="spellStart"/>
      <w:r w:rsidRPr="001F4F07">
        <w:rPr>
          <w:sz w:val="20"/>
        </w:rPr>
        <w:t>Megard</w:t>
      </w:r>
      <w:proofErr w:type="spellEnd"/>
      <w:r w:rsidRPr="001F4F07">
        <w:rPr>
          <w:sz w:val="20"/>
        </w:rPr>
        <w:t xml:space="preserve"> et al. (1980) and Smith and Baker (1978) determined each gram per cubic meter of chlorophyll increased </w:t>
      </w:r>
      <w:proofErr w:type="spellStart"/>
      <w:r w:rsidRPr="001F4F07">
        <w:rPr>
          <w:sz w:val="20"/>
        </w:rPr>
        <w:t>ε</w:t>
      </w:r>
      <w:r w:rsidRPr="001F4F07">
        <w:rPr>
          <w:i/>
          <w:iCs/>
          <w:sz w:val="20"/>
          <w:vertAlign w:val="subscript"/>
        </w:rPr>
        <w:t>POM</w:t>
      </w:r>
      <w:proofErr w:type="spellEnd"/>
      <w:r w:rsidRPr="001F4F07">
        <w:rPr>
          <w:sz w:val="20"/>
        </w:rPr>
        <w:t xml:space="preserve"> by 22 and 16 m</w:t>
      </w:r>
      <w:r w:rsidRPr="001F4F07">
        <w:rPr>
          <w:sz w:val="20"/>
          <w:vertAlign w:val="superscript"/>
        </w:rPr>
        <w:t>-1</w:t>
      </w:r>
      <w:r w:rsidRPr="001F4F07">
        <w:rPr>
          <w:sz w:val="20"/>
        </w:rPr>
        <w:t>, respectively.  Aver</w:t>
      </w:r>
      <w:r w:rsidRPr="001F4F07">
        <w:rPr>
          <w:sz w:val="20"/>
        </w:rPr>
        <w:softHyphen/>
        <w:t>aging the two values and assuming a car</w:t>
      </w:r>
      <w:r w:rsidRPr="001F4F07">
        <w:rPr>
          <w:sz w:val="20"/>
        </w:rPr>
        <w:softHyphen/>
        <w:t>bon to algal biomass ratio of 0.45 and a carbon to chloro</w:t>
      </w:r>
      <w:r w:rsidRPr="001F4F07">
        <w:rPr>
          <w:sz w:val="20"/>
        </w:rPr>
        <w:softHyphen/>
        <w:t>phyll ratio of 50, then each gram per cubic meter of algal bio</w:t>
      </w:r>
      <w:r w:rsidRPr="001F4F07">
        <w:rPr>
          <w:sz w:val="20"/>
        </w:rPr>
        <w:softHyphen/>
        <w:t>mass should in</w:t>
      </w:r>
      <w:r w:rsidRPr="001F4F07">
        <w:rPr>
          <w:sz w:val="20"/>
        </w:rPr>
        <w:softHyphen/>
        <w:t xml:space="preserve">crease </w:t>
      </w:r>
      <w:proofErr w:type="spellStart"/>
      <w:r w:rsidRPr="001F4F07">
        <w:rPr>
          <w:sz w:val="20"/>
        </w:rPr>
        <w:t>ε</w:t>
      </w:r>
      <w:r w:rsidRPr="001F4F07">
        <w:rPr>
          <w:i/>
          <w:iCs/>
          <w:sz w:val="20"/>
          <w:vertAlign w:val="subscript"/>
        </w:rPr>
        <w:t>POM</w:t>
      </w:r>
      <w:proofErr w:type="spellEnd"/>
      <w:r w:rsidRPr="001F4F07">
        <w:rPr>
          <w:sz w:val="20"/>
        </w:rPr>
        <w:t xml:space="preserve"> by about 0.17 m</w:t>
      </w:r>
      <w:r w:rsidRPr="001F4F07">
        <w:rPr>
          <w:sz w:val="20"/>
          <w:vertAlign w:val="superscript"/>
        </w:rPr>
        <w:t>-1</w:t>
      </w:r>
      <w:r w:rsidRPr="001F4F07">
        <w:rPr>
          <w:sz w:val="20"/>
        </w:rPr>
        <w:t>.  However, the carbon to chlo</w:t>
      </w:r>
      <w:r w:rsidRPr="001F4F07">
        <w:rPr>
          <w:sz w:val="20"/>
        </w:rPr>
        <w:softHyphen/>
        <w:t>ro</w:t>
      </w:r>
      <w:r w:rsidRPr="001F4F07">
        <w:rPr>
          <w:sz w:val="20"/>
        </w:rPr>
        <w:softHyphen/>
        <w:t xml:space="preserve">phyll ratios vary from 25 to 150.  Values for </w:t>
      </w:r>
      <w:proofErr w:type="spellStart"/>
      <w:r w:rsidRPr="001F4F07">
        <w:rPr>
          <w:sz w:val="20"/>
        </w:rPr>
        <w:t>ε</w:t>
      </w:r>
      <w:r w:rsidRPr="001F4F07">
        <w:rPr>
          <w:i/>
          <w:iCs/>
          <w:sz w:val="20"/>
          <w:vertAlign w:val="subscript"/>
        </w:rPr>
        <w:t>ISS</w:t>
      </w:r>
      <w:proofErr w:type="spellEnd"/>
      <w:r w:rsidRPr="001F4F07">
        <w:rPr>
          <w:sz w:val="20"/>
        </w:rPr>
        <w:t xml:space="preserve"> should be of the same order of mag</w:t>
      </w:r>
      <w:r w:rsidRPr="001F4F07">
        <w:rPr>
          <w:sz w:val="20"/>
        </w:rPr>
        <w:softHyphen/>
        <w:t xml:space="preserve">nitude as </w:t>
      </w:r>
      <w:proofErr w:type="spellStart"/>
      <w:r w:rsidRPr="001F4F07">
        <w:rPr>
          <w:sz w:val="20"/>
        </w:rPr>
        <w:t>ε</w:t>
      </w:r>
      <w:r w:rsidRPr="001F4F07">
        <w:rPr>
          <w:i/>
          <w:iCs/>
          <w:sz w:val="20"/>
          <w:vertAlign w:val="subscript"/>
        </w:rPr>
        <w:t>POM</w:t>
      </w:r>
      <w:proofErr w:type="spellEnd"/>
      <w:r w:rsidRPr="001F4F07">
        <w:rPr>
          <w:sz w:val="20"/>
        </w:rPr>
        <w:t>.</w:t>
      </w:r>
    </w:p>
    <w:p w14:paraId="2E269D20" w14:textId="77777777" w:rsidR="003F2577" w:rsidRPr="001F4F07" w:rsidRDefault="0041037A" w:rsidP="001A4CF0">
      <w:pPr>
        <w:pStyle w:val="BodyText"/>
        <w:rPr>
          <w:sz w:val="20"/>
        </w:rPr>
      </w:pPr>
      <w:r w:rsidRPr="001F4F07">
        <w:rPr>
          <w:sz w:val="20"/>
        </w:rPr>
        <w:t>If any constituents included in the above equation are not in</w:t>
      </w:r>
      <w:r w:rsidRPr="001F4F07">
        <w:rPr>
          <w:sz w:val="20"/>
        </w:rPr>
        <w:softHyphen/>
        <w:t>cluded in the simula</w:t>
      </w:r>
      <w:r w:rsidRPr="001F4F07">
        <w:rPr>
          <w:sz w:val="20"/>
        </w:rPr>
        <w:softHyphen/>
        <w:t xml:space="preserve">tion, then the value for </w:t>
      </w:r>
      <w:r w:rsidRPr="001F4F07">
        <w:rPr>
          <w:i/>
          <w:iCs/>
          <w:sz w:val="20"/>
        </w:rPr>
        <w:t>λ</w:t>
      </w:r>
      <w:r w:rsidRPr="001F4F07">
        <w:rPr>
          <w:i/>
          <w:iCs/>
          <w:sz w:val="20"/>
          <w:vertAlign w:val="subscript"/>
        </w:rPr>
        <w:t xml:space="preserve"> H2O</w:t>
      </w:r>
      <w:r w:rsidRPr="001F4F07">
        <w:rPr>
          <w:sz w:val="20"/>
        </w:rPr>
        <w:t xml:space="preserve"> should be in</w:t>
      </w:r>
      <w:r w:rsidRPr="001F4F07">
        <w:rPr>
          <w:sz w:val="20"/>
        </w:rPr>
        <w:softHyphen/>
        <w:t>creased to account for the con</w:t>
      </w:r>
      <w:r w:rsidRPr="001F4F07">
        <w:rPr>
          <w:sz w:val="20"/>
        </w:rPr>
        <w:softHyphen/>
        <w:t xml:space="preserve">stituent left out.  </w:t>
      </w:r>
    </w:p>
    <w:p w14:paraId="1A669CEF" w14:textId="2EEDF7F5" w:rsidR="001A4CF0" w:rsidRPr="001F4F07" w:rsidRDefault="003F2577" w:rsidP="001A4CF0">
      <w:pPr>
        <w:pStyle w:val="BodyText"/>
        <w:rPr>
          <w:sz w:val="20"/>
        </w:rPr>
      </w:pPr>
      <w:r w:rsidRPr="001F4F07">
        <w:rPr>
          <w:sz w:val="20"/>
        </w:rPr>
        <w:t>In some cases</w:t>
      </w:r>
      <w:ins w:id="1836" w:author="Honnalore Steissberg" w:date="2021-08-04T15:46:00Z">
        <w:r w:rsidR="00215E23">
          <w:rPr>
            <w:sz w:val="20"/>
          </w:rPr>
          <w:t>,</w:t>
        </w:r>
      </w:ins>
      <w:r w:rsidRPr="001F4F07">
        <w:rPr>
          <w:sz w:val="20"/>
        </w:rPr>
        <w:t xml:space="preserve"> Secchi disk data are available. </w:t>
      </w:r>
      <w:r w:rsidR="001A4CF0" w:rsidRPr="001F4F07">
        <w:rPr>
          <w:sz w:val="20"/>
        </w:rPr>
        <w:t xml:space="preserve">There are different expressions for converting Secchi disk depth, </w:t>
      </w:r>
      <w:proofErr w:type="spellStart"/>
      <w:r w:rsidR="001A4CF0" w:rsidRPr="001F4F07">
        <w:rPr>
          <w:sz w:val="20"/>
        </w:rPr>
        <w:t>z</w:t>
      </w:r>
      <w:r w:rsidR="001A4CF0" w:rsidRPr="001F4F07">
        <w:rPr>
          <w:sz w:val="20"/>
          <w:vertAlign w:val="subscript"/>
        </w:rPr>
        <w:t>Secchi</w:t>
      </w:r>
      <w:proofErr w:type="spellEnd"/>
      <w:r w:rsidR="001A4CF0" w:rsidRPr="001F4F07">
        <w:rPr>
          <w:sz w:val="20"/>
        </w:rPr>
        <w:t xml:space="preserve"> in m, to a light extinction coefficient in m</w:t>
      </w:r>
      <w:r w:rsidR="001A4CF0" w:rsidRPr="001F4F07">
        <w:rPr>
          <w:sz w:val="20"/>
          <w:vertAlign w:val="superscript"/>
        </w:rPr>
        <w:t>-1</w:t>
      </w:r>
      <w:r w:rsidR="001A4CF0" w:rsidRPr="001F4F07">
        <w:rPr>
          <w:sz w:val="20"/>
        </w:rPr>
        <w:t>, some of these include</w:t>
      </w:r>
    </w:p>
    <w:p w14:paraId="6D9F3B29" w14:textId="77777777" w:rsidR="001A4CF0" w:rsidRPr="001F4F07" w:rsidRDefault="001A4CF0" w:rsidP="001A4CF0">
      <w:pPr>
        <w:pStyle w:val="BodyText"/>
        <w:jc w:val="center"/>
        <w:rPr>
          <w:sz w:val="20"/>
        </w:rPr>
      </w:pPr>
      <m:oMath>
        <m:r>
          <m:rPr>
            <m:sty m:val="p"/>
          </m:rPr>
          <w:rPr>
            <w:rFonts w:ascii="Cambria Math" w:hAnsi="Cambria Math"/>
            <w:sz w:val="20"/>
          </w:rPr>
          <m:t>λ=</m:t>
        </m:r>
        <m:f>
          <m:fPr>
            <m:ctrlPr>
              <w:ins w:id="1837" w:author="Honnalore Steissberg" w:date="2021-07-30T09:49:00Z">
                <w:rPr>
                  <w:rFonts w:ascii="Cambria Math" w:hAnsi="Cambria Math"/>
                  <w:sz w:val="20"/>
                </w:rPr>
              </w:ins>
            </m:ctrlPr>
          </m:fPr>
          <m:num>
            <m:r>
              <m:rPr>
                <m:sty m:val="p"/>
              </m:rPr>
              <w:rPr>
                <w:rFonts w:ascii="Cambria Math" w:hAnsi="Cambria Math"/>
                <w:sz w:val="20"/>
              </w:rPr>
              <m:t>α</m:t>
            </m:r>
          </m:num>
          <m:den>
            <m:sSub>
              <m:sSubPr>
                <m:ctrlPr>
                  <w:ins w:id="1838"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 xml:space="preserve">Secchi </m:t>
                </m:r>
              </m:sub>
            </m:sSub>
          </m:den>
        </m:f>
      </m:oMath>
      <w:r w:rsidRPr="001F4F07">
        <w:rPr>
          <w:sz w:val="20"/>
        </w:rPr>
        <w:t xml:space="preserve"> (Chapra, </w:t>
      </w:r>
      <w:r w:rsidR="002622A7" w:rsidRPr="001F4F07">
        <w:rPr>
          <w:sz w:val="20"/>
        </w:rPr>
        <w:t>1997</w:t>
      </w:r>
      <w:r w:rsidRPr="001F4F07">
        <w:rPr>
          <w:sz w:val="20"/>
        </w:rPr>
        <w:t>) where α varies from 1.4 to 1.9 (typical value of 1.7)</w:t>
      </w:r>
    </w:p>
    <w:p w14:paraId="10AD98E5" w14:textId="77777777" w:rsidR="001A4CF0" w:rsidRPr="001F4F07" w:rsidRDefault="001A4CF0" w:rsidP="001A4CF0">
      <w:pPr>
        <w:pStyle w:val="BodyText"/>
        <w:jc w:val="center"/>
        <w:rPr>
          <w:sz w:val="20"/>
        </w:rPr>
      </w:pPr>
      <m:oMath>
        <m:r>
          <m:rPr>
            <m:sty m:val="p"/>
          </m:rPr>
          <w:rPr>
            <w:rFonts w:ascii="Cambria Math" w:hAnsi="Cambria Math"/>
            <w:sz w:val="20"/>
          </w:rPr>
          <m:t>λ=</m:t>
        </m:r>
        <m:f>
          <m:fPr>
            <m:ctrlPr>
              <w:ins w:id="1839" w:author="Honnalore Steissberg" w:date="2021-07-30T09:49:00Z">
                <w:rPr>
                  <w:rFonts w:ascii="Cambria Math" w:hAnsi="Cambria Math"/>
                  <w:sz w:val="20"/>
                </w:rPr>
              </w:ins>
            </m:ctrlPr>
          </m:fPr>
          <m:num>
            <m:r>
              <m:rPr>
                <m:sty m:val="p"/>
              </m:rPr>
              <w:rPr>
                <w:rFonts w:ascii="Cambria Math" w:hAnsi="Cambria Math"/>
                <w:sz w:val="20"/>
              </w:rPr>
              <m:t>1.11</m:t>
            </m:r>
          </m:num>
          <m:den>
            <m:sSup>
              <m:sSupPr>
                <m:ctrlPr>
                  <w:ins w:id="1840" w:author="Honnalore Steissberg" w:date="2021-07-30T09:49:00Z">
                    <w:rPr>
                      <w:rFonts w:ascii="Cambria Math" w:hAnsi="Cambria Math"/>
                      <w:sz w:val="20"/>
                    </w:rPr>
                  </w:ins>
                </m:ctrlPr>
              </m:sSupPr>
              <m:e>
                <m:sSub>
                  <m:sSubPr>
                    <m:ctrlPr>
                      <w:ins w:id="1841"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 xml:space="preserve">Secchi </m:t>
                    </m:r>
                  </m:sub>
                </m:sSub>
              </m:e>
              <m:sup>
                <m:r>
                  <m:rPr>
                    <m:sty m:val="p"/>
                  </m:rPr>
                  <w:rPr>
                    <w:rFonts w:ascii="Cambria Math" w:hAnsi="Cambria Math"/>
                    <w:sz w:val="20"/>
                  </w:rPr>
                  <m:t>0.73</m:t>
                </m:r>
              </m:sup>
            </m:sSup>
          </m:den>
        </m:f>
      </m:oMath>
      <w:r w:rsidRPr="001F4F07">
        <w:rPr>
          <w:sz w:val="20"/>
        </w:rPr>
        <w:t xml:space="preserve"> (Williams et al., 1980) for lakes and reservoirs in the Ohio </w:t>
      </w:r>
      <w:del w:id="1842" w:author="Honnalore Steissberg" w:date="2021-08-04T15:47:00Z">
        <w:r w:rsidRPr="001F4F07" w:rsidDel="00215E23">
          <w:rPr>
            <w:sz w:val="20"/>
          </w:rPr>
          <w:delText xml:space="preserve"> </w:delText>
        </w:r>
      </w:del>
      <w:r w:rsidRPr="001F4F07">
        <w:rPr>
          <w:sz w:val="20"/>
        </w:rPr>
        <w:t>River basin the 1970’s</w:t>
      </w:r>
    </w:p>
    <w:p w14:paraId="6ECF4C8D" w14:textId="77777777" w:rsidR="001A4CF0" w:rsidRPr="001F4F07" w:rsidRDefault="001A4CF0" w:rsidP="001A4CF0">
      <w:pPr>
        <w:pStyle w:val="BodyText"/>
        <w:jc w:val="center"/>
        <w:rPr>
          <w:sz w:val="20"/>
        </w:rPr>
      </w:pPr>
      <m:oMath>
        <m:r>
          <m:rPr>
            <m:sty m:val="p"/>
          </m:rPr>
          <w:rPr>
            <w:rFonts w:ascii="Cambria Math" w:hAnsi="Cambria Math"/>
            <w:sz w:val="20"/>
          </w:rPr>
          <m:t>λ=</m:t>
        </m:r>
        <m:f>
          <m:fPr>
            <m:ctrlPr>
              <w:ins w:id="1843" w:author="Honnalore Steissberg" w:date="2021-07-30T09:49:00Z">
                <w:rPr>
                  <w:rFonts w:ascii="Cambria Math" w:hAnsi="Cambria Math"/>
                  <w:sz w:val="20"/>
                </w:rPr>
              </w:ins>
            </m:ctrlPr>
          </m:fPr>
          <m:num>
            <m:r>
              <m:rPr>
                <m:sty m:val="p"/>
              </m:rPr>
              <w:rPr>
                <w:rFonts w:ascii="Cambria Math" w:hAnsi="Cambria Math"/>
                <w:sz w:val="20"/>
              </w:rPr>
              <m:t>1.36</m:t>
            </m:r>
          </m:num>
          <m:den>
            <m:sSup>
              <m:sSupPr>
                <m:ctrlPr>
                  <w:ins w:id="1844" w:author="Honnalore Steissberg" w:date="2021-07-30T09:49:00Z">
                    <w:rPr>
                      <w:rFonts w:ascii="Cambria Math" w:hAnsi="Cambria Math"/>
                      <w:sz w:val="20"/>
                    </w:rPr>
                  </w:ins>
                </m:ctrlPr>
              </m:sSupPr>
              <m:e>
                <m:sSub>
                  <m:sSubPr>
                    <m:ctrlPr>
                      <w:ins w:id="1845"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 xml:space="preserve">Secchi </m:t>
                    </m:r>
                  </m:sub>
                </m:sSub>
              </m:e>
              <m:sup>
                <m:r>
                  <m:rPr>
                    <m:sty m:val="p"/>
                  </m:rPr>
                  <w:rPr>
                    <w:rFonts w:ascii="Cambria Math" w:hAnsi="Cambria Math"/>
                    <w:sz w:val="20"/>
                  </w:rPr>
                  <m:t>0.86</m:t>
                </m:r>
              </m:sup>
            </m:sSup>
          </m:den>
        </m:f>
      </m:oMath>
      <w:r w:rsidR="00415A44" w:rsidRPr="001F4F07">
        <w:rPr>
          <w:sz w:val="20"/>
        </w:rPr>
        <w:t xml:space="preserve">  (Armenglo et al., 2003) for Sau Reservoir, Spain between 1995 and 2001</w:t>
      </w:r>
    </w:p>
    <w:p w14:paraId="21B8A261" w14:textId="77777777" w:rsidR="002E4C06" w:rsidRDefault="002E4C06" w:rsidP="001A4CF0">
      <w:pPr>
        <w:pStyle w:val="BodyText"/>
        <w:jc w:val="center"/>
        <w:rPr>
          <w:sz w:val="20"/>
        </w:rPr>
      </w:pPr>
      <m:oMath>
        <m:r>
          <m:rPr>
            <m:sty m:val="p"/>
          </m:rPr>
          <w:rPr>
            <w:rFonts w:ascii="Cambria Math" w:hAnsi="Cambria Math"/>
            <w:sz w:val="20"/>
          </w:rPr>
          <m:t>logλ=-0.96</m:t>
        </m:r>
        <m:func>
          <m:funcPr>
            <m:ctrlPr>
              <w:ins w:id="1846" w:author="Honnalore Steissberg" w:date="2021-07-30T09:49:00Z">
                <w:rPr>
                  <w:rFonts w:ascii="Cambria Math" w:hAnsi="Cambria Math"/>
                  <w:sz w:val="20"/>
                </w:rPr>
              </w:ins>
            </m:ctrlPr>
          </m:funcPr>
          <m:fName>
            <m:r>
              <m:rPr>
                <m:sty m:val="p"/>
              </m:rPr>
              <w:rPr>
                <w:rFonts w:ascii="Cambria Math" w:hAnsi="Cambria Math"/>
                <w:sz w:val="20"/>
              </w:rPr>
              <m:t>log</m:t>
            </m:r>
          </m:fName>
          <m:e>
            <m:d>
              <m:dPr>
                <m:ctrlPr>
                  <w:ins w:id="1847" w:author="Honnalore Steissberg" w:date="2021-07-30T09:49:00Z">
                    <w:rPr>
                      <w:rFonts w:ascii="Cambria Math" w:hAnsi="Cambria Math"/>
                      <w:sz w:val="20"/>
                    </w:rPr>
                  </w:ins>
                </m:ctrlPr>
              </m:dPr>
              <m:e>
                <m:sSub>
                  <m:sSubPr>
                    <m:ctrlPr>
                      <w:ins w:id="1848"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Secchi</m:t>
                    </m:r>
                  </m:sub>
                </m:sSub>
              </m:e>
            </m:d>
            <m:r>
              <m:rPr>
                <m:sty m:val="p"/>
              </m:rPr>
              <w:rPr>
                <w:rFonts w:ascii="Cambria Math" w:hAnsi="Cambria Math"/>
                <w:sz w:val="20"/>
              </w:rPr>
              <m:t>+0.30</m:t>
            </m:r>
          </m:e>
        </m:func>
      </m:oMath>
      <w:r w:rsidRPr="001F4F07">
        <w:rPr>
          <w:sz w:val="20"/>
        </w:rPr>
        <w:t xml:space="preserve"> (Caffrey et. al. 2006) for 32 Florida, USA lakes</w:t>
      </w:r>
    </w:p>
    <w:p w14:paraId="433A1F1B" w14:textId="77777777" w:rsidR="00563AFC" w:rsidRPr="001F4F07" w:rsidRDefault="00563AFC" w:rsidP="001A4CF0">
      <w:pPr>
        <w:pStyle w:val="BodyText"/>
        <w:jc w:val="center"/>
        <w:rPr>
          <w:sz w:val="20"/>
        </w:rPr>
      </w:pPr>
      <m:oMath>
        <m:r>
          <m:rPr>
            <m:sty m:val="p"/>
          </m:rPr>
          <w:rPr>
            <w:rFonts w:ascii="Cambria Math" w:hAnsi="Cambria Math"/>
            <w:sz w:val="20"/>
          </w:rPr>
          <m:t>λ=</m:t>
        </m:r>
        <m:f>
          <m:fPr>
            <m:ctrlPr>
              <w:ins w:id="1849" w:author="Honnalore Steissberg" w:date="2021-07-30T09:49:00Z">
                <w:rPr>
                  <w:rFonts w:ascii="Cambria Math" w:hAnsi="Cambria Math"/>
                  <w:sz w:val="20"/>
                </w:rPr>
              </w:ins>
            </m:ctrlPr>
          </m:fPr>
          <m:num>
            <m:r>
              <m:rPr>
                <m:sty m:val="p"/>
              </m:rPr>
              <w:rPr>
                <w:rFonts w:ascii="Cambria Math" w:hAnsi="Cambria Math"/>
                <w:sz w:val="20"/>
              </w:rPr>
              <m:t>2.0</m:t>
            </m:r>
          </m:num>
          <m:den>
            <m:sSub>
              <m:sSubPr>
                <m:ctrlPr>
                  <w:ins w:id="1850"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 xml:space="preserve">Secchi </m:t>
                </m:r>
              </m:sub>
            </m:sSub>
          </m:den>
        </m:f>
      </m:oMath>
      <w:r>
        <w:rPr>
          <w:sz w:val="20"/>
        </w:rPr>
        <w:t xml:space="preserve"> (</w:t>
      </w:r>
      <w:r w:rsidRPr="00563AFC">
        <w:rPr>
          <w:sz w:val="20"/>
        </w:rPr>
        <w:t>Sc</w:t>
      </w:r>
      <w:r>
        <w:rPr>
          <w:sz w:val="20"/>
        </w:rPr>
        <w:t xml:space="preserve">hmid and </w:t>
      </w:r>
      <w:proofErr w:type="spellStart"/>
      <w:r>
        <w:rPr>
          <w:sz w:val="20"/>
        </w:rPr>
        <w:t>Koster</w:t>
      </w:r>
      <w:proofErr w:type="spellEnd"/>
      <w:r>
        <w:rPr>
          <w:sz w:val="20"/>
        </w:rPr>
        <w:t>, 2016</w:t>
      </w:r>
      <w:r w:rsidRPr="00563AFC">
        <w:rPr>
          <w:sz w:val="20"/>
        </w:rPr>
        <w:t>)</w:t>
      </w:r>
      <w:r>
        <w:rPr>
          <w:sz w:val="20"/>
        </w:rPr>
        <w:t xml:space="preserve"> for Lake Zurich, Switzerland</w:t>
      </w:r>
    </w:p>
    <w:p w14:paraId="27C82DAB" w14:textId="77777777" w:rsidR="001A4CF0" w:rsidRPr="001F4F07" w:rsidRDefault="001A4CF0" w:rsidP="001A4CF0">
      <w:pPr>
        <w:pStyle w:val="BodyText"/>
        <w:spacing w:after="120"/>
        <w:rPr>
          <w:sz w:val="20"/>
        </w:rPr>
      </w:pPr>
      <w:r w:rsidRPr="001F4F07">
        <w:rPr>
          <w:sz w:val="20"/>
        </w:rPr>
        <w:t>where:</w:t>
      </w:r>
    </w:p>
    <w:p w14:paraId="458CD150" w14:textId="77777777" w:rsidR="001A4CF0" w:rsidRPr="001F4F07" w:rsidRDefault="001A4CF0" w:rsidP="001A4CF0">
      <w:pPr>
        <w:pStyle w:val="Variabledefinition"/>
        <w:rPr>
          <w:sz w:val="20"/>
          <w:szCs w:val="20"/>
        </w:rPr>
      </w:pPr>
      <w:r w:rsidRPr="001F4F07">
        <w:rPr>
          <w:sz w:val="20"/>
          <w:szCs w:val="20"/>
        </w:rPr>
        <w:tab/>
      </w:r>
      <w:r w:rsidRPr="001F4F07">
        <w:rPr>
          <w:i/>
          <w:iCs/>
          <w:sz w:val="20"/>
          <w:szCs w:val="20"/>
        </w:rPr>
        <w:t>λ</w:t>
      </w:r>
      <w:r w:rsidRPr="001F4F07">
        <w:rPr>
          <w:sz w:val="20"/>
          <w:szCs w:val="20"/>
        </w:rPr>
        <w:tab/>
        <w:t>=</w:t>
      </w:r>
      <w:r w:rsidRPr="001F4F07">
        <w:rPr>
          <w:sz w:val="20"/>
          <w:szCs w:val="20"/>
        </w:rPr>
        <w:tab/>
        <w:t>net extinction coefficient, m</w:t>
      </w:r>
      <w:r w:rsidRPr="001F4F07">
        <w:rPr>
          <w:sz w:val="20"/>
          <w:szCs w:val="20"/>
          <w:vertAlign w:val="superscript"/>
        </w:rPr>
        <w:t>-1</w:t>
      </w:r>
    </w:p>
    <w:p w14:paraId="4646BBE2" w14:textId="77777777" w:rsidR="001A4CF0" w:rsidRPr="001F4F07" w:rsidRDefault="001A4CF0" w:rsidP="001A4CF0">
      <w:pPr>
        <w:pStyle w:val="Variabledefinition"/>
        <w:rPr>
          <w:sz w:val="20"/>
          <w:szCs w:val="20"/>
        </w:rPr>
      </w:pPr>
    </w:p>
    <w:p w14:paraId="22A2B46E" w14:textId="77777777" w:rsidR="001A4CF0" w:rsidRPr="001F4F07" w:rsidRDefault="001A4CF0" w:rsidP="001A4CF0">
      <w:pPr>
        <w:pStyle w:val="Variabledefinition"/>
        <w:rPr>
          <w:sz w:val="20"/>
          <w:szCs w:val="20"/>
        </w:rPr>
      </w:pPr>
      <w:r w:rsidRPr="001F4F07">
        <w:rPr>
          <w:sz w:val="20"/>
          <w:szCs w:val="20"/>
        </w:rPr>
        <w:t xml:space="preserve">Caution should be used in transferring these results to reservoirs and lakes in other drainage basins. </w:t>
      </w:r>
    </w:p>
    <w:p w14:paraId="56F0A5F1" w14:textId="77777777" w:rsidR="0041037A" w:rsidRPr="001F4F07" w:rsidRDefault="0041037A">
      <w:pPr>
        <w:pStyle w:val="BodyText2"/>
        <w:rPr>
          <w:sz w:val="20"/>
        </w:rPr>
      </w:pPr>
    </w:p>
    <w:p w14:paraId="691B016A" w14:textId="77777777" w:rsidR="0041037A" w:rsidRPr="001F4F07" w:rsidRDefault="0041037A">
      <w:pPr>
        <w:pStyle w:val="BodyText"/>
        <w:rPr>
          <w:sz w:val="20"/>
        </w:rPr>
      </w:pPr>
      <w:r w:rsidRPr="001F4F07">
        <w:rPr>
          <w:sz w:val="20"/>
        </w:rPr>
        <w:t>The above equation</w:t>
      </w:r>
      <w:r w:rsidR="00AB6F9E" w:rsidRPr="001F4F07">
        <w:rPr>
          <w:sz w:val="20"/>
        </w:rPr>
        <w:t>s</w:t>
      </w:r>
      <w:r w:rsidRPr="001F4F07">
        <w:rPr>
          <w:sz w:val="20"/>
        </w:rPr>
        <w:t xml:space="preserve"> </w:t>
      </w:r>
      <w:r w:rsidR="00AB6F9E" w:rsidRPr="001F4F07">
        <w:rPr>
          <w:sz w:val="20"/>
        </w:rPr>
        <w:t xml:space="preserve">converting Secchi disk depth to light extinction </w:t>
      </w:r>
      <w:r w:rsidRPr="001F4F07">
        <w:rPr>
          <w:sz w:val="20"/>
        </w:rPr>
        <w:t xml:space="preserve">include the effects of </w:t>
      </w:r>
      <w:proofErr w:type="spellStart"/>
      <w:r w:rsidRPr="001F4F07">
        <w:rPr>
          <w:sz w:val="20"/>
        </w:rPr>
        <w:t>ε</w:t>
      </w:r>
      <w:r w:rsidRPr="001F4F07">
        <w:rPr>
          <w:i/>
          <w:iCs/>
          <w:sz w:val="20"/>
          <w:vertAlign w:val="subscript"/>
        </w:rPr>
        <w:t>ISS</w:t>
      </w:r>
      <w:proofErr w:type="spellEnd"/>
      <w:r w:rsidRPr="001F4F07">
        <w:rPr>
          <w:sz w:val="20"/>
        </w:rPr>
        <w:t xml:space="preserve"> and </w:t>
      </w:r>
      <w:proofErr w:type="spellStart"/>
      <w:r w:rsidRPr="001F4F07">
        <w:rPr>
          <w:sz w:val="20"/>
        </w:rPr>
        <w:t>ε</w:t>
      </w:r>
      <w:r w:rsidRPr="001F4F07">
        <w:rPr>
          <w:i/>
          <w:iCs/>
          <w:sz w:val="20"/>
          <w:vertAlign w:val="subscript"/>
        </w:rPr>
        <w:t>OSS</w:t>
      </w:r>
      <w:proofErr w:type="spellEnd"/>
      <w:r w:rsidRPr="001F4F07">
        <w:rPr>
          <w:sz w:val="20"/>
        </w:rPr>
        <w:t xml:space="preserve"> and should be used only when inorganic and or</w:t>
      </w:r>
      <w:r w:rsidRPr="001F4F07">
        <w:rPr>
          <w:sz w:val="20"/>
        </w:rPr>
        <w:softHyphen/>
        <w:t>gan</w:t>
      </w:r>
      <w:r w:rsidRPr="001F4F07">
        <w:rPr>
          <w:sz w:val="20"/>
        </w:rPr>
        <w:softHyphen/>
        <w:t>ic sus</w:t>
      </w:r>
      <w:r w:rsidRPr="001F4F07">
        <w:rPr>
          <w:sz w:val="20"/>
        </w:rPr>
        <w:softHyphen/>
        <w:t>pended solids are not included in the simulation.</w:t>
      </w:r>
    </w:p>
    <w:p w14:paraId="4C122ACE" w14:textId="77777777" w:rsidR="0041037A" w:rsidRPr="001F4F07" w:rsidRDefault="0041037A">
      <w:pPr>
        <w:pStyle w:val="BodyText"/>
        <w:rPr>
          <w:sz w:val="20"/>
        </w:rPr>
      </w:pPr>
      <w:r w:rsidRPr="001F4F07">
        <w:rPr>
          <w:sz w:val="20"/>
        </w:rPr>
        <w:lastRenderedPageBreak/>
        <w:t>The fraction of incident solar radiation absorbed at the water surface, β, repre</w:t>
      </w:r>
      <w:r w:rsidRPr="001F4F07">
        <w:rPr>
          <w:sz w:val="20"/>
        </w:rPr>
        <w:softHyphen/>
        <w:t>sents solar radia</w:t>
      </w:r>
      <w:r w:rsidRPr="001F4F07">
        <w:rPr>
          <w:sz w:val="20"/>
        </w:rPr>
        <w:softHyphen/>
        <w:t xml:space="preserve">tion absorbed in </w:t>
      </w:r>
      <w:r w:rsidR="005E0F5F" w:rsidRPr="001F4F07">
        <w:rPr>
          <w:sz w:val="20"/>
        </w:rPr>
        <w:t>the</w:t>
      </w:r>
      <w:r w:rsidRPr="001F4F07">
        <w:rPr>
          <w:sz w:val="20"/>
        </w:rPr>
        <w:t xml:space="preserve"> surface layer.  </w:t>
      </w:r>
      <w:r w:rsidR="00387230" w:rsidRPr="001F4F07">
        <w:rPr>
          <w:sz w:val="20"/>
        </w:rPr>
        <w:t xml:space="preserve">A study of 29 lakes and reservoirs in the Ohio River basin (USA) showed the following relationship between light extinction, </w:t>
      </w:r>
      <w:r w:rsidRPr="001F4F07">
        <w:rPr>
          <w:i/>
          <w:iCs/>
          <w:sz w:val="20"/>
        </w:rPr>
        <w:t>λ</w:t>
      </w:r>
      <w:r w:rsidR="00AB6F9E" w:rsidRPr="001F4F07">
        <w:rPr>
          <w:i/>
          <w:iCs/>
          <w:sz w:val="20"/>
        </w:rPr>
        <w:t xml:space="preserve"> </w:t>
      </w:r>
      <w:r w:rsidR="00AB6F9E" w:rsidRPr="001F4F07">
        <w:rPr>
          <w:iCs/>
          <w:sz w:val="20"/>
        </w:rPr>
        <w:t>in m</w:t>
      </w:r>
      <w:r w:rsidR="00AB6F9E" w:rsidRPr="001F4F07">
        <w:rPr>
          <w:iCs/>
          <w:sz w:val="20"/>
          <w:vertAlign w:val="superscript"/>
        </w:rPr>
        <w:t>-1</w:t>
      </w:r>
      <w:r w:rsidR="00387230" w:rsidRPr="001F4F07">
        <w:rPr>
          <w:i/>
          <w:iCs/>
          <w:sz w:val="20"/>
        </w:rPr>
        <w:t>,</w:t>
      </w:r>
      <w:r w:rsidRPr="001F4F07">
        <w:rPr>
          <w:sz w:val="20"/>
        </w:rPr>
        <w:t xml:space="preserve"> </w:t>
      </w:r>
      <w:r w:rsidR="00387230" w:rsidRPr="001F4F07">
        <w:rPr>
          <w:sz w:val="20"/>
        </w:rPr>
        <w:t xml:space="preserve">and </w:t>
      </w:r>
      <w:r w:rsidRPr="001F4F07">
        <w:rPr>
          <w:sz w:val="20"/>
        </w:rPr>
        <w:t>β</w:t>
      </w:r>
      <w:r w:rsidR="00387230" w:rsidRPr="001F4F07">
        <w:rPr>
          <w:sz w:val="20"/>
        </w:rPr>
        <w:t xml:space="preserve"> (Williams et. al. 1980)</w:t>
      </w:r>
      <w:r w:rsidR="0017017B" w:rsidRPr="001F4F07">
        <w:rPr>
          <w:sz w:val="20"/>
        </w:rPr>
        <w:t>:</w:t>
      </w:r>
    </w:p>
    <w:p w14:paraId="7000FEDE" w14:textId="77777777" w:rsidR="0017017B" w:rsidRPr="001F4F07" w:rsidRDefault="00DC03F9" w:rsidP="00DC03F9">
      <w:pPr>
        <w:pStyle w:val="BodyText"/>
        <w:spacing w:after="0"/>
        <w:jc w:val="center"/>
        <w:rPr>
          <w:position w:val="-10"/>
          <w:sz w:val="20"/>
        </w:rPr>
      </w:pPr>
      <m:oMathPara>
        <m:oMath>
          <m:r>
            <w:rPr>
              <w:rFonts w:ascii="Cambria Math"/>
              <w:sz w:val="20"/>
            </w:rPr>
            <m:t>β=0.265</m:t>
          </m:r>
          <m:func>
            <m:funcPr>
              <m:ctrlPr>
                <w:ins w:id="1851" w:author="Honnalore Steissberg" w:date="2021-07-30T09:49:00Z">
                  <w:rPr>
                    <w:rFonts w:ascii="Cambria Math" w:hAnsi="Cambria Math"/>
                    <w:i/>
                    <w:sz w:val="20"/>
                  </w:rPr>
                </w:ins>
              </m:ctrlPr>
            </m:funcPr>
            <m:fName>
              <m:r>
                <w:rPr>
                  <w:rFonts w:ascii="Cambria Math"/>
                  <w:sz w:val="20"/>
                </w:rPr>
                <m:t>ln</m:t>
              </m:r>
            </m:fName>
            <m:e>
              <m:r>
                <w:rPr>
                  <w:rFonts w:ascii="Cambria Math"/>
                  <w:sz w:val="20"/>
                </w:rPr>
                <m:t>(</m:t>
              </m:r>
            </m:e>
          </m:func>
          <m:r>
            <w:rPr>
              <w:rFonts w:ascii="Cambria Math"/>
              <w:sz w:val="20"/>
            </w:rPr>
            <m:t>λ)+0.614</m:t>
          </m:r>
        </m:oMath>
      </m:oMathPara>
    </w:p>
    <w:p w14:paraId="713E8946" w14:textId="77777777" w:rsidR="00387230" w:rsidRPr="001F4F07" w:rsidRDefault="00387230" w:rsidP="0017017B">
      <w:pPr>
        <w:pStyle w:val="BodyText"/>
        <w:spacing w:after="0"/>
        <w:jc w:val="center"/>
        <w:rPr>
          <w:position w:val="-10"/>
          <w:sz w:val="20"/>
        </w:rPr>
      </w:pPr>
      <w:r w:rsidRPr="001F4F07">
        <w:rPr>
          <w:position w:val="-10"/>
          <w:sz w:val="20"/>
        </w:rPr>
        <w:t>R</w:t>
      </w:r>
      <w:r w:rsidRPr="001F4F07">
        <w:rPr>
          <w:position w:val="-10"/>
          <w:sz w:val="20"/>
          <w:vertAlign w:val="superscript"/>
        </w:rPr>
        <w:t>2</w:t>
      </w:r>
      <w:r w:rsidRPr="001F4F07">
        <w:rPr>
          <w:position w:val="-10"/>
          <w:sz w:val="20"/>
        </w:rPr>
        <w:t>=0.69 Standard error (SE)=0.0992</w:t>
      </w:r>
    </w:p>
    <w:p w14:paraId="072541BD" w14:textId="77777777" w:rsidR="00387230" w:rsidRPr="001F4F07" w:rsidRDefault="00387230" w:rsidP="0017017B">
      <w:pPr>
        <w:pStyle w:val="BodyText"/>
        <w:spacing w:after="0"/>
        <w:jc w:val="center"/>
        <w:rPr>
          <w:sz w:val="20"/>
        </w:rPr>
      </w:pPr>
    </w:p>
    <w:p w14:paraId="3B579427" w14:textId="3D1C1D61" w:rsidR="000762F1" w:rsidRPr="001F4F07" w:rsidRDefault="003F2577">
      <w:pPr>
        <w:pStyle w:val="BodyText"/>
        <w:rPr>
          <w:sz w:val="20"/>
        </w:rPr>
      </w:pPr>
      <w:r w:rsidRPr="001F4F07">
        <w:rPr>
          <w:sz w:val="20"/>
        </w:rPr>
        <w:t>Again</w:t>
      </w:r>
      <w:ins w:id="1852" w:author="Honnalore Steissberg" w:date="2021-08-04T15:48:00Z">
        <w:r w:rsidR="00215E23">
          <w:rPr>
            <w:sz w:val="20"/>
          </w:rPr>
          <w:t>,</w:t>
        </w:r>
      </w:ins>
      <w:r w:rsidRPr="001F4F07">
        <w:rPr>
          <w:sz w:val="20"/>
        </w:rPr>
        <w:t xml:space="preserve"> caution should be used in using a relationship developed for a different waterbody than your application. </w:t>
      </w:r>
      <w:r w:rsidR="000762F1" w:rsidRPr="001F4F07">
        <w:rPr>
          <w:sz w:val="20"/>
        </w:rPr>
        <w:t>A typical value for [</w:t>
      </w:r>
      <w:r w:rsidR="000762F1" w:rsidRPr="00017E4B">
        <w:rPr>
          <w:b/>
          <w:bCs/>
          <w:sz w:val="20"/>
        </w:rPr>
        <w:t>BETA</w:t>
      </w:r>
      <w:r w:rsidR="000762F1" w:rsidRPr="001F4F07">
        <w:rPr>
          <w:sz w:val="20"/>
        </w:rPr>
        <w:t xml:space="preserve">] is 0.45, implying that 45% of the incident radiation is absorbed in the </w:t>
      </w:r>
      <w:r w:rsidR="00240102" w:rsidRPr="001F4F07">
        <w:rPr>
          <w:sz w:val="20"/>
        </w:rPr>
        <w:t>upper layer of the water body, assumed to be the surface layer of the model</w:t>
      </w:r>
      <w:r w:rsidR="000762F1" w:rsidRPr="001F4F07">
        <w:rPr>
          <w:sz w:val="20"/>
        </w:rPr>
        <w:t xml:space="preserve">. This represents the long wave components of the solar spectrum </w:t>
      </w:r>
      <w:del w:id="1853" w:author="Honnalore Steissberg" w:date="2021-08-04T15:49:00Z">
        <w:r w:rsidR="000762F1" w:rsidRPr="001F4F07" w:rsidDel="00215E23">
          <w:rPr>
            <w:sz w:val="20"/>
          </w:rPr>
          <w:delText xml:space="preserve">which </w:delText>
        </w:r>
      </w:del>
      <w:ins w:id="1854" w:author="Honnalore Steissberg" w:date="2021-08-04T15:49:00Z">
        <w:r w:rsidR="00215E23">
          <w:rPr>
            <w:sz w:val="20"/>
          </w:rPr>
          <w:t>that</w:t>
        </w:r>
        <w:r w:rsidR="00215E23" w:rsidRPr="001F4F07">
          <w:rPr>
            <w:sz w:val="20"/>
          </w:rPr>
          <w:t xml:space="preserve"> </w:t>
        </w:r>
      </w:ins>
      <w:r w:rsidR="000762F1" w:rsidRPr="001F4F07">
        <w:rPr>
          <w:sz w:val="20"/>
        </w:rPr>
        <w:t xml:space="preserve">are readily absorbed. </w:t>
      </w:r>
    </w:p>
    <w:p w14:paraId="29DB6141" w14:textId="585DB0C8" w:rsidR="005E0F5F" w:rsidRPr="001F4F07" w:rsidRDefault="00FA1B19">
      <w:pPr>
        <w:pStyle w:val="BodyText"/>
        <w:rPr>
          <w:sz w:val="20"/>
        </w:rPr>
      </w:pPr>
      <w:r w:rsidRPr="001F4F07">
        <w:rPr>
          <w:sz w:val="20"/>
        </w:rPr>
        <w:fldChar w:fldCharType="begin"/>
      </w:r>
      <w:r w:rsidR="00785CB9" w:rsidRPr="001F4F07">
        <w:rPr>
          <w:sz w:val="20"/>
        </w:rPr>
        <w:instrText xml:space="preserve"> REF _Ref295674036 \h </w:instrText>
      </w:r>
      <w:r w:rsidR="00B7030B" w:rsidRPr="001F4F07">
        <w:rPr>
          <w:sz w:val="20"/>
        </w:rPr>
        <w:instrText xml:space="preserve"> \* MERGEFORMAT </w:instrText>
      </w:r>
      <w:r w:rsidRPr="001F4F07">
        <w:rPr>
          <w:sz w:val="20"/>
        </w:rPr>
      </w:r>
      <w:r w:rsidRPr="001F4F07">
        <w:rPr>
          <w:sz w:val="20"/>
        </w:rPr>
        <w:fldChar w:fldCharType="separate"/>
      </w:r>
      <w:r w:rsidR="00795A65" w:rsidRPr="00795A65">
        <w:rPr>
          <w:sz w:val="20"/>
        </w:rPr>
        <w:t>Table 11</w:t>
      </w:r>
      <w:r w:rsidRPr="001F4F07">
        <w:rPr>
          <w:sz w:val="20"/>
        </w:rPr>
        <w:fldChar w:fldCharType="end"/>
      </w:r>
      <w:r w:rsidR="00785CB9" w:rsidRPr="001F4F07">
        <w:rPr>
          <w:sz w:val="20"/>
        </w:rPr>
        <w:t xml:space="preserve"> shows values of </w:t>
      </w:r>
      <w:r w:rsidR="00017E4B">
        <w:rPr>
          <w:sz w:val="20"/>
        </w:rPr>
        <w:t>[</w:t>
      </w:r>
      <w:r w:rsidR="005E0F5F" w:rsidRPr="00017E4B">
        <w:rPr>
          <w:b/>
          <w:bCs/>
          <w:sz w:val="20"/>
        </w:rPr>
        <w:t>BETA</w:t>
      </w:r>
      <w:r w:rsidR="00017E4B">
        <w:rPr>
          <w:b/>
          <w:bCs/>
          <w:sz w:val="20"/>
        </w:rPr>
        <w:t>]</w:t>
      </w:r>
      <w:r w:rsidR="005E0F5F" w:rsidRPr="001F4F07">
        <w:rPr>
          <w:sz w:val="20"/>
        </w:rPr>
        <w:t xml:space="preserve"> </w:t>
      </w:r>
      <w:r w:rsidR="00785CB9" w:rsidRPr="001F4F07">
        <w:rPr>
          <w:sz w:val="20"/>
        </w:rPr>
        <w:t>for a variety of systems. Note that in most cases these values assume that the water depth is between 0.5 to 2 m for the surface layer. The concept of using BETA in a shallow river system is not straightforward</w:t>
      </w:r>
      <w:ins w:id="1855" w:author="Honnalore Steissberg" w:date="2021-08-04T15:50:00Z">
        <w:r w:rsidR="00215E23">
          <w:rPr>
            <w:sz w:val="20"/>
          </w:rPr>
          <w:t>,</w:t>
        </w:r>
      </w:ins>
      <w:r w:rsidR="00785CB9" w:rsidRPr="001F4F07">
        <w:rPr>
          <w:sz w:val="20"/>
        </w:rPr>
        <w:t xml:space="preserve"> since the basic theory that we have a constant value of light extinction below the surface layer is probably </w:t>
      </w:r>
      <w:del w:id="1856" w:author="Honnalore Steissberg" w:date="2021-08-04T15:50:00Z">
        <w:r w:rsidR="00785CB9" w:rsidRPr="001F4F07" w:rsidDel="00215E23">
          <w:rPr>
            <w:sz w:val="20"/>
          </w:rPr>
          <w:delText>not correct</w:delText>
        </w:r>
      </w:del>
      <w:ins w:id="1857" w:author="Honnalore Steissberg" w:date="2021-08-04T15:50:00Z">
        <w:r w:rsidR="00215E23">
          <w:rPr>
            <w:sz w:val="20"/>
          </w:rPr>
          <w:t>not completely accurate</w:t>
        </w:r>
      </w:ins>
      <w:r w:rsidR="00785CB9" w:rsidRPr="001F4F07">
        <w:rPr>
          <w:sz w:val="20"/>
        </w:rPr>
        <w:t>. The light extinction coefficient in a shallow system is constantly changing as a function of depth and light wavelength.</w:t>
      </w:r>
    </w:p>
    <w:p w14:paraId="602EC038" w14:textId="027CE5B6" w:rsidR="00785CB9" w:rsidRPr="00B7030B" w:rsidRDefault="00785CB9" w:rsidP="00EE7164">
      <w:pPr>
        <w:pStyle w:val="Tablecaption"/>
      </w:pPr>
      <w:bookmarkStart w:id="1858" w:name="_Ref295674036"/>
      <w:bookmarkStart w:id="1859" w:name="_Toc13665507"/>
      <w:bookmarkStart w:id="1860" w:name="_Toc37942957"/>
      <w:r w:rsidRPr="00B7030B">
        <w:t xml:space="preserve">Table </w:t>
      </w:r>
      <w:r w:rsidR="00F812F1">
        <w:fldChar w:fldCharType="begin"/>
      </w:r>
      <w:r w:rsidR="00F812F1">
        <w:instrText xml:space="preserve"> SEQ Table \* ARABIC </w:instrText>
      </w:r>
      <w:r w:rsidR="00F812F1">
        <w:fldChar w:fldCharType="separate"/>
      </w:r>
      <w:r w:rsidR="00795A65">
        <w:rPr>
          <w:noProof/>
        </w:rPr>
        <w:t>11</w:t>
      </w:r>
      <w:r w:rsidR="00F812F1">
        <w:rPr>
          <w:noProof/>
        </w:rPr>
        <w:fldChar w:fldCharType="end"/>
      </w:r>
      <w:bookmarkEnd w:id="1858"/>
      <w:r w:rsidRPr="00B7030B">
        <w:t>.  Values of BETA</w:t>
      </w:r>
      <w:r w:rsidR="001730F4">
        <w:t xml:space="preserve"> and light extinction</w:t>
      </w:r>
      <w:r w:rsidRPr="00B7030B">
        <w:t xml:space="preserve"> (TVA, 1972).</w:t>
      </w:r>
      <w:bookmarkEnd w:id="1859"/>
      <w:bookmarkEnd w:id="1860"/>
    </w:p>
    <w:tbl>
      <w:tblPr>
        <w:tblW w:w="0" w:type="auto"/>
        <w:jc w:val="center"/>
        <w:tblLayout w:type="fixed"/>
        <w:tblCellMar>
          <w:left w:w="124" w:type="dxa"/>
          <w:right w:w="124" w:type="dxa"/>
        </w:tblCellMar>
        <w:tblLook w:val="0000" w:firstRow="0" w:lastRow="0" w:firstColumn="0" w:lastColumn="0" w:noHBand="0" w:noVBand="0"/>
      </w:tblPr>
      <w:tblGrid>
        <w:gridCol w:w="2324"/>
        <w:gridCol w:w="1449"/>
        <w:gridCol w:w="1449"/>
      </w:tblGrid>
      <w:tr w:rsidR="001730F4" w:rsidRPr="00B7030B" w14:paraId="28EA27A5" w14:textId="77777777" w:rsidTr="00DD7D18">
        <w:trPr>
          <w:tblHeader/>
          <w:jc w:val="center"/>
        </w:trPr>
        <w:tc>
          <w:tcPr>
            <w:tcW w:w="2324" w:type="dxa"/>
            <w:tcBorders>
              <w:top w:val="double" w:sz="7" w:space="0" w:color="000000"/>
              <w:left w:val="double" w:sz="7" w:space="0" w:color="000000"/>
              <w:bottom w:val="double" w:sz="7" w:space="0" w:color="000000"/>
              <w:right w:val="single" w:sz="6" w:space="0" w:color="000000"/>
            </w:tcBorders>
          </w:tcPr>
          <w:p w14:paraId="7C911ABA" w14:textId="77777777" w:rsidR="001730F4" w:rsidRPr="00B7030B" w:rsidRDefault="001730F4" w:rsidP="009B38CF">
            <w:pPr>
              <w:pStyle w:val="tabledata"/>
              <w:jc w:val="center"/>
              <w:rPr>
                <w:rFonts w:asciiTheme="minorHAnsi" w:hAnsiTheme="minorHAnsi"/>
                <w:b/>
                <w:bCs/>
              </w:rPr>
            </w:pPr>
            <w:r w:rsidRPr="00B7030B">
              <w:rPr>
                <w:rFonts w:asciiTheme="minorHAnsi" w:hAnsiTheme="minorHAnsi"/>
                <w:b/>
                <w:bCs/>
              </w:rPr>
              <w:t>Location</w:t>
            </w:r>
          </w:p>
        </w:tc>
        <w:tc>
          <w:tcPr>
            <w:tcW w:w="1449" w:type="dxa"/>
            <w:tcBorders>
              <w:top w:val="double" w:sz="7" w:space="0" w:color="000000"/>
              <w:left w:val="single" w:sz="6" w:space="0" w:color="000000"/>
              <w:bottom w:val="double" w:sz="7" w:space="0" w:color="000000"/>
              <w:right w:val="single" w:sz="6" w:space="0" w:color="000000"/>
            </w:tcBorders>
          </w:tcPr>
          <w:p w14:paraId="65BB5179" w14:textId="77777777" w:rsidR="001730F4" w:rsidRPr="00B7030B" w:rsidRDefault="001730F4" w:rsidP="009B38CF">
            <w:pPr>
              <w:pStyle w:val="tabledata"/>
              <w:jc w:val="center"/>
              <w:rPr>
                <w:rFonts w:asciiTheme="minorHAnsi" w:hAnsiTheme="minorHAnsi" w:cs="Arial"/>
                <w:b/>
                <w:bCs/>
                <w:szCs w:val="16"/>
              </w:rPr>
            </w:pPr>
            <w:r w:rsidRPr="001730F4">
              <w:rPr>
                <w:rFonts w:asciiTheme="minorHAnsi" w:hAnsiTheme="minorHAnsi" w:cs="Arial"/>
                <w:b/>
                <w:bCs/>
                <w:sz w:val="18"/>
                <w:szCs w:val="16"/>
              </w:rPr>
              <w:t>β</w:t>
            </w:r>
          </w:p>
        </w:tc>
        <w:tc>
          <w:tcPr>
            <w:tcW w:w="1449" w:type="dxa"/>
            <w:tcBorders>
              <w:top w:val="double" w:sz="7" w:space="0" w:color="000000"/>
              <w:left w:val="single" w:sz="6" w:space="0" w:color="000000"/>
              <w:bottom w:val="double" w:sz="7" w:space="0" w:color="000000"/>
              <w:right w:val="single" w:sz="6" w:space="0" w:color="000000"/>
            </w:tcBorders>
          </w:tcPr>
          <w:p w14:paraId="5E316B31" w14:textId="77777777" w:rsidR="001730F4" w:rsidRPr="001730F4" w:rsidRDefault="001730F4" w:rsidP="009B38CF">
            <w:pPr>
              <w:pStyle w:val="tabledata"/>
              <w:jc w:val="center"/>
              <w:rPr>
                <w:rFonts w:asciiTheme="minorHAnsi" w:hAnsiTheme="minorHAnsi" w:cs="Arial"/>
                <w:b/>
                <w:bCs/>
                <w:szCs w:val="16"/>
              </w:rPr>
            </w:pPr>
            <w:r w:rsidRPr="001730F4">
              <w:rPr>
                <w:rFonts w:asciiTheme="minorHAnsi" w:hAnsiTheme="minorHAnsi"/>
                <w:i/>
                <w:iCs/>
                <w:sz w:val="18"/>
              </w:rPr>
              <w:t xml:space="preserve">λ </w:t>
            </w:r>
            <w:r w:rsidRPr="001730F4">
              <w:rPr>
                <w:rFonts w:asciiTheme="minorHAnsi" w:hAnsiTheme="minorHAnsi"/>
                <w:iCs/>
                <w:sz w:val="18"/>
              </w:rPr>
              <w:t>in m</w:t>
            </w:r>
            <w:r w:rsidRPr="001730F4">
              <w:rPr>
                <w:rFonts w:asciiTheme="minorHAnsi" w:hAnsiTheme="minorHAnsi"/>
                <w:iCs/>
                <w:sz w:val="18"/>
                <w:vertAlign w:val="superscript"/>
              </w:rPr>
              <w:t>-1</w:t>
            </w:r>
          </w:p>
        </w:tc>
      </w:tr>
      <w:tr w:rsidR="001730F4" w:rsidRPr="00B7030B" w14:paraId="6D8026DE"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39FFAD8C" w14:textId="77777777" w:rsidR="001730F4" w:rsidRPr="00B7030B" w:rsidRDefault="001730F4" w:rsidP="009B38CF">
            <w:pPr>
              <w:pStyle w:val="tabledata"/>
              <w:rPr>
                <w:rFonts w:asciiTheme="minorHAnsi" w:hAnsiTheme="minorHAnsi"/>
              </w:rPr>
            </w:pPr>
            <w:r w:rsidRPr="00B7030B">
              <w:rPr>
                <w:rFonts w:asciiTheme="minorHAnsi" w:hAnsiTheme="minorHAnsi"/>
              </w:rPr>
              <w:t>Pure water</w:t>
            </w:r>
          </w:p>
        </w:tc>
        <w:tc>
          <w:tcPr>
            <w:tcW w:w="1449" w:type="dxa"/>
            <w:tcBorders>
              <w:top w:val="single" w:sz="6" w:space="0" w:color="000000"/>
              <w:left w:val="single" w:sz="6" w:space="0" w:color="000000"/>
              <w:bottom w:val="single" w:sz="7" w:space="0" w:color="000000"/>
              <w:right w:val="single" w:sz="6" w:space="0" w:color="000000"/>
            </w:tcBorders>
          </w:tcPr>
          <w:p w14:paraId="20B1AE13"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0.63</w:t>
            </w:r>
          </w:p>
        </w:tc>
        <w:tc>
          <w:tcPr>
            <w:tcW w:w="1449" w:type="dxa"/>
            <w:tcBorders>
              <w:top w:val="single" w:sz="6" w:space="0" w:color="000000"/>
              <w:left w:val="single" w:sz="6" w:space="0" w:color="000000"/>
              <w:bottom w:val="single" w:sz="7" w:space="0" w:color="000000"/>
              <w:right w:val="single" w:sz="6" w:space="0" w:color="000000"/>
            </w:tcBorders>
          </w:tcPr>
          <w:p w14:paraId="5B6FDD0D" w14:textId="77777777" w:rsidR="001730F4" w:rsidRPr="00B7030B" w:rsidRDefault="001730F4" w:rsidP="009B38CF">
            <w:pPr>
              <w:pStyle w:val="tabledata"/>
              <w:jc w:val="center"/>
              <w:rPr>
                <w:rFonts w:asciiTheme="minorHAnsi" w:hAnsiTheme="minorHAnsi"/>
              </w:rPr>
            </w:pPr>
            <w:r>
              <w:rPr>
                <w:rFonts w:asciiTheme="minorHAnsi" w:hAnsiTheme="minorHAnsi"/>
              </w:rPr>
              <w:t>0.05</w:t>
            </w:r>
          </w:p>
        </w:tc>
      </w:tr>
      <w:tr w:rsidR="001730F4" w:rsidRPr="00B7030B" w14:paraId="71FB9963"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6860091C" w14:textId="77777777" w:rsidR="001730F4" w:rsidRPr="00B7030B" w:rsidRDefault="001730F4" w:rsidP="001730F4">
            <w:pPr>
              <w:pStyle w:val="tabledata"/>
              <w:rPr>
                <w:rFonts w:asciiTheme="minorHAnsi" w:hAnsiTheme="minorHAnsi"/>
              </w:rPr>
            </w:pPr>
            <w:r w:rsidRPr="00B7030B">
              <w:rPr>
                <w:rFonts w:asciiTheme="minorHAnsi" w:hAnsiTheme="minorHAnsi"/>
              </w:rPr>
              <w:t>Clear oc</w:t>
            </w:r>
            <w:r>
              <w:rPr>
                <w:rFonts w:asciiTheme="minorHAnsi" w:hAnsiTheme="minorHAnsi"/>
              </w:rPr>
              <w:t>e</w:t>
            </w:r>
            <w:r w:rsidRPr="00B7030B">
              <w:rPr>
                <w:rFonts w:asciiTheme="minorHAnsi" w:hAnsiTheme="minorHAnsi"/>
              </w:rPr>
              <w:t>anic water</w:t>
            </w:r>
          </w:p>
        </w:tc>
        <w:tc>
          <w:tcPr>
            <w:tcW w:w="1449" w:type="dxa"/>
            <w:tcBorders>
              <w:top w:val="single" w:sz="6" w:space="0" w:color="000000"/>
              <w:left w:val="single" w:sz="6" w:space="0" w:color="000000"/>
              <w:bottom w:val="single" w:sz="7" w:space="0" w:color="000000"/>
              <w:right w:val="single" w:sz="6" w:space="0" w:color="000000"/>
            </w:tcBorders>
          </w:tcPr>
          <w:p w14:paraId="474A57C1"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0.64</w:t>
            </w:r>
          </w:p>
        </w:tc>
        <w:tc>
          <w:tcPr>
            <w:tcW w:w="1449" w:type="dxa"/>
            <w:tcBorders>
              <w:top w:val="single" w:sz="6" w:space="0" w:color="000000"/>
              <w:left w:val="single" w:sz="6" w:space="0" w:color="000000"/>
              <w:bottom w:val="single" w:sz="7" w:space="0" w:color="000000"/>
              <w:right w:val="single" w:sz="6" w:space="0" w:color="000000"/>
            </w:tcBorders>
          </w:tcPr>
          <w:p w14:paraId="0A156620" w14:textId="77777777" w:rsidR="001730F4" w:rsidRPr="00B7030B" w:rsidRDefault="001730F4" w:rsidP="009B38CF">
            <w:pPr>
              <w:pStyle w:val="tabledata"/>
              <w:jc w:val="center"/>
              <w:rPr>
                <w:rFonts w:asciiTheme="minorHAnsi" w:hAnsiTheme="minorHAnsi"/>
              </w:rPr>
            </w:pPr>
            <w:r>
              <w:rPr>
                <w:rFonts w:asciiTheme="minorHAnsi" w:hAnsiTheme="minorHAnsi"/>
              </w:rPr>
              <w:t>0.08</w:t>
            </w:r>
          </w:p>
        </w:tc>
      </w:tr>
      <w:tr w:rsidR="001730F4" w:rsidRPr="00B7030B" w14:paraId="204EC360"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5C385AE8" w14:textId="77777777" w:rsidR="001730F4" w:rsidRPr="00B7030B" w:rsidRDefault="001730F4" w:rsidP="009B38CF">
            <w:pPr>
              <w:pStyle w:val="tabledata"/>
              <w:rPr>
                <w:rFonts w:asciiTheme="minorHAnsi" w:hAnsiTheme="minorHAnsi"/>
              </w:rPr>
            </w:pPr>
            <w:r w:rsidRPr="00B7030B">
              <w:rPr>
                <w:rFonts w:asciiTheme="minorHAnsi" w:hAnsiTheme="minorHAnsi"/>
              </w:rPr>
              <w:t>Average oceanic water</w:t>
            </w:r>
          </w:p>
        </w:tc>
        <w:tc>
          <w:tcPr>
            <w:tcW w:w="1449" w:type="dxa"/>
            <w:tcBorders>
              <w:top w:val="single" w:sz="6" w:space="0" w:color="000000"/>
              <w:left w:val="single" w:sz="6" w:space="0" w:color="000000"/>
              <w:bottom w:val="single" w:sz="7" w:space="0" w:color="000000"/>
              <w:right w:val="single" w:sz="6" w:space="0" w:color="000000"/>
            </w:tcBorders>
          </w:tcPr>
          <w:p w14:paraId="79045E81"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0.68</w:t>
            </w:r>
          </w:p>
        </w:tc>
        <w:tc>
          <w:tcPr>
            <w:tcW w:w="1449" w:type="dxa"/>
            <w:tcBorders>
              <w:top w:val="single" w:sz="6" w:space="0" w:color="000000"/>
              <w:left w:val="single" w:sz="6" w:space="0" w:color="000000"/>
              <w:bottom w:val="single" w:sz="7" w:space="0" w:color="000000"/>
              <w:right w:val="single" w:sz="6" w:space="0" w:color="000000"/>
            </w:tcBorders>
          </w:tcPr>
          <w:p w14:paraId="37AA6E1B" w14:textId="77777777" w:rsidR="001730F4" w:rsidRPr="00B7030B" w:rsidRDefault="001730F4" w:rsidP="009B38CF">
            <w:pPr>
              <w:pStyle w:val="tabledata"/>
              <w:jc w:val="center"/>
              <w:rPr>
                <w:rFonts w:asciiTheme="minorHAnsi" w:hAnsiTheme="minorHAnsi"/>
              </w:rPr>
            </w:pPr>
            <w:r>
              <w:rPr>
                <w:rFonts w:asciiTheme="minorHAnsi" w:hAnsiTheme="minorHAnsi"/>
              </w:rPr>
              <w:t>0.12</w:t>
            </w:r>
          </w:p>
        </w:tc>
      </w:tr>
      <w:tr w:rsidR="001730F4" w:rsidRPr="00B7030B" w14:paraId="2F44D7AB"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08A9EAE2" w14:textId="77777777" w:rsidR="001730F4" w:rsidRPr="00B7030B" w:rsidRDefault="001730F4" w:rsidP="009B38CF">
            <w:pPr>
              <w:pStyle w:val="tabledata"/>
              <w:rPr>
                <w:rFonts w:asciiTheme="minorHAnsi" w:hAnsiTheme="minorHAnsi"/>
              </w:rPr>
            </w:pPr>
            <w:r w:rsidRPr="00B7030B">
              <w:rPr>
                <w:rFonts w:asciiTheme="minorHAnsi" w:hAnsiTheme="minorHAnsi"/>
              </w:rPr>
              <w:t>Average coastal water</w:t>
            </w:r>
          </w:p>
        </w:tc>
        <w:tc>
          <w:tcPr>
            <w:tcW w:w="1449" w:type="dxa"/>
            <w:tcBorders>
              <w:top w:val="single" w:sz="6" w:space="0" w:color="000000"/>
              <w:left w:val="single" w:sz="6" w:space="0" w:color="000000"/>
              <w:bottom w:val="single" w:sz="7" w:space="0" w:color="000000"/>
              <w:right w:val="single" w:sz="6" w:space="0" w:color="000000"/>
            </w:tcBorders>
          </w:tcPr>
          <w:p w14:paraId="79A48BA2"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0.69</w:t>
            </w:r>
          </w:p>
        </w:tc>
        <w:tc>
          <w:tcPr>
            <w:tcW w:w="1449" w:type="dxa"/>
            <w:tcBorders>
              <w:top w:val="single" w:sz="6" w:space="0" w:color="000000"/>
              <w:left w:val="single" w:sz="6" w:space="0" w:color="000000"/>
              <w:bottom w:val="single" w:sz="7" w:space="0" w:color="000000"/>
              <w:right w:val="single" w:sz="6" w:space="0" w:color="000000"/>
            </w:tcBorders>
          </w:tcPr>
          <w:p w14:paraId="388DB426" w14:textId="77777777" w:rsidR="001730F4" w:rsidRPr="00B7030B" w:rsidRDefault="001730F4" w:rsidP="009B38CF">
            <w:pPr>
              <w:pStyle w:val="tabledata"/>
              <w:jc w:val="center"/>
              <w:rPr>
                <w:rFonts w:asciiTheme="minorHAnsi" w:hAnsiTheme="minorHAnsi"/>
              </w:rPr>
            </w:pPr>
            <w:r>
              <w:rPr>
                <w:rFonts w:asciiTheme="minorHAnsi" w:hAnsiTheme="minorHAnsi"/>
              </w:rPr>
              <w:t>0.33</w:t>
            </w:r>
          </w:p>
        </w:tc>
      </w:tr>
      <w:tr w:rsidR="001730F4" w:rsidRPr="00B7030B" w14:paraId="6A1D0132"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7F1287FE" w14:textId="77777777" w:rsidR="001730F4" w:rsidRPr="00B7030B" w:rsidRDefault="001730F4" w:rsidP="009B38CF">
            <w:pPr>
              <w:pStyle w:val="tabledata"/>
              <w:rPr>
                <w:rFonts w:asciiTheme="minorHAnsi" w:hAnsiTheme="minorHAnsi"/>
              </w:rPr>
            </w:pPr>
            <w:r w:rsidRPr="00B7030B">
              <w:rPr>
                <w:rFonts w:asciiTheme="minorHAnsi" w:hAnsiTheme="minorHAnsi"/>
              </w:rPr>
              <w:t>Turbid coastal water</w:t>
            </w:r>
          </w:p>
        </w:tc>
        <w:tc>
          <w:tcPr>
            <w:tcW w:w="1449" w:type="dxa"/>
            <w:tcBorders>
              <w:top w:val="single" w:sz="6" w:space="0" w:color="000000"/>
              <w:left w:val="single" w:sz="6" w:space="0" w:color="000000"/>
              <w:bottom w:val="single" w:sz="7" w:space="0" w:color="000000"/>
              <w:right w:val="single" w:sz="6" w:space="0" w:color="000000"/>
            </w:tcBorders>
          </w:tcPr>
          <w:p w14:paraId="04F8296B"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0.69</w:t>
            </w:r>
          </w:p>
        </w:tc>
        <w:tc>
          <w:tcPr>
            <w:tcW w:w="1449" w:type="dxa"/>
            <w:tcBorders>
              <w:top w:val="single" w:sz="6" w:space="0" w:color="000000"/>
              <w:left w:val="single" w:sz="6" w:space="0" w:color="000000"/>
              <w:bottom w:val="single" w:sz="7" w:space="0" w:color="000000"/>
              <w:right w:val="single" w:sz="6" w:space="0" w:color="000000"/>
            </w:tcBorders>
          </w:tcPr>
          <w:p w14:paraId="3F599103" w14:textId="77777777" w:rsidR="001730F4" w:rsidRPr="00B7030B" w:rsidRDefault="001730F4" w:rsidP="009B38CF">
            <w:pPr>
              <w:pStyle w:val="tabledata"/>
              <w:jc w:val="center"/>
              <w:rPr>
                <w:rFonts w:asciiTheme="minorHAnsi" w:hAnsiTheme="minorHAnsi"/>
              </w:rPr>
            </w:pPr>
            <w:r>
              <w:rPr>
                <w:rFonts w:asciiTheme="minorHAnsi" w:hAnsiTheme="minorHAnsi"/>
              </w:rPr>
              <w:t>0.43</w:t>
            </w:r>
          </w:p>
        </w:tc>
      </w:tr>
      <w:tr w:rsidR="001730F4" w:rsidRPr="00B7030B" w14:paraId="7242769C"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75C3C496" w14:textId="77777777" w:rsidR="001730F4" w:rsidRPr="00B7030B" w:rsidRDefault="001730F4" w:rsidP="009B38CF">
            <w:pPr>
              <w:pStyle w:val="tabledata"/>
              <w:rPr>
                <w:rFonts w:asciiTheme="minorHAnsi" w:hAnsiTheme="minorHAnsi"/>
              </w:rPr>
            </w:pPr>
            <w:r w:rsidRPr="00B7030B">
              <w:rPr>
                <w:rFonts w:asciiTheme="minorHAnsi" w:hAnsiTheme="minorHAnsi"/>
              </w:rPr>
              <w:t>Lake Mendota</w:t>
            </w:r>
          </w:p>
        </w:tc>
        <w:tc>
          <w:tcPr>
            <w:tcW w:w="1449" w:type="dxa"/>
            <w:tcBorders>
              <w:top w:val="single" w:sz="6" w:space="0" w:color="000000"/>
              <w:left w:val="single" w:sz="6" w:space="0" w:color="000000"/>
              <w:bottom w:val="single" w:sz="7" w:space="0" w:color="000000"/>
              <w:right w:val="single" w:sz="6" w:space="0" w:color="000000"/>
            </w:tcBorders>
          </w:tcPr>
          <w:p w14:paraId="72599E22"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0.58</w:t>
            </w:r>
          </w:p>
        </w:tc>
        <w:tc>
          <w:tcPr>
            <w:tcW w:w="1449" w:type="dxa"/>
            <w:tcBorders>
              <w:top w:val="single" w:sz="6" w:space="0" w:color="000000"/>
              <w:left w:val="single" w:sz="6" w:space="0" w:color="000000"/>
              <w:bottom w:val="single" w:sz="7" w:space="0" w:color="000000"/>
              <w:right w:val="single" w:sz="6" w:space="0" w:color="000000"/>
            </w:tcBorders>
          </w:tcPr>
          <w:p w14:paraId="73147110" w14:textId="77777777" w:rsidR="001730F4" w:rsidRPr="00B7030B" w:rsidRDefault="001730F4" w:rsidP="009B38CF">
            <w:pPr>
              <w:pStyle w:val="tabledata"/>
              <w:jc w:val="center"/>
              <w:rPr>
                <w:rFonts w:asciiTheme="minorHAnsi" w:hAnsiTheme="minorHAnsi"/>
              </w:rPr>
            </w:pPr>
            <w:r>
              <w:rPr>
                <w:rFonts w:asciiTheme="minorHAnsi" w:hAnsiTheme="minorHAnsi"/>
              </w:rPr>
              <w:t>0.72</w:t>
            </w:r>
          </w:p>
        </w:tc>
      </w:tr>
      <w:tr w:rsidR="001730F4" w:rsidRPr="00B7030B" w14:paraId="1718CCA4"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7ACD2BFD" w14:textId="77777777" w:rsidR="001730F4" w:rsidRPr="00B7030B" w:rsidRDefault="001730F4" w:rsidP="009B38CF">
            <w:pPr>
              <w:pStyle w:val="tabledata"/>
              <w:rPr>
                <w:rFonts w:asciiTheme="minorHAnsi" w:hAnsiTheme="minorHAnsi"/>
              </w:rPr>
            </w:pPr>
            <w:r w:rsidRPr="00B7030B">
              <w:rPr>
                <w:rFonts w:asciiTheme="minorHAnsi" w:hAnsiTheme="minorHAnsi"/>
              </w:rPr>
              <w:t>Trout Lake</w:t>
            </w:r>
          </w:p>
        </w:tc>
        <w:tc>
          <w:tcPr>
            <w:tcW w:w="1449" w:type="dxa"/>
            <w:tcBorders>
              <w:top w:val="single" w:sz="6" w:space="0" w:color="000000"/>
              <w:left w:val="single" w:sz="6" w:space="0" w:color="000000"/>
              <w:bottom w:val="single" w:sz="7" w:space="0" w:color="000000"/>
              <w:right w:val="single" w:sz="6" w:space="0" w:color="000000"/>
            </w:tcBorders>
          </w:tcPr>
          <w:p w14:paraId="2C1D89B7"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0.50</w:t>
            </w:r>
          </w:p>
        </w:tc>
        <w:tc>
          <w:tcPr>
            <w:tcW w:w="1449" w:type="dxa"/>
            <w:tcBorders>
              <w:top w:val="single" w:sz="6" w:space="0" w:color="000000"/>
              <w:left w:val="single" w:sz="6" w:space="0" w:color="000000"/>
              <w:bottom w:val="single" w:sz="7" w:space="0" w:color="000000"/>
              <w:right w:val="single" w:sz="6" w:space="0" w:color="000000"/>
            </w:tcBorders>
          </w:tcPr>
          <w:p w14:paraId="0438EE40" w14:textId="77777777" w:rsidR="001730F4" w:rsidRPr="00B7030B" w:rsidRDefault="001730F4" w:rsidP="009B38CF">
            <w:pPr>
              <w:pStyle w:val="tabledata"/>
              <w:jc w:val="center"/>
              <w:rPr>
                <w:rFonts w:asciiTheme="minorHAnsi" w:hAnsiTheme="minorHAnsi"/>
              </w:rPr>
            </w:pPr>
            <w:r>
              <w:rPr>
                <w:rFonts w:asciiTheme="minorHAnsi" w:hAnsiTheme="minorHAnsi"/>
              </w:rPr>
              <w:t>1.4</w:t>
            </w:r>
          </w:p>
        </w:tc>
      </w:tr>
      <w:tr w:rsidR="001730F4" w:rsidRPr="00B7030B" w14:paraId="733A4038"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2D6F7CAE" w14:textId="77777777" w:rsidR="001730F4" w:rsidRPr="00B7030B" w:rsidRDefault="001730F4" w:rsidP="009B38CF">
            <w:pPr>
              <w:pStyle w:val="tabledata"/>
              <w:rPr>
                <w:rFonts w:asciiTheme="minorHAnsi" w:hAnsiTheme="minorHAnsi"/>
              </w:rPr>
            </w:pPr>
            <w:r w:rsidRPr="00B7030B">
              <w:rPr>
                <w:rFonts w:asciiTheme="minorHAnsi" w:hAnsiTheme="minorHAnsi"/>
              </w:rPr>
              <w:t>Big Ridge Lake, TVA</w:t>
            </w:r>
          </w:p>
        </w:tc>
        <w:tc>
          <w:tcPr>
            <w:tcW w:w="1449" w:type="dxa"/>
            <w:tcBorders>
              <w:top w:val="single" w:sz="6" w:space="0" w:color="000000"/>
              <w:left w:val="single" w:sz="6" w:space="0" w:color="000000"/>
              <w:bottom w:val="single" w:sz="7" w:space="0" w:color="000000"/>
              <w:right w:val="single" w:sz="6" w:space="0" w:color="000000"/>
            </w:tcBorders>
          </w:tcPr>
          <w:p w14:paraId="290EF588"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0.24</w:t>
            </w:r>
          </w:p>
        </w:tc>
        <w:tc>
          <w:tcPr>
            <w:tcW w:w="1449" w:type="dxa"/>
            <w:tcBorders>
              <w:top w:val="single" w:sz="6" w:space="0" w:color="000000"/>
              <w:left w:val="single" w:sz="6" w:space="0" w:color="000000"/>
              <w:bottom w:val="single" w:sz="7" w:space="0" w:color="000000"/>
              <w:right w:val="single" w:sz="6" w:space="0" w:color="000000"/>
            </w:tcBorders>
          </w:tcPr>
          <w:p w14:paraId="3DEE1F79" w14:textId="77777777" w:rsidR="001730F4" w:rsidRPr="00B7030B" w:rsidRDefault="001730F4" w:rsidP="009B38CF">
            <w:pPr>
              <w:pStyle w:val="tabledata"/>
              <w:jc w:val="center"/>
              <w:rPr>
                <w:rFonts w:asciiTheme="minorHAnsi" w:hAnsiTheme="minorHAnsi"/>
              </w:rPr>
            </w:pPr>
            <w:r>
              <w:rPr>
                <w:rFonts w:asciiTheme="minorHAnsi" w:hAnsiTheme="minorHAnsi"/>
              </w:rPr>
              <w:t>1.1</w:t>
            </w:r>
          </w:p>
        </w:tc>
      </w:tr>
      <w:tr w:rsidR="001730F4" w:rsidRPr="00B7030B" w14:paraId="6DDC0D25"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1CBE8754" w14:textId="77777777" w:rsidR="001730F4" w:rsidRPr="00B7030B" w:rsidRDefault="001730F4" w:rsidP="009B38CF">
            <w:pPr>
              <w:pStyle w:val="tabledata"/>
              <w:rPr>
                <w:rFonts w:asciiTheme="minorHAnsi" w:hAnsiTheme="minorHAnsi"/>
              </w:rPr>
            </w:pPr>
            <w:r w:rsidRPr="00B7030B">
              <w:rPr>
                <w:rFonts w:asciiTheme="minorHAnsi" w:hAnsiTheme="minorHAnsi"/>
              </w:rPr>
              <w:t>Fontana Lake, TVA</w:t>
            </w:r>
          </w:p>
        </w:tc>
        <w:tc>
          <w:tcPr>
            <w:tcW w:w="1449" w:type="dxa"/>
            <w:tcBorders>
              <w:top w:val="single" w:sz="6" w:space="0" w:color="000000"/>
              <w:left w:val="single" w:sz="6" w:space="0" w:color="000000"/>
              <w:bottom w:val="single" w:sz="7" w:space="0" w:color="000000"/>
              <w:right w:val="single" w:sz="6" w:space="0" w:color="000000"/>
            </w:tcBorders>
          </w:tcPr>
          <w:p w14:paraId="545A530B"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0.24</w:t>
            </w:r>
          </w:p>
        </w:tc>
        <w:tc>
          <w:tcPr>
            <w:tcW w:w="1449" w:type="dxa"/>
            <w:tcBorders>
              <w:top w:val="single" w:sz="6" w:space="0" w:color="000000"/>
              <w:left w:val="single" w:sz="6" w:space="0" w:color="000000"/>
              <w:bottom w:val="single" w:sz="7" w:space="0" w:color="000000"/>
              <w:right w:val="single" w:sz="6" w:space="0" w:color="000000"/>
            </w:tcBorders>
          </w:tcPr>
          <w:p w14:paraId="2830A94F" w14:textId="77777777" w:rsidR="001730F4" w:rsidRPr="00B7030B" w:rsidRDefault="001730F4" w:rsidP="009B38CF">
            <w:pPr>
              <w:pStyle w:val="tabledata"/>
              <w:jc w:val="center"/>
              <w:rPr>
                <w:rFonts w:asciiTheme="minorHAnsi" w:hAnsiTheme="minorHAnsi"/>
              </w:rPr>
            </w:pPr>
            <w:r>
              <w:rPr>
                <w:rFonts w:asciiTheme="minorHAnsi" w:hAnsiTheme="minorHAnsi"/>
              </w:rPr>
              <w:t>0.93</w:t>
            </w:r>
          </w:p>
        </w:tc>
      </w:tr>
    </w:tbl>
    <w:p w14:paraId="2DF12F4A" w14:textId="77777777" w:rsidR="00785CB9" w:rsidRPr="00B7030B" w:rsidRDefault="00785CB9" w:rsidP="00785CB9">
      <w:pPr>
        <w:pStyle w:val="BodyText2"/>
      </w:pPr>
    </w:p>
    <w:p w14:paraId="18B004A0" w14:textId="77777777" w:rsidR="0041037A" w:rsidRPr="001F4F07" w:rsidRDefault="0041037A">
      <w:pPr>
        <w:pStyle w:val="BodyText"/>
        <w:rPr>
          <w:sz w:val="20"/>
        </w:rPr>
      </w:pPr>
      <w:r w:rsidRPr="001F4F07">
        <w:rPr>
          <w:sz w:val="20"/>
        </w:rPr>
        <w:t xml:space="preserve">The model user can input a file of </w:t>
      </w:r>
      <w:r w:rsidR="00017E4B">
        <w:rPr>
          <w:sz w:val="20"/>
        </w:rPr>
        <w:t xml:space="preserve">light </w:t>
      </w:r>
      <w:r w:rsidRPr="001F4F07">
        <w:rPr>
          <w:sz w:val="20"/>
        </w:rPr>
        <w:t>extinction coefficients as a function of time for each water body if [</w:t>
      </w:r>
      <w:r w:rsidRPr="00017E4B">
        <w:rPr>
          <w:b/>
          <w:bCs/>
          <w:sz w:val="20"/>
        </w:rPr>
        <w:t>EXC</w:t>
      </w:r>
      <w:r w:rsidRPr="001F4F07">
        <w:rPr>
          <w:sz w:val="20"/>
        </w:rPr>
        <w:t>] is ON. Interpolation of this input file is performed when [</w:t>
      </w:r>
      <w:r w:rsidRPr="00017E4B">
        <w:rPr>
          <w:b/>
          <w:bCs/>
          <w:sz w:val="20"/>
        </w:rPr>
        <w:t>EXIC</w:t>
      </w:r>
      <w:r w:rsidRPr="001F4F07">
        <w:rPr>
          <w:sz w:val="20"/>
        </w:rPr>
        <w:t xml:space="preserve">] is ON.  The extinction coefficients can be derived from </w:t>
      </w:r>
      <w:r w:rsidR="00017E4B">
        <w:rPr>
          <w:sz w:val="20"/>
        </w:rPr>
        <w:t>S</w:t>
      </w:r>
      <w:r w:rsidRPr="001F4F07">
        <w:rPr>
          <w:sz w:val="20"/>
        </w:rPr>
        <w:t>ecchi disk or light photometer data. The input file is specified under the Extinction Coefficient file name. When the extinction coefficient is read in, all other calculations of light extinction are ignored.</w:t>
      </w:r>
    </w:p>
    <w:p w14:paraId="33AE2054" w14:textId="77777777" w:rsidR="0041037A" w:rsidRPr="00B7030B" w:rsidRDefault="0041037A">
      <w:pPr>
        <w:pStyle w:val="Example1"/>
        <w:keepLines/>
        <w:tabs>
          <w:tab w:val="left" w:pos="-1440"/>
          <w:tab w:val="left" w:pos="-720"/>
          <w:tab w:val="left" w:pos="0"/>
          <w:tab w:val="left" w:pos="817"/>
          <w:tab w:val="left" w:pos="1857"/>
          <w:tab w:val="left" w:pos="3020"/>
          <w:tab w:val="left" w:pos="4368"/>
          <w:tab w:val="left" w:pos="4988"/>
          <w:tab w:val="left" w:pos="5344"/>
          <w:tab w:val="left" w:pos="5700"/>
          <w:tab w:val="left" w:pos="6056"/>
          <w:tab w:val="left" w:pos="6412"/>
          <w:tab w:val="left" w:pos="6768"/>
          <w:tab w:val="left" w:pos="7124"/>
          <w:tab w:val="left" w:pos="7480"/>
          <w:tab w:val="left" w:pos="7836"/>
          <w:tab w:val="left" w:pos="7920"/>
        </w:tabs>
        <w:jc w:val="both"/>
        <w:rPr>
          <w:rFonts w:asciiTheme="minorHAnsi" w:hAnsiTheme="minorHAnsi"/>
        </w:rPr>
      </w:pPr>
      <w:r w:rsidRPr="00B7030B">
        <w:rPr>
          <w:rFonts w:asciiTheme="minorHAnsi" w:hAnsiTheme="minorHAnsi"/>
        </w:rPr>
        <w:t>Example</w:t>
      </w:r>
    </w:p>
    <w:p w14:paraId="3A1B04D1"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EX COEF    EXH2O    EXSS    EXOM    BETA     EXC    EXIC</w:t>
      </w:r>
    </w:p>
    <w:p w14:paraId="399498A6"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WB 1        0.25    0.01    0.01    0.45     OFF     </w:t>
      </w:r>
      <w:proofErr w:type="spellStart"/>
      <w:r w:rsidRPr="001144BB">
        <w:t>OFF</w:t>
      </w:r>
      <w:proofErr w:type="spellEnd"/>
    </w:p>
    <w:p w14:paraId="14B0E02A"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WB 2        0.25    0.01    0.01    0.45     OFF     </w:t>
      </w:r>
      <w:proofErr w:type="spellStart"/>
      <w:r w:rsidRPr="001144BB">
        <w:t>OFF</w:t>
      </w:r>
      <w:proofErr w:type="spellEnd"/>
    </w:p>
    <w:p w14:paraId="60946626"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WB 3        0.25    0.01    0.01    0.45     OFF     </w:t>
      </w:r>
      <w:proofErr w:type="spellStart"/>
      <w:r w:rsidRPr="001144BB">
        <w:t>OFF</w:t>
      </w:r>
      <w:proofErr w:type="spellEnd"/>
    </w:p>
    <w:p w14:paraId="381FB72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Related Cards and Files</w:t>
      </w:r>
    </w:p>
    <w:p w14:paraId="33C2ADA9" w14:textId="77777777" w:rsidR="0041037A" w:rsidRPr="00B7030B" w:rsidRDefault="00C51A7D">
      <w:pPr>
        <w:pStyle w:val="Relatedcards"/>
        <w:rPr>
          <w:rFonts w:asciiTheme="minorHAnsi" w:hAnsiTheme="minorHAnsi"/>
        </w:rPr>
      </w:pPr>
      <w:hyperlink w:anchor="algal_extinction" w:history="1">
        <w:r w:rsidR="0041037A" w:rsidRPr="00B7030B">
          <w:rPr>
            <w:rFonts w:asciiTheme="minorHAnsi" w:hAnsiTheme="minorHAnsi"/>
          </w:rPr>
          <w:t>Algal Extinction</w:t>
        </w:r>
      </w:hyperlink>
    </w:p>
    <w:p w14:paraId="4E8CF958" w14:textId="77777777" w:rsidR="0041037A" w:rsidRPr="00B7030B" w:rsidRDefault="00C51A7D">
      <w:pPr>
        <w:pStyle w:val="Relatedcards"/>
        <w:rPr>
          <w:rFonts w:asciiTheme="minorHAnsi" w:hAnsiTheme="minorHAnsi"/>
        </w:rPr>
      </w:pPr>
      <w:hyperlink w:anchor="light_extinction_file" w:history="1">
        <w:r w:rsidR="0041037A" w:rsidRPr="00B7030B">
          <w:rPr>
            <w:rFonts w:asciiTheme="minorHAnsi" w:hAnsiTheme="minorHAnsi"/>
          </w:rPr>
          <w:t>Light Extinction File</w:t>
        </w:r>
      </w:hyperlink>
    </w:p>
    <w:p w14:paraId="114693B7" w14:textId="77777777" w:rsidR="0041037A" w:rsidRPr="00B7030B" w:rsidRDefault="00C51A7D">
      <w:pPr>
        <w:pStyle w:val="Relatedcards"/>
        <w:rPr>
          <w:rFonts w:asciiTheme="minorHAnsi" w:hAnsiTheme="minorHAnsi"/>
        </w:rPr>
      </w:pPr>
      <w:hyperlink w:anchor="light_extinction_filename" w:history="1">
        <w:r w:rsidR="0041037A" w:rsidRPr="00B7030B">
          <w:rPr>
            <w:rFonts w:asciiTheme="minorHAnsi" w:hAnsiTheme="minorHAnsi"/>
          </w:rPr>
          <w:t>Light Extinction Filename</w:t>
        </w:r>
      </w:hyperlink>
    </w:p>
    <w:p w14:paraId="5B9D98CA" w14:textId="77777777" w:rsidR="0041037A" w:rsidRPr="00B7030B" w:rsidRDefault="0041037A" w:rsidP="00FF2124">
      <w:pPr>
        <w:pStyle w:val="Heading4"/>
        <w:spacing w:before="0" w:after="0"/>
      </w:pPr>
      <w:r w:rsidRPr="00B7030B">
        <w:br w:type="page"/>
      </w:r>
      <w:bookmarkStart w:id="1861" w:name="algal_extinction"/>
      <w:bookmarkStart w:id="1862" w:name="_Toc41047743"/>
      <w:bookmarkEnd w:id="1861"/>
      <w:r w:rsidRPr="00B7030B">
        <w:lastRenderedPageBreak/>
        <w:t>Algal Extinction (ALG EX)</w:t>
      </w:r>
      <w:bookmarkEnd w:id="1862"/>
    </w:p>
    <w:p w14:paraId="47FB57E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067D63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A91D6A4"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2-10</w:t>
      </w:r>
      <w:r w:rsidRPr="00B7030B">
        <w:rPr>
          <w:rFonts w:asciiTheme="minorHAnsi" w:hAnsiTheme="minorHAnsi"/>
        </w:rPr>
        <w:tab/>
        <w:t>EXA</w:t>
      </w:r>
      <w:r w:rsidRPr="00B7030B">
        <w:rPr>
          <w:rFonts w:asciiTheme="minorHAnsi" w:hAnsiTheme="minorHAnsi"/>
        </w:rPr>
        <w:tab/>
        <w:t>Real</w:t>
      </w:r>
      <w:r w:rsidRPr="00B7030B">
        <w:rPr>
          <w:rFonts w:asciiTheme="minorHAnsi" w:hAnsiTheme="minorHAnsi"/>
        </w:rPr>
        <w:tab/>
        <w:t>0.2</w:t>
      </w:r>
      <w:r w:rsidRPr="00B7030B">
        <w:rPr>
          <w:rFonts w:asciiTheme="minorHAnsi" w:hAnsiTheme="minorHAnsi"/>
        </w:rPr>
        <w:tab/>
      </w:r>
      <w:r w:rsidR="00422528">
        <w:rPr>
          <w:rFonts w:asciiTheme="minorHAnsi" w:hAnsiTheme="minorHAnsi"/>
        </w:rPr>
        <w:sym w:font="Symbol" w:char="F065"/>
      </w:r>
      <w:r w:rsidR="000068CF" w:rsidRPr="00B7030B">
        <w:rPr>
          <w:rFonts w:asciiTheme="minorHAnsi" w:hAnsiTheme="minorHAnsi"/>
          <w:i/>
          <w:iCs/>
          <w:vertAlign w:val="subscript"/>
        </w:rPr>
        <w:t>a</w:t>
      </w:r>
      <w:r w:rsidR="000068CF" w:rsidRPr="00B7030B">
        <w:rPr>
          <w:rFonts w:asciiTheme="minorHAnsi" w:hAnsiTheme="minorHAnsi"/>
        </w:rPr>
        <w:t>:</w:t>
      </w:r>
      <w:r w:rsidR="00FF2124">
        <w:rPr>
          <w:rFonts w:asciiTheme="minorHAnsi" w:hAnsiTheme="minorHAnsi"/>
        </w:rPr>
        <w:t xml:space="preserve"> </w:t>
      </w:r>
      <w:r w:rsidR="000068CF" w:rsidRPr="00B7030B">
        <w:rPr>
          <w:rFonts w:asciiTheme="minorHAnsi" w:hAnsiTheme="minorHAnsi"/>
        </w:rPr>
        <w:t>a</w:t>
      </w:r>
      <w:r w:rsidRPr="00B7030B">
        <w:rPr>
          <w:rFonts w:asciiTheme="minorHAnsi" w:hAnsiTheme="minorHAnsi"/>
        </w:rPr>
        <w:t>lgal light extinction,</w:t>
      </w:r>
      <w:r w:rsidRPr="00B7030B">
        <w:rPr>
          <w:rFonts w:asciiTheme="minorHAnsi" w:hAnsiTheme="minorHAnsi"/>
          <w:i/>
          <w:iCs/>
        </w:rPr>
        <w:t xml:space="preserve"> m</w:t>
      </w:r>
      <w:r w:rsidRPr="00B7030B">
        <w:rPr>
          <w:rFonts w:asciiTheme="minorHAnsi" w:hAnsiTheme="minorHAnsi"/>
          <w:i/>
          <w:iCs/>
          <w:vertAlign w:val="superscript"/>
        </w:rPr>
        <w:t>-1</w:t>
      </w:r>
      <w:r w:rsidR="007A6D81" w:rsidRPr="00B7030B">
        <w:rPr>
          <w:rFonts w:asciiTheme="minorHAnsi" w:hAnsiTheme="minorHAnsi"/>
          <w:i/>
          <w:iCs/>
          <w:vertAlign w:val="superscript"/>
        </w:rPr>
        <w:t xml:space="preserve"> </w:t>
      </w:r>
      <w:r w:rsidR="007A6D81" w:rsidRPr="00B7030B">
        <w:rPr>
          <w:rFonts w:asciiTheme="minorHAnsi" w:hAnsiTheme="minorHAnsi"/>
          <w:i/>
          <w:iCs/>
        </w:rPr>
        <w:t>/gm</w:t>
      </w:r>
      <w:r w:rsidR="007A6D81" w:rsidRPr="00B7030B">
        <w:rPr>
          <w:rFonts w:asciiTheme="minorHAnsi" w:hAnsiTheme="minorHAnsi"/>
          <w:i/>
          <w:iCs/>
          <w:vertAlign w:val="superscript"/>
        </w:rPr>
        <w:t>-3</w:t>
      </w:r>
    </w:p>
    <w:p w14:paraId="47E4498A" w14:textId="77777777" w:rsidR="0041037A" w:rsidRPr="00B7030B" w:rsidRDefault="0041037A">
      <w:pPr>
        <w:pStyle w:val="BodyText2"/>
      </w:pPr>
    </w:p>
    <w:p w14:paraId="1BE605A2" w14:textId="77777777" w:rsidR="0041037A" w:rsidRPr="001F4F07" w:rsidRDefault="0041037A">
      <w:pPr>
        <w:pStyle w:val="BodyText"/>
        <w:rPr>
          <w:sz w:val="20"/>
        </w:rPr>
      </w:pPr>
      <w:r w:rsidRPr="001F4F07">
        <w:rPr>
          <w:sz w:val="20"/>
        </w:rPr>
        <w:t xml:space="preserve">This card specifies the effect of algae on short wave solar radiation extinction in the water column.  See the </w:t>
      </w:r>
      <w:hyperlink w:anchor="extinction_coefficient" w:history="1">
        <w:r w:rsidRPr="001F4F07">
          <w:rPr>
            <w:rStyle w:val="Hyperlink"/>
            <w:rFonts w:asciiTheme="minorHAnsi" w:hAnsiTheme="minorHAnsi"/>
          </w:rPr>
          <w:t>Extinction Coefficient</w:t>
        </w:r>
      </w:hyperlink>
      <w:r w:rsidRPr="001F4F07">
        <w:rPr>
          <w:sz w:val="20"/>
        </w:rPr>
        <w:t xml:space="preserve"> card for a more complete description.</w:t>
      </w:r>
    </w:p>
    <w:p w14:paraId="6272CAC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8DB0817" w14:textId="77777777" w:rsidR="0041037A" w:rsidRPr="001144B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ALG EX       EXA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p>
    <w:p w14:paraId="35D25098" w14:textId="77777777" w:rsidR="0041037A" w:rsidRPr="001144B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             0.2     0.2     0.2</w:t>
      </w:r>
    </w:p>
    <w:p w14:paraId="606AA2D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5F536B1" w14:textId="77777777" w:rsidR="0041037A" w:rsidRPr="00B7030B" w:rsidRDefault="00C51A7D">
      <w:pPr>
        <w:pStyle w:val="Relatedcards"/>
        <w:rPr>
          <w:rFonts w:asciiTheme="minorHAnsi" w:hAnsiTheme="minorHAnsi"/>
        </w:rPr>
      </w:pPr>
      <w:hyperlink w:anchor="extinction_coefficient" w:history="1">
        <w:r w:rsidR="0041037A" w:rsidRPr="00B7030B">
          <w:rPr>
            <w:rFonts w:asciiTheme="minorHAnsi" w:hAnsiTheme="minorHAnsi"/>
          </w:rPr>
          <w:t>Extinction Coefficient</w:t>
        </w:r>
      </w:hyperlink>
    </w:p>
    <w:p w14:paraId="5B400D6D" w14:textId="77777777" w:rsidR="008A29FE" w:rsidRDefault="008A29FE" w:rsidP="00861688"/>
    <w:p w14:paraId="434FE271" w14:textId="77777777" w:rsidR="00370C23" w:rsidRPr="00B7030B" w:rsidRDefault="00370C23" w:rsidP="00FF2124">
      <w:pPr>
        <w:pStyle w:val="Heading4"/>
        <w:spacing w:before="0" w:after="0"/>
      </w:pPr>
      <w:bookmarkStart w:id="1863" w:name="_Toc41047744"/>
      <w:r w:rsidRPr="00B7030B">
        <w:t>Zooplankton Extinction (ZOO EX)</w:t>
      </w:r>
      <w:bookmarkEnd w:id="1863"/>
    </w:p>
    <w:p w14:paraId="6AAEECB4"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3BBA58F" w14:textId="77777777" w:rsidR="00370C23" w:rsidRPr="00B7030B" w:rsidRDefault="00370C23" w:rsidP="00370C23">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0CB3591" w14:textId="77777777" w:rsidR="00370C23" w:rsidRPr="00B7030B" w:rsidRDefault="00370C23" w:rsidP="00370C23">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2-10</w:t>
      </w:r>
      <w:r w:rsidRPr="00B7030B">
        <w:rPr>
          <w:rFonts w:asciiTheme="minorHAnsi" w:hAnsiTheme="minorHAnsi"/>
        </w:rPr>
        <w:tab/>
        <w:t>EXZ</w:t>
      </w:r>
      <w:r w:rsidRPr="00B7030B">
        <w:rPr>
          <w:rFonts w:asciiTheme="minorHAnsi" w:hAnsiTheme="minorHAnsi"/>
        </w:rPr>
        <w:tab/>
        <w:t>Real</w:t>
      </w:r>
      <w:r w:rsidRPr="00B7030B">
        <w:rPr>
          <w:rFonts w:asciiTheme="minorHAnsi" w:hAnsiTheme="minorHAnsi"/>
        </w:rPr>
        <w:tab/>
        <w:t>0.2</w:t>
      </w:r>
      <w:r w:rsidRPr="00B7030B">
        <w:rPr>
          <w:rFonts w:asciiTheme="minorHAnsi" w:hAnsiTheme="minorHAnsi"/>
        </w:rPr>
        <w:tab/>
      </w:r>
      <w:r w:rsidR="00422528">
        <w:rPr>
          <w:rFonts w:asciiTheme="minorHAnsi" w:hAnsiTheme="minorHAnsi"/>
        </w:rPr>
        <w:sym w:font="Symbol" w:char="F065"/>
      </w:r>
      <w:r w:rsidR="000068CF" w:rsidRPr="00B7030B">
        <w:rPr>
          <w:rFonts w:asciiTheme="minorHAnsi" w:hAnsiTheme="minorHAnsi"/>
          <w:i/>
          <w:iCs/>
          <w:vertAlign w:val="subscript"/>
        </w:rPr>
        <w:t>ZOO</w:t>
      </w:r>
      <w:r w:rsidR="000068CF" w:rsidRPr="00B7030B">
        <w:rPr>
          <w:rFonts w:asciiTheme="minorHAnsi" w:hAnsiTheme="minorHAnsi"/>
        </w:rPr>
        <w:t>:</w:t>
      </w:r>
      <w:r w:rsidR="00FF2124">
        <w:rPr>
          <w:rFonts w:asciiTheme="minorHAnsi" w:hAnsiTheme="minorHAnsi"/>
        </w:rPr>
        <w:t xml:space="preserve"> </w:t>
      </w:r>
      <w:r w:rsidR="000068CF" w:rsidRPr="00B7030B">
        <w:rPr>
          <w:rFonts w:asciiTheme="minorHAnsi" w:hAnsiTheme="minorHAnsi"/>
        </w:rPr>
        <w:t>z</w:t>
      </w:r>
      <w:r w:rsidRPr="00B7030B">
        <w:rPr>
          <w:rFonts w:asciiTheme="minorHAnsi" w:hAnsiTheme="minorHAnsi"/>
        </w:rPr>
        <w:t>ooplankton light extinction,</w:t>
      </w:r>
      <w:r w:rsidRPr="00B7030B">
        <w:rPr>
          <w:rFonts w:asciiTheme="minorHAnsi" w:hAnsiTheme="minorHAnsi"/>
          <w:i/>
          <w:iCs/>
        </w:rPr>
        <w:t xml:space="preserve"> </w:t>
      </w:r>
      <w:r w:rsidR="007A6D81" w:rsidRPr="00B7030B">
        <w:rPr>
          <w:rFonts w:asciiTheme="minorHAnsi" w:hAnsiTheme="minorHAnsi"/>
          <w:i/>
          <w:iCs/>
        </w:rPr>
        <w:t>m</w:t>
      </w:r>
      <w:r w:rsidR="007A6D81" w:rsidRPr="00B7030B">
        <w:rPr>
          <w:rFonts w:asciiTheme="minorHAnsi" w:hAnsiTheme="minorHAnsi"/>
          <w:i/>
          <w:iCs/>
          <w:vertAlign w:val="superscript"/>
        </w:rPr>
        <w:t xml:space="preserve">-1 </w:t>
      </w:r>
      <w:r w:rsidR="007A6D81" w:rsidRPr="00B7030B">
        <w:rPr>
          <w:rFonts w:asciiTheme="minorHAnsi" w:hAnsiTheme="minorHAnsi"/>
          <w:i/>
          <w:iCs/>
        </w:rPr>
        <w:t>/gm</w:t>
      </w:r>
      <w:r w:rsidR="007A6D81" w:rsidRPr="00B7030B">
        <w:rPr>
          <w:rFonts w:asciiTheme="minorHAnsi" w:hAnsiTheme="minorHAnsi"/>
          <w:i/>
          <w:iCs/>
          <w:vertAlign w:val="superscript"/>
        </w:rPr>
        <w:t>-3</w:t>
      </w:r>
    </w:p>
    <w:p w14:paraId="6ED2D49D" w14:textId="77777777" w:rsidR="00370C23" w:rsidRPr="00B7030B" w:rsidRDefault="00370C23" w:rsidP="00370C23">
      <w:pPr>
        <w:pStyle w:val="BodyText2"/>
      </w:pPr>
    </w:p>
    <w:p w14:paraId="29337C2E" w14:textId="77777777" w:rsidR="00370C23" w:rsidRPr="001F4F07" w:rsidRDefault="00370C23" w:rsidP="00370C23">
      <w:pPr>
        <w:pStyle w:val="BodyText"/>
        <w:rPr>
          <w:sz w:val="20"/>
        </w:rPr>
      </w:pPr>
      <w:r w:rsidRPr="001F4F07">
        <w:rPr>
          <w:sz w:val="20"/>
        </w:rPr>
        <w:t xml:space="preserve">This card specifies the effect of algae on short wave solar radiation extinction in the water column.  See the </w:t>
      </w:r>
      <w:hyperlink w:anchor="extinction_coefficient" w:history="1">
        <w:r w:rsidRPr="001F4F07">
          <w:rPr>
            <w:rStyle w:val="Hyperlink"/>
            <w:rFonts w:asciiTheme="minorHAnsi" w:hAnsiTheme="minorHAnsi"/>
          </w:rPr>
          <w:t>Extinction Coefficient</w:t>
        </w:r>
      </w:hyperlink>
      <w:r w:rsidRPr="001F4F07">
        <w:rPr>
          <w:sz w:val="20"/>
        </w:rPr>
        <w:t xml:space="preserve"> card for a more complete description.</w:t>
      </w:r>
    </w:p>
    <w:p w14:paraId="372FAEFA"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B58847D" w14:textId="77777777" w:rsidR="00370C23" w:rsidRPr="001144BB"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ZOO EX       EXZ     </w:t>
      </w:r>
      <w:proofErr w:type="spellStart"/>
      <w:r w:rsidRPr="001144BB">
        <w:t>EXZ</w:t>
      </w:r>
      <w:proofErr w:type="spellEnd"/>
      <w:r w:rsidRPr="001144BB">
        <w:t xml:space="preserve">     </w:t>
      </w:r>
      <w:proofErr w:type="spellStart"/>
      <w:r w:rsidRPr="001144BB">
        <w:t>EXZ</w:t>
      </w:r>
      <w:proofErr w:type="spellEnd"/>
      <w:r w:rsidRPr="001144BB">
        <w:t xml:space="preserve">     </w:t>
      </w:r>
      <w:proofErr w:type="spellStart"/>
      <w:r w:rsidRPr="001144BB">
        <w:t>EXZ</w:t>
      </w:r>
      <w:proofErr w:type="spellEnd"/>
      <w:r w:rsidRPr="001144BB">
        <w:t xml:space="preserve">     </w:t>
      </w:r>
      <w:proofErr w:type="spellStart"/>
      <w:r w:rsidRPr="001144BB">
        <w:t>EXZ</w:t>
      </w:r>
      <w:proofErr w:type="spellEnd"/>
      <w:r w:rsidRPr="001144BB">
        <w:t xml:space="preserve">     </w:t>
      </w:r>
      <w:proofErr w:type="spellStart"/>
      <w:r w:rsidRPr="001144BB">
        <w:t>EXZ</w:t>
      </w:r>
      <w:proofErr w:type="spellEnd"/>
    </w:p>
    <w:p w14:paraId="4DDF76D1" w14:textId="77777777" w:rsidR="00370C23" w:rsidRPr="001144BB"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             0.2     0.2     0.2</w:t>
      </w:r>
    </w:p>
    <w:p w14:paraId="10DE0DBD" w14:textId="77777777" w:rsidR="00370C23" w:rsidRPr="00B7030B" w:rsidRDefault="00370C23" w:rsidP="00370C23">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1C1CF06" w14:textId="77777777" w:rsidR="00370C23" w:rsidRPr="00B7030B" w:rsidRDefault="00C51A7D" w:rsidP="00370C23">
      <w:pPr>
        <w:pStyle w:val="Relatedcards"/>
        <w:rPr>
          <w:rFonts w:asciiTheme="minorHAnsi" w:hAnsiTheme="minorHAnsi"/>
        </w:rPr>
      </w:pPr>
      <w:hyperlink w:anchor="extinction_coefficient" w:history="1">
        <w:r w:rsidR="00370C23" w:rsidRPr="00B7030B">
          <w:rPr>
            <w:rFonts w:asciiTheme="minorHAnsi" w:hAnsiTheme="minorHAnsi"/>
          </w:rPr>
          <w:t>Extinction Coefficient</w:t>
        </w:r>
      </w:hyperlink>
    </w:p>
    <w:p w14:paraId="732FD7F8" w14:textId="77777777" w:rsidR="00370C23" w:rsidRPr="00B7030B" w:rsidRDefault="00370C23" w:rsidP="00370C23"/>
    <w:p w14:paraId="0D7D272E" w14:textId="77777777" w:rsidR="00370C23" w:rsidRPr="00B7030B" w:rsidRDefault="00370C23" w:rsidP="00FF2124">
      <w:pPr>
        <w:pStyle w:val="Heading4"/>
        <w:spacing w:before="0" w:after="0"/>
      </w:pPr>
      <w:r w:rsidRPr="00B7030B">
        <w:br w:type="page"/>
      </w:r>
      <w:bookmarkStart w:id="1864" w:name="_Toc41047745"/>
      <w:r w:rsidRPr="00B7030B">
        <w:lastRenderedPageBreak/>
        <w:t>Macrophyte Extinction (MAC EX)</w:t>
      </w:r>
      <w:bookmarkEnd w:id="1864"/>
    </w:p>
    <w:p w14:paraId="1554BA59"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6E7DA95E" w14:textId="77777777" w:rsidR="00370C23" w:rsidRPr="00B7030B" w:rsidRDefault="00370C23" w:rsidP="00370C23">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5D76E76" w14:textId="77777777" w:rsidR="00370C23" w:rsidRPr="00B7030B" w:rsidRDefault="00370C23" w:rsidP="00370C23">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2-10</w:t>
      </w:r>
      <w:r w:rsidRPr="00B7030B">
        <w:rPr>
          <w:rFonts w:asciiTheme="minorHAnsi" w:hAnsiTheme="minorHAnsi"/>
        </w:rPr>
        <w:tab/>
        <w:t>EXM</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r>
      <w:r w:rsidR="00422528">
        <w:rPr>
          <w:rFonts w:asciiTheme="minorHAnsi" w:hAnsiTheme="minorHAnsi"/>
        </w:rPr>
        <w:sym w:font="Symbol" w:char="F065"/>
      </w:r>
      <w:r w:rsidR="000068CF" w:rsidRPr="00B7030B">
        <w:rPr>
          <w:rFonts w:asciiTheme="minorHAnsi" w:hAnsiTheme="minorHAnsi"/>
          <w:position w:val="-6"/>
        </w:rPr>
        <w:t>macro</w:t>
      </w:r>
      <w:r w:rsidR="000068CF" w:rsidRPr="00B7030B">
        <w:rPr>
          <w:rFonts w:asciiTheme="minorHAnsi" w:hAnsiTheme="minorHAnsi"/>
        </w:rPr>
        <w:t>:</w:t>
      </w:r>
      <w:r w:rsidR="00FF2124">
        <w:rPr>
          <w:rFonts w:asciiTheme="minorHAnsi" w:hAnsiTheme="minorHAnsi"/>
        </w:rPr>
        <w:t xml:space="preserve"> </w:t>
      </w:r>
      <w:r w:rsidR="000068CF" w:rsidRPr="00B7030B">
        <w:rPr>
          <w:rFonts w:asciiTheme="minorHAnsi" w:hAnsiTheme="minorHAnsi"/>
        </w:rPr>
        <w:t>m</w:t>
      </w:r>
      <w:r w:rsidRPr="00B7030B">
        <w:rPr>
          <w:rFonts w:asciiTheme="minorHAnsi" w:hAnsiTheme="minorHAnsi"/>
        </w:rPr>
        <w:t>acrophyte light extinction,</w:t>
      </w:r>
      <w:r w:rsidRPr="00B7030B">
        <w:rPr>
          <w:rFonts w:asciiTheme="minorHAnsi" w:hAnsiTheme="minorHAnsi"/>
          <w:i/>
          <w:iCs/>
        </w:rPr>
        <w:t xml:space="preserve"> </w:t>
      </w:r>
      <w:r w:rsidR="007A6D81" w:rsidRPr="00B7030B">
        <w:rPr>
          <w:rFonts w:asciiTheme="minorHAnsi" w:hAnsiTheme="minorHAnsi"/>
          <w:i/>
          <w:iCs/>
        </w:rPr>
        <w:t>m</w:t>
      </w:r>
      <w:r w:rsidR="007A6D81" w:rsidRPr="00B7030B">
        <w:rPr>
          <w:rFonts w:asciiTheme="minorHAnsi" w:hAnsiTheme="minorHAnsi"/>
          <w:i/>
          <w:iCs/>
          <w:vertAlign w:val="superscript"/>
        </w:rPr>
        <w:t xml:space="preserve">-1 </w:t>
      </w:r>
      <w:r w:rsidR="007A6D81" w:rsidRPr="00B7030B">
        <w:rPr>
          <w:rFonts w:asciiTheme="minorHAnsi" w:hAnsiTheme="minorHAnsi"/>
          <w:i/>
          <w:iCs/>
        </w:rPr>
        <w:t>/gm</w:t>
      </w:r>
      <w:r w:rsidR="007A6D81" w:rsidRPr="00B7030B">
        <w:rPr>
          <w:rFonts w:asciiTheme="minorHAnsi" w:hAnsiTheme="minorHAnsi"/>
          <w:i/>
          <w:iCs/>
          <w:vertAlign w:val="superscript"/>
        </w:rPr>
        <w:t>-3</w:t>
      </w:r>
    </w:p>
    <w:p w14:paraId="14B593B0" w14:textId="77777777" w:rsidR="00370C23" w:rsidRPr="00B7030B" w:rsidRDefault="00370C23" w:rsidP="00370C23">
      <w:pPr>
        <w:pStyle w:val="BodyText2"/>
      </w:pPr>
    </w:p>
    <w:p w14:paraId="14EF9338" w14:textId="77777777" w:rsidR="00370C23" w:rsidRPr="008A29FE" w:rsidRDefault="00370C23" w:rsidP="00370C23">
      <w:pPr>
        <w:pStyle w:val="BodyText"/>
        <w:rPr>
          <w:sz w:val="20"/>
        </w:rPr>
      </w:pPr>
      <w:r w:rsidRPr="008A29FE">
        <w:rPr>
          <w:sz w:val="20"/>
        </w:rPr>
        <w:t xml:space="preserve">This card specifies the effect of macrophytes on short wave solar radiation extinction in the water column.  See the </w:t>
      </w:r>
      <w:hyperlink w:anchor="extinction_coefficient" w:history="1">
        <w:r w:rsidRPr="008A29FE">
          <w:rPr>
            <w:rStyle w:val="Hyperlink"/>
            <w:rFonts w:asciiTheme="minorHAnsi" w:hAnsiTheme="minorHAnsi"/>
          </w:rPr>
          <w:t>Extinction Coefficient</w:t>
        </w:r>
      </w:hyperlink>
      <w:r w:rsidRPr="008A29FE">
        <w:rPr>
          <w:sz w:val="20"/>
        </w:rPr>
        <w:t xml:space="preserve"> card for a more complete description.</w:t>
      </w:r>
    </w:p>
    <w:p w14:paraId="45EF7B5F" w14:textId="77777777" w:rsidR="00DA26E2" w:rsidRPr="008A29FE" w:rsidRDefault="00DA26E2" w:rsidP="00370C23">
      <w:pPr>
        <w:pStyle w:val="BodyText"/>
        <w:rPr>
          <w:sz w:val="20"/>
        </w:rPr>
      </w:pPr>
      <w:r w:rsidRPr="008A29FE">
        <w:rPr>
          <w:sz w:val="20"/>
        </w:rPr>
        <w:t>Berger (2000) compiled the following literature values of light extinction for macrophytes in the following table.</w:t>
      </w:r>
    </w:p>
    <w:p w14:paraId="0F5CD5EA" w14:textId="118C3137" w:rsidR="00DA26E2" w:rsidRPr="00B7030B" w:rsidRDefault="00DA26E2" w:rsidP="00EE7164">
      <w:pPr>
        <w:pStyle w:val="Caption"/>
      </w:pPr>
      <w:bookmarkStart w:id="1865" w:name="_Ref487195136"/>
      <w:bookmarkStart w:id="1866" w:name="_Toc498893236"/>
      <w:bookmarkStart w:id="1867" w:name="_Toc13665508"/>
      <w:bookmarkStart w:id="1868" w:name="_Toc37942958"/>
      <w:r w:rsidRPr="00B7030B">
        <w:t xml:space="preserve">Table </w:t>
      </w:r>
      <w:r w:rsidR="00F812F1">
        <w:fldChar w:fldCharType="begin"/>
      </w:r>
      <w:r w:rsidR="00F812F1">
        <w:instrText xml:space="preserve"> SEQ Table \* ARABIC </w:instrText>
      </w:r>
      <w:r w:rsidR="00F812F1">
        <w:fldChar w:fldCharType="separate"/>
      </w:r>
      <w:r w:rsidR="00795A65">
        <w:rPr>
          <w:noProof/>
        </w:rPr>
        <w:t>12</w:t>
      </w:r>
      <w:r w:rsidR="00F812F1">
        <w:rPr>
          <w:noProof/>
        </w:rPr>
        <w:fldChar w:fldCharType="end"/>
      </w:r>
      <w:bookmarkEnd w:id="1865"/>
      <w:r w:rsidRPr="00B7030B">
        <w:t>.  Literature values for light extinction due to macrophyte plant tissue concentration.</w:t>
      </w:r>
      <w:bookmarkEnd w:id="1866"/>
      <w:bookmarkEnd w:id="1867"/>
      <w:bookmarkEnd w:id="1868"/>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952"/>
        <w:gridCol w:w="2952"/>
        <w:gridCol w:w="2574"/>
      </w:tblGrid>
      <w:tr w:rsidR="00DA26E2" w:rsidRPr="00B7030B" w14:paraId="7F984F76" w14:textId="77777777">
        <w:trPr>
          <w:tblHeader/>
        </w:trPr>
        <w:tc>
          <w:tcPr>
            <w:tcW w:w="2952" w:type="dxa"/>
            <w:tcBorders>
              <w:top w:val="double" w:sz="4" w:space="0" w:color="auto"/>
              <w:bottom w:val="single" w:sz="12" w:space="0" w:color="auto"/>
            </w:tcBorders>
          </w:tcPr>
          <w:p w14:paraId="778722C8" w14:textId="77777777" w:rsidR="00DA26E2" w:rsidRPr="00B7030B" w:rsidRDefault="00DA26E2" w:rsidP="00EF6304">
            <w:pPr>
              <w:pStyle w:val="tableinsides"/>
            </w:pPr>
            <w:r w:rsidRPr="00B7030B">
              <w:t>Species</w:t>
            </w:r>
          </w:p>
        </w:tc>
        <w:tc>
          <w:tcPr>
            <w:tcW w:w="2952" w:type="dxa"/>
            <w:tcBorders>
              <w:top w:val="double" w:sz="4" w:space="0" w:color="auto"/>
              <w:bottom w:val="single" w:sz="12" w:space="0" w:color="auto"/>
            </w:tcBorders>
          </w:tcPr>
          <w:p w14:paraId="164E5C61" w14:textId="77777777" w:rsidR="00DA26E2" w:rsidRPr="00B7030B" w:rsidRDefault="00DA26E2" w:rsidP="00EF6304">
            <w:pPr>
              <w:pStyle w:val="tableinsides"/>
            </w:pPr>
            <w:r w:rsidRPr="00B7030B">
              <w:t>Light extinction due to macrophyte concentration, m</w:t>
            </w:r>
            <w:r w:rsidRPr="00B7030B">
              <w:rPr>
                <w:vertAlign w:val="superscript"/>
              </w:rPr>
              <w:t>3</w:t>
            </w:r>
            <w:r w:rsidRPr="00B7030B">
              <w:t>m</w:t>
            </w:r>
            <w:r w:rsidRPr="00B7030B">
              <w:rPr>
                <w:vertAlign w:val="superscript"/>
              </w:rPr>
              <w:t>-1</w:t>
            </w:r>
            <w:r w:rsidRPr="00B7030B">
              <w:t>g</w:t>
            </w:r>
            <w:r w:rsidRPr="00B7030B">
              <w:rPr>
                <w:vertAlign w:val="superscript"/>
              </w:rPr>
              <w:t>-1</w:t>
            </w:r>
          </w:p>
        </w:tc>
        <w:tc>
          <w:tcPr>
            <w:tcW w:w="2574" w:type="dxa"/>
            <w:tcBorders>
              <w:top w:val="double" w:sz="4" w:space="0" w:color="auto"/>
              <w:bottom w:val="single" w:sz="12" w:space="0" w:color="auto"/>
            </w:tcBorders>
          </w:tcPr>
          <w:p w14:paraId="573AA351" w14:textId="77777777" w:rsidR="00DA26E2" w:rsidRPr="00B7030B" w:rsidRDefault="00DA26E2" w:rsidP="00EF6304">
            <w:pPr>
              <w:pStyle w:val="tableinsides"/>
            </w:pPr>
            <w:r w:rsidRPr="00B7030B">
              <w:t>Reference</w:t>
            </w:r>
          </w:p>
        </w:tc>
      </w:tr>
      <w:tr w:rsidR="00DA26E2" w:rsidRPr="00B7030B" w14:paraId="6776230C" w14:textId="77777777">
        <w:tc>
          <w:tcPr>
            <w:tcW w:w="2952" w:type="dxa"/>
            <w:tcBorders>
              <w:top w:val="nil"/>
            </w:tcBorders>
          </w:tcPr>
          <w:p w14:paraId="112D576F" w14:textId="77777777" w:rsidR="00DA26E2" w:rsidRPr="00B7030B" w:rsidRDefault="00DA26E2" w:rsidP="00EF6304">
            <w:pPr>
              <w:pStyle w:val="tableinsides"/>
            </w:pPr>
            <w:proofErr w:type="spellStart"/>
            <w:r w:rsidRPr="00B7030B">
              <w:rPr>
                <w:i/>
              </w:rPr>
              <w:t>Myriophyllum</w:t>
            </w:r>
            <w:proofErr w:type="spellEnd"/>
            <w:r w:rsidRPr="00B7030B">
              <w:rPr>
                <w:i/>
              </w:rPr>
              <w:t xml:space="preserve"> spicatum</w:t>
            </w:r>
            <w:r w:rsidRPr="00B7030B">
              <w:t xml:space="preserve"> L.</w:t>
            </w:r>
          </w:p>
        </w:tc>
        <w:tc>
          <w:tcPr>
            <w:tcW w:w="2952" w:type="dxa"/>
            <w:tcBorders>
              <w:top w:val="nil"/>
            </w:tcBorders>
          </w:tcPr>
          <w:p w14:paraId="137FF0A7" w14:textId="77777777" w:rsidR="00DA26E2" w:rsidRPr="00B7030B" w:rsidRDefault="00DA26E2" w:rsidP="00EF6304">
            <w:pPr>
              <w:pStyle w:val="tableinsides"/>
            </w:pPr>
            <w:r w:rsidRPr="00B7030B">
              <w:t>0.01</w:t>
            </w:r>
          </w:p>
        </w:tc>
        <w:tc>
          <w:tcPr>
            <w:tcW w:w="2574" w:type="dxa"/>
            <w:tcBorders>
              <w:top w:val="nil"/>
            </w:tcBorders>
          </w:tcPr>
          <w:p w14:paraId="2E3FFA68" w14:textId="77777777" w:rsidR="00DA26E2" w:rsidRPr="00B7030B" w:rsidRDefault="00DA26E2" w:rsidP="00EF6304">
            <w:pPr>
              <w:pStyle w:val="tableinsides"/>
            </w:pPr>
            <w:proofErr w:type="spellStart"/>
            <w:r w:rsidRPr="00B7030B">
              <w:t>Ikusima</w:t>
            </w:r>
            <w:proofErr w:type="spellEnd"/>
            <w:r w:rsidRPr="00B7030B">
              <w:t>, 1970</w:t>
            </w:r>
          </w:p>
        </w:tc>
      </w:tr>
      <w:tr w:rsidR="00DA26E2" w:rsidRPr="00B7030B" w14:paraId="074F9BF6" w14:textId="77777777">
        <w:tc>
          <w:tcPr>
            <w:tcW w:w="2952" w:type="dxa"/>
          </w:tcPr>
          <w:p w14:paraId="3A2B7733" w14:textId="77777777" w:rsidR="00DA26E2" w:rsidRPr="00B7030B" w:rsidRDefault="00DA26E2" w:rsidP="00EF6304">
            <w:pPr>
              <w:pStyle w:val="tableinsides"/>
            </w:pPr>
            <w:proofErr w:type="spellStart"/>
            <w:r w:rsidRPr="00B7030B">
              <w:rPr>
                <w:i/>
              </w:rPr>
              <w:t>Myriophyllum</w:t>
            </w:r>
            <w:proofErr w:type="spellEnd"/>
            <w:r w:rsidRPr="00B7030B">
              <w:rPr>
                <w:i/>
              </w:rPr>
              <w:t xml:space="preserve"> spicatum</w:t>
            </w:r>
            <w:r w:rsidRPr="00B7030B">
              <w:t xml:space="preserve"> L.</w:t>
            </w:r>
          </w:p>
        </w:tc>
        <w:tc>
          <w:tcPr>
            <w:tcW w:w="2952" w:type="dxa"/>
          </w:tcPr>
          <w:p w14:paraId="3088B253" w14:textId="77777777" w:rsidR="00DA26E2" w:rsidRPr="00B7030B" w:rsidRDefault="00DA26E2" w:rsidP="00EF6304">
            <w:pPr>
              <w:pStyle w:val="tableinsides"/>
            </w:pPr>
            <w:r w:rsidRPr="00B7030B">
              <w:t>0.006</w:t>
            </w:r>
          </w:p>
        </w:tc>
        <w:tc>
          <w:tcPr>
            <w:tcW w:w="2574" w:type="dxa"/>
          </w:tcPr>
          <w:p w14:paraId="072DE8FB" w14:textId="77777777" w:rsidR="00DA26E2" w:rsidRPr="00B7030B" w:rsidRDefault="00DA26E2" w:rsidP="00EF6304">
            <w:pPr>
              <w:pStyle w:val="tableinsides"/>
            </w:pPr>
            <w:r w:rsidRPr="00B7030B">
              <w:t>Titus and Adams, 1979</w:t>
            </w:r>
          </w:p>
        </w:tc>
      </w:tr>
      <w:tr w:rsidR="00DA26E2" w:rsidRPr="00B7030B" w14:paraId="0400F3E9" w14:textId="77777777">
        <w:tc>
          <w:tcPr>
            <w:tcW w:w="2952" w:type="dxa"/>
          </w:tcPr>
          <w:p w14:paraId="141ED761" w14:textId="77777777" w:rsidR="00DA26E2" w:rsidRPr="00B7030B" w:rsidRDefault="00DA26E2" w:rsidP="00EF6304">
            <w:pPr>
              <w:pStyle w:val="tableinsides"/>
            </w:pPr>
            <w:r w:rsidRPr="00B7030B">
              <w:rPr>
                <w:i/>
              </w:rPr>
              <w:t>Vallisneria americana</w:t>
            </w:r>
            <w:r w:rsidRPr="00B7030B">
              <w:t xml:space="preserve"> </w:t>
            </w:r>
            <w:proofErr w:type="spellStart"/>
            <w:r w:rsidRPr="00B7030B">
              <w:t>Michx</w:t>
            </w:r>
            <w:proofErr w:type="spellEnd"/>
            <w:r w:rsidRPr="00B7030B">
              <w:t>.</w:t>
            </w:r>
          </w:p>
        </w:tc>
        <w:tc>
          <w:tcPr>
            <w:tcW w:w="2952" w:type="dxa"/>
          </w:tcPr>
          <w:p w14:paraId="7E3961C0" w14:textId="77777777" w:rsidR="00DA26E2" w:rsidRPr="00B7030B" w:rsidRDefault="00DA26E2" w:rsidP="00EF6304">
            <w:pPr>
              <w:pStyle w:val="tableinsides"/>
            </w:pPr>
            <w:r w:rsidRPr="00B7030B">
              <w:t>0.013 to 0.019</w:t>
            </w:r>
          </w:p>
        </w:tc>
        <w:tc>
          <w:tcPr>
            <w:tcW w:w="2574" w:type="dxa"/>
          </w:tcPr>
          <w:p w14:paraId="7A6807D2" w14:textId="77777777" w:rsidR="00DA26E2" w:rsidRPr="00B7030B" w:rsidRDefault="00DA26E2" w:rsidP="00EF6304">
            <w:pPr>
              <w:pStyle w:val="tableinsides"/>
            </w:pPr>
            <w:r w:rsidRPr="00B7030B">
              <w:t>Titus and Adams, 1979</w:t>
            </w:r>
          </w:p>
        </w:tc>
      </w:tr>
      <w:tr w:rsidR="00DA26E2" w:rsidRPr="00B7030B" w14:paraId="6CED2E04" w14:textId="77777777">
        <w:tc>
          <w:tcPr>
            <w:tcW w:w="2952" w:type="dxa"/>
          </w:tcPr>
          <w:p w14:paraId="3399E56C" w14:textId="77777777" w:rsidR="00DA26E2" w:rsidRPr="00B7030B" w:rsidRDefault="00DA26E2" w:rsidP="00EF6304">
            <w:pPr>
              <w:pStyle w:val="tableinsides"/>
              <w:rPr>
                <w:i/>
              </w:rPr>
            </w:pPr>
            <w:proofErr w:type="spellStart"/>
            <w:r w:rsidRPr="00B7030B">
              <w:rPr>
                <w:i/>
              </w:rPr>
              <w:t>Potamogeton</w:t>
            </w:r>
            <w:proofErr w:type="spellEnd"/>
            <w:r w:rsidRPr="00B7030B">
              <w:rPr>
                <w:i/>
              </w:rPr>
              <w:t xml:space="preserve"> </w:t>
            </w:r>
            <w:proofErr w:type="spellStart"/>
            <w:r w:rsidRPr="00B7030B">
              <w:rPr>
                <w:i/>
              </w:rPr>
              <w:t>pectinatus</w:t>
            </w:r>
            <w:proofErr w:type="spellEnd"/>
          </w:p>
        </w:tc>
        <w:tc>
          <w:tcPr>
            <w:tcW w:w="2952" w:type="dxa"/>
          </w:tcPr>
          <w:p w14:paraId="3203276B" w14:textId="77777777" w:rsidR="00DA26E2" w:rsidRPr="00B7030B" w:rsidRDefault="00DA26E2" w:rsidP="00EF6304">
            <w:pPr>
              <w:pStyle w:val="tableinsides"/>
            </w:pPr>
            <w:r w:rsidRPr="00B7030B">
              <w:t>0.024</w:t>
            </w:r>
          </w:p>
        </w:tc>
        <w:tc>
          <w:tcPr>
            <w:tcW w:w="2574" w:type="dxa"/>
          </w:tcPr>
          <w:p w14:paraId="3E0BFCC7" w14:textId="77777777" w:rsidR="00DA26E2" w:rsidRPr="00B7030B" w:rsidRDefault="00DA26E2" w:rsidP="00EF6304">
            <w:pPr>
              <w:pStyle w:val="tableinsides"/>
            </w:pPr>
            <w:r w:rsidRPr="00B7030B">
              <w:t>Van der Bijl et al., 1989</w:t>
            </w:r>
          </w:p>
        </w:tc>
      </w:tr>
    </w:tbl>
    <w:p w14:paraId="620B337B" w14:textId="77777777" w:rsidR="00DA26E2" w:rsidRPr="00B7030B" w:rsidRDefault="00DA26E2" w:rsidP="00DA26E2">
      <w:pPr>
        <w:pStyle w:val="Header"/>
        <w:tabs>
          <w:tab w:val="clear" w:pos="8640"/>
        </w:tabs>
        <w:rPr>
          <w:rFonts w:asciiTheme="minorHAnsi" w:hAnsiTheme="minorHAnsi"/>
        </w:rPr>
      </w:pPr>
    </w:p>
    <w:p w14:paraId="62C2E267" w14:textId="77777777" w:rsidR="00DA26E2" w:rsidRPr="00B7030B" w:rsidRDefault="00DA26E2" w:rsidP="00370C23">
      <w:pPr>
        <w:pStyle w:val="BodyText"/>
      </w:pPr>
    </w:p>
    <w:p w14:paraId="697478C2"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449A788" w14:textId="77777777" w:rsidR="00370C23" w:rsidRPr="001144BB"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MACRO EX     EXM     </w:t>
      </w:r>
      <w:proofErr w:type="spellStart"/>
      <w:r w:rsidRPr="001144BB">
        <w:t>EXM</w:t>
      </w:r>
      <w:proofErr w:type="spellEnd"/>
      <w:r w:rsidRPr="001144BB">
        <w:t xml:space="preserve">     </w:t>
      </w:r>
      <w:proofErr w:type="spellStart"/>
      <w:r w:rsidRPr="001144BB">
        <w:t>EXM</w:t>
      </w:r>
      <w:proofErr w:type="spellEnd"/>
      <w:r w:rsidRPr="001144BB">
        <w:t xml:space="preserve">     </w:t>
      </w:r>
      <w:proofErr w:type="spellStart"/>
      <w:r w:rsidRPr="001144BB">
        <w:t>EXM</w:t>
      </w:r>
      <w:proofErr w:type="spellEnd"/>
      <w:r w:rsidRPr="001144BB">
        <w:t xml:space="preserve">     </w:t>
      </w:r>
      <w:proofErr w:type="spellStart"/>
      <w:r w:rsidRPr="001144BB">
        <w:t>EXM</w:t>
      </w:r>
      <w:proofErr w:type="spellEnd"/>
      <w:r w:rsidRPr="001144BB">
        <w:t xml:space="preserve">     </w:t>
      </w:r>
      <w:proofErr w:type="spellStart"/>
      <w:r w:rsidRPr="001144BB">
        <w:t>EXM</w:t>
      </w:r>
      <w:proofErr w:type="spellEnd"/>
    </w:p>
    <w:p w14:paraId="08ACEC51" w14:textId="77777777" w:rsidR="00370C23" w:rsidRPr="001144BB"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          0.0100</w:t>
      </w:r>
    </w:p>
    <w:p w14:paraId="6CF2A615" w14:textId="77777777" w:rsidR="00370C23" w:rsidRPr="00B7030B" w:rsidRDefault="00370C23" w:rsidP="00370C23">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3DA587C" w14:textId="77777777" w:rsidR="00370C23" w:rsidRPr="00B7030B" w:rsidRDefault="00C51A7D" w:rsidP="00370C23">
      <w:pPr>
        <w:pStyle w:val="Relatedcards"/>
        <w:rPr>
          <w:rFonts w:asciiTheme="minorHAnsi" w:hAnsiTheme="minorHAnsi"/>
        </w:rPr>
      </w:pPr>
      <w:hyperlink w:anchor="extinction_coefficient" w:history="1">
        <w:r w:rsidR="00370C23" w:rsidRPr="00B7030B">
          <w:rPr>
            <w:rFonts w:asciiTheme="minorHAnsi" w:hAnsiTheme="minorHAnsi"/>
          </w:rPr>
          <w:t>Extinction Coefficient</w:t>
        </w:r>
      </w:hyperlink>
    </w:p>
    <w:p w14:paraId="5A815367" w14:textId="77777777" w:rsidR="0041037A" w:rsidRPr="00B7030B" w:rsidRDefault="0041037A" w:rsidP="00422528">
      <w:pPr>
        <w:pStyle w:val="Heading4"/>
        <w:spacing w:before="0" w:after="0"/>
      </w:pPr>
      <w:r w:rsidRPr="00B7030B">
        <w:br w:type="page"/>
      </w:r>
      <w:bookmarkStart w:id="1869" w:name="generic"/>
      <w:bookmarkStart w:id="1870" w:name="_Toc41047746"/>
      <w:bookmarkEnd w:id="1869"/>
      <w:r w:rsidRPr="00B7030B">
        <w:lastRenderedPageBreak/>
        <w:t>Generic Constituent (GENERIC)</w:t>
      </w:r>
      <w:bookmarkEnd w:id="1870"/>
    </w:p>
    <w:p w14:paraId="2E6985C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13D608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AAD2150" w14:textId="1A4EB578"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CGQ10</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del w:id="1871" w:author="Honnalore Steissberg" w:date="2021-08-04T15:57:00Z">
        <w:r w:rsidRPr="00B7030B" w:rsidDel="00215E23">
          <w:rPr>
            <w:rFonts w:asciiTheme="minorHAnsi" w:hAnsiTheme="minorHAnsi"/>
          </w:rPr>
          <w:delText>Arhennius</w:delText>
        </w:r>
      </w:del>
      <w:ins w:id="1872" w:author="Honnalore Steissberg" w:date="2021-08-04T15:57:00Z">
        <w:r w:rsidR="00215E23" w:rsidRPr="00B7030B">
          <w:rPr>
            <w:rFonts w:asciiTheme="minorHAnsi" w:hAnsiTheme="minorHAnsi"/>
          </w:rPr>
          <w:t>Arrhenius</w:t>
        </w:r>
      </w:ins>
      <w:r w:rsidRPr="00B7030B">
        <w:rPr>
          <w:rFonts w:asciiTheme="minorHAnsi" w:hAnsiTheme="minorHAnsi"/>
        </w:rPr>
        <w:t xml:space="preserve"> temperature rate multiplier</w:t>
      </w:r>
      <w:r w:rsidR="000C6C68">
        <w:rPr>
          <w:rFonts w:asciiTheme="minorHAnsi" w:hAnsiTheme="minorHAnsi"/>
        </w:rPr>
        <w:t>, theta</w:t>
      </w:r>
    </w:p>
    <w:p w14:paraId="6EE3E71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CG0DK</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0-order decay rate,</w:t>
      </w:r>
      <w:r w:rsidRPr="00B7030B">
        <w:rPr>
          <w:rFonts w:asciiTheme="minorHAnsi" w:hAnsiTheme="minorHAnsi"/>
          <w:i/>
          <w:iCs/>
        </w:rPr>
        <w:t xml:space="preserve"> </w:t>
      </w:r>
      <w:r w:rsidR="00E652BA" w:rsidRPr="00B7030B">
        <w:rPr>
          <w:rFonts w:asciiTheme="minorHAnsi" w:hAnsiTheme="minorHAnsi"/>
          <w:i/>
          <w:iCs/>
        </w:rPr>
        <w:t>with mass concentration units: gm</w:t>
      </w:r>
      <w:r w:rsidR="00E652BA" w:rsidRPr="00B7030B">
        <w:rPr>
          <w:rFonts w:asciiTheme="minorHAnsi" w:hAnsiTheme="minorHAnsi"/>
          <w:i/>
          <w:iCs/>
          <w:vertAlign w:val="superscript"/>
        </w:rPr>
        <w:t>-3</w:t>
      </w:r>
      <w:r w:rsidRPr="00B7030B">
        <w:rPr>
          <w:rFonts w:asciiTheme="minorHAnsi" w:hAnsiTheme="minorHAnsi"/>
          <w:i/>
          <w:iCs/>
        </w:rPr>
        <w:t>day</w:t>
      </w:r>
      <w:r w:rsidRPr="00B7030B">
        <w:rPr>
          <w:rFonts w:asciiTheme="minorHAnsi" w:hAnsiTheme="minorHAnsi"/>
          <w:i/>
          <w:iCs/>
          <w:vertAlign w:val="superscript"/>
        </w:rPr>
        <w:t>-1</w:t>
      </w:r>
    </w:p>
    <w:p w14:paraId="3824F57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4</w:t>
      </w:r>
      <w:r w:rsidRPr="00B7030B">
        <w:rPr>
          <w:rFonts w:asciiTheme="minorHAnsi" w:hAnsiTheme="minorHAnsi"/>
        </w:rPr>
        <w:tab/>
        <w:t>CG1DK</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1st -order decay rate, </w:t>
      </w:r>
      <w:r w:rsidRPr="00B7030B">
        <w:rPr>
          <w:rFonts w:asciiTheme="minorHAnsi" w:hAnsiTheme="minorHAnsi"/>
          <w:i/>
          <w:iCs/>
        </w:rPr>
        <w:t>day</w:t>
      </w:r>
      <w:r w:rsidRPr="00B7030B">
        <w:rPr>
          <w:rFonts w:asciiTheme="minorHAnsi" w:hAnsiTheme="minorHAnsi"/>
          <w:i/>
          <w:iCs/>
          <w:vertAlign w:val="superscript"/>
        </w:rPr>
        <w:t>-1</w:t>
      </w:r>
    </w:p>
    <w:p w14:paraId="7CEA5C67" w14:textId="77777777" w:rsidR="0041037A"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5</w:t>
      </w:r>
      <w:r w:rsidRPr="00B7030B">
        <w:rPr>
          <w:rFonts w:asciiTheme="minorHAnsi" w:hAnsiTheme="minorHAnsi"/>
        </w:rPr>
        <w:tab/>
        <w:t>CGS</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Settling rate, </w:t>
      </w:r>
      <w:r w:rsidRPr="00B7030B">
        <w:rPr>
          <w:rFonts w:asciiTheme="minorHAnsi" w:hAnsiTheme="minorHAnsi"/>
          <w:i/>
          <w:iCs/>
        </w:rPr>
        <w:t>m day</w:t>
      </w:r>
      <w:r w:rsidRPr="00B7030B">
        <w:rPr>
          <w:rFonts w:asciiTheme="minorHAnsi" w:hAnsiTheme="minorHAnsi"/>
          <w:i/>
          <w:iCs/>
          <w:vertAlign w:val="superscript"/>
        </w:rPr>
        <w:t>-1</w:t>
      </w:r>
    </w:p>
    <w:p w14:paraId="45E7CAC3" w14:textId="77777777" w:rsidR="0041037A" w:rsidRDefault="00CA2631" w:rsidP="00CA2631">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vertAlign w:val="superscript"/>
        </w:rPr>
      </w:pPr>
      <w:r>
        <w:rPr>
          <w:rFonts w:asciiTheme="minorHAnsi" w:hAnsiTheme="minorHAnsi"/>
        </w:rPr>
        <w:t>6</w:t>
      </w:r>
      <w:r>
        <w:rPr>
          <w:rFonts w:asciiTheme="minorHAnsi" w:hAnsiTheme="minorHAnsi"/>
        </w:rPr>
        <w:tab/>
        <w:t>CGLDK</w:t>
      </w:r>
      <w:r>
        <w:rPr>
          <w:rFonts w:asciiTheme="minorHAnsi" w:hAnsiTheme="minorHAnsi"/>
        </w:rPr>
        <w:tab/>
        <w:t>Real</w:t>
      </w:r>
      <w:r>
        <w:rPr>
          <w:rFonts w:asciiTheme="minorHAnsi" w:hAnsiTheme="minorHAnsi"/>
        </w:rPr>
        <w:tab/>
      </w:r>
      <w:r>
        <w:rPr>
          <w:rFonts w:asciiTheme="minorHAnsi" w:hAnsiTheme="minorHAnsi"/>
        </w:rPr>
        <w:tab/>
        <w:t xml:space="preserve">Photodegradation parameter, </w:t>
      </w:r>
      <w:r w:rsidRPr="00CA2631">
        <w:rPr>
          <w:rFonts w:asciiTheme="minorHAnsi" w:hAnsiTheme="minorHAnsi"/>
          <w:i/>
        </w:rPr>
        <w:t>m</w:t>
      </w:r>
      <w:r w:rsidRPr="00CA2631">
        <w:rPr>
          <w:rFonts w:asciiTheme="minorHAnsi" w:hAnsiTheme="minorHAnsi"/>
          <w:i/>
          <w:vertAlign w:val="superscript"/>
        </w:rPr>
        <w:t>2</w:t>
      </w:r>
      <w:r w:rsidRPr="00CA2631">
        <w:rPr>
          <w:rFonts w:asciiTheme="minorHAnsi" w:hAnsiTheme="minorHAnsi"/>
          <w:i/>
        </w:rPr>
        <w:t>J</w:t>
      </w:r>
      <w:r w:rsidRPr="00CA2631">
        <w:rPr>
          <w:rFonts w:asciiTheme="minorHAnsi" w:hAnsiTheme="minorHAnsi"/>
          <w:i/>
          <w:vertAlign w:val="superscript"/>
        </w:rPr>
        <w:t>-1</w:t>
      </w:r>
    </w:p>
    <w:p w14:paraId="685A71AE" w14:textId="77777777" w:rsidR="00CA2631" w:rsidRDefault="00CA2631" w:rsidP="00CA2631">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rPr>
      </w:pPr>
      <w:r>
        <w:rPr>
          <w:rFonts w:asciiTheme="minorHAnsi" w:hAnsiTheme="minorHAnsi"/>
        </w:rPr>
        <w:t>7</w:t>
      </w:r>
      <w:r>
        <w:rPr>
          <w:rFonts w:asciiTheme="minorHAnsi" w:hAnsiTheme="minorHAnsi"/>
        </w:rPr>
        <w:tab/>
        <w:t>CGKLF</w:t>
      </w:r>
      <w:r>
        <w:rPr>
          <w:rFonts w:asciiTheme="minorHAnsi" w:hAnsiTheme="minorHAnsi"/>
        </w:rPr>
        <w:tab/>
        <w:t>Real</w:t>
      </w:r>
      <w:r>
        <w:rPr>
          <w:rFonts w:asciiTheme="minorHAnsi" w:hAnsiTheme="minorHAnsi"/>
        </w:rPr>
        <w:tab/>
      </w:r>
      <w:r>
        <w:rPr>
          <w:rFonts w:asciiTheme="minorHAnsi" w:hAnsiTheme="minorHAnsi"/>
        </w:rPr>
        <w:tab/>
        <w:t>Fraction of surface rea</w:t>
      </w:r>
      <w:r w:rsidR="00422528">
        <w:rPr>
          <w:rFonts w:asciiTheme="minorHAnsi" w:hAnsiTheme="minorHAnsi"/>
        </w:rPr>
        <w:t>e</w:t>
      </w:r>
      <w:r>
        <w:rPr>
          <w:rFonts w:asciiTheme="minorHAnsi" w:hAnsiTheme="minorHAnsi"/>
        </w:rPr>
        <w:t>ration coefficient, K</w:t>
      </w:r>
      <w:r w:rsidRPr="00CA2631">
        <w:rPr>
          <w:rFonts w:asciiTheme="minorHAnsi" w:hAnsiTheme="minorHAnsi"/>
          <w:vertAlign w:val="subscript"/>
        </w:rPr>
        <w:t>L</w:t>
      </w:r>
      <w:r>
        <w:rPr>
          <w:rFonts w:asciiTheme="minorHAnsi" w:hAnsiTheme="minorHAnsi"/>
        </w:rPr>
        <w:t xml:space="preserve">, for dissolved oxygen for gas transfer, </w:t>
      </w:r>
      <w:r w:rsidRPr="00CA2631">
        <w:rPr>
          <w:rFonts w:asciiTheme="minorHAnsi" w:hAnsiTheme="minorHAnsi"/>
          <w:i/>
        </w:rPr>
        <w:t>[-]</w:t>
      </w:r>
    </w:p>
    <w:p w14:paraId="70C80E0E" w14:textId="77777777" w:rsidR="00CA2631" w:rsidRPr="00CA2631" w:rsidRDefault="00CA2631" w:rsidP="00CA2631">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Pr>
          <w:rFonts w:asciiTheme="minorHAnsi" w:hAnsiTheme="minorHAnsi"/>
        </w:rPr>
        <w:t>8</w:t>
      </w:r>
      <w:r>
        <w:rPr>
          <w:rFonts w:asciiTheme="minorHAnsi" w:hAnsiTheme="minorHAnsi"/>
        </w:rPr>
        <w:tab/>
        <w:t>CGCS</w:t>
      </w:r>
      <w:r>
        <w:rPr>
          <w:rFonts w:asciiTheme="minorHAnsi" w:hAnsiTheme="minorHAnsi"/>
        </w:rPr>
        <w:tab/>
        <w:t>Real</w:t>
      </w:r>
      <w:r>
        <w:rPr>
          <w:rFonts w:asciiTheme="minorHAnsi" w:hAnsiTheme="minorHAnsi"/>
        </w:rPr>
        <w:tab/>
      </w:r>
      <w:r>
        <w:rPr>
          <w:rFonts w:asciiTheme="minorHAnsi" w:hAnsiTheme="minorHAnsi"/>
        </w:rPr>
        <w:tab/>
        <w:t xml:space="preserve">Gas transfer saturation concentration, </w:t>
      </w:r>
      <w:r w:rsidRPr="00CA2631">
        <w:rPr>
          <w:rFonts w:asciiTheme="minorHAnsi" w:hAnsiTheme="minorHAnsi"/>
          <w:i/>
        </w:rPr>
        <w:t>mg/l</w:t>
      </w:r>
    </w:p>
    <w:p w14:paraId="45D013DD" w14:textId="77777777" w:rsidR="00CA2631" w:rsidRPr="00B7030B" w:rsidRDefault="00CA2631">
      <w:pPr>
        <w:pStyle w:val="BodyText2"/>
      </w:pPr>
    </w:p>
    <w:p w14:paraId="5A96EAF6" w14:textId="5617209C" w:rsidR="0041037A" w:rsidRPr="00422528" w:rsidRDefault="00C6185E">
      <w:pPr>
        <w:pStyle w:val="BodyText"/>
        <w:rPr>
          <w:sz w:val="20"/>
          <w:szCs w:val="18"/>
        </w:rPr>
      </w:pPr>
      <w:r w:rsidRPr="00380139">
        <w:rPr>
          <w:noProof/>
        </w:rPr>
        <mc:AlternateContent>
          <mc:Choice Requires="wps">
            <w:drawing>
              <wp:anchor distT="91440" distB="91440" distL="114300" distR="114300" simplePos="0" relativeHeight="251757056" behindDoc="1" locked="0" layoutInCell="1" allowOverlap="1" wp14:anchorId="7ADB64BF" wp14:editId="601B9969">
                <wp:simplePos x="0" y="0"/>
                <wp:positionH relativeFrom="margin">
                  <wp:posOffset>2275205</wp:posOffset>
                </wp:positionH>
                <wp:positionV relativeFrom="paragraph">
                  <wp:posOffset>28575</wp:posOffset>
                </wp:positionV>
                <wp:extent cx="3258820" cy="1101725"/>
                <wp:effectExtent l="0" t="0" r="17780" b="15875"/>
                <wp:wrapTight wrapText="bothSides">
                  <wp:wrapPolygon edited="0">
                    <wp:start x="0" y="0"/>
                    <wp:lineTo x="0" y="21662"/>
                    <wp:lineTo x="21634" y="21662"/>
                    <wp:lineTo x="21634"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1101725"/>
                        </a:xfrm>
                        <a:prstGeom prst="rect">
                          <a:avLst/>
                        </a:prstGeom>
                        <a:noFill/>
                        <a:ln w="9525">
                          <a:solidFill>
                            <a:schemeClr val="accent1"/>
                          </a:solidFill>
                          <a:miter lim="800000"/>
                          <a:headEnd/>
                          <a:tailEnd/>
                        </a:ln>
                      </wps:spPr>
                      <wps:txbx>
                        <w:txbxContent>
                          <w:p w14:paraId="69771E94" w14:textId="77777777" w:rsidR="008A5A8D" w:rsidRDefault="008A5A8D" w:rsidP="00C6185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Try using water age – it says a lot about a lake or reservoir stratified flow dynamics. Generic constituents can also be used for modeling toxics. Be creative!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B64BF" id="_x0000_s1050" type="#_x0000_t202" style="position:absolute;left:0;text-align:left;margin-left:179.15pt;margin-top:2.25pt;width:256.6pt;height:86.75pt;z-index:-25155942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" filled="f" strokecolor="#4f81bd [3204]">
                <v:textbox>
                  <w:txbxContent>
                    <w:p w14:paraId="69771E94" w14:textId="77777777" w:rsidR="008A5A8D" w:rsidRDefault="008A5A8D" w:rsidP="00C6185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Try using water age – it says a lot about a lake or reservoir stratified flow dynamics. Generic constituents can also be used for modeling toxics. Be creative!</w:t>
                      </w:r>
                    </w:p>
                  </w:txbxContent>
                </v:textbox>
                <w10:wrap type="tight" anchorx="margin"/>
              </v:shape>
            </w:pict>
          </mc:Fallback>
        </mc:AlternateContent>
      </w:r>
      <w:r w:rsidR="0041037A" w:rsidRPr="00422528">
        <w:rPr>
          <w:sz w:val="20"/>
          <w:szCs w:val="18"/>
        </w:rPr>
        <w:t xml:space="preserve">This card specifies the </w:t>
      </w:r>
      <w:del w:id="1873" w:author="Honnalore Steissberg" w:date="2021-08-04T15:57:00Z">
        <w:r w:rsidR="0041037A" w:rsidRPr="00422528" w:rsidDel="00215E23">
          <w:rPr>
            <w:sz w:val="20"/>
            <w:szCs w:val="18"/>
          </w:rPr>
          <w:delText>Arhennius</w:delText>
        </w:r>
      </w:del>
      <w:ins w:id="1874" w:author="Honnalore Steissberg" w:date="2021-08-04T15:57:00Z">
        <w:r w:rsidR="00215E23" w:rsidRPr="00422528">
          <w:rPr>
            <w:sz w:val="20"/>
            <w:szCs w:val="18"/>
          </w:rPr>
          <w:t>Arrhenius</w:t>
        </w:r>
      </w:ins>
      <w:r w:rsidR="0041037A" w:rsidRPr="00422528">
        <w:rPr>
          <w:sz w:val="20"/>
          <w:szCs w:val="18"/>
        </w:rPr>
        <w:t xml:space="preserve"> temperature rate multiplier, 0-order decay rate, 1</w:t>
      </w:r>
      <w:r w:rsidR="0041037A" w:rsidRPr="00422528">
        <w:rPr>
          <w:sz w:val="20"/>
          <w:szCs w:val="18"/>
          <w:vertAlign w:val="superscript"/>
        </w:rPr>
        <w:t>st</w:t>
      </w:r>
      <w:r w:rsidR="006525D1" w:rsidRPr="00422528">
        <w:rPr>
          <w:sz w:val="20"/>
          <w:szCs w:val="18"/>
        </w:rPr>
        <w:t xml:space="preserve">-order decay rate, </w:t>
      </w:r>
      <w:r w:rsidR="0041037A" w:rsidRPr="00422528">
        <w:rPr>
          <w:sz w:val="20"/>
          <w:szCs w:val="18"/>
        </w:rPr>
        <w:t>settling rate</w:t>
      </w:r>
      <w:r w:rsidR="006525D1" w:rsidRPr="00422528">
        <w:rPr>
          <w:sz w:val="20"/>
          <w:szCs w:val="18"/>
        </w:rPr>
        <w:t>, photodegradation parameter, fraction of dissolved oxygen reaeration rate for gas transfer, and gas saturation concentration</w:t>
      </w:r>
      <w:r w:rsidR="0041037A" w:rsidRPr="00422528">
        <w:rPr>
          <w:sz w:val="20"/>
          <w:szCs w:val="18"/>
        </w:rPr>
        <w:t xml:space="preserve"> for a generic constituent.  </w:t>
      </w:r>
      <w:r w:rsidR="00F34A31" w:rsidRPr="00422528">
        <w:rPr>
          <w:sz w:val="20"/>
          <w:szCs w:val="18"/>
        </w:rPr>
        <w:t>T</w:t>
      </w:r>
      <w:r w:rsidR="0041037A" w:rsidRPr="00422528">
        <w:rPr>
          <w:sz w:val="20"/>
          <w:szCs w:val="18"/>
        </w:rPr>
        <w:t>he ability to model any number of generic constituents whose kinetics can be described by these parameters</w:t>
      </w:r>
      <w:r w:rsidR="00F34A31" w:rsidRPr="00422528">
        <w:rPr>
          <w:sz w:val="20"/>
          <w:szCs w:val="18"/>
        </w:rPr>
        <w:t xml:space="preserve"> has been a part of CE-QUAL-W2 since Version 3.1</w:t>
      </w:r>
      <w:r w:rsidR="0041037A" w:rsidRPr="00422528">
        <w:rPr>
          <w:sz w:val="20"/>
          <w:szCs w:val="18"/>
        </w:rPr>
        <w:t>.  Th</w:t>
      </w:r>
      <w:r w:rsidR="00F34A31" w:rsidRPr="00422528">
        <w:rPr>
          <w:sz w:val="20"/>
          <w:szCs w:val="18"/>
        </w:rPr>
        <w:t xml:space="preserve">ese constituents can </w:t>
      </w:r>
      <w:r w:rsidR="0041037A" w:rsidRPr="00422528">
        <w:rPr>
          <w:sz w:val="20"/>
          <w:szCs w:val="18"/>
        </w:rPr>
        <w:t xml:space="preserve">include tracers, residence time or water age, coliform bacteria, </w:t>
      </w:r>
      <w:r w:rsidR="006525D1" w:rsidRPr="00422528">
        <w:rPr>
          <w:sz w:val="20"/>
          <w:szCs w:val="18"/>
        </w:rPr>
        <w:t>N</w:t>
      </w:r>
      <w:r w:rsidR="006525D1" w:rsidRPr="00422528">
        <w:rPr>
          <w:sz w:val="20"/>
          <w:szCs w:val="18"/>
          <w:vertAlign w:val="subscript"/>
        </w:rPr>
        <w:t>2</w:t>
      </w:r>
      <w:r w:rsidR="006525D1" w:rsidRPr="00422528">
        <w:rPr>
          <w:sz w:val="20"/>
          <w:szCs w:val="18"/>
        </w:rPr>
        <w:t xml:space="preserve"> gas (and %TDG), and others</w:t>
      </w:r>
      <w:r w:rsidR="0041037A" w:rsidRPr="00422528">
        <w:rPr>
          <w:sz w:val="20"/>
          <w:szCs w:val="18"/>
        </w:rPr>
        <w:t xml:space="preserve">.  For a tracer, all of the kinetic parameters should be set to zero.  For residence time, the 0-order decay rate should be set to -1.0.  </w:t>
      </w:r>
      <w:r w:rsidR="00E652BA" w:rsidRPr="00422528">
        <w:rPr>
          <w:sz w:val="20"/>
          <w:szCs w:val="18"/>
        </w:rPr>
        <w:t>In this case the units of [</w:t>
      </w:r>
      <w:r w:rsidR="00E652BA" w:rsidRPr="00422528">
        <w:rPr>
          <w:b/>
          <w:bCs/>
          <w:sz w:val="20"/>
          <w:szCs w:val="18"/>
        </w:rPr>
        <w:t>CG0DK</w:t>
      </w:r>
      <w:r w:rsidR="00E652BA" w:rsidRPr="00422528">
        <w:rPr>
          <w:sz w:val="20"/>
          <w:szCs w:val="18"/>
        </w:rPr>
        <w:t>] are [day/day] rather than [g/m</w:t>
      </w:r>
      <w:r w:rsidR="00E652BA" w:rsidRPr="00422528">
        <w:rPr>
          <w:sz w:val="20"/>
          <w:szCs w:val="18"/>
          <w:vertAlign w:val="superscript"/>
        </w:rPr>
        <w:t>3</w:t>
      </w:r>
      <w:r w:rsidR="00E652BA" w:rsidRPr="00422528">
        <w:rPr>
          <w:sz w:val="20"/>
          <w:szCs w:val="18"/>
        </w:rPr>
        <w:t xml:space="preserve">/day]. </w:t>
      </w:r>
      <w:r w:rsidR="0041037A" w:rsidRPr="00422528">
        <w:rPr>
          <w:sz w:val="20"/>
          <w:szCs w:val="18"/>
        </w:rPr>
        <w:t>Since this is a decay rate, setting it to –1.0 specifies a growth rate of 1 day</w:t>
      </w:r>
      <w:r w:rsidR="0041037A" w:rsidRPr="00422528">
        <w:rPr>
          <w:sz w:val="20"/>
          <w:szCs w:val="18"/>
          <w:vertAlign w:val="superscript"/>
        </w:rPr>
        <w:t>-1</w:t>
      </w:r>
      <w:r w:rsidR="0041037A" w:rsidRPr="00422528">
        <w:rPr>
          <w:sz w:val="20"/>
          <w:szCs w:val="18"/>
        </w:rPr>
        <w:t>.</w:t>
      </w:r>
    </w:p>
    <w:p w14:paraId="6AC0CBDC" w14:textId="77777777" w:rsidR="00F34A31" w:rsidRPr="00422528" w:rsidRDefault="0041037A">
      <w:pPr>
        <w:pStyle w:val="BodyText"/>
        <w:rPr>
          <w:sz w:val="20"/>
          <w:szCs w:val="18"/>
        </w:rPr>
      </w:pPr>
      <w:r w:rsidRPr="00422528">
        <w:rPr>
          <w:sz w:val="20"/>
          <w:szCs w:val="18"/>
        </w:rPr>
        <w:t>Unlike other state variables, the generic constituent uses an Arhennius temperature rate multiplier (or Q</w:t>
      </w:r>
      <w:r w:rsidRPr="00422528">
        <w:rPr>
          <w:sz w:val="20"/>
          <w:szCs w:val="18"/>
          <w:vertAlign w:val="subscript"/>
        </w:rPr>
        <w:t>10</w:t>
      </w:r>
      <w:r w:rsidRPr="00422528">
        <w:rPr>
          <w:sz w:val="20"/>
          <w:szCs w:val="18"/>
        </w:rPr>
        <w:t>) for</w:t>
      </w:r>
      <w:r w:rsidRPr="00422528">
        <w:rPr>
          <w:sz w:val="20"/>
          <w:szCs w:val="18"/>
        </w:rPr>
        <w:softHyphen/>
        <w:t xml:space="preserve">mulation to modify the generic constituent decay rate </w:t>
      </w:r>
      <w:r w:rsidR="008C24B5" w:rsidRPr="00422528">
        <w:rPr>
          <w:sz w:val="20"/>
          <w:szCs w:val="18"/>
        </w:rPr>
        <w:t xml:space="preserve">(for both zero order and first order rates) </w:t>
      </w:r>
      <w:r w:rsidRPr="00422528">
        <w:rPr>
          <w:sz w:val="20"/>
          <w:szCs w:val="18"/>
        </w:rPr>
        <w:t>as a function of tem</w:t>
      </w:r>
      <w:r w:rsidRPr="00422528">
        <w:rPr>
          <w:sz w:val="20"/>
          <w:szCs w:val="18"/>
        </w:rPr>
        <w:softHyphen/>
        <w:t>perature</w:t>
      </w:r>
      <w:r w:rsidR="00F34A31" w:rsidRPr="00422528">
        <w:rPr>
          <w:sz w:val="20"/>
          <w:szCs w:val="18"/>
        </w:rPr>
        <w:t xml:space="preserve">: </w:t>
      </w:r>
      <m:oMath>
        <m:sSub>
          <m:sSubPr>
            <m:ctrlPr>
              <w:ins w:id="1875" w:author="Honnalore Steissberg" w:date="2021-07-30T09:49:00Z">
                <w:rPr>
                  <w:rFonts w:ascii="Cambria Math" w:hAnsi="Cambria Math"/>
                  <w:i/>
                  <w:sz w:val="20"/>
                  <w:szCs w:val="18"/>
                </w:rPr>
              </w:ins>
            </m:ctrlPr>
          </m:sSubPr>
          <m:e>
            <m:r>
              <w:rPr>
                <w:rFonts w:ascii="Cambria Math" w:hAnsi="Cambria Math"/>
                <w:sz w:val="20"/>
                <w:szCs w:val="18"/>
              </w:rPr>
              <m:t>k</m:t>
            </m:r>
          </m:e>
          <m:sub>
            <m:r>
              <w:rPr>
                <w:rFonts w:ascii="Cambria Math" w:hAnsi="Cambria Math"/>
                <w:sz w:val="20"/>
                <w:szCs w:val="18"/>
              </w:rPr>
              <m:t>T</m:t>
            </m:r>
          </m:sub>
        </m:sSub>
        <m:r>
          <w:rPr>
            <w:rFonts w:ascii="Cambria Math" w:hAnsi="Cambria Math"/>
            <w:sz w:val="20"/>
            <w:szCs w:val="18"/>
          </w:rPr>
          <m:t>=</m:t>
        </m:r>
        <m:sSub>
          <m:sSubPr>
            <m:ctrlPr>
              <w:ins w:id="1876" w:author="Honnalore Steissberg" w:date="2021-07-30T09:49:00Z">
                <w:rPr>
                  <w:rFonts w:ascii="Cambria Math" w:hAnsi="Cambria Math"/>
                  <w:i/>
                  <w:sz w:val="20"/>
                  <w:szCs w:val="18"/>
                </w:rPr>
              </w:ins>
            </m:ctrlPr>
          </m:sSubPr>
          <m:e>
            <m:r>
              <w:rPr>
                <w:rFonts w:ascii="Cambria Math" w:hAnsi="Cambria Math"/>
                <w:sz w:val="20"/>
                <w:szCs w:val="18"/>
              </w:rPr>
              <m:t>k</m:t>
            </m:r>
          </m:e>
          <m:sub>
            <m:r>
              <w:rPr>
                <w:rFonts w:ascii="Cambria Math" w:hAnsi="Cambria Math"/>
                <w:sz w:val="20"/>
                <w:szCs w:val="18"/>
              </w:rPr>
              <m:t>20</m:t>
            </m:r>
          </m:sub>
        </m:sSub>
        <m:sSup>
          <m:sSupPr>
            <m:ctrlPr>
              <w:ins w:id="1877" w:author="Honnalore Steissberg" w:date="2021-07-30T09:49:00Z">
                <w:rPr>
                  <w:rFonts w:ascii="Cambria Math" w:hAnsi="Cambria Math"/>
                  <w:i/>
                  <w:sz w:val="20"/>
                  <w:szCs w:val="18"/>
                </w:rPr>
              </w:ins>
            </m:ctrlPr>
          </m:sSupPr>
          <m:e>
            <m:r>
              <w:rPr>
                <w:rFonts w:ascii="Cambria Math" w:hAnsi="Cambria Math"/>
                <w:sz w:val="20"/>
                <w:szCs w:val="18"/>
              </w:rPr>
              <m:t>θ</m:t>
            </m:r>
          </m:e>
          <m:sup>
            <m:r>
              <w:rPr>
                <w:rFonts w:ascii="Cambria Math" w:hAnsi="Cambria Math"/>
                <w:sz w:val="20"/>
                <w:szCs w:val="18"/>
              </w:rPr>
              <m:t>T-20</m:t>
            </m:r>
          </m:sup>
        </m:sSup>
      </m:oMath>
      <w:r w:rsidR="00BA4D15" w:rsidRPr="00422528">
        <w:rPr>
          <w:sz w:val="20"/>
          <w:szCs w:val="18"/>
        </w:rPr>
        <w:t xml:space="preserve">, where </w:t>
      </w:r>
      <w:r w:rsidR="00BA4D15" w:rsidRPr="00422528">
        <w:rPr>
          <w:sz w:val="20"/>
          <w:szCs w:val="18"/>
        </w:rPr>
        <w:sym w:font="Symbol" w:char="F051"/>
      </w:r>
      <w:r w:rsidR="00BA4D15" w:rsidRPr="00422528">
        <w:rPr>
          <w:sz w:val="20"/>
          <w:szCs w:val="18"/>
        </w:rPr>
        <w:t>=</w:t>
      </w:r>
      <w:r w:rsidR="00BA4D15" w:rsidRPr="00422528">
        <w:rPr>
          <w:b/>
          <w:bCs/>
          <w:sz w:val="20"/>
          <w:szCs w:val="18"/>
        </w:rPr>
        <w:t>CGQ10</w:t>
      </w:r>
      <w:r w:rsidR="00BA4D15" w:rsidRPr="00422528">
        <w:rPr>
          <w:sz w:val="20"/>
          <w:szCs w:val="18"/>
        </w:rPr>
        <w:t xml:space="preserve"> and k</w:t>
      </w:r>
      <w:r w:rsidR="00BA4D15" w:rsidRPr="00422528">
        <w:rPr>
          <w:sz w:val="20"/>
          <w:szCs w:val="18"/>
          <w:vertAlign w:val="subscript"/>
        </w:rPr>
        <w:t>20</w:t>
      </w:r>
      <w:r w:rsidR="00BA4D15" w:rsidRPr="00422528">
        <w:rPr>
          <w:sz w:val="20"/>
          <w:szCs w:val="18"/>
        </w:rPr>
        <w:t xml:space="preserve"> is the decay rate (either </w:t>
      </w:r>
      <w:r w:rsidR="00BA4D15" w:rsidRPr="00422528">
        <w:rPr>
          <w:b/>
          <w:bCs/>
          <w:sz w:val="20"/>
          <w:szCs w:val="18"/>
        </w:rPr>
        <w:t>CG0DK</w:t>
      </w:r>
      <w:r w:rsidR="00BA4D15" w:rsidRPr="00422528">
        <w:rPr>
          <w:sz w:val="20"/>
          <w:szCs w:val="18"/>
        </w:rPr>
        <w:t xml:space="preserve"> or </w:t>
      </w:r>
      <w:r w:rsidR="00BA4D15" w:rsidRPr="00422528">
        <w:rPr>
          <w:b/>
          <w:bCs/>
          <w:sz w:val="20"/>
          <w:szCs w:val="18"/>
        </w:rPr>
        <w:t>CG1DK</w:t>
      </w:r>
      <w:r w:rsidR="00BA4D15" w:rsidRPr="00422528">
        <w:rPr>
          <w:sz w:val="20"/>
          <w:szCs w:val="18"/>
        </w:rPr>
        <w:t>) at 20</w:t>
      </w:r>
      <w:r w:rsidR="00BA4D15" w:rsidRPr="00422528">
        <w:rPr>
          <w:sz w:val="20"/>
          <w:szCs w:val="18"/>
          <w:vertAlign w:val="superscript"/>
        </w:rPr>
        <w:t>o</w:t>
      </w:r>
      <w:r w:rsidR="00BA4D15" w:rsidRPr="00422528">
        <w:rPr>
          <w:sz w:val="20"/>
          <w:szCs w:val="18"/>
        </w:rPr>
        <w:t>C.</w:t>
      </w:r>
    </w:p>
    <w:p w14:paraId="0159B7BA" w14:textId="64F28071" w:rsidR="0041037A" w:rsidRPr="00422528" w:rsidRDefault="00F34A31">
      <w:pPr>
        <w:pStyle w:val="BodyText"/>
        <w:rPr>
          <w:sz w:val="20"/>
          <w:szCs w:val="18"/>
        </w:rPr>
      </w:pPr>
      <w:r w:rsidRPr="00422528">
        <w:rPr>
          <w:sz w:val="20"/>
          <w:szCs w:val="18"/>
        </w:rPr>
        <w:t>T</w:t>
      </w:r>
      <w:r w:rsidR="0041037A" w:rsidRPr="00422528">
        <w:rPr>
          <w:sz w:val="20"/>
          <w:szCs w:val="18"/>
        </w:rPr>
        <w:t xml:space="preserve">his </w:t>
      </w:r>
      <w:r w:rsidRPr="00422528">
        <w:rPr>
          <w:sz w:val="20"/>
          <w:szCs w:val="18"/>
        </w:rPr>
        <w:t xml:space="preserve">decay as a function </w:t>
      </w:r>
      <w:r w:rsidR="00FE70E0" w:rsidRPr="00422528">
        <w:rPr>
          <w:sz w:val="20"/>
          <w:szCs w:val="18"/>
        </w:rPr>
        <w:t>o</w:t>
      </w:r>
      <w:r w:rsidRPr="00422528">
        <w:rPr>
          <w:sz w:val="20"/>
          <w:szCs w:val="18"/>
        </w:rPr>
        <w:t xml:space="preserve">f temperature </w:t>
      </w:r>
      <w:r w:rsidR="0041037A" w:rsidRPr="00422528">
        <w:rPr>
          <w:sz w:val="20"/>
          <w:szCs w:val="18"/>
        </w:rPr>
        <w:t xml:space="preserve">is </w:t>
      </w:r>
      <w:del w:id="1878" w:author="Honnalore Steissberg" w:date="2021-08-04T16:00:00Z">
        <w:r w:rsidR="0041037A" w:rsidRPr="00422528" w:rsidDel="00E77841">
          <w:rPr>
            <w:sz w:val="20"/>
            <w:szCs w:val="18"/>
          </w:rPr>
          <w:delText xml:space="preserve">what is most </w:delText>
        </w:r>
      </w:del>
      <w:r w:rsidR="0041037A" w:rsidRPr="00422528">
        <w:rPr>
          <w:sz w:val="20"/>
          <w:szCs w:val="18"/>
        </w:rPr>
        <w:t xml:space="preserve">likely </w:t>
      </w:r>
      <w:del w:id="1879" w:author="Honnalore Steissberg" w:date="2021-08-04T16:00:00Z">
        <w:r w:rsidR="0041037A" w:rsidRPr="00422528" w:rsidDel="00E77841">
          <w:rPr>
            <w:sz w:val="20"/>
            <w:szCs w:val="18"/>
          </w:rPr>
          <w:delText>to be</w:delText>
        </w:r>
      </w:del>
      <w:ins w:id="1880" w:author="Honnalore Steissberg" w:date="2021-08-04T16:00:00Z">
        <w:r w:rsidR="00E77841">
          <w:rPr>
            <w:sz w:val="20"/>
            <w:szCs w:val="18"/>
          </w:rPr>
          <w:t>what we</w:t>
        </w:r>
      </w:ins>
      <w:r w:rsidR="0041037A" w:rsidRPr="00422528">
        <w:rPr>
          <w:sz w:val="20"/>
          <w:szCs w:val="18"/>
        </w:rPr>
        <w:t xml:space="preserve"> encounter</w:t>
      </w:r>
      <w:del w:id="1881" w:author="Honnalore Steissberg" w:date="2021-08-04T16:00:00Z">
        <w:r w:rsidR="0041037A" w:rsidRPr="00422528" w:rsidDel="00E77841">
          <w:rPr>
            <w:sz w:val="20"/>
            <w:szCs w:val="18"/>
          </w:rPr>
          <w:delText>ed</w:delText>
        </w:r>
      </w:del>
      <w:r w:rsidR="0041037A" w:rsidRPr="00422528">
        <w:rPr>
          <w:sz w:val="20"/>
          <w:szCs w:val="18"/>
        </w:rPr>
        <w:t xml:space="preserve"> in the literature, particularly for coliform bacteria.  Care must be taken when using this formulation at low (&lt; 6</w:t>
      </w:r>
      <w:r w:rsidR="0041037A" w:rsidRPr="00422528">
        <w:rPr>
          <w:sz w:val="20"/>
          <w:szCs w:val="18"/>
        </w:rPr>
        <w:sym w:font="Symbol" w:char="F0B0"/>
      </w:r>
      <w:r w:rsidR="0041037A" w:rsidRPr="00422528">
        <w:rPr>
          <w:sz w:val="20"/>
          <w:szCs w:val="18"/>
        </w:rPr>
        <w:t>C) temperatures.  For coliform bacteria, the Q</w:t>
      </w:r>
      <w:r w:rsidR="0041037A" w:rsidRPr="00422528">
        <w:rPr>
          <w:sz w:val="20"/>
          <w:szCs w:val="18"/>
          <w:vertAlign w:val="subscript"/>
        </w:rPr>
        <w:t>10</w:t>
      </w:r>
      <w:r w:rsidR="0041037A" w:rsidRPr="00422528">
        <w:rPr>
          <w:sz w:val="20"/>
          <w:szCs w:val="18"/>
        </w:rPr>
        <w:t xml:space="preserve"> coefficient</w:t>
      </w:r>
      <w:r w:rsidR="00BA4D15" w:rsidRPr="00422528">
        <w:rPr>
          <w:sz w:val="20"/>
          <w:szCs w:val="18"/>
        </w:rPr>
        <w:t xml:space="preserve"> (</w:t>
      </w:r>
      <w:r w:rsidR="00BA4D15" w:rsidRPr="00422528">
        <w:rPr>
          <w:b/>
          <w:bCs/>
          <w:sz w:val="20"/>
          <w:szCs w:val="18"/>
        </w:rPr>
        <w:t>CGQ10</w:t>
      </w:r>
      <w:r w:rsidR="00BA4D15" w:rsidRPr="00422528">
        <w:rPr>
          <w:sz w:val="20"/>
          <w:szCs w:val="18"/>
        </w:rPr>
        <w:t>)</w:t>
      </w:r>
      <w:r w:rsidR="0041037A" w:rsidRPr="00422528">
        <w:rPr>
          <w:sz w:val="20"/>
          <w:szCs w:val="18"/>
        </w:rPr>
        <w:t xml:space="preserve"> is usual</w:t>
      </w:r>
      <w:r w:rsidR="0041037A" w:rsidRPr="00422528">
        <w:rPr>
          <w:sz w:val="20"/>
          <w:szCs w:val="18"/>
        </w:rPr>
        <w:softHyphen/>
        <w:t xml:space="preserve">ly 1.04.  A range of values for coliform can be found in </w:t>
      </w:r>
      <w:proofErr w:type="spellStart"/>
      <w:r w:rsidR="0041037A" w:rsidRPr="00422528">
        <w:rPr>
          <w:sz w:val="20"/>
          <w:szCs w:val="18"/>
        </w:rPr>
        <w:t>Zison</w:t>
      </w:r>
      <w:proofErr w:type="spellEnd"/>
      <w:r w:rsidR="0041037A" w:rsidRPr="00422528">
        <w:rPr>
          <w:sz w:val="20"/>
          <w:szCs w:val="18"/>
        </w:rPr>
        <w:t xml:space="preserve"> et al. (1978).</w:t>
      </w:r>
    </w:p>
    <w:p w14:paraId="69EA1743" w14:textId="7CC9AACF" w:rsidR="0041037A" w:rsidRPr="00422528" w:rsidRDefault="0041037A">
      <w:pPr>
        <w:pStyle w:val="BodyText"/>
        <w:rPr>
          <w:sz w:val="20"/>
          <w:szCs w:val="18"/>
        </w:rPr>
      </w:pPr>
      <w:r w:rsidRPr="00422528">
        <w:rPr>
          <w:sz w:val="20"/>
          <w:szCs w:val="18"/>
        </w:rPr>
        <w:t>Coliform decay rate is a function of sedimentation, solar radiation, nutrient availability, preda</w:t>
      </w:r>
      <w:r w:rsidRPr="00422528">
        <w:rPr>
          <w:sz w:val="20"/>
          <w:szCs w:val="18"/>
        </w:rPr>
        <w:softHyphen/>
        <w:t>tion, algae, bacterial toxins, and physicochemical factors.  For studies in which bac</w:t>
      </w:r>
      <w:r w:rsidRPr="00422528">
        <w:rPr>
          <w:sz w:val="20"/>
          <w:szCs w:val="18"/>
        </w:rPr>
        <w:softHyphen/>
        <w:t>terial contami</w:t>
      </w:r>
      <w:r w:rsidRPr="00422528">
        <w:rPr>
          <w:sz w:val="20"/>
          <w:szCs w:val="18"/>
        </w:rPr>
        <w:softHyphen/>
        <w:t xml:space="preserve">nation is of important concern, efforts should be made to obtain </w:t>
      </w:r>
      <w:r w:rsidRPr="00422528">
        <w:rPr>
          <w:i/>
          <w:iCs/>
          <w:sz w:val="20"/>
          <w:szCs w:val="18"/>
        </w:rPr>
        <w:t>in situ</w:t>
      </w:r>
      <w:r w:rsidRPr="00422528">
        <w:rPr>
          <w:sz w:val="20"/>
          <w:szCs w:val="18"/>
        </w:rPr>
        <w:t xml:space="preserve"> decay rate mea</w:t>
      </w:r>
      <w:r w:rsidRPr="00422528">
        <w:rPr>
          <w:sz w:val="20"/>
          <w:szCs w:val="18"/>
        </w:rPr>
        <w:softHyphen/>
        <w:t>surements.  Meth</w:t>
      </w:r>
      <w:r w:rsidRPr="00422528">
        <w:rPr>
          <w:sz w:val="20"/>
          <w:szCs w:val="18"/>
        </w:rPr>
        <w:softHyphen/>
        <w:t>ods for obtain</w:t>
      </w:r>
      <w:r w:rsidRPr="00422528">
        <w:rPr>
          <w:sz w:val="20"/>
          <w:szCs w:val="18"/>
        </w:rPr>
        <w:softHyphen/>
        <w:t xml:space="preserve">ing decay rates can be found in Frost and Streeter (1924), Marais (1974), and </w:t>
      </w:r>
      <w:proofErr w:type="spellStart"/>
      <w:r w:rsidRPr="00422528">
        <w:rPr>
          <w:sz w:val="20"/>
          <w:szCs w:val="18"/>
        </w:rPr>
        <w:t>Zison</w:t>
      </w:r>
      <w:proofErr w:type="spellEnd"/>
      <w:r w:rsidRPr="00422528">
        <w:rPr>
          <w:sz w:val="20"/>
          <w:szCs w:val="18"/>
        </w:rPr>
        <w:t xml:space="preserve"> et al. (1978).  </w:t>
      </w:r>
      <w:r w:rsidR="003B7E39" w:rsidRPr="00422528">
        <w:rPr>
          <w:sz w:val="20"/>
          <w:szCs w:val="18"/>
        </w:rPr>
        <w:fldChar w:fldCharType="begin"/>
      </w:r>
      <w:r w:rsidR="003B7E39" w:rsidRPr="00422528">
        <w:rPr>
          <w:sz w:val="20"/>
          <w:szCs w:val="18"/>
        </w:rPr>
        <w:instrText xml:space="preserve"> REF _Ref16641850 \h  \* MERGEFORMAT </w:instrText>
      </w:r>
      <w:r w:rsidR="003B7E39" w:rsidRPr="00422528">
        <w:rPr>
          <w:sz w:val="20"/>
          <w:szCs w:val="18"/>
        </w:rPr>
      </w:r>
      <w:r w:rsidR="003B7E39" w:rsidRPr="00422528">
        <w:rPr>
          <w:sz w:val="20"/>
          <w:szCs w:val="18"/>
        </w:rPr>
        <w:fldChar w:fldCharType="separate"/>
      </w:r>
      <w:r w:rsidR="00795A65" w:rsidRPr="00795A65">
        <w:rPr>
          <w:rStyle w:val="Figurehyperlink"/>
          <w:rFonts w:asciiTheme="minorHAnsi" w:hAnsiTheme="minorHAnsi"/>
          <w:sz w:val="20"/>
          <w:szCs w:val="18"/>
        </w:rPr>
        <w:t>Table 13</w:t>
      </w:r>
      <w:r w:rsidR="003B7E39" w:rsidRPr="00422528">
        <w:rPr>
          <w:sz w:val="20"/>
          <w:szCs w:val="18"/>
        </w:rPr>
        <w:fldChar w:fldCharType="end"/>
      </w:r>
      <w:r w:rsidRPr="00422528">
        <w:rPr>
          <w:sz w:val="20"/>
          <w:szCs w:val="18"/>
        </w:rPr>
        <w:t xml:space="preserve"> gives reported literature values for coli</w:t>
      </w:r>
      <w:r w:rsidRPr="00422528">
        <w:rPr>
          <w:sz w:val="20"/>
          <w:szCs w:val="18"/>
        </w:rPr>
        <w:softHyphen/>
        <w:t>form decay rates.</w:t>
      </w:r>
    </w:p>
    <w:p w14:paraId="548B4420" w14:textId="0AC3329E" w:rsidR="0041037A" w:rsidRPr="00B7030B" w:rsidRDefault="0041037A" w:rsidP="00EE7164">
      <w:pPr>
        <w:pStyle w:val="Tablecaption"/>
        <w:rPr>
          <w:bCs/>
        </w:rPr>
      </w:pPr>
      <w:bookmarkStart w:id="1882" w:name="_Ref16641850"/>
      <w:bookmarkStart w:id="1883" w:name="_Toc13665509"/>
      <w:bookmarkStart w:id="1884" w:name="_Toc37942959"/>
      <w:r w:rsidRPr="00B7030B">
        <w:t xml:space="preserve">Table </w:t>
      </w:r>
      <w:r w:rsidR="00F812F1">
        <w:fldChar w:fldCharType="begin"/>
      </w:r>
      <w:r w:rsidR="00F812F1">
        <w:instrText xml:space="preserve"> SEQ Table \* ARABIC </w:instrText>
      </w:r>
      <w:r w:rsidR="00F812F1">
        <w:fldChar w:fldCharType="separate"/>
      </w:r>
      <w:r w:rsidR="00795A65">
        <w:rPr>
          <w:noProof/>
        </w:rPr>
        <w:t>13</w:t>
      </w:r>
      <w:r w:rsidR="00F812F1">
        <w:rPr>
          <w:noProof/>
        </w:rPr>
        <w:fldChar w:fldCharType="end"/>
      </w:r>
      <w:bookmarkEnd w:id="1882"/>
      <w:r w:rsidRPr="00B7030B">
        <w:t xml:space="preserve">.  </w:t>
      </w:r>
      <w:r w:rsidRPr="00B7030B">
        <w:rPr>
          <w:i/>
          <w:iCs/>
        </w:rPr>
        <w:t xml:space="preserve">In Situ </w:t>
      </w:r>
      <w:r w:rsidRPr="00B7030B">
        <w:t>Coliform Decay Rates</w:t>
      </w:r>
      <w:bookmarkEnd w:id="1883"/>
      <w:bookmarkEnd w:id="1884"/>
    </w:p>
    <w:tbl>
      <w:tblPr>
        <w:tblW w:w="0" w:type="auto"/>
        <w:jc w:val="center"/>
        <w:tblLayout w:type="fixed"/>
        <w:tblCellMar>
          <w:left w:w="124" w:type="dxa"/>
          <w:right w:w="124" w:type="dxa"/>
        </w:tblCellMar>
        <w:tblLook w:val="0000" w:firstRow="0" w:lastRow="0" w:firstColumn="0" w:lastColumn="0" w:noHBand="0" w:noVBand="0"/>
      </w:tblPr>
      <w:tblGrid>
        <w:gridCol w:w="1850"/>
        <w:gridCol w:w="1980"/>
        <w:gridCol w:w="1170"/>
        <w:gridCol w:w="2839"/>
      </w:tblGrid>
      <w:tr w:rsidR="0041037A" w:rsidRPr="00B7030B" w14:paraId="247011BF" w14:textId="77777777">
        <w:trPr>
          <w:tblHeader/>
          <w:jc w:val="center"/>
        </w:trPr>
        <w:tc>
          <w:tcPr>
            <w:tcW w:w="1850" w:type="dxa"/>
            <w:tcBorders>
              <w:top w:val="double" w:sz="7" w:space="0" w:color="000000"/>
              <w:left w:val="double" w:sz="7" w:space="0" w:color="000000"/>
              <w:bottom w:val="double" w:sz="7" w:space="0" w:color="000000"/>
              <w:right w:val="single" w:sz="6" w:space="0" w:color="000000"/>
            </w:tcBorders>
          </w:tcPr>
          <w:p w14:paraId="7DC15C4F"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Location</w:t>
            </w:r>
          </w:p>
        </w:tc>
        <w:tc>
          <w:tcPr>
            <w:tcW w:w="1980" w:type="dxa"/>
            <w:tcBorders>
              <w:top w:val="double" w:sz="7" w:space="0" w:color="000000"/>
              <w:left w:val="single" w:sz="6" w:space="0" w:color="000000"/>
              <w:bottom w:val="double" w:sz="7" w:space="0" w:color="000000"/>
              <w:right w:val="single" w:sz="6" w:space="0" w:color="000000"/>
            </w:tcBorders>
          </w:tcPr>
          <w:p w14:paraId="7DFF36FC"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Sea</w:t>
            </w:r>
            <w:r w:rsidRPr="00B7030B">
              <w:rPr>
                <w:rFonts w:asciiTheme="minorHAnsi" w:hAnsiTheme="minorHAnsi"/>
                <w:b/>
                <w:bCs/>
              </w:rPr>
              <w:softHyphen/>
              <w:t>son/ Temperature</w:t>
            </w:r>
          </w:p>
        </w:tc>
        <w:tc>
          <w:tcPr>
            <w:tcW w:w="1170" w:type="dxa"/>
            <w:tcBorders>
              <w:top w:val="double" w:sz="7" w:space="0" w:color="000000"/>
              <w:left w:val="single" w:sz="6" w:space="0" w:color="000000"/>
              <w:bottom w:val="double" w:sz="7" w:space="0" w:color="000000"/>
              <w:right w:val="single" w:sz="6" w:space="0" w:color="000000"/>
            </w:tcBorders>
          </w:tcPr>
          <w:p w14:paraId="42ED5E27"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Rate, </w:t>
            </w:r>
            <w:r w:rsidRPr="00B7030B">
              <w:rPr>
                <w:rFonts w:asciiTheme="minorHAnsi" w:hAnsiTheme="minorHAnsi"/>
                <w:b/>
                <w:bCs/>
                <w:i/>
                <w:iCs/>
              </w:rPr>
              <w:t>day</w:t>
            </w:r>
            <w:r w:rsidRPr="00B7030B">
              <w:rPr>
                <w:rFonts w:asciiTheme="minorHAnsi" w:hAnsiTheme="minorHAnsi"/>
                <w:b/>
                <w:bCs/>
                <w:i/>
                <w:iCs/>
                <w:vertAlign w:val="superscript"/>
              </w:rPr>
              <w:t>-1</w:t>
            </w:r>
          </w:p>
        </w:tc>
        <w:tc>
          <w:tcPr>
            <w:tcW w:w="2839" w:type="dxa"/>
            <w:tcBorders>
              <w:top w:val="double" w:sz="7" w:space="0" w:color="000000"/>
              <w:left w:val="single" w:sz="6" w:space="0" w:color="000000"/>
              <w:bottom w:val="double" w:sz="7" w:space="0" w:color="000000"/>
              <w:right w:val="double" w:sz="7" w:space="0" w:color="000000"/>
            </w:tcBorders>
          </w:tcPr>
          <w:p w14:paraId="2741DAB5"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w:t>
            </w:r>
            <w:r w:rsidRPr="00B7030B">
              <w:rPr>
                <w:rFonts w:asciiTheme="minorHAnsi" w:hAnsiTheme="minorHAnsi"/>
                <w:b/>
                <w:bCs/>
              </w:rPr>
              <w:softHyphen/>
              <w:t>erence</w:t>
            </w:r>
          </w:p>
        </w:tc>
      </w:tr>
      <w:tr w:rsidR="0041037A" w:rsidRPr="00B7030B" w14:paraId="20B7C601"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7A658481" w14:textId="77777777" w:rsidR="0041037A" w:rsidRPr="00B7030B" w:rsidRDefault="0041037A">
            <w:pPr>
              <w:pStyle w:val="tabledata"/>
              <w:rPr>
                <w:rFonts w:asciiTheme="minorHAnsi" w:hAnsiTheme="minorHAnsi"/>
              </w:rPr>
            </w:pPr>
            <w:r w:rsidRPr="00B7030B">
              <w:rPr>
                <w:rFonts w:asciiTheme="minorHAnsi" w:hAnsiTheme="minorHAnsi"/>
              </w:rPr>
              <w:t>Ohio River</w:t>
            </w:r>
          </w:p>
        </w:tc>
        <w:tc>
          <w:tcPr>
            <w:tcW w:w="1980" w:type="dxa"/>
            <w:tcBorders>
              <w:top w:val="single" w:sz="6" w:space="0" w:color="000000"/>
              <w:left w:val="single" w:sz="6" w:space="0" w:color="000000"/>
              <w:bottom w:val="single" w:sz="7" w:space="0" w:color="000000"/>
              <w:right w:val="single" w:sz="6" w:space="0" w:color="000000"/>
            </w:tcBorders>
          </w:tcPr>
          <w:p w14:paraId="23994AF1" w14:textId="77777777" w:rsidR="0041037A" w:rsidRPr="00B7030B" w:rsidRDefault="00726863">
            <w:pPr>
              <w:pStyle w:val="tabledata"/>
              <w:rPr>
                <w:rFonts w:asciiTheme="minorHAnsi" w:hAnsiTheme="minorHAnsi"/>
              </w:rPr>
            </w:pPr>
            <w:r>
              <w:rPr>
                <w:rFonts w:asciiTheme="minorHAnsi" w:hAnsiTheme="minorHAnsi"/>
              </w:rPr>
              <w:t>Summer, 20</w:t>
            </w:r>
            <w:r w:rsidR="0041037A" w:rsidRPr="00B7030B">
              <w:rPr>
                <w:rFonts w:asciiTheme="minorHAnsi" w:hAnsiTheme="minorHAnsi"/>
              </w:rPr>
              <w:t>C</w:t>
            </w:r>
          </w:p>
        </w:tc>
        <w:tc>
          <w:tcPr>
            <w:tcW w:w="1170" w:type="dxa"/>
            <w:tcBorders>
              <w:top w:val="single" w:sz="6" w:space="0" w:color="000000"/>
              <w:left w:val="single" w:sz="6" w:space="0" w:color="000000"/>
              <w:bottom w:val="single" w:sz="7" w:space="0" w:color="000000"/>
              <w:right w:val="single" w:sz="6" w:space="0" w:color="000000"/>
            </w:tcBorders>
          </w:tcPr>
          <w:p w14:paraId="4ADCBF9D" w14:textId="77777777" w:rsidR="0041037A" w:rsidRPr="00B7030B" w:rsidRDefault="0041037A">
            <w:pPr>
              <w:pStyle w:val="tabledata"/>
              <w:rPr>
                <w:rFonts w:asciiTheme="minorHAnsi" w:hAnsiTheme="minorHAnsi"/>
              </w:rPr>
            </w:pPr>
            <w:r w:rsidRPr="00B7030B">
              <w:rPr>
                <w:rFonts w:asciiTheme="minorHAnsi" w:hAnsiTheme="minorHAnsi"/>
              </w:rPr>
              <w:t>1.18</w:t>
            </w:r>
          </w:p>
        </w:tc>
        <w:tc>
          <w:tcPr>
            <w:tcW w:w="2839" w:type="dxa"/>
            <w:tcBorders>
              <w:top w:val="single" w:sz="6" w:space="0" w:color="000000"/>
              <w:left w:val="single" w:sz="6" w:space="0" w:color="000000"/>
              <w:bottom w:val="single" w:sz="7" w:space="0" w:color="000000"/>
              <w:right w:val="double" w:sz="7" w:space="0" w:color="000000"/>
            </w:tcBorders>
          </w:tcPr>
          <w:p w14:paraId="11AFCF7E" w14:textId="77777777" w:rsidR="0041037A" w:rsidRPr="00B7030B" w:rsidRDefault="0041037A">
            <w:pPr>
              <w:pStyle w:val="tabledata"/>
              <w:rPr>
                <w:rFonts w:asciiTheme="minorHAnsi" w:hAnsiTheme="minorHAnsi"/>
              </w:rPr>
            </w:pPr>
            <w:r w:rsidRPr="00B7030B">
              <w:rPr>
                <w:rFonts w:asciiTheme="minorHAnsi" w:hAnsiTheme="minorHAnsi"/>
              </w:rPr>
              <w:t>Frost and Streeter, 1924</w:t>
            </w:r>
          </w:p>
        </w:tc>
      </w:tr>
      <w:tr w:rsidR="0041037A" w:rsidRPr="00B7030B" w14:paraId="7E1940CD"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533D4CD" w14:textId="77777777" w:rsidR="0041037A" w:rsidRPr="00B7030B" w:rsidRDefault="0041037A">
            <w:pPr>
              <w:pStyle w:val="tabledata"/>
              <w:rPr>
                <w:rFonts w:asciiTheme="minorHAnsi" w:hAnsiTheme="minorHAnsi"/>
              </w:rPr>
            </w:pPr>
            <w:r w:rsidRPr="00B7030B">
              <w:rPr>
                <w:rFonts w:asciiTheme="minorHAnsi" w:hAnsiTheme="minorHAnsi"/>
              </w:rPr>
              <w:t>Ohio River</w:t>
            </w:r>
          </w:p>
        </w:tc>
        <w:tc>
          <w:tcPr>
            <w:tcW w:w="1980" w:type="dxa"/>
            <w:tcBorders>
              <w:top w:val="single" w:sz="6" w:space="0" w:color="000000"/>
              <w:left w:val="single" w:sz="6" w:space="0" w:color="000000"/>
              <w:bottom w:val="single" w:sz="7" w:space="0" w:color="000000"/>
              <w:right w:val="single" w:sz="6" w:space="0" w:color="000000"/>
            </w:tcBorders>
          </w:tcPr>
          <w:p w14:paraId="70779E67" w14:textId="77777777" w:rsidR="0041037A" w:rsidRPr="00B7030B" w:rsidRDefault="00726863">
            <w:pPr>
              <w:pStyle w:val="tabledata"/>
              <w:rPr>
                <w:rFonts w:asciiTheme="minorHAnsi" w:hAnsiTheme="minorHAnsi"/>
              </w:rPr>
            </w:pPr>
            <w:r>
              <w:rPr>
                <w:rFonts w:asciiTheme="minorHAnsi" w:hAnsiTheme="minorHAnsi"/>
              </w:rPr>
              <w:t>Winter, 5</w:t>
            </w:r>
            <w:r w:rsidR="0041037A" w:rsidRPr="00B7030B">
              <w:rPr>
                <w:rFonts w:asciiTheme="minorHAnsi" w:hAnsiTheme="minorHAnsi"/>
              </w:rPr>
              <w:t>C</w:t>
            </w:r>
          </w:p>
        </w:tc>
        <w:tc>
          <w:tcPr>
            <w:tcW w:w="1170" w:type="dxa"/>
            <w:tcBorders>
              <w:top w:val="single" w:sz="6" w:space="0" w:color="000000"/>
              <w:left w:val="single" w:sz="6" w:space="0" w:color="000000"/>
              <w:bottom w:val="single" w:sz="7" w:space="0" w:color="000000"/>
              <w:right w:val="single" w:sz="6" w:space="0" w:color="000000"/>
            </w:tcBorders>
          </w:tcPr>
          <w:p w14:paraId="3804BEC5" w14:textId="77777777" w:rsidR="0041037A" w:rsidRPr="00B7030B" w:rsidRDefault="0041037A">
            <w:pPr>
              <w:pStyle w:val="tabledata"/>
              <w:rPr>
                <w:rFonts w:asciiTheme="minorHAnsi" w:hAnsiTheme="minorHAnsi"/>
              </w:rPr>
            </w:pPr>
            <w:r w:rsidRPr="00B7030B">
              <w:rPr>
                <w:rFonts w:asciiTheme="minorHAnsi" w:hAnsiTheme="minorHAnsi"/>
              </w:rPr>
              <w:t>1.08</w:t>
            </w:r>
          </w:p>
        </w:tc>
        <w:tc>
          <w:tcPr>
            <w:tcW w:w="2839" w:type="dxa"/>
            <w:tcBorders>
              <w:top w:val="single" w:sz="6" w:space="0" w:color="000000"/>
              <w:left w:val="single" w:sz="6" w:space="0" w:color="000000"/>
              <w:bottom w:val="single" w:sz="7" w:space="0" w:color="000000"/>
              <w:right w:val="double" w:sz="7" w:space="0" w:color="000000"/>
            </w:tcBorders>
          </w:tcPr>
          <w:p w14:paraId="29174E08" w14:textId="77777777" w:rsidR="0041037A" w:rsidRPr="00B7030B" w:rsidRDefault="0041037A">
            <w:pPr>
              <w:pStyle w:val="tabledata"/>
              <w:rPr>
                <w:rFonts w:asciiTheme="minorHAnsi" w:hAnsiTheme="minorHAnsi"/>
              </w:rPr>
            </w:pPr>
            <w:r w:rsidRPr="00B7030B">
              <w:rPr>
                <w:rFonts w:asciiTheme="minorHAnsi" w:hAnsiTheme="minorHAnsi"/>
              </w:rPr>
              <w:t>Frost and Streeter, 1924</w:t>
            </w:r>
          </w:p>
        </w:tc>
      </w:tr>
      <w:tr w:rsidR="0041037A" w:rsidRPr="00B7030B" w14:paraId="428A8F6A"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29D7E5A5" w14:textId="77777777" w:rsidR="0041037A" w:rsidRPr="00B7030B" w:rsidRDefault="0041037A">
            <w:pPr>
              <w:pStyle w:val="tabledata"/>
              <w:rPr>
                <w:rFonts w:asciiTheme="minorHAnsi" w:hAnsiTheme="minorHAnsi"/>
              </w:rPr>
            </w:pPr>
            <w:r w:rsidRPr="00B7030B">
              <w:rPr>
                <w:rFonts w:asciiTheme="minorHAnsi" w:hAnsiTheme="minorHAnsi"/>
              </w:rPr>
              <w:t>Upper Illinois River</w:t>
            </w:r>
          </w:p>
        </w:tc>
        <w:tc>
          <w:tcPr>
            <w:tcW w:w="1980" w:type="dxa"/>
            <w:tcBorders>
              <w:top w:val="single" w:sz="6" w:space="0" w:color="000000"/>
              <w:left w:val="single" w:sz="6" w:space="0" w:color="000000"/>
              <w:bottom w:val="single" w:sz="7" w:space="0" w:color="000000"/>
              <w:right w:val="single" w:sz="6" w:space="0" w:color="000000"/>
            </w:tcBorders>
          </w:tcPr>
          <w:p w14:paraId="5A91B771" w14:textId="77777777" w:rsidR="0041037A" w:rsidRPr="00B7030B" w:rsidRDefault="0041037A">
            <w:pPr>
              <w:pStyle w:val="tabledata"/>
              <w:rPr>
                <w:rFonts w:asciiTheme="minorHAnsi" w:hAnsiTheme="minorHAnsi"/>
              </w:rPr>
            </w:pPr>
            <w:r w:rsidRPr="00B7030B">
              <w:rPr>
                <w:rFonts w:asciiTheme="minorHAnsi" w:hAnsiTheme="minorHAnsi"/>
              </w:rPr>
              <w:t>June-September</w:t>
            </w:r>
          </w:p>
        </w:tc>
        <w:tc>
          <w:tcPr>
            <w:tcW w:w="1170" w:type="dxa"/>
            <w:tcBorders>
              <w:top w:val="single" w:sz="6" w:space="0" w:color="000000"/>
              <w:left w:val="single" w:sz="6" w:space="0" w:color="000000"/>
              <w:bottom w:val="single" w:sz="7" w:space="0" w:color="000000"/>
              <w:right w:val="single" w:sz="6" w:space="0" w:color="000000"/>
            </w:tcBorders>
          </w:tcPr>
          <w:p w14:paraId="2337555A" w14:textId="77777777" w:rsidR="0041037A" w:rsidRPr="00B7030B" w:rsidRDefault="0041037A">
            <w:pPr>
              <w:pStyle w:val="tabledata"/>
              <w:rPr>
                <w:rFonts w:asciiTheme="minorHAnsi" w:hAnsiTheme="minorHAnsi"/>
              </w:rPr>
            </w:pPr>
            <w:r w:rsidRPr="00B7030B">
              <w:rPr>
                <w:rFonts w:asciiTheme="minorHAnsi" w:hAnsiTheme="minorHAnsi"/>
              </w:rPr>
              <w:t xml:space="preserve">2.04 </w:t>
            </w:r>
          </w:p>
        </w:tc>
        <w:tc>
          <w:tcPr>
            <w:tcW w:w="2839" w:type="dxa"/>
            <w:tcBorders>
              <w:top w:val="single" w:sz="6" w:space="0" w:color="000000"/>
              <w:left w:val="single" w:sz="6" w:space="0" w:color="000000"/>
              <w:bottom w:val="single" w:sz="7" w:space="0" w:color="000000"/>
              <w:right w:val="double" w:sz="7" w:space="0" w:color="000000"/>
            </w:tcBorders>
          </w:tcPr>
          <w:p w14:paraId="1CD2155F" w14:textId="05B4B15A" w:rsidR="0041037A" w:rsidRPr="00B7030B" w:rsidRDefault="0041037A">
            <w:pPr>
              <w:pStyle w:val="tabledata"/>
              <w:rPr>
                <w:rFonts w:asciiTheme="minorHAnsi" w:hAnsiTheme="minorHAnsi"/>
              </w:rPr>
            </w:pPr>
            <w:r w:rsidRPr="00B7030B">
              <w:rPr>
                <w:rFonts w:asciiTheme="minorHAnsi" w:hAnsiTheme="minorHAnsi"/>
              </w:rPr>
              <w:t>Hoskins</w:t>
            </w:r>
            <w:del w:id="1885" w:author="Honnalore Steissberg" w:date="2021-08-04T16:05:00Z">
              <w:r w:rsidRPr="00B7030B" w:rsidDel="00244EB1">
                <w:rPr>
                  <w:rFonts w:asciiTheme="minorHAnsi" w:hAnsiTheme="minorHAnsi"/>
                </w:rPr>
                <w:delText>,</w:delText>
              </w:r>
            </w:del>
            <w:r w:rsidRPr="00B7030B">
              <w:rPr>
                <w:rFonts w:asciiTheme="minorHAnsi" w:hAnsiTheme="minorHAnsi"/>
              </w:rPr>
              <w:t xml:space="preserve"> et al</w:t>
            </w:r>
            <w:ins w:id="1886" w:author="Honnalore Steissberg" w:date="2021-08-04T16:14:00Z">
              <w:r w:rsidR="00916B89">
                <w:rPr>
                  <w:rFonts w:asciiTheme="minorHAnsi" w:hAnsiTheme="minorHAnsi"/>
                </w:rPr>
                <w:t>.</w:t>
              </w:r>
            </w:ins>
            <w:r w:rsidRPr="00B7030B">
              <w:rPr>
                <w:rFonts w:asciiTheme="minorHAnsi" w:hAnsiTheme="minorHAnsi"/>
              </w:rPr>
              <w:t>, 1927</w:t>
            </w:r>
          </w:p>
        </w:tc>
      </w:tr>
      <w:tr w:rsidR="0041037A" w:rsidRPr="00B7030B" w14:paraId="12B35E24"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58ACAE4C" w14:textId="77777777" w:rsidR="0041037A" w:rsidRPr="00B7030B" w:rsidRDefault="0041037A">
            <w:pPr>
              <w:pStyle w:val="tabledata"/>
              <w:rPr>
                <w:rFonts w:asciiTheme="minorHAnsi" w:hAnsiTheme="minorHAnsi"/>
              </w:rPr>
            </w:pPr>
            <w:r w:rsidRPr="00B7030B">
              <w:rPr>
                <w:rFonts w:asciiTheme="minorHAnsi" w:hAnsiTheme="minorHAnsi"/>
              </w:rPr>
              <w:lastRenderedPageBreak/>
              <w:t>Upper Illinois River</w:t>
            </w:r>
          </w:p>
        </w:tc>
        <w:tc>
          <w:tcPr>
            <w:tcW w:w="1980" w:type="dxa"/>
            <w:tcBorders>
              <w:top w:val="single" w:sz="6" w:space="0" w:color="000000"/>
              <w:left w:val="single" w:sz="6" w:space="0" w:color="000000"/>
              <w:bottom w:val="single" w:sz="7" w:space="0" w:color="000000"/>
              <w:right w:val="single" w:sz="6" w:space="0" w:color="000000"/>
            </w:tcBorders>
          </w:tcPr>
          <w:p w14:paraId="73A77CD0" w14:textId="77777777" w:rsidR="0041037A" w:rsidRPr="00B7030B" w:rsidRDefault="0041037A">
            <w:pPr>
              <w:pStyle w:val="tabledata"/>
              <w:rPr>
                <w:rFonts w:asciiTheme="minorHAnsi" w:hAnsiTheme="minorHAnsi"/>
              </w:rPr>
            </w:pPr>
            <w:r w:rsidRPr="00B7030B">
              <w:rPr>
                <w:rFonts w:asciiTheme="minorHAnsi" w:hAnsiTheme="minorHAnsi"/>
              </w:rPr>
              <w:t>October-May</w:t>
            </w:r>
          </w:p>
        </w:tc>
        <w:tc>
          <w:tcPr>
            <w:tcW w:w="1170" w:type="dxa"/>
            <w:tcBorders>
              <w:top w:val="single" w:sz="6" w:space="0" w:color="000000"/>
              <w:left w:val="single" w:sz="6" w:space="0" w:color="000000"/>
              <w:bottom w:val="single" w:sz="7" w:space="0" w:color="000000"/>
              <w:right w:val="single" w:sz="6" w:space="0" w:color="000000"/>
            </w:tcBorders>
          </w:tcPr>
          <w:p w14:paraId="7B6C2448" w14:textId="77777777" w:rsidR="0041037A" w:rsidRPr="00B7030B" w:rsidRDefault="0041037A">
            <w:pPr>
              <w:pStyle w:val="tabledata"/>
              <w:rPr>
                <w:rFonts w:asciiTheme="minorHAnsi" w:hAnsiTheme="minorHAnsi"/>
              </w:rPr>
            </w:pPr>
            <w:r w:rsidRPr="00B7030B">
              <w:rPr>
                <w:rFonts w:asciiTheme="minorHAnsi" w:hAnsiTheme="minorHAnsi"/>
              </w:rPr>
              <w:t>2.52, 0.89</w:t>
            </w:r>
          </w:p>
        </w:tc>
        <w:tc>
          <w:tcPr>
            <w:tcW w:w="2839" w:type="dxa"/>
            <w:tcBorders>
              <w:top w:val="single" w:sz="6" w:space="0" w:color="000000"/>
              <w:left w:val="single" w:sz="6" w:space="0" w:color="000000"/>
              <w:bottom w:val="single" w:sz="7" w:space="0" w:color="000000"/>
              <w:right w:val="double" w:sz="7" w:space="0" w:color="000000"/>
            </w:tcBorders>
          </w:tcPr>
          <w:p w14:paraId="7EB8CD92" w14:textId="1967850C" w:rsidR="0041037A" w:rsidRPr="00B7030B" w:rsidRDefault="0041037A">
            <w:pPr>
              <w:pStyle w:val="tabledata"/>
              <w:rPr>
                <w:rFonts w:asciiTheme="minorHAnsi" w:hAnsiTheme="minorHAnsi"/>
              </w:rPr>
            </w:pPr>
            <w:r w:rsidRPr="00B7030B">
              <w:rPr>
                <w:rFonts w:asciiTheme="minorHAnsi" w:hAnsiTheme="minorHAnsi"/>
              </w:rPr>
              <w:t>Hoskins</w:t>
            </w:r>
            <w:del w:id="1887" w:author="Honnalore Steissberg" w:date="2021-08-04T16:14:00Z">
              <w:r w:rsidRPr="00B7030B" w:rsidDel="00916B89">
                <w:rPr>
                  <w:rFonts w:asciiTheme="minorHAnsi" w:hAnsiTheme="minorHAnsi"/>
                </w:rPr>
                <w:delText>,</w:delText>
              </w:r>
            </w:del>
            <w:r w:rsidRPr="00B7030B">
              <w:rPr>
                <w:rFonts w:asciiTheme="minorHAnsi" w:hAnsiTheme="minorHAnsi"/>
              </w:rPr>
              <w:t xml:space="preserve"> et al</w:t>
            </w:r>
            <w:ins w:id="1888" w:author="Honnalore Steissberg" w:date="2021-08-04T16:14:00Z">
              <w:r w:rsidR="00916B89">
                <w:rPr>
                  <w:rFonts w:asciiTheme="minorHAnsi" w:hAnsiTheme="minorHAnsi"/>
                </w:rPr>
                <w:t>.</w:t>
              </w:r>
            </w:ins>
            <w:r w:rsidRPr="00B7030B">
              <w:rPr>
                <w:rFonts w:asciiTheme="minorHAnsi" w:hAnsiTheme="minorHAnsi"/>
              </w:rPr>
              <w:t>, 1927</w:t>
            </w:r>
          </w:p>
        </w:tc>
      </w:tr>
      <w:tr w:rsidR="0041037A" w:rsidRPr="00B7030B" w14:paraId="333676E8"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062F478D" w14:textId="77777777" w:rsidR="0041037A" w:rsidRPr="00B7030B" w:rsidRDefault="0041037A">
            <w:pPr>
              <w:pStyle w:val="tabledata"/>
              <w:rPr>
                <w:rFonts w:asciiTheme="minorHAnsi" w:hAnsiTheme="minorHAnsi"/>
              </w:rPr>
            </w:pPr>
            <w:r w:rsidRPr="00B7030B">
              <w:rPr>
                <w:rFonts w:asciiTheme="minorHAnsi" w:hAnsiTheme="minorHAnsi"/>
              </w:rPr>
              <w:t>Upper Illinois River</w:t>
            </w:r>
          </w:p>
        </w:tc>
        <w:tc>
          <w:tcPr>
            <w:tcW w:w="1980" w:type="dxa"/>
            <w:tcBorders>
              <w:top w:val="single" w:sz="6" w:space="0" w:color="000000"/>
              <w:left w:val="single" w:sz="6" w:space="0" w:color="000000"/>
              <w:bottom w:val="single" w:sz="7" w:space="0" w:color="000000"/>
              <w:right w:val="single" w:sz="6" w:space="0" w:color="000000"/>
            </w:tcBorders>
          </w:tcPr>
          <w:p w14:paraId="5ED88FBD" w14:textId="77777777" w:rsidR="0041037A" w:rsidRPr="00B7030B" w:rsidRDefault="0041037A">
            <w:pPr>
              <w:pStyle w:val="tabledata"/>
              <w:rPr>
                <w:rFonts w:asciiTheme="minorHAnsi" w:hAnsiTheme="minorHAnsi"/>
              </w:rPr>
            </w:pPr>
            <w:r w:rsidRPr="00B7030B">
              <w:rPr>
                <w:rFonts w:asciiTheme="minorHAnsi" w:hAnsiTheme="minorHAnsi"/>
              </w:rPr>
              <w:t>December-March</w:t>
            </w:r>
          </w:p>
        </w:tc>
        <w:tc>
          <w:tcPr>
            <w:tcW w:w="1170" w:type="dxa"/>
            <w:tcBorders>
              <w:top w:val="single" w:sz="6" w:space="0" w:color="000000"/>
              <w:left w:val="single" w:sz="6" w:space="0" w:color="000000"/>
              <w:bottom w:val="single" w:sz="7" w:space="0" w:color="000000"/>
              <w:right w:val="single" w:sz="6" w:space="0" w:color="000000"/>
            </w:tcBorders>
          </w:tcPr>
          <w:p w14:paraId="350F233F" w14:textId="77777777" w:rsidR="0041037A" w:rsidRPr="00B7030B" w:rsidRDefault="0041037A">
            <w:pPr>
              <w:pStyle w:val="tabledata"/>
              <w:rPr>
                <w:rFonts w:asciiTheme="minorHAnsi" w:hAnsiTheme="minorHAnsi"/>
              </w:rPr>
            </w:pPr>
            <w:r w:rsidRPr="00B7030B">
              <w:rPr>
                <w:rFonts w:asciiTheme="minorHAnsi" w:hAnsiTheme="minorHAnsi"/>
              </w:rPr>
              <w:t>0.57, 0.62</w:t>
            </w:r>
          </w:p>
        </w:tc>
        <w:tc>
          <w:tcPr>
            <w:tcW w:w="2839" w:type="dxa"/>
            <w:tcBorders>
              <w:top w:val="single" w:sz="6" w:space="0" w:color="000000"/>
              <w:left w:val="single" w:sz="6" w:space="0" w:color="000000"/>
              <w:bottom w:val="single" w:sz="7" w:space="0" w:color="000000"/>
              <w:right w:val="double" w:sz="7" w:space="0" w:color="000000"/>
            </w:tcBorders>
          </w:tcPr>
          <w:p w14:paraId="20C7FCB5" w14:textId="3367ED4F" w:rsidR="0041037A" w:rsidRPr="00B7030B" w:rsidRDefault="0041037A">
            <w:pPr>
              <w:pStyle w:val="tabledata"/>
              <w:rPr>
                <w:rFonts w:asciiTheme="minorHAnsi" w:hAnsiTheme="minorHAnsi"/>
              </w:rPr>
            </w:pPr>
            <w:r w:rsidRPr="00B7030B">
              <w:rPr>
                <w:rFonts w:asciiTheme="minorHAnsi" w:hAnsiTheme="minorHAnsi"/>
              </w:rPr>
              <w:t>Hoskins</w:t>
            </w:r>
            <w:del w:id="1889" w:author="Honnalore Steissberg" w:date="2021-08-04T16:14:00Z">
              <w:r w:rsidRPr="00B7030B" w:rsidDel="00916B89">
                <w:rPr>
                  <w:rFonts w:asciiTheme="minorHAnsi" w:hAnsiTheme="minorHAnsi"/>
                </w:rPr>
                <w:delText>,</w:delText>
              </w:r>
            </w:del>
            <w:r w:rsidRPr="00B7030B">
              <w:rPr>
                <w:rFonts w:asciiTheme="minorHAnsi" w:hAnsiTheme="minorHAnsi"/>
              </w:rPr>
              <w:t xml:space="preserve"> et al</w:t>
            </w:r>
            <w:ins w:id="1890" w:author="Honnalore Steissberg" w:date="2021-08-04T16:14:00Z">
              <w:r w:rsidR="00916B89">
                <w:rPr>
                  <w:rFonts w:asciiTheme="minorHAnsi" w:hAnsiTheme="minorHAnsi"/>
                </w:rPr>
                <w:t>.</w:t>
              </w:r>
            </w:ins>
            <w:r w:rsidRPr="00B7030B">
              <w:rPr>
                <w:rFonts w:asciiTheme="minorHAnsi" w:hAnsiTheme="minorHAnsi"/>
              </w:rPr>
              <w:t>, 1927</w:t>
            </w:r>
          </w:p>
        </w:tc>
      </w:tr>
      <w:tr w:rsidR="0041037A" w:rsidRPr="00B7030B" w14:paraId="47F62010"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B7C833D" w14:textId="77777777" w:rsidR="0041037A" w:rsidRPr="00B7030B" w:rsidRDefault="0041037A">
            <w:pPr>
              <w:pStyle w:val="tabledata"/>
              <w:rPr>
                <w:rFonts w:asciiTheme="minorHAnsi" w:hAnsiTheme="minorHAnsi"/>
              </w:rPr>
            </w:pPr>
            <w:r w:rsidRPr="00B7030B">
              <w:rPr>
                <w:rFonts w:asciiTheme="minorHAnsi" w:hAnsiTheme="minorHAnsi"/>
              </w:rPr>
              <w:t>Upper Illinois River</w:t>
            </w:r>
          </w:p>
        </w:tc>
        <w:tc>
          <w:tcPr>
            <w:tcW w:w="1980" w:type="dxa"/>
            <w:tcBorders>
              <w:top w:val="single" w:sz="6" w:space="0" w:color="000000"/>
              <w:left w:val="single" w:sz="6" w:space="0" w:color="000000"/>
              <w:bottom w:val="single" w:sz="7" w:space="0" w:color="000000"/>
              <w:right w:val="single" w:sz="6" w:space="0" w:color="000000"/>
            </w:tcBorders>
          </w:tcPr>
          <w:p w14:paraId="02C396A7" w14:textId="77777777" w:rsidR="0041037A" w:rsidRPr="00B7030B" w:rsidRDefault="0041037A">
            <w:pPr>
              <w:pStyle w:val="tabledata"/>
              <w:rPr>
                <w:rFonts w:asciiTheme="minorHAnsi" w:hAnsiTheme="minorHAnsi"/>
              </w:rPr>
            </w:pPr>
            <w:r w:rsidRPr="00B7030B">
              <w:rPr>
                <w:rFonts w:asciiTheme="minorHAnsi" w:hAnsiTheme="minorHAnsi"/>
              </w:rPr>
              <w:t>April-November</w:t>
            </w:r>
          </w:p>
        </w:tc>
        <w:tc>
          <w:tcPr>
            <w:tcW w:w="1170" w:type="dxa"/>
            <w:tcBorders>
              <w:top w:val="single" w:sz="6" w:space="0" w:color="000000"/>
              <w:left w:val="single" w:sz="6" w:space="0" w:color="000000"/>
              <w:bottom w:val="single" w:sz="7" w:space="0" w:color="000000"/>
              <w:right w:val="single" w:sz="6" w:space="0" w:color="000000"/>
            </w:tcBorders>
          </w:tcPr>
          <w:p w14:paraId="24772FD4" w14:textId="77777777" w:rsidR="0041037A" w:rsidRPr="00B7030B" w:rsidRDefault="0041037A">
            <w:pPr>
              <w:pStyle w:val="tabledata"/>
              <w:rPr>
                <w:rFonts w:asciiTheme="minorHAnsi" w:hAnsiTheme="minorHAnsi"/>
              </w:rPr>
            </w:pPr>
            <w:r w:rsidRPr="00B7030B">
              <w:rPr>
                <w:rFonts w:asciiTheme="minorHAnsi" w:hAnsiTheme="minorHAnsi"/>
              </w:rPr>
              <w:t>1.03, 0.70</w:t>
            </w:r>
          </w:p>
        </w:tc>
        <w:tc>
          <w:tcPr>
            <w:tcW w:w="2839" w:type="dxa"/>
            <w:tcBorders>
              <w:top w:val="single" w:sz="6" w:space="0" w:color="000000"/>
              <w:left w:val="single" w:sz="6" w:space="0" w:color="000000"/>
              <w:bottom w:val="single" w:sz="7" w:space="0" w:color="000000"/>
              <w:right w:val="double" w:sz="7" w:space="0" w:color="000000"/>
            </w:tcBorders>
          </w:tcPr>
          <w:p w14:paraId="0B72A379" w14:textId="3507C245" w:rsidR="0041037A" w:rsidRPr="00B7030B" w:rsidRDefault="0041037A">
            <w:pPr>
              <w:pStyle w:val="tabledata"/>
              <w:rPr>
                <w:rFonts w:asciiTheme="minorHAnsi" w:hAnsiTheme="minorHAnsi"/>
              </w:rPr>
            </w:pPr>
            <w:r w:rsidRPr="00B7030B">
              <w:rPr>
                <w:rFonts w:asciiTheme="minorHAnsi" w:hAnsiTheme="minorHAnsi"/>
              </w:rPr>
              <w:t>Hoskins</w:t>
            </w:r>
            <w:del w:id="1891" w:author="Honnalore Steissberg" w:date="2021-08-04T16:14:00Z">
              <w:r w:rsidRPr="00B7030B" w:rsidDel="00916B89">
                <w:rPr>
                  <w:rFonts w:asciiTheme="minorHAnsi" w:hAnsiTheme="minorHAnsi"/>
                </w:rPr>
                <w:delText>,</w:delText>
              </w:r>
            </w:del>
            <w:r w:rsidRPr="00B7030B">
              <w:rPr>
                <w:rFonts w:asciiTheme="minorHAnsi" w:hAnsiTheme="minorHAnsi"/>
              </w:rPr>
              <w:t xml:space="preserve"> et al</w:t>
            </w:r>
            <w:ins w:id="1892" w:author="Honnalore Steissberg" w:date="2021-08-04T16:14:00Z">
              <w:r w:rsidR="00916B89">
                <w:rPr>
                  <w:rFonts w:asciiTheme="minorHAnsi" w:hAnsiTheme="minorHAnsi"/>
                </w:rPr>
                <w:t>.</w:t>
              </w:r>
            </w:ins>
            <w:r w:rsidRPr="00B7030B">
              <w:rPr>
                <w:rFonts w:asciiTheme="minorHAnsi" w:hAnsiTheme="minorHAnsi"/>
              </w:rPr>
              <w:t>, 1927</w:t>
            </w:r>
          </w:p>
        </w:tc>
      </w:tr>
      <w:tr w:rsidR="0041037A" w:rsidRPr="00B7030B" w14:paraId="68617540"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838EE1D" w14:textId="77777777" w:rsidR="0041037A" w:rsidRPr="00B7030B" w:rsidRDefault="0041037A">
            <w:pPr>
              <w:pStyle w:val="tabledata"/>
              <w:rPr>
                <w:rFonts w:asciiTheme="minorHAnsi" w:hAnsiTheme="minorHAnsi"/>
              </w:rPr>
            </w:pPr>
            <w:r w:rsidRPr="00B7030B">
              <w:rPr>
                <w:rFonts w:asciiTheme="minorHAnsi" w:hAnsiTheme="minorHAnsi"/>
              </w:rPr>
              <w:t>Missouri River</w:t>
            </w:r>
          </w:p>
        </w:tc>
        <w:tc>
          <w:tcPr>
            <w:tcW w:w="1980" w:type="dxa"/>
            <w:tcBorders>
              <w:top w:val="single" w:sz="6" w:space="0" w:color="000000"/>
              <w:left w:val="single" w:sz="6" w:space="0" w:color="000000"/>
              <w:bottom w:val="single" w:sz="7" w:space="0" w:color="000000"/>
              <w:right w:val="single" w:sz="6" w:space="0" w:color="000000"/>
            </w:tcBorders>
          </w:tcPr>
          <w:p w14:paraId="4B13A261" w14:textId="77777777" w:rsidR="0041037A" w:rsidRPr="00B7030B" w:rsidRDefault="0041037A">
            <w:pPr>
              <w:pStyle w:val="tabledata"/>
              <w:rPr>
                <w:rFonts w:asciiTheme="minorHAnsi" w:hAnsiTheme="minorHAnsi"/>
              </w:rPr>
            </w:pPr>
            <w:r w:rsidRPr="00B7030B">
              <w:rPr>
                <w:rFonts w:asciiTheme="minorHAnsi" w:hAnsiTheme="minorHAnsi"/>
              </w:rPr>
              <w:t>Winter</w:t>
            </w:r>
          </w:p>
        </w:tc>
        <w:tc>
          <w:tcPr>
            <w:tcW w:w="1170" w:type="dxa"/>
            <w:tcBorders>
              <w:top w:val="single" w:sz="6" w:space="0" w:color="000000"/>
              <w:left w:val="single" w:sz="6" w:space="0" w:color="000000"/>
              <w:bottom w:val="single" w:sz="7" w:space="0" w:color="000000"/>
              <w:right w:val="single" w:sz="6" w:space="0" w:color="000000"/>
            </w:tcBorders>
          </w:tcPr>
          <w:p w14:paraId="4B4946E4" w14:textId="77777777" w:rsidR="0041037A" w:rsidRPr="00B7030B" w:rsidRDefault="0041037A">
            <w:pPr>
              <w:pStyle w:val="tabledata"/>
              <w:rPr>
                <w:rFonts w:asciiTheme="minorHAnsi" w:hAnsiTheme="minorHAnsi"/>
              </w:rPr>
            </w:pPr>
            <w:r w:rsidRPr="00B7030B">
              <w:rPr>
                <w:rFonts w:asciiTheme="minorHAnsi" w:hAnsiTheme="minorHAnsi"/>
              </w:rPr>
              <w:t>0.48</w:t>
            </w:r>
          </w:p>
        </w:tc>
        <w:tc>
          <w:tcPr>
            <w:tcW w:w="2839" w:type="dxa"/>
            <w:tcBorders>
              <w:top w:val="single" w:sz="6" w:space="0" w:color="000000"/>
              <w:left w:val="single" w:sz="6" w:space="0" w:color="000000"/>
              <w:bottom w:val="single" w:sz="7" w:space="0" w:color="000000"/>
              <w:right w:val="double" w:sz="7" w:space="0" w:color="000000"/>
            </w:tcBorders>
          </w:tcPr>
          <w:p w14:paraId="553188FF"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24608CB4"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7DDC178D" w14:textId="77777777" w:rsidR="0041037A" w:rsidRPr="00B7030B" w:rsidRDefault="0041037A">
            <w:pPr>
              <w:pStyle w:val="tabledata"/>
              <w:rPr>
                <w:rFonts w:asciiTheme="minorHAnsi" w:hAnsiTheme="minorHAnsi"/>
              </w:rPr>
            </w:pPr>
            <w:r w:rsidRPr="00B7030B">
              <w:rPr>
                <w:rFonts w:asciiTheme="minorHAnsi" w:hAnsiTheme="minorHAnsi"/>
              </w:rPr>
              <w:t>Tennessee River</w:t>
            </w:r>
          </w:p>
        </w:tc>
        <w:tc>
          <w:tcPr>
            <w:tcW w:w="1980" w:type="dxa"/>
            <w:tcBorders>
              <w:top w:val="single" w:sz="6" w:space="0" w:color="000000"/>
              <w:left w:val="single" w:sz="6" w:space="0" w:color="000000"/>
              <w:bottom w:val="single" w:sz="7" w:space="0" w:color="000000"/>
              <w:right w:val="single" w:sz="6" w:space="0" w:color="000000"/>
            </w:tcBorders>
          </w:tcPr>
          <w:p w14:paraId="7F806D5C" w14:textId="77777777" w:rsidR="0041037A" w:rsidRPr="00B7030B" w:rsidRDefault="0041037A">
            <w:pPr>
              <w:pStyle w:val="tabledata"/>
              <w:rPr>
                <w:rFonts w:asciiTheme="minorHAnsi" w:hAnsiTheme="minorHAnsi"/>
              </w:rPr>
            </w:pPr>
            <w:r w:rsidRPr="00B7030B">
              <w:rPr>
                <w:rFonts w:asciiTheme="minorHAnsi" w:hAnsiTheme="minorHAnsi"/>
              </w:rPr>
              <w:t>Summer</w:t>
            </w:r>
          </w:p>
        </w:tc>
        <w:tc>
          <w:tcPr>
            <w:tcW w:w="1170" w:type="dxa"/>
            <w:tcBorders>
              <w:top w:val="single" w:sz="6" w:space="0" w:color="000000"/>
              <w:left w:val="single" w:sz="6" w:space="0" w:color="000000"/>
              <w:bottom w:val="single" w:sz="7" w:space="0" w:color="000000"/>
              <w:right w:val="single" w:sz="6" w:space="0" w:color="000000"/>
            </w:tcBorders>
          </w:tcPr>
          <w:p w14:paraId="7CF06D69" w14:textId="77777777" w:rsidR="0041037A" w:rsidRPr="00B7030B" w:rsidRDefault="0041037A">
            <w:pPr>
              <w:pStyle w:val="tabledata"/>
              <w:rPr>
                <w:rFonts w:asciiTheme="minorHAnsi" w:hAnsiTheme="minorHAnsi"/>
              </w:rPr>
            </w:pPr>
            <w:r w:rsidRPr="00B7030B">
              <w:rPr>
                <w:rFonts w:asciiTheme="minorHAnsi" w:hAnsiTheme="minorHAnsi"/>
              </w:rPr>
              <w:t>1.03, 1.32</w:t>
            </w:r>
          </w:p>
        </w:tc>
        <w:tc>
          <w:tcPr>
            <w:tcW w:w="2839" w:type="dxa"/>
            <w:tcBorders>
              <w:top w:val="single" w:sz="6" w:space="0" w:color="000000"/>
              <w:left w:val="single" w:sz="6" w:space="0" w:color="000000"/>
              <w:bottom w:val="single" w:sz="7" w:space="0" w:color="000000"/>
              <w:right w:val="double" w:sz="7" w:space="0" w:color="000000"/>
            </w:tcBorders>
          </w:tcPr>
          <w:p w14:paraId="2EA25340"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3463EC98"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27028FB0" w14:textId="77777777" w:rsidR="0041037A" w:rsidRPr="00B7030B" w:rsidRDefault="0041037A">
            <w:pPr>
              <w:pStyle w:val="tabledata"/>
              <w:rPr>
                <w:rFonts w:asciiTheme="minorHAnsi" w:hAnsiTheme="minorHAnsi"/>
              </w:rPr>
            </w:pPr>
            <w:r w:rsidRPr="00B7030B">
              <w:rPr>
                <w:rFonts w:asciiTheme="minorHAnsi" w:hAnsiTheme="minorHAnsi"/>
              </w:rPr>
              <w:t xml:space="preserve">Tennessee River </w:t>
            </w:r>
          </w:p>
        </w:tc>
        <w:tc>
          <w:tcPr>
            <w:tcW w:w="1980" w:type="dxa"/>
            <w:tcBorders>
              <w:top w:val="single" w:sz="6" w:space="0" w:color="000000"/>
              <w:left w:val="single" w:sz="6" w:space="0" w:color="000000"/>
              <w:bottom w:val="single" w:sz="7" w:space="0" w:color="000000"/>
              <w:right w:val="single" w:sz="6" w:space="0" w:color="000000"/>
            </w:tcBorders>
          </w:tcPr>
          <w:p w14:paraId="284F128E" w14:textId="77777777" w:rsidR="0041037A" w:rsidRPr="00B7030B" w:rsidRDefault="0041037A">
            <w:pPr>
              <w:pStyle w:val="tabledata"/>
              <w:rPr>
                <w:rFonts w:asciiTheme="minorHAnsi" w:hAnsiTheme="minorHAnsi"/>
              </w:rPr>
            </w:pPr>
            <w:r w:rsidRPr="00B7030B">
              <w:rPr>
                <w:rFonts w:asciiTheme="minorHAnsi" w:hAnsiTheme="minorHAnsi"/>
              </w:rPr>
              <w:t>Summer</w:t>
            </w:r>
          </w:p>
        </w:tc>
        <w:tc>
          <w:tcPr>
            <w:tcW w:w="1170" w:type="dxa"/>
            <w:tcBorders>
              <w:top w:val="single" w:sz="6" w:space="0" w:color="000000"/>
              <w:left w:val="single" w:sz="6" w:space="0" w:color="000000"/>
              <w:bottom w:val="single" w:sz="7" w:space="0" w:color="000000"/>
              <w:right w:val="single" w:sz="6" w:space="0" w:color="000000"/>
            </w:tcBorders>
          </w:tcPr>
          <w:p w14:paraId="7C878D3A" w14:textId="77777777" w:rsidR="0041037A" w:rsidRPr="00B7030B" w:rsidRDefault="0041037A">
            <w:pPr>
              <w:pStyle w:val="tabledata"/>
              <w:rPr>
                <w:rFonts w:asciiTheme="minorHAnsi" w:hAnsiTheme="minorHAnsi"/>
              </w:rPr>
            </w:pPr>
            <w:r w:rsidRPr="00B7030B">
              <w:rPr>
                <w:rFonts w:asciiTheme="minorHAnsi" w:hAnsiTheme="minorHAnsi"/>
              </w:rPr>
              <w:t>1.32</w:t>
            </w:r>
          </w:p>
        </w:tc>
        <w:tc>
          <w:tcPr>
            <w:tcW w:w="2839" w:type="dxa"/>
            <w:tcBorders>
              <w:top w:val="single" w:sz="6" w:space="0" w:color="000000"/>
              <w:left w:val="single" w:sz="6" w:space="0" w:color="000000"/>
              <w:bottom w:val="single" w:sz="7" w:space="0" w:color="000000"/>
              <w:right w:val="double" w:sz="7" w:space="0" w:color="000000"/>
            </w:tcBorders>
          </w:tcPr>
          <w:p w14:paraId="7741DA63"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1C5E968C"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78785AF5" w14:textId="77777777" w:rsidR="0041037A" w:rsidRPr="00B7030B" w:rsidRDefault="0041037A">
            <w:pPr>
              <w:pStyle w:val="tabledata"/>
              <w:rPr>
                <w:rFonts w:asciiTheme="minorHAnsi" w:hAnsiTheme="minorHAnsi"/>
              </w:rPr>
            </w:pPr>
            <w:r w:rsidRPr="00B7030B">
              <w:rPr>
                <w:rFonts w:asciiTheme="minorHAnsi" w:hAnsiTheme="minorHAnsi"/>
              </w:rPr>
              <w:t>Sacramento River</w:t>
            </w:r>
          </w:p>
        </w:tc>
        <w:tc>
          <w:tcPr>
            <w:tcW w:w="1980" w:type="dxa"/>
            <w:tcBorders>
              <w:top w:val="single" w:sz="6" w:space="0" w:color="000000"/>
              <w:left w:val="single" w:sz="6" w:space="0" w:color="000000"/>
              <w:bottom w:val="single" w:sz="7" w:space="0" w:color="000000"/>
              <w:right w:val="single" w:sz="6" w:space="0" w:color="000000"/>
            </w:tcBorders>
          </w:tcPr>
          <w:p w14:paraId="3C465DBE" w14:textId="77777777" w:rsidR="0041037A" w:rsidRPr="00B7030B" w:rsidRDefault="0041037A">
            <w:pPr>
              <w:pStyle w:val="tabledata"/>
              <w:rPr>
                <w:rFonts w:asciiTheme="minorHAnsi" w:hAnsiTheme="minorHAnsi"/>
              </w:rPr>
            </w:pPr>
            <w:r w:rsidRPr="00B7030B">
              <w:rPr>
                <w:rFonts w:asciiTheme="minorHAnsi" w:hAnsiTheme="minorHAnsi"/>
              </w:rPr>
              <w:t>Summer</w:t>
            </w:r>
          </w:p>
        </w:tc>
        <w:tc>
          <w:tcPr>
            <w:tcW w:w="1170" w:type="dxa"/>
            <w:tcBorders>
              <w:top w:val="single" w:sz="6" w:space="0" w:color="000000"/>
              <w:left w:val="single" w:sz="6" w:space="0" w:color="000000"/>
              <w:bottom w:val="single" w:sz="7" w:space="0" w:color="000000"/>
              <w:right w:val="single" w:sz="6" w:space="0" w:color="000000"/>
            </w:tcBorders>
          </w:tcPr>
          <w:p w14:paraId="72871BDC" w14:textId="77777777" w:rsidR="0041037A" w:rsidRPr="00B7030B" w:rsidRDefault="0041037A">
            <w:pPr>
              <w:pStyle w:val="tabledata"/>
              <w:rPr>
                <w:rFonts w:asciiTheme="minorHAnsi" w:hAnsiTheme="minorHAnsi"/>
              </w:rPr>
            </w:pPr>
            <w:r w:rsidRPr="00B7030B">
              <w:rPr>
                <w:rFonts w:asciiTheme="minorHAnsi" w:hAnsiTheme="minorHAnsi"/>
              </w:rPr>
              <w:t>1.75</w:t>
            </w:r>
          </w:p>
        </w:tc>
        <w:tc>
          <w:tcPr>
            <w:tcW w:w="2839" w:type="dxa"/>
            <w:tcBorders>
              <w:top w:val="single" w:sz="6" w:space="0" w:color="000000"/>
              <w:left w:val="single" w:sz="6" w:space="0" w:color="000000"/>
              <w:bottom w:val="single" w:sz="7" w:space="0" w:color="000000"/>
              <w:right w:val="double" w:sz="7" w:space="0" w:color="000000"/>
            </w:tcBorders>
          </w:tcPr>
          <w:p w14:paraId="4444BEF5"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4334791C"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73C22EA8" w14:textId="77777777" w:rsidR="0041037A" w:rsidRPr="00B7030B" w:rsidRDefault="0041037A">
            <w:pPr>
              <w:pStyle w:val="tabledata"/>
              <w:rPr>
                <w:rFonts w:asciiTheme="minorHAnsi" w:hAnsiTheme="minorHAnsi"/>
              </w:rPr>
            </w:pPr>
            <w:r w:rsidRPr="00B7030B">
              <w:rPr>
                <w:rFonts w:asciiTheme="minorHAnsi" w:hAnsiTheme="minorHAnsi"/>
              </w:rPr>
              <w:t>Cumberland River</w:t>
            </w:r>
          </w:p>
        </w:tc>
        <w:tc>
          <w:tcPr>
            <w:tcW w:w="1980" w:type="dxa"/>
            <w:tcBorders>
              <w:top w:val="single" w:sz="6" w:space="0" w:color="000000"/>
              <w:left w:val="single" w:sz="6" w:space="0" w:color="000000"/>
              <w:bottom w:val="single" w:sz="7" w:space="0" w:color="000000"/>
              <w:right w:val="single" w:sz="6" w:space="0" w:color="000000"/>
            </w:tcBorders>
          </w:tcPr>
          <w:p w14:paraId="7B84CCE7" w14:textId="77777777" w:rsidR="0041037A" w:rsidRPr="00B7030B" w:rsidRDefault="0041037A">
            <w:pPr>
              <w:pStyle w:val="tabledata"/>
              <w:rPr>
                <w:rFonts w:asciiTheme="minorHAnsi" w:hAnsiTheme="minorHAnsi"/>
              </w:rPr>
            </w:pPr>
            <w:r w:rsidRPr="00B7030B">
              <w:rPr>
                <w:rFonts w:asciiTheme="minorHAnsi" w:hAnsiTheme="minorHAnsi"/>
              </w:rPr>
              <w:t>Summer</w:t>
            </w:r>
          </w:p>
        </w:tc>
        <w:tc>
          <w:tcPr>
            <w:tcW w:w="1170" w:type="dxa"/>
            <w:tcBorders>
              <w:top w:val="single" w:sz="6" w:space="0" w:color="000000"/>
              <w:left w:val="single" w:sz="6" w:space="0" w:color="000000"/>
              <w:bottom w:val="single" w:sz="7" w:space="0" w:color="000000"/>
              <w:right w:val="single" w:sz="6" w:space="0" w:color="000000"/>
            </w:tcBorders>
          </w:tcPr>
          <w:p w14:paraId="30B5AD16" w14:textId="77777777" w:rsidR="0041037A" w:rsidRPr="00B7030B" w:rsidRDefault="0041037A">
            <w:pPr>
              <w:pStyle w:val="tabledata"/>
              <w:rPr>
                <w:rFonts w:asciiTheme="minorHAnsi" w:hAnsiTheme="minorHAnsi"/>
              </w:rPr>
            </w:pPr>
            <w:r w:rsidRPr="00B7030B">
              <w:rPr>
                <w:rFonts w:asciiTheme="minorHAnsi" w:hAnsiTheme="minorHAnsi"/>
              </w:rPr>
              <w:t>5.52</w:t>
            </w:r>
          </w:p>
        </w:tc>
        <w:tc>
          <w:tcPr>
            <w:tcW w:w="2839" w:type="dxa"/>
            <w:tcBorders>
              <w:top w:val="single" w:sz="6" w:space="0" w:color="000000"/>
              <w:left w:val="single" w:sz="6" w:space="0" w:color="000000"/>
              <w:bottom w:val="single" w:sz="7" w:space="0" w:color="000000"/>
              <w:right w:val="double" w:sz="7" w:space="0" w:color="000000"/>
            </w:tcBorders>
          </w:tcPr>
          <w:p w14:paraId="44BDDF83"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6A353A7B"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F16FCD0" w14:textId="77777777" w:rsidR="0041037A" w:rsidRPr="00B7030B" w:rsidRDefault="0041037A">
            <w:pPr>
              <w:pStyle w:val="tabledata"/>
              <w:rPr>
                <w:rFonts w:asciiTheme="minorHAnsi" w:hAnsiTheme="minorHAnsi"/>
              </w:rPr>
            </w:pPr>
            <w:r w:rsidRPr="00B7030B">
              <w:rPr>
                <w:rFonts w:asciiTheme="minorHAnsi" w:hAnsiTheme="minorHAnsi"/>
              </w:rPr>
              <w:t>Leaf River, MS</w:t>
            </w:r>
          </w:p>
        </w:tc>
        <w:tc>
          <w:tcPr>
            <w:tcW w:w="1980" w:type="dxa"/>
            <w:tcBorders>
              <w:top w:val="single" w:sz="6" w:space="0" w:color="000000"/>
              <w:left w:val="single" w:sz="6" w:space="0" w:color="000000"/>
              <w:bottom w:val="single" w:sz="7" w:space="0" w:color="000000"/>
              <w:right w:val="single" w:sz="6" w:space="0" w:color="000000"/>
            </w:tcBorders>
          </w:tcPr>
          <w:p w14:paraId="3FEDA901" w14:textId="77777777" w:rsidR="0041037A" w:rsidRPr="00B7030B" w:rsidRDefault="0041037A">
            <w:pPr>
              <w:pStyle w:val="tabledata"/>
              <w:rPr>
                <w:rFonts w:asciiTheme="minorHAnsi" w:hAnsiTheme="minorHAnsi"/>
              </w:rPr>
            </w:pPr>
          </w:p>
        </w:tc>
        <w:tc>
          <w:tcPr>
            <w:tcW w:w="1170" w:type="dxa"/>
            <w:tcBorders>
              <w:top w:val="single" w:sz="6" w:space="0" w:color="000000"/>
              <w:left w:val="single" w:sz="6" w:space="0" w:color="000000"/>
              <w:bottom w:val="single" w:sz="7" w:space="0" w:color="000000"/>
              <w:right w:val="single" w:sz="6" w:space="0" w:color="000000"/>
            </w:tcBorders>
          </w:tcPr>
          <w:p w14:paraId="1B79655B" w14:textId="77777777" w:rsidR="0041037A" w:rsidRPr="00B7030B" w:rsidRDefault="0041037A">
            <w:pPr>
              <w:pStyle w:val="tabledata"/>
              <w:rPr>
                <w:rFonts w:asciiTheme="minorHAnsi" w:hAnsiTheme="minorHAnsi"/>
              </w:rPr>
            </w:pPr>
            <w:r w:rsidRPr="00B7030B">
              <w:rPr>
                <w:rFonts w:asciiTheme="minorHAnsi" w:hAnsiTheme="minorHAnsi"/>
              </w:rPr>
              <w:t>0.41</w:t>
            </w:r>
          </w:p>
        </w:tc>
        <w:tc>
          <w:tcPr>
            <w:tcW w:w="2839" w:type="dxa"/>
            <w:tcBorders>
              <w:top w:val="single" w:sz="6" w:space="0" w:color="000000"/>
              <w:left w:val="single" w:sz="6" w:space="0" w:color="000000"/>
              <w:bottom w:val="single" w:sz="7" w:space="0" w:color="000000"/>
              <w:right w:val="double" w:sz="7" w:space="0" w:color="000000"/>
            </w:tcBorders>
          </w:tcPr>
          <w:p w14:paraId="1B320D4E" w14:textId="77777777" w:rsidR="0041037A" w:rsidRPr="00B7030B" w:rsidRDefault="0041037A">
            <w:pPr>
              <w:pStyle w:val="tabledata"/>
              <w:rPr>
                <w:rFonts w:asciiTheme="minorHAnsi" w:hAnsiTheme="minorHAnsi"/>
              </w:rPr>
            </w:pPr>
            <w:proofErr w:type="spellStart"/>
            <w:r w:rsidRPr="00B7030B">
              <w:rPr>
                <w:rFonts w:asciiTheme="minorHAnsi" w:hAnsiTheme="minorHAnsi"/>
              </w:rPr>
              <w:t>Mahloch</w:t>
            </w:r>
            <w:proofErr w:type="spellEnd"/>
            <w:r w:rsidRPr="00B7030B">
              <w:rPr>
                <w:rFonts w:asciiTheme="minorHAnsi" w:hAnsiTheme="minorHAnsi"/>
              </w:rPr>
              <w:t>, 1974</w:t>
            </w:r>
          </w:p>
        </w:tc>
      </w:tr>
      <w:tr w:rsidR="0041037A" w:rsidRPr="00B7030B" w14:paraId="153FE086"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17117606" w14:textId="77777777" w:rsidR="0041037A" w:rsidRPr="00B7030B" w:rsidRDefault="0041037A">
            <w:pPr>
              <w:pStyle w:val="tabledata"/>
              <w:rPr>
                <w:rFonts w:asciiTheme="minorHAnsi" w:hAnsiTheme="minorHAnsi"/>
              </w:rPr>
            </w:pPr>
            <w:r w:rsidRPr="00B7030B">
              <w:rPr>
                <w:rFonts w:asciiTheme="minorHAnsi" w:hAnsiTheme="minorHAnsi"/>
              </w:rPr>
              <w:t>Wastewater la</w:t>
            </w:r>
            <w:r w:rsidRPr="00B7030B">
              <w:rPr>
                <w:rFonts w:asciiTheme="minorHAnsi" w:hAnsiTheme="minorHAnsi"/>
              </w:rPr>
              <w:softHyphen/>
              <w:t>goon</w:t>
            </w:r>
          </w:p>
        </w:tc>
        <w:tc>
          <w:tcPr>
            <w:tcW w:w="1980" w:type="dxa"/>
            <w:tcBorders>
              <w:top w:val="single" w:sz="6" w:space="0" w:color="000000"/>
              <w:left w:val="single" w:sz="6" w:space="0" w:color="000000"/>
              <w:bottom w:val="single" w:sz="7" w:space="0" w:color="000000"/>
              <w:right w:val="single" w:sz="6" w:space="0" w:color="000000"/>
            </w:tcBorders>
          </w:tcPr>
          <w:p w14:paraId="13E988E4" w14:textId="77777777" w:rsidR="0041037A" w:rsidRPr="00B7030B" w:rsidRDefault="0041037A" w:rsidP="00726863">
            <w:pPr>
              <w:pStyle w:val="tabledata"/>
              <w:rPr>
                <w:rFonts w:asciiTheme="minorHAnsi" w:hAnsiTheme="minorHAnsi"/>
              </w:rPr>
            </w:pPr>
            <w:r w:rsidRPr="00B7030B">
              <w:rPr>
                <w:rFonts w:asciiTheme="minorHAnsi" w:hAnsiTheme="minorHAnsi"/>
              </w:rPr>
              <w:t>7.0-25.5C</w:t>
            </w:r>
          </w:p>
        </w:tc>
        <w:tc>
          <w:tcPr>
            <w:tcW w:w="1170" w:type="dxa"/>
            <w:tcBorders>
              <w:top w:val="single" w:sz="6" w:space="0" w:color="000000"/>
              <w:left w:val="single" w:sz="6" w:space="0" w:color="000000"/>
              <w:bottom w:val="single" w:sz="7" w:space="0" w:color="000000"/>
              <w:right w:val="single" w:sz="6" w:space="0" w:color="000000"/>
            </w:tcBorders>
          </w:tcPr>
          <w:p w14:paraId="01355BF6" w14:textId="77777777" w:rsidR="0041037A" w:rsidRPr="00B7030B" w:rsidRDefault="0041037A">
            <w:pPr>
              <w:pStyle w:val="tabledata"/>
              <w:rPr>
                <w:rFonts w:asciiTheme="minorHAnsi" w:hAnsiTheme="minorHAnsi"/>
              </w:rPr>
            </w:pPr>
            <w:r w:rsidRPr="00B7030B">
              <w:rPr>
                <w:rFonts w:asciiTheme="minorHAnsi" w:hAnsiTheme="minorHAnsi"/>
              </w:rPr>
              <w:t>0.20-0.70</w:t>
            </w:r>
          </w:p>
        </w:tc>
        <w:tc>
          <w:tcPr>
            <w:tcW w:w="2839" w:type="dxa"/>
            <w:tcBorders>
              <w:top w:val="single" w:sz="6" w:space="0" w:color="000000"/>
              <w:left w:val="single" w:sz="6" w:space="0" w:color="000000"/>
              <w:bottom w:val="single" w:sz="7" w:space="0" w:color="000000"/>
              <w:right w:val="double" w:sz="7" w:space="0" w:color="000000"/>
            </w:tcBorders>
          </w:tcPr>
          <w:p w14:paraId="7715AAA1" w14:textId="77777777" w:rsidR="0041037A" w:rsidRPr="00B7030B" w:rsidRDefault="0041037A">
            <w:pPr>
              <w:pStyle w:val="tabledata"/>
              <w:rPr>
                <w:rFonts w:asciiTheme="minorHAnsi" w:hAnsiTheme="minorHAnsi"/>
              </w:rPr>
            </w:pPr>
            <w:proofErr w:type="spellStart"/>
            <w:r w:rsidRPr="00B7030B">
              <w:rPr>
                <w:rFonts w:asciiTheme="minorHAnsi" w:hAnsiTheme="minorHAnsi"/>
              </w:rPr>
              <w:t>Klock</w:t>
            </w:r>
            <w:proofErr w:type="spellEnd"/>
            <w:r w:rsidRPr="00B7030B">
              <w:rPr>
                <w:rFonts w:asciiTheme="minorHAnsi" w:hAnsiTheme="minorHAnsi"/>
              </w:rPr>
              <w:t>, 1971</w:t>
            </w:r>
          </w:p>
        </w:tc>
      </w:tr>
      <w:tr w:rsidR="0041037A" w:rsidRPr="00B7030B" w14:paraId="4274C968"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E952143" w14:textId="77777777" w:rsidR="0041037A" w:rsidRPr="00B7030B" w:rsidRDefault="0041037A">
            <w:pPr>
              <w:pStyle w:val="tabledata"/>
              <w:rPr>
                <w:rFonts w:asciiTheme="minorHAnsi" w:hAnsiTheme="minorHAnsi"/>
              </w:rPr>
            </w:pPr>
            <w:r w:rsidRPr="00B7030B">
              <w:rPr>
                <w:rFonts w:asciiTheme="minorHAnsi" w:hAnsiTheme="minorHAnsi"/>
              </w:rPr>
              <w:t>Maturation ponds</w:t>
            </w:r>
          </w:p>
        </w:tc>
        <w:tc>
          <w:tcPr>
            <w:tcW w:w="1980" w:type="dxa"/>
            <w:tcBorders>
              <w:top w:val="single" w:sz="6" w:space="0" w:color="000000"/>
              <w:left w:val="single" w:sz="6" w:space="0" w:color="000000"/>
              <w:bottom w:val="single" w:sz="7" w:space="0" w:color="000000"/>
              <w:right w:val="single" w:sz="6" w:space="0" w:color="000000"/>
            </w:tcBorders>
          </w:tcPr>
          <w:p w14:paraId="4A29E41A" w14:textId="77777777" w:rsidR="0041037A" w:rsidRPr="00B7030B" w:rsidRDefault="0041037A" w:rsidP="00726863">
            <w:pPr>
              <w:pStyle w:val="tabledata"/>
              <w:rPr>
                <w:rFonts w:asciiTheme="minorHAnsi" w:hAnsiTheme="minorHAnsi"/>
              </w:rPr>
            </w:pPr>
            <w:r w:rsidRPr="00B7030B">
              <w:rPr>
                <w:rFonts w:asciiTheme="minorHAnsi" w:hAnsiTheme="minorHAnsi"/>
              </w:rPr>
              <w:t>19C</w:t>
            </w:r>
          </w:p>
        </w:tc>
        <w:tc>
          <w:tcPr>
            <w:tcW w:w="1170" w:type="dxa"/>
            <w:tcBorders>
              <w:top w:val="single" w:sz="6" w:space="0" w:color="000000"/>
              <w:left w:val="single" w:sz="6" w:space="0" w:color="000000"/>
              <w:bottom w:val="single" w:sz="7" w:space="0" w:color="000000"/>
              <w:right w:val="single" w:sz="6" w:space="0" w:color="000000"/>
            </w:tcBorders>
          </w:tcPr>
          <w:p w14:paraId="44208E57" w14:textId="77777777" w:rsidR="0041037A" w:rsidRPr="00B7030B" w:rsidRDefault="0041037A">
            <w:pPr>
              <w:pStyle w:val="tabledata"/>
              <w:rPr>
                <w:rFonts w:asciiTheme="minorHAnsi" w:hAnsiTheme="minorHAnsi"/>
              </w:rPr>
            </w:pPr>
            <w:r w:rsidRPr="00B7030B">
              <w:rPr>
                <w:rFonts w:asciiTheme="minorHAnsi" w:hAnsiTheme="minorHAnsi"/>
              </w:rPr>
              <w:t>1.68</w:t>
            </w:r>
          </w:p>
        </w:tc>
        <w:tc>
          <w:tcPr>
            <w:tcW w:w="2839" w:type="dxa"/>
            <w:tcBorders>
              <w:top w:val="single" w:sz="6" w:space="0" w:color="000000"/>
              <w:left w:val="single" w:sz="6" w:space="0" w:color="000000"/>
              <w:bottom w:val="single" w:sz="7" w:space="0" w:color="000000"/>
              <w:right w:val="double" w:sz="7" w:space="0" w:color="000000"/>
            </w:tcBorders>
          </w:tcPr>
          <w:p w14:paraId="300171BA" w14:textId="77777777" w:rsidR="0041037A" w:rsidRPr="00B7030B" w:rsidRDefault="0041037A">
            <w:pPr>
              <w:pStyle w:val="tabledata"/>
              <w:rPr>
                <w:rFonts w:asciiTheme="minorHAnsi" w:hAnsiTheme="minorHAnsi"/>
              </w:rPr>
            </w:pPr>
            <w:r w:rsidRPr="00B7030B">
              <w:rPr>
                <w:rFonts w:asciiTheme="minorHAnsi" w:hAnsiTheme="minorHAnsi"/>
              </w:rPr>
              <w:t>Marais, 1974</w:t>
            </w:r>
          </w:p>
        </w:tc>
      </w:tr>
      <w:tr w:rsidR="0041037A" w:rsidRPr="00B7030B" w14:paraId="79853477" w14:textId="77777777">
        <w:trPr>
          <w:jc w:val="center"/>
        </w:trPr>
        <w:tc>
          <w:tcPr>
            <w:tcW w:w="1850" w:type="dxa"/>
            <w:tcBorders>
              <w:top w:val="single" w:sz="6" w:space="0" w:color="000000"/>
              <w:left w:val="double" w:sz="7" w:space="0" w:color="000000"/>
              <w:bottom w:val="double" w:sz="7" w:space="0" w:color="000000"/>
              <w:right w:val="single" w:sz="6" w:space="0" w:color="000000"/>
            </w:tcBorders>
          </w:tcPr>
          <w:p w14:paraId="155F76A5" w14:textId="77777777" w:rsidR="0041037A" w:rsidRPr="00B7030B" w:rsidRDefault="0041037A">
            <w:pPr>
              <w:pStyle w:val="tabledata"/>
              <w:rPr>
                <w:rFonts w:asciiTheme="minorHAnsi" w:hAnsiTheme="minorHAnsi"/>
              </w:rPr>
            </w:pPr>
            <w:r w:rsidRPr="00B7030B">
              <w:rPr>
                <w:rFonts w:asciiTheme="minorHAnsi" w:hAnsiTheme="minorHAnsi"/>
              </w:rPr>
              <w:t>Oxidation ponds</w:t>
            </w:r>
          </w:p>
        </w:tc>
        <w:tc>
          <w:tcPr>
            <w:tcW w:w="1980" w:type="dxa"/>
            <w:tcBorders>
              <w:top w:val="single" w:sz="6" w:space="0" w:color="000000"/>
              <w:left w:val="single" w:sz="6" w:space="0" w:color="000000"/>
              <w:bottom w:val="double" w:sz="7" w:space="0" w:color="000000"/>
              <w:right w:val="single" w:sz="6" w:space="0" w:color="000000"/>
            </w:tcBorders>
          </w:tcPr>
          <w:p w14:paraId="0A5765F2" w14:textId="77777777" w:rsidR="0041037A" w:rsidRPr="00B7030B" w:rsidRDefault="00726863">
            <w:pPr>
              <w:pStyle w:val="tabledata"/>
              <w:rPr>
                <w:rFonts w:asciiTheme="minorHAnsi" w:hAnsiTheme="minorHAnsi"/>
              </w:rPr>
            </w:pPr>
            <w:r>
              <w:rPr>
                <w:rFonts w:asciiTheme="minorHAnsi" w:hAnsiTheme="minorHAnsi"/>
              </w:rPr>
              <w:t xml:space="preserve">20 </w:t>
            </w:r>
            <w:r w:rsidR="0041037A" w:rsidRPr="00B7030B">
              <w:rPr>
                <w:rFonts w:asciiTheme="minorHAnsi" w:hAnsiTheme="minorHAnsi"/>
              </w:rPr>
              <w:t>C</w:t>
            </w:r>
          </w:p>
        </w:tc>
        <w:tc>
          <w:tcPr>
            <w:tcW w:w="1170" w:type="dxa"/>
            <w:tcBorders>
              <w:top w:val="single" w:sz="6" w:space="0" w:color="000000"/>
              <w:left w:val="single" w:sz="6" w:space="0" w:color="000000"/>
              <w:bottom w:val="double" w:sz="7" w:space="0" w:color="000000"/>
              <w:right w:val="single" w:sz="6" w:space="0" w:color="000000"/>
            </w:tcBorders>
          </w:tcPr>
          <w:p w14:paraId="55EEABC3" w14:textId="77777777" w:rsidR="0041037A" w:rsidRPr="00B7030B" w:rsidRDefault="0041037A">
            <w:pPr>
              <w:pStyle w:val="tabledata"/>
              <w:rPr>
                <w:rFonts w:asciiTheme="minorHAnsi" w:hAnsiTheme="minorHAnsi"/>
              </w:rPr>
            </w:pPr>
            <w:r w:rsidRPr="00B7030B">
              <w:rPr>
                <w:rFonts w:asciiTheme="minorHAnsi" w:hAnsiTheme="minorHAnsi"/>
              </w:rPr>
              <w:t>2.59</w:t>
            </w:r>
          </w:p>
        </w:tc>
        <w:tc>
          <w:tcPr>
            <w:tcW w:w="2839" w:type="dxa"/>
            <w:tcBorders>
              <w:top w:val="single" w:sz="6" w:space="0" w:color="000000"/>
              <w:left w:val="single" w:sz="6" w:space="0" w:color="000000"/>
              <w:bottom w:val="double" w:sz="7" w:space="0" w:color="000000"/>
              <w:right w:val="double" w:sz="7" w:space="0" w:color="000000"/>
            </w:tcBorders>
          </w:tcPr>
          <w:p w14:paraId="4040302E" w14:textId="77777777" w:rsidR="0041037A" w:rsidRPr="00B7030B" w:rsidRDefault="0041037A">
            <w:pPr>
              <w:pStyle w:val="tabledata"/>
              <w:rPr>
                <w:rFonts w:asciiTheme="minorHAnsi" w:hAnsiTheme="minorHAnsi"/>
                <w:szCs w:val="22"/>
              </w:rPr>
            </w:pPr>
            <w:r w:rsidRPr="00B7030B">
              <w:rPr>
                <w:rFonts w:asciiTheme="minorHAnsi" w:hAnsiTheme="minorHAnsi"/>
              </w:rPr>
              <w:t>Marais, 1974</w:t>
            </w:r>
          </w:p>
        </w:tc>
      </w:tr>
    </w:tbl>
    <w:p w14:paraId="063ABEAE" w14:textId="3EB48774" w:rsidR="001144BB" w:rsidRPr="00422528" w:rsidRDefault="00A53358" w:rsidP="00422528">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spacing w:before="120"/>
        <w:jc w:val="both"/>
        <w:rPr>
          <w:rFonts w:asciiTheme="minorHAnsi" w:hAnsiTheme="minorHAnsi"/>
          <w:b w:val="0"/>
          <w:szCs w:val="20"/>
        </w:rPr>
      </w:pPr>
      <w:r w:rsidRPr="00422528">
        <w:rPr>
          <w:rFonts w:asciiTheme="minorHAnsi" w:hAnsiTheme="minorHAnsi"/>
          <w:b w:val="0"/>
          <w:szCs w:val="20"/>
        </w:rPr>
        <w:t>The photodegradation parameter</w:t>
      </w:r>
      <w:r w:rsidR="00C40788" w:rsidRPr="00422528">
        <w:rPr>
          <w:rFonts w:asciiTheme="minorHAnsi" w:hAnsiTheme="minorHAnsi"/>
          <w:b w:val="0"/>
          <w:szCs w:val="20"/>
        </w:rPr>
        <w:t xml:space="preserve">, </w:t>
      </w:r>
      <w:r w:rsidR="00C40788" w:rsidRPr="00422528">
        <w:rPr>
          <w:rFonts w:asciiTheme="minorHAnsi" w:hAnsiTheme="minorHAnsi"/>
          <w:szCs w:val="20"/>
        </w:rPr>
        <w:t>CGLDK,</w:t>
      </w:r>
      <w:r w:rsidRPr="00422528">
        <w:rPr>
          <w:rFonts w:asciiTheme="minorHAnsi" w:hAnsiTheme="minorHAnsi"/>
          <w:b w:val="0"/>
          <w:szCs w:val="20"/>
        </w:rPr>
        <w:t xml:space="preserve"> varies from 1E-5 to 1E-8 (see </w:t>
      </w:r>
      <w:r w:rsidR="00422528">
        <w:rPr>
          <w:rFonts w:asciiTheme="minorHAnsi" w:hAnsiTheme="minorHAnsi"/>
          <w:b w:val="0"/>
          <w:szCs w:val="20"/>
        </w:rPr>
        <w:t>Part 2 of the User Manual</w:t>
      </w:r>
      <w:r w:rsidR="008E296C" w:rsidRPr="00422528">
        <w:rPr>
          <w:rFonts w:asciiTheme="minorHAnsi" w:hAnsiTheme="minorHAnsi"/>
          <w:b w:val="0"/>
          <w:szCs w:val="20"/>
        </w:rPr>
        <w:t>)</w:t>
      </w:r>
      <w:r w:rsidR="006674B6" w:rsidRPr="00422528">
        <w:rPr>
          <w:rFonts w:asciiTheme="minorHAnsi" w:hAnsiTheme="minorHAnsi"/>
          <w:b w:val="0"/>
          <w:szCs w:val="20"/>
        </w:rPr>
        <w:t xml:space="preserve">. </w:t>
      </w:r>
      <w:r w:rsidR="00E61A3B" w:rsidRPr="00422528">
        <w:rPr>
          <w:rFonts w:asciiTheme="minorHAnsi" w:hAnsiTheme="minorHAnsi"/>
          <w:b w:val="0"/>
          <w:szCs w:val="20"/>
        </w:rPr>
        <w:t>In order to set up N</w:t>
      </w:r>
      <w:r w:rsidR="00E61A3B" w:rsidRPr="00422528">
        <w:rPr>
          <w:rFonts w:asciiTheme="minorHAnsi" w:hAnsiTheme="minorHAnsi"/>
          <w:b w:val="0"/>
          <w:szCs w:val="20"/>
          <w:vertAlign w:val="subscript"/>
        </w:rPr>
        <w:t>2</w:t>
      </w:r>
      <w:r w:rsidR="00E61A3B" w:rsidRPr="00422528">
        <w:rPr>
          <w:rFonts w:asciiTheme="minorHAnsi" w:hAnsiTheme="minorHAnsi"/>
          <w:b w:val="0"/>
          <w:szCs w:val="20"/>
        </w:rPr>
        <w:t xml:space="preserve"> gas (and %TDG), set </w:t>
      </w:r>
      <w:r w:rsidR="00E61A3B" w:rsidRPr="00422528">
        <w:rPr>
          <w:rFonts w:asciiTheme="minorHAnsi" w:hAnsiTheme="minorHAnsi"/>
          <w:szCs w:val="20"/>
        </w:rPr>
        <w:t>CG</w:t>
      </w:r>
      <w:r w:rsidR="005667BB" w:rsidRPr="00422528">
        <w:rPr>
          <w:rFonts w:asciiTheme="minorHAnsi" w:hAnsiTheme="minorHAnsi"/>
          <w:szCs w:val="20"/>
        </w:rPr>
        <w:t>C</w:t>
      </w:r>
      <w:r w:rsidR="00E61A3B" w:rsidRPr="00422528">
        <w:rPr>
          <w:rFonts w:asciiTheme="minorHAnsi" w:hAnsiTheme="minorHAnsi"/>
          <w:szCs w:val="20"/>
        </w:rPr>
        <w:t>S</w:t>
      </w:r>
      <w:r w:rsidR="00E61A3B" w:rsidRPr="00422528">
        <w:rPr>
          <w:rFonts w:asciiTheme="minorHAnsi" w:hAnsiTheme="minorHAnsi"/>
          <w:b w:val="0"/>
          <w:szCs w:val="20"/>
        </w:rPr>
        <w:t>=</w:t>
      </w:r>
      <w:del w:id="1893" w:author="Honnalore Steissberg" w:date="2021-08-04T16:13:00Z">
        <w:r w:rsidR="00E61A3B" w:rsidRPr="00422528" w:rsidDel="00916B89">
          <w:rPr>
            <w:rFonts w:asciiTheme="minorHAnsi" w:hAnsiTheme="minorHAnsi"/>
            <w:b w:val="0"/>
            <w:szCs w:val="20"/>
          </w:rPr>
          <w:delText>’</w:delText>
        </w:r>
      </w:del>
      <w:ins w:id="1894" w:author="Honnalore Steissberg" w:date="2021-08-04T16:13:00Z">
        <w:r w:rsidR="00916B89">
          <w:rPr>
            <w:rFonts w:asciiTheme="minorHAnsi" w:hAnsiTheme="minorHAnsi"/>
            <w:b w:val="0"/>
            <w:szCs w:val="20"/>
          </w:rPr>
          <w:t xml:space="preserve"> </w:t>
        </w:r>
      </w:ins>
      <w:r w:rsidR="00E61A3B" w:rsidRPr="00422528">
        <w:rPr>
          <w:rFonts w:asciiTheme="minorHAnsi" w:hAnsiTheme="minorHAnsi"/>
          <w:b w:val="0"/>
          <w:szCs w:val="20"/>
        </w:rPr>
        <w:t>-1.0</w:t>
      </w:r>
      <w:del w:id="1895" w:author="Honnalore Steissberg" w:date="2021-08-04T16:18:00Z">
        <w:r w:rsidR="00E61A3B" w:rsidRPr="00422528" w:rsidDel="00821E10">
          <w:rPr>
            <w:rFonts w:asciiTheme="minorHAnsi" w:hAnsiTheme="minorHAnsi"/>
            <w:b w:val="0"/>
            <w:szCs w:val="20"/>
          </w:rPr>
          <w:delText>’</w:delText>
        </w:r>
      </w:del>
      <w:r w:rsidR="00E61A3B" w:rsidRPr="00422528">
        <w:rPr>
          <w:rFonts w:asciiTheme="minorHAnsi" w:hAnsiTheme="minorHAnsi"/>
          <w:b w:val="0"/>
          <w:szCs w:val="20"/>
        </w:rPr>
        <w:t xml:space="preserve"> and </w:t>
      </w:r>
      <w:r w:rsidR="00E61A3B" w:rsidRPr="00422528">
        <w:rPr>
          <w:rFonts w:asciiTheme="minorHAnsi" w:hAnsiTheme="minorHAnsi"/>
          <w:szCs w:val="20"/>
        </w:rPr>
        <w:t>CGKLF</w:t>
      </w:r>
      <w:r w:rsidR="00650564" w:rsidRPr="00422528">
        <w:rPr>
          <w:rFonts w:asciiTheme="minorHAnsi" w:hAnsiTheme="minorHAnsi"/>
          <w:b w:val="0"/>
          <w:szCs w:val="20"/>
        </w:rPr>
        <w:t>=</w:t>
      </w:r>
      <w:r w:rsidR="00E61A3B" w:rsidRPr="00422528">
        <w:rPr>
          <w:rFonts w:asciiTheme="minorHAnsi" w:hAnsiTheme="minorHAnsi"/>
          <w:b w:val="0"/>
          <w:szCs w:val="20"/>
        </w:rPr>
        <w:t xml:space="preserve"> </w:t>
      </w:r>
      <w:del w:id="1896" w:author="Honnalore Steissberg" w:date="2021-08-04T16:18:00Z">
        <w:r w:rsidR="00E61A3B" w:rsidRPr="00422528" w:rsidDel="00821E10">
          <w:rPr>
            <w:rFonts w:asciiTheme="minorHAnsi" w:hAnsiTheme="minorHAnsi"/>
            <w:b w:val="0"/>
            <w:szCs w:val="20"/>
          </w:rPr>
          <w:delText>‘</w:delText>
        </w:r>
      </w:del>
      <w:r w:rsidR="00E61A3B" w:rsidRPr="00422528">
        <w:rPr>
          <w:rFonts w:asciiTheme="minorHAnsi" w:hAnsiTheme="minorHAnsi"/>
          <w:b w:val="0"/>
          <w:szCs w:val="20"/>
        </w:rPr>
        <w:t>1.034</w:t>
      </w:r>
      <w:del w:id="1897" w:author="Honnalore Steissberg" w:date="2021-08-04T16:18:00Z">
        <w:r w:rsidR="00E61A3B" w:rsidRPr="00422528" w:rsidDel="00821E10">
          <w:rPr>
            <w:rFonts w:asciiTheme="minorHAnsi" w:hAnsiTheme="minorHAnsi"/>
            <w:b w:val="0"/>
            <w:szCs w:val="20"/>
          </w:rPr>
          <w:delText>’</w:delText>
        </w:r>
      </w:del>
      <w:ins w:id="1898" w:author="Honnalore Steissberg" w:date="2021-08-04T16:18:00Z">
        <w:r w:rsidR="00821E10">
          <w:rPr>
            <w:rFonts w:asciiTheme="minorHAnsi" w:hAnsiTheme="minorHAnsi"/>
            <w:b w:val="0"/>
            <w:szCs w:val="20"/>
          </w:rPr>
          <w:t>,</w:t>
        </w:r>
      </w:ins>
      <w:r w:rsidR="00E61A3B" w:rsidRPr="00422528">
        <w:rPr>
          <w:rFonts w:asciiTheme="minorHAnsi" w:hAnsiTheme="minorHAnsi"/>
          <w:b w:val="0"/>
          <w:szCs w:val="20"/>
        </w:rPr>
        <w:t xml:space="preserve"> with all other terms set to 0</w:t>
      </w:r>
      <w:r w:rsidR="00650564" w:rsidRPr="00422528">
        <w:rPr>
          <w:rFonts w:asciiTheme="minorHAnsi" w:hAnsiTheme="minorHAnsi"/>
          <w:b w:val="0"/>
          <w:szCs w:val="20"/>
        </w:rPr>
        <w:t xml:space="preserve"> (see </w:t>
      </w:r>
      <w:r w:rsidR="00C6185E">
        <w:rPr>
          <w:rFonts w:asciiTheme="minorHAnsi" w:hAnsiTheme="minorHAnsi"/>
          <w:b w:val="0"/>
          <w:szCs w:val="20"/>
        </w:rPr>
        <w:t>Part 2 of the User Manual</w:t>
      </w:r>
      <w:r w:rsidR="00650564" w:rsidRPr="00422528">
        <w:rPr>
          <w:rFonts w:asciiTheme="minorHAnsi" w:hAnsiTheme="minorHAnsi"/>
          <w:b w:val="0"/>
          <w:szCs w:val="20"/>
        </w:rPr>
        <w:t xml:space="preserve"> under N</w:t>
      </w:r>
      <w:r w:rsidR="00650564" w:rsidRPr="00422528">
        <w:rPr>
          <w:rFonts w:asciiTheme="minorHAnsi" w:hAnsiTheme="minorHAnsi"/>
          <w:b w:val="0"/>
          <w:szCs w:val="20"/>
          <w:vertAlign w:val="subscript"/>
        </w:rPr>
        <w:t>2</w:t>
      </w:r>
      <w:r w:rsidR="00650564" w:rsidRPr="00422528">
        <w:rPr>
          <w:rFonts w:asciiTheme="minorHAnsi" w:hAnsiTheme="minorHAnsi"/>
          <w:b w:val="0"/>
          <w:szCs w:val="20"/>
        </w:rPr>
        <w:t xml:space="preserve"> gas)</w:t>
      </w:r>
      <w:r w:rsidR="00E61A3B" w:rsidRPr="00422528">
        <w:rPr>
          <w:rFonts w:asciiTheme="minorHAnsi" w:hAnsiTheme="minorHAnsi"/>
          <w:b w:val="0"/>
          <w:szCs w:val="20"/>
        </w:rPr>
        <w:t>.</w:t>
      </w:r>
      <w:r w:rsidR="00650564" w:rsidRPr="00422528">
        <w:rPr>
          <w:rFonts w:asciiTheme="minorHAnsi" w:hAnsiTheme="minorHAnsi"/>
          <w:b w:val="0"/>
          <w:szCs w:val="20"/>
        </w:rPr>
        <w:t xml:space="preserve"> When these are set the model computes N</w:t>
      </w:r>
      <w:r w:rsidR="00650564" w:rsidRPr="00422528">
        <w:rPr>
          <w:rFonts w:asciiTheme="minorHAnsi" w:hAnsiTheme="minorHAnsi"/>
          <w:b w:val="0"/>
          <w:szCs w:val="20"/>
          <w:vertAlign w:val="subscript"/>
        </w:rPr>
        <w:t>2</w:t>
      </w:r>
      <w:r w:rsidR="00650564" w:rsidRPr="00422528">
        <w:rPr>
          <w:rFonts w:asciiTheme="minorHAnsi" w:hAnsiTheme="minorHAnsi"/>
          <w:b w:val="0"/>
          <w:szCs w:val="20"/>
        </w:rPr>
        <w:t xml:space="preserve"> gas saturation dynamically based on temperature and relative humidity and activates the derived constituent Total Dissolved Gas (see </w:t>
      </w:r>
      <w:r w:rsidR="00422528">
        <w:rPr>
          <w:rFonts w:asciiTheme="minorHAnsi" w:hAnsiTheme="minorHAnsi"/>
          <w:b w:val="0"/>
          <w:szCs w:val="20"/>
        </w:rPr>
        <w:t>Part 2 of the User Manual</w:t>
      </w:r>
      <w:r w:rsidR="00650564" w:rsidRPr="00422528">
        <w:rPr>
          <w:rFonts w:asciiTheme="minorHAnsi" w:hAnsiTheme="minorHAnsi"/>
          <w:b w:val="0"/>
          <w:szCs w:val="20"/>
        </w:rPr>
        <w:t xml:space="preserve"> under N</w:t>
      </w:r>
      <w:r w:rsidR="00650564" w:rsidRPr="00422528">
        <w:rPr>
          <w:rFonts w:asciiTheme="minorHAnsi" w:hAnsiTheme="minorHAnsi"/>
          <w:b w:val="0"/>
          <w:szCs w:val="20"/>
          <w:vertAlign w:val="subscript"/>
        </w:rPr>
        <w:t>2</w:t>
      </w:r>
      <w:r w:rsidR="00650564" w:rsidRPr="00422528">
        <w:rPr>
          <w:rFonts w:asciiTheme="minorHAnsi" w:hAnsiTheme="minorHAnsi"/>
          <w:b w:val="0"/>
          <w:szCs w:val="20"/>
        </w:rPr>
        <w:t xml:space="preserve"> gas).</w:t>
      </w:r>
    </w:p>
    <w:p w14:paraId="16B1E005" w14:textId="77777777" w:rsidR="00C40788" w:rsidRPr="00422528" w:rsidDel="00821E10" w:rsidRDefault="00C40788" w:rsidP="00C40788">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del w:id="1899" w:author="Honnalore Steissberg" w:date="2021-08-04T16:19:00Z"/>
          <w:rFonts w:asciiTheme="minorHAnsi" w:hAnsiTheme="minorHAnsi"/>
          <w:b w:val="0"/>
          <w:szCs w:val="20"/>
        </w:rPr>
      </w:pPr>
      <w:r w:rsidRPr="00422528">
        <w:rPr>
          <w:rFonts w:asciiTheme="minorHAnsi" w:hAnsiTheme="minorHAnsi"/>
          <w:b w:val="0"/>
          <w:szCs w:val="20"/>
        </w:rPr>
        <w:t xml:space="preserve">The fraction of the gas transfer coefficient for dissolved oxygen, </w:t>
      </w:r>
      <w:r w:rsidRPr="00422528">
        <w:rPr>
          <w:rFonts w:asciiTheme="minorHAnsi" w:hAnsiTheme="minorHAnsi"/>
          <w:szCs w:val="20"/>
        </w:rPr>
        <w:t>CGKLF,</w:t>
      </w:r>
      <w:r w:rsidRPr="00422528">
        <w:rPr>
          <w:rFonts w:asciiTheme="minorHAnsi" w:hAnsiTheme="minorHAnsi"/>
          <w:b w:val="0"/>
          <w:szCs w:val="20"/>
        </w:rPr>
        <w:t xml:space="preserve"> varies from 0.7 to 0.8 for many typical hydrocarbons with </w:t>
      </w:r>
      <w:r w:rsidRPr="00422528">
        <w:rPr>
          <w:rFonts w:asciiTheme="minorHAnsi" w:hAnsiTheme="minorHAnsi"/>
          <w:szCs w:val="20"/>
        </w:rPr>
        <w:t>CGCS</w:t>
      </w:r>
      <w:r w:rsidRPr="00422528">
        <w:rPr>
          <w:rFonts w:asciiTheme="minorHAnsi" w:hAnsiTheme="minorHAnsi"/>
          <w:b w:val="0"/>
          <w:szCs w:val="20"/>
        </w:rPr>
        <w:t xml:space="preserve">=0.0. See </w:t>
      </w:r>
      <w:r w:rsidR="00422528">
        <w:rPr>
          <w:rFonts w:asciiTheme="minorHAnsi" w:hAnsiTheme="minorHAnsi"/>
          <w:b w:val="0"/>
          <w:szCs w:val="20"/>
        </w:rPr>
        <w:t>Part 2 of the User Manual</w:t>
      </w:r>
      <w:r w:rsidRPr="00422528">
        <w:rPr>
          <w:rFonts w:asciiTheme="minorHAnsi" w:hAnsiTheme="minorHAnsi"/>
          <w:b w:val="0"/>
          <w:szCs w:val="20"/>
        </w:rPr>
        <w:t xml:space="preserve">. </w:t>
      </w:r>
    </w:p>
    <w:p w14:paraId="40EBEC3E" w14:textId="77777777" w:rsidR="00A53358" w:rsidRPr="00A53358" w:rsidRDefault="00A53358">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Change w:id="1900" w:author="Honnalore Steissberg" w:date="2021-08-04T16:19:00Z">
          <w:pPr>
            <w:pStyle w:val="Examplebody"/>
          </w:pPr>
        </w:pPrChange>
      </w:pPr>
    </w:p>
    <w:p w14:paraId="35D2EADA" w14:textId="77777777" w:rsidR="0041037A" w:rsidRPr="00B7030B" w:rsidRDefault="0041037A">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7888F59"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GENERIC    CGQ10   CG0DK   CG1DK     CGS</w:t>
      </w:r>
      <w:r w:rsidR="0062034B">
        <w:t xml:space="preserve">   CGLDK   CGKLF    </w:t>
      </w:r>
      <w:r w:rsidR="00726863" w:rsidRPr="00726863">
        <w:t>C</w:t>
      </w:r>
      <w:r w:rsidR="0062034B">
        <w:t>GC</w:t>
      </w:r>
      <w:r w:rsidR="00726863" w:rsidRPr="00726863">
        <w:t>S</w:t>
      </w:r>
    </w:p>
    <w:p w14:paraId="4CF04796"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CG 1        0.00     0.0     0.0     0.0</w:t>
      </w:r>
      <w:r w:rsidR="00726863">
        <w:t xml:space="preserve"> </w:t>
      </w:r>
      <w:r w:rsidR="00726863" w:rsidRPr="001144BB">
        <w:t xml:space="preserve">    0.0     0.0     </w:t>
      </w:r>
      <w:proofErr w:type="gramStart"/>
      <w:r w:rsidR="00726863" w:rsidRPr="001144BB">
        <w:t>0.0</w:t>
      </w:r>
      <w:r w:rsidR="00726863">
        <w:t xml:space="preserve">  !</w:t>
      </w:r>
      <w:proofErr w:type="gramEnd"/>
      <w:r w:rsidR="00726863">
        <w:t xml:space="preserve"> TRACER</w:t>
      </w:r>
    </w:p>
    <w:p w14:paraId="38F721E1"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 xml:space="preserve">CG 2        0.00    </w:t>
      </w:r>
      <w:r w:rsidRPr="001144BB">
        <w:noBreakHyphen/>
        <w:t>1.0     0.0     0.0</w:t>
      </w:r>
      <w:r w:rsidR="00726863">
        <w:t xml:space="preserve"> </w:t>
      </w:r>
      <w:r w:rsidR="00726863" w:rsidRPr="001144BB">
        <w:t xml:space="preserve">    0.0     0.0     </w:t>
      </w:r>
      <w:proofErr w:type="gramStart"/>
      <w:r w:rsidR="00726863" w:rsidRPr="001144BB">
        <w:t>0.0</w:t>
      </w:r>
      <w:r w:rsidR="00726863">
        <w:t xml:space="preserve">  !</w:t>
      </w:r>
      <w:proofErr w:type="gramEnd"/>
      <w:r w:rsidR="00726863">
        <w:t xml:space="preserve"> WATER AGE</w:t>
      </w:r>
    </w:p>
    <w:p w14:paraId="7BDB8D26" w14:textId="77777777" w:rsidR="0041037A" w:rsidRDefault="0041037A">
      <w:pPr>
        <w:pStyle w:val="Examplebody"/>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 xml:space="preserve">CG </w:t>
      </w:r>
      <w:r w:rsidR="00A9410A" w:rsidRPr="001144BB">
        <w:t>3</w:t>
      </w:r>
      <w:r w:rsidRPr="001144BB">
        <w:t xml:space="preserve">        1.04     0.0     0.2     </w:t>
      </w:r>
      <w:proofErr w:type="gramStart"/>
      <w:r w:rsidRPr="001144BB">
        <w:t>1.0</w:t>
      </w:r>
      <w:r w:rsidR="00726863">
        <w:t xml:space="preserve"> </w:t>
      </w:r>
      <w:r w:rsidR="00726863" w:rsidRPr="001144BB">
        <w:t xml:space="preserve"> </w:t>
      </w:r>
      <w:r w:rsidR="008E296C">
        <w:t>1.0E</w:t>
      </w:r>
      <w:proofErr w:type="gramEnd"/>
      <w:r w:rsidR="008E296C">
        <w:t>-6</w:t>
      </w:r>
      <w:r w:rsidR="00726863" w:rsidRPr="001144BB">
        <w:t xml:space="preserve">     0.0     0.0</w:t>
      </w:r>
      <w:r w:rsidR="00726863">
        <w:t xml:space="preserve">  ! COL</w:t>
      </w:r>
      <w:r w:rsidR="00D81012">
        <w:t>I</w:t>
      </w:r>
      <w:r w:rsidR="00726863">
        <w:t>FORM</w:t>
      </w:r>
    </w:p>
    <w:p w14:paraId="30C2F7E5" w14:textId="77777777" w:rsidR="00726863" w:rsidRPr="001144BB" w:rsidRDefault="00726863" w:rsidP="00726863">
      <w:pPr>
        <w:pStyle w:val="Examplebody"/>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 xml:space="preserve">CG </w:t>
      </w:r>
      <w:r>
        <w:t>4</w:t>
      </w:r>
      <w:r w:rsidRPr="001144BB">
        <w:t xml:space="preserve">        </w:t>
      </w:r>
      <w:r w:rsidR="00E61A3B">
        <w:t>0</w:t>
      </w:r>
      <w:r w:rsidRPr="001144BB">
        <w:t>.0</w:t>
      </w:r>
      <w:r w:rsidR="00E61A3B">
        <w:t>0</w:t>
      </w:r>
      <w:r w:rsidRPr="001144BB">
        <w:t xml:space="preserve">     0.0     0.</w:t>
      </w:r>
      <w:r w:rsidR="00E61A3B">
        <w:t>0</w:t>
      </w:r>
      <w:r w:rsidR="005667BB">
        <w:t xml:space="preserve">     0</w:t>
      </w:r>
      <w:r w:rsidRPr="001144BB">
        <w:t>.0</w:t>
      </w:r>
      <w:r>
        <w:t xml:space="preserve"> </w:t>
      </w:r>
      <w:r w:rsidRPr="001144BB">
        <w:t xml:space="preserve">    0.0   </w:t>
      </w:r>
      <w:r>
        <w:t>1.034</w:t>
      </w:r>
      <w:r w:rsidRPr="001144BB">
        <w:t xml:space="preserve">    </w:t>
      </w:r>
      <w:r>
        <w:t>-1.</w:t>
      </w:r>
      <w:proofErr w:type="gramStart"/>
      <w:r w:rsidRPr="001144BB">
        <w:t>0</w:t>
      </w:r>
      <w:r>
        <w:t xml:space="preserve">  !</w:t>
      </w:r>
      <w:proofErr w:type="gramEnd"/>
      <w:r>
        <w:t xml:space="preserve"> N2 GAS AND TDG</w:t>
      </w:r>
    </w:p>
    <w:p w14:paraId="42ACE73B" w14:textId="77777777" w:rsidR="00726863" w:rsidRPr="00726863" w:rsidRDefault="00726863" w:rsidP="00726863"/>
    <w:p w14:paraId="7E2F9081" w14:textId="77777777" w:rsidR="0041037A" w:rsidRPr="00B7030B" w:rsidRDefault="0041037A" w:rsidP="00C6185E">
      <w:pPr>
        <w:pStyle w:val="Heading4"/>
        <w:spacing w:before="0" w:after="0"/>
      </w:pPr>
      <w:r w:rsidRPr="00B7030B">
        <w:br w:type="page"/>
      </w:r>
      <w:bookmarkStart w:id="1901" w:name="suspended_solids"/>
      <w:bookmarkStart w:id="1902" w:name="_Toc41047747"/>
      <w:bookmarkEnd w:id="1901"/>
      <w:r w:rsidRPr="00B7030B">
        <w:lastRenderedPageBreak/>
        <w:t>Suspended Solids (S SOLIDS)</w:t>
      </w:r>
      <w:bookmarkEnd w:id="1902"/>
    </w:p>
    <w:p w14:paraId="01C7AF69" w14:textId="77777777" w:rsidR="003E0858" w:rsidRPr="00B7030B" w:rsidRDefault="00FA1B19" w:rsidP="003E0858">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E0858"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E0858"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E0858" w:rsidRPr="00B7030B">
        <w:rPr>
          <w:rStyle w:val="CardReferen"/>
          <w:rFonts w:asciiTheme="minorHAnsi" w:hAnsiTheme="minorHAnsi"/>
          <w:b/>
          <w:bCs/>
        </w:rPr>
        <w:t>FIELD</w:t>
      </w:r>
      <w:r w:rsidR="003E0858" w:rsidRPr="00B7030B">
        <w:rPr>
          <w:rStyle w:val="CardReferen"/>
          <w:rFonts w:asciiTheme="minorHAnsi" w:hAnsiTheme="minorHAnsi"/>
          <w:b/>
          <w:bCs/>
        </w:rPr>
        <w:tab/>
        <w:t>NAME</w:t>
      </w:r>
      <w:r w:rsidR="003E0858" w:rsidRPr="00B7030B">
        <w:rPr>
          <w:rStyle w:val="CardReferen"/>
          <w:rFonts w:asciiTheme="minorHAnsi" w:hAnsiTheme="minorHAnsi"/>
          <w:b/>
          <w:bCs/>
        </w:rPr>
        <w:tab/>
        <w:t>VALUE</w:t>
      </w:r>
      <w:r w:rsidR="003E0858" w:rsidRPr="00B7030B">
        <w:rPr>
          <w:rStyle w:val="CardReferen"/>
          <w:rFonts w:asciiTheme="minorHAnsi" w:hAnsiTheme="minorHAnsi"/>
          <w:b/>
          <w:bCs/>
        </w:rPr>
        <w:tab/>
        <w:t>DEFAULT</w:t>
      </w:r>
      <w:r w:rsidR="003E0858" w:rsidRPr="00B7030B">
        <w:rPr>
          <w:rStyle w:val="CardReferen"/>
          <w:rFonts w:asciiTheme="minorHAnsi" w:hAnsiTheme="minorHAnsi"/>
          <w:b/>
          <w:bCs/>
        </w:rPr>
        <w:tab/>
        <w:t>DESCRIPTION</w:t>
      </w:r>
    </w:p>
    <w:p w14:paraId="64A0FD13" w14:textId="77777777" w:rsidR="003E0858" w:rsidRPr="00B7030B" w:rsidRDefault="003E0858" w:rsidP="003E0858">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19A902" w14:textId="77777777" w:rsidR="003E0858" w:rsidRPr="00B7030B" w:rsidRDefault="003E0858" w:rsidP="003E0858">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Cs/>
        </w:rPr>
      </w:pPr>
      <w:r w:rsidRPr="00B7030B">
        <w:rPr>
          <w:rFonts w:asciiTheme="minorHAnsi" w:hAnsiTheme="minorHAnsi"/>
        </w:rPr>
        <w:t>2-10</w:t>
      </w:r>
      <w:r w:rsidRPr="00B7030B">
        <w:rPr>
          <w:rFonts w:asciiTheme="minorHAnsi" w:hAnsiTheme="minorHAnsi"/>
        </w:rPr>
        <w:tab/>
        <w:t>SSS</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 xml:space="preserve">Suspended solids settling rate, </w:t>
      </w:r>
      <w:r w:rsidRPr="00B7030B">
        <w:rPr>
          <w:rFonts w:asciiTheme="minorHAnsi" w:hAnsiTheme="minorHAnsi"/>
          <w:i/>
          <w:iCs/>
        </w:rPr>
        <w:t>m day</w:t>
      </w:r>
      <w:r w:rsidRPr="00B7030B">
        <w:rPr>
          <w:rFonts w:asciiTheme="minorHAnsi" w:hAnsiTheme="minorHAnsi"/>
          <w:i/>
          <w:iCs/>
          <w:vertAlign w:val="superscript"/>
        </w:rPr>
        <w:t>-1</w:t>
      </w:r>
    </w:p>
    <w:p w14:paraId="667579CE" w14:textId="77777777" w:rsidR="003E0858" w:rsidRPr="00B7030B" w:rsidRDefault="003E0858" w:rsidP="003E0858">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Cs/>
        </w:rPr>
      </w:pPr>
      <w:r w:rsidRPr="00B7030B">
        <w:rPr>
          <w:rFonts w:asciiTheme="minorHAnsi" w:hAnsiTheme="minorHAnsi"/>
          <w:iCs/>
        </w:rPr>
        <w:t>3</w:t>
      </w:r>
      <w:r w:rsidRPr="00B7030B">
        <w:rPr>
          <w:rFonts w:asciiTheme="minorHAnsi" w:hAnsiTheme="minorHAnsi"/>
          <w:iCs/>
        </w:rPr>
        <w:tab/>
        <w:t>SEDRC</w:t>
      </w:r>
      <w:r w:rsidRPr="00B7030B">
        <w:rPr>
          <w:rFonts w:asciiTheme="minorHAnsi" w:hAnsiTheme="minorHAnsi"/>
          <w:iCs/>
        </w:rPr>
        <w:tab/>
        <w:t>Real</w:t>
      </w:r>
      <w:r w:rsidRPr="00B7030B">
        <w:rPr>
          <w:rFonts w:asciiTheme="minorHAnsi" w:hAnsiTheme="minorHAnsi"/>
          <w:iCs/>
        </w:rPr>
        <w:tab/>
      </w:r>
      <w:r w:rsidR="00D62B91" w:rsidRPr="00B7030B">
        <w:rPr>
          <w:rFonts w:asciiTheme="minorHAnsi" w:hAnsiTheme="minorHAnsi"/>
          <w:iCs/>
        </w:rPr>
        <w:t>OFF</w:t>
      </w:r>
      <w:r w:rsidRPr="00B7030B">
        <w:rPr>
          <w:rFonts w:asciiTheme="minorHAnsi" w:hAnsiTheme="minorHAnsi"/>
          <w:iCs/>
        </w:rPr>
        <w:tab/>
        <w:t>Turns ON or OFF sediment resuspension</w:t>
      </w:r>
    </w:p>
    <w:p w14:paraId="43CEC9FF" w14:textId="77777777" w:rsidR="003E0858" w:rsidRPr="00B7030B" w:rsidRDefault="003E0858" w:rsidP="003E0858">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vertAlign w:val="superscript"/>
        </w:rPr>
      </w:pPr>
      <w:r w:rsidRPr="00B7030B">
        <w:rPr>
          <w:rFonts w:asciiTheme="minorHAnsi" w:hAnsiTheme="minorHAnsi"/>
          <w:iCs/>
        </w:rPr>
        <w:t>4</w:t>
      </w:r>
      <w:r w:rsidRPr="00B7030B">
        <w:rPr>
          <w:rFonts w:asciiTheme="minorHAnsi" w:hAnsiTheme="minorHAnsi"/>
          <w:iCs/>
        </w:rPr>
        <w:tab/>
        <w:t>TAUCR</w:t>
      </w:r>
      <w:r w:rsidRPr="00B7030B">
        <w:rPr>
          <w:rFonts w:asciiTheme="minorHAnsi" w:hAnsiTheme="minorHAnsi"/>
          <w:iCs/>
        </w:rPr>
        <w:tab/>
        <w:t>Real</w:t>
      </w:r>
      <w:r w:rsidRPr="00B7030B">
        <w:rPr>
          <w:rFonts w:asciiTheme="minorHAnsi" w:hAnsiTheme="minorHAnsi"/>
          <w:iCs/>
        </w:rPr>
        <w:tab/>
        <w:t>1.0</w:t>
      </w:r>
      <w:r w:rsidRPr="00B7030B">
        <w:rPr>
          <w:rFonts w:asciiTheme="minorHAnsi" w:hAnsiTheme="minorHAnsi"/>
          <w:iCs/>
        </w:rPr>
        <w:tab/>
        <w:t xml:space="preserve">Critical shear </w:t>
      </w:r>
      <w:r w:rsidR="003A1897" w:rsidRPr="00B7030B">
        <w:rPr>
          <w:rFonts w:asciiTheme="minorHAnsi" w:hAnsiTheme="minorHAnsi"/>
          <w:iCs/>
        </w:rPr>
        <w:t>stress</w:t>
      </w:r>
      <w:r w:rsidRPr="00B7030B">
        <w:rPr>
          <w:rFonts w:asciiTheme="minorHAnsi" w:hAnsiTheme="minorHAnsi"/>
          <w:iCs/>
        </w:rPr>
        <w:t xml:space="preserve"> for sediment resuspension,</w:t>
      </w:r>
      <w:r w:rsidR="003A1897" w:rsidRPr="00B7030B">
        <w:rPr>
          <w:rFonts w:asciiTheme="minorHAnsi" w:hAnsiTheme="minorHAnsi"/>
          <w:iCs/>
        </w:rPr>
        <w:t xml:space="preserve"> </w:t>
      </w:r>
      <w:r w:rsidR="003A1897" w:rsidRPr="00B7030B">
        <w:rPr>
          <w:rFonts w:asciiTheme="minorHAnsi" w:hAnsiTheme="minorHAnsi"/>
          <w:i/>
          <w:iCs/>
        </w:rPr>
        <w:t>dynes/cm</w:t>
      </w:r>
      <w:r w:rsidR="003A1897" w:rsidRPr="00B7030B">
        <w:rPr>
          <w:rFonts w:asciiTheme="minorHAnsi" w:hAnsiTheme="minorHAnsi"/>
          <w:i/>
          <w:iCs/>
          <w:vertAlign w:val="superscript"/>
        </w:rPr>
        <w:t>2</w:t>
      </w:r>
      <w:r w:rsidRPr="00B7030B">
        <w:rPr>
          <w:rFonts w:asciiTheme="minorHAnsi" w:hAnsiTheme="minorHAnsi"/>
          <w:iCs/>
        </w:rPr>
        <w:t xml:space="preserve"> </w:t>
      </w:r>
    </w:p>
    <w:p w14:paraId="6F2826A2" w14:textId="77777777" w:rsidR="003E0858" w:rsidRPr="00B7030B" w:rsidRDefault="003E0858" w:rsidP="003E0858">
      <w:pPr>
        <w:pStyle w:val="BodyText2"/>
      </w:pPr>
    </w:p>
    <w:p w14:paraId="725EFD60" w14:textId="77777777" w:rsidR="003E0858" w:rsidRPr="00C6185E" w:rsidRDefault="003E0858" w:rsidP="003E0858">
      <w:pPr>
        <w:pStyle w:val="BodyText"/>
        <w:rPr>
          <w:sz w:val="20"/>
        </w:rPr>
      </w:pPr>
      <w:r w:rsidRPr="00C6185E">
        <w:rPr>
          <w:sz w:val="20"/>
        </w:rPr>
        <w:t xml:space="preserve">This card specifies the suspended solids settling rates for each inorganic suspended solids state variable specified in the </w:t>
      </w:r>
      <w:hyperlink w:anchor="constituent_dimensions" w:history="1">
        <w:r w:rsidRPr="00C6185E">
          <w:rPr>
            <w:rStyle w:val="Hyperlink"/>
            <w:rFonts w:asciiTheme="minorHAnsi" w:hAnsiTheme="minorHAnsi"/>
          </w:rPr>
          <w:t>Constituent Dimensions</w:t>
        </w:r>
      </w:hyperlink>
      <w:r w:rsidRPr="00C6185E">
        <w:rPr>
          <w:sz w:val="20"/>
        </w:rPr>
        <w:t xml:space="preserve"> card.  Currently, phosphorus partitioning as specified on the </w:t>
      </w:r>
      <w:hyperlink w:anchor="phosphorus" w:history="1">
        <w:r w:rsidRPr="00C6185E">
          <w:rPr>
            <w:rStyle w:val="Hyperlink"/>
            <w:rFonts w:asciiTheme="minorHAnsi" w:hAnsiTheme="minorHAnsi"/>
          </w:rPr>
          <w:t>Inorganic Phosphorus</w:t>
        </w:r>
      </w:hyperlink>
      <w:r w:rsidRPr="00C6185E">
        <w:rPr>
          <w:rFonts w:cs="Arial"/>
          <w:sz w:val="20"/>
        </w:rPr>
        <w:t xml:space="preserve"> </w:t>
      </w:r>
      <w:r w:rsidRPr="00C6185E">
        <w:rPr>
          <w:sz w:val="20"/>
        </w:rPr>
        <w:t xml:space="preserve">card is the same for all inorganic suspended solids.  </w:t>
      </w:r>
      <w:r w:rsidR="00C6185E">
        <w:rPr>
          <w:sz w:val="20"/>
        </w:rPr>
        <w:t xml:space="preserve">The </w:t>
      </w:r>
      <w:r w:rsidRPr="00C6185E">
        <w:rPr>
          <w:sz w:val="20"/>
        </w:rPr>
        <w:t>resuspen</w:t>
      </w:r>
      <w:r w:rsidR="00C6185E">
        <w:rPr>
          <w:sz w:val="20"/>
        </w:rPr>
        <w:t>sion of</w:t>
      </w:r>
      <w:r w:rsidRPr="00C6185E">
        <w:rPr>
          <w:sz w:val="20"/>
        </w:rPr>
        <w:t xml:space="preserve"> inorganic suspended solids due to wind shear and the resulting wind waves that cause sediment resuspension</w:t>
      </w:r>
      <w:r w:rsidR="00C6185E">
        <w:rPr>
          <w:sz w:val="20"/>
        </w:rPr>
        <w:t xml:space="preserve"> are based on the algorithm in </w:t>
      </w:r>
      <w:proofErr w:type="spellStart"/>
      <w:r w:rsidRPr="00C6185E">
        <w:rPr>
          <w:sz w:val="20"/>
        </w:rPr>
        <w:t>Chapra</w:t>
      </w:r>
      <w:proofErr w:type="spellEnd"/>
      <w:r w:rsidR="00C6185E">
        <w:rPr>
          <w:sz w:val="20"/>
        </w:rPr>
        <w:t xml:space="preserve"> (</w:t>
      </w:r>
      <w:r w:rsidRPr="00C6185E">
        <w:rPr>
          <w:sz w:val="20"/>
        </w:rPr>
        <w:t xml:space="preserve">1997). The </w:t>
      </w:r>
      <w:r w:rsidR="00E86D12">
        <w:rPr>
          <w:sz w:val="20"/>
        </w:rPr>
        <w:t xml:space="preserve">resuspension </w:t>
      </w:r>
      <w:r w:rsidRPr="00C6185E">
        <w:rPr>
          <w:sz w:val="20"/>
        </w:rPr>
        <w:t xml:space="preserve">computations are included by </w:t>
      </w:r>
      <w:r w:rsidR="00E86D12">
        <w:rPr>
          <w:sz w:val="20"/>
        </w:rPr>
        <w:t>setting</w:t>
      </w:r>
      <w:r w:rsidRPr="00C6185E">
        <w:rPr>
          <w:sz w:val="20"/>
        </w:rPr>
        <w:t xml:space="preserve"> [</w:t>
      </w:r>
      <w:r w:rsidRPr="00C6185E">
        <w:rPr>
          <w:rStyle w:val="Variablename"/>
          <w:rFonts w:asciiTheme="minorHAnsi" w:hAnsiTheme="minorHAnsi"/>
        </w:rPr>
        <w:t>SEDRC</w:t>
      </w:r>
      <w:r w:rsidRPr="00C6185E">
        <w:rPr>
          <w:sz w:val="20"/>
        </w:rPr>
        <w:t xml:space="preserve">] to ON.  The critical shear </w:t>
      </w:r>
      <w:r w:rsidR="003A1897" w:rsidRPr="00C6185E">
        <w:rPr>
          <w:sz w:val="20"/>
        </w:rPr>
        <w:t>stress</w:t>
      </w:r>
      <w:r w:rsidRPr="00C6185E">
        <w:rPr>
          <w:sz w:val="20"/>
        </w:rPr>
        <w:t xml:space="preserve"> is specified by [</w:t>
      </w:r>
      <w:r w:rsidRPr="00C6185E">
        <w:rPr>
          <w:rStyle w:val="Variablename"/>
          <w:rFonts w:asciiTheme="minorHAnsi" w:hAnsiTheme="minorHAnsi"/>
        </w:rPr>
        <w:t>TAUCR</w:t>
      </w:r>
      <w:r w:rsidRPr="00C6185E">
        <w:rPr>
          <w:sz w:val="20"/>
        </w:rPr>
        <w:t>].</w:t>
      </w:r>
      <w:r w:rsidR="00971FDD" w:rsidRPr="00C6185E">
        <w:rPr>
          <w:sz w:val="20"/>
        </w:rPr>
        <w:t xml:space="preserve"> Details of this computation for resuspension are found in </w:t>
      </w:r>
      <w:r w:rsidR="00C6185E">
        <w:rPr>
          <w:sz w:val="20"/>
        </w:rPr>
        <w:t>Part 2 of the User Manual</w:t>
      </w:r>
      <w:r w:rsidR="00971FDD" w:rsidRPr="00C6185E">
        <w:rPr>
          <w:sz w:val="20"/>
        </w:rPr>
        <w:t>.</w:t>
      </w:r>
    </w:p>
    <w:p w14:paraId="412B34B3" w14:textId="77777777" w:rsidR="003E0858" w:rsidRPr="00B7030B" w:rsidRDefault="003E0858" w:rsidP="003E0858">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191955D" w14:textId="77777777" w:rsidR="003E0858" w:rsidRPr="00F139B3" w:rsidRDefault="003E0858" w:rsidP="003E0858">
      <w:pPr>
        <w:pStyle w:val="Examplebody"/>
        <w:rPr>
          <w:rStyle w:val="Cardexample1"/>
        </w:rPr>
      </w:pPr>
      <w:r w:rsidRPr="00F139B3">
        <w:rPr>
          <w:rStyle w:val="Cardexample1"/>
        </w:rPr>
        <w:t>S SOLIDS     SSS   SEDRC   TAUCR</w:t>
      </w:r>
    </w:p>
    <w:p w14:paraId="391BDE90" w14:textId="77777777" w:rsidR="003E0858" w:rsidRPr="00F139B3" w:rsidRDefault="003E0858" w:rsidP="003E0858">
      <w:pPr>
        <w:pStyle w:val="Examplebody"/>
        <w:rPr>
          <w:szCs w:val="22"/>
        </w:rPr>
      </w:pPr>
      <w:r w:rsidRPr="00F139B3">
        <w:rPr>
          <w:rStyle w:val="Cardexample1"/>
        </w:rPr>
        <w:t>SSS 1        1.5      ON   1.</w:t>
      </w:r>
      <w:r w:rsidR="00AE1A19" w:rsidRPr="00F139B3">
        <w:rPr>
          <w:rStyle w:val="Cardexample1"/>
        </w:rPr>
        <w:t>500</w:t>
      </w:r>
    </w:p>
    <w:p w14:paraId="7D36029D" w14:textId="77777777" w:rsidR="003E0858" w:rsidRPr="00F139B3" w:rsidRDefault="003E0858" w:rsidP="003E0858">
      <w:pPr>
        <w:pStyle w:val="Examplebody"/>
        <w:rPr>
          <w:szCs w:val="22"/>
        </w:rPr>
      </w:pPr>
      <w:r w:rsidRPr="00F139B3">
        <w:rPr>
          <w:rStyle w:val="Cardexample1"/>
        </w:rPr>
        <w:t xml:space="preserve">SSS 2        </w:t>
      </w:r>
      <w:r w:rsidR="00A9410A" w:rsidRPr="00F139B3">
        <w:rPr>
          <w:rStyle w:val="Cardexample1"/>
        </w:rPr>
        <w:t>0</w:t>
      </w:r>
      <w:r w:rsidRPr="00F139B3">
        <w:rPr>
          <w:rStyle w:val="Cardexample1"/>
        </w:rPr>
        <w:t>.5      ON   1.</w:t>
      </w:r>
      <w:r w:rsidR="00AE1A19" w:rsidRPr="00F139B3">
        <w:rPr>
          <w:rStyle w:val="Cardexample1"/>
        </w:rPr>
        <w:t>000</w:t>
      </w:r>
    </w:p>
    <w:p w14:paraId="1C0F4C1B" w14:textId="77777777" w:rsidR="0041037A" w:rsidRPr="00B7030B" w:rsidRDefault="0041037A" w:rsidP="0067306C">
      <w:pPr>
        <w:pStyle w:val="Heading4"/>
        <w:spacing w:before="0" w:after="0"/>
      </w:pPr>
      <w:r w:rsidRPr="00B7030B">
        <w:br w:type="page"/>
      </w:r>
      <w:bookmarkStart w:id="1903" w:name="algal_rates"/>
      <w:bookmarkStart w:id="1904" w:name="_Toc41047748"/>
      <w:bookmarkEnd w:id="1903"/>
      <w:r w:rsidRPr="00B7030B">
        <w:lastRenderedPageBreak/>
        <w:t>Algal Rates (ALGAL RATE)</w:t>
      </w:r>
      <w:bookmarkEnd w:id="1904"/>
    </w:p>
    <w:p w14:paraId="11E7601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45DC8E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CF1973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AG</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t xml:space="preserve">Maximum algal growth rate, </w:t>
      </w:r>
      <w:r w:rsidRPr="00B7030B">
        <w:rPr>
          <w:rFonts w:asciiTheme="minorHAnsi" w:hAnsiTheme="minorHAnsi"/>
          <w:i/>
          <w:iCs/>
        </w:rPr>
        <w:t>day</w:t>
      </w:r>
      <w:r w:rsidRPr="00B7030B">
        <w:rPr>
          <w:rFonts w:asciiTheme="minorHAnsi" w:hAnsiTheme="minorHAnsi"/>
          <w:i/>
          <w:iCs/>
          <w:vertAlign w:val="superscript"/>
        </w:rPr>
        <w:t>-1</w:t>
      </w:r>
    </w:p>
    <w:p w14:paraId="6B42191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3</w:t>
      </w:r>
      <w:r w:rsidRPr="00B7030B">
        <w:rPr>
          <w:rFonts w:asciiTheme="minorHAnsi" w:hAnsiTheme="minorHAnsi"/>
        </w:rPr>
        <w:tab/>
        <w:t>AR</w:t>
      </w:r>
      <w:r w:rsidRPr="00B7030B">
        <w:rPr>
          <w:rFonts w:asciiTheme="minorHAnsi" w:hAnsiTheme="minorHAnsi"/>
        </w:rPr>
        <w:tab/>
        <w:t>Real</w:t>
      </w:r>
      <w:r w:rsidRPr="00B7030B">
        <w:rPr>
          <w:rFonts w:asciiTheme="minorHAnsi" w:hAnsiTheme="minorHAnsi"/>
        </w:rPr>
        <w:tab/>
        <w:t>0.04</w:t>
      </w:r>
      <w:r w:rsidRPr="00B7030B">
        <w:rPr>
          <w:rFonts w:asciiTheme="minorHAnsi" w:hAnsiTheme="minorHAnsi"/>
        </w:rPr>
        <w:tab/>
        <w:t xml:space="preserve">Maximum algal respiration rate, </w:t>
      </w:r>
      <w:r w:rsidRPr="00B7030B">
        <w:rPr>
          <w:rFonts w:asciiTheme="minorHAnsi" w:hAnsiTheme="minorHAnsi"/>
          <w:i/>
          <w:iCs/>
        </w:rPr>
        <w:t>day</w:t>
      </w:r>
      <w:r w:rsidRPr="00B7030B">
        <w:rPr>
          <w:rFonts w:asciiTheme="minorHAnsi" w:hAnsiTheme="minorHAnsi"/>
          <w:i/>
          <w:iCs/>
          <w:vertAlign w:val="superscript"/>
        </w:rPr>
        <w:t>-1</w:t>
      </w:r>
    </w:p>
    <w:p w14:paraId="61C8EBC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AE</w:t>
      </w:r>
      <w:r w:rsidRPr="00B7030B">
        <w:rPr>
          <w:rFonts w:asciiTheme="minorHAnsi" w:hAnsiTheme="minorHAnsi"/>
        </w:rPr>
        <w:tab/>
        <w:t>Real</w:t>
      </w:r>
      <w:r w:rsidRPr="00B7030B">
        <w:rPr>
          <w:rFonts w:asciiTheme="minorHAnsi" w:hAnsiTheme="minorHAnsi"/>
        </w:rPr>
        <w:tab/>
        <w:t>0.04</w:t>
      </w:r>
      <w:r w:rsidRPr="00B7030B">
        <w:rPr>
          <w:rFonts w:asciiTheme="minorHAnsi" w:hAnsiTheme="minorHAnsi"/>
        </w:rPr>
        <w:tab/>
        <w:t xml:space="preserve">Maximum algal excretion rate, </w:t>
      </w:r>
      <w:r w:rsidRPr="00B7030B">
        <w:rPr>
          <w:rFonts w:asciiTheme="minorHAnsi" w:hAnsiTheme="minorHAnsi"/>
          <w:i/>
          <w:iCs/>
        </w:rPr>
        <w:t>day</w:t>
      </w:r>
      <w:r w:rsidRPr="00B7030B">
        <w:rPr>
          <w:rFonts w:asciiTheme="minorHAnsi" w:hAnsiTheme="minorHAnsi"/>
          <w:i/>
          <w:iCs/>
          <w:vertAlign w:val="superscript"/>
        </w:rPr>
        <w:t>-1</w:t>
      </w:r>
    </w:p>
    <w:p w14:paraId="740A377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AM</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Maximum algal mortality rate, </w:t>
      </w:r>
      <w:r w:rsidRPr="00B7030B">
        <w:rPr>
          <w:rFonts w:asciiTheme="minorHAnsi" w:hAnsiTheme="minorHAnsi"/>
          <w:i/>
          <w:iCs/>
        </w:rPr>
        <w:t>day</w:t>
      </w:r>
      <w:r w:rsidRPr="00B7030B">
        <w:rPr>
          <w:rFonts w:asciiTheme="minorHAnsi" w:hAnsiTheme="minorHAnsi"/>
          <w:i/>
          <w:iCs/>
          <w:vertAlign w:val="superscript"/>
        </w:rPr>
        <w:t>-1</w:t>
      </w:r>
    </w:p>
    <w:p w14:paraId="46FF9C7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AS</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Algal settling rate, </w:t>
      </w:r>
      <w:r w:rsidRPr="00B7030B">
        <w:rPr>
          <w:rFonts w:asciiTheme="minorHAnsi" w:hAnsiTheme="minorHAnsi"/>
          <w:i/>
          <w:iCs/>
        </w:rPr>
        <w:t>m day-</w:t>
      </w:r>
      <w:r w:rsidRPr="00B7030B">
        <w:rPr>
          <w:rFonts w:asciiTheme="minorHAnsi" w:hAnsiTheme="minorHAnsi"/>
          <w:i/>
          <w:iCs/>
          <w:vertAlign w:val="superscript"/>
        </w:rPr>
        <w:t>1</w:t>
      </w:r>
    </w:p>
    <w:p w14:paraId="572243F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AHSP</w:t>
      </w:r>
      <w:r w:rsidRPr="00B7030B">
        <w:rPr>
          <w:rFonts w:asciiTheme="minorHAnsi" w:hAnsiTheme="minorHAnsi"/>
        </w:rPr>
        <w:tab/>
        <w:t>Real</w:t>
      </w:r>
      <w:r w:rsidRPr="00B7030B">
        <w:rPr>
          <w:rFonts w:asciiTheme="minorHAnsi" w:hAnsiTheme="minorHAnsi"/>
        </w:rPr>
        <w:tab/>
        <w:t>0.003</w:t>
      </w:r>
      <w:r w:rsidRPr="00B7030B">
        <w:rPr>
          <w:rFonts w:asciiTheme="minorHAnsi" w:hAnsiTheme="minorHAnsi"/>
        </w:rPr>
        <w:tab/>
        <w:t xml:space="preserve">Algal half-saturation for phosphorus limited growth, </w:t>
      </w:r>
      <w:r w:rsidRPr="00B7030B">
        <w:rPr>
          <w:rFonts w:asciiTheme="minorHAnsi" w:hAnsiTheme="minorHAnsi"/>
          <w:i/>
          <w:iCs/>
        </w:rPr>
        <w:t>g m</w:t>
      </w:r>
      <w:r w:rsidRPr="00B7030B">
        <w:rPr>
          <w:rFonts w:asciiTheme="minorHAnsi" w:hAnsiTheme="minorHAnsi"/>
          <w:i/>
          <w:iCs/>
          <w:vertAlign w:val="superscript"/>
        </w:rPr>
        <w:t>-3</w:t>
      </w:r>
    </w:p>
    <w:p w14:paraId="58973B0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AHSN</w:t>
      </w:r>
      <w:r w:rsidRPr="00B7030B">
        <w:rPr>
          <w:rFonts w:asciiTheme="minorHAnsi" w:hAnsiTheme="minorHAnsi"/>
        </w:rPr>
        <w:tab/>
        <w:t>Real</w:t>
      </w:r>
      <w:r w:rsidRPr="00B7030B">
        <w:rPr>
          <w:rFonts w:asciiTheme="minorHAnsi" w:hAnsiTheme="minorHAnsi"/>
        </w:rPr>
        <w:tab/>
        <w:t>0.014</w:t>
      </w:r>
      <w:r w:rsidRPr="00B7030B">
        <w:rPr>
          <w:rFonts w:asciiTheme="minorHAnsi" w:hAnsiTheme="minorHAnsi"/>
        </w:rPr>
        <w:tab/>
        <w:t xml:space="preserve">Algal half-saturation for nitrogen limited growth, </w:t>
      </w:r>
      <w:r w:rsidRPr="00B7030B">
        <w:rPr>
          <w:rFonts w:asciiTheme="minorHAnsi" w:hAnsiTheme="minorHAnsi"/>
          <w:i/>
          <w:iCs/>
        </w:rPr>
        <w:t>g m</w:t>
      </w:r>
      <w:r w:rsidRPr="00B7030B">
        <w:rPr>
          <w:rFonts w:asciiTheme="minorHAnsi" w:hAnsiTheme="minorHAnsi"/>
          <w:i/>
          <w:iCs/>
          <w:vertAlign w:val="superscript"/>
        </w:rPr>
        <w:t>-3</w:t>
      </w:r>
    </w:p>
    <w:p w14:paraId="3CC0F1A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AHSSI</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Algal half-saturation for silica limited growth, </w:t>
      </w:r>
      <w:r w:rsidRPr="00B7030B">
        <w:rPr>
          <w:rFonts w:asciiTheme="minorHAnsi" w:hAnsiTheme="minorHAnsi"/>
          <w:i/>
          <w:iCs/>
        </w:rPr>
        <w:t>g m</w:t>
      </w:r>
      <w:r w:rsidRPr="00B7030B">
        <w:rPr>
          <w:rFonts w:asciiTheme="minorHAnsi" w:hAnsiTheme="minorHAnsi"/>
          <w:i/>
          <w:iCs/>
          <w:vertAlign w:val="superscript"/>
        </w:rPr>
        <w:t>-3</w:t>
      </w:r>
    </w:p>
    <w:p w14:paraId="5104948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10</w:t>
      </w:r>
      <w:r w:rsidRPr="00B7030B">
        <w:rPr>
          <w:rFonts w:asciiTheme="minorHAnsi" w:hAnsiTheme="minorHAnsi"/>
        </w:rPr>
        <w:tab/>
        <w:t>ASAT</w:t>
      </w:r>
      <w:r w:rsidRPr="00B7030B">
        <w:rPr>
          <w:rFonts w:asciiTheme="minorHAnsi" w:hAnsiTheme="minorHAnsi"/>
        </w:rPr>
        <w:tab/>
        <w:t>Real</w:t>
      </w:r>
      <w:r w:rsidRPr="00B7030B">
        <w:rPr>
          <w:rFonts w:asciiTheme="minorHAnsi" w:hAnsiTheme="minorHAnsi"/>
        </w:rPr>
        <w:tab/>
      </w:r>
      <w:r w:rsidR="000068CF" w:rsidRPr="00B7030B">
        <w:rPr>
          <w:rFonts w:asciiTheme="minorHAnsi" w:hAnsiTheme="minorHAnsi"/>
        </w:rPr>
        <w:t>100</w:t>
      </w:r>
      <w:r w:rsidRPr="00B7030B">
        <w:rPr>
          <w:rFonts w:asciiTheme="minorHAnsi" w:hAnsiTheme="minorHAnsi"/>
        </w:rPr>
        <w:t>.0</w:t>
      </w:r>
      <w:r w:rsidRPr="00B7030B">
        <w:rPr>
          <w:rFonts w:asciiTheme="minorHAnsi" w:hAnsiTheme="minorHAnsi"/>
        </w:rPr>
        <w:tab/>
        <w:t xml:space="preserve">Light saturation intensity at maximum photosynthetic rate, </w:t>
      </w:r>
      <w:r w:rsidRPr="00B7030B">
        <w:rPr>
          <w:rFonts w:asciiTheme="minorHAnsi" w:hAnsiTheme="minorHAnsi"/>
          <w:i/>
          <w:iCs/>
        </w:rPr>
        <w:t>W m</w:t>
      </w:r>
      <w:r w:rsidRPr="00B7030B">
        <w:rPr>
          <w:rFonts w:asciiTheme="minorHAnsi" w:hAnsiTheme="minorHAnsi"/>
          <w:i/>
          <w:iCs/>
          <w:vertAlign w:val="superscript"/>
        </w:rPr>
        <w:t>-2</w:t>
      </w:r>
    </w:p>
    <w:p w14:paraId="37C1C8BE" w14:textId="77777777" w:rsidR="0041037A" w:rsidRPr="00B7030B" w:rsidRDefault="0041037A">
      <w:pPr>
        <w:pStyle w:val="BodyText2"/>
      </w:pPr>
    </w:p>
    <w:p w14:paraId="203EFD7D" w14:textId="77777777" w:rsidR="0041037A" w:rsidRPr="00054C24" w:rsidRDefault="006B2019">
      <w:pPr>
        <w:pStyle w:val="BodyText"/>
        <w:rPr>
          <w:sz w:val="20"/>
          <w:szCs w:val="18"/>
        </w:rPr>
      </w:pPr>
      <w:r w:rsidRPr="00380139">
        <w:rPr>
          <w:noProof/>
        </w:rPr>
        <mc:AlternateContent>
          <mc:Choice Requires="wps">
            <w:drawing>
              <wp:anchor distT="91440" distB="91440" distL="114300" distR="114300" simplePos="0" relativeHeight="251761152" behindDoc="1" locked="0" layoutInCell="1" allowOverlap="1" wp14:anchorId="324515C7" wp14:editId="1F614844">
                <wp:simplePos x="0" y="0"/>
                <wp:positionH relativeFrom="margin">
                  <wp:posOffset>3303270</wp:posOffset>
                </wp:positionH>
                <wp:positionV relativeFrom="paragraph">
                  <wp:posOffset>4445</wp:posOffset>
                </wp:positionV>
                <wp:extent cx="2185670" cy="1403985"/>
                <wp:effectExtent l="0" t="0" r="24130" b="27940"/>
                <wp:wrapTight wrapText="bothSides">
                  <wp:wrapPolygon edited="0">
                    <wp:start x="0" y="0"/>
                    <wp:lineTo x="0" y="21728"/>
                    <wp:lineTo x="21650" y="21728"/>
                    <wp:lineTo x="21650" y="0"/>
                    <wp:lineTo x="0" y="0"/>
                  </wp:wrapPolygon>
                </wp:wrapTight>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5670" cy="1403985"/>
                        </a:xfrm>
                        <a:prstGeom prst="rect">
                          <a:avLst/>
                        </a:prstGeom>
                        <a:noFill/>
                        <a:ln w="9525">
                          <a:solidFill>
                            <a:schemeClr val="accent1"/>
                          </a:solidFill>
                          <a:miter lim="800000"/>
                          <a:headEnd/>
                          <a:tailEnd/>
                        </a:ln>
                      </wps:spPr>
                      <wps:txbx>
                        <w:txbxContent>
                          <w:p w14:paraId="140C90FE" w14:textId="77777777" w:rsidR="00821E10" w:rsidRDefault="008A5A8D" w:rsidP="006B2019">
                            <w:pPr>
                              <w:pBdr>
                                <w:top w:val="single" w:sz="24" w:space="8" w:color="4F81BD" w:themeColor="accent1"/>
                                <w:bottom w:val="single" w:sz="24" w:space="8" w:color="4F81BD" w:themeColor="accent1"/>
                              </w:pBdr>
                              <w:rPr>
                                <w:ins w:id="1905" w:author="Honnalore Steissberg" w:date="2021-08-04T16:27:00Z"/>
                                <w:i/>
                                <w:iCs/>
                                <w:color w:val="4F81BD" w:themeColor="accent1"/>
                                <w:sz w:val="24"/>
                                <w:szCs w:val="24"/>
                              </w:rPr>
                            </w:pPr>
                            <w:r>
                              <w:rPr>
                                <w:i/>
                                <w:iCs/>
                                <w:color w:val="4F81BD" w:themeColor="accent1"/>
                                <w:sz w:val="24"/>
                                <w:szCs w:val="24"/>
                              </w:rPr>
                              <w:t>Algae growth, respiration, mortality, excretion, settling, half saturation constants for nutrients, and saturated light intensity vary by algal group if modeling multiple species</w:t>
                            </w:r>
                            <w:ins w:id="1906" w:author="Honnalore Steissberg" w:date="2021-08-04T16:27:00Z">
                              <w:r w:rsidR="00821E10">
                                <w:rPr>
                                  <w:i/>
                                  <w:iCs/>
                                  <w:color w:val="4F81BD" w:themeColor="accent1"/>
                                  <w:sz w:val="24"/>
                                  <w:szCs w:val="24"/>
                                </w:rPr>
                                <w:t>,</w:t>
                              </w:r>
                            </w:ins>
                            <w:r>
                              <w:rPr>
                                <w:i/>
                                <w:iCs/>
                                <w:color w:val="4F81BD" w:themeColor="accent1"/>
                                <w:sz w:val="24"/>
                                <w:szCs w:val="24"/>
                              </w:rPr>
                              <w:t xml:space="preserve"> and </w:t>
                            </w:r>
                          </w:p>
                          <w:p w14:paraId="4D96ADD5" w14:textId="79365FE5" w:rsidR="008A5A8D" w:rsidRDefault="008A5A8D" w:rsidP="006B201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affect algal succession</w:t>
                            </w:r>
                            <w:ins w:id="1907" w:author="Honnalore Steissberg" w:date="2021-08-04T16:25:00Z">
                              <w:r w:rsidR="00821E10">
                                <w:rPr>
                                  <w:i/>
                                  <w:iCs/>
                                  <w:color w:val="4F81BD" w:themeColor="accent1"/>
                                  <w:sz w:val="24"/>
                                  <w:szCs w:val="24"/>
                                </w:rPr>
                                <w:t>.</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515C7" id="_x0000_s1051" type="#_x0000_t202" style="position:absolute;left:0;text-align:left;margin-left:260.1pt;margin-top:.35pt;width:172.1pt;height:110.55pt;z-index:-25155532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" filled="f" strokecolor="#4f81bd [3204]">
                <v:textbox style="mso-fit-shape-to-text:t">
                  <w:txbxContent>
                    <w:p w14:paraId="140C90FE" w14:textId="77777777" w:rsidR="00821E10" w:rsidRDefault="008A5A8D" w:rsidP="006B2019">
                      <w:pPr>
                        <w:pBdr>
                          <w:top w:val="single" w:sz="24" w:space="8" w:color="4F81BD" w:themeColor="accent1"/>
                          <w:bottom w:val="single" w:sz="24" w:space="8" w:color="4F81BD" w:themeColor="accent1"/>
                        </w:pBdr>
                        <w:rPr>
                          <w:ins w:id="1908" w:author="Honnalore Steissberg" w:date="2021-08-04T16:27:00Z"/>
                          <w:i/>
                          <w:iCs/>
                          <w:color w:val="4F81BD" w:themeColor="accent1"/>
                          <w:sz w:val="24"/>
                          <w:szCs w:val="24"/>
                        </w:rPr>
                      </w:pPr>
                      <w:r>
                        <w:rPr>
                          <w:i/>
                          <w:iCs/>
                          <w:color w:val="4F81BD" w:themeColor="accent1"/>
                          <w:sz w:val="24"/>
                          <w:szCs w:val="24"/>
                        </w:rPr>
                        <w:t>Algae growth, respiration, mortality, excretion, settling, half saturation constants for nutrients, and saturated light intensity vary by algal group if modeling multiple species</w:t>
                      </w:r>
                      <w:ins w:id="1909" w:author="Honnalore Steissberg" w:date="2021-08-04T16:27:00Z">
                        <w:r w:rsidR="00821E10">
                          <w:rPr>
                            <w:i/>
                            <w:iCs/>
                            <w:color w:val="4F81BD" w:themeColor="accent1"/>
                            <w:sz w:val="24"/>
                            <w:szCs w:val="24"/>
                          </w:rPr>
                          <w:t>,</w:t>
                        </w:r>
                      </w:ins>
                      <w:r>
                        <w:rPr>
                          <w:i/>
                          <w:iCs/>
                          <w:color w:val="4F81BD" w:themeColor="accent1"/>
                          <w:sz w:val="24"/>
                          <w:szCs w:val="24"/>
                        </w:rPr>
                        <w:t xml:space="preserve"> and </w:t>
                      </w:r>
                    </w:p>
                    <w:p w14:paraId="4D96ADD5" w14:textId="79365FE5" w:rsidR="008A5A8D" w:rsidRDefault="008A5A8D" w:rsidP="006B201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affect algal succession</w:t>
                      </w:r>
                      <w:ins w:id="1910" w:author="Honnalore Steissberg" w:date="2021-08-04T16:25:00Z">
                        <w:r w:rsidR="00821E10">
                          <w:rPr>
                            <w:i/>
                            <w:iCs/>
                            <w:color w:val="4F81BD" w:themeColor="accent1"/>
                            <w:sz w:val="24"/>
                            <w:szCs w:val="24"/>
                          </w:rPr>
                          <w:t>.</w:t>
                        </w:r>
                      </w:ins>
                    </w:p>
                  </w:txbxContent>
                </v:textbox>
                <w10:wrap type="tight" anchorx="margin"/>
              </v:shape>
            </w:pict>
          </mc:Fallback>
        </mc:AlternateContent>
      </w:r>
      <w:r w:rsidR="0041037A" w:rsidRPr="00054C24">
        <w:rPr>
          <w:sz w:val="20"/>
          <w:szCs w:val="18"/>
        </w:rPr>
        <w:t xml:space="preserve">This card specifies rates for algal growth, mortality, excretion, respiration, and settling.  </w:t>
      </w:r>
      <w:r w:rsidR="00054C24">
        <w:rPr>
          <w:sz w:val="20"/>
          <w:szCs w:val="18"/>
        </w:rPr>
        <w:t>V</w:t>
      </w:r>
      <w:r w:rsidR="0041037A" w:rsidRPr="00054C24">
        <w:rPr>
          <w:sz w:val="20"/>
          <w:szCs w:val="18"/>
        </w:rPr>
        <w:t>alues that affect the maximum algal growth rate including light and nutrient limited growth are also specified.</w:t>
      </w:r>
    </w:p>
    <w:p w14:paraId="2B8F5D6F" w14:textId="047580C5" w:rsidR="0041037A" w:rsidRPr="00054C24" w:rsidRDefault="0041037A">
      <w:pPr>
        <w:pStyle w:val="BodyText"/>
        <w:rPr>
          <w:sz w:val="20"/>
          <w:szCs w:val="18"/>
        </w:rPr>
      </w:pPr>
      <w:r w:rsidRPr="00054C24">
        <w:rPr>
          <w:sz w:val="20"/>
          <w:szCs w:val="18"/>
        </w:rPr>
        <w:t>[</w:t>
      </w:r>
      <w:r w:rsidRPr="00054C24">
        <w:rPr>
          <w:rFonts w:cs="Arial"/>
          <w:b/>
          <w:bCs/>
          <w:sz w:val="20"/>
          <w:szCs w:val="18"/>
        </w:rPr>
        <w:t>AG</w:t>
      </w:r>
      <w:r w:rsidRPr="00054C24">
        <w:rPr>
          <w:sz w:val="20"/>
          <w:szCs w:val="18"/>
        </w:rPr>
        <w:t>] is the maximum gross production rate that is not corrected for respiration, mortality, excre</w:t>
      </w:r>
      <w:r w:rsidRPr="00054C24">
        <w:rPr>
          <w:sz w:val="20"/>
          <w:szCs w:val="18"/>
        </w:rPr>
        <w:softHyphen/>
        <w:t xml:space="preserve">tion, or sinking.  Most literature values report net production rates that </w:t>
      </w:r>
      <w:proofErr w:type="gramStart"/>
      <w:r w:rsidRPr="00054C24">
        <w:rPr>
          <w:sz w:val="20"/>
          <w:szCs w:val="18"/>
        </w:rPr>
        <w:t>take into account</w:t>
      </w:r>
      <w:proofErr w:type="gramEnd"/>
      <w:r w:rsidRPr="00054C24">
        <w:rPr>
          <w:sz w:val="20"/>
          <w:szCs w:val="18"/>
        </w:rPr>
        <w:t xml:space="preserve"> respiration so care must be taken when using reported literature values.  The user must evaluate the experimental design to determine if reported values represent gross or net pro</w:t>
      </w:r>
      <w:r w:rsidRPr="00054C24">
        <w:rPr>
          <w:sz w:val="20"/>
          <w:szCs w:val="18"/>
        </w:rPr>
        <w:softHyphen/>
        <w:t>duction rates.  Also, [</w:t>
      </w:r>
      <w:r w:rsidRPr="00054C24">
        <w:rPr>
          <w:rFonts w:cs="Arial"/>
          <w:b/>
          <w:bCs/>
          <w:sz w:val="20"/>
          <w:szCs w:val="18"/>
        </w:rPr>
        <w:t>AG</w:t>
      </w:r>
      <w:r w:rsidRPr="00054C24">
        <w:rPr>
          <w:sz w:val="20"/>
          <w:szCs w:val="18"/>
        </w:rPr>
        <w:t>] is tem</w:t>
      </w:r>
      <w:r w:rsidRPr="00054C24">
        <w:rPr>
          <w:sz w:val="20"/>
          <w:szCs w:val="18"/>
        </w:rPr>
        <w:softHyphen/>
        <w:t>pera</w:t>
      </w:r>
      <w:r w:rsidRPr="00054C24">
        <w:rPr>
          <w:sz w:val="20"/>
          <w:szCs w:val="18"/>
        </w:rPr>
        <w:softHyphen/>
        <w:t>ture de</w:t>
      </w:r>
      <w:r w:rsidRPr="00054C24">
        <w:rPr>
          <w:sz w:val="20"/>
          <w:szCs w:val="18"/>
        </w:rPr>
        <w:softHyphen/>
        <w:t>pen</w:t>
      </w:r>
      <w:r w:rsidRPr="00054C24">
        <w:rPr>
          <w:sz w:val="20"/>
          <w:szCs w:val="18"/>
        </w:rPr>
        <w:softHyphen/>
        <w:t>dent.  If the expected tempera</w:t>
      </w:r>
      <w:r w:rsidRPr="00054C24">
        <w:rPr>
          <w:sz w:val="20"/>
          <w:szCs w:val="18"/>
        </w:rPr>
        <w:softHyphen/>
        <w:t>ture in the photic zone is 25</w:t>
      </w:r>
      <w:r w:rsidRPr="00A31A8E">
        <w:rPr>
          <w:sz w:val="20"/>
          <w:szCs w:val="18"/>
        </w:rPr>
        <w:sym w:font="Symbol" w:char="F0B0"/>
      </w:r>
      <w:r w:rsidRPr="00A31A8E">
        <w:rPr>
          <w:sz w:val="20"/>
          <w:szCs w:val="18"/>
        </w:rPr>
        <w:t>C</w:t>
      </w:r>
      <w:r w:rsidRPr="00054C24">
        <w:rPr>
          <w:sz w:val="20"/>
          <w:szCs w:val="18"/>
        </w:rPr>
        <w:t>, then the user should select rates measured near this tem</w:t>
      </w:r>
      <w:r w:rsidRPr="00054C24">
        <w:rPr>
          <w:sz w:val="20"/>
          <w:szCs w:val="18"/>
        </w:rPr>
        <w:softHyphen/>
        <w:t>pera</w:t>
      </w:r>
      <w:r w:rsidRPr="00054C24">
        <w:rPr>
          <w:sz w:val="20"/>
          <w:szCs w:val="18"/>
        </w:rPr>
        <w:softHyphen/>
        <w:t xml:space="preserve">ture.  The default value of 2 </w:t>
      </w:r>
      <w:r w:rsidRPr="00054C24">
        <w:rPr>
          <w:i/>
          <w:iCs/>
          <w:sz w:val="20"/>
          <w:szCs w:val="18"/>
        </w:rPr>
        <w:t>day</w:t>
      </w:r>
      <w:r w:rsidRPr="00054C24">
        <w:rPr>
          <w:i/>
          <w:iCs/>
          <w:sz w:val="20"/>
          <w:szCs w:val="18"/>
          <w:vertAlign w:val="superscript"/>
        </w:rPr>
        <w:t>-1</w:t>
      </w:r>
      <w:r w:rsidRPr="00054C24">
        <w:rPr>
          <w:sz w:val="20"/>
          <w:szCs w:val="18"/>
        </w:rPr>
        <w:t xml:space="preserve"> has given excellent results on previous studies.</w:t>
      </w:r>
      <w:r w:rsidR="00A31A8E" w:rsidRPr="00A31A8E">
        <w:rPr>
          <w:sz w:val="20"/>
        </w:rPr>
        <w:t xml:space="preserve"> </w:t>
      </w:r>
      <w:r w:rsidR="00A31A8E" w:rsidRPr="00A31A8E">
        <w:rPr>
          <w:sz w:val="20"/>
        </w:rPr>
        <w:fldChar w:fldCharType="begin"/>
      </w:r>
      <w:r w:rsidR="00A31A8E" w:rsidRPr="00A31A8E">
        <w:rPr>
          <w:sz w:val="20"/>
        </w:rPr>
        <w:instrText xml:space="preserve"> REF _Ref12949947 \h </w:instrText>
      </w:r>
      <w:r w:rsidR="00A31A8E">
        <w:rPr>
          <w:sz w:val="20"/>
        </w:rPr>
        <w:instrText xml:space="preserve"> \* MERGEFORMAT </w:instrText>
      </w:r>
      <w:r w:rsidR="00A31A8E" w:rsidRPr="00A31A8E">
        <w:rPr>
          <w:sz w:val="20"/>
        </w:rPr>
      </w:r>
      <w:r w:rsidR="00A31A8E" w:rsidRPr="00A31A8E">
        <w:rPr>
          <w:sz w:val="20"/>
        </w:rPr>
        <w:fldChar w:fldCharType="separate"/>
      </w:r>
      <w:r w:rsidR="00795A65" w:rsidRPr="00795A65">
        <w:rPr>
          <w:sz w:val="20"/>
        </w:rPr>
        <w:t xml:space="preserve">Table </w:t>
      </w:r>
      <w:r w:rsidR="00795A65" w:rsidRPr="00795A65">
        <w:rPr>
          <w:noProof/>
          <w:sz w:val="20"/>
        </w:rPr>
        <w:t>14</w:t>
      </w:r>
      <w:r w:rsidR="00A31A8E" w:rsidRPr="00A31A8E">
        <w:rPr>
          <w:sz w:val="20"/>
        </w:rPr>
        <w:fldChar w:fldCharType="end"/>
      </w:r>
      <w:r w:rsidR="00A31A8E" w:rsidRPr="00A31A8E">
        <w:rPr>
          <w:sz w:val="20"/>
        </w:rPr>
        <w:t xml:space="preserve"> </w:t>
      </w:r>
      <w:r w:rsidR="00A31A8E">
        <w:rPr>
          <w:sz w:val="20"/>
          <w:szCs w:val="18"/>
        </w:rPr>
        <w:t>shows growth rates of algae.</w:t>
      </w:r>
    </w:p>
    <w:p w14:paraId="36002791" w14:textId="7AABF71B" w:rsidR="0041037A" w:rsidRPr="00122E22" w:rsidRDefault="0041037A" w:rsidP="00EE7164">
      <w:pPr>
        <w:pStyle w:val="Tablecaption"/>
        <w:rPr>
          <w:bCs/>
        </w:rPr>
      </w:pPr>
      <w:bookmarkStart w:id="1911" w:name="_Ref12949947"/>
      <w:bookmarkStart w:id="1912" w:name="_Toc13665510"/>
      <w:bookmarkStart w:id="1913" w:name="_Toc37942960"/>
      <w:r w:rsidRPr="00122E22">
        <w:t xml:space="preserve">Table </w:t>
      </w:r>
      <w:r w:rsidR="00F812F1">
        <w:fldChar w:fldCharType="begin"/>
      </w:r>
      <w:r w:rsidR="00F812F1">
        <w:instrText xml:space="preserve"> SEQ Table \* ARABIC </w:instrText>
      </w:r>
      <w:r w:rsidR="00F812F1">
        <w:fldChar w:fldCharType="separate"/>
      </w:r>
      <w:r w:rsidR="00795A65">
        <w:rPr>
          <w:noProof/>
        </w:rPr>
        <w:t>14</w:t>
      </w:r>
      <w:r w:rsidR="00F812F1">
        <w:rPr>
          <w:noProof/>
        </w:rPr>
        <w:fldChar w:fldCharType="end"/>
      </w:r>
      <w:bookmarkEnd w:id="1911"/>
      <w:r w:rsidRPr="00122E22">
        <w:t>.  Gross Production Rates of Phytoplankton.</w:t>
      </w:r>
      <w:bookmarkEnd w:id="1912"/>
      <w:bookmarkEnd w:id="191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53"/>
        <w:gridCol w:w="1069"/>
        <w:gridCol w:w="1597"/>
        <w:gridCol w:w="3103"/>
      </w:tblGrid>
      <w:tr w:rsidR="0041037A" w:rsidRPr="00B7030B" w14:paraId="052998D9" w14:textId="77777777" w:rsidTr="00A31A8E">
        <w:trPr>
          <w:tblHeader/>
        </w:trPr>
        <w:tc>
          <w:tcPr>
            <w:tcW w:w="2790" w:type="dxa"/>
            <w:vAlign w:val="center"/>
          </w:tcPr>
          <w:p w14:paraId="3EFAC104" w14:textId="77777777" w:rsidR="0041037A" w:rsidRPr="00B7030B" w:rsidRDefault="0041037A">
            <w:pPr>
              <w:pStyle w:val="tablebody"/>
              <w:jc w:val="center"/>
              <w:rPr>
                <w:rFonts w:asciiTheme="minorHAnsi" w:hAnsiTheme="minorHAnsi"/>
                <w:b/>
                <w:bCs/>
              </w:rPr>
            </w:pPr>
            <w:r w:rsidRPr="00B7030B">
              <w:rPr>
                <w:rFonts w:asciiTheme="minorHAnsi" w:hAnsiTheme="minorHAnsi"/>
                <w:b/>
                <w:bCs/>
              </w:rPr>
              <w:t>Species</w:t>
            </w:r>
          </w:p>
        </w:tc>
        <w:tc>
          <w:tcPr>
            <w:tcW w:w="1080" w:type="dxa"/>
            <w:vAlign w:val="center"/>
          </w:tcPr>
          <w:p w14:paraId="34CB7A0A" w14:textId="77777777" w:rsidR="0041037A" w:rsidRPr="00B7030B" w:rsidRDefault="0041037A">
            <w:pPr>
              <w:pStyle w:val="tablebody"/>
              <w:jc w:val="center"/>
              <w:rPr>
                <w:rFonts w:asciiTheme="minorHAnsi" w:hAnsiTheme="minorHAnsi"/>
                <w:b/>
                <w:bCs/>
                <w:i/>
                <w:iCs/>
                <w:vertAlign w:val="superscript"/>
              </w:rPr>
            </w:pPr>
            <w:r w:rsidRPr="00B7030B">
              <w:rPr>
                <w:rFonts w:asciiTheme="minorHAnsi" w:hAnsiTheme="minorHAnsi"/>
                <w:b/>
                <w:bCs/>
              </w:rPr>
              <w:t xml:space="preserve">[AG], </w:t>
            </w:r>
            <w:r w:rsidRPr="00B7030B">
              <w:rPr>
                <w:rFonts w:asciiTheme="minorHAnsi" w:hAnsiTheme="minorHAnsi"/>
                <w:b/>
                <w:bCs/>
                <w:i/>
                <w:iCs/>
              </w:rPr>
              <w:t>day</w:t>
            </w:r>
            <w:r w:rsidRPr="00B7030B">
              <w:rPr>
                <w:rFonts w:asciiTheme="minorHAnsi" w:hAnsiTheme="minorHAnsi"/>
                <w:b/>
                <w:bCs/>
                <w:i/>
                <w:iCs/>
                <w:vertAlign w:val="superscript"/>
              </w:rPr>
              <w:t>-1</w:t>
            </w:r>
          </w:p>
        </w:tc>
        <w:tc>
          <w:tcPr>
            <w:tcW w:w="1620" w:type="dxa"/>
            <w:vAlign w:val="center"/>
          </w:tcPr>
          <w:p w14:paraId="7D15A553" w14:textId="77777777" w:rsidR="0041037A" w:rsidRPr="00B7030B" w:rsidRDefault="0041037A">
            <w:pPr>
              <w:pStyle w:val="tablebody"/>
              <w:jc w:val="center"/>
              <w:rPr>
                <w:rFonts w:asciiTheme="minorHAnsi" w:hAnsiTheme="minorHAnsi"/>
                <w:b/>
                <w:bCs/>
              </w:rPr>
            </w:pPr>
            <w:r w:rsidRPr="00B7030B">
              <w:rPr>
                <w:rFonts w:asciiTheme="minorHAnsi" w:hAnsiTheme="minorHAnsi"/>
                <w:b/>
                <w:bCs/>
              </w:rPr>
              <w:t xml:space="preserve">Temperature, </w:t>
            </w:r>
            <w:r w:rsidRPr="00B7030B">
              <w:rPr>
                <w:rFonts w:asciiTheme="minorHAnsi" w:hAnsiTheme="minorHAnsi" w:cs="Arial"/>
                <w:b/>
                <w:bCs/>
                <w:i/>
                <w:iCs/>
              </w:rPr>
              <w:t>º</w:t>
            </w:r>
            <w:r w:rsidRPr="00B7030B">
              <w:rPr>
                <w:rFonts w:asciiTheme="minorHAnsi" w:hAnsiTheme="minorHAnsi"/>
                <w:b/>
                <w:bCs/>
                <w:i/>
                <w:iCs/>
              </w:rPr>
              <w:t>C</w:t>
            </w:r>
          </w:p>
        </w:tc>
        <w:tc>
          <w:tcPr>
            <w:tcW w:w="3150" w:type="dxa"/>
            <w:vAlign w:val="center"/>
          </w:tcPr>
          <w:p w14:paraId="42745D3C" w14:textId="77777777" w:rsidR="0041037A" w:rsidRPr="00B7030B" w:rsidRDefault="0041037A">
            <w:pPr>
              <w:pStyle w:val="tablebody"/>
              <w:jc w:val="center"/>
              <w:rPr>
                <w:rFonts w:asciiTheme="minorHAnsi" w:hAnsiTheme="minorHAnsi"/>
                <w:b/>
                <w:bCs/>
              </w:rPr>
            </w:pPr>
            <w:r w:rsidRPr="00B7030B">
              <w:rPr>
                <w:rFonts w:asciiTheme="minorHAnsi" w:hAnsiTheme="minorHAnsi"/>
                <w:b/>
                <w:bCs/>
              </w:rPr>
              <w:t>Reference</w:t>
            </w:r>
          </w:p>
        </w:tc>
      </w:tr>
      <w:tr w:rsidR="0041037A" w:rsidRPr="00B7030B" w14:paraId="5B1DFF39" w14:textId="77777777">
        <w:trPr>
          <w:cantSplit/>
        </w:trPr>
        <w:tc>
          <w:tcPr>
            <w:tcW w:w="8640" w:type="dxa"/>
            <w:gridSpan w:val="4"/>
            <w:vAlign w:val="center"/>
          </w:tcPr>
          <w:p w14:paraId="27D96C57" w14:textId="77777777" w:rsidR="0041037A" w:rsidRPr="00B7030B" w:rsidRDefault="0041037A">
            <w:pPr>
              <w:pStyle w:val="tablebody"/>
              <w:jc w:val="center"/>
              <w:rPr>
                <w:rFonts w:asciiTheme="minorHAnsi" w:hAnsiTheme="minorHAnsi"/>
              </w:rPr>
            </w:pPr>
            <w:r w:rsidRPr="00B7030B">
              <w:rPr>
                <w:rFonts w:asciiTheme="minorHAnsi" w:hAnsiTheme="minorHAnsi"/>
                <w:b/>
                <w:bCs/>
                <w:i/>
                <w:iCs/>
              </w:rPr>
              <w:t>Diatoms</w:t>
            </w:r>
          </w:p>
        </w:tc>
      </w:tr>
      <w:tr w:rsidR="0041037A" w:rsidRPr="00B7030B" w14:paraId="0D0E67C7" w14:textId="77777777">
        <w:tc>
          <w:tcPr>
            <w:tcW w:w="2790" w:type="dxa"/>
            <w:vAlign w:val="center"/>
          </w:tcPr>
          <w:p w14:paraId="28D521B3"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w:t>
            </w:r>
            <w:proofErr w:type="spellStart"/>
            <w:r w:rsidRPr="00B7030B">
              <w:rPr>
                <w:rFonts w:asciiTheme="minorHAnsi" w:hAnsiTheme="minorHAnsi"/>
                <w:i/>
                <w:iCs/>
              </w:rPr>
              <w:t>formosa</w:t>
            </w:r>
            <w:proofErr w:type="spellEnd"/>
          </w:p>
        </w:tc>
        <w:tc>
          <w:tcPr>
            <w:tcW w:w="1080" w:type="dxa"/>
            <w:vAlign w:val="center"/>
          </w:tcPr>
          <w:p w14:paraId="137A8A66" w14:textId="77777777" w:rsidR="0041037A" w:rsidRPr="00B7030B" w:rsidRDefault="0041037A">
            <w:pPr>
              <w:pStyle w:val="tablebody"/>
              <w:jc w:val="center"/>
              <w:rPr>
                <w:rFonts w:asciiTheme="minorHAnsi" w:hAnsiTheme="minorHAnsi"/>
              </w:rPr>
            </w:pPr>
            <w:r w:rsidRPr="00B7030B">
              <w:rPr>
                <w:rFonts w:asciiTheme="minorHAnsi" w:hAnsiTheme="minorHAnsi"/>
              </w:rPr>
              <w:t>0.81</w:t>
            </w:r>
          </w:p>
        </w:tc>
        <w:tc>
          <w:tcPr>
            <w:tcW w:w="1620" w:type="dxa"/>
            <w:vAlign w:val="center"/>
          </w:tcPr>
          <w:p w14:paraId="5F1C31A3"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57A91819" w14:textId="77777777" w:rsidR="0041037A" w:rsidRPr="00B7030B" w:rsidRDefault="0041037A">
            <w:pPr>
              <w:pStyle w:val="tablebody"/>
              <w:rPr>
                <w:rFonts w:asciiTheme="minorHAnsi" w:hAnsiTheme="minorHAnsi"/>
              </w:rPr>
            </w:pPr>
            <w:r w:rsidRPr="00B7030B">
              <w:rPr>
                <w:rFonts w:asciiTheme="minorHAnsi" w:hAnsiTheme="minorHAnsi"/>
              </w:rPr>
              <w:t>Holm and Armstrong, 1981</w:t>
            </w:r>
          </w:p>
        </w:tc>
      </w:tr>
      <w:tr w:rsidR="0041037A" w:rsidRPr="00B7030B" w14:paraId="01D4B9E4" w14:textId="77777777">
        <w:tc>
          <w:tcPr>
            <w:tcW w:w="2790" w:type="dxa"/>
            <w:vAlign w:val="center"/>
          </w:tcPr>
          <w:p w14:paraId="7CAFF7F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05C87AD4" w14:textId="77777777" w:rsidR="0041037A" w:rsidRPr="00B7030B" w:rsidRDefault="0041037A">
            <w:pPr>
              <w:pStyle w:val="tablebody"/>
              <w:jc w:val="center"/>
              <w:rPr>
                <w:rFonts w:asciiTheme="minorHAnsi" w:hAnsiTheme="minorHAnsi"/>
              </w:rPr>
            </w:pPr>
            <w:r w:rsidRPr="00B7030B">
              <w:rPr>
                <w:rFonts w:asciiTheme="minorHAnsi" w:hAnsiTheme="minorHAnsi"/>
              </w:rPr>
              <w:t>0.69</w:t>
            </w:r>
          </w:p>
        </w:tc>
        <w:tc>
          <w:tcPr>
            <w:tcW w:w="1620" w:type="dxa"/>
            <w:vAlign w:val="center"/>
          </w:tcPr>
          <w:p w14:paraId="771CBE33"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3150" w:type="dxa"/>
            <w:vAlign w:val="center"/>
          </w:tcPr>
          <w:p w14:paraId="24B9AAA8" w14:textId="77777777" w:rsidR="0041037A" w:rsidRPr="00B7030B" w:rsidRDefault="0041037A">
            <w:pPr>
              <w:pStyle w:val="tablebody"/>
              <w:rPr>
                <w:rFonts w:asciiTheme="minorHAnsi" w:hAnsiTheme="minorHAnsi"/>
              </w:rPr>
            </w:pPr>
            <w:r w:rsidRPr="00B7030B">
              <w:rPr>
                <w:rFonts w:asciiTheme="minorHAnsi" w:hAnsiTheme="minorHAnsi"/>
              </w:rPr>
              <w:t>Hutchinson, 1957</w:t>
            </w:r>
          </w:p>
        </w:tc>
      </w:tr>
      <w:tr w:rsidR="0041037A" w:rsidRPr="00B7030B" w14:paraId="27FF4679" w14:textId="77777777">
        <w:tc>
          <w:tcPr>
            <w:tcW w:w="2790" w:type="dxa"/>
            <w:vAlign w:val="center"/>
          </w:tcPr>
          <w:p w14:paraId="58EBFE8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70912CD5" w14:textId="77777777" w:rsidR="0041037A" w:rsidRPr="00B7030B" w:rsidRDefault="0041037A">
            <w:pPr>
              <w:pStyle w:val="tablebody"/>
              <w:jc w:val="center"/>
              <w:rPr>
                <w:rFonts w:asciiTheme="minorHAnsi" w:hAnsiTheme="minorHAnsi"/>
              </w:rPr>
            </w:pPr>
            <w:r w:rsidRPr="00B7030B">
              <w:rPr>
                <w:rFonts w:asciiTheme="minorHAnsi" w:hAnsiTheme="minorHAnsi"/>
              </w:rPr>
              <w:t>1.38</w:t>
            </w:r>
          </w:p>
        </w:tc>
        <w:tc>
          <w:tcPr>
            <w:tcW w:w="1620" w:type="dxa"/>
            <w:vAlign w:val="center"/>
          </w:tcPr>
          <w:p w14:paraId="0C71CE69"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5083C55" w14:textId="77777777" w:rsidR="0041037A" w:rsidRPr="00B7030B" w:rsidRDefault="0041037A">
            <w:pPr>
              <w:pStyle w:val="tablebody"/>
              <w:rPr>
                <w:rFonts w:asciiTheme="minorHAnsi" w:hAnsiTheme="minorHAnsi"/>
              </w:rPr>
            </w:pPr>
            <w:r w:rsidRPr="00B7030B">
              <w:rPr>
                <w:rFonts w:asciiTheme="minorHAnsi" w:hAnsiTheme="minorHAnsi"/>
              </w:rPr>
              <w:t>Hutchinson, 1957</w:t>
            </w:r>
          </w:p>
        </w:tc>
      </w:tr>
      <w:tr w:rsidR="0041037A" w:rsidRPr="00B7030B" w14:paraId="23C0F19F" w14:textId="77777777">
        <w:tc>
          <w:tcPr>
            <w:tcW w:w="2790" w:type="dxa"/>
            <w:vAlign w:val="center"/>
          </w:tcPr>
          <w:p w14:paraId="073F4F4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22D0F691" w14:textId="77777777" w:rsidR="0041037A" w:rsidRPr="00B7030B" w:rsidRDefault="0041037A">
            <w:pPr>
              <w:pStyle w:val="tablebody"/>
              <w:jc w:val="center"/>
              <w:rPr>
                <w:rFonts w:asciiTheme="minorHAnsi" w:hAnsiTheme="minorHAnsi"/>
              </w:rPr>
            </w:pPr>
            <w:r w:rsidRPr="00B7030B">
              <w:rPr>
                <w:rFonts w:asciiTheme="minorHAnsi" w:hAnsiTheme="minorHAnsi"/>
              </w:rPr>
              <w:t>1.66</w:t>
            </w:r>
          </w:p>
        </w:tc>
        <w:tc>
          <w:tcPr>
            <w:tcW w:w="1620" w:type="dxa"/>
            <w:vAlign w:val="center"/>
          </w:tcPr>
          <w:p w14:paraId="458FCCC0"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38AEC4CE" w14:textId="77777777" w:rsidR="0041037A" w:rsidRPr="00B7030B" w:rsidRDefault="0041037A">
            <w:pPr>
              <w:pStyle w:val="tablebody"/>
              <w:rPr>
                <w:rFonts w:asciiTheme="minorHAnsi" w:hAnsiTheme="minorHAnsi"/>
              </w:rPr>
            </w:pPr>
            <w:r w:rsidRPr="00B7030B">
              <w:rPr>
                <w:rFonts w:asciiTheme="minorHAnsi" w:hAnsiTheme="minorHAnsi"/>
              </w:rPr>
              <w:t>Hutchinson, 1957</w:t>
            </w:r>
          </w:p>
        </w:tc>
      </w:tr>
      <w:tr w:rsidR="0041037A" w:rsidRPr="00B7030B" w14:paraId="19B95CFE" w14:textId="77777777">
        <w:tc>
          <w:tcPr>
            <w:tcW w:w="2790" w:type="dxa"/>
            <w:vAlign w:val="center"/>
          </w:tcPr>
          <w:p w14:paraId="3C0231F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3B44667E" w14:textId="77777777" w:rsidR="0041037A" w:rsidRPr="00B7030B" w:rsidRDefault="0041037A">
            <w:pPr>
              <w:pStyle w:val="tablebody"/>
              <w:jc w:val="center"/>
              <w:rPr>
                <w:rFonts w:asciiTheme="minorHAnsi" w:hAnsiTheme="minorHAnsi"/>
              </w:rPr>
            </w:pPr>
            <w:r w:rsidRPr="00B7030B">
              <w:rPr>
                <w:rFonts w:asciiTheme="minorHAnsi" w:hAnsiTheme="minorHAnsi"/>
              </w:rPr>
              <w:t>1.71</w:t>
            </w:r>
          </w:p>
        </w:tc>
        <w:tc>
          <w:tcPr>
            <w:tcW w:w="1620" w:type="dxa"/>
            <w:vAlign w:val="center"/>
          </w:tcPr>
          <w:p w14:paraId="4A1CB05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49A6A94A"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50EE5AFB" w14:textId="77777777">
        <w:tc>
          <w:tcPr>
            <w:tcW w:w="2790" w:type="dxa"/>
            <w:vAlign w:val="center"/>
          </w:tcPr>
          <w:p w14:paraId="77313F5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37578F86" w14:textId="77777777" w:rsidR="0041037A" w:rsidRPr="00B7030B" w:rsidRDefault="0041037A">
            <w:pPr>
              <w:pStyle w:val="tablebody"/>
              <w:jc w:val="center"/>
              <w:rPr>
                <w:rFonts w:asciiTheme="minorHAnsi" w:hAnsiTheme="minorHAnsi"/>
              </w:rPr>
            </w:pPr>
            <w:r w:rsidRPr="00B7030B">
              <w:rPr>
                <w:rFonts w:asciiTheme="minorHAnsi" w:hAnsiTheme="minorHAnsi"/>
              </w:rPr>
              <w:t>0.28</w:t>
            </w:r>
          </w:p>
        </w:tc>
        <w:tc>
          <w:tcPr>
            <w:tcW w:w="1620" w:type="dxa"/>
            <w:vAlign w:val="center"/>
          </w:tcPr>
          <w:p w14:paraId="3529D408" w14:textId="77777777" w:rsidR="0041037A" w:rsidRPr="00B7030B" w:rsidRDefault="0041037A">
            <w:pPr>
              <w:pStyle w:val="tablebody"/>
              <w:jc w:val="center"/>
              <w:rPr>
                <w:rFonts w:asciiTheme="minorHAnsi" w:hAnsiTheme="minorHAnsi"/>
              </w:rPr>
            </w:pPr>
            <w:r w:rsidRPr="00B7030B">
              <w:rPr>
                <w:rFonts w:asciiTheme="minorHAnsi" w:hAnsiTheme="minorHAnsi"/>
              </w:rPr>
              <w:t>4</w:t>
            </w:r>
          </w:p>
        </w:tc>
        <w:tc>
          <w:tcPr>
            <w:tcW w:w="3150" w:type="dxa"/>
            <w:vAlign w:val="center"/>
          </w:tcPr>
          <w:p w14:paraId="20B81445" w14:textId="2EBD3A65" w:rsidR="0041037A" w:rsidRPr="00B7030B" w:rsidRDefault="0041037A">
            <w:pPr>
              <w:pStyle w:val="tablebody"/>
              <w:rPr>
                <w:rFonts w:asciiTheme="minorHAnsi" w:hAnsiTheme="minorHAnsi"/>
              </w:rPr>
            </w:pPr>
            <w:proofErr w:type="spellStart"/>
            <w:r w:rsidRPr="00B7030B">
              <w:rPr>
                <w:rFonts w:asciiTheme="minorHAnsi" w:hAnsiTheme="minorHAnsi"/>
              </w:rPr>
              <w:t>Talling</w:t>
            </w:r>
            <w:proofErr w:type="spellEnd"/>
            <w:ins w:id="1914" w:author="Honnalore Steissberg" w:date="2021-08-04T16:24:00Z">
              <w:r w:rsidR="00821E10">
                <w:rPr>
                  <w:rFonts w:asciiTheme="minorHAnsi" w:hAnsiTheme="minorHAnsi"/>
                </w:rPr>
                <w:t>,</w:t>
              </w:r>
            </w:ins>
            <w:r w:rsidRPr="00B7030B">
              <w:rPr>
                <w:rFonts w:asciiTheme="minorHAnsi" w:hAnsiTheme="minorHAnsi"/>
              </w:rPr>
              <w:t xml:space="preserve"> 1955</w:t>
            </w:r>
          </w:p>
        </w:tc>
      </w:tr>
      <w:tr w:rsidR="0041037A" w:rsidRPr="00B7030B" w14:paraId="6B72223B" w14:textId="77777777">
        <w:tc>
          <w:tcPr>
            <w:tcW w:w="2790" w:type="dxa"/>
            <w:vAlign w:val="center"/>
          </w:tcPr>
          <w:p w14:paraId="632526B3"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234A80DD" w14:textId="77777777" w:rsidR="0041037A" w:rsidRPr="00B7030B" w:rsidRDefault="0041037A">
            <w:pPr>
              <w:pStyle w:val="tablebody"/>
              <w:jc w:val="center"/>
              <w:rPr>
                <w:rFonts w:asciiTheme="minorHAnsi" w:hAnsiTheme="minorHAnsi"/>
              </w:rPr>
            </w:pPr>
            <w:r w:rsidRPr="00B7030B">
              <w:rPr>
                <w:rFonts w:asciiTheme="minorHAnsi" w:hAnsiTheme="minorHAnsi"/>
              </w:rPr>
              <w:t>0.69</w:t>
            </w:r>
          </w:p>
        </w:tc>
        <w:tc>
          <w:tcPr>
            <w:tcW w:w="1620" w:type="dxa"/>
            <w:vAlign w:val="center"/>
          </w:tcPr>
          <w:p w14:paraId="7C3E5DF9"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3150" w:type="dxa"/>
            <w:vAlign w:val="center"/>
          </w:tcPr>
          <w:p w14:paraId="7FA8026E" w14:textId="2C75F295" w:rsidR="0041037A" w:rsidRPr="00B7030B" w:rsidRDefault="0041037A">
            <w:pPr>
              <w:pStyle w:val="tablebody"/>
              <w:rPr>
                <w:rFonts w:asciiTheme="minorHAnsi" w:hAnsiTheme="minorHAnsi"/>
              </w:rPr>
            </w:pPr>
            <w:proofErr w:type="spellStart"/>
            <w:r w:rsidRPr="00B7030B">
              <w:rPr>
                <w:rFonts w:asciiTheme="minorHAnsi" w:hAnsiTheme="minorHAnsi"/>
              </w:rPr>
              <w:t>Talling</w:t>
            </w:r>
            <w:proofErr w:type="spellEnd"/>
            <w:ins w:id="1915" w:author="Honnalore Steissberg" w:date="2021-08-04T16:24:00Z">
              <w:r w:rsidR="00821E10">
                <w:rPr>
                  <w:rFonts w:asciiTheme="minorHAnsi" w:hAnsiTheme="minorHAnsi"/>
                </w:rPr>
                <w:t>,</w:t>
              </w:r>
            </w:ins>
            <w:r w:rsidRPr="00B7030B">
              <w:rPr>
                <w:rFonts w:asciiTheme="minorHAnsi" w:hAnsiTheme="minorHAnsi"/>
              </w:rPr>
              <w:t xml:space="preserve"> 1955</w:t>
            </w:r>
          </w:p>
        </w:tc>
      </w:tr>
      <w:tr w:rsidR="0041037A" w:rsidRPr="00B7030B" w14:paraId="0016945A" w14:textId="77777777">
        <w:tc>
          <w:tcPr>
            <w:tcW w:w="2790" w:type="dxa"/>
            <w:vAlign w:val="center"/>
          </w:tcPr>
          <w:p w14:paraId="14981D69"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2AACEEE2" w14:textId="77777777" w:rsidR="0041037A" w:rsidRPr="00B7030B" w:rsidRDefault="0041037A">
            <w:pPr>
              <w:pStyle w:val="tablebody"/>
              <w:jc w:val="center"/>
              <w:rPr>
                <w:rFonts w:asciiTheme="minorHAnsi" w:hAnsiTheme="minorHAnsi"/>
              </w:rPr>
            </w:pPr>
            <w:r w:rsidRPr="00B7030B">
              <w:rPr>
                <w:rFonts w:asciiTheme="minorHAnsi" w:hAnsiTheme="minorHAnsi"/>
              </w:rPr>
              <w:t>1.38</w:t>
            </w:r>
          </w:p>
        </w:tc>
        <w:tc>
          <w:tcPr>
            <w:tcW w:w="1620" w:type="dxa"/>
            <w:vAlign w:val="center"/>
          </w:tcPr>
          <w:p w14:paraId="47550E3F"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25105EEE" w14:textId="43E81951" w:rsidR="0041037A" w:rsidRPr="00B7030B" w:rsidRDefault="0041037A">
            <w:pPr>
              <w:pStyle w:val="tablebody"/>
              <w:rPr>
                <w:rFonts w:asciiTheme="minorHAnsi" w:hAnsiTheme="minorHAnsi"/>
              </w:rPr>
            </w:pPr>
            <w:r w:rsidRPr="00B7030B">
              <w:rPr>
                <w:rFonts w:asciiTheme="minorHAnsi" w:hAnsiTheme="minorHAnsi"/>
              </w:rPr>
              <w:t>Talling</w:t>
            </w:r>
            <w:del w:id="1916" w:author="Honnalore Steissberg" w:date="2021-08-04T16:24:00Z">
              <w:r w:rsidRPr="00B7030B" w:rsidDel="00821E10">
                <w:rPr>
                  <w:rFonts w:asciiTheme="minorHAnsi" w:hAnsiTheme="minorHAnsi"/>
                </w:rPr>
                <w:delText xml:space="preserve"> </w:delText>
              </w:r>
            </w:del>
            <w:ins w:id="1917" w:author="Honnalore Steissberg" w:date="2021-08-04T16:24:00Z">
              <w:r w:rsidR="00821E10">
                <w:rPr>
                  <w:rFonts w:asciiTheme="minorHAnsi" w:hAnsiTheme="minorHAnsi"/>
                </w:rPr>
                <w:t>,</w:t>
              </w:r>
            </w:ins>
            <w:r w:rsidRPr="00B7030B">
              <w:rPr>
                <w:rFonts w:asciiTheme="minorHAnsi" w:hAnsiTheme="minorHAnsi"/>
              </w:rPr>
              <w:t>1955</w:t>
            </w:r>
          </w:p>
        </w:tc>
      </w:tr>
      <w:tr w:rsidR="0041037A" w:rsidRPr="00B7030B" w14:paraId="4A529274" w14:textId="77777777">
        <w:tc>
          <w:tcPr>
            <w:tcW w:w="2790" w:type="dxa"/>
            <w:vAlign w:val="center"/>
          </w:tcPr>
          <w:p w14:paraId="7D45E389"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7D36EA5D" w14:textId="77777777" w:rsidR="0041037A" w:rsidRPr="00B7030B" w:rsidRDefault="0041037A">
            <w:pPr>
              <w:pStyle w:val="tablebody"/>
              <w:jc w:val="center"/>
              <w:rPr>
                <w:rFonts w:asciiTheme="minorHAnsi" w:hAnsiTheme="minorHAnsi"/>
              </w:rPr>
            </w:pPr>
            <w:r w:rsidRPr="00B7030B">
              <w:rPr>
                <w:rFonts w:asciiTheme="minorHAnsi" w:hAnsiTheme="minorHAnsi"/>
              </w:rPr>
              <w:t>2.2</w:t>
            </w:r>
          </w:p>
        </w:tc>
        <w:tc>
          <w:tcPr>
            <w:tcW w:w="1620" w:type="dxa"/>
            <w:vAlign w:val="center"/>
          </w:tcPr>
          <w:p w14:paraId="3EC9F97B"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6574BBB9"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2E266A0" w14:textId="77777777">
        <w:tc>
          <w:tcPr>
            <w:tcW w:w="2790" w:type="dxa"/>
            <w:vAlign w:val="center"/>
          </w:tcPr>
          <w:p w14:paraId="5CC95BB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w:t>
            </w:r>
            <w:proofErr w:type="spellStart"/>
            <w:r w:rsidRPr="00B7030B">
              <w:rPr>
                <w:rFonts w:asciiTheme="minorHAnsi" w:hAnsiTheme="minorHAnsi"/>
                <w:i/>
                <w:iCs/>
              </w:rPr>
              <w:t>formosa</w:t>
            </w:r>
            <w:proofErr w:type="spellEnd"/>
          </w:p>
        </w:tc>
        <w:tc>
          <w:tcPr>
            <w:tcW w:w="1080" w:type="dxa"/>
            <w:vAlign w:val="center"/>
          </w:tcPr>
          <w:p w14:paraId="33D01A5A" w14:textId="77777777" w:rsidR="0041037A" w:rsidRPr="00B7030B" w:rsidRDefault="0041037A">
            <w:pPr>
              <w:pStyle w:val="tablebody"/>
              <w:jc w:val="center"/>
              <w:rPr>
                <w:rFonts w:asciiTheme="minorHAnsi" w:hAnsiTheme="minorHAnsi"/>
              </w:rPr>
            </w:pPr>
            <w:r w:rsidRPr="00B7030B">
              <w:rPr>
                <w:rFonts w:asciiTheme="minorHAnsi" w:hAnsiTheme="minorHAnsi"/>
              </w:rPr>
              <w:t>1.9</w:t>
            </w:r>
          </w:p>
        </w:tc>
        <w:tc>
          <w:tcPr>
            <w:tcW w:w="1620" w:type="dxa"/>
            <w:vAlign w:val="center"/>
          </w:tcPr>
          <w:p w14:paraId="518FC23D" w14:textId="77777777" w:rsidR="0041037A" w:rsidRPr="00B7030B" w:rsidRDefault="0041037A">
            <w:pPr>
              <w:pStyle w:val="tablebody"/>
              <w:jc w:val="center"/>
              <w:rPr>
                <w:rFonts w:asciiTheme="minorHAnsi" w:hAnsiTheme="minorHAnsi"/>
              </w:rPr>
            </w:pPr>
            <w:r w:rsidRPr="00B7030B">
              <w:rPr>
                <w:rFonts w:asciiTheme="minorHAnsi" w:hAnsiTheme="minorHAnsi"/>
              </w:rPr>
              <w:t>18.5</w:t>
            </w:r>
          </w:p>
        </w:tc>
        <w:tc>
          <w:tcPr>
            <w:tcW w:w="3150" w:type="dxa"/>
            <w:vAlign w:val="center"/>
          </w:tcPr>
          <w:p w14:paraId="131B8C4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DF92A1A" w14:textId="77777777">
        <w:tc>
          <w:tcPr>
            <w:tcW w:w="2790" w:type="dxa"/>
            <w:vAlign w:val="center"/>
          </w:tcPr>
          <w:p w14:paraId="6287DD3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japonica</w:t>
            </w:r>
          </w:p>
        </w:tc>
        <w:tc>
          <w:tcPr>
            <w:tcW w:w="1080" w:type="dxa"/>
            <w:vAlign w:val="center"/>
          </w:tcPr>
          <w:p w14:paraId="113F7A8E" w14:textId="77777777" w:rsidR="0041037A" w:rsidRPr="00B7030B" w:rsidRDefault="0041037A">
            <w:pPr>
              <w:pStyle w:val="tablebody"/>
              <w:jc w:val="center"/>
              <w:rPr>
                <w:rFonts w:asciiTheme="minorHAnsi" w:hAnsiTheme="minorHAnsi"/>
              </w:rPr>
            </w:pPr>
            <w:r w:rsidRPr="00B7030B">
              <w:rPr>
                <w:rFonts w:asciiTheme="minorHAnsi" w:hAnsiTheme="minorHAnsi"/>
              </w:rPr>
              <w:t>1.19</w:t>
            </w:r>
          </w:p>
        </w:tc>
        <w:tc>
          <w:tcPr>
            <w:tcW w:w="1620" w:type="dxa"/>
            <w:vAlign w:val="center"/>
          </w:tcPr>
          <w:p w14:paraId="4B4D43B2" w14:textId="77777777" w:rsidR="0041037A" w:rsidRPr="00B7030B" w:rsidRDefault="0041037A">
            <w:pPr>
              <w:pStyle w:val="tablebody"/>
              <w:jc w:val="center"/>
              <w:rPr>
                <w:rFonts w:asciiTheme="minorHAnsi" w:hAnsiTheme="minorHAnsi"/>
              </w:rPr>
            </w:pPr>
            <w:r w:rsidRPr="00B7030B">
              <w:rPr>
                <w:rFonts w:asciiTheme="minorHAnsi" w:hAnsiTheme="minorHAnsi"/>
              </w:rPr>
              <w:t>22</w:t>
            </w:r>
          </w:p>
        </w:tc>
        <w:tc>
          <w:tcPr>
            <w:tcW w:w="3150" w:type="dxa"/>
            <w:vAlign w:val="center"/>
          </w:tcPr>
          <w:p w14:paraId="6E2AE0A6"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56B4509B" w14:textId="77777777">
        <w:tc>
          <w:tcPr>
            <w:tcW w:w="2790" w:type="dxa"/>
            <w:vAlign w:val="center"/>
          </w:tcPr>
          <w:p w14:paraId="5AD1139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japonica</w:t>
            </w:r>
          </w:p>
        </w:tc>
        <w:tc>
          <w:tcPr>
            <w:tcW w:w="1080" w:type="dxa"/>
            <w:vAlign w:val="center"/>
          </w:tcPr>
          <w:p w14:paraId="21E87FB7" w14:textId="77777777" w:rsidR="0041037A" w:rsidRPr="00B7030B" w:rsidRDefault="0041037A">
            <w:pPr>
              <w:pStyle w:val="tablebody"/>
              <w:jc w:val="center"/>
              <w:rPr>
                <w:rFonts w:asciiTheme="minorHAnsi" w:hAnsiTheme="minorHAnsi"/>
              </w:rPr>
            </w:pPr>
            <w:r w:rsidRPr="00B7030B">
              <w:rPr>
                <w:rFonts w:asciiTheme="minorHAnsi" w:hAnsiTheme="minorHAnsi"/>
              </w:rPr>
              <w:t>1.3</w:t>
            </w:r>
          </w:p>
        </w:tc>
        <w:tc>
          <w:tcPr>
            <w:tcW w:w="1620" w:type="dxa"/>
            <w:vAlign w:val="center"/>
          </w:tcPr>
          <w:p w14:paraId="6F784161"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73712564"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9B53164" w14:textId="77777777">
        <w:tc>
          <w:tcPr>
            <w:tcW w:w="2790" w:type="dxa"/>
            <w:vAlign w:val="center"/>
          </w:tcPr>
          <w:p w14:paraId="5E853E12"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japonica</w:t>
            </w:r>
          </w:p>
        </w:tc>
        <w:tc>
          <w:tcPr>
            <w:tcW w:w="1080" w:type="dxa"/>
            <w:vAlign w:val="center"/>
          </w:tcPr>
          <w:p w14:paraId="38AB2ABB" w14:textId="77777777" w:rsidR="0041037A" w:rsidRPr="00B7030B" w:rsidRDefault="0041037A">
            <w:pPr>
              <w:pStyle w:val="tablebody"/>
              <w:jc w:val="center"/>
              <w:rPr>
                <w:rFonts w:asciiTheme="minorHAnsi" w:hAnsiTheme="minorHAnsi"/>
              </w:rPr>
            </w:pPr>
            <w:r w:rsidRPr="00B7030B">
              <w:rPr>
                <w:rFonts w:asciiTheme="minorHAnsi" w:hAnsiTheme="minorHAnsi"/>
              </w:rPr>
              <w:t>1.7</w:t>
            </w:r>
          </w:p>
        </w:tc>
        <w:tc>
          <w:tcPr>
            <w:tcW w:w="1620" w:type="dxa"/>
            <w:vAlign w:val="center"/>
          </w:tcPr>
          <w:p w14:paraId="19931AE2"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3B7B068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9D1A776" w14:textId="77777777">
        <w:tc>
          <w:tcPr>
            <w:tcW w:w="2790" w:type="dxa"/>
            <w:vAlign w:val="center"/>
          </w:tcPr>
          <w:p w14:paraId="3734C1D0" w14:textId="77777777" w:rsidR="0041037A" w:rsidRPr="00B7030B" w:rsidRDefault="0041037A">
            <w:pPr>
              <w:pStyle w:val="tablebody"/>
              <w:rPr>
                <w:rFonts w:asciiTheme="minorHAnsi" w:hAnsiTheme="minorHAnsi"/>
              </w:rPr>
            </w:pPr>
            <w:r w:rsidRPr="00B7030B">
              <w:rPr>
                <w:rFonts w:asciiTheme="minorHAnsi" w:hAnsiTheme="minorHAnsi"/>
                <w:i/>
                <w:iCs/>
              </w:rPr>
              <w:t>Biddulphia</w:t>
            </w:r>
            <w:r w:rsidRPr="00B7030B">
              <w:rPr>
                <w:rFonts w:asciiTheme="minorHAnsi" w:hAnsiTheme="minorHAnsi"/>
              </w:rPr>
              <w:t xml:space="preserve"> sp.</w:t>
            </w:r>
          </w:p>
        </w:tc>
        <w:tc>
          <w:tcPr>
            <w:tcW w:w="1080" w:type="dxa"/>
            <w:vAlign w:val="center"/>
          </w:tcPr>
          <w:p w14:paraId="7DFC2565"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4D3395EB" w14:textId="77777777" w:rsidR="0041037A" w:rsidRPr="00B7030B" w:rsidRDefault="0041037A">
            <w:pPr>
              <w:pStyle w:val="tablebody"/>
              <w:jc w:val="center"/>
              <w:rPr>
                <w:rFonts w:asciiTheme="minorHAnsi" w:hAnsiTheme="minorHAnsi"/>
              </w:rPr>
            </w:pPr>
            <w:r w:rsidRPr="00B7030B">
              <w:rPr>
                <w:rFonts w:asciiTheme="minorHAnsi" w:hAnsiTheme="minorHAnsi"/>
              </w:rPr>
              <w:t>11</w:t>
            </w:r>
          </w:p>
        </w:tc>
        <w:tc>
          <w:tcPr>
            <w:tcW w:w="3150" w:type="dxa"/>
            <w:vAlign w:val="center"/>
          </w:tcPr>
          <w:p w14:paraId="4F0B2685"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1964</w:t>
            </w:r>
          </w:p>
        </w:tc>
      </w:tr>
      <w:tr w:rsidR="0041037A" w:rsidRPr="00B7030B" w14:paraId="0BB27185" w14:textId="77777777">
        <w:tc>
          <w:tcPr>
            <w:tcW w:w="2790" w:type="dxa"/>
            <w:vAlign w:val="center"/>
          </w:tcPr>
          <w:p w14:paraId="7B125053" w14:textId="77777777" w:rsidR="0041037A" w:rsidRPr="00B7030B" w:rsidRDefault="0041037A">
            <w:pPr>
              <w:pStyle w:val="tablebody"/>
              <w:rPr>
                <w:rFonts w:asciiTheme="minorHAnsi" w:hAnsiTheme="minorHAnsi"/>
              </w:rPr>
            </w:pPr>
            <w:r w:rsidRPr="00B7030B">
              <w:rPr>
                <w:rFonts w:asciiTheme="minorHAnsi" w:hAnsiTheme="minorHAnsi"/>
                <w:i/>
                <w:iCs/>
              </w:rPr>
              <w:t>Coscinodiscus</w:t>
            </w:r>
            <w:r w:rsidRPr="00B7030B">
              <w:rPr>
                <w:rFonts w:asciiTheme="minorHAnsi" w:hAnsiTheme="minorHAnsi"/>
              </w:rPr>
              <w:t xml:space="preserve"> sp.</w:t>
            </w:r>
          </w:p>
        </w:tc>
        <w:tc>
          <w:tcPr>
            <w:tcW w:w="1080" w:type="dxa"/>
            <w:vAlign w:val="center"/>
          </w:tcPr>
          <w:p w14:paraId="08A0871A" w14:textId="77777777" w:rsidR="0041037A" w:rsidRPr="00B7030B" w:rsidRDefault="0041037A">
            <w:pPr>
              <w:pStyle w:val="tablebody"/>
              <w:jc w:val="center"/>
              <w:rPr>
                <w:rFonts w:asciiTheme="minorHAnsi" w:hAnsiTheme="minorHAnsi"/>
              </w:rPr>
            </w:pPr>
            <w:r w:rsidRPr="00B7030B">
              <w:rPr>
                <w:rFonts w:asciiTheme="minorHAnsi" w:hAnsiTheme="minorHAnsi"/>
              </w:rPr>
              <w:t>0.55</w:t>
            </w:r>
          </w:p>
        </w:tc>
        <w:tc>
          <w:tcPr>
            <w:tcW w:w="1620" w:type="dxa"/>
            <w:vAlign w:val="center"/>
          </w:tcPr>
          <w:p w14:paraId="116BA92B"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6A459D5A"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47A3BC62" w14:textId="77777777">
        <w:tc>
          <w:tcPr>
            <w:tcW w:w="2790" w:type="dxa"/>
            <w:vAlign w:val="center"/>
          </w:tcPr>
          <w:p w14:paraId="57B9BD67" w14:textId="77777777" w:rsidR="0041037A" w:rsidRPr="00B7030B" w:rsidRDefault="0041037A">
            <w:pPr>
              <w:pStyle w:val="tablebody"/>
              <w:rPr>
                <w:rFonts w:asciiTheme="minorHAnsi" w:hAnsiTheme="minorHAnsi"/>
                <w:i/>
                <w:iCs/>
              </w:rPr>
            </w:pPr>
            <w:r w:rsidRPr="00B7030B">
              <w:rPr>
                <w:rFonts w:asciiTheme="minorHAnsi" w:hAnsiTheme="minorHAnsi"/>
                <w:i/>
                <w:iCs/>
              </w:rPr>
              <w:lastRenderedPageBreak/>
              <w:t xml:space="preserve">Cyclotella </w:t>
            </w:r>
            <w:proofErr w:type="spellStart"/>
            <w:r w:rsidRPr="00B7030B">
              <w:rPr>
                <w:rFonts w:asciiTheme="minorHAnsi" w:hAnsiTheme="minorHAnsi"/>
                <w:i/>
                <w:iCs/>
              </w:rPr>
              <w:t>meneghiniana</w:t>
            </w:r>
            <w:proofErr w:type="spellEnd"/>
          </w:p>
        </w:tc>
        <w:tc>
          <w:tcPr>
            <w:tcW w:w="1080" w:type="dxa"/>
            <w:vAlign w:val="center"/>
          </w:tcPr>
          <w:p w14:paraId="0BA3FA34" w14:textId="77777777" w:rsidR="0041037A" w:rsidRPr="00B7030B" w:rsidRDefault="0041037A">
            <w:pPr>
              <w:pStyle w:val="tablebody"/>
              <w:jc w:val="center"/>
              <w:rPr>
                <w:rFonts w:asciiTheme="minorHAnsi" w:hAnsiTheme="minorHAnsi"/>
              </w:rPr>
            </w:pPr>
            <w:r w:rsidRPr="00B7030B">
              <w:rPr>
                <w:rFonts w:asciiTheme="minorHAnsi" w:hAnsiTheme="minorHAnsi"/>
              </w:rPr>
              <w:t>0.34</w:t>
            </w:r>
          </w:p>
        </w:tc>
        <w:tc>
          <w:tcPr>
            <w:tcW w:w="1620" w:type="dxa"/>
            <w:vAlign w:val="center"/>
          </w:tcPr>
          <w:p w14:paraId="2CC251F1" w14:textId="77777777" w:rsidR="0041037A" w:rsidRPr="00B7030B" w:rsidRDefault="0041037A">
            <w:pPr>
              <w:pStyle w:val="tablebody"/>
              <w:jc w:val="center"/>
              <w:rPr>
                <w:rFonts w:asciiTheme="minorHAnsi" w:hAnsiTheme="minorHAnsi"/>
              </w:rPr>
            </w:pPr>
            <w:r w:rsidRPr="00B7030B">
              <w:rPr>
                <w:rFonts w:asciiTheme="minorHAnsi" w:hAnsiTheme="minorHAnsi"/>
              </w:rPr>
              <w:t>16</w:t>
            </w:r>
          </w:p>
        </w:tc>
        <w:tc>
          <w:tcPr>
            <w:tcW w:w="3150" w:type="dxa"/>
            <w:vAlign w:val="center"/>
          </w:tcPr>
          <w:p w14:paraId="35CE551B"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1F9D672" w14:textId="77777777">
        <w:tc>
          <w:tcPr>
            <w:tcW w:w="2790" w:type="dxa"/>
            <w:vAlign w:val="center"/>
          </w:tcPr>
          <w:p w14:paraId="6F7ED1B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Cyclotell</w:t>
            </w:r>
            <w:proofErr w:type="spellEnd"/>
            <w:r w:rsidRPr="00B7030B">
              <w:rPr>
                <w:rFonts w:asciiTheme="minorHAnsi" w:hAnsiTheme="minorHAnsi"/>
                <w:i/>
                <w:iCs/>
              </w:rPr>
              <w:t xml:space="preserve"> nana</w:t>
            </w:r>
          </w:p>
        </w:tc>
        <w:tc>
          <w:tcPr>
            <w:tcW w:w="1080" w:type="dxa"/>
            <w:vAlign w:val="center"/>
          </w:tcPr>
          <w:p w14:paraId="6F3F6830" w14:textId="77777777" w:rsidR="0041037A" w:rsidRPr="00B7030B" w:rsidRDefault="0041037A">
            <w:pPr>
              <w:pStyle w:val="tablebody"/>
              <w:jc w:val="center"/>
              <w:rPr>
                <w:rFonts w:asciiTheme="minorHAnsi" w:hAnsiTheme="minorHAnsi"/>
              </w:rPr>
            </w:pPr>
            <w:r w:rsidRPr="00B7030B">
              <w:rPr>
                <w:rFonts w:asciiTheme="minorHAnsi" w:hAnsiTheme="minorHAnsi"/>
              </w:rPr>
              <w:t>3.4</w:t>
            </w:r>
          </w:p>
        </w:tc>
        <w:tc>
          <w:tcPr>
            <w:tcW w:w="1620" w:type="dxa"/>
            <w:vAlign w:val="center"/>
          </w:tcPr>
          <w:p w14:paraId="6E8CE110"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2DA304B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9EFB825" w14:textId="77777777">
        <w:tc>
          <w:tcPr>
            <w:tcW w:w="2790" w:type="dxa"/>
            <w:vAlign w:val="center"/>
          </w:tcPr>
          <w:p w14:paraId="48A4C30F"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Detonula</w:t>
            </w:r>
            <w:proofErr w:type="spellEnd"/>
            <w:r w:rsidRPr="00B7030B">
              <w:rPr>
                <w:rFonts w:asciiTheme="minorHAnsi" w:hAnsiTheme="minorHAnsi"/>
                <w:i/>
                <w:iCs/>
              </w:rPr>
              <w:t xml:space="preserve"> </w:t>
            </w:r>
            <w:proofErr w:type="spellStart"/>
            <w:r w:rsidRPr="00B7030B">
              <w:rPr>
                <w:rFonts w:asciiTheme="minorHAnsi" w:hAnsiTheme="minorHAnsi"/>
                <w:i/>
                <w:iCs/>
              </w:rPr>
              <w:t>confervacea</w:t>
            </w:r>
            <w:proofErr w:type="spellEnd"/>
          </w:p>
        </w:tc>
        <w:tc>
          <w:tcPr>
            <w:tcW w:w="1080" w:type="dxa"/>
            <w:vAlign w:val="center"/>
          </w:tcPr>
          <w:p w14:paraId="73DBE2A6" w14:textId="77777777" w:rsidR="0041037A" w:rsidRPr="00B7030B" w:rsidRDefault="0041037A">
            <w:pPr>
              <w:pStyle w:val="tablebody"/>
              <w:jc w:val="center"/>
              <w:rPr>
                <w:rFonts w:asciiTheme="minorHAnsi" w:hAnsiTheme="minorHAnsi"/>
              </w:rPr>
            </w:pPr>
            <w:r w:rsidRPr="00B7030B">
              <w:rPr>
                <w:rFonts w:asciiTheme="minorHAnsi" w:hAnsiTheme="minorHAnsi"/>
              </w:rPr>
              <w:t>0.62</w:t>
            </w:r>
          </w:p>
        </w:tc>
        <w:tc>
          <w:tcPr>
            <w:tcW w:w="1620" w:type="dxa"/>
            <w:vAlign w:val="center"/>
          </w:tcPr>
          <w:p w14:paraId="5592F017" w14:textId="77777777" w:rsidR="0041037A" w:rsidRPr="00B7030B" w:rsidRDefault="0041037A">
            <w:pPr>
              <w:pStyle w:val="tablebody"/>
              <w:jc w:val="center"/>
              <w:rPr>
                <w:rFonts w:asciiTheme="minorHAnsi" w:hAnsiTheme="minorHAnsi"/>
              </w:rPr>
            </w:pPr>
            <w:r w:rsidRPr="00B7030B">
              <w:rPr>
                <w:rFonts w:asciiTheme="minorHAnsi" w:hAnsiTheme="minorHAnsi"/>
              </w:rPr>
              <w:t>2</w:t>
            </w:r>
          </w:p>
        </w:tc>
        <w:tc>
          <w:tcPr>
            <w:tcW w:w="3150" w:type="dxa"/>
            <w:vAlign w:val="center"/>
          </w:tcPr>
          <w:p w14:paraId="011190E1" w14:textId="77777777" w:rsidR="0041037A" w:rsidRPr="00B7030B" w:rsidRDefault="0041037A">
            <w:pPr>
              <w:pStyle w:val="tablebody"/>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1969</w:t>
            </w:r>
          </w:p>
        </w:tc>
      </w:tr>
      <w:tr w:rsidR="0041037A" w:rsidRPr="00B7030B" w14:paraId="460D7AD2" w14:textId="77777777">
        <w:tc>
          <w:tcPr>
            <w:tcW w:w="2790" w:type="dxa"/>
            <w:vAlign w:val="center"/>
          </w:tcPr>
          <w:p w14:paraId="1C7823F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Detonula</w:t>
            </w:r>
            <w:proofErr w:type="spellEnd"/>
            <w:r w:rsidRPr="00B7030B">
              <w:rPr>
                <w:rFonts w:asciiTheme="minorHAnsi" w:hAnsiTheme="minorHAnsi"/>
                <w:i/>
                <w:iCs/>
              </w:rPr>
              <w:t xml:space="preserve"> </w:t>
            </w:r>
            <w:proofErr w:type="spellStart"/>
            <w:r w:rsidRPr="00B7030B">
              <w:rPr>
                <w:rFonts w:asciiTheme="minorHAnsi" w:hAnsiTheme="minorHAnsi"/>
                <w:i/>
                <w:iCs/>
              </w:rPr>
              <w:t>confervacea</w:t>
            </w:r>
            <w:proofErr w:type="spellEnd"/>
          </w:p>
        </w:tc>
        <w:tc>
          <w:tcPr>
            <w:tcW w:w="1080" w:type="dxa"/>
            <w:vAlign w:val="center"/>
          </w:tcPr>
          <w:p w14:paraId="48083C0B" w14:textId="77777777" w:rsidR="0041037A" w:rsidRPr="00B7030B" w:rsidRDefault="0041037A">
            <w:pPr>
              <w:pStyle w:val="tablebody"/>
              <w:jc w:val="center"/>
              <w:rPr>
                <w:rFonts w:asciiTheme="minorHAnsi" w:hAnsiTheme="minorHAnsi"/>
              </w:rPr>
            </w:pPr>
            <w:r w:rsidRPr="00B7030B">
              <w:rPr>
                <w:rFonts w:asciiTheme="minorHAnsi" w:hAnsiTheme="minorHAnsi"/>
              </w:rPr>
              <w:t>1.4</w:t>
            </w:r>
          </w:p>
        </w:tc>
        <w:tc>
          <w:tcPr>
            <w:tcW w:w="1620" w:type="dxa"/>
            <w:vAlign w:val="center"/>
          </w:tcPr>
          <w:p w14:paraId="7EF43F82"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3150" w:type="dxa"/>
            <w:vAlign w:val="center"/>
          </w:tcPr>
          <w:p w14:paraId="7B3547B9"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0FA098F" w14:textId="77777777">
        <w:tc>
          <w:tcPr>
            <w:tcW w:w="2790" w:type="dxa"/>
            <w:vAlign w:val="center"/>
          </w:tcPr>
          <w:p w14:paraId="0E2D9273"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Ditylum</w:t>
            </w:r>
            <w:proofErr w:type="spellEnd"/>
            <w:r w:rsidRPr="00B7030B">
              <w:rPr>
                <w:rFonts w:asciiTheme="minorHAnsi" w:hAnsiTheme="minorHAnsi"/>
                <w:i/>
                <w:iCs/>
              </w:rPr>
              <w:t xml:space="preserve"> </w:t>
            </w:r>
            <w:proofErr w:type="spellStart"/>
            <w:r w:rsidRPr="00B7030B">
              <w:rPr>
                <w:rFonts w:asciiTheme="minorHAnsi" w:hAnsiTheme="minorHAnsi"/>
                <w:i/>
                <w:iCs/>
              </w:rPr>
              <w:t>brightwellii</w:t>
            </w:r>
            <w:proofErr w:type="spellEnd"/>
          </w:p>
        </w:tc>
        <w:tc>
          <w:tcPr>
            <w:tcW w:w="1080" w:type="dxa"/>
            <w:vAlign w:val="center"/>
          </w:tcPr>
          <w:p w14:paraId="0557F62F" w14:textId="77777777" w:rsidR="0041037A" w:rsidRPr="00B7030B" w:rsidRDefault="0041037A">
            <w:pPr>
              <w:pStyle w:val="tablebody"/>
              <w:jc w:val="center"/>
              <w:rPr>
                <w:rFonts w:asciiTheme="minorHAnsi" w:hAnsiTheme="minorHAnsi"/>
              </w:rPr>
            </w:pPr>
            <w:r w:rsidRPr="00B7030B">
              <w:rPr>
                <w:rFonts w:asciiTheme="minorHAnsi" w:hAnsiTheme="minorHAnsi"/>
              </w:rPr>
              <w:t>2.1</w:t>
            </w:r>
          </w:p>
        </w:tc>
        <w:tc>
          <w:tcPr>
            <w:tcW w:w="1620" w:type="dxa"/>
            <w:vAlign w:val="center"/>
          </w:tcPr>
          <w:p w14:paraId="1A8C2997"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E244865" w14:textId="77777777" w:rsidR="0041037A" w:rsidRPr="00B7030B" w:rsidRDefault="0041037A">
            <w:pPr>
              <w:pStyle w:val="tablebody"/>
              <w:rPr>
                <w:rFonts w:asciiTheme="minorHAnsi" w:hAnsiTheme="minorHAnsi"/>
              </w:rPr>
            </w:pPr>
            <w:proofErr w:type="spellStart"/>
            <w:r w:rsidRPr="00B7030B">
              <w:rPr>
                <w:rFonts w:asciiTheme="minorHAnsi" w:hAnsiTheme="minorHAnsi"/>
              </w:rPr>
              <w:t>Paasche</w:t>
            </w:r>
            <w:proofErr w:type="spellEnd"/>
            <w:r w:rsidRPr="00B7030B">
              <w:rPr>
                <w:rFonts w:asciiTheme="minorHAnsi" w:hAnsiTheme="minorHAnsi"/>
              </w:rPr>
              <w:t>, 1968</w:t>
            </w:r>
          </w:p>
        </w:tc>
      </w:tr>
      <w:tr w:rsidR="0041037A" w:rsidRPr="00B7030B" w14:paraId="24659098" w14:textId="77777777">
        <w:tc>
          <w:tcPr>
            <w:tcW w:w="2790" w:type="dxa"/>
            <w:vAlign w:val="center"/>
          </w:tcPr>
          <w:p w14:paraId="334D75A3" w14:textId="77777777" w:rsidR="0041037A" w:rsidRPr="00B7030B" w:rsidRDefault="0041037A">
            <w:pPr>
              <w:pStyle w:val="tablebody"/>
              <w:rPr>
                <w:rFonts w:asciiTheme="minorHAnsi" w:hAnsiTheme="minorHAnsi"/>
              </w:rPr>
            </w:pPr>
            <w:r w:rsidRPr="00B7030B">
              <w:rPr>
                <w:rFonts w:asciiTheme="minorHAnsi" w:hAnsiTheme="minorHAnsi"/>
                <w:i/>
                <w:iCs/>
              </w:rPr>
              <w:t>Fragilaria</w:t>
            </w:r>
            <w:r w:rsidRPr="00B7030B">
              <w:rPr>
                <w:rFonts w:asciiTheme="minorHAnsi" w:hAnsiTheme="minorHAnsi"/>
              </w:rPr>
              <w:t xml:space="preserve"> sp.</w:t>
            </w:r>
          </w:p>
        </w:tc>
        <w:tc>
          <w:tcPr>
            <w:tcW w:w="1080" w:type="dxa"/>
            <w:vAlign w:val="center"/>
          </w:tcPr>
          <w:p w14:paraId="3DA6BB04" w14:textId="77777777" w:rsidR="0041037A" w:rsidRPr="00B7030B" w:rsidRDefault="0041037A">
            <w:pPr>
              <w:pStyle w:val="tablebody"/>
              <w:jc w:val="center"/>
              <w:rPr>
                <w:rFonts w:asciiTheme="minorHAnsi" w:hAnsiTheme="minorHAnsi"/>
              </w:rPr>
            </w:pPr>
            <w:r w:rsidRPr="00B7030B">
              <w:rPr>
                <w:rFonts w:asciiTheme="minorHAnsi" w:hAnsiTheme="minorHAnsi"/>
              </w:rPr>
              <w:t>0.85</w:t>
            </w:r>
          </w:p>
        </w:tc>
        <w:tc>
          <w:tcPr>
            <w:tcW w:w="1620" w:type="dxa"/>
            <w:vAlign w:val="center"/>
          </w:tcPr>
          <w:p w14:paraId="40616943"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740FFCE3" w14:textId="77777777" w:rsidR="0041037A" w:rsidRPr="00B7030B" w:rsidRDefault="0041037A">
            <w:pPr>
              <w:pStyle w:val="tablebody"/>
              <w:rPr>
                <w:rFonts w:asciiTheme="minorHAnsi" w:hAnsiTheme="minorHAnsi"/>
              </w:rPr>
            </w:pPr>
            <w:r w:rsidRPr="00B7030B">
              <w:rPr>
                <w:rFonts w:asciiTheme="minorHAnsi" w:hAnsiTheme="minorHAnsi"/>
              </w:rPr>
              <w:t>Rhee and Gotham, 1981b</w:t>
            </w:r>
          </w:p>
        </w:tc>
      </w:tr>
      <w:tr w:rsidR="0041037A" w:rsidRPr="00B7030B" w14:paraId="29B5E325" w14:textId="77777777">
        <w:tc>
          <w:tcPr>
            <w:tcW w:w="2790" w:type="dxa"/>
            <w:vAlign w:val="center"/>
          </w:tcPr>
          <w:p w14:paraId="6768E212" w14:textId="77777777" w:rsidR="0041037A" w:rsidRPr="00B7030B" w:rsidRDefault="0041037A">
            <w:pPr>
              <w:pStyle w:val="tablebody"/>
              <w:rPr>
                <w:rFonts w:asciiTheme="minorHAnsi" w:hAnsiTheme="minorHAnsi"/>
              </w:rPr>
            </w:pPr>
            <w:r w:rsidRPr="00B7030B">
              <w:rPr>
                <w:rFonts w:asciiTheme="minorHAnsi" w:hAnsiTheme="minorHAnsi"/>
                <w:i/>
                <w:iCs/>
              </w:rPr>
              <w:t>Fragilaria</w:t>
            </w:r>
            <w:r w:rsidRPr="00B7030B">
              <w:rPr>
                <w:rFonts w:asciiTheme="minorHAnsi" w:hAnsiTheme="minorHAnsi"/>
              </w:rPr>
              <w:t xml:space="preserve"> sp.</w:t>
            </w:r>
          </w:p>
        </w:tc>
        <w:tc>
          <w:tcPr>
            <w:tcW w:w="1080" w:type="dxa"/>
            <w:vAlign w:val="center"/>
          </w:tcPr>
          <w:p w14:paraId="3DB5B7FD" w14:textId="77777777" w:rsidR="0041037A" w:rsidRPr="00B7030B" w:rsidRDefault="0041037A">
            <w:pPr>
              <w:pStyle w:val="tablebody"/>
              <w:jc w:val="center"/>
              <w:rPr>
                <w:rFonts w:asciiTheme="minorHAnsi" w:hAnsiTheme="minorHAnsi"/>
              </w:rPr>
            </w:pPr>
            <w:r w:rsidRPr="00B7030B">
              <w:rPr>
                <w:rFonts w:asciiTheme="minorHAnsi" w:hAnsiTheme="minorHAnsi"/>
              </w:rPr>
              <w:t>1.7</w:t>
            </w:r>
          </w:p>
        </w:tc>
        <w:tc>
          <w:tcPr>
            <w:tcW w:w="1620" w:type="dxa"/>
            <w:vAlign w:val="center"/>
          </w:tcPr>
          <w:p w14:paraId="7F602A84" w14:textId="77777777" w:rsidR="0041037A" w:rsidRPr="00B7030B" w:rsidRDefault="0041037A">
            <w:pPr>
              <w:pStyle w:val="tablebody"/>
              <w:jc w:val="center"/>
              <w:rPr>
                <w:rFonts w:asciiTheme="minorHAnsi" w:hAnsiTheme="minorHAnsi"/>
              </w:rPr>
            </w:pPr>
            <w:r w:rsidRPr="00B7030B">
              <w:rPr>
                <w:rFonts w:asciiTheme="minorHAnsi" w:hAnsiTheme="minorHAnsi"/>
              </w:rPr>
              <w:t>11</w:t>
            </w:r>
          </w:p>
        </w:tc>
        <w:tc>
          <w:tcPr>
            <w:tcW w:w="3150" w:type="dxa"/>
            <w:vAlign w:val="center"/>
          </w:tcPr>
          <w:p w14:paraId="274C0057"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1964</w:t>
            </w:r>
          </w:p>
        </w:tc>
      </w:tr>
      <w:tr w:rsidR="0041037A" w:rsidRPr="00B7030B" w14:paraId="75AA31EB" w14:textId="77777777">
        <w:tc>
          <w:tcPr>
            <w:tcW w:w="2790" w:type="dxa"/>
            <w:vAlign w:val="center"/>
          </w:tcPr>
          <w:p w14:paraId="41D7DE9A" w14:textId="77777777" w:rsidR="0041037A" w:rsidRPr="00B7030B" w:rsidRDefault="0041037A">
            <w:pPr>
              <w:pStyle w:val="tablebody"/>
              <w:rPr>
                <w:rFonts w:asciiTheme="minorHAnsi" w:hAnsiTheme="minorHAnsi"/>
              </w:rPr>
            </w:pPr>
            <w:proofErr w:type="spellStart"/>
            <w:r w:rsidRPr="00B7030B">
              <w:rPr>
                <w:rFonts w:asciiTheme="minorHAnsi" w:hAnsiTheme="minorHAnsi"/>
                <w:i/>
                <w:iCs/>
              </w:rPr>
              <w:t>Melosira</w:t>
            </w:r>
            <w:proofErr w:type="spellEnd"/>
            <w:r w:rsidRPr="00B7030B">
              <w:rPr>
                <w:rFonts w:asciiTheme="minorHAnsi" w:hAnsiTheme="minorHAnsi"/>
              </w:rPr>
              <w:t xml:space="preserve"> sp.</w:t>
            </w:r>
          </w:p>
        </w:tc>
        <w:tc>
          <w:tcPr>
            <w:tcW w:w="1080" w:type="dxa"/>
            <w:vAlign w:val="center"/>
          </w:tcPr>
          <w:p w14:paraId="1183A3D2" w14:textId="77777777" w:rsidR="0041037A" w:rsidRPr="00B7030B" w:rsidRDefault="0041037A">
            <w:pPr>
              <w:pStyle w:val="tablebody"/>
              <w:jc w:val="center"/>
              <w:rPr>
                <w:rFonts w:asciiTheme="minorHAnsi" w:hAnsiTheme="minorHAnsi"/>
              </w:rPr>
            </w:pPr>
            <w:r w:rsidRPr="00B7030B">
              <w:rPr>
                <w:rFonts w:asciiTheme="minorHAnsi" w:hAnsiTheme="minorHAnsi"/>
              </w:rPr>
              <w:t>0.7</w:t>
            </w:r>
          </w:p>
        </w:tc>
        <w:tc>
          <w:tcPr>
            <w:tcW w:w="1620" w:type="dxa"/>
            <w:vAlign w:val="center"/>
          </w:tcPr>
          <w:p w14:paraId="02307C05" w14:textId="77777777" w:rsidR="0041037A" w:rsidRPr="00B7030B" w:rsidRDefault="0041037A">
            <w:pPr>
              <w:pStyle w:val="tablebody"/>
              <w:jc w:val="center"/>
              <w:rPr>
                <w:rFonts w:asciiTheme="minorHAnsi" w:hAnsiTheme="minorHAnsi"/>
              </w:rPr>
            </w:pPr>
            <w:r w:rsidRPr="00B7030B">
              <w:rPr>
                <w:rFonts w:asciiTheme="minorHAnsi" w:hAnsiTheme="minorHAnsi"/>
              </w:rPr>
              <w:t>11</w:t>
            </w:r>
          </w:p>
        </w:tc>
        <w:tc>
          <w:tcPr>
            <w:tcW w:w="3150" w:type="dxa"/>
            <w:vAlign w:val="center"/>
          </w:tcPr>
          <w:p w14:paraId="19127F4B"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1964</w:t>
            </w:r>
          </w:p>
        </w:tc>
      </w:tr>
      <w:tr w:rsidR="0041037A" w:rsidRPr="00B7030B" w14:paraId="7EE7ACD9" w14:textId="77777777">
        <w:tc>
          <w:tcPr>
            <w:tcW w:w="2790" w:type="dxa"/>
            <w:vAlign w:val="center"/>
          </w:tcPr>
          <w:p w14:paraId="1D49F4C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Navicula</w:t>
            </w:r>
            <w:proofErr w:type="spellEnd"/>
            <w:r w:rsidRPr="00B7030B">
              <w:rPr>
                <w:rFonts w:asciiTheme="minorHAnsi" w:hAnsiTheme="minorHAnsi"/>
                <w:i/>
                <w:iCs/>
              </w:rPr>
              <w:t xml:space="preserve"> minima</w:t>
            </w:r>
          </w:p>
        </w:tc>
        <w:tc>
          <w:tcPr>
            <w:tcW w:w="1080" w:type="dxa"/>
            <w:vAlign w:val="center"/>
          </w:tcPr>
          <w:p w14:paraId="393FC85D" w14:textId="77777777" w:rsidR="0041037A" w:rsidRPr="00B7030B" w:rsidRDefault="0041037A">
            <w:pPr>
              <w:pStyle w:val="tablebody"/>
              <w:jc w:val="center"/>
              <w:rPr>
                <w:rFonts w:asciiTheme="minorHAnsi" w:hAnsiTheme="minorHAnsi"/>
              </w:rPr>
            </w:pPr>
            <w:r w:rsidRPr="00B7030B">
              <w:rPr>
                <w:rFonts w:asciiTheme="minorHAnsi" w:hAnsiTheme="minorHAnsi"/>
              </w:rPr>
              <w:t>1.4</w:t>
            </w:r>
          </w:p>
        </w:tc>
        <w:tc>
          <w:tcPr>
            <w:tcW w:w="1620" w:type="dxa"/>
            <w:vAlign w:val="center"/>
          </w:tcPr>
          <w:p w14:paraId="5EF6645C"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D750FB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EADA058" w14:textId="77777777">
        <w:tc>
          <w:tcPr>
            <w:tcW w:w="2790" w:type="dxa"/>
            <w:vAlign w:val="center"/>
          </w:tcPr>
          <w:p w14:paraId="18DEFFD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Navicula</w:t>
            </w:r>
            <w:proofErr w:type="spellEnd"/>
            <w:r w:rsidRPr="00B7030B">
              <w:rPr>
                <w:rFonts w:asciiTheme="minorHAnsi" w:hAnsiTheme="minorHAnsi"/>
                <w:i/>
                <w:iCs/>
              </w:rPr>
              <w:t xml:space="preserve"> </w:t>
            </w:r>
            <w:proofErr w:type="spellStart"/>
            <w:r w:rsidRPr="00B7030B">
              <w:rPr>
                <w:rFonts w:asciiTheme="minorHAnsi" w:hAnsiTheme="minorHAnsi"/>
                <w:i/>
                <w:iCs/>
              </w:rPr>
              <w:t>pelliculosa</w:t>
            </w:r>
            <w:proofErr w:type="spellEnd"/>
          </w:p>
        </w:tc>
        <w:tc>
          <w:tcPr>
            <w:tcW w:w="1080" w:type="dxa"/>
            <w:vAlign w:val="center"/>
          </w:tcPr>
          <w:p w14:paraId="3E098A16"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1620" w:type="dxa"/>
            <w:vAlign w:val="center"/>
          </w:tcPr>
          <w:p w14:paraId="0F034390"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B43AF6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9624C42" w14:textId="77777777">
        <w:tc>
          <w:tcPr>
            <w:tcW w:w="2790" w:type="dxa"/>
            <w:vAlign w:val="center"/>
          </w:tcPr>
          <w:p w14:paraId="25ED2F3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Nitszchia</w:t>
            </w:r>
            <w:proofErr w:type="spellEnd"/>
            <w:r w:rsidRPr="00B7030B">
              <w:rPr>
                <w:rFonts w:asciiTheme="minorHAnsi" w:hAnsiTheme="minorHAnsi"/>
                <w:i/>
                <w:iCs/>
              </w:rPr>
              <w:t xml:space="preserve"> palea</w:t>
            </w:r>
          </w:p>
        </w:tc>
        <w:tc>
          <w:tcPr>
            <w:tcW w:w="1080" w:type="dxa"/>
            <w:vAlign w:val="center"/>
          </w:tcPr>
          <w:p w14:paraId="1738B290" w14:textId="77777777" w:rsidR="0041037A" w:rsidRPr="00B7030B" w:rsidRDefault="0041037A">
            <w:pPr>
              <w:pStyle w:val="tablebody"/>
              <w:jc w:val="center"/>
              <w:rPr>
                <w:rFonts w:asciiTheme="minorHAnsi" w:hAnsiTheme="minorHAnsi"/>
              </w:rPr>
            </w:pPr>
            <w:r w:rsidRPr="00B7030B">
              <w:rPr>
                <w:rFonts w:asciiTheme="minorHAnsi" w:hAnsiTheme="minorHAnsi"/>
              </w:rPr>
              <w:t>2.1</w:t>
            </w:r>
          </w:p>
        </w:tc>
        <w:tc>
          <w:tcPr>
            <w:tcW w:w="1620" w:type="dxa"/>
            <w:vAlign w:val="center"/>
          </w:tcPr>
          <w:p w14:paraId="7526FB87"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38C533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AE2D421" w14:textId="77777777">
        <w:tc>
          <w:tcPr>
            <w:tcW w:w="2790" w:type="dxa"/>
            <w:vAlign w:val="center"/>
          </w:tcPr>
          <w:p w14:paraId="7B147EFA"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Nitszchia</w:t>
            </w:r>
            <w:proofErr w:type="spellEnd"/>
            <w:r w:rsidRPr="00B7030B">
              <w:rPr>
                <w:rFonts w:asciiTheme="minorHAnsi" w:hAnsiTheme="minorHAnsi"/>
                <w:i/>
                <w:iCs/>
              </w:rPr>
              <w:t xml:space="preserve"> </w:t>
            </w:r>
            <w:proofErr w:type="spellStart"/>
            <w:r w:rsidRPr="00B7030B">
              <w:rPr>
                <w:rFonts w:asciiTheme="minorHAnsi" w:hAnsiTheme="minorHAnsi"/>
                <w:i/>
                <w:iCs/>
              </w:rPr>
              <w:t>turgidula</w:t>
            </w:r>
            <w:proofErr w:type="spellEnd"/>
          </w:p>
        </w:tc>
        <w:tc>
          <w:tcPr>
            <w:tcW w:w="1080" w:type="dxa"/>
            <w:vAlign w:val="center"/>
          </w:tcPr>
          <w:p w14:paraId="5C583873"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1620" w:type="dxa"/>
            <w:vAlign w:val="center"/>
          </w:tcPr>
          <w:p w14:paraId="3F7A88E4"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5AE268FF" w14:textId="77777777" w:rsidR="0041037A" w:rsidRPr="00B7030B" w:rsidRDefault="0041037A">
            <w:pPr>
              <w:pStyle w:val="tablebody"/>
              <w:rPr>
                <w:rFonts w:asciiTheme="minorHAnsi" w:hAnsiTheme="minorHAnsi"/>
              </w:rPr>
            </w:pPr>
            <w:proofErr w:type="spellStart"/>
            <w:r w:rsidRPr="00B7030B">
              <w:rPr>
                <w:rFonts w:asciiTheme="minorHAnsi" w:hAnsiTheme="minorHAnsi"/>
              </w:rPr>
              <w:t>Paasche</w:t>
            </w:r>
            <w:proofErr w:type="spellEnd"/>
            <w:r w:rsidRPr="00B7030B">
              <w:rPr>
                <w:rFonts w:asciiTheme="minorHAnsi" w:hAnsiTheme="minorHAnsi"/>
              </w:rPr>
              <w:t>, 1968</w:t>
            </w:r>
          </w:p>
        </w:tc>
      </w:tr>
      <w:tr w:rsidR="0041037A" w:rsidRPr="00B7030B" w14:paraId="2E1E8D1F" w14:textId="77777777">
        <w:tc>
          <w:tcPr>
            <w:tcW w:w="2790" w:type="dxa"/>
            <w:vAlign w:val="center"/>
          </w:tcPr>
          <w:p w14:paraId="2AF0D97F"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Phaedoactylum</w:t>
            </w:r>
            <w:proofErr w:type="spellEnd"/>
            <w:r w:rsidRPr="00B7030B">
              <w:rPr>
                <w:rFonts w:asciiTheme="minorHAnsi" w:hAnsiTheme="minorHAnsi"/>
                <w:i/>
                <w:iCs/>
              </w:rPr>
              <w:t xml:space="preserve"> </w:t>
            </w:r>
            <w:proofErr w:type="spellStart"/>
            <w:r w:rsidRPr="00B7030B">
              <w:rPr>
                <w:rFonts w:asciiTheme="minorHAnsi" w:hAnsiTheme="minorHAnsi"/>
                <w:i/>
                <w:iCs/>
              </w:rPr>
              <w:t>tricornutum</w:t>
            </w:r>
            <w:proofErr w:type="spellEnd"/>
          </w:p>
        </w:tc>
        <w:tc>
          <w:tcPr>
            <w:tcW w:w="1080" w:type="dxa"/>
            <w:vAlign w:val="center"/>
          </w:tcPr>
          <w:p w14:paraId="74D49900" w14:textId="77777777" w:rsidR="0041037A" w:rsidRPr="00B7030B" w:rsidRDefault="0041037A">
            <w:pPr>
              <w:pStyle w:val="tablebody"/>
              <w:jc w:val="center"/>
              <w:rPr>
                <w:rFonts w:asciiTheme="minorHAnsi" w:hAnsiTheme="minorHAnsi"/>
              </w:rPr>
            </w:pPr>
            <w:r w:rsidRPr="00B7030B">
              <w:rPr>
                <w:rFonts w:asciiTheme="minorHAnsi" w:hAnsiTheme="minorHAnsi"/>
              </w:rPr>
              <w:t>1.66</w:t>
            </w:r>
          </w:p>
        </w:tc>
        <w:tc>
          <w:tcPr>
            <w:tcW w:w="1620" w:type="dxa"/>
            <w:vAlign w:val="center"/>
          </w:tcPr>
          <w:p w14:paraId="1AFE9A3A"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346F550C"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2A2418C7" w14:textId="77777777">
        <w:tc>
          <w:tcPr>
            <w:tcW w:w="2790" w:type="dxa"/>
            <w:vAlign w:val="center"/>
          </w:tcPr>
          <w:p w14:paraId="651896FB"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Phaedoactylum</w:t>
            </w:r>
            <w:proofErr w:type="spellEnd"/>
            <w:r w:rsidRPr="00B7030B">
              <w:rPr>
                <w:rFonts w:asciiTheme="minorHAnsi" w:hAnsiTheme="minorHAnsi"/>
                <w:i/>
                <w:iCs/>
              </w:rPr>
              <w:t xml:space="preserve"> </w:t>
            </w:r>
            <w:proofErr w:type="spellStart"/>
            <w:r w:rsidRPr="00B7030B">
              <w:rPr>
                <w:rFonts w:asciiTheme="minorHAnsi" w:hAnsiTheme="minorHAnsi"/>
                <w:i/>
                <w:iCs/>
              </w:rPr>
              <w:t>tricornutum</w:t>
            </w:r>
            <w:proofErr w:type="spellEnd"/>
          </w:p>
        </w:tc>
        <w:tc>
          <w:tcPr>
            <w:tcW w:w="1080" w:type="dxa"/>
            <w:vAlign w:val="center"/>
          </w:tcPr>
          <w:p w14:paraId="7B650847" w14:textId="77777777" w:rsidR="0041037A" w:rsidRPr="00B7030B" w:rsidRDefault="0041037A">
            <w:pPr>
              <w:pStyle w:val="tablebody"/>
              <w:jc w:val="center"/>
              <w:rPr>
                <w:rFonts w:asciiTheme="minorHAnsi" w:hAnsiTheme="minorHAnsi"/>
              </w:rPr>
            </w:pPr>
            <w:r w:rsidRPr="00B7030B">
              <w:rPr>
                <w:rFonts w:asciiTheme="minorHAnsi" w:hAnsiTheme="minorHAnsi"/>
              </w:rPr>
              <w:t>2.7</w:t>
            </w:r>
          </w:p>
        </w:tc>
        <w:tc>
          <w:tcPr>
            <w:tcW w:w="1620" w:type="dxa"/>
            <w:vAlign w:val="center"/>
          </w:tcPr>
          <w:p w14:paraId="6DFB779D" w14:textId="77777777" w:rsidR="0041037A" w:rsidRPr="00B7030B" w:rsidRDefault="0041037A">
            <w:pPr>
              <w:pStyle w:val="tablebody"/>
              <w:jc w:val="center"/>
              <w:rPr>
                <w:rFonts w:asciiTheme="minorHAnsi" w:hAnsiTheme="minorHAnsi"/>
              </w:rPr>
            </w:pPr>
            <w:r w:rsidRPr="00B7030B">
              <w:rPr>
                <w:rFonts w:asciiTheme="minorHAnsi" w:hAnsiTheme="minorHAnsi"/>
              </w:rPr>
              <w:t>19</w:t>
            </w:r>
          </w:p>
        </w:tc>
        <w:tc>
          <w:tcPr>
            <w:tcW w:w="3150" w:type="dxa"/>
            <w:vAlign w:val="center"/>
          </w:tcPr>
          <w:p w14:paraId="6328AA8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5919A260" w14:textId="77777777">
        <w:tc>
          <w:tcPr>
            <w:tcW w:w="2790" w:type="dxa"/>
            <w:vAlign w:val="center"/>
          </w:tcPr>
          <w:p w14:paraId="45D74230"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Rhizosolenia</w:t>
            </w:r>
            <w:proofErr w:type="spellEnd"/>
            <w:r w:rsidRPr="00B7030B">
              <w:rPr>
                <w:rFonts w:asciiTheme="minorHAnsi" w:hAnsiTheme="minorHAnsi"/>
                <w:i/>
                <w:iCs/>
              </w:rPr>
              <w:t xml:space="preserve"> </w:t>
            </w:r>
            <w:proofErr w:type="spellStart"/>
            <w:r w:rsidRPr="00B7030B">
              <w:rPr>
                <w:rFonts w:asciiTheme="minorHAnsi" w:hAnsiTheme="minorHAnsi"/>
                <w:i/>
                <w:iCs/>
              </w:rPr>
              <w:t>fragillissima</w:t>
            </w:r>
            <w:proofErr w:type="spellEnd"/>
          </w:p>
        </w:tc>
        <w:tc>
          <w:tcPr>
            <w:tcW w:w="1080" w:type="dxa"/>
            <w:vAlign w:val="center"/>
          </w:tcPr>
          <w:p w14:paraId="6E13189B"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1620" w:type="dxa"/>
            <w:vAlign w:val="center"/>
          </w:tcPr>
          <w:p w14:paraId="6DA3E519" w14:textId="77777777" w:rsidR="0041037A" w:rsidRPr="00B7030B" w:rsidRDefault="0041037A">
            <w:pPr>
              <w:pStyle w:val="tablebody"/>
              <w:jc w:val="center"/>
              <w:rPr>
                <w:rFonts w:asciiTheme="minorHAnsi" w:hAnsiTheme="minorHAnsi"/>
              </w:rPr>
            </w:pPr>
            <w:r w:rsidRPr="00B7030B">
              <w:rPr>
                <w:rFonts w:asciiTheme="minorHAnsi" w:hAnsiTheme="minorHAnsi"/>
              </w:rPr>
              <w:t>21</w:t>
            </w:r>
          </w:p>
        </w:tc>
        <w:tc>
          <w:tcPr>
            <w:tcW w:w="3150" w:type="dxa"/>
            <w:vAlign w:val="center"/>
          </w:tcPr>
          <w:p w14:paraId="4398D469" w14:textId="77777777" w:rsidR="0041037A" w:rsidRPr="00B7030B" w:rsidRDefault="0041037A">
            <w:pPr>
              <w:pStyle w:val="tablebody"/>
              <w:rPr>
                <w:rFonts w:asciiTheme="minorHAnsi" w:hAnsiTheme="minorHAnsi"/>
              </w:rPr>
            </w:pPr>
            <w:proofErr w:type="spellStart"/>
            <w:r w:rsidRPr="00B7030B">
              <w:rPr>
                <w:rFonts w:asciiTheme="minorHAnsi" w:hAnsiTheme="minorHAnsi"/>
              </w:rPr>
              <w:t>Ignatiades</w:t>
            </w:r>
            <w:proofErr w:type="spellEnd"/>
            <w:r w:rsidRPr="00B7030B">
              <w:rPr>
                <w:rFonts w:asciiTheme="minorHAnsi" w:hAnsiTheme="minorHAnsi"/>
              </w:rPr>
              <w:t xml:space="preserve"> and </w:t>
            </w:r>
            <w:proofErr w:type="spellStart"/>
            <w:r w:rsidRPr="00B7030B">
              <w:rPr>
                <w:rFonts w:asciiTheme="minorHAnsi" w:hAnsiTheme="minorHAnsi"/>
              </w:rPr>
              <w:t>Smayda</w:t>
            </w:r>
            <w:proofErr w:type="spellEnd"/>
            <w:r w:rsidRPr="00B7030B">
              <w:rPr>
                <w:rFonts w:asciiTheme="minorHAnsi" w:hAnsiTheme="minorHAnsi"/>
              </w:rPr>
              <w:t>, 1970</w:t>
            </w:r>
          </w:p>
        </w:tc>
      </w:tr>
      <w:tr w:rsidR="0041037A" w:rsidRPr="00B7030B" w14:paraId="7929D8D2" w14:textId="77777777">
        <w:tc>
          <w:tcPr>
            <w:tcW w:w="2790" w:type="dxa"/>
            <w:vAlign w:val="center"/>
          </w:tcPr>
          <w:p w14:paraId="47771BB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Skeletonema</w:t>
            </w:r>
            <w:proofErr w:type="spellEnd"/>
            <w:r w:rsidRPr="00B7030B">
              <w:rPr>
                <w:rFonts w:asciiTheme="minorHAnsi" w:hAnsiTheme="minorHAnsi"/>
                <w:i/>
                <w:iCs/>
              </w:rPr>
              <w:t xml:space="preserve"> </w:t>
            </w:r>
            <w:proofErr w:type="spellStart"/>
            <w:r w:rsidRPr="00B7030B">
              <w:rPr>
                <w:rFonts w:asciiTheme="minorHAnsi" w:hAnsiTheme="minorHAnsi"/>
                <w:i/>
                <w:iCs/>
              </w:rPr>
              <w:t>costatum</w:t>
            </w:r>
            <w:proofErr w:type="spellEnd"/>
          </w:p>
        </w:tc>
        <w:tc>
          <w:tcPr>
            <w:tcW w:w="1080" w:type="dxa"/>
            <w:vAlign w:val="center"/>
          </w:tcPr>
          <w:p w14:paraId="3F6FD37D" w14:textId="77777777" w:rsidR="0041037A" w:rsidRPr="00B7030B" w:rsidRDefault="0041037A">
            <w:pPr>
              <w:pStyle w:val="tablebody"/>
              <w:jc w:val="center"/>
              <w:rPr>
                <w:rFonts w:asciiTheme="minorHAnsi" w:hAnsiTheme="minorHAnsi"/>
              </w:rPr>
            </w:pPr>
            <w:r w:rsidRPr="00B7030B">
              <w:rPr>
                <w:rFonts w:asciiTheme="minorHAnsi" w:hAnsiTheme="minorHAnsi"/>
              </w:rPr>
              <w:t>1.26</w:t>
            </w:r>
          </w:p>
        </w:tc>
        <w:tc>
          <w:tcPr>
            <w:tcW w:w="1620" w:type="dxa"/>
            <w:vAlign w:val="center"/>
          </w:tcPr>
          <w:p w14:paraId="4011343B"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6F0DA2C2"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7DF296D2" w14:textId="77777777">
        <w:tc>
          <w:tcPr>
            <w:tcW w:w="2790" w:type="dxa"/>
            <w:vAlign w:val="center"/>
          </w:tcPr>
          <w:p w14:paraId="556FE34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Skeletonema</w:t>
            </w:r>
            <w:proofErr w:type="spellEnd"/>
            <w:r w:rsidRPr="00B7030B">
              <w:rPr>
                <w:rFonts w:asciiTheme="minorHAnsi" w:hAnsiTheme="minorHAnsi"/>
                <w:i/>
                <w:iCs/>
              </w:rPr>
              <w:t xml:space="preserve"> </w:t>
            </w:r>
            <w:proofErr w:type="spellStart"/>
            <w:r w:rsidRPr="00B7030B">
              <w:rPr>
                <w:rFonts w:asciiTheme="minorHAnsi" w:hAnsiTheme="minorHAnsi"/>
                <w:i/>
                <w:iCs/>
              </w:rPr>
              <w:t>costatum</w:t>
            </w:r>
            <w:proofErr w:type="spellEnd"/>
          </w:p>
        </w:tc>
        <w:tc>
          <w:tcPr>
            <w:tcW w:w="1080" w:type="dxa"/>
            <w:vAlign w:val="center"/>
          </w:tcPr>
          <w:p w14:paraId="406FFA48" w14:textId="77777777" w:rsidR="0041037A" w:rsidRPr="00B7030B" w:rsidRDefault="0041037A">
            <w:pPr>
              <w:pStyle w:val="tablebody"/>
              <w:jc w:val="center"/>
              <w:rPr>
                <w:rFonts w:asciiTheme="minorHAnsi" w:hAnsiTheme="minorHAnsi"/>
              </w:rPr>
            </w:pPr>
            <w:r w:rsidRPr="00B7030B">
              <w:rPr>
                <w:rFonts w:asciiTheme="minorHAnsi" w:hAnsiTheme="minorHAnsi"/>
              </w:rPr>
              <w:t>2.30</w:t>
            </w:r>
          </w:p>
        </w:tc>
        <w:tc>
          <w:tcPr>
            <w:tcW w:w="1620" w:type="dxa"/>
            <w:vAlign w:val="center"/>
          </w:tcPr>
          <w:p w14:paraId="22E178EB"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3EE8A444" w14:textId="77777777" w:rsidR="0041037A" w:rsidRPr="00B7030B" w:rsidRDefault="0041037A">
            <w:pPr>
              <w:pStyle w:val="tablebody"/>
              <w:rPr>
                <w:rFonts w:asciiTheme="minorHAnsi" w:hAnsiTheme="minorHAnsi"/>
              </w:rPr>
            </w:pPr>
            <w:r w:rsidRPr="00B7030B">
              <w:rPr>
                <w:rFonts w:asciiTheme="minorHAnsi" w:hAnsiTheme="minorHAnsi"/>
              </w:rPr>
              <w:t>Jorgensen, 1968</w:t>
            </w:r>
          </w:p>
        </w:tc>
      </w:tr>
      <w:tr w:rsidR="0041037A" w:rsidRPr="00B7030B" w14:paraId="130DF446" w14:textId="77777777">
        <w:tc>
          <w:tcPr>
            <w:tcW w:w="2790" w:type="dxa"/>
            <w:vAlign w:val="center"/>
          </w:tcPr>
          <w:p w14:paraId="5E90F97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Skeletonema</w:t>
            </w:r>
            <w:proofErr w:type="spellEnd"/>
            <w:r w:rsidRPr="00B7030B">
              <w:rPr>
                <w:rFonts w:asciiTheme="minorHAnsi" w:hAnsiTheme="minorHAnsi"/>
                <w:i/>
                <w:iCs/>
              </w:rPr>
              <w:t xml:space="preserve"> </w:t>
            </w:r>
            <w:proofErr w:type="spellStart"/>
            <w:r w:rsidRPr="00B7030B">
              <w:rPr>
                <w:rFonts w:asciiTheme="minorHAnsi" w:hAnsiTheme="minorHAnsi"/>
                <w:i/>
                <w:iCs/>
              </w:rPr>
              <w:t>costatum</w:t>
            </w:r>
            <w:proofErr w:type="spellEnd"/>
          </w:p>
        </w:tc>
        <w:tc>
          <w:tcPr>
            <w:tcW w:w="1080" w:type="dxa"/>
            <w:vAlign w:val="center"/>
          </w:tcPr>
          <w:p w14:paraId="7AC00C58" w14:textId="77777777" w:rsidR="0041037A" w:rsidRPr="00B7030B" w:rsidRDefault="0041037A">
            <w:pPr>
              <w:pStyle w:val="tablebody"/>
              <w:jc w:val="center"/>
              <w:rPr>
                <w:rFonts w:asciiTheme="minorHAnsi" w:hAnsiTheme="minorHAnsi"/>
              </w:rPr>
            </w:pPr>
            <w:r w:rsidRPr="00B7030B">
              <w:rPr>
                <w:rFonts w:asciiTheme="minorHAnsi" w:hAnsiTheme="minorHAnsi"/>
              </w:rPr>
              <w:t>1.52</w:t>
            </w:r>
          </w:p>
        </w:tc>
        <w:tc>
          <w:tcPr>
            <w:tcW w:w="1620" w:type="dxa"/>
            <w:vAlign w:val="center"/>
          </w:tcPr>
          <w:p w14:paraId="34A6874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73A16E36" w14:textId="77777777" w:rsidR="0041037A" w:rsidRPr="00B7030B" w:rsidRDefault="0041037A">
            <w:pPr>
              <w:pStyle w:val="tablebody"/>
              <w:rPr>
                <w:rFonts w:asciiTheme="minorHAnsi" w:hAnsiTheme="minorHAnsi"/>
              </w:rPr>
            </w:pPr>
            <w:proofErr w:type="spellStart"/>
            <w:r w:rsidRPr="00B7030B">
              <w:rPr>
                <w:rFonts w:asciiTheme="minorHAnsi" w:hAnsiTheme="minorHAnsi"/>
              </w:rPr>
              <w:t>Steemann</w:t>
            </w:r>
            <w:proofErr w:type="spellEnd"/>
            <w:r w:rsidRPr="00B7030B">
              <w:rPr>
                <w:rFonts w:asciiTheme="minorHAnsi" w:hAnsiTheme="minorHAnsi"/>
              </w:rPr>
              <w:t>-Nielsen and Jorgensen, 1968</w:t>
            </w:r>
          </w:p>
        </w:tc>
      </w:tr>
      <w:tr w:rsidR="0041037A" w:rsidRPr="00B7030B" w14:paraId="274B8810" w14:textId="77777777">
        <w:tc>
          <w:tcPr>
            <w:tcW w:w="2790" w:type="dxa"/>
            <w:vAlign w:val="center"/>
          </w:tcPr>
          <w:p w14:paraId="1960CF3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Skeletonema</w:t>
            </w:r>
            <w:proofErr w:type="spellEnd"/>
            <w:r w:rsidRPr="00B7030B">
              <w:rPr>
                <w:rFonts w:asciiTheme="minorHAnsi" w:hAnsiTheme="minorHAnsi"/>
                <w:i/>
                <w:iCs/>
              </w:rPr>
              <w:t xml:space="preserve"> </w:t>
            </w:r>
            <w:proofErr w:type="spellStart"/>
            <w:r w:rsidRPr="00B7030B">
              <w:rPr>
                <w:rFonts w:asciiTheme="minorHAnsi" w:hAnsiTheme="minorHAnsi"/>
                <w:i/>
                <w:iCs/>
              </w:rPr>
              <w:t>costatum</w:t>
            </w:r>
            <w:proofErr w:type="spellEnd"/>
          </w:p>
        </w:tc>
        <w:tc>
          <w:tcPr>
            <w:tcW w:w="1080" w:type="dxa"/>
            <w:vAlign w:val="center"/>
          </w:tcPr>
          <w:p w14:paraId="31FA23C8" w14:textId="77777777" w:rsidR="0041037A" w:rsidRPr="00B7030B" w:rsidRDefault="0041037A">
            <w:pPr>
              <w:pStyle w:val="tablebody"/>
              <w:jc w:val="center"/>
              <w:rPr>
                <w:rFonts w:asciiTheme="minorHAnsi" w:hAnsiTheme="minorHAnsi"/>
              </w:rPr>
            </w:pPr>
            <w:r w:rsidRPr="00B7030B">
              <w:rPr>
                <w:rFonts w:asciiTheme="minorHAnsi" w:hAnsiTheme="minorHAnsi"/>
              </w:rPr>
              <w:t>1.23</w:t>
            </w:r>
          </w:p>
        </w:tc>
        <w:tc>
          <w:tcPr>
            <w:tcW w:w="1620" w:type="dxa"/>
            <w:vAlign w:val="center"/>
          </w:tcPr>
          <w:p w14:paraId="643B8F56"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5BF6D4B8"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678755D3" w14:textId="77777777">
        <w:tc>
          <w:tcPr>
            <w:tcW w:w="2790" w:type="dxa"/>
            <w:vAlign w:val="center"/>
          </w:tcPr>
          <w:p w14:paraId="17AF92E6" w14:textId="77777777" w:rsidR="0041037A" w:rsidRPr="00B7030B" w:rsidRDefault="0041037A">
            <w:pPr>
              <w:pStyle w:val="tablebody"/>
              <w:rPr>
                <w:rFonts w:asciiTheme="minorHAnsi" w:hAnsiTheme="minorHAnsi"/>
              </w:rPr>
            </w:pPr>
            <w:r w:rsidRPr="00B7030B">
              <w:rPr>
                <w:rFonts w:asciiTheme="minorHAnsi" w:hAnsiTheme="minorHAnsi"/>
                <w:i/>
                <w:iCs/>
              </w:rPr>
              <w:t>Synedra</w:t>
            </w:r>
            <w:r w:rsidRPr="00B7030B">
              <w:rPr>
                <w:rFonts w:asciiTheme="minorHAnsi" w:hAnsiTheme="minorHAnsi"/>
              </w:rPr>
              <w:t xml:space="preserve"> sp.</w:t>
            </w:r>
          </w:p>
        </w:tc>
        <w:tc>
          <w:tcPr>
            <w:tcW w:w="1080" w:type="dxa"/>
            <w:vAlign w:val="center"/>
          </w:tcPr>
          <w:p w14:paraId="45A3472A"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1620" w:type="dxa"/>
            <w:vAlign w:val="center"/>
          </w:tcPr>
          <w:p w14:paraId="23EDE649" w14:textId="77777777" w:rsidR="0041037A" w:rsidRPr="00B7030B" w:rsidRDefault="0041037A">
            <w:pPr>
              <w:pStyle w:val="tablebody"/>
              <w:jc w:val="center"/>
              <w:rPr>
                <w:rFonts w:asciiTheme="minorHAnsi" w:hAnsiTheme="minorHAnsi"/>
              </w:rPr>
            </w:pPr>
            <w:r w:rsidRPr="00B7030B">
              <w:rPr>
                <w:rFonts w:asciiTheme="minorHAnsi" w:hAnsiTheme="minorHAnsi"/>
              </w:rPr>
              <w:t>11</w:t>
            </w:r>
          </w:p>
        </w:tc>
        <w:tc>
          <w:tcPr>
            <w:tcW w:w="3150" w:type="dxa"/>
            <w:vAlign w:val="center"/>
          </w:tcPr>
          <w:p w14:paraId="78A831B1"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1964</w:t>
            </w:r>
          </w:p>
        </w:tc>
      </w:tr>
      <w:tr w:rsidR="0041037A" w:rsidRPr="00B7030B" w14:paraId="6B48C844" w14:textId="77777777">
        <w:tc>
          <w:tcPr>
            <w:tcW w:w="2790" w:type="dxa"/>
            <w:vAlign w:val="center"/>
          </w:tcPr>
          <w:p w14:paraId="4DF469A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Thalassiosira</w:t>
            </w:r>
            <w:proofErr w:type="spellEnd"/>
            <w:r w:rsidRPr="00B7030B">
              <w:rPr>
                <w:rFonts w:asciiTheme="minorHAnsi" w:hAnsiTheme="minorHAnsi"/>
                <w:i/>
                <w:iCs/>
              </w:rPr>
              <w:t xml:space="preserve"> </w:t>
            </w:r>
            <w:proofErr w:type="spellStart"/>
            <w:r w:rsidRPr="00B7030B">
              <w:rPr>
                <w:rFonts w:asciiTheme="minorHAnsi" w:hAnsiTheme="minorHAnsi"/>
                <w:i/>
                <w:iCs/>
              </w:rPr>
              <w:t>nordenskioldii</w:t>
            </w:r>
            <w:proofErr w:type="spellEnd"/>
          </w:p>
        </w:tc>
        <w:tc>
          <w:tcPr>
            <w:tcW w:w="1080" w:type="dxa"/>
            <w:vAlign w:val="center"/>
          </w:tcPr>
          <w:p w14:paraId="3486EC83" w14:textId="77777777" w:rsidR="0041037A" w:rsidRPr="00B7030B" w:rsidRDefault="0041037A">
            <w:pPr>
              <w:pStyle w:val="tablebody"/>
              <w:jc w:val="center"/>
              <w:rPr>
                <w:rFonts w:asciiTheme="minorHAnsi" w:hAnsiTheme="minorHAnsi"/>
              </w:rPr>
            </w:pPr>
            <w:r w:rsidRPr="00B7030B">
              <w:rPr>
                <w:rFonts w:asciiTheme="minorHAnsi" w:hAnsiTheme="minorHAnsi"/>
              </w:rPr>
              <w:t>0.77</w:t>
            </w:r>
          </w:p>
        </w:tc>
        <w:tc>
          <w:tcPr>
            <w:tcW w:w="1620" w:type="dxa"/>
            <w:vAlign w:val="center"/>
          </w:tcPr>
          <w:p w14:paraId="372C2F30"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3150" w:type="dxa"/>
            <w:vAlign w:val="center"/>
          </w:tcPr>
          <w:p w14:paraId="351B16DC"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2087FE4C" w14:textId="77777777">
        <w:tc>
          <w:tcPr>
            <w:tcW w:w="2790" w:type="dxa"/>
            <w:vAlign w:val="center"/>
          </w:tcPr>
          <w:p w14:paraId="6237CA71" w14:textId="77777777" w:rsidR="0041037A" w:rsidRPr="00B7030B" w:rsidRDefault="0041037A">
            <w:pPr>
              <w:pStyle w:val="tablebody"/>
              <w:rPr>
                <w:rFonts w:asciiTheme="minorHAnsi" w:hAnsiTheme="minorHAnsi"/>
              </w:rPr>
            </w:pPr>
            <w:r w:rsidRPr="00B7030B">
              <w:rPr>
                <w:rFonts w:asciiTheme="minorHAnsi" w:hAnsiTheme="minorHAnsi"/>
              </w:rPr>
              <w:t>Natural diatom community</w:t>
            </w:r>
          </w:p>
        </w:tc>
        <w:tc>
          <w:tcPr>
            <w:tcW w:w="1080" w:type="dxa"/>
            <w:vAlign w:val="center"/>
          </w:tcPr>
          <w:p w14:paraId="115E4711" w14:textId="77777777" w:rsidR="0041037A" w:rsidRPr="00B7030B" w:rsidRDefault="0041037A">
            <w:pPr>
              <w:pStyle w:val="tablebody"/>
              <w:jc w:val="center"/>
              <w:rPr>
                <w:rFonts w:asciiTheme="minorHAnsi" w:hAnsiTheme="minorHAnsi"/>
              </w:rPr>
            </w:pPr>
            <w:r w:rsidRPr="00B7030B">
              <w:rPr>
                <w:rFonts w:asciiTheme="minorHAnsi" w:hAnsiTheme="minorHAnsi"/>
              </w:rPr>
              <w:t>3.1</w:t>
            </w:r>
          </w:p>
        </w:tc>
        <w:tc>
          <w:tcPr>
            <w:tcW w:w="1620" w:type="dxa"/>
            <w:vAlign w:val="center"/>
          </w:tcPr>
          <w:p w14:paraId="68D90DDF"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69F614C7" w14:textId="77777777" w:rsidR="0041037A" w:rsidRPr="00B7030B" w:rsidRDefault="0041037A">
            <w:pPr>
              <w:pStyle w:val="tablebody"/>
              <w:rPr>
                <w:rFonts w:asciiTheme="minorHAnsi" w:hAnsiTheme="minorHAnsi"/>
              </w:rPr>
            </w:pPr>
            <w:proofErr w:type="spellStart"/>
            <w:r w:rsidRPr="00B7030B">
              <w:rPr>
                <w:rFonts w:asciiTheme="minorHAnsi" w:hAnsiTheme="minorHAnsi"/>
              </w:rPr>
              <w:t>Verduin</w:t>
            </w:r>
            <w:proofErr w:type="spellEnd"/>
            <w:r w:rsidRPr="00B7030B">
              <w:rPr>
                <w:rFonts w:asciiTheme="minorHAnsi" w:hAnsiTheme="minorHAnsi"/>
              </w:rPr>
              <w:t>, 1952</w:t>
            </w:r>
          </w:p>
        </w:tc>
      </w:tr>
      <w:tr w:rsidR="0041037A" w:rsidRPr="00B7030B" w14:paraId="7A335EE7" w14:textId="77777777">
        <w:trPr>
          <w:cantSplit/>
        </w:trPr>
        <w:tc>
          <w:tcPr>
            <w:tcW w:w="8640" w:type="dxa"/>
            <w:gridSpan w:val="4"/>
            <w:vAlign w:val="center"/>
          </w:tcPr>
          <w:p w14:paraId="1C336195" w14:textId="77777777" w:rsidR="0041037A" w:rsidRPr="00B7030B" w:rsidRDefault="0041037A">
            <w:pPr>
              <w:pStyle w:val="tablebody"/>
              <w:jc w:val="center"/>
              <w:rPr>
                <w:rFonts w:asciiTheme="minorHAnsi" w:hAnsiTheme="minorHAnsi"/>
                <w:b/>
                <w:bCs/>
                <w:i/>
                <w:iCs/>
              </w:rPr>
            </w:pPr>
            <w:r w:rsidRPr="00B7030B">
              <w:rPr>
                <w:rFonts w:asciiTheme="minorHAnsi" w:hAnsiTheme="minorHAnsi"/>
                <w:b/>
                <w:bCs/>
                <w:i/>
                <w:iCs/>
              </w:rPr>
              <w:t>Greens</w:t>
            </w:r>
          </w:p>
        </w:tc>
      </w:tr>
      <w:tr w:rsidR="0041037A" w:rsidRPr="00B7030B" w14:paraId="691058DD" w14:textId="77777777">
        <w:tc>
          <w:tcPr>
            <w:tcW w:w="2790" w:type="dxa"/>
            <w:vAlign w:val="center"/>
          </w:tcPr>
          <w:p w14:paraId="1FCCB29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Ankistrodesmus</w:t>
            </w:r>
            <w:proofErr w:type="spellEnd"/>
            <w:r w:rsidRPr="00B7030B">
              <w:rPr>
                <w:rFonts w:asciiTheme="minorHAnsi" w:hAnsiTheme="minorHAnsi"/>
                <w:i/>
                <w:iCs/>
              </w:rPr>
              <w:t xml:space="preserve"> </w:t>
            </w:r>
            <w:proofErr w:type="spellStart"/>
            <w:r w:rsidRPr="00B7030B">
              <w:rPr>
                <w:rFonts w:asciiTheme="minorHAnsi" w:hAnsiTheme="minorHAnsi"/>
                <w:i/>
                <w:iCs/>
              </w:rPr>
              <w:t>braunii</w:t>
            </w:r>
            <w:proofErr w:type="spellEnd"/>
          </w:p>
        </w:tc>
        <w:tc>
          <w:tcPr>
            <w:tcW w:w="1080" w:type="dxa"/>
            <w:vAlign w:val="center"/>
          </w:tcPr>
          <w:p w14:paraId="0AEC0946" w14:textId="77777777" w:rsidR="0041037A" w:rsidRPr="00B7030B" w:rsidRDefault="0041037A">
            <w:pPr>
              <w:pStyle w:val="tablebody"/>
              <w:jc w:val="center"/>
              <w:rPr>
                <w:rFonts w:asciiTheme="minorHAnsi" w:hAnsiTheme="minorHAnsi"/>
              </w:rPr>
            </w:pPr>
            <w:r w:rsidRPr="00B7030B">
              <w:rPr>
                <w:rFonts w:asciiTheme="minorHAnsi" w:hAnsiTheme="minorHAnsi"/>
              </w:rPr>
              <w:t>2.33</w:t>
            </w:r>
          </w:p>
        </w:tc>
        <w:tc>
          <w:tcPr>
            <w:tcW w:w="1620" w:type="dxa"/>
            <w:vAlign w:val="center"/>
          </w:tcPr>
          <w:p w14:paraId="1C2C81AC"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27762A5"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3D72D1B" w14:textId="77777777">
        <w:tc>
          <w:tcPr>
            <w:tcW w:w="2790" w:type="dxa"/>
            <w:vAlign w:val="center"/>
          </w:tcPr>
          <w:p w14:paraId="332DF91E"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05BABDC8" w14:textId="77777777" w:rsidR="0041037A" w:rsidRPr="00B7030B" w:rsidRDefault="0041037A">
            <w:pPr>
              <w:pStyle w:val="tablebody"/>
              <w:jc w:val="center"/>
              <w:rPr>
                <w:rFonts w:asciiTheme="minorHAnsi" w:hAnsiTheme="minorHAnsi"/>
              </w:rPr>
            </w:pPr>
            <w:r w:rsidRPr="00B7030B">
              <w:rPr>
                <w:rFonts w:asciiTheme="minorHAnsi" w:hAnsiTheme="minorHAnsi"/>
              </w:rPr>
              <w:t>2.22</w:t>
            </w:r>
          </w:p>
        </w:tc>
        <w:tc>
          <w:tcPr>
            <w:tcW w:w="1620" w:type="dxa"/>
            <w:vAlign w:val="center"/>
          </w:tcPr>
          <w:p w14:paraId="680F58E0" w14:textId="77777777" w:rsidR="0041037A" w:rsidRPr="00B7030B" w:rsidRDefault="0041037A">
            <w:pPr>
              <w:pStyle w:val="tablebody"/>
              <w:jc w:val="center"/>
              <w:rPr>
                <w:rFonts w:asciiTheme="minorHAnsi" w:hAnsiTheme="minorHAnsi"/>
              </w:rPr>
            </w:pPr>
            <w:r w:rsidRPr="00B7030B">
              <w:rPr>
                <w:rFonts w:asciiTheme="minorHAnsi" w:hAnsiTheme="minorHAnsi"/>
              </w:rPr>
              <w:t>28</w:t>
            </w:r>
          </w:p>
        </w:tc>
        <w:tc>
          <w:tcPr>
            <w:tcW w:w="3150" w:type="dxa"/>
            <w:vAlign w:val="center"/>
          </w:tcPr>
          <w:p w14:paraId="2FD1848F" w14:textId="77777777" w:rsidR="0041037A" w:rsidRPr="00B7030B" w:rsidRDefault="0041037A">
            <w:pPr>
              <w:pStyle w:val="tablebody"/>
              <w:rPr>
                <w:rFonts w:asciiTheme="minorHAnsi" w:hAnsiTheme="minorHAnsi"/>
              </w:rPr>
            </w:pPr>
            <w:proofErr w:type="spellStart"/>
            <w:r w:rsidRPr="00B7030B">
              <w:rPr>
                <w:rFonts w:asciiTheme="minorHAnsi" w:hAnsiTheme="minorHAnsi"/>
              </w:rPr>
              <w:t>Shelef</w:t>
            </w:r>
            <w:proofErr w:type="spellEnd"/>
            <w:r w:rsidRPr="00B7030B">
              <w:rPr>
                <w:rFonts w:asciiTheme="minorHAnsi" w:hAnsiTheme="minorHAnsi"/>
              </w:rPr>
              <w:t>, 1968</w:t>
            </w:r>
          </w:p>
        </w:tc>
      </w:tr>
      <w:tr w:rsidR="0041037A" w:rsidRPr="00B7030B" w14:paraId="4A876D5A" w14:textId="77777777">
        <w:tc>
          <w:tcPr>
            <w:tcW w:w="2790" w:type="dxa"/>
            <w:vAlign w:val="center"/>
          </w:tcPr>
          <w:p w14:paraId="40EA1F67"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del w:id="1918" w:author="Honnalore Steissberg" w:date="2021-08-04T16:25:00Z">
              <w:r w:rsidRPr="00B7030B" w:rsidDel="00821E10">
                <w:rPr>
                  <w:rFonts w:asciiTheme="minorHAnsi" w:hAnsiTheme="minorHAnsi"/>
                  <w:i/>
                  <w:iCs/>
                </w:rPr>
                <w:delText xml:space="preserve"> </w:delText>
              </w:r>
            </w:del>
            <w:proofErr w:type="spellStart"/>
            <w:r w:rsidRPr="00B7030B">
              <w:rPr>
                <w:rFonts w:asciiTheme="minorHAnsi" w:hAnsiTheme="minorHAnsi"/>
                <w:i/>
                <w:iCs/>
              </w:rPr>
              <w:t>ellipsoidea</w:t>
            </w:r>
            <w:proofErr w:type="spellEnd"/>
          </w:p>
        </w:tc>
        <w:tc>
          <w:tcPr>
            <w:tcW w:w="1080" w:type="dxa"/>
            <w:vAlign w:val="center"/>
          </w:tcPr>
          <w:p w14:paraId="70C38DE7" w14:textId="77777777" w:rsidR="0041037A" w:rsidRPr="00B7030B" w:rsidRDefault="0041037A">
            <w:pPr>
              <w:pStyle w:val="tablebody"/>
              <w:jc w:val="center"/>
              <w:rPr>
                <w:rFonts w:asciiTheme="minorHAnsi" w:hAnsiTheme="minorHAnsi"/>
              </w:rPr>
            </w:pPr>
            <w:r w:rsidRPr="00B7030B">
              <w:rPr>
                <w:rFonts w:asciiTheme="minorHAnsi" w:hAnsiTheme="minorHAnsi"/>
              </w:rPr>
              <w:t>3.6</w:t>
            </w:r>
          </w:p>
        </w:tc>
        <w:tc>
          <w:tcPr>
            <w:tcW w:w="1620" w:type="dxa"/>
            <w:vAlign w:val="center"/>
          </w:tcPr>
          <w:p w14:paraId="1927CECE"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735804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04B697C" w14:textId="77777777">
        <w:tc>
          <w:tcPr>
            <w:tcW w:w="2790" w:type="dxa"/>
            <w:vAlign w:val="center"/>
          </w:tcPr>
          <w:p w14:paraId="487AE0B3"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luteoviridis</w:t>
            </w:r>
            <w:proofErr w:type="spellEnd"/>
          </w:p>
        </w:tc>
        <w:tc>
          <w:tcPr>
            <w:tcW w:w="1080" w:type="dxa"/>
            <w:vAlign w:val="center"/>
          </w:tcPr>
          <w:p w14:paraId="2D0B060D" w14:textId="77777777" w:rsidR="0041037A" w:rsidRPr="00B7030B" w:rsidRDefault="0041037A">
            <w:pPr>
              <w:pStyle w:val="tablebody"/>
              <w:jc w:val="center"/>
              <w:rPr>
                <w:rFonts w:asciiTheme="minorHAnsi" w:hAnsiTheme="minorHAnsi"/>
              </w:rPr>
            </w:pPr>
            <w:r w:rsidRPr="00B7030B">
              <w:rPr>
                <w:rFonts w:asciiTheme="minorHAnsi" w:hAnsiTheme="minorHAnsi"/>
              </w:rPr>
              <w:t>0.56</w:t>
            </w:r>
          </w:p>
        </w:tc>
        <w:tc>
          <w:tcPr>
            <w:tcW w:w="1620" w:type="dxa"/>
            <w:vAlign w:val="center"/>
          </w:tcPr>
          <w:p w14:paraId="1AF3DE17" w14:textId="77777777" w:rsidR="0041037A" w:rsidRPr="00B7030B" w:rsidRDefault="0041037A">
            <w:pPr>
              <w:pStyle w:val="tablebody"/>
              <w:jc w:val="center"/>
              <w:rPr>
                <w:rFonts w:asciiTheme="minorHAnsi" w:hAnsiTheme="minorHAnsi"/>
              </w:rPr>
            </w:pPr>
            <w:r w:rsidRPr="00B7030B">
              <w:rPr>
                <w:rFonts w:asciiTheme="minorHAnsi" w:hAnsiTheme="minorHAnsi"/>
              </w:rPr>
              <w:t>22.4</w:t>
            </w:r>
          </w:p>
        </w:tc>
        <w:tc>
          <w:tcPr>
            <w:tcW w:w="3150" w:type="dxa"/>
            <w:vAlign w:val="center"/>
          </w:tcPr>
          <w:p w14:paraId="189BE92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7017C70" w14:textId="77777777">
        <w:tc>
          <w:tcPr>
            <w:tcW w:w="2790" w:type="dxa"/>
            <w:vAlign w:val="center"/>
          </w:tcPr>
          <w:p w14:paraId="581A935C"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miniata</w:t>
            </w:r>
            <w:proofErr w:type="spellEnd"/>
          </w:p>
        </w:tc>
        <w:tc>
          <w:tcPr>
            <w:tcW w:w="1080" w:type="dxa"/>
            <w:vAlign w:val="center"/>
          </w:tcPr>
          <w:p w14:paraId="0E941E0C" w14:textId="77777777" w:rsidR="0041037A" w:rsidRPr="00B7030B" w:rsidRDefault="0041037A">
            <w:pPr>
              <w:pStyle w:val="tablebody"/>
              <w:jc w:val="center"/>
              <w:rPr>
                <w:rFonts w:asciiTheme="minorHAnsi" w:hAnsiTheme="minorHAnsi"/>
              </w:rPr>
            </w:pPr>
            <w:r w:rsidRPr="00B7030B">
              <w:rPr>
                <w:rFonts w:asciiTheme="minorHAnsi" w:hAnsiTheme="minorHAnsi"/>
              </w:rPr>
              <w:t>0.87</w:t>
            </w:r>
          </w:p>
        </w:tc>
        <w:tc>
          <w:tcPr>
            <w:tcW w:w="1620" w:type="dxa"/>
            <w:vAlign w:val="center"/>
          </w:tcPr>
          <w:p w14:paraId="63515BDE"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433E459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FE5BB30" w14:textId="77777777">
        <w:tc>
          <w:tcPr>
            <w:tcW w:w="2790" w:type="dxa"/>
            <w:vAlign w:val="center"/>
          </w:tcPr>
          <w:p w14:paraId="1F0FBDD0"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39F1A855" w14:textId="77777777" w:rsidR="0041037A" w:rsidRPr="00B7030B" w:rsidRDefault="0041037A">
            <w:pPr>
              <w:pStyle w:val="tablebody"/>
              <w:jc w:val="center"/>
              <w:rPr>
                <w:rFonts w:asciiTheme="minorHAnsi" w:hAnsiTheme="minorHAnsi"/>
              </w:rPr>
            </w:pPr>
            <w:r w:rsidRPr="00B7030B">
              <w:rPr>
                <w:rFonts w:asciiTheme="minorHAnsi" w:hAnsiTheme="minorHAnsi"/>
              </w:rPr>
              <w:t>2.14</w:t>
            </w:r>
          </w:p>
        </w:tc>
        <w:tc>
          <w:tcPr>
            <w:tcW w:w="1620" w:type="dxa"/>
            <w:vAlign w:val="center"/>
          </w:tcPr>
          <w:p w14:paraId="06D3A192"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FEA0599"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363B7CF3" w14:textId="77777777">
        <w:tc>
          <w:tcPr>
            <w:tcW w:w="2790" w:type="dxa"/>
            <w:vAlign w:val="center"/>
          </w:tcPr>
          <w:p w14:paraId="3B4AFCF9"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46D7C2CF" w14:textId="77777777" w:rsidR="0041037A" w:rsidRPr="00B7030B" w:rsidRDefault="0041037A">
            <w:pPr>
              <w:pStyle w:val="tablebody"/>
              <w:jc w:val="center"/>
              <w:rPr>
                <w:rFonts w:asciiTheme="minorHAnsi" w:hAnsiTheme="minorHAnsi"/>
              </w:rPr>
            </w:pPr>
            <w:r w:rsidRPr="00B7030B">
              <w:rPr>
                <w:rFonts w:asciiTheme="minorHAnsi" w:hAnsiTheme="minorHAnsi"/>
              </w:rPr>
              <w:t>1.95</w:t>
            </w:r>
          </w:p>
        </w:tc>
        <w:tc>
          <w:tcPr>
            <w:tcW w:w="1620" w:type="dxa"/>
            <w:vAlign w:val="center"/>
          </w:tcPr>
          <w:p w14:paraId="5E595DAF" w14:textId="77777777" w:rsidR="0041037A" w:rsidRPr="00B7030B" w:rsidRDefault="0041037A">
            <w:pPr>
              <w:pStyle w:val="tablebody"/>
              <w:jc w:val="center"/>
              <w:rPr>
                <w:rFonts w:asciiTheme="minorHAnsi" w:hAnsiTheme="minorHAnsi"/>
              </w:rPr>
            </w:pPr>
            <w:r w:rsidRPr="00B7030B">
              <w:rPr>
                <w:rFonts w:asciiTheme="minorHAnsi" w:hAnsiTheme="minorHAnsi"/>
              </w:rPr>
              <w:t>25.5</w:t>
            </w:r>
          </w:p>
        </w:tc>
        <w:tc>
          <w:tcPr>
            <w:tcW w:w="3150" w:type="dxa"/>
            <w:vAlign w:val="center"/>
          </w:tcPr>
          <w:p w14:paraId="256BDE4A" w14:textId="77777777" w:rsidR="0041037A" w:rsidRPr="00B7030B" w:rsidRDefault="0041037A">
            <w:pPr>
              <w:pStyle w:val="tablebody"/>
              <w:rPr>
                <w:rFonts w:asciiTheme="minorHAnsi" w:hAnsiTheme="minorHAnsi"/>
              </w:rPr>
            </w:pPr>
            <w:r w:rsidRPr="00B7030B">
              <w:rPr>
                <w:rFonts w:asciiTheme="minorHAnsi" w:hAnsiTheme="minorHAnsi"/>
              </w:rPr>
              <w:t>Sorokin and Meyers, 1953</w:t>
            </w:r>
          </w:p>
        </w:tc>
      </w:tr>
      <w:tr w:rsidR="0041037A" w:rsidRPr="00B7030B" w14:paraId="768A7288" w14:textId="77777777">
        <w:tc>
          <w:tcPr>
            <w:tcW w:w="2790" w:type="dxa"/>
            <w:vAlign w:val="center"/>
          </w:tcPr>
          <w:p w14:paraId="2335355E"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4B4D2EBD" w14:textId="77777777" w:rsidR="0041037A" w:rsidRPr="00B7030B" w:rsidRDefault="0041037A">
            <w:pPr>
              <w:pStyle w:val="tablebody"/>
              <w:jc w:val="center"/>
              <w:rPr>
                <w:rFonts w:asciiTheme="minorHAnsi" w:hAnsiTheme="minorHAnsi"/>
              </w:rPr>
            </w:pPr>
            <w:r w:rsidRPr="00B7030B">
              <w:rPr>
                <w:rFonts w:asciiTheme="minorHAnsi" w:hAnsiTheme="minorHAnsi"/>
              </w:rPr>
              <w:t>9.00</w:t>
            </w:r>
          </w:p>
        </w:tc>
        <w:tc>
          <w:tcPr>
            <w:tcW w:w="1620" w:type="dxa"/>
            <w:vAlign w:val="center"/>
          </w:tcPr>
          <w:p w14:paraId="6B06EF76" w14:textId="77777777" w:rsidR="0041037A" w:rsidRPr="00B7030B" w:rsidRDefault="0041037A">
            <w:pPr>
              <w:pStyle w:val="tablebody"/>
              <w:jc w:val="center"/>
              <w:rPr>
                <w:rFonts w:asciiTheme="minorHAnsi" w:hAnsiTheme="minorHAnsi"/>
              </w:rPr>
            </w:pPr>
            <w:r w:rsidRPr="00B7030B">
              <w:rPr>
                <w:rFonts w:asciiTheme="minorHAnsi" w:hAnsiTheme="minorHAnsi"/>
              </w:rPr>
              <w:t>39</w:t>
            </w:r>
          </w:p>
        </w:tc>
        <w:tc>
          <w:tcPr>
            <w:tcW w:w="3150" w:type="dxa"/>
            <w:vAlign w:val="center"/>
          </w:tcPr>
          <w:p w14:paraId="041D63CD"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09FD00EB" w14:textId="77777777">
        <w:tc>
          <w:tcPr>
            <w:tcW w:w="2790" w:type="dxa"/>
            <w:vAlign w:val="center"/>
          </w:tcPr>
          <w:p w14:paraId="3858BB0D"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3F0CAE13" w14:textId="77777777" w:rsidR="0041037A" w:rsidRPr="00B7030B" w:rsidRDefault="0041037A">
            <w:pPr>
              <w:pStyle w:val="tablebody"/>
              <w:jc w:val="center"/>
              <w:rPr>
                <w:rFonts w:asciiTheme="minorHAnsi" w:hAnsiTheme="minorHAnsi"/>
              </w:rPr>
            </w:pPr>
            <w:r w:rsidRPr="00B7030B">
              <w:rPr>
                <w:rFonts w:asciiTheme="minorHAnsi" w:hAnsiTheme="minorHAnsi"/>
              </w:rPr>
              <w:t>9.2</w:t>
            </w:r>
          </w:p>
        </w:tc>
        <w:tc>
          <w:tcPr>
            <w:tcW w:w="1620" w:type="dxa"/>
            <w:vAlign w:val="center"/>
          </w:tcPr>
          <w:p w14:paraId="647EEC43" w14:textId="77777777" w:rsidR="0041037A" w:rsidRPr="00B7030B" w:rsidRDefault="0041037A">
            <w:pPr>
              <w:pStyle w:val="tablebody"/>
              <w:jc w:val="center"/>
              <w:rPr>
                <w:rFonts w:asciiTheme="minorHAnsi" w:hAnsiTheme="minorHAnsi"/>
              </w:rPr>
            </w:pPr>
            <w:r w:rsidRPr="00B7030B">
              <w:rPr>
                <w:rFonts w:asciiTheme="minorHAnsi" w:hAnsiTheme="minorHAnsi"/>
              </w:rPr>
              <w:t>39</w:t>
            </w:r>
          </w:p>
        </w:tc>
        <w:tc>
          <w:tcPr>
            <w:tcW w:w="3150" w:type="dxa"/>
            <w:vAlign w:val="center"/>
          </w:tcPr>
          <w:p w14:paraId="743AAC9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570CA660" w14:textId="77777777">
        <w:tc>
          <w:tcPr>
            <w:tcW w:w="2790" w:type="dxa"/>
            <w:vAlign w:val="center"/>
          </w:tcPr>
          <w:p w14:paraId="4A18F0D7"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seccharophilia</w:t>
            </w:r>
            <w:proofErr w:type="spellEnd"/>
          </w:p>
        </w:tc>
        <w:tc>
          <w:tcPr>
            <w:tcW w:w="1080" w:type="dxa"/>
            <w:vAlign w:val="center"/>
          </w:tcPr>
          <w:p w14:paraId="39DC4E29"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1620" w:type="dxa"/>
            <w:vAlign w:val="center"/>
          </w:tcPr>
          <w:p w14:paraId="53AF3D81"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04D76A1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77CBEAA" w14:textId="77777777">
        <w:tc>
          <w:tcPr>
            <w:tcW w:w="2790" w:type="dxa"/>
            <w:vAlign w:val="center"/>
          </w:tcPr>
          <w:p w14:paraId="1B57A46B"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variegata</w:t>
            </w:r>
            <w:proofErr w:type="spellEnd"/>
          </w:p>
        </w:tc>
        <w:tc>
          <w:tcPr>
            <w:tcW w:w="1080" w:type="dxa"/>
            <w:vAlign w:val="center"/>
          </w:tcPr>
          <w:p w14:paraId="0C4B53CC" w14:textId="77777777" w:rsidR="0041037A" w:rsidRPr="00B7030B" w:rsidRDefault="0041037A">
            <w:pPr>
              <w:pStyle w:val="tablebody"/>
              <w:jc w:val="center"/>
              <w:rPr>
                <w:rFonts w:asciiTheme="minorHAnsi" w:hAnsiTheme="minorHAnsi"/>
              </w:rPr>
            </w:pPr>
            <w:r w:rsidRPr="00B7030B">
              <w:rPr>
                <w:rFonts w:asciiTheme="minorHAnsi" w:hAnsiTheme="minorHAnsi"/>
              </w:rPr>
              <w:t>0.86</w:t>
            </w:r>
          </w:p>
        </w:tc>
        <w:tc>
          <w:tcPr>
            <w:tcW w:w="1620" w:type="dxa"/>
            <w:vAlign w:val="center"/>
          </w:tcPr>
          <w:p w14:paraId="40DA720E"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17565EB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BD5AF19" w14:textId="77777777">
        <w:tc>
          <w:tcPr>
            <w:tcW w:w="2790" w:type="dxa"/>
            <w:vAlign w:val="center"/>
          </w:tcPr>
          <w:p w14:paraId="37AB6955" w14:textId="77777777" w:rsidR="0041037A" w:rsidRPr="00B7030B" w:rsidRDefault="0041037A">
            <w:pPr>
              <w:pStyle w:val="tablebody"/>
              <w:rPr>
                <w:rFonts w:asciiTheme="minorHAnsi" w:hAnsiTheme="minorHAnsi"/>
                <w:i/>
                <w:iCs/>
              </w:rPr>
            </w:pPr>
            <w:r w:rsidRPr="00B7030B">
              <w:rPr>
                <w:rFonts w:asciiTheme="minorHAnsi" w:hAnsiTheme="minorHAnsi"/>
                <w:i/>
                <w:iCs/>
              </w:rPr>
              <w:t>Chlorella vulgaris</w:t>
            </w:r>
          </w:p>
        </w:tc>
        <w:tc>
          <w:tcPr>
            <w:tcW w:w="1080" w:type="dxa"/>
            <w:vAlign w:val="center"/>
          </w:tcPr>
          <w:p w14:paraId="45F4B918" w14:textId="77777777" w:rsidR="0041037A" w:rsidRPr="00B7030B" w:rsidRDefault="0041037A">
            <w:pPr>
              <w:pStyle w:val="tablebody"/>
              <w:jc w:val="center"/>
              <w:rPr>
                <w:rFonts w:asciiTheme="minorHAnsi" w:hAnsiTheme="minorHAnsi"/>
              </w:rPr>
            </w:pPr>
            <w:r w:rsidRPr="00B7030B">
              <w:rPr>
                <w:rFonts w:asciiTheme="minorHAnsi" w:hAnsiTheme="minorHAnsi"/>
              </w:rPr>
              <w:t>2.9</w:t>
            </w:r>
          </w:p>
        </w:tc>
        <w:tc>
          <w:tcPr>
            <w:tcW w:w="1620" w:type="dxa"/>
            <w:vAlign w:val="center"/>
          </w:tcPr>
          <w:p w14:paraId="586DB80A"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043A4E2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19CA839" w14:textId="77777777">
        <w:tc>
          <w:tcPr>
            <w:tcW w:w="2790" w:type="dxa"/>
            <w:vAlign w:val="center"/>
          </w:tcPr>
          <w:p w14:paraId="5FAB2600" w14:textId="77777777" w:rsidR="0041037A" w:rsidRPr="00B7030B" w:rsidRDefault="0041037A">
            <w:pPr>
              <w:pStyle w:val="tablebody"/>
              <w:rPr>
                <w:rFonts w:asciiTheme="minorHAnsi" w:hAnsiTheme="minorHAnsi"/>
                <w:i/>
                <w:iCs/>
              </w:rPr>
            </w:pPr>
            <w:r w:rsidRPr="00B7030B">
              <w:rPr>
                <w:rFonts w:asciiTheme="minorHAnsi" w:hAnsiTheme="minorHAnsi"/>
                <w:i/>
                <w:iCs/>
              </w:rPr>
              <w:t>Chlorella vulgaris</w:t>
            </w:r>
          </w:p>
        </w:tc>
        <w:tc>
          <w:tcPr>
            <w:tcW w:w="1080" w:type="dxa"/>
            <w:vAlign w:val="center"/>
          </w:tcPr>
          <w:p w14:paraId="43DDB8A0" w14:textId="77777777" w:rsidR="0041037A" w:rsidRPr="00B7030B" w:rsidRDefault="0041037A">
            <w:pPr>
              <w:pStyle w:val="tablebody"/>
              <w:jc w:val="center"/>
              <w:rPr>
                <w:rFonts w:asciiTheme="minorHAnsi" w:hAnsiTheme="minorHAnsi"/>
              </w:rPr>
            </w:pPr>
            <w:r w:rsidRPr="00B7030B">
              <w:rPr>
                <w:rFonts w:asciiTheme="minorHAnsi" w:hAnsiTheme="minorHAnsi"/>
              </w:rPr>
              <w:t>1.59</w:t>
            </w:r>
          </w:p>
        </w:tc>
        <w:tc>
          <w:tcPr>
            <w:tcW w:w="1620" w:type="dxa"/>
            <w:vAlign w:val="center"/>
          </w:tcPr>
          <w:p w14:paraId="2C0097CF"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2DCCB731" w14:textId="77777777" w:rsidR="0041037A" w:rsidRPr="00B7030B" w:rsidRDefault="0041037A">
            <w:pPr>
              <w:pStyle w:val="tablebody"/>
              <w:rPr>
                <w:rFonts w:asciiTheme="minorHAnsi" w:hAnsiTheme="minorHAnsi"/>
              </w:rPr>
            </w:pPr>
            <w:r w:rsidRPr="00B7030B">
              <w:rPr>
                <w:rFonts w:asciiTheme="minorHAnsi" w:hAnsiTheme="minorHAnsi"/>
              </w:rPr>
              <w:t xml:space="preserve">Goldman and </w:t>
            </w:r>
            <w:proofErr w:type="spellStart"/>
            <w:r w:rsidRPr="00B7030B">
              <w:rPr>
                <w:rFonts w:asciiTheme="minorHAnsi" w:hAnsiTheme="minorHAnsi"/>
              </w:rPr>
              <w:t>Grahan</w:t>
            </w:r>
            <w:proofErr w:type="spellEnd"/>
            <w:r w:rsidRPr="00B7030B">
              <w:rPr>
                <w:rFonts w:asciiTheme="minorHAnsi" w:hAnsiTheme="minorHAnsi"/>
              </w:rPr>
              <w:t>, 1981</w:t>
            </w:r>
          </w:p>
        </w:tc>
      </w:tr>
      <w:tr w:rsidR="0041037A" w:rsidRPr="00B7030B" w14:paraId="5619AD39" w14:textId="77777777">
        <w:tc>
          <w:tcPr>
            <w:tcW w:w="2790" w:type="dxa"/>
            <w:vAlign w:val="center"/>
          </w:tcPr>
          <w:p w14:paraId="11EE48E2"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Dunaliella</w:t>
            </w:r>
            <w:proofErr w:type="spellEnd"/>
            <w:r w:rsidRPr="00B7030B">
              <w:rPr>
                <w:rFonts w:asciiTheme="minorHAnsi" w:hAnsiTheme="minorHAnsi"/>
                <w:i/>
                <w:iCs/>
              </w:rPr>
              <w:t xml:space="preserve"> </w:t>
            </w:r>
            <w:proofErr w:type="spellStart"/>
            <w:r w:rsidRPr="00B7030B">
              <w:rPr>
                <w:rFonts w:asciiTheme="minorHAnsi" w:hAnsiTheme="minorHAnsi"/>
                <w:i/>
                <w:iCs/>
              </w:rPr>
              <w:t>tertiolecta</w:t>
            </w:r>
            <w:proofErr w:type="spellEnd"/>
            <w:r w:rsidRPr="00B7030B">
              <w:rPr>
                <w:rFonts w:asciiTheme="minorHAnsi" w:hAnsiTheme="minorHAnsi"/>
                <w:i/>
                <w:iCs/>
              </w:rPr>
              <w:t xml:space="preserve"> </w:t>
            </w:r>
          </w:p>
        </w:tc>
        <w:tc>
          <w:tcPr>
            <w:tcW w:w="1080" w:type="dxa"/>
            <w:vAlign w:val="center"/>
          </w:tcPr>
          <w:p w14:paraId="7D6EC616"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1620" w:type="dxa"/>
            <w:vAlign w:val="center"/>
          </w:tcPr>
          <w:p w14:paraId="1DB23ED8" w14:textId="77777777" w:rsidR="0041037A" w:rsidRPr="00B7030B" w:rsidRDefault="0041037A">
            <w:pPr>
              <w:pStyle w:val="tablebody"/>
              <w:jc w:val="center"/>
              <w:rPr>
                <w:rFonts w:asciiTheme="minorHAnsi" w:hAnsiTheme="minorHAnsi"/>
              </w:rPr>
            </w:pPr>
            <w:r w:rsidRPr="00B7030B">
              <w:rPr>
                <w:rFonts w:asciiTheme="minorHAnsi" w:hAnsiTheme="minorHAnsi"/>
              </w:rPr>
              <w:t>16</w:t>
            </w:r>
          </w:p>
        </w:tc>
        <w:tc>
          <w:tcPr>
            <w:tcW w:w="3150" w:type="dxa"/>
            <w:vAlign w:val="center"/>
          </w:tcPr>
          <w:p w14:paraId="5A2199E4"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0D6502E6" w14:textId="77777777">
        <w:tc>
          <w:tcPr>
            <w:tcW w:w="2790" w:type="dxa"/>
            <w:vAlign w:val="center"/>
          </w:tcPr>
          <w:p w14:paraId="3217450A"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Dunaliella</w:t>
            </w:r>
            <w:proofErr w:type="spellEnd"/>
            <w:r w:rsidRPr="00B7030B">
              <w:rPr>
                <w:rFonts w:asciiTheme="minorHAnsi" w:hAnsiTheme="minorHAnsi"/>
                <w:i/>
                <w:iCs/>
              </w:rPr>
              <w:t xml:space="preserve"> </w:t>
            </w:r>
            <w:proofErr w:type="spellStart"/>
            <w:r w:rsidRPr="00B7030B">
              <w:rPr>
                <w:rFonts w:asciiTheme="minorHAnsi" w:hAnsiTheme="minorHAnsi"/>
                <w:i/>
                <w:iCs/>
              </w:rPr>
              <w:t>tertiolecta</w:t>
            </w:r>
            <w:proofErr w:type="spellEnd"/>
            <w:r w:rsidRPr="00B7030B">
              <w:rPr>
                <w:rFonts w:asciiTheme="minorHAnsi" w:hAnsiTheme="minorHAnsi"/>
                <w:i/>
                <w:iCs/>
              </w:rPr>
              <w:t xml:space="preserve"> </w:t>
            </w:r>
          </w:p>
        </w:tc>
        <w:tc>
          <w:tcPr>
            <w:tcW w:w="1080" w:type="dxa"/>
            <w:vAlign w:val="center"/>
          </w:tcPr>
          <w:p w14:paraId="41C06899" w14:textId="77777777" w:rsidR="0041037A" w:rsidRPr="00B7030B" w:rsidRDefault="0041037A">
            <w:pPr>
              <w:pStyle w:val="tablebody"/>
              <w:jc w:val="center"/>
              <w:rPr>
                <w:rFonts w:asciiTheme="minorHAnsi" w:hAnsiTheme="minorHAnsi"/>
              </w:rPr>
            </w:pPr>
            <w:r w:rsidRPr="00B7030B">
              <w:rPr>
                <w:rFonts w:asciiTheme="minorHAnsi" w:hAnsiTheme="minorHAnsi"/>
              </w:rPr>
              <w:t>0.77</w:t>
            </w:r>
          </w:p>
        </w:tc>
        <w:tc>
          <w:tcPr>
            <w:tcW w:w="1620" w:type="dxa"/>
            <w:vAlign w:val="center"/>
          </w:tcPr>
          <w:p w14:paraId="0D7998DE" w14:textId="77777777" w:rsidR="0041037A" w:rsidRPr="00B7030B" w:rsidRDefault="0041037A">
            <w:pPr>
              <w:pStyle w:val="tablebody"/>
              <w:jc w:val="center"/>
              <w:rPr>
                <w:rFonts w:asciiTheme="minorHAnsi" w:hAnsiTheme="minorHAnsi"/>
              </w:rPr>
            </w:pPr>
            <w:r w:rsidRPr="00B7030B">
              <w:rPr>
                <w:rFonts w:asciiTheme="minorHAnsi" w:hAnsiTheme="minorHAnsi"/>
              </w:rPr>
              <w:t>36</w:t>
            </w:r>
          </w:p>
        </w:tc>
        <w:tc>
          <w:tcPr>
            <w:tcW w:w="3150" w:type="dxa"/>
            <w:vAlign w:val="center"/>
          </w:tcPr>
          <w:p w14:paraId="0CEA239D"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5A28CB77" w14:textId="77777777">
        <w:tc>
          <w:tcPr>
            <w:tcW w:w="2790" w:type="dxa"/>
            <w:vAlign w:val="center"/>
          </w:tcPr>
          <w:p w14:paraId="772CE24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Haematococcus</w:t>
            </w:r>
            <w:proofErr w:type="spellEnd"/>
            <w:r w:rsidRPr="00B7030B">
              <w:rPr>
                <w:rFonts w:asciiTheme="minorHAnsi" w:hAnsiTheme="minorHAnsi"/>
                <w:i/>
                <w:iCs/>
              </w:rPr>
              <w:t xml:space="preserve"> </w:t>
            </w:r>
            <w:proofErr w:type="spellStart"/>
            <w:r w:rsidRPr="00B7030B">
              <w:rPr>
                <w:rFonts w:asciiTheme="minorHAnsi" w:hAnsiTheme="minorHAnsi"/>
                <w:i/>
                <w:iCs/>
              </w:rPr>
              <w:t>pluvialis</w:t>
            </w:r>
            <w:proofErr w:type="spellEnd"/>
          </w:p>
        </w:tc>
        <w:tc>
          <w:tcPr>
            <w:tcW w:w="1080" w:type="dxa"/>
            <w:vAlign w:val="center"/>
          </w:tcPr>
          <w:p w14:paraId="0FF0DA5E"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1620" w:type="dxa"/>
            <w:vAlign w:val="center"/>
          </w:tcPr>
          <w:p w14:paraId="25F5FA47" w14:textId="77777777" w:rsidR="0041037A" w:rsidRPr="00B7030B" w:rsidRDefault="0041037A">
            <w:pPr>
              <w:pStyle w:val="tablebody"/>
              <w:jc w:val="center"/>
              <w:rPr>
                <w:rFonts w:asciiTheme="minorHAnsi" w:hAnsiTheme="minorHAnsi"/>
              </w:rPr>
            </w:pPr>
            <w:r w:rsidRPr="00B7030B">
              <w:rPr>
                <w:rFonts w:asciiTheme="minorHAnsi" w:hAnsiTheme="minorHAnsi"/>
              </w:rPr>
              <w:t>23</w:t>
            </w:r>
          </w:p>
        </w:tc>
        <w:tc>
          <w:tcPr>
            <w:tcW w:w="3150" w:type="dxa"/>
            <w:vAlign w:val="center"/>
          </w:tcPr>
          <w:p w14:paraId="688F3D1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08AA08EB" w14:textId="77777777">
        <w:tc>
          <w:tcPr>
            <w:tcW w:w="2790" w:type="dxa"/>
            <w:vAlign w:val="center"/>
          </w:tcPr>
          <w:p w14:paraId="6A128213"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Nanochloris</w:t>
            </w:r>
            <w:proofErr w:type="spellEnd"/>
            <w:r w:rsidRPr="00B7030B">
              <w:rPr>
                <w:rFonts w:asciiTheme="minorHAnsi" w:hAnsiTheme="minorHAnsi"/>
                <w:i/>
                <w:iCs/>
              </w:rPr>
              <w:t xml:space="preserve"> </w:t>
            </w:r>
            <w:proofErr w:type="spellStart"/>
            <w:r w:rsidRPr="00B7030B">
              <w:rPr>
                <w:rFonts w:asciiTheme="minorHAnsi" w:hAnsiTheme="minorHAnsi"/>
                <w:i/>
                <w:iCs/>
              </w:rPr>
              <w:t>atomus</w:t>
            </w:r>
            <w:proofErr w:type="spellEnd"/>
          </w:p>
        </w:tc>
        <w:tc>
          <w:tcPr>
            <w:tcW w:w="1080" w:type="dxa"/>
            <w:vAlign w:val="center"/>
          </w:tcPr>
          <w:p w14:paraId="6314F7AE"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1620" w:type="dxa"/>
            <w:vAlign w:val="center"/>
          </w:tcPr>
          <w:p w14:paraId="366EB3D1"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4FF51817"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AFD068D" w14:textId="77777777">
        <w:tc>
          <w:tcPr>
            <w:tcW w:w="2790" w:type="dxa"/>
            <w:vAlign w:val="center"/>
          </w:tcPr>
          <w:p w14:paraId="7E24DBAF"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Platymonas</w:t>
            </w:r>
            <w:proofErr w:type="spellEnd"/>
            <w:r w:rsidRPr="00B7030B">
              <w:rPr>
                <w:rFonts w:asciiTheme="minorHAnsi" w:hAnsiTheme="minorHAnsi"/>
                <w:i/>
                <w:iCs/>
              </w:rPr>
              <w:t xml:space="preserve"> </w:t>
            </w:r>
            <w:proofErr w:type="spellStart"/>
            <w:r w:rsidRPr="00B7030B">
              <w:rPr>
                <w:rFonts w:asciiTheme="minorHAnsi" w:hAnsiTheme="minorHAnsi"/>
                <w:i/>
                <w:iCs/>
              </w:rPr>
              <w:t>subcordiformia</w:t>
            </w:r>
            <w:proofErr w:type="spellEnd"/>
          </w:p>
        </w:tc>
        <w:tc>
          <w:tcPr>
            <w:tcW w:w="1080" w:type="dxa"/>
            <w:vAlign w:val="center"/>
          </w:tcPr>
          <w:p w14:paraId="670CD13E"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71C41D59" w14:textId="77777777" w:rsidR="0041037A" w:rsidRPr="00B7030B" w:rsidRDefault="0041037A">
            <w:pPr>
              <w:pStyle w:val="tablebody"/>
              <w:jc w:val="center"/>
              <w:rPr>
                <w:rFonts w:asciiTheme="minorHAnsi" w:hAnsiTheme="minorHAnsi"/>
              </w:rPr>
            </w:pPr>
            <w:r w:rsidRPr="00B7030B">
              <w:rPr>
                <w:rFonts w:asciiTheme="minorHAnsi" w:hAnsiTheme="minorHAnsi"/>
              </w:rPr>
              <w:t>16</w:t>
            </w:r>
          </w:p>
        </w:tc>
        <w:tc>
          <w:tcPr>
            <w:tcW w:w="3150" w:type="dxa"/>
            <w:vAlign w:val="center"/>
          </w:tcPr>
          <w:p w14:paraId="0BA6D9C5"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CC3304F" w14:textId="77777777">
        <w:tc>
          <w:tcPr>
            <w:tcW w:w="2790" w:type="dxa"/>
            <w:vAlign w:val="center"/>
          </w:tcPr>
          <w:p w14:paraId="77F11A99" w14:textId="77777777" w:rsidR="0041037A" w:rsidRPr="00B7030B" w:rsidRDefault="0041037A">
            <w:pPr>
              <w:pStyle w:val="tablebody"/>
              <w:rPr>
                <w:rFonts w:asciiTheme="minorHAnsi" w:hAnsiTheme="minorHAnsi"/>
              </w:rPr>
            </w:pPr>
            <w:r w:rsidRPr="00B7030B">
              <w:rPr>
                <w:rFonts w:asciiTheme="minorHAnsi" w:hAnsiTheme="minorHAnsi"/>
                <w:i/>
                <w:iCs/>
              </w:rPr>
              <w:t xml:space="preserve">Scenedesmus </w:t>
            </w:r>
            <w:r w:rsidRPr="00B7030B">
              <w:rPr>
                <w:rFonts w:asciiTheme="minorHAnsi" w:hAnsiTheme="minorHAnsi"/>
              </w:rPr>
              <w:t>sp.</w:t>
            </w:r>
          </w:p>
        </w:tc>
        <w:tc>
          <w:tcPr>
            <w:tcW w:w="1080" w:type="dxa"/>
            <w:vAlign w:val="center"/>
          </w:tcPr>
          <w:p w14:paraId="77965571" w14:textId="77777777" w:rsidR="0041037A" w:rsidRPr="00B7030B" w:rsidRDefault="0041037A">
            <w:pPr>
              <w:pStyle w:val="tablebody"/>
              <w:jc w:val="center"/>
              <w:rPr>
                <w:rFonts w:asciiTheme="minorHAnsi" w:hAnsiTheme="minorHAnsi"/>
              </w:rPr>
            </w:pPr>
            <w:r w:rsidRPr="00B7030B">
              <w:rPr>
                <w:rFonts w:asciiTheme="minorHAnsi" w:hAnsiTheme="minorHAnsi"/>
              </w:rPr>
              <w:t>1.34</w:t>
            </w:r>
          </w:p>
        </w:tc>
        <w:tc>
          <w:tcPr>
            <w:tcW w:w="1620" w:type="dxa"/>
            <w:vAlign w:val="center"/>
          </w:tcPr>
          <w:p w14:paraId="5D58C59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31A1F1BA" w14:textId="77777777" w:rsidR="0041037A" w:rsidRPr="00B7030B" w:rsidRDefault="0041037A">
            <w:pPr>
              <w:pStyle w:val="tablebody"/>
              <w:rPr>
                <w:rFonts w:asciiTheme="minorHAnsi" w:hAnsiTheme="minorHAnsi"/>
              </w:rPr>
            </w:pPr>
            <w:r w:rsidRPr="00B7030B">
              <w:rPr>
                <w:rFonts w:asciiTheme="minorHAnsi" w:hAnsiTheme="minorHAnsi"/>
              </w:rPr>
              <w:t>Rhee and Gotham, 1981b</w:t>
            </w:r>
          </w:p>
        </w:tc>
      </w:tr>
      <w:tr w:rsidR="0041037A" w:rsidRPr="00B7030B" w14:paraId="4C6026D0" w14:textId="77777777">
        <w:tc>
          <w:tcPr>
            <w:tcW w:w="2790" w:type="dxa"/>
            <w:vAlign w:val="center"/>
          </w:tcPr>
          <w:p w14:paraId="572101F7"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Scenedesmus </w:t>
            </w:r>
            <w:proofErr w:type="spellStart"/>
            <w:r w:rsidRPr="00B7030B">
              <w:rPr>
                <w:rFonts w:asciiTheme="minorHAnsi" w:hAnsiTheme="minorHAnsi"/>
                <w:i/>
                <w:iCs/>
              </w:rPr>
              <w:t>costulatus</w:t>
            </w:r>
            <w:proofErr w:type="spellEnd"/>
          </w:p>
        </w:tc>
        <w:tc>
          <w:tcPr>
            <w:tcW w:w="1080" w:type="dxa"/>
            <w:vAlign w:val="center"/>
          </w:tcPr>
          <w:p w14:paraId="28555492"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1620" w:type="dxa"/>
            <w:vAlign w:val="center"/>
          </w:tcPr>
          <w:p w14:paraId="6C9A37D5" w14:textId="77777777" w:rsidR="0041037A" w:rsidRPr="00B7030B" w:rsidRDefault="0041037A">
            <w:pPr>
              <w:pStyle w:val="tablebody"/>
              <w:jc w:val="center"/>
              <w:rPr>
                <w:rFonts w:asciiTheme="minorHAnsi" w:hAnsiTheme="minorHAnsi"/>
              </w:rPr>
            </w:pPr>
            <w:r w:rsidRPr="00B7030B">
              <w:rPr>
                <w:rFonts w:asciiTheme="minorHAnsi" w:hAnsiTheme="minorHAnsi"/>
              </w:rPr>
              <w:t>24.5</w:t>
            </w:r>
          </w:p>
        </w:tc>
        <w:tc>
          <w:tcPr>
            <w:tcW w:w="3150" w:type="dxa"/>
            <w:vAlign w:val="center"/>
          </w:tcPr>
          <w:p w14:paraId="735CDB9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C5E1D76" w14:textId="77777777">
        <w:tc>
          <w:tcPr>
            <w:tcW w:w="2790" w:type="dxa"/>
            <w:vAlign w:val="center"/>
          </w:tcPr>
          <w:p w14:paraId="1FBDCB03" w14:textId="77777777" w:rsidR="0041037A" w:rsidRPr="00B7030B" w:rsidRDefault="0041037A">
            <w:pPr>
              <w:pStyle w:val="tablebody"/>
              <w:rPr>
                <w:rFonts w:asciiTheme="minorHAnsi" w:hAnsiTheme="minorHAnsi"/>
                <w:i/>
                <w:iCs/>
              </w:rPr>
            </w:pPr>
            <w:r w:rsidRPr="00B7030B">
              <w:rPr>
                <w:rFonts w:asciiTheme="minorHAnsi" w:hAnsiTheme="minorHAnsi"/>
                <w:i/>
                <w:iCs/>
              </w:rPr>
              <w:t>Scenedesmus obliquus</w:t>
            </w:r>
          </w:p>
        </w:tc>
        <w:tc>
          <w:tcPr>
            <w:tcW w:w="1080" w:type="dxa"/>
            <w:vAlign w:val="center"/>
          </w:tcPr>
          <w:p w14:paraId="4F21F693" w14:textId="77777777" w:rsidR="0041037A" w:rsidRPr="00B7030B" w:rsidRDefault="0041037A">
            <w:pPr>
              <w:pStyle w:val="tablebody"/>
              <w:jc w:val="center"/>
              <w:rPr>
                <w:rFonts w:asciiTheme="minorHAnsi" w:hAnsiTheme="minorHAnsi"/>
              </w:rPr>
            </w:pPr>
            <w:r w:rsidRPr="00B7030B">
              <w:rPr>
                <w:rFonts w:asciiTheme="minorHAnsi" w:hAnsiTheme="minorHAnsi"/>
              </w:rPr>
              <w:t>2.11</w:t>
            </w:r>
          </w:p>
        </w:tc>
        <w:tc>
          <w:tcPr>
            <w:tcW w:w="1620" w:type="dxa"/>
            <w:vAlign w:val="center"/>
          </w:tcPr>
          <w:p w14:paraId="64FD3FF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628CBDE6" w14:textId="77777777" w:rsidR="0041037A" w:rsidRPr="00B7030B" w:rsidRDefault="0041037A">
            <w:pPr>
              <w:pStyle w:val="tablebody"/>
              <w:rPr>
                <w:rFonts w:asciiTheme="minorHAnsi" w:hAnsiTheme="minorHAnsi"/>
              </w:rPr>
            </w:pPr>
            <w:r w:rsidRPr="00B7030B">
              <w:rPr>
                <w:rFonts w:asciiTheme="minorHAnsi" w:hAnsiTheme="minorHAnsi"/>
              </w:rPr>
              <w:t>Goldman and Graham, 1981</w:t>
            </w:r>
          </w:p>
        </w:tc>
      </w:tr>
      <w:tr w:rsidR="0041037A" w:rsidRPr="00B7030B" w14:paraId="44D740B9" w14:textId="77777777">
        <w:tc>
          <w:tcPr>
            <w:tcW w:w="2790" w:type="dxa"/>
            <w:vAlign w:val="center"/>
          </w:tcPr>
          <w:p w14:paraId="519D09D7" w14:textId="77777777" w:rsidR="0041037A" w:rsidRPr="00B7030B" w:rsidRDefault="0041037A">
            <w:pPr>
              <w:pStyle w:val="tablebody"/>
              <w:rPr>
                <w:rFonts w:asciiTheme="minorHAnsi" w:hAnsiTheme="minorHAnsi"/>
                <w:i/>
                <w:iCs/>
              </w:rPr>
            </w:pPr>
            <w:r w:rsidRPr="00B7030B">
              <w:rPr>
                <w:rFonts w:asciiTheme="minorHAnsi" w:hAnsiTheme="minorHAnsi"/>
                <w:i/>
                <w:iCs/>
              </w:rPr>
              <w:t>Scenedesmus obliquus</w:t>
            </w:r>
          </w:p>
        </w:tc>
        <w:tc>
          <w:tcPr>
            <w:tcW w:w="1080" w:type="dxa"/>
            <w:vAlign w:val="center"/>
          </w:tcPr>
          <w:p w14:paraId="108F4C02" w14:textId="77777777" w:rsidR="0041037A" w:rsidRPr="00B7030B" w:rsidRDefault="0041037A">
            <w:pPr>
              <w:pStyle w:val="tablebody"/>
              <w:jc w:val="center"/>
              <w:rPr>
                <w:rFonts w:asciiTheme="minorHAnsi" w:hAnsiTheme="minorHAnsi"/>
              </w:rPr>
            </w:pPr>
            <w:r w:rsidRPr="00B7030B">
              <w:rPr>
                <w:rFonts w:asciiTheme="minorHAnsi" w:hAnsiTheme="minorHAnsi"/>
              </w:rPr>
              <w:t>2.2</w:t>
            </w:r>
          </w:p>
        </w:tc>
        <w:tc>
          <w:tcPr>
            <w:tcW w:w="1620" w:type="dxa"/>
            <w:vAlign w:val="center"/>
          </w:tcPr>
          <w:p w14:paraId="6463A677"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DF616D8"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CB39422" w14:textId="77777777">
        <w:tc>
          <w:tcPr>
            <w:tcW w:w="2790" w:type="dxa"/>
            <w:vAlign w:val="center"/>
          </w:tcPr>
          <w:p w14:paraId="10DAD466"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Scenedesmus </w:t>
            </w:r>
            <w:proofErr w:type="spellStart"/>
            <w:r w:rsidRPr="00B7030B">
              <w:rPr>
                <w:rFonts w:asciiTheme="minorHAnsi" w:hAnsiTheme="minorHAnsi"/>
                <w:i/>
                <w:iCs/>
              </w:rPr>
              <w:t>quadricauda</w:t>
            </w:r>
            <w:proofErr w:type="spellEnd"/>
          </w:p>
        </w:tc>
        <w:tc>
          <w:tcPr>
            <w:tcW w:w="1080" w:type="dxa"/>
            <w:vAlign w:val="center"/>
          </w:tcPr>
          <w:p w14:paraId="361302B4" w14:textId="77777777" w:rsidR="0041037A" w:rsidRPr="00B7030B" w:rsidRDefault="0041037A">
            <w:pPr>
              <w:pStyle w:val="tablebody"/>
              <w:jc w:val="center"/>
              <w:rPr>
                <w:rFonts w:asciiTheme="minorHAnsi" w:hAnsiTheme="minorHAnsi"/>
              </w:rPr>
            </w:pPr>
            <w:r w:rsidRPr="00B7030B">
              <w:rPr>
                <w:rFonts w:asciiTheme="minorHAnsi" w:hAnsiTheme="minorHAnsi"/>
              </w:rPr>
              <w:t>4.1</w:t>
            </w:r>
          </w:p>
        </w:tc>
        <w:tc>
          <w:tcPr>
            <w:tcW w:w="1620" w:type="dxa"/>
            <w:vAlign w:val="center"/>
          </w:tcPr>
          <w:p w14:paraId="125B8F55"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D965E7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244A1E8" w14:textId="77777777">
        <w:tc>
          <w:tcPr>
            <w:tcW w:w="2790" w:type="dxa"/>
            <w:vAlign w:val="center"/>
          </w:tcPr>
          <w:p w14:paraId="4046DB6E"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Scenedesmus </w:t>
            </w:r>
            <w:proofErr w:type="spellStart"/>
            <w:r w:rsidRPr="00B7030B">
              <w:rPr>
                <w:rFonts w:asciiTheme="minorHAnsi" w:hAnsiTheme="minorHAnsi"/>
                <w:i/>
                <w:iCs/>
              </w:rPr>
              <w:t>quadricauda</w:t>
            </w:r>
            <w:proofErr w:type="spellEnd"/>
          </w:p>
        </w:tc>
        <w:tc>
          <w:tcPr>
            <w:tcW w:w="1080" w:type="dxa"/>
            <w:vAlign w:val="center"/>
          </w:tcPr>
          <w:p w14:paraId="795CE732" w14:textId="77777777" w:rsidR="0041037A" w:rsidRPr="00B7030B" w:rsidRDefault="0041037A">
            <w:pPr>
              <w:pStyle w:val="tablebody"/>
              <w:jc w:val="center"/>
              <w:rPr>
                <w:rFonts w:asciiTheme="minorHAnsi" w:hAnsiTheme="minorHAnsi"/>
              </w:rPr>
            </w:pPr>
            <w:r w:rsidRPr="00B7030B">
              <w:rPr>
                <w:rFonts w:asciiTheme="minorHAnsi" w:hAnsiTheme="minorHAnsi"/>
              </w:rPr>
              <w:t>2.29</w:t>
            </w:r>
          </w:p>
        </w:tc>
        <w:tc>
          <w:tcPr>
            <w:tcW w:w="1620" w:type="dxa"/>
            <w:vAlign w:val="center"/>
          </w:tcPr>
          <w:p w14:paraId="7C1E5A01" w14:textId="77777777" w:rsidR="0041037A" w:rsidRPr="00B7030B" w:rsidRDefault="0041037A">
            <w:pPr>
              <w:pStyle w:val="tablebody"/>
              <w:jc w:val="center"/>
              <w:rPr>
                <w:rFonts w:asciiTheme="minorHAnsi" w:hAnsiTheme="minorHAnsi"/>
              </w:rPr>
            </w:pPr>
            <w:r w:rsidRPr="00B7030B">
              <w:rPr>
                <w:rFonts w:asciiTheme="minorHAnsi" w:hAnsiTheme="minorHAnsi"/>
              </w:rPr>
              <w:t>27</w:t>
            </w:r>
          </w:p>
        </w:tc>
        <w:tc>
          <w:tcPr>
            <w:tcW w:w="3150" w:type="dxa"/>
            <w:vAlign w:val="center"/>
          </w:tcPr>
          <w:p w14:paraId="336FC77C" w14:textId="77777777" w:rsidR="0041037A" w:rsidRPr="00B7030B" w:rsidRDefault="0041037A">
            <w:pPr>
              <w:pStyle w:val="tablebody"/>
              <w:rPr>
                <w:rFonts w:asciiTheme="minorHAnsi" w:hAnsiTheme="minorHAnsi"/>
              </w:rPr>
            </w:pPr>
            <w:r w:rsidRPr="00B7030B">
              <w:rPr>
                <w:rFonts w:asciiTheme="minorHAnsi" w:hAnsiTheme="minorHAnsi"/>
              </w:rPr>
              <w:t>Goldman, et al., 1972</w:t>
            </w:r>
          </w:p>
        </w:tc>
      </w:tr>
      <w:tr w:rsidR="0041037A" w:rsidRPr="00B7030B" w14:paraId="393B9EFE" w14:textId="77777777">
        <w:tc>
          <w:tcPr>
            <w:tcW w:w="2790" w:type="dxa"/>
            <w:vAlign w:val="center"/>
          </w:tcPr>
          <w:p w14:paraId="7E04348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Selenastrum</w:t>
            </w:r>
            <w:proofErr w:type="spellEnd"/>
            <w:r w:rsidRPr="00B7030B">
              <w:rPr>
                <w:rFonts w:asciiTheme="minorHAnsi" w:hAnsiTheme="minorHAnsi"/>
                <w:i/>
                <w:iCs/>
              </w:rPr>
              <w:t xml:space="preserve"> </w:t>
            </w:r>
            <w:proofErr w:type="spellStart"/>
            <w:r w:rsidRPr="00B7030B">
              <w:rPr>
                <w:rFonts w:asciiTheme="minorHAnsi" w:hAnsiTheme="minorHAnsi"/>
                <w:i/>
                <w:iCs/>
              </w:rPr>
              <w:t>capricornutum</w:t>
            </w:r>
            <w:proofErr w:type="spellEnd"/>
          </w:p>
        </w:tc>
        <w:tc>
          <w:tcPr>
            <w:tcW w:w="1080" w:type="dxa"/>
            <w:vAlign w:val="center"/>
          </w:tcPr>
          <w:p w14:paraId="025FBA19" w14:textId="77777777" w:rsidR="0041037A" w:rsidRPr="00B7030B" w:rsidRDefault="0041037A">
            <w:pPr>
              <w:pStyle w:val="tablebody"/>
              <w:jc w:val="center"/>
              <w:rPr>
                <w:rFonts w:asciiTheme="minorHAnsi" w:hAnsiTheme="minorHAnsi"/>
              </w:rPr>
            </w:pPr>
            <w:r w:rsidRPr="00B7030B">
              <w:rPr>
                <w:rFonts w:asciiTheme="minorHAnsi" w:hAnsiTheme="minorHAnsi"/>
              </w:rPr>
              <w:t>2.45</w:t>
            </w:r>
          </w:p>
        </w:tc>
        <w:tc>
          <w:tcPr>
            <w:tcW w:w="1620" w:type="dxa"/>
            <w:vAlign w:val="center"/>
          </w:tcPr>
          <w:p w14:paraId="2D72F43A" w14:textId="77777777" w:rsidR="0041037A" w:rsidRPr="00B7030B" w:rsidRDefault="0041037A">
            <w:pPr>
              <w:pStyle w:val="tablebody"/>
              <w:jc w:val="center"/>
              <w:rPr>
                <w:rFonts w:asciiTheme="minorHAnsi" w:hAnsiTheme="minorHAnsi"/>
              </w:rPr>
            </w:pPr>
            <w:r w:rsidRPr="00B7030B">
              <w:rPr>
                <w:rFonts w:asciiTheme="minorHAnsi" w:hAnsiTheme="minorHAnsi"/>
              </w:rPr>
              <w:t>27</w:t>
            </w:r>
          </w:p>
        </w:tc>
        <w:tc>
          <w:tcPr>
            <w:tcW w:w="3150" w:type="dxa"/>
            <w:vAlign w:val="center"/>
          </w:tcPr>
          <w:p w14:paraId="2E100FD1" w14:textId="77777777" w:rsidR="0041037A" w:rsidRPr="00B7030B" w:rsidRDefault="0041037A">
            <w:pPr>
              <w:pStyle w:val="tablebody"/>
              <w:rPr>
                <w:rFonts w:asciiTheme="minorHAnsi" w:hAnsiTheme="minorHAnsi"/>
              </w:rPr>
            </w:pPr>
            <w:r w:rsidRPr="00B7030B">
              <w:rPr>
                <w:rFonts w:asciiTheme="minorHAnsi" w:hAnsiTheme="minorHAnsi"/>
              </w:rPr>
              <w:t>Goldman, et al., 1972</w:t>
            </w:r>
          </w:p>
        </w:tc>
      </w:tr>
      <w:tr w:rsidR="0041037A" w:rsidRPr="00B7030B" w14:paraId="2890A92E" w14:textId="77777777">
        <w:tc>
          <w:tcPr>
            <w:tcW w:w="2790" w:type="dxa"/>
            <w:vAlign w:val="center"/>
          </w:tcPr>
          <w:p w14:paraId="3F4F367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Selenastrum</w:t>
            </w:r>
            <w:proofErr w:type="spellEnd"/>
            <w:r w:rsidRPr="00B7030B">
              <w:rPr>
                <w:rFonts w:asciiTheme="minorHAnsi" w:hAnsiTheme="minorHAnsi"/>
                <w:i/>
                <w:iCs/>
              </w:rPr>
              <w:t xml:space="preserve"> </w:t>
            </w:r>
            <w:proofErr w:type="spellStart"/>
            <w:r w:rsidRPr="00B7030B">
              <w:rPr>
                <w:rFonts w:asciiTheme="minorHAnsi" w:hAnsiTheme="minorHAnsi"/>
                <w:i/>
                <w:iCs/>
              </w:rPr>
              <w:t>westii</w:t>
            </w:r>
            <w:proofErr w:type="spellEnd"/>
          </w:p>
        </w:tc>
        <w:tc>
          <w:tcPr>
            <w:tcW w:w="1080" w:type="dxa"/>
            <w:vAlign w:val="center"/>
          </w:tcPr>
          <w:p w14:paraId="5CEA266F"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1620" w:type="dxa"/>
            <w:vAlign w:val="center"/>
          </w:tcPr>
          <w:p w14:paraId="1DD1660A"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05444ED3"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3C58052" w14:textId="77777777">
        <w:tc>
          <w:tcPr>
            <w:tcW w:w="2790" w:type="dxa"/>
            <w:vAlign w:val="center"/>
          </w:tcPr>
          <w:p w14:paraId="50B709D9" w14:textId="77777777" w:rsidR="0041037A" w:rsidRPr="00B7030B" w:rsidRDefault="0041037A">
            <w:pPr>
              <w:pStyle w:val="tablebody"/>
              <w:rPr>
                <w:rFonts w:asciiTheme="minorHAnsi" w:hAnsiTheme="minorHAnsi"/>
              </w:rPr>
            </w:pPr>
            <w:proofErr w:type="spellStart"/>
            <w:r w:rsidRPr="00B7030B">
              <w:rPr>
                <w:rFonts w:asciiTheme="minorHAnsi" w:hAnsiTheme="minorHAnsi"/>
                <w:i/>
                <w:iCs/>
              </w:rPr>
              <w:t>Stichococcus</w:t>
            </w:r>
            <w:proofErr w:type="spellEnd"/>
            <w:r w:rsidRPr="00B7030B">
              <w:rPr>
                <w:rFonts w:asciiTheme="minorHAnsi" w:hAnsiTheme="minorHAnsi"/>
                <w:i/>
                <w:iCs/>
              </w:rPr>
              <w:t xml:space="preserve"> </w:t>
            </w:r>
            <w:r w:rsidRPr="00B7030B">
              <w:rPr>
                <w:rFonts w:asciiTheme="minorHAnsi" w:hAnsiTheme="minorHAnsi"/>
              </w:rPr>
              <w:t>sp.</w:t>
            </w:r>
          </w:p>
        </w:tc>
        <w:tc>
          <w:tcPr>
            <w:tcW w:w="1080" w:type="dxa"/>
            <w:vAlign w:val="center"/>
          </w:tcPr>
          <w:p w14:paraId="1901B642" w14:textId="77777777" w:rsidR="0041037A" w:rsidRPr="00B7030B" w:rsidRDefault="0041037A">
            <w:pPr>
              <w:pStyle w:val="tablebody"/>
              <w:jc w:val="center"/>
              <w:rPr>
                <w:rFonts w:asciiTheme="minorHAnsi" w:hAnsiTheme="minorHAnsi"/>
              </w:rPr>
            </w:pPr>
            <w:r w:rsidRPr="00B7030B">
              <w:rPr>
                <w:rFonts w:asciiTheme="minorHAnsi" w:hAnsiTheme="minorHAnsi"/>
              </w:rPr>
              <w:t>0.7</w:t>
            </w:r>
          </w:p>
        </w:tc>
        <w:tc>
          <w:tcPr>
            <w:tcW w:w="1620" w:type="dxa"/>
            <w:vAlign w:val="center"/>
          </w:tcPr>
          <w:p w14:paraId="71B9AF15"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7B7E9FC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454E5CC" w14:textId="77777777">
        <w:trPr>
          <w:cantSplit/>
        </w:trPr>
        <w:tc>
          <w:tcPr>
            <w:tcW w:w="8640" w:type="dxa"/>
            <w:gridSpan w:val="4"/>
            <w:vAlign w:val="center"/>
          </w:tcPr>
          <w:p w14:paraId="0AD8A594" w14:textId="77777777" w:rsidR="0041037A" w:rsidRPr="00B7030B" w:rsidRDefault="0041037A">
            <w:pPr>
              <w:pStyle w:val="tablebody"/>
              <w:jc w:val="center"/>
              <w:rPr>
                <w:rFonts w:asciiTheme="minorHAnsi" w:hAnsiTheme="minorHAnsi"/>
                <w:b/>
                <w:bCs/>
                <w:i/>
                <w:iCs/>
              </w:rPr>
            </w:pPr>
            <w:r w:rsidRPr="00B7030B">
              <w:rPr>
                <w:rFonts w:asciiTheme="minorHAnsi" w:hAnsiTheme="minorHAnsi"/>
                <w:b/>
                <w:bCs/>
                <w:i/>
                <w:iCs/>
              </w:rPr>
              <w:t>Golden-Brown</w:t>
            </w:r>
          </w:p>
        </w:tc>
      </w:tr>
      <w:tr w:rsidR="0041037A" w:rsidRPr="00B7030B" w14:paraId="0EAE56FD" w14:textId="77777777">
        <w:tc>
          <w:tcPr>
            <w:tcW w:w="2790" w:type="dxa"/>
            <w:vAlign w:val="center"/>
          </w:tcPr>
          <w:p w14:paraId="3800A47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Botrydiopsis</w:t>
            </w:r>
            <w:proofErr w:type="spellEnd"/>
            <w:r w:rsidRPr="00B7030B">
              <w:rPr>
                <w:rFonts w:asciiTheme="minorHAnsi" w:hAnsiTheme="minorHAnsi"/>
                <w:i/>
                <w:iCs/>
              </w:rPr>
              <w:t xml:space="preserve"> </w:t>
            </w:r>
            <w:proofErr w:type="spellStart"/>
            <w:r w:rsidRPr="00B7030B">
              <w:rPr>
                <w:rFonts w:asciiTheme="minorHAnsi" w:hAnsiTheme="minorHAnsi"/>
                <w:i/>
                <w:iCs/>
              </w:rPr>
              <w:t>intercedens</w:t>
            </w:r>
            <w:proofErr w:type="spellEnd"/>
          </w:p>
        </w:tc>
        <w:tc>
          <w:tcPr>
            <w:tcW w:w="1080" w:type="dxa"/>
            <w:vAlign w:val="center"/>
          </w:tcPr>
          <w:p w14:paraId="0BB15B05"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2DFD8BBC"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2E6789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BC8F63C" w14:textId="77777777">
        <w:tc>
          <w:tcPr>
            <w:tcW w:w="2790" w:type="dxa"/>
            <w:vAlign w:val="center"/>
          </w:tcPr>
          <w:p w14:paraId="514BD8B0"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Bumilleriopsis</w:t>
            </w:r>
            <w:proofErr w:type="spellEnd"/>
            <w:r w:rsidRPr="00B7030B">
              <w:rPr>
                <w:rFonts w:asciiTheme="minorHAnsi" w:hAnsiTheme="minorHAnsi"/>
                <w:i/>
                <w:iCs/>
              </w:rPr>
              <w:t xml:space="preserve"> brevis</w:t>
            </w:r>
          </w:p>
        </w:tc>
        <w:tc>
          <w:tcPr>
            <w:tcW w:w="1080" w:type="dxa"/>
            <w:vAlign w:val="center"/>
          </w:tcPr>
          <w:p w14:paraId="65C4BB4A" w14:textId="77777777" w:rsidR="0041037A" w:rsidRPr="00B7030B" w:rsidRDefault="0041037A">
            <w:pPr>
              <w:pStyle w:val="tablebody"/>
              <w:jc w:val="center"/>
              <w:rPr>
                <w:rFonts w:asciiTheme="minorHAnsi" w:hAnsiTheme="minorHAnsi"/>
              </w:rPr>
            </w:pPr>
            <w:r w:rsidRPr="00B7030B">
              <w:rPr>
                <w:rFonts w:asciiTheme="minorHAnsi" w:hAnsiTheme="minorHAnsi"/>
              </w:rPr>
              <w:t>2.9</w:t>
            </w:r>
          </w:p>
        </w:tc>
        <w:tc>
          <w:tcPr>
            <w:tcW w:w="1620" w:type="dxa"/>
            <w:vAlign w:val="center"/>
          </w:tcPr>
          <w:p w14:paraId="4752008A"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FEB953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89C1B61" w14:textId="77777777">
        <w:tc>
          <w:tcPr>
            <w:tcW w:w="2790" w:type="dxa"/>
            <w:vAlign w:val="center"/>
          </w:tcPr>
          <w:p w14:paraId="679B5B0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Cricosphaera</w:t>
            </w:r>
            <w:proofErr w:type="spellEnd"/>
            <w:r w:rsidRPr="00B7030B">
              <w:rPr>
                <w:rFonts w:asciiTheme="minorHAnsi" w:hAnsiTheme="minorHAnsi"/>
                <w:i/>
                <w:iCs/>
              </w:rPr>
              <w:t xml:space="preserve"> </w:t>
            </w:r>
            <w:proofErr w:type="spellStart"/>
            <w:r w:rsidRPr="00B7030B">
              <w:rPr>
                <w:rFonts w:asciiTheme="minorHAnsi" w:hAnsiTheme="minorHAnsi"/>
                <w:i/>
                <w:iCs/>
              </w:rPr>
              <w:t>carterae</w:t>
            </w:r>
            <w:proofErr w:type="spellEnd"/>
          </w:p>
        </w:tc>
        <w:tc>
          <w:tcPr>
            <w:tcW w:w="1080" w:type="dxa"/>
            <w:vAlign w:val="center"/>
          </w:tcPr>
          <w:p w14:paraId="4DFFDF81" w14:textId="77777777" w:rsidR="0041037A" w:rsidRPr="00B7030B" w:rsidRDefault="0041037A">
            <w:pPr>
              <w:pStyle w:val="tablebody"/>
              <w:jc w:val="center"/>
              <w:rPr>
                <w:rFonts w:asciiTheme="minorHAnsi" w:hAnsiTheme="minorHAnsi"/>
              </w:rPr>
            </w:pPr>
            <w:r w:rsidRPr="00B7030B">
              <w:rPr>
                <w:rFonts w:asciiTheme="minorHAnsi" w:hAnsiTheme="minorHAnsi"/>
              </w:rPr>
              <w:t>0.82</w:t>
            </w:r>
          </w:p>
        </w:tc>
        <w:tc>
          <w:tcPr>
            <w:tcW w:w="1620" w:type="dxa"/>
            <w:vAlign w:val="center"/>
          </w:tcPr>
          <w:p w14:paraId="6C2E2809"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41C2C8BF"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1E90ED13" w14:textId="77777777">
        <w:tc>
          <w:tcPr>
            <w:tcW w:w="2790" w:type="dxa"/>
            <w:vAlign w:val="center"/>
          </w:tcPr>
          <w:p w14:paraId="47D349D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Isochrysis</w:t>
            </w:r>
            <w:proofErr w:type="spellEnd"/>
            <w:r w:rsidRPr="00B7030B">
              <w:rPr>
                <w:rFonts w:asciiTheme="minorHAnsi" w:hAnsiTheme="minorHAnsi"/>
                <w:i/>
                <w:iCs/>
              </w:rPr>
              <w:t xml:space="preserve"> </w:t>
            </w:r>
            <w:proofErr w:type="spellStart"/>
            <w:r w:rsidRPr="00B7030B">
              <w:rPr>
                <w:rFonts w:asciiTheme="minorHAnsi" w:hAnsiTheme="minorHAnsi"/>
                <w:i/>
                <w:iCs/>
              </w:rPr>
              <w:t>galbana</w:t>
            </w:r>
            <w:proofErr w:type="spellEnd"/>
          </w:p>
        </w:tc>
        <w:tc>
          <w:tcPr>
            <w:tcW w:w="1080" w:type="dxa"/>
            <w:vAlign w:val="center"/>
          </w:tcPr>
          <w:p w14:paraId="0FC431F2" w14:textId="77777777" w:rsidR="0041037A" w:rsidRPr="00B7030B" w:rsidRDefault="0041037A">
            <w:pPr>
              <w:pStyle w:val="tablebody"/>
              <w:jc w:val="center"/>
              <w:rPr>
                <w:rFonts w:asciiTheme="minorHAnsi" w:hAnsiTheme="minorHAnsi"/>
              </w:rPr>
            </w:pPr>
            <w:r w:rsidRPr="00B7030B">
              <w:rPr>
                <w:rFonts w:asciiTheme="minorHAnsi" w:hAnsiTheme="minorHAnsi"/>
              </w:rPr>
              <w:t>0.55</w:t>
            </w:r>
          </w:p>
        </w:tc>
        <w:tc>
          <w:tcPr>
            <w:tcW w:w="1620" w:type="dxa"/>
            <w:vAlign w:val="center"/>
          </w:tcPr>
          <w:p w14:paraId="74BCC1EA"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8682645"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7F681E0D" w14:textId="77777777">
        <w:tc>
          <w:tcPr>
            <w:tcW w:w="2790" w:type="dxa"/>
            <w:vAlign w:val="center"/>
          </w:tcPr>
          <w:p w14:paraId="38E3BAB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Isochrysis</w:t>
            </w:r>
            <w:proofErr w:type="spellEnd"/>
            <w:r w:rsidRPr="00B7030B">
              <w:rPr>
                <w:rFonts w:asciiTheme="minorHAnsi" w:hAnsiTheme="minorHAnsi"/>
                <w:i/>
                <w:iCs/>
              </w:rPr>
              <w:t xml:space="preserve"> </w:t>
            </w:r>
            <w:proofErr w:type="spellStart"/>
            <w:r w:rsidRPr="00B7030B">
              <w:rPr>
                <w:rFonts w:asciiTheme="minorHAnsi" w:hAnsiTheme="minorHAnsi"/>
                <w:i/>
                <w:iCs/>
              </w:rPr>
              <w:t>galbana</w:t>
            </w:r>
            <w:proofErr w:type="spellEnd"/>
          </w:p>
        </w:tc>
        <w:tc>
          <w:tcPr>
            <w:tcW w:w="1080" w:type="dxa"/>
            <w:vAlign w:val="center"/>
          </w:tcPr>
          <w:p w14:paraId="137F870E" w14:textId="77777777" w:rsidR="0041037A" w:rsidRPr="00B7030B" w:rsidRDefault="0041037A">
            <w:pPr>
              <w:pStyle w:val="tablebody"/>
              <w:jc w:val="center"/>
              <w:rPr>
                <w:rFonts w:asciiTheme="minorHAnsi" w:hAnsiTheme="minorHAnsi"/>
              </w:rPr>
            </w:pPr>
            <w:r w:rsidRPr="00B7030B">
              <w:rPr>
                <w:rFonts w:asciiTheme="minorHAnsi" w:hAnsiTheme="minorHAnsi"/>
              </w:rPr>
              <w:t>0.8</w:t>
            </w:r>
          </w:p>
        </w:tc>
        <w:tc>
          <w:tcPr>
            <w:tcW w:w="1620" w:type="dxa"/>
            <w:vAlign w:val="center"/>
          </w:tcPr>
          <w:p w14:paraId="1E6CE5E0"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2BB8848"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B67607A" w14:textId="77777777">
        <w:tc>
          <w:tcPr>
            <w:tcW w:w="2790" w:type="dxa"/>
            <w:vAlign w:val="center"/>
          </w:tcPr>
          <w:p w14:paraId="5855C82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Monochrysis</w:t>
            </w:r>
            <w:proofErr w:type="spellEnd"/>
            <w:r w:rsidRPr="00B7030B">
              <w:rPr>
                <w:rFonts w:asciiTheme="minorHAnsi" w:hAnsiTheme="minorHAnsi"/>
                <w:i/>
                <w:iCs/>
              </w:rPr>
              <w:t xml:space="preserve"> lutheri</w:t>
            </w:r>
          </w:p>
        </w:tc>
        <w:tc>
          <w:tcPr>
            <w:tcW w:w="1080" w:type="dxa"/>
            <w:vAlign w:val="center"/>
          </w:tcPr>
          <w:p w14:paraId="6DEBEAD0"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0E9C1052"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3150" w:type="dxa"/>
            <w:vAlign w:val="center"/>
          </w:tcPr>
          <w:p w14:paraId="142ADCD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FF87403" w14:textId="77777777">
        <w:tc>
          <w:tcPr>
            <w:tcW w:w="2790" w:type="dxa"/>
            <w:vAlign w:val="center"/>
          </w:tcPr>
          <w:p w14:paraId="57ECF48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Monochrysis</w:t>
            </w:r>
            <w:proofErr w:type="spellEnd"/>
            <w:r w:rsidRPr="00B7030B">
              <w:rPr>
                <w:rFonts w:asciiTheme="minorHAnsi" w:hAnsiTheme="minorHAnsi"/>
                <w:i/>
                <w:iCs/>
              </w:rPr>
              <w:t xml:space="preserve"> lutheri</w:t>
            </w:r>
          </w:p>
        </w:tc>
        <w:tc>
          <w:tcPr>
            <w:tcW w:w="1080" w:type="dxa"/>
            <w:vAlign w:val="center"/>
          </w:tcPr>
          <w:p w14:paraId="386D881B" w14:textId="77777777" w:rsidR="0041037A" w:rsidRPr="00B7030B" w:rsidRDefault="0041037A">
            <w:pPr>
              <w:pStyle w:val="tablebody"/>
              <w:jc w:val="center"/>
              <w:rPr>
                <w:rFonts w:asciiTheme="minorHAnsi" w:hAnsiTheme="minorHAnsi"/>
              </w:rPr>
            </w:pPr>
            <w:r w:rsidRPr="00B7030B">
              <w:rPr>
                <w:rFonts w:asciiTheme="minorHAnsi" w:hAnsiTheme="minorHAnsi"/>
              </w:rPr>
              <w:t>0.39</w:t>
            </w:r>
          </w:p>
        </w:tc>
        <w:tc>
          <w:tcPr>
            <w:tcW w:w="1620" w:type="dxa"/>
            <w:vAlign w:val="center"/>
          </w:tcPr>
          <w:p w14:paraId="5D0B3BF7" w14:textId="77777777" w:rsidR="0041037A" w:rsidRPr="00B7030B" w:rsidRDefault="0041037A">
            <w:pPr>
              <w:pStyle w:val="tablebody"/>
              <w:jc w:val="center"/>
              <w:rPr>
                <w:rFonts w:asciiTheme="minorHAnsi" w:hAnsiTheme="minorHAnsi"/>
              </w:rPr>
            </w:pPr>
            <w:r w:rsidRPr="00B7030B">
              <w:rPr>
                <w:rFonts w:asciiTheme="minorHAnsi" w:hAnsiTheme="minorHAnsi"/>
              </w:rPr>
              <w:t>24</w:t>
            </w:r>
          </w:p>
        </w:tc>
        <w:tc>
          <w:tcPr>
            <w:tcW w:w="3150" w:type="dxa"/>
            <w:vAlign w:val="center"/>
          </w:tcPr>
          <w:p w14:paraId="13084980"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2F605C3F" w14:textId="77777777">
        <w:tc>
          <w:tcPr>
            <w:tcW w:w="2790" w:type="dxa"/>
            <w:vAlign w:val="center"/>
          </w:tcPr>
          <w:p w14:paraId="39877FF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Monodus</w:t>
            </w:r>
            <w:proofErr w:type="spellEnd"/>
            <w:r w:rsidRPr="00B7030B">
              <w:rPr>
                <w:rFonts w:asciiTheme="minorHAnsi" w:hAnsiTheme="minorHAnsi"/>
                <w:i/>
                <w:iCs/>
              </w:rPr>
              <w:t xml:space="preserve"> </w:t>
            </w:r>
            <w:proofErr w:type="spellStart"/>
            <w:r w:rsidRPr="00B7030B">
              <w:rPr>
                <w:rFonts w:asciiTheme="minorHAnsi" w:hAnsiTheme="minorHAnsi"/>
                <w:i/>
                <w:iCs/>
              </w:rPr>
              <w:t>subterraneus</w:t>
            </w:r>
            <w:proofErr w:type="spellEnd"/>
          </w:p>
        </w:tc>
        <w:tc>
          <w:tcPr>
            <w:tcW w:w="1080" w:type="dxa"/>
            <w:vAlign w:val="center"/>
          </w:tcPr>
          <w:p w14:paraId="1E45F224" w14:textId="77777777" w:rsidR="0041037A" w:rsidRPr="00B7030B" w:rsidRDefault="0041037A">
            <w:pPr>
              <w:pStyle w:val="tablebody"/>
              <w:jc w:val="center"/>
              <w:rPr>
                <w:rFonts w:asciiTheme="minorHAnsi" w:hAnsiTheme="minorHAnsi"/>
              </w:rPr>
            </w:pPr>
            <w:r w:rsidRPr="00B7030B">
              <w:rPr>
                <w:rFonts w:asciiTheme="minorHAnsi" w:hAnsiTheme="minorHAnsi"/>
              </w:rPr>
              <w:t>0.93</w:t>
            </w:r>
          </w:p>
        </w:tc>
        <w:tc>
          <w:tcPr>
            <w:tcW w:w="1620" w:type="dxa"/>
            <w:vAlign w:val="center"/>
          </w:tcPr>
          <w:p w14:paraId="7C6711C3"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1921590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B01975A" w14:textId="77777777">
        <w:tc>
          <w:tcPr>
            <w:tcW w:w="2790" w:type="dxa"/>
            <w:vAlign w:val="center"/>
          </w:tcPr>
          <w:p w14:paraId="1EBFB168"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lastRenderedPageBreak/>
              <w:t>Monodus</w:t>
            </w:r>
            <w:proofErr w:type="spellEnd"/>
            <w:r w:rsidRPr="00B7030B">
              <w:rPr>
                <w:rFonts w:asciiTheme="minorHAnsi" w:hAnsiTheme="minorHAnsi"/>
                <w:i/>
                <w:iCs/>
              </w:rPr>
              <w:t xml:space="preserve"> </w:t>
            </w:r>
            <w:proofErr w:type="spellStart"/>
            <w:r w:rsidRPr="00B7030B">
              <w:rPr>
                <w:rFonts w:asciiTheme="minorHAnsi" w:hAnsiTheme="minorHAnsi"/>
                <w:i/>
                <w:iCs/>
              </w:rPr>
              <w:t>subterraneus</w:t>
            </w:r>
            <w:proofErr w:type="spellEnd"/>
          </w:p>
        </w:tc>
        <w:tc>
          <w:tcPr>
            <w:tcW w:w="1080" w:type="dxa"/>
            <w:vAlign w:val="center"/>
          </w:tcPr>
          <w:p w14:paraId="3B05B86D" w14:textId="77777777" w:rsidR="0041037A" w:rsidRPr="00B7030B" w:rsidRDefault="0041037A">
            <w:pPr>
              <w:pStyle w:val="tablebody"/>
              <w:jc w:val="center"/>
              <w:rPr>
                <w:rFonts w:asciiTheme="minorHAnsi" w:hAnsiTheme="minorHAnsi"/>
              </w:rPr>
            </w:pPr>
            <w:r w:rsidRPr="00B7030B">
              <w:rPr>
                <w:rFonts w:asciiTheme="minorHAnsi" w:hAnsiTheme="minorHAnsi"/>
              </w:rPr>
              <w:t>0.39</w:t>
            </w:r>
          </w:p>
        </w:tc>
        <w:tc>
          <w:tcPr>
            <w:tcW w:w="1620" w:type="dxa"/>
            <w:vAlign w:val="center"/>
          </w:tcPr>
          <w:p w14:paraId="6580F8AD" w14:textId="77777777" w:rsidR="0041037A" w:rsidRPr="00B7030B" w:rsidRDefault="0041037A">
            <w:pPr>
              <w:pStyle w:val="tablebody"/>
              <w:jc w:val="center"/>
              <w:rPr>
                <w:rFonts w:asciiTheme="minorHAnsi" w:hAnsiTheme="minorHAnsi"/>
              </w:rPr>
            </w:pPr>
            <w:r w:rsidRPr="00B7030B">
              <w:rPr>
                <w:rFonts w:asciiTheme="minorHAnsi" w:hAnsiTheme="minorHAnsi"/>
              </w:rPr>
              <w:t>30</w:t>
            </w:r>
          </w:p>
        </w:tc>
        <w:tc>
          <w:tcPr>
            <w:tcW w:w="3150" w:type="dxa"/>
            <w:vAlign w:val="center"/>
          </w:tcPr>
          <w:p w14:paraId="1FD0DED7"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4050FB65" w14:textId="77777777">
        <w:tc>
          <w:tcPr>
            <w:tcW w:w="2790" w:type="dxa"/>
            <w:vAlign w:val="center"/>
          </w:tcPr>
          <w:p w14:paraId="771828D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Tribonema</w:t>
            </w:r>
            <w:proofErr w:type="spellEnd"/>
            <w:r w:rsidRPr="00B7030B">
              <w:rPr>
                <w:rFonts w:asciiTheme="minorHAnsi" w:hAnsiTheme="minorHAnsi"/>
                <w:i/>
                <w:iCs/>
              </w:rPr>
              <w:t xml:space="preserve"> </w:t>
            </w:r>
            <w:proofErr w:type="spellStart"/>
            <w:r w:rsidRPr="00B7030B">
              <w:rPr>
                <w:rFonts w:asciiTheme="minorHAnsi" w:hAnsiTheme="minorHAnsi"/>
                <w:i/>
                <w:iCs/>
              </w:rPr>
              <w:t>aequale</w:t>
            </w:r>
            <w:proofErr w:type="spellEnd"/>
          </w:p>
        </w:tc>
        <w:tc>
          <w:tcPr>
            <w:tcW w:w="1080" w:type="dxa"/>
            <w:vAlign w:val="center"/>
          </w:tcPr>
          <w:p w14:paraId="74E3B571" w14:textId="77777777" w:rsidR="0041037A" w:rsidRPr="00B7030B" w:rsidRDefault="0041037A">
            <w:pPr>
              <w:pStyle w:val="tablebody"/>
              <w:jc w:val="center"/>
              <w:rPr>
                <w:rFonts w:asciiTheme="minorHAnsi" w:hAnsiTheme="minorHAnsi"/>
              </w:rPr>
            </w:pPr>
            <w:r w:rsidRPr="00B7030B">
              <w:rPr>
                <w:rFonts w:asciiTheme="minorHAnsi" w:hAnsiTheme="minorHAnsi"/>
              </w:rPr>
              <w:t>0.7</w:t>
            </w:r>
          </w:p>
        </w:tc>
        <w:tc>
          <w:tcPr>
            <w:tcW w:w="1620" w:type="dxa"/>
            <w:vAlign w:val="center"/>
          </w:tcPr>
          <w:p w14:paraId="5EB49B46"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1B5A39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C964F6C" w14:textId="77777777">
        <w:tc>
          <w:tcPr>
            <w:tcW w:w="2790" w:type="dxa"/>
            <w:vAlign w:val="center"/>
          </w:tcPr>
          <w:p w14:paraId="7DC925FB"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Tribonema</w:t>
            </w:r>
            <w:proofErr w:type="spellEnd"/>
            <w:r w:rsidRPr="00B7030B">
              <w:rPr>
                <w:rFonts w:asciiTheme="minorHAnsi" w:hAnsiTheme="minorHAnsi"/>
                <w:i/>
                <w:iCs/>
              </w:rPr>
              <w:t xml:space="preserve"> minus</w:t>
            </w:r>
          </w:p>
        </w:tc>
        <w:tc>
          <w:tcPr>
            <w:tcW w:w="1080" w:type="dxa"/>
            <w:vAlign w:val="center"/>
          </w:tcPr>
          <w:p w14:paraId="28C31BA6"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1620" w:type="dxa"/>
            <w:vAlign w:val="center"/>
          </w:tcPr>
          <w:p w14:paraId="600886BF"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4226264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A803AE6" w14:textId="77777777">
        <w:tc>
          <w:tcPr>
            <w:tcW w:w="2790" w:type="dxa"/>
            <w:vAlign w:val="center"/>
          </w:tcPr>
          <w:p w14:paraId="3D71CAD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Vischera</w:t>
            </w:r>
            <w:proofErr w:type="spellEnd"/>
            <w:r w:rsidRPr="00B7030B">
              <w:rPr>
                <w:rFonts w:asciiTheme="minorHAnsi" w:hAnsiTheme="minorHAnsi"/>
                <w:i/>
                <w:iCs/>
              </w:rPr>
              <w:t xml:space="preserve"> </w:t>
            </w:r>
            <w:proofErr w:type="spellStart"/>
            <w:r w:rsidRPr="00B7030B">
              <w:rPr>
                <w:rFonts w:asciiTheme="minorHAnsi" w:hAnsiTheme="minorHAnsi"/>
                <w:i/>
                <w:iCs/>
              </w:rPr>
              <w:t>stellata</w:t>
            </w:r>
            <w:proofErr w:type="spellEnd"/>
          </w:p>
        </w:tc>
        <w:tc>
          <w:tcPr>
            <w:tcW w:w="1080" w:type="dxa"/>
            <w:vAlign w:val="center"/>
          </w:tcPr>
          <w:p w14:paraId="517F3D19" w14:textId="77777777" w:rsidR="0041037A" w:rsidRPr="00B7030B" w:rsidRDefault="0041037A">
            <w:pPr>
              <w:pStyle w:val="tablebody"/>
              <w:jc w:val="center"/>
              <w:rPr>
                <w:rFonts w:asciiTheme="minorHAnsi" w:hAnsiTheme="minorHAnsi"/>
              </w:rPr>
            </w:pPr>
            <w:r w:rsidRPr="00B7030B">
              <w:rPr>
                <w:rFonts w:asciiTheme="minorHAnsi" w:hAnsiTheme="minorHAnsi"/>
              </w:rPr>
              <w:t>0.7</w:t>
            </w:r>
          </w:p>
        </w:tc>
        <w:tc>
          <w:tcPr>
            <w:tcW w:w="1620" w:type="dxa"/>
            <w:vAlign w:val="center"/>
          </w:tcPr>
          <w:p w14:paraId="1957BB41"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5B777E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FD41BD0" w14:textId="77777777">
        <w:tc>
          <w:tcPr>
            <w:tcW w:w="2790" w:type="dxa"/>
            <w:vAlign w:val="center"/>
          </w:tcPr>
          <w:p w14:paraId="2460832A"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Euglena </w:t>
            </w:r>
            <w:proofErr w:type="spellStart"/>
            <w:r w:rsidRPr="00B7030B">
              <w:rPr>
                <w:rFonts w:asciiTheme="minorHAnsi" w:hAnsiTheme="minorHAnsi"/>
                <w:i/>
                <w:iCs/>
              </w:rPr>
              <w:t>gracilis</w:t>
            </w:r>
            <w:proofErr w:type="spellEnd"/>
          </w:p>
        </w:tc>
        <w:tc>
          <w:tcPr>
            <w:tcW w:w="1080" w:type="dxa"/>
            <w:vAlign w:val="center"/>
          </w:tcPr>
          <w:p w14:paraId="2594B49B" w14:textId="77777777" w:rsidR="0041037A" w:rsidRPr="00B7030B" w:rsidRDefault="0041037A">
            <w:pPr>
              <w:pStyle w:val="tablebody"/>
              <w:jc w:val="center"/>
              <w:rPr>
                <w:rFonts w:asciiTheme="minorHAnsi" w:hAnsiTheme="minorHAnsi"/>
              </w:rPr>
            </w:pPr>
            <w:r w:rsidRPr="00B7030B">
              <w:rPr>
                <w:rFonts w:asciiTheme="minorHAnsi" w:hAnsiTheme="minorHAnsi"/>
              </w:rPr>
              <w:t>2.2</w:t>
            </w:r>
          </w:p>
        </w:tc>
        <w:tc>
          <w:tcPr>
            <w:tcW w:w="1620" w:type="dxa"/>
            <w:vAlign w:val="center"/>
          </w:tcPr>
          <w:p w14:paraId="54E169AF"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66A0546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C3C5181" w14:textId="77777777">
        <w:trPr>
          <w:cantSplit/>
        </w:trPr>
        <w:tc>
          <w:tcPr>
            <w:tcW w:w="8640" w:type="dxa"/>
            <w:gridSpan w:val="4"/>
            <w:vAlign w:val="center"/>
          </w:tcPr>
          <w:p w14:paraId="773BCD35" w14:textId="77777777" w:rsidR="0041037A" w:rsidRPr="00B7030B" w:rsidRDefault="0041037A">
            <w:pPr>
              <w:pStyle w:val="tablebody"/>
              <w:jc w:val="center"/>
              <w:rPr>
                <w:rFonts w:asciiTheme="minorHAnsi" w:hAnsiTheme="minorHAnsi"/>
                <w:b/>
                <w:bCs/>
                <w:i/>
                <w:iCs/>
              </w:rPr>
            </w:pPr>
            <w:r w:rsidRPr="00B7030B">
              <w:rPr>
                <w:rFonts w:asciiTheme="minorHAnsi" w:hAnsiTheme="minorHAnsi"/>
                <w:b/>
                <w:bCs/>
                <w:i/>
                <w:iCs/>
              </w:rPr>
              <w:t>Dinoflagellate</w:t>
            </w:r>
          </w:p>
        </w:tc>
      </w:tr>
      <w:tr w:rsidR="0041037A" w:rsidRPr="00B7030B" w14:paraId="403B1637" w14:textId="77777777">
        <w:tc>
          <w:tcPr>
            <w:tcW w:w="2790" w:type="dxa"/>
            <w:vAlign w:val="center"/>
          </w:tcPr>
          <w:p w14:paraId="410FA76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Amphidinium</w:t>
            </w:r>
            <w:proofErr w:type="spellEnd"/>
            <w:r w:rsidRPr="00B7030B">
              <w:rPr>
                <w:rFonts w:asciiTheme="minorHAnsi" w:hAnsiTheme="minorHAnsi"/>
                <w:i/>
                <w:iCs/>
              </w:rPr>
              <w:t xml:space="preserve"> </w:t>
            </w:r>
            <w:proofErr w:type="spellStart"/>
            <w:r w:rsidRPr="00B7030B">
              <w:rPr>
                <w:rFonts w:asciiTheme="minorHAnsi" w:hAnsiTheme="minorHAnsi"/>
                <w:i/>
                <w:iCs/>
              </w:rPr>
              <w:t>carteri</w:t>
            </w:r>
            <w:proofErr w:type="spellEnd"/>
          </w:p>
        </w:tc>
        <w:tc>
          <w:tcPr>
            <w:tcW w:w="1080" w:type="dxa"/>
            <w:vAlign w:val="center"/>
          </w:tcPr>
          <w:p w14:paraId="109585E4" w14:textId="77777777" w:rsidR="0041037A" w:rsidRPr="00B7030B" w:rsidRDefault="0041037A">
            <w:pPr>
              <w:pStyle w:val="tablebody"/>
              <w:jc w:val="center"/>
              <w:rPr>
                <w:rFonts w:asciiTheme="minorHAnsi" w:hAnsiTheme="minorHAnsi"/>
              </w:rPr>
            </w:pPr>
            <w:r w:rsidRPr="00B7030B">
              <w:rPr>
                <w:rFonts w:asciiTheme="minorHAnsi" w:hAnsiTheme="minorHAnsi"/>
              </w:rPr>
              <w:t>1.88</w:t>
            </w:r>
          </w:p>
        </w:tc>
        <w:tc>
          <w:tcPr>
            <w:tcW w:w="1620" w:type="dxa"/>
            <w:vAlign w:val="center"/>
          </w:tcPr>
          <w:p w14:paraId="533E3825"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14FCC5C0"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1CDCD5CF" w14:textId="77777777">
        <w:tc>
          <w:tcPr>
            <w:tcW w:w="2790" w:type="dxa"/>
            <w:vAlign w:val="center"/>
          </w:tcPr>
          <w:p w14:paraId="35D0100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Amphidinium</w:t>
            </w:r>
            <w:proofErr w:type="spellEnd"/>
            <w:r w:rsidRPr="00B7030B">
              <w:rPr>
                <w:rFonts w:asciiTheme="minorHAnsi" w:hAnsiTheme="minorHAnsi"/>
                <w:i/>
                <w:iCs/>
              </w:rPr>
              <w:t xml:space="preserve"> </w:t>
            </w:r>
            <w:proofErr w:type="spellStart"/>
            <w:r w:rsidRPr="00B7030B">
              <w:rPr>
                <w:rFonts w:asciiTheme="minorHAnsi" w:hAnsiTheme="minorHAnsi"/>
                <w:i/>
                <w:iCs/>
              </w:rPr>
              <w:t>carteri</w:t>
            </w:r>
            <w:proofErr w:type="spellEnd"/>
          </w:p>
        </w:tc>
        <w:tc>
          <w:tcPr>
            <w:tcW w:w="1080" w:type="dxa"/>
            <w:vAlign w:val="center"/>
          </w:tcPr>
          <w:p w14:paraId="0A0494EC" w14:textId="77777777" w:rsidR="0041037A" w:rsidRPr="00B7030B" w:rsidRDefault="0041037A">
            <w:pPr>
              <w:pStyle w:val="tablebody"/>
              <w:jc w:val="center"/>
              <w:rPr>
                <w:rFonts w:asciiTheme="minorHAnsi" w:hAnsiTheme="minorHAnsi"/>
              </w:rPr>
            </w:pPr>
            <w:r w:rsidRPr="00B7030B">
              <w:rPr>
                <w:rFonts w:asciiTheme="minorHAnsi" w:hAnsiTheme="minorHAnsi"/>
              </w:rPr>
              <w:t>0.32</w:t>
            </w:r>
          </w:p>
        </w:tc>
        <w:tc>
          <w:tcPr>
            <w:tcW w:w="1620" w:type="dxa"/>
            <w:vAlign w:val="center"/>
          </w:tcPr>
          <w:p w14:paraId="6CD1DF2C" w14:textId="77777777" w:rsidR="0041037A" w:rsidRPr="00B7030B" w:rsidRDefault="0041037A">
            <w:pPr>
              <w:pStyle w:val="tablebody"/>
              <w:jc w:val="center"/>
              <w:rPr>
                <w:rFonts w:asciiTheme="minorHAnsi" w:hAnsiTheme="minorHAnsi"/>
              </w:rPr>
            </w:pPr>
            <w:r w:rsidRPr="00B7030B">
              <w:rPr>
                <w:rFonts w:asciiTheme="minorHAnsi" w:hAnsiTheme="minorHAnsi"/>
              </w:rPr>
              <w:t>32</w:t>
            </w:r>
          </w:p>
        </w:tc>
        <w:tc>
          <w:tcPr>
            <w:tcW w:w="3150" w:type="dxa"/>
            <w:vAlign w:val="center"/>
          </w:tcPr>
          <w:p w14:paraId="4A6B9917"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107D6E98" w14:textId="77777777">
        <w:tc>
          <w:tcPr>
            <w:tcW w:w="2790" w:type="dxa"/>
            <w:vAlign w:val="center"/>
          </w:tcPr>
          <w:p w14:paraId="5F03207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Ceratium</w:t>
            </w:r>
            <w:proofErr w:type="spellEnd"/>
            <w:r w:rsidRPr="00B7030B">
              <w:rPr>
                <w:rFonts w:asciiTheme="minorHAnsi" w:hAnsiTheme="minorHAnsi"/>
                <w:i/>
                <w:iCs/>
              </w:rPr>
              <w:t xml:space="preserve"> </w:t>
            </w:r>
            <w:proofErr w:type="spellStart"/>
            <w:r w:rsidRPr="00B7030B">
              <w:rPr>
                <w:rFonts w:asciiTheme="minorHAnsi" w:hAnsiTheme="minorHAnsi"/>
                <w:i/>
                <w:iCs/>
              </w:rPr>
              <w:t>tropos</w:t>
            </w:r>
            <w:proofErr w:type="spellEnd"/>
          </w:p>
        </w:tc>
        <w:tc>
          <w:tcPr>
            <w:tcW w:w="1080" w:type="dxa"/>
            <w:vAlign w:val="center"/>
          </w:tcPr>
          <w:p w14:paraId="160267C1" w14:textId="77777777" w:rsidR="0041037A" w:rsidRPr="00B7030B" w:rsidRDefault="0041037A">
            <w:pPr>
              <w:pStyle w:val="tablebody"/>
              <w:jc w:val="center"/>
              <w:rPr>
                <w:rFonts w:asciiTheme="minorHAnsi" w:hAnsiTheme="minorHAnsi"/>
              </w:rPr>
            </w:pPr>
            <w:r w:rsidRPr="00B7030B">
              <w:rPr>
                <w:rFonts w:asciiTheme="minorHAnsi" w:hAnsiTheme="minorHAnsi"/>
              </w:rPr>
              <w:t>0.20</w:t>
            </w:r>
          </w:p>
        </w:tc>
        <w:tc>
          <w:tcPr>
            <w:tcW w:w="1620" w:type="dxa"/>
            <w:vAlign w:val="center"/>
          </w:tcPr>
          <w:p w14:paraId="755312C1"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F03666F"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52978851" w14:textId="77777777">
        <w:tc>
          <w:tcPr>
            <w:tcW w:w="2790" w:type="dxa"/>
            <w:vAlign w:val="center"/>
          </w:tcPr>
          <w:p w14:paraId="37086E8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Gonyaulax</w:t>
            </w:r>
            <w:proofErr w:type="spellEnd"/>
            <w:r w:rsidRPr="00B7030B">
              <w:rPr>
                <w:rFonts w:asciiTheme="minorHAnsi" w:hAnsiTheme="minorHAnsi"/>
                <w:i/>
                <w:iCs/>
              </w:rPr>
              <w:t xml:space="preserve"> </w:t>
            </w:r>
            <w:proofErr w:type="spellStart"/>
            <w:r w:rsidRPr="00B7030B">
              <w:rPr>
                <w:rFonts w:asciiTheme="minorHAnsi" w:hAnsiTheme="minorHAnsi"/>
                <w:i/>
                <w:iCs/>
              </w:rPr>
              <w:t>polyedra</w:t>
            </w:r>
            <w:proofErr w:type="spellEnd"/>
          </w:p>
        </w:tc>
        <w:tc>
          <w:tcPr>
            <w:tcW w:w="1080" w:type="dxa"/>
            <w:vAlign w:val="center"/>
          </w:tcPr>
          <w:p w14:paraId="5984D216" w14:textId="77777777" w:rsidR="0041037A" w:rsidRPr="00B7030B" w:rsidRDefault="0041037A">
            <w:pPr>
              <w:pStyle w:val="tablebody"/>
              <w:jc w:val="center"/>
              <w:rPr>
                <w:rFonts w:asciiTheme="minorHAnsi" w:hAnsiTheme="minorHAnsi"/>
              </w:rPr>
            </w:pPr>
            <w:r w:rsidRPr="00B7030B">
              <w:rPr>
                <w:rFonts w:asciiTheme="minorHAnsi" w:hAnsiTheme="minorHAnsi"/>
              </w:rPr>
              <w:t>2.1</w:t>
            </w:r>
          </w:p>
        </w:tc>
        <w:tc>
          <w:tcPr>
            <w:tcW w:w="1620" w:type="dxa"/>
            <w:vAlign w:val="center"/>
          </w:tcPr>
          <w:p w14:paraId="577C73CD" w14:textId="77777777" w:rsidR="0041037A" w:rsidRPr="00B7030B" w:rsidRDefault="0041037A">
            <w:pPr>
              <w:pStyle w:val="tablebody"/>
              <w:jc w:val="center"/>
              <w:rPr>
                <w:rFonts w:asciiTheme="minorHAnsi" w:hAnsiTheme="minorHAnsi"/>
              </w:rPr>
            </w:pPr>
            <w:r w:rsidRPr="00B7030B">
              <w:rPr>
                <w:rFonts w:asciiTheme="minorHAnsi" w:hAnsiTheme="minorHAnsi"/>
              </w:rPr>
              <w:t>21.5</w:t>
            </w:r>
          </w:p>
        </w:tc>
        <w:tc>
          <w:tcPr>
            <w:tcW w:w="3150" w:type="dxa"/>
            <w:vAlign w:val="center"/>
          </w:tcPr>
          <w:p w14:paraId="5C73693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F66E1CD" w14:textId="77777777">
        <w:tc>
          <w:tcPr>
            <w:tcW w:w="2790" w:type="dxa"/>
            <w:vAlign w:val="center"/>
          </w:tcPr>
          <w:p w14:paraId="1A556D82"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Gymnodinium</w:t>
            </w:r>
            <w:proofErr w:type="spellEnd"/>
            <w:r w:rsidRPr="00B7030B">
              <w:rPr>
                <w:rFonts w:asciiTheme="minorHAnsi" w:hAnsiTheme="minorHAnsi"/>
                <w:i/>
                <w:iCs/>
              </w:rPr>
              <w:t xml:space="preserve"> splendens</w:t>
            </w:r>
          </w:p>
        </w:tc>
        <w:tc>
          <w:tcPr>
            <w:tcW w:w="1080" w:type="dxa"/>
            <w:vAlign w:val="center"/>
          </w:tcPr>
          <w:p w14:paraId="5A56E526" w14:textId="77777777" w:rsidR="0041037A" w:rsidRPr="00B7030B" w:rsidRDefault="0041037A">
            <w:pPr>
              <w:pStyle w:val="tablebody"/>
              <w:jc w:val="center"/>
              <w:rPr>
                <w:rFonts w:asciiTheme="minorHAnsi" w:hAnsiTheme="minorHAnsi"/>
              </w:rPr>
            </w:pPr>
            <w:r w:rsidRPr="00B7030B">
              <w:rPr>
                <w:rFonts w:asciiTheme="minorHAnsi" w:hAnsiTheme="minorHAnsi"/>
              </w:rPr>
              <w:t>0.92</w:t>
            </w:r>
          </w:p>
        </w:tc>
        <w:tc>
          <w:tcPr>
            <w:tcW w:w="1620" w:type="dxa"/>
            <w:vAlign w:val="center"/>
          </w:tcPr>
          <w:p w14:paraId="52A1C33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22CBCC3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74F032D" w14:textId="77777777">
        <w:tc>
          <w:tcPr>
            <w:tcW w:w="2790" w:type="dxa"/>
            <w:vAlign w:val="center"/>
          </w:tcPr>
          <w:p w14:paraId="28F164AB" w14:textId="77777777" w:rsidR="0041037A" w:rsidRPr="00B7030B" w:rsidRDefault="0041037A">
            <w:pPr>
              <w:pStyle w:val="tablebody"/>
              <w:rPr>
                <w:rFonts w:asciiTheme="minorHAnsi" w:hAnsiTheme="minorHAnsi"/>
              </w:rPr>
            </w:pPr>
            <w:proofErr w:type="spellStart"/>
            <w:r w:rsidRPr="00B7030B">
              <w:rPr>
                <w:rFonts w:asciiTheme="minorHAnsi" w:hAnsiTheme="minorHAnsi"/>
                <w:i/>
                <w:iCs/>
              </w:rPr>
              <w:t>Peridinium</w:t>
            </w:r>
            <w:proofErr w:type="spellEnd"/>
            <w:r w:rsidRPr="00B7030B">
              <w:rPr>
                <w:rFonts w:asciiTheme="minorHAnsi" w:hAnsiTheme="minorHAnsi"/>
                <w:i/>
                <w:iCs/>
              </w:rPr>
              <w:t xml:space="preserve"> </w:t>
            </w:r>
            <w:r w:rsidRPr="00B7030B">
              <w:rPr>
                <w:rFonts w:asciiTheme="minorHAnsi" w:hAnsiTheme="minorHAnsi"/>
              </w:rPr>
              <w:t>sp.</w:t>
            </w:r>
          </w:p>
        </w:tc>
        <w:tc>
          <w:tcPr>
            <w:tcW w:w="1080" w:type="dxa"/>
            <w:vAlign w:val="center"/>
          </w:tcPr>
          <w:p w14:paraId="4FAFBCE0" w14:textId="77777777" w:rsidR="0041037A" w:rsidRPr="00B7030B" w:rsidRDefault="0041037A">
            <w:pPr>
              <w:pStyle w:val="tablebody"/>
              <w:jc w:val="center"/>
              <w:rPr>
                <w:rFonts w:asciiTheme="minorHAnsi" w:hAnsiTheme="minorHAnsi"/>
              </w:rPr>
            </w:pPr>
            <w:r w:rsidRPr="00B7030B">
              <w:rPr>
                <w:rFonts w:asciiTheme="minorHAnsi" w:hAnsiTheme="minorHAnsi"/>
              </w:rPr>
              <w:t>0.9</w:t>
            </w:r>
          </w:p>
        </w:tc>
        <w:tc>
          <w:tcPr>
            <w:tcW w:w="1620" w:type="dxa"/>
            <w:vAlign w:val="center"/>
          </w:tcPr>
          <w:p w14:paraId="23EDC587"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73BF91F3"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32C323C" w14:textId="77777777">
        <w:tc>
          <w:tcPr>
            <w:tcW w:w="2790" w:type="dxa"/>
            <w:vAlign w:val="center"/>
          </w:tcPr>
          <w:p w14:paraId="4D399E6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Prorocentrium</w:t>
            </w:r>
            <w:proofErr w:type="spellEnd"/>
            <w:r w:rsidRPr="00B7030B">
              <w:rPr>
                <w:rFonts w:asciiTheme="minorHAnsi" w:hAnsiTheme="minorHAnsi"/>
                <w:i/>
                <w:iCs/>
              </w:rPr>
              <w:t xml:space="preserve"> gracile</w:t>
            </w:r>
          </w:p>
        </w:tc>
        <w:tc>
          <w:tcPr>
            <w:tcW w:w="1080" w:type="dxa"/>
            <w:vAlign w:val="center"/>
          </w:tcPr>
          <w:p w14:paraId="367EB314" w14:textId="77777777" w:rsidR="0041037A" w:rsidRPr="00B7030B" w:rsidRDefault="0041037A">
            <w:pPr>
              <w:pStyle w:val="tablebody"/>
              <w:jc w:val="center"/>
              <w:rPr>
                <w:rFonts w:asciiTheme="minorHAnsi" w:hAnsiTheme="minorHAnsi"/>
              </w:rPr>
            </w:pPr>
            <w:r w:rsidRPr="00B7030B">
              <w:rPr>
                <w:rFonts w:asciiTheme="minorHAnsi" w:hAnsiTheme="minorHAnsi"/>
              </w:rPr>
              <w:t>0.83</w:t>
            </w:r>
          </w:p>
        </w:tc>
        <w:tc>
          <w:tcPr>
            <w:tcW w:w="1620" w:type="dxa"/>
            <w:vAlign w:val="center"/>
          </w:tcPr>
          <w:p w14:paraId="35A8E20E"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2AF4FA1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5E0A749F" w14:textId="77777777">
        <w:tc>
          <w:tcPr>
            <w:tcW w:w="2790" w:type="dxa"/>
            <w:vAlign w:val="center"/>
          </w:tcPr>
          <w:p w14:paraId="218FD96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Prorocentrium</w:t>
            </w:r>
            <w:proofErr w:type="spellEnd"/>
            <w:r w:rsidRPr="00B7030B">
              <w:rPr>
                <w:rFonts w:asciiTheme="minorHAnsi" w:hAnsiTheme="minorHAnsi"/>
                <w:i/>
                <w:iCs/>
              </w:rPr>
              <w:t xml:space="preserve"> </w:t>
            </w:r>
            <w:proofErr w:type="spellStart"/>
            <w:r w:rsidRPr="00B7030B">
              <w:rPr>
                <w:rFonts w:asciiTheme="minorHAnsi" w:hAnsiTheme="minorHAnsi"/>
                <w:i/>
                <w:iCs/>
              </w:rPr>
              <w:t>micans</w:t>
            </w:r>
            <w:proofErr w:type="spellEnd"/>
          </w:p>
        </w:tc>
        <w:tc>
          <w:tcPr>
            <w:tcW w:w="1080" w:type="dxa"/>
            <w:vAlign w:val="center"/>
          </w:tcPr>
          <w:p w14:paraId="26940156" w14:textId="77777777" w:rsidR="0041037A" w:rsidRPr="00B7030B" w:rsidRDefault="0041037A">
            <w:pPr>
              <w:pStyle w:val="tablebody"/>
              <w:jc w:val="center"/>
              <w:rPr>
                <w:rFonts w:asciiTheme="minorHAnsi" w:hAnsiTheme="minorHAnsi"/>
              </w:rPr>
            </w:pPr>
            <w:r w:rsidRPr="00B7030B">
              <w:rPr>
                <w:rFonts w:asciiTheme="minorHAnsi" w:hAnsiTheme="minorHAnsi"/>
              </w:rPr>
              <w:t>0.71</w:t>
            </w:r>
          </w:p>
        </w:tc>
        <w:tc>
          <w:tcPr>
            <w:tcW w:w="1620" w:type="dxa"/>
            <w:vAlign w:val="center"/>
          </w:tcPr>
          <w:p w14:paraId="17040D92"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11895EE7"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198FDF8" w14:textId="77777777">
        <w:tc>
          <w:tcPr>
            <w:tcW w:w="2790" w:type="dxa"/>
            <w:vAlign w:val="center"/>
          </w:tcPr>
          <w:p w14:paraId="5228D42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Prorocentrium</w:t>
            </w:r>
            <w:proofErr w:type="spellEnd"/>
            <w:r w:rsidRPr="00B7030B">
              <w:rPr>
                <w:rFonts w:asciiTheme="minorHAnsi" w:hAnsiTheme="minorHAnsi"/>
                <w:i/>
                <w:iCs/>
              </w:rPr>
              <w:t xml:space="preserve"> </w:t>
            </w:r>
            <w:proofErr w:type="spellStart"/>
            <w:r w:rsidRPr="00B7030B">
              <w:rPr>
                <w:rFonts w:asciiTheme="minorHAnsi" w:hAnsiTheme="minorHAnsi"/>
                <w:i/>
                <w:iCs/>
              </w:rPr>
              <w:t>micans</w:t>
            </w:r>
            <w:proofErr w:type="spellEnd"/>
          </w:p>
        </w:tc>
        <w:tc>
          <w:tcPr>
            <w:tcW w:w="1080" w:type="dxa"/>
            <w:vAlign w:val="center"/>
          </w:tcPr>
          <w:p w14:paraId="035F8E39" w14:textId="77777777" w:rsidR="0041037A" w:rsidRPr="00B7030B" w:rsidRDefault="0041037A">
            <w:pPr>
              <w:pStyle w:val="tablebody"/>
              <w:jc w:val="center"/>
              <w:rPr>
                <w:rFonts w:asciiTheme="minorHAnsi" w:hAnsiTheme="minorHAnsi"/>
              </w:rPr>
            </w:pPr>
            <w:r w:rsidRPr="00B7030B">
              <w:rPr>
                <w:rFonts w:asciiTheme="minorHAnsi" w:hAnsiTheme="minorHAnsi"/>
              </w:rPr>
              <w:t>0.3</w:t>
            </w:r>
          </w:p>
        </w:tc>
        <w:tc>
          <w:tcPr>
            <w:tcW w:w="1620" w:type="dxa"/>
            <w:vAlign w:val="center"/>
          </w:tcPr>
          <w:p w14:paraId="03DFE113"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3ECA4A81"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51E02589" w14:textId="77777777">
        <w:trPr>
          <w:cantSplit/>
        </w:trPr>
        <w:tc>
          <w:tcPr>
            <w:tcW w:w="8640" w:type="dxa"/>
            <w:gridSpan w:val="4"/>
            <w:vAlign w:val="center"/>
          </w:tcPr>
          <w:p w14:paraId="1553FB66" w14:textId="77777777" w:rsidR="0041037A" w:rsidRPr="00B7030B" w:rsidRDefault="0041037A">
            <w:pPr>
              <w:pStyle w:val="tablebody"/>
              <w:jc w:val="center"/>
              <w:rPr>
                <w:rFonts w:asciiTheme="minorHAnsi" w:hAnsiTheme="minorHAnsi"/>
                <w:b/>
                <w:bCs/>
                <w:i/>
                <w:iCs/>
              </w:rPr>
            </w:pPr>
            <w:r w:rsidRPr="00B7030B">
              <w:rPr>
                <w:rFonts w:asciiTheme="minorHAnsi" w:hAnsiTheme="minorHAnsi"/>
                <w:b/>
                <w:bCs/>
                <w:i/>
                <w:iCs/>
              </w:rPr>
              <w:t>Cyanobacteria</w:t>
            </w:r>
          </w:p>
        </w:tc>
      </w:tr>
      <w:tr w:rsidR="0041037A" w:rsidRPr="00B7030B" w14:paraId="48573965" w14:textId="77777777">
        <w:tc>
          <w:tcPr>
            <w:tcW w:w="2790" w:type="dxa"/>
            <w:vAlign w:val="center"/>
          </w:tcPr>
          <w:p w14:paraId="1F0CDC6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Agmenellum</w:t>
            </w:r>
            <w:proofErr w:type="spellEnd"/>
            <w:r w:rsidRPr="00B7030B">
              <w:rPr>
                <w:rFonts w:asciiTheme="minorHAnsi" w:hAnsiTheme="minorHAnsi"/>
                <w:i/>
                <w:iCs/>
              </w:rPr>
              <w:t xml:space="preserve"> </w:t>
            </w:r>
            <w:proofErr w:type="spellStart"/>
            <w:r w:rsidRPr="00B7030B">
              <w:rPr>
                <w:rFonts w:asciiTheme="minorHAnsi" w:hAnsiTheme="minorHAnsi"/>
                <w:i/>
                <w:iCs/>
              </w:rPr>
              <w:t>quadriplaticum</w:t>
            </w:r>
            <w:proofErr w:type="spellEnd"/>
          </w:p>
        </w:tc>
        <w:tc>
          <w:tcPr>
            <w:tcW w:w="1080" w:type="dxa"/>
            <w:vAlign w:val="center"/>
          </w:tcPr>
          <w:p w14:paraId="4B710B67" w14:textId="77777777" w:rsidR="0041037A" w:rsidRPr="00B7030B" w:rsidRDefault="0041037A">
            <w:pPr>
              <w:pStyle w:val="tablebody"/>
              <w:jc w:val="center"/>
              <w:rPr>
                <w:rFonts w:asciiTheme="minorHAnsi" w:hAnsiTheme="minorHAnsi"/>
              </w:rPr>
            </w:pPr>
            <w:r w:rsidRPr="00B7030B">
              <w:rPr>
                <w:rFonts w:asciiTheme="minorHAnsi" w:hAnsiTheme="minorHAnsi"/>
              </w:rPr>
              <w:t>8.0</w:t>
            </w:r>
          </w:p>
        </w:tc>
        <w:tc>
          <w:tcPr>
            <w:tcW w:w="1620" w:type="dxa"/>
            <w:vAlign w:val="center"/>
          </w:tcPr>
          <w:p w14:paraId="4ACF4509" w14:textId="77777777" w:rsidR="0041037A" w:rsidRPr="00B7030B" w:rsidRDefault="0041037A">
            <w:pPr>
              <w:pStyle w:val="tablebody"/>
              <w:jc w:val="center"/>
              <w:rPr>
                <w:rFonts w:asciiTheme="minorHAnsi" w:hAnsiTheme="minorHAnsi"/>
              </w:rPr>
            </w:pPr>
            <w:r w:rsidRPr="00B7030B">
              <w:rPr>
                <w:rFonts w:asciiTheme="minorHAnsi" w:hAnsiTheme="minorHAnsi"/>
              </w:rPr>
              <w:t>39</w:t>
            </w:r>
          </w:p>
        </w:tc>
        <w:tc>
          <w:tcPr>
            <w:tcW w:w="3150" w:type="dxa"/>
            <w:vAlign w:val="center"/>
          </w:tcPr>
          <w:p w14:paraId="0C984336"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0B9B6D21" w14:textId="77777777">
        <w:tc>
          <w:tcPr>
            <w:tcW w:w="2790" w:type="dxa"/>
            <w:vAlign w:val="center"/>
          </w:tcPr>
          <w:p w14:paraId="5541BC2B" w14:textId="77777777" w:rsidR="0041037A" w:rsidRPr="00B7030B" w:rsidRDefault="0041037A">
            <w:pPr>
              <w:pStyle w:val="tablebody"/>
              <w:rPr>
                <w:rFonts w:asciiTheme="minorHAnsi" w:hAnsiTheme="minorHAnsi"/>
                <w:i/>
                <w:iCs/>
              </w:rPr>
            </w:pPr>
            <w:r w:rsidRPr="00B7030B">
              <w:rPr>
                <w:rFonts w:asciiTheme="minorHAnsi" w:hAnsiTheme="minorHAnsi"/>
                <w:i/>
                <w:iCs/>
              </w:rPr>
              <w:t>Anabaena cylindrical</w:t>
            </w:r>
          </w:p>
        </w:tc>
        <w:tc>
          <w:tcPr>
            <w:tcW w:w="1080" w:type="dxa"/>
            <w:vAlign w:val="center"/>
          </w:tcPr>
          <w:p w14:paraId="55DCADB6" w14:textId="77777777" w:rsidR="0041037A" w:rsidRPr="00B7030B" w:rsidRDefault="0041037A">
            <w:pPr>
              <w:pStyle w:val="tablebody"/>
              <w:jc w:val="center"/>
              <w:rPr>
                <w:rFonts w:asciiTheme="minorHAnsi" w:hAnsiTheme="minorHAnsi"/>
              </w:rPr>
            </w:pPr>
            <w:r w:rsidRPr="00B7030B">
              <w:rPr>
                <w:rFonts w:asciiTheme="minorHAnsi" w:hAnsiTheme="minorHAnsi"/>
              </w:rPr>
              <w:t>0.96</w:t>
            </w:r>
          </w:p>
        </w:tc>
        <w:tc>
          <w:tcPr>
            <w:tcW w:w="1620" w:type="dxa"/>
            <w:vAlign w:val="center"/>
          </w:tcPr>
          <w:p w14:paraId="0E011522"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A94700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35E2F97" w14:textId="77777777">
        <w:tc>
          <w:tcPr>
            <w:tcW w:w="2790" w:type="dxa"/>
            <w:vAlign w:val="center"/>
          </w:tcPr>
          <w:p w14:paraId="64B64CA0" w14:textId="77777777" w:rsidR="0041037A" w:rsidRPr="00B7030B" w:rsidRDefault="0041037A">
            <w:pPr>
              <w:pStyle w:val="tablebody"/>
              <w:rPr>
                <w:rFonts w:asciiTheme="minorHAnsi" w:hAnsiTheme="minorHAnsi"/>
                <w:i/>
                <w:iCs/>
              </w:rPr>
            </w:pPr>
            <w:r w:rsidRPr="00B7030B">
              <w:rPr>
                <w:rFonts w:asciiTheme="minorHAnsi" w:hAnsiTheme="minorHAnsi"/>
                <w:i/>
                <w:iCs/>
              </w:rPr>
              <w:t>Anabaena variabilis</w:t>
            </w:r>
          </w:p>
        </w:tc>
        <w:tc>
          <w:tcPr>
            <w:tcW w:w="1080" w:type="dxa"/>
            <w:vAlign w:val="center"/>
          </w:tcPr>
          <w:p w14:paraId="40A67476" w14:textId="77777777" w:rsidR="0041037A" w:rsidRPr="00B7030B" w:rsidRDefault="0041037A">
            <w:pPr>
              <w:pStyle w:val="tablebody"/>
              <w:jc w:val="center"/>
              <w:rPr>
                <w:rFonts w:asciiTheme="minorHAnsi" w:hAnsiTheme="minorHAnsi"/>
              </w:rPr>
            </w:pPr>
            <w:r w:rsidRPr="00B7030B">
              <w:rPr>
                <w:rFonts w:asciiTheme="minorHAnsi" w:hAnsiTheme="minorHAnsi"/>
              </w:rPr>
              <w:t>3.9</w:t>
            </w:r>
          </w:p>
        </w:tc>
        <w:tc>
          <w:tcPr>
            <w:tcW w:w="1620" w:type="dxa"/>
            <w:vAlign w:val="center"/>
          </w:tcPr>
          <w:p w14:paraId="4CCEA0A4" w14:textId="77777777" w:rsidR="0041037A" w:rsidRPr="00B7030B" w:rsidRDefault="0041037A">
            <w:pPr>
              <w:pStyle w:val="tablebody"/>
              <w:jc w:val="center"/>
              <w:rPr>
                <w:rFonts w:asciiTheme="minorHAnsi" w:hAnsiTheme="minorHAnsi"/>
              </w:rPr>
            </w:pPr>
            <w:r w:rsidRPr="00B7030B">
              <w:rPr>
                <w:rFonts w:asciiTheme="minorHAnsi" w:hAnsiTheme="minorHAnsi"/>
              </w:rPr>
              <w:t>34.5</w:t>
            </w:r>
          </w:p>
        </w:tc>
        <w:tc>
          <w:tcPr>
            <w:tcW w:w="3150" w:type="dxa"/>
            <w:vAlign w:val="center"/>
          </w:tcPr>
          <w:p w14:paraId="2DF5A24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0D472A3" w14:textId="77777777">
        <w:tc>
          <w:tcPr>
            <w:tcW w:w="2790" w:type="dxa"/>
            <w:vAlign w:val="center"/>
          </w:tcPr>
          <w:p w14:paraId="0F54927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Anacystis</w:t>
            </w:r>
            <w:proofErr w:type="spellEnd"/>
            <w:r w:rsidRPr="00B7030B">
              <w:rPr>
                <w:rFonts w:asciiTheme="minorHAnsi" w:hAnsiTheme="minorHAnsi"/>
                <w:i/>
                <w:iCs/>
              </w:rPr>
              <w:t xml:space="preserve"> </w:t>
            </w:r>
            <w:proofErr w:type="spellStart"/>
            <w:r w:rsidRPr="00B7030B">
              <w:rPr>
                <w:rFonts w:asciiTheme="minorHAnsi" w:hAnsiTheme="minorHAnsi"/>
                <w:i/>
                <w:iCs/>
              </w:rPr>
              <w:t>nidulans</w:t>
            </w:r>
            <w:proofErr w:type="spellEnd"/>
          </w:p>
        </w:tc>
        <w:tc>
          <w:tcPr>
            <w:tcW w:w="1080" w:type="dxa"/>
            <w:vAlign w:val="center"/>
          </w:tcPr>
          <w:p w14:paraId="3A84AF0F" w14:textId="77777777" w:rsidR="0041037A" w:rsidRPr="00B7030B" w:rsidRDefault="0041037A">
            <w:pPr>
              <w:pStyle w:val="tablebody"/>
              <w:jc w:val="center"/>
              <w:rPr>
                <w:rFonts w:asciiTheme="minorHAnsi" w:hAnsiTheme="minorHAnsi"/>
              </w:rPr>
            </w:pPr>
            <w:r w:rsidRPr="00B7030B">
              <w:rPr>
                <w:rFonts w:asciiTheme="minorHAnsi" w:hAnsiTheme="minorHAnsi"/>
              </w:rPr>
              <w:t>2.9</w:t>
            </w:r>
          </w:p>
        </w:tc>
        <w:tc>
          <w:tcPr>
            <w:tcW w:w="1620" w:type="dxa"/>
            <w:vAlign w:val="center"/>
          </w:tcPr>
          <w:p w14:paraId="0F3CB0A3"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6511D0E"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53A25304" w14:textId="77777777">
        <w:tc>
          <w:tcPr>
            <w:tcW w:w="2790" w:type="dxa"/>
            <w:vAlign w:val="center"/>
          </w:tcPr>
          <w:p w14:paraId="413E94C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Anacystis</w:t>
            </w:r>
            <w:proofErr w:type="spellEnd"/>
            <w:r w:rsidRPr="00B7030B">
              <w:rPr>
                <w:rFonts w:asciiTheme="minorHAnsi" w:hAnsiTheme="minorHAnsi"/>
                <w:i/>
                <w:iCs/>
              </w:rPr>
              <w:t xml:space="preserve"> </w:t>
            </w:r>
            <w:proofErr w:type="spellStart"/>
            <w:r w:rsidRPr="00B7030B">
              <w:rPr>
                <w:rFonts w:asciiTheme="minorHAnsi" w:hAnsiTheme="minorHAnsi"/>
                <w:i/>
                <w:iCs/>
              </w:rPr>
              <w:t>nidulans</w:t>
            </w:r>
            <w:proofErr w:type="spellEnd"/>
          </w:p>
        </w:tc>
        <w:tc>
          <w:tcPr>
            <w:tcW w:w="1080" w:type="dxa"/>
            <w:vAlign w:val="center"/>
          </w:tcPr>
          <w:p w14:paraId="18DF8884" w14:textId="77777777" w:rsidR="0041037A" w:rsidRPr="00B7030B" w:rsidRDefault="0041037A">
            <w:pPr>
              <w:pStyle w:val="tablebody"/>
              <w:jc w:val="center"/>
              <w:rPr>
                <w:rFonts w:asciiTheme="minorHAnsi" w:hAnsiTheme="minorHAnsi"/>
              </w:rPr>
            </w:pPr>
            <w:r w:rsidRPr="00B7030B">
              <w:rPr>
                <w:rFonts w:asciiTheme="minorHAnsi" w:hAnsiTheme="minorHAnsi"/>
              </w:rPr>
              <w:t>11.0</w:t>
            </w:r>
          </w:p>
        </w:tc>
        <w:tc>
          <w:tcPr>
            <w:tcW w:w="1620" w:type="dxa"/>
            <w:vAlign w:val="center"/>
          </w:tcPr>
          <w:p w14:paraId="5284F616"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51E1846E"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7844F947" w14:textId="77777777">
        <w:tc>
          <w:tcPr>
            <w:tcW w:w="2790" w:type="dxa"/>
            <w:vAlign w:val="center"/>
          </w:tcPr>
          <w:p w14:paraId="15579F3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Chloropseudomonas</w:t>
            </w:r>
            <w:proofErr w:type="spellEnd"/>
            <w:r w:rsidRPr="00B7030B">
              <w:rPr>
                <w:rFonts w:asciiTheme="minorHAnsi" w:hAnsiTheme="minorHAnsi"/>
                <w:i/>
                <w:iCs/>
              </w:rPr>
              <w:t xml:space="preserve"> </w:t>
            </w:r>
            <w:proofErr w:type="spellStart"/>
            <w:r w:rsidRPr="00B7030B">
              <w:rPr>
                <w:rFonts w:asciiTheme="minorHAnsi" w:hAnsiTheme="minorHAnsi"/>
                <w:i/>
                <w:iCs/>
              </w:rPr>
              <w:t>ethylicum</w:t>
            </w:r>
            <w:proofErr w:type="spellEnd"/>
          </w:p>
        </w:tc>
        <w:tc>
          <w:tcPr>
            <w:tcW w:w="1080" w:type="dxa"/>
            <w:vAlign w:val="center"/>
          </w:tcPr>
          <w:p w14:paraId="5D84B862" w14:textId="77777777" w:rsidR="0041037A" w:rsidRPr="00B7030B" w:rsidRDefault="0041037A">
            <w:pPr>
              <w:pStyle w:val="tablebody"/>
              <w:jc w:val="center"/>
              <w:rPr>
                <w:rFonts w:asciiTheme="minorHAnsi" w:hAnsiTheme="minorHAnsi"/>
              </w:rPr>
            </w:pPr>
            <w:r w:rsidRPr="00B7030B">
              <w:rPr>
                <w:rFonts w:asciiTheme="minorHAnsi" w:hAnsiTheme="minorHAnsi"/>
              </w:rPr>
              <w:t>3.3</w:t>
            </w:r>
          </w:p>
        </w:tc>
        <w:tc>
          <w:tcPr>
            <w:tcW w:w="1620" w:type="dxa"/>
            <w:vAlign w:val="center"/>
          </w:tcPr>
          <w:p w14:paraId="47A25D8B" w14:textId="77777777" w:rsidR="0041037A" w:rsidRPr="00B7030B" w:rsidRDefault="0041037A">
            <w:pPr>
              <w:pStyle w:val="tablebody"/>
              <w:jc w:val="center"/>
              <w:rPr>
                <w:rFonts w:asciiTheme="minorHAnsi" w:hAnsiTheme="minorHAnsi"/>
              </w:rPr>
            </w:pPr>
            <w:r w:rsidRPr="00B7030B">
              <w:rPr>
                <w:rFonts w:asciiTheme="minorHAnsi" w:hAnsiTheme="minorHAnsi"/>
              </w:rPr>
              <w:t>30</w:t>
            </w:r>
          </w:p>
        </w:tc>
        <w:tc>
          <w:tcPr>
            <w:tcW w:w="3150" w:type="dxa"/>
            <w:vAlign w:val="center"/>
          </w:tcPr>
          <w:p w14:paraId="3AEB8473"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8A4EAAC" w14:textId="77777777">
        <w:tc>
          <w:tcPr>
            <w:tcW w:w="2790" w:type="dxa"/>
            <w:vAlign w:val="center"/>
          </w:tcPr>
          <w:p w14:paraId="091C204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Cyanidium</w:t>
            </w:r>
            <w:proofErr w:type="spellEnd"/>
            <w:r w:rsidRPr="00B7030B">
              <w:rPr>
                <w:rFonts w:asciiTheme="minorHAnsi" w:hAnsiTheme="minorHAnsi"/>
                <w:i/>
                <w:iCs/>
              </w:rPr>
              <w:t xml:space="preserve"> caldarium</w:t>
            </w:r>
          </w:p>
        </w:tc>
        <w:tc>
          <w:tcPr>
            <w:tcW w:w="1080" w:type="dxa"/>
            <w:vAlign w:val="center"/>
          </w:tcPr>
          <w:p w14:paraId="170E93C4" w14:textId="77777777" w:rsidR="0041037A" w:rsidRPr="00B7030B" w:rsidRDefault="0041037A">
            <w:pPr>
              <w:pStyle w:val="tablebody"/>
              <w:jc w:val="center"/>
              <w:rPr>
                <w:rFonts w:asciiTheme="minorHAnsi" w:hAnsiTheme="minorHAnsi"/>
              </w:rPr>
            </w:pPr>
            <w:r w:rsidRPr="00B7030B">
              <w:rPr>
                <w:rFonts w:asciiTheme="minorHAnsi" w:hAnsiTheme="minorHAnsi"/>
              </w:rPr>
              <w:t>2.4</w:t>
            </w:r>
          </w:p>
        </w:tc>
        <w:tc>
          <w:tcPr>
            <w:tcW w:w="1620" w:type="dxa"/>
            <w:vAlign w:val="center"/>
          </w:tcPr>
          <w:p w14:paraId="25478F7C"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4558544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F2B6B4C" w14:textId="77777777">
        <w:tc>
          <w:tcPr>
            <w:tcW w:w="2790" w:type="dxa"/>
            <w:vAlign w:val="center"/>
          </w:tcPr>
          <w:p w14:paraId="19CBB702"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Cylindrospermum</w:t>
            </w:r>
            <w:proofErr w:type="spellEnd"/>
            <w:r w:rsidRPr="00B7030B">
              <w:rPr>
                <w:rFonts w:asciiTheme="minorHAnsi" w:hAnsiTheme="minorHAnsi"/>
                <w:i/>
                <w:iCs/>
              </w:rPr>
              <w:t xml:space="preserve"> </w:t>
            </w:r>
            <w:proofErr w:type="spellStart"/>
            <w:r w:rsidRPr="00B7030B">
              <w:rPr>
                <w:rFonts w:asciiTheme="minorHAnsi" w:hAnsiTheme="minorHAnsi"/>
                <w:i/>
                <w:iCs/>
              </w:rPr>
              <w:t>sphaerica</w:t>
            </w:r>
            <w:proofErr w:type="spellEnd"/>
          </w:p>
        </w:tc>
        <w:tc>
          <w:tcPr>
            <w:tcW w:w="1080" w:type="dxa"/>
            <w:vAlign w:val="center"/>
          </w:tcPr>
          <w:p w14:paraId="37387822" w14:textId="77777777" w:rsidR="0041037A" w:rsidRPr="00B7030B" w:rsidRDefault="0041037A">
            <w:pPr>
              <w:pStyle w:val="tablebody"/>
              <w:jc w:val="center"/>
              <w:rPr>
                <w:rFonts w:asciiTheme="minorHAnsi" w:hAnsiTheme="minorHAnsi"/>
              </w:rPr>
            </w:pPr>
            <w:r w:rsidRPr="00B7030B">
              <w:rPr>
                <w:rFonts w:asciiTheme="minorHAnsi" w:hAnsiTheme="minorHAnsi"/>
              </w:rPr>
              <w:t>0.17</w:t>
            </w:r>
          </w:p>
        </w:tc>
        <w:tc>
          <w:tcPr>
            <w:tcW w:w="1620" w:type="dxa"/>
            <w:vAlign w:val="center"/>
          </w:tcPr>
          <w:p w14:paraId="0C6570DE"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AA7B73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14FF2D3" w14:textId="77777777">
        <w:tc>
          <w:tcPr>
            <w:tcW w:w="2790" w:type="dxa"/>
            <w:vAlign w:val="center"/>
          </w:tcPr>
          <w:p w14:paraId="3FC0520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Gloeotrichia</w:t>
            </w:r>
            <w:proofErr w:type="spellEnd"/>
            <w:r w:rsidRPr="00B7030B">
              <w:rPr>
                <w:rFonts w:asciiTheme="minorHAnsi" w:hAnsiTheme="minorHAnsi"/>
                <w:i/>
                <w:iCs/>
              </w:rPr>
              <w:t xml:space="preserve"> </w:t>
            </w:r>
            <w:proofErr w:type="spellStart"/>
            <w:r w:rsidRPr="00B7030B">
              <w:rPr>
                <w:rFonts w:asciiTheme="minorHAnsi" w:hAnsiTheme="minorHAnsi"/>
                <w:i/>
                <w:iCs/>
              </w:rPr>
              <w:t>echinulata</w:t>
            </w:r>
            <w:proofErr w:type="spellEnd"/>
          </w:p>
        </w:tc>
        <w:tc>
          <w:tcPr>
            <w:tcW w:w="1080" w:type="dxa"/>
            <w:vAlign w:val="center"/>
          </w:tcPr>
          <w:p w14:paraId="50177D21" w14:textId="77777777" w:rsidR="0041037A" w:rsidRPr="00B7030B" w:rsidRDefault="0041037A">
            <w:pPr>
              <w:pStyle w:val="tablebody"/>
              <w:jc w:val="center"/>
              <w:rPr>
                <w:rFonts w:asciiTheme="minorHAnsi" w:hAnsiTheme="minorHAnsi"/>
              </w:rPr>
            </w:pPr>
            <w:r w:rsidRPr="00B7030B">
              <w:rPr>
                <w:rFonts w:asciiTheme="minorHAnsi" w:hAnsiTheme="minorHAnsi"/>
              </w:rPr>
              <w:t>0.2</w:t>
            </w:r>
          </w:p>
        </w:tc>
        <w:tc>
          <w:tcPr>
            <w:tcW w:w="1620" w:type="dxa"/>
            <w:vAlign w:val="center"/>
          </w:tcPr>
          <w:p w14:paraId="302849BC" w14:textId="77777777" w:rsidR="0041037A" w:rsidRPr="00B7030B" w:rsidRDefault="0041037A">
            <w:pPr>
              <w:pStyle w:val="tablebody"/>
              <w:jc w:val="center"/>
              <w:rPr>
                <w:rFonts w:asciiTheme="minorHAnsi" w:hAnsiTheme="minorHAnsi"/>
              </w:rPr>
            </w:pPr>
            <w:r w:rsidRPr="00B7030B">
              <w:rPr>
                <w:rFonts w:asciiTheme="minorHAnsi" w:hAnsiTheme="minorHAnsi"/>
              </w:rPr>
              <w:t>26.5</w:t>
            </w:r>
          </w:p>
        </w:tc>
        <w:tc>
          <w:tcPr>
            <w:tcW w:w="3150" w:type="dxa"/>
            <w:vAlign w:val="center"/>
          </w:tcPr>
          <w:p w14:paraId="14A1769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19F6457" w14:textId="77777777">
        <w:tc>
          <w:tcPr>
            <w:tcW w:w="2790" w:type="dxa"/>
            <w:vAlign w:val="center"/>
          </w:tcPr>
          <w:p w14:paraId="43234C50" w14:textId="77777777" w:rsidR="0041037A" w:rsidRPr="00B7030B" w:rsidRDefault="0041037A">
            <w:pPr>
              <w:pStyle w:val="tablebody"/>
              <w:rPr>
                <w:rFonts w:asciiTheme="minorHAnsi" w:hAnsiTheme="minorHAnsi"/>
                <w:i/>
                <w:iCs/>
              </w:rPr>
            </w:pPr>
            <w:r w:rsidRPr="00B7030B">
              <w:rPr>
                <w:rFonts w:asciiTheme="minorHAnsi" w:hAnsiTheme="minorHAnsi"/>
                <w:i/>
                <w:iCs/>
              </w:rPr>
              <w:t>Microcystis aeruginosa</w:t>
            </w:r>
          </w:p>
        </w:tc>
        <w:tc>
          <w:tcPr>
            <w:tcW w:w="1080" w:type="dxa"/>
            <w:vAlign w:val="center"/>
          </w:tcPr>
          <w:p w14:paraId="3C3373BA" w14:textId="77777777" w:rsidR="0041037A" w:rsidRPr="00B7030B" w:rsidRDefault="0041037A">
            <w:pPr>
              <w:pStyle w:val="tablebody"/>
              <w:jc w:val="center"/>
              <w:rPr>
                <w:rFonts w:asciiTheme="minorHAnsi" w:hAnsiTheme="minorHAnsi"/>
              </w:rPr>
            </w:pPr>
            <w:r w:rsidRPr="00B7030B">
              <w:rPr>
                <w:rFonts w:asciiTheme="minorHAnsi" w:hAnsiTheme="minorHAnsi"/>
              </w:rPr>
              <w:t>0.25</w:t>
            </w:r>
          </w:p>
        </w:tc>
        <w:tc>
          <w:tcPr>
            <w:tcW w:w="1620" w:type="dxa"/>
            <w:vAlign w:val="center"/>
          </w:tcPr>
          <w:p w14:paraId="1CEB782B"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106DDC0C" w14:textId="77777777" w:rsidR="0041037A" w:rsidRPr="00B7030B" w:rsidRDefault="0041037A">
            <w:pPr>
              <w:pStyle w:val="tablebody"/>
              <w:rPr>
                <w:rFonts w:asciiTheme="minorHAnsi" w:hAnsiTheme="minorHAnsi"/>
              </w:rPr>
            </w:pPr>
            <w:r w:rsidRPr="00B7030B">
              <w:rPr>
                <w:rFonts w:asciiTheme="minorHAnsi" w:hAnsiTheme="minorHAnsi"/>
              </w:rPr>
              <w:t>Holm and Armstrong, 1981</w:t>
            </w:r>
          </w:p>
        </w:tc>
      </w:tr>
      <w:tr w:rsidR="0041037A" w:rsidRPr="00B7030B" w14:paraId="2AA5CF7B" w14:textId="77777777">
        <w:tc>
          <w:tcPr>
            <w:tcW w:w="2790" w:type="dxa"/>
            <w:vAlign w:val="center"/>
          </w:tcPr>
          <w:p w14:paraId="3AD94F59" w14:textId="77777777" w:rsidR="0041037A" w:rsidRPr="00B7030B" w:rsidRDefault="0041037A">
            <w:pPr>
              <w:pStyle w:val="tablebody"/>
              <w:rPr>
                <w:rFonts w:asciiTheme="minorHAnsi" w:hAnsiTheme="minorHAnsi"/>
                <w:i/>
                <w:iCs/>
              </w:rPr>
            </w:pPr>
            <w:r w:rsidRPr="00B7030B">
              <w:rPr>
                <w:rFonts w:asciiTheme="minorHAnsi" w:hAnsiTheme="minorHAnsi"/>
                <w:i/>
                <w:iCs/>
              </w:rPr>
              <w:t>Microcystis aeruginosa</w:t>
            </w:r>
          </w:p>
        </w:tc>
        <w:tc>
          <w:tcPr>
            <w:tcW w:w="1080" w:type="dxa"/>
            <w:vAlign w:val="center"/>
          </w:tcPr>
          <w:p w14:paraId="3DC5D8D5" w14:textId="77777777" w:rsidR="0041037A" w:rsidRPr="00B7030B" w:rsidRDefault="0041037A">
            <w:pPr>
              <w:pStyle w:val="tablebody"/>
              <w:jc w:val="center"/>
              <w:rPr>
                <w:rFonts w:asciiTheme="minorHAnsi" w:hAnsiTheme="minorHAnsi"/>
              </w:rPr>
            </w:pPr>
            <w:r w:rsidRPr="00B7030B">
              <w:rPr>
                <w:rFonts w:asciiTheme="minorHAnsi" w:hAnsiTheme="minorHAnsi"/>
              </w:rPr>
              <w:t>1.6</w:t>
            </w:r>
          </w:p>
        </w:tc>
        <w:tc>
          <w:tcPr>
            <w:tcW w:w="1620" w:type="dxa"/>
            <w:vAlign w:val="center"/>
          </w:tcPr>
          <w:p w14:paraId="6A1C3280" w14:textId="77777777" w:rsidR="0041037A" w:rsidRPr="00B7030B" w:rsidRDefault="0041037A">
            <w:pPr>
              <w:pStyle w:val="tablebody"/>
              <w:jc w:val="center"/>
              <w:rPr>
                <w:rFonts w:asciiTheme="minorHAnsi" w:hAnsiTheme="minorHAnsi"/>
              </w:rPr>
            </w:pPr>
            <w:r w:rsidRPr="00B7030B">
              <w:rPr>
                <w:rFonts w:asciiTheme="minorHAnsi" w:hAnsiTheme="minorHAnsi"/>
              </w:rPr>
              <w:t>23</w:t>
            </w:r>
          </w:p>
        </w:tc>
        <w:tc>
          <w:tcPr>
            <w:tcW w:w="3150" w:type="dxa"/>
            <w:vAlign w:val="center"/>
          </w:tcPr>
          <w:p w14:paraId="56CA518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B66C2DD" w14:textId="77777777">
        <w:tc>
          <w:tcPr>
            <w:tcW w:w="2790" w:type="dxa"/>
            <w:vAlign w:val="center"/>
          </w:tcPr>
          <w:p w14:paraId="361560B3"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Microcystis </w:t>
            </w:r>
            <w:proofErr w:type="spellStart"/>
            <w:r w:rsidRPr="00B7030B">
              <w:rPr>
                <w:rFonts w:asciiTheme="minorHAnsi" w:hAnsiTheme="minorHAnsi"/>
                <w:i/>
                <w:iCs/>
              </w:rPr>
              <w:t>luminmosis</w:t>
            </w:r>
            <w:proofErr w:type="spellEnd"/>
          </w:p>
        </w:tc>
        <w:tc>
          <w:tcPr>
            <w:tcW w:w="1080" w:type="dxa"/>
            <w:vAlign w:val="center"/>
          </w:tcPr>
          <w:p w14:paraId="6D2B83A6"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3966623A"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27D32CB4"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7A365343" w14:textId="77777777">
        <w:tc>
          <w:tcPr>
            <w:tcW w:w="2790" w:type="dxa"/>
            <w:vAlign w:val="center"/>
          </w:tcPr>
          <w:p w14:paraId="604E9171"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Nostoc </w:t>
            </w:r>
            <w:proofErr w:type="spellStart"/>
            <w:r w:rsidRPr="00B7030B">
              <w:rPr>
                <w:rFonts w:asciiTheme="minorHAnsi" w:hAnsiTheme="minorHAnsi"/>
                <w:i/>
                <w:iCs/>
              </w:rPr>
              <w:t>muscorum</w:t>
            </w:r>
            <w:proofErr w:type="spellEnd"/>
          </w:p>
        </w:tc>
        <w:tc>
          <w:tcPr>
            <w:tcW w:w="1080" w:type="dxa"/>
            <w:vAlign w:val="center"/>
          </w:tcPr>
          <w:p w14:paraId="412E9150" w14:textId="77777777" w:rsidR="0041037A" w:rsidRPr="00B7030B" w:rsidRDefault="0041037A">
            <w:pPr>
              <w:pStyle w:val="tablebody"/>
              <w:jc w:val="center"/>
              <w:rPr>
                <w:rFonts w:asciiTheme="minorHAnsi" w:hAnsiTheme="minorHAnsi"/>
              </w:rPr>
            </w:pPr>
            <w:r w:rsidRPr="00B7030B">
              <w:rPr>
                <w:rFonts w:asciiTheme="minorHAnsi" w:hAnsiTheme="minorHAnsi"/>
              </w:rPr>
              <w:t>2.9</w:t>
            </w:r>
          </w:p>
        </w:tc>
        <w:tc>
          <w:tcPr>
            <w:tcW w:w="1620" w:type="dxa"/>
            <w:vAlign w:val="center"/>
          </w:tcPr>
          <w:p w14:paraId="32898E2B" w14:textId="77777777" w:rsidR="0041037A" w:rsidRPr="00B7030B" w:rsidRDefault="0041037A">
            <w:pPr>
              <w:pStyle w:val="tablebody"/>
              <w:jc w:val="center"/>
              <w:rPr>
                <w:rFonts w:asciiTheme="minorHAnsi" w:hAnsiTheme="minorHAnsi"/>
              </w:rPr>
            </w:pPr>
            <w:r w:rsidRPr="00B7030B">
              <w:rPr>
                <w:rFonts w:asciiTheme="minorHAnsi" w:hAnsiTheme="minorHAnsi"/>
              </w:rPr>
              <w:t>32.5</w:t>
            </w:r>
          </w:p>
        </w:tc>
        <w:tc>
          <w:tcPr>
            <w:tcW w:w="3150" w:type="dxa"/>
            <w:vAlign w:val="center"/>
          </w:tcPr>
          <w:p w14:paraId="621FD4D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01C2307" w14:textId="77777777">
        <w:tc>
          <w:tcPr>
            <w:tcW w:w="2790" w:type="dxa"/>
            <w:vAlign w:val="center"/>
          </w:tcPr>
          <w:p w14:paraId="112532E5"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Oscillatoria </w:t>
            </w:r>
            <w:proofErr w:type="spellStart"/>
            <w:r w:rsidRPr="00B7030B">
              <w:rPr>
                <w:rFonts w:asciiTheme="minorHAnsi" w:hAnsiTheme="minorHAnsi"/>
                <w:i/>
                <w:iCs/>
              </w:rPr>
              <w:t>prinsips</w:t>
            </w:r>
            <w:proofErr w:type="spellEnd"/>
          </w:p>
        </w:tc>
        <w:tc>
          <w:tcPr>
            <w:tcW w:w="1080" w:type="dxa"/>
            <w:vAlign w:val="center"/>
          </w:tcPr>
          <w:p w14:paraId="5B1E30EA" w14:textId="77777777" w:rsidR="0041037A" w:rsidRPr="00B7030B" w:rsidRDefault="0041037A">
            <w:pPr>
              <w:pStyle w:val="tablebody"/>
              <w:jc w:val="center"/>
              <w:rPr>
                <w:rFonts w:asciiTheme="minorHAnsi" w:hAnsiTheme="minorHAnsi"/>
              </w:rPr>
            </w:pPr>
            <w:r w:rsidRPr="00B7030B">
              <w:rPr>
                <w:rFonts w:asciiTheme="minorHAnsi" w:hAnsiTheme="minorHAnsi"/>
              </w:rPr>
              <w:t>0.5</w:t>
            </w:r>
          </w:p>
        </w:tc>
        <w:tc>
          <w:tcPr>
            <w:tcW w:w="1620" w:type="dxa"/>
            <w:vAlign w:val="center"/>
          </w:tcPr>
          <w:p w14:paraId="304763EA"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3DD0D8DB"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7CBC6AE4" w14:textId="77777777">
        <w:tc>
          <w:tcPr>
            <w:tcW w:w="2790" w:type="dxa"/>
            <w:vAlign w:val="center"/>
          </w:tcPr>
          <w:p w14:paraId="22787260"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Oscillatoria </w:t>
            </w:r>
            <w:proofErr w:type="spellStart"/>
            <w:r w:rsidRPr="00B7030B">
              <w:rPr>
                <w:rFonts w:asciiTheme="minorHAnsi" w:hAnsiTheme="minorHAnsi"/>
                <w:i/>
                <w:iCs/>
              </w:rPr>
              <w:t>terebriformis</w:t>
            </w:r>
            <w:proofErr w:type="spellEnd"/>
          </w:p>
        </w:tc>
        <w:tc>
          <w:tcPr>
            <w:tcW w:w="1080" w:type="dxa"/>
            <w:vAlign w:val="center"/>
          </w:tcPr>
          <w:p w14:paraId="01C89483" w14:textId="77777777" w:rsidR="0041037A" w:rsidRPr="00B7030B" w:rsidRDefault="0041037A">
            <w:pPr>
              <w:pStyle w:val="tablebody"/>
              <w:jc w:val="center"/>
              <w:rPr>
                <w:rFonts w:asciiTheme="minorHAnsi" w:hAnsiTheme="minorHAnsi"/>
              </w:rPr>
            </w:pPr>
            <w:r w:rsidRPr="00B7030B">
              <w:rPr>
                <w:rFonts w:asciiTheme="minorHAnsi" w:hAnsiTheme="minorHAnsi"/>
              </w:rPr>
              <w:t>3.36</w:t>
            </w:r>
          </w:p>
        </w:tc>
        <w:tc>
          <w:tcPr>
            <w:tcW w:w="1620" w:type="dxa"/>
            <w:vAlign w:val="center"/>
          </w:tcPr>
          <w:p w14:paraId="06F60B95"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28270A21"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24669B95" w14:textId="77777777">
        <w:tc>
          <w:tcPr>
            <w:tcW w:w="2790" w:type="dxa"/>
            <w:vAlign w:val="center"/>
          </w:tcPr>
          <w:p w14:paraId="635DB8C1"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Oscillatoria </w:t>
            </w:r>
            <w:proofErr w:type="spellStart"/>
            <w:r w:rsidRPr="00B7030B">
              <w:rPr>
                <w:rFonts w:asciiTheme="minorHAnsi" w:hAnsiTheme="minorHAnsi"/>
                <w:i/>
                <w:iCs/>
              </w:rPr>
              <w:t>rubescens</w:t>
            </w:r>
            <w:proofErr w:type="spellEnd"/>
          </w:p>
        </w:tc>
        <w:tc>
          <w:tcPr>
            <w:tcW w:w="1080" w:type="dxa"/>
            <w:vAlign w:val="center"/>
          </w:tcPr>
          <w:p w14:paraId="1D85B961" w14:textId="77777777" w:rsidR="0041037A" w:rsidRPr="00B7030B" w:rsidRDefault="0041037A">
            <w:pPr>
              <w:pStyle w:val="tablebody"/>
              <w:jc w:val="center"/>
              <w:rPr>
                <w:rFonts w:asciiTheme="minorHAnsi" w:hAnsiTheme="minorHAnsi"/>
              </w:rPr>
            </w:pPr>
            <w:r w:rsidRPr="00B7030B">
              <w:rPr>
                <w:rFonts w:asciiTheme="minorHAnsi" w:hAnsiTheme="minorHAnsi"/>
              </w:rPr>
              <w:t>5.04</w:t>
            </w:r>
          </w:p>
        </w:tc>
        <w:tc>
          <w:tcPr>
            <w:tcW w:w="1620" w:type="dxa"/>
            <w:vAlign w:val="center"/>
          </w:tcPr>
          <w:p w14:paraId="2E257BFB" w14:textId="77777777" w:rsidR="0041037A" w:rsidRPr="00B7030B" w:rsidRDefault="0041037A">
            <w:pPr>
              <w:pStyle w:val="tablebody"/>
              <w:jc w:val="center"/>
              <w:rPr>
                <w:rFonts w:asciiTheme="minorHAnsi" w:hAnsiTheme="minorHAnsi"/>
              </w:rPr>
            </w:pPr>
            <w:r w:rsidRPr="00B7030B">
              <w:rPr>
                <w:rFonts w:asciiTheme="minorHAnsi" w:hAnsiTheme="minorHAnsi"/>
              </w:rPr>
              <w:t>30</w:t>
            </w:r>
          </w:p>
        </w:tc>
        <w:tc>
          <w:tcPr>
            <w:tcW w:w="3150" w:type="dxa"/>
            <w:vAlign w:val="center"/>
          </w:tcPr>
          <w:p w14:paraId="6F12196F" w14:textId="77777777" w:rsidR="0041037A" w:rsidRPr="00B7030B" w:rsidRDefault="0041037A">
            <w:pPr>
              <w:pStyle w:val="tablebody"/>
              <w:rPr>
                <w:rFonts w:asciiTheme="minorHAnsi" w:hAnsiTheme="minorHAnsi"/>
              </w:rPr>
            </w:pPr>
            <w:r w:rsidRPr="00B7030B">
              <w:rPr>
                <w:rFonts w:asciiTheme="minorHAnsi" w:hAnsiTheme="minorHAnsi"/>
              </w:rPr>
              <w:t>Zimmerman, 1969</w:t>
            </w:r>
          </w:p>
        </w:tc>
      </w:tr>
      <w:tr w:rsidR="0041037A" w:rsidRPr="00B7030B" w14:paraId="143F33A0" w14:textId="77777777">
        <w:tc>
          <w:tcPr>
            <w:tcW w:w="2790" w:type="dxa"/>
            <w:vAlign w:val="center"/>
          </w:tcPr>
          <w:p w14:paraId="0F6B581B"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Rhodopseudomonas</w:t>
            </w:r>
            <w:proofErr w:type="spellEnd"/>
            <w:r w:rsidRPr="00B7030B">
              <w:rPr>
                <w:rFonts w:asciiTheme="minorHAnsi" w:hAnsiTheme="minorHAnsi"/>
                <w:i/>
                <w:iCs/>
              </w:rPr>
              <w:t xml:space="preserve"> </w:t>
            </w:r>
            <w:proofErr w:type="spellStart"/>
            <w:r w:rsidRPr="00B7030B">
              <w:rPr>
                <w:rFonts w:asciiTheme="minorHAnsi" w:hAnsiTheme="minorHAnsi"/>
                <w:i/>
                <w:iCs/>
              </w:rPr>
              <w:t>sphaeroides</w:t>
            </w:r>
            <w:proofErr w:type="spellEnd"/>
          </w:p>
        </w:tc>
        <w:tc>
          <w:tcPr>
            <w:tcW w:w="1080" w:type="dxa"/>
            <w:vAlign w:val="center"/>
          </w:tcPr>
          <w:p w14:paraId="241FC765" w14:textId="77777777" w:rsidR="0041037A" w:rsidRPr="00B7030B" w:rsidRDefault="0041037A">
            <w:pPr>
              <w:pStyle w:val="tablebody"/>
              <w:jc w:val="center"/>
              <w:rPr>
                <w:rFonts w:asciiTheme="minorHAnsi" w:hAnsiTheme="minorHAnsi"/>
              </w:rPr>
            </w:pPr>
            <w:r w:rsidRPr="00B7030B">
              <w:rPr>
                <w:rFonts w:asciiTheme="minorHAnsi" w:hAnsiTheme="minorHAnsi"/>
              </w:rPr>
              <w:t>10.8</w:t>
            </w:r>
          </w:p>
        </w:tc>
        <w:tc>
          <w:tcPr>
            <w:tcW w:w="1620" w:type="dxa"/>
            <w:vAlign w:val="center"/>
          </w:tcPr>
          <w:p w14:paraId="72314162" w14:textId="77777777" w:rsidR="0041037A" w:rsidRPr="00B7030B" w:rsidRDefault="0041037A">
            <w:pPr>
              <w:pStyle w:val="tablebody"/>
              <w:jc w:val="center"/>
              <w:rPr>
                <w:rFonts w:asciiTheme="minorHAnsi" w:hAnsiTheme="minorHAnsi"/>
              </w:rPr>
            </w:pPr>
            <w:r w:rsidRPr="00B7030B">
              <w:rPr>
                <w:rFonts w:asciiTheme="minorHAnsi" w:hAnsiTheme="minorHAnsi"/>
              </w:rPr>
              <w:t>34</w:t>
            </w:r>
          </w:p>
        </w:tc>
        <w:tc>
          <w:tcPr>
            <w:tcW w:w="3150" w:type="dxa"/>
            <w:vAlign w:val="center"/>
          </w:tcPr>
          <w:p w14:paraId="66A648AE"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E089FDD" w14:textId="77777777">
        <w:tc>
          <w:tcPr>
            <w:tcW w:w="2790" w:type="dxa"/>
            <w:vAlign w:val="center"/>
          </w:tcPr>
          <w:p w14:paraId="57AC30A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Rhodospirrilum</w:t>
            </w:r>
            <w:proofErr w:type="spellEnd"/>
            <w:r w:rsidRPr="00B7030B">
              <w:rPr>
                <w:rFonts w:asciiTheme="minorHAnsi" w:hAnsiTheme="minorHAnsi"/>
                <w:i/>
                <w:iCs/>
              </w:rPr>
              <w:t xml:space="preserve"> rubrum</w:t>
            </w:r>
          </w:p>
        </w:tc>
        <w:tc>
          <w:tcPr>
            <w:tcW w:w="1080" w:type="dxa"/>
            <w:vAlign w:val="center"/>
          </w:tcPr>
          <w:p w14:paraId="03D2707A" w14:textId="77777777" w:rsidR="0041037A" w:rsidRPr="00B7030B" w:rsidRDefault="0041037A">
            <w:pPr>
              <w:pStyle w:val="tablebody"/>
              <w:jc w:val="center"/>
              <w:rPr>
                <w:rFonts w:asciiTheme="minorHAnsi" w:hAnsiTheme="minorHAnsi"/>
              </w:rPr>
            </w:pPr>
            <w:r w:rsidRPr="00B7030B">
              <w:rPr>
                <w:rFonts w:asciiTheme="minorHAnsi" w:hAnsiTheme="minorHAnsi"/>
              </w:rPr>
              <w:t>4.85</w:t>
            </w:r>
          </w:p>
        </w:tc>
        <w:tc>
          <w:tcPr>
            <w:tcW w:w="1620" w:type="dxa"/>
            <w:vAlign w:val="center"/>
          </w:tcPr>
          <w:p w14:paraId="3B319F95"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9C3F7D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09A1DB0" w14:textId="77777777">
        <w:tc>
          <w:tcPr>
            <w:tcW w:w="2790" w:type="dxa"/>
            <w:vAlign w:val="center"/>
          </w:tcPr>
          <w:p w14:paraId="5BE9E5AF"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Schizothrix</w:t>
            </w:r>
            <w:proofErr w:type="spellEnd"/>
            <w:r w:rsidRPr="00B7030B">
              <w:rPr>
                <w:rFonts w:asciiTheme="minorHAnsi" w:hAnsiTheme="minorHAnsi"/>
                <w:i/>
                <w:iCs/>
              </w:rPr>
              <w:t xml:space="preserve"> </w:t>
            </w:r>
            <w:proofErr w:type="spellStart"/>
            <w:r w:rsidRPr="00B7030B">
              <w:rPr>
                <w:rFonts w:asciiTheme="minorHAnsi" w:hAnsiTheme="minorHAnsi"/>
                <w:i/>
                <w:iCs/>
              </w:rPr>
              <w:t>calcicola</w:t>
            </w:r>
            <w:proofErr w:type="spellEnd"/>
          </w:p>
        </w:tc>
        <w:tc>
          <w:tcPr>
            <w:tcW w:w="1080" w:type="dxa"/>
            <w:vAlign w:val="center"/>
          </w:tcPr>
          <w:p w14:paraId="371D42EA" w14:textId="77777777" w:rsidR="0041037A" w:rsidRPr="00B7030B" w:rsidRDefault="0041037A">
            <w:pPr>
              <w:pStyle w:val="tablebody"/>
              <w:jc w:val="center"/>
              <w:rPr>
                <w:rFonts w:asciiTheme="minorHAnsi" w:hAnsiTheme="minorHAnsi"/>
              </w:rPr>
            </w:pPr>
            <w:r w:rsidRPr="00B7030B">
              <w:rPr>
                <w:rFonts w:asciiTheme="minorHAnsi" w:hAnsiTheme="minorHAnsi"/>
              </w:rPr>
              <w:t>3.4</w:t>
            </w:r>
          </w:p>
        </w:tc>
        <w:tc>
          <w:tcPr>
            <w:tcW w:w="1620" w:type="dxa"/>
            <w:vAlign w:val="center"/>
          </w:tcPr>
          <w:p w14:paraId="789CEAC3" w14:textId="77777777" w:rsidR="0041037A" w:rsidRPr="00B7030B" w:rsidRDefault="0041037A">
            <w:pPr>
              <w:pStyle w:val="tablebody"/>
              <w:jc w:val="center"/>
              <w:rPr>
                <w:rFonts w:asciiTheme="minorHAnsi" w:hAnsiTheme="minorHAnsi"/>
              </w:rPr>
            </w:pPr>
            <w:r w:rsidRPr="00B7030B">
              <w:rPr>
                <w:rFonts w:asciiTheme="minorHAnsi" w:hAnsiTheme="minorHAnsi"/>
              </w:rPr>
              <w:t>30</w:t>
            </w:r>
          </w:p>
        </w:tc>
        <w:tc>
          <w:tcPr>
            <w:tcW w:w="3150" w:type="dxa"/>
            <w:vAlign w:val="center"/>
          </w:tcPr>
          <w:p w14:paraId="36E7404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92A8A0A" w14:textId="77777777">
        <w:tc>
          <w:tcPr>
            <w:tcW w:w="2790" w:type="dxa"/>
            <w:vAlign w:val="center"/>
          </w:tcPr>
          <w:p w14:paraId="1371DBBB"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Synechococcus</w:t>
            </w:r>
            <w:proofErr w:type="spellEnd"/>
            <w:r w:rsidRPr="00B7030B">
              <w:rPr>
                <w:rFonts w:asciiTheme="minorHAnsi" w:hAnsiTheme="minorHAnsi"/>
                <w:i/>
                <w:iCs/>
              </w:rPr>
              <w:t xml:space="preserve"> </w:t>
            </w:r>
            <w:proofErr w:type="spellStart"/>
            <w:r w:rsidRPr="00B7030B">
              <w:rPr>
                <w:rFonts w:asciiTheme="minorHAnsi" w:hAnsiTheme="minorHAnsi"/>
                <w:i/>
                <w:iCs/>
              </w:rPr>
              <w:t>lividus</w:t>
            </w:r>
            <w:proofErr w:type="spellEnd"/>
          </w:p>
        </w:tc>
        <w:tc>
          <w:tcPr>
            <w:tcW w:w="1080" w:type="dxa"/>
            <w:vAlign w:val="center"/>
          </w:tcPr>
          <w:p w14:paraId="120752E7" w14:textId="77777777" w:rsidR="0041037A" w:rsidRPr="00B7030B" w:rsidRDefault="0041037A">
            <w:pPr>
              <w:pStyle w:val="tablebody"/>
              <w:jc w:val="center"/>
              <w:rPr>
                <w:rFonts w:asciiTheme="minorHAnsi" w:hAnsiTheme="minorHAnsi"/>
              </w:rPr>
            </w:pPr>
            <w:r w:rsidRPr="00B7030B">
              <w:rPr>
                <w:rFonts w:asciiTheme="minorHAnsi" w:hAnsiTheme="minorHAnsi"/>
              </w:rPr>
              <w:t>4.98</w:t>
            </w:r>
          </w:p>
        </w:tc>
        <w:tc>
          <w:tcPr>
            <w:tcW w:w="1620" w:type="dxa"/>
            <w:vAlign w:val="center"/>
          </w:tcPr>
          <w:p w14:paraId="3E0423B6"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3FDAD502"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7C936615" w14:textId="77777777">
        <w:tc>
          <w:tcPr>
            <w:tcW w:w="2790" w:type="dxa"/>
            <w:vAlign w:val="center"/>
          </w:tcPr>
          <w:p w14:paraId="7FFE7314" w14:textId="77777777" w:rsidR="0041037A" w:rsidRPr="00B7030B" w:rsidRDefault="0041037A">
            <w:pPr>
              <w:pStyle w:val="tablebody"/>
              <w:rPr>
                <w:rFonts w:asciiTheme="minorHAnsi" w:hAnsiTheme="minorHAnsi"/>
              </w:rPr>
            </w:pPr>
            <w:proofErr w:type="spellStart"/>
            <w:r w:rsidRPr="00B7030B">
              <w:rPr>
                <w:rFonts w:asciiTheme="minorHAnsi" w:hAnsiTheme="minorHAnsi"/>
                <w:i/>
                <w:iCs/>
              </w:rPr>
              <w:t>Synechococcus</w:t>
            </w:r>
            <w:proofErr w:type="spellEnd"/>
            <w:r w:rsidRPr="00B7030B">
              <w:rPr>
                <w:rFonts w:asciiTheme="minorHAnsi" w:hAnsiTheme="minorHAnsi"/>
                <w:i/>
                <w:iCs/>
              </w:rPr>
              <w:t xml:space="preserve"> </w:t>
            </w:r>
            <w:r w:rsidRPr="00B7030B">
              <w:rPr>
                <w:rFonts w:asciiTheme="minorHAnsi" w:hAnsiTheme="minorHAnsi"/>
              </w:rPr>
              <w:t>sp.</w:t>
            </w:r>
          </w:p>
        </w:tc>
        <w:tc>
          <w:tcPr>
            <w:tcW w:w="1080" w:type="dxa"/>
            <w:vAlign w:val="center"/>
          </w:tcPr>
          <w:p w14:paraId="5F91B11D" w14:textId="77777777" w:rsidR="0041037A" w:rsidRPr="00B7030B" w:rsidRDefault="0041037A">
            <w:pPr>
              <w:pStyle w:val="tablebody"/>
              <w:jc w:val="center"/>
              <w:rPr>
                <w:rFonts w:asciiTheme="minorHAnsi" w:hAnsiTheme="minorHAnsi"/>
              </w:rPr>
            </w:pPr>
            <w:r w:rsidRPr="00B7030B">
              <w:rPr>
                <w:rFonts w:asciiTheme="minorHAnsi" w:hAnsiTheme="minorHAnsi"/>
              </w:rPr>
              <w:t>8.0</w:t>
            </w:r>
          </w:p>
        </w:tc>
        <w:tc>
          <w:tcPr>
            <w:tcW w:w="1620" w:type="dxa"/>
            <w:vAlign w:val="center"/>
          </w:tcPr>
          <w:p w14:paraId="73448045" w14:textId="77777777" w:rsidR="0041037A" w:rsidRPr="00B7030B" w:rsidRDefault="0041037A">
            <w:pPr>
              <w:pStyle w:val="tablebody"/>
              <w:jc w:val="center"/>
              <w:rPr>
                <w:rFonts w:asciiTheme="minorHAnsi" w:hAnsiTheme="minorHAnsi"/>
              </w:rPr>
            </w:pPr>
            <w:r w:rsidRPr="00B7030B">
              <w:rPr>
                <w:rFonts w:asciiTheme="minorHAnsi" w:hAnsiTheme="minorHAnsi"/>
              </w:rPr>
              <w:t>37</w:t>
            </w:r>
          </w:p>
        </w:tc>
        <w:tc>
          <w:tcPr>
            <w:tcW w:w="3150" w:type="dxa"/>
            <w:vAlign w:val="center"/>
          </w:tcPr>
          <w:p w14:paraId="25F9D5F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DFE8194" w14:textId="77777777">
        <w:tc>
          <w:tcPr>
            <w:tcW w:w="2790" w:type="dxa"/>
            <w:vAlign w:val="center"/>
          </w:tcPr>
          <w:p w14:paraId="3DC03AA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Tolypothrix</w:t>
            </w:r>
            <w:proofErr w:type="spellEnd"/>
            <w:r w:rsidRPr="00B7030B">
              <w:rPr>
                <w:rFonts w:asciiTheme="minorHAnsi" w:hAnsiTheme="minorHAnsi"/>
                <w:i/>
                <w:iCs/>
              </w:rPr>
              <w:t xml:space="preserve"> </w:t>
            </w:r>
            <w:proofErr w:type="spellStart"/>
            <w:r w:rsidRPr="00B7030B">
              <w:rPr>
                <w:rFonts w:asciiTheme="minorHAnsi" w:hAnsiTheme="minorHAnsi"/>
                <w:i/>
                <w:iCs/>
              </w:rPr>
              <w:t>tennuis</w:t>
            </w:r>
            <w:proofErr w:type="spellEnd"/>
          </w:p>
        </w:tc>
        <w:tc>
          <w:tcPr>
            <w:tcW w:w="1080" w:type="dxa"/>
            <w:vAlign w:val="center"/>
          </w:tcPr>
          <w:p w14:paraId="1296D86F"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1620" w:type="dxa"/>
            <w:vAlign w:val="center"/>
          </w:tcPr>
          <w:p w14:paraId="3FF9E3E7" w14:textId="77777777" w:rsidR="0041037A" w:rsidRPr="00B7030B" w:rsidRDefault="0041037A">
            <w:pPr>
              <w:pStyle w:val="tablebody"/>
              <w:jc w:val="center"/>
              <w:rPr>
                <w:rFonts w:asciiTheme="minorHAnsi" w:hAnsiTheme="minorHAnsi"/>
              </w:rPr>
            </w:pPr>
            <w:r w:rsidRPr="00B7030B">
              <w:rPr>
                <w:rFonts w:asciiTheme="minorHAnsi" w:hAnsiTheme="minorHAnsi"/>
              </w:rPr>
              <w:t>38</w:t>
            </w:r>
          </w:p>
        </w:tc>
        <w:tc>
          <w:tcPr>
            <w:tcW w:w="3150" w:type="dxa"/>
            <w:vAlign w:val="center"/>
          </w:tcPr>
          <w:p w14:paraId="70A8FCFE"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A809689" w14:textId="77777777">
        <w:tc>
          <w:tcPr>
            <w:tcW w:w="2790" w:type="dxa"/>
            <w:vAlign w:val="center"/>
          </w:tcPr>
          <w:p w14:paraId="47BDD46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Leotocylindruc</w:t>
            </w:r>
            <w:proofErr w:type="spellEnd"/>
            <w:r w:rsidRPr="00B7030B">
              <w:rPr>
                <w:rFonts w:asciiTheme="minorHAnsi" w:hAnsiTheme="minorHAnsi"/>
                <w:i/>
                <w:iCs/>
              </w:rPr>
              <w:t xml:space="preserve"> </w:t>
            </w:r>
            <w:proofErr w:type="spellStart"/>
            <w:r w:rsidRPr="00B7030B">
              <w:rPr>
                <w:rFonts w:asciiTheme="minorHAnsi" w:hAnsiTheme="minorHAnsi"/>
                <w:i/>
                <w:iCs/>
              </w:rPr>
              <w:t>danicus</w:t>
            </w:r>
            <w:proofErr w:type="spellEnd"/>
          </w:p>
        </w:tc>
        <w:tc>
          <w:tcPr>
            <w:tcW w:w="1080" w:type="dxa"/>
            <w:vAlign w:val="center"/>
          </w:tcPr>
          <w:p w14:paraId="588AFBEA" w14:textId="77777777" w:rsidR="0041037A" w:rsidRPr="00B7030B" w:rsidRDefault="0041037A">
            <w:pPr>
              <w:pStyle w:val="tablebody"/>
              <w:jc w:val="center"/>
              <w:rPr>
                <w:rFonts w:asciiTheme="minorHAnsi" w:hAnsiTheme="minorHAnsi"/>
              </w:rPr>
            </w:pPr>
            <w:r w:rsidRPr="00B7030B">
              <w:rPr>
                <w:rFonts w:asciiTheme="minorHAnsi" w:hAnsiTheme="minorHAnsi"/>
              </w:rPr>
              <w:t>0.67-2.0</w:t>
            </w:r>
          </w:p>
        </w:tc>
        <w:tc>
          <w:tcPr>
            <w:tcW w:w="1620" w:type="dxa"/>
            <w:vAlign w:val="center"/>
          </w:tcPr>
          <w:p w14:paraId="66EF2130" w14:textId="77777777" w:rsidR="0041037A" w:rsidRPr="00B7030B" w:rsidRDefault="0041037A">
            <w:pPr>
              <w:pStyle w:val="tablebody"/>
              <w:jc w:val="center"/>
              <w:rPr>
                <w:rFonts w:asciiTheme="minorHAnsi" w:hAnsiTheme="minorHAnsi"/>
              </w:rPr>
            </w:pPr>
            <w:r w:rsidRPr="00B7030B">
              <w:rPr>
                <w:rFonts w:asciiTheme="minorHAnsi" w:hAnsiTheme="minorHAnsi"/>
              </w:rPr>
              <w:t>10-20</w:t>
            </w:r>
          </w:p>
        </w:tc>
        <w:tc>
          <w:tcPr>
            <w:tcW w:w="3150" w:type="dxa"/>
            <w:vAlign w:val="center"/>
          </w:tcPr>
          <w:p w14:paraId="7ED91ED4" w14:textId="77777777" w:rsidR="0041037A" w:rsidRPr="00B7030B" w:rsidRDefault="0041037A">
            <w:pPr>
              <w:pStyle w:val="tablebody"/>
              <w:rPr>
                <w:rFonts w:asciiTheme="minorHAnsi" w:hAnsiTheme="minorHAnsi"/>
              </w:rPr>
            </w:pPr>
            <w:r w:rsidRPr="00B7030B">
              <w:rPr>
                <w:rFonts w:asciiTheme="minorHAnsi" w:hAnsiTheme="minorHAnsi"/>
              </w:rPr>
              <w:t>Verity, 1981</w:t>
            </w:r>
          </w:p>
        </w:tc>
      </w:tr>
      <w:tr w:rsidR="0041037A" w:rsidRPr="00B7030B" w14:paraId="04A84D0B" w14:textId="77777777">
        <w:tc>
          <w:tcPr>
            <w:tcW w:w="2790" w:type="dxa"/>
            <w:vAlign w:val="center"/>
          </w:tcPr>
          <w:p w14:paraId="621BF8C8" w14:textId="77777777" w:rsidR="0041037A" w:rsidRPr="00B7030B" w:rsidRDefault="0041037A">
            <w:pPr>
              <w:pStyle w:val="tablebody"/>
              <w:rPr>
                <w:rFonts w:asciiTheme="minorHAnsi" w:hAnsiTheme="minorHAnsi"/>
                <w:i/>
                <w:iCs/>
              </w:rPr>
            </w:pPr>
            <w:r w:rsidRPr="00B7030B">
              <w:rPr>
                <w:rFonts w:asciiTheme="minorHAnsi" w:hAnsiTheme="minorHAnsi"/>
                <w:i/>
                <w:iCs/>
              </w:rPr>
              <w:t>Anabaena variabilis</w:t>
            </w:r>
          </w:p>
        </w:tc>
        <w:tc>
          <w:tcPr>
            <w:tcW w:w="1080" w:type="dxa"/>
            <w:vAlign w:val="center"/>
          </w:tcPr>
          <w:p w14:paraId="662409E3" w14:textId="77777777" w:rsidR="0041037A" w:rsidRPr="00B7030B" w:rsidRDefault="0041037A">
            <w:pPr>
              <w:pStyle w:val="tablebody"/>
              <w:jc w:val="center"/>
              <w:rPr>
                <w:rFonts w:asciiTheme="minorHAnsi" w:hAnsiTheme="minorHAnsi"/>
              </w:rPr>
            </w:pPr>
            <w:r w:rsidRPr="00B7030B">
              <w:rPr>
                <w:rFonts w:asciiTheme="minorHAnsi" w:hAnsiTheme="minorHAnsi"/>
              </w:rPr>
              <w:t>0.07-2.0</w:t>
            </w:r>
          </w:p>
        </w:tc>
        <w:tc>
          <w:tcPr>
            <w:tcW w:w="1620" w:type="dxa"/>
            <w:vAlign w:val="center"/>
          </w:tcPr>
          <w:p w14:paraId="0F9C45A0" w14:textId="77777777" w:rsidR="0041037A" w:rsidRPr="00B7030B" w:rsidRDefault="0041037A">
            <w:pPr>
              <w:pStyle w:val="tablebody"/>
              <w:jc w:val="center"/>
              <w:rPr>
                <w:rFonts w:asciiTheme="minorHAnsi" w:hAnsiTheme="minorHAnsi"/>
              </w:rPr>
            </w:pPr>
            <w:r w:rsidRPr="00B7030B">
              <w:rPr>
                <w:rFonts w:asciiTheme="minorHAnsi" w:hAnsiTheme="minorHAnsi"/>
              </w:rPr>
              <w:t>10-35</w:t>
            </w:r>
          </w:p>
        </w:tc>
        <w:tc>
          <w:tcPr>
            <w:tcW w:w="3150" w:type="dxa"/>
            <w:vAlign w:val="center"/>
          </w:tcPr>
          <w:p w14:paraId="7927BDC6" w14:textId="77777777" w:rsidR="0041037A" w:rsidRPr="00B7030B" w:rsidRDefault="0041037A">
            <w:pPr>
              <w:pStyle w:val="tablebody"/>
              <w:rPr>
                <w:rFonts w:asciiTheme="minorHAnsi" w:hAnsiTheme="minorHAnsi"/>
              </w:rPr>
            </w:pPr>
            <w:r w:rsidRPr="00B7030B">
              <w:rPr>
                <w:rFonts w:asciiTheme="minorHAnsi" w:hAnsiTheme="minorHAnsi"/>
              </w:rPr>
              <w:t xml:space="preserve">Collins and </w:t>
            </w:r>
            <w:proofErr w:type="spellStart"/>
            <w:r w:rsidRPr="00B7030B">
              <w:rPr>
                <w:rFonts w:asciiTheme="minorHAnsi" w:hAnsiTheme="minorHAnsi"/>
              </w:rPr>
              <w:t>Boylen</w:t>
            </w:r>
            <w:proofErr w:type="spellEnd"/>
            <w:r w:rsidRPr="00B7030B">
              <w:rPr>
                <w:rFonts w:asciiTheme="minorHAnsi" w:hAnsiTheme="minorHAnsi"/>
              </w:rPr>
              <w:t>, 1982a</w:t>
            </w:r>
          </w:p>
        </w:tc>
      </w:tr>
    </w:tbl>
    <w:p w14:paraId="47A05911" w14:textId="77777777" w:rsidR="0041037A" w:rsidRPr="00B7030B" w:rsidRDefault="0041037A">
      <w:pPr>
        <w:pStyle w:val="BodyText2"/>
      </w:pPr>
    </w:p>
    <w:p w14:paraId="6D85B23F" w14:textId="51AA4C37" w:rsidR="00925F4B" w:rsidRPr="00215BF2" w:rsidRDefault="00925F4B" w:rsidP="00925F4B">
      <w:pPr>
        <w:rPr>
          <w:sz w:val="20"/>
          <w:szCs w:val="18"/>
        </w:rPr>
      </w:pPr>
      <w:r w:rsidRPr="00215BF2">
        <w:rPr>
          <w:sz w:val="20"/>
          <w:szCs w:val="18"/>
        </w:rPr>
        <w:t>Grover (1989) rated the competitiveness of 11 algal species in P limiting environment. Maximum growth rates and P half</w:t>
      </w:r>
      <w:ins w:id="1919" w:author="Honnalore Steissberg" w:date="2021-08-04T16:31:00Z">
        <w:r w:rsidR="000F41AF">
          <w:rPr>
            <w:sz w:val="20"/>
            <w:szCs w:val="18"/>
          </w:rPr>
          <w:t>-</w:t>
        </w:r>
      </w:ins>
      <w:del w:id="1920" w:author="Honnalore Steissberg" w:date="2021-08-04T16:31:00Z">
        <w:r w:rsidRPr="00215BF2" w:rsidDel="000F41AF">
          <w:rPr>
            <w:sz w:val="20"/>
            <w:szCs w:val="18"/>
          </w:rPr>
          <w:delText xml:space="preserve"> </w:delText>
        </w:r>
      </w:del>
      <w:r w:rsidRPr="00215BF2">
        <w:rPr>
          <w:sz w:val="20"/>
          <w:szCs w:val="18"/>
        </w:rPr>
        <w:t>saturation constants were measured</w:t>
      </w:r>
      <w:ins w:id="1921" w:author="Honnalore Steissberg" w:date="2021-08-04T16:30:00Z">
        <w:r w:rsidR="000F41AF">
          <w:rPr>
            <w:sz w:val="20"/>
            <w:szCs w:val="18"/>
          </w:rPr>
          <w:t>,</w:t>
        </w:r>
      </w:ins>
      <w:r w:rsidRPr="00215BF2">
        <w:rPr>
          <w:sz w:val="20"/>
          <w:szCs w:val="18"/>
        </w:rPr>
        <w:t xml:space="preserve"> and confidence intervals given. </w:t>
      </w:r>
    </w:p>
    <w:p w14:paraId="3D140942" w14:textId="77777777" w:rsidR="00925F4B" w:rsidRPr="00215BF2" w:rsidRDefault="00925F4B" w:rsidP="00925F4B">
      <w:pPr>
        <w:rPr>
          <w:sz w:val="20"/>
          <w:szCs w:val="18"/>
        </w:rPr>
      </w:pPr>
    </w:p>
    <w:p w14:paraId="44B3F1E2" w14:textId="3424BFEA" w:rsidR="00925F4B" w:rsidRPr="00215BF2" w:rsidRDefault="00925F4B" w:rsidP="00925F4B">
      <w:pPr>
        <w:rPr>
          <w:sz w:val="20"/>
          <w:szCs w:val="18"/>
        </w:rPr>
      </w:pPr>
      <w:r w:rsidRPr="00215BF2">
        <w:rPr>
          <w:sz w:val="20"/>
          <w:szCs w:val="18"/>
        </w:rPr>
        <w:t xml:space="preserve">Mixed species batch cultures were used to measure </w:t>
      </w:r>
      <w:del w:id="1922" w:author="Honnalore Steissberg" w:date="2021-08-04T16:31:00Z">
        <w:r w:rsidRPr="00215BF2" w:rsidDel="000F41AF">
          <w:rPr>
            <w:sz w:val="20"/>
            <w:szCs w:val="18"/>
          </w:rPr>
          <w:delText xml:space="preserve">the </w:delText>
        </w:r>
      </w:del>
      <w:r w:rsidRPr="00215BF2">
        <w:rPr>
          <w:sz w:val="20"/>
          <w:szCs w:val="18"/>
        </w:rPr>
        <w:t>kinetics.  Algae density was determined by counting cells</w:t>
      </w:r>
      <w:ins w:id="1923" w:author="Honnalore Steissberg" w:date="2021-08-04T16:31:00Z">
        <w:r w:rsidR="000F41AF">
          <w:rPr>
            <w:sz w:val="20"/>
            <w:szCs w:val="18"/>
          </w:rPr>
          <w:t>,</w:t>
        </w:r>
      </w:ins>
      <w:r w:rsidRPr="00215BF2">
        <w:rPr>
          <w:sz w:val="20"/>
          <w:szCs w:val="18"/>
        </w:rPr>
        <w:t xml:space="preserve"> and </w:t>
      </w:r>
      <w:del w:id="1924" w:author="Honnalore Steissberg" w:date="2021-08-04T16:31:00Z">
        <w:r w:rsidRPr="00215BF2" w:rsidDel="000F41AF">
          <w:rPr>
            <w:sz w:val="20"/>
            <w:szCs w:val="18"/>
          </w:rPr>
          <w:delText xml:space="preserve">the </w:delText>
        </w:r>
      </w:del>
      <w:r w:rsidRPr="00215BF2">
        <w:rPr>
          <w:sz w:val="20"/>
          <w:szCs w:val="18"/>
        </w:rPr>
        <w:t>coefficients were estimated by fitting data to the Monod model.  Three types of models were fitted: one with a common maximum growth rate and half</w:t>
      </w:r>
      <w:ins w:id="1925" w:author="Honnalore Steissberg" w:date="2021-08-04T16:32:00Z">
        <w:r w:rsidR="000F41AF">
          <w:rPr>
            <w:sz w:val="20"/>
            <w:szCs w:val="18"/>
          </w:rPr>
          <w:t>-</w:t>
        </w:r>
      </w:ins>
      <w:del w:id="1926" w:author="Honnalore Steissberg" w:date="2021-08-04T16:32:00Z">
        <w:r w:rsidRPr="00215BF2" w:rsidDel="000F41AF">
          <w:rPr>
            <w:sz w:val="20"/>
            <w:szCs w:val="18"/>
          </w:rPr>
          <w:delText xml:space="preserve"> </w:delText>
        </w:r>
      </w:del>
      <w:r w:rsidRPr="00215BF2">
        <w:rPr>
          <w:sz w:val="20"/>
          <w:szCs w:val="18"/>
        </w:rPr>
        <w:t>saturation constant, one with a common half</w:t>
      </w:r>
      <w:ins w:id="1927" w:author="Honnalore Steissberg" w:date="2021-08-04T16:33:00Z">
        <w:r w:rsidR="00AC355C">
          <w:rPr>
            <w:sz w:val="20"/>
            <w:szCs w:val="18"/>
          </w:rPr>
          <w:t>-</w:t>
        </w:r>
      </w:ins>
      <w:r w:rsidRPr="00215BF2">
        <w:rPr>
          <w:sz w:val="20"/>
          <w:szCs w:val="18"/>
        </w:rPr>
        <w:t xml:space="preserve"> saturation constant but individual growth rates, and one with a</w:t>
      </w:r>
      <w:r w:rsidR="00215BF2" w:rsidRPr="00215BF2">
        <w:rPr>
          <w:sz w:val="20"/>
          <w:szCs w:val="18"/>
        </w:rPr>
        <w:t>n</w:t>
      </w:r>
      <w:r w:rsidRPr="00215BF2">
        <w:rPr>
          <w:sz w:val="20"/>
          <w:szCs w:val="18"/>
        </w:rPr>
        <w:t xml:space="preserve"> individual growth rate and common half</w:t>
      </w:r>
      <w:ins w:id="1928" w:author="Honnalore Steissberg" w:date="2021-08-04T16:32:00Z">
        <w:r w:rsidR="00AC355C">
          <w:rPr>
            <w:sz w:val="20"/>
            <w:szCs w:val="18"/>
          </w:rPr>
          <w:t>-</w:t>
        </w:r>
      </w:ins>
      <w:r w:rsidRPr="00215BF2">
        <w:rPr>
          <w:sz w:val="20"/>
          <w:szCs w:val="18"/>
        </w:rPr>
        <w:t xml:space="preserve"> saturation constant.  </w:t>
      </w:r>
    </w:p>
    <w:p w14:paraId="46533AD3" w14:textId="77777777" w:rsidR="00925F4B" w:rsidRPr="00215BF2" w:rsidRDefault="00925F4B" w:rsidP="00925F4B">
      <w:pPr>
        <w:rPr>
          <w:sz w:val="20"/>
          <w:szCs w:val="18"/>
        </w:rPr>
      </w:pPr>
    </w:p>
    <w:p w14:paraId="020494B0" w14:textId="2A0EDC70" w:rsidR="00925F4B" w:rsidRPr="00215BF2" w:rsidRDefault="00925F4B" w:rsidP="00925F4B">
      <w:pPr>
        <w:rPr>
          <w:sz w:val="20"/>
          <w:szCs w:val="18"/>
        </w:rPr>
      </w:pPr>
      <w:r w:rsidRPr="00215BF2">
        <w:rPr>
          <w:sz w:val="20"/>
          <w:szCs w:val="18"/>
        </w:rPr>
        <w:t>Grover found it difficult to measure the half</w:t>
      </w:r>
      <w:ins w:id="1929" w:author="Honnalore Steissberg" w:date="2021-08-04T16:33:00Z">
        <w:r w:rsidR="00AC355C">
          <w:rPr>
            <w:sz w:val="20"/>
            <w:szCs w:val="18"/>
          </w:rPr>
          <w:t>-</w:t>
        </w:r>
      </w:ins>
      <w:del w:id="1930" w:author="Honnalore Steissberg" w:date="2021-08-04T16:33:00Z">
        <w:r w:rsidRPr="00215BF2" w:rsidDel="00AC355C">
          <w:rPr>
            <w:sz w:val="20"/>
            <w:szCs w:val="18"/>
          </w:rPr>
          <w:delText xml:space="preserve"> </w:delText>
        </w:r>
      </w:del>
      <w:r w:rsidRPr="00215BF2">
        <w:rPr>
          <w:sz w:val="20"/>
          <w:szCs w:val="18"/>
        </w:rPr>
        <w:t xml:space="preserve">saturation constant because growth </w:t>
      </w:r>
      <w:r w:rsidR="00215BF2" w:rsidRPr="00215BF2">
        <w:rPr>
          <w:sz w:val="20"/>
          <w:szCs w:val="18"/>
        </w:rPr>
        <w:t>occurred</w:t>
      </w:r>
      <w:r w:rsidRPr="00215BF2">
        <w:rPr>
          <w:sz w:val="20"/>
          <w:szCs w:val="18"/>
        </w:rPr>
        <w:t xml:space="preserve"> at low concentrations of the nutrient</w:t>
      </w:r>
      <w:ins w:id="1931" w:author="Honnalore Steissberg" w:date="2021-08-04T16:33:00Z">
        <w:r w:rsidR="00AC355C">
          <w:rPr>
            <w:sz w:val="20"/>
            <w:szCs w:val="18"/>
          </w:rPr>
          <w:t>,</w:t>
        </w:r>
      </w:ins>
      <w:r w:rsidRPr="00215BF2">
        <w:rPr>
          <w:sz w:val="20"/>
          <w:szCs w:val="18"/>
        </w:rPr>
        <w:t xml:space="preserve"> even when it only existed as a contaminant.  Half</w:t>
      </w:r>
      <w:ins w:id="1932" w:author="Honnalore Steissberg" w:date="2021-08-04T16:32:00Z">
        <w:r w:rsidR="000F41AF">
          <w:rPr>
            <w:sz w:val="20"/>
            <w:szCs w:val="18"/>
          </w:rPr>
          <w:t>-</w:t>
        </w:r>
      </w:ins>
      <w:del w:id="1933" w:author="Honnalore Steissberg" w:date="2021-08-04T16:32:00Z">
        <w:r w:rsidRPr="00215BF2" w:rsidDel="000F41AF">
          <w:rPr>
            <w:sz w:val="20"/>
            <w:szCs w:val="18"/>
          </w:rPr>
          <w:delText xml:space="preserve"> </w:delText>
        </w:r>
      </w:del>
      <w:r w:rsidRPr="00215BF2">
        <w:rPr>
          <w:sz w:val="20"/>
          <w:szCs w:val="18"/>
        </w:rPr>
        <w:t>saturation constant</w:t>
      </w:r>
      <w:r w:rsidR="00215BF2" w:rsidRPr="00215BF2">
        <w:rPr>
          <w:sz w:val="20"/>
          <w:szCs w:val="18"/>
        </w:rPr>
        <w:t>s</w:t>
      </w:r>
      <w:r w:rsidRPr="00215BF2">
        <w:rPr>
          <w:sz w:val="20"/>
          <w:szCs w:val="18"/>
        </w:rPr>
        <w:t xml:space="preserve"> w</w:t>
      </w:r>
      <w:r w:rsidR="00215BF2" w:rsidRPr="00215BF2">
        <w:rPr>
          <w:sz w:val="20"/>
          <w:szCs w:val="18"/>
        </w:rPr>
        <w:t>ere</w:t>
      </w:r>
      <w:r w:rsidRPr="00215BF2">
        <w:rPr>
          <w:sz w:val="20"/>
          <w:szCs w:val="18"/>
        </w:rPr>
        <w:t xml:space="preserve"> measured in units of micromoles/liter.  Soluble reactive phosphorus was </w:t>
      </w:r>
      <w:r w:rsidR="00215BF2" w:rsidRPr="00215BF2">
        <w:rPr>
          <w:sz w:val="20"/>
          <w:szCs w:val="18"/>
        </w:rPr>
        <w:t xml:space="preserve">the </w:t>
      </w:r>
      <w:r w:rsidRPr="00215BF2">
        <w:rPr>
          <w:sz w:val="20"/>
          <w:szCs w:val="18"/>
        </w:rPr>
        <w:t>form of P measured.</w:t>
      </w:r>
      <w:r w:rsidR="00A849B6">
        <w:rPr>
          <w:sz w:val="20"/>
          <w:szCs w:val="18"/>
        </w:rPr>
        <w:t xml:space="preserve"> </w:t>
      </w:r>
      <w:r w:rsidR="00A849B6">
        <w:rPr>
          <w:sz w:val="20"/>
          <w:szCs w:val="18"/>
        </w:rPr>
        <w:fldChar w:fldCharType="begin"/>
      </w:r>
      <w:r w:rsidR="00A849B6">
        <w:rPr>
          <w:sz w:val="20"/>
          <w:szCs w:val="18"/>
        </w:rPr>
        <w:instrText xml:space="preserve"> REF _Ref13665416 \h </w:instrText>
      </w:r>
      <w:r w:rsidR="00A849B6">
        <w:rPr>
          <w:sz w:val="20"/>
          <w:szCs w:val="18"/>
        </w:rPr>
      </w:r>
      <w:r w:rsidR="00A849B6">
        <w:rPr>
          <w:sz w:val="20"/>
          <w:szCs w:val="18"/>
        </w:rPr>
        <w:fldChar w:fldCharType="separate"/>
      </w:r>
      <w:r w:rsidR="00795A65" w:rsidRPr="00122E22">
        <w:rPr>
          <w:sz w:val="20"/>
          <w:szCs w:val="18"/>
        </w:rPr>
        <w:t xml:space="preserve">Table </w:t>
      </w:r>
      <w:r w:rsidR="00795A65">
        <w:rPr>
          <w:noProof/>
          <w:sz w:val="20"/>
          <w:szCs w:val="18"/>
        </w:rPr>
        <w:t>15</w:t>
      </w:r>
      <w:r w:rsidR="00A849B6">
        <w:rPr>
          <w:sz w:val="20"/>
          <w:szCs w:val="18"/>
        </w:rPr>
        <w:fldChar w:fldCharType="end"/>
      </w:r>
      <w:r w:rsidRPr="00215BF2">
        <w:rPr>
          <w:sz w:val="20"/>
          <w:szCs w:val="18"/>
        </w:rPr>
        <w:t xml:space="preserve"> lists the maximum growth rates</w:t>
      </w:r>
      <w:r w:rsidR="00A31A8E">
        <w:rPr>
          <w:sz w:val="20"/>
          <w:szCs w:val="18"/>
        </w:rPr>
        <w:t>,</w:t>
      </w:r>
      <w:r w:rsidRPr="00215BF2">
        <w:rPr>
          <w:sz w:val="20"/>
          <w:szCs w:val="18"/>
        </w:rPr>
        <w:t xml:space="preserve"> and </w:t>
      </w:r>
      <w:r w:rsidR="00FA1B19" w:rsidRPr="00215BF2">
        <w:rPr>
          <w:sz w:val="20"/>
          <w:szCs w:val="18"/>
        </w:rPr>
        <w:fldChar w:fldCharType="begin"/>
      </w:r>
      <w:r w:rsidRPr="00215BF2">
        <w:rPr>
          <w:sz w:val="20"/>
          <w:szCs w:val="18"/>
        </w:rPr>
        <w:instrText xml:space="preserve"> REF _Ref426950987 \h </w:instrText>
      </w:r>
      <w:r w:rsidR="00B7030B" w:rsidRPr="00215BF2">
        <w:rPr>
          <w:sz w:val="20"/>
          <w:szCs w:val="18"/>
        </w:rPr>
        <w:instrText xml:space="preserve"> \* MERGEFORMAT </w:instrText>
      </w:r>
      <w:r w:rsidR="00FA1B19" w:rsidRPr="00215BF2">
        <w:rPr>
          <w:sz w:val="20"/>
          <w:szCs w:val="18"/>
        </w:rPr>
      </w:r>
      <w:r w:rsidR="00FA1B19" w:rsidRPr="00215BF2">
        <w:rPr>
          <w:sz w:val="20"/>
          <w:szCs w:val="18"/>
        </w:rPr>
        <w:fldChar w:fldCharType="separate"/>
      </w:r>
      <w:r w:rsidR="00795A65">
        <w:rPr>
          <w:b/>
          <w:bCs/>
          <w:sz w:val="20"/>
          <w:szCs w:val="18"/>
        </w:rPr>
        <w:t>Error! Reference source not found.</w:t>
      </w:r>
      <w:r w:rsidR="00FA1B19" w:rsidRPr="00215BF2">
        <w:rPr>
          <w:sz w:val="20"/>
          <w:szCs w:val="18"/>
        </w:rPr>
        <w:fldChar w:fldCharType="end"/>
      </w:r>
      <w:ins w:id="1934" w:author="Honnalore Steissberg" w:date="2021-08-04T16:29:00Z">
        <w:r w:rsidR="000F41AF">
          <w:rPr>
            <w:sz w:val="20"/>
            <w:szCs w:val="18"/>
          </w:rPr>
          <w:t xml:space="preserve"> </w:t>
        </w:r>
      </w:ins>
      <w:r w:rsidR="00A849B6">
        <w:rPr>
          <w:sz w:val="20"/>
          <w:szCs w:val="18"/>
        </w:rPr>
        <w:fldChar w:fldCharType="begin"/>
      </w:r>
      <w:r w:rsidR="00A849B6">
        <w:rPr>
          <w:sz w:val="20"/>
          <w:szCs w:val="18"/>
        </w:rPr>
        <w:instrText xml:space="preserve"> REF _Ref13665465 \h </w:instrText>
      </w:r>
      <w:r w:rsidR="00A849B6">
        <w:rPr>
          <w:sz w:val="20"/>
          <w:szCs w:val="18"/>
        </w:rPr>
      </w:r>
      <w:r w:rsidR="00A849B6">
        <w:rPr>
          <w:sz w:val="20"/>
          <w:szCs w:val="18"/>
        </w:rPr>
        <w:fldChar w:fldCharType="separate"/>
      </w:r>
      <w:r w:rsidR="00795A65" w:rsidRPr="00122E22">
        <w:rPr>
          <w:sz w:val="20"/>
          <w:szCs w:val="18"/>
        </w:rPr>
        <w:t xml:space="preserve">Table </w:t>
      </w:r>
      <w:r w:rsidR="00795A65">
        <w:rPr>
          <w:noProof/>
          <w:sz w:val="20"/>
          <w:szCs w:val="18"/>
        </w:rPr>
        <w:t>16</w:t>
      </w:r>
      <w:r w:rsidR="00A849B6">
        <w:rPr>
          <w:sz w:val="20"/>
          <w:szCs w:val="18"/>
        </w:rPr>
        <w:fldChar w:fldCharType="end"/>
      </w:r>
      <w:r w:rsidR="00A849B6">
        <w:rPr>
          <w:sz w:val="20"/>
          <w:szCs w:val="18"/>
        </w:rPr>
        <w:t xml:space="preserve"> </w:t>
      </w:r>
      <w:r w:rsidRPr="00215BF2">
        <w:rPr>
          <w:sz w:val="20"/>
          <w:szCs w:val="18"/>
        </w:rPr>
        <w:t>lists half-saturation constants.  The source of the algae was Square Lake, Minnesota (Washington County).  Temperature was maintained at 12˚C</w:t>
      </w:r>
      <w:r w:rsidR="00215BF2" w:rsidRPr="00215BF2">
        <w:rPr>
          <w:sz w:val="20"/>
          <w:szCs w:val="18"/>
        </w:rPr>
        <w:t>, and</w:t>
      </w:r>
      <w:r w:rsidRPr="00215BF2">
        <w:rPr>
          <w:sz w:val="20"/>
          <w:szCs w:val="18"/>
        </w:rPr>
        <w:t xml:space="preserve"> the photon supply rate was ~60 μ</w:t>
      </w:r>
      <w:ins w:id="1935" w:author="Honnalore Steissberg" w:date="2021-08-04T16:30:00Z">
        <w:r w:rsidR="000F41AF">
          <w:rPr>
            <w:sz w:val="20"/>
            <w:szCs w:val="18"/>
          </w:rPr>
          <w:t xml:space="preserve"> </w:t>
        </w:r>
      </w:ins>
      <w:r w:rsidRPr="00215BF2">
        <w:rPr>
          <w:sz w:val="20"/>
          <w:szCs w:val="18"/>
        </w:rPr>
        <w:t>moles/m</w:t>
      </w:r>
      <w:r w:rsidRPr="00215BF2">
        <w:rPr>
          <w:sz w:val="20"/>
          <w:szCs w:val="18"/>
          <w:vertAlign w:val="superscript"/>
        </w:rPr>
        <w:t>2</w:t>
      </w:r>
      <w:r w:rsidRPr="00215BF2">
        <w:rPr>
          <w:sz w:val="20"/>
          <w:szCs w:val="18"/>
        </w:rPr>
        <w:t>/s on a 14</w:t>
      </w:r>
      <w:ins w:id="1936" w:author="Honnalore Steissberg" w:date="2021-08-04T16:32:00Z">
        <w:r w:rsidR="000F41AF">
          <w:rPr>
            <w:sz w:val="20"/>
            <w:szCs w:val="18"/>
          </w:rPr>
          <w:t>-</w:t>
        </w:r>
      </w:ins>
      <w:del w:id="1937" w:author="Honnalore Steissberg" w:date="2021-08-04T16:32:00Z">
        <w:r w:rsidRPr="00215BF2" w:rsidDel="000F41AF">
          <w:rPr>
            <w:sz w:val="20"/>
            <w:szCs w:val="18"/>
          </w:rPr>
          <w:delText xml:space="preserve"> </w:delText>
        </w:r>
      </w:del>
      <w:r w:rsidRPr="00215BF2">
        <w:rPr>
          <w:sz w:val="20"/>
          <w:szCs w:val="18"/>
        </w:rPr>
        <w:t>hour</w:t>
      </w:r>
      <w:del w:id="1938" w:author="Honnalore Steissberg" w:date="2021-08-04T16:32:00Z">
        <w:r w:rsidRPr="00215BF2" w:rsidDel="000F41AF">
          <w:rPr>
            <w:sz w:val="20"/>
            <w:szCs w:val="18"/>
          </w:rPr>
          <w:delText>s</w:delText>
        </w:r>
      </w:del>
      <w:r w:rsidRPr="00215BF2">
        <w:rPr>
          <w:sz w:val="20"/>
          <w:szCs w:val="18"/>
        </w:rPr>
        <w:t xml:space="preserve"> light/10</w:t>
      </w:r>
      <w:ins w:id="1939" w:author="Honnalore Steissberg" w:date="2021-08-04T16:32:00Z">
        <w:r w:rsidR="000F41AF">
          <w:rPr>
            <w:sz w:val="20"/>
            <w:szCs w:val="18"/>
          </w:rPr>
          <w:t>-</w:t>
        </w:r>
      </w:ins>
      <w:del w:id="1940" w:author="Honnalore Steissberg" w:date="2021-08-04T16:32:00Z">
        <w:r w:rsidRPr="00215BF2" w:rsidDel="000F41AF">
          <w:rPr>
            <w:sz w:val="20"/>
            <w:szCs w:val="18"/>
          </w:rPr>
          <w:delText xml:space="preserve"> </w:delText>
        </w:r>
      </w:del>
      <w:r w:rsidRPr="00215BF2">
        <w:rPr>
          <w:sz w:val="20"/>
          <w:szCs w:val="18"/>
        </w:rPr>
        <w:t>hour</w:t>
      </w:r>
      <w:del w:id="1941" w:author="Honnalore Steissberg" w:date="2021-08-04T16:32:00Z">
        <w:r w:rsidRPr="00215BF2" w:rsidDel="000F41AF">
          <w:rPr>
            <w:sz w:val="20"/>
            <w:szCs w:val="18"/>
          </w:rPr>
          <w:delText>s</w:delText>
        </w:r>
      </w:del>
      <w:r w:rsidRPr="00215BF2">
        <w:rPr>
          <w:sz w:val="20"/>
          <w:szCs w:val="18"/>
        </w:rPr>
        <w:t xml:space="preserve"> dark </w:t>
      </w:r>
      <w:r w:rsidRPr="00215BF2">
        <w:rPr>
          <w:sz w:val="20"/>
          <w:szCs w:val="18"/>
        </w:rPr>
        <w:lastRenderedPageBreak/>
        <w:t>cycle. The samples were grown over a period of 7 days.</w:t>
      </w:r>
      <w:r w:rsidR="00122E22">
        <w:rPr>
          <w:sz w:val="20"/>
          <w:szCs w:val="18"/>
        </w:rPr>
        <w:t xml:space="preserve"> </w:t>
      </w:r>
      <w:r w:rsidR="00122E22">
        <w:rPr>
          <w:sz w:val="20"/>
          <w:szCs w:val="18"/>
        </w:rPr>
        <w:fldChar w:fldCharType="begin"/>
      </w:r>
      <w:r w:rsidR="00122E22">
        <w:rPr>
          <w:sz w:val="20"/>
          <w:szCs w:val="18"/>
        </w:rPr>
        <w:instrText xml:space="preserve"> REF _Ref13665416 \h </w:instrText>
      </w:r>
      <w:r w:rsidR="00122E22">
        <w:rPr>
          <w:sz w:val="20"/>
          <w:szCs w:val="18"/>
        </w:rPr>
      </w:r>
      <w:r w:rsidR="00122E22">
        <w:rPr>
          <w:sz w:val="20"/>
          <w:szCs w:val="18"/>
        </w:rPr>
        <w:fldChar w:fldCharType="separate"/>
      </w:r>
      <w:r w:rsidR="00795A65" w:rsidRPr="00122E22">
        <w:rPr>
          <w:sz w:val="20"/>
          <w:szCs w:val="18"/>
        </w:rPr>
        <w:t xml:space="preserve">Table </w:t>
      </w:r>
      <w:r w:rsidR="00795A65">
        <w:rPr>
          <w:noProof/>
          <w:sz w:val="20"/>
          <w:szCs w:val="18"/>
        </w:rPr>
        <w:t>15</w:t>
      </w:r>
      <w:r w:rsidR="00122E22">
        <w:rPr>
          <w:sz w:val="20"/>
          <w:szCs w:val="18"/>
        </w:rPr>
        <w:fldChar w:fldCharType="end"/>
      </w:r>
      <w:r w:rsidR="00122E22">
        <w:rPr>
          <w:sz w:val="20"/>
          <w:szCs w:val="18"/>
        </w:rPr>
        <w:t xml:space="preserve"> and </w:t>
      </w:r>
      <w:r w:rsidR="00122E22">
        <w:rPr>
          <w:sz w:val="20"/>
          <w:szCs w:val="18"/>
        </w:rPr>
        <w:fldChar w:fldCharType="begin"/>
      </w:r>
      <w:r w:rsidR="00122E22">
        <w:rPr>
          <w:sz w:val="20"/>
          <w:szCs w:val="18"/>
        </w:rPr>
        <w:instrText xml:space="preserve"> REF _Ref13665465 \h </w:instrText>
      </w:r>
      <w:r w:rsidR="00122E22">
        <w:rPr>
          <w:sz w:val="20"/>
          <w:szCs w:val="18"/>
        </w:rPr>
      </w:r>
      <w:r w:rsidR="00122E22">
        <w:rPr>
          <w:sz w:val="20"/>
          <w:szCs w:val="18"/>
        </w:rPr>
        <w:fldChar w:fldCharType="separate"/>
      </w:r>
      <w:r w:rsidR="00795A65" w:rsidRPr="00122E22">
        <w:rPr>
          <w:sz w:val="20"/>
          <w:szCs w:val="18"/>
        </w:rPr>
        <w:t xml:space="preserve">Table </w:t>
      </w:r>
      <w:r w:rsidR="00795A65">
        <w:rPr>
          <w:noProof/>
          <w:sz w:val="20"/>
          <w:szCs w:val="18"/>
        </w:rPr>
        <w:t>16</w:t>
      </w:r>
      <w:r w:rsidR="00122E22">
        <w:rPr>
          <w:sz w:val="20"/>
          <w:szCs w:val="18"/>
        </w:rPr>
        <w:fldChar w:fldCharType="end"/>
      </w:r>
      <w:r w:rsidR="00122E22">
        <w:rPr>
          <w:sz w:val="20"/>
          <w:szCs w:val="18"/>
        </w:rPr>
        <w:t xml:space="preserve"> show results from Grover (1989).</w:t>
      </w:r>
    </w:p>
    <w:p w14:paraId="04C8C3DC" w14:textId="77777777" w:rsidR="00925F4B" w:rsidRPr="00B7030B" w:rsidRDefault="00925F4B" w:rsidP="00925F4B"/>
    <w:p w14:paraId="250E90F0" w14:textId="352DCEE6" w:rsidR="00925F4B" w:rsidRPr="00122E22" w:rsidRDefault="00122E22" w:rsidP="00EE7164">
      <w:pPr>
        <w:pStyle w:val="Caption"/>
      </w:pPr>
      <w:bookmarkStart w:id="1942" w:name="_Ref13665416"/>
      <w:bookmarkStart w:id="1943" w:name="_Toc37942961"/>
      <w:r w:rsidRPr="00122E22">
        <w:t xml:space="preserve">Table </w:t>
      </w:r>
      <w:r w:rsidR="00F812F1">
        <w:fldChar w:fldCharType="begin"/>
      </w:r>
      <w:r w:rsidR="00F812F1">
        <w:instrText xml:space="preserve"> SEQ Table \* ARABIC </w:instrText>
      </w:r>
      <w:r w:rsidR="00F812F1">
        <w:fldChar w:fldCharType="separate"/>
      </w:r>
      <w:r w:rsidR="00795A65">
        <w:rPr>
          <w:noProof/>
        </w:rPr>
        <w:t>15</w:t>
      </w:r>
      <w:r w:rsidR="00F812F1">
        <w:rPr>
          <w:noProof/>
        </w:rPr>
        <w:fldChar w:fldCharType="end"/>
      </w:r>
      <w:bookmarkEnd w:id="1942"/>
      <w:r w:rsidRPr="00122E22">
        <w:t>.</w:t>
      </w:r>
      <w:r w:rsidR="00925F4B" w:rsidRPr="00B7030B">
        <w:t xml:space="preserve"> </w:t>
      </w:r>
      <w:r w:rsidR="00925F4B" w:rsidRPr="00122E22">
        <w:t>Maximum growth rates (1/day) determined by Grover (1989).</w:t>
      </w:r>
      <w:bookmarkEnd w:id="1943"/>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718"/>
        <w:gridCol w:w="2160"/>
        <w:gridCol w:w="1350"/>
        <w:gridCol w:w="1290"/>
        <w:gridCol w:w="1320"/>
      </w:tblGrid>
      <w:tr w:rsidR="00925F4B" w:rsidRPr="00B7030B" w14:paraId="7F2BE4F3" w14:textId="77777777" w:rsidTr="00122E22">
        <w:trPr>
          <w:cantSplit/>
          <w:tblHeader/>
        </w:trPr>
        <w:tc>
          <w:tcPr>
            <w:tcW w:w="2718" w:type="dxa"/>
            <w:vMerge w:val="restart"/>
            <w:tcBorders>
              <w:top w:val="double" w:sz="4" w:space="0" w:color="auto"/>
              <w:bottom w:val="single" w:sz="4" w:space="0" w:color="auto"/>
            </w:tcBorders>
          </w:tcPr>
          <w:p w14:paraId="3ADB12A2" w14:textId="77777777" w:rsidR="00925F4B" w:rsidRPr="00B7030B" w:rsidRDefault="00925F4B" w:rsidP="00925F4B">
            <w:pPr>
              <w:pStyle w:val="tablebody"/>
              <w:rPr>
                <w:rFonts w:asciiTheme="minorHAnsi" w:hAnsiTheme="minorHAnsi"/>
              </w:rPr>
            </w:pPr>
            <w:r w:rsidRPr="00B7030B">
              <w:rPr>
                <w:rFonts w:asciiTheme="minorHAnsi" w:hAnsiTheme="minorHAnsi"/>
              </w:rPr>
              <w:t>Species</w:t>
            </w:r>
          </w:p>
        </w:tc>
        <w:tc>
          <w:tcPr>
            <w:tcW w:w="2160" w:type="dxa"/>
            <w:vMerge w:val="restart"/>
            <w:tcBorders>
              <w:top w:val="double" w:sz="4" w:space="0" w:color="auto"/>
              <w:bottom w:val="single" w:sz="4" w:space="0" w:color="auto"/>
            </w:tcBorders>
          </w:tcPr>
          <w:p w14:paraId="01669813" w14:textId="77777777" w:rsidR="00925F4B" w:rsidRPr="00B7030B" w:rsidRDefault="00925F4B" w:rsidP="00925F4B">
            <w:pPr>
              <w:pStyle w:val="tablebody"/>
              <w:rPr>
                <w:rFonts w:asciiTheme="minorHAnsi" w:hAnsiTheme="minorHAnsi"/>
              </w:rPr>
            </w:pPr>
            <w:r w:rsidRPr="00B7030B">
              <w:rPr>
                <w:rFonts w:asciiTheme="minorHAnsi" w:hAnsiTheme="minorHAnsi"/>
              </w:rPr>
              <w:t>Group</w:t>
            </w:r>
          </w:p>
        </w:tc>
        <w:tc>
          <w:tcPr>
            <w:tcW w:w="3960" w:type="dxa"/>
            <w:gridSpan w:val="3"/>
            <w:tcBorders>
              <w:top w:val="double" w:sz="4" w:space="0" w:color="auto"/>
              <w:bottom w:val="single" w:sz="4" w:space="0" w:color="auto"/>
            </w:tcBorders>
          </w:tcPr>
          <w:p w14:paraId="57E4CA25" w14:textId="77777777" w:rsidR="00925F4B" w:rsidRPr="00B7030B" w:rsidRDefault="00925F4B" w:rsidP="00925F4B">
            <w:pPr>
              <w:pStyle w:val="tablebody"/>
              <w:rPr>
                <w:rFonts w:asciiTheme="minorHAnsi" w:hAnsiTheme="minorHAnsi"/>
              </w:rPr>
            </w:pPr>
            <w:r w:rsidRPr="00B7030B">
              <w:rPr>
                <w:rFonts w:asciiTheme="minorHAnsi" w:hAnsiTheme="minorHAnsi"/>
              </w:rPr>
              <w:t>Maximum Growth Rate (1/day)</w:t>
            </w:r>
          </w:p>
        </w:tc>
      </w:tr>
      <w:tr w:rsidR="00925F4B" w:rsidRPr="00B7030B" w14:paraId="71C8D945" w14:textId="77777777" w:rsidTr="00122E22">
        <w:trPr>
          <w:cantSplit/>
          <w:tblHeader/>
        </w:trPr>
        <w:tc>
          <w:tcPr>
            <w:tcW w:w="2718" w:type="dxa"/>
            <w:vMerge/>
            <w:tcBorders>
              <w:top w:val="single" w:sz="4" w:space="0" w:color="auto"/>
              <w:bottom w:val="single" w:sz="4" w:space="0" w:color="auto"/>
            </w:tcBorders>
          </w:tcPr>
          <w:p w14:paraId="51FB3F14" w14:textId="77777777" w:rsidR="00925F4B" w:rsidRPr="00B7030B" w:rsidRDefault="00925F4B" w:rsidP="00925F4B">
            <w:pPr>
              <w:rPr>
                <w:rStyle w:val="EndnoteReference"/>
                <w:rFonts w:asciiTheme="minorHAnsi" w:hAnsiTheme="minorHAnsi"/>
                <w:sz w:val="16"/>
                <w:szCs w:val="16"/>
              </w:rPr>
            </w:pPr>
          </w:p>
        </w:tc>
        <w:tc>
          <w:tcPr>
            <w:tcW w:w="2160" w:type="dxa"/>
            <w:vMerge/>
            <w:tcBorders>
              <w:top w:val="single" w:sz="4" w:space="0" w:color="auto"/>
              <w:bottom w:val="single" w:sz="4" w:space="0" w:color="auto"/>
            </w:tcBorders>
          </w:tcPr>
          <w:p w14:paraId="2EAFC566" w14:textId="77777777" w:rsidR="00925F4B" w:rsidRPr="00B7030B" w:rsidRDefault="00925F4B" w:rsidP="00925F4B">
            <w:pPr>
              <w:rPr>
                <w:rStyle w:val="EndnoteReference"/>
                <w:rFonts w:asciiTheme="minorHAnsi" w:hAnsiTheme="minorHAnsi"/>
                <w:sz w:val="16"/>
                <w:szCs w:val="16"/>
              </w:rPr>
            </w:pPr>
          </w:p>
        </w:tc>
        <w:tc>
          <w:tcPr>
            <w:tcW w:w="1350" w:type="dxa"/>
            <w:vMerge w:val="restart"/>
            <w:tcBorders>
              <w:top w:val="single" w:sz="4" w:space="0" w:color="auto"/>
              <w:bottom w:val="single" w:sz="4" w:space="0" w:color="auto"/>
            </w:tcBorders>
          </w:tcPr>
          <w:p w14:paraId="28349972" w14:textId="77777777" w:rsidR="00925F4B" w:rsidRPr="00B7030B" w:rsidRDefault="00925F4B" w:rsidP="00925F4B">
            <w:pPr>
              <w:pStyle w:val="tablebody"/>
              <w:rPr>
                <w:rFonts w:asciiTheme="minorHAnsi" w:hAnsiTheme="minorHAnsi"/>
              </w:rPr>
            </w:pPr>
            <w:r w:rsidRPr="00B7030B">
              <w:rPr>
                <w:rFonts w:asciiTheme="minorHAnsi" w:hAnsiTheme="minorHAnsi"/>
              </w:rPr>
              <w:t>Estimate</w:t>
            </w:r>
          </w:p>
        </w:tc>
        <w:tc>
          <w:tcPr>
            <w:tcW w:w="2610" w:type="dxa"/>
            <w:gridSpan w:val="2"/>
            <w:tcBorders>
              <w:top w:val="single" w:sz="4" w:space="0" w:color="auto"/>
              <w:bottom w:val="single" w:sz="4" w:space="0" w:color="auto"/>
            </w:tcBorders>
          </w:tcPr>
          <w:p w14:paraId="04EF7785" w14:textId="77777777" w:rsidR="00925F4B" w:rsidRPr="00B7030B" w:rsidRDefault="00925F4B" w:rsidP="00925F4B">
            <w:pPr>
              <w:pStyle w:val="tablebody"/>
              <w:rPr>
                <w:rFonts w:asciiTheme="minorHAnsi" w:hAnsiTheme="minorHAnsi"/>
              </w:rPr>
            </w:pPr>
            <w:r w:rsidRPr="00B7030B">
              <w:rPr>
                <w:rFonts w:asciiTheme="minorHAnsi" w:hAnsiTheme="minorHAnsi"/>
              </w:rPr>
              <w:t>95% Confidence Limit</w:t>
            </w:r>
          </w:p>
        </w:tc>
      </w:tr>
      <w:tr w:rsidR="00925F4B" w:rsidRPr="00B7030B" w14:paraId="3FAAEBF6" w14:textId="77777777" w:rsidTr="00122E22">
        <w:trPr>
          <w:cantSplit/>
          <w:tblHeader/>
        </w:trPr>
        <w:tc>
          <w:tcPr>
            <w:tcW w:w="2718" w:type="dxa"/>
            <w:vMerge/>
            <w:tcBorders>
              <w:top w:val="single" w:sz="4" w:space="0" w:color="auto"/>
              <w:bottom w:val="single" w:sz="12" w:space="0" w:color="auto"/>
            </w:tcBorders>
          </w:tcPr>
          <w:p w14:paraId="41440F7F" w14:textId="77777777" w:rsidR="00925F4B" w:rsidRPr="00B7030B" w:rsidRDefault="00925F4B" w:rsidP="00925F4B">
            <w:pPr>
              <w:rPr>
                <w:rStyle w:val="EndnoteReference"/>
                <w:rFonts w:asciiTheme="minorHAnsi" w:hAnsiTheme="minorHAnsi"/>
                <w:sz w:val="16"/>
                <w:szCs w:val="16"/>
              </w:rPr>
            </w:pPr>
          </w:p>
        </w:tc>
        <w:tc>
          <w:tcPr>
            <w:tcW w:w="2160" w:type="dxa"/>
            <w:vMerge/>
            <w:tcBorders>
              <w:top w:val="single" w:sz="4" w:space="0" w:color="auto"/>
              <w:bottom w:val="single" w:sz="12" w:space="0" w:color="auto"/>
            </w:tcBorders>
          </w:tcPr>
          <w:p w14:paraId="6B135679" w14:textId="77777777" w:rsidR="00925F4B" w:rsidRPr="00B7030B" w:rsidRDefault="00925F4B" w:rsidP="00925F4B">
            <w:pPr>
              <w:rPr>
                <w:rStyle w:val="EndnoteReference"/>
                <w:rFonts w:asciiTheme="minorHAnsi" w:hAnsiTheme="minorHAnsi"/>
                <w:sz w:val="16"/>
                <w:szCs w:val="16"/>
              </w:rPr>
            </w:pPr>
          </w:p>
        </w:tc>
        <w:tc>
          <w:tcPr>
            <w:tcW w:w="1350" w:type="dxa"/>
            <w:vMerge/>
            <w:tcBorders>
              <w:top w:val="single" w:sz="4" w:space="0" w:color="auto"/>
              <w:bottom w:val="single" w:sz="12" w:space="0" w:color="auto"/>
            </w:tcBorders>
          </w:tcPr>
          <w:p w14:paraId="5FE949E7" w14:textId="77777777" w:rsidR="00925F4B" w:rsidRPr="00B7030B" w:rsidRDefault="00925F4B" w:rsidP="00925F4B">
            <w:pPr>
              <w:pStyle w:val="tablebody"/>
              <w:rPr>
                <w:rFonts w:asciiTheme="minorHAnsi" w:hAnsiTheme="minorHAnsi"/>
              </w:rPr>
            </w:pPr>
          </w:p>
        </w:tc>
        <w:tc>
          <w:tcPr>
            <w:tcW w:w="1290" w:type="dxa"/>
            <w:tcBorders>
              <w:top w:val="single" w:sz="4" w:space="0" w:color="auto"/>
              <w:bottom w:val="single" w:sz="12" w:space="0" w:color="auto"/>
            </w:tcBorders>
          </w:tcPr>
          <w:p w14:paraId="13C51D21" w14:textId="77777777" w:rsidR="00925F4B" w:rsidRPr="00B7030B" w:rsidRDefault="00925F4B" w:rsidP="00925F4B">
            <w:pPr>
              <w:pStyle w:val="tablebody"/>
              <w:rPr>
                <w:rFonts w:asciiTheme="minorHAnsi" w:hAnsiTheme="minorHAnsi"/>
              </w:rPr>
            </w:pPr>
            <w:r w:rsidRPr="00B7030B">
              <w:rPr>
                <w:rFonts w:asciiTheme="minorHAnsi" w:hAnsiTheme="minorHAnsi"/>
              </w:rPr>
              <w:t>Lower</w:t>
            </w:r>
          </w:p>
        </w:tc>
        <w:tc>
          <w:tcPr>
            <w:tcW w:w="1320" w:type="dxa"/>
            <w:tcBorders>
              <w:top w:val="single" w:sz="4" w:space="0" w:color="auto"/>
              <w:bottom w:val="single" w:sz="12" w:space="0" w:color="auto"/>
            </w:tcBorders>
          </w:tcPr>
          <w:p w14:paraId="0BFB3848" w14:textId="77777777" w:rsidR="00925F4B" w:rsidRPr="00B7030B" w:rsidRDefault="00925F4B" w:rsidP="00925F4B">
            <w:pPr>
              <w:pStyle w:val="tablebody"/>
              <w:rPr>
                <w:rFonts w:asciiTheme="minorHAnsi" w:hAnsiTheme="minorHAnsi"/>
              </w:rPr>
            </w:pPr>
            <w:r w:rsidRPr="00B7030B">
              <w:rPr>
                <w:rFonts w:asciiTheme="minorHAnsi" w:hAnsiTheme="minorHAnsi"/>
              </w:rPr>
              <w:t>Upper</w:t>
            </w:r>
          </w:p>
        </w:tc>
      </w:tr>
      <w:tr w:rsidR="00925F4B" w:rsidRPr="00B7030B" w14:paraId="0C673319" w14:textId="77777777" w:rsidTr="00122E22">
        <w:tc>
          <w:tcPr>
            <w:tcW w:w="2718" w:type="dxa"/>
            <w:tcBorders>
              <w:top w:val="nil"/>
            </w:tcBorders>
          </w:tcPr>
          <w:p w14:paraId="1B2B12FD" w14:textId="77777777" w:rsidR="00925F4B" w:rsidRPr="00B7030B" w:rsidRDefault="00925F4B" w:rsidP="00925F4B">
            <w:pPr>
              <w:pStyle w:val="tablebody"/>
              <w:rPr>
                <w:rFonts w:asciiTheme="minorHAnsi" w:hAnsiTheme="minorHAnsi"/>
                <w:i/>
              </w:rPr>
            </w:pPr>
            <w:r w:rsidRPr="00B7030B">
              <w:rPr>
                <w:rFonts w:asciiTheme="minorHAnsi" w:hAnsiTheme="minorHAnsi"/>
                <w:i/>
              </w:rPr>
              <w:t>Chlamydomonas sp.</w:t>
            </w:r>
          </w:p>
        </w:tc>
        <w:tc>
          <w:tcPr>
            <w:tcW w:w="2160" w:type="dxa"/>
            <w:tcBorders>
              <w:top w:val="nil"/>
            </w:tcBorders>
          </w:tcPr>
          <w:p w14:paraId="5E84267C" w14:textId="77777777" w:rsidR="00925F4B" w:rsidRPr="00B7030B" w:rsidRDefault="00925F4B" w:rsidP="00925F4B">
            <w:pPr>
              <w:pStyle w:val="tablebody"/>
              <w:rPr>
                <w:rFonts w:asciiTheme="minorHAnsi" w:hAnsiTheme="minorHAnsi"/>
              </w:rPr>
            </w:pPr>
            <w:r w:rsidRPr="00B7030B">
              <w:rPr>
                <w:rFonts w:asciiTheme="minorHAnsi" w:hAnsiTheme="minorHAnsi"/>
              </w:rPr>
              <w:t>Green</w:t>
            </w:r>
          </w:p>
        </w:tc>
        <w:tc>
          <w:tcPr>
            <w:tcW w:w="1350" w:type="dxa"/>
            <w:tcBorders>
              <w:top w:val="nil"/>
            </w:tcBorders>
          </w:tcPr>
          <w:p w14:paraId="0EC55431" w14:textId="77777777" w:rsidR="00925F4B" w:rsidRPr="00B7030B" w:rsidRDefault="00925F4B" w:rsidP="00925F4B">
            <w:pPr>
              <w:pStyle w:val="tablebody"/>
              <w:rPr>
                <w:rFonts w:asciiTheme="minorHAnsi" w:hAnsiTheme="minorHAnsi"/>
              </w:rPr>
            </w:pPr>
            <w:r w:rsidRPr="00B7030B">
              <w:rPr>
                <w:rFonts w:asciiTheme="minorHAnsi" w:hAnsiTheme="minorHAnsi"/>
              </w:rPr>
              <w:t>0.79</w:t>
            </w:r>
          </w:p>
        </w:tc>
        <w:tc>
          <w:tcPr>
            <w:tcW w:w="1290" w:type="dxa"/>
            <w:tcBorders>
              <w:top w:val="nil"/>
            </w:tcBorders>
          </w:tcPr>
          <w:p w14:paraId="433B99EB" w14:textId="77777777" w:rsidR="00925F4B" w:rsidRPr="00B7030B" w:rsidRDefault="00925F4B" w:rsidP="00925F4B">
            <w:pPr>
              <w:pStyle w:val="tablebody"/>
              <w:rPr>
                <w:rFonts w:asciiTheme="minorHAnsi" w:hAnsiTheme="minorHAnsi"/>
              </w:rPr>
            </w:pPr>
            <w:r w:rsidRPr="00B7030B">
              <w:rPr>
                <w:rFonts w:asciiTheme="minorHAnsi" w:hAnsiTheme="minorHAnsi"/>
              </w:rPr>
              <w:t>0.61</w:t>
            </w:r>
          </w:p>
        </w:tc>
        <w:tc>
          <w:tcPr>
            <w:tcW w:w="1320" w:type="dxa"/>
            <w:tcBorders>
              <w:top w:val="nil"/>
            </w:tcBorders>
          </w:tcPr>
          <w:p w14:paraId="608C9619" w14:textId="77777777" w:rsidR="00925F4B" w:rsidRPr="00B7030B" w:rsidRDefault="00925F4B" w:rsidP="00925F4B">
            <w:pPr>
              <w:pStyle w:val="tablebody"/>
              <w:rPr>
                <w:rFonts w:asciiTheme="minorHAnsi" w:hAnsiTheme="minorHAnsi"/>
              </w:rPr>
            </w:pPr>
            <w:r w:rsidRPr="00B7030B">
              <w:rPr>
                <w:rFonts w:asciiTheme="minorHAnsi" w:hAnsiTheme="minorHAnsi"/>
              </w:rPr>
              <w:t>0.96</w:t>
            </w:r>
          </w:p>
        </w:tc>
      </w:tr>
      <w:tr w:rsidR="00925F4B" w:rsidRPr="00B7030B" w14:paraId="66E68F92" w14:textId="77777777" w:rsidTr="00122E22">
        <w:tc>
          <w:tcPr>
            <w:tcW w:w="2718" w:type="dxa"/>
          </w:tcPr>
          <w:p w14:paraId="6E1FFCC7" w14:textId="77777777" w:rsidR="00925F4B" w:rsidRPr="00B7030B" w:rsidRDefault="00925F4B" w:rsidP="00925F4B">
            <w:pPr>
              <w:pStyle w:val="tablebody"/>
              <w:rPr>
                <w:rFonts w:asciiTheme="minorHAnsi" w:hAnsiTheme="minorHAnsi"/>
                <w:i/>
              </w:rPr>
            </w:pPr>
            <w:r w:rsidRPr="00B7030B">
              <w:rPr>
                <w:rFonts w:asciiTheme="minorHAnsi" w:hAnsiTheme="minorHAnsi"/>
                <w:i/>
              </w:rPr>
              <w:t>Chlorella sp.</w:t>
            </w:r>
          </w:p>
        </w:tc>
        <w:tc>
          <w:tcPr>
            <w:tcW w:w="2160" w:type="dxa"/>
          </w:tcPr>
          <w:p w14:paraId="5C314F0F" w14:textId="77777777" w:rsidR="00925F4B" w:rsidRPr="00B7030B" w:rsidRDefault="00925F4B" w:rsidP="00925F4B">
            <w:pPr>
              <w:pStyle w:val="tablebody"/>
              <w:rPr>
                <w:rFonts w:asciiTheme="minorHAnsi" w:hAnsiTheme="minorHAnsi"/>
              </w:rPr>
            </w:pPr>
            <w:r w:rsidRPr="00B7030B">
              <w:rPr>
                <w:rFonts w:asciiTheme="minorHAnsi" w:hAnsiTheme="minorHAnsi"/>
              </w:rPr>
              <w:t>Green</w:t>
            </w:r>
          </w:p>
        </w:tc>
        <w:tc>
          <w:tcPr>
            <w:tcW w:w="1350" w:type="dxa"/>
          </w:tcPr>
          <w:p w14:paraId="6AB2DA86" w14:textId="77777777" w:rsidR="00925F4B" w:rsidRPr="00B7030B" w:rsidRDefault="00925F4B" w:rsidP="00925F4B">
            <w:pPr>
              <w:pStyle w:val="tablebody"/>
              <w:rPr>
                <w:rFonts w:asciiTheme="minorHAnsi" w:hAnsiTheme="minorHAnsi"/>
              </w:rPr>
            </w:pPr>
            <w:r w:rsidRPr="00B7030B">
              <w:rPr>
                <w:rFonts w:asciiTheme="minorHAnsi" w:hAnsiTheme="minorHAnsi"/>
              </w:rPr>
              <w:t>0.81</w:t>
            </w:r>
          </w:p>
        </w:tc>
        <w:tc>
          <w:tcPr>
            <w:tcW w:w="1290" w:type="dxa"/>
          </w:tcPr>
          <w:p w14:paraId="6A762BFB" w14:textId="77777777" w:rsidR="00925F4B" w:rsidRPr="00B7030B" w:rsidRDefault="00925F4B" w:rsidP="00925F4B">
            <w:pPr>
              <w:pStyle w:val="tablebody"/>
              <w:rPr>
                <w:rFonts w:asciiTheme="minorHAnsi" w:hAnsiTheme="minorHAnsi"/>
              </w:rPr>
            </w:pPr>
            <w:r w:rsidRPr="00B7030B">
              <w:rPr>
                <w:rFonts w:asciiTheme="minorHAnsi" w:hAnsiTheme="minorHAnsi"/>
              </w:rPr>
              <w:t>0.62</w:t>
            </w:r>
          </w:p>
        </w:tc>
        <w:tc>
          <w:tcPr>
            <w:tcW w:w="1320" w:type="dxa"/>
          </w:tcPr>
          <w:p w14:paraId="52822C33" w14:textId="77777777" w:rsidR="00925F4B" w:rsidRPr="00B7030B" w:rsidRDefault="00925F4B" w:rsidP="00925F4B">
            <w:pPr>
              <w:pStyle w:val="tablebody"/>
              <w:rPr>
                <w:rFonts w:asciiTheme="minorHAnsi" w:hAnsiTheme="minorHAnsi"/>
              </w:rPr>
            </w:pPr>
            <w:r w:rsidRPr="00B7030B">
              <w:rPr>
                <w:rFonts w:asciiTheme="minorHAnsi" w:hAnsiTheme="minorHAnsi"/>
              </w:rPr>
              <w:t>1.05</w:t>
            </w:r>
          </w:p>
        </w:tc>
      </w:tr>
      <w:tr w:rsidR="00925F4B" w:rsidRPr="00B7030B" w14:paraId="0687C737" w14:textId="77777777" w:rsidTr="00122E22">
        <w:tc>
          <w:tcPr>
            <w:tcW w:w="2718" w:type="dxa"/>
          </w:tcPr>
          <w:p w14:paraId="361EB539" w14:textId="77777777" w:rsidR="00925F4B" w:rsidRPr="00B7030B" w:rsidRDefault="00925F4B" w:rsidP="00925F4B">
            <w:pPr>
              <w:pStyle w:val="tablebody"/>
              <w:rPr>
                <w:rFonts w:asciiTheme="minorHAnsi" w:hAnsiTheme="minorHAnsi"/>
                <w:i/>
              </w:rPr>
            </w:pPr>
            <w:proofErr w:type="spellStart"/>
            <w:r w:rsidRPr="00B7030B">
              <w:rPr>
                <w:rFonts w:asciiTheme="minorHAnsi" w:hAnsiTheme="minorHAnsi"/>
                <w:i/>
              </w:rPr>
              <w:t>Cryptomonas</w:t>
            </w:r>
            <w:proofErr w:type="spellEnd"/>
            <w:r w:rsidRPr="00B7030B">
              <w:rPr>
                <w:rFonts w:asciiTheme="minorHAnsi" w:hAnsiTheme="minorHAnsi"/>
                <w:i/>
              </w:rPr>
              <w:t xml:space="preserve"> sp.</w:t>
            </w:r>
          </w:p>
        </w:tc>
        <w:tc>
          <w:tcPr>
            <w:tcW w:w="2160" w:type="dxa"/>
          </w:tcPr>
          <w:p w14:paraId="531B15BC" w14:textId="77777777" w:rsidR="00925F4B" w:rsidRPr="00B7030B" w:rsidRDefault="00925F4B" w:rsidP="00925F4B">
            <w:pPr>
              <w:pStyle w:val="tablebody"/>
              <w:rPr>
                <w:rFonts w:asciiTheme="minorHAnsi" w:hAnsiTheme="minorHAnsi"/>
              </w:rPr>
            </w:pPr>
          </w:p>
        </w:tc>
        <w:tc>
          <w:tcPr>
            <w:tcW w:w="1350" w:type="dxa"/>
          </w:tcPr>
          <w:p w14:paraId="511DB8D1" w14:textId="77777777" w:rsidR="00925F4B" w:rsidRPr="00B7030B" w:rsidRDefault="00925F4B" w:rsidP="00925F4B">
            <w:pPr>
              <w:pStyle w:val="tablebody"/>
              <w:rPr>
                <w:rFonts w:asciiTheme="minorHAnsi" w:hAnsiTheme="minorHAnsi"/>
              </w:rPr>
            </w:pPr>
            <w:r w:rsidRPr="00B7030B">
              <w:rPr>
                <w:rFonts w:asciiTheme="minorHAnsi" w:hAnsiTheme="minorHAnsi"/>
              </w:rPr>
              <w:t>0.49</w:t>
            </w:r>
          </w:p>
        </w:tc>
        <w:tc>
          <w:tcPr>
            <w:tcW w:w="1290" w:type="dxa"/>
          </w:tcPr>
          <w:p w14:paraId="7C481CDD" w14:textId="77777777" w:rsidR="00925F4B" w:rsidRPr="00B7030B" w:rsidRDefault="00925F4B" w:rsidP="00925F4B">
            <w:pPr>
              <w:pStyle w:val="tablebody"/>
              <w:rPr>
                <w:rFonts w:asciiTheme="minorHAnsi" w:hAnsiTheme="minorHAnsi"/>
              </w:rPr>
            </w:pPr>
            <w:r w:rsidRPr="00B7030B">
              <w:rPr>
                <w:rFonts w:asciiTheme="minorHAnsi" w:hAnsiTheme="minorHAnsi"/>
              </w:rPr>
              <w:t>0.39</w:t>
            </w:r>
          </w:p>
        </w:tc>
        <w:tc>
          <w:tcPr>
            <w:tcW w:w="1320" w:type="dxa"/>
          </w:tcPr>
          <w:p w14:paraId="75883C8C" w14:textId="77777777" w:rsidR="00925F4B" w:rsidRPr="00B7030B" w:rsidRDefault="00925F4B" w:rsidP="00925F4B">
            <w:pPr>
              <w:pStyle w:val="tablebody"/>
              <w:rPr>
                <w:rFonts w:asciiTheme="minorHAnsi" w:hAnsiTheme="minorHAnsi"/>
              </w:rPr>
            </w:pPr>
            <w:r w:rsidRPr="00B7030B">
              <w:rPr>
                <w:rFonts w:asciiTheme="minorHAnsi" w:hAnsiTheme="minorHAnsi"/>
              </w:rPr>
              <w:t>0.58</w:t>
            </w:r>
          </w:p>
        </w:tc>
      </w:tr>
      <w:tr w:rsidR="00925F4B" w:rsidRPr="00B7030B" w14:paraId="0AB23C07" w14:textId="77777777" w:rsidTr="00122E22">
        <w:tc>
          <w:tcPr>
            <w:tcW w:w="2718" w:type="dxa"/>
          </w:tcPr>
          <w:p w14:paraId="21F2424E"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Fonts w:asciiTheme="minorHAnsi" w:hAnsiTheme="minorHAnsi"/>
                <w:i/>
                <w:iCs/>
                <w:spacing w:val="-3"/>
              </w:rPr>
              <w:t>Oocystis</w:t>
            </w:r>
            <w:proofErr w:type="spellEnd"/>
            <w:r w:rsidRPr="00B7030B">
              <w:rPr>
                <w:rFonts w:asciiTheme="minorHAnsi" w:hAnsiTheme="minorHAnsi"/>
                <w:i/>
                <w:iCs/>
                <w:spacing w:val="-3"/>
              </w:rPr>
              <w:t xml:space="preserve"> sp.</w:t>
            </w:r>
          </w:p>
        </w:tc>
        <w:tc>
          <w:tcPr>
            <w:tcW w:w="2160" w:type="dxa"/>
          </w:tcPr>
          <w:p w14:paraId="65E65C16" w14:textId="77777777" w:rsidR="00925F4B" w:rsidRPr="00B7030B" w:rsidRDefault="00925F4B" w:rsidP="00925F4B">
            <w:pPr>
              <w:pStyle w:val="tablebody"/>
              <w:rPr>
                <w:rFonts w:asciiTheme="minorHAnsi" w:hAnsiTheme="minorHAnsi"/>
              </w:rPr>
            </w:pPr>
          </w:p>
        </w:tc>
        <w:tc>
          <w:tcPr>
            <w:tcW w:w="1350" w:type="dxa"/>
          </w:tcPr>
          <w:p w14:paraId="5167A935" w14:textId="77777777" w:rsidR="00925F4B" w:rsidRPr="00B7030B" w:rsidRDefault="00925F4B" w:rsidP="00925F4B">
            <w:pPr>
              <w:pStyle w:val="tablebody"/>
              <w:rPr>
                <w:rFonts w:asciiTheme="minorHAnsi" w:hAnsiTheme="minorHAnsi"/>
              </w:rPr>
            </w:pPr>
            <w:r w:rsidRPr="00B7030B">
              <w:rPr>
                <w:rFonts w:asciiTheme="minorHAnsi" w:hAnsiTheme="minorHAnsi"/>
              </w:rPr>
              <w:t>0.52</w:t>
            </w:r>
          </w:p>
        </w:tc>
        <w:tc>
          <w:tcPr>
            <w:tcW w:w="1290" w:type="dxa"/>
          </w:tcPr>
          <w:p w14:paraId="10D341B4" w14:textId="77777777" w:rsidR="00925F4B" w:rsidRPr="00B7030B" w:rsidRDefault="00925F4B" w:rsidP="00925F4B">
            <w:pPr>
              <w:pStyle w:val="tablebody"/>
              <w:rPr>
                <w:rFonts w:asciiTheme="minorHAnsi" w:hAnsiTheme="minorHAnsi"/>
              </w:rPr>
            </w:pPr>
            <w:r w:rsidRPr="00B7030B">
              <w:rPr>
                <w:rFonts w:asciiTheme="minorHAnsi" w:hAnsiTheme="minorHAnsi"/>
              </w:rPr>
              <w:t>0.43</w:t>
            </w:r>
          </w:p>
        </w:tc>
        <w:tc>
          <w:tcPr>
            <w:tcW w:w="1320" w:type="dxa"/>
          </w:tcPr>
          <w:p w14:paraId="138C5C01" w14:textId="77777777" w:rsidR="00925F4B" w:rsidRPr="00B7030B" w:rsidRDefault="00925F4B" w:rsidP="00925F4B">
            <w:pPr>
              <w:pStyle w:val="tablebody"/>
              <w:rPr>
                <w:rFonts w:asciiTheme="minorHAnsi" w:hAnsiTheme="minorHAnsi"/>
              </w:rPr>
            </w:pPr>
            <w:r w:rsidRPr="00B7030B">
              <w:rPr>
                <w:rFonts w:asciiTheme="minorHAnsi" w:hAnsiTheme="minorHAnsi"/>
              </w:rPr>
              <w:t>0.61</w:t>
            </w:r>
          </w:p>
        </w:tc>
      </w:tr>
      <w:tr w:rsidR="00925F4B" w:rsidRPr="00B7030B" w14:paraId="37A7D66A" w14:textId="77777777" w:rsidTr="00122E22">
        <w:tc>
          <w:tcPr>
            <w:tcW w:w="2718" w:type="dxa"/>
          </w:tcPr>
          <w:p w14:paraId="72B58BB7" w14:textId="77777777" w:rsidR="00925F4B" w:rsidRPr="00B7030B" w:rsidRDefault="00925F4B" w:rsidP="00925F4B">
            <w:pPr>
              <w:pStyle w:val="tablebody"/>
              <w:rPr>
                <w:rStyle w:val="EndnoteReference"/>
                <w:rFonts w:asciiTheme="minorHAnsi" w:hAnsiTheme="minorHAnsi" w:cs="Arial"/>
                <w:i/>
                <w:iCs/>
                <w:spacing w:val="-3"/>
                <w:sz w:val="16"/>
                <w:szCs w:val="16"/>
              </w:rPr>
            </w:pPr>
            <w:r w:rsidRPr="00B7030B">
              <w:rPr>
                <w:rFonts w:asciiTheme="minorHAnsi" w:hAnsiTheme="minorHAnsi"/>
                <w:i/>
                <w:iCs/>
                <w:spacing w:val="-3"/>
              </w:rPr>
              <w:t xml:space="preserve">Scenedesmus </w:t>
            </w:r>
            <w:proofErr w:type="spellStart"/>
            <w:r w:rsidRPr="00B7030B">
              <w:rPr>
                <w:rFonts w:asciiTheme="minorHAnsi" w:hAnsiTheme="minorHAnsi"/>
                <w:i/>
                <w:iCs/>
                <w:spacing w:val="-3"/>
              </w:rPr>
              <w:t>quadricauda</w:t>
            </w:r>
            <w:proofErr w:type="spellEnd"/>
          </w:p>
        </w:tc>
        <w:tc>
          <w:tcPr>
            <w:tcW w:w="2160" w:type="dxa"/>
          </w:tcPr>
          <w:p w14:paraId="39BDEE02" w14:textId="77777777" w:rsidR="00925F4B" w:rsidRPr="00B7030B" w:rsidRDefault="00925F4B" w:rsidP="00925F4B">
            <w:pPr>
              <w:pStyle w:val="tablebody"/>
              <w:rPr>
                <w:rFonts w:asciiTheme="minorHAnsi" w:hAnsiTheme="minorHAnsi"/>
              </w:rPr>
            </w:pPr>
          </w:p>
        </w:tc>
        <w:tc>
          <w:tcPr>
            <w:tcW w:w="1350" w:type="dxa"/>
          </w:tcPr>
          <w:p w14:paraId="46608663" w14:textId="77777777" w:rsidR="00925F4B" w:rsidRPr="00B7030B" w:rsidRDefault="00925F4B" w:rsidP="00925F4B">
            <w:pPr>
              <w:pStyle w:val="tablebody"/>
              <w:rPr>
                <w:rFonts w:asciiTheme="minorHAnsi" w:hAnsiTheme="minorHAnsi"/>
              </w:rPr>
            </w:pPr>
            <w:r w:rsidRPr="00B7030B">
              <w:rPr>
                <w:rFonts w:asciiTheme="minorHAnsi" w:hAnsiTheme="minorHAnsi"/>
              </w:rPr>
              <w:t>0.63</w:t>
            </w:r>
          </w:p>
        </w:tc>
        <w:tc>
          <w:tcPr>
            <w:tcW w:w="1290" w:type="dxa"/>
          </w:tcPr>
          <w:p w14:paraId="00105EA2" w14:textId="77777777" w:rsidR="00925F4B" w:rsidRPr="00B7030B" w:rsidRDefault="00925F4B" w:rsidP="00925F4B">
            <w:pPr>
              <w:pStyle w:val="tablebody"/>
              <w:rPr>
                <w:rFonts w:asciiTheme="minorHAnsi" w:hAnsiTheme="minorHAnsi"/>
              </w:rPr>
            </w:pPr>
            <w:r w:rsidRPr="00B7030B">
              <w:rPr>
                <w:rFonts w:asciiTheme="minorHAnsi" w:hAnsiTheme="minorHAnsi"/>
              </w:rPr>
              <w:t>0.47</w:t>
            </w:r>
          </w:p>
        </w:tc>
        <w:tc>
          <w:tcPr>
            <w:tcW w:w="1320" w:type="dxa"/>
          </w:tcPr>
          <w:p w14:paraId="0F0B1817" w14:textId="77777777" w:rsidR="00925F4B" w:rsidRPr="00B7030B" w:rsidRDefault="00925F4B" w:rsidP="00925F4B">
            <w:pPr>
              <w:pStyle w:val="tablebody"/>
              <w:rPr>
                <w:rFonts w:asciiTheme="minorHAnsi" w:hAnsiTheme="minorHAnsi"/>
              </w:rPr>
            </w:pPr>
            <w:r w:rsidRPr="00B7030B">
              <w:rPr>
                <w:rFonts w:asciiTheme="minorHAnsi" w:hAnsiTheme="minorHAnsi"/>
              </w:rPr>
              <w:t>0.93</w:t>
            </w:r>
          </w:p>
        </w:tc>
      </w:tr>
      <w:tr w:rsidR="00925F4B" w:rsidRPr="00B7030B" w14:paraId="47C93265" w14:textId="77777777" w:rsidTr="00122E22">
        <w:tc>
          <w:tcPr>
            <w:tcW w:w="2718" w:type="dxa"/>
          </w:tcPr>
          <w:p w14:paraId="3CD98083"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Style w:val="EndnoteReference"/>
                <w:rFonts w:asciiTheme="minorHAnsi" w:hAnsiTheme="minorHAnsi" w:cs="Arial"/>
                <w:i/>
                <w:iCs/>
                <w:spacing w:val="-3"/>
                <w:sz w:val="16"/>
                <w:szCs w:val="16"/>
              </w:rPr>
              <w:t>Sphaerocystis</w:t>
            </w:r>
            <w:proofErr w:type="spellEnd"/>
            <w:r w:rsidRPr="00B7030B">
              <w:rPr>
                <w:rStyle w:val="EndnoteReference"/>
                <w:rFonts w:asciiTheme="minorHAnsi" w:hAnsiTheme="minorHAnsi" w:cs="Arial"/>
                <w:i/>
                <w:iCs/>
                <w:spacing w:val="-3"/>
                <w:sz w:val="16"/>
                <w:szCs w:val="16"/>
              </w:rPr>
              <w:t xml:space="preserve"> </w:t>
            </w:r>
            <w:proofErr w:type="spellStart"/>
            <w:r w:rsidRPr="00B7030B">
              <w:rPr>
                <w:rStyle w:val="EndnoteReference"/>
                <w:rFonts w:asciiTheme="minorHAnsi" w:hAnsiTheme="minorHAnsi" w:cs="Arial"/>
                <w:i/>
                <w:iCs/>
                <w:spacing w:val="-3"/>
                <w:sz w:val="16"/>
                <w:szCs w:val="16"/>
              </w:rPr>
              <w:t>schroeteri</w:t>
            </w:r>
            <w:proofErr w:type="spellEnd"/>
          </w:p>
        </w:tc>
        <w:tc>
          <w:tcPr>
            <w:tcW w:w="2160" w:type="dxa"/>
          </w:tcPr>
          <w:p w14:paraId="7F23E758" w14:textId="77777777" w:rsidR="00925F4B" w:rsidRPr="00B7030B" w:rsidRDefault="00925F4B" w:rsidP="00925F4B">
            <w:pPr>
              <w:pStyle w:val="tablebody"/>
              <w:rPr>
                <w:rFonts w:asciiTheme="minorHAnsi" w:hAnsiTheme="minorHAnsi"/>
              </w:rPr>
            </w:pPr>
          </w:p>
        </w:tc>
        <w:tc>
          <w:tcPr>
            <w:tcW w:w="1350" w:type="dxa"/>
          </w:tcPr>
          <w:p w14:paraId="1F6F1F4B" w14:textId="77777777" w:rsidR="00925F4B" w:rsidRPr="00B7030B" w:rsidRDefault="00925F4B" w:rsidP="00925F4B">
            <w:pPr>
              <w:pStyle w:val="tablebody"/>
              <w:rPr>
                <w:rFonts w:asciiTheme="minorHAnsi" w:hAnsiTheme="minorHAnsi"/>
              </w:rPr>
            </w:pPr>
            <w:r w:rsidRPr="00B7030B">
              <w:rPr>
                <w:rFonts w:asciiTheme="minorHAnsi" w:hAnsiTheme="minorHAnsi"/>
              </w:rPr>
              <w:t>0.48</w:t>
            </w:r>
          </w:p>
        </w:tc>
        <w:tc>
          <w:tcPr>
            <w:tcW w:w="1290" w:type="dxa"/>
          </w:tcPr>
          <w:p w14:paraId="051051B2" w14:textId="77777777" w:rsidR="00925F4B" w:rsidRPr="00B7030B" w:rsidRDefault="00925F4B" w:rsidP="00925F4B">
            <w:pPr>
              <w:pStyle w:val="tablebody"/>
              <w:rPr>
                <w:rFonts w:asciiTheme="minorHAnsi" w:hAnsiTheme="minorHAnsi"/>
              </w:rPr>
            </w:pPr>
            <w:r w:rsidRPr="00B7030B">
              <w:rPr>
                <w:rFonts w:asciiTheme="minorHAnsi" w:hAnsiTheme="minorHAnsi"/>
              </w:rPr>
              <w:t>0.28</w:t>
            </w:r>
          </w:p>
        </w:tc>
        <w:tc>
          <w:tcPr>
            <w:tcW w:w="1320" w:type="dxa"/>
          </w:tcPr>
          <w:p w14:paraId="5E1ADE26" w14:textId="77777777" w:rsidR="00925F4B" w:rsidRPr="00B7030B" w:rsidRDefault="00925F4B" w:rsidP="00925F4B">
            <w:pPr>
              <w:pStyle w:val="tablebody"/>
              <w:rPr>
                <w:rFonts w:asciiTheme="minorHAnsi" w:hAnsiTheme="minorHAnsi"/>
              </w:rPr>
            </w:pPr>
            <w:r w:rsidRPr="00B7030B">
              <w:rPr>
                <w:rFonts w:asciiTheme="minorHAnsi" w:hAnsiTheme="minorHAnsi"/>
              </w:rPr>
              <w:t>0.71</w:t>
            </w:r>
          </w:p>
        </w:tc>
      </w:tr>
      <w:tr w:rsidR="00925F4B" w:rsidRPr="00B7030B" w14:paraId="3C5772E7" w14:textId="77777777" w:rsidTr="00122E22">
        <w:tc>
          <w:tcPr>
            <w:tcW w:w="2718" w:type="dxa"/>
          </w:tcPr>
          <w:p w14:paraId="0C9F1753"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Fonts w:asciiTheme="minorHAnsi" w:hAnsiTheme="minorHAnsi"/>
                <w:i/>
                <w:iCs/>
                <w:spacing w:val="-3"/>
              </w:rPr>
              <w:t>Nitzschia</w:t>
            </w:r>
            <w:proofErr w:type="spellEnd"/>
            <w:r w:rsidRPr="00B7030B">
              <w:rPr>
                <w:rFonts w:asciiTheme="minorHAnsi" w:hAnsiTheme="minorHAnsi"/>
                <w:i/>
                <w:iCs/>
                <w:spacing w:val="-3"/>
              </w:rPr>
              <w:t xml:space="preserve"> </w:t>
            </w:r>
            <w:proofErr w:type="spellStart"/>
            <w:r w:rsidRPr="00B7030B">
              <w:rPr>
                <w:rFonts w:asciiTheme="minorHAnsi" w:hAnsiTheme="minorHAnsi"/>
                <w:i/>
                <w:iCs/>
                <w:spacing w:val="-3"/>
              </w:rPr>
              <w:t>acicularis</w:t>
            </w:r>
            <w:proofErr w:type="spellEnd"/>
          </w:p>
        </w:tc>
        <w:tc>
          <w:tcPr>
            <w:tcW w:w="2160" w:type="dxa"/>
          </w:tcPr>
          <w:p w14:paraId="4E4E7B55"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33DE3DDA" w14:textId="77777777" w:rsidR="00925F4B" w:rsidRPr="00B7030B" w:rsidRDefault="00925F4B" w:rsidP="00925F4B">
            <w:pPr>
              <w:pStyle w:val="tablebody"/>
              <w:rPr>
                <w:rFonts w:asciiTheme="minorHAnsi" w:hAnsiTheme="minorHAnsi"/>
              </w:rPr>
            </w:pPr>
            <w:r w:rsidRPr="00B7030B">
              <w:rPr>
                <w:rFonts w:asciiTheme="minorHAnsi" w:hAnsiTheme="minorHAnsi"/>
              </w:rPr>
              <w:t>0.35</w:t>
            </w:r>
          </w:p>
        </w:tc>
        <w:tc>
          <w:tcPr>
            <w:tcW w:w="1290" w:type="dxa"/>
          </w:tcPr>
          <w:p w14:paraId="6FF7A318" w14:textId="77777777" w:rsidR="00925F4B" w:rsidRPr="00B7030B" w:rsidRDefault="00925F4B" w:rsidP="00925F4B">
            <w:pPr>
              <w:pStyle w:val="tablebody"/>
              <w:rPr>
                <w:rFonts w:asciiTheme="minorHAnsi" w:hAnsiTheme="minorHAnsi"/>
              </w:rPr>
            </w:pPr>
            <w:r w:rsidRPr="00B7030B">
              <w:rPr>
                <w:rFonts w:asciiTheme="minorHAnsi" w:hAnsiTheme="minorHAnsi"/>
              </w:rPr>
              <w:t>0.24</w:t>
            </w:r>
          </w:p>
        </w:tc>
        <w:tc>
          <w:tcPr>
            <w:tcW w:w="1320" w:type="dxa"/>
          </w:tcPr>
          <w:p w14:paraId="0A38B3D4" w14:textId="77777777" w:rsidR="00925F4B" w:rsidRPr="00B7030B" w:rsidRDefault="00925F4B" w:rsidP="00925F4B">
            <w:pPr>
              <w:pStyle w:val="tablebody"/>
              <w:rPr>
                <w:rFonts w:asciiTheme="minorHAnsi" w:hAnsiTheme="minorHAnsi"/>
              </w:rPr>
            </w:pPr>
            <w:r w:rsidRPr="00B7030B">
              <w:rPr>
                <w:rFonts w:asciiTheme="minorHAnsi" w:hAnsiTheme="minorHAnsi"/>
              </w:rPr>
              <w:t>0.46</w:t>
            </w:r>
          </w:p>
        </w:tc>
      </w:tr>
      <w:tr w:rsidR="00925F4B" w:rsidRPr="00B7030B" w14:paraId="37754CBF" w14:textId="77777777" w:rsidTr="00122E22">
        <w:tc>
          <w:tcPr>
            <w:tcW w:w="2718" w:type="dxa"/>
          </w:tcPr>
          <w:p w14:paraId="01DFEC2D"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Fonts w:asciiTheme="minorHAnsi" w:hAnsiTheme="minorHAnsi"/>
                <w:i/>
                <w:iCs/>
                <w:spacing w:val="-3"/>
              </w:rPr>
              <w:t>Nitzschia</w:t>
            </w:r>
            <w:proofErr w:type="spellEnd"/>
            <w:r w:rsidRPr="00B7030B">
              <w:rPr>
                <w:rFonts w:asciiTheme="minorHAnsi" w:hAnsiTheme="minorHAnsi"/>
                <w:i/>
                <w:iCs/>
                <w:spacing w:val="-3"/>
              </w:rPr>
              <w:t xml:space="preserve"> linearis</w:t>
            </w:r>
          </w:p>
        </w:tc>
        <w:tc>
          <w:tcPr>
            <w:tcW w:w="2160" w:type="dxa"/>
          </w:tcPr>
          <w:p w14:paraId="06742F2D"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32428700" w14:textId="77777777" w:rsidR="00925F4B" w:rsidRPr="00B7030B" w:rsidRDefault="00925F4B" w:rsidP="00925F4B">
            <w:pPr>
              <w:pStyle w:val="tablebody"/>
              <w:rPr>
                <w:rFonts w:asciiTheme="minorHAnsi" w:hAnsiTheme="minorHAnsi"/>
              </w:rPr>
            </w:pPr>
            <w:r w:rsidRPr="00B7030B">
              <w:rPr>
                <w:rFonts w:asciiTheme="minorHAnsi" w:hAnsiTheme="minorHAnsi"/>
              </w:rPr>
              <w:t>0.56</w:t>
            </w:r>
          </w:p>
        </w:tc>
        <w:tc>
          <w:tcPr>
            <w:tcW w:w="1290" w:type="dxa"/>
          </w:tcPr>
          <w:p w14:paraId="3D41D791" w14:textId="77777777" w:rsidR="00925F4B" w:rsidRPr="00B7030B" w:rsidRDefault="00925F4B" w:rsidP="00925F4B">
            <w:pPr>
              <w:pStyle w:val="tablebody"/>
              <w:rPr>
                <w:rFonts w:asciiTheme="minorHAnsi" w:hAnsiTheme="minorHAnsi"/>
              </w:rPr>
            </w:pPr>
            <w:r w:rsidRPr="00B7030B">
              <w:rPr>
                <w:rFonts w:asciiTheme="minorHAnsi" w:hAnsiTheme="minorHAnsi"/>
              </w:rPr>
              <w:t>0.45</w:t>
            </w:r>
          </w:p>
        </w:tc>
        <w:tc>
          <w:tcPr>
            <w:tcW w:w="1320" w:type="dxa"/>
          </w:tcPr>
          <w:p w14:paraId="21F7B8B2" w14:textId="77777777" w:rsidR="00925F4B" w:rsidRPr="00B7030B" w:rsidRDefault="00925F4B" w:rsidP="00925F4B">
            <w:pPr>
              <w:pStyle w:val="tablebody"/>
              <w:rPr>
                <w:rFonts w:asciiTheme="minorHAnsi" w:hAnsiTheme="minorHAnsi"/>
              </w:rPr>
            </w:pPr>
            <w:r w:rsidRPr="00B7030B">
              <w:rPr>
                <w:rFonts w:asciiTheme="minorHAnsi" w:hAnsiTheme="minorHAnsi"/>
              </w:rPr>
              <w:t>0.68</w:t>
            </w:r>
          </w:p>
        </w:tc>
      </w:tr>
      <w:tr w:rsidR="00925F4B" w:rsidRPr="00B7030B" w14:paraId="542A77FF" w14:textId="77777777" w:rsidTr="00122E22">
        <w:tc>
          <w:tcPr>
            <w:tcW w:w="2718" w:type="dxa"/>
          </w:tcPr>
          <w:p w14:paraId="2A0E0B30"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Fonts w:asciiTheme="minorHAnsi" w:hAnsiTheme="minorHAnsi"/>
                <w:i/>
                <w:iCs/>
                <w:spacing w:val="-3"/>
              </w:rPr>
              <w:t>Nitzschia</w:t>
            </w:r>
            <w:proofErr w:type="spellEnd"/>
            <w:r w:rsidRPr="00B7030B">
              <w:rPr>
                <w:rFonts w:asciiTheme="minorHAnsi" w:hAnsiTheme="minorHAnsi"/>
                <w:i/>
                <w:iCs/>
                <w:spacing w:val="-3"/>
              </w:rPr>
              <w:t xml:space="preserve"> palea</w:t>
            </w:r>
          </w:p>
        </w:tc>
        <w:tc>
          <w:tcPr>
            <w:tcW w:w="2160" w:type="dxa"/>
          </w:tcPr>
          <w:p w14:paraId="77CFF512"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7FF99C0F" w14:textId="77777777" w:rsidR="00925F4B" w:rsidRPr="00B7030B" w:rsidRDefault="00925F4B" w:rsidP="00925F4B">
            <w:pPr>
              <w:pStyle w:val="tablebody"/>
              <w:rPr>
                <w:rFonts w:asciiTheme="minorHAnsi" w:hAnsiTheme="minorHAnsi"/>
              </w:rPr>
            </w:pPr>
            <w:r w:rsidRPr="00B7030B">
              <w:rPr>
                <w:rFonts w:asciiTheme="minorHAnsi" w:hAnsiTheme="minorHAnsi"/>
              </w:rPr>
              <w:t>0.88</w:t>
            </w:r>
          </w:p>
        </w:tc>
        <w:tc>
          <w:tcPr>
            <w:tcW w:w="1290" w:type="dxa"/>
          </w:tcPr>
          <w:p w14:paraId="25E4FAA4" w14:textId="77777777" w:rsidR="00925F4B" w:rsidRPr="00B7030B" w:rsidRDefault="00925F4B" w:rsidP="00925F4B">
            <w:pPr>
              <w:pStyle w:val="tablebody"/>
              <w:rPr>
                <w:rFonts w:asciiTheme="minorHAnsi" w:hAnsiTheme="minorHAnsi"/>
              </w:rPr>
            </w:pPr>
            <w:r w:rsidRPr="00B7030B">
              <w:rPr>
                <w:rFonts w:asciiTheme="minorHAnsi" w:hAnsiTheme="minorHAnsi"/>
              </w:rPr>
              <w:t>0.77</w:t>
            </w:r>
          </w:p>
        </w:tc>
        <w:tc>
          <w:tcPr>
            <w:tcW w:w="1320" w:type="dxa"/>
          </w:tcPr>
          <w:p w14:paraId="5C701D8C" w14:textId="77777777" w:rsidR="00925F4B" w:rsidRPr="00B7030B" w:rsidRDefault="00925F4B" w:rsidP="00925F4B">
            <w:pPr>
              <w:pStyle w:val="tablebody"/>
              <w:rPr>
                <w:rFonts w:asciiTheme="minorHAnsi" w:hAnsiTheme="minorHAnsi"/>
              </w:rPr>
            </w:pPr>
            <w:r w:rsidRPr="00B7030B">
              <w:rPr>
                <w:rFonts w:asciiTheme="minorHAnsi" w:hAnsiTheme="minorHAnsi"/>
              </w:rPr>
              <w:t>1.03</w:t>
            </w:r>
          </w:p>
        </w:tc>
      </w:tr>
      <w:tr w:rsidR="00925F4B" w:rsidRPr="00B7030B" w14:paraId="638A14F0" w14:textId="77777777" w:rsidTr="00122E22">
        <w:tc>
          <w:tcPr>
            <w:tcW w:w="2718" w:type="dxa"/>
          </w:tcPr>
          <w:p w14:paraId="7C4A604D" w14:textId="77777777" w:rsidR="00925F4B" w:rsidRPr="00B7030B" w:rsidRDefault="00925F4B" w:rsidP="00925F4B">
            <w:pPr>
              <w:pStyle w:val="tablebody"/>
              <w:rPr>
                <w:rStyle w:val="EndnoteReference"/>
                <w:rFonts w:asciiTheme="minorHAnsi" w:hAnsiTheme="minorHAnsi" w:cs="Arial"/>
                <w:i/>
                <w:iCs/>
                <w:spacing w:val="-3"/>
                <w:sz w:val="16"/>
                <w:szCs w:val="16"/>
              </w:rPr>
            </w:pPr>
            <w:r w:rsidRPr="00B7030B">
              <w:rPr>
                <w:rFonts w:asciiTheme="minorHAnsi" w:hAnsiTheme="minorHAnsi"/>
                <w:i/>
                <w:iCs/>
                <w:spacing w:val="-3"/>
              </w:rPr>
              <w:t>Synedra radians</w:t>
            </w:r>
          </w:p>
        </w:tc>
        <w:tc>
          <w:tcPr>
            <w:tcW w:w="2160" w:type="dxa"/>
          </w:tcPr>
          <w:p w14:paraId="4C5D750A"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385FDF45" w14:textId="77777777" w:rsidR="00925F4B" w:rsidRPr="00B7030B" w:rsidRDefault="00925F4B" w:rsidP="00925F4B">
            <w:pPr>
              <w:pStyle w:val="tablebody"/>
              <w:rPr>
                <w:rFonts w:asciiTheme="minorHAnsi" w:hAnsiTheme="minorHAnsi"/>
              </w:rPr>
            </w:pPr>
            <w:r w:rsidRPr="00B7030B">
              <w:rPr>
                <w:rFonts w:asciiTheme="minorHAnsi" w:hAnsiTheme="minorHAnsi"/>
              </w:rPr>
              <w:t>0.60</w:t>
            </w:r>
          </w:p>
        </w:tc>
        <w:tc>
          <w:tcPr>
            <w:tcW w:w="1290" w:type="dxa"/>
          </w:tcPr>
          <w:p w14:paraId="51051D5A" w14:textId="77777777" w:rsidR="00925F4B" w:rsidRPr="00B7030B" w:rsidRDefault="00925F4B" w:rsidP="00925F4B">
            <w:pPr>
              <w:pStyle w:val="tablebody"/>
              <w:rPr>
                <w:rFonts w:asciiTheme="minorHAnsi" w:hAnsiTheme="minorHAnsi"/>
              </w:rPr>
            </w:pPr>
            <w:r w:rsidRPr="00B7030B">
              <w:rPr>
                <w:rFonts w:asciiTheme="minorHAnsi" w:hAnsiTheme="minorHAnsi"/>
              </w:rPr>
              <w:t>0.39</w:t>
            </w:r>
          </w:p>
        </w:tc>
        <w:tc>
          <w:tcPr>
            <w:tcW w:w="1320" w:type="dxa"/>
          </w:tcPr>
          <w:p w14:paraId="4C43E3E1" w14:textId="77777777" w:rsidR="00925F4B" w:rsidRPr="00B7030B" w:rsidRDefault="00925F4B" w:rsidP="00925F4B">
            <w:pPr>
              <w:pStyle w:val="tablebody"/>
              <w:rPr>
                <w:rFonts w:asciiTheme="minorHAnsi" w:hAnsiTheme="minorHAnsi"/>
              </w:rPr>
            </w:pPr>
            <w:r w:rsidRPr="00B7030B">
              <w:rPr>
                <w:rFonts w:asciiTheme="minorHAnsi" w:hAnsiTheme="minorHAnsi"/>
              </w:rPr>
              <w:t>0.85</w:t>
            </w:r>
          </w:p>
        </w:tc>
      </w:tr>
      <w:tr w:rsidR="00925F4B" w:rsidRPr="00B7030B" w14:paraId="4489F842" w14:textId="77777777" w:rsidTr="00122E22">
        <w:tc>
          <w:tcPr>
            <w:tcW w:w="2718" w:type="dxa"/>
          </w:tcPr>
          <w:p w14:paraId="43523219" w14:textId="77777777" w:rsidR="00925F4B" w:rsidRPr="00B7030B" w:rsidRDefault="00925F4B" w:rsidP="00925F4B">
            <w:pPr>
              <w:pStyle w:val="tablebody"/>
              <w:rPr>
                <w:rStyle w:val="EndnoteReference"/>
                <w:rFonts w:asciiTheme="minorHAnsi" w:hAnsiTheme="minorHAnsi" w:cs="Arial"/>
                <w:i/>
                <w:iCs/>
                <w:spacing w:val="-3"/>
                <w:sz w:val="16"/>
                <w:szCs w:val="16"/>
              </w:rPr>
            </w:pPr>
            <w:r w:rsidRPr="00B7030B">
              <w:rPr>
                <w:rFonts w:asciiTheme="minorHAnsi" w:hAnsiTheme="minorHAnsi"/>
                <w:i/>
                <w:iCs/>
                <w:spacing w:val="-3"/>
              </w:rPr>
              <w:t xml:space="preserve">Synedra </w:t>
            </w:r>
            <w:proofErr w:type="spellStart"/>
            <w:r w:rsidRPr="00B7030B">
              <w:rPr>
                <w:rFonts w:asciiTheme="minorHAnsi" w:hAnsiTheme="minorHAnsi"/>
                <w:i/>
                <w:iCs/>
                <w:spacing w:val="-3"/>
              </w:rPr>
              <w:t>rumpens</w:t>
            </w:r>
            <w:proofErr w:type="spellEnd"/>
          </w:p>
        </w:tc>
        <w:tc>
          <w:tcPr>
            <w:tcW w:w="2160" w:type="dxa"/>
          </w:tcPr>
          <w:p w14:paraId="4358CD09"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40BEB7F3" w14:textId="77777777" w:rsidR="00925F4B" w:rsidRPr="00B7030B" w:rsidRDefault="00925F4B" w:rsidP="00925F4B">
            <w:pPr>
              <w:pStyle w:val="tablebody"/>
              <w:rPr>
                <w:rFonts w:asciiTheme="minorHAnsi" w:hAnsiTheme="minorHAnsi"/>
              </w:rPr>
            </w:pPr>
            <w:r w:rsidRPr="00B7030B">
              <w:rPr>
                <w:rFonts w:asciiTheme="minorHAnsi" w:hAnsiTheme="minorHAnsi"/>
              </w:rPr>
              <w:t>0.73</w:t>
            </w:r>
          </w:p>
        </w:tc>
        <w:tc>
          <w:tcPr>
            <w:tcW w:w="1290" w:type="dxa"/>
          </w:tcPr>
          <w:p w14:paraId="6FA3AB68" w14:textId="77777777" w:rsidR="00925F4B" w:rsidRPr="00B7030B" w:rsidRDefault="00925F4B" w:rsidP="00925F4B">
            <w:pPr>
              <w:pStyle w:val="tablebody"/>
              <w:rPr>
                <w:rFonts w:asciiTheme="minorHAnsi" w:hAnsiTheme="minorHAnsi"/>
              </w:rPr>
            </w:pPr>
            <w:r w:rsidRPr="00B7030B">
              <w:rPr>
                <w:rFonts w:asciiTheme="minorHAnsi" w:hAnsiTheme="minorHAnsi"/>
              </w:rPr>
              <w:t>0.59</w:t>
            </w:r>
          </w:p>
        </w:tc>
        <w:tc>
          <w:tcPr>
            <w:tcW w:w="1320" w:type="dxa"/>
          </w:tcPr>
          <w:p w14:paraId="74F3B595" w14:textId="77777777" w:rsidR="00925F4B" w:rsidRPr="00B7030B" w:rsidRDefault="00925F4B" w:rsidP="00925F4B">
            <w:pPr>
              <w:pStyle w:val="tablebody"/>
              <w:rPr>
                <w:rFonts w:asciiTheme="minorHAnsi" w:hAnsiTheme="minorHAnsi"/>
              </w:rPr>
            </w:pPr>
            <w:r w:rsidRPr="00B7030B">
              <w:rPr>
                <w:rFonts w:asciiTheme="minorHAnsi" w:hAnsiTheme="minorHAnsi"/>
              </w:rPr>
              <w:t>0.88</w:t>
            </w:r>
          </w:p>
        </w:tc>
      </w:tr>
    </w:tbl>
    <w:p w14:paraId="279C6341" w14:textId="77777777" w:rsidR="00AC355C" w:rsidRDefault="00AC355C">
      <w:pPr>
        <w:pStyle w:val="Caption"/>
        <w:rPr>
          <w:ins w:id="1944" w:author="Honnalore Steissberg" w:date="2021-08-04T16:35:00Z"/>
        </w:rPr>
      </w:pPr>
      <w:bookmarkStart w:id="1945" w:name="_Ref13665465"/>
      <w:bookmarkStart w:id="1946" w:name="_Toc37942962"/>
    </w:p>
    <w:p w14:paraId="7C05E1CD" w14:textId="33B45136" w:rsidR="00925F4B" w:rsidRPr="00122E22" w:rsidRDefault="00122E22">
      <w:pPr>
        <w:pStyle w:val="Caption"/>
        <w:pPrChange w:id="1947" w:author="Honnalore Steissberg" w:date="2021-07-27T16:47:00Z">
          <w:pPr>
            <w:pStyle w:val="Caption"/>
            <w:keepNext/>
            <w:spacing w:before="120" w:after="120"/>
          </w:pPr>
        </w:pPrChange>
      </w:pPr>
      <w:r w:rsidRPr="00122E22">
        <w:t xml:space="preserve">Table </w:t>
      </w:r>
      <w:r w:rsidR="00F812F1">
        <w:fldChar w:fldCharType="begin"/>
      </w:r>
      <w:r w:rsidR="00F812F1">
        <w:instrText xml:space="preserve"> SEQ Table \* ARABIC </w:instrText>
      </w:r>
      <w:r w:rsidR="00F812F1">
        <w:fldChar w:fldCharType="separate"/>
      </w:r>
      <w:r w:rsidR="00795A65">
        <w:rPr>
          <w:noProof/>
        </w:rPr>
        <w:t>16</w:t>
      </w:r>
      <w:r w:rsidR="00F812F1">
        <w:rPr>
          <w:noProof/>
        </w:rPr>
        <w:fldChar w:fldCharType="end"/>
      </w:r>
      <w:bookmarkEnd w:id="1945"/>
      <w:r w:rsidRPr="00122E22">
        <w:t>.</w:t>
      </w:r>
      <w:r w:rsidR="00925F4B" w:rsidRPr="00B7030B">
        <w:t xml:space="preserve"> </w:t>
      </w:r>
      <w:r w:rsidR="00925F4B" w:rsidRPr="00122E22">
        <w:t>Phosphorus half-saturation coefficients (</w:t>
      </w:r>
      <w:proofErr w:type="spellStart"/>
      <w:r w:rsidR="00925F4B" w:rsidRPr="00122E22">
        <w:t>μmol</w:t>
      </w:r>
      <w:proofErr w:type="spellEnd"/>
      <w:r w:rsidR="00925F4B" w:rsidRPr="00122E22">
        <w:t>/liter) determined by Grover (1989).</w:t>
      </w:r>
      <w:bookmarkEnd w:id="1946"/>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808"/>
        <w:gridCol w:w="2070"/>
        <w:gridCol w:w="1350"/>
        <w:gridCol w:w="1290"/>
        <w:gridCol w:w="1320"/>
      </w:tblGrid>
      <w:tr w:rsidR="00925F4B" w:rsidRPr="00B7030B" w14:paraId="75D26425" w14:textId="77777777" w:rsidTr="00FE70E0">
        <w:trPr>
          <w:cantSplit/>
          <w:tblHeader/>
        </w:trPr>
        <w:tc>
          <w:tcPr>
            <w:tcW w:w="2808" w:type="dxa"/>
            <w:vMerge w:val="restart"/>
            <w:tcBorders>
              <w:top w:val="double" w:sz="4" w:space="0" w:color="auto"/>
              <w:bottom w:val="single" w:sz="4" w:space="0" w:color="auto"/>
            </w:tcBorders>
          </w:tcPr>
          <w:p w14:paraId="08B46FE9"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2070" w:type="dxa"/>
            <w:vMerge w:val="restart"/>
            <w:tcBorders>
              <w:top w:val="double" w:sz="4" w:space="0" w:color="auto"/>
              <w:bottom w:val="single" w:sz="4" w:space="0" w:color="auto"/>
            </w:tcBorders>
          </w:tcPr>
          <w:p w14:paraId="0D35E9A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tc>
        <w:tc>
          <w:tcPr>
            <w:tcW w:w="3960" w:type="dxa"/>
            <w:gridSpan w:val="3"/>
            <w:tcBorders>
              <w:top w:val="double" w:sz="4" w:space="0" w:color="auto"/>
              <w:bottom w:val="single" w:sz="4" w:space="0" w:color="auto"/>
            </w:tcBorders>
          </w:tcPr>
          <w:p w14:paraId="685090DD"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P-half saturation coefficients (</w:t>
            </w:r>
            <w:proofErr w:type="spellStart"/>
            <w:r w:rsidRPr="00B7030B">
              <w:rPr>
                <w:rFonts w:cs="Arial"/>
                <w:sz w:val="16"/>
                <w:szCs w:val="16"/>
              </w:rPr>
              <w:t>μmol</w:t>
            </w:r>
            <w:proofErr w:type="spellEnd"/>
            <w:r w:rsidRPr="00B7030B">
              <w:rPr>
                <w:rFonts w:cs="Arial"/>
                <w:sz w:val="16"/>
                <w:szCs w:val="16"/>
              </w:rPr>
              <w:t>/liter)</w:t>
            </w:r>
          </w:p>
        </w:tc>
      </w:tr>
      <w:tr w:rsidR="00925F4B" w:rsidRPr="00B7030B" w14:paraId="4925F9A3" w14:textId="77777777" w:rsidTr="00FE70E0">
        <w:trPr>
          <w:cantSplit/>
          <w:tblHeader/>
        </w:trPr>
        <w:tc>
          <w:tcPr>
            <w:tcW w:w="2808" w:type="dxa"/>
            <w:vMerge/>
            <w:tcBorders>
              <w:top w:val="single" w:sz="4" w:space="0" w:color="auto"/>
              <w:bottom w:val="single" w:sz="4" w:space="0" w:color="auto"/>
            </w:tcBorders>
          </w:tcPr>
          <w:p w14:paraId="2358D4EE" w14:textId="77777777" w:rsidR="00925F4B" w:rsidRPr="00B7030B" w:rsidRDefault="00925F4B" w:rsidP="00925F4B">
            <w:pPr>
              <w:rPr>
                <w:rStyle w:val="EndnoteReference"/>
                <w:rFonts w:asciiTheme="minorHAnsi" w:hAnsiTheme="minorHAnsi" w:cs="Arial"/>
                <w:sz w:val="16"/>
                <w:szCs w:val="16"/>
              </w:rPr>
            </w:pPr>
          </w:p>
        </w:tc>
        <w:tc>
          <w:tcPr>
            <w:tcW w:w="2070" w:type="dxa"/>
            <w:vMerge/>
            <w:tcBorders>
              <w:top w:val="single" w:sz="4" w:space="0" w:color="auto"/>
              <w:bottom w:val="single" w:sz="4" w:space="0" w:color="auto"/>
            </w:tcBorders>
          </w:tcPr>
          <w:p w14:paraId="21ED811C" w14:textId="77777777" w:rsidR="00925F4B" w:rsidRPr="00B7030B" w:rsidRDefault="00925F4B" w:rsidP="00925F4B">
            <w:pPr>
              <w:rPr>
                <w:rStyle w:val="EndnoteReference"/>
                <w:rFonts w:asciiTheme="minorHAnsi" w:hAnsiTheme="minorHAnsi" w:cs="Arial"/>
                <w:sz w:val="16"/>
                <w:szCs w:val="16"/>
              </w:rPr>
            </w:pPr>
          </w:p>
        </w:tc>
        <w:tc>
          <w:tcPr>
            <w:tcW w:w="1350" w:type="dxa"/>
            <w:vMerge w:val="restart"/>
            <w:tcBorders>
              <w:top w:val="single" w:sz="4" w:space="0" w:color="auto"/>
              <w:bottom w:val="single" w:sz="4" w:space="0" w:color="auto"/>
            </w:tcBorders>
          </w:tcPr>
          <w:p w14:paraId="2F7ED01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Estimate</w:t>
            </w:r>
          </w:p>
        </w:tc>
        <w:tc>
          <w:tcPr>
            <w:tcW w:w="2610" w:type="dxa"/>
            <w:gridSpan w:val="2"/>
            <w:tcBorders>
              <w:top w:val="single" w:sz="4" w:space="0" w:color="auto"/>
              <w:bottom w:val="single" w:sz="4" w:space="0" w:color="auto"/>
            </w:tcBorders>
          </w:tcPr>
          <w:p w14:paraId="2F00B4D4"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95% Confidence Limit</w:t>
            </w:r>
          </w:p>
        </w:tc>
      </w:tr>
      <w:tr w:rsidR="00925F4B" w:rsidRPr="00B7030B" w14:paraId="0FA9ECA3" w14:textId="77777777" w:rsidTr="00FE70E0">
        <w:trPr>
          <w:cantSplit/>
          <w:tblHeader/>
        </w:trPr>
        <w:tc>
          <w:tcPr>
            <w:tcW w:w="2808" w:type="dxa"/>
            <w:vMerge/>
            <w:tcBorders>
              <w:top w:val="single" w:sz="4" w:space="0" w:color="auto"/>
              <w:bottom w:val="single" w:sz="12" w:space="0" w:color="auto"/>
            </w:tcBorders>
          </w:tcPr>
          <w:p w14:paraId="50E6CD23" w14:textId="77777777" w:rsidR="00925F4B" w:rsidRPr="00B7030B" w:rsidRDefault="00925F4B" w:rsidP="00925F4B">
            <w:pPr>
              <w:rPr>
                <w:rStyle w:val="EndnoteReference"/>
                <w:rFonts w:asciiTheme="minorHAnsi" w:hAnsiTheme="minorHAnsi" w:cs="Arial"/>
                <w:sz w:val="16"/>
                <w:szCs w:val="16"/>
              </w:rPr>
            </w:pPr>
          </w:p>
        </w:tc>
        <w:tc>
          <w:tcPr>
            <w:tcW w:w="2070" w:type="dxa"/>
            <w:vMerge/>
            <w:tcBorders>
              <w:top w:val="single" w:sz="4" w:space="0" w:color="auto"/>
              <w:bottom w:val="single" w:sz="12" w:space="0" w:color="auto"/>
            </w:tcBorders>
          </w:tcPr>
          <w:p w14:paraId="41589946" w14:textId="77777777" w:rsidR="00925F4B" w:rsidRPr="00B7030B" w:rsidRDefault="00925F4B" w:rsidP="00925F4B">
            <w:pPr>
              <w:rPr>
                <w:rStyle w:val="EndnoteReference"/>
                <w:rFonts w:asciiTheme="minorHAnsi" w:hAnsiTheme="minorHAnsi" w:cs="Arial"/>
                <w:sz w:val="16"/>
                <w:szCs w:val="16"/>
              </w:rPr>
            </w:pPr>
          </w:p>
        </w:tc>
        <w:tc>
          <w:tcPr>
            <w:tcW w:w="1350" w:type="dxa"/>
            <w:vMerge/>
            <w:tcBorders>
              <w:top w:val="single" w:sz="4" w:space="0" w:color="auto"/>
              <w:bottom w:val="single" w:sz="12" w:space="0" w:color="auto"/>
            </w:tcBorders>
          </w:tcPr>
          <w:p w14:paraId="7EFCD8EF" w14:textId="77777777" w:rsidR="00925F4B" w:rsidRPr="00B7030B" w:rsidRDefault="00925F4B" w:rsidP="00925F4B">
            <w:pPr>
              <w:rPr>
                <w:rStyle w:val="EndnoteReference"/>
                <w:rFonts w:asciiTheme="minorHAnsi" w:hAnsiTheme="minorHAnsi" w:cs="Arial"/>
                <w:sz w:val="16"/>
                <w:szCs w:val="16"/>
              </w:rPr>
            </w:pPr>
          </w:p>
        </w:tc>
        <w:tc>
          <w:tcPr>
            <w:tcW w:w="1290" w:type="dxa"/>
            <w:tcBorders>
              <w:top w:val="single" w:sz="4" w:space="0" w:color="auto"/>
              <w:bottom w:val="single" w:sz="12" w:space="0" w:color="auto"/>
            </w:tcBorders>
          </w:tcPr>
          <w:p w14:paraId="451B461B"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Lower</w:t>
            </w:r>
          </w:p>
        </w:tc>
        <w:tc>
          <w:tcPr>
            <w:tcW w:w="1320" w:type="dxa"/>
            <w:tcBorders>
              <w:top w:val="single" w:sz="4" w:space="0" w:color="auto"/>
              <w:bottom w:val="single" w:sz="12" w:space="0" w:color="auto"/>
            </w:tcBorders>
          </w:tcPr>
          <w:p w14:paraId="425D484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Upper</w:t>
            </w:r>
          </w:p>
        </w:tc>
      </w:tr>
      <w:tr w:rsidR="00FE70E0" w:rsidRPr="00B7030B" w14:paraId="701997B5" w14:textId="77777777" w:rsidTr="00FE70E0">
        <w:tc>
          <w:tcPr>
            <w:tcW w:w="2808" w:type="dxa"/>
            <w:tcBorders>
              <w:top w:val="nil"/>
            </w:tcBorders>
          </w:tcPr>
          <w:p w14:paraId="04E7E8D5" w14:textId="77777777" w:rsidR="00FE70E0" w:rsidRPr="00B7030B" w:rsidRDefault="00FE70E0" w:rsidP="00FE70E0">
            <w:pPr>
              <w:rPr>
                <w:rStyle w:val="EndnoteReference"/>
                <w:rFonts w:asciiTheme="minorHAnsi" w:hAnsiTheme="minorHAnsi" w:cs="Arial"/>
                <w:sz w:val="16"/>
                <w:szCs w:val="16"/>
              </w:rPr>
            </w:pPr>
            <w:r w:rsidRPr="00B7030B">
              <w:rPr>
                <w:rFonts w:cs="Arial"/>
                <w:i/>
                <w:sz w:val="16"/>
                <w:szCs w:val="16"/>
              </w:rPr>
              <w:t>Chlamydomonas</w:t>
            </w:r>
            <w:r w:rsidRPr="00B7030B">
              <w:rPr>
                <w:rFonts w:cs="Arial"/>
                <w:sz w:val="16"/>
                <w:szCs w:val="16"/>
              </w:rPr>
              <w:t xml:space="preserve"> sp.</w:t>
            </w:r>
          </w:p>
        </w:tc>
        <w:tc>
          <w:tcPr>
            <w:tcW w:w="2070" w:type="dxa"/>
            <w:tcBorders>
              <w:top w:val="nil"/>
            </w:tcBorders>
          </w:tcPr>
          <w:p w14:paraId="4FDBEF05" w14:textId="77777777" w:rsidR="00FE70E0" w:rsidRPr="00B7030B" w:rsidRDefault="00FE70E0" w:rsidP="00FE70E0">
            <w:pPr>
              <w:pStyle w:val="tablebody"/>
              <w:rPr>
                <w:rFonts w:asciiTheme="minorHAnsi" w:hAnsiTheme="minorHAnsi"/>
              </w:rPr>
            </w:pPr>
            <w:r w:rsidRPr="00B7030B">
              <w:rPr>
                <w:rFonts w:asciiTheme="minorHAnsi" w:hAnsiTheme="minorHAnsi"/>
              </w:rPr>
              <w:t>Green</w:t>
            </w:r>
          </w:p>
        </w:tc>
        <w:tc>
          <w:tcPr>
            <w:tcW w:w="1350" w:type="dxa"/>
            <w:tcBorders>
              <w:top w:val="nil"/>
            </w:tcBorders>
          </w:tcPr>
          <w:p w14:paraId="436D8322"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0.0071</w:t>
            </w:r>
          </w:p>
        </w:tc>
        <w:tc>
          <w:tcPr>
            <w:tcW w:w="1290" w:type="dxa"/>
            <w:tcBorders>
              <w:top w:val="nil"/>
            </w:tcBorders>
          </w:tcPr>
          <w:p w14:paraId="5B4C93E7"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0.00097</w:t>
            </w:r>
          </w:p>
        </w:tc>
        <w:tc>
          <w:tcPr>
            <w:tcW w:w="1320" w:type="dxa"/>
            <w:tcBorders>
              <w:top w:val="nil"/>
            </w:tcBorders>
          </w:tcPr>
          <w:p w14:paraId="23D2FBF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0.038</w:t>
            </w:r>
          </w:p>
        </w:tc>
      </w:tr>
      <w:tr w:rsidR="00FE70E0" w:rsidRPr="00B7030B" w14:paraId="0D096C7C" w14:textId="77777777" w:rsidTr="00FE70E0">
        <w:tc>
          <w:tcPr>
            <w:tcW w:w="2808" w:type="dxa"/>
          </w:tcPr>
          <w:p w14:paraId="20DDFE8E" w14:textId="77777777" w:rsidR="00FE70E0" w:rsidRPr="00B7030B" w:rsidRDefault="00FE70E0" w:rsidP="00FE70E0">
            <w:pPr>
              <w:rPr>
                <w:rStyle w:val="EndnoteReference"/>
                <w:rFonts w:asciiTheme="minorHAnsi" w:hAnsiTheme="minorHAnsi" w:cs="Arial"/>
                <w:sz w:val="16"/>
                <w:szCs w:val="16"/>
              </w:rPr>
            </w:pPr>
            <w:r w:rsidRPr="00B7030B">
              <w:rPr>
                <w:rFonts w:cs="Arial"/>
                <w:i/>
                <w:sz w:val="16"/>
                <w:szCs w:val="16"/>
              </w:rPr>
              <w:t>Chlorella</w:t>
            </w:r>
            <w:r w:rsidRPr="00B7030B">
              <w:rPr>
                <w:rFonts w:cs="Arial"/>
                <w:sz w:val="16"/>
                <w:szCs w:val="16"/>
              </w:rPr>
              <w:t xml:space="preserve"> sp.</w:t>
            </w:r>
          </w:p>
        </w:tc>
        <w:tc>
          <w:tcPr>
            <w:tcW w:w="2070" w:type="dxa"/>
          </w:tcPr>
          <w:p w14:paraId="7F7B548A" w14:textId="77777777" w:rsidR="00FE70E0" w:rsidRPr="00B7030B" w:rsidRDefault="00FE70E0" w:rsidP="00FE70E0">
            <w:pPr>
              <w:pStyle w:val="tablebody"/>
              <w:rPr>
                <w:rFonts w:asciiTheme="minorHAnsi" w:hAnsiTheme="minorHAnsi"/>
              </w:rPr>
            </w:pPr>
            <w:r w:rsidRPr="00B7030B">
              <w:rPr>
                <w:rFonts w:asciiTheme="minorHAnsi" w:hAnsiTheme="minorHAnsi"/>
              </w:rPr>
              <w:t>Green</w:t>
            </w:r>
          </w:p>
        </w:tc>
        <w:tc>
          <w:tcPr>
            <w:tcW w:w="1350" w:type="dxa"/>
          </w:tcPr>
          <w:p w14:paraId="396732DC"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0.022</w:t>
            </w:r>
          </w:p>
        </w:tc>
        <w:tc>
          <w:tcPr>
            <w:tcW w:w="1290" w:type="dxa"/>
          </w:tcPr>
          <w:p w14:paraId="4716FE2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0.0047</w:t>
            </w:r>
          </w:p>
        </w:tc>
        <w:tc>
          <w:tcPr>
            <w:tcW w:w="1320" w:type="dxa"/>
          </w:tcPr>
          <w:p w14:paraId="5821355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0.23</w:t>
            </w:r>
          </w:p>
        </w:tc>
      </w:tr>
      <w:tr w:rsidR="00FE70E0" w:rsidRPr="00B7030B" w14:paraId="37535B98" w14:textId="77777777" w:rsidTr="00FE70E0">
        <w:tc>
          <w:tcPr>
            <w:tcW w:w="2808" w:type="dxa"/>
          </w:tcPr>
          <w:p w14:paraId="3D9384E6"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Cryptomonas</w:t>
            </w:r>
            <w:proofErr w:type="spellEnd"/>
            <w:r w:rsidRPr="00B7030B">
              <w:rPr>
                <w:rFonts w:cs="Arial"/>
                <w:sz w:val="16"/>
                <w:szCs w:val="16"/>
              </w:rPr>
              <w:t xml:space="preserve"> sp.</w:t>
            </w:r>
          </w:p>
        </w:tc>
        <w:tc>
          <w:tcPr>
            <w:tcW w:w="2070" w:type="dxa"/>
          </w:tcPr>
          <w:p w14:paraId="5F5E39B4" w14:textId="77777777" w:rsidR="00FE70E0" w:rsidRPr="00B7030B" w:rsidRDefault="00FE70E0" w:rsidP="00FE70E0">
            <w:pPr>
              <w:rPr>
                <w:rStyle w:val="EndnoteReference"/>
                <w:rFonts w:asciiTheme="minorHAnsi" w:hAnsiTheme="minorHAnsi" w:cs="Arial"/>
                <w:sz w:val="16"/>
                <w:szCs w:val="16"/>
              </w:rPr>
            </w:pPr>
          </w:p>
        </w:tc>
        <w:tc>
          <w:tcPr>
            <w:tcW w:w="1350" w:type="dxa"/>
          </w:tcPr>
          <w:p w14:paraId="3CD8998A"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0.014</w:t>
            </w:r>
          </w:p>
        </w:tc>
        <w:tc>
          <w:tcPr>
            <w:tcW w:w="1290" w:type="dxa"/>
          </w:tcPr>
          <w:p w14:paraId="5C87133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0.0043</w:t>
            </w:r>
          </w:p>
        </w:tc>
        <w:tc>
          <w:tcPr>
            <w:tcW w:w="1320" w:type="dxa"/>
          </w:tcPr>
          <w:p w14:paraId="44F99EF1"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0.096</w:t>
            </w:r>
          </w:p>
        </w:tc>
      </w:tr>
      <w:tr w:rsidR="00FE70E0" w:rsidRPr="00B7030B" w14:paraId="79DA6373" w14:textId="77777777" w:rsidTr="00FE70E0">
        <w:tc>
          <w:tcPr>
            <w:tcW w:w="2808" w:type="dxa"/>
          </w:tcPr>
          <w:p w14:paraId="13ED9A1B"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Oocystis</w:t>
            </w:r>
            <w:proofErr w:type="spellEnd"/>
            <w:r w:rsidRPr="00B7030B">
              <w:rPr>
                <w:rFonts w:cs="Arial"/>
                <w:sz w:val="16"/>
                <w:szCs w:val="16"/>
              </w:rPr>
              <w:t xml:space="preserve"> sp.</w:t>
            </w:r>
          </w:p>
        </w:tc>
        <w:tc>
          <w:tcPr>
            <w:tcW w:w="2070" w:type="dxa"/>
          </w:tcPr>
          <w:p w14:paraId="1D3DC704" w14:textId="77777777" w:rsidR="00FE70E0" w:rsidRPr="00B7030B" w:rsidRDefault="00FE70E0" w:rsidP="00FE70E0">
            <w:pPr>
              <w:rPr>
                <w:rStyle w:val="EndnoteReference"/>
                <w:rFonts w:asciiTheme="minorHAnsi" w:hAnsiTheme="minorHAnsi" w:cs="Arial"/>
                <w:sz w:val="16"/>
                <w:szCs w:val="16"/>
              </w:rPr>
            </w:pPr>
          </w:p>
        </w:tc>
        <w:tc>
          <w:tcPr>
            <w:tcW w:w="1350" w:type="dxa"/>
          </w:tcPr>
          <w:p w14:paraId="6608A9A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0.012</w:t>
            </w:r>
          </w:p>
        </w:tc>
        <w:tc>
          <w:tcPr>
            <w:tcW w:w="1290" w:type="dxa"/>
          </w:tcPr>
          <w:p w14:paraId="7562987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0.0037</w:t>
            </w:r>
          </w:p>
        </w:tc>
        <w:tc>
          <w:tcPr>
            <w:tcW w:w="1320" w:type="dxa"/>
          </w:tcPr>
          <w:p w14:paraId="628094D4"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0.067</w:t>
            </w:r>
          </w:p>
        </w:tc>
      </w:tr>
      <w:tr w:rsidR="00FE70E0" w:rsidRPr="00B7030B" w14:paraId="48274F9B" w14:textId="77777777" w:rsidTr="00FE70E0">
        <w:tc>
          <w:tcPr>
            <w:tcW w:w="2808" w:type="dxa"/>
          </w:tcPr>
          <w:p w14:paraId="4A263C32" w14:textId="77777777" w:rsidR="00FE70E0" w:rsidRPr="00B7030B" w:rsidRDefault="00FE70E0" w:rsidP="00FE70E0">
            <w:pPr>
              <w:pStyle w:val="CommentText"/>
              <w:rPr>
                <w:rStyle w:val="EndnoteReference"/>
                <w:rFonts w:asciiTheme="minorHAnsi" w:hAnsiTheme="minorHAnsi" w:cs="Arial"/>
                <w:i/>
                <w:sz w:val="16"/>
                <w:szCs w:val="16"/>
              </w:rPr>
            </w:pPr>
            <w:r w:rsidRPr="00B7030B">
              <w:rPr>
                <w:rFonts w:cs="Arial"/>
                <w:i/>
                <w:sz w:val="16"/>
                <w:szCs w:val="16"/>
              </w:rPr>
              <w:t xml:space="preserve">Scenedesmus </w:t>
            </w:r>
            <w:proofErr w:type="spellStart"/>
            <w:r w:rsidRPr="00B7030B">
              <w:rPr>
                <w:rFonts w:cs="Arial"/>
                <w:i/>
                <w:sz w:val="16"/>
                <w:szCs w:val="16"/>
              </w:rPr>
              <w:t>quadricauda</w:t>
            </w:r>
            <w:proofErr w:type="spellEnd"/>
          </w:p>
        </w:tc>
        <w:tc>
          <w:tcPr>
            <w:tcW w:w="2070" w:type="dxa"/>
          </w:tcPr>
          <w:p w14:paraId="37E02919" w14:textId="77777777" w:rsidR="00FE70E0" w:rsidRPr="00B7030B" w:rsidRDefault="00FE70E0" w:rsidP="00FE70E0">
            <w:pPr>
              <w:rPr>
                <w:rStyle w:val="EndnoteReference"/>
                <w:rFonts w:asciiTheme="minorHAnsi" w:hAnsiTheme="minorHAnsi" w:cs="Arial"/>
                <w:sz w:val="16"/>
                <w:szCs w:val="16"/>
              </w:rPr>
            </w:pPr>
          </w:p>
        </w:tc>
        <w:tc>
          <w:tcPr>
            <w:tcW w:w="1350" w:type="dxa"/>
          </w:tcPr>
          <w:p w14:paraId="2D95833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0.035</w:t>
            </w:r>
          </w:p>
        </w:tc>
        <w:tc>
          <w:tcPr>
            <w:tcW w:w="1290" w:type="dxa"/>
          </w:tcPr>
          <w:p w14:paraId="5BD8AF3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0.0043</w:t>
            </w:r>
          </w:p>
        </w:tc>
        <w:tc>
          <w:tcPr>
            <w:tcW w:w="1320" w:type="dxa"/>
          </w:tcPr>
          <w:p w14:paraId="22C7056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0.50</w:t>
            </w:r>
          </w:p>
        </w:tc>
      </w:tr>
      <w:tr w:rsidR="00FE70E0" w:rsidRPr="00B7030B" w14:paraId="0AFAA6AB" w14:textId="77777777" w:rsidTr="00FE70E0">
        <w:tc>
          <w:tcPr>
            <w:tcW w:w="2808" w:type="dxa"/>
          </w:tcPr>
          <w:p w14:paraId="2725CB92" w14:textId="77777777" w:rsidR="00FE70E0" w:rsidRPr="00B7030B" w:rsidRDefault="00FE70E0" w:rsidP="00FE70E0">
            <w:pPr>
              <w:rPr>
                <w:rStyle w:val="EndnoteReference"/>
                <w:rFonts w:asciiTheme="minorHAnsi" w:hAnsiTheme="minorHAnsi" w:cs="Arial"/>
                <w:i/>
                <w:sz w:val="16"/>
                <w:szCs w:val="16"/>
              </w:rPr>
            </w:pPr>
            <w:proofErr w:type="spellStart"/>
            <w:r w:rsidRPr="00B7030B">
              <w:rPr>
                <w:rStyle w:val="EndnoteReference"/>
                <w:rFonts w:asciiTheme="minorHAnsi" w:hAnsiTheme="minorHAnsi" w:cs="Arial"/>
                <w:i/>
                <w:sz w:val="16"/>
                <w:szCs w:val="16"/>
              </w:rPr>
              <w:t>Sphaerocystis</w:t>
            </w:r>
            <w:proofErr w:type="spellEnd"/>
            <w:r w:rsidRPr="00B7030B">
              <w:rPr>
                <w:rStyle w:val="EndnoteReference"/>
                <w:rFonts w:asciiTheme="minorHAnsi" w:hAnsiTheme="minorHAnsi" w:cs="Arial"/>
                <w:i/>
                <w:sz w:val="16"/>
                <w:szCs w:val="16"/>
              </w:rPr>
              <w:t xml:space="preserve"> </w:t>
            </w:r>
            <w:proofErr w:type="spellStart"/>
            <w:r w:rsidRPr="00B7030B">
              <w:rPr>
                <w:rStyle w:val="EndnoteReference"/>
                <w:rFonts w:asciiTheme="minorHAnsi" w:hAnsiTheme="minorHAnsi" w:cs="Arial"/>
                <w:i/>
                <w:sz w:val="16"/>
                <w:szCs w:val="16"/>
              </w:rPr>
              <w:t>schroeteri</w:t>
            </w:r>
            <w:proofErr w:type="spellEnd"/>
          </w:p>
        </w:tc>
        <w:tc>
          <w:tcPr>
            <w:tcW w:w="2070" w:type="dxa"/>
          </w:tcPr>
          <w:p w14:paraId="6FFF66D8" w14:textId="77777777" w:rsidR="00FE70E0" w:rsidRPr="00B7030B" w:rsidRDefault="00FE70E0" w:rsidP="00FE70E0">
            <w:pPr>
              <w:rPr>
                <w:rStyle w:val="EndnoteReference"/>
                <w:rFonts w:asciiTheme="minorHAnsi" w:hAnsiTheme="minorHAnsi" w:cs="Arial"/>
                <w:sz w:val="16"/>
                <w:szCs w:val="16"/>
              </w:rPr>
            </w:pPr>
          </w:p>
        </w:tc>
        <w:tc>
          <w:tcPr>
            <w:tcW w:w="1350" w:type="dxa"/>
          </w:tcPr>
          <w:p w14:paraId="34195F43"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0.025</w:t>
            </w:r>
          </w:p>
        </w:tc>
        <w:tc>
          <w:tcPr>
            <w:tcW w:w="1290" w:type="dxa"/>
          </w:tcPr>
          <w:p w14:paraId="4C684B4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0.0011</w:t>
            </w:r>
          </w:p>
        </w:tc>
        <w:tc>
          <w:tcPr>
            <w:tcW w:w="1320" w:type="dxa"/>
          </w:tcPr>
          <w:p w14:paraId="581DD17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0.34</w:t>
            </w:r>
          </w:p>
        </w:tc>
      </w:tr>
      <w:tr w:rsidR="00FE70E0" w:rsidRPr="00B7030B" w14:paraId="1CC28B90" w14:textId="77777777" w:rsidTr="00FE70E0">
        <w:tc>
          <w:tcPr>
            <w:tcW w:w="2808" w:type="dxa"/>
          </w:tcPr>
          <w:p w14:paraId="4CD8A412" w14:textId="77777777" w:rsidR="00FE70E0" w:rsidRPr="00B7030B" w:rsidRDefault="00FE70E0" w:rsidP="00FE70E0">
            <w:pPr>
              <w:rPr>
                <w:rStyle w:val="EndnoteReference"/>
                <w:rFonts w:asciiTheme="minorHAnsi" w:hAnsiTheme="minorHAnsi" w:cs="Arial"/>
                <w:i/>
                <w:sz w:val="16"/>
                <w:szCs w:val="16"/>
              </w:rPr>
            </w:pPr>
            <w:proofErr w:type="spellStart"/>
            <w:r w:rsidRPr="00B7030B">
              <w:rPr>
                <w:rFonts w:cs="Arial"/>
                <w:i/>
                <w:sz w:val="16"/>
                <w:szCs w:val="16"/>
              </w:rPr>
              <w:t>Nitzschia</w:t>
            </w:r>
            <w:proofErr w:type="spellEnd"/>
            <w:r w:rsidRPr="00B7030B">
              <w:rPr>
                <w:rFonts w:cs="Arial"/>
                <w:i/>
                <w:sz w:val="16"/>
                <w:szCs w:val="16"/>
              </w:rPr>
              <w:t xml:space="preserve"> </w:t>
            </w:r>
            <w:proofErr w:type="spellStart"/>
            <w:r w:rsidRPr="00B7030B">
              <w:rPr>
                <w:rFonts w:cs="Arial"/>
                <w:i/>
                <w:sz w:val="16"/>
                <w:szCs w:val="16"/>
              </w:rPr>
              <w:t>acicularis</w:t>
            </w:r>
            <w:proofErr w:type="spellEnd"/>
          </w:p>
        </w:tc>
        <w:tc>
          <w:tcPr>
            <w:tcW w:w="2070" w:type="dxa"/>
          </w:tcPr>
          <w:p w14:paraId="2E1B17FD"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60740965"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0.0023</w:t>
            </w:r>
          </w:p>
        </w:tc>
        <w:tc>
          <w:tcPr>
            <w:tcW w:w="1290" w:type="dxa"/>
          </w:tcPr>
          <w:p w14:paraId="5E994247"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w:t>
            </w:r>
          </w:p>
        </w:tc>
        <w:tc>
          <w:tcPr>
            <w:tcW w:w="1320" w:type="dxa"/>
          </w:tcPr>
          <w:p w14:paraId="38908EC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0.019</w:t>
            </w:r>
          </w:p>
        </w:tc>
      </w:tr>
      <w:tr w:rsidR="00FE70E0" w:rsidRPr="00B7030B" w14:paraId="61336F07" w14:textId="77777777" w:rsidTr="00FE70E0">
        <w:tc>
          <w:tcPr>
            <w:tcW w:w="2808" w:type="dxa"/>
          </w:tcPr>
          <w:p w14:paraId="6E70E548" w14:textId="77777777" w:rsidR="00FE70E0" w:rsidRPr="00B7030B" w:rsidRDefault="00FE70E0" w:rsidP="00FE70E0">
            <w:pPr>
              <w:rPr>
                <w:rStyle w:val="EndnoteReference"/>
                <w:rFonts w:asciiTheme="minorHAnsi" w:hAnsiTheme="minorHAnsi" w:cs="Arial"/>
                <w:i/>
                <w:sz w:val="16"/>
                <w:szCs w:val="16"/>
              </w:rPr>
            </w:pPr>
            <w:proofErr w:type="spellStart"/>
            <w:r w:rsidRPr="00B7030B">
              <w:rPr>
                <w:rFonts w:cs="Arial"/>
                <w:i/>
                <w:sz w:val="16"/>
                <w:szCs w:val="16"/>
              </w:rPr>
              <w:t>Nitzschia</w:t>
            </w:r>
            <w:proofErr w:type="spellEnd"/>
            <w:r w:rsidRPr="00B7030B">
              <w:rPr>
                <w:rFonts w:cs="Arial"/>
                <w:i/>
                <w:sz w:val="16"/>
                <w:szCs w:val="16"/>
              </w:rPr>
              <w:t xml:space="preserve"> linearis</w:t>
            </w:r>
          </w:p>
        </w:tc>
        <w:tc>
          <w:tcPr>
            <w:tcW w:w="2070" w:type="dxa"/>
          </w:tcPr>
          <w:p w14:paraId="7C18F06A"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63CC1D0C"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0.019</w:t>
            </w:r>
          </w:p>
        </w:tc>
        <w:tc>
          <w:tcPr>
            <w:tcW w:w="1290" w:type="dxa"/>
          </w:tcPr>
          <w:p w14:paraId="28835005"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0.0051</w:t>
            </w:r>
          </w:p>
        </w:tc>
        <w:tc>
          <w:tcPr>
            <w:tcW w:w="1320" w:type="dxa"/>
          </w:tcPr>
          <w:p w14:paraId="50A1908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0.22</w:t>
            </w:r>
          </w:p>
        </w:tc>
      </w:tr>
      <w:tr w:rsidR="00FE70E0" w:rsidRPr="00B7030B" w14:paraId="5D0AA719" w14:textId="77777777" w:rsidTr="00FE70E0">
        <w:tc>
          <w:tcPr>
            <w:tcW w:w="2808" w:type="dxa"/>
          </w:tcPr>
          <w:p w14:paraId="0D373869" w14:textId="77777777" w:rsidR="00FE70E0" w:rsidRPr="00B7030B" w:rsidRDefault="00FE70E0" w:rsidP="00FE70E0">
            <w:pPr>
              <w:rPr>
                <w:rStyle w:val="EndnoteReference"/>
                <w:rFonts w:asciiTheme="minorHAnsi" w:hAnsiTheme="minorHAnsi" w:cs="Arial"/>
                <w:i/>
                <w:sz w:val="16"/>
                <w:szCs w:val="16"/>
              </w:rPr>
            </w:pPr>
            <w:proofErr w:type="spellStart"/>
            <w:r w:rsidRPr="00B7030B">
              <w:rPr>
                <w:rFonts w:cs="Arial"/>
                <w:i/>
                <w:sz w:val="16"/>
                <w:szCs w:val="16"/>
              </w:rPr>
              <w:t>Nitzschia</w:t>
            </w:r>
            <w:proofErr w:type="spellEnd"/>
            <w:r w:rsidRPr="00B7030B">
              <w:rPr>
                <w:rFonts w:cs="Arial"/>
                <w:i/>
                <w:sz w:val="16"/>
                <w:szCs w:val="16"/>
              </w:rPr>
              <w:t xml:space="preserve"> palea</w:t>
            </w:r>
          </w:p>
        </w:tc>
        <w:tc>
          <w:tcPr>
            <w:tcW w:w="2070" w:type="dxa"/>
          </w:tcPr>
          <w:p w14:paraId="1A7BD7F5"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1C18943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0.047</w:t>
            </w:r>
          </w:p>
        </w:tc>
        <w:tc>
          <w:tcPr>
            <w:tcW w:w="1290" w:type="dxa"/>
          </w:tcPr>
          <w:p w14:paraId="75FBD7E0"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0.016</w:t>
            </w:r>
          </w:p>
        </w:tc>
        <w:tc>
          <w:tcPr>
            <w:tcW w:w="1320" w:type="dxa"/>
          </w:tcPr>
          <w:p w14:paraId="5995A5E8"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0.22</w:t>
            </w:r>
          </w:p>
        </w:tc>
      </w:tr>
      <w:tr w:rsidR="00FE70E0" w:rsidRPr="00B7030B" w14:paraId="427BB3FA" w14:textId="77777777" w:rsidTr="00FE70E0">
        <w:tc>
          <w:tcPr>
            <w:tcW w:w="2808" w:type="dxa"/>
          </w:tcPr>
          <w:p w14:paraId="7CB9408C" w14:textId="77777777" w:rsidR="00FE70E0" w:rsidRPr="00B7030B" w:rsidRDefault="00FE70E0" w:rsidP="00FE70E0">
            <w:pPr>
              <w:rPr>
                <w:rStyle w:val="EndnoteReference"/>
                <w:rFonts w:asciiTheme="minorHAnsi" w:hAnsiTheme="minorHAnsi" w:cs="Arial"/>
                <w:i/>
                <w:sz w:val="16"/>
                <w:szCs w:val="16"/>
              </w:rPr>
            </w:pPr>
            <w:r w:rsidRPr="00B7030B">
              <w:rPr>
                <w:rFonts w:cs="Arial"/>
                <w:i/>
                <w:sz w:val="16"/>
                <w:szCs w:val="16"/>
              </w:rPr>
              <w:t>Synedra radians</w:t>
            </w:r>
          </w:p>
        </w:tc>
        <w:tc>
          <w:tcPr>
            <w:tcW w:w="2070" w:type="dxa"/>
          </w:tcPr>
          <w:p w14:paraId="69EE2C39"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7123802A"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0.00014</w:t>
            </w:r>
          </w:p>
        </w:tc>
        <w:tc>
          <w:tcPr>
            <w:tcW w:w="1290" w:type="dxa"/>
          </w:tcPr>
          <w:p w14:paraId="79F8B5F4"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w:t>
            </w:r>
          </w:p>
        </w:tc>
        <w:tc>
          <w:tcPr>
            <w:tcW w:w="1320" w:type="dxa"/>
          </w:tcPr>
          <w:p w14:paraId="556944A8"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0.012</w:t>
            </w:r>
          </w:p>
        </w:tc>
      </w:tr>
      <w:tr w:rsidR="00FE70E0" w:rsidRPr="00B7030B" w14:paraId="402369D0" w14:textId="77777777" w:rsidTr="00FE70E0">
        <w:tc>
          <w:tcPr>
            <w:tcW w:w="2808" w:type="dxa"/>
          </w:tcPr>
          <w:p w14:paraId="1EB45A95" w14:textId="77777777" w:rsidR="00FE70E0" w:rsidRPr="00B7030B" w:rsidRDefault="00FE70E0" w:rsidP="00FE70E0">
            <w:pPr>
              <w:rPr>
                <w:rStyle w:val="EndnoteReference"/>
                <w:rFonts w:asciiTheme="minorHAnsi" w:hAnsiTheme="minorHAnsi" w:cs="Arial"/>
                <w:i/>
                <w:sz w:val="16"/>
                <w:szCs w:val="16"/>
              </w:rPr>
            </w:pPr>
            <w:r w:rsidRPr="00B7030B">
              <w:rPr>
                <w:rFonts w:cs="Arial"/>
                <w:i/>
                <w:sz w:val="16"/>
                <w:szCs w:val="16"/>
              </w:rPr>
              <w:t xml:space="preserve">Synedra </w:t>
            </w:r>
            <w:proofErr w:type="spellStart"/>
            <w:r w:rsidRPr="00B7030B">
              <w:rPr>
                <w:rFonts w:cs="Arial"/>
                <w:i/>
                <w:sz w:val="16"/>
                <w:szCs w:val="16"/>
              </w:rPr>
              <w:t>rumpens</w:t>
            </w:r>
            <w:proofErr w:type="spellEnd"/>
          </w:p>
        </w:tc>
        <w:tc>
          <w:tcPr>
            <w:tcW w:w="2070" w:type="dxa"/>
          </w:tcPr>
          <w:p w14:paraId="0803DB07"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16F6474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0.0069</w:t>
            </w:r>
          </w:p>
        </w:tc>
        <w:tc>
          <w:tcPr>
            <w:tcW w:w="1290" w:type="dxa"/>
          </w:tcPr>
          <w:p w14:paraId="011A31D0"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0.0014</w:t>
            </w:r>
          </w:p>
        </w:tc>
        <w:tc>
          <w:tcPr>
            <w:tcW w:w="1320" w:type="dxa"/>
          </w:tcPr>
          <w:p w14:paraId="64F5AE0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0.026</w:t>
            </w:r>
          </w:p>
        </w:tc>
      </w:tr>
    </w:tbl>
    <w:p w14:paraId="299F393D" w14:textId="77777777" w:rsidR="00925F4B" w:rsidRPr="00B7030B" w:rsidRDefault="00925F4B" w:rsidP="00925F4B">
      <w:pPr>
        <w:pStyle w:val="CommentText"/>
      </w:pPr>
    </w:p>
    <w:p w14:paraId="5C63A97B" w14:textId="353C90BE" w:rsidR="00925F4B" w:rsidRPr="00215BF2" w:rsidRDefault="00925F4B" w:rsidP="00925F4B">
      <w:pPr>
        <w:rPr>
          <w:sz w:val="20"/>
          <w:szCs w:val="18"/>
        </w:rPr>
      </w:pPr>
      <w:proofErr w:type="spellStart"/>
      <w:r w:rsidRPr="00215BF2">
        <w:rPr>
          <w:sz w:val="20"/>
          <w:szCs w:val="18"/>
        </w:rPr>
        <w:t>Riebesell</w:t>
      </w:r>
      <w:proofErr w:type="spellEnd"/>
      <w:r w:rsidRPr="00215BF2">
        <w:rPr>
          <w:sz w:val="20"/>
          <w:szCs w:val="18"/>
        </w:rPr>
        <w:t xml:space="preserve"> et</w:t>
      </w:r>
      <w:del w:id="1948" w:author="Honnalore Steissberg" w:date="2021-08-04T16:35:00Z">
        <w:r w:rsidRPr="00215BF2" w:rsidDel="00AC355C">
          <w:rPr>
            <w:sz w:val="20"/>
            <w:szCs w:val="18"/>
          </w:rPr>
          <w:delText>.</w:delText>
        </w:r>
      </w:del>
      <w:r w:rsidRPr="00215BF2">
        <w:rPr>
          <w:sz w:val="20"/>
          <w:szCs w:val="18"/>
        </w:rPr>
        <w:t xml:space="preserve"> al. (1993) determined </w:t>
      </w:r>
      <w:del w:id="1949" w:author="Honnalore Steissberg" w:date="2021-08-04T16:35:00Z">
        <w:r w:rsidRPr="00215BF2" w:rsidDel="00AC355C">
          <w:rPr>
            <w:sz w:val="20"/>
            <w:szCs w:val="18"/>
          </w:rPr>
          <w:delText xml:space="preserve"> </w:delText>
        </w:r>
      </w:del>
      <w:r w:rsidRPr="00215BF2">
        <w:rPr>
          <w:sz w:val="20"/>
          <w:szCs w:val="18"/>
        </w:rPr>
        <w:t xml:space="preserve">maximum growth rates </w:t>
      </w:r>
      <w:del w:id="1950" w:author="Honnalore Steissberg" w:date="2021-08-04T16:35:00Z">
        <w:r w:rsidRPr="00215BF2" w:rsidDel="00AC355C">
          <w:rPr>
            <w:sz w:val="20"/>
            <w:szCs w:val="18"/>
          </w:rPr>
          <w:delText xml:space="preserve"> </w:delText>
        </w:r>
      </w:del>
      <w:r w:rsidRPr="00215BF2">
        <w:rPr>
          <w:sz w:val="20"/>
          <w:szCs w:val="18"/>
        </w:rPr>
        <w:t>and carbon half-saturation coefficients for 3 species of marine diatoms grown under optimal nutrient and light conditions</w:t>
      </w:r>
      <w:r w:rsidR="0080400A">
        <w:rPr>
          <w:sz w:val="20"/>
          <w:szCs w:val="18"/>
        </w:rPr>
        <w:t xml:space="preserve"> </w:t>
      </w:r>
      <w:r w:rsidR="0080400A" w:rsidRPr="00215BF2">
        <w:rPr>
          <w:sz w:val="20"/>
          <w:szCs w:val="18"/>
        </w:rPr>
        <w:t>(</w:t>
      </w:r>
      <w:r w:rsidR="0080400A">
        <w:rPr>
          <w:sz w:val="20"/>
          <w:szCs w:val="18"/>
        </w:rPr>
        <w:t xml:space="preserve">see </w:t>
      </w:r>
      <w:r w:rsidR="0080400A" w:rsidRPr="00215BF2">
        <w:rPr>
          <w:sz w:val="20"/>
          <w:szCs w:val="18"/>
        </w:rPr>
        <w:fldChar w:fldCharType="begin"/>
      </w:r>
      <w:r w:rsidR="0080400A" w:rsidRPr="00215BF2">
        <w:rPr>
          <w:sz w:val="20"/>
          <w:szCs w:val="18"/>
        </w:rPr>
        <w:instrText xml:space="preserve"> REF _Ref427050953 \h  \* MERGEFORMAT </w:instrText>
      </w:r>
      <w:r w:rsidR="0080400A" w:rsidRPr="00215BF2">
        <w:rPr>
          <w:sz w:val="20"/>
          <w:szCs w:val="18"/>
        </w:rPr>
      </w:r>
      <w:r w:rsidR="0080400A" w:rsidRPr="00215BF2">
        <w:rPr>
          <w:sz w:val="20"/>
          <w:szCs w:val="18"/>
        </w:rPr>
        <w:fldChar w:fldCharType="separate"/>
      </w:r>
      <w:r w:rsidR="00795A65" w:rsidRPr="00795A65">
        <w:rPr>
          <w:sz w:val="20"/>
          <w:szCs w:val="18"/>
        </w:rPr>
        <w:t xml:space="preserve">Table </w:t>
      </w:r>
      <w:r w:rsidR="00795A65" w:rsidRPr="00795A65">
        <w:rPr>
          <w:noProof/>
          <w:sz w:val="20"/>
          <w:szCs w:val="18"/>
        </w:rPr>
        <w:t>17</w:t>
      </w:r>
      <w:r w:rsidR="0080400A" w:rsidRPr="00215BF2">
        <w:rPr>
          <w:sz w:val="20"/>
          <w:szCs w:val="18"/>
        </w:rPr>
        <w:fldChar w:fldCharType="end"/>
      </w:r>
      <w:r w:rsidR="0080400A" w:rsidRPr="00215BF2">
        <w:rPr>
          <w:sz w:val="20"/>
          <w:szCs w:val="18"/>
        </w:rPr>
        <w:t>)</w:t>
      </w:r>
      <w:r w:rsidRPr="00215BF2">
        <w:rPr>
          <w:sz w:val="20"/>
          <w:szCs w:val="18"/>
        </w:rPr>
        <w:t xml:space="preserve">.  The carbon source of common marine diatoms </w:t>
      </w:r>
      <w:r w:rsidR="00215BF2">
        <w:rPr>
          <w:sz w:val="20"/>
          <w:szCs w:val="18"/>
        </w:rPr>
        <w:t>wa</w:t>
      </w:r>
      <w:r w:rsidRPr="00215BF2">
        <w:rPr>
          <w:sz w:val="20"/>
          <w:szCs w:val="18"/>
        </w:rPr>
        <w:t>s dissolved CO</w:t>
      </w:r>
      <w:r w:rsidRPr="00215BF2">
        <w:rPr>
          <w:sz w:val="20"/>
          <w:szCs w:val="18"/>
          <w:vertAlign w:val="subscript"/>
        </w:rPr>
        <w:t>2</w:t>
      </w:r>
      <w:ins w:id="1951" w:author="Honnalore Steissberg" w:date="2021-08-04T16:37:00Z">
        <w:r w:rsidR="00AC355C">
          <w:rPr>
            <w:sz w:val="20"/>
            <w:szCs w:val="18"/>
            <w:vertAlign w:val="subscript"/>
          </w:rPr>
          <w:t>,</w:t>
        </w:r>
      </w:ins>
      <w:r w:rsidRPr="00215BF2">
        <w:rPr>
          <w:sz w:val="20"/>
          <w:szCs w:val="18"/>
        </w:rPr>
        <w:t xml:space="preserve"> although some microalgae c</w:t>
      </w:r>
      <w:r w:rsidR="00215BF2">
        <w:rPr>
          <w:sz w:val="20"/>
          <w:szCs w:val="18"/>
        </w:rPr>
        <w:t>ould</w:t>
      </w:r>
      <w:r w:rsidRPr="00215BF2">
        <w:rPr>
          <w:sz w:val="20"/>
          <w:szCs w:val="18"/>
        </w:rPr>
        <w:t xml:space="preserve"> use bicarbonate.</w:t>
      </w:r>
      <w:r w:rsidRPr="00215BF2">
        <w:rPr>
          <w:b/>
          <w:sz w:val="20"/>
          <w:szCs w:val="18"/>
        </w:rPr>
        <w:t xml:space="preserve"> </w:t>
      </w:r>
      <w:r w:rsidRPr="00215BF2">
        <w:rPr>
          <w:sz w:val="20"/>
          <w:szCs w:val="18"/>
        </w:rPr>
        <w:t>Temperatures were maintained at 17</w:t>
      </w:r>
      <w:r w:rsidR="00215BF2" w:rsidRPr="00215BF2">
        <w:rPr>
          <w:sz w:val="20"/>
          <w:szCs w:val="18"/>
          <w:vertAlign w:val="superscript"/>
        </w:rPr>
        <w:t>o</w:t>
      </w:r>
      <w:r w:rsidRPr="00215BF2">
        <w:rPr>
          <w:sz w:val="20"/>
          <w:szCs w:val="18"/>
        </w:rPr>
        <w:t xml:space="preserve">C for D. </w:t>
      </w:r>
      <w:proofErr w:type="spellStart"/>
      <w:r w:rsidRPr="00215BF2">
        <w:rPr>
          <w:sz w:val="20"/>
          <w:szCs w:val="18"/>
        </w:rPr>
        <w:t>brightwelli</w:t>
      </w:r>
      <w:proofErr w:type="spellEnd"/>
      <w:r w:rsidRPr="00215BF2">
        <w:rPr>
          <w:sz w:val="20"/>
          <w:szCs w:val="18"/>
        </w:rPr>
        <w:t xml:space="preserve"> and T. </w:t>
      </w:r>
      <w:proofErr w:type="spellStart"/>
      <w:r w:rsidRPr="00215BF2">
        <w:rPr>
          <w:sz w:val="20"/>
          <w:szCs w:val="18"/>
        </w:rPr>
        <w:t>punctigera</w:t>
      </w:r>
      <w:proofErr w:type="spellEnd"/>
      <w:ins w:id="1952" w:author="Honnalore Steissberg" w:date="2021-08-04T16:39:00Z">
        <w:r w:rsidR="00AC355C">
          <w:rPr>
            <w:sz w:val="20"/>
            <w:szCs w:val="18"/>
          </w:rPr>
          <w:t>,</w:t>
        </w:r>
      </w:ins>
      <w:r w:rsidRPr="00215BF2">
        <w:rPr>
          <w:sz w:val="20"/>
          <w:szCs w:val="18"/>
        </w:rPr>
        <w:t xml:space="preserve"> and 5</w:t>
      </w:r>
      <w:r w:rsidR="00215BF2" w:rsidRPr="00215BF2">
        <w:rPr>
          <w:sz w:val="20"/>
          <w:szCs w:val="18"/>
          <w:vertAlign w:val="superscript"/>
        </w:rPr>
        <w:t>o</w:t>
      </w:r>
      <w:r w:rsidR="00215BF2" w:rsidRPr="00215BF2">
        <w:rPr>
          <w:sz w:val="20"/>
          <w:szCs w:val="18"/>
        </w:rPr>
        <w:t>C</w:t>
      </w:r>
      <w:r w:rsidRPr="00215BF2">
        <w:rPr>
          <w:sz w:val="20"/>
          <w:szCs w:val="18"/>
        </w:rPr>
        <w:t xml:space="preserve"> for R. cf. </w:t>
      </w:r>
      <w:proofErr w:type="spellStart"/>
      <w:r w:rsidRPr="00215BF2">
        <w:rPr>
          <w:sz w:val="20"/>
          <w:szCs w:val="18"/>
        </w:rPr>
        <w:t>alata</w:t>
      </w:r>
      <w:proofErr w:type="spellEnd"/>
      <w:r w:rsidRPr="00215BF2">
        <w:rPr>
          <w:sz w:val="20"/>
          <w:szCs w:val="18"/>
        </w:rPr>
        <w:t xml:space="preserve">.  Light intensity was 120 </w:t>
      </w:r>
      <w:proofErr w:type="spellStart"/>
      <w:r w:rsidRPr="00215BF2">
        <w:rPr>
          <w:sz w:val="20"/>
          <w:szCs w:val="18"/>
        </w:rPr>
        <w:t>μE</w:t>
      </w:r>
      <w:proofErr w:type="spellEnd"/>
      <w:r w:rsidRPr="00215BF2">
        <w:rPr>
          <w:sz w:val="20"/>
          <w:szCs w:val="18"/>
        </w:rPr>
        <w:t>/m</w:t>
      </w:r>
      <w:r w:rsidRPr="00215BF2">
        <w:rPr>
          <w:sz w:val="20"/>
          <w:szCs w:val="18"/>
          <w:vertAlign w:val="superscript"/>
        </w:rPr>
        <w:t>2</w:t>
      </w:r>
      <w:r w:rsidRPr="00215BF2">
        <w:rPr>
          <w:sz w:val="20"/>
          <w:szCs w:val="18"/>
        </w:rPr>
        <w:t xml:space="preserve">/s. </w:t>
      </w:r>
    </w:p>
    <w:p w14:paraId="7669C918" w14:textId="77777777" w:rsidR="00925F4B" w:rsidRPr="00B7030B" w:rsidRDefault="00925F4B" w:rsidP="00925F4B"/>
    <w:p w14:paraId="53548FC2" w14:textId="542E340E" w:rsidR="00925F4B" w:rsidRPr="00B7030B" w:rsidRDefault="00925F4B">
      <w:pPr>
        <w:pStyle w:val="Caption"/>
        <w:pPrChange w:id="1953" w:author="Honnalore Steissberg" w:date="2021-07-27T16:47:00Z">
          <w:pPr>
            <w:pStyle w:val="Caption"/>
            <w:keepNext/>
          </w:pPr>
        </w:pPrChange>
      </w:pPr>
      <w:bookmarkStart w:id="1954" w:name="_Ref427050953"/>
      <w:bookmarkStart w:id="1955" w:name="_Toc37942963"/>
      <w:r w:rsidRPr="00B7030B">
        <w:t xml:space="preserve">Table </w:t>
      </w:r>
      <w:r w:rsidR="00F812F1">
        <w:fldChar w:fldCharType="begin"/>
      </w:r>
      <w:r w:rsidR="00F812F1">
        <w:instrText xml:space="preserve"> SEQ Table \* ARABIC </w:instrText>
      </w:r>
      <w:r w:rsidR="00F812F1">
        <w:fldChar w:fldCharType="separate"/>
      </w:r>
      <w:r w:rsidR="00795A65">
        <w:rPr>
          <w:noProof/>
        </w:rPr>
        <w:t>17</w:t>
      </w:r>
      <w:r w:rsidR="00F812F1">
        <w:rPr>
          <w:noProof/>
        </w:rPr>
        <w:fldChar w:fldCharType="end"/>
      </w:r>
      <w:bookmarkEnd w:id="1954"/>
      <w:r w:rsidRPr="00B7030B">
        <w:t xml:space="preserve">.  Maximum growth rates </w:t>
      </w:r>
      <w:r w:rsidR="00FE70E0" w:rsidRPr="00B7030B">
        <w:t xml:space="preserve">and carbon half saturation constants </w:t>
      </w:r>
      <w:r w:rsidRPr="00B7030B">
        <w:t>of 3 marine diatoms (</w:t>
      </w:r>
      <w:proofErr w:type="spellStart"/>
      <w:r w:rsidRPr="00B7030B">
        <w:t>Riebesell</w:t>
      </w:r>
      <w:proofErr w:type="spellEnd"/>
      <w:r w:rsidRPr="00B7030B">
        <w:t xml:space="preserve"> et. al., 1993)</w:t>
      </w:r>
      <w:bookmarkEnd w:id="1955"/>
    </w:p>
    <w:tbl>
      <w:tblPr>
        <w:tblW w:w="879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075"/>
        <w:gridCol w:w="1450"/>
        <w:gridCol w:w="1221"/>
        <w:gridCol w:w="1450"/>
        <w:gridCol w:w="1297"/>
        <w:gridCol w:w="1297"/>
      </w:tblGrid>
      <w:tr w:rsidR="00FE70E0" w:rsidRPr="00B7030B" w14:paraId="0FF4E6F7" w14:textId="77777777" w:rsidTr="00FE70E0">
        <w:trPr>
          <w:cantSplit/>
          <w:trHeight w:val="653"/>
          <w:tblHeader/>
        </w:trPr>
        <w:tc>
          <w:tcPr>
            <w:tcW w:w="2075" w:type="dxa"/>
            <w:tcBorders>
              <w:top w:val="double" w:sz="4" w:space="0" w:color="auto"/>
              <w:bottom w:val="single" w:sz="4" w:space="0" w:color="auto"/>
            </w:tcBorders>
          </w:tcPr>
          <w:p w14:paraId="6E1BF0F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Species</w:t>
            </w:r>
          </w:p>
        </w:tc>
        <w:tc>
          <w:tcPr>
            <w:tcW w:w="1450" w:type="dxa"/>
            <w:tcBorders>
              <w:top w:val="double" w:sz="4" w:space="0" w:color="auto"/>
              <w:bottom w:val="single" w:sz="4" w:space="0" w:color="auto"/>
            </w:tcBorders>
          </w:tcPr>
          <w:p w14:paraId="40F95994"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Group</w:t>
            </w:r>
          </w:p>
        </w:tc>
        <w:tc>
          <w:tcPr>
            <w:tcW w:w="1221" w:type="dxa"/>
            <w:tcBorders>
              <w:top w:val="double" w:sz="4" w:space="0" w:color="auto"/>
              <w:bottom w:val="single" w:sz="4" w:space="0" w:color="auto"/>
            </w:tcBorders>
          </w:tcPr>
          <w:p w14:paraId="38EE4ED2" w14:textId="77777777" w:rsidR="00FE70E0" w:rsidRPr="00B7030B" w:rsidRDefault="00FE70E0" w:rsidP="00FE70E0">
            <w:pPr>
              <w:rPr>
                <w:rFonts w:cs="Arial"/>
                <w:sz w:val="16"/>
                <w:szCs w:val="16"/>
              </w:rPr>
            </w:pPr>
            <w:r w:rsidRPr="00B7030B">
              <w:rPr>
                <w:rFonts w:cs="Arial"/>
                <w:sz w:val="16"/>
                <w:szCs w:val="16"/>
              </w:rPr>
              <w:t>Temperature</w:t>
            </w:r>
          </w:p>
          <w:p w14:paraId="29528FC7"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(Celsius)</w:t>
            </w:r>
          </w:p>
        </w:tc>
        <w:tc>
          <w:tcPr>
            <w:tcW w:w="1450" w:type="dxa"/>
            <w:tcBorders>
              <w:top w:val="double" w:sz="4" w:space="0" w:color="auto"/>
              <w:bottom w:val="single" w:sz="4" w:space="0" w:color="auto"/>
            </w:tcBorders>
          </w:tcPr>
          <w:p w14:paraId="5F6295B0" w14:textId="77777777" w:rsidR="00FE70E0" w:rsidRPr="00B7030B" w:rsidRDefault="00FE70E0" w:rsidP="00FE70E0">
            <w:pPr>
              <w:rPr>
                <w:rFonts w:cs="Arial"/>
                <w:sz w:val="16"/>
                <w:szCs w:val="16"/>
              </w:rPr>
            </w:pPr>
            <w:r w:rsidRPr="00B7030B">
              <w:rPr>
                <w:rFonts w:cs="Arial"/>
                <w:sz w:val="16"/>
                <w:szCs w:val="16"/>
              </w:rPr>
              <w:t>Light Intensity</w:t>
            </w:r>
          </w:p>
          <w:p w14:paraId="64157D51"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w:t>
            </w:r>
            <w:proofErr w:type="spellStart"/>
            <w:r w:rsidRPr="00B7030B">
              <w:rPr>
                <w:rFonts w:cs="Arial"/>
                <w:sz w:val="16"/>
                <w:szCs w:val="16"/>
              </w:rPr>
              <w:t>μE</w:t>
            </w:r>
            <w:proofErr w:type="spellEnd"/>
            <w:r w:rsidRPr="00B7030B">
              <w:rPr>
                <w:rFonts w:cs="Arial"/>
                <w:sz w:val="16"/>
                <w:szCs w:val="16"/>
              </w:rPr>
              <w:t>/m</w:t>
            </w:r>
            <w:r w:rsidRPr="00B7030B">
              <w:rPr>
                <w:rFonts w:cs="Arial"/>
                <w:sz w:val="16"/>
                <w:szCs w:val="16"/>
                <w:vertAlign w:val="superscript"/>
              </w:rPr>
              <w:t>2</w:t>
            </w:r>
            <w:r w:rsidRPr="00B7030B">
              <w:rPr>
                <w:rFonts w:cs="Arial"/>
                <w:sz w:val="16"/>
                <w:szCs w:val="16"/>
              </w:rPr>
              <w:t>/s)</w:t>
            </w:r>
          </w:p>
        </w:tc>
        <w:tc>
          <w:tcPr>
            <w:tcW w:w="1297" w:type="dxa"/>
            <w:tcBorders>
              <w:top w:val="double" w:sz="4" w:space="0" w:color="auto"/>
              <w:bottom w:val="single" w:sz="4" w:space="0" w:color="auto"/>
            </w:tcBorders>
          </w:tcPr>
          <w:p w14:paraId="27757A5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Maximum Growth Rate (1/day)</w:t>
            </w:r>
          </w:p>
        </w:tc>
        <w:tc>
          <w:tcPr>
            <w:tcW w:w="1297" w:type="dxa"/>
            <w:tcBorders>
              <w:top w:val="double" w:sz="4" w:space="0" w:color="auto"/>
              <w:bottom w:val="single" w:sz="4" w:space="0" w:color="auto"/>
            </w:tcBorders>
          </w:tcPr>
          <w:p w14:paraId="60E36DB7"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Carbon half-saturation constant (</w:t>
            </w:r>
            <w:proofErr w:type="spellStart"/>
            <w:r w:rsidRPr="00B7030B">
              <w:rPr>
                <w:rFonts w:cs="Arial"/>
                <w:sz w:val="16"/>
                <w:szCs w:val="16"/>
              </w:rPr>
              <w:t>μM</w:t>
            </w:r>
            <w:proofErr w:type="spellEnd"/>
            <w:r w:rsidRPr="00B7030B">
              <w:rPr>
                <w:rFonts w:cs="Arial"/>
                <w:sz w:val="16"/>
                <w:szCs w:val="16"/>
              </w:rPr>
              <w:t>)</w:t>
            </w:r>
          </w:p>
        </w:tc>
      </w:tr>
      <w:tr w:rsidR="00FE70E0" w:rsidRPr="00B7030B" w14:paraId="6D2FB35D" w14:textId="77777777" w:rsidTr="00FE70E0">
        <w:trPr>
          <w:trHeight w:val="209"/>
        </w:trPr>
        <w:tc>
          <w:tcPr>
            <w:tcW w:w="2075" w:type="dxa"/>
            <w:tcBorders>
              <w:top w:val="nil"/>
            </w:tcBorders>
          </w:tcPr>
          <w:p w14:paraId="414D5145"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Ditylum</w:t>
            </w:r>
            <w:proofErr w:type="spellEnd"/>
            <w:r w:rsidRPr="00B7030B">
              <w:rPr>
                <w:rFonts w:cs="Arial"/>
                <w:i/>
                <w:sz w:val="16"/>
                <w:szCs w:val="16"/>
              </w:rPr>
              <w:t xml:space="preserve"> </w:t>
            </w:r>
            <w:proofErr w:type="spellStart"/>
            <w:r w:rsidRPr="00B7030B">
              <w:rPr>
                <w:rFonts w:cs="Arial"/>
                <w:i/>
                <w:sz w:val="16"/>
                <w:szCs w:val="16"/>
              </w:rPr>
              <w:t>brightwellii</w:t>
            </w:r>
            <w:proofErr w:type="spellEnd"/>
          </w:p>
        </w:tc>
        <w:tc>
          <w:tcPr>
            <w:tcW w:w="1450" w:type="dxa"/>
            <w:tcBorders>
              <w:top w:val="nil"/>
            </w:tcBorders>
          </w:tcPr>
          <w:p w14:paraId="4E339F1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Marine diatom</w:t>
            </w:r>
          </w:p>
        </w:tc>
        <w:tc>
          <w:tcPr>
            <w:tcW w:w="1221" w:type="dxa"/>
            <w:tcBorders>
              <w:top w:val="nil"/>
            </w:tcBorders>
          </w:tcPr>
          <w:p w14:paraId="2D6B9CE3"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17°</w:t>
            </w:r>
          </w:p>
        </w:tc>
        <w:tc>
          <w:tcPr>
            <w:tcW w:w="1450" w:type="dxa"/>
            <w:tcBorders>
              <w:top w:val="nil"/>
            </w:tcBorders>
          </w:tcPr>
          <w:p w14:paraId="146E6E4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120</w:t>
            </w:r>
          </w:p>
        </w:tc>
        <w:tc>
          <w:tcPr>
            <w:tcW w:w="1297" w:type="dxa"/>
            <w:tcBorders>
              <w:top w:val="nil"/>
            </w:tcBorders>
          </w:tcPr>
          <w:p w14:paraId="6B899460"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1.46</w:t>
            </w:r>
          </w:p>
        </w:tc>
        <w:tc>
          <w:tcPr>
            <w:tcW w:w="1297" w:type="dxa"/>
            <w:tcBorders>
              <w:top w:val="nil"/>
            </w:tcBorders>
          </w:tcPr>
          <w:p w14:paraId="180E0703"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1.4</w:t>
            </w:r>
          </w:p>
        </w:tc>
      </w:tr>
      <w:tr w:rsidR="00FE70E0" w:rsidRPr="00B7030B" w14:paraId="2902F0AE" w14:textId="77777777" w:rsidTr="00FE70E0">
        <w:trPr>
          <w:trHeight w:val="209"/>
        </w:trPr>
        <w:tc>
          <w:tcPr>
            <w:tcW w:w="2075" w:type="dxa"/>
          </w:tcPr>
          <w:p w14:paraId="5A00D63E"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Thalassiosira</w:t>
            </w:r>
            <w:proofErr w:type="spellEnd"/>
            <w:r w:rsidRPr="00B7030B">
              <w:rPr>
                <w:rFonts w:cs="Arial"/>
                <w:i/>
                <w:sz w:val="16"/>
                <w:szCs w:val="16"/>
              </w:rPr>
              <w:t xml:space="preserve"> </w:t>
            </w:r>
            <w:proofErr w:type="spellStart"/>
            <w:r w:rsidRPr="00B7030B">
              <w:rPr>
                <w:rFonts w:cs="Arial"/>
                <w:i/>
                <w:sz w:val="16"/>
                <w:szCs w:val="16"/>
              </w:rPr>
              <w:t>punctigera</w:t>
            </w:r>
            <w:proofErr w:type="spellEnd"/>
          </w:p>
        </w:tc>
        <w:tc>
          <w:tcPr>
            <w:tcW w:w="1450" w:type="dxa"/>
          </w:tcPr>
          <w:p w14:paraId="6D27F23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Marine diatom</w:t>
            </w:r>
          </w:p>
        </w:tc>
        <w:tc>
          <w:tcPr>
            <w:tcW w:w="1221" w:type="dxa"/>
          </w:tcPr>
          <w:p w14:paraId="3085400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17°</w:t>
            </w:r>
          </w:p>
        </w:tc>
        <w:tc>
          <w:tcPr>
            <w:tcW w:w="1450" w:type="dxa"/>
          </w:tcPr>
          <w:p w14:paraId="02F6A1D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120</w:t>
            </w:r>
          </w:p>
        </w:tc>
        <w:tc>
          <w:tcPr>
            <w:tcW w:w="1297" w:type="dxa"/>
          </w:tcPr>
          <w:p w14:paraId="4AAC7A25"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1.30</w:t>
            </w:r>
          </w:p>
        </w:tc>
        <w:tc>
          <w:tcPr>
            <w:tcW w:w="1297" w:type="dxa"/>
          </w:tcPr>
          <w:p w14:paraId="55D6B5A2"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1.2</w:t>
            </w:r>
          </w:p>
        </w:tc>
      </w:tr>
      <w:tr w:rsidR="00FE70E0" w:rsidRPr="00B7030B" w14:paraId="77323FE9" w14:textId="77777777" w:rsidTr="00FE70E0">
        <w:trPr>
          <w:trHeight w:val="218"/>
        </w:trPr>
        <w:tc>
          <w:tcPr>
            <w:tcW w:w="2075" w:type="dxa"/>
          </w:tcPr>
          <w:p w14:paraId="70D7FB1B"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Rhizoselina</w:t>
            </w:r>
            <w:proofErr w:type="spellEnd"/>
            <w:r w:rsidRPr="00B7030B">
              <w:rPr>
                <w:rFonts w:cs="Arial"/>
                <w:i/>
                <w:sz w:val="16"/>
                <w:szCs w:val="16"/>
              </w:rPr>
              <w:t xml:space="preserve"> cf. </w:t>
            </w:r>
            <w:proofErr w:type="spellStart"/>
            <w:r w:rsidRPr="00B7030B">
              <w:rPr>
                <w:rFonts w:cs="Arial"/>
                <w:i/>
                <w:sz w:val="16"/>
                <w:szCs w:val="16"/>
              </w:rPr>
              <w:t>alata</w:t>
            </w:r>
            <w:proofErr w:type="spellEnd"/>
          </w:p>
        </w:tc>
        <w:tc>
          <w:tcPr>
            <w:tcW w:w="1450" w:type="dxa"/>
          </w:tcPr>
          <w:p w14:paraId="28C927F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Marine diatom</w:t>
            </w:r>
          </w:p>
        </w:tc>
        <w:tc>
          <w:tcPr>
            <w:tcW w:w="1221" w:type="dxa"/>
          </w:tcPr>
          <w:p w14:paraId="480F94A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5°</w:t>
            </w:r>
          </w:p>
        </w:tc>
        <w:tc>
          <w:tcPr>
            <w:tcW w:w="1450" w:type="dxa"/>
          </w:tcPr>
          <w:p w14:paraId="18C7E8E0"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120</w:t>
            </w:r>
          </w:p>
        </w:tc>
        <w:tc>
          <w:tcPr>
            <w:tcW w:w="1297" w:type="dxa"/>
          </w:tcPr>
          <w:p w14:paraId="483D910C"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0.93</w:t>
            </w:r>
          </w:p>
        </w:tc>
        <w:tc>
          <w:tcPr>
            <w:tcW w:w="1297" w:type="dxa"/>
          </w:tcPr>
          <w:p w14:paraId="7CF2519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2.1</w:t>
            </w:r>
          </w:p>
        </w:tc>
      </w:tr>
    </w:tbl>
    <w:p w14:paraId="5DCAD749" w14:textId="77777777" w:rsidR="00925F4B" w:rsidRPr="00B7030B" w:rsidRDefault="00925F4B" w:rsidP="00925F4B">
      <w:pPr>
        <w:rPr>
          <w:rStyle w:val="EndnoteReference"/>
          <w:rFonts w:asciiTheme="minorHAnsi" w:hAnsiTheme="minorHAnsi"/>
        </w:rPr>
      </w:pPr>
    </w:p>
    <w:p w14:paraId="49B1FF49" w14:textId="26DD842D" w:rsidR="00925F4B" w:rsidRPr="00A31A8E" w:rsidRDefault="00925F4B" w:rsidP="00925F4B">
      <w:pPr>
        <w:jc w:val="both"/>
        <w:rPr>
          <w:sz w:val="20"/>
          <w:szCs w:val="18"/>
        </w:rPr>
      </w:pPr>
      <w:r w:rsidRPr="00A31A8E">
        <w:rPr>
          <w:sz w:val="20"/>
          <w:szCs w:val="18"/>
        </w:rPr>
        <w:lastRenderedPageBreak/>
        <w:t xml:space="preserve">The common diatom </w:t>
      </w:r>
      <w:proofErr w:type="spellStart"/>
      <w:r w:rsidRPr="00A31A8E">
        <w:rPr>
          <w:sz w:val="20"/>
          <w:szCs w:val="18"/>
        </w:rPr>
        <w:t>Skeletonema</w:t>
      </w:r>
      <w:proofErr w:type="spellEnd"/>
      <w:r w:rsidRPr="00A31A8E">
        <w:rPr>
          <w:sz w:val="20"/>
          <w:szCs w:val="18"/>
        </w:rPr>
        <w:t xml:space="preserve"> </w:t>
      </w:r>
      <w:proofErr w:type="spellStart"/>
      <w:r w:rsidRPr="00A31A8E">
        <w:rPr>
          <w:sz w:val="20"/>
          <w:szCs w:val="18"/>
        </w:rPr>
        <w:t>costatum</w:t>
      </w:r>
      <w:proofErr w:type="spellEnd"/>
      <w:r w:rsidRPr="00A31A8E">
        <w:rPr>
          <w:sz w:val="20"/>
          <w:szCs w:val="18"/>
        </w:rPr>
        <w:t xml:space="preserve"> was studied by Samuel et</w:t>
      </w:r>
      <w:del w:id="1956" w:author="Honnalore Steissberg" w:date="2021-08-04T16:41:00Z">
        <w:r w:rsidRPr="00A31A8E" w:rsidDel="0060165C">
          <w:rPr>
            <w:sz w:val="20"/>
            <w:szCs w:val="18"/>
          </w:rPr>
          <w:delText>.</w:delText>
        </w:r>
      </w:del>
      <w:r w:rsidRPr="00A31A8E">
        <w:rPr>
          <w:sz w:val="20"/>
          <w:szCs w:val="18"/>
        </w:rPr>
        <w:t xml:space="preserve"> al. (1983).  In the East River</w:t>
      </w:r>
      <w:ins w:id="1957" w:author="Honnalore Steissberg" w:date="2021-08-04T16:42:00Z">
        <w:r w:rsidR="0060165C">
          <w:rPr>
            <w:sz w:val="20"/>
            <w:szCs w:val="18"/>
          </w:rPr>
          <w:t>,</w:t>
        </w:r>
      </w:ins>
      <w:r w:rsidRPr="00A31A8E">
        <w:rPr>
          <w:sz w:val="20"/>
          <w:szCs w:val="18"/>
        </w:rPr>
        <w:t xml:space="preserve"> </w:t>
      </w:r>
      <w:proofErr w:type="spellStart"/>
      <w:r w:rsidRPr="00A31A8E">
        <w:rPr>
          <w:sz w:val="20"/>
          <w:szCs w:val="18"/>
        </w:rPr>
        <w:t>Skeletonema</w:t>
      </w:r>
      <w:proofErr w:type="spellEnd"/>
      <w:r w:rsidRPr="00A31A8E">
        <w:rPr>
          <w:sz w:val="20"/>
          <w:szCs w:val="18"/>
        </w:rPr>
        <w:t xml:space="preserve"> </w:t>
      </w:r>
      <w:proofErr w:type="spellStart"/>
      <w:r w:rsidRPr="00A31A8E">
        <w:rPr>
          <w:sz w:val="20"/>
          <w:szCs w:val="18"/>
        </w:rPr>
        <w:t>costatum</w:t>
      </w:r>
      <w:proofErr w:type="spellEnd"/>
      <w:r w:rsidRPr="00A31A8E">
        <w:rPr>
          <w:sz w:val="20"/>
          <w:szCs w:val="18"/>
        </w:rPr>
        <w:t xml:space="preserve"> blooms during late winter</w:t>
      </w:r>
      <w:ins w:id="1958" w:author="Honnalore Steissberg" w:date="2021-08-04T16:41:00Z">
        <w:r w:rsidR="0060165C">
          <w:rPr>
            <w:sz w:val="20"/>
            <w:szCs w:val="18"/>
          </w:rPr>
          <w:t>/</w:t>
        </w:r>
      </w:ins>
      <w:del w:id="1959" w:author="Honnalore Steissberg" w:date="2021-08-04T16:41:00Z">
        <w:r w:rsidRPr="00A31A8E" w:rsidDel="0060165C">
          <w:rPr>
            <w:sz w:val="20"/>
            <w:szCs w:val="18"/>
          </w:rPr>
          <w:delText xml:space="preserve"> </w:delText>
        </w:r>
      </w:del>
      <w:r w:rsidRPr="00A31A8E">
        <w:rPr>
          <w:sz w:val="20"/>
          <w:szCs w:val="18"/>
        </w:rPr>
        <w:t>early spring</w:t>
      </w:r>
      <w:ins w:id="1960" w:author="Honnalore Steissberg" w:date="2021-08-04T16:52:00Z">
        <w:r w:rsidR="0060165C">
          <w:rPr>
            <w:sz w:val="20"/>
            <w:szCs w:val="18"/>
          </w:rPr>
          <w:t>,</w:t>
        </w:r>
      </w:ins>
      <w:r w:rsidRPr="00A31A8E">
        <w:rPr>
          <w:sz w:val="20"/>
          <w:szCs w:val="18"/>
        </w:rPr>
        <w:t xml:space="preserve"> but </w:t>
      </w:r>
      <w:ins w:id="1961" w:author="Honnalore Steissberg" w:date="2021-08-04T16:53:00Z">
        <w:r w:rsidR="0060165C">
          <w:rPr>
            <w:sz w:val="20"/>
            <w:szCs w:val="18"/>
          </w:rPr>
          <w:t xml:space="preserve">it </w:t>
        </w:r>
      </w:ins>
      <w:r w:rsidRPr="00A31A8E">
        <w:rPr>
          <w:sz w:val="20"/>
          <w:szCs w:val="18"/>
        </w:rPr>
        <w:t>does not do well in the summer months, perhaps because of pollution.  The East River is saturated with NH</w:t>
      </w:r>
      <w:r w:rsidRPr="00A31A8E">
        <w:rPr>
          <w:sz w:val="20"/>
          <w:szCs w:val="18"/>
          <w:vertAlign w:val="subscript"/>
        </w:rPr>
        <w:t>3</w:t>
      </w:r>
      <w:r w:rsidRPr="00A31A8E">
        <w:rPr>
          <w:sz w:val="20"/>
          <w:szCs w:val="18"/>
        </w:rPr>
        <w:t>-N, PO</w:t>
      </w:r>
      <w:r w:rsidRPr="00A31A8E">
        <w:rPr>
          <w:sz w:val="20"/>
          <w:szCs w:val="18"/>
          <w:vertAlign w:val="subscript"/>
        </w:rPr>
        <w:t>4</w:t>
      </w:r>
      <w:r w:rsidRPr="00A31A8E">
        <w:rPr>
          <w:sz w:val="20"/>
          <w:szCs w:val="18"/>
        </w:rPr>
        <w:t xml:space="preserve">-P, and </w:t>
      </w:r>
      <w:ins w:id="1962" w:author="Honnalore Steissberg" w:date="2021-08-04T16:56:00Z">
        <w:r w:rsidR="0060165C">
          <w:rPr>
            <w:sz w:val="20"/>
            <w:szCs w:val="18"/>
          </w:rPr>
          <w:t>s</w:t>
        </w:r>
      </w:ins>
      <w:del w:id="1963" w:author="Honnalore Steissberg" w:date="2021-08-04T16:56:00Z">
        <w:r w:rsidRPr="00A31A8E" w:rsidDel="0060165C">
          <w:rPr>
            <w:sz w:val="20"/>
            <w:szCs w:val="18"/>
          </w:rPr>
          <w:delText>S</w:delText>
        </w:r>
      </w:del>
      <w:r w:rsidRPr="00A31A8E">
        <w:rPr>
          <w:sz w:val="20"/>
          <w:szCs w:val="18"/>
        </w:rPr>
        <w:t xml:space="preserve">ilicon </w:t>
      </w:r>
      <w:r w:rsidR="00A31A8E" w:rsidRPr="00A31A8E">
        <w:rPr>
          <w:sz w:val="20"/>
          <w:szCs w:val="18"/>
        </w:rPr>
        <w:t>year-round</w:t>
      </w:r>
      <w:r w:rsidRPr="00A31A8E">
        <w:rPr>
          <w:sz w:val="20"/>
          <w:szCs w:val="18"/>
        </w:rPr>
        <w:t>.</w:t>
      </w:r>
      <w:r w:rsidR="00A31A8E">
        <w:rPr>
          <w:sz w:val="20"/>
          <w:szCs w:val="18"/>
        </w:rPr>
        <w:t xml:space="preserve"> The s</w:t>
      </w:r>
      <w:r w:rsidRPr="00A31A8E">
        <w:rPr>
          <w:sz w:val="20"/>
          <w:szCs w:val="18"/>
        </w:rPr>
        <w:t>ource of water used in measuring growth rates was the East River. Salinity in laboratory was varied to simulate conditions found in East River.  Temperature was 20°C</w:t>
      </w:r>
      <w:ins w:id="1964" w:author="Honnalore Steissberg" w:date="2021-08-04T17:00:00Z">
        <w:r w:rsidR="0060165C">
          <w:rPr>
            <w:sz w:val="20"/>
            <w:szCs w:val="18"/>
          </w:rPr>
          <w:t>,</w:t>
        </w:r>
      </w:ins>
      <w:r w:rsidRPr="00A31A8E">
        <w:rPr>
          <w:sz w:val="20"/>
          <w:szCs w:val="18"/>
        </w:rPr>
        <w:t xml:space="preserve"> and the photo period </w:t>
      </w:r>
      <w:ins w:id="1965" w:author="Honnalore Steissberg" w:date="2021-08-04T17:00:00Z">
        <w:r w:rsidR="0060165C">
          <w:rPr>
            <w:sz w:val="20"/>
            <w:szCs w:val="18"/>
          </w:rPr>
          <w:t xml:space="preserve">was </w:t>
        </w:r>
      </w:ins>
      <w:r w:rsidRPr="00A31A8E">
        <w:rPr>
          <w:sz w:val="20"/>
          <w:szCs w:val="18"/>
        </w:rPr>
        <w:t xml:space="preserve">14 hours light/10 hours dark at 2500 </w:t>
      </w:r>
      <w:proofErr w:type="spellStart"/>
      <w:r w:rsidRPr="00A31A8E">
        <w:rPr>
          <w:sz w:val="20"/>
          <w:szCs w:val="18"/>
        </w:rPr>
        <w:t>μW</w:t>
      </w:r>
      <w:proofErr w:type="spellEnd"/>
      <w:r w:rsidRPr="00A31A8E">
        <w:rPr>
          <w:sz w:val="20"/>
          <w:szCs w:val="18"/>
        </w:rPr>
        <w:t>/m</w:t>
      </w:r>
      <w:r w:rsidRPr="00A31A8E">
        <w:rPr>
          <w:sz w:val="20"/>
          <w:szCs w:val="18"/>
          <w:vertAlign w:val="superscript"/>
        </w:rPr>
        <w:t>2</w:t>
      </w:r>
      <w:r w:rsidRPr="00A31A8E">
        <w:rPr>
          <w:sz w:val="20"/>
          <w:szCs w:val="18"/>
        </w:rPr>
        <w:t>.  Maximum growth rates measured were 1.2 to 1.8 day</w:t>
      </w:r>
      <w:r w:rsidRPr="00A31A8E">
        <w:rPr>
          <w:sz w:val="20"/>
          <w:szCs w:val="18"/>
          <w:vertAlign w:val="superscript"/>
        </w:rPr>
        <w:t>-1</w:t>
      </w:r>
      <w:r w:rsidR="00A31A8E">
        <w:rPr>
          <w:sz w:val="20"/>
          <w:szCs w:val="18"/>
        </w:rPr>
        <w:t xml:space="preserve"> as shown in</w:t>
      </w:r>
      <w:r w:rsidR="00A31A8E" w:rsidRPr="00A31A8E">
        <w:rPr>
          <w:sz w:val="20"/>
        </w:rPr>
        <w:t xml:space="preserve"> </w:t>
      </w:r>
      <w:r w:rsidR="00A31A8E" w:rsidRPr="00A31A8E">
        <w:rPr>
          <w:sz w:val="20"/>
        </w:rPr>
        <w:fldChar w:fldCharType="begin"/>
      </w:r>
      <w:r w:rsidR="00A31A8E" w:rsidRPr="00A31A8E">
        <w:rPr>
          <w:sz w:val="20"/>
        </w:rPr>
        <w:instrText xml:space="preserve"> REF _Ref12950043 \h </w:instrText>
      </w:r>
      <w:r w:rsidR="00A31A8E">
        <w:rPr>
          <w:sz w:val="20"/>
        </w:rPr>
        <w:instrText xml:space="preserve"> \* MERGEFORMAT </w:instrText>
      </w:r>
      <w:r w:rsidR="00A31A8E" w:rsidRPr="00A31A8E">
        <w:rPr>
          <w:sz w:val="20"/>
        </w:rPr>
      </w:r>
      <w:r w:rsidR="00A31A8E" w:rsidRPr="00A31A8E">
        <w:rPr>
          <w:sz w:val="20"/>
        </w:rPr>
        <w:fldChar w:fldCharType="separate"/>
      </w:r>
      <w:r w:rsidR="00795A65" w:rsidRPr="00795A65">
        <w:rPr>
          <w:sz w:val="20"/>
        </w:rPr>
        <w:t xml:space="preserve">Table </w:t>
      </w:r>
      <w:r w:rsidR="00795A65" w:rsidRPr="00795A65">
        <w:rPr>
          <w:noProof/>
          <w:sz w:val="20"/>
        </w:rPr>
        <w:t>18</w:t>
      </w:r>
      <w:r w:rsidR="00A31A8E" w:rsidRPr="00A31A8E">
        <w:rPr>
          <w:sz w:val="20"/>
        </w:rPr>
        <w:fldChar w:fldCharType="end"/>
      </w:r>
      <w:r w:rsidR="00A31A8E">
        <w:rPr>
          <w:sz w:val="20"/>
          <w:szCs w:val="18"/>
        </w:rPr>
        <w:t>.</w:t>
      </w:r>
    </w:p>
    <w:p w14:paraId="4C9B5F59" w14:textId="77777777" w:rsidR="00925F4B" w:rsidRPr="00B7030B" w:rsidRDefault="00925F4B" w:rsidP="00925F4B">
      <w:pPr>
        <w:jc w:val="both"/>
      </w:pPr>
    </w:p>
    <w:p w14:paraId="7FA5AC46" w14:textId="3FB7B239" w:rsidR="00925F4B" w:rsidRPr="00B7030B" w:rsidRDefault="00925F4B">
      <w:pPr>
        <w:pStyle w:val="Caption"/>
        <w:pPrChange w:id="1966" w:author="Honnalore Steissberg" w:date="2021-07-27T16:47:00Z">
          <w:pPr>
            <w:pStyle w:val="Caption"/>
            <w:keepNext/>
          </w:pPr>
        </w:pPrChange>
      </w:pPr>
      <w:bookmarkStart w:id="1967" w:name="_Ref12950043"/>
      <w:bookmarkStart w:id="1968" w:name="_Toc37942964"/>
      <w:r w:rsidRPr="00B7030B">
        <w:t xml:space="preserve">Table </w:t>
      </w:r>
      <w:r w:rsidR="00F812F1">
        <w:fldChar w:fldCharType="begin"/>
      </w:r>
      <w:r w:rsidR="00F812F1">
        <w:instrText xml:space="preserve"> SEQ Table \* ARABIC </w:instrText>
      </w:r>
      <w:r w:rsidR="00F812F1">
        <w:fldChar w:fldCharType="separate"/>
      </w:r>
      <w:r w:rsidR="00795A65">
        <w:rPr>
          <w:noProof/>
        </w:rPr>
        <w:t>18</w:t>
      </w:r>
      <w:r w:rsidR="00F812F1">
        <w:rPr>
          <w:noProof/>
        </w:rPr>
        <w:fldChar w:fldCharType="end"/>
      </w:r>
      <w:bookmarkEnd w:id="1967"/>
      <w:r w:rsidRPr="00B7030B">
        <w:t xml:space="preserve">.  Maximum growth rate of </w:t>
      </w:r>
      <w:proofErr w:type="spellStart"/>
      <w:r w:rsidRPr="00B7030B">
        <w:t>Skeletonema</w:t>
      </w:r>
      <w:proofErr w:type="spellEnd"/>
      <w:r w:rsidRPr="00B7030B">
        <w:t xml:space="preserve"> </w:t>
      </w:r>
      <w:proofErr w:type="spellStart"/>
      <w:r w:rsidRPr="00B7030B">
        <w:t>costatum</w:t>
      </w:r>
      <w:proofErr w:type="spellEnd"/>
      <w:r w:rsidRPr="00B7030B">
        <w:t xml:space="preserve"> (</w:t>
      </w:r>
      <w:r w:rsidRPr="00B7030B">
        <w:rPr>
          <w:snapToGrid w:val="0"/>
        </w:rPr>
        <w:t>Samuel et. al., 1983)</w:t>
      </w:r>
      <w:r w:rsidRPr="00B7030B">
        <w:t>.</w:t>
      </w:r>
      <w:bookmarkEnd w:id="1968"/>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448"/>
        <w:gridCol w:w="1710"/>
        <w:gridCol w:w="1440"/>
        <w:gridCol w:w="1440"/>
        <w:gridCol w:w="1800"/>
      </w:tblGrid>
      <w:tr w:rsidR="00925F4B" w:rsidRPr="00B7030B" w14:paraId="57807E01" w14:textId="77777777">
        <w:trPr>
          <w:cantSplit/>
          <w:tblHeader/>
        </w:trPr>
        <w:tc>
          <w:tcPr>
            <w:tcW w:w="2448" w:type="dxa"/>
            <w:tcBorders>
              <w:top w:val="double" w:sz="4" w:space="0" w:color="auto"/>
              <w:bottom w:val="single" w:sz="4" w:space="0" w:color="auto"/>
            </w:tcBorders>
          </w:tcPr>
          <w:p w14:paraId="11CEFC8F"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Species</w:t>
            </w:r>
          </w:p>
        </w:tc>
        <w:tc>
          <w:tcPr>
            <w:tcW w:w="1710" w:type="dxa"/>
            <w:tcBorders>
              <w:top w:val="double" w:sz="4" w:space="0" w:color="auto"/>
              <w:bottom w:val="single" w:sz="4" w:space="0" w:color="auto"/>
            </w:tcBorders>
          </w:tcPr>
          <w:p w14:paraId="4CBBA8A1"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Group</w:t>
            </w:r>
          </w:p>
        </w:tc>
        <w:tc>
          <w:tcPr>
            <w:tcW w:w="1440" w:type="dxa"/>
            <w:tcBorders>
              <w:top w:val="double" w:sz="4" w:space="0" w:color="auto"/>
              <w:bottom w:val="single" w:sz="4" w:space="0" w:color="auto"/>
            </w:tcBorders>
          </w:tcPr>
          <w:p w14:paraId="5641088C" w14:textId="77777777" w:rsidR="00925F4B" w:rsidRPr="00B7030B" w:rsidRDefault="00925F4B" w:rsidP="00925F4B">
            <w:pPr>
              <w:jc w:val="both"/>
              <w:rPr>
                <w:rFonts w:cs="Arial"/>
                <w:sz w:val="16"/>
                <w:szCs w:val="16"/>
              </w:rPr>
            </w:pPr>
            <w:r w:rsidRPr="00B7030B">
              <w:rPr>
                <w:rFonts w:cs="Arial"/>
                <w:sz w:val="16"/>
                <w:szCs w:val="16"/>
              </w:rPr>
              <w:t>Temperature</w:t>
            </w:r>
          </w:p>
          <w:p w14:paraId="17F1B775"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(Celsius)</w:t>
            </w:r>
          </w:p>
        </w:tc>
        <w:tc>
          <w:tcPr>
            <w:tcW w:w="1440" w:type="dxa"/>
            <w:tcBorders>
              <w:top w:val="double" w:sz="4" w:space="0" w:color="auto"/>
              <w:bottom w:val="single" w:sz="4" w:space="0" w:color="auto"/>
            </w:tcBorders>
          </w:tcPr>
          <w:p w14:paraId="2F17B9C1" w14:textId="77777777" w:rsidR="00925F4B" w:rsidRPr="00B7030B" w:rsidRDefault="00925F4B" w:rsidP="00925F4B">
            <w:pPr>
              <w:jc w:val="both"/>
              <w:rPr>
                <w:rFonts w:cs="Arial"/>
                <w:sz w:val="16"/>
                <w:szCs w:val="16"/>
              </w:rPr>
            </w:pPr>
            <w:r w:rsidRPr="00B7030B">
              <w:rPr>
                <w:rFonts w:cs="Arial"/>
                <w:sz w:val="16"/>
                <w:szCs w:val="16"/>
              </w:rPr>
              <w:t>Light Intensity</w:t>
            </w:r>
          </w:p>
          <w:p w14:paraId="3C3DE812"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w:t>
            </w:r>
            <w:proofErr w:type="spellStart"/>
            <w:r w:rsidRPr="00B7030B">
              <w:rPr>
                <w:rFonts w:cs="Arial"/>
                <w:sz w:val="16"/>
                <w:szCs w:val="16"/>
              </w:rPr>
              <w:t>μW</w:t>
            </w:r>
            <w:proofErr w:type="spellEnd"/>
            <w:r w:rsidRPr="00B7030B">
              <w:rPr>
                <w:rFonts w:cs="Arial"/>
                <w:sz w:val="16"/>
                <w:szCs w:val="16"/>
              </w:rPr>
              <w:t xml:space="preserve">/m </w:t>
            </w:r>
            <w:r w:rsidRPr="00B7030B">
              <w:rPr>
                <w:rFonts w:cs="Arial"/>
                <w:sz w:val="16"/>
                <w:szCs w:val="16"/>
                <w:vertAlign w:val="superscript"/>
              </w:rPr>
              <w:t>2</w:t>
            </w:r>
            <w:r w:rsidRPr="00B7030B">
              <w:rPr>
                <w:rFonts w:cs="Arial"/>
                <w:sz w:val="16"/>
                <w:szCs w:val="16"/>
              </w:rPr>
              <w:t>)</w:t>
            </w:r>
          </w:p>
        </w:tc>
        <w:tc>
          <w:tcPr>
            <w:tcW w:w="1800" w:type="dxa"/>
            <w:tcBorders>
              <w:top w:val="double" w:sz="4" w:space="0" w:color="auto"/>
              <w:bottom w:val="single" w:sz="4" w:space="0" w:color="auto"/>
            </w:tcBorders>
          </w:tcPr>
          <w:p w14:paraId="2DFCD4E7"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Maximum growth rate (day</w:t>
            </w:r>
            <w:r w:rsidRPr="00B7030B">
              <w:rPr>
                <w:rFonts w:cs="Arial"/>
                <w:sz w:val="16"/>
                <w:szCs w:val="16"/>
                <w:vertAlign w:val="superscript"/>
              </w:rPr>
              <w:t>-1</w:t>
            </w:r>
            <w:r w:rsidRPr="00B7030B">
              <w:rPr>
                <w:rFonts w:cs="Arial"/>
                <w:sz w:val="16"/>
                <w:szCs w:val="16"/>
              </w:rPr>
              <w:t>)</w:t>
            </w:r>
          </w:p>
        </w:tc>
      </w:tr>
      <w:tr w:rsidR="00925F4B" w:rsidRPr="00B7030B" w14:paraId="5DB7FCEB" w14:textId="77777777">
        <w:tc>
          <w:tcPr>
            <w:tcW w:w="2448" w:type="dxa"/>
            <w:tcBorders>
              <w:top w:val="nil"/>
            </w:tcBorders>
          </w:tcPr>
          <w:p w14:paraId="776ECF44" w14:textId="77777777" w:rsidR="00925F4B" w:rsidRPr="00B7030B" w:rsidRDefault="00925F4B" w:rsidP="00925F4B">
            <w:pPr>
              <w:jc w:val="both"/>
              <w:rPr>
                <w:rStyle w:val="EndnoteReference"/>
                <w:rFonts w:asciiTheme="minorHAnsi" w:hAnsiTheme="minorHAnsi" w:cs="Arial"/>
                <w:sz w:val="16"/>
                <w:szCs w:val="16"/>
              </w:rPr>
            </w:pPr>
            <w:proofErr w:type="spellStart"/>
            <w:r w:rsidRPr="00B7030B">
              <w:rPr>
                <w:rFonts w:cs="Arial"/>
                <w:i/>
                <w:sz w:val="16"/>
                <w:szCs w:val="16"/>
              </w:rPr>
              <w:t>Skeletonema</w:t>
            </w:r>
            <w:proofErr w:type="spellEnd"/>
            <w:r w:rsidRPr="00B7030B">
              <w:rPr>
                <w:rFonts w:cs="Arial"/>
                <w:i/>
                <w:sz w:val="16"/>
                <w:szCs w:val="16"/>
              </w:rPr>
              <w:t xml:space="preserve"> </w:t>
            </w:r>
            <w:proofErr w:type="spellStart"/>
            <w:r w:rsidRPr="00B7030B">
              <w:rPr>
                <w:rFonts w:cs="Arial"/>
                <w:i/>
                <w:sz w:val="16"/>
                <w:szCs w:val="16"/>
              </w:rPr>
              <w:t>costatum</w:t>
            </w:r>
            <w:proofErr w:type="spellEnd"/>
          </w:p>
        </w:tc>
        <w:tc>
          <w:tcPr>
            <w:tcW w:w="1710" w:type="dxa"/>
            <w:tcBorders>
              <w:top w:val="nil"/>
            </w:tcBorders>
          </w:tcPr>
          <w:p w14:paraId="71125AE9"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diatom</w:t>
            </w:r>
          </w:p>
        </w:tc>
        <w:tc>
          <w:tcPr>
            <w:tcW w:w="1440" w:type="dxa"/>
            <w:tcBorders>
              <w:top w:val="nil"/>
            </w:tcBorders>
          </w:tcPr>
          <w:p w14:paraId="68369C8C"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20°</w:t>
            </w:r>
          </w:p>
        </w:tc>
        <w:tc>
          <w:tcPr>
            <w:tcW w:w="1440" w:type="dxa"/>
            <w:tcBorders>
              <w:top w:val="nil"/>
            </w:tcBorders>
          </w:tcPr>
          <w:p w14:paraId="12208319"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2500</w:t>
            </w:r>
          </w:p>
        </w:tc>
        <w:tc>
          <w:tcPr>
            <w:tcW w:w="1800" w:type="dxa"/>
            <w:tcBorders>
              <w:top w:val="nil"/>
            </w:tcBorders>
          </w:tcPr>
          <w:p w14:paraId="04522091"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1.2-1.8</w:t>
            </w:r>
          </w:p>
        </w:tc>
      </w:tr>
    </w:tbl>
    <w:p w14:paraId="766E9D95" w14:textId="77777777" w:rsidR="00925F4B" w:rsidRPr="00B7030B" w:rsidRDefault="00925F4B" w:rsidP="00925F4B">
      <w:pPr>
        <w:jc w:val="both"/>
      </w:pPr>
    </w:p>
    <w:p w14:paraId="0CA051A5" w14:textId="65F2DB18" w:rsidR="00925F4B" w:rsidRPr="0067306C" w:rsidRDefault="00925F4B" w:rsidP="00925F4B">
      <w:pPr>
        <w:jc w:val="both"/>
        <w:rPr>
          <w:sz w:val="20"/>
        </w:rPr>
      </w:pPr>
      <w:r w:rsidRPr="0067306C">
        <w:rPr>
          <w:sz w:val="20"/>
        </w:rPr>
        <w:t>Goldman et. al. (1974) determined the maximum growth rate and inorganic carbon half</w:t>
      </w:r>
      <w:ins w:id="1969" w:author="Honnalore Steissberg" w:date="2021-08-04T17:02:00Z">
        <w:r w:rsidR="000D506B">
          <w:rPr>
            <w:sz w:val="20"/>
          </w:rPr>
          <w:t>-</w:t>
        </w:r>
      </w:ins>
      <w:del w:id="1970" w:author="Honnalore Steissberg" w:date="2021-08-04T17:02:00Z">
        <w:r w:rsidRPr="0067306C" w:rsidDel="000D506B">
          <w:rPr>
            <w:sz w:val="20"/>
          </w:rPr>
          <w:delText xml:space="preserve"> </w:delText>
        </w:r>
      </w:del>
      <w:r w:rsidRPr="0067306C">
        <w:rPr>
          <w:sz w:val="20"/>
        </w:rPr>
        <w:t xml:space="preserve">saturation coefficient for the freshwater algae </w:t>
      </w:r>
      <w:proofErr w:type="spellStart"/>
      <w:r w:rsidRPr="0067306C">
        <w:rPr>
          <w:i/>
          <w:sz w:val="20"/>
        </w:rPr>
        <w:t>Selenastrum</w:t>
      </w:r>
      <w:proofErr w:type="spellEnd"/>
      <w:r w:rsidRPr="0067306C">
        <w:rPr>
          <w:i/>
          <w:sz w:val="20"/>
        </w:rPr>
        <w:t xml:space="preserve"> </w:t>
      </w:r>
      <w:proofErr w:type="spellStart"/>
      <w:r w:rsidRPr="0067306C">
        <w:rPr>
          <w:i/>
          <w:sz w:val="20"/>
        </w:rPr>
        <w:t>capricornutum</w:t>
      </w:r>
      <w:proofErr w:type="spellEnd"/>
      <w:r w:rsidRPr="0067306C">
        <w:rPr>
          <w:sz w:val="20"/>
        </w:rPr>
        <w:t xml:space="preserve"> and </w:t>
      </w:r>
      <w:r w:rsidRPr="0067306C">
        <w:rPr>
          <w:i/>
          <w:sz w:val="20"/>
        </w:rPr>
        <w:t xml:space="preserve">Scenedesmus </w:t>
      </w:r>
      <w:proofErr w:type="spellStart"/>
      <w:r w:rsidRPr="0067306C">
        <w:rPr>
          <w:i/>
          <w:sz w:val="20"/>
        </w:rPr>
        <w:t>quadricauda</w:t>
      </w:r>
      <w:proofErr w:type="spellEnd"/>
      <w:r w:rsidRPr="0067306C">
        <w:rPr>
          <w:sz w:val="20"/>
        </w:rPr>
        <w:t xml:space="preserve">.  They are green algae of the order </w:t>
      </w:r>
      <w:proofErr w:type="spellStart"/>
      <w:r w:rsidRPr="0067306C">
        <w:rPr>
          <w:sz w:val="20"/>
        </w:rPr>
        <w:t>Chlorococcales</w:t>
      </w:r>
      <w:proofErr w:type="spellEnd"/>
      <w:r w:rsidRPr="0067306C">
        <w:rPr>
          <w:sz w:val="20"/>
        </w:rPr>
        <w:t>.</w:t>
      </w:r>
      <w:r w:rsidR="00A31A8E" w:rsidRPr="0067306C">
        <w:rPr>
          <w:sz w:val="20"/>
        </w:rPr>
        <w:t xml:space="preserve"> </w:t>
      </w:r>
      <w:r w:rsidRPr="0067306C">
        <w:rPr>
          <w:sz w:val="20"/>
        </w:rPr>
        <w:t>Algae were grown in continuously stirred reactors at a constant inflow and outflow and constant nutrient concentration.  Algae growth was limited by inorganic carbon.  The steady state concentration and carbon concentration were fitted to the Monod equation to determine maximum growth rate and half-saturation concentration.</w:t>
      </w:r>
      <w:r w:rsidR="00227180" w:rsidRPr="0067306C">
        <w:rPr>
          <w:sz w:val="20"/>
        </w:rPr>
        <w:t xml:space="preserve"> </w:t>
      </w:r>
      <w:r w:rsidRPr="0067306C">
        <w:rPr>
          <w:sz w:val="20"/>
        </w:rPr>
        <w:t>Cultures were grown at a constant temperature of 27°</w:t>
      </w:r>
      <w:r w:rsidRPr="0067306C">
        <w:rPr>
          <w:sz w:val="20"/>
        </w:rPr>
        <w:sym w:font="Symbol" w:char="F0B1"/>
      </w:r>
      <w:r w:rsidRPr="0067306C">
        <w:rPr>
          <w:sz w:val="20"/>
        </w:rPr>
        <w:t xml:space="preserve"> 1°C. Light was provided with “cool white” fluorescent tubes at an intensity of 4306 </w:t>
      </w:r>
      <w:r w:rsidRPr="0067306C">
        <w:rPr>
          <w:sz w:val="20"/>
        </w:rPr>
        <w:sym w:font="Symbol" w:char="F0B1"/>
      </w:r>
      <w:r w:rsidRPr="0067306C">
        <w:rPr>
          <w:sz w:val="20"/>
        </w:rPr>
        <w:t xml:space="preserve"> 431</w:t>
      </w:r>
      <w:ins w:id="1971" w:author="Honnalore Steissberg" w:date="2021-08-04T17:03:00Z">
        <w:r w:rsidR="000D506B">
          <w:rPr>
            <w:sz w:val="20"/>
          </w:rPr>
          <w:t xml:space="preserve"> </w:t>
        </w:r>
      </w:ins>
      <w:r w:rsidRPr="0067306C">
        <w:rPr>
          <w:sz w:val="20"/>
        </w:rPr>
        <w:t>lumens/</w:t>
      </w:r>
      <w:del w:id="1972" w:author="Honnalore Steissberg" w:date="2021-08-04T17:03:00Z">
        <w:r w:rsidRPr="000D506B" w:rsidDel="000D506B">
          <w:rPr>
            <w:i/>
            <w:iCs/>
            <w:sz w:val="20"/>
            <w:rPrChange w:id="1973" w:author="Honnalore Steissberg" w:date="2021-08-04T17:08:00Z">
              <w:rPr>
                <w:sz w:val="20"/>
              </w:rPr>
            </w:rPrChange>
          </w:rPr>
          <w:delText>meter</w:delText>
        </w:r>
        <w:r w:rsidRPr="000D506B" w:rsidDel="000D506B">
          <w:rPr>
            <w:i/>
            <w:iCs/>
            <w:sz w:val="20"/>
            <w:vertAlign w:val="superscript"/>
            <w:rPrChange w:id="1974" w:author="Honnalore Steissberg" w:date="2021-08-04T17:08:00Z">
              <w:rPr>
                <w:sz w:val="20"/>
                <w:vertAlign w:val="superscript"/>
              </w:rPr>
            </w:rPrChange>
          </w:rPr>
          <w:delText>2</w:delText>
        </w:r>
      </w:del>
      <w:ins w:id="1975" w:author="Honnalore Steissberg" w:date="2021-08-04T17:03:00Z">
        <w:r w:rsidR="000D506B" w:rsidRPr="000D506B">
          <w:rPr>
            <w:i/>
            <w:iCs/>
            <w:sz w:val="20"/>
            <w:rPrChange w:id="1976" w:author="Honnalore Steissberg" w:date="2021-08-04T17:08:00Z">
              <w:rPr>
                <w:sz w:val="20"/>
              </w:rPr>
            </w:rPrChange>
          </w:rPr>
          <w:t>m</w:t>
        </w:r>
        <w:r w:rsidR="000D506B" w:rsidRPr="0067306C">
          <w:rPr>
            <w:sz w:val="20"/>
            <w:vertAlign w:val="superscript"/>
          </w:rPr>
          <w:t>2</w:t>
        </w:r>
      </w:ins>
      <w:r w:rsidRPr="0067306C">
        <w:rPr>
          <w:sz w:val="20"/>
        </w:rPr>
        <w:t>.  Concentrations were determined by counting algae cells.</w:t>
      </w:r>
      <w:r w:rsidR="00227180" w:rsidRPr="0067306C">
        <w:rPr>
          <w:sz w:val="20"/>
        </w:rPr>
        <w:t xml:space="preserve"> </w:t>
      </w:r>
      <w:r w:rsidRPr="0067306C">
        <w:rPr>
          <w:sz w:val="20"/>
        </w:rPr>
        <w:t xml:space="preserve">The algae dry weight carbon fraction was 44.7% for </w:t>
      </w:r>
      <w:r w:rsidRPr="0067306C">
        <w:rPr>
          <w:i/>
          <w:sz w:val="20"/>
        </w:rPr>
        <w:t xml:space="preserve">Scenedesmus </w:t>
      </w:r>
      <w:proofErr w:type="spellStart"/>
      <w:r w:rsidRPr="0067306C">
        <w:rPr>
          <w:i/>
          <w:sz w:val="20"/>
        </w:rPr>
        <w:t>quadricauda</w:t>
      </w:r>
      <w:proofErr w:type="spellEnd"/>
      <w:r w:rsidRPr="0067306C">
        <w:rPr>
          <w:sz w:val="20"/>
        </w:rPr>
        <w:t xml:space="preserve"> and 48.9% for </w:t>
      </w:r>
      <w:proofErr w:type="spellStart"/>
      <w:r w:rsidRPr="0067306C">
        <w:rPr>
          <w:i/>
          <w:sz w:val="20"/>
        </w:rPr>
        <w:t>Selenastrum</w:t>
      </w:r>
      <w:proofErr w:type="spellEnd"/>
      <w:r w:rsidRPr="0067306C">
        <w:rPr>
          <w:i/>
          <w:sz w:val="20"/>
        </w:rPr>
        <w:t xml:space="preserve"> </w:t>
      </w:r>
      <w:proofErr w:type="spellStart"/>
      <w:r w:rsidRPr="0067306C">
        <w:rPr>
          <w:i/>
          <w:sz w:val="20"/>
        </w:rPr>
        <w:t>capricornutum</w:t>
      </w:r>
      <w:proofErr w:type="spellEnd"/>
      <w:r w:rsidRPr="0067306C">
        <w:rPr>
          <w:i/>
          <w:sz w:val="20"/>
        </w:rPr>
        <w:t>.</w:t>
      </w:r>
      <w:r w:rsidR="00227180" w:rsidRPr="0067306C">
        <w:rPr>
          <w:i/>
          <w:sz w:val="20"/>
        </w:rPr>
        <w:t xml:space="preserve"> </w:t>
      </w:r>
      <w:r w:rsidR="00227180" w:rsidRPr="0067306C">
        <w:rPr>
          <w:iCs/>
          <w:sz w:val="20"/>
        </w:rPr>
        <w:t xml:space="preserve">Results from these tests are shown in </w:t>
      </w:r>
      <w:r w:rsidR="00227180" w:rsidRPr="0067306C">
        <w:rPr>
          <w:i/>
          <w:sz w:val="20"/>
        </w:rPr>
        <w:fldChar w:fldCharType="begin"/>
      </w:r>
      <w:r w:rsidR="00227180" w:rsidRPr="0067306C">
        <w:rPr>
          <w:i/>
          <w:sz w:val="20"/>
        </w:rPr>
        <w:instrText xml:space="preserve"> REF _Ref12950169 \h  \* MERGEFORMAT </w:instrText>
      </w:r>
      <w:r w:rsidR="00227180" w:rsidRPr="0067306C">
        <w:rPr>
          <w:i/>
          <w:sz w:val="20"/>
        </w:rPr>
      </w:r>
      <w:r w:rsidR="00227180" w:rsidRPr="0067306C">
        <w:rPr>
          <w:i/>
          <w:sz w:val="20"/>
        </w:rPr>
        <w:fldChar w:fldCharType="separate"/>
      </w:r>
      <w:r w:rsidR="00795A65" w:rsidRPr="00795A65">
        <w:rPr>
          <w:sz w:val="20"/>
        </w:rPr>
        <w:t xml:space="preserve">Table </w:t>
      </w:r>
      <w:r w:rsidR="00795A65" w:rsidRPr="00795A65">
        <w:rPr>
          <w:noProof/>
          <w:sz w:val="20"/>
        </w:rPr>
        <w:t>19</w:t>
      </w:r>
      <w:r w:rsidR="00227180" w:rsidRPr="0067306C">
        <w:rPr>
          <w:i/>
          <w:sz w:val="20"/>
        </w:rPr>
        <w:fldChar w:fldCharType="end"/>
      </w:r>
      <w:r w:rsidR="00227180" w:rsidRPr="0067306C">
        <w:rPr>
          <w:i/>
          <w:sz w:val="20"/>
        </w:rPr>
        <w:t>.</w:t>
      </w:r>
    </w:p>
    <w:p w14:paraId="7D68EBCC" w14:textId="77777777" w:rsidR="00925F4B" w:rsidRPr="00B7030B" w:rsidRDefault="00925F4B" w:rsidP="00925F4B">
      <w:pPr>
        <w:jc w:val="both"/>
      </w:pPr>
    </w:p>
    <w:p w14:paraId="3D2AEE8A" w14:textId="1A907373" w:rsidR="00925F4B" w:rsidRPr="00B7030B" w:rsidRDefault="00925F4B">
      <w:pPr>
        <w:pStyle w:val="Caption"/>
        <w:pPrChange w:id="1977" w:author="Honnalore Steissberg" w:date="2021-07-27T16:47:00Z">
          <w:pPr>
            <w:pStyle w:val="Caption"/>
            <w:keepNext/>
          </w:pPr>
        </w:pPrChange>
      </w:pPr>
      <w:bookmarkStart w:id="1978" w:name="_Ref12950169"/>
      <w:bookmarkStart w:id="1979" w:name="_Toc37942965"/>
      <w:r w:rsidRPr="00B7030B">
        <w:t xml:space="preserve">Table </w:t>
      </w:r>
      <w:r w:rsidR="00F812F1">
        <w:fldChar w:fldCharType="begin"/>
      </w:r>
      <w:r w:rsidR="00F812F1">
        <w:instrText xml:space="preserve"> SEQ Table \* ARABIC </w:instrText>
      </w:r>
      <w:r w:rsidR="00F812F1">
        <w:fldChar w:fldCharType="separate"/>
      </w:r>
      <w:r w:rsidR="00795A65">
        <w:rPr>
          <w:noProof/>
        </w:rPr>
        <w:t>19</w:t>
      </w:r>
      <w:r w:rsidR="00F812F1">
        <w:rPr>
          <w:noProof/>
        </w:rPr>
        <w:fldChar w:fldCharType="end"/>
      </w:r>
      <w:bookmarkEnd w:id="1978"/>
      <w:r w:rsidRPr="00B7030B">
        <w:t xml:space="preserve">.  Maximum growth rates </w:t>
      </w:r>
      <w:r w:rsidR="00586233" w:rsidRPr="00B7030B">
        <w:t xml:space="preserve">and carbon half-saturation coefficients </w:t>
      </w:r>
      <w:r w:rsidRPr="00B7030B">
        <w:t xml:space="preserve">of the green algae </w:t>
      </w:r>
      <w:proofErr w:type="spellStart"/>
      <w:r w:rsidRPr="00B7030B">
        <w:rPr>
          <w:i/>
          <w:snapToGrid w:val="0"/>
        </w:rPr>
        <w:t>Selenastrum</w:t>
      </w:r>
      <w:proofErr w:type="spellEnd"/>
      <w:r w:rsidRPr="00B7030B">
        <w:rPr>
          <w:i/>
          <w:snapToGrid w:val="0"/>
        </w:rPr>
        <w:t xml:space="preserve"> </w:t>
      </w:r>
      <w:proofErr w:type="spellStart"/>
      <w:r w:rsidRPr="00B7030B">
        <w:rPr>
          <w:i/>
          <w:snapToGrid w:val="0"/>
        </w:rPr>
        <w:t>capricornutum</w:t>
      </w:r>
      <w:proofErr w:type="spellEnd"/>
      <w:r w:rsidRPr="00B7030B">
        <w:rPr>
          <w:snapToGrid w:val="0"/>
        </w:rPr>
        <w:t xml:space="preserve"> and </w:t>
      </w:r>
      <w:r w:rsidRPr="00B7030B">
        <w:rPr>
          <w:i/>
          <w:snapToGrid w:val="0"/>
        </w:rPr>
        <w:t xml:space="preserve">Scenedesmus </w:t>
      </w:r>
      <w:proofErr w:type="spellStart"/>
      <w:r w:rsidRPr="00B7030B">
        <w:rPr>
          <w:i/>
          <w:snapToGrid w:val="0"/>
        </w:rPr>
        <w:t>quadricauda</w:t>
      </w:r>
      <w:proofErr w:type="spellEnd"/>
      <w:r w:rsidRPr="00B7030B">
        <w:t xml:space="preserve"> (Goldman et. al., 1974).</w:t>
      </w:r>
      <w:bookmarkEnd w:id="1979"/>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425"/>
        <w:gridCol w:w="1261"/>
        <w:gridCol w:w="1169"/>
        <w:gridCol w:w="1440"/>
        <w:gridCol w:w="1529"/>
        <w:gridCol w:w="1786"/>
      </w:tblGrid>
      <w:tr w:rsidR="00FE70E0" w:rsidRPr="00B7030B" w14:paraId="14529A66" w14:textId="77777777" w:rsidTr="00FE70E0">
        <w:trPr>
          <w:cantSplit/>
          <w:tblHeader/>
        </w:trPr>
        <w:tc>
          <w:tcPr>
            <w:tcW w:w="828" w:type="pct"/>
            <w:tcBorders>
              <w:top w:val="double" w:sz="4" w:space="0" w:color="auto"/>
              <w:bottom w:val="single" w:sz="4" w:space="0" w:color="auto"/>
            </w:tcBorders>
          </w:tcPr>
          <w:p w14:paraId="330E00AC"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Species</w:t>
            </w:r>
          </w:p>
        </w:tc>
        <w:tc>
          <w:tcPr>
            <w:tcW w:w="732" w:type="pct"/>
            <w:tcBorders>
              <w:top w:val="double" w:sz="4" w:space="0" w:color="auto"/>
              <w:bottom w:val="single" w:sz="4" w:space="0" w:color="auto"/>
            </w:tcBorders>
          </w:tcPr>
          <w:p w14:paraId="3B3C8679"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Group</w:t>
            </w:r>
          </w:p>
        </w:tc>
        <w:tc>
          <w:tcPr>
            <w:tcW w:w="679" w:type="pct"/>
            <w:tcBorders>
              <w:top w:val="double" w:sz="4" w:space="0" w:color="auto"/>
              <w:bottom w:val="single" w:sz="4" w:space="0" w:color="auto"/>
            </w:tcBorders>
          </w:tcPr>
          <w:p w14:paraId="1BFFAE72" w14:textId="77777777" w:rsidR="00FE70E0" w:rsidRPr="00B7030B" w:rsidRDefault="00FE70E0" w:rsidP="00586233">
            <w:pPr>
              <w:rPr>
                <w:rFonts w:cs="Arial"/>
                <w:sz w:val="16"/>
                <w:szCs w:val="16"/>
              </w:rPr>
            </w:pPr>
            <w:r w:rsidRPr="00B7030B">
              <w:rPr>
                <w:rFonts w:cs="Arial"/>
                <w:sz w:val="16"/>
                <w:szCs w:val="16"/>
              </w:rPr>
              <w:t>Temperature</w:t>
            </w:r>
          </w:p>
          <w:p w14:paraId="3AD400C3"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(Celsius)</w:t>
            </w:r>
          </w:p>
        </w:tc>
        <w:tc>
          <w:tcPr>
            <w:tcW w:w="836" w:type="pct"/>
            <w:tcBorders>
              <w:top w:val="double" w:sz="4" w:space="0" w:color="auto"/>
              <w:bottom w:val="single" w:sz="4" w:space="0" w:color="auto"/>
            </w:tcBorders>
          </w:tcPr>
          <w:p w14:paraId="722E1F44" w14:textId="77777777" w:rsidR="00FE70E0" w:rsidRPr="00B7030B" w:rsidRDefault="00FE70E0" w:rsidP="00586233">
            <w:pPr>
              <w:rPr>
                <w:rFonts w:cs="Arial"/>
                <w:sz w:val="16"/>
                <w:szCs w:val="16"/>
              </w:rPr>
            </w:pPr>
            <w:r w:rsidRPr="00B7030B">
              <w:rPr>
                <w:rFonts w:cs="Arial"/>
                <w:sz w:val="16"/>
                <w:szCs w:val="16"/>
              </w:rPr>
              <w:t>Light Intensity</w:t>
            </w:r>
          </w:p>
          <w:p w14:paraId="6E725927"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(lumens/ meter</w:t>
            </w:r>
            <w:r w:rsidRPr="00B7030B">
              <w:rPr>
                <w:rFonts w:cs="Arial"/>
                <w:sz w:val="16"/>
                <w:szCs w:val="16"/>
                <w:vertAlign w:val="superscript"/>
              </w:rPr>
              <w:t>2</w:t>
            </w:r>
            <w:r w:rsidRPr="00B7030B">
              <w:rPr>
                <w:rFonts w:cs="Arial"/>
                <w:sz w:val="16"/>
                <w:szCs w:val="16"/>
              </w:rPr>
              <w:t>)</w:t>
            </w:r>
          </w:p>
        </w:tc>
        <w:tc>
          <w:tcPr>
            <w:tcW w:w="888" w:type="pct"/>
            <w:tcBorders>
              <w:top w:val="double" w:sz="4" w:space="0" w:color="auto"/>
              <w:bottom w:val="single" w:sz="4" w:space="0" w:color="auto"/>
            </w:tcBorders>
          </w:tcPr>
          <w:p w14:paraId="33D32B46"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Maximum growth rate (day</w:t>
            </w:r>
            <w:r w:rsidRPr="00B7030B">
              <w:rPr>
                <w:rFonts w:cs="Arial"/>
                <w:sz w:val="16"/>
                <w:szCs w:val="16"/>
                <w:vertAlign w:val="superscript"/>
              </w:rPr>
              <w:t>-1</w:t>
            </w:r>
            <w:r w:rsidRPr="00B7030B">
              <w:rPr>
                <w:rFonts w:cs="Arial"/>
                <w:sz w:val="16"/>
                <w:szCs w:val="16"/>
              </w:rPr>
              <w:t>)</w:t>
            </w:r>
          </w:p>
        </w:tc>
        <w:tc>
          <w:tcPr>
            <w:tcW w:w="1037" w:type="pct"/>
            <w:tcBorders>
              <w:top w:val="double" w:sz="4" w:space="0" w:color="auto"/>
              <w:bottom w:val="single" w:sz="4" w:space="0" w:color="auto"/>
            </w:tcBorders>
          </w:tcPr>
          <w:p w14:paraId="472FEAE1"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Carbon Half-saturation coefficient (mg/l)</w:t>
            </w:r>
          </w:p>
        </w:tc>
      </w:tr>
      <w:tr w:rsidR="00FE70E0" w:rsidRPr="00B7030B" w14:paraId="1E6626CB" w14:textId="77777777" w:rsidTr="00FE70E0">
        <w:tc>
          <w:tcPr>
            <w:tcW w:w="828" w:type="pct"/>
            <w:tcBorders>
              <w:top w:val="nil"/>
            </w:tcBorders>
          </w:tcPr>
          <w:p w14:paraId="3FF9FAAB" w14:textId="77777777" w:rsidR="00FE70E0" w:rsidRPr="00B7030B" w:rsidRDefault="00FE70E0" w:rsidP="00586233">
            <w:pPr>
              <w:rPr>
                <w:rFonts w:cs="Arial"/>
                <w:i/>
                <w:sz w:val="16"/>
                <w:szCs w:val="16"/>
              </w:rPr>
            </w:pPr>
            <w:proofErr w:type="spellStart"/>
            <w:r w:rsidRPr="00B7030B">
              <w:rPr>
                <w:rFonts w:cs="Arial"/>
                <w:i/>
                <w:sz w:val="16"/>
                <w:szCs w:val="16"/>
              </w:rPr>
              <w:t>Selenastrum</w:t>
            </w:r>
            <w:proofErr w:type="spellEnd"/>
            <w:r w:rsidRPr="00B7030B">
              <w:rPr>
                <w:rFonts w:cs="Arial"/>
                <w:i/>
                <w:sz w:val="16"/>
                <w:szCs w:val="16"/>
              </w:rPr>
              <w:t xml:space="preserve"> </w:t>
            </w:r>
            <w:proofErr w:type="spellStart"/>
            <w:r w:rsidRPr="00B7030B">
              <w:rPr>
                <w:rFonts w:cs="Arial"/>
                <w:i/>
                <w:sz w:val="16"/>
                <w:szCs w:val="16"/>
              </w:rPr>
              <w:t>capricornutum</w:t>
            </w:r>
            <w:proofErr w:type="spellEnd"/>
          </w:p>
        </w:tc>
        <w:tc>
          <w:tcPr>
            <w:tcW w:w="732" w:type="pct"/>
            <w:tcBorders>
              <w:top w:val="nil"/>
            </w:tcBorders>
          </w:tcPr>
          <w:p w14:paraId="74125420" w14:textId="77777777" w:rsidR="00FE70E0" w:rsidRPr="00B7030B" w:rsidRDefault="00FE70E0" w:rsidP="00586233">
            <w:pPr>
              <w:rPr>
                <w:rFonts w:cs="Arial"/>
                <w:sz w:val="16"/>
                <w:szCs w:val="16"/>
              </w:rPr>
            </w:pPr>
            <w:r w:rsidRPr="00B7030B">
              <w:rPr>
                <w:rFonts w:cs="Arial"/>
                <w:sz w:val="16"/>
                <w:szCs w:val="16"/>
              </w:rPr>
              <w:t>Green algae</w:t>
            </w:r>
          </w:p>
        </w:tc>
        <w:tc>
          <w:tcPr>
            <w:tcW w:w="679" w:type="pct"/>
            <w:tcBorders>
              <w:top w:val="nil"/>
            </w:tcBorders>
          </w:tcPr>
          <w:p w14:paraId="7E323FF0" w14:textId="77777777" w:rsidR="00FE70E0" w:rsidRPr="00B7030B" w:rsidRDefault="00FE70E0" w:rsidP="00586233">
            <w:pPr>
              <w:rPr>
                <w:rFonts w:cs="Arial"/>
                <w:sz w:val="16"/>
                <w:szCs w:val="16"/>
              </w:rPr>
            </w:pPr>
            <w:r w:rsidRPr="00B7030B">
              <w:rPr>
                <w:rFonts w:cs="Arial"/>
                <w:sz w:val="16"/>
                <w:szCs w:val="16"/>
              </w:rPr>
              <w:t>27°</w:t>
            </w:r>
          </w:p>
        </w:tc>
        <w:tc>
          <w:tcPr>
            <w:tcW w:w="836" w:type="pct"/>
            <w:tcBorders>
              <w:top w:val="nil"/>
            </w:tcBorders>
          </w:tcPr>
          <w:p w14:paraId="68CBE52D" w14:textId="77777777" w:rsidR="00FE70E0" w:rsidRPr="00B7030B" w:rsidRDefault="00FE70E0" w:rsidP="00586233">
            <w:pPr>
              <w:rPr>
                <w:rFonts w:cs="Arial"/>
                <w:sz w:val="16"/>
                <w:szCs w:val="16"/>
              </w:rPr>
            </w:pPr>
            <w:r w:rsidRPr="00B7030B">
              <w:rPr>
                <w:rFonts w:cs="Arial"/>
                <w:sz w:val="16"/>
                <w:szCs w:val="16"/>
              </w:rPr>
              <w:t xml:space="preserve">4306 </w:t>
            </w:r>
            <w:r w:rsidRPr="00B7030B">
              <w:rPr>
                <w:rFonts w:ascii="Cambria Math" w:hAnsi="Cambria Math" w:cs="Cambria Math"/>
                <w:sz w:val="16"/>
                <w:szCs w:val="16"/>
              </w:rPr>
              <w:t>∓</w:t>
            </w:r>
            <w:r w:rsidRPr="00B7030B">
              <w:rPr>
                <w:rFonts w:cs="Arial"/>
                <w:sz w:val="16"/>
                <w:szCs w:val="16"/>
              </w:rPr>
              <w:t xml:space="preserve"> 431</w:t>
            </w:r>
          </w:p>
        </w:tc>
        <w:tc>
          <w:tcPr>
            <w:tcW w:w="888" w:type="pct"/>
            <w:tcBorders>
              <w:top w:val="nil"/>
            </w:tcBorders>
          </w:tcPr>
          <w:p w14:paraId="7123ED73" w14:textId="77777777" w:rsidR="00FE70E0" w:rsidRPr="00B7030B" w:rsidRDefault="00FE70E0" w:rsidP="00586233">
            <w:pPr>
              <w:rPr>
                <w:rFonts w:cs="Arial"/>
                <w:sz w:val="16"/>
                <w:szCs w:val="16"/>
              </w:rPr>
            </w:pPr>
            <w:r w:rsidRPr="00B7030B">
              <w:rPr>
                <w:rFonts w:cs="Arial"/>
                <w:sz w:val="16"/>
                <w:szCs w:val="16"/>
              </w:rPr>
              <w:t>2.45</w:t>
            </w:r>
          </w:p>
        </w:tc>
        <w:tc>
          <w:tcPr>
            <w:tcW w:w="1037" w:type="pct"/>
            <w:tcBorders>
              <w:top w:val="nil"/>
            </w:tcBorders>
          </w:tcPr>
          <w:p w14:paraId="0A594985" w14:textId="77777777" w:rsidR="00FE70E0" w:rsidRPr="00B7030B" w:rsidRDefault="00FE70E0" w:rsidP="00586233">
            <w:pPr>
              <w:rPr>
                <w:rFonts w:cs="Arial"/>
                <w:sz w:val="16"/>
                <w:szCs w:val="16"/>
              </w:rPr>
            </w:pPr>
            <w:r w:rsidRPr="00B7030B">
              <w:rPr>
                <w:rFonts w:cs="Arial"/>
                <w:sz w:val="16"/>
                <w:szCs w:val="16"/>
              </w:rPr>
              <w:t>0.4-1.49</w:t>
            </w:r>
          </w:p>
        </w:tc>
      </w:tr>
      <w:tr w:rsidR="00FE70E0" w:rsidRPr="00B7030B" w14:paraId="46CA0122" w14:textId="77777777" w:rsidTr="00FE70E0">
        <w:tc>
          <w:tcPr>
            <w:tcW w:w="828" w:type="pct"/>
            <w:tcBorders>
              <w:top w:val="nil"/>
            </w:tcBorders>
          </w:tcPr>
          <w:p w14:paraId="4FEB0B6B" w14:textId="77777777" w:rsidR="00FE70E0" w:rsidRPr="00B7030B" w:rsidRDefault="00FE70E0" w:rsidP="00586233">
            <w:pPr>
              <w:rPr>
                <w:rStyle w:val="EndnoteReference"/>
                <w:rFonts w:asciiTheme="minorHAnsi" w:hAnsiTheme="minorHAnsi" w:cs="Arial"/>
                <w:sz w:val="16"/>
                <w:szCs w:val="16"/>
              </w:rPr>
            </w:pPr>
            <w:r w:rsidRPr="00B7030B">
              <w:rPr>
                <w:rFonts w:cs="Arial"/>
                <w:i/>
                <w:sz w:val="16"/>
                <w:szCs w:val="16"/>
              </w:rPr>
              <w:t xml:space="preserve">Scenedesmus </w:t>
            </w:r>
            <w:proofErr w:type="spellStart"/>
            <w:r w:rsidRPr="00B7030B">
              <w:rPr>
                <w:rFonts w:cs="Arial"/>
                <w:i/>
                <w:sz w:val="16"/>
                <w:szCs w:val="16"/>
              </w:rPr>
              <w:t>quadricauda</w:t>
            </w:r>
            <w:proofErr w:type="spellEnd"/>
          </w:p>
        </w:tc>
        <w:tc>
          <w:tcPr>
            <w:tcW w:w="732" w:type="pct"/>
            <w:tcBorders>
              <w:top w:val="nil"/>
            </w:tcBorders>
          </w:tcPr>
          <w:p w14:paraId="0721E144"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Green algae</w:t>
            </w:r>
          </w:p>
        </w:tc>
        <w:tc>
          <w:tcPr>
            <w:tcW w:w="679" w:type="pct"/>
            <w:tcBorders>
              <w:top w:val="nil"/>
            </w:tcBorders>
          </w:tcPr>
          <w:p w14:paraId="39CB9591"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27°</w:t>
            </w:r>
          </w:p>
        </w:tc>
        <w:tc>
          <w:tcPr>
            <w:tcW w:w="836" w:type="pct"/>
            <w:tcBorders>
              <w:top w:val="nil"/>
            </w:tcBorders>
          </w:tcPr>
          <w:p w14:paraId="5235A76D"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 xml:space="preserve">4306 </w:t>
            </w:r>
            <w:r w:rsidRPr="00B7030B">
              <w:rPr>
                <w:rFonts w:ascii="Cambria Math" w:hAnsi="Cambria Math" w:cs="Cambria Math"/>
                <w:sz w:val="16"/>
                <w:szCs w:val="16"/>
              </w:rPr>
              <w:t>∓</w:t>
            </w:r>
            <w:r w:rsidRPr="00B7030B">
              <w:rPr>
                <w:rFonts w:cs="Arial"/>
                <w:sz w:val="16"/>
                <w:szCs w:val="16"/>
              </w:rPr>
              <w:t xml:space="preserve"> 431</w:t>
            </w:r>
          </w:p>
        </w:tc>
        <w:tc>
          <w:tcPr>
            <w:tcW w:w="888" w:type="pct"/>
            <w:tcBorders>
              <w:top w:val="nil"/>
            </w:tcBorders>
          </w:tcPr>
          <w:p w14:paraId="6F64F2F0"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2.29</w:t>
            </w:r>
          </w:p>
        </w:tc>
        <w:tc>
          <w:tcPr>
            <w:tcW w:w="1037" w:type="pct"/>
            <w:tcBorders>
              <w:top w:val="nil"/>
            </w:tcBorders>
          </w:tcPr>
          <w:p w14:paraId="0EC8C213"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0.1-0.7</w:t>
            </w:r>
          </w:p>
        </w:tc>
      </w:tr>
    </w:tbl>
    <w:p w14:paraId="4E9A51F6" w14:textId="77777777" w:rsidR="00925F4B" w:rsidRPr="00B7030B" w:rsidRDefault="00925F4B" w:rsidP="00925F4B"/>
    <w:p w14:paraId="114737B1" w14:textId="67F4FD44" w:rsidR="00925F4B" w:rsidRPr="00227180" w:rsidRDefault="00925F4B" w:rsidP="00925F4B">
      <w:pPr>
        <w:jc w:val="both"/>
        <w:rPr>
          <w:sz w:val="20"/>
          <w:szCs w:val="18"/>
        </w:rPr>
      </w:pPr>
      <w:proofErr w:type="spellStart"/>
      <w:r w:rsidRPr="00227180">
        <w:rPr>
          <w:sz w:val="20"/>
          <w:szCs w:val="18"/>
        </w:rPr>
        <w:t>Chalup</w:t>
      </w:r>
      <w:proofErr w:type="spellEnd"/>
      <w:r w:rsidRPr="00227180">
        <w:rPr>
          <w:sz w:val="20"/>
          <w:szCs w:val="18"/>
        </w:rPr>
        <w:t xml:space="preserve"> and Laws (1990) calculated the nutrient saturated growth rate of the marine phytoplankter Pavlova lutheri at different light intensities.  Algae were grown in batch cultures at a temperature between 21.9°</w:t>
      </w:r>
      <w:ins w:id="1980" w:author="Honnalore Steissberg" w:date="2021-08-04T17:06:00Z">
        <w:r w:rsidR="000D506B">
          <w:rPr>
            <w:sz w:val="20"/>
            <w:szCs w:val="18"/>
          </w:rPr>
          <w:t xml:space="preserve"> </w:t>
        </w:r>
      </w:ins>
      <w:ins w:id="1981" w:author="Honnalore Steissberg" w:date="2021-08-04T17:05:00Z">
        <w:r w:rsidR="000D506B">
          <w:rPr>
            <w:sz w:val="20"/>
            <w:szCs w:val="18"/>
          </w:rPr>
          <w:t xml:space="preserve">and </w:t>
        </w:r>
      </w:ins>
      <w:del w:id="1982" w:author="Honnalore Steissberg" w:date="2021-08-04T17:05:00Z">
        <w:r w:rsidRPr="00227180" w:rsidDel="000D506B">
          <w:rPr>
            <w:sz w:val="20"/>
            <w:szCs w:val="18"/>
          </w:rPr>
          <w:delText>-</w:delText>
        </w:r>
      </w:del>
      <w:r w:rsidRPr="00227180">
        <w:rPr>
          <w:sz w:val="20"/>
          <w:szCs w:val="18"/>
        </w:rPr>
        <w:t xml:space="preserve">22.1°C.  Predicted growth rates of 0.625 and 1.14 </w:t>
      </w:r>
      <w:ins w:id="1983" w:author="Honnalore Steissberg" w:date="2021-08-04T17:07:00Z">
        <w:r w:rsidR="000D506B" w:rsidRPr="000D506B">
          <w:rPr>
            <w:sz w:val="20"/>
            <w:szCs w:val="18"/>
          </w:rPr>
          <w:t>l</w:t>
        </w:r>
      </w:ins>
      <w:del w:id="1984" w:author="Honnalore Steissberg" w:date="2021-08-04T17:07:00Z">
        <w:r w:rsidRPr="00227180" w:rsidDel="000D506B">
          <w:rPr>
            <w:sz w:val="20"/>
            <w:szCs w:val="18"/>
          </w:rPr>
          <w:delText>1</w:delText>
        </w:r>
      </w:del>
      <w:r w:rsidRPr="00227180">
        <w:rPr>
          <w:sz w:val="20"/>
          <w:szCs w:val="18"/>
        </w:rPr>
        <w:t>/day for light intensities of 5.44 and 16.3 moles quanta/m</w:t>
      </w:r>
      <w:r w:rsidRPr="00227180">
        <w:rPr>
          <w:sz w:val="20"/>
          <w:szCs w:val="18"/>
          <w:vertAlign w:val="superscript"/>
        </w:rPr>
        <w:t>2</w:t>
      </w:r>
      <w:r w:rsidRPr="00227180">
        <w:rPr>
          <w:sz w:val="20"/>
          <w:szCs w:val="18"/>
        </w:rPr>
        <w:t>-day, respectively.  The nutrient</w:t>
      </w:r>
      <w:ins w:id="1985" w:author="Honnalore Steissberg" w:date="2021-08-04T17:05:00Z">
        <w:r w:rsidR="000D506B">
          <w:rPr>
            <w:sz w:val="20"/>
            <w:szCs w:val="18"/>
          </w:rPr>
          <w:t>-</w:t>
        </w:r>
      </w:ins>
      <w:del w:id="1986" w:author="Honnalore Steissberg" w:date="2021-08-04T17:05:00Z">
        <w:r w:rsidRPr="00227180" w:rsidDel="000D506B">
          <w:rPr>
            <w:sz w:val="20"/>
            <w:szCs w:val="18"/>
          </w:rPr>
          <w:delText xml:space="preserve"> </w:delText>
        </w:r>
      </w:del>
      <w:r w:rsidRPr="00227180">
        <w:rPr>
          <w:sz w:val="20"/>
          <w:szCs w:val="18"/>
        </w:rPr>
        <w:t>saturated growth rate prediction w</w:t>
      </w:r>
      <w:r w:rsidR="00BF0A1F">
        <w:rPr>
          <w:sz w:val="20"/>
          <w:szCs w:val="18"/>
        </w:rPr>
        <w:t>as</w:t>
      </w:r>
      <w:r w:rsidRPr="00227180">
        <w:rPr>
          <w:sz w:val="20"/>
          <w:szCs w:val="18"/>
        </w:rPr>
        <w:t xml:space="preserve"> calculated </w:t>
      </w:r>
      <w:r w:rsidR="00227180" w:rsidRPr="00227180">
        <w:rPr>
          <w:sz w:val="20"/>
          <w:szCs w:val="18"/>
        </w:rPr>
        <w:t xml:space="preserve">based on </w:t>
      </w:r>
      <w:r w:rsidRPr="00227180">
        <w:rPr>
          <w:sz w:val="20"/>
          <w:szCs w:val="18"/>
        </w:rPr>
        <w:t>the following regression:</w:t>
      </w:r>
    </w:p>
    <w:p w14:paraId="7430354C" w14:textId="7A2D4D54" w:rsidR="00925F4B" w:rsidRPr="00A33413" w:rsidRDefault="00C51A7D" w:rsidP="00BF0A1F">
      <w:pPr>
        <w:jc w:val="both"/>
        <w:rPr>
          <w:ins w:id="1987" w:author="Honnalore Steissberg" w:date="2021-08-04T17:10:00Z"/>
        </w:rPr>
      </w:pPr>
      <m:oMathPara>
        <m:oMath>
          <m:sSub>
            <m:sSubPr>
              <m:ctrlPr>
                <w:ins w:id="1988" w:author="Honnalore Steissberg" w:date="2021-07-30T09:49:00Z">
                  <w:rPr>
                    <w:rFonts w:ascii="Cambria Math" w:hAnsi="Cambria Math"/>
                    <w:i/>
                  </w:rPr>
                </w:ins>
              </m:ctrlPr>
            </m:sSubPr>
            <m:e>
              <m:r>
                <w:rPr>
                  <w:rFonts w:ascii="Cambria Math"/>
                </w:rPr>
                <m:t>μ</m:t>
              </m:r>
            </m:e>
            <m:sub>
              <m:r>
                <w:rPr>
                  <w:rFonts w:ascii="Cambria Math"/>
                </w:rPr>
                <m:t>s</m:t>
              </m:r>
            </m:sub>
          </m:sSub>
          <m:r>
            <w:rPr>
              <w:rFonts w:ascii="Cambria Math"/>
            </w:rPr>
            <m:t>=</m:t>
          </m:r>
          <m:f>
            <m:fPr>
              <m:ctrlPr>
                <w:ins w:id="1989" w:author="Honnalore Steissberg" w:date="2021-07-30T09:49:00Z">
                  <w:rPr>
                    <w:rFonts w:ascii="Cambria Math" w:hAnsi="Cambria Math"/>
                    <w:i/>
                  </w:rPr>
                </w:ins>
              </m:ctrlPr>
            </m:fPr>
            <m:num>
              <m:r>
                <w:rPr>
                  <w:rFonts w:ascii="Cambria Math"/>
                </w:rPr>
                <m:t>1.95I</m:t>
              </m:r>
            </m:num>
            <m:den>
              <m:r>
                <w:rPr>
                  <w:rFonts w:ascii="Cambria Math"/>
                </w:rPr>
                <m:t>I+10.8</m:t>
              </m:r>
            </m:den>
          </m:f>
          <m:r>
            <w:rPr>
              <w:rFonts w:ascii="Cambria Math"/>
            </w:rPr>
            <m:t>-</m:t>
          </m:r>
          <m:r>
            <w:rPr>
              <w:rFonts w:ascii="Cambria Math"/>
            </w:rPr>
            <m:t>0.03</m:t>
          </m:r>
        </m:oMath>
      </m:oMathPara>
    </w:p>
    <w:p w14:paraId="36FC8587" w14:textId="77777777" w:rsidR="00A33413" w:rsidRPr="00B7030B" w:rsidRDefault="00A33413" w:rsidP="00BF0A1F">
      <w:pPr>
        <w:jc w:val="both"/>
      </w:pPr>
    </w:p>
    <w:p w14:paraId="7879A70E" w14:textId="612A6373" w:rsidR="00925F4B" w:rsidRPr="00227180" w:rsidRDefault="00925F4B" w:rsidP="00925F4B">
      <w:pPr>
        <w:jc w:val="both"/>
        <w:rPr>
          <w:sz w:val="20"/>
          <w:szCs w:val="18"/>
        </w:rPr>
      </w:pPr>
      <w:r w:rsidRPr="00227180">
        <w:rPr>
          <w:sz w:val="20"/>
          <w:szCs w:val="18"/>
        </w:rPr>
        <w:t xml:space="preserve">where </w:t>
      </w:r>
      <w:proofErr w:type="spellStart"/>
      <w:r w:rsidRPr="00227180">
        <w:rPr>
          <w:sz w:val="20"/>
          <w:szCs w:val="18"/>
        </w:rPr>
        <w:t>μ</w:t>
      </w:r>
      <w:r w:rsidRPr="00227180">
        <w:rPr>
          <w:sz w:val="20"/>
          <w:szCs w:val="18"/>
          <w:vertAlign w:val="subscript"/>
        </w:rPr>
        <w:t>s</w:t>
      </w:r>
      <w:proofErr w:type="spellEnd"/>
      <w:r w:rsidRPr="00227180">
        <w:rPr>
          <w:sz w:val="20"/>
          <w:szCs w:val="18"/>
        </w:rPr>
        <w:t xml:space="preserve"> and </w:t>
      </w:r>
      <w:r w:rsidRPr="000D506B">
        <w:rPr>
          <w:i/>
          <w:iCs/>
          <w:sz w:val="20"/>
          <w:szCs w:val="18"/>
          <w:rPrChange w:id="1990" w:author="Honnalore Steissberg" w:date="2021-08-04T17:05:00Z">
            <w:rPr>
              <w:sz w:val="20"/>
              <w:szCs w:val="18"/>
            </w:rPr>
          </w:rPrChange>
        </w:rPr>
        <w:t>I</w:t>
      </w:r>
      <w:r w:rsidRPr="00227180">
        <w:rPr>
          <w:sz w:val="20"/>
          <w:szCs w:val="18"/>
        </w:rPr>
        <w:t xml:space="preserve"> have the dimensions day</w:t>
      </w:r>
      <w:r w:rsidRPr="00227180">
        <w:rPr>
          <w:sz w:val="20"/>
          <w:szCs w:val="18"/>
          <w:vertAlign w:val="superscript"/>
        </w:rPr>
        <w:t>-1</w:t>
      </w:r>
      <w:ins w:id="1991" w:author="Honnalore Steissberg" w:date="2021-08-04T17:06:00Z">
        <w:r w:rsidR="000D506B">
          <w:rPr>
            <w:sz w:val="20"/>
            <w:szCs w:val="18"/>
            <w:vertAlign w:val="superscript"/>
          </w:rPr>
          <w:t xml:space="preserve"> </w:t>
        </w:r>
      </w:ins>
      <w:r w:rsidRPr="00227180">
        <w:rPr>
          <w:sz w:val="20"/>
          <w:szCs w:val="18"/>
        </w:rPr>
        <w:t>and moles quanta m</w:t>
      </w:r>
      <w:r w:rsidRPr="00227180">
        <w:rPr>
          <w:sz w:val="20"/>
          <w:szCs w:val="18"/>
          <w:vertAlign w:val="superscript"/>
        </w:rPr>
        <w:t>-2</w:t>
      </w:r>
      <w:r w:rsidRPr="00227180">
        <w:rPr>
          <w:sz w:val="20"/>
          <w:szCs w:val="18"/>
        </w:rPr>
        <w:t xml:space="preserve"> d</w:t>
      </w:r>
      <w:r w:rsidRPr="00227180">
        <w:rPr>
          <w:sz w:val="20"/>
          <w:szCs w:val="18"/>
          <w:vertAlign w:val="superscript"/>
        </w:rPr>
        <w:t>-1</w:t>
      </w:r>
      <w:r w:rsidR="00227180" w:rsidRPr="00227180">
        <w:rPr>
          <w:sz w:val="20"/>
          <w:szCs w:val="18"/>
        </w:rPr>
        <w:t xml:space="preserve">, respectively. </w:t>
      </w:r>
      <w:r w:rsidR="00227180" w:rsidRPr="00227180">
        <w:rPr>
          <w:sz w:val="20"/>
          <w:szCs w:val="18"/>
        </w:rPr>
        <w:fldChar w:fldCharType="begin"/>
      </w:r>
      <w:r w:rsidR="00227180" w:rsidRPr="00227180">
        <w:rPr>
          <w:sz w:val="20"/>
          <w:szCs w:val="18"/>
        </w:rPr>
        <w:instrText xml:space="preserve"> REF _Ref12950271 \h </w:instrText>
      </w:r>
      <w:r w:rsidR="00227180">
        <w:rPr>
          <w:sz w:val="20"/>
          <w:szCs w:val="18"/>
        </w:rPr>
        <w:instrText xml:space="preserve"> \* MERGEFORMAT </w:instrText>
      </w:r>
      <w:r w:rsidR="00227180" w:rsidRPr="00227180">
        <w:rPr>
          <w:sz w:val="20"/>
          <w:szCs w:val="18"/>
        </w:rPr>
      </w:r>
      <w:r w:rsidR="00227180" w:rsidRPr="00227180">
        <w:rPr>
          <w:sz w:val="20"/>
          <w:szCs w:val="18"/>
        </w:rPr>
        <w:fldChar w:fldCharType="separate"/>
      </w:r>
      <w:r w:rsidR="00795A65" w:rsidRPr="00795A65">
        <w:rPr>
          <w:sz w:val="20"/>
          <w:szCs w:val="18"/>
        </w:rPr>
        <w:t xml:space="preserve">Table </w:t>
      </w:r>
      <w:r w:rsidR="00795A65" w:rsidRPr="00795A65">
        <w:rPr>
          <w:noProof/>
          <w:sz w:val="20"/>
          <w:szCs w:val="18"/>
        </w:rPr>
        <w:t>20</w:t>
      </w:r>
      <w:r w:rsidR="00227180" w:rsidRPr="00227180">
        <w:rPr>
          <w:sz w:val="20"/>
          <w:szCs w:val="18"/>
        </w:rPr>
        <w:fldChar w:fldCharType="end"/>
      </w:r>
      <w:r w:rsidR="00227180" w:rsidRPr="00227180">
        <w:rPr>
          <w:sz w:val="20"/>
          <w:szCs w:val="18"/>
        </w:rPr>
        <w:t xml:space="preserve"> </w:t>
      </w:r>
      <w:r w:rsidRPr="00227180">
        <w:rPr>
          <w:sz w:val="20"/>
          <w:szCs w:val="18"/>
        </w:rPr>
        <w:t>shows the predicted growth rates.</w:t>
      </w:r>
    </w:p>
    <w:p w14:paraId="6E0ACD6D" w14:textId="77777777" w:rsidR="00925F4B" w:rsidRPr="00B7030B" w:rsidRDefault="00925F4B" w:rsidP="00925F4B">
      <w:pPr>
        <w:jc w:val="both"/>
      </w:pPr>
    </w:p>
    <w:p w14:paraId="34F793B5" w14:textId="77777777" w:rsidR="000D506B" w:rsidRDefault="00925F4B" w:rsidP="000D506B">
      <w:pPr>
        <w:pStyle w:val="Caption"/>
        <w:spacing w:after="0"/>
        <w:rPr>
          <w:ins w:id="1992" w:author="Honnalore Steissberg" w:date="2021-08-04T17:10:00Z"/>
          <w:snapToGrid w:val="0"/>
        </w:rPr>
      </w:pPr>
      <w:bookmarkStart w:id="1993" w:name="_Ref12950271"/>
      <w:bookmarkStart w:id="1994" w:name="_Toc37942966"/>
      <w:r w:rsidRPr="00B7030B">
        <w:t xml:space="preserve">Table </w:t>
      </w:r>
      <w:r w:rsidR="00F812F1">
        <w:fldChar w:fldCharType="begin"/>
      </w:r>
      <w:r w:rsidR="00F812F1">
        <w:instrText xml:space="preserve"> SEQ Table \* ARABIC </w:instrText>
      </w:r>
      <w:r w:rsidR="00F812F1">
        <w:fldChar w:fldCharType="separate"/>
      </w:r>
      <w:r w:rsidR="00795A65">
        <w:rPr>
          <w:noProof/>
        </w:rPr>
        <w:t>20</w:t>
      </w:r>
      <w:r w:rsidR="00F812F1">
        <w:rPr>
          <w:noProof/>
        </w:rPr>
        <w:fldChar w:fldCharType="end"/>
      </w:r>
      <w:bookmarkEnd w:id="1993"/>
      <w:r w:rsidRPr="00B7030B">
        <w:t xml:space="preserve">. Nutrient saturated maximum growth rates of the marine algae </w:t>
      </w:r>
      <w:r w:rsidRPr="00B7030B">
        <w:rPr>
          <w:snapToGrid w:val="0"/>
        </w:rPr>
        <w:t xml:space="preserve">Pavlova lutheri </w:t>
      </w:r>
    </w:p>
    <w:p w14:paraId="2F77CCDA" w14:textId="0594B530" w:rsidR="00925F4B" w:rsidRPr="00B7030B" w:rsidRDefault="00925F4B">
      <w:pPr>
        <w:pStyle w:val="Caption"/>
        <w:spacing w:after="0"/>
        <w:pPrChange w:id="1995" w:author="Honnalore Steissberg" w:date="2021-08-04T17:10:00Z">
          <w:pPr>
            <w:pStyle w:val="Caption"/>
            <w:keepNext/>
            <w:spacing w:after="120"/>
          </w:pPr>
        </w:pPrChange>
      </w:pPr>
      <w:r w:rsidRPr="00B7030B">
        <w:t>(</w:t>
      </w:r>
      <w:proofErr w:type="spellStart"/>
      <w:r w:rsidRPr="00B7030B">
        <w:t>Chalup</w:t>
      </w:r>
      <w:proofErr w:type="spellEnd"/>
      <w:r w:rsidRPr="00B7030B">
        <w:t xml:space="preserve"> and Laws, 1990).</w:t>
      </w:r>
      <w:bookmarkEnd w:id="1994"/>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718"/>
        <w:gridCol w:w="1440"/>
        <w:gridCol w:w="1137"/>
        <w:gridCol w:w="1743"/>
        <w:gridCol w:w="1800"/>
      </w:tblGrid>
      <w:tr w:rsidR="00925F4B" w:rsidRPr="00B7030B" w14:paraId="14012837" w14:textId="77777777" w:rsidTr="00F1247A">
        <w:trPr>
          <w:cantSplit/>
          <w:tblHeader/>
        </w:trPr>
        <w:tc>
          <w:tcPr>
            <w:tcW w:w="2718" w:type="dxa"/>
            <w:tcBorders>
              <w:top w:val="double" w:sz="4" w:space="0" w:color="auto"/>
              <w:bottom w:val="single" w:sz="4" w:space="0" w:color="auto"/>
            </w:tcBorders>
          </w:tcPr>
          <w:p w14:paraId="21FAA396"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Species</w:t>
            </w:r>
          </w:p>
        </w:tc>
        <w:tc>
          <w:tcPr>
            <w:tcW w:w="1440" w:type="dxa"/>
            <w:tcBorders>
              <w:top w:val="double" w:sz="4" w:space="0" w:color="auto"/>
              <w:bottom w:val="single" w:sz="4" w:space="0" w:color="auto"/>
            </w:tcBorders>
          </w:tcPr>
          <w:p w14:paraId="2762638C"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Group</w:t>
            </w:r>
          </w:p>
        </w:tc>
        <w:tc>
          <w:tcPr>
            <w:tcW w:w="1137" w:type="dxa"/>
            <w:tcBorders>
              <w:top w:val="double" w:sz="4" w:space="0" w:color="auto"/>
              <w:bottom w:val="single" w:sz="4" w:space="0" w:color="auto"/>
            </w:tcBorders>
          </w:tcPr>
          <w:p w14:paraId="0491B23A" w14:textId="77777777" w:rsidR="00925F4B" w:rsidRPr="00B7030B" w:rsidRDefault="00925F4B" w:rsidP="00925F4B">
            <w:pPr>
              <w:jc w:val="both"/>
              <w:rPr>
                <w:rFonts w:cs="Arial"/>
                <w:sz w:val="16"/>
                <w:szCs w:val="16"/>
              </w:rPr>
            </w:pPr>
            <w:r w:rsidRPr="00B7030B">
              <w:rPr>
                <w:rFonts w:cs="Arial"/>
                <w:sz w:val="16"/>
                <w:szCs w:val="16"/>
              </w:rPr>
              <w:t>Temperature</w:t>
            </w:r>
          </w:p>
          <w:p w14:paraId="646F0FAB"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(Celsius)</w:t>
            </w:r>
          </w:p>
        </w:tc>
        <w:tc>
          <w:tcPr>
            <w:tcW w:w="1743" w:type="dxa"/>
            <w:tcBorders>
              <w:top w:val="double" w:sz="4" w:space="0" w:color="auto"/>
              <w:bottom w:val="single" w:sz="4" w:space="0" w:color="auto"/>
            </w:tcBorders>
          </w:tcPr>
          <w:p w14:paraId="13B90098" w14:textId="77777777" w:rsidR="00925F4B" w:rsidRPr="00B7030B" w:rsidRDefault="00925F4B" w:rsidP="00925F4B">
            <w:pPr>
              <w:jc w:val="both"/>
              <w:rPr>
                <w:rFonts w:cs="Arial"/>
                <w:sz w:val="16"/>
                <w:szCs w:val="16"/>
              </w:rPr>
            </w:pPr>
            <w:r w:rsidRPr="00B7030B">
              <w:rPr>
                <w:rFonts w:cs="Arial"/>
                <w:sz w:val="16"/>
                <w:szCs w:val="16"/>
              </w:rPr>
              <w:t>Light Intensity</w:t>
            </w:r>
          </w:p>
          <w:p w14:paraId="3B588928" w14:textId="77777777" w:rsidR="00925F4B" w:rsidRPr="00B7030B" w:rsidRDefault="00925F4B" w:rsidP="00925F4B">
            <w:pPr>
              <w:jc w:val="both"/>
              <w:rPr>
                <w:rStyle w:val="EndnoteReference"/>
                <w:rFonts w:asciiTheme="minorHAnsi" w:hAnsiTheme="minorHAnsi" w:cs="Arial"/>
                <w:sz w:val="16"/>
                <w:szCs w:val="16"/>
              </w:rPr>
            </w:pPr>
            <w:commentRangeStart w:id="1996"/>
            <w:r w:rsidRPr="00B7030B">
              <w:rPr>
                <w:rFonts w:cs="Arial"/>
                <w:sz w:val="16"/>
                <w:szCs w:val="16"/>
              </w:rPr>
              <w:t>(</w:t>
            </w:r>
            <w:proofErr w:type="gramStart"/>
            <w:r w:rsidRPr="00B7030B">
              <w:rPr>
                <w:rFonts w:cs="Arial"/>
                <w:sz w:val="16"/>
                <w:szCs w:val="16"/>
              </w:rPr>
              <w:t>moles</w:t>
            </w:r>
            <w:proofErr w:type="gramEnd"/>
            <w:r w:rsidRPr="00B7030B">
              <w:rPr>
                <w:rFonts w:cs="Arial"/>
                <w:sz w:val="16"/>
                <w:szCs w:val="16"/>
              </w:rPr>
              <w:t xml:space="preserve"> quanta/m</w:t>
            </w:r>
            <w:r w:rsidRPr="00B7030B">
              <w:rPr>
                <w:rFonts w:cs="Arial"/>
                <w:sz w:val="16"/>
                <w:szCs w:val="16"/>
                <w:vertAlign w:val="superscript"/>
              </w:rPr>
              <w:t>2</w:t>
            </w:r>
            <w:r w:rsidR="00F1247A">
              <w:rPr>
                <w:rFonts w:cs="Arial"/>
                <w:sz w:val="16"/>
                <w:szCs w:val="16"/>
              </w:rPr>
              <w:t>/</w:t>
            </w:r>
            <w:r w:rsidRPr="00B7030B">
              <w:rPr>
                <w:rFonts w:cs="Arial"/>
                <w:sz w:val="16"/>
                <w:szCs w:val="16"/>
              </w:rPr>
              <w:t>day)</w:t>
            </w:r>
            <w:commentRangeEnd w:id="1996"/>
            <w:r w:rsidR="000D506B">
              <w:rPr>
                <w:rStyle w:val="CommentReference"/>
              </w:rPr>
              <w:commentReference w:id="1996"/>
            </w:r>
          </w:p>
        </w:tc>
        <w:tc>
          <w:tcPr>
            <w:tcW w:w="1800" w:type="dxa"/>
            <w:tcBorders>
              <w:top w:val="double" w:sz="4" w:space="0" w:color="auto"/>
              <w:bottom w:val="single" w:sz="4" w:space="0" w:color="auto"/>
            </w:tcBorders>
          </w:tcPr>
          <w:p w14:paraId="4E929760" w14:textId="77777777" w:rsidR="00925F4B" w:rsidRPr="00B7030B" w:rsidRDefault="00925F4B" w:rsidP="00925F4B">
            <w:pPr>
              <w:jc w:val="both"/>
              <w:rPr>
                <w:rFonts w:cs="Arial"/>
                <w:sz w:val="16"/>
                <w:szCs w:val="16"/>
              </w:rPr>
            </w:pPr>
            <w:r w:rsidRPr="00B7030B">
              <w:rPr>
                <w:rFonts w:cs="Arial"/>
                <w:sz w:val="16"/>
                <w:szCs w:val="16"/>
              </w:rPr>
              <w:t>Growth rate</w:t>
            </w:r>
          </w:p>
          <w:p w14:paraId="68C62187"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w:t>
            </w:r>
            <w:proofErr w:type="gramStart"/>
            <w:r w:rsidRPr="00B7030B">
              <w:rPr>
                <w:rFonts w:cs="Arial"/>
                <w:sz w:val="16"/>
                <w:szCs w:val="16"/>
              </w:rPr>
              <w:t>day</w:t>
            </w:r>
            <w:proofErr w:type="gramEnd"/>
            <w:r w:rsidRPr="00B7030B">
              <w:rPr>
                <w:rFonts w:cs="Arial"/>
                <w:sz w:val="16"/>
                <w:szCs w:val="16"/>
                <w:vertAlign w:val="superscript"/>
              </w:rPr>
              <w:t>-1</w:t>
            </w:r>
            <w:r w:rsidRPr="00B7030B">
              <w:rPr>
                <w:rFonts w:cs="Arial"/>
                <w:sz w:val="16"/>
                <w:szCs w:val="16"/>
              </w:rPr>
              <w:t>)</w:t>
            </w:r>
          </w:p>
        </w:tc>
      </w:tr>
      <w:tr w:rsidR="00925F4B" w:rsidRPr="00B7030B" w14:paraId="0393E947" w14:textId="77777777" w:rsidTr="00F1247A">
        <w:tc>
          <w:tcPr>
            <w:tcW w:w="2718" w:type="dxa"/>
            <w:tcBorders>
              <w:top w:val="nil"/>
            </w:tcBorders>
          </w:tcPr>
          <w:p w14:paraId="0B70763D" w14:textId="77777777" w:rsidR="00925F4B" w:rsidRPr="00B7030B" w:rsidRDefault="00925F4B" w:rsidP="00925F4B">
            <w:pPr>
              <w:jc w:val="both"/>
              <w:rPr>
                <w:rFonts w:cs="Arial"/>
                <w:i/>
                <w:sz w:val="16"/>
                <w:szCs w:val="16"/>
              </w:rPr>
            </w:pPr>
            <w:r w:rsidRPr="00B7030B">
              <w:rPr>
                <w:rFonts w:cs="Arial"/>
                <w:i/>
                <w:sz w:val="16"/>
                <w:szCs w:val="16"/>
              </w:rPr>
              <w:t>Pavlova lutheri</w:t>
            </w:r>
          </w:p>
        </w:tc>
        <w:tc>
          <w:tcPr>
            <w:tcW w:w="1440" w:type="dxa"/>
            <w:tcBorders>
              <w:top w:val="nil"/>
            </w:tcBorders>
          </w:tcPr>
          <w:p w14:paraId="7474B4BC" w14:textId="77777777" w:rsidR="00925F4B" w:rsidRPr="00B7030B" w:rsidRDefault="00925F4B" w:rsidP="00925F4B">
            <w:pPr>
              <w:jc w:val="both"/>
              <w:rPr>
                <w:rFonts w:cs="Arial"/>
                <w:sz w:val="16"/>
                <w:szCs w:val="16"/>
              </w:rPr>
            </w:pPr>
            <w:r w:rsidRPr="00B7030B">
              <w:rPr>
                <w:rFonts w:cs="Arial"/>
                <w:sz w:val="16"/>
                <w:szCs w:val="16"/>
              </w:rPr>
              <w:t>marine</w:t>
            </w:r>
          </w:p>
        </w:tc>
        <w:tc>
          <w:tcPr>
            <w:tcW w:w="1137" w:type="dxa"/>
            <w:tcBorders>
              <w:top w:val="nil"/>
            </w:tcBorders>
          </w:tcPr>
          <w:p w14:paraId="3C468170" w14:textId="77777777" w:rsidR="00925F4B" w:rsidRPr="00B7030B" w:rsidRDefault="00925F4B" w:rsidP="00925F4B">
            <w:pPr>
              <w:jc w:val="both"/>
              <w:rPr>
                <w:rFonts w:cs="Arial"/>
                <w:sz w:val="16"/>
                <w:szCs w:val="16"/>
              </w:rPr>
            </w:pPr>
            <w:r w:rsidRPr="00B7030B">
              <w:rPr>
                <w:rFonts w:cs="Arial"/>
                <w:sz w:val="16"/>
                <w:szCs w:val="16"/>
              </w:rPr>
              <w:t>22°</w:t>
            </w:r>
          </w:p>
        </w:tc>
        <w:tc>
          <w:tcPr>
            <w:tcW w:w="1743" w:type="dxa"/>
            <w:tcBorders>
              <w:top w:val="nil"/>
            </w:tcBorders>
          </w:tcPr>
          <w:p w14:paraId="77E08A50" w14:textId="77777777" w:rsidR="00925F4B" w:rsidRPr="00B7030B" w:rsidRDefault="00925F4B" w:rsidP="00925F4B">
            <w:pPr>
              <w:jc w:val="both"/>
              <w:rPr>
                <w:rFonts w:cs="Arial"/>
                <w:sz w:val="16"/>
                <w:szCs w:val="16"/>
              </w:rPr>
            </w:pPr>
            <w:r w:rsidRPr="00B7030B">
              <w:rPr>
                <w:rFonts w:cs="Arial"/>
                <w:sz w:val="16"/>
                <w:szCs w:val="16"/>
              </w:rPr>
              <w:t>5.44</w:t>
            </w:r>
          </w:p>
        </w:tc>
        <w:tc>
          <w:tcPr>
            <w:tcW w:w="1800" w:type="dxa"/>
            <w:tcBorders>
              <w:top w:val="nil"/>
            </w:tcBorders>
          </w:tcPr>
          <w:p w14:paraId="7C271D17" w14:textId="77777777" w:rsidR="00925F4B" w:rsidRPr="00B7030B" w:rsidRDefault="00925F4B" w:rsidP="00925F4B">
            <w:pPr>
              <w:jc w:val="both"/>
              <w:rPr>
                <w:rFonts w:cs="Arial"/>
                <w:sz w:val="16"/>
                <w:szCs w:val="16"/>
              </w:rPr>
            </w:pPr>
            <w:r w:rsidRPr="00B7030B">
              <w:rPr>
                <w:rFonts w:cs="Arial"/>
                <w:sz w:val="16"/>
                <w:szCs w:val="16"/>
              </w:rPr>
              <w:t>0.625</w:t>
            </w:r>
          </w:p>
        </w:tc>
      </w:tr>
      <w:tr w:rsidR="00925F4B" w:rsidRPr="00B7030B" w14:paraId="5F94E66D" w14:textId="77777777" w:rsidTr="00F1247A">
        <w:tc>
          <w:tcPr>
            <w:tcW w:w="2718" w:type="dxa"/>
            <w:tcBorders>
              <w:top w:val="nil"/>
            </w:tcBorders>
          </w:tcPr>
          <w:p w14:paraId="5C690E40" w14:textId="77777777" w:rsidR="00925F4B" w:rsidRPr="00B7030B" w:rsidRDefault="00925F4B" w:rsidP="00925F4B">
            <w:pPr>
              <w:jc w:val="both"/>
              <w:rPr>
                <w:rStyle w:val="EndnoteReference"/>
                <w:rFonts w:asciiTheme="minorHAnsi" w:hAnsiTheme="minorHAnsi" w:cs="Arial"/>
                <w:sz w:val="16"/>
                <w:szCs w:val="16"/>
              </w:rPr>
            </w:pPr>
            <w:r w:rsidRPr="00B7030B">
              <w:rPr>
                <w:rFonts w:cs="Arial"/>
                <w:i/>
                <w:sz w:val="16"/>
                <w:szCs w:val="16"/>
              </w:rPr>
              <w:t>Pavlova lutheri</w:t>
            </w:r>
          </w:p>
        </w:tc>
        <w:tc>
          <w:tcPr>
            <w:tcW w:w="1440" w:type="dxa"/>
            <w:tcBorders>
              <w:top w:val="nil"/>
            </w:tcBorders>
          </w:tcPr>
          <w:p w14:paraId="455495B3"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marine</w:t>
            </w:r>
          </w:p>
        </w:tc>
        <w:tc>
          <w:tcPr>
            <w:tcW w:w="1137" w:type="dxa"/>
            <w:tcBorders>
              <w:top w:val="nil"/>
            </w:tcBorders>
          </w:tcPr>
          <w:p w14:paraId="58FFD5CF"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22°</w:t>
            </w:r>
          </w:p>
        </w:tc>
        <w:tc>
          <w:tcPr>
            <w:tcW w:w="1743" w:type="dxa"/>
            <w:tcBorders>
              <w:top w:val="nil"/>
            </w:tcBorders>
          </w:tcPr>
          <w:p w14:paraId="69BA419C"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16.3</w:t>
            </w:r>
          </w:p>
        </w:tc>
        <w:tc>
          <w:tcPr>
            <w:tcW w:w="1800" w:type="dxa"/>
            <w:tcBorders>
              <w:top w:val="nil"/>
            </w:tcBorders>
          </w:tcPr>
          <w:p w14:paraId="2973EE97"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1.14</w:t>
            </w:r>
          </w:p>
        </w:tc>
      </w:tr>
    </w:tbl>
    <w:p w14:paraId="6E58E00D" w14:textId="7934753B" w:rsidR="00925F4B" w:rsidRPr="00227180" w:rsidRDefault="00925F4B" w:rsidP="00925F4B">
      <w:pPr>
        <w:jc w:val="both"/>
        <w:rPr>
          <w:sz w:val="20"/>
          <w:szCs w:val="18"/>
        </w:rPr>
      </w:pPr>
      <w:r w:rsidRPr="00227180">
        <w:rPr>
          <w:sz w:val="20"/>
          <w:szCs w:val="18"/>
        </w:rPr>
        <w:lastRenderedPageBreak/>
        <w:t>The maximum growth rate (</w:t>
      </w:r>
      <w:r w:rsidR="003B7E39" w:rsidRPr="00227180">
        <w:rPr>
          <w:sz w:val="20"/>
          <w:szCs w:val="18"/>
        </w:rPr>
        <w:fldChar w:fldCharType="begin"/>
      </w:r>
      <w:r w:rsidR="003B7E39" w:rsidRPr="00227180">
        <w:rPr>
          <w:sz w:val="20"/>
          <w:szCs w:val="18"/>
        </w:rPr>
        <w:instrText xml:space="preserve"> REF _Ref427628955 \h  \* MERGEFORMAT </w:instrText>
      </w:r>
      <w:r w:rsidR="003B7E39" w:rsidRPr="00227180">
        <w:rPr>
          <w:sz w:val="20"/>
          <w:szCs w:val="18"/>
        </w:rPr>
      </w:r>
      <w:r w:rsidR="003B7E39" w:rsidRPr="00227180">
        <w:rPr>
          <w:sz w:val="20"/>
          <w:szCs w:val="18"/>
        </w:rPr>
        <w:fldChar w:fldCharType="separate"/>
      </w:r>
      <w:r w:rsidR="00795A65" w:rsidRPr="00795A65">
        <w:rPr>
          <w:sz w:val="20"/>
          <w:szCs w:val="18"/>
        </w:rPr>
        <w:t xml:space="preserve">Table </w:t>
      </w:r>
      <w:r w:rsidR="00795A65" w:rsidRPr="00795A65">
        <w:rPr>
          <w:noProof/>
          <w:sz w:val="20"/>
          <w:szCs w:val="18"/>
        </w:rPr>
        <w:t>21</w:t>
      </w:r>
      <w:r w:rsidR="003B7E39" w:rsidRPr="00227180">
        <w:rPr>
          <w:sz w:val="20"/>
          <w:szCs w:val="18"/>
        </w:rPr>
        <w:fldChar w:fldCharType="end"/>
      </w:r>
      <w:r w:rsidRPr="00227180">
        <w:rPr>
          <w:sz w:val="20"/>
          <w:szCs w:val="18"/>
        </w:rPr>
        <w:t>) and silicon half-saturation constant (</w:t>
      </w:r>
      <w:r w:rsidR="003B7E39" w:rsidRPr="00227180">
        <w:rPr>
          <w:sz w:val="20"/>
          <w:szCs w:val="18"/>
        </w:rPr>
        <w:fldChar w:fldCharType="begin"/>
      </w:r>
      <w:r w:rsidR="003B7E39" w:rsidRPr="00227180">
        <w:rPr>
          <w:sz w:val="20"/>
          <w:szCs w:val="18"/>
        </w:rPr>
        <w:instrText xml:space="preserve"> REF _Ref427629160 \h  \* MERGEFORMAT </w:instrText>
      </w:r>
      <w:r w:rsidR="003B7E39" w:rsidRPr="00227180">
        <w:rPr>
          <w:sz w:val="20"/>
          <w:szCs w:val="18"/>
        </w:rPr>
      </w:r>
      <w:r w:rsidR="003B7E39" w:rsidRPr="00227180">
        <w:rPr>
          <w:sz w:val="20"/>
          <w:szCs w:val="18"/>
        </w:rPr>
        <w:fldChar w:fldCharType="separate"/>
      </w:r>
      <w:r w:rsidR="00795A65" w:rsidRPr="00795A65">
        <w:rPr>
          <w:sz w:val="20"/>
          <w:szCs w:val="18"/>
        </w:rPr>
        <w:t xml:space="preserve">Table </w:t>
      </w:r>
      <w:r w:rsidR="00795A65" w:rsidRPr="00795A65">
        <w:rPr>
          <w:noProof/>
          <w:sz w:val="20"/>
          <w:szCs w:val="18"/>
        </w:rPr>
        <w:t>22</w:t>
      </w:r>
      <w:r w:rsidR="003B7E39" w:rsidRPr="00227180">
        <w:rPr>
          <w:sz w:val="20"/>
          <w:szCs w:val="18"/>
        </w:rPr>
        <w:fldChar w:fldCharType="end"/>
      </w:r>
      <w:r w:rsidRPr="00227180">
        <w:rPr>
          <w:sz w:val="20"/>
          <w:szCs w:val="18"/>
        </w:rPr>
        <w:t xml:space="preserve">) of two clones of the marine diatom </w:t>
      </w:r>
      <w:proofErr w:type="spellStart"/>
      <w:r w:rsidRPr="00227180">
        <w:rPr>
          <w:sz w:val="20"/>
          <w:szCs w:val="18"/>
        </w:rPr>
        <w:t>Thalassiosira</w:t>
      </w:r>
      <w:proofErr w:type="spellEnd"/>
      <w:r w:rsidRPr="00227180">
        <w:rPr>
          <w:sz w:val="20"/>
          <w:szCs w:val="18"/>
        </w:rPr>
        <w:t xml:space="preserve"> </w:t>
      </w:r>
      <w:proofErr w:type="spellStart"/>
      <w:r w:rsidRPr="00227180">
        <w:rPr>
          <w:sz w:val="20"/>
          <w:szCs w:val="18"/>
        </w:rPr>
        <w:t>Pseudonana</w:t>
      </w:r>
      <w:proofErr w:type="spellEnd"/>
      <w:r w:rsidRPr="00227180">
        <w:rPr>
          <w:sz w:val="20"/>
          <w:szCs w:val="18"/>
        </w:rPr>
        <w:t xml:space="preserve"> were calculated by </w:t>
      </w:r>
      <w:proofErr w:type="spellStart"/>
      <w:r w:rsidRPr="00227180">
        <w:rPr>
          <w:sz w:val="20"/>
          <w:szCs w:val="18"/>
        </w:rPr>
        <w:t>Guillard</w:t>
      </w:r>
      <w:proofErr w:type="spellEnd"/>
      <w:r w:rsidRPr="00227180">
        <w:rPr>
          <w:sz w:val="20"/>
          <w:szCs w:val="18"/>
        </w:rPr>
        <w:t xml:space="preserve"> et</w:t>
      </w:r>
      <w:del w:id="1997" w:author="Honnalore Steissberg" w:date="2021-08-04T17:11:00Z">
        <w:r w:rsidRPr="00227180" w:rsidDel="00A33413">
          <w:rPr>
            <w:sz w:val="20"/>
            <w:szCs w:val="18"/>
          </w:rPr>
          <w:delText>.</w:delText>
        </w:r>
      </w:del>
      <w:r w:rsidRPr="00227180">
        <w:rPr>
          <w:sz w:val="20"/>
          <w:szCs w:val="18"/>
        </w:rPr>
        <w:t xml:space="preserve"> al. (1973).  One clone was from Saragossa Sea and the other was an estuarine clone from the Forge River, Moriches Bay, Long Island, New York.  Batch cultures were grown at 20° </w:t>
      </w:r>
      <w:del w:id="1998" w:author="Honnalore Steissberg" w:date="2021-08-04T17:11:00Z">
        <w:r w:rsidRPr="00227180" w:rsidDel="00A33413">
          <w:rPr>
            <w:sz w:val="20"/>
            <w:szCs w:val="18"/>
          </w:rPr>
          <w:delText>Celisius</w:delText>
        </w:r>
      </w:del>
      <w:ins w:id="1999" w:author="Honnalore Steissberg" w:date="2021-08-04T17:11:00Z">
        <w:r w:rsidR="00A33413" w:rsidRPr="00227180">
          <w:rPr>
            <w:sz w:val="20"/>
            <w:szCs w:val="18"/>
          </w:rPr>
          <w:t>Celsius</w:t>
        </w:r>
      </w:ins>
      <w:r w:rsidRPr="00227180">
        <w:rPr>
          <w:sz w:val="20"/>
          <w:szCs w:val="18"/>
        </w:rPr>
        <w:t xml:space="preserve"> and at 6500 lux.  Growth was followed by counting cells.</w:t>
      </w:r>
    </w:p>
    <w:p w14:paraId="6298479C" w14:textId="77777777" w:rsidR="00925F4B" w:rsidRPr="00B7030B" w:rsidRDefault="00925F4B" w:rsidP="00925F4B"/>
    <w:p w14:paraId="600DB145" w14:textId="62C4CE42" w:rsidR="00A33413" w:rsidRDefault="00925F4B" w:rsidP="00A33413">
      <w:pPr>
        <w:pStyle w:val="Caption"/>
        <w:spacing w:after="0"/>
        <w:rPr>
          <w:ins w:id="2000" w:author="Honnalore Steissberg" w:date="2021-08-04T17:11:00Z"/>
          <w:i/>
        </w:rPr>
      </w:pPr>
      <w:bookmarkStart w:id="2001" w:name="_Ref427628955"/>
      <w:bookmarkStart w:id="2002" w:name="_Toc37942967"/>
      <w:r w:rsidRPr="00B7030B">
        <w:t xml:space="preserve">Table </w:t>
      </w:r>
      <w:r w:rsidR="00F812F1">
        <w:fldChar w:fldCharType="begin"/>
      </w:r>
      <w:r w:rsidR="00F812F1">
        <w:instrText xml:space="preserve"> SEQ Table \* ARABIC </w:instrText>
      </w:r>
      <w:r w:rsidR="00F812F1">
        <w:fldChar w:fldCharType="separate"/>
      </w:r>
      <w:r w:rsidR="00795A65">
        <w:rPr>
          <w:noProof/>
        </w:rPr>
        <w:t>21</w:t>
      </w:r>
      <w:r w:rsidR="00F812F1">
        <w:rPr>
          <w:noProof/>
        </w:rPr>
        <w:fldChar w:fldCharType="end"/>
      </w:r>
      <w:bookmarkEnd w:id="2001"/>
      <w:r w:rsidRPr="00B7030B">
        <w:t xml:space="preserve">. Maximum growth rate of two clones of the marine diatom </w:t>
      </w:r>
      <w:r w:rsidRPr="00B7030B">
        <w:rPr>
          <w:i/>
        </w:rPr>
        <w:t>Thallassiosira</w:t>
      </w:r>
    </w:p>
    <w:p w14:paraId="0700134D" w14:textId="2C2356C7" w:rsidR="00925F4B" w:rsidRPr="00B7030B" w:rsidRDefault="00925F4B">
      <w:pPr>
        <w:pStyle w:val="Caption"/>
        <w:spacing w:after="0"/>
        <w:pPrChange w:id="2003" w:author="Honnalore Steissberg" w:date="2021-08-04T17:11:00Z">
          <w:pPr>
            <w:pStyle w:val="Caption"/>
            <w:keepNext/>
          </w:pPr>
        </w:pPrChange>
      </w:pPr>
      <w:proofErr w:type="spellStart"/>
      <w:r w:rsidRPr="00B7030B">
        <w:rPr>
          <w:i/>
        </w:rPr>
        <w:t>Pseudonana</w:t>
      </w:r>
      <w:proofErr w:type="spellEnd"/>
      <w:r w:rsidRPr="00B7030B">
        <w:t xml:space="preserve"> (</w:t>
      </w:r>
      <w:proofErr w:type="spellStart"/>
      <w:r w:rsidRPr="00B7030B">
        <w:t>Guillard</w:t>
      </w:r>
      <w:proofErr w:type="spellEnd"/>
      <w:r w:rsidRPr="00B7030B">
        <w:t xml:space="preserve"> et. al., 1973).</w:t>
      </w:r>
      <w:bookmarkEnd w:id="2002"/>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900"/>
        <w:gridCol w:w="1710"/>
        <w:gridCol w:w="1440"/>
        <w:gridCol w:w="900"/>
        <w:gridCol w:w="1170"/>
        <w:gridCol w:w="1260"/>
      </w:tblGrid>
      <w:tr w:rsidR="00925F4B" w:rsidRPr="00B7030B" w14:paraId="7EB8E302" w14:textId="77777777">
        <w:trPr>
          <w:cantSplit/>
          <w:tblHeader/>
        </w:trPr>
        <w:tc>
          <w:tcPr>
            <w:tcW w:w="1458" w:type="dxa"/>
            <w:tcBorders>
              <w:top w:val="double" w:sz="4" w:space="0" w:color="auto"/>
              <w:bottom w:val="single" w:sz="8" w:space="0" w:color="auto"/>
            </w:tcBorders>
          </w:tcPr>
          <w:p w14:paraId="28F12C78"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Species</w:t>
            </w:r>
          </w:p>
        </w:tc>
        <w:tc>
          <w:tcPr>
            <w:tcW w:w="900" w:type="dxa"/>
            <w:tcBorders>
              <w:top w:val="double" w:sz="4" w:space="0" w:color="auto"/>
              <w:bottom w:val="single" w:sz="8" w:space="0" w:color="auto"/>
            </w:tcBorders>
          </w:tcPr>
          <w:p w14:paraId="4743B39C"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Group</w:t>
            </w:r>
          </w:p>
          <w:p w14:paraId="0B4E5479" w14:textId="77777777" w:rsidR="00925F4B" w:rsidRPr="00B7030B" w:rsidRDefault="00925F4B" w:rsidP="00925F4B">
            <w:pPr>
              <w:pStyle w:val="tablebody"/>
              <w:rPr>
                <w:rFonts w:asciiTheme="minorHAnsi" w:hAnsiTheme="minorHAnsi"/>
                <w:spacing w:val="-3"/>
              </w:rPr>
            </w:pPr>
          </w:p>
        </w:tc>
        <w:tc>
          <w:tcPr>
            <w:tcW w:w="1710" w:type="dxa"/>
            <w:tcBorders>
              <w:top w:val="double" w:sz="4" w:space="0" w:color="auto"/>
              <w:bottom w:val="single" w:sz="8" w:space="0" w:color="auto"/>
            </w:tcBorders>
          </w:tcPr>
          <w:p w14:paraId="570B4F8B"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Source</w:t>
            </w:r>
          </w:p>
        </w:tc>
        <w:tc>
          <w:tcPr>
            <w:tcW w:w="1440" w:type="dxa"/>
            <w:tcBorders>
              <w:top w:val="double" w:sz="4" w:space="0" w:color="auto"/>
              <w:bottom w:val="single" w:sz="8" w:space="0" w:color="auto"/>
            </w:tcBorders>
          </w:tcPr>
          <w:p w14:paraId="67F75A11"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Temperature</w:t>
            </w:r>
          </w:p>
          <w:p w14:paraId="17471E7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(Celsius)</w:t>
            </w:r>
          </w:p>
        </w:tc>
        <w:tc>
          <w:tcPr>
            <w:tcW w:w="900" w:type="dxa"/>
            <w:tcBorders>
              <w:top w:val="double" w:sz="4" w:space="0" w:color="auto"/>
              <w:bottom w:val="single" w:sz="8" w:space="0" w:color="auto"/>
            </w:tcBorders>
          </w:tcPr>
          <w:p w14:paraId="1E685801"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Light Intensity</w:t>
            </w:r>
          </w:p>
          <w:p w14:paraId="2404EE9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(lux)</w:t>
            </w:r>
          </w:p>
        </w:tc>
        <w:tc>
          <w:tcPr>
            <w:tcW w:w="1170" w:type="dxa"/>
            <w:tcBorders>
              <w:top w:val="double" w:sz="4" w:space="0" w:color="auto"/>
              <w:bottom w:val="single" w:sz="8" w:space="0" w:color="auto"/>
            </w:tcBorders>
          </w:tcPr>
          <w:p w14:paraId="6C42C51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Growth rate</w:t>
            </w:r>
          </w:p>
          <w:p w14:paraId="5890DFB2"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(doublings/day)</w:t>
            </w:r>
          </w:p>
        </w:tc>
        <w:tc>
          <w:tcPr>
            <w:tcW w:w="1260" w:type="dxa"/>
            <w:tcBorders>
              <w:top w:val="double" w:sz="4" w:space="0" w:color="auto"/>
              <w:bottom w:val="single" w:sz="8" w:space="0" w:color="auto"/>
            </w:tcBorders>
          </w:tcPr>
          <w:p w14:paraId="48E29AB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Confidence</w:t>
            </w:r>
          </w:p>
          <w:p w14:paraId="38570DCA"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Interval, 95%</w:t>
            </w:r>
          </w:p>
        </w:tc>
      </w:tr>
      <w:tr w:rsidR="00925F4B" w:rsidRPr="00B7030B" w14:paraId="5742EBAB" w14:textId="77777777">
        <w:trPr>
          <w:cantSplit/>
        </w:trPr>
        <w:tc>
          <w:tcPr>
            <w:tcW w:w="1458" w:type="dxa"/>
            <w:tcBorders>
              <w:top w:val="nil"/>
            </w:tcBorders>
          </w:tcPr>
          <w:p w14:paraId="15E9C1C2" w14:textId="77777777" w:rsidR="00925F4B" w:rsidRPr="00B7030B" w:rsidRDefault="00925F4B" w:rsidP="00925F4B">
            <w:pPr>
              <w:pStyle w:val="tablebody"/>
              <w:rPr>
                <w:rFonts w:asciiTheme="minorHAnsi" w:hAnsiTheme="minorHAnsi"/>
                <w:i/>
                <w:spacing w:val="-3"/>
              </w:rPr>
            </w:pPr>
            <w:proofErr w:type="spellStart"/>
            <w:r w:rsidRPr="00B7030B">
              <w:rPr>
                <w:rFonts w:asciiTheme="minorHAnsi" w:hAnsiTheme="minorHAnsi"/>
                <w:i/>
                <w:spacing w:val="-3"/>
              </w:rPr>
              <w:t>Thalassiosira</w:t>
            </w:r>
            <w:proofErr w:type="spellEnd"/>
            <w:r w:rsidRPr="00B7030B">
              <w:rPr>
                <w:rFonts w:asciiTheme="minorHAnsi" w:hAnsiTheme="minorHAnsi"/>
                <w:i/>
                <w:spacing w:val="-3"/>
              </w:rPr>
              <w:t xml:space="preserve"> </w:t>
            </w:r>
            <w:proofErr w:type="spellStart"/>
            <w:r w:rsidRPr="00B7030B">
              <w:rPr>
                <w:rFonts w:asciiTheme="minorHAnsi" w:hAnsiTheme="minorHAnsi"/>
                <w:i/>
                <w:spacing w:val="-3"/>
              </w:rPr>
              <w:t>Pseudonana</w:t>
            </w:r>
            <w:proofErr w:type="spellEnd"/>
          </w:p>
        </w:tc>
        <w:tc>
          <w:tcPr>
            <w:tcW w:w="900" w:type="dxa"/>
            <w:tcBorders>
              <w:top w:val="nil"/>
            </w:tcBorders>
          </w:tcPr>
          <w:p w14:paraId="43BAF708"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Marine diatom</w:t>
            </w:r>
          </w:p>
        </w:tc>
        <w:tc>
          <w:tcPr>
            <w:tcW w:w="1710" w:type="dxa"/>
            <w:tcBorders>
              <w:top w:val="nil"/>
            </w:tcBorders>
          </w:tcPr>
          <w:p w14:paraId="76A3D9A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Moriches Bay, Long Island, NY</w:t>
            </w:r>
          </w:p>
        </w:tc>
        <w:tc>
          <w:tcPr>
            <w:tcW w:w="1440" w:type="dxa"/>
            <w:tcBorders>
              <w:top w:val="nil"/>
            </w:tcBorders>
          </w:tcPr>
          <w:p w14:paraId="06E1BD27"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w:t>
            </w:r>
          </w:p>
        </w:tc>
        <w:tc>
          <w:tcPr>
            <w:tcW w:w="900" w:type="dxa"/>
            <w:tcBorders>
              <w:top w:val="nil"/>
            </w:tcBorders>
          </w:tcPr>
          <w:p w14:paraId="1D2240C9"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6500</w:t>
            </w:r>
          </w:p>
        </w:tc>
        <w:tc>
          <w:tcPr>
            <w:tcW w:w="1170" w:type="dxa"/>
            <w:tcBorders>
              <w:top w:val="nil"/>
            </w:tcBorders>
          </w:tcPr>
          <w:p w14:paraId="461C1AAA"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3.64</w:t>
            </w:r>
          </w:p>
        </w:tc>
        <w:tc>
          <w:tcPr>
            <w:tcW w:w="1260" w:type="dxa"/>
            <w:tcBorders>
              <w:top w:val="nil"/>
            </w:tcBorders>
          </w:tcPr>
          <w:p w14:paraId="3F37B5B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2.9-4.4</w:t>
            </w:r>
          </w:p>
        </w:tc>
      </w:tr>
      <w:tr w:rsidR="00925F4B" w:rsidRPr="00B7030B" w14:paraId="3F9B2AF7" w14:textId="77777777">
        <w:trPr>
          <w:cantSplit/>
        </w:trPr>
        <w:tc>
          <w:tcPr>
            <w:tcW w:w="1458" w:type="dxa"/>
            <w:tcBorders>
              <w:top w:val="nil"/>
            </w:tcBorders>
          </w:tcPr>
          <w:p w14:paraId="3D57F62F" w14:textId="77777777" w:rsidR="00925F4B" w:rsidRPr="00B7030B" w:rsidRDefault="00925F4B" w:rsidP="00925F4B">
            <w:pPr>
              <w:pStyle w:val="tablebody"/>
              <w:rPr>
                <w:rFonts w:asciiTheme="minorHAnsi" w:hAnsiTheme="minorHAnsi"/>
                <w:i/>
                <w:spacing w:val="-3"/>
              </w:rPr>
            </w:pPr>
            <w:proofErr w:type="spellStart"/>
            <w:r w:rsidRPr="00B7030B">
              <w:rPr>
                <w:rFonts w:asciiTheme="minorHAnsi" w:hAnsiTheme="minorHAnsi"/>
                <w:i/>
                <w:spacing w:val="-3"/>
              </w:rPr>
              <w:t>Thalassiosira</w:t>
            </w:r>
            <w:proofErr w:type="spellEnd"/>
            <w:r w:rsidRPr="00B7030B">
              <w:rPr>
                <w:rFonts w:asciiTheme="minorHAnsi" w:hAnsiTheme="minorHAnsi"/>
                <w:i/>
                <w:spacing w:val="-3"/>
              </w:rPr>
              <w:t xml:space="preserve"> </w:t>
            </w:r>
            <w:proofErr w:type="spellStart"/>
            <w:r w:rsidRPr="00B7030B">
              <w:rPr>
                <w:rFonts w:asciiTheme="minorHAnsi" w:hAnsiTheme="minorHAnsi"/>
                <w:i/>
                <w:spacing w:val="-3"/>
              </w:rPr>
              <w:t>Pseudonana</w:t>
            </w:r>
            <w:proofErr w:type="spellEnd"/>
          </w:p>
        </w:tc>
        <w:tc>
          <w:tcPr>
            <w:tcW w:w="900" w:type="dxa"/>
            <w:tcBorders>
              <w:top w:val="nil"/>
            </w:tcBorders>
          </w:tcPr>
          <w:p w14:paraId="728C3499"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Marine diatom</w:t>
            </w:r>
          </w:p>
        </w:tc>
        <w:tc>
          <w:tcPr>
            <w:tcW w:w="1710" w:type="dxa"/>
            <w:tcBorders>
              <w:top w:val="nil"/>
            </w:tcBorders>
          </w:tcPr>
          <w:p w14:paraId="07CAD562"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Saragossa Sea</w:t>
            </w:r>
          </w:p>
        </w:tc>
        <w:tc>
          <w:tcPr>
            <w:tcW w:w="1440" w:type="dxa"/>
            <w:tcBorders>
              <w:top w:val="nil"/>
            </w:tcBorders>
          </w:tcPr>
          <w:p w14:paraId="0B68D790"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w:t>
            </w:r>
          </w:p>
        </w:tc>
        <w:tc>
          <w:tcPr>
            <w:tcW w:w="900" w:type="dxa"/>
            <w:tcBorders>
              <w:top w:val="nil"/>
            </w:tcBorders>
          </w:tcPr>
          <w:p w14:paraId="50226350"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6500</w:t>
            </w:r>
          </w:p>
        </w:tc>
        <w:tc>
          <w:tcPr>
            <w:tcW w:w="1170" w:type="dxa"/>
            <w:tcBorders>
              <w:top w:val="nil"/>
            </w:tcBorders>
          </w:tcPr>
          <w:p w14:paraId="5248D02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2.13</w:t>
            </w:r>
          </w:p>
        </w:tc>
        <w:tc>
          <w:tcPr>
            <w:tcW w:w="1260" w:type="dxa"/>
            <w:tcBorders>
              <w:top w:val="nil"/>
            </w:tcBorders>
          </w:tcPr>
          <w:p w14:paraId="4E6624B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2.0-2.3</w:t>
            </w:r>
          </w:p>
        </w:tc>
      </w:tr>
    </w:tbl>
    <w:p w14:paraId="3ECC1F32" w14:textId="77777777" w:rsidR="00925F4B" w:rsidRPr="00B7030B" w:rsidRDefault="00925F4B" w:rsidP="00925F4B"/>
    <w:p w14:paraId="37D5965C" w14:textId="71C39F92" w:rsidR="00925F4B" w:rsidRPr="00B7030B" w:rsidRDefault="00925F4B">
      <w:pPr>
        <w:pStyle w:val="Caption"/>
        <w:spacing w:after="0"/>
        <w:pPrChange w:id="2004" w:author="Honnalore Steissberg" w:date="2021-08-04T17:13:00Z">
          <w:pPr>
            <w:pStyle w:val="Caption"/>
            <w:keepNext/>
          </w:pPr>
        </w:pPrChange>
      </w:pPr>
      <w:bookmarkStart w:id="2005" w:name="_Ref427629160"/>
      <w:bookmarkStart w:id="2006" w:name="_Toc37942968"/>
      <w:r w:rsidRPr="00B7030B">
        <w:t xml:space="preserve">Table </w:t>
      </w:r>
      <w:r w:rsidR="00F812F1">
        <w:fldChar w:fldCharType="begin"/>
      </w:r>
      <w:r w:rsidR="00F812F1">
        <w:instrText xml:space="preserve"> SEQ Table \* ARABIC </w:instrText>
      </w:r>
      <w:r w:rsidR="00F812F1">
        <w:fldChar w:fldCharType="separate"/>
      </w:r>
      <w:r w:rsidR="00795A65">
        <w:rPr>
          <w:noProof/>
        </w:rPr>
        <w:t>22</w:t>
      </w:r>
      <w:r w:rsidR="00F812F1">
        <w:rPr>
          <w:noProof/>
        </w:rPr>
        <w:fldChar w:fldCharType="end"/>
      </w:r>
      <w:bookmarkEnd w:id="2005"/>
      <w:r w:rsidRPr="00B7030B">
        <w:t xml:space="preserve">. Silicon half-saturation constant of two clones of the marine diatom Thallassiosira </w:t>
      </w:r>
      <w:proofErr w:type="spellStart"/>
      <w:r w:rsidRPr="00B7030B">
        <w:t>Pseudonana</w:t>
      </w:r>
      <w:proofErr w:type="spellEnd"/>
      <w:r w:rsidRPr="00B7030B">
        <w:t xml:space="preserve"> (</w:t>
      </w:r>
      <w:proofErr w:type="spellStart"/>
      <w:r w:rsidRPr="00B7030B">
        <w:t>Guillard</w:t>
      </w:r>
      <w:proofErr w:type="spellEnd"/>
      <w:r w:rsidRPr="00B7030B">
        <w:t xml:space="preserve"> et</w:t>
      </w:r>
      <w:del w:id="2007" w:author="Honnalore Steissberg" w:date="2021-08-04T17:13:00Z">
        <w:r w:rsidRPr="00B7030B" w:rsidDel="00A33413">
          <w:delText>.</w:delText>
        </w:r>
      </w:del>
      <w:r w:rsidRPr="00B7030B">
        <w:t xml:space="preserve"> al., 1973).</w:t>
      </w:r>
      <w:bookmarkEnd w:id="2006"/>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900"/>
        <w:gridCol w:w="1710"/>
        <w:gridCol w:w="1440"/>
        <w:gridCol w:w="900"/>
        <w:gridCol w:w="1170"/>
        <w:gridCol w:w="1260"/>
      </w:tblGrid>
      <w:tr w:rsidR="00925F4B" w:rsidRPr="00B7030B" w14:paraId="780918B2" w14:textId="77777777">
        <w:trPr>
          <w:cantSplit/>
          <w:tblHeader/>
        </w:trPr>
        <w:tc>
          <w:tcPr>
            <w:tcW w:w="1458" w:type="dxa"/>
            <w:tcBorders>
              <w:top w:val="double" w:sz="4" w:space="0" w:color="auto"/>
              <w:bottom w:val="single" w:sz="8" w:space="0" w:color="auto"/>
            </w:tcBorders>
          </w:tcPr>
          <w:p w14:paraId="17F60F0E"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Species</w:t>
            </w:r>
          </w:p>
        </w:tc>
        <w:tc>
          <w:tcPr>
            <w:tcW w:w="900" w:type="dxa"/>
            <w:tcBorders>
              <w:top w:val="double" w:sz="4" w:space="0" w:color="auto"/>
              <w:bottom w:val="single" w:sz="8" w:space="0" w:color="auto"/>
            </w:tcBorders>
          </w:tcPr>
          <w:p w14:paraId="55AC5870"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Group</w:t>
            </w:r>
          </w:p>
          <w:p w14:paraId="4FC99E0C" w14:textId="77777777" w:rsidR="00925F4B" w:rsidRPr="00B7030B" w:rsidRDefault="00925F4B" w:rsidP="00925F4B">
            <w:pPr>
              <w:pStyle w:val="tablebody"/>
              <w:rPr>
                <w:rFonts w:asciiTheme="minorHAnsi" w:hAnsiTheme="minorHAnsi"/>
                <w:spacing w:val="-3"/>
              </w:rPr>
            </w:pPr>
          </w:p>
        </w:tc>
        <w:tc>
          <w:tcPr>
            <w:tcW w:w="1710" w:type="dxa"/>
            <w:tcBorders>
              <w:top w:val="double" w:sz="4" w:space="0" w:color="auto"/>
              <w:bottom w:val="single" w:sz="8" w:space="0" w:color="auto"/>
            </w:tcBorders>
          </w:tcPr>
          <w:p w14:paraId="04C118A4"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Source</w:t>
            </w:r>
          </w:p>
        </w:tc>
        <w:tc>
          <w:tcPr>
            <w:tcW w:w="1440" w:type="dxa"/>
            <w:tcBorders>
              <w:top w:val="double" w:sz="4" w:space="0" w:color="auto"/>
              <w:bottom w:val="single" w:sz="8" w:space="0" w:color="auto"/>
            </w:tcBorders>
          </w:tcPr>
          <w:p w14:paraId="7EDAFCBA"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Temperature</w:t>
            </w:r>
          </w:p>
          <w:p w14:paraId="321E71C5"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(Celsius)</w:t>
            </w:r>
          </w:p>
        </w:tc>
        <w:tc>
          <w:tcPr>
            <w:tcW w:w="900" w:type="dxa"/>
            <w:tcBorders>
              <w:top w:val="double" w:sz="4" w:space="0" w:color="auto"/>
              <w:bottom w:val="single" w:sz="8" w:space="0" w:color="auto"/>
            </w:tcBorders>
          </w:tcPr>
          <w:p w14:paraId="54FF5254"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Light Intensity</w:t>
            </w:r>
          </w:p>
          <w:p w14:paraId="62065075"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w:t>
            </w:r>
            <w:r w:rsidRPr="00B7030B">
              <w:rPr>
                <w:rFonts w:asciiTheme="minorHAnsi" w:hAnsiTheme="minorHAnsi"/>
                <w:snapToGrid w:val="0"/>
                <w:spacing w:val="-3"/>
              </w:rPr>
              <w:t>lux)</w:t>
            </w:r>
          </w:p>
        </w:tc>
        <w:tc>
          <w:tcPr>
            <w:tcW w:w="1170" w:type="dxa"/>
            <w:tcBorders>
              <w:top w:val="double" w:sz="4" w:space="0" w:color="auto"/>
              <w:bottom w:val="single" w:sz="8" w:space="0" w:color="auto"/>
            </w:tcBorders>
          </w:tcPr>
          <w:p w14:paraId="27498095"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 xml:space="preserve">Half-Saturation </w:t>
            </w:r>
          </w:p>
          <w:p w14:paraId="49D69312"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Constant</w:t>
            </w:r>
          </w:p>
          <w:p w14:paraId="47D4E332"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w:t>
            </w:r>
            <w:proofErr w:type="spellStart"/>
            <w:r w:rsidRPr="00B7030B">
              <w:rPr>
                <w:rFonts w:asciiTheme="minorHAnsi" w:hAnsiTheme="minorHAnsi"/>
                <w:spacing w:val="-3"/>
              </w:rPr>
              <w:t>μM</w:t>
            </w:r>
            <w:proofErr w:type="spellEnd"/>
            <w:r w:rsidRPr="00B7030B">
              <w:rPr>
                <w:rFonts w:asciiTheme="minorHAnsi" w:hAnsiTheme="minorHAnsi"/>
                <w:spacing w:val="-3"/>
              </w:rPr>
              <w:t>)</w:t>
            </w:r>
          </w:p>
        </w:tc>
        <w:tc>
          <w:tcPr>
            <w:tcW w:w="1260" w:type="dxa"/>
            <w:tcBorders>
              <w:top w:val="double" w:sz="4" w:space="0" w:color="auto"/>
              <w:bottom w:val="single" w:sz="8" w:space="0" w:color="auto"/>
            </w:tcBorders>
          </w:tcPr>
          <w:p w14:paraId="4D1CBDD8"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Confidence</w:t>
            </w:r>
          </w:p>
          <w:p w14:paraId="62ABE8A6"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Interval, 95%</w:t>
            </w:r>
          </w:p>
        </w:tc>
      </w:tr>
      <w:tr w:rsidR="00925F4B" w:rsidRPr="00B7030B" w14:paraId="5FB046FE" w14:textId="77777777">
        <w:trPr>
          <w:cantSplit/>
        </w:trPr>
        <w:tc>
          <w:tcPr>
            <w:tcW w:w="1458" w:type="dxa"/>
            <w:tcBorders>
              <w:top w:val="nil"/>
            </w:tcBorders>
          </w:tcPr>
          <w:p w14:paraId="10055030" w14:textId="77777777" w:rsidR="00925F4B" w:rsidRPr="00B7030B" w:rsidRDefault="00925F4B" w:rsidP="00925F4B">
            <w:pPr>
              <w:pStyle w:val="tablebody"/>
              <w:rPr>
                <w:rFonts w:asciiTheme="minorHAnsi" w:hAnsiTheme="minorHAnsi"/>
                <w:i/>
                <w:spacing w:val="-3"/>
              </w:rPr>
            </w:pPr>
            <w:proofErr w:type="spellStart"/>
            <w:r w:rsidRPr="00B7030B">
              <w:rPr>
                <w:rFonts w:asciiTheme="minorHAnsi" w:hAnsiTheme="minorHAnsi"/>
                <w:i/>
                <w:spacing w:val="-3"/>
              </w:rPr>
              <w:t>Thalassiosira</w:t>
            </w:r>
            <w:proofErr w:type="spellEnd"/>
            <w:r w:rsidRPr="00B7030B">
              <w:rPr>
                <w:rFonts w:asciiTheme="minorHAnsi" w:hAnsiTheme="minorHAnsi"/>
                <w:i/>
                <w:spacing w:val="-3"/>
              </w:rPr>
              <w:t xml:space="preserve"> </w:t>
            </w:r>
            <w:proofErr w:type="spellStart"/>
            <w:r w:rsidRPr="00B7030B">
              <w:rPr>
                <w:rFonts w:asciiTheme="minorHAnsi" w:hAnsiTheme="minorHAnsi"/>
                <w:i/>
                <w:spacing w:val="-3"/>
              </w:rPr>
              <w:t>Pseudonana</w:t>
            </w:r>
            <w:proofErr w:type="spellEnd"/>
          </w:p>
        </w:tc>
        <w:tc>
          <w:tcPr>
            <w:tcW w:w="900" w:type="dxa"/>
            <w:tcBorders>
              <w:top w:val="nil"/>
            </w:tcBorders>
          </w:tcPr>
          <w:p w14:paraId="36E20E17"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Marine diatom</w:t>
            </w:r>
          </w:p>
        </w:tc>
        <w:tc>
          <w:tcPr>
            <w:tcW w:w="1710" w:type="dxa"/>
            <w:tcBorders>
              <w:top w:val="nil"/>
            </w:tcBorders>
          </w:tcPr>
          <w:p w14:paraId="19435B3B"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Moriches Bay, Long Island, NY</w:t>
            </w:r>
          </w:p>
        </w:tc>
        <w:tc>
          <w:tcPr>
            <w:tcW w:w="1440" w:type="dxa"/>
            <w:tcBorders>
              <w:top w:val="nil"/>
            </w:tcBorders>
          </w:tcPr>
          <w:p w14:paraId="480F95D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w:t>
            </w:r>
          </w:p>
        </w:tc>
        <w:tc>
          <w:tcPr>
            <w:tcW w:w="900" w:type="dxa"/>
            <w:tcBorders>
              <w:top w:val="nil"/>
            </w:tcBorders>
          </w:tcPr>
          <w:p w14:paraId="18F5184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6500</w:t>
            </w:r>
          </w:p>
        </w:tc>
        <w:tc>
          <w:tcPr>
            <w:tcW w:w="1170" w:type="dxa"/>
            <w:tcBorders>
              <w:top w:val="nil"/>
            </w:tcBorders>
          </w:tcPr>
          <w:p w14:paraId="0DB213B9"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0.98</w:t>
            </w:r>
          </w:p>
        </w:tc>
        <w:tc>
          <w:tcPr>
            <w:tcW w:w="1260" w:type="dxa"/>
            <w:tcBorders>
              <w:top w:val="nil"/>
            </w:tcBorders>
          </w:tcPr>
          <w:p w14:paraId="03AB5A35"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0.28-1.95</w:t>
            </w:r>
          </w:p>
        </w:tc>
      </w:tr>
      <w:tr w:rsidR="00925F4B" w:rsidRPr="00B7030B" w14:paraId="34F0765B" w14:textId="77777777">
        <w:trPr>
          <w:cantSplit/>
        </w:trPr>
        <w:tc>
          <w:tcPr>
            <w:tcW w:w="1458" w:type="dxa"/>
            <w:tcBorders>
              <w:top w:val="nil"/>
            </w:tcBorders>
          </w:tcPr>
          <w:p w14:paraId="08A070C4" w14:textId="77777777" w:rsidR="00925F4B" w:rsidRPr="00B7030B" w:rsidRDefault="00925F4B" w:rsidP="00925F4B">
            <w:pPr>
              <w:pStyle w:val="tablebody"/>
              <w:rPr>
                <w:rFonts w:asciiTheme="minorHAnsi" w:hAnsiTheme="minorHAnsi"/>
                <w:i/>
                <w:spacing w:val="-3"/>
              </w:rPr>
            </w:pPr>
            <w:proofErr w:type="spellStart"/>
            <w:r w:rsidRPr="00B7030B">
              <w:rPr>
                <w:rFonts w:asciiTheme="minorHAnsi" w:hAnsiTheme="minorHAnsi"/>
                <w:i/>
                <w:spacing w:val="-3"/>
              </w:rPr>
              <w:t>Thalassiosira</w:t>
            </w:r>
            <w:proofErr w:type="spellEnd"/>
            <w:r w:rsidRPr="00B7030B">
              <w:rPr>
                <w:rFonts w:asciiTheme="minorHAnsi" w:hAnsiTheme="minorHAnsi"/>
                <w:i/>
                <w:spacing w:val="-3"/>
              </w:rPr>
              <w:t xml:space="preserve"> </w:t>
            </w:r>
            <w:proofErr w:type="spellStart"/>
            <w:r w:rsidRPr="00B7030B">
              <w:rPr>
                <w:rFonts w:asciiTheme="minorHAnsi" w:hAnsiTheme="minorHAnsi"/>
                <w:i/>
                <w:spacing w:val="-3"/>
              </w:rPr>
              <w:t>Pseudonana</w:t>
            </w:r>
            <w:proofErr w:type="spellEnd"/>
          </w:p>
        </w:tc>
        <w:tc>
          <w:tcPr>
            <w:tcW w:w="900" w:type="dxa"/>
            <w:tcBorders>
              <w:top w:val="nil"/>
            </w:tcBorders>
          </w:tcPr>
          <w:p w14:paraId="0E12D7AA"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Marine diatom</w:t>
            </w:r>
          </w:p>
        </w:tc>
        <w:tc>
          <w:tcPr>
            <w:tcW w:w="1710" w:type="dxa"/>
            <w:tcBorders>
              <w:top w:val="nil"/>
            </w:tcBorders>
          </w:tcPr>
          <w:p w14:paraId="03E83AA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Saragossa Sea</w:t>
            </w:r>
          </w:p>
        </w:tc>
        <w:tc>
          <w:tcPr>
            <w:tcW w:w="1440" w:type="dxa"/>
            <w:tcBorders>
              <w:top w:val="nil"/>
            </w:tcBorders>
          </w:tcPr>
          <w:p w14:paraId="7F1FAEE0"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w:t>
            </w:r>
          </w:p>
        </w:tc>
        <w:tc>
          <w:tcPr>
            <w:tcW w:w="900" w:type="dxa"/>
            <w:tcBorders>
              <w:top w:val="nil"/>
            </w:tcBorders>
          </w:tcPr>
          <w:p w14:paraId="7D84B1C5"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6500</w:t>
            </w:r>
          </w:p>
        </w:tc>
        <w:tc>
          <w:tcPr>
            <w:tcW w:w="1170" w:type="dxa"/>
            <w:tcBorders>
              <w:top w:val="nil"/>
            </w:tcBorders>
          </w:tcPr>
          <w:p w14:paraId="66A4D012"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0.19</w:t>
            </w:r>
          </w:p>
        </w:tc>
        <w:tc>
          <w:tcPr>
            <w:tcW w:w="1260" w:type="dxa"/>
            <w:tcBorders>
              <w:top w:val="nil"/>
            </w:tcBorders>
          </w:tcPr>
          <w:p w14:paraId="5BCF25F8"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0.09-0.29</w:t>
            </w:r>
          </w:p>
        </w:tc>
      </w:tr>
    </w:tbl>
    <w:p w14:paraId="07F9640B" w14:textId="77777777" w:rsidR="00925F4B" w:rsidRPr="00B7030B" w:rsidRDefault="00925F4B" w:rsidP="00925F4B"/>
    <w:p w14:paraId="057FAB74" w14:textId="054C8914" w:rsidR="00925F4B" w:rsidRPr="00227180" w:rsidRDefault="00925F4B" w:rsidP="00925F4B">
      <w:pPr>
        <w:rPr>
          <w:sz w:val="20"/>
          <w:szCs w:val="18"/>
        </w:rPr>
      </w:pPr>
      <w:r w:rsidRPr="00227180">
        <w:rPr>
          <w:sz w:val="20"/>
          <w:szCs w:val="18"/>
        </w:rPr>
        <w:t xml:space="preserve">Diatoms are not the only alga </w:t>
      </w:r>
      <w:del w:id="2008" w:author="Honnalore Steissberg" w:date="2021-08-04T17:14:00Z">
        <w:r w:rsidRPr="00227180" w:rsidDel="00DA2A92">
          <w:rPr>
            <w:sz w:val="20"/>
            <w:szCs w:val="18"/>
          </w:rPr>
          <w:delText xml:space="preserve">which </w:delText>
        </w:r>
      </w:del>
      <w:ins w:id="2009" w:author="Honnalore Steissberg" w:date="2021-08-04T17:14:00Z">
        <w:r w:rsidR="00DA2A92">
          <w:rPr>
            <w:sz w:val="20"/>
            <w:szCs w:val="18"/>
          </w:rPr>
          <w:t>that</w:t>
        </w:r>
        <w:r w:rsidR="00DA2A92" w:rsidRPr="00227180">
          <w:rPr>
            <w:sz w:val="20"/>
            <w:szCs w:val="18"/>
          </w:rPr>
          <w:t xml:space="preserve"> </w:t>
        </w:r>
      </w:ins>
      <w:r w:rsidRPr="00227180">
        <w:rPr>
          <w:sz w:val="20"/>
          <w:szCs w:val="18"/>
        </w:rPr>
        <w:t xml:space="preserve">require silicon. </w:t>
      </w:r>
      <w:bookmarkStart w:id="2010" w:name="_Hlk12950541"/>
      <w:proofErr w:type="spellStart"/>
      <w:r w:rsidRPr="00227180">
        <w:rPr>
          <w:sz w:val="20"/>
          <w:szCs w:val="18"/>
        </w:rPr>
        <w:t>Klaveness</w:t>
      </w:r>
      <w:proofErr w:type="spellEnd"/>
      <w:r w:rsidRPr="00227180">
        <w:rPr>
          <w:sz w:val="20"/>
          <w:szCs w:val="18"/>
        </w:rPr>
        <w:t xml:space="preserve"> and </w:t>
      </w:r>
      <w:proofErr w:type="spellStart"/>
      <w:r w:rsidRPr="00227180">
        <w:rPr>
          <w:sz w:val="20"/>
          <w:szCs w:val="18"/>
        </w:rPr>
        <w:t>Guillard</w:t>
      </w:r>
      <w:proofErr w:type="spellEnd"/>
      <w:r w:rsidRPr="00227180">
        <w:rPr>
          <w:sz w:val="20"/>
          <w:szCs w:val="18"/>
        </w:rPr>
        <w:t xml:space="preserve"> (1975) determined the maximum growth rate (</w:t>
      </w:r>
      <w:r w:rsidR="003B7E39" w:rsidRPr="00227180">
        <w:rPr>
          <w:sz w:val="20"/>
          <w:szCs w:val="18"/>
        </w:rPr>
        <w:fldChar w:fldCharType="begin"/>
      </w:r>
      <w:r w:rsidR="003B7E39" w:rsidRPr="00227180">
        <w:rPr>
          <w:sz w:val="20"/>
          <w:szCs w:val="18"/>
        </w:rPr>
        <w:instrText xml:space="preserve"> REF _Ref427634149 \h  \* MERGEFORMAT </w:instrText>
      </w:r>
      <w:r w:rsidR="003B7E39" w:rsidRPr="00227180">
        <w:rPr>
          <w:sz w:val="20"/>
          <w:szCs w:val="18"/>
        </w:rPr>
      </w:r>
      <w:r w:rsidR="003B7E39" w:rsidRPr="00227180">
        <w:rPr>
          <w:sz w:val="20"/>
          <w:szCs w:val="18"/>
        </w:rPr>
        <w:fldChar w:fldCharType="separate"/>
      </w:r>
      <w:r w:rsidR="00795A65" w:rsidRPr="00795A65">
        <w:rPr>
          <w:sz w:val="20"/>
          <w:szCs w:val="18"/>
        </w:rPr>
        <w:t xml:space="preserve">Table </w:t>
      </w:r>
      <w:r w:rsidR="00795A65" w:rsidRPr="00795A65">
        <w:rPr>
          <w:noProof/>
          <w:sz w:val="20"/>
          <w:szCs w:val="18"/>
        </w:rPr>
        <w:t>23</w:t>
      </w:r>
      <w:r w:rsidR="003B7E39" w:rsidRPr="00227180">
        <w:rPr>
          <w:sz w:val="20"/>
          <w:szCs w:val="18"/>
        </w:rPr>
        <w:fldChar w:fldCharType="end"/>
      </w:r>
      <w:r w:rsidRPr="00227180">
        <w:rPr>
          <w:sz w:val="20"/>
          <w:szCs w:val="18"/>
        </w:rPr>
        <w:t>) and silicon half-saturation coefficient (</w:t>
      </w:r>
      <w:r w:rsidR="003B7E39" w:rsidRPr="00227180">
        <w:rPr>
          <w:sz w:val="20"/>
          <w:szCs w:val="18"/>
        </w:rPr>
        <w:fldChar w:fldCharType="begin"/>
      </w:r>
      <w:r w:rsidR="003B7E39" w:rsidRPr="00227180">
        <w:rPr>
          <w:sz w:val="20"/>
          <w:szCs w:val="18"/>
        </w:rPr>
        <w:instrText xml:space="preserve"> REF _Ref427634359 \h  \* MERGEFORMAT </w:instrText>
      </w:r>
      <w:r w:rsidR="003B7E39" w:rsidRPr="00227180">
        <w:rPr>
          <w:sz w:val="20"/>
          <w:szCs w:val="18"/>
        </w:rPr>
      </w:r>
      <w:r w:rsidR="003B7E39" w:rsidRPr="00227180">
        <w:rPr>
          <w:sz w:val="20"/>
          <w:szCs w:val="18"/>
        </w:rPr>
        <w:fldChar w:fldCharType="separate"/>
      </w:r>
      <w:r w:rsidR="00795A65" w:rsidRPr="00795A65">
        <w:rPr>
          <w:sz w:val="20"/>
          <w:szCs w:val="18"/>
        </w:rPr>
        <w:t xml:space="preserve">Table </w:t>
      </w:r>
      <w:r w:rsidR="00795A65" w:rsidRPr="00795A65">
        <w:rPr>
          <w:noProof/>
          <w:sz w:val="20"/>
          <w:szCs w:val="18"/>
        </w:rPr>
        <w:t>24</w:t>
      </w:r>
      <w:r w:rsidR="003B7E39" w:rsidRPr="00227180">
        <w:rPr>
          <w:sz w:val="20"/>
          <w:szCs w:val="18"/>
        </w:rPr>
        <w:fldChar w:fldCharType="end"/>
      </w:r>
      <w:r w:rsidRPr="00227180">
        <w:rPr>
          <w:sz w:val="20"/>
          <w:szCs w:val="18"/>
        </w:rPr>
        <w:t>) for the golden-brown (</w:t>
      </w:r>
      <w:proofErr w:type="spellStart"/>
      <w:r w:rsidRPr="00227180">
        <w:rPr>
          <w:sz w:val="20"/>
          <w:szCs w:val="18"/>
        </w:rPr>
        <w:t>Chrysophyceae</w:t>
      </w:r>
      <w:proofErr w:type="spellEnd"/>
      <w:r w:rsidRPr="00227180">
        <w:rPr>
          <w:sz w:val="20"/>
          <w:szCs w:val="18"/>
        </w:rPr>
        <w:t xml:space="preserve">) algae </w:t>
      </w:r>
      <w:proofErr w:type="spellStart"/>
      <w:r w:rsidRPr="00227180">
        <w:rPr>
          <w:sz w:val="20"/>
          <w:szCs w:val="18"/>
        </w:rPr>
        <w:t>Synura</w:t>
      </w:r>
      <w:proofErr w:type="spellEnd"/>
      <w:r w:rsidRPr="00227180">
        <w:rPr>
          <w:sz w:val="20"/>
          <w:szCs w:val="18"/>
        </w:rPr>
        <w:t xml:space="preserve"> </w:t>
      </w:r>
      <w:proofErr w:type="spellStart"/>
      <w:r w:rsidRPr="00227180">
        <w:rPr>
          <w:sz w:val="20"/>
          <w:szCs w:val="18"/>
        </w:rPr>
        <w:t>Petersenii</w:t>
      </w:r>
      <w:proofErr w:type="spellEnd"/>
      <w:r w:rsidRPr="00227180">
        <w:rPr>
          <w:sz w:val="20"/>
          <w:szCs w:val="18"/>
        </w:rPr>
        <w:t>.</w:t>
      </w:r>
      <w:r w:rsidR="00227180">
        <w:rPr>
          <w:sz w:val="20"/>
          <w:szCs w:val="18"/>
        </w:rPr>
        <w:t xml:space="preserve"> </w:t>
      </w:r>
      <w:bookmarkEnd w:id="2010"/>
      <w:r w:rsidR="00586233" w:rsidRPr="00227180">
        <w:rPr>
          <w:sz w:val="20"/>
          <w:szCs w:val="18"/>
        </w:rPr>
        <w:t xml:space="preserve">Golden brown algae are </w:t>
      </w:r>
      <w:r w:rsidRPr="00227180">
        <w:rPr>
          <w:sz w:val="20"/>
          <w:szCs w:val="18"/>
        </w:rPr>
        <w:t>insignificant in the plankton of the sea</w:t>
      </w:r>
      <w:ins w:id="2011" w:author="Honnalore Steissberg" w:date="2021-08-04T17:15:00Z">
        <w:r w:rsidR="00DA2A92">
          <w:rPr>
            <w:sz w:val="20"/>
            <w:szCs w:val="18"/>
          </w:rPr>
          <w:t>,</w:t>
        </w:r>
      </w:ins>
      <w:r w:rsidRPr="00227180">
        <w:rPr>
          <w:sz w:val="20"/>
          <w:szCs w:val="18"/>
        </w:rPr>
        <w:t xml:space="preserve"> but </w:t>
      </w:r>
      <w:del w:id="2012" w:author="Honnalore Steissberg" w:date="2021-08-04T17:17:00Z">
        <w:r w:rsidRPr="00227180" w:rsidDel="00DA2A92">
          <w:rPr>
            <w:sz w:val="20"/>
            <w:szCs w:val="18"/>
          </w:rPr>
          <w:delText xml:space="preserve">are </w:delText>
        </w:r>
      </w:del>
      <w:r w:rsidRPr="00227180">
        <w:rPr>
          <w:sz w:val="20"/>
          <w:szCs w:val="18"/>
        </w:rPr>
        <w:t>abundant in freshwater lakes and ponds</w:t>
      </w:r>
      <w:ins w:id="2013" w:author="Honnalore Steissberg" w:date="2021-08-04T17:21:00Z">
        <w:r w:rsidR="0085623F">
          <w:rPr>
            <w:sz w:val="20"/>
            <w:szCs w:val="18"/>
          </w:rPr>
          <w:t>,</w:t>
        </w:r>
      </w:ins>
      <w:r w:rsidRPr="00227180">
        <w:rPr>
          <w:sz w:val="20"/>
          <w:szCs w:val="18"/>
        </w:rPr>
        <w:t xml:space="preserve"> where they can form blooms.  </w:t>
      </w:r>
      <w:proofErr w:type="spellStart"/>
      <w:r w:rsidRPr="00227180">
        <w:rPr>
          <w:sz w:val="20"/>
          <w:szCs w:val="18"/>
        </w:rPr>
        <w:t>Synura</w:t>
      </w:r>
      <w:proofErr w:type="spellEnd"/>
      <w:r w:rsidRPr="00227180">
        <w:rPr>
          <w:sz w:val="20"/>
          <w:szCs w:val="18"/>
        </w:rPr>
        <w:t xml:space="preserve"> spp. are known as an odor producing species.</w:t>
      </w:r>
      <w:r w:rsidR="00227180">
        <w:rPr>
          <w:sz w:val="20"/>
          <w:szCs w:val="18"/>
        </w:rPr>
        <w:t xml:space="preserve"> </w:t>
      </w:r>
      <w:r w:rsidRPr="00227180">
        <w:rPr>
          <w:sz w:val="20"/>
          <w:szCs w:val="18"/>
        </w:rPr>
        <w:t xml:space="preserve">Batch cultures were used to measure growth rate and half-saturation constant.  Steady-state conditions </w:t>
      </w:r>
      <w:r w:rsidR="00227180">
        <w:rPr>
          <w:sz w:val="20"/>
          <w:szCs w:val="18"/>
        </w:rPr>
        <w:t>we</w:t>
      </w:r>
      <w:r w:rsidRPr="00227180">
        <w:rPr>
          <w:sz w:val="20"/>
          <w:szCs w:val="18"/>
        </w:rPr>
        <w:t xml:space="preserve">re attained by maintaining very low algae populations </w:t>
      </w:r>
      <w:del w:id="2014" w:author="Honnalore Steissberg" w:date="2021-08-04T17:25:00Z">
        <w:r w:rsidRPr="00227180" w:rsidDel="0085623F">
          <w:rPr>
            <w:sz w:val="20"/>
            <w:szCs w:val="18"/>
          </w:rPr>
          <w:delText xml:space="preserve">which </w:delText>
        </w:r>
      </w:del>
      <w:ins w:id="2015" w:author="Honnalore Steissberg" w:date="2021-08-04T17:25:00Z">
        <w:r w:rsidR="0085623F">
          <w:rPr>
            <w:sz w:val="20"/>
            <w:szCs w:val="18"/>
          </w:rPr>
          <w:t>that</w:t>
        </w:r>
        <w:r w:rsidR="0085623F" w:rsidRPr="00227180">
          <w:rPr>
            <w:sz w:val="20"/>
            <w:szCs w:val="18"/>
          </w:rPr>
          <w:t xml:space="preserve"> </w:t>
        </w:r>
      </w:ins>
      <w:r w:rsidRPr="00227180">
        <w:rPr>
          <w:sz w:val="20"/>
          <w:szCs w:val="18"/>
        </w:rPr>
        <w:t>did not initially affect nutrient concentrations.  Cultures were grown at 20°C</w:t>
      </w:r>
      <w:ins w:id="2016" w:author="Honnalore Steissberg" w:date="2021-08-04T17:27:00Z">
        <w:r w:rsidR="0085623F">
          <w:rPr>
            <w:sz w:val="20"/>
            <w:szCs w:val="18"/>
          </w:rPr>
          <w:t>, with</w:t>
        </w:r>
      </w:ins>
      <w:ins w:id="2017" w:author="Honnalore Steissberg" w:date="2021-08-04T17:28:00Z">
        <w:r w:rsidR="0085623F">
          <w:rPr>
            <w:sz w:val="20"/>
            <w:szCs w:val="18"/>
          </w:rPr>
          <w:t xml:space="preserve"> </w:t>
        </w:r>
      </w:ins>
      <w:del w:id="2018" w:author="Honnalore Steissberg" w:date="2021-08-04T17:27:00Z">
        <w:r w:rsidRPr="00227180" w:rsidDel="0085623F">
          <w:rPr>
            <w:sz w:val="20"/>
            <w:szCs w:val="18"/>
          </w:rPr>
          <w:delText xml:space="preserve"> and </w:delText>
        </w:r>
      </w:del>
      <w:r w:rsidRPr="00227180">
        <w:rPr>
          <w:sz w:val="20"/>
          <w:szCs w:val="18"/>
        </w:rPr>
        <w:t xml:space="preserve">light intensity </w:t>
      </w:r>
      <w:del w:id="2019" w:author="Honnalore Steissberg" w:date="2021-08-04T17:28:00Z">
        <w:r w:rsidRPr="00227180" w:rsidDel="0085623F">
          <w:rPr>
            <w:sz w:val="20"/>
            <w:szCs w:val="18"/>
          </w:rPr>
          <w:delText xml:space="preserve">was </w:delText>
        </w:r>
      </w:del>
      <w:ins w:id="2020" w:author="Honnalore Steissberg" w:date="2021-08-04T17:28:00Z">
        <w:r w:rsidR="0085623F">
          <w:rPr>
            <w:sz w:val="20"/>
            <w:szCs w:val="18"/>
          </w:rPr>
          <w:t xml:space="preserve">of </w:t>
        </w:r>
      </w:ins>
      <w:r w:rsidRPr="00227180">
        <w:rPr>
          <w:sz w:val="20"/>
          <w:szCs w:val="18"/>
        </w:rPr>
        <w:t xml:space="preserve">9000 lux </w:t>
      </w:r>
      <w:del w:id="2021" w:author="Honnalore Steissberg" w:date="2021-08-04T17:28:00Z">
        <w:r w:rsidRPr="00227180" w:rsidDel="0085623F">
          <w:rPr>
            <w:sz w:val="20"/>
            <w:szCs w:val="18"/>
          </w:rPr>
          <w:delText xml:space="preserve">with </w:delText>
        </w:r>
      </w:del>
      <w:ins w:id="2022" w:author="Honnalore Steissberg" w:date="2021-08-04T17:28:00Z">
        <w:r w:rsidR="0085623F">
          <w:rPr>
            <w:sz w:val="20"/>
            <w:szCs w:val="18"/>
          </w:rPr>
          <w:t>and</w:t>
        </w:r>
        <w:r w:rsidR="0085623F" w:rsidRPr="00227180">
          <w:rPr>
            <w:sz w:val="20"/>
            <w:szCs w:val="18"/>
          </w:rPr>
          <w:t xml:space="preserve"> </w:t>
        </w:r>
      </w:ins>
      <w:r w:rsidRPr="00227180">
        <w:rPr>
          <w:sz w:val="20"/>
          <w:szCs w:val="18"/>
        </w:rPr>
        <w:t>16 hour days.</w:t>
      </w:r>
      <w:r w:rsidR="00894D22">
        <w:rPr>
          <w:sz w:val="20"/>
          <w:szCs w:val="18"/>
        </w:rPr>
        <w:t xml:space="preserve"> </w:t>
      </w:r>
      <w:r w:rsidRPr="00227180">
        <w:rPr>
          <w:sz w:val="20"/>
          <w:szCs w:val="18"/>
        </w:rPr>
        <w:t>The algae were obtained from a freshwater pond near Woods Hole, Massachusetts.</w:t>
      </w:r>
    </w:p>
    <w:p w14:paraId="0DE13020" w14:textId="77777777" w:rsidR="00925F4B" w:rsidRPr="00B7030B" w:rsidRDefault="00925F4B" w:rsidP="00925F4B"/>
    <w:p w14:paraId="12FFEAD5" w14:textId="645AAFA1" w:rsidR="00925F4B" w:rsidRPr="00B7030B" w:rsidRDefault="00925F4B">
      <w:pPr>
        <w:pStyle w:val="Caption"/>
        <w:spacing w:after="0"/>
        <w:pPrChange w:id="2023" w:author="Honnalore Steissberg" w:date="2021-08-04T17:31:00Z">
          <w:pPr>
            <w:pStyle w:val="Caption"/>
            <w:keepNext/>
          </w:pPr>
        </w:pPrChange>
      </w:pPr>
      <w:bookmarkStart w:id="2024" w:name="_Ref427634149"/>
      <w:bookmarkStart w:id="2025" w:name="_Toc37942969"/>
      <w:r w:rsidRPr="00B7030B">
        <w:t xml:space="preserve">Table </w:t>
      </w:r>
      <w:r w:rsidR="00F812F1">
        <w:fldChar w:fldCharType="begin"/>
      </w:r>
      <w:r w:rsidR="00F812F1">
        <w:instrText xml:space="preserve"> SEQ Table \* ARABIC </w:instrText>
      </w:r>
      <w:r w:rsidR="00F812F1">
        <w:fldChar w:fldCharType="separate"/>
      </w:r>
      <w:r w:rsidR="00795A65">
        <w:rPr>
          <w:noProof/>
        </w:rPr>
        <w:t>23</w:t>
      </w:r>
      <w:r w:rsidR="00F812F1">
        <w:rPr>
          <w:noProof/>
        </w:rPr>
        <w:fldChar w:fldCharType="end"/>
      </w:r>
      <w:bookmarkEnd w:id="2024"/>
      <w:r w:rsidRPr="00B7030B">
        <w:t xml:space="preserve">. Maximum growth rate of the golden-brown algae </w:t>
      </w:r>
      <w:proofErr w:type="spellStart"/>
      <w:r w:rsidRPr="00B7030B">
        <w:t>Synura</w:t>
      </w:r>
      <w:proofErr w:type="spellEnd"/>
      <w:r w:rsidRPr="00B7030B">
        <w:t xml:space="preserve"> </w:t>
      </w:r>
      <w:proofErr w:type="spellStart"/>
      <w:r w:rsidRPr="00B7030B">
        <w:t>Petersenii</w:t>
      </w:r>
      <w:proofErr w:type="spellEnd"/>
      <w:r w:rsidRPr="00B7030B">
        <w:t xml:space="preserve"> (</w:t>
      </w:r>
      <w:proofErr w:type="spellStart"/>
      <w:r w:rsidRPr="00B7030B">
        <w:t>Guillard</w:t>
      </w:r>
      <w:proofErr w:type="spellEnd"/>
      <w:r w:rsidRPr="00B7030B">
        <w:t xml:space="preserve"> and </w:t>
      </w:r>
      <w:proofErr w:type="spellStart"/>
      <w:r w:rsidRPr="00B7030B">
        <w:t>Klaveness</w:t>
      </w:r>
      <w:proofErr w:type="spellEnd"/>
      <w:r w:rsidRPr="00B7030B">
        <w:t>, 1975).</w:t>
      </w:r>
      <w:bookmarkEnd w:id="2025"/>
    </w:p>
    <w:tbl>
      <w:tblPr>
        <w:tblW w:w="8943" w:type="dxa"/>
        <w:tblInd w:w="-1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Change w:id="2026" w:author="Honnalore Steissberg" w:date="2021-08-04T17:29:00Z">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383"/>
        <w:gridCol w:w="1800"/>
        <w:gridCol w:w="1620"/>
        <w:gridCol w:w="1440"/>
        <w:gridCol w:w="1170"/>
        <w:gridCol w:w="1530"/>
        <w:tblGridChange w:id="2027">
          <w:tblGrid>
            <w:gridCol w:w="1278"/>
            <w:gridCol w:w="1800"/>
            <w:gridCol w:w="1620"/>
            <w:gridCol w:w="1440"/>
            <w:gridCol w:w="1170"/>
            <w:gridCol w:w="1530"/>
          </w:tblGrid>
        </w:tblGridChange>
      </w:tblGrid>
      <w:tr w:rsidR="00925F4B" w:rsidRPr="00B7030B" w14:paraId="6289DFB2" w14:textId="77777777" w:rsidTr="00CF15DE">
        <w:trPr>
          <w:cantSplit/>
          <w:tblHeader/>
          <w:trPrChange w:id="2028" w:author="Honnalore Steissberg" w:date="2021-08-04T17:29:00Z">
            <w:trPr>
              <w:cantSplit/>
              <w:tblHeader/>
            </w:trPr>
          </w:trPrChange>
        </w:trPr>
        <w:tc>
          <w:tcPr>
            <w:tcW w:w="1383" w:type="dxa"/>
            <w:tcBorders>
              <w:top w:val="double" w:sz="4" w:space="0" w:color="auto"/>
              <w:bottom w:val="single" w:sz="8" w:space="0" w:color="auto"/>
            </w:tcBorders>
            <w:tcPrChange w:id="2029" w:author="Honnalore Steissberg" w:date="2021-08-04T17:29:00Z">
              <w:tcPr>
                <w:tcW w:w="1278" w:type="dxa"/>
                <w:tcBorders>
                  <w:top w:val="double" w:sz="4" w:space="0" w:color="auto"/>
                  <w:bottom w:val="single" w:sz="8" w:space="0" w:color="auto"/>
                </w:tcBorders>
              </w:tcPr>
            </w:tcPrChange>
          </w:tcPr>
          <w:p w14:paraId="7EE0B17C"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800" w:type="dxa"/>
            <w:tcBorders>
              <w:top w:val="double" w:sz="4" w:space="0" w:color="auto"/>
              <w:bottom w:val="single" w:sz="8" w:space="0" w:color="auto"/>
            </w:tcBorders>
            <w:tcPrChange w:id="2030" w:author="Honnalore Steissberg" w:date="2021-08-04T17:29:00Z">
              <w:tcPr>
                <w:tcW w:w="1800" w:type="dxa"/>
                <w:tcBorders>
                  <w:top w:val="double" w:sz="4" w:space="0" w:color="auto"/>
                  <w:bottom w:val="single" w:sz="8" w:space="0" w:color="auto"/>
                </w:tcBorders>
              </w:tcPr>
            </w:tcPrChange>
          </w:tcPr>
          <w:p w14:paraId="0D05E686"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36695B8D" w14:textId="77777777" w:rsidR="00925F4B" w:rsidRPr="00B7030B" w:rsidRDefault="00925F4B" w:rsidP="00925F4B">
            <w:pPr>
              <w:rPr>
                <w:rFonts w:cs="Arial"/>
                <w:sz w:val="16"/>
                <w:szCs w:val="16"/>
              </w:rPr>
            </w:pPr>
          </w:p>
        </w:tc>
        <w:tc>
          <w:tcPr>
            <w:tcW w:w="1620" w:type="dxa"/>
            <w:tcBorders>
              <w:top w:val="double" w:sz="4" w:space="0" w:color="auto"/>
              <w:bottom w:val="single" w:sz="8" w:space="0" w:color="auto"/>
            </w:tcBorders>
            <w:tcPrChange w:id="2031" w:author="Honnalore Steissberg" w:date="2021-08-04T17:29:00Z">
              <w:tcPr>
                <w:tcW w:w="1620" w:type="dxa"/>
                <w:tcBorders>
                  <w:top w:val="double" w:sz="4" w:space="0" w:color="auto"/>
                  <w:bottom w:val="single" w:sz="8" w:space="0" w:color="auto"/>
                </w:tcBorders>
              </w:tcPr>
            </w:tcPrChange>
          </w:tcPr>
          <w:p w14:paraId="02EA04E5" w14:textId="77777777" w:rsidR="00925F4B" w:rsidRPr="00B7030B" w:rsidRDefault="00925F4B" w:rsidP="00925F4B">
            <w:pPr>
              <w:pStyle w:val="CommentText"/>
              <w:rPr>
                <w:rStyle w:val="EndnoteReference"/>
                <w:rFonts w:asciiTheme="minorHAnsi" w:hAnsiTheme="minorHAnsi" w:cs="Arial"/>
                <w:sz w:val="16"/>
                <w:szCs w:val="16"/>
              </w:rPr>
            </w:pPr>
            <w:r w:rsidRPr="00B7030B">
              <w:rPr>
                <w:rFonts w:cs="Arial"/>
                <w:sz w:val="16"/>
                <w:szCs w:val="16"/>
              </w:rPr>
              <w:t>Source</w:t>
            </w:r>
          </w:p>
        </w:tc>
        <w:tc>
          <w:tcPr>
            <w:tcW w:w="1440" w:type="dxa"/>
            <w:tcBorders>
              <w:top w:val="double" w:sz="4" w:space="0" w:color="auto"/>
              <w:bottom w:val="single" w:sz="8" w:space="0" w:color="auto"/>
            </w:tcBorders>
            <w:tcPrChange w:id="2032" w:author="Honnalore Steissberg" w:date="2021-08-04T17:29:00Z">
              <w:tcPr>
                <w:tcW w:w="1440" w:type="dxa"/>
                <w:tcBorders>
                  <w:top w:val="double" w:sz="4" w:space="0" w:color="auto"/>
                  <w:bottom w:val="single" w:sz="8" w:space="0" w:color="auto"/>
                </w:tcBorders>
              </w:tcPr>
            </w:tcPrChange>
          </w:tcPr>
          <w:p w14:paraId="66CA8268" w14:textId="77777777" w:rsidR="00925F4B" w:rsidRPr="00B7030B" w:rsidRDefault="00925F4B" w:rsidP="00925F4B">
            <w:pPr>
              <w:rPr>
                <w:rFonts w:cs="Arial"/>
                <w:sz w:val="16"/>
                <w:szCs w:val="16"/>
              </w:rPr>
            </w:pPr>
            <w:r w:rsidRPr="00B7030B">
              <w:rPr>
                <w:rFonts w:cs="Arial"/>
                <w:sz w:val="16"/>
                <w:szCs w:val="16"/>
              </w:rPr>
              <w:t>Temperature</w:t>
            </w:r>
          </w:p>
          <w:p w14:paraId="01F9B8FD"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1170" w:type="dxa"/>
            <w:tcBorders>
              <w:top w:val="double" w:sz="4" w:space="0" w:color="auto"/>
              <w:bottom w:val="single" w:sz="8" w:space="0" w:color="auto"/>
            </w:tcBorders>
            <w:tcPrChange w:id="2033" w:author="Honnalore Steissberg" w:date="2021-08-04T17:29:00Z">
              <w:tcPr>
                <w:tcW w:w="1170" w:type="dxa"/>
                <w:tcBorders>
                  <w:top w:val="double" w:sz="4" w:space="0" w:color="auto"/>
                  <w:bottom w:val="single" w:sz="8" w:space="0" w:color="auto"/>
                </w:tcBorders>
              </w:tcPr>
            </w:tcPrChange>
          </w:tcPr>
          <w:p w14:paraId="643A66EC" w14:textId="77777777" w:rsidR="00925F4B" w:rsidRPr="00B7030B" w:rsidRDefault="00925F4B" w:rsidP="00925F4B">
            <w:pPr>
              <w:rPr>
                <w:rFonts w:cs="Arial"/>
                <w:sz w:val="16"/>
                <w:szCs w:val="16"/>
              </w:rPr>
            </w:pPr>
            <w:r w:rsidRPr="00B7030B">
              <w:rPr>
                <w:rFonts w:cs="Arial"/>
                <w:sz w:val="16"/>
                <w:szCs w:val="16"/>
              </w:rPr>
              <w:t>Light Intensity</w:t>
            </w:r>
          </w:p>
          <w:p w14:paraId="2F8B619A"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(lux)</w:t>
            </w:r>
          </w:p>
        </w:tc>
        <w:tc>
          <w:tcPr>
            <w:tcW w:w="1530" w:type="dxa"/>
            <w:tcBorders>
              <w:top w:val="double" w:sz="4" w:space="0" w:color="auto"/>
              <w:bottom w:val="single" w:sz="8" w:space="0" w:color="auto"/>
            </w:tcBorders>
            <w:tcPrChange w:id="2034" w:author="Honnalore Steissberg" w:date="2021-08-04T17:29:00Z">
              <w:tcPr>
                <w:tcW w:w="1530" w:type="dxa"/>
                <w:tcBorders>
                  <w:top w:val="double" w:sz="4" w:space="0" w:color="auto"/>
                  <w:bottom w:val="single" w:sz="8" w:space="0" w:color="auto"/>
                </w:tcBorders>
              </w:tcPr>
            </w:tcPrChange>
          </w:tcPr>
          <w:p w14:paraId="112C10B6"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Maximum growth rate (divisions/day)</w:t>
            </w:r>
          </w:p>
        </w:tc>
      </w:tr>
      <w:tr w:rsidR="00925F4B" w:rsidRPr="00B7030B" w14:paraId="40483BDC" w14:textId="77777777" w:rsidTr="00CF15DE">
        <w:trPr>
          <w:cantSplit/>
          <w:trPrChange w:id="2035" w:author="Honnalore Steissberg" w:date="2021-08-04T17:29:00Z">
            <w:trPr>
              <w:cantSplit/>
            </w:trPr>
          </w:trPrChange>
        </w:trPr>
        <w:tc>
          <w:tcPr>
            <w:tcW w:w="1383" w:type="dxa"/>
            <w:tcBorders>
              <w:top w:val="nil"/>
            </w:tcBorders>
            <w:tcPrChange w:id="2036" w:author="Honnalore Steissberg" w:date="2021-08-04T17:29:00Z">
              <w:tcPr>
                <w:tcW w:w="1278" w:type="dxa"/>
                <w:tcBorders>
                  <w:top w:val="nil"/>
                </w:tcBorders>
              </w:tcPr>
            </w:tcPrChange>
          </w:tcPr>
          <w:p w14:paraId="5E5797BD" w14:textId="77777777" w:rsidR="00925F4B" w:rsidRPr="00B7030B" w:rsidRDefault="00925F4B" w:rsidP="00925F4B">
            <w:pPr>
              <w:rPr>
                <w:rFonts w:cs="Arial"/>
                <w:i/>
                <w:sz w:val="16"/>
                <w:szCs w:val="16"/>
              </w:rPr>
            </w:pPr>
            <w:proofErr w:type="spellStart"/>
            <w:r w:rsidRPr="00B7030B">
              <w:rPr>
                <w:rFonts w:cs="Arial"/>
                <w:i/>
                <w:sz w:val="16"/>
                <w:szCs w:val="16"/>
              </w:rPr>
              <w:t>Synura</w:t>
            </w:r>
            <w:proofErr w:type="spellEnd"/>
            <w:r w:rsidRPr="00B7030B">
              <w:rPr>
                <w:rFonts w:cs="Arial"/>
                <w:i/>
                <w:sz w:val="16"/>
                <w:szCs w:val="16"/>
              </w:rPr>
              <w:t xml:space="preserve"> </w:t>
            </w:r>
            <w:proofErr w:type="spellStart"/>
            <w:r w:rsidRPr="00B7030B">
              <w:rPr>
                <w:rFonts w:cs="Arial"/>
                <w:i/>
                <w:sz w:val="16"/>
                <w:szCs w:val="16"/>
              </w:rPr>
              <w:t>Petersenii</w:t>
            </w:r>
            <w:proofErr w:type="spellEnd"/>
          </w:p>
        </w:tc>
        <w:tc>
          <w:tcPr>
            <w:tcW w:w="1800" w:type="dxa"/>
            <w:tcBorders>
              <w:top w:val="nil"/>
            </w:tcBorders>
            <w:tcPrChange w:id="2037" w:author="Honnalore Steissberg" w:date="2021-08-04T17:29:00Z">
              <w:tcPr>
                <w:tcW w:w="1800" w:type="dxa"/>
                <w:tcBorders>
                  <w:top w:val="nil"/>
                </w:tcBorders>
              </w:tcPr>
            </w:tcPrChange>
          </w:tcPr>
          <w:p w14:paraId="616512F6" w14:textId="77777777" w:rsidR="00925F4B" w:rsidRPr="00B7030B" w:rsidRDefault="00925F4B" w:rsidP="00925F4B">
            <w:pPr>
              <w:rPr>
                <w:rFonts w:cs="Arial"/>
                <w:sz w:val="16"/>
                <w:szCs w:val="16"/>
              </w:rPr>
            </w:pPr>
            <w:r w:rsidRPr="00B7030B">
              <w:rPr>
                <w:rFonts w:cs="Arial"/>
                <w:sz w:val="16"/>
                <w:szCs w:val="16"/>
              </w:rPr>
              <w:t>Golden-brown algae</w:t>
            </w:r>
          </w:p>
          <w:p w14:paraId="7D955762" w14:textId="72A38ED0" w:rsidR="00925F4B" w:rsidRPr="00B7030B" w:rsidRDefault="00925F4B" w:rsidP="00925F4B">
            <w:pPr>
              <w:rPr>
                <w:rFonts w:cs="Arial"/>
                <w:sz w:val="16"/>
                <w:szCs w:val="16"/>
              </w:rPr>
            </w:pPr>
            <w:r w:rsidRPr="00B7030B">
              <w:rPr>
                <w:rFonts w:cs="Arial"/>
                <w:sz w:val="16"/>
                <w:szCs w:val="16"/>
              </w:rPr>
              <w:t>(</w:t>
            </w:r>
            <w:del w:id="2038" w:author="Honnalore Steissberg" w:date="2021-08-04T17:29:00Z">
              <w:r w:rsidRPr="00B7030B" w:rsidDel="00CF15DE">
                <w:rPr>
                  <w:rFonts w:cs="Arial"/>
                  <w:sz w:val="16"/>
                  <w:szCs w:val="16"/>
                </w:rPr>
                <w:delText>Chrysophyceae</w:delText>
              </w:r>
            </w:del>
            <w:ins w:id="2039" w:author="Honnalore Steissberg" w:date="2021-08-04T17:29:00Z">
              <w:r w:rsidR="00CF15DE" w:rsidRPr="00B7030B">
                <w:rPr>
                  <w:rFonts w:cs="Arial"/>
                  <w:sz w:val="16"/>
                  <w:szCs w:val="16"/>
                </w:rPr>
                <w:t>Charophyceae</w:t>
              </w:r>
            </w:ins>
            <w:r w:rsidRPr="00B7030B">
              <w:rPr>
                <w:rFonts w:cs="Arial"/>
                <w:sz w:val="16"/>
                <w:szCs w:val="16"/>
              </w:rPr>
              <w:t>)</w:t>
            </w:r>
          </w:p>
        </w:tc>
        <w:tc>
          <w:tcPr>
            <w:tcW w:w="1620" w:type="dxa"/>
            <w:tcBorders>
              <w:top w:val="nil"/>
            </w:tcBorders>
            <w:tcPrChange w:id="2040" w:author="Honnalore Steissberg" w:date="2021-08-04T17:29:00Z">
              <w:tcPr>
                <w:tcW w:w="1620" w:type="dxa"/>
                <w:tcBorders>
                  <w:top w:val="nil"/>
                </w:tcBorders>
              </w:tcPr>
            </w:tcPrChange>
          </w:tcPr>
          <w:p w14:paraId="654639A5" w14:textId="77777777" w:rsidR="00925F4B" w:rsidRPr="00B7030B" w:rsidRDefault="00925F4B" w:rsidP="00925F4B">
            <w:pPr>
              <w:rPr>
                <w:rFonts w:cs="Arial"/>
                <w:sz w:val="16"/>
                <w:szCs w:val="16"/>
              </w:rPr>
            </w:pPr>
            <w:r w:rsidRPr="00B7030B">
              <w:rPr>
                <w:rFonts w:cs="Arial"/>
                <w:sz w:val="16"/>
                <w:szCs w:val="16"/>
              </w:rPr>
              <w:t>Fresh water pond, Massachusetts</w:t>
            </w:r>
          </w:p>
        </w:tc>
        <w:tc>
          <w:tcPr>
            <w:tcW w:w="1440" w:type="dxa"/>
            <w:tcBorders>
              <w:top w:val="nil"/>
            </w:tcBorders>
            <w:tcPrChange w:id="2041" w:author="Honnalore Steissberg" w:date="2021-08-04T17:29:00Z">
              <w:tcPr>
                <w:tcW w:w="1440" w:type="dxa"/>
                <w:tcBorders>
                  <w:top w:val="nil"/>
                </w:tcBorders>
              </w:tcPr>
            </w:tcPrChange>
          </w:tcPr>
          <w:p w14:paraId="521E5046"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42" w:author="Honnalore Steissberg" w:date="2021-08-04T17:29:00Z">
              <w:tcPr>
                <w:tcW w:w="1170" w:type="dxa"/>
                <w:tcBorders>
                  <w:top w:val="nil"/>
                </w:tcBorders>
              </w:tcPr>
            </w:tcPrChange>
          </w:tcPr>
          <w:p w14:paraId="6FFA6565" w14:textId="77777777" w:rsidR="00925F4B" w:rsidRPr="00B7030B" w:rsidRDefault="00925F4B" w:rsidP="00925F4B">
            <w:pPr>
              <w:rPr>
                <w:rFonts w:cs="Arial"/>
                <w:sz w:val="16"/>
                <w:szCs w:val="16"/>
              </w:rPr>
            </w:pPr>
            <w:r w:rsidRPr="00B7030B">
              <w:rPr>
                <w:rFonts w:cs="Arial"/>
                <w:sz w:val="16"/>
                <w:szCs w:val="16"/>
              </w:rPr>
              <w:t>9000</w:t>
            </w:r>
          </w:p>
        </w:tc>
        <w:tc>
          <w:tcPr>
            <w:tcW w:w="1530" w:type="dxa"/>
            <w:tcBorders>
              <w:top w:val="nil"/>
            </w:tcBorders>
            <w:tcPrChange w:id="2043" w:author="Honnalore Steissberg" w:date="2021-08-04T17:29:00Z">
              <w:tcPr>
                <w:tcW w:w="1530" w:type="dxa"/>
                <w:tcBorders>
                  <w:top w:val="nil"/>
                </w:tcBorders>
              </w:tcPr>
            </w:tcPrChange>
          </w:tcPr>
          <w:p w14:paraId="7410B6F8" w14:textId="77777777" w:rsidR="00925F4B" w:rsidRPr="00B7030B" w:rsidRDefault="00925F4B" w:rsidP="00925F4B">
            <w:pPr>
              <w:rPr>
                <w:rFonts w:cs="Arial"/>
                <w:sz w:val="16"/>
                <w:szCs w:val="16"/>
              </w:rPr>
            </w:pPr>
            <w:r w:rsidRPr="00B7030B">
              <w:rPr>
                <w:rFonts w:cs="Arial"/>
                <w:sz w:val="16"/>
                <w:szCs w:val="16"/>
              </w:rPr>
              <w:t>1.12</w:t>
            </w:r>
          </w:p>
        </w:tc>
      </w:tr>
    </w:tbl>
    <w:p w14:paraId="2E2D32D3" w14:textId="77777777" w:rsidR="00925F4B" w:rsidRPr="00B7030B" w:rsidRDefault="00925F4B" w:rsidP="00925F4B"/>
    <w:p w14:paraId="4DA82831" w14:textId="77777777" w:rsidR="004F3028" w:rsidRDefault="00925F4B" w:rsidP="004F3028">
      <w:pPr>
        <w:pStyle w:val="Caption"/>
        <w:spacing w:after="0"/>
        <w:rPr>
          <w:ins w:id="2044" w:author="Honnalore Steissberg" w:date="2021-08-04T17:30:00Z"/>
        </w:rPr>
      </w:pPr>
      <w:bookmarkStart w:id="2045" w:name="_Ref427634359"/>
      <w:bookmarkStart w:id="2046" w:name="_Toc37942970"/>
      <w:r w:rsidRPr="00B7030B">
        <w:t xml:space="preserve">Table </w:t>
      </w:r>
      <w:r w:rsidR="00F812F1">
        <w:fldChar w:fldCharType="begin"/>
      </w:r>
      <w:r w:rsidR="00F812F1">
        <w:instrText xml:space="preserve"> SEQ Table \* ARABIC </w:instrText>
      </w:r>
      <w:r w:rsidR="00F812F1">
        <w:fldChar w:fldCharType="separate"/>
      </w:r>
      <w:r w:rsidR="00795A65">
        <w:rPr>
          <w:noProof/>
        </w:rPr>
        <w:t>24</w:t>
      </w:r>
      <w:r w:rsidR="00F812F1">
        <w:rPr>
          <w:noProof/>
        </w:rPr>
        <w:fldChar w:fldCharType="end"/>
      </w:r>
      <w:bookmarkEnd w:id="2045"/>
      <w:r w:rsidRPr="00B7030B">
        <w:t xml:space="preserve">.  Silicon half-saturation constant of the golden-brown algae </w:t>
      </w:r>
      <w:proofErr w:type="spellStart"/>
      <w:r w:rsidRPr="00B7030B">
        <w:t>Synura</w:t>
      </w:r>
      <w:proofErr w:type="spellEnd"/>
      <w:r w:rsidRPr="00B7030B">
        <w:t xml:space="preserve"> </w:t>
      </w:r>
      <w:proofErr w:type="spellStart"/>
      <w:r w:rsidRPr="00B7030B">
        <w:t>Petersenii</w:t>
      </w:r>
      <w:proofErr w:type="spellEnd"/>
      <w:r w:rsidRPr="00B7030B">
        <w:t xml:space="preserve"> </w:t>
      </w:r>
    </w:p>
    <w:p w14:paraId="1703A292" w14:textId="29C0346E" w:rsidR="00925F4B" w:rsidRPr="00B7030B" w:rsidRDefault="00925F4B">
      <w:pPr>
        <w:pStyle w:val="Caption"/>
        <w:spacing w:after="0"/>
        <w:pPrChange w:id="2047" w:author="Honnalore Steissberg" w:date="2021-08-04T17:31:00Z">
          <w:pPr>
            <w:pStyle w:val="Caption"/>
            <w:keepNext/>
          </w:pPr>
        </w:pPrChange>
      </w:pPr>
      <w:r w:rsidRPr="00B7030B">
        <w:t>(</w:t>
      </w:r>
      <w:proofErr w:type="spellStart"/>
      <w:r w:rsidRPr="00B7030B">
        <w:t>Guillard</w:t>
      </w:r>
      <w:proofErr w:type="spellEnd"/>
      <w:r w:rsidRPr="00B7030B">
        <w:t xml:space="preserve"> and </w:t>
      </w:r>
      <w:proofErr w:type="spellStart"/>
      <w:r w:rsidRPr="00B7030B">
        <w:t>Klaveness</w:t>
      </w:r>
      <w:proofErr w:type="spellEnd"/>
      <w:r w:rsidRPr="00B7030B">
        <w:t>, 1975).</w:t>
      </w:r>
      <w:bookmarkEnd w:id="2046"/>
    </w:p>
    <w:tbl>
      <w:tblPr>
        <w:tblW w:w="8943" w:type="dxa"/>
        <w:tblInd w:w="-1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Change w:id="2048" w:author="Honnalore Steissberg" w:date="2021-08-04T17:31:00Z">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383"/>
        <w:gridCol w:w="1800"/>
        <w:gridCol w:w="1620"/>
        <w:gridCol w:w="1440"/>
        <w:gridCol w:w="1170"/>
        <w:gridCol w:w="1530"/>
        <w:tblGridChange w:id="2049">
          <w:tblGrid>
            <w:gridCol w:w="1278"/>
            <w:gridCol w:w="1800"/>
            <w:gridCol w:w="1620"/>
            <w:gridCol w:w="1440"/>
            <w:gridCol w:w="1170"/>
            <w:gridCol w:w="1530"/>
          </w:tblGrid>
        </w:tblGridChange>
      </w:tblGrid>
      <w:tr w:rsidR="00925F4B" w:rsidRPr="00B7030B" w14:paraId="4C34BDCD" w14:textId="77777777" w:rsidTr="004F3028">
        <w:trPr>
          <w:cantSplit/>
          <w:tblHeader/>
          <w:trPrChange w:id="2050" w:author="Honnalore Steissberg" w:date="2021-08-04T17:31:00Z">
            <w:trPr>
              <w:cantSplit/>
              <w:tblHeader/>
            </w:trPr>
          </w:trPrChange>
        </w:trPr>
        <w:tc>
          <w:tcPr>
            <w:tcW w:w="1383" w:type="dxa"/>
            <w:tcBorders>
              <w:top w:val="double" w:sz="4" w:space="0" w:color="auto"/>
              <w:bottom w:val="single" w:sz="8" w:space="0" w:color="auto"/>
            </w:tcBorders>
            <w:tcPrChange w:id="2051" w:author="Honnalore Steissberg" w:date="2021-08-04T17:31:00Z">
              <w:tcPr>
                <w:tcW w:w="1278" w:type="dxa"/>
                <w:tcBorders>
                  <w:top w:val="double" w:sz="4" w:space="0" w:color="auto"/>
                  <w:bottom w:val="single" w:sz="8" w:space="0" w:color="auto"/>
                </w:tcBorders>
              </w:tcPr>
            </w:tcPrChange>
          </w:tcPr>
          <w:p w14:paraId="01806D5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800" w:type="dxa"/>
            <w:tcBorders>
              <w:top w:val="double" w:sz="4" w:space="0" w:color="auto"/>
              <w:bottom w:val="single" w:sz="8" w:space="0" w:color="auto"/>
            </w:tcBorders>
            <w:tcPrChange w:id="2052" w:author="Honnalore Steissberg" w:date="2021-08-04T17:31:00Z">
              <w:tcPr>
                <w:tcW w:w="1800" w:type="dxa"/>
                <w:tcBorders>
                  <w:top w:val="double" w:sz="4" w:space="0" w:color="auto"/>
                  <w:bottom w:val="single" w:sz="8" w:space="0" w:color="auto"/>
                </w:tcBorders>
              </w:tcPr>
            </w:tcPrChange>
          </w:tcPr>
          <w:p w14:paraId="36EE91B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79582843" w14:textId="77777777" w:rsidR="00925F4B" w:rsidRPr="00B7030B" w:rsidRDefault="00925F4B" w:rsidP="00925F4B">
            <w:pPr>
              <w:rPr>
                <w:rFonts w:cs="Arial"/>
                <w:sz w:val="16"/>
                <w:szCs w:val="16"/>
              </w:rPr>
            </w:pPr>
          </w:p>
        </w:tc>
        <w:tc>
          <w:tcPr>
            <w:tcW w:w="1620" w:type="dxa"/>
            <w:tcBorders>
              <w:top w:val="double" w:sz="4" w:space="0" w:color="auto"/>
              <w:bottom w:val="single" w:sz="8" w:space="0" w:color="auto"/>
            </w:tcBorders>
            <w:tcPrChange w:id="2053" w:author="Honnalore Steissberg" w:date="2021-08-04T17:31:00Z">
              <w:tcPr>
                <w:tcW w:w="1620" w:type="dxa"/>
                <w:tcBorders>
                  <w:top w:val="double" w:sz="4" w:space="0" w:color="auto"/>
                  <w:bottom w:val="single" w:sz="8" w:space="0" w:color="auto"/>
                </w:tcBorders>
              </w:tcPr>
            </w:tcPrChange>
          </w:tcPr>
          <w:p w14:paraId="460D8C66" w14:textId="77777777" w:rsidR="00925F4B" w:rsidRPr="00B7030B" w:rsidRDefault="00925F4B" w:rsidP="00925F4B">
            <w:pPr>
              <w:pStyle w:val="CommentText"/>
              <w:rPr>
                <w:rStyle w:val="EndnoteReference"/>
                <w:rFonts w:asciiTheme="minorHAnsi" w:hAnsiTheme="minorHAnsi" w:cs="Arial"/>
                <w:sz w:val="16"/>
                <w:szCs w:val="16"/>
              </w:rPr>
            </w:pPr>
            <w:r w:rsidRPr="00B7030B">
              <w:rPr>
                <w:rFonts w:cs="Arial"/>
                <w:sz w:val="16"/>
                <w:szCs w:val="16"/>
              </w:rPr>
              <w:t>Source</w:t>
            </w:r>
          </w:p>
        </w:tc>
        <w:tc>
          <w:tcPr>
            <w:tcW w:w="1440" w:type="dxa"/>
            <w:tcBorders>
              <w:top w:val="double" w:sz="4" w:space="0" w:color="auto"/>
              <w:bottom w:val="single" w:sz="8" w:space="0" w:color="auto"/>
            </w:tcBorders>
            <w:tcPrChange w:id="2054" w:author="Honnalore Steissberg" w:date="2021-08-04T17:31:00Z">
              <w:tcPr>
                <w:tcW w:w="1440" w:type="dxa"/>
                <w:tcBorders>
                  <w:top w:val="double" w:sz="4" w:space="0" w:color="auto"/>
                  <w:bottom w:val="single" w:sz="8" w:space="0" w:color="auto"/>
                </w:tcBorders>
              </w:tcPr>
            </w:tcPrChange>
          </w:tcPr>
          <w:p w14:paraId="10CFFADA" w14:textId="77777777" w:rsidR="00925F4B" w:rsidRPr="00B7030B" w:rsidRDefault="00925F4B" w:rsidP="00925F4B">
            <w:pPr>
              <w:rPr>
                <w:rFonts w:cs="Arial"/>
                <w:sz w:val="16"/>
                <w:szCs w:val="16"/>
              </w:rPr>
            </w:pPr>
            <w:r w:rsidRPr="00B7030B">
              <w:rPr>
                <w:rFonts w:cs="Arial"/>
                <w:sz w:val="16"/>
                <w:szCs w:val="16"/>
              </w:rPr>
              <w:t>Temperature</w:t>
            </w:r>
          </w:p>
          <w:p w14:paraId="15D72FDA"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1170" w:type="dxa"/>
            <w:tcBorders>
              <w:top w:val="double" w:sz="4" w:space="0" w:color="auto"/>
              <w:bottom w:val="single" w:sz="8" w:space="0" w:color="auto"/>
            </w:tcBorders>
            <w:tcPrChange w:id="2055" w:author="Honnalore Steissberg" w:date="2021-08-04T17:31:00Z">
              <w:tcPr>
                <w:tcW w:w="1170" w:type="dxa"/>
                <w:tcBorders>
                  <w:top w:val="double" w:sz="4" w:space="0" w:color="auto"/>
                  <w:bottom w:val="single" w:sz="8" w:space="0" w:color="auto"/>
                </w:tcBorders>
              </w:tcPr>
            </w:tcPrChange>
          </w:tcPr>
          <w:p w14:paraId="7B536993" w14:textId="77777777" w:rsidR="00925F4B" w:rsidRPr="00B7030B" w:rsidRDefault="00925F4B" w:rsidP="00925F4B">
            <w:pPr>
              <w:rPr>
                <w:rFonts w:cs="Arial"/>
                <w:sz w:val="16"/>
                <w:szCs w:val="16"/>
              </w:rPr>
            </w:pPr>
            <w:r w:rsidRPr="00B7030B">
              <w:rPr>
                <w:rFonts w:cs="Arial"/>
                <w:sz w:val="16"/>
                <w:szCs w:val="16"/>
              </w:rPr>
              <w:t>Light Intensity</w:t>
            </w:r>
          </w:p>
          <w:p w14:paraId="4A06332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(lux)</w:t>
            </w:r>
          </w:p>
        </w:tc>
        <w:tc>
          <w:tcPr>
            <w:tcW w:w="1530" w:type="dxa"/>
            <w:tcBorders>
              <w:top w:val="double" w:sz="4" w:space="0" w:color="auto"/>
              <w:bottom w:val="single" w:sz="8" w:space="0" w:color="auto"/>
            </w:tcBorders>
            <w:tcPrChange w:id="2056" w:author="Honnalore Steissberg" w:date="2021-08-04T17:31:00Z">
              <w:tcPr>
                <w:tcW w:w="1530" w:type="dxa"/>
                <w:tcBorders>
                  <w:top w:val="double" w:sz="4" w:space="0" w:color="auto"/>
                  <w:bottom w:val="single" w:sz="8" w:space="0" w:color="auto"/>
                </w:tcBorders>
              </w:tcPr>
            </w:tcPrChange>
          </w:tcPr>
          <w:p w14:paraId="6AE41CE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Silicon half-saturation constant (</w:t>
            </w:r>
            <w:proofErr w:type="spellStart"/>
            <w:r w:rsidRPr="00B7030B">
              <w:rPr>
                <w:rFonts w:cs="Arial"/>
                <w:sz w:val="16"/>
                <w:szCs w:val="16"/>
              </w:rPr>
              <w:t>μM</w:t>
            </w:r>
            <w:proofErr w:type="spellEnd"/>
            <w:r w:rsidRPr="00B7030B">
              <w:rPr>
                <w:rFonts w:cs="Arial"/>
                <w:sz w:val="16"/>
                <w:szCs w:val="16"/>
              </w:rPr>
              <w:t>)</w:t>
            </w:r>
          </w:p>
        </w:tc>
      </w:tr>
      <w:tr w:rsidR="00925F4B" w:rsidRPr="00B7030B" w14:paraId="0EDAA97D" w14:textId="77777777" w:rsidTr="004F3028">
        <w:trPr>
          <w:cantSplit/>
          <w:trPrChange w:id="2057" w:author="Honnalore Steissberg" w:date="2021-08-04T17:31:00Z">
            <w:trPr>
              <w:cantSplit/>
            </w:trPr>
          </w:trPrChange>
        </w:trPr>
        <w:tc>
          <w:tcPr>
            <w:tcW w:w="1383" w:type="dxa"/>
            <w:tcBorders>
              <w:top w:val="nil"/>
            </w:tcBorders>
            <w:tcPrChange w:id="2058" w:author="Honnalore Steissberg" w:date="2021-08-04T17:31:00Z">
              <w:tcPr>
                <w:tcW w:w="1278" w:type="dxa"/>
                <w:tcBorders>
                  <w:top w:val="nil"/>
                </w:tcBorders>
              </w:tcPr>
            </w:tcPrChange>
          </w:tcPr>
          <w:p w14:paraId="1E624834" w14:textId="77777777" w:rsidR="00925F4B" w:rsidRPr="00B7030B" w:rsidRDefault="00925F4B" w:rsidP="00925F4B">
            <w:pPr>
              <w:rPr>
                <w:rFonts w:cs="Arial"/>
                <w:sz w:val="16"/>
                <w:szCs w:val="16"/>
              </w:rPr>
            </w:pPr>
            <w:proofErr w:type="spellStart"/>
            <w:r w:rsidRPr="00B7030B">
              <w:rPr>
                <w:rFonts w:cs="Arial"/>
                <w:sz w:val="16"/>
                <w:szCs w:val="16"/>
              </w:rPr>
              <w:t>Synura</w:t>
            </w:r>
            <w:proofErr w:type="spellEnd"/>
            <w:r w:rsidRPr="00B7030B">
              <w:rPr>
                <w:rFonts w:cs="Arial"/>
                <w:sz w:val="16"/>
                <w:szCs w:val="16"/>
              </w:rPr>
              <w:t xml:space="preserve"> </w:t>
            </w:r>
            <w:proofErr w:type="spellStart"/>
            <w:r w:rsidRPr="00B7030B">
              <w:rPr>
                <w:rFonts w:cs="Arial"/>
                <w:sz w:val="16"/>
                <w:szCs w:val="16"/>
              </w:rPr>
              <w:t>Petersenii</w:t>
            </w:r>
            <w:proofErr w:type="spellEnd"/>
          </w:p>
        </w:tc>
        <w:tc>
          <w:tcPr>
            <w:tcW w:w="1800" w:type="dxa"/>
            <w:tcBorders>
              <w:top w:val="nil"/>
            </w:tcBorders>
            <w:tcPrChange w:id="2059" w:author="Honnalore Steissberg" w:date="2021-08-04T17:31:00Z">
              <w:tcPr>
                <w:tcW w:w="1800" w:type="dxa"/>
                <w:tcBorders>
                  <w:top w:val="nil"/>
                </w:tcBorders>
              </w:tcPr>
            </w:tcPrChange>
          </w:tcPr>
          <w:p w14:paraId="3B78A77E" w14:textId="77777777" w:rsidR="00925F4B" w:rsidRPr="00B7030B" w:rsidRDefault="00925F4B" w:rsidP="00925F4B">
            <w:pPr>
              <w:rPr>
                <w:rFonts w:cs="Arial"/>
                <w:sz w:val="16"/>
                <w:szCs w:val="16"/>
              </w:rPr>
            </w:pPr>
            <w:r w:rsidRPr="00B7030B">
              <w:rPr>
                <w:rFonts w:cs="Arial"/>
                <w:sz w:val="16"/>
                <w:szCs w:val="16"/>
              </w:rPr>
              <w:t>Golden-brown algae</w:t>
            </w:r>
          </w:p>
          <w:p w14:paraId="1EBE53E2" w14:textId="77777777" w:rsidR="00925F4B" w:rsidRPr="00B7030B" w:rsidRDefault="00925F4B" w:rsidP="00925F4B">
            <w:pPr>
              <w:rPr>
                <w:rFonts w:cs="Arial"/>
                <w:sz w:val="16"/>
                <w:szCs w:val="16"/>
              </w:rPr>
            </w:pPr>
            <w:r w:rsidRPr="00B7030B">
              <w:rPr>
                <w:rFonts w:cs="Arial"/>
                <w:sz w:val="16"/>
                <w:szCs w:val="16"/>
              </w:rPr>
              <w:t>(</w:t>
            </w:r>
            <w:proofErr w:type="spellStart"/>
            <w:r w:rsidRPr="00B7030B">
              <w:rPr>
                <w:rFonts w:cs="Arial"/>
                <w:sz w:val="16"/>
                <w:szCs w:val="16"/>
              </w:rPr>
              <w:t>Chrysophyceae</w:t>
            </w:r>
            <w:proofErr w:type="spellEnd"/>
            <w:r w:rsidRPr="00B7030B">
              <w:rPr>
                <w:rFonts w:cs="Arial"/>
                <w:sz w:val="16"/>
                <w:szCs w:val="16"/>
              </w:rPr>
              <w:t>)</w:t>
            </w:r>
          </w:p>
        </w:tc>
        <w:tc>
          <w:tcPr>
            <w:tcW w:w="1620" w:type="dxa"/>
            <w:tcBorders>
              <w:top w:val="nil"/>
            </w:tcBorders>
            <w:tcPrChange w:id="2060" w:author="Honnalore Steissberg" w:date="2021-08-04T17:31:00Z">
              <w:tcPr>
                <w:tcW w:w="1620" w:type="dxa"/>
                <w:tcBorders>
                  <w:top w:val="nil"/>
                </w:tcBorders>
              </w:tcPr>
            </w:tcPrChange>
          </w:tcPr>
          <w:p w14:paraId="06A4C70B" w14:textId="77777777" w:rsidR="00925F4B" w:rsidRPr="00B7030B" w:rsidRDefault="00925F4B" w:rsidP="00925F4B">
            <w:pPr>
              <w:rPr>
                <w:rFonts w:cs="Arial"/>
                <w:sz w:val="16"/>
                <w:szCs w:val="16"/>
              </w:rPr>
            </w:pPr>
            <w:r w:rsidRPr="00B7030B">
              <w:rPr>
                <w:rFonts w:cs="Arial"/>
                <w:sz w:val="16"/>
                <w:szCs w:val="16"/>
              </w:rPr>
              <w:t>Fresh water pond, Massachusetts</w:t>
            </w:r>
          </w:p>
        </w:tc>
        <w:tc>
          <w:tcPr>
            <w:tcW w:w="1440" w:type="dxa"/>
            <w:tcBorders>
              <w:top w:val="nil"/>
            </w:tcBorders>
            <w:tcPrChange w:id="2061" w:author="Honnalore Steissberg" w:date="2021-08-04T17:31:00Z">
              <w:tcPr>
                <w:tcW w:w="1440" w:type="dxa"/>
                <w:tcBorders>
                  <w:top w:val="nil"/>
                </w:tcBorders>
              </w:tcPr>
            </w:tcPrChange>
          </w:tcPr>
          <w:p w14:paraId="7A749E79"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62" w:author="Honnalore Steissberg" w:date="2021-08-04T17:31:00Z">
              <w:tcPr>
                <w:tcW w:w="1170" w:type="dxa"/>
                <w:tcBorders>
                  <w:top w:val="nil"/>
                </w:tcBorders>
              </w:tcPr>
            </w:tcPrChange>
          </w:tcPr>
          <w:p w14:paraId="66F091F9" w14:textId="77777777" w:rsidR="00925F4B" w:rsidRPr="00B7030B" w:rsidRDefault="00925F4B" w:rsidP="00925F4B">
            <w:pPr>
              <w:rPr>
                <w:rFonts w:cs="Arial"/>
                <w:sz w:val="16"/>
                <w:szCs w:val="16"/>
              </w:rPr>
            </w:pPr>
            <w:r w:rsidRPr="00B7030B">
              <w:rPr>
                <w:rFonts w:cs="Arial"/>
                <w:sz w:val="16"/>
                <w:szCs w:val="16"/>
              </w:rPr>
              <w:t>9000</w:t>
            </w:r>
          </w:p>
        </w:tc>
        <w:tc>
          <w:tcPr>
            <w:tcW w:w="1530" w:type="dxa"/>
            <w:tcBorders>
              <w:top w:val="nil"/>
            </w:tcBorders>
            <w:tcPrChange w:id="2063" w:author="Honnalore Steissberg" w:date="2021-08-04T17:31:00Z">
              <w:tcPr>
                <w:tcW w:w="1530" w:type="dxa"/>
                <w:tcBorders>
                  <w:top w:val="nil"/>
                </w:tcBorders>
              </w:tcPr>
            </w:tcPrChange>
          </w:tcPr>
          <w:p w14:paraId="361CEDC7" w14:textId="77777777" w:rsidR="00925F4B" w:rsidRPr="00B7030B" w:rsidRDefault="00925F4B" w:rsidP="00925F4B">
            <w:pPr>
              <w:rPr>
                <w:rFonts w:cs="Arial"/>
                <w:sz w:val="16"/>
                <w:szCs w:val="16"/>
              </w:rPr>
            </w:pPr>
            <w:r w:rsidRPr="00B7030B">
              <w:rPr>
                <w:rFonts w:cs="Arial"/>
                <w:sz w:val="16"/>
                <w:szCs w:val="16"/>
              </w:rPr>
              <w:t>0.23</w:t>
            </w:r>
          </w:p>
        </w:tc>
      </w:tr>
    </w:tbl>
    <w:p w14:paraId="75A4CABE" w14:textId="77777777" w:rsidR="00925F4B" w:rsidRPr="00B7030B" w:rsidRDefault="00925F4B" w:rsidP="00925F4B"/>
    <w:p w14:paraId="4E02CCEA" w14:textId="18C64A99" w:rsidR="00925F4B" w:rsidRPr="00894D22" w:rsidRDefault="00925F4B" w:rsidP="00925F4B">
      <w:pPr>
        <w:rPr>
          <w:sz w:val="20"/>
          <w:szCs w:val="18"/>
        </w:rPr>
      </w:pPr>
      <w:proofErr w:type="spellStart"/>
      <w:r w:rsidRPr="00894D22">
        <w:rPr>
          <w:sz w:val="20"/>
          <w:szCs w:val="18"/>
        </w:rPr>
        <w:t>Paasche</w:t>
      </w:r>
      <w:proofErr w:type="spellEnd"/>
      <w:r w:rsidRPr="00894D22">
        <w:rPr>
          <w:sz w:val="20"/>
          <w:szCs w:val="18"/>
        </w:rPr>
        <w:t xml:space="preserve"> (1973) measured the maximum growth rates of the marine diatom species </w:t>
      </w:r>
      <w:proofErr w:type="spellStart"/>
      <w:r w:rsidRPr="00894D22">
        <w:rPr>
          <w:sz w:val="20"/>
          <w:szCs w:val="18"/>
        </w:rPr>
        <w:t>Skeletonema</w:t>
      </w:r>
      <w:proofErr w:type="spellEnd"/>
      <w:r w:rsidRPr="00894D22">
        <w:rPr>
          <w:sz w:val="20"/>
          <w:szCs w:val="18"/>
        </w:rPr>
        <w:t xml:space="preserve"> </w:t>
      </w:r>
      <w:proofErr w:type="spellStart"/>
      <w:r w:rsidRPr="00894D22">
        <w:rPr>
          <w:sz w:val="20"/>
          <w:szCs w:val="18"/>
        </w:rPr>
        <w:t>costatum</w:t>
      </w:r>
      <w:proofErr w:type="spellEnd"/>
      <w:r w:rsidRPr="00894D22">
        <w:rPr>
          <w:sz w:val="20"/>
          <w:szCs w:val="18"/>
        </w:rPr>
        <w:t xml:space="preserve">, </w:t>
      </w:r>
      <w:proofErr w:type="spellStart"/>
      <w:r w:rsidRPr="00894D22">
        <w:rPr>
          <w:sz w:val="20"/>
          <w:szCs w:val="18"/>
        </w:rPr>
        <w:t>Thalassiosira</w:t>
      </w:r>
      <w:proofErr w:type="spellEnd"/>
      <w:r w:rsidRPr="00894D22">
        <w:rPr>
          <w:sz w:val="20"/>
          <w:szCs w:val="18"/>
        </w:rPr>
        <w:t xml:space="preserve"> </w:t>
      </w:r>
      <w:proofErr w:type="spellStart"/>
      <w:r w:rsidRPr="00894D22">
        <w:rPr>
          <w:sz w:val="20"/>
          <w:szCs w:val="18"/>
        </w:rPr>
        <w:t>psuedonana</w:t>
      </w:r>
      <w:proofErr w:type="spellEnd"/>
      <w:r w:rsidRPr="00894D22">
        <w:rPr>
          <w:sz w:val="20"/>
          <w:szCs w:val="18"/>
        </w:rPr>
        <w:t xml:space="preserve">, </w:t>
      </w:r>
      <w:proofErr w:type="spellStart"/>
      <w:r w:rsidRPr="00894D22">
        <w:rPr>
          <w:sz w:val="20"/>
          <w:szCs w:val="18"/>
        </w:rPr>
        <w:t>Thalassiosira</w:t>
      </w:r>
      <w:proofErr w:type="spellEnd"/>
      <w:r w:rsidRPr="00894D22">
        <w:rPr>
          <w:sz w:val="20"/>
          <w:szCs w:val="18"/>
        </w:rPr>
        <w:t xml:space="preserve"> </w:t>
      </w:r>
      <w:proofErr w:type="spellStart"/>
      <w:r w:rsidRPr="00894D22">
        <w:rPr>
          <w:sz w:val="20"/>
          <w:szCs w:val="18"/>
        </w:rPr>
        <w:t>decipiens</w:t>
      </w:r>
      <w:proofErr w:type="spellEnd"/>
      <w:r w:rsidRPr="00894D22">
        <w:rPr>
          <w:sz w:val="20"/>
          <w:szCs w:val="18"/>
        </w:rPr>
        <w:t xml:space="preserve">, </w:t>
      </w:r>
      <w:proofErr w:type="spellStart"/>
      <w:r w:rsidRPr="00894D22">
        <w:rPr>
          <w:sz w:val="20"/>
          <w:szCs w:val="18"/>
        </w:rPr>
        <w:t>Ditylum</w:t>
      </w:r>
      <w:proofErr w:type="spellEnd"/>
      <w:r w:rsidRPr="00894D22">
        <w:rPr>
          <w:sz w:val="20"/>
          <w:szCs w:val="18"/>
        </w:rPr>
        <w:t xml:space="preserve"> </w:t>
      </w:r>
      <w:proofErr w:type="spellStart"/>
      <w:r w:rsidRPr="00894D22">
        <w:rPr>
          <w:sz w:val="20"/>
          <w:szCs w:val="18"/>
        </w:rPr>
        <w:t>brightwellii</w:t>
      </w:r>
      <w:proofErr w:type="spellEnd"/>
      <w:r w:rsidRPr="00894D22">
        <w:rPr>
          <w:sz w:val="20"/>
          <w:szCs w:val="18"/>
        </w:rPr>
        <w:t xml:space="preserve">, and </w:t>
      </w:r>
      <w:proofErr w:type="spellStart"/>
      <w:r w:rsidRPr="00894D22">
        <w:rPr>
          <w:sz w:val="20"/>
          <w:szCs w:val="18"/>
        </w:rPr>
        <w:t>Licomophora</w:t>
      </w:r>
      <w:proofErr w:type="spellEnd"/>
      <w:r w:rsidRPr="00894D22">
        <w:rPr>
          <w:sz w:val="20"/>
          <w:szCs w:val="18"/>
        </w:rPr>
        <w:t xml:space="preserve"> sp. (</w:t>
      </w:r>
      <w:r w:rsidR="00FA1B19" w:rsidRPr="00894D22">
        <w:rPr>
          <w:sz w:val="20"/>
          <w:szCs w:val="18"/>
        </w:rPr>
        <w:fldChar w:fldCharType="begin"/>
      </w:r>
      <w:r w:rsidRPr="00894D22">
        <w:rPr>
          <w:sz w:val="20"/>
          <w:szCs w:val="18"/>
        </w:rPr>
        <w:instrText xml:space="preserve"> REF _Ref427642752 \h </w:instrText>
      </w:r>
      <w:r w:rsidR="00B7030B" w:rsidRPr="00894D22">
        <w:rPr>
          <w:sz w:val="20"/>
          <w:szCs w:val="18"/>
        </w:rPr>
        <w:instrText xml:space="preserve"> \* MERGEFORMAT </w:instrText>
      </w:r>
      <w:r w:rsidR="00FA1B19" w:rsidRPr="00894D22">
        <w:rPr>
          <w:sz w:val="20"/>
          <w:szCs w:val="18"/>
        </w:rPr>
      </w:r>
      <w:r w:rsidR="00FA1B19" w:rsidRPr="00894D22">
        <w:rPr>
          <w:sz w:val="20"/>
          <w:szCs w:val="18"/>
        </w:rPr>
        <w:fldChar w:fldCharType="separate"/>
      </w:r>
      <w:r w:rsidR="00795A65" w:rsidRPr="00795A65">
        <w:rPr>
          <w:sz w:val="20"/>
          <w:szCs w:val="18"/>
        </w:rPr>
        <w:t xml:space="preserve">Table </w:t>
      </w:r>
      <w:r w:rsidR="00795A65" w:rsidRPr="00795A65">
        <w:rPr>
          <w:noProof/>
          <w:sz w:val="20"/>
          <w:szCs w:val="18"/>
        </w:rPr>
        <w:t>25</w:t>
      </w:r>
      <w:r w:rsidR="00FA1B19" w:rsidRPr="00894D22">
        <w:rPr>
          <w:sz w:val="20"/>
          <w:szCs w:val="18"/>
        </w:rPr>
        <w:fldChar w:fldCharType="end"/>
      </w:r>
      <w:r w:rsidRPr="00894D22">
        <w:rPr>
          <w:sz w:val="20"/>
          <w:szCs w:val="18"/>
        </w:rPr>
        <w:t xml:space="preserve">).   Cultures of </w:t>
      </w:r>
      <w:proofErr w:type="spellStart"/>
      <w:r w:rsidRPr="00894D22">
        <w:rPr>
          <w:sz w:val="20"/>
          <w:szCs w:val="18"/>
        </w:rPr>
        <w:t>Skeletonema</w:t>
      </w:r>
      <w:proofErr w:type="spellEnd"/>
      <w:r w:rsidRPr="00894D22">
        <w:rPr>
          <w:sz w:val="20"/>
          <w:szCs w:val="18"/>
        </w:rPr>
        <w:t xml:space="preserve"> </w:t>
      </w:r>
      <w:proofErr w:type="spellStart"/>
      <w:r w:rsidRPr="00894D22">
        <w:rPr>
          <w:sz w:val="20"/>
          <w:szCs w:val="18"/>
        </w:rPr>
        <w:t>costatum</w:t>
      </w:r>
      <w:proofErr w:type="spellEnd"/>
      <w:r w:rsidRPr="00894D22">
        <w:rPr>
          <w:sz w:val="20"/>
          <w:szCs w:val="18"/>
        </w:rPr>
        <w:t xml:space="preserve">, </w:t>
      </w:r>
      <w:proofErr w:type="spellStart"/>
      <w:r w:rsidRPr="00894D22">
        <w:rPr>
          <w:sz w:val="20"/>
          <w:szCs w:val="18"/>
        </w:rPr>
        <w:t>Thalassiosira</w:t>
      </w:r>
      <w:proofErr w:type="spellEnd"/>
      <w:r w:rsidRPr="00894D22">
        <w:rPr>
          <w:sz w:val="20"/>
          <w:szCs w:val="18"/>
        </w:rPr>
        <w:t xml:space="preserve"> </w:t>
      </w:r>
      <w:proofErr w:type="spellStart"/>
      <w:r w:rsidRPr="00894D22">
        <w:rPr>
          <w:sz w:val="20"/>
          <w:szCs w:val="18"/>
        </w:rPr>
        <w:t>decipiens</w:t>
      </w:r>
      <w:proofErr w:type="spellEnd"/>
      <w:r w:rsidRPr="00894D22">
        <w:rPr>
          <w:sz w:val="20"/>
          <w:szCs w:val="18"/>
        </w:rPr>
        <w:t xml:space="preserve">, and </w:t>
      </w:r>
      <w:proofErr w:type="spellStart"/>
      <w:r w:rsidRPr="00894D22">
        <w:rPr>
          <w:sz w:val="20"/>
          <w:szCs w:val="18"/>
        </w:rPr>
        <w:t>Licmophora</w:t>
      </w:r>
      <w:proofErr w:type="spellEnd"/>
      <w:r w:rsidRPr="00894D22">
        <w:rPr>
          <w:sz w:val="20"/>
          <w:szCs w:val="18"/>
        </w:rPr>
        <w:t xml:space="preserve"> were isolated from the </w:t>
      </w:r>
      <w:r w:rsidRPr="00894D22">
        <w:rPr>
          <w:sz w:val="20"/>
          <w:szCs w:val="18"/>
        </w:rPr>
        <w:lastRenderedPageBreak/>
        <w:t>Oslo Fjord.  Cultures were grown at 20</w:t>
      </w:r>
      <w:r w:rsidR="00586233" w:rsidRPr="00894D22">
        <w:rPr>
          <w:sz w:val="20"/>
          <w:szCs w:val="18"/>
          <w:vertAlign w:val="superscript"/>
        </w:rPr>
        <w:t>o</w:t>
      </w:r>
      <w:r w:rsidRPr="00894D22">
        <w:rPr>
          <w:sz w:val="20"/>
          <w:szCs w:val="18"/>
        </w:rPr>
        <w:t>C at a light intensity of about 25000 erg/cm</w:t>
      </w:r>
      <w:r w:rsidRPr="00894D22">
        <w:rPr>
          <w:sz w:val="20"/>
          <w:szCs w:val="18"/>
          <w:vertAlign w:val="superscript"/>
        </w:rPr>
        <w:t>2</w:t>
      </w:r>
      <w:r w:rsidRPr="00894D22">
        <w:rPr>
          <w:sz w:val="20"/>
          <w:szCs w:val="18"/>
        </w:rPr>
        <w:t>-sec.  An 18</w:t>
      </w:r>
      <w:ins w:id="2064" w:author="Honnalore Steissberg" w:date="2021-08-04T17:33:00Z">
        <w:r w:rsidR="003A7D48">
          <w:rPr>
            <w:sz w:val="20"/>
            <w:szCs w:val="18"/>
          </w:rPr>
          <w:t>-</w:t>
        </w:r>
      </w:ins>
      <w:del w:id="2065" w:author="Honnalore Steissberg" w:date="2021-08-04T17:33:00Z">
        <w:r w:rsidRPr="00894D22" w:rsidDel="003A7D48">
          <w:rPr>
            <w:sz w:val="20"/>
            <w:szCs w:val="18"/>
          </w:rPr>
          <w:delText xml:space="preserve"> </w:delText>
        </w:r>
      </w:del>
      <w:r w:rsidRPr="00894D22">
        <w:rPr>
          <w:sz w:val="20"/>
          <w:szCs w:val="18"/>
        </w:rPr>
        <w:t xml:space="preserve">hour day was used </w:t>
      </w:r>
      <w:r w:rsidR="00586233" w:rsidRPr="00894D22">
        <w:rPr>
          <w:sz w:val="20"/>
          <w:szCs w:val="18"/>
        </w:rPr>
        <w:t xml:space="preserve">for </w:t>
      </w:r>
      <w:r w:rsidRPr="00894D22">
        <w:rPr>
          <w:sz w:val="20"/>
          <w:szCs w:val="18"/>
        </w:rPr>
        <w:t xml:space="preserve">D. </w:t>
      </w:r>
      <w:proofErr w:type="spellStart"/>
      <w:r w:rsidRPr="00894D22">
        <w:rPr>
          <w:sz w:val="20"/>
          <w:szCs w:val="18"/>
        </w:rPr>
        <w:t>brightwellii</w:t>
      </w:r>
      <w:proofErr w:type="spellEnd"/>
      <w:ins w:id="2066" w:author="Honnalore Steissberg" w:date="2021-08-04T17:34:00Z">
        <w:r w:rsidR="003A7D48">
          <w:rPr>
            <w:sz w:val="20"/>
            <w:szCs w:val="18"/>
          </w:rPr>
          <w:t>,</w:t>
        </w:r>
      </w:ins>
      <w:r w:rsidRPr="00894D22">
        <w:rPr>
          <w:sz w:val="20"/>
          <w:szCs w:val="18"/>
        </w:rPr>
        <w:t xml:space="preserve"> whereas the other cultures were lit continuously.</w:t>
      </w:r>
    </w:p>
    <w:p w14:paraId="5C7C0A71" w14:textId="77777777" w:rsidR="00925F4B" w:rsidRPr="00B7030B" w:rsidRDefault="00925F4B" w:rsidP="00925F4B"/>
    <w:p w14:paraId="1DA97E4C" w14:textId="17617DFA" w:rsidR="00925F4B" w:rsidRPr="00B7030B" w:rsidRDefault="00925F4B">
      <w:pPr>
        <w:pStyle w:val="Caption"/>
        <w:pPrChange w:id="2067" w:author="Honnalore Steissberg" w:date="2021-07-27T16:47:00Z">
          <w:pPr>
            <w:pStyle w:val="Caption"/>
            <w:keepNext/>
          </w:pPr>
        </w:pPrChange>
      </w:pPr>
      <w:bookmarkStart w:id="2068" w:name="_Ref427642752"/>
      <w:bookmarkStart w:id="2069" w:name="_Toc37942971"/>
      <w:r w:rsidRPr="00B7030B">
        <w:t xml:space="preserve">Table </w:t>
      </w:r>
      <w:r w:rsidR="00F812F1">
        <w:fldChar w:fldCharType="begin"/>
      </w:r>
      <w:r w:rsidR="00F812F1">
        <w:instrText xml:space="preserve"> SEQ Table \* ARABIC </w:instrText>
      </w:r>
      <w:r w:rsidR="00F812F1">
        <w:fldChar w:fldCharType="separate"/>
      </w:r>
      <w:r w:rsidR="00795A65">
        <w:rPr>
          <w:noProof/>
        </w:rPr>
        <w:t>25</w:t>
      </w:r>
      <w:r w:rsidR="00F812F1">
        <w:rPr>
          <w:noProof/>
        </w:rPr>
        <w:fldChar w:fldCharType="end"/>
      </w:r>
      <w:bookmarkEnd w:id="2068"/>
      <w:r w:rsidRPr="00B7030B">
        <w:t>.  Maximum growth rates for five species of marine diatoms (</w:t>
      </w:r>
      <w:proofErr w:type="spellStart"/>
      <w:r w:rsidRPr="00B7030B">
        <w:t>Paasche</w:t>
      </w:r>
      <w:proofErr w:type="spellEnd"/>
      <w:r w:rsidRPr="00B7030B">
        <w:t>, 1973).</w:t>
      </w:r>
      <w:bookmarkEnd w:id="2069"/>
    </w:p>
    <w:tbl>
      <w:tblPr>
        <w:tblW w:w="8943" w:type="dxa"/>
        <w:tblInd w:w="-1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Change w:id="2070" w:author="Honnalore Steissberg" w:date="2021-08-04T17:34:00Z">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563"/>
        <w:gridCol w:w="1620"/>
        <w:gridCol w:w="1620"/>
        <w:gridCol w:w="1440"/>
        <w:gridCol w:w="1170"/>
        <w:gridCol w:w="1530"/>
        <w:tblGridChange w:id="2071">
          <w:tblGrid>
            <w:gridCol w:w="1458"/>
            <w:gridCol w:w="1620"/>
            <w:gridCol w:w="1620"/>
            <w:gridCol w:w="1440"/>
            <w:gridCol w:w="1170"/>
            <w:gridCol w:w="1530"/>
          </w:tblGrid>
        </w:tblGridChange>
      </w:tblGrid>
      <w:tr w:rsidR="00925F4B" w:rsidRPr="00B7030B" w14:paraId="6F013B0A" w14:textId="77777777" w:rsidTr="003A7D48">
        <w:trPr>
          <w:cantSplit/>
          <w:tblHeader/>
          <w:trPrChange w:id="2072" w:author="Honnalore Steissberg" w:date="2021-08-04T17:34:00Z">
            <w:trPr>
              <w:cantSplit/>
              <w:tblHeader/>
            </w:trPr>
          </w:trPrChange>
        </w:trPr>
        <w:tc>
          <w:tcPr>
            <w:tcW w:w="1563" w:type="dxa"/>
            <w:tcBorders>
              <w:top w:val="double" w:sz="4" w:space="0" w:color="auto"/>
              <w:bottom w:val="single" w:sz="8" w:space="0" w:color="auto"/>
            </w:tcBorders>
            <w:tcPrChange w:id="2073" w:author="Honnalore Steissberg" w:date="2021-08-04T17:34:00Z">
              <w:tcPr>
                <w:tcW w:w="1458" w:type="dxa"/>
                <w:tcBorders>
                  <w:top w:val="double" w:sz="4" w:space="0" w:color="auto"/>
                  <w:bottom w:val="single" w:sz="8" w:space="0" w:color="auto"/>
                </w:tcBorders>
              </w:tcPr>
            </w:tcPrChange>
          </w:tcPr>
          <w:p w14:paraId="0A5EFD0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620" w:type="dxa"/>
            <w:tcBorders>
              <w:top w:val="double" w:sz="4" w:space="0" w:color="auto"/>
              <w:bottom w:val="single" w:sz="8" w:space="0" w:color="auto"/>
            </w:tcBorders>
            <w:tcPrChange w:id="2074" w:author="Honnalore Steissberg" w:date="2021-08-04T17:34:00Z">
              <w:tcPr>
                <w:tcW w:w="1620" w:type="dxa"/>
                <w:tcBorders>
                  <w:top w:val="double" w:sz="4" w:space="0" w:color="auto"/>
                  <w:bottom w:val="single" w:sz="8" w:space="0" w:color="auto"/>
                </w:tcBorders>
              </w:tcPr>
            </w:tcPrChange>
          </w:tcPr>
          <w:p w14:paraId="791CEF91"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661F9691" w14:textId="77777777" w:rsidR="00925F4B" w:rsidRPr="00B7030B" w:rsidRDefault="00925F4B" w:rsidP="00925F4B">
            <w:pPr>
              <w:rPr>
                <w:rFonts w:cs="Arial"/>
                <w:sz w:val="16"/>
                <w:szCs w:val="16"/>
              </w:rPr>
            </w:pPr>
          </w:p>
        </w:tc>
        <w:tc>
          <w:tcPr>
            <w:tcW w:w="1620" w:type="dxa"/>
            <w:tcBorders>
              <w:top w:val="double" w:sz="4" w:space="0" w:color="auto"/>
              <w:bottom w:val="single" w:sz="8" w:space="0" w:color="auto"/>
            </w:tcBorders>
            <w:tcPrChange w:id="2075" w:author="Honnalore Steissberg" w:date="2021-08-04T17:34:00Z">
              <w:tcPr>
                <w:tcW w:w="1620" w:type="dxa"/>
                <w:tcBorders>
                  <w:top w:val="double" w:sz="4" w:space="0" w:color="auto"/>
                  <w:bottom w:val="single" w:sz="8" w:space="0" w:color="auto"/>
                </w:tcBorders>
              </w:tcPr>
            </w:tcPrChange>
          </w:tcPr>
          <w:p w14:paraId="64E0337B" w14:textId="77777777" w:rsidR="00925F4B" w:rsidRPr="00B7030B" w:rsidRDefault="00925F4B" w:rsidP="00925F4B">
            <w:pPr>
              <w:pStyle w:val="CommentText"/>
              <w:rPr>
                <w:rStyle w:val="EndnoteReference"/>
                <w:rFonts w:asciiTheme="minorHAnsi" w:hAnsiTheme="minorHAnsi" w:cs="Arial"/>
                <w:sz w:val="16"/>
                <w:szCs w:val="16"/>
              </w:rPr>
            </w:pPr>
            <w:r w:rsidRPr="00B7030B">
              <w:rPr>
                <w:rFonts w:cs="Arial"/>
                <w:sz w:val="16"/>
                <w:szCs w:val="16"/>
              </w:rPr>
              <w:t>Source</w:t>
            </w:r>
          </w:p>
        </w:tc>
        <w:tc>
          <w:tcPr>
            <w:tcW w:w="1440" w:type="dxa"/>
            <w:tcBorders>
              <w:top w:val="double" w:sz="4" w:space="0" w:color="auto"/>
              <w:bottom w:val="single" w:sz="8" w:space="0" w:color="auto"/>
            </w:tcBorders>
            <w:tcPrChange w:id="2076" w:author="Honnalore Steissberg" w:date="2021-08-04T17:34:00Z">
              <w:tcPr>
                <w:tcW w:w="1440" w:type="dxa"/>
                <w:tcBorders>
                  <w:top w:val="double" w:sz="4" w:space="0" w:color="auto"/>
                  <w:bottom w:val="single" w:sz="8" w:space="0" w:color="auto"/>
                </w:tcBorders>
              </w:tcPr>
            </w:tcPrChange>
          </w:tcPr>
          <w:p w14:paraId="0823EABA" w14:textId="77777777" w:rsidR="00925F4B" w:rsidRPr="00B7030B" w:rsidRDefault="00925F4B" w:rsidP="00925F4B">
            <w:pPr>
              <w:rPr>
                <w:rFonts w:cs="Arial"/>
                <w:sz w:val="16"/>
                <w:szCs w:val="16"/>
              </w:rPr>
            </w:pPr>
            <w:r w:rsidRPr="00B7030B">
              <w:rPr>
                <w:rFonts w:cs="Arial"/>
                <w:sz w:val="16"/>
                <w:szCs w:val="16"/>
              </w:rPr>
              <w:t>Temperature</w:t>
            </w:r>
          </w:p>
          <w:p w14:paraId="64F08A68"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1170" w:type="dxa"/>
            <w:tcBorders>
              <w:top w:val="double" w:sz="4" w:space="0" w:color="auto"/>
              <w:bottom w:val="single" w:sz="8" w:space="0" w:color="auto"/>
            </w:tcBorders>
            <w:tcPrChange w:id="2077" w:author="Honnalore Steissberg" w:date="2021-08-04T17:34:00Z">
              <w:tcPr>
                <w:tcW w:w="1170" w:type="dxa"/>
                <w:tcBorders>
                  <w:top w:val="double" w:sz="4" w:space="0" w:color="auto"/>
                  <w:bottom w:val="single" w:sz="8" w:space="0" w:color="auto"/>
                </w:tcBorders>
              </w:tcPr>
            </w:tcPrChange>
          </w:tcPr>
          <w:p w14:paraId="7AFA9164" w14:textId="77777777" w:rsidR="00925F4B" w:rsidRPr="00B7030B" w:rsidRDefault="00925F4B" w:rsidP="00925F4B">
            <w:pPr>
              <w:rPr>
                <w:rFonts w:cs="Arial"/>
                <w:sz w:val="16"/>
                <w:szCs w:val="16"/>
              </w:rPr>
            </w:pPr>
            <w:r w:rsidRPr="00B7030B">
              <w:rPr>
                <w:rFonts w:cs="Arial"/>
                <w:sz w:val="16"/>
                <w:szCs w:val="16"/>
              </w:rPr>
              <w:t>Light Intensity</w:t>
            </w:r>
          </w:p>
          <w:p w14:paraId="79A8B2D1"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(erg/cm</w:t>
            </w:r>
            <w:r w:rsidRPr="00B7030B">
              <w:rPr>
                <w:rFonts w:cs="Arial"/>
                <w:sz w:val="16"/>
                <w:szCs w:val="16"/>
                <w:vertAlign w:val="superscript"/>
              </w:rPr>
              <w:t>2</w:t>
            </w:r>
            <w:r w:rsidRPr="00B7030B">
              <w:rPr>
                <w:rFonts w:cs="Arial"/>
                <w:sz w:val="16"/>
                <w:szCs w:val="16"/>
              </w:rPr>
              <w:t>-second)</w:t>
            </w:r>
          </w:p>
        </w:tc>
        <w:tc>
          <w:tcPr>
            <w:tcW w:w="1530" w:type="dxa"/>
            <w:tcBorders>
              <w:top w:val="double" w:sz="4" w:space="0" w:color="auto"/>
              <w:bottom w:val="single" w:sz="8" w:space="0" w:color="auto"/>
            </w:tcBorders>
            <w:tcPrChange w:id="2078" w:author="Honnalore Steissberg" w:date="2021-08-04T17:34:00Z">
              <w:tcPr>
                <w:tcW w:w="1530" w:type="dxa"/>
                <w:tcBorders>
                  <w:top w:val="double" w:sz="4" w:space="0" w:color="auto"/>
                  <w:bottom w:val="single" w:sz="8" w:space="0" w:color="auto"/>
                </w:tcBorders>
              </w:tcPr>
            </w:tcPrChange>
          </w:tcPr>
          <w:p w14:paraId="57E1081E"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Maximum growth rate (doublings/day)</w:t>
            </w:r>
          </w:p>
        </w:tc>
      </w:tr>
      <w:tr w:rsidR="00925F4B" w:rsidRPr="00B7030B" w14:paraId="43A9FF91" w14:textId="77777777" w:rsidTr="003A7D48">
        <w:trPr>
          <w:cantSplit/>
          <w:trPrChange w:id="2079" w:author="Honnalore Steissberg" w:date="2021-08-04T17:34:00Z">
            <w:trPr>
              <w:cantSplit/>
            </w:trPr>
          </w:trPrChange>
        </w:trPr>
        <w:tc>
          <w:tcPr>
            <w:tcW w:w="1563" w:type="dxa"/>
            <w:tcBorders>
              <w:top w:val="nil"/>
            </w:tcBorders>
            <w:tcPrChange w:id="2080" w:author="Honnalore Steissberg" w:date="2021-08-04T17:34:00Z">
              <w:tcPr>
                <w:tcW w:w="1458" w:type="dxa"/>
                <w:tcBorders>
                  <w:top w:val="nil"/>
                </w:tcBorders>
              </w:tcPr>
            </w:tcPrChange>
          </w:tcPr>
          <w:p w14:paraId="1D42EE2A" w14:textId="77777777" w:rsidR="00925F4B" w:rsidRPr="00B7030B" w:rsidRDefault="00925F4B" w:rsidP="00925F4B">
            <w:pPr>
              <w:rPr>
                <w:rFonts w:cs="Arial"/>
                <w:i/>
                <w:sz w:val="16"/>
                <w:szCs w:val="16"/>
              </w:rPr>
            </w:pPr>
            <w:proofErr w:type="spellStart"/>
            <w:r w:rsidRPr="00B7030B">
              <w:rPr>
                <w:rFonts w:cs="Arial"/>
                <w:i/>
                <w:sz w:val="16"/>
                <w:szCs w:val="16"/>
              </w:rPr>
              <w:t>Skeletonema</w:t>
            </w:r>
            <w:proofErr w:type="spellEnd"/>
            <w:r w:rsidRPr="00B7030B">
              <w:rPr>
                <w:rFonts w:cs="Arial"/>
                <w:i/>
                <w:sz w:val="16"/>
                <w:szCs w:val="16"/>
              </w:rPr>
              <w:t xml:space="preserve"> </w:t>
            </w:r>
            <w:proofErr w:type="spellStart"/>
            <w:r w:rsidRPr="00B7030B">
              <w:rPr>
                <w:rFonts w:cs="Arial"/>
                <w:i/>
                <w:sz w:val="16"/>
                <w:szCs w:val="16"/>
              </w:rPr>
              <w:t>costatum</w:t>
            </w:r>
            <w:proofErr w:type="spellEnd"/>
          </w:p>
        </w:tc>
        <w:tc>
          <w:tcPr>
            <w:tcW w:w="1620" w:type="dxa"/>
            <w:tcBorders>
              <w:top w:val="nil"/>
            </w:tcBorders>
            <w:tcPrChange w:id="2081" w:author="Honnalore Steissberg" w:date="2021-08-04T17:34:00Z">
              <w:tcPr>
                <w:tcW w:w="1620" w:type="dxa"/>
                <w:tcBorders>
                  <w:top w:val="nil"/>
                </w:tcBorders>
              </w:tcPr>
            </w:tcPrChange>
          </w:tcPr>
          <w:p w14:paraId="2BB77ABB"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082" w:author="Honnalore Steissberg" w:date="2021-08-04T17:34:00Z">
              <w:tcPr>
                <w:tcW w:w="1620" w:type="dxa"/>
                <w:tcBorders>
                  <w:top w:val="nil"/>
                </w:tcBorders>
              </w:tcPr>
            </w:tcPrChange>
          </w:tcPr>
          <w:p w14:paraId="38EC17A0" w14:textId="77777777" w:rsidR="00925F4B" w:rsidRPr="00B7030B" w:rsidRDefault="00925F4B" w:rsidP="00925F4B">
            <w:pPr>
              <w:rPr>
                <w:rFonts w:cs="Arial"/>
                <w:sz w:val="16"/>
                <w:szCs w:val="16"/>
              </w:rPr>
            </w:pPr>
            <w:r w:rsidRPr="00B7030B">
              <w:rPr>
                <w:rFonts w:cs="Arial"/>
                <w:sz w:val="16"/>
                <w:szCs w:val="16"/>
              </w:rPr>
              <w:t>Oslo Fjord</w:t>
            </w:r>
          </w:p>
        </w:tc>
        <w:tc>
          <w:tcPr>
            <w:tcW w:w="1440" w:type="dxa"/>
            <w:tcBorders>
              <w:top w:val="nil"/>
            </w:tcBorders>
            <w:tcPrChange w:id="2083" w:author="Honnalore Steissberg" w:date="2021-08-04T17:34:00Z">
              <w:tcPr>
                <w:tcW w:w="1440" w:type="dxa"/>
                <w:tcBorders>
                  <w:top w:val="nil"/>
                </w:tcBorders>
              </w:tcPr>
            </w:tcPrChange>
          </w:tcPr>
          <w:p w14:paraId="545317BC"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84" w:author="Honnalore Steissberg" w:date="2021-08-04T17:34:00Z">
              <w:tcPr>
                <w:tcW w:w="1170" w:type="dxa"/>
                <w:tcBorders>
                  <w:top w:val="nil"/>
                </w:tcBorders>
              </w:tcPr>
            </w:tcPrChange>
          </w:tcPr>
          <w:p w14:paraId="12C2737F"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085" w:author="Honnalore Steissberg" w:date="2021-08-04T17:34:00Z">
              <w:tcPr>
                <w:tcW w:w="1530" w:type="dxa"/>
                <w:tcBorders>
                  <w:top w:val="nil"/>
                </w:tcBorders>
              </w:tcPr>
            </w:tcPrChange>
          </w:tcPr>
          <w:p w14:paraId="48D58DB4" w14:textId="77777777" w:rsidR="00925F4B" w:rsidRPr="00B7030B" w:rsidRDefault="00925F4B" w:rsidP="00925F4B">
            <w:pPr>
              <w:rPr>
                <w:rFonts w:cs="Arial"/>
                <w:sz w:val="16"/>
                <w:szCs w:val="16"/>
              </w:rPr>
            </w:pPr>
            <w:r w:rsidRPr="00B7030B">
              <w:rPr>
                <w:rFonts w:cs="Arial"/>
                <w:sz w:val="16"/>
                <w:szCs w:val="16"/>
              </w:rPr>
              <w:t>2.4</w:t>
            </w:r>
          </w:p>
        </w:tc>
      </w:tr>
      <w:tr w:rsidR="00925F4B" w:rsidRPr="00B7030B" w14:paraId="671C8B71" w14:textId="77777777" w:rsidTr="003A7D48">
        <w:trPr>
          <w:cantSplit/>
          <w:trPrChange w:id="2086" w:author="Honnalore Steissberg" w:date="2021-08-04T17:34:00Z">
            <w:trPr>
              <w:cantSplit/>
            </w:trPr>
          </w:trPrChange>
        </w:trPr>
        <w:tc>
          <w:tcPr>
            <w:tcW w:w="1563" w:type="dxa"/>
            <w:tcBorders>
              <w:top w:val="nil"/>
            </w:tcBorders>
            <w:tcPrChange w:id="2087" w:author="Honnalore Steissberg" w:date="2021-08-04T17:34:00Z">
              <w:tcPr>
                <w:tcW w:w="1458" w:type="dxa"/>
                <w:tcBorders>
                  <w:top w:val="nil"/>
                </w:tcBorders>
              </w:tcPr>
            </w:tcPrChange>
          </w:tcPr>
          <w:p w14:paraId="6BBE3AF6" w14:textId="77777777" w:rsidR="00925F4B" w:rsidRPr="00B7030B" w:rsidRDefault="00925F4B" w:rsidP="00925F4B">
            <w:pPr>
              <w:rPr>
                <w:rFonts w:cs="Arial"/>
                <w:i/>
                <w:sz w:val="16"/>
                <w:szCs w:val="16"/>
              </w:rPr>
            </w:pPr>
            <w:proofErr w:type="spellStart"/>
            <w:r w:rsidRPr="00B7030B">
              <w:rPr>
                <w:rFonts w:cs="Arial"/>
                <w:i/>
                <w:sz w:val="16"/>
                <w:szCs w:val="16"/>
              </w:rPr>
              <w:t>Thalassiosira</w:t>
            </w:r>
            <w:proofErr w:type="spellEnd"/>
            <w:r w:rsidRPr="00B7030B">
              <w:rPr>
                <w:rFonts w:cs="Arial"/>
                <w:i/>
                <w:sz w:val="16"/>
                <w:szCs w:val="16"/>
              </w:rPr>
              <w:t xml:space="preserve"> </w:t>
            </w:r>
            <w:proofErr w:type="spellStart"/>
            <w:r w:rsidRPr="00B7030B">
              <w:rPr>
                <w:rFonts w:cs="Arial"/>
                <w:i/>
                <w:sz w:val="16"/>
                <w:szCs w:val="16"/>
              </w:rPr>
              <w:t>psuedonana</w:t>
            </w:r>
            <w:proofErr w:type="spellEnd"/>
          </w:p>
        </w:tc>
        <w:tc>
          <w:tcPr>
            <w:tcW w:w="1620" w:type="dxa"/>
            <w:tcBorders>
              <w:top w:val="nil"/>
            </w:tcBorders>
            <w:tcPrChange w:id="2088" w:author="Honnalore Steissberg" w:date="2021-08-04T17:34:00Z">
              <w:tcPr>
                <w:tcW w:w="1620" w:type="dxa"/>
                <w:tcBorders>
                  <w:top w:val="nil"/>
                </w:tcBorders>
              </w:tcPr>
            </w:tcPrChange>
          </w:tcPr>
          <w:p w14:paraId="7BE8CEAC"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089" w:author="Honnalore Steissberg" w:date="2021-08-04T17:34:00Z">
              <w:tcPr>
                <w:tcW w:w="1620" w:type="dxa"/>
                <w:tcBorders>
                  <w:top w:val="nil"/>
                </w:tcBorders>
              </w:tcPr>
            </w:tcPrChange>
          </w:tcPr>
          <w:p w14:paraId="2D4D9E7D" w14:textId="77777777" w:rsidR="00925F4B" w:rsidRPr="00B7030B" w:rsidRDefault="00925F4B" w:rsidP="00925F4B">
            <w:pPr>
              <w:rPr>
                <w:rFonts w:cs="Arial"/>
                <w:sz w:val="16"/>
                <w:szCs w:val="16"/>
              </w:rPr>
            </w:pPr>
          </w:p>
        </w:tc>
        <w:tc>
          <w:tcPr>
            <w:tcW w:w="1440" w:type="dxa"/>
            <w:tcBorders>
              <w:top w:val="nil"/>
            </w:tcBorders>
            <w:tcPrChange w:id="2090" w:author="Honnalore Steissberg" w:date="2021-08-04T17:34:00Z">
              <w:tcPr>
                <w:tcW w:w="1440" w:type="dxa"/>
                <w:tcBorders>
                  <w:top w:val="nil"/>
                </w:tcBorders>
              </w:tcPr>
            </w:tcPrChange>
          </w:tcPr>
          <w:p w14:paraId="15C5DA95"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91" w:author="Honnalore Steissberg" w:date="2021-08-04T17:34:00Z">
              <w:tcPr>
                <w:tcW w:w="1170" w:type="dxa"/>
                <w:tcBorders>
                  <w:top w:val="nil"/>
                </w:tcBorders>
              </w:tcPr>
            </w:tcPrChange>
          </w:tcPr>
          <w:p w14:paraId="625F504E"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092" w:author="Honnalore Steissberg" w:date="2021-08-04T17:34:00Z">
              <w:tcPr>
                <w:tcW w:w="1530" w:type="dxa"/>
                <w:tcBorders>
                  <w:top w:val="nil"/>
                </w:tcBorders>
              </w:tcPr>
            </w:tcPrChange>
          </w:tcPr>
          <w:p w14:paraId="7D98B9CB" w14:textId="77777777" w:rsidR="00925F4B" w:rsidRPr="00B7030B" w:rsidRDefault="00925F4B" w:rsidP="00925F4B">
            <w:pPr>
              <w:rPr>
                <w:rFonts w:cs="Arial"/>
                <w:sz w:val="16"/>
                <w:szCs w:val="16"/>
              </w:rPr>
            </w:pPr>
            <w:r w:rsidRPr="00B7030B">
              <w:rPr>
                <w:rFonts w:cs="Arial"/>
                <w:sz w:val="16"/>
                <w:szCs w:val="16"/>
              </w:rPr>
              <w:t>4.0</w:t>
            </w:r>
          </w:p>
        </w:tc>
      </w:tr>
      <w:tr w:rsidR="00925F4B" w:rsidRPr="00B7030B" w14:paraId="62E18168" w14:textId="77777777" w:rsidTr="003A7D48">
        <w:trPr>
          <w:cantSplit/>
          <w:trPrChange w:id="2093" w:author="Honnalore Steissberg" w:date="2021-08-04T17:34:00Z">
            <w:trPr>
              <w:cantSplit/>
            </w:trPr>
          </w:trPrChange>
        </w:trPr>
        <w:tc>
          <w:tcPr>
            <w:tcW w:w="1563" w:type="dxa"/>
            <w:tcBorders>
              <w:top w:val="nil"/>
            </w:tcBorders>
            <w:tcPrChange w:id="2094" w:author="Honnalore Steissberg" w:date="2021-08-04T17:34:00Z">
              <w:tcPr>
                <w:tcW w:w="1458" w:type="dxa"/>
                <w:tcBorders>
                  <w:top w:val="nil"/>
                </w:tcBorders>
              </w:tcPr>
            </w:tcPrChange>
          </w:tcPr>
          <w:p w14:paraId="4D1E6111" w14:textId="77777777" w:rsidR="00925F4B" w:rsidRPr="00B7030B" w:rsidRDefault="00925F4B" w:rsidP="00925F4B">
            <w:pPr>
              <w:rPr>
                <w:rFonts w:cs="Arial"/>
                <w:i/>
                <w:sz w:val="16"/>
                <w:szCs w:val="16"/>
              </w:rPr>
            </w:pPr>
            <w:proofErr w:type="spellStart"/>
            <w:r w:rsidRPr="00B7030B">
              <w:rPr>
                <w:rFonts w:cs="Arial"/>
                <w:i/>
                <w:sz w:val="16"/>
                <w:szCs w:val="16"/>
              </w:rPr>
              <w:t>Thalassiosira</w:t>
            </w:r>
            <w:proofErr w:type="spellEnd"/>
            <w:r w:rsidRPr="00B7030B">
              <w:rPr>
                <w:rFonts w:cs="Arial"/>
                <w:i/>
                <w:sz w:val="16"/>
                <w:szCs w:val="16"/>
              </w:rPr>
              <w:t xml:space="preserve"> </w:t>
            </w:r>
            <w:proofErr w:type="spellStart"/>
            <w:r w:rsidRPr="00B7030B">
              <w:rPr>
                <w:rFonts w:cs="Arial"/>
                <w:i/>
                <w:sz w:val="16"/>
                <w:szCs w:val="16"/>
              </w:rPr>
              <w:t>decipiens</w:t>
            </w:r>
            <w:proofErr w:type="spellEnd"/>
          </w:p>
        </w:tc>
        <w:tc>
          <w:tcPr>
            <w:tcW w:w="1620" w:type="dxa"/>
            <w:tcBorders>
              <w:top w:val="nil"/>
            </w:tcBorders>
            <w:tcPrChange w:id="2095" w:author="Honnalore Steissberg" w:date="2021-08-04T17:34:00Z">
              <w:tcPr>
                <w:tcW w:w="1620" w:type="dxa"/>
                <w:tcBorders>
                  <w:top w:val="nil"/>
                </w:tcBorders>
              </w:tcPr>
            </w:tcPrChange>
          </w:tcPr>
          <w:p w14:paraId="217E9C0C"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096" w:author="Honnalore Steissberg" w:date="2021-08-04T17:34:00Z">
              <w:tcPr>
                <w:tcW w:w="1620" w:type="dxa"/>
                <w:tcBorders>
                  <w:top w:val="nil"/>
                </w:tcBorders>
              </w:tcPr>
            </w:tcPrChange>
          </w:tcPr>
          <w:p w14:paraId="11354E28" w14:textId="77777777" w:rsidR="00925F4B" w:rsidRPr="00B7030B" w:rsidRDefault="00925F4B" w:rsidP="00925F4B">
            <w:pPr>
              <w:rPr>
                <w:rFonts w:cs="Arial"/>
                <w:sz w:val="16"/>
                <w:szCs w:val="16"/>
              </w:rPr>
            </w:pPr>
            <w:r w:rsidRPr="00B7030B">
              <w:rPr>
                <w:rFonts w:cs="Arial"/>
                <w:sz w:val="16"/>
                <w:szCs w:val="16"/>
              </w:rPr>
              <w:t>Oslo Fjord</w:t>
            </w:r>
          </w:p>
        </w:tc>
        <w:tc>
          <w:tcPr>
            <w:tcW w:w="1440" w:type="dxa"/>
            <w:tcBorders>
              <w:top w:val="nil"/>
            </w:tcBorders>
            <w:tcPrChange w:id="2097" w:author="Honnalore Steissberg" w:date="2021-08-04T17:34:00Z">
              <w:tcPr>
                <w:tcW w:w="1440" w:type="dxa"/>
                <w:tcBorders>
                  <w:top w:val="nil"/>
                </w:tcBorders>
              </w:tcPr>
            </w:tcPrChange>
          </w:tcPr>
          <w:p w14:paraId="4504072F"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98" w:author="Honnalore Steissberg" w:date="2021-08-04T17:34:00Z">
              <w:tcPr>
                <w:tcW w:w="1170" w:type="dxa"/>
                <w:tcBorders>
                  <w:top w:val="nil"/>
                </w:tcBorders>
              </w:tcPr>
            </w:tcPrChange>
          </w:tcPr>
          <w:p w14:paraId="469467D2"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099" w:author="Honnalore Steissberg" w:date="2021-08-04T17:34:00Z">
              <w:tcPr>
                <w:tcW w:w="1530" w:type="dxa"/>
                <w:tcBorders>
                  <w:top w:val="nil"/>
                </w:tcBorders>
              </w:tcPr>
            </w:tcPrChange>
          </w:tcPr>
          <w:p w14:paraId="465FC3A6" w14:textId="77777777" w:rsidR="00925F4B" w:rsidRPr="00B7030B" w:rsidRDefault="00925F4B" w:rsidP="00925F4B">
            <w:pPr>
              <w:rPr>
                <w:rFonts w:cs="Arial"/>
                <w:sz w:val="16"/>
                <w:szCs w:val="16"/>
              </w:rPr>
            </w:pPr>
            <w:r w:rsidRPr="00B7030B">
              <w:rPr>
                <w:rFonts w:cs="Arial"/>
                <w:sz w:val="16"/>
                <w:szCs w:val="16"/>
              </w:rPr>
              <w:t>1.4</w:t>
            </w:r>
          </w:p>
        </w:tc>
      </w:tr>
      <w:tr w:rsidR="00925F4B" w:rsidRPr="00B7030B" w14:paraId="72DA53F1" w14:textId="77777777" w:rsidTr="003A7D48">
        <w:trPr>
          <w:cantSplit/>
          <w:trPrChange w:id="2100" w:author="Honnalore Steissberg" w:date="2021-08-04T17:34:00Z">
            <w:trPr>
              <w:cantSplit/>
            </w:trPr>
          </w:trPrChange>
        </w:trPr>
        <w:tc>
          <w:tcPr>
            <w:tcW w:w="1563" w:type="dxa"/>
            <w:tcBorders>
              <w:top w:val="nil"/>
            </w:tcBorders>
            <w:tcPrChange w:id="2101" w:author="Honnalore Steissberg" w:date="2021-08-04T17:34:00Z">
              <w:tcPr>
                <w:tcW w:w="1458" w:type="dxa"/>
                <w:tcBorders>
                  <w:top w:val="nil"/>
                </w:tcBorders>
              </w:tcPr>
            </w:tcPrChange>
          </w:tcPr>
          <w:p w14:paraId="002E6547" w14:textId="77777777" w:rsidR="00925F4B" w:rsidRPr="00B7030B" w:rsidRDefault="00925F4B" w:rsidP="00925F4B">
            <w:pPr>
              <w:rPr>
                <w:rFonts w:cs="Arial"/>
                <w:i/>
                <w:sz w:val="16"/>
                <w:szCs w:val="16"/>
              </w:rPr>
            </w:pPr>
            <w:proofErr w:type="spellStart"/>
            <w:r w:rsidRPr="00B7030B">
              <w:rPr>
                <w:rFonts w:cs="Arial"/>
                <w:i/>
                <w:sz w:val="16"/>
                <w:szCs w:val="16"/>
              </w:rPr>
              <w:t>Ditylum</w:t>
            </w:r>
            <w:proofErr w:type="spellEnd"/>
            <w:r w:rsidRPr="00B7030B">
              <w:rPr>
                <w:rFonts w:cs="Arial"/>
                <w:i/>
                <w:sz w:val="16"/>
                <w:szCs w:val="16"/>
              </w:rPr>
              <w:t xml:space="preserve"> </w:t>
            </w:r>
            <w:proofErr w:type="spellStart"/>
            <w:r w:rsidRPr="00B7030B">
              <w:rPr>
                <w:rFonts w:cs="Arial"/>
                <w:i/>
                <w:sz w:val="16"/>
                <w:szCs w:val="16"/>
              </w:rPr>
              <w:t>brightwellii</w:t>
            </w:r>
            <w:proofErr w:type="spellEnd"/>
          </w:p>
        </w:tc>
        <w:tc>
          <w:tcPr>
            <w:tcW w:w="1620" w:type="dxa"/>
            <w:tcBorders>
              <w:top w:val="nil"/>
            </w:tcBorders>
            <w:tcPrChange w:id="2102" w:author="Honnalore Steissberg" w:date="2021-08-04T17:34:00Z">
              <w:tcPr>
                <w:tcW w:w="1620" w:type="dxa"/>
                <w:tcBorders>
                  <w:top w:val="nil"/>
                </w:tcBorders>
              </w:tcPr>
            </w:tcPrChange>
          </w:tcPr>
          <w:p w14:paraId="0EEFF6E3"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103" w:author="Honnalore Steissberg" w:date="2021-08-04T17:34:00Z">
              <w:tcPr>
                <w:tcW w:w="1620" w:type="dxa"/>
                <w:tcBorders>
                  <w:top w:val="nil"/>
                </w:tcBorders>
              </w:tcPr>
            </w:tcPrChange>
          </w:tcPr>
          <w:p w14:paraId="26DF2EBF" w14:textId="77777777" w:rsidR="00925F4B" w:rsidRPr="00B7030B" w:rsidRDefault="00925F4B" w:rsidP="00925F4B">
            <w:pPr>
              <w:rPr>
                <w:rFonts w:cs="Arial"/>
                <w:sz w:val="16"/>
                <w:szCs w:val="16"/>
              </w:rPr>
            </w:pPr>
          </w:p>
        </w:tc>
        <w:tc>
          <w:tcPr>
            <w:tcW w:w="1440" w:type="dxa"/>
            <w:tcBorders>
              <w:top w:val="nil"/>
            </w:tcBorders>
            <w:tcPrChange w:id="2104" w:author="Honnalore Steissberg" w:date="2021-08-04T17:34:00Z">
              <w:tcPr>
                <w:tcW w:w="1440" w:type="dxa"/>
                <w:tcBorders>
                  <w:top w:val="nil"/>
                </w:tcBorders>
              </w:tcPr>
            </w:tcPrChange>
          </w:tcPr>
          <w:p w14:paraId="5B1113C8"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105" w:author="Honnalore Steissberg" w:date="2021-08-04T17:34:00Z">
              <w:tcPr>
                <w:tcW w:w="1170" w:type="dxa"/>
                <w:tcBorders>
                  <w:top w:val="nil"/>
                </w:tcBorders>
              </w:tcPr>
            </w:tcPrChange>
          </w:tcPr>
          <w:p w14:paraId="3930CD21"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106" w:author="Honnalore Steissberg" w:date="2021-08-04T17:34:00Z">
              <w:tcPr>
                <w:tcW w:w="1530" w:type="dxa"/>
                <w:tcBorders>
                  <w:top w:val="nil"/>
                </w:tcBorders>
              </w:tcPr>
            </w:tcPrChange>
          </w:tcPr>
          <w:p w14:paraId="203A2CED" w14:textId="77777777" w:rsidR="00925F4B" w:rsidRPr="00B7030B" w:rsidRDefault="00925F4B" w:rsidP="00925F4B">
            <w:pPr>
              <w:rPr>
                <w:rFonts w:cs="Arial"/>
                <w:sz w:val="16"/>
                <w:szCs w:val="16"/>
              </w:rPr>
            </w:pPr>
            <w:r w:rsidRPr="00B7030B">
              <w:rPr>
                <w:rFonts w:cs="Arial"/>
                <w:sz w:val="16"/>
                <w:szCs w:val="16"/>
              </w:rPr>
              <w:t>3.2</w:t>
            </w:r>
          </w:p>
        </w:tc>
      </w:tr>
      <w:tr w:rsidR="00925F4B" w:rsidRPr="00B7030B" w14:paraId="2B811A10" w14:textId="77777777" w:rsidTr="003A7D48">
        <w:trPr>
          <w:cantSplit/>
          <w:trPrChange w:id="2107" w:author="Honnalore Steissberg" w:date="2021-08-04T17:34:00Z">
            <w:trPr>
              <w:cantSplit/>
            </w:trPr>
          </w:trPrChange>
        </w:trPr>
        <w:tc>
          <w:tcPr>
            <w:tcW w:w="1563" w:type="dxa"/>
            <w:tcBorders>
              <w:top w:val="nil"/>
            </w:tcBorders>
            <w:tcPrChange w:id="2108" w:author="Honnalore Steissberg" w:date="2021-08-04T17:34:00Z">
              <w:tcPr>
                <w:tcW w:w="1458" w:type="dxa"/>
                <w:tcBorders>
                  <w:top w:val="nil"/>
                </w:tcBorders>
              </w:tcPr>
            </w:tcPrChange>
          </w:tcPr>
          <w:p w14:paraId="3CD32835" w14:textId="77777777" w:rsidR="00925F4B" w:rsidRPr="00B7030B" w:rsidRDefault="00925F4B" w:rsidP="00925F4B">
            <w:pPr>
              <w:rPr>
                <w:rFonts w:cs="Arial"/>
                <w:i/>
                <w:sz w:val="16"/>
                <w:szCs w:val="16"/>
              </w:rPr>
            </w:pPr>
            <w:proofErr w:type="spellStart"/>
            <w:r w:rsidRPr="00B7030B">
              <w:rPr>
                <w:rFonts w:cs="Arial"/>
                <w:i/>
                <w:sz w:val="16"/>
                <w:szCs w:val="16"/>
              </w:rPr>
              <w:t>Licomophora</w:t>
            </w:r>
            <w:proofErr w:type="spellEnd"/>
            <w:r w:rsidRPr="00B7030B">
              <w:rPr>
                <w:rFonts w:cs="Arial"/>
                <w:i/>
                <w:sz w:val="16"/>
                <w:szCs w:val="16"/>
              </w:rPr>
              <w:t xml:space="preserve"> sp.</w:t>
            </w:r>
          </w:p>
        </w:tc>
        <w:tc>
          <w:tcPr>
            <w:tcW w:w="1620" w:type="dxa"/>
            <w:tcBorders>
              <w:top w:val="nil"/>
            </w:tcBorders>
            <w:tcPrChange w:id="2109" w:author="Honnalore Steissberg" w:date="2021-08-04T17:34:00Z">
              <w:tcPr>
                <w:tcW w:w="1620" w:type="dxa"/>
                <w:tcBorders>
                  <w:top w:val="nil"/>
                </w:tcBorders>
              </w:tcPr>
            </w:tcPrChange>
          </w:tcPr>
          <w:p w14:paraId="0BBA4336"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110" w:author="Honnalore Steissberg" w:date="2021-08-04T17:34:00Z">
              <w:tcPr>
                <w:tcW w:w="1620" w:type="dxa"/>
                <w:tcBorders>
                  <w:top w:val="nil"/>
                </w:tcBorders>
              </w:tcPr>
            </w:tcPrChange>
          </w:tcPr>
          <w:p w14:paraId="03B12CD0" w14:textId="77777777" w:rsidR="00925F4B" w:rsidRPr="00B7030B" w:rsidRDefault="00925F4B" w:rsidP="00925F4B">
            <w:pPr>
              <w:rPr>
                <w:rFonts w:cs="Arial"/>
                <w:sz w:val="16"/>
                <w:szCs w:val="16"/>
              </w:rPr>
            </w:pPr>
            <w:r w:rsidRPr="00B7030B">
              <w:rPr>
                <w:rFonts w:cs="Arial"/>
                <w:sz w:val="16"/>
                <w:szCs w:val="16"/>
              </w:rPr>
              <w:t>Oslo Fjord</w:t>
            </w:r>
          </w:p>
        </w:tc>
        <w:tc>
          <w:tcPr>
            <w:tcW w:w="1440" w:type="dxa"/>
            <w:tcBorders>
              <w:top w:val="nil"/>
            </w:tcBorders>
            <w:tcPrChange w:id="2111" w:author="Honnalore Steissberg" w:date="2021-08-04T17:34:00Z">
              <w:tcPr>
                <w:tcW w:w="1440" w:type="dxa"/>
                <w:tcBorders>
                  <w:top w:val="nil"/>
                </w:tcBorders>
              </w:tcPr>
            </w:tcPrChange>
          </w:tcPr>
          <w:p w14:paraId="3F10D1E6"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112" w:author="Honnalore Steissberg" w:date="2021-08-04T17:34:00Z">
              <w:tcPr>
                <w:tcW w:w="1170" w:type="dxa"/>
                <w:tcBorders>
                  <w:top w:val="nil"/>
                </w:tcBorders>
              </w:tcPr>
            </w:tcPrChange>
          </w:tcPr>
          <w:p w14:paraId="03513016"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113" w:author="Honnalore Steissberg" w:date="2021-08-04T17:34:00Z">
              <w:tcPr>
                <w:tcW w:w="1530" w:type="dxa"/>
                <w:tcBorders>
                  <w:top w:val="nil"/>
                </w:tcBorders>
              </w:tcPr>
            </w:tcPrChange>
          </w:tcPr>
          <w:p w14:paraId="5CAE7310" w14:textId="77777777" w:rsidR="00925F4B" w:rsidRPr="00B7030B" w:rsidRDefault="00925F4B" w:rsidP="00925F4B">
            <w:pPr>
              <w:rPr>
                <w:rFonts w:cs="Arial"/>
                <w:sz w:val="16"/>
                <w:szCs w:val="16"/>
              </w:rPr>
            </w:pPr>
            <w:r w:rsidRPr="00B7030B">
              <w:rPr>
                <w:rFonts w:cs="Arial"/>
                <w:sz w:val="16"/>
                <w:szCs w:val="16"/>
              </w:rPr>
              <w:t>1.3</w:t>
            </w:r>
          </w:p>
        </w:tc>
      </w:tr>
    </w:tbl>
    <w:p w14:paraId="12D19BDA" w14:textId="77777777" w:rsidR="00925F4B" w:rsidRPr="00B7030B" w:rsidRDefault="00925F4B" w:rsidP="00925F4B"/>
    <w:p w14:paraId="0E54AAFA" w14:textId="78C37373" w:rsidR="00925F4B" w:rsidRPr="00894D22" w:rsidRDefault="00FA1B19" w:rsidP="00925F4B">
      <w:pPr>
        <w:rPr>
          <w:sz w:val="20"/>
          <w:szCs w:val="18"/>
        </w:rPr>
      </w:pPr>
      <w:r w:rsidRPr="00894D22">
        <w:rPr>
          <w:sz w:val="20"/>
          <w:szCs w:val="18"/>
        </w:rPr>
        <w:fldChar w:fldCharType="begin"/>
      </w:r>
      <w:r w:rsidR="00925F4B" w:rsidRPr="00894D22">
        <w:rPr>
          <w:sz w:val="20"/>
          <w:szCs w:val="18"/>
        </w:rPr>
        <w:instrText xml:space="preserve"> REF _Ref427645448 \h </w:instrText>
      </w:r>
      <w:r w:rsidR="00B7030B" w:rsidRPr="00894D22">
        <w:rPr>
          <w:sz w:val="20"/>
          <w:szCs w:val="18"/>
        </w:rPr>
        <w:instrText xml:space="preserve"> \* MERGEFORMAT </w:instrText>
      </w:r>
      <w:r w:rsidRPr="00894D22">
        <w:rPr>
          <w:sz w:val="20"/>
          <w:szCs w:val="18"/>
        </w:rPr>
      </w:r>
      <w:r w:rsidRPr="00894D22">
        <w:rPr>
          <w:sz w:val="20"/>
          <w:szCs w:val="18"/>
        </w:rPr>
        <w:fldChar w:fldCharType="separate"/>
      </w:r>
      <w:r w:rsidR="00795A65" w:rsidRPr="00795A65">
        <w:rPr>
          <w:sz w:val="20"/>
          <w:szCs w:val="18"/>
        </w:rPr>
        <w:t xml:space="preserve">Table </w:t>
      </w:r>
      <w:r w:rsidR="00795A65" w:rsidRPr="00795A65">
        <w:rPr>
          <w:noProof/>
          <w:sz w:val="20"/>
          <w:szCs w:val="18"/>
        </w:rPr>
        <w:t>26</w:t>
      </w:r>
      <w:r w:rsidRPr="00894D22">
        <w:rPr>
          <w:sz w:val="20"/>
          <w:szCs w:val="18"/>
        </w:rPr>
        <w:fldChar w:fldCharType="end"/>
      </w:r>
      <w:r w:rsidR="00925F4B" w:rsidRPr="00894D22">
        <w:rPr>
          <w:sz w:val="20"/>
          <w:szCs w:val="18"/>
        </w:rPr>
        <w:t xml:space="preserve"> shows the maximum growth rate determined for the marine diatom </w:t>
      </w:r>
      <w:proofErr w:type="spellStart"/>
      <w:r w:rsidR="00925F4B" w:rsidRPr="00894D22">
        <w:rPr>
          <w:sz w:val="20"/>
          <w:szCs w:val="18"/>
        </w:rPr>
        <w:t>Skeletonema</w:t>
      </w:r>
      <w:proofErr w:type="spellEnd"/>
      <w:r w:rsidR="00925F4B" w:rsidRPr="00894D22">
        <w:rPr>
          <w:sz w:val="20"/>
          <w:szCs w:val="18"/>
        </w:rPr>
        <w:t xml:space="preserve"> </w:t>
      </w:r>
      <w:proofErr w:type="spellStart"/>
      <w:r w:rsidR="00925F4B" w:rsidRPr="00894D22">
        <w:rPr>
          <w:sz w:val="20"/>
          <w:szCs w:val="18"/>
        </w:rPr>
        <w:t>Costatum</w:t>
      </w:r>
      <w:proofErr w:type="spellEnd"/>
      <w:r w:rsidR="00925F4B" w:rsidRPr="00894D22">
        <w:rPr>
          <w:sz w:val="20"/>
          <w:szCs w:val="18"/>
        </w:rPr>
        <w:t xml:space="preserve"> </w:t>
      </w:r>
      <w:proofErr w:type="spellStart"/>
      <w:r w:rsidR="00925F4B" w:rsidRPr="00894D22">
        <w:rPr>
          <w:sz w:val="20"/>
          <w:szCs w:val="18"/>
        </w:rPr>
        <w:t>costatum</w:t>
      </w:r>
      <w:proofErr w:type="spellEnd"/>
      <w:r w:rsidR="00925F4B" w:rsidRPr="00894D22">
        <w:rPr>
          <w:sz w:val="20"/>
          <w:szCs w:val="18"/>
        </w:rPr>
        <w:t xml:space="preserve"> (</w:t>
      </w:r>
      <w:proofErr w:type="spellStart"/>
      <w:r w:rsidR="00925F4B" w:rsidRPr="00894D22">
        <w:rPr>
          <w:sz w:val="20"/>
          <w:szCs w:val="18"/>
        </w:rPr>
        <w:t>Sakshaug</w:t>
      </w:r>
      <w:proofErr w:type="spellEnd"/>
      <w:r w:rsidR="00925F4B" w:rsidRPr="00894D22">
        <w:rPr>
          <w:sz w:val="20"/>
          <w:szCs w:val="18"/>
        </w:rPr>
        <w:t xml:space="preserve"> and Andresen, 1989).  The culture temperature was 15°C.  </w:t>
      </w:r>
      <w:proofErr w:type="spellStart"/>
      <w:r w:rsidR="00925F4B" w:rsidRPr="00894D22">
        <w:rPr>
          <w:sz w:val="20"/>
          <w:szCs w:val="18"/>
        </w:rPr>
        <w:t>Skeletonema</w:t>
      </w:r>
      <w:proofErr w:type="spellEnd"/>
      <w:r w:rsidR="00925F4B" w:rsidRPr="00894D22">
        <w:rPr>
          <w:sz w:val="20"/>
          <w:szCs w:val="18"/>
        </w:rPr>
        <w:t xml:space="preserve"> </w:t>
      </w:r>
      <w:proofErr w:type="spellStart"/>
      <w:r w:rsidR="00925F4B" w:rsidRPr="00894D22">
        <w:rPr>
          <w:sz w:val="20"/>
          <w:szCs w:val="18"/>
        </w:rPr>
        <w:t>Costatum</w:t>
      </w:r>
      <w:proofErr w:type="spellEnd"/>
      <w:r w:rsidR="00925F4B" w:rsidRPr="00894D22">
        <w:rPr>
          <w:sz w:val="20"/>
          <w:szCs w:val="18"/>
        </w:rPr>
        <w:t xml:space="preserve"> is a prominent species in most coastal waters and fjords.  At the maximum growth rate of 1.4 day</w:t>
      </w:r>
      <w:r w:rsidR="00925F4B" w:rsidRPr="00894D22">
        <w:rPr>
          <w:sz w:val="20"/>
          <w:szCs w:val="18"/>
          <w:vertAlign w:val="superscript"/>
        </w:rPr>
        <w:t>-1</w:t>
      </w:r>
      <w:r w:rsidR="00925F4B" w:rsidRPr="00894D22">
        <w:rPr>
          <w:sz w:val="20"/>
          <w:szCs w:val="18"/>
        </w:rPr>
        <w:t xml:space="preserve"> the light intensity was 4.33 PAR, moles/m</w:t>
      </w:r>
      <w:r w:rsidR="00925F4B" w:rsidRPr="00894D22">
        <w:rPr>
          <w:sz w:val="20"/>
          <w:szCs w:val="18"/>
          <w:vertAlign w:val="superscript"/>
        </w:rPr>
        <w:t>2</w:t>
      </w:r>
      <w:r w:rsidR="00925F4B" w:rsidRPr="00894D22">
        <w:rPr>
          <w:sz w:val="20"/>
          <w:szCs w:val="18"/>
        </w:rPr>
        <w:t>-hour (PAR=photosynthetically available radiation).  The culture was lit continuously at this growth rate.</w:t>
      </w:r>
    </w:p>
    <w:p w14:paraId="612FF5CF" w14:textId="77777777" w:rsidR="00925F4B" w:rsidRPr="00894D22" w:rsidRDefault="00925F4B" w:rsidP="00925F4B">
      <w:pPr>
        <w:rPr>
          <w:sz w:val="20"/>
          <w:szCs w:val="18"/>
        </w:rPr>
      </w:pPr>
    </w:p>
    <w:p w14:paraId="07F600DC" w14:textId="358CA62A" w:rsidR="00925F4B" w:rsidRPr="00B7030B" w:rsidRDefault="00925F4B">
      <w:pPr>
        <w:pStyle w:val="Caption"/>
        <w:spacing w:after="0"/>
        <w:pPrChange w:id="2114" w:author="Honnalore Steissberg" w:date="2021-08-04T17:35:00Z">
          <w:pPr>
            <w:pStyle w:val="Caption"/>
            <w:keepNext/>
          </w:pPr>
        </w:pPrChange>
      </w:pPr>
      <w:bookmarkStart w:id="2115" w:name="_Ref427645448"/>
      <w:bookmarkStart w:id="2116" w:name="_Toc37942972"/>
      <w:r w:rsidRPr="00B7030B">
        <w:t xml:space="preserve">Table </w:t>
      </w:r>
      <w:r w:rsidR="00F812F1">
        <w:fldChar w:fldCharType="begin"/>
      </w:r>
      <w:r w:rsidR="00F812F1">
        <w:instrText xml:space="preserve"> SEQ Table \* ARABIC </w:instrText>
      </w:r>
      <w:r w:rsidR="00F812F1">
        <w:fldChar w:fldCharType="separate"/>
      </w:r>
      <w:r w:rsidR="00795A65">
        <w:rPr>
          <w:noProof/>
        </w:rPr>
        <w:t>26</w:t>
      </w:r>
      <w:r w:rsidR="00F812F1">
        <w:rPr>
          <w:noProof/>
        </w:rPr>
        <w:fldChar w:fldCharType="end"/>
      </w:r>
      <w:bookmarkEnd w:id="2115"/>
      <w:r w:rsidRPr="00B7030B">
        <w:t xml:space="preserve">.  The maximum growth rate of the marine diatom </w:t>
      </w:r>
      <w:proofErr w:type="spellStart"/>
      <w:r w:rsidRPr="00B7030B">
        <w:t>Skeletonema</w:t>
      </w:r>
      <w:proofErr w:type="spellEnd"/>
      <w:r w:rsidRPr="00B7030B">
        <w:t xml:space="preserve"> </w:t>
      </w:r>
      <w:proofErr w:type="spellStart"/>
      <w:r w:rsidRPr="00B7030B">
        <w:t>costatum</w:t>
      </w:r>
      <w:proofErr w:type="spellEnd"/>
      <w:r w:rsidRPr="00B7030B">
        <w:t xml:space="preserve"> (</w:t>
      </w:r>
      <w:proofErr w:type="spellStart"/>
      <w:r w:rsidRPr="00B7030B">
        <w:t>Sakshaug</w:t>
      </w:r>
      <w:proofErr w:type="spellEnd"/>
      <w:r w:rsidRPr="00B7030B">
        <w:t xml:space="preserve"> and Andresen, 1989).</w:t>
      </w:r>
      <w:bookmarkEnd w:id="2116"/>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1620"/>
        <w:gridCol w:w="1440"/>
        <w:gridCol w:w="1890"/>
        <w:gridCol w:w="2430"/>
      </w:tblGrid>
      <w:tr w:rsidR="00925F4B" w:rsidRPr="00B7030B" w14:paraId="3876EBD4" w14:textId="77777777">
        <w:trPr>
          <w:cantSplit/>
          <w:tblHeader/>
        </w:trPr>
        <w:tc>
          <w:tcPr>
            <w:tcW w:w="1458" w:type="dxa"/>
            <w:tcBorders>
              <w:top w:val="double" w:sz="4" w:space="0" w:color="auto"/>
              <w:bottom w:val="single" w:sz="8" w:space="0" w:color="auto"/>
            </w:tcBorders>
          </w:tcPr>
          <w:p w14:paraId="038BB8AA"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620" w:type="dxa"/>
            <w:tcBorders>
              <w:top w:val="double" w:sz="4" w:space="0" w:color="auto"/>
              <w:bottom w:val="single" w:sz="8" w:space="0" w:color="auto"/>
            </w:tcBorders>
          </w:tcPr>
          <w:p w14:paraId="223802D7"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59D1A49B" w14:textId="77777777" w:rsidR="00925F4B" w:rsidRPr="00B7030B" w:rsidRDefault="00925F4B" w:rsidP="00925F4B">
            <w:pPr>
              <w:rPr>
                <w:rFonts w:cs="Arial"/>
                <w:sz w:val="16"/>
                <w:szCs w:val="16"/>
              </w:rPr>
            </w:pPr>
          </w:p>
        </w:tc>
        <w:tc>
          <w:tcPr>
            <w:tcW w:w="1440" w:type="dxa"/>
            <w:tcBorders>
              <w:top w:val="double" w:sz="4" w:space="0" w:color="auto"/>
              <w:bottom w:val="single" w:sz="8" w:space="0" w:color="auto"/>
            </w:tcBorders>
          </w:tcPr>
          <w:p w14:paraId="5AA4B87B" w14:textId="77777777" w:rsidR="00925F4B" w:rsidRPr="00B7030B" w:rsidRDefault="00925F4B" w:rsidP="00925F4B">
            <w:pPr>
              <w:rPr>
                <w:rFonts w:cs="Arial"/>
                <w:sz w:val="16"/>
                <w:szCs w:val="16"/>
              </w:rPr>
            </w:pPr>
            <w:r w:rsidRPr="00B7030B">
              <w:rPr>
                <w:rFonts w:cs="Arial"/>
                <w:sz w:val="16"/>
                <w:szCs w:val="16"/>
              </w:rPr>
              <w:t>Temperature</w:t>
            </w:r>
          </w:p>
          <w:p w14:paraId="7C462F48"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1890" w:type="dxa"/>
            <w:tcBorders>
              <w:top w:val="double" w:sz="4" w:space="0" w:color="auto"/>
              <w:bottom w:val="single" w:sz="8" w:space="0" w:color="auto"/>
            </w:tcBorders>
          </w:tcPr>
          <w:p w14:paraId="2B90CCE0" w14:textId="77777777" w:rsidR="00925F4B" w:rsidRPr="00B7030B" w:rsidRDefault="00925F4B" w:rsidP="00925F4B">
            <w:pPr>
              <w:rPr>
                <w:rFonts w:cs="Arial"/>
                <w:sz w:val="16"/>
                <w:szCs w:val="16"/>
              </w:rPr>
            </w:pPr>
            <w:r w:rsidRPr="00B7030B">
              <w:rPr>
                <w:rFonts w:cs="Arial"/>
                <w:sz w:val="16"/>
                <w:szCs w:val="16"/>
              </w:rPr>
              <w:t>Light Intensity</w:t>
            </w:r>
          </w:p>
          <w:p w14:paraId="6D10809E"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(PAR, moles/m</w:t>
            </w:r>
            <w:r w:rsidRPr="00B7030B">
              <w:rPr>
                <w:rFonts w:cs="Arial"/>
                <w:sz w:val="16"/>
                <w:szCs w:val="16"/>
                <w:vertAlign w:val="superscript"/>
              </w:rPr>
              <w:t>2</w:t>
            </w:r>
            <w:r w:rsidRPr="00B7030B">
              <w:rPr>
                <w:rFonts w:cs="Arial"/>
                <w:sz w:val="16"/>
                <w:szCs w:val="16"/>
              </w:rPr>
              <w:t>-hour)</w:t>
            </w:r>
          </w:p>
        </w:tc>
        <w:tc>
          <w:tcPr>
            <w:tcW w:w="2430" w:type="dxa"/>
            <w:tcBorders>
              <w:top w:val="double" w:sz="4" w:space="0" w:color="auto"/>
              <w:bottom w:val="single" w:sz="8" w:space="0" w:color="auto"/>
            </w:tcBorders>
          </w:tcPr>
          <w:p w14:paraId="2D232609"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Maximum growth rate (day</w:t>
            </w:r>
            <w:r w:rsidRPr="00B7030B">
              <w:rPr>
                <w:rFonts w:cs="Arial"/>
                <w:sz w:val="16"/>
                <w:szCs w:val="16"/>
                <w:vertAlign w:val="superscript"/>
              </w:rPr>
              <w:t>-1</w:t>
            </w:r>
            <w:r w:rsidRPr="00B7030B">
              <w:rPr>
                <w:rFonts w:cs="Arial"/>
                <w:sz w:val="16"/>
                <w:szCs w:val="16"/>
              </w:rPr>
              <w:t>)</w:t>
            </w:r>
          </w:p>
        </w:tc>
      </w:tr>
      <w:tr w:rsidR="00925F4B" w:rsidRPr="00B7030B" w14:paraId="38E297FC" w14:textId="77777777">
        <w:trPr>
          <w:cantSplit/>
        </w:trPr>
        <w:tc>
          <w:tcPr>
            <w:tcW w:w="1458" w:type="dxa"/>
            <w:tcBorders>
              <w:top w:val="nil"/>
            </w:tcBorders>
          </w:tcPr>
          <w:p w14:paraId="45420592" w14:textId="77777777" w:rsidR="00925F4B" w:rsidRPr="00B7030B" w:rsidRDefault="00925F4B" w:rsidP="00925F4B">
            <w:pPr>
              <w:rPr>
                <w:rFonts w:cs="Arial"/>
                <w:sz w:val="16"/>
                <w:szCs w:val="16"/>
              </w:rPr>
            </w:pPr>
            <w:proofErr w:type="spellStart"/>
            <w:r w:rsidRPr="00B7030B">
              <w:rPr>
                <w:rFonts w:cs="Arial"/>
                <w:sz w:val="16"/>
                <w:szCs w:val="16"/>
              </w:rPr>
              <w:t>Skeletonema</w:t>
            </w:r>
            <w:proofErr w:type="spellEnd"/>
            <w:r w:rsidRPr="00B7030B">
              <w:rPr>
                <w:rFonts w:cs="Arial"/>
                <w:sz w:val="16"/>
                <w:szCs w:val="16"/>
              </w:rPr>
              <w:t xml:space="preserve"> </w:t>
            </w:r>
            <w:proofErr w:type="spellStart"/>
            <w:r w:rsidRPr="00B7030B">
              <w:rPr>
                <w:rFonts w:cs="Arial"/>
                <w:sz w:val="16"/>
                <w:szCs w:val="16"/>
              </w:rPr>
              <w:t>costatum</w:t>
            </w:r>
            <w:proofErr w:type="spellEnd"/>
          </w:p>
        </w:tc>
        <w:tc>
          <w:tcPr>
            <w:tcW w:w="1620" w:type="dxa"/>
            <w:tcBorders>
              <w:top w:val="nil"/>
            </w:tcBorders>
          </w:tcPr>
          <w:p w14:paraId="10DC9EEA"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7AC9278F" w14:textId="77777777" w:rsidR="00925F4B" w:rsidRPr="00B7030B" w:rsidRDefault="00925F4B" w:rsidP="00925F4B">
            <w:pPr>
              <w:rPr>
                <w:rFonts w:cs="Arial"/>
                <w:sz w:val="16"/>
                <w:szCs w:val="16"/>
              </w:rPr>
            </w:pPr>
            <w:r w:rsidRPr="00B7030B">
              <w:rPr>
                <w:rFonts w:cs="Arial"/>
                <w:sz w:val="16"/>
                <w:szCs w:val="16"/>
              </w:rPr>
              <w:t>15°</w:t>
            </w:r>
          </w:p>
        </w:tc>
        <w:tc>
          <w:tcPr>
            <w:tcW w:w="1890" w:type="dxa"/>
            <w:tcBorders>
              <w:top w:val="nil"/>
            </w:tcBorders>
          </w:tcPr>
          <w:p w14:paraId="11FF8DC4" w14:textId="77777777" w:rsidR="00925F4B" w:rsidRPr="00B7030B" w:rsidRDefault="00925F4B" w:rsidP="00925F4B">
            <w:pPr>
              <w:rPr>
                <w:rFonts w:cs="Arial"/>
                <w:sz w:val="16"/>
                <w:szCs w:val="16"/>
              </w:rPr>
            </w:pPr>
            <w:r w:rsidRPr="00B7030B">
              <w:rPr>
                <w:rFonts w:cs="Arial"/>
                <w:sz w:val="16"/>
                <w:szCs w:val="16"/>
              </w:rPr>
              <w:t>4.33</w:t>
            </w:r>
          </w:p>
        </w:tc>
        <w:tc>
          <w:tcPr>
            <w:tcW w:w="2430" w:type="dxa"/>
            <w:tcBorders>
              <w:top w:val="nil"/>
            </w:tcBorders>
          </w:tcPr>
          <w:p w14:paraId="13EE5293" w14:textId="77777777" w:rsidR="00925F4B" w:rsidRPr="00B7030B" w:rsidRDefault="00925F4B" w:rsidP="00925F4B">
            <w:pPr>
              <w:rPr>
                <w:rFonts w:cs="Arial"/>
                <w:sz w:val="16"/>
                <w:szCs w:val="16"/>
              </w:rPr>
            </w:pPr>
            <w:r w:rsidRPr="00B7030B">
              <w:rPr>
                <w:rFonts w:cs="Arial"/>
                <w:sz w:val="16"/>
                <w:szCs w:val="16"/>
              </w:rPr>
              <w:t>1.4</w:t>
            </w:r>
          </w:p>
        </w:tc>
      </w:tr>
    </w:tbl>
    <w:p w14:paraId="67ED7C6E" w14:textId="77777777" w:rsidR="00925F4B" w:rsidRPr="00B7030B" w:rsidRDefault="00925F4B" w:rsidP="00925F4B"/>
    <w:p w14:paraId="1CCB78A8" w14:textId="53370116" w:rsidR="00925F4B" w:rsidRPr="00894D22" w:rsidRDefault="00925F4B" w:rsidP="00925F4B">
      <w:pPr>
        <w:rPr>
          <w:sz w:val="20"/>
          <w:szCs w:val="18"/>
        </w:rPr>
      </w:pPr>
      <w:r w:rsidRPr="00894D22">
        <w:rPr>
          <w:sz w:val="20"/>
          <w:szCs w:val="18"/>
        </w:rPr>
        <w:t xml:space="preserve">Maximum growth rate and dark respiration rate of the three marine diatom species </w:t>
      </w:r>
      <w:proofErr w:type="spellStart"/>
      <w:r w:rsidRPr="00894D22">
        <w:rPr>
          <w:i/>
          <w:sz w:val="20"/>
          <w:szCs w:val="18"/>
        </w:rPr>
        <w:t>Skeletonema</w:t>
      </w:r>
      <w:proofErr w:type="spellEnd"/>
      <w:r w:rsidRPr="00894D22">
        <w:rPr>
          <w:i/>
          <w:sz w:val="20"/>
          <w:szCs w:val="18"/>
        </w:rPr>
        <w:t xml:space="preserve"> </w:t>
      </w:r>
      <w:proofErr w:type="spellStart"/>
      <w:r w:rsidRPr="00894D22">
        <w:rPr>
          <w:i/>
          <w:sz w:val="20"/>
          <w:szCs w:val="18"/>
        </w:rPr>
        <w:t>costatum</w:t>
      </w:r>
      <w:proofErr w:type="spellEnd"/>
      <w:r w:rsidRPr="00894D22">
        <w:rPr>
          <w:i/>
          <w:sz w:val="20"/>
          <w:szCs w:val="18"/>
        </w:rPr>
        <w:t xml:space="preserve">, </w:t>
      </w:r>
      <w:proofErr w:type="spellStart"/>
      <w:r w:rsidRPr="00894D22">
        <w:rPr>
          <w:i/>
          <w:sz w:val="20"/>
          <w:szCs w:val="18"/>
        </w:rPr>
        <w:t>Olisthodiscus</w:t>
      </w:r>
      <w:proofErr w:type="spellEnd"/>
      <w:r w:rsidRPr="00894D22">
        <w:rPr>
          <w:i/>
          <w:sz w:val="20"/>
          <w:szCs w:val="18"/>
        </w:rPr>
        <w:t xml:space="preserve"> luteus </w:t>
      </w:r>
      <w:r w:rsidRPr="00894D22">
        <w:rPr>
          <w:sz w:val="20"/>
          <w:szCs w:val="18"/>
        </w:rPr>
        <w:t>and</w:t>
      </w:r>
      <w:r w:rsidRPr="00894D22">
        <w:rPr>
          <w:i/>
          <w:sz w:val="20"/>
          <w:szCs w:val="18"/>
        </w:rPr>
        <w:t xml:space="preserve"> </w:t>
      </w:r>
      <w:proofErr w:type="spellStart"/>
      <w:r w:rsidRPr="00894D22">
        <w:rPr>
          <w:i/>
          <w:sz w:val="20"/>
          <w:szCs w:val="18"/>
        </w:rPr>
        <w:t>Gonyaulax</w:t>
      </w:r>
      <w:proofErr w:type="spellEnd"/>
      <w:r w:rsidRPr="00894D22">
        <w:rPr>
          <w:i/>
          <w:sz w:val="20"/>
          <w:szCs w:val="18"/>
        </w:rPr>
        <w:t xml:space="preserve"> </w:t>
      </w:r>
      <w:proofErr w:type="spellStart"/>
      <w:r w:rsidRPr="00894D22">
        <w:rPr>
          <w:i/>
          <w:sz w:val="20"/>
          <w:szCs w:val="18"/>
        </w:rPr>
        <w:t>tamarensis</w:t>
      </w:r>
      <w:proofErr w:type="spellEnd"/>
      <w:r w:rsidRPr="00894D22">
        <w:rPr>
          <w:sz w:val="20"/>
          <w:szCs w:val="18"/>
        </w:rPr>
        <w:t xml:space="preserve"> </w:t>
      </w:r>
      <w:r w:rsidR="00894D22">
        <w:rPr>
          <w:sz w:val="20"/>
          <w:szCs w:val="18"/>
        </w:rPr>
        <w:t xml:space="preserve">were </w:t>
      </w:r>
      <w:r w:rsidRPr="00894D22">
        <w:rPr>
          <w:sz w:val="20"/>
          <w:szCs w:val="18"/>
        </w:rPr>
        <w:t>measured by Langdon (1987) (</w:t>
      </w:r>
      <w:r w:rsidR="00894D22">
        <w:rPr>
          <w:sz w:val="20"/>
          <w:szCs w:val="18"/>
        </w:rPr>
        <w:t xml:space="preserve">see </w:t>
      </w:r>
      <w:r w:rsidR="00FA1B19" w:rsidRPr="00894D22">
        <w:rPr>
          <w:sz w:val="20"/>
          <w:szCs w:val="18"/>
        </w:rPr>
        <w:fldChar w:fldCharType="begin"/>
      </w:r>
      <w:r w:rsidRPr="00894D22">
        <w:rPr>
          <w:sz w:val="20"/>
          <w:szCs w:val="18"/>
        </w:rPr>
        <w:instrText xml:space="preserve"> REF _Ref427983360 \h </w:instrText>
      </w:r>
      <w:r w:rsidR="00B7030B" w:rsidRPr="00894D22">
        <w:rPr>
          <w:sz w:val="20"/>
          <w:szCs w:val="18"/>
        </w:rPr>
        <w:instrText xml:space="preserve"> \* MERGEFORMAT </w:instrText>
      </w:r>
      <w:r w:rsidR="00FA1B19" w:rsidRPr="00894D22">
        <w:rPr>
          <w:sz w:val="20"/>
          <w:szCs w:val="18"/>
        </w:rPr>
      </w:r>
      <w:r w:rsidR="00FA1B19" w:rsidRPr="00894D22">
        <w:rPr>
          <w:sz w:val="20"/>
          <w:szCs w:val="18"/>
        </w:rPr>
        <w:fldChar w:fldCharType="separate"/>
      </w:r>
      <w:r w:rsidR="00795A65" w:rsidRPr="00795A65">
        <w:rPr>
          <w:sz w:val="20"/>
          <w:szCs w:val="18"/>
        </w:rPr>
        <w:t xml:space="preserve">Table </w:t>
      </w:r>
      <w:r w:rsidR="00795A65" w:rsidRPr="00795A65">
        <w:rPr>
          <w:noProof/>
          <w:sz w:val="20"/>
          <w:szCs w:val="18"/>
        </w:rPr>
        <w:t>27</w:t>
      </w:r>
      <w:r w:rsidR="00FA1B19" w:rsidRPr="00894D22">
        <w:rPr>
          <w:sz w:val="20"/>
          <w:szCs w:val="18"/>
        </w:rPr>
        <w:fldChar w:fldCharType="end"/>
      </w:r>
      <w:r w:rsidR="00894D22">
        <w:rPr>
          <w:sz w:val="20"/>
          <w:szCs w:val="18"/>
        </w:rPr>
        <w:t xml:space="preserve"> and </w:t>
      </w:r>
      <w:r w:rsidR="00FA1B19" w:rsidRPr="00894D22">
        <w:rPr>
          <w:sz w:val="20"/>
          <w:szCs w:val="18"/>
        </w:rPr>
        <w:fldChar w:fldCharType="begin"/>
      </w:r>
      <w:r w:rsidRPr="00894D22">
        <w:rPr>
          <w:sz w:val="20"/>
          <w:szCs w:val="18"/>
        </w:rPr>
        <w:instrText xml:space="preserve"> REF _Ref427983365 \h </w:instrText>
      </w:r>
      <w:r w:rsidR="00B7030B" w:rsidRPr="00894D22">
        <w:rPr>
          <w:sz w:val="20"/>
          <w:szCs w:val="18"/>
        </w:rPr>
        <w:instrText xml:space="preserve"> \* MERGEFORMAT </w:instrText>
      </w:r>
      <w:r w:rsidR="00FA1B19" w:rsidRPr="00894D22">
        <w:rPr>
          <w:sz w:val="20"/>
          <w:szCs w:val="18"/>
        </w:rPr>
      </w:r>
      <w:r w:rsidR="00FA1B19" w:rsidRPr="00894D22">
        <w:rPr>
          <w:sz w:val="20"/>
          <w:szCs w:val="18"/>
        </w:rPr>
        <w:fldChar w:fldCharType="separate"/>
      </w:r>
      <w:r w:rsidR="00795A65" w:rsidRPr="00795A65">
        <w:rPr>
          <w:sz w:val="20"/>
          <w:szCs w:val="18"/>
        </w:rPr>
        <w:t xml:space="preserve">Table </w:t>
      </w:r>
      <w:r w:rsidR="00795A65" w:rsidRPr="00795A65">
        <w:rPr>
          <w:noProof/>
          <w:sz w:val="20"/>
          <w:szCs w:val="18"/>
        </w:rPr>
        <w:t>28</w:t>
      </w:r>
      <w:r w:rsidR="00FA1B19" w:rsidRPr="00894D22">
        <w:rPr>
          <w:sz w:val="20"/>
          <w:szCs w:val="18"/>
        </w:rPr>
        <w:fldChar w:fldCharType="end"/>
      </w:r>
      <w:r w:rsidRPr="00894D22">
        <w:rPr>
          <w:sz w:val="20"/>
          <w:szCs w:val="18"/>
        </w:rPr>
        <w:t xml:space="preserve">). Algae were grown using the batch culture method at 15°C with a </w:t>
      </w:r>
      <w:r w:rsidR="00894D22" w:rsidRPr="00894D22">
        <w:rPr>
          <w:sz w:val="20"/>
          <w:szCs w:val="18"/>
        </w:rPr>
        <w:t>14-hour</w:t>
      </w:r>
      <w:r w:rsidRPr="00894D22">
        <w:rPr>
          <w:sz w:val="20"/>
          <w:szCs w:val="18"/>
        </w:rPr>
        <w:t xml:space="preserve"> day.  Langdon developed </w:t>
      </w:r>
      <w:proofErr w:type="gramStart"/>
      <w:r w:rsidRPr="00894D22">
        <w:rPr>
          <w:sz w:val="20"/>
          <w:szCs w:val="18"/>
        </w:rPr>
        <w:t>a</w:t>
      </w:r>
      <w:proofErr w:type="gramEnd"/>
      <w:r w:rsidRPr="00894D22">
        <w:rPr>
          <w:sz w:val="20"/>
          <w:szCs w:val="18"/>
        </w:rPr>
        <w:t xml:space="preserve"> interspecies growth-irradiance model</w:t>
      </w:r>
      <w:del w:id="2117" w:author="Honnalore Steissberg" w:date="2021-08-04T17:36:00Z">
        <w:r w:rsidRPr="00894D22" w:rsidDel="00F02B86">
          <w:rPr>
            <w:sz w:val="20"/>
            <w:szCs w:val="18"/>
          </w:rPr>
          <w:delText xml:space="preserve"> </w:delText>
        </w:r>
      </w:del>
      <w:r w:rsidRPr="00894D22">
        <w:rPr>
          <w:sz w:val="20"/>
          <w:szCs w:val="18"/>
        </w:rPr>
        <w:t xml:space="preserve"> consisting of three variables: cell carbon at maximum growth rate, carbon-chlorophyll a ratio, and dark respiration rate at zero growth rate.  Cell growth was measured by counting cells.</w:t>
      </w:r>
    </w:p>
    <w:p w14:paraId="44E07FB3" w14:textId="77777777" w:rsidR="00925F4B" w:rsidRPr="00B7030B" w:rsidRDefault="00925F4B" w:rsidP="00925F4B"/>
    <w:p w14:paraId="738FD87B" w14:textId="25FF1F36" w:rsidR="00925F4B" w:rsidRPr="00B7030B" w:rsidRDefault="00925F4B">
      <w:pPr>
        <w:pStyle w:val="Caption"/>
        <w:pPrChange w:id="2118" w:author="Honnalore Steissberg" w:date="2021-07-27T16:47:00Z">
          <w:pPr>
            <w:pStyle w:val="Caption"/>
            <w:keepNext/>
          </w:pPr>
        </w:pPrChange>
      </w:pPr>
      <w:bookmarkStart w:id="2119" w:name="_Ref427983360"/>
      <w:bookmarkStart w:id="2120" w:name="_Toc37942973"/>
      <w:r w:rsidRPr="00B7030B">
        <w:t xml:space="preserve">Table </w:t>
      </w:r>
      <w:r w:rsidR="00F812F1">
        <w:fldChar w:fldCharType="begin"/>
      </w:r>
      <w:r w:rsidR="00F812F1">
        <w:instrText xml:space="preserve"> SEQ Table \* ARABIC </w:instrText>
      </w:r>
      <w:r w:rsidR="00F812F1">
        <w:fldChar w:fldCharType="separate"/>
      </w:r>
      <w:r w:rsidR="00795A65">
        <w:rPr>
          <w:noProof/>
        </w:rPr>
        <w:t>27</w:t>
      </w:r>
      <w:r w:rsidR="00F812F1">
        <w:rPr>
          <w:noProof/>
        </w:rPr>
        <w:fldChar w:fldCharType="end"/>
      </w:r>
      <w:bookmarkEnd w:id="2119"/>
      <w:r w:rsidRPr="00B7030B">
        <w:t xml:space="preserve">.  Maximum growth rate of the three marine diatom species </w:t>
      </w:r>
      <w:proofErr w:type="spellStart"/>
      <w:r w:rsidRPr="00B7030B">
        <w:t>Skeletonema</w:t>
      </w:r>
      <w:proofErr w:type="spellEnd"/>
      <w:r w:rsidRPr="00B7030B">
        <w:t xml:space="preserve"> </w:t>
      </w:r>
      <w:proofErr w:type="spellStart"/>
      <w:r w:rsidRPr="00B7030B">
        <w:t>costatum</w:t>
      </w:r>
      <w:proofErr w:type="spellEnd"/>
      <w:r w:rsidRPr="00B7030B">
        <w:t xml:space="preserve">, </w:t>
      </w:r>
      <w:proofErr w:type="spellStart"/>
      <w:r w:rsidRPr="00B7030B">
        <w:t>Olisthodiscus</w:t>
      </w:r>
      <w:proofErr w:type="spellEnd"/>
      <w:r w:rsidRPr="00B7030B">
        <w:t xml:space="preserve"> luteus and </w:t>
      </w:r>
      <w:proofErr w:type="spellStart"/>
      <w:r w:rsidRPr="00B7030B">
        <w:t>Gonyaulax</w:t>
      </w:r>
      <w:proofErr w:type="spellEnd"/>
      <w:r w:rsidRPr="00B7030B">
        <w:t xml:space="preserve"> </w:t>
      </w:r>
      <w:proofErr w:type="spellStart"/>
      <w:r w:rsidRPr="00B7030B">
        <w:t>tamarensis</w:t>
      </w:r>
      <w:proofErr w:type="spellEnd"/>
      <w:r w:rsidRPr="00B7030B">
        <w:t xml:space="preserve"> measured by Langdon (1987).</w:t>
      </w:r>
      <w:bookmarkEnd w:id="2120"/>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1620"/>
        <w:gridCol w:w="1440"/>
        <w:gridCol w:w="2160"/>
        <w:gridCol w:w="2160"/>
      </w:tblGrid>
      <w:tr w:rsidR="00925F4B" w:rsidRPr="00B7030B" w14:paraId="3C8A76BE" w14:textId="77777777">
        <w:trPr>
          <w:cantSplit/>
          <w:tblHeader/>
        </w:trPr>
        <w:tc>
          <w:tcPr>
            <w:tcW w:w="1458" w:type="dxa"/>
            <w:tcBorders>
              <w:top w:val="double" w:sz="4" w:space="0" w:color="auto"/>
              <w:bottom w:val="single" w:sz="8" w:space="0" w:color="auto"/>
            </w:tcBorders>
          </w:tcPr>
          <w:p w14:paraId="7070DA7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620" w:type="dxa"/>
            <w:tcBorders>
              <w:top w:val="double" w:sz="4" w:space="0" w:color="auto"/>
              <w:bottom w:val="single" w:sz="8" w:space="0" w:color="auto"/>
            </w:tcBorders>
          </w:tcPr>
          <w:p w14:paraId="347939AE"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29A6A234" w14:textId="77777777" w:rsidR="00925F4B" w:rsidRPr="00B7030B" w:rsidRDefault="00925F4B" w:rsidP="00925F4B">
            <w:pPr>
              <w:rPr>
                <w:rFonts w:cs="Arial"/>
                <w:sz w:val="16"/>
                <w:szCs w:val="16"/>
              </w:rPr>
            </w:pPr>
          </w:p>
        </w:tc>
        <w:tc>
          <w:tcPr>
            <w:tcW w:w="1440" w:type="dxa"/>
            <w:tcBorders>
              <w:top w:val="double" w:sz="4" w:space="0" w:color="auto"/>
              <w:bottom w:val="single" w:sz="8" w:space="0" w:color="auto"/>
            </w:tcBorders>
          </w:tcPr>
          <w:p w14:paraId="78A95E22" w14:textId="77777777" w:rsidR="00925F4B" w:rsidRPr="00B7030B" w:rsidRDefault="00925F4B" w:rsidP="00925F4B">
            <w:pPr>
              <w:rPr>
                <w:rFonts w:cs="Arial"/>
                <w:sz w:val="16"/>
                <w:szCs w:val="16"/>
              </w:rPr>
            </w:pPr>
            <w:r w:rsidRPr="00B7030B">
              <w:rPr>
                <w:rFonts w:cs="Arial"/>
                <w:sz w:val="16"/>
                <w:szCs w:val="16"/>
              </w:rPr>
              <w:t>Temperature</w:t>
            </w:r>
          </w:p>
          <w:p w14:paraId="148D35DD"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2160" w:type="dxa"/>
            <w:tcBorders>
              <w:top w:val="double" w:sz="4" w:space="0" w:color="auto"/>
              <w:bottom w:val="single" w:sz="8" w:space="0" w:color="auto"/>
            </w:tcBorders>
          </w:tcPr>
          <w:p w14:paraId="08582E57"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Maximum growth rate (divisions/day)</w:t>
            </w:r>
          </w:p>
        </w:tc>
        <w:tc>
          <w:tcPr>
            <w:tcW w:w="2160" w:type="dxa"/>
            <w:tcBorders>
              <w:top w:val="double" w:sz="4" w:space="0" w:color="auto"/>
              <w:bottom w:val="single" w:sz="8" w:space="0" w:color="auto"/>
            </w:tcBorders>
          </w:tcPr>
          <w:p w14:paraId="39F664EC"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Standard error of Maximum growth rate (divisions/day)</w:t>
            </w:r>
          </w:p>
        </w:tc>
      </w:tr>
      <w:tr w:rsidR="00925F4B" w:rsidRPr="00B7030B" w14:paraId="25986EAA" w14:textId="77777777">
        <w:trPr>
          <w:cantSplit/>
        </w:trPr>
        <w:tc>
          <w:tcPr>
            <w:tcW w:w="1458" w:type="dxa"/>
            <w:tcBorders>
              <w:top w:val="nil"/>
            </w:tcBorders>
          </w:tcPr>
          <w:p w14:paraId="26FA3C07" w14:textId="77777777" w:rsidR="00925F4B" w:rsidRPr="00B7030B" w:rsidRDefault="00925F4B" w:rsidP="00925F4B">
            <w:pPr>
              <w:rPr>
                <w:rFonts w:cs="Arial"/>
                <w:sz w:val="16"/>
                <w:szCs w:val="16"/>
              </w:rPr>
            </w:pPr>
            <w:proofErr w:type="spellStart"/>
            <w:r w:rsidRPr="00B7030B">
              <w:rPr>
                <w:rFonts w:cs="Arial"/>
                <w:sz w:val="16"/>
                <w:szCs w:val="16"/>
              </w:rPr>
              <w:t>Skeletonema</w:t>
            </w:r>
            <w:proofErr w:type="spellEnd"/>
            <w:r w:rsidRPr="00B7030B">
              <w:rPr>
                <w:rFonts w:cs="Arial"/>
                <w:sz w:val="16"/>
                <w:szCs w:val="16"/>
              </w:rPr>
              <w:t xml:space="preserve"> </w:t>
            </w:r>
            <w:proofErr w:type="spellStart"/>
            <w:r w:rsidRPr="00B7030B">
              <w:rPr>
                <w:rFonts w:cs="Arial"/>
                <w:sz w:val="16"/>
                <w:szCs w:val="16"/>
              </w:rPr>
              <w:t>costatum</w:t>
            </w:r>
            <w:proofErr w:type="spellEnd"/>
          </w:p>
        </w:tc>
        <w:tc>
          <w:tcPr>
            <w:tcW w:w="1620" w:type="dxa"/>
            <w:tcBorders>
              <w:top w:val="nil"/>
            </w:tcBorders>
          </w:tcPr>
          <w:p w14:paraId="68DDACAF"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1B36B51B"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1CCE8622" w14:textId="77777777" w:rsidR="00925F4B" w:rsidRPr="00B7030B" w:rsidRDefault="00925F4B" w:rsidP="00925F4B">
            <w:pPr>
              <w:rPr>
                <w:rFonts w:cs="Arial"/>
                <w:sz w:val="16"/>
                <w:szCs w:val="16"/>
              </w:rPr>
            </w:pPr>
            <w:r w:rsidRPr="00B7030B">
              <w:rPr>
                <w:rFonts w:cs="Arial"/>
                <w:sz w:val="16"/>
                <w:szCs w:val="16"/>
              </w:rPr>
              <w:t>2.41</w:t>
            </w:r>
          </w:p>
        </w:tc>
        <w:tc>
          <w:tcPr>
            <w:tcW w:w="2160" w:type="dxa"/>
            <w:tcBorders>
              <w:top w:val="nil"/>
            </w:tcBorders>
          </w:tcPr>
          <w:p w14:paraId="39FC781B" w14:textId="77777777" w:rsidR="00925F4B" w:rsidRPr="00B7030B" w:rsidRDefault="00925F4B" w:rsidP="00925F4B">
            <w:pPr>
              <w:rPr>
                <w:rFonts w:cs="Arial"/>
                <w:sz w:val="16"/>
                <w:szCs w:val="16"/>
              </w:rPr>
            </w:pPr>
            <w:r w:rsidRPr="00B7030B">
              <w:rPr>
                <w:rFonts w:cs="Arial"/>
                <w:sz w:val="16"/>
                <w:szCs w:val="16"/>
              </w:rPr>
              <w:t>0.02</w:t>
            </w:r>
          </w:p>
        </w:tc>
      </w:tr>
      <w:tr w:rsidR="00925F4B" w:rsidRPr="00B7030B" w14:paraId="24D8EE70" w14:textId="77777777">
        <w:trPr>
          <w:cantSplit/>
        </w:trPr>
        <w:tc>
          <w:tcPr>
            <w:tcW w:w="1458" w:type="dxa"/>
            <w:tcBorders>
              <w:top w:val="nil"/>
            </w:tcBorders>
          </w:tcPr>
          <w:p w14:paraId="63DA34D7" w14:textId="77777777" w:rsidR="00925F4B" w:rsidRPr="00B7030B" w:rsidRDefault="00925F4B" w:rsidP="00925F4B">
            <w:pPr>
              <w:rPr>
                <w:rFonts w:cs="Arial"/>
                <w:sz w:val="16"/>
                <w:szCs w:val="16"/>
              </w:rPr>
            </w:pPr>
            <w:proofErr w:type="spellStart"/>
            <w:r w:rsidRPr="00B7030B">
              <w:rPr>
                <w:rFonts w:cs="Arial"/>
                <w:sz w:val="16"/>
                <w:szCs w:val="16"/>
              </w:rPr>
              <w:t>Olisthodiscus</w:t>
            </w:r>
            <w:proofErr w:type="spellEnd"/>
            <w:r w:rsidRPr="00B7030B">
              <w:rPr>
                <w:rFonts w:cs="Arial"/>
                <w:sz w:val="16"/>
                <w:szCs w:val="16"/>
              </w:rPr>
              <w:t xml:space="preserve"> luteus</w:t>
            </w:r>
          </w:p>
        </w:tc>
        <w:tc>
          <w:tcPr>
            <w:tcW w:w="1620" w:type="dxa"/>
            <w:tcBorders>
              <w:top w:val="nil"/>
            </w:tcBorders>
          </w:tcPr>
          <w:p w14:paraId="452A0814"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7884B749"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16786B6D" w14:textId="77777777" w:rsidR="00925F4B" w:rsidRPr="00B7030B" w:rsidRDefault="00925F4B" w:rsidP="00925F4B">
            <w:pPr>
              <w:rPr>
                <w:rFonts w:cs="Arial"/>
                <w:sz w:val="16"/>
                <w:szCs w:val="16"/>
              </w:rPr>
            </w:pPr>
            <w:r w:rsidRPr="00B7030B">
              <w:rPr>
                <w:rFonts w:cs="Arial"/>
                <w:sz w:val="16"/>
                <w:szCs w:val="16"/>
              </w:rPr>
              <w:t>0.87</w:t>
            </w:r>
          </w:p>
        </w:tc>
        <w:tc>
          <w:tcPr>
            <w:tcW w:w="2160" w:type="dxa"/>
            <w:tcBorders>
              <w:top w:val="nil"/>
            </w:tcBorders>
          </w:tcPr>
          <w:p w14:paraId="24BDEA79" w14:textId="77777777" w:rsidR="00925F4B" w:rsidRPr="00B7030B" w:rsidRDefault="00925F4B" w:rsidP="00925F4B">
            <w:pPr>
              <w:rPr>
                <w:rFonts w:cs="Arial"/>
                <w:sz w:val="16"/>
                <w:szCs w:val="16"/>
              </w:rPr>
            </w:pPr>
            <w:r w:rsidRPr="00B7030B">
              <w:rPr>
                <w:rFonts w:cs="Arial"/>
                <w:sz w:val="16"/>
                <w:szCs w:val="16"/>
              </w:rPr>
              <w:t>0.03</w:t>
            </w:r>
          </w:p>
        </w:tc>
      </w:tr>
      <w:tr w:rsidR="00925F4B" w:rsidRPr="00B7030B" w14:paraId="70BF98BF" w14:textId="77777777">
        <w:trPr>
          <w:cantSplit/>
        </w:trPr>
        <w:tc>
          <w:tcPr>
            <w:tcW w:w="1458" w:type="dxa"/>
            <w:tcBorders>
              <w:top w:val="nil"/>
            </w:tcBorders>
          </w:tcPr>
          <w:p w14:paraId="3140074B" w14:textId="77777777" w:rsidR="00925F4B" w:rsidRPr="00B7030B" w:rsidRDefault="00925F4B" w:rsidP="00925F4B">
            <w:pPr>
              <w:rPr>
                <w:rFonts w:cs="Arial"/>
                <w:sz w:val="16"/>
                <w:szCs w:val="16"/>
              </w:rPr>
            </w:pPr>
            <w:proofErr w:type="spellStart"/>
            <w:r w:rsidRPr="00B7030B">
              <w:rPr>
                <w:rFonts w:cs="Arial"/>
                <w:sz w:val="16"/>
                <w:szCs w:val="16"/>
              </w:rPr>
              <w:t>Gonyaulax</w:t>
            </w:r>
            <w:proofErr w:type="spellEnd"/>
            <w:r w:rsidRPr="00B7030B">
              <w:rPr>
                <w:rFonts w:cs="Arial"/>
                <w:sz w:val="16"/>
                <w:szCs w:val="16"/>
              </w:rPr>
              <w:t xml:space="preserve"> </w:t>
            </w:r>
            <w:proofErr w:type="spellStart"/>
            <w:r w:rsidRPr="00B7030B">
              <w:rPr>
                <w:rFonts w:cs="Arial"/>
                <w:sz w:val="16"/>
                <w:szCs w:val="16"/>
              </w:rPr>
              <w:t>tamaresis</w:t>
            </w:r>
            <w:proofErr w:type="spellEnd"/>
          </w:p>
        </w:tc>
        <w:tc>
          <w:tcPr>
            <w:tcW w:w="1620" w:type="dxa"/>
            <w:tcBorders>
              <w:top w:val="nil"/>
            </w:tcBorders>
          </w:tcPr>
          <w:p w14:paraId="0064A277"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2FB95705"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744C1F99" w14:textId="77777777" w:rsidR="00925F4B" w:rsidRPr="00B7030B" w:rsidRDefault="00925F4B" w:rsidP="00925F4B">
            <w:pPr>
              <w:rPr>
                <w:rFonts w:cs="Arial"/>
                <w:sz w:val="16"/>
                <w:szCs w:val="16"/>
              </w:rPr>
            </w:pPr>
            <w:r w:rsidRPr="00B7030B">
              <w:rPr>
                <w:rFonts w:cs="Arial"/>
                <w:sz w:val="16"/>
                <w:szCs w:val="16"/>
              </w:rPr>
              <w:t>0.56</w:t>
            </w:r>
          </w:p>
        </w:tc>
        <w:tc>
          <w:tcPr>
            <w:tcW w:w="2160" w:type="dxa"/>
            <w:tcBorders>
              <w:top w:val="nil"/>
            </w:tcBorders>
          </w:tcPr>
          <w:p w14:paraId="2765356F" w14:textId="77777777" w:rsidR="00925F4B" w:rsidRPr="00B7030B" w:rsidRDefault="00925F4B" w:rsidP="00925F4B">
            <w:pPr>
              <w:rPr>
                <w:rFonts w:cs="Arial"/>
                <w:sz w:val="16"/>
                <w:szCs w:val="16"/>
              </w:rPr>
            </w:pPr>
            <w:r w:rsidRPr="00B7030B">
              <w:rPr>
                <w:rFonts w:cs="Arial"/>
                <w:sz w:val="16"/>
                <w:szCs w:val="16"/>
              </w:rPr>
              <w:t>0.02</w:t>
            </w:r>
          </w:p>
        </w:tc>
      </w:tr>
    </w:tbl>
    <w:p w14:paraId="0153C4C9" w14:textId="60804F08" w:rsidR="00925F4B" w:rsidRPr="00B7030B" w:rsidRDefault="00925F4B">
      <w:pPr>
        <w:pStyle w:val="Caption"/>
        <w:pPrChange w:id="2121" w:author="Honnalore Steissberg" w:date="2021-07-27T16:47:00Z">
          <w:pPr>
            <w:pStyle w:val="Caption"/>
            <w:keepNext/>
          </w:pPr>
        </w:pPrChange>
      </w:pPr>
      <w:bookmarkStart w:id="2122" w:name="_Ref427983365"/>
      <w:bookmarkStart w:id="2123" w:name="_Toc37942974"/>
      <w:r w:rsidRPr="00B7030B">
        <w:t xml:space="preserve">Table </w:t>
      </w:r>
      <w:r w:rsidR="00F812F1">
        <w:fldChar w:fldCharType="begin"/>
      </w:r>
      <w:r w:rsidR="00F812F1">
        <w:instrText xml:space="preserve"> SEQ Table \* ARABIC </w:instrText>
      </w:r>
      <w:r w:rsidR="00F812F1">
        <w:fldChar w:fldCharType="separate"/>
      </w:r>
      <w:r w:rsidR="00795A65">
        <w:rPr>
          <w:noProof/>
        </w:rPr>
        <w:t>28</w:t>
      </w:r>
      <w:r w:rsidR="00F812F1">
        <w:rPr>
          <w:noProof/>
        </w:rPr>
        <w:fldChar w:fldCharType="end"/>
      </w:r>
      <w:bookmarkEnd w:id="2122"/>
      <w:r w:rsidRPr="00B7030B">
        <w:t xml:space="preserve">.  Dark respiration rate of the three marine </w:t>
      </w:r>
      <w:proofErr w:type="spellStart"/>
      <w:r w:rsidRPr="00B7030B">
        <w:t>diatiom</w:t>
      </w:r>
      <w:proofErr w:type="spellEnd"/>
      <w:r w:rsidRPr="00B7030B">
        <w:t xml:space="preserve"> species </w:t>
      </w:r>
      <w:proofErr w:type="spellStart"/>
      <w:r w:rsidRPr="00B7030B">
        <w:t>Skeletonema</w:t>
      </w:r>
      <w:proofErr w:type="spellEnd"/>
      <w:r w:rsidRPr="00B7030B">
        <w:t xml:space="preserve"> </w:t>
      </w:r>
      <w:proofErr w:type="spellStart"/>
      <w:r w:rsidRPr="00B7030B">
        <w:t>costatum</w:t>
      </w:r>
      <w:proofErr w:type="spellEnd"/>
      <w:r w:rsidRPr="00B7030B">
        <w:t xml:space="preserve">, </w:t>
      </w:r>
      <w:proofErr w:type="spellStart"/>
      <w:r w:rsidRPr="00B7030B">
        <w:t>Olisthodiscus</w:t>
      </w:r>
      <w:proofErr w:type="spellEnd"/>
      <w:r w:rsidRPr="00B7030B">
        <w:t xml:space="preserve"> luteus and </w:t>
      </w:r>
      <w:proofErr w:type="spellStart"/>
      <w:r w:rsidRPr="00B7030B">
        <w:t>Gonyaulax</w:t>
      </w:r>
      <w:proofErr w:type="spellEnd"/>
      <w:r w:rsidRPr="00B7030B">
        <w:t xml:space="preserve"> </w:t>
      </w:r>
      <w:proofErr w:type="spellStart"/>
      <w:r w:rsidRPr="00B7030B">
        <w:t>tamarensis</w:t>
      </w:r>
      <w:proofErr w:type="spellEnd"/>
      <w:r w:rsidRPr="00B7030B">
        <w:t xml:space="preserve"> measured by Langdon (1987).</w:t>
      </w:r>
      <w:bookmarkEnd w:id="2123"/>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1620"/>
        <w:gridCol w:w="1440"/>
        <w:gridCol w:w="2160"/>
        <w:gridCol w:w="2160"/>
      </w:tblGrid>
      <w:tr w:rsidR="00925F4B" w:rsidRPr="00B7030B" w14:paraId="689447C3" w14:textId="77777777">
        <w:trPr>
          <w:cantSplit/>
          <w:tblHeader/>
        </w:trPr>
        <w:tc>
          <w:tcPr>
            <w:tcW w:w="1458" w:type="dxa"/>
            <w:tcBorders>
              <w:top w:val="double" w:sz="4" w:space="0" w:color="auto"/>
              <w:bottom w:val="single" w:sz="8" w:space="0" w:color="auto"/>
            </w:tcBorders>
          </w:tcPr>
          <w:p w14:paraId="05B10DFE"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lastRenderedPageBreak/>
              <w:t>Species</w:t>
            </w:r>
          </w:p>
        </w:tc>
        <w:tc>
          <w:tcPr>
            <w:tcW w:w="1620" w:type="dxa"/>
            <w:tcBorders>
              <w:top w:val="double" w:sz="4" w:space="0" w:color="auto"/>
              <w:bottom w:val="single" w:sz="8" w:space="0" w:color="auto"/>
            </w:tcBorders>
          </w:tcPr>
          <w:p w14:paraId="74727AE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66E0D226" w14:textId="77777777" w:rsidR="00925F4B" w:rsidRPr="00B7030B" w:rsidRDefault="00925F4B" w:rsidP="00925F4B">
            <w:pPr>
              <w:rPr>
                <w:rFonts w:cs="Arial"/>
                <w:sz w:val="16"/>
                <w:szCs w:val="16"/>
              </w:rPr>
            </w:pPr>
          </w:p>
        </w:tc>
        <w:tc>
          <w:tcPr>
            <w:tcW w:w="1440" w:type="dxa"/>
            <w:tcBorders>
              <w:top w:val="double" w:sz="4" w:space="0" w:color="auto"/>
              <w:bottom w:val="single" w:sz="8" w:space="0" w:color="auto"/>
            </w:tcBorders>
          </w:tcPr>
          <w:p w14:paraId="59EAF69C" w14:textId="77777777" w:rsidR="00925F4B" w:rsidRPr="00B7030B" w:rsidRDefault="00925F4B" w:rsidP="00925F4B">
            <w:pPr>
              <w:rPr>
                <w:rFonts w:cs="Arial"/>
                <w:sz w:val="16"/>
                <w:szCs w:val="16"/>
              </w:rPr>
            </w:pPr>
            <w:r w:rsidRPr="00B7030B">
              <w:rPr>
                <w:rFonts w:cs="Arial"/>
                <w:sz w:val="16"/>
                <w:szCs w:val="16"/>
              </w:rPr>
              <w:t>Temperature</w:t>
            </w:r>
          </w:p>
          <w:p w14:paraId="2603B3B6"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2160" w:type="dxa"/>
            <w:tcBorders>
              <w:top w:val="double" w:sz="4" w:space="0" w:color="auto"/>
              <w:bottom w:val="single" w:sz="8" w:space="0" w:color="auto"/>
            </w:tcBorders>
          </w:tcPr>
          <w:p w14:paraId="77121C5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Dark respiration at zero growth rate (divisions/day)</w:t>
            </w:r>
          </w:p>
        </w:tc>
        <w:tc>
          <w:tcPr>
            <w:tcW w:w="2160" w:type="dxa"/>
            <w:tcBorders>
              <w:top w:val="double" w:sz="4" w:space="0" w:color="auto"/>
              <w:bottom w:val="single" w:sz="8" w:space="0" w:color="auto"/>
            </w:tcBorders>
          </w:tcPr>
          <w:p w14:paraId="0CD5290B"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Standard error (divisions/day)</w:t>
            </w:r>
          </w:p>
        </w:tc>
      </w:tr>
      <w:tr w:rsidR="00925F4B" w:rsidRPr="00B7030B" w14:paraId="53FC6516" w14:textId="77777777">
        <w:trPr>
          <w:cantSplit/>
        </w:trPr>
        <w:tc>
          <w:tcPr>
            <w:tcW w:w="1458" w:type="dxa"/>
            <w:tcBorders>
              <w:top w:val="nil"/>
            </w:tcBorders>
          </w:tcPr>
          <w:p w14:paraId="1B91E998" w14:textId="77777777" w:rsidR="00925F4B" w:rsidRPr="00B7030B" w:rsidRDefault="00925F4B" w:rsidP="00925F4B">
            <w:pPr>
              <w:rPr>
                <w:rFonts w:cs="Arial"/>
                <w:sz w:val="16"/>
                <w:szCs w:val="16"/>
              </w:rPr>
            </w:pPr>
            <w:proofErr w:type="spellStart"/>
            <w:r w:rsidRPr="00B7030B">
              <w:rPr>
                <w:rFonts w:cs="Arial"/>
                <w:sz w:val="16"/>
                <w:szCs w:val="16"/>
              </w:rPr>
              <w:t>Skeletonema</w:t>
            </w:r>
            <w:proofErr w:type="spellEnd"/>
            <w:r w:rsidRPr="00B7030B">
              <w:rPr>
                <w:rFonts w:cs="Arial"/>
                <w:sz w:val="16"/>
                <w:szCs w:val="16"/>
              </w:rPr>
              <w:t xml:space="preserve"> </w:t>
            </w:r>
            <w:proofErr w:type="spellStart"/>
            <w:r w:rsidRPr="00B7030B">
              <w:rPr>
                <w:rFonts w:cs="Arial"/>
                <w:sz w:val="16"/>
                <w:szCs w:val="16"/>
              </w:rPr>
              <w:t>costatum</w:t>
            </w:r>
            <w:proofErr w:type="spellEnd"/>
          </w:p>
        </w:tc>
        <w:tc>
          <w:tcPr>
            <w:tcW w:w="1620" w:type="dxa"/>
            <w:tcBorders>
              <w:top w:val="nil"/>
            </w:tcBorders>
          </w:tcPr>
          <w:p w14:paraId="47BB3952"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7492D51B"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4006503D" w14:textId="77777777" w:rsidR="00925F4B" w:rsidRPr="00B7030B" w:rsidRDefault="00925F4B" w:rsidP="00925F4B">
            <w:pPr>
              <w:rPr>
                <w:rFonts w:cs="Arial"/>
                <w:sz w:val="16"/>
                <w:szCs w:val="16"/>
              </w:rPr>
            </w:pPr>
            <w:r w:rsidRPr="00B7030B">
              <w:rPr>
                <w:rFonts w:cs="Arial"/>
                <w:sz w:val="16"/>
                <w:szCs w:val="16"/>
              </w:rPr>
              <w:t>0.04</w:t>
            </w:r>
          </w:p>
        </w:tc>
        <w:tc>
          <w:tcPr>
            <w:tcW w:w="2160" w:type="dxa"/>
            <w:tcBorders>
              <w:top w:val="nil"/>
            </w:tcBorders>
          </w:tcPr>
          <w:p w14:paraId="4D410F7F" w14:textId="77777777" w:rsidR="00925F4B" w:rsidRPr="00B7030B" w:rsidRDefault="00925F4B" w:rsidP="00925F4B">
            <w:pPr>
              <w:rPr>
                <w:rFonts w:cs="Arial"/>
                <w:sz w:val="16"/>
                <w:szCs w:val="16"/>
              </w:rPr>
            </w:pPr>
            <w:r w:rsidRPr="00B7030B">
              <w:rPr>
                <w:rFonts w:cs="Arial"/>
                <w:sz w:val="16"/>
                <w:szCs w:val="16"/>
              </w:rPr>
              <w:t>0.03</w:t>
            </w:r>
          </w:p>
        </w:tc>
      </w:tr>
      <w:tr w:rsidR="00925F4B" w:rsidRPr="00B7030B" w14:paraId="0F183FC3" w14:textId="77777777">
        <w:trPr>
          <w:cantSplit/>
        </w:trPr>
        <w:tc>
          <w:tcPr>
            <w:tcW w:w="1458" w:type="dxa"/>
            <w:tcBorders>
              <w:top w:val="nil"/>
            </w:tcBorders>
          </w:tcPr>
          <w:p w14:paraId="14BED0B1" w14:textId="77777777" w:rsidR="00925F4B" w:rsidRPr="00B7030B" w:rsidRDefault="00925F4B" w:rsidP="00925F4B">
            <w:pPr>
              <w:rPr>
                <w:rFonts w:cs="Arial"/>
                <w:sz w:val="16"/>
                <w:szCs w:val="16"/>
              </w:rPr>
            </w:pPr>
            <w:proofErr w:type="spellStart"/>
            <w:r w:rsidRPr="00B7030B">
              <w:rPr>
                <w:rFonts w:cs="Arial"/>
                <w:sz w:val="16"/>
                <w:szCs w:val="16"/>
              </w:rPr>
              <w:t>Olisthodiscus</w:t>
            </w:r>
            <w:proofErr w:type="spellEnd"/>
            <w:r w:rsidRPr="00B7030B">
              <w:rPr>
                <w:rFonts w:cs="Arial"/>
                <w:sz w:val="16"/>
                <w:szCs w:val="16"/>
              </w:rPr>
              <w:t xml:space="preserve"> luteus</w:t>
            </w:r>
          </w:p>
        </w:tc>
        <w:tc>
          <w:tcPr>
            <w:tcW w:w="1620" w:type="dxa"/>
            <w:tcBorders>
              <w:top w:val="nil"/>
            </w:tcBorders>
          </w:tcPr>
          <w:p w14:paraId="7758C5A7"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23A39014"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54DB2535" w14:textId="77777777" w:rsidR="00925F4B" w:rsidRPr="00B7030B" w:rsidRDefault="00925F4B" w:rsidP="00925F4B">
            <w:pPr>
              <w:rPr>
                <w:rFonts w:cs="Arial"/>
                <w:sz w:val="16"/>
                <w:szCs w:val="16"/>
              </w:rPr>
            </w:pPr>
            <w:r w:rsidRPr="00B7030B">
              <w:rPr>
                <w:rFonts w:cs="Arial"/>
                <w:sz w:val="16"/>
                <w:szCs w:val="16"/>
              </w:rPr>
              <w:t>0.06</w:t>
            </w:r>
          </w:p>
        </w:tc>
        <w:tc>
          <w:tcPr>
            <w:tcW w:w="2160" w:type="dxa"/>
            <w:tcBorders>
              <w:top w:val="nil"/>
            </w:tcBorders>
          </w:tcPr>
          <w:p w14:paraId="762F4934" w14:textId="77777777" w:rsidR="00925F4B" w:rsidRPr="00B7030B" w:rsidRDefault="00925F4B" w:rsidP="00925F4B">
            <w:pPr>
              <w:rPr>
                <w:rFonts w:cs="Arial"/>
                <w:sz w:val="16"/>
                <w:szCs w:val="16"/>
              </w:rPr>
            </w:pPr>
            <w:r w:rsidRPr="00B7030B">
              <w:rPr>
                <w:rFonts w:cs="Arial"/>
                <w:sz w:val="16"/>
                <w:szCs w:val="16"/>
              </w:rPr>
              <w:t>0.06</w:t>
            </w:r>
          </w:p>
        </w:tc>
      </w:tr>
      <w:tr w:rsidR="00925F4B" w:rsidRPr="00B7030B" w14:paraId="09BF65B8" w14:textId="77777777">
        <w:trPr>
          <w:cantSplit/>
        </w:trPr>
        <w:tc>
          <w:tcPr>
            <w:tcW w:w="1458" w:type="dxa"/>
            <w:tcBorders>
              <w:top w:val="nil"/>
            </w:tcBorders>
          </w:tcPr>
          <w:p w14:paraId="3052D6A9" w14:textId="77777777" w:rsidR="00925F4B" w:rsidRPr="00B7030B" w:rsidRDefault="00925F4B" w:rsidP="00925F4B">
            <w:pPr>
              <w:rPr>
                <w:rFonts w:cs="Arial"/>
                <w:sz w:val="16"/>
                <w:szCs w:val="16"/>
              </w:rPr>
            </w:pPr>
            <w:proofErr w:type="spellStart"/>
            <w:r w:rsidRPr="00B7030B">
              <w:rPr>
                <w:rFonts w:cs="Arial"/>
                <w:sz w:val="16"/>
                <w:szCs w:val="16"/>
              </w:rPr>
              <w:t>Gonyaulax</w:t>
            </w:r>
            <w:proofErr w:type="spellEnd"/>
            <w:r w:rsidRPr="00B7030B">
              <w:rPr>
                <w:rFonts w:cs="Arial"/>
                <w:sz w:val="16"/>
                <w:szCs w:val="16"/>
              </w:rPr>
              <w:t xml:space="preserve"> </w:t>
            </w:r>
            <w:proofErr w:type="spellStart"/>
            <w:r w:rsidRPr="00B7030B">
              <w:rPr>
                <w:rFonts w:cs="Arial"/>
                <w:sz w:val="16"/>
                <w:szCs w:val="16"/>
              </w:rPr>
              <w:t>tamaresis</w:t>
            </w:r>
            <w:proofErr w:type="spellEnd"/>
          </w:p>
        </w:tc>
        <w:tc>
          <w:tcPr>
            <w:tcW w:w="1620" w:type="dxa"/>
            <w:tcBorders>
              <w:top w:val="nil"/>
            </w:tcBorders>
          </w:tcPr>
          <w:p w14:paraId="7501DB6C"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634BA9C1"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68BC4420" w14:textId="77777777" w:rsidR="00925F4B" w:rsidRPr="00B7030B" w:rsidRDefault="00925F4B" w:rsidP="00925F4B">
            <w:pPr>
              <w:rPr>
                <w:rFonts w:cs="Arial"/>
                <w:sz w:val="16"/>
                <w:szCs w:val="16"/>
              </w:rPr>
            </w:pPr>
            <w:r w:rsidRPr="00B7030B">
              <w:rPr>
                <w:rFonts w:cs="Arial"/>
                <w:sz w:val="16"/>
                <w:szCs w:val="16"/>
              </w:rPr>
              <w:t>0.17</w:t>
            </w:r>
          </w:p>
        </w:tc>
        <w:tc>
          <w:tcPr>
            <w:tcW w:w="2160" w:type="dxa"/>
            <w:tcBorders>
              <w:top w:val="nil"/>
            </w:tcBorders>
          </w:tcPr>
          <w:p w14:paraId="198E78DD" w14:textId="77777777" w:rsidR="00925F4B" w:rsidRPr="00B7030B" w:rsidRDefault="00925F4B" w:rsidP="00925F4B">
            <w:pPr>
              <w:rPr>
                <w:rFonts w:cs="Arial"/>
                <w:sz w:val="16"/>
                <w:szCs w:val="16"/>
              </w:rPr>
            </w:pPr>
            <w:r w:rsidRPr="00B7030B">
              <w:rPr>
                <w:rFonts w:cs="Arial"/>
                <w:sz w:val="16"/>
                <w:szCs w:val="16"/>
              </w:rPr>
              <w:t>0.17</w:t>
            </w:r>
          </w:p>
        </w:tc>
      </w:tr>
    </w:tbl>
    <w:p w14:paraId="0EADF680" w14:textId="77777777" w:rsidR="00925F4B" w:rsidRPr="00B7030B" w:rsidRDefault="00925F4B" w:rsidP="00925F4B"/>
    <w:p w14:paraId="42D637E2" w14:textId="5AB6B8E0" w:rsidR="00925F4B" w:rsidRPr="00894D22" w:rsidRDefault="00925F4B" w:rsidP="00925F4B">
      <w:pPr>
        <w:rPr>
          <w:sz w:val="20"/>
          <w:szCs w:val="18"/>
        </w:rPr>
      </w:pPr>
      <w:proofErr w:type="spellStart"/>
      <w:r w:rsidRPr="00894D22">
        <w:rPr>
          <w:sz w:val="20"/>
          <w:szCs w:val="18"/>
        </w:rPr>
        <w:t>Falkowski</w:t>
      </w:r>
      <w:proofErr w:type="spellEnd"/>
      <w:r w:rsidRPr="00894D22">
        <w:rPr>
          <w:sz w:val="20"/>
          <w:szCs w:val="18"/>
        </w:rPr>
        <w:t xml:space="preserve"> et. al. (1985) calculated the steady-state growth rates of three species of marine phytoplankton but did not determine maximum growth rates.  They did determine that the </w:t>
      </w:r>
      <w:proofErr w:type="spellStart"/>
      <w:r w:rsidRPr="00894D22">
        <w:rPr>
          <w:i/>
          <w:sz w:val="20"/>
          <w:szCs w:val="18"/>
        </w:rPr>
        <w:t>Isochrysis</w:t>
      </w:r>
      <w:proofErr w:type="spellEnd"/>
      <w:r w:rsidRPr="00894D22">
        <w:rPr>
          <w:i/>
          <w:sz w:val="20"/>
          <w:szCs w:val="18"/>
        </w:rPr>
        <w:t xml:space="preserve"> </w:t>
      </w:r>
      <w:proofErr w:type="spellStart"/>
      <w:r w:rsidRPr="00894D22">
        <w:rPr>
          <w:i/>
          <w:sz w:val="20"/>
          <w:szCs w:val="18"/>
        </w:rPr>
        <w:t>galbana</w:t>
      </w:r>
      <w:proofErr w:type="spellEnd"/>
      <w:r w:rsidRPr="00894D22">
        <w:rPr>
          <w:sz w:val="20"/>
          <w:szCs w:val="18"/>
        </w:rPr>
        <w:t xml:space="preserve"> becomes </w:t>
      </w:r>
      <w:r w:rsidRPr="00894D22">
        <w:rPr>
          <w:b/>
          <w:bCs/>
          <w:sz w:val="20"/>
          <w:szCs w:val="18"/>
        </w:rPr>
        <w:t>light saturated</w:t>
      </w:r>
      <w:r w:rsidRPr="00894D22">
        <w:rPr>
          <w:sz w:val="20"/>
          <w:szCs w:val="18"/>
        </w:rPr>
        <w:t xml:space="preserve"> at 200 μmoles quanta/</w:t>
      </w:r>
      <w:del w:id="2124" w:author="Honnalore Steissberg" w:date="2021-08-04T17:40:00Z">
        <w:r w:rsidRPr="00894D22" w:rsidDel="005358FA">
          <w:rPr>
            <w:sz w:val="20"/>
            <w:szCs w:val="18"/>
          </w:rPr>
          <w:delText>meter</w:delText>
        </w:r>
        <w:r w:rsidRPr="00894D22" w:rsidDel="005358FA">
          <w:rPr>
            <w:sz w:val="20"/>
            <w:szCs w:val="18"/>
            <w:vertAlign w:val="superscript"/>
          </w:rPr>
          <w:delText>2</w:delText>
        </w:r>
      </w:del>
      <w:ins w:id="2125" w:author="Honnalore Steissberg" w:date="2021-08-04T17:40:00Z">
        <w:r w:rsidR="005358FA">
          <w:rPr>
            <w:sz w:val="20"/>
            <w:szCs w:val="18"/>
          </w:rPr>
          <w:t>m</w:t>
        </w:r>
        <w:r w:rsidR="005358FA" w:rsidRPr="00894D22">
          <w:rPr>
            <w:sz w:val="20"/>
            <w:szCs w:val="18"/>
            <w:vertAlign w:val="superscript"/>
          </w:rPr>
          <w:t>2</w:t>
        </w:r>
        <w:r w:rsidR="005358FA">
          <w:rPr>
            <w:sz w:val="20"/>
            <w:szCs w:val="18"/>
          </w:rPr>
          <w:t xml:space="preserve"> per </w:t>
        </w:r>
      </w:ins>
      <w:del w:id="2126" w:author="Honnalore Steissberg" w:date="2021-08-04T17:40:00Z">
        <w:r w:rsidRPr="00894D22" w:rsidDel="005358FA">
          <w:rPr>
            <w:sz w:val="20"/>
            <w:szCs w:val="18"/>
          </w:rPr>
          <w:delText>-</w:delText>
        </w:r>
      </w:del>
      <w:r w:rsidRPr="00894D22">
        <w:rPr>
          <w:sz w:val="20"/>
          <w:szCs w:val="18"/>
        </w:rPr>
        <w:t>second.   Phytoplankton were grown at 18°C.</w:t>
      </w:r>
      <w:r w:rsidR="00894D22">
        <w:rPr>
          <w:sz w:val="20"/>
          <w:szCs w:val="18"/>
        </w:rPr>
        <w:t xml:space="preserve"> </w:t>
      </w:r>
      <w:r w:rsidRPr="00894D22">
        <w:rPr>
          <w:b/>
          <w:sz w:val="20"/>
          <w:szCs w:val="18"/>
        </w:rPr>
        <w:t>Excretion</w:t>
      </w:r>
      <w:r w:rsidRPr="00894D22">
        <w:rPr>
          <w:sz w:val="20"/>
          <w:szCs w:val="18"/>
        </w:rPr>
        <w:t xml:space="preserve"> rates of less than 5% of gross photosynthesis were observed </w:t>
      </w:r>
      <w:r w:rsidRPr="00894D22">
        <w:rPr>
          <w:i/>
          <w:sz w:val="20"/>
          <w:szCs w:val="18"/>
        </w:rPr>
        <w:t xml:space="preserve">in </w:t>
      </w:r>
      <w:proofErr w:type="spellStart"/>
      <w:r w:rsidRPr="00894D22">
        <w:rPr>
          <w:i/>
          <w:sz w:val="20"/>
          <w:szCs w:val="18"/>
        </w:rPr>
        <w:t>Isochrysis</w:t>
      </w:r>
      <w:proofErr w:type="spellEnd"/>
      <w:r w:rsidRPr="00894D22">
        <w:rPr>
          <w:i/>
          <w:sz w:val="20"/>
          <w:szCs w:val="18"/>
        </w:rPr>
        <w:t xml:space="preserve"> </w:t>
      </w:r>
      <w:proofErr w:type="spellStart"/>
      <w:r w:rsidRPr="00894D22">
        <w:rPr>
          <w:i/>
          <w:sz w:val="20"/>
          <w:szCs w:val="18"/>
        </w:rPr>
        <w:t>galbana</w:t>
      </w:r>
      <w:proofErr w:type="spellEnd"/>
      <w:r w:rsidRPr="00894D22">
        <w:rPr>
          <w:i/>
          <w:sz w:val="20"/>
          <w:szCs w:val="18"/>
        </w:rPr>
        <w:t xml:space="preserve">, </w:t>
      </w:r>
      <w:proofErr w:type="spellStart"/>
      <w:r w:rsidRPr="00894D22">
        <w:rPr>
          <w:i/>
          <w:sz w:val="20"/>
          <w:szCs w:val="18"/>
        </w:rPr>
        <w:t>Thalassiosira</w:t>
      </w:r>
      <w:proofErr w:type="spellEnd"/>
      <w:r w:rsidRPr="00894D22">
        <w:rPr>
          <w:i/>
          <w:sz w:val="20"/>
          <w:szCs w:val="18"/>
        </w:rPr>
        <w:t xml:space="preserve"> </w:t>
      </w:r>
      <w:proofErr w:type="spellStart"/>
      <w:r w:rsidRPr="00894D22">
        <w:rPr>
          <w:i/>
          <w:sz w:val="20"/>
          <w:szCs w:val="18"/>
        </w:rPr>
        <w:t>weisflogii</w:t>
      </w:r>
      <w:proofErr w:type="spellEnd"/>
      <w:r w:rsidRPr="00894D22">
        <w:rPr>
          <w:i/>
          <w:sz w:val="20"/>
          <w:szCs w:val="18"/>
        </w:rPr>
        <w:t xml:space="preserve">, </w:t>
      </w:r>
      <w:r w:rsidRPr="00894D22">
        <w:rPr>
          <w:sz w:val="20"/>
          <w:szCs w:val="18"/>
        </w:rPr>
        <w:t>and</w:t>
      </w:r>
      <w:r w:rsidRPr="00894D22">
        <w:rPr>
          <w:i/>
          <w:sz w:val="20"/>
          <w:szCs w:val="18"/>
        </w:rPr>
        <w:t xml:space="preserve"> </w:t>
      </w:r>
      <w:proofErr w:type="spellStart"/>
      <w:r w:rsidRPr="00894D22">
        <w:rPr>
          <w:i/>
          <w:sz w:val="20"/>
          <w:szCs w:val="18"/>
        </w:rPr>
        <w:t>Prorecntrum</w:t>
      </w:r>
      <w:proofErr w:type="spellEnd"/>
      <w:r w:rsidRPr="00894D22">
        <w:rPr>
          <w:i/>
          <w:sz w:val="20"/>
          <w:szCs w:val="18"/>
        </w:rPr>
        <w:t xml:space="preserve"> </w:t>
      </w:r>
      <w:proofErr w:type="spellStart"/>
      <w:r w:rsidRPr="00894D22">
        <w:rPr>
          <w:i/>
          <w:sz w:val="20"/>
          <w:szCs w:val="18"/>
        </w:rPr>
        <w:t>micans</w:t>
      </w:r>
      <w:proofErr w:type="spellEnd"/>
      <w:r w:rsidRPr="00894D22">
        <w:rPr>
          <w:sz w:val="20"/>
          <w:szCs w:val="18"/>
        </w:rPr>
        <w:t>.</w:t>
      </w:r>
    </w:p>
    <w:p w14:paraId="2F2AB976" w14:textId="77777777" w:rsidR="00925F4B" w:rsidRPr="00B7030B" w:rsidRDefault="00925F4B" w:rsidP="00925F4B">
      <w:pPr>
        <w:pStyle w:val="CommentText"/>
      </w:pPr>
    </w:p>
    <w:p w14:paraId="1519ADF9" w14:textId="4B99A70D" w:rsidR="00925F4B" w:rsidRPr="00B7030B" w:rsidRDefault="00925F4B">
      <w:pPr>
        <w:pStyle w:val="Caption"/>
        <w:spacing w:after="0"/>
        <w:pPrChange w:id="2127" w:author="Honnalore Steissberg" w:date="2021-08-04T17:41:00Z">
          <w:pPr>
            <w:pStyle w:val="Caption"/>
            <w:keepNext/>
          </w:pPr>
        </w:pPrChange>
      </w:pPr>
      <w:bookmarkStart w:id="2128" w:name="_Toc37942975"/>
      <w:r w:rsidRPr="00B7030B">
        <w:t xml:space="preserve">Table </w:t>
      </w:r>
      <w:r w:rsidR="00F812F1">
        <w:fldChar w:fldCharType="begin"/>
      </w:r>
      <w:r w:rsidR="00F812F1">
        <w:instrText xml:space="preserve"> SEQ Table \* ARABIC </w:instrText>
      </w:r>
      <w:r w:rsidR="00F812F1">
        <w:fldChar w:fldCharType="separate"/>
      </w:r>
      <w:r w:rsidR="00795A65">
        <w:rPr>
          <w:noProof/>
        </w:rPr>
        <w:t>29</w:t>
      </w:r>
      <w:r w:rsidR="00F812F1">
        <w:rPr>
          <w:noProof/>
        </w:rPr>
        <w:fldChar w:fldCharType="end"/>
      </w:r>
      <w:r w:rsidRPr="00B7030B">
        <w:t xml:space="preserve">. Light saturation of </w:t>
      </w:r>
      <w:proofErr w:type="spellStart"/>
      <w:r w:rsidRPr="00B7030B">
        <w:rPr>
          <w:i/>
        </w:rPr>
        <w:t>Isochrysis</w:t>
      </w:r>
      <w:proofErr w:type="spellEnd"/>
      <w:r w:rsidRPr="00B7030B">
        <w:rPr>
          <w:i/>
        </w:rPr>
        <w:t xml:space="preserve"> </w:t>
      </w:r>
      <w:proofErr w:type="spellStart"/>
      <w:r w:rsidRPr="00B7030B">
        <w:rPr>
          <w:i/>
        </w:rPr>
        <w:t>galbana</w:t>
      </w:r>
      <w:proofErr w:type="spellEnd"/>
      <w:r w:rsidRPr="00B7030B">
        <w:t xml:space="preserve"> (</w:t>
      </w:r>
      <w:proofErr w:type="spellStart"/>
      <w:r w:rsidRPr="00B7030B">
        <w:t>Falkowski</w:t>
      </w:r>
      <w:proofErr w:type="spellEnd"/>
      <w:r w:rsidRPr="00B7030B">
        <w:t xml:space="preserve"> et. al., 1985).</w:t>
      </w:r>
      <w:bookmarkEnd w:id="2128"/>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98"/>
        <w:gridCol w:w="2160"/>
        <w:gridCol w:w="1440"/>
        <w:gridCol w:w="3240"/>
      </w:tblGrid>
      <w:tr w:rsidR="00925F4B" w:rsidRPr="00B7030B" w14:paraId="515099FD" w14:textId="77777777">
        <w:trPr>
          <w:cantSplit/>
          <w:tblHeader/>
        </w:trPr>
        <w:tc>
          <w:tcPr>
            <w:tcW w:w="1998" w:type="dxa"/>
            <w:tcBorders>
              <w:top w:val="double" w:sz="4" w:space="0" w:color="auto"/>
              <w:bottom w:val="single" w:sz="8" w:space="0" w:color="auto"/>
            </w:tcBorders>
          </w:tcPr>
          <w:p w14:paraId="1533F596"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2160" w:type="dxa"/>
            <w:tcBorders>
              <w:top w:val="double" w:sz="4" w:space="0" w:color="auto"/>
              <w:bottom w:val="single" w:sz="8" w:space="0" w:color="auto"/>
            </w:tcBorders>
          </w:tcPr>
          <w:p w14:paraId="056143F4"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7F788D8D" w14:textId="77777777" w:rsidR="00925F4B" w:rsidRPr="00B7030B" w:rsidRDefault="00925F4B" w:rsidP="00925F4B">
            <w:pPr>
              <w:rPr>
                <w:rFonts w:cs="Arial"/>
                <w:sz w:val="16"/>
                <w:szCs w:val="16"/>
              </w:rPr>
            </w:pPr>
          </w:p>
        </w:tc>
        <w:tc>
          <w:tcPr>
            <w:tcW w:w="1440" w:type="dxa"/>
            <w:tcBorders>
              <w:top w:val="double" w:sz="4" w:space="0" w:color="auto"/>
              <w:bottom w:val="single" w:sz="8" w:space="0" w:color="auto"/>
            </w:tcBorders>
          </w:tcPr>
          <w:p w14:paraId="4EDB56FA" w14:textId="77777777" w:rsidR="00925F4B" w:rsidRPr="00B7030B" w:rsidRDefault="00925F4B" w:rsidP="00925F4B">
            <w:pPr>
              <w:rPr>
                <w:rFonts w:cs="Arial"/>
                <w:sz w:val="16"/>
                <w:szCs w:val="16"/>
              </w:rPr>
            </w:pPr>
            <w:r w:rsidRPr="00B7030B">
              <w:rPr>
                <w:rFonts w:cs="Arial"/>
                <w:sz w:val="16"/>
                <w:szCs w:val="16"/>
              </w:rPr>
              <w:t>Temperature</w:t>
            </w:r>
          </w:p>
          <w:p w14:paraId="4FA49F4B"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3240" w:type="dxa"/>
            <w:tcBorders>
              <w:top w:val="double" w:sz="4" w:space="0" w:color="auto"/>
              <w:bottom w:val="single" w:sz="8" w:space="0" w:color="auto"/>
            </w:tcBorders>
          </w:tcPr>
          <w:p w14:paraId="797FDE5A" w14:textId="77777777" w:rsidR="00925F4B" w:rsidRPr="00B7030B" w:rsidRDefault="00925F4B" w:rsidP="00925F4B">
            <w:pPr>
              <w:rPr>
                <w:rFonts w:cs="Arial"/>
                <w:sz w:val="16"/>
                <w:szCs w:val="16"/>
              </w:rPr>
            </w:pPr>
            <w:r w:rsidRPr="00B7030B">
              <w:rPr>
                <w:rFonts w:cs="Arial"/>
                <w:sz w:val="16"/>
                <w:szCs w:val="16"/>
              </w:rPr>
              <w:t>Light saturation</w:t>
            </w:r>
          </w:p>
          <w:p w14:paraId="3982284B"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(μmoles quanta/meter</w:t>
            </w:r>
            <w:r w:rsidRPr="00B7030B">
              <w:rPr>
                <w:rFonts w:cs="Arial"/>
                <w:sz w:val="16"/>
                <w:szCs w:val="16"/>
                <w:vertAlign w:val="superscript"/>
              </w:rPr>
              <w:t>2</w:t>
            </w:r>
            <w:r w:rsidRPr="00B7030B">
              <w:rPr>
                <w:rFonts w:cs="Arial"/>
                <w:sz w:val="16"/>
                <w:szCs w:val="16"/>
              </w:rPr>
              <w:t>-second)</w:t>
            </w:r>
          </w:p>
        </w:tc>
      </w:tr>
      <w:tr w:rsidR="00925F4B" w:rsidRPr="00B7030B" w14:paraId="559D9EBC" w14:textId="77777777">
        <w:trPr>
          <w:cantSplit/>
        </w:trPr>
        <w:tc>
          <w:tcPr>
            <w:tcW w:w="1998" w:type="dxa"/>
            <w:tcBorders>
              <w:top w:val="nil"/>
            </w:tcBorders>
          </w:tcPr>
          <w:p w14:paraId="1C306976" w14:textId="77777777" w:rsidR="00925F4B" w:rsidRPr="00B7030B" w:rsidRDefault="00925F4B" w:rsidP="00925F4B">
            <w:pPr>
              <w:rPr>
                <w:rFonts w:cs="Arial"/>
                <w:sz w:val="16"/>
                <w:szCs w:val="16"/>
              </w:rPr>
            </w:pPr>
            <w:proofErr w:type="spellStart"/>
            <w:r w:rsidRPr="00B7030B">
              <w:rPr>
                <w:rFonts w:cs="Arial"/>
                <w:sz w:val="16"/>
                <w:szCs w:val="16"/>
              </w:rPr>
              <w:t>Isochrysis</w:t>
            </w:r>
            <w:proofErr w:type="spellEnd"/>
            <w:r w:rsidRPr="00B7030B">
              <w:rPr>
                <w:rFonts w:cs="Arial"/>
                <w:sz w:val="16"/>
                <w:szCs w:val="16"/>
              </w:rPr>
              <w:t xml:space="preserve"> </w:t>
            </w:r>
            <w:proofErr w:type="spellStart"/>
            <w:r w:rsidRPr="00B7030B">
              <w:rPr>
                <w:rFonts w:cs="Arial"/>
                <w:sz w:val="16"/>
                <w:szCs w:val="16"/>
              </w:rPr>
              <w:t>galbana</w:t>
            </w:r>
            <w:proofErr w:type="spellEnd"/>
          </w:p>
        </w:tc>
        <w:tc>
          <w:tcPr>
            <w:tcW w:w="2160" w:type="dxa"/>
            <w:tcBorders>
              <w:top w:val="nil"/>
            </w:tcBorders>
          </w:tcPr>
          <w:p w14:paraId="084A9296" w14:textId="77777777" w:rsidR="00925F4B" w:rsidRPr="00B7030B" w:rsidRDefault="00925F4B" w:rsidP="00925F4B">
            <w:pPr>
              <w:rPr>
                <w:rFonts w:cs="Arial"/>
                <w:sz w:val="16"/>
                <w:szCs w:val="16"/>
              </w:rPr>
            </w:pPr>
            <w:r w:rsidRPr="00B7030B">
              <w:rPr>
                <w:rFonts w:cs="Arial"/>
                <w:sz w:val="16"/>
                <w:szCs w:val="16"/>
              </w:rPr>
              <w:t xml:space="preserve">Marine </w:t>
            </w:r>
            <w:proofErr w:type="spellStart"/>
            <w:r w:rsidRPr="00B7030B">
              <w:rPr>
                <w:rFonts w:cs="Arial"/>
                <w:sz w:val="16"/>
                <w:szCs w:val="16"/>
              </w:rPr>
              <w:t>Chrysophyte</w:t>
            </w:r>
            <w:proofErr w:type="spellEnd"/>
          </w:p>
        </w:tc>
        <w:tc>
          <w:tcPr>
            <w:tcW w:w="1440" w:type="dxa"/>
            <w:tcBorders>
              <w:top w:val="nil"/>
            </w:tcBorders>
          </w:tcPr>
          <w:p w14:paraId="2FE6393E" w14:textId="77777777" w:rsidR="00925F4B" w:rsidRPr="00B7030B" w:rsidRDefault="00925F4B" w:rsidP="00925F4B">
            <w:pPr>
              <w:rPr>
                <w:rFonts w:cs="Arial"/>
                <w:sz w:val="16"/>
                <w:szCs w:val="16"/>
              </w:rPr>
            </w:pPr>
            <w:r w:rsidRPr="00B7030B">
              <w:rPr>
                <w:rFonts w:cs="Arial"/>
                <w:sz w:val="16"/>
                <w:szCs w:val="16"/>
              </w:rPr>
              <w:t>18°</w:t>
            </w:r>
          </w:p>
        </w:tc>
        <w:tc>
          <w:tcPr>
            <w:tcW w:w="3240" w:type="dxa"/>
            <w:tcBorders>
              <w:top w:val="nil"/>
            </w:tcBorders>
          </w:tcPr>
          <w:p w14:paraId="2E2ED492" w14:textId="77777777" w:rsidR="00925F4B" w:rsidRPr="00B7030B" w:rsidRDefault="00925F4B" w:rsidP="00925F4B">
            <w:pPr>
              <w:rPr>
                <w:rFonts w:cs="Arial"/>
                <w:sz w:val="16"/>
                <w:szCs w:val="16"/>
              </w:rPr>
            </w:pPr>
            <w:r w:rsidRPr="00B7030B">
              <w:rPr>
                <w:rFonts w:cs="Arial"/>
                <w:sz w:val="16"/>
                <w:szCs w:val="16"/>
              </w:rPr>
              <w:t>200</w:t>
            </w:r>
          </w:p>
        </w:tc>
      </w:tr>
    </w:tbl>
    <w:p w14:paraId="1ADF66E5" w14:textId="77777777" w:rsidR="00925F4B" w:rsidRPr="00B7030B" w:rsidRDefault="00925F4B" w:rsidP="00925F4B"/>
    <w:p w14:paraId="077B1571" w14:textId="06D271E3" w:rsidR="00925F4B" w:rsidRPr="00894D22" w:rsidRDefault="00925F4B" w:rsidP="00925F4B">
      <w:pPr>
        <w:rPr>
          <w:sz w:val="20"/>
          <w:szCs w:val="18"/>
        </w:rPr>
      </w:pPr>
      <w:r w:rsidRPr="00894D22">
        <w:rPr>
          <w:sz w:val="20"/>
          <w:szCs w:val="18"/>
        </w:rPr>
        <w:t xml:space="preserve">Laws and Bannister (1981) measured the maximum growth rate of the marine diatom </w:t>
      </w:r>
      <w:proofErr w:type="spellStart"/>
      <w:r w:rsidRPr="00894D22">
        <w:rPr>
          <w:sz w:val="20"/>
          <w:szCs w:val="18"/>
        </w:rPr>
        <w:t>Thalassiosira</w:t>
      </w:r>
      <w:proofErr w:type="spellEnd"/>
      <w:r w:rsidRPr="00894D22">
        <w:rPr>
          <w:sz w:val="20"/>
          <w:szCs w:val="18"/>
        </w:rPr>
        <w:t xml:space="preserve"> </w:t>
      </w:r>
      <w:proofErr w:type="spellStart"/>
      <w:r w:rsidRPr="00894D22">
        <w:rPr>
          <w:sz w:val="20"/>
          <w:szCs w:val="18"/>
        </w:rPr>
        <w:t>fluviatilis</w:t>
      </w:r>
      <w:proofErr w:type="spellEnd"/>
      <w:r w:rsidRPr="00894D22">
        <w:rPr>
          <w:sz w:val="20"/>
          <w:szCs w:val="18"/>
        </w:rPr>
        <w:t xml:space="preserve"> using the carbon 14 labeling method.  A continuous culture system was used to grow the phytoplankton.  Temperature was maintained at 20° Celsius with a 12</w:t>
      </w:r>
      <w:ins w:id="2129" w:author="Honnalore Steissberg" w:date="2021-08-04T17:41:00Z">
        <w:r w:rsidR="00694B19">
          <w:rPr>
            <w:sz w:val="20"/>
            <w:szCs w:val="18"/>
          </w:rPr>
          <w:t>-</w:t>
        </w:r>
      </w:ins>
      <w:del w:id="2130" w:author="Honnalore Steissberg" w:date="2021-08-04T17:41:00Z">
        <w:r w:rsidRPr="00894D22" w:rsidDel="00694B19">
          <w:rPr>
            <w:sz w:val="20"/>
            <w:szCs w:val="18"/>
          </w:rPr>
          <w:delText xml:space="preserve"> </w:delText>
        </w:r>
      </w:del>
      <w:r w:rsidRPr="00894D22">
        <w:rPr>
          <w:sz w:val="20"/>
          <w:szCs w:val="18"/>
        </w:rPr>
        <w:t>hour light/12</w:t>
      </w:r>
      <w:ins w:id="2131" w:author="Honnalore Steissberg" w:date="2021-08-04T17:41:00Z">
        <w:r w:rsidR="00694B19">
          <w:rPr>
            <w:sz w:val="20"/>
            <w:szCs w:val="18"/>
          </w:rPr>
          <w:t>-</w:t>
        </w:r>
      </w:ins>
      <w:del w:id="2132" w:author="Honnalore Steissberg" w:date="2021-08-04T17:41:00Z">
        <w:r w:rsidRPr="00894D22" w:rsidDel="00694B19">
          <w:rPr>
            <w:sz w:val="20"/>
            <w:szCs w:val="18"/>
          </w:rPr>
          <w:delText xml:space="preserve"> </w:delText>
        </w:r>
      </w:del>
      <w:r w:rsidRPr="00894D22">
        <w:rPr>
          <w:sz w:val="20"/>
          <w:szCs w:val="18"/>
        </w:rPr>
        <w:t>hour dark cycle.  Maximum growth was measured to be 1.22 day</w:t>
      </w:r>
      <w:r w:rsidRPr="00894D22">
        <w:rPr>
          <w:sz w:val="20"/>
          <w:szCs w:val="18"/>
          <w:vertAlign w:val="superscript"/>
        </w:rPr>
        <w:t>-1</w:t>
      </w:r>
      <w:r w:rsidR="00894D22">
        <w:rPr>
          <w:sz w:val="20"/>
          <w:szCs w:val="18"/>
        </w:rPr>
        <w:t xml:space="preserve"> as shown i</w:t>
      </w:r>
      <w:r w:rsidR="00894D22" w:rsidRPr="00894D22">
        <w:rPr>
          <w:sz w:val="20"/>
        </w:rPr>
        <w:t xml:space="preserve">n </w:t>
      </w:r>
      <w:r w:rsidR="00894D22" w:rsidRPr="00894D22">
        <w:rPr>
          <w:sz w:val="20"/>
        </w:rPr>
        <w:fldChar w:fldCharType="begin"/>
      </w:r>
      <w:r w:rsidR="00894D22" w:rsidRPr="00894D22">
        <w:rPr>
          <w:sz w:val="20"/>
        </w:rPr>
        <w:instrText xml:space="preserve"> REF _Ref12951072 \h </w:instrText>
      </w:r>
      <w:r w:rsidR="00894D22">
        <w:rPr>
          <w:sz w:val="20"/>
        </w:rPr>
        <w:instrText xml:space="preserve"> \* MERGEFORMAT </w:instrText>
      </w:r>
      <w:r w:rsidR="00894D22" w:rsidRPr="00894D22">
        <w:rPr>
          <w:sz w:val="20"/>
        </w:rPr>
      </w:r>
      <w:r w:rsidR="00894D22" w:rsidRPr="00894D22">
        <w:rPr>
          <w:sz w:val="20"/>
        </w:rPr>
        <w:fldChar w:fldCharType="separate"/>
      </w:r>
      <w:r w:rsidR="00795A65" w:rsidRPr="00795A65">
        <w:rPr>
          <w:sz w:val="20"/>
        </w:rPr>
        <w:t xml:space="preserve">Table </w:t>
      </w:r>
      <w:r w:rsidR="00795A65" w:rsidRPr="00795A65">
        <w:rPr>
          <w:noProof/>
          <w:sz w:val="20"/>
        </w:rPr>
        <w:t>30</w:t>
      </w:r>
      <w:r w:rsidR="00894D22" w:rsidRPr="00894D22">
        <w:rPr>
          <w:sz w:val="20"/>
        </w:rPr>
        <w:fldChar w:fldCharType="end"/>
      </w:r>
      <w:r w:rsidRPr="00894D22">
        <w:rPr>
          <w:sz w:val="20"/>
          <w:szCs w:val="18"/>
        </w:rPr>
        <w:t>.</w:t>
      </w:r>
    </w:p>
    <w:p w14:paraId="17F25703" w14:textId="77777777" w:rsidR="00925F4B" w:rsidRPr="00B7030B" w:rsidRDefault="00925F4B" w:rsidP="00925F4B"/>
    <w:p w14:paraId="4700C217" w14:textId="78A8163D" w:rsidR="00925F4B" w:rsidRPr="00B7030B" w:rsidRDefault="00925F4B">
      <w:pPr>
        <w:pStyle w:val="Caption"/>
        <w:pPrChange w:id="2133" w:author="Honnalore Steissberg" w:date="2021-07-27T16:47:00Z">
          <w:pPr>
            <w:pStyle w:val="Caption"/>
            <w:keepNext/>
          </w:pPr>
        </w:pPrChange>
      </w:pPr>
      <w:bookmarkStart w:id="2134" w:name="_Ref12951072"/>
      <w:bookmarkStart w:id="2135" w:name="_Toc37942976"/>
      <w:r w:rsidRPr="00B7030B">
        <w:t xml:space="preserve">Table </w:t>
      </w:r>
      <w:r w:rsidR="00F812F1">
        <w:fldChar w:fldCharType="begin"/>
      </w:r>
      <w:r w:rsidR="00F812F1">
        <w:instrText xml:space="preserve"> SEQ Table \* ARABIC </w:instrText>
      </w:r>
      <w:r w:rsidR="00F812F1">
        <w:fldChar w:fldCharType="separate"/>
      </w:r>
      <w:r w:rsidR="00795A65">
        <w:rPr>
          <w:noProof/>
        </w:rPr>
        <w:t>30</w:t>
      </w:r>
      <w:r w:rsidR="00F812F1">
        <w:rPr>
          <w:noProof/>
        </w:rPr>
        <w:fldChar w:fldCharType="end"/>
      </w:r>
      <w:bookmarkEnd w:id="2134"/>
      <w:r w:rsidRPr="00B7030B">
        <w:t xml:space="preserve">.  Maximum growth rate of </w:t>
      </w:r>
      <w:proofErr w:type="spellStart"/>
      <w:r w:rsidRPr="00B7030B">
        <w:t>Thalassiosira</w:t>
      </w:r>
      <w:proofErr w:type="spellEnd"/>
      <w:r w:rsidRPr="00B7030B">
        <w:t xml:space="preserve"> </w:t>
      </w:r>
      <w:proofErr w:type="spellStart"/>
      <w:r w:rsidRPr="00B7030B">
        <w:t>fluviatilis</w:t>
      </w:r>
      <w:proofErr w:type="spellEnd"/>
      <w:r w:rsidRPr="00B7030B">
        <w:t xml:space="preserve"> (Laws and Bannister, 1981).</w:t>
      </w:r>
      <w:bookmarkEnd w:id="2135"/>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538"/>
        <w:gridCol w:w="1890"/>
        <w:gridCol w:w="1710"/>
        <w:gridCol w:w="2700"/>
      </w:tblGrid>
      <w:tr w:rsidR="00925F4B" w:rsidRPr="00B7030B" w14:paraId="30AC67A2" w14:textId="77777777">
        <w:trPr>
          <w:cantSplit/>
          <w:trHeight w:val="483"/>
          <w:tblHeader/>
        </w:trPr>
        <w:tc>
          <w:tcPr>
            <w:tcW w:w="2538" w:type="dxa"/>
            <w:tcBorders>
              <w:top w:val="double" w:sz="4" w:space="0" w:color="auto"/>
              <w:bottom w:val="single" w:sz="8" w:space="0" w:color="auto"/>
            </w:tcBorders>
          </w:tcPr>
          <w:p w14:paraId="0322C87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890" w:type="dxa"/>
            <w:tcBorders>
              <w:top w:val="double" w:sz="4" w:space="0" w:color="auto"/>
              <w:bottom w:val="single" w:sz="8" w:space="0" w:color="auto"/>
            </w:tcBorders>
          </w:tcPr>
          <w:p w14:paraId="687079F4"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3E037CDB" w14:textId="77777777" w:rsidR="00925F4B" w:rsidRPr="00B7030B" w:rsidRDefault="00925F4B" w:rsidP="00925F4B">
            <w:pPr>
              <w:rPr>
                <w:rFonts w:cs="Arial"/>
                <w:sz w:val="16"/>
                <w:szCs w:val="16"/>
              </w:rPr>
            </w:pPr>
          </w:p>
        </w:tc>
        <w:tc>
          <w:tcPr>
            <w:tcW w:w="1710" w:type="dxa"/>
            <w:tcBorders>
              <w:top w:val="double" w:sz="4" w:space="0" w:color="auto"/>
              <w:bottom w:val="single" w:sz="8" w:space="0" w:color="auto"/>
            </w:tcBorders>
          </w:tcPr>
          <w:p w14:paraId="26D9A7AA" w14:textId="77777777" w:rsidR="00925F4B" w:rsidRPr="00B7030B" w:rsidRDefault="00925F4B" w:rsidP="00925F4B">
            <w:pPr>
              <w:rPr>
                <w:rFonts w:cs="Arial"/>
                <w:sz w:val="16"/>
                <w:szCs w:val="16"/>
              </w:rPr>
            </w:pPr>
            <w:r w:rsidRPr="00B7030B">
              <w:rPr>
                <w:rFonts w:cs="Arial"/>
                <w:sz w:val="16"/>
                <w:szCs w:val="16"/>
              </w:rPr>
              <w:t>Temperature</w:t>
            </w:r>
          </w:p>
          <w:p w14:paraId="0701F0E4"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2700" w:type="dxa"/>
            <w:tcBorders>
              <w:top w:val="double" w:sz="4" w:space="0" w:color="auto"/>
              <w:bottom w:val="single" w:sz="8" w:space="0" w:color="auto"/>
            </w:tcBorders>
          </w:tcPr>
          <w:p w14:paraId="7082FCEB" w14:textId="77777777" w:rsidR="00925F4B" w:rsidRPr="00B7030B" w:rsidRDefault="00925F4B" w:rsidP="00925F4B">
            <w:pPr>
              <w:rPr>
                <w:rFonts w:cs="Arial"/>
                <w:sz w:val="16"/>
                <w:szCs w:val="16"/>
              </w:rPr>
            </w:pPr>
            <w:r w:rsidRPr="00B7030B">
              <w:rPr>
                <w:rFonts w:cs="Arial"/>
                <w:sz w:val="16"/>
                <w:szCs w:val="16"/>
              </w:rPr>
              <w:t>Maximum Growth Rate</w:t>
            </w:r>
          </w:p>
          <w:p w14:paraId="6C2DB60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w:t>
            </w:r>
            <w:proofErr w:type="gramStart"/>
            <w:r w:rsidRPr="00B7030B">
              <w:rPr>
                <w:rFonts w:cs="Arial"/>
                <w:sz w:val="16"/>
                <w:szCs w:val="16"/>
              </w:rPr>
              <w:t>day</w:t>
            </w:r>
            <w:proofErr w:type="gramEnd"/>
            <w:r w:rsidRPr="00B7030B">
              <w:rPr>
                <w:rFonts w:cs="Arial"/>
                <w:sz w:val="16"/>
                <w:szCs w:val="16"/>
                <w:vertAlign w:val="superscript"/>
              </w:rPr>
              <w:t>-1</w:t>
            </w:r>
            <w:r w:rsidRPr="00B7030B">
              <w:rPr>
                <w:rFonts w:cs="Arial"/>
                <w:sz w:val="16"/>
                <w:szCs w:val="16"/>
              </w:rPr>
              <w:t>)</w:t>
            </w:r>
          </w:p>
        </w:tc>
      </w:tr>
      <w:tr w:rsidR="00925F4B" w:rsidRPr="00B7030B" w14:paraId="3C5312D4" w14:textId="77777777">
        <w:trPr>
          <w:cantSplit/>
        </w:trPr>
        <w:tc>
          <w:tcPr>
            <w:tcW w:w="2538" w:type="dxa"/>
            <w:tcBorders>
              <w:top w:val="nil"/>
            </w:tcBorders>
          </w:tcPr>
          <w:p w14:paraId="611083E5" w14:textId="77777777" w:rsidR="00925F4B" w:rsidRPr="00B7030B" w:rsidRDefault="00925F4B" w:rsidP="00925F4B">
            <w:pPr>
              <w:rPr>
                <w:rFonts w:cs="Arial"/>
                <w:sz w:val="16"/>
                <w:szCs w:val="16"/>
              </w:rPr>
            </w:pPr>
            <w:proofErr w:type="spellStart"/>
            <w:r w:rsidRPr="00B7030B">
              <w:rPr>
                <w:rFonts w:cs="Arial"/>
                <w:sz w:val="16"/>
                <w:szCs w:val="16"/>
              </w:rPr>
              <w:t>Thalassiosira</w:t>
            </w:r>
            <w:proofErr w:type="spellEnd"/>
            <w:r w:rsidRPr="00B7030B">
              <w:rPr>
                <w:rFonts w:cs="Arial"/>
                <w:sz w:val="16"/>
                <w:szCs w:val="16"/>
              </w:rPr>
              <w:t xml:space="preserve"> </w:t>
            </w:r>
            <w:proofErr w:type="spellStart"/>
            <w:r w:rsidRPr="00B7030B">
              <w:rPr>
                <w:rFonts w:cs="Arial"/>
                <w:sz w:val="16"/>
                <w:szCs w:val="16"/>
              </w:rPr>
              <w:t>fluviatilis</w:t>
            </w:r>
            <w:proofErr w:type="spellEnd"/>
          </w:p>
        </w:tc>
        <w:tc>
          <w:tcPr>
            <w:tcW w:w="1890" w:type="dxa"/>
            <w:tcBorders>
              <w:top w:val="nil"/>
            </w:tcBorders>
          </w:tcPr>
          <w:p w14:paraId="51A0E46C" w14:textId="77777777" w:rsidR="00925F4B" w:rsidRPr="00B7030B" w:rsidRDefault="00925F4B" w:rsidP="00925F4B">
            <w:pPr>
              <w:rPr>
                <w:rFonts w:cs="Arial"/>
                <w:sz w:val="16"/>
                <w:szCs w:val="16"/>
              </w:rPr>
            </w:pPr>
            <w:r w:rsidRPr="00B7030B">
              <w:rPr>
                <w:rFonts w:cs="Arial"/>
                <w:sz w:val="16"/>
                <w:szCs w:val="16"/>
              </w:rPr>
              <w:t>Marine Diatom</w:t>
            </w:r>
          </w:p>
        </w:tc>
        <w:tc>
          <w:tcPr>
            <w:tcW w:w="1710" w:type="dxa"/>
            <w:tcBorders>
              <w:top w:val="nil"/>
            </w:tcBorders>
          </w:tcPr>
          <w:p w14:paraId="2467E338" w14:textId="77777777" w:rsidR="00925F4B" w:rsidRPr="00B7030B" w:rsidRDefault="00925F4B" w:rsidP="00925F4B">
            <w:pPr>
              <w:rPr>
                <w:rFonts w:cs="Arial"/>
                <w:sz w:val="16"/>
                <w:szCs w:val="16"/>
              </w:rPr>
            </w:pPr>
            <w:r w:rsidRPr="00B7030B">
              <w:rPr>
                <w:rFonts w:cs="Arial"/>
                <w:sz w:val="16"/>
                <w:szCs w:val="16"/>
              </w:rPr>
              <w:t>20°</w:t>
            </w:r>
          </w:p>
        </w:tc>
        <w:tc>
          <w:tcPr>
            <w:tcW w:w="2700" w:type="dxa"/>
            <w:tcBorders>
              <w:top w:val="nil"/>
            </w:tcBorders>
          </w:tcPr>
          <w:p w14:paraId="4084A8F8" w14:textId="77777777" w:rsidR="00925F4B" w:rsidRPr="00B7030B" w:rsidRDefault="00925F4B" w:rsidP="00925F4B">
            <w:pPr>
              <w:rPr>
                <w:rFonts w:cs="Arial"/>
                <w:sz w:val="16"/>
                <w:szCs w:val="16"/>
              </w:rPr>
            </w:pPr>
            <w:r w:rsidRPr="00B7030B">
              <w:rPr>
                <w:rFonts w:cs="Arial"/>
                <w:sz w:val="16"/>
                <w:szCs w:val="16"/>
              </w:rPr>
              <w:t>1.22</w:t>
            </w:r>
          </w:p>
        </w:tc>
      </w:tr>
    </w:tbl>
    <w:p w14:paraId="5A061599" w14:textId="77777777" w:rsidR="009527C1" w:rsidRPr="00B7030B" w:rsidRDefault="009527C1" w:rsidP="00894D22">
      <w:pPr>
        <w:pStyle w:val="BodyText"/>
        <w:spacing w:after="0"/>
      </w:pPr>
    </w:p>
    <w:p w14:paraId="36776C78" w14:textId="5267C038" w:rsidR="00071425" w:rsidRDefault="00CF394F" w:rsidP="00071425">
      <w:pPr>
        <w:rPr>
          <w:sz w:val="20"/>
          <w:szCs w:val="18"/>
        </w:rPr>
      </w:pPr>
      <w:r w:rsidRPr="00894D22">
        <w:rPr>
          <w:sz w:val="20"/>
          <w:szCs w:val="18"/>
        </w:rPr>
        <w:t xml:space="preserve">Reay et al. (1999) measured maximum growth rates and optimal growth temperatures while studying the temperature effect of ammonia and nitrate uptake in algae and bacteria.  The maximum growth rate and optimum growth temperatures for </w:t>
      </w:r>
      <w:del w:id="2136" w:author="Honnalore Steissberg" w:date="2021-08-04T17:42:00Z">
        <w:r w:rsidRPr="00894D22" w:rsidDel="00694B19">
          <w:rPr>
            <w:sz w:val="20"/>
            <w:szCs w:val="18"/>
          </w:rPr>
          <w:delText xml:space="preserve">the </w:delText>
        </w:r>
      </w:del>
      <w:r w:rsidRPr="00894D22">
        <w:rPr>
          <w:sz w:val="20"/>
          <w:szCs w:val="18"/>
        </w:rPr>
        <w:t xml:space="preserve">algae are list in </w:t>
      </w:r>
      <w:r w:rsidR="0022381E" w:rsidRPr="00894D22">
        <w:rPr>
          <w:sz w:val="20"/>
          <w:szCs w:val="18"/>
        </w:rPr>
        <w:fldChar w:fldCharType="begin"/>
      </w:r>
      <w:r w:rsidR="0022381E" w:rsidRPr="00894D22">
        <w:rPr>
          <w:sz w:val="20"/>
          <w:szCs w:val="18"/>
        </w:rPr>
        <w:instrText xml:space="preserve"> REF _Ref521409857 </w:instrText>
      </w:r>
      <w:r w:rsidR="00B7030B" w:rsidRPr="00894D22">
        <w:rPr>
          <w:sz w:val="20"/>
          <w:szCs w:val="18"/>
        </w:rPr>
        <w:instrText xml:space="preserve"> \* MERGEFORMAT </w:instrText>
      </w:r>
      <w:r w:rsidR="0022381E" w:rsidRPr="00894D22">
        <w:rPr>
          <w:sz w:val="20"/>
          <w:szCs w:val="18"/>
        </w:rPr>
        <w:fldChar w:fldCharType="separate"/>
      </w:r>
      <w:r w:rsidR="00795A65" w:rsidRPr="00795A65">
        <w:rPr>
          <w:sz w:val="20"/>
          <w:szCs w:val="18"/>
        </w:rPr>
        <w:t xml:space="preserve">Table </w:t>
      </w:r>
      <w:r w:rsidR="00795A65" w:rsidRPr="00795A65">
        <w:rPr>
          <w:noProof/>
          <w:sz w:val="20"/>
          <w:szCs w:val="18"/>
        </w:rPr>
        <w:t>31</w:t>
      </w:r>
      <w:r w:rsidR="0022381E" w:rsidRPr="00894D22">
        <w:rPr>
          <w:noProof/>
          <w:sz w:val="20"/>
          <w:szCs w:val="18"/>
        </w:rPr>
        <w:fldChar w:fldCharType="end"/>
      </w:r>
      <w:r w:rsidRPr="00894D22">
        <w:rPr>
          <w:sz w:val="20"/>
          <w:szCs w:val="18"/>
        </w:rPr>
        <w:t>.  Also studied was dependence of ammonia and nitrate half-saturation coefficient on temperature.</w:t>
      </w:r>
      <w:r w:rsidR="00071425">
        <w:rPr>
          <w:sz w:val="20"/>
          <w:szCs w:val="18"/>
        </w:rPr>
        <w:t xml:space="preserve"> </w:t>
      </w:r>
      <w:r w:rsidR="00071425" w:rsidRPr="00894D22">
        <w:rPr>
          <w:sz w:val="20"/>
          <w:szCs w:val="18"/>
        </w:rPr>
        <w:t xml:space="preserve">Algae cultures were grown in chemostat and batch cultures and were illuminated using fluorescent tubes emitting 200 </w:t>
      </w:r>
      <w:proofErr w:type="spellStart"/>
      <w:r w:rsidR="00071425" w:rsidRPr="00894D22">
        <w:rPr>
          <w:sz w:val="20"/>
          <w:szCs w:val="18"/>
        </w:rPr>
        <w:t>μmol</w:t>
      </w:r>
      <w:proofErr w:type="spellEnd"/>
      <w:r w:rsidR="00071425" w:rsidRPr="00894D22">
        <w:rPr>
          <w:sz w:val="20"/>
          <w:szCs w:val="18"/>
        </w:rPr>
        <w:t xml:space="preserve"> of quanta/m</w:t>
      </w:r>
      <w:r w:rsidR="00071425" w:rsidRPr="00894D22">
        <w:rPr>
          <w:sz w:val="20"/>
          <w:szCs w:val="18"/>
          <w:vertAlign w:val="superscript"/>
        </w:rPr>
        <w:t>2</w:t>
      </w:r>
      <w:r w:rsidR="00071425">
        <w:rPr>
          <w:sz w:val="20"/>
          <w:szCs w:val="18"/>
        </w:rPr>
        <w:t>/</w:t>
      </w:r>
      <w:r w:rsidR="00071425" w:rsidRPr="00894D22">
        <w:rPr>
          <w:sz w:val="20"/>
          <w:szCs w:val="18"/>
        </w:rPr>
        <w:t>s.</w:t>
      </w:r>
    </w:p>
    <w:p w14:paraId="1E8901ED" w14:textId="77777777" w:rsidR="0067306C" w:rsidRPr="00894D22" w:rsidRDefault="0067306C" w:rsidP="00071425">
      <w:pPr>
        <w:rPr>
          <w:sz w:val="20"/>
          <w:szCs w:val="18"/>
        </w:rPr>
      </w:pPr>
    </w:p>
    <w:p w14:paraId="091B9BC5" w14:textId="074328BA" w:rsidR="00CF394F" w:rsidRPr="00B7030B" w:rsidRDefault="00CF394F">
      <w:pPr>
        <w:pStyle w:val="Caption"/>
        <w:pPrChange w:id="2137" w:author="Honnalore Steissberg" w:date="2021-07-27T16:47:00Z">
          <w:pPr>
            <w:pStyle w:val="Caption"/>
            <w:spacing w:after="120"/>
          </w:pPr>
        </w:pPrChange>
      </w:pPr>
      <w:bookmarkStart w:id="2138" w:name="_Ref521409857"/>
      <w:bookmarkStart w:id="2139" w:name="_Toc37942977"/>
      <w:r w:rsidRPr="00B7030B">
        <w:t xml:space="preserve">Table </w:t>
      </w:r>
      <w:r w:rsidR="00F812F1">
        <w:fldChar w:fldCharType="begin"/>
      </w:r>
      <w:r w:rsidR="00F812F1">
        <w:instrText xml:space="preserve"> SEQ Table \* ARABIC </w:instrText>
      </w:r>
      <w:r w:rsidR="00F812F1">
        <w:fldChar w:fldCharType="separate"/>
      </w:r>
      <w:r w:rsidR="00795A65">
        <w:rPr>
          <w:noProof/>
        </w:rPr>
        <w:t>31</w:t>
      </w:r>
      <w:r w:rsidR="00F812F1">
        <w:rPr>
          <w:noProof/>
        </w:rPr>
        <w:fldChar w:fldCharType="end"/>
      </w:r>
      <w:bookmarkEnd w:id="2138"/>
      <w:r w:rsidRPr="00B7030B">
        <w:t>. Maximum growth</w:t>
      </w:r>
      <w:r w:rsidRPr="00B7030B">
        <w:rPr>
          <w:noProof/>
        </w:rPr>
        <w:t xml:space="preserve"> rates and optimum growth temperatures for phytoplankton studied by Reay et al. (1999).</w:t>
      </w:r>
      <w:bookmarkEnd w:id="2139"/>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1227"/>
        <w:gridCol w:w="2520"/>
        <w:gridCol w:w="1473"/>
        <w:gridCol w:w="2160"/>
      </w:tblGrid>
      <w:tr w:rsidR="00CF394F" w:rsidRPr="00B7030B" w14:paraId="0E3E118A" w14:textId="77777777" w:rsidTr="0067306C">
        <w:trPr>
          <w:cantSplit/>
          <w:tblHeader/>
        </w:trPr>
        <w:tc>
          <w:tcPr>
            <w:tcW w:w="1458" w:type="dxa"/>
            <w:tcBorders>
              <w:top w:val="double" w:sz="4" w:space="0" w:color="auto"/>
              <w:bottom w:val="single" w:sz="8" w:space="0" w:color="auto"/>
            </w:tcBorders>
          </w:tcPr>
          <w:p w14:paraId="033390AA" w14:textId="77777777" w:rsidR="00CF394F" w:rsidRPr="00B7030B" w:rsidRDefault="00CF394F" w:rsidP="00CF394F">
            <w:pPr>
              <w:rPr>
                <w:rFonts w:cs="Arial"/>
                <w:sz w:val="16"/>
                <w:szCs w:val="16"/>
              </w:rPr>
            </w:pPr>
            <w:r w:rsidRPr="00B7030B">
              <w:rPr>
                <w:rFonts w:cs="Arial"/>
                <w:sz w:val="16"/>
                <w:szCs w:val="16"/>
              </w:rPr>
              <w:t>Species</w:t>
            </w:r>
          </w:p>
        </w:tc>
        <w:tc>
          <w:tcPr>
            <w:tcW w:w="1227" w:type="dxa"/>
            <w:tcBorders>
              <w:top w:val="double" w:sz="4" w:space="0" w:color="auto"/>
              <w:bottom w:val="single" w:sz="8" w:space="0" w:color="auto"/>
            </w:tcBorders>
          </w:tcPr>
          <w:p w14:paraId="6C4170CB" w14:textId="77777777" w:rsidR="00CF394F" w:rsidRPr="00B7030B" w:rsidRDefault="00CF394F" w:rsidP="00CF394F">
            <w:pPr>
              <w:rPr>
                <w:rFonts w:cs="Arial"/>
                <w:sz w:val="16"/>
                <w:szCs w:val="16"/>
              </w:rPr>
            </w:pPr>
            <w:r w:rsidRPr="00B7030B">
              <w:rPr>
                <w:rFonts w:cs="Arial"/>
                <w:sz w:val="16"/>
                <w:szCs w:val="16"/>
              </w:rPr>
              <w:t>Group</w:t>
            </w:r>
          </w:p>
          <w:p w14:paraId="25910DF1" w14:textId="77777777" w:rsidR="00CF394F" w:rsidRPr="00B7030B" w:rsidRDefault="00CF394F" w:rsidP="00CF394F">
            <w:pPr>
              <w:rPr>
                <w:rFonts w:cs="Arial"/>
                <w:sz w:val="16"/>
                <w:szCs w:val="16"/>
              </w:rPr>
            </w:pPr>
          </w:p>
        </w:tc>
        <w:tc>
          <w:tcPr>
            <w:tcW w:w="2520" w:type="dxa"/>
            <w:tcBorders>
              <w:top w:val="double" w:sz="4" w:space="0" w:color="auto"/>
              <w:bottom w:val="single" w:sz="8" w:space="0" w:color="auto"/>
            </w:tcBorders>
          </w:tcPr>
          <w:p w14:paraId="48D09A36" w14:textId="77777777" w:rsidR="00CF394F" w:rsidRPr="00B7030B" w:rsidRDefault="00CF394F" w:rsidP="00CF394F">
            <w:pPr>
              <w:rPr>
                <w:rFonts w:cs="Arial"/>
                <w:sz w:val="16"/>
                <w:szCs w:val="16"/>
              </w:rPr>
            </w:pPr>
            <w:r w:rsidRPr="00B7030B">
              <w:rPr>
                <w:rFonts w:cs="Arial"/>
                <w:sz w:val="16"/>
                <w:szCs w:val="16"/>
              </w:rPr>
              <w:t>Source</w:t>
            </w:r>
          </w:p>
        </w:tc>
        <w:tc>
          <w:tcPr>
            <w:tcW w:w="1473" w:type="dxa"/>
            <w:tcBorders>
              <w:top w:val="double" w:sz="4" w:space="0" w:color="auto"/>
              <w:bottom w:val="single" w:sz="8" w:space="0" w:color="auto"/>
            </w:tcBorders>
          </w:tcPr>
          <w:p w14:paraId="05B8E449" w14:textId="77777777" w:rsidR="00CF394F" w:rsidRPr="00B7030B" w:rsidRDefault="00CF394F" w:rsidP="0067306C">
            <w:pPr>
              <w:rPr>
                <w:rFonts w:cs="Arial"/>
                <w:sz w:val="16"/>
                <w:szCs w:val="16"/>
              </w:rPr>
            </w:pPr>
            <w:r w:rsidRPr="00B7030B">
              <w:rPr>
                <w:rFonts w:cs="Arial"/>
                <w:sz w:val="16"/>
                <w:szCs w:val="16"/>
              </w:rPr>
              <w:t>Optimum Growth Temperature</w:t>
            </w:r>
            <w:r w:rsidR="0067306C">
              <w:rPr>
                <w:rFonts w:cs="Arial"/>
                <w:sz w:val="16"/>
                <w:szCs w:val="16"/>
              </w:rPr>
              <w:t xml:space="preserve"> </w:t>
            </w:r>
            <w:r w:rsidRPr="00B7030B">
              <w:rPr>
                <w:rFonts w:cs="Arial"/>
                <w:sz w:val="16"/>
                <w:szCs w:val="16"/>
              </w:rPr>
              <w:t>(</w:t>
            </w:r>
            <w:proofErr w:type="spellStart"/>
            <w:r w:rsidR="0067306C" w:rsidRPr="0067306C">
              <w:rPr>
                <w:rFonts w:cs="Arial"/>
                <w:sz w:val="16"/>
                <w:szCs w:val="16"/>
                <w:vertAlign w:val="superscript"/>
              </w:rPr>
              <w:t>o</w:t>
            </w:r>
            <w:r w:rsidR="0067306C">
              <w:rPr>
                <w:rFonts w:cs="Arial"/>
                <w:sz w:val="16"/>
                <w:szCs w:val="16"/>
              </w:rPr>
              <w:t>C</w:t>
            </w:r>
            <w:proofErr w:type="spellEnd"/>
            <w:r w:rsidRPr="00B7030B">
              <w:rPr>
                <w:rFonts w:cs="Arial"/>
                <w:sz w:val="16"/>
                <w:szCs w:val="16"/>
              </w:rPr>
              <w:t>)</w:t>
            </w:r>
          </w:p>
        </w:tc>
        <w:tc>
          <w:tcPr>
            <w:tcW w:w="2160" w:type="dxa"/>
            <w:tcBorders>
              <w:top w:val="double" w:sz="4" w:space="0" w:color="auto"/>
              <w:bottom w:val="single" w:sz="8" w:space="0" w:color="auto"/>
            </w:tcBorders>
          </w:tcPr>
          <w:p w14:paraId="211A6FC1" w14:textId="77777777" w:rsidR="00CF394F" w:rsidRPr="00B7030B" w:rsidRDefault="00CF394F" w:rsidP="00CF394F">
            <w:pPr>
              <w:rPr>
                <w:rFonts w:cs="Arial"/>
                <w:sz w:val="16"/>
                <w:szCs w:val="16"/>
              </w:rPr>
            </w:pPr>
            <w:r w:rsidRPr="00B7030B">
              <w:rPr>
                <w:rFonts w:cs="Arial"/>
                <w:sz w:val="16"/>
                <w:szCs w:val="16"/>
              </w:rPr>
              <w:t>Maximum growth rate (day-1)</w:t>
            </w:r>
          </w:p>
        </w:tc>
      </w:tr>
      <w:tr w:rsidR="00CF394F" w:rsidRPr="00B7030B" w14:paraId="58800930" w14:textId="77777777" w:rsidTr="0067306C">
        <w:trPr>
          <w:cantSplit/>
        </w:trPr>
        <w:tc>
          <w:tcPr>
            <w:tcW w:w="1458" w:type="dxa"/>
            <w:tcBorders>
              <w:top w:val="single" w:sz="8" w:space="0" w:color="auto"/>
              <w:bottom w:val="single" w:sz="4" w:space="0" w:color="auto"/>
            </w:tcBorders>
          </w:tcPr>
          <w:p w14:paraId="7E33871D" w14:textId="77777777" w:rsidR="00CF394F" w:rsidRPr="00B7030B" w:rsidRDefault="00CF394F" w:rsidP="00CF394F">
            <w:pPr>
              <w:rPr>
                <w:rFonts w:cs="Arial"/>
                <w:sz w:val="16"/>
                <w:szCs w:val="16"/>
              </w:rPr>
            </w:pPr>
            <w:proofErr w:type="spellStart"/>
            <w:r w:rsidRPr="00B7030B">
              <w:rPr>
                <w:rFonts w:cs="Arial"/>
                <w:sz w:val="16"/>
                <w:szCs w:val="16"/>
              </w:rPr>
              <w:t>Chaetoceros</w:t>
            </w:r>
            <w:proofErr w:type="spellEnd"/>
            <w:r w:rsidRPr="00B7030B">
              <w:rPr>
                <w:rFonts w:cs="Arial"/>
                <w:sz w:val="16"/>
                <w:szCs w:val="16"/>
              </w:rPr>
              <w:t xml:space="preserve"> sp.</w:t>
            </w:r>
          </w:p>
        </w:tc>
        <w:tc>
          <w:tcPr>
            <w:tcW w:w="1227" w:type="dxa"/>
            <w:tcBorders>
              <w:top w:val="single" w:sz="8" w:space="0" w:color="auto"/>
              <w:bottom w:val="single" w:sz="4" w:space="0" w:color="auto"/>
            </w:tcBorders>
          </w:tcPr>
          <w:p w14:paraId="19D35547" w14:textId="77777777" w:rsidR="00CF394F" w:rsidRPr="00B7030B" w:rsidRDefault="00CF394F" w:rsidP="00CF394F">
            <w:pPr>
              <w:rPr>
                <w:rFonts w:cs="Arial"/>
                <w:sz w:val="16"/>
                <w:szCs w:val="16"/>
              </w:rPr>
            </w:pPr>
            <w:r w:rsidRPr="00B7030B">
              <w:rPr>
                <w:rFonts w:cs="Arial"/>
                <w:sz w:val="16"/>
                <w:szCs w:val="16"/>
              </w:rPr>
              <w:t>Marine Diatom</w:t>
            </w:r>
          </w:p>
        </w:tc>
        <w:tc>
          <w:tcPr>
            <w:tcW w:w="2520" w:type="dxa"/>
            <w:tcBorders>
              <w:top w:val="single" w:sz="8" w:space="0" w:color="auto"/>
              <w:bottom w:val="single" w:sz="4" w:space="0" w:color="auto"/>
            </w:tcBorders>
          </w:tcPr>
          <w:p w14:paraId="5B7B5471" w14:textId="77777777" w:rsidR="00CF394F" w:rsidRPr="00B7030B" w:rsidRDefault="00CF394F" w:rsidP="00CF394F">
            <w:pPr>
              <w:rPr>
                <w:rFonts w:cs="Arial"/>
                <w:sz w:val="16"/>
                <w:szCs w:val="16"/>
              </w:rPr>
            </w:pPr>
            <w:r w:rsidRPr="00B7030B">
              <w:rPr>
                <w:rFonts w:cs="Arial"/>
                <w:sz w:val="16"/>
                <w:szCs w:val="16"/>
              </w:rPr>
              <w:t>Seawater Sample, Southern Ocean</w:t>
            </w:r>
          </w:p>
        </w:tc>
        <w:tc>
          <w:tcPr>
            <w:tcW w:w="1473" w:type="dxa"/>
            <w:tcBorders>
              <w:top w:val="single" w:sz="8" w:space="0" w:color="auto"/>
              <w:bottom w:val="single" w:sz="4" w:space="0" w:color="auto"/>
            </w:tcBorders>
          </w:tcPr>
          <w:p w14:paraId="2563501D" w14:textId="77777777" w:rsidR="00CF394F" w:rsidRPr="00B7030B" w:rsidRDefault="00CF394F" w:rsidP="00CF394F">
            <w:pPr>
              <w:rPr>
                <w:rFonts w:cs="Arial"/>
                <w:sz w:val="16"/>
                <w:szCs w:val="16"/>
              </w:rPr>
            </w:pPr>
            <w:r w:rsidRPr="00B7030B">
              <w:rPr>
                <w:rFonts w:cs="Arial"/>
                <w:sz w:val="16"/>
                <w:szCs w:val="16"/>
              </w:rPr>
              <w:t>6°</w:t>
            </w:r>
          </w:p>
        </w:tc>
        <w:tc>
          <w:tcPr>
            <w:tcW w:w="2160" w:type="dxa"/>
            <w:tcBorders>
              <w:top w:val="single" w:sz="8" w:space="0" w:color="auto"/>
              <w:bottom w:val="single" w:sz="4" w:space="0" w:color="auto"/>
            </w:tcBorders>
          </w:tcPr>
          <w:p w14:paraId="6E0532F0" w14:textId="77777777" w:rsidR="00CF394F" w:rsidRPr="00B7030B" w:rsidRDefault="00CF394F" w:rsidP="00CF394F">
            <w:pPr>
              <w:rPr>
                <w:rFonts w:cs="Arial"/>
                <w:sz w:val="16"/>
                <w:szCs w:val="16"/>
              </w:rPr>
            </w:pPr>
            <w:r w:rsidRPr="00B7030B">
              <w:rPr>
                <w:rFonts w:cs="Arial"/>
                <w:sz w:val="16"/>
                <w:szCs w:val="16"/>
              </w:rPr>
              <w:t>0.67</w:t>
            </w:r>
          </w:p>
        </w:tc>
      </w:tr>
      <w:tr w:rsidR="00CF394F" w:rsidRPr="00B7030B" w14:paraId="293D1920" w14:textId="77777777" w:rsidTr="0067306C">
        <w:trPr>
          <w:cantSplit/>
        </w:trPr>
        <w:tc>
          <w:tcPr>
            <w:tcW w:w="1458" w:type="dxa"/>
            <w:tcBorders>
              <w:top w:val="single" w:sz="4" w:space="0" w:color="auto"/>
              <w:bottom w:val="single" w:sz="4" w:space="0" w:color="auto"/>
            </w:tcBorders>
          </w:tcPr>
          <w:p w14:paraId="42ED54C6" w14:textId="77777777" w:rsidR="00CF394F" w:rsidRPr="00B7030B" w:rsidRDefault="00CF394F" w:rsidP="00CF394F">
            <w:pPr>
              <w:rPr>
                <w:rFonts w:cs="Arial"/>
                <w:sz w:val="16"/>
                <w:szCs w:val="16"/>
              </w:rPr>
            </w:pPr>
            <w:proofErr w:type="spellStart"/>
            <w:r w:rsidRPr="00B7030B">
              <w:rPr>
                <w:rFonts w:cs="Arial"/>
                <w:sz w:val="16"/>
                <w:szCs w:val="16"/>
              </w:rPr>
              <w:t>Chaetoceros</w:t>
            </w:r>
            <w:proofErr w:type="spellEnd"/>
            <w:r w:rsidRPr="00B7030B">
              <w:rPr>
                <w:rFonts w:cs="Arial"/>
                <w:sz w:val="16"/>
                <w:szCs w:val="16"/>
              </w:rPr>
              <w:t xml:space="preserve"> </w:t>
            </w:r>
            <w:proofErr w:type="spellStart"/>
            <w:r w:rsidRPr="00B7030B">
              <w:rPr>
                <w:rFonts w:cs="Arial"/>
                <w:sz w:val="16"/>
                <w:szCs w:val="16"/>
              </w:rPr>
              <w:t>curvisetum</w:t>
            </w:r>
            <w:proofErr w:type="spellEnd"/>
          </w:p>
        </w:tc>
        <w:tc>
          <w:tcPr>
            <w:tcW w:w="1227" w:type="dxa"/>
            <w:tcBorders>
              <w:top w:val="single" w:sz="4" w:space="0" w:color="auto"/>
              <w:bottom w:val="single" w:sz="4" w:space="0" w:color="auto"/>
            </w:tcBorders>
          </w:tcPr>
          <w:p w14:paraId="25D9FDB5" w14:textId="77777777" w:rsidR="00CF394F" w:rsidRPr="00B7030B" w:rsidRDefault="00CF394F" w:rsidP="00CF394F">
            <w:pPr>
              <w:rPr>
                <w:rFonts w:cs="Arial"/>
                <w:sz w:val="16"/>
                <w:szCs w:val="16"/>
              </w:rPr>
            </w:pPr>
            <w:r w:rsidRPr="00B7030B">
              <w:rPr>
                <w:rFonts w:cs="Arial"/>
                <w:sz w:val="16"/>
                <w:szCs w:val="16"/>
              </w:rPr>
              <w:t>Marine Diatom</w:t>
            </w:r>
          </w:p>
        </w:tc>
        <w:tc>
          <w:tcPr>
            <w:tcW w:w="2520" w:type="dxa"/>
            <w:tcBorders>
              <w:top w:val="single" w:sz="4" w:space="0" w:color="auto"/>
              <w:bottom w:val="single" w:sz="4" w:space="0" w:color="auto"/>
            </w:tcBorders>
          </w:tcPr>
          <w:p w14:paraId="36E6D110" w14:textId="77777777" w:rsidR="00CF394F" w:rsidRPr="00B7030B" w:rsidRDefault="00CF394F" w:rsidP="00CF394F">
            <w:pPr>
              <w:rPr>
                <w:rFonts w:cs="Arial"/>
                <w:sz w:val="16"/>
                <w:szCs w:val="16"/>
              </w:rPr>
            </w:pPr>
            <w:r w:rsidRPr="00B7030B">
              <w:rPr>
                <w:rFonts w:cs="Arial"/>
                <w:sz w:val="16"/>
                <w:szCs w:val="16"/>
              </w:rPr>
              <w:t>Seawater Sample, North Sea</w:t>
            </w:r>
          </w:p>
        </w:tc>
        <w:tc>
          <w:tcPr>
            <w:tcW w:w="1473" w:type="dxa"/>
            <w:tcBorders>
              <w:top w:val="single" w:sz="4" w:space="0" w:color="auto"/>
              <w:bottom w:val="single" w:sz="4" w:space="0" w:color="auto"/>
            </w:tcBorders>
          </w:tcPr>
          <w:p w14:paraId="4FEF1127" w14:textId="77777777" w:rsidR="00CF394F" w:rsidRPr="00B7030B" w:rsidRDefault="00CF394F" w:rsidP="00CF394F">
            <w:pPr>
              <w:rPr>
                <w:rFonts w:cs="Arial"/>
                <w:sz w:val="16"/>
                <w:szCs w:val="16"/>
              </w:rPr>
            </w:pPr>
            <w:r w:rsidRPr="00B7030B">
              <w:rPr>
                <w:rFonts w:cs="Arial"/>
                <w:sz w:val="16"/>
                <w:szCs w:val="16"/>
              </w:rPr>
              <w:t>23°</w:t>
            </w:r>
          </w:p>
        </w:tc>
        <w:tc>
          <w:tcPr>
            <w:tcW w:w="2160" w:type="dxa"/>
            <w:tcBorders>
              <w:top w:val="single" w:sz="4" w:space="0" w:color="auto"/>
              <w:bottom w:val="single" w:sz="4" w:space="0" w:color="auto"/>
            </w:tcBorders>
          </w:tcPr>
          <w:p w14:paraId="2171E3CE" w14:textId="77777777" w:rsidR="00CF394F" w:rsidRPr="00B7030B" w:rsidRDefault="00CF394F" w:rsidP="00CF394F">
            <w:pPr>
              <w:rPr>
                <w:rFonts w:cs="Arial"/>
                <w:sz w:val="16"/>
                <w:szCs w:val="16"/>
              </w:rPr>
            </w:pPr>
            <w:r w:rsidRPr="00B7030B">
              <w:rPr>
                <w:rFonts w:cs="Arial"/>
                <w:sz w:val="16"/>
                <w:szCs w:val="16"/>
              </w:rPr>
              <w:t>0.48</w:t>
            </w:r>
          </w:p>
        </w:tc>
      </w:tr>
      <w:tr w:rsidR="00CF394F" w:rsidRPr="00B7030B" w14:paraId="530A1164" w14:textId="77777777" w:rsidTr="0067306C">
        <w:trPr>
          <w:cantSplit/>
        </w:trPr>
        <w:tc>
          <w:tcPr>
            <w:tcW w:w="1458" w:type="dxa"/>
            <w:tcBorders>
              <w:top w:val="single" w:sz="4" w:space="0" w:color="auto"/>
            </w:tcBorders>
          </w:tcPr>
          <w:p w14:paraId="27F99873" w14:textId="77777777" w:rsidR="00CF394F" w:rsidRPr="00B7030B" w:rsidRDefault="00CF394F" w:rsidP="00CF394F">
            <w:pPr>
              <w:rPr>
                <w:rFonts w:cs="Arial"/>
                <w:sz w:val="16"/>
                <w:szCs w:val="16"/>
              </w:rPr>
            </w:pPr>
            <w:proofErr w:type="spellStart"/>
            <w:r w:rsidRPr="00B7030B">
              <w:rPr>
                <w:rFonts w:cs="Arial"/>
                <w:sz w:val="16"/>
                <w:szCs w:val="16"/>
              </w:rPr>
              <w:t>Dinialiella</w:t>
            </w:r>
            <w:proofErr w:type="spellEnd"/>
            <w:r w:rsidRPr="00B7030B">
              <w:rPr>
                <w:rFonts w:cs="Arial"/>
                <w:sz w:val="16"/>
                <w:szCs w:val="16"/>
              </w:rPr>
              <w:t xml:space="preserve"> </w:t>
            </w:r>
            <w:proofErr w:type="spellStart"/>
            <w:r w:rsidRPr="00B7030B">
              <w:rPr>
                <w:rFonts w:cs="Arial"/>
                <w:sz w:val="16"/>
                <w:szCs w:val="16"/>
              </w:rPr>
              <w:t>tertiolecta</w:t>
            </w:r>
            <w:proofErr w:type="spellEnd"/>
          </w:p>
        </w:tc>
        <w:tc>
          <w:tcPr>
            <w:tcW w:w="1227" w:type="dxa"/>
            <w:tcBorders>
              <w:top w:val="single" w:sz="4" w:space="0" w:color="auto"/>
            </w:tcBorders>
          </w:tcPr>
          <w:p w14:paraId="2D5A339E" w14:textId="77777777" w:rsidR="00CF394F" w:rsidRPr="00B7030B" w:rsidRDefault="00CF394F" w:rsidP="00CF394F">
            <w:pPr>
              <w:rPr>
                <w:rFonts w:cs="Arial"/>
                <w:sz w:val="16"/>
                <w:szCs w:val="16"/>
              </w:rPr>
            </w:pPr>
            <w:r w:rsidRPr="00B7030B">
              <w:rPr>
                <w:rFonts w:cs="Arial"/>
                <w:sz w:val="16"/>
                <w:szCs w:val="16"/>
              </w:rPr>
              <w:t>Flagellate alga</w:t>
            </w:r>
          </w:p>
        </w:tc>
        <w:tc>
          <w:tcPr>
            <w:tcW w:w="2520" w:type="dxa"/>
            <w:tcBorders>
              <w:top w:val="single" w:sz="4" w:space="0" w:color="auto"/>
            </w:tcBorders>
          </w:tcPr>
          <w:p w14:paraId="787B04F1" w14:textId="77777777" w:rsidR="00CF394F" w:rsidRPr="00B7030B" w:rsidRDefault="00CF394F" w:rsidP="00CF394F">
            <w:pPr>
              <w:rPr>
                <w:rFonts w:cs="Arial"/>
                <w:sz w:val="16"/>
                <w:szCs w:val="16"/>
              </w:rPr>
            </w:pPr>
            <w:r w:rsidRPr="00B7030B">
              <w:rPr>
                <w:rFonts w:cs="Arial"/>
                <w:sz w:val="16"/>
                <w:szCs w:val="16"/>
              </w:rPr>
              <w:t>Seawater Sample, Oslo Fjord, Norway</w:t>
            </w:r>
          </w:p>
        </w:tc>
        <w:tc>
          <w:tcPr>
            <w:tcW w:w="1473" w:type="dxa"/>
            <w:tcBorders>
              <w:top w:val="single" w:sz="4" w:space="0" w:color="auto"/>
            </w:tcBorders>
          </w:tcPr>
          <w:p w14:paraId="22799BDF" w14:textId="77777777" w:rsidR="00CF394F" w:rsidRPr="00B7030B" w:rsidRDefault="00CF394F" w:rsidP="00CF394F">
            <w:pPr>
              <w:rPr>
                <w:rFonts w:cs="Arial"/>
                <w:sz w:val="16"/>
                <w:szCs w:val="16"/>
              </w:rPr>
            </w:pPr>
            <w:r w:rsidRPr="00B7030B">
              <w:rPr>
                <w:rFonts w:cs="Arial"/>
                <w:sz w:val="16"/>
                <w:szCs w:val="16"/>
              </w:rPr>
              <w:t>24°</w:t>
            </w:r>
          </w:p>
        </w:tc>
        <w:tc>
          <w:tcPr>
            <w:tcW w:w="2160" w:type="dxa"/>
            <w:tcBorders>
              <w:top w:val="single" w:sz="4" w:space="0" w:color="auto"/>
            </w:tcBorders>
          </w:tcPr>
          <w:p w14:paraId="2E5D797A" w14:textId="77777777" w:rsidR="00CF394F" w:rsidRPr="00B7030B" w:rsidRDefault="00CF394F" w:rsidP="00CF394F">
            <w:pPr>
              <w:rPr>
                <w:rFonts w:cs="Arial"/>
                <w:sz w:val="16"/>
                <w:szCs w:val="16"/>
              </w:rPr>
            </w:pPr>
            <w:r w:rsidRPr="00B7030B">
              <w:rPr>
                <w:rFonts w:cs="Arial"/>
                <w:sz w:val="16"/>
                <w:szCs w:val="16"/>
              </w:rPr>
              <w:t>2.50</w:t>
            </w:r>
          </w:p>
        </w:tc>
      </w:tr>
    </w:tbl>
    <w:p w14:paraId="4449FB86" w14:textId="5DEBDD76" w:rsidR="00CF394F" w:rsidRPr="00894D22" w:rsidRDefault="00CF394F" w:rsidP="00CF394F">
      <w:pPr>
        <w:rPr>
          <w:sz w:val="20"/>
          <w:szCs w:val="18"/>
        </w:rPr>
      </w:pPr>
      <w:r w:rsidRPr="00894D22">
        <w:rPr>
          <w:sz w:val="20"/>
          <w:szCs w:val="18"/>
        </w:rPr>
        <w:t>Clark and Flynn (2000) determined maximum growth rates and inorganic carbon half-saturation coefficients of marine phytoplankton while studying the kinetics of inorganic carbon and the influence of nitrogen source</w:t>
      </w:r>
      <w:r w:rsidR="00021D0E">
        <w:rPr>
          <w:sz w:val="20"/>
          <w:szCs w:val="18"/>
        </w:rPr>
        <w:t xml:space="preserve"> as shown in</w:t>
      </w:r>
      <w:r w:rsidR="00021D0E" w:rsidRPr="00021D0E">
        <w:rPr>
          <w:sz w:val="20"/>
        </w:rPr>
        <w:t xml:space="preserve"> </w:t>
      </w:r>
      <w:r w:rsidR="00021D0E" w:rsidRPr="00021D0E">
        <w:rPr>
          <w:sz w:val="20"/>
        </w:rPr>
        <w:fldChar w:fldCharType="begin"/>
      </w:r>
      <w:r w:rsidR="00021D0E" w:rsidRPr="00021D0E">
        <w:rPr>
          <w:sz w:val="20"/>
        </w:rPr>
        <w:instrText xml:space="preserve"> REF _Ref12951967 \h </w:instrText>
      </w:r>
      <w:r w:rsidR="00021D0E">
        <w:rPr>
          <w:sz w:val="20"/>
        </w:rPr>
        <w:instrText xml:space="preserve"> \* MERGEFORMAT </w:instrText>
      </w:r>
      <w:r w:rsidR="00021D0E" w:rsidRPr="00021D0E">
        <w:rPr>
          <w:sz w:val="20"/>
        </w:rPr>
      </w:r>
      <w:r w:rsidR="00021D0E" w:rsidRPr="00021D0E">
        <w:rPr>
          <w:sz w:val="20"/>
        </w:rPr>
        <w:fldChar w:fldCharType="separate"/>
      </w:r>
      <w:r w:rsidR="00795A65" w:rsidRPr="00795A65">
        <w:rPr>
          <w:sz w:val="20"/>
        </w:rPr>
        <w:t xml:space="preserve">Table </w:t>
      </w:r>
      <w:r w:rsidR="00795A65" w:rsidRPr="00795A65">
        <w:rPr>
          <w:noProof/>
          <w:sz w:val="20"/>
        </w:rPr>
        <w:t>32</w:t>
      </w:r>
      <w:r w:rsidR="00021D0E" w:rsidRPr="00021D0E">
        <w:rPr>
          <w:sz w:val="20"/>
        </w:rPr>
        <w:fldChar w:fldCharType="end"/>
      </w:r>
      <w:r w:rsidRPr="00894D22">
        <w:rPr>
          <w:sz w:val="20"/>
          <w:szCs w:val="18"/>
        </w:rPr>
        <w:t xml:space="preserve">.  Batch cultures were grown in a 16°C room under a photon intensity of </w:t>
      </w:r>
      <w:r w:rsidRPr="00894D22">
        <w:rPr>
          <w:sz w:val="20"/>
          <w:szCs w:val="18"/>
        </w:rPr>
        <w:lastRenderedPageBreak/>
        <w:t xml:space="preserve">200 </w:t>
      </w:r>
      <w:proofErr w:type="spellStart"/>
      <w:r w:rsidRPr="00894D22">
        <w:rPr>
          <w:rFonts w:cs="Arial"/>
          <w:sz w:val="20"/>
          <w:szCs w:val="18"/>
        </w:rPr>
        <w:t>μ</w:t>
      </w:r>
      <w:r w:rsidRPr="00894D22">
        <w:rPr>
          <w:sz w:val="20"/>
          <w:szCs w:val="18"/>
        </w:rPr>
        <w:t>mol</w:t>
      </w:r>
      <w:proofErr w:type="spellEnd"/>
      <w:r w:rsidRPr="00894D22">
        <w:rPr>
          <w:sz w:val="20"/>
          <w:szCs w:val="18"/>
        </w:rPr>
        <w:t xml:space="preserve"> m</w:t>
      </w:r>
      <w:r w:rsidRPr="00894D22">
        <w:rPr>
          <w:sz w:val="20"/>
          <w:szCs w:val="18"/>
          <w:vertAlign w:val="superscript"/>
        </w:rPr>
        <w:t>-2</w:t>
      </w:r>
      <w:r w:rsidRPr="00894D22">
        <w:rPr>
          <w:sz w:val="20"/>
          <w:szCs w:val="18"/>
        </w:rPr>
        <w:t xml:space="preserve"> s</w:t>
      </w:r>
      <w:r w:rsidRPr="00894D22">
        <w:rPr>
          <w:sz w:val="20"/>
          <w:szCs w:val="18"/>
          <w:vertAlign w:val="superscript"/>
        </w:rPr>
        <w:t>–1</w:t>
      </w:r>
      <w:r w:rsidRPr="00894D22">
        <w:rPr>
          <w:sz w:val="20"/>
          <w:szCs w:val="18"/>
        </w:rPr>
        <w:t xml:space="preserve"> with a </w:t>
      </w:r>
      <w:r w:rsidR="0067306C" w:rsidRPr="00894D22">
        <w:rPr>
          <w:sz w:val="20"/>
          <w:szCs w:val="18"/>
        </w:rPr>
        <w:t>12-hour</w:t>
      </w:r>
      <w:r w:rsidRPr="00894D22">
        <w:rPr>
          <w:sz w:val="20"/>
          <w:szCs w:val="18"/>
        </w:rPr>
        <w:t xml:space="preserve"> light/ 12</w:t>
      </w:r>
      <w:r w:rsidR="0067306C">
        <w:rPr>
          <w:sz w:val="20"/>
          <w:szCs w:val="18"/>
        </w:rPr>
        <w:t>-</w:t>
      </w:r>
      <w:r w:rsidRPr="00894D22">
        <w:rPr>
          <w:sz w:val="20"/>
          <w:szCs w:val="18"/>
        </w:rPr>
        <w:t>hour dark cycle using cool-</w:t>
      </w:r>
      <w:proofErr w:type="gramStart"/>
      <w:r w:rsidRPr="00894D22">
        <w:rPr>
          <w:sz w:val="20"/>
          <w:szCs w:val="18"/>
        </w:rPr>
        <w:t>white fluorescent</w:t>
      </w:r>
      <w:proofErr w:type="gramEnd"/>
      <w:r w:rsidRPr="00894D22">
        <w:rPr>
          <w:sz w:val="20"/>
          <w:szCs w:val="18"/>
        </w:rPr>
        <w:t xml:space="preserve"> tubes.  Half-saturation concentrations were estimated by fitting a growth curve to a rectangular hyperbolic (Michaelis-Menten type) function.</w:t>
      </w:r>
    </w:p>
    <w:p w14:paraId="6543277B" w14:textId="77777777" w:rsidR="00CF394F" w:rsidRPr="00B7030B" w:rsidRDefault="00CF394F" w:rsidP="00CF394F"/>
    <w:p w14:paraId="5C4E97C9" w14:textId="18E31B58" w:rsidR="00CF394F" w:rsidRPr="00B7030B" w:rsidRDefault="00CF394F">
      <w:pPr>
        <w:pStyle w:val="Caption"/>
        <w:spacing w:after="0"/>
        <w:pPrChange w:id="2140" w:author="Honnalore Steissberg" w:date="2021-08-04T17:45:00Z">
          <w:pPr>
            <w:pStyle w:val="Caption"/>
            <w:spacing w:after="120"/>
          </w:pPr>
        </w:pPrChange>
      </w:pPr>
      <w:bookmarkStart w:id="2141" w:name="_Ref12951967"/>
      <w:bookmarkStart w:id="2142" w:name="_Toc37942978"/>
      <w:r w:rsidRPr="00B7030B">
        <w:t xml:space="preserve">Table </w:t>
      </w:r>
      <w:r w:rsidR="00F812F1">
        <w:fldChar w:fldCharType="begin"/>
      </w:r>
      <w:r w:rsidR="00F812F1">
        <w:instrText xml:space="preserve"> SEQ Table \* ARABIC </w:instrText>
      </w:r>
      <w:r w:rsidR="00F812F1">
        <w:fldChar w:fldCharType="separate"/>
      </w:r>
      <w:r w:rsidR="00795A65">
        <w:rPr>
          <w:noProof/>
        </w:rPr>
        <w:t>32</w:t>
      </w:r>
      <w:r w:rsidR="00F812F1">
        <w:rPr>
          <w:noProof/>
        </w:rPr>
        <w:fldChar w:fldCharType="end"/>
      </w:r>
      <w:bookmarkEnd w:id="2141"/>
      <w:r w:rsidRPr="00B7030B">
        <w:t>.  Maximum growth rates and carbon half-saturation constants of marine phytoplankton studied by Clark and Flynn (2000).</w:t>
      </w:r>
      <w:bookmarkEnd w:id="2142"/>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65"/>
        <w:gridCol w:w="1743"/>
        <w:gridCol w:w="1260"/>
        <w:gridCol w:w="1587"/>
        <w:gridCol w:w="2283"/>
      </w:tblGrid>
      <w:tr w:rsidR="00CF394F" w:rsidRPr="00B7030B" w14:paraId="44A8F02E" w14:textId="77777777" w:rsidTr="00F1247A">
        <w:trPr>
          <w:cantSplit/>
          <w:tblHeader/>
        </w:trPr>
        <w:tc>
          <w:tcPr>
            <w:tcW w:w="1965" w:type="dxa"/>
            <w:tcBorders>
              <w:top w:val="double" w:sz="4" w:space="0" w:color="auto"/>
              <w:bottom w:val="single" w:sz="8" w:space="0" w:color="auto"/>
            </w:tcBorders>
          </w:tcPr>
          <w:p w14:paraId="4E21EEC2" w14:textId="77777777" w:rsidR="00CF394F" w:rsidRPr="00B7030B" w:rsidRDefault="00CF394F" w:rsidP="00CF394F">
            <w:pPr>
              <w:rPr>
                <w:rFonts w:cs="Arial"/>
                <w:sz w:val="16"/>
                <w:szCs w:val="16"/>
              </w:rPr>
            </w:pPr>
            <w:r w:rsidRPr="00B7030B">
              <w:rPr>
                <w:rFonts w:cs="Arial"/>
                <w:sz w:val="16"/>
                <w:szCs w:val="16"/>
              </w:rPr>
              <w:t>Species</w:t>
            </w:r>
          </w:p>
        </w:tc>
        <w:tc>
          <w:tcPr>
            <w:tcW w:w="1743" w:type="dxa"/>
            <w:tcBorders>
              <w:top w:val="double" w:sz="4" w:space="0" w:color="auto"/>
              <w:bottom w:val="single" w:sz="8" w:space="0" w:color="auto"/>
            </w:tcBorders>
          </w:tcPr>
          <w:p w14:paraId="06D1622B" w14:textId="77777777" w:rsidR="00CF394F" w:rsidRPr="00B7030B" w:rsidRDefault="00CF394F" w:rsidP="00CF394F">
            <w:pPr>
              <w:rPr>
                <w:rFonts w:cs="Arial"/>
                <w:sz w:val="16"/>
                <w:szCs w:val="16"/>
              </w:rPr>
            </w:pPr>
            <w:r w:rsidRPr="00B7030B">
              <w:rPr>
                <w:rFonts w:cs="Arial"/>
                <w:sz w:val="16"/>
                <w:szCs w:val="16"/>
              </w:rPr>
              <w:t>Group</w:t>
            </w:r>
          </w:p>
          <w:p w14:paraId="29AFCF5C" w14:textId="77777777" w:rsidR="00CF394F" w:rsidRPr="00B7030B" w:rsidRDefault="00CF394F" w:rsidP="00CF394F">
            <w:pPr>
              <w:rPr>
                <w:rFonts w:cs="Arial"/>
                <w:sz w:val="16"/>
                <w:szCs w:val="16"/>
              </w:rPr>
            </w:pPr>
          </w:p>
        </w:tc>
        <w:tc>
          <w:tcPr>
            <w:tcW w:w="1260" w:type="dxa"/>
            <w:tcBorders>
              <w:top w:val="double" w:sz="4" w:space="0" w:color="auto"/>
              <w:bottom w:val="single" w:sz="8" w:space="0" w:color="auto"/>
            </w:tcBorders>
          </w:tcPr>
          <w:p w14:paraId="58B2B7B0" w14:textId="77777777" w:rsidR="00CF394F" w:rsidRPr="00B7030B" w:rsidRDefault="00CF394F" w:rsidP="00CF394F">
            <w:pPr>
              <w:rPr>
                <w:rFonts w:cs="Arial"/>
                <w:sz w:val="16"/>
                <w:szCs w:val="16"/>
              </w:rPr>
            </w:pPr>
            <w:r w:rsidRPr="00B7030B">
              <w:rPr>
                <w:rFonts w:cs="Arial"/>
                <w:sz w:val="16"/>
                <w:szCs w:val="16"/>
              </w:rPr>
              <w:t>Nitrogen Source</w:t>
            </w:r>
          </w:p>
        </w:tc>
        <w:tc>
          <w:tcPr>
            <w:tcW w:w="1587" w:type="dxa"/>
            <w:tcBorders>
              <w:top w:val="double" w:sz="4" w:space="0" w:color="auto"/>
              <w:bottom w:val="single" w:sz="8" w:space="0" w:color="auto"/>
            </w:tcBorders>
          </w:tcPr>
          <w:p w14:paraId="5B3DCEC6" w14:textId="77777777" w:rsidR="00CF394F" w:rsidRPr="00B7030B" w:rsidRDefault="00CF394F" w:rsidP="00CF394F">
            <w:pPr>
              <w:rPr>
                <w:rFonts w:cs="Arial"/>
                <w:sz w:val="16"/>
                <w:szCs w:val="16"/>
              </w:rPr>
            </w:pPr>
            <w:r w:rsidRPr="00B7030B">
              <w:rPr>
                <w:rFonts w:cs="Arial"/>
                <w:sz w:val="16"/>
                <w:szCs w:val="16"/>
              </w:rPr>
              <w:t>Carbon half-saturation constant (</w:t>
            </w:r>
            <w:proofErr w:type="spellStart"/>
            <w:r w:rsidRPr="00B7030B">
              <w:rPr>
                <w:rFonts w:cs="Arial"/>
                <w:sz w:val="16"/>
                <w:szCs w:val="16"/>
              </w:rPr>
              <w:t>μM</w:t>
            </w:r>
            <w:proofErr w:type="spellEnd"/>
            <w:r w:rsidRPr="00B7030B">
              <w:rPr>
                <w:rFonts w:cs="Arial"/>
                <w:sz w:val="16"/>
                <w:szCs w:val="16"/>
              </w:rPr>
              <w:t>)</w:t>
            </w:r>
          </w:p>
        </w:tc>
        <w:tc>
          <w:tcPr>
            <w:tcW w:w="2283" w:type="dxa"/>
            <w:tcBorders>
              <w:top w:val="double" w:sz="4" w:space="0" w:color="auto"/>
              <w:bottom w:val="single" w:sz="8" w:space="0" w:color="auto"/>
            </w:tcBorders>
          </w:tcPr>
          <w:p w14:paraId="6D327B16" w14:textId="77777777" w:rsidR="00CF394F" w:rsidRPr="00B7030B" w:rsidRDefault="00CF394F" w:rsidP="00CF394F">
            <w:pPr>
              <w:rPr>
                <w:rFonts w:cs="Arial"/>
                <w:sz w:val="16"/>
                <w:szCs w:val="16"/>
              </w:rPr>
            </w:pPr>
            <w:r w:rsidRPr="00B7030B">
              <w:rPr>
                <w:rFonts w:cs="Arial"/>
                <w:sz w:val="16"/>
                <w:szCs w:val="16"/>
              </w:rPr>
              <w:t>Maximum growth rate (day-1)</w:t>
            </w:r>
          </w:p>
        </w:tc>
      </w:tr>
      <w:tr w:rsidR="00CF394F" w:rsidRPr="00B7030B" w14:paraId="587BD96C" w14:textId="77777777" w:rsidTr="00F1247A">
        <w:trPr>
          <w:cantSplit/>
        </w:trPr>
        <w:tc>
          <w:tcPr>
            <w:tcW w:w="1965" w:type="dxa"/>
            <w:tcBorders>
              <w:top w:val="single" w:sz="8" w:space="0" w:color="auto"/>
              <w:bottom w:val="single" w:sz="4" w:space="0" w:color="auto"/>
            </w:tcBorders>
          </w:tcPr>
          <w:p w14:paraId="2012F1D9" w14:textId="77777777" w:rsidR="00CF394F" w:rsidRPr="00B7030B" w:rsidRDefault="00CF394F" w:rsidP="00CF394F">
            <w:pPr>
              <w:rPr>
                <w:rFonts w:cs="Arial"/>
                <w:sz w:val="16"/>
                <w:szCs w:val="16"/>
              </w:rPr>
            </w:pPr>
            <w:proofErr w:type="spellStart"/>
            <w:r w:rsidRPr="00B7030B">
              <w:rPr>
                <w:rFonts w:cs="Arial"/>
                <w:sz w:val="16"/>
                <w:szCs w:val="16"/>
              </w:rPr>
              <w:t>Phaedactylum</w:t>
            </w:r>
            <w:proofErr w:type="spellEnd"/>
            <w:r w:rsidRPr="00B7030B">
              <w:rPr>
                <w:rFonts w:cs="Arial"/>
                <w:sz w:val="16"/>
                <w:szCs w:val="16"/>
              </w:rPr>
              <w:t xml:space="preserve"> </w:t>
            </w:r>
            <w:proofErr w:type="spellStart"/>
            <w:r w:rsidRPr="00B7030B">
              <w:rPr>
                <w:rFonts w:cs="Arial"/>
                <w:sz w:val="16"/>
                <w:szCs w:val="16"/>
              </w:rPr>
              <w:t>tricorntum</w:t>
            </w:r>
            <w:proofErr w:type="spellEnd"/>
          </w:p>
        </w:tc>
        <w:tc>
          <w:tcPr>
            <w:tcW w:w="1743" w:type="dxa"/>
            <w:tcBorders>
              <w:top w:val="single" w:sz="8" w:space="0" w:color="auto"/>
              <w:bottom w:val="single" w:sz="4" w:space="0" w:color="auto"/>
            </w:tcBorders>
          </w:tcPr>
          <w:p w14:paraId="11D4E335" w14:textId="77777777" w:rsidR="00CF394F" w:rsidRPr="00B7030B" w:rsidRDefault="00CF394F" w:rsidP="00CF394F">
            <w:pPr>
              <w:rPr>
                <w:rFonts w:cs="Arial"/>
                <w:sz w:val="16"/>
                <w:szCs w:val="16"/>
              </w:rPr>
            </w:pPr>
            <w:r w:rsidRPr="00B7030B">
              <w:rPr>
                <w:rFonts w:cs="Arial"/>
                <w:sz w:val="16"/>
                <w:szCs w:val="16"/>
              </w:rPr>
              <w:t>Bacillariophyceae</w:t>
            </w:r>
          </w:p>
        </w:tc>
        <w:tc>
          <w:tcPr>
            <w:tcW w:w="1260" w:type="dxa"/>
            <w:tcBorders>
              <w:top w:val="single" w:sz="8" w:space="0" w:color="auto"/>
              <w:bottom w:val="single" w:sz="4" w:space="0" w:color="auto"/>
            </w:tcBorders>
          </w:tcPr>
          <w:p w14:paraId="2F1D25C5" w14:textId="77777777" w:rsidR="00CF394F" w:rsidRPr="00B7030B" w:rsidRDefault="00CF394F" w:rsidP="00CF394F">
            <w:pPr>
              <w:rPr>
                <w:rFonts w:cs="Arial"/>
                <w:sz w:val="16"/>
                <w:szCs w:val="16"/>
              </w:rPr>
            </w:pPr>
            <w:r w:rsidRPr="00B7030B">
              <w:rPr>
                <w:rFonts w:cs="Arial"/>
                <w:sz w:val="16"/>
                <w:szCs w:val="16"/>
              </w:rPr>
              <w:t>NO2</w:t>
            </w:r>
          </w:p>
        </w:tc>
        <w:tc>
          <w:tcPr>
            <w:tcW w:w="1587" w:type="dxa"/>
            <w:tcBorders>
              <w:top w:val="single" w:sz="8" w:space="0" w:color="auto"/>
              <w:bottom w:val="single" w:sz="4" w:space="0" w:color="auto"/>
            </w:tcBorders>
          </w:tcPr>
          <w:p w14:paraId="0C3ED547" w14:textId="77777777" w:rsidR="00CF394F" w:rsidRPr="00B7030B" w:rsidRDefault="00CF394F" w:rsidP="00CF394F">
            <w:pPr>
              <w:rPr>
                <w:rFonts w:cs="Arial"/>
                <w:sz w:val="16"/>
                <w:szCs w:val="16"/>
              </w:rPr>
            </w:pPr>
            <w:r w:rsidRPr="00B7030B">
              <w:rPr>
                <w:rFonts w:cs="Arial"/>
                <w:sz w:val="16"/>
                <w:szCs w:val="16"/>
              </w:rPr>
              <w:t>30</w:t>
            </w:r>
          </w:p>
        </w:tc>
        <w:tc>
          <w:tcPr>
            <w:tcW w:w="2283" w:type="dxa"/>
            <w:tcBorders>
              <w:top w:val="single" w:sz="8" w:space="0" w:color="auto"/>
              <w:bottom w:val="single" w:sz="4" w:space="0" w:color="auto"/>
            </w:tcBorders>
          </w:tcPr>
          <w:p w14:paraId="6188CF0C" w14:textId="77777777" w:rsidR="00CF394F" w:rsidRPr="00B7030B" w:rsidRDefault="00CF394F" w:rsidP="00CF394F">
            <w:pPr>
              <w:rPr>
                <w:rFonts w:cs="Arial"/>
                <w:sz w:val="16"/>
                <w:szCs w:val="16"/>
              </w:rPr>
            </w:pPr>
            <w:r w:rsidRPr="00B7030B">
              <w:rPr>
                <w:rFonts w:cs="Arial"/>
                <w:sz w:val="16"/>
                <w:szCs w:val="16"/>
              </w:rPr>
              <w:t>0.80</w:t>
            </w:r>
          </w:p>
        </w:tc>
      </w:tr>
      <w:tr w:rsidR="00CF394F" w:rsidRPr="00B7030B" w14:paraId="5D21EEB0" w14:textId="77777777" w:rsidTr="00F1247A">
        <w:trPr>
          <w:cantSplit/>
          <w:trHeight w:val="233"/>
        </w:trPr>
        <w:tc>
          <w:tcPr>
            <w:tcW w:w="1965" w:type="dxa"/>
            <w:vMerge w:val="restart"/>
            <w:tcBorders>
              <w:top w:val="single" w:sz="4" w:space="0" w:color="auto"/>
            </w:tcBorders>
          </w:tcPr>
          <w:p w14:paraId="2250EAD0" w14:textId="77777777" w:rsidR="00CF394F" w:rsidRPr="00B7030B" w:rsidRDefault="00CF394F" w:rsidP="00CF394F">
            <w:pPr>
              <w:rPr>
                <w:rFonts w:cs="Arial"/>
                <w:sz w:val="16"/>
                <w:szCs w:val="16"/>
              </w:rPr>
            </w:pPr>
            <w:proofErr w:type="spellStart"/>
            <w:r w:rsidRPr="00B7030B">
              <w:rPr>
                <w:rFonts w:cs="Arial"/>
                <w:sz w:val="16"/>
                <w:szCs w:val="16"/>
              </w:rPr>
              <w:t>Thalassiosira</w:t>
            </w:r>
            <w:proofErr w:type="spellEnd"/>
            <w:r w:rsidRPr="00B7030B">
              <w:rPr>
                <w:rFonts w:cs="Arial"/>
                <w:sz w:val="16"/>
                <w:szCs w:val="16"/>
              </w:rPr>
              <w:t xml:space="preserve"> </w:t>
            </w:r>
            <w:proofErr w:type="spellStart"/>
            <w:r w:rsidRPr="00B7030B">
              <w:rPr>
                <w:rFonts w:cs="Arial"/>
                <w:sz w:val="16"/>
                <w:szCs w:val="16"/>
              </w:rPr>
              <w:t>pseudonana</w:t>
            </w:r>
            <w:proofErr w:type="spellEnd"/>
          </w:p>
        </w:tc>
        <w:tc>
          <w:tcPr>
            <w:tcW w:w="1743" w:type="dxa"/>
            <w:vMerge w:val="restart"/>
            <w:tcBorders>
              <w:top w:val="single" w:sz="4" w:space="0" w:color="auto"/>
            </w:tcBorders>
          </w:tcPr>
          <w:p w14:paraId="154CFA97" w14:textId="77777777" w:rsidR="00CF394F" w:rsidRPr="00B7030B" w:rsidRDefault="00CF394F" w:rsidP="00CF394F">
            <w:pPr>
              <w:rPr>
                <w:rFonts w:cs="Arial"/>
                <w:sz w:val="16"/>
                <w:szCs w:val="16"/>
              </w:rPr>
            </w:pPr>
            <w:r w:rsidRPr="00B7030B">
              <w:rPr>
                <w:rFonts w:cs="Arial"/>
                <w:sz w:val="16"/>
                <w:szCs w:val="16"/>
              </w:rPr>
              <w:t>Bacillariophyceae</w:t>
            </w:r>
          </w:p>
        </w:tc>
        <w:tc>
          <w:tcPr>
            <w:tcW w:w="1260" w:type="dxa"/>
            <w:tcBorders>
              <w:top w:val="single" w:sz="4" w:space="0" w:color="auto"/>
              <w:bottom w:val="single" w:sz="4" w:space="0" w:color="auto"/>
            </w:tcBorders>
          </w:tcPr>
          <w:p w14:paraId="45364234" w14:textId="77777777" w:rsidR="00CF394F" w:rsidRPr="00B7030B" w:rsidRDefault="00CF394F" w:rsidP="00CF394F">
            <w:pPr>
              <w:rPr>
                <w:rFonts w:cs="Arial"/>
                <w:sz w:val="16"/>
                <w:szCs w:val="16"/>
              </w:rPr>
            </w:pPr>
            <w:r w:rsidRPr="00B7030B">
              <w:rPr>
                <w:rFonts w:cs="Arial"/>
                <w:sz w:val="16"/>
                <w:szCs w:val="16"/>
              </w:rPr>
              <w:t>NO3</w:t>
            </w:r>
          </w:p>
        </w:tc>
        <w:tc>
          <w:tcPr>
            <w:tcW w:w="1587" w:type="dxa"/>
            <w:tcBorders>
              <w:top w:val="single" w:sz="4" w:space="0" w:color="auto"/>
            </w:tcBorders>
          </w:tcPr>
          <w:p w14:paraId="4D96AC71" w14:textId="77777777" w:rsidR="00CF394F" w:rsidRPr="00B7030B" w:rsidRDefault="00CF394F" w:rsidP="00CF394F">
            <w:pPr>
              <w:rPr>
                <w:rFonts w:cs="Arial"/>
                <w:sz w:val="16"/>
                <w:szCs w:val="16"/>
              </w:rPr>
            </w:pPr>
            <w:r w:rsidRPr="00B7030B">
              <w:rPr>
                <w:rFonts w:cs="Arial"/>
                <w:sz w:val="16"/>
                <w:szCs w:val="16"/>
              </w:rPr>
              <w:t>273</w:t>
            </w:r>
          </w:p>
        </w:tc>
        <w:tc>
          <w:tcPr>
            <w:tcW w:w="2283" w:type="dxa"/>
            <w:tcBorders>
              <w:top w:val="single" w:sz="4" w:space="0" w:color="auto"/>
            </w:tcBorders>
          </w:tcPr>
          <w:p w14:paraId="286245F1" w14:textId="77777777" w:rsidR="00CF394F" w:rsidRPr="00B7030B" w:rsidRDefault="00CF394F" w:rsidP="00CF394F">
            <w:pPr>
              <w:rPr>
                <w:rFonts w:cs="Arial"/>
                <w:sz w:val="16"/>
                <w:szCs w:val="16"/>
              </w:rPr>
            </w:pPr>
            <w:r w:rsidRPr="00B7030B">
              <w:rPr>
                <w:rFonts w:cs="Arial"/>
                <w:sz w:val="16"/>
                <w:szCs w:val="16"/>
              </w:rPr>
              <w:t>1.33</w:t>
            </w:r>
          </w:p>
        </w:tc>
      </w:tr>
      <w:tr w:rsidR="00CF394F" w:rsidRPr="00B7030B" w14:paraId="14BC052F" w14:textId="77777777" w:rsidTr="00F1247A">
        <w:trPr>
          <w:cantSplit/>
          <w:trHeight w:val="232"/>
        </w:trPr>
        <w:tc>
          <w:tcPr>
            <w:tcW w:w="1965" w:type="dxa"/>
            <w:vMerge/>
            <w:tcBorders>
              <w:bottom w:val="single" w:sz="4" w:space="0" w:color="auto"/>
            </w:tcBorders>
          </w:tcPr>
          <w:p w14:paraId="79CEC25B" w14:textId="77777777" w:rsidR="00CF394F" w:rsidRPr="00B7030B" w:rsidRDefault="00CF394F" w:rsidP="00CF394F">
            <w:pPr>
              <w:rPr>
                <w:rFonts w:cs="Arial"/>
                <w:sz w:val="16"/>
                <w:szCs w:val="16"/>
              </w:rPr>
            </w:pPr>
          </w:p>
        </w:tc>
        <w:tc>
          <w:tcPr>
            <w:tcW w:w="1743" w:type="dxa"/>
            <w:vMerge/>
            <w:tcBorders>
              <w:bottom w:val="single" w:sz="4" w:space="0" w:color="auto"/>
            </w:tcBorders>
          </w:tcPr>
          <w:p w14:paraId="0C0316E5" w14:textId="77777777" w:rsidR="00CF394F" w:rsidRPr="00B7030B" w:rsidRDefault="00CF394F" w:rsidP="00CF394F">
            <w:pPr>
              <w:rPr>
                <w:rFonts w:cs="Arial"/>
                <w:sz w:val="16"/>
                <w:szCs w:val="16"/>
              </w:rPr>
            </w:pPr>
          </w:p>
        </w:tc>
        <w:tc>
          <w:tcPr>
            <w:tcW w:w="1260" w:type="dxa"/>
            <w:tcBorders>
              <w:top w:val="single" w:sz="4" w:space="0" w:color="auto"/>
              <w:bottom w:val="single" w:sz="4" w:space="0" w:color="auto"/>
            </w:tcBorders>
          </w:tcPr>
          <w:p w14:paraId="6D921027" w14:textId="77777777" w:rsidR="00CF394F" w:rsidRPr="00B7030B" w:rsidRDefault="00CF394F" w:rsidP="00CF394F">
            <w:pPr>
              <w:rPr>
                <w:rFonts w:cs="Arial"/>
                <w:sz w:val="16"/>
                <w:szCs w:val="16"/>
              </w:rPr>
            </w:pPr>
            <w:r w:rsidRPr="00B7030B">
              <w:rPr>
                <w:rFonts w:cs="Arial"/>
                <w:sz w:val="16"/>
                <w:szCs w:val="16"/>
              </w:rPr>
              <w:t>NH4</w:t>
            </w:r>
          </w:p>
        </w:tc>
        <w:tc>
          <w:tcPr>
            <w:tcW w:w="1587" w:type="dxa"/>
            <w:tcBorders>
              <w:bottom w:val="single" w:sz="4" w:space="0" w:color="auto"/>
            </w:tcBorders>
          </w:tcPr>
          <w:p w14:paraId="17829484" w14:textId="77777777" w:rsidR="00CF394F" w:rsidRPr="00B7030B" w:rsidRDefault="00CF394F" w:rsidP="00CF394F">
            <w:pPr>
              <w:rPr>
                <w:rFonts w:cs="Arial"/>
                <w:sz w:val="16"/>
                <w:szCs w:val="16"/>
              </w:rPr>
            </w:pPr>
            <w:r w:rsidRPr="00B7030B">
              <w:rPr>
                <w:rFonts w:cs="Arial"/>
                <w:sz w:val="16"/>
                <w:szCs w:val="16"/>
              </w:rPr>
              <w:t>233</w:t>
            </w:r>
          </w:p>
        </w:tc>
        <w:tc>
          <w:tcPr>
            <w:tcW w:w="2283" w:type="dxa"/>
            <w:tcBorders>
              <w:bottom w:val="single" w:sz="4" w:space="0" w:color="auto"/>
            </w:tcBorders>
          </w:tcPr>
          <w:p w14:paraId="0788589C" w14:textId="77777777" w:rsidR="00CF394F" w:rsidRPr="00B7030B" w:rsidRDefault="00CF394F" w:rsidP="00CF394F">
            <w:pPr>
              <w:rPr>
                <w:rFonts w:cs="Arial"/>
                <w:sz w:val="16"/>
                <w:szCs w:val="16"/>
              </w:rPr>
            </w:pPr>
            <w:r w:rsidRPr="00B7030B">
              <w:rPr>
                <w:rFonts w:cs="Arial"/>
                <w:sz w:val="16"/>
                <w:szCs w:val="16"/>
              </w:rPr>
              <w:t>1.75</w:t>
            </w:r>
          </w:p>
        </w:tc>
      </w:tr>
      <w:tr w:rsidR="00CF394F" w:rsidRPr="00B7030B" w14:paraId="5D4349AA" w14:textId="77777777" w:rsidTr="00F1247A">
        <w:trPr>
          <w:cantSplit/>
          <w:trHeight w:val="233"/>
        </w:trPr>
        <w:tc>
          <w:tcPr>
            <w:tcW w:w="1965" w:type="dxa"/>
            <w:vMerge w:val="restart"/>
            <w:tcBorders>
              <w:top w:val="single" w:sz="4" w:space="0" w:color="auto"/>
            </w:tcBorders>
          </w:tcPr>
          <w:p w14:paraId="0C1F8B82" w14:textId="77777777" w:rsidR="00CF394F" w:rsidRPr="00B7030B" w:rsidRDefault="00CF394F" w:rsidP="00CF394F">
            <w:pPr>
              <w:rPr>
                <w:rFonts w:cs="Arial"/>
                <w:sz w:val="16"/>
                <w:szCs w:val="16"/>
              </w:rPr>
            </w:pPr>
            <w:proofErr w:type="spellStart"/>
            <w:r w:rsidRPr="00B7030B">
              <w:rPr>
                <w:rFonts w:cs="Arial"/>
                <w:sz w:val="16"/>
                <w:szCs w:val="16"/>
              </w:rPr>
              <w:t>Thalassiosira</w:t>
            </w:r>
            <w:proofErr w:type="spellEnd"/>
            <w:r w:rsidRPr="00B7030B">
              <w:rPr>
                <w:rFonts w:cs="Arial"/>
                <w:sz w:val="16"/>
                <w:szCs w:val="16"/>
              </w:rPr>
              <w:t xml:space="preserve"> </w:t>
            </w:r>
            <w:proofErr w:type="spellStart"/>
            <w:r w:rsidRPr="00B7030B">
              <w:rPr>
                <w:rFonts w:cs="Arial"/>
                <w:sz w:val="16"/>
                <w:szCs w:val="16"/>
              </w:rPr>
              <w:t>weissflogii</w:t>
            </w:r>
            <w:proofErr w:type="spellEnd"/>
          </w:p>
        </w:tc>
        <w:tc>
          <w:tcPr>
            <w:tcW w:w="1743" w:type="dxa"/>
            <w:vMerge w:val="restart"/>
            <w:tcBorders>
              <w:top w:val="single" w:sz="4" w:space="0" w:color="auto"/>
            </w:tcBorders>
          </w:tcPr>
          <w:p w14:paraId="3137ACE1" w14:textId="77777777" w:rsidR="00CF394F" w:rsidRPr="00B7030B" w:rsidRDefault="00CF394F" w:rsidP="00CF394F">
            <w:pPr>
              <w:rPr>
                <w:rFonts w:cs="Arial"/>
                <w:sz w:val="16"/>
                <w:szCs w:val="16"/>
              </w:rPr>
            </w:pPr>
            <w:r w:rsidRPr="00B7030B">
              <w:rPr>
                <w:rFonts w:cs="Arial"/>
                <w:sz w:val="16"/>
                <w:szCs w:val="16"/>
              </w:rPr>
              <w:t>Bacillariophyceae</w:t>
            </w:r>
          </w:p>
        </w:tc>
        <w:tc>
          <w:tcPr>
            <w:tcW w:w="1260" w:type="dxa"/>
            <w:tcBorders>
              <w:top w:val="single" w:sz="4" w:space="0" w:color="auto"/>
              <w:bottom w:val="single" w:sz="4" w:space="0" w:color="auto"/>
            </w:tcBorders>
          </w:tcPr>
          <w:p w14:paraId="3FF0057C" w14:textId="77777777" w:rsidR="00CF394F" w:rsidRPr="00B7030B" w:rsidRDefault="00CF394F" w:rsidP="00CF394F">
            <w:pPr>
              <w:rPr>
                <w:rFonts w:cs="Arial"/>
                <w:sz w:val="16"/>
                <w:szCs w:val="16"/>
              </w:rPr>
            </w:pPr>
            <w:r w:rsidRPr="00B7030B">
              <w:rPr>
                <w:rFonts w:cs="Arial"/>
                <w:sz w:val="16"/>
                <w:szCs w:val="16"/>
              </w:rPr>
              <w:t>NO3</w:t>
            </w:r>
          </w:p>
        </w:tc>
        <w:tc>
          <w:tcPr>
            <w:tcW w:w="1587" w:type="dxa"/>
            <w:tcBorders>
              <w:top w:val="single" w:sz="4" w:space="0" w:color="auto"/>
            </w:tcBorders>
          </w:tcPr>
          <w:p w14:paraId="760F4667" w14:textId="77777777" w:rsidR="00CF394F" w:rsidRPr="00B7030B" w:rsidRDefault="00CF394F" w:rsidP="00CF394F">
            <w:pPr>
              <w:rPr>
                <w:rFonts w:cs="Arial"/>
                <w:sz w:val="16"/>
                <w:szCs w:val="16"/>
              </w:rPr>
            </w:pPr>
            <w:r w:rsidRPr="00B7030B">
              <w:rPr>
                <w:rFonts w:cs="Arial"/>
                <w:sz w:val="16"/>
                <w:szCs w:val="16"/>
              </w:rPr>
              <w:t>258</w:t>
            </w:r>
          </w:p>
        </w:tc>
        <w:tc>
          <w:tcPr>
            <w:tcW w:w="2283" w:type="dxa"/>
            <w:tcBorders>
              <w:top w:val="single" w:sz="4" w:space="0" w:color="auto"/>
            </w:tcBorders>
          </w:tcPr>
          <w:p w14:paraId="430CCDE3" w14:textId="77777777" w:rsidR="00CF394F" w:rsidRPr="00B7030B" w:rsidRDefault="00CF394F" w:rsidP="00CF394F">
            <w:pPr>
              <w:rPr>
                <w:rFonts w:cs="Arial"/>
                <w:sz w:val="16"/>
                <w:szCs w:val="16"/>
              </w:rPr>
            </w:pPr>
            <w:r w:rsidRPr="00B7030B">
              <w:rPr>
                <w:rFonts w:cs="Arial"/>
                <w:sz w:val="16"/>
                <w:szCs w:val="16"/>
              </w:rPr>
              <w:t>1.55</w:t>
            </w:r>
          </w:p>
        </w:tc>
      </w:tr>
      <w:tr w:rsidR="00CF394F" w:rsidRPr="00B7030B" w14:paraId="0467A2F5" w14:textId="77777777" w:rsidTr="00F1247A">
        <w:trPr>
          <w:cantSplit/>
          <w:trHeight w:val="232"/>
        </w:trPr>
        <w:tc>
          <w:tcPr>
            <w:tcW w:w="1965" w:type="dxa"/>
            <w:vMerge/>
          </w:tcPr>
          <w:p w14:paraId="796DF48B" w14:textId="77777777" w:rsidR="00CF394F" w:rsidRPr="00B7030B" w:rsidRDefault="00CF394F" w:rsidP="00CF394F">
            <w:pPr>
              <w:rPr>
                <w:rFonts w:cs="Arial"/>
                <w:sz w:val="16"/>
                <w:szCs w:val="16"/>
              </w:rPr>
            </w:pPr>
          </w:p>
        </w:tc>
        <w:tc>
          <w:tcPr>
            <w:tcW w:w="1743" w:type="dxa"/>
            <w:vMerge/>
          </w:tcPr>
          <w:p w14:paraId="0A4B6705" w14:textId="77777777" w:rsidR="00CF394F" w:rsidRPr="00B7030B" w:rsidRDefault="00CF394F" w:rsidP="00CF394F">
            <w:pPr>
              <w:rPr>
                <w:rFonts w:cs="Arial"/>
                <w:sz w:val="16"/>
                <w:szCs w:val="16"/>
              </w:rPr>
            </w:pPr>
          </w:p>
        </w:tc>
        <w:tc>
          <w:tcPr>
            <w:tcW w:w="1260" w:type="dxa"/>
            <w:tcBorders>
              <w:top w:val="single" w:sz="4" w:space="0" w:color="auto"/>
              <w:bottom w:val="single" w:sz="4" w:space="0" w:color="auto"/>
            </w:tcBorders>
          </w:tcPr>
          <w:p w14:paraId="09BBDB4C" w14:textId="77777777" w:rsidR="00CF394F" w:rsidRPr="00B7030B" w:rsidRDefault="00CF394F" w:rsidP="00CF394F">
            <w:pPr>
              <w:rPr>
                <w:rFonts w:cs="Arial"/>
                <w:sz w:val="16"/>
                <w:szCs w:val="16"/>
              </w:rPr>
            </w:pPr>
            <w:r w:rsidRPr="00B7030B">
              <w:rPr>
                <w:rFonts w:cs="Arial"/>
                <w:sz w:val="16"/>
                <w:szCs w:val="16"/>
              </w:rPr>
              <w:t>NH4</w:t>
            </w:r>
          </w:p>
        </w:tc>
        <w:tc>
          <w:tcPr>
            <w:tcW w:w="1587" w:type="dxa"/>
          </w:tcPr>
          <w:p w14:paraId="06D8BA18" w14:textId="77777777" w:rsidR="00CF394F" w:rsidRPr="00B7030B" w:rsidRDefault="00CF394F" w:rsidP="00CF394F">
            <w:pPr>
              <w:rPr>
                <w:rFonts w:cs="Arial"/>
                <w:sz w:val="16"/>
                <w:szCs w:val="16"/>
              </w:rPr>
            </w:pPr>
            <w:r w:rsidRPr="00B7030B">
              <w:rPr>
                <w:rFonts w:cs="Arial"/>
                <w:sz w:val="16"/>
                <w:szCs w:val="16"/>
              </w:rPr>
              <w:t>135</w:t>
            </w:r>
          </w:p>
        </w:tc>
        <w:tc>
          <w:tcPr>
            <w:tcW w:w="2283" w:type="dxa"/>
          </w:tcPr>
          <w:p w14:paraId="4367E922" w14:textId="77777777" w:rsidR="00CF394F" w:rsidRPr="00B7030B" w:rsidRDefault="00CF394F" w:rsidP="00CF394F">
            <w:pPr>
              <w:rPr>
                <w:rFonts w:cs="Arial"/>
                <w:sz w:val="16"/>
                <w:szCs w:val="16"/>
              </w:rPr>
            </w:pPr>
            <w:r w:rsidRPr="00B7030B">
              <w:rPr>
                <w:rFonts w:cs="Arial"/>
                <w:sz w:val="16"/>
                <w:szCs w:val="16"/>
              </w:rPr>
              <w:t>1.52</w:t>
            </w:r>
          </w:p>
        </w:tc>
      </w:tr>
      <w:tr w:rsidR="00CF394F" w:rsidRPr="00B7030B" w14:paraId="58F77447" w14:textId="77777777" w:rsidTr="00F1247A">
        <w:trPr>
          <w:cantSplit/>
          <w:trHeight w:val="233"/>
        </w:trPr>
        <w:tc>
          <w:tcPr>
            <w:tcW w:w="1965" w:type="dxa"/>
            <w:vMerge w:val="restart"/>
          </w:tcPr>
          <w:p w14:paraId="16E3502C" w14:textId="77777777" w:rsidR="00CF394F" w:rsidRPr="00B7030B" w:rsidRDefault="00CF394F" w:rsidP="00CF394F">
            <w:pPr>
              <w:rPr>
                <w:rFonts w:cs="Arial"/>
                <w:sz w:val="16"/>
                <w:szCs w:val="16"/>
              </w:rPr>
            </w:pPr>
            <w:proofErr w:type="spellStart"/>
            <w:r w:rsidRPr="00B7030B">
              <w:rPr>
                <w:rFonts w:cs="Arial"/>
                <w:sz w:val="16"/>
                <w:szCs w:val="16"/>
              </w:rPr>
              <w:t>Stichoccocus</w:t>
            </w:r>
            <w:proofErr w:type="spellEnd"/>
            <w:r w:rsidRPr="00B7030B">
              <w:rPr>
                <w:rFonts w:cs="Arial"/>
                <w:sz w:val="16"/>
                <w:szCs w:val="16"/>
              </w:rPr>
              <w:t xml:space="preserve"> </w:t>
            </w:r>
            <w:proofErr w:type="spellStart"/>
            <w:r w:rsidRPr="00B7030B">
              <w:rPr>
                <w:rFonts w:cs="Arial"/>
                <w:sz w:val="16"/>
                <w:szCs w:val="16"/>
              </w:rPr>
              <w:t>Bacillaris</w:t>
            </w:r>
            <w:proofErr w:type="spellEnd"/>
          </w:p>
        </w:tc>
        <w:tc>
          <w:tcPr>
            <w:tcW w:w="1743" w:type="dxa"/>
            <w:vMerge w:val="restart"/>
          </w:tcPr>
          <w:p w14:paraId="2987602F" w14:textId="77777777" w:rsidR="00CF394F" w:rsidRPr="00B7030B" w:rsidRDefault="00CF394F" w:rsidP="00CF394F">
            <w:pPr>
              <w:rPr>
                <w:rFonts w:cs="Arial"/>
                <w:sz w:val="16"/>
                <w:szCs w:val="16"/>
              </w:rPr>
            </w:pPr>
            <w:r w:rsidRPr="00B7030B">
              <w:rPr>
                <w:rFonts w:cs="Arial"/>
                <w:sz w:val="16"/>
                <w:szCs w:val="16"/>
              </w:rPr>
              <w:t>Chlorophyta</w:t>
            </w:r>
          </w:p>
        </w:tc>
        <w:tc>
          <w:tcPr>
            <w:tcW w:w="1260" w:type="dxa"/>
            <w:tcBorders>
              <w:top w:val="single" w:sz="4" w:space="0" w:color="auto"/>
              <w:bottom w:val="single" w:sz="4" w:space="0" w:color="auto"/>
            </w:tcBorders>
          </w:tcPr>
          <w:p w14:paraId="4981A764"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0DFF89A3" w14:textId="77777777" w:rsidR="00CF394F" w:rsidRPr="00B7030B" w:rsidRDefault="00CF394F" w:rsidP="00CF394F">
            <w:pPr>
              <w:rPr>
                <w:rFonts w:cs="Arial"/>
                <w:sz w:val="16"/>
                <w:szCs w:val="16"/>
              </w:rPr>
            </w:pPr>
            <w:r w:rsidRPr="00B7030B">
              <w:rPr>
                <w:rFonts w:cs="Arial"/>
                <w:sz w:val="16"/>
                <w:szCs w:val="16"/>
              </w:rPr>
              <w:t>720</w:t>
            </w:r>
          </w:p>
        </w:tc>
        <w:tc>
          <w:tcPr>
            <w:tcW w:w="2283" w:type="dxa"/>
          </w:tcPr>
          <w:p w14:paraId="1F4FF1AE" w14:textId="77777777" w:rsidR="00CF394F" w:rsidRPr="00B7030B" w:rsidRDefault="00CF394F" w:rsidP="00CF394F">
            <w:pPr>
              <w:rPr>
                <w:rFonts w:cs="Arial"/>
                <w:sz w:val="16"/>
                <w:szCs w:val="16"/>
              </w:rPr>
            </w:pPr>
            <w:r w:rsidRPr="00B7030B">
              <w:rPr>
                <w:rFonts w:cs="Arial"/>
                <w:sz w:val="16"/>
                <w:szCs w:val="16"/>
              </w:rPr>
              <w:t>0.77</w:t>
            </w:r>
          </w:p>
        </w:tc>
      </w:tr>
      <w:tr w:rsidR="00CF394F" w:rsidRPr="00B7030B" w14:paraId="2EABB7A0" w14:textId="77777777" w:rsidTr="00F1247A">
        <w:trPr>
          <w:cantSplit/>
          <w:trHeight w:val="232"/>
        </w:trPr>
        <w:tc>
          <w:tcPr>
            <w:tcW w:w="1965" w:type="dxa"/>
            <w:vMerge/>
          </w:tcPr>
          <w:p w14:paraId="2834C05B" w14:textId="77777777" w:rsidR="00CF394F" w:rsidRPr="00B7030B" w:rsidRDefault="00CF394F" w:rsidP="00CF394F">
            <w:pPr>
              <w:rPr>
                <w:rFonts w:cs="Arial"/>
                <w:sz w:val="16"/>
                <w:szCs w:val="16"/>
              </w:rPr>
            </w:pPr>
          </w:p>
        </w:tc>
        <w:tc>
          <w:tcPr>
            <w:tcW w:w="1743" w:type="dxa"/>
            <w:vMerge/>
          </w:tcPr>
          <w:p w14:paraId="0AC42081" w14:textId="77777777" w:rsidR="00CF394F" w:rsidRPr="00B7030B" w:rsidRDefault="00CF394F" w:rsidP="00CF394F">
            <w:pPr>
              <w:rPr>
                <w:rFonts w:cs="Arial"/>
                <w:sz w:val="16"/>
                <w:szCs w:val="16"/>
              </w:rPr>
            </w:pPr>
          </w:p>
        </w:tc>
        <w:tc>
          <w:tcPr>
            <w:tcW w:w="1260" w:type="dxa"/>
            <w:tcBorders>
              <w:top w:val="single" w:sz="4" w:space="0" w:color="auto"/>
              <w:bottom w:val="single" w:sz="4" w:space="0" w:color="auto"/>
            </w:tcBorders>
          </w:tcPr>
          <w:p w14:paraId="211FA63E" w14:textId="77777777" w:rsidR="00CF394F" w:rsidRPr="00B7030B" w:rsidRDefault="00CF394F" w:rsidP="00CF394F">
            <w:pPr>
              <w:rPr>
                <w:rFonts w:cs="Arial"/>
                <w:sz w:val="16"/>
                <w:szCs w:val="16"/>
              </w:rPr>
            </w:pPr>
            <w:r w:rsidRPr="00B7030B">
              <w:rPr>
                <w:rFonts w:cs="Arial"/>
                <w:sz w:val="16"/>
                <w:szCs w:val="16"/>
              </w:rPr>
              <w:t>NH4</w:t>
            </w:r>
          </w:p>
        </w:tc>
        <w:tc>
          <w:tcPr>
            <w:tcW w:w="1587" w:type="dxa"/>
          </w:tcPr>
          <w:p w14:paraId="563966E6" w14:textId="77777777" w:rsidR="00CF394F" w:rsidRPr="00B7030B" w:rsidRDefault="00CF394F" w:rsidP="00CF394F">
            <w:pPr>
              <w:rPr>
                <w:rFonts w:cs="Arial"/>
                <w:sz w:val="16"/>
                <w:szCs w:val="16"/>
              </w:rPr>
            </w:pPr>
            <w:r w:rsidRPr="00B7030B">
              <w:rPr>
                <w:rFonts w:cs="Arial"/>
                <w:sz w:val="16"/>
                <w:szCs w:val="16"/>
              </w:rPr>
              <w:t>568</w:t>
            </w:r>
          </w:p>
        </w:tc>
        <w:tc>
          <w:tcPr>
            <w:tcW w:w="2283" w:type="dxa"/>
          </w:tcPr>
          <w:p w14:paraId="732D5F3E" w14:textId="77777777" w:rsidR="00CF394F" w:rsidRPr="00B7030B" w:rsidRDefault="00CF394F" w:rsidP="00CF394F">
            <w:pPr>
              <w:rPr>
                <w:rFonts w:cs="Arial"/>
                <w:sz w:val="16"/>
                <w:szCs w:val="16"/>
              </w:rPr>
            </w:pPr>
            <w:r w:rsidRPr="00B7030B">
              <w:rPr>
                <w:rFonts w:cs="Arial"/>
                <w:sz w:val="16"/>
                <w:szCs w:val="16"/>
              </w:rPr>
              <w:t>0.83</w:t>
            </w:r>
          </w:p>
        </w:tc>
      </w:tr>
      <w:tr w:rsidR="00CF394F" w:rsidRPr="00B7030B" w14:paraId="1679D1D9" w14:textId="77777777" w:rsidTr="00F1247A">
        <w:trPr>
          <w:cantSplit/>
          <w:trHeight w:val="232"/>
        </w:trPr>
        <w:tc>
          <w:tcPr>
            <w:tcW w:w="1965" w:type="dxa"/>
          </w:tcPr>
          <w:p w14:paraId="0CB03066" w14:textId="77777777" w:rsidR="00CF394F" w:rsidRPr="00B7030B" w:rsidRDefault="00CF394F" w:rsidP="00CF394F">
            <w:pPr>
              <w:rPr>
                <w:rFonts w:cs="Arial"/>
                <w:sz w:val="16"/>
                <w:szCs w:val="16"/>
              </w:rPr>
            </w:pPr>
            <w:proofErr w:type="spellStart"/>
            <w:r w:rsidRPr="00B7030B">
              <w:rPr>
                <w:rFonts w:cs="Arial"/>
                <w:sz w:val="16"/>
                <w:szCs w:val="16"/>
              </w:rPr>
              <w:t>Alexandrium</w:t>
            </w:r>
            <w:proofErr w:type="spellEnd"/>
            <w:r w:rsidRPr="00B7030B">
              <w:rPr>
                <w:rFonts w:cs="Arial"/>
                <w:sz w:val="16"/>
                <w:szCs w:val="16"/>
              </w:rPr>
              <w:t xml:space="preserve"> </w:t>
            </w:r>
            <w:proofErr w:type="spellStart"/>
            <w:r w:rsidRPr="00B7030B">
              <w:rPr>
                <w:rFonts w:cs="Arial"/>
                <w:sz w:val="16"/>
                <w:szCs w:val="16"/>
              </w:rPr>
              <w:t>fundyense</w:t>
            </w:r>
            <w:proofErr w:type="spellEnd"/>
          </w:p>
        </w:tc>
        <w:tc>
          <w:tcPr>
            <w:tcW w:w="1743" w:type="dxa"/>
          </w:tcPr>
          <w:p w14:paraId="5E3D602A" w14:textId="77777777" w:rsidR="00CF394F" w:rsidRPr="00B7030B" w:rsidRDefault="00CF394F" w:rsidP="00CF394F">
            <w:pPr>
              <w:rPr>
                <w:rFonts w:cs="Arial"/>
                <w:sz w:val="16"/>
                <w:szCs w:val="16"/>
              </w:rPr>
            </w:pPr>
            <w:proofErr w:type="spellStart"/>
            <w:r w:rsidRPr="00B7030B">
              <w:rPr>
                <w:rFonts w:cs="Arial"/>
                <w:sz w:val="16"/>
                <w:szCs w:val="16"/>
              </w:rPr>
              <w:t>Dinophyta</w:t>
            </w:r>
            <w:proofErr w:type="spellEnd"/>
          </w:p>
        </w:tc>
        <w:tc>
          <w:tcPr>
            <w:tcW w:w="1260" w:type="dxa"/>
            <w:tcBorders>
              <w:top w:val="single" w:sz="4" w:space="0" w:color="auto"/>
              <w:bottom w:val="single" w:sz="4" w:space="0" w:color="auto"/>
            </w:tcBorders>
          </w:tcPr>
          <w:p w14:paraId="739F246A"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3B44EBB2" w14:textId="77777777" w:rsidR="00CF394F" w:rsidRPr="00B7030B" w:rsidRDefault="00CF394F" w:rsidP="00CF394F">
            <w:pPr>
              <w:rPr>
                <w:rFonts w:cs="Arial"/>
                <w:sz w:val="16"/>
                <w:szCs w:val="16"/>
              </w:rPr>
            </w:pPr>
            <w:r w:rsidRPr="00B7030B">
              <w:rPr>
                <w:rFonts w:cs="Arial"/>
                <w:sz w:val="16"/>
                <w:szCs w:val="16"/>
              </w:rPr>
              <w:t>468</w:t>
            </w:r>
          </w:p>
        </w:tc>
        <w:tc>
          <w:tcPr>
            <w:tcW w:w="2283" w:type="dxa"/>
          </w:tcPr>
          <w:p w14:paraId="5E12E8CC" w14:textId="77777777" w:rsidR="00CF394F" w:rsidRPr="00B7030B" w:rsidRDefault="00CF394F" w:rsidP="00CF394F">
            <w:pPr>
              <w:rPr>
                <w:rFonts w:cs="Arial"/>
                <w:sz w:val="16"/>
                <w:szCs w:val="16"/>
              </w:rPr>
            </w:pPr>
            <w:r w:rsidRPr="00B7030B">
              <w:rPr>
                <w:rFonts w:cs="Arial"/>
                <w:sz w:val="16"/>
                <w:szCs w:val="16"/>
              </w:rPr>
              <w:t>0.36</w:t>
            </w:r>
          </w:p>
        </w:tc>
      </w:tr>
      <w:tr w:rsidR="00CF394F" w:rsidRPr="00B7030B" w14:paraId="3681889B" w14:textId="77777777" w:rsidTr="00F1247A">
        <w:trPr>
          <w:cantSplit/>
          <w:trHeight w:val="232"/>
        </w:trPr>
        <w:tc>
          <w:tcPr>
            <w:tcW w:w="1965" w:type="dxa"/>
          </w:tcPr>
          <w:p w14:paraId="5A742F59" w14:textId="77777777" w:rsidR="00CF394F" w:rsidRPr="00B7030B" w:rsidRDefault="00CF394F" w:rsidP="00CF394F">
            <w:pPr>
              <w:rPr>
                <w:rFonts w:cs="Arial"/>
                <w:sz w:val="16"/>
                <w:szCs w:val="16"/>
              </w:rPr>
            </w:pPr>
            <w:proofErr w:type="spellStart"/>
            <w:r w:rsidRPr="00B7030B">
              <w:rPr>
                <w:rFonts w:cs="Arial"/>
                <w:sz w:val="16"/>
                <w:szCs w:val="16"/>
              </w:rPr>
              <w:t>Scrippsiella</w:t>
            </w:r>
            <w:proofErr w:type="spellEnd"/>
            <w:r w:rsidRPr="00B7030B">
              <w:rPr>
                <w:rFonts w:cs="Arial"/>
                <w:sz w:val="16"/>
                <w:szCs w:val="16"/>
              </w:rPr>
              <w:t xml:space="preserve"> </w:t>
            </w:r>
            <w:proofErr w:type="spellStart"/>
            <w:r w:rsidRPr="00B7030B">
              <w:rPr>
                <w:rFonts w:cs="Arial"/>
                <w:sz w:val="16"/>
                <w:szCs w:val="16"/>
              </w:rPr>
              <w:t>trochoidea</w:t>
            </w:r>
            <w:proofErr w:type="spellEnd"/>
          </w:p>
        </w:tc>
        <w:tc>
          <w:tcPr>
            <w:tcW w:w="1743" w:type="dxa"/>
          </w:tcPr>
          <w:p w14:paraId="3649480B" w14:textId="77777777" w:rsidR="00CF394F" w:rsidRPr="00B7030B" w:rsidRDefault="00CF394F" w:rsidP="00CF394F">
            <w:pPr>
              <w:rPr>
                <w:rFonts w:cs="Arial"/>
                <w:sz w:val="16"/>
                <w:szCs w:val="16"/>
              </w:rPr>
            </w:pPr>
            <w:proofErr w:type="spellStart"/>
            <w:r w:rsidRPr="00B7030B">
              <w:rPr>
                <w:rFonts w:cs="Arial"/>
                <w:sz w:val="16"/>
                <w:szCs w:val="16"/>
              </w:rPr>
              <w:t>Dinophyta</w:t>
            </w:r>
            <w:proofErr w:type="spellEnd"/>
          </w:p>
        </w:tc>
        <w:tc>
          <w:tcPr>
            <w:tcW w:w="1260" w:type="dxa"/>
            <w:tcBorders>
              <w:top w:val="single" w:sz="4" w:space="0" w:color="auto"/>
              <w:bottom w:val="single" w:sz="4" w:space="0" w:color="auto"/>
            </w:tcBorders>
          </w:tcPr>
          <w:p w14:paraId="345D9840"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05A6A951" w14:textId="77777777" w:rsidR="00CF394F" w:rsidRPr="00B7030B" w:rsidRDefault="00CF394F" w:rsidP="00CF394F">
            <w:pPr>
              <w:rPr>
                <w:rFonts w:cs="Arial"/>
                <w:sz w:val="16"/>
                <w:szCs w:val="16"/>
              </w:rPr>
            </w:pPr>
            <w:r w:rsidRPr="00B7030B">
              <w:rPr>
                <w:rFonts w:cs="Arial"/>
                <w:sz w:val="16"/>
                <w:szCs w:val="16"/>
              </w:rPr>
              <w:t>280</w:t>
            </w:r>
          </w:p>
        </w:tc>
        <w:tc>
          <w:tcPr>
            <w:tcW w:w="2283" w:type="dxa"/>
          </w:tcPr>
          <w:p w14:paraId="65BA48A3" w14:textId="77777777" w:rsidR="00CF394F" w:rsidRPr="00B7030B" w:rsidRDefault="00CF394F" w:rsidP="00CF394F">
            <w:pPr>
              <w:rPr>
                <w:rFonts w:cs="Arial"/>
                <w:sz w:val="16"/>
                <w:szCs w:val="16"/>
              </w:rPr>
            </w:pPr>
            <w:r w:rsidRPr="00B7030B">
              <w:rPr>
                <w:rFonts w:cs="Arial"/>
                <w:sz w:val="16"/>
                <w:szCs w:val="16"/>
              </w:rPr>
              <w:t>0.40</w:t>
            </w:r>
          </w:p>
        </w:tc>
      </w:tr>
      <w:tr w:rsidR="00CF394F" w:rsidRPr="00B7030B" w14:paraId="759C3548" w14:textId="77777777" w:rsidTr="00F1247A">
        <w:trPr>
          <w:cantSplit/>
          <w:trHeight w:val="233"/>
        </w:trPr>
        <w:tc>
          <w:tcPr>
            <w:tcW w:w="1965" w:type="dxa"/>
            <w:vMerge w:val="restart"/>
          </w:tcPr>
          <w:p w14:paraId="226271A9" w14:textId="77777777" w:rsidR="00CF394F" w:rsidRPr="00B7030B" w:rsidRDefault="00CF394F" w:rsidP="00CF394F">
            <w:pPr>
              <w:rPr>
                <w:rFonts w:cs="Arial"/>
                <w:sz w:val="16"/>
                <w:szCs w:val="16"/>
              </w:rPr>
            </w:pPr>
            <w:proofErr w:type="spellStart"/>
            <w:r w:rsidRPr="00B7030B">
              <w:rPr>
                <w:rFonts w:cs="Arial"/>
                <w:sz w:val="16"/>
                <w:szCs w:val="16"/>
              </w:rPr>
              <w:t>Emiliana</w:t>
            </w:r>
            <w:proofErr w:type="spellEnd"/>
            <w:r w:rsidRPr="00B7030B">
              <w:rPr>
                <w:rFonts w:cs="Arial"/>
                <w:sz w:val="16"/>
                <w:szCs w:val="16"/>
              </w:rPr>
              <w:t xml:space="preserve"> </w:t>
            </w:r>
            <w:proofErr w:type="spellStart"/>
            <w:r w:rsidRPr="00B7030B">
              <w:rPr>
                <w:rFonts w:cs="Arial"/>
                <w:sz w:val="16"/>
                <w:szCs w:val="16"/>
              </w:rPr>
              <w:t>huxleyi</w:t>
            </w:r>
            <w:proofErr w:type="spellEnd"/>
          </w:p>
        </w:tc>
        <w:tc>
          <w:tcPr>
            <w:tcW w:w="1743" w:type="dxa"/>
            <w:vMerge w:val="restart"/>
          </w:tcPr>
          <w:p w14:paraId="35AF2195" w14:textId="77777777" w:rsidR="00CF394F" w:rsidRPr="00B7030B" w:rsidRDefault="00CF394F" w:rsidP="00CF394F">
            <w:pPr>
              <w:rPr>
                <w:rFonts w:cs="Arial"/>
                <w:sz w:val="16"/>
                <w:szCs w:val="16"/>
              </w:rPr>
            </w:pPr>
            <w:proofErr w:type="spellStart"/>
            <w:r w:rsidRPr="00B7030B">
              <w:rPr>
                <w:rFonts w:cs="Arial"/>
                <w:sz w:val="16"/>
                <w:szCs w:val="16"/>
              </w:rPr>
              <w:t>Prymnesiophyceae</w:t>
            </w:r>
            <w:proofErr w:type="spellEnd"/>
          </w:p>
        </w:tc>
        <w:tc>
          <w:tcPr>
            <w:tcW w:w="1260" w:type="dxa"/>
            <w:tcBorders>
              <w:top w:val="single" w:sz="4" w:space="0" w:color="auto"/>
              <w:bottom w:val="single" w:sz="4" w:space="0" w:color="auto"/>
            </w:tcBorders>
          </w:tcPr>
          <w:p w14:paraId="1AA82C05"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40AD7BF5" w14:textId="77777777" w:rsidR="00CF394F" w:rsidRPr="00B7030B" w:rsidRDefault="00CF394F" w:rsidP="00CF394F">
            <w:pPr>
              <w:rPr>
                <w:rFonts w:cs="Arial"/>
                <w:sz w:val="16"/>
                <w:szCs w:val="16"/>
              </w:rPr>
            </w:pPr>
            <w:r w:rsidRPr="00B7030B">
              <w:rPr>
                <w:rFonts w:cs="Arial"/>
                <w:sz w:val="16"/>
                <w:szCs w:val="16"/>
              </w:rPr>
              <w:t>150</w:t>
            </w:r>
          </w:p>
        </w:tc>
        <w:tc>
          <w:tcPr>
            <w:tcW w:w="2283" w:type="dxa"/>
          </w:tcPr>
          <w:p w14:paraId="5A792C10" w14:textId="77777777" w:rsidR="00CF394F" w:rsidRPr="00B7030B" w:rsidRDefault="00CF394F" w:rsidP="00CF394F">
            <w:pPr>
              <w:rPr>
                <w:rFonts w:cs="Arial"/>
                <w:sz w:val="16"/>
                <w:szCs w:val="16"/>
              </w:rPr>
            </w:pPr>
            <w:r w:rsidRPr="00B7030B">
              <w:rPr>
                <w:rFonts w:cs="Arial"/>
                <w:sz w:val="16"/>
                <w:szCs w:val="16"/>
              </w:rPr>
              <w:t>1.19</w:t>
            </w:r>
          </w:p>
        </w:tc>
      </w:tr>
      <w:tr w:rsidR="00CF394F" w:rsidRPr="00B7030B" w14:paraId="530C95CB" w14:textId="77777777" w:rsidTr="00F1247A">
        <w:trPr>
          <w:cantSplit/>
          <w:trHeight w:val="232"/>
        </w:trPr>
        <w:tc>
          <w:tcPr>
            <w:tcW w:w="1965" w:type="dxa"/>
            <w:vMerge/>
          </w:tcPr>
          <w:p w14:paraId="04B4F256" w14:textId="77777777" w:rsidR="00CF394F" w:rsidRPr="00B7030B" w:rsidRDefault="00CF394F" w:rsidP="00CF394F">
            <w:pPr>
              <w:rPr>
                <w:rFonts w:cs="Arial"/>
                <w:sz w:val="16"/>
                <w:szCs w:val="16"/>
              </w:rPr>
            </w:pPr>
          </w:p>
        </w:tc>
        <w:tc>
          <w:tcPr>
            <w:tcW w:w="1743" w:type="dxa"/>
            <w:vMerge/>
          </w:tcPr>
          <w:p w14:paraId="2CC1855D" w14:textId="77777777" w:rsidR="00CF394F" w:rsidRPr="00B7030B" w:rsidRDefault="00CF394F" w:rsidP="00CF394F">
            <w:pPr>
              <w:rPr>
                <w:rFonts w:cs="Arial"/>
                <w:sz w:val="16"/>
                <w:szCs w:val="16"/>
              </w:rPr>
            </w:pPr>
          </w:p>
        </w:tc>
        <w:tc>
          <w:tcPr>
            <w:tcW w:w="1260" w:type="dxa"/>
            <w:tcBorders>
              <w:top w:val="single" w:sz="4" w:space="0" w:color="auto"/>
              <w:bottom w:val="single" w:sz="4" w:space="0" w:color="auto"/>
            </w:tcBorders>
          </w:tcPr>
          <w:p w14:paraId="17261C80" w14:textId="77777777" w:rsidR="00CF394F" w:rsidRPr="00B7030B" w:rsidRDefault="00CF394F" w:rsidP="00CF394F">
            <w:pPr>
              <w:rPr>
                <w:rFonts w:cs="Arial"/>
                <w:sz w:val="16"/>
                <w:szCs w:val="16"/>
              </w:rPr>
            </w:pPr>
            <w:r w:rsidRPr="00B7030B">
              <w:rPr>
                <w:rFonts w:cs="Arial"/>
                <w:sz w:val="16"/>
                <w:szCs w:val="16"/>
              </w:rPr>
              <w:t>NH4</w:t>
            </w:r>
          </w:p>
        </w:tc>
        <w:tc>
          <w:tcPr>
            <w:tcW w:w="1587" w:type="dxa"/>
          </w:tcPr>
          <w:p w14:paraId="2C201A91" w14:textId="77777777" w:rsidR="00CF394F" w:rsidRPr="00B7030B" w:rsidRDefault="00CF394F" w:rsidP="00CF394F">
            <w:pPr>
              <w:rPr>
                <w:rFonts w:cs="Arial"/>
                <w:sz w:val="16"/>
                <w:szCs w:val="16"/>
              </w:rPr>
            </w:pPr>
            <w:r w:rsidRPr="00B7030B">
              <w:rPr>
                <w:rFonts w:cs="Arial"/>
                <w:sz w:val="16"/>
                <w:szCs w:val="16"/>
              </w:rPr>
              <w:t>114</w:t>
            </w:r>
          </w:p>
        </w:tc>
        <w:tc>
          <w:tcPr>
            <w:tcW w:w="2283" w:type="dxa"/>
          </w:tcPr>
          <w:p w14:paraId="66A7EBC3" w14:textId="77777777" w:rsidR="00CF394F" w:rsidRPr="00B7030B" w:rsidRDefault="00CF394F" w:rsidP="00CF394F">
            <w:pPr>
              <w:rPr>
                <w:rFonts w:cs="Arial"/>
                <w:sz w:val="16"/>
                <w:szCs w:val="16"/>
              </w:rPr>
            </w:pPr>
            <w:r w:rsidRPr="00B7030B">
              <w:rPr>
                <w:rFonts w:cs="Arial"/>
                <w:sz w:val="16"/>
                <w:szCs w:val="16"/>
              </w:rPr>
              <w:t>1.14</w:t>
            </w:r>
          </w:p>
        </w:tc>
      </w:tr>
      <w:tr w:rsidR="00CF394F" w:rsidRPr="00B7030B" w14:paraId="58DF4CAF" w14:textId="77777777" w:rsidTr="00F1247A">
        <w:trPr>
          <w:cantSplit/>
          <w:trHeight w:val="475"/>
        </w:trPr>
        <w:tc>
          <w:tcPr>
            <w:tcW w:w="1965" w:type="dxa"/>
          </w:tcPr>
          <w:p w14:paraId="24DB738D" w14:textId="77777777" w:rsidR="00CF394F" w:rsidRPr="00B7030B" w:rsidRDefault="00CF394F" w:rsidP="00CF394F">
            <w:pPr>
              <w:rPr>
                <w:rFonts w:cs="Arial"/>
                <w:sz w:val="16"/>
                <w:szCs w:val="16"/>
              </w:rPr>
            </w:pPr>
            <w:proofErr w:type="spellStart"/>
            <w:r w:rsidRPr="00B7030B">
              <w:rPr>
                <w:rFonts w:cs="Arial"/>
                <w:sz w:val="16"/>
                <w:szCs w:val="16"/>
              </w:rPr>
              <w:t>Isochrysis</w:t>
            </w:r>
            <w:proofErr w:type="spellEnd"/>
            <w:r w:rsidRPr="00B7030B">
              <w:rPr>
                <w:rFonts w:cs="Arial"/>
                <w:sz w:val="16"/>
                <w:szCs w:val="16"/>
              </w:rPr>
              <w:t xml:space="preserve"> </w:t>
            </w:r>
            <w:proofErr w:type="spellStart"/>
            <w:r w:rsidRPr="00B7030B">
              <w:rPr>
                <w:rFonts w:cs="Arial"/>
                <w:sz w:val="16"/>
                <w:szCs w:val="16"/>
              </w:rPr>
              <w:t>galbana</w:t>
            </w:r>
            <w:proofErr w:type="spellEnd"/>
          </w:p>
        </w:tc>
        <w:tc>
          <w:tcPr>
            <w:tcW w:w="1743" w:type="dxa"/>
          </w:tcPr>
          <w:p w14:paraId="11ECA3CB" w14:textId="77777777" w:rsidR="00CF394F" w:rsidRPr="00B7030B" w:rsidRDefault="00CF394F" w:rsidP="00CF394F">
            <w:pPr>
              <w:rPr>
                <w:rFonts w:cs="Arial"/>
                <w:sz w:val="16"/>
                <w:szCs w:val="16"/>
              </w:rPr>
            </w:pPr>
            <w:proofErr w:type="spellStart"/>
            <w:r w:rsidRPr="00B7030B">
              <w:rPr>
                <w:rFonts w:cs="Arial"/>
                <w:sz w:val="16"/>
                <w:szCs w:val="16"/>
              </w:rPr>
              <w:t>Prymnesiophyceae</w:t>
            </w:r>
            <w:proofErr w:type="spellEnd"/>
          </w:p>
        </w:tc>
        <w:tc>
          <w:tcPr>
            <w:tcW w:w="1260" w:type="dxa"/>
            <w:tcBorders>
              <w:top w:val="single" w:sz="4" w:space="0" w:color="auto"/>
              <w:bottom w:val="single" w:sz="4" w:space="0" w:color="auto"/>
            </w:tcBorders>
          </w:tcPr>
          <w:p w14:paraId="3E5465BB" w14:textId="77777777" w:rsidR="00CF394F" w:rsidRPr="00B7030B" w:rsidRDefault="00CF394F" w:rsidP="00CF394F">
            <w:pPr>
              <w:rPr>
                <w:rFonts w:cs="Arial"/>
                <w:sz w:val="16"/>
                <w:szCs w:val="16"/>
              </w:rPr>
            </w:pPr>
            <w:r w:rsidRPr="00B7030B">
              <w:rPr>
                <w:rFonts w:cs="Arial"/>
                <w:sz w:val="16"/>
                <w:szCs w:val="16"/>
              </w:rPr>
              <w:t>NO2</w:t>
            </w:r>
          </w:p>
        </w:tc>
        <w:tc>
          <w:tcPr>
            <w:tcW w:w="1587" w:type="dxa"/>
          </w:tcPr>
          <w:p w14:paraId="46CF9F9C" w14:textId="77777777" w:rsidR="00CF394F" w:rsidRPr="00B7030B" w:rsidRDefault="00CF394F" w:rsidP="00CF394F">
            <w:pPr>
              <w:rPr>
                <w:rFonts w:cs="Arial"/>
                <w:sz w:val="16"/>
                <w:szCs w:val="16"/>
              </w:rPr>
            </w:pPr>
            <w:r w:rsidRPr="00B7030B">
              <w:rPr>
                <w:rFonts w:cs="Arial"/>
                <w:sz w:val="16"/>
                <w:szCs w:val="16"/>
              </w:rPr>
              <w:t>81</w:t>
            </w:r>
          </w:p>
        </w:tc>
        <w:tc>
          <w:tcPr>
            <w:tcW w:w="2283" w:type="dxa"/>
          </w:tcPr>
          <w:p w14:paraId="262AF3FF" w14:textId="77777777" w:rsidR="00CF394F" w:rsidRPr="00B7030B" w:rsidRDefault="00CF394F" w:rsidP="00CF394F">
            <w:pPr>
              <w:rPr>
                <w:rFonts w:cs="Arial"/>
                <w:sz w:val="16"/>
                <w:szCs w:val="16"/>
              </w:rPr>
            </w:pPr>
            <w:r w:rsidRPr="00B7030B">
              <w:rPr>
                <w:rFonts w:cs="Arial"/>
                <w:sz w:val="16"/>
                <w:szCs w:val="16"/>
              </w:rPr>
              <w:t>0.48</w:t>
            </w:r>
          </w:p>
        </w:tc>
      </w:tr>
      <w:tr w:rsidR="00CF394F" w:rsidRPr="00B7030B" w14:paraId="3F6B9D11" w14:textId="77777777" w:rsidTr="00F1247A">
        <w:trPr>
          <w:cantSplit/>
          <w:trHeight w:val="240"/>
        </w:trPr>
        <w:tc>
          <w:tcPr>
            <w:tcW w:w="1965" w:type="dxa"/>
            <w:vMerge w:val="restart"/>
          </w:tcPr>
          <w:p w14:paraId="098DC79E" w14:textId="77777777" w:rsidR="00CF394F" w:rsidRPr="00B7030B" w:rsidRDefault="00CF394F" w:rsidP="00CF394F">
            <w:pPr>
              <w:rPr>
                <w:rFonts w:cs="Arial"/>
                <w:sz w:val="16"/>
                <w:szCs w:val="16"/>
              </w:rPr>
            </w:pPr>
            <w:proofErr w:type="spellStart"/>
            <w:r w:rsidRPr="00B7030B">
              <w:rPr>
                <w:rFonts w:cs="Arial"/>
                <w:sz w:val="16"/>
                <w:szCs w:val="16"/>
              </w:rPr>
              <w:t>Heterosigma</w:t>
            </w:r>
            <w:proofErr w:type="spellEnd"/>
            <w:r w:rsidRPr="00B7030B">
              <w:rPr>
                <w:rFonts w:cs="Arial"/>
                <w:sz w:val="16"/>
                <w:szCs w:val="16"/>
              </w:rPr>
              <w:t xml:space="preserve"> </w:t>
            </w:r>
            <w:proofErr w:type="spellStart"/>
            <w:r w:rsidRPr="00B7030B">
              <w:rPr>
                <w:rFonts w:cs="Arial"/>
                <w:sz w:val="16"/>
                <w:szCs w:val="16"/>
              </w:rPr>
              <w:t>ccarterae</w:t>
            </w:r>
            <w:proofErr w:type="spellEnd"/>
          </w:p>
        </w:tc>
        <w:tc>
          <w:tcPr>
            <w:tcW w:w="1743" w:type="dxa"/>
            <w:vMerge w:val="restart"/>
          </w:tcPr>
          <w:p w14:paraId="1F2FBD69" w14:textId="77777777" w:rsidR="00CF394F" w:rsidRPr="00B7030B" w:rsidRDefault="00CF394F" w:rsidP="00CF394F">
            <w:pPr>
              <w:rPr>
                <w:rFonts w:cs="Arial"/>
                <w:sz w:val="16"/>
                <w:szCs w:val="16"/>
              </w:rPr>
            </w:pPr>
            <w:proofErr w:type="spellStart"/>
            <w:r w:rsidRPr="00B7030B">
              <w:rPr>
                <w:rFonts w:cs="Arial"/>
                <w:sz w:val="16"/>
                <w:szCs w:val="16"/>
              </w:rPr>
              <w:t>Raphidophyceae</w:t>
            </w:r>
            <w:proofErr w:type="spellEnd"/>
          </w:p>
        </w:tc>
        <w:tc>
          <w:tcPr>
            <w:tcW w:w="1260" w:type="dxa"/>
            <w:tcBorders>
              <w:top w:val="single" w:sz="4" w:space="0" w:color="auto"/>
              <w:bottom w:val="single" w:sz="4" w:space="0" w:color="auto"/>
            </w:tcBorders>
          </w:tcPr>
          <w:p w14:paraId="058223CA"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6CA3AA29" w14:textId="77777777" w:rsidR="00CF394F" w:rsidRPr="00B7030B" w:rsidRDefault="00CF394F" w:rsidP="00CF394F">
            <w:pPr>
              <w:rPr>
                <w:rFonts w:cs="Arial"/>
                <w:sz w:val="16"/>
                <w:szCs w:val="16"/>
              </w:rPr>
            </w:pPr>
            <w:r w:rsidRPr="00B7030B">
              <w:rPr>
                <w:rFonts w:cs="Arial"/>
                <w:sz w:val="16"/>
                <w:szCs w:val="16"/>
              </w:rPr>
              <w:t>673</w:t>
            </w:r>
          </w:p>
        </w:tc>
        <w:tc>
          <w:tcPr>
            <w:tcW w:w="2283" w:type="dxa"/>
          </w:tcPr>
          <w:p w14:paraId="5DC3E66C" w14:textId="77777777" w:rsidR="00CF394F" w:rsidRPr="00B7030B" w:rsidRDefault="00CF394F" w:rsidP="00CF394F">
            <w:pPr>
              <w:rPr>
                <w:rFonts w:cs="Arial"/>
                <w:sz w:val="16"/>
                <w:szCs w:val="16"/>
              </w:rPr>
            </w:pPr>
            <w:r w:rsidRPr="00B7030B">
              <w:rPr>
                <w:rFonts w:cs="Arial"/>
                <w:sz w:val="16"/>
                <w:szCs w:val="16"/>
              </w:rPr>
              <w:t>1.21</w:t>
            </w:r>
          </w:p>
        </w:tc>
      </w:tr>
      <w:tr w:rsidR="00CF394F" w:rsidRPr="00B7030B" w14:paraId="5F6F459B" w14:textId="77777777" w:rsidTr="00F1247A">
        <w:trPr>
          <w:cantSplit/>
          <w:trHeight w:val="240"/>
        </w:trPr>
        <w:tc>
          <w:tcPr>
            <w:tcW w:w="1965" w:type="dxa"/>
            <w:vMerge/>
            <w:tcBorders>
              <w:bottom w:val="double" w:sz="4" w:space="0" w:color="auto"/>
            </w:tcBorders>
          </w:tcPr>
          <w:p w14:paraId="1E757B3B" w14:textId="77777777" w:rsidR="00CF394F" w:rsidRPr="00B7030B" w:rsidRDefault="00CF394F" w:rsidP="00CF394F">
            <w:pPr>
              <w:rPr>
                <w:rFonts w:cs="Arial"/>
                <w:sz w:val="16"/>
                <w:szCs w:val="16"/>
              </w:rPr>
            </w:pPr>
          </w:p>
        </w:tc>
        <w:tc>
          <w:tcPr>
            <w:tcW w:w="1743" w:type="dxa"/>
            <w:vMerge/>
            <w:tcBorders>
              <w:bottom w:val="double" w:sz="4" w:space="0" w:color="auto"/>
            </w:tcBorders>
          </w:tcPr>
          <w:p w14:paraId="1C05490C" w14:textId="77777777" w:rsidR="00CF394F" w:rsidRPr="00B7030B" w:rsidRDefault="00CF394F" w:rsidP="00CF394F">
            <w:pPr>
              <w:rPr>
                <w:rFonts w:cs="Arial"/>
                <w:sz w:val="16"/>
                <w:szCs w:val="16"/>
              </w:rPr>
            </w:pPr>
          </w:p>
        </w:tc>
        <w:tc>
          <w:tcPr>
            <w:tcW w:w="1260" w:type="dxa"/>
            <w:tcBorders>
              <w:top w:val="single" w:sz="4" w:space="0" w:color="auto"/>
              <w:bottom w:val="double" w:sz="4" w:space="0" w:color="auto"/>
            </w:tcBorders>
          </w:tcPr>
          <w:p w14:paraId="11D01732" w14:textId="77777777" w:rsidR="00CF394F" w:rsidRPr="00B7030B" w:rsidRDefault="00CF394F" w:rsidP="00CF394F">
            <w:pPr>
              <w:rPr>
                <w:rFonts w:cs="Arial"/>
                <w:sz w:val="16"/>
                <w:szCs w:val="16"/>
              </w:rPr>
            </w:pPr>
            <w:r w:rsidRPr="00B7030B">
              <w:rPr>
                <w:rFonts w:cs="Arial"/>
                <w:sz w:val="16"/>
                <w:szCs w:val="16"/>
              </w:rPr>
              <w:t>NH4</w:t>
            </w:r>
          </w:p>
        </w:tc>
        <w:tc>
          <w:tcPr>
            <w:tcW w:w="1587" w:type="dxa"/>
            <w:tcBorders>
              <w:bottom w:val="double" w:sz="4" w:space="0" w:color="auto"/>
            </w:tcBorders>
          </w:tcPr>
          <w:p w14:paraId="771697BA" w14:textId="77777777" w:rsidR="00CF394F" w:rsidRPr="00B7030B" w:rsidRDefault="00CF394F" w:rsidP="00CF394F">
            <w:pPr>
              <w:rPr>
                <w:rFonts w:cs="Arial"/>
                <w:sz w:val="16"/>
                <w:szCs w:val="16"/>
              </w:rPr>
            </w:pPr>
            <w:r w:rsidRPr="00B7030B">
              <w:rPr>
                <w:rFonts w:cs="Arial"/>
                <w:sz w:val="16"/>
                <w:szCs w:val="16"/>
              </w:rPr>
              <w:t>663</w:t>
            </w:r>
          </w:p>
        </w:tc>
        <w:tc>
          <w:tcPr>
            <w:tcW w:w="2283" w:type="dxa"/>
            <w:tcBorders>
              <w:bottom w:val="double" w:sz="4" w:space="0" w:color="auto"/>
            </w:tcBorders>
          </w:tcPr>
          <w:p w14:paraId="38C7AE1C" w14:textId="77777777" w:rsidR="00CF394F" w:rsidRPr="00B7030B" w:rsidRDefault="00CF394F" w:rsidP="00CF394F">
            <w:pPr>
              <w:rPr>
                <w:rFonts w:cs="Arial"/>
                <w:sz w:val="16"/>
                <w:szCs w:val="16"/>
              </w:rPr>
            </w:pPr>
            <w:r w:rsidRPr="00B7030B">
              <w:rPr>
                <w:rFonts w:cs="Arial"/>
                <w:sz w:val="16"/>
                <w:szCs w:val="16"/>
              </w:rPr>
              <w:t>1.62</w:t>
            </w:r>
          </w:p>
        </w:tc>
      </w:tr>
    </w:tbl>
    <w:p w14:paraId="4ACE388E" w14:textId="77777777" w:rsidR="00CF394F" w:rsidRPr="00B7030B" w:rsidRDefault="00CF394F" w:rsidP="00CF394F"/>
    <w:p w14:paraId="645C72FB" w14:textId="119F0BCC" w:rsidR="00CF394F" w:rsidRPr="00021D0E" w:rsidRDefault="00CF394F" w:rsidP="00CF394F">
      <w:pPr>
        <w:rPr>
          <w:sz w:val="20"/>
          <w:szCs w:val="18"/>
        </w:rPr>
      </w:pPr>
      <w:proofErr w:type="spellStart"/>
      <w:r w:rsidRPr="00021D0E">
        <w:rPr>
          <w:sz w:val="20"/>
          <w:szCs w:val="18"/>
        </w:rPr>
        <w:t>Litchman</w:t>
      </w:r>
      <w:proofErr w:type="spellEnd"/>
      <w:r w:rsidRPr="00021D0E">
        <w:rPr>
          <w:sz w:val="20"/>
          <w:szCs w:val="18"/>
        </w:rPr>
        <w:t xml:space="preserve"> (2000) compared the effect of constant light and fluctuating light on algae growth.  Growth rate was shown to be species-specific and a diatom’s </w:t>
      </w:r>
      <w:proofErr w:type="spellStart"/>
      <w:r w:rsidRPr="00021D0E">
        <w:rPr>
          <w:sz w:val="20"/>
          <w:szCs w:val="18"/>
        </w:rPr>
        <w:t>Nitzschia</w:t>
      </w:r>
      <w:proofErr w:type="spellEnd"/>
      <w:r w:rsidRPr="00021D0E">
        <w:rPr>
          <w:sz w:val="20"/>
          <w:szCs w:val="18"/>
        </w:rPr>
        <w:t xml:space="preserve"> sp. growth rate increased under fluctuating light at low average intensities.  Maximum growth rates, metabolic loss rate (respiration) and light saturation intensity were measured for 4 freshwater species incubated in batch cultures at 20°C (</w:t>
      </w:r>
      <w:r w:rsidR="0022381E" w:rsidRPr="00021D0E">
        <w:rPr>
          <w:sz w:val="20"/>
          <w:szCs w:val="18"/>
        </w:rPr>
        <w:fldChar w:fldCharType="begin"/>
      </w:r>
      <w:r w:rsidR="0022381E" w:rsidRPr="00021D0E">
        <w:rPr>
          <w:sz w:val="20"/>
          <w:szCs w:val="18"/>
        </w:rPr>
        <w:instrText xml:space="preserve"> REF _Ref523899843 </w:instrText>
      </w:r>
      <w:r w:rsidR="00B7030B" w:rsidRPr="00021D0E">
        <w:rPr>
          <w:sz w:val="20"/>
          <w:szCs w:val="18"/>
        </w:rPr>
        <w:instrText xml:space="preserve"> \* MERGEFORMAT </w:instrText>
      </w:r>
      <w:r w:rsidR="0022381E" w:rsidRPr="00021D0E">
        <w:rPr>
          <w:sz w:val="20"/>
          <w:szCs w:val="18"/>
        </w:rPr>
        <w:fldChar w:fldCharType="separate"/>
      </w:r>
      <w:r w:rsidR="00795A65" w:rsidRPr="00795A65">
        <w:rPr>
          <w:sz w:val="20"/>
          <w:szCs w:val="18"/>
        </w:rPr>
        <w:t xml:space="preserve">Table </w:t>
      </w:r>
      <w:r w:rsidR="00795A65" w:rsidRPr="00795A65">
        <w:rPr>
          <w:noProof/>
          <w:sz w:val="20"/>
          <w:szCs w:val="18"/>
        </w:rPr>
        <w:t>33</w:t>
      </w:r>
      <w:r w:rsidR="0022381E" w:rsidRPr="00021D0E">
        <w:rPr>
          <w:noProof/>
          <w:sz w:val="20"/>
          <w:szCs w:val="18"/>
        </w:rPr>
        <w:fldChar w:fldCharType="end"/>
      </w:r>
      <w:r w:rsidRPr="00021D0E">
        <w:rPr>
          <w:sz w:val="20"/>
          <w:szCs w:val="18"/>
        </w:rPr>
        <w:t xml:space="preserve">).  The growth rates of the blue-greens </w:t>
      </w:r>
      <w:r w:rsidRPr="00021D0E">
        <w:rPr>
          <w:i/>
          <w:iCs/>
          <w:sz w:val="20"/>
          <w:szCs w:val="18"/>
        </w:rPr>
        <w:t>Anabaena</w:t>
      </w:r>
      <w:r w:rsidRPr="00021D0E">
        <w:rPr>
          <w:sz w:val="20"/>
          <w:szCs w:val="18"/>
        </w:rPr>
        <w:t xml:space="preserve"> and </w:t>
      </w:r>
      <w:proofErr w:type="spellStart"/>
      <w:r w:rsidRPr="00021D0E">
        <w:rPr>
          <w:i/>
          <w:iCs/>
          <w:sz w:val="20"/>
          <w:szCs w:val="18"/>
        </w:rPr>
        <w:t>Phormidium</w:t>
      </w:r>
      <w:proofErr w:type="spellEnd"/>
      <w:r w:rsidRPr="00021D0E">
        <w:rPr>
          <w:sz w:val="20"/>
          <w:szCs w:val="18"/>
        </w:rPr>
        <w:t xml:space="preserve"> decreased at higher light intensities, whereas the growth rates of </w:t>
      </w:r>
      <w:proofErr w:type="spellStart"/>
      <w:r w:rsidRPr="00021D0E">
        <w:rPr>
          <w:i/>
          <w:iCs/>
          <w:sz w:val="20"/>
          <w:szCs w:val="18"/>
        </w:rPr>
        <w:t>Nitzschia</w:t>
      </w:r>
      <w:proofErr w:type="spellEnd"/>
      <w:r w:rsidRPr="00021D0E">
        <w:rPr>
          <w:sz w:val="20"/>
          <w:szCs w:val="18"/>
        </w:rPr>
        <w:t xml:space="preserve"> and the green alga </w:t>
      </w:r>
      <w:proofErr w:type="spellStart"/>
      <w:r w:rsidRPr="00021D0E">
        <w:rPr>
          <w:i/>
          <w:iCs/>
          <w:sz w:val="20"/>
          <w:szCs w:val="18"/>
        </w:rPr>
        <w:t>Sphaerocystis</w:t>
      </w:r>
      <w:proofErr w:type="spellEnd"/>
      <w:r w:rsidRPr="00021D0E">
        <w:rPr>
          <w:sz w:val="20"/>
          <w:szCs w:val="18"/>
        </w:rPr>
        <w:t xml:space="preserve"> were not inhibited at higher light intensities.</w:t>
      </w:r>
    </w:p>
    <w:p w14:paraId="49B3E764" w14:textId="70CA113D" w:rsidR="00CF394F" w:rsidRPr="00B7030B" w:rsidRDefault="00CF394F">
      <w:pPr>
        <w:pStyle w:val="Caption"/>
        <w:spacing w:after="0"/>
        <w:pPrChange w:id="2143" w:author="Honnalore Steissberg" w:date="2021-08-04T17:45:00Z">
          <w:pPr>
            <w:pStyle w:val="Caption"/>
            <w:spacing w:before="120"/>
          </w:pPr>
        </w:pPrChange>
      </w:pPr>
      <w:bookmarkStart w:id="2144" w:name="_Ref523899843"/>
      <w:bookmarkStart w:id="2145" w:name="_Toc37942979"/>
      <w:r w:rsidRPr="00B7030B">
        <w:t xml:space="preserve">Table </w:t>
      </w:r>
      <w:r w:rsidR="00F812F1">
        <w:fldChar w:fldCharType="begin"/>
      </w:r>
      <w:r w:rsidR="00F812F1">
        <w:instrText xml:space="preserve"> SEQ Table \* ARABIC </w:instrText>
      </w:r>
      <w:r w:rsidR="00F812F1">
        <w:fldChar w:fldCharType="separate"/>
      </w:r>
      <w:r w:rsidR="00795A65">
        <w:rPr>
          <w:noProof/>
        </w:rPr>
        <w:t>33</w:t>
      </w:r>
      <w:r w:rsidR="00F812F1">
        <w:rPr>
          <w:noProof/>
        </w:rPr>
        <w:fldChar w:fldCharType="end"/>
      </w:r>
      <w:bookmarkEnd w:id="2144"/>
      <w:r w:rsidRPr="00B7030B">
        <w:t>.  Maximum growth rate, saturation intensity and respiration rate for 4 freshwater algae species (</w:t>
      </w:r>
      <w:proofErr w:type="spellStart"/>
      <w:r w:rsidRPr="00B7030B">
        <w:t>Litchman</w:t>
      </w:r>
      <w:proofErr w:type="spellEnd"/>
      <w:r w:rsidRPr="00B7030B">
        <w:t>, 2000).</w:t>
      </w:r>
      <w:bookmarkEnd w:id="2145"/>
    </w:p>
    <w:tbl>
      <w:tblPr>
        <w:tblW w:w="8856"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770"/>
        <w:gridCol w:w="1095"/>
        <w:gridCol w:w="2448"/>
        <w:gridCol w:w="1771"/>
        <w:gridCol w:w="1772"/>
      </w:tblGrid>
      <w:tr w:rsidR="00CF394F" w:rsidRPr="0067306C" w14:paraId="4D56E75C" w14:textId="77777777" w:rsidTr="0067306C">
        <w:trPr>
          <w:cantSplit/>
          <w:tblHeader/>
        </w:trPr>
        <w:tc>
          <w:tcPr>
            <w:tcW w:w="1770" w:type="dxa"/>
            <w:tcBorders>
              <w:top w:val="double" w:sz="4" w:space="0" w:color="auto"/>
              <w:bottom w:val="single" w:sz="8" w:space="0" w:color="auto"/>
            </w:tcBorders>
          </w:tcPr>
          <w:p w14:paraId="15C0C9DD" w14:textId="77777777" w:rsidR="00CF394F" w:rsidRPr="0067306C" w:rsidRDefault="00CF394F" w:rsidP="00CF394F">
            <w:pPr>
              <w:rPr>
                <w:rStyle w:val="EndnoteReference"/>
                <w:rFonts w:asciiTheme="minorHAnsi" w:hAnsiTheme="minorHAnsi"/>
                <w:sz w:val="18"/>
                <w:szCs w:val="16"/>
              </w:rPr>
            </w:pPr>
            <w:r w:rsidRPr="0067306C">
              <w:rPr>
                <w:sz w:val="18"/>
                <w:szCs w:val="16"/>
              </w:rPr>
              <w:t>Species</w:t>
            </w:r>
          </w:p>
        </w:tc>
        <w:tc>
          <w:tcPr>
            <w:tcW w:w="1095" w:type="dxa"/>
            <w:tcBorders>
              <w:top w:val="double" w:sz="4" w:space="0" w:color="auto"/>
              <w:bottom w:val="single" w:sz="8" w:space="0" w:color="auto"/>
            </w:tcBorders>
          </w:tcPr>
          <w:p w14:paraId="200CD14B" w14:textId="77777777" w:rsidR="00CF394F" w:rsidRPr="0067306C" w:rsidRDefault="00CF394F" w:rsidP="00CF394F">
            <w:pPr>
              <w:rPr>
                <w:rStyle w:val="EndnoteReference"/>
                <w:rFonts w:asciiTheme="minorHAnsi" w:hAnsiTheme="minorHAnsi"/>
                <w:sz w:val="18"/>
                <w:szCs w:val="16"/>
              </w:rPr>
            </w:pPr>
            <w:r w:rsidRPr="0067306C">
              <w:rPr>
                <w:sz w:val="18"/>
                <w:szCs w:val="16"/>
              </w:rPr>
              <w:t>Group</w:t>
            </w:r>
          </w:p>
          <w:p w14:paraId="26C5F1F4" w14:textId="77777777" w:rsidR="00CF394F" w:rsidRPr="0067306C" w:rsidRDefault="00CF394F" w:rsidP="00CF394F">
            <w:pPr>
              <w:rPr>
                <w:sz w:val="18"/>
                <w:szCs w:val="16"/>
              </w:rPr>
            </w:pPr>
          </w:p>
        </w:tc>
        <w:tc>
          <w:tcPr>
            <w:tcW w:w="2448" w:type="dxa"/>
            <w:tcBorders>
              <w:top w:val="double" w:sz="4" w:space="0" w:color="auto"/>
              <w:bottom w:val="single" w:sz="8" w:space="0" w:color="auto"/>
            </w:tcBorders>
          </w:tcPr>
          <w:p w14:paraId="12DFF0F7" w14:textId="77777777" w:rsidR="00CF394F" w:rsidRPr="0067306C" w:rsidRDefault="00CF394F" w:rsidP="00CF394F">
            <w:pPr>
              <w:rPr>
                <w:rStyle w:val="EndnoteReference"/>
                <w:rFonts w:asciiTheme="minorHAnsi" w:hAnsiTheme="minorHAnsi"/>
                <w:sz w:val="18"/>
                <w:szCs w:val="16"/>
              </w:rPr>
            </w:pPr>
            <w:r w:rsidRPr="0067306C">
              <w:rPr>
                <w:sz w:val="18"/>
                <w:szCs w:val="16"/>
              </w:rPr>
              <w:t>Saturating Light Intensity (μmoles photons/m</w:t>
            </w:r>
            <w:r w:rsidRPr="0067306C">
              <w:rPr>
                <w:sz w:val="18"/>
                <w:szCs w:val="16"/>
                <w:vertAlign w:val="superscript"/>
              </w:rPr>
              <w:t>2</w:t>
            </w:r>
            <w:r w:rsidRPr="0067306C">
              <w:rPr>
                <w:sz w:val="18"/>
                <w:szCs w:val="16"/>
              </w:rPr>
              <w:t>-s)</w:t>
            </w:r>
          </w:p>
        </w:tc>
        <w:tc>
          <w:tcPr>
            <w:tcW w:w="1771" w:type="dxa"/>
            <w:tcBorders>
              <w:top w:val="double" w:sz="4" w:space="0" w:color="auto"/>
              <w:bottom w:val="single" w:sz="8" w:space="0" w:color="auto"/>
            </w:tcBorders>
          </w:tcPr>
          <w:p w14:paraId="342BE69C" w14:textId="77777777" w:rsidR="00CF394F" w:rsidRPr="0067306C" w:rsidRDefault="00CF394F" w:rsidP="00CF394F">
            <w:pPr>
              <w:rPr>
                <w:rStyle w:val="EndnoteReference"/>
                <w:rFonts w:asciiTheme="minorHAnsi" w:hAnsiTheme="minorHAnsi"/>
                <w:sz w:val="18"/>
                <w:szCs w:val="16"/>
              </w:rPr>
            </w:pPr>
            <w:r w:rsidRPr="0067306C">
              <w:rPr>
                <w:sz w:val="18"/>
                <w:szCs w:val="16"/>
              </w:rPr>
              <w:t>Respiration rate (day</w:t>
            </w:r>
            <w:r w:rsidRPr="0067306C">
              <w:rPr>
                <w:sz w:val="18"/>
                <w:szCs w:val="16"/>
                <w:vertAlign w:val="superscript"/>
              </w:rPr>
              <w:t>-1</w:t>
            </w:r>
            <w:r w:rsidRPr="0067306C">
              <w:rPr>
                <w:sz w:val="18"/>
                <w:szCs w:val="16"/>
              </w:rPr>
              <w:t>)</w:t>
            </w:r>
          </w:p>
        </w:tc>
        <w:tc>
          <w:tcPr>
            <w:tcW w:w="1772" w:type="dxa"/>
            <w:tcBorders>
              <w:top w:val="double" w:sz="4" w:space="0" w:color="auto"/>
              <w:bottom w:val="single" w:sz="8" w:space="0" w:color="auto"/>
            </w:tcBorders>
          </w:tcPr>
          <w:p w14:paraId="133AAEF7" w14:textId="77777777" w:rsidR="00CF394F" w:rsidRPr="0067306C" w:rsidRDefault="00CF394F" w:rsidP="00CF394F">
            <w:pPr>
              <w:rPr>
                <w:rStyle w:val="EndnoteReference"/>
                <w:rFonts w:asciiTheme="minorHAnsi" w:hAnsiTheme="minorHAnsi"/>
                <w:sz w:val="18"/>
                <w:szCs w:val="16"/>
              </w:rPr>
            </w:pPr>
            <w:r w:rsidRPr="0067306C">
              <w:rPr>
                <w:sz w:val="18"/>
                <w:szCs w:val="16"/>
              </w:rPr>
              <w:t>Maximum growth rate (day</w:t>
            </w:r>
            <w:r w:rsidRPr="0067306C">
              <w:rPr>
                <w:sz w:val="18"/>
                <w:szCs w:val="16"/>
                <w:vertAlign w:val="superscript"/>
              </w:rPr>
              <w:t>-1</w:t>
            </w:r>
            <w:r w:rsidRPr="0067306C">
              <w:rPr>
                <w:sz w:val="18"/>
                <w:szCs w:val="16"/>
              </w:rPr>
              <w:t>)</w:t>
            </w:r>
          </w:p>
        </w:tc>
      </w:tr>
      <w:tr w:rsidR="00CF394F" w:rsidRPr="00B7030B" w14:paraId="5241B65F" w14:textId="77777777" w:rsidTr="0067306C">
        <w:trPr>
          <w:cantSplit/>
        </w:trPr>
        <w:tc>
          <w:tcPr>
            <w:tcW w:w="1770" w:type="dxa"/>
            <w:tcBorders>
              <w:top w:val="single" w:sz="8" w:space="0" w:color="auto"/>
              <w:bottom w:val="single" w:sz="4" w:space="0" w:color="auto"/>
            </w:tcBorders>
          </w:tcPr>
          <w:p w14:paraId="19F6A604" w14:textId="77777777" w:rsidR="00CF394F" w:rsidRPr="00B7030B" w:rsidRDefault="00CF394F" w:rsidP="00CF394F">
            <w:pPr>
              <w:rPr>
                <w:rFonts w:cs="Arial"/>
                <w:sz w:val="16"/>
                <w:szCs w:val="16"/>
              </w:rPr>
            </w:pPr>
            <w:proofErr w:type="spellStart"/>
            <w:r w:rsidRPr="00B7030B">
              <w:rPr>
                <w:rFonts w:cs="Arial"/>
                <w:sz w:val="16"/>
                <w:szCs w:val="16"/>
              </w:rPr>
              <w:t>Nitzschia</w:t>
            </w:r>
            <w:proofErr w:type="spellEnd"/>
            <w:r w:rsidRPr="00B7030B">
              <w:rPr>
                <w:rFonts w:cs="Arial"/>
                <w:sz w:val="16"/>
                <w:szCs w:val="16"/>
              </w:rPr>
              <w:t xml:space="preserve"> sp.</w:t>
            </w:r>
          </w:p>
        </w:tc>
        <w:tc>
          <w:tcPr>
            <w:tcW w:w="1095" w:type="dxa"/>
            <w:tcBorders>
              <w:top w:val="single" w:sz="8" w:space="0" w:color="auto"/>
              <w:bottom w:val="single" w:sz="4" w:space="0" w:color="auto"/>
            </w:tcBorders>
          </w:tcPr>
          <w:p w14:paraId="264BA904" w14:textId="77777777" w:rsidR="00CF394F" w:rsidRPr="00B7030B" w:rsidRDefault="00CF394F" w:rsidP="00CF394F">
            <w:pPr>
              <w:rPr>
                <w:rFonts w:cs="Arial"/>
                <w:sz w:val="16"/>
                <w:szCs w:val="16"/>
              </w:rPr>
            </w:pPr>
            <w:r w:rsidRPr="00B7030B">
              <w:rPr>
                <w:rFonts w:cs="Arial"/>
                <w:sz w:val="16"/>
                <w:szCs w:val="16"/>
              </w:rPr>
              <w:t>Diatom</w:t>
            </w:r>
          </w:p>
        </w:tc>
        <w:tc>
          <w:tcPr>
            <w:tcW w:w="2448" w:type="dxa"/>
            <w:tcBorders>
              <w:top w:val="single" w:sz="8" w:space="0" w:color="auto"/>
              <w:bottom w:val="single" w:sz="4" w:space="0" w:color="auto"/>
            </w:tcBorders>
          </w:tcPr>
          <w:p w14:paraId="3F9FD5D2" w14:textId="77777777" w:rsidR="00CF394F" w:rsidRPr="00B7030B" w:rsidRDefault="00CF394F" w:rsidP="00CF394F">
            <w:pPr>
              <w:rPr>
                <w:rFonts w:cs="Arial"/>
                <w:sz w:val="16"/>
                <w:szCs w:val="16"/>
              </w:rPr>
            </w:pPr>
            <w:r w:rsidRPr="00B7030B">
              <w:rPr>
                <w:rFonts w:cs="Arial"/>
                <w:sz w:val="16"/>
                <w:szCs w:val="16"/>
              </w:rPr>
              <w:t>35</w:t>
            </w:r>
          </w:p>
        </w:tc>
        <w:tc>
          <w:tcPr>
            <w:tcW w:w="1771" w:type="dxa"/>
            <w:tcBorders>
              <w:top w:val="single" w:sz="8" w:space="0" w:color="auto"/>
              <w:bottom w:val="single" w:sz="4" w:space="0" w:color="auto"/>
            </w:tcBorders>
          </w:tcPr>
          <w:p w14:paraId="71DAAB2F" w14:textId="77777777" w:rsidR="00CF394F" w:rsidRPr="00B7030B" w:rsidRDefault="00CF394F" w:rsidP="00CF394F">
            <w:pPr>
              <w:rPr>
                <w:rFonts w:cs="Arial"/>
                <w:sz w:val="16"/>
                <w:szCs w:val="16"/>
              </w:rPr>
            </w:pPr>
            <w:r w:rsidRPr="00B7030B">
              <w:rPr>
                <w:rFonts w:cs="Arial"/>
                <w:sz w:val="16"/>
                <w:szCs w:val="16"/>
              </w:rPr>
              <w:t>0.24</w:t>
            </w:r>
          </w:p>
        </w:tc>
        <w:tc>
          <w:tcPr>
            <w:tcW w:w="1772" w:type="dxa"/>
            <w:tcBorders>
              <w:top w:val="single" w:sz="8" w:space="0" w:color="auto"/>
              <w:bottom w:val="single" w:sz="4" w:space="0" w:color="auto"/>
            </w:tcBorders>
          </w:tcPr>
          <w:p w14:paraId="6CE6185E" w14:textId="77777777" w:rsidR="00CF394F" w:rsidRPr="00B7030B" w:rsidRDefault="00CF394F" w:rsidP="00CF394F">
            <w:pPr>
              <w:rPr>
                <w:rFonts w:cs="Arial"/>
                <w:sz w:val="16"/>
                <w:szCs w:val="16"/>
              </w:rPr>
            </w:pPr>
            <w:r w:rsidRPr="00B7030B">
              <w:rPr>
                <w:rFonts w:cs="Arial"/>
                <w:sz w:val="16"/>
                <w:szCs w:val="16"/>
              </w:rPr>
              <w:t>1.31</w:t>
            </w:r>
          </w:p>
        </w:tc>
      </w:tr>
      <w:tr w:rsidR="00CF394F" w:rsidRPr="00B7030B" w14:paraId="07216085" w14:textId="77777777" w:rsidTr="0067306C">
        <w:trPr>
          <w:cantSplit/>
        </w:trPr>
        <w:tc>
          <w:tcPr>
            <w:tcW w:w="1770" w:type="dxa"/>
            <w:tcBorders>
              <w:top w:val="single" w:sz="4" w:space="0" w:color="auto"/>
              <w:bottom w:val="single" w:sz="4" w:space="0" w:color="auto"/>
            </w:tcBorders>
          </w:tcPr>
          <w:p w14:paraId="3DFE4DD4" w14:textId="77777777" w:rsidR="00CF394F" w:rsidRPr="00B7030B" w:rsidRDefault="00CF394F" w:rsidP="00CF394F">
            <w:pPr>
              <w:rPr>
                <w:rFonts w:cs="Arial"/>
                <w:sz w:val="16"/>
                <w:szCs w:val="16"/>
              </w:rPr>
            </w:pPr>
            <w:r w:rsidRPr="00B7030B">
              <w:rPr>
                <w:rFonts w:cs="Arial"/>
                <w:sz w:val="16"/>
                <w:szCs w:val="16"/>
              </w:rPr>
              <w:t>Anabaena</w:t>
            </w:r>
          </w:p>
        </w:tc>
        <w:tc>
          <w:tcPr>
            <w:tcW w:w="1095" w:type="dxa"/>
            <w:tcBorders>
              <w:top w:val="single" w:sz="4" w:space="0" w:color="auto"/>
              <w:bottom w:val="single" w:sz="4" w:space="0" w:color="auto"/>
            </w:tcBorders>
          </w:tcPr>
          <w:p w14:paraId="5FFC8665" w14:textId="77777777" w:rsidR="00CF394F" w:rsidRPr="00B7030B" w:rsidRDefault="00CF394F" w:rsidP="00CF394F">
            <w:pPr>
              <w:rPr>
                <w:rFonts w:cs="Arial"/>
                <w:sz w:val="16"/>
                <w:szCs w:val="16"/>
              </w:rPr>
            </w:pPr>
            <w:r w:rsidRPr="00B7030B">
              <w:rPr>
                <w:rFonts w:cs="Arial"/>
                <w:sz w:val="16"/>
                <w:szCs w:val="16"/>
              </w:rPr>
              <w:t>Blue-green</w:t>
            </w:r>
          </w:p>
        </w:tc>
        <w:tc>
          <w:tcPr>
            <w:tcW w:w="2448" w:type="dxa"/>
            <w:tcBorders>
              <w:top w:val="single" w:sz="4" w:space="0" w:color="auto"/>
              <w:bottom w:val="single" w:sz="4" w:space="0" w:color="auto"/>
            </w:tcBorders>
          </w:tcPr>
          <w:p w14:paraId="75BCBC5C" w14:textId="77777777" w:rsidR="00CF394F" w:rsidRPr="00B7030B" w:rsidRDefault="00CF394F" w:rsidP="00CF394F">
            <w:pPr>
              <w:rPr>
                <w:rFonts w:cs="Arial"/>
                <w:sz w:val="16"/>
                <w:szCs w:val="16"/>
              </w:rPr>
            </w:pPr>
            <w:r w:rsidRPr="00B7030B">
              <w:rPr>
                <w:rFonts w:cs="Arial"/>
                <w:sz w:val="16"/>
                <w:szCs w:val="16"/>
              </w:rPr>
              <w:t>25</w:t>
            </w:r>
          </w:p>
        </w:tc>
        <w:tc>
          <w:tcPr>
            <w:tcW w:w="1771" w:type="dxa"/>
            <w:tcBorders>
              <w:top w:val="single" w:sz="4" w:space="0" w:color="auto"/>
              <w:bottom w:val="single" w:sz="4" w:space="0" w:color="auto"/>
            </w:tcBorders>
          </w:tcPr>
          <w:p w14:paraId="6493164C" w14:textId="77777777" w:rsidR="00CF394F" w:rsidRPr="00B7030B" w:rsidRDefault="00CF394F" w:rsidP="00CF394F">
            <w:pPr>
              <w:rPr>
                <w:rFonts w:cs="Arial"/>
                <w:sz w:val="16"/>
                <w:szCs w:val="16"/>
              </w:rPr>
            </w:pPr>
            <w:r w:rsidRPr="00B7030B">
              <w:rPr>
                <w:rFonts w:cs="Arial"/>
                <w:sz w:val="16"/>
                <w:szCs w:val="16"/>
              </w:rPr>
              <w:t>0.1</w:t>
            </w:r>
          </w:p>
        </w:tc>
        <w:tc>
          <w:tcPr>
            <w:tcW w:w="1772" w:type="dxa"/>
            <w:tcBorders>
              <w:top w:val="single" w:sz="4" w:space="0" w:color="auto"/>
              <w:bottom w:val="single" w:sz="4" w:space="0" w:color="auto"/>
            </w:tcBorders>
          </w:tcPr>
          <w:p w14:paraId="79CB4BA1" w14:textId="77777777" w:rsidR="00CF394F" w:rsidRPr="00B7030B" w:rsidRDefault="00CF394F" w:rsidP="00CF394F">
            <w:pPr>
              <w:rPr>
                <w:rFonts w:cs="Arial"/>
                <w:sz w:val="16"/>
                <w:szCs w:val="16"/>
              </w:rPr>
            </w:pPr>
            <w:r w:rsidRPr="00B7030B">
              <w:rPr>
                <w:rFonts w:cs="Arial"/>
                <w:sz w:val="16"/>
                <w:szCs w:val="16"/>
              </w:rPr>
              <w:t>1.19</w:t>
            </w:r>
          </w:p>
        </w:tc>
      </w:tr>
      <w:tr w:rsidR="00CF394F" w:rsidRPr="00B7030B" w14:paraId="197AF80C" w14:textId="77777777" w:rsidTr="0067306C">
        <w:trPr>
          <w:cantSplit/>
        </w:trPr>
        <w:tc>
          <w:tcPr>
            <w:tcW w:w="1770" w:type="dxa"/>
            <w:tcBorders>
              <w:top w:val="single" w:sz="4" w:space="0" w:color="auto"/>
              <w:bottom w:val="single" w:sz="4" w:space="0" w:color="auto"/>
            </w:tcBorders>
          </w:tcPr>
          <w:p w14:paraId="268079B4" w14:textId="77777777" w:rsidR="00CF394F" w:rsidRPr="00B7030B" w:rsidRDefault="00CF394F" w:rsidP="00CF394F">
            <w:pPr>
              <w:rPr>
                <w:rFonts w:cs="Arial"/>
                <w:sz w:val="16"/>
                <w:szCs w:val="16"/>
              </w:rPr>
            </w:pPr>
            <w:proofErr w:type="spellStart"/>
            <w:r w:rsidRPr="00B7030B">
              <w:rPr>
                <w:rFonts w:cs="Arial"/>
                <w:sz w:val="16"/>
                <w:szCs w:val="16"/>
              </w:rPr>
              <w:t>Sphaerocystis</w:t>
            </w:r>
            <w:proofErr w:type="spellEnd"/>
          </w:p>
        </w:tc>
        <w:tc>
          <w:tcPr>
            <w:tcW w:w="1095" w:type="dxa"/>
            <w:tcBorders>
              <w:top w:val="single" w:sz="4" w:space="0" w:color="auto"/>
              <w:bottom w:val="single" w:sz="4" w:space="0" w:color="auto"/>
            </w:tcBorders>
          </w:tcPr>
          <w:p w14:paraId="29C9A863" w14:textId="77777777" w:rsidR="00CF394F" w:rsidRPr="00B7030B" w:rsidRDefault="00CF394F" w:rsidP="00CF394F">
            <w:pPr>
              <w:rPr>
                <w:rFonts w:cs="Arial"/>
                <w:sz w:val="16"/>
                <w:szCs w:val="16"/>
              </w:rPr>
            </w:pPr>
            <w:r w:rsidRPr="00B7030B">
              <w:rPr>
                <w:rFonts w:cs="Arial"/>
                <w:sz w:val="16"/>
                <w:szCs w:val="16"/>
              </w:rPr>
              <w:t>green</w:t>
            </w:r>
          </w:p>
        </w:tc>
        <w:tc>
          <w:tcPr>
            <w:tcW w:w="2448" w:type="dxa"/>
            <w:tcBorders>
              <w:top w:val="single" w:sz="4" w:space="0" w:color="auto"/>
              <w:bottom w:val="single" w:sz="4" w:space="0" w:color="auto"/>
            </w:tcBorders>
          </w:tcPr>
          <w:p w14:paraId="384DA812" w14:textId="77777777" w:rsidR="00CF394F" w:rsidRPr="00B7030B" w:rsidRDefault="00CF394F" w:rsidP="00CF394F">
            <w:pPr>
              <w:rPr>
                <w:rFonts w:cs="Arial"/>
                <w:sz w:val="16"/>
                <w:szCs w:val="16"/>
              </w:rPr>
            </w:pPr>
            <w:r w:rsidRPr="00B7030B">
              <w:rPr>
                <w:rFonts w:cs="Arial"/>
                <w:sz w:val="16"/>
                <w:szCs w:val="16"/>
              </w:rPr>
              <w:t>19</w:t>
            </w:r>
          </w:p>
        </w:tc>
        <w:tc>
          <w:tcPr>
            <w:tcW w:w="1771" w:type="dxa"/>
            <w:tcBorders>
              <w:top w:val="single" w:sz="4" w:space="0" w:color="auto"/>
              <w:bottom w:val="single" w:sz="4" w:space="0" w:color="auto"/>
            </w:tcBorders>
          </w:tcPr>
          <w:p w14:paraId="163586AB" w14:textId="77777777" w:rsidR="00CF394F" w:rsidRPr="00B7030B" w:rsidRDefault="00CF394F" w:rsidP="00CF394F">
            <w:pPr>
              <w:rPr>
                <w:rFonts w:cs="Arial"/>
                <w:sz w:val="16"/>
                <w:szCs w:val="16"/>
              </w:rPr>
            </w:pPr>
            <w:r w:rsidRPr="00B7030B">
              <w:rPr>
                <w:rFonts w:cs="Arial"/>
                <w:sz w:val="16"/>
                <w:szCs w:val="16"/>
              </w:rPr>
              <w:t>0.6</w:t>
            </w:r>
          </w:p>
        </w:tc>
        <w:tc>
          <w:tcPr>
            <w:tcW w:w="1772" w:type="dxa"/>
            <w:tcBorders>
              <w:top w:val="single" w:sz="4" w:space="0" w:color="auto"/>
              <w:bottom w:val="single" w:sz="4" w:space="0" w:color="auto"/>
            </w:tcBorders>
          </w:tcPr>
          <w:p w14:paraId="1E7C1694" w14:textId="77777777" w:rsidR="00CF394F" w:rsidRPr="00B7030B" w:rsidRDefault="00CF394F" w:rsidP="00CF394F">
            <w:pPr>
              <w:rPr>
                <w:rFonts w:cs="Arial"/>
                <w:sz w:val="16"/>
                <w:szCs w:val="16"/>
              </w:rPr>
            </w:pPr>
            <w:r w:rsidRPr="00B7030B">
              <w:rPr>
                <w:rFonts w:cs="Arial"/>
                <w:sz w:val="16"/>
                <w:szCs w:val="16"/>
              </w:rPr>
              <w:t>1.44</w:t>
            </w:r>
          </w:p>
        </w:tc>
      </w:tr>
      <w:tr w:rsidR="00CF394F" w:rsidRPr="00B7030B" w14:paraId="0545682C" w14:textId="77777777" w:rsidTr="0067306C">
        <w:trPr>
          <w:cantSplit/>
        </w:trPr>
        <w:tc>
          <w:tcPr>
            <w:tcW w:w="1770" w:type="dxa"/>
            <w:tcBorders>
              <w:top w:val="single" w:sz="4" w:space="0" w:color="auto"/>
            </w:tcBorders>
          </w:tcPr>
          <w:p w14:paraId="1D8A9464" w14:textId="77777777" w:rsidR="00CF394F" w:rsidRPr="00B7030B" w:rsidRDefault="00CF394F" w:rsidP="00CF394F">
            <w:pPr>
              <w:rPr>
                <w:rFonts w:cs="Arial"/>
                <w:sz w:val="16"/>
                <w:szCs w:val="16"/>
              </w:rPr>
            </w:pPr>
            <w:proofErr w:type="spellStart"/>
            <w:r w:rsidRPr="00B7030B">
              <w:rPr>
                <w:rFonts w:cs="Arial"/>
                <w:sz w:val="16"/>
                <w:szCs w:val="16"/>
              </w:rPr>
              <w:t>Phormidium</w:t>
            </w:r>
            <w:proofErr w:type="spellEnd"/>
          </w:p>
        </w:tc>
        <w:tc>
          <w:tcPr>
            <w:tcW w:w="1095" w:type="dxa"/>
            <w:tcBorders>
              <w:top w:val="single" w:sz="4" w:space="0" w:color="auto"/>
            </w:tcBorders>
          </w:tcPr>
          <w:p w14:paraId="686B845C" w14:textId="77777777" w:rsidR="00CF394F" w:rsidRPr="00B7030B" w:rsidRDefault="00CF394F" w:rsidP="00CF394F">
            <w:pPr>
              <w:rPr>
                <w:rFonts w:cs="Arial"/>
                <w:sz w:val="16"/>
                <w:szCs w:val="16"/>
              </w:rPr>
            </w:pPr>
            <w:r w:rsidRPr="00B7030B">
              <w:rPr>
                <w:rFonts w:cs="Arial"/>
                <w:sz w:val="16"/>
                <w:szCs w:val="16"/>
              </w:rPr>
              <w:t>Blue-green</w:t>
            </w:r>
          </w:p>
        </w:tc>
        <w:tc>
          <w:tcPr>
            <w:tcW w:w="2448" w:type="dxa"/>
            <w:tcBorders>
              <w:top w:val="single" w:sz="4" w:space="0" w:color="auto"/>
            </w:tcBorders>
          </w:tcPr>
          <w:p w14:paraId="7FC1BAEC" w14:textId="77777777" w:rsidR="00CF394F" w:rsidRPr="00B7030B" w:rsidRDefault="00CF394F" w:rsidP="00CF394F">
            <w:pPr>
              <w:rPr>
                <w:rFonts w:cs="Arial"/>
                <w:sz w:val="16"/>
                <w:szCs w:val="16"/>
              </w:rPr>
            </w:pPr>
            <w:r w:rsidRPr="00B7030B">
              <w:rPr>
                <w:rFonts w:cs="Arial"/>
                <w:sz w:val="16"/>
                <w:szCs w:val="16"/>
              </w:rPr>
              <w:t>17</w:t>
            </w:r>
          </w:p>
        </w:tc>
        <w:tc>
          <w:tcPr>
            <w:tcW w:w="1771" w:type="dxa"/>
            <w:tcBorders>
              <w:top w:val="single" w:sz="4" w:space="0" w:color="auto"/>
            </w:tcBorders>
          </w:tcPr>
          <w:p w14:paraId="462CF974" w14:textId="77777777" w:rsidR="00CF394F" w:rsidRPr="00B7030B" w:rsidRDefault="00CF394F" w:rsidP="00CF394F">
            <w:pPr>
              <w:rPr>
                <w:rFonts w:cs="Arial"/>
                <w:sz w:val="16"/>
                <w:szCs w:val="16"/>
              </w:rPr>
            </w:pPr>
            <w:r w:rsidRPr="00B7030B">
              <w:rPr>
                <w:rFonts w:cs="Arial"/>
                <w:sz w:val="16"/>
                <w:szCs w:val="16"/>
              </w:rPr>
              <w:t>0.001</w:t>
            </w:r>
          </w:p>
        </w:tc>
        <w:tc>
          <w:tcPr>
            <w:tcW w:w="1772" w:type="dxa"/>
            <w:tcBorders>
              <w:top w:val="single" w:sz="4" w:space="0" w:color="auto"/>
            </w:tcBorders>
          </w:tcPr>
          <w:p w14:paraId="466AAB96" w14:textId="77777777" w:rsidR="00CF394F" w:rsidRPr="00B7030B" w:rsidRDefault="00CF394F" w:rsidP="00CF394F">
            <w:pPr>
              <w:rPr>
                <w:rFonts w:cs="Arial"/>
                <w:sz w:val="16"/>
                <w:szCs w:val="16"/>
              </w:rPr>
            </w:pPr>
            <w:r w:rsidRPr="00B7030B">
              <w:rPr>
                <w:rFonts w:cs="Arial"/>
                <w:sz w:val="16"/>
                <w:szCs w:val="16"/>
              </w:rPr>
              <w:t>1.4</w:t>
            </w:r>
          </w:p>
        </w:tc>
      </w:tr>
    </w:tbl>
    <w:p w14:paraId="52BA08D2" w14:textId="77777777" w:rsidR="00CF394F" w:rsidRPr="00B7030B" w:rsidRDefault="00CF394F" w:rsidP="00CF394F">
      <w:pPr>
        <w:ind w:left="720" w:hanging="720"/>
      </w:pPr>
    </w:p>
    <w:p w14:paraId="45F139E7" w14:textId="77777777" w:rsidR="0041037A" w:rsidRPr="00021D0E" w:rsidRDefault="0041037A">
      <w:pPr>
        <w:pStyle w:val="BodyText"/>
        <w:rPr>
          <w:sz w:val="20"/>
          <w:szCs w:val="18"/>
        </w:rPr>
      </w:pPr>
      <w:r w:rsidRPr="00021D0E">
        <w:rPr>
          <w:sz w:val="20"/>
          <w:szCs w:val="18"/>
        </w:rPr>
        <w:t>Maximum algal mortality rate [</w:t>
      </w:r>
      <w:r w:rsidRPr="00021D0E">
        <w:rPr>
          <w:rFonts w:cs="Arial"/>
          <w:b/>
          <w:bCs/>
          <w:sz w:val="20"/>
          <w:szCs w:val="18"/>
        </w:rPr>
        <w:t>AM</w:t>
      </w:r>
      <w:r w:rsidRPr="00021D0E">
        <w:rPr>
          <w:sz w:val="20"/>
          <w:szCs w:val="18"/>
        </w:rPr>
        <w:t>] is also temperature de</w:t>
      </w:r>
      <w:r w:rsidRPr="00021D0E">
        <w:rPr>
          <w:sz w:val="20"/>
          <w:szCs w:val="18"/>
        </w:rPr>
        <w:softHyphen/>
        <w:t>pendent.  A general rule of thumb is the maximum algal mortality rate [</w:t>
      </w:r>
      <w:r w:rsidRPr="00021D0E">
        <w:rPr>
          <w:rFonts w:cs="Arial"/>
          <w:b/>
          <w:bCs/>
          <w:sz w:val="20"/>
          <w:szCs w:val="18"/>
        </w:rPr>
        <w:t>AM</w:t>
      </w:r>
      <w:r w:rsidRPr="00021D0E">
        <w:rPr>
          <w:sz w:val="20"/>
          <w:szCs w:val="18"/>
        </w:rPr>
        <w:t>] should be less than 10% of the maximum algal growth rate [</w:t>
      </w:r>
      <w:r w:rsidRPr="00021D0E">
        <w:rPr>
          <w:rFonts w:cs="Arial"/>
          <w:b/>
          <w:bCs/>
          <w:sz w:val="20"/>
          <w:szCs w:val="18"/>
        </w:rPr>
        <w:t>AG</w:t>
      </w:r>
      <w:r w:rsidRPr="00021D0E">
        <w:rPr>
          <w:sz w:val="20"/>
          <w:szCs w:val="18"/>
        </w:rPr>
        <w:t xml:space="preserve">].  Values ranging from 0.03 to 0.3 have been used in previous modeling studies, with the default value of 0.1 </w:t>
      </w:r>
      <w:r w:rsidRPr="00021D0E">
        <w:rPr>
          <w:i/>
          <w:iCs/>
          <w:sz w:val="20"/>
          <w:szCs w:val="18"/>
        </w:rPr>
        <w:t>day</w:t>
      </w:r>
      <w:r w:rsidRPr="00021D0E">
        <w:rPr>
          <w:i/>
          <w:iCs/>
          <w:sz w:val="20"/>
          <w:szCs w:val="18"/>
          <w:vertAlign w:val="superscript"/>
        </w:rPr>
        <w:t>-1</w:t>
      </w:r>
      <w:r w:rsidRPr="00021D0E">
        <w:rPr>
          <w:sz w:val="20"/>
          <w:szCs w:val="18"/>
        </w:rPr>
        <w:t xml:space="preserve"> providing excellent results on a large number of systems.</w:t>
      </w:r>
    </w:p>
    <w:p w14:paraId="5247360C" w14:textId="372BF654" w:rsidR="0041037A" w:rsidRPr="00021D0E" w:rsidRDefault="0041037A" w:rsidP="00F1247A">
      <w:pPr>
        <w:pStyle w:val="BodyText"/>
        <w:spacing w:after="120"/>
        <w:rPr>
          <w:sz w:val="20"/>
          <w:szCs w:val="18"/>
        </w:rPr>
      </w:pPr>
      <w:r w:rsidRPr="00021D0E">
        <w:rPr>
          <w:sz w:val="20"/>
          <w:szCs w:val="18"/>
        </w:rPr>
        <w:t>[</w:t>
      </w:r>
      <w:r w:rsidRPr="00021D0E">
        <w:rPr>
          <w:rFonts w:cs="Arial"/>
          <w:b/>
          <w:bCs/>
          <w:sz w:val="20"/>
          <w:szCs w:val="18"/>
        </w:rPr>
        <w:t>AE</w:t>
      </w:r>
      <w:r w:rsidRPr="00021D0E">
        <w:rPr>
          <w:sz w:val="20"/>
          <w:szCs w:val="18"/>
        </w:rPr>
        <w:t xml:space="preserve">] is the maximum algal excretion (or photorespiration) rate that goes directly to the labile DOM compartment.  The default value is 0.04 </w:t>
      </w:r>
      <w:r w:rsidRPr="00021D0E">
        <w:rPr>
          <w:i/>
          <w:iCs/>
          <w:sz w:val="20"/>
          <w:szCs w:val="18"/>
        </w:rPr>
        <w:t>day</w:t>
      </w:r>
      <w:r w:rsidRPr="00021D0E">
        <w:rPr>
          <w:i/>
          <w:iCs/>
          <w:sz w:val="20"/>
          <w:szCs w:val="18"/>
          <w:vertAlign w:val="superscript"/>
        </w:rPr>
        <w:t>-1</w:t>
      </w:r>
      <w:r w:rsidRPr="00021D0E">
        <w:rPr>
          <w:i/>
          <w:iCs/>
          <w:sz w:val="20"/>
          <w:szCs w:val="18"/>
        </w:rPr>
        <w:t xml:space="preserve">. </w:t>
      </w:r>
      <w:r w:rsidRPr="00021D0E">
        <w:rPr>
          <w:sz w:val="20"/>
          <w:szCs w:val="18"/>
        </w:rPr>
        <w:t>[</w:t>
      </w:r>
      <w:r w:rsidRPr="00021D0E">
        <w:rPr>
          <w:rFonts w:cs="Arial"/>
          <w:b/>
          <w:bCs/>
          <w:sz w:val="20"/>
          <w:szCs w:val="18"/>
        </w:rPr>
        <w:t>AR</w:t>
      </w:r>
      <w:r w:rsidRPr="00021D0E">
        <w:rPr>
          <w:sz w:val="20"/>
          <w:szCs w:val="18"/>
        </w:rPr>
        <w:t xml:space="preserve">] is the maximum dark algal respiration rate.  Respiration rates are often expressed as </w:t>
      </w:r>
      <w:del w:id="2146" w:author="Honnalore Steissberg" w:date="2021-08-04T17:46:00Z">
        <w:r w:rsidRPr="00021D0E" w:rsidDel="00DE7FCC">
          <w:rPr>
            <w:sz w:val="20"/>
            <w:szCs w:val="18"/>
          </w:rPr>
          <w:delText>mil</w:delText>
        </w:r>
        <w:r w:rsidRPr="00021D0E" w:rsidDel="00DE7FCC">
          <w:rPr>
            <w:sz w:val="20"/>
            <w:szCs w:val="18"/>
          </w:rPr>
          <w:softHyphen/>
          <w:delText>lilitres</w:delText>
        </w:r>
      </w:del>
      <w:ins w:id="2147" w:author="Honnalore Steissberg" w:date="2021-08-04T17:46:00Z">
        <w:r w:rsidR="00DE7FCC" w:rsidRPr="00021D0E">
          <w:rPr>
            <w:sz w:val="20"/>
            <w:szCs w:val="18"/>
          </w:rPr>
          <w:t>milliliters</w:t>
        </w:r>
      </w:ins>
      <w:r w:rsidRPr="00021D0E">
        <w:rPr>
          <w:sz w:val="20"/>
          <w:szCs w:val="18"/>
        </w:rPr>
        <w:t xml:space="preserve"> of oxy</w:t>
      </w:r>
      <w:r w:rsidRPr="00021D0E">
        <w:rPr>
          <w:sz w:val="20"/>
          <w:szCs w:val="18"/>
        </w:rPr>
        <w:softHyphen/>
        <w:t>gen consumed per milligram of organism dry weight per hour. To con</w:t>
      </w:r>
      <w:r w:rsidRPr="00021D0E">
        <w:rPr>
          <w:sz w:val="20"/>
          <w:szCs w:val="18"/>
        </w:rPr>
        <w:softHyphen/>
        <w:t>vert to model units (</w:t>
      </w:r>
      <w:r w:rsidRPr="00021D0E">
        <w:rPr>
          <w:i/>
          <w:iCs/>
          <w:sz w:val="20"/>
          <w:szCs w:val="18"/>
        </w:rPr>
        <w:t>mg O</w:t>
      </w:r>
      <w:r w:rsidRPr="00021D0E">
        <w:rPr>
          <w:i/>
          <w:iCs/>
          <w:sz w:val="20"/>
          <w:szCs w:val="18"/>
          <w:vertAlign w:val="subscript"/>
        </w:rPr>
        <w:t>2</w:t>
      </w:r>
      <w:r w:rsidRPr="00021D0E">
        <w:rPr>
          <w:i/>
          <w:iCs/>
          <w:sz w:val="20"/>
          <w:szCs w:val="18"/>
        </w:rPr>
        <w:t xml:space="preserve"> mg</w:t>
      </w:r>
      <w:r w:rsidRPr="00021D0E">
        <w:rPr>
          <w:i/>
          <w:iCs/>
          <w:sz w:val="20"/>
          <w:szCs w:val="18"/>
          <w:vertAlign w:val="superscript"/>
        </w:rPr>
        <w:t>-1</w:t>
      </w:r>
      <w:r w:rsidRPr="00021D0E">
        <w:rPr>
          <w:i/>
          <w:iCs/>
          <w:sz w:val="20"/>
          <w:szCs w:val="18"/>
        </w:rPr>
        <w:t xml:space="preserve"> or</w:t>
      </w:r>
      <w:r w:rsidRPr="00021D0E">
        <w:rPr>
          <w:i/>
          <w:iCs/>
          <w:sz w:val="20"/>
          <w:szCs w:val="18"/>
        </w:rPr>
        <w:softHyphen/>
        <w:t>ganism dry weight day</w:t>
      </w:r>
      <w:r w:rsidRPr="00021D0E">
        <w:rPr>
          <w:i/>
          <w:iCs/>
          <w:sz w:val="20"/>
          <w:szCs w:val="18"/>
          <w:vertAlign w:val="superscript"/>
        </w:rPr>
        <w:t>-1</w:t>
      </w:r>
      <w:r w:rsidRPr="00021D0E">
        <w:rPr>
          <w:sz w:val="20"/>
          <w:szCs w:val="18"/>
        </w:rPr>
        <w:t xml:space="preserve">), multiply dark respiration rates by 0.74 </w:t>
      </w:r>
      <w:r w:rsidRPr="00021D0E">
        <w:rPr>
          <w:i/>
          <w:iCs/>
          <w:sz w:val="20"/>
          <w:szCs w:val="18"/>
        </w:rPr>
        <w:t>m</w:t>
      </w:r>
      <w:r w:rsidRPr="00021D0E">
        <w:rPr>
          <w:sz w:val="20"/>
          <w:szCs w:val="18"/>
        </w:rPr>
        <w:t xml:space="preserve">g </w:t>
      </w:r>
      <w:r w:rsidRPr="00021D0E">
        <w:rPr>
          <w:i/>
          <w:iCs/>
          <w:sz w:val="20"/>
          <w:szCs w:val="18"/>
        </w:rPr>
        <w:lastRenderedPageBreak/>
        <w:t>dry weight/1 ml</w:t>
      </w:r>
      <w:r w:rsidRPr="00021D0E">
        <w:rPr>
          <w:sz w:val="20"/>
          <w:szCs w:val="18"/>
        </w:rPr>
        <w:t xml:space="preserve"> O</w:t>
      </w:r>
      <w:r w:rsidRPr="00021D0E">
        <w:rPr>
          <w:sz w:val="20"/>
          <w:szCs w:val="18"/>
          <w:vertAlign w:val="subscript"/>
        </w:rPr>
        <w:t>2</w:t>
      </w:r>
      <w:r w:rsidRPr="00021D0E">
        <w:rPr>
          <w:sz w:val="20"/>
          <w:szCs w:val="18"/>
        </w:rPr>
        <w:t xml:space="preserve">. Literature values are reported in </w:t>
      </w:r>
      <w:r w:rsidR="003B7E39" w:rsidRPr="00021D0E">
        <w:rPr>
          <w:sz w:val="20"/>
          <w:szCs w:val="18"/>
        </w:rPr>
        <w:fldChar w:fldCharType="begin"/>
      </w:r>
      <w:r w:rsidR="003B7E39" w:rsidRPr="00021D0E">
        <w:rPr>
          <w:sz w:val="20"/>
          <w:szCs w:val="18"/>
        </w:rPr>
        <w:instrText xml:space="preserve"> REF _Ref16641883 \h  \* MERGEFORMAT </w:instrText>
      </w:r>
      <w:r w:rsidR="003B7E39" w:rsidRPr="00021D0E">
        <w:rPr>
          <w:sz w:val="20"/>
          <w:szCs w:val="18"/>
        </w:rPr>
      </w:r>
      <w:r w:rsidR="003B7E39" w:rsidRPr="00021D0E">
        <w:rPr>
          <w:sz w:val="20"/>
          <w:szCs w:val="18"/>
        </w:rPr>
        <w:fldChar w:fldCharType="separate"/>
      </w:r>
      <w:r w:rsidR="00795A65" w:rsidRPr="00795A65">
        <w:rPr>
          <w:rStyle w:val="Figurehyperlink"/>
          <w:rFonts w:asciiTheme="minorHAnsi" w:hAnsiTheme="minorHAnsi"/>
          <w:sz w:val="20"/>
          <w:szCs w:val="18"/>
        </w:rPr>
        <w:t>Table 34</w:t>
      </w:r>
      <w:r w:rsidR="003B7E39" w:rsidRPr="00021D0E">
        <w:rPr>
          <w:sz w:val="20"/>
          <w:szCs w:val="18"/>
        </w:rPr>
        <w:fldChar w:fldCharType="end"/>
      </w:r>
      <w:r w:rsidRPr="00021D0E">
        <w:rPr>
          <w:sz w:val="20"/>
          <w:szCs w:val="18"/>
        </w:rPr>
        <w:t xml:space="preserve"> and </w:t>
      </w:r>
      <w:r w:rsidR="003B7E39" w:rsidRPr="00021D0E">
        <w:rPr>
          <w:sz w:val="20"/>
          <w:szCs w:val="18"/>
        </w:rPr>
        <w:fldChar w:fldCharType="begin"/>
      </w:r>
      <w:r w:rsidR="003B7E39" w:rsidRPr="00021D0E">
        <w:rPr>
          <w:sz w:val="20"/>
          <w:szCs w:val="18"/>
        </w:rPr>
        <w:instrText xml:space="preserve"> REF _Ref16641898 \h  \* MERGEFORMAT </w:instrText>
      </w:r>
      <w:r w:rsidR="003B7E39" w:rsidRPr="00021D0E">
        <w:rPr>
          <w:sz w:val="20"/>
          <w:szCs w:val="18"/>
        </w:rPr>
      </w:r>
      <w:r w:rsidR="003B7E39" w:rsidRPr="00021D0E">
        <w:rPr>
          <w:sz w:val="20"/>
          <w:szCs w:val="18"/>
        </w:rPr>
        <w:fldChar w:fldCharType="separate"/>
      </w:r>
      <w:r w:rsidR="00795A65" w:rsidRPr="00795A65">
        <w:rPr>
          <w:rStyle w:val="Figurehyperlink"/>
          <w:rFonts w:asciiTheme="minorHAnsi" w:hAnsiTheme="minorHAnsi"/>
          <w:sz w:val="20"/>
          <w:szCs w:val="18"/>
        </w:rPr>
        <w:t>Table 35</w:t>
      </w:r>
      <w:r w:rsidR="003B7E39" w:rsidRPr="00021D0E">
        <w:rPr>
          <w:sz w:val="20"/>
          <w:szCs w:val="18"/>
        </w:rPr>
        <w:fldChar w:fldCharType="end"/>
      </w:r>
      <w:r w:rsidRPr="00021D0E">
        <w:rPr>
          <w:sz w:val="20"/>
          <w:szCs w:val="18"/>
        </w:rPr>
        <w:t>. The default value is 0.04</w:t>
      </w:r>
      <w:ins w:id="2148" w:author="Honnalore Steissberg" w:date="2021-08-04T17:47:00Z">
        <w:r w:rsidR="00DE7FCC">
          <w:rPr>
            <w:sz w:val="20"/>
            <w:szCs w:val="18"/>
          </w:rPr>
          <w:t>/</w:t>
        </w:r>
      </w:ins>
      <w:del w:id="2149" w:author="Honnalore Steissberg" w:date="2021-08-04T17:47:00Z">
        <w:r w:rsidRPr="00DE7FCC" w:rsidDel="00DE7FCC">
          <w:rPr>
            <w:sz w:val="20"/>
            <w:szCs w:val="18"/>
          </w:rPr>
          <w:delText xml:space="preserve"> </w:delText>
        </w:r>
      </w:del>
      <w:proofErr w:type="gramStart"/>
      <w:r w:rsidRPr="00DE7FCC">
        <w:rPr>
          <w:sz w:val="20"/>
          <w:szCs w:val="18"/>
          <w:rPrChange w:id="2150" w:author="Honnalore Steissberg" w:date="2021-08-04T17:47:00Z">
            <w:rPr>
              <w:i/>
              <w:iCs/>
              <w:sz w:val="20"/>
              <w:szCs w:val="18"/>
            </w:rPr>
          </w:rPrChange>
        </w:rPr>
        <w:t>day</w:t>
      </w:r>
      <w:ins w:id="2151" w:author="Honnalore Steissberg" w:date="2021-08-04T17:48:00Z">
        <w:r w:rsidR="00DE7FCC">
          <w:rPr>
            <w:sz w:val="20"/>
            <w:szCs w:val="18"/>
          </w:rPr>
          <w:t>.</w:t>
        </w:r>
      </w:ins>
      <w:r w:rsidRPr="00021D0E">
        <w:rPr>
          <w:i/>
          <w:iCs/>
          <w:sz w:val="20"/>
          <w:szCs w:val="18"/>
          <w:vertAlign w:val="superscript"/>
        </w:rPr>
        <w:t>-</w:t>
      </w:r>
      <w:proofErr w:type="gramEnd"/>
      <w:r w:rsidRPr="00021D0E">
        <w:rPr>
          <w:i/>
          <w:iCs/>
          <w:sz w:val="20"/>
          <w:szCs w:val="18"/>
          <w:vertAlign w:val="superscript"/>
        </w:rPr>
        <w:t>1</w:t>
      </w:r>
      <w:r w:rsidR="00021D0E" w:rsidRPr="00021D0E">
        <w:rPr>
          <w:sz w:val="20"/>
          <w:szCs w:val="18"/>
        </w:rPr>
        <w:t>.</w:t>
      </w:r>
    </w:p>
    <w:p w14:paraId="10F1501D" w14:textId="0A072E46" w:rsidR="0041037A" w:rsidRPr="00B7030B" w:rsidRDefault="0041037A" w:rsidP="00EE7164">
      <w:pPr>
        <w:pStyle w:val="Tablecaption"/>
      </w:pPr>
      <w:bookmarkStart w:id="2152" w:name="_Ref16641883"/>
      <w:bookmarkStart w:id="2153" w:name="_Toc13665511"/>
      <w:bookmarkStart w:id="2154" w:name="_Toc37942980"/>
      <w:r w:rsidRPr="00B7030B">
        <w:t xml:space="preserve">Table </w:t>
      </w:r>
      <w:r w:rsidR="00F812F1">
        <w:fldChar w:fldCharType="begin"/>
      </w:r>
      <w:r w:rsidR="00F812F1">
        <w:instrText xml:space="preserve"> SEQ Table \* ARABIC </w:instrText>
      </w:r>
      <w:r w:rsidR="00F812F1">
        <w:fldChar w:fldCharType="separate"/>
      </w:r>
      <w:r w:rsidR="00795A65">
        <w:rPr>
          <w:noProof/>
        </w:rPr>
        <w:t>34</w:t>
      </w:r>
      <w:r w:rsidR="00F812F1">
        <w:rPr>
          <w:noProof/>
        </w:rPr>
        <w:fldChar w:fldCharType="end"/>
      </w:r>
      <w:bookmarkEnd w:id="2152"/>
      <w:r w:rsidRPr="00B7030B">
        <w:t>.  Maximum Algal Excretion Rate Literature Values</w:t>
      </w:r>
      <w:bookmarkEnd w:id="2153"/>
      <w:bookmarkEnd w:id="2154"/>
    </w:p>
    <w:tbl>
      <w:tblPr>
        <w:tblW w:w="0" w:type="auto"/>
        <w:jc w:val="center"/>
        <w:tblLayout w:type="fixed"/>
        <w:tblCellMar>
          <w:left w:w="109" w:type="dxa"/>
          <w:right w:w="109" w:type="dxa"/>
        </w:tblCellMar>
        <w:tblLook w:val="0000" w:firstRow="0" w:lastRow="0" w:firstColumn="0" w:lastColumn="0" w:noHBand="0" w:noVBand="0"/>
      </w:tblPr>
      <w:tblGrid>
        <w:gridCol w:w="2813"/>
        <w:gridCol w:w="1827"/>
        <w:gridCol w:w="1721"/>
      </w:tblGrid>
      <w:tr w:rsidR="0041037A" w:rsidRPr="00B7030B" w14:paraId="0D834502" w14:textId="77777777">
        <w:trPr>
          <w:tblHeader/>
          <w:jc w:val="center"/>
        </w:trPr>
        <w:tc>
          <w:tcPr>
            <w:tcW w:w="2813" w:type="dxa"/>
            <w:tcBorders>
              <w:top w:val="double" w:sz="7" w:space="0" w:color="000000"/>
              <w:left w:val="double" w:sz="7" w:space="0" w:color="000000"/>
              <w:bottom w:val="double" w:sz="7" w:space="0" w:color="000000"/>
              <w:right w:val="single" w:sz="6" w:space="0" w:color="000000"/>
            </w:tcBorders>
          </w:tcPr>
          <w:p w14:paraId="149B35A4"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1827" w:type="dxa"/>
            <w:tcBorders>
              <w:top w:val="double" w:sz="7" w:space="0" w:color="000000"/>
              <w:left w:val="single" w:sz="6" w:space="0" w:color="000000"/>
              <w:bottom w:val="double" w:sz="7" w:space="0" w:color="000000"/>
              <w:right w:val="single" w:sz="6" w:space="0" w:color="000000"/>
            </w:tcBorders>
          </w:tcPr>
          <w:p w14:paraId="2165848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Excretion Rate, day</w:t>
            </w:r>
            <w:r w:rsidRPr="00B7030B">
              <w:rPr>
                <w:rFonts w:asciiTheme="minorHAnsi" w:hAnsiTheme="minorHAnsi"/>
                <w:b/>
                <w:bCs/>
                <w:vertAlign w:val="superscript"/>
              </w:rPr>
              <w:t>-1</w:t>
            </w:r>
          </w:p>
        </w:tc>
        <w:tc>
          <w:tcPr>
            <w:tcW w:w="1721" w:type="dxa"/>
            <w:tcBorders>
              <w:top w:val="double" w:sz="7" w:space="0" w:color="000000"/>
              <w:left w:val="single" w:sz="6" w:space="0" w:color="000000"/>
              <w:bottom w:val="double" w:sz="7" w:space="0" w:color="000000"/>
              <w:right w:val="double" w:sz="7" w:space="0" w:color="000000"/>
            </w:tcBorders>
          </w:tcPr>
          <w:p w14:paraId="4E9A38D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2BBF6A5B"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7FFB1A5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Actinastrum</w:t>
            </w:r>
            <w:proofErr w:type="spellEnd"/>
            <w:r w:rsidRPr="00B7030B">
              <w:rPr>
                <w:rFonts w:asciiTheme="minorHAnsi" w:hAnsiTheme="minorHAnsi"/>
              </w:rPr>
              <w:t xml:space="preserve"> </w:t>
            </w:r>
            <w:proofErr w:type="spellStart"/>
            <w:r w:rsidRPr="00B7030B">
              <w:rPr>
                <w:rFonts w:asciiTheme="minorHAnsi" w:hAnsiTheme="minorHAnsi"/>
              </w:rPr>
              <w:t>hantzschii</w:t>
            </w:r>
            <w:proofErr w:type="spellEnd"/>
          </w:p>
        </w:tc>
        <w:tc>
          <w:tcPr>
            <w:tcW w:w="1827" w:type="dxa"/>
            <w:tcBorders>
              <w:top w:val="single" w:sz="6" w:space="0" w:color="000000"/>
              <w:left w:val="single" w:sz="6" w:space="0" w:color="000000"/>
              <w:bottom w:val="single" w:sz="7" w:space="0" w:color="000000"/>
              <w:right w:val="single" w:sz="6" w:space="0" w:color="000000"/>
            </w:tcBorders>
          </w:tcPr>
          <w:p w14:paraId="5F2E79C8" w14:textId="77777777" w:rsidR="0041037A" w:rsidRPr="00B7030B" w:rsidRDefault="0041037A">
            <w:pPr>
              <w:pStyle w:val="tabledata"/>
              <w:jc w:val="center"/>
              <w:rPr>
                <w:rFonts w:asciiTheme="minorHAnsi" w:hAnsiTheme="minorHAnsi"/>
              </w:rPr>
            </w:pPr>
            <w:r w:rsidRPr="00B7030B">
              <w:rPr>
                <w:rFonts w:asciiTheme="minorHAnsi" w:hAnsiTheme="minorHAnsi"/>
              </w:rPr>
              <w:t>0.044</w:t>
            </w:r>
          </w:p>
        </w:tc>
        <w:tc>
          <w:tcPr>
            <w:tcW w:w="1721" w:type="dxa"/>
            <w:tcBorders>
              <w:top w:val="single" w:sz="6" w:space="0" w:color="000000"/>
              <w:left w:val="single" w:sz="6" w:space="0" w:color="000000"/>
              <w:bottom w:val="single" w:sz="7" w:space="0" w:color="000000"/>
              <w:right w:val="double" w:sz="7" w:space="0" w:color="000000"/>
            </w:tcBorders>
          </w:tcPr>
          <w:p w14:paraId="1502E95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07500B4B"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695FE92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Ankistrodesmus</w:t>
            </w:r>
            <w:proofErr w:type="spellEnd"/>
            <w:r w:rsidRPr="00B7030B">
              <w:rPr>
                <w:rFonts w:asciiTheme="minorHAnsi" w:hAnsiTheme="minorHAnsi"/>
              </w:rPr>
              <w:t xml:space="preserve"> </w:t>
            </w:r>
            <w:proofErr w:type="spellStart"/>
            <w:r w:rsidRPr="00B7030B">
              <w:rPr>
                <w:rFonts w:asciiTheme="minorHAnsi" w:hAnsiTheme="minorHAnsi"/>
              </w:rPr>
              <w:t>falcatus</w:t>
            </w:r>
            <w:proofErr w:type="spellEnd"/>
          </w:p>
        </w:tc>
        <w:tc>
          <w:tcPr>
            <w:tcW w:w="1827" w:type="dxa"/>
            <w:tcBorders>
              <w:top w:val="single" w:sz="6" w:space="0" w:color="000000"/>
              <w:left w:val="single" w:sz="6" w:space="0" w:color="000000"/>
              <w:bottom w:val="single" w:sz="7" w:space="0" w:color="000000"/>
              <w:right w:val="single" w:sz="6" w:space="0" w:color="000000"/>
            </w:tcBorders>
          </w:tcPr>
          <w:p w14:paraId="1F80F4BC" w14:textId="77777777" w:rsidR="0041037A" w:rsidRPr="00B7030B" w:rsidRDefault="0041037A">
            <w:pPr>
              <w:pStyle w:val="tabledata"/>
              <w:jc w:val="center"/>
              <w:rPr>
                <w:rFonts w:asciiTheme="minorHAnsi" w:hAnsiTheme="minorHAnsi"/>
              </w:rPr>
            </w:pPr>
            <w:r w:rsidRPr="00B7030B">
              <w:rPr>
                <w:rFonts w:asciiTheme="minorHAnsi" w:hAnsiTheme="minorHAnsi"/>
              </w:rPr>
              <w:t>0.031</w:t>
            </w:r>
          </w:p>
        </w:tc>
        <w:tc>
          <w:tcPr>
            <w:tcW w:w="1721" w:type="dxa"/>
            <w:tcBorders>
              <w:top w:val="single" w:sz="6" w:space="0" w:color="000000"/>
              <w:left w:val="single" w:sz="6" w:space="0" w:color="000000"/>
              <w:bottom w:val="single" w:sz="7" w:space="0" w:color="000000"/>
              <w:right w:val="double" w:sz="7" w:space="0" w:color="000000"/>
            </w:tcBorders>
          </w:tcPr>
          <w:p w14:paraId="3139892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5FB72C92"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24CDF97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Asterococcus</w:t>
            </w:r>
            <w:proofErr w:type="spellEnd"/>
            <w:r w:rsidRPr="00B7030B">
              <w:rPr>
                <w:rFonts w:asciiTheme="minorHAnsi" w:hAnsiTheme="minorHAnsi"/>
              </w:rPr>
              <w:t xml:space="preserve"> </w:t>
            </w:r>
            <w:proofErr w:type="spellStart"/>
            <w:r w:rsidRPr="00B7030B">
              <w:rPr>
                <w:rFonts w:asciiTheme="minorHAnsi" w:hAnsiTheme="minorHAnsi"/>
              </w:rPr>
              <w:t>superbus</w:t>
            </w:r>
            <w:proofErr w:type="spellEnd"/>
          </w:p>
        </w:tc>
        <w:tc>
          <w:tcPr>
            <w:tcW w:w="1827" w:type="dxa"/>
            <w:tcBorders>
              <w:top w:val="single" w:sz="6" w:space="0" w:color="000000"/>
              <w:left w:val="single" w:sz="6" w:space="0" w:color="000000"/>
              <w:bottom w:val="single" w:sz="7" w:space="0" w:color="000000"/>
              <w:right w:val="single" w:sz="6" w:space="0" w:color="000000"/>
            </w:tcBorders>
          </w:tcPr>
          <w:p w14:paraId="0CE80D12" w14:textId="77777777" w:rsidR="0041037A" w:rsidRPr="00B7030B" w:rsidRDefault="0041037A">
            <w:pPr>
              <w:pStyle w:val="tabledata"/>
              <w:jc w:val="center"/>
              <w:rPr>
                <w:rFonts w:asciiTheme="minorHAnsi" w:hAnsiTheme="minorHAnsi"/>
              </w:rPr>
            </w:pPr>
            <w:r w:rsidRPr="00B7030B">
              <w:rPr>
                <w:rFonts w:asciiTheme="minorHAnsi" w:hAnsiTheme="minorHAnsi"/>
              </w:rPr>
              <w:t>0.036</w:t>
            </w:r>
          </w:p>
        </w:tc>
        <w:tc>
          <w:tcPr>
            <w:tcW w:w="1721" w:type="dxa"/>
            <w:tcBorders>
              <w:top w:val="single" w:sz="6" w:space="0" w:color="000000"/>
              <w:left w:val="single" w:sz="6" w:space="0" w:color="000000"/>
              <w:bottom w:val="single" w:sz="7" w:space="0" w:color="000000"/>
              <w:right w:val="double" w:sz="7" w:space="0" w:color="000000"/>
            </w:tcBorders>
          </w:tcPr>
          <w:p w14:paraId="3D4A1FE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0744BE97"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1135D1B5"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Chlorella </w:t>
            </w:r>
            <w:proofErr w:type="spellStart"/>
            <w:r w:rsidRPr="00B7030B">
              <w:rPr>
                <w:rFonts w:asciiTheme="minorHAnsi" w:hAnsiTheme="minorHAnsi"/>
              </w:rPr>
              <w:t>pyrenoidosa</w:t>
            </w:r>
            <w:proofErr w:type="spellEnd"/>
          </w:p>
        </w:tc>
        <w:tc>
          <w:tcPr>
            <w:tcW w:w="1827" w:type="dxa"/>
            <w:tcBorders>
              <w:top w:val="single" w:sz="6" w:space="0" w:color="000000"/>
              <w:left w:val="single" w:sz="6" w:space="0" w:color="000000"/>
              <w:bottom w:val="single" w:sz="7" w:space="0" w:color="000000"/>
              <w:right w:val="single" w:sz="6" w:space="0" w:color="000000"/>
            </w:tcBorders>
          </w:tcPr>
          <w:p w14:paraId="58BAB91C" w14:textId="77777777" w:rsidR="0041037A" w:rsidRPr="00B7030B" w:rsidRDefault="0041037A">
            <w:pPr>
              <w:pStyle w:val="tabledata"/>
              <w:jc w:val="center"/>
              <w:rPr>
                <w:rFonts w:asciiTheme="minorHAnsi" w:hAnsiTheme="minorHAnsi"/>
              </w:rPr>
            </w:pPr>
            <w:r w:rsidRPr="00B7030B">
              <w:rPr>
                <w:rFonts w:asciiTheme="minorHAnsi" w:hAnsiTheme="minorHAnsi"/>
              </w:rPr>
              <w:t>0.032</w:t>
            </w:r>
          </w:p>
        </w:tc>
        <w:tc>
          <w:tcPr>
            <w:tcW w:w="1721" w:type="dxa"/>
            <w:tcBorders>
              <w:top w:val="single" w:sz="6" w:space="0" w:color="000000"/>
              <w:left w:val="single" w:sz="6" w:space="0" w:color="000000"/>
              <w:bottom w:val="single" w:sz="7" w:space="0" w:color="000000"/>
              <w:right w:val="double" w:sz="7" w:space="0" w:color="000000"/>
            </w:tcBorders>
          </w:tcPr>
          <w:p w14:paraId="0E5C556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48336F69"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7350517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Eudorina</w:t>
            </w:r>
            <w:proofErr w:type="spellEnd"/>
            <w:r w:rsidRPr="00B7030B">
              <w:rPr>
                <w:rFonts w:asciiTheme="minorHAnsi" w:hAnsiTheme="minorHAnsi"/>
              </w:rPr>
              <w:t xml:space="preserve"> elegans</w:t>
            </w:r>
          </w:p>
        </w:tc>
        <w:tc>
          <w:tcPr>
            <w:tcW w:w="1827" w:type="dxa"/>
            <w:tcBorders>
              <w:top w:val="single" w:sz="6" w:space="0" w:color="000000"/>
              <w:left w:val="single" w:sz="6" w:space="0" w:color="000000"/>
              <w:bottom w:val="single" w:sz="7" w:space="0" w:color="000000"/>
              <w:right w:val="single" w:sz="6" w:space="0" w:color="000000"/>
            </w:tcBorders>
          </w:tcPr>
          <w:p w14:paraId="6B530FCF" w14:textId="77777777" w:rsidR="0041037A" w:rsidRPr="00B7030B" w:rsidRDefault="0041037A">
            <w:pPr>
              <w:pStyle w:val="tabledata"/>
              <w:jc w:val="center"/>
              <w:rPr>
                <w:rFonts w:asciiTheme="minorHAnsi" w:hAnsiTheme="minorHAnsi"/>
              </w:rPr>
            </w:pPr>
            <w:r w:rsidRPr="00B7030B">
              <w:rPr>
                <w:rFonts w:asciiTheme="minorHAnsi" w:hAnsiTheme="minorHAnsi"/>
              </w:rPr>
              <w:t>0.023</w:t>
            </w:r>
          </w:p>
        </w:tc>
        <w:tc>
          <w:tcPr>
            <w:tcW w:w="1721" w:type="dxa"/>
            <w:tcBorders>
              <w:top w:val="single" w:sz="6" w:space="0" w:color="000000"/>
              <w:left w:val="single" w:sz="6" w:space="0" w:color="000000"/>
              <w:bottom w:val="single" w:sz="7" w:space="0" w:color="000000"/>
              <w:right w:val="double" w:sz="7" w:space="0" w:color="000000"/>
            </w:tcBorders>
          </w:tcPr>
          <w:p w14:paraId="6C926B8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53A103C4" w14:textId="77777777">
        <w:trPr>
          <w:jc w:val="center"/>
        </w:trPr>
        <w:tc>
          <w:tcPr>
            <w:tcW w:w="2813" w:type="dxa"/>
            <w:tcBorders>
              <w:top w:val="single" w:sz="6" w:space="0" w:color="000000"/>
              <w:left w:val="double" w:sz="7" w:space="0" w:color="000000"/>
              <w:bottom w:val="double" w:sz="7" w:space="0" w:color="000000"/>
              <w:right w:val="single" w:sz="6" w:space="0" w:color="000000"/>
            </w:tcBorders>
          </w:tcPr>
          <w:p w14:paraId="7845DB7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Micractinium</w:t>
            </w:r>
            <w:proofErr w:type="spellEnd"/>
            <w:r w:rsidRPr="00B7030B">
              <w:rPr>
                <w:rFonts w:asciiTheme="minorHAnsi" w:hAnsiTheme="minorHAnsi"/>
              </w:rPr>
              <w:t xml:space="preserve"> </w:t>
            </w:r>
            <w:proofErr w:type="spellStart"/>
            <w:r w:rsidRPr="00B7030B">
              <w:rPr>
                <w:rFonts w:asciiTheme="minorHAnsi" w:hAnsiTheme="minorHAnsi"/>
              </w:rPr>
              <w:t>pusillum</w:t>
            </w:r>
            <w:proofErr w:type="spellEnd"/>
          </w:p>
        </w:tc>
        <w:tc>
          <w:tcPr>
            <w:tcW w:w="1827" w:type="dxa"/>
            <w:tcBorders>
              <w:top w:val="single" w:sz="6" w:space="0" w:color="000000"/>
              <w:left w:val="single" w:sz="6" w:space="0" w:color="000000"/>
              <w:bottom w:val="double" w:sz="7" w:space="0" w:color="000000"/>
              <w:right w:val="single" w:sz="6" w:space="0" w:color="000000"/>
            </w:tcBorders>
          </w:tcPr>
          <w:p w14:paraId="2B027480" w14:textId="77777777" w:rsidR="0041037A" w:rsidRPr="00B7030B" w:rsidRDefault="0041037A">
            <w:pPr>
              <w:pStyle w:val="tabledata"/>
              <w:jc w:val="center"/>
              <w:rPr>
                <w:rFonts w:asciiTheme="minorHAnsi" w:hAnsiTheme="minorHAnsi"/>
              </w:rPr>
            </w:pPr>
            <w:r w:rsidRPr="00B7030B">
              <w:rPr>
                <w:rFonts w:asciiTheme="minorHAnsi" w:hAnsiTheme="minorHAnsi"/>
              </w:rPr>
              <w:t>0.014</w:t>
            </w:r>
          </w:p>
        </w:tc>
        <w:tc>
          <w:tcPr>
            <w:tcW w:w="1721" w:type="dxa"/>
            <w:tcBorders>
              <w:top w:val="single" w:sz="6" w:space="0" w:color="000000"/>
              <w:left w:val="single" w:sz="6" w:space="0" w:color="000000"/>
              <w:bottom w:val="double" w:sz="7" w:space="0" w:color="000000"/>
              <w:right w:val="double" w:sz="7" w:space="0" w:color="000000"/>
            </w:tcBorders>
          </w:tcPr>
          <w:p w14:paraId="183C1291" w14:textId="77777777" w:rsidR="0041037A" w:rsidRPr="00B7030B" w:rsidRDefault="0041037A">
            <w:pPr>
              <w:pStyle w:val="tabledata"/>
              <w:jc w:val="center"/>
              <w:rPr>
                <w:rFonts w:asciiTheme="minorHAnsi" w:hAnsiTheme="minorHAnsi"/>
                <w:szCs w:val="22"/>
              </w:rPr>
            </w:pPr>
            <w:proofErr w:type="spellStart"/>
            <w:r w:rsidRPr="00B7030B">
              <w:rPr>
                <w:rFonts w:asciiTheme="minorHAnsi" w:hAnsiTheme="minorHAnsi"/>
              </w:rPr>
              <w:t>Nalewajko</w:t>
            </w:r>
            <w:proofErr w:type="spellEnd"/>
            <w:r w:rsidRPr="00B7030B">
              <w:rPr>
                <w:rFonts w:asciiTheme="minorHAnsi" w:hAnsiTheme="minorHAnsi"/>
              </w:rPr>
              <w:t>, 1966</w:t>
            </w:r>
          </w:p>
        </w:tc>
      </w:tr>
    </w:tbl>
    <w:p w14:paraId="631A4DCB" w14:textId="77777777" w:rsidR="0041037A" w:rsidRPr="00B7030B" w:rsidRDefault="0041037A">
      <w:pPr>
        <w:pStyle w:val="BodyText2"/>
      </w:pPr>
    </w:p>
    <w:p w14:paraId="03274B8D" w14:textId="10A3D771" w:rsidR="0041037A" w:rsidRPr="00B7030B" w:rsidRDefault="0041037A" w:rsidP="00EE7164">
      <w:pPr>
        <w:pStyle w:val="Tablecaption"/>
      </w:pPr>
      <w:bookmarkStart w:id="2155" w:name="_Ref16641898"/>
      <w:bookmarkStart w:id="2156" w:name="_Toc13665512"/>
      <w:bookmarkStart w:id="2157" w:name="_Toc37942981"/>
      <w:r w:rsidRPr="00B7030B">
        <w:t xml:space="preserve">Table </w:t>
      </w:r>
      <w:r w:rsidR="00F812F1">
        <w:fldChar w:fldCharType="begin"/>
      </w:r>
      <w:r w:rsidR="00F812F1">
        <w:instrText xml:space="preserve"> SEQ Table \* ARABIC </w:instrText>
      </w:r>
      <w:r w:rsidR="00F812F1">
        <w:fldChar w:fldCharType="separate"/>
      </w:r>
      <w:r w:rsidR="00795A65">
        <w:rPr>
          <w:noProof/>
        </w:rPr>
        <w:t>35</w:t>
      </w:r>
      <w:r w:rsidR="00F812F1">
        <w:rPr>
          <w:noProof/>
        </w:rPr>
        <w:fldChar w:fldCharType="end"/>
      </w:r>
      <w:bookmarkEnd w:id="2155"/>
      <w:r w:rsidRPr="00B7030B">
        <w:t>.  Algal Dark Respiration Rate Literature Values</w:t>
      </w:r>
      <w:bookmarkEnd w:id="2156"/>
      <w:bookmarkEnd w:id="2157"/>
    </w:p>
    <w:tbl>
      <w:tblPr>
        <w:tblW w:w="0" w:type="auto"/>
        <w:jc w:val="center"/>
        <w:tblLayout w:type="fixed"/>
        <w:tblCellMar>
          <w:left w:w="141" w:type="dxa"/>
          <w:right w:w="141" w:type="dxa"/>
        </w:tblCellMar>
        <w:tblLook w:val="0000" w:firstRow="0" w:lastRow="0" w:firstColumn="0" w:lastColumn="0" w:noHBand="0" w:noVBand="0"/>
      </w:tblPr>
      <w:tblGrid>
        <w:gridCol w:w="2402"/>
        <w:gridCol w:w="2119"/>
        <w:gridCol w:w="2371"/>
      </w:tblGrid>
      <w:tr w:rsidR="0041037A" w:rsidRPr="00B7030B" w14:paraId="2970C44B" w14:textId="77777777">
        <w:trPr>
          <w:jc w:val="center"/>
        </w:trPr>
        <w:tc>
          <w:tcPr>
            <w:tcW w:w="2402" w:type="dxa"/>
            <w:tcBorders>
              <w:top w:val="double" w:sz="7" w:space="0" w:color="000000"/>
              <w:left w:val="double" w:sz="7" w:space="0" w:color="000000"/>
              <w:bottom w:val="double" w:sz="7" w:space="0" w:color="000000"/>
              <w:right w:val="single" w:sz="6" w:space="0" w:color="000000"/>
            </w:tcBorders>
          </w:tcPr>
          <w:p w14:paraId="158A1BC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2119" w:type="dxa"/>
            <w:tcBorders>
              <w:top w:val="double" w:sz="7" w:space="0" w:color="000000"/>
              <w:left w:val="single" w:sz="6" w:space="0" w:color="000000"/>
              <w:bottom w:val="double" w:sz="7" w:space="0" w:color="000000"/>
              <w:right w:val="single" w:sz="6" w:space="0" w:color="000000"/>
            </w:tcBorders>
          </w:tcPr>
          <w:p w14:paraId="6E58FDB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Respiration Rate, </w:t>
            </w:r>
            <w:r w:rsidRPr="00B7030B">
              <w:rPr>
                <w:rFonts w:asciiTheme="minorHAnsi" w:hAnsiTheme="minorHAnsi"/>
                <w:b/>
                <w:bCs/>
                <w:i/>
                <w:iCs/>
              </w:rPr>
              <w:t>day</w:t>
            </w:r>
            <w:r w:rsidRPr="00B7030B">
              <w:rPr>
                <w:rFonts w:asciiTheme="minorHAnsi" w:hAnsiTheme="minorHAnsi"/>
                <w:b/>
                <w:bCs/>
                <w:i/>
                <w:iCs/>
                <w:vertAlign w:val="superscript"/>
              </w:rPr>
              <w:t>-1</w:t>
            </w:r>
          </w:p>
        </w:tc>
        <w:tc>
          <w:tcPr>
            <w:tcW w:w="2371" w:type="dxa"/>
            <w:tcBorders>
              <w:top w:val="double" w:sz="7" w:space="0" w:color="000000"/>
              <w:left w:val="single" w:sz="6" w:space="0" w:color="000000"/>
              <w:bottom w:val="double" w:sz="7" w:space="0" w:color="000000"/>
              <w:right w:val="double" w:sz="7" w:space="0" w:color="000000"/>
            </w:tcBorders>
          </w:tcPr>
          <w:p w14:paraId="670AEE9C"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3C173810"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6627411E" w14:textId="77777777" w:rsidR="0041037A" w:rsidRPr="00B7030B" w:rsidRDefault="0041037A">
            <w:pPr>
              <w:pStyle w:val="tabledata"/>
              <w:jc w:val="center"/>
              <w:rPr>
                <w:rFonts w:asciiTheme="minorHAnsi" w:hAnsiTheme="minorHAnsi"/>
              </w:rPr>
            </w:pPr>
            <w:r w:rsidRPr="00B7030B">
              <w:rPr>
                <w:rFonts w:asciiTheme="minorHAnsi" w:hAnsiTheme="minorHAnsi"/>
              </w:rPr>
              <w:t>Anabaena variabilis</w:t>
            </w:r>
          </w:p>
        </w:tc>
        <w:tc>
          <w:tcPr>
            <w:tcW w:w="2119" w:type="dxa"/>
            <w:tcBorders>
              <w:top w:val="single" w:sz="6" w:space="0" w:color="000000"/>
              <w:left w:val="single" w:sz="6" w:space="0" w:color="000000"/>
              <w:bottom w:val="single" w:sz="7" w:space="0" w:color="000000"/>
              <w:right w:val="single" w:sz="6" w:space="0" w:color="000000"/>
            </w:tcBorders>
          </w:tcPr>
          <w:p w14:paraId="0AFA0DDE" w14:textId="77777777" w:rsidR="0041037A" w:rsidRPr="00B7030B" w:rsidRDefault="0041037A">
            <w:pPr>
              <w:pStyle w:val="tabledata"/>
              <w:jc w:val="center"/>
              <w:rPr>
                <w:rFonts w:asciiTheme="minorHAnsi" w:hAnsiTheme="minorHAnsi"/>
              </w:rPr>
            </w:pPr>
            <w:r w:rsidRPr="00B7030B">
              <w:rPr>
                <w:rFonts w:asciiTheme="minorHAnsi" w:hAnsiTheme="minorHAnsi"/>
              </w:rPr>
              <w:t>0.10-0.92</w:t>
            </w:r>
          </w:p>
        </w:tc>
        <w:tc>
          <w:tcPr>
            <w:tcW w:w="2371" w:type="dxa"/>
            <w:tcBorders>
              <w:top w:val="single" w:sz="6" w:space="0" w:color="000000"/>
              <w:left w:val="single" w:sz="6" w:space="0" w:color="000000"/>
              <w:bottom w:val="single" w:sz="7" w:space="0" w:color="000000"/>
              <w:right w:val="double" w:sz="7" w:space="0" w:color="000000"/>
            </w:tcBorders>
          </w:tcPr>
          <w:p w14:paraId="35F2BBB1"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Collins and </w:t>
            </w:r>
            <w:proofErr w:type="spellStart"/>
            <w:r w:rsidRPr="00B7030B">
              <w:rPr>
                <w:rFonts w:asciiTheme="minorHAnsi" w:hAnsiTheme="minorHAnsi"/>
              </w:rPr>
              <w:t>Boylen</w:t>
            </w:r>
            <w:proofErr w:type="spellEnd"/>
            <w:r w:rsidRPr="00B7030B">
              <w:rPr>
                <w:rFonts w:asciiTheme="minorHAnsi" w:hAnsiTheme="minorHAnsi"/>
              </w:rPr>
              <w:t>, 1978</w:t>
            </w:r>
          </w:p>
        </w:tc>
      </w:tr>
      <w:tr w:rsidR="0041037A" w:rsidRPr="00B7030B" w14:paraId="6D30496F"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61CE9195"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Chlorella </w:t>
            </w:r>
            <w:proofErr w:type="spellStart"/>
            <w:r w:rsidRPr="00B7030B">
              <w:rPr>
                <w:rFonts w:asciiTheme="minorHAnsi" w:hAnsiTheme="minorHAnsi"/>
              </w:rPr>
              <w:t>pyrenoidosa</w:t>
            </w:r>
            <w:proofErr w:type="spellEnd"/>
          </w:p>
        </w:tc>
        <w:tc>
          <w:tcPr>
            <w:tcW w:w="2119" w:type="dxa"/>
            <w:tcBorders>
              <w:top w:val="single" w:sz="6" w:space="0" w:color="000000"/>
              <w:left w:val="single" w:sz="6" w:space="0" w:color="000000"/>
              <w:bottom w:val="single" w:sz="7" w:space="0" w:color="000000"/>
              <w:right w:val="single" w:sz="6" w:space="0" w:color="000000"/>
            </w:tcBorders>
          </w:tcPr>
          <w:p w14:paraId="4CB3DDD1" w14:textId="77777777" w:rsidR="0041037A" w:rsidRPr="00B7030B" w:rsidRDefault="0041037A">
            <w:pPr>
              <w:pStyle w:val="tabledata"/>
              <w:jc w:val="center"/>
              <w:rPr>
                <w:rFonts w:asciiTheme="minorHAnsi" w:hAnsiTheme="minorHAnsi"/>
              </w:rPr>
            </w:pPr>
            <w:r w:rsidRPr="00B7030B">
              <w:rPr>
                <w:rFonts w:asciiTheme="minorHAnsi" w:hAnsiTheme="minorHAnsi"/>
              </w:rPr>
              <w:t>0.01-0.03</w:t>
            </w:r>
          </w:p>
        </w:tc>
        <w:tc>
          <w:tcPr>
            <w:tcW w:w="2371" w:type="dxa"/>
            <w:tcBorders>
              <w:top w:val="single" w:sz="6" w:space="0" w:color="000000"/>
              <w:left w:val="single" w:sz="6" w:space="0" w:color="000000"/>
              <w:bottom w:val="single" w:sz="7" w:space="0" w:color="000000"/>
              <w:right w:val="double" w:sz="7" w:space="0" w:color="000000"/>
            </w:tcBorders>
          </w:tcPr>
          <w:p w14:paraId="2B5168DA" w14:textId="77777777" w:rsidR="0041037A" w:rsidRPr="00B7030B" w:rsidRDefault="0041037A">
            <w:pPr>
              <w:pStyle w:val="tabledata"/>
              <w:jc w:val="center"/>
              <w:rPr>
                <w:rFonts w:asciiTheme="minorHAnsi" w:hAnsiTheme="minorHAnsi"/>
              </w:rPr>
            </w:pPr>
            <w:r w:rsidRPr="00B7030B">
              <w:rPr>
                <w:rFonts w:asciiTheme="minorHAnsi" w:hAnsiTheme="minorHAnsi"/>
              </w:rPr>
              <w:t>Myers and Gra</w:t>
            </w:r>
            <w:r w:rsidRPr="00B7030B">
              <w:rPr>
                <w:rFonts w:asciiTheme="minorHAnsi" w:hAnsiTheme="minorHAnsi"/>
              </w:rPr>
              <w:softHyphen/>
              <w:t>ham, 1961</w:t>
            </w:r>
          </w:p>
        </w:tc>
      </w:tr>
      <w:tr w:rsidR="0041037A" w:rsidRPr="00B7030B" w14:paraId="4FC923FC"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707E2A25"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Coscinodiscus </w:t>
            </w:r>
            <w:proofErr w:type="spellStart"/>
            <w:r w:rsidRPr="00B7030B">
              <w:rPr>
                <w:rFonts w:asciiTheme="minorHAnsi" w:hAnsiTheme="minorHAnsi"/>
              </w:rPr>
              <w:t>excentricus</w:t>
            </w:r>
            <w:proofErr w:type="spellEnd"/>
          </w:p>
        </w:tc>
        <w:tc>
          <w:tcPr>
            <w:tcW w:w="2119" w:type="dxa"/>
            <w:tcBorders>
              <w:top w:val="single" w:sz="6" w:space="0" w:color="000000"/>
              <w:left w:val="single" w:sz="6" w:space="0" w:color="000000"/>
              <w:bottom w:val="single" w:sz="7" w:space="0" w:color="000000"/>
              <w:right w:val="single" w:sz="6" w:space="0" w:color="000000"/>
            </w:tcBorders>
          </w:tcPr>
          <w:p w14:paraId="3323D357" w14:textId="77777777" w:rsidR="0041037A" w:rsidRPr="00B7030B" w:rsidRDefault="0041037A">
            <w:pPr>
              <w:pStyle w:val="tabledata"/>
              <w:jc w:val="center"/>
              <w:rPr>
                <w:rFonts w:asciiTheme="minorHAnsi" w:hAnsiTheme="minorHAnsi"/>
              </w:rPr>
            </w:pPr>
            <w:r w:rsidRPr="00B7030B">
              <w:rPr>
                <w:rFonts w:asciiTheme="minorHAnsi" w:hAnsiTheme="minorHAnsi"/>
              </w:rPr>
              <w:t>0.07-0.11</w:t>
            </w:r>
          </w:p>
        </w:tc>
        <w:tc>
          <w:tcPr>
            <w:tcW w:w="2371" w:type="dxa"/>
            <w:tcBorders>
              <w:top w:val="single" w:sz="6" w:space="0" w:color="000000"/>
              <w:left w:val="single" w:sz="6" w:space="0" w:color="000000"/>
              <w:bottom w:val="single" w:sz="7" w:space="0" w:color="000000"/>
              <w:right w:val="double" w:sz="7" w:space="0" w:color="000000"/>
            </w:tcBorders>
          </w:tcPr>
          <w:p w14:paraId="006F7ADD" w14:textId="77777777" w:rsidR="0041037A" w:rsidRPr="00B7030B" w:rsidRDefault="0041037A">
            <w:pPr>
              <w:pStyle w:val="tabledata"/>
              <w:jc w:val="center"/>
              <w:rPr>
                <w:rFonts w:asciiTheme="minorHAnsi" w:hAnsiTheme="minorHAnsi"/>
              </w:rPr>
            </w:pPr>
            <w:r w:rsidRPr="00B7030B">
              <w:rPr>
                <w:rFonts w:asciiTheme="minorHAnsi" w:hAnsiTheme="minorHAnsi"/>
              </w:rPr>
              <w:t>Riley and von Aux, 1949</w:t>
            </w:r>
          </w:p>
        </w:tc>
      </w:tr>
      <w:tr w:rsidR="0041037A" w:rsidRPr="00B7030B" w14:paraId="4EC8A525"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7276611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Dunaliella</w:t>
            </w:r>
            <w:proofErr w:type="spellEnd"/>
            <w:r w:rsidRPr="00B7030B">
              <w:rPr>
                <w:rFonts w:asciiTheme="minorHAnsi" w:hAnsiTheme="minorHAnsi"/>
              </w:rPr>
              <w:t xml:space="preserve"> </w:t>
            </w:r>
            <w:proofErr w:type="spellStart"/>
            <w:r w:rsidRPr="00B7030B">
              <w:rPr>
                <w:rFonts w:asciiTheme="minorHAnsi" w:hAnsiTheme="minorHAnsi"/>
              </w:rPr>
              <w:t>teriolecta</w:t>
            </w:r>
            <w:proofErr w:type="spellEnd"/>
          </w:p>
        </w:tc>
        <w:tc>
          <w:tcPr>
            <w:tcW w:w="2119" w:type="dxa"/>
            <w:tcBorders>
              <w:top w:val="single" w:sz="6" w:space="0" w:color="000000"/>
              <w:left w:val="single" w:sz="6" w:space="0" w:color="000000"/>
              <w:bottom w:val="single" w:sz="7" w:space="0" w:color="000000"/>
              <w:right w:val="single" w:sz="6" w:space="0" w:color="000000"/>
            </w:tcBorders>
          </w:tcPr>
          <w:p w14:paraId="4278E11E" w14:textId="77777777" w:rsidR="0041037A" w:rsidRPr="00B7030B" w:rsidRDefault="0041037A">
            <w:pPr>
              <w:pStyle w:val="tabledata"/>
              <w:jc w:val="center"/>
              <w:rPr>
                <w:rFonts w:asciiTheme="minorHAnsi" w:hAnsiTheme="minorHAnsi"/>
              </w:rPr>
            </w:pPr>
            <w:r w:rsidRPr="00B7030B">
              <w:rPr>
                <w:rFonts w:asciiTheme="minorHAnsi" w:hAnsiTheme="minorHAnsi"/>
              </w:rPr>
              <w:t>0.12-0.16</w:t>
            </w:r>
          </w:p>
        </w:tc>
        <w:tc>
          <w:tcPr>
            <w:tcW w:w="2371" w:type="dxa"/>
            <w:tcBorders>
              <w:top w:val="single" w:sz="6" w:space="0" w:color="000000"/>
              <w:left w:val="single" w:sz="6" w:space="0" w:color="000000"/>
              <w:bottom w:val="single" w:sz="7" w:space="0" w:color="000000"/>
              <w:right w:val="double" w:sz="7" w:space="0" w:color="000000"/>
            </w:tcBorders>
          </w:tcPr>
          <w:p w14:paraId="3261034E" w14:textId="77777777" w:rsidR="0041037A" w:rsidRPr="00B7030B" w:rsidRDefault="0041037A">
            <w:pPr>
              <w:pStyle w:val="tabledata"/>
              <w:jc w:val="center"/>
              <w:rPr>
                <w:rFonts w:asciiTheme="minorHAnsi" w:hAnsiTheme="minorHAnsi"/>
              </w:rPr>
            </w:pPr>
            <w:r w:rsidRPr="00B7030B">
              <w:rPr>
                <w:rFonts w:asciiTheme="minorHAnsi" w:hAnsiTheme="minorHAnsi"/>
              </w:rPr>
              <w:t>Laws and Wong, 1978</w:t>
            </w:r>
          </w:p>
        </w:tc>
      </w:tr>
      <w:tr w:rsidR="0041037A" w:rsidRPr="00B7030B" w14:paraId="7E65ACFE"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0274662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Mesodinium</w:t>
            </w:r>
            <w:proofErr w:type="spellEnd"/>
            <w:r w:rsidRPr="00B7030B">
              <w:rPr>
                <w:rFonts w:asciiTheme="minorHAnsi" w:hAnsiTheme="minorHAnsi"/>
              </w:rPr>
              <w:t xml:space="preserve"> rubrum</w:t>
            </w:r>
          </w:p>
        </w:tc>
        <w:tc>
          <w:tcPr>
            <w:tcW w:w="2119" w:type="dxa"/>
            <w:tcBorders>
              <w:top w:val="single" w:sz="6" w:space="0" w:color="000000"/>
              <w:left w:val="single" w:sz="6" w:space="0" w:color="000000"/>
              <w:bottom w:val="single" w:sz="7" w:space="0" w:color="000000"/>
              <w:right w:val="single" w:sz="6" w:space="0" w:color="000000"/>
            </w:tcBorders>
          </w:tcPr>
          <w:p w14:paraId="46803E69" w14:textId="77777777" w:rsidR="0041037A" w:rsidRPr="00B7030B" w:rsidRDefault="0041037A">
            <w:pPr>
              <w:pStyle w:val="tabledata"/>
              <w:jc w:val="center"/>
              <w:rPr>
                <w:rFonts w:asciiTheme="minorHAnsi" w:hAnsiTheme="minorHAnsi"/>
              </w:rPr>
            </w:pPr>
            <w:r w:rsidRPr="00B7030B">
              <w:rPr>
                <w:rFonts w:asciiTheme="minorHAnsi" w:hAnsiTheme="minorHAnsi"/>
              </w:rPr>
              <w:t>0.05</w:t>
            </w:r>
          </w:p>
        </w:tc>
        <w:tc>
          <w:tcPr>
            <w:tcW w:w="2371" w:type="dxa"/>
            <w:tcBorders>
              <w:top w:val="single" w:sz="6" w:space="0" w:color="000000"/>
              <w:left w:val="single" w:sz="6" w:space="0" w:color="000000"/>
              <w:bottom w:val="single" w:sz="7" w:space="0" w:color="000000"/>
              <w:right w:val="double" w:sz="7" w:space="0" w:color="000000"/>
            </w:tcBorders>
          </w:tcPr>
          <w:p w14:paraId="40E7243A" w14:textId="77777777" w:rsidR="0041037A" w:rsidRPr="00B7030B" w:rsidRDefault="0041037A">
            <w:pPr>
              <w:pStyle w:val="tabledata"/>
              <w:jc w:val="center"/>
              <w:rPr>
                <w:rFonts w:asciiTheme="minorHAnsi" w:hAnsiTheme="minorHAnsi"/>
              </w:rPr>
            </w:pPr>
            <w:r w:rsidRPr="00B7030B">
              <w:rPr>
                <w:rFonts w:asciiTheme="minorHAnsi" w:hAnsiTheme="minorHAnsi"/>
              </w:rPr>
              <w:t>Smith, 1979</w:t>
            </w:r>
          </w:p>
        </w:tc>
      </w:tr>
      <w:tr w:rsidR="0041037A" w:rsidRPr="00B7030B" w14:paraId="1885C713"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1DAA8A0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Monochrysis</w:t>
            </w:r>
            <w:proofErr w:type="spellEnd"/>
            <w:r w:rsidRPr="00B7030B">
              <w:rPr>
                <w:rFonts w:asciiTheme="minorHAnsi" w:hAnsiTheme="minorHAnsi"/>
              </w:rPr>
              <w:t xml:space="preserve"> lutheri</w:t>
            </w:r>
          </w:p>
        </w:tc>
        <w:tc>
          <w:tcPr>
            <w:tcW w:w="2119" w:type="dxa"/>
            <w:tcBorders>
              <w:top w:val="single" w:sz="6" w:space="0" w:color="000000"/>
              <w:left w:val="single" w:sz="6" w:space="0" w:color="000000"/>
              <w:bottom w:val="single" w:sz="7" w:space="0" w:color="000000"/>
              <w:right w:val="single" w:sz="6" w:space="0" w:color="000000"/>
            </w:tcBorders>
          </w:tcPr>
          <w:p w14:paraId="327D1A69" w14:textId="77777777" w:rsidR="0041037A" w:rsidRPr="00B7030B" w:rsidRDefault="0041037A">
            <w:pPr>
              <w:pStyle w:val="tabledata"/>
              <w:jc w:val="center"/>
              <w:rPr>
                <w:rFonts w:asciiTheme="minorHAnsi" w:hAnsiTheme="minorHAnsi"/>
              </w:rPr>
            </w:pPr>
            <w:r w:rsidRPr="00B7030B">
              <w:rPr>
                <w:rFonts w:asciiTheme="minorHAnsi" w:hAnsiTheme="minorHAnsi"/>
              </w:rPr>
              <w:t>0.15-0.32</w:t>
            </w:r>
          </w:p>
        </w:tc>
        <w:tc>
          <w:tcPr>
            <w:tcW w:w="2371" w:type="dxa"/>
            <w:tcBorders>
              <w:top w:val="single" w:sz="6" w:space="0" w:color="000000"/>
              <w:left w:val="single" w:sz="6" w:space="0" w:color="000000"/>
              <w:bottom w:val="single" w:sz="7" w:space="0" w:color="000000"/>
              <w:right w:val="double" w:sz="7" w:space="0" w:color="000000"/>
            </w:tcBorders>
          </w:tcPr>
          <w:p w14:paraId="046B0404" w14:textId="77777777" w:rsidR="0041037A" w:rsidRPr="00B7030B" w:rsidRDefault="0041037A">
            <w:pPr>
              <w:pStyle w:val="tabledata"/>
              <w:jc w:val="center"/>
              <w:rPr>
                <w:rFonts w:asciiTheme="minorHAnsi" w:hAnsiTheme="minorHAnsi"/>
              </w:rPr>
            </w:pPr>
            <w:r w:rsidRPr="00B7030B">
              <w:rPr>
                <w:rFonts w:asciiTheme="minorHAnsi" w:hAnsiTheme="minorHAnsi"/>
              </w:rPr>
              <w:t>Laws and Wong, 1978</w:t>
            </w:r>
          </w:p>
        </w:tc>
      </w:tr>
      <w:tr w:rsidR="0041037A" w:rsidRPr="00B7030B" w14:paraId="7A6B8F42" w14:textId="77777777">
        <w:trPr>
          <w:jc w:val="center"/>
        </w:trPr>
        <w:tc>
          <w:tcPr>
            <w:tcW w:w="2402" w:type="dxa"/>
            <w:tcBorders>
              <w:top w:val="single" w:sz="6" w:space="0" w:color="000000"/>
              <w:left w:val="double" w:sz="7" w:space="0" w:color="000000"/>
              <w:bottom w:val="double" w:sz="7" w:space="0" w:color="000000"/>
              <w:right w:val="single" w:sz="6" w:space="0" w:color="000000"/>
            </w:tcBorders>
          </w:tcPr>
          <w:p w14:paraId="5F32F18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w:t>
            </w:r>
            <w:proofErr w:type="spellStart"/>
            <w:r w:rsidRPr="00B7030B">
              <w:rPr>
                <w:rFonts w:asciiTheme="minorHAnsi" w:hAnsiTheme="minorHAnsi"/>
              </w:rPr>
              <w:t>allenii</w:t>
            </w:r>
            <w:proofErr w:type="spellEnd"/>
          </w:p>
        </w:tc>
        <w:tc>
          <w:tcPr>
            <w:tcW w:w="2119" w:type="dxa"/>
            <w:tcBorders>
              <w:top w:val="single" w:sz="6" w:space="0" w:color="000000"/>
              <w:left w:val="single" w:sz="6" w:space="0" w:color="000000"/>
              <w:bottom w:val="double" w:sz="7" w:space="0" w:color="000000"/>
              <w:right w:val="single" w:sz="6" w:space="0" w:color="000000"/>
            </w:tcBorders>
          </w:tcPr>
          <w:p w14:paraId="4068A8C7" w14:textId="77777777" w:rsidR="0041037A" w:rsidRPr="00B7030B" w:rsidRDefault="0041037A">
            <w:pPr>
              <w:pStyle w:val="tabledata"/>
              <w:jc w:val="center"/>
              <w:rPr>
                <w:rFonts w:asciiTheme="minorHAnsi" w:hAnsiTheme="minorHAnsi"/>
              </w:rPr>
            </w:pPr>
            <w:r w:rsidRPr="00B7030B">
              <w:rPr>
                <w:rFonts w:asciiTheme="minorHAnsi" w:hAnsiTheme="minorHAnsi"/>
              </w:rPr>
              <w:t>0.05-0.59</w:t>
            </w:r>
          </w:p>
        </w:tc>
        <w:tc>
          <w:tcPr>
            <w:tcW w:w="2371" w:type="dxa"/>
            <w:tcBorders>
              <w:top w:val="single" w:sz="6" w:space="0" w:color="000000"/>
              <w:left w:val="single" w:sz="6" w:space="0" w:color="000000"/>
              <w:bottom w:val="double" w:sz="7" w:space="0" w:color="000000"/>
              <w:right w:val="double" w:sz="7" w:space="0" w:color="000000"/>
            </w:tcBorders>
          </w:tcPr>
          <w:p w14:paraId="0A1FA0E1" w14:textId="77777777" w:rsidR="0041037A" w:rsidRPr="00B7030B" w:rsidRDefault="0041037A">
            <w:pPr>
              <w:pStyle w:val="tabledata"/>
              <w:jc w:val="center"/>
              <w:rPr>
                <w:rFonts w:asciiTheme="minorHAnsi" w:hAnsiTheme="minorHAnsi"/>
                <w:szCs w:val="22"/>
              </w:rPr>
            </w:pPr>
            <w:r w:rsidRPr="00B7030B">
              <w:rPr>
                <w:rFonts w:asciiTheme="minorHAnsi" w:hAnsiTheme="minorHAnsi"/>
              </w:rPr>
              <w:t>Laws and Wong, 1978</w:t>
            </w:r>
          </w:p>
        </w:tc>
      </w:tr>
    </w:tbl>
    <w:p w14:paraId="0B63C7AC" w14:textId="77777777" w:rsidR="0041037A" w:rsidRPr="00B7030B" w:rsidRDefault="0041037A">
      <w:pPr>
        <w:pStyle w:val="BodyText2"/>
      </w:pPr>
    </w:p>
    <w:p w14:paraId="0DEFCC28" w14:textId="2340ECEB" w:rsidR="0041037A" w:rsidRPr="009329B3" w:rsidRDefault="0041037A">
      <w:pPr>
        <w:pStyle w:val="BodyText"/>
        <w:rPr>
          <w:sz w:val="20"/>
          <w:szCs w:val="18"/>
        </w:rPr>
      </w:pPr>
      <w:r w:rsidRPr="009329B3">
        <w:rPr>
          <w:sz w:val="20"/>
          <w:szCs w:val="18"/>
        </w:rPr>
        <w:t>Literature value for algal settling velocities [</w:t>
      </w:r>
      <w:r w:rsidRPr="009329B3">
        <w:rPr>
          <w:b/>
          <w:bCs/>
          <w:sz w:val="20"/>
          <w:szCs w:val="18"/>
        </w:rPr>
        <w:t>AS</w:t>
      </w:r>
      <w:r w:rsidRPr="009329B3">
        <w:rPr>
          <w:sz w:val="20"/>
          <w:szCs w:val="18"/>
        </w:rPr>
        <w:t xml:space="preserve">] are given in </w:t>
      </w:r>
      <w:r w:rsidR="003B7E39" w:rsidRPr="009329B3">
        <w:rPr>
          <w:sz w:val="20"/>
          <w:szCs w:val="18"/>
        </w:rPr>
        <w:fldChar w:fldCharType="begin"/>
      </w:r>
      <w:r w:rsidR="003B7E39" w:rsidRPr="009329B3">
        <w:rPr>
          <w:sz w:val="20"/>
          <w:szCs w:val="18"/>
        </w:rPr>
        <w:instrText xml:space="preserve"> REF _Ref9126530 \h  \* MERGEFORMAT </w:instrText>
      </w:r>
      <w:r w:rsidR="003B7E39" w:rsidRPr="009329B3">
        <w:rPr>
          <w:sz w:val="20"/>
          <w:szCs w:val="18"/>
        </w:rPr>
      </w:r>
      <w:r w:rsidR="003B7E39" w:rsidRPr="009329B3">
        <w:rPr>
          <w:sz w:val="20"/>
          <w:szCs w:val="18"/>
        </w:rPr>
        <w:fldChar w:fldCharType="separate"/>
      </w:r>
      <w:r w:rsidR="00795A65" w:rsidRPr="00795A65">
        <w:rPr>
          <w:rStyle w:val="Figurehyperlink"/>
          <w:rFonts w:asciiTheme="minorHAnsi" w:hAnsiTheme="minorHAnsi"/>
          <w:sz w:val="20"/>
          <w:szCs w:val="18"/>
        </w:rPr>
        <w:t>Table 36</w:t>
      </w:r>
      <w:r w:rsidR="003B7E39" w:rsidRPr="009329B3">
        <w:rPr>
          <w:sz w:val="20"/>
          <w:szCs w:val="18"/>
        </w:rPr>
        <w:fldChar w:fldCharType="end"/>
      </w:r>
      <w:r w:rsidRPr="009329B3">
        <w:rPr>
          <w:sz w:val="20"/>
          <w:szCs w:val="18"/>
        </w:rPr>
        <w:t xml:space="preserve">, but care must be taken in their use.  Laboratory and </w:t>
      </w:r>
      <w:r w:rsidRPr="009329B3">
        <w:rPr>
          <w:i/>
          <w:iCs/>
          <w:sz w:val="20"/>
          <w:szCs w:val="18"/>
        </w:rPr>
        <w:t>in s</w:t>
      </w:r>
      <w:r w:rsidR="00C54E79">
        <w:rPr>
          <w:i/>
          <w:iCs/>
          <w:sz w:val="20"/>
          <w:szCs w:val="18"/>
        </w:rPr>
        <w:t>i</w:t>
      </w:r>
      <w:r w:rsidRPr="009329B3">
        <w:rPr>
          <w:i/>
          <w:iCs/>
          <w:sz w:val="20"/>
          <w:szCs w:val="18"/>
        </w:rPr>
        <w:t>tu</w:t>
      </w:r>
      <w:r w:rsidRPr="009329B3">
        <w:rPr>
          <w:sz w:val="20"/>
          <w:szCs w:val="18"/>
        </w:rPr>
        <w:t xml:space="preserve"> methods for determining settling velocities each have their drawbacks when attempting to measure net settling velocities. The settling velocity is very dependent upon the type of algae present, so a single default value is not recommended.  Previous studies have used a settling velocity of 0.2 </w:t>
      </w:r>
      <w:r w:rsidRPr="009329B3">
        <w:rPr>
          <w:i/>
          <w:iCs/>
          <w:sz w:val="20"/>
          <w:szCs w:val="18"/>
        </w:rPr>
        <w:t>m day</w:t>
      </w:r>
      <w:r w:rsidRPr="009329B3">
        <w:rPr>
          <w:i/>
          <w:iCs/>
          <w:sz w:val="20"/>
          <w:szCs w:val="18"/>
          <w:vertAlign w:val="superscript"/>
        </w:rPr>
        <w:t>-1</w:t>
      </w:r>
      <w:r w:rsidRPr="009329B3">
        <w:rPr>
          <w:sz w:val="20"/>
          <w:szCs w:val="18"/>
        </w:rPr>
        <w:t xml:space="preserve"> for diatoms, 0.1 </w:t>
      </w:r>
      <w:r w:rsidRPr="009329B3">
        <w:rPr>
          <w:i/>
          <w:iCs/>
          <w:sz w:val="20"/>
          <w:szCs w:val="18"/>
        </w:rPr>
        <w:t>m day</w:t>
      </w:r>
      <w:r w:rsidRPr="009329B3">
        <w:rPr>
          <w:i/>
          <w:iCs/>
          <w:sz w:val="20"/>
          <w:szCs w:val="18"/>
          <w:vertAlign w:val="superscript"/>
        </w:rPr>
        <w:t>-1</w:t>
      </w:r>
      <w:r w:rsidRPr="009329B3">
        <w:rPr>
          <w:sz w:val="20"/>
          <w:szCs w:val="18"/>
        </w:rPr>
        <w:t xml:space="preserve"> for greens, and 0.0-0.05 </w:t>
      </w:r>
      <w:r w:rsidRPr="009329B3">
        <w:rPr>
          <w:i/>
          <w:iCs/>
          <w:sz w:val="20"/>
          <w:szCs w:val="18"/>
        </w:rPr>
        <w:t>m day</w:t>
      </w:r>
      <w:r w:rsidRPr="009329B3">
        <w:rPr>
          <w:i/>
          <w:iCs/>
          <w:sz w:val="20"/>
          <w:szCs w:val="18"/>
          <w:vertAlign w:val="superscript"/>
        </w:rPr>
        <w:t>-1</w:t>
      </w:r>
      <w:r w:rsidRPr="009329B3">
        <w:rPr>
          <w:sz w:val="20"/>
          <w:szCs w:val="18"/>
        </w:rPr>
        <w:t xml:space="preserve"> for cyanobacteria.</w:t>
      </w:r>
      <w:r w:rsidR="00A13634" w:rsidRPr="009329B3">
        <w:rPr>
          <w:sz w:val="20"/>
          <w:szCs w:val="18"/>
        </w:rPr>
        <w:t xml:space="preserve"> Also, for cyanobacteria or other floating phytoplankton, one can specify a negative settling velocity. </w:t>
      </w:r>
    </w:p>
    <w:p w14:paraId="4377D6A0" w14:textId="7D29A2B7" w:rsidR="0041037A" w:rsidRPr="00B7030B" w:rsidRDefault="0041037A" w:rsidP="00EE7164">
      <w:pPr>
        <w:pStyle w:val="Tablecaption"/>
      </w:pPr>
      <w:bookmarkStart w:id="2158" w:name="_Ref9126530"/>
      <w:bookmarkStart w:id="2159" w:name="_Toc13665513"/>
      <w:bookmarkStart w:id="2160" w:name="_Toc37942982"/>
      <w:r w:rsidRPr="00B7030B">
        <w:t xml:space="preserve">Table </w:t>
      </w:r>
      <w:r w:rsidR="00F812F1">
        <w:fldChar w:fldCharType="begin"/>
      </w:r>
      <w:r w:rsidR="00F812F1">
        <w:instrText xml:space="preserve"> SEQ Table \* ARABIC </w:instrText>
      </w:r>
      <w:r w:rsidR="00F812F1">
        <w:fldChar w:fldCharType="separate"/>
      </w:r>
      <w:r w:rsidR="00795A65">
        <w:rPr>
          <w:noProof/>
        </w:rPr>
        <w:t>36</w:t>
      </w:r>
      <w:r w:rsidR="00F812F1">
        <w:rPr>
          <w:noProof/>
        </w:rPr>
        <w:fldChar w:fldCharType="end"/>
      </w:r>
      <w:bookmarkEnd w:id="2158"/>
      <w:r w:rsidRPr="00B7030B">
        <w:t>.  Algal settling Velocity Literature Values</w:t>
      </w:r>
      <w:bookmarkEnd w:id="2159"/>
      <w:bookmarkEnd w:id="2160"/>
    </w:p>
    <w:tbl>
      <w:tblPr>
        <w:tblW w:w="0" w:type="auto"/>
        <w:jc w:val="center"/>
        <w:tblBorders>
          <w:top w:val="double" w:sz="12" w:space="0" w:color="000000"/>
          <w:left w:val="double" w:sz="12" w:space="0" w:color="000000"/>
          <w:bottom w:val="double" w:sz="12" w:space="0" w:color="000000"/>
          <w:right w:val="double" w:sz="12" w:space="0" w:color="000000"/>
          <w:insideH w:val="dotted" w:sz="4" w:space="0" w:color="auto"/>
        </w:tblBorders>
        <w:tblLayout w:type="fixed"/>
        <w:tblCellMar>
          <w:left w:w="84" w:type="dxa"/>
          <w:right w:w="84" w:type="dxa"/>
        </w:tblCellMar>
        <w:tblLook w:val="0000" w:firstRow="0" w:lastRow="0" w:firstColumn="0" w:lastColumn="0" w:noHBand="0" w:noVBand="0"/>
      </w:tblPr>
      <w:tblGrid>
        <w:gridCol w:w="2172"/>
        <w:gridCol w:w="2357"/>
        <w:gridCol w:w="2908"/>
      </w:tblGrid>
      <w:tr w:rsidR="0041037A" w:rsidRPr="00B7030B" w14:paraId="54870BC4" w14:textId="77777777">
        <w:trPr>
          <w:tblHeader/>
          <w:jc w:val="center"/>
        </w:trPr>
        <w:tc>
          <w:tcPr>
            <w:tcW w:w="2172" w:type="dxa"/>
          </w:tcPr>
          <w:p w14:paraId="6771858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2357" w:type="dxa"/>
          </w:tcPr>
          <w:p w14:paraId="091C57E0"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Settling velocity, </w:t>
            </w:r>
            <w:r w:rsidRPr="00B7030B">
              <w:rPr>
                <w:rFonts w:asciiTheme="minorHAnsi" w:hAnsiTheme="minorHAnsi"/>
                <w:b/>
                <w:bCs/>
                <w:i/>
              </w:rPr>
              <w:t>m day</w:t>
            </w:r>
            <w:r w:rsidRPr="00B7030B">
              <w:rPr>
                <w:rFonts w:asciiTheme="minorHAnsi" w:hAnsiTheme="minorHAnsi"/>
                <w:b/>
                <w:bCs/>
                <w:i/>
                <w:vertAlign w:val="superscript"/>
              </w:rPr>
              <w:t>-1</w:t>
            </w:r>
          </w:p>
        </w:tc>
        <w:tc>
          <w:tcPr>
            <w:tcW w:w="2908" w:type="dxa"/>
          </w:tcPr>
          <w:p w14:paraId="1F63D8F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03441835" w14:textId="77777777">
        <w:trPr>
          <w:jc w:val="center"/>
        </w:trPr>
        <w:tc>
          <w:tcPr>
            <w:tcW w:w="7437" w:type="dxa"/>
            <w:gridSpan w:val="3"/>
          </w:tcPr>
          <w:p w14:paraId="5BDB3318" w14:textId="77777777" w:rsidR="0041037A" w:rsidRPr="00B7030B" w:rsidRDefault="0041037A">
            <w:pPr>
              <w:pStyle w:val="tabledata"/>
              <w:jc w:val="center"/>
              <w:rPr>
                <w:rFonts w:asciiTheme="minorHAnsi" w:hAnsiTheme="minorHAnsi"/>
              </w:rPr>
            </w:pPr>
            <w:r w:rsidRPr="00B7030B">
              <w:rPr>
                <w:rFonts w:asciiTheme="minorHAnsi" w:hAnsiTheme="minorHAnsi"/>
              </w:rPr>
              <w:t>Diatoms</w:t>
            </w:r>
          </w:p>
        </w:tc>
      </w:tr>
      <w:tr w:rsidR="0041037A" w:rsidRPr="00B7030B" w14:paraId="200623AA" w14:textId="77777777">
        <w:trPr>
          <w:jc w:val="center"/>
        </w:trPr>
        <w:tc>
          <w:tcPr>
            <w:tcW w:w="2172" w:type="dxa"/>
          </w:tcPr>
          <w:p w14:paraId="66615FB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Asterionella</w:t>
            </w:r>
            <w:proofErr w:type="spellEnd"/>
            <w:r w:rsidRPr="00B7030B">
              <w:rPr>
                <w:rFonts w:asciiTheme="minorHAnsi" w:hAnsiTheme="minorHAnsi"/>
              </w:rPr>
              <w:t xml:space="preserve"> </w:t>
            </w:r>
            <w:proofErr w:type="spellStart"/>
            <w:r w:rsidRPr="00B7030B">
              <w:rPr>
                <w:rFonts w:asciiTheme="minorHAnsi" w:hAnsiTheme="minorHAnsi"/>
              </w:rPr>
              <w:t>formosa</w:t>
            </w:r>
            <w:proofErr w:type="spellEnd"/>
          </w:p>
        </w:tc>
        <w:tc>
          <w:tcPr>
            <w:tcW w:w="2357" w:type="dxa"/>
          </w:tcPr>
          <w:p w14:paraId="40A23E6F" w14:textId="77777777" w:rsidR="0041037A" w:rsidRPr="00B7030B" w:rsidRDefault="0041037A">
            <w:pPr>
              <w:pStyle w:val="tabledata"/>
              <w:jc w:val="center"/>
              <w:rPr>
                <w:rFonts w:asciiTheme="minorHAnsi" w:hAnsiTheme="minorHAnsi"/>
              </w:rPr>
            </w:pPr>
            <w:r w:rsidRPr="00B7030B">
              <w:rPr>
                <w:rFonts w:asciiTheme="minorHAnsi" w:hAnsiTheme="minorHAnsi"/>
              </w:rPr>
              <w:t>0.26-0.76</w:t>
            </w:r>
          </w:p>
        </w:tc>
        <w:tc>
          <w:tcPr>
            <w:tcW w:w="2908" w:type="dxa"/>
          </w:tcPr>
          <w:p w14:paraId="2B420D5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1974</w:t>
            </w:r>
          </w:p>
        </w:tc>
      </w:tr>
      <w:tr w:rsidR="0041037A" w:rsidRPr="00B7030B" w14:paraId="291FBEF3" w14:textId="77777777">
        <w:trPr>
          <w:jc w:val="center"/>
        </w:trPr>
        <w:tc>
          <w:tcPr>
            <w:tcW w:w="2172" w:type="dxa"/>
          </w:tcPr>
          <w:p w14:paraId="2692E39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Bacteriastrum</w:t>
            </w:r>
            <w:proofErr w:type="spellEnd"/>
            <w:r w:rsidRPr="00B7030B">
              <w:rPr>
                <w:rFonts w:asciiTheme="minorHAnsi" w:hAnsiTheme="minorHAnsi"/>
              </w:rPr>
              <w:t xml:space="preserve"> </w:t>
            </w:r>
            <w:proofErr w:type="spellStart"/>
            <w:r w:rsidRPr="00B7030B">
              <w:rPr>
                <w:rFonts w:asciiTheme="minorHAnsi" w:hAnsiTheme="minorHAnsi"/>
              </w:rPr>
              <w:t>hyalinum</w:t>
            </w:r>
            <w:proofErr w:type="spellEnd"/>
          </w:p>
        </w:tc>
        <w:tc>
          <w:tcPr>
            <w:tcW w:w="2357" w:type="dxa"/>
          </w:tcPr>
          <w:p w14:paraId="6C30C4A1" w14:textId="77777777" w:rsidR="0041037A" w:rsidRPr="00B7030B" w:rsidRDefault="0041037A">
            <w:pPr>
              <w:pStyle w:val="tabledata"/>
              <w:jc w:val="center"/>
              <w:rPr>
                <w:rFonts w:asciiTheme="minorHAnsi" w:hAnsiTheme="minorHAnsi"/>
              </w:rPr>
            </w:pPr>
            <w:r w:rsidRPr="00B7030B">
              <w:rPr>
                <w:rFonts w:asciiTheme="minorHAnsi" w:hAnsiTheme="minorHAnsi"/>
              </w:rPr>
              <w:t>0.39-1.27</w:t>
            </w:r>
          </w:p>
        </w:tc>
        <w:tc>
          <w:tcPr>
            <w:tcW w:w="2908" w:type="dxa"/>
          </w:tcPr>
          <w:p w14:paraId="25F452F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1966</w:t>
            </w:r>
          </w:p>
        </w:tc>
      </w:tr>
      <w:tr w:rsidR="0041037A" w:rsidRPr="00B7030B" w14:paraId="6EDE5604" w14:textId="77777777">
        <w:trPr>
          <w:jc w:val="center"/>
        </w:trPr>
        <w:tc>
          <w:tcPr>
            <w:tcW w:w="2172" w:type="dxa"/>
          </w:tcPr>
          <w:p w14:paraId="41ED355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didymus</w:t>
            </w:r>
            <w:proofErr w:type="spellEnd"/>
          </w:p>
        </w:tc>
        <w:tc>
          <w:tcPr>
            <w:tcW w:w="2357" w:type="dxa"/>
          </w:tcPr>
          <w:p w14:paraId="4424F665" w14:textId="77777777" w:rsidR="0041037A" w:rsidRPr="00B7030B" w:rsidRDefault="0041037A">
            <w:pPr>
              <w:pStyle w:val="tabledata"/>
              <w:jc w:val="center"/>
              <w:rPr>
                <w:rFonts w:asciiTheme="minorHAnsi" w:hAnsiTheme="minorHAnsi"/>
              </w:rPr>
            </w:pPr>
            <w:r w:rsidRPr="00B7030B">
              <w:rPr>
                <w:rFonts w:asciiTheme="minorHAnsi" w:hAnsiTheme="minorHAnsi"/>
              </w:rPr>
              <w:t>0.85</w:t>
            </w:r>
          </w:p>
        </w:tc>
        <w:tc>
          <w:tcPr>
            <w:tcW w:w="2908" w:type="dxa"/>
          </w:tcPr>
          <w:p w14:paraId="590D50B7"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7DDD3BF2" w14:textId="77777777">
        <w:trPr>
          <w:jc w:val="center"/>
        </w:trPr>
        <w:tc>
          <w:tcPr>
            <w:tcW w:w="2172" w:type="dxa"/>
          </w:tcPr>
          <w:p w14:paraId="6296D9F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lauderi</w:t>
            </w:r>
            <w:proofErr w:type="spellEnd"/>
          </w:p>
        </w:tc>
        <w:tc>
          <w:tcPr>
            <w:tcW w:w="2357" w:type="dxa"/>
          </w:tcPr>
          <w:p w14:paraId="503535D8" w14:textId="77777777" w:rsidR="0041037A" w:rsidRPr="00B7030B" w:rsidRDefault="0041037A">
            <w:pPr>
              <w:pStyle w:val="tabledata"/>
              <w:jc w:val="center"/>
              <w:rPr>
                <w:rFonts w:asciiTheme="minorHAnsi" w:hAnsiTheme="minorHAnsi"/>
              </w:rPr>
            </w:pPr>
            <w:r w:rsidRPr="00B7030B">
              <w:rPr>
                <w:rFonts w:asciiTheme="minorHAnsi" w:hAnsiTheme="minorHAnsi"/>
              </w:rPr>
              <w:t>0.46-1.54</w:t>
            </w:r>
          </w:p>
        </w:tc>
        <w:tc>
          <w:tcPr>
            <w:tcW w:w="2908" w:type="dxa"/>
          </w:tcPr>
          <w:p w14:paraId="245F7A2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1966</w:t>
            </w:r>
          </w:p>
        </w:tc>
      </w:tr>
      <w:tr w:rsidR="0041037A" w:rsidRPr="00B7030B" w14:paraId="45EC2743" w14:textId="77777777">
        <w:trPr>
          <w:jc w:val="center"/>
        </w:trPr>
        <w:tc>
          <w:tcPr>
            <w:tcW w:w="2172" w:type="dxa"/>
          </w:tcPr>
          <w:p w14:paraId="2B51ABB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spp.</w:t>
            </w:r>
          </w:p>
        </w:tc>
        <w:tc>
          <w:tcPr>
            <w:tcW w:w="2357" w:type="dxa"/>
          </w:tcPr>
          <w:p w14:paraId="7734C45F" w14:textId="77777777" w:rsidR="0041037A" w:rsidRPr="00B7030B" w:rsidRDefault="0041037A">
            <w:pPr>
              <w:pStyle w:val="tabledata"/>
              <w:jc w:val="center"/>
              <w:rPr>
                <w:rFonts w:asciiTheme="minorHAnsi" w:hAnsiTheme="minorHAnsi"/>
              </w:rPr>
            </w:pPr>
            <w:r w:rsidRPr="00B7030B">
              <w:rPr>
                <w:rFonts w:asciiTheme="minorHAnsi" w:hAnsiTheme="minorHAnsi"/>
              </w:rPr>
              <w:t>0.85</w:t>
            </w:r>
          </w:p>
        </w:tc>
        <w:tc>
          <w:tcPr>
            <w:tcW w:w="2908" w:type="dxa"/>
          </w:tcPr>
          <w:p w14:paraId="3E5E624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Margalef</w:t>
            </w:r>
            <w:proofErr w:type="spellEnd"/>
            <w:r w:rsidRPr="00B7030B">
              <w:rPr>
                <w:rFonts w:asciiTheme="minorHAnsi" w:hAnsiTheme="minorHAnsi"/>
              </w:rPr>
              <w:t>, 1961</w:t>
            </w:r>
          </w:p>
        </w:tc>
      </w:tr>
      <w:tr w:rsidR="0041037A" w:rsidRPr="00B7030B" w14:paraId="011BF039" w14:textId="77777777">
        <w:trPr>
          <w:jc w:val="center"/>
        </w:trPr>
        <w:tc>
          <w:tcPr>
            <w:tcW w:w="2172" w:type="dxa"/>
          </w:tcPr>
          <w:p w14:paraId="0FAB126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spp.</w:t>
            </w:r>
          </w:p>
        </w:tc>
        <w:tc>
          <w:tcPr>
            <w:tcW w:w="2357" w:type="dxa"/>
          </w:tcPr>
          <w:p w14:paraId="30EDC3D3" w14:textId="77777777" w:rsidR="0041037A" w:rsidRPr="00B7030B" w:rsidRDefault="0041037A">
            <w:pPr>
              <w:pStyle w:val="tabledata"/>
              <w:jc w:val="center"/>
              <w:rPr>
                <w:rFonts w:asciiTheme="minorHAnsi" w:hAnsiTheme="minorHAnsi"/>
              </w:rPr>
            </w:pPr>
            <w:r w:rsidRPr="00B7030B">
              <w:rPr>
                <w:rFonts w:asciiTheme="minorHAnsi" w:hAnsiTheme="minorHAnsi"/>
              </w:rPr>
              <w:t>4.00</w:t>
            </w:r>
          </w:p>
        </w:tc>
        <w:tc>
          <w:tcPr>
            <w:tcW w:w="2908" w:type="dxa"/>
          </w:tcPr>
          <w:p w14:paraId="2C7E374B" w14:textId="77777777" w:rsidR="0041037A" w:rsidRPr="00B7030B" w:rsidRDefault="0041037A">
            <w:pPr>
              <w:pStyle w:val="tabledata"/>
              <w:jc w:val="center"/>
              <w:rPr>
                <w:rFonts w:asciiTheme="minorHAnsi" w:hAnsiTheme="minorHAnsi"/>
              </w:rPr>
            </w:pPr>
            <w:r w:rsidRPr="00B7030B">
              <w:rPr>
                <w:rFonts w:asciiTheme="minorHAnsi" w:hAnsiTheme="minorHAnsi"/>
              </w:rPr>
              <w:t>Allen, 1932</w:t>
            </w:r>
          </w:p>
        </w:tc>
      </w:tr>
      <w:tr w:rsidR="0041037A" w:rsidRPr="00B7030B" w14:paraId="7F02E605" w14:textId="77777777">
        <w:trPr>
          <w:jc w:val="center"/>
        </w:trPr>
        <w:tc>
          <w:tcPr>
            <w:tcW w:w="2172" w:type="dxa"/>
          </w:tcPr>
          <w:p w14:paraId="27DB621F"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Coscinodiscus </w:t>
            </w:r>
            <w:proofErr w:type="spellStart"/>
            <w:r w:rsidRPr="00B7030B">
              <w:rPr>
                <w:rFonts w:asciiTheme="minorHAnsi" w:hAnsiTheme="minorHAnsi"/>
              </w:rPr>
              <w:t>wailesii</w:t>
            </w:r>
            <w:proofErr w:type="spellEnd"/>
          </w:p>
        </w:tc>
        <w:tc>
          <w:tcPr>
            <w:tcW w:w="2357" w:type="dxa"/>
          </w:tcPr>
          <w:p w14:paraId="26500792" w14:textId="77777777" w:rsidR="0041037A" w:rsidRPr="00B7030B" w:rsidRDefault="0041037A">
            <w:pPr>
              <w:pStyle w:val="tabledata"/>
              <w:jc w:val="center"/>
              <w:rPr>
                <w:rFonts w:asciiTheme="minorHAnsi" w:hAnsiTheme="minorHAnsi"/>
              </w:rPr>
            </w:pPr>
            <w:r w:rsidRPr="00B7030B">
              <w:rPr>
                <w:rFonts w:asciiTheme="minorHAnsi" w:hAnsiTheme="minorHAnsi"/>
              </w:rPr>
              <w:t>7.00-30.2</w:t>
            </w:r>
          </w:p>
        </w:tc>
        <w:tc>
          <w:tcPr>
            <w:tcW w:w="2908" w:type="dxa"/>
          </w:tcPr>
          <w:p w14:paraId="673F35E1"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6A8C3E07" w14:textId="77777777">
        <w:trPr>
          <w:jc w:val="center"/>
        </w:trPr>
        <w:tc>
          <w:tcPr>
            <w:tcW w:w="2172" w:type="dxa"/>
          </w:tcPr>
          <w:p w14:paraId="2D3F37EB" w14:textId="77777777" w:rsidR="0041037A" w:rsidRPr="00B7030B" w:rsidRDefault="0041037A">
            <w:pPr>
              <w:pStyle w:val="tabledata"/>
              <w:jc w:val="center"/>
              <w:rPr>
                <w:rFonts w:asciiTheme="minorHAnsi" w:hAnsiTheme="minorHAnsi"/>
              </w:rPr>
            </w:pPr>
            <w:r w:rsidRPr="00B7030B">
              <w:rPr>
                <w:rFonts w:asciiTheme="minorHAnsi" w:hAnsiTheme="minorHAnsi"/>
              </w:rPr>
              <w:t>Coscinodiscus sp.</w:t>
            </w:r>
          </w:p>
        </w:tc>
        <w:tc>
          <w:tcPr>
            <w:tcW w:w="2357" w:type="dxa"/>
          </w:tcPr>
          <w:p w14:paraId="6D50EDA3" w14:textId="77777777" w:rsidR="0041037A" w:rsidRPr="00B7030B" w:rsidRDefault="0041037A">
            <w:pPr>
              <w:pStyle w:val="tabledata"/>
              <w:jc w:val="center"/>
              <w:rPr>
                <w:rFonts w:asciiTheme="minorHAnsi" w:hAnsiTheme="minorHAnsi"/>
              </w:rPr>
            </w:pPr>
            <w:r w:rsidRPr="00B7030B">
              <w:rPr>
                <w:rFonts w:asciiTheme="minorHAnsi" w:hAnsiTheme="minorHAnsi"/>
              </w:rPr>
              <w:t>1.95-6.83</w:t>
            </w:r>
          </w:p>
        </w:tc>
        <w:tc>
          <w:tcPr>
            <w:tcW w:w="2908" w:type="dxa"/>
          </w:tcPr>
          <w:p w14:paraId="54B97A0E"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76E6893C" w14:textId="77777777">
        <w:trPr>
          <w:jc w:val="center"/>
        </w:trPr>
        <w:tc>
          <w:tcPr>
            <w:tcW w:w="2172" w:type="dxa"/>
          </w:tcPr>
          <w:p w14:paraId="213495AB"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Cyclotella </w:t>
            </w:r>
            <w:proofErr w:type="spellStart"/>
            <w:r w:rsidRPr="00B7030B">
              <w:rPr>
                <w:rFonts w:asciiTheme="minorHAnsi" w:hAnsiTheme="minorHAnsi"/>
              </w:rPr>
              <w:t>meneghiniana</w:t>
            </w:r>
            <w:proofErr w:type="spellEnd"/>
          </w:p>
        </w:tc>
        <w:tc>
          <w:tcPr>
            <w:tcW w:w="2357" w:type="dxa"/>
          </w:tcPr>
          <w:p w14:paraId="795E9603" w14:textId="77777777" w:rsidR="0041037A" w:rsidRPr="00B7030B" w:rsidRDefault="0041037A">
            <w:pPr>
              <w:pStyle w:val="tabledata"/>
              <w:jc w:val="center"/>
              <w:rPr>
                <w:rFonts w:asciiTheme="minorHAnsi" w:hAnsiTheme="minorHAnsi"/>
              </w:rPr>
            </w:pPr>
            <w:r w:rsidRPr="00B7030B">
              <w:rPr>
                <w:rFonts w:asciiTheme="minorHAnsi" w:hAnsiTheme="minorHAnsi"/>
              </w:rPr>
              <w:t>0.08-0.24</w:t>
            </w:r>
          </w:p>
        </w:tc>
        <w:tc>
          <w:tcPr>
            <w:tcW w:w="2908" w:type="dxa"/>
          </w:tcPr>
          <w:p w14:paraId="3CADE993"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Titman &amp; </w:t>
            </w:r>
            <w:proofErr w:type="spellStart"/>
            <w:r w:rsidRPr="00B7030B">
              <w:rPr>
                <w:rFonts w:asciiTheme="minorHAnsi" w:hAnsiTheme="minorHAnsi"/>
              </w:rPr>
              <w:t>Kilham</w:t>
            </w:r>
            <w:proofErr w:type="spellEnd"/>
            <w:r w:rsidRPr="00B7030B">
              <w:rPr>
                <w:rFonts w:asciiTheme="minorHAnsi" w:hAnsiTheme="minorHAnsi"/>
              </w:rPr>
              <w:t>, 1976</w:t>
            </w:r>
          </w:p>
        </w:tc>
      </w:tr>
      <w:tr w:rsidR="0041037A" w:rsidRPr="00B7030B" w14:paraId="0EF95402" w14:textId="77777777">
        <w:trPr>
          <w:jc w:val="center"/>
        </w:trPr>
        <w:tc>
          <w:tcPr>
            <w:tcW w:w="2172" w:type="dxa"/>
          </w:tcPr>
          <w:p w14:paraId="052BC507" w14:textId="77777777" w:rsidR="0041037A" w:rsidRPr="00B7030B" w:rsidRDefault="0041037A">
            <w:pPr>
              <w:pStyle w:val="tabledata"/>
              <w:jc w:val="center"/>
              <w:rPr>
                <w:rFonts w:asciiTheme="minorHAnsi" w:hAnsiTheme="minorHAnsi"/>
              </w:rPr>
            </w:pPr>
            <w:r w:rsidRPr="00B7030B">
              <w:rPr>
                <w:rFonts w:asciiTheme="minorHAnsi" w:hAnsiTheme="minorHAnsi"/>
              </w:rPr>
              <w:t>Cyclotella nana</w:t>
            </w:r>
          </w:p>
        </w:tc>
        <w:tc>
          <w:tcPr>
            <w:tcW w:w="2357" w:type="dxa"/>
          </w:tcPr>
          <w:p w14:paraId="7B324554" w14:textId="77777777" w:rsidR="0041037A" w:rsidRPr="00B7030B" w:rsidRDefault="0041037A">
            <w:pPr>
              <w:pStyle w:val="tabledata"/>
              <w:jc w:val="center"/>
              <w:rPr>
                <w:rFonts w:asciiTheme="minorHAnsi" w:hAnsiTheme="minorHAnsi"/>
              </w:rPr>
            </w:pPr>
            <w:r w:rsidRPr="00B7030B">
              <w:rPr>
                <w:rFonts w:asciiTheme="minorHAnsi" w:hAnsiTheme="minorHAnsi"/>
              </w:rPr>
              <w:t>0.16-0.76</w:t>
            </w:r>
          </w:p>
        </w:tc>
        <w:tc>
          <w:tcPr>
            <w:tcW w:w="2908" w:type="dxa"/>
          </w:tcPr>
          <w:p w14:paraId="529A92AA"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35C69861" w14:textId="77777777">
        <w:trPr>
          <w:jc w:val="center"/>
        </w:trPr>
        <w:tc>
          <w:tcPr>
            <w:tcW w:w="2172" w:type="dxa"/>
          </w:tcPr>
          <w:p w14:paraId="0E1898D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Ditylum</w:t>
            </w:r>
            <w:proofErr w:type="spellEnd"/>
            <w:r w:rsidRPr="00B7030B">
              <w:rPr>
                <w:rFonts w:asciiTheme="minorHAnsi" w:hAnsiTheme="minorHAnsi"/>
              </w:rPr>
              <w:t xml:space="preserve"> </w:t>
            </w:r>
            <w:proofErr w:type="spellStart"/>
            <w:r w:rsidRPr="00B7030B">
              <w:rPr>
                <w:rFonts w:asciiTheme="minorHAnsi" w:hAnsiTheme="minorHAnsi"/>
              </w:rPr>
              <w:t>brightwellii</w:t>
            </w:r>
            <w:proofErr w:type="spellEnd"/>
          </w:p>
        </w:tc>
        <w:tc>
          <w:tcPr>
            <w:tcW w:w="2357" w:type="dxa"/>
          </w:tcPr>
          <w:p w14:paraId="60AB0CFF" w14:textId="77777777" w:rsidR="0041037A" w:rsidRPr="00B7030B" w:rsidRDefault="0041037A">
            <w:pPr>
              <w:pStyle w:val="tabledata"/>
              <w:jc w:val="center"/>
              <w:rPr>
                <w:rFonts w:asciiTheme="minorHAnsi" w:hAnsiTheme="minorHAnsi"/>
              </w:rPr>
            </w:pPr>
            <w:r w:rsidRPr="00B7030B">
              <w:rPr>
                <w:rFonts w:asciiTheme="minorHAnsi" w:hAnsiTheme="minorHAnsi"/>
              </w:rPr>
              <w:t>0.60-3.09</w:t>
            </w:r>
          </w:p>
        </w:tc>
        <w:tc>
          <w:tcPr>
            <w:tcW w:w="2908" w:type="dxa"/>
          </w:tcPr>
          <w:p w14:paraId="1D1E7DA3"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2295D387" w14:textId="77777777">
        <w:trPr>
          <w:jc w:val="center"/>
        </w:trPr>
        <w:tc>
          <w:tcPr>
            <w:tcW w:w="2172" w:type="dxa"/>
          </w:tcPr>
          <w:p w14:paraId="1ED083A1"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Fragilaria </w:t>
            </w:r>
            <w:proofErr w:type="spellStart"/>
            <w:r w:rsidRPr="00B7030B">
              <w:rPr>
                <w:rFonts w:asciiTheme="minorHAnsi" w:hAnsiTheme="minorHAnsi"/>
              </w:rPr>
              <w:t>crotonensis</w:t>
            </w:r>
            <w:proofErr w:type="spellEnd"/>
          </w:p>
        </w:tc>
        <w:tc>
          <w:tcPr>
            <w:tcW w:w="2357" w:type="dxa"/>
          </w:tcPr>
          <w:p w14:paraId="4056686B" w14:textId="77777777" w:rsidR="0041037A" w:rsidRPr="00B7030B" w:rsidRDefault="0041037A">
            <w:pPr>
              <w:pStyle w:val="tabledata"/>
              <w:jc w:val="center"/>
              <w:rPr>
                <w:rFonts w:asciiTheme="minorHAnsi" w:hAnsiTheme="minorHAnsi"/>
              </w:rPr>
            </w:pPr>
            <w:r w:rsidRPr="00B7030B">
              <w:rPr>
                <w:rFonts w:asciiTheme="minorHAnsi" w:hAnsiTheme="minorHAnsi"/>
              </w:rPr>
              <w:t>0.27</w:t>
            </w:r>
          </w:p>
        </w:tc>
        <w:tc>
          <w:tcPr>
            <w:tcW w:w="2908" w:type="dxa"/>
          </w:tcPr>
          <w:p w14:paraId="4DF09BCD" w14:textId="77777777" w:rsidR="0041037A" w:rsidRPr="00B7030B" w:rsidRDefault="0041037A">
            <w:pPr>
              <w:pStyle w:val="tabledata"/>
              <w:jc w:val="center"/>
              <w:rPr>
                <w:rFonts w:asciiTheme="minorHAnsi" w:hAnsiTheme="minorHAnsi"/>
              </w:rPr>
            </w:pPr>
            <w:r w:rsidRPr="00B7030B">
              <w:rPr>
                <w:rFonts w:asciiTheme="minorHAnsi" w:hAnsiTheme="minorHAnsi"/>
              </w:rPr>
              <w:t>Burns &amp; Rosa, 1980</w:t>
            </w:r>
          </w:p>
        </w:tc>
      </w:tr>
      <w:tr w:rsidR="0041037A" w:rsidRPr="00B7030B" w14:paraId="38BDA51E" w14:textId="77777777">
        <w:trPr>
          <w:jc w:val="center"/>
        </w:trPr>
        <w:tc>
          <w:tcPr>
            <w:tcW w:w="2172" w:type="dxa"/>
          </w:tcPr>
          <w:p w14:paraId="68E0A38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Leptocylindrum</w:t>
            </w:r>
            <w:proofErr w:type="spellEnd"/>
            <w:r w:rsidRPr="00B7030B">
              <w:rPr>
                <w:rFonts w:asciiTheme="minorHAnsi" w:hAnsiTheme="minorHAnsi"/>
              </w:rPr>
              <w:t xml:space="preserve"> </w:t>
            </w:r>
            <w:proofErr w:type="spellStart"/>
            <w:r w:rsidRPr="00B7030B">
              <w:rPr>
                <w:rFonts w:asciiTheme="minorHAnsi" w:hAnsiTheme="minorHAnsi"/>
              </w:rPr>
              <w:t>danicus</w:t>
            </w:r>
            <w:proofErr w:type="spellEnd"/>
          </w:p>
        </w:tc>
        <w:tc>
          <w:tcPr>
            <w:tcW w:w="2357" w:type="dxa"/>
          </w:tcPr>
          <w:p w14:paraId="0CEE68CF" w14:textId="77777777" w:rsidR="0041037A" w:rsidRPr="00B7030B" w:rsidRDefault="0041037A">
            <w:pPr>
              <w:pStyle w:val="tabledata"/>
              <w:jc w:val="center"/>
              <w:rPr>
                <w:rFonts w:asciiTheme="minorHAnsi" w:hAnsiTheme="minorHAnsi"/>
              </w:rPr>
            </w:pPr>
            <w:r w:rsidRPr="00B7030B">
              <w:rPr>
                <w:rFonts w:asciiTheme="minorHAnsi" w:hAnsiTheme="minorHAnsi"/>
              </w:rPr>
              <w:t>0.08-0.42</w:t>
            </w:r>
          </w:p>
        </w:tc>
        <w:tc>
          <w:tcPr>
            <w:tcW w:w="2908" w:type="dxa"/>
          </w:tcPr>
          <w:p w14:paraId="31377CD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Margalef</w:t>
            </w:r>
            <w:proofErr w:type="spellEnd"/>
            <w:r w:rsidRPr="00B7030B">
              <w:rPr>
                <w:rFonts w:asciiTheme="minorHAnsi" w:hAnsiTheme="minorHAnsi"/>
              </w:rPr>
              <w:t>, 1961</w:t>
            </w:r>
          </w:p>
        </w:tc>
      </w:tr>
      <w:tr w:rsidR="0041037A" w:rsidRPr="00B7030B" w14:paraId="2673CCF0" w14:textId="77777777">
        <w:trPr>
          <w:jc w:val="center"/>
        </w:trPr>
        <w:tc>
          <w:tcPr>
            <w:tcW w:w="2172" w:type="dxa"/>
          </w:tcPr>
          <w:p w14:paraId="5E74354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Melosira</w:t>
            </w:r>
            <w:proofErr w:type="spellEnd"/>
            <w:r w:rsidRPr="00B7030B">
              <w:rPr>
                <w:rFonts w:asciiTheme="minorHAnsi" w:hAnsiTheme="minorHAnsi"/>
              </w:rPr>
              <w:t xml:space="preserve"> </w:t>
            </w:r>
            <w:proofErr w:type="spellStart"/>
            <w:r w:rsidRPr="00B7030B">
              <w:rPr>
                <w:rFonts w:asciiTheme="minorHAnsi" w:hAnsiTheme="minorHAnsi"/>
              </w:rPr>
              <w:t>agassizii</w:t>
            </w:r>
            <w:proofErr w:type="spellEnd"/>
          </w:p>
        </w:tc>
        <w:tc>
          <w:tcPr>
            <w:tcW w:w="2357" w:type="dxa"/>
          </w:tcPr>
          <w:p w14:paraId="2B2CECA4" w14:textId="77777777" w:rsidR="0041037A" w:rsidRPr="00B7030B" w:rsidRDefault="0041037A">
            <w:pPr>
              <w:pStyle w:val="tabledata"/>
              <w:jc w:val="center"/>
              <w:rPr>
                <w:rFonts w:asciiTheme="minorHAnsi" w:hAnsiTheme="minorHAnsi"/>
              </w:rPr>
            </w:pPr>
            <w:r w:rsidRPr="00B7030B">
              <w:rPr>
                <w:rFonts w:asciiTheme="minorHAnsi" w:hAnsiTheme="minorHAnsi"/>
              </w:rPr>
              <w:t>0.67-1.87</w:t>
            </w:r>
          </w:p>
        </w:tc>
        <w:tc>
          <w:tcPr>
            <w:tcW w:w="2908" w:type="dxa"/>
          </w:tcPr>
          <w:p w14:paraId="757F0F1D"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Titman &amp; </w:t>
            </w:r>
            <w:proofErr w:type="spellStart"/>
            <w:r w:rsidRPr="00B7030B">
              <w:rPr>
                <w:rFonts w:asciiTheme="minorHAnsi" w:hAnsiTheme="minorHAnsi"/>
              </w:rPr>
              <w:t>Kilham</w:t>
            </w:r>
            <w:proofErr w:type="spellEnd"/>
            <w:r w:rsidRPr="00B7030B">
              <w:rPr>
                <w:rFonts w:asciiTheme="minorHAnsi" w:hAnsiTheme="minorHAnsi"/>
              </w:rPr>
              <w:t>, 1976</w:t>
            </w:r>
          </w:p>
        </w:tc>
      </w:tr>
      <w:tr w:rsidR="0041037A" w:rsidRPr="00B7030B" w14:paraId="1750751C" w14:textId="77777777">
        <w:trPr>
          <w:jc w:val="center"/>
        </w:trPr>
        <w:tc>
          <w:tcPr>
            <w:tcW w:w="2172" w:type="dxa"/>
          </w:tcPr>
          <w:p w14:paraId="4389E156"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Nitzschia</w:t>
            </w:r>
            <w:proofErr w:type="spellEnd"/>
            <w:r w:rsidRPr="00B7030B">
              <w:rPr>
                <w:rFonts w:asciiTheme="minorHAnsi" w:hAnsiTheme="minorHAnsi"/>
              </w:rPr>
              <w:t xml:space="preserve"> </w:t>
            </w:r>
            <w:proofErr w:type="spellStart"/>
            <w:r w:rsidRPr="00B7030B">
              <w:rPr>
                <w:rFonts w:asciiTheme="minorHAnsi" w:hAnsiTheme="minorHAnsi"/>
              </w:rPr>
              <w:t>closterium</w:t>
            </w:r>
            <w:proofErr w:type="spellEnd"/>
          </w:p>
        </w:tc>
        <w:tc>
          <w:tcPr>
            <w:tcW w:w="2357" w:type="dxa"/>
          </w:tcPr>
          <w:p w14:paraId="1B968B64" w14:textId="77777777" w:rsidR="0041037A" w:rsidRPr="00B7030B" w:rsidRDefault="0041037A">
            <w:pPr>
              <w:pStyle w:val="tabledata"/>
              <w:jc w:val="center"/>
              <w:rPr>
                <w:rFonts w:asciiTheme="minorHAnsi" w:hAnsiTheme="minorHAnsi"/>
              </w:rPr>
            </w:pPr>
            <w:r w:rsidRPr="00B7030B">
              <w:rPr>
                <w:rFonts w:asciiTheme="minorHAnsi" w:hAnsiTheme="minorHAnsi"/>
              </w:rPr>
              <w:t>0.52</w:t>
            </w:r>
          </w:p>
        </w:tc>
        <w:tc>
          <w:tcPr>
            <w:tcW w:w="2908" w:type="dxa"/>
          </w:tcPr>
          <w:p w14:paraId="796E4B6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Margalef</w:t>
            </w:r>
            <w:proofErr w:type="spellEnd"/>
            <w:r w:rsidRPr="00B7030B">
              <w:rPr>
                <w:rFonts w:asciiTheme="minorHAnsi" w:hAnsiTheme="minorHAnsi"/>
              </w:rPr>
              <w:t>, 1961</w:t>
            </w:r>
          </w:p>
        </w:tc>
      </w:tr>
      <w:tr w:rsidR="0041037A" w:rsidRPr="00B7030B" w14:paraId="5958680D" w14:textId="77777777">
        <w:trPr>
          <w:jc w:val="center"/>
        </w:trPr>
        <w:tc>
          <w:tcPr>
            <w:tcW w:w="2172" w:type="dxa"/>
          </w:tcPr>
          <w:p w14:paraId="04A964D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Nitzschia</w:t>
            </w:r>
            <w:proofErr w:type="spellEnd"/>
            <w:r w:rsidRPr="00B7030B">
              <w:rPr>
                <w:rFonts w:asciiTheme="minorHAnsi" w:hAnsiTheme="minorHAnsi"/>
              </w:rPr>
              <w:t xml:space="preserve"> </w:t>
            </w:r>
            <w:proofErr w:type="spellStart"/>
            <w:r w:rsidRPr="00B7030B">
              <w:rPr>
                <w:rFonts w:asciiTheme="minorHAnsi" w:hAnsiTheme="minorHAnsi"/>
              </w:rPr>
              <w:t>seriata</w:t>
            </w:r>
            <w:proofErr w:type="spellEnd"/>
          </w:p>
        </w:tc>
        <w:tc>
          <w:tcPr>
            <w:tcW w:w="2357" w:type="dxa"/>
          </w:tcPr>
          <w:p w14:paraId="718EC314" w14:textId="77777777" w:rsidR="0041037A" w:rsidRPr="00B7030B" w:rsidRDefault="0041037A">
            <w:pPr>
              <w:pStyle w:val="tabledata"/>
              <w:jc w:val="center"/>
              <w:rPr>
                <w:rFonts w:asciiTheme="minorHAnsi" w:hAnsiTheme="minorHAnsi"/>
              </w:rPr>
            </w:pPr>
            <w:r w:rsidRPr="00B7030B">
              <w:rPr>
                <w:rFonts w:asciiTheme="minorHAnsi" w:hAnsiTheme="minorHAnsi"/>
              </w:rPr>
              <w:t>0.35-0.50</w:t>
            </w:r>
          </w:p>
        </w:tc>
        <w:tc>
          <w:tcPr>
            <w:tcW w:w="2908" w:type="dxa"/>
          </w:tcPr>
          <w:p w14:paraId="0CDEC5D6"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1965</w:t>
            </w:r>
          </w:p>
        </w:tc>
      </w:tr>
      <w:tr w:rsidR="0041037A" w:rsidRPr="00B7030B" w14:paraId="68AB743C" w14:textId="77777777">
        <w:trPr>
          <w:jc w:val="center"/>
        </w:trPr>
        <w:tc>
          <w:tcPr>
            <w:tcW w:w="2172" w:type="dxa"/>
          </w:tcPr>
          <w:p w14:paraId="2F9C953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Phaeodactylum</w:t>
            </w:r>
            <w:proofErr w:type="spellEnd"/>
            <w:r w:rsidRPr="00B7030B">
              <w:rPr>
                <w:rFonts w:asciiTheme="minorHAnsi" w:hAnsiTheme="minorHAnsi"/>
              </w:rPr>
              <w:t xml:space="preserve"> </w:t>
            </w:r>
            <w:proofErr w:type="spellStart"/>
            <w:r w:rsidRPr="00B7030B">
              <w:rPr>
                <w:rFonts w:asciiTheme="minorHAnsi" w:hAnsiTheme="minorHAnsi"/>
              </w:rPr>
              <w:t>tricorn</w:t>
            </w:r>
            <w:r w:rsidRPr="00B7030B">
              <w:rPr>
                <w:rFonts w:asciiTheme="minorHAnsi" w:hAnsiTheme="minorHAnsi"/>
              </w:rPr>
              <w:softHyphen/>
              <w:t>utu</w:t>
            </w:r>
            <w:proofErr w:type="spellEnd"/>
          </w:p>
        </w:tc>
        <w:tc>
          <w:tcPr>
            <w:tcW w:w="2357" w:type="dxa"/>
          </w:tcPr>
          <w:p w14:paraId="251608D3" w14:textId="77777777" w:rsidR="0041037A" w:rsidRPr="00B7030B" w:rsidRDefault="0041037A">
            <w:pPr>
              <w:pStyle w:val="tabledata"/>
              <w:jc w:val="center"/>
              <w:rPr>
                <w:rFonts w:asciiTheme="minorHAnsi" w:hAnsiTheme="minorHAnsi"/>
              </w:rPr>
            </w:pPr>
            <w:r w:rsidRPr="00B7030B">
              <w:rPr>
                <w:rFonts w:asciiTheme="minorHAnsi" w:hAnsiTheme="minorHAnsi"/>
              </w:rPr>
              <w:t>0.02-0.06</w:t>
            </w:r>
          </w:p>
        </w:tc>
        <w:tc>
          <w:tcPr>
            <w:tcW w:w="2908" w:type="dxa"/>
          </w:tcPr>
          <w:p w14:paraId="595D3AF3" w14:textId="77777777" w:rsidR="0041037A" w:rsidRPr="00B7030B" w:rsidRDefault="0041037A">
            <w:pPr>
              <w:pStyle w:val="tabledata"/>
              <w:jc w:val="center"/>
              <w:rPr>
                <w:rFonts w:asciiTheme="minorHAnsi" w:hAnsiTheme="minorHAnsi"/>
              </w:rPr>
            </w:pPr>
            <w:r w:rsidRPr="00B7030B">
              <w:rPr>
                <w:rFonts w:asciiTheme="minorHAnsi" w:hAnsiTheme="minorHAnsi"/>
              </w:rPr>
              <w:t>Riley, 1943</w:t>
            </w:r>
          </w:p>
        </w:tc>
      </w:tr>
      <w:tr w:rsidR="0041037A" w:rsidRPr="00B7030B" w14:paraId="0F2DE188" w14:textId="77777777">
        <w:trPr>
          <w:jc w:val="center"/>
        </w:trPr>
        <w:tc>
          <w:tcPr>
            <w:tcW w:w="2172" w:type="dxa"/>
          </w:tcPr>
          <w:p w14:paraId="14971A96"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hebetata</w:t>
            </w:r>
            <w:proofErr w:type="spellEnd"/>
          </w:p>
        </w:tc>
        <w:tc>
          <w:tcPr>
            <w:tcW w:w="2357" w:type="dxa"/>
          </w:tcPr>
          <w:p w14:paraId="03E3987B" w14:textId="77777777" w:rsidR="0041037A" w:rsidRPr="00B7030B" w:rsidRDefault="0041037A">
            <w:pPr>
              <w:pStyle w:val="tabledata"/>
              <w:jc w:val="center"/>
              <w:rPr>
                <w:rFonts w:asciiTheme="minorHAnsi" w:hAnsiTheme="minorHAnsi"/>
              </w:rPr>
            </w:pPr>
            <w:r w:rsidRPr="00B7030B">
              <w:rPr>
                <w:rFonts w:asciiTheme="minorHAnsi" w:hAnsiTheme="minorHAnsi"/>
              </w:rPr>
              <w:t>0.22</w:t>
            </w:r>
          </w:p>
        </w:tc>
        <w:tc>
          <w:tcPr>
            <w:tcW w:w="2908" w:type="dxa"/>
          </w:tcPr>
          <w:p w14:paraId="4D5D4BB3"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w:t>
            </w:r>
            <w:r w:rsidRPr="00B7030B">
              <w:rPr>
                <w:rFonts w:asciiTheme="minorHAnsi" w:hAnsiTheme="minorHAnsi"/>
              </w:rPr>
              <w:softHyphen/>
              <w:t>land, 1967b</w:t>
            </w:r>
          </w:p>
        </w:tc>
      </w:tr>
      <w:tr w:rsidR="0041037A" w:rsidRPr="00B7030B" w14:paraId="26C6F7E4" w14:textId="77777777">
        <w:trPr>
          <w:jc w:val="center"/>
        </w:trPr>
        <w:tc>
          <w:tcPr>
            <w:tcW w:w="2172" w:type="dxa"/>
          </w:tcPr>
          <w:p w14:paraId="6E31C72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setigera</w:t>
            </w:r>
            <w:proofErr w:type="spellEnd"/>
          </w:p>
        </w:tc>
        <w:tc>
          <w:tcPr>
            <w:tcW w:w="2357" w:type="dxa"/>
          </w:tcPr>
          <w:p w14:paraId="06B28F45" w14:textId="77777777" w:rsidR="0041037A" w:rsidRPr="00B7030B" w:rsidRDefault="0041037A">
            <w:pPr>
              <w:pStyle w:val="tabledata"/>
              <w:jc w:val="center"/>
              <w:rPr>
                <w:rFonts w:asciiTheme="minorHAnsi" w:hAnsiTheme="minorHAnsi"/>
              </w:rPr>
            </w:pPr>
            <w:r w:rsidRPr="00B7030B">
              <w:rPr>
                <w:rFonts w:asciiTheme="minorHAnsi" w:hAnsiTheme="minorHAnsi"/>
              </w:rPr>
              <w:t>0.10-6.30</w:t>
            </w:r>
          </w:p>
        </w:tc>
        <w:tc>
          <w:tcPr>
            <w:tcW w:w="2908" w:type="dxa"/>
          </w:tcPr>
          <w:p w14:paraId="0B2F0B0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1974</w:t>
            </w:r>
          </w:p>
        </w:tc>
      </w:tr>
      <w:tr w:rsidR="0041037A" w:rsidRPr="00B7030B" w14:paraId="416FCDD9" w14:textId="77777777">
        <w:trPr>
          <w:jc w:val="center"/>
        </w:trPr>
        <w:tc>
          <w:tcPr>
            <w:tcW w:w="2172" w:type="dxa"/>
          </w:tcPr>
          <w:p w14:paraId="3A20B25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stolterfothii</w:t>
            </w:r>
            <w:proofErr w:type="spellEnd"/>
          </w:p>
        </w:tc>
        <w:tc>
          <w:tcPr>
            <w:tcW w:w="2357" w:type="dxa"/>
          </w:tcPr>
          <w:p w14:paraId="13662BD1" w14:textId="77777777" w:rsidR="0041037A" w:rsidRPr="00B7030B" w:rsidRDefault="0041037A">
            <w:pPr>
              <w:pStyle w:val="tabledata"/>
              <w:jc w:val="center"/>
              <w:rPr>
                <w:rFonts w:asciiTheme="minorHAnsi" w:hAnsiTheme="minorHAnsi"/>
              </w:rPr>
            </w:pPr>
            <w:r w:rsidRPr="00B7030B">
              <w:rPr>
                <w:rFonts w:asciiTheme="minorHAnsi" w:hAnsiTheme="minorHAnsi"/>
              </w:rPr>
              <w:t>1.00-1.9</w:t>
            </w:r>
          </w:p>
        </w:tc>
        <w:tc>
          <w:tcPr>
            <w:tcW w:w="2908" w:type="dxa"/>
          </w:tcPr>
          <w:p w14:paraId="51ABA899"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415F6F1F" w14:textId="77777777">
        <w:trPr>
          <w:jc w:val="center"/>
        </w:trPr>
        <w:tc>
          <w:tcPr>
            <w:tcW w:w="2172" w:type="dxa"/>
          </w:tcPr>
          <w:p w14:paraId="7938D69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w:t>
            </w:r>
            <w:proofErr w:type="spellEnd"/>
            <w:r w:rsidRPr="00B7030B">
              <w:rPr>
                <w:rFonts w:asciiTheme="minorHAnsi" w:hAnsiTheme="minorHAnsi"/>
              </w:rPr>
              <w:t xml:space="preserve"> sp.</w:t>
            </w:r>
          </w:p>
        </w:tc>
        <w:tc>
          <w:tcPr>
            <w:tcW w:w="2357" w:type="dxa"/>
          </w:tcPr>
          <w:p w14:paraId="148E74F8" w14:textId="77777777" w:rsidR="0041037A" w:rsidRPr="00B7030B" w:rsidRDefault="0041037A">
            <w:pPr>
              <w:pStyle w:val="tabledata"/>
              <w:jc w:val="center"/>
              <w:rPr>
                <w:rFonts w:asciiTheme="minorHAnsi" w:hAnsiTheme="minorHAnsi"/>
              </w:rPr>
            </w:pPr>
            <w:r w:rsidRPr="00B7030B">
              <w:rPr>
                <w:rFonts w:asciiTheme="minorHAnsi" w:hAnsiTheme="minorHAnsi"/>
              </w:rPr>
              <w:t>0.00-0.72</w:t>
            </w:r>
          </w:p>
        </w:tc>
        <w:tc>
          <w:tcPr>
            <w:tcW w:w="2908" w:type="dxa"/>
          </w:tcPr>
          <w:p w14:paraId="382A147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Margalef</w:t>
            </w:r>
            <w:proofErr w:type="spellEnd"/>
            <w:r w:rsidRPr="00B7030B">
              <w:rPr>
                <w:rFonts w:asciiTheme="minorHAnsi" w:hAnsiTheme="minorHAnsi"/>
              </w:rPr>
              <w:t>, 1961</w:t>
            </w:r>
          </w:p>
        </w:tc>
      </w:tr>
      <w:tr w:rsidR="0041037A" w:rsidRPr="00B7030B" w14:paraId="1D4C7D98" w14:textId="77777777">
        <w:trPr>
          <w:jc w:val="center"/>
        </w:trPr>
        <w:tc>
          <w:tcPr>
            <w:tcW w:w="2172" w:type="dxa"/>
          </w:tcPr>
          <w:p w14:paraId="0536CEF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Skeletonema</w:t>
            </w:r>
            <w:proofErr w:type="spellEnd"/>
            <w:r w:rsidRPr="00B7030B">
              <w:rPr>
                <w:rFonts w:asciiTheme="minorHAnsi" w:hAnsiTheme="minorHAnsi"/>
              </w:rPr>
              <w:t xml:space="preserve"> </w:t>
            </w:r>
            <w:proofErr w:type="spellStart"/>
            <w:r w:rsidRPr="00B7030B">
              <w:rPr>
                <w:rFonts w:asciiTheme="minorHAnsi" w:hAnsiTheme="minorHAnsi"/>
              </w:rPr>
              <w:t>costatum</w:t>
            </w:r>
            <w:proofErr w:type="spellEnd"/>
          </w:p>
        </w:tc>
        <w:tc>
          <w:tcPr>
            <w:tcW w:w="2357" w:type="dxa"/>
          </w:tcPr>
          <w:p w14:paraId="22AE468D" w14:textId="77777777" w:rsidR="0041037A" w:rsidRPr="00B7030B" w:rsidRDefault="0041037A">
            <w:pPr>
              <w:pStyle w:val="tabledata"/>
              <w:jc w:val="center"/>
              <w:rPr>
                <w:rFonts w:asciiTheme="minorHAnsi" w:hAnsiTheme="minorHAnsi"/>
              </w:rPr>
            </w:pPr>
            <w:r w:rsidRPr="00B7030B">
              <w:rPr>
                <w:rFonts w:asciiTheme="minorHAnsi" w:hAnsiTheme="minorHAnsi"/>
              </w:rPr>
              <w:t>0.30-1.35</w:t>
            </w:r>
          </w:p>
        </w:tc>
        <w:tc>
          <w:tcPr>
            <w:tcW w:w="2908" w:type="dxa"/>
          </w:tcPr>
          <w:p w14:paraId="12D555E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1974</w:t>
            </w:r>
          </w:p>
        </w:tc>
      </w:tr>
      <w:tr w:rsidR="0041037A" w:rsidRPr="00B7030B" w14:paraId="18B310D9" w14:textId="77777777">
        <w:trPr>
          <w:jc w:val="center"/>
        </w:trPr>
        <w:tc>
          <w:tcPr>
            <w:tcW w:w="2172" w:type="dxa"/>
          </w:tcPr>
          <w:p w14:paraId="1A7AF66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lastRenderedPageBreak/>
              <w:t>Stephanopyxis</w:t>
            </w:r>
            <w:proofErr w:type="spellEnd"/>
            <w:r w:rsidRPr="00B7030B">
              <w:rPr>
                <w:rFonts w:asciiTheme="minorHAnsi" w:hAnsiTheme="minorHAnsi"/>
              </w:rPr>
              <w:t xml:space="preserve"> </w:t>
            </w:r>
            <w:proofErr w:type="spellStart"/>
            <w:r w:rsidRPr="00B7030B">
              <w:rPr>
                <w:rFonts w:asciiTheme="minorHAnsi" w:hAnsiTheme="minorHAnsi"/>
              </w:rPr>
              <w:t>turris</w:t>
            </w:r>
            <w:proofErr w:type="spellEnd"/>
          </w:p>
        </w:tc>
        <w:tc>
          <w:tcPr>
            <w:tcW w:w="2357" w:type="dxa"/>
          </w:tcPr>
          <w:p w14:paraId="7A4C9500" w14:textId="77777777" w:rsidR="0041037A" w:rsidRPr="00B7030B" w:rsidRDefault="0041037A">
            <w:pPr>
              <w:pStyle w:val="tabledata"/>
              <w:jc w:val="center"/>
              <w:rPr>
                <w:rFonts w:asciiTheme="minorHAnsi" w:hAnsiTheme="minorHAnsi"/>
              </w:rPr>
            </w:pPr>
            <w:r w:rsidRPr="00B7030B">
              <w:rPr>
                <w:rFonts w:asciiTheme="minorHAnsi" w:hAnsiTheme="minorHAnsi"/>
              </w:rPr>
              <w:t>1.10</w:t>
            </w:r>
          </w:p>
        </w:tc>
        <w:tc>
          <w:tcPr>
            <w:tcW w:w="2908" w:type="dxa"/>
          </w:tcPr>
          <w:p w14:paraId="66FD264C"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21387F28" w14:textId="77777777">
        <w:trPr>
          <w:jc w:val="center"/>
        </w:trPr>
        <w:tc>
          <w:tcPr>
            <w:tcW w:w="2172" w:type="dxa"/>
          </w:tcPr>
          <w:p w14:paraId="289A032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Thalassionema</w:t>
            </w:r>
            <w:proofErr w:type="spellEnd"/>
            <w:r w:rsidRPr="00B7030B">
              <w:rPr>
                <w:rFonts w:asciiTheme="minorHAnsi" w:hAnsiTheme="minorHAnsi"/>
              </w:rPr>
              <w:t xml:space="preserve"> </w:t>
            </w:r>
            <w:proofErr w:type="spellStart"/>
            <w:r w:rsidRPr="00B7030B">
              <w:rPr>
                <w:rFonts w:asciiTheme="minorHAnsi" w:hAnsiTheme="minorHAnsi"/>
              </w:rPr>
              <w:t>nitzsi</w:t>
            </w:r>
            <w:r w:rsidRPr="00B7030B">
              <w:rPr>
                <w:rFonts w:asciiTheme="minorHAnsi" w:hAnsiTheme="minorHAnsi"/>
              </w:rPr>
              <w:softHyphen/>
              <w:t>odes</w:t>
            </w:r>
            <w:proofErr w:type="spellEnd"/>
          </w:p>
        </w:tc>
        <w:tc>
          <w:tcPr>
            <w:tcW w:w="2357" w:type="dxa"/>
          </w:tcPr>
          <w:p w14:paraId="3777394C" w14:textId="77777777" w:rsidR="0041037A" w:rsidRPr="00B7030B" w:rsidRDefault="0041037A">
            <w:pPr>
              <w:pStyle w:val="tabledata"/>
              <w:jc w:val="center"/>
              <w:rPr>
                <w:rFonts w:asciiTheme="minorHAnsi" w:hAnsiTheme="minorHAnsi"/>
              </w:rPr>
            </w:pPr>
            <w:r w:rsidRPr="00B7030B">
              <w:rPr>
                <w:rFonts w:asciiTheme="minorHAnsi" w:hAnsiTheme="minorHAnsi"/>
              </w:rPr>
              <w:t>0.35-0.78</w:t>
            </w:r>
          </w:p>
        </w:tc>
        <w:tc>
          <w:tcPr>
            <w:tcW w:w="2908" w:type="dxa"/>
          </w:tcPr>
          <w:p w14:paraId="73DDDB7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(unpublished)</w:t>
            </w:r>
          </w:p>
        </w:tc>
      </w:tr>
      <w:tr w:rsidR="0041037A" w:rsidRPr="00B7030B" w14:paraId="4DB5F165" w14:textId="77777777">
        <w:trPr>
          <w:jc w:val="center"/>
        </w:trPr>
        <w:tc>
          <w:tcPr>
            <w:tcW w:w="2172" w:type="dxa"/>
          </w:tcPr>
          <w:p w14:paraId="0F72D3D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w:t>
            </w:r>
            <w:proofErr w:type="spellStart"/>
            <w:r w:rsidRPr="00B7030B">
              <w:rPr>
                <w:rFonts w:asciiTheme="minorHAnsi" w:hAnsiTheme="minorHAnsi"/>
              </w:rPr>
              <w:t>fluviatilis</w:t>
            </w:r>
            <w:proofErr w:type="spellEnd"/>
          </w:p>
        </w:tc>
        <w:tc>
          <w:tcPr>
            <w:tcW w:w="2357" w:type="dxa"/>
          </w:tcPr>
          <w:p w14:paraId="43348178" w14:textId="77777777" w:rsidR="0041037A" w:rsidRPr="00B7030B" w:rsidRDefault="0041037A">
            <w:pPr>
              <w:pStyle w:val="tabledata"/>
              <w:jc w:val="center"/>
              <w:rPr>
                <w:rFonts w:asciiTheme="minorHAnsi" w:hAnsiTheme="minorHAnsi"/>
              </w:rPr>
            </w:pPr>
            <w:r w:rsidRPr="00B7030B">
              <w:rPr>
                <w:rFonts w:asciiTheme="minorHAnsi" w:hAnsiTheme="minorHAnsi"/>
              </w:rPr>
              <w:t>0.60-1.10</w:t>
            </w:r>
          </w:p>
        </w:tc>
        <w:tc>
          <w:tcPr>
            <w:tcW w:w="2908" w:type="dxa"/>
          </w:tcPr>
          <w:p w14:paraId="5057A731"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301C75CD" w14:textId="77777777">
        <w:trPr>
          <w:jc w:val="center"/>
        </w:trPr>
        <w:tc>
          <w:tcPr>
            <w:tcW w:w="2172" w:type="dxa"/>
          </w:tcPr>
          <w:p w14:paraId="57FA8D6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nana</w:t>
            </w:r>
          </w:p>
        </w:tc>
        <w:tc>
          <w:tcPr>
            <w:tcW w:w="2357" w:type="dxa"/>
          </w:tcPr>
          <w:p w14:paraId="4210715A" w14:textId="77777777" w:rsidR="0041037A" w:rsidRPr="00B7030B" w:rsidRDefault="0041037A">
            <w:pPr>
              <w:pStyle w:val="tabledata"/>
              <w:jc w:val="center"/>
              <w:rPr>
                <w:rFonts w:asciiTheme="minorHAnsi" w:hAnsiTheme="minorHAnsi"/>
              </w:rPr>
            </w:pPr>
            <w:r w:rsidRPr="00B7030B">
              <w:rPr>
                <w:rFonts w:asciiTheme="minorHAnsi" w:hAnsiTheme="minorHAnsi"/>
              </w:rPr>
              <w:t>0.10-0.28</w:t>
            </w:r>
          </w:p>
        </w:tc>
        <w:tc>
          <w:tcPr>
            <w:tcW w:w="2908" w:type="dxa"/>
          </w:tcPr>
          <w:p w14:paraId="0BD972F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1966</w:t>
            </w:r>
          </w:p>
        </w:tc>
      </w:tr>
      <w:tr w:rsidR="0041037A" w:rsidRPr="00B7030B" w14:paraId="2D1D8D91" w14:textId="77777777">
        <w:trPr>
          <w:jc w:val="center"/>
        </w:trPr>
        <w:tc>
          <w:tcPr>
            <w:tcW w:w="2172" w:type="dxa"/>
          </w:tcPr>
          <w:p w14:paraId="4EE00DE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rotula</w:t>
            </w:r>
          </w:p>
        </w:tc>
        <w:tc>
          <w:tcPr>
            <w:tcW w:w="2357" w:type="dxa"/>
          </w:tcPr>
          <w:p w14:paraId="0482BF0D" w14:textId="77777777" w:rsidR="0041037A" w:rsidRPr="00B7030B" w:rsidRDefault="0041037A">
            <w:pPr>
              <w:pStyle w:val="tabledata"/>
              <w:jc w:val="center"/>
              <w:rPr>
                <w:rFonts w:asciiTheme="minorHAnsi" w:hAnsiTheme="minorHAnsi"/>
              </w:rPr>
            </w:pPr>
            <w:r w:rsidRPr="00B7030B">
              <w:rPr>
                <w:rFonts w:asciiTheme="minorHAnsi" w:hAnsiTheme="minorHAnsi"/>
              </w:rPr>
              <w:t>0.39-2.10</w:t>
            </w:r>
          </w:p>
        </w:tc>
        <w:tc>
          <w:tcPr>
            <w:tcW w:w="2908" w:type="dxa"/>
          </w:tcPr>
          <w:p w14:paraId="26E7FE8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1966</w:t>
            </w:r>
          </w:p>
        </w:tc>
      </w:tr>
      <w:tr w:rsidR="0041037A" w:rsidRPr="00B7030B" w14:paraId="0499C4CF" w14:textId="77777777">
        <w:trPr>
          <w:jc w:val="center"/>
        </w:trPr>
        <w:tc>
          <w:tcPr>
            <w:tcW w:w="7437" w:type="dxa"/>
            <w:gridSpan w:val="3"/>
          </w:tcPr>
          <w:p w14:paraId="61CCB071"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Dinoflagellates</w:t>
            </w:r>
          </w:p>
        </w:tc>
      </w:tr>
      <w:tr w:rsidR="0041037A" w:rsidRPr="00B7030B" w14:paraId="479DC082" w14:textId="77777777">
        <w:trPr>
          <w:jc w:val="center"/>
        </w:trPr>
        <w:tc>
          <w:tcPr>
            <w:tcW w:w="2172" w:type="dxa"/>
          </w:tcPr>
          <w:p w14:paraId="1A1FDFF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Gonyaulax</w:t>
            </w:r>
            <w:proofErr w:type="spellEnd"/>
            <w:r w:rsidRPr="00B7030B">
              <w:rPr>
                <w:rFonts w:asciiTheme="minorHAnsi" w:hAnsiTheme="minorHAnsi"/>
              </w:rPr>
              <w:t xml:space="preserve"> </w:t>
            </w:r>
            <w:proofErr w:type="spellStart"/>
            <w:r w:rsidRPr="00B7030B">
              <w:rPr>
                <w:rFonts w:asciiTheme="minorHAnsi" w:hAnsiTheme="minorHAnsi"/>
              </w:rPr>
              <w:t>polyedra</w:t>
            </w:r>
            <w:proofErr w:type="spellEnd"/>
          </w:p>
        </w:tc>
        <w:tc>
          <w:tcPr>
            <w:tcW w:w="2357" w:type="dxa"/>
          </w:tcPr>
          <w:p w14:paraId="53DED081" w14:textId="77777777" w:rsidR="0041037A" w:rsidRPr="00B7030B" w:rsidRDefault="0041037A">
            <w:pPr>
              <w:pStyle w:val="tabledata"/>
              <w:jc w:val="center"/>
              <w:rPr>
                <w:rFonts w:asciiTheme="minorHAnsi" w:hAnsiTheme="minorHAnsi"/>
              </w:rPr>
            </w:pPr>
            <w:r w:rsidRPr="00B7030B">
              <w:rPr>
                <w:rFonts w:asciiTheme="minorHAnsi" w:hAnsiTheme="minorHAnsi"/>
              </w:rPr>
              <w:t>2.80-6.10</w:t>
            </w:r>
          </w:p>
        </w:tc>
        <w:tc>
          <w:tcPr>
            <w:tcW w:w="2908" w:type="dxa"/>
          </w:tcPr>
          <w:p w14:paraId="25F1C84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Bramlette</w:t>
            </w:r>
            <w:proofErr w:type="spellEnd"/>
            <w:r w:rsidRPr="00B7030B">
              <w:rPr>
                <w:rFonts w:asciiTheme="minorHAnsi" w:hAnsiTheme="minorHAnsi"/>
              </w:rPr>
              <w:t>, 1961</w:t>
            </w:r>
          </w:p>
        </w:tc>
      </w:tr>
      <w:tr w:rsidR="0041037A" w:rsidRPr="00B7030B" w14:paraId="3566AF12" w14:textId="77777777">
        <w:trPr>
          <w:jc w:val="center"/>
        </w:trPr>
        <w:tc>
          <w:tcPr>
            <w:tcW w:w="7437" w:type="dxa"/>
            <w:gridSpan w:val="3"/>
          </w:tcPr>
          <w:p w14:paraId="09EF1E3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Coccolithophorids</w:t>
            </w:r>
          </w:p>
        </w:tc>
      </w:tr>
      <w:tr w:rsidR="0041037A" w:rsidRPr="00B7030B" w14:paraId="4674D454" w14:textId="77777777">
        <w:trPr>
          <w:jc w:val="center"/>
        </w:trPr>
        <w:tc>
          <w:tcPr>
            <w:tcW w:w="2172" w:type="dxa"/>
          </w:tcPr>
          <w:p w14:paraId="3F571AE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Coccolithus</w:t>
            </w:r>
            <w:proofErr w:type="spellEnd"/>
            <w:r w:rsidRPr="00B7030B">
              <w:rPr>
                <w:rFonts w:asciiTheme="minorHAnsi" w:hAnsiTheme="minorHAnsi"/>
              </w:rPr>
              <w:t xml:space="preserve"> </w:t>
            </w:r>
            <w:proofErr w:type="spellStart"/>
            <w:r w:rsidRPr="00B7030B">
              <w:rPr>
                <w:rFonts w:asciiTheme="minorHAnsi" w:hAnsiTheme="minorHAnsi"/>
              </w:rPr>
              <w:t>huxleyi</w:t>
            </w:r>
            <w:proofErr w:type="spellEnd"/>
          </w:p>
        </w:tc>
        <w:tc>
          <w:tcPr>
            <w:tcW w:w="2357" w:type="dxa"/>
          </w:tcPr>
          <w:p w14:paraId="0BAF25AC" w14:textId="77777777" w:rsidR="0041037A" w:rsidRPr="00B7030B" w:rsidRDefault="0041037A">
            <w:pPr>
              <w:pStyle w:val="tabledata"/>
              <w:jc w:val="center"/>
              <w:rPr>
                <w:rFonts w:asciiTheme="minorHAnsi" w:hAnsiTheme="minorHAnsi"/>
              </w:rPr>
            </w:pPr>
            <w:r w:rsidRPr="00B7030B">
              <w:rPr>
                <w:rFonts w:asciiTheme="minorHAnsi" w:hAnsiTheme="minorHAnsi"/>
              </w:rPr>
              <w:t>0.28, 1.2</w:t>
            </w:r>
          </w:p>
        </w:tc>
        <w:tc>
          <w:tcPr>
            <w:tcW w:w="2908" w:type="dxa"/>
          </w:tcPr>
          <w:p w14:paraId="5944FB98"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1098280E" w14:textId="77777777">
        <w:trPr>
          <w:jc w:val="center"/>
        </w:trPr>
        <w:tc>
          <w:tcPr>
            <w:tcW w:w="2172" w:type="dxa"/>
          </w:tcPr>
          <w:p w14:paraId="0B0279C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Cricosphaera</w:t>
            </w:r>
            <w:proofErr w:type="spellEnd"/>
            <w:r w:rsidRPr="00B7030B">
              <w:rPr>
                <w:rFonts w:asciiTheme="minorHAnsi" w:hAnsiTheme="minorHAnsi"/>
              </w:rPr>
              <w:t xml:space="preserve"> </w:t>
            </w:r>
            <w:proofErr w:type="spellStart"/>
            <w:r w:rsidRPr="00B7030B">
              <w:rPr>
                <w:rFonts w:asciiTheme="minorHAnsi" w:hAnsiTheme="minorHAnsi"/>
              </w:rPr>
              <w:t>carterae</w:t>
            </w:r>
            <w:proofErr w:type="spellEnd"/>
          </w:p>
        </w:tc>
        <w:tc>
          <w:tcPr>
            <w:tcW w:w="2357" w:type="dxa"/>
          </w:tcPr>
          <w:p w14:paraId="79058F6A" w14:textId="77777777" w:rsidR="0041037A" w:rsidRPr="00B7030B" w:rsidRDefault="0041037A">
            <w:pPr>
              <w:pStyle w:val="tabledata"/>
              <w:jc w:val="center"/>
              <w:rPr>
                <w:rFonts w:asciiTheme="minorHAnsi" w:hAnsiTheme="minorHAnsi"/>
              </w:rPr>
            </w:pPr>
            <w:r w:rsidRPr="00B7030B">
              <w:rPr>
                <w:rFonts w:asciiTheme="minorHAnsi" w:hAnsiTheme="minorHAnsi"/>
              </w:rPr>
              <w:t>1.7</w:t>
            </w:r>
          </w:p>
        </w:tc>
        <w:tc>
          <w:tcPr>
            <w:tcW w:w="2908" w:type="dxa"/>
          </w:tcPr>
          <w:p w14:paraId="655BDF73"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669547B3" w14:textId="77777777">
        <w:trPr>
          <w:jc w:val="center"/>
        </w:trPr>
        <w:tc>
          <w:tcPr>
            <w:tcW w:w="2172" w:type="dxa"/>
          </w:tcPr>
          <w:p w14:paraId="38455C6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Cricosphaera</w:t>
            </w:r>
            <w:proofErr w:type="spellEnd"/>
            <w:r w:rsidRPr="00B7030B">
              <w:rPr>
                <w:rFonts w:asciiTheme="minorHAnsi" w:hAnsiTheme="minorHAnsi"/>
              </w:rPr>
              <w:t xml:space="preserve"> </w:t>
            </w:r>
            <w:proofErr w:type="spellStart"/>
            <w:r w:rsidRPr="00B7030B">
              <w:rPr>
                <w:rFonts w:asciiTheme="minorHAnsi" w:hAnsiTheme="minorHAnsi"/>
              </w:rPr>
              <w:t>elongata</w:t>
            </w:r>
            <w:proofErr w:type="spellEnd"/>
          </w:p>
        </w:tc>
        <w:tc>
          <w:tcPr>
            <w:tcW w:w="2357" w:type="dxa"/>
          </w:tcPr>
          <w:p w14:paraId="57F7BC67" w14:textId="77777777" w:rsidR="0041037A" w:rsidRPr="00B7030B" w:rsidRDefault="0041037A">
            <w:pPr>
              <w:pStyle w:val="tabledata"/>
              <w:jc w:val="center"/>
              <w:rPr>
                <w:rFonts w:asciiTheme="minorHAnsi" w:hAnsiTheme="minorHAnsi"/>
              </w:rPr>
            </w:pPr>
            <w:r w:rsidRPr="00B7030B">
              <w:rPr>
                <w:rFonts w:asciiTheme="minorHAnsi" w:hAnsiTheme="minorHAnsi"/>
              </w:rPr>
              <w:t>0.25</w:t>
            </w:r>
          </w:p>
        </w:tc>
        <w:tc>
          <w:tcPr>
            <w:tcW w:w="2908" w:type="dxa"/>
          </w:tcPr>
          <w:p w14:paraId="5603B074"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7E267A24" w14:textId="77777777">
        <w:trPr>
          <w:jc w:val="center"/>
        </w:trPr>
        <w:tc>
          <w:tcPr>
            <w:tcW w:w="2172" w:type="dxa"/>
          </w:tcPr>
          <w:p w14:paraId="07EC9E0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Cycloccolithus</w:t>
            </w:r>
            <w:proofErr w:type="spellEnd"/>
            <w:r w:rsidRPr="00B7030B">
              <w:rPr>
                <w:rFonts w:asciiTheme="minorHAnsi" w:hAnsiTheme="minorHAnsi"/>
              </w:rPr>
              <w:t xml:space="preserve"> </w:t>
            </w:r>
            <w:proofErr w:type="spellStart"/>
            <w:r w:rsidRPr="00B7030B">
              <w:rPr>
                <w:rFonts w:asciiTheme="minorHAnsi" w:hAnsiTheme="minorHAnsi"/>
              </w:rPr>
              <w:t>fragilus</w:t>
            </w:r>
            <w:proofErr w:type="spellEnd"/>
          </w:p>
        </w:tc>
        <w:tc>
          <w:tcPr>
            <w:tcW w:w="2357" w:type="dxa"/>
          </w:tcPr>
          <w:p w14:paraId="1B766F7F" w14:textId="77777777" w:rsidR="0041037A" w:rsidRPr="00B7030B" w:rsidRDefault="0041037A">
            <w:pPr>
              <w:pStyle w:val="tabledata"/>
              <w:jc w:val="center"/>
              <w:rPr>
                <w:rFonts w:asciiTheme="minorHAnsi" w:hAnsiTheme="minorHAnsi"/>
              </w:rPr>
            </w:pPr>
            <w:r w:rsidRPr="00B7030B">
              <w:rPr>
                <w:rFonts w:asciiTheme="minorHAnsi" w:hAnsiTheme="minorHAnsi"/>
              </w:rPr>
              <w:t>10.3-13.2</w:t>
            </w:r>
          </w:p>
        </w:tc>
        <w:tc>
          <w:tcPr>
            <w:tcW w:w="2908" w:type="dxa"/>
          </w:tcPr>
          <w:p w14:paraId="29A01A87" w14:textId="77777777" w:rsidR="0041037A" w:rsidRPr="00B7030B" w:rsidRDefault="0041037A">
            <w:pPr>
              <w:pStyle w:val="tabledata"/>
              <w:jc w:val="center"/>
              <w:rPr>
                <w:rFonts w:asciiTheme="minorHAnsi" w:hAnsiTheme="minorHAnsi"/>
              </w:rPr>
            </w:pPr>
            <w:r w:rsidRPr="00B7030B">
              <w:rPr>
                <w:rFonts w:asciiTheme="minorHAnsi" w:hAnsiTheme="minorHAnsi"/>
              </w:rPr>
              <w:t>Bernard, 1963</w:t>
            </w:r>
          </w:p>
        </w:tc>
      </w:tr>
      <w:tr w:rsidR="0041037A" w:rsidRPr="00B7030B" w14:paraId="2584FCE9" w14:textId="77777777">
        <w:trPr>
          <w:jc w:val="center"/>
        </w:trPr>
        <w:tc>
          <w:tcPr>
            <w:tcW w:w="7437" w:type="dxa"/>
            <w:gridSpan w:val="3"/>
          </w:tcPr>
          <w:p w14:paraId="2528B3C3" w14:textId="77777777" w:rsidR="0041037A" w:rsidRPr="00B7030B" w:rsidRDefault="0041037A">
            <w:pPr>
              <w:pStyle w:val="tabledata"/>
              <w:jc w:val="center"/>
              <w:rPr>
                <w:rFonts w:asciiTheme="minorHAnsi" w:hAnsiTheme="minorHAnsi"/>
                <w:b/>
                <w:bCs/>
              </w:rPr>
            </w:pPr>
            <w:proofErr w:type="spellStart"/>
            <w:r w:rsidRPr="00B7030B">
              <w:rPr>
                <w:rFonts w:asciiTheme="minorHAnsi" w:hAnsiTheme="minorHAnsi"/>
                <w:b/>
                <w:bCs/>
              </w:rPr>
              <w:t>Microflagellates</w:t>
            </w:r>
            <w:proofErr w:type="spellEnd"/>
          </w:p>
        </w:tc>
      </w:tr>
      <w:tr w:rsidR="0041037A" w:rsidRPr="00B7030B" w14:paraId="3AD319EE" w14:textId="77777777">
        <w:trPr>
          <w:jc w:val="center"/>
        </w:trPr>
        <w:tc>
          <w:tcPr>
            <w:tcW w:w="2172" w:type="dxa"/>
          </w:tcPr>
          <w:p w14:paraId="79E72B8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Cryptomonas</w:t>
            </w:r>
            <w:proofErr w:type="spellEnd"/>
            <w:r w:rsidRPr="00B7030B">
              <w:rPr>
                <w:rFonts w:asciiTheme="minorHAnsi" w:hAnsiTheme="minorHAnsi"/>
              </w:rPr>
              <w:t xml:space="preserve"> </w:t>
            </w:r>
            <w:proofErr w:type="spellStart"/>
            <w:r w:rsidRPr="00B7030B">
              <w:rPr>
                <w:rFonts w:asciiTheme="minorHAnsi" w:hAnsiTheme="minorHAnsi"/>
              </w:rPr>
              <w:t>reosa</w:t>
            </w:r>
            <w:proofErr w:type="spellEnd"/>
          </w:p>
        </w:tc>
        <w:tc>
          <w:tcPr>
            <w:tcW w:w="2357" w:type="dxa"/>
          </w:tcPr>
          <w:p w14:paraId="347E567A" w14:textId="77777777" w:rsidR="0041037A" w:rsidRPr="00B7030B" w:rsidRDefault="0041037A">
            <w:pPr>
              <w:pStyle w:val="tabledata"/>
              <w:jc w:val="center"/>
              <w:rPr>
                <w:rFonts w:asciiTheme="minorHAnsi" w:hAnsiTheme="minorHAnsi"/>
              </w:rPr>
            </w:pPr>
            <w:r w:rsidRPr="00B7030B">
              <w:rPr>
                <w:rFonts w:asciiTheme="minorHAnsi" w:hAnsiTheme="minorHAnsi"/>
              </w:rPr>
              <w:t>0.31</w:t>
            </w:r>
          </w:p>
        </w:tc>
        <w:tc>
          <w:tcPr>
            <w:tcW w:w="2908" w:type="dxa"/>
          </w:tcPr>
          <w:p w14:paraId="6DC85E35" w14:textId="77777777" w:rsidR="0041037A" w:rsidRPr="00B7030B" w:rsidRDefault="0041037A">
            <w:pPr>
              <w:pStyle w:val="tabledata"/>
              <w:jc w:val="center"/>
              <w:rPr>
                <w:rFonts w:asciiTheme="minorHAnsi" w:hAnsiTheme="minorHAnsi"/>
              </w:rPr>
            </w:pPr>
            <w:r w:rsidRPr="00B7030B">
              <w:rPr>
                <w:rFonts w:asciiTheme="minorHAnsi" w:hAnsiTheme="minorHAnsi"/>
              </w:rPr>
              <w:t>Burns &amp; Rosa, 1980</w:t>
            </w:r>
          </w:p>
        </w:tc>
      </w:tr>
    </w:tbl>
    <w:p w14:paraId="4F9690E8" w14:textId="77777777" w:rsidR="0041037A" w:rsidRPr="00B7030B" w:rsidRDefault="0041037A">
      <w:pPr>
        <w:pStyle w:val="BodyText2"/>
      </w:pPr>
    </w:p>
    <w:p w14:paraId="5E41FF21" w14:textId="36D62CF2" w:rsidR="0041037A" w:rsidRPr="00C54E79" w:rsidRDefault="0041037A">
      <w:pPr>
        <w:pStyle w:val="BodyText"/>
        <w:rPr>
          <w:sz w:val="20"/>
          <w:szCs w:val="18"/>
        </w:rPr>
      </w:pPr>
      <w:r w:rsidRPr="00C54E79">
        <w:rPr>
          <w:sz w:val="20"/>
          <w:szCs w:val="18"/>
        </w:rPr>
        <w:t>[</w:t>
      </w:r>
      <w:r w:rsidRPr="00C54E79">
        <w:rPr>
          <w:b/>
          <w:bCs/>
          <w:sz w:val="20"/>
          <w:szCs w:val="18"/>
        </w:rPr>
        <w:t>AHSP</w:t>
      </w:r>
      <w:r w:rsidRPr="00C54E79">
        <w:rPr>
          <w:sz w:val="20"/>
          <w:szCs w:val="18"/>
        </w:rPr>
        <w:t>] is the algal half-sa</w:t>
      </w:r>
      <w:r w:rsidR="00867B79" w:rsidRPr="00C54E79">
        <w:rPr>
          <w:sz w:val="20"/>
          <w:szCs w:val="18"/>
        </w:rPr>
        <w:t>tura</w:t>
      </w:r>
      <w:r w:rsidR="00867B79" w:rsidRPr="00C54E79">
        <w:rPr>
          <w:sz w:val="20"/>
          <w:szCs w:val="18"/>
        </w:rPr>
        <w:softHyphen/>
        <w:t>tion constant for phosphor</w:t>
      </w:r>
      <w:r w:rsidRPr="00C54E79">
        <w:rPr>
          <w:sz w:val="20"/>
          <w:szCs w:val="18"/>
        </w:rPr>
        <w:t>us</w:t>
      </w:r>
      <w:r w:rsidR="00867B79" w:rsidRPr="00C54E79">
        <w:rPr>
          <w:sz w:val="20"/>
          <w:szCs w:val="18"/>
        </w:rPr>
        <w:t xml:space="preserve"> and is defined as the phosphor</w:t>
      </w:r>
      <w:r w:rsidRPr="00C54E79">
        <w:rPr>
          <w:sz w:val="20"/>
          <w:szCs w:val="18"/>
        </w:rPr>
        <w:t>us con</w:t>
      </w:r>
      <w:r w:rsidRPr="00C54E79">
        <w:rPr>
          <w:sz w:val="20"/>
          <w:szCs w:val="18"/>
        </w:rPr>
        <w:softHyphen/>
        <w:t>centra</w:t>
      </w:r>
      <w:r w:rsidRPr="00C54E79">
        <w:rPr>
          <w:sz w:val="20"/>
          <w:szCs w:val="18"/>
        </w:rPr>
        <w:softHyphen/>
        <w:t>tion at which the up</w:t>
      </w:r>
      <w:r w:rsidRPr="00C54E79">
        <w:rPr>
          <w:sz w:val="20"/>
          <w:szCs w:val="18"/>
        </w:rPr>
        <w:softHyphen/>
        <w:t>take rate is one-half the maximum rate</w:t>
      </w:r>
      <w:r w:rsidR="00665AC9">
        <w:rPr>
          <w:sz w:val="20"/>
          <w:szCs w:val="18"/>
        </w:rPr>
        <w:t xml:space="preserve"> </w:t>
      </w:r>
      <w:r w:rsidR="00665AC9" w:rsidRPr="00665AC9">
        <w:rPr>
          <w:sz w:val="20"/>
        </w:rPr>
        <w:t xml:space="preserve">(see </w:t>
      </w:r>
      <w:r w:rsidR="00665AC9" w:rsidRPr="00665AC9">
        <w:rPr>
          <w:sz w:val="20"/>
        </w:rPr>
        <w:fldChar w:fldCharType="begin"/>
      </w:r>
      <w:r w:rsidR="00665AC9" w:rsidRPr="00665AC9">
        <w:rPr>
          <w:sz w:val="20"/>
        </w:rPr>
        <w:instrText xml:space="preserve"> REF _Ref12952973 \h </w:instrText>
      </w:r>
      <w:r w:rsidR="00665AC9">
        <w:rPr>
          <w:sz w:val="20"/>
        </w:rPr>
        <w:instrText xml:space="preserve"> \* MERGEFORMAT </w:instrText>
      </w:r>
      <w:r w:rsidR="00665AC9" w:rsidRPr="00665AC9">
        <w:rPr>
          <w:sz w:val="20"/>
        </w:rPr>
      </w:r>
      <w:r w:rsidR="00665AC9" w:rsidRPr="00665AC9">
        <w:rPr>
          <w:sz w:val="20"/>
        </w:rPr>
        <w:fldChar w:fldCharType="separate"/>
      </w:r>
      <w:r w:rsidR="00795A65" w:rsidRPr="00795A65">
        <w:rPr>
          <w:sz w:val="20"/>
        </w:rPr>
        <w:t xml:space="preserve">Table </w:t>
      </w:r>
      <w:r w:rsidR="00795A65" w:rsidRPr="00795A65">
        <w:rPr>
          <w:noProof/>
          <w:sz w:val="20"/>
        </w:rPr>
        <w:t>37</w:t>
      </w:r>
      <w:r w:rsidR="00665AC9" w:rsidRPr="00665AC9">
        <w:rPr>
          <w:sz w:val="20"/>
        </w:rPr>
        <w:fldChar w:fldCharType="end"/>
      </w:r>
      <w:r w:rsidR="00665AC9" w:rsidRPr="00665AC9">
        <w:rPr>
          <w:sz w:val="20"/>
        </w:rPr>
        <w:t>)</w:t>
      </w:r>
      <w:r w:rsidRPr="00C54E79">
        <w:rPr>
          <w:sz w:val="20"/>
          <w:szCs w:val="18"/>
        </w:rPr>
        <w:t>.  This represents the upper concentra</w:t>
      </w:r>
      <w:r w:rsidRPr="00C54E79">
        <w:rPr>
          <w:sz w:val="20"/>
          <w:szCs w:val="18"/>
        </w:rPr>
        <w:softHyphen/>
        <w:t>tion at which algal growth is directly proportional to phospho</w:t>
      </w:r>
      <w:r w:rsidRPr="00C54E79">
        <w:rPr>
          <w:sz w:val="20"/>
          <w:szCs w:val="18"/>
        </w:rPr>
        <w:softHyphen/>
        <w:t>rus concentrations</w:t>
      </w:r>
      <w:r w:rsidR="00665AC9">
        <w:rPr>
          <w:sz w:val="20"/>
          <w:szCs w:val="18"/>
        </w:rPr>
        <w:t>.</w:t>
      </w:r>
    </w:p>
    <w:p w14:paraId="24E56F94" w14:textId="294C20A0" w:rsidR="0041037A" w:rsidRPr="00B7030B" w:rsidRDefault="0041037A" w:rsidP="00EE7164">
      <w:pPr>
        <w:pStyle w:val="Tablecaption"/>
      </w:pPr>
      <w:bookmarkStart w:id="2161" w:name="_Ref12952973"/>
      <w:bookmarkStart w:id="2162" w:name="_Toc13665514"/>
      <w:bookmarkStart w:id="2163" w:name="_Toc37942983"/>
      <w:r w:rsidRPr="0011177E">
        <w:t xml:space="preserve">Table </w:t>
      </w:r>
      <w:r w:rsidR="00F812F1">
        <w:fldChar w:fldCharType="begin"/>
      </w:r>
      <w:r w:rsidR="00F812F1">
        <w:instrText xml:space="preserve"> SEQ Table \* ARABIC </w:instrText>
      </w:r>
      <w:r w:rsidR="00F812F1">
        <w:fldChar w:fldCharType="separate"/>
      </w:r>
      <w:r w:rsidR="00795A65" w:rsidRPr="0011177E">
        <w:rPr>
          <w:noProof/>
        </w:rPr>
        <w:t>37</w:t>
      </w:r>
      <w:r w:rsidR="00F812F1">
        <w:rPr>
          <w:noProof/>
        </w:rPr>
        <w:fldChar w:fldCharType="end"/>
      </w:r>
      <w:bookmarkEnd w:id="2161"/>
      <w:r w:rsidRPr="0011177E">
        <w:t>.  Phosphorus Half-Saturation Constant Literature Values</w:t>
      </w:r>
      <w:bookmarkEnd w:id="2162"/>
      <w:bookmarkEnd w:id="2163"/>
    </w:p>
    <w:tbl>
      <w:tblPr>
        <w:tblW w:w="0" w:type="auto"/>
        <w:tblInd w:w="228" w:type="dxa"/>
        <w:tblLayout w:type="fixed"/>
        <w:tblCellMar>
          <w:left w:w="138" w:type="dxa"/>
          <w:right w:w="138" w:type="dxa"/>
        </w:tblCellMar>
        <w:tblLook w:val="0000" w:firstRow="0" w:lastRow="0" w:firstColumn="0" w:lastColumn="0" w:noHBand="0" w:noVBand="0"/>
      </w:tblPr>
      <w:tblGrid>
        <w:gridCol w:w="2430"/>
        <w:gridCol w:w="2970"/>
        <w:gridCol w:w="2430"/>
      </w:tblGrid>
      <w:tr w:rsidR="0041037A" w:rsidRPr="00B7030B" w14:paraId="76037F77" w14:textId="77777777" w:rsidTr="00665AC9">
        <w:trPr>
          <w:trHeight w:val="402"/>
          <w:tblHeader/>
        </w:trPr>
        <w:tc>
          <w:tcPr>
            <w:tcW w:w="2430" w:type="dxa"/>
            <w:tcBorders>
              <w:top w:val="double" w:sz="7" w:space="0" w:color="000000"/>
              <w:left w:val="double" w:sz="7" w:space="0" w:color="000000"/>
              <w:bottom w:val="double" w:sz="7" w:space="0" w:color="000000"/>
              <w:right w:val="single" w:sz="6" w:space="0" w:color="FFFFFF"/>
            </w:tcBorders>
            <w:vAlign w:val="center"/>
          </w:tcPr>
          <w:p w14:paraId="10F64B6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2970" w:type="dxa"/>
            <w:tcBorders>
              <w:top w:val="double" w:sz="7" w:space="0" w:color="000000"/>
              <w:left w:val="single" w:sz="6" w:space="0" w:color="FFFFFF"/>
              <w:bottom w:val="double" w:sz="7" w:space="0" w:color="000000"/>
              <w:right w:val="single" w:sz="6" w:space="0" w:color="FFFFFF"/>
            </w:tcBorders>
            <w:vAlign w:val="center"/>
          </w:tcPr>
          <w:p w14:paraId="53B7383C" w14:textId="77777777" w:rsidR="0041037A" w:rsidRPr="00B7030B" w:rsidRDefault="0041037A">
            <w:pPr>
              <w:pStyle w:val="tabledata"/>
              <w:jc w:val="center"/>
              <w:rPr>
                <w:rFonts w:asciiTheme="minorHAnsi" w:hAnsiTheme="minorHAnsi"/>
                <w:b/>
                <w:bCs/>
                <w:i/>
              </w:rPr>
            </w:pPr>
            <w:r w:rsidRPr="00B7030B">
              <w:rPr>
                <w:rFonts w:asciiTheme="minorHAnsi" w:hAnsiTheme="minorHAnsi"/>
                <w:b/>
                <w:bCs/>
              </w:rPr>
              <w:t>Half-Saturation Con</w:t>
            </w:r>
            <w:r w:rsidRPr="00B7030B">
              <w:rPr>
                <w:rFonts w:asciiTheme="minorHAnsi" w:hAnsiTheme="minorHAnsi"/>
                <w:b/>
                <w:bCs/>
              </w:rPr>
              <w:softHyphen/>
              <w:t xml:space="preserve">stant, </w:t>
            </w:r>
            <w:r w:rsidRPr="00B7030B">
              <w:rPr>
                <w:rFonts w:asciiTheme="minorHAnsi" w:hAnsiTheme="minorHAnsi"/>
                <w:b/>
                <w:bCs/>
                <w:i/>
              </w:rPr>
              <w:t>mg l</w:t>
            </w:r>
            <w:r w:rsidRPr="00B7030B">
              <w:rPr>
                <w:rFonts w:asciiTheme="minorHAnsi" w:hAnsiTheme="minorHAnsi"/>
                <w:b/>
                <w:bCs/>
                <w:i/>
                <w:vertAlign w:val="superscript"/>
              </w:rPr>
              <w:t>-1</w:t>
            </w:r>
          </w:p>
        </w:tc>
        <w:tc>
          <w:tcPr>
            <w:tcW w:w="2430" w:type="dxa"/>
            <w:tcBorders>
              <w:top w:val="double" w:sz="7" w:space="0" w:color="000000"/>
              <w:left w:val="single" w:sz="6" w:space="0" w:color="FFFFFF"/>
              <w:bottom w:val="double" w:sz="7" w:space="0" w:color="000000"/>
              <w:right w:val="double" w:sz="7" w:space="0" w:color="000000"/>
            </w:tcBorders>
            <w:vAlign w:val="center"/>
          </w:tcPr>
          <w:p w14:paraId="36F527C5"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5F30319A" w14:textId="77777777">
        <w:tc>
          <w:tcPr>
            <w:tcW w:w="2430" w:type="dxa"/>
            <w:tcBorders>
              <w:top w:val="single" w:sz="6" w:space="0" w:color="FFFFFF"/>
              <w:left w:val="double" w:sz="7" w:space="0" w:color="000000"/>
              <w:bottom w:val="single" w:sz="7" w:space="0" w:color="000000"/>
              <w:right w:val="single" w:sz="6" w:space="0" w:color="FFFFFF"/>
            </w:tcBorders>
          </w:tcPr>
          <w:p w14:paraId="7F3DDC5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Asterionella</w:t>
            </w:r>
            <w:proofErr w:type="spellEnd"/>
            <w:r w:rsidRPr="00B7030B">
              <w:rPr>
                <w:rFonts w:asciiTheme="minorHAnsi" w:hAnsiTheme="minorHAnsi"/>
              </w:rPr>
              <w:t xml:space="preserve"> </w:t>
            </w:r>
            <w:proofErr w:type="spellStart"/>
            <w:r w:rsidRPr="00B7030B">
              <w:rPr>
                <w:rFonts w:asciiTheme="minorHAnsi" w:hAnsiTheme="minorHAnsi"/>
              </w:rPr>
              <w:t>formosa</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033A9C7F" w14:textId="77777777" w:rsidR="0041037A" w:rsidRPr="00B7030B" w:rsidRDefault="0041037A">
            <w:pPr>
              <w:pStyle w:val="tabledata"/>
              <w:jc w:val="center"/>
              <w:rPr>
                <w:rFonts w:asciiTheme="minorHAnsi" w:hAnsiTheme="minorHAnsi"/>
              </w:rPr>
            </w:pPr>
            <w:r w:rsidRPr="00B7030B">
              <w:rPr>
                <w:rFonts w:asciiTheme="minorHAnsi" w:hAnsiTheme="minorHAnsi"/>
              </w:rPr>
              <w:t>0.002</w:t>
            </w:r>
          </w:p>
        </w:tc>
        <w:tc>
          <w:tcPr>
            <w:tcW w:w="2430" w:type="dxa"/>
            <w:tcBorders>
              <w:top w:val="single" w:sz="6" w:space="0" w:color="FFFFFF"/>
              <w:left w:val="single" w:sz="6" w:space="0" w:color="FFFFFF"/>
              <w:bottom w:val="single" w:sz="7" w:space="0" w:color="000000"/>
              <w:right w:val="double" w:sz="7" w:space="0" w:color="000000"/>
            </w:tcBorders>
          </w:tcPr>
          <w:p w14:paraId="7A927219" w14:textId="77777777" w:rsidR="0041037A" w:rsidRPr="00B7030B" w:rsidRDefault="0041037A">
            <w:pPr>
              <w:pStyle w:val="tabledata"/>
              <w:jc w:val="center"/>
              <w:rPr>
                <w:rFonts w:asciiTheme="minorHAnsi" w:hAnsiTheme="minorHAnsi"/>
              </w:rPr>
            </w:pPr>
            <w:r w:rsidRPr="00B7030B">
              <w:rPr>
                <w:rFonts w:asciiTheme="minorHAnsi" w:hAnsiTheme="minorHAnsi"/>
              </w:rPr>
              <w:t>Holm &amp; Armstrong, 1981</w:t>
            </w:r>
          </w:p>
        </w:tc>
      </w:tr>
      <w:tr w:rsidR="0041037A" w:rsidRPr="00B7030B" w14:paraId="347042B5" w14:textId="77777777">
        <w:tc>
          <w:tcPr>
            <w:tcW w:w="2430" w:type="dxa"/>
            <w:tcBorders>
              <w:top w:val="single" w:sz="6" w:space="0" w:color="FFFFFF"/>
              <w:left w:val="double" w:sz="7" w:space="0" w:color="000000"/>
              <w:bottom w:val="single" w:sz="7" w:space="0" w:color="000000"/>
              <w:right w:val="single" w:sz="6" w:space="0" w:color="FFFFFF"/>
            </w:tcBorders>
          </w:tcPr>
          <w:p w14:paraId="56EBCFE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Asterionella</w:t>
            </w:r>
            <w:proofErr w:type="spellEnd"/>
            <w:r w:rsidRPr="00B7030B">
              <w:rPr>
                <w:rFonts w:asciiTheme="minorHAnsi" w:hAnsiTheme="minorHAnsi"/>
              </w:rPr>
              <w:t xml:space="preserve"> japonica</w:t>
            </w:r>
          </w:p>
        </w:tc>
        <w:tc>
          <w:tcPr>
            <w:tcW w:w="2970" w:type="dxa"/>
            <w:tcBorders>
              <w:top w:val="single" w:sz="6" w:space="0" w:color="FFFFFF"/>
              <w:left w:val="single" w:sz="6" w:space="0" w:color="FFFFFF"/>
              <w:bottom w:val="single" w:sz="7" w:space="0" w:color="000000"/>
              <w:right w:val="single" w:sz="6" w:space="0" w:color="FFFFFF"/>
            </w:tcBorders>
          </w:tcPr>
          <w:p w14:paraId="2F941E39" w14:textId="77777777" w:rsidR="0041037A" w:rsidRPr="00B7030B" w:rsidRDefault="0041037A">
            <w:pPr>
              <w:pStyle w:val="tabledata"/>
              <w:jc w:val="center"/>
              <w:rPr>
                <w:rFonts w:asciiTheme="minorHAnsi" w:hAnsiTheme="minorHAnsi"/>
              </w:rPr>
            </w:pPr>
            <w:r w:rsidRPr="00B7030B">
              <w:rPr>
                <w:rFonts w:asciiTheme="minorHAnsi" w:hAnsiTheme="minorHAnsi"/>
              </w:rPr>
              <w:t>0.014</w:t>
            </w:r>
          </w:p>
        </w:tc>
        <w:tc>
          <w:tcPr>
            <w:tcW w:w="2430" w:type="dxa"/>
            <w:tcBorders>
              <w:top w:val="single" w:sz="6" w:space="0" w:color="FFFFFF"/>
              <w:left w:val="single" w:sz="6" w:space="0" w:color="FFFFFF"/>
              <w:bottom w:val="single" w:sz="7" w:space="0" w:color="000000"/>
              <w:right w:val="double" w:sz="7" w:space="0" w:color="000000"/>
            </w:tcBorders>
          </w:tcPr>
          <w:p w14:paraId="60583EDB" w14:textId="77777777" w:rsidR="0041037A" w:rsidRPr="00B7030B" w:rsidRDefault="0041037A">
            <w:pPr>
              <w:pStyle w:val="tabledata"/>
              <w:jc w:val="center"/>
              <w:rPr>
                <w:rFonts w:asciiTheme="minorHAnsi" w:hAnsiTheme="minorHAnsi"/>
              </w:rPr>
            </w:pPr>
            <w:r w:rsidRPr="00B7030B">
              <w:rPr>
                <w:rFonts w:asciiTheme="minorHAnsi" w:hAnsiTheme="minorHAnsi"/>
              </w:rPr>
              <w:t>Thomas &amp; Dodson, 1968</w:t>
            </w:r>
          </w:p>
        </w:tc>
      </w:tr>
      <w:tr w:rsidR="0041037A" w:rsidRPr="00B7030B" w14:paraId="7EAF0335" w14:textId="77777777">
        <w:tc>
          <w:tcPr>
            <w:tcW w:w="2430" w:type="dxa"/>
            <w:tcBorders>
              <w:top w:val="single" w:sz="6" w:space="0" w:color="FFFFFF"/>
              <w:left w:val="double" w:sz="7" w:space="0" w:color="000000"/>
              <w:bottom w:val="single" w:sz="7" w:space="0" w:color="000000"/>
              <w:right w:val="single" w:sz="6" w:space="0" w:color="FFFFFF"/>
            </w:tcBorders>
          </w:tcPr>
          <w:p w14:paraId="51BBE9DA" w14:textId="77777777" w:rsidR="0041037A" w:rsidRPr="00B7030B" w:rsidRDefault="0041037A">
            <w:pPr>
              <w:pStyle w:val="tabledata"/>
              <w:jc w:val="center"/>
              <w:rPr>
                <w:rFonts w:asciiTheme="minorHAnsi" w:hAnsiTheme="minorHAnsi"/>
              </w:rPr>
            </w:pPr>
            <w:r w:rsidRPr="00B7030B">
              <w:rPr>
                <w:rFonts w:asciiTheme="minorHAnsi" w:hAnsiTheme="minorHAnsi"/>
              </w:rPr>
              <w:t>Biddulphia sinensis</w:t>
            </w:r>
          </w:p>
        </w:tc>
        <w:tc>
          <w:tcPr>
            <w:tcW w:w="2970" w:type="dxa"/>
            <w:tcBorders>
              <w:top w:val="single" w:sz="6" w:space="0" w:color="FFFFFF"/>
              <w:left w:val="single" w:sz="6" w:space="0" w:color="FFFFFF"/>
              <w:bottom w:val="single" w:sz="7" w:space="0" w:color="000000"/>
              <w:right w:val="single" w:sz="6" w:space="0" w:color="FFFFFF"/>
            </w:tcBorders>
          </w:tcPr>
          <w:p w14:paraId="310730B4" w14:textId="77777777" w:rsidR="0041037A" w:rsidRPr="00B7030B" w:rsidRDefault="0041037A">
            <w:pPr>
              <w:pStyle w:val="tabledata"/>
              <w:jc w:val="center"/>
              <w:rPr>
                <w:rFonts w:asciiTheme="minorHAnsi" w:hAnsiTheme="minorHAnsi"/>
              </w:rPr>
            </w:pPr>
            <w:r w:rsidRPr="00B7030B">
              <w:rPr>
                <w:rFonts w:asciiTheme="minorHAnsi" w:hAnsiTheme="minorHAnsi"/>
              </w:rPr>
              <w:t>0.016</w:t>
            </w:r>
          </w:p>
        </w:tc>
        <w:tc>
          <w:tcPr>
            <w:tcW w:w="2430" w:type="dxa"/>
            <w:tcBorders>
              <w:top w:val="single" w:sz="6" w:space="0" w:color="FFFFFF"/>
              <w:left w:val="single" w:sz="6" w:space="0" w:color="FFFFFF"/>
              <w:bottom w:val="single" w:sz="7" w:space="0" w:color="000000"/>
              <w:right w:val="double" w:sz="7" w:space="0" w:color="000000"/>
            </w:tcBorders>
          </w:tcPr>
          <w:p w14:paraId="7BE4416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Quasim</w:t>
            </w:r>
            <w:proofErr w:type="spellEnd"/>
            <w:r w:rsidRPr="00B7030B">
              <w:rPr>
                <w:rFonts w:asciiTheme="minorHAnsi" w:hAnsiTheme="minorHAnsi"/>
              </w:rPr>
              <w:t>, et al., 1973</w:t>
            </w:r>
          </w:p>
        </w:tc>
      </w:tr>
      <w:tr w:rsidR="0041037A" w:rsidRPr="00B7030B" w14:paraId="09704B52" w14:textId="77777777">
        <w:tc>
          <w:tcPr>
            <w:tcW w:w="2430" w:type="dxa"/>
            <w:tcBorders>
              <w:top w:val="single" w:sz="6" w:space="0" w:color="FFFFFF"/>
              <w:left w:val="double" w:sz="7" w:space="0" w:color="000000"/>
              <w:bottom w:val="single" w:sz="7" w:space="0" w:color="000000"/>
              <w:right w:val="single" w:sz="6" w:space="0" w:color="FFFFFF"/>
            </w:tcBorders>
          </w:tcPr>
          <w:p w14:paraId="1B1AF7F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Cerataulina</w:t>
            </w:r>
            <w:proofErr w:type="spellEnd"/>
            <w:r w:rsidRPr="00B7030B">
              <w:rPr>
                <w:rFonts w:asciiTheme="minorHAnsi" w:hAnsiTheme="minorHAnsi"/>
              </w:rPr>
              <w:t xml:space="preserve"> </w:t>
            </w:r>
            <w:proofErr w:type="spellStart"/>
            <w:r w:rsidRPr="00B7030B">
              <w:rPr>
                <w:rFonts w:asciiTheme="minorHAnsi" w:hAnsiTheme="minorHAnsi"/>
              </w:rPr>
              <w:t>bergonii</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74A7DEB3" w14:textId="77777777" w:rsidR="0041037A" w:rsidRPr="00B7030B" w:rsidRDefault="0041037A">
            <w:pPr>
              <w:pStyle w:val="tabledata"/>
              <w:jc w:val="center"/>
              <w:rPr>
                <w:rFonts w:asciiTheme="minorHAnsi" w:hAnsiTheme="minorHAnsi"/>
              </w:rPr>
            </w:pPr>
            <w:r w:rsidRPr="00B7030B">
              <w:rPr>
                <w:rFonts w:asciiTheme="minorHAnsi" w:hAnsiTheme="minorHAnsi"/>
              </w:rPr>
              <w:t>0.003</w:t>
            </w:r>
          </w:p>
        </w:tc>
        <w:tc>
          <w:tcPr>
            <w:tcW w:w="2430" w:type="dxa"/>
            <w:tcBorders>
              <w:top w:val="single" w:sz="6" w:space="0" w:color="FFFFFF"/>
              <w:left w:val="single" w:sz="6" w:space="0" w:color="FFFFFF"/>
              <w:bottom w:val="single" w:sz="7" w:space="0" w:color="000000"/>
              <w:right w:val="double" w:sz="7" w:space="0" w:color="000000"/>
            </w:tcBorders>
          </w:tcPr>
          <w:p w14:paraId="671771A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Finenko</w:t>
            </w:r>
            <w:proofErr w:type="spellEnd"/>
            <w:r w:rsidRPr="00B7030B">
              <w:rPr>
                <w:rFonts w:asciiTheme="minorHAnsi" w:hAnsiTheme="minorHAnsi"/>
              </w:rPr>
              <w:t xml:space="preserve"> &amp; </w:t>
            </w:r>
            <w:proofErr w:type="spellStart"/>
            <w:r w:rsidRPr="00B7030B">
              <w:rPr>
                <w:rFonts w:asciiTheme="minorHAnsi" w:hAnsiTheme="minorHAnsi"/>
              </w:rPr>
              <w:t>Krupat</w:t>
            </w:r>
            <w:r w:rsidRPr="00B7030B">
              <w:rPr>
                <w:rFonts w:asciiTheme="minorHAnsi" w:hAnsiTheme="minorHAnsi"/>
              </w:rPr>
              <w:softHyphen/>
              <w:t>kina</w:t>
            </w:r>
            <w:proofErr w:type="spellEnd"/>
            <w:r w:rsidRPr="00B7030B">
              <w:rPr>
                <w:rFonts w:asciiTheme="minorHAnsi" w:hAnsiTheme="minorHAnsi"/>
              </w:rPr>
              <w:t>, 1974</w:t>
            </w:r>
          </w:p>
        </w:tc>
      </w:tr>
      <w:tr w:rsidR="0041037A" w:rsidRPr="00B7030B" w14:paraId="6921CDD0" w14:textId="77777777">
        <w:tc>
          <w:tcPr>
            <w:tcW w:w="2430" w:type="dxa"/>
            <w:tcBorders>
              <w:top w:val="single" w:sz="6" w:space="0" w:color="FFFFFF"/>
              <w:left w:val="double" w:sz="7" w:space="0" w:color="000000"/>
              <w:bottom w:val="single" w:sz="7" w:space="0" w:color="000000"/>
              <w:right w:val="single" w:sz="6" w:space="0" w:color="FFFFFF"/>
            </w:tcBorders>
          </w:tcPr>
          <w:p w14:paraId="340643F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curvis</w:t>
            </w:r>
            <w:r w:rsidRPr="00B7030B">
              <w:rPr>
                <w:rFonts w:asciiTheme="minorHAnsi" w:hAnsiTheme="minorHAnsi"/>
              </w:rPr>
              <w:softHyphen/>
              <w:t>tus</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6F6AE10D" w14:textId="77777777" w:rsidR="0041037A" w:rsidRPr="00B7030B" w:rsidRDefault="0041037A">
            <w:pPr>
              <w:pStyle w:val="tabledata"/>
              <w:jc w:val="center"/>
              <w:rPr>
                <w:rFonts w:asciiTheme="minorHAnsi" w:hAnsiTheme="minorHAnsi"/>
              </w:rPr>
            </w:pPr>
            <w:r w:rsidRPr="00B7030B">
              <w:rPr>
                <w:rFonts w:asciiTheme="minorHAnsi" w:hAnsiTheme="minorHAnsi"/>
              </w:rPr>
              <w:t>0.074-0.105</w:t>
            </w:r>
          </w:p>
        </w:tc>
        <w:tc>
          <w:tcPr>
            <w:tcW w:w="2430" w:type="dxa"/>
            <w:tcBorders>
              <w:top w:val="single" w:sz="6" w:space="0" w:color="FFFFFF"/>
              <w:left w:val="single" w:sz="6" w:space="0" w:color="FFFFFF"/>
              <w:bottom w:val="single" w:sz="7" w:space="0" w:color="000000"/>
              <w:right w:val="double" w:sz="7" w:space="0" w:color="000000"/>
            </w:tcBorders>
          </w:tcPr>
          <w:p w14:paraId="7248AD0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Finenko</w:t>
            </w:r>
            <w:proofErr w:type="spellEnd"/>
            <w:r w:rsidRPr="00B7030B">
              <w:rPr>
                <w:rFonts w:asciiTheme="minorHAnsi" w:hAnsiTheme="minorHAnsi"/>
              </w:rPr>
              <w:t xml:space="preserve"> &amp; </w:t>
            </w:r>
            <w:proofErr w:type="spellStart"/>
            <w:r w:rsidRPr="00B7030B">
              <w:rPr>
                <w:rFonts w:asciiTheme="minorHAnsi" w:hAnsiTheme="minorHAnsi"/>
              </w:rPr>
              <w:t>Krupatkina</w:t>
            </w:r>
            <w:proofErr w:type="spellEnd"/>
            <w:r w:rsidRPr="00B7030B">
              <w:rPr>
                <w:rFonts w:asciiTheme="minorHAnsi" w:hAnsiTheme="minorHAnsi"/>
              </w:rPr>
              <w:t>, 1974</w:t>
            </w:r>
          </w:p>
        </w:tc>
      </w:tr>
      <w:tr w:rsidR="0041037A" w:rsidRPr="00B7030B" w14:paraId="47A6FE57" w14:textId="77777777">
        <w:tc>
          <w:tcPr>
            <w:tcW w:w="2430" w:type="dxa"/>
            <w:tcBorders>
              <w:top w:val="single" w:sz="6" w:space="0" w:color="FFFFFF"/>
              <w:left w:val="double" w:sz="7" w:space="0" w:color="000000"/>
              <w:bottom w:val="single" w:sz="7" w:space="0" w:color="000000"/>
              <w:right w:val="single" w:sz="6" w:space="0" w:color="FFFFFF"/>
            </w:tcBorders>
          </w:tcPr>
          <w:p w14:paraId="50E1854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socialis</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76C37B30" w14:textId="77777777" w:rsidR="0041037A" w:rsidRPr="00B7030B" w:rsidRDefault="0041037A">
            <w:pPr>
              <w:pStyle w:val="tabledata"/>
              <w:jc w:val="center"/>
              <w:rPr>
                <w:rFonts w:asciiTheme="minorHAnsi" w:hAnsiTheme="minorHAnsi"/>
              </w:rPr>
            </w:pPr>
            <w:r w:rsidRPr="00B7030B">
              <w:rPr>
                <w:rFonts w:asciiTheme="minorHAnsi" w:hAnsiTheme="minorHAnsi"/>
              </w:rPr>
              <w:t>0.001</w:t>
            </w:r>
          </w:p>
        </w:tc>
        <w:tc>
          <w:tcPr>
            <w:tcW w:w="2430" w:type="dxa"/>
            <w:tcBorders>
              <w:top w:val="single" w:sz="6" w:space="0" w:color="FFFFFF"/>
              <w:left w:val="single" w:sz="6" w:space="0" w:color="FFFFFF"/>
              <w:bottom w:val="single" w:sz="7" w:space="0" w:color="000000"/>
              <w:right w:val="double" w:sz="7" w:space="0" w:color="000000"/>
            </w:tcBorders>
          </w:tcPr>
          <w:p w14:paraId="4459E4B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Finenko</w:t>
            </w:r>
            <w:proofErr w:type="spellEnd"/>
            <w:r w:rsidRPr="00B7030B">
              <w:rPr>
                <w:rFonts w:asciiTheme="minorHAnsi" w:hAnsiTheme="minorHAnsi"/>
              </w:rPr>
              <w:t xml:space="preserve"> &amp; </w:t>
            </w:r>
            <w:proofErr w:type="spellStart"/>
            <w:r w:rsidRPr="00B7030B">
              <w:rPr>
                <w:rFonts w:asciiTheme="minorHAnsi" w:hAnsiTheme="minorHAnsi"/>
              </w:rPr>
              <w:t>Krupatkina</w:t>
            </w:r>
            <w:proofErr w:type="spellEnd"/>
            <w:r w:rsidRPr="00B7030B">
              <w:rPr>
                <w:rFonts w:asciiTheme="minorHAnsi" w:hAnsiTheme="minorHAnsi"/>
              </w:rPr>
              <w:t>, 1974</w:t>
            </w:r>
          </w:p>
        </w:tc>
      </w:tr>
      <w:tr w:rsidR="0041037A" w:rsidRPr="00B7030B" w14:paraId="45373105" w14:textId="77777777">
        <w:tc>
          <w:tcPr>
            <w:tcW w:w="2430" w:type="dxa"/>
            <w:tcBorders>
              <w:top w:val="single" w:sz="6" w:space="0" w:color="FFFFFF"/>
              <w:left w:val="double" w:sz="7" w:space="0" w:color="000000"/>
              <w:bottom w:val="single" w:sz="7" w:space="0" w:color="000000"/>
              <w:right w:val="single" w:sz="6" w:space="0" w:color="FFFFFF"/>
            </w:tcBorders>
          </w:tcPr>
          <w:p w14:paraId="6C78379B"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Chlorella </w:t>
            </w:r>
            <w:proofErr w:type="spellStart"/>
            <w:r w:rsidRPr="00B7030B">
              <w:rPr>
                <w:rFonts w:asciiTheme="minorHAnsi" w:hAnsiTheme="minorHAnsi"/>
              </w:rPr>
              <w:t>pyrenoidosa</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5AFA13A4" w14:textId="77777777" w:rsidR="0041037A" w:rsidRPr="00B7030B" w:rsidRDefault="0041037A">
            <w:pPr>
              <w:pStyle w:val="tabledata"/>
              <w:jc w:val="center"/>
              <w:rPr>
                <w:rFonts w:asciiTheme="minorHAnsi" w:hAnsiTheme="minorHAnsi"/>
              </w:rPr>
            </w:pPr>
            <w:r w:rsidRPr="00B7030B">
              <w:rPr>
                <w:rFonts w:asciiTheme="minorHAnsi" w:hAnsiTheme="minorHAnsi"/>
              </w:rPr>
              <w:t>0.380-0.475</w:t>
            </w:r>
          </w:p>
        </w:tc>
        <w:tc>
          <w:tcPr>
            <w:tcW w:w="2430" w:type="dxa"/>
            <w:tcBorders>
              <w:top w:val="single" w:sz="6" w:space="0" w:color="FFFFFF"/>
              <w:left w:val="single" w:sz="6" w:space="0" w:color="FFFFFF"/>
              <w:bottom w:val="single" w:sz="7" w:space="0" w:color="000000"/>
              <w:right w:val="double" w:sz="7" w:space="0" w:color="000000"/>
            </w:tcBorders>
          </w:tcPr>
          <w:p w14:paraId="46D06EC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Jeanjean</w:t>
            </w:r>
            <w:proofErr w:type="spellEnd"/>
            <w:r w:rsidRPr="00B7030B">
              <w:rPr>
                <w:rFonts w:asciiTheme="minorHAnsi" w:hAnsiTheme="minorHAnsi"/>
              </w:rPr>
              <w:t>, 1969</w:t>
            </w:r>
          </w:p>
        </w:tc>
      </w:tr>
      <w:tr w:rsidR="0041037A" w:rsidRPr="00B7030B" w14:paraId="028EAF22" w14:textId="77777777">
        <w:tc>
          <w:tcPr>
            <w:tcW w:w="2430" w:type="dxa"/>
            <w:tcBorders>
              <w:top w:val="single" w:sz="6" w:space="0" w:color="FFFFFF"/>
              <w:left w:val="double" w:sz="7" w:space="0" w:color="000000"/>
              <w:bottom w:val="single" w:sz="7" w:space="0" w:color="000000"/>
              <w:right w:val="single" w:sz="6" w:space="0" w:color="FFFFFF"/>
            </w:tcBorders>
          </w:tcPr>
          <w:p w14:paraId="71606D65" w14:textId="77777777" w:rsidR="0041037A" w:rsidRPr="00B7030B" w:rsidRDefault="0041037A">
            <w:pPr>
              <w:pStyle w:val="tabledata"/>
              <w:jc w:val="center"/>
              <w:rPr>
                <w:rFonts w:asciiTheme="minorHAnsi" w:hAnsiTheme="minorHAnsi"/>
              </w:rPr>
            </w:pPr>
            <w:r w:rsidRPr="00B7030B">
              <w:rPr>
                <w:rFonts w:asciiTheme="minorHAnsi" w:hAnsiTheme="minorHAnsi"/>
              </w:rPr>
              <w:t>Cyclotella nana</w:t>
            </w:r>
          </w:p>
        </w:tc>
        <w:tc>
          <w:tcPr>
            <w:tcW w:w="2970" w:type="dxa"/>
            <w:tcBorders>
              <w:top w:val="single" w:sz="6" w:space="0" w:color="FFFFFF"/>
              <w:left w:val="single" w:sz="6" w:space="0" w:color="FFFFFF"/>
              <w:bottom w:val="single" w:sz="7" w:space="0" w:color="000000"/>
              <w:right w:val="single" w:sz="6" w:space="0" w:color="FFFFFF"/>
            </w:tcBorders>
          </w:tcPr>
          <w:p w14:paraId="1B51C111" w14:textId="77777777" w:rsidR="0041037A" w:rsidRPr="00B7030B" w:rsidRDefault="0041037A">
            <w:pPr>
              <w:pStyle w:val="tabledata"/>
              <w:jc w:val="center"/>
              <w:rPr>
                <w:rFonts w:asciiTheme="minorHAnsi" w:hAnsiTheme="minorHAnsi"/>
              </w:rPr>
            </w:pPr>
            <w:r w:rsidRPr="00B7030B">
              <w:rPr>
                <w:rFonts w:asciiTheme="minorHAnsi" w:hAnsiTheme="minorHAnsi"/>
              </w:rPr>
              <w:t>0.055</w:t>
            </w:r>
          </w:p>
        </w:tc>
        <w:tc>
          <w:tcPr>
            <w:tcW w:w="2430" w:type="dxa"/>
            <w:tcBorders>
              <w:top w:val="single" w:sz="6" w:space="0" w:color="FFFFFF"/>
              <w:left w:val="single" w:sz="6" w:space="0" w:color="FFFFFF"/>
              <w:bottom w:val="single" w:sz="7" w:space="0" w:color="000000"/>
              <w:right w:val="double" w:sz="7" w:space="0" w:color="000000"/>
            </w:tcBorders>
          </w:tcPr>
          <w:p w14:paraId="2A6868F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Fuhs</w:t>
            </w:r>
            <w:proofErr w:type="spellEnd"/>
            <w:r w:rsidRPr="00B7030B">
              <w:rPr>
                <w:rFonts w:asciiTheme="minorHAnsi" w:hAnsiTheme="minorHAnsi"/>
              </w:rPr>
              <w:t>, et al., 1972</w:t>
            </w:r>
          </w:p>
        </w:tc>
      </w:tr>
      <w:tr w:rsidR="0041037A" w:rsidRPr="00B7030B" w14:paraId="097BB491" w14:textId="77777777">
        <w:tc>
          <w:tcPr>
            <w:tcW w:w="2430" w:type="dxa"/>
            <w:tcBorders>
              <w:top w:val="single" w:sz="6" w:space="0" w:color="FFFFFF"/>
              <w:left w:val="double" w:sz="7" w:space="0" w:color="000000"/>
              <w:bottom w:val="single" w:sz="7" w:space="0" w:color="000000"/>
              <w:right w:val="single" w:sz="6" w:space="0" w:color="FFFFFF"/>
            </w:tcBorders>
          </w:tcPr>
          <w:p w14:paraId="36E16D11" w14:textId="77777777" w:rsidR="0041037A" w:rsidRPr="00B7030B" w:rsidRDefault="0041037A">
            <w:pPr>
              <w:pStyle w:val="tabledata"/>
              <w:jc w:val="center"/>
              <w:rPr>
                <w:rFonts w:asciiTheme="minorHAnsi" w:hAnsiTheme="minorHAnsi"/>
              </w:rPr>
            </w:pPr>
            <w:r w:rsidRPr="00B7030B">
              <w:rPr>
                <w:rFonts w:asciiTheme="minorHAnsi" w:hAnsiTheme="minorHAnsi"/>
              </w:rPr>
              <w:t>Cyclotella nana</w:t>
            </w:r>
          </w:p>
        </w:tc>
        <w:tc>
          <w:tcPr>
            <w:tcW w:w="2970" w:type="dxa"/>
            <w:tcBorders>
              <w:top w:val="single" w:sz="6" w:space="0" w:color="FFFFFF"/>
              <w:left w:val="single" w:sz="6" w:space="0" w:color="FFFFFF"/>
              <w:bottom w:val="single" w:sz="7" w:space="0" w:color="000000"/>
              <w:right w:val="single" w:sz="6" w:space="0" w:color="FFFFFF"/>
            </w:tcBorders>
          </w:tcPr>
          <w:p w14:paraId="0121E41F" w14:textId="77777777" w:rsidR="0041037A" w:rsidRPr="00B7030B" w:rsidRDefault="0041037A">
            <w:pPr>
              <w:pStyle w:val="tabledata"/>
              <w:jc w:val="center"/>
              <w:rPr>
                <w:rFonts w:asciiTheme="minorHAnsi" w:hAnsiTheme="minorHAnsi"/>
              </w:rPr>
            </w:pPr>
            <w:r w:rsidRPr="00B7030B">
              <w:rPr>
                <w:rFonts w:asciiTheme="minorHAnsi" w:hAnsiTheme="minorHAnsi"/>
              </w:rPr>
              <w:t>0.001</w:t>
            </w:r>
          </w:p>
        </w:tc>
        <w:tc>
          <w:tcPr>
            <w:tcW w:w="2430" w:type="dxa"/>
            <w:tcBorders>
              <w:top w:val="single" w:sz="6" w:space="0" w:color="FFFFFF"/>
              <w:left w:val="single" w:sz="6" w:space="0" w:color="FFFFFF"/>
              <w:bottom w:val="single" w:sz="7" w:space="0" w:color="000000"/>
              <w:right w:val="double" w:sz="7" w:space="0" w:color="000000"/>
            </w:tcBorders>
          </w:tcPr>
          <w:p w14:paraId="0C39338F" w14:textId="77777777" w:rsidR="0041037A" w:rsidRPr="00B7030B" w:rsidRDefault="0041037A">
            <w:pPr>
              <w:pStyle w:val="tabledata"/>
              <w:jc w:val="center"/>
              <w:rPr>
                <w:rFonts w:asciiTheme="minorHAnsi" w:hAnsiTheme="minorHAnsi"/>
              </w:rPr>
            </w:pPr>
            <w:r w:rsidRPr="00B7030B">
              <w:rPr>
                <w:rFonts w:asciiTheme="minorHAnsi" w:hAnsiTheme="minorHAnsi"/>
              </w:rPr>
              <w:t>Fogg, 1973</w:t>
            </w:r>
          </w:p>
        </w:tc>
      </w:tr>
      <w:tr w:rsidR="0041037A" w:rsidRPr="00B7030B" w14:paraId="07387B87" w14:textId="77777777">
        <w:tc>
          <w:tcPr>
            <w:tcW w:w="2430" w:type="dxa"/>
            <w:tcBorders>
              <w:top w:val="single" w:sz="6" w:space="0" w:color="FFFFFF"/>
              <w:left w:val="double" w:sz="7" w:space="0" w:color="000000"/>
              <w:bottom w:val="single" w:sz="7" w:space="0" w:color="000000"/>
              <w:right w:val="single" w:sz="6" w:space="0" w:color="FFFFFF"/>
            </w:tcBorders>
          </w:tcPr>
          <w:p w14:paraId="69CAE5D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Dinobryon</w:t>
            </w:r>
            <w:proofErr w:type="spellEnd"/>
            <w:r w:rsidRPr="00B7030B">
              <w:rPr>
                <w:rFonts w:asciiTheme="minorHAnsi" w:hAnsiTheme="minorHAnsi"/>
              </w:rPr>
              <w:t xml:space="preserve"> </w:t>
            </w:r>
            <w:proofErr w:type="spellStart"/>
            <w:r w:rsidRPr="00B7030B">
              <w:rPr>
                <w:rFonts w:asciiTheme="minorHAnsi" w:hAnsiTheme="minorHAnsi"/>
              </w:rPr>
              <w:t>cylindri</w:t>
            </w:r>
            <w:r w:rsidRPr="00B7030B">
              <w:rPr>
                <w:rFonts w:asciiTheme="minorHAnsi" w:hAnsiTheme="minorHAnsi"/>
              </w:rPr>
              <w:softHyphen/>
              <w:t>um</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27DF81E5" w14:textId="77777777" w:rsidR="0041037A" w:rsidRPr="00B7030B" w:rsidRDefault="0041037A">
            <w:pPr>
              <w:pStyle w:val="tabledata"/>
              <w:jc w:val="center"/>
              <w:rPr>
                <w:rFonts w:asciiTheme="minorHAnsi" w:hAnsiTheme="minorHAnsi"/>
              </w:rPr>
            </w:pPr>
            <w:r w:rsidRPr="00B7030B">
              <w:rPr>
                <w:rFonts w:asciiTheme="minorHAnsi" w:hAnsiTheme="minorHAnsi"/>
              </w:rPr>
              <w:t>0.076</w:t>
            </w:r>
          </w:p>
        </w:tc>
        <w:tc>
          <w:tcPr>
            <w:tcW w:w="2430" w:type="dxa"/>
            <w:tcBorders>
              <w:top w:val="single" w:sz="6" w:space="0" w:color="FFFFFF"/>
              <w:left w:val="single" w:sz="6" w:space="0" w:color="FFFFFF"/>
              <w:bottom w:val="single" w:sz="7" w:space="0" w:color="000000"/>
              <w:right w:val="double" w:sz="7" w:space="0" w:color="000000"/>
            </w:tcBorders>
          </w:tcPr>
          <w:p w14:paraId="4486ECD5" w14:textId="77777777" w:rsidR="0041037A" w:rsidRPr="00B7030B" w:rsidRDefault="0041037A">
            <w:pPr>
              <w:pStyle w:val="tabledata"/>
              <w:jc w:val="center"/>
              <w:rPr>
                <w:rFonts w:asciiTheme="minorHAnsi" w:hAnsiTheme="minorHAnsi"/>
              </w:rPr>
            </w:pPr>
            <w:r w:rsidRPr="00B7030B">
              <w:rPr>
                <w:rFonts w:asciiTheme="minorHAnsi" w:hAnsiTheme="minorHAnsi"/>
              </w:rPr>
              <w:t>Lehman (unpublished)</w:t>
            </w:r>
          </w:p>
        </w:tc>
      </w:tr>
      <w:tr w:rsidR="0041037A" w:rsidRPr="00B7030B" w14:paraId="4CB3655F" w14:textId="77777777">
        <w:tc>
          <w:tcPr>
            <w:tcW w:w="2430" w:type="dxa"/>
            <w:tcBorders>
              <w:top w:val="single" w:sz="6" w:space="0" w:color="FFFFFF"/>
              <w:left w:val="double" w:sz="7" w:space="0" w:color="000000"/>
              <w:bottom w:val="single" w:sz="7" w:space="0" w:color="000000"/>
              <w:right w:val="single" w:sz="6" w:space="0" w:color="FFFFFF"/>
            </w:tcBorders>
          </w:tcPr>
          <w:p w14:paraId="1CE79CD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Dinobryon</w:t>
            </w:r>
            <w:proofErr w:type="spellEnd"/>
            <w:r w:rsidRPr="00B7030B">
              <w:rPr>
                <w:rFonts w:asciiTheme="minorHAnsi" w:hAnsiTheme="minorHAnsi"/>
              </w:rPr>
              <w:t xml:space="preserve"> </w:t>
            </w:r>
            <w:proofErr w:type="spellStart"/>
            <w:r w:rsidRPr="00B7030B">
              <w:rPr>
                <w:rFonts w:asciiTheme="minorHAnsi" w:hAnsiTheme="minorHAnsi"/>
              </w:rPr>
              <w:t>sociale</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7C78EA26" w14:textId="77777777" w:rsidR="0041037A" w:rsidRPr="00B7030B" w:rsidRDefault="0041037A">
            <w:pPr>
              <w:pStyle w:val="tabledata"/>
              <w:jc w:val="center"/>
              <w:rPr>
                <w:rFonts w:asciiTheme="minorHAnsi" w:hAnsiTheme="minorHAnsi"/>
              </w:rPr>
            </w:pPr>
            <w:r w:rsidRPr="00B7030B">
              <w:rPr>
                <w:rFonts w:asciiTheme="minorHAnsi" w:hAnsiTheme="minorHAnsi"/>
              </w:rPr>
              <w:t>0.047</w:t>
            </w:r>
          </w:p>
        </w:tc>
        <w:tc>
          <w:tcPr>
            <w:tcW w:w="2430" w:type="dxa"/>
            <w:tcBorders>
              <w:top w:val="single" w:sz="6" w:space="0" w:color="FFFFFF"/>
              <w:left w:val="single" w:sz="6" w:space="0" w:color="FFFFFF"/>
              <w:bottom w:val="single" w:sz="7" w:space="0" w:color="000000"/>
              <w:right w:val="double" w:sz="7" w:space="0" w:color="000000"/>
            </w:tcBorders>
          </w:tcPr>
          <w:p w14:paraId="45BBB249" w14:textId="77777777" w:rsidR="0041037A" w:rsidRPr="00B7030B" w:rsidRDefault="0041037A">
            <w:pPr>
              <w:pStyle w:val="tabledata"/>
              <w:jc w:val="center"/>
              <w:rPr>
                <w:rFonts w:asciiTheme="minorHAnsi" w:hAnsiTheme="minorHAnsi"/>
              </w:rPr>
            </w:pPr>
            <w:r w:rsidRPr="00B7030B">
              <w:rPr>
                <w:rFonts w:asciiTheme="minorHAnsi" w:hAnsiTheme="minorHAnsi"/>
              </w:rPr>
              <w:t>Lehman (unpublished)</w:t>
            </w:r>
          </w:p>
        </w:tc>
      </w:tr>
      <w:tr w:rsidR="0041037A" w:rsidRPr="00B7030B" w14:paraId="1E7F1003" w14:textId="77777777">
        <w:tc>
          <w:tcPr>
            <w:tcW w:w="2430" w:type="dxa"/>
            <w:tcBorders>
              <w:top w:val="single" w:sz="6" w:space="0" w:color="FFFFFF"/>
              <w:left w:val="double" w:sz="7" w:space="0" w:color="000000"/>
              <w:bottom w:val="single" w:sz="7" w:space="0" w:color="000000"/>
              <w:right w:val="single" w:sz="6" w:space="0" w:color="FFFFFF"/>
            </w:tcBorders>
          </w:tcPr>
          <w:p w14:paraId="1944D8F6"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Euglena </w:t>
            </w:r>
            <w:proofErr w:type="spellStart"/>
            <w:r w:rsidRPr="00B7030B">
              <w:rPr>
                <w:rFonts w:asciiTheme="minorHAnsi" w:hAnsiTheme="minorHAnsi"/>
              </w:rPr>
              <w:t>gracilis</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01441AFB" w14:textId="77777777" w:rsidR="0041037A" w:rsidRPr="00B7030B" w:rsidRDefault="0041037A">
            <w:pPr>
              <w:pStyle w:val="tabledata"/>
              <w:jc w:val="center"/>
              <w:rPr>
                <w:rFonts w:asciiTheme="minorHAnsi" w:hAnsiTheme="minorHAnsi"/>
              </w:rPr>
            </w:pPr>
            <w:r w:rsidRPr="00B7030B">
              <w:rPr>
                <w:rFonts w:asciiTheme="minorHAnsi" w:hAnsiTheme="minorHAnsi"/>
              </w:rPr>
              <w:t>1.520</w:t>
            </w:r>
          </w:p>
        </w:tc>
        <w:tc>
          <w:tcPr>
            <w:tcW w:w="2430" w:type="dxa"/>
            <w:tcBorders>
              <w:top w:val="single" w:sz="6" w:space="0" w:color="FFFFFF"/>
              <w:left w:val="single" w:sz="6" w:space="0" w:color="FFFFFF"/>
              <w:bottom w:val="single" w:sz="7" w:space="0" w:color="000000"/>
              <w:right w:val="double" w:sz="7" w:space="0" w:color="000000"/>
            </w:tcBorders>
          </w:tcPr>
          <w:p w14:paraId="2CCBB8D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Dlum</w:t>
            </w:r>
            <w:proofErr w:type="spellEnd"/>
            <w:r w:rsidRPr="00B7030B">
              <w:rPr>
                <w:rFonts w:asciiTheme="minorHAnsi" w:hAnsiTheme="minorHAnsi"/>
              </w:rPr>
              <w:t>, 1966</w:t>
            </w:r>
          </w:p>
        </w:tc>
      </w:tr>
      <w:tr w:rsidR="0041037A" w:rsidRPr="00B7030B" w14:paraId="5EBF21D7" w14:textId="77777777">
        <w:tc>
          <w:tcPr>
            <w:tcW w:w="2430" w:type="dxa"/>
            <w:tcBorders>
              <w:top w:val="single" w:sz="6" w:space="0" w:color="FFFFFF"/>
              <w:left w:val="double" w:sz="7" w:space="0" w:color="000000"/>
              <w:bottom w:val="single" w:sz="7" w:space="0" w:color="000000"/>
              <w:right w:val="single" w:sz="6" w:space="0" w:color="FFFFFF"/>
            </w:tcBorders>
          </w:tcPr>
          <w:p w14:paraId="0B960465"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Microcystis </w:t>
            </w:r>
            <w:proofErr w:type="spellStart"/>
            <w:r w:rsidRPr="00B7030B">
              <w:rPr>
                <w:rFonts w:asciiTheme="minorHAnsi" w:hAnsiTheme="minorHAnsi"/>
              </w:rPr>
              <w:t>aerugin</w:t>
            </w:r>
            <w:r w:rsidRPr="00B7030B">
              <w:rPr>
                <w:rFonts w:asciiTheme="minorHAnsi" w:hAnsiTheme="minorHAnsi"/>
              </w:rPr>
              <w:softHyphen/>
              <w:t>sa</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1533427D" w14:textId="77777777" w:rsidR="0041037A" w:rsidRPr="00B7030B" w:rsidRDefault="0041037A">
            <w:pPr>
              <w:pStyle w:val="tabledata"/>
              <w:jc w:val="center"/>
              <w:rPr>
                <w:rFonts w:asciiTheme="minorHAnsi" w:hAnsiTheme="minorHAnsi"/>
              </w:rPr>
            </w:pPr>
            <w:r w:rsidRPr="00B7030B">
              <w:rPr>
                <w:rFonts w:asciiTheme="minorHAnsi" w:hAnsiTheme="minorHAnsi"/>
              </w:rPr>
              <w:t>0.006</w:t>
            </w:r>
          </w:p>
        </w:tc>
        <w:tc>
          <w:tcPr>
            <w:tcW w:w="2430" w:type="dxa"/>
            <w:tcBorders>
              <w:top w:val="single" w:sz="6" w:space="0" w:color="FFFFFF"/>
              <w:left w:val="single" w:sz="6" w:space="0" w:color="FFFFFF"/>
              <w:bottom w:val="single" w:sz="7" w:space="0" w:color="000000"/>
              <w:right w:val="double" w:sz="7" w:space="0" w:color="000000"/>
            </w:tcBorders>
          </w:tcPr>
          <w:p w14:paraId="6A8A828C" w14:textId="77777777" w:rsidR="0041037A" w:rsidRPr="00B7030B" w:rsidRDefault="0041037A">
            <w:pPr>
              <w:pStyle w:val="tabledata"/>
              <w:jc w:val="center"/>
              <w:rPr>
                <w:rFonts w:asciiTheme="minorHAnsi" w:hAnsiTheme="minorHAnsi"/>
              </w:rPr>
            </w:pPr>
            <w:r w:rsidRPr="00B7030B">
              <w:rPr>
                <w:rFonts w:asciiTheme="minorHAnsi" w:hAnsiTheme="minorHAnsi"/>
              </w:rPr>
              <w:t>Holm &amp; Armstrong, 1981</w:t>
            </w:r>
          </w:p>
        </w:tc>
      </w:tr>
      <w:tr w:rsidR="0041037A" w:rsidRPr="00B7030B" w14:paraId="30466EB7" w14:textId="77777777">
        <w:tc>
          <w:tcPr>
            <w:tcW w:w="2430" w:type="dxa"/>
            <w:tcBorders>
              <w:top w:val="single" w:sz="6" w:space="0" w:color="FFFFFF"/>
              <w:left w:val="double" w:sz="7" w:space="0" w:color="000000"/>
              <w:bottom w:val="single" w:sz="7" w:space="0" w:color="000000"/>
              <w:right w:val="single" w:sz="6" w:space="0" w:color="FFFFFF"/>
            </w:tcBorders>
          </w:tcPr>
          <w:p w14:paraId="658229B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Nitzschia</w:t>
            </w:r>
            <w:proofErr w:type="spellEnd"/>
            <w:r w:rsidRPr="00B7030B">
              <w:rPr>
                <w:rFonts w:asciiTheme="minorHAnsi" w:hAnsiTheme="minorHAnsi"/>
              </w:rPr>
              <w:t xml:space="preserve"> </w:t>
            </w:r>
            <w:proofErr w:type="spellStart"/>
            <w:r w:rsidRPr="00B7030B">
              <w:rPr>
                <w:rFonts w:asciiTheme="minorHAnsi" w:hAnsiTheme="minorHAnsi"/>
              </w:rPr>
              <w:t>actinastreo</w:t>
            </w:r>
            <w:r w:rsidRPr="00B7030B">
              <w:rPr>
                <w:rFonts w:asciiTheme="minorHAnsi" w:hAnsiTheme="minorHAnsi"/>
              </w:rPr>
              <w:softHyphen/>
              <w:t>ides</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4D865D6B" w14:textId="77777777" w:rsidR="0041037A" w:rsidRPr="00B7030B" w:rsidRDefault="0041037A">
            <w:pPr>
              <w:pStyle w:val="tabledata"/>
              <w:jc w:val="center"/>
              <w:rPr>
                <w:rFonts w:asciiTheme="minorHAnsi" w:hAnsiTheme="minorHAnsi"/>
              </w:rPr>
            </w:pPr>
            <w:r w:rsidRPr="00B7030B">
              <w:rPr>
                <w:rFonts w:asciiTheme="minorHAnsi" w:hAnsiTheme="minorHAnsi"/>
              </w:rPr>
              <w:t>0.095</w:t>
            </w:r>
          </w:p>
        </w:tc>
        <w:tc>
          <w:tcPr>
            <w:tcW w:w="2430" w:type="dxa"/>
            <w:tcBorders>
              <w:top w:val="single" w:sz="6" w:space="0" w:color="FFFFFF"/>
              <w:left w:val="single" w:sz="6" w:space="0" w:color="FFFFFF"/>
              <w:bottom w:val="single" w:sz="7" w:space="0" w:color="000000"/>
              <w:right w:val="double" w:sz="7" w:space="0" w:color="000000"/>
            </w:tcBorders>
          </w:tcPr>
          <w:p w14:paraId="36BA9DD9" w14:textId="77777777" w:rsidR="0041037A" w:rsidRPr="00B7030B" w:rsidRDefault="0041037A">
            <w:pPr>
              <w:pStyle w:val="tabledata"/>
              <w:jc w:val="center"/>
              <w:rPr>
                <w:rFonts w:asciiTheme="minorHAnsi" w:hAnsiTheme="minorHAnsi"/>
              </w:rPr>
            </w:pPr>
            <w:r w:rsidRPr="00B7030B">
              <w:rPr>
                <w:rFonts w:asciiTheme="minorHAnsi" w:hAnsiTheme="minorHAnsi"/>
              </w:rPr>
              <w:t>Von Muller, 1972</w:t>
            </w:r>
          </w:p>
        </w:tc>
      </w:tr>
      <w:tr w:rsidR="0041037A" w:rsidRPr="00B7030B" w14:paraId="38143AF5" w14:textId="77777777">
        <w:tc>
          <w:tcPr>
            <w:tcW w:w="2430" w:type="dxa"/>
            <w:tcBorders>
              <w:top w:val="single" w:sz="6" w:space="0" w:color="FFFFFF"/>
              <w:left w:val="double" w:sz="7" w:space="0" w:color="000000"/>
              <w:bottom w:val="single" w:sz="7" w:space="0" w:color="000000"/>
              <w:right w:val="single" w:sz="6" w:space="0" w:color="FFFFFF"/>
            </w:tcBorders>
          </w:tcPr>
          <w:p w14:paraId="19123701" w14:textId="77777777" w:rsidR="0041037A" w:rsidRPr="00B7030B" w:rsidRDefault="0041037A">
            <w:pPr>
              <w:pStyle w:val="tabledata"/>
              <w:jc w:val="center"/>
              <w:rPr>
                <w:rFonts w:asciiTheme="minorHAnsi" w:hAnsiTheme="minorHAnsi"/>
              </w:rPr>
            </w:pPr>
            <w:r w:rsidRPr="00B7030B">
              <w:rPr>
                <w:rFonts w:asciiTheme="minorHAnsi" w:hAnsiTheme="minorHAnsi"/>
              </w:rPr>
              <w:t>Pediastrum duplex</w:t>
            </w:r>
          </w:p>
        </w:tc>
        <w:tc>
          <w:tcPr>
            <w:tcW w:w="2970" w:type="dxa"/>
            <w:tcBorders>
              <w:top w:val="single" w:sz="6" w:space="0" w:color="FFFFFF"/>
              <w:left w:val="single" w:sz="6" w:space="0" w:color="FFFFFF"/>
              <w:bottom w:val="single" w:sz="7" w:space="0" w:color="000000"/>
              <w:right w:val="single" w:sz="6" w:space="0" w:color="FFFFFF"/>
            </w:tcBorders>
          </w:tcPr>
          <w:p w14:paraId="6AD4D0A4" w14:textId="77777777" w:rsidR="0041037A" w:rsidRPr="00B7030B" w:rsidRDefault="0041037A">
            <w:pPr>
              <w:pStyle w:val="tabledata"/>
              <w:jc w:val="center"/>
              <w:rPr>
                <w:rFonts w:asciiTheme="minorHAnsi" w:hAnsiTheme="minorHAnsi"/>
              </w:rPr>
            </w:pPr>
            <w:r w:rsidRPr="00B7030B">
              <w:rPr>
                <w:rFonts w:asciiTheme="minorHAnsi" w:hAnsiTheme="minorHAnsi"/>
              </w:rPr>
              <w:t>0.105</w:t>
            </w:r>
          </w:p>
        </w:tc>
        <w:tc>
          <w:tcPr>
            <w:tcW w:w="2430" w:type="dxa"/>
            <w:tcBorders>
              <w:top w:val="single" w:sz="6" w:space="0" w:color="FFFFFF"/>
              <w:left w:val="single" w:sz="6" w:space="0" w:color="FFFFFF"/>
              <w:bottom w:val="single" w:sz="7" w:space="0" w:color="000000"/>
              <w:right w:val="double" w:sz="7" w:space="0" w:color="000000"/>
            </w:tcBorders>
          </w:tcPr>
          <w:p w14:paraId="01551506" w14:textId="77777777" w:rsidR="0041037A" w:rsidRPr="00B7030B" w:rsidRDefault="0041037A">
            <w:pPr>
              <w:pStyle w:val="tabledata"/>
              <w:jc w:val="center"/>
              <w:rPr>
                <w:rFonts w:asciiTheme="minorHAnsi" w:hAnsiTheme="minorHAnsi"/>
              </w:rPr>
            </w:pPr>
            <w:r w:rsidRPr="00B7030B">
              <w:rPr>
                <w:rFonts w:asciiTheme="minorHAnsi" w:hAnsiTheme="minorHAnsi"/>
              </w:rPr>
              <w:t>Lehman (unpublished)</w:t>
            </w:r>
          </w:p>
        </w:tc>
      </w:tr>
      <w:tr w:rsidR="0041037A" w:rsidRPr="00B7030B" w14:paraId="78103057" w14:textId="77777777">
        <w:tc>
          <w:tcPr>
            <w:tcW w:w="2430" w:type="dxa"/>
            <w:tcBorders>
              <w:top w:val="single" w:sz="6" w:space="0" w:color="FFFFFF"/>
              <w:left w:val="double" w:sz="7" w:space="0" w:color="000000"/>
              <w:bottom w:val="single" w:sz="7" w:space="0" w:color="000000"/>
              <w:right w:val="single" w:sz="6" w:space="0" w:color="FFFFFF"/>
            </w:tcBorders>
          </w:tcPr>
          <w:p w14:paraId="7B26902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Pithophora</w:t>
            </w:r>
            <w:proofErr w:type="spellEnd"/>
            <w:r w:rsidRPr="00B7030B">
              <w:rPr>
                <w:rFonts w:asciiTheme="minorHAnsi" w:hAnsiTheme="minorHAnsi"/>
              </w:rPr>
              <w:t xml:space="preserve"> </w:t>
            </w:r>
            <w:proofErr w:type="spellStart"/>
            <w:r w:rsidRPr="00B7030B">
              <w:rPr>
                <w:rFonts w:asciiTheme="minorHAnsi" w:hAnsiTheme="minorHAnsi"/>
              </w:rPr>
              <w:t>oedogonia</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117655CF" w14:textId="77777777" w:rsidR="0041037A" w:rsidRPr="00B7030B" w:rsidRDefault="0041037A">
            <w:pPr>
              <w:pStyle w:val="tabledata"/>
              <w:jc w:val="center"/>
              <w:rPr>
                <w:rFonts w:asciiTheme="minorHAnsi" w:hAnsiTheme="minorHAnsi"/>
              </w:rPr>
            </w:pPr>
            <w:r w:rsidRPr="00B7030B">
              <w:rPr>
                <w:rFonts w:asciiTheme="minorHAnsi" w:hAnsiTheme="minorHAnsi"/>
              </w:rPr>
              <w:t>0.980</w:t>
            </w:r>
          </w:p>
        </w:tc>
        <w:tc>
          <w:tcPr>
            <w:tcW w:w="2430" w:type="dxa"/>
            <w:tcBorders>
              <w:top w:val="single" w:sz="6" w:space="0" w:color="FFFFFF"/>
              <w:left w:val="single" w:sz="6" w:space="0" w:color="FFFFFF"/>
              <w:bottom w:val="single" w:sz="7" w:space="0" w:color="000000"/>
              <w:right w:val="double" w:sz="7" w:space="0" w:color="000000"/>
            </w:tcBorders>
          </w:tcPr>
          <w:p w14:paraId="03C6AE0F"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Spencer &amp; </w:t>
            </w:r>
            <w:proofErr w:type="spellStart"/>
            <w:r w:rsidRPr="00B7030B">
              <w:rPr>
                <w:rFonts w:asciiTheme="minorHAnsi" w:hAnsiTheme="minorHAnsi"/>
              </w:rPr>
              <w:t>Lembi</w:t>
            </w:r>
            <w:proofErr w:type="spellEnd"/>
            <w:r w:rsidRPr="00B7030B">
              <w:rPr>
                <w:rFonts w:asciiTheme="minorHAnsi" w:hAnsiTheme="minorHAnsi"/>
              </w:rPr>
              <w:t>, 1981</w:t>
            </w:r>
          </w:p>
        </w:tc>
      </w:tr>
      <w:tr w:rsidR="0041037A" w:rsidRPr="00B7030B" w14:paraId="7096C69B" w14:textId="77777777">
        <w:tc>
          <w:tcPr>
            <w:tcW w:w="2430" w:type="dxa"/>
            <w:tcBorders>
              <w:top w:val="single" w:sz="6" w:space="0" w:color="FFFFFF"/>
              <w:left w:val="double" w:sz="7" w:space="0" w:color="000000"/>
              <w:bottom w:val="single" w:sz="7" w:space="0" w:color="000000"/>
              <w:right w:val="single" w:sz="6" w:space="0" w:color="FFFFFF"/>
            </w:tcBorders>
          </w:tcPr>
          <w:p w14:paraId="201B70F8" w14:textId="77777777" w:rsidR="0041037A" w:rsidRPr="00B7030B" w:rsidRDefault="0041037A">
            <w:pPr>
              <w:pStyle w:val="tabledata"/>
              <w:jc w:val="center"/>
              <w:rPr>
                <w:rFonts w:asciiTheme="minorHAnsi" w:hAnsiTheme="minorHAnsi"/>
              </w:rPr>
            </w:pPr>
            <w:r w:rsidRPr="00B7030B">
              <w:rPr>
                <w:rFonts w:asciiTheme="minorHAnsi" w:hAnsiTheme="minorHAnsi"/>
              </w:rPr>
              <w:t>Scenedesmus obliquus</w:t>
            </w:r>
          </w:p>
        </w:tc>
        <w:tc>
          <w:tcPr>
            <w:tcW w:w="2970" w:type="dxa"/>
            <w:tcBorders>
              <w:top w:val="single" w:sz="6" w:space="0" w:color="FFFFFF"/>
              <w:left w:val="single" w:sz="6" w:space="0" w:color="FFFFFF"/>
              <w:bottom w:val="single" w:sz="7" w:space="0" w:color="000000"/>
              <w:right w:val="single" w:sz="6" w:space="0" w:color="FFFFFF"/>
            </w:tcBorders>
          </w:tcPr>
          <w:p w14:paraId="57C99B35" w14:textId="77777777" w:rsidR="0041037A" w:rsidRPr="00B7030B" w:rsidRDefault="0041037A">
            <w:pPr>
              <w:pStyle w:val="tabledata"/>
              <w:jc w:val="center"/>
              <w:rPr>
                <w:rFonts w:asciiTheme="minorHAnsi" w:hAnsiTheme="minorHAnsi"/>
              </w:rPr>
            </w:pPr>
            <w:r w:rsidRPr="00B7030B">
              <w:rPr>
                <w:rFonts w:asciiTheme="minorHAnsi" w:hAnsiTheme="minorHAnsi"/>
              </w:rPr>
              <w:t>0.002</w:t>
            </w:r>
          </w:p>
        </w:tc>
        <w:tc>
          <w:tcPr>
            <w:tcW w:w="2430" w:type="dxa"/>
            <w:tcBorders>
              <w:top w:val="single" w:sz="6" w:space="0" w:color="FFFFFF"/>
              <w:left w:val="single" w:sz="6" w:space="0" w:color="FFFFFF"/>
              <w:bottom w:val="single" w:sz="7" w:space="0" w:color="000000"/>
              <w:right w:val="double" w:sz="7" w:space="0" w:color="000000"/>
            </w:tcBorders>
          </w:tcPr>
          <w:p w14:paraId="6C54142C" w14:textId="77777777" w:rsidR="0041037A" w:rsidRPr="00B7030B" w:rsidRDefault="0041037A">
            <w:pPr>
              <w:pStyle w:val="tabledata"/>
              <w:jc w:val="center"/>
              <w:rPr>
                <w:rFonts w:asciiTheme="minorHAnsi" w:hAnsiTheme="minorHAnsi"/>
              </w:rPr>
            </w:pPr>
            <w:r w:rsidRPr="00B7030B">
              <w:rPr>
                <w:rFonts w:asciiTheme="minorHAnsi" w:hAnsiTheme="minorHAnsi"/>
              </w:rPr>
              <w:t>Fogg, 1973</w:t>
            </w:r>
          </w:p>
        </w:tc>
      </w:tr>
      <w:tr w:rsidR="0041037A" w:rsidRPr="00B7030B" w14:paraId="58B5D1B5" w14:textId="77777777">
        <w:tc>
          <w:tcPr>
            <w:tcW w:w="2430" w:type="dxa"/>
            <w:tcBorders>
              <w:top w:val="single" w:sz="6" w:space="0" w:color="FFFFFF"/>
              <w:left w:val="double" w:sz="7" w:space="0" w:color="000000"/>
              <w:bottom w:val="single" w:sz="7" w:space="0" w:color="000000"/>
              <w:right w:val="single" w:sz="6" w:space="0" w:color="FFFFFF"/>
            </w:tcBorders>
          </w:tcPr>
          <w:p w14:paraId="634E146E" w14:textId="77777777" w:rsidR="0041037A" w:rsidRPr="00B7030B" w:rsidRDefault="0041037A">
            <w:pPr>
              <w:pStyle w:val="tabledata"/>
              <w:jc w:val="center"/>
              <w:rPr>
                <w:rFonts w:asciiTheme="minorHAnsi" w:hAnsiTheme="minorHAnsi"/>
              </w:rPr>
            </w:pPr>
            <w:r w:rsidRPr="00B7030B">
              <w:rPr>
                <w:rFonts w:asciiTheme="minorHAnsi" w:hAnsiTheme="minorHAnsi"/>
              </w:rPr>
              <w:t>Scenedesmus sp.</w:t>
            </w:r>
          </w:p>
        </w:tc>
        <w:tc>
          <w:tcPr>
            <w:tcW w:w="2970" w:type="dxa"/>
            <w:tcBorders>
              <w:top w:val="single" w:sz="6" w:space="0" w:color="FFFFFF"/>
              <w:left w:val="single" w:sz="6" w:space="0" w:color="FFFFFF"/>
              <w:bottom w:val="single" w:sz="7" w:space="0" w:color="000000"/>
              <w:right w:val="single" w:sz="6" w:space="0" w:color="FFFFFF"/>
            </w:tcBorders>
          </w:tcPr>
          <w:p w14:paraId="45729DFF" w14:textId="77777777" w:rsidR="0041037A" w:rsidRPr="00B7030B" w:rsidRDefault="0041037A">
            <w:pPr>
              <w:pStyle w:val="tabledata"/>
              <w:jc w:val="center"/>
              <w:rPr>
                <w:rFonts w:asciiTheme="minorHAnsi" w:hAnsiTheme="minorHAnsi"/>
              </w:rPr>
            </w:pPr>
            <w:r w:rsidRPr="00B7030B">
              <w:rPr>
                <w:rFonts w:asciiTheme="minorHAnsi" w:hAnsiTheme="minorHAnsi"/>
              </w:rPr>
              <w:t>0.002-0.050</w:t>
            </w:r>
          </w:p>
        </w:tc>
        <w:tc>
          <w:tcPr>
            <w:tcW w:w="2430" w:type="dxa"/>
            <w:tcBorders>
              <w:top w:val="single" w:sz="6" w:space="0" w:color="FFFFFF"/>
              <w:left w:val="single" w:sz="6" w:space="0" w:color="FFFFFF"/>
              <w:bottom w:val="single" w:sz="7" w:space="0" w:color="000000"/>
              <w:right w:val="double" w:sz="7" w:space="0" w:color="000000"/>
            </w:tcBorders>
          </w:tcPr>
          <w:p w14:paraId="592417E7" w14:textId="77777777" w:rsidR="0041037A" w:rsidRPr="00B7030B" w:rsidRDefault="0041037A">
            <w:pPr>
              <w:pStyle w:val="tabledata"/>
              <w:jc w:val="center"/>
              <w:rPr>
                <w:rFonts w:asciiTheme="minorHAnsi" w:hAnsiTheme="minorHAnsi"/>
              </w:rPr>
            </w:pPr>
            <w:r w:rsidRPr="00B7030B">
              <w:rPr>
                <w:rFonts w:asciiTheme="minorHAnsi" w:hAnsiTheme="minorHAnsi"/>
              </w:rPr>
              <w:t>Rhee, 1973</w:t>
            </w:r>
          </w:p>
        </w:tc>
      </w:tr>
      <w:tr w:rsidR="0041037A" w:rsidRPr="00B7030B" w14:paraId="4105A5EA" w14:textId="77777777">
        <w:tc>
          <w:tcPr>
            <w:tcW w:w="2430" w:type="dxa"/>
            <w:tcBorders>
              <w:top w:val="single" w:sz="6" w:space="0" w:color="FFFFFF"/>
              <w:left w:val="double" w:sz="7" w:space="0" w:color="000000"/>
              <w:bottom w:val="double" w:sz="7" w:space="0" w:color="000000"/>
              <w:right w:val="single" w:sz="6" w:space="0" w:color="FFFFFF"/>
            </w:tcBorders>
          </w:tcPr>
          <w:p w14:paraId="523AEFF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Thalosssiosira</w:t>
            </w:r>
            <w:proofErr w:type="spellEnd"/>
            <w:r w:rsidRPr="00B7030B">
              <w:rPr>
                <w:rFonts w:asciiTheme="minorHAnsi" w:hAnsiTheme="minorHAnsi"/>
              </w:rPr>
              <w:t xml:space="preserve"> </w:t>
            </w:r>
            <w:proofErr w:type="spellStart"/>
            <w:r w:rsidRPr="00B7030B">
              <w:rPr>
                <w:rFonts w:asciiTheme="minorHAnsi" w:hAnsiTheme="minorHAnsi"/>
              </w:rPr>
              <w:t>fluviatilis</w:t>
            </w:r>
            <w:proofErr w:type="spellEnd"/>
          </w:p>
        </w:tc>
        <w:tc>
          <w:tcPr>
            <w:tcW w:w="2970" w:type="dxa"/>
            <w:tcBorders>
              <w:top w:val="single" w:sz="6" w:space="0" w:color="FFFFFF"/>
              <w:left w:val="single" w:sz="6" w:space="0" w:color="FFFFFF"/>
              <w:bottom w:val="double" w:sz="7" w:space="0" w:color="000000"/>
              <w:right w:val="single" w:sz="6" w:space="0" w:color="FFFFFF"/>
            </w:tcBorders>
          </w:tcPr>
          <w:p w14:paraId="3A1476BA" w14:textId="77777777" w:rsidR="0041037A" w:rsidRPr="00B7030B" w:rsidRDefault="0041037A">
            <w:pPr>
              <w:pStyle w:val="tabledata"/>
              <w:jc w:val="center"/>
              <w:rPr>
                <w:rFonts w:asciiTheme="minorHAnsi" w:hAnsiTheme="minorHAnsi"/>
              </w:rPr>
            </w:pPr>
            <w:r w:rsidRPr="00B7030B">
              <w:rPr>
                <w:rFonts w:asciiTheme="minorHAnsi" w:hAnsiTheme="minorHAnsi"/>
              </w:rPr>
              <w:t>0.163</w:t>
            </w:r>
          </w:p>
        </w:tc>
        <w:tc>
          <w:tcPr>
            <w:tcW w:w="2430" w:type="dxa"/>
            <w:tcBorders>
              <w:top w:val="single" w:sz="6" w:space="0" w:color="FFFFFF"/>
              <w:left w:val="single" w:sz="6" w:space="0" w:color="FFFFFF"/>
              <w:bottom w:val="double" w:sz="7" w:space="0" w:color="000000"/>
              <w:right w:val="double" w:sz="7" w:space="0" w:color="000000"/>
            </w:tcBorders>
          </w:tcPr>
          <w:p w14:paraId="3E1B868D" w14:textId="77777777" w:rsidR="0041037A" w:rsidRPr="00B7030B" w:rsidRDefault="0041037A">
            <w:pPr>
              <w:pStyle w:val="tabledata"/>
              <w:jc w:val="center"/>
              <w:rPr>
                <w:rFonts w:asciiTheme="minorHAnsi" w:hAnsiTheme="minorHAnsi"/>
              </w:rPr>
            </w:pPr>
            <w:r w:rsidRPr="00B7030B">
              <w:rPr>
                <w:rFonts w:asciiTheme="minorHAnsi" w:hAnsiTheme="minorHAnsi"/>
              </w:rPr>
              <w:t>Fogg, 1973</w:t>
            </w:r>
          </w:p>
        </w:tc>
      </w:tr>
    </w:tbl>
    <w:p w14:paraId="10BAE1EB" w14:textId="77777777" w:rsidR="0041037A" w:rsidRPr="00B7030B" w:rsidRDefault="0041037A">
      <w:pPr>
        <w:pStyle w:val="BodyText2"/>
      </w:pPr>
    </w:p>
    <w:p w14:paraId="6C79BB07" w14:textId="783A1A49" w:rsidR="0041037A" w:rsidRPr="00665AC9" w:rsidRDefault="0041037A">
      <w:pPr>
        <w:pStyle w:val="BodyText"/>
        <w:rPr>
          <w:sz w:val="20"/>
          <w:szCs w:val="18"/>
        </w:rPr>
      </w:pPr>
      <w:r w:rsidRPr="00665AC9">
        <w:rPr>
          <w:sz w:val="20"/>
          <w:szCs w:val="18"/>
        </w:rPr>
        <w:t>[</w:t>
      </w:r>
      <w:r w:rsidRPr="00665AC9">
        <w:rPr>
          <w:b/>
          <w:bCs/>
          <w:sz w:val="20"/>
          <w:szCs w:val="18"/>
        </w:rPr>
        <w:t>AHSN</w:t>
      </w:r>
      <w:r w:rsidRPr="00665AC9">
        <w:rPr>
          <w:sz w:val="20"/>
          <w:szCs w:val="18"/>
        </w:rPr>
        <w:t>] is the algal half-saturation constant for nitrogen</w:t>
      </w:r>
      <w:ins w:id="2164" w:author="Honnalore Steissberg" w:date="2021-08-07T13:29:00Z">
        <w:r w:rsidR="00635529">
          <w:rPr>
            <w:sz w:val="20"/>
            <w:szCs w:val="18"/>
          </w:rPr>
          <w:t>,</w:t>
        </w:r>
      </w:ins>
      <w:r w:rsidRPr="00665AC9">
        <w:rPr>
          <w:sz w:val="20"/>
          <w:szCs w:val="18"/>
        </w:rPr>
        <w:t xml:space="preserve"> </w:t>
      </w:r>
      <w:del w:id="2165" w:author="Honnalore Steissberg" w:date="2021-08-07T13:29:00Z">
        <w:r w:rsidRPr="00665AC9" w:rsidDel="00635529">
          <w:rPr>
            <w:sz w:val="20"/>
            <w:szCs w:val="18"/>
          </w:rPr>
          <w:delText xml:space="preserve">and is </w:delText>
        </w:r>
      </w:del>
      <w:r w:rsidRPr="00665AC9">
        <w:rPr>
          <w:sz w:val="20"/>
          <w:szCs w:val="18"/>
        </w:rPr>
        <w:t>defined as the nitrogen con</w:t>
      </w:r>
      <w:r w:rsidRPr="00665AC9">
        <w:rPr>
          <w:sz w:val="20"/>
          <w:szCs w:val="18"/>
        </w:rPr>
        <w:softHyphen/>
        <w:t>centra</w:t>
      </w:r>
      <w:r w:rsidRPr="00665AC9">
        <w:rPr>
          <w:sz w:val="20"/>
          <w:szCs w:val="18"/>
        </w:rPr>
        <w:softHyphen/>
        <w:t>tion (ammonium + nitrate/nitrite) at which the uptake rate is one-half the maximum rate. This represents the upper concentra</w:t>
      </w:r>
      <w:r w:rsidRPr="00665AC9">
        <w:rPr>
          <w:sz w:val="20"/>
          <w:szCs w:val="18"/>
        </w:rPr>
        <w:softHyphen/>
        <w:t xml:space="preserve">tion at which algal growth is proportional to nitrogen.  </w:t>
      </w:r>
      <w:r w:rsidR="003B7E39" w:rsidRPr="00665AC9">
        <w:rPr>
          <w:sz w:val="20"/>
          <w:szCs w:val="18"/>
        </w:rPr>
        <w:fldChar w:fldCharType="begin"/>
      </w:r>
      <w:r w:rsidR="003B7E39" w:rsidRPr="00665AC9">
        <w:rPr>
          <w:sz w:val="20"/>
          <w:szCs w:val="18"/>
        </w:rPr>
        <w:instrText xml:space="preserve"> REF _Ref16641988 \h  \* MERGEFORMAT </w:instrText>
      </w:r>
      <w:r w:rsidR="003B7E39" w:rsidRPr="00665AC9">
        <w:rPr>
          <w:sz w:val="20"/>
          <w:szCs w:val="18"/>
        </w:rPr>
      </w:r>
      <w:r w:rsidR="003B7E39" w:rsidRPr="00665AC9">
        <w:rPr>
          <w:sz w:val="20"/>
          <w:szCs w:val="18"/>
        </w:rPr>
        <w:fldChar w:fldCharType="separate"/>
      </w:r>
      <w:r w:rsidR="00795A65" w:rsidRPr="00795A65">
        <w:rPr>
          <w:rStyle w:val="Figurehyperlink"/>
          <w:rFonts w:asciiTheme="minorHAnsi" w:hAnsiTheme="minorHAnsi"/>
          <w:sz w:val="20"/>
          <w:szCs w:val="18"/>
        </w:rPr>
        <w:t>Table 38</w:t>
      </w:r>
      <w:r w:rsidR="003B7E39" w:rsidRPr="00665AC9">
        <w:rPr>
          <w:sz w:val="20"/>
          <w:szCs w:val="18"/>
        </w:rPr>
        <w:fldChar w:fldCharType="end"/>
      </w:r>
      <w:r w:rsidRPr="00665AC9">
        <w:rPr>
          <w:sz w:val="20"/>
          <w:szCs w:val="18"/>
        </w:rPr>
        <w:t xml:space="preserve"> gives literature values for the nitrogen half-saturation constant.</w:t>
      </w:r>
      <w:r w:rsidR="00A13634" w:rsidRPr="00665AC9">
        <w:rPr>
          <w:sz w:val="20"/>
          <w:szCs w:val="18"/>
        </w:rPr>
        <w:t xml:space="preserve"> To simulate algal nitrogen fixation, set </w:t>
      </w:r>
      <w:r w:rsidR="00B539BC">
        <w:rPr>
          <w:sz w:val="20"/>
          <w:szCs w:val="18"/>
        </w:rPr>
        <w:t>[</w:t>
      </w:r>
      <w:r w:rsidR="00A13634" w:rsidRPr="00B539BC">
        <w:rPr>
          <w:b/>
          <w:bCs/>
          <w:sz w:val="20"/>
          <w:szCs w:val="18"/>
        </w:rPr>
        <w:t>AHSN</w:t>
      </w:r>
      <w:r w:rsidR="00B539BC" w:rsidRPr="00B539BC">
        <w:rPr>
          <w:sz w:val="20"/>
          <w:szCs w:val="18"/>
        </w:rPr>
        <w:t>]</w:t>
      </w:r>
      <w:r w:rsidR="00A13634" w:rsidRPr="00665AC9">
        <w:rPr>
          <w:sz w:val="20"/>
          <w:szCs w:val="18"/>
        </w:rPr>
        <w:t xml:space="preserve"> equal to 0.0.</w:t>
      </w:r>
    </w:p>
    <w:p w14:paraId="1508E066" w14:textId="44BA7D0D" w:rsidR="0041037A" w:rsidRPr="00B7030B" w:rsidRDefault="0041037A" w:rsidP="00EE7164">
      <w:pPr>
        <w:pStyle w:val="Tablecaption"/>
      </w:pPr>
      <w:bookmarkStart w:id="2166" w:name="_Ref16641988"/>
      <w:bookmarkStart w:id="2167" w:name="_Toc13665515"/>
      <w:bookmarkStart w:id="2168" w:name="_Toc37942984"/>
      <w:r w:rsidRPr="00B7030B">
        <w:t xml:space="preserve">Table </w:t>
      </w:r>
      <w:r w:rsidR="00F812F1">
        <w:fldChar w:fldCharType="begin"/>
      </w:r>
      <w:r w:rsidR="00F812F1">
        <w:instrText xml:space="preserve"> SEQ Table \* ARABIC </w:instrText>
      </w:r>
      <w:r w:rsidR="00F812F1">
        <w:fldChar w:fldCharType="separate"/>
      </w:r>
      <w:r w:rsidR="00795A65">
        <w:rPr>
          <w:noProof/>
        </w:rPr>
        <w:t>38</w:t>
      </w:r>
      <w:r w:rsidR="00F812F1">
        <w:rPr>
          <w:noProof/>
        </w:rPr>
        <w:fldChar w:fldCharType="end"/>
      </w:r>
      <w:bookmarkEnd w:id="2166"/>
      <w:r w:rsidRPr="00B7030B">
        <w:t>.  Nitrogen Half-Saturation Constant Literature Values</w:t>
      </w:r>
      <w:bookmarkEnd w:id="2167"/>
      <w:bookmarkEnd w:id="2168"/>
    </w:p>
    <w:tbl>
      <w:tblPr>
        <w:tblW w:w="7876" w:type="dxa"/>
        <w:jc w:val="center"/>
        <w:tblLayout w:type="fixed"/>
        <w:tblCellMar>
          <w:left w:w="63" w:type="dxa"/>
          <w:right w:w="63" w:type="dxa"/>
        </w:tblCellMar>
        <w:tblLook w:val="0000" w:firstRow="0" w:lastRow="0" w:firstColumn="0" w:lastColumn="0" w:noHBand="0" w:noVBand="0"/>
      </w:tblPr>
      <w:tblGrid>
        <w:gridCol w:w="2130"/>
        <w:gridCol w:w="1966"/>
        <w:gridCol w:w="900"/>
        <w:gridCol w:w="2880"/>
      </w:tblGrid>
      <w:tr w:rsidR="0041037A" w:rsidRPr="00B7030B" w14:paraId="5DD392B7" w14:textId="77777777">
        <w:trPr>
          <w:tblHeader/>
          <w:jc w:val="center"/>
        </w:trPr>
        <w:tc>
          <w:tcPr>
            <w:tcW w:w="2130" w:type="dxa"/>
            <w:tcBorders>
              <w:top w:val="double" w:sz="7" w:space="0" w:color="000000"/>
              <w:left w:val="double" w:sz="7" w:space="0" w:color="000000"/>
              <w:bottom w:val="double" w:sz="7" w:space="0" w:color="000000"/>
              <w:right w:val="single" w:sz="6" w:space="0" w:color="FFFFFF"/>
            </w:tcBorders>
            <w:vAlign w:val="center"/>
          </w:tcPr>
          <w:p w14:paraId="10956F6A"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1966" w:type="dxa"/>
            <w:tcBorders>
              <w:top w:val="double" w:sz="7" w:space="0" w:color="000000"/>
              <w:left w:val="single" w:sz="6" w:space="0" w:color="FFFFFF"/>
              <w:bottom w:val="double" w:sz="7" w:space="0" w:color="000000"/>
              <w:right w:val="single" w:sz="6" w:space="0" w:color="FFFFFF"/>
            </w:tcBorders>
            <w:vAlign w:val="center"/>
          </w:tcPr>
          <w:p w14:paraId="4FDFFE7D"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Half satura</w:t>
            </w:r>
            <w:r w:rsidRPr="00B7030B">
              <w:rPr>
                <w:rFonts w:asciiTheme="minorHAnsi" w:hAnsiTheme="minorHAnsi"/>
                <w:b/>
                <w:bCs/>
              </w:rPr>
              <w:softHyphen/>
              <w:t>tion constant</w:t>
            </w:r>
          </w:p>
        </w:tc>
        <w:tc>
          <w:tcPr>
            <w:tcW w:w="900" w:type="dxa"/>
            <w:tcBorders>
              <w:top w:val="double" w:sz="7" w:space="0" w:color="000000"/>
              <w:left w:val="single" w:sz="6" w:space="0" w:color="FFFFFF"/>
              <w:bottom w:val="double" w:sz="7" w:space="0" w:color="000000"/>
              <w:right w:val="single" w:sz="6" w:space="0" w:color="FFFFFF"/>
            </w:tcBorders>
            <w:vAlign w:val="center"/>
          </w:tcPr>
          <w:p w14:paraId="5F32D81A"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N source</w:t>
            </w:r>
          </w:p>
        </w:tc>
        <w:tc>
          <w:tcPr>
            <w:tcW w:w="2880" w:type="dxa"/>
            <w:tcBorders>
              <w:top w:val="double" w:sz="7" w:space="0" w:color="000000"/>
              <w:left w:val="single" w:sz="6" w:space="0" w:color="FFFFFF"/>
              <w:bottom w:val="double" w:sz="7" w:space="0" w:color="000000"/>
              <w:right w:val="double" w:sz="7" w:space="0" w:color="000000"/>
            </w:tcBorders>
            <w:vAlign w:val="center"/>
          </w:tcPr>
          <w:p w14:paraId="3C993D5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40ACB873" w14:textId="77777777">
        <w:trPr>
          <w:jc w:val="center"/>
        </w:trPr>
        <w:tc>
          <w:tcPr>
            <w:tcW w:w="7876" w:type="dxa"/>
            <w:gridSpan w:val="4"/>
            <w:tcBorders>
              <w:top w:val="single" w:sz="6" w:space="0" w:color="FFFFFF"/>
              <w:left w:val="double" w:sz="7" w:space="0" w:color="000000"/>
              <w:bottom w:val="double" w:sz="7" w:space="0" w:color="000000"/>
              <w:right w:val="double" w:sz="7" w:space="0" w:color="000000"/>
            </w:tcBorders>
          </w:tcPr>
          <w:p w14:paraId="18B05B5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Diatoms</w:t>
            </w:r>
          </w:p>
        </w:tc>
      </w:tr>
      <w:tr w:rsidR="0041037A" w:rsidRPr="00B7030B" w14:paraId="15D1E26D"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3D2CF52F"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Biddulphia </w:t>
            </w:r>
            <w:proofErr w:type="spellStart"/>
            <w:r w:rsidRPr="00B7030B">
              <w:rPr>
                <w:rFonts w:asciiTheme="minorHAnsi" w:hAnsiTheme="minorHAnsi"/>
              </w:rPr>
              <w:t>aurita</w:t>
            </w:r>
            <w:proofErr w:type="spellEnd"/>
          </w:p>
        </w:tc>
        <w:tc>
          <w:tcPr>
            <w:tcW w:w="1966" w:type="dxa"/>
            <w:tcBorders>
              <w:top w:val="single" w:sz="6" w:space="0" w:color="FFFFFF"/>
              <w:left w:val="single" w:sz="6" w:space="0" w:color="FFFFFF"/>
              <w:bottom w:val="single" w:sz="7" w:space="0" w:color="000000"/>
              <w:right w:val="single" w:sz="6" w:space="0" w:color="FFFFFF"/>
            </w:tcBorders>
          </w:tcPr>
          <w:p w14:paraId="00C6EB03" w14:textId="77777777" w:rsidR="0041037A" w:rsidRPr="00B7030B" w:rsidRDefault="0041037A">
            <w:pPr>
              <w:pStyle w:val="tabledata"/>
              <w:jc w:val="center"/>
              <w:rPr>
                <w:rFonts w:asciiTheme="minorHAnsi" w:hAnsiTheme="minorHAnsi"/>
              </w:rPr>
            </w:pPr>
            <w:r w:rsidRPr="00B7030B">
              <w:rPr>
                <w:rFonts w:asciiTheme="minorHAnsi" w:hAnsiTheme="minorHAnsi"/>
              </w:rPr>
              <w:t>0.056-0.197</w:t>
            </w:r>
          </w:p>
        </w:tc>
        <w:tc>
          <w:tcPr>
            <w:tcW w:w="900" w:type="dxa"/>
            <w:tcBorders>
              <w:top w:val="single" w:sz="6" w:space="0" w:color="FFFFFF"/>
              <w:left w:val="single" w:sz="6" w:space="0" w:color="FFFFFF"/>
              <w:bottom w:val="single" w:sz="7" w:space="0" w:color="000000"/>
              <w:right w:val="single" w:sz="6" w:space="0" w:color="FFFFFF"/>
            </w:tcBorders>
          </w:tcPr>
          <w:p w14:paraId="6A328AE2"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3006F42B" w14:textId="77777777" w:rsidR="0041037A" w:rsidRPr="00B7030B" w:rsidRDefault="0041037A">
            <w:pPr>
              <w:pStyle w:val="tabledata"/>
              <w:jc w:val="center"/>
              <w:rPr>
                <w:rFonts w:asciiTheme="minorHAnsi" w:hAnsiTheme="minorHAnsi"/>
              </w:rPr>
            </w:pPr>
            <w:r w:rsidRPr="00B7030B">
              <w:rPr>
                <w:rFonts w:asciiTheme="minorHAnsi" w:hAnsiTheme="minorHAnsi"/>
              </w:rPr>
              <w:t>Underhill, 1977</w:t>
            </w:r>
          </w:p>
        </w:tc>
      </w:tr>
      <w:tr w:rsidR="0041037A" w:rsidRPr="00B7030B" w14:paraId="3F499358"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FE82A0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gracilis</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78A1B58B" w14:textId="77777777" w:rsidR="0041037A" w:rsidRPr="00B7030B" w:rsidRDefault="0041037A">
            <w:pPr>
              <w:pStyle w:val="tabledata"/>
              <w:jc w:val="center"/>
              <w:rPr>
                <w:rFonts w:asciiTheme="minorHAnsi" w:hAnsiTheme="minorHAnsi"/>
              </w:rPr>
            </w:pPr>
            <w:r w:rsidRPr="00B7030B">
              <w:rPr>
                <w:rFonts w:asciiTheme="minorHAnsi" w:hAnsiTheme="minorHAnsi"/>
              </w:rPr>
              <w:t>0.012</w:t>
            </w:r>
          </w:p>
        </w:tc>
        <w:tc>
          <w:tcPr>
            <w:tcW w:w="900" w:type="dxa"/>
            <w:tcBorders>
              <w:top w:val="single" w:sz="6" w:space="0" w:color="FFFFFF"/>
              <w:left w:val="single" w:sz="6" w:space="0" w:color="FFFFFF"/>
              <w:bottom w:val="single" w:sz="6" w:space="0" w:color="FFFFFF"/>
              <w:right w:val="single" w:sz="6" w:space="0" w:color="FFFFFF"/>
            </w:tcBorders>
          </w:tcPr>
          <w:p w14:paraId="6EBE959F"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207EE5FB"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37C4C862"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04A6638D"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7E45BDC2" w14:textId="77777777" w:rsidR="0041037A" w:rsidRPr="00B7030B" w:rsidRDefault="0041037A">
            <w:pPr>
              <w:pStyle w:val="tabledata"/>
              <w:jc w:val="center"/>
              <w:rPr>
                <w:rFonts w:asciiTheme="minorHAnsi" w:hAnsiTheme="minorHAnsi"/>
              </w:rPr>
            </w:pPr>
            <w:r w:rsidRPr="00B7030B">
              <w:rPr>
                <w:rFonts w:asciiTheme="minorHAnsi" w:hAnsiTheme="minorHAnsi"/>
              </w:rPr>
              <w:t>0.012</w:t>
            </w:r>
          </w:p>
        </w:tc>
        <w:tc>
          <w:tcPr>
            <w:tcW w:w="900" w:type="dxa"/>
            <w:tcBorders>
              <w:top w:val="single" w:sz="6" w:space="0" w:color="FFFFFF"/>
              <w:left w:val="single" w:sz="6" w:space="0" w:color="FFFFFF"/>
              <w:bottom w:val="single" w:sz="7" w:space="0" w:color="000000"/>
              <w:right w:val="single" w:sz="6" w:space="0" w:color="FFFFFF"/>
            </w:tcBorders>
          </w:tcPr>
          <w:p w14:paraId="548DBBC1"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5C68B3C1"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068AF19B"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13482634" w14:textId="77777777" w:rsidR="0041037A" w:rsidRPr="00B7030B" w:rsidRDefault="0041037A">
            <w:pPr>
              <w:pStyle w:val="tabledata"/>
              <w:jc w:val="center"/>
              <w:rPr>
                <w:rFonts w:asciiTheme="minorHAnsi" w:hAnsiTheme="minorHAnsi"/>
              </w:rPr>
            </w:pPr>
            <w:r w:rsidRPr="00B7030B">
              <w:rPr>
                <w:rFonts w:asciiTheme="minorHAnsi" w:hAnsiTheme="minorHAnsi"/>
              </w:rPr>
              <w:lastRenderedPageBreak/>
              <w:t xml:space="preserve">Coscinodiscus </w:t>
            </w:r>
            <w:proofErr w:type="spellStart"/>
            <w:r w:rsidRPr="00B7030B">
              <w:rPr>
                <w:rFonts w:asciiTheme="minorHAnsi" w:hAnsiTheme="minorHAnsi"/>
              </w:rPr>
              <w:t>lineatus</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51EE611F" w14:textId="77777777" w:rsidR="0041037A" w:rsidRPr="00B7030B" w:rsidRDefault="0041037A">
            <w:pPr>
              <w:pStyle w:val="tabledata"/>
              <w:jc w:val="center"/>
              <w:rPr>
                <w:rFonts w:asciiTheme="minorHAnsi" w:hAnsiTheme="minorHAnsi"/>
              </w:rPr>
            </w:pPr>
            <w:r w:rsidRPr="00B7030B">
              <w:rPr>
                <w:rFonts w:asciiTheme="minorHAnsi" w:hAnsiTheme="minorHAnsi"/>
              </w:rPr>
              <w:t>0.012</w:t>
            </w:r>
          </w:p>
        </w:tc>
        <w:tc>
          <w:tcPr>
            <w:tcW w:w="900" w:type="dxa"/>
            <w:tcBorders>
              <w:top w:val="single" w:sz="6" w:space="0" w:color="FFFFFF"/>
              <w:left w:val="single" w:sz="6" w:space="0" w:color="FFFFFF"/>
              <w:bottom w:val="single" w:sz="6" w:space="0" w:color="FFFFFF"/>
              <w:right w:val="single" w:sz="6" w:space="0" w:color="FFFFFF"/>
            </w:tcBorders>
          </w:tcPr>
          <w:p w14:paraId="4110BFFF"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3AA27C65"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508AC18A"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1B6382A8"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5398151C" w14:textId="77777777" w:rsidR="0041037A" w:rsidRPr="00B7030B" w:rsidRDefault="0041037A">
            <w:pPr>
              <w:pStyle w:val="tabledata"/>
              <w:jc w:val="center"/>
              <w:rPr>
                <w:rFonts w:asciiTheme="minorHAnsi" w:hAnsiTheme="minorHAnsi"/>
              </w:rPr>
            </w:pPr>
            <w:r w:rsidRPr="00B7030B">
              <w:rPr>
                <w:rFonts w:asciiTheme="minorHAnsi" w:hAnsiTheme="minorHAnsi"/>
              </w:rPr>
              <w:t>0.012</w:t>
            </w:r>
          </w:p>
        </w:tc>
        <w:tc>
          <w:tcPr>
            <w:tcW w:w="900" w:type="dxa"/>
            <w:tcBorders>
              <w:top w:val="single" w:sz="6" w:space="0" w:color="FFFFFF"/>
              <w:left w:val="single" w:sz="6" w:space="0" w:color="FFFFFF"/>
              <w:bottom w:val="single" w:sz="7" w:space="0" w:color="000000"/>
              <w:right w:val="single" w:sz="6" w:space="0" w:color="FFFFFF"/>
            </w:tcBorders>
          </w:tcPr>
          <w:p w14:paraId="0C6EC837" w14:textId="77777777" w:rsidR="0041037A" w:rsidRPr="00B7030B" w:rsidRDefault="0041037A">
            <w:pPr>
              <w:pStyle w:val="tabledata"/>
              <w:jc w:val="center"/>
              <w:rPr>
                <w:rFonts w:asciiTheme="minorHAnsi" w:hAnsiTheme="minorHAnsi"/>
              </w:rPr>
            </w:pPr>
            <w:r w:rsidRPr="00B7030B">
              <w:rPr>
                <w:rFonts w:asciiTheme="minorHAnsi" w:hAnsiTheme="minorHAnsi"/>
              </w:rPr>
              <w:t>NH4</w:t>
            </w:r>
            <w:r w:rsidR="00FA1B19" w:rsidRPr="00B7030B">
              <w:rPr>
                <w:rFonts w:asciiTheme="minorHAnsi" w:hAnsiTheme="minorHAnsi"/>
              </w:rPr>
              <w:fldChar w:fldCharType="begin"/>
            </w:r>
            <w:r w:rsidRPr="00B7030B">
              <w:rPr>
                <w:rFonts w:asciiTheme="minorHAnsi" w:hAnsiTheme="minorHAnsi"/>
              </w:rPr>
              <w:instrText>ADVANCE \d3</w:instrText>
            </w:r>
            <w:r w:rsidR="00FA1B19" w:rsidRPr="00B7030B">
              <w:rPr>
                <w:rFonts w:asciiTheme="minorHAnsi" w:hAnsiTheme="minorHAnsi"/>
              </w:rPr>
              <w:fldChar w:fldCharType="end"/>
            </w:r>
          </w:p>
        </w:tc>
        <w:tc>
          <w:tcPr>
            <w:tcW w:w="2880" w:type="dxa"/>
            <w:tcBorders>
              <w:top w:val="single" w:sz="6" w:space="0" w:color="FFFFFF"/>
              <w:left w:val="single" w:sz="6" w:space="0" w:color="FFFFFF"/>
              <w:bottom w:val="single" w:sz="7" w:space="0" w:color="000000"/>
              <w:right w:val="double" w:sz="7" w:space="0" w:color="000000"/>
            </w:tcBorders>
          </w:tcPr>
          <w:p w14:paraId="11038ED2"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4EAF5285"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762FAE43" w14:textId="77777777" w:rsidR="0041037A" w:rsidRPr="00B7030B" w:rsidRDefault="0041037A">
            <w:pPr>
              <w:pStyle w:val="tabledata"/>
              <w:jc w:val="center"/>
              <w:rPr>
                <w:rFonts w:asciiTheme="minorHAnsi" w:hAnsiTheme="minorHAnsi"/>
              </w:rPr>
            </w:pPr>
            <w:r w:rsidRPr="00B7030B">
              <w:rPr>
                <w:rFonts w:asciiTheme="minorHAnsi" w:hAnsiTheme="minorHAnsi"/>
              </w:rPr>
              <w:t>Cyclotella nana</w:t>
            </w:r>
          </w:p>
        </w:tc>
        <w:tc>
          <w:tcPr>
            <w:tcW w:w="1966" w:type="dxa"/>
            <w:tcBorders>
              <w:top w:val="single" w:sz="6" w:space="0" w:color="FFFFFF"/>
              <w:left w:val="single" w:sz="6" w:space="0" w:color="FFFFFF"/>
              <w:bottom w:val="single" w:sz="6" w:space="0" w:color="FFFFFF"/>
              <w:right w:val="single" w:sz="6" w:space="0" w:color="FFFFFF"/>
            </w:tcBorders>
          </w:tcPr>
          <w:p w14:paraId="1E3D2618" w14:textId="77777777" w:rsidR="0041037A" w:rsidRPr="00B7030B" w:rsidRDefault="0041037A">
            <w:pPr>
              <w:pStyle w:val="tabledata"/>
              <w:jc w:val="center"/>
              <w:rPr>
                <w:rFonts w:asciiTheme="minorHAnsi" w:hAnsiTheme="minorHAnsi"/>
              </w:rPr>
            </w:pPr>
            <w:r w:rsidRPr="00B7030B">
              <w:rPr>
                <w:rFonts w:asciiTheme="minorHAnsi" w:hAnsiTheme="minorHAnsi"/>
              </w:rPr>
              <w:t>0.025-0.117</w:t>
            </w:r>
          </w:p>
        </w:tc>
        <w:tc>
          <w:tcPr>
            <w:tcW w:w="900" w:type="dxa"/>
            <w:tcBorders>
              <w:top w:val="single" w:sz="6" w:space="0" w:color="FFFFFF"/>
              <w:left w:val="single" w:sz="6" w:space="0" w:color="FFFFFF"/>
              <w:bottom w:val="single" w:sz="6" w:space="0" w:color="FFFFFF"/>
              <w:right w:val="single" w:sz="6" w:space="0" w:color="FFFFFF"/>
            </w:tcBorders>
          </w:tcPr>
          <w:p w14:paraId="2AEB33F9"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1C35955A"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Carpenter &amp; </w:t>
            </w:r>
            <w:proofErr w:type="spellStart"/>
            <w:r w:rsidRPr="00B7030B">
              <w:rPr>
                <w:rFonts w:asciiTheme="minorHAnsi" w:hAnsiTheme="minorHAnsi"/>
              </w:rPr>
              <w:t>Guillard</w:t>
            </w:r>
            <w:proofErr w:type="spellEnd"/>
            <w:r w:rsidRPr="00B7030B">
              <w:rPr>
                <w:rFonts w:asciiTheme="minorHAnsi" w:hAnsiTheme="minorHAnsi"/>
              </w:rPr>
              <w:t>, 1971</w:t>
            </w:r>
          </w:p>
        </w:tc>
      </w:tr>
      <w:tr w:rsidR="0041037A" w:rsidRPr="00B7030B" w14:paraId="645F1F0E"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36FD9454"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39303674" w14:textId="77777777" w:rsidR="0041037A" w:rsidRPr="00B7030B" w:rsidRDefault="0041037A">
            <w:pPr>
              <w:pStyle w:val="tabledata"/>
              <w:jc w:val="center"/>
              <w:rPr>
                <w:rFonts w:asciiTheme="minorHAnsi" w:hAnsiTheme="minorHAnsi"/>
              </w:rPr>
            </w:pPr>
            <w:r w:rsidRPr="00B7030B">
              <w:rPr>
                <w:rFonts w:asciiTheme="minorHAnsi" w:hAnsiTheme="minorHAnsi"/>
              </w:rPr>
              <w:t>0.111</w:t>
            </w:r>
          </w:p>
        </w:tc>
        <w:tc>
          <w:tcPr>
            <w:tcW w:w="900" w:type="dxa"/>
            <w:tcBorders>
              <w:top w:val="single" w:sz="6" w:space="0" w:color="FFFFFF"/>
              <w:left w:val="single" w:sz="6" w:space="0" w:color="FFFFFF"/>
              <w:bottom w:val="single" w:sz="6" w:space="0" w:color="FFFFFF"/>
              <w:right w:val="single" w:sz="6" w:space="0" w:color="FFFFFF"/>
            </w:tcBorders>
          </w:tcPr>
          <w:p w14:paraId="09A5D51D" w14:textId="77777777" w:rsidR="0041037A" w:rsidRPr="00B7030B" w:rsidRDefault="0041037A">
            <w:pPr>
              <w:pStyle w:val="tabledata"/>
              <w:jc w:val="center"/>
              <w:rPr>
                <w:rFonts w:asciiTheme="minorHAnsi" w:hAnsiTheme="minorHAnsi"/>
              </w:rPr>
            </w:pPr>
          </w:p>
        </w:tc>
        <w:tc>
          <w:tcPr>
            <w:tcW w:w="2880" w:type="dxa"/>
            <w:tcBorders>
              <w:top w:val="single" w:sz="6" w:space="0" w:color="FFFFFF"/>
              <w:left w:val="single" w:sz="6" w:space="0" w:color="FFFFFF"/>
              <w:bottom w:val="single" w:sz="6" w:space="0" w:color="FFFFFF"/>
              <w:right w:val="double" w:sz="7" w:space="0" w:color="000000"/>
            </w:tcBorders>
          </w:tcPr>
          <w:p w14:paraId="39ED6C43" w14:textId="77777777" w:rsidR="0041037A" w:rsidRPr="00B7030B" w:rsidRDefault="0041037A">
            <w:pPr>
              <w:pStyle w:val="tabledata"/>
              <w:jc w:val="center"/>
              <w:rPr>
                <w:rFonts w:asciiTheme="minorHAnsi" w:hAnsiTheme="minorHAnsi"/>
              </w:rPr>
            </w:pPr>
            <w:r w:rsidRPr="00B7030B">
              <w:rPr>
                <w:rFonts w:asciiTheme="minorHAnsi" w:hAnsiTheme="minorHAnsi"/>
              </w:rPr>
              <w:t>MacIsaac &amp; Dugdale, 1969</w:t>
            </w:r>
          </w:p>
        </w:tc>
      </w:tr>
      <w:tr w:rsidR="0041037A" w:rsidRPr="00B7030B" w14:paraId="74549BFE"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30373853"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517892A1" w14:textId="77777777" w:rsidR="0041037A" w:rsidRPr="00B7030B" w:rsidRDefault="0041037A">
            <w:pPr>
              <w:pStyle w:val="tabledata"/>
              <w:jc w:val="center"/>
              <w:rPr>
                <w:rFonts w:asciiTheme="minorHAnsi" w:hAnsiTheme="minorHAnsi"/>
              </w:rPr>
            </w:pPr>
            <w:r w:rsidRPr="00B7030B">
              <w:rPr>
                <w:rFonts w:asciiTheme="minorHAnsi" w:hAnsiTheme="minorHAnsi"/>
              </w:rPr>
              <w:t>0.027</w:t>
            </w:r>
          </w:p>
        </w:tc>
        <w:tc>
          <w:tcPr>
            <w:tcW w:w="900" w:type="dxa"/>
            <w:tcBorders>
              <w:top w:val="single" w:sz="6" w:space="0" w:color="FFFFFF"/>
              <w:left w:val="single" w:sz="6" w:space="0" w:color="FFFFFF"/>
              <w:bottom w:val="single" w:sz="6" w:space="0" w:color="FFFFFF"/>
              <w:right w:val="single" w:sz="6" w:space="0" w:color="FFFFFF"/>
            </w:tcBorders>
          </w:tcPr>
          <w:p w14:paraId="199E1976" w14:textId="77777777" w:rsidR="0041037A" w:rsidRPr="00B7030B" w:rsidRDefault="0041037A">
            <w:pPr>
              <w:pStyle w:val="tabledata"/>
              <w:jc w:val="center"/>
              <w:rPr>
                <w:rFonts w:asciiTheme="minorHAnsi" w:hAnsiTheme="minorHAnsi"/>
              </w:rPr>
            </w:pPr>
          </w:p>
        </w:tc>
        <w:tc>
          <w:tcPr>
            <w:tcW w:w="2880" w:type="dxa"/>
            <w:tcBorders>
              <w:top w:val="single" w:sz="6" w:space="0" w:color="FFFFFF"/>
              <w:left w:val="single" w:sz="6" w:space="0" w:color="FFFFFF"/>
              <w:bottom w:val="single" w:sz="6" w:space="0" w:color="FFFFFF"/>
              <w:right w:val="double" w:sz="7" w:space="0" w:color="000000"/>
            </w:tcBorders>
          </w:tcPr>
          <w:p w14:paraId="614377B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7962DAC6"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6CF14A6B"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7FC0E17B" w14:textId="77777777" w:rsidR="0041037A" w:rsidRPr="00B7030B" w:rsidRDefault="0041037A">
            <w:pPr>
              <w:pStyle w:val="tabledata"/>
              <w:jc w:val="center"/>
              <w:rPr>
                <w:rFonts w:asciiTheme="minorHAnsi" w:hAnsiTheme="minorHAnsi"/>
              </w:rPr>
            </w:pPr>
            <w:r w:rsidRPr="00B7030B">
              <w:rPr>
                <w:rFonts w:asciiTheme="minorHAnsi" w:hAnsiTheme="minorHAnsi"/>
              </w:rPr>
              <w:t>0.031</w:t>
            </w:r>
          </w:p>
        </w:tc>
        <w:tc>
          <w:tcPr>
            <w:tcW w:w="900" w:type="dxa"/>
            <w:tcBorders>
              <w:top w:val="single" w:sz="6" w:space="0" w:color="FFFFFF"/>
              <w:left w:val="single" w:sz="6" w:space="0" w:color="FFFFFF"/>
              <w:bottom w:val="single" w:sz="7" w:space="0" w:color="000000"/>
              <w:right w:val="single" w:sz="6" w:space="0" w:color="FFFFFF"/>
            </w:tcBorders>
          </w:tcPr>
          <w:p w14:paraId="25971A34" w14:textId="77777777" w:rsidR="0041037A" w:rsidRPr="00B7030B" w:rsidRDefault="0041037A">
            <w:pPr>
              <w:pStyle w:val="tabledata"/>
              <w:jc w:val="center"/>
              <w:rPr>
                <w:rFonts w:asciiTheme="minorHAnsi" w:hAnsiTheme="minorHAnsi"/>
              </w:rPr>
            </w:pPr>
          </w:p>
        </w:tc>
        <w:tc>
          <w:tcPr>
            <w:tcW w:w="2880" w:type="dxa"/>
            <w:tcBorders>
              <w:top w:val="single" w:sz="6" w:space="0" w:color="FFFFFF"/>
              <w:left w:val="single" w:sz="6" w:space="0" w:color="FFFFFF"/>
              <w:bottom w:val="single" w:sz="7" w:space="0" w:color="000000"/>
              <w:right w:val="double" w:sz="7" w:space="0" w:color="000000"/>
            </w:tcBorders>
          </w:tcPr>
          <w:p w14:paraId="30D513BC"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2E4F7A9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606FE91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Ditylum</w:t>
            </w:r>
            <w:proofErr w:type="spellEnd"/>
            <w:r w:rsidRPr="00B7030B">
              <w:rPr>
                <w:rFonts w:asciiTheme="minorHAnsi" w:hAnsiTheme="minorHAnsi"/>
              </w:rPr>
              <w:t xml:space="preserve"> </w:t>
            </w:r>
            <w:proofErr w:type="spellStart"/>
            <w:r w:rsidRPr="00B7030B">
              <w:rPr>
                <w:rFonts w:asciiTheme="minorHAnsi" w:hAnsiTheme="minorHAnsi"/>
              </w:rPr>
              <w:t>brightwellii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404D3D38" w14:textId="77777777" w:rsidR="0041037A" w:rsidRPr="00B7030B" w:rsidRDefault="0041037A">
            <w:pPr>
              <w:pStyle w:val="tabledata"/>
              <w:jc w:val="center"/>
              <w:rPr>
                <w:rFonts w:asciiTheme="minorHAnsi" w:hAnsiTheme="minorHAnsi"/>
              </w:rPr>
            </w:pPr>
            <w:r w:rsidRPr="00B7030B">
              <w:rPr>
                <w:rFonts w:asciiTheme="minorHAnsi" w:hAnsiTheme="minorHAnsi"/>
              </w:rPr>
              <w:t>0.037</w:t>
            </w:r>
          </w:p>
        </w:tc>
        <w:tc>
          <w:tcPr>
            <w:tcW w:w="900" w:type="dxa"/>
            <w:tcBorders>
              <w:top w:val="single" w:sz="6" w:space="0" w:color="FFFFFF"/>
              <w:left w:val="single" w:sz="6" w:space="0" w:color="FFFFFF"/>
              <w:bottom w:val="single" w:sz="6" w:space="0" w:color="FFFFFF"/>
              <w:right w:val="single" w:sz="6" w:space="0" w:color="FFFFFF"/>
            </w:tcBorders>
          </w:tcPr>
          <w:p w14:paraId="6E325379"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1BB949C3"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3BB5C164"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3A1F7210"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63679CE9" w14:textId="77777777" w:rsidR="0041037A" w:rsidRPr="00B7030B" w:rsidRDefault="0041037A">
            <w:pPr>
              <w:pStyle w:val="tabledata"/>
              <w:jc w:val="center"/>
              <w:rPr>
                <w:rFonts w:asciiTheme="minorHAnsi" w:hAnsiTheme="minorHAnsi"/>
              </w:rPr>
            </w:pPr>
            <w:r w:rsidRPr="00B7030B">
              <w:rPr>
                <w:rFonts w:asciiTheme="minorHAnsi" w:hAnsiTheme="minorHAnsi"/>
              </w:rPr>
              <w:t>0.020</w:t>
            </w:r>
          </w:p>
        </w:tc>
        <w:tc>
          <w:tcPr>
            <w:tcW w:w="900" w:type="dxa"/>
            <w:tcBorders>
              <w:top w:val="single" w:sz="6" w:space="0" w:color="FFFFFF"/>
              <w:left w:val="single" w:sz="6" w:space="0" w:color="FFFFFF"/>
              <w:bottom w:val="single" w:sz="7" w:space="0" w:color="000000"/>
              <w:right w:val="single" w:sz="6" w:space="0" w:color="FFFFFF"/>
            </w:tcBorders>
          </w:tcPr>
          <w:p w14:paraId="18FB935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064FBA96"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6FBFC4D1"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46C8FC4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Dunaliella</w:t>
            </w:r>
            <w:proofErr w:type="spellEnd"/>
            <w:r w:rsidRPr="00B7030B">
              <w:rPr>
                <w:rFonts w:asciiTheme="minorHAnsi" w:hAnsiTheme="minorHAnsi"/>
              </w:rPr>
              <w:t xml:space="preserve"> </w:t>
            </w:r>
            <w:proofErr w:type="spellStart"/>
            <w:r w:rsidRPr="00B7030B">
              <w:rPr>
                <w:rFonts w:asciiTheme="minorHAnsi" w:hAnsiTheme="minorHAnsi"/>
              </w:rPr>
              <w:t>teriolecta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27843A84" w14:textId="77777777" w:rsidR="0041037A" w:rsidRPr="00B7030B" w:rsidRDefault="0041037A">
            <w:pPr>
              <w:pStyle w:val="tabledata"/>
              <w:jc w:val="center"/>
              <w:rPr>
                <w:rFonts w:asciiTheme="minorHAnsi" w:hAnsiTheme="minorHAnsi"/>
              </w:rPr>
            </w:pPr>
            <w:r w:rsidRPr="00B7030B">
              <w:rPr>
                <w:rFonts w:asciiTheme="minorHAnsi" w:hAnsiTheme="minorHAnsi"/>
              </w:rPr>
              <w:t>0.013</w:t>
            </w:r>
          </w:p>
        </w:tc>
        <w:tc>
          <w:tcPr>
            <w:tcW w:w="900" w:type="dxa"/>
            <w:tcBorders>
              <w:top w:val="single" w:sz="6" w:space="0" w:color="FFFFFF"/>
              <w:left w:val="single" w:sz="6" w:space="0" w:color="FFFFFF"/>
              <w:bottom w:val="single" w:sz="6" w:space="0" w:color="FFFFFF"/>
              <w:right w:val="single" w:sz="6" w:space="0" w:color="FFFFFF"/>
            </w:tcBorders>
          </w:tcPr>
          <w:p w14:paraId="16C5AF4D"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38E2CC2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0B770AAD"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AEE8A67"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1C404A4B" w14:textId="77777777" w:rsidR="0041037A" w:rsidRPr="00B7030B" w:rsidRDefault="0041037A">
            <w:pPr>
              <w:pStyle w:val="tabledata"/>
              <w:jc w:val="center"/>
              <w:rPr>
                <w:rFonts w:asciiTheme="minorHAnsi" w:hAnsiTheme="minorHAnsi"/>
              </w:rPr>
            </w:pPr>
            <w:r w:rsidRPr="00B7030B">
              <w:rPr>
                <w:rFonts w:asciiTheme="minorHAnsi" w:hAnsiTheme="minorHAnsi"/>
              </w:rPr>
              <w:t>0.013</w:t>
            </w:r>
          </w:p>
        </w:tc>
        <w:tc>
          <w:tcPr>
            <w:tcW w:w="900" w:type="dxa"/>
            <w:tcBorders>
              <w:top w:val="single" w:sz="6" w:space="0" w:color="FFFFFF"/>
              <w:left w:val="single" w:sz="6" w:space="0" w:color="FFFFFF"/>
              <w:bottom w:val="single" w:sz="6" w:space="0" w:color="FFFFFF"/>
              <w:right w:val="single" w:sz="6" w:space="0" w:color="FFFFFF"/>
            </w:tcBorders>
          </w:tcPr>
          <w:p w14:paraId="696ECD8D"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5AD07DC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51E1C5AB"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70E14338"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0CDCBA47" w14:textId="77777777" w:rsidR="0041037A" w:rsidRPr="00B7030B" w:rsidRDefault="0041037A">
            <w:pPr>
              <w:pStyle w:val="tabledata"/>
              <w:jc w:val="center"/>
              <w:rPr>
                <w:rFonts w:asciiTheme="minorHAnsi" w:hAnsiTheme="minorHAnsi"/>
              </w:rPr>
            </w:pPr>
            <w:r w:rsidRPr="00B7030B">
              <w:rPr>
                <w:rFonts w:asciiTheme="minorHAnsi" w:hAnsiTheme="minorHAnsi"/>
              </w:rPr>
              <w:t>0.087</w:t>
            </w:r>
          </w:p>
        </w:tc>
        <w:tc>
          <w:tcPr>
            <w:tcW w:w="900" w:type="dxa"/>
            <w:tcBorders>
              <w:top w:val="single" w:sz="6" w:space="0" w:color="FFFFFF"/>
              <w:left w:val="single" w:sz="6" w:space="0" w:color="FFFFFF"/>
              <w:bottom w:val="single" w:sz="7" w:space="0" w:color="000000"/>
              <w:right w:val="single" w:sz="6" w:space="0" w:color="FFFFFF"/>
            </w:tcBorders>
          </w:tcPr>
          <w:p w14:paraId="0AE2DDE2"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3C66E165"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62BAEEC1"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5D691320" w14:textId="77777777" w:rsidR="0041037A" w:rsidRPr="00B7030B" w:rsidRDefault="0041037A">
            <w:pPr>
              <w:pStyle w:val="tabledata"/>
              <w:jc w:val="center"/>
              <w:rPr>
                <w:rFonts w:asciiTheme="minorHAnsi" w:hAnsiTheme="minorHAnsi"/>
              </w:rPr>
            </w:pPr>
            <w:r w:rsidRPr="00B7030B">
              <w:rPr>
                <w:rFonts w:asciiTheme="minorHAnsi" w:hAnsiTheme="minorHAnsi"/>
              </w:rPr>
              <w:t>Fragilaria pinnata</w:t>
            </w:r>
          </w:p>
        </w:tc>
        <w:tc>
          <w:tcPr>
            <w:tcW w:w="1966" w:type="dxa"/>
            <w:tcBorders>
              <w:top w:val="single" w:sz="6" w:space="0" w:color="FFFFFF"/>
              <w:left w:val="single" w:sz="6" w:space="0" w:color="FFFFFF"/>
              <w:bottom w:val="single" w:sz="6" w:space="0" w:color="FFFFFF"/>
              <w:right w:val="single" w:sz="6" w:space="0" w:color="FFFFFF"/>
            </w:tcBorders>
          </w:tcPr>
          <w:p w14:paraId="230FA2F2" w14:textId="77777777" w:rsidR="0041037A" w:rsidRPr="00B7030B" w:rsidRDefault="0041037A">
            <w:pPr>
              <w:pStyle w:val="tabledata"/>
              <w:jc w:val="center"/>
              <w:rPr>
                <w:rFonts w:asciiTheme="minorHAnsi" w:hAnsiTheme="minorHAnsi"/>
              </w:rPr>
            </w:pPr>
            <w:r w:rsidRPr="00B7030B">
              <w:rPr>
                <w:rFonts w:asciiTheme="minorHAnsi" w:hAnsiTheme="minorHAnsi"/>
              </w:rPr>
              <w:t>0.037-0.100</w:t>
            </w:r>
          </w:p>
        </w:tc>
        <w:tc>
          <w:tcPr>
            <w:tcW w:w="900" w:type="dxa"/>
            <w:tcBorders>
              <w:top w:val="single" w:sz="6" w:space="0" w:color="FFFFFF"/>
              <w:left w:val="single" w:sz="6" w:space="0" w:color="FFFFFF"/>
              <w:bottom w:val="single" w:sz="6" w:space="0" w:color="FFFFFF"/>
              <w:right w:val="single" w:sz="6" w:space="0" w:color="FFFFFF"/>
            </w:tcBorders>
          </w:tcPr>
          <w:p w14:paraId="29EADC1B"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320AC882"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Carpenter &amp; </w:t>
            </w:r>
            <w:proofErr w:type="spellStart"/>
            <w:r w:rsidRPr="00B7030B">
              <w:rPr>
                <w:rFonts w:asciiTheme="minorHAnsi" w:hAnsiTheme="minorHAnsi"/>
              </w:rPr>
              <w:t>Guillard</w:t>
            </w:r>
            <w:proofErr w:type="spellEnd"/>
            <w:r w:rsidRPr="00B7030B">
              <w:rPr>
                <w:rFonts w:asciiTheme="minorHAnsi" w:hAnsiTheme="minorHAnsi"/>
              </w:rPr>
              <w:t>, 1971</w:t>
            </w:r>
          </w:p>
        </w:tc>
      </w:tr>
      <w:tr w:rsidR="0041037A" w:rsidRPr="00B7030B" w14:paraId="6492CE9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38663F8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Leptocylindrous</w:t>
            </w:r>
            <w:proofErr w:type="spellEnd"/>
            <w:r w:rsidRPr="00B7030B">
              <w:rPr>
                <w:rFonts w:asciiTheme="minorHAnsi" w:hAnsiTheme="minorHAnsi"/>
              </w:rPr>
              <w:t xml:space="preserve"> </w:t>
            </w:r>
            <w:proofErr w:type="spellStart"/>
            <w:r w:rsidRPr="00B7030B">
              <w:rPr>
                <w:rFonts w:asciiTheme="minorHAnsi" w:hAnsiTheme="minorHAnsi"/>
              </w:rPr>
              <w:t>danicus</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45A0CB1B" w14:textId="77777777" w:rsidR="0041037A" w:rsidRPr="00B7030B" w:rsidRDefault="0041037A">
            <w:pPr>
              <w:pStyle w:val="tabledata"/>
              <w:jc w:val="center"/>
              <w:rPr>
                <w:rFonts w:asciiTheme="minorHAnsi" w:hAnsiTheme="minorHAnsi"/>
              </w:rPr>
            </w:pPr>
            <w:r w:rsidRPr="00B7030B">
              <w:rPr>
                <w:rFonts w:asciiTheme="minorHAnsi" w:hAnsiTheme="minorHAnsi"/>
              </w:rPr>
              <w:t>0.078</w:t>
            </w:r>
          </w:p>
        </w:tc>
        <w:tc>
          <w:tcPr>
            <w:tcW w:w="900" w:type="dxa"/>
            <w:tcBorders>
              <w:top w:val="single" w:sz="6" w:space="0" w:color="FFFFFF"/>
              <w:left w:val="single" w:sz="6" w:space="0" w:color="FFFFFF"/>
              <w:bottom w:val="single" w:sz="6" w:space="0" w:color="FFFFFF"/>
              <w:right w:val="single" w:sz="6" w:space="0" w:color="FFFFFF"/>
            </w:tcBorders>
          </w:tcPr>
          <w:p w14:paraId="449C9E3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476E1119"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719B3B86"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6F0D3167"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682D2A7C" w14:textId="77777777" w:rsidR="0041037A" w:rsidRPr="00B7030B" w:rsidRDefault="0041037A">
            <w:pPr>
              <w:pStyle w:val="tabledata"/>
              <w:jc w:val="center"/>
              <w:rPr>
                <w:rFonts w:asciiTheme="minorHAnsi" w:hAnsiTheme="minorHAnsi"/>
              </w:rPr>
            </w:pPr>
            <w:r w:rsidRPr="00B7030B">
              <w:rPr>
                <w:rFonts w:asciiTheme="minorHAnsi" w:hAnsiTheme="minorHAnsi"/>
              </w:rPr>
              <w:t>0.013</w:t>
            </w:r>
          </w:p>
        </w:tc>
        <w:tc>
          <w:tcPr>
            <w:tcW w:w="900" w:type="dxa"/>
            <w:tcBorders>
              <w:top w:val="single" w:sz="6" w:space="0" w:color="FFFFFF"/>
              <w:left w:val="single" w:sz="6" w:space="0" w:color="FFFFFF"/>
              <w:bottom w:val="single" w:sz="7" w:space="0" w:color="000000"/>
              <w:right w:val="single" w:sz="6" w:space="0" w:color="FFFFFF"/>
            </w:tcBorders>
          </w:tcPr>
          <w:p w14:paraId="27C3D0CF"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1E2E4F0C"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2A088891"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6B477E6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Navicula</w:t>
            </w:r>
            <w:proofErr w:type="spellEnd"/>
            <w:r w:rsidRPr="00B7030B">
              <w:rPr>
                <w:rFonts w:asciiTheme="minorHAnsi" w:hAnsiTheme="minorHAnsi"/>
              </w:rPr>
              <w:t xml:space="preserve"> </w:t>
            </w:r>
            <w:proofErr w:type="spellStart"/>
            <w:r w:rsidRPr="00B7030B">
              <w:rPr>
                <w:rFonts w:asciiTheme="minorHAnsi" w:hAnsiTheme="minorHAnsi"/>
              </w:rPr>
              <w:t>pelliculosa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30C9705E" w14:textId="77777777" w:rsidR="0041037A" w:rsidRPr="00B7030B" w:rsidRDefault="0041037A">
            <w:pPr>
              <w:pStyle w:val="tabledata"/>
              <w:jc w:val="center"/>
              <w:rPr>
                <w:rFonts w:asciiTheme="minorHAnsi" w:hAnsiTheme="minorHAnsi"/>
              </w:rPr>
            </w:pPr>
            <w:r w:rsidRPr="00B7030B">
              <w:rPr>
                <w:rFonts w:asciiTheme="minorHAnsi" w:hAnsiTheme="minorHAnsi"/>
              </w:rPr>
              <w:t>0.923</w:t>
            </w:r>
          </w:p>
        </w:tc>
        <w:tc>
          <w:tcPr>
            <w:tcW w:w="900" w:type="dxa"/>
            <w:tcBorders>
              <w:top w:val="single" w:sz="6" w:space="0" w:color="FFFFFF"/>
              <w:left w:val="single" w:sz="6" w:space="0" w:color="FFFFFF"/>
              <w:bottom w:val="single" w:sz="6" w:space="0" w:color="FFFFFF"/>
              <w:right w:val="single" w:sz="6" w:space="0" w:color="FFFFFF"/>
            </w:tcBorders>
          </w:tcPr>
          <w:p w14:paraId="3AE8811E"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04AE33DE" w14:textId="77777777" w:rsidR="0041037A" w:rsidRPr="00B7030B" w:rsidRDefault="0041037A">
            <w:pPr>
              <w:pStyle w:val="tabledata"/>
              <w:jc w:val="center"/>
              <w:rPr>
                <w:rFonts w:asciiTheme="minorHAnsi" w:hAnsiTheme="minorHAnsi"/>
              </w:rPr>
            </w:pPr>
            <w:r w:rsidRPr="00B7030B">
              <w:rPr>
                <w:rFonts w:asciiTheme="minorHAnsi" w:hAnsiTheme="minorHAnsi"/>
              </w:rPr>
              <w:t>Wallen &amp; Cartier, 1975</w:t>
            </w:r>
          </w:p>
        </w:tc>
      </w:tr>
      <w:tr w:rsidR="0041037A" w:rsidRPr="00B7030B" w14:paraId="2EAA13D8"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46BF00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Phaeodactylum</w:t>
            </w:r>
            <w:proofErr w:type="spellEnd"/>
            <w:r w:rsidRPr="00B7030B">
              <w:rPr>
                <w:rFonts w:asciiTheme="minorHAnsi" w:hAnsiTheme="minorHAnsi"/>
              </w:rPr>
              <w:t xml:space="preserve"> </w:t>
            </w:r>
            <w:proofErr w:type="spellStart"/>
            <w:r w:rsidRPr="00B7030B">
              <w:rPr>
                <w:rFonts w:asciiTheme="minorHAnsi" w:hAnsiTheme="minorHAnsi"/>
              </w:rPr>
              <w:t>tricornu</w:t>
            </w:r>
            <w:r w:rsidRPr="00B7030B">
              <w:rPr>
                <w:rFonts w:asciiTheme="minorHAnsi" w:hAnsiTheme="minorHAnsi"/>
              </w:rPr>
              <w:softHyphen/>
              <w:t>tum</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5BE31B39" w14:textId="77777777" w:rsidR="0041037A" w:rsidRPr="00B7030B" w:rsidRDefault="0041037A">
            <w:pPr>
              <w:pStyle w:val="tabledata"/>
              <w:jc w:val="center"/>
              <w:rPr>
                <w:rFonts w:asciiTheme="minorHAnsi" w:hAnsiTheme="minorHAnsi"/>
              </w:rPr>
            </w:pPr>
            <w:r w:rsidRPr="00B7030B">
              <w:rPr>
                <w:rFonts w:asciiTheme="minorHAnsi" w:hAnsiTheme="minorHAnsi"/>
              </w:rPr>
              <w:t>0.161</w:t>
            </w:r>
          </w:p>
        </w:tc>
        <w:tc>
          <w:tcPr>
            <w:tcW w:w="900" w:type="dxa"/>
            <w:tcBorders>
              <w:top w:val="single" w:sz="6" w:space="0" w:color="FFFFFF"/>
              <w:left w:val="single" w:sz="6" w:space="0" w:color="FFFFFF"/>
              <w:bottom w:val="single" w:sz="6" w:space="0" w:color="FFFFFF"/>
              <w:right w:val="single" w:sz="6" w:space="0" w:color="FFFFFF"/>
            </w:tcBorders>
          </w:tcPr>
          <w:p w14:paraId="329830C6"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1393F852" w14:textId="77777777" w:rsidR="0041037A" w:rsidRPr="00B7030B" w:rsidRDefault="0041037A">
            <w:pPr>
              <w:pStyle w:val="tabledata"/>
              <w:jc w:val="center"/>
              <w:rPr>
                <w:rFonts w:asciiTheme="minorHAnsi" w:hAnsiTheme="minorHAnsi"/>
              </w:rPr>
            </w:pPr>
            <w:r w:rsidRPr="00B7030B">
              <w:rPr>
                <w:rFonts w:asciiTheme="minorHAnsi" w:hAnsiTheme="minorHAnsi"/>
              </w:rPr>
              <w:t>Ketchum, 1939</w:t>
            </w:r>
          </w:p>
        </w:tc>
      </w:tr>
      <w:tr w:rsidR="0041037A" w:rsidRPr="00B7030B" w14:paraId="51109DB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4DC805D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robusta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0D949758" w14:textId="77777777" w:rsidR="0041037A" w:rsidRPr="00B7030B" w:rsidRDefault="0041037A">
            <w:pPr>
              <w:pStyle w:val="tabledata"/>
              <w:jc w:val="center"/>
              <w:rPr>
                <w:rFonts w:asciiTheme="minorHAnsi" w:hAnsiTheme="minorHAnsi"/>
              </w:rPr>
            </w:pPr>
            <w:r w:rsidRPr="00B7030B">
              <w:rPr>
                <w:rFonts w:asciiTheme="minorHAnsi" w:hAnsiTheme="minorHAnsi"/>
              </w:rPr>
              <w:t>0.186</w:t>
            </w:r>
          </w:p>
        </w:tc>
        <w:tc>
          <w:tcPr>
            <w:tcW w:w="900" w:type="dxa"/>
            <w:tcBorders>
              <w:top w:val="single" w:sz="6" w:space="0" w:color="FFFFFF"/>
              <w:left w:val="single" w:sz="6" w:space="0" w:color="FFFFFF"/>
              <w:bottom w:val="single" w:sz="6" w:space="0" w:color="FFFFFF"/>
              <w:right w:val="single" w:sz="6" w:space="0" w:color="FFFFFF"/>
            </w:tcBorders>
          </w:tcPr>
          <w:p w14:paraId="187ED21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544E0B34"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4625F49C"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058018F5"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1E4A1273" w14:textId="77777777" w:rsidR="0041037A" w:rsidRPr="00B7030B" w:rsidRDefault="0041037A">
            <w:pPr>
              <w:pStyle w:val="tabledata"/>
              <w:jc w:val="center"/>
              <w:rPr>
                <w:rFonts w:asciiTheme="minorHAnsi" w:hAnsiTheme="minorHAnsi"/>
              </w:rPr>
            </w:pPr>
            <w:r w:rsidRPr="00B7030B">
              <w:rPr>
                <w:rFonts w:asciiTheme="minorHAnsi" w:hAnsiTheme="minorHAnsi"/>
              </w:rPr>
              <w:t>0.135</w:t>
            </w:r>
          </w:p>
        </w:tc>
        <w:tc>
          <w:tcPr>
            <w:tcW w:w="900" w:type="dxa"/>
            <w:tcBorders>
              <w:top w:val="single" w:sz="6" w:space="0" w:color="FFFFFF"/>
              <w:left w:val="single" w:sz="6" w:space="0" w:color="FFFFFF"/>
              <w:bottom w:val="single" w:sz="7" w:space="0" w:color="000000"/>
              <w:right w:val="single" w:sz="6" w:space="0" w:color="FFFFFF"/>
            </w:tcBorders>
          </w:tcPr>
          <w:p w14:paraId="1AB27609"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4B66E9D9"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0BE002EB"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3925E92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stolterfothii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7E6E46E5" w14:textId="77777777" w:rsidR="0041037A" w:rsidRPr="00B7030B" w:rsidRDefault="0041037A">
            <w:pPr>
              <w:pStyle w:val="tabledata"/>
              <w:jc w:val="center"/>
              <w:rPr>
                <w:rFonts w:asciiTheme="minorHAnsi" w:hAnsiTheme="minorHAnsi"/>
              </w:rPr>
            </w:pPr>
            <w:r w:rsidRPr="00B7030B">
              <w:rPr>
                <w:rFonts w:asciiTheme="minorHAnsi" w:hAnsiTheme="minorHAnsi"/>
              </w:rPr>
              <w:t>0.105</w:t>
            </w:r>
          </w:p>
        </w:tc>
        <w:tc>
          <w:tcPr>
            <w:tcW w:w="900" w:type="dxa"/>
            <w:tcBorders>
              <w:top w:val="single" w:sz="6" w:space="0" w:color="FFFFFF"/>
              <w:left w:val="single" w:sz="6" w:space="0" w:color="FFFFFF"/>
              <w:bottom w:val="single" w:sz="6" w:space="0" w:color="FFFFFF"/>
              <w:right w:val="single" w:sz="6" w:space="0" w:color="FFFFFF"/>
            </w:tcBorders>
          </w:tcPr>
          <w:p w14:paraId="67A2B53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680E6906"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0D9AEE4F"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2BDCAEE4"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4C2E192C" w14:textId="77777777" w:rsidR="0041037A" w:rsidRPr="00B7030B" w:rsidRDefault="0041037A">
            <w:pPr>
              <w:pStyle w:val="tabledata"/>
              <w:jc w:val="center"/>
              <w:rPr>
                <w:rFonts w:asciiTheme="minorHAnsi" w:hAnsiTheme="minorHAnsi"/>
              </w:rPr>
            </w:pPr>
            <w:r w:rsidRPr="00B7030B">
              <w:rPr>
                <w:rFonts w:asciiTheme="minorHAnsi" w:hAnsiTheme="minorHAnsi"/>
              </w:rPr>
              <w:t>0.009</w:t>
            </w:r>
          </w:p>
        </w:tc>
        <w:tc>
          <w:tcPr>
            <w:tcW w:w="900" w:type="dxa"/>
            <w:tcBorders>
              <w:top w:val="single" w:sz="6" w:space="0" w:color="FFFFFF"/>
              <w:left w:val="single" w:sz="6" w:space="0" w:color="FFFFFF"/>
              <w:bottom w:val="single" w:sz="7" w:space="0" w:color="000000"/>
              <w:right w:val="single" w:sz="6" w:space="0" w:color="FFFFFF"/>
            </w:tcBorders>
          </w:tcPr>
          <w:p w14:paraId="1F889D9B"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5712F702"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8DBB256"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0BB4F35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Skeletonema</w:t>
            </w:r>
            <w:proofErr w:type="spellEnd"/>
            <w:r w:rsidRPr="00B7030B">
              <w:rPr>
                <w:rFonts w:asciiTheme="minorHAnsi" w:hAnsiTheme="minorHAnsi"/>
              </w:rPr>
              <w:t xml:space="preserve"> </w:t>
            </w:r>
            <w:proofErr w:type="spellStart"/>
            <w:r w:rsidRPr="00B7030B">
              <w:rPr>
                <w:rFonts w:asciiTheme="minorHAnsi" w:hAnsiTheme="minorHAnsi"/>
              </w:rPr>
              <w:t>costatum</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37E90623" w14:textId="77777777" w:rsidR="0041037A" w:rsidRPr="00B7030B" w:rsidRDefault="0041037A">
            <w:pPr>
              <w:pStyle w:val="tabledata"/>
              <w:jc w:val="center"/>
              <w:rPr>
                <w:rFonts w:asciiTheme="minorHAnsi" w:hAnsiTheme="minorHAnsi"/>
              </w:rPr>
            </w:pPr>
            <w:r w:rsidRPr="00B7030B">
              <w:rPr>
                <w:rFonts w:asciiTheme="minorHAnsi" w:hAnsiTheme="minorHAnsi"/>
              </w:rPr>
              <w:t>0.027</w:t>
            </w:r>
          </w:p>
        </w:tc>
        <w:tc>
          <w:tcPr>
            <w:tcW w:w="900" w:type="dxa"/>
            <w:tcBorders>
              <w:top w:val="single" w:sz="6" w:space="0" w:color="FFFFFF"/>
              <w:left w:val="single" w:sz="6" w:space="0" w:color="FFFFFF"/>
              <w:bottom w:val="single" w:sz="6" w:space="0" w:color="FFFFFF"/>
              <w:right w:val="single" w:sz="6" w:space="0" w:color="FFFFFF"/>
            </w:tcBorders>
          </w:tcPr>
          <w:p w14:paraId="019D2DE8"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05F6D1CF"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4867C3F"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4F558529"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1EE25069" w14:textId="77777777" w:rsidR="0041037A" w:rsidRPr="00B7030B" w:rsidRDefault="0041037A">
            <w:pPr>
              <w:pStyle w:val="tabledata"/>
              <w:jc w:val="center"/>
              <w:rPr>
                <w:rFonts w:asciiTheme="minorHAnsi" w:hAnsiTheme="minorHAnsi"/>
              </w:rPr>
            </w:pPr>
            <w:r w:rsidRPr="00B7030B">
              <w:rPr>
                <w:rFonts w:asciiTheme="minorHAnsi" w:hAnsiTheme="minorHAnsi"/>
              </w:rPr>
              <w:t>0.014</w:t>
            </w:r>
          </w:p>
        </w:tc>
        <w:tc>
          <w:tcPr>
            <w:tcW w:w="900" w:type="dxa"/>
            <w:tcBorders>
              <w:top w:val="single" w:sz="6" w:space="0" w:color="FFFFFF"/>
              <w:left w:val="single" w:sz="6" w:space="0" w:color="FFFFFF"/>
              <w:bottom w:val="single" w:sz="6" w:space="0" w:color="FFFFFF"/>
              <w:right w:val="single" w:sz="6" w:space="0" w:color="FFFFFF"/>
            </w:tcBorders>
          </w:tcPr>
          <w:p w14:paraId="6B338FCD"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3420AC80"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7D5B03FD"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16595D3F" w14:textId="77777777" w:rsidR="0041037A" w:rsidRPr="00B7030B" w:rsidRDefault="0041037A">
            <w:pPr>
              <w:pStyle w:val="tabledata"/>
              <w:jc w:val="center"/>
              <w:rPr>
                <w:rFonts w:asciiTheme="minorHAnsi" w:hAnsiTheme="minorHAnsi"/>
                <w:b/>
                <w:bCs/>
              </w:rPr>
            </w:pPr>
            <w:proofErr w:type="spellStart"/>
            <w:r w:rsidRPr="00B7030B">
              <w:rPr>
                <w:rFonts w:asciiTheme="minorHAnsi" w:hAnsiTheme="minorHAnsi"/>
                <w:b/>
                <w:bCs/>
              </w:rPr>
              <w:t>Bluegreens</w:t>
            </w:r>
            <w:proofErr w:type="spellEnd"/>
          </w:p>
        </w:tc>
      </w:tr>
      <w:tr w:rsidR="0041037A" w:rsidRPr="00B7030B" w14:paraId="0BB2EDDA"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7B4F367" w14:textId="77777777" w:rsidR="0041037A" w:rsidRPr="00B7030B" w:rsidRDefault="0041037A">
            <w:pPr>
              <w:pStyle w:val="tabledata"/>
              <w:jc w:val="center"/>
              <w:rPr>
                <w:rFonts w:asciiTheme="minorHAnsi" w:hAnsiTheme="minorHAnsi"/>
              </w:rPr>
            </w:pPr>
            <w:r w:rsidRPr="00B7030B">
              <w:rPr>
                <w:rFonts w:asciiTheme="minorHAnsi" w:hAnsiTheme="minorHAnsi"/>
              </w:rPr>
              <w:t>Anabaena cylindrica</w:t>
            </w:r>
          </w:p>
        </w:tc>
        <w:tc>
          <w:tcPr>
            <w:tcW w:w="1966" w:type="dxa"/>
            <w:tcBorders>
              <w:top w:val="single" w:sz="6" w:space="0" w:color="FFFFFF"/>
              <w:left w:val="single" w:sz="6" w:space="0" w:color="FFFFFF"/>
              <w:bottom w:val="single" w:sz="6" w:space="0" w:color="FFFFFF"/>
              <w:right w:val="single" w:sz="6" w:space="0" w:color="FFFFFF"/>
            </w:tcBorders>
          </w:tcPr>
          <w:p w14:paraId="63EA7EDF" w14:textId="77777777" w:rsidR="0041037A" w:rsidRPr="00B7030B" w:rsidRDefault="0041037A">
            <w:pPr>
              <w:pStyle w:val="tabledata"/>
              <w:jc w:val="center"/>
              <w:rPr>
                <w:rFonts w:asciiTheme="minorHAnsi" w:hAnsiTheme="minorHAnsi"/>
              </w:rPr>
            </w:pPr>
            <w:r w:rsidRPr="00B7030B">
              <w:rPr>
                <w:rFonts w:asciiTheme="minorHAnsi" w:hAnsiTheme="minorHAnsi"/>
              </w:rPr>
              <w:t>4.34</w:t>
            </w:r>
          </w:p>
        </w:tc>
        <w:tc>
          <w:tcPr>
            <w:tcW w:w="900" w:type="dxa"/>
            <w:tcBorders>
              <w:top w:val="single" w:sz="6" w:space="0" w:color="FFFFFF"/>
              <w:left w:val="single" w:sz="6" w:space="0" w:color="FFFFFF"/>
              <w:bottom w:val="single" w:sz="6" w:space="0" w:color="FFFFFF"/>
              <w:right w:val="single" w:sz="6" w:space="0" w:color="FFFFFF"/>
            </w:tcBorders>
          </w:tcPr>
          <w:p w14:paraId="361223A7"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70EE940F" w14:textId="77777777" w:rsidR="0041037A" w:rsidRPr="00B7030B" w:rsidRDefault="0041037A">
            <w:pPr>
              <w:pStyle w:val="tabledata"/>
              <w:jc w:val="center"/>
              <w:rPr>
                <w:rFonts w:asciiTheme="minorHAnsi" w:hAnsiTheme="minorHAnsi"/>
              </w:rPr>
            </w:pPr>
            <w:r w:rsidRPr="00B7030B">
              <w:rPr>
                <w:rFonts w:asciiTheme="minorHAnsi" w:hAnsiTheme="minorHAnsi"/>
              </w:rPr>
              <w:t>Hattori, 1962</w:t>
            </w:r>
          </w:p>
        </w:tc>
      </w:tr>
      <w:tr w:rsidR="0041037A" w:rsidRPr="00B7030B" w14:paraId="3F08ECD7" w14:textId="77777777">
        <w:trPr>
          <w:jc w:val="center"/>
        </w:trPr>
        <w:tc>
          <w:tcPr>
            <w:tcW w:w="2130" w:type="dxa"/>
            <w:tcBorders>
              <w:top w:val="single" w:sz="6" w:space="0" w:color="FFFFFF"/>
              <w:left w:val="double" w:sz="12" w:space="0" w:color="000000"/>
              <w:bottom w:val="double" w:sz="12" w:space="0" w:color="000000"/>
              <w:right w:val="single" w:sz="6" w:space="0" w:color="FFFFFF"/>
            </w:tcBorders>
          </w:tcPr>
          <w:p w14:paraId="6A5B74F9"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double" w:sz="12" w:space="0" w:color="000000"/>
              <w:right w:val="single" w:sz="6" w:space="0" w:color="FFFFFF"/>
            </w:tcBorders>
          </w:tcPr>
          <w:p w14:paraId="51A357D0" w14:textId="77777777" w:rsidR="0041037A" w:rsidRPr="00B7030B" w:rsidRDefault="0041037A">
            <w:pPr>
              <w:pStyle w:val="tabledata"/>
              <w:jc w:val="center"/>
              <w:rPr>
                <w:rFonts w:asciiTheme="minorHAnsi" w:hAnsiTheme="minorHAnsi"/>
              </w:rPr>
            </w:pPr>
            <w:r w:rsidRPr="00B7030B">
              <w:rPr>
                <w:rFonts w:asciiTheme="minorHAnsi" w:hAnsiTheme="minorHAnsi"/>
              </w:rPr>
              <w:t>2.48</w:t>
            </w:r>
          </w:p>
        </w:tc>
        <w:tc>
          <w:tcPr>
            <w:tcW w:w="900" w:type="dxa"/>
            <w:tcBorders>
              <w:top w:val="single" w:sz="6" w:space="0" w:color="FFFFFF"/>
              <w:left w:val="single" w:sz="6" w:space="0" w:color="FFFFFF"/>
              <w:bottom w:val="double" w:sz="12" w:space="0" w:color="000000"/>
              <w:right w:val="single" w:sz="6" w:space="0" w:color="FFFFFF"/>
            </w:tcBorders>
          </w:tcPr>
          <w:p w14:paraId="026C9ADC"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double" w:sz="12" w:space="0" w:color="000000"/>
              <w:right w:val="double" w:sz="12" w:space="0" w:color="000000"/>
            </w:tcBorders>
          </w:tcPr>
          <w:p w14:paraId="1B7DAAAA" w14:textId="77777777" w:rsidR="0041037A" w:rsidRPr="00B7030B" w:rsidRDefault="0041037A">
            <w:pPr>
              <w:pStyle w:val="tabledata"/>
              <w:jc w:val="center"/>
              <w:rPr>
                <w:rFonts w:asciiTheme="minorHAnsi" w:hAnsiTheme="minorHAnsi"/>
              </w:rPr>
            </w:pPr>
            <w:r w:rsidRPr="00B7030B">
              <w:rPr>
                <w:rFonts w:asciiTheme="minorHAnsi" w:hAnsiTheme="minorHAnsi"/>
              </w:rPr>
              <w:t>Hattori, 1962</w:t>
            </w:r>
          </w:p>
        </w:tc>
      </w:tr>
      <w:tr w:rsidR="0041037A" w:rsidRPr="00B7030B" w14:paraId="053368D5" w14:textId="77777777">
        <w:trPr>
          <w:jc w:val="center"/>
        </w:trPr>
        <w:tc>
          <w:tcPr>
            <w:tcW w:w="2130" w:type="dxa"/>
            <w:tcBorders>
              <w:top w:val="double" w:sz="12" w:space="0" w:color="000000"/>
              <w:left w:val="double" w:sz="7" w:space="0" w:color="000000"/>
              <w:bottom w:val="single" w:sz="6" w:space="0" w:color="FFFFFF"/>
              <w:right w:val="single" w:sz="6" w:space="0" w:color="FFFFFF"/>
            </w:tcBorders>
          </w:tcPr>
          <w:p w14:paraId="5472BD9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Asterionella</w:t>
            </w:r>
            <w:proofErr w:type="spellEnd"/>
            <w:r w:rsidRPr="00B7030B">
              <w:rPr>
                <w:rFonts w:asciiTheme="minorHAnsi" w:hAnsiTheme="minorHAnsi"/>
              </w:rPr>
              <w:t xml:space="preserve"> </w:t>
            </w:r>
            <w:proofErr w:type="spellStart"/>
            <w:r w:rsidRPr="00B7030B">
              <w:rPr>
                <w:rFonts w:asciiTheme="minorHAnsi" w:hAnsiTheme="minorHAnsi"/>
              </w:rPr>
              <w:t>formosa</w:t>
            </w:r>
            <w:proofErr w:type="spellEnd"/>
          </w:p>
        </w:tc>
        <w:tc>
          <w:tcPr>
            <w:tcW w:w="1966" w:type="dxa"/>
            <w:tcBorders>
              <w:top w:val="double" w:sz="12" w:space="0" w:color="000000"/>
              <w:left w:val="single" w:sz="6" w:space="0" w:color="FFFFFF"/>
              <w:bottom w:val="single" w:sz="6" w:space="0" w:color="FFFFFF"/>
              <w:right w:val="single" w:sz="6" w:space="0" w:color="FFFFFF"/>
            </w:tcBorders>
          </w:tcPr>
          <w:p w14:paraId="50E0EAC7" w14:textId="77777777" w:rsidR="0041037A" w:rsidRPr="00B7030B" w:rsidRDefault="0041037A">
            <w:pPr>
              <w:pStyle w:val="tabledata"/>
              <w:jc w:val="center"/>
              <w:rPr>
                <w:rFonts w:asciiTheme="minorHAnsi" w:hAnsiTheme="minorHAnsi"/>
              </w:rPr>
            </w:pPr>
            <w:r w:rsidRPr="00B7030B">
              <w:rPr>
                <w:rFonts w:asciiTheme="minorHAnsi" w:hAnsiTheme="minorHAnsi"/>
              </w:rPr>
              <w:t>0.074-0.093</w:t>
            </w:r>
          </w:p>
        </w:tc>
        <w:tc>
          <w:tcPr>
            <w:tcW w:w="900" w:type="dxa"/>
            <w:tcBorders>
              <w:top w:val="double" w:sz="12" w:space="0" w:color="000000"/>
              <w:left w:val="single" w:sz="6" w:space="0" w:color="FFFFFF"/>
              <w:bottom w:val="single" w:sz="6" w:space="0" w:color="FFFFFF"/>
              <w:right w:val="single" w:sz="6" w:space="0" w:color="FFFFFF"/>
            </w:tcBorders>
          </w:tcPr>
          <w:p w14:paraId="5F9BBDB7"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double" w:sz="12" w:space="0" w:color="000000"/>
              <w:left w:val="single" w:sz="6" w:space="0" w:color="FFFFFF"/>
              <w:bottom w:val="single" w:sz="6" w:space="0" w:color="FFFFFF"/>
              <w:right w:val="double" w:sz="7" w:space="0" w:color="000000"/>
            </w:tcBorders>
          </w:tcPr>
          <w:p w14:paraId="74CA051F" w14:textId="77777777" w:rsidR="0041037A" w:rsidRPr="00B7030B" w:rsidRDefault="0041037A">
            <w:pPr>
              <w:pStyle w:val="tabledata"/>
              <w:jc w:val="center"/>
              <w:rPr>
                <w:rFonts w:asciiTheme="minorHAnsi" w:hAnsiTheme="minorHAnsi"/>
              </w:rPr>
            </w:pPr>
            <w:r w:rsidRPr="00B7030B">
              <w:rPr>
                <w:rFonts w:asciiTheme="minorHAnsi" w:hAnsiTheme="minorHAnsi"/>
              </w:rPr>
              <w:t>Eppley &amp; Thomas, 1969</w:t>
            </w:r>
          </w:p>
        </w:tc>
      </w:tr>
      <w:tr w:rsidR="0041037A" w:rsidRPr="00B7030B" w14:paraId="42CF4BB8"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20495C84"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396F0314" w14:textId="77777777" w:rsidR="0041037A" w:rsidRPr="00B7030B" w:rsidRDefault="0041037A">
            <w:pPr>
              <w:pStyle w:val="tabledata"/>
              <w:jc w:val="center"/>
              <w:rPr>
                <w:rFonts w:asciiTheme="minorHAnsi" w:hAnsiTheme="minorHAnsi"/>
              </w:rPr>
            </w:pPr>
            <w:r w:rsidRPr="00B7030B">
              <w:rPr>
                <w:rFonts w:asciiTheme="minorHAnsi" w:hAnsiTheme="minorHAnsi"/>
              </w:rPr>
              <w:t>0.062</w:t>
            </w:r>
          </w:p>
        </w:tc>
        <w:tc>
          <w:tcPr>
            <w:tcW w:w="900" w:type="dxa"/>
            <w:tcBorders>
              <w:top w:val="single" w:sz="6" w:space="0" w:color="FFFFFF"/>
              <w:left w:val="single" w:sz="6" w:space="0" w:color="FFFFFF"/>
              <w:bottom w:val="single" w:sz="7" w:space="0" w:color="000000"/>
              <w:right w:val="single" w:sz="6" w:space="0" w:color="FFFFFF"/>
            </w:tcBorders>
          </w:tcPr>
          <w:p w14:paraId="72D5E8E9"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135519E6" w14:textId="77777777" w:rsidR="0041037A" w:rsidRPr="00B7030B" w:rsidRDefault="0041037A">
            <w:pPr>
              <w:pStyle w:val="tabledata"/>
              <w:jc w:val="center"/>
              <w:rPr>
                <w:rFonts w:asciiTheme="minorHAnsi" w:hAnsiTheme="minorHAnsi"/>
              </w:rPr>
            </w:pPr>
            <w:r w:rsidRPr="00B7030B">
              <w:rPr>
                <w:rFonts w:asciiTheme="minorHAnsi" w:hAnsiTheme="minorHAnsi"/>
              </w:rPr>
              <w:t>Eppley &amp; Thomas, 1969</w:t>
            </w:r>
          </w:p>
        </w:tc>
      </w:tr>
      <w:tr w:rsidR="0041037A" w:rsidRPr="00B7030B" w14:paraId="1600E1D2"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598B068"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Oscillatoria </w:t>
            </w:r>
            <w:proofErr w:type="spellStart"/>
            <w:r w:rsidRPr="00B7030B">
              <w:rPr>
                <w:rFonts w:asciiTheme="minorHAnsi" w:hAnsiTheme="minorHAnsi"/>
              </w:rPr>
              <w:t>agardhii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6DB44219" w14:textId="77777777" w:rsidR="0041037A" w:rsidRPr="00B7030B" w:rsidRDefault="0041037A">
            <w:pPr>
              <w:pStyle w:val="tabledata"/>
              <w:jc w:val="center"/>
              <w:rPr>
                <w:rFonts w:asciiTheme="minorHAnsi" w:hAnsiTheme="minorHAnsi"/>
              </w:rPr>
            </w:pPr>
            <w:r w:rsidRPr="00B7030B">
              <w:rPr>
                <w:rFonts w:asciiTheme="minorHAnsi" w:hAnsiTheme="minorHAnsi"/>
              </w:rPr>
              <w:t>0.22</w:t>
            </w:r>
          </w:p>
        </w:tc>
        <w:tc>
          <w:tcPr>
            <w:tcW w:w="900" w:type="dxa"/>
            <w:tcBorders>
              <w:top w:val="single" w:sz="6" w:space="0" w:color="FFFFFF"/>
              <w:left w:val="single" w:sz="6" w:space="0" w:color="FFFFFF"/>
              <w:bottom w:val="single" w:sz="6" w:space="0" w:color="FFFFFF"/>
              <w:right w:val="single" w:sz="6" w:space="0" w:color="FFFFFF"/>
            </w:tcBorders>
          </w:tcPr>
          <w:p w14:paraId="37589B6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5D4E0ACA"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van </w:t>
            </w:r>
            <w:proofErr w:type="spellStart"/>
            <w:r w:rsidRPr="00B7030B">
              <w:rPr>
                <w:rFonts w:asciiTheme="minorHAnsi" w:hAnsiTheme="minorHAnsi"/>
              </w:rPr>
              <w:t>Lierre</w:t>
            </w:r>
            <w:proofErr w:type="spellEnd"/>
            <w:r w:rsidRPr="00B7030B">
              <w:rPr>
                <w:rFonts w:asciiTheme="minorHAnsi" w:hAnsiTheme="minorHAnsi"/>
              </w:rPr>
              <w:t>, 1977</w:t>
            </w:r>
          </w:p>
        </w:tc>
      </w:tr>
      <w:tr w:rsidR="0041037A" w:rsidRPr="00B7030B" w14:paraId="53404611"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3AE3E11F" w14:textId="77777777" w:rsidR="0041037A" w:rsidRPr="00B7030B" w:rsidRDefault="0041037A">
            <w:pPr>
              <w:pStyle w:val="tabledata"/>
              <w:jc w:val="center"/>
              <w:rPr>
                <w:rFonts w:asciiTheme="minorHAnsi" w:hAnsiTheme="minorHAnsi"/>
                <w:b/>
                <w:bCs/>
              </w:rPr>
            </w:pPr>
            <w:proofErr w:type="spellStart"/>
            <w:r w:rsidRPr="00B7030B">
              <w:rPr>
                <w:rFonts w:asciiTheme="minorHAnsi" w:hAnsiTheme="minorHAnsi"/>
                <w:b/>
                <w:bCs/>
              </w:rPr>
              <w:t>Microflagellates</w:t>
            </w:r>
            <w:proofErr w:type="spellEnd"/>
          </w:p>
        </w:tc>
      </w:tr>
      <w:tr w:rsidR="0041037A" w:rsidRPr="00B7030B" w14:paraId="2CC373A2"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63CCD1E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Bellochia</w:t>
            </w:r>
            <w:proofErr w:type="spellEnd"/>
            <w:r w:rsidRPr="00B7030B">
              <w:rPr>
                <w:rFonts w:asciiTheme="minorHAnsi" w:hAnsiTheme="minorHAnsi"/>
              </w:rPr>
              <w:t xml:space="preserve"> sp.</w:t>
            </w:r>
          </w:p>
        </w:tc>
        <w:tc>
          <w:tcPr>
            <w:tcW w:w="1966" w:type="dxa"/>
            <w:tcBorders>
              <w:top w:val="single" w:sz="6" w:space="0" w:color="FFFFFF"/>
              <w:left w:val="single" w:sz="6" w:space="0" w:color="FFFFFF"/>
              <w:bottom w:val="single" w:sz="7" w:space="0" w:color="000000"/>
              <w:right w:val="single" w:sz="6" w:space="0" w:color="FFFFFF"/>
            </w:tcBorders>
          </w:tcPr>
          <w:p w14:paraId="439DF2BF" w14:textId="77777777" w:rsidR="0041037A" w:rsidRPr="00B7030B" w:rsidRDefault="0041037A">
            <w:pPr>
              <w:pStyle w:val="tabledata"/>
              <w:jc w:val="center"/>
              <w:rPr>
                <w:rFonts w:asciiTheme="minorHAnsi" w:hAnsiTheme="minorHAnsi"/>
              </w:rPr>
            </w:pPr>
            <w:r w:rsidRPr="00B7030B">
              <w:rPr>
                <w:rFonts w:asciiTheme="minorHAnsi" w:hAnsiTheme="minorHAnsi"/>
              </w:rPr>
              <w:t>0.001-0.16</w:t>
            </w:r>
          </w:p>
        </w:tc>
        <w:tc>
          <w:tcPr>
            <w:tcW w:w="900" w:type="dxa"/>
            <w:tcBorders>
              <w:top w:val="single" w:sz="6" w:space="0" w:color="FFFFFF"/>
              <w:left w:val="single" w:sz="6" w:space="0" w:color="FFFFFF"/>
              <w:bottom w:val="single" w:sz="7" w:space="0" w:color="000000"/>
              <w:right w:val="single" w:sz="6" w:space="0" w:color="FFFFFF"/>
            </w:tcBorders>
          </w:tcPr>
          <w:p w14:paraId="1D76631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61C3BA00"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Carpenter &amp; </w:t>
            </w:r>
            <w:proofErr w:type="spellStart"/>
            <w:r w:rsidRPr="00B7030B">
              <w:rPr>
                <w:rFonts w:asciiTheme="minorHAnsi" w:hAnsiTheme="minorHAnsi"/>
              </w:rPr>
              <w:t>Guillard</w:t>
            </w:r>
            <w:proofErr w:type="spellEnd"/>
            <w:r w:rsidRPr="00B7030B">
              <w:rPr>
                <w:rFonts w:asciiTheme="minorHAnsi" w:hAnsiTheme="minorHAnsi"/>
              </w:rPr>
              <w:t>, 1971</w:t>
            </w:r>
          </w:p>
        </w:tc>
      </w:tr>
      <w:tr w:rsidR="0041037A" w:rsidRPr="00B7030B" w14:paraId="1E25DD52"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6137DB5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Monochrysis</w:t>
            </w:r>
            <w:proofErr w:type="spellEnd"/>
            <w:r w:rsidRPr="00B7030B">
              <w:rPr>
                <w:rFonts w:asciiTheme="minorHAnsi" w:hAnsiTheme="minorHAnsi"/>
              </w:rPr>
              <w:t xml:space="preserve"> lutheri</w:t>
            </w:r>
          </w:p>
        </w:tc>
        <w:tc>
          <w:tcPr>
            <w:tcW w:w="1966" w:type="dxa"/>
            <w:tcBorders>
              <w:top w:val="single" w:sz="6" w:space="0" w:color="FFFFFF"/>
              <w:left w:val="single" w:sz="6" w:space="0" w:color="FFFFFF"/>
              <w:bottom w:val="single" w:sz="6" w:space="0" w:color="FFFFFF"/>
              <w:right w:val="single" w:sz="6" w:space="0" w:color="FFFFFF"/>
            </w:tcBorders>
          </w:tcPr>
          <w:p w14:paraId="36E5F850" w14:textId="77777777" w:rsidR="0041037A" w:rsidRPr="00B7030B" w:rsidRDefault="0041037A">
            <w:pPr>
              <w:pStyle w:val="tabledata"/>
              <w:jc w:val="center"/>
              <w:rPr>
                <w:rFonts w:asciiTheme="minorHAnsi" w:hAnsiTheme="minorHAnsi"/>
              </w:rPr>
            </w:pPr>
            <w:r w:rsidRPr="00B7030B">
              <w:rPr>
                <w:rFonts w:asciiTheme="minorHAnsi" w:hAnsiTheme="minorHAnsi"/>
              </w:rPr>
              <w:t>0.026</w:t>
            </w:r>
          </w:p>
        </w:tc>
        <w:tc>
          <w:tcPr>
            <w:tcW w:w="900" w:type="dxa"/>
            <w:tcBorders>
              <w:top w:val="single" w:sz="6" w:space="0" w:color="FFFFFF"/>
              <w:left w:val="single" w:sz="6" w:space="0" w:color="FFFFFF"/>
              <w:bottom w:val="single" w:sz="6" w:space="0" w:color="FFFFFF"/>
              <w:right w:val="single" w:sz="6" w:space="0" w:color="FFFFFF"/>
            </w:tcBorders>
          </w:tcPr>
          <w:p w14:paraId="2F73E3E3"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0BFA589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5DABC3A8"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DA8504E"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2D1D9F0C" w14:textId="77777777" w:rsidR="0041037A" w:rsidRPr="00B7030B" w:rsidRDefault="0041037A">
            <w:pPr>
              <w:pStyle w:val="tabledata"/>
              <w:jc w:val="center"/>
              <w:rPr>
                <w:rFonts w:asciiTheme="minorHAnsi" w:hAnsiTheme="minorHAnsi"/>
              </w:rPr>
            </w:pPr>
            <w:r w:rsidRPr="00B7030B">
              <w:rPr>
                <w:rFonts w:asciiTheme="minorHAnsi" w:hAnsiTheme="minorHAnsi"/>
              </w:rPr>
              <w:t>0.052</w:t>
            </w:r>
          </w:p>
        </w:tc>
        <w:tc>
          <w:tcPr>
            <w:tcW w:w="900" w:type="dxa"/>
            <w:tcBorders>
              <w:top w:val="single" w:sz="6" w:space="0" w:color="FFFFFF"/>
              <w:left w:val="single" w:sz="6" w:space="0" w:color="FFFFFF"/>
              <w:bottom w:val="single" w:sz="6" w:space="0" w:color="FFFFFF"/>
              <w:right w:val="single" w:sz="6" w:space="0" w:color="FFFFFF"/>
            </w:tcBorders>
          </w:tcPr>
          <w:p w14:paraId="646B599D"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0559B61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03FFCB54"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17DF76C"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7889B995" w14:textId="77777777" w:rsidR="0041037A" w:rsidRPr="00B7030B" w:rsidRDefault="0041037A">
            <w:pPr>
              <w:pStyle w:val="tabledata"/>
              <w:jc w:val="center"/>
              <w:rPr>
                <w:rFonts w:asciiTheme="minorHAnsi" w:hAnsiTheme="minorHAnsi"/>
              </w:rPr>
            </w:pPr>
            <w:r w:rsidRPr="00B7030B">
              <w:rPr>
                <w:rFonts w:asciiTheme="minorHAnsi" w:hAnsiTheme="minorHAnsi"/>
              </w:rPr>
              <w:t>0.037</w:t>
            </w:r>
          </w:p>
        </w:tc>
        <w:tc>
          <w:tcPr>
            <w:tcW w:w="900" w:type="dxa"/>
            <w:tcBorders>
              <w:top w:val="single" w:sz="6" w:space="0" w:color="FFFFFF"/>
              <w:left w:val="single" w:sz="6" w:space="0" w:color="FFFFFF"/>
              <w:bottom w:val="single" w:sz="6" w:space="0" w:color="FFFFFF"/>
              <w:right w:val="single" w:sz="6" w:space="0" w:color="FFFFFF"/>
            </w:tcBorders>
          </w:tcPr>
          <w:p w14:paraId="56A170AE"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0A6C9E41"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1515F0FD"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07281356"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277A781A" w14:textId="77777777" w:rsidR="0041037A" w:rsidRPr="00B7030B" w:rsidRDefault="0041037A">
            <w:pPr>
              <w:pStyle w:val="tabledata"/>
              <w:jc w:val="center"/>
              <w:rPr>
                <w:rFonts w:asciiTheme="minorHAnsi" w:hAnsiTheme="minorHAnsi"/>
              </w:rPr>
            </w:pPr>
            <w:r w:rsidRPr="00B7030B">
              <w:rPr>
                <w:rFonts w:asciiTheme="minorHAnsi" w:hAnsiTheme="minorHAnsi"/>
              </w:rPr>
              <w:t>0.007</w:t>
            </w:r>
          </w:p>
        </w:tc>
        <w:tc>
          <w:tcPr>
            <w:tcW w:w="900" w:type="dxa"/>
            <w:tcBorders>
              <w:top w:val="single" w:sz="6" w:space="0" w:color="FFFFFF"/>
              <w:left w:val="single" w:sz="6" w:space="0" w:color="FFFFFF"/>
              <w:bottom w:val="single" w:sz="6" w:space="0" w:color="FFFFFF"/>
              <w:right w:val="single" w:sz="6" w:space="0" w:color="FFFFFF"/>
            </w:tcBorders>
          </w:tcPr>
          <w:p w14:paraId="205E3738"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5979148B"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532FDE5D"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05CAE13F"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Coccolithophorids</w:t>
            </w:r>
          </w:p>
        </w:tc>
      </w:tr>
      <w:tr w:rsidR="0041037A" w:rsidRPr="00B7030B" w14:paraId="72B1D9B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6E7283A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Coccolithus</w:t>
            </w:r>
            <w:proofErr w:type="spellEnd"/>
            <w:r w:rsidRPr="00B7030B">
              <w:rPr>
                <w:rFonts w:asciiTheme="minorHAnsi" w:hAnsiTheme="minorHAnsi"/>
              </w:rPr>
              <w:t xml:space="preserve"> </w:t>
            </w:r>
            <w:proofErr w:type="spellStart"/>
            <w:r w:rsidRPr="00B7030B">
              <w:rPr>
                <w:rFonts w:asciiTheme="minorHAnsi" w:hAnsiTheme="minorHAnsi"/>
              </w:rPr>
              <w:t>huxleyi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3A309C44" w14:textId="77777777" w:rsidR="0041037A" w:rsidRPr="00B7030B" w:rsidRDefault="0041037A">
            <w:pPr>
              <w:pStyle w:val="tabledata"/>
              <w:jc w:val="center"/>
              <w:rPr>
                <w:rFonts w:asciiTheme="minorHAnsi" w:hAnsiTheme="minorHAnsi"/>
              </w:rPr>
            </w:pPr>
            <w:r w:rsidRPr="00B7030B">
              <w:rPr>
                <w:rFonts w:asciiTheme="minorHAnsi" w:hAnsiTheme="minorHAnsi"/>
              </w:rPr>
              <w:t>0.006</w:t>
            </w:r>
          </w:p>
        </w:tc>
        <w:tc>
          <w:tcPr>
            <w:tcW w:w="900" w:type="dxa"/>
            <w:tcBorders>
              <w:top w:val="single" w:sz="6" w:space="0" w:color="FFFFFF"/>
              <w:left w:val="single" w:sz="6" w:space="0" w:color="FFFFFF"/>
              <w:bottom w:val="single" w:sz="6" w:space="0" w:color="FFFFFF"/>
              <w:right w:val="single" w:sz="6" w:space="0" w:color="FFFFFF"/>
            </w:tcBorders>
          </w:tcPr>
          <w:p w14:paraId="75E7C261"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5718EFBC"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A0C6610"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BFAE45B"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53172FA1" w14:textId="77777777" w:rsidR="0041037A" w:rsidRPr="00B7030B" w:rsidRDefault="0041037A">
            <w:pPr>
              <w:pStyle w:val="tabledata"/>
              <w:jc w:val="center"/>
              <w:rPr>
                <w:rFonts w:asciiTheme="minorHAnsi" w:hAnsiTheme="minorHAnsi"/>
              </w:rPr>
            </w:pPr>
            <w:r w:rsidRPr="00B7030B">
              <w:rPr>
                <w:rFonts w:asciiTheme="minorHAnsi" w:hAnsiTheme="minorHAnsi"/>
              </w:rPr>
              <w:t>0.002</w:t>
            </w:r>
          </w:p>
        </w:tc>
        <w:tc>
          <w:tcPr>
            <w:tcW w:w="900" w:type="dxa"/>
            <w:tcBorders>
              <w:top w:val="single" w:sz="6" w:space="0" w:color="FFFFFF"/>
              <w:left w:val="single" w:sz="6" w:space="0" w:color="FFFFFF"/>
              <w:bottom w:val="single" w:sz="6" w:space="0" w:color="FFFFFF"/>
              <w:right w:val="single" w:sz="6" w:space="0" w:color="FFFFFF"/>
            </w:tcBorders>
          </w:tcPr>
          <w:p w14:paraId="3B8B12A6"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61573801"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3A52B77A"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78B45CA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Greens</w:t>
            </w:r>
          </w:p>
        </w:tc>
      </w:tr>
      <w:tr w:rsidR="0041037A" w:rsidRPr="00B7030B" w14:paraId="15C3FB22"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12558A48"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Chlorella </w:t>
            </w:r>
            <w:proofErr w:type="spellStart"/>
            <w:r w:rsidRPr="00B7030B">
              <w:rPr>
                <w:rFonts w:asciiTheme="minorHAnsi" w:hAnsiTheme="minorHAnsi"/>
              </w:rPr>
              <w:t>pyrendoidosa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76A6A027" w14:textId="77777777" w:rsidR="0041037A" w:rsidRPr="00B7030B" w:rsidRDefault="0041037A">
            <w:pPr>
              <w:pStyle w:val="tabledata"/>
              <w:jc w:val="center"/>
              <w:rPr>
                <w:rFonts w:asciiTheme="minorHAnsi" w:hAnsiTheme="minorHAnsi"/>
              </w:rPr>
            </w:pPr>
            <w:r w:rsidRPr="00B7030B">
              <w:rPr>
                <w:rFonts w:asciiTheme="minorHAnsi" w:hAnsiTheme="minorHAnsi"/>
              </w:rPr>
              <w:t>0.006-0.14</w:t>
            </w:r>
          </w:p>
        </w:tc>
        <w:tc>
          <w:tcPr>
            <w:tcW w:w="900" w:type="dxa"/>
            <w:tcBorders>
              <w:top w:val="single" w:sz="6" w:space="0" w:color="FFFFFF"/>
              <w:left w:val="single" w:sz="6" w:space="0" w:color="FFFFFF"/>
              <w:bottom w:val="single" w:sz="6" w:space="0" w:color="FFFFFF"/>
              <w:right w:val="single" w:sz="6" w:space="0" w:color="FFFFFF"/>
            </w:tcBorders>
          </w:tcPr>
          <w:p w14:paraId="715AFA9E" w14:textId="77777777" w:rsidR="0041037A" w:rsidRPr="00B7030B" w:rsidRDefault="0041037A">
            <w:pPr>
              <w:pStyle w:val="tabledata"/>
              <w:jc w:val="center"/>
              <w:rPr>
                <w:rFonts w:asciiTheme="minorHAnsi" w:hAnsiTheme="minorHAnsi"/>
              </w:rPr>
            </w:pPr>
          </w:p>
        </w:tc>
        <w:tc>
          <w:tcPr>
            <w:tcW w:w="2880" w:type="dxa"/>
            <w:tcBorders>
              <w:top w:val="single" w:sz="6" w:space="0" w:color="FFFFFF"/>
              <w:left w:val="single" w:sz="6" w:space="0" w:color="FFFFFF"/>
              <w:bottom w:val="single" w:sz="6" w:space="0" w:color="FFFFFF"/>
              <w:right w:val="double" w:sz="7" w:space="0" w:color="000000"/>
            </w:tcBorders>
          </w:tcPr>
          <w:p w14:paraId="4A4D6261" w14:textId="77777777" w:rsidR="0041037A" w:rsidRPr="00B7030B" w:rsidRDefault="0041037A">
            <w:pPr>
              <w:pStyle w:val="tabledata"/>
              <w:jc w:val="center"/>
              <w:rPr>
                <w:rFonts w:asciiTheme="minorHAnsi" w:hAnsiTheme="minorHAnsi"/>
              </w:rPr>
            </w:pPr>
            <w:r w:rsidRPr="00B7030B">
              <w:rPr>
                <w:rFonts w:asciiTheme="minorHAnsi" w:hAnsiTheme="minorHAnsi"/>
              </w:rPr>
              <w:t>Pickett, 1975</w:t>
            </w:r>
          </w:p>
        </w:tc>
      </w:tr>
      <w:tr w:rsidR="0041037A" w:rsidRPr="00B7030B" w14:paraId="2EDD24F4"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1A85FD4D"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2153446C" w14:textId="77777777" w:rsidR="0041037A" w:rsidRPr="00B7030B" w:rsidRDefault="0041037A">
            <w:pPr>
              <w:pStyle w:val="tabledata"/>
              <w:jc w:val="center"/>
              <w:rPr>
                <w:rFonts w:asciiTheme="minorHAnsi" w:hAnsiTheme="minorHAnsi"/>
              </w:rPr>
            </w:pPr>
            <w:r w:rsidRPr="00B7030B">
              <w:rPr>
                <w:rFonts w:asciiTheme="minorHAnsi" w:hAnsiTheme="minorHAnsi"/>
              </w:rPr>
              <w:t>1.15</w:t>
            </w:r>
          </w:p>
        </w:tc>
        <w:tc>
          <w:tcPr>
            <w:tcW w:w="900" w:type="dxa"/>
            <w:tcBorders>
              <w:top w:val="single" w:sz="6" w:space="0" w:color="FFFFFF"/>
              <w:left w:val="single" w:sz="6" w:space="0" w:color="FFFFFF"/>
              <w:bottom w:val="single" w:sz="7" w:space="0" w:color="000000"/>
              <w:right w:val="single" w:sz="6" w:space="0" w:color="FFFFFF"/>
            </w:tcBorders>
          </w:tcPr>
          <w:p w14:paraId="1274A7B9"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2053186F" w14:textId="77777777" w:rsidR="0041037A" w:rsidRPr="00B7030B" w:rsidRDefault="0041037A">
            <w:pPr>
              <w:pStyle w:val="tabledata"/>
              <w:jc w:val="center"/>
              <w:rPr>
                <w:rFonts w:asciiTheme="minorHAnsi" w:hAnsiTheme="minorHAnsi"/>
              </w:rPr>
            </w:pPr>
            <w:r w:rsidRPr="00B7030B">
              <w:rPr>
                <w:rFonts w:asciiTheme="minorHAnsi" w:hAnsiTheme="minorHAnsi"/>
              </w:rPr>
              <w:t>Knudsen, 1965</w:t>
            </w:r>
          </w:p>
        </w:tc>
      </w:tr>
      <w:tr w:rsidR="0041037A" w:rsidRPr="00B7030B" w14:paraId="4475DDA9"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74DF7B2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Pithophora</w:t>
            </w:r>
            <w:proofErr w:type="spellEnd"/>
            <w:r w:rsidRPr="00B7030B">
              <w:rPr>
                <w:rFonts w:asciiTheme="minorHAnsi" w:hAnsiTheme="minorHAnsi"/>
              </w:rPr>
              <w:t xml:space="preserve"> </w:t>
            </w:r>
            <w:proofErr w:type="spellStart"/>
            <w:r w:rsidRPr="00B7030B">
              <w:rPr>
                <w:rFonts w:asciiTheme="minorHAnsi" w:hAnsiTheme="minorHAnsi"/>
              </w:rPr>
              <w:t>cedogonia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3C858C0C" w14:textId="77777777" w:rsidR="0041037A" w:rsidRPr="00B7030B" w:rsidRDefault="0041037A">
            <w:pPr>
              <w:pStyle w:val="tabledata"/>
              <w:jc w:val="center"/>
              <w:rPr>
                <w:rFonts w:asciiTheme="minorHAnsi" w:hAnsiTheme="minorHAnsi"/>
              </w:rPr>
            </w:pPr>
            <w:r w:rsidRPr="00B7030B">
              <w:rPr>
                <w:rFonts w:asciiTheme="minorHAnsi" w:hAnsiTheme="minorHAnsi"/>
              </w:rPr>
              <w:t>1.236</w:t>
            </w:r>
          </w:p>
        </w:tc>
        <w:tc>
          <w:tcPr>
            <w:tcW w:w="900" w:type="dxa"/>
            <w:tcBorders>
              <w:top w:val="single" w:sz="6" w:space="0" w:color="FFFFFF"/>
              <w:left w:val="single" w:sz="6" w:space="0" w:color="FFFFFF"/>
              <w:bottom w:val="single" w:sz="6" w:space="0" w:color="FFFFFF"/>
              <w:right w:val="single" w:sz="6" w:space="0" w:color="FFFFFF"/>
            </w:tcBorders>
          </w:tcPr>
          <w:p w14:paraId="6A5A7768"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2BA3C2D3"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Spencer &amp; </w:t>
            </w:r>
            <w:proofErr w:type="spellStart"/>
            <w:r w:rsidRPr="00B7030B">
              <w:rPr>
                <w:rFonts w:asciiTheme="minorHAnsi" w:hAnsiTheme="minorHAnsi"/>
              </w:rPr>
              <w:t>Lembi</w:t>
            </w:r>
            <w:proofErr w:type="spellEnd"/>
            <w:r w:rsidRPr="00B7030B">
              <w:rPr>
                <w:rFonts w:asciiTheme="minorHAnsi" w:hAnsiTheme="minorHAnsi"/>
              </w:rPr>
              <w:t>, 1981</w:t>
            </w:r>
          </w:p>
        </w:tc>
      </w:tr>
      <w:tr w:rsidR="0041037A" w:rsidRPr="00B7030B" w14:paraId="4C01FA33"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78C58165"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Dinoflagellates</w:t>
            </w:r>
          </w:p>
        </w:tc>
      </w:tr>
      <w:tr w:rsidR="0041037A" w:rsidRPr="00B7030B" w14:paraId="517F7AD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02E84FC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Gonyaulax</w:t>
            </w:r>
            <w:proofErr w:type="spellEnd"/>
            <w:r w:rsidRPr="00B7030B">
              <w:rPr>
                <w:rFonts w:asciiTheme="minorHAnsi" w:hAnsiTheme="minorHAnsi"/>
              </w:rPr>
              <w:t xml:space="preserve"> </w:t>
            </w:r>
            <w:proofErr w:type="spellStart"/>
            <w:r w:rsidRPr="00B7030B">
              <w:rPr>
                <w:rFonts w:asciiTheme="minorHAnsi" w:hAnsiTheme="minorHAnsi"/>
              </w:rPr>
              <w:t>polyedra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2548F8DB" w14:textId="77777777" w:rsidR="0041037A" w:rsidRPr="00B7030B" w:rsidRDefault="0041037A">
            <w:pPr>
              <w:pStyle w:val="tabledata"/>
              <w:jc w:val="center"/>
              <w:rPr>
                <w:rFonts w:asciiTheme="minorHAnsi" w:hAnsiTheme="minorHAnsi"/>
              </w:rPr>
            </w:pPr>
            <w:r w:rsidRPr="00B7030B">
              <w:rPr>
                <w:rFonts w:asciiTheme="minorHAnsi" w:hAnsiTheme="minorHAnsi"/>
              </w:rPr>
              <w:t>0.589</w:t>
            </w:r>
          </w:p>
        </w:tc>
        <w:tc>
          <w:tcPr>
            <w:tcW w:w="900" w:type="dxa"/>
            <w:tcBorders>
              <w:top w:val="single" w:sz="6" w:space="0" w:color="FFFFFF"/>
              <w:left w:val="single" w:sz="6" w:space="0" w:color="FFFFFF"/>
              <w:bottom w:val="single" w:sz="6" w:space="0" w:color="FFFFFF"/>
              <w:right w:val="single" w:sz="6" w:space="0" w:color="FFFFFF"/>
            </w:tcBorders>
          </w:tcPr>
          <w:p w14:paraId="7B7FBD8D"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6E97D2D0"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7BDA8876"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22992928"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68CCB833" w14:textId="77777777" w:rsidR="0041037A" w:rsidRPr="00B7030B" w:rsidRDefault="0041037A">
            <w:pPr>
              <w:pStyle w:val="tabledata"/>
              <w:jc w:val="center"/>
              <w:rPr>
                <w:rFonts w:asciiTheme="minorHAnsi" w:hAnsiTheme="minorHAnsi"/>
              </w:rPr>
            </w:pPr>
            <w:r w:rsidRPr="00B7030B">
              <w:rPr>
                <w:rFonts w:asciiTheme="minorHAnsi" w:hAnsiTheme="minorHAnsi"/>
              </w:rPr>
              <w:t>0.099</w:t>
            </w:r>
          </w:p>
        </w:tc>
        <w:tc>
          <w:tcPr>
            <w:tcW w:w="900" w:type="dxa"/>
            <w:tcBorders>
              <w:top w:val="single" w:sz="6" w:space="0" w:color="FFFFFF"/>
              <w:left w:val="single" w:sz="6" w:space="0" w:color="FFFFFF"/>
              <w:bottom w:val="single" w:sz="7" w:space="0" w:color="000000"/>
              <w:right w:val="single" w:sz="6" w:space="0" w:color="FFFFFF"/>
            </w:tcBorders>
          </w:tcPr>
          <w:p w14:paraId="10C3601C"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324AD502"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32BB586"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09B215C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Gymnodinium</w:t>
            </w:r>
            <w:proofErr w:type="spellEnd"/>
            <w:r w:rsidRPr="00B7030B">
              <w:rPr>
                <w:rFonts w:asciiTheme="minorHAnsi" w:hAnsiTheme="minorHAnsi"/>
              </w:rPr>
              <w:t xml:space="preserve"> splendens</w:t>
            </w:r>
          </w:p>
        </w:tc>
        <w:tc>
          <w:tcPr>
            <w:tcW w:w="1966" w:type="dxa"/>
            <w:tcBorders>
              <w:top w:val="single" w:sz="6" w:space="0" w:color="FFFFFF"/>
              <w:left w:val="single" w:sz="6" w:space="0" w:color="FFFFFF"/>
              <w:bottom w:val="single" w:sz="6" w:space="0" w:color="FFFFFF"/>
              <w:right w:val="single" w:sz="6" w:space="0" w:color="FFFFFF"/>
            </w:tcBorders>
          </w:tcPr>
          <w:p w14:paraId="0FFB0190" w14:textId="77777777" w:rsidR="0041037A" w:rsidRPr="00B7030B" w:rsidRDefault="0041037A">
            <w:pPr>
              <w:pStyle w:val="tabledata"/>
              <w:jc w:val="center"/>
              <w:rPr>
                <w:rFonts w:asciiTheme="minorHAnsi" w:hAnsiTheme="minorHAnsi"/>
              </w:rPr>
            </w:pPr>
            <w:r w:rsidRPr="00B7030B">
              <w:rPr>
                <w:rFonts w:asciiTheme="minorHAnsi" w:hAnsiTheme="minorHAnsi"/>
              </w:rPr>
              <w:t>0.235</w:t>
            </w:r>
          </w:p>
        </w:tc>
        <w:tc>
          <w:tcPr>
            <w:tcW w:w="900" w:type="dxa"/>
            <w:tcBorders>
              <w:top w:val="single" w:sz="6" w:space="0" w:color="FFFFFF"/>
              <w:left w:val="single" w:sz="6" w:space="0" w:color="FFFFFF"/>
              <w:bottom w:val="single" w:sz="6" w:space="0" w:color="FFFFFF"/>
              <w:right w:val="single" w:sz="6" w:space="0" w:color="FFFFFF"/>
            </w:tcBorders>
          </w:tcPr>
          <w:p w14:paraId="2B77AB9C"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28FF3F4A"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442D7FFB"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1EDFC600"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09BBAC32" w14:textId="77777777" w:rsidR="0041037A" w:rsidRPr="00B7030B" w:rsidRDefault="0041037A">
            <w:pPr>
              <w:pStyle w:val="tabledata"/>
              <w:jc w:val="center"/>
              <w:rPr>
                <w:rFonts w:asciiTheme="minorHAnsi" w:hAnsiTheme="minorHAnsi"/>
              </w:rPr>
            </w:pPr>
            <w:r w:rsidRPr="00B7030B">
              <w:rPr>
                <w:rFonts w:asciiTheme="minorHAnsi" w:hAnsiTheme="minorHAnsi"/>
              </w:rPr>
              <w:t>0.099</w:t>
            </w:r>
          </w:p>
        </w:tc>
        <w:tc>
          <w:tcPr>
            <w:tcW w:w="900" w:type="dxa"/>
            <w:tcBorders>
              <w:top w:val="single" w:sz="6" w:space="0" w:color="FFFFFF"/>
              <w:left w:val="single" w:sz="6" w:space="0" w:color="FFFFFF"/>
              <w:bottom w:val="single" w:sz="7" w:space="0" w:color="000000"/>
              <w:right w:val="single" w:sz="6" w:space="0" w:color="FFFFFF"/>
            </w:tcBorders>
          </w:tcPr>
          <w:p w14:paraId="7FC9A47F"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75B88E06"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939769B"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093872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Gymnodinium</w:t>
            </w:r>
            <w:proofErr w:type="spellEnd"/>
            <w:r w:rsidRPr="00B7030B">
              <w:rPr>
                <w:rFonts w:asciiTheme="minorHAnsi" w:hAnsiTheme="minorHAnsi"/>
              </w:rPr>
              <w:t xml:space="preserve"> </w:t>
            </w:r>
            <w:proofErr w:type="spellStart"/>
            <w:r w:rsidRPr="00B7030B">
              <w:rPr>
                <w:rFonts w:asciiTheme="minorHAnsi" w:hAnsiTheme="minorHAnsi"/>
              </w:rPr>
              <w:t>wailesii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56B44A71" w14:textId="77777777" w:rsidR="0041037A" w:rsidRPr="00B7030B" w:rsidRDefault="0041037A">
            <w:pPr>
              <w:pStyle w:val="tabledata"/>
              <w:jc w:val="center"/>
              <w:rPr>
                <w:rFonts w:asciiTheme="minorHAnsi" w:hAnsiTheme="minorHAnsi"/>
              </w:rPr>
            </w:pPr>
            <w:r w:rsidRPr="00B7030B">
              <w:rPr>
                <w:rFonts w:asciiTheme="minorHAnsi" w:hAnsiTheme="minorHAnsi"/>
              </w:rPr>
              <w:t>0.223</w:t>
            </w:r>
          </w:p>
        </w:tc>
        <w:tc>
          <w:tcPr>
            <w:tcW w:w="900" w:type="dxa"/>
            <w:tcBorders>
              <w:top w:val="single" w:sz="6" w:space="0" w:color="FFFFFF"/>
              <w:left w:val="single" w:sz="6" w:space="0" w:color="FFFFFF"/>
              <w:bottom w:val="single" w:sz="6" w:space="0" w:color="FFFFFF"/>
              <w:right w:val="single" w:sz="6" w:space="0" w:color="FFFFFF"/>
            </w:tcBorders>
          </w:tcPr>
          <w:p w14:paraId="5D98AD23"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4536FA9F"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608D1CD"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5C881823"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6C12CBE8" w14:textId="77777777" w:rsidR="0041037A" w:rsidRPr="00B7030B" w:rsidRDefault="0041037A">
            <w:pPr>
              <w:pStyle w:val="tabledata"/>
              <w:jc w:val="center"/>
              <w:rPr>
                <w:rFonts w:asciiTheme="minorHAnsi" w:hAnsiTheme="minorHAnsi"/>
              </w:rPr>
            </w:pPr>
            <w:r w:rsidRPr="00B7030B">
              <w:rPr>
                <w:rFonts w:asciiTheme="minorHAnsi" w:hAnsiTheme="minorHAnsi"/>
              </w:rPr>
              <w:t>0.088</w:t>
            </w:r>
          </w:p>
        </w:tc>
        <w:tc>
          <w:tcPr>
            <w:tcW w:w="900" w:type="dxa"/>
            <w:tcBorders>
              <w:top w:val="single" w:sz="6" w:space="0" w:color="FFFFFF"/>
              <w:left w:val="single" w:sz="6" w:space="0" w:color="FFFFFF"/>
              <w:bottom w:val="single" w:sz="6" w:space="0" w:color="FFFFFF"/>
              <w:right w:val="single" w:sz="6" w:space="0" w:color="FFFFFF"/>
            </w:tcBorders>
          </w:tcPr>
          <w:p w14:paraId="28257147"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3F777D25"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01AF1C45"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7B658BBF" w14:textId="77777777" w:rsidR="0041037A" w:rsidRPr="00B7030B" w:rsidRDefault="0041037A">
            <w:pPr>
              <w:pStyle w:val="tabledata"/>
              <w:jc w:val="center"/>
              <w:rPr>
                <w:rFonts w:asciiTheme="minorHAnsi" w:hAnsiTheme="minorHAnsi"/>
                <w:b/>
                <w:bCs/>
              </w:rPr>
            </w:pPr>
            <w:proofErr w:type="spellStart"/>
            <w:r w:rsidRPr="00B7030B">
              <w:rPr>
                <w:rFonts w:asciiTheme="minorHAnsi" w:hAnsiTheme="minorHAnsi"/>
                <w:b/>
                <w:bCs/>
              </w:rPr>
              <w:t>Chrysophytes</w:t>
            </w:r>
            <w:proofErr w:type="spellEnd"/>
          </w:p>
        </w:tc>
      </w:tr>
      <w:tr w:rsidR="0041037A" w:rsidRPr="00B7030B" w14:paraId="22A30D22" w14:textId="77777777">
        <w:trPr>
          <w:jc w:val="center"/>
        </w:trPr>
        <w:tc>
          <w:tcPr>
            <w:tcW w:w="2130" w:type="dxa"/>
            <w:tcBorders>
              <w:top w:val="single" w:sz="6" w:space="0" w:color="FFFFFF"/>
              <w:left w:val="double" w:sz="7" w:space="0" w:color="000000"/>
              <w:bottom w:val="double" w:sz="7" w:space="0" w:color="000000"/>
              <w:right w:val="single" w:sz="6" w:space="0" w:color="FFFFFF"/>
            </w:tcBorders>
          </w:tcPr>
          <w:p w14:paraId="35DC3C8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Isochrysis</w:t>
            </w:r>
            <w:proofErr w:type="spellEnd"/>
            <w:r w:rsidRPr="00B7030B">
              <w:rPr>
                <w:rFonts w:asciiTheme="minorHAnsi" w:hAnsiTheme="minorHAnsi"/>
              </w:rPr>
              <w:t xml:space="preserve"> </w:t>
            </w:r>
            <w:proofErr w:type="spellStart"/>
            <w:r w:rsidRPr="00B7030B">
              <w:rPr>
                <w:rFonts w:asciiTheme="minorHAnsi" w:hAnsiTheme="minorHAnsi"/>
              </w:rPr>
              <w:t>galbana</w:t>
            </w:r>
            <w:proofErr w:type="spellEnd"/>
          </w:p>
        </w:tc>
        <w:tc>
          <w:tcPr>
            <w:tcW w:w="1966" w:type="dxa"/>
            <w:tcBorders>
              <w:top w:val="single" w:sz="6" w:space="0" w:color="FFFFFF"/>
              <w:left w:val="single" w:sz="6" w:space="0" w:color="FFFFFF"/>
              <w:bottom w:val="double" w:sz="7" w:space="0" w:color="000000"/>
              <w:right w:val="single" w:sz="6" w:space="0" w:color="FFFFFF"/>
            </w:tcBorders>
          </w:tcPr>
          <w:p w14:paraId="5D0B39D3" w14:textId="77777777" w:rsidR="0041037A" w:rsidRPr="00B7030B" w:rsidRDefault="0041037A">
            <w:pPr>
              <w:pStyle w:val="tabledata"/>
              <w:jc w:val="center"/>
              <w:rPr>
                <w:rFonts w:asciiTheme="minorHAnsi" w:hAnsiTheme="minorHAnsi"/>
              </w:rPr>
            </w:pPr>
            <w:r w:rsidRPr="00B7030B">
              <w:rPr>
                <w:rFonts w:asciiTheme="minorHAnsi" w:hAnsiTheme="minorHAnsi"/>
              </w:rPr>
              <w:t>0.006</w:t>
            </w:r>
          </w:p>
        </w:tc>
        <w:tc>
          <w:tcPr>
            <w:tcW w:w="900" w:type="dxa"/>
            <w:tcBorders>
              <w:top w:val="single" w:sz="6" w:space="0" w:color="FFFFFF"/>
              <w:left w:val="single" w:sz="6" w:space="0" w:color="FFFFFF"/>
              <w:bottom w:val="double" w:sz="7" w:space="0" w:color="000000"/>
              <w:right w:val="single" w:sz="6" w:space="0" w:color="FFFFFF"/>
            </w:tcBorders>
          </w:tcPr>
          <w:p w14:paraId="12B62D45"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double" w:sz="7" w:space="0" w:color="000000"/>
              <w:right w:val="double" w:sz="7" w:space="0" w:color="000000"/>
            </w:tcBorders>
          </w:tcPr>
          <w:p w14:paraId="71F36CD5"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bl>
    <w:p w14:paraId="643B9E9A" w14:textId="77777777" w:rsidR="0041037A" w:rsidRPr="00B7030B" w:rsidRDefault="0041037A">
      <w:pPr>
        <w:pStyle w:val="BodyText2"/>
      </w:pPr>
    </w:p>
    <w:p w14:paraId="5E405E33" w14:textId="4C348780" w:rsidR="0041037A" w:rsidRPr="008E66CB" w:rsidRDefault="0041037A">
      <w:pPr>
        <w:pStyle w:val="BodyText"/>
        <w:rPr>
          <w:sz w:val="20"/>
          <w:szCs w:val="18"/>
        </w:rPr>
      </w:pPr>
      <w:r w:rsidRPr="008E66CB">
        <w:rPr>
          <w:sz w:val="20"/>
          <w:szCs w:val="18"/>
        </w:rPr>
        <w:t>[</w:t>
      </w:r>
      <w:r w:rsidRPr="008E66CB">
        <w:rPr>
          <w:b/>
          <w:bCs/>
          <w:sz w:val="20"/>
          <w:szCs w:val="18"/>
        </w:rPr>
        <w:t>ASAT</w:t>
      </w:r>
      <w:r w:rsidRPr="008E66CB">
        <w:rPr>
          <w:sz w:val="20"/>
          <w:szCs w:val="18"/>
        </w:rPr>
        <w:t>] is the saturating light intensity at the maximum photosynthetic rate.  Since phytoplankton adapt to low light regimes, saturation coeffi</w:t>
      </w:r>
      <w:r w:rsidRPr="008E66CB">
        <w:rPr>
          <w:sz w:val="20"/>
          <w:szCs w:val="18"/>
        </w:rPr>
        <w:softHyphen/>
        <w:t>cients may be lower than those mea</w:t>
      </w:r>
      <w:r w:rsidRPr="008E66CB">
        <w:rPr>
          <w:sz w:val="20"/>
          <w:szCs w:val="18"/>
        </w:rPr>
        <w:softHyphen/>
        <w:t>sured in the laborato</w:t>
      </w:r>
      <w:r w:rsidRPr="008E66CB">
        <w:rPr>
          <w:sz w:val="20"/>
          <w:szCs w:val="18"/>
        </w:rPr>
        <w:softHyphen/>
        <w:t xml:space="preserve">ry.  </w:t>
      </w:r>
      <w:r w:rsidR="003B7E39" w:rsidRPr="008E66CB">
        <w:rPr>
          <w:sz w:val="20"/>
          <w:szCs w:val="18"/>
        </w:rPr>
        <w:fldChar w:fldCharType="begin"/>
      </w:r>
      <w:r w:rsidR="003B7E39" w:rsidRPr="008E66CB">
        <w:rPr>
          <w:sz w:val="20"/>
          <w:szCs w:val="18"/>
        </w:rPr>
        <w:instrText xml:space="preserve"> REF _Ref16642012 \h  \* MERGEFORMAT </w:instrText>
      </w:r>
      <w:r w:rsidR="003B7E39" w:rsidRPr="008E66CB">
        <w:rPr>
          <w:sz w:val="20"/>
          <w:szCs w:val="18"/>
        </w:rPr>
      </w:r>
      <w:r w:rsidR="003B7E39" w:rsidRPr="008E66CB">
        <w:rPr>
          <w:sz w:val="20"/>
          <w:szCs w:val="18"/>
        </w:rPr>
        <w:fldChar w:fldCharType="separate"/>
      </w:r>
      <w:r w:rsidR="00795A65" w:rsidRPr="00795A65">
        <w:rPr>
          <w:rStyle w:val="Figurehyperlink"/>
          <w:rFonts w:asciiTheme="minorHAnsi" w:hAnsiTheme="minorHAnsi"/>
          <w:sz w:val="20"/>
          <w:szCs w:val="18"/>
        </w:rPr>
        <w:t>Table 39</w:t>
      </w:r>
      <w:r w:rsidR="003B7E39" w:rsidRPr="008E66CB">
        <w:rPr>
          <w:sz w:val="20"/>
          <w:szCs w:val="18"/>
        </w:rPr>
        <w:fldChar w:fldCharType="end"/>
      </w:r>
      <w:r w:rsidRPr="008E66CB">
        <w:rPr>
          <w:sz w:val="20"/>
          <w:szCs w:val="18"/>
        </w:rPr>
        <w:t xml:space="preserve"> </w:t>
      </w:r>
      <w:r w:rsidRPr="008E66CB">
        <w:rPr>
          <w:sz w:val="20"/>
          <w:szCs w:val="18"/>
        </w:rPr>
        <w:lastRenderedPageBreak/>
        <w:t>gives literature values for [</w:t>
      </w:r>
      <w:r w:rsidRPr="008E66CB">
        <w:rPr>
          <w:b/>
          <w:bCs/>
          <w:sz w:val="20"/>
          <w:szCs w:val="18"/>
        </w:rPr>
        <w:t>ASAT</w:t>
      </w:r>
      <w:r w:rsidRPr="008E66CB">
        <w:rPr>
          <w:sz w:val="20"/>
          <w:szCs w:val="18"/>
        </w:rPr>
        <w:t xml:space="preserve">].  </w:t>
      </w:r>
      <w:r w:rsidR="00284BC7" w:rsidRPr="008E66CB">
        <w:rPr>
          <w:sz w:val="20"/>
          <w:szCs w:val="18"/>
        </w:rPr>
        <w:t>EPA (1985) gives as a guideline that [</w:t>
      </w:r>
      <w:r w:rsidR="00284BC7" w:rsidRPr="008E66CB">
        <w:rPr>
          <w:b/>
          <w:bCs/>
          <w:sz w:val="20"/>
          <w:szCs w:val="18"/>
        </w:rPr>
        <w:t>ASAT</w:t>
      </w:r>
      <w:r w:rsidR="00284BC7" w:rsidRPr="008E66CB">
        <w:rPr>
          <w:sz w:val="20"/>
          <w:szCs w:val="18"/>
        </w:rPr>
        <w:t xml:space="preserve">] for total phytoplankton range between 200-350 </w:t>
      </w:r>
      <w:proofErr w:type="spellStart"/>
      <w:r w:rsidR="00284BC7" w:rsidRPr="008E66CB">
        <w:rPr>
          <w:sz w:val="20"/>
          <w:szCs w:val="18"/>
        </w:rPr>
        <w:t>Langleys</w:t>
      </w:r>
      <w:proofErr w:type="spellEnd"/>
      <w:r w:rsidR="00284BC7" w:rsidRPr="008E66CB">
        <w:rPr>
          <w:sz w:val="20"/>
          <w:szCs w:val="18"/>
        </w:rPr>
        <w:t>/day (about 100-170 W/m</w:t>
      </w:r>
      <w:r w:rsidR="00284BC7" w:rsidRPr="008E66CB">
        <w:rPr>
          <w:sz w:val="20"/>
          <w:szCs w:val="18"/>
          <w:vertAlign w:val="superscript"/>
        </w:rPr>
        <w:t>2</w:t>
      </w:r>
      <w:r w:rsidR="00284BC7" w:rsidRPr="008E66CB">
        <w:rPr>
          <w:sz w:val="20"/>
          <w:szCs w:val="18"/>
        </w:rPr>
        <w:t>).</w:t>
      </w:r>
    </w:p>
    <w:p w14:paraId="666AA5B7" w14:textId="53F74A09" w:rsidR="0041037A" w:rsidRPr="00B7030B" w:rsidRDefault="0041037A" w:rsidP="00EE7164">
      <w:pPr>
        <w:pStyle w:val="Tablecaption"/>
      </w:pPr>
      <w:bookmarkStart w:id="2169" w:name="_Ref16642012"/>
      <w:bookmarkStart w:id="2170" w:name="_Toc13665516"/>
      <w:bookmarkStart w:id="2171" w:name="_Toc37942985"/>
      <w:r w:rsidRPr="00B7030B">
        <w:t xml:space="preserve">Table </w:t>
      </w:r>
      <w:r w:rsidR="00F812F1">
        <w:fldChar w:fldCharType="begin"/>
      </w:r>
      <w:r w:rsidR="00F812F1">
        <w:instrText xml:space="preserve"> SEQ Table \* ARABIC </w:instrText>
      </w:r>
      <w:r w:rsidR="00F812F1">
        <w:fldChar w:fldCharType="separate"/>
      </w:r>
      <w:r w:rsidR="00795A65">
        <w:rPr>
          <w:noProof/>
        </w:rPr>
        <w:t>39</w:t>
      </w:r>
      <w:r w:rsidR="00F812F1">
        <w:rPr>
          <w:noProof/>
        </w:rPr>
        <w:fldChar w:fldCharType="end"/>
      </w:r>
      <w:bookmarkEnd w:id="2169"/>
      <w:r w:rsidRPr="00B7030B">
        <w:t>.  Literature values for saturating light intensity</w:t>
      </w:r>
      <w:bookmarkEnd w:id="2170"/>
      <w:bookmarkEnd w:id="2171"/>
    </w:p>
    <w:tbl>
      <w:tblPr>
        <w:tblW w:w="0" w:type="auto"/>
        <w:jc w:val="center"/>
        <w:tblLayout w:type="fixed"/>
        <w:tblCellMar>
          <w:left w:w="118" w:type="dxa"/>
          <w:right w:w="118" w:type="dxa"/>
        </w:tblCellMar>
        <w:tblLook w:val="0000" w:firstRow="0" w:lastRow="0" w:firstColumn="0" w:lastColumn="0" w:noHBand="0" w:noVBand="0"/>
      </w:tblPr>
      <w:tblGrid>
        <w:gridCol w:w="2520"/>
        <w:gridCol w:w="1612"/>
        <w:gridCol w:w="2800"/>
      </w:tblGrid>
      <w:tr w:rsidR="0041037A" w:rsidRPr="00B7030B" w14:paraId="27957615" w14:textId="77777777">
        <w:trPr>
          <w:jc w:val="center"/>
        </w:trPr>
        <w:tc>
          <w:tcPr>
            <w:tcW w:w="2520" w:type="dxa"/>
            <w:tcBorders>
              <w:top w:val="double" w:sz="7" w:space="0" w:color="000000"/>
              <w:left w:val="double" w:sz="7" w:space="0" w:color="000000"/>
              <w:bottom w:val="double" w:sz="7" w:space="0" w:color="000000"/>
              <w:right w:val="single" w:sz="6" w:space="0" w:color="FFFFFF"/>
            </w:tcBorders>
          </w:tcPr>
          <w:p w14:paraId="2464397F" w14:textId="77777777" w:rsidR="0041037A" w:rsidRPr="00B7030B" w:rsidRDefault="0041037A">
            <w:pPr>
              <w:rPr>
                <w:b/>
                <w:sz w:val="16"/>
              </w:rPr>
            </w:pPr>
            <w:r w:rsidRPr="00B7030B">
              <w:rPr>
                <w:b/>
                <w:sz w:val="16"/>
              </w:rPr>
              <w:t>Species</w:t>
            </w:r>
          </w:p>
        </w:tc>
        <w:tc>
          <w:tcPr>
            <w:tcW w:w="1612" w:type="dxa"/>
            <w:tcBorders>
              <w:top w:val="double" w:sz="7" w:space="0" w:color="000000"/>
              <w:left w:val="single" w:sz="6" w:space="0" w:color="FFFFFF"/>
              <w:bottom w:val="double" w:sz="7" w:space="0" w:color="000000"/>
              <w:right w:val="single" w:sz="6" w:space="0" w:color="FFFFFF"/>
            </w:tcBorders>
          </w:tcPr>
          <w:p w14:paraId="33FE72B6" w14:textId="77777777" w:rsidR="0041037A" w:rsidRPr="00B7030B" w:rsidRDefault="0041037A">
            <w:pPr>
              <w:rPr>
                <w:b/>
                <w:sz w:val="16"/>
              </w:rPr>
            </w:pPr>
            <w:r w:rsidRPr="00B7030B">
              <w:rPr>
                <w:b/>
                <w:sz w:val="16"/>
              </w:rPr>
              <w:t xml:space="preserve">Saturation, </w:t>
            </w:r>
            <w:r w:rsidRPr="00B7030B">
              <w:rPr>
                <w:b/>
                <w:i/>
                <w:sz w:val="16"/>
              </w:rPr>
              <w:t>W m</w:t>
            </w:r>
            <w:r w:rsidRPr="00B7030B">
              <w:rPr>
                <w:b/>
                <w:i/>
                <w:sz w:val="16"/>
                <w:vertAlign w:val="superscript"/>
              </w:rPr>
              <w:t>-2</w:t>
            </w:r>
          </w:p>
        </w:tc>
        <w:tc>
          <w:tcPr>
            <w:tcW w:w="2800" w:type="dxa"/>
            <w:tcBorders>
              <w:top w:val="double" w:sz="7" w:space="0" w:color="000000"/>
              <w:left w:val="single" w:sz="6" w:space="0" w:color="FFFFFF"/>
              <w:bottom w:val="double" w:sz="7" w:space="0" w:color="000000"/>
              <w:right w:val="double" w:sz="7" w:space="0" w:color="000000"/>
            </w:tcBorders>
          </w:tcPr>
          <w:p w14:paraId="43838516" w14:textId="77777777" w:rsidR="0041037A" w:rsidRPr="00B7030B" w:rsidRDefault="0041037A">
            <w:pPr>
              <w:rPr>
                <w:sz w:val="16"/>
              </w:rPr>
            </w:pPr>
            <w:r w:rsidRPr="00B7030B">
              <w:rPr>
                <w:b/>
                <w:sz w:val="16"/>
              </w:rPr>
              <w:t>Reference</w:t>
            </w:r>
          </w:p>
        </w:tc>
      </w:tr>
      <w:tr w:rsidR="0041037A" w:rsidRPr="00B7030B" w14:paraId="0F019BE8"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2BDFDC58" w14:textId="77777777" w:rsidR="0041037A" w:rsidRPr="00B7030B" w:rsidRDefault="0041037A">
            <w:pPr>
              <w:rPr>
                <w:sz w:val="16"/>
              </w:rPr>
            </w:pPr>
            <w:proofErr w:type="spellStart"/>
            <w:r w:rsidRPr="00B7030B">
              <w:rPr>
                <w:i/>
                <w:sz w:val="16"/>
              </w:rPr>
              <w:t>Cryptomonas</w:t>
            </w:r>
            <w:proofErr w:type="spellEnd"/>
            <w:r w:rsidRPr="00B7030B">
              <w:rPr>
                <w:i/>
                <w:sz w:val="16"/>
              </w:rPr>
              <w:t xml:space="preserve"> ovata</w:t>
            </w:r>
          </w:p>
        </w:tc>
        <w:tc>
          <w:tcPr>
            <w:tcW w:w="1612" w:type="dxa"/>
            <w:tcBorders>
              <w:top w:val="single" w:sz="6" w:space="0" w:color="FFFFFF"/>
              <w:left w:val="single" w:sz="6" w:space="0" w:color="FFFFFF"/>
              <w:bottom w:val="single" w:sz="7" w:space="0" w:color="000000"/>
              <w:right w:val="single" w:sz="6" w:space="0" w:color="FFFFFF"/>
            </w:tcBorders>
          </w:tcPr>
          <w:p w14:paraId="4614F835" w14:textId="77777777" w:rsidR="0041037A" w:rsidRPr="00B7030B" w:rsidRDefault="0041037A">
            <w:pPr>
              <w:rPr>
                <w:sz w:val="16"/>
              </w:rPr>
            </w:pPr>
            <w:r w:rsidRPr="00B7030B">
              <w:rPr>
                <w:sz w:val="16"/>
              </w:rPr>
              <w:t>12-36</w:t>
            </w:r>
          </w:p>
        </w:tc>
        <w:tc>
          <w:tcPr>
            <w:tcW w:w="2800" w:type="dxa"/>
            <w:tcBorders>
              <w:top w:val="single" w:sz="6" w:space="0" w:color="FFFFFF"/>
              <w:left w:val="single" w:sz="6" w:space="0" w:color="FFFFFF"/>
              <w:bottom w:val="single" w:sz="7" w:space="0" w:color="000000"/>
              <w:right w:val="double" w:sz="7" w:space="0" w:color="000000"/>
            </w:tcBorders>
          </w:tcPr>
          <w:p w14:paraId="2D82D3BC" w14:textId="77777777" w:rsidR="0041037A" w:rsidRPr="00B7030B" w:rsidRDefault="0041037A">
            <w:pPr>
              <w:rPr>
                <w:sz w:val="16"/>
              </w:rPr>
            </w:pPr>
            <w:proofErr w:type="spellStart"/>
            <w:r w:rsidRPr="00B7030B">
              <w:rPr>
                <w:sz w:val="16"/>
              </w:rPr>
              <w:t>Cloern</w:t>
            </w:r>
            <w:proofErr w:type="spellEnd"/>
            <w:r w:rsidRPr="00B7030B">
              <w:rPr>
                <w:sz w:val="16"/>
              </w:rPr>
              <w:t>, 1977</w:t>
            </w:r>
          </w:p>
        </w:tc>
      </w:tr>
      <w:tr w:rsidR="0041037A" w:rsidRPr="00B7030B" w14:paraId="16BA3E68"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4BC6C722" w14:textId="77777777" w:rsidR="0041037A" w:rsidRPr="00B7030B" w:rsidRDefault="0041037A">
            <w:pPr>
              <w:rPr>
                <w:sz w:val="16"/>
              </w:rPr>
            </w:pPr>
            <w:r w:rsidRPr="00B7030B">
              <w:rPr>
                <w:i/>
                <w:sz w:val="16"/>
              </w:rPr>
              <w:t xml:space="preserve">Oscillatoria </w:t>
            </w:r>
            <w:proofErr w:type="spellStart"/>
            <w:r w:rsidRPr="00B7030B">
              <w:rPr>
                <w:i/>
                <w:sz w:val="16"/>
              </w:rPr>
              <w:t>agardhii</w:t>
            </w:r>
            <w:proofErr w:type="spellEnd"/>
          </w:p>
        </w:tc>
        <w:tc>
          <w:tcPr>
            <w:tcW w:w="1612" w:type="dxa"/>
            <w:tcBorders>
              <w:top w:val="single" w:sz="6" w:space="0" w:color="FFFFFF"/>
              <w:left w:val="single" w:sz="6" w:space="0" w:color="FFFFFF"/>
              <w:bottom w:val="single" w:sz="7" w:space="0" w:color="000000"/>
              <w:right w:val="single" w:sz="6" w:space="0" w:color="FFFFFF"/>
            </w:tcBorders>
          </w:tcPr>
          <w:p w14:paraId="23D23181" w14:textId="77777777" w:rsidR="0041037A" w:rsidRPr="00B7030B" w:rsidRDefault="0041037A">
            <w:pPr>
              <w:rPr>
                <w:sz w:val="16"/>
              </w:rPr>
            </w:pPr>
            <w:r w:rsidRPr="00B7030B">
              <w:rPr>
                <w:sz w:val="16"/>
              </w:rPr>
              <w:t>10</w:t>
            </w:r>
          </w:p>
        </w:tc>
        <w:tc>
          <w:tcPr>
            <w:tcW w:w="2800" w:type="dxa"/>
            <w:tcBorders>
              <w:top w:val="single" w:sz="6" w:space="0" w:color="FFFFFF"/>
              <w:left w:val="single" w:sz="6" w:space="0" w:color="FFFFFF"/>
              <w:bottom w:val="single" w:sz="7" w:space="0" w:color="000000"/>
              <w:right w:val="double" w:sz="7" w:space="0" w:color="000000"/>
            </w:tcBorders>
          </w:tcPr>
          <w:p w14:paraId="51C1E6A6" w14:textId="77777777" w:rsidR="0041037A" w:rsidRPr="00B7030B" w:rsidRDefault="0041037A">
            <w:pPr>
              <w:rPr>
                <w:sz w:val="16"/>
              </w:rPr>
            </w:pPr>
            <w:r w:rsidRPr="00B7030B">
              <w:rPr>
                <w:sz w:val="16"/>
              </w:rPr>
              <w:t xml:space="preserve">van </w:t>
            </w:r>
            <w:proofErr w:type="spellStart"/>
            <w:r w:rsidRPr="00B7030B">
              <w:rPr>
                <w:sz w:val="16"/>
              </w:rPr>
              <w:t>Lierre</w:t>
            </w:r>
            <w:proofErr w:type="spellEnd"/>
            <w:r w:rsidRPr="00B7030B">
              <w:rPr>
                <w:sz w:val="16"/>
              </w:rPr>
              <w:t>, et al., 1978</w:t>
            </w:r>
          </w:p>
        </w:tc>
      </w:tr>
      <w:tr w:rsidR="0041037A" w:rsidRPr="00B7030B" w14:paraId="52E2D0F0"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01F8D5EE" w14:textId="77777777" w:rsidR="0041037A" w:rsidRPr="00B7030B" w:rsidRDefault="0041037A">
            <w:pPr>
              <w:rPr>
                <w:sz w:val="16"/>
              </w:rPr>
            </w:pPr>
            <w:r w:rsidRPr="00B7030B">
              <w:rPr>
                <w:i/>
                <w:sz w:val="16"/>
              </w:rPr>
              <w:t xml:space="preserve">Oscillatoria </w:t>
            </w:r>
            <w:proofErr w:type="spellStart"/>
            <w:r w:rsidRPr="00B7030B">
              <w:rPr>
                <w:i/>
                <w:sz w:val="16"/>
              </w:rPr>
              <w:t>rubescens</w:t>
            </w:r>
            <w:proofErr w:type="spellEnd"/>
          </w:p>
        </w:tc>
        <w:tc>
          <w:tcPr>
            <w:tcW w:w="1612" w:type="dxa"/>
            <w:tcBorders>
              <w:top w:val="single" w:sz="6" w:space="0" w:color="FFFFFF"/>
              <w:left w:val="single" w:sz="6" w:space="0" w:color="FFFFFF"/>
              <w:bottom w:val="single" w:sz="7" w:space="0" w:color="000000"/>
              <w:right w:val="single" w:sz="6" w:space="0" w:color="FFFFFF"/>
            </w:tcBorders>
          </w:tcPr>
          <w:p w14:paraId="4233BD23" w14:textId="77777777" w:rsidR="0041037A" w:rsidRPr="00B7030B" w:rsidRDefault="0041037A">
            <w:pPr>
              <w:rPr>
                <w:sz w:val="16"/>
              </w:rPr>
            </w:pPr>
            <w:r w:rsidRPr="00B7030B">
              <w:rPr>
                <w:sz w:val="16"/>
              </w:rPr>
              <w:t>36-61</w:t>
            </w:r>
          </w:p>
        </w:tc>
        <w:tc>
          <w:tcPr>
            <w:tcW w:w="2800" w:type="dxa"/>
            <w:tcBorders>
              <w:top w:val="single" w:sz="6" w:space="0" w:color="FFFFFF"/>
              <w:left w:val="single" w:sz="6" w:space="0" w:color="FFFFFF"/>
              <w:bottom w:val="single" w:sz="7" w:space="0" w:color="000000"/>
              <w:right w:val="double" w:sz="7" w:space="0" w:color="000000"/>
            </w:tcBorders>
          </w:tcPr>
          <w:p w14:paraId="55EBD1F7" w14:textId="77777777" w:rsidR="0041037A" w:rsidRPr="00B7030B" w:rsidRDefault="0041037A">
            <w:pPr>
              <w:rPr>
                <w:sz w:val="16"/>
              </w:rPr>
            </w:pPr>
            <w:r w:rsidRPr="00B7030B">
              <w:rPr>
                <w:sz w:val="16"/>
              </w:rPr>
              <w:t>Konopka, 1983</w:t>
            </w:r>
          </w:p>
        </w:tc>
      </w:tr>
      <w:tr w:rsidR="0041037A" w:rsidRPr="00B7030B" w14:paraId="09A3F056"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627669B7" w14:textId="77777777" w:rsidR="0041037A" w:rsidRPr="00B7030B" w:rsidRDefault="0041037A">
            <w:pPr>
              <w:rPr>
                <w:sz w:val="16"/>
              </w:rPr>
            </w:pPr>
            <w:r w:rsidRPr="00B7030B">
              <w:rPr>
                <w:i/>
                <w:sz w:val="16"/>
              </w:rPr>
              <w:t>Scenedesmus protuberans</w:t>
            </w:r>
          </w:p>
        </w:tc>
        <w:tc>
          <w:tcPr>
            <w:tcW w:w="1612" w:type="dxa"/>
            <w:tcBorders>
              <w:top w:val="single" w:sz="6" w:space="0" w:color="FFFFFF"/>
              <w:left w:val="single" w:sz="6" w:space="0" w:color="FFFFFF"/>
              <w:bottom w:val="single" w:sz="7" w:space="0" w:color="000000"/>
              <w:right w:val="single" w:sz="6" w:space="0" w:color="FFFFFF"/>
            </w:tcBorders>
          </w:tcPr>
          <w:p w14:paraId="73C28C36" w14:textId="77777777" w:rsidR="0041037A" w:rsidRPr="00B7030B" w:rsidRDefault="0041037A">
            <w:pPr>
              <w:rPr>
                <w:sz w:val="16"/>
              </w:rPr>
            </w:pPr>
            <w:r w:rsidRPr="00B7030B">
              <w:rPr>
                <w:sz w:val="16"/>
              </w:rPr>
              <w:t>24</w:t>
            </w:r>
          </w:p>
        </w:tc>
        <w:tc>
          <w:tcPr>
            <w:tcW w:w="2800" w:type="dxa"/>
            <w:tcBorders>
              <w:top w:val="single" w:sz="6" w:space="0" w:color="FFFFFF"/>
              <w:left w:val="single" w:sz="6" w:space="0" w:color="FFFFFF"/>
              <w:bottom w:val="single" w:sz="7" w:space="0" w:color="000000"/>
              <w:right w:val="double" w:sz="7" w:space="0" w:color="000000"/>
            </w:tcBorders>
          </w:tcPr>
          <w:p w14:paraId="0989E1B1" w14:textId="77777777" w:rsidR="0041037A" w:rsidRPr="00B7030B" w:rsidRDefault="0041037A">
            <w:pPr>
              <w:rPr>
                <w:sz w:val="16"/>
              </w:rPr>
            </w:pPr>
            <w:r w:rsidRPr="00B7030B">
              <w:rPr>
                <w:sz w:val="16"/>
              </w:rPr>
              <w:t xml:space="preserve">van </w:t>
            </w:r>
            <w:proofErr w:type="spellStart"/>
            <w:r w:rsidRPr="00B7030B">
              <w:rPr>
                <w:sz w:val="16"/>
              </w:rPr>
              <w:t>Lierre</w:t>
            </w:r>
            <w:proofErr w:type="spellEnd"/>
            <w:r w:rsidRPr="00B7030B">
              <w:rPr>
                <w:sz w:val="16"/>
              </w:rPr>
              <w:t>, et al., 1978</w:t>
            </w:r>
          </w:p>
        </w:tc>
      </w:tr>
      <w:tr w:rsidR="0041037A" w:rsidRPr="00B7030B" w14:paraId="21D55E4D"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7147CD16" w14:textId="77777777" w:rsidR="0041037A" w:rsidRPr="00B7030B" w:rsidRDefault="0041037A">
            <w:pPr>
              <w:rPr>
                <w:sz w:val="16"/>
              </w:rPr>
            </w:pPr>
            <w:r w:rsidRPr="00B7030B">
              <w:rPr>
                <w:sz w:val="16"/>
              </w:rPr>
              <w:t>Mixed diatoms</w:t>
            </w:r>
          </w:p>
        </w:tc>
        <w:tc>
          <w:tcPr>
            <w:tcW w:w="1612" w:type="dxa"/>
            <w:tcBorders>
              <w:top w:val="single" w:sz="6" w:space="0" w:color="FFFFFF"/>
              <w:left w:val="single" w:sz="6" w:space="0" w:color="FFFFFF"/>
              <w:bottom w:val="single" w:sz="7" w:space="0" w:color="000000"/>
              <w:right w:val="single" w:sz="6" w:space="0" w:color="FFFFFF"/>
            </w:tcBorders>
          </w:tcPr>
          <w:p w14:paraId="6A93A785" w14:textId="77777777" w:rsidR="0041037A" w:rsidRPr="00B7030B" w:rsidRDefault="0041037A">
            <w:pPr>
              <w:rPr>
                <w:sz w:val="16"/>
              </w:rPr>
            </w:pPr>
            <w:r w:rsidRPr="00B7030B">
              <w:rPr>
                <w:sz w:val="16"/>
              </w:rPr>
              <w:t>86</w:t>
            </w:r>
          </w:p>
        </w:tc>
        <w:tc>
          <w:tcPr>
            <w:tcW w:w="2800" w:type="dxa"/>
            <w:tcBorders>
              <w:top w:val="single" w:sz="6" w:space="0" w:color="FFFFFF"/>
              <w:left w:val="single" w:sz="6" w:space="0" w:color="FFFFFF"/>
              <w:bottom w:val="single" w:sz="7" w:space="0" w:color="000000"/>
              <w:right w:val="double" w:sz="7" w:space="0" w:color="000000"/>
            </w:tcBorders>
          </w:tcPr>
          <w:p w14:paraId="3D8E9420" w14:textId="77777777" w:rsidR="0041037A" w:rsidRPr="00B7030B" w:rsidRDefault="0041037A">
            <w:pPr>
              <w:rPr>
                <w:sz w:val="16"/>
              </w:rPr>
            </w:pPr>
            <w:r w:rsidRPr="00B7030B">
              <w:rPr>
                <w:sz w:val="16"/>
              </w:rPr>
              <w:t>Belay, 1981</w:t>
            </w:r>
          </w:p>
        </w:tc>
      </w:tr>
      <w:tr w:rsidR="0041037A" w:rsidRPr="00B7030B" w14:paraId="53C0EFDE"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118F7F2D" w14:textId="77777777" w:rsidR="0041037A" w:rsidRPr="00B7030B" w:rsidRDefault="0041037A">
            <w:pPr>
              <w:rPr>
                <w:sz w:val="16"/>
              </w:rPr>
            </w:pPr>
            <w:r w:rsidRPr="00B7030B">
              <w:rPr>
                <w:sz w:val="16"/>
              </w:rPr>
              <w:t>Mixed phytoplankton</w:t>
            </w:r>
          </w:p>
        </w:tc>
        <w:tc>
          <w:tcPr>
            <w:tcW w:w="1612" w:type="dxa"/>
            <w:tcBorders>
              <w:top w:val="single" w:sz="6" w:space="0" w:color="FFFFFF"/>
              <w:left w:val="single" w:sz="6" w:space="0" w:color="FFFFFF"/>
              <w:bottom w:val="single" w:sz="7" w:space="0" w:color="000000"/>
              <w:right w:val="single" w:sz="6" w:space="0" w:color="FFFFFF"/>
            </w:tcBorders>
          </w:tcPr>
          <w:p w14:paraId="490E9499" w14:textId="77777777" w:rsidR="0041037A" w:rsidRPr="00B7030B" w:rsidRDefault="0041037A">
            <w:pPr>
              <w:rPr>
                <w:sz w:val="16"/>
              </w:rPr>
            </w:pPr>
            <w:r w:rsidRPr="00B7030B">
              <w:rPr>
                <w:sz w:val="16"/>
              </w:rPr>
              <w:t>36</w:t>
            </w:r>
          </w:p>
        </w:tc>
        <w:tc>
          <w:tcPr>
            <w:tcW w:w="2800" w:type="dxa"/>
            <w:tcBorders>
              <w:top w:val="single" w:sz="6" w:space="0" w:color="FFFFFF"/>
              <w:left w:val="single" w:sz="6" w:space="0" w:color="FFFFFF"/>
              <w:bottom w:val="single" w:sz="7" w:space="0" w:color="000000"/>
              <w:right w:val="double" w:sz="7" w:space="0" w:color="000000"/>
            </w:tcBorders>
          </w:tcPr>
          <w:p w14:paraId="4F6794B6" w14:textId="77777777" w:rsidR="0041037A" w:rsidRPr="00B7030B" w:rsidRDefault="0041037A">
            <w:pPr>
              <w:rPr>
                <w:sz w:val="16"/>
              </w:rPr>
            </w:pPr>
            <w:r w:rsidRPr="00B7030B">
              <w:rPr>
                <w:sz w:val="16"/>
              </w:rPr>
              <w:t>Belay, 1981</w:t>
            </w:r>
          </w:p>
        </w:tc>
      </w:tr>
      <w:tr w:rsidR="0041037A" w:rsidRPr="00B7030B" w14:paraId="2B8BC064" w14:textId="77777777">
        <w:trPr>
          <w:jc w:val="center"/>
        </w:trPr>
        <w:tc>
          <w:tcPr>
            <w:tcW w:w="2520" w:type="dxa"/>
            <w:tcBorders>
              <w:top w:val="single" w:sz="6" w:space="0" w:color="FFFFFF"/>
              <w:left w:val="double" w:sz="7" w:space="0" w:color="000000"/>
              <w:bottom w:val="double" w:sz="7" w:space="0" w:color="000000"/>
              <w:right w:val="single" w:sz="6" w:space="0" w:color="FFFFFF"/>
            </w:tcBorders>
          </w:tcPr>
          <w:p w14:paraId="2BBF0B1D" w14:textId="77777777" w:rsidR="0041037A" w:rsidRPr="00B7030B" w:rsidRDefault="0041037A">
            <w:pPr>
              <w:rPr>
                <w:sz w:val="16"/>
              </w:rPr>
            </w:pPr>
            <w:r w:rsidRPr="00B7030B">
              <w:rPr>
                <w:sz w:val="16"/>
              </w:rPr>
              <w:t>Shade-adapted phytoplankton</w:t>
            </w:r>
          </w:p>
        </w:tc>
        <w:tc>
          <w:tcPr>
            <w:tcW w:w="1612" w:type="dxa"/>
            <w:tcBorders>
              <w:top w:val="single" w:sz="6" w:space="0" w:color="FFFFFF"/>
              <w:left w:val="single" w:sz="6" w:space="0" w:color="FFFFFF"/>
              <w:bottom w:val="double" w:sz="7" w:space="0" w:color="000000"/>
              <w:right w:val="single" w:sz="6" w:space="0" w:color="FFFFFF"/>
            </w:tcBorders>
          </w:tcPr>
          <w:p w14:paraId="5B1A2DDA" w14:textId="77777777" w:rsidR="0041037A" w:rsidRPr="00B7030B" w:rsidRDefault="0041037A">
            <w:pPr>
              <w:rPr>
                <w:sz w:val="16"/>
              </w:rPr>
            </w:pPr>
            <w:r w:rsidRPr="00B7030B">
              <w:rPr>
                <w:sz w:val="16"/>
              </w:rPr>
              <w:t>18-29</w:t>
            </w:r>
          </w:p>
        </w:tc>
        <w:tc>
          <w:tcPr>
            <w:tcW w:w="2800" w:type="dxa"/>
            <w:tcBorders>
              <w:top w:val="single" w:sz="6" w:space="0" w:color="FFFFFF"/>
              <w:left w:val="single" w:sz="6" w:space="0" w:color="FFFFFF"/>
              <w:bottom w:val="double" w:sz="7" w:space="0" w:color="000000"/>
              <w:right w:val="double" w:sz="7" w:space="0" w:color="000000"/>
            </w:tcBorders>
          </w:tcPr>
          <w:p w14:paraId="165DE7A1" w14:textId="77777777" w:rsidR="0041037A" w:rsidRPr="00B7030B" w:rsidRDefault="0041037A">
            <w:pPr>
              <w:rPr>
                <w:b/>
                <w:sz w:val="16"/>
              </w:rPr>
            </w:pPr>
            <w:r w:rsidRPr="00B7030B">
              <w:rPr>
                <w:sz w:val="16"/>
              </w:rPr>
              <w:t>Belay, 1981</w:t>
            </w:r>
          </w:p>
        </w:tc>
      </w:tr>
    </w:tbl>
    <w:p w14:paraId="2B6078F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p>
    <w:p w14:paraId="2F0CB3B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557E248"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F139B3">
        <w:t>ALGAL RATE    AG      AR      AE      AM      AS    AHSP    AHSN   AHSSI    ASAT</w:t>
      </w:r>
    </w:p>
    <w:p w14:paraId="6790935C"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1        1.5    0.04    0.04    0.15    0.20   0.003   0.014   0.003    75.0</w:t>
      </w:r>
    </w:p>
    <w:p w14:paraId="30721AE5"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2        2.5    0.04    0.04    0.10    0.10   0.003   0.014   0.000    75.0</w:t>
      </w:r>
    </w:p>
    <w:p w14:paraId="247EA14E"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3        0.5    0.04    0.04    0.05    0.02   0.003   0.010   0.000    75.0</w:t>
      </w:r>
    </w:p>
    <w:p w14:paraId="28FEE635" w14:textId="77777777" w:rsidR="0041037A" w:rsidRPr="00B7030B" w:rsidRDefault="0041037A">
      <w:pPr>
        <w:pStyle w:val="Relatedcard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5D253EC" w14:textId="77777777" w:rsidR="0041037A" w:rsidRPr="00B7030B" w:rsidRDefault="00C51A7D">
      <w:pPr>
        <w:pStyle w:val="Relatedcards"/>
        <w:rPr>
          <w:rFonts w:asciiTheme="minorHAnsi" w:hAnsiTheme="minorHAnsi"/>
        </w:rPr>
      </w:pPr>
      <w:hyperlink w:anchor="algal_extinction" w:history="1">
        <w:r w:rsidR="0041037A" w:rsidRPr="00B7030B">
          <w:rPr>
            <w:rFonts w:asciiTheme="minorHAnsi" w:hAnsiTheme="minorHAnsi"/>
          </w:rPr>
          <w:t>Algal Extinction</w:t>
        </w:r>
      </w:hyperlink>
    </w:p>
    <w:p w14:paraId="00EA6851" w14:textId="77777777" w:rsidR="0041037A" w:rsidRPr="00B7030B" w:rsidRDefault="00C51A7D">
      <w:pPr>
        <w:pStyle w:val="Relatedcards"/>
        <w:rPr>
          <w:rFonts w:asciiTheme="minorHAnsi" w:hAnsiTheme="minorHAnsi"/>
        </w:rPr>
      </w:pPr>
      <w:hyperlink w:anchor="algal_temperatures" w:history="1">
        <w:r w:rsidR="0041037A" w:rsidRPr="00B7030B">
          <w:rPr>
            <w:rFonts w:asciiTheme="minorHAnsi" w:hAnsiTheme="minorHAnsi"/>
          </w:rPr>
          <w:t>Algal Temperature Rate Coefficients</w:t>
        </w:r>
      </w:hyperlink>
    </w:p>
    <w:p w14:paraId="3BB0AE43" w14:textId="77777777" w:rsidR="0041037A" w:rsidRPr="00B7030B" w:rsidRDefault="00C51A7D">
      <w:pPr>
        <w:pStyle w:val="Relatedcards"/>
        <w:rPr>
          <w:rFonts w:asciiTheme="minorHAnsi" w:hAnsiTheme="minorHAnsi"/>
        </w:rPr>
      </w:pPr>
      <w:hyperlink w:anchor="algal_stoichiometry" w:history="1">
        <w:r w:rsidR="0041037A" w:rsidRPr="00B7030B">
          <w:rPr>
            <w:rFonts w:asciiTheme="minorHAnsi" w:hAnsiTheme="minorHAnsi"/>
          </w:rPr>
          <w:t>Algal Stoichiometry</w:t>
        </w:r>
      </w:hyperlink>
    </w:p>
    <w:p w14:paraId="041A1B15" w14:textId="77777777" w:rsidR="0041037A" w:rsidRPr="00B7030B" w:rsidRDefault="0041037A" w:rsidP="008E66CB">
      <w:pPr>
        <w:pStyle w:val="Heading4"/>
        <w:spacing w:before="0" w:after="0"/>
      </w:pPr>
      <w:r w:rsidRPr="00B7030B">
        <w:br w:type="page"/>
      </w:r>
      <w:bookmarkStart w:id="2172" w:name="algal_temperatures"/>
      <w:bookmarkStart w:id="2173" w:name="_Toc41047749"/>
      <w:bookmarkEnd w:id="2172"/>
      <w:r w:rsidRPr="00B7030B">
        <w:lastRenderedPageBreak/>
        <w:t>Algal Temperature Rate Coefficients (ALG TEMP)</w:t>
      </w:r>
      <w:bookmarkEnd w:id="2173"/>
    </w:p>
    <w:p w14:paraId="788DB24B"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EFDD3E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AB6BA5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AT1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algal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6F17F78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Lower temperature for maximum algal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057F879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AT3</w:t>
      </w:r>
      <w:r w:rsidRPr="00B7030B">
        <w:rPr>
          <w:rFonts w:asciiTheme="minorHAnsi" w:hAnsiTheme="minorHAnsi"/>
        </w:rPr>
        <w:tab/>
        <w:t>Real</w:t>
      </w:r>
      <w:r w:rsidRPr="00B7030B">
        <w:rPr>
          <w:rFonts w:asciiTheme="minorHAnsi" w:hAnsiTheme="minorHAnsi"/>
        </w:rPr>
        <w:tab/>
        <w:t>35.0</w:t>
      </w:r>
      <w:r w:rsidRPr="00B7030B">
        <w:rPr>
          <w:rFonts w:asciiTheme="minorHAnsi" w:hAnsiTheme="minorHAnsi"/>
        </w:rPr>
        <w:tab/>
        <w:t xml:space="preserve">Upper temperature for maximum algal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0880FFB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AT4</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 xml:space="preserve">Upper temperature for algal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57DF369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AK1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algal growth rate at AT1</w:t>
      </w:r>
    </w:p>
    <w:p w14:paraId="293D5B2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algal growth rate at AT2</w:t>
      </w:r>
    </w:p>
    <w:p w14:paraId="31DDBD8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AK3</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algal growth rate at AT3</w:t>
      </w:r>
    </w:p>
    <w:p w14:paraId="22BCDB4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AK4</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algal growth rate at AT4</w:t>
      </w:r>
    </w:p>
    <w:p w14:paraId="42342614" w14:textId="77777777" w:rsidR="0041037A" w:rsidRPr="00B7030B" w:rsidRDefault="006B2019">
      <w:pPr>
        <w:pStyle w:val="BodyText2"/>
      </w:pPr>
      <w:r w:rsidRPr="00380139">
        <w:rPr>
          <w:noProof/>
        </w:rPr>
        <mc:AlternateContent>
          <mc:Choice Requires="wps">
            <w:drawing>
              <wp:anchor distT="91440" distB="91440" distL="114300" distR="114300" simplePos="0" relativeHeight="251759104" behindDoc="1" locked="0" layoutInCell="1" allowOverlap="1" wp14:anchorId="721E0B6D" wp14:editId="36B30604">
                <wp:simplePos x="0" y="0"/>
                <wp:positionH relativeFrom="margin">
                  <wp:posOffset>3200400</wp:posOffset>
                </wp:positionH>
                <wp:positionV relativeFrom="paragraph">
                  <wp:posOffset>167640</wp:posOffset>
                </wp:positionV>
                <wp:extent cx="2277110" cy="1169670"/>
                <wp:effectExtent l="0" t="0" r="8890" b="11430"/>
                <wp:wrapTight wrapText="bothSides">
                  <wp:wrapPolygon edited="0">
                    <wp:start x="0" y="0"/>
                    <wp:lineTo x="0" y="21577"/>
                    <wp:lineTo x="21564" y="21577"/>
                    <wp:lineTo x="21564" y="0"/>
                    <wp:lineTo x="0" y="0"/>
                  </wp:wrapPolygon>
                </wp:wrapTight>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1169670"/>
                        </a:xfrm>
                        <a:prstGeom prst="rect">
                          <a:avLst/>
                        </a:prstGeom>
                        <a:noFill/>
                        <a:ln w="9525">
                          <a:solidFill>
                            <a:schemeClr val="accent1"/>
                          </a:solidFill>
                          <a:miter lim="800000"/>
                          <a:headEnd/>
                          <a:tailEnd/>
                        </a:ln>
                      </wps:spPr>
                      <wps:txbx>
                        <w:txbxContent>
                          <w:p w14:paraId="5A3C0BEC" w14:textId="0CFAAB69" w:rsidR="008A5A8D" w:rsidRPr="0011177E" w:rsidRDefault="008A5A8D" w:rsidP="006B2019">
                            <w:pPr>
                              <w:pBdr>
                                <w:top w:val="single" w:sz="24" w:space="8" w:color="4F81BD" w:themeColor="accent1"/>
                                <w:bottom w:val="single" w:sz="24" w:space="8" w:color="4F81BD" w:themeColor="accent1"/>
                              </w:pBdr>
                              <w:rPr>
                                <w:color w:val="4F81BD" w:themeColor="accent1"/>
                                <w:sz w:val="24"/>
                                <w:rPrChange w:id="2174" w:author="Honnalore Steissberg" w:date="2021-08-07T13:31:00Z">
                                  <w:rPr>
                                    <w:i/>
                                    <w:iCs/>
                                    <w:color w:val="4F81BD" w:themeColor="accent1"/>
                                    <w:sz w:val="24"/>
                                  </w:rPr>
                                </w:rPrChange>
                              </w:rPr>
                            </w:pPr>
                            <w:r>
                              <w:rPr>
                                <w:i/>
                                <w:iCs/>
                                <w:color w:val="4F81BD" w:themeColor="accent1"/>
                                <w:sz w:val="24"/>
                                <w:szCs w:val="24"/>
                              </w:rPr>
                              <w:t>Algae temperature preferences can determine algae succession when modeling multiple algae groups</w:t>
                            </w:r>
                            <w:ins w:id="2175" w:author="Honnalore Steissberg" w:date="2021-08-07T13:32:00Z">
                              <w:r w:rsidR="0011177E">
                                <w:rPr>
                                  <w:color w:val="4F81BD" w:themeColor="accent1"/>
                                  <w:sz w:val="24"/>
                                  <w:szCs w:val="24"/>
                                </w:rPr>
                                <w:t>.</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E0B6D" id="_x0000_s1052" type="#_x0000_t202" style="position:absolute;left:0;text-align:left;margin-left:252pt;margin-top:13.2pt;width:179.3pt;height:92.1pt;z-index:-25155737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" filled="f" strokecolor="#4f81bd [3204]">
                <v:textbox>
                  <w:txbxContent>
                    <w:p w14:paraId="5A3C0BEC" w14:textId="0CFAAB69" w:rsidR="008A5A8D" w:rsidRPr="0011177E" w:rsidRDefault="008A5A8D" w:rsidP="006B2019">
                      <w:pPr>
                        <w:pBdr>
                          <w:top w:val="single" w:sz="24" w:space="8" w:color="4F81BD" w:themeColor="accent1"/>
                          <w:bottom w:val="single" w:sz="24" w:space="8" w:color="4F81BD" w:themeColor="accent1"/>
                        </w:pBdr>
                        <w:rPr>
                          <w:color w:val="4F81BD" w:themeColor="accent1"/>
                          <w:sz w:val="24"/>
                          <w:rPrChange w:id="2176" w:author="Honnalore Steissberg" w:date="2021-08-07T13:31:00Z">
                            <w:rPr>
                              <w:i/>
                              <w:iCs/>
                              <w:color w:val="4F81BD" w:themeColor="accent1"/>
                              <w:sz w:val="24"/>
                            </w:rPr>
                          </w:rPrChange>
                        </w:rPr>
                      </w:pPr>
                      <w:r>
                        <w:rPr>
                          <w:i/>
                          <w:iCs/>
                          <w:color w:val="4F81BD" w:themeColor="accent1"/>
                          <w:sz w:val="24"/>
                          <w:szCs w:val="24"/>
                        </w:rPr>
                        <w:t>Algae temperature preferences can determine algae succession when modeling multiple algae groups</w:t>
                      </w:r>
                      <w:ins w:id="2177" w:author="Honnalore Steissberg" w:date="2021-08-07T13:32:00Z">
                        <w:r w:rsidR="0011177E">
                          <w:rPr>
                            <w:color w:val="4F81BD" w:themeColor="accent1"/>
                            <w:sz w:val="24"/>
                            <w:szCs w:val="24"/>
                          </w:rPr>
                          <w:t>.</w:t>
                        </w:r>
                      </w:ins>
                    </w:p>
                  </w:txbxContent>
                </v:textbox>
                <w10:wrap type="tight" anchorx="margin"/>
              </v:shape>
            </w:pict>
          </mc:Fallback>
        </mc:AlternateContent>
      </w:r>
    </w:p>
    <w:p w14:paraId="65A5A275" w14:textId="7F7B0097" w:rsidR="00B3665E" w:rsidRPr="00616863" w:rsidRDefault="0041037A" w:rsidP="003E098F">
      <w:pPr>
        <w:pStyle w:val="BodyText"/>
        <w:spacing w:after="0"/>
        <w:rPr>
          <w:sz w:val="20"/>
          <w:szCs w:val="18"/>
        </w:rPr>
      </w:pPr>
      <w:r w:rsidRPr="00616863">
        <w:rPr>
          <w:sz w:val="20"/>
          <w:szCs w:val="18"/>
        </w:rPr>
        <w:t xml:space="preserve">This card specifies the lower, maximum lower, upper, and maximum upper temperatures used in defining the curve that determines effects of temperature on algal rates.  Also specified is the fraction of maximum algal rates that occurs at the specified temperature.  The default values are ones for a single algal assemblage used in Version 2.  When </w:t>
      </w:r>
      <w:del w:id="2178" w:author="Honnalore Steissberg" w:date="2021-08-07T13:33:00Z">
        <w:r w:rsidRPr="00616863" w:rsidDel="0011177E">
          <w:rPr>
            <w:sz w:val="20"/>
            <w:szCs w:val="18"/>
          </w:rPr>
          <w:delText xml:space="preserve">including </w:delText>
        </w:r>
      </w:del>
      <w:r w:rsidRPr="00616863">
        <w:rPr>
          <w:sz w:val="20"/>
          <w:szCs w:val="18"/>
        </w:rPr>
        <w:t>multiple algal groups</w:t>
      </w:r>
      <w:ins w:id="2179" w:author="Honnalore Steissberg" w:date="2021-08-07T13:33:00Z">
        <w:r w:rsidR="0011177E">
          <w:rPr>
            <w:sz w:val="20"/>
            <w:szCs w:val="18"/>
          </w:rPr>
          <w:t xml:space="preserve"> are included</w:t>
        </w:r>
      </w:ins>
      <w:r w:rsidRPr="00616863">
        <w:rPr>
          <w:sz w:val="20"/>
          <w:szCs w:val="18"/>
        </w:rPr>
        <w:t xml:space="preserve">, the temperature rate coefficients are one of the most important parameters determining algal succession.  Diatoms would have much lower temperatures for AT1-AT4 </w:t>
      </w:r>
      <w:r w:rsidR="00871F23" w:rsidRPr="00616863">
        <w:rPr>
          <w:sz w:val="20"/>
          <w:szCs w:val="18"/>
        </w:rPr>
        <w:t>than</w:t>
      </w:r>
      <w:r w:rsidRPr="00616863">
        <w:rPr>
          <w:sz w:val="20"/>
          <w:szCs w:val="18"/>
        </w:rPr>
        <w:t xml:space="preserve"> cyanobacteria</w:t>
      </w:r>
      <w:r w:rsidR="003E098F" w:rsidRPr="00616863">
        <w:rPr>
          <w:sz w:val="20"/>
          <w:szCs w:val="18"/>
        </w:rPr>
        <w:t>. Hence, t</w:t>
      </w:r>
      <w:r w:rsidR="00B3665E" w:rsidRPr="00616863">
        <w:rPr>
          <w:sz w:val="20"/>
          <w:szCs w:val="18"/>
        </w:rPr>
        <w:t>emperature ranges for algae vary by species. EPA (1985) reports maximum growth rates between 10</w:t>
      </w:r>
      <w:r w:rsidR="00B3665E" w:rsidRPr="00616863">
        <w:rPr>
          <w:sz w:val="20"/>
          <w:szCs w:val="18"/>
          <w:vertAlign w:val="superscript"/>
        </w:rPr>
        <w:t>o</w:t>
      </w:r>
      <w:r w:rsidR="00B3665E" w:rsidRPr="00616863">
        <w:rPr>
          <w:sz w:val="20"/>
          <w:szCs w:val="18"/>
        </w:rPr>
        <w:t>C and 27</w:t>
      </w:r>
      <w:r w:rsidR="00B3665E" w:rsidRPr="00616863">
        <w:rPr>
          <w:sz w:val="20"/>
          <w:szCs w:val="18"/>
          <w:vertAlign w:val="superscript"/>
        </w:rPr>
        <w:t>o</w:t>
      </w:r>
      <w:r w:rsidR="00B3665E" w:rsidRPr="00616863">
        <w:rPr>
          <w:sz w:val="20"/>
          <w:szCs w:val="18"/>
        </w:rPr>
        <w:t>C for diatoms depending on the species, between 20</w:t>
      </w:r>
      <w:r w:rsidR="00B3665E" w:rsidRPr="00616863">
        <w:rPr>
          <w:sz w:val="20"/>
          <w:szCs w:val="18"/>
          <w:vertAlign w:val="superscript"/>
        </w:rPr>
        <w:t>o</w:t>
      </w:r>
      <w:r w:rsidR="00B3665E" w:rsidRPr="00616863">
        <w:rPr>
          <w:sz w:val="20"/>
          <w:szCs w:val="18"/>
        </w:rPr>
        <w:t>C and 40</w:t>
      </w:r>
      <w:r w:rsidR="00B3665E" w:rsidRPr="00616863">
        <w:rPr>
          <w:sz w:val="20"/>
          <w:szCs w:val="18"/>
          <w:vertAlign w:val="superscript"/>
        </w:rPr>
        <w:t>o</w:t>
      </w:r>
      <w:r w:rsidR="00B3665E" w:rsidRPr="00616863">
        <w:rPr>
          <w:sz w:val="20"/>
          <w:szCs w:val="18"/>
        </w:rPr>
        <w:t>C (typical 20-25</w:t>
      </w:r>
      <w:r w:rsidR="00B3665E" w:rsidRPr="00616863">
        <w:rPr>
          <w:sz w:val="20"/>
          <w:szCs w:val="18"/>
          <w:vertAlign w:val="superscript"/>
        </w:rPr>
        <w:t>o</w:t>
      </w:r>
      <w:r w:rsidR="00B3665E" w:rsidRPr="00616863">
        <w:rPr>
          <w:sz w:val="20"/>
          <w:szCs w:val="18"/>
        </w:rPr>
        <w:t>C) for green algae depending on the species, and between 20</w:t>
      </w:r>
      <w:r w:rsidR="00B3665E" w:rsidRPr="00616863">
        <w:rPr>
          <w:sz w:val="20"/>
          <w:szCs w:val="18"/>
          <w:vertAlign w:val="superscript"/>
        </w:rPr>
        <w:t>o</w:t>
      </w:r>
      <w:r w:rsidR="00B3665E" w:rsidRPr="00616863">
        <w:rPr>
          <w:sz w:val="20"/>
          <w:szCs w:val="18"/>
        </w:rPr>
        <w:t>C and 40</w:t>
      </w:r>
      <w:r w:rsidR="00B3665E" w:rsidRPr="00616863">
        <w:rPr>
          <w:sz w:val="20"/>
          <w:szCs w:val="18"/>
          <w:vertAlign w:val="superscript"/>
        </w:rPr>
        <w:t>o</w:t>
      </w:r>
      <w:r w:rsidR="00B3665E" w:rsidRPr="00616863">
        <w:rPr>
          <w:sz w:val="20"/>
          <w:szCs w:val="18"/>
        </w:rPr>
        <w:t>C (typical 25</w:t>
      </w:r>
      <w:r w:rsidR="00B3665E" w:rsidRPr="00616863">
        <w:rPr>
          <w:sz w:val="20"/>
          <w:szCs w:val="18"/>
          <w:vertAlign w:val="superscript"/>
        </w:rPr>
        <w:t>o</w:t>
      </w:r>
      <w:r w:rsidR="00B3665E" w:rsidRPr="00616863">
        <w:rPr>
          <w:sz w:val="20"/>
          <w:szCs w:val="18"/>
        </w:rPr>
        <w:t>C) for blue-green (cyanobacteria) depending on the species.</w:t>
      </w:r>
    </w:p>
    <w:p w14:paraId="1E565080" w14:textId="77777777" w:rsidR="00B3665E" w:rsidRDefault="00B3665E" w:rsidP="00B3665E">
      <w:pPr>
        <w:pStyle w:val="BodyText"/>
        <w:spacing w:after="0"/>
      </w:pPr>
    </w:p>
    <w:p w14:paraId="705B0AD9" w14:textId="42DE2910" w:rsidR="003B28F6" w:rsidRPr="00616863" w:rsidRDefault="003B28F6">
      <w:pPr>
        <w:pStyle w:val="BodyText"/>
        <w:rPr>
          <w:sz w:val="20"/>
          <w:szCs w:val="18"/>
        </w:rPr>
      </w:pPr>
      <w:r w:rsidRPr="00616863">
        <w:rPr>
          <w:sz w:val="20"/>
        </w:rPr>
        <w:t xml:space="preserve">How temperature affects algae growth is shown </w:t>
      </w:r>
      <w:r w:rsidR="00616863" w:rsidRPr="00616863">
        <w:rPr>
          <w:sz w:val="20"/>
        </w:rPr>
        <w:t xml:space="preserve">in </w:t>
      </w:r>
      <w:r w:rsidR="00616863" w:rsidRPr="00616863">
        <w:rPr>
          <w:sz w:val="20"/>
        </w:rPr>
        <w:fldChar w:fldCharType="begin"/>
      </w:r>
      <w:r w:rsidR="00616863" w:rsidRPr="00616863">
        <w:rPr>
          <w:sz w:val="20"/>
        </w:rPr>
        <w:instrText xml:space="preserve"> REF _Ref12954987 \h </w:instrText>
      </w:r>
      <w:r w:rsidR="00616863">
        <w:rPr>
          <w:sz w:val="20"/>
        </w:rPr>
        <w:instrText xml:space="preserve"> \* MERGEFORMAT </w:instrText>
      </w:r>
      <w:r w:rsidR="00616863" w:rsidRPr="00616863">
        <w:rPr>
          <w:sz w:val="20"/>
        </w:rPr>
      </w:r>
      <w:r w:rsidR="00616863" w:rsidRPr="00616863">
        <w:rPr>
          <w:sz w:val="20"/>
        </w:rPr>
        <w:fldChar w:fldCharType="separate"/>
      </w:r>
      <w:r w:rsidR="00795A65" w:rsidRPr="00795A65">
        <w:rPr>
          <w:sz w:val="20"/>
        </w:rPr>
        <w:t xml:space="preserve">Figure </w:t>
      </w:r>
      <w:r w:rsidR="00795A65" w:rsidRPr="00795A65">
        <w:rPr>
          <w:noProof/>
          <w:sz w:val="20"/>
        </w:rPr>
        <w:t>18</w:t>
      </w:r>
      <w:r w:rsidR="00616863" w:rsidRPr="00616863">
        <w:rPr>
          <w:sz w:val="20"/>
        </w:rPr>
        <w:fldChar w:fldCharType="end"/>
      </w:r>
      <w:r w:rsidR="00616863" w:rsidRPr="00616863">
        <w:rPr>
          <w:sz w:val="20"/>
        </w:rPr>
        <w:t xml:space="preserve"> </w:t>
      </w:r>
      <w:r w:rsidR="00265CA3" w:rsidRPr="00616863">
        <w:rPr>
          <w:sz w:val="20"/>
        </w:rPr>
        <w:t>for the default values of AT1 through AT4 and</w:t>
      </w:r>
      <w:r w:rsidR="00265CA3" w:rsidRPr="00616863">
        <w:rPr>
          <w:sz w:val="20"/>
          <w:szCs w:val="18"/>
        </w:rPr>
        <w:t xml:space="preserve"> AK1 through AK4</w:t>
      </w:r>
      <w:r w:rsidRPr="00616863">
        <w:rPr>
          <w:sz w:val="20"/>
          <w:szCs w:val="18"/>
        </w:rPr>
        <w:t>.</w:t>
      </w:r>
    </w:p>
    <w:p w14:paraId="6FBC2A8E" w14:textId="77777777" w:rsidR="003B28F6" w:rsidRPr="00B7030B" w:rsidRDefault="00265CA3">
      <w:pPr>
        <w:pStyle w:val="BodyText"/>
        <w:keepNext/>
        <w:jc w:val="center"/>
        <w:pPrChange w:id="2180" w:author="Honnalore Steissberg" w:date="2021-08-07T13:34:00Z">
          <w:pPr>
            <w:pStyle w:val="BodyText"/>
            <w:keepNext/>
          </w:pPr>
        </w:pPrChange>
      </w:pPr>
      <w:r w:rsidRPr="00B7030B">
        <w:rPr>
          <w:noProof/>
        </w:rPr>
        <w:lastRenderedPageBreak/>
        <w:drawing>
          <wp:inline distT="0" distB="0" distL="0" distR="0" wp14:anchorId="4BFBF015" wp14:editId="1B364679">
            <wp:extent cx="3825240" cy="2811780"/>
            <wp:effectExtent l="0" t="0" r="3810" b="762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0B97004" w14:textId="5D4001A0" w:rsidR="003B28F6" w:rsidRPr="00B7030B" w:rsidRDefault="003B28F6" w:rsidP="00EE7164">
      <w:pPr>
        <w:pStyle w:val="Caption"/>
      </w:pPr>
      <w:bookmarkStart w:id="2181" w:name="_Ref12954987"/>
      <w:bookmarkStart w:id="2182" w:name="_Toc37942915"/>
      <w:r w:rsidRPr="00B7030B">
        <w:t xml:space="preserve">Figure </w:t>
      </w:r>
      <w:r w:rsidR="00F812F1">
        <w:fldChar w:fldCharType="begin"/>
      </w:r>
      <w:r w:rsidR="00F812F1">
        <w:instrText xml:space="preserve"> SEQ Figure \* ARABIC </w:instrText>
      </w:r>
      <w:r w:rsidR="00F812F1">
        <w:fldChar w:fldCharType="separate"/>
      </w:r>
      <w:r w:rsidR="00795A65">
        <w:rPr>
          <w:noProof/>
        </w:rPr>
        <w:t>18</w:t>
      </w:r>
      <w:r w:rsidR="00F812F1">
        <w:rPr>
          <w:noProof/>
        </w:rPr>
        <w:fldChar w:fldCharType="end"/>
      </w:r>
      <w:bookmarkEnd w:id="2181"/>
      <w:r w:rsidRPr="00B7030B">
        <w:t>. Growth rate as a function of temperature.</w:t>
      </w:r>
      <w:bookmarkEnd w:id="2182"/>
    </w:p>
    <w:p w14:paraId="050B089F" w14:textId="77777777" w:rsidR="003B28F6" w:rsidRPr="00B7030B" w:rsidRDefault="003B28F6">
      <w:pPr>
        <w:pStyle w:val="BodyText"/>
      </w:pPr>
    </w:p>
    <w:p w14:paraId="135673F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6AB60AE"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F139B3">
        <w:t>ALGAL TEMP   AT1     AT2     AT3     AT4     AK1     AK2     AK3     AK4</w:t>
      </w:r>
    </w:p>
    <w:p w14:paraId="27A8FBE2"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1        5.0    18.0    20.0    24.0     0.1    0.99    0.99    0.01</w:t>
      </w:r>
    </w:p>
    <w:p w14:paraId="18D3CC92"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2       10.0    30.0    35.0    40.0     0.1    0.99    0.99    0.01</w:t>
      </w:r>
    </w:p>
    <w:p w14:paraId="105BAAC0"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3       10.0    35.0    40.0    50.0     0.1    0.99    0.99    0.01</w:t>
      </w:r>
    </w:p>
    <w:p w14:paraId="27B23396"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A71BEEE" w14:textId="77777777" w:rsidR="0041037A" w:rsidRPr="00B7030B" w:rsidRDefault="00C51A7D">
      <w:pPr>
        <w:pStyle w:val="Relatedcards"/>
        <w:rPr>
          <w:rFonts w:asciiTheme="minorHAnsi" w:hAnsiTheme="minorHAnsi"/>
        </w:rPr>
      </w:pPr>
      <w:hyperlink w:anchor="algal_rates" w:history="1">
        <w:r w:rsidR="0041037A" w:rsidRPr="00B7030B">
          <w:rPr>
            <w:rFonts w:asciiTheme="minorHAnsi" w:hAnsiTheme="minorHAnsi"/>
          </w:rPr>
          <w:t>Algal Rates</w:t>
        </w:r>
      </w:hyperlink>
    </w:p>
    <w:p w14:paraId="78B6AE90" w14:textId="77777777" w:rsidR="0041037A" w:rsidRPr="00B7030B" w:rsidRDefault="00C51A7D">
      <w:pPr>
        <w:pStyle w:val="Relatedcards"/>
        <w:rPr>
          <w:rFonts w:asciiTheme="minorHAnsi" w:hAnsiTheme="minorHAnsi"/>
        </w:rPr>
      </w:pPr>
      <w:hyperlink w:anchor="algal_extinction" w:history="1">
        <w:r w:rsidR="0041037A" w:rsidRPr="00B7030B">
          <w:rPr>
            <w:rFonts w:asciiTheme="minorHAnsi" w:hAnsiTheme="minorHAnsi"/>
          </w:rPr>
          <w:t>Algal Extinction</w:t>
        </w:r>
      </w:hyperlink>
    </w:p>
    <w:p w14:paraId="1353BF21" w14:textId="77777777" w:rsidR="0041037A" w:rsidRPr="00B7030B" w:rsidRDefault="00C51A7D">
      <w:pPr>
        <w:pStyle w:val="Relatedcards"/>
        <w:rPr>
          <w:rFonts w:asciiTheme="minorHAnsi" w:hAnsiTheme="minorHAnsi"/>
        </w:rPr>
      </w:pPr>
      <w:hyperlink w:anchor="algal_stoichiometry" w:history="1">
        <w:r w:rsidR="0041037A" w:rsidRPr="00B7030B">
          <w:rPr>
            <w:rFonts w:asciiTheme="minorHAnsi" w:hAnsiTheme="minorHAnsi"/>
          </w:rPr>
          <w:t>Algal Stoichiometry</w:t>
        </w:r>
      </w:hyperlink>
    </w:p>
    <w:p w14:paraId="0ED80F5C" w14:textId="77777777" w:rsidR="0041037A" w:rsidRPr="00B7030B" w:rsidRDefault="0041037A" w:rsidP="00F1247A">
      <w:pPr>
        <w:pStyle w:val="Heading4"/>
        <w:spacing w:before="0" w:after="0"/>
      </w:pPr>
      <w:r w:rsidRPr="00B7030B">
        <w:br w:type="page"/>
      </w:r>
      <w:bookmarkStart w:id="2183" w:name="algal_stoichiometry"/>
      <w:bookmarkStart w:id="2184" w:name="_Toc41047750"/>
      <w:bookmarkEnd w:id="2183"/>
      <w:r w:rsidRPr="00B7030B">
        <w:lastRenderedPageBreak/>
        <w:t>Algal Stoichiometry (ALG STOICH)</w:t>
      </w:r>
      <w:bookmarkEnd w:id="2184"/>
    </w:p>
    <w:p w14:paraId="11D20302"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0CA1B40"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4843095"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AP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algal biomass and phosphorus</w:t>
      </w:r>
      <w:r w:rsidR="00AC0865" w:rsidRPr="00B7030B">
        <w:rPr>
          <w:rFonts w:asciiTheme="minorHAnsi" w:hAnsiTheme="minorHAnsi"/>
        </w:rPr>
        <w:t>, fraction</w:t>
      </w:r>
    </w:p>
    <w:p w14:paraId="7E487ECB"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Stoichiometric equivalent between algal biomass and nitrogen</w:t>
      </w:r>
      <w:r w:rsidR="00AC0865" w:rsidRPr="00B7030B">
        <w:rPr>
          <w:rFonts w:asciiTheme="minorHAnsi" w:hAnsiTheme="minorHAnsi"/>
        </w:rPr>
        <w:t>, fraction</w:t>
      </w:r>
    </w:p>
    <w:p w14:paraId="3E353A91"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AC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algal biomass and carbon</w:t>
      </w:r>
      <w:r w:rsidR="00AC0865" w:rsidRPr="00B7030B">
        <w:rPr>
          <w:rFonts w:asciiTheme="minorHAnsi" w:hAnsiTheme="minorHAnsi"/>
        </w:rPr>
        <w:t>, fraction</w:t>
      </w:r>
    </w:p>
    <w:p w14:paraId="1B149A3B"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ASI</w:t>
      </w:r>
      <w:r w:rsidRPr="00B7030B">
        <w:rPr>
          <w:rFonts w:asciiTheme="minorHAnsi" w:hAnsiTheme="minorHAnsi"/>
        </w:rPr>
        <w:tab/>
        <w:t>Real</w:t>
      </w:r>
      <w:r w:rsidRPr="00B7030B">
        <w:rPr>
          <w:rFonts w:asciiTheme="minorHAnsi" w:hAnsiTheme="minorHAnsi"/>
        </w:rPr>
        <w:tab/>
        <w:t>0.18</w:t>
      </w:r>
      <w:r w:rsidRPr="00B7030B">
        <w:rPr>
          <w:rFonts w:asciiTheme="minorHAnsi" w:hAnsiTheme="minorHAnsi"/>
        </w:rPr>
        <w:tab/>
        <w:t>Stoichiometric equivalent between algal biomass and silica</w:t>
      </w:r>
      <w:r w:rsidR="00AC0865" w:rsidRPr="00B7030B">
        <w:rPr>
          <w:rFonts w:asciiTheme="minorHAnsi" w:hAnsiTheme="minorHAnsi"/>
        </w:rPr>
        <w:t>, fraction</w:t>
      </w:r>
    </w:p>
    <w:p w14:paraId="006D7CD7"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ACHLA</w:t>
      </w:r>
      <w:r w:rsidRPr="00B7030B">
        <w:rPr>
          <w:rFonts w:asciiTheme="minorHAnsi" w:hAnsiTheme="minorHAnsi"/>
        </w:rPr>
        <w:tab/>
        <w:t>Real</w:t>
      </w:r>
      <w:r w:rsidRPr="00B7030B">
        <w:rPr>
          <w:rFonts w:asciiTheme="minorHAnsi" w:hAnsiTheme="minorHAnsi"/>
        </w:rPr>
        <w:tab/>
      </w:r>
      <w:r w:rsidR="00BA3033" w:rsidRPr="00B7030B">
        <w:rPr>
          <w:rFonts w:asciiTheme="minorHAnsi" w:hAnsiTheme="minorHAnsi"/>
        </w:rPr>
        <w:t>0.05</w:t>
      </w:r>
      <w:r w:rsidRPr="00B7030B">
        <w:rPr>
          <w:rFonts w:asciiTheme="minorHAnsi" w:hAnsiTheme="minorHAnsi"/>
        </w:rPr>
        <w:tab/>
        <w:t>Ratio between algal biomass and chlorophyll a</w:t>
      </w:r>
      <w:r w:rsidR="00BA3033" w:rsidRPr="00B7030B">
        <w:rPr>
          <w:rFonts w:asciiTheme="minorHAnsi" w:hAnsiTheme="minorHAnsi"/>
        </w:rPr>
        <w:t xml:space="preserve"> in terms of mg algae/µg </w:t>
      </w:r>
      <w:proofErr w:type="spellStart"/>
      <w:r w:rsidR="00BA3033" w:rsidRPr="00B7030B">
        <w:rPr>
          <w:rFonts w:asciiTheme="minorHAnsi" w:hAnsiTheme="minorHAnsi"/>
        </w:rPr>
        <w:t>chl</w:t>
      </w:r>
      <w:proofErr w:type="spellEnd"/>
      <w:r w:rsidR="00BA3033" w:rsidRPr="00B7030B">
        <w:rPr>
          <w:rFonts w:asciiTheme="minorHAnsi" w:hAnsiTheme="minorHAnsi"/>
        </w:rPr>
        <w:t xml:space="preserve"> a</w:t>
      </w:r>
    </w:p>
    <w:p w14:paraId="035AE87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APOM</w:t>
      </w:r>
      <w:r w:rsidRPr="00B7030B">
        <w:rPr>
          <w:rFonts w:asciiTheme="minorHAnsi" w:hAnsiTheme="minorHAnsi"/>
        </w:rPr>
        <w:tab/>
        <w:t>Real</w:t>
      </w:r>
      <w:r w:rsidRPr="00B7030B">
        <w:rPr>
          <w:rFonts w:asciiTheme="minorHAnsi" w:hAnsiTheme="minorHAnsi"/>
        </w:rPr>
        <w:tab/>
        <w:t>0.8</w:t>
      </w:r>
      <w:r w:rsidRPr="00B7030B">
        <w:rPr>
          <w:rFonts w:asciiTheme="minorHAnsi" w:hAnsiTheme="minorHAnsi"/>
        </w:rPr>
        <w:tab/>
        <w:t>Fraction of algal biomass that is converted to particulate organic matter when algae die</w:t>
      </w:r>
    </w:p>
    <w:p w14:paraId="51943AE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ANEQN</w:t>
      </w:r>
      <w:r w:rsidRPr="00B7030B">
        <w:rPr>
          <w:rFonts w:asciiTheme="minorHAnsi" w:hAnsiTheme="minorHAnsi"/>
        </w:rPr>
        <w:tab/>
        <w:t>Integer</w:t>
      </w:r>
      <w:r w:rsidRPr="00B7030B">
        <w:rPr>
          <w:rFonts w:asciiTheme="minorHAnsi" w:hAnsiTheme="minorHAnsi"/>
        </w:rPr>
        <w:tab/>
        <w:t>2</w:t>
      </w:r>
      <w:r w:rsidRPr="00B7030B">
        <w:rPr>
          <w:rFonts w:asciiTheme="minorHAnsi" w:hAnsiTheme="minorHAnsi"/>
        </w:rPr>
        <w:tab/>
        <w:t>Equation number for algal ammonium preference (either 1 or 2)</w:t>
      </w:r>
    </w:p>
    <w:p w14:paraId="3EA56F72" w14:textId="1C8A0EBB"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ANPR</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Algal half</w:t>
      </w:r>
      <w:ins w:id="2185" w:author="Honnalore Steissberg" w:date="2021-08-07T13:35:00Z">
        <w:r w:rsidR="00CC3EDB">
          <w:rPr>
            <w:rFonts w:asciiTheme="minorHAnsi" w:hAnsiTheme="minorHAnsi"/>
          </w:rPr>
          <w:t>-</w:t>
        </w:r>
      </w:ins>
      <w:del w:id="2186" w:author="Honnalore Steissberg" w:date="2021-08-07T13:35:00Z">
        <w:r w:rsidRPr="00B7030B" w:rsidDel="00CC3EDB">
          <w:rPr>
            <w:rFonts w:asciiTheme="minorHAnsi" w:hAnsiTheme="minorHAnsi"/>
          </w:rPr>
          <w:delText xml:space="preserve"> </w:delText>
        </w:r>
      </w:del>
      <w:r w:rsidRPr="00B7030B">
        <w:rPr>
          <w:rFonts w:asciiTheme="minorHAnsi" w:hAnsiTheme="minorHAnsi"/>
        </w:rPr>
        <w:t xml:space="preserve">saturation constant for ammonium preference </w:t>
      </w:r>
    </w:p>
    <w:p w14:paraId="6BB13EBB" w14:textId="77777777" w:rsidR="0041037A" w:rsidRPr="00B7030B" w:rsidRDefault="0041037A">
      <w:pPr>
        <w:pStyle w:val="BodyText2"/>
      </w:pPr>
      <w:r w:rsidRPr="00B7030B">
        <w:t xml:space="preserve">          </w:t>
      </w:r>
    </w:p>
    <w:p w14:paraId="09C06F5E" w14:textId="4022623B" w:rsidR="0096090F" w:rsidRPr="00F1247A" w:rsidRDefault="0041037A">
      <w:pPr>
        <w:pStyle w:val="BodyText"/>
        <w:rPr>
          <w:sz w:val="20"/>
        </w:rPr>
      </w:pPr>
      <w:r w:rsidRPr="00F1247A">
        <w:rPr>
          <w:sz w:val="20"/>
        </w:rPr>
        <w:t xml:space="preserve">This card specifies the stoichiometric </w:t>
      </w:r>
      <w:r w:rsidR="00F1247A" w:rsidRPr="00F1247A">
        <w:rPr>
          <w:sz w:val="20"/>
        </w:rPr>
        <w:t>equivalences</w:t>
      </w:r>
      <w:r w:rsidRPr="00F1247A">
        <w:rPr>
          <w:sz w:val="20"/>
        </w:rPr>
        <w:t xml:space="preserve"> used for determining the amount of nutrients in algal biomass.  Numerous researchers have noted that these ratios are not constant over time and vary by algal species.  In addition, the algal to chlorophyll </w:t>
      </w:r>
      <w:r w:rsidRPr="00F1247A">
        <w:rPr>
          <w:i/>
          <w:iCs/>
          <w:sz w:val="20"/>
        </w:rPr>
        <w:t>a</w:t>
      </w:r>
      <w:r w:rsidRPr="00F1247A">
        <w:rPr>
          <w:sz w:val="20"/>
        </w:rPr>
        <w:t xml:space="preserve"> ratio [</w:t>
      </w:r>
      <w:r w:rsidRPr="00F1247A">
        <w:rPr>
          <w:rFonts w:cs="Arial"/>
          <w:b/>
          <w:bCs/>
          <w:sz w:val="20"/>
        </w:rPr>
        <w:t>ACHLA</w:t>
      </w:r>
      <w:r w:rsidRPr="00F1247A">
        <w:rPr>
          <w:sz w:val="20"/>
        </w:rPr>
        <w:t xml:space="preserve">] is known to be different for different algal species and </w:t>
      </w:r>
      <w:del w:id="2187" w:author="Honnalore Steissberg" w:date="2021-08-07T13:35:00Z">
        <w:r w:rsidRPr="00F1247A" w:rsidDel="00CC3EDB">
          <w:rPr>
            <w:sz w:val="20"/>
          </w:rPr>
          <w:delText xml:space="preserve">is known </w:delText>
        </w:r>
      </w:del>
      <w:r w:rsidRPr="00F1247A">
        <w:rPr>
          <w:sz w:val="20"/>
        </w:rPr>
        <w:t xml:space="preserve">to vary over time for a given algal species.  </w:t>
      </w:r>
    </w:p>
    <w:p w14:paraId="367D1E20" w14:textId="6E8FE443" w:rsidR="0096090F" w:rsidRPr="00F1247A" w:rsidRDefault="003B7E39">
      <w:pPr>
        <w:pStyle w:val="BodyText"/>
        <w:rPr>
          <w:sz w:val="20"/>
        </w:rPr>
      </w:pPr>
      <w:r w:rsidRPr="00F1247A">
        <w:rPr>
          <w:sz w:val="20"/>
        </w:rPr>
        <w:fldChar w:fldCharType="begin"/>
      </w:r>
      <w:r w:rsidRPr="00F1247A">
        <w:rPr>
          <w:sz w:val="20"/>
        </w:rPr>
        <w:instrText xml:space="preserve"> REF _Ref132616913 \h  \* MERGEFORMAT </w:instrText>
      </w:r>
      <w:r w:rsidRPr="00F1247A">
        <w:rPr>
          <w:sz w:val="20"/>
        </w:rPr>
      </w:r>
      <w:r w:rsidRPr="00F1247A">
        <w:rPr>
          <w:sz w:val="20"/>
        </w:rPr>
        <w:fldChar w:fldCharType="separate"/>
      </w:r>
      <w:r w:rsidR="00795A65" w:rsidRPr="00795A65">
        <w:rPr>
          <w:sz w:val="20"/>
        </w:rPr>
        <w:t>Table 40</w:t>
      </w:r>
      <w:r w:rsidRPr="00F1247A">
        <w:rPr>
          <w:sz w:val="20"/>
        </w:rPr>
        <w:fldChar w:fldCharType="end"/>
      </w:r>
      <w:r w:rsidR="0096090F" w:rsidRPr="00F1247A">
        <w:rPr>
          <w:sz w:val="20"/>
        </w:rPr>
        <w:t xml:space="preserve"> shows a summary of algal stoichiometry based on C, N, P, and Si percentages of dry-weight biomass from Reynolds (1984) for freshwater algae. EPA (1985) shows dry weight biomass </w:t>
      </w:r>
      <w:r w:rsidR="00AC0865" w:rsidRPr="00F1247A">
        <w:rPr>
          <w:sz w:val="20"/>
        </w:rPr>
        <w:t>fractions</w:t>
      </w:r>
      <w:r w:rsidR="0096090F" w:rsidRPr="00F1247A">
        <w:rPr>
          <w:sz w:val="20"/>
        </w:rPr>
        <w:t xml:space="preserve"> of C, N, and P ranging from </w:t>
      </w:r>
      <w:r w:rsidR="00AC0865" w:rsidRPr="00F1247A">
        <w:rPr>
          <w:sz w:val="20"/>
        </w:rPr>
        <w:t>0.</w:t>
      </w:r>
      <w:r w:rsidR="0096090F" w:rsidRPr="00F1247A">
        <w:rPr>
          <w:sz w:val="20"/>
        </w:rPr>
        <w:t>19-</w:t>
      </w:r>
      <w:r w:rsidR="00AC0865" w:rsidRPr="00F1247A">
        <w:rPr>
          <w:sz w:val="20"/>
        </w:rPr>
        <w:t>0.</w:t>
      </w:r>
      <w:r w:rsidR="0096090F" w:rsidRPr="00F1247A">
        <w:rPr>
          <w:sz w:val="20"/>
        </w:rPr>
        <w:t>74 (typical</w:t>
      </w:r>
      <w:r w:rsidR="00AC0865" w:rsidRPr="00F1247A">
        <w:rPr>
          <w:sz w:val="20"/>
        </w:rPr>
        <w:t>ly</w:t>
      </w:r>
      <w:r w:rsidR="0096090F" w:rsidRPr="00F1247A">
        <w:rPr>
          <w:sz w:val="20"/>
        </w:rPr>
        <w:t xml:space="preserve"> </w:t>
      </w:r>
      <w:r w:rsidR="00AC0865" w:rsidRPr="00F1247A">
        <w:rPr>
          <w:sz w:val="20"/>
        </w:rPr>
        <w:t>0.</w:t>
      </w:r>
      <w:r w:rsidR="0096090F" w:rsidRPr="00F1247A">
        <w:rPr>
          <w:sz w:val="20"/>
        </w:rPr>
        <w:t>4-</w:t>
      </w:r>
      <w:r w:rsidR="00AC0865" w:rsidRPr="00F1247A">
        <w:rPr>
          <w:sz w:val="20"/>
        </w:rPr>
        <w:t>0.</w:t>
      </w:r>
      <w:r w:rsidR="0096090F" w:rsidRPr="00F1247A">
        <w:rPr>
          <w:sz w:val="20"/>
        </w:rPr>
        <w:t>5), 0.</w:t>
      </w:r>
      <w:r w:rsidR="00AC0865" w:rsidRPr="00F1247A">
        <w:rPr>
          <w:sz w:val="20"/>
        </w:rPr>
        <w:t>00</w:t>
      </w:r>
      <w:r w:rsidR="0096090F" w:rsidRPr="00F1247A">
        <w:rPr>
          <w:sz w:val="20"/>
        </w:rPr>
        <w:t>6-</w:t>
      </w:r>
      <w:r w:rsidR="00AC0865" w:rsidRPr="00F1247A">
        <w:rPr>
          <w:sz w:val="20"/>
        </w:rPr>
        <w:t>0.</w:t>
      </w:r>
      <w:r w:rsidR="0096090F" w:rsidRPr="00F1247A">
        <w:rPr>
          <w:sz w:val="20"/>
        </w:rPr>
        <w:t>16 (typical</w:t>
      </w:r>
      <w:r w:rsidR="00AC0865" w:rsidRPr="00F1247A">
        <w:rPr>
          <w:sz w:val="20"/>
        </w:rPr>
        <w:t>ly</w:t>
      </w:r>
      <w:r w:rsidR="0096090F" w:rsidRPr="00F1247A">
        <w:rPr>
          <w:sz w:val="20"/>
        </w:rPr>
        <w:t xml:space="preserve"> </w:t>
      </w:r>
      <w:r w:rsidR="00AC0865" w:rsidRPr="00F1247A">
        <w:rPr>
          <w:sz w:val="20"/>
        </w:rPr>
        <w:t>0.0</w:t>
      </w:r>
      <w:r w:rsidR="0096090F" w:rsidRPr="00F1247A">
        <w:rPr>
          <w:sz w:val="20"/>
        </w:rPr>
        <w:t>8), and 0.0</w:t>
      </w:r>
      <w:r w:rsidR="00AC0865" w:rsidRPr="00F1247A">
        <w:rPr>
          <w:sz w:val="20"/>
        </w:rPr>
        <w:t>00</w:t>
      </w:r>
      <w:r w:rsidR="0096090F" w:rsidRPr="00F1247A">
        <w:rPr>
          <w:sz w:val="20"/>
        </w:rPr>
        <w:t xml:space="preserve">8 to </w:t>
      </w:r>
      <w:r w:rsidR="00AC0865" w:rsidRPr="00F1247A">
        <w:rPr>
          <w:sz w:val="20"/>
        </w:rPr>
        <w:t>0.0</w:t>
      </w:r>
      <w:r w:rsidR="0096090F" w:rsidRPr="00F1247A">
        <w:rPr>
          <w:sz w:val="20"/>
        </w:rPr>
        <w:t xml:space="preserve">3 (typically </w:t>
      </w:r>
      <w:r w:rsidR="00AC0865" w:rsidRPr="00F1247A">
        <w:rPr>
          <w:sz w:val="20"/>
        </w:rPr>
        <w:t>0.01</w:t>
      </w:r>
      <w:r w:rsidR="007545E6" w:rsidRPr="00F1247A">
        <w:rPr>
          <w:sz w:val="20"/>
        </w:rPr>
        <w:t>), respectively, depending on algae type.</w:t>
      </w:r>
    </w:p>
    <w:p w14:paraId="78F97535" w14:textId="459EE195" w:rsidR="0096090F" w:rsidRPr="00F1247A" w:rsidRDefault="00CD2A85">
      <w:pPr>
        <w:pStyle w:val="BodyText"/>
        <w:rPr>
          <w:sz w:val="20"/>
        </w:rPr>
      </w:pPr>
      <w:r w:rsidRPr="00F1247A">
        <w:rPr>
          <w:sz w:val="20"/>
        </w:rPr>
        <w:t>EPA</w:t>
      </w:r>
      <w:ins w:id="2188" w:author="Honnalore Steissberg" w:date="2021-08-07T13:36:00Z">
        <w:r w:rsidR="00CC3EDB">
          <w:rPr>
            <w:sz w:val="20"/>
          </w:rPr>
          <w:t xml:space="preserve"> </w:t>
        </w:r>
      </w:ins>
      <w:r w:rsidRPr="00F1247A">
        <w:rPr>
          <w:sz w:val="20"/>
        </w:rPr>
        <w:t xml:space="preserve">(1985) reports percentages of chlorophyll </w:t>
      </w:r>
      <w:proofErr w:type="spellStart"/>
      <w:r w:rsidRPr="00F1247A">
        <w:rPr>
          <w:sz w:val="20"/>
        </w:rPr>
        <w:t>a</w:t>
      </w:r>
      <w:proofErr w:type="spellEnd"/>
      <w:r w:rsidRPr="00F1247A">
        <w:rPr>
          <w:sz w:val="20"/>
        </w:rPr>
        <w:t xml:space="preserve"> compared to dry weight algae biomass ranging from 0.25 to 3 for blue-green algae and from 2 to 10 for total phytoplankton. </w:t>
      </w:r>
      <w:commentRangeStart w:id="2189"/>
      <w:r w:rsidRPr="00F1247A">
        <w:rPr>
          <w:sz w:val="20"/>
        </w:rPr>
        <w:t xml:space="preserve">These correspond to a range in algae to chlorophyll a </w:t>
      </w:r>
      <w:proofErr w:type="gramStart"/>
      <w:r w:rsidRPr="00F1247A">
        <w:rPr>
          <w:sz w:val="20"/>
        </w:rPr>
        <w:t>ratios (mg dry weight organic matter/µg chlorophyll a)</w:t>
      </w:r>
      <w:proofErr w:type="gramEnd"/>
      <w:r w:rsidRPr="00F1247A">
        <w:rPr>
          <w:sz w:val="20"/>
        </w:rPr>
        <w:t xml:space="preserve"> </w:t>
      </w:r>
      <w:r w:rsidR="004E4449" w:rsidRPr="00F1247A">
        <w:rPr>
          <w:sz w:val="20"/>
        </w:rPr>
        <w:t xml:space="preserve">[ACHLA] </w:t>
      </w:r>
      <w:r w:rsidRPr="00F1247A">
        <w:rPr>
          <w:sz w:val="20"/>
        </w:rPr>
        <w:t xml:space="preserve">between 0.01 to 0.4. </w:t>
      </w:r>
      <w:commentRangeEnd w:id="2189"/>
      <w:r w:rsidR="00CC3EDB">
        <w:rPr>
          <w:rStyle w:val="CommentReference"/>
          <w:color w:val="auto"/>
        </w:rPr>
        <w:commentReference w:id="2189"/>
      </w:r>
      <w:r w:rsidR="004E4449" w:rsidRPr="00F1247A">
        <w:rPr>
          <w:sz w:val="20"/>
        </w:rPr>
        <w:t>EPA</w:t>
      </w:r>
      <w:ins w:id="2190" w:author="Honnalore Steissberg" w:date="2021-08-07T13:37:00Z">
        <w:r w:rsidR="00CC3EDB">
          <w:rPr>
            <w:sz w:val="20"/>
          </w:rPr>
          <w:t xml:space="preserve"> </w:t>
        </w:r>
      </w:ins>
      <w:r w:rsidR="004E4449" w:rsidRPr="00F1247A">
        <w:rPr>
          <w:sz w:val="20"/>
        </w:rPr>
        <w:t>(1985) also reports carbon:</w:t>
      </w:r>
      <w:ins w:id="2191" w:author="Honnalore Steissberg" w:date="2021-08-07T13:37:00Z">
        <w:r w:rsidR="00CC3EDB">
          <w:rPr>
            <w:sz w:val="20"/>
          </w:rPr>
          <w:t xml:space="preserve"> </w:t>
        </w:r>
      </w:ins>
      <w:r w:rsidR="004E4449" w:rsidRPr="00F1247A">
        <w:rPr>
          <w:sz w:val="20"/>
        </w:rPr>
        <w:t xml:space="preserve">chlorophyll a </w:t>
      </w:r>
      <w:proofErr w:type="gramStart"/>
      <w:r w:rsidR="004E4449" w:rsidRPr="00F1247A">
        <w:rPr>
          <w:sz w:val="20"/>
        </w:rPr>
        <w:t>ratios</w:t>
      </w:r>
      <w:proofErr w:type="gramEnd"/>
      <w:r w:rsidR="004E4449" w:rsidRPr="00F1247A">
        <w:rPr>
          <w:sz w:val="20"/>
        </w:rPr>
        <w:t xml:space="preserve"> of </w:t>
      </w:r>
      <w:del w:id="2192" w:author="Honnalore Steissberg" w:date="2021-08-07T13:38:00Z">
        <w:r w:rsidR="004E4449" w:rsidRPr="00F1247A" w:rsidDel="00CC3EDB">
          <w:rPr>
            <w:sz w:val="20"/>
          </w:rPr>
          <w:delText xml:space="preserve">from </w:delText>
        </w:r>
      </w:del>
      <w:r w:rsidR="004E4449" w:rsidRPr="00F1247A">
        <w:rPr>
          <w:sz w:val="20"/>
        </w:rPr>
        <w:t>10 to 100. Using a ratio of C:</w:t>
      </w:r>
      <w:ins w:id="2193" w:author="Honnalore Steissberg" w:date="2021-08-07T13:38:00Z">
        <w:r w:rsidR="00CC3EDB">
          <w:rPr>
            <w:sz w:val="20"/>
          </w:rPr>
          <w:t xml:space="preserve"> </w:t>
        </w:r>
      </w:ins>
      <w:r w:rsidR="004E4449" w:rsidRPr="00F1247A">
        <w:rPr>
          <w:sz w:val="20"/>
        </w:rPr>
        <w:t xml:space="preserve">organic matter (OM) of about 1:2, this is approximately a range of 20-200 mg OM/mg chlorophyll a, or 0.02 to 0.2 mg OM/ µg chlorophyll a. </w:t>
      </w:r>
      <w:r w:rsidR="0041037A" w:rsidRPr="00F1247A">
        <w:rPr>
          <w:sz w:val="20"/>
        </w:rPr>
        <w:t xml:space="preserve">Currently, the model does not include variable stoichiometry or </w:t>
      </w:r>
      <w:r w:rsidR="00C3225C" w:rsidRPr="00F1247A">
        <w:rPr>
          <w:sz w:val="20"/>
        </w:rPr>
        <w:t xml:space="preserve">a variable </w:t>
      </w:r>
      <w:r w:rsidR="0041037A" w:rsidRPr="00F1247A">
        <w:rPr>
          <w:sz w:val="20"/>
        </w:rPr>
        <w:t xml:space="preserve">biomass to chlorophyll </w:t>
      </w:r>
      <w:r w:rsidR="0041037A" w:rsidRPr="00F1247A">
        <w:rPr>
          <w:i/>
          <w:iCs/>
          <w:sz w:val="20"/>
        </w:rPr>
        <w:t>a</w:t>
      </w:r>
      <w:r w:rsidR="00C3225C" w:rsidRPr="00F1247A">
        <w:rPr>
          <w:i/>
          <w:iCs/>
          <w:sz w:val="20"/>
        </w:rPr>
        <w:t xml:space="preserve"> </w:t>
      </w:r>
      <w:r w:rsidR="00C3225C" w:rsidRPr="00F1247A">
        <w:rPr>
          <w:iCs/>
          <w:sz w:val="20"/>
        </w:rPr>
        <w:t>ratio</w:t>
      </w:r>
      <w:r w:rsidR="0041037A" w:rsidRPr="00F1247A">
        <w:rPr>
          <w:sz w:val="20"/>
        </w:rPr>
        <w:t xml:space="preserve">.  </w:t>
      </w:r>
    </w:p>
    <w:p w14:paraId="15126C51" w14:textId="273E0684" w:rsidR="0041037A" w:rsidRPr="00F1247A" w:rsidRDefault="0041037A">
      <w:pPr>
        <w:pStyle w:val="BodyText"/>
        <w:rPr>
          <w:rFonts w:cs="Times New Roman TUR"/>
          <w:sz w:val="20"/>
        </w:rPr>
      </w:pPr>
      <w:r w:rsidRPr="00F1247A">
        <w:rPr>
          <w:sz w:val="20"/>
        </w:rPr>
        <w:t>[</w:t>
      </w:r>
      <w:r w:rsidRPr="00F1247A">
        <w:rPr>
          <w:rFonts w:cs="Arial"/>
          <w:b/>
          <w:bCs/>
          <w:sz w:val="20"/>
        </w:rPr>
        <w:t>APOM</w:t>
      </w:r>
      <w:r w:rsidRPr="00F1247A">
        <w:rPr>
          <w:sz w:val="20"/>
        </w:rPr>
        <w:t>] is the fraction of algal biomass lost by mortality going into the detritus com</w:t>
      </w:r>
      <w:r w:rsidRPr="00F1247A">
        <w:rPr>
          <w:sz w:val="20"/>
        </w:rPr>
        <w:softHyphen/>
        <w:t>part</w:t>
      </w:r>
      <w:r w:rsidRPr="00F1247A">
        <w:rPr>
          <w:sz w:val="20"/>
        </w:rPr>
        <w:softHyphen/>
        <w:t>ment</w:t>
      </w:r>
      <w:ins w:id="2194" w:author="Honnalore Steissberg" w:date="2021-08-07T13:39:00Z">
        <w:r w:rsidR="00CC3EDB">
          <w:rPr>
            <w:sz w:val="20"/>
          </w:rPr>
          <w:t>,</w:t>
        </w:r>
      </w:ins>
      <w:r w:rsidRPr="00F1247A">
        <w:rPr>
          <w:sz w:val="20"/>
        </w:rPr>
        <w:t xml:space="preserve"> with the remainder going to labile DOM.  </w:t>
      </w:r>
      <w:proofErr w:type="spellStart"/>
      <w:r w:rsidRPr="00F1247A">
        <w:rPr>
          <w:sz w:val="20"/>
        </w:rPr>
        <w:t>Otsuki</w:t>
      </w:r>
      <w:proofErr w:type="spellEnd"/>
      <w:r w:rsidRPr="00F1247A">
        <w:rPr>
          <w:sz w:val="20"/>
        </w:rPr>
        <w:t xml:space="preserve"> and </w:t>
      </w:r>
      <w:proofErr w:type="spellStart"/>
      <w:r w:rsidRPr="00F1247A">
        <w:rPr>
          <w:sz w:val="20"/>
        </w:rPr>
        <w:t>Hayna</w:t>
      </w:r>
      <w:proofErr w:type="spellEnd"/>
      <w:r w:rsidRPr="00F1247A">
        <w:rPr>
          <w:sz w:val="20"/>
        </w:rPr>
        <w:t xml:space="preserve"> (1972) have reported a value of 0.8 for </w:t>
      </w:r>
      <w:r w:rsidRPr="00F1247A">
        <w:rPr>
          <w:i/>
          <w:iCs/>
          <w:sz w:val="20"/>
        </w:rPr>
        <w:t>Scenedes</w:t>
      </w:r>
      <w:r w:rsidRPr="00F1247A">
        <w:rPr>
          <w:i/>
          <w:iCs/>
          <w:sz w:val="20"/>
        </w:rPr>
        <w:softHyphen/>
        <w:t>mus</w:t>
      </w:r>
      <w:r w:rsidRPr="00F1247A">
        <w:rPr>
          <w:sz w:val="20"/>
        </w:rPr>
        <w:t xml:space="preserve"> sp</w:t>
      </w:r>
      <w:r w:rsidRPr="00F1247A">
        <w:rPr>
          <w:rFonts w:cs="Times New Roman TUR"/>
          <w:sz w:val="20"/>
        </w:rPr>
        <w:t xml:space="preserve">. </w:t>
      </w:r>
      <w:del w:id="2195" w:author="Honnalore Steissberg" w:date="2021-08-07T13:39:00Z">
        <w:r w:rsidRPr="00F1247A" w:rsidDel="00CC3EDB">
          <w:rPr>
            <w:rFonts w:cs="Times New Roman TUR"/>
            <w:sz w:val="20"/>
          </w:rPr>
          <w:delText>and this</w:delText>
        </w:r>
      </w:del>
      <w:ins w:id="2196" w:author="Honnalore Steissberg" w:date="2021-08-07T13:39:00Z">
        <w:r w:rsidR="00CC3EDB">
          <w:rPr>
            <w:rFonts w:cs="Times New Roman TUR"/>
            <w:sz w:val="20"/>
          </w:rPr>
          <w:t>which</w:t>
        </w:r>
      </w:ins>
      <w:r w:rsidRPr="00F1247A">
        <w:rPr>
          <w:rFonts w:cs="Times New Roman TUR"/>
          <w:sz w:val="20"/>
        </w:rPr>
        <w:t xml:space="preserve"> is the default value.</w:t>
      </w:r>
    </w:p>
    <w:p w14:paraId="7ED20EDA" w14:textId="77777777" w:rsidR="0041037A" w:rsidRPr="00F1247A" w:rsidRDefault="0041037A" w:rsidP="00D230F4">
      <w:pPr>
        <w:pStyle w:val="BodyText"/>
        <w:spacing w:after="0"/>
        <w:rPr>
          <w:rFonts w:cs="Times New Roman TUR"/>
          <w:sz w:val="20"/>
        </w:rPr>
      </w:pPr>
      <w:r w:rsidRPr="00F1247A">
        <w:rPr>
          <w:rFonts w:cs="Times New Roman TUR"/>
          <w:sz w:val="20"/>
        </w:rPr>
        <w:t>Certain algal groups are known to preferentially uptake ammonium over nitrate.  If the equation number [</w:t>
      </w:r>
      <w:r w:rsidRPr="00F1247A">
        <w:rPr>
          <w:rStyle w:val="Variablename"/>
          <w:rFonts w:asciiTheme="minorHAnsi" w:hAnsiTheme="minorHAnsi"/>
        </w:rPr>
        <w:t>ANEQN</w:t>
      </w:r>
      <w:r w:rsidRPr="00F1247A">
        <w:rPr>
          <w:rFonts w:cs="Times New Roman TUR"/>
          <w:sz w:val="20"/>
        </w:rPr>
        <w:t xml:space="preserve">] for algal nitrogen uptake is set to 1, then the </w:t>
      </w:r>
      <w:r w:rsidRPr="00F1247A">
        <w:rPr>
          <w:sz w:val="20"/>
        </w:rPr>
        <w:t xml:space="preserve">algal nitrogen </w:t>
      </w:r>
      <w:r w:rsidRPr="00F1247A">
        <w:rPr>
          <w:rFonts w:cs="Times New Roman TUR"/>
          <w:sz w:val="20"/>
        </w:rPr>
        <w:t>preference factor for ammonium is computed using</w:t>
      </w:r>
      <w:del w:id="2197" w:author="Honnalore Steissberg" w:date="2021-08-07T13:40:00Z">
        <w:r w:rsidRPr="00F1247A" w:rsidDel="00CC3EDB">
          <w:rPr>
            <w:rFonts w:cs="Times New Roman TUR"/>
            <w:sz w:val="20"/>
          </w:rPr>
          <w:delText>:</w:delText>
        </w:r>
      </w:del>
    </w:p>
    <w:p w14:paraId="5B90C092" w14:textId="77777777" w:rsidR="0041037A" w:rsidRPr="00B7030B" w:rsidRDefault="00C51A7D" w:rsidP="00BF0A1F">
      <w:pPr>
        <w:pStyle w:val="Equation0"/>
        <w:spacing w:after="0"/>
      </w:pPr>
      <m:oMathPara>
        <m:oMath>
          <m:sSub>
            <m:sSubPr>
              <m:ctrlPr>
                <w:ins w:id="2198" w:author="Honnalore Steissberg" w:date="2021-07-30T09:49:00Z">
                  <w:rPr>
                    <w:rFonts w:ascii="Cambria Math" w:hAnsi="Cambria Math"/>
                    <w:i/>
                  </w:rPr>
                </w:ins>
              </m:ctrlPr>
            </m:sSubPr>
            <m:e>
              <m:r>
                <w:rPr>
                  <w:rFonts w:ascii="Cambria Math"/>
                </w:rPr>
                <m:t>P</m:t>
              </m:r>
            </m:e>
            <m:sub>
              <m:r>
                <w:rPr>
                  <w:rFonts w:ascii="Cambria Math"/>
                </w:rPr>
                <m:t>NH4</m:t>
              </m:r>
            </m:sub>
          </m:sSub>
          <m:r>
            <w:rPr>
              <w:rFonts w:ascii="Cambria Math"/>
            </w:rPr>
            <m:t>=</m:t>
          </m:r>
          <m:f>
            <m:fPr>
              <m:ctrlPr>
                <w:ins w:id="2199" w:author="Honnalore Steissberg" w:date="2021-07-30T09:49:00Z">
                  <w:rPr>
                    <w:rFonts w:ascii="Cambria Math" w:hAnsi="Cambria Math"/>
                    <w:i/>
                  </w:rPr>
                </w:ins>
              </m:ctrlPr>
            </m:fPr>
            <m:num>
              <m:sSub>
                <m:sSubPr>
                  <m:ctrlPr>
                    <w:ins w:id="2200" w:author="Honnalore Steissberg" w:date="2021-07-30T09:49:00Z">
                      <w:rPr>
                        <w:rFonts w:ascii="Cambria Math" w:hAnsi="Cambria Math"/>
                        <w:i/>
                      </w:rPr>
                    </w:ins>
                  </m:ctrlPr>
                </m:sSubPr>
                <m:e>
                  <m:r>
                    <w:rPr>
                      <w:rFonts w:ascii="Cambria Math"/>
                    </w:rPr>
                    <m:t>C</m:t>
                  </m:r>
                </m:e>
                <m:sub>
                  <m:r>
                    <w:rPr>
                      <w:rFonts w:ascii="Cambria Math"/>
                    </w:rPr>
                    <m:t>NH4</m:t>
                  </m:r>
                </m:sub>
              </m:sSub>
            </m:num>
            <m:den>
              <m:d>
                <m:dPr>
                  <m:ctrlPr>
                    <w:ins w:id="2201" w:author="Honnalore Steissberg" w:date="2021-07-30T09:49:00Z">
                      <w:rPr>
                        <w:rFonts w:ascii="Cambria Math" w:hAnsi="Cambria Math"/>
                        <w:i/>
                      </w:rPr>
                    </w:ins>
                  </m:ctrlPr>
                </m:dPr>
                <m:e>
                  <m:sSub>
                    <m:sSubPr>
                      <m:ctrlPr>
                        <w:ins w:id="2202" w:author="Honnalore Steissberg" w:date="2021-07-30T09:49:00Z">
                          <w:rPr>
                            <w:rFonts w:ascii="Cambria Math" w:hAnsi="Cambria Math"/>
                            <w:i/>
                          </w:rPr>
                        </w:ins>
                      </m:ctrlPr>
                    </m:sSubPr>
                    <m:e>
                      <m:r>
                        <w:rPr>
                          <w:rFonts w:ascii="Cambria Math"/>
                        </w:rPr>
                        <m:t>C</m:t>
                      </m:r>
                    </m:e>
                    <m:sub>
                      <m:r>
                        <w:rPr>
                          <w:rFonts w:ascii="Cambria Math"/>
                        </w:rPr>
                        <m:t>NO3</m:t>
                      </m:r>
                    </m:sub>
                  </m:sSub>
                  <m:r>
                    <w:rPr>
                      <w:rFonts w:ascii="Cambria Math"/>
                    </w:rPr>
                    <m:t>+</m:t>
                  </m:r>
                  <m:sSub>
                    <m:sSubPr>
                      <m:ctrlPr>
                        <w:ins w:id="2203" w:author="Honnalore Steissberg" w:date="2021-07-30T09:49:00Z">
                          <w:rPr>
                            <w:rFonts w:ascii="Cambria Math" w:hAnsi="Cambria Math"/>
                            <w:i/>
                          </w:rPr>
                        </w:ins>
                      </m:ctrlPr>
                    </m:sSubPr>
                    <m:e>
                      <m:r>
                        <w:rPr>
                          <w:rFonts w:ascii="Cambria Math"/>
                        </w:rPr>
                        <m:t>C</m:t>
                      </m:r>
                    </m:e>
                    <m:sub>
                      <m:r>
                        <w:rPr>
                          <w:rFonts w:ascii="Cambria Math"/>
                        </w:rPr>
                        <m:t>NH4</m:t>
                      </m:r>
                    </m:sub>
                  </m:sSub>
                </m:e>
              </m:d>
            </m:den>
          </m:f>
        </m:oMath>
      </m:oMathPara>
    </w:p>
    <w:p w14:paraId="5B389926" w14:textId="2EE5B34B" w:rsidR="0041037A" w:rsidRPr="00F1247A" w:rsidRDefault="0041037A" w:rsidP="00D230F4">
      <w:pPr>
        <w:pStyle w:val="BodyText"/>
        <w:spacing w:after="0"/>
        <w:rPr>
          <w:sz w:val="20"/>
          <w:szCs w:val="18"/>
        </w:rPr>
      </w:pPr>
      <w:del w:id="2204" w:author="Honnalore Steissberg" w:date="2021-08-07T13:41:00Z">
        <w:r w:rsidRPr="00F1247A" w:rsidDel="00CC3EDB">
          <w:rPr>
            <w:sz w:val="20"/>
            <w:szCs w:val="18"/>
          </w:rPr>
          <w:delText xml:space="preserve">and </w:delText>
        </w:r>
      </w:del>
      <w:ins w:id="2205" w:author="Honnalore Steissberg" w:date="2021-08-07T13:41:00Z">
        <w:r w:rsidR="00CC3EDB">
          <w:rPr>
            <w:sz w:val="20"/>
            <w:szCs w:val="18"/>
          </w:rPr>
          <w:t>with</w:t>
        </w:r>
        <w:r w:rsidR="00CC3EDB" w:rsidRPr="00F1247A">
          <w:rPr>
            <w:sz w:val="20"/>
            <w:szCs w:val="18"/>
          </w:rPr>
          <w:t xml:space="preserve"> </w:t>
        </w:r>
      </w:ins>
      <w:r w:rsidRPr="00F1247A">
        <w:rPr>
          <w:sz w:val="20"/>
          <w:szCs w:val="18"/>
        </w:rPr>
        <w:t xml:space="preserve">the preference for nitrate </w:t>
      </w:r>
      <w:ins w:id="2206" w:author="Honnalore Steissberg" w:date="2021-08-07T13:41:00Z">
        <w:r w:rsidR="00CC3EDB">
          <w:rPr>
            <w:sz w:val="20"/>
            <w:szCs w:val="18"/>
          </w:rPr>
          <w:t>as</w:t>
        </w:r>
      </w:ins>
      <w:del w:id="2207" w:author="Honnalore Steissberg" w:date="2021-08-07T13:41:00Z">
        <w:r w:rsidRPr="00F1247A" w:rsidDel="00CC3EDB">
          <w:rPr>
            <w:sz w:val="20"/>
            <w:szCs w:val="18"/>
          </w:rPr>
          <w:delText>is</w:delText>
        </w:r>
      </w:del>
      <w:del w:id="2208" w:author="Honnalore Steissberg" w:date="2021-08-07T13:40:00Z">
        <w:r w:rsidRPr="00F1247A" w:rsidDel="00CC3EDB">
          <w:rPr>
            <w:sz w:val="20"/>
            <w:szCs w:val="18"/>
          </w:rPr>
          <w:delText>:</w:delText>
        </w:r>
      </w:del>
    </w:p>
    <w:p w14:paraId="2558272A" w14:textId="61C588A4" w:rsidR="0041037A" w:rsidRDefault="00C51A7D" w:rsidP="00BF0A1F">
      <w:pPr>
        <w:pStyle w:val="Equation0"/>
        <w:spacing w:after="0"/>
        <w:rPr>
          <w:ins w:id="2209" w:author="Honnalore Steissberg" w:date="2021-08-07T13:40:00Z"/>
        </w:rPr>
      </w:pPr>
      <m:oMath>
        <m:sSub>
          <m:sSubPr>
            <m:ctrlPr>
              <w:ins w:id="2210" w:author="Honnalore Steissberg" w:date="2021-07-30T09:49:00Z">
                <w:rPr>
                  <w:rFonts w:ascii="Cambria Math" w:hAnsi="Cambria Math"/>
                  <w:i/>
                </w:rPr>
              </w:ins>
            </m:ctrlPr>
          </m:sSubPr>
          <m:e>
            <m:r>
              <w:rPr>
                <w:rFonts w:ascii="Cambria Math"/>
              </w:rPr>
              <m:t>P</m:t>
            </m:r>
          </m:e>
          <m:sub>
            <m:r>
              <w:rPr>
                <w:rFonts w:ascii="Cambria Math"/>
              </w:rPr>
              <m:t>NO3</m:t>
            </m:r>
          </m:sub>
        </m:sSub>
        <m:r>
          <w:rPr>
            <w:rFonts w:ascii="Cambria Math"/>
          </w:rPr>
          <m:t>=</m:t>
        </m:r>
        <m:f>
          <m:fPr>
            <m:ctrlPr>
              <w:ins w:id="2211" w:author="Honnalore Steissberg" w:date="2021-07-30T09:49:00Z">
                <w:rPr>
                  <w:rFonts w:ascii="Cambria Math" w:hAnsi="Cambria Math"/>
                  <w:i/>
                </w:rPr>
              </w:ins>
            </m:ctrlPr>
          </m:fPr>
          <m:num>
            <m:sSub>
              <m:sSubPr>
                <m:ctrlPr>
                  <w:ins w:id="2212" w:author="Honnalore Steissberg" w:date="2021-07-30T09:49:00Z">
                    <w:rPr>
                      <w:rFonts w:ascii="Cambria Math" w:hAnsi="Cambria Math"/>
                      <w:i/>
                    </w:rPr>
                  </w:ins>
                </m:ctrlPr>
              </m:sSubPr>
              <m:e>
                <m:r>
                  <w:rPr>
                    <w:rFonts w:ascii="Cambria Math"/>
                  </w:rPr>
                  <m:t>C</m:t>
                </m:r>
              </m:e>
              <m:sub>
                <m:r>
                  <w:rPr>
                    <w:rFonts w:ascii="Cambria Math"/>
                  </w:rPr>
                  <m:t>NO3</m:t>
                </m:r>
              </m:sub>
            </m:sSub>
          </m:num>
          <m:den>
            <m:d>
              <m:dPr>
                <m:ctrlPr>
                  <w:ins w:id="2213" w:author="Honnalore Steissberg" w:date="2021-07-30T09:49:00Z">
                    <w:rPr>
                      <w:rFonts w:ascii="Cambria Math" w:hAnsi="Cambria Math"/>
                      <w:i/>
                    </w:rPr>
                  </w:ins>
                </m:ctrlPr>
              </m:dPr>
              <m:e>
                <m:sSub>
                  <m:sSubPr>
                    <m:ctrlPr>
                      <w:ins w:id="2214" w:author="Honnalore Steissberg" w:date="2021-07-30T09:49:00Z">
                        <w:rPr>
                          <w:rFonts w:ascii="Cambria Math" w:hAnsi="Cambria Math"/>
                          <w:i/>
                        </w:rPr>
                      </w:ins>
                    </m:ctrlPr>
                  </m:sSubPr>
                  <m:e>
                    <m:r>
                      <w:rPr>
                        <w:rFonts w:ascii="Cambria Math"/>
                      </w:rPr>
                      <m:t>C</m:t>
                    </m:r>
                  </m:e>
                  <m:sub>
                    <m:r>
                      <w:rPr>
                        <w:rFonts w:ascii="Cambria Math"/>
                      </w:rPr>
                      <m:t>NO3</m:t>
                    </m:r>
                  </m:sub>
                </m:sSub>
                <m:r>
                  <w:rPr>
                    <w:rFonts w:ascii="Cambria Math"/>
                  </w:rPr>
                  <m:t>+</m:t>
                </m:r>
                <m:sSub>
                  <m:sSubPr>
                    <m:ctrlPr>
                      <w:ins w:id="2215" w:author="Honnalore Steissberg" w:date="2021-07-30T09:49:00Z">
                        <w:rPr>
                          <w:rFonts w:ascii="Cambria Math" w:hAnsi="Cambria Math"/>
                          <w:i/>
                        </w:rPr>
                      </w:ins>
                    </m:ctrlPr>
                  </m:sSubPr>
                  <m:e>
                    <m:r>
                      <w:rPr>
                        <w:rFonts w:ascii="Cambria Math"/>
                      </w:rPr>
                      <m:t>C</m:t>
                    </m:r>
                  </m:e>
                  <m:sub>
                    <m:r>
                      <w:rPr>
                        <w:rFonts w:ascii="Cambria Math"/>
                      </w:rPr>
                      <m:t>NH4</m:t>
                    </m:r>
                  </m:sub>
                </m:sSub>
              </m:e>
            </m:d>
          </m:den>
        </m:f>
      </m:oMath>
      <w:r w:rsidR="0041037A" w:rsidRPr="00B7030B">
        <w:t>.</w:t>
      </w:r>
    </w:p>
    <w:p w14:paraId="7217DC88" w14:textId="77777777" w:rsidR="00CC3EDB" w:rsidRPr="00CC3EDB" w:rsidRDefault="00CC3EDB">
      <w:pPr>
        <w:pStyle w:val="BodyText"/>
        <w:pPrChange w:id="2216" w:author="Honnalore Steissberg" w:date="2021-08-07T13:40:00Z">
          <w:pPr>
            <w:pStyle w:val="Equation0"/>
            <w:spacing w:after="0"/>
          </w:pPr>
        </w:pPrChange>
      </w:pPr>
    </w:p>
    <w:p w14:paraId="41E3405D" w14:textId="77777777" w:rsidR="0041037A" w:rsidRPr="00F1247A" w:rsidRDefault="0041037A">
      <w:pPr>
        <w:pStyle w:val="BodyText"/>
        <w:rPr>
          <w:sz w:val="20"/>
          <w:szCs w:val="18"/>
        </w:rPr>
      </w:pPr>
      <w:r w:rsidRPr="00F1247A">
        <w:rPr>
          <w:sz w:val="20"/>
          <w:szCs w:val="18"/>
        </w:rPr>
        <w:t>If the equation number [</w:t>
      </w:r>
      <w:r w:rsidRPr="00F1247A">
        <w:rPr>
          <w:rStyle w:val="Variablename"/>
          <w:rFonts w:asciiTheme="minorHAnsi" w:hAnsiTheme="minorHAnsi"/>
          <w:sz w:val="18"/>
          <w:szCs w:val="18"/>
        </w:rPr>
        <w:t>ANEQN</w:t>
      </w:r>
      <w:r w:rsidRPr="00F1247A">
        <w:rPr>
          <w:sz w:val="20"/>
          <w:szCs w:val="18"/>
        </w:rPr>
        <w:t>] is set to 2, then the phytoplankton nitrogen preference for ammonium is computed using the following equation (Thomann and Fitzpatrick, 1982):</w:t>
      </w:r>
    </w:p>
    <w:p w14:paraId="4628FBEA" w14:textId="55214017" w:rsidR="0041037A" w:rsidRPr="00CC3EDB" w:rsidRDefault="00C51A7D" w:rsidP="00BF0A1F">
      <w:pPr>
        <w:pStyle w:val="Equation0"/>
        <w:spacing w:after="0"/>
        <w:rPr>
          <w:ins w:id="2217" w:author="Honnalore Steissberg" w:date="2021-08-07T13:41:00Z"/>
        </w:rPr>
      </w:pPr>
      <m:oMathPara>
        <m:oMath>
          <m:sSub>
            <m:sSubPr>
              <m:ctrlPr>
                <w:ins w:id="2218" w:author="Honnalore Steissberg" w:date="2021-07-30T09:49:00Z">
                  <w:rPr>
                    <w:rFonts w:ascii="Cambria Math" w:hAnsi="Cambria Math"/>
                    <w:i/>
                  </w:rPr>
                </w:ins>
              </m:ctrlPr>
            </m:sSubPr>
            <m:e>
              <m:r>
                <w:rPr>
                  <w:rFonts w:ascii="Cambria Math"/>
                </w:rPr>
                <m:t>P</m:t>
              </m:r>
            </m:e>
            <m:sub>
              <m:r>
                <w:rPr>
                  <w:rFonts w:ascii="Cambria Math"/>
                </w:rPr>
                <m:t>NH4</m:t>
              </m:r>
            </m:sub>
          </m:sSub>
          <m:r>
            <w:rPr>
              <w:rFonts w:ascii="Cambria Math"/>
            </w:rPr>
            <m:t>=</m:t>
          </m:r>
          <m:sSub>
            <m:sSubPr>
              <m:ctrlPr>
                <w:ins w:id="2219" w:author="Honnalore Steissberg" w:date="2021-07-30T09:49:00Z">
                  <w:rPr>
                    <w:rFonts w:ascii="Cambria Math" w:hAnsi="Cambria Math"/>
                    <w:i/>
                  </w:rPr>
                </w:ins>
              </m:ctrlPr>
            </m:sSubPr>
            <m:e>
              <m:r>
                <w:rPr>
                  <w:rFonts w:ascii="Cambria Math"/>
                </w:rPr>
                <m:t>C</m:t>
              </m:r>
            </m:e>
            <m:sub>
              <m:r>
                <w:rPr>
                  <w:rFonts w:ascii="Cambria Math"/>
                </w:rPr>
                <m:t>NH4</m:t>
              </m:r>
            </m:sub>
          </m:sSub>
          <m:f>
            <m:fPr>
              <m:ctrlPr>
                <w:ins w:id="2220" w:author="Honnalore Steissberg" w:date="2021-07-30T09:49:00Z">
                  <w:rPr>
                    <w:rFonts w:ascii="Cambria Math" w:hAnsi="Cambria Math"/>
                    <w:i/>
                  </w:rPr>
                </w:ins>
              </m:ctrlPr>
            </m:fPr>
            <m:num>
              <m:sSub>
                <m:sSubPr>
                  <m:ctrlPr>
                    <w:ins w:id="2221" w:author="Honnalore Steissberg" w:date="2021-07-30T09:49:00Z">
                      <w:rPr>
                        <w:rFonts w:ascii="Cambria Math" w:hAnsi="Cambria Math"/>
                        <w:i/>
                      </w:rPr>
                    </w:ins>
                  </m:ctrlPr>
                </m:sSubPr>
                <m:e>
                  <m:r>
                    <w:rPr>
                      <w:rFonts w:ascii="Cambria Math"/>
                    </w:rPr>
                    <m:t>C</m:t>
                  </m:r>
                </m:e>
                <m:sub>
                  <m:r>
                    <w:rPr>
                      <w:rFonts w:ascii="Cambria Math"/>
                    </w:rPr>
                    <m:t>NOx</m:t>
                  </m:r>
                </m:sub>
              </m:sSub>
            </m:num>
            <m:den>
              <m:d>
                <m:dPr>
                  <m:ctrlPr>
                    <w:ins w:id="2222" w:author="Honnalore Steissberg" w:date="2021-07-30T09:49:00Z">
                      <w:rPr>
                        <w:rFonts w:ascii="Cambria Math" w:hAnsi="Cambria Math"/>
                        <w:i/>
                      </w:rPr>
                    </w:ins>
                  </m:ctrlPr>
                </m:dPr>
                <m:e>
                  <m:sSub>
                    <m:sSubPr>
                      <m:ctrlPr>
                        <w:ins w:id="2223"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224" w:author="Honnalore Steissberg" w:date="2021-07-30T09:49:00Z">
                          <w:rPr>
                            <w:rFonts w:ascii="Cambria Math" w:hAnsi="Cambria Math"/>
                            <w:i/>
                          </w:rPr>
                        </w:ins>
                      </m:ctrlPr>
                    </m:sSubPr>
                    <m:e>
                      <m:r>
                        <w:rPr>
                          <w:rFonts w:ascii="Cambria Math"/>
                        </w:rPr>
                        <m:t>C</m:t>
                      </m:r>
                    </m:e>
                    <m:sub>
                      <m:r>
                        <w:rPr>
                          <w:rFonts w:ascii="Cambria Math"/>
                        </w:rPr>
                        <m:t>NH4</m:t>
                      </m:r>
                    </m:sub>
                  </m:sSub>
                </m:e>
              </m:d>
              <m:d>
                <m:dPr>
                  <m:ctrlPr>
                    <w:ins w:id="2225" w:author="Honnalore Steissberg" w:date="2021-07-30T09:49:00Z">
                      <w:rPr>
                        <w:rFonts w:ascii="Cambria Math" w:hAnsi="Cambria Math"/>
                        <w:i/>
                      </w:rPr>
                    </w:ins>
                  </m:ctrlPr>
                </m:dPr>
                <m:e>
                  <m:sSub>
                    <m:sSubPr>
                      <m:ctrlPr>
                        <w:ins w:id="2226"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227" w:author="Honnalore Steissberg" w:date="2021-07-30T09:49:00Z">
                          <w:rPr>
                            <w:rFonts w:ascii="Cambria Math" w:hAnsi="Cambria Math"/>
                            <w:i/>
                          </w:rPr>
                        </w:ins>
                      </m:ctrlPr>
                    </m:sSubPr>
                    <m:e>
                      <m:r>
                        <w:rPr>
                          <w:rFonts w:ascii="Cambria Math"/>
                        </w:rPr>
                        <m:t>C</m:t>
                      </m:r>
                    </m:e>
                    <m:sub>
                      <m:r>
                        <w:rPr>
                          <w:rFonts w:ascii="Cambria Math"/>
                        </w:rPr>
                        <m:t>NOx</m:t>
                      </m:r>
                    </m:sub>
                  </m:sSub>
                </m:e>
              </m:d>
            </m:den>
          </m:f>
          <m:r>
            <w:rPr>
              <w:rFonts w:ascii="Cambria Math"/>
            </w:rPr>
            <m:t>+</m:t>
          </m:r>
          <m:sSub>
            <m:sSubPr>
              <m:ctrlPr>
                <w:ins w:id="2228" w:author="Honnalore Steissberg" w:date="2021-07-30T09:49:00Z">
                  <w:rPr>
                    <w:rFonts w:ascii="Cambria Math" w:hAnsi="Cambria Math"/>
                    <w:i/>
                  </w:rPr>
                </w:ins>
              </m:ctrlPr>
            </m:sSubPr>
            <m:e>
              <m:r>
                <w:rPr>
                  <w:rFonts w:ascii="Cambria Math"/>
                </w:rPr>
                <m:t>C</m:t>
              </m:r>
            </m:e>
            <m:sub>
              <m:r>
                <w:rPr>
                  <w:rFonts w:ascii="Cambria Math"/>
                </w:rPr>
                <m:t>NH4</m:t>
              </m:r>
            </m:sub>
          </m:sSub>
          <m:f>
            <m:fPr>
              <m:ctrlPr>
                <w:ins w:id="2229" w:author="Honnalore Steissberg" w:date="2021-07-30T09:49:00Z">
                  <w:rPr>
                    <w:rFonts w:ascii="Cambria Math" w:hAnsi="Cambria Math"/>
                    <w:i/>
                  </w:rPr>
                </w:ins>
              </m:ctrlPr>
            </m:fPr>
            <m:num>
              <m:sSub>
                <m:sSubPr>
                  <m:ctrlPr>
                    <w:ins w:id="2230" w:author="Honnalore Steissberg" w:date="2021-07-30T09:49:00Z">
                      <w:rPr>
                        <w:rFonts w:ascii="Cambria Math" w:hAnsi="Cambria Math"/>
                        <w:i/>
                      </w:rPr>
                    </w:ins>
                  </m:ctrlPr>
                </m:sSubPr>
                <m:e>
                  <m:r>
                    <w:rPr>
                      <w:rFonts w:ascii="Cambria Math"/>
                    </w:rPr>
                    <m:t>K</m:t>
                  </m:r>
                </m:e>
                <m:sub>
                  <m:r>
                    <w:rPr>
                      <w:rFonts w:ascii="Cambria Math"/>
                    </w:rPr>
                    <m:t>mN</m:t>
                  </m:r>
                </m:sub>
              </m:sSub>
            </m:num>
            <m:den>
              <m:d>
                <m:dPr>
                  <m:ctrlPr>
                    <w:ins w:id="2231" w:author="Honnalore Steissberg" w:date="2021-07-30T09:49:00Z">
                      <w:rPr>
                        <w:rFonts w:ascii="Cambria Math" w:hAnsi="Cambria Math"/>
                        <w:i/>
                      </w:rPr>
                    </w:ins>
                  </m:ctrlPr>
                </m:dPr>
                <m:e>
                  <m:sSub>
                    <m:sSubPr>
                      <m:ctrlPr>
                        <w:ins w:id="2232" w:author="Honnalore Steissberg" w:date="2021-07-30T09:49:00Z">
                          <w:rPr>
                            <w:rFonts w:ascii="Cambria Math" w:hAnsi="Cambria Math"/>
                            <w:i/>
                          </w:rPr>
                        </w:ins>
                      </m:ctrlPr>
                    </m:sSubPr>
                    <m:e>
                      <m:r>
                        <w:rPr>
                          <w:rFonts w:ascii="Cambria Math"/>
                        </w:rPr>
                        <m:t>C</m:t>
                      </m:r>
                    </m:e>
                    <m:sub>
                      <m:r>
                        <w:rPr>
                          <w:rFonts w:ascii="Cambria Math"/>
                        </w:rPr>
                        <m:t>NH4</m:t>
                      </m:r>
                    </m:sub>
                  </m:sSub>
                  <m:r>
                    <w:rPr>
                      <w:rFonts w:ascii="Cambria Math"/>
                    </w:rPr>
                    <m:t>+</m:t>
                  </m:r>
                  <m:sSub>
                    <m:sSubPr>
                      <m:ctrlPr>
                        <w:ins w:id="2233" w:author="Honnalore Steissberg" w:date="2021-07-30T09:49:00Z">
                          <w:rPr>
                            <w:rFonts w:ascii="Cambria Math" w:hAnsi="Cambria Math"/>
                            <w:i/>
                          </w:rPr>
                        </w:ins>
                      </m:ctrlPr>
                    </m:sSubPr>
                    <m:e>
                      <m:r>
                        <w:rPr>
                          <w:rFonts w:ascii="Cambria Math"/>
                        </w:rPr>
                        <m:t>C</m:t>
                      </m:r>
                    </m:e>
                    <m:sub>
                      <m:r>
                        <w:rPr>
                          <w:rFonts w:ascii="Cambria Math"/>
                        </w:rPr>
                        <m:t>NOx</m:t>
                      </m:r>
                    </m:sub>
                  </m:sSub>
                </m:e>
              </m:d>
              <m:d>
                <m:dPr>
                  <m:ctrlPr>
                    <w:ins w:id="2234" w:author="Honnalore Steissberg" w:date="2021-07-30T09:49:00Z">
                      <w:rPr>
                        <w:rFonts w:ascii="Cambria Math" w:hAnsi="Cambria Math"/>
                        <w:i/>
                      </w:rPr>
                    </w:ins>
                  </m:ctrlPr>
                </m:dPr>
                <m:e>
                  <m:sSub>
                    <m:sSubPr>
                      <m:ctrlPr>
                        <w:ins w:id="2235"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236" w:author="Honnalore Steissberg" w:date="2021-07-30T09:49:00Z">
                          <w:rPr>
                            <w:rFonts w:ascii="Cambria Math" w:hAnsi="Cambria Math"/>
                            <w:i/>
                          </w:rPr>
                        </w:ins>
                      </m:ctrlPr>
                    </m:sSubPr>
                    <m:e>
                      <m:r>
                        <w:rPr>
                          <w:rFonts w:ascii="Cambria Math"/>
                        </w:rPr>
                        <m:t>C</m:t>
                      </m:r>
                    </m:e>
                    <m:sub>
                      <m:r>
                        <w:rPr>
                          <w:rFonts w:ascii="Cambria Math"/>
                        </w:rPr>
                        <m:t>NOx</m:t>
                      </m:r>
                    </m:sub>
                  </m:sSub>
                </m:e>
              </m:d>
            </m:den>
          </m:f>
        </m:oMath>
      </m:oMathPara>
    </w:p>
    <w:p w14:paraId="77A49781" w14:textId="77777777" w:rsidR="00CC3EDB" w:rsidRPr="00CC3EDB" w:rsidRDefault="00CC3EDB">
      <w:pPr>
        <w:pStyle w:val="BodyText"/>
        <w:pPrChange w:id="2237" w:author="Honnalore Steissberg" w:date="2021-08-07T13:41:00Z">
          <w:pPr>
            <w:pStyle w:val="Equation0"/>
            <w:spacing w:after="0"/>
          </w:pPr>
        </w:pPrChange>
      </w:pPr>
    </w:p>
    <w:p w14:paraId="2D550877" w14:textId="77777777" w:rsidR="0041037A" w:rsidRPr="00F1247A" w:rsidRDefault="0041037A">
      <w:pPr>
        <w:pStyle w:val="Variabledefinition"/>
        <w:rPr>
          <w:sz w:val="20"/>
          <w:szCs w:val="22"/>
        </w:rPr>
      </w:pPr>
      <w:r w:rsidRPr="00F1247A">
        <w:rPr>
          <w:i/>
          <w:iCs/>
          <w:sz w:val="20"/>
          <w:szCs w:val="22"/>
        </w:rPr>
        <w:t>P</w:t>
      </w:r>
      <w:r w:rsidRPr="00F1247A">
        <w:rPr>
          <w:i/>
          <w:iCs/>
          <w:sz w:val="20"/>
          <w:szCs w:val="22"/>
          <w:vertAlign w:val="subscript"/>
        </w:rPr>
        <w:t>NH4</w:t>
      </w:r>
      <w:r w:rsidRPr="00F1247A">
        <w:rPr>
          <w:sz w:val="20"/>
          <w:szCs w:val="22"/>
        </w:rPr>
        <w:tab/>
        <w:t>=</w:t>
      </w:r>
      <w:r w:rsidRPr="00F1247A">
        <w:rPr>
          <w:sz w:val="20"/>
          <w:szCs w:val="22"/>
        </w:rPr>
        <w:tab/>
        <w:t>ammonium preference factor</w:t>
      </w:r>
    </w:p>
    <w:p w14:paraId="32328982" w14:textId="77777777" w:rsidR="0041037A" w:rsidRPr="00F1247A" w:rsidRDefault="0041037A">
      <w:pPr>
        <w:pStyle w:val="Variabledefinition"/>
        <w:rPr>
          <w:i/>
          <w:iCs/>
          <w:sz w:val="20"/>
          <w:szCs w:val="22"/>
          <w:vertAlign w:val="superscript"/>
        </w:rPr>
      </w:pPr>
      <w:proofErr w:type="spellStart"/>
      <w:r w:rsidRPr="00F1247A">
        <w:rPr>
          <w:i/>
          <w:iCs/>
          <w:sz w:val="20"/>
          <w:szCs w:val="22"/>
        </w:rPr>
        <w:t>K</w:t>
      </w:r>
      <w:r w:rsidRPr="00F1247A">
        <w:rPr>
          <w:i/>
          <w:iCs/>
          <w:sz w:val="20"/>
          <w:szCs w:val="22"/>
          <w:vertAlign w:val="subscript"/>
        </w:rPr>
        <w:t>mN</w:t>
      </w:r>
      <w:proofErr w:type="spellEnd"/>
      <w:r w:rsidRPr="00F1247A">
        <w:rPr>
          <w:sz w:val="20"/>
          <w:szCs w:val="22"/>
        </w:rPr>
        <w:tab/>
        <w:t>=</w:t>
      </w:r>
      <w:r w:rsidRPr="00F1247A">
        <w:rPr>
          <w:sz w:val="20"/>
          <w:szCs w:val="22"/>
        </w:rPr>
        <w:tab/>
        <w:t xml:space="preserve">N half-saturation coefficient, </w:t>
      </w:r>
      <w:r w:rsidRPr="00F1247A">
        <w:rPr>
          <w:i/>
          <w:iCs/>
          <w:sz w:val="20"/>
          <w:szCs w:val="22"/>
        </w:rPr>
        <w:t>mg l</w:t>
      </w:r>
      <w:r w:rsidRPr="00F1247A">
        <w:rPr>
          <w:i/>
          <w:iCs/>
          <w:sz w:val="20"/>
          <w:szCs w:val="22"/>
          <w:vertAlign w:val="superscript"/>
        </w:rPr>
        <w:t>-1</w:t>
      </w:r>
    </w:p>
    <w:p w14:paraId="57D2169E" w14:textId="00553850" w:rsidR="0041037A" w:rsidRPr="00F1247A" w:rsidRDefault="0041037A">
      <w:pPr>
        <w:pStyle w:val="Variabledefinition"/>
        <w:rPr>
          <w:sz w:val="20"/>
          <w:szCs w:val="22"/>
          <w:vertAlign w:val="superscript"/>
        </w:rPr>
      </w:pPr>
      <w:r w:rsidRPr="00F1247A">
        <w:rPr>
          <w:i/>
          <w:iCs/>
          <w:sz w:val="20"/>
          <w:szCs w:val="22"/>
        </w:rPr>
        <w:t>C</w:t>
      </w:r>
      <w:r w:rsidRPr="00F1247A">
        <w:rPr>
          <w:i/>
          <w:iCs/>
          <w:sz w:val="20"/>
          <w:szCs w:val="22"/>
          <w:vertAlign w:val="subscript"/>
        </w:rPr>
        <w:t>NH4</w:t>
      </w:r>
      <w:r w:rsidRPr="00F1247A">
        <w:rPr>
          <w:sz w:val="20"/>
          <w:szCs w:val="22"/>
        </w:rPr>
        <w:tab/>
        <w:t>=</w:t>
      </w:r>
      <w:r w:rsidRPr="00F1247A">
        <w:rPr>
          <w:sz w:val="20"/>
          <w:szCs w:val="22"/>
        </w:rPr>
        <w:tab/>
        <w:t>ammonium nitrogen concentration</w:t>
      </w:r>
      <w:ins w:id="2238" w:author="Honnalore Steissberg" w:date="2021-08-07T13:42:00Z">
        <w:r w:rsidR="00CC3EDB">
          <w:rPr>
            <w:sz w:val="20"/>
            <w:szCs w:val="22"/>
          </w:rPr>
          <w:t>,</w:t>
        </w:r>
      </w:ins>
      <w:del w:id="2239" w:author="Honnalore Steissberg" w:date="2021-08-07T13:42:00Z">
        <w:r w:rsidRPr="00F1247A" w:rsidDel="00CC3EDB">
          <w:rPr>
            <w:sz w:val="20"/>
            <w:szCs w:val="22"/>
          </w:rPr>
          <w:delText>.</w:delText>
        </w:r>
      </w:del>
      <w:r w:rsidRPr="00F1247A">
        <w:rPr>
          <w:sz w:val="20"/>
          <w:szCs w:val="22"/>
        </w:rPr>
        <w:t xml:space="preserve"> </w:t>
      </w:r>
      <w:r w:rsidRPr="00F1247A">
        <w:rPr>
          <w:i/>
          <w:iCs/>
          <w:sz w:val="20"/>
          <w:szCs w:val="22"/>
        </w:rPr>
        <w:t>mg l</w:t>
      </w:r>
      <w:r w:rsidRPr="00F1247A">
        <w:rPr>
          <w:i/>
          <w:iCs/>
          <w:sz w:val="20"/>
          <w:szCs w:val="22"/>
          <w:vertAlign w:val="superscript"/>
        </w:rPr>
        <w:t>-1</w:t>
      </w:r>
    </w:p>
    <w:p w14:paraId="31BA95CC" w14:textId="605DFFB2" w:rsidR="0041037A" w:rsidRPr="00F1247A" w:rsidRDefault="0041037A">
      <w:pPr>
        <w:pStyle w:val="Variabledefinition"/>
        <w:rPr>
          <w:sz w:val="20"/>
          <w:szCs w:val="22"/>
        </w:rPr>
      </w:pPr>
      <w:proofErr w:type="spellStart"/>
      <w:r w:rsidRPr="00F1247A">
        <w:rPr>
          <w:i/>
          <w:iCs/>
          <w:sz w:val="20"/>
          <w:szCs w:val="22"/>
        </w:rPr>
        <w:t>C</w:t>
      </w:r>
      <w:r w:rsidRPr="00F1247A">
        <w:rPr>
          <w:i/>
          <w:iCs/>
          <w:sz w:val="20"/>
          <w:szCs w:val="22"/>
          <w:vertAlign w:val="subscript"/>
        </w:rPr>
        <w:t>NOx</w:t>
      </w:r>
      <w:proofErr w:type="spellEnd"/>
      <w:r w:rsidRPr="00F1247A">
        <w:rPr>
          <w:sz w:val="20"/>
          <w:szCs w:val="22"/>
        </w:rPr>
        <w:tab/>
        <w:t>=</w:t>
      </w:r>
      <w:r w:rsidRPr="00F1247A">
        <w:rPr>
          <w:sz w:val="20"/>
          <w:szCs w:val="22"/>
        </w:rPr>
        <w:tab/>
        <w:t>nitrate-nitrite nitrogen concentration</w:t>
      </w:r>
      <w:ins w:id="2240" w:author="Honnalore Steissberg" w:date="2021-08-07T13:42:00Z">
        <w:r w:rsidR="00CC3EDB">
          <w:rPr>
            <w:sz w:val="20"/>
            <w:szCs w:val="22"/>
          </w:rPr>
          <w:t>,</w:t>
        </w:r>
      </w:ins>
      <w:del w:id="2241" w:author="Honnalore Steissberg" w:date="2021-08-07T13:42:00Z">
        <w:r w:rsidRPr="00F1247A" w:rsidDel="00CC3EDB">
          <w:rPr>
            <w:sz w:val="20"/>
            <w:szCs w:val="22"/>
          </w:rPr>
          <w:delText>.</w:delText>
        </w:r>
      </w:del>
      <w:r w:rsidRPr="00F1247A">
        <w:rPr>
          <w:sz w:val="20"/>
          <w:szCs w:val="22"/>
        </w:rPr>
        <w:t xml:space="preserve"> </w:t>
      </w:r>
      <w:r w:rsidRPr="00F1247A">
        <w:rPr>
          <w:i/>
          <w:iCs/>
          <w:sz w:val="20"/>
          <w:szCs w:val="22"/>
        </w:rPr>
        <w:t>mg l</w:t>
      </w:r>
      <w:r w:rsidRPr="00F1247A">
        <w:rPr>
          <w:i/>
          <w:iCs/>
          <w:sz w:val="20"/>
          <w:szCs w:val="22"/>
          <w:vertAlign w:val="superscript"/>
        </w:rPr>
        <w:t>-1</w:t>
      </w:r>
    </w:p>
    <w:p w14:paraId="5E118A40" w14:textId="77777777" w:rsidR="0041037A" w:rsidRPr="00F1247A" w:rsidRDefault="0041037A">
      <w:pPr>
        <w:rPr>
          <w:sz w:val="20"/>
          <w:szCs w:val="18"/>
        </w:rPr>
      </w:pPr>
    </w:p>
    <w:p w14:paraId="61F19C9A" w14:textId="77777777" w:rsidR="0041037A" w:rsidRPr="00F1247A" w:rsidRDefault="0041037A" w:rsidP="00D230F4">
      <w:pPr>
        <w:pStyle w:val="BodyText"/>
        <w:spacing w:after="0"/>
        <w:rPr>
          <w:sz w:val="20"/>
          <w:szCs w:val="18"/>
        </w:rPr>
      </w:pPr>
      <w:r w:rsidRPr="00F1247A">
        <w:rPr>
          <w:sz w:val="20"/>
          <w:szCs w:val="18"/>
        </w:rPr>
        <w:t>The nitrite-nitrate nitrogen preference factor is then calculated from</w:t>
      </w:r>
      <w:del w:id="2242" w:author="Honnalore Steissberg" w:date="2021-08-07T13:42:00Z">
        <w:r w:rsidRPr="00F1247A" w:rsidDel="00CC3EDB">
          <w:rPr>
            <w:sz w:val="20"/>
            <w:szCs w:val="18"/>
          </w:rPr>
          <w:delText>:</w:delText>
        </w:r>
      </w:del>
    </w:p>
    <w:p w14:paraId="0D11BA9B" w14:textId="7CE468CC" w:rsidR="0041037A" w:rsidRPr="00B7030B" w:rsidRDefault="00C51A7D" w:rsidP="00DC03F9">
      <w:pPr>
        <w:pStyle w:val="Equation0"/>
        <w:spacing w:after="0"/>
      </w:pPr>
      <m:oMath>
        <m:sSub>
          <m:sSubPr>
            <m:ctrlPr>
              <w:ins w:id="2243" w:author="Honnalore Steissberg" w:date="2021-07-30T09:49:00Z">
                <w:rPr>
                  <w:rFonts w:ascii="Cambria Math" w:hAnsi="Cambria Math"/>
                  <w:i/>
                </w:rPr>
              </w:ins>
            </m:ctrlPr>
          </m:sSubPr>
          <m:e>
            <m:r>
              <w:rPr>
                <w:rFonts w:ascii="Cambria Math"/>
              </w:rPr>
              <m:t>P</m:t>
            </m:r>
          </m:e>
          <m:sub>
            <m:r>
              <w:rPr>
                <w:rFonts w:ascii="Cambria Math"/>
              </w:rPr>
              <m:t>NOx</m:t>
            </m:r>
          </m:sub>
        </m:sSub>
        <m:r>
          <w:rPr>
            <w:rFonts w:ascii="Cambria Math"/>
          </w:rPr>
          <m:t>=1</m:t>
        </m:r>
        <m:r>
          <w:rPr>
            <w:rFonts w:ascii="Cambria Math"/>
          </w:rPr>
          <m:t>-</m:t>
        </m:r>
        <m:sSub>
          <m:sSubPr>
            <m:ctrlPr>
              <w:ins w:id="2244" w:author="Honnalore Steissberg" w:date="2021-07-30T09:49:00Z">
                <w:rPr>
                  <w:rFonts w:ascii="Cambria Math" w:hAnsi="Cambria Math"/>
                  <w:i/>
                </w:rPr>
              </w:ins>
            </m:ctrlPr>
          </m:sSubPr>
          <m:e>
            <m:r>
              <w:rPr>
                <w:rFonts w:ascii="Cambria Math"/>
              </w:rPr>
              <m:t>P</m:t>
            </m:r>
          </m:e>
          <m:sub>
            <m:r>
              <w:rPr>
                <w:rFonts w:ascii="Cambria Math"/>
              </w:rPr>
              <m:t>NH4</m:t>
            </m:r>
          </m:sub>
        </m:sSub>
      </m:oMath>
      <w:ins w:id="2245" w:author="Honnalore Steissberg" w:date="2021-08-07T13:42:00Z">
        <w:r w:rsidR="00CC3EDB">
          <w:t>.</w:t>
        </w:r>
      </w:ins>
    </w:p>
    <w:p w14:paraId="7C308D0B" w14:textId="77777777" w:rsidR="00831643" w:rsidRPr="00F139B3" w:rsidRDefault="00831643" w:rsidP="00EE7164">
      <w:pPr>
        <w:pStyle w:val="Tablecaption"/>
      </w:pPr>
    </w:p>
    <w:p w14:paraId="6D9FDCCC" w14:textId="702E8E8C" w:rsidR="00831643" w:rsidRPr="00B7030B" w:rsidRDefault="00831643">
      <w:pPr>
        <w:pStyle w:val="Tablecaption"/>
      </w:pPr>
      <w:bookmarkStart w:id="2246" w:name="_Ref132616913"/>
      <w:bookmarkStart w:id="2247" w:name="_Toc13665517"/>
      <w:bookmarkStart w:id="2248" w:name="_Toc37942986"/>
      <w:r w:rsidRPr="00B7030B">
        <w:t xml:space="preserve">Table </w:t>
      </w:r>
      <w:r w:rsidR="00F812F1">
        <w:fldChar w:fldCharType="begin"/>
      </w:r>
      <w:r w:rsidR="00F812F1">
        <w:instrText xml:space="preserve"> SEQ Table \* ARABIC </w:instrText>
      </w:r>
      <w:r w:rsidR="00F812F1">
        <w:fldChar w:fldCharType="separate"/>
      </w:r>
      <w:r w:rsidR="00795A65">
        <w:rPr>
          <w:noProof/>
        </w:rPr>
        <w:t>40</w:t>
      </w:r>
      <w:r w:rsidR="00F812F1">
        <w:rPr>
          <w:noProof/>
        </w:rPr>
        <w:fldChar w:fldCharType="end"/>
      </w:r>
      <w:bookmarkEnd w:id="2246"/>
      <w:r w:rsidRPr="00B7030B">
        <w:t xml:space="preserve">.  </w:t>
      </w:r>
      <w:r w:rsidR="002333FC" w:rsidRPr="00B7030B">
        <w:t>Freshwater algae m</w:t>
      </w:r>
      <w:r w:rsidRPr="00B7030B">
        <w:t xml:space="preserve">inimum and optimum </w:t>
      </w:r>
      <w:r w:rsidR="002333FC" w:rsidRPr="00B7030B">
        <w:t xml:space="preserve">elemental </w:t>
      </w:r>
      <w:r w:rsidRPr="00B7030B">
        <w:t xml:space="preserve">contents </w:t>
      </w:r>
      <w:r w:rsidR="002333FC" w:rsidRPr="00B7030B">
        <w:t xml:space="preserve">in </w:t>
      </w:r>
      <w:r w:rsidRPr="00B7030B">
        <w:t xml:space="preserve">percentages of dry-weight </w:t>
      </w:r>
      <w:r w:rsidR="002333FC" w:rsidRPr="00B7030B">
        <w:t>(</w:t>
      </w:r>
      <w:r w:rsidRPr="00B7030B">
        <w:t>Reynolds</w:t>
      </w:r>
      <w:r w:rsidR="002333FC" w:rsidRPr="00B7030B">
        <w:t>,</w:t>
      </w:r>
      <w:r w:rsidRPr="00B7030B">
        <w:t xml:space="preserve"> 1984).</w:t>
      </w:r>
      <w:bookmarkEnd w:id="2247"/>
      <w:bookmarkEnd w:id="2248"/>
    </w:p>
    <w:tbl>
      <w:tblPr>
        <w:tblW w:w="827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22"/>
        <w:gridCol w:w="720"/>
        <w:gridCol w:w="1080"/>
        <w:gridCol w:w="1260"/>
        <w:gridCol w:w="990"/>
      </w:tblGrid>
      <w:tr w:rsidR="00831643" w:rsidRPr="00F1247A" w14:paraId="4BB7598F" w14:textId="77777777" w:rsidTr="00D230F4">
        <w:trPr>
          <w:trHeight w:val="315"/>
          <w:tblHeader/>
        </w:trPr>
        <w:tc>
          <w:tcPr>
            <w:tcW w:w="4222" w:type="dxa"/>
            <w:shd w:val="clear" w:color="auto" w:fill="auto"/>
            <w:vAlign w:val="center"/>
          </w:tcPr>
          <w:p w14:paraId="28E67D6A" w14:textId="77777777" w:rsidR="00831643" w:rsidRPr="00F1247A" w:rsidRDefault="00831643" w:rsidP="00C11399">
            <w:pPr>
              <w:rPr>
                <w:b/>
                <w:sz w:val="18"/>
                <w:szCs w:val="18"/>
              </w:rPr>
            </w:pPr>
            <w:r w:rsidRPr="00F1247A">
              <w:rPr>
                <w:b/>
                <w:sz w:val="18"/>
                <w:szCs w:val="18"/>
              </w:rPr>
              <w:t>Content</w:t>
            </w:r>
            <w:r w:rsidR="00D230F4">
              <w:rPr>
                <w:b/>
                <w:sz w:val="18"/>
                <w:szCs w:val="18"/>
              </w:rPr>
              <w:t xml:space="preserve"> (</w:t>
            </w:r>
            <w:r w:rsidR="00D230F4" w:rsidRPr="00F1247A">
              <w:rPr>
                <w:i/>
                <w:sz w:val="18"/>
                <w:szCs w:val="18"/>
              </w:rPr>
              <w:t>(percentages are ash-free dry weight)</w:t>
            </w:r>
          </w:p>
        </w:tc>
        <w:tc>
          <w:tcPr>
            <w:tcW w:w="720" w:type="dxa"/>
            <w:shd w:val="clear" w:color="auto" w:fill="auto"/>
            <w:vAlign w:val="center"/>
          </w:tcPr>
          <w:p w14:paraId="2D66165D" w14:textId="77777777" w:rsidR="00831643" w:rsidRPr="00F1247A" w:rsidRDefault="00831643" w:rsidP="00C11399">
            <w:pPr>
              <w:jc w:val="center"/>
              <w:rPr>
                <w:b/>
                <w:sz w:val="18"/>
                <w:szCs w:val="18"/>
              </w:rPr>
            </w:pPr>
            <w:r w:rsidRPr="00F1247A">
              <w:rPr>
                <w:b/>
                <w:sz w:val="18"/>
                <w:szCs w:val="18"/>
              </w:rPr>
              <w:t>C</w:t>
            </w:r>
          </w:p>
        </w:tc>
        <w:tc>
          <w:tcPr>
            <w:tcW w:w="1080" w:type="dxa"/>
            <w:shd w:val="clear" w:color="auto" w:fill="auto"/>
            <w:vAlign w:val="center"/>
          </w:tcPr>
          <w:p w14:paraId="4074B2DF" w14:textId="77777777" w:rsidR="00831643" w:rsidRPr="00F1247A" w:rsidRDefault="00831643" w:rsidP="00C11399">
            <w:pPr>
              <w:jc w:val="center"/>
              <w:rPr>
                <w:b/>
                <w:sz w:val="18"/>
                <w:szCs w:val="18"/>
              </w:rPr>
            </w:pPr>
            <w:r w:rsidRPr="00F1247A">
              <w:rPr>
                <w:b/>
                <w:sz w:val="18"/>
                <w:szCs w:val="18"/>
              </w:rPr>
              <w:t>N</w:t>
            </w:r>
          </w:p>
        </w:tc>
        <w:tc>
          <w:tcPr>
            <w:tcW w:w="1260" w:type="dxa"/>
            <w:shd w:val="clear" w:color="auto" w:fill="auto"/>
            <w:vAlign w:val="center"/>
          </w:tcPr>
          <w:p w14:paraId="57FEDA9E" w14:textId="77777777" w:rsidR="00831643" w:rsidRPr="00F1247A" w:rsidRDefault="00831643" w:rsidP="00C11399">
            <w:pPr>
              <w:jc w:val="center"/>
              <w:rPr>
                <w:b/>
                <w:sz w:val="18"/>
                <w:szCs w:val="18"/>
              </w:rPr>
            </w:pPr>
            <w:r w:rsidRPr="00F1247A">
              <w:rPr>
                <w:b/>
                <w:sz w:val="18"/>
                <w:szCs w:val="18"/>
              </w:rPr>
              <w:t>P</w:t>
            </w:r>
          </w:p>
        </w:tc>
        <w:tc>
          <w:tcPr>
            <w:tcW w:w="990" w:type="dxa"/>
            <w:shd w:val="clear" w:color="auto" w:fill="auto"/>
            <w:vAlign w:val="center"/>
          </w:tcPr>
          <w:p w14:paraId="6715D5C8" w14:textId="77777777" w:rsidR="00831643" w:rsidRPr="00F1247A" w:rsidRDefault="00831643" w:rsidP="00C11399">
            <w:pPr>
              <w:jc w:val="center"/>
              <w:rPr>
                <w:b/>
                <w:sz w:val="18"/>
                <w:szCs w:val="18"/>
              </w:rPr>
            </w:pPr>
            <w:r w:rsidRPr="00F1247A">
              <w:rPr>
                <w:b/>
                <w:sz w:val="18"/>
                <w:szCs w:val="18"/>
              </w:rPr>
              <w:t>Si</w:t>
            </w:r>
          </w:p>
        </w:tc>
      </w:tr>
      <w:tr w:rsidR="00831643" w:rsidRPr="00F1247A" w14:paraId="1CB68E1D" w14:textId="77777777" w:rsidTr="00D230F4">
        <w:trPr>
          <w:trHeight w:val="315"/>
        </w:trPr>
        <w:tc>
          <w:tcPr>
            <w:tcW w:w="4222" w:type="dxa"/>
            <w:shd w:val="clear" w:color="auto" w:fill="auto"/>
            <w:vAlign w:val="center"/>
          </w:tcPr>
          <w:p w14:paraId="53F39F1C" w14:textId="77777777" w:rsidR="00831643" w:rsidRPr="00F1247A" w:rsidRDefault="00831643" w:rsidP="00C11399">
            <w:pPr>
              <w:rPr>
                <w:b/>
                <w:sz w:val="18"/>
                <w:szCs w:val="18"/>
              </w:rPr>
            </w:pPr>
            <w:r w:rsidRPr="00F1247A">
              <w:rPr>
                <w:b/>
                <w:sz w:val="18"/>
                <w:szCs w:val="18"/>
              </w:rPr>
              <w:t>Minimum</w:t>
            </w:r>
          </w:p>
        </w:tc>
        <w:tc>
          <w:tcPr>
            <w:tcW w:w="720" w:type="dxa"/>
            <w:shd w:val="clear" w:color="auto" w:fill="auto"/>
            <w:vAlign w:val="center"/>
          </w:tcPr>
          <w:p w14:paraId="442BDF0C" w14:textId="77777777" w:rsidR="00831643" w:rsidRPr="00F1247A" w:rsidRDefault="00831643" w:rsidP="00C11399">
            <w:pPr>
              <w:jc w:val="center"/>
              <w:rPr>
                <w:sz w:val="18"/>
                <w:szCs w:val="18"/>
              </w:rPr>
            </w:pPr>
          </w:p>
        </w:tc>
        <w:tc>
          <w:tcPr>
            <w:tcW w:w="1080" w:type="dxa"/>
            <w:shd w:val="clear" w:color="auto" w:fill="auto"/>
            <w:vAlign w:val="center"/>
          </w:tcPr>
          <w:p w14:paraId="62189C16" w14:textId="77777777" w:rsidR="00831643" w:rsidRPr="00F1247A" w:rsidRDefault="00831643" w:rsidP="00C11399">
            <w:pPr>
              <w:jc w:val="center"/>
              <w:rPr>
                <w:sz w:val="18"/>
                <w:szCs w:val="18"/>
              </w:rPr>
            </w:pPr>
          </w:p>
        </w:tc>
        <w:tc>
          <w:tcPr>
            <w:tcW w:w="1260" w:type="dxa"/>
            <w:shd w:val="clear" w:color="auto" w:fill="auto"/>
            <w:vAlign w:val="center"/>
          </w:tcPr>
          <w:p w14:paraId="6528D1D4" w14:textId="77777777" w:rsidR="00831643" w:rsidRPr="00F1247A" w:rsidRDefault="00831643" w:rsidP="00C11399">
            <w:pPr>
              <w:jc w:val="center"/>
              <w:rPr>
                <w:sz w:val="18"/>
                <w:szCs w:val="18"/>
              </w:rPr>
            </w:pPr>
          </w:p>
        </w:tc>
        <w:tc>
          <w:tcPr>
            <w:tcW w:w="990" w:type="dxa"/>
            <w:shd w:val="clear" w:color="auto" w:fill="auto"/>
            <w:vAlign w:val="center"/>
          </w:tcPr>
          <w:p w14:paraId="6A06AA0C" w14:textId="77777777" w:rsidR="00831643" w:rsidRPr="00F1247A" w:rsidRDefault="00831643" w:rsidP="00C11399">
            <w:pPr>
              <w:jc w:val="center"/>
              <w:rPr>
                <w:sz w:val="18"/>
                <w:szCs w:val="18"/>
              </w:rPr>
            </w:pPr>
          </w:p>
        </w:tc>
      </w:tr>
      <w:tr w:rsidR="00831643" w:rsidRPr="00F1247A" w14:paraId="3BCF7362" w14:textId="77777777" w:rsidTr="00D230F4">
        <w:trPr>
          <w:trHeight w:val="315"/>
        </w:trPr>
        <w:tc>
          <w:tcPr>
            <w:tcW w:w="4222" w:type="dxa"/>
            <w:shd w:val="clear" w:color="auto" w:fill="auto"/>
            <w:vAlign w:val="center"/>
          </w:tcPr>
          <w:p w14:paraId="2276BCC3" w14:textId="77777777" w:rsidR="00831643" w:rsidRPr="00F1247A" w:rsidRDefault="00831643" w:rsidP="00C11399">
            <w:pPr>
              <w:rPr>
                <w:i/>
                <w:sz w:val="18"/>
                <w:szCs w:val="18"/>
              </w:rPr>
            </w:pPr>
            <w:r w:rsidRPr="00F1247A">
              <w:rPr>
                <w:i/>
                <w:sz w:val="18"/>
                <w:szCs w:val="18"/>
              </w:rPr>
              <w:t xml:space="preserve">Anabaena </w:t>
            </w:r>
            <w:proofErr w:type="spellStart"/>
            <w:r w:rsidRPr="00F1247A">
              <w:rPr>
                <w:i/>
                <w:sz w:val="18"/>
                <w:szCs w:val="18"/>
              </w:rPr>
              <w:t>flos</w:t>
            </w:r>
            <w:proofErr w:type="spellEnd"/>
            <w:r w:rsidRPr="00F1247A">
              <w:rPr>
                <w:i/>
                <w:sz w:val="18"/>
                <w:szCs w:val="18"/>
              </w:rPr>
              <w:t>-aquae</w:t>
            </w:r>
          </w:p>
        </w:tc>
        <w:tc>
          <w:tcPr>
            <w:tcW w:w="720" w:type="dxa"/>
            <w:shd w:val="clear" w:color="auto" w:fill="auto"/>
            <w:vAlign w:val="center"/>
          </w:tcPr>
          <w:p w14:paraId="40345098" w14:textId="77777777" w:rsidR="00831643" w:rsidRPr="00F1247A" w:rsidRDefault="00831643" w:rsidP="00C11399">
            <w:pPr>
              <w:jc w:val="center"/>
              <w:rPr>
                <w:sz w:val="18"/>
                <w:szCs w:val="18"/>
              </w:rPr>
            </w:pPr>
            <w:r w:rsidRPr="00F1247A">
              <w:rPr>
                <w:sz w:val="18"/>
                <w:szCs w:val="18"/>
              </w:rPr>
              <w:t>49.7</w:t>
            </w:r>
            <w:r w:rsidRPr="00F1247A">
              <w:rPr>
                <w:sz w:val="18"/>
                <w:szCs w:val="18"/>
                <w:vertAlign w:val="superscript"/>
              </w:rPr>
              <w:t>(1)</w:t>
            </w:r>
          </w:p>
        </w:tc>
        <w:tc>
          <w:tcPr>
            <w:tcW w:w="1080" w:type="dxa"/>
            <w:shd w:val="clear" w:color="auto" w:fill="auto"/>
            <w:vAlign w:val="center"/>
          </w:tcPr>
          <w:p w14:paraId="3204A332" w14:textId="77777777" w:rsidR="00831643" w:rsidRPr="00F1247A" w:rsidRDefault="00831643" w:rsidP="00C11399">
            <w:pPr>
              <w:jc w:val="center"/>
              <w:rPr>
                <w:sz w:val="18"/>
                <w:szCs w:val="18"/>
              </w:rPr>
            </w:pPr>
          </w:p>
        </w:tc>
        <w:tc>
          <w:tcPr>
            <w:tcW w:w="1260" w:type="dxa"/>
            <w:shd w:val="clear" w:color="auto" w:fill="auto"/>
            <w:vAlign w:val="center"/>
          </w:tcPr>
          <w:p w14:paraId="76F5960B" w14:textId="77777777" w:rsidR="00831643" w:rsidRPr="00F1247A" w:rsidRDefault="00831643" w:rsidP="00C11399">
            <w:pPr>
              <w:jc w:val="center"/>
              <w:rPr>
                <w:sz w:val="18"/>
                <w:szCs w:val="18"/>
              </w:rPr>
            </w:pPr>
            <w:r w:rsidRPr="00F1247A">
              <w:rPr>
                <w:sz w:val="18"/>
                <w:szCs w:val="18"/>
              </w:rPr>
              <w:t>0.40</w:t>
            </w:r>
            <w:r w:rsidRPr="00F1247A">
              <w:rPr>
                <w:sz w:val="18"/>
                <w:szCs w:val="18"/>
                <w:vertAlign w:val="superscript"/>
              </w:rPr>
              <w:t>(2)</w:t>
            </w:r>
          </w:p>
        </w:tc>
        <w:tc>
          <w:tcPr>
            <w:tcW w:w="990" w:type="dxa"/>
            <w:shd w:val="clear" w:color="auto" w:fill="auto"/>
            <w:vAlign w:val="center"/>
          </w:tcPr>
          <w:p w14:paraId="468A1EE1" w14:textId="77777777" w:rsidR="00831643" w:rsidRPr="00F1247A" w:rsidRDefault="00831643" w:rsidP="00C11399">
            <w:pPr>
              <w:jc w:val="center"/>
              <w:rPr>
                <w:sz w:val="18"/>
                <w:szCs w:val="18"/>
              </w:rPr>
            </w:pPr>
          </w:p>
        </w:tc>
      </w:tr>
      <w:tr w:rsidR="00831643" w:rsidRPr="00F1247A" w14:paraId="3797ED0D" w14:textId="77777777" w:rsidTr="00D230F4">
        <w:trPr>
          <w:trHeight w:val="315"/>
        </w:trPr>
        <w:tc>
          <w:tcPr>
            <w:tcW w:w="4222" w:type="dxa"/>
            <w:shd w:val="clear" w:color="auto" w:fill="auto"/>
            <w:vAlign w:val="center"/>
          </w:tcPr>
          <w:p w14:paraId="208A41AF" w14:textId="77777777" w:rsidR="00831643" w:rsidRPr="00F1247A" w:rsidRDefault="00831643" w:rsidP="00C11399">
            <w:pPr>
              <w:rPr>
                <w:i/>
                <w:sz w:val="18"/>
                <w:szCs w:val="18"/>
              </w:rPr>
            </w:pPr>
            <w:r w:rsidRPr="00F1247A">
              <w:rPr>
                <w:i/>
                <w:sz w:val="18"/>
                <w:szCs w:val="18"/>
              </w:rPr>
              <w:t>Microcystis aeruginosa</w:t>
            </w:r>
          </w:p>
        </w:tc>
        <w:tc>
          <w:tcPr>
            <w:tcW w:w="720" w:type="dxa"/>
            <w:shd w:val="clear" w:color="auto" w:fill="auto"/>
            <w:noWrap/>
            <w:vAlign w:val="center"/>
          </w:tcPr>
          <w:p w14:paraId="73068A32" w14:textId="77777777" w:rsidR="00831643" w:rsidRPr="00F1247A" w:rsidRDefault="00831643" w:rsidP="00C11399">
            <w:pPr>
              <w:jc w:val="center"/>
              <w:rPr>
                <w:sz w:val="18"/>
                <w:szCs w:val="18"/>
              </w:rPr>
            </w:pPr>
            <w:r w:rsidRPr="00F1247A">
              <w:rPr>
                <w:sz w:val="18"/>
                <w:szCs w:val="18"/>
              </w:rPr>
              <w:t>46.5</w:t>
            </w:r>
            <w:r w:rsidRPr="00F1247A">
              <w:rPr>
                <w:sz w:val="18"/>
                <w:szCs w:val="18"/>
                <w:vertAlign w:val="superscript"/>
              </w:rPr>
              <w:t>(1)</w:t>
            </w:r>
          </w:p>
        </w:tc>
        <w:tc>
          <w:tcPr>
            <w:tcW w:w="1080" w:type="dxa"/>
            <w:shd w:val="clear" w:color="auto" w:fill="auto"/>
            <w:noWrap/>
            <w:vAlign w:val="center"/>
          </w:tcPr>
          <w:p w14:paraId="5CF0A622" w14:textId="77777777" w:rsidR="00831643" w:rsidRPr="00F1247A" w:rsidRDefault="00831643" w:rsidP="00C11399">
            <w:pPr>
              <w:jc w:val="center"/>
              <w:rPr>
                <w:sz w:val="18"/>
                <w:szCs w:val="18"/>
              </w:rPr>
            </w:pPr>
            <w:r w:rsidRPr="00F1247A">
              <w:rPr>
                <w:sz w:val="18"/>
                <w:szCs w:val="18"/>
              </w:rPr>
              <w:t>3.8</w:t>
            </w:r>
            <w:r w:rsidRPr="00F1247A">
              <w:rPr>
                <w:sz w:val="18"/>
                <w:szCs w:val="18"/>
                <w:vertAlign w:val="superscript"/>
              </w:rPr>
              <w:t>(3)</w:t>
            </w:r>
          </w:p>
        </w:tc>
        <w:tc>
          <w:tcPr>
            <w:tcW w:w="1260" w:type="dxa"/>
            <w:shd w:val="clear" w:color="auto" w:fill="auto"/>
            <w:noWrap/>
            <w:vAlign w:val="center"/>
          </w:tcPr>
          <w:p w14:paraId="17225DDD" w14:textId="77777777" w:rsidR="00831643" w:rsidRPr="00F1247A" w:rsidRDefault="00831643" w:rsidP="00C11399">
            <w:pPr>
              <w:jc w:val="center"/>
              <w:rPr>
                <w:sz w:val="18"/>
                <w:szCs w:val="18"/>
              </w:rPr>
            </w:pPr>
            <w:r w:rsidRPr="00F1247A">
              <w:rPr>
                <w:sz w:val="18"/>
                <w:szCs w:val="18"/>
              </w:rPr>
              <w:t>0.34</w:t>
            </w:r>
            <w:r w:rsidRPr="00F1247A">
              <w:rPr>
                <w:sz w:val="18"/>
                <w:szCs w:val="18"/>
                <w:vertAlign w:val="superscript"/>
              </w:rPr>
              <w:t>(3)</w:t>
            </w:r>
          </w:p>
        </w:tc>
        <w:tc>
          <w:tcPr>
            <w:tcW w:w="990" w:type="dxa"/>
            <w:shd w:val="clear" w:color="auto" w:fill="auto"/>
            <w:noWrap/>
            <w:vAlign w:val="center"/>
          </w:tcPr>
          <w:p w14:paraId="1C77B643" w14:textId="77777777" w:rsidR="00831643" w:rsidRPr="00F1247A" w:rsidRDefault="00831643" w:rsidP="00C11399">
            <w:pPr>
              <w:jc w:val="center"/>
              <w:rPr>
                <w:sz w:val="18"/>
                <w:szCs w:val="18"/>
              </w:rPr>
            </w:pPr>
          </w:p>
        </w:tc>
      </w:tr>
      <w:tr w:rsidR="00831643" w:rsidRPr="00F1247A" w14:paraId="507DD30D" w14:textId="77777777" w:rsidTr="00D230F4">
        <w:trPr>
          <w:trHeight w:val="315"/>
        </w:trPr>
        <w:tc>
          <w:tcPr>
            <w:tcW w:w="4222" w:type="dxa"/>
            <w:shd w:val="clear" w:color="auto" w:fill="auto"/>
            <w:vAlign w:val="center"/>
          </w:tcPr>
          <w:p w14:paraId="5A6DD4DA" w14:textId="77777777" w:rsidR="00831643" w:rsidRPr="00F1247A" w:rsidRDefault="00831643" w:rsidP="00C11399">
            <w:pPr>
              <w:rPr>
                <w:sz w:val="18"/>
                <w:szCs w:val="18"/>
              </w:rPr>
            </w:pPr>
            <w:r w:rsidRPr="00F1247A">
              <w:rPr>
                <w:sz w:val="18"/>
                <w:szCs w:val="18"/>
              </w:rPr>
              <w:t>Various cyanobacteria</w:t>
            </w:r>
          </w:p>
        </w:tc>
        <w:tc>
          <w:tcPr>
            <w:tcW w:w="720" w:type="dxa"/>
            <w:shd w:val="clear" w:color="auto" w:fill="auto"/>
            <w:noWrap/>
            <w:vAlign w:val="center"/>
          </w:tcPr>
          <w:p w14:paraId="428B93D3" w14:textId="77777777" w:rsidR="00831643" w:rsidRPr="00F1247A" w:rsidRDefault="00831643" w:rsidP="00C11399">
            <w:pPr>
              <w:jc w:val="center"/>
              <w:rPr>
                <w:sz w:val="18"/>
                <w:szCs w:val="18"/>
              </w:rPr>
            </w:pPr>
          </w:p>
        </w:tc>
        <w:tc>
          <w:tcPr>
            <w:tcW w:w="1080" w:type="dxa"/>
            <w:shd w:val="clear" w:color="auto" w:fill="auto"/>
            <w:noWrap/>
            <w:vAlign w:val="center"/>
          </w:tcPr>
          <w:p w14:paraId="7FB2DD51" w14:textId="77777777" w:rsidR="00831643" w:rsidRPr="00F1247A" w:rsidRDefault="00831643" w:rsidP="00C11399">
            <w:pPr>
              <w:jc w:val="center"/>
              <w:rPr>
                <w:sz w:val="18"/>
                <w:szCs w:val="18"/>
              </w:rPr>
            </w:pPr>
            <w:r w:rsidRPr="00F1247A">
              <w:rPr>
                <w:sz w:val="18"/>
                <w:szCs w:val="18"/>
              </w:rPr>
              <w:t>4.5</w:t>
            </w:r>
            <w:r w:rsidRPr="00F1247A">
              <w:rPr>
                <w:sz w:val="18"/>
                <w:szCs w:val="18"/>
                <w:vertAlign w:val="superscript"/>
              </w:rPr>
              <w:t>(4)</w:t>
            </w:r>
          </w:p>
        </w:tc>
        <w:tc>
          <w:tcPr>
            <w:tcW w:w="1260" w:type="dxa"/>
            <w:shd w:val="clear" w:color="auto" w:fill="auto"/>
            <w:noWrap/>
            <w:vAlign w:val="center"/>
          </w:tcPr>
          <w:p w14:paraId="0BE15A33" w14:textId="77777777" w:rsidR="00831643" w:rsidRPr="00F1247A" w:rsidRDefault="00831643" w:rsidP="00C11399">
            <w:pPr>
              <w:jc w:val="center"/>
              <w:rPr>
                <w:sz w:val="18"/>
                <w:szCs w:val="18"/>
              </w:rPr>
            </w:pPr>
          </w:p>
        </w:tc>
        <w:tc>
          <w:tcPr>
            <w:tcW w:w="990" w:type="dxa"/>
            <w:shd w:val="clear" w:color="auto" w:fill="auto"/>
            <w:noWrap/>
            <w:vAlign w:val="center"/>
          </w:tcPr>
          <w:p w14:paraId="5F4E0E0C" w14:textId="77777777" w:rsidR="00831643" w:rsidRPr="00F1247A" w:rsidRDefault="00831643" w:rsidP="00C11399">
            <w:pPr>
              <w:jc w:val="center"/>
              <w:rPr>
                <w:sz w:val="18"/>
                <w:szCs w:val="18"/>
              </w:rPr>
            </w:pPr>
          </w:p>
        </w:tc>
      </w:tr>
      <w:tr w:rsidR="00831643" w:rsidRPr="00F1247A" w14:paraId="3F3BC856" w14:textId="77777777" w:rsidTr="00D230F4">
        <w:trPr>
          <w:trHeight w:val="315"/>
        </w:trPr>
        <w:tc>
          <w:tcPr>
            <w:tcW w:w="4222" w:type="dxa"/>
            <w:shd w:val="clear" w:color="auto" w:fill="auto"/>
            <w:vAlign w:val="center"/>
          </w:tcPr>
          <w:p w14:paraId="06167AC2" w14:textId="77777777" w:rsidR="00831643" w:rsidRPr="00F1247A" w:rsidRDefault="00831643" w:rsidP="00C11399">
            <w:pPr>
              <w:rPr>
                <w:i/>
                <w:sz w:val="18"/>
                <w:szCs w:val="18"/>
              </w:rPr>
            </w:pPr>
            <w:proofErr w:type="spellStart"/>
            <w:r w:rsidRPr="00F1247A">
              <w:rPr>
                <w:i/>
                <w:sz w:val="18"/>
                <w:szCs w:val="18"/>
              </w:rPr>
              <w:t>Asterionella</w:t>
            </w:r>
            <w:proofErr w:type="spellEnd"/>
            <w:r w:rsidRPr="00F1247A">
              <w:rPr>
                <w:i/>
                <w:sz w:val="18"/>
                <w:szCs w:val="18"/>
              </w:rPr>
              <w:t xml:space="preserve"> </w:t>
            </w:r>
            <w:proofErr w:type="spellStart"/>
            <w:r w:rsidRPr="00F1247A">
              <w:rPr>
                <w:i/>
                <w:sz w:val="18"/>
                <w:szCs w:val="18"/>
              </w:rPr>
              <w:t>formosa</w:t>
            </w:r>
            <w:proofErr w:type="spellEnd"/>
          </w:p>
        </w:tc>
        <w:tc>
          <w:tcPr>
            <w:tcW w:w="720" w:type="dxa"/>
            <w:shd w:val="clear" w:color="auto" w:fill="auto"/>
            <w:noWrap/>
            <w:vAlign w:val="center"/>
          </w:tcPr>
          <w:p w14:paraId="27702092" w14:textId="77777777" w:rsidR="00831643" w:rsidRPr="00F1247A" w:rsidRDefault="00831643" w:rsidP="00C11399">
            <w:pPr>
              <w:jc w:val="center"/>
              <w:rPr>
                <w:sz w:val="18"/>
                <w:szCs w:val="18"/>
              </w:rPr>
            </w:pPr>
          </w:p>
        </w:tc>
        <w:tc>
          <w:tcPr>
            <w:tcW w:w="1080" w:type="dxa"/>
            <w:shd w:val="clear" w:color="auto" w:fill="auto"/>
            <w:noWrap/>
            <w:vAlign w:val="center"/>
          </w:tcPr>
          <w:p w14:paraId="139E4E71" w14:textId="77777777" w:rsidR="00831643" w:rsidRPr="00F1247A" w:rsidRDefault="00831643" w:rsidP="00C11399">
            <w:pPr>
              <w:jc w:val="center"/>
              <w:rPr>
                <w:sz w:val="18"/>
                <w:szCs w:val="18"/>
              </w:rPr>
            </w:pPr>
          </w:p>
        </w:tc>
        <w:tc>
          <w:tcPr>
            <w:tcW w:w="1260" w:type="dxa"/>
            <w:shd w:val="clear" w:color="auto" w:fill="auto"/>
            <w:noWrap/>
            <w:vAlign w:val="center"/>
          </w:tcPr>
          <w:p w14:paraId="3B3410E1" w14:textId="77777777" w:rsidR="00831643" w:rsidRPr="00F1247A" w:rsidRDefault="00831643" w:rsidP="00C11399">
            <w:pPr>
              <w:jc w:val="center"/>
              <w:rPr>
                <w:sz w:val="18"/>
                <w:szCs w:val="18"/>
              </w:rPr>
            </w:pPr>
          </w:p>
        </w:tc>
        <w:tc>
          <w:tcPr>
            <w:tcW w:w="990" w:type="dxa"/>
            <w:shd w:val="clear" w:color="auto" w:fill="auto"/>
            <w:noWrap/>
            <w:vAlign w:val="center"/>
          </w:tcPr>
          <w:p w14:paraId="57785AAF" w14:textId="77777777" w:rsidR="00831643" w:rsidRPr="00F1247A" w:rsidRDefault="00831643" w:rsidP="00C11399">
            <w:pPr>
              <w:jc w:val="center"/>
              <w:rPr>
                <w:sz w:val="18"/>
                <w:szCs w:val="18"/>
              </w:rPr>
            </w:pPr>
            <w:r w:rsidRPr="00F1247A">
              <w:rPr>
                <w:sz w:val="18"/>
                <w:szCs w:val="18"/>
              </w:rPr>
              <w:t>32</w:t>
            </w:r>
            <w:r w:rsidRPr="00F1247A">
              <w:rPr>
                <w:sz w:val="18"/>
                <w:szCs w:val="18"/>
                <w:vertAlign w:val="superscript"/>
              </w:rPr>
              <w:t>(4)</w:t>
            </w:r>
          </w:p>
        </w:tc>
      </w:tr>
      <w:tr w:rsidR="00831643" w:rsidRPr="00F1247A" w14:paraId="3150755D" w14:textId="77777777" w:rsidTr="00D230F4">
        <w:trPr>
          <w:trHeight w:val="315"/>
        </w:trPr>
        <w:tc>
          <w:tcPr>
            <w:tcW w:w="4222" w:type="dxa"/>
            <w:shd w:val="clear" w:color="auto" w:fill="auto"/>
            <w:vAlign w:val="center"/>
          </w:tcPr>
          <w:p w14:paraId="73816022" w14:textId="77777777" w:rsidR="00831643" w:rsidRPr="00F1247A" w:rsidRDefault="00831643" w:rsidP="00C11399">
            <w:pPr>
              <w:rPr>
                <w:i/>
                <w:sz w:val="18"/>
                <w:szCs w:val="18"/>
              </w:rPr>
            </w:pPr>
            <w:proofErr w:type="spellStart"/>
            <w:r w:rsidRPr="00F1247A">
              <w:rPr>
                <w:i/>
                <w:sz w:val="18"/>
                <w:szCs w:val="18"/>
              </w:rPr>
              <w:t>Stephanodiscus</w:t>
            </w:r>
            <w:proofErr w:type="spellEnd"/>
            <w:r w:rsidRPr="00F1247A">
              <w:rPr>
                <w:i/>
                <w:sz w:val="18"/>
                <w:szCs w:val="18"/>
              </w:rPr>
              <w:t xml:space="preserve"> </w:t>
            </w:r>
            <w:proofErr w:type="spellStart"/>
            <w:r w:rsidRPr="00F1247A">
              <w:rPr>
                <w:i/>
                <w:sz w:val="18"/>
                <w:szCs w:val="18"/>
              </w:rPr>
              <w:t>hantzschii</w:t>
            </w:r>
            <w:proofErr w:type="spellEnd"/>
          </w:p>
        </w:tc>
        <w:tc>
          <w:tcPr>
            <w:tcW w:w="720" w:type="dxa"/>
            <w:shd w:val="clear" w:color="auto" w:fill="auto"/>
            <w:noWrap/>
            <w:vAlign w:val="center"/>
          </w:tcPr>
          <w:p w14:paraId="4551F0D6" w14:textId="77777777" w:rsidR="00831643" w:rsidRPr="00F1247A" w:rsidRDefault="00831643" w:rsidP="00C11399">
            <w:pPr>
              <w:jc w:val="center"/>
              <w:rPr>
                <w:sz w:val="18"/>
                <w:szCs w:val="18"/>
              </w:rPr>
            </w:pPr>
          </w:p>
        </w:tc>
        <w:tc>
          <w:tcPr>
            <w:tcW w:w="1080" w:type="dxa"/>
            <w:shd w:val="clear" w:color="auto" w:fill="auto"/>
            <w:noWrap/>
            <w:vAlign w:val="center"/>
          </w:tcPr>
          <w:p w14:paraId="73911E93" w14:textId="77777777" w:rsidR="00831643" w:rsidRPr="00F1247A" w:rsidRDefault="00831643" w:rsidP="00C11399">
            <w:pPr>
              <w:jc w:val="center"/>
              <w:rPr>
                <w:sz w:val="18"/>
                <w:szCs w:val="18"/>
              </w:rPr>
            </w:pPr>
          </w:p>
        </w:tc>
        <w:tc>
          <w:tcPr>
            <w:tcW w:w="1260" w:type="dxa"/>
            <w:shd w:val="clear" w:color="auto" w:fill="auto"/>
            <w:noWrap/>
            <w:vAlign w:val="center"/>
          </w:tcPr>
          <w:p w14:paraId="214EEFA1" w14:textId="77777777" w:rsidR="00831643" w:rsidRPr="00F1247A" w:rsidRDefault="00831643" w:rsidP="00C11399">
            <w:pPr>
              <w:jc w:val="center"/>
              <w:rPr>
                <w:sz w:val="18"/>
                <w:szCs w:val="18"/>
              </w:rPr>
            </w:pPr>
          </w:p>
        </w:tc>
        <w:tc>
          <w:tcPr>
            <w:tcW w:w="990" w:type="dxa"/>
            <w:shd w:val="clear" w:color="auto" w:fill="auto"/>
            <w:noWrap/>
            <w:vAlign w:val="center"/>
          </w:tcPr>
          <w:p w14:paraId="6C4BC1A3" w14:textId="77777777" w:rsidR="00831643" w:rsidRPr="00F1247A" w:rsidRDefault="00831643" w:rsidP="00C11399">
            <w:pPr>
              <w:jc w:val="center"/>
              <w:rPr>
                <w:sz w:val="18"/>
                <w:szCs w:val="18"/>
              </w:rPr>
            </w:pPr>
            <w:r w:rsidRPr="00F1247A">
              <w:rPr>
                <w:sz w:val="18"/>
                <w:szCs w:val="18"/>
              </w:rPr>
              <w:t>20</w:t>
            </w:r>
            <w:r w:rsidRPr="00F1247A">
              <w:rPr>
                <w:sz w:val="18"/>
                <w:szCs w:val="18"/>
                <w:vertAlign w:val="superscript"/>
              </w:rPr>
              <w:t>(4)</w:t>
            </w:r>
          </w:p>
        </w:tc>
      </w:tr>
      <w:tr w:rsidR="00831643" w:rsidRPr="00F1247A" w14:paraId="185CB783" w14:textId="77777777" w:rsidTr="00D230F4">
        <w:trPr>
          <w:trHeight w:val="315"/>
        </w:trPr>
        <w:tc>
          <w:tcPr>
            <w:tcW w:w="4222" w:type="dxa"/>
            <w:shd w:val="clear" w:color="auto" w:fill="auto"/>
            <w:vAlign w:val="center"/>
          </w:tcPr>
          <w:p w14:paraId="76B34108" w14:textId="77777777" w:rsidR="00831643" w:rsidRPr="00F1247A" w:rsidRDefault="00831643" w:rsidP="00C11399">
            <w:pPr>
              <w:rPr>
                <w:i/>
                <w:sz w:val="18"/>
                <w:szCs w:val="18"/>
              </w:rPr>
            </w:pPr>
            <w:proofErr w:type="spellStart"/>
            <w:r w:rsidRPr="00F1247A">
              <w:rPr>
                <w:i/>
                <w:sz w:val="18"/>
                <w:szCs w:val="18"/>
              </w:rPr>
              <w:t>Asterionella</w:t>
            </w:r>
            <w:proofErr w:type="spellEnd"/>
            <w:r w:rsidRPr="00F1247A">
              <w:rPr>
                <w:i/>
                <w:sz w:val="18"/>
                <w:szCs w:val="18"/>
              </w:rPr>
              <w:t xml:space="preserve"> </w:t>
            </w:r>
            <w:r w:rsidR="00E31A4A" w:rsidRPr="00F1247A">
              <w:rPr>
                <w:i/>
                <w:sz w:val="18"/>
                <w:szCs w:val="18"/>
              </w:rPr>
              <w:t xml:space="preserve">Formosa </w:t>
            </w:r>
          </w:p>
        </w:tc>
        <w:tc>
          <w:tcPr>
            <w:tcW w:w="720" w:type="dxa"/>
            <w:shd w:val="clear" w:color="auto" w:fill="auto"/>
            <w:noWrap/>
            <w:vAlign w:val="center"/>
          </w:tcPr>
          <w:p w14:paraId="55D2BE59" w14:textId="77777777" w:rsidR="00831643" w:rsidRPr="00F1247A" w:rsidRDefault="00831643" w:rsidP="00C11399">
            <w:pPr>
              <w:jc w:val="center"/>
              <w:rPr>
                <w:sz w:val="18"/>
                <w:szCs w:val="18"/>
              </w:rPr>
            </w:pPr>
          </w:p>
        </w:tc>
        <w:tc>
          <w:tcPr>
            <w:tcW w:w="1080" w:type="dxa"/>
            <w:shd w:val="clear" w:color="auto" w:fill="auto"/>
            <w:noWrap/>
            <w:vAlign w:val="center"/>
          </w:tcPr>
          <w:p w14:paraId="10DD52A6" w14:textId="77777777" w:rsidR="00831643" w:rsidRPr="00F1247A" w:rsidRDefault="00831643" w:rsidP="00C11399">
            <w:pPr>
              <w:jc w:val="center"/>
              <w:rPr>
                <w:sz w:val="18"/>
                <w:szCs w:val="18"/>
              </w:rPr>
            </w:pPr>
            <w:r w:rsidRPr="00F1247A">
              <w:rPr>
                <w:sz w:val="18"/>
                <w:szCs w:val="18"/>
              </w:rPr>
              <w:t>3.4</w:t>
            </w:r>
            <w:r w:rsidRPr="00F1247A">
              <w:rPr>
                <w:sz w:val="18"/>
                <w:szCs w:val="18"/>
                <w:vertAlign w:val="superscript"/>
              </w:rPr>
              <w:t>(5)</w:t>
            </w:r>
          </w:p>
        </w:tc>
        <w:tc>
          <w:tcPr>
            <w:tcW w:w="1260" w:type="dxa"/>
            <w:shd w:val="clear" w:color="auto" w:fill="auto"/>
            <w:noWrap/>
            <w:vAlign w:val="center"/>
          </w:tcPr>
          <w:p w14:paraId="15B85684" w14:textId="77777777" w:rsidR="00831643" w:rsidRPr="00F1247A" w:rsidRDefault="00831643" w:rsidP="00C11399">
            <w:pPr>
              <w:jc w:val="center"/>
              <w:rPr>
                <w:sz w:val="18"/>
                <w:szCs w:val="18"/>
              </w:rPr>
            </w:pPr>
            <w:r w:rsidRPr="00F1247A">
              <w:rPr>
                <w:sz w:val="18"/>
                <w:szCs w:val="18"/>
              </w:rPr>
              <w:t>0.03</w:t>
            </w:r>
            <w:r w:rsidRPr="00F1247A">
              <w:rPr>
                <w:sz w:val="18"/>
                <w:szCs w:val="18"/>
                <w:vertAlign w:val="superscript"/>
              </w:rPr>
              <w:t>(6)</w:t>
            </w:r>
          </w:p>
        </w:tc>
        <w:tc>
          <w:tcPr>
            <w:tcW w:w="990" w:type="dxa"/>
            <w:shd w:val="clear" w:color="auto" w:fill="auto"/>
            <w:noWrap/>
            <w:vAlign w:val="center"/>
          </w:tcPr>
          <w:p w14:paraId="5BDBBFDF" w14:textId="77777777" w:rsidR="00831643" w:rsidRPr="00F1247A" w:rsidRDefault="00831643" w:rsidP="00C11399">
            <w:pPr>
              <w:jc w:val="center"/>
              <w:rPr>
                <w:sz w:val="18"/>
                <w:szCs w:val="18"/>
              </w:rPr>
            </w:pPr>
          </w:p>
        </w:tc>
      </w:tr>
      <w:tr w:rsidR="00831643" w:rsidRPr="00F1247A" w14:paraId="3D736CD1" w14:textId="77777777" w:rsidTr="00D230F4">
        <w:trPr>
          <w:trHeight w:val="315"/>
        </w:trPr>
        <w:tc>
          <w:tcPr>
            <w:tcW w:w="4222" w:type="dxa"/>
            <w:shd w:val="clear" w:color="auto" w:fill="auto"/>
            <w:vAlign w:val="center"/>
          </w:tcPr>
          <w:p w14:paraId="37F8ECD7" w14:textId="77777777" w:rsidR="00831643" w:rsidRPr="00F1247A" w:rsidRDefault="00831643" w:rsidP="00C11399">
            <w:pPr>
              <w:rPr>
                <w:i/>
                <w:sz w:val="18"/>
                <w:szCs w:val="18"/>
              </w:rPr>
            </w:pPr>
            <w:r w:rsidRPr="00F1247A">
              <w:rPr>
                <w:i/>
                <w:sz w:val="18"/>
                <w:szCs w:val="18"/>
              </w:rPr>
              <w:t>Scenedesmus obliquus</w:t>
            </w:r>
          </w:p>
        </w:tc>
        <w:tc>
          <w:tcPr>
            <w:tcW w:w="720" w:type="dxa"/>
            <w:shd w:val="clear" w:color="auto" w:fill="auto"/>
            <w:noWrap/>
            <w:vAlign w:val="center"/>
          </w:tcPr>
          <w:p w14:paraId="63A2BC2F" w14:textId="77777777" w:rsidR="00831643" w:rsidRPr="00F1247A" w:rsidRDefault="00831643" w:rsidP="00C11399">
            <w:pPr>
              <w:jc w:val="center"/>
              <w:rPr>
                <w:sz w:val="18"/>
                <w:szCs w:val="18"/>
              </w:rPr>
            </w:pPr>
            <w:r w:rsidRPr="00F1247A">
              <w:rPr>
                <w:sz w:val="18"/>
                <w:szCs w:val="18"/>
              </w:rPr>
              <w:t>54.6</w:t>
            </w:r>
            <w:r w:rsidRPr="00F1247A">
              <w:rPr>
                <w:sz w:val="18"/>
                <w:szCs w:val="18"/>
                <w:vertAlign w:val="superscript"/>
              </w:rPr>
              <w:t>(1)</w:t>
            </w:r>
          </w:p>
        </w:tc>
        <w:tc>
          <w:tcPr>
            <w:tcW w:w="1080" w:type="dxa"/>
            <w:shd w:val="clear" w:color="auto" w:fill="auto"/>
            <w:noWrap/>
            <w:vAlign w:val="center"/>
          </w:tcPr>
          <w:p w14:paraId="751A4D3C" w14:textId="77777777" w:rsidR="00831643" w:rsidRPr="00F1247A" w:rsidRDefault="00831643" w:rsidP="00C11399">
            <w:pPr>
              <w:jc w:val="center"/>
              <w:rPr>
                <w:sz w:val="18"/>
                <w:szCs w:val="18"/>
              </w:rPr>
            </w:pPr>
          </w:p>
        </w:tc>
        <w:tc>
          <w:tcPr>
            <w:tcW w:w="1260" w:type="dxa"/>
            <w:shd w:val="clear" w:color="auto" w:fill="auto"/>
            <w:noWrap/>
            <w:vAlign w:val="center"/>
          </w:tcPr>
          <w:p w14:paraId="0D11E1CC" w14:textId="77777777" w:rsidR="00831643" w:rsidRPr="00F1247A" w:rsidRDefault="00831643" w:rsidP="00C11399">
            <w:pPr>
              <w:jc w:val="center"/>
              <w:rPr>
                <w:sz w:val="18"/>
                <w:szCs w:val="18"/>
              </w:rPr>
            </w:pPr>
          </w:p>
        </w:tc>
        <w:tc>
          <w:tcPr>
            <w:tcW w:w="990" w:type="dxa"/>
            <w:shd w:val="clear" w:color="auto" w:fill="auto"/>
            <w:noWrap/>
            <w:vAlign w:val="center"/>
          </w:tcPr>
          <w:p w14:paraId="02101146" w14:textId="77777777" w:rsidR="00831643" w:rsidRPr="00F1247A" w:rsidRDefault="00831643" w:rsidP="00C11399">
            <w:pPr>
              <w:jc w:val="center"/>
              <w:rPr>
                <w:sz w:val="18"/>
                <w:szCs w:val="18"/>
              </w:rPr>
            </w:pPr>
          </w:p>
        </w:tc>
      </w:tr>
      <w:tr w:rsidR="00831643" w:rsidRPr="00F1247A" w14:paraId="31EF58EC" w14:textId="77777777" w:rsidTr="00D230F4">
        <w:trPr>
          <w:trHeight w:val="315"/>
        </w:trPr>
        <w:tc>
          <w:tcPr>
            <w:tcW w:w="4222" w:type="dxa"/>
            <w:shd w:val="clear" w:color="auto" w:fill="auto"/>
            <w:vAlign w:val="center"/>
          </w:tcPr>
          <w:p w14:paraId="10226539" w14:textId="77777777" w:rsidR="00831643" w:rsidRPr="00F1247A" w:rsidRDefault="00831643" w:rsidP="00C11399">
            <w:pPr>
              <w:rPr>
                <w:i/>
                <w:sz w:val="18"/>
                <w:szCs w:val="18"/>
              </w:rPr>
            </w:pPr>
            <w:r w:rsidRPr="00F1247A">
              <w:rPr>
                <w:i/>
                <w:sz w:val="18"/>
                <w:szCs w:val="18"/>
              </w:rPr>
              <w:t xml:space="preserve">Scenedesmus </w:t>
            </w:r>
            <w:proofErr w:type="spellStart"/>
            <w:r w:rsidRPr="00F1247A">
              <w:rPr>
                <w:i/>
                <w:sz w:val="18"/>
                <w:szCs w:val="18"/>
              </w:rPr>
              <w:t>quadricauda</w:t>
            </w:r>
            <w:proofErr w:type="spellEnd"/>
          </w:p>
        </w:tc>
        <w:tc>
          <w:tcPr>
            <w:tcW w:w="720" w:type="dxa"/>
            <w:shd w:val="clear" w:color="auto" w:fill="auto"/>
            <w:noWrap/>
            <w:vAlign w:val="center"/>
          </w:tcPr>
          <w:p w14:paraId="1291F747" w14:textId="77777777" w:rsidR="00831643" w:rsidRPr="00F1247A" w:rsidRDefault="00831643" w:rsidP="00C11399">
            <w:pPr>
              <w:jc w:val="center"/>
              <w:rPr>
                <w:sz w:val="18"/>
                <w:szCs w:val="18"/>
              </w:rPr>
            </w:pPr>
          </w:p>
        </w:tc>
        <w:tc>
          <w:tcPr>
            <w:tcW w:w="1080" w:type="dxa"/>
            <w:shd w:val="clear" w:color="auto" w:fill="auto"/>
            <w:noWrap/>
            <w:vAlign w:val="center"/>
          </w:tcPr>
          <w:p w14:paraId="04C821C8" w14:textId="77777777" w:rsidR="00831643" w:rsidRPr="00F1247A" w:rsidRDefault="00831643" w:rsidP="00C11399">
            <w:pPr>
              <w:jc w:val="center"/>
              <w:rPr>
                <w:sz w:val="18"/>
                <w:szCs w:val="18"/>
              </w:rPr>
            </w:pPr>
          </w:p>
        </w:tc>
        <w:tc>
          <w:tcPr>
            <w:tcW w:w="1260" w:type="dxa"/>
            <w:shd w:val="clear" w:color="auto" w:fill="auto"/>
            <w:noWrap/>
            <w:vAlign w:val="center"/>
          </w:tcPr>
          <w:p w14:paraId="0CC4B7F9" w14:textId="77777777" w:rsidR="00831643" w:rsidRPr="00F1247A" w:rsidRDefault="00831643" w:rsidP="00C11399">
            <w:pPr>
              <w:jc w:val="center"/>
              <w:rPr>
                <w:sz w:val="18"/>
                <w:szCs w:val="18"/>
              </w:rPr>
            </w:pPr>
            <w:r w:rsidRPr="00F1247A">
              <w:rPr>
                <w:sz w:val="18"/>
                <w:szCs w:val="18"/>
              </w:rPr>
              <w:t>0.59</w:t>
            </w:r>
            <w:r w:rsidRPr="00F1247A">
              <w:rPr>
                <w:sz w:val="18"/>
                <w:szCs w:val="18"/>
                <w:vertAlign w:val="superscript"/>
              </w:rPr>
              <w:t>(7)</w:t>
            </w:r>
          </w:p>
        </w:tc>
        <w:tc>
          <w:tcPr>
            <w:tcW w:w="990" w:type="dxa"/>
            <w:shd w:val="clear" w:color="auto" w:fill="auto"/>
            <w:noWrap/>
            <w:vAlign w:val="center"/>
          </w:tcPr>
          <w:p w14:paraId="71D2756A" w14:textId="77777777" w:rsidR="00831643" w:rsidRPr="00F1247A" w:rsidRDefault="00831643" w:rsidP="00C11399">
            <w:pPr>
              <w:jc w:val="center"/>
              <w:rPr>
                <w:sz w:val="18"/>
                <w:szCs w:val="18"/>
              </w:rPr>
            </w:pPr>
          </w:p>
        </w:tc>
      </w:tr>
      <w:tr w:rsidR="00831643" w:rsidRPr="00F1247A" w14:paraId="6F7FD1AE" w14:textId="77777777" w:rsidTr="00D230F4">
        <w:trPr>
          <w:trHeight w:val="315"/>
        </w:trPr>
        <w:tc>
          <w:tcPr>
            <w:tcW w:w="4222" w:type="dxa"/>
            <w:shd w:val="clear" w:color="auto" w:fill="auto"/>
            <w:vAlign w:val="center"/>
          </w:tcPr>
          <w:p w14:paraId="4633217D" w14:textId="77777777" w:rsidR="00831643" w:rsidRPr="00F1247A" w:rsidRDefault="00831643" w:rsidP="00C11399">
            <w:pPr>
              <w:rPr>
                <w:i/>
                <w:sz w:val="18"/>
                <w:szCs w:val="18"/>
              </w:rPr>
            </w:pPr>
            <w:r w:rsidRPr="00F1247A">
              <w:rPr>
                <w:i/>
                <w:sz w:val="18"/>
                <w:szCs w:val="18"/>
              </w:rPr>
              <w:t>Scenedesmus sp.</w:t>
            </w:r>
          </w:p>
        </w:tc>
        <w:tc>
          <w:tcPr>
            <w:tcW w:w="720" w:type="dxa"/>
            <w:shd w:val="clear" w:color="auto" w:fill="auto"/>
            <w:noWrap/>
            <w:vAlign w:val="center"/>
          </w:tcPr>
          <w:p w14:paraId="32988463" w14:textId="77777777" w:rsidR="00831643" w:rsidRPr="00F1247A" w:rsidRDefault="00831643" w:rsidP="00C11399">
            <w:pPr>
              <w:jc w:val="center"/>
              <w:rPr>
                <w:sz w:val="18"/>
                <w:szCs w:val="18"/>
              </w:rPr>
            </w:pPr>
          </w:p>
        </w:tc>
        <w:tc>
          <w:tcPr>
            <w:tcW w:w="1080" w:type="dxa"/>
            <w:shd w:val="clear" w:color="auto" w:fill="auto"/>
            <w:noWrap/>
            <w:vAlign w:val="center"/>
          </w:tcPr>
          <w:p w14:paraId="201BAAD9" w14:textId="77777777" w:rsidR="00831643" w:rsidRPr="00F1247A" w:rsidRDefault="00831643" w:rsidP="00C11399">
            <w:pPr>
              <w:jc w:val="center"/>
              <w:rPr>
                <w:sz w:val="18"/>
                <w:szCs w:val="18"/>
              </w:rPr>
            </w:pPr>
          </w:p>
        </w:tc>
        <w:tc>
          <w:tcPr>
            <w:tcW w:w="1260" w:type="dxa"/>
            <w:shd w:val="clear" w:color="auto" w:fill="auto"/>
            <w:noWrap/>
            <w:vAlign w:val="center"/>
          </w:tcPr>
          <w:p w14:paraId="60761B59" w14:textId="77777777" w:rsidR="00831643" w:rsidRPr="00F1247A" w:rsidRDefault="00831643" w:rsidP="00C11399">
            <w:pPr>
              <w:jc w:val="center"/>
              <w:rPr>
                <w:sz w:val="18"/>
                <w:szCs w:val="18"/>
              </w:rPr>
            </w:pPr>
            <w:r w:rsidRPr="00F1247A">
              <w:rPr>
                <w:sz w:val="18"/>
                <w:szCs w:val="18"/>
              </w:rPr>
              <w:t>0.10</w:t>
            </w:r>
            <w:r w:rsidRPr="00F1247A">
              <w:rPr>
                <w:sz w:val="18"/>
                <w:szCs w:val="18"/>
                <w:vertAlign w:val="superscript"/>
              </w:rPr>
              <w:t>(8)</w:t>
            </w:r>
          </w:p>
        </w:tc>
        <w:tc>
          <w:tcPr>
            <w:tcW w:w="990" w:type="dxa"/>
            <w:shd w:val="clear" w:color="auto" w:fill="auto"/>
            <w:noWrap/>
            <w:vAlign w:val="center"/>
          </w:tcPr>
          <w:p w14:paraId="2E042157" w14:textId="77777777" w:rsidR="00831643" w:rsidRPr="00F1247A" w:rsidRDefault="00831643" w:rsidP="00C11399">
            <w:pPr>
              <w:jc w:val="center"/>
              <w:rPr>
                <w:sz w:val="18"/>
                <w:szCs w:val="18"/>
              </w:rPr>
            </w:pPr>
          </w:p>
        </w:tc>
      </w:tr>
      <w:tr w:rsidR="00831643" w:rsidRPr="00F1247A" w14:paraId="388F8C52" w14:textId="77777777" w:rsidTr="00D230F4">
        <w:trPr>
          <w:trHeight w:val="315"/>
        </w:trPr>
        <w:tc>
          <w:tcPr>
            <w:tcW w:w="4222" w:type="dxa"/>
            <w:shd w:val="clear" w:color="auto" w:fill="auto"/>
            <w:vAlign w:val="center"/>
          </w:tcPr>
          <w:p w14:paraId="159C0091" w14:textId="77777777" w:rsidR="00831643" w:rsidRPr="00F1247A" w:rsidRDefault="00831643" w:rsidP="00C11399">
            <w:pPr>
              <w:rPr>
                <w:b/>
                <w:sz w:val="18"/>
                <w:szCs w:val="18"/>
              </w:rPr>
            </w:pPr>
            <w:r w:rsidRPr="00F1247A">
              <w:rPr>
                <w:b/>
                <w:sz w:val="18"/>
                <w:szCs w:val="18"/>
              </w:rPr>
              <w:t>Optimum</w:t>
            </w:r>
          </w:p>
        </w:tc>
        <w:tc>
          <w:tcPr>
            <w:tcW w:w="720" w:type="dxa"/>
            <w:shd w:val="clear" w:color="auto" w:fill="auto"/>
            <w:noWrap/>
            <w:vAlign w:val="center"/>
          </w:tcPr>
          <w:p w14:paraId="1CCE7400" w14:textId="77777777" w:rsidR="00831643" w:rsidRPr="00F1247A" w:rsidRDefault="00831643" w:rsidP="00C11399">
            <w:pPr>
              <w:jc w:val="center"/>
              <w:rPr>
                <w:sz w:val="18"/>
                <w:szCs w:val="18"/>
              </w:rPr>
            </w:pPr>
          </w:p>
        </w:tc>
        <w:tc>
          <w:tcPr>
            <w:tcW w:w="1080" w:type="dxa"/>
            <w:shd w:val="clear" w:color="auto" w:fill="auto"/>
            <w:noWrap/>
            <w:vAlign w:val="center"/>
          </w:tcPr>
          <w:p w14:paraId="3744D5C1" w14:textId="77777777" w:rsidR="00831643" w:rsidRPr="00F1247A" w:rsidRDefault="00831643" w:rsidP="00C11399">
            <w:pPr>
              <w:jc w:val="center"/>
              <w:rPr>
                <w:sz w:val="18"/>
                <w:szCs w:val="18"/>
              </w:rPr>
            </w:pPr>
          </w:p>
        </w:tc>
        <w:tc>
          <w:tcPr>
            <w:tcW w:w="1260" w:type="dxa"/>
            <w:shd w:val="clear" w:color="auto" w:fill="auto"/>
            <w:noWrap/>
            <w:vAlign w:val="center"/>
          </w:tcPr>
          <w:p w14:paraId="66C917F7" w14:textId="77777777" w:rsidR="00831643" w:rsidRPr="00F1247A" w:rsidRDefault="00831643" w:rsidP="00C11399">
            <w:pPr>
              <w:jc w:val="center"/>
              <w:rPr>
                <w:sz w:val="18"/>
                <w:szCs w:val="18"/>
              </w:rPr>
            </w:pPr>
          </w:p>
        </w:tc>
        <w:tc>
          <w:tcPr>
            <w:tcW w:w="990" w:type="dxa"/>
            <w:shd w:val="clear" w:color="auto" w:fill="auto"/>
            <w:noWrap/>
            <w:vAlign w:val="center"/>
          </w:tcPr>
          <w:p w14:paraId="4BA94A2D" w14:textId="77777777" w:rsidR="00831643" w:rsidRPr="00F1247A" w:rsidRDefault="00831643" w:rsidP="00C11399">
            <w:pPr>
              <w:jc w:val="center"/>
              <w:rPr>
                <w:sz w:val="18"/>
                <w:szCs w:val="18"/>
              </w:rPr>
            </w:pPr>
          </w:p>
        </w:tc>
      </w:tr>
      <w:tr w:rsidR="00831643" w:rsidRPr="00F1247A" w14:paraId="5CF6EC83" w14:textId="77777777" w:rsidTr="00D230F4">
        <w:trPr>
          <w:trHeight w:val="315"/>
        </w:trPr>
        <w:tc>
          <w:tcPr>
            <w:tcW w:w="4222" w:type="dxa"/>
            <w:shd w:val="clear" w:color="auto" w:fill="auto"/>
            <w:vAlign w:val="center"/>
          </w:tcPr>
          <w:p w14:paraId="7606F5CF" w14:textId="77777777" w:rsidR="00831643" w:rsidRPr="00F1247A" w:rsidRDefault="00831643" w:rsidP="00C11399">
            <w:pPr>
              <w:rPr>
                <w:sz w:val="18"/>
                <w:szCs w:val="18"/>
              </w:rPr>
            </w:pPr>
            <w:r w:rsidRPr="00F1247A">
              <w:rPr>
                <w:sz w:val="18"/>
                <w:szCs w:val="18"/>
              </w:rPr>
              <w:t>Cyanobacteria</w:t>
            </w:r>
          </w:p>
        </w:tc>
        <w:tc>
          <w:tcPr>
            <w:tcW w:w="720" w:type="dxa"/>
            <w:shd w:val="clear" w:color="auto" w:fill="auto"/>
            <w:noWrap/>
            <w:vAlign w:val="center"/>
          </w:tcPr>
          <w:p w14:paraId="0411061B" w14:textId="77777777" w:rsidR="00831643" w:rsidRPr="00F1247A" w:rsidRDefault="00831643" w:rsidP="00C11399">
            <w:pPr>
              <w:jc w:val="center"/>
              <w:rPr>
                <w:sz w:val="18"/>
                <w:szCs w:val="18"/>
              </w:rPr>
            </w:pPr>
            <w:r w:rsidRPr="00F1247A">
              <w:rPr>
                <w:sz w:val="18"/>
                <w:szCs w:val="18"/>
              </w:rPr>
              <w:t>46-49</w:t>
            </w:r>
            <w:r w:rsidRPr="00F1247A">
              <w:rPr>
                <w:sz w:val="18"/>
                <w:szCs w:val="18"/>
                <w:vertAlign w:val="superscript"/>
              </w:rPr>
              <w:t>(1)</w:t>
            </w:r>
          </w:p>
        </w:tc>
        <w:tc>
          <w:tcPr>
            <w:tcW w:w="1080" w:type="dxa"/>
            <w:shd w:val="clear" w:color="auto" w:fill="auto"/>
            <w:noWrap/>
            <w:vAlign w:val="center"/>
          </w:tcPr>
          <w:p w14:paraId="1C23EFAF" w14:textId="77777777" w:rsidR="00831643" w:rsidRPr="00F1247A" w:rsidRDefault="00831643" w:rsidP="00C11399">
            <w:pPr>
              <w:jc w:val="center"/>
              <w:rPr>
                <w:sz w:val="18"/>
                <w:szCs w:val="18"/>
              </w:rPr>
            </w:pPr>
            <w:r w:rsidRPr="00F1247A">
              <w:rPr>
                <w:sz w:val="18"/>
                <w:szCs w:val="18"/>
              </w:rPr>
              <w:t>8-11</w:t>
            </w:r>
            <w:r w:rsidRPr="00F1247A">
              <w:rPr>
                <w:sz w:val="18"/>
                <w:szCs w:val="18"/>
                <w:vertAlign w:val="superscript"/>
              </w:rPr>
              <w:t>(9)</w:t>
            </w:r>
          </w:p>
        </w:tc>
        <w:tc>
          <w:tcPr>
            <w:tcW w:w="1260" w:type="dxa"/>
            <w:shd w:val="clear" w:color="auto" w:fill="auto"/>
            <w:noWrap/>
            <w:vAlign w:val="center"/>
          </w:tcPr>
          <w:p w14:paraId="29AED70E" w14:textId="77777777" w:rsidR="00831643" w:rsidRPr="00F1247A" w:rsidRDefault="00831643" w:rsidP="00C11399">
            <w:pPr>
              <w:jc w:val="center"/>
              <w:rPr>
                <w:sz w:val="18"/>
                <w:szCs w:val="18"/>
              </w:rPr>
            </w:pPr>
            <w:r w:rsidRPr="00F1247A">
              <w:rPr>
                <w:sz w:val="18"/>
                <w:szCs w:val="18"/>
              </w:rPr>
              <w:t>0.7-1.1</w:t>
            </w:r>
            <w:r w:rsidRPr="00F1247A">
              <w:rPr>
                <w:sz w:val="18"/>
                <w:szCs w:val="18"/>
                <w:vertAlign w:val="superscript"/>
              </w:rPr>
              <w:t>(1,9)</w:t>
            </w:r>
          </w:p>
        </w:tc>
        <w:tc>
          <w:tcPr>
            <w:tcW w:w="990" w:type="dxa"/>
            <w:shd w:val="clear" w:color="auto" w:fill="auto"/>
            <w:noWrap/>
            <w:vAlign w:val="center"/>
          </w:tcPr>
          <w:p w14:paraId="337CFCB1" w14:textId="77777777" w:rsidR="00831643" w:rsidRPr="00F1247A" w:rsidRDefault="00831643" w:rsidP="00C11399">
            <w:pPr>
              <w:jc w:val="center"/>
              <w:rPr>
                <w:sz w:val="18"/>
                <w:szCs w:val="18"/>
              </w:rPr>
            </w:pPr>
          </w:p>
        </w:tc>
      </w:tr>
      <w:tr w:rsidR="00831643" w:rsidRPr="00F1247A" w14:paraId="25E9189C" w14:textId="77777777" w:rsidTr="00D230F4">
        <w:trPr>
          <w:trHeight w:val="315"/>
        </w:trPr>
        <w:tc>
          <w:tcPr>
            <w:tcW w:w="4222" w:type="dxa"/>
            <w:shd w:val="clear" w:color="auto" w:fill="auto"/>
            <w:vAlign w:val="center"/>
          </w:tcPr>
          <w:p w14:paraId="07DC521B" w14:textId="77777777" w:rsidR="00831643" w:rsidRPr="00F1247A" w:rsidRDefault="00831643" w:rsidP="00C11399">
            <w:pPr>
              <w:rPr>
                <w:sz w:val="18"/>
                <w:szCs w:val="18"/>
              </w:rPr>
            </w:pPr>
            <w:proofErr w:type="spellStart"/>
            <w:r w:rsidRPr="00F1247A">
              <w:rPr>
                <w:sz w:val="18"/>
                <w:szCs w:val="18"/>
              </w:rPr>
              <w:t>Chrysophytes</w:t>
            </w:r>
            <w:proofErr w:type="spellEnd"/>
          </w:p>
        </w:tc>
        <w:tc>
          <w:tcPr>
            <w:tcW w:w="720" w:type="dxa"/>
            <w:shd w:val="clear" w:color="auto" w:fill="auto"/>
            <w:noWrap/>
            <w:vAlign w:val="center"/>
          </w:tcPr>
          <w:p w14:paraId="2A469A98" w14:textId="77777777" w:rsidR="00831643" w:rsidRPr="00F1247A" w:rsidRDefault="00831643" w:rsidP="00C11399">
            <w:pPr>
              <w:jc w:val="center"/>
              <w:rPr>
                <w:sz w:val="18"/>
                <w:szCs w:val="18"/>
              </w:rPr>
            </w:pPr>
          </w:p>
        </w:tc>
        <w:tc>
          <w:tcPr>
            <w:tcW w:w="1080" w:type="dxa"/>
            <w:shd w:val="clear" w:color="auto" w:fill="auto"/>
            <w:noWrap/>
            <w:vAlign w:val="center"/>
          </w:tcPr>
          <w:p w14:paraId="71A58950" w14:textId="77777777" w:rsidR="00831643" w:rsidRPr="00F1247A" w:rsidRDefault="00831643" w:rsidP="00C11399">
            <w:pPr>
              <w:jc w:val="center"/>
              <w:rPr>
                <w:sz w:val="18"/>
                <w:szCs w:val="18"/>
              </w:rPr>
            </w:pPr>
            <w:r w:rsidRPr="00F1247A">
              <w:rPr>
                <w:sz w:val="18"/>
                <w:szCs w:val="18"/>
              </w:rPr>
              <w:t>3.3-5</w:t>
            </w:r>
            <w:r w:rsidRPr="00F1247A">
              <w:rPr>
                <w:sz w:val="18"/>
                <w:szCs w:val="18"/>
                <w:vertAlign w:val="superscript"/>
              </w:rPr>
              <w:t>(9)</w:t>
            </w:r>
          </w:p>
        </w:tc>
        <w:tc>
          <w:tcPr>
            <w:tcW w:w="1260" w:type="dxa"/>
            <w:shd w:val="clear" w:color="auto" w:fill="auto"/>
            <w:noWrap/>
            <w:vAlign w:val="center"/>
          </w:tcPr>
          <w:p w14:paraId="7691C8EE" w14:textId="77777777" w:rsidR="00831643" w:rsidRPr="00F1247A" w:rsidRDefault="00831643" w:rsidP="00C11399">
            <w:pPr>
              <w:jc w:val="center"/>
              <w:rPr>
                <w:sz w:val="18"/>
                <w:szCs w:val="18"/>
              </w:rPr>
            </w:pPr>
            <w:r w:rsidRPr="00F1247A">
              <w:rPr>
                <w:sz w:val="18"/>
                <w:szCs w:val="18"/>
              </w:rPr>
              <w:t>2.1</w:t>
            </w:r>
            <w:r w:rsidRPr="00F1247A">
              <w:rPr>
                <w:sz w:val="18"/>
                <w:szCs w:val="18"/>
                <w:vertAlign w:val="superscript"/>
              </w:rPr>
              <w:t>(9)</w:t>
            </w:r>
          </w:p>
        </w:tc>
        <w:tc>
          <w:tcPr>
            <w:tcW w:w="990" w:type="dxa"/>
            <w:shd w:val="clear" w:color="auto" w:fill="auto"/>
            <w:noWrap/>
            <w:vAlign w:val="center"/>
          </w:tcPr>
          <w:p w14:paraId="51D650DD" w14:textId="77777777" w:rsidR="00831643" w:rsidRPr="00F1247A" w:rsidRDefault="00831643" w:rsidP="00C11399">
            <w:pPr>
              <w:jc w:val="center"/>
              <w:rPr>
                <w:sz w:val="18"/>
                <w:szCs w:val="18"/>
              </w:rPr>
            </w:pPr>
          </w:p>
        </w:tc>
      </w:tr>
      <w:tr w:rsidR="00831643" w:rsidRPr="00F1247A" w14:paraId="37F0458E" w14:textId="77777777" w:rsidTr="00D230F4">
        <w:trPr>
          <w:trHeight w:val="315"/>
        </w:trPr>
        <w:tc>
          <w:tcPr>
            <w:tcW w:w="4222" w:type="dxa"/>
            <w:shd w:val="clear" w:color="auto" w:fill="auto"/>
            <w:vAlign w:val="center"/>
          </w:tcPr>
          <w:p w14:paraId="7A61E8D8" w14:textId="77777777" w:rsidR="00831643" w:rsidRPr="00F1247A" w:rsidRDefault="00831643" w:rsidP="00C11399">
            <w:pPr>
              <w:rPr>
                <w:sz w:val="18"/>
                <w:szCs w:val="18"/>
              </w:rPr>
            </w:pPr>
            <w:r w:rsidRPr="00F1247A">
              <w:rPr>
                <w:sz w:val="18"/>
                <w:szCs w:val="18"/>
              </w:rPr>
              <w:t>Chlorophytes</w:t>
            </w:r>
          </w:p>
        </w:tc>
        <w:tc>
          <w:tcPr>
            <w:tcW w:w="720" w:type="dxa"/>
            <w:shd w:val="clear" w:color="auto" w:fill="auto"/>
            <w:noWrap/>
            <w:vAlign w:val="center"/>
          </w:tcPr>
          <w:p w14:paraId="192E8DF3" w14:textId="77777777" w:rsidR="00831643" w:rsidRPr="00F1247A" w:rsidRDefault="00831643" w:rsidP="00C11399">
            <w:pPr>
              <w:jc w:val="center"/>
              <w:rPr>
                <w:sz w:val="18"/>
                <w:szCs w:val="18"/>
              </w:rPr>
            </w:pPr>
            <w:r w:rsidRPr="00F1247A">
              <w:rPr>
                <w:sz w:val="18"/>
                <w:szCs w:val="18"/>
              </w:rPr>
              <w:t>49-56</w:t>
            </w:r>
            <w:r w:rsidRPr="00F1247A">
              <w:rPr>
                <w:sz w:val="18"/>
                <w:szCs w:val="18"/>
                <w:vertAlign w:val="superscript"/>
              </w:rPr>
              <w:t>(1)</w:t>
            </w:r>
          </w:p>
        </w:tc>
        <w:tc>
          <w:tcPr>
            <w:tcW w:w="1080" w:type="dxa"/>
            <w:shd w:val="clear" w:color="auto" w:fill="auto"/>
            <w:noWrap/>
            <w:vAlign w:val="center"/>
          </w:tcPr>
          <w:p w14:paraId="2A0850E9" w14:textId="77777777" w:rsidR="00831643" w:rsidRPr="00F1247A" w:rsidRDefault="00831643" w:rsidP="00C11399">
            <w:pPr>
              <w:jc w:val="center"/>
              <w:rPr>
                <w:sz w:val="18"/>
                <w:szCs w:val="18"/>
              </w:rPr>
            </w:pPr>
            <w:r w:rsidRPr="00F1247A">
              <w:rPr>
                <w:sz w:val="18"/>
                <w:szCs w:val="18"/>
              </w:rPr>
              <w:t>6.6-1.9</w:t>
            </w:r>
            <w:r w:rsidRPr="00F1247A">
              <w:rPr>
                <w:sz w:val="18"/>
                <w:szCs w:val="18"/>
                <w:vertAlign w:val="superscript"/>
              </w:rPr>
              <w:t>(9)</w:t>
            </w:r>
          </w:p>
        </w:tc>
        <w:tc>
          <w:tcPr>
            <w:tcW w:w="1260" w:type="dxa"/>
            <w:shd w:val="clear" w:color="auto" w:fill="auto"/>
            <w:noWrap/>
            <w:vAlign w:val="center"/>
          </w:tcPr>
          <w:p w14:paraId="1C14C5E0" w14:textId="77777777" w:rsidR="00831643" w:rsidRPr="00F1247A" w:rsidRDefault="00831643" w:rsidP="00C11399">
            <w:pPr>
              <w:jc w:val="center"/>
              <w:rPr>
                <w:sz w:val="18"/>
                <w:szCs w:val="18"/>
              </w:rPr>
            </w:pPr>
            <w:r w:rsidRPr="00F1247A">
              <w:rPr>
                <w:sz w:val="18"/>
                <w:szCs w:val="18"/>
              </w:rPr>
              <w:t>1.2-2.9</w:t>
            </w:r>
            <w:r w:rsidRPr="00F1247A">
              <w:rPr>
                <w:sz w:val="18"/>
                <w:szCs w:val="18"/>
                <w:vertAlign w:val="superscript"/>
              </w:rPr>
              <w:t>(1,9)</w:t>
            </w:r>
          </w:p>
        </w:tc>
        <w:tc>
          <w:tcPr>
            <w:tcW w:w="990" w:type="dxa"/>
            <w:shd w:val="clear" w:color="auto" w:fill="auto"/>
            <w:noWrap/>
            <w:vAlign w:val="center"/>
          </w:tcPr>
          <w:p w14:paraId="63F7E3EF" w14:textId="77777777" w:rsidR="00831643" w:rsidRPr="00F1247A" w:rsidRDefault="00831643" w:rsidP="00C11399">
            <w:pPr>
              <w:jc w:val="center"/>
              <w:rPr>
                <w:sz w:val="18"/>
                <w:szCs w:val="18"/>
              </w:rPr>
            </w:pPr>
          </w:p>
        </w:tc>
      </w:tr>
      <w:tr w:rsidR="00831643" w:rsidRPr="00F1247A" w14:paraId="7ECBBB92" w14:textId="77777777" w:rsidTr="00D230F4">
        <w:trPr>
          <w:trHeight w:val="315"/>
        </w:trPr>
        <w:tc>
          <w:tcPr>
            <w:tcW w:w="4222" w:type="dxa"/>
            <w:shd w:val="clear" w:color="auto" w:fill="auto"/>
            <w:vAlign w:val="center"/>
          </w:tcPr>
          <w:p w14:paraId="17A92A7C" w14:textId="77777777" w:rsidR="00831643" w:rsidRPr="00F1247A" w:rsidRDefault="00F1247A" w:rsidP="00C11399">
            <w:pPr>
              <w:rPr>
                <w:sz w:val="18"/>
                <w:szCs w:val="18"/>
              </w:rPr>
            </w:pPr>
            <w:r w:rsidRPr="00F1247A">
              <w:rPr>
                <w:sz w:val="18"/>
                <w:szCs w:val="18"/>
              </w:rPr>
              <w:t>G</w:t>
            </w:r>
            <w:r w:rsidR="00831643" w:rsidRPr="00F1247A">
              <w:rPr>
                <w:sz w:val="18"/>
                <w:szCs w:val="18"/>
              </w:rPr>
              <w:t>eneral</w:t>
            </w:r>
            <w:r w:rsidRPr="00F1247A">
              <w:rPr>
                <w:sz w:val="18"/>
                <w:szCs w:val="18"/>
              </w:rPr>
              <w:t xml:space="preserve"> </w:t>
            </w:r>
            <w:proofErr w:type="gramStart"/>
            <w:r w:rsidRPr="00F1247A">
              <w:rPr>
                <w:sz w:val="18"/>
                <w:szCs w:val="18"/>
              </w:rPr>
              <w:t>population</w:t>
            </w:r>
            <w:r w:rsidR="00831643" w:rsidRPr="00F1247A">
              <w:rPr>
                <w:sz w:val="18"/>
                <w:szCs w:val="18"/>
                <w:vertAlign w:val="superscript"/>
              </w:rPr>
              <w:t>(</w:t>
            </w:r>
            <w:proofErr w:type="gramEnd"/>
            <w:r w:rsidR="00831643" w:rsidRPr="00F1247A">
              <w:rPr>
                <w:sz w:val="18"/>
                <w:szCs w:val="18"/>
                <w:vertAlign w:val="superscript"/>
              </w:rPr>
              <w:t>10)</w:t>
            </w:r>
          </w:p>
        </w:tc>
        <w:tc>
          <w:tcPr>
            <w:tcW w:w="720" w:type="dxa"/>
            <w:shd w:val="clear" w:color="auto" w:fill="auto"/>
            <w:noWrap/>
            <w:vAlign w:val="center"/>
          </w:tcPr>
          <w:p w14:paraId="4FCF9EFA" w14:textId="77777777" w:rsidR="00831643" w:rsidRPr="00F1247A" w:rsidRDefault="00831643" w:rsidP="00C11399">
            <w:pPr>
              <w:jc w:val="center"/>
              <w:rPr>
                <w:sz w:val="18"/>
                <w:szCs w:val="18"/>
              </w:rPr>
            </w:pPr>
            <w:r w:rsidRPr="00F1247A">
              <w:rPr>
                <w:sz w:val="18"/>
                <w:szCs w:val="18"/>
              </w:rPr>
              <w:t>51-56</w:t>
            </w:r>
          </w:p>
        </w:tc>
        <w:tc>
          <w:tcPr>
            <w:tcW w:w="1080" w:type="dxa"/>
            <w:shd w:val="clear" w:color="auto" w:fill="auto"/>
            <w:noWrap/>
            <w:vAlign w:val="center"/>
          </w:tcPr>
          <w:p w14:paraId="6B12C50B" w14:textId="77777777" w:rsidR="00831643" w:rsidRPr="00F1247A" w:rsidRDefault="00831643" w:rsidP="00C11399">
            <w:pPr>
              <w:jc w:val="center"/>
              <w:rPr>
                <w:sz w:val="18"/>
                <w:szCs w:val="18"/>
              </w:rPr>
            </w:pPr>
            <w:r w:rsidRPr="00F1247A">
              <w:rPr>
                <w:sz w:val="18"/>
                <w:szCs w:val="18"/>
              </w:rPr>
              <w:t>8.0-10.4</w:t>
            </w:r>
          </w:p>
        </w:tc>
        <w:tc>
          <w:tcPr>
            <w:tcW w:w="1260" w:type="dxa"/>
            <w:shd w:val="clear" w:color="auto" w:fill="auto"/>
            <w:noWrap/>
            <w:vAlign w:val="center"/>
          </w:tcPr>
          <w:p w14:paraId="4A1E2A3C" w14:textId="77777777" w:rsidR="00831643" w:rsidRPr="00F1247A" w:rsidRDefault="00831643" w:rsidP="00C11399">
            <w:pPr>
              <w:jc w:val="center"/>
              <w:rPr>
                <w:sz w:val="18"/>
                <w:szCs w:val="18"/>
              </w:rPr>
            </w:pPr>
            <w:r w:rsidRPr="00F1247A">
              <w:rPr>
                <w:sz w:val="18"/>
                <w:szCs w:val="18"/>
              </w:rPr>
              <w:t>0.8-1.45</w:t>
            </w:r>
          </w:p>
        </w:tc>
        <w:tc>
          <w:tcPr>
            <w:tcW w:w="990" w:type="dxa"/>
            <w:shd w:val="clear" w:color="auto" w:fill="auto"/>
            <w:noWrap/>
            <w:vAlign w:val="center"/>
          </w:tcPr>
          <w:p w14:paraId="024727BA" w14:textId="77777777" w:rsidR="00831643" w:rsidRPr="00F1247A" w:rsidRDefault="00831643" w:rsidP="00C11399">
            <w:pPr>
              <w:jc w:val="center"/>
              <w:rPr>
                <w:sz w:val="18"/>
                <w:szCs w:val="18"/>
              </w:rPr>
            </w:pPr>
          </w:p>
        </w:tc>
      </w:tr>
    </w:tbl>
    <w:p w14:paraId="68E7C84D" w14:textId="77777777" w:rsidR="00831643" w:rsidRPr="00D230F4" w:rsidRDefault="00F1247A" w:rsidP="00831643">
      <w:pPr>
        <w:rPr>
          <w:sz w:val="18"/>
          <w:szCs w:val="16"/>
        </w:rPr>
      </w:pPr>
      <w:r w:rsidRPr="00D230F4">
        <w:rPr>
          <w:sz w:val="18"/>
          <w:szCs w:val="16"/>
        </w:rPr>
        <w:t>Original r</w:t>
      </w:r>
      <w:r w:rsidR="00831643" w:rsidRPr="00D230F4">
        <w:rPr>
          <w:sz w:val="18"/>
          <w:szCs w:val="16"/>
        </w:rPr>
        <w:t>eferences</w:t>
      </w:r>
      <w:r w:rsidRPr="00D230F4">
        <w:rPr>
          <w:sz w:val="18"/>
          <w:szCs w:val="16"/>
        </w:rPr>
        <w:t xml:space="preserve"> in </w:t>
      </w:r>
      <w:proofErr w:type="gramStart"/>
      <w:r w:rsidRPr="00D230F4">
        <w:rPr>
          <w:sz w:val="18"/>
          <w:szCs w:val="16"/>
        </w:rPr>
        <w:t>Reynolds(</w:t>
      </w:r>
      <w:proofErr w:type="gramEnd"/>
      <w:r w:rsidRPr="00D230F4">
        <w:rPr>
          <w:sz w:val="18"/>
          <w:szCs w:val="16"/>
        </w:rPr>
        <w:t>1984)</w:t>
      </w:r>
      <w:r w:rsidR="00831643" w:rsidRPr="00D230F4">
        <w:rPr>
          <w:sz w:val="18"/>
          <w:szCs w:val="16"/>
        </w:rPr>
        <w:t xml:space="preserve">: (1) Anon (1968); (2) Healey (1973); (3) </w:t>
      </w:r>
      <w:proofErr w:type="spellStart"/>
      <w:r w:rsidR="00831643" w:rsidRPr="00D230F4">
        <w:rPr>
          <w:sz w:val="18"/>
          <w:szCs w:val="16"/>
        </w:rPr>
        <w:t>Gerloff</w:t>
      </w:r>
      <w:proofErr w:type="spellEnd"/>
      <w:r w:rsidR="00831643" w:rsidRPr="00D230F4">
        <w:rPr>
          <w:sz w:val="18"/>
          <w:szCs w:val="16"/>
        </w:rPr>
        <w:t xml:space="preserve"> &amp; Skoog (1954); (4) Lund (1965); (5) Lund (1950); (6) </w:t>
      </w:r>
      <w:proofErr w:type="spellStart"/>
      <w:r w:rsidR="00831643" w:rsidRPr="00D230F4">
        <w:rPr>
          <w:sz w:val="18"/>
          <w:szCs w:val="16"/>
        </w:rPr>
        <w:t>Mackereth</w:t>
      </w:r>
      <w:proofErr w:type="spellEnd"/>
      <w:r w:rsidR="00831643" w:rsidRPr="00D230F4">
        <w:rPr>
          <w:sz w:val="18"/>
          <w:szCs w:val="16"/>
        </w:rPr>
        <w:t xml:space="preserve"> (1953); (7) </w:t>
      </w:r>
      <w:proofErr w:type="spellStart"/>
      <w:r w:rsidR="00831643" w:rsidRPr="00D230F4">
        <w:rPr>
          <w:sz w:val="18"/>
          <w:szCs w:val="16"/>
        </w:rPr>
        <w:t>Nalewajko</w:t>
      </w:r>
      <w:proofErr w:type="spellEnd"/>
      <w:r w:rsidR="00831643" w:rsidRPr="00D230F4">
        <w:rPr>
          <w:sz w:val="18"/>
          <w:szCs w:val="16"/>
        </w:rPr>
        <w:t xml:space="preserve"> &amp; Lean (1978); (8) Rhee (1973); (9) Strickland (1965)</w:t>
      </w:r>
      <w:r w:rsidR="002333FC" w:rsidRPr="00D230F4">
        <w:rPr>
          <w:sz w:val="18"/>
          <w:szCs w:val="16"/>
        </w:rPr>
        <w:t>; (10) Reynolds (1984)</w:t>
      </w:r>
      <w:r w:rsidR="00831643" w:rsidRPr="00D230F4">
        <w:rPr>
          <w:sz w:val="18"/>
          <w:szCs w:val="16"/>
        </w:rPr>
        <w:t>.</w:t>
      </w:r>
    </w:p>
    <w:p w14:paraId="1EFC10E9" w14:textId="77777777" w:rsidR="0041037A" w:rsidRPr="00B7030B" w:rsidRDefault="0041037A" w:rsidP="00D230F4">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spacing w:before="120"/>
        <w:jc w:val="both"/>
        <w:rPr>
          <w:rFonts w:asciiTheme="minorHAnsi" w:hAnsiTheme="minorHAnsi"/>
        </w:rPr>
      </w:pPr>
      <w:r w:rsidRPr="00B7030B">
        <w:rPr>
          <w:rFonts w:asciiTheme="minorHAnsi" w:hAnsiTheme="minorHAnsi"/>
        </w:rPr>
        <w:t>Example</w:t>
      </w:r>
    </w:p>
    <w:p w14:paraId="4721737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5C246D">
        <w:t xml:space="preserve">ALG </w:t>
      </w:r>
      <w:proofErr w:type="gramStart"/>
      <w:r w:rsidRPr="005C246D">
        <w:t>STOICH  ALGP</w:t>
      </w:r>
      <w:proofErr w:type="gramEnd"/>
      <w:r w:rsidRPr="005C246D">
        <w:t xml:space="preserve">    ALGN    ALGC   ALGSI   ACHLA    APOM   ANEQN    ANPR</w:t>
      </w:r>
    </w:p>
    <w:p w14:paraId="695683C0"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5C246D">
        <w:lastRenderedPageBreak/>
        <w:t>Alg</w:t>
      </w:r>
      <w:proofErr w:type="spellEnd"/>
      <w:r w:rsidRPr="005C246D">
        <w:t xml:space="preserve"> 1      0.005    0.08    0.45    0.18  </w:t>
      </w:r>
      <w:r w:rsidR="00A925C4" w:rsidRPr="005C246D">
        <w:t xml:space="preserve">  0.05</w:t>
      </w:r>
      <w:r w:rsidRPr="005C246D">
        <w:t xml:space="preserve">     0.8       2   0.001</w:t>
      </w:r>
    </w:p>
    <w:p w14:paraId="37094474"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5C246D">
        <w:t>Alg</w:t>
      </w:r>
      <w:proofErr w:type="spellEnd"/>
      <w:r w:rsidRPr="005C246D">
        <w:t xml:space="preserve"> 2      0.005    0.08    0.45    0.00  </w:t>
      </w:r>
      <w:r w:rsidR="00A925C4" w:rsidRPr="005C246D">
        <w:t xml:space="preserve">  0.04</w:t>
      </w:r>
      <w:r w:rsidRPr="005C246D">
        <w:t xml:space="preserve">     0.8       2   0.001</w:t>
      </w:r>
    </w:p>
    <w:p w14:paraId="7993D899"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5C246D">
        <w:t>Alg</w:t>
      </w:r>
      <w:proofErr w:type="spellEnd"/>
      <w:r w:rsidRPr="005C246D">
        <w:t xml:space="preserve"> 3      0.005    0.08    0.45    </w:t>
      </w:r>
      <w:proofErr w:type="gramStart"/>
      <w:r w:rsidRPr="005C246D">
        <w:t xml:space="preserve">0.00  </w:t>
      </w:r>
      <w:r w:rsidR="00A925C4" w:rsidRPr="005C246D">
        <w:t>0.10</w:t>
      </w:r>
      <w:r w:rsidRPr="005C246D">
        <w:t>00</w:t>
      </w:r>
      <w:proofErr w:type="gramEnd"/>
      <w:r w:rsidRPr="005C246D">
        <w:t xml:space="preserve">     0.8       2   0.001</w:t>
      </w:r>
    </w:p>
    <w:p w14:paraId="37E96A3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09C3A37" w14:textId="77777777" w:rsidR="0041037A" w:rsidRPr="00B7030B" w:rsidRDefault="00C51A7D">
      <w:pPr>
        <w:pStyle w:val="Relatedcards"/>
        <w:rPr>
          <w:rFonts w:asciiTheme="minorHAnsi" w:hAnsiTheme="minorHAnsi"/>
        </w:rPr>
      </w:pPr>
      <w:hyperlink w:anchor="algal_rates" w:history="1">
        <w:r w:rsidR="0041037A" w:rsidRPr="00B7030B">
          <w:rPr>
            <w:rFonts w:asciiTheme="minorHAnsi" w:hAnsiTheme="minorHAnsi"/>
          </w:rPr>
          <w:t>Algal Rates</w:t>
        </w:r>
      </w:hyperlink>
    </w:p>
    <w:p w14:paraId="547203FB" w14:textId="77777777" w:rsidR="0041037A" w:rsidRPr="00B7030B" w:rsidRDefault="00C51A7D">
      <w:pPr>
        <w:pStyle w:val="Relatedcards"/>
        <w:rPr>
          <w:rFonts w:asciiTheme="minorHAnsi" w:hAnsiTheme="minorHAnsi"/>
        </w:rPr>
      </w:pPr>
      <w:hyperlink w:anchor="algal_extinction" w:history="1">
        <w:r w:rsidR="0041037A" w:rsidRPr="00B7030B">
          <w:rPr>
            <w:rFonts w:asciiTheme="minorHAnsi" w:hAnsiTheme="minorHAnsi"/>
          </w:rPr>
          <w:t>Algal Extinction</w:t>
        </w:r>
      </w:hyperlink>
    </w:p>
    <w:p w14:paraId="350F9045" w14:textId="77777777" w:rsidR="0041037A" w:rsidRPr="00B7030B" w:rsidRDefault="00C51A7D">
      <w:pPr>
        <w:pStyle w:val="Relatedcards"/>
        <w:rPr>
          <w:rFonts w:asciiTheme="minorHAnsi" w:hAnsiTheme="minorHAnsi"/>
        </w:rPr>
      </w:pPr>
      <w:hyperlink w:anchor="algal_temperatures" w:history="1">
        <w:r w:rsidR="0041037A" w:rsidRPr="00B7030B">
          <w:rPr>
            <w:rFonts w:asciiTheme="minorHAnsi" w:hAnsiTheme="minorHAnsi"/>
          </w:rPr>
          <w:t>Algal Temperature Rate Coefficients</w:t>
        </w:r>
      </w:hyperlink>
    </w:p>
    <w:p w14:paraId="311E89F9" w14:textId="77777777" w:rsidR="0041037A" w:rsidRPr="00B7030B" w:rsidRDefault="0041037A" w:rsidP="00D230F4">
      <w:pPr>
        <w:pStyle w:val="Heading4"/>
        <w:spacing w:before="0" w:after="0"/>
      </w:pPr>
      <w:r w:rsidRPr="00B7030B">
        <w:br w:type="page"/>
      </w:r>
      <w:bookmarkStart w:id="2249" w:name="epiphyte_control"/>
      <w:bookmarkStart w:id="2250" w:name="_Toc41047751"/>
      <w:bookmarkEnd w:id="2249"/>
      <w:r w:rsidRPr="00B7030B">
        <w:lastRenderedPageBreak/>
        <w:t>Epiphyte</w:t>
      </w:r>
      <w:r w:rsidR="00265CA3" w:rsidRPr="00B7030B">
        <w:t>/Periphyton</w:t>
      </w:r>
      <w:r w:rsidRPr="00B7030B">
        <w:t xml:space="preserve"> Control (EPIPHYTE)</w:t>
      </w:r>
      <w:bookmarkEnd w:id="2250"/>
    </w:p>
    <w:p w14:paraId="7B9FE64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05317CD"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EC4E8D1"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EPIWBC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Waterbody epiphyte</w:t>
      </w:r>
      <w:r w:rsidR="00265CA3" w:rsidRPr="00B7030B">
        <w:rPr>
          <w:rFonts w:asciiTheme="minorHAnsi" w:hAnsiTheme="minorHAnsi"/>
        </w:rPr>
        <w:t>/periphyton</w:t>
      </w:r>
      <w:r w:rsidRPr="00B7030B">
        <w:rPr>
          <w:rFonts w:asciiTheme="minorHAnsi" w:hAnsiTheme="minorHAnsi"/>
        </w:rPr>
        <w:t xml:space="preserve"> computations, ON or OFF</w:t>
      </w:r>
    </w:p>
    <w:p w14:paraId="73246F7E" w14:textId="77777777" w:rsidR="0041037A" w:rsidRPr="00B7030B" w:rsidRDefault="0041037A">
      <w:pPr>
        <w:pStyle w:val="BodyText2"/>
      </w:pPr>
    </w:p>
    <w:p w14:paraId="57D61F3F" w14:textId="77777777" w:rsidR="0041037A" w:rsidRPr="00D230F4" w:rsidRDefault="0041037A">
      <w:pPr>
        <w:pStyle w:val="BodyText"/>
        <w:rPr>
          <w:sz w:val="20"/>
          <w:szCs w:val="18"/>
        </w:rPr>
      </w:pPr>
      <w:r w:rsidRPr="00D230F4">
        <w:rPr>
          <w:sz w:val="20"/>
          <w:szCs w:val="18"/>
        </w:rPr>
        <w:t>This card allows the user to turn ON/OFF epiphyton</w:t>
      </w:r>
      <w:r w:rsidR="00265CA3" w:rsidRPr="00D230F4">
        <w:rPr>
          <w:sz w:val="20"/>
          <w:szCs w:val="18"/>
        </w:rPr>
        <w:t>/periphyton</w:t>
      </w:r>
      <w:r w:rsidRPr="00D230F4">
        <w:rPr>
          <w:sz w:val="20"/>
          <w:szCs w:val="18"/>
        </w:rPr>
        <w:t xml:space="preserve"> computations and their effects on water quality for a given waterbody.  This flexibility allows the user to decrease model complexity and computation time for waterbodies where epiphyton</w:t>
      </w:r>
      <w:r w:rsidR="00265CA3" w:rsidRPr="00D230F4">
        <w:rPr>
          <w:sz w:val="20"/>
          <w:szCs w:val="18"/>
        </w:rPr>
        <w:t>/periphyton</w:t>
      </w:r>
      <w:r w:rsidRPr="00D230F4">
        <w:rPr>
          <w:sz w:val="20"/>
          <w:szCs w:val="18"/>
        </w:rPr>
        <w:t xml:space="preserve"> impacts are not considered important.</w:t>
      </w:r>
    </w:p>
    <w:p w14:paraId="4C79921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EE5A2BD" w14:textId="77777777" w:rsidR="0041037A" w:rsidRPr="005C246D" w:rsidRDefault="00C02478">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t xml:space="preserve">EPIPHYTE </w:t>
      </w:r>
      <w:r w:rsidR="0041037A" w:rsidRPr="005C246D">
        <w:t>EPIWB</w:t>
      </w:r>
      <w:r>
        <w:t>1</w:t>
      </w:r>
      <w:r w:rsidR="0041037A" w:rsidRPr="005C246D">
        <w:t>C EPIWB</w:t>
      </w:r>
      <w:r>
        <w:t>2</w:t>
      </w:r>
      <w:r w:rsidR="0041037A" w:rsidRPr="005C246D">
        <w:t>C EPIWB</w:t>
      </w:r>
      <w:r>
        <w:t>3</w:t>
      </w:r>
      <w:r w:rsidR="0041037A" w:rsidRPr="005C246D">
        <w:t>C EPIWB</w:t>
      </w:r>
      <w:r>
        <w:t>4</w:t>
      </w:r>
      <w:r w:rsidR="0041037A" w:rsidRPr="005C246D">
        <w:t>C EPIWB</w:t>
      </w:r>
      <w:r>
        <w:t>5</w:t>
      </w:r>
      <w:r w:rsidR="0041037A" w:rsidRPr="005C246D">
        <w:t>C EPIWB</w:t>
      </w:r>
      <w:r>
        <w:t>6</w:t>
      </w:r>
      <w:r w:rsidR="0041037A" w:rsidRPr="005C246D">
        <w:t>C EPIWB</w:t>
      </w:r>
      <w:r>
        <w:t>7</w:t>
      </w:r>
      <w:r w:rsidR="0041037A" w:rsidRPr="005C246D">
        <w:t>C EPIWB</w:t>
      </w:r>
      <w:r>
        <w:t>8</w:t>
      </w:r>
      <w:r w:rsidR="0041037A" w:rsidRPr="005C246D">
        <w:t>C</w:t>
      </w:r>
    </w:p>
    <w:p w14:paraId="7AA1239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ON      </w:t>
      </w:r>
      <w:proofErr w:type="spellStart"/>
      <w:r w:rsidRPr="005C246D">
        <w:t>ON</w:t>
      </w:r>
      <w:proofErr w:type="spellEnd"/>
      <w:r w:rsidRPr="005C246D">
        <w:t xml:space="preserve">      </w:t>
      </w:r>
      <w:proofErr w:type="spellStart"/>
      <w:r w:rsidRPr="005C246D">
        <w:t>ON</w:t>
      </w:r>
      <w:proofErr w:type="spellEnd"/>
      <w:r w:rsidRPr="005C246D">
        <w:t xml:space="preserve">      </w:t>
      </w:r>
      <w:proofErr w:type="spellStart"/>
      <w:r w:rsidRPr="005C246D">
        <w:t>ON</w:t>
      </w:r>
      <w:proofErr w:type="spellEnd"/>
    </w:p>
    <w:p w14:paraId="12DE7C1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C4A84E5" w14:textId="77777777" w:rsidR="0041037A" w:rsidRPr="00B7030B" w:rsidRDefault="00C51A7D">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51D93489" w14:textId="77777777" w:rsidR="0041037A" w:rsidRPr="00B7030B" w:rsidRDefault="00C51A7D">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14C1429D" w14:textId="77777777" w:rsidR="0041037A" w:rsidRPr="00B7030B" w:rsidRDefault="00C51A7D">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55254884" w14:textId="77777777" w:rsidR="0041037A" w:rsidRPr="00B7030B" w:rsidRDefault="00C51A7D">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125BD4BC" w14:textId="77777777" w:rsidR="0041037A" w:rsidRPr="00B7030B" w:rsidRDefault="00C51A7D">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67FCEF89" w14:textId="77777777" w:rsidR="0041037A" w:rsidRDefault="00C51A7D">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6D7E404B" w14:textId="77777777" w:rsidR="00D230F4" w:rsidRPr="00B7030B" w:rsidRDefault="00D230F4">
      <w:pPr>
        <w:pStyle w:val="Relatedcards"/>
        <w:rPr>
          <w:rFonts w:asciiTheme="minorHAnsi" w:hAnsiTheme="minorHAnsi"/>
        </w:rPr>
      </w:pPr>
    </w:p>
    <w:p w14:paraId="1F75822C" w14:textId="77777777" w:rsidR="0041037A" w:rsidRPr="00B7030B" w:rsidRDefault="0041037A" w:rsidP="00D230F4">
      <w:pPr>
        <w:pStyle w:val="Heading4"/>
        <w:spacing w:before="0" w:after="0"/>
      </w:pPr>
      <w:bookmarkStart w:id="2251" w:name="epiphyte_print"/>
      <w:bookmarkStart w:id="2252" w:name="_Toc41047752"/>
      <w:bookmarkEnd w:id="2251"/>
      <w:r w:rsidRPr="00B7030B">
        <w:t>Epiphyte</w:t>
      </w:r>
      <w:r w:rsidR="00265CA3" w:rsidRPr="00B7030B">
        <w:t>/Periphyton</w:t>
      </w:r>
      <w:r w:rsidRPr="00B7030B">
        <w:t xml:space="preserve"> Print (EPI PRINT)</w:t>
      </w:r>
      <w:bookmarkEnd w:id="2252"/>
    </w:p>
    <w:p w14:paraId="7A0F8E7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1D8C205"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398178E"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EPRWBC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epiphyte areal density output, ON or OFF</w:t>
      </w:r>
    </w:p>
    <w:p w14:paraId="6CCC5EFA" w14:textId="77777777" w:rsidR="0041037A" w:rsidRPr="00B7030B" w:rsidRDefault="0041037A">
      <w:pPr>
        <w:pStyle w:val="BodyText2"/>
      </w:pPr>
    </w:p>
    <w:p w14:paraId="77648617" w14:textId="77777777" w:rsidR="0041037A" w:rsidRPr="00D230F4" w:rsidRDefault="0041037A">
      <w:pPr>
        <w:pStyle w:val="BodyText"/>
        <w:rPr>
          <w:sz w:val="20"/>
          <w:szCs w:val="18"/>
        </w:rPr>
      </w:pPr>
      <w:r w:rsidRPr="00D230F4">
        <w:rPr>
          <w:sz w:val="20"/>
          <w:szCs w:val="18"/>
        </w:rPr>
        <w:t>This card allows the user to turn ON/OFF epiphyton</w:t>
      </w:r>
      <w:r w:rsidR="00265CA3" w:rsidRPr="00D230F4">
        <w:rPr>
          <w:sz w:val="20"/>
          <w:szCs w:val="18"/>
        </w:rPr>
        <w:t>/periphyton</w:t>
      </w:r>
      <w:r w:rsidRPr="00D230F4">
        <w:rPr>
          <w:sz w:val="20"/>
          <w:szCs w:val="18"/>
        </w:rPr>
        <w:t xml:space="preserve"> biomass output in terms of areal density to the various output files for each waterbody.</w:t>
      </w:r>
    </w:p>
    <w:p w14:paraId="6679288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11391FD" w14:textId="77777777" w:rsidR="0041037A" w:rsidRPr="005C246D" w:rsidRDefault="001C7F50">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t>EPI PRINT</w:t>
      </w:r>
      <w:r w:rsidR="0041037A" w:rsidRPr="005C246D">
        <w:t>EPRWB</w:t>
      </w:r>
      <w:r>
        <w:t>1</w:t>
      </w:r>
      <w:r w:rsidR="0041037A" w:rsidRPr="005C246D">
        <w:t>C EPRWB</w:t>
      </w:r>
      <w:r>
        <w:t>2</w:t>
      </w:r>
      <w:r w:rsidR="0041037A" w:rsidRPr="005C246D">
        <w:t>C EPRWB</w:t>
      </w:r>
      <w:r>
        <w:t>3</w:t>
      </w:r>
      <w:r w:rsidR="0041037A" w:rsidRPr="005C246D">
        <w:t>C EPRWB</w:t>
      </w:r>
      <w:r>
        <w:t>4</w:t>
      </w:r>
      <w:r w:rsidR="0041037A" w:rsidRPr="005C246D">
        <w:t>C EPRWB</w:t>
      </w:r>
      <w:r>
        <w:t>5</w:t>
      </w:r>
      <w:r w:rsidR="0041037A" w:rsidRPr="005C246D">
        <w:t>C EPRWB</w:t>
      </w:r>
      <w:r>
        <w:t>6</w:t>
      </w:r>
      <w:r w:rsidR="0041037A" w:rsidRPr="005C246D">
        <w:t>C EPRWB</w:t>
      </w:r>
      <w:r>
        <w:t>7</w:t>
      </w:r>
      <w:r w:rsidR="0041037A" w:rsidRPr="005C246D">
        <w:t>C EPRWB</w:t>
      </w:r>
      <w:r>
        <w:t>8</w:t>
      </w:r>
      <w:r w:rsidR="0041037A" w:rsidRPr="005C246D">
        <w:t>C</w:t>
      </w:r>
    </w:p>
    <w:p w14:paraId="76D4686E"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ON      </w:t>
      </w:r>
      <w:proofErr w:type="spellStart"/>
      <w:r w:rsidRPr="005C246D">
        <w:t>ON</w:t>
      </w:r>
      <w:proofErr w:type="spellEnd"/>
      <w:r w:rsidRPr="005C246D">
        <w:t xml:space="preserve">      </w:t>
      </w:r>
      <w:proofErr w:type="spellStart"/>
      <w:r w:rsidRPr="005C246D">
        <w:t>ON</w:t>
      </w:r>
      <w:proofErr w:type="spellEnd"/>
      <w:r w:rsidRPr="005C246D">
        <w:t xml:space="preserve">      </w:t>
      </w:r>
      <w:proofErr w:type="spellStart"/>
      <w:r w:rsidRPr="005C246D">
        <w:t>ON</w:t>
      </w:r>
      <w:proofErr w:type="spellEnd"/>
    </w:p>
    <w:p w14:paraId="4DB735C7"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896E9D7" w14:textId="77777777" w:rsidR="0041037A" w:rsidRPr="00B7030B" w:rsidRDefault="00C51A7D">
      <w:pPr>
        <w:pStyle w:val="Relatedcards"/>
        <w:rPr>
          <w:rFonts w:asciiTheme="minorHAnsi" w:hAnsiTheme="minorHAnsi"/>
        </w:rPr>
      </w:pPr>
      <w:hyperlink w:anchor="epiphyte_control" w:history="1">
        <w:r w:rsidR="0041037A" w:rsidRPr="00B7030B">
          <w:rPr>
            <w:rFonts w:asciiTheme="minorHAnsi" w:hAnsiTheme="minorHAnsi"/>
          </w:rPr>
          <w:t>Epiphyte Control</w:t>
        </w:r>
      </w:hyperlink>
    </w:p>
    <w:p w14:paraId="209588B7" w14:textId="77777777" w:rsidR="0041037A" w:rsidRPr="00B7030B" w:rsidRDefault="00C51A7D">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23AAA362" w14:textId="77777777" w:rsidR="0041037A" w:rsidRPr="00B7030B" w:rsidRDefault="00C51A7D">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644AA457" w14:textId="77777777" w:rsidR="0041037A" w:rsidRPr="00B7030B" w:rsidRDefault="00C51A7D">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1E8F9139" w14:textId="77777777" w:rsidR="0041037A" w:rsidRPr="00B7030B" w:rsidRDefault="00C51A7D">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04C2F59A" w14:textId="77777777" w:rsidR="0041037A" w:rsidRPr="00B7030B" w:rsidRDefault="00C51A7D">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4654C9C5" w14:textId="77777777" w:rsidR="0041037A" w:rsidRPr="00B7030B" w:rsidRDefault="0041037A" w:rsidP="00D230F4">
      <w:pPr>
        <w:pStyle w:val="Heading4"/>
        <w:spacing w:before="0" w:after="0"/>
      </w:pPr>
      <w:r w:rsidRPr="00B7030B">
        <w:br w:type="page"/>
      </w:r>
      <w:bookmarkStart w:id="2253" w:name="epiphyte_density"/>
      <w:bookmarkStart w:id="2254" w:name="_Toc41047753"/>
      <w:bookmarkEnd w:id="2253"/>
      <w:r w:rsidRPr="00B7030B">
        <w:lastRenderedPageBreak/>
        <w:t>Epiphyte</w:t>
      </w:r>
      <w:r w:rsidR="00265CA3" w:rsidRPr="00B7030B">
        <w:t>/Periphyton</w:t>
      </w:r>
      <w:r w:rsidRPr="00B7030B">
        <w:t xml:space="preserve"> Initial Density (EPI INI)</w:t>
      </w:r>
      <w:bookmarkEnd w:id="2254"/>
    </w:p>
    <w:p w14:paraId="3DCD669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255" w:name="_Toc8027393"/>
      <w:r w:rsidR="0041037A" w:rsidRPr="00B7030B">
        <w:rPr>
          <w:rStyle w:val="Cardtitle1"/>
          <w:rFonts w:asciiTheme="minorHAnsi" w:hAnsiTheme="minorHAnsi"/>
          <w:b/>
          <w:bCs/>
        </w:rPr>
        <w:instrText>Algal Stoichiometry (ALG STOICH)</w:instrText>
      </w:r>
      <w:bookmarkEnd w:id="225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BE517B5"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ECB295B"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EPIWBCI</w:t>
      </w:r>
      <w:r w:rsidRPr="00B7030B">
        <w:rPr>
          <w:rFonts w:asciiTheme="minorHAnsi" w:hAnsiTheme="minorHAnsi"/>
        </w:rPr>
        <w:tab/>
        <w:t>Real</w:t>
      </w:r>
      <w:r w:rsidRPr="00B7030B">
        <w:rPr>
          <w:rFonts w:asciiTheme="minorHAnsi" w:hAnsiTheme="minorHAnsi"/>
        </w:rPr>
        <w:tab/>
        <w:t>Initial areal density for each epiphyton</w:t>
      </w:r>
      <w:r w:rsidR="00265CA3" w:rsidRPr="00B7030B">
        <w:rPr>
          <w:rFonts w:asciiTheme="minorHAnsi" w:hAnsiTheme="minorHAnsi"/>
        </w:rPr>
        <w:t>//periphyton</w:t>
      </w:r>
      <w:r w:rsidRPr="00B7030B">
        <w:rPr>
          <w:rFonts w:asciiTheme="minorHAnsi" w:hAnsiTheme="minorHAnsi"/>
        </w:rPr>
        <w:t xml:space="preserve"> group, </w:t>
      </w:r>
      <w:r w:rsidRPr="00B7030B">
        <w:rPr>
          <w:rFonts w:asciiTheme="minorHAnsi" w:hAnsiTheme="minorHAnsi"/>
          <w:i/>
          <w:iCs/>
        </w:rPr>
        <w:t>g m</w:t>
      </w:r>
      <w:r w:rsidRPr="00B7030B">
        <w:rPr>
          <w:rFonts w:asciiTheme="minorHAnsi" w:hAnsiTheme="minorHAnsi"/>
          <w:i/>
          <w:iCs/>
          <w:vertAlign w:val="superscript"/>
        </w:rPr>
        <w:t>-2</w:t>
      </w:r>
    </w:p>
    <w:p w14:paraId="02FE8784" w14:textId="77777777" w:rsidR="0041037A" w:rsidRPr="00B7030B" w:rsidRDefault="0041037A">
      <w:pPr>
        <w:pStyle w:val="BodyText2"/>
      </w:pPr>
    </w:p>
    <w:p w14:paraId="79A18560" w14:textId="77777777" w:rsidR="0041037A" w:rsidRPr="00D230F4" w:rsidRDefault="0041037A">
      <w:pPr>
        <w:pStyle w:val="BodyText"/>
        <w:rPr>
          <w:sz w:val="20"/>
          <w:szCs w:val="18"/>
        </w:rPr>
      </w:pPr>
      <w:r w:rsidRPr="00D230F4">
        <w:rPr>
          <w:sz w:val="20"/>
          <w:szCs w:val="18"/>
        </w:rPr>
        <w:t>This card specifies the initial epiphyton</w:t>
      </w:r>
      <w:r w:rsidR="00265CA3" w:rsidRPr="00D230F4">
        <w:rPr>
          <w:sz w:val="20"/>
          <w:szCs w:val="18"/>
        </w:rPr>
        <w:t>/periphyton</w:t>
      </w:r>
      <w:r w:rsidRPr="00D230F4">
        <w:rPr>
          <w:sz w:val="20"/>
          <w:szCs w:val="18"/>
        </w:rPr>
        <w:t xml:space="preserve"> areal density for each waterbody.</w:t>
      </w:r>
      <w:r w:rsidR="004B1E66" w:rsidRPr="00D230F4">
        <w:rPr>
          <w:sz w:val="20"/>
          <w:szCs w:val="18"/>
        </w:rPr>
        <w:t xml:space="preserve"> If the initial density is greater than or equal to zero, then this is the initial areal biomass for each waterbody. If the initial areal density is ‘-1’, then the model will look for a VPR (vertical profile) file that specifies the initial areal density for each vertical layer in the waterbody. If the initial areal density is ‘-2’, then the model will look for an LPR (longitudinal profile) file that specifies the initial areal density for each active model cell. </w:t>
      </w:r>
    </w:p>
    <w:tbl>
      <w:tblPr>
        <w:tblW w:w="0" w:type="auto"/>
        <w:jc w:val="center"/>
        <w:tblLayout w:type="fixed"/>
        <w:tblCellMar>
          <w:left w:w="0" w:type="dxa"/>
          <w:right w:w="0" w:type="dxa"/>
        </w:tblCellMar>
        <w:tblLook w:val="0000" w:firstRow="0" w:lastRow="0" w:firstColumn="0" w:lastColumn="0" w:noHBand="0" w:noVBand="0"/>
      </w:tblPr>
      <w:tblGrid>
        <w:gridCol w:w="3340"/>
        <w:gridCol w:w="1795"/>
      </w:tblGrid>
      <w:tr w:rsidR="004B1E66" w:rsidRPr="00D230F4" w14:paraId="314DC114"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4486BD72" w14:textId="77777777" w:rsidR="004B1E66" w:rsidRPr="00D230F4" w:rsidRDefault="004B1E66" w:rsidP="00D43FC7">
            <w:pPr>
              <w:rPr>
                <w:rFonts w:cs="Arial"/>
                <w:b/>
                <w:bCs/>
                <w:sz w:val="20"/>
                <w:szCs w:val="18"/>
              </w:rPr>
            </w:pPr>
            <w:r w:rsidRPr="00D230F4">
              <w:rPr>
                <w:rFonts w:cs="Arial"/>
                <w:b/>
                <w:bCs/>
                <w:sz w:val="20"/>
                <w:szCs w:val="18"/>
              </w:rPr>
              <w:t>Initial condition</w:t>
            </w:r>
          </w:p>
        </w:tc>
        <w:tc>
          <w:tcPr>
            <w:tcW w:w="1795" w:type="dxa"/>
            <w:tcBorders>
              <w:top w:val="single" w:sz="6" w:space="0" w:color="FFFFFF"/>
              <w:left w:val="single" w:sz="6" w:space="0" w:color="FFFFFF"/>
              <w:bottom w:val="single" w:sz="6" w:space="0" w:color="FFFFFF"/>
              <w:right w:val="single" w:sz="6" w:space="0" w:color="FFFFFF"/>
            </w:tcBorders>
          </w:tcPr>
          <w:p w14:paraId="001E9BDB" w14:textId="77777777" w:rsidR="004B1E66" w:rsidRPr="00D230F4" w:rsidRDefault="004B1E66" w:rsidP="00D43FC7">
            <w:pPr>
              <w:rPr>
                <w:rFonts w:cs="Arial"/>
                <w:b/>
                <w:bCs/>
                <w:sz w:val="20"/>
                <w:szCs w:val="18"/>
              </w:rPr>
            </w:pPr>
            <w:r w:rsidRPr="00D230F4">
              <w:rPr>
                <w:rFonts w:cs="Arial"/>
                <w:b/>
                <w:bCs/>
                <w:sz w:val="20"/>
                <w:szCs w:val="18"/>
              </w:rPr>
              <w:t>[EPIWBCI]</w:t>
            </w:r>
          </w:p>
        </w:tc>
      </w:tr>
      <w:tr w:rsidR="004B1E66" w:rsidRPr="00D230F4" w14:paraId="09810BA6"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0EF4EFAA" w14:textId="77777777" w:rsidR="004B1E66" w:rsidRPr="00D230F4" w:rsidRDefault="004B1E66" w:rsidP="00D43FC7">
            <w:pPr>
              <w:rPr>
                <w:sz w:val="20"/>
                <w:szCs w:val="18"/>
              </w:rPr>
            </w:pPr>
            <w:proofErr w:type="spellStart"/>
            <w:r w:rsidRPr="00D230F4">
              <w:rPr>
                <w:sz w:val="20"/>
                <w:szCs w:val="18"/>
              </w:rPr>
              <w:t>Isoconcentration</w:t>
            </w:r>
            <w:proofErr w:type="spellEnd"/>
          </w:p>
        </w:tc>
        <w:tc>
          <w:tcPr>
            <w:tcW w:w="1795" w:type="dxa"/>
            <w:tcBorders>
              <w:top w:val="single" w:sz="6" w:space="0" w:color="FFFFFF"/>
              <w:left w:val="single" w:sz="6" w:space="0" w:color="FFFFFF"/>
              <w:bottom w:val="single" w:sz="6" w:space="0" w:color="FFFFFF"/>
              <w:right w:val="single" w:sz="6" w:space="0" w:color="FFFFFF"/>
            </w:tcBorders>
          </w:tcPr>
          <w:p w14:paraId="659B14FD" w14:textId="77777777" w:rsidR="004B1E66" w:rsidRPr="00D230F4" w:rsidRDefault="004B1E66" w:rsidP="00D43FC7">
            <w:pPr>
              <w:rPr>
                <w:sz w:val="20"/>
                <w:szCs w:val="18"/>
              </w:rPr>
            </w:pPr>
            <w:r w:rsidRPr="00D230F4">
              <w:rPr>
                <w:sz w:val="20"/>
                <w:szCs w:val="18"/>
              </w:rPr>
              <w:t xml:space="preserve"> &gt;or =0.0</w:t>
            </w:r>
          </w:p>
        </w:tc>
      </w:tr>
      <w:tr w:rsidR="004B1E66" w:rsidRPr="00D230F4" w14:paraId="6280ACE4"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36A89BB3" w14:textId="77777777" w:rsidR="004B1E66" w:rsidRPr="00D230F4" w:rsidRDefault="004B1E66" w:rsidP="00D43FC7">
            <w:pPr>
              <w:rPr>
                <w:sz w:val="20"/>
                <w:szCs w:val="18"/>
              </w:rPr>
            </w:pPr>
            <w:r w:rsidRPr="00D230F4">
              <w:rPr>
                <w:sz w:val="20"/>
                <w:szCs w:val="18"/>
              </w:rPr>
              <w:t>Single vertical profile</w:t>
            </w:r>
          </w:p>
        </w:tc>
        <w:tc>
          <w:tcPr>
            <w:tcW w:w="1795" w:type="dxa"/>
            <w:tcBorders>
              <w:top w:val="single" w:sz="6" w:space="0" w:color="FFFFFF"/>
              <w:left w:val="single" w:sz="6" w:space="0" w:color="FFFFFF"/>
              <w:bottom w:val="single" w:sz="6" w:space="0" w:color="FFFFFF"/>
              <w:right w:val="single" w:sz="6" w:space="0" w:color="FFFFFF"/>
            </w:tcBorders>
          </w:tcPr>
          <w:p w14:paraId="7D69E4EF" w14:textId="77777777" w:rsidR="004B1E66" w:rsidRPr="00D230F4" w:rsidRDefault="004B1E66" w:rsidP="00D43FC7">
            <w:pPr>
              <w:rPr>
                <w:sz w:val="20"/>
                <w:szCs w:val="18"/>
              </w:rPr>
            </w:pPr>
            <w:r w:rsidRPr="00D230F4">
              <w:rPr>
                <w:sz w:val="20"/>
                <w:szCs w:val="18"/>
              </w:rPr>
              <w:t>-1.0</w:t>
            </w:r>
          </w:p>
        </w:tc>
      </w:tr>
      <w:tr w:rsidR="004B1E66" w:rsidRPr="00D230F4" w14:paraId="76AFD22D"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7D75A1A2" w14:textId="77777777" w:rsidR="004B1E66" w:rsidRPr="00D230F4" w:rsidRDefault="004B1E66" w:rsidP="00D43FC7">
            <w:pPr>
              <w:rPr>
                <w:sz w:val="20"/>
                <w:szCs w:val="18"/>
              </w:rPr>
            </w:pPr>
            <w:r w:rsidRPr="00D230F4">
              <w:rPr>
                <w:sz w:val="20"/>
                <w:szCs w:val="18"/>
              </w:rPr>
              <w:t>Vertical profile at each seg</w:t>
            </w:r>
            <w:r w:rsidRPr="00D230F4">
              <w:rPr>
                <w:sz w:val="20"/>
                <w:szCs w:val="18"/>
              </w:rPr>
              <w:softHyphen/>
              <w:t>ment</w:t>
            </w:r>
          </w:p>
        </w:tc>
        <w:tc>
          <w:tcPr>
            <w:tcW w:w="1795" w:type="dxa"/>
            <w:tcBorders>
              <w:top w:val="single" w:sz="6" w:space="0" w:color="FFFFFF"/>
              <w:left w:val="single" w:sz="6" w:space="0" w:color="FFFFFF"/>
              <w:bottom w:val="single" w:sz="6" w:space="0" w:color="FFFFFF"/>
              <w:right w:val="single" w:sz="6" w:space="0" w:color="FFFFFF"/>
            </w:tcBorders>
          </w:tcPr>
          <w:p w14:paraId="24C6B8E4" w14:textId="77777777" w:rsidR="004B1E66" w:rsidRPr="00D230F4" w:rsidRDefault="004B1E66" w:rsidP="00D43FC7">
            <w:pPr>
              <w:rPr>
                <w:sz w:val="20"/>
                <w:szCs w:val="18"/>
              </w:rPr>
            </w:pPr>
            <w:r w:rsidRPr="00D230F4">
              <w:rPr>
                <w:sz w:val="20"/>
                <w:szCs w:val="18"/>
              </w:rPr>
              <w:t>-2.0</w:t>
            </w:r>
          </w:p>
        </w:tc>
      </w:tr>
    </w:tbl>
    <w:p w14:paraId="521EEFE6" w14:textId="77777777" w:rsidR="004B1E66" w:rsidRPr="00D230F4" w:rsidRDefault="004B1E66" w:rsidP="004B1E66">
      <w:pPr>
        <w:rPr>
          <w:sz w:val="20"/>
          <w:szCs w:val="18"/>
        </w:rPr>
      </w:pPr>
    </w:p>
    <w:p w14:paraId="07E62599" w14:textId="77777777" w:rsidR="004B1E66" w:rsidRPr="00D230F4" w:rsidRDefault="004B1E66" w:rsidP="004B1E66">
      <w:pPr>
        <w:rPr>
          <w:sz w:val="20"/>
          <w:szCs w:val="18"/>
        </w:rPr>
      </w:pPr>
      <w:r w:rsidRPr="00D230F4">
        <w:rPr>
          <w:sz w:val="20"/>
          <w:szCs w:val="18"/>
        </w:rPr>
        <w:t>The format of the VPR (vertical profile file) and the LPR (longitudinal profile file) are shown in the Input File section.</w:t>
      </w:r>
    </w:p>
    <w:p w14:paraId="233D064C" w14:textId="77777777" w:rsidR="004B1E66" w:rsidRPr="00B7030B" w:rsidRDefault="004B1E66">
      <w:pPr>
        <w:pStyle w:val="BodyText"/>
      </w:pPr>
    </w:p>
    <w:p w14:paraId="77274F6C"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A1EDCD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INIT EPIWBCI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p>
    <w:p w14:paraId="4D0A1E0F"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10.0    10.0    10.0    </w:t>
      </w:r>
      <w:r w:rsidR="004B1E66">
        <w:t>-2.</w:t>
      </w:r>
      <w:r w:rsidRPr="005C246D">
        <w:t>0</w:t>
      </w:r>
    </w:p>
    <w:p w14:paraId="18300104"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4A3A896" w14:textId="77777777" w:rsidR="0041037A" w:rsidRPr="00B7030B" w:rsidRDefault="00C51A7D">
      <w:pPr>
        <w:pStyle w:val="Relatedcards"/>
        <w:rPr>
          <w:rFonts w:asciiTheme="minorHAnsi" w:hAnsiTheme="minorHAnsi"/>
        </w:rPr>
      </w:pPr>
      <w:hyperlink w:anchor="epiphytes" w:history="1">
        <w:r w:rsidR="0041037A" w:rsidRPr="00B7030B">
          <w:rPr>
            <w:rFonts w:asciiTheme="minorHAnsi" w:hAnsiTheme="minorHAnsi"/>
          </w:rPr>
          <w:t>Epiphyte Control</w:t>
        </w:r>
      </w:hyperlink>
    </w:p>
    <w:p w14:paraId="15872377" w14:textId="77777777" w:rsidR="0041037A" w:rsidRPr="00B7030B" w:rsidRDefault="00C51A7D">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7C683CB5" w14:textId="77777777" w:rsidR="0041037A" w:rsidRPr="00B7030B" w:rsidRDefault="00C51A7D">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45EDD999" w14:textId="77777777" w:rsidR="0041037A" w:rsidRPr="00B7030B" w:rsidRDefault="00C51A7D">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50C1A782" w14:textId="77777777" w:rsidR="0041037A" w:rsidRPr="00B7030B" w:rsidRDefault="00C51A7D">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304419C4" w14:textId="77777777" w:rsidR="0041037A" w:rsidRDefault="00C51A7D">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3F9D517D" w14:textId="77777777" w:rsidR="004E6C77" w:rsidRPr="00B7030B" w:rsidRDefault="00C51A7D" w:rsidP="004E6C77">
      <w:pPr>
        <w:pStyle w:val="Relatedcards"/>
        <w:rPr>
          <w:rFonts w:asciiTheme="minorHAnsi" w:hAnsiTheme="minorHAnsi"/>
        </w:rPr>
      </w:pPr>
      <w:hyperlink w:anchor="vertical_profile_file" w:history="1">
        <w:r w:rsidR="004E6C77" w:rsidRPr="00B7030B">
          <w:rPr>
            <w:rFonts w:asciiTheme="minorHAnsi" w:hAnsiTheme="minorHAnsi"/>
          </w:rPr>
          <w:t>Vertical Profile File</w:t>
        </w:r>
      </w:hyperlink>
    </w:p>
    <w:p w14:paraId="114C07B9" w14:textId="77777777" w:rsidR="004E6C77" w:rsidRPr="00B7030B" w:rsidRDefault="00C51A7D" w:rsidP="004E6C77">
      <w:pPr>
        <w:pStyle w:val="Relatedcards"/>
        <w:rPr>
          <w:rFonts w:asciiTheme="minorHAnsi" w:hAnsiTheme="minorHAnsi"/>
        </w:rPr>
      </w:pPr>
      <w:hyperlink w:anchor="longitudinal_profile_file" w:history="1">
        <w:r w:rsidR="004E6C77" w:rsidRPr="00B7030B">
          <w:rPr>
            <w:rFonts w:asciiTheme="minorHAnsi" w:hAnsiTheme="minorHAnsi"/>
          </w:rPr>
          <w:t>Longitudinal Profile File</w:t>
        </w:r>
      </w:hyperlink>
    </w:p>
    <w:p w14:paraId="2CD0F97C" w14:textId="77777777" w:rsidR="004E6C77" w:rsidRPr="00B7030B" w:rsidRDefault="004E6C77">
      <w:pPr>
        <w:pStyle w:val="Relatedcards"/>
        <w:rPr>
          <w:rFonts w:asciiTheme="minorHAnsi" w:hAnsiTheme="minorHAnsi"/>
        </w:rPr>
      </w:pPr>
    </w:p>
    <w:p w14:paraId="67FFC324" w14:textId="77777777" w:rsidR="0041037A" w:rsidRPr="00B7030B" w:rsidRDefault="0041037A" w:rsidP="00D230F4">
      <w:pPr>
        <w:pStyle w:val="Heading4"/>
        <w:spacing w:before="0" w:after="0"/>
      </w:pPr>
      <w:r w:rsidRPr="00B7030B">
        <w:br w:type="page"/>
      </w:r>
      <w:bookmarkStart w:id="2256" w:name="epiphyte_rate"/>
      <w:bookmarkStart w:id="2257" w:name="_Toc41047754"/>
      <w:bookmarkEnd w:id="2256"/>
      <w:r w:rsidRPr="00B7030B">
        <w:lastRenderedPageBreak/>
        <w:t>Epiphyte</w:t>
      </w:r>
      <w:r w:rsidR="00265CA3" w:rsidRPr="00B7030B">
        <w:t>/Periphyton</w:t>
      </w:r>
      <w:r w:rsidRPr="00B7030B">
        <w:t xml:space="preserve"> Rate (EPI RATE)</w:t>
      </w:r>
      <w:bookmarkEnd w:id="2257"/>
    </w:p>
    <w:p w14:paraId="59EE25A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0274EE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F0A1E6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w:t>
      </w:r>
      <w:r w:rsidRPr="00B7030B">
        <w:rPr>
          <w:rFonts w:asciiTheme="minorHAnsi" w:hAnsiTheme="minorHAnsi"/>
        </w:rPr>
        <w:tab/>
        <w:t>EG</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t>maximum epiphyton</w:t>
      </w:r>
      <w:r w:rsidR="00265CA3" w:rsidRPr="00B7030B">
        <w:rPr>
          <w:rFonts w:asciiTheme="minorHAnsi" w:hAnsiTheme="minorHAnsi"/>
        </w:rPr>
        <w:t>/periphyton</w:t>
      </w:r>
      <w:r w:rsidRPr="00B7030B">
        <w:rPr>
          <w:rFonts w:asciiTheme="minorHAnsi" w:hAnsiTheme="minorHAnsi"/>
        </w:rPr>
        <w:t xml:space="preserve"> growth rate,</w:t>
      </w:r>
      <w:r w:rsidRPr="00B7030B">
        <w:rPr>
          <w:rFonts w:asciiTheme="minorHAnsi" w:hAnsiTheme="minorHAnsi"/>
          <w:i/>
          <w:iCs/>
        </w:rPr>
        <w:t xml:space="preserve"> </w:t>
      </w:r>
      <w:del w:id="2258" w:author="Honnalore Steissberg" w:date="2021-08-07T13:44:00Z">
        <w:r w:rsidR="00265CA3" w:rsidRPr="00B7030B" w:rsidDel="00CC3EDB">
          <w:rPr>
            <w:rFonts w:asciiTheme="minorHAnsi" w:hAnsiTheme="minorHAnsi"/>
            <w:i/>
            <w:iCs/>
          </w:rPr>
          <w:delText xml:space="preserve"> </w:delText>
        </w:r>
      </w:del>
      <w:r w:rsidRPr="00B7030B">
        <w:rPr>
          <w:rFonts w:asciiTheme="minorHAnsi" w:hAnsiTheme="minorHAnsi"/>
          <w:i/>
          <w:iCs/>
        </w:rPr>
        <w:t>day</w:t>
      </w:r>
      <w:r w:rsidRPr="00B7030B">
        <w:rPr>
          <w:rFonts w:asciiTheme="minorHAnsi" w:hAnsiTheme="minorHAnsi"/>
          <w:i/>
          <w:iCs/>
          <w:vertAlign w:val="superscript"/>
        </w:rPr>
        <w:t>-1</w:t>
      </w:r>
    </w:p>
    <w:p w14:paraId="623E0BC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ER</w:t>
      </w:r>
      <w:r w:rsidRPr="00B7030B">
        <w:rPr>
          <w:rFonts w:asciiTheme="minorHAnsi" w:hAnsiTheme="minorHAnsi"/>
        </w:rPr>
        <w:tab/>
        <w:t>Real</w:t>
      </w:r>
      <w:r w:rsidRPr="00B7030B">
        <w:rPr>
          <w:rFonts w:asciiTheme="minorHAnsi" w:hAnsiTheme="minorHAnsi"/>
        </w:rPr>
        <w:tab/>
        <w:t>0.04</w:t>
      </w:r>
      <w:r w:rsidRPr="00B7030B">
        <w:rPr>
          <w:rFonts w:asciiTheme="minorHAnsi" w:hAnsiTheme="minorHAnsi"/>
        </w:rPr>
        <w:tab/>
        <w:t>maximum epiphyton</w:t>
      </w:r>
      <w:r w:rsidR="00265CA3" w:rsidRPr="00B7030B">
        <w:rPr>
          <w:rFonts w:asciiTheme="minorHAnsi" w:hAnsiTheme="minorHAnsi"/>
        </w:rPr>
        <w:t>/periphyton</w:t>
      </w:r>
      <w:r w:rsidRPr="00B7030B">
        <w:rPr>
          <w:rFonts w:asciiTheme="minorHAnsi" w:hAnsiTheme="minorHAnsi"/>
        </w:rPr>
        <w:t xml:space="preserve"> respiration rate,</w:t>
      </w:r>
      <w:r w:rsidRPr="00B7030B">
        <w:rPr>
          <w:rFonts w:asciiTheme="minorHAnsi" w:hAnsiTheme="minorHAnsi"/>
          <w:i/>
          <w:iCs/>
        </w:rPr>
        <w:t xml:space="preserve"> day</w:t>
      </w:r>
      <w:r w:rsidRPr="00B7030B">
        <w:rPr>
          <w:rFonts w:asciiTheme="minorHAnsi" w:hAnsiTheme="minorHAnsi"/>
          <w:i/>
          <w:iCs/>
          <w:vertAlign w:val="superscript"/>
        </w:rPr>
        <w:t>-1</w:t>
      </w:r>
    </w:p>
    <w:p w14:paraId="67B445C6" w14:textId="77777777" w:rsidR="00C11A29"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ins w:id="2259" w:author="Honnalore Steissberg" w:date="2021-08-07T13:45:00Z"/>
          <w:rFonts w:asciiTheme="minorHAnsi" w:hAnsiTheme="minorHAnsi"/>
          <w:i/>
          <w:iCs/>
        </w:rPr>
      </w:pPr>
      <w:r w:rsidRPr="00B7030B">
        <w:rPr>
          <w:rFonts w:asciiTheme="minorHAnsi" w:hAnsiTheme="minorHAnsi"/>
        </w:rPr>
        <w:t>4</w:t>
      </w:r>
      <w:r w:rsidRPr="00B7030B">
        <w:rPr>
          <w:rFonts w:asciiTheme="minorHAnsi" w:hAnsiTheme="minorHAnsi"/>
        </w:rPr>
        <w:tab/>
        <w:t>EE</w:t>
      </w:r>
      <w:r w:rsidRPr="00B7030B">
        <w:rPr>
          <w:rFonts w:asciiTheme="minorHAnsi" w:hAnsiTheme="minorHAnsi"/>
        </w:rPr>
        <w:tab/>
        <w:t>Real</w:t>
      </w:r>
      <w:r w:rsidRPr="00B7030B">
        <w:rPr>
          <w:rFonts w:asciiTheme="minorHAnsi" w:hAnsiTheme="minorHAnsi"/>
        </w:rPr>
        <w:tab/>
        <w:t>0.04</w:t>
      </w:r>
      <w:r w:rsidRPr="00B7030B">
        <w:rPr>
          <w:rFonts w:asciiTheme="minorHAnsi" w:hAnsiTheme="minorHAnsi"/>
        </w:rPr>
        <w:tab/>
        <w:t>maximum epiphyton</w:t>
      </w:r>
      <w:r w:rsidR="00265CA3" w:rsidRPr="00B7030B">
        <w:rPr>
          <w:rFonts w:asciiTheme="minorHAnsi" w:hAnsiTheme="minorHAnsi"/>
        </w:rPr>
        <w:t>/periphyton</w:t>
      </w:r>
      <w:r w:rsidRPr="00B7030B">
        <w:rPr>
          <w:rFonts w:asciiTheme="minorHAnsi" w:hAnsiTheme="minorHAnsi"/>
        </w:rPr>
        <w:t xml:space="preserve"> excretion rate,</w:t>
      </w:r>
      <w:r w:rsidRPr="00B7030B">
        <w:rPr>
          <w:rFonts w:asciiTheme="minorHAnsi" w:hAnsiTheme="minorHAnsi"/>
          <w:i/>
          <w:iCs/>
        </w:rPr>
        <w:t xml:space="preserve"> </w:t>
      </w:r>
    </w:p>
    <w:p w14:paraId="01566C0C" w14:textId="26E1807E" w:rsidR="0041037A" w:rsidRPr="00B7030B" w:rsidRDefault="00C11A29">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ins w:id="2260" w:author="Honnalore Steissberg" w:date="2021-08-07T13:45:00Z">
        <w:r>
          <w:rPr>
            <w:rFonts w:asciiTheme="minorHAnsi" w:hAnsiTheme="minorHAnsi"/>
            <w:i/>
            <w:iCs/>
          </w:rPr>
          <w:tab/>
        </w:r>
        <w:r>
          <w:rPr>
            <w:rFonts w:asciiTheme="minorHAnsi" w:hAnsiTheme="minorHAnsi"/>
            <w:i/>
            <w:iCs/>
          </w:rPr>
          <w:tab/>
        </w:r>
        <w:r>
          <w:rPr>
            <w:rFonts w:asciiTheme="minorHAnsi" w:hAnsiTheme="minorHAnsi"/>
            <w:i/>
            <w:iCs/>
          </w:rPr>
          <w:tab/>
        </w:r>
        <w:r>
          <w:rPr>
            <w:rFonts w:asciiTheme="minorHAnsi" w:hAnsiTheme="minorHAnsi"/>
            <w:i/>
            <w:iCs/>
          </w:rPr>
          <w:tab/>
        </w:r>
      </w:ins>
      <w:r w:rsidR="0041037A" w:rsidRPr="00B7030B">
        <w:rPr>
          <w:rFonts w:asciiTheme="minorHAnsi" w:hAnsiTheme="minorHAnsi"/>
          <w:i/>
          <w:iCs/>
        </w:rPr>
        <w:t>day</w:t>
      </w:r>
      <w:r w:rsidR="0041037A" w:rsidRPr="00B7030B">
        <w:rPr>
          <w:rFonts w:asciiTheme="minorHAnsi" w:hAnsiTheme="minorHAnsi"/>
          <w:i/>
          <w:iCs/>
          <w:vertAlign w:val="superscript"/>
        </w:rPr>
        <w:t>-1</w:t>
      </w:r>
    </w:p>
    <w:p w14:paraId="2B93A362" w14:textId="77777777" w:rsidR="00C11A29"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ins w:id="2261" w:author="Honnalore Steissberg" w:date="2021-08-07T13:45:00Z"/>
          <w:rFonts w:asciiTheme="minorHAnsi" w:hAnsiTheme="minorHAnsi"/>
        </w:rPr>
      </w:pPr>
      <w:r w:rsidRPr="00B7030B">
        <w:rPr>
          <w:rFonts w:asciiTheme="minorHAnsi" w:hAnsiTheme="minorHAnsi"/>
        </w:rPr>
        <w:t>5</w:t>
      </w:r>
      <w:r w:rsidRPr="00B7030B">
        <w:rPr>
          <w:rFonts w:asciiTheme="minorHAnsi" w:hAnsiTheme="minorHAnsi"/>
        </w:rPr>
        <w:tab/>
        <w:t>EM</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maximum epiphyton</w:t>
      </w:r>
      <w:r w:rsidR="00265CA3" w:rsidRPr="00B7030B">
        <w:rPr>
          <w:rFonts w:asciiTheme="minorHAnsi" w:hAnsiTheme="minorHAnsi"/>
        </w:rPr>
        <w:t>/periphyton</w:t>
      </w:r>
      <w:r w:rsidRPr="00B7030B">
        <w:rPr>
          <w:rFonts w:asciiTheme="minorHAnsi" w:hAnsiTheme="minorHAnsi"/>
        </w:rPr>
        <w:t xml:space="preserve"> mortality rate, </w:t>
      </w:r>
    </w:p>
    <w:p w14:paraId="6B7BB5EA" w14:textId="27C38360" w:rsidR="0041037A" w:rsidRPr="00B7030B" w:rsidRDefault="00C11A29">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ins w:id="2262" w:author="Honnalore Steissberg" w:date="2021-08-07T13:45:00Z">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ins>
      <w:r w:rsidR="0041037A" w:rsidRPr="00B7030B">
        <w:rPr>
          <w:rFonts w:asciiTheme="minorHAnsi" w:hAnsiTheme="minorHAnsi"/>
          <w:i/>
          <w:iCs/>
        </w:rPr>
        <w:t>day</w:t>
      </w:r>
      <w:r w:rsidR="0041037A" w:rsidRPr="00B7030B">
        <w:rPr>
          <w:rFonts w:asciiTheme="minorHAnsi" w:hAnsiTheme="minorHAnsi"/>
          <w:i/>
          <w:iCs/>
          <w:vertAlign w:val="superscript"/>
        </w:rPr>
        <w:t>-1</w:t>
      </w:r>
    </w:p>
    <w:p w14:paraId="03FEBCA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6</w:t>
      </w:r>
      <w:r w:rsidRPr="00B7030B">
        <w:rPr>
          <w:rFonts w:asciiTheme="minorHAnsi" w:hAnsiTheme="minorHAnsi"/>
        </w:rPr>
        <w:tab/>
        <w:t>EB</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epiphyton</w:t>
      </w:r>
      <w:r w:rsidR="00265CA3" w:rsidRPr="00B7030B">
        <w:rPr>
          <w:rFonts w:asciiTheme="minorHAnsi" w:hAnsiTheme="minorHAnsi"/>
        </w:rPr>
        <w:t>/periphyton</w:t>
      </w:r>
      <w:r w:rsidRPr="00B7030B">
        <w:rPr>
          <w:rFonts w:asciiTheme="minorHAnsi" w:hAnsiTheme="minorHAnsi"/>
        </w:rPr>
        <w:t xml:space="preserve"> burial rate, </w:t>
      </w:r>
      <w:r w:rsidRPr="00B7030B">
        <w:rPr>
          <w:rFonts w:asciiTheme="minorHAnsi" w:hAnsiTheme="minorHAnsi"/>
          <w:i/>
          <w:iCs/>
        </w:rPr>
        <w:t>day</w:t>
      </w:r>
      <w:r w:rsidRPr="00B7030B">
        <w:rPr>
          <w:rFonts w:asciiTheme="minorHAnsi" w:hAnsiTheme="minorHAnsi"/>
          <w:i/>
          <w:iCs/>
          <w:vertAlign w:val="superscript"/>
        </w:rPr>
        <w:t>-1</w:t>
      </w:r>
    </w:p>
    <w:p w14:paraId="5E97642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EHSP</w:t>
      </w:r>
      <w:r w:rsidRPr="00B7030B">
        <w:rPr>
          <w:rFonts w:asciiTheme="minorHAnsi" w:hAnsiTheme="minorHAnsi"/>
        </w:rPr>
        <w:tab/>
        <w:t>Real</w:t>
      </w:r>
      <w:r w:rsidRPr="00B7030B">
        <w:rPr>
          <w:rFonts w:asciiTheme="minorHAnsi" w:hAnsiTheme="minorHAnsi"/>
        </w:rPr>
        <w:tab/>
        <w:t>0.003</w:t>
      </w:r>
      <w:r w:rsidRPr="00B7030B">
        <w:rPr>
          <w:rFonts w:asciiTheme="minorHAnsi" w:hAnsiTheme="minorHAnsi"/>
        </w:rPr>
        <w:tab/>
        <w:t xml:space="preserve">epiphyton half-saturation for phosphorus limited growth, </w:t>
      </w:r>
      <w:r w:rsidRPr="00B7030B">
        <w:rPr>
          <w:rFonts w:asciiTheme="minorHAnsi" w:hAnsiTheme="minorHAnsi"/>
          <w:i/>
          <w:iCs/>
        </w:rPr>
        <w:t>g m</w:t>
      </w:r>
      <w:r w:rsidRPr="00B7030B">
        <w:rPr>
          <w:rFonts w:asciiTheme="minorHAnsi" w:hAnsiTheme="minorHAnsi"/>
          <w:i/>
          <w:iCs/>
          <w:vertAlign w:val="superscript"/>
        </w:rPr>
        <w:t>-3</w:t>
      </w:r>
    </w:p>
    <w:p w14:paraId="70E9E2B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8</w:t>
      </w:r>
      <w:r w:rsidRPr="00B7030B">
        <w:rPr>
          <w:rFonts w:asciiTheme="minorHAnsi" w:hAnsiTheme="minorHAnsi"/>
        </w:rPr>
        <w:tab/>
        <w:t>EHSN</w:t>
      </w:r>
      <w:r w:rsidRPr="00B7030B">
        <w:rPr>
          <w:rFonts w:asciiTheme="minorHAnsi" w:hAnsiTheme="minorHAnsi"/>
        </w:rPr>
        <w:tab/>
        <w:t>Real</w:t>
      </w:r>
      <w:r w:rsidRPr="00B7030B">
        <w:rPr>
          <w:rFonts w:asciiTheme="minorHAnsi" w:hAnsiTheme="minorHAnsi"/>
        </w:rPr>
        <w:tab/>
        <w:t>0.014</w:t>
      </w:r>
      <w:r w:rsidRPr="00B7030B">
        <w:rPr>
          <w:rFonts w:asciiTheme="minorHAnsi" w:hAnsiTheme="minorHAnsi"/>
        </w:rPr>
        <w:tab/>
        <w:t xml:space="preserve">epiphyton half-saturation for nitrogen limited growth, </w:t>
      </w:r>
      <w:r w:rsidRPr="00B7030B">
        <w:rPr>
          <w:rFonts w:asciiTheme="minorHAnsi" w:hAnsiTheme="minorHAnsi"/>
          <w:i/>
          <w:iCs/>
        </w:rPr>
        <w:t>g m</w:t>
      </w:r>
      <w:r w:rsidRPr="00B7030B">
        <w:rPr>
          <w:rFonts w:asciiTheme="minorHAnsi" w:hAnsiTheme="minorHAnsi"/>
          <w:i/>
          <w:iCs/>
          <w:vertAlign w:val="superscript"/>
        </w:rPr>
        <w:t>-3</w:t>
      </w:r>
    </w:p>
    <w:p w14:paraId="4AA6F6BE" w14:textId="77777777" w:rsidR="00C11A29"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ins w:id="2263" w:author="Honnalore Steissberg" w:date="2021-08-07T13:45:00Z"/>
          <w:rFonts w:asciiTheme="minorHAnsi" w:hAnsiTheme="minorHAnsi"/>
        </w:rPr>
      </w:pPr>
      <w:r w:rsidRPr="00B7030B">
        <w:rPr>
          <w:rFonts w:asciiTheme="minorHAnsi" w:hAnsiTheme="minorHAnsi"/>
        </w:rPr>
        <w:t>9</w:t>
      </w:r>
      <w:r w:rsidRPr="00B7030B">
        <w:rPr>
          <w:rFonts w:asciiTheme="minorHAnsi" w:hAnsiTheme="minorHAnsi"/>
        </w:rPr>
        <w:tab/>
        <w:t>EHSSI</w:t>
      </w:r>
      <w:r w:rsidRPr="00B7030B">
        <w:rPr>
          <w:rFonts w:asciiTheme="minorHAnsi" w:hAnsiTheme="minorHAnsi"/>
        </w:rPr>
        <w:tab/>
        <w:t>Real</w:t>
      </w:r>
      <w:r w:rsidRPr="00B7030B">
        <w:rPr>
          <w:rFonts w:asciiTheme="minorHAnsi" w:hAnsiTheme="minorHAnsi"/>
        </w:rPr>
        <w:tab/>
        <w:t>-</w:t>
      </w:r>
      <w:r w:rsidRPr="00B7030B">
        <w:rPr>
          <w:rFonts w:asciiTheme="minorHAnsi" w:hAnsiTheme="minorHAnsi"/>
        </w:rPr>
        <w:tab/>
        <w:t xml:space="preserve">epiphyton half-saturation for silica limited growth, </w:t>
      </w:r>
    </w:p>
    <w:p w14:paraId="57AB694F" w14:textId="06BFE525" w:rsidR="0041037A" w:rsidRPr="00B7030B" w:rsidRDefault="00C11A29">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ins w:id="2264" w:author="Honnalore Steissberg" w:date="2021-08-07T13:45:00Z">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ins>
      <w:r w:rsidR="0041037A" w:rsidRPr="00B7030B">
        <w:rPr>
          <w:rFonts w:asciiTheme="minorHAnsi" w:hAnsiTheme="minorHAnsi"/>
        </w:rPr>
        <w:t>g</w:t>
      </w:r>
      <w:r w:rsidR="0041037A" w:rsidRPr="00B7030B">
        <w:rPr>
          <w:rFonts w:asciiTheme="minorHAnsi" w:hAnsiTheme="minorHAnsi"/>
          <w:i/>
          <w:iCs/>
        </w:rPr>
        <w:t xml:space="preserve"> m</w:t>
      </w:r>
      <w:r w:rsidR="0041037A" w:rsidRPr="00B7030B">
        <w:rPr>
          <w:rFonts w:asciiTheme="minorHAnsi" w:hAnsiTheme="minorHAnsi"/>
          <w:i/>
          <w:iCs/>
          <w:vertAlign w:val="superscript"/>
        </w:rPr>
        <w:t>-3</w:t>
      </w:r>
    </w:p>
    <w:p w14:paraId="65F3EC04" w14:textId="77777777" w:rsidR="0041037A" w:rsidRPr="00B7030B" w:rsidRDefault="0041037A">
      <w:pPr>
        <w:pStyle w:val="BodyText2"/>
      </w:pPr>
    </w:p>
    <w:p w14:paraId="59B23A01" w14:textId="01C49441" w:rsidR="0041037A" w:rsidRPr="00D230F4" w:rsidRDefault="0041037A">
      <w:pPr>
        <w:pStyle w:val="BodyText"/>
        <w:rPr>
          <w:sz w:val="20"/>
        </w:rPr>
      </w:pPr>
      <w:r w:rsidRPr="00D230F4">
        <w:rPr>
          <w:sz w:val="20"/>
        </w:rPr>
        <w:t>This card specifies rates for epiphyton</w:t>
      </w:r>
      <w:r w:rsidR="00265CA3" w:rsidRPr="00D230F4">
        <w:rPr>
          <w:sz w:val="20"/>
        </w:rPr>
        <w:t>/periphyton</w:t>
      </w:r>
      <w:r w:rsidRPr="00D230F4">
        <w:rPr>
          <w:sz w:val="20"/>
        </w:rPr>
        <w:t xml:space="preserve"> growth, mortality, excretion, respiration, and burial.  Additionally, values that affect the maximum epiphyton</w:t>
      </w:r>
      <w:r w:rsidR="00265CA3" w:rsidRPr="00D230F4">
        <w:rPr>
          <w:sz w:val="20"/>
        </w:rPr>
        <w:t>/periphyton</w:t>
      </w:r>
      <w:r w:rsidRPr="00D230F4">
        <w:rPr>
          <w:sz w:val="20"/>
        </w:rPr>
        <w:t xml:space="preserve"> growth rate</w:t>
      </w:r>
      <w:ins w:id="2265" w:author="Honnalore Steissberg" w:date="2021-08-07T13:46:00Z">
        <w:r w:rsidR="00D44980">
          <w:rPr>
            <w:sz w:val="20"/>
          </w:rPr>
          <w:t>,</w:t>
        </w:r>
      </w:ins>
      <w:r w:rsidRPr="00D230F4">
        <w:rPr>
          <w:sz w:val="20"/>
        </w:rPr>
        <w:t xml:space="preserve"> including nutrient limited growth are also specified here.  See the </w:t>
      </w:r>
      <w:hyperlink w:anchor="algal_rates" w:history="1">
        <w:r w:rsidRPr="00D230F4">
          <w:rPr>
            <w:rStyle w:val="Hyperlink"/>
            <w:rFonts w:asciiTheme="minorHAnsi" w:hAnsiTheme="minorHAnsi"/>
          </w:rPr>
          <w:t>Algal Rate</w:t>
        </w:r>
      </w:hyperlink>
      <w:r w:rsidRPr="00D230F4">
        <w:rPr>
          <w:rFonts w:cs="Arial"/>
          <w:sz w:val="20"/>
        </w:rPr>
        <w:t xml:space="preserve"> </w:t>
      </w:r>
      <w:r w:rsidRPr="00D230F4">
        <w:rPr>
          <w:sz w:val="20"/>
        </w:rPr>
        <w:t xml:space="preserve">card for more detailed information, as the kinetic formulations are similar.  </w:t>
      </w:r>
      <w:r w:rsidR="006E4F5B" w:rsidRPr="00D230F4">
        <w:rPr>
          <w:sz w:val="20"/>
        </w:rPr>
        <w:t>Epiphyton</w:t>
      </w:r>
      <w:r w:rsidR="00265CA3" w:rsidRPr="00D230F4">
        <w:rPr>
          <w:sz w:val="20"/>
        </w:rPr>
        <w:t>/periphyton</w:t>
      </w:r>
      <w:r w:rsidR="006E4F5B" w:rsidRPr="00D230F4">
        <w:rPr>
          <w:sz w:val="20"/>
        </w:rPr>
        <w:t xml:space="preserve"> mortality becomes part of the LDOM and LPOM organic pool based on the variable EPOM (see EPI STOICH). </w:t>
      </w:r>
      <w:r w:rsidRPr="00D230F4">
        <w:rPr>
          <w:sz w:val="20"/>
        </w:rPr>
        <w:t>The burial rate causes epiphyton</w:t>
      </w:r>
      <w:r w:rsidR="00265CA3" w:rsidRPr="00D230F4">
        <w:rPr>
          <w:sz w:val="20"/>
        </w:rPr>
        <w:t>/periphyton</w:t>
      </w:r>
      <w:r w:rsidRPr="00D230F4">
        <w:rPr>
          <w:sz w:val="20"/>
        </w:rPr>
        <w:t xml:space="preserve"> to be lost from the system</w:t>
      </w:r>
      <w:r w:rsidR="006E4F5B" w:rsidRPr="00D230F4">
        <w:rPr>
          <w:sz w:val="20"/>
        </w:rPr>
        <w:t xml:space="preserve"> and added to the first order sediment compartment</w:t>
      </w:r>
      <w:r w:rsidRPr="00D230F4">
        <w:rPr>
          <w:sz w:val="20"/>
        </w:rPr>
        <w:t xml:space="preserve">.  </w:t>
      </w:r>
    </w:p>
    <w:p w14:paraId="25682F6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8F0342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RATE      EG      ER      EE      EM      EB    EHSP    EHSN   EHSSI</w:t>
      </w:r>
    </w:p>
    <w:p w14:paraId="220C8D10"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1        2.0    0.04    0.04     0.1   0.001   0.002   0.002     0.0</w:t>
      </w:r>
    </w:p>
    <w:p w14:paraId="568C65B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6326310F" w14:textId="77777777" w:rsidR="0041037A" w:rsidRPr="00B7030B" w:rsidRDefault="00C51A7D">
      <w:pPr>
        <w:pStyle w:val="Relatedcards"/>
        <w:rPr>
          <w:rFonts w:asciiTheme="minorHAnsi" w:hAnsiTheme="minorHAnsi"/>
        </w:rPr>
      </w:pPr>
      <w:hyperlink w:anchor="epiphytes" w:history="1">
        <w:r w:rsidR="0041037A" w:rsidRPr="00B7030B">
          <w:rPr>
            <w:rFonts w:asciiTheme="minorHAnsi" w:hAnsiTheme="minorHAnsi"/>
          </w:rPr>
          <w:t>Epiphyte Control</w:t>
        </w:r>
      </w:hyperlink>
    </w:p>
    <w:p w14:paraId="4B34ECA8" w14:textId="77777777" w:rsidR="0041037A" w:rsidRPr="00B7030B" w:rsidRDefault="00C51A7D">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4867CB90" w14:textId="77777777" w:rsidR="0041037A" w:rsidRPr="00B7030B" w:rsidRDefault="00C51A7D">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50F927AE" w14:textId="77777777" w:rsidR="0041037A" w:rsidRPr="00B7030B" w:rsidRDefault="00C51A7D">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01742C49" w14:textId="77777777" w:rsidR="0041037A" w:rsidRPr="00B7030B" w:rsidRDefault="00C51A7D">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60D3997A" w14:textId="77777777" w:rsidR="0041037A" w:rsidRPr="00B7030B" w:rsidRDefault="00C51A7D">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30B3B690" w14:textId="77777777" w:rsidR="0041037A" w:rsidRPr="00B7030B" w:rsidRDefault="0041037A" w:rsidP="00D230F4">
      <w:pPr>
        <w:pStyle w:val="Heading4"/>
        <w:spacing w:before="0" w:after="0"/>
      </w:pPr>
      <w:r w:rsidRPr="00B7030B">
        <w:br w:type="page"/>
      </w:r>
      <w:bookmarkStart w:id="2266" w:name="epiphyte_half"/>
      <w:bookmarkStart w:id="2267" w:name="_Toc41047755"/>
      <w:bookmarkEnd w:id="2266"/>
      <w:r w:rsidRPr="00B7030B">
        <w:lastRenderedPageBreak/>
        <w:t>Epiphyte</w:t>
      </w:r>
      <w:r w:rsidR="00265CA3" w:rsidRPr="00B7030B">
        <w:t>/Periphyton</w:t>
      </w:r>
      <w:r w:rsidRPr="00B7030B">
        <w:t xml:space="preserve"> Half-Saturation (EPI HALF)</w:t>
      </w:r>
      <w:bookmarkEnd w:id="2267"/>
    </w:p>
    <w:p w14:paraId="796F7E1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5441E2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1459F3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ESAT</w:t>
      </w:r>
      <w:r w:rsidRPr="00B7030B">
        <w:rPr>
          <w:rFonts w:asciiTheme="minorHAnsi" w:hAnsiTheme="minorHAnsi"/>
        </w:rPr>
        <w:tab/>
        <w:t>Real</w:t>
      </w:r>
      <w:r w:rsidRPr="00B7030B">
        <w:rPr>
          <w:rFonts w:asciiTheme="minorHAnsi" w:hAnsiTheme="minorHAnsi"/>
        </w:rPr>
        <w:tab/>
        <w:t>75.0</w:t>
      </w:r>
      <w:r w:rsidRPr="00B7030B">
        <w:rPr>
          <w:rFonts w:asciiTheme="minorHAnsi" w:hAnsiTheme="minorHAnsi"/>
        </w:rPr>
        <w:tab/>
        <w:t xml:space="preserve">light saturation intensity at maximum photosynthetic rate, </w:t>
      </w:r>
      <w:r w:rsidRPr="00B7030B">
        <w:rPr>
          <w:rFonts w:asciiTheme="minorHAnsi" w:hAnsiTheme="minorHAnsi"/>
          <w:i/>
          <w:iCs/>
        </w:rPr>
        <w:t>W m</w:t>
      </w:r>
      <w:r w:rsidRPr="00B7030B">
        <w:rPr>
          <w:rFonts w:asciiTheme="minorHAnsi" w:hAnsiTheme="minorHAnsi"/>
          <w:i/>
          <w:iCs/>
          <w:vertAlign w:val="superscript"/>
        </w:rPr>
        <w:t>-2</w:t>
      </w:r>
    </w:p>
    <w:p w14:paraId="46F949FC" w14:textId="77777777" w:rsidR="0041037A" w:rsidRPr="00B7030B" w:rsidRDefault="000068CF">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EHS</w:t>
      </w:r>
      <w:r w:rsidRPr="00B7030B">
        <w:rPr>
          <w:rFonts w:asciiTheme="minorHAnsi" w:hAnsiTheme="minorHAnsi"/>
        </w:rPr>
        <w:tab/>
        <w:t>Real</w:t>
      </w:r>
      <w:r w:rsidRPr="00B7030B">
        <w:rPr>
          <w:rFonts w:asciiTheme="minorHAnsi" w:hAnsiTheme="minorHAnsi"/>
        </w:rPr>
        <w:tab/>
        <w:t>3</w:t>
      </w:r>
      <w:r w:rsidR="0041037A" w:rsidRPr="00B7030B">
        <w:rPr>
          <w:rFonts w:asciiTheme="minorHAnsi" w:hAnsiTheme="minorHAnsi"/>
        </w:rPr>
        <w:t>5.0</w:t>
      </w:r>
      <w:r w:rsidR="0041037A" w:rsidRPr="00B7030B">
        <w:rPr>
          <w:rFonts w:asciiTheme="minorHAnsi" w:hAnsiTheme="minorHAnsi"/>
        </w:rPr>
        <w:tab/>
        <w:t>biomass limitation factor,</w:t>
      </w:r>
      <w:r w:rsidR="0041037A" w:rsidRPr="00B7030B">
        <w:rPr>
          <w:rFonts w:asciiTheme="minorHAnsi" w:hAnsiTheme="minorHAnsi"/>
          <w:i/>
          <w:iCs/>
        </w:rPr>
        <w:t xml:space="preserve"> g m</w:t>
      </w:r>
      <w:r w:rsidR="0041037A" w:rsidRPr="00B7030B">
        <w:rPr>
          <w:rFonts w:asciiTheme="minorHAnsi" w:hAnsiTheme="minorHAnsi"/>
          <w:i/>
          <w:iCs/>
          <w:vertAlign w:val="superscript"/>
        </w:rPr>
        <w:t>-2</w:t>
      </w:r>
    </w:p>
    <w:p w14:paraId="649815F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ENEQN</w:t>
      </w:r>
      <w:r w:rsidRPr="00B7030B">
        <w:rPr>
          <w:rFonts w:asciiTheme="minorHAnsi" w:hAnsiTheme="minorHAnsi"/>
        </w:rPr>
        <w:tab/>
        <w:t>Integer</w:t>
      </w:r>
      <w:r w:rsidRPr="00B7030B">
        <w:rPr>
          <w:rFonts w:asciiTheme="minorHAnsi" w:hAnsiTheme="minorHAnsi"/>
        </w:rPr>
        <w:tab/>
        <w:t>2</w:t>
      </w:r>
      <w:r w:rsidRPr="00B7030B">
        <w:rPr>
          <w:rFonts w:asciiTheme="minorHAnsi" w:hAnsiTheme="minorHAnsi"/>
        </w:rPr>
        <w:tab/>
        <w:t>ammonia preference factor equation for epiphyton</w:t>
      </w:r>
      <w:r w:rsidR="00265CA3" w:rsidRPr="00B7030B">
        <w:rPr>
          <w:rFonts w:asciiTheme="minorHAnsi" w:hAnsiTheme="minorHAnsi"/>
        </w:rPr>
        <w:t>/periphyton</w:t>
      </w:r>
      <w:r w:rsidRPr="00B7030B">
        <w:rPr>
          <w:rFonts w:asciiTheme="minorHAnsi" w:hAnsiTheme="minorHAnsi"/>
        </w:rPr>
        <w:t xml:space="preserve"> (1 or 2)</w:t>
      </w:r>
    </w:p>
    <w:p w14:paraId="398ED71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ENPR</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 xml:space="preserve">nitrogen half-saturation preference constant, </w:t>
      </w:r>
      <w:r w:rsidRPr="00B7030B">
        <w:rPr>
          <w:rFonts w:asciiTheme="minorHAnsi" w:hAnsiTheme="minorHAnsi"/>
          <w:i/>
          <w:iCs/>
        </w:rPr>
        <w:t xml:space="preserve">mg/l - </w:t>
      </w:r>
      <w:r w:rsidRPr="00B7030B">
        <w:rPr>
          <w:rFonts w:asciiTheme="minorHAnsi" w:hAnsiTheme="minorHAnsi"/>
          <w:iCs/>
        </w:rPr>
        <w:t>o</w:t>
      </w:r>
      <w:r w:rsidRPr="00B7030B">
        <w:rPr>
          <w:rFonts w:asciiTheme="minorHAnsi" w:hAnsiTheme="minorHAnsi"/>
        </w:rPr>
        <w:t>nly used if ENEQN=2</w:t>
      </w:r>
    </w:p>
    <w:p w14:paraId="37DEF9C1" w14:textId="77777777" w:rsidR="0041037A" w:rsidRPr="00B7030B" w:rsidRDefault="0041037A">
      <w:pPr>
        <w:pStyle w:val="BodyText2"/>
      </w:pPr>
    </w:p>
    <w:p w14:paraId="00203DE1" w14:textId="77777777" w:rsidR="0041037A" w:rsidRPr="00D230F4" w:rsidRDefault="0041037A">
      <w:pPr>
        <w:pStyle w:val="BodyText"/>
        <w:rPr>
          <w:sz w:val="20"/>
          <w:szCs w:val="18"/>
        </w:rPr>
      </w:pPr>
      <w:r w:rsidRPr="00D230F4">
        <w:rPr>
          <w:sz w:val="20"/>
          <w:szCs w:val="18"/>
        </w:rPr>
        <w:t>This card specifies the light saturation intensity at maximum photosynthetic rate [ESAT], the half-saturation coefficient for epiphyton biomass limitation [EHS], and the nitrogen preference during epiphyton</w:t>
      </w:r>
      <w:r w:rsidR="00265CA3" w:rsidRPr="00D230F4">
        <w:rPr>
          <w:sz w:val="20"/>
          <w:szCs w:val="18"/>
        </w:rPr>
        <w:t>/periphyton</w:t>
      </w:r>
      <w:r w:rsidRPr="00D230F4">
        <w:rPr>
          <w:sz w:val="20"/>
          <w:szCs w:val="18"/>
        </w:rPr>
        <w:t xml:space="preserve"> growth [</w:t>
      </w:r>
      <w:r w:rsidRPr="00D230F4">
        <w:rPr>
          <w:b/>
          <w:bCs/>
          <w:sz w:val="20"/>
          <w:szCs w:val="18"/>
        </w:rPr>
        <w:t>ENPR</w:t>
      </w:r>
      <w:r w:rsidRPr="00D230F4">
        <w:rPr>
          <w:sz w:val="20"/>
          <w:szCs w:val="18"/>
        </w:rPr>
        <w:t>].  The ratio of nitrate-nitrite to ammonium taken up during epiphyton</w:t>
      </w:r>
      <w:r w:rsidR="00265CA3" w:rsidRPr="00D230F4">
        <w:rPr>
          <w:sz w:val="20"/>
          <w:szCs w:val="18"/>
        </w:rPr>
        <w:t>/periphyton</w:t>
      </w:r>
      <w:r w:rsidRPr="00D230F4">
        <w:rPr>
          <w:sz w:val="20"/>
          <w:szCs w:val="18"/>
        </w:rPr>
        <w:t xml:space="preserve"> growth increases as [</w:t>
      </w:r>
      <w:r w:rsidRPr="00D230F4">
        <w:rPr>
          <w:b/>
          <w:bCs/>
          <w:sz w:val="20"/>
          <w:szCs w:val="18"/>
        </w:rPr>
        <w:t>ENPR</w:t>
      </w:r>
      <w:r w:rsidRPr="00D230F4">
        <w:rPr>
          <w:sz w:val="20"/>
          <w:szCs w:val="18"/>
        </w:rPr>
        <w:t>] increases.</w:t>
      </w:r>
    </w:p>
    <w:p w14:paraId="6FF28F44" w14:textId="0D286C54" w:rsidR="002924D3" w:rsidRPr="00D230F4" w:rsidRDefault="002924D3">
      <w:pPr>
        <w:pStyle w:val="BodyText"/>
        <w:rPr>
          <w:sz w:val="20"/>
          <w:szCs w:val="18"/>
        </w:rPr>
      </w:pPr>
      <w:r w:rsidRPr="00D230F4">
        <w:rPr>
          <w:sz w:val="20"/>
          <w:szCs w:val="18"/>
        </w:rPr>
        <w:t xml:space="preserve">Field data during 2001 in the Spokane River </w:t>
      </w:r>
      <w:del w:id="2268" w:author="Honnalore Steissberg" w:date="2021-08-07T13:56:00Z">
        <w:r w:rsidRPr="00D230F4" w:rsidDel="00D44980">
          <w:rPr>
            <w:sz w:val="20"/>
            <w:szCs w:val="18"/>
          </w:rPr>
          <w:delText>have shown</w:delText>
        </w:r>
      </w:del>
      <w:ins w:id="2269" w:author="Honnalore Steissberg" w:date="2021-08-07T13:56:00Z">
        <w:r w:rsidR="00D44980">
          <w:rPr>
            <w:sz w:val="20"/>
            <w:szCs w:val="18"/>
          </w:rPr>
          <w:t>indicated</w:t>
        </w:r>
      </w:ins>
      <w:r w:rsidRPr="00D230F4">
        <w:rPr>
          <w:sz w:val="20"/>
          <w:szCs w:val="18"/>
        </w:rPr>
        <w:t xml:space="preserve"> that biomass (dry weight) for epiphyton</w:t>
      </w:r>
      <w:r w:rsidR="00265CA3" w:rsidRPr="00D230F4">
        <w:rPr>
          <w:sz w:val="20"/>
          <w:szCs w:val="18"/>
        </w:rPr>
        <w:t>/periphyton</w:t>
      </w:r>
      <w:r w:rsidRPr="00D230F4">
        <w:rPr>
          <w:sz w:val="20"/>
          <w:szCs w:val="18"/>
        </w:rPr>
        <w:t xml:space="preserve"> can vary significantly from 13 to over 500 g/m</w:t>
      </w:r>
      <w:r w:rsidRPr="00D230F4">
        <w:rPr>
          <w:sz w:val="20"/>
          <w:szCs w:val="18"/>
          <w:vertAlign w:val="superscript"/>
        </w:rPr>
        <w:t>2</w:t>
      </w:r>
      <w:r w:rsidRPr="00D230F4">
        <w:rPr>
          <w:sz w:val="20"/>
          <w:szCs w:val="18"/>
        </w:rPr>
        <w:t>, with median values of about 40 g/m</w:t>
      </w:r>
      <w:r w:rsidRPr="00D230F4">
        <w:rPr>
          <w:sz w:val="20"/>
          <w:szCs w:val="18"/>
          <w:vertAlign w:val="superscript"/>
        </w:rPr>
        <w:t xml:space="preserve">2 </w:t>
      </w:r>
      <w:r w:rsidRPr="00D230F4">
        <w:rPr>
          <w:sz w:val="20"/>
          <w:szCs w:val="18"/>
        </w:rPr>
        <w:t>(Annear, et al., 2005). Field data of periphyton biomass needs though to be examined to ensure that it is representative of active epiphyton, which CE-QUAL-W2 computes. For example</w:t>
      </w:r>
      <w:r w:rsidR="00D230F4">
        <w:rPr>
          <w:sz w:val="20"/>
          <w:szCs w:val="18"/>
        </w:rPr>
        <w:t>,</w:t>
      </w:r>
      <w:r w:rsidRPr="00D230F4">
        <w:rPr>
          <w:sz w:val="20"/>
          <w:szCs w:val="18"/>
        </w:rPr>
        <w:t xml:space="preserve"> in this model study, a value of </w:t>
      </w:r>
      <w:r w:rsidRPr="00D230F4">
        <w:rPr>
          <w:b/>
          <w:bCs/>
          <w:sz w:val="20"/>
          <w:szCs w:val="18"/>
        </w:rPr>
        <w:t>EHS</w:t>
      </w:r>
      <w:r w:rsidRPr="00D230F4">
        <w:rPr>
          <w:sz w:val="20"/>
          <w:szCs w:val="18"/>
        </w:rPr>
        <w:t xml:space="preserve"> of 35 g/m</w:t>
      </w:r>
      <w:r w:rsidRPr="00D230F4">
        <w:rPr>
          <w:sz w:val="20"/>
          <w:szCs w:val="18"/>
          <w:vertAlign w:val="superscript"/>
        </w:rPr>
        <w:t>2</w:t>
      </w:r>
      <w:r w:rsidRPr="00D230F4">
        <w:rPr>
          <w:sz w:val="20"/>
          <w:szCs w:val="18"/>
        </w:rPr>
        <w:t xml:space="preserve"> was used. </w:t>
      </w:r>
    </w:p>
    <w:p w14:paraId="476F1C30" w14:textId="77777777" w:rsidR="0041037A" w:rsidRPr="00D230F4" w:rsidRDefault="0041037A" w:rsidP="00D230F4">
      <w:pPr>
        <w:pStyle w:val="BodyText"/>
        <w:spacing w:after="0"/>
        <w:rPr>
          <w:rFonts w:cs="Times New Roman TUR"/>
          <w:sz w:val="20"/>
          <w:szCs w:val="18"/>
        </w:rPr>
      </w:pPr>
      <w:r w:rsidRPr="00D230F4">
        <w:rPr>
          <w:rFonts w:cs="Times New Roman TUR"/>
          <w:sz w:val="20"/>
          <w:szCs w:val="18"/>
        </w:rPr>
        <w:t>Certain epiphyton groups are known to preferentially uptake ammonium over nitrate.  If the equation number [</w:t>
      </w:r>
      <w:r w:rsidRPr="00D230F4">
        <w:rPr>
          <w:rFonts w:cs="Times New Roman TUR"/>
          <w:b/>
          <w:bCs/>
          <w:sz w:val="20"/>
          <w:szCs w:val="18"/>
        </w:rPr>
        <w:t>ANEQN</w:t>
      </w:r>
      <w:r w:rsidRPr="00D230F4">
        <w:rPr>
          <w:rFonts w:cs="Times New Roman TUR"/>
          <w:sz w:val="20"/>
          <w:szCs w:val="18"/>
        </w:rPr>
        <w:t xml:space="preserve">] for algal nitrogen uptake is set to 1, then the </w:t>
      </w:r>
      <w:r w:rsidRPr="00D230F4">
        <w:rPr>
          <w:sz w:val="20"/>
          <w:szCs w:val="18"/>
        </w:rPr>
        <w:t>epiphyton</w:t>
      </w:r>
      <w:r w:rsidR="00265CA3" w:rsidRPr="00D230F4">
        <w:rPr>
          <w:sz w:val="20"/>
          <w:szCs w:val="18"/>
        </w:rPr>
        <w:t>/periphyton</w:t>
      </w:r>
      <w:r w:rsidRPr="00D230F4">
        <w:rPr>
          <w:sz w:val="20"/>
          <w:szCs w:val="18"/>
        </w:rPr>
        <w:t xml:space="preserve"> nitrogen </w:t>
      </w:r>
      <w:r w:rsidRPr="00D230F4">
        <w:rPr>
          <w:rFonts w:cs="Times New Roman TUR"/>
          <w:sz w:val="20"/>
          <w:szCs w:val="18"/>
        </w:rPr>
        <w:t>preference factor for ammonium is computed using</w:t>
      </w:r>
      <w:del w:id="2270" w:author="Honnalore Steissberg" w:date="2021-07-30T09:54:00Z">
        <w:r w:rsidRPr="00D230F4" w:rsidDel="008402A5">
          <w:rPr>
            <w:rFonts w:cs="Times New Roman TUR"/>
            <w:sz w:val="20"/>
            <w:szCs w:val="18"/>
          </w:rPr>
          <w:delText>:</w:delText>
        </w:r>
      </w:del>
    </w:p>
    <w:p w14:paraId="0C9948AA" w14:textId="77777777" w:rsidR="0041037A" w:rsidRPr="00B7030B" w:rsidRDefault="00C51A7D" w:rsidP="00D230F4">
      <w:pPr>
        <w:pStyle w:val="Equation0"/>
        <w:spacing w:after="120"/>
      </w:pPr>
      <m:oMathPara>
        <m:oMath>
          <m:sSub>
            <m:sSubPr>
              <m:ctrlPr>
                <w:ins w:id="2271" w:author="Honnalore Steissberg" w:date="2021-07-30T09:49:00Z">
                  <w:rPr>
                    <w:rFonts w:ascii="Cambria Math" w:hAnsi="Cambria Math"/>
                    <w:i/>
                  </w:rPr>
                </w:ins>
              </m:ctrlPr>
            </m:sSubPr>
            <m:e>
              <m:r>
                <w:rPr>
                  <w:rFonts w:ascii="Cambria Math"/>
                </w:rPr>
                <m:t>P</m:t>
              </m:r>
            </m:e>
            <m:sub>
              <m:r>
                <w:rPr>
                  <w:rFonts w:ascii="Cambria Math"/>
                </w:rPr>
                <m:t>NH4</m:t>
              </m:r>
            </m:sub>
          </m:sSub>
          <m:r>
            <w:rPr>
              <w:rFonts w:ascii="Cambria Math"/>
            </w:rPr>
            <m:t>=</m:t>
          </m:r>
          <m:f>
            <m:fPr>
              <m:ctrlPr>
                <w:ins w:id="2272" w:author="Honnalore Steissberg" w:date="2021-07-30T09:49:00Z">
                  <w:rPr>
                    <w:rFonts w:ascii="Cambria Math" w:hAnsi="Cambria Math"/>
                    <w:i/>
                  </w:rPr>
                </w:ins>
              </m:ctrlPr>
            </m:fPr>
            <m:num>
              <m:sSub>
                <m:sSubPr>
                  <m:ctrlPr>
                    <w:ins w:id="2273" w:author="Honnalore Steissberg" w:date="2021-07-30T09:49:00Z">
                      <w:rPr>
                        <w:rFonts w:ascii="Cambria Math" w:hAnsi="Cambria Math"/>
                        <w:i/>
                      </w:rPr>
                    </w:ins>
                  </m:ctrlPr>
                </m:sSubPr>
                <m:e>
                  <m:r>
                    <w:rPr>
                      <w:rFonts w:ascii="Cambria Math"/>
                    </w:rPr>
                    <m:t>C</m:t>
                  </m:r>
                </m:e>
                <m:sub>
                  <m:r>
                    <w:rPr>
                      <w:rFonts w:ascii="Cambria Math"/>
                    </w:rPr>
                    <m:t>NH4</m:t>
                  </m:r>
                </m:sub>
              </m:sSub>
            </m:num>
            <m:den>
              <m:d>
                <m:dPr>
                  <m:ctrlPr>
                    <w:ins w:id="2274" w:author="Honnalore Steissberg" w:date="2021-07-30T09:49:00Z">
                      <w:rPr>
                        <w:rFonts w:ascii="Cambria Math" w:hAnsi="Cambria Math"/>
                        <w:i/>
                      </w:rPr>
                    </w:ins>
                  </m:ctrlPr>
                </m:dPr>
                <m:e>
                  <m:sSub>
                    <m:sSubPr>
                      <m:ctrlPr>
                        <w:ins w:id="2275" w:author="Honnalore Steissberg" w:date="2021-07-30T09:49:00Z">
                          <w:rPr>
                            <w:rFonts w:ascii="Cambria Math" w:hAnsi="Cambria Math"/>
                            <w:i/>
                          </w:rPr>
                        </w:ins>
                      </m:ctrlPr>
                    </m:sSubPr>
                    <m:e>
                      <m:r>
                        <w:rPr>
                          <w:rFonts w:ascii="Cambria Math"/>
                        </w:rPr>
                        <m:t>C</m:t>
                      </m:r>
                    </m:e>
                    <m:sub>
                      <m:r>
                        <w:rPr>
                          <w:rFonts w:ascii="Cambria Math"/>
                        </w:rPr>
                        <m:t>NO3</m:t>
                      </m:r>
                    </m:sub>
                  </m:sSub>
                  <m:r>
                    <w:rPr>
                      <w:rFonts w:ascii="Cambria Math"/>
                    </w:rPr>
                    <m:t>+</m:t>
                  </m:r>
                  <m:sSub>
                    <m:sSubPr>
                      <m:ctrlPr>
                        <w:ins w:id="2276" w:author="Honnalore Steissberg" w:date="2021-07-30T09:49:00Z">
                          <w:rPr>
                            <w:rFonts w:ascii="Cambria Math" w:hAnsi="Cambria Math"/>
                            <w:i/>
                          </w:rPr>
                        </w:ins>
                      </m:ctrlPr>
                    </m:sSubPr>
                    <m:e>
                      <m:r>
                        <w:rPr>
                          <w:rFonts w:ascii="Cambria Math"/>
                        </w:rPr>
                        <m:t>C</m:t>
                      </m:r>
                    </m:e>
                    <m:sub>
                      <m:r>
                        <w:rPr>
                          <w:rFonts w:ascii="Cambria Math"/>
                        </w:rPr>
                        <m:t>NH4</m:t>
                      </m:r>
                    </m:sub>
                  </m:sSub>
                </m:e>
              </m:d>
            </m:den>
          </m:f>
        </m:oMath>
      </m:oMathPara>
    </w:p>
    <w:p w14:paraId="6F855275" w14:textId="45C61E56" w:rsidR="0041037A" w:rsidRPr="00D230F4" w:rsidRDefault="0041037A" w:rsidP="00D230F4">
      <w:pPr>
        <w:pStyle w:val="BodyText"/>
        <w:spacing w:after="0"/>
        <w:rPr>
          <w:sz w:val="20"/>
          <w:szCs w:val="18"/>
        </w:rPr>
      </w:pPr>
      <w:del w:id="2277" w:author="Honnalore Steissberg" w:date="2021-07-30T09:54:00Z">
        <w:r w:rsidRPr="00D230F4" w:rsidDel="008402A5">
          <w:rPr>
            <w:sz w:val="20"/>
            <w:szCs w:val="18"/>
          </w:rPr>
          <w:delText xml:space="preserve">and </w:delText>
        </w:r>
      </w:del>
      <w:ins w:id="2278" w:author="Honnalore Steissberg" w:date="2021-07-30T09:54:00Z">
        <w:r w:rsidR="008402A5">
          <w:rPr>
            <w:sz w:val="20"/>
            <w:szCs w:val="18"/>
          </w:rPr>
          <w:t xml:space="preserve">with </w:t>
        </w:r>
      </w:ins>
      <w:r w:rsidRPr="00D230F4">
        <w:rPr>
          <w:sz w:val="20"/>
          <w:szCs w:val="18"/>
        </w:rPr>
        <w:t xml:space="preserve">the preference for nitrate </w:t>
      </w:r>
      <w:ins w:id="2279" w:author="Honnalore Steissberg" w:date="2021-07-30T09:54:00Z">
        <w:r w:rsidR="008402A5">
          <w:rPr>
            <w:sz w:val="20"/>
            <w:szCs w:val="18"/>
          </w:rPr>
          <w:t>a</w:t>
        </w:r>
      </w:ins>
      <w:del w:id="2280" w:author="Honnalore Steissberg" w:date="2021-07-30T09:54:00Z">
        <w:r w:rsidRPr="00D230F4" w:rsidDel="008402A5">
          <w:rPr>
            <w:sz w:val="20"/>
            <w:szCs w:val="18"/>
          </w:rPr>
          <w:delText>i</w:delText>
        </w:r>
      </w:del>
      <w:r w:rsidRPr="00D230F4">
        <w:rPr>
          <w:sz w:val="20"/>
          <w:szCs w:val="18"/>
        </w:rPr>
        <w:t>s</w:t>
      </w:r>
      <w:del w:id="2281" w:author="Honnalore Steissberg" w:date="2021-07-30T09:54:00Z">
        <w:r w:rsidRPr="00D230F4" w:rsidDel="008402A5">
          <w:rPr>
            <w:sz w:val="20"/>
            <w:szCs w:val="18"/>
          </w:rPr>
          <w:delText>:</w:delText>
        </w:r>
      </w:del>
    </w:p>
    <w:p w14:paraId="68B95540" w14:textId="77777777" w:rsidR="0041037A" w:rsidRPr="00B7030B" w:rsidRDefault="00C51A7D" w:rsidP="00D230F4">
      <w:pPr>
        <w:pStyle w:val="Equation0"/>
        <w:spacing w:after="120"/>
      </w:pPr>
      <m:oMath>
        <m:sSub>
          <m:sSubPr>
            <m:ctrlPr>
              <w:ins w:id="2282" w:author="Honnalore Steissberg" w:date="2021-07-30T09:49:00Z">
                <w:rPr>
                  <w:rFonts w:ascii="Cambria Math" w:hAnsi="Cambria Math"/>
                  <w:i/>
                </w:rPr>
              </w:ins>
            </m:ctrlPr>
          </m:sSubPr>
          <m:e>
            <m:r>
              <w:rPr>
                <w:rFonts w:ascii="Cambria Math"/>
              </w:rPr>
              <m:t>P</m:t>
            </m:r>
          </m:e>
          <m:sub>
            <m:r>
              <w:rPr>
                <w:rFonts w:ascii="Cambria Math"/>
              </w:rPr>
              <m:t>NO3</m:t>
            </m:r>
          </m:sub>
        </m:sSub>
        <m:r>
          <w:rPr>
            <w:rFonts w:ascii="Cambria Math"/>
          </w:rPr>
          <m:t>=</m:t>
        </m:r>
        <m:f>
          <m:fPr>
            <m:ctrlPr>
              <w:ins w:id="2283" w:author="Honnalore Steissberg" w:date="2021-07-30T09:49:00Z">
                <w:rPr>
                  <w:rFonts w:ascii="Cambria Math" w:hAnsi="Cambria Math"/>
                  <w:i/>
                </w:rPr>
              </w:ins>
            </m:ctrlPr>
          </m:fPr>
          <m:num>
            <m:sSub>
              <m:sSubPr>
                <m:ctrlPr>
                  <w:ins w:id="2284" w:author="Honnalore Steissberg" w:date="2021-07-30T09:49:00Z">
                    <w:rPr>
                      <w:rFonts w:ascii="Cambria Math" w:hAnsi="Cambria Math"/>
                      <w:i/>
                    </w:rPr>
                  </w:ins>
                </m:ctrlPr>
              </m:sSubPr>
              <m:e>
                <m:r>
                  <w:rPr>
                    <w:rFonts w:ascii="Cambria Math"/>
                  </w:rPr>
                  <m:t>C</m:t>
                </m:r>
              </m:e>
              <m:sub>
                <m:r>
                  <w:rPr>
                    <w:rFonts w:ascii="Cambria Math"/>
                  </w:rPr>
                  <m:t>NO3</m:t>
                </m:r>
              </m:sub>
            </m:sSub>
          </m:num>
          <m:den>
            <m:d>
              <m:dPr>
                <m:ctrlPr>
                  <w:ins w:id="2285" w:author="Honnalore Steissberg" w:date="2021-07-30T09:49:00Z">
                    <w:rPr>
                      <w:rFonts w:ascii="Cambria Math" w:hAnsi="Cambria Math"/>
                      <w:i/>
                    </w:rPr>
                  </w:ins>
                </m:ctrlPr>
              </m:dPr>
              <m:e>
                <m:sSub>
                  <m:sSubPr>
                    <m:ctrlPr>
                      <w:ins w:id="2286" w:author="Honnalore Steissberg" w:date="2021-07-30T09:49:00Z">
                        <w:rPr>
                          <w:rFonts w:ascii="Cambria Math" w:hAnsi="Cambria Math"/>
                          <w:i/>
                        </w:rPr>
                      </w:ins>
                    </m:ctrlPr>
                  </m:sSubPr>
                  <m:e>
                    <m:r>
                      <w:rPr>
                        <w:rFonts w:ascii="Cambria Math"/>
                      </w:rPr>
                      <m:t>C</m:t>
                    </m:r>
                  </m:e>
                  <m:sub>
                    <m:r>
                      <w:rPr>
                        <w:rFonts w:ascii="Cambria Math"/>
                      </w:rPr>
                      <m:t>NO3</m:t>
                    </m:r>
                  </m:sub>
                </m:sSub>
                <m:r>
                  <w:rPr>
                    <w:rFonts w:ascii="Cambria Math"/>
                  </w:rPr>
                  <m:t>+</m:t>
                </m:r>
                <m:sSub>
                  <m:sSubPr>
                    <m:ctrlPr>
                      <w:ins w:id="2287" w:author="Honnalore Steissberg" w:date="2021-07-30T09:49:00Z">
                        <w:rPr>
                          <w:rFonts w:ascii="Cambria Math" w:hAnsi="Cambria Math"/>
                          <w:i/>
                        </w:rPr>
                      </w:ins>
                    </m:ctrlPr>
                  </m:sSubPr>
                  <m:e>
                    <m:r>
                      <w:rPr>
                        <w:rFonts w:ascii="Cambria Math"/>
                      </w:rPr>
                      <m:t>C</m:t>
                    </m:r>
                  </m:e>
                  <m:sub>
                    <m:r>
                      <w:rPr>
                        <w:rFonts w:ascii="Cambria Math"/>
                      </w:rPr>
                      <m:t>NH4</m:t>
                    </m:r>
                  </m:sub>
                </m:sSub>
              </m:e>
            </m:d>
          </m:den>
        </m:f>
      </m:oMath>
      <w:r w:rsidR="0041037A" w:rsidRPr="00B7030B">
        <w:t>.</w:t>
      </w:r>
    </w:p>
    <w:p w14:paraId="2908771B" w14:textId="77777777" w:rsidR="0041037A" w:rsidRPr="00D230F4" w:rsidRDefault="0041037A" w:rsidP="00D230F4">
      <w:pPr>
        <w:pStyle w:val="BodyText"/>
        <w:spacing w:after="120"/>
        <w:rPr>
          <w:sz w:val="20"/>
          <w:szCs w:val="18"/>
        </w:rPr>
      </w:pPr>
      <w:r w:rsidRPr="00D230F4">
        <w:rPr>
          <w:sz w:val="20"/>
          <w:szCs w:val="18"/>
        </w:rPr>
        <w:t>If the equation number [ANEQN] is set to 2, then the epiphyton</w:t>
      </w:r>
      <w:r w:rsidR="00265CA3" w:rsidRPr="00D230F4">
        <w:rPr>
          <w:sz w:val="20"/>
          <w:szCs w:val="18"/>
        </w:rPr>
        <w:t>/periphyton</w:t>
      </w:r>
      <w:r w:rsidRPr="00D230F4">
        <w:rPr>
          <w:sz w:val="20"/>
          <w:szCs w:val="18"/>
        </w:rPr>
        <w:t xml:space="preserve"> preference for ammonium is computed using the following equation (Thomann and Fitzpatrick, 1982):</w:t>
      </w:r>
    </w:p>
    <w:p w14:paraId="44CE0E24" w14:textId="77777777" w:rsidR="0041037A" w:rsidRPr="00B7030B" w:rsidRDefault="00C51A7D" w:rsidP="00D230F4">
      <w:pPr>
        <w:pStyle w:val="Equation0"/>
        <w:spacing w:after="120"/>
      </w:pPr>
      <m:oMathPara>
        <m:oMath>
          <m:sSub>
            <m:sSubPr>
              <m:ctrlPr>
                <w:ins w:id="2288" w:author="Honnalore Steissberg" w:date="2021-07-30T09:49:00Z">
                  <w:rPr>
                    <w:rFonts w:ascii="Cambria Math" w:hAnsi="Cambria Math"/>
                    <w:i/>
                  </w:rPr>
                </w:ins>
              </m:ctrlPr>
            </m:sSubPr>
            <m:e>
              <m:r>
                <w:rPr>
                  <w:rFonts w:ascii="Cambria Math"/>
                </w:rPr>
                <m:t>P</m:t>
              </m:r>
            </m:e>
            <m:sub>
              <m:r>
                <w:rPr>
                  <w:rFonts w:ascii="Cambria Math"/>
                </w:rPr>
                <m:t>NH4</m:t>
              </m:r>
            </m:sub>
          </m:sSub>
          <m:r>
            <w:rPr>
              <w:rFonts w:ascii="Cambria Math"/>
            </w:rPr>
            <m:t>=</m:t>
          </m:r>
          <m:sSub>
            <m:sSubPr>
              <m:ctrlPr>
                <w:ins w:id="2289" w:author="Honnalore Steissberg" w:date="2021-07-30T09:49:00Z">
                  <w:rPr>
                    <w:rFonts w:ascii="Cambria Math" w:hAnsi="Cambria Math"/>
                    <w:i/>
                  </w:rPr>
                </w:ins>
              </m:ctrlPr>
            </m:sSubPr>
            <m:e>
              <m:r>
                <w:rPr>
                  <w:rFonts w:ascii="Cambria Math"/>
                </w:rPr>
                <m:t>C</m:t>
              </m:r>
            </m:e>
            <m:sub>
              <m:r>
                <w:rPr>
                  <w:rFonts w:ascii="Cambria Math"/>
                </w:rPr>
                <m:t>NH4</m:t>
              </m:r>
            </m:sub>
          </m:sSub>
          <m:f>
            <m:fPr>
              <m:ctrlPr>
                <w:ins w:id="2290" w:author="Honnalore Steissberg" w:date="2021-07-30T09:49:00Z">
                  <w:rPr>
                    <w:rFonts w:ascii="Cambria Math" w:hAnsi="Cambria Math"/>
                    <w:i/>
                  </w:rPr>
                </w:ins>
              </m:ctrlPr>
            </m:fPr>
            <m:num>
              <m:sSub>
                <m:sSubPr>
                  <m:ctrlPr>
                    <w:ins w:id="2291" w:author="Honnalore Steissberg" w:date="2021-07-30T09:49:00Z">
                      <w:rPr>
                        <w:rFonts w:ascii="Cambria Math" w:hAnsi="Cambria Math"/>
                        <w:i/>
                      </w:rPr>
                    </w:ins>
                  </m:ctrlPr>
                </m:sSubPr>
                <m:e>
                  <m:r>
                    <w:rPr>
                      <w:rFonts w:ascii="Cambria Math"/>
                    </w:rPr>
                    <m:t>C</m:t>
                  </m:r>
                </m:e>
                <m:sub>
                  <m:r>
                    <w:rPr>
                      <w:rFonts w:ascii="Cambria Math"/>
                    </w:rPr>
                    <m:t>NOx</m:t>
                  </m:r>
                </m:sub>
              </m:sSub>
            </m:num>
            <m:den>
              <m:d>
                <m:dPr>
                  <m:ctrlPr>
                    <w:ins w:id="2292" w:author="Honnalore Steissberg" w:date="2021-07-30T09:49:00Z">
                      <w:rPr>
                        <w:rFonts w:ascii="Cambria Math" w:hAnsi="Cambria Math"/>
                        <w:i/>
                      </w:rPr>
                    </w:ins>
                  </m:ctrlPr>
                </m:dPr>
                <m:e>
                  <m:sSub>
                    <m:sSubPr>
                      <m:ctrlPr>
                        <w:ins w:id="2293"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294" w:author="Honnalore Steissberg" w:date="2021-07-30T09:49:00Z">
                          <w:rPr>
                            <w:rFonts w:ascii="Cambria Math" w:hAnsi="Cambria Math"/>
                            <w:i/>
                          </w:rPr>
                        </w:ins>
                      </m:ctrlPr>
                    </m:sSubPr>
                    <m:e>
                      <m:r>
                        <w:rPr>
                          <w:rFonts w:ascii="Cambria Math"/>
                        </w:rPr>
                        <m:t>C</m:t>
                      </m:r>
                    </m:e>
                    <m:sub>
                      <m:r>
                        <w:rPr>
                          <w:rFonts w:ascii="Cambria Math"/>
                        </w:rPr>
                        <m:t>NH4</m:t>
                      </m:r>
                    </m:sub>
                  </m:sSub>
                </m:e>
              </m:d>
              <m:d>
                <m:dPr>
                  <m:ctrlPr>
                    <w:ins w:id="2295" w:author="Honnalore Steissberg" w:date="2021-07-30T09:49:00Z">
                      <w:rPr>
                        <w:rFonts w:ascii="Cambria Math" w:hAnsi="Cambria Math"/>
                        <w:i/>
                      </w:rPr>
                    </w:ins>
                  </m:ctrlPr>
                </m:dPr>
                <m:e>
                  <m:sSub>
                    <m:sSubPr>
                      <m:ctrlPr>
                        <w:ins w:id="2296"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297" w:author="Honnalore Steissberg" w:date="2021-07-30T09:49:00Z">
                          <w:rPr>
                            <w:rFonts w:ascii="Cambria Math" w:hAnsi="Cambria Math"/>
                            <w:i/>
                          </w:rPr>
                        </w:ins>
                      </m:ctrlPr>
                    </m:sSubPr>
                    <m:e>
                      <m:r>
                        <w:rPr>
                          <w:rFonts w:ascii="Cambria Math"/>
                        </w:rPr>
                        <m:t>C</m:t>
                      </m:r>
                    </m:e>
                    <m:sub>
                      <m:r>
                        <w:rPr>
                          <w:rFonts w:ascii="Cambria Math"/>
                        </w:rPr>
                        <m:t>NOx</m:t>
                      </m:r>
                    </m:sub>
                  </m:sSub>
                </m:e>
              </m:d>
            </m:den>
          </m:f>
          <m:r>
            <w:rPr>
              <w:rFonts w:ascii="Cambria Math"/>
            </w:rPr>
            <m:t>+</m:t>
          </m:r>
          <m:sSub>
            <m:sSubPr>
              <m:ctrlPr>
                <w:ins w:id="2298" w:author="Honnalore Steissberg" w:date="2021-07-30T09:49:00Z">
                  <w:rPr>
                    <w:rFonts w:ascii="Cambria Math" w:hAnsi="Cambria Math"/>
                    <w:i/>
                  </w:rPr>
                </w:ins>
              </m:ctrlPr>
            </m:sSubPr>
            <m:e>
              <m:r>
                <w:rPr>
                  <w:rFonts w:ascii="Cambria Math"/>
                </w:rPr>
                <m:t>C</m:t>
              </m:r>
            </m:e>
            <m:sub>
              <m:r>
                <w:rPr>
                  <w:rFonts w:ascii="Cambria Math"/>
                </w:rPr>
                <m:t>NH4</m:t>
              </m:r>
            </m:sub>
          </m:sSub>
          <m:f>
            <m:fPr>
              <m:ctrlPr>
                <w:ins w:id="2299" w:author="Honnalore Steissberg" w:date="2021-07-30T09:49:00Z">
                  <w:rPr>
                    <w:rFonts w:ascii="Cambria Math" w:hAnsi="Cambria Math"/>
                    <w:i/>
                  </w:rPr>
                </w:ins>
              </m:ctrlPr>
            </m:fPr>
            <m:num>
              <m:sSub>
                <m:sSubPr>
                  <m:ctrlPr>
                    <w:ins w:id="2300" w:author="Honnalore Steissberg" w:date="2021-07-30T09:49:00Z">
                      <w:rPr>
                        <w:rFonts w:ascii="Cambria Math" w:hAnsi="Cambria Math"/>
                        <w:i/>
                      </w:rPr>
                    </w:ins>
                  </m:ctrlPr>
                </m:sSubPr>
                <m:e>
                  <m:r>
                    <w:rPr>
                      <w:rFonts w:ascii="Cambria Math"/>
                    </w:rPr>
                    <m:t>K</m:t>
                  </m:r>
                </m:e>
                <m:sub>
                  <m:r>
                    <w:rPr>
                      <w:rFonts w:ascii="Cambria Math"/>
                    </w:rPr>
                    <m:t>mN</m:t>
                  </m:r>
                </m:sub>
              </m:sSub>
            </m:num>
            <m:den>
              <m:d>
                <m:dPr>
                  <m:ctrlPr>
                    <w:ins w:id="2301" w:author="Honnalore Steissberg" w:date="2021-07-30T09:49:00Z">
                      <w:rPr>
                        <w:rFonts w:ascii="Cambria Math" w:hAnsi="Cambria Math"/>
                        <w:i/>
                      </w:rPr>
                    </w:ins>
                  </m:ctrlPr>
                </m:dPr>
                <m:e>
                  <m:sSub>
                    <m:sSubPr>
                      <m:ctrlPr>
                        <w:ins w:id="2302" w:author="Honnalore Steissberg" w:date="2021-07-30T09:49:00Z">
                          <w:rPr>
                            <w:rFonts w:ascii="Cambria Math" w:hAnsi="Cambria Math"/>
                            <w:i/>
                          </w:rPr>
                        </w:ins>
                      </m:ctrlPr>
                    </m:sSubPr>
                    <m:e>
                      <m:r>
                        <w:rPr>
                          <w:rFonts w:ascii="Cambria Math"/>
                        </w:rPr>
                        <m:t>C</m:t>
                      </m:r>
                    </m:e>
                    <m:sub>
                      <m:r>
                        <w:rPr>
                          <w:rFonts w:ascii="Cambria Math"/>
                        </w:rPr>
                        <m:t>NH4</m:t>
                      </m:r>
                    </m:sub>
                  </m:sSub>
                  <m:r>
                    <w:rPr>
                      <w:rFonts w:ascii="Cambria Math"/>
                    </w:rPr>
                    <m:t>+</m:t>
                  </m:r>
                  <m:sSub>
                    <m:sSubPr>
                      <m:ctrlPr>
                        <w:ins w:id="2303" w:author="Honnalore Steissberg" w:date="2021-07-30T09:49:00Z">
                          <w:rPr>
                            <w:rFonts w:ascii="Cambria Math" w:hAnsi="Cambria Math"/>
                            <w:i/>
                          </w:rPr>
                        </w:ins>
                      </m:ctrlPr>
                    </m:sSubPr>
                    <m:e>
                      <m:r>
                        <w:rPr>
                          <w:rFonts w:ascii="Cambria Math"/>
                        </w:rPr>
                        <m:t>C</m:t>
                      </m:r>
                    </m:e>
                    <m:sub>
                      <m:r>
                        <w:rPr>
                          <w:rFonts w:ascii="Cambria Math"/>
                        </w:rPr>
                        <m:t>NOx</m:t>
                      </m:r>
                    </m:sub>
                  </m:sSub>
                </m:e>
              </m:d>
              <m:d>
                <m:dPr>
                  <m:ctrlPr>
                    <w:ins w:id="2304" w:author="Honnalore Steissberg" w:date="2021-07-30T09:49:00Z">
                      <w:rPr>
                        <w:rFonts w:ascii="Cambria Math" w:hAnsi="Cambria Math"/>
                        <w:i/>
                      </w:rPr>
                    </w:ins>
                  </m:ctrlPr>
                </m:dPr>
                <m:e>
                  <m:sSub>
                    <m:sSubPr>
                      <m:ctrlPr>
                        <w:ins w:id="2305"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306" w:author="Honnalore Steissberg" w:date="2021-07-30T09:49:00Z">
                          <w:rPr>
                            <w:rFonts w:ascii="Cambria Math" w:hAnsi="Cambria Math"/>
                            <w:i/>
                          </w:rPr>
                        </w:ins>
                      </m:ctrlPr>
                    </m:sSubPr>
                    <m:e>
                      <m:r>
                        <w:rPr>
                          <w:rFonts w:ascii="Cambria Math"/>
                        </w:rPr>
                        <m:t>C</m:t>
                      </m:r>
                    </m:e>
                    <m:sub>
                      <m:r>
                        <w:rPr>
                          <w:rFonts w:ascii="Cambria Math"/>
                        </w:rPr>
                        <m:t>NOx</m:t>
                      </m:r>
                    </m:sub>
                  </m:sSub>
                </m:e>
              </m:d>
            </m:den>
          </m:f>
        </m:oMath>
      </m:oMathPara>
    </w:p>
    <w:p w14:paraId="5D63C428" w14:textId="79AC23C2" w:rsidR="00D44980" w:rsidRDefault="00D44980">
      <w:pPr>
        <w:pStyle w:val="Variabledefinition"/>
        <w:rPr>
          <w:ins w:id="2307" w:author="Honnalore Steissberg" w:date="2021-08-07T13:57:00Z"/>
          <w:sz w:val="20"/>
          <w:szCs w:val="20"/>
        </w:rPr>
      </w:pPr>
      <w:proofErr w:type="gramStart"/>
      <w:ins w:id="2308" w:author="Honnalore Steissberg" w:date="2021-08-07T13:57:00Z">
        <w:r>
          <w:rPr>
            <w:sz w:val="20"/>
            <w:szCs w:val="20"/>
          </w:rPr>
          <w:t>where</w:t>
        </w:r>
        <w:proofErr w:type="gramEnd"/>
      </w:ins>
    </w:p>
    <w:p w14:paraId="300151EC" w14:textId="1D158388" w:rsidR="0041037A" w:rsidRPr="00D230F4" w:rsidRDefault="0041037A">
      <w:pPr>
        <w:pStyle w:val="Variabledefinition"/>
        <w:rPr>
          <w:sz w:val="20"/>
          <w:szCs w:val="20"/>
        </w:rPr>
      </w:pPr>
      <w:r w:rsidRPr="00D230F4">
        <w:rPr>
          <w:i/>
          <w:iCs/>
          <w:sz w:val="20"/>
          <w:szCs w:val="20"/>
        </w:rPr>
        <w:t>P</w:t>
      </w:r>
      <w:r w:rsidRPr="00D230F4">
        <w:rPr>
          <w:i/>
          <w:iCs/>
          <w:sz w:val="20"/>
          <w:szCs w:val="20"/>
          <w:vertAlign w:val="subscript"/>
        </w:rPr>
        <w:t>NH4</w:t>
      </w:r>
      <w:r w:rsidRPr="00D230F4">
        <w:rPr>
          <w:sz w:val="20"/>
          <w:szCs w:val="20"/>
        </w:rPr>
        <w:tab/>
        <w:t>=</w:t>
      </w:r>
      <w:r w:rsidRPr="00D230F4">
        <w:rPr>
          <w:sz w:val="20"/>
          <w:szCs w:val="20"/>
        </w:rPr>
        <w:tab/>
        <w:t>ammonium preference factor</w:t>
      </w:r>
    </w:p>
    <w:p w14:paraId="3DB09237" w14:textId="77777777" w:rsidR="0041037A" w:rsidRPr="00D230F4" w:rsidRDefault="0041037A">
      <w:pPr>
        <w:pStyle w:val="Variabledefinition"/>
        <w:rPr>
          <w:i/>
          <w:iCs/>
          <w:sz w:val="20"/>
          <w:szCs w:val="20"/>
          <w:vertAlign w:val="superscript"/>
        </w:rPr>
      </w:pPr>
      <w:proofErr w:type="spellStart"/>
      <w:r w:rsidRPr="00D230F4">
        <w:rPr>
          <w:i/>
          <w:iCs/>
          <w:sz w:val="20"/>
          <w:szCs w:val="20"/>
        </w:rPr>
        <w:t>K</w:t>
      </w:r>
      <w:r w:rsidRPr="00D230F4">
        <w:rPr>
          <w:i/>
          <w:iCs/>
          <w:sz w:val="20"/>
          <w:szCs w:val="20"/>
          <w:vertAlign w:val="subscript"/>
        </w:rPr>
        <w:t>mN</w:t>
      </w:r>
      <w:proofErr w:type="spellEnd"/>
      <w:r w:rsidRPr="00D230F4">
        <w:rPr>
          <w:sz w:val="20"/>
          <w:szCs w:val="20"/>
        </w:rPr>
        <w:tab/>
        <w:t>=</w:t>
      </w:r>
      <w:r w:rsidRPr="00D230F4">
        <w:rPr>
          <w:sz w:val="20"/>
          <w:szCs w:val="20"/>
        </w:rPr>
        <w:tab/>
        <w:t xml:space="preserve">N half-saturation coefficient, </w:t>
      </w:r>
      <w:r w:rsidRPr="00D230F4">
        <w:rPr>
          <w:i/>
          <w:iCs/>
          <w:sz w:val="20"/>
          <w:szCs w:val="20"/>
        </w:rPr>
        <w:t>mg l</w:t>
      </w:r>
      <w:r w:rsidRPr="00D230F4">
        <w:rPr>
          <w:i/>
          <w:iCs/>
          <w:sz w:val="20"/>
          <w:szCs w:val="20"/>
          <w:vertAlign w:val="superscript"/>
        </w:rPr>
        <w:t>-1</w:t>
      </w:r>
    </w:p>
    <w:p w14:paraId="39E62CC2" w14:textId="77777777" w:rsidR="0041037A" w:rsidRPr="00D230F4" w:rsidRDefault="0041037A">
      <w:pPr>
        <w:pStyle w:val="Variabledefinition"/>
        <w:rPr>
          <w:sz w:val="20"/>
          <w:szCs w:val="20"/>
          <w:vertAlign w:val="superscript"/>
        </w:rPr>
      </w:pPr>
      <w:r w:rsidRPr="00D230F4">
        <w:rPr>
          <w:i/>
          <w:iCs/>
          <w:sz w:val="20"/>
          <w:szCs w:val="20"/>
        </w:rPr>
        <w:t>C</w:t>
      </w:r>
      <w:r w:rsidRPr="00D230F4">
        <w:rPr>
          <w:i/>
          <w:iCs/>
          <w:sz w:val="20"/>
          <w:szCs w:val="20"/>
          <w:vertAlign w:val="subscript"/>
        </w:rPr>
        <w:t>NH4</w:t>
      </w:r>
      <w:r w:rsidRPr="00D230F4">
        <w:rPr>
          <w:sz w:val="20"/>
          <w:szCs w:val="20"/>
        </w:rPr>
        <w:tab/>
        <w:t>=</w:t>
      </w:r>
      <w:r w:rsidRPr="00D230F4">
        <w:rPr>
          <w:sz w:val="20"/>
          <w:szCs w:val="20"/>
        </w:rPr>
        <w:tab/>
        <w:t xml:space="preserve">ammonium nitrogen concentration. </w:t>
      </w:r>
      <w:r w:rsidRPr="00D230F4">
        <w:rPr>
          <w:i/>
          <w:iCs/>
          <w:sz w:val="20"/>
          <w:szCs w:val="20"/>
        </w:rPr>
        <w:t>mg l</w:t>
      </w:r>
      <w:r w:rsidRPr="00D230F4">
        <w:rPr>
          <w:i/>
          <w:iCs/>
          <w:sz w:val="20"/>
          <w:szCs w:val="20"/>
          <w:vertAlign w:val="superscript"/>
        </w:rPr>
        <w:t>-1</w:t>
      </w:r>
    </w:p>
    <w:p w14:paraId="4E4FF414" w14:textId="5FF7771E" w:rsidR="0041037A" w:rsidRPr="008402A5" w:rsidRDefault="0041037A">
      <w:pPr>
        <w:pStyle w:val="Variabledefinition"/>
        <w:rPr>
          <w:sz w:val="20"/>
          <w:szCs w:val="20"/>
        </w:rPr>
      </w:pPr>
      <w:proofErr w:type="spellStart"/>
      <w:r w:rsidRPr="00D230F4">
        <w:rPr>
          <w:i/>
          <w:iCs/>
          <w:sz w:val="20"/>
          <w:szCs w:val="20"/>
        </w:rPr>
        <w:t>C</w:t>
      </w:r>
      <w:r w:rsidRPr="00D230F4">
        <w:rPr>
          <w:i/>
          <w:iCs/>
          <w:sz w:val="20"/>
          <w:szCs w:val="20"/>
          <w:vertAlign w:val="subscript"/>
        </w:rPr>
        <w:t>NOx</w:t>
      </w:r>
      <w:proofErr w:type="spellEnd"/>
      <w:r w:rsidRPr="00D230F4">
        <w:rPr>
          <w:sz w:val="20"/>
          <w:szCs w:val="20"/>
        </w:rPr>
        <w:tab/>
        <w:t>=</w:t>
      </w:r>
      <w:r w:rsidRPr="00D230F4">
        <w:rPr>
          <w:sz w:val="20"/>
          <w:szCs w:val="20"/>
        </w:rPr>
        <w:tab/>
        <w:t xml:space="preserve">nitrate-nitrite nitrogen concentration. </w:t>
      </w:r>
      <w:r w:rsidRPr="00D230F4">
        <w:rPr>
          <w:i/>
          <w:iCs/>
          <w:sz w:val="20"/>
          <w:szCs w:val="20"/>
        </w:rPr>
        <w:t>mg l</w:t>
      </w:r>
      <w:r w:rsidRPr="00D230F4">
        <w:rPr>
          <w:i/>
          <w:iCs/>
          <w:sz w:val="20"/>
          <w:szCs w:val="20"/>
          <w:vertAlign w:val="superscript"/>
        </w:rPr>
        <w:t>-1</w:t>
      </w:r>
      <w:ins w:id="2309" w:author="Honnalore Steissberg" w:date="2021-07-30T09:55:00Z">
        <w:r w:rsidR="008402A5">
          <w:rPr>
            <w:sz w:val="20"/>
            <w:szCs w:val="20"/>
          </w:rPr>
          <w:t>.</w:t>
        </w:r>
      </w:ins>
    </w:p>
    <w:p w14:paraId="6C5388CB" w14:textId="77777777" w:rsidR="0041037A" w:rsidRPr="00D230F4" w:rsidRDefault="0041037A">
      <w:pPr>
        <w:pStyle w:val="BodyText2"/>
        <w:rPr>
          <w:sz w:val="20"/>
        </w:rPr>
      </w:pPr>
    </w:p>
    <w:p w14:paraId="5BB3B24E" w14:textId="77777777" w:rsidR="0041037A" w:rsidRPr="00D230F4" w:rsidRDefault="0041037A" w:rsidP="00D230F4">
      <w:pPr>
        <w:pStyle w:val="BodyText"/>
        <w:spacing w:after="120"/>
        <w:rPr>
          <w:sz w:val="20"/>
        </w:rPr>
      </w:pPr>
      <w:r w:rsidRPr="00D230F4">
        <w:rPr>
          <w:sz w:val="20"/>
        </w:rPr>
        <w:t>The nitrite-nitrate preference factor is then calculated from</w:t>
      </w:r>
      <w:del w:id="2310" w:author="Honnalore Steissberg" w:date="2021-07-30T09:54:00Z">
        <w:r w:rsidRPr="00D230F4" w:rsidDel="008402A5">
          <w:rPr>
            <w:sz w:val="20"/>
          </w:rPr>
          <w:delText>:</w:delText>
        </w:r>
      </w:del>
    </w:p>
    <w:p w14:paraId="17CC3D2B" w14:textId="3D2B66E5" w:rsidR="0041037A" w:rsidRPr="00B7030B" w:rsidRDefault="00C51A7D" w:rsidP="00DC03F9">
      <w:pPr>
        <w:pStyle w:val="Equation0"/>
      </w:pPr>
      <m:oMath>
        <m:sSub>
          <m:sSubPr>
            <m:ctrlPr>
              <w:ins w:id="2311" w:author="Honnalore Steissberg" w:date="2021-07-30T09:49:00Z">
                <w:rPr>
                  <w:rFonts w:ascii="Cambria Math" w:hAnsi="Cambria Math"/>
                  <w:i/>
                </w:rPr>
              </w:ins>
            </m:ctrlPr>
          </m:sSubPr>
          <m:e>
            <m:r>
              <w:rPr>
                <w:rFonts w:ascii="Cambria Math"/>
              </w:rPr>
              <m:t>P</m:t>
            </m:r>
          </m:e>
          <m:sub>
            <m:r>
              <w:rPr>
                <w:rFonts w:ascii="Cambria Math"/>
              </w:rPr>
              <m:t>NOx</m:t>
            </m:r>
          </m:sub>
        </m:sSub>
        <m:r>
          <w:rPr>
            <w:rFonts w:ascii="Cambria Math"/>
          </w:rPr>
          <m:t>=1</m:t>
        </m:r>
        <m:r>
          <w:rPr>
            <w:rFonts w:ascii="Cambria Math"/>
          </w:rPr>
          <m:t>-</m:t>
        </m:r>
        <m:sSub>
          <m:sSubPr>
            <m:ctrlPr>
              <w:ins w:id="2312" w:author="Honnalore Steissberg" w:date="2021-07-30T09:49:00Z">
                <w:rPr>
                  <w:rFonts w:ascii="Cambria Math" w:hAnsi="Cambria Math"/>
                  <w:i/>
                </w:rPr>
              </w:ins>
            </m:ctrlPr>
          </m:sSubPr>
          <m:e>
            <m:r>
              <w:rPr>
                <w:rFonts w:ascii="Cambria Math"/>
              </w:rPr>
              <m:t>P</m:t>
            </m:r>
          </m:e>
          <m:sub>
            <m:r>
              <w:rPr>
                <w:rFonts w:ascii="Cambria Math"/>
              </w:rPr>
              <m:t>NH4</m:t>
            </m:r>
          </m:sub>
        </m:sSub>
      </m:oMath>
      <w:ins w:id="2313" w:author="Honnalore Steissberg" w:date="2021-07-30T09:55:00Z">
        <w:r w:rsidR="008402A5">
          <w:t>.</w:t>
        </w:r>
      </w:ins>
    </w:p>
    <w:p w14:paraId="1153648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lastRenderedPageBreak/>
        <w:t>Example</w:t>
      </w:r>
    </w:p>
    <w:p w14:paraId="47436016" w14:textId="77777777" w:rsidR="0041037A" w:rsidRPr="005C246D" w:rsidRDefault="0041037A">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5C246D">
        <w:t>EPI HALF    ESAT     EHS   ENEQN    ENPR</w:t>
      </w:r>
    </w:p>
    <w:p w14:paraId="7ECA00CF" w14:textId="77777777" w:rsidR="0041037A" w:rsidRPr="005C246D" w:rsidRDefault="0041037A">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150.00    </w:t>
      </w:r>
      <w:r w:rsidR="000068CF" w:rsidRPr="005C246D">
        <w:t>3</w:t>
      </w:r>
      <w:r w:rsidRPr="005C246D">
        <w:t>5.0       2   0.001</w:t>
      </w:r>
    </w:p>
    <w:p w14:paraId="268DF6B8"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F3EAB84" w14:textId="77777777" w:rsidR="0041037A" w:rsidRPr="00B7030B" w:rsidRDefault="00C51A7D">
      <w:pPr>
        <w:pStyle w:val="Relatedcards"/>
        <w:keepNext/>
        <w:rPr>
          <w:rFonts w:asciiTheme="minorHAnsi" w:hAnsiTheme="minorHAnsi"/>
        </w:rPr>
      </w:pPr>
      <w:hyperlink w:anchor="epiphytes" w:history="1">
        <w:r w:rsidR="0041037A" w:rsidRPr="00B7030B">
          <w:rPr>
            <w:rFonts w:asciiTheme="minorHAnsi" w:hAnsiTheme="minorHAnsi"/>
          </w:rPr>
          <w:t>Epiphyte Control</w:t>
        </w:r>
      </w:hyperlink>
    </w:p>
    <w:p w14:paraId="1246A30C" w14:textId="77777777" w:rsidR="0041037A" w:rsidRPr="00B7030B" w:rsidRDefault="00C51A7D">
      <w:pPr>
        <w:pStyle w:val="Relatedcards"/>
        <w:keepNext/>
        <w:rPr>
          <w:rFonts w:asciiTheme="minorHAnsi" w:hAnsiTheme="minorHAnsi"/>
        </w:rPr>
      </w:pPr>
      <w:hyperlink w:anchor="epiphyte_print" w:history="1">
        <w:r w:rsidR="0041037A" w:rsidRPr="00B7030B">
          <w:rPr>
            <w:rFonts w:asciiTheme="minorHAnsi" w:hAnsiTheme="minorHAnsi"/>
          </w:rPr>
          <w:t>Epiphyte Print</w:t>
        </w:r>
      </w:hyperlink>
    </w:p>
    <w:p w14:paraId="3AE9D0C3" w14:textId="77777777" w:rsidR="0041037A" w:rsidRPr="00B7030B" w:rsidRDefault="00C51A7D">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36FA94AB" w14:textId="77777777" w:rsidR="0041037A" w:rsidRPr="00B7030B" w:rsidRDefault="00C51A7D">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46263711" w14:textId="77777777" w:rsidR="0041037A" w:rsidRPr="00B7030B" w:rsidRDefault="00C51A7D">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431B63F0" w14:textId="77777777" w:rsidR="0041037A" w:rsidRPr="00B7030B" w:rsidRDefault="00C51A7D">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0CD5C316" w14:textId="77777777" w:rsidR="0041037A" w:rsidRPr="00B7030B" w:rsidRDefault="0041037A" w:rsidP="00D230F4">
      <w:pPr>
        <w:pStyle w:val="Heading4"/>
        <w:spacing w:before="0" w:after="0"/>
      </w:pPr>
      <w:r w:rsidRPr="00B7030B">
        <w:br w:type="page"/>
      </w:r>
      <w:bookmarkStart w:id="2314" w:name="epiphyte_temperature"/>
      <w:bookmarkStart w:id="2315" w:name="_Toc41047756"/>
      <w:bookmarkEnd w:id="2314"/>
      <w:r w:rsidRPr="00B7030B">
        <w:lastRenderedPageBreak/>
        <w:t>Epiphyte</w:t>
      </w:r>
      <w:r w:rsidR="00265CA3" w:rsidRPr="00B7030B">
        <w:t>/Periphyton</w:t>
      </w:r>
      <w:r w:rsidRPr="00B7030B">
        <w:t xml:space="preserve"> Temperature Rate Coefficients (EPI TEMP)</w:t>
      </w:r>
      <w:bookmarkEnd w:id="2315"/>
    </w:p>
    <w:p w14:paraId="7FA9CEBF"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06D789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2B7EE6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ET1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epiphyton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1542C6E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Lower temperature for maximum epiphyton</w:t>
      </w:r>
      <w:r w:rsidR="00265CA3" w:rsidRPr="00B7030B">
        <w:rPr>
          <w:rFonts w:asciiTheme="minorHAnsi" w:hAnsiTheme="minorHAnsi"/>
        </w:rPr>
        <w:t>/periphyton</w:t>
      </w:r>
      <w:r w:rsidRPr="00B7030B">
        <w:rPr>
          <w:rFonts w:asciiTheme="minorHAnsi" w:hAnsiTheme="minorHAnsi"/>
        </w:rPr>
        <w:t xml:space="preserve">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3DD671B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ET3</w:t>
      </w:r>
      <w:r w:rsidRPr="00B7030B">
        <w:rPr>
          <w:rFonts w:asciiTheme="minorHAnsi" w:hAnsiTheme="minorHAnsi"/>
        </w:rPr>
        <w:tab/>
        <w:t>Real</w:t>
      </w:r>
      <w:r w:rsidRPr="00B7030B">
        <w:rPr>
          <w:rFonts w:asciiTheme="minorHAnsi" w:hAnsiTheme="minorHAnsi"/>
        </w:rPr>
        <w:tab/>
        <w:t>35.0</w:t>
      </w:r>
      <w:r w:rsidRPr="00B7030B">
        <w:rPr>
          <w:rFonts w:asciiTheme="minorHAnsi" w:hAnsiTheme="minorHAnsi"/>
        </w:rPr>
        <w:tab/>
        <w:t>Upper temperature for maximum epiphyton</w:t>
      </w:r>
      <w:r w:rsidR="00265CA3" w:rsidRPr="00B7030B">
        <w:rPr>
          <w:rFonts w:asciiTheme="minorHAnsi" w:hAnsiTheme="minorHAnsi"/>
        </w:rPr>
        <w:t>/periphyton</w:t>
      </w:r>
      <w:r w:rsidRPr="00B7030B">
        <w:rPr>
          <w:rFonts w:asciiTheme="minorHAnsi" w:hAnsiTheme="minorHAnsi"/>
        </w:rPr>
        <w:t xml:space="preserve">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66D4C6A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ET4</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Upper temperature for epiphyton</w:t>
      </w:r>
      <w:r w:rsidR="00265CA3" w:rsidRPr="00B7030B">
        <w:rPr>
          <w:rFonts w:asciiTheme="minorHAnsi" w:hAnsiTheme="minorHAnsi"/>
        </w:rPr>
        <w:t>/periphyton</w:t>
      </w:r>
      <w:r w:rsidRPr="00B7030B">
        <w:rPr>
          <w:rFonts w:asciiTheme="minorHAnsi" w:hAnsiTheme="minorHAnsi"/>
        </w:rPr>
        <w:t xml:space="preserve">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0BD6D53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epiphyton</w:t>
      </w:r>
      <w:r w:rsidR="00265CA3" w:rsidRPr="00B7030B">
        <w:rPr>
          <w:rFonts w:asciiTheme="minorHAnsi" w:hAnsiTheme="minorHAnsi"/>
        </w:rPr>
        <w:t>/periphyton</w:t>
      </w:r>
      <w:r w:rsidRPr="00B7030B">
        <w:rPr>
          <w:rFonts w:asciiTheme="minorHAnsi" w:hAnsiTheme="minorHAnsi"/>
        </w:rPr>
        <w:t xml:space="preserve"> growth rate at ET1</w:t>
      </w:r>
    </w:p>
    <w:p w14:paraId="4BBE1D7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epiphyton</w:t>
      </w:r>
      <w:r w:rsidR="00265CA3" w:rsidRPr="00B7030B">
        <w:rPr>
          <w:rFonts w:asciiTheme="minorHAnsi" w:hAnsiTheme="minorHAnsi"/>
        </w:rPr>
        <w:t>/periphyton</w:t>
      </w:r>
      <w:r w:rsidRPr="00B7030B">
        <w:rPr>
          <w:rFonts w:asciiTheme="minorHAnsi" w:hAnsiTheme="minorHAnsi"/>
        </w:rPr>
        <w:t xml:space="preserve"> growth rate at ET2</w:t>
      </w:r>
    </w:p>
    <w:p w14:paraId="577DDF9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EK3</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epiphyton</w:t>
      </w:r>
      <w:r w:rsidR="00265CA3" w:rsidRPr="00B7030B">
        <w:rPr>
          <w:rFonts w:asciiTheme="minorHAnsi" w:hAnsiTheme="minorHAnsi"/>
        </w:rPr>
        <w:t>/periphyton</w:t>
      </w:r>
      <w:r w:rsidRPr="00B7030B">
        <w:rPr>
          <w:rFonts w:asciiTheme="minorHAnsi" w:hAnsiTheme="minorHAnsi"/>
        </w:rPr>
        <w:t xml:space="preserve"> growth rate at ET3</w:t>
      </w:r>
    </w:p>
    <w:p w14:paraId="12F83B0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EK4</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epiphyton</w:t>
      </w:r>
      <w:r w:rsidR="00265CA3" w:rsidRPr="00B7030B">
        <w:rPr>
          <w:rFonts w:asciiTheme="minorHAnsi" w:hAnsiTheme="minorHAnsi"/>
        </w:rPr>
        <w:t>/periphyton</w:t>
      </w:r>
      <w:r w:rsidRPr="00B7030B">
        <w:rPr>
          <w:rFonts w:asciiTheme="minorHAnsi" w:hAnsiTheme="minorHAnsi"/>
        </w:rPr>
        <w:t xml:space="preserve"> growth rate at ET4</w:t>
      </w:r>
    </w:p>
    <w:p w14:paraId="57FDC087" w14:textId="77777777" w:rsidR="0041037A" w:rsidRPr="00B7030B" w:rsidRDefault="0041037A">
      <w:pPr>
        <w:pStyle w:val="BodyText2"/>
      </w:pPr>
    </w:p>
    <w:p w14:paraId="3CCFE957" w14:textId="77777777" w:rsidR="0041037A" w:rsidRPr="00D230F4" w:rsidRDefault="0041037A">
      <w:pPr>
        <w:pStyle w:val="BodyText"/>
        <w:rPr>
          <w:sz w:val="20"/>
          <w:szCs w:val="18"/>
        </w:rPr>
      </w:pPr>
      <w:r w:rsidRPr="00D230F4">
        <w:rPr>
          <w:sz w:val="20"/>
          <w:szCs w:val="18"/>
        </w:rPr>
        <w:t>This card specifies the lower, maximum lower, upper, and maximum upper temperatures used in defining the curve that determines effects of temperature on epiphyton</w:t>
      </w:r>
      <w:r w:rsidR="00265CA3" w:rsidRPr="00D230F4">
        <w:rPr>
          <w:sz w:val="20"/>
          <w:szCs w:val="18"/>
        </w:rPr>
        <w:t>/periphyton</w:t>
      </w:r>
      <w:r w:rsidRPr="00D230F4">
        <w:rPr>
          <w:sz w:val="20"/>
          <w:szCs w:val="18"/>
        </w:rPr>
        <w:t xml:space="preserve"> rates.  Also specified is the fraction of maximum epiphyton</w:t>
      </w:r>
      <w:r w:rsidR="00265CA3" w:rsidRPr="00D230F4">
        <w:rPr>
          <w:sz w:val="20"/>
          <w:szCs w:val="18"/>
        </w:rPr>
        <w:t>/periphyton</w:t>
      </w:r>
      <w:r w:rsidRPr="00D230F4">
        <w:rPr>
          <w:sz w:val="20"/>
          <w:szCs w:val="18"/>
        </w:rPr>
        <w:t xml:space="preserve"> rates that occurs at the specified temperature.  </w:t>
      </w:r>
    </w:p>
    <w:p w14:paraId="0F377079" w14:textId="6735E332" w:rsidR="00265CA3" w:rsidRPr="00D230F4" w:rsidRDefault="00265CA3" w:rsidP="00265CA3">
      <w:pPr>
        <w:pStyle w:val="BodyText"/>
        <w:rPr>
          <w:sz w:val="20"/>
          <w:szCs w:val="18"/>
        </w:rPr>
      </w:pPr>
      <w:r w:rsidRPr="00D230F4">
        <w:rPr>
          <w:sz w:val="20"/>
          <w:szCs w:val="18"/>
        </w:rPr>
        <w:t>How temperature affects epiphyton/periphyton growth is shown</w:t>
      </w:r>
      <w:ins w:id="2316" w:author="Honnalore Steissberg" w:date="2021-07-30T09:56:00Z">
        <w:r w:rsidR="008402A5">
          <w:rPr>
            <w:sz w:val="20"/>
            <w:szCs w:val="18"/>
          </w:rPr>
          <w:t xml:space="preserve"> in</w:t>
        </w:r>
      </w:ins>
      <w:r w:rsidRPr="00D230F4">
        <w:rPr>
          <w:sz w:val="20"/>
        </w:rPr>
        <w:t xml:space="preserve"> </w:t>
      </w:r>
      <w:r w:rsidR="00D230F4" w:rsidRPr="00D230F4">
        <w:rPr>
          <w:sz w:val="20"/>
        </w:rPr>
        <w:fldChar w:fldCharType="begin"/>
      </w:r>
      <w:r w:rsidR="00D230F4" w:rsidRPr="00D230F4">
        <w:rPr>
          <w:sz w:val="20"/>
        </w:rPr>
        <w:instrText xml:space="preserve"> REF _Ref12960245 \h </w:instrText>
      </w:r>
      <w:r w:rsidR="00D230F4">
        <w:rPr>
          <w:sz w:val="20"/>
        </w:rPr>
        <w:instrText xml:space="preserve"> \* MERGEFORMAT </w:instrText>
      </w:r>
      <w:r w:rsidR="00D230F4" w:rsidRPr="00D230F4">
        <w:rPr>
          <w:sz w:val="20"/>
        </w:rPr>
      </w:r>
      <w:r w:rsidR="00D230F4" w:rsidRPr="00D230F4">
        <w:rPr>
          <w:sz w:val="20"/>
        </w:rPr>
        <w:fldChar w:fldCharType="separate"/>
      </w:r>
      <w:r w:rsidR="00795A65" w:rsidRPr="00795A65">
        <w:rPr>
          <w:sz w:val="20"/>
        </w:rPr>
        <w:t xml:space="preserve">Figure </w:t>
      </w:r>
      <w:r w:rsidR="00795A65" w:rsidRPr="008402A5">
        <w:rPr>
          <w:noProof/>
          <w:sz w:val="20"/>
          <w:u w:val="single"/>
          <w:rPrChange w:id="2317" w:author="Honnalore Steissberg" w:date="2021-07-30T09:56:00Z">
            <w:rPr>
              <w:noProof/>
              <w:sz w:val="20"/>
            </w:rPr>
          </w:rPrChange>
        </w:rPr>
        <w:t>19</w:t>
      </w:r>
      <w:r w:rsidR="00D230F4" w:rsidRPr="00D230F4">
        <w:rPr>
          <w:sz w:val="20"/>
        </w:rPr>
        <w:fldChar w:fldCharType="end"/>
      </w:r>
      <w:r w:rsidR="00D230F4">
        <w:rPr>
          <w:sz w:val="20"/>
          <w:szCs w:val="18"/>
        </w:rPr>
        <w:t xml:space="preserve"> </w:t>
      </w:r>
      <w:r w:rsidRPr="00D230F4">
        <w:rPr>
          <w:sz w:val="20"/>
          <w:szCs w:val="18"/>
        </w:rPr>
        <w:t xml:space="preserve">for the default values of </w:t>
      </w:r>
      <w:r w:rsidR="004F4B66" w:rsidRPr="00D230F4">
        <w:rPr>
          <w:sz w:val="20"/>
          <w:szCs w:val="18"/>
        </w:rPr>
        <w:t>E</w:t>
      </w:r>
      <w:r w:rsidRPr="00D230F4">
        <w:rPr>
          <w:sz w:val="20"/>
          <w:szCs w:val="18"/>
        </w:rPr>
        <w:t xml:space="preserve">T1 through </w:t>
      </w:r>
      <w:r w:rsidR="004F4B66" w:rsidRPr="00D230F4">
        <w:rPr>
          <w:sz w:val="20"/>
          <w:szCs w:val="18"/>
        </w:rPr>
        <w:t>E</w:t>
      </w:r>
      <w:r w:rsidRPr="00D230F4">
        <w:rPr>
          <w:sz w:val="20"/>
          <w:szCs w:val="18"/>
        </w:rPr>
        <w:t xml:space="preserve">T4 and </w:t>
      </w:r>
      <w:r w:rsidR="004F4B66" w:rsidRPr="00D230F4">
        <w:rPr>
          <w:sz w:val="20"/>
          <w:szCs w:val="18"/>
        </w:rPr>
        <w:t>E</w:t>
      </w:r>
      <w:r w:rsidRPr="00D230F4">
        <w:rPr>
          <w:sz w:val="20"/>
          <w:szCs w:val="18"/>
        </w:rPr>
        <w:t xml:space="preserve">K1 through </w:t>
      </w:r>
      <w:r w:rsidR="004F4B66" w:rsidRPr="00D230F4">
        <w:rPr>
          <w:sz w:val="20"/>
          <w:szCs w:val="18"/>
        </w:rPr>
        <w:t>E</w:t>
      </w:r>
      <w:r w:rsidRPr="00D230F4">
        <w:rPr>
          <w:sz w:val="20"/>
          <w:szCs w:val="18"/>
        </w:rPr>
        <w:t>K4.</w:t>
      </w:r>
    </w:p>
    <w:p w14:paraId="5CE27878" w14:textId="77777777" w:rsidR="00265CA3" w:rsidRPr="00B7030B" w:rsidRDefault="00265CA3">
      <w:pPr>
        <w:pStyle w:val="BodyText"/>
        <w:keepNext/>
        <w:jc w:val="center"/>
        <w:pPrChange w:id="2318" w:author="Honnalore Steissberg" w:date="2021-07-30T09:55:00Z">
          <w:pPr>
            <w:pStyle w:val="BodyText"/>
            <w:keepNext/>
          </w:pPr>
        </w:pPrChange>
      </w:pPr>
      <w:r w:rsidRPr="00B7030B">
        <w:rPr>
          <w:noProof/>
        </w:rPr>
        <w:drawing>
          <wp:inline distT="0" distB="0" distL="0" distR="0" wp14:anchorId="0C3A5891" wp14:editId="35646687">
            <wp:extent cx="4074968" cy="3124200"/>
            <wp:effectExtent l="19050" t="0" r="20782" b="0"/>
            <wp:docPr id="7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7347B5E" w14:textId="3A5DD075" w:rsidR="00265CA3" w:rsidRPr="00B7030B" w:rsidRDefault="00265CA3" w:rsidP="00EE7164">
      <w:pPr>
        <w:pStyle w:val="Caption"/>
      </w:pPr>
      <w:bookmarkStart w:id="2319" w:name="_Ref12960245"/>
      <w:bookmarkStart w:id="2320" w:name="_Toc37942916"/>
      <w:r w:rsidRPr="00B7030B">
        <w:t xml:space="preserve">Figure </w:t>
      </w:r>
      <w:r w:rsidR="00F812F1">
        <w:fldChar w:fldCharType="begin"/>
      </w:r>
      <w:r w:rsidR="00F812F1">
        <w:instrText xml:space="preserve"> SEQ Figure \* ARABIC </w:instrText>
      </w:r>
      <w:r w:rsidR="00F812F1">
        <w:fldChar w:fldCharType="separate"/>
      </w:r>
      <w:r w:rsidR="00795A65">
        <w:rPr>
          <w:noProof/>
        </w:rPr>
        <w:t>19</w:t>
      </w:r>
      <w:r w:rsidR="00F812F1">
        <w:rPr>
          <w:noProof/>
        </w:rPr>
        <w:fldChar w:fldCharType="end"/>
      </w:r>
      <w:bookmarkEnd w:id="2319"/>
      <w:r w:rsidRPr="00B7030B">
        <w:t>. Growth rate as a function of temperature.</w:t>
      </w:r>
      <w:bookmarkEnd w:id="2320"/>
    </w:p>
    <w:p w14:paraId="336DB4F1" w14:textId="77777777" w:rsidR="00265CA3" w:rsidRPr="00B7030B" w:rsidRDefault="00265CA3">
      <w:pPr>
        <w:pStyle w:val="BodyText"/>
      </w:pPr>
    </w:p>
    <w:p w14:paraId="12C35BB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BA15C7B"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TEMP     ET1     ET2     ET3     ET4     EK1     EK2     EK3     EK4</w:t>
      </w:r>
    </w:p>
    <w:p w14:paraId="2865C9F4"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1        5.0    18.0    20.0    24.0     0.1    0.99    0.99    0.01</w:t>
      </w:r>
    </w:p>
    <w:p w14:paraId="64016570"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2       10.0    30.0    35.0    40.0     0.1    0.99    0.99    0.01</w:t>
      </w:r>
    </w:p>
    <w:p w14:paraId="249D64B0"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3       10.0    35.0    40.0    50.0     0.1    0.99    0.99    0.01</w:t>
      </w:r>
    </w:p>
    <w:p w14:paraId="452C761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5BB85D5" w14:textId="77777777" w:rsidR="0041037A" w:rsidRPr="00B7030B" w:rsidRDefault="00C51A7D">
      <w:pPr>
        <w:pStyle w:val="Relatedcards"/>
        <w:rPr>
          <w:rFonts w:asciiTheme="minorHAnsi" w:hAnsiTheme="minorHAnsi"/>
        </w:rPr>
      </w:pPr>
      <w:hyperlink w:anchor="epiphytes" w:history="1">
        <w:r w:rsidR="0041037A" w:rsidRPr="00B7030B">
          <w:rPr>
            <w:rFonts w:asciiTheme="minorHAnsi" w:hAnsiTheme="minorHAnsi"/>
          </w:rPr>
          <w:t>Epiphyte Control</w:t>
        </w:r>
      </w:hyperlink>
    </w:p>
    <w:p w14:paraId="160A13AC" w14:textId="77777777" w:rsidR="0041037A" w:rsidRPr="00B7030B" w:rsidRDefault="00C51A7D">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1BA1786A" w14:textId="77777777" w:rsidR="0041037A" w:rsidRPr="00B7030B" w:rsidRDefault="00C51A7D">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1C954690" w14:textId="77777777" w:rsidR="0041037A" w:rsidRPr="00B7030B" w:rsidRDefault="00C51A7D">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25C0C3CD" w14:textId="77777777" w:rsidR="0041037A" w:rsidRPr="00B7030B" w:rsidRDefault="00C51A7D">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6F245FDE" w14:textId="77777777" w:rsidR="0041037A" w:rsidRPr="00B7030B" w:rsidRDefault="00C51A7D">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617EC407" w14:textId="77777777" w:rsidR="0041037A" w:rsidRPr="00B7030B" w:rsidRDefault="0041037A" w:rsidP="00D230F4">
      <w:pPr>
        <w:pStyle w:val="Heading4"/>
        <w:spacing w:before="0" w:after="0"/>
      </w:pPr>
      <w:r w:rsidRPr="00B7030B">
        <w:br w:type="page"/>
      </w:r>
      <w:bookmarkStart w:id="2321" w:name="epiphyte_stoichiometry"/>
      <w:bookmarkStart w:id="2322" w:name="_Toc41047757"/>
      <w:bookmarkEnd w:id="2321"/>
      <w:r w:rsidRPr="00B7030B">
        <w:lastRenderedPageBreak/>
        <w:t>Epiphyte</w:t>
      </w:r>
      <w:r w:rsidR="00265CA3" w:rsidRPr="00B7030B">
        <w:t>/Periphyton</w:t>
      </w:r>
      <w:r w:rsidRPr="00B7030B">
        <w:t xml:space="preserve"> Stoichiometry (EPI STOICH)</w:t>
      </w:r>
      <w:bookmarkEnd w:id="2322"/>
    </w:p>
    <w:p w14:paraId="57332E7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18A509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437885" w14:textId="23880298"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EP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w:t>
      </w:r>
      <w:commentRangeStart w:id="2323"/>
      <w:del w:id="2324" w:author="Honnalore Steissberg" w:date="2021-07-30T09:52:00Z">
        <w:r w:rsidRPr="00B7030B" w:rsidDel="000318C3">
          <w:rPr>
            <w:rFonts w:asciiTheme="minorHAnsi" w:hAnsiTheme="minorHAnsi"/>
          </w:rPr>
          <w:delText xml:space="preserve">between </w:delText>
        </w:r>
      </w:del>
      <w:ins w:id="2325" w:author="Honnalore Steissberg" w:date="2021-07-30T09:52:00Z">
        <w:r w:rsidR="000318C3">
          <w:rPr>
            <w:rFonts w:asciiTheme="minorHAnsi" w:hAnsiTheme="minorHAnsi"/>
          </w:rPr>
          <w:t>of</w:t>
        </w:r>
      </w:ins>
      <w:commentRangeEnd w:id="2323"/>
      <w:ins w:id="2326" w:author="Honnalore Steissberg" w:date="2021-07-30T09:53:00Z">
        <w:r w:rsidR="000318C3">
          <w:rPr>
            <w:rStyle w:val="CommentReference"/>
            <w:rFonts w:asciiTheme="minorHAnsi" w:hAnsiTheme="minorHAnsi" w:cs="Times New Roman"/>
            <w:snapToGrid w:val="0"/>
          </w:rPr>
          <w:commentReference w:id="2323"/>
        </w:r>
      </w:ins>
      <w:ins w:id="2327" w:author="Honnalore Steissberg" w:date="2021-07-30T09:52:00Z">
        <w:r w:rsidR="000318C3" w:rsidRPr="00B7030B">
          <w:rPr>
            <w:rFonts w:asciiTheme="minorHAnsi" w:hAnsiTheme="minorHAnsi"/>
          </w:rPr>
          <w:t xml:space="preserve"> </w:t>
        </w:r>
      </w:ins>
      <w:r w:rsidRPr="00B7030B">
        <w:rPr>
          <w:rFonts w:asciiTheme="minorHAnsi" w:hAnsiTheme="minorHAnsi"/>
        </w:rPr>
        <w:t>epiphyton</w:t>
      </w:r>
      <w:r w:rsidR="00265CA3" w:rsidRPr="00B7030B">
        <w:rPr>
          <w:rFonts w:asciiTheme="minorHAnsi" w:hAnsiTheme="minorHAnsi"/>
        </w:rPr>
        <w:t>/periphyton</w:t>
      </w:r>
      <w:r w:rsidRPr="00B7030B">
        <w:rPr>
          <w:rFonts w:asciiTheme="minorHAnsi" w:hAnsiTheme="minorHAnsi"/>
        </w:rPr>
        <w:t xml:space="preserve"> biomass and phosphorus</w:t>
      </w:r>
    </w:p>
    <w:p w14:paraId="417345DB" w14:textId="16D0A920"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 xml:space="preserve">Stoichiometric equivalent </w:t>
      </w:r>
      <w:del w:id="2328" w:author="Honnalore Steissberg" w:date="2021-07-30T09:53:00Z">
        <w:r w:rsidRPr="00B7030B" w:rsidDel="000318C3">
          <w:rPr>
            <w:rFonts w:asciiTheme="minorHAnsi" w:hAnsiTheme="minorHAnsi"/>
          </w:rPr>
          <w:delText xml:space="preserve">between </w:delText>
        </w:r>
      </w:del>
      <w:ins w:id="2329" w:author="Honnalore Steissberg" w:date="2021-07-30T09:53:00Z">
        <w:r w:rsidR="000318C3">
          <w:rPr>
            <w:rFonts w:asciiTheme="minorHAnsi" w:hAnsiTheme="minorHAnsi"/>
          </w:rPr>
          <w:t>of</w:t>
        </w:r>
        <w:r w:rsidR="000318C3" w:rsidRPr="00B7030B">
          <w:rPr>
            <w:rFonts w:asciiTheme="minorHAnsi" w:hAnsiTheme="minorHAnsi"/>
          </w:rPr>
          <w:t xml:space="preserve"> </w:t>
        </w:r>
      </w:ins>
      <w:r w:rsidRPr="00B7030B">
        <w:rPr>
          <w:rFonts w:asciiTheme="minorHAnsi" w:hAnsiTheme="minorHAnsi"/>
        </w:rPr>
        <w:t>epiphyton</w:t>
      </w:r>
      <w:r w:rsidR="00265CA3" w:rsidRPr="00B7030B">
        <w:rPr>
          <w:rFonts w:asciiTheme="minorHAnsi" w:hAnsiTheme="minorHAnsi"/>
        </w:rPr>
        <w:t>/periphyton</w:t>
      </w:r>
      <w:r w:rsidRPr="00B7030B">
        <w:rPr>
          <w:rFonts w:asciiTheme="minorHAnsi" w:hAnsiTheme="minorHAnsi"/>
        </w:rPr>
        <w:t xml:space="preserve"> biomass and nitrogen</w:t>
      </w:r>
    </w:p>
    <w:p w14:paraId="7E4BBD98" w14:textId="3F975584"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w:t>
      </w:r>
      <w:del w:id="2330" w:author="Honnalore Steissberg" w:date="2021-07-30T09:52:00Z">
        <w:r w:rsidRPr="00B7030B" w:rsidDel="000318C3">
          <w:rPr>
            <w:rFonts w:asciiTheme="minorHAnsi" w:hAnsiTheme="minorHAnsi"/>
          </w:rPr>
          <w:delText xml:space="preserve">between </w:delText>
        </w:r>
      </w:del>
      <w:ins w:id="2331" w:author="Honnalore Steissberg" w:date="2021-07-30T09:52:00Z">
        <w:r w:rsidR="000318C3">
          <w:rPr>
            <w:rFonts w:asciiTheme="minorHAnsi" w:hAnsiTheme="minorHAnsi"/>
          </w:rPr>
          <w:t>of</w:t>
        </w:r>
        <w:r w:rsidR="000318C3" w:rsidRPr="00B7030B">
          <w:rPr>
            <w:rFonts w:asciiTheme="minorHAnsi" w:hAnsiTheme="minorHAnsi"/>
          </w:rPr>
          <w:t xml:space="preserve"> </w:t>
        </w:r>
      </w:ins>
      <w:r w:rsidRPr="00B7030B">
        <w:rPr>
          <w:rFonts w:asciiTheme="minorHAnsi" w:hAnsiTheme="minorHAnsi"/>
        </w:rPr>
        <w:t>epiphyton</w:t>
      </w:r>
      <w:r w:rsidR="00265CA3" w:rsidRPr="00B7030B">
        <w:rPr>
          <w:rFonts w:asciiTheme="minorHAnsi" w:hAnsiTheme="minorHAnsi"/>
        </w:rPr>
        <w:t>/periphyton</w:t>
      </w:r>
      <w:r w:rsidRPr="00B7030B">
        <w:rPr>
          <w:rFonts w:asciiTheme="minorHAnsi" w:hAnsiTheme="minorHAnsi"/>
        </w:rPr>
        <w:t xml:space="preserve"> biomass and carbon</w:t>
      </w:r>
    </w:p>
    <w:p w14:paraId="3AB564A8" w14:textId="4938EEB5"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ESI</w:t>
      </w:r>
      <w:r w:rsidRPr="00B7030B">
        <w:rPr>
          <w:rFonts w:asciiTheme="minorHAnsi" w:hAnsiTheme="minorHAnsi"/>
        </w:rPr>
        <w:tab/>
        <w:t>Real</w:t>
      </w:r>
      <w:r w:rsidRPr="00B7030B">
        <w:rPr>
          <w:rFonts w:asciiTheme="minorHAnsi" w:hAnsiTheme="minorHAnsi"/>
        </w:rPr>
        <w:tab/>
        <w:t>0.18</w:t>
      </w:r>
      <w:r w:rsidRPr="00B7030B">
        <w:rPr>
          <w:rFonts w:asciiTheme="minorHAnsi" w:hAnsiTheme="minorHAnsi"/>
        </w:rPr>
        <w:tab/>
        <w:t xml:space="preserve">Stoichiometric equivalent </w:t>
      </w:r>
      <w:del w:id="2332" w:author="Honnalore Steissberg" w:date="2021-07-30T09:53:00Z">
        <w:r w:rsidRPr="00B7030B" w:rsidDel="000318C3">
          <w:rPr>
            <w:rFonts w:asciiTheme="minorHAnsi" w:hAnsiTheme="minorHAnsi"/>
          </w:rPr>
          <w:delText xml:space="preserve">between </w:delText>
        </w:r>
      </w:del>
      <w:ins w:id="2333" w:author="Honnalore Steissberg" w:date="2021-07-30T09:53:00Z">
        <w:r w:rsidR="000318C3">
          <w:rPr>
            <w:rFonts w:asciiTheme="minorHAnsi" w:hAnsiTheme="minorHAnsi"/>
          </w:rPr>
          <w:t>of</w:t>
        </w:r>
        <w:r w:rsidR="000318C3" w:rsidRPr="00B7030B">
          <w:rPr>
            <w:rFonts w:asciiTheme="minorHAnsi" w:hAnsiTheme="minorHAnsi"/>
          </w:rPr>
          <w:t xml:space="preserve"> </w:t>
        </w:r>
      </w:ins>
      <w:r w:rsidRPr="00B7030B">
        <w:rPr>
          <w:rFonts w:asciiTheme="minorHAnsi" w:hAnsiTheme="minorHAnsi"/>
        </w:rPr>
        <w:t>epiphyton</w:t>
      </w:r>
      <w:r w:rsidR="00265CA3" w:rsidRPr="00B7030B">
        <w:rPr>
          <w:rFonts w:asciiTheme="minorHAnsi" w:hAnsiTheme="minorHAnsi"/>
        </w:rPr>
        <w:t>/periphyton</w:t>
      </w:r>
      <w:r w:rsidRPr="00B7030B">
        <w:rPr>
          <w:rFonts w:asciiTheme="minorHAnsi" w:hAnsiTheme="minorHAnsi"/>
        </w:rPr>
        <w:t xml:space="preserve"> biomass and silica</w:t>
      </w:r>
    </w:p>
    <w:p w14:paraId="5BE3655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ECHLA</w:t>
      </w:r>
      <w:r w:rsidRPr="00B7030B">
        <w:rPr>
          <w:rFonts w:asciiTheme="minorHAnsi" w:hAnsiTheme="minorHAnsi"/>
        </w:rPr>
        <w:tab/>
        <w:t>Real</w:t>
      </w:r>
      <w:r w:rsidRPr="00B7030B">
        <w:rPr>
          <w:rFonts w:asciiTheme="minorHAnsi" w:hAnsiTheme="minorHAnsi"/>
        </w:rPr>
        <w:tab/>
      </w:r>
      <w:r w:rsidR="00C90EBA" w:rsidRPr="00B7030B">
        <w:rPr>
          <w:rFonts w:asciiTheme="minorHAnsi" w:hAnsiTheme="minorHAnsi"/>
        </w:rPr>
        <w:t>0.05</w:t>
      </w:r>
      <w:r w:rsidRPr="00B7030B">
        <w:rPr>
          <w:rFonts w:asciiTheme="minorHAnsi" w:hAnsiTheme="minorHAnsi"/>
        </w:rPr>
        <w:tab/>
        <w:t>Ratio between epiphyton</w:t>
      </w:r>
      <w:r w:rsidR="00265CA3" w:rsidRPr="00B7030B">
        <w:rPr>
          <w:rFonts w:asciiTheme="minorHAnsi" w:hAnsiTheme="minorHAnsi"/>
        </w:rPr>
        <w:t>/periphyton</w:t>
      </w:r>
      <w:r w:rsidRPr="00B7030B">
        <w:rPr>
          <w:rFonts w:asciiTheme="minorHAnsi" w:hAnsiTheme="minorHAnsi"/>
        </w:rPr>
        <w:t xml:space="preserve"> biomass and chlorophyll a</w:t>
      </w:r>
      <w:r w:rsidR="00C90EBA" w:rsidRPr="00B7030B">
        <w:rPr>
          <w:rFonts w:asciiTheme="minorHAnsi" w:hAnsiTheme="minorHAnsi"/>
        </w:rPr>
        <w:t xml:space="preserve"> [</w:t>
      </w:r>
      <w:r w:rsidR="00C90EBA" w:rsidRPr="00B7030B">
        <w:rPr>
          <w:rFonts w:asciiTheme="minorHAnsi" w:hAnsiTheme="minorHAnsi"/>
          <w:highlight w:val="yellow"/>
        </w:rPr>
        <w:t>Not used at present</w:t>
      </w:r>
      <w:r w:rsidR="00C90EBA" w:rsidRPr="00B7030B">
        <w:rPr>
          <w:rFonts w:asciiTheme="minorHAnsi" w:hAnsiTheme="minorHAnsi"/>
        </w:rPr>
        <w:t>], mg biomass/</w:t>
      </w:r>
      <w:r w:rsidR="00C90EBA" w:rsidRPr="00B7030B">
        <w:rPr>
          <w:rFonts w:asciiTheme="minorHAnsi" w:hAnsiTheme="minorHAnsi"/>
        </w:rPr>
        <w:sym w:font="Symbol" w:char="F06D"/>
      </w:r>
      <w:r w:rsidR="00C90EBA" w:rsidRPr="00B7030B">
        <w:rPr>
          <w:rFonts w:asciiTheme="minorHAnsi" w:hAnsiTheme="minorHAnsi"/>
        </w:rPr>
        <w:t>g chlorophyll a</w:t>
      </w:r>
    </w:p>
    <w:p w14:paraId="3DB45C9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EPOM</w:t>
      </w:r>
      <w:r w:rsidRPr="00B7030B">
        <w:rPr>
          <w:rFonts w:asciiTheme="minorHAnsi" w:hAnsiTheme="minorHAnsi"/>
        </w:rPr>
        <w:tab/>
        <w:t>Real</w:t>
      </w:r>
      <w:r w:rsidRPr="00B7030B">
        <w:rPr>
          <w:rFonts w:asciiTheme="minorHAnsi" w:hAnsiTheme="minorHAnsi"/>
        </w:rPr>
        <w:tab/>
        <w:t>0.8</w:t>
      </w:r>
      <w:r w:rsidRPr="00B7030B">
        <w:rPr>
          <w:rFonts w:asciiTheme="minorHAnsi" w:hAnsiTheme="minorHAnsi"/>
        </w:rPr>
        <w:tab/>
        <w:t>Fraction of epiphyton</w:t>
      </w:r>
      <w:r w:rsidR="00265CA3" w:rsidRPr="00B7030B">
        <w:rPr>
          <w:rFonts w:asciiTheme="minorHAnsi" w:hAnsiTheme="minorHAnsi"/>
        </w:rPr>
        <w:t>/periphyton</w:t>
      </w:r>
      <w:r w:rsidRPr="00B7030B">
        <w:rPr>
          <w:rFonts w:asciiTheme="minorHAnsi" w:hAnsiTheme="minorHAnsi"/>
        </w:rPr>
        <w:t xml:space="preserve"> biomass that is converted to particulate organic matter when epiphyton</w:t>
      </w:r>
      <w:r w:rsidR="00265CA3" w:rsidRPr="00B7030B">
        <w:rPr>
          <w:rFonts w:asciiTheme="minorHAnsi" w:hAnsiTheme="minorHAnsi"/>
        </w:rPr>
        <w:t>/periphyton</w:t>
      </w:r>
      <w:r w:rsidRPr="00B7030B">
        <w:rPr>
          <w:rFonts w:asciiTheme="minorHAnsi" w:hAnsiTheme="minorHAnsi"/>
        </w:rPr>
        <w:t xml:space="preserve"> die</w:t>
      </w:r>
    </w:p>
    <w:p w14:paraId="4B5071A8" w14:textId="77777777" w:rsidR="0041037A" w:rsidRPr="00B7030B" w:rsidRDefault="0041037A">
      <w:pPr>
        <w:pStyle w:val="BodyText2"/>
      </w:pPr>
      <w:r w:rsidRPr="00B7030B">
        <w:t xml:space="preserve">          </w:t>
      </w:r>
    </w:p>
    <w:p w14:paraId="68251657" w14:textId="5B728E4B" w:rsidR="0041037A" w:rsidRPr="00D230F4" w:rsidRDefault="0041037A">
      <w:pPr>
        <w:pStyle w:val="BodyText"/>
        <w:rPr>
          <w:sz w:val="20"/>
          <w:szCs w:val="18"/>
        </w:rPr>
      </w:pPr>
      <w:r w:rsidRPr="00D230F4">
        <w:rPr>
          <w:sz w:val="20"/>
          <w:szCs w:val="18"/>
        </w:rPr>
        <w:t xml:space="preserve">This card specifies the stoichiometric </w:t>
      </w:r>
      <w:r w:rsidR="002863FD" w:rsidRPr="00D230F4">
        <w:rPr>
          <w:sz w:val="20"/>
          <w:szCs w:val="18"/>
        </w:rPr>
        <w:t>equivalences</w:t>
      </w:r>
      <w:r w:rsidRPr="00D230F4">
        <w:rPr>
          <w:sz w:val="20"/>
          <w:szCs w:val="18"/>
        </w:rPr>
        <w:t xml:space="preserve"> used for determining the amount of nutrients in epiphyton</w:t>
      </w:r>
      <w:r w:rsidR="00265CA3" w:rsidRPr="00D230F4">
        <w:rPr>
          <w:sz w:val="20"/>
          <w:szCs w:val="18"/>
        </w:rPr>
        <w:t>/periphyton</w:t>
      </w:r>
      <w:r w:rsidRPr="00D230F4">
        <w:rPr>
          <w:sz w:val="20"/>
          <w:szCs w:val="18"/>
        </w:rPr>
        <w:t xml:space="preserve"> biomass. These ratios are not constant over time and vary by epiphyton</w:t>
      </w:r>
      <w:r w:rsidR="00265CA3" w:rsidRPr="00D230F4">
        <w:rPr>
          <w:sz w:val="20"/>
          <w:szCs w:val="18"/>
        </w:rPr>
        <w:t>/periphyton</w:t>
      </w:r>
      <w:r w:rsidRPr="00D230F4">
        <w:rPr>
          <w:sz w:val="20"/>
          <w:szCs w:val="18"/>
        </w:rPr>
        <w:t xml:space="preserve"> species. </w:t>
      </w:r>
      <w:commentRangeStart w:id="2334"/>
      <w:r w:rsidR="00C90EBA" w:rsidRPr="00D230F4">
        <w:rPr>
          <w:sz w:val="20"/>
          <w:szCs w:val="18"/>
          <w:highlight w:val="yellow"/>
        </w:rPr>
        <w:t>The ratio of epiphyton biomass to chlorophyll a is currently not used in the model. This ratio will be used in the future to provide output in chlorophyll a rather than dry weight biomass.</w:t>
      </w:r>
      <w:r w:rsidRPr="00D230F4">
        <w:rPr>
          <w:sz w:val="20"/>
          <w:szCs w:val="18"/>
        </w:rPr>
        <w:t xml:space="preserve"> </w:t>
      </w:r>
      <w:commentRangeEnd w:id="2334"/>
      <w:r w:rsidR="00042B53">
        <w:rPr>
          <w:rStyle w:val="CommentReference"/>
          <w:color w:val="auto"/>
        </w:rPr>
        <w:commentReference w:id="2334"/>
      </w:r>
      <w:r w:rsidRPr="00D230F4">
        <w:rPr>
          <w:sz w:val="20"/>
          <w:szCs w:val="18"/>
        </w:rPr>
        <w:t>In addition, the epiphyton</w:t>
      </w:r>
      <w:r w:rsidR="00265CA3" w:rsidRPr="00D230F4">
        <w:rPr>
          <w:sz w:val="20"/>
          <w:szCs w:val="18"/>
        </w:rPr>
        <w:t>/periphyton</w:t>
      </w:r>
      <w:r w:rsidRPr="00D230F4">
        <w:rPr>
          <w:sz w:val="20"/>
          <w:szCs w:val="18"/>
        </w:rPr>
        <w:t xml:space="preserve"> to chlorophyll </w:t>
      </w:r>
      <w:r w:rsidRPr="00D230F4">
        <w:rPr>
          <w:i/>
          <w:iCs/>
          <w:sz w:val="20"/>
          <w:szCs w:val="18"/>
        </w:rPr>
        <w:t>a</w:t>
      </w:r>
      <w:r w:rsidRPr="00D230F4">
        <w:rPr>
          <w:sz w:val="20"/>
          <w:szCs w:val="18"/>
        </w:rPr>
        <w:t xml:space="preserve"> ratio [</w:t>
      </w:r>
      <w:r w:rsidRPr="00D230F4">
        <w:rPr>
          <w:rFonts w:cs="Arial"/>
          <w:sz w:val="20"/>
          <w:szCs w:val="18"/>
        </w:rPr>
        <w:t>ECHLA</w:t>
      </w:r>
      <w:r w:rsidRPr="00D230F4">
        <w:rPr>
          <w:sz w:val="20"/>
          <w:szCs w:val="18"/>
        </w:rPr>
        <w:t>] is known to be different for different epiphyton</w:t>
      </w:r>
      <w:r w:rsidR="00265CA3" w:rsidRPr="00D230F4">
        <w:rPr>
          <w:sz w:val="20"/>
          <w:szCs w:val="18"/>
        </w:rPr>
        <w:t>/periphyton</w:t>
      </w:r>
      <w:r w:rsidRPr="00D230F4">
        <w:rPr>
          <w:sz w:val="20"/>
          <w:szCs w:val="18"/>
        </w:rPr>
        <w:t xml:space="preserve"> species and </w:t>
      </w:r>
      <w:del w:id="2335" w:author="Honnalore Steissberg" w:date="2021-08-07T13:58:00Z">
        <w:r w:rsidRPr="00D230F4" w:rsidDel="00042B53">
          <w:rPr>
            <w:sz w:val="20"/>
            <w:szCs w:val="18"/>
          </w:rPr>
          <w:delText xml:space="preserve">is </w:delText>
        </w:r>
      </w:del>
      <w:r w:rsidRPr="00D230F4">
        <w:rPr>
          <w:sz w:val="20"/>
          <w:szCs w:val="18"/>
        </w:rPr>
        <w:t>known to vary over time for a given epiphyton</w:t>
      </w:r>
      <w:r w:rsidR="00265CA3" w:rsidRPr="00D230F4">
        <w:rPr>
          <w:sz w:val="20"/>
          <w:szCs w:val="18"/>
        </w:rPr>
        <w:t>/periphyton</w:t>
      </w:r>
      <w:r w:rsidRPr="00D230F4">
        <w:rPr>
          <w:sz w:val="20"/>
          <w:szCs w:val="18"/>
        </w:rPr>
        <w:t xml:space="preserve"> species.  Currently, the model does not include variable stoichiometry or biomass to chlorophyll </w:t>
      </w:r>
      <w:r w:rsidRPr="00D230F4">
        <w:rPr>
          <w:i/>
          <w:iCs/>
          <w:sz w:val="20"/>
          <w:szCs w:val="18"/>
        </w:rPr>
        <w:t xml:space="preserve">a </w:t>
      </w:r>
      <w:proofErr w:type="gramStart"/>
      <w:r w:rsidRPr="00D230F4">
        <w:rPr>
          <w:sz w:val="20"/>
          <w:szCs w:val="18"/>
        </w:rPr>
        <w:t>ratios</w:t>
      </w:r>
      <w:proofErr w:type="gramEnd"/>
      <w:r w:rsidRPr="00D230F4">
        <w:rPr>
          <w:sz w:val="20"/>
          <w:szCs w:val="18"/>
        </w:rPr>
        <w:t xml:space="preserve">. This </w:t>
      </w:r>
      <w:del w:id="2336" w:author="Honnalore Steissberg" w:date="2021-08-07T13:59:00Z">
        <w:r w:rsidRPr="00D230F4" w:rsidDel="00042B53">
          <w:rPr>
            <w:sz w:val="20"/>
            <w:szCs w:val="18"/>
          </w:rPr>
          <w:delText xml:space="preserve">is an </w:delText>
        </w:r>
      </w:del>
      <w:r w:rsidRPr="00D230F4">
        <w:rPr>
          <w:sz w:val="20"/>
          <w:szCs w:val="18"/>
        </w:rPr>
        <w:t>area</w:t>
      </w:r>
      <w:del w:id="2337" w:author="Honnalore Steissberg" w:date="2021-08-07T13:59:00Z">
        <w:r w:rsidRPr="00D230F4" w:rsidDel="00042B53">
          <w:rPr>
            <w:sz w:val="20"/>
            <w:szCs w:val="18"/>
          </w:rPr>
          <w:delText xml:space="preserve"> that</w:delText>
        </w:r>
      </w:del>
      <w:r w:rsidRPr="00D230F4">
        <w:rPr>
          <w:sz w:val="20"/>
          <w:szCs w:val="18"/>
        </w:rPr>
        <w:t xml:space="preserve"> will be improved upon in </w:t>
      </w:r>
      <w:del w:id="2338" w:author="Honnalore Steissberg" w:date="2021-08-07T13:59:00Z">
        <w:r w:rsidRPr="00D230F4" w:rsidDel="00042B53">
          <w:rPr>
            <w:sz w:val="20"/>
            <w:szCs w:val="18"/>
          </w:rPr>
          <w:delText xml:space="preserve">the </w:delText>
        </w:r>
      </w:del>
      <w:r w:rsidRPr="00D230F4">
        <w:rPr>
          <w:sz w:val="20"/>
          <w:szCs w:val="18"/>
        </w:rPr>
        <w:t>future.  [</w:t>
      </w:r>
      <w:r w:rsidRPr="00D230F4">
        <w:rPr>
          <w:rFonts w:cs="Arial"/>
          <w:sz w:val="20"/>
          <w:szCs w:val="18"/>
        </w:rPr>
        <w:t>EPOM</w:t>
      </w:r>
      <w:r w:rsidRPr="00D230F4">
        <w:rPr>
          <w:sz w:val="20"/>
          <w:szCs w:val="18"/>
        </w:rPr>
        <w:t>] is the fraction of epiphyton</w:t>
      </w:r>
      <w:r w:rsidR="00265CA3" w:rsidRPr="00D230F4">
        <w:rPr>
          <w:sz w:val="20"/>
          <w:szCs w:val="18"/>
        </w:rPr>
        <w:t>/periphyton</w:t>
      </w:r>
      <w:r w:rsidRPr="00D230F4">
        <w:rPr>
          <w:sz w:val="20"/>
          <w:szCs w:val="18"/>
        </w:rPr>
        <w:t xml:space="preserve"> biomass lost by mortality going into the detritus com</w:t>
      </w:r>
      <w:r w:rsidRPr="00D230F4">
        <w:rPr>
          <w:sz w:val="20"/>
          <w:szCs w:val="18"/>
        </w:rPr>
        <w:softHyphen/>
        <w:t>part</w:t>
      </w:r>
      <w:r w:rsidRPr="00D230F4">
        <w:rPr>
          <w:sz w:val="20"/>
          <w:szCs w:val="18"/>
        </w:rPr>
        <w:softHyphen/>
        <w:t>ment</w:t>
      </w:r>
      <w:r w:rsidR="006E4F5B" w:rsidRPr="00D230F4">
        <w:rPr>
          <w:sz w:val="20"/>
          <w:szCs w:val="18"/>
        </w:rPr>
        <w:t xml:space="preserve"> (labile POM)</w:t>
      </w:r>
      <w:ins w:id="2339" w:author="Honnalore Steissberg" w:date="2021-08-07T14:00:00Z">
        <w:r w:rsidR="00042B53">
          <w:rPr>
            <w:sz w:val="20"/>
            <w:szCs w:val="18"/>
          </w:rPr>
          <w:t>,</w:t>
        </w:r>
      </w:ins>
      <w:r w:rsidRPr="00D230F4">
        <w:rPr>
          <w:sz w:val="20"/>
          <w:szCs w:val="18"/>
        </w:rPr>
        <w:t xml:space="preserve"> with the remainder going to labile DOM.</w:t>
      </w:r>
    </w:p>
    <w:p w14:paraId="71D6FF6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011705B"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STOICH    EP      EN      EC     ESI   ECHLA    EPOM</w:t>
      </w:r>
    </w:p>
    <w:p w14:paraId="18102DCD"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0.005    0.08    0.45    0.18    </w:t>
      </w:r>
      <w:r w:rsidR="00C90EBA" w:rsidRPr="005C246D">
        <w:t>0.05</w:t>
      </w:r>
      <w:r w:rsidRPr="005C246D">
        <w:t xml:space="preserve">     0.8</w:t>
      </w:r>
    </w:p>
    <w:p w14:paraId="3FB9C3AD"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2      0.005    0.08    0.45    0.00    </w:t>
      </w:r>
      <w:r w:rsidR="00C90EBA" w:rsidRPr="005C246D">
        <w:t>0.05</w:t>
      </w:r>
      <w:r w:rsidRPr="005C246D">
        <w:t xml:space="preserve">     0.8</w:t>
      </w:r>
    </w:p>
    <w:p w14:paraId="54949226"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3      0.005    0.08    0.45    0.00    </w:t>
      </w:r>
      <w:r w:rsidR="00C90EBA" w:rsidRPr="005C246D">
        <w:t>0.05</w:t>
      </w:r>
      <w:r w:rsidRPr="005C246D">
        <w:t xml:space="preserve">     0.8</w:t>
      </w:r>
    </w:p>
    <w:p w14:paraId="62B78E86"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6E398E6" w14:textId="77777777" w:rsidR="0041037A" w:rsidRPr="00B7030B" w:rsidRDefault="00C51A7D">
      <w:pPr>
        <w:pStyle w:val="Relatedcards"/>
        <w:rPr>
          <w:rFonts w:asciiTheme="minorHAnsi" w:hAnsiTheme="minorHAnsi"/>
        </w:rPr>
      </w:pPr>
      <w:hyperlink w:anchor="epiphytes" w:history="1">
        <w:r w:rsidR="0041037A" w:rsidRPr="00B7030B">
          <w:rPr>
            <w:rFonts w:asciiTheme="minorHAnsi" w:hAnsiTheme="minorHAnsi"/>
          </w:rPr>
          <w:t>Epiphyte Control</w:t>
        </w:r>
      </w:hyperlink>
    </w:p>
    <w:p w14:paraId="546D90D0" w14:textId="77777777" w:rsidR="0041037A" w:rsidRPr="00B7030B" w:rsidRDefault="00C51A7D">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0A594C90" w14:textId="77777777" w:rsidR="0041037A" w:rsidRPr="00B7030B" w:rsidRDefault="00C51A7D">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1EDAF15A" w14:textId="77777777" w:rsidR="0041037A" w:rsidRPr="00B7030B" w:rsidRDefault="00C51A7D">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5069D6A5" w14:textId="77777777" w:rsidR="0041037A" w:rsidRPr="00B7030B" w:rsidRDefault="00C51A7D">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075C66B0" w14:textId="77777777" w:rsidR="0041037A" w:rsidRPr="00B7030B" w:rsidRDefault="00C51A7D">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7EDC333E" w14:textId="77777777" w:rsidR="00370C23" w:rsidRPr="00B7030B" w:rsidRDefault="00370C23" w:rsidP="003256AB"/>
    <w:p w14:paraId="60A6D266" w14:textId="77777777" w:rsidR="00370C23" w:rsidRPr="00B7030B" w:rsidRDefault="00370C23" w:rsidP="00893A59">
      <w:pPr>
        <w:pStyle w:val="Heading4"/>
        <w:spacing w:before="0" w:after="0"/>
      </w:pPr>
      <w:r w:rsidRPr="00B7030B">
        <w:br w:type="page"/>
      </w:r>
      <w:bookmarkStart w:id="2340" w:name="_Toc41047758"/>
      <w:r w:rsidRPr="00B7030B">
        <w:lastRenderedPageBreak/>
        <w:t>Zooplankton Rate (ZOOP RATE)</w:t>
      </w:r>
      <w:bookmarkEnd w:id="2340"/>
    </w:p>
    <w:p w14:paraId="7AE27D13"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DE542ED"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F45763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w:t>
      </w:r>
      <w:r w:rsidRPr="00B7030B">
        <w:rPr>
          <w:rFonts w:asciiTheme="minorHAnsi" w:hAnsiTheme="minorHAnsi"/>
        </w:rPr>
        <w:tab/>
        <w:t>ZG</w:t>
      </w:r>
      <w:r w:rsidRPr="00B7030B">
        <w:rPr>
          <w:rFonts w:asciiTheme="minorHAnsi" w:hAnsiTheme="minorHAnsi"/>
        </w:rPr>
        <w:tab/>
        <w:t>Real</w:t>
      </w:r>
      <w:r w:rsidRPr="00B7030B">
        <w:rPr>
          <w:rFonts w:asciiTheme="minorHAnsi" w:hAnsiTheme="minorHAnsi"/>
        </w:rPr>
        <w:tab/>
        <w:t>1.</w:t>
      </w:r>
      <w:r w:rsidR="004F3C69">
        <w:rPr>
          <w:rFonts w:asciiTheme="minorHAnsi" w:hAnsiTheme="minorHAnsi"/>
        </w:rPr>
        <w:t>0</w:t>
      </w:r>
      <w:r w:rsidRPr="00B7030B">
        <w:rPr>
          <w:rFonts w:asciiTheme="minorHAnsi" w:hAnsiTheme="minorHAnsi"/>
        </w:rPr>
        <w:t>0</w:t>
      </w:r>
      <w:r w:rsidRPr="00B7030B">
        <w:rPr>
          <w:rFonts w:asciiTheme="minorHAnsi" w:hAnsiTheme="minorHAnsi"/>
        </w:rPr>
        <w:tab/>
        <w:t xml:space="preserve">maximum zooplankton growth </w:t>
      </w:r>
      <w:r w:rsidR="004378E4" w:rsidRPr="00B7030B">
        <w:rPr>
          <w:rFonts w:asciiTheme="minorHAnsi" w:hAnsiTheme="minorHAnsi"/>
        </w:rPr>
        <w:t xml:space="preserve">or ingestion </w:t>
      </w:r>
      <w:proofErr w:type="gramStart"/>
      <w:r w:rsidRPr="00B7030B">
        <w:rPr>
          <w:rFonts w:asciiTheme="minorHAnsi" w:hAnsiTheme="minorHAnsi"/>
        </w:rPr>
        <w:t>rate,</w:t>
      </w:r>
      <w:r w:rsidRPr="00B7030B">
        <w:rPr>
          <w:rFonts w:asciiTheme="minorHAnsi" w:hAnsiTheme="minorHAnsi"/>
          <w:i/>
          <w:iCs/>
        </w:rPr>
        <w:t xml:space="preserve"> </w:t>
      </w:r>
      <w:r w:rsidR="004F3C69">
        <w:rPr>
          <w:rFonts w:asciiTheme="minorHAnsi" w:hAnsiTheme="minorHAnsi"/>
          <w:i/>
          <w:iCs/>
        </w:rPr>
        <w:t xml:space="preserve"> </w:t>
      </w:r>
      <w:r w:rsidRPr="00B7030B">
        <w:rPr>
          <w:rFonts w:asciiTheme="minorHAnsi" w:hAnsiTheme="minorHAnsi"/>
          <w:i/>
          <w:iCs/>
        </w:rPr>
        <w:t>day</w:t>
      </w:r>
      <w:proofErr w:type="gramEnd"/>
      <w:r w:rsidRPr="00B7030B">
        <w:rPr>
          <w:rFonts w:asciiTheme="minorHAnsi" w:hAnsiTheme="minorHAnsi"/>
          <w:i/>
          <w:iCs/>
          <w:vertAlign w:val="superscript"/>
        </w:rPr>
        <w:t>-1</w:t>
      </w:r>
    </w:p>
    <w:p w14:paraId="66D4AF9C"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ZR</w:t>
      </w:r>
      <w:r w:rsidRPr="00B7030B">
        <w:rPr>
          <w:rFonts w:asciiTheme="minorHAnsi" w:hAnsiTheme="minorHAnsi"/>
        </w:rPr>
        <w:tab/>
        <w:t>Real</w:t>
      </w:r>
      <w:r w:rsidRPr="00B7030B">
        <w:rPr>
          <w:rFonts w:asciiTheme="minorHAnsi" w:hAnsiTheme="minorHAnsi"/>
        </w:rPr>
        <w:tab/>
        <w:t>0.10</w:t>
      </w:r>
      <w:r w:rsidRPr="00B7030B">
        <w:rPr>
          <w:rFonts w:asciiTheme="minorHAnsi" w:hAnsiTheme="minorHAnsi"/>
        </w:rPr>
        <w:tab/>
        <w:t>maximum zooplankton respiration rate,</w:t>
      </w:r>
      <w:r w:rsidRPr="00B7030B">
        <w:rPr>
          <w:rFonts w:asciiTheme="minorHAnsi" w:hAnsiTheme="minorHAnsi"/>
          <w:i/>
          <w:iCs/>
        </w:rPr>
        <w:t xml:space="preserve"> day</w:t>
      </w:r>
      <w:r w:rsidRPr="00B7030B">
        <w:rPr>
          <w:rFonts w:asciiTheme="minorHAnsi" w:hAnsiTheme="minorHAnsi"/>
          <w:i/>
          <w:iCs/>
          <w:vertAlign w:val="superscript"/>
        </w:rPr>
        <w:t>-1</w:t>
      </w:r>
    </w:p>
    <w:p w14:paraId="0861E42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ZM</w:t>
      </w:r>
      <w:r w:rsidRPr="00B7030B">
        <w:rPr>
          <w:rFonts w:asciiTheme="minorHAnsi" w:hAnsiTheme="minorHAnsi"/>
        </w:rPr>
        <w:tab/>
        <w:t>Real</w:t>
      </w:r>
      <w:r w:rsidRPr="00B7030B">
        <w:rPr>
          <w:rFonts w:asciiTheme="minorHAnsi" w:hAnsiTheme="minorHAnsi"/>
        </w:rPr>
        <w:tab/>
        <w:t>0.</w:t>
      </w:r>
      <w:r w:rsidR="004F3C69">
        <w:rPr>
          <w:rFonts w:asciiTheme="minorHAnsi" w:hAnsiTheme="minorHAnsi"/>
        </w:rPr>
        <w:t>10</w:t>
      </w:r>
      <w:r w:rsidRPr="00B7030B">
        <w:rPr>
          <w:rFonts w:asciiTheme="minorHAnsi" w:hAnsiTheme="minorHAnsi"/>
        </w:rPr>
        <w:tab/>
        <w:t xml:space="preserve">maximum zooplankton mortality </w:t>
      </w:r>
      <w:r w:rsidR="004378E4" w:rsidRPr="00B7030B">
        <w:rPr>
          <w:rFonts w:asciiTheme="minorHAnsi" w:hAnsiTheme="minorHAnsi"/>
        </w:rPr>
        <w:t xml:space="preserve">(non-predatory) </w:t>
      </w:r>
      <w:r w:rsidRPr="00B7030B">
        <w:rPr>
          <w:rFonts w:asciiTheme="minorHAnsi" w:hAnsiTheme="minorHAnsi"/>
        </w:rPr>
        <w:t xml:space="preserve">rate, </w:t>
      </w:r>
      <w:r w:rsidRPr="00B7030B">
        <w:rPr>
          <w:rFonts w:asciiTheme="minorHAnsi" w:hAnsiTheme="minorHAnsi"/>
          <w:i/>
          <w:iCs/>
        </w:rPr>
        <w:t>day</w:t>
      </w:r>
      <w:r w:rsidRPr="00B7030B">
        <w:rPr>
          <w:rFonts w:asciiTheme="minorHAnsi" w:hAnsiTheme="minorHAnsi"/>
          <w:i/>
          <w:iCs/>
          <w:vertAlign w:val="superscript"/>
        </w:rPr>
        <w:t>-1</w:t>
      </w:r>
    </w:p>
    <w:p w14:paraId="2E7A0535" w14:textId="54C9C403"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5</w:t>
      </w:r>
      <w:r w:rsidRPr="00B7030B">
        <w:rPr>
          <w:rFonts w:asciiTheme="minorHAnsi" w:hAnsiTheme="minorHAnsi"/>
        </w:rPr>
        <w:tab/>
        <w:t>ZEFF</w:t>
      </w:r>
      <w:r w:rsidRPr="00B7030B">
        <w:rPr>
          <w:rFonts w:asciiTheme="minorHAnsi" w:hAnsiTheme="minorHAnsi"/>
        </w:rPr>
        <w:tab/>
        <w:t>Real</w:t>
      </w:r>
      <w:r w:rsidRPr="00B7030B">
        <w:rPr>
          <w:rFonts w:asciiTheme="minorHAnsi" w:hAnsiTheme="minorHAnsi"/>
        </w:rPr>
        <w:tab/>
        <w:t>0.50</w:t>
      </w:r>
      <w:r w:rsidRPr="00B7030B">
        <w:rPr>
          <w:rFonts w:asciiTheme="minorHAnsi" w:hAnsiTheme="minorHAnsi"/>
        </w:rPr>
        <w:tab/>
      </w:r>
      <w:r w:rsidRPr="00B7030B">
        <w:rPr>
          <w:rFonts w:asciiTheme="minorHAnsi" w:hAnsiTheme="minorHAnsi"/>
          <w:spacing w:val="-3"/>
        </w:rPr>
        <w:t>Zooplankton assimilation efficiency</w:t>
      </w:r>
      <w:ins w:id="2341" w:author="Honnalore Steissberg" w:date="2021-08-07T14:01:00Z">
        <w:r w:rsidR="00042B53">
          <w:rPr>
            <w:rFonts w:asciiTheme="minorHAnsi" w:hAnsiTheme="minorHAnsi"/>
            <w:spacing w:val="-3"/>
          </w:rPr>
          <w:t>,</w:t>
        </w:r>
      </w:ins>
      <w:r w:rsidRPr="00B7030B">
        <w:rPr>
          <w:rFonts w:asciiTheme="minorHAnsi" w:hAnsiTheme="minorHAnsi"/>
          <w:spacing w:val="-3"/>
        </w:rPr>
        <w:t xml:space="preserve"> or the proportion of food assimilated to food consumed (dimensionless)</w:t>
      </w:r>
      <w:r w:rsidR="004378E4" w:rsidRPr="00B7030B">
        <w:rPr>
          <w:rFonts w:asciiTheme="minorHAnsi" w:hAnsiTheme="minorHAnsi"/>
          <w:spacing w:val="-3"/>
        </w:rPr>
        <w:t>, from 0 to 1</w:t>
      </w:r>
      <w:r w:rsidRPr="00B7030B">
        <w:rPr>
          <w:rFonts w:asciiTheme="minorHAnsi" w:hAnsiTheme="minorHAnsi"/>
          <w:spacing w:val="-3"/>
        </w:rPr>
        <w:t>.</w:t>
      </w:r>
    </w:p>
    <w:p w14:paraId="1A268AB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PREFP</w:t>
      </w:r>
      <w:r w:rsidRPr="00B7030B">
        <w:rPr>
          <w:rFonts w:asciiTheme="minorHAnsi" w:hAnsiTheme="minorHAnsi"/>
        </w:rPr>
        <w:tab/>
        <w:t>Real</w:t>
      </w:r>
      <w:r w:rsidRPr="00B7030B">
        <w:rPr>
          <w:rFonts w:asciiTheme="minorHAnsi" w:hAnsiTheme="minorHAnsi"/>
        </w:rPr>
        <w:tab/>
        <w:t>0.50</w:t>
      </w:r>
      <w:r w:rsidRPr="00B7030B">
        <w:rPr>
          <w:rFonts w:asciiTheme="minorHAnsi" w:hAnsiTheme="minorHAnsi"/>
        </w:rPr>
        <w:tab/>
      </w:r>
      <w:r w:rsidRPr="00B7030B">
        <w:rPr>
          <w:rFonts w:asciiTheme="minorHAnsi" w:hAnsiTheme="minorHAnsi"/>
          <w:spacing w:val="-3"/>
        </w:rPr>
        <w:t xml:space="preserve">Preference factor of zooplankton for detritus </w:t>
      </w:r>
      <w:r w:rsidR="004378E4" w:rsidRPr="00B7030B">
        <w:rPr>
          <w:rFonts w:asciiTheme="minorHAnsi" w:hAnsiTheme="minorHAnsi"/>
          <w:spacing w:val="-3"/>
        </w:rPr>
        <w:t xml:space="preserve">or LPOM </w:t>
      </w:r>
      <w:r w:rsidRPr="00B7030B">
        <w:rPr>
          <w:rFonts w:asciiTheme="minorHAnsi" w:hAnsiTheme="minorHAnsi"/>
          <w:spacing w:val="-3"/>
        </w:rPr>
        <w:t>(dimensionless)</w:t>
      </w:r>
      <w:r w:rsidR="004378E4" w:rsidRPr="00B7030B">
        <w:rPr>
          <w:rFonts w:asciiTheme="minorHAnsi" w:hAnsiTheme="minorHAnsi"/>
          <w:spacing w:val="-3"/>
        </w:rPr>
        <w:t>, from 0 to 1</w:t>
      </w:r>
      <w:r w:rsidRPr="00B7030B">
        <w:rPr>
          <w:rFonts w:asciiTheme="minorHAnsi" w:hAnsiTheme="minorHAnsi"/>
          <w:spacing w:val="-3"/>
        </w:rPr>
        <w:t>.</w:t>
      </w:r>
    </w:p>
    <w:p w14:paraId="53A4346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7</w:t>
      </w:r>
      <w:r w:rsidRPr="00B7030B">
        <w:rPr>
          <w:rFonts w:asciiTheme="minorHAnsi" w:hAnsiTheme="minorHAnsi"/>
        </w:rPr>
        <w:tab/>
      </w:r>
      <w:r w:rsidRPr="00B7030B">
        <w:rPr>
          <w:rFonts w:asciiTheme="minorHAnsi" w:hAnsiTheme="minorHAnsi"/>
          <w:caps/>
        </w:rPr>
        <w:t>zoomin</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r>
      <w:r w:rsidRPr="00B7030B">
        <w:rPr>
          <w:rFonts w:asciiTheme="minorHAnsi" w:hAnsiTheme="minorHAnsi"/>
          <w:spacing w:val="-3"/>
        </w:rPr>
        <w:t>Threshold food concentration at which zooplankton feeding begins</w:t>
      </w:r>
      <w:r w:rsidRPr="00B7030B">
        <w:rPr>
          <w:rFonts w:asciiTheme="minorHAnsi" w:hAnsiTheme="minorHAnsi"/>
        </w:rPr>
        <w:t xml:space="preserve">, </w:t>
      </w:r>
      <w:r w:rsidRPr="00B7030B">
        <w:rPr>
          <w:rFonts w:asciiTheme="minorHAnsi" w:hAnsiTheme="minorHAnsi"/>
          <w:i/>
          <w:iCs/>
        </w:rPr>
        <w:t>g m</w:t>
      </w:r>
      <w:r w:rsidRPr="00B7030B">
        <w:rPr>
          <w:rFonts w:asciiTheme="minorHAnsi" w:hAnsiTheme="minorHAnsi"/>
          <w:i/>
          <w:iCs/>
          <w:vertAlign w:val="superscript"/>
        </w:rPr>
        <w:t>-3</w:t>
      </w:r>
    </w:p>
    <w:p w14:paraId="5D7ADD1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8</w:t>
      </w:r>
      <w:r w:rsidRPr="00B7030B">
        <w:rPr>
          <w:rFonts w:asciiTheme="minorHAnsi" w:hAnsiTheme="minorHAnsi"/>
        </w:rPr>
        <w:tab/>
        <w:t>ZS2P</w:t>
      </w:r>
      <w:r w:rsidRPr="00B7030B">
        <w:rPr>
          <w:rFonts w:asciiTheme="minorHAnsi" w:hAnsiTheme="minorHAnsi"/>
        </w:rPr>
        <w:tab/>
        <w:t>Real</w:t>
      </w:r>
      <w:r w:rsidRPr="00B7030B">
        <w:rPr>
          <w:rFonts w:asciiTheme="minorHAnsi" w:hAnsiTheme="minorHAnsi"/>
        </w:rPr>
        <w:tab/>
      </w:r>
      <w:r w:rsidR="004378E4" w:rsidRPr="00B7030B">
        <w:rPr>
          <w:rFonts w:asciiTheme="minorHAnsi" w:hAnsiTheme="minorHAnsi"/>
        </w:rPr>
        <w:t>0.3</w:t>
      </w:r>
      <w:r w:rsidRPr="00B7030B">
        <w:rPr>
          <w:rFonts w:asciiTheme="minorHAnsi" w:hAnsiTheme="minorHAnsi"/>
        </w:rPr>
        <w:tab/>
      </w:r>
      <w:r w:rsidRPr="00B7030B">
        <w:rPr>
          <w:rFonts w:asciiTheme="minorHAnsi" w:hAnsiTheme="minorHAnsi"/>
          <w:spacing w:val="-3"/>
        </w:rPr>
        <w:t xml:space="preserve">Zooplankton half-saturation constant for food </w:t>
      </w:r>
      <w:r w:rsidR="004378E4" w:rsidRPr="00B7030B">
        <w:rPr>
          <w:rFonts w:asciiTheme="minorHAnsi" w:hAnsiTheme="minorHAnsi"/>
          <w:spacing w:val="-3"/>
        </w:rPr>
        <w:t>(inclu</w:t>
      </w:r>
      <w:r w:rsidR="004F3C69">
        <w:rPr>
          <w:rFonts w:asciiTheme="minorHAnsi" w:hAnsiTheme="minorHAnsi"/>
          <w:spacing w:val="-3"/>
        </w:rPr>
        <w:t>d</w:t>
      </w:r>
      <w:r w:rsidR="004378E4" w:rsidRPr="00B7030B">
        <w:rPr>
          <w:rFonts w:asciiTheme="minorHAnsi" w:hAnsiTheme="minorHAnsi"/>
          <w:spacing w:val="-3"/>
        </w:rPr>
        <w:t xml:space="preserve">es LPOM, algae, and zooplankton) </w:t>
      </w:r>
      <w:r w:rsidRPr="00B7030B">
        <w:rPr>
          <w:rFonts w:asciiTheme="minorHAnsi" w:hAnsiTheme="minorHAnsi"/>
          <w:spacing w:val="-3"/>
        </w:rPr>
        <w:t>ingestion</w:t>
      </w:r>
      <w:r w:rsidRPr="00B7030B">
        <w:rPr>
          <w:rFonts w:asciiTheme="minorHAnsi" w:hAnsiTheme="minorHAnsi"/>
        </w:rPr>
        <w:t>, g</w:t>
      </w:r>
      <w:r w:rsidRPr="00B7030B">
        <w:rPr>
          <w:rFonts w:asciiTheme="minorHAnsi" w:hAnsiTheme="minorHAnsi"/>
          <w:i/>
          <w:iCs/>
        </w:rPr>
        <w:t xml:space="preserve"> m</w:t>
      </w:r>
      <w:r w:rsidRPr="00B7030B">
        <w:rPr>
          <w:rFonts w:asciiTheme="minorHAnsi" w:hAnsiTheme="minorHAnsi"/>
          <w:i/>
          <w:iCs/>
          <w:vertAlign w:val="superscript"/>
        </w:rPr>
        <w:t>-3</w:t>
      </w:r>
    </w:p>
    <w:p w14:paraId="4D805907" w14:textId="77777777" w:rsidR="00370C23" w:rsidRPr="00B7030B" w:rsidRDefault="00370C23" w:rsidP="00370C23">
      <w:pPr>
        <w:pStyle w:val="BodyText2"/>
      </w:pPr>
    </w:p>
    <w:p w14:paraId="4FE438AF" w14:textId="54F7DA38" w:rsidR="00370C23" w:rsidRPr="00893A59" w:rsidRDefault="00370C23" w:rsidP="00370C23">
      <w:pPr>
        <w:pStyle w:val="BodyText"/>
        <w:rPr>
          <w:sz w:val="20"/>
          <w:szCs w:val="18"/>
        </w:rPr>
      </w:pPr>
      <w:r w:rsidRPr="00893A59">
        <w:rPr>
          <w:sz w:val="20"/>
          <w:szCs w:val="18"/>
        </w:rPr>
        <w:t>This card specifies rates for zooplankton growth,</w:t>
      </w:r>
      <w:del w:id="2342" w:author="Honnalore Steissberg" w:date="2021-07-30T09:57:00Z">
        <w:r w:rsidRPr="00893A59" w:rsidDel="008402A5">
          <w:rPr>
            <w:sz w:val="20"/>
            <w:szCs w:val="18"/>
          </w:rPr>
          <w:delText xml:space="preserve"> mortality and</w:delText>
        </w:r>
      </w:del>
      <w:r w:rsidRPr="00893A59">
        <w:rPr>
          <w:sz w:val="20"/>
          <w:szCs w:val="18"/>
        </w:rPr>
        <w:t xml:space="preserve"> respiration</w:t>
      </w:r>
      <w:ins w:id="2343" w:author="Honnalore Steissberg" w:date="2021-07-30T09:57:00Z">
        <w:r w:rsidR="008402A5">
          <w:rPr>
            <w:sz w:val="20"/>
            <w:szCs w:val="18"/>
          </w:rPr>
          <w:t>, and</w:t>
        </w:r>
        <w:r w:rsidR="008402A5" w:rsidRPr="008402A5">
          <w:rPr>
            <w:sz w:val="20"/>
            <w:szCs w:val="18"/>
          </w:rPr>
          <w:t xml:space="preserve"> </w:t>
        </w:r>
        <w:r w:rsidR="008402A5" w:rsidRPr="00893A59">
          <w:rPr>
            <w:sz w:val="20"/>
            <w:szCs w:val="18"/>
          </w:rPr>
          <w:t>mortality</w:t>
        </w:r>
      </w:ins>
      <w:r w:rsidRPr="00893A59">
        <w:rPr>
          <w:sz w:val="20"/>
          <w:szCs w:val="18"/>
        </w:rPr>
        <w:t>.  Additionally, the zooplankton assimilation efficiency and the preference factor of zooplankton for detritus are specified</w:t>
      </w:r>
      <w:ins w:id="2344" w:author="Honnalore Steissberg" w:date="2021-07-30T09:58:00Z">
        <w:r w:rsidR="008402A5">
          <w:rPr>
            <w:sz w:val="20"/>
            <w:szCs w:val="18"/>
          </w:rPr>
          <w:t>,</w:t>
        </w:r>
      </w:ins>
      <w:r w:rsidRPr="00893A59">
        <w:rPr>
          <w:sz w:val="20"/>
          <w:szCs w:val="18"/>
        </w:rPr>
        <w:t xml:space="preserve"> along with the threshold food concentration at which zooplankton feeding begins and the zooplankton half-saturation constant for food ingestion.  </w:t>
      </w:r>
    </w:p>
    <w:p w14:paraId="015F74EF"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615A2C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ZOOP RATE     ZG      ZR      </w:t>
      </w:r>
      <w:proofErr w:type="gramStart"/>
      <w:r w:rsidRPr="005C246D">
        <w:t>ZM  ZEFFIC</w:t>
      </w:r>
      <w:proofErr w:type="gramEnd"/>
      <w:r w:rsidRPr="005C246D">
        <w:t xml:space="preserve">   PREFP  ZOOMIN    ZS2P</w:t>
      </w:r>
    </w:p>
    <w:p w14:paraId="4711AD37"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Zoo1        1.</w:t>
      </w:r>
      <w:r w:rsidR="004F3C69">
        <w:t>0</w:t>
      </w:r>
      <w:r w:rsidRPr="005C246D">
        <w:t xml:space="preserve">0    0.10   </w:t>
      </w:r>
      <w:r w:rsidR="004F3C69">
        <w:t xml:space="preserve"> </w:t>
      </w:r>
      <w:r w:rsidRPr="005C246D">
        <w:t xml:space="preserve">0.10    0.50    </w:t>
      </w:r>
      <w:proofErr w:type="gramStart"/>
      <w:r w:rsidRPr="005C246D">
        <w:t>0.50  0.0100</w:t>
      </w:r>
      <w:proofErr w:type="gramEnd"/>
      <w:r w:rsidRPr="005C246D">
        <w:t xml:space="preserve">    0.30</w:t>
      </w:r>
    </w:p>
    <w:p w14:paraId="0C2EF9E4" w14:textId="77777777" w:rsidR="00370C23" w:rsidRPr="00B7030B" w:rsidRDefault="00370C23" w:rsidP="00893A59">
      <w:pPr>
        <w:pStyle w:val="Heading4"/>
        <w:spacing w:before="0" w:after="0"/>
      </w:pPr>
      <w:r w:rsidRPr="00B7030B">
        <w:br w:type="page"/>
      </w:r>
      <w:r w:rsidRPr="00B7030B">
        <w:lastRenderedPageBreak/>
        <w:t xml:space="preserve"> </w:t>
      </w:r>
      <w:bookmarkStart w:id="2345" w:name="_Toc41047759"/>
      <w:r w:rsidRPr="00B7030B">
        <w:t>Zooplankton Algal Preference (ZOOP ALGP)</w:t>
      </w:r>
      <w:bookmarkEnd w:id="2345"/>
    </w:p>
    <w:p w14:paraId="01354A51"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7470B88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363E83D"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PREFA</w:t>
      </w:r>
      <w:r w:rsidRPr="00B7030B">
        <w:rPr>
          <w:rFonts w:asciiTheme="minorHAnsi" w:hAnsiTheme="minorHAnsi"/>
        </w:rPr>
        <w:tab/>
        <w:t>Real</w:t>
      </w:r>
      <w:r w:rsidRPr="00B7030B">
        <w:rPr>
          <w:rFonts w:asciiTheme="minorHAnsi" w:hAnsiTheme="minorHAnsi"/>
        </w:rPr>
        <w:tab/>
        <w:t>0.5</w:t>
      </w:r>
      <w:r w:rsidRPr="00B7030B">
        <w:rPr>
          <w:rFonts w:asciiTheme="minorHAnsi" w:hAnsiTheme="minorHAnsi"/>
        </w:rPr>
        <w:tab/>
      </w:r>
      <w:r w:rsidRPr="00B7030B">
        <w:rPr>
          <w:rFonts w:asciiTheme="minorHAnsi" w:hAnsiTheme="minorHAnsi"/>
          <w:spacing w:val="-3"/>
        </w:rPr>
        <w:t>Preference factor of zooplankton for algae (dimensionless)</w:t>
      </w:r>
      <w:r w:rsidR="00103A39" w:rsidRPr="00B7030B">
        <w:rPr>
          <w:rFonts w:asciiTheme="minorHAnsi" w:hAnsiTheme="minorHAnsi"/>
          <w:spacing w:val="-3"/>
        </w:rPr>
        <w:t xml:space="preserve"> from 0 to 1</w:t>
      </w:r>
      <w:r w:rsidRPr="00B7030B">
        <w:rPr>
          <w:rFonts w:asciiTheme="minorHAnsi" w:hAnsiTheme="minorHAnsi"/>
          <w:spacing w:val="-3"/>
        </w:rPr>
        <w:t>.</w:t>
      </w:r>
    </w:p>
    <w:p w14:paraId="4AD13F6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587A4B0D" w14:textId="67AD6EFB" w:rsidR="00370C23" w:rsidRPr="00B7030B" w:rsidRDefault="008402A5" w:rsidP="00370C23">
      <w:pPr>
        <w:pStyle w:val="BodyText2"/>
      </w:pPr>
      <w:r w:rsidRPr="00380139">
        <w:rPr>
          <w:noProof/>
        </w:rPr>
        <mc:AlternateContent>
          <mc:Choice Requires="wps">
            <w:drawing>
              <wp:anchor distT="91440" distB="91440" distL="114300" distR="114300" simplePos="0" relativeHeight="251773440" behindDoc="1" locked="0" layoutInCell="1" allowOverlap="1" wp14:anchorId="67BE1731" wp14:editId="0707EAB9">
                <wp:simplePos x="0" y="0"/>
                <wp:positionH relativeFrom="margin">
                  <wp:posOffset>2884170</wp:posOffset>
                </wp:positionH>
                <wp:positionV relativeFrom="paragraph">
                  <wp:posOffset>125095</wp:posOffset>
                </wp:positionV>
                <wp:extent cx="2553970" cy="781685"/>
                <wp:effectExtent l="0" t="0" r="11430" b="18415"/>
                <wp:wrapTight wrapText="bothSides">
                  <wp:wrapPolygon edited="0">
                    <wp:start x="0" y="0"/>
                    <wp:lineTo x="0" y="21758"/>
                    <wp:lineTo x="21589" y="21758"/>
                    <wp:lineTo x="21589"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970" cy="781685"/>
                        </a:xfrm>
                        <a:prstGeom prst="rect">
                          <a:avLst/>
                        </a:prstGeom>
                        <a:noFill/>
                        <a:ln w="9525">
                          <a:solidFill>
                            <a:schemeClr val="accent1"/>
                          </a:solidFill>
                          <a:miter lim="800000"/>
                          <a:headEnd/>
                          <a:tailEnd/>
                        </a:ln>
                      </wps:spPr>
                      <wps:txbx>
                        <w:txbxContent>
                          <w:p w14:paraId="073C89C2" w14:textId="77777777" w:rsidR="008A5A8D" w:rsidRPr="008402A5" w:rsidRDefault="008A5A8D" w:rsidP="009700D1">
                            <w:pPr>
                              <w:pBdr>
                                <w:top w:val="single" w:sz="24" w:space="8" w:color="4F81BD" w:themeColor="accent1"/>
                                <w:bottom w:val="single" w:sz="24" w:space="8" w:color="4F81BD" w:themeColor="accent1"/>
                              </w:pBdr>
                              <w:rPr>
                                <w:i/>
                                <w:iCs/>
                                <w:color w:val="4F81BD" w:themeColor="accent1"/>
                                <w:sz w:val="24"/>
                              </w:rPr>
                            </w:pPr>
                            <w:r w:rsidRPr="008402A5">
                              <w:rPr>
                                <w:i/>
                                <w:iCs/>
                                <w:color w:val="4F81BD" w:themeColor="accent1"/>
                                <w:sz w:val="24"/>
                                <w:szCs w:val="24"/>
                              </w:rPr>
                              <w:t>Zooplankton algae group food preferences are set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E1731" id="_x0000_s1053" type="#_x0000_t202" style="position:absolute;left:0;text-align:left;margin-left:227.1pt;margin-top:9.85pt;width:201.1pt;height:61.55pt;z-index:-2515430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" filled="f" strokecolor="#4f81bd [3204]">
                <v:textbox>
                  <w:txbxContent>
                    <w:p w14:paraId="073C89C2" w14:textId="77777777" w:rsidR="008A5A8D" w:rsidRPr="008402A5" w:rsidRDefault="008A5A8D" w:rsidP="009700D1">
                      <w:pPr>
                        <w:pBdr>
                          <w:top w:val="single" w:sz="24" w:space="8" w:color="4F81BD" w:themeColor="accent1"/>
                          <w:bottom w:val="single" w:sz="24" w:space="8" w:color="4F81BD" w:themeColor="accent1"/>
                        </w:pBdr>
                        <w:rPr>
                          <w:i/>
                          <w:iCs/>
                          <w:color w:val="4F81BD" w:themeColor="accent1"/>
                          <w:sz w:val="24"/>
                        </w:rPr>
                      </w:pPr>
                      <w:r w:rsidRPr="008402A5">
                        <w:rPr>
                          <w:i/>
                          <w:iCs/>
                          <w:color w:val="4F81BD" w:themeColor="accent1"/>
                          <w:sz w:val="24"/>
                          <w:szCs w:val="24"/>
                        </w:rPr>
                        <w:t>Zooplankton algae group food preferences are set here.</w:t>
                      </w:r>
                    </w:p>
                  </w:txbxContent>
                </v:textbox>
                <w10:wrap type="tight" anchorx="margin"/>
              </v:shape>
            </w:pict>
          </mc:Fallback>
        </mc:AlternateContent>
      </w:r>
    </w:p>
    <w:p w14:paraId="669E1C7E" w14:textId="0C95BE2D" w:rsidR="00370C23" w:rsidRPr="00893A59" w:rsidRDefault="00370C23" w:rsidP="00370C23">
      <w:pPr>
        <w:pStyle w:val="BodyText"/>
        <w:rPr>
          <w:sz w:val="20"/>
          <w:szCs w:val="18"/>
        </w:rPr>
      </w:pPr>
      <w:r w:rsidRPr="00893A59">
        <w:rPr>
          <w:sz w:val="20"/>
          <w:szCs w:val="18"/>
        </w:rPr>
        <w:t xml:space="preserve">This card specifies the feeding preference of zooplankton for each algal </w:t>
      </w:r>
      <w:r w:rsidR="009700D1">
        <w:rPr>
          <w:sz w:val="20"/>
          <w:szCs w:val="18"/>
        </w:rPr>
        <w:t>group</w:t>
      </w:r>
      <w:r w:rsidRPr="00893A59">
        <w:rPr>
          <w:sz w:val="20"/>
          <w:szCs w:val="18"/>
        </w:rPr>
        <w:t>.</w:t>
      </w:r>
      <w:r w:rsidR="00BA42BB" w:rsidRPr="00893A59">
        <w:rPr>
          <w:sz w:val="20"/>
          <w:szCs w:val="18"/>
        </w:rPr>
        <w:t xml:space="preserve"> For example, many zooplankton will avoid certain algae species as a food source, in </w:t>
      </w:r>
      <w:del w:id="2346" w:author="Honnalore Steissberg" w:date="2021-07-30T10:02:00Z">
        <w:r w:rsidR="00BA42BB" w:rsidRPr="00893A59" w:rsidDel="008402A5">
          <w:rPr>
            <w:sz w:val="20"/>
            <w:szCs w:val="18"/>
          </w:rPr>
          <w:delText xml:space="preserve">that </w:delText>
        </w:r>
      </w:del>
      <w:ins w:id="2347" w:author="Honnalore Steissberg" w:date="2021-07-30T10:02:00Z">
        <w:r w:rsidR="008402A5">
          <w:rPr>
            <w:sz w:val="20"/>
            <w:szCs w:val="18"/>
          </w:rPr>
          <w:t>which</w:t>
        </w:r>
        <w:r w:rsidR="008402A5" w:rsidRPr="00893A59">
          <w:rPr>
            <w:sz w:val="20"/>
            <w:szCs w:val="18"/>
          </w:rPr>
          <w:t xml:space="preserve"> </w:t>
        </w:r>
      </w:ins>
      <w:r w:rsidR="00BA42BB" w:rsidRPr="00893A59">
        <w:rPr>
          <w:sz w:val="20"/>
          <w:szCs w:val="18"/>
        </w:rPr>
        <w:t>case the PREFA would be zero.</w:t>
      </w:r>
    </w:p>
    <w:p w14:paraId="5AB807C1" w14:textId="12518744" w:rsidR="00370C23" w:rsidRPr="00893A59" w:rsidRDefault="00103A39" w:rsidP="00E56CD3">
      <w:pPr>
        <w:pStyle w:val="BodyText"/>
        <w:rPr>
          <w:sz w:val="20"/>
          <w:szCs w:val="18"/>
        </w:rPr>
      </w:pPr>
      <w:r w:rsidRPr="00893A59">
        <w:rPr>
          <w:sz w:val="20"/>
          <w:szCs w:val="18"/>
        </w:rPr>
        <w:t xml:space="preserve">Note that the sum of the preference factors can be greater than </w:t>
      </w:r>
      <w:proofErr w:type="gramStart"/>
      <w:r w:rsidRPr="00893A59">
        <w:rPr>
          <w:sz w:val="20"/>
          <w:szCs w:val="18"/>
        </w:rPr>
        <w:t>1</w:t>
      </w:r>
      <w:ins w:id="2348" w:author="Honnalore Steissberg" w:date="2021-07-30T10:02:00Z">
        <w:r w:rsidR="008402A5">
          <w:rPr>
            <w:sz w:val="20"/>
            <w:szCs w:val="18"/>
          </w:rPr>
          <w:t>,</w:t>
        </w:r>
      </w:ins>
      <w:r w:rsidRPr="00893A59">
        <w:rPr>
          <w:sz w:val="20"/>
          <w:szCs w:val="18"/>
        </w:rPr>
        <w:t xml:space="preserve"> since</w:t>
      </w:r>
      <w:proofErr w:type="gramEnd"/>
      <w:r w:rsidRPr="00893A59">
        <w:rPr>
          <w:sz w:val="20"/>
          <w:szCs w:val="18"/>
        </w:rPr>
        <w:t xml:space="preserve"> the model normalizes them internally in the code.</w:t>
      </w:r>
    </w:p>
    <w:p w14:paraId="610E6C39"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15AC33E"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ZOOP </w:t>
      </w:r>
      <w:proofErr w:type="gramStart"/>
      <w:r w:rsidRPr="005C246D">
        <w:t>ALGP  PREFA</w:t>
      </w:r>
      <w:proofErr w:type="gram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p>
    <w:p w14:paraId="1200D0A8"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Zoo1        1.00    0.50    0.50</w:t>
      </w:r>
    </w:p>
    <w:p w14:paraId="44517A2D" w14:textId="77777777" w:rsidR="00E56CD3" w:rsidRDefault="00E56CD3" w:rsidP="00893A59"/>
    <w:p w14:paraId="04C8D7B9" w14:textId="77777777" w:rsidR="00370C23" w:rsidRPr="00B7030B" w:rsidRDefault="00370C23" w:rsidP="00893A59">
      <w:pPr>
        <w:pStyle w:val="Heading4"/>
        <w:spacing w:before="0" w:after="0"/>
      </w:pPr>
      <w:bookmarkStart w:id="2349" w:name="_Toc41047760"/>
      <w:r w:rsidRPr="00B7030B">
        <w:t xml:space="preserve">Zooplankton </w:t>
      </w:r>
      <w:proofErr w:type="spellStart"/>
      <w:r w:rsidRPr="00B7030B">
        <w:t>Zooplankton</w:t>
      </w:r>
      <w:proofErr w:type="spellEnd"/>
      <w:r w:rsidRPr="00B7030B">
        <w:t xml:space="preserve"> Preference (ZOOP ZOOP)</w:t>
      </w:r>
      <w:bookmarkEnd w:id="2349"/>
    </w:p>
    <w:p w14:paraId="28087507"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677E5672"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4C74980"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PREFZ</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r>
      <w:r w:rsidRPr="00B7030B">
        <w:rPr>
          <w:rFonts w:asciiTheme="minorHAnsi" w:hAnsiTheme="minorHAnsi"/>
          <w:spacing w:val="-3"/>
        </w:rPr>
        <w:t>Preference factor of zooplankton for zooplankton (dimensionless)</w:t>
      </w:r>
      <w:r w:rsidR="00103A39" w:rsidRPr="00B7030B">
        <w:rPr>
          <w:rFonts w:asciiTheme="minorHAnsi" w:hAnsiTheme="minorHAnsi"/>
          <w:spacing w:val="-3"/>
        </w:rPr>
        <w:t xml:space="preserve"> from 0 to 1</w:t>
      </w:r>
      <w:r w:rsidRPr="00B7030B">
        <w:rPr>
          <w:rFonts w:asciiTheme="minorHAnsi" w:hAnsiTheme="minorHAnsi"/>
          <w:spacing w:val="-3"/>
        </w:rPr>
        <w:t>.</w:t>
      </w:r>
    </w:p>
    <w:p w14:paraId="1C5B978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00D102C5" w14:textId="77777777" w:rsidR="00370C23" w:rsidRPr="00B7030B" w:rsidRDefault="00370C23" w:rsidP="00370C23">
      <w:pPr>
        <w:pStyle w:val="BodyText2"/>
      </w:pPr>
    </w:p>
    <w:p w14:paraId="6D63E22E" w14:textId="55C4646B" w:rsidR="00370C23" w:rsidRPr="00893A59" w:rsidRDefault="00D8359E" w:rsidP="00370C23">
      <w:pPr>
        <w:pStyle w:val="BodyText"/>
        <w:rPr>
          <w:sz w:val="20"/>
          <w:szCs w:val="18"/>
        </w:rPr>
      </w:pPr>
      <w:r w:rsidRPr="00380139">
        <w:rPr>
          <w:noProof/>
        </w:rPr>
        <mc:AlternateContent>
          <mc:Choice Requires="wps">
            <w:drawing>
              <wp:anchor distT="91440" distB="91440" distL="114300" distR="114300" simplePos="0" relativeHeight="251771392" behindDoc="1" locked="0" layoutInCell="1" allowOverlap="1" wp14:anchorId="67944360" wp14:editId="3A8A8118">
                <wp:simplePos x="0" y="0"/>
                <wp:positionH relativeFrom="margin">
                  <wp:posOffset>2675890</wp:posOffset>
                </wp:positionH>
                <wp:positionV relativeFrom="paragraph">
                  <wp:posOffset>1270</wp:posOffset>
                </wp:positionV>
                <wp:extent cx="2914015" cy="1403985"/>
                <wp:effectExtent l="0" t="0" r="6985" b="14605"/>
                <wp:wrapTight wrapText="bothSides">
                  <wp:wrapPolygon edited="0">
                    <wp:start x="0" y="0"/>
                    <wp:lineTo x="0" y="21644"/>
                    <wp:lineTo x="21558" y="21644"/>
                    <wp:lineTo x="21558" y="0"/>
                    <wp:lineTo x="0" y="0"/>
                  </wp:wrapPolygon>
                </wp:wrapTight>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403985"/>
                        </a:xfrm>
                        <a:prstGeom prst="rect">
                          <a:avLst/>
                        </a:prstGeom>
                        <a:noFill/>
                        <a:ln w="9525">
                          <a:solidFill>
                            <a:schemeClr val="accent1"/>
                          </a:solidFill>
                          <a:miter lim="800000"/>
                          <a:headEnd/>
                          <a:tailEnd/>
                        </a:ln>
                      </wps:spPr>
                      <wps:txbx>
                        <w:txbxContent>
                          <w:p w14:paraId="42D8695B" w14:textId="77777777" w:rsidR="008A5A8D" w:rsidRDefault="008A5A8D" w:rsidP="00D835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Zooplankton can eat other zooplankton. This shows their preference for different groups of zooplankton.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944360" id="_x0000_s1054" type="#_x0000_t202" style="position:absolute;left:0;text-align:left;margin-left:210.7pt;margin-top:.1pt;width:229.45pt;height:110.55pt;z-index:-25154508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" filled="f" strokecolor="#4f81bd [3204]">
                <v:textbox style="mso-fit-shape-to-text:t">
                  <w:txbxContent>
                    <w:p w14:paraId="42D8695B" w14:textId="77777777" w:rsidR="008A5A8D" w:rsidRDefault="008A5A8D" w:rsidP="00D835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Zooplankton can eat other zooplankton. This shows their preference for different groups of zooplankton.</w:t>
                      </w:r>
                    </w:p>
                  </w:txbxContent>
                </v:textbox>
                <w10:wrap type="tight" anchorx="margin"/>
              </v:shape>
            </w:pict>
          </mc:Fallback>
        </mc:AlternateContent>
      </w:r>
      <w:r w:rsidR="00370C23" w:rsidRPr="00893A59">
        <w:rPr>
          <w:sz w:val="20"/>
          <w:szCs w:val="18"/>
        </w:rPr>
        <w:t xml:space="preserve">This card specifies the feeding preference of zooplankton for each zooplankton </w:t>
      </w:r>
      <w:r>
        <w:rPr>
          <w:sz w:val="20"/>
          <w:szCs w:val="18"/>
        </w:rPr>
        <w:t>group</w:t>
      </w:r>
      <w:r w:rsidR="00370C23" w:rsidRPr="00893A59">
        <w:rPr>
          <w:sz w:val="20"/>
          <w:szCs w:val="18"/>
        </w:rPr>
        <w:t>.</w:t>
      </w:r>
      <w:r w:rsidR="00103A39" w:rsidRPr="00893A59">
        <w:rPr>
          <w:sz w:val="20"/>
          <w:szCs w:val="18"/>
        </w:rPr>
        <w:t xml:space="preserve"> The card below shows that for the one zooplankton group, it does not feed on itself. Note that the sum of the preference factors can be greater than </w:t>
      </w:r>
      <w:proofErr w:type="gramStart"/>
      <w:r w:rsidR="00103A39" w:rsidRPr="00893A59">
        <w:rPr>
          <w:sz w:val="20"/>
          <w:szCs w:val="18"/>
        </w:rPr>
        <w:t>1</w:t>
      </w:r>
      <w:ins w:id="2350" w:author="Honnalore Steissberg" w:date="2021-07-30T10:04:00Z">
        <w:r w:rsidR="008402A5">
          <w:rPr>
            <w:sz w:val="20"/>
            <w:szCs w:val="18"/>
          </w:rPr>
          <w:t>,</w:t>
        </w:r>
      </w:ins>
      <w:r w:rsidR="00103A39" w:rsidRPr="00893A59">
        <w:rPr>
          <w:sz w:val="20"/>
          <w:szCs w:val="18"/>
        </w:rPr>
        <w:t xml:space="preserve"> since</w:t>
      </w:r>
      <w:proofErr w:type="gramEnd"/>
      <w:r w:rsidR="00103A39" w:rsidRPr="00893A59">
        <w:rPr>
          <w:sz w:val="20"/>
          <w:szCs w:val="18"/>
        </w:rPr>
        <w:t xml:space="preserve"> the model normalizes them internally in the code.</w:t>
      </w:r>
    </w:p>
    <w:p w14:paraId="2BE8FBC5"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40F79BA"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ZOOP </w:t>
      </w:r>
      <w:proofErr w:type="spellStart"/>
      <w:proofErr w:type="gramStart"/>
      <w:r w:rsidRPr="005C246D">
        <w:t>ZOOP</w:t>
      </w:r>
      <w:proofErr w:type="spellEnd"/>
      <w:r w:rsidRPr="005C246D">
        <w:t xml:space="preserve">  PREFZ</w:t>
      </w:r>
      <w:proofErr w:type="gram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p>
    <w:p w14:paraId="00BDA127"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Zoo1        0.00    </w:t>
      </w:r>
    </w:p>
    <w:p w14:paraId="05DBFAB6" w14:textId="77777777" w:rsidR="00370C23" w:rsidRPr="00B7030B" w:rsidRDefault="00370C23" w:rsidP="00893A59">
      <w:pPr>
        <w:pStyle w:val="Heading4"/>
        <w:spacing w:before="0" w:after="0"/>
      </w:pPr>
      <w:r w:rsidRPr="00B7030B">
        <w:br w:type="page"/>
      </w:r>
      <w:bookmarkStart w:id="2351" w:name="_Toc41047761"/>
      <w:r w:rsidRPr="00B7030B">
        <w:lastRenderedPageBreak/>
        <w:t>Zooplankton Temperature Rate Coefficients (ZOOP TEMP)</w:t>
      </w:r>
      <w:bookmarkEnd w:id="2351"/>
    </w:p>
    <w:p w14:paraId="632DCBAB"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6EEB4341"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280174A"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ZT1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zooplankton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170A435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ZT2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Lower temperature for maximum zooplankton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7FC5D85C"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ZT3</w:t>
      </w:r>
      <w:r w:rsidRPr="00B7030B">
        <w:rPr>
          <w:rFonts w:asciiTheme="minorHAnsi" w:hAnsiTheme="minorHAnsi"/>
        </w:rPr>
        <w:tab/>
        <w:t>Real</w:t>
      </w:r>
      <w:r w:rsidRPr="00B7030B">
        <w:rPr>
          <w:rFonts w:asciiTheme="minorHAnsi" w:hAnsiTheme="minorHAnsi"/>
        </w:rPr>
        <w:tab/>
        <w:t>35.0</w:t>
      </w:r>
      <w:r w:rsidRPr="00B7030B">
        <w:rPr>
          <w:rFonts w:asciiTheme="minorHAnsi" w:hAnsiTheme="minorHAnsi"/>
        </w:rPr>
        <w:tab/>
        <w:t xml:space="preserve">Upper temperature for maximum zooplankton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640A425F"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ZT4</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 xml:space="preserve">Upper temperature for zooplankton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78A12793" w14:textId="2852C752"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ZK1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Fraction of </w:t>
      </w:r>
      <w:r w:rsidR="002317EF">
        <w:rPr>
          <w:rFonts w:asciiTheme="minorHAnsi" w:hAnsiTheme="minorHAnsi"/>
        </w:rPr>
        <w:t xml:space="preserve">maximum </w:t>
      </w:r>
      <w:r w:rsidRPr="00B7030B">
        <w:rPr>
          <w:rFonts w:asciiTheme="minorHAnsi" w:hAnsiTheme="minorHAnsi"/>
        </w:rPr>
        <w:t xml:space="preserve">zooplankton growth rate at </w:t>
      </w:r>
      <w:r w:rsidR="00AF3BE1" w:rsidRPr="00B7030B">
        <w:rPr>
          <w:rFonts w:asciiTheme="minorHAnsi" w:hAnsiTheme="minorHAnsi"/>
        </w:rPr>
        <w:t>Z</w:t>
      </w:r>
      <w:r w:rsidRPr="00B7030B">
        <w:rPr>
          <w:rFonts w:asciiTheme="minorHAnsi" w:hAnsiTheme="minorHAnsi"/>
        </w:rPr>
        <w:t>T1</w:t>
      </w:r>
    </w:p>
    <w:p w14:paraId="5978364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ZK2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 xml:space="preserve">Fraction of maximum zooplankton growth rate at </w:t>
      </w:r>
      <w:r w:rsidR="00AF3BE1" w:rsidRPr="00B7030B">
        <w:rPr>
          <w:rFonts w:asciiTheme="minorHAnsi" w:hAnsiTheme="minorHAnsi"/>
        </w:rPr>
        <w:t>Z</w:t>
      </w:r>
      <w:r w:rsidRPr="00B7030B">
        <w:rPr>
          <w:rFonts w:asciiTheme="minorHAnsi" w:hAnsiTheme="minorHAnsi"/>
        </w:rPr>
        <w:t>T2</w:t>
      </w:r>
    </w:p>
    <w:p w14:paraId="73C70FA4"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ZK3</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 xml:space="preserve">Fraction of maximum zooplankton growth rate at </w:t>
      </w:r>
      <w:r w:rsidR="00AF3BE1" w:rsidRPr="00B7030B">
        <w:rPr>
          <w:rFonts w:asciiTheme="minorHAnsi" w:hAnsiTheme="minorHAnsi"/>
        </w:rPr>
        <w:t>Z</w:t>
      </w:r>
      <w:r w:rsidRPr="00B7030B">
        <w:rPr>
          <w:rFonts w:asciiTheme="minorHAnsi" w:hAnsiTheme="minorHAnsi"/>
        </w:rPr>
        <w:t>T3</w:t>
      </w:r>
    </w:p>
    <w:p w14:paraId="36AFFC37" w14:textId="5D49A93E"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ZK4</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Fraction of </w:t>
      </w:r>
      <w:r w:rsidR="002317EF">
        <w:rPr>
          <w:rFonts w:asciiTheme="minorHAnsi" w:hAnsiTheme="minorHAnsi"/>
        </w:rPr>
        <w:t xml:space="preserve">maximum </w:t>
      </w:r>
      <w:r w:rsidRPr="00B7030B">
        <w:rPr>
          <w:rFonts w:asciiTheme="minorHAnsi" w:hAnsiTheme="minorHAnsi"/>
        </w:rPr>
        <w:t xml:space="preserve">zooplankton growth rate at </w:t>
      </w:r>
      <w:r w:rsidR="00AF3BE1" w:rsidRPr="00B7030B">
        <w:rPr>
          <w:rFonts w:asciiTheme="minorHAnsi" w:hAnsiTheme="minorHAnsi"/>
        </w:rPr>
        <w:t>Z</w:t>
      </w:r>
      <w:r w:rsidRPr="00B7030B">
        <w:rPr>
          <w:rFonts w:asciiTheme="minorHAnsi" w:hAnsiTheme="minorHAnsi"/>
        </w:rPr>
        <w:t>T4</w:t>
      </w:r>
    </w:p>
    <w:p w14:paraId="186BAAB7" w14:textId="77777777" w:rsidR="00370C23" w:rsidRPr="00B7030B" w:rsidRDefault="00370C23" w:rsidP="00370C23">
      <w:pPr>
        <w:pStyle w:val="BodyText2"/>
      </w:pPr>
    </w:p>
    <w:p w14:paraId="7580F50F" w14:textId="77777777" w:rsidR="00370C23" w:rsidRPr="00893A59" w:rsidRDefault="00370C23" w:rsidP="00370C23">
      <w:pPr>
        <w:pStyle w:val="BodyText"/>
        <w:rPr>
          <w:sz w:val="20"/>
          <w:szCs w:val="18"/>
        </w:rPr>
      </w:pPr>
      <w:r w:rsidRPr="00893A59">
        <w:rPr>
          <w:sz w:val="20"/>
          <w:szCs w:val="18"/>
        </w:rPr>
        <w:t>This card specifies the lower, maximum lower, upper, and maximum upper temperatures used in defining the curve that determines effects of temperature on zooplankton rates. Also specified is the fraction of maximum zooplankton rates that occurs at the specified temperature.</w:t>
      </w:r>
    </w:p>
    <w:p w14:paraId="6F4644B2" w14:textId="59F7AD05" w:rsidR="00265CA3" w:rsidRPr="00893A59" w:rsidRDefault="00265CA3" w:rsidP="00265CA3">
      <w:pPr>
        <w:pStyle w:val="BodyText"/>
        <w:rPr>
          <w:sz w:val="20"/>
          <w:szCs w:val="18"/>
        </w:rPr>
      </w:pPr>
      <w:r w:rsidRPr="00893A59">
        <w:rPr>
          <w:sz w:val="20"/>
          <w:szCs w:val="18"/>
        </w:rPr>
        <w:t xml:space="preserve">How temperature affects zooplankton growth is </w:t>
      </w:r>
      <w:r w:rsidRPr="00893A59">
        <w:rPr>
          <w:sz w:val="20"/>
        </w:rPr>
        <w:t xml:space="preserve">shown </w:t>
      </w:r>
      <w:r w:rsidR="00893A59" w:rsidRPr="00893A59">
        <w:rPr>
          <w:sz w:val="20"/>
        </w:rPr>
        <w:t xml:space="preserve">in </w:t>
      </w:r>
      <w:r w:rsidR="00893A59" w:rsidRPr="00893A59">
        <w:rPr>
          <w:sz w:val="20"/>
        </w:rPr>
        <w:fldChar w:fldCharType="begin"/>
      </w:r>
      <w:r w:rsidR="00893A59" w:rsidRPr="00893A59">
        <w:rPr>
          <w:sz w:val="20"/>
        </w:rPr>
        <w:instrText xml:space="preserve"> REF _Ref12960449 \h </w:instrText>
      </w:r>
      <w:r w:rsidR="00893A59">
        <w:rPr>
          <w:sz w:val="20"/>
        </w:rPr>
        <w:instrText xml:space="preserve"> \* MERGEFORMAT </w:instrText>
      </w:r>
      <w:r w:rsidR="00893A59" w:rsidRPr="00893A59">
        <w:rPr>
          <w:sz w:val="20"/>
        </w:rPr>
      </w:r>
      <w:r w:rsidR="00893A59" w:rsidRPr="00893A59">
        <w:rPr>
          <w:sz w:val="20"/>
        </w:rPr>
        <w:fldChar w:fldCharType="separate"/>
      </w:r>
      <w:r w:rsidR="00795A65" w:rsidRPr="00795A65">
        <w:rPr>
          <w:sz w:val="20"/>
        </w:rPr>
        <w:t xml:space="preserve">Figure </w:t>
      </w:r>
      <w:r w:rsidR="00795A65" w:rsidRPr="00795A65">
        <w:rPr>
          <w:noProof/>
          <w:sz w:val="20"/>
        </w:rPr>
        <w:t>20</w:t>
      </w:r>
      <w:r w:rsidR="00893A59" w:rsidRPr="00893A59">
        <w:rPr>
          <w:sz w:val="20"/>
        </w:rPr>
        <w:fldChar w:fldCharType="end"/>
      </w:r>
      <w:r w:rsidRPr="00893A59">
        <w:rPr>
          <w:sz w:val="20"/>
        </w:rPr>
        <w:t xml:space="preserve"> f</w:t>
      </w:r>
      <w:r w:rsidRPr="00893A59">
        <w:rPr>
          <w:sz w:val="20"/>
          <w:szCs w:val="18"/>
        </w:rPr>
        <w:t>or the</w:t>
      </w:r>
      <w:r w:rsidR="005C6D58" w:rsidRPr="00893A59">
        <w:rPr>
          <w:sz w:val="20"/>
          <w:szCs w:val="18"/>
        </w:rPr>
        <w:t xml:space="preserve"> default values of ZT1 through ZT4 and ZK1 through Z</w:t>
      </w:r>
      <w:r w:rsidRPr="00893A59">
        <w:rPr>
          <w:sz w:val="20"/>
          <w:szCs w:val="18"/>
        </w:rPr>
        <w:t>K4.</w:t>
      </w:r>
    </w:p>
    <w:p w14:paraId="75C6516E" w14:textId="77777777" w:rsidR="00265CA3" w:rsidRPr="00B7030B" w:rsidRDefault="00265CA3">
      <w:pPr>
        <w:pStyle w:val="BodyText"/>
        <w:keepNext/>
        <w:jc w:val="center"/>
        <w:pPrChange w:id="2352" w:author="Honnalore Steissberg" w:date="2021-07-30T10:05:00Z">
          <w:pPr>
            <w:pStyle w:val="BodyText"/>
            <w:keepNext/>
          </w:pPr>
        </w:pPrChange>
      </w:pPr>
      <w:r w:rsidRPr="00B7030B">
        <w:rPr>
          <w:noProof/>
        </w:rPr>
        <w:drawing>
          <wp:inline distT="0" distB="0" distL="0" distR="0" wp14:anchorId="45D490A5" wp14:editId="06BDEB21">
            <wp:extent cx="3464877" cy="2505075"/>
            <wp:effectExtent l="0" t="0" r="2540" b="9525"/>
            <wp:docPr id="73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42ED109" w14:textId="388931E6" w:rsidR="00265CA3" w:rsidRPr="00B7030B" w:rsidRDefault="00265CA3" w:rsidP="008402A5">
      <w:pPr>
        <w:pStyle w:val="Caption"/>
      </w:pPr>
      <w:bookmarkStart w:id="2353" w:name="_Ref12960449"/>
      <w:bookmarkStart w:id="2354" w:name="_Toc37942917"/>
      <w:r w:rsidRPr="00B7030B">
        <w:t xml:space="preserve">Figure </w:t>
      </w:r>
      <w:r w:rsidR="00F812F1">
        <w:fldChar w:fldCharType="begin"/>
      </w:r>
      <w:r w:rsidR="00F812F1">
        <w:instrText xml:space="preserve"> SEQ Figure \* ARABIC </w:instrText>
      </w:r>
      <w:r w:rsidR="00F812F1">
        <w:fldChar w:fldCharType="separate"/>
      </w:r>
      <w:r w:rsidR="00795A65">
        <w:rPr>
          <w:noProof/>
        </w:rPr>
        <w:t>20</w:t>
      </w:r>
      <w:r w:rsidR="00F812F1">
        <w:rPr>
          <w:noProof/>
        </w:rPr>
        <w:fldChar w:fldCharType="end"/>
      </w:r>
      <w:bookmarkEnd w:id="2353"/>
      <w:r w:rsidRPr="00B7030B">
        <w:t>. Growth rate as a function of temperature.</w:t>
      </w:r>
      <w:bookmarkEnd w:id="2354"/>
    </w:p>
    <w:p w14:paraId="23162BA6" w14:textId="77777777" w:rsidR="00370C23" w:rsidRPr="00B7030B" w:rsidRDefault="00370C23" w:rsidP="005C246D">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spacing w:before="100" w:beforeAutospacing="1" w:after="240"/>
        <w:jc w:val="both"/>
        <w:rPr>
          <w:rFonts w:asciiTheme="minorHAnsi" w:hAnsiTheme="minorHAnsi"/>
        </w:rPr>
      </w:pPr>
      <w:r w:rsidRPr="00B7030B">
        <w:rPr>
          <w:rFonts w:asciiTheme="minorHAnsi" w:hAnsiTheme="minorHAnsi"/>
        </w:rPr>
        <w:t>Example</w:t>
      </w:r>
    </w:p>
    <w:p w14:paraId="24954FEE"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ZOOP TEMP    ZT1     ZT2     ZT3     ZT4     ZK1     ZK2     ZK3     ZK4</w:t>
      </w:r>
    </w:p>
    <w:p w14:paraId="0F282206"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Zoo1         0.0    15.0    20.0    36.0     0.1     0.9    0.98   0.100</w:t>
      </w:r>
    </w:p>
    <w:p w14:paraId="11ADFB60" w14:textId="77777777" w:rsidR="00370C23" w:rsidRPr="00B7030B" w:rsidRDefault="00370C23" w:rsidP="00893A59">
      <w:pPr>
        <w:pStyle w:val="Heading4"/>
        <w:spacing w:before="0" w:after="0"/>
      </w:pPr>
      <w:r w:rsidRPr="00B7030B">
        <w:br w:type="page"/>
      </w:r>
      <w:bookmarkStart w:id="2355" w:name="_Toc41047762"/>
      <w:r w:rsidRPr="00B7030B">
        <w:lastRenderedPageBreak/>
        <w:t>Zooplankton Stoichiometry (</w:t>
      </w:r>
      <w:r w:rsidR="00103A39" w:rsidRPr="00B7030B">
        <w:t>ZOOP</w:t>
      </w:r>
      <w:r w:rsidRPr="00B7030B">
        <w:t xml:space="preserve"> STOICH)</w:t>
      </w:r>
      <w:bookmarkEnd w:id="2355"/>
    </w:p>
    <w:p w14:paraId="5A915862"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14F87E8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C1A82C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ZP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 xml:space="preserve">Stoichiometric </w:t>
      </w:r>
      <w:commentRangeStart w:id="2356"/>
      <w:r w:rsidRPr="00B7030B">
        <w:rPr>
          <w:rFonts w:asciiTheme="minorHAnsi" w:hAnsiTheme="minorHAnsi"/>
        </w:rPr>
        <w:t xml:space="preserve">equivalent between </w:t>
      </w:r>
      <w:commentRangeEnd w:id="2356"/>
      <w:r w:rsidR="008402A5">
        <w:rPr>
          <w:rStyle w:val="CommentReference"/>
          <w:rFonts w:asciiTheme="minorHAnsi" w:hAnsiTheme="minorHAnsi" w:cs="Times New Roman"/>
          <w:snapToGrid w:val="0"/>
        </w:rPr>
        <w:commentReference w:id="2356"/>
      </w:r>
      <w:r w:rsidRPr="00B7030B">
        <w:rPr>
          <w:rFonts w:asciiTheme="minorHAnsi" w:hAnsiTheme="minorHAnsi"/>
        </w:rPr>
        <w:t>zooplankton biomass and phosphorus</w:t>
      </w:r>
    </w:p>
    <w:p w14:paraId="401779DC" w14:textId="4497D784"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ZN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zooplankton biomass and nitrogen</w:t>
      </w:r>
    </w:p>
    <w:p w14:paraId="5FAAD2E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ZC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Stoichiometric equivalent between zooplankton biomass and carbon</w:t>
      </w:r>
    </w:p>
    <w:p w14:paraId="3769A390" w14:textId="77777777" w:rsidR="00370C23" w:rsidRPr="00B7030B" w:rsidRDefault="00370C23" w:rsidP="00370C23">
      <w:pPr>
        <w:pStyle w:val="BodyText2"/>
      </w:pPr>
      <w:r w:rsidRPr="00B7030B">
        <w:t xml:space="preserve">          </w:t>
      </w:r>
    </w:p>
    <w:p w14:paraId="6AB49544" w14:textId="77777777" w:rsidR="00370C23" w:rsidRPr="00B7030B" w:rsidRDefault="00370C23" w:rsidP="00370C23">
      <w:pPr>
        <w:pStyle w:val="BodyText"/>
      </w:pPr>
      <w:r w:rsidRPr="00B7030B">
        <w:t xml:space="preserve">This card specifies the stoichiometric </w:t>
      </w:r>
      <w:r w:rsidR="002863FD" w:rsidRPr="00B7030B">
        <w:t>equivalences</w:t>
      </w:r>
      <w:r w:rsidRPr="00B7030B">
        <w:t xml:space="preserve"> used for determining the amount of nutrients in zooplankton biomass. These ratios are not constant over time and vary by zooplankton species.  </w:t>
      </w:r>
    </w:p>
    <w:p w14:paraId="2CCF3642"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46152AD"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ZOOP STOI     ZP      ZN      ZC</w:t>
      </w:r>
    </w:p>
    <w:p w14:paraId="44AD8260"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         0.01500 0.08000 0.45000</w:t>
      </w:r>
    </w:p>
    <w:p w14:paraId="4F6F7A4F" w14:textId="77777777" w:rsidR="00370C23" w:rsidRPr="00B7030B" w:rsidRDefault="00370C23" w:rsidP="00D8359E">
      <w:pPr>
        <w:pStyle w:val="Heading4"/>
        <w:spacing w:after="0"/>
      </w:pPr>
      <w:r w:rsidRPr="00B7030B">
        <w:br w:type="page"/>
      </w:r>
      <w:bookmarkStart w:id="2357" w:name="_Toc41047763"/>
      <w:r w:rsidRPr="00B7030B">
        <w:lastRenderedPageBreak/>
        <w:t>Macrophyte Control (MACROPHYT)</w:t>
      </w:r>
      <w:bookmarkEnd w:id="2357"/>
    </w:p>
    <w:p w14:paraId="02B415F3"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1BAB84F" w14:textId="77777777" w:rsidR="00370C23" w:rsidRPr="00B7030B" w:rsidRDefault="00370C23" w:rsidP="00370C23">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33D8EEA" w14:textId="77777777" w:rsidR="00370C23" w:rsidRPr="00B7030B" w:rsidRDefault="00370C23" w:rsidP="00370C23">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MACWBC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Waterbody macrophyte computations, ON or OFF</w:t>
      </w:r>
    </w:p>
    <w:p w14:paraId="6BA053D0" w14:textId="77777777" w:rsidR="00370C23" w:rsidRPr="00B7030B" w:rsidRDefault="00370C23" w:rsidP="00370C23">
      <w:pPr>
        <w:pStyle w:val="BodyText2"/>
      </w:pPr>
    </w:p>
    <w:p w14:paraId="00BC443C" w14:textId="77777777" w:rsidR="00370C23" w:rsidRPr="003E1D93" w:rsidRDefault="00370C23" w:rsidP="00370C23">
      <w:pPr>
        <w:pStyle w:val="BodyText"/>
        <w:rPr>
          <w:sz w:val="20"/>
          <w:szCs w:val="18"/>
        </w:rPr>
      </w:pPr>
      <w:r w:rsidRPr="003E1D93">
        <w:rPr>
          <w:sz w:val="20"/>
          <w:szCs w:val="18"/>
        </w:rPr>
        <w:t>This card allows the user to turn ON/OFF macrophyte computations and their effects on water quality for a given waterbody.  This flexibility allows the user to decrease model complexity and computation time for waterbodies where macrophyte impacts are not considered important.</w:t>
      </w:r>
    </w:p>
    <w:p w14:paraId="51926AF7"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91E7645"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MACROPHYT </w:t>
      </w:r>
      <w:proofErr w:type="gramStart"/>
      <w:r w:rsidRPr="005C246D">
        <w:t xml:space="preserve">MACWBC  </w:t>
      </w:r>
      <w:proofErr w:type="spellStart"/>
      <w:r w:rsidRPr="005C246D">
        <w:t>MACWBC</w:t>
      </w:r>
      <w:proofErr w:type="spellEnd"/>
      <w:proofErr w:type="gram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p>
    <w:p w14:paraId="20AC39FE"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Mac1          ON     OFF     </w:t>
      </w:r>
      <w:proofErr w:type="spellStart"/>
      <w:r w:rsidRPr="005C246D">
        <w:t>OFF</w:t>
      </w:r>
      <w:proofErr w:type="spellEnd"/>
    </w:p>
    <w:p w14:paraId="0A3981BF" w14:textId="77777777" w:rsidR="00E56CD3" w:rsidRDefault="00E56CD3" w:rsidP="00D8359E"/>
    <w:p w14:paraId="5B331FE7" w14:textId="77777777" w:rsidR="00D8359E" w:rsidRDefault="00D8359E" w:rsidP="00D8359E"/>
    <w:p w14:paraId="535BBE81" w14:textId="77777777" w:rsidR="00D8359E" w:rsidRDefault="00D8359E" w:rsidP="00D8359E"/>
    <w:p w14:paraId="01A82FB0" w14:textId="77777777" w:rsidR="00370C23" w:rsidRPr="00B7030B" w:rsidRDefault="00370C23" w:rsidP="00D8359E">
      <w:pPr>
        <w:pStyle w:val="Heading4"/>
        <w:spacing w:after="0"/>
      </w:pPr>
      <w:bookmarkStart w:id="2358" w:name="_Toc41047764"/>
      <w:r w:rsidRPr="00B7030B">
        <w:t>Macrophyte Print (MAC PRINT)</w:t>
      </w:r>
      <w:bookmarkEnd w:id="2358"/>
    </w:p>
    <w:p w14:paraId="2C3A17BB"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4BAD1B87" w14:textId="77777777" w:rsidR="00370C23" w:rsidRPr="00B7030B" w:rsidRDefault="00370C23" w:rsidP="00370C23">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B05F108" w14:textId="77777777" w:rsidR="00370C23" w:rsidRPr="00B7030B" w:rsidRDefault="00370C23" w:rsidP="00370C23">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MPRWBC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macrophyte concentration output, ON or OFF</w:t>
      </w:r>
    </w:p>
    <w:p w14:paraId="3DFCA01D" w14:textId="77777777" w:rsidR="00370C23" w:rsidRPr="00B7030B" w:rsidRDefault="00370C23" w:rsidP="00370C23">
      <w:pPr>
        <w:pStyle w:val="BodyText2"/>
      </w:pPr>
    </w:p>
    <w:p w14:paraId="1F975B11" w14:textId="77777777" w:rsidR="00370C23" w:rsidRPr="003E1D93" w:rsidRDefault="00370C23" w:rsidP="00370C23">
      <w:pPr>
        <w:pStyle w:val="BodyText"/>
        <w:rPr>
          <w:sz w:val="20"/>
          <w:szCs w:val="18"/>
        </w:rPr>
      </w:pPr>
      <w:r w:rsidRPr="003E1D93">
        <w:rPr>
          <w:sz w:val="20"/>
          <w:szCs w:val="18"/>
        </w:rPr>
        <w:t xml:space="preserve">This card allows the user to turn ON/OFF macrophyte biomass output to the </w:t>
      </w:r>
      <w:r w:rsidR="001C2D43" w:rsidRPr="003E1D93">
        <w:rPr>
          <w:sz w:val="20"/>
          <w:szCs w:val="18"/>
        </w:rPr>
        <w:t>SNP (snapshot) file and to the CPL file (only if TECPLOT=’O</w:t>
      </w:r>
      <w:r w:rsidR="00E56CD3" w:rsidRPr="003E1D93">
        <w:rPr>
          <w:sz w:val="20"/>
          <w:szCs w:val="18"/>
        </w:rPr>
        <w:t>N</w:t>
      </w:r>
      <w:r w:rsidR="001C2D43" w:rsidRPr="003E1D93">
        <w:rPr>
          <w:sz w:val="20"/>
          <w:szCs w:val="18"/>
        </w:rPr>
        <w:t xml:space="preserve">’) </w:t>
      </w:r>
      <w:r w:rsidRPr="003E1D93">
        <w:rPr>
          <w:sz w:val="20"/>
          <w:szCs w:val="18"/>
        </w:rPr>
        <w:t>for each waterbody.</w:t>
      </w:r>
    </w:p>
    <w:p w14:paraId="0C8D6F8C"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8FD159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 PRINT </w:t>
      </w:r>
      <w:proofErr w:type="gramStart"/>
      <w:r w:rsidRPr="005C246D">
        <w:t xml:space="preserve">MPRWBC  </w:t>
      </w:r>
      <w:proofErr w:type="spellStart"/>
      <w:r w:rsidRPr="005C246D">
        <w:t>MPRWBC</w:t>
      </w:r>
      <w:proofErr w:type="spellEnd"/>
      <w:proofErr w:type="gram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p>
    <w:p w14:paraId="10312F00"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Mac1          ON     OFF     </w:t>
      </w:r>
      <w:proofErr w:type="spellStart"/>
      <w:r w:rsidRPr="005C246D">
        <w:t>OFF</w:t>
      </w:r>
      <w:proofErr w:type="spellEnd"/>
    </w:p>
    <w:p w14:paraId="49E4C5E0" w14:textId="77777777" w:rsidR="00370C23" w:rsidRPr="00B7030B" w:rsidRDefault="00370C23" w:rsidP="00D8359E">
      <w:pPr>
        <w:pStyle w:val="Heading4"/>
        <w:spacing w:after="0"/>
      </w:pPr>
      <w:r w:rsidRPr="00B7030B">
        <w:br w:type="page"/>
      </w:r>
      <w:bookmarkStart w:id="2359" w:name="_Toc41047765"/>
      <w:r w:rsidRPr="00B7030B">
        <w:lastRenderedPageBreak/>
        <w:t>Macrophyte Initial Concentration (MAC INI)</w:t>
      </w:r>
      <w:bookmarkEnd w:id="2359"/>
    </w:p>
    <w:p w14:paraId="68880906" w14:textId="77777777" w:rsidR="00370C23" w:rsidRPr="00B7030B" w:rsidRDefault="00FA1B19" w:rsidP="00370C23">
      <w:pPr>
        <w:pStyle w:val="Fields1"/>
        <w:rPr>
          <w:rFonts w:asciiTheme="minorHAnsi" w:hAnsiTheme="minorHAnsi"/>
        </w:rPr>
      </w:pPr>
      <w:r w:rsidRPr="00B7030B">
        <w:rPr>
          <w:rStyle w:val="Cardtitle1"/>
          <w:rFonts w:asciiTheme="minorHAnsi" w:hAnsiTheme="minorHAnsi"/>
          <w:b/>
          <w:bCs/>
        </w:rPr>
        <w:fldChar w:fldCharType="begin"/>
      </w:r>
      <w:r w:rsidR="00370C23" w:rsidRPr="00B7030B">
        <w:rPr>
          <w:rStyle w:val="Cardtitle1"/>
          <w:rFonts w:asciiTheme="minorHAnsi" w:hAnsiTheme="minorHAnsi"/>
          <w:b/>
          <w:bCs/>
        </w:rPr>
        <w:instrText>tc \l3 "Algal Stoichiometry (ALG STOICH)</w:instrText>
      </w:r>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370C23"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370C23" w:rsidRPr="00B7030B">
        <w:rPr>
          <w:rFonts w:asciiTheme="minorHAnsi" w:hAnsiTheme="minorHAnsi"/>
        </w:rPr>
        <w:t>FIELD</w:t>
      </w:r>
      <w:r w:rsidR="00370C23" w:rsidRPr="00B7030B">
        <w:rPr>
          <w:rFonts w:asciiTheme="minorHAnsi" w:hAnsiTheme="minorHAnsi"/>
        </w:rPr>
        <w:tab/>
        <w:t>NAME</w:t>
      </w:r>
      <w:r w:rsidR="00370C23" w:rsidRPr="00B7030B">
        <w:rPr>
          <w:rFonts w:asciiTheme="minorHAnsi" w:hAnsiTheme="minorHAnsi"/>
        </w:rPr>
        <w:tab/>
        <w:t>VALUE</w:t>
      </w:r>
      <w:r w:rsidR="00370C23" w:rsidRPr="00B7030B">
        <w:rPr>
          <w:rFonts w:asciiTheme="minorHAnsi" w:hAnsiTheme="minorHAnsi"/>
        </w:rPr>
        <w:tab/>
        <w:t>DESCRIPTION</w:t>
      </w:r>
    </w:p>
    <w:p w14:paraId="45CF258A" w14:textId="77777777" w:rsidR="00370C23" w:rsidRPr="00B7030B" w:rsidRDefault="00370C23" w:rsidP="00370C23">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6DFEA5D" w14:textId="77777777" w:rsidR="00370C23" w:rsidRPr="00B7030B" w:rsidRDefault="00370C23" w:rsidP="00370C23">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MACWBCI</w:t>
      </w:r>
      <w:r w:rsidRPr="00B7030B">
        <w:rPr>
          <w:rFonts w:asciiTheme="minorHAnsi" w:hAnsiTheme="minorHAnsi"/>
        </w:rPr>
        <w:tab/>
        <w:t>Real</w:t>
      </w:r>
      <w:r w:rsidRPr="00B7030B">
        <w:rPr>
          <w:rFonts w:asciiTheme="minorHAnsi" w:hAnsiTheme="minorHAnsi"/>
        </w:rPr>
        <w:tab/>
        <w:t xml:space="preserve">Initial macrophyte concentration for each </w:t>
      </w:r>
      <w:r w:rsidR="00251E81" w:rsidRPr="00B7030B">
        <w:rPr>
          <w:rFonts w:asciiTheme="minorHAnsi" w:hAnsiTheme="minorHAnsi"/>
        </w:rPr>
        <w:t xml:space="preserve">macrophyte group, </w:t>
      </w:r>
      <w:r w:rsidR="00251E81" w:rsidRPr="00B7030B">
        <w:rPr>
          <w:rFonts w:asciiTheme="minorHAnsi" w:hAnsiTheme="minorHAnsi"/>
          <w:i/>
        </w:rPr>
        <w:t>g</w:t>
      </w:r>
      <w:r w:rsidRPr="00B7030B">
        <w:rPr>
          <w:rFonts w:asciiTheme="minorHAnsi" w:hAnsiTheme="minorHAnsi"/>
          <w:i/>
          <w:iCs/>
        </w:rPr>
        <w:t>m</w:t>
      </w:r>
      <w:r w:rsidRPr="00B7030B">
        <w:rPr>
          <w:rFonts w:asciiTheme="minorHAnsi" w:hAnsiTheme="minorHAnsi"/>
          <w:i/>
          <w:iCs/>
          <w:vertAlign w:val="superscript"/>
        </w:rPr>
        <w:t>-3</w:t>
      </w:r>
    </w:p>
    <w:p w14:paraId="472EB359" w14:textId="0507B46C" w:rsidR="00370C23" w:rsidRPr="00B7030B" w:rsidRDefault="00370C23" w:rsidP="00370C23">
      <w:pPr>
        <w:pStyle w:val="BodyText2"/>
      </w:pPr>
    </w:p>
    <w:p w14:paraId="65A334B2" w14:textId="13A14105" w:rsidR="00370C23" w:rsidRPr="00D8359E" w:rsidRDefault="008402A5" w:rsidP="00370C23">
      <w:pPr>
        <w:pStyle w:val="BodyText"/>
        <w:rPr>
          <w:sz w:val="20"/>
          <w:szCs w:val="18"/>
        </w:rPr>
      </w:pPr>
      <w:r w:rsidRPr="00380139">
        <w:rPr>
          <w:noProof/>
        </w:rPr>
        <mc:AlternateContent>
          <mc:Choice Requires="wps">
            <w:drawing>
              <wp:anchor distT="91440" distB="91440" distL="114300" distR="114300" simplePos="0" relativeHeight="251769344" behindDoc="1" locked="0" layoutInCell="1" allowOverlap="1" wp14:anchorId="3EF1F4A8" wp14:editId="5A6BC447">
                <wp:simplePos x="0" y="0"/>
                <wp:positionH relativeFrom="margin">
                  <wp:posOffset>2219325</wp:posOffset>
                </wp:positionH>
                <wp:positionV relativeFrom="paragraph">
                  <wp:posOffset>128905</wp:posOffset>
                </wp:positionV>
                <wp:extent cx="3474720" cy="1403985"/>
                <wp:effectExtent l="0" t="0" r="10160" b="14605"/>
                <wp:wrapTight wrapText="bothSides">
                  <wp:wrapPolygon edited="0">
                    <wp:start x="0" y="0"/>
                    <wp:lineTo x="0" y="21498"/>
                    <wp:lineTo x="21540" y="21498"/>
                    <wp:lineTo x="21540" y="0"/>
                    <wp:lineTo x="0" y="0"/>
                  </wp:wrapPolygon>
                </wp:wrapTight>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7BAB5A74" w14:textId="77777777" w:rsidR="008A5A8D" w:rsidRDefault="008A5A8D" w:rsidP="00D835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You can set the initial density of macrophytes for each model cell.</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EF1F4A8" id="_x0000_s1055" type="#_x0000_t202" style="position:absolute;left:0;text-align:left;margin-left:174.75pt;margin-top:10.15pt;width:273.6pt;height:110.55pt;z-index:-251547136;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" filled="f" strokecolor="#4f81bd [3204]">
                <v:textbox style="mso-fit-shape-to-text:t">
                  <w:txbxContent>
                    <w:p w14:paraId="7BAB5A74" w14:textId="77777777" w:rsidR="008A5A8D" w:rsidRDefault="008A5A8D" w:rsidP="00D835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You can set the initial density of macrophytes for each model cell.</w:t>
                      </w:r>
                    </w:p>
                  </w:txbxContent>
                </v:textbox>
                <w10:wrap type="tight" anchorx="margin"/>
              </v:shape>
            </w:pict>
          </mc:Fallback>
        </mc:AlternateContent>
      </w:r>
      <w:r w:rsidR="00370C23" w:rsidRPr="00D8359E">
        <w:rPr>
          <w:sz w:val="20"/>
          <w:szCs w:val="18"/>
        </w:rPr>
        <w:t>This card specifies the initial macrophyte concentration for each waterbody.</w:t>
      </w:r>
      <w:r w:rsidR="00265CA3" w:rsidRPr="00D8359E">
        <w:rPr>
          <w:sz w:val="20"/>
          <w:szCs w:val="18"/>
        </w:rPr>
        <w:t xml:space="preserve"> Without an </w:t>
      </w:r>
      <w:r w:rsidR="002863FD" w:rsidRPr="00D8359E">
        <w:rPr>
          <w:sz w:val="20"/>
          <w:szCs w:val="18"/>
        </w:rPr>
        <w:t>initial</w:t>
      </w:r>
      <w:r w:rsidR="00265CA3" w:rsidRPr="00D8359E">
        <w:rPr>
          <w:sz w:val="20"/>
          <w:szCs w:val="18"/>
        </w:rPr>
        <w:t xml:space="preserve"> concentration or seed, the macrophyte groups will not grow. The model currently does not have self-seeding of macrophytes.</w:t>
      </w:r>
    </w:p>
    <w:p w14:paraId="412988ED" w14:textId="77777777" w:rsidR="004B1E66" w:rsidRPr="00D8359E" w:rsidRDefault="004B1E66" w:rsidP="004B1E66">
      <w:pPr>
        <w:pStyle w:val="BodyText"/>
        <w:rPr>
          <w:sz w:val="20"/>
          <w:szCs w:val="18"/>
        </w:rPr>
      </w:pPr>
      <w:r w:rsidRPr="00D8359E">
        <w:rPr>
          <w:sz w:val="20"/>
          <w:szCs w:val="18"/>
        </w:rPr>
        <w:t xml:space="preserve">If the initial concentration is greater than or equal to zero, then this is the initial concentration of biomass for each model cell in a waterbody. If the initial concentration is ‘-1’, then the model will look for a VPR (vertical profile) file that specifies the initial concentration for each vertical layer in the waterbody. If the initial concentration is ‘-2’, then the model will look for an LPR (longitudinal profile) file that specifies the initial concentration for each active model cell. </w:t>
      </w:r>
    </w:p>
    <w:tbl>
      <w:tblPr>
        <w:tblW w:w="0" w:type="auto"/>
        <w:jc w:val="center"/>
        <w:tblLayout w:type="fixed"/>
        <w:tblCellMar>
          <w:left w:w="0" w:type="dxa"/>
          <w:right w:w="0" w:type="dxa"/>
        </w:tblCellMar>
        <w:tblLook w:val="0000" w:firstRow="0" w:lastRow="0" w:firstColumn="0" w:lastColumn="0" w:noHBand="0" w:noVBand="0"/>
      </w:tblPr>
      <w:tblGrid>
        <w:gridCol w:w="3340"/>
        <w:gridCol w:w="1795"/>
      </w:tblGrid>
      <w:tr w:rsidR="004B1E66" w:rsidRPr="00D8359E" w14:paraId="068B4A86"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7176B407" w14:textId="77777777" w:rsidR="004B1E66" w:rsidRPr="00D8359E" w:rsidRDefault="004B1E66" w:rsidP="00D43FC7">
            <w:pPr>
              <w:rPr>
                <w:rFonts w:cs="Arial"/>
                <w:b/>
                <w:bCs/>
                <w:sz w:val="20"/>
                <w:szCs w:val="18"/>
              </w:rPr>
            </w:pPr>
            <w:r w:rsidRPr="00D8359E">
              <w:rPr>
                <w:rFonts w:cs="Arial"/>
                <w:b/>
                <w:bCs/>
                <w:sz w:val="20"/>
                <w:szCs w:val="18"/>
              </w:rPr>
              <w:t>Initial condition</w:t>
            </w:r>
          </w:p>
        </w:tc>
        <w:tc>
          <w:tcPr>
            <w:tcW w:w="1795" w:type="dxa"/>
            <w:tcBorders>
              <w:top w:val="single" w:sz="6" w:space="0" w:color="FFFFFF"/>
              <w:left w:val="single" w:sz="6" w:space="0" w:color="FFFFFF"/>
              <w:bottom w:val="single" w:sz="6" w:space="0" w:color="FFFFFF"/>
              <w:right w:val="single" w:sz="6" w:space="0" w:color="FFFFFF"/>
            </w:tcBorders>
          </w:tcPr>
          <w:p w14:paraId="71E558C4" w14:textId="77777777" w:rsidR="004B1E66" w:rsidRPr="00D8359E" w:rsidRDefault="004B1E66" w:rsidP="004B1E66">
            <w:pPr>
              <w:rPr>
                <w:rFonts w:cs="Arial"/>
                <w:b/>
                <w:bCs/>
                <w:sz w:val="20"/>
                <w:szCs w:val="18"/>
              </w:rPr>
            </w:pPr>
            <w:r w:rsidRPr="00D8359E">
              <w:rPr>
                <w:rFonts w:cs="Arial"/>
                <w:b/>
                <w:bCs/>
                <w:sz w:val="20"/>
                <w:szCs w:val="18"/>
              </w:rPr>
              <w:t>[MACWBCI]</w:t>
            </w:r>
          </w:p>
        </w:tc>
      </w:tr>
      <w:tr w:rsidR="004B1E66" w:rsidRPr="00D8359E" w14:paraId="74E7B7A5"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28B698C6" w14:textId="77777777" w:rsidR="004B1E66" w:rsidRPr="00D8359E" w:rsidRDefault="004B1E66" w:rsidP="00D43FC7">
            <w:pPr>
              <w:rPr>
                <w:sz w:val="20"/>
                <w:szCs w:val="18"/>
              </w:rPr>
            </w:pPr>
            <w:proofErr w:type="spellStart"/>
            <w:r w:rsidRPr="00D8359E">
              <w:rPr>
                <w:sz w:val="20"/>
                <w:szCs w:val="18"/>
              </w:rPr>
              <w:t>Isoconcentration</w:t>
            </w:r>
            <w:proofErr w:type="spellEnd"/>
          </w:p>
        </w:tc>
        <w:tc>
          <w:tcPr>
            <w:tcW w:w="1795" w:type="dxa"/>
            <w:tcBorders>
              <w:top w:val="single" w:sz="6" w:space="0" w:color="FFFFFF"/>
              <w:left w:val="single" w:sz="6" w:space="0" w:color="FFFFFF"/>
              <w:bottom w:val="single" w:sz="6" w:space="0" w:color="FFFFFF"/>
              <w:right w:val="single" w:sz="6" w:space="0" w:color="FFFFFF"/>
            </w:tcBorders>
          </w:tcPr>
          <w:p w14:paraId="000FB036" w14:textId="77777777" w:rsidR="004B1E66" w:rsidRPr="00D8359E" w:rsidRDefault="004B1E66" w:rsidP="00D43FC7">
            <w:pPr>
              <w:rPr>
                <w:sz w:val="20"/>
                <w:szCs w:val="18"/>
              </w:rPr>
            </w:pPr>
            <w:r w:rsidRPr="00D8359E">
              <w:rPr>
                <w:sz w:val="20"/>
                <w:szCs w:val="18"/>
              </w:rPr>
              <w:t xml:space="preserve"> &gt;or =0.0</w:t>
            </w:r>
          </w:p>
        </w:tc>
      </w:tr>
      <w:tr w:rsidR="004B1E66" w:rsidRPr="00D8359E" w14:paraId="68012205"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787D1F56" w14:textId="77777777" w:rsidR="004B1E66" w:rsidRPr="00D8359E" w:rsidRDefault="004B1E66" w:rsidP="00D43FC7">
            <w:pPr>
              <w:rPr>
                <w:sz w:val="20"/>
                <w:szCs w:val="18"/>
              </w:rPr>
            </w:pPr>
            <w:r w:rsidRPr="00D8359E">
              <w:rPr>
                <w:sz w:val="20"/>
                <w:szCs w:val="18"/>
              </w:rPr>
              <w:t>Single vertical profile</w:t>
            </w:r>
          </w:p>
        </w:tc>
        <w:tc>
          <w:tcPr>
            <w:tcW w:w="1795" w:type="dxa"/>
            <w:tcBorders>
              <w:top w:val="single" w:sz="6" w:space="0" w:color="FFFFFF"/>
              <w:left w:val="single" w:sz="6" w:space="0" w:color="FFFFFF"/>
              <w:bottom w:val="single" w:sz="6" w:space="0" w:color="FFFFFF"/>
              <w:right w:val="single" w:sz="6" w:space="0" w:color="FFFFFF"/>
            </w:tcBorders>
          </w:tcPr>
          <w:p w14:paraId="73283188" w14:textId="77777777" w:rsidR="004B1E66" w:rsidRPr="00D8359E" w:rsidRDefault="004B1E66" w:rsidP="00D43FC7">
            <w:pPr>
              <w:rPr>
                <w:sz w:val="20"/>
                <w:szCs w:val="18"/>
              </w:rPr>
            </w:pPr>
            <w:r w:rsidRPr="00D8359E">
              <w:rPr>
                <w:sz w:val="20"/>
                <w:szCs w:val="18"/>
              </w:rPr>
              <w:t>-1.0</w:t>
            </w:r>
          </w:p>
        </w:tc>
      </w:tr>
      <w:tr w:rsidR="004B1E66" w:rsidRPr="00D8359E" w14:paraId="4962CC79"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0E82FE26" w14:textId="77777777" w:rsidR="004B1E66" w:rsidRPr="00D8359E" w:rsidRDefault="004B1E66" w:rsidP="00D43FC7">
            <w:pPr>
              <w:rPr>
                <w:sz w:val="20"/>
                <w:szCs w:val="18"/>
              </w:rPr>
            </w:pPr>
            <w:r w:rsidRPr="00D8359E">
              <w:rPr>
                <w:sz w:val="20"/>
                <w:szCs w:val="18"/>
              </w:rPr>
              <w:t>Vertical profile at each seg</w:t>
            </w:r>
            <w:r w:rsidRPr="00D8359E">
              <w:rPr>
                <w:sz w:val="20"/>
                <w:szCs w:val="18"/>
              </w:rPr>
              <w:softHyphen/>
              <w:t>ment</w:t>
            </w:r>
          </w:p>
        </w:tc>
        <w:tc>
          <w:tcPr>
            <w:tcW w:w="1795" w:type="dxa"/>
            <w:tcBorders>
              <w:top w:val="single" w:sz="6" w:space="0" w:color="FFFFFF"/>
              <w:left w:val="single" w:sz="6" w:space="0" w:color="FFFFFF"/>
              <w:bottom w:val="single" w:sz="6" w:space="0" w:color="FFFFFF"/>
              <w:right w:val="single" w:sz="6" w:space="0" w:color="FFFFFF"/>
            </w:tcBorders>
          </w:tcPr>
          <w:p w14:paraId="525CB399" w14:textId="77777777" w:rsidR="004B1E66" w:rsidRPr="00D8359E" w:rsidRDefault="004B1E66" w:rsidP="00D43FC7">
            <w:pPr>
              <w:rPr>
                <w:sz w:val="20"/>
                <w:szCs w:val="18"/>
              </w:rPr>
            </w:pPr>
            <w:r w:rsidRPr="00D8359E">
              <w:rPr>
                <w:sz w:val="20"/>
                <w:szCs w:val="18"/>
              </w:rPr>
              <w:t>-2.0</w:t>
            </w:r>
          </w:p>
        </w:tc>
      </w:tr>
    </w:tbl>
    <w:p w14:paraId="6E4B1A44" w14:textId="77777777" w:rsidR="004B1E66" w:rsidRPr="00D8359E" w:rsidRDefault="004B1E66" w:rsidP="004B1E66">
      <w:pPr>
        <w:rPr>
          <w:sz w:val="20"/>
          <w:szCs w:val="18"/>
        </w:rPr>
      </w:pPr>
    </w:p>
    <w:p w14:paraId="523B9A83" w14:textId="77777777" w:rsidR="004B1E66" w:rsidRPr="00D8359E" w:rsidRDefault="004B1E66" w:rsidP="004B1E66">
      <w:pPr>
        <w:pStyle w:val="BodyText"/>
        <w:rPr>
          <w:sz w:val="20"/>
          <w:szCs w:val="18"/>
        </w:rPr>
      </w:pPr>
      <w:r w:rsidRPr="00D8359E">
        <w:rPr>
          <w:sz w:val="20"/>
          <w:szCs w:val="18"/>
        </w:rPr>
        <w:t>The format of the VPR (vertical profile file) and the LPR (longitudinal profile file) are shown in the Input File section</w:t>
      </w:r>
      <w:r w:rsidR="00D8359E" w:rsidRPr="00D8359E">
        <w:rPr>
          <w:sz w:val="20"/>
          <w:szCs w:val="18"/>
        </w:rPr>
        <w:t xml:space="preserve"> of this section of the User Manual</w:t>
      </w:r>
      <w:r w:rsidRPr="00D8359E">
        <w:rPr>
          <w:sz w:val="20"/>
          <w:szCs w:val="18"/>
        </w:rPr>
        <w:t>.</w:t>
      </w:r>
    </w:p>
    <w:p w14:paraId="53A37E83"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2394926"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 </w:t>
      </w:r>
      <w:proofErr w:type="gramStart"/>
      <w:r w:rsidRPr="005C246D">
        <w:t>INI  MACWBCI</w:t>
      </w:r>
      <w:proofErr w:type="gram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p>
    <w:p w14:paraId="2AB7FD50" w14:textId="77777777" w:rsidR="00370C23"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Mac1     0.</w:t>
      </w:r>
      <w:r w:rsidR="00265CA3" w:rsidRPr="005C246D">
        <w:t>1</w:t>
      </w:r>
      <w:r w:rsidRPr="005C246D">
        <w:t>0000</w:t>
      </w:r>
      <w:r w:rsidR="00265CA3" w:rsidRPr="005C246D">
        <w:t xml:space="preserve">    </w:t>
      </w:r>
      <w:r w:rsidR="004B1E66">
        <w:t>-2.0</w:t>
      </w:r>
      <w:r w:rsidRPr="005C246D">
        <w:t xml:space="preserve">     0.5</w:t>
      </w:r>
    </w:p>
    <w:p w14:paraId="6F7DBCFA" w14:textId="77777777" w:rsidR="004E6C77" w:rsidRDefault="004E6C77" w:rsidP="004E6C77"/>
    <w:p w14:paraId="45C7B7A2" w14:textId="77777777" w:rsidR="004E6C77" w:rsidRPr="00A915AE" w:rsidRDefault="00A915AE" w:rsidP="00A915AE">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9DCA296" w14:textId="77777777" w:rsidR="004E6C77" w:rsidRPr="00B7030B" w:rsidRDefault="00C51A7D" w:rsidP="004E6C77">
      <w:pPr>
        <w:pStyle w:val="Relatedcards"/>
        <w:rPr>
          <w:rFonts w:asciiTheme="minorHAnsi" w:hAnsiTheme="minorHAnsi"/>
        </w:rPr>
      </w:pPr>
      <w:hyperlink w:anchor="vertical_profile_file" w:history="1">
        <w:r w:rsidR="004E6C77" w:rsidRPr="00B7030B">
          <w:rPr>
            <w:rFonts w:asciiTheme="minorHAnsi" w:hAnsiTheme="minorHAnsi"/>
          </w:rPr>
          <w:t>Vertical Profile File</w:t>
        </w:r>
      </w:hyperlink>
    </w:p>
    <w:p w14:paraId="40561B13" w14:textId="77777777" w:rsidR="004E6C77" w:rsidRPr="00B7030B" w:rsidRDefault="00C51A7D" w:rsidP="004E6C77">
      <w:pPr>
        <w:pStyle w:val="Relatedcards"/>
        <w:rPr>
          <w:rFonts w:asciiTheme="minorHAnsi" w:hAnsiTheme="minorHAnsi"/>
        </w:rPr>
      </w:pPr>
      <w:hyperlink w:anchor="longitudinal_profile_file" w:history="1">
        <w:r w:rsidR="004E6C77" w:rsidRPr="00B7030B">
          <w:rPr>
            <w:rFonts w:asciiTheme="minorHAnsi" w:hAnsiTheme="minorHAnsi"/>
          </w:rPr>
          <w:t>Longitudinal Profile File</w:t>
        </w:r>
      </w:hyperlink>
    </w:p>
    <w:p w14:paraId="425985CA" w14:textId="77777777" w:rsidR="004E6C77" w:rsidRPr="004E6C77" w:rsidRDefault="004E6C77" w:rsidP="004E6C77"/>
    <w:p w14:paraId="7F6E60B5" w14:textId="77777777" w:rsidR="00370C23" w:rsidRPr="00B7030B" w:rsidRDefault="00370C23" w:rsidP="003A3607">
      <w:pPr>
        <w:pStyle w:val="Heading4"/>
        <w:spacing w:before="0" w:after="0"/>
      </w:pPr>
      <w:r w:rsidRPr="00B7030B">
        <w:br w:type="page"/>
      </w:r>
      <w:bookmarkStart w:id="2360" w:name="_Toc41047766"/>
      <w:r w:rsidRPr="00B7030B">
        <w:lastRenderedPageBreak/>
        <w:t>Macrophyte Rate (MAC RATE)</w:t>
      </w:r>
      <w:bookmarkEnd w:id="2360"/>
    </w:p>
    <w:p w14:paraId="48810726"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18FC1F57"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B4AFA9D"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w:t>
      </w:r>
      <w:r w:rsidRPr="00B7030B">
        <w:rPr>
          <w:rFonts w:asciiTheme="minorHAnsi" w:hAnsiTheme="minorHAnsi"/>
        </w:rPr>
        <w:tab/>
        <w:t>MG</w:t>
      </w:r>
      <w:r w:rsidRPr="00B7030B">
        <w:rPr>
          <w:rFonts w:asciiTheme="minorHAnsi" w:hAnsiTheme="minorHAnsi"/>
        </w:rPr>
        <w:tab/>
        <w:t>Real</w:t>
      </w:r>
      <w:r w:rsidRPr="00B7030B">
        <w:rPr>
          <w:rFonts w:asciiTheme="minorHAnsi" w:hAnsiTheme="minorHAnsi"/>
        </w:rPr>
        <w:tab/>
        <w:t>0.3</w:t>
      </w:r>
      <w:r w:rsidRPr="00B7030B">
        <w:rPr>
          <w:rFonts w:asciiTheme="minorHAnsi" w:hAnsiTheme="minorHAnsi"/>
        </w:rPr>
        <w:tab/>
        <w:t>maximum macrophyte growth rate,</w:t>
      </w:r>
      <w:r w:rsidRPr="00B7030B">
        <w:rPr>
          <w:rFonts w:asciiTheme="minorHAnsi" w:hAnsiTheme="minorHAnsi"/>
          <w:i/>
          <w:iCs/>
        </w:rPr>
        <w:t xml:space="preserve"> day</w:t>
      </w:r>
      <w:r w:rsidRPr="00B7030B">
        <w:rPr>
          <w:rFonts w:asciiTheme="minorHAnsi" w:hAnsiTheme="minorHAnsi"/>
          <w:i/>
          <w:iCs/>
          <w:vertAlign w:val="superscript"/>
        </w:rPr>
        <w:t>-1</w:t>
      </w:r>
    </w:p>
    <w:p w14:paraId="267D20BE"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MR</w:t>
      </w:r>
      <w:r w:rsidRPr="00B7030B">
        <w:rPr>
          <w:rFonts w:asciiTheme="minorHAnsi" w:hAnsiTheme="minorHAnsi"/>
        </w:rPr>
        <w:tab/>
        <w:t>Real</w:t>
      </w:r>
      <w:r w:rsidRPr="00B7030B">
        <w:rPr>
          <w:rFonts w:asciiTheme="minorHAnsi" w:hAnsiTheme="minorHAnsi"/>
        </w:rPr>
        <w:tab/>
        <w:t>0.05</w:t>
      </w:r>
      <w:r w:rsidRPr="00B7030B">
        <w:rPr>
          <w:rFonts w:asciiTheme="minorHAnsi" w:hAnsiTheme="minorHAnsi"/>
        </w:rPr>
        <w:tab/>
        <w:t>maximum macrophyte respiration rate,</w:t>
      </w:r>
      <w:r w:rsidRPr="00B7030B">
        <w:rPr>
          <w:rFonts w:asciiTheme="minorHAnsi" w:hAnsiTheme="minorHAnsi"/>
          <w:i/>
          <w:iCs/>
        </w:rPr>
        <w:t xml:space="preserve"> day</w:t>
      </w:r>
      <w:r w:rsidRPr="00B7030B">
        <w:rPr>
          <w:rFonts w:asciiTheme="minorHAnsi" w:hAnsiTheme="minorHAnsi"/>
          <w:i/>
          <w:iCs/>
          <w:vertAlign w:val="superscript"/>
        </w:rPr>
        <w:t>-1</w:t>
      </w:r>
    </w:p>
    <w:p w14:paraId="295DEC5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MM</w:t>
      </w:r>
      <w:r w:rsidRPr="00B7030B">
        <w:rPr>
          <w:rFonts w:asciiTheme="minorHAnsi" w:hAnsiTheme="minorHAnsi"/>
        </w:rPr>
        <w:tab/>
        <w:t>Real</w:t>
      </w:r>
      <w:r w:rsidRPr="00B7030B">
        <w:rPr>
          <w:rFonts w:asciiTheme="minorHAnsi" w:hAnsiTheme="minorHAnsi"/>
        </w:rPr>
        <w:tab/>
        <w:t>0.05</w:t>
      </w:r>
      <w:r w:rsidRPr="00B7030B">
        <w:rPr>
          <w:rFonts w:asciiTheme="minorHAnsi" w:hAnsiTheme="minorHAnsi"/>
        </w:rPr>
        <w:tab/>
        <w:t xml:space="preserve">maximum macrophyte mortality rate, </w:t>
      </w:r>
      <w:r w:rsidRPr="00B7030B">
        <w:rPr>
          <w:rFonts w:asciiTheme="minorHAnsi" w:hAnsiTheme="minorHAnsi"/>
          <w:i/>
          <w:iCs/>
        </w:rPr>
        <w:t>day</w:t>
      </w:r>
      <w:r w:rsidRPr="00B7030B">
        <w:rPr>
          <w:rFonts w:asciiTheme="minorHAnsi" w:hAnsiTheme="minorHAnsi"/>
          <w:i/>
          <w:iCs/>
          <w:vertAlign w:val="superscript"/>
        </w:rPr>
        <w:t>-1</w:t>
      </w:r>
    </w:p>
    <w:p w14:paraId="1340C53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MSAT</w:t>
      </w:r>
      <w:r w:rsidRPr="00B7030B">
        <w:rPr>
          <w:rFonts w:asciiTheme="minorHAnsi" w:hAnsiTheme="minorHAnsi"/>
        </w:rPr>
        <w:tab/>
        <w:t>Real</w:t>
      </w:r>
      <w:r w:rsidRPr="00B7030B">
        <w:rPr>
          <w:rFonts w:asciiTheme="minorHAnsi" w:hAnsiTheme="minorHAnsi"/>
        </w:rPr>
        <w:tab/>
        <w:t>30.0</w:t>
      </w:r>
      <w:r w:rsidRPr="00B7030B">
        <w:rPr>
          <w:rFonts w:asciiTheme="minorHAnsi" w:hAnsiTheme="minorHAnsi"/>
        </w:rPr>
        <w:tab/>
        <w:t xml:space="preserve">light saturation intensity at maximum photosynthetic rate, </w:t>
      </w:r>
      <w:r w:rsidRPr="00B7030B">
        <w:rPr>
          <w:rFonts w:asciiTheme="minorHAnsi" w:hAnsiTheme="minorHAnsi"/>
          <w:i/>
          <w:iCs/>
        </w:rPr>
        <w:t>W m</w:t>
      </w:r>
      <w:r w:rsidRPr="00B7030B">
        <w:rPr>
          <w:rFonts w:asciiTheme="minorHAnsi" w:hAnsiTheme="minorHAnsi"/>
          <w:i/>
          <w:iCs/>
          <w:vertAlign w:val="superscript"/>
        </w:rPr>
        <w:t>-2</w:t>
      </w:r>
    </w:p>
    <w:p w14:paraId="36DA68E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MHSP</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macrophyte half-saturation for phosphorus limited growth, </w:t>
      </w:r>
      <w:r w:rsidRPr="00B7030B">
        <w:rPr>
          <w:rFonts w:asciiTheme="minorHAnsi" w:hAnsiTheme="minorHAnsi"/>
          <w:i/>
          <w:iCs/>
        </w:rPr>
        <w:t>g m</w:t>
      </w:r>
      <w:r w:rsidRPr="00B7030B">
        <w:rPr>
          <w:rFonts w:asciiTheme="minorHAnsi" w:hAnsiTheme="minorHAnsi"/>
          <w:i/>
          <w:iCs/>
          <w:vertAlign w:val="superscript"/>
        </w:rPr>
        <w:t>-3</w:t>
      </w:r>
    </w:p>
    <w:p w14:paraId="73F7604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7</w:t>
      </w:r>
      <w:r w:rsidRPr="00B7030B">
        <w:rPr>
          <w:rFonts w:asciiTheme="minorHAnsi" w:hAnsiTheme="minorHAnsi"/>
        </w:rPr>
        <w:tab/>
        <w:t>MHSN</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macrophyte half-saturation for nitrogen limited growth, </w:t>
      </w:r>
      <w:r w:rsidRPr="00B7030B">
        <w:rPr>
          <w:rFonts w:asciiTheme="minorHAnsi" w:hAnsiTheme="minorHAnsi"/>
          <w:i/>
          <w:iCs/>
        </w:rPr>
        <w:t>g m</w:t>
      </w:r>
      <w:r w:rsidRPr="00B7030B">
        <w:rPr>
          <w:rFonts w:asciiTheme="minorHAnsi" w:hAnsiTheme="minorHAnsi"/>
          <w:i/>
          <w:iCs/>
          <w:vertAlign w:val="superscript"/>
        </w:rPr>
        <w:t>-3</w:t>
      </w:r>
    </w:p>
    <w:p w14:paraId="74354F0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8</w:t>
      </w:r>
      <w:r w:rsidRPr="00B7030B">
        <w:rPr>
          <w:rFonts w:asciiTheme="minorHAnsi" w:hAnsiTheme="minorHAnsi"/>
        </w:rPr>
        <w:tab/>
        <w:t>MHSC</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macrophyte half-saturation for carbon limited growth, </w:t>
      </w:r>
      <w:r w:rsidRPr="004820E6">
        <w:rPr>
          <w:rFonts w:asciiTheme="minorHAnsi" w:hAnsiTheme="minorHAnsi"/>
          <w:i/>
          <w:iCs/>
          <w:rPrChange w:id="2361" w:author="Honnalore Steissberg" w:date="2021-08-07T14:04:00Z">
            <w:rPr>
              <w:rFonts w:asciiTheme="minorHAnsi" w:hAnsiTheme="minorHAnsi"/>
            </w:rPr>
          </w:rPrChange>
        </w:rPr>
        <w:t>g</w:t>
      </w:r>
      <w:r w:rsidRPr="00B7030B">
        <w:rPr>
          <w:rFonts w:asciiTheme="minorHAnsi" w:hAnsiTheme="minorHAnsi"/>
          <w:i/>
          <w:iCs/>
        </w:rPr>
        <w:t xml:space="preserve"> m</w:t>
      </w:r>
      <w:r w:rsidRPr="00B7030B">
        <w:rPr>
          <w:rFonts w:asciiTheme="minorHAnsi" w:hAnsiTheme="minorHAnsi"/>
          <w:i/>
          <w:iCs/>
          <w:vertAlign w:val="superscript"/>
        </w:rPr>
        <w:t>-3</w:t>
      </w:r>
    </w:p>
    <w:p w14:paraId="3C255ABE"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MPOM</w:t>
      </w:r>
      <w:r w:rsidRPr="00B7030B">
        <w:rPr>
          <w:rFonts w:asciiTheme="minorHAnsi" w:hAnsiTheme="minorHAnsi"/>
        </w:rPr>
        <w:tab/>
        <w:t>Real</w:t>
      </w:r>
      <w:r w:rsidRPr="00B7030B">
        <w:rPr>
          <w:rFonts w:asciiTheme="minorHAnsi" w:hAnsiTheme="minorHAnsi"/>
        </w:rPr>
        <w:tab/>
        <w:t>0.9</w:t>
      </w:r>
      <w:r w:rsidRPr="00B7030B">
        <w:rPr>
          <w:rFonts w:asciiTheme="minorHAnsi" w:hAnsiTheme="minorHAnsi"/>
        </w:rPr>
        <w:tab/>
        <w:t xml:space="preserve">Fraction of macrophyte biomass that is converted to particulate organic matter when </w:t>
      </w:r>
      <w:r w:rsidR="00265CA3" w:rsidRPr="00B7030B">
        <w:rPr>
          <w:rFonts w:asciiTheme="minorHAnsi" w:hAnsiTheme="minorHAnsi"/>
        </w:rPr>
        <w:t>macrophytes</w:t>
      </w:r>
      <w:r w:rsidRPr="00B7030B">
        <w:rPr>
          <w:rFonts w:asciiTheme="minorHAnsi" w:hAnsiTheme="minorHAnsi"/>
        </w:rPr>
        <w:t xml:space="preserve"> die</w:t>
      </w:r>
    </w:p>
    <w:p w14:paraId="0017027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10</w:t>
      </w:r>
      <w:r w:rsidRPr="00B7030B">
        <w:rPr>
          <w:rFonts w:asciiTheme="minorHAnsi" w:hAnsiTheme="minorHAnsi"/>
        </w:rPr>
        <w:tab/>
        <w:t>LRPMAC</w:t>
      </w:r>
      <w:r w:rsidRPr="00B7030B">
        <w:rPr>
          <w:rFonts w:asciiTheme="minorHAnsi" w:hAnsiTheme="minorHAnsi"/>
        </w:rPr>
        <w:tab/>
        <w:t>Real</w:t>
      </w:r>
      <w:r w:rsidRPr="00B7030B">
        <w:rPr>
          <w:rFonts w:asciiTheme="minorHAnsi" w:hAnsiTheme="minorHAnsi"/>
        </w:rPr>
        <w:tab/>
        <w:t>0.2</w:t>
      </w:r>
      <w:r w:rsidRPr="00B7030B">
        <w:rPr>
          <w:rFonts w:asciiTheme="minorHAnsi" w:hAnsiTheme="minorHAnsi"/>
        </w:rPr>
        <w:tab/>
        <w:t xml:space="preserve">Fraction of POM which originates as dead macrophytes becoming </w:t>
      </w:r>
      <w:r w:rsidR="000F04CC" w:rsidRPr="00B7030B">
        <w:rPr>
          <w:rFonts w:asciiTheme="minorHAnsi" w:hAnsiTheme="minorHAnsi"/>
        </w:rPr>
        <w:t>labile</w:t>
      </w:r>
      <w:r w:rsidRPr="00B7030B">
        <w:rPr>
          <w:rFonts w:asciiTheme="minorHAnsi" w:hAnsiTheme="minorHAnsi"/>
        </w:rPr>
        <w:t xml:space="preserve"> POM</w:t>
      </w:r>
    </w:p>
    <w:p w14:paraId="0DC66819" w14:textId="77777777" w:rsidR="00370C23" w:rsidRPr="00B7030B" w:rsidRDefault="00370C23" w:rsidP="00370C23">
      <w:pPr>
        <w:pStyle w:val="BodyText2"/>
      </w:pPr>
    </w:p>
    <w:p w14:paraId="0F944AE6" w14:textId="77777777" w:rsidR="00370C23" w:rsidRPr="00B7030B" w:rsidRDefault="00370C23" w:rsidP="00370C23">
      <w:pPr>
        <w:pStyle w:val="BodyText2"/>
      </w:pPr>
    </w:p>
    <w:p w14:paraId="470A0315" w14:textId="5A53EADB" w:rsidR="00370C23" w:rsidRPr="00F83DFA" w:rsidRDefault="00370C23" w:rsidP="00370C23">
      <w:pPr>
        <w:pStyle w:val="BodyText"/>
        <w:rPr>
          <w:sz w:val="20"/>
          <w:szCs w:val="18"/>
        </w:rPr>
      </w:pPr>
      <w:r w:rsidRPr="00F83DFA">
        <w:rPr>
          <w:sz w:val="20"/>
          <w:szCs w:val="18"/>
        </w:rPr>
        <w:t>This card specifies rates for macrophyte growth, mortality</w:t>
      </w:r>
      <w:ins w:id="2362" w:author="Honnalore Steissberg" w:date="2021-08-07T14:04:00Z">
        <w:r w:rsidR="004820E6">
          <w:rPr>
            <w:sz w:val="20"/>
            <w:szCs w:val="18"/>
          </w:rPr>
          <w:t>,</w:t>
        </w:r>
      </w:ins>
      <w:r w:rsidRPr="00F83DFA">
        <w:rPr>
          <w:sz w:val="20"/>
          <w:szCs w:val="18"/>
        </w:rPr>
        <w:t xml:space="preserve"> and respiration.  Additionally, values that affect the maximum macrophyte growth rate</w:t>
      </w:r>
      <w:ins w:id="2363" w:author="Honnalore Steissberg" w:date="2021-08-07T14:04:00Z">
        <w:r w:rsidR="004820E6">
          <w:rPr>
            <w:sz w:val="20"/>
            <w:szCs w:val="18"/>
          </w:rPr>
          <w:t>,</w:t>
        </w:r>
      </w:ins>
      <w:r w:rsidRPr="00F83DFA">
        <w:rPr>
          <w:sz w:val="20"/>
          <w:szCs w:val="18"/>
        </w:rPr>
        <w:t xml:space="preserve"> including nutrient limited growth, light saturation, fraction of dead biomass converted to POM, and the fraction of POM originating from dead biomass </w:t>
      </w:r>
      <w:del w:id="2364" w:author="Honnalore Steissberg" w:date="2021-08-07T14:04:00Z">
        <w:r w:rsidRPr="00F83DFA" w:rsidDel="004820E6">
          <w:rPr>
            <w:sz w:val="20"/>
            <w:szCs w:val="18"/>
          </w:rPr>
          <w:delText xml:space="preserve">becoming </w:delText>
        </w:r>
      </w:del>
      <w:ins w:id="2365" w:author="Honnalore Steissberg" w:date="2021-08-07T14:04:00Z">
        <w:r w:rsidR="004820E6">
          <w:rPr>
            <w:sz w:val="20"/>
            <w:szCs w:val="18"/>
          </w:rPr>
          <w:t xml:space="preserve">that becomes </w:t>
        </w:r>
      </w:ins>
      <w:r w:rsidRPr="00F83DFA">
        <w:rPr>
          <w:sz w:val="20"/>
          <w:szCs w:val="18"/>
        </w:rPr>
        <w:t>refractory POM</w:t>
      </w:r>
      <w:ins w:id="2366" w:author="Honnalore Steissberg" w:date="2021-08-07T14:04:00Z">
        <w:r w:rsidR="004820E6">
          <w:rPr>
            <w:sz w:val="20"/>
            <w:szCs w:val="18"/>
          </w:rPr>
          <w:t>,</w:t>
        </w:r>
      </w:ins>
      <w:r w:rsidRPr="00F83DFA">
        <w:rPr>
          <w:sz w:val="20"/>
          <w:szCs w:val="18"/>
        </w:rPr>
        <w:t xml:space="preserve"> are also specified here.  </w:t>
      </w:r>
    </w:p>
    <w:p w14:paraId="662526BE" w14:textId="3DD39440" w:rsidR="00370C23" w:rsidRPr="00F83DFA" w:rsidRDefault="00370C23" w:rsidP="00370C23">
      <w:pPr>
        <w:rPr>
          <w:sz w:val="20"/>
          <w:szCs w:val="18"/>
        </w:rPr>
      </w:pPr>
      <w:r w:rsidRPr="00F83DFA">
        <w:rPr>
          <w:sz w:val="20"/>
          <w:szCs w:val="18"/>
        </w:rPr>
        <w:t>Light limitation was modeled with a hyperbolic equation</w:t>
      </w:r>
      <w:ins w:id="2367" w:author="Honnalore Steissberg" w:date="2021-07-30T10:09:00Z">
        <w:r w:rsidR="008402A5">
          <w:rPr>
            <w:sz w:val="20"/>
            <w:szCs w:val="18"/>
          </w:rPr>
          <w:t>,</w:t>
        </w:r>
      </w:ins>
      <w:r w:rsidRPr="00F83DFA">
        <w:rPr>
          <w:sz w:val="20"/>
          <w:szCs w:val="18"/>
        </w:rPr>
        <w:t xml:space="preserve"> which </w:t>
      </w:r>
      <w:ins w:id="2368" w:author="Honnalore Steissberg" w:date="2021-07-30T10:08:00Z">
        <w:r w:rsidR="008402A5">
          <w:rPr>
            <w:sz w:val="20"/>
            <w:szCs w:val="18"/>
          </w:rPr>
          <w:t>h</w:t>
        </w:r>
      </w:ins>
      <w:r w:rsidRPr="00F83DFA">
        <w:rPr>
          <w:sz w:val="20"/>
          <w:szCs w:val="18"/>
        </w:rPr>
        <w:t>as the same form as the Michaelis-Menten function:</w:t>
      </w:r>
    </w:p>
    <w:p w14:paraId="3A4C4727" w14:textId="34315035" w:rsidR="00370C23" w:rsidRDefault="00370C23">
      <w:pPr>
        <w:jc w:val="center"/>
        <w:rPr>
          <w:ins w:id="2369" w:author="Honnalore Steissberg" w:date="2021-07-30T10:09:00Z"/>
          <w:sz w:val="20"/>
          <w:szCs w:val="18"/>
        </w:rPr>
        <w:pPrChange w:id="2370" w:author="Honnalore Steissberg" w:date="2021-07-30T10:09:00Z">
          <w:pPr/>
        </w:pPrChange>
      </w:pPr>
      <m:oMathPara>
        <m:oMath>
          <m:r>
            <w:rPr>
              <w:rFonts w:ascii="Cambria Math"/>
              <w:sz w:val="20"/>
              <w:szCs w:val="18"/>
            </w:rPr>
            <m:t>f(I)=</m:t>
          </m:r>
          <m:f>
            <m:fPr>
              <m:ctrlPr>
                <w:ins w:id="2371" w:author="Honnalore Steissberg" w:date="2021-07-30T09:49:00Z">
                  <w:rPr>
                    <w:rFonts w:ascii="Cambria Math" w:hAnsi="Cambria Math"/>
                    <w:i/>
                    <w:sz w:val="20"/>
                    <w:szCs w:val="18"/>
                  </w:rPr>
                </w:ins>
              </m:ctrlPr>
            </m:fPr>
            <m:num>
              <m:r>
                <w:rPr>
                  <w:rFonts w:ascii="Cambria Math"/>
                  <w:sz w:val="20"/>
                  <w:szCs w:val="18"/>
                </w:rPr>
                <m:t>I</m:t>
              </m:r>
            </m:num>
            <m:den>
              <m:r>
                <w:rPr>
                  <w:rFonts w:ascii="Cambria Math"/>
                  <w:sz w:val="20"/>
                  <w:szCs w:val="18"/>
                </w:rPr>
                <m:t>I+</m:t>
              </m:r>
              <m:sSub>
                <m:sSubPr>
                  <m:ctrlPr>
                    <w:ins w:id="2372" w:author="Honnalore Steissberg" w:date="2021-07-30T09:49:00Z">
                      <w:rPr>
                        <w:rFonts w:ascii="Cambria Math" w:hAnsi="Cambria Math"/>
                        <w:i/>
                        <w:sz w:val="20"/>
                        <w:szCs w:val="18"/>
                      </w:rPr>
                    </w:ins>
                  </m:ctrlPr>
                </m:sSubPr>
                <m:e>
                  <m:r>
                    <w:rPr>
                      <w:rFonts w:ascii="Cambria Math"/>
                      <w:sz w:val="20"/>
                      <w:szCs w:val="18"/>
                    </w:rPr>
                    <m:t>I</m:t>
                  </m:r>
                </m:e>
                <m:sub>
                  <m:r>
                    <w:rPr>
                      <w:rFonts w:ascii="Cambria Math" w:hAnsi="Cambria Math" w:cs="Cambria Math"/>
                      <w:sz w:val="20"/>
                      <w:szCs w:val="18"/>
                    </w:rPr>
                    <m:t>h</m:t>
                  </m:r>
                </m:sub>
              </m:sSub>
            </m:den>
          </m:f>
        </m:oMath>
      </m:oMathPara>
    </w:p>
    <w:p w14:paraId="28254E35" w14:textId="77777777" w:rsidR="008402A5" w:rsidRPr="00F83DFA" w:rsidRDefault="008402A5" w:rsidP="00DC03F9">
      <w:pPr>
        <w:rPr>
          <w:sz w:val="20"/>
          <w:szCs w:val="18"/>
        </w:rPr>
      </w:pPr>
    </w:p>
    <w:p w14:paraId="1B526DE0" w14:textId="77777777" w:rsidR="00370C23" w:rsidRPr="00F83DFA" w:rsidRDefault="00370C23" w:rsidP="00370C23">
      <w:pPr>
        <w:rPr>
          <w:sz w:val="20"/>
          <w:szCs w:val="18"/>
        </w:rPr>
      </w:pPr>
      <w:proofErr w:type="gramStart"/>
      <w:r w:rsidRPr="00F83DFA">
        <w:rPr>
          <w:sz w:val="20"/>
          <w:szCs w:val="18"/>
        </w:rPr>
        <w:t>where</w:t>
      </w:r>
      <w:proofErr w:type="gramEnd"/>
    </w:p>
    <w:p w14:paraId="444DE186" w14:textId="77777777" w:rsidR="00370C23" w:rsidRPr="00F83DFA" w:rsidRDefault="00DC03F9" w:rsidP="00DC03F9">
      <w:pPr>
        <w:rPr>
          <w:sz w:val="20"/>
          <w:szCs w:val="18"/>
        </w:rPr>
      </w:pPr>
      <m:oMath>
        <m:r>
          <w:rPr>
            <w:rFonts w:ascii="Cambria Math"/>
            <w:sz w:val="20"/>
            <w:szCs w:val="18"/>
          </w:rPr>
          <m:t>I</m:t>
        </m:r>
      </m:oMath>
      <w:r w:rsidR="00370C23" w:rsidRPr="00F83DFA">
        <w:rPr>
          <w:sz w:val="20"/>
          <w:szCs w:val="18"/>
        </w:rPr>
        <w:t xml:space="preserve"> : solar radiation (W/m</w:t>
      </w:r>
      <w:r w:rsidR="00370C23" w:rsidRPr="00F83DFA">
        <w:rPr>
          <w:sz w:val="20"/>
          <w:szCs w:val="18"/>
          <w:vertAlign w:val="superscript"/>
        </w:rPr>
        <w:t>2</w:t>
      </w:r>
      <w:r w:rsidR="00370C23" w:rsidRPr="00F83DFA">
        <w:rPr>
          <w:sz w:val="20"/>
          <w:szCs w:val="18"/>
        </w:rPr>
        <w:t>)</w:t>
      </w:r>
    </w:p>
    <w:p w14:paraId="7AD19F87" w14:textId="62DECD9B" w:rsidR="00370C23" w:rsidRPr="00F83DFA" w:rsidRDefault="00C51A7D" w:rsidP="00DC03F9">
      <w:pPr>
        <w:pStyle w:val="BodyText"/>
        <w:rPr>
          <w:sz w:val="20"/>
          <w:szCs w:val="18"/>
        </w:rPr>
      </w:pPr>
      <m:oMath>
        <m:sSub>
          <m:sSubPr>
            <m:ctrlPr>
              <w:ins w:id="2373" w:author="Honnalore Steissberg" w:date="2021-07-30T09:49:00Z">
                <w:rPr>
                  <w:rFonts w:ascii="Cambria Math" w:hAnsi="Cambria Math"/>
                  <w:i/>
                  <w:sz w:val="20"/>
                  <w:szCs w:val="18"/>
                </w:rPr>
              </w:ins>
            </m:ctrlPr>
          </m:sSubPr>
          <m:e>
            <m:r>
              <w:rPr>
                <w:rFonts w:ascii="Cambria Math"/>
                <w:sz w:val="20"/>
                <w:szCs w:val="18"/>
              </w:rPr>
              <m:t>I</m:t>
            </m:r>
          </m:e>
          <m:sub>
            <m:r>
              <w:rPr>
                <w:rFonts w:ascii="Cambria Math" w:hAnsi="Cambria Math" w:cs="Cambria Math"/>
                <w:sz w:val="20"/>
                <w:szCs w:val="18"/>
              </w:rPr>
              <m:t>h</m:t>
            </m:r>
          </m:sub>
        </m:sSub>
      </m:oMath>
      <w:r w:rsidR="00370C23" w:rsidRPr="00F83DFA">
        <w:rPr>
          <w:sz w:val="20"/>
          <w:szCs w:val="18"/>
        </w:rPr>
        <w:t>: half-saturation coefficient for solar radiation (W/m</w:t>
      </w:r>
      <w:r w:rsidR="00370C23" w:rsidRPr="00F83DFA">
        <w:rPr>
          <w:sz w:val="20"/>
          <w:szCs w:val="18"/>
          <w:vertAlign w:val="superscript"/>
        </w:rPr>
        <w:t>2</w:t>
      </w:r>
      <w:r w:rsidR="00370C23" w:rsidRPr="00F83DFA">
        <w:rPr>
          <w:sz w:val="20"/>
          <w:szCs w:val="18"/>
        </w:rPr>
        <w:t>)</w:t>
      </w:r>
      <w:ins w:id="2374" w:author="Honnalore Steissberg" w:date="2021-07-30T10:09:00Z">
        <w:r w:rsidR="008402A5">
          <w:rPr>
            <w:sz w:val="20"/>
            <w:szCs w:val="18"/>
          </w:rPr>
          <w:t>.</w:t>
        </w:r>
      </w:ins>
    </w:p>
    <w:p w14:paraId="56E1F3AE" w14:textId="77777777" w:rsidR="00DA26E2" w:rsidRPr="00F83DFA" w:rsidRDefault="00DA26E2" w:rsidP="00DA26E2">
      <w:pPr>
        <w:rPr>
          <w:sz w:val="20"/>
          <w:szCs w:val="18"/>
        </w:rPr>
      </w:pPr>
      <w:r w:rsidRPr="00F83DFA">
        <w:rPr>
          <w:sz w:val="20"/>
          <w:szCs w:val="18"/>
        </w:rPr>
        <w:t xml:space="preserve">The following table shows macrophyte coefficient values used in an application of CE-QUAL-R1 to </w:t>
      </w:r>
      <w:proofErr w:type="spellStart"/>
      <w:r w:rsidRPr="00F83DFA">
        <w:rPr>
          <w:sz w:val="20"/>
          <w:szCs w:val="18"/>
        </w:rPr>
        <w:t>Eau</w:t>
      </w:r>
      <w:proofErr w:type="spellEnd"/>
      <w:r w:rsidRPr="00F83DFA">
        <w:rPr>
          <w:sz w:val="20"/>
          <w:szCs w:val="18"/>
        </w:rPr>
        <w:t xml:space="preserve"> Galle Reservoir, Wisconsin (Collins and </w:t>
      </w:r>
      <w:proofErr w:type="spellStart"/>
      <w:r w:rsidRPr="00F83DFA">
        <w:rPr>
          <w:sz w:val="20"/>
          <w:szCs w:val="18"/>
        </w:rPr>
        <w:t>Wlosinski</w:t>
      </w:r>
      <w:proofErr w:type="spellEnd"/>
      <w:r w:rsidRPr="00F83DFA">
        <w:rPr>
          <w:sz w:val="20"/>
          <w:szCs w:val="18"/>
        </w:rPr>
        <w:t>, 1989).</w:t>
      </w:r>
    </w:p>
    <w:p w14:paraId="354E3AF2" w14:textId="77777777" w:rsidR="00DA26E2" w:rsidRPr="00F83DFA" w:rsidRDefault="00DA26E2" w:rsidP="00EE7164">
      <w:pPr>
        <w:pStyle w:val="Caption"/>
      </w:pPr>
      <w:bookmarkStart w:id="2375" w:name="_Ref487288530"/>
      <w:bookmarkStart w:id="2376" w:name="_Toc498893239"/>
    </w:p>
    <w:p w14:paraId="3A36AC9E" w14:textId="77777777" w:rsidR="008402A5" w:rsidRDefault="00DA26E2" w:rsidP="008402A5">
      <w:pPr>
        <w:pStyle w:val="Caption"/>
        <w:spacing w:after="0"/>
        <w:rPr>
          <w:ins w:id="2377" w:author="Honnalore Steissberg" w:date="2021-07-30T10:10:00Z"/>
        </w:rPr>
      </w:pPr>
      <w:bookmarkStart w:id="2378" w:name="_Toc13665518"/>
      <w:bookmarkStart w:id="2379" w:name="_Toc37942987"/>
      <w:r w:rsidRPr="00F83DFA">
        <w:t xml:space="preserve">Table </w:t>
      </w:r>
      <w:r w:rsidR="00F812F1">
        <w:fldChar w:fldCharType="begin"/>
      </w:r>
      <w:r w:rsidR="00F812F1">
        <w:instrText xml:space="preserve"> SEQ Table \* ARABIC </w:instrText>
      </w:r>
      <w:r w:rsidR="00F812F1">
        <w:fldChar w:fldCharType="separate"/>
      </w:r>
      <w:r w:rsidR="00795A65">
        <w:rPr>
          <w:noProof/>
        </w:rPr>
        <w:t>41</w:t>
      </w:r>
      <w:r w:rsidR="00F812F1">
        <w:rPr>
          <w:noProof/>
        </w:rPr>
        <w:fldChar w:fldCharType="end"/>
      </w:r>
      <w:bookmarkEnd w:id="2375"/>
      <w:r w:rsidRPr="00F83DFA">
        <w:t xml:space="preserve">.  Coefficients used in CE-QUAL-R1 to simulate macrophytes </w:t>
      </w:r>
    </w:p>
    <w:p w14:paraId="15381C80" w14:textId="51F0B68A" w:rsidR="00DA26E2" w:rsidRDefault="00DA26E2" w:rsidP="008402A5">
      <w:pPr>
        <w:pStyle w:val="Caption"/>
        <w:spacing w:after="0"/>
        <w:rPr>
          <w:ins w:id="2380" w:author="Honnalore Steissberg" w:date="2021-07-30T10:09:00Z"/>
        </w:rPr>
      </w:pPr>
      <w:r w:rsidRPr="00F83DFA">
        <w:t>(</w:t>
      </w:r>
      <w:del w:id="2381" w:author="Honnalore Steissberg" w:date="2021-07-30T10:10:00Z">
        <w:r w:rsidRPr="00F83DFA" w:rsidDel="008402A5">
          <w:delText xml:space="preserve">from </w:delText>
        </w:r>
      </w:del>
      <w:r w:rsidRPr="00F83DFA">
        <w:t>Collins and</w:t>
      </w:r>
      <w:ins w:id="2382" w:author="Honnalore Steissberg" w:date="2021-07-30T10:10:00Z">
        <w:r w:rsidR="008402A5">
          <w:t xml:space="preserve"> </w:t>
        </w:r>
      </w:ins>
      <w:del w:id="2383" w:author="Honnalore Steissberg" w:date="2021-07-30T10:10:00Z">
        <w:r w:rsidRPr="00F83DFA" w:rsidDel="008402A5">
          <w:delText xml:space="preserve"> </w:delText>
        </w:r>
      </w:del>
      <w:proofErr w:type="spellStart"/>
      <w:r w:rsidRPr="00F83DFA">
        <w:t>Wlosinski</w:t>
      </w:r>
      <w:proofErr w:type="spellEnd"/>
      <w:r w:rsidRPr="00F83DFA">
        <w:t>, 1989)</w:t>
      </w:r>
      <w:del w:id="2384" w:author="Honnalore Steissberg" w:date="2021-07-30T10:09:00Z">
        <w:r w:rsidRPr="00F83DFA" w:rsidDel="008402A5">
          <w:delText>.</w:delText>
        </w:r>
      </w:del>
      <w:bookmarkEnd w:id="2376"/>
      <w:bookmarkEnd w:id="2378"/>
      <w:bookmarkEnd w:id="2379"/>
    </w:p>
    <w:p w14:paraId="17153AE9" w14:textId="77777777" w:rsidR="008402A5" w:rsidRPr="008402A5" w:rsidRDefault="008402A5">
      <w:pPr>
        <w:rPr>
          <w:rPrChange w:id="2385" w:author="Honnalore Steissberg" w:date="2021-07-30T10:09:00Z">
            <w:rPr>
              <w:snapToGrid w:val="0"/>
              <w:color w:val="000000"/>
            </w:rPr>
          </w:rPrChange>
        </w:rPr>
        <w:pPrChange w:id="2386" w:author="Honnalore Steissberg" w:date="2021-07-30T10:09:00Z">
          <w:pPr>
            <w:pStyle w:val="Caption"/>
            <w:spacing w:after="0"/>
          </w:pPr>
        </w:pPrChange>
      </w:pP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4968"/>
        <w:gridCol w:w="1152"/>
        <w:gridCol w:w="2088"/>
      </w:tblGrid>
      <w:tr w:rsidR="00DA26E2" w:rsidRPr="00B7030B" w14:paraId="5791BC6E" w14:textId="77777777">
        <w:trPr>
          <w:cantSplit/>
          <w:tblHeader/>
        </w:trPr>
        <w:tc>
          <w:tcPr>
            <w:tcW w:w="4968" w:type="dxa"/>
            <w:tcBorders>
              <w:top w:val="double" w:sz="4" w:space="0" w:color="auto"/>
              <w:bottom w:val="single" w:sz="12" w:space="0" w:color="auto"/>
            </w:tcBorders>
          </w:tcPr>
          <w:p w14:paraId="24AA1206" w14:textId="77777777" w:rsidR="00DA26E2" w:rsidRPr="00B7030B" w:rsidRDefault="00DA26E2" w:rsidP="00EF6304">
            <w:pPr>
              <w:pStyle w:val="tableinsides"/>
            </w:pPr>
            <w:r w:rsidRPr="00B7030B">
              <w:t>Description</w:t>
            </w:r>
          </w:p>
        </w:tc>
        <w:tc>
          <w:tcPr>
            <w:tcW w:w="1152" w:type="dxa"/>
            <w:tcBorders>
              <w:top w:val="double" w:sz="4" w:space="0" w:color="auto"/>
              <w:bottom w:val="single" w:sz="12" w:space="0" w:color="auto"/>
            </w:tcBorders>
          </w:tcPr>
          <w:p w14:paraId="2B823A83" w14:textId="77777777" w:rsidR="00DA26E2" w:rsidRPr="00B7030B" w:rsidRDefault="00DA26E2" w:rsidP="00EF6304">
            <w:pPr>
              <w:pStyle w:val="tableinsides"/>
            </w:pPr>
            <w:r w:rsidRPr="00B7030B">
              <w:t>Value</w:t>
            </w:r>
          </w:p>
        </w:tc>
        <w:tc>
          <w:tcPr>
            <w:tcW w:w="2088" w:type="dxa"/>
            <w:tcBorders>
              <w:top w:val="double" w:sz="4" w:space="0" w:color="auto"/>
              <w:bottom w:val="single" w:sz="12" w:space="0" w:color="auto"/>
            </w:tcBorders>
          </w:tcPr>
          <w:p w14:paraId="3E0B6E42" w14:textId="77777777" w:rsidR="00DA26E2" w:rsidRPr="00B7030B" w:rsidRDefault="00DA26E2" w:rsidP="00EF6304">
            <w:pPr>
              <w:pStyle w:val="tableinsides"/>
            </w:pPr>
            <w:r w:rsidRPr="00B7030B">
              <w:t>Reference</w:t>
            </w:r>
          </w:p>
        </w:tc>
      </w:tr>
      <w:tr w:rsidR="00DA26E2" w:rsidRPr="00B7030B" w14:paraId="3281F2D6" w14:textId="77777777">
        <w:trPr>
          <w:cantSplit/>
        </w:trPr>
        <w:tc>
          <w:tcPr>
            <w:tcW w:w="4968" w:type="dxa"/>
            <w:tcBorders>
              <w:top w:val="nil"/>
            </w:tcBorders>
          </w:tcPr>
          <w:p w14:paraId="0CF6BBBB" w14:textId="77777777" w:rsidR="00DA26E2" w:rsidRPr="00B7030B" w:rsidRDefault="00DA26E2" w:rsidP="00EF6304">
            <w:pPr>
              <w:pStyle w:val="tableinsides"/>
            </w:pPr>
            <w:r w:rsidRPr="00B7030B">
              <w:t>Carbon fraction of dry weight [MC] – see Macrophyte Stoichiometry</w:t>
            </w:r>
          </w:p>
        </w:tc>
        <w:tc>
          <w:tcPr>
            <w:tcW w:w="1152" w:type="dxa"/>
            <w:tcBorders>
              <w:top w:val="nil"/>
            </w:tcBorders>
          </w:tcPr>
          <w:p w14:paraId="708C9A65" w14:textId="77777777" w:rsidR="00DA26E2" w:rsidRPr="00B7030B" w:rsidRDefault="00DA26E2" w:rsidP="00EF6304">
            <w:pPr>
              <w:pStyle w:val="tableinsides"/>
            </w:pPr>
            <w:r w:rsidRPr="00B7030B">
              <w:t>0.46</w:t>
            </w:r>
          </w:p>
        </w:tc>
        <w:tc>
          <w:tcPr>
            <w:tcW w:w="2088" w:type="dxa"/>
            <w:tcBorders>
              <w:top w:val="nil"/>
            </w:tcBorders>
          </w:tcPr>
          <w:p w14:paraId="5D0C0E00" w14:textId="77777777" w:rsidR="00DA26E2" w:rsidRPr="00B7030B" w:rsidRDefault="00DA26E2" w:rsidP="00EF6304">
            <w:pPr>
              <w:pStyle w:val="tableinsides"/>
            </w:pPr>
            <w:proofErr w:type="spellStart"/>
            <w:r w:rsidRPr="00B7030B">
              <w:t>Soeder</w:t>
            </w:r>
            <w:proofErr w:type="spellEnd"/>
            <w:r w:rsidRPr="00B7030B">
              <w:t xml:space="preserve"> et al. (1969)</w:t>
            </w:r>
          </w:p>
        </w:tc>
      </w:tr>
      <w:tr w:rsidR="00DA26E2" w:rsidRPr="00B7030B" w14:paraId="3B6A44FC" w14:textId="77777777">
        <w:trPr>
          <w:cantSplit/>
        </w:trPr>
        <w:tc>
          <w:tcPr>
            <w:tcW w:w="4968" w:type="dxa"/>
          </w:tcPr>
          <w:p w14:paraId="3E4DD79B" w14:textId="77777777" w:rsidR="00DA26E2" w:rsidRPr="00B7030B" w:rsidRDefault="00DA26E2" w:rsidP="00EF6304">
            <w:pPr>
              <w:pStyle w:val="tableinsides"/>
            </w:pPr>
            <w:r w:rsidRPr="00B7030B">
              <w:t>Maximum gross production rate [MG]</w:t>
            </w:r>
          </w:p>
        </w:tc>
        <w:tc>
          <w:tcPr>
            <w:tcW w:w="1152" w:type="dxa"/>
          </w:tcPr>
          <w:p w14:paraId="4B55234F" w14:textId="77777777" w:rsidR="00DA26E2" w:rsidRPr="00B7030B" w:rsidRDefault="00DA26E2" w:rsidP="00EF6304">
            <w:pPr>
              <w:pStyle w:val="tableinsides"/>
            </w:pPr>
            <w:r w:rsidRPr="00B7030B">
              <w:t>0.42 day</w:t>
            </w:r>
            <w:r w:rsidRPr="00B7030B">
              <w:rPr>
                <w:vertAlign w:val="superscript"/>
              </w:rPr>
              <w:t>-1</w:t>
            </w:r>
          </w:p>
        </w:tc>
        <w:tc>
          <w:tcPr>
            <w:tcW w:w="2088" w:type="dxa"/>
          </w:tcPr>
          <w:p w14:paraId="1C386AEA" w14:textId="77777777" w:rsidR="00DA26E2" w:rsidRPr="00B7030B" w:rsidRDefault="00DA26E2" w:rsidP="00EF6304">
            <w:pPr>
              <w:pStyle w:val="tableinsides"/>
            </w:pPr>
            <w:r w:rsidRPr="00B7030B">
              <w:t>Van et al. (1976)</w:t>
            </w:r>
          </w:p>
        </w:tc>
      </w:tr>
      <w:tr w:rsidR="00DA26E2" w:rsidRPr="00B7030B" w14:paraId="0D65CA6D" w14:textId="77777777">
        <w:trPr>
          <w:cantSplit/>
        </w:trPr>
        <w:tc>
          <w:tcPr>
            <w:tcW w:w="4968" w:type="dxa"/>
          </w:tcPr>
          <w:p w14:paraId="76E5574D" w14:textId="77777777" w:rsidR="00DA26E2" w:rsidRPr="00B7030B" w:rsidRDefault="00DA26E2" w:rsidP="00EF6304">
            <w:pPr>
              <w:pStyle w:val="tableinsides"/>
            </w:pPr>
            <w:r w:rsidRPr="00B7030B">
              <w:t>Maximum dark respiration rate [MR]</w:t>
            </w:r>
          </w:p>
        </w:tc>
        <w:tc>
          <w:tcPr>
            <w:tcW w:w="1152" w:type="dxa"/>
          </w:tcPr>
          <w:p w14:paraId="57532A6B" w14:textId="77777777" w:rsidR="00DA26E2" w:rsidRPr="00B7030B" w:rsidRDefault="00DA26E2" w:rsidP="00EF6304">
            <w:pPr>
              <w:pStyle w:val="tableinsides"/>
            </w:pPr>
            <w:r w:rsidRPr="00B7030B">
              <w:t>0.05 day</w:t>
            </w:r>
            <w:r w:rsidRPr="00B7030B">
              <w:rPr>
                <w:vertAlign w:val="superscript"/>
              </w:rPr>
              <w:t>-1</w:t>
            </w:r>
          </w:p>
        </w:tc>
        <w:tc>
          <w:tcPr>
            <w:tcW w:w="2088" w:type="dxa"/>
          </w:tcPr>
          <w:p w14:paraId="2C8F380B" w14:textId="77777777" w:rsidR="00DA26E2" w:rsidRPr="00B7030B" w:rsidRDefault="00DA26E2" w:rsidP="00EF6304">
            <w:pPr>
              <w:pStyle w:val="tableinsides"/>
            </w:pPr>
            <w:proofErr w:type="spellStart"/>
            <w:r w:rsidRPr="00B7030B">
              <w:t>McGahee</w:t>
            </w:r>
            <w:proofErr w:type="spellEnd"/>
            <w:r w:rsidRPr="00B7030B">
              <w:t xml:space="preserve"> and Davis (1971)</w:t>
            </w:r>
          </w:p>
        </w:tc>
      </w:tr>
      <w:tr w:rsidR="00DA26E2" w:rsidRPr="00B7030B" w14:paraId="5D9A075B" w14:textId="77777777">
        <w:trPr>
          <w:cantSplit/>
        </w:trPr>
        <w:tc>
          <w:tcPr>
            <w:tcW w:w="4968" w:type="dxa"/>
          </w:tcPr>
          <w:p w14:paraId="15137591" w14:textId="77777777" w:rsidR="00DA26E2" w:rsidRPr="00B7030B" w:rsidRDefault="00DA26E2" w:rsidP="00EF6304">
            <w:pPr>
              <w:pStyle w:val="tableinsides"/>
            </w:pPr>
            <w:r w:rsidRPr="00B7030B">
              <w:lastRenderedPageBreak/>
              <w:t>Fraction of dead tissue to dissolved organic matter</w:t>
            </w:r>
          </w:p>
        </w:tc>
        <w:tc>
          <w:tcPr>
            <w:tcW w:w="1152" w:type="dxa"/>
          </w:tcPr>
          <w:p w14:paraId="2691F778" w14:textId="77777777" w:rsidR="00DA26E2" w:rsidRPr="00B7030B" w:rsidRDefault="00DA26E2" w:rsidP="00EF6304">
            <w:pPr>
              <w:pStyle w:val="tableinsides"/>
            </w:pPr>
            <w:r w:rsidRPr="00B7030B">
              <w:t xml:space="preserve">0.2        </w:t>
            </w:r>
          </w:p>
        </w:tc>
        <w:tc>
          <w:tcPr>
            <w:tcW w:w="2088" w:type="dxa"/>
          </w:tcPr>
          <w:p w14:paraId="48CF8E7C" w14:textId="77777777" w:rsidR="00DA26E2" w:rsidRPr="00B7030B" w:rsidRDefault="00DA26E2" w:rsidP="00EF6304">
            <w:pPr>
              <w:pStyle w:val="tableinsides"/>
            </w:pPr>
            <w:r w:rsidRPr="00B7030B">
              <w:t>Wetzel and Manny (1972)</w:t>
            </w:r>
          </w:p>
        </w:tc>
      </w:tr>
      <w:tr w:rsidR="00DA26E2" w:rsidRPr="00B7030B" w14:paraId="33AB23F1" w14:textId="77777777">
        <w:trPr>
          <w:cantSplit/>
        </w:trPr>
        <w:tc>
          <w:tcPr>
            <w:tcW w:w="4968" w:type="dxa"/>
          </w:tcPr>
          <w:p w14:paraId="791925DE" w14:textId="77777777" w:rsidR="00DA26E2" w:rsidRPr="00B7030B" w:rsidRDefault="00DA26E2" w:rsidP="00EF6304">
            <w:pPr>
              <w:pStyle w:val="tableinsides"/>
            </w:pPr>
            <w:r w:rsidRPr="00B7030B">
              <w:t>Fraction of dead tissue to detritus [MPOM]</w:t>
            </w:r>
          </w:p>
        </w:tc>
        <w:tc>
          <w:tcPr>
            <w:tcW w:w="1152" w:type="dxa"/>
          </w:tcPr>
          <w:p w14:paraId="54CEA07F" w14:textId="77777777" w:rsidR="00DA26E2" w:rsidRPr="00B7030B" w:rsidRDefault="00DA26E2" w:rsidP="00EF6304">
            <w:pPr>
              <w:pStyle w:val="tableinsides"/>
            </w:pPr>
            <w:r w:rsidRPr="00B7030B">
              <w:t>0.4</w:t>
            </w:r>
          </w:p>
        </w:tc>
        <w:tc>
          <w:tcPr>
            <w:tcW w:w="2088" w:type="dxa"/>
          </w:tcPr>
          <w:p w14:paraId="15F002E1" w14:textId="77777777" w:rsidR="00DA26E2" w:rsidRPr="00B7030B" w:rsidRDefault="00DA26E2" w:rsidP="00EF6304">
            <w:pPr>
              <w:pStyle w:val="tableinsides"/>
            </w:pPr>
            <w:proofErr w:type="spellStart"/>
            <w:r w:rsidRPr="00B7030B">
              <w:t>Godshalk</w:t>
            </w:r>
            <w:proofErr w:type="spellEnd"/>
            <w:r w:rsidRPr="00B7030B">
              <w:t xml:space="preserve"> and Wetzel (1978)</w:t>
            </w:r>
          </w:p>
        </w:tc>
      </w:tr>
      <w:tr w:rsidR="00DA26E2" w:rsidRPr="00B7030B" w14:paraId="24B88454" w14:textId="77777777">
        <w:trPr>
          <w:cantSplit/>
        </w:trPr>
        <w:tc>
          <w:tcPr>
            <w:tcW w:w="4968" w:type="dxa"/>
          </w:tcPr>
          <w:p w14:paraId="478EA2DA" w14:textId="77777777" w:rsidR="00DA26E2" w:rsidRPr="00B7030B" w:rsidRDefault="00DA26E2" w:rsidP="00EF6304">
            <w:pPr>
              <w:pStyle w:val="tableinsides"/>
            </w:pPr>
            <w:r w:rsidRPr="00B7030B">
              <w:t>Fraction of dead tissue to sediments</w:t>
            </w:r>
          </w:p>
        </w:tc>
        <w:tc>
          <w:tcPr>
            <w:tcW w:w="1152" w:type="dxa"/>
          </w:tcPr>
          <w:p w14:paraId="460A57EB" w14:textId="77777777" w:rsidR="00DA26E2" w:rsidRPr="00B7030B" w:rsidRDefault="00DA26E2" w:rsidP="00EF6304">
            <w:pPr>
              <w:pStyle w:val="tableinsides"/>
            </w:pPr>
            <w:r w:rsidRPr="00B7030B">
              <w:t>0.4</w:t>
            </w:r>
          </w:p>
        </w:tc>
        <w:tc>
          <w:tcPr>
            <w:tcW w:w="2088" w:type="dxa"/>
          </w:tcPr>
          <w:p w14:paraId="15DB9A3B" w14:textId="77777777" w:rsidR="00DA26E2" w:rsidRPr="00B7030B" w:rsidRDefault="00DA26E2" w:rsidP="00EF6304">
            <w:pPr>
              <w:pStyle w:val="tableinsides"/>
            </w:pPr>
            <w:r w:rsidRPr="00B7030B">
              <w:t>Carpenter (1976)</w:t>
            </w:r>
          </w:p>
        </w:tc>
      </w:tr>
      <w:tr w:rsidR="00DA26E2" w:rsidRPr="00B7030B" w14:paraId="4F075173" w14:textId="77777777">
        <w:trPr>
          <w:cantSplit/>
        </w:trPr>
        <w:tc>
          <w:tcPr>
            <w:tcW w:w="4968" w:type="dxa"/>
          </w:tcPr>
          <w:p w14:paraId="55B95B83" w14:textId="77777777" w:rsidR="00DA26E2" w:rsidRPr="00B7030B" w:rsidRDefault="00DA26E2" w:rsidP="00EF6304">
            <w:pPr>
              <w:pStyle w:val="tableinsides"/>
            </w:pPr>
            <w:r w:rsidRPr="00B7030B">
              <w:t>Critical low temperature for metabolic processes [MT1] - See Macrophyte Temperature Rate Coefficients</w:t>
            </w:r>
          </w:p>
        </w:tc>
        <w:tc>
          <w:tcPr>
            <w:tcW w:w="1152" w:type="dxa"/>
          </w:tcPr>
          <w:p w14:paraId="42F897FE" w14:textId="77777777" w:rsidR="00DA26E2" w:rsidRPr="00B7030B" w:rsidRDefault="00DA26E2" w:rsidP="00EF6304">
            <w:pPr>
              <w:pStyle w:val="tableinsides"/>
            </w:pPr>
            <w:r w:rsidRPr="00B7030B">
              <w:t>7</w:t>
            </w:r>
            <w:r w:rsidRPr="00B7030B">
              <w:rPr>
                <w:vertAlign w:val="superscript"/>
              </w:rPr>
              <w:sym w:font="Symbol" w:char="F0B0"/>
            </w:r>
            <w:r w:rsidRPr="00B7030B">
              <w:t xml:space="preserve"> C</w:t>
            </w:r>
          </w:p>
        </w:tc>
        <w:tc>
          <w:tcPr>
            <w:tcW w:w="2088" w:type="dxa"/>
          </w:tcPr>
          <w:p w14:paraId="55EBB839" w14:textId="77777777" w:rsidR="00DA26E2" w:rsidRPr="00B7030B" w:rsidRDefault="00DA26E2" w:rsidP="00EF6304">
            <w:pPr>
              <w:pStyle w:val="tableinsides"/>
            </w:pPr>
            <w:r w:rsidRPr="00B7030B">
              <w:t>Van et al. (1976)</w:t>
            </w:r>
          </w:p>
        </w:tc>
      </w:tr>
      <w:tr w:rsidR="00DA26E2" w:rsidRPr="00B7030B" w14:paraId="3F63C8F2" w14:textId="77777777">
        <w:trPr>
          <w:cantSplit/>
        </w:trPr>
        <w:tc>
          <w:tcPr>
            <w:tcW w:w="4968" w:type="dxa"/>
          </w:tcPr>
          <w:p w14:paraId="66CC9472" w14:textId="77777777" w:rsidR="00DA26E2" w:rsidRPr="00B7030B" w:rsidRDefault="00DA26E2" w:rsidP="00EF6304">
            <w:pPr>
              <w:pStyle w:val="tableinsides"/>
            </w:pPr>
            <w:r w:rsidRPr="00B7030B">
              <w:t>Low optimum temperature for metabolic processes [MT2] - See Macrophyte Temperature Rate Coefficients</w:t>
            </w:r>
          </w:p>
        </w:tc>
        <w:tc>
          <w:tcPr>
            <w:tcW w:w="1152" w:type="dxa"/>
          </w:tcPr>
          <w:p w14:paraId="5167DA4A" w14:textId="77777777" w:rsidR="00DA26E2" w:rsidRPr="00B7030B" w:rsidRDefault="00DA26E2" w:rsidP="00EF6304">
            <w:pPr>
              <w:pStyle w:val="tableinsides"/>
            </w:pPr>
            <w:r w:rsidRPr="00B7030B">
              <w:t>21</w:t>
            </w:r>
            <w:r w:rsidRPr="00B7030B">
              <w:rPr>
                <w:vertAlign w:val="superscript"/>
              </w:rPr>
              <w:sym w:font="Symbol" w:char="F0B0"/>
            </w:r>
            <w:r w:rsidRPr="00B7030B">
              <w:t xml:space="preserve"> C</w:t>
            </w:r>
          </w:p>
        </w:tc>
        <w:tc>
          <w:tcPr>
            <w:tcW w:w="2088" w:type="dxa"/>
          </w:tcPr>
          <w:p w14:paraId="182E32E9" w14:textId="77777777" w:rsidR="00DA26E2" w:rsidRPr="00B7030B" w:rsidRDefault="00DA26E2" w:rsidP="00EF6304">
            <w:pPr>
              <w:pStyle w:val="tableinsides"/>
            </w:pPr>
            <w:proofErr w:type="spellStart"/>
            <w:r w:rsidRPr="00B7030B">
              <w:t>Barko</w:t>
            </w:r>
            <w:proofErr w:type="spellEnd"/>
            <w:r w:rsidRPr="00B7030B">
              <w:t xml:space="preserve"> et al. (1980)</w:t>
            </w:r>
          </w:p>
        </w:tc>
      </w:tr>
      <w:tr w:rsidR="00DA26E2" w:rsidRPr="00B7030B" w14:paraId="4A986A24" w14:textId="77777777">
        <w:trPr>
          <w:cantSplit/>
        </w:trPr>
        <w:tc>
          <w:tcPr>
            <w:tcW w:w="4968" w:type="dxa"/>
          </w:tcPr>
          <w:p w14:paraId="7220BD82" w14:textId="77777777" w:rsidR="00DA26E2" w:rsidRPr="00B7030B" w:rsidRDefault="00DA26E2" w:rsidP="00EF6304">
            <w:pPr>
              <w:pStyle w:val="tableinsides"/>
            </w:pPr>
            <w:r w:rsidRPr="00B7030B">
              <w:t>High optimum temperature for metabolic processes [MT3] - See Macrophyte Temperature Rate Coefficients</w:t>
            </w:r>
          </w:p>
        </w:tc>
        <w:tc>
          <w:tcPr>
            <w:tcW w:w="1152" w:type="dxa"/>
          </w:tcPr>
          <w:p w14:paraId="6D131D02" w14:textId="77777777" w:rsidR="00DA26E2" w:rsidRPr="00B7030B" w:rsidRDefault="00DA26E2" w:rsidP="00EF6304">
            <w:pPr>
              <w:pStyle w:val="tableinsides"/>
            </w:pPr>
            <w:r w:rsidRPr="00B7030B">
              <w:t>24</w:t>
            </w:r>
            <w:r w:rsidRPr="00B7030B">
              <w:rPr>
                <w:vertAlign w:val="superscript"/>
              </w:rPr>
              <w:sym w:font="Symbol" w:char="F0B0"/>
            </w:r>
            <w:r w:rsidRPr="00B7030B">
              <w:t xml:space="preserve"> C</w:t>
            </w:r>
          </w:p>
        </w:tc>
        <w:tc>
          <w:tcPr>
            <w:tcW w:w="2088" w:type="dxa"/>
          </w:tcPr>
          <w:p w14:paraId="114CCE70" w14:textId="77777777" w:rsidR="00DA26E2" w:rsidRPr="00B7030B" w:rsidRDefault="00DA26E2" w:rsidP="00EF6304">
            <w:pPr>
              <w:pStyle w:val="tableinsides"/>
            </w:pPr>
            <w:proofErr w:type="spellStart"/>
            <w:r w:rsidRPr="00B7030B">
              <w:t>Barko</w:t>
            </w:r>
            <w:proofErr w:type="spellEnd"/>
            <w:r w:rsidRPr="00B7030B">
              <w:t xml:space="preserve"> et al. (1980)</w:t>
            </w:r>
          </w:p>
        </w:tc>
      </w:tr>
      <w:tr w:rsidR="00DA26E2" w:rsidRPr="00B7030B" w14:paraId="630B7F10" w14:textId="77777777">
        <w:trPr>
          <w:cantSplit/>
        </w:trPr>
        <w:tc>
          <w:tcPr>
            <w:tcW w:w="4968" w:type="dxa"/>
          </w:tcPr>
          <w:p w14:paraId="542CBD8B" w14:textId="77777777" w:rsidR="00DA26E2" w:rsidRPr="00B7030B" w:rsidRDefault="00DA26E2" w:rsidP="00EF6304">
            <w:pPr>
              <w:pStyle w:val="tableinsides"/>
            </w:pPr>
            <w:r w:rsidRPr="00B7030B">
              <w:t>Critical high temperature [MT4] - See Macrophyte Temperature Rate Coefficients</w:t>
            </w:r>
          </w:p>
        </w:tc>
        <w:tc>
          <w:tcPr>
            <w:tcW w:w="1152" w:type="dxa"/>
          </w:tcPr>
          <w:p w14:paraId="53706EDD" w14:textId="77777777" w:rsidR="00DA26E2" w:rsidRPr="00B7030B" w:rsidRDefault="00DA26E2" w:rsidP="00EF6304">
            <w:pPr>
              <w:pStyle w:val="tableinsides"/>
            </w:pPr>
            <w:r w:rsidRPr="00B7030B">
              <w:t>34</w:t>
            </w:r>
            <w:r w:rsidRPr="00B7030B">
              <w:rPr>
                <w:vertAlign w:val="superscript"/>
              </w:rPr>
              <w:sym w:font="Symbol" w:char="F0B0"/>
            </w:r>
            <w:r w:rsidRPr="00B7030B">
              <w:t xml:space="preserve"> C</w:t>
            </w:r>
          </w:p>
        </w:tc>
        <w:tc>
          <w:tcPr>
            <w:tcW w:w="2088" w:type="dxa"/>
          </w:tcPr>
          <w:p w14:paraId="1B59E74F" w14:textId="77777777" w:rsidR="00DA26E2" w:rsidRPr="00B7030B" w:rsidRDefault="00DA26E2" w:rsidP="00EF6304">
            <w:pPr>
              <w:pStyle w:val="tableinsides"/>
            </w:pPr>
            <w:proofErr w:type="spellStart"/>
            <w:r w:rsidRPr="00B7030B">
              <w:t>Barko</w:t>
            </w:r>
            <w:proofErr w:type="spellEnd"/>
            <w:r w:rsidRPr="00B7030B">
              <w:t xml:space="preserve"> et al. (1980)</w:t>
            </w:r>
          </w:p>
        </w:tc>
      </w:tr>
      <w:tr w:rsidR="00DA26E2" w:rsidRPr="00B7030B" w14:paraId="77E32024" w14:textId="77777777">
        <w:trPr>
          <w:cantSplit/>
        </w:trPr>
        <w:tc>
          <w:tcPr>
            <w:tcW w:w="4968" w:type="dxa"/>
          </w:tcPr>
          <w:p w14:paraId="4B167FF3" w14:textId="77777777" w:rsidR="00DA26E2" w:rsidRPr="00B7030B" w:rsidRDefault="00DA26E2" w:rsidP="00EF6304">
            <w:pPr>
              <w:pStyle w:val="tableinsides"/>
            </w:pPr>
            <w:r w:rsidRPr="00B7030B">
              <w:t>Volumetric density factor</w:t>
            </w:r>
          </w:p>
        </w:tc>
        <w:tc>
          <w:tcPr>
            <w:tcW w:w="1152" w:type="dxa"/>
          </w:tcPr>
          <w:p w14:paraId="39375FC6" w14:textId="77777777" w:rsidR="00DA26E2" w:rsidRPr="00B7030B" w:rsidRDefault="00DA26E2" w:rsidP="00EF6304">
            <w:pPr>
              <w:pStyle w:val="tableinsides"/>
            </w:pPr>
            <w:r w:rsidRPr="00B7030B">
              <w:t>40 g m</w:t>
            </w:r>
            <w:r w:rsidRPr="00B7030B">
              <w:rPr>
                <w:vertAlign w:val="superscript"/>
              </w:rPr>
              <w:t>-3</w:t>
            </w:r>
          </w:p>
        </w:tc>
        <w:tc>
          <w:tcPr>
            <w:tcW w:w="2088" w:type="dxa"/>
          </w:tcPr>
          <w:p w14:paraId="1C62083F" w14:textId="77777777" w:rsidR="00DA26E2" w:rsidRPr="00B7030B" w:rsidRDefault="00DA26E2" w:rsidP="00EF6304">
            <w:pPr>
              <w:pStyle w:val="tableinsides"/>
            </w:pPr>
            <w:proofErr w:type="spellStart"/>
            <w:r w:rsidRPr="00B7030B">
              <w:t>Filbin</w:t>
            </w:r>
            <w:proofErr w:type="spellEnd"/>
            <w:r w:rsidRPr="00B7030B">
              <w:t xml:space="preserve"> and </w:t>
            </w:r>
            <w:proofErr w:type="spellStart"/>
            <w:r w:rsidRPr="00B7030B">
              <w:t>Barko</w:t>
            </w:r>
            <w:proofErr w:type="spellEnd"/>
            <w:r w:rsidRPr="00B7030B">
              <w:t xml:space="preserve"> (1985)</w:t>
            </w:r>
          </w:p>
        </w:tc>
      </w:tr>
    </w:tbl>
    <w:p w14:paraId="5F54FB50" w14:textId="77777777" w:rsidR="00493FC7" w:rsidRPr="00B7030B" w:rsidRDefault="00493FC7"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p>
    <w:p w14:paraId="5A3A1E2D"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2A496B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 RATE      MG      MR      MM    MSAT    MHSP    MHSN    MHSC    </w:t>
      </w:r>
      <w:proofErr w:type="gramStart"/>
      <w:r w:rsidRPr="005C246D">
        <w:t>MPOM  LRPMAC</w:t>
      </w:r>
      <w:proofErr w:type="gramEnd"/>
    </w:p>
    <w:p w14:paraId="7F35BED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0.30    0.05    0.05    30.0     0.0     0.0     0.0     0.9     0.2</w:t>
      </w:r>
    </w:p>
    <w:p w14:paraId="4BE652CF" w14:textId="77777777" w:rsidR="00370C23" w:rsidRPr="00B7030B" w:rsidRDefault="00370C23" w:rsidP="00184928">
      <w:pPr>
        <w:pStyle w:val="Heading4"/>
        <w:spacing w:before="0" w:after="0"/>
      </w:pPr>
      <w:r w:rsidRPr="00B7030B">
        <w:br w:type="page"/>
      </w:r>
      <w:bookmarkStart w:id="2387" w:name="_Toc41047767"/>
      <w:r w:rsidRPr="00C11034">
        <w:rPr>
          <w:highlight w:val="yellow"/>
          <w:rPrChange w:id="2388" w:author="Honnalore Steissberg" w:date="2021-08-07T15:46:00Z">
            <w:rPr/>
          </w:rPrChange>
        </w:rPr>
        <w:lastRenderedPageBreak/>
        <w:t>Macrophyte Sediments (MAC SED)</w:t>
      </w:r>
      <w:bookmarkEnd w:id="2387"/>
    </w:p>
    <w:p w14:paraId="5E03BBEB" w14:textId="77777777" w:rsidR="00370C23" w:rsidRPr="00B7030B" w:rsidRDefault="00FA1B19" w:rsidP="00370C23">
      <w:pPr>
        <w:pStyle w:val="Fields1"/>
        <w:rPr>
          <w:rStyle w:val="CardReferen"/>
          <w:rFonts w:asciiTheme="minorHAnsi" w:hAnsiTheme="minorHAnsi"/>
          <w:b/>
          <w:bCs/>
        </w:rPr>
      </w:pPr>
      <w:r w:rsidRPr="005A416F">
        <w:rPr>
          <w:rStyle w:val="CardReferen"/>
          <w:rFonts w:asciiTheme="minorHAnsi" w:hAnsiTheme="minorHAnsi"/>
          <w:b/>
          <w:bCs/>
          <w:highlight w:val="yellow"/>
          <w:rPrChange w:id="2389" w:author="Honnalore Steissberg" w:date="2021-08-07T15:47:00Z">
            <w:rPr>
              <w:rStyle w:val="CardReferen"/>
              <w:rFonts w:asciiTheme="minorHAnsi" w:hAnsiTheme="minorHAnsi"/>
              <w:b/>
              <w:bCs/>
            </w:rPr>
          </w:rPrChange>
        </w:rPr>
        <w:fldChar w:fldCharType="begin"/>
      </w:r>
      <w:r w:rsidR="00370C23" w:rsidRPr="005A416F">
        <w:rPr>
          <w:rStyle w:val="CardReferen"/>
          <w:rFonts w:asciiTheme="minorHAnsi" w:hAnsiTheme="minorHAnsi"/>
          <w:b/>
          <w:bCs/>
          <w:highlight w:val="yellow"/>
          <w:rPrChange w:id="2390" w:author="Honnalore Steissberg" w:date="2021-08-07T15:47:00Z">
            <w:rPr>
              <w:rStyle w:val="CardReferen"/>
              <w:rFonts w:asciiTheme="minorHAnsi" w:hAnsiTheme="minorHAnsi"/>
              <w:b/>
              <w:bCs/>
            </w:rPr>
          </w:rPrChange>
        </w:rPr>
        <w:instrText>tc \l3 "Precipitation Active Constituent Control (CPR CON)</w:instrText>
      </w:r>
      <w:r w:rsidRPr="005A416F">
        <w:rPr>
          <w:rStyle w:val="CardReferen"/>
          <w:rFonts w:asciiTheme="minorHAnsi" w:hAnsiTheme="minorHAnsi"/>
          <w:b/>
          <w:bCs/>
          <w:highlight w:val="yellow"/>
          <w:rPrChange w:id="2391" w:author="Honnalore Steissberg" w:date="2021-08-07T15:47:00Z">
            <w:rPr>
              <w:rStyle w:val="CardReferen"/>
              <w:rFonts w:asciiTheme="minorHAnsi" w:hAnsiTheme="minorHAnsi"/>
              <w:b/>
              <w:bCs/>
            </w:rPr>
          </w:rPrChange>
        </w:rPr>
        <w:fldChar w:fldCharType="end"/>
      </w:r>
      <w:r w:rsidRPr="005A416F">
        <w:rPr>
          <w:rStyle w:val="CardReferen"/>
          <w:rFonts w:asciiTheme="minorHAnsi" w:hAnsiTheme="minorHAnsi"/>
          <w:b/>
          <w:bCs/>
          <w:highlight w:val="yellow"/>
          <w:rPrChange w:id="2392" w:author="Honnalore Steissberg" w:date="2021-08-07T15:47:00Z">
            <w:rPr>
              <w:rStyle w:val="CardReferen"/>
              <w:rFonts w:asciiTheme="minorHAnsi" w:hAnsiTheme="minorHAnsi"/>
              <w:b/>
              <w:bCs/>
            </w:rPr>
          </w:rPrChange>
        </w:rPr>
        <w:fldChar w:fldCharType="begin"/>
      </w:r>
      <w:r w:rsidR="00370C23" w:rsidRPr="005A416F">
        <w:rPr>
          <w:rStyle w:val="CardReferen"/>
          <w:rFonts w:asciiTheme="minorHAnsi" w:hAnsiTheme="minorHAnsi"/>
          <w:b/>
          <w:bCs/>
          <w:highlight w:val="yellow"/>
          <w:rPrChange w:id="2393" w:author="Honnalore Steissberg" w:date="2021-08-07T15:47:00Z">
            <w:rPr>
              <w:rStyle w:val="CardReferen"/>
              <w:rFonts w:asciiTheme="minorHAnsi" w:hAnsiTheme="minorHAnsi"/>
              <w:b/>
              <w:bCs/>
            </w:rPr>
          </w:rPrChange>
        </w:rPr>
        <w:instrText>ADVANCE \d21</w:instrText>
      </w:r>
      <w:r w:rsidRPr="005A416F">
        <w:rPr>
          <w:rStyle w:val="CardReferen"/>
          <w:rFonts w:asciiTheme="minorHAnsi" w:hAnsiTheme="minorHAnsi"/>
          <w:b/>
          <w:bCs/>
          <w:highlight w:val="yellow"/>
          <w:rPrChange w:id="2394" w:author="Honnalore Steissberg" w:date="2021-08-07T15:47:00Z">
            <w:rPr>
              <w:rStyle w:val="CardReferen"/>
              <w:rFonts w:asciiTheme="minorHAnsi" w:hAnsiTheme="minorHAnsi"/>
              <w:b/>
              <w:bCs/>
            </w:rPr>
          </w:rPrChange>
        </w:rPr>
        <w:fldChar w:fldCharType="end"/>
      </w:r>
      <w:r w:rsidR="00370C23" w:rsidRPr="00354455">
        <w:rPr>
          <w:rStyle w:val="CardReferen"/>
          <w:rFonts w:asciiTheme="minorHAnsi" w:hAnsiTheme="minorHAnsi"/>
          <w:b/>
          <w:bCs/>
        </w:rPr>
        <w:t>FIELD</w:t>
      </w:r>
      <w:r w:rsidR="00370C23" w:rsidRPr="00354455">
        <w:rPr>
          <w:rStyle w:val="CardReferen"/>
          <w:rFonts w:asciiTheme="minorHAnsi" w:hAnsiTheme="minorHAnsi"/>
          <w:b/>
          <w:bCs/>
        </w:rPr>
        <w:tab/>
        <w:t>NAME</w:t>
      </w:r>
      <w:r w:rsidR="00370C23" w:rsidRPr="00354455">
        <w:rPr>
          <w:rStyle w:val="CardReferen"/>
          <w:rFonts w:asciiTheme="minorHAnsi" w:hAnsiTheme="minorHAnsi"/>
          <w:b/>
          <w:bCs/>
        </w:rPr>
        <w:tab/>
        <w:t>VALUE</w:t>
      </w:r>
      <w:r w:rsidR="00370C23" w:rsidRPr="00354455">
        <w:rPr>
          <w:rStyle w:val="CardReferen"/>
          <w:rFonts w:asciiTheme="minorHAnsi" w:hAnsiTheme="minorHAnsi"/>
          <w:b/>
          <w:bCs/>
        </w:rPr>
        <w:tab/>
        <w:t>DEFAULT</w:t>
      </w:r>
      <w:r w:rsidR="00370C23" w:rsidRPr="00354455">
        <w:rPr>
          <w:rStyle w:val="CardReferen"/>
          <w:rFonts w:asciiTheme="minorHAnsi" w:hAnsiTheme="minorHAnsi"/>
          <w:b/>
          <w:bCs/>
        </w:rPr>
        <w:tab/>
        <w:t>DESCRIPTION</w:t>
      </w:r>
    </w:p>
    <w:p w14:paraId="504D15B7"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846E42C"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PSED</w:t>
      </w:r>
      <w:r w:rsidRPr="00B7030B">
        <w:rPr>
          <w:rFonts w:asciiTheme="minorHAnsi" w:hAnsiTheme="minorHAnsi"/>
        </w:rPr>
        <w:tab/>
        <w:t>Real</w:t>
      </w:r>
      <w:r w:rsidRPr="00B7030B">
        <w:rPr>
          <w:rFonts w:asciiTheme="minorHAnsi" w:hAnsiTheme="minorHAnsi"/>
        </w:rPr>
        <w:tab/>
      </w:r>
      <w:r w:rsidR="00251E81" w:rsidRPr="00B7030B">
        <w:rPr>
          <w:rFonts w:asciiTheme="minorHAnsi" w:hAnsiTheme="minorHAnsi"/>
        </w:rPr>
        <w:t>1.0</w:t>
      </w:r>
      <w:r w:rsidRPr="00B7030B">
        <w:rPr>
          <w:rFonts w:asciiTheme="minorHAnsi" w:hAnsiTheme="minorHAnsi"/>
        </w:rPr>
        <w:tab/>
        <w:t>Fraction of phosphorus uptake by macrophytes obtained from sediments</w:t>
      </w:r>
    </w:p>
    <w:p w14:paraId="12AC4BE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NSED</w:t>
      </w:r>
      <w:r w:rsidRPr="00B7030B">
        <w:rPr>
          <w:rFonts w:asciiTheme="minorHAnsi" w:hAnsiTheme="minorHAnsi"/>
        </w:rPr>
        <w:tab/>
        <w:t>Real</w:t>
      </w:r>
      <w:r w:rsidRPr="00B7030B">
        <w:rPr>
          <w:rFonts w:asciiTheme="minorHAnsi" w:hAnsiTheme="minorHAnsi"/>
        </w:rPr>
        <w:tab/>
      </w:r>
      <w:r w:rsidR="00251E81" w:rsidRPr="00B7030B">
        <w:rPr>
          <w:rFonts w:asciiTheme="minorHAnsi" w:hAnsiTheme="minorHAnsi"/>
        </w:rPr>
        <w:t>1.0</w:t>
      </w:r>
      <w:r w:rsidRPr="00B7030B">
        <w:rPr>
          <w:rFonts w:asciiTheme="minorHAnsi" w:hAnsiTheme="minorHAnsi"/>
        </w:rPr>
        <w:tab/>
        <w:t>Fraction of nitrogen uptake by macrophytes obtained from sediments</w:t>
      </w:r>
    </w:p>
    <w:p w14:paraId="76E856D9"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4A58A7AF" w14:textId="77777777" w:rsidR="00370C23" w:rsidRPr="00B7030B" w:rsidRDefault="00370C23" w:rsidP="00370C23">
      <w:pPr>
        <w:pStyle w:val="BodyText"/>
      </w:pPr>
      <w:r w:rsidRPr="00B7030B">
        <w:t>This card specifies the fraction of phosphorus and nitrogen uptake obtained from the sediments.  The remaining fraction of uptake will be obtained from the water column.  Depending on the macrophyte species, nitrogen and phosphorus may be obtained from the sediments or the water column.  If they are obtained from the sediments, the sediments are assumed to be an infinite pool that cannot limit growth.</w:t>
      </w:r>
    </w:p>
    <w:p w14:paraId="4625D14C"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3DB1997"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SED     PSED    NSED</w:t>
      </w:r>
    </w:p>
    <w:p w14:paraId="77718C8B"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0.5     0.5</w:t>
      </w:r>
    </w:p>
    <w:p w14:paraId="5A29B6C4" w14:textId="77777777" w:rsidR="00E56CD3" w:rsidRDefault="00E56CD3" w:rsidP="00184928"/>
    <w:p w14:paraId="0D556A3A" w14:textId="77777777" w:rsidR="00184928" w:rsidRDefault="00184928" w:rsidP="00184928"/>
    <w:p w14:paraId="20D8F190" w14:textId="77777777" w:rsidR="00370C23" w:rsidRPr="00B7030B" w:rsidRDefault="00370C23" w:rsidP="00184928">
      <w:pPr>
        <w:pStyle w:val="Heading4"/>
        <w:spacing w:before="0" w:after="0"/>
      </w:pPr>
      <w:bookmarkStart w:id="2395" w:name="_Toc41047768"/>
      <w:r w:rsidRPr="00B7030B">
        <w:t>Macrophyte Distribution (MAC DIST)</w:t>
      </w:r>
      <w:bookmarkEnd w:id="2395"/>
    </w:p>
    <w:p w14:paraId="3DB7E785"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339BAB9"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8BD2A24"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MBMP</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 xml:space="preserve">Threshold macrophyte concentration for which growth is moved to the above layer, </w:t>
      </w:r>
      <w:r w:rsidRPr="00B7030B">
        <w:rPr>
          <w:rFonts w:asciiTheme="minorHAnsi" w:hAnsiTheme="minorHAnsi"/>
          <w:i/>
          <w:iCs/>
        </w:rPr>
        <w:t>g m</w:t>
      </w:r>
      <w:r w:rsidRPr="00B7030B">
        <w:rPr>
          <w:rFonts w:asciiTheme="minorHAnsi" w:hAnsiTheme="minorHAnsi"/>
          <w:i/>
          <w:iCs/>
          <w:vertAlign w:val="superscript"/>
        </w:rPr>
        <w:t>-3</w:t>
      </w:r>
    </w:p>
    <w:p w14:paraId="3C06863D"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MMAX</w:t>
      </w:r>
      <w:r w:rsidRPr="00B7030B">
        <w:rPr>
          <w:rFonts w:asciiTheme="minorHAnsi" w:hAnsiTheme="minorHAnsi"/>
        </w:rPr>
        <w:tab/>
        <w:t>Real</w:t>
      </w:r>
      <w:r w:rsidRPr="00B7030B">
        <w:rPr>
          <w:rFonts w:asciiTheme="minorHAnsi" w:hAnsiTheme="minorHAnsi"/>
        </w:rPr>
        <w:tab/>
        <w:t>500.0</w:t>
      </w:r>
      <w:r w:rsidRPr="00B7030B">
        <w:rPr>
          <w:rFonts w:asciiTheme="minorHAnsi" w:hAnsiTheme="minorHAnsi"/>
        </w:rPr>
        <w:tab/>
        <w:t xml:space="preserve">Maximum macrophyte concentration, </w:t>
      </w:r>
      <w:r w:rsidRPr="00B7030B">
        <w:rPr>
          <w:rFonts w:asciiTheme="minorHAnsi" w:hAnsiTheme="minorHAnsi"/>
          <w:i/>
          <w:iCs/>
        </w:rPr>
        <w:t>g m</w:t>
      </w:r>
      <w:r w:rsidRPr="00B7030B">
        <w:rPr>
          <w:rFonts w:asciiTheme="minorHAnsi" w:hAnsiTheme="minorHAnsi"/>
          <w:i/>
          <w:iCs/>
          <w:vertAlign w:val="superscript"/>
        </w:rPr>
        <w:t>-3</w:t>
      </w:r>
    </w:p>
    <w:p w14:paraId="61589FDC"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1FF9A2A0" w14:textId="77777777" w:rsidR="00370C23" w:rsidRPr="00B7030B" w:rsidRDefault="00370C23" w:rsidP="00370C23">
      <w:pPr>
        <w:pStyle w:val="BodyText"/>
      </w:pPr>
      <w:r w:rsidRPr="00B7030B">
        <w:t xml:space="preserve">This card specifies the concentration at which macrophyte growth will be moved to the </w:t>
      </w:r>
      <w:r w:rsidR="00184928">
        <w:t xml:space="preserve">next layer </w:t>
      </w:r>
      <w:r w:rsidRPr="00B7030B">
        <w:t>above and the maximum macrophyte concentration</w:t>
      </w:r>
      <w:r w:rsidR="00184928">
        <w:t xml:space="preserve"> allowed</w:t>
      </w:r>
      <w:r w:rsidRPr="00B7030B">
        <w:t>.  Plants grow upwards from the sediment through model layers. Growth upward is accomplished by moving the growth of a layer to the layer above if the concentration in the layer is greater than a threshold concentration and the concentration in the upper layer is less than the same threshold concentration.</w:t>
      </w:r>
    </w:p>
    <w:p w14:paraId="46E09696"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0FDD6C1"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DIST    MBMP    MMAX</w:t>
      </w:r>
    </w:p>
    <w:p w14:paraId="152470EC"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40.0   500.0</w:t>
      </w:r>
    </w:p>
    <w:p w14:paraId="320CDA2A" w14:textId="77777777" w:rsidR="00370C23" w:rsidRPr="00B7030B" w:rsidRDefault="00370C23" w:rsidP="00370C23">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p>
    <w:p w14:paraId="321A3B3A" w14:textId="77777777" w:rsidR="00370C23" w:rsidRPr="00B7030B" w:rsidRDefault="00370C23" w:rsidP="00184928">
      <w:pPr>
        <w:pStyle w:val="Heading4"/>
        <w:spacing w:before="0" w:after="0"/>
      </w:pPr>
      <w:r w:rsidRPr="00B7030B">
        <w:br w:type="page"/>
      </w:r>
      <w:bookmarkStart w:id="2396" w:name="_Toc41047769"/>
      <w:r w:rsidRPr="00B7030B">
        <w:lastRenderedPageBreak/>
        <w:t>Macrophyte Drag (MAC DRAG)</w:t>
      </w:r>
      <w:bookmarkEnd w:id="2396"/>
    </w:p>
    <w:p w14:paraId="335EDBDD"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925852D"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72EBAA"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CDDRAG</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t>Macrophyte drag coefficient</w:t>
      </w:r>
    </w:p>
    <w:p w14:paraId="46C783D7"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DWV</w:t>
      </w:r>
      <w:r w:rsidRPr="00B7030B">
        <w:rPr>
          <w:rFonts w:asciiTheme="minorHAnsi" w:hAnsiTheme="minorHAnsi"/>
        </w:rPr>
        <w:tab/>
        <w:t>Real</w:t>
      </w:r>
      <w:r w:rsidRPr="00B7030B">
        <w:rPr>
          <w:rFonts w:asciiTheme="minorHAnsi" w:hAnsiTheme="minorHAnsi"/>
        </w:rPr>
        <w:tab/>
        <w:t>7.0e+04</w:t>
      </w:r>
      <w:r w:rsidRPr="00B7030B">
        <w:rPr>
          <w:rFonts w:asciiTheme="minorHAnsi" w:hAnsiTheme="minorHAnsi"/>
        </w:rPr>
        <w:tab/>
        <w:t xml:space="preserve">Macrophyte dry weight to wet volume ratio, </w:t>
      </w:r>
      <w:r w:rsidRPr="00B7030B">
        <w:rPr>
          <w:rFonts w:asciiTheme="minorHAnsi" w:hAnsiTheme="minorHAnsi"/>
          <w:i/>
          <w:iCs/>
        </w:rPr>
        <w:t>g m</w:t>
      </w:r>
      <w:r w:rsidRPr="00B7030B">
        <w:rPr>
          <w:rFonts w:asciiTheme="minorHAnsi" w:hAnsiTheme="minorHAnsi"/>
          <w:i/>
          <w:iCs/>
          <w:vertAlign w:val="superscript"/>
        </w:rPr>
        <w:t>-3</w:t>
      </w:r>
    </w:p>
    <w:p w14:paraId="6F19B9F3"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DWSA</w:t>
      </w:r>
      <w:r w:rsidRPr="00B7030B">
        <w:rPr>
          <w:rFonts w:asciiTheme="minorHAnsi" w:hAnsiTheme="minorHAnsi"/>
        </w:rPr>
        <w:tab/>
        <w:t>Real</w:t>
      </w:r>
      <w:r w:rsidRPr="00B7030B">
        <w:rPr>
          <w:rFonts w:asciiTheme="minorHAnsi" w:hAnsiTheme="minorHAnsi"/>
        </w:rPr>
        <w:tab/>
        <w:t>8.0</w:t>
      </w:r>
      <w:r w:rsidRPr="00B7030B">
        <w:rPr>
          <w:rFonts w:asciiTheme="minorHAnsi" w:hAnsiTheme="minorHAnsi"/>
        </w:rPr>
        <w:tab/>
        <w:t xml:space="preserve">Macrophyte dry weight to surface area ratio, g </w:t>
      </w:r>
      <w:r w:rsidRPr="00B7030B">
        <w:rPr>
          <w:rFonts w:asciiTheme="minorHAnsi" w:hAnsiTheme="minorHAnsi"/>
          <w:i/>
          <w:iCs/>
        </w:rPr>
        <w:t>m</w:t>
      </w:r>
      <w:r w:rsidRPr="00B7030B">
        <w:rPr>
          <w:rFonts w:asciiTheme="minorHAnsi" w:hAnsiTheme="minorHAnsi"/>
          <w:i/>
          <w:iCs/>
          <w:vertAlign w:val="superscript"/>
        </w:rPr>
        <w:t xml:space="preserve">-2 </w:t>
      </w:r>
    </w:p>
    <w:p w14:paraId="48FFA03B"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ANORM</w:t>
      </w:r>
      <w:r w:rsidRPr="00B7030B">
        <w:rPr>
          <w:rFonts w:asciiTheme="minorHAnsi" w:hAnsiTheme="minorHAnsi"/>
        </w:rPr>
        <w:tab/>
        <w:t>Real</w:t>
      </w:r>
      <w:r w:rsidRPr="00B7030B">
        <w:rPr>
          <w:rFonts w:asciiTheme="minorHAnsi" w:hAnsiTheme="minorHAnsi"/>
        </w:rPr>
        <w:tab/>
        <w:t>0.3</w:t>
      </w:r>
      <w:r w:rsidRPr="00B7030B">
        <w:rPr>
          <w:rFonts w:asciiTheme="minorHAnsi" w:hAnsiTheme="minorHAnsi"/>
        </w:rPr>
        <w:tab/>
        <w:t>Fraction of macrophyte surface area normal to direction of flow</w:t>
      </w:r>
    </w:p>
    <w:p w14:paraId="11B2C224"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11CE963A" w14:textId="57F7874C" w:rsidR="00766CD5" w:rsidRPr="00A915AE" w:rsidRDefault="00766CD5" w:rsidP="00766CD5">
      <w:pPr>
        <w:pStyle w:val="BodyText"/>
        <w:rPr>
          <w:sz w:val="20"/>
          <w:szCs w:val="18"/>
        </w:rPr>
      </w:pPr>
      <w:r w:rsidRPr="00A915AE">
        <w:rPr>
          <w:sz w:val="20"/>
          <w:szCs w:val="18"/>
        </w:rPr>
        <w:t xml:space="preserve">This card specifies the coefficients </w:t>
      </w:r>
      <w:del w:id="2397" w:author="Honnalore Steissberg" w:date="2021-08-09T09:41:00Z">
        <w:r w:rsidRPr="00A915AE" w:rsidDel="00354455">
          <w:rPr>
            <w:sz w:val="20"/>
            <w:szCs w:val="18"/>
          </w:rPr>
          <w:delText xml:space="preserve">which </w:delText>
        </w:r>
      </w:del>
      <w:ins w:id="2398" w:author="Honnalore Steissberg" w:date="2021-08-09T09:41:00Z">
        <w:r w:rsidR="00354455">
          <w:rPr>
            <w:sz w:val="20"/>
            <w:szCs w:val="18"/>
          </w:rPr>
          <w:t>that</w:t>
        </w:r>
        <w:r w:rsidR="00354455" w:rsidRPr="00A915AE">
          <w:rPr>
            <w:sz w:val="20"/>
            <w:szCs w:val="18"/>
          </w:rPr>
          <w:t xml:space="preserve"> </w:t>
        </w:r>
      </w:ins>
      <w:r w:rsidRPr="00A915AE">
        <w:rPr>
          <w:sz w:val="20"/>
          <w:szCs w:val="18"/>
        </w:rPr>
        <w:t xml:space="preserve">simulate the frictional effects and </w:t>
      </w:r>
      <w:r w:rsidR="00184928" w:rsidRPr="00A915AE">
        <w:rPr>
          <w:sz w:val="20"/>
          <w:szCs w:val="18"/>
        </w:rPr>
        <w:t xml:space="preserve">areal blockage (through the </w:t>
      </w:r>
      <w:r w:rsidRPr="00A915AE">
        <w:rPr>
          <w:sz w:val="20"/>
          <w:szCs w:val="18"/>
        </w:rPr>
        <w:t>porosity</w:t>
      </w:r>
      <w:r w:rsidR="00184928" w:rsidRPr="00A915AE">
        <w:rPr>
          <w:sz w:val="20"/>
          <w:szCs w:val="18"/>
        </w:rPr>
        <w:t>)</w:t>
      </w:r>
      <w:r w:rsidRPr="00A915AE">
        <w:rPr>
          <w:sz w:val="20"/>
          <w:szCs w:val="18"/>
        </w:rPr>
        <w:t xml:space="preserve"> of macrophytes.   The macrophyte drag coefficient, dry weight to wet volume ratio, dry weight to surface area ratio, and </w:t>
      </w:r>
      <w:del w:id="2399" w:author="Honnalore Steissberg" w:date="2021-08-09T09:42:00Z">
        <w:r w:rsidRPr="00A915AE" w:rsidDel="00354455">
          <w:rPr>
            <w:sz w:val="20"/>
            <w:szCs w:val="18"/>
          </w:rPr>
          <w:delText xml:space="preserve">the </w:delText>
        </w:r>
      </w:del>
      <w:r w:rsidRPr="00A915AE">
        <w:rPr>
          <w:sz w:val="20"/>
          <w:szCs w:val="18"/>
        </w:rPr>
        <w:t xml:space="preserve">fraction of macrophyte surface area facing the direction of flow are specified.  Measured values for the ratio of dry weight to wet volume are shown in </w:t>
      </w:r>
      <w:r w:rsidR="00FA1B19" w:rsidRPr="00A915AE">
        <w:rPr>
          <w:sz w:val="20"/>
          <w:szCs w:val="18"/>
        </w:rPr>
        <w:fldChar w:fldCharType="begin"/>
      </w:r>
      <w:r w:rsidRPr="00A915AE">
        <w:rPr>
          <w:sz w:val="20"/>
          <w:szCs w:val="18"/>
        </w:rPr>
        <w:instrText xml:space="preserve"> REF _Ref139705278 \h </w:instrText>
      </w:r>
      <w:r w:rsidR="00B7030B" w:rsidRPr="00A915AE">
        <w:rPr>
          <w:sz w:val="20"/>
          <w:szCs w:val="18"/>
        </w:rPr>
        <w:instrText xml:space="preserve"> \* MERGEFORMAT </w:instrText>
      </w:r>
      <w:r w:rsidR="00FA1B19" w:rsidRPr="00A915AE">
        <w:rPr>
          <w:sz w:val="20"/>
          <w:szCs w:val="18"/>
        </w:rPr>
      </w:r>
      <w:r w:rsidR="00FA1B19" w:rsidRPr="00A915AE">
        <w:rPr>
          <w:sz w:val="20"/>
          <w:szCs w:val="18"/>
        </w:rPr>
        <w:fldChar w:fldCharType="separate"/>
      </w:r>
      <w:r w:rsidR="00795A65" w:rsidRPr="00795A65">
        <w:rPr>
          <w:sz w:val="20"/>
          <w:szCs w:val="18"/>
        </w:rPr>
        <w:t xml:space="preserve">Table </w:t>
      </w:r>
      <w:r w:rsidR="00795A65" w:rsidRPr="00795A65">
        <w:rPr>
          <w:noProof/>
          <w:sz w:val="20"/>
          <w:szCs w:val="18"/>
        </w:rPr>
        <w:t>42</w:t>
      </w:r>
      <w:r w:rsidR="00FA1B19" w:rsidRPr="00A915AE">
        <w:rPr>
          <w:sz w:val="20"/>
          <w:szCs w:val="18"/>
        </w:rPr>
        <w:fldChar w:fldCharType="end"/>
      </w:r>
      <w:r w:rsidRPr="00A915AE">
        <w:rPr>
          <w:sz w:val="20"/>
          <w:szCs w:val="18"/>
        </w:rPr>
        <w:t xml:space="preserve">, and literature values for the ration of dry weight to surface area are listed in </w:t>
      </w:r>
      <w:r w:rsidR="0022381E" w:rsidRPr="00A915AE">
        <w:rPr>
          <w:sz w:val="20"/>
          <w:szCs w:val="18"/>
        </w:rPr>
        <w:fldChar w:fldCharType="begin"/>
      </w:r>
      <w:r w:rsidR="0022381E" w:rsidRPr="00A915AE">
        <w:rPr>
          <w:sz w:val="20"/>
          <w:szCs w:val="18"/>
        </w:rPr>
        <w:instrText xml:space="preserve"> REF _Ref139705331 </w:instrText>
      </w:r>
      <w:r w:rsidR="00B7030B" w:rsidRPr="00A915AE">
        <w:rPr>
          <w:sz w:val="20"/>
          <w:szCs w:val="18"/>
        </w:rPr>
        <w:instrText xml:space="preserve"> \* MERGEFORMAT </w:instrText>
      </w:r>
      <w:r w:rsidR="0022381E" w:rsidRPr="00A915AE">
        <w:rPr>
          <w:sz w:val="20"/>
          <w:szCs w:val="18"/>
        </w:rPr>
        <w:fldChar w:fldCharType="separate"/>
      </w:r>
      <w:r w:rsidR="00795A65" w:rsidRPr="00795A65">
        <w:rPr>
          <w:sz w:val="20"/>
          <w:szCs w:val="18"/>
        </w:rPr>
        <w:t xml:space="preserve">Table </w:t>
      </w:r>
      <w:r w:rsidR="00795A65" w:rsidRPr="00795A65">
        <w:rPr>
          <w:noProof/>
          <w:sz w:val="20"/>
          <w:szCs w:val="18"/>
        </w:rPr>
        <w:t>43</w:t>
      </w:r>
      <w:r w:rsidR="0022381E" w:rsidRPr="00A915AE">
        <w:rPr>
          <w:noProof/>
          <w:sz w:val="20"/>
          <w:szCs w:val="18"/>
        </w:rPr>
        <w:fldChar w:fldCharType="end"/>
      </w:r>
      <w:r w:rsidRPr="00A915AE">
        <w:rPr>
          <w:sz w:val="20"/>
          <w:szCs w:val="18"/>
        </w:rPr>
        <w:t>.</w:t>
      </w:r>
    </w:p>
    <w:p w14:paraId="3D65FCEC" w14:textId="5EBCCE6C" w:rsidR="00766CD5" w:rsidRPr="00B7030B" w:rsidRDefault="00766CD5" w:rsidP="00354455">
      <w:pPr>
        <w:pStyle w:val="Caption"/>
      </w:pPr>
      <w:bookmarkStart w:id="2400" w:name="_Ref139705278"/>
      <w:bookmarkStart w:id="2401" w:name="_Toc13665519"/>
      <w:bookmarkStart w:id="2402" w:name="_Toc37942988"/>
      <w:r w:rsidRPr="00B7030B">
        <w:t xml:space="preserve">Table </w:t>
      </w:r>
      <w:r w:rsidR="00F812F1">
        <w:fldChar w:fldCharType="begin"/>
      </w:r>
      <w:r w:rsidR="00F812F1">
        <w:instrText xml:space="preserve"> SEQ Table \* ARABIC </w:instrText>
      </w:r>
      <w:r w:rsidR="00F812F1">
        <w:fldChar w:fldCharType="separate"/>
      </w:r>
      <w:r w:rsidR="00795A65">
        <w:rPr>
          <w:noProof/>
        </w:rPr>
        <w:t>42</w:t>
      </w:r>
      <w:r w:rsidR="00F812F1">
        <w:rPr>
          <w:noProof/>
        </w:rPr>
        <w:fldChar w:fldCharType="end"/>
      </w:r>
      <w:bookmarkEnd w:id="2400"/>
      <w:r w:rsidRPr="00B7030B">
        <w:t>.  Values for the ratio betwee</w:t>
      </w:r>
      <w:r w:rsidR="00E56CD3">
        <w:t>n dry weight to wet volume</w:t>
      </w:r>
      <w:r w:rsidRPr="00B7030B">
        <w:t>.</w:t>
      </w:r>
      <w:bookmarkEnd w:id="2401"/>
      <w:bookmarkEnd w:id="24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2403" w:author="Honnalore Steissberg" w:date="2021-08-09T09: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3722"/>
        <w:gridCol w:w="1656"/>
        <w:gridCol w:w="1656"/>
        <w:tblGridChange w:id="2404">
          <w:tblGrid>
            <w:gridCol w:w="3722"/>
            <w:gridCol w:w="1656"/>
            <w:gridCol w:w="1656"/>
          </w:tblGrid>
        </w:tblGridChange>
      </w:tblGrid>
      <w:tr w:rsidR="00766CD5" w:rsidRPr="00B7030B" w14:paraId="1350B8E2" w14:textId="77777777" w:rsidTr="00354455">
        <w:trPr>
          <w:trHeight w:val="247"/>
          <w:jc w:val="center"/>
          <w:trPrChange w:id="2405" w:author="Honnalore Steissberg" w:date="2021-08-09T09:43:00Z">
            <w:trPr>
              <w:trHeight w:val="247"/>
            </w:trPr>
          </w:trPrChange>
        </w:trPr>
        <w:tc>
          <w:tcPr>
            <w:tcW w:w="3722" w:type="dxa"/>
            <w:tcPrChange w:id="2406" w:author="Honnalore Steissberg" w:date="2021-08-09T09:43:00Z">
              <w:tcPr>
                <w:tcW w:w="3722" w:type="dxa"/>
              </w:tcPr>
            </w:tcPrChange>
          </w:tcPr>
          <w:p w14:paraId="0CA4B903" w14:textId="77777777" w:rsidR="00766CD5" w:rsidRPr="00B7030B" w:rsidRDefault="00766CD5" w:rsidP="00180C1A">
            <w:pPr>
              <w:autoSpaceDE w:val="0"/>
              <w:autoSpaceDN w:val="0"/>
              <w:adjustRightInd w:val="0"/>
              <w:jc w:val="center"/>
              <w:rPr>
                <w:iCs/>
                <w:snapToGrid/>
                <w:color w:val="000000"/>
                <w:sz w:val="20"/>
              </w:rPr>
            </w:pPr>
            <w:r w:rsidRPr="00B7030B">
              <w:rPr>
                <w:iCs/>
                <w:snapToGrid/>
                <w:color w:val="000000"/>
                <w:sz w:val="20"/>
              </w:rPr>
              <w:t>Species</w:t>
            </w:r>
          </w:p>
        </w:tc>
        <w:tc>
          <w:tcPr>
            <w:tcW w:w="1656" w:type="dxa"/>
            <w:tcPrChange w:id="2407" w:author="Honnalore Steissberg" w:date="2021-08-09T09:43:00Z">
              <w:tcPr>
                <w:tcW w:w="1656" w:type="dxa"/>
              </w:tcPr>
            </w:tcPrChange>
          </w:tcPr>
          <w:p w14:paraId="265A6250" w14:textId="77777777" w:rsidR="00766CD5" w:rsidRPr="00B7030B" w:rsidRDefault="00766CD5" w:rsidP="00180C1A">
            <w:pPr>
              <w:autoSpaceDE w:val="0"/>
              <w:autoSpaceDN w:val="0"/>
              <w:adjustRightInd w:val="0"/>
              <w:rPr>
                <w:snapToGrid/>
                <w:color w:val="000000"/>
                <w:sz w:val="20"/>
              </w:rPr>
            </w:pPr>
            <w:r w:rsidRPr="00B7030B">
              <w:rPr>
                <w:snapToGrid/>
                <w:color w:val="000000"/>
                <w:sz w:val="20"/>
              </w:rPr>
              <w:t xml:space="preserve">Dry wt. to wet volume </w:t>
            </w:r>
            <w:r w:rsidRPr="00B7030B">
              <w:rPr>
                <w:i/>
                <w:iCs/>
                <w:sz w:val="20"/>
              </w:rPr>
              <w:t>g m</w:t>
            </w:r>
            <w:r w:rsidRPr="00B7030B">
              <w:rPr>
                <w:i/>
                <w:iCs/>
                <w:sz w:val="20"/>
                <w:vertAlign w:val="superscript"/>
              </w:rPr>
              <w:t>-3</w:t>
            </w:r>
          </w:p>
        </w:tc>
        <w:tc>
          <w:tcPr>
            <w:tcW w:w="1656" w:type="dxa"/>
            <w:tcPrChange w:id="2408" w:author="Honnalore Steissberg" w:date="2021-08-09T09:43:00Z">
              <w:tcPr>
                <w:tcW w:w="1656" w:type="dxa"/>
              </w:tcPr>
            </w:tcPrChange>
          </w:tcPr>
          <w:p w14:paraId="747A4FB5" w14:textId="77777777" w:rsidR="00766CD5" w:rsidRPr="00B7030B" w:rsidRDefault="00766CD5">
            <w:pPr>
              <w:autoSpaceDE w:val="0"/>
              <w:autoSpaceDN w:val="0"/>
              <w:adjustRightInd w:val="0"/>
              <w:jc w:val="center"/>
              <w:rPr>
                <w:snapToGrid/>
                <w:color w:val="000000"/>
                <w:sz w:val="20"/>
              </w:rPr>
              <w:pPrChange w:id="2409" w:author="Honnalore Steissberg" w:date="2021-08-09T09:42:00Z">
                <w:pPr>
                  <w:autoSpaceDE w:val="0"/>
                  <w:autoSpaceDN w:val="0"/>
                  <w:adjustRightInd w:val="0"/>
                </w:pPr>
              </w:pPrChange>
            </w:pPr>
            <w:r w:rsidRPr="00B7030B">
              <w:rPr>
                <w:snapToGrid/>
                <w:color w:val="000000"/>
                <w:sz w:val="20"/>
              </w:rPr>
              <w:t>Reference</w:t>
            </w:r>
          </w:p>
        </w:tc>
      </w:tr>
      <w:tr w:rsidR="00766CD5" w:rsidRPr="00B7030B" w14:paraId="3BF8A796" w14:textId="77777777" w:rsidTr="00354455">
        <w:trPr>
          <w:trHeight w:val="262"/>
          <w:jc w:val="center"/>
          <w:trPrChange w:id="2410" w:author="Honnalore Steissberg" w:date="2021-08-09T09:43:00Z">
            <w:trPr>
              <w:trHeight w:val="262"/>
            </w:trPr>
          </w:trPrChange>
        </w:trPr>
        <w:tc>
          <w:tcPr>
            <w:tcW w:w="3722" w:type="dxa"/>
            <w:tcPrChange w:id="2411" w:author="Honnalore Steissberg" w:date="2021-08-09T09:43:00Z">
              <w:tcPr>
                <w:tcW w:w="3722" w:type="dxa"/>
              </w:tcPr>
            </w:tcPrChange>
          </w:tcPr>
          <w:p w14:paraId="1AD17FC2" w14:textId="77777777" w:rsidR="00766CD5" w:rsidRPr="00B7030B" w:rsidRDefault="00766CD5" w:rsidP="00180C1A">
            <w:pPr>
              <w:autoSpaceDE w:val="0"/>
              <w:autoSpaceDN w:val="0"/>
              <w:adjustRightInd w:val="0"/>
              <w:jc w:val="center"/>
              <w:rPr>
                <w:i/>
                <w:iCs/>
                <w:snapToGrid/>
                <w:color w:val="000000"/>
                <w:sz w:val="20"/>
              </w:rPr>
            </w:pPr>
            <w:r w:rsidRPr="00B7030B">
              <w:rPr>
                <w:i/>
                <w:iCs/>
                <w:snapToGrid/>
                <w:color w:val="000000"/>
                <w:sz w:val="20"/>
              </w:rPr>
              <w:t>Elodea Canadensis</w:t>
            </w:r>
          </w:p>
        </w:tc>
        <w:tc>
          <w:tcPr>
            <w:tcW w:w="1656" w:type="dxa"/>
            <w:tcPrChange w:id="2412" w:author="Honnalore Steissberg" w:date="2021-08-09T09:43:00Z">
              <w:tcPr>
                <w:tcW w:w="1656" w:type="dxa"/>
              </w:tcPr>
            </w:tcPrChange>
          </w:tcPr>
          <w:p w14:paraId="721EFE27"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7.3e+04</w:t>
            </w:r>
          </w:p>
        </w:tc>
        <w:tc>
          <w:tcPr>
            <w:tcW w:w="1656" w:type="dxa"/>
            <w:tcPrChange w:id="2413" w:author="Honnalore Steissberg" w:date="2021-08-09T09:43:00Z">
              <w:tcPr>
                <w:tcW w:w="1656" w:type="dxa"/>
              </w:tcPr>
            </w:tcPrChange>
          </w:tcPr>
          <w:p w14:paraId="2A0925B7"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Berger (2000)</w:t>
            </w:r>
          </w:p>
        </w:tc>
      </w:tr>
      <w:tr w:rsidR="00766CD5" w:rsidRPr="00B7030B" w14:paraId="7B734B4D" w14:textId="77777777" w:rsidTr="00354455">
        <w:trPr>
          <w:trHeight w:val="262"/>
          <w:jc w:val="center"/>
          <w:trPrChange w:id="2414" w:author="Honnalore Steissberg" w:date="2021-08-09T09:43:00Z">
            <w:trPr>
              <w:trHeight w:val="262"/>
            </w:trPr>
          </w:trPrChange>
        </w:trPr>
        <w:tc>
          <w:tcPr>
            <w:tcW w:w="3722" w:type="dxa"/>
            <w:tcPrChange w:id="2415" w:author="Honnalore Steissberg" w:date="2021-08-09T09:43:00Z">
              <w:tcPr>
                <w:tcW w:w="3722" w:type="dxa"/>
              </w:tcPr>
            </w:tcPrChange>
          </w:tcPr>
          <w:p w14:paraId="4D41F19E"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Ceratophyllum</w:t>
            </w:r>
            <w:proofErr w:type="spellEnd"/>
            <w:r w:rsidRPr="00B7030B">
              <w:rPr>
                <w:i/>
                <w:iCs/>
                <w:snapToGrid/>
                <w:color w:val="000000"/>
                <w:sz w:val="20"/>
              </w:rPr>
              <w:t xml:space="preserve"> </w:t>
            </w:r>
            <w:proofErr w:type="spellStart"/>
            <w:r w:rsidRPr="00B7030B">
              <w:rPr>
                <w:i/>
                <w:iCs/>
                <w:snapToGrid/>
                <w:color w:val="000000"/>
                <w:sz w:val="20"/>
              </w:rPr>
              <w:t>demersum</w:t>
            </w:r>
            <w:proofErr w:type="spellEnd"/>
          </w:p>
        </w:tc>
        <w:tc>
          <w:tcPr>
            <w:tcW w:w="1656" w:type="dxa"/>
            <w:tcPrChange w:id="2416" w:author="Honnalore Steissberg" w:date="2021-08-09T09:43:00Z">
              <w:tcPr>
                <w:tcW w:w="1656" w:type="dxa"/>
              </w:tcPr>
            </w:tcPrChange>
          </w:tcPr>
          <w:p w14:paraId="75DF2937"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5.4e+04</w:t>
            </w:r>
          </w:p>
        </w:tc>
        <w:tc>
          <w:tcPr>
            <w:tcW w:w="1656" w:type="dxa"/>
            <w:tcPrChange w:id="2417" w:author="Honnalore Steissberg" w:date="2021-08-09T09:43:00Z">
              <w:tcPr>
                <w:tcW w:w="1656" w:type="dxa"/>
              </w:tcPr>
            </w:tcPrChange>
          </w:tcPr>
          <w:p w14:paraId="0D3D15A0"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Berger (2000)</w:t>
            </w:r>
          </w:p>
        </w:tc>
      </w:tr>
    </w:tbl>
    <w:p w14:paraId="111CC150" w14:textId="77777777" w:rsidR="00766CD5" w:rsidRPr="00B7030B" w:rsidRDefault="00766CD5" w:rsidP="00766CD5">
      <w:pPr>
        <w:pStyle w:val="BodyText"/>
      </w:pPr>
    </w:p>
    <w:p w14:paraId="1730C2C0" w14:textId="575691B6" w:rsidR="00766CD5" w:rsidRPr="00B7030B" w:rsidRDefault="00766CD5" w:rsidP="00EE7164">
      <w:pPr>
        <w:pStyle w:val="Caption"/>
      </w:pPr>
      <w:bookmarkStart w:id="2418" w:name="_Ref139705331"/>
      <w:bookmarkStart w:id="2419" w:name="_Toc13665520"/>
      <w:bookmarkStart w:id="2420" w:name="_Toc37942989"/>
      <w:r w:rsidRPr="00B7030B">
        <w:t xml:space="preserve">Table </w:t>
      </w:r>
      <w:r w:rsidR="00F812F1">
        <w:fldChar w:fldCharType="begin"/>
      </w:r>
      <w:r w:rsidR="00F812F1">
        <w:instrText xml:space="preserve"> SEQ Table \* ARABIC </w:instrText>
      </w:r>
      <w:r w:rsidR="00F812F1">
        <w:fldChar w:fldCharType="separate"/>
      </w:r>
      <w:r w:rsidR="00795A65">
        <w:rPr>
          <w:noProof/>
        </w:rPr>
        <w:t>43</w:t>
      </w:r>
      <w:r w:rsidR="00F812F1">
        <w:rPr>
          <w:noProof/>
        </w:rPr>
        <w:fldChar w:fldCharType="end"/>
      </w:r>
      <w:bookmarkEnd w:id="2418"/>
      <w:r w:rsidRPr="00B7030B">
        <w:t>. Literature values for the ratio of dry weight to surface area.</w:t>
      </w:r>
      <w:bookmarkEnd w:id="2419"/>
      <w:bookmarkEnd w:id="24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2421" w:author="Honnalore Steissberg" w:date="2021-08-09T09: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8"/>
        <w:gridCol w:w="1829"/>
        <w:gridCol w:w="2863"/>
        <w:tblGridChange w:id="2422">
          <w:tblGrid>
            <w:gridCol w:w="2808"/>
            <w:gridCol w:w="1829"/>
            <w:gridCol w:w="2863"/>
          </w:tblGrid>
        </w:tblGridChange>
      </w:tblGrid>
      <w:tr w:rsidR="00766CD5" w:rsidRPr="00B7030B" w14:paraId="5DA57D3A" w14:textId="77777777" w:rsidTr="00354455">
        <w:trPr>
          <w:trHeight w:val="276"/>
          <w:jc w:val="center"/>
          <w:trPrChange w:id="2423" w:author="Honnalore Steissberg" w:date="2021-08-09T09:43:00Z">
            <w:trPr>
              <w:trHeight w:val="276"/>
            </w:trPr>
          </w:trPrChange>
        </w:trPr>
        <w:tc>
          <w:tcPr>
            <w:tcW w:w="2808" w:type="dxa"/>
            <w:tcPrChange w:id="2424" w:author="Honnalore Steissberg" w:date="2021-08-09T09:43:00Z">
              <w:tcPr>
                <w:tcW w:w="2808" w:type="dxa"/>
              </w:tcPr>
            </w:tcPrChange>
          </w:tcPr>
          <w:p w14:paraId="44AC0B6D" w14:textId="77777777" w:rsidR="00766CD5" w:rsidRPr="00B7030B" w:rsidRDefault="00766CD5" w:rsidP="00180C1A">
            <w:pPr>
              <w:autoSpaceDE w:val="0"/>
              <w:autoSpaceDN w:val="0"/>
              <w:adjustRightInd w:val="0"/>
              <w:jc w:val="center"/>
              <w:rPr>
                <w:snapToGrid/>
                <w:color w:val="000000"/>
                <w:sz w:val="20"/>
              </w:rPr>
            </w:pPr>
            <w:r w:rsidRPr="00B7030B">
              <w:rPr>
                <w:snapToGrid/>
                <w:color w:val="000000"/>
                <w:sz w:val="20"/>
              </w:rPr>
              <w:t>Species</w:t>
            </w:r>
          </w:p>
        </w:tc>
        <w:tc>
          <w:tcPr>
            <w:tcW w:w="1829" w:type="dxa"/>
            <w:tcPrChange w:id="2425" w:author="Honnalore Steissberg" w:date="2021-08-09T09:43:00Z">
              <w:tcPr>
                <w:tcW w:w="1829" w:type="dxa"/>
              </w:tcPr>
            </w:tcPrChange>
          </w:tcPr>
          <w:p w14:paraId="173F3FF9" w14:textId="77777777" w:rsidR="00766CD5" w:rsidRPr="00B7030B" w:rsidRDefault="00766CD5" w:rsidP="00180C1A">
            <w:pPr>
              <w:autoSpaceDE w:val="0"/>
              <w:autoSpaceDN w:val="0"/>
              <w:adjustRightInd w:val="0"/>
              <w:rPr>
                <w:snapToGrid/>
                <w:color w:val="000000"/>
                <w:sz w:val="20"/>
              </w:rPr>
            </w:pPr>
            <w:r w:rsidRPr="00B7030B">
              <w:rPr>
                <w:snapToGrid/>
                <w:color w:val="000000"/>
                <w:sz w:val="20"/>
              </w:rPr>
              <w:t>Ratio of dry weight to wet surface area (</w:t>
            </w:r>
            <w:r w:rsidRPr="00B7030B">
              <w:rPr>
                <w:sz w:val="20"/>
              </w:rPr>
              <w:t xml:space="preserve">g </w:t>
            </w:r>
            <w:r w:rsidRPr="00B7030B">
              <w:rPr>
                <w:i/>
                <w:iCs/>
                <w:sz w:val="20"/>
              </w:rPr>
              <w:t>m</w:t>
            </w:r>
            <w:r w:rsidRPr="00B7030B">
              <w:rPr>
                <w:i/>
                <w:iCs/>
                <w:sz w:val="20"/>
                <w:vertAlign w:val="superscript"/>
              </w:rPr>
              <w:t>-2</w:t>
            </w:r>
            <w:r w:rsidRPr="00B7030B">
              <w:rPr>
                <w:snapToGrid/>
                <w:color w:val="000000"/>
                <w:sz w:val="20"/>
              </w:rPr>
              <w:t>)</w:t>
            </w:r>
          </w:p>
        </w:tc>
        <w:tc>
          <w:tcPr>
            <w:tcW w:w="2863" w:type="dxa"/>
            <w:tcPrChange w:id="2426" w:author="Honnalore Steissberg" w:date="2021-08-09T09:43:00Z">
              <w:tcPr>
                <w:tcW w:w="2863" w:type="dxa"/>
              </w:tcPr>
            </w:tcPrChange>
          </w:tcPr>
          <w:p w14:paraId="7085F218" w14:textId="77777777" w:rsidR="00766CD5" w:rsidRPr="00B7030B" w:rsidRDefault="00766CD5" w:rsidP="00180C1A">
            <w:pPr>
              <w:autoSpaceDE w:val="0"/>
              <w:autoSpaceDN w:val="0"/>
              <w:adjustRightInd w:val="0"/>
              <w:rPr>
                <w:snapToGrid/>
                <w:color w:val="000000"/>
                <w:sz w:val="20"/>
              </w:rPr>
            </w:pPr>
            <w:r w:rsidRPr="00B7030B">
              <w:rPr>
                <w:snapToGrid/>
                <w:color w:val="000000"/>
                <w:sz w:val="20"/>
              </w:rPr>
              <w:t>Reference</w:t>
            </w:r>
          </w:p>
        </w:tc>
      </w:tr>
      <w:tr w:rsidR="00766CD5" w:rsidRPr="00B7030B" w14:paraId="2B2D8588" w14:textId="77777777" w:rsidTr="00354455">
        <w:trPr>
          <w:trHeight w:val="262"/>
          <w:jc w:val="center"/>
          <w:trPrChange w:id="2427" w:author="Honnalore Steissberg" w:date="2021-08-09T09:43:00Z">
            <w:trPr>
              <w:trHeight w:val="262"/>
            </w:trPr>
          </w:trPrChange>
        </w:trPr>
        <w:tc>
          <w:tcPr>
            <w:tcW w:w="2808" w:type="dxa"/>
            <w:tcPrChange w:id="2428" w:author="Honnalore Steissberg" w:date="2021-08-09T09:43:00Z">
              <w:tcPr>
                <w:tcW w:w="2808" w:type="dxa"/>
              </w:tcPr>
            </w:tcPrChange>
          </w:tcPr>
          <w:p w14:paraId="30C1F350" w14:textId="77777777" w:rsidR="00766CD5" w:rsidRPr="00B7030B" w:rsidRDefault="00766CD5" w:rsidP="00180C1A">
            <w:pPr>
              <w:autoSpaceDE w:val="0"/>
              <w:autoSpaceDN w:val="0"/>
              <w:adjustRightInd w:val="0"/>
              <w:jc w:val="center"/>
              <w:rPr>
                <w:i/>
                <w:iCs/>
                <w:snapToGrid/>
                <w:color w:val="000000"/>
                <w:sz w:val="20"/>
              </w:rPr>
            </w:pPr>
            <w:r w:rsidRPr="00B7030B">
              <w:rPr>
                <w:i/>
                <w:iCs/>
                <w:snapToGrid/>
                <w:color w:val="000000"/>
                <w:sz w:val="20"/>
              </w:rPr>
              <w:t>Elodea canadensis</w:t>
            </w:r>
          </w:p>
        </w:tc>
        <w:tc>
          <w:tcPr>
            <w:tcW w:w="1829" w:type="dxa"/>
            <w:tcPrChange w:id="2429" w:author="Honnalore Steissberg" w:date="2021-08-09T09:43:00Z">
              <w:tcPr>
                <w:tcW w:w="1829" w:type="dxa"/>
              </w:tcPr>
            </w:tcPrChange>
          </w:tcPr>
          <w:p w14:paraId="1BA0045B"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7.97</w:t>
            </w:r>
          </w:p>
        </w:tc>
        <w:tc>
          <w:tcPr>
            <w:tcW w:w="2863" w:type="dxa"/>
            <w:tcPrChange w:id="2430" w:author="Honnalore Steissberg" w:date="2021-08-09T09:43:00Z">
              <w:tcPr>
                <w:tcW w:w="2863" w:type="dxa"/>
              </w:tcPr>
            </w:tcPrChange>
          </w:tcPr>
          <w:p w14:paraId="64D3C4B0"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2120AF23" w14:textId="77777777" w:rsidTr="00354455">
        <w:trPr>
          <w:trHeight w:val="262"/>
          <w:jc w:val="center"/>
          <w:trPrChange w:id="2431" w:author="Honnalore Steissberg" w:date="2021-08-09T09:43:00Z">
            <w:trPr>
              <w:trHeight w:val="262"/>
            </w:trPr>
          </w:trPrChange>
        </w:trPr>
        <w:tc>
          <w:tcPr>
            <w:tcW w:w="2808" w:type="dxa"/>
            <w:tcPrChange w:id="2432" w:author="Honnalore Steissberg" w:date="2021-08-09T09:43:00Z">
              <w:tcPr>
                <w:tcW w:w="2808" w:type="dxa"/>
              </w:tcPr>
            </w:tcPrChange>
          </w:tcPr>
          <w:p w14:paraId="0C6873F9"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Myriophyllum</w:t>
            </w:r>
            <w:proofErr w:type="spellEnd"/>
            <w:r w:rsidRPr="00B7030B">
              <w:rPr>
                <w:i/>
                <w:iCs/>
                <w:snapToGrid/>
                <w:color w:val="000000"/>
                <w:sz w:val="20"/>
              </w:rPr>
              <w:t xml:space="preserve"> spicatum</w:t>
            </w:r>
          </w:p>
        </w:tc>
        <w:tc>
          <w:tcPr>
            <w:tcW w:w="1829" w:type="dxa"/>
            <w:tcPrChange w:id="2433" w:author="Honnalore Steissberg" w:date="2021-08-09T09:43:00Z">
              <w:tcPr>
                <w:tcW w:w="1829" w:type="dxa"/>
              </w:tcPr>
            </w:tcPrChange>
          </w:tcPr>
          <w:p w14:paraId="1E35C876"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8.30</w:t>
            </w:r>
          </w:p>
        </w:tc>
        <w:tc>
          <w:tcPr>
            <w:tcW w:w="2863" w:type="dxa"/>
            <w:tcPrChange w:id="2434" w:author="Honnalore Steissberg" w:date="2021-08-09T09:43:00Z">
              <w:tcPr>
                <w:tcW w:w="2863" w:type="dxa"/>
              </w:tcPr>
            </w:tcPrChange>
          </w:tcPr>
          <w:p w14:paraId="105828C4"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587A043A" w14:textId="77777777" w:rsidTr="00354455">
        <w:trPr>
          <w:trHeight w:val="262"/>
          <w:jc w:val="center"/>
          <w:trPrChange w:id="2435" w:author="Honnalore Steissberg" w:date="2021-08-09T09:43:00Z">
            <w:trPr>
              <w:trHeight w:val="262"/>
            </w:trPr>
          </w:trPrChange>
        </w:trPr>
        <w:tc>
          <w:tcPr>
            <w:tcW w:w="2808" w:type="dxa"/>
            <w:tcPrChange w:id="2436" w:author="Honnalore Steissberg" w:date="2021-08-09T09:43:00Z">
              <w:tcPr>
                <w:tcW w:w="2808" w:type="dxa"/>
              </w:tcPr>
            </w:tcPrChange>
          </w:tcPr>
          <w:p w14:paraId="7DEB9393"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Nitellopsis</w:t>
            </w:r>
            <w:proofErr w:type="spellEnd"/>
            <w:r w:rsidRPr="00B7030B">
              <w:rPr>
                <w:i/>
                <w:iCs/>
                <w:snapToGrid/>
                <w:color w:val="000000"/>
                <w:sz w:val="20"/>
              </w:rPr>
              <w:t xml:space="preserve"> obtuse</w:t>
            </w:r>
          </w:p>
        </w:tc>
        <w:tc>
          <w:tcPr>
            <w:tcW w:w="1829" w:type="dxa"/>
            <w:tcPrChange w:id="2437" w:author="Honnalore Steissberg" w:date="2021-08-09T09:43:00Z">
              <w:tcPr>
                <w:tcW w:w="1829" w:type="dxa"/>
              </w:tcPr>
            </w:tcPrChange>
          </w:tcPr>
          <w:p w14:paraId="518961A4"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17.86</w:t>
            </w:r>
          </w:p>
        </w:tc>
        <w:tc>
          <w:tcPr>
            <w:tcW w:w="2863" w:type="dxa"/>
            <w:tcPrChange w:id="2438" w:author="Honnalore Steissberg" w:date="2021-08-09T09:43:00Z">
              <w:tcPr>
                <w:tcW w:w="2863" w:type="dxa"/>
              </w:tcPr>
            </w:tcPrChange>
          </w:tcPr>
          <w:p w14:paraId="1E73B882"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2A6A707A" w14:textId="77777777" w:rsidTr="00354455">
        <w:trPr>
          <w:trHeight w:val="262"/>
          <w:jc w:val="center"/>
          <w:trPrChange w:id="2439" w:author="Honnalore Steissberg" w:date="2021-08-09T09:43:00Z">
            <w:trPr>
              <w:trHeight w:val="262"/>
            </w:trPr>
          </w:trPrChange>
        </w:trPr>
        <w:tc>
          <w:tcPr>
            <w:tcW w:w="2808" w:type="dxa"/>
            <w:tcPrChange w:id="2440" w:author="Honnalore Steissberg" w:date="2021-08-09T09:43:00Z">
              <w:tcPr>
                <w:tcW w:w="2808" w:type="dxa"/>
              </w:tcPr>
            </w:tcPrChange>
          </w:tcPr>
          <w:p w14:paraId="5C011D54"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Potamogeton</w:t>
            </w:r>
            <w:proofErr w:type="spellEnd"/>
            <w:r w:rsidRPr="00B7030B">
              <w:rPr>
                <w:i/>
                <w:iCs/>
                <w:snapToGrid/>
                <w:color w:val="000000"/>
                <w:sz w:val="20"/>
              </w:rPr>
              <w:t xml:space="preserve"> </w:t>
            </w:r>
            <w:proofErr w:type="spellStart"/>
            <w:r w:rsidRPr="00B7030B">
              <w:rPr>
                <w:i/>
                <w:iCs/>
                <w:snapToGrid/>
                <w:color w:val="000000"/>
                <w:sz w:val="20"/>
              </w:rPr>
              <w:t>lucens</w:t>
            </w:r>
            <w:proofErr w:type="spellEnd"/>
          </w:p>
        </w:tc>
        <w:tc>
          <w:tcPr>
            <w:tcW w:w="1829" w:type="dxa"/>
            <w:tcPrChange w:id="2441" w:author="Honnalore Steissberg" w:date="2021-08-09T09:43:00Z">
              <w:tcPr>
                <w:tcW w:w="1829" w:type="dxa"/>
              </w:tcPr>
            </w:tcPrChange>
          </w:tcPr>
          <w:p w14:paraId="31CF0DD0"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15.75</w:t>
            </w:r>
          </w:p>
        </w:tc>
        <w:tc>
          <w:tcPr>
            <w:tcW w:w="2863" w:type="dxa"/>
            <w:tcPrChange w:id="2442" w:author="Honnalore Steissberg" w:date="2021-08-09T09:43:00Z">
              <w:tcPr>
                <w:tcW w:w="2863" w:type="dxa"/>
              </w:tcPr>
            </w:tcPrChange>
          </w:tcPr>
          <w:p w14:paraId="6F51A66C"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0BA3DCB6" w14:textId="77777777" w:rsidTr="00354455">
        <w:trPr>
          <w:trHeight w:val="262"/>
          <w:jc w:val="center"/>
          <w:trPrChange w:id="2443" w:author="Honnalore Steissberg" w:date="2021-08-09T09:43:00Z">
            <w:trPr>
              <w:trHeight w:val="262"/>
            </w:trPr>
          </w:trPrChange>
        </w:trPr>
        <w:tc>
          <w:tcPr>
            <w:tcW w:w="2808" w:type="dxa"/>
            <w:tcPrChange w:id="2444" w:author="Honnalore Steissberg" w:date="2021-08-09T09:43:00Z">
              <w:tcPr>
                <w:tcW w:w="2808" w:type="dxa"/>
              </w:tcPr>
            </w:tcPrChange>
          </w:tcPr>
          <w:p w14:paraId="5069B9E2"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Potamogeton</w:t>
            </w:r>
            <w:proofErr w:type="spellEnd"/>
            <w:r w:rsidRPr="00B7030B">
              <w:rPr>
                <w:i/>
                <w:iCs/>
                <w:snapToGrid/>
                <w:color w:val="000000"/>
                <w:sz w:val="20"/>
              </w:rPr>
              <w:t xml:space="preserve"> </w:t>
            </w:r>
            <w:proofErr w:type="spellStart"/>
            <w:r w:rsidRPr="00B7030B">
              <w:rPr>
                <w:i/>
                <w:iCs/>
                <w:snapToGrid/>
                <w:color w:val="000000"/>
                <w:sz w:val="20"/>
              </w:rPr>
              <w:t>pectinatus</w:t>
            </w:r>
            <w:proofErr w:type="spellEnd"/>
          </w:p>
        </w:tc>
        <w:tc>
          <w:tcPr>
            <w:tcW w:w="1829" w:type="dxa"/>
            <w:tcPrChange w:id="2445" w:author="Honnalore Steissberg" w:date="2021-08-09T09:43:00Z">
              <w:tcPr>
                <w:tcW w:w="1829" w:type="dxa"/>
              </w:tcPr>
            </w:tcPrChange>
          </w:tcPr>
          <w:p w14:paraId="030CEA79"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20.00</w:t>
            </w:r>
          </w:p>
        </w:tc>
        <w:tc>
          <w:tcPr>
            <w:tcW w:w="2863" w:type="dxa"/>
            <w:tcPrChange w:id="2446" w:author="Honnalore Steissberg" w:date="2021-08-09T09:43:00Z">
              <w:tcPr>
                <w:tcW w:w="2863" w:type="dxa"/>
              </w:tcPr>
            </w:tcPrChange>
          </w:tcPr>
          <w:p w14:paraId="218BCF7E"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34A664EF" w14:textId="77777777" w:rsidTr="00354455">
        <w:trPr>
          <w:trHeight w:val="262"/>
          <w:jc w:val="center"/>
          <w:trPrChange w:id="2447" w:author="Honnalore Steissberg" w:date="2021-08-09T09:43:00Z">
            <w:trPr>
              <w:trHeight w:val="262"/>
            </w:trPr>
          </w:trPrChange>
        </w:trPr>
        <w:tc>
          <w:tcPr>
            <w:tcW w:w="2808" w:type="dxa"/>
            <w:tcPrChange w:id="2448" w:author="Honnalore Steissberg" w:date="2021-08-09T09:43:00Z">
              <w:tcPr>
                <w:tcW w:w="2808" w:type="dxa"/>
              </w:tcPr>
            </w:tcPrChange>
          </w:tcPr>
          <w:p w14:paraId="2856E49F"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Potamogeton</w:t>
            </w:r>
            <w:proofErr w:type="spellEnd"/>
            <w:r w:rsidRPr="00B7030B">
              <w:rPr>
                <w:i/>
                <w:iCs/>
                <w:snapToGrid/>
                <w:color w:val="000000"/>
                <w:sz w:val="20"/>
              </w:rPr>
              <w:t xml:space="preserve"> </w:t>
            </w:r>
            <w:proofErr w:type="spellStart"/>
            <w:r w:rsidRPr="00B7030B">
              <w:rPr>
                <w:i/>
                <w:iCs/>
                <w:snapToGrid/>
                <w:color w:val="000000"/>
                <w:sz w:val="20"/>
              </w:rPr>
              <w:t>perfoliatus</w:t>
            </w:r>
            <w:proofErr w:type="spellEnd"/>
          </w:p>
        </w:tc>
        <w:tc>
          <w:tcPr>
            <w:tcW w:w="1829" w:type="dxa"/>
            <w:tcPrChange w:id="2449" w:author="Honnalore Steissberg" w:date="2021-08-09T09:43:00Z">
              <w:tcPr>
                <w:tcW w:w="1829" w:type="dxa"/>
              </w:tcPr>
            </w:tcPrChange>
          </w:tcPr>
          <w:p w14:paraId="288D6B93"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13.12</w:t>
            </w:r>
          </w:p>
        </w:tc>
        <w:tc>
          <w:tcPr>
            <w:tcW w:w="2863" w:type="dxa"/>
            <w:tcPrChange w:id="2450" w:author="Honnalore Steissberg" w:date="2021-08-09T09:43:00Z">
              <w:tcPr>
                <w:tcW w:w="2863" w:type="dxa"/>
              </w:tcPr>
            </w:tcPrChange>
          </w:tcPr>
          <w:p w14:paraId="5464A8A3"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bl>
    <w:p w14:paraId="6E7AF7FE" w14:textId="77777777" w:rsidR="00766CD5" w:rsidRPr="00B7030B" w:rsidRDefault="00766CD5" w:rsidP="00766CD5">
      <w:pPr>
        <w:pStyle w:val="BodyText"/>
      </w:pPr>
    </w:p>
    <w:p w14:paraId="7E88BCF0" w14:textId="77777777" w:rsidR="00766CD5" w:rsidRPr="005C246D" w:rsidRDefault="00766CD5" w:rsidP="00766CD5">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 </w:t>
      </w:r>
      <w:proofErr w:type="gramStart"/>
      <w:r w:rsidRPr="005C246D">
        <w:t>DRAG  CDDRAG</w:t>
      </w:r>
      <w:proofErr w:type="gramEnd"/>
      <w:r w:rsidRPr="005C246D">
        <w:t xml:space="preserve">     DWV    DWSA   ANORM</w:t>
      </w:r>
    </w:p>
    <w:p w14:paraId="5EC53228" w14:textId="77777777" w:rsidR="00766CD5" w:rsidRPr="005C246D" w:rsidRDefault="00766CD5" w:rsidP="00766CD5">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3.0 7.0E+04     8.0     0.3</w:t>
      </w:r>
    </w:p>
    <w:p w14:paraId="4E2202D2" w14:textId="77777777" w:rsidR="00766CD5" w:rsidRPr="00B7030B" w:rsidRDefault="00766CD5" w:rsidP="00766CD5">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p>
    <w:p w14:paraId="09D30769" w14:textId="77777777" w:rsidR="00370C23" w:rsidRPr="00B7030B" w:rsidRDefault="00370C23" w:rsidP="003256AB"/>
    <w:p w14:paraId="7FD007CE" w14:textId="77777777" w:rsidR="00370C23" w:rsidRPr="00B7030B" w:rsidRDefault="00370C23" w:rsidP="00370C23">
      <w:pPr>
        <w:pStyle w:val="Heading9"/>
        <w:rPr>
          <w:rFonts w:asciiTheme="minorHAnsi" w:hAnsiTheme="minorHAnsi"/>
        </w:rPr>
      </w:pPr>
      <w:r w:rsidRPr="00B7030B">
        <w:rPr>
          <w:rFonts w:asciiTheme="minorHAnsi" w:hAnsiTheme="minorHAnsi"/>
        </w:rPr>
        <w:br w:type="page"/>
      </w:r>
    </w:p>
    <w:p w14:paraId="6AC860AC" w14:textId="77777777" w:rsidR="00370C23" w:rsidRPr="00B7030B" w:rsidRDefault="00370C23" w:rsidP="00A915AE">
      <w:pPr>
        <w:pStyle w:val="Heading4"/>
        <w:spacing w:before="0" w:after="0"/>
      </w:pPr>
      <w:bookmarkStart w:id="2451" w:name="_Toc41047770"/>
      <w:r w:rsidRPr="00B7030B">
        <w:lastRenderedPageBreak/>
        <w:t>Macrophyte Temperature Rate Coefficients (MAC TEMP)</w:t>
      </w:r>
      <w:bookmarkEnd w:id="2451"/>
    </w:p>
    <w:p w14:paraId="2431839F"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1A933C3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D79A81B"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MT1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macrophyte growth, </w:t>
      </w:r>
      <w:proofErr w:type="spellStart"/>
      <w:r w:rsidR="000B15C3" w:rsidRPr="005F0B9B">
        <w:rPr>
          <w:rFonts w:asciiTheme="minorHAnsi" w:hAnsiTheme="minorHAnsi"/>
          <w:vertAlign w:val="superscript"/>
        </w:rPr>
        <w:t>o</w:t>
      </w:r>
      <w:r w:rsidRPr="00B7030B">
        <w:rPr>
          <w:rFonts w:asciiTheme="minorHAnsi" w:hAnsiTheme="minorHAnsi"/>
        </w:rPr>
        <w:t>C</w:t>
      </w:r>
      <w:proofErr w:type="spellEnd"/>
    </w:p>
    <w:p w14:paraId="5F32C80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MT2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Lower temperature </w:t>
      </w:r>
      <w:r w:rsidR="000B15C3">
        <w:rPr>
          <w:rFonts w:asciiTheme="minorHAnsi" w:hAnsiTheme="minorHAnsi"/>
        </w:rPr>
        <w:t xml:space="preserve">for maximum macrophyte growth, </w:t>
      </w:r>
      <w:proofErr w:type="spellStart"/>
      <w:r w:rsidR="000B15C3" w:rsidRPr="005F0B9B">
        <w:rPr>
          <w:rFonts w:asciiTheme="minorHAnsi" w:hAnsiTheme="minorHAnsi"/>
          <w:vertAlign w:val="superscript"/>
        </w:rPr>
        <w:t>o</w:t>
      </w:r>
      <w:r w:rsidRPr="00B7030B">
        <w:rPr>
          <w:rFonts w:asciiTheme="minorHAnsi" w:hAnsiTheme="minorHAnsi"/>
        </w:rPr>
        <w:t>C</w:t>
      </w:r>
      <w:proofErr w:type="spellEnd"/>
    </w:p>
    <w:p w14:paraId="3A30CBE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MT3</w:t>
      </w:r>
      <w:r w:rsidRPr="00B7030B">
        <w:rPr>
          <w:rFonts w:asciiTheme="minorHAnsi" w:hAnsiTheme="minorHAnsi"/>
        </w:rPr>
        <w:tab/>
        <w:t>Real</w:t>
      </w:r>
      <w:r w:rsidRPr="00B7030B">
        <w:rPr>
          <w:rFonts w:asciiTheme="minorHAnsi" w:hAnsiTheme="minorHAnsi"/>
        </w:rPr>
        <w:tab/>
        <w:t>35.0</w:t>
      </w:r>
      <w:r w:rsidRPr="00B7030B">
        <w:rPr>
          <w:rFonts w:asciiTheme="minorHAnsi" w:hAnsiTheme="minorHAnsi"/>
        </w:rPr>
        <w:tab/>
        <w:t xml:space="preserve">Upper temperature for maximum macrophyte growth, </w:t>
      </w:r>
      <w:proofErr w:type="spellStart"/>
      <w:r w:rsidR="000B15C3" w:rsidRPr="005F0B9B">
        <w:rPr>
          <w:rFonts w:asciiTheme="minorHAnsi" w:hAnsiTheme="minorHAnsi"/>
          <w:vertAlign w:val="superscript"/>
        </w:rPr>
        <w:t>o</w:t>
      </w:r>
      <w:r w:rsidRPr="00B7030B">
        <w:rPr>
          <w:rFonts w:asciiTheme="minorHAnsi" w:hAnsiTheme="minorHAnsi"/>
        </w:rPr>
        <w:t>C</w:t>
      </w:r>
      <w:proofErr w:type="spellEnd"/>
    </w:p>
    <w:p w14:paraId="7D0B0D1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MT4</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Upper temp</w:t>
      </w:r>
      <w:r w:rsidR="000B15C3">
        <w:rPr>
          <w:rFonts w:asciiTheme="minorHAnsi" w:hAnsiTheme="minorHAnsi"/>
        </w:rPr>
        <w:t xml:space="preserve">erature for macrophyte growth, </w:t>
      </w:r>
      <w:proofErr w:type="spellStart"/>
      <w:r w:rsidR="000B15C3" w:rsidRPr="005F0B9B">
        <w:rPr>
          <w:rFonts w:asciiTheme="minorHAnsi" w:hAnsiTheme="minorHAnsi"/>
          <w:vertAlign w:val="superscript"/>
        </w:rPr>
        <w:t>o</w:t>
      </w:r>
      <w:r w:rsidRPr="00B7030B">
        <w:rPr>
          <w:rFonts w:asciiTheme="minorHAnsi" w:hAnsiTheme="minorHAnsi"/>
        </w:rPr>
        <w:t>C</w:t>
      </w:r>
      <w:proofErr w:type="spellEnd"/>
    </w:p>
    <w:p w14:paraId="2C024A0E" w14:textId="5186340E"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MK1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Fraction of </w:t>
      </w:r>
      <w:r w:rsidR="00980062">
        <w:rPr>
          <w:rFonts w:asciiTheme="minorHAnsi" w:hAnsiTheme="minorHAnsi"/>
        </w:rPr>
        <w:t xml:space="preserve">maximum </w:t>
      </w:r>
      <w:r w:rsidRPr="00B7030B">
        <w:rPr>
          <w:rFonts w:asciiTheme="minorHAnsi" w:hAnsiTheme="minorHAnsi"/>
        </w:rPr>
        <w:t>macrophyte growth rate at MT1</w:t>
      </w:r>
    </w:p>
    <w:p w14:paraId="6EDFCA22"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MK2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macrophyte growth rate at MT2</w:t>
      </w:r>
    </w:p>
    <w:p w14:paraId="1A5A6C6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MK3</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macrophyte growth rate at MT3</w:t>
      </w:r>
    </w:p>
    <w:p w14:paraId="19FD23DA" w14:textId="204E54B9"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MK4</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Fraction of </w:t>
      </w:r>
      <w:r w:rsidR="00980062">
        <w:rPr>
          <w:rFonts w:asciiTheme="minorHAnsi" w:hAnsiTheme="minorHAnsi"/>
        </w:rPr>
        <w:t xml:space="preserve">maximum </w:t>
      </w:r>
      <w:r w:rsidRPr="00B7030B">
        <w:rPr>
          <w:rFonts w:asciiTheme="minorHAnsi" w:hAnsiTheme="minorHAnsi"/>
        </w:rPr>
        <w:t>macrophyte growth rate at MT4</w:t>
      </w:r>
    </w:p>
    <w:p w14:paraId="1F552EC6" w14:textId="77777777" w:rsidR="00370C23" w:rsidRPr="00B7030B" w:rsidRDefault="00370C23" w:rsidP="00370C23">
      <w:pPr>
        <w:pStyle w:val="BodyText2"/>
      </w:pPr>
    </w:p>
    <w:p w14:paraId="21F02DD6" w14:textId="77777777" w:rsidR="00370C23" w:rsidRPr="00A915AE" w:rsidRDefault="00370C23" w:rsidP="00370C23">
      <w:pPr>
        <w:pStyle w:val="BodyText"/>
        <w:rPr>
          <w:sz w:val="20"/>
          <w:szCs w:val="18"/>
        </w:rPr>
      </w:pPr>
      <w:r w:rsidRPr="00A915AE">
        <w:rPr>
          <w:sz w:val="20"/>
          <w:szCs w:val="18"/>
        </w:rPr>
        <w:t>This card specifies the lower, maximum lower, upper, and maximum upper temperatures used in defining the curve that determines effects of temperature on macrophyte rates.  Also specified is the fraction of maximum macrophyte rates that occurs at the specified temperature.</w:t>
      </w:r>
    </w:p>
    <w:p w14:paraId="161B1E4C" w14:textId="77777777" w:rsidR="00265CA3" w:rsidRPr="00A915AE" w:rsidRDefault="00265CA3" w:rsidP="00265CA3">
      <w:pPr>
        <w:pStyle w:val="BodyText"/>
        <w:rPr>
          <w:sz w:val="20"/>
          <w:szCs w:val="18"/>
        </w:rPr>
      </w:pPr>
      <w:r w:rsidRPr="00A915AE">
        <w:rPr>
          <w:sz w:val="20"/>
          <w:szCs w:val="18"/>
        </w:rPr>
        <w:t>How temperature affects macrophyte growth is shown b</w:t>
      </w:r>
      <w:r w:rsidR="005114F5" w:rsidRPr="00A915AE">
        <w:rPr>
          <w:sz w:val="20"/>
          <w:szCs w:val="18"/>
        </w:rPr>
        <w:t>elow for the default values of MT1 through MT4 and MK1 through M</w:t>
      </w:r>
      <w:r w:rsidRPr="00A915AE">
        <w:rPr>
          <w:sz w:val="20"/>
          <w:szCs w:val="18"/>
        </w:rPr>
        <w:t>K4.</w:t>
      </w:r>
    </w:p>
    <w:p w14:paraId="2965FBE3" w14:textId="77777777" w:rsidR="00265CA3" w:rsidRPr="00B7030B" w:rsidRDefault="00265CA3">
      <w:pPr>
        <w:pStyle w:val="BodyText"/>
        <w:keepNext/>
        <w:jc w:val="center"/>
        <w:pPrChange w:id="2452" w:author="Honnalore Steissberg" w:date="2021-07-30T10:14:00Z">
          <w:pPr>
            <w:pStyle w:val="BodyText"/>
            <w:keepNext/>
          </w:pPr>
        </w:pPrChange>
      </w:pPr>
      <w:r w:rsidRPr="00B7030B">
        <w:rPr>
          <w:noProof/>
        </w:rPr>
        <w:drawing>
          <wp:inline distT="0" distB="0" distL="0" distR="0" wp14:anchorId="32E5A261" wp14:editId="2E932F24">
            <wp:extent cx="3727132" cy="2638425"/>
            <wp:effectExtent l="0" t="0" r="6985" b="9525"/>
            <wp:docPr id="73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87D08BC" w14:textId="61809FDE" w:rsidR="00265CA3" w:rsidRPr="00A915AE" w:rsidRDefault="00265CA3" w:rsidP="00FF0D66">
      <w:pPr>
        <w:pStyle w:val="Caption"/>
      </w:pPr>
      <w:bookmarkStart w:id="2453" w:name="_Toc37942918"/>
      <w:r w:rsidRPr="00A915AE">
        <w:t xml:space="preserve">Figure </w:t>
      </w:r>
      <w:r w:rsidR="00F812F1">
        <w:fldChar w:fldCharType="begin"/>
      </w:r>
      <w:r w:rsidR="00F812F1">
        <w:instrText xml:space="preserve"> SEQ Figure \* ARABIC </w:instrText>
      </w:r>
      <w:r w:rsidR="00F812F1">
        <w:fldChar w:fldCharType="separate"/>
      </w:r>
      <w:r w:rsidR="00795A65">
        <w:rPr>
          <w:noProof/>
        </w:rPr>
        <w:t>21</w:t>
      </w:r>
      <w:r w:rsidR="00F812F1">
        <w:rPr>
          <w:noProof/>
        </w:rPr>
        <w:fldChar w:fldCharType="end"/>
      </w:r>
      <w:r w:rsidRPr="00A915AE">
        <w:t>. Growth rate as a function of temperature.</w:t>
      </w:r>
      <w:bookmarkEnd w:id="2453"/>
    </w:p>
    <w:p w14:paraId="7FC4E2E5" w14:textId="77777777" w:rsidR="00370C23" w:rsidRPr="00B7030B" w:rsidRDefault="00370C23" w:rsidP="0098006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3F4159C9"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TEMP     MT1     MT2     MT3     MT4     MK1     MK2     MK3     MK4</w:t>
      </w:r>
    </w:p>
    <w:p w14:paraId="491E51C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7.0    15.0    24.0    34.0     0.1    0.99    0.99    0.01</w:t>
      </w:r>
    </w:p>
    <w:p w14:paraId="2B333BDF" w14:textId="77777777" w:rsidR="00370C23" w:rsidRPr="00B7030B" w:rsidRDefault="00370C23" w:rsidP="00A915AE">
      <w:pPr>
        <w:pStyle w:val="Heading4"/>
        <w:spacing w:before="0" w:after="0"/>
      </w:pPr>
      <w:r w:rsidRPr="00B7030B">
        <w:br w:type="page"/>
      </w:r>
      <w:bookmarkStart w:id="2454" w:name="_Toc41047771"/>
      <w:r w:rsidRPr="00B7030B">
        <w:lastRenderedPageBreak/>
        <w:t>Macrophyte Stoichiometry (</w:t>
      </w:r>
      <w:r w:rsidR="00FD16CE" w:rsidRPr="00B7030B">
        <w:t>MAC</w:t>
      </w:r>
      <w:r w:rsidRPr="00B7030B">
        <w:t xml:space="preserve"> STOICH)</w:t>
      </w:r>
      <w:bookmarkEnd w:id="2454"/>
    </w:p>
    <w:p w14:paraId="678C9CEC"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186CEB72"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91227F"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MP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macrophyte biomass and phosphorus</w:t>
      </w:r>
    </w:p>
    <w:p w14:paraId="4BE530D0"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MN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macrophyte biomass and nitrogen</w:t>
      </w:r>
    </w:p>
    <w:p w14:paraId="328E6AC3"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MC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macrophyte biomass and carbon</w:t>
      </w:r>
    </w:p>
    <w:p w14:paraId="1CA29475" w14:textId="77777777" w:rsidR="00370C23" w:rsidRPr="00B7030B" w:rsidRDefault="00370C23" w:rsidP="00370C23">
      <w:pPr>
        <w:pStyle w:val="BodyText2"/>
      </w:pPr>
      <w:r w:rsidRPr="00B7030B">
        <w:t xml:space="preserve">          </w:t>
      </w:r>
    </w:p>
    <w:p w14:paraId="24260946" w14:textId="77777777" w:rsidR="00370C23" w:rsidRPr="00A915AE" w:rsidRDefault="00370C23" w:rsidP="00370C23">
      <w:pPr>
        <w:pStyle w:val="BodyText"/>
        <w:rPr>
          <w:sz w:val="20"/>
          <w:szCs w:val="18"/>
        </w:rPr>
      </w:pPr>
      <w:r w:rsidRPr="00A915AE">
        <w:rPr>
          <w:sz w:val="20"/>
          <w:szCs w:val="18"/>
        </w:rPr>
        <w:t xml:space="preserve">This card specifies the stoichiometric </w:t>
      </w:r>
      <w:r w:rsidR="002863FD" w:rsidRPr="00A915AE">
        <w:rPr>
          <w:sz w:val="20"/>
          <w:szCs w:val="18"/>
        </w:rPr>
        <w:t>equivalences</w:t>
      </w:r>
      <w:r w:rsidRPr="00A915AE">
        <w:rPr>
          <w:sz w:val="20"/>
          <w:szCs w:val="18"/>
        </w:rPr>
        <w:t xml:space="preserve"> used for determining the amount of nutrients in macrophyte biomass. </w:t>
      </w:r>
    </w:p>
    <w:p w14:paraId="623E81D1"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3072265"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STOICH    MP      MN      MC</w:t>
      </w:r>
    </w:p>
    <w:p w14:paraId="13BF2CA6"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0.005    0.08    0.45</w:t>
      </w:r>
    </w:p>
    <w:p w14:paraId="2820995F" w14:textId="77777777" w:rsidR="0041037A" w:rsidRPr="00B7030B" w:rsidRDefault="0041037A" w:rsidP="0085756C">
      <w:pPr>
        <w:pStyle w:val="Heading4"/>
        <w:spacing w:before="0" w:after="0"/>
      </w:pPr>
      <w:r w:rsidRPr="00B7030B">
        <w:br w:type="page"/>
      </w:r>
      <w:bookmarkStart w:id="2455" w:name="DOM"/>
      <w:bookmarkStart w:id="2456" w:name="_Toc41047772"/>
      <w:bookmarkEnd w:id="2455"/>
      <w:r w:rsidRPr="00B7030B">
        <w:lastRenderedPageBreak/>
        <w:t>Dissolved Organic Matter (DOM)</w:t>
      </w:r>
      <w:bookmarkEnd w:id="2456"/>
    </w:p>
    <w:p w14:paraId="05A8ACC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2F90AE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724647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LDOMDK</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Labile DOM decay rate, </w:t>
      </w:r>
      <w:r w:rsidRPr="00B7030B">
        <w:rPr>
          <w:rFonts w:asciiTheme="minorHAnsi" w:hAnsiTheme="minorHAnsi"/>
          <w:i/>
          <w:iCs/>
        </w:rPr>
        <w:t>day-1</w:t>
      </w:r>
    </w:p>
    <w:p w14:paraId="6A2ED83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RDOMDK</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 xml:space="preserve">Refractory DOM decay rate, </w:t>
      </w:r>
      <w:r w:rsidRPr="00B7030B">
        <w:rPr>
          <w:rFonts w:asciiTheme="minorHAnsi" w:hAnsiTheme="minorHAnsi"/>
          <w:i/>
          <w:iCs/>
        </w:rPr>
        <w:t>day-</w:t>
      </w:r>
      <w:r w:rsidRPr="00B7030B">
        <w:rPr>
          <w:rFonts w:asciiTheme="minorHAnsi" w:hAnsiTheme="minorHAnsi"/>
        </w:rPr>
        <w:t>1</w:t>
      </w:r>
    </w:p>
    <w:p w14:paraId="2229653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LRDDK</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t xml:space="preserve">Labile to refractory DOM decay rate, </w:t>
      </w:r>
      <w:r w:rsidRPr="00B7030B">
        <w:rPr>
          <w:rFonts w:asciiTheme="minorHAnsi" w:hAnsiTheme="minorHAnsi"/>
          <w:i/>
          <w:iCs/>
        </w:rPr>
        <w:t>day-1</w:t>
      </w:r>
    </w:p>
    <w:p w14:paraId="291BA68D" w14:textId="77777777" w:rsidR="0041037A" w:rsidRPr="00B7030B" w:rsidRDefault="0041037A">
      <w:pPr>
        <w:pStyle w:val="BodyText2"/>
      </w:pPr>
    </w:p>
    <w:p w14:paraId="24D126F9" w14:textId="390ECF58" w:rsidR="0041037A" w:rsidRPr="00A915AE" w:rsidRDefault="0041037A">
      <w:pPr>
        <w:pStyle w:val="BodyText"/>
        <w:rPr>
          <w:sz w:val="20"/>
          <w:szCs w:val="18"/>
        </w:rPr>
      </w:pPr>
      <w:r w:rsidRPr="00A915AE">
        <w:rPr>
          <w:sz w:val="20"/>
          <w:szCs w:val="18"/>
        </w:rPr>
        <w:t>This card specifies decay rates associated with dissolved or</w:t>
      </w:r>
      <w:r w:rsidRPr="00A915AE">
        <w:rPr>
          <w:sz w:val="20"/>
          <w:szCs w:val="18"/>
        </w:rPr>
        <w:softHyphen/>
        <w:t>ganic matter.  Dis</w:t>
      </w:r>
      <w:r w:rsidRPr="00A915AE">
        <w:rPr>
          <w:sz w:val="20"/>
          <w:szCs w:val="18"/>
        </w:rPr>
        <w:softHyphen/>
        <w:t>solved or</w:t>
      </w:r>
      <w:r w:rsidRPr="00A915AE">
        <w:rPr>
          <w:sz w:val="20"/>
          <w:szCs w:val="18"/>
        </w:rPr>
        <w:softHyphen/>
        <w:t>ganic matter in the model is divided into labile and refractory parti</w:t>
      </w:r>
      <w:r w:rsidRPr="00A915AE">
        <w:rPr>
          <w:sz w:val="20"/>
          <w:szCs w:val="18"/>
        </w:rPr>
        <w:softHyphen/>
        <w:t>tions.  The labile parti</w:t>
      </w:r>
      <w:r w:rsidRPr="00A915AE">
        <w:rPr>
          <w:sz w:val="20"/>
          <w:szCs w:val="18"/>
        </w:rPr>
        <w:softHyphen/>
        <w:t>tion has a higher decay rate and generally consists of autoch</w:t>
      </w:r>
      <w:r w:rsidRPr="00A915AE">
        <w:rPr>
          <w:sz w:val="20"/>
          <w:szCs w:val="18"/>
        </w:rPr>
        <w:softHyphen/>
        <w:t>thonous in</w:t>
      </w:r>
      <w:r w:rsidRPr="00A915AE">
        <w:rPr>
          <w:sz w:val="20"/>
          <w:szCs w:val="18"/>
        </w:rPr>
        <w:softHyphen/>
        <w:t>puts</w:t>
      </w:r>
      <w:ins w:id="2457" w:author="Honnalore Steissberg" w:date="2021-07-30T10:14:00Z">
        <w:r w:rsidR="00FF0D66">
          <w:rPr>
            <w:sz w:val="20"/>
            <w:szCs w:val="18"/>
          </w:rPr>
          <w:t>,</w:t>
        </w:r>
      </w:ins>
      <w:r w:rsidRPr="00A915AE">
        <w:rPr>
          <w:sz w:val="20"/>
          <w:szCs w:val="18"/>
        </w:rPr>
        <w:t xml:space="preserve"> such as early products of algal decay.  The refractory decay rate, [</w:t>
      </w:r>
      <w:r w:rsidRPr="00E26FA6">
        <w:rPr>
          <w:rFonts w:cs="Arial"/>
          <w:b/>
          <w:bCs/>
          <w:sz w:val="20"/>
          <w:szCs w:val="18"/>
        </w:rPr>
        <w:t>RDOMDK</w:t>
      </w:r>
      <w:r w:rsidRPr="00A915AE">
        <w:rPr>
          <w:sz w:val="20"/>
          <w:szCs w:val="18"/>
        </w:rPr>
        <w:t>], is gen</w:t>
      </w:r>
      <w:r w:rsidRPr="00A915AE">
        <w:rPr>
          <w:sz w:val="20"/>
          <w:szCs w:val="18"/>
        </w:rPr>
        <w:softHyphen/>
        <w:t>er</w:t>
      </w:r>
      <w:r w:rsidRPr="00A915AE">
        <w:rPr>
          <w:sz w:val="20"/>
          <w:szCs w:val="18"/>
        </w:rPr>
        <w:softHyphen/>
        <w:t>ally two orders of mag</w:t>
      </w:r>
      <w:r w:rsidRPr="00A915AE">
        <w:rPr>
          <w:sz w:val="20"/>
          <w:szCs w:val="18"/>
        </w:rPr>
        <w:softHyphen/>
        <w:t>nitude smaller than the labile decay rate [</w:t>
      </w:r>
      <w:r w:rsidRPr="00E26FA6">
        <w:rPr>
          <w:rFonts w:cs="Arial"/>
          <w:b/>
          <w:bCs/>
          <w:sz w:val="20"/>
          <w:szCs w:val="18"/>
        </w:rPr>
        <w:t>LDOMDK</w:t>
      </w:r>
      <w:r w:rsidRPr="00A915AE">
        <w:rPr>
          <w:sz w:val="20"/>
          <w:szCs w:val="18"/>
        </w:rPr>
        <w:t>].  If BOD decay rates are available, then they should be used as a starting point for [</w:t>
      </w:r>
      <w:r w:rsidRPr="00E26FA6">
        <w:rPr>
          <w:rFonts w:cs="Arial"/>
          <w:b/>
          <w:bCs/>
          <w:sz w:val="20"/>
          <w:szCs w:val="18"/>
        </w:rPr>
        <w:t>LDOMDK</w:t>
      </w:r>
      <w:r w:rsidRPr="00A915AE">
        <w:rPr>
          <w:sz w:val="20"/>
          <w:szCs w:val="18"/>
        </w:rPr>
        <w:t>].</w:t>
      </w:r>
    </w:p>
    <w:p w14:paraId="06D0D755" w14:textId="173673D8" w:rsidR="0041037A" w:rsidRPr="00B7030B" w:rsidRDefault="0041037A" w:rsidP="00EE7164">
      <w:pPr>
        <w:pStyle w:val="Tablecaption"/>
      </w:pPr>
      <w:bookmarkStart w:id="2458" w:name="_Toc13665521"/>
      <w:bookmarkStart w:id="2459" w:name="_Toc37942990"/>
      <w:r w:rsidRPr="00B7030B">
        <w:t xml:space="preserve">Table </w:t>
      </w:r>
      <w:r w:rsidR="00F812F1">
        <w:fldChar w:fldCharType="begin"/>
      </w:r>
      <w:r w:rsidR="00F812F1">
        <w:instrText xml:space="preserve"> SEQ Table \* ARABIC </w:instrText>
      </w:r>
      <w:r w:rsidR="00F812F1">
        <w:fldChar w:fldCharType="separate"/>
      </w:r>
      <w:r w:rsidR="00795A65">
        <w:rPr>
          <w:noProof/>
        </w:rPr>
        <w:t>44</w:t>
      </w:r>
      <w:r w:rsidR="00F812F1">
        <w:rPr>
          <w:noProof/>
        </w:rPr>
        <w:fldChar w:fldCharType="end"/>
      </w:r>
      <w:r w:rsidRPr="00B7030B">
        <w:t>.  Labile DOM Decay Rate Literature Values.</w:t>
      </w:r>
      <w:bookmarkEnd w:id="2458"/>
      <w:bookmarkEnd w:id="2459"/>
    </w:p>
    <w:tbl>
      <w:tblPr>
        <w:tblW w:w="0" w:type="auto"/>
        <w:jc w:val="center"/>
        <w:tblLayout w:type="fixed"/>
        <w:tblCellMar>
          <w:left w:w="118" w:type="dxa"/>
          <w:right w:w="118" w:type="dxa"/>
        </w:tblCellMar>
        <w:tblLook w:val="0000" w:firstRow="0" w:lastRow="0" w:firstColumn="0" w:lastColumn="0" w:noHBand="0" w:noVBand="0"/>
      </w:tblPr>
      <w:tblGrid>
        <w:gridCol w:w="1789"/>
        <w:gridCol w:w="1540"/>
        <w:gridCol w:w="2566"/>
      </w:tblGrid>
      <w:tr w:rsidR="0041037A" w:rsidRPr="00B7030B" w14:paraId="2FE36E63" w14:textId="77777777">
        <w:trPr>
          <w:jc w:val="center"/>
        </w:trPr>
        <w:tc>
          <w:tcPr>
            <w:tcW w:w="1789" w:type="dxa"/>
            <w:tcBorders>
              <w:top w:val="double" w:sz="7" w:space="0" w:color="000000"/>
              <w:left w:val="double" w:sz="7" w:space="0" w:color="000000"/>
              <w:bottom w:val="double" w:sz="7" w:space="0" w:color="000000"/>
              <w:right w:val="single" w:sz="6" w:space="0" w:color="FFFFFF"/>
            </w:tcBorders>
          </w:tcPr>
          <w:p w14:paraId="14E18630" w14:textId="77777777" w:rsidR="0041037A" w:rsidRPr="00B7030B" w:rsidRDefault="0041037A">
            <w:pPr>
              <w:pStyle w:val="tabledata"/>
              <w:rPr>
                <w:rFonts w:asciiTheme="minorHAnsi" w:hAnsiTheme="minorHAnsi"/>
              </w:rPr>
            </w:pPr>
            <w:r w:rsidRPr="00B7030B">
              <w:rPr>
                <w:rFonts w:asciiTheme="minorHAnsi" w:hAnsiTheme="minorHAnsi"/>
              </w:rPr>
              <w:t>Compound</w:t>
            </w:r>
          </w:p>
        </w:tc>
        <w:tc>
          <w:tcPr>
            <w:tcW w:w="1540" w:type="dxa"/>
            <w:tcBorders>
              <w:top w:val="double" w:sz="7" w:space="0" w:color="000000"/>
              <w:left w:val="single" w:sz="6" w:space="0" w:color="FFFFFF"/>
              <w:bottom w:val="double" w:sz="7" w:space="0" w:color="000000"/>
              <w:right w:val="single" w:sz="6" w:space="0" w:color="FFFFFF"/>
            </w:tcBorders>
          </w:tcPr>
          <w:p w14:paraId="2AE59CA8" w14:textId="77777777" w:rsidR="0041037A" w:rsidRPr="00B7030B" w:rsidRDefault="0041037A">
            <w:pPr>
              <w:pStyle w:val="tabledata"/>
              <w:rPr>
                <w:rFonts w:asciiTheme="minorHAnsi" w:hAnsiTheme="minorHAnsi"/>
              </w:rPr>
            </w:pPr>
            <w:r w:rsidRPr="00B7030B">
              <w:rPr>
                <w:rFonts w:asciiTheme="minorHAnsi" w:hAnsiTheme="minorHAnsi"/>
              </w:rPr>
              <w:t xml:space="preserve">Decay Rate, </w:t>
            </w:r>
            <w:r w:rsidRPr="00B7030B">
              <w:rPr>
                <w:rFonts w:asciiTheme="minorHAnsi" w:hAnsiTheme="minorHAnsi"/>
                <w:i/>
              </w:rPr>
              <w:t>day</w:t>
            </w:r>
            <w:r w:rsidRPr="00B7030B">
              <w:rPr>
                <w:rFonts w:asciiTheme="minorHAnsi" w:hAnsiTheme="minorHAnsi"/>
                <w:i/>
                <w:vertAlign w:val="superscript"/>
              </w:rPr>
              <w:t>-1</w:t>
            </w:r>
          </w:p>
        </w:tc>
        <w:tc>
          <w:tcPr>
            <w:tcW w:w="2566" w:type="dxa"/>
            <w:tcBorders>
              <w:top w:val="double" w:sz="7" w:space="0" w:color="000000"/>
              <w:left w:val="single" w:sz="6" w:space="0" w:color="FFFFFF"/>
              <w:bottom w:val="double" w:sz="7" w:space="0" w:color="000000"/>
              <w:right w:val="double" w:sz="7" w:space="0" w:color="000000"/>
            </w:tcBorders>
          </w:tcPr>
          <w:p w14:paraId="45B79BDE" w14:textId="77777777" w:rsidR="0041037A" w:rsidRPr="00B7030B" w:rsidRDefault="0041037A">
            <w:pPr>
              <w:pStyle w:val="tabledata"/>
              <w:rPr>
                <w:rFonts w:asciiTheme="minorHAnsi" w:hAnsiTheme="minorHAnsi"/>
              </w:rPr>
            </w:pPr>
            <w:r w:rsidRPr="00B7030B">
              <w:rPr>
                <w:rFonts w:asciiTheme="minorHAnsi" w:hAnsiTheme="minorHAnsi"/>
              </w:rPr>
              <w:t>Reference</w:t>
            </w:r>
          </w:p>
        </w:tc>
      </w:tr>
      <w:tr w:rsidR="0041037A" w:rsidRPr="00B7030B" w14:paraId="2FB8152E"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430EA488" w14:textId="77777777" w:rsidR="0041037A" w:rsidRPr="00B7030B" w:rsidRDefault="0041037A">
            <w:pPr>
              <w:pStyle w:val="tabledata"/>
              <w:rPr>
                <w:rFonts w:asciiTheme="minorHAnsi" w:hAnsiTheme="minorHAnsi"/>
              </w:rPr>
            </w:pPr>
            <w:r w:rsidRPr="00B7030B">
              <w:rPr>
                <w:rFonts w:asciiTheme="minorHAnsi" w:hAnsiTheme="minorHAnsi"/>
              </w:rPr>
              <w:t>Acetate</w:t>
            </w:r>
          </w:p>
        </w:tc>
        <w:tc>
          <w:tcPr>
            <w:tcW w:w="1540" w:type="dxa"/>
            <w:tcBorders>
              <w:top w:val="single" w:sz="6" w:space="0" w:color="FFFFFF"/>
              <w:left w:val="single" w:sz="6" w:space="0" w:color="FFFFFF"/>
              <w:bottom w:val="single" w:sz="7" w:space="0" w:color="000000"/>
              <w:right w:val="single" w:sz="6" w:space="0" w:color="FFFFFF"/>
            </w:tcBorders>
          </w:tcPr>
          <w:p w14:paraId="23CAC3B5" w14:textId="77777777" w:rsidR="0041037A" w:rsidRPr="00B7030B" w:rsidRDefault="0041037A">
            <w:pPr>
              <w:pStyle w:val="tabledata"/>
              <w:rPr>
                <w:rFonts w:asciiTheme="minorHAnsi" w:hAnsiTheme="minorHAnsi"/>
              </w:rPr>
            </w:pPr>
            <w:r w:rsidRPr="00B7030B">
              <w:rPr>
                <w:rFonts w:asciiTheme="minorHAnsi" w:hAnsiTheme="minorHAnsi"/>
              </w:rPr>
              <w:t>0.20</w:t>
            </w:r>
          </w:p>
        </w:tc>
        <w:tc>
          <w:tcPr>
            <w:tcW w:w="2566" w:type="dxa"/>
            <w:tcBorders>
              <w:top w:val="single" w:sz="6" w:space="0" w:color="FFFFFF"/>
              <w:left w:val="single" w:sz="6" w:space="0" w:color="FFFFFF"/>
              <w:bottom w:val="single" w:sz="7" w:space="0" w:color="000000"/>
              <w:right w:val="double" w:sz="7" w:space="0" w:color="000000"/>
            </w:tcBorders>
          </w:tcPr>
          <w:p w14:paraId="34C2C97A" w14:textId="77777777" w:rsidR="0041037A" w:rsidRPr="00B7030B" w:rsidRDefault="0041037A">
            <w:pPr>
              <w:pStyle w:val="tabledata"/>
              <w:rPr>
                <w:rFonts w:asciiTheme="minorHAnsi" w:hAnsiTheme="minorHAnsi"/>
              </w:rPr>
            </w:pPr>
            <w:r w:rsidRPr="00B7030B">
              <w:rPr>
                <w:rFonts w:asciiTheme="minorHAnsi" w:hAnsiTheme="minorHAnsi"/>
              </w:rPr>
              <w:t>Wright, 1975</w:t>
            </w:r>
          </w:p>
        </w:tc>
      </w:tr>
      <w:tr w:rsidR="0041037A" w:rsidRPr="00B7030B" w14:paraId="4843DD9D"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4411409B" w14:textId="77777777" w:rsidR="0041037A" w:rsidRPr="00B7030B" w:rsidRDefault="0041037A">
            <w:pPr>
              <w:pStyle w:val="tabledata"/>
              <w:rPr>
                <w:rFonts w:asciiTheme="minorHAnsi" w:hAnsiTheme="minorHAnsi"/>
              </w:rPr>
            </w:pPr>
            <w:r w:rsidRPr="00B7030B">
              <w:rPr>
                <w:rFonts w:asciiTheme="minorHAnsi" w:hAnsiTheme="minorHAnsi"/>
              </w:rPr>
              <w:t>Amino acids</w:t>
            </w:r>
          </w:p>
        </w:tc>
        <w:tc>
          <w:tcPr>
            <w:tcW w:w="1540" w:type="dxa"/>
            <w:tcBorders>
              <w:top w:val="single" w:sz="6" w:space="0" w:color="FFFFFF"/>
              <w:left w:val="single" w:sz="6" w:space="0" w:color="FFFFFF"/>
              <w:bottom w:val="single" w:sz="7" w:space="0" w:color="000000"/>
              <w:right w:val="single" w:sz="6" w:space="0" w:color="FFFFFF"/>
            </w:tcBorders>
          </w:tcPr>
          <w:p w14:paraId="64E84B4E" w14:textId="77777777" w:rsidR="0041037A" w:rsidRPr="00B7030B" w:rsidRDefault="0041037A">
            <w:pPr>
              <w:pStyle w:val="tabledata"/>
              <w:rPr>
                <w:rFonts w:asciiTheme="minorHAnsi" w:hAnsiTheme="minorHAnsi"/>
              </w:rPr>
            </w:pPr>
            <w:r w:rsidRPr="00B7030B">
              <w:rPr>
                <w:rFonts w:asciiTheme="minorHAnsi" w:hAnsiTheme="minorHAnsi"/>
              </w:rPr>
              <w:t>0.64</w:t>
            </w:r>
          </w:p>
        </w:tc>
        <w:tc>
          <w:tcPr>
            <w:tcW w:w="2566" w:type="dxa"/>
            <w:tcBorders>
              <w:top w:val="single" w:sz="6" w:space="0" w:color="FFFFFF"/>
              <w:left w:val="single" w:sz="6" w:space="0" w:color="FFFFFF"/>
              <w:bottom w:val="single" w:sz="7" w:space="0" w:color="000000"/>
              <w:right w:val="double" w:sz="7" w:space="0" w:color="000000"/>
            </w:tcBorders>
          </w:tcPr>
          <w:p w14:paraId="3E9DD6BD" w14:textId="77777777" w:rsidR="0041037A" w:rsidRPr="00B7030B" w:rsidRDefault="0041037A">
            <w:pPr>
              <w:pStyle w:val="tabledata"/>
              <w:rPr>
                <w:rFonts w:asciiTheme="minorHAnsi" w:hAnsiTheme="minorHAnsi"/>
              </w:rPr>
            </w:pPr>
            <w:r w:rsidRPr="00B7030B">
              <w:rPr>
                <w:rFonts w:asciiTheme="minorHAnsi" w:hAnsiTheme="minorHAnsi"/>
              </w:rPr>
              <w:t>Williams et al., 1976</w:t>
            </w:r>
          </w:p>
        </w:tc>
      </w:tr>
      <w:tr w:rsidR="0041037A" w:rsidRPr="00B7030B" w14:paraId="0F126D9B"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6E99986A" w14:textId="77777777" w:rsidR="0041037A" w:rsidRPr="00B7030B" w:rsidRDefault="0041037A">
            <w:pPr>
              <w:pStyle w:val="tabledata"/>
              <w:rPr>
                <w:rFonts w:asciiTheme="minorHAnsi" w:hAnsiTheme="minorHAnsi"/>
              </w:rPr>
            </w:pPr>
            <w:r w:rsidRPr="00B7030B">
              <w:rPr>
                <w:rFonts w:asciiTheme="minorHAnsi" w:hAnsiTheme="minorHAnsi"/>
              </w:rPr>
              <w:t>Glucose</w:t>
            </w:r>
          </w:p>
        </w:tc>
        <w:tc>
          <w:tcPr>
            <w:tcW w:w="1540" w:type="dxa"/>
            <w:tcBorders>
              <w:top w:val="single" w:sz="6" w:space="0" w:color="FFFFFF"/>
              <w:left w:val="single" w:sz="6" w:space="0" w:color="FFFFFF"/>
              <w:bottom w:val="single" w:sz="7" w:space="0" w:color="000000"/>
              <w:right w:val="single" w:sz="6" w:space="0" w:color="FFFFFF"/>
            </w:tcBorders>
          </w:tcPr>
          <w:p w14:paraId="1579062F" w14:textId="77777777" w:rsidR="0041037A" w:rsidRPr="00B7030B" w:rsidRDefault="0041037A">
            <w:pPr>
              <w:pStyle w:val="tabledata"/>
              <w:rPr>
                <w:rFonts w:asciiTheme="minorHAnsi" w:hAnsiTheme="minorHAnsi"/>
              </w:rPr>
            </w:pPr>
            <w:r w:rsidRPr="00B7030B">
              <w:rPr>
                <w:rFonts w:asciiTheme="minorHAnsi" w:hAnsiTheme="minorHAnsi"/>
              </w:rPr>
              <w:t>0.24</w:t>
            </w:r>
          </w:p>
        </w:tc>
        <w:tc>
          <w:tcPr>
            <w:tcW w:w="2566" w:type="dxa"/>
            <w:tcBorders>
              <w:top w:val="single" w:sz="6" w:space="0" w:color="FFFFFF"/>
              <w:left w:val="single" w:sz="6" w:space="0" w:color="FFFFFF"/>
              <w:bottom w:val="single" w:sz="7" w:space="0" w:color="000000"/>
              <w:right w:val="double" w:sz="7" w:space="0" w:color="000000"/>
            </w:tcBorders>
          </w:tcPr>
          <w:p w14:paraId="5EEEED4C" w14:textId="77777777" w:rsidR="0041037A" w:rsidRPr="00B7030B" w:rsidRDefault="0041037A">
            <w:pPr>
              <w:pStyle w:val="tabledata"/>
              <w:rPr>
                <w:rFonts w:asciiTheme="minorHAnsi" w:hAnsiTheme="minorHAnsi"/>
              </w:rPr>
            </w:pPr>
            <w:r w:rsidRPr="00B7030B">
              <w:rPr>
                <w:rFonts w:asciiTheme="minorHAnsi" w:hAnsiTheme="minorHAnsi"/>
              </w:rPr>
              <w:t>Williams et al., 1976</w:t>
            </w:r>
          </w:p>
        </w:tc>
      </w:tr>
      <w:tr w:rsidR="0041037A" w:rsidRPr="00B7030B" w14:paraId="1F191C9B"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5103837D" w14:textId="77777777" w:rsidR="0041037A" w:rsidRPr="00B7030B" w:rsidRDefault="0041037A">
            <w:pPr>
              <w:pStyle w:val="tabledata"/>
              <w:rPr>
                <w:rFonts w:asciiTheme="minorHAnsi" w:hAnsiTheme="minorHAnsi"/>
              </w:rPr>
            </w:pPr>
            <w:r w:rsidRPr="00B7030B">
              <w:rPr>
                <w:rFonts w:asciiTheme="minorHAnsi" w:hAnsiTheme="minorHAnsi"/>
              </w:rPr>
              <w:t>Glucose</w:t>
            </w:r>
          </w:p>
        </w:tc>
        <w:tc>
          <w:tcPr>
            <w:tcW w:w="1540" w:type="dxa"/>
            <w:tcBorders>
              <w:top w:val="single" w:sz="6" w:space="0" w:color="FFFFFF"/>
              <w:left w:val="single" w:sz="6" w:space="0" w:color="FFFFFF"/>
              <w:bottom w:val="single" w:sz="7" w:space="0" w:color="000000"/>
              <w:right w:val="single" w:sz="6" w:space="0" w:color="FFFFFF"/>
            </w:tcBorders>
          </w:tcPr>
          <w:p w14:paraId="0ED82463" w14:textId="77777777" w:rsidR="0041037A" w:rsidRPr="00B7030B" w:rsidRDefault="0041037A">
            <w:pPr>
              <w:pStyle w:val="tabledata"/>
              <w:rPr>
                <w:rFonts w:asciiTheme="minorHAnsi" w:hAnsiTheme="minorHAnsi"/>
              </w:rPr>
            </w:pPr>
            <w:r w:rsidRPr="00B7030B">
              <w:rPr>
                <w:rFonts w:asciiTheme="minorHAnsi" w:hAnsiTheme="minorHAnsi"/>
              </w:rPr>
              <w:t>0.32-0.50</w:t>
            </w:r>
          </w:p>
        </w:tc>
        <w:tc>
          <w:tcPr>
            <w:tcW w:w="2566" w:type="dxa"/>
            <w:tcBorders>
              <w:top w:val="single" w:sz="6" w:space="0" w:color="FFFFFF"/>
              <w:left w:val="single" w:sz="6" w:space="0" w:color="FFFFFF"/>
              <w:bottom w:val="single" w:sz="7" w:space="0" w:color="000000"/>
              <w:right w:val="double" w:sz="7" w:space="0" w:color="000000"/>
            </w:tcBorders>
          </w:tcPr>
          <w:p w14:paraId="14F89281" w14:textId="77777777" w:rsidR="0041037A" w:rsidRPr="00B7030B" w:rsidRDefault="0041037A">
            <w:pPr>
              <w:pStyle w:val="tabledata"/>
              <w:rPr>
                <w:rFonts w:asciiTheme="minorHAnsi" w:hAnsiTheme="minorHAnsi"/>
              </w:rPr>
            </w:pPr>
            <w:proofErr w:type="spellStart"/>
            <w:r w:rsidRPr="00B7030B">
              <w:rPr>
                <w:rFonts w:asciiTheme="minorHAnsi" w:hAnsiTheme="minorHAnsi"/>
              </w:rPr>
              <w:t>Toerien</w:t>
            </w:r>
            <w:proofErr w:type="spellEnd"/>
            <w:r w:rsidRPr="00B7030B">
              <w:rPr>
                <w:rFonts w:asciiTheme="minorHAnsi" w:hAnsiTheme="minorHAnsi"/>
              </w:rPr>
              <w:t xml:space="preserve"> and </w:t>
            </w:r>
            <w:proofErr w:type="spellStart"/>
            <w:r w:rsidRPr="00B7030B">
              <w:rPr>
                <w:rFonts w:asciiTheme="minorHAnsi" w:hAnsiTheme="minorHAnsi"/>
              </w:rPr>
              <w:t>Cavari</w:t>
            </w:r>
            <w:proofErr w:type="spellEnd"/>
            <w:r w:rsidRPr="00B7030B">
              <w:rPr>
                <w:rFonts w:asciiTheme="minorHAnsi" w:hAnsiTheme="minorHAnsi"/>
              </w:rPr>
              <w:t>, 1982</w:t>
            </w:r>
          </w:p>
        </w:tc>
      </w:tr>
      <w:tr w:rsidR="0041037A" w:rsidRPr="00B7030B" w14:paraId="44A08A47"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216B3390" w14:textId="77777777" w:rsidR="0041037A" w:rsidRPr="00B7030B" w:rsidRDefault="0041037A">
            <w:pPr>
              <w:pStyle w:val="tabledata"/>
              <w:rPr>
                <w:rFonts w:asciiTheme="minorHAnsi" w:hAnsiTheme="minorHAnsi"/>
              </w:rPr>
            </w:pPr>
            <w:r w:rsidRPr="00B7030B">
              <w:rPr>
                <w:rFonts w:asciiTheme="minorHAnsi" w:hAnsiTheme="minorHAnsi"/>
              </w:rPr>
              <w:t>Glucose</w:t>
            </w:r>
          </w:p>
        </w:tc>
        <w:tc>
          <w:tcPr>
            <w:tcW w:w="1540" w:type="dxa"/>
            <w:tcBorders>
              <w:top w:val="single" w:sz="6" w:space="0" w:color="FFFFFF"/>
              <w:left w:val="single" w:sz="6" w:space="0" w:color="FFFFFF"/>
              <w:bottom w:val="single" w:sz="7" w:space="0" w:color="000000"/>
              <w:right w:val="single" w:sz="6" w:space="0" w:color="FFFFFF"/>
            </w:tcBorders>
          </w:tcPr>
          <w:p w14:paraId="28A5D934" w14:textId="77777777" w:rsidR="0041037A" w:rsidRPr="00B7030B" w:rsidRDefault="0041037A">
            <w:pPr>
              <w:pStyle w:val="tabledata"/>
              <w:rPr>
                <w:rFonts w:asciiTheme="minorHAnsi" w:hAnsiTheme="minorHAnsi"/>
              </w:rPr>
            </w:pPr>
            <w:r w:rsidRPr="00B7030B">
              <w:rPr>
                <w:rFonts w:asciiTheme="minorHAnsi" w:hAnsiTheme="minorHAnsi"/>
              </w:rPr>
              <w:t>0.11</w:t>
            </w:r>
          </w:p>
        </w:tc>
        <w:tc>
          <w:tcPr>
            <w:tcW w:w="2566" w:type="dxa"/>
            <w:tcBorders>
              <w:top w:val="single" w:sz="6" w:space="0" w:color="FFFFFF"/>
              <w:left w:val="single" w:sz="6" w:space="0" w:color="FFFFFF"/>
              <w:bottom w:val="single" w:sz="7" w:space="0" w:color="000000"/>
              <w:right w:val="double" w:sz="7" w:space="0" w:color="000000"/>
            </w:tcBorders>
          </w:tcPr>
          <w:p w14:paraId="7D8A7B13" w14:textId="77777777" w:rsidR="0041037A" w:rsidRPr="00B7030B" w:rsidRDefault="0041037A">
            <w:pPr>
              <w:pStyle w:val="tabledata"/>
              <w:rPr>
                <w:rFonts w:asciiTheme="minorHAnsi" w:hAnsiTheme="minorHAnsi"/>
              </w:rPr>
            </w:pPr>
            <w:r w:rsidRPr="00B7030B">
              <w:rPr>
                <w:rFonts w:asciiTheme="minorHAnsi" w:hAnsiTheme="minorHAnsi"/>
              </w:rPr>
              <w:t>Wright, 1975</w:t>
            </w:r>
          </w:p>
        </w:tc>
      </w:tr>
      <w:tr w:rsidR="0041037A" w:rsidRPr="00B7030B" w14:paraId="173EAF72"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5DE5A1BA" w14:textId="77777777" w:rsidR="0041037A" w:rsidRPr="00B7030B" w:rsidRDefault="0041037A">
            <w:pPr>
              <w:pStyle w:val="tabledata"/>
              <w:rPr>
                <w:rFonts w:asciiTheme="minorHAnsi" w:hAnsiTheme="minorHAnsi"/>
              </w:rPr>
            </w:pPr>
            <w:r w:rsidRPr="00B7030B">
              <w:rPr>
                <w:rFonts w:asciiTheme="minorHAnsi" w:hAnsiTheme="minorHAnsi"/>
              </w:rPr>
              <w:t>Glutamate</w:t>
            </w:r>
          </w:p>
        </w:tc>
        <w:tc>
          <w:tcPr>
            <w:tcW w:w="1540" w:type="dxa"/>
            <w:tcBorders>
              <w:top w:val="single" w:sz="6" w:space="0" w:color="FFFFFF"/>
              <w:left w:val="single" w:sz="6" w:space="0" w:color="FFFFFF"/>
              <w:bottom w:val="single" w:sz="7" w:space="0" w:color="000000"/>
              <w:right w:val="single" w:sz="6" w:space="0" w:color="FFFFFF"/>
            </w:tcBorders>
          </w:tcPr>
          <w:p w14:paraId="4D7A57E7" w14:textId="77777777" w:rsidR="0041037A" w:rsidRPr="00B7030B" w:rsidRDefault="0041037A">
            <w:pPr>
              <w:pStyle w:val="tabledata"/>
              <w:rPr>
                <w:rFonts w:asciiTheme="minorHAnsi" w:hAnsiTheme="minorHAnsi"/>
              </w:rPr>
            </w:pPr>
            <w:r w:rsidRPr="00B7030B">
              <w:rPr>
                <w:rFonts w:asciiTheme="minorHAnsi" w:hAnsiTheme="minorHAnsi"/>
              </w:rPr>
              <w:t>0.11-0.63</w:t>
            </w:r>
          </w:p>
        </w:tc>
        <w:tc>
          <w:tcPr>
            <w:tcW w:w="2566" w:type="dxa"/>
            <w:tcBorders>
              <w:top w:val="single" w:sz="6" w:space="0" w:color="FFFFFF"/>
              <w:left w:val="single" w:sz="6" w:space="0" w:color="FFFFFF"/>
              <w:bottom w:val="single" w:sz="7" w:space="0" w:color="000000"/>
              <w:right w:val="double" w:sz="7" w:space="0" w:color="000000"/>
            </w:tcBorders>
          </w:tcPr>
          <w:p w14:paraId="698B1201" w14:textId="77777777" w:rsidR="0041037A" w:rsidRPr="00B7030B" w:rsidRDefault="0041037A">
            <w:pPr>
              <w:pStyle w:val="tabledata"/>
              <w:rPr>
                <w:rFonts w:asciiTheme="minorHAnsi" w:hAnsiTheme="minorHAnsi"/>
              </w:rPr>
            </w:pPr>
            <w:r w:rsidRPr="00B7030B">
              <w:rPr>
                <w:rFonts w:asciiTheme="minorHAnsi" w:hAnsiTheme="minorHAnsi"/>
              </w:rPr>
              <w:t>Carney and Colwell, 1976</w:t>
            </w:r>
          </w:p>
        </w:tc>
      </w:tr>
      <w:tr w:rsidR="0041037A" w:rsidRPr="00B7030B" w14:paraId="62C02D9D"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5ADD5E49" w14:textId="77777777" w:rsidR="0041037A" w:rsidRPr="00B7030B" w:rsidRDefault="0041037A">
            <w:pPr>
              <w:pStyle w:val="tabledata"/>
              <w:rPr>
                <w:rFonts w:asciiTheme="minorHAnsi" w:hAnsiTheme="minorHAnsi"/>
              </w:rPr>
            </w:pPr>
            <w:r w:rsidRPr="00B7030B">
              <w:rPr>
                <w:rFonts w:asciiTheme="minorHAnsi" w:hAnsiTheme="minorHAnsi"/>
              </w:rPr>
              <w:t>Glycine</w:t>
            </w:r>
          </w:p>
        </w:tc>
        <w:tc>
          <w:tcPr>
            <w:tcW w:w="1540" w:type="dxa"/>
            <w:tcBorders>
              <w:top w:val="single" w:sz="6" w:space="0" w:color="FFFFFF"/>
              <w:left w:val="single" w:sz="6" w:space="0" w:color="FFFFFF"/>
              <w:bottom w:val="single" w:sz="7" w:space="0" w:color="000000"/>
              <w:right w:val="single" w:sz="6" w:space="0" w:color="FFFFFF"/>
            </w:tcBorders>
          </w:tcPr>
          <w:p w14:paraId="7977075C" w14:textId="77777777" w:rsidR="0041037A" w:rsidRPr="00B7030B" w:rsidRDefault="0041037A">
            <w:pPr>
              <w:pStyle w:val="tabledata"/>
              <w:rPr>
                <w:rFonts w:asciiTheme="minorHAnsi" w:hAnsiTheme="minorHAnsi"/>
              </w:rPr>
            </w:pPr>
            <w:r w:rsidRPr="00B7030B">
              <w:rPr>
                <w:rFonts w:asciiTheme="minorHAnsi" w:hAnsiTheme="minorHAnsi"/>
              </w:rPr>
              <w:t>0.31-0.45</w:t>
            </w:r>
          </w:p>
        </w:tc>
        <w:tc>
          <w:tcPr>
            <w:tcW w:w="2566" w:type="dxa"/>
            <w:tcBorders>
              <w:top w:val="single" w:sz="6" w:space="0" w:color="FFFFFF"/>
              <w:left w:val="single" w:sz="6" w:space="0" w:color="FFFFFF"/>
              <w:bottom w:val="single" w:sz="7" w:space="0" w:color="000000"/>
              <w:right w:val="double" w:sz="7" w:space="0" w:color="000000"/>
            </w:tcBorders>
          </w:tcPr>
          <w:p w14:paraId="66624363" w14:textId="77777777" w:rsidR="0041037A" w:rsidRPr="00B7030B" w:rsidRDefault="0041037A">
            <w:pPr>
              <w:pStyle w:val="tabledata"/>
              <w:rPr>
                <w:rFonts w:asciiTheme="minorHAnsi" w:hAnsiTheme="minorHAnsi"/>
              </w:rPr>
            </w:pPr>
            <w:r w:rsidRPr="00B7030B">
              <w:rPr>
                <w:rFonts w:asciiTheme="minorHAnsi" w:hAnsiTheme="minorHAnsi"/>
              </w:rPr>
              <w:t>Vaccaro, 1969</w:t>
            </w:r>
          </w:p>
        </w:tc>
      </w:tr>
      <w:tr w:rsidR="0041037A" w:rsidRPr="00B7030B" w14:paraId="7C0A937A" w14:textId="77777777">
        <w:trPr>
          <w:jc w:val="center"/>
        </w:trPr>
        <w:tc>
          <w:tcPr>
            <w:tcW w:w="1789" w:type="dxa"/>
            <w:tcBorders>
              <w:top w:val="single" w:sz="6" w:space="0" w:color="FFFFFF"/>
              <w:left w:val="double" w:sz="7" w:space="0" w:color="000000"/>
              <w:bottom w:val="double" w:sz="7" w:space="0" w:color="000000"/>
              <w:right w:val="single" w:sz="6" w:space="0" w:color="FFFFFF"/>
            </w:tcBorders>
          </w:tcPr>
          <w:p w14:paraId="01A2DB85" w14:textId="77777777" w:rsidR="0041037A" w:rsidRPr="00B7030B" w:rsidRDefault="0041037A">
            <w:pPr>
              <w:pStyle w:val="tabledata"/>
              <w:rPr>
                <w:rFonts w:asciiTheme="minorHAnsi" w:hAnsiTheme="minorHAnsi"/>
              </w:rPr>
            </w:pPr>
            <w:r w:rsidRPr="00B7030B">
              <w:rPr>
                <w:rFonts w:asciiTheme="minorHAnsi" w:hAnsiTheme="minorHAnsi"/>
              </w:rPr>
              <w:t>Glycolate</w:t>
            </w:r>
          </w:p>
        </w:tc>
        <w:tc>
          <w:tcPr>
            <w:tcW w:w="1540" w:type="dxa"/>
            <w:tcBorders>
              <w:top w:val="single" w:sz="6" w:space="0" w:color="FFFFFF"/>
              <w:left w:val="single" w:sz="6" w:space="0" w:color="FFFFFF"/>
              <w:bottom w:val="double" w:sz="7" w:space="0" w:color="000000"/>
              <w:right w:val="single" w:sz="6" w:space="0" w:color="FFFFFF"/>
            </w:tcBorders>
          </w:tcPr>
          <w:p w14:paraId="5FCC3DFA" w14:textId="77777777" w:rsidR="0041037A" w:rsidRPr="00B7030B" w:rsidRDefault="0041037A">
            <w:pPr>
              <w:pStyle w:val="tabledata"/>
              <w:rPr>
                <w:rFonts w:asciiTheme="minorHAnsi" w:hAnsiTheme="minorHAnsi"/>
              </w:rPr>
            </w:pPr>
            <w:r w:rsidRPr="00B7030B">
              <w:rPr>
                <w:rFonts w:asciiTheme="minorHAnsi" w:hAnsiTheme="minorHAnsi"/>
              </w:rPr>
              <w:t>0.01-0.43</w:t>
            </w:r>
          </w:p>
        </w:tc>
        <w:tc>
          <w:tcPr>
            <w:tcW w:w="2566" w:type="dxa"/>
            <w:tcBorders>
              <w:top w:val="single" w:sz="6" w:space="0" w:color="FFFFFF"/>
              <w:left w:val="single" w:sz="6" w:space="0" w:color="FFFFFF"/>
              <w:bottom w:val="double" w:sz="7" w:space="0" w:color="000000"/>
              <w:right w:val="double" w:sz="7" w:space="0" w:color="000000"/>
            </w:tcBorders>
          </w:tcPr>
          <w:p w14:paraId="397296A9" w14:textId="77777777" w:rsidR="0041037A" w:rsidRPr="00B7030B" w:rsidRDefault="0041037A">
            <w:pPr>
              <w:pStyle w:val="tabledata"/>
              <w:rPr>
                <w:rFonts w:asciiTheme="minorHAnsi" w:hAnsiTheme="minorHAnsi"/>
              </w:rPr>
            </w:pPr>
            <w:r w:rsidRPr="00B7030B">
              <w:rPr>
                <w:rFonts w:asciiTheme="minorHAnsi" w:hAnsiTheme="minorHAnsi"/>
              </w:rPr>
              <w:t>Wright, 1975</w:t>
            </w:r>
          </w:p>
        </w:tc>
      </w:tr>
    </w:tbl>
    <w:p w14:paraId="3CC8B777" w14:textId="77777777" w:rsidR="0041037A" w:rsidRPr="00B7030B" w:rsidRDefault="0041037A">
      <w:pPr>
        <w:pStyle w:val="BodyText2"/>
      </w:pPr>
    </w:p>
    <w:p w14:paraId="7B332BB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521035D"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DOM       </w:t>
      </w:r>
      <w:proofErr w:type="gramStart"/>
      <w:r w:rsidRPr="005C246D">
        <w:t>LDOMDK  RDOMDK</w:t>
      </w:r>
      <w:proofErr w:type="gramEnd"/>
      <w:r w:rsidRPr="005C246D">
        <w:t xml:space="preserve">   LRDDK</w:t>
      </w:r>
    </w:p>
    <w:p w14:paraId="0E8AF89B"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Wb 1        0.12   0.001   0.001</w:t>
      </w:r>
    </w:p>
    <w:p w14:paraId="0470027E"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Wb 2        0.12   0.001   0.001</w:t>
      </w:r>
    </w:p>
    <w:p w14:paraId="581C476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Wb 3        0.12   0.001   0.001 </w:t>
      </w:r>
    </w:p>
    <w:p w14:paraId="4FEB4980"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06F979C" w14:textId="77777777" w:rsidR="0041037A" w:rsidRPr="00B7030B" w:rsidRDefault="00C51A7D">
      <w:pPr>
        <w:pStyle w:val="Relatedcards"/>
        <w:rPr>
          <w:rFonts w:asciiTheme="minorHAnsi" w:hAnsiTheme="minorHAnsi"/>
        </w:rPr>
      </w:pPr>
      <w:hyperlink w:anchor="POM" w:history="1">
        <w:r w:rsidR="0041037A" w:rsidRPr="00B7030B">
          <w:rPr>
            <w:rFonts w:asciiTheme="minorHAnsi" w:hAnsiTheme="minorHAnsi"/>
          </w:rPr>
          <w:t>Particulate Organic Matter</w:t>
        </w:r>
      </w:hyperlink>
    </w:p>
    <w:p w14:paraId="2417E290" w14:textId="77777777" w:rsidR="0041037A" w:rsidRPr="00B7030B" w:rsidRDefault="00C51A7D">
      <w:pPr>
        <w:pStyle w:val="Relatedcards"/>
        <w:rPr>
          <w:rFonts w:asciiTheme="minorHAnsi" w:hAnsiTheme="minorHAnsi"/>
        </w:rPr>
      </w:pPr>
      <w:hyperlink w:anchor="OM_stoichiometry" w:history="1">
        <w:r w:rsidR="0041037A" w:rsidRPr="00B7030B">
          <w:rPr>
            <w:rFonts w:asciiTheme="minorHAnsi" w:hAnsiTheme="minorHAnsi"/>
          </w:rPr>
          <w:t>Organic Matter Stoichiometry</w:t>
        </w:r>
      </w:hyperlink>
    </w:p>
    <w:p w14:paraId="435B6C34" w14:textId="77777777" w:rsidR="0041037A" w:rsidRPr="00B7030B" w:rsidRDefault="00C51A7D">
      <w:pPr>
        <w:pStyle w:val="Relatedcards"/>
        <w:rPr>
          <w:rFonts w:asciiTheme="minorHAnsi" w:hAnsiTheme="minorHAnsi"/>
        </w:rPr>
      </w:pPr>
      <w:hyperlink w:anchor="OM_temperature" w:history="1">
        <w:r w:rsidR="0041037A" w:rsidRPr="00B7030B">
          <w:rPr>
            <w:rFonts w:asciiTheme="minorHAnsi" w:hAnsiTheme="minorHAnsi"/>
          </w:rPr>
          <w:t>Organic Matter Temperature Rate Multipliers</w:t>
        </w:r>
      </w:hyperlink>
    </w:p>
    <w:p w14:paraId="2552E215" w14:textId="77777777" w:rsidR="0041037A" w:rsidRPr="00B7030B" w:rsidRDefault="00C51A7D">
      <w:pPr>
        <w:pStyle w:val="Relatedcards"/>
        <w:rPr>
          <w:rFonts w:asciiTheme="minorHAnsi" w:hAnsiTheme="minorHAnsi"/>
        </w:rPr>
      </w:pPr>
      <w:hyperlink w:anchor="CBOD" w:history="1">
        <w:r w:rsidR="0041037A" w:rsidRPr="00B7030B">
          <w:rPr>
            <w:rFonts w:asciiTheme="minorHAnsi" w:hAnsiTheme="minorHAnsi"/>
          </w:rPr>
          <w:t>Carbonaceous Biochemical Oxygen Demand</w:t>
        </w:r>
      </w:hyperlink>
    </w:p>
    <w:p w14:paraId="77B7F546" w14:textId="77777777" w:rsidR="0041037A" w:rsidRPr="00B7030B" w:rsidRDefault="0041037A" w:rsidP="00A915AE">
      <w:pPr>
        <w:pStyle w:val="Heading4"/>
        <w:spacing w:before="0" w:after="0"/>
      </w:pPr>
      <w:r w:rsidRPr="00B7030B">
        <w:br w:type="page"/>
      </w:r>
      <w:bookmarkStart w:id="2460" w:name="POM"/>
      <w:bookmarkStart w:id="2461" w:name="_Toc41047773"/>
      <w:bookmarkEnd w:id="2460"/>
      <w:r w:rsidRPr="00B7030B">
        <w:lastRenderedPageBreak/>
        <w:t>Particulate Organic Matter (POM)</w:t>
      </w:r>
      <w:bookmarkEnd w:id="2461"/>
    </w:p>
    <w:p w14:paraId="674980BA"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9DC5AF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59B08E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LPOMDK</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 xml:space="preserve">Labile POM decay rate, </w:t>
      </w:r>
      <w:r w:rsidRPr="00B7030B">
        <w:rPr>
          <w:rFonts w:asciiTheme="minorHAnsi" w:hAnsiTheme="minorHAnsi"/>
          <w:i/>
          <w:iCs/>
        </w:rPr>
        <w:t>day</w:t>
      </w:r>
      <w:r w:rsidRPr="00B7030B">
        <w:rPr>
          <w:rFonts w:asciiTheme="minorHAnsi" w:hAnsiTheme="minorHAnsi"/>
          <w:i/>
          <w:iCs/>
          <w:vertAlign w:val="superscript"/>
        </w:rPr>
        <w:t>-1</w:t>
      </w:r>
    </w:p>
    <w:p w14:paraId="07B0745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RPOMDK</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 xml:space="preserve">Refractory POM decay rate, </w:t>
      </w:r>
      <w:r w:rsidRPr="00B7030B">
        <w:rPr>
          <w:rFonts w:asciiTheme="minorHAnsi" w:hAnsiTheme="minorHAnsi"/>
          <w:i/>
          <w:iCs/>
        </w:rPr>
        <w:t>day</w:t>
      </w:r>
      <w:r w:rsidRPr="00B7030B">
        <w:rPr>
          <w:rFonts w:asciiTheme="minorHAnsi" w:hAnsiTheme="minorHAnsi"/>
          <w:i/>
          <w:iCs/>
          <w:vertAlign w:val="superscript"/>
        </w:rPr>
        <w:t>-1</w:t>
      </w:r>
    </w:p>
    <w:p w14:paraId="176BBD7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4</w:t>
      </w:r>
      <w:r w:rsidRPr="00B7030B">
        <w:rPr>
          <w:rFonts w:asciiTheme="minorHAnsi" w:hAnsiTheme="minorHAnsi"/>
        </w:rPr>
        <w:tab/>
        <w:t>LRPDK</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t xml:space="preserve">Labile to refractory POM decay rate, </w:t>
      </w:r>
      <w:r w:rsidRPr="00B7030B">
        <w:rPr>
          <w:rFonts w:asciiTheme="minorHAnsi" w:hAnsiTheme="minorHAnsi"/>
          <w:i/>
          <w:iCs/>
        </w:rPr>
        <w:t>day</w:t>
      </w:r>
      <w:r w:rsidRPr="00B7030B">
        <w:rPr>
          <w:rFonts w:asciiTheme="minorHAnsi" w:hAnsiTheme="minorHAnsi"/>
          <w:i/>
          <w:iCs/>
          <w:vertAlign w:val="superscript"/>
        </w:rPr>
        <w:t>-1</w:t>
      </w:r>
    </w:p>
    <w:p w14:paraId="1B5151B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POMS</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POM settling rate, </w:t>
      </w:r>
      <w:r w:rsidRPr="00B7030B">
        <w:rPr>
          <w:rFonts w:asciiTheme="minorHAnsi" w:hAnsiTheme="minorHAnsi"/>
          <w:i/>
          <w:iCs/>
        </w:rPr>
        <w:t>m day</w:t>
      </w:r>
      <w:r w:rsidRPr="00B7030B">
        <w:rPr>
          <w:rFonts w:asciiTheme="minorHAnsi" w:hAnsiTheme="minorHAnsi"/>
          <w:i/>
          <w:iCs/>
          <w:vertAlign w:val="superscript"/>
        </w:rPr>
        <w:t>-1</w:t>
      </w:r>
    </w:p>
    <w:p w14:paraId="19B94D4D" w14:textId="77777777" w:rsidR="0041037A" w:rsidRPr="00B7030B" w:rsidRDefault="0041037A">
      <w:pPr>
        <w:pStyle w:val="BodyText2"/>
      </w:pPr>
    </w:p>
    <w:p w14:paraId="74D738B1" w14:textId="12F5C677" w:rsidR="0041037A" w:rsidRPr="00A915AE" w:rsidRDefault="0041037A" w:rsidP="005C246D">
      <w:pPr>
        <w:pStyle w:val="BodyText"/>
        <w:spacing w:after="80"/>
        <w:rPr>
          <w:sz w:val="20"/>
          <w:szCs w:val="18"/>
        </w:rPr>
      </w:pPr>
      <w:r w:rsidRPr="00A915AE">
        <w:rPr>
          <w:sz w:val="20"/>
          <w:szCs w:val="18"/>
        </w:rPr>
        <w:t xml:space="preserve">Detritus in the model consists of autochthonous and </w:t>
      </w:r>
      <w:proofErr w:type="spellStart"/>
      <w:r w:rsidRPr="00A915AE">
        <w:rPr>
          <w:sz w:val="20"/>
          <w:szCs w:val="18"/>
        </w:rPr>
        <w:t>allocthonous</w:t>
      </w:r>
      <w:proofErr w:type="spellEnd"/>
      <w:r w:rsidRPr="00A915AE">
        <w:rPr>
          <w:sz w:val="20"/>
          <w:szCs w:val="18"/>
        </w:rPr>
        <w:t xml:space="preserve"> particu</w:t>
      </w:r>
      <w:r w:rsidRPr="00A915AE">
        <w:rPr>
          <w:sz w:val="20"/>
          <w:szCs w:val="18"/>
        </w:rPr>
        <w:softHyphen/>
        <w:t>late or</w:t>
      </w:r>
      <w:r w:rsidRPr="00A915AE">
        <w:rPr>
          <w:sz w:val="20"/>
          <w:szCs w:val="18"/>
        </w:rPr>
        <w:softHyphen/>
        <w:t>ganic matter (POM).  The model uses a single decay rate [</w:t>
      </w:r>
      <w:r w:rsidRPr="00A915AE">
        <w:rPr>
          <w:rFonts w:cs="Arial"/>
          <w:sz w:val="20"/>
          <w:szCs w:val="18"/>
        </w:rPr>
        <w:t>LPOMDK</w:t>
      </w:r>
      <w:r w:rsidRPr="00A915AE">
        <w:rPr>
          <w:sz w:val="20"/>
          <w:szCs w:val="18"/>
        </w:rPr>
        <w:t>], but detri</w:t>
      </w:r>
      <w:r w:rsidRPr="00A915AE">
        <w:rPr>
          <w:sz w:val="20"/>
          <w:szCs w:val="18"/>
        </w:rPr>
        <w:softHyphen/>
        <w:t xml:space="preserve">tus is </w:t>
      </w:r>
      <w:r w:rsidR="00A915AE">
        <w:rPr>
          <w:sz w:val="20"/>
          <w:szCs w:val="18"/>
        </w:rPr>
        <w:t xml:space="preserve">really </w:t>
      </w:r>
      <w:r w:rsidR="002863FD" w:rsidRPr="00A915AE">
        <w:rPr>
          <w:sz w:val="20"/>
          <w:szCs w:val="18"/>
        </w:rPr>
        <w:t>a heteroge</w:t>
      </w:r>
      <w:r w:rsidR="002863FD" w:rsidRPr="00A915AE">
        <w:rPr>
          <w:sz w:val="20"/>
          <w:szCs w:val="18"/>
        </w:rPr>
        <w:softHyphen/>
        <w:t xml:space="preserve">neous mixture </w:t>
      </w:r>
      <w:r w:rsidR="00A915AE">
        <w:rPr>
          <w:sz w:val="20"/>
          <w:szCs w:val="18"/>
        </w:rPr>
        <w:t xml:space="preserve">of organic matter </w:t>
      </w:r>
      <w:r w:rsidR="002863FD" w:rsidRPr="00A915AE">
        <w:rPr>
          <w:sz w:val="20"/>
          <w:szCs w:val="18"/>
        </w:rPr>
        <w:t>in var</w:t>
      </w:r>
      <w:r w:rsidRPr="00A915AE">
        <w:rPr>
          <w:sz w:val="20"/>
          <w:szCs w:val="18"/>
        </w:rPr>
        <w:t>ious stages of decay.  Alloch</w:t>
      </w:r>
      <w:r w:rsidRPr="00A915AE">
        <w:rPr>
          <w:sz w:val="20"/>
          <w:szCs w:val="18"/>
        </w:rPr>
        <w:softHyphen/>
        <w:t>thonous inputs are usual</w:t>
      </w:r>
      <w:r w:rsidRPr="00A915AE">
        <w:rPr>
          <w:sz w:val="20"/>
          <w:szCs w:val="18"/>
        </w:rPr>
        <w:softHyphen/>
        <w:t>ly dominated by the re</w:t>
      </w:r>
      <w:r w:rsidRPr="00A915AE">
        <w:rPr>
          <w:sz w:val="20"/>
          <w:szCs w:val="18"/>
        </w:rPr>
        <w:softHyphen/>
        <w:t>fractory component</w:t>
      </w:r>
      <w:ins w:id="2462" w:author="Honnalore Steissberg" w:date="2021-07-30T10:15:00Z">
        <w:r w:rsidR="00FF0D66">
          <w:rPr>
            <w:sz w:val="20"/>
            <w:szCs w:val="18"/>
          </w:rPr>
          <w:t>,</w:t>
        </w:r>
      </w:ins>
      <w:r w:rsidRPr="00A915AE">
        <w:rPr>
          <w:sz w:val="20"/>
          <w:szCs w:val="18"/>
        </w:rPr>
        <w:t xml:space="preserve"> while autochtho</w:t>
      </w:r>
      <w:r w:rsidRPr="00A915AE">
        <w:rPr>
          <w:sz w:val="20"/>
          <w:szCs w:val="18"/>
        </w:rPr>
        <w:softHyphen/>
        <w:t>nous inputs are initially labile</w:t>
      </w:r>
      <w:ins w:id="2463" w:author="Honnalore Steissberg" w:date="2021-07-30T10:15:00Z">
        <w:r w:rsidR="00FF0D66">
          <w:rPr>
            <w:sz w:val="20"/>
            <w:szCs w:val="18"/>
          </w:rPr>
          <w:t>,</w:t>
        </w:r>
      </w:ins>
      <w:r w:rsidRPr="00A915AE">
        <w:rPr>
          <w:sz w:val="20"/>
          <w:szCs w:val="18"/>
        </w:rPr>
        <w:t xml:space="preserve"> becoming </w:t>
      </w:r>
      <w:r w:rsidR="00A915AE">
        <w:rPr>
          <w:sz w:val="20"/>
          <w:szCs w:val="18"/>
        </w:rPr>
        <w:t xml:space="preserve">more </w:t>
      </w:r>
      <w:r w:rsidRPr="00A915AE">
        <w:rPr>
          <w:sz w:val="20"/>
          <w:szCs w:val="18"/>
        </w:rPr>
        <w:t>refractory over time.  Litera</w:t>
      </w:r>
      <w:r w:rsidRPr="00A915AE">
        <w:rPr>
          <w:sz w:val="20"/>
          <w:szCs w:val="18"/>
        </w:rPr>
        <w:softHyphen/>
        <w:t>ture values are given in the following tables.</w:t>
      </w:r>
    </w:p>
    <w:p w14:paraId="7FA6E791" w14:textId="1D229AF7" w:rsidR="0041037A" w:rsidRPr="00A915AE" w:rsidRDefault="0041037A" w:rsidP="00EE7164">
      <w:pPr>
        <w:pStyle w:val="Tablecaption"/>
      </w:pPr>
      <w:bookmarkStart w:id="2464" w:name="_Toc13665522"/>
      <w:bookmarkStart w:id="2465" w:name="_Toc37942991"/>
      <w:r w:rsidRPr="00A915AE">
        <w:t xml:space="preserve">Table </w:t>
      </w:r>
      <w:r w:rsidR="00F812F1">
        <w:fldChar w:fldCharType="begin"/>
      </w:r>
      <w:r w:rsidR="00F812F1">
        <w:instrText xml:space="preserve"> SEQ Table \* ARABIC </w:instrText>
      </w:r>
      <w:r w:rsidR="00F812F1">
        <w:fldChar w:fldCharType="separate"/>
      </w:r>
      <w:r w:rsidR="00795A65">
        <w:rPr>
          <w:noProof/>
        </w:rPr>
        <w:t>45</w:t>
      </w:r>
      <w:r w:rsidR="00F812F1">
        <w:rPr>
          <w:noProof/>
        </w:rPr>
        <w:fldChar w:fldCharType="end"/>
      </w:r>
      <w:r w:rsidRPr="00A915AE">
        <w:t>.  Detritus Decay Rate Literature Values</w:t>
      </w:r>
      <w:bookmarkEnd w:id="2464"/>
      <w:bookmarkEnd w:id="2465"/>
    </w:p>
    <w:tbl>
      <w:tblPr>
        <w:tblW w:w="0" w:type="auto"/>
        <w:jc w:val="center"/>
        <w:tblLayout w:type="fixed"/>
        <w:tblCellMar>
          <w:left w:w="141" w:type="dxa"/>
          <w:right w:w="141" w:type="dxa"/>
        </w:tblCellMar>
        <w:tblLook w:val="0000" w:firstRow="0" w:lastRow="0" w:firstColumn="0" w:lastColumn="0" w:noHBand="0" w:noVBand="0"/>
      </w:tblPr>
      <w:tblGrid>
        <w:gridCol w:w="2190"/>
        <w:gridCol w:w="2322"/>
        <w:gridCol w:w="3385"/>
      </w:tblGrid>
      <w:tr w:rsidR="0041037A" w:rsidRPr="00B7030B" w14:paraId="3402128E" w14:textId="77777777">
        <w:trPr>
          <w:jc w:val="center"/>
        </w:trPr>
        <w:tc>
          <w:tcPr>
            <w:tcW w:w="2190" w:type="dxa"/>
            <w:tcBorders>
              <w:top w:val="double" w:sz="7" w:space="0" w:color="000000"/>
              <w:left w:val="double" w:sz="7" w:space="0" w:color="000000"/>
              <w:bottom w:val="double" w:sz="7" w:space="0" w:color="000000"/>
              <w:right w:val="single" w:sz="6" w:space="0" w:color="000000"/>
            </w:tcBorders>
          </w:tcPr>
          <w:p w14:paraId="410E9CE3"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Detritus Source</w:t>
            </w:r>
          </w:p>
        </w:tc>
        <w:tc>
          <w:tcPr>
            <w:tcW w:w="2322" w:type="dxa"/>
            <w:tcBorders>
              <w:top w:val="double" w:sz="7" w:space="0" w:color="000000"/>
              <w:left w:val="single" w:sz="6" w:space="0" w:color="000000"/>
              <w:bottom w:val="double" w:sz="7" w:space="0" w:color="000000"/>
              <w:right w:val="single" w:sz="6" w:space="0" w:color="000000"/>
            </w:tcBorders>
          </w:tcPr>
          <w:p w14:paraId="68A58A01"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Detritus Decay Rate, </w:t>
            </w:r>
            <w:r w:rsidRPr="00B7030B">
              <w:rPr>
                <w:rFonts w:asciiTheme="minorHAnsi" w:hAnsiTheme="minorHAnsi"/>
                <w:b/>
                <w:bCs/>
                <w:i/>
                <w:iCs/>
              </w:rPr>
              <w:t>day</w:t>
            </w:r>
            <w:r w:rsidRPr="00B7030B">
              <w:rPr>
                <w:rFonts w:asciiTheme="minorHAnsi" w:hAnsiTheme="minorHAnsi"/>
                <w:b/>
                <w:bCs/>
                <w:i/>
                <w:iCs/>
                <w:vertAlign w:val="superscript"/>
              </w:rPr>
              <w:t>-1</w:t>
            </w:r>
          </w:p>
        </w:tc>
        <w:tc>
          <w:tcPr>
            <w:tcW w:w="3385" w:type="dxa"/>
            <w:tcBorders>
              <w:top w:val="double" w:sz="7" w:space="0" w:color="000000"/>
              <w:left w:val="single" w:sz="6" w:space="0" w:color="000000"/>
              <w:bottom w:val="double" w:sz="7" w:space="0" w:color="000000"/>
              <w:right w:val="double" w:sz="7" w:space="0" w:color="000000"/>
            </w:tcBorders>
          </w:tcPr>
          <w:p w14:paraId="31AC2487"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7A8FE93E"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4E8E9E5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Cladophera</w:t>
            </w:r>
            <w:proofErr w:type="spellEnd"/>
            <w:r w:rsidRPr="00B7030B">
              <w:rPr>
                <w:rFonts w:asciiTheme="minorHAnsi" w:hAnsiTheme="minorHAnsi"/>
              </w:rPr>
              <w:t xml:space="preserve"> glomerata</w:t>
            </w:r>
          </w:p>
        </w:tc>
        <w:tc>
          <w:tcPr>
            <w:tcW w:w="2322" w:type="dxa"/>
            <w:tcBorders>
              <w:top w:val="single" w:sz="6" w:space="0" w:color="000000"/>
              <w:left w:val="single" w:sz="6" w:space="0" w:color="000000"/>
              <w:bottom w:val="single" w:sz="7" w:space="0" w:color="000000"/>
              <w:right w:val="single" w:sz="6" w:space="0" w:color="000000"/>
            </w:tcBorders>
          </w:tcPr>
          <w:p w14:paraId="505C3CE7" w14:textId="77777777" w:rsidR="0041037A" w:rsidRPr="00B7030B" w:rsidRDefault="0041037A">
            <w:pPr>
              <w:pStyle w:val="tabledata"/>
              <w:jc w:val="center"/>
              <w:rPr>
                <w:rFonts w:asciiTheme="minorHAnsi" w:hAnsiTheme="minorHAnsi"/>
              </w:rPr>
            </w:pPr>
            <w:r w:rsidRPr="00B7030B">
              <w:rPr>
                <w:rFonts w:asciiTheme="minorHAnsi" w:hAnsiTheme="minorHAnsi"/>
              </w:rPr>
              <w:t>0.007</w:t>
            </w:r>
          </w:p>
        </w:tc>
        <w:tc>
          <w:tcPr>
            <w:tcW w:w="3385" w:type="dxa"/>
            <w:tcBorders>
              <w:top w:val="single" w:sz="6" w:space="0" w:color="000000"/>
              <w:left w:val="single" w:sz="6" w:space="0" w:color="000000"/>
              <w:bottom w:val="single" w:sz="7" w:space="0" w:color="000000"/>
              <w:right w:val="double" w:sz="7" w:space="0" w:color="000000"/>
            </w:tcBorders>
          </w:tcPr>
          <w:p w14:paraId="7D993B96"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Piecznska</w:t>
            </w:r>
            <w:proofErr w:type="spellEnd"/>
            <w:r w:rsidRPr="00B7030B">
              <w:rPr>
                <w:rFonts w:asciiTheme="minorHAnsi" w:hAnsiTheme="minorHAnsi"/>
              </w:rPr>
              <w:t>, 1972</w:t>
            </w:r>
          </w:p>
        </w:tc>
      </w:tr>
      <w:tr w:rsidR="0041037A" w:rsidRPr="00B7030B" w14:paraId="1FE944C5"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7DF3E42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Gloeotrichia</w:t>
            </w:r>
            <w:proofErr w:type="spellEnd"/>
            <w:r w:rsidRPr="00B7030B">
              <w:rPr>
                <w:rFonts w:asciiTheme="minorHAnsi" w:hAnsiTheme="minorHAnsi"/>
              </w:rPr>
              <w:t xml:space="preserve"> </w:t>
            </w:r>
            <w:proofErr w:type="spellStart"/>
            <w:r w:rsidRPr="00B7030B">
              <w:rPr>
                <w:rFonts w:asciiTheme="minorHAnsi" w:hAnsiTheme="minorHAnsi"/>
              </w:rPr>
              <w:t>echinulata</w:t>
            </w:r>
            <w:proofErr w:type="spellEnd"/>
          </w:p>
        </w:tc>
        <w:tc>
          <w:tcPr>
            <w:tcW w:w="2322" w:type="dxa"/>
            <w:tcBorders>
              <w:top w:val="single" w:sz="6" w:space="0" w:color="000000"/>
              <w:left w:val="single" w:sz="6" w:space="0" w:color="000000"/>
              <w:bottom w:val="single" w:sz="7" w:space="0" w:color="000000"/>
              <w:right w:val="single" w:sz="6" w:space="0" w:color="000000"/>
            </w:tcBorders>
          </w:tcPr>
          <w:p w14:paraId="1085D83D" w14:textId="77777777" w:rsidR="0041037A" w:rsidRPr="00B7030B" w:rsidRDefault="0041037A">
            <w:pPr>
              <w:pStyle w:val="tabledata"/>
              <w:jc w:val="center"/>
              <w:rPr>
                <w:rFonts w:asciiTheme="minorHAnsi" w:hAnsiTheme="minorHAnsi"/>
              </w:rPr>
            </w:pPr>
            <w:r w:rsidRPr="00B7030B">
              <w:rPr>
                <w:rFonts w:asciiTheme="minorHAnsi" w:hAnsiTheme="minorHAnsi"/>
              </w:rPr>
              <w:t>0.001-0.007</w:t>
            </w:r>
          </w:p>
        </w:tc>
        <w:tc>
          <w:tcPr>
            <w:tcW w:w="3385" w:type="dxa"/>
            <w:tcBorders>
              <w:top w:val="single" w:sz="6" w:space="0" w:color="000000"/>
              <w:left w:val="single" w:sz="6" w:space="0" w:color="000000"/>
              <w:bottom w:val="single" w:sz="7" w:space="0" w:color="000000"/>
              <w:right w:val="double" w:sz="7" w:space="0" w:color="000000"/>
            </w:tcBorders>
          </w:tcPr>
          <w:p w14:paraId="79C544B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Piecznska</w:t>
            </w:r>
            <w:proofErr w:type="spellEnd"/>
            <w:r w:rsidRPr="00B7030B">
              <w:rPr>
                <w:rFonts w:asciiTheme="minorHAnsi" w:hAnsiTheme="minorHAnsi"/>
              </w:rPr>
              <w:t>, 1972</w:t>
            </w:r>
          </w:p>
        </w:tc>
      </w:tr>
      <w:tr w:rsidR="0041037A" w:rsidRPr="00B7030B" w14:paraId="38FA3A91"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530006D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Isoetes</w:t>
            </w:r>
            <w:proofErr w:type="spellEnd"/>
            <w:r w:rsidRPr="00B7030B">
              <w:rPr>
                <w:rFonts w:asciiTheme="minorHAnsi" w:hAnsiTheme="minorHAnsi"/>
              </w:rPr>
              <w:t xml:space="preserve"> </w:t>
            </w:r>
            <w:proofErr w:type="spellStart"/>
            <w:r w:rsidRPr="00B7030B">
              <w:rPr>
                <w:rFonts w:asciiTheme="minorHAnsi" w:hAnsiTheme="minorHAnsi"/>
              </w:rPr>
              <w:t>lancustris</w:t>
            </w:r>
            <w:proofErr w:type="spellEnd"/>
          </w:p>
        </w:tc>
        <w:tc>
          <w:tcPr>
            <w:tcW w:w="2322" w:type="dxa"/>
            <w:tcBorders>
              <w:top w:val="single" w:sz="6" w:space="0" w:color="000000"/>
              <w:left w:val="single" w:sz="6" w:space="0" w:color="000000"/>
              <w:bottom w:val="single" w:sz="7" w:space="0" w:color="000000"/>
              <w:right w:val="single" w:sz="6" w:space="0" w:color="000000"/>
            </w:tcBorders>
          </w:tcPr>
          <w:p w14:paraId="4312642E" w14:textId="77777777" w:rsidR="0041037A" w:rsidRPr="00B7030B" w:rsidRDefault="0041037A">
            <w:pPr>
              <w:pStyle w:val="tabledata"/>
              <w:jc w:val="center"/>
              <w:rPr>
                <w:rFonts w:asciiTheme="minorHAnsi" w:hAnsiTheme="minorHAnsi"/>
              </w:rPr>
            </w:pPr>
            <w:r w:rsidRPr="00B7030B">
              <w:rPr>
                <w:rFonts w:asciiTheme="minorHAnsi" w:hAnsiTheme="minorHAnsi"/>
              </w:rPr>
              <w:t>0.003-0.015</w:t>
            </w:r>
          </w:p>
        </w:tc>
        <w:tc>
          <w:tcPr>
            <w:tcW w:w="3385" w:type="dxa"/>
            <w:tcBorders>
              <w:top w:val="single" w:sz="6" w:space="0" w:color="000000"/>
              <w:left w:val="single" w:sz="6" w:space="0" w:color="000000"/>
              <w:bottom w:val="single" w:sz="7" w:space="0" w:color="000000"/>
              <w:right w:val="double" w:sz="7" w:space="0" w:color="000000"/>
            </w:tcBorders>
          </w:tcPr>
          <w:p w14:paraId="339A13E6" w14:textId="77777777" w:rsidR="0041037A" w:rsidRPr="00B7030B" w:rsidRDefault="0041037A">
            <w:pPr>
              <w:pStyle w:val="tabledata"/>
              <w:jc w:val="center"/>
              <w:rPr>
                <w:rFonts w:asciiTheme="minorHAnsi" w:hAnsiTheme="minorHAnsi"/>
              </w:rPr>
            </w:pPr>
            <w:r w:rsidRPr="00B7030B">
              <w:rPr>
                <w:rFonts w:asciiTheme="minorHAnsi" w:hAnsiTheme="minorHAnsi"/>
              </w:rPr>
              <w:t>Hanlon, 1982</w:t>
            </w:r>
          </w:p>
        </w:tc>
      </w:tr>
      <w:tr w:rsidR="0041037A" w:rsidRPr="00B7030B" w14:paraId="48AB2199"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72A5A89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Potamogeton</w:t>
            </w:r>
            <w:proofErr w:type="spellEnd"/>
            <w:r w:rsidRPr="00B7030B">
              <w:rPr>
                <w:rFonts w:asciiTheme="minorHAnsi" w:hAnsiTheme="minorHAnsi"/>
              </w:rPr>
              <w:t xml:space="preserve"> crispus</w:t>
            </w:r>
          </w:p>
        </w:tc>
        <w:tc>
          <w:tcPr>
            <w:tcW w:w="2322" w:type="dxa"/>
            <w:tcBorders>
              <w:top w:val="single" w:sz="6" w:space="0" w:color="000000"/>
              <w:left w:val="single" w:sz="6" w:space="0" w:color="000000"/>
              <w:bottom w:val="single" w:sz="7" w:space="0" w:color="000000"/>
              <w:right w:val="single" w:sz="6" w:space="0" w:color="000000"/>
            </w:tcBorders>
          </w:tcPr>
          <w:p w14:paraId="58426401" w14:textId="77777777" w:rsidR="0041037A" w:rsidRPr="00B7030B" w:rsidRDefault="0041037A">
            <w:pPr>
              <w:pStyle w:val="tabledata"/>
              <w:jc w:val="center"/>
              <w:rPr>
                <w:rFonts w:asciiTheme="minorHAnsi" w:hAnsiTheme="minorHAnsi"/>
              </w:rPr>
            </w:pPr>
            <w:r w:rsidRPr="00B7030B">
              <w:rPr>
                <w:rFonts w:asciiTheme="minorHAnsi" w:hAnsiTheme="minorHAnsi"/>
              </w:rPr>
              <w:t>0.002-0.004</w:t>
            </w:r>
          </w:p>
        </w:tc>
        <w:tc>
          <w:tcPr>
            <w:tcW w:w="3385" w:type="dxa"/>
            <w:tcBorders>
              <w:top w:val="single" w:sz="6" w:space="0" w:color="000000"/>
              <w:left w:val="single" w:sz="6" w:space="0" w:color="000000"/>
              <w:bottom w:val="single" w:sz="7" w:space="0" w:color="000000"/>
              <w:right w:val="double" w:sz="7" w:space="0" w:color="000000"/>
            </w:tcBorders>
          </w:tcPr>
          <w:p w14:paraId="0603539B" w14:textId="77777777" w:rsidR="0041037A" w:rsidRPr="00B7030B" w:rsidRDefault="0041037A">
            <w:pPr>
              <w:pStyle w:val="tabledata"/>
              <w:jc w:val="center"/>
              <w:rPr>
                <w:rFonts w:asciiTheme="minorHAnsi" w:hAnsiTheme="minorHAnsi"/>
              </w:rPr>
            </w:pPr>
            <w:r w:rsidRPr="00B7030B">
              <w:rPr>
                <w:rFonts w:asciiTheme="minorHAnsi" w:hAnsiTheme="minorHAnsi"/>
              </w:rPr>
              <w:t>Rogers &amp; Breen, 1982</w:t>
            </w:r>
          </w:p>
        </w:tc>
      </w:tr>
      <w:tr w:rsidR="0041037A" w:rsidRPr="00B7030B" w14:paraId="0C6D01E6"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6834BE9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Potamogeton</w:t>
            </w:r>
            <w:proofErr w:type="spellEnd"/>
            <w:r w:rsidRPr="00B7030B">
              <w:rPr>
                <w:rFonts w:asciiTheme="minorHAnsi" w:hAnsiTheme="minorHAnsi"/>
              </w:rPr>
              <w:t xml:space="preserve"> </w:t>
            </w:r>
            <w:proofErr w:type="spellStart"/>
            <w:r w:rsidRPr="00B7030B">
              <w:rPr>
                <w:rFonts w:asciiTheme="minorHAnsi" w:hAnsiTheme="minorHAnsi"/>
              </w:rPr>
              <w:t>perfolia</w:t>
            </w:r>
            <w:r w:rsidRPr="00B7030B">
              <w:rPr>
                <w:rFonts w:asciiTheme="minorHAnsi" w:hAnsiTheme="minorHAnsi"/>
              </w:rPr>
              <w:softHyphen/>
              <w:t>tus</w:t>
            </w:r>
            <w:proofErr w:type="spellEnd"/>
          </w:p>
        </w:tc>
        <w:tc>
          <w:tcPr>
            <w:tcW w:w="2322" w:type="dxa"/>
            <w:tcBorders>
              <w:top w:val="single" w:sz="6" w:space="0" w:color="000000"/>
              <w:left w:val="single" w:sz="6" w:space="0" w:color="000000"/>
              <w:bottom w:val="single" w:sz="7" w:space="0" w:color="000000"/>
              <w:right w:val="single" w:sz="6" w:space="0" w:color="000000"/>
            </w:tcBorders>
          </w:tcPr>
          <w:p w14:paraId="4A7FFEFE" w14:textId="77777777" w:rsidR="0041037A" w:rsidRPr="00B7030B" w:rsidRDefault="0041037A">
            <w:pPr>
              <w:pStyle w:val="tabledata"/>
              <w:jc w:val="center"/>
              <w:rPr>
                <w:rFonts w:asciiTheme="minorHAnsi" w:hAnsiTheme="minorHAnsi"/>
              </w:rPr>
            </w:pPr>
            <w:r w:rsidRPr="00B7030B">
              <w:rPr>
                <w:rFonts w:asciiTheme="minorHAnsi" w:hAnsiTheme="minorHAnsi"/>
              </w:rPr>
              <w:t>0.002-0.007</w:t>
            </w:r>
          </w:p>
        </w:tc>
        <w:tc>
          <w:tcPr>
            <w:tcW w:w="3385" w:type="dxa"/>
            <w:tcBorders>
              <w:top w:val="single" w:sz="6" w:space="0" w:color="000000"/>
              <w:left w:val="single" w:sz="6" w:space="0" w:color="000000"/>
              <w:bottom w:val="single" w:sz="7" w:space="0" w:color="000000"/>
              <w:right w:val="double" w:sz="7" w:space="0" w:color="000000"/>
            </w:tcBorders>
          </w:tcPr>
          <w:p w14:paraId="2B663E33" w14:textId="77777777" w:rsidR="0041037A" w:rsidRPr="00B7030B" w:rsidRDefault="0041037A">
            <w:pPr>
              <w:pStyle w:val="tabledata"/>
              <w:jc w:val="center"/>
              <w:rPr>
                <w:rFonts w:asciiTheme="minorHAnsi" w:hAnsiTheme="minorHAnsi"/>
              </w:rPr>
            </w:pPr>
            <w:r w:rsidRPr="00B7030B">
              <w:rPr>
                <w:rFonts w:asciiTheme="minorHAnsi" w:hAnsiTheme="minorHAnsi"/>
              </w:rPr>
              <w:t>Hanlon, 1982</w:t>
            </w:r>
          </w:p>
        </w:tc>
      </w:tr>
      <w:tr w:rsidR="0041037A" w:rsidRPr="00B7030B" w14:paraId="521AEE56"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4CEE8016" w14:textId="77777777" w:rsidR="0041037A" w:rsidRPr="00B7030B" w:rsidRDefault="0041037A">
            <w:pPr>
              <w:pStyle w:val="tabledata"/>
              <w:jc w:val="center"/>
              <w:rPr>
                <w:rFonts w:asciiTheme="minorHAnsi" w:hAnsiTheme="minorHAnsi"/>
              </w:rPr>
            </w:pPr>
            <w:r w:rsidRPr="00B7030B">
              <w:rPr>
                <w:rFonts w:asciiTheme="minorHAnsi" w:hAnsiTheme="minorHAnsi"/>
              </w:rPr>
              <w:t>Beech litter</w:t>
            </w:r>
          </w:p>
        </w:tc>
        <w:tc>
          <w:tcPr>
            <w:tcW w:w="2322" w:type="dxa"/>
            <w:tcBorders>
              <w:top w:val="single" w:sz="6" w:space="0" w:color="000000"/>
              <w:left w:val="single" w:sz="6" w:space="0" w:color="000000"/>
              <w:bottom w:val="single" w:sz="7" w:space="0" w:color="000000"/>
              <w:right w:val="single" w:sz="6" w:space="0" w:color="000000"/>
            </w:tcBorders>
          </w:tcPr>
          <w:p w14:paraId="74B4BA49" w14:textId="77777777" w:rsidR="0041037A" w:rsidRPr="00B7030B" w:rsidRDefault="0041037A">
            <w:pPr>
              <w:pStyle w:val="tabledata"/>
              <w:jc w:val="center"/>
              <w:rPr>
                <w:rFonts w:asciiTheme="minorHAnsi" w:hAnsiTheme="minorHAnsi"/>
              </w:rPr>
            </w:pPr>
            <w:r w:rsidRPr="00B7030B">
              <w:rPr>
                <w:rFonts w:asciiTheme="minorHAnsi" w:hAnsiTheme="minorHAnsi"/>
              </w:rPr>
              <w:t>0.001-0.004</w:t>
            </w:r>
          </w:p>
        </w:tc>
        <w:tc>
          <w:tcPr>
            <w:tcW w:w="3385" w:type="dxa"/>
            <w:tcBorders>
              <w:top w:val="single" w:sz="6" w:space="0" w:color="000000"/>
              <w:left w:val="single" w:sz="6" w:space="0" w:color="000000"/>
              <w:bottom w:val="single" w:sz="7" w:space="0" w:color="000000"/>
              <w:right w:val="double" w:sz="7" w:space="0" w:color="000000"/>
            </w:tcBorders>
          </w:tcPr>
          <w:p w14:paraId="545B6ABE" w14:textId="77777777" w:rsidR="0041037A" w:rsidRPr="00B7030B" w:rsidRDefault="0041037A">
            <w:pPr>
              <w:pStyle w:val="tabledata"/>
              <w:jc w:val="center"/>
              <w:rPr>
                <w:rFonts w:asciiTheme="minorHAnsi" w:hAnsiTheme="minorHAnsi"/>
              </w:rPr>
            </w:pPr>
            <w:r w:rsidRPr="00B7030B">
              <w:rPr>
                <w:rFonts w:asciiTheme="minorHAnsi" w:hAnsiTheme="minorHAnsi"/>
              </w:rPr>
              <w:t>Hanlon, 1982</w:t>
            </w:r>
          </w:p>
        </w:tc>
      </w:tr>
      <w:tr w:rsidR="0041037A" w:rsidRPr="00B7030B" w14:paraId="03A1EB75"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6E3647FC" w14:textId="77777777" w:rsidR="0041037A" w:rsidRPr="00B7030B" w:rsidRDefault="0041037A">
            <w:pPr>
              <w:pStyle w:val="tabledata"/>
              <w:jc w:val="center"/>
              <w:rPr>
                <w:rFonts w:asciiTheme="minorHAnsi" w:hAnsiTheme="minorHAnsi"/>
              </w:rPr>
            </w:pPr>
            <w:r w:rsidRPr="00B7030B">
              <w:rPr>
                <w:rFonts w:asciiTheme="minorHAnsi" w:hAnsiTheme="minorHAnsi"/>
              </w:rPr>
              <w:t>Green algae</w:t>
            </w:r>
          </w:p>
        </w:tc>
        <w:tc>
          <w:tcPr>
            <w:tcW w:w="2322" w:type="dxa"/>
            <w:tcBorders>
              <w:top w:val="single" w:sz="6" w:space="0" w:color="000000"/>
              <w:left w:val="single" w:sz="6" w:space="0" w:color="000000"/>
              <w:bottom w:val="single" w:sz="7" w:space="0" w:color="000000"/>
              <w:right w:val="single" w:sz="6" w:space="0" w:color="000000"/>
            </w:tcBorders>
          </w:tcPr>
          <w:p w14:paraId="33747A38" w14:textId="77777777" w:rsidR="0041037A" w:rsidRPr="00B7030B" w:rsidRDefault="0041037A">
            <w:pPr>
              <w:pStyle w:val="tabledata"/>
              <w:jc w:val="center"/>
              <w:rPr>
                <w:rFonts w:asciiTheme="minorHAnsi" w:hAnsiTheme="minorHAnsi"/>
              </w:rPr>
            </w:pPr>
            <w:r w:rsidRPr="00B7030B">
              <w:rPr>
                <w:rFonts w:asciiTheme="minorHAnsi" w:hAnsiTheme="minorHAnsi"/>
              </w:rPr>
              <w:t>0.016-0.076</w:t>
            </w:r>
          </w:p>
        </w:tc>
        <w:tc>
          <w:tcPr>
            <w:tcW w:w="3385" w:type="dxa"/>
            <w:tcBorders>
              <w:top w:val="single" w:sz="6" w:space="0" w:color="000000"/>
              <w:left w:val="single" w:sz="6" w:space="0" w:color="000000"/>
              <w:bottom w:val="single" w:sz="7" w:space="0" w:color="000000"/>
              <w:right w:val="double" w:sz="7" w:space="0" w:color="000000"/>
            </w:tcBorders>
          </w:tcPr>
          <w:p w14:paraId="168190E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Otsuki</w:t>
            </w:r>
            <w:proofErr w:type="spellEnd"/>
            <w:r w:rsidRPr="00B7030B">
              <w:rPr>
                <w:rFonts w:asciiTheme="minorHAnsi" w:hAnsiTheme="minorHAnsi"/>
              </w:rPr>
              <w:t xml:space="preserve"> &amp; </w:t>
            </w:r>
            <w:proofErr w:type="spellStart"/>
            <w:r w:rsidRPr="00B7030B">
              <w:rPr>
                <w:rFonts w:asciiTheme="minorHAnsi" w:hAnsiTheme="minorHAnsi"/>
              </w:rPr>
              <w:t>Hayna</w:t>
            </w:r>
            <w:proofErr w:type="spellEnd"/>
            <w:r w:rsidRPr="00B7030B">
              <w:rPr>
                <w:rFonts w:asciiTheme="minorHAnsi" w:hAnsiTheme="minorHAnsi"/>
              </w:rPr>
              <w:t>, 1972</w:t>
            </w:r>
          </w:p>
        </w:tc>
      </w:tr>
      <w:tr w:rsidR="0041037A" w:rsidRPr="00B7030B" w14:paraId="1C275153"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75D297AE" w14:textId="77777777" w:rsidR="0041037A" w:rsidRPr="00B7030B" w:rsidRDefault="0041037A">
            <w:pPr>
              <w:pStyle w:val="tabledata"/>
              <w:jc w:val="center"/>
              <w:rPr>
                <w:rFonts w:asciiTheme="minorHAnsi" w:hAnsiTheme="minorHAnsi"/>
              </w:rPr>
            </w:pPr>
            <w:r w:rsidRPr="00B7030B">
              <w:rPr>
                <w:rFonts w:asciiTheme="minorHAnsi" w:hAnsiTheme="minorHAnsi"/>
              </w:rPr>
              <w:t>Mixed algae</w:t>
            </w:r>
          </w:p>
        </w:tc>
        <w:tc>
          <w:tcPr>
            <w:tcW w:w="2322" w:type="dxa"/>
            <w:tcBorders>
              <w:top w:val="single" w:sz="6" w:space="0" w:color="000000"/>
              <w:left w:val="single" w:sz="6" w:space="0" w:color="000000"/>
              <w:bottom w:val="single" w:sz="7" w:space="0" w:color="000000"/>
              <w:right w:val="single" w:sz="6" w:space="0" w:color="000000"/>
            </w:tcBorders>
          </w:tcPr>
          <w:p w14:paraId="2B11E68C" w14:textId="77777777" w:rsidR="0041037A" w:rsidRPr="00B7030B" w:rsidRDefault="0041037A">
            <w:pPr>
              <w:pStyle w:val="tabledata"/>
              <w:jc w:val="center"/>
              <w:rPr>
                <w:rFonts w:asciiTheme="minorHAnsi" w:hAnsiTheme="minorHAnsi"/>
              </w:rPr>
            </w:pPr>
            <w:r w:rsidRPr="00B7030B">
              <w:rPr>
                <w:rFonts w:asciiTheme="minorHAnsi" w:hAnsiTheme="minorHAnsi"/>
              </w:rPr>
              <w:t>0.007-0.111</w:t>
            </w:r>
          </w:p>
        </w:tc>
        <w:tc>
          <w:tcPr>
            <w:tcW w:w="3385" w:type="dxa"/>
            <w:tcBorders>
              <w:top w:val="single" w:sz="6" w:space="0" w:color="000000"/>
              <w:left w:val="single" w:sz="6" w:space="0" w:color="000000"/>
              <w:bottom w:val="single" w:sz="7" w:space="0" w:color="000000"/>
              <w:right w:val="double" w:sz="7" w:space="0" w:color="000000"/>
            </w:tcBorders>
          </w:tcPr>
          <w:p w14:paraId="68C657E8" w14:textId="77777777" w:rsidR="0041037A" w:rsidRPr="00B7030B" w:rsidRDefault="0041037A">
            <w:pPr>
              <w:pStyle w:val="tabledata"/>
              <w:jc w:val="center"/>
              <w:rPr>
                <w:rFonts w:asciiTheme="minorHAnsi" w:hAnsiTheme="minorHAnsi"/>
              </w:rPr>
            </w:pPr>
            <w:r w:rsidRPr="00B7030B">
              <w:rPr>
                <w:rFonts w:asciiTheme="minorHAnsi" w:hAnsiTheme="minorHAnsi"/>
              </w:rPr>
              <w:t>Jewell &amp; McCarty, 1971</w:t>
            </w:r>
          </w:p>
        </w:tc>
      </w:tr>
      <w:tr w:rsidR="0041037A" w:rsidRPr="00B7030B" w14:paraId="5CA52631"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2B67A22A" w14:textId="77777777" w:rsidR="0041037A" w:rsidRPr="00B7030B" w:rsidRDefault="0041037A">
            <w:pPr>
              <w:pStyle w:val="tabledata"/>
              <w:jc w:val="center"/>
              <w:rPr>
                <w:rFonts w:asciiTheme="minorHAnsi" w:hAnsiTheme="minorHAnsi"/>
              </w:rPr>
            </w:pPr>
            <w:r w:rsidRPr="00B7030B">
              <w:rPr>
                <w:rFonts w:asciiTheme="minorHAnsi" w:hAnsiTheme="minorHAnsi"/>
              </w:rPr>
              <w:t>Mixed algae</w:t>
            </w:r>
          </w:p>
        </w:tc>
        <w:tc>
          <w:tcPr>
            <w:tcW w:w="2322" w:type="dxa"/>
            <w:tcBorders>
              <w:top w:val="single" w:sz="6" w:space="0" w:color="000000"/>
              <w:left w:val="single" w:sz="6" w:space="0" w:color="000000"/>
              <w:bottom w:val="single" w:sz="7" w:space="0" w:color="000000"/>
              <w:right w:val="single" w:sz="6" w:space="0" w:color="000000"/>
            </w:tcBorders>
          </w:tcPr>
          <w:p w14:paraId="41C4E3E6" w14:textId="77777777" w:rsidR="0041037A" w:rsidRPr="00B7030B" w:rsidRDefault="0041037A">
            <w:pPr>
              <w:pStyle w:val="tabledata"/>
              <w:jc w:val="center"/>
              <w:rPr>
                <w:rFonts w:asciiTheme="minorHAnsi" w:hAnsiTheme="minorHAnsi"/>
              </w:rPr>
            </w:pPr>
            <w:r w:rsidRPr="00B7030B">
              <w:rPr>
                <w:rFonts w:asciiTheme="minorHAnsi" w:hAnsiTheme="minorHAnsi"/>
              </w:rPr>
              <w:t>0.007-0.060</w:t>
            </w:r>
          </w:p>
        </w:tc>
        <w:tc>
          <w:tcPr>
            <w:tcW w:w="3385" w:type="dxa"/>
            <w:tcBorders>
              <w:top w:val="single" w:sz="6" w:space="0" w:color="000000"/>
              <w:left w:val="single" w:sz="6" w:space="0" w:color="000000"/>
              <w:bottom w:val="single" w:sz="7" w:space="0" w:color="000000"/>
              <w:right w:val="double" w:sz="7" w:space="0" w:color="000000"/>
            </w:tcBorders>
          </w:tcPr>
          <w:p w14:paraId="3967C2B3" w14:textId="77777777" w:rsidR="0041037A" w:rsidRPr="00B7030B" w:rsidRDefault="0041037A">
            <w:pPr>
              <w:pStyle w:val="tabledata"/>
              <w:jc w:val="center"/>
              <w:rPr>
                <w:rFonts w:asciiTheme="minorHAnsi" w:hAnsiTheme="minorHAnsi"/>
              </w:rPr>
            </w:pPr>
            <w:r w:rsidRPr="00B7030B">
              <w:rPr>
                <w:rFonts w:asciiTheme="minorHAnsi" w:hAnsiTheme="minorHAnsi"/>
              </w:rPr>
              <w:t>Fitzgerald, 1964</w:t>
            </w:r>
          </w:p>
        </w:tc>
      </w:tr>
      <w:tr w:rsidR="0041037A" w:rsidRPr="00B7030B" w14:paraId="14E4C9B2" w14:textId="77777777">
        <w:trPr>
          <w:jc w:val="center"/>
        </w:trPr>
        <w:tc>
          <w:tcPr>
            <w:tcW w:w="2190" w:type="dxa"/>
            <w:tcBorders>
              <w:top w:val="single" w:sz="6" w:space="0" w:color="000000"/>
              <w:left w:val="double" w:sz="7" w:space="0" w:color="000000"/>
              <w:bottom w:val="double" w:sz="7" w:space="0" w:color="000000"/>
              <w:right w:val="single" w:sz="6" w:space="0" w:color="000000"/>
            </w:tcBorders>
          </w:tcPr>
          <w:p w14:paraId="46B7057C" w14:textId="77777777" w:rsidR="0041037A" w:rsidRPr="00B7030B" w:rsidRDefault="0041037A">
            <w:pPr>
              <w:pStyle w:val="tabledata"/>
              <w:jc w:val="center"/>
              <w:rPr>
                <w:rFonts w:asciiTheme="minorHAnsi" w:hAnsiTheme="minorHAnsi"/>
              </w:rPr>
            </w:pPr>
            <w:r w:rsidRPr="00B7030B">
              <w:rPr>
                <w:rFonts w:asciiTheme="minorHAnsi" w:hAnsiTheme="minorHAnsi"/>
              </w:rPr>
              <w:t>Leaf packs</w:t>
            </w:r>
          </w:p>
        </w:tc>
        <w:tc>
          <w:tcPr>
            <w:tcW w:w="2322" w:type="dxa"/>
            <w:tcBorders>
              <w:top w:val="single" w:sz="6" w:space="0" w:color="000000"/>
              <w:left w:val="single" w:sz="6" w:space="0" w:color="000000"/>
              <w:bottom w:val="double" w:sz="7" w:space="0" w:color="000000"/>
              <w:right w:val="single" w:sz="6" w:space="0" w:color="000000"/>
            </w:tcBorders>
          </w:tcPr>
          <w:p w14:paraId="765A3E29" w14:textId="77777777" w:rsidR="0041037A" w:rsidRPr="00B7030B" w:rsidRDefault="0041037A">
            <w:pPr>
              <w:pStyle w:val="tabledata"/>
              <w:jc w:val="center"/>
              <w:rPr>
                <w:rFonts w:asciiTheme="minorHAnsi" w:hAnsiTheme="minorHAnsi"/>
              </w:rPr>
            </w:pPr>
            <w:r w:rsidRPr="00B7030B">
              <w:rPr>
                <w:rFonts w:asciiTheme="minorHAnsi" w:hAnsiTheme="minorHAnsi"/>
              </w:rPr>
              <w:t>0.005-0.017</w:t>
            </w:r>
          </w:p>
        </w:tc>
        <w:tc>
          <w:tcPr>
            <w:tcW w:w="3385" w:type="dxa"/>
            <w:tcBorders>
              <w:top w:val="single" w:sz="6" w:space="0" w:color="000000"/>
              <w:left w:val="single" w:sz="6" w:space="0" w:color="000000"/>
              <w:bottom w:val="double" w:sz="7" w:space="0" w:color="000000"/>
              <w:right w:val="double" w:sz="7" w:space="0" w:color="000000"/>
            </w:tcBorders>
          </w:tcPr>
          <w:p w14:paraId="7F0F9C1C" w14:textId="77777777" w:rsidR="0041037A" w:rsidRPr="00B7030B" w:rsidRDefault="0041037A">
            <w:pPr>
              <w:pStyle w:val="tabledata"/>
              <w:jc w:val="center"/>
              <w:rPr>
                <w:rFonts w:asciiTheme="minorHAnsi" w:hAnsiTheme="minorHAnsi"/>
                <w:szCs w:val="22"/>
              </w:rPr>
            </w:pPr>
            <w:proofErr w:type="spellStart"/>
            <w:r w:rsidRPr="00B7030B">
              <w:rPr>
                <w:rFonts w:asciiTheme="minorHAnsi" w:hAnsiTheme="minorHAnsi"/>
              </w:rPr>
              <w:t>Sedell</w:t>
            </w:r>
            <w:proofErr w:type="spellEnd"/>
            <w:r w:rsidRPr="00B7030B">
              <w:rPr>
                <w:rFonts w:asciiTheme="minorHAnsi" w:hAnsiTheme="minorHAnsi"/>
              </w:rPr>
              <w:t xml:space="preserve">, </w:t>
            </w:r>
            <w:proofErr w:type="spellStart"/>
            <w:r w:rsidRPr="00B7030B">
              <w:rPr>
                <w:rFonts w:asciiTheme="minorHAnsi" w:hAnsiTheme="minorHAnsi"/>
              </w:rPr>
              <w:t>Triska</w:t>
            </w:r>
            <w:proofErr w:type="spellEnd"/>
            <w:r w:rsidRPr="00B7030B">
              <w:rPr>
                <w:rFonts w:asciiTheme="minorHAnsi" w:hAnsiTheme="minorHAnsi"/>
              </w:rPr>
              <w:t xml:space="preserve">, and </w:t>
            </w:r>
            <w:proofErr w:type="spellStart"/>
            <w:r w:rsidRPr="00B7030B">
              <w:rPr>
                <w:rFonts w:asciiTheme="minorHAnsi" w:hAnsiTheme="minorHAnsi"/>
              </w:rPr>
              <w:t>Triska</w:t>
            </w:r>
            <w:proofErr w:type="spellEnd"/>
            <w:r w:rsidRPr="00B7030B">
              <w:rPr>
                <w:rFonts w:asciiTheme="minorHAnsi" w:hAnsiTheme="minorHAnsi"/>
              </w:rPr>
              <w:t>, 1975</w:t>
            </w:r>
          </w:p>
        </w:tc>
      </w:tr>
    </w:tbl>
    <w:p w14:paraId="281A7E51" w14:textId="77777777" w:rsidR="0041037A" w:rsidRPr="005C246D" w:rsidRDefault="0041037A">
      <w:pPr>
        <w:pStyle w:val="BodyText2"/>
        <w:rPr>
          <w:sz w:val="12"/>
        </w:rPr>
      </w:pPr>
    </w:p>
    <w:p w14:paraId="1B6CBC4D" w14:textId="79CB8DC8" w:rsidR="0041037A" w:rsidRDefault="0041037A" w:rsidP="005C246D">
      <w:pPr>
        <w:pStyle w:val="BodyText"/>
        <w:spacing w:after="0"/>
        <w:rPr>
          <w:sz w:val="20"/>
          <w:szCs w:val="18"/>
        </w:rPr>
      </w:pPr>
      <w:r w:rsidRPr="00A915AE">
        <w:rPr>
          <w:sz w:val="20"/>
          <w:szCs w:val="18"/>
        </w:rPr>
        <w:t>Detrital settling velocities [</w:t>
      </w:r>
      <w:r w:rsidRPr="00A915AE">
        <w:rPr>
          <w:rFonts w:cs="Arial"/>
          <w:sz w:val="20"/>
          <w:szCs w:val="18"/>
        </w:rPr>
        <w:t>POMS</w:t>
      </w:r>
      <w:r w:rsidRPr="00A915AE">
        <w:rPr>
          <w:sz w:val="20"/>
          <w:szCs w:val="18"/>
        </w:rPr>
        <w:t>] vary over a large range (0.001 to &gt; 20 m day</w:t>
      </w:r>
      <w:r w:rsidRPr="00A915AE">
        <w:rPr>
          <w:sz w:val="20"/>
          <w:szCs w:val="18"/>
          <w:vertAlign w:val="superscript"/>
        </w:rPr>
        <w:t>-1</w:t>
      </w:r>
      <w:r w:rsidRPr="00A915AE">
        <w:rPr>
          <w:sz w:val="20"/>
          <w:szCs w:val="18"/>
        </w:rPr>
        <w:t>)</w:t>
      </w:r>
      <w:ins w:id="2466" w:author="Honnalore Steissberg" w:date="2021-07-30T10:16:00Z">
        <w:r w:rsidR="00FF0D66">
          <w:rPr>
            <w:sz w:val="20"/>
            <w:szCs w:val="18"/>
          </w:rPr>
          <w:t>,</w:t>
        </w:r>
      </w:ins>
      <w:r w:rsidRPr="00A915AE">
        <w:rPr>
          <w:sz w:val="20"/>
          <w:szCs w:val="18"/>
        </w:rPr>
        <w:t xml:space="preserve"> de</w:t>
      </w:r>
      <w:r w:rsidRPr="00A915AE">
        <w:rPr>
          <w:sz w:val="20"/>
          <w:szCs w:val="18"/>
        </w:rPr>
        <w:softHyphen/>
        <w:t>pend</w:t>
      </w:r>
      <w:r w:rsidRPr="00A915AE">
        <w:rPr>
          <w:sz w:val="20"/>
          <w:szCs w:val="18"/>
        </w:rPr>
        <w:softHyphen/>
        <w:t>ing upon the detritus.  Again, the model allows for only a single value.  Litera</w:t>
      </w:r>
      <w:r w:rsidRPr="00A915AE">
        <w:rPr>
          <w:sz w:val="20"/>
          <w:szCs w:val="18"/>
        </w:rPr>
        <w:softHyphen/>
        <w:t xml:space="preserve">ture values are given in </w:t>
      </w:r>
      <w:r w:rsidR="003B7E39" w:rsidRPr="00A915AE">
        <w:rPr>
          <w:sz w:val="20"/>
          <w:szCs w:val="18"/>
        </w:rPr>
        <w:fldChar w:fldCharType="begin"/>
      </w:r>
      <w:r w:rsidR="003B7E39" w:rsidRPr="00A915AE">
        <w:rPr>
          <w:sz w:val="20"/>
          <w:szCs w:val="18"/>
        </w:rPr>
        <w:instrText xml:space="preserve"> REF _Ref16642054 \h  \* MERGEFORMAT </w:instrText>
      </w:r>
      <w:r w:rsidR="003B7E39" w:rsidRPr="00A915AE">
        <w:rPr>
          <w:sz w:val="20"/>
          <w:szCs w:val="18"/>
        </w:rPr>
      </w:r>
      <w:r w:rsidR="003B7E39" w:rsidRPr="00A915AE">
        <w:rPr>
          <w:sz w:val="20"/>
          <w:szCs w:val="18"/>
        </w:rPr>
        <w:fldChar w:fldCharType="separate"/>
      </w:r>
      <w:r w:rsidR="00795A65" w:rsidRPr="00795A65">
        <w:rPr>
          <w:rStyle w:val="Figurehyperlink"/>
          <w:rFonts w:asciiTheme="minorHAnsi" w:hAnsiTheme="minorHAnsi"/>
          <w:sz w:val="20"/>
        </w:rPr>
        <w:t>Table 46</w:t>
      </w:r>
      <w:r w:rsidR="003B7E39" w:rsidRPr="00A915AE">
        <w:rPr>
          <w:sz w:val="20"/>
          <w:szCs w:val="18"/>
        </w:rPr>
        <w:fldChar w:fldCharType="end"/>
      </w:r>
      <w:r w:rsidRPr="00A915AE">
        <w:rPr>
          <w:sz w:val="20"/>
          <w:szCs w:val="18"/>
        </w:rPr>
        <w:t>.</w:t>
      </w:r>
    </w:p>
    <w:p w14:paraId="35808567" w14:textId="77777777" w:rsidR="00A915AE" w:rsidRPr="00A915AE" w:rsidRDefault="00A915AE" w:rsidP="005C246D">
      <w:pPr>
        <w:pStyle w:val="BodyText"/>
        <w:spacing w:after="0"/>
        <w:rPr>
          <w:sz w:val="20"/>
          <w:szCs w:val="18"/>
        </w:rPr>
      </w:pPr>
    </w:p>
    <w:p w14:paraId="1E8A996F" w14:textId="108ABF77" w:rsidR="0041037A" w:rsidRPr="00A915AE" w:rsidRDefault="0041037A" w:rsidP="00EE7164">
      <w:pPr>
        <w:pStyle w:val="Tablecaption"/>
      </w:pPr>
      <w:bookmarkStart w:id="2467" w:name="_Ref16642054"/>
      <w:bookmarkStart w:id="2468" w:name="_Toc13665523"/>
      <w:bookmarkStart w:id="2469" w:name="_Toc37942992"/>
      <w:r w:rsidRPr="00A915AE">
        <w:t xml:space="preserve">Table </w:t>
      </w:r>
      <w:r w:rsidR="00F812F1">
        <w:fldChar w:fldCharType="begin"/>
      </w:r>
      <w:r w:rsidR="00F812F1">
        <w:instrText xml:space="preserve"> SEQ Table \* ARABIC </w:instrText>
      </w:r>
      <w:r w:rsidR="00F812F1">
        <w:fldChar w:fldCharType="separate"/>
      </w:r>
      <w:r w:rsidR="00795A65">
        <w:rPr>
          <w:noProof/>
        </w:rPr>
        <w:t>46</w:t>
      </w:r>
      <w:r w:rsidR="00F812F1">
        <w:rPr>
          <w:noProof/>
        </w:rPr>
        <w:fldChar w:fldCharType="end"/>
      </w:r>
      <w:bookmarkEnd w:id="2467"/>
      <w:r w:rsidRPr="00A915AE">
        <w:t>.  Detritus Settling Velocity Literature Values</w:t>
      </w:r>
      <w:bookmarkEnd w:id="2468"/>
      <w:bookmarkEnd w:id="2469"/>
    </w:p>
    <w:tbl>
      <w:tblPr>
        <w:tblW w:w="0" w:type="auto"/>
        <w:jc w:val="center"/>
        <w:tblLayout w:type="fixed"/>
        <w:tblCellMar>
          <w:left w:w="109" w:type="dxa"/>
          <w:right w:w="109" w:type="dxa"/>
        </w:tblCellMar>
        <w:tblLook w:val="0000" w:firstRow="0" w:lastRow="0" w:firstColumn="0" w:lastColumn="0" w:noHBand="0" w:noVBand="0"/>
      </w:tblPr>
      <w:tblGrid>
        <w:gridCol w:w="2336"/>
        <w:gridCol w:w="2349"/>
        <w:gridCol w:w="3245"/>
      </w:tblGrid>
      <w:tr w:rsidR="0041037A" w:rsidRPr="00B7030B" w14:paraId="23E38B86" w14:textId="77777777" w:rsidTr="000068CF">
        <w:trPr>
          <w:jc w:val="center"/>
        </w:trPr>
        <w:tc>
          <w:tcPr>
            <w:tcW w:w="2336" w:type="dxa"/>
            <w:tcBorders>
              <w:top w:val="double" w:sz="7" w:space="0" w:color="000000"/>
              <w:left w:val="double" w:sz="7" w:space="0" w:color="000000"/>
              <w:bottom w:val="double" w:sz="7" w:space="0" w:color="000000"/>
              <w:right w:val="single" w:sz="6" w:space="0" w:color="000000"/>
            </w:tcBorders>
          </w:tcPr>
          <w:p w14:paraId="462D091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Detritus Source</w:t>
            </w:r>
          </w:p>
        </w:tc>
        <w:tc>
          <w:tcPr>
            <w:tcW w:w="2349" w:type="dxa"/>
            <w:tcBorders>
              <w:top w:val="double" w:sz="7" w:space="0" w:color="000000"/>
              <w:left w:val="single" w:sz="6" w:space="0" w:color="000000"/>
              <w:bottom w:val="double" w:sz="7" w:space="0" w:color="000000"/>
              <w:right w:val="single" w:sz="6" w:space="0" w:color="000000"/>
            </w:tcBorders>
          </w:tcPr>
          <w:p w14:paraId="48C1D7E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Settling Velocity, </w:t>
            </w:r>
            <w:r w:rsidRPr="00B7030B">
              <w:rPr>
                <w:rFonts w:asciiTheme="minorHAnsi" w:hAnsiTheme="minorHAnsi"/>
                <w:b/>
                <w:bCs/>
                <w:i/>
                <w:iCs/>
              </w:rPr>
              <w:t>m day</w:t>
            </w:r>
            <w:r w:rsidRPr="00B7030B">
              <w:rPr>
                <w:rFonts w:asciiTheme="minorHAnsi" w:hAnsiTheme="minorHAnsi"/>
                <w:b/>
                <w:bCs/>
                <w:i/>
                <w:iCs/>
                <w:vertAlign w:val="superscript"/>
              </w:rPr>
              <w:t>-1</w:t>
            </w:r>
          </w:p>
        </w:tc>
        <w:tc>
          <w:tcPr>
            <w:tcW w:w="3245" w:type="dxa"/>
            <w:tcBorders>
              <w:top w:val="double" w:sz="7" w:space="0" w:color="000000"/>
              <w:left w:val="single" w:sz="6" w:space="0" w:color="000000"/>
              <w:bottom w:val="double" w:sz="7" w:space="0" w:color="000000"/>
              <w:right w:val="double" w:sz="7" w:space="0" w:color="000000"/>
            </w:tcBorders>
          </w:tcPr>
          <w:p w14:paraId="4F845CA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285757E6"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6B6C5C2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Ceratium</w:t>
            </w:r>
            <w:proofErr w:type="spellEnd"/>
            <w:r w:rsidRPr="00B7030B">
              <w:rPr>
                <w:rFonts w:asciiTheme="minorHAnsi" w:hAnsiTheme="minorHAnsi"/>
              </w:rPr>
              <w:t xml:space="preserve"> </w:t>
            </w:r>
            <w:proofErr w:type="spellStart"/>
            <w:r w:rsidRPr="00B7030B">
              <w:rPr>
                <w:rFonts w:asciiTheme="minorHAnsi" w:hAnsiTheme="minorHAnsi"/>
              </w:rPr>
              <w:t>balticum</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371776FE" w14:textId="77777777" w:rsidR="0041037A" w:rsidRPr="00B7030B" w:rsidRDefault="0041037A">
            <w:pPr>
              <w:pStyle w:val="tabledata"/>
              <w:jc w:val="center"/>
              <w:rPr>
                <w:rFonts w:asciiTheme="minorHAnsi" w:hAnsiTheme="minorHAnsi"/>
              </w:rPr>
            </w:pPr>
            <w:r w:rsidRPr="00B7030B">
              <w:rPr>
                <w:rFonts w:asciiTheme="minorHAnsi" w:hAnsiTheme="minorHAnsi"/>
              </w:rPr>
              <w:t>9.0</w:t>
            </w:r>
          </w:p>
        </w:tc>
        <w:tc>
          <w:tcPr>
            <w:tcW w:w="3245" w:type="dxa"/>
            <w:tcBorders>
              <w:top w:val="single" w:sz="6" w:space="0" w:color="000000"/>
              <w:left w:val="single" w:sz="6" w:space="0" w:color="000000"/>
              <w:bottom w:val="single" w:sz="7" w:space="0" w:color="000000"/>
              <w:right w:val="double" w:sz="7" w:space="0" w:color="000000"/>
            </w:tcBorders>
          </w:tcPr>
          <w:p w14:paraId="1A3CC4D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Apstein</w:t>
            </w:r>
            <w:proofErr w:type="spellEnd"/>
            <w:r w:rsidRPr="00B7030B">
              <w:rPr>
                <w:rFonts w:asciiTheme="minorHAnsi" w:hAnsiTheme="minorHAnsi"/>
              </w:rPr>
              <w:t>, 1910</w:t>
            </w:r>
          </w:p>
        </w:tc>
      </w:tr>
      <w:tr w:rsidR="0041037A" w:rsidRPr="00B7030B" w14:paraId="39B903F8"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39D3E17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borealis</w:t>
            </w:r>
          </w:p>
        </w:tc>
        <w:tc>
          <w:tcPr>
            <w:tcW w:w="2349" w:type="dxa"/>
            <w:tcBorders>
              <w:top w:val="single" w:sz="6" w:space="0" w:color="000000"/>
              <w:left w:val="single" w:sz="6" w:space="0" w:color="000000"/>
              <w:bottom w:val="single" w:sz="7" w:space="0" w:color="000000"/>
              <w:right w:val="single" w:sz="6" w:space="0" w:color="000000"/>
            </w:tcBorders>
          </w:tcPr>
          <w:p w14:paraId="107D0340" w14:textId="77777777" w:rsidR="0041037A" w:rsidRPr="00B7030B" w:rsidRDefault="0041037A">
            <w:pPr>
              <w:pStyle w:val="tabledata"/>
              <w:jc w:val="center"/>
              <w:rPr>
                <w:rFonts w:asciiTheme="minorHAnsi" w:hAnsiTheme="minorHAnsi"/>
              </w:rPr>
            </w:pPr>
            <w:r w:rsidRPr="00B7030B">
              <w:rPr>
                <w:rFonts w:asciiTheme="minorHAnsi" w:hAnsiTheme="minorHAnsi"/>
              </w:rPr>
              <w:t>9.0</w:t>
            </w:r>
          </w:p>
        </w:tc>
        <w:tc>
          <w:tcPr>
            <w:tcW w:w="3245" w:type="dxa"/>
            <w:tcBorders>
              <w:top w:val="single" w:sz="6" w:space="0" w:color="000000"/>
              <w:left w:val="single" w:sz="6" w:space="0" w:color="000000"/>
              <w:bottom w:val="single" w:sz="7" w:space="0" w:color="000000"/>
              <w:right w:val="double" w:sz="7" w:space="0" w:color="000000"/>
            </w:tcBorders>
          </w:tcPr>
          <w:p w14:paraId="26F2552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Apstein</w:t>
            </w:r>
            <w:proofErr w:type="spellEnd"/>
            <w:r w:rsidRPr="00B7030B">
              <w:rPr>
                <w:rFonts w:asciiTheme="minorHAnsi" w:hAnsiTheme="minorHAnsi"/>
              </w:rPr>
              <w:t>, 1910</w:t>
            </w:r>
          </w:p>
        </w:tc>
      </w:tr>
      <w:tr w:rsidR="0041037A" w:rsidRPr="00B7030B" w14:paraId="0ED51DEC"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09DA1C4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didymus</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0F7BD22C" w14:textId="77777777" w:rsidR="0041037A" w:rsidRPr="00B7030B" w:rsidRDefault="0041037A">
            <w:pPr>
              <w:pStyle w:val="tabledata"/>
              <w:jc w:val="center"/>
              <w:rPr>
                <w:rFonts w:asciiTheme="minorHAnsi" w:hAnsiTheme="minorHAnsi"/>
              </w:rPr>
            </w:pPr>
            <w:r w:rsidRPr="00B7030B">
              <w:rPr>
                <w:rFonts w:asciiTheme="minorHAnsi" w:hAnsiTheme="minorHAnsi"/>
              </w:rPr>
              <w:t>0.85</w:t>
            </w:r>
          </w:p>
        </w:tc>
        <w:tc>
          <w:tcPr>
            <w:tcW w:w="3245" w:type="dxa"/>
            <w:tcBorders>
              <w:top w:val="single" w:sz="6" w:space="0" w:color="000000"/>
              <w:left w:val="single" w:sz="6" w:space="0" w:color="000000"/>
              <w:bottom w:val="single" w:sz="7" w:space="0" w:color="000000"/>
              <w:right w:val="double" w:sz="7" w:space="0" w:color="000000"/>
            </w:tcBorders>
          </w:tcPr>
          <w:p w14:paraId="1C3A9790"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w:t>
            </w:r>
            <w:r w:rsidRPr="00B7030B">
              <w:rPr>
                <w:rFonts w:asciiTheme="minorHAnsi" w:hAnsiTheme="minorHAnsi"/>
              </w:rPr>
              <w:softHyphen/>
              <w:t>land, 1967</w:t>
            </w:r>
          </w:p>
        </w:tc>
      </w:tr>
      <w:tr w:rsidR="0041037A" w:rsidRPr="00B7030B" w14:paraId="7CBE4CA0"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20E9997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Cricosphaera</w:t>
            </w:r>
            <w:proofErr w:type="spellEnd"/>
            <w:r w:rsidRPr="00B7030B">
              <w:rPr>
                <w:rFonts w:asciiTheme="minorHAnsi" w:hAnsiTheme="minorHAnsi"/>
              </w:rPr>
              <w:t xml:space="preserve"> </w:t>
            </w:r>
            <w:proofErr w:type="spellStart"/>
            <w:r w:rsidRPr="00B7030B">
              <w:rPr>
                <w:rFonts w:asciiTheme="minorHAnsi" w:hAnsiTheme="minorHAnsi"/>
              </w:rPr>
              <w:t>carterae</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3CB11C95" w14:textId="77777777" w:rsidR="0041037A" w:rsidRPr="00B7030B" w:rsidRDefault="0041037A">
            <w:pPr>
              <w:pStyle w:val="tabledata"/>
              <w:jc w:val="center"/>
              <w:rPr>
                <w:rFonts w:asciiTheme="minorHAnsi" w:hAnsiTheme="minorHAnsi"/>
              </w:rPr>
            </w:pPr>
            <w:r w:rsidRPr="00B7030B">
              <w:rPr>
                <w:rFonts w:asciiTheme="minorHAnsi" w:hAnsiTheme="minorHAnsi"/>
              </w:rPr>
              <w:t>1.70</w:t>
            </w:r>
          </w:p>
        </w:tc>
        <w:tc>
          <w:tcPr>
            <w:tcW w:w="3245" w:type="dxa"/>
            <w:tcBorders>
              <w:top w:val="single" w:sz="6" w:space="0" w:color="000000"/>
              <w:left w:val="single" w:sz="6" w:space="0" w:color="000000"/>
              <w:bottom w:val="single" w:sz="7" w:space="0" w:color="000000"/>
              <w:right w:val="double" w:sz="7" w:space="0" w:color="000000"/>
            </w:tcBorders>
          </w:tcPr>
          <w:p w14:paraId="71A25C5D"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w:t>
            </w:r>
          </w:p>
        </w:tc>
      </w:tr>
      <w:tr w:rsidR="0041037A" w:rsidRPr="00B7030B" w14:paraId="6AF2C6E6"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2B8E853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Ditylum</w:t>
            </w:r>
            <w:proofErr w:type="spellEnd"/>
            <w:r w:rsidRPr="00B7030B">
              <w:rPr>
                <w:rFonts w:asciiTheme="minorHAnsi" w:hAnsiTheme="minorHAnsi"/>
              </w:rPr>
              <w:t xml:space="preserve"> </w:t>
            </w:r>
            <w:proofErr w:type="spellStart"/>
            <w:r w:rsidRPr="00B7030B">
              <w:rPr>
                <w:rFonts w:asciiTheme="minorHAnsi" w:hAnsiTheme="minorHAnsi"/>
              </w:rPr>
              <w:t>brightwellii</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159A83C0" w14:textId="77777777" w:rsidR="0041037A" w:rsidRPr="00B7030B" w:rsidRDefault="0041037A">
            <w:pPr>
              <w:pStyle w:val="tabledata"/>
              <w:jc w:val="center"/>
              <w:rPr>
                <w:rFonts w:asciiTheme="minorHAnsi" w:hAnsiTheme="minorHAnsi"/>
              </w:rPr>
            </w:pPr>
            <w:r w:rsidRPr="00B7030B">
              <w:rPr>
                <w:rFonts w:asciiTheme="minorHAnsi" w:hAnsiTheme="minorHAnsi"/>
              </w:rPr>
              <w:t>2.0</w:t>
            </w:r>
          </w:p>
        </w:tc>
        <w:tc>
          <w:tcPr>
            <w:tcW w:w="3245" w:type="dxa"/>
            <w:tcBorders>
              <w:top w:val="single" w:sz="6" w:space="0" w:color="000000"/>
              <w:left w:val="single" w:sz="6" w:space="0" w:color="000000"/>
              <w:bottom w:val="single" w:sz="7" w:space="0" w:color="000000"/>
              <w:right w:val="double" w:sz="7" w:space="0" w:color="000000"/>
            </w:tcBorders>
          </w:tcPr>
          <w:p w14:paraId="63BD29A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Apstein</w:t>
            </w:r>
            <w:proofErr w:type="spellEnd"/>
            <w:r w:rsidRPr="00B7030B">
              <w:rPr>
                <w:rFonts w:asciiTheme="minorHAnsi" w:hAnsiTheme="minorHAnsi"/>
              </w:rPr>
              <w:t>, 1910</w:t>
            </w:r>
          </w:p>
        </w:tc>
      </w:tr>
      <w:tr w:rsidR="0041037A" w:rsidRPr="00B7030B" w14:paraId="2C280BEE"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7EC5555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Phaeodactylum</w:t>
            </w:r>
            <w:proofErr w:type="spellEnd"/>
            <w:r w:rsidRPr="00B7030B">
              <w:rPr>
                <w:rFonts w:asciiTheme="minorHAnsi" w:hAnsiTheme="minorHAnsi"/>
              </w:rPr>
              <w:t xml:space="preserve"> </w:t>
            </w:r>
            <w:proofErr w:type="spellStart"/>
            <w:r w:rsidRPr="00B7030B">
              <w:rPr>
                <w:rFonts w:asciiTheme="minorHAnsi" w:hAnsiTheme="minorHAnsi"/>
              </w:rPr>
              <w:t>tricornu</w:t>
            </w:r>
            <w:r w:rsidRPr="00B7030B">
              <w:rPr>
                <w:rFonts w:asciiTheme="minorHAnsi" w:hAnsiTheme="minorHAnsi"/>
              </w:rPr>
              <w:softHyphen/>
              <w:t>tum</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73681178" w14:textId="77777777" w:rsidR="0041037A" w:rsidRPr="00B7030B" w:rsidRDefault="0041037A">
            <w:pPr>
              <w:pStyle w:val="tabledata"/>
              <w:jc w:val="center"/>
              <w:rPr>
                <w:rFonts w:asciiTheme="minorHAnsi" w:hAnsiTheme="minorHAnsi"/>
              </w:rPr>
            </w:pPr>
            <w:r w:rsidRPr="00B7030B">
              <w:rPr>
                <w:rFonts w:asciiTheme="minorHAnsi" w:hAnsiTheme="minorHAnsi"/>
              </w:rPr>
              <w:t>0.02-0.04</w:t>
            </w:r>
          </w:p>
        </w:tc>
        <w:tc>
          <w:tcPr>
            <w:tcW w:w="3245" w:type="dxa"/>
            <w:tcBorders>
              <w:top w:val="single" w:sz="6" w:space="0" w:color="000000"/>
              <w:left w:val="single" w:sz="6" w:space="0" w:color="000000"/>
              <w:bottom w:val="single" w:sz="7" w:space="0" w:color="000000"/>
              <w:right w:val="double" w:sz="7" w:space="0" w:color="000000"/>
            </w:tcBorders>
          </w:tcPr>
          <w:p w14:paraId="7A731636" w14:textId="77777777" w:rsidR="0041037A" w:rsidRPr="00B7030B" w:rsidRDefault="0041037A">
            <w:pPr>
              <w:pStyle w:val="tabledata"/>
              <w:jc w:val="center"/>
              <w:rPr>
                <w:rFonts w:asciiTheme="minorHAnsi" w:hAnsiTheme="minorHAnsi"/>
              </w:rPr>
            </w:pPr>
            <w:r w:rsidRPr="00B7030B">
              <w:rPr>
                <w:rFonts w:asciiTheme="minorHAnsi" w:hAnsiTheme="minorHAnsi"/>
              </w:rPr>
              <w:t>Riley, 1943</w:t>
            </w:r>
          </w:p>
        </w:tc>
      </w:tr>
      <w:tr w:rsidR="0041037A" w:rsidRPr="00B7030B" w14:paraId="3972E0A4"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175E7C1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herbetata</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1ECBFF10" w14:textId="77777777" w:rsidR="0041037A" w:rsidRPr="00B7030B" w:rsidRDefault="0041037A">
            <w:pPr>
              <w:pStyle w:val="tabledata"/>
              <w:jc w:val="center"/>
              <w:rPr>
                <w:rFonts w:asciiTheme="minorHAnsi" w:hAnsiTheme="minorHAnsi"/>
              </w:rPr>
            </w:pPr>
            <w:r w:rsidRPr="00B7030B">
              <w:rPr>
                <w:rFonts w:asciiTheme="minorHAnsi" w:hAnsiTheme="minorHAnsi"/>
              </w:rPr>
              <w:t>0.22</w:t>
            </w:r>
          </w:p>
        </w:tc>
        <w:tc>
          <w:tcPr>
            <w:tcW w:w="3245" w:type="dxa"/>
            <w:tcBorders>
              <w:top w:val="single" w:sz="6" w:space="0" w:color="000000"/>
              <w:left w:val="single" w:sz="6" w:space="0" w:color="000000"/>
              <w:bottom w:val="single" w:sz="7" w:space="0" w:color="000000"/>
              <w:right w:val="double" w:sz="7" w:space="0" w:color="000000"/>
            </w:tcBorders>
          </w:tcPr>
          <w:p w14:paraId="1304C7D5"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44D4DD1B"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0720B82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Stephanopyxis</w:t>
            </w:r>
            <w:proofErr w:type="spellEnd"/>
            <w:r w:rsidRPr="00B7030B">
              <w:rPr>
                <w:rFonts w:asciiTheme="minorHAnsi" w:hAnsiTheme="minorHAnsi"/>
              </w:rPr>
              <w:t xml:space="preserve"> </w:t>
            </w:r>
            <w:proofErr w:type="spellStart"/>
            <w:r w:rsidRPr="00B7030B">
              <w:rPr>
                <w:rFonts w:asciiTheme="minorHAnsi" w:hAnsiTheme="minorHAnsi"/>
              </w:rPr>
              <w:t>tunis</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0D44F846" w14:textId="77777777" w:rsidR="0041037A" w:rsidRPr="00B7030B" w:rsidRDefault="0041037A">
            <w:pPr>
              <w:pStyle w:val="tabledata"/>
              <w:jc w:val="center"/>
              <w:rPr>
                <w:rFonts w:asciiTheme="minorHAnsi" w:hAnsiTheme="minorHAnsi"/>
              </w:rPr>
            </w:pPr>
            <w:r w:rsidRPr="00B7030B">
              <w:rPr>
                <w:rFonts w:asciiTheme="minorHAnsi" w:hAnsiTheme="minorHAnsi"/>
              </w:rPr>
              <w:t>2.1</w:t>
            </w:r>
          </w:p>
        </w:tc>
        <w:tc>
          <w:tcPr>
            <w:tcW w:w="3245" w:type="dxa"/>
            <w:tcBorders>
              <w:top w:val="single" w:sz="6" w:space="0" w:color="000000"/>
              <w:left w:val="single" w:sz="6" w:space="0" w:color="000000"/>
              <w:bottom w:val="single" w:sz="7" w:space="0" w:color="000000"/>
              <w:right w:val="double" w:sz="7" w:space="0" w:color="000000"/>
            </w:tcBorders>
          </w:tcPr>
          <w:p w14:paraId="29F55BF0"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1976b</w:t>
            </w:r>
          </w:p>
        </w:tc>
      </w:tr>
      <w:tr w:rsidR="0041037A" w:rsidRPr="00B7030B" w14:paraId="22213606"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3533234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Tabellaria</w:t>
            </w:r>
            <w:proofErr w:type="spellEnd"/>
            <w:r w:rsidRPr="00B7030B">
              <w:rPr>
                <w:rFonts w:asciiTheme="minorHAnsi" w:hAnsiTheme="minorHAnsi"/>
              </w:rPr>
              <w:t xml:space="preserve"> </w:t>
            </w:r>
            <w:proofErr w:type="spellStart"/>
            <w:r w:rsidRPr="00B7030B">
              <w:rPr>
                <w:rFonts w:asciiTheme="minorHAnsi" w:hAnsiTheme="minorHAnsi"/>
              </w:rPr>
              <w:t>flocculosa</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05DC7BA3" w14:textId="77777777" w:rsidR="0041037A" w:rsidRPr="00B7030B" w:rsidRDefault="0041037A">
            <w:pPr>
              <w:pStyle w:val="tabledata"/>
              <w:jc w:val="center"/>
              <w:rPr>
                <w:rFonts w:asciiTheme="minorHAnsi" w:hAnsiTheme="minorHAnsi"/>
              </w:rPr>
            </w:pPr>
            <w:r w:rsidRPr="00B7030B">
              <w:rPr>
                <w:rFonts w:asciiTheme="minorHAnsi" w:hAnsiTheme="minorHAnsi"/>
              </w:rPr>
              <w:t>0.46-1.5</w:t>
            </w:r>
          </w:p>
        </w:tc>
        <w:tc>
          <w:tcPr>
            <w:tcW w:w="3245" w:type="dxa"/>
            <w:tcBorders>
              <w:top w:val="single" w:sz="6" w:space="0" w:color="000000"/>
              <w:left w:val="single" w:sz="6" w:space="0" w:color="000000"/>
              <w:bottom w:val="single" w:sz="7" w:space="0" w:color="000000"/>
              <w:right w:val="double" w:sz="7" w:space="0" w:color="000000"/>
            </w:tcBorders>
          </w:tcPr>
          <w:p w14:paraId="767FDBD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1971</w:t>
            </w:r>
          </w:p>
        </w:tc>
      </w:tr>
      <w:tr w:rsidR="0041037A" w:rsidRPr="00B7030B" w14:paraId="5A3F4E74" w14:textId="77777777" w:rsidTr="000068CF">
        <w:trPr>
          <w:jc w:val="center"/>
        </w:trPr>
        <w:tc>
          <w:tcPr>
            <w:tcW w:w="2336" w:type="dxa"/>
            <w:tcBorders>
              <w:top w:val="single" w:sz="6" w:space="0" w:color="000000"/>
              <w:left w:val="double" w:sz="7" w:space="0" w:color="000000"/>
              <w:bottom w:val="double" w:sz="7" w:space="0" w:color="000000"/>
              <w:right w:val="single" w:sz="6" w:space="0" w:color="000000"/>
            </w:tcBorders>
          </w:tcPr>
          <w:p w14:paraId="6F224E2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w:t>
            </w:r>
            <w:proofErr w:type="spellStart"/>
            <w:r w:rsidRPr="00B7030B">
              <w:rPr>
                <w:rFonts w:asciiTheme="minorHAnsi" w:hAnsiTheme="minorHAnsi"/>
              </w:rPr>
              <w:t>psuedonana</w:t>
            </w:r>
            <w:proofErr w:type="spellEnd"/>
          </w:p>
        </w:tc>
        <w:tc>
          <w:tcPr>
            <w:tcW w:w="2349" w:type="dxa"/>
            <w:tcBorders>
              <w:top w:val="single" w:sz="6" w:space="0" w:color="000000"/>
              <w:left w:val="single" w:sz="6" w:space="0" w:color="000000"/>
              <w:bottom w:val="double" w:sz="7" w:space="0" w:color="000000"/>
              <w:right w:val="single" w:sz="6" w:space="0" w:color="000000"/>
            </w:tcBorders>
          </w:tcPr>
          <w:p w14:paraId="121C52E9" w14:textId="77777777" w:rsidR="0041037A" w:rsidRPr="00B7030B" w:rsidRDefault="0041037A">
            <w:pPr>
              <w:pStyle w:val="tabledata"/>
              <w:jc w:val="center"/>
              <w:rPr>
                <w:rFonts w:asciiTheme="minorHAnsi" w:hAnsiTheme="minorHAnsi"/>
              </w:rPr>
            </w:pPr>
            <w:r w:rsidRPr="00B7030B">
              <w:rPr>
                <w:rFonts w:asciiTheme="minorHAnsi" w:hAnsiTheme="minorHAnsi"/>
              </w:rPr>
              <w:t>0.85</w:t>
            </w:r>
          </w:p>
        </w:tc>
        <w:tc>
          <w:tcPr>
            <w:tcW w:w="3245" w:type="dxa"/>
            <w:tcBorders>
              <w:top w:val="single" w:sz="6" w:space="0" w:color="000000"/>
              <w:left w:val="single" w:sz="6" w:space="0" w:color="000000"/>
              <w:bottom w:val="double" w:sz="7" w:space="0" w:color="000000"/>
              <w:right w:val="double" w:sz="7" w:space="0" w:color="000000"/>
            </w:tcBorders>
          </w:tcPr>
          <w:p w14:paraId="63A55F21" w14:textId="77777777" w:rsidR="0041037A" w:rsidRPr="00B7030B" w:rsidRDefault="0041037A">
            <w:pPr>
              <w:pStyle w:val="tabledata"/>
              <w:jc w:val="center"/>
              <w:rPr>
                <w:rFonts w:asciiTheme="minorHAnsi" w:hAnsiTheme="minorHAnsi"/>
                <w:szCs w:val="22"/>
              </w:rPr>
            </w:pPr>
            <w:proofErr w:type="spellStart"/>
            <w:r w:rsidRPr="00B7030B">
              <w:rPr>
                <w:rFonts w:asciiTheme="minorHAnsi" w:hAnsiTheme="minorHAnsi"/>
              </w:rPr>
              <w:t>Hecky</w:t>
            </w:r>
            <w:proofErr w:type="spellEnd"/>
            <w:r w:rsidRPr="00B7030B">
              <w:rPr>
                <w:rFonts w:asciiTheme="minorHAnsi" w:hAnsiTheme="minorHAnsi"/>
              </w:rPr>
              <w:t xml:space="preserve"> &amp; </w:t>
            </w:r>
            <w:proofErr w:type="spellStart"/>
            <w:r w:rsidRPr="00B7030B">
              <w:rPr>
                <w:rFonts w:asciiTheme="minorHAnsi" w:hAnsiTheme="minorHAnsi"/>
              </w:rPr>
              <w:t>Kilham</w:t>
            </w:r>
            <w:proofErr w:type="spellEnd"/>
            <w:r w:rsidRPr="00B7030B">
              <w:rPr>
                <w:rFonts w:asciiTheme="minorHAnsi" w:hAnsiTheme="minorHAnsi"/>
              </w:rPr>
              <w:t>, 1974</w:t>
            </w:r>
          </w:p>
        </w:tc>
      </w:tr>
    </w:tbl>
    <w:p w14:paraId="527A3672" w14:textId="77777777" w:rsidR="00FF0D66" w:rsidRDefault="00FF0D66" w:rsidP="005C246D">
      <w:pPr>
        <w:pStyle w:val="Example1"/>
        <w:keepLines/>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0"/>
        <w:jc w:val="both"/>
        <w:rPr>
          <w:ins w:id="2470" w:author="Honnalore Steissberg" w:date="2021-07-30T10:16:00Z"/>
          <w:rFonts w:asciiTheme="minorHAnsi" w:hAnsiTheme="minorHAnsi"/>
        </w:rPr>
      </w:pPr>
    </w:p>
    <w:p w14:paraId="49B18D55" w14:textId="0012209F" w:rsidR="0041037A" w:rsidRPr="00B7030B" w:rsidRDefault="0041037A" w:rsidP="005C246D">
      <w:pPr>
        <w:pStyle w:val="Example1"/>
        <w:keepLines/>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0"/>
        <w:jc w:val="both"/>
        <w:rPr>
          <w:rFonts w:asciiTheme="minorHAnsi" w:hAnsiTheme="minorHAnsi"/>
        </w:rPr>
      </w:pPr>
      <w:r w:rsidRPr="00B7030B">
        <w:rPr>
          <w:rFonts w:asciiTheme="minorHAnsi" w:hAnsiTheme="minorHAnsi"/>
        </w:rPr>
        <w:t>Example</w:t>
      </w:r>
    </w:p>
    <w:p w14:paraId="3B87E3E0" w14:textId="77777777" w:rsidR="0041037A" w:rsidRPr="005C246D" w:rsidRDefault="0041037A">
      <w:pPr>
        <w:pStyle w:val="Examplebody"/>
        <w:keepNext/>
        <w:keepLines/>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 xml:space="preserve">POM       </w:t>
      </w:r>
      <w:proofErr w:type="gramStart"/>
      <w:r w:rsidRPr="005C246D">
        <w:t>LPOMDK  RPOMDK</w:t>
      </w:r>
      <w:proofErr w:type="gramEnd"/>
      <w:r w:rsidRPr="005C246D">
        <w:t xml:space="preserve">   LRPDK    POMS</w:t>
      </w:r>
    </w:p>
    <w:p w14:paraId="673DD4BA"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1        0.08   0.001   0.001     0.5</w:t>
      </w:r>
    </w:p>
    <w:p w14:paraId="4A16C0EE"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2        0.08   0.001   0.001     0.5</w:t>
      </w:r>
    </w:p>
    <w:p w14:paraId="65F450BC"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3        0.08   0.001   0.001     0.5</w:t>
      </w:r>
    </w:p>
    <w:p w14:paraId="300E6A36" w14:textId="77777777" w:rsidR="00FF0D66" w:rsidRDefault="00FF0D66" w:rsidP="005C246D">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before="120" w:after="0"/>
        <w:jc w:val="both"/>
        <w:rPr>
          <w:ins w:id="2471" w:author="Honnalore Steissberg" w:date="2021-07-30T10:16:00Z"/>
          <w:rFonts w:asciiTheme="minorHAnsi" w:hAnsiTheme="minorHAnsi"/>
          <w:szCs w:val="22"/>
        </w:rPr>
      </w:pPr>
    </w:p>
    <w:p w14:paraId="68CA3A2D" w14:textId="3587A695" w:rsidR="0041037A" w:rsidRPr="00B7030B" w:rsidRDefault="0041037A" w:rsidP="005C246D">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before="120" w:after="0"/>
        <w:jc w:val="both"/>
        <w:rPr>
          <w:rFonts w:asciiTheme="minorHAnsi" w:hAnsiTheme="minorHAnsi"/>
          <w:szCs w:val="22"/>
        </w:rPr>
      </w:pPr>
      <w:r w:rsidRPr="00B7030B">
        <w:rPr>
          <w:rFonts w:asciiTheme="minorHAnsi" w:hAnsiTheme="minorHAnsi"/>
          <w:szCs w:val="22"/>
        </w:rPr>
        <w:t>Related Cards and Files</w:t>
      </w:r>
    </w:p>
    <w:p w14:paraId="3126B02F" w14:textId="77777777" w:rsidR="0041037A" w:rsidRPr="00B7030B" w:rsidRDefault="00C51A7D">
      <w:pPr>
        <w:pStyle w:val="Relatedcards"/>
        <w:rPr>
          <w:rFonts w:asciiTheme="minorHAnsi" w:hAnsiTheme="minorHAnsi"/>
        </w:rPr>
      </w:pPr>
      <w:hyperlink w:anchor="DOM" w:history="1">
        <w:r w:rsidR="0041037A" w:rsidRPr="00B7030B">
          <w:rPr>
            <w:rFonts w:asciiTheme="minorHAnsi" w:hAnsiTheme="minorHAnsi"/>
          </w:rPr>
          <w:t>Dissolved Organic Matter</w:t>
        </w:r>
      </w:hyperlink>
      <w:r w:rsidR="005C246D" w:rsidRPr="005C246D">
        <w:rPr>
          <w:rFonts w:asciiTheme="minorHAnsi" w:hAnsiTheme="minorHAnsi"/>
          <w:u w:val="none"/>
        </w:rPr>
        <w:t xml:space="preserve">  </w:t>
      </w:r>
      <w:hyperlink w:anchor="OM_stoichiometry" w:history="1">
        <w:r w:rsidR="0041037A" w:rsidRPr="00B7030B">
          <w:rPr>
            <w:rFonts w:asciiTheme="minorHAnsi" w:hAnsiTheme="minorHAnsi"/>
          </w:rPr>
          <w:t>Organic Matter Stoichiometry</w:t>
        </w:r>
      </w:hyperlink>
      <w:r w:rsidR="005C246D" w:rsidRPr="005C246D">
        <w:rPr>
          <w:rFonts w:asciiTheme="minorHAnsi" w:hAnsiTheme="minorHAnsi"/>
          <w:u w:val="none"/>
        </w:rPr>
        <w:t xml:space="preserve">  </w:t>
      </w:r>
      <w:hyperlink w:anchor="OM_temperature" w:history="1">
        <w:r w:rsidR="0041037A" w:rsidRPr="00B7030B">
          <w:rPr>
            <w:rFonts w:asciiTheme="minorHAnsi" w:hAnsiTheme="minorHAnsi"/>
          </w:rPr>
          <w:t>Organic Matter Temperature Rate Multipliers</w:t>
        </w:r>
      </w:hyperlink>
    </w:p>
    <w:p w14:paraId="3441BAC4" w14:textId="77777777" w:rsidR="0041037A" w:rsidRPr="00B7030B" w:rsidRDefault="00C51A7D">
      <w:pPr>
        <w:pStyle w:val="Relatedcards"/>
        <w:rPr>
          <w:rFonts w:asciiTheme="minorHAnsi" w:hAnsiTheme="minorHAnsi"/>
        </w:rPr>
      </w:pPr>
      <w:hyperlink w:anchor="CBOD" w:history="1">
        <w:r w:rsidR="0041037A" w:rsidRPr="00B7030B">
          <w:rPr>
            <w:rFonts w:asciiTheme="minorHAnsi" w:hAnsiTheme="minorHAnsi"/>
          </w:rPr>
          <w:t>Carbonaceous Biochemical Oxygen Demand</w:t>
        </w:r>
      </w:hyperlink>
    </w:p>
    <w:p w14:paraId="58A6B3D0" w14:textId="77777777" w:rsidR="0041037A" w:rsidRPr="00B7030B" w:rsidRDefault="0041037A" w:rsidP="007F232F">
      <w:pPr>
        <w:pStyle w:val="Heading4"/>
        <w:spacing w:before="0" w:after="0"/>
      </w:pPr>
      <w:r w:rsidRPr="00B7030B">
        <w:br w:type="page"/>
      </w:r>
      <w:bookmarkStart w:id="2472" w:name="OM_stoichiometry"/>
      <w:bookmarkStart w:id="2473" w:name="_Toc41047774"/>
      <w:bookmarkEnd w:id="2472"/>
      <w:r w:rsidRPr="00B7030B">
        <w:lastRenderedPageBreak/>
        <w:t>Organic Matter Stoichiometry (OM STOICH)</w:t>
      </w:r>
      <w:bookmarkEnd w:id="2473"/>
    </w:p>
    <w:p w14:paraId="0E4D1EC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FA1DD6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FB7ABF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ORGP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Stoichiometric equivalent between organic matter and phosphorus</w:t>
      </w:r>
    </w:p>
    <w:p w14:paraId="044CB34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ORGN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Stoichiometric equivalent between organic matter and nitrogen</w:t>
      </w:r>
    </w:p>
    <w:p w14:paraId="0D86FD3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ORGC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Stoichiometric equivalent between organic matter and carbon</w:t>
      </w:r>
    </w:p>
    <w:p w14:paraId="0EAC1C7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ORGSI</w:t>
      </w:r>
      <w:r w:rsidRPr="00B7030B">
        <w:rPr>
          <w:rFonts w:asciiTheme="minorHAnsi" w:hAnsiTheme="minorHAnsi"/>
        </w:rPr>
        <w:tab/>
        <w:t>Real</w:t>
      </w:r>
      <w:r w:rsidRPr="00B7030B">
        <w:rPr>
          <w:rFonts w:asciiTheme="minorHAnsi" w:hAnsiTheme="minorHAnsi"/>
        </w:rPr>
        <w:tab/>
        <w:t>0.18</w:t>
      </w:r>
      <w:r w:rsidRPr="00B7030B">
        <w:rPr>
          <w:rFonts w:asciiTheme="minorHAnsi" w:hAnsiTheme="minorHAnsi"/>
        </w:rPr>
        <w:tab/>
        <w:t>Stoichiometric equivalent between organic matter and silica</w:t>
      </w:r>
    </w:p>
    <w:p w14:paraId="7BCBD425" w14:textId="77777777" w:rsidR="0041037A" w:rsidRPr="00B7030B" w:rsidRDefault="0041037A">
      <w:pPr>
        <w:pStyle w:val="BodyText2"/>
      </w:pPr>
    </w:p>
    <w:p w14:paraId="55967904" w14:textId="39508B12" w:rsidR="0041037A" w:rsidRPr="007F232F" w:rsidRDefault="007F232F">
      <w:pPr>
        <w:pStyle w:val="BodyText"/>
        <w:rPr>
          <w:sz w:val="20"/>
          <w:szCs w:val="18"/>
        </w:rPr>
      </w:pPr>
      <w:r w:rsidRPr="007F232F">
        <w:rPr>
          <w:noProof/>
          <w:sz w:val="20"/>
          <w:szCs w:val="18"/>
        </w:rPr>
        <mc:AlternateContent>
          <mc:Choice Requires="wps">
            <w:drawing>
              <wp:anchor distT="91440" distB="91440" distL="114300" distR="114300" simplePos="0" relativeHeight="251775488" behindDoc="1" locked="0" layoutInCell="1" allowOverlap="1" wp14:anchorId="5F8451FE" wp14:editId="31B2F43D">
                <wp:simplePos x="0" y="0"/>
                <wp:positionH relativeFrom="margin">
                  <wp:posOffset>2322830</wp:posOffset>
                </wp:positionH>
                <wp:positionV relativeFrom="paragraph">
                  <wp:posOffset>12065</wp:posOffset>
                </wp:positionV>
                <wp:extent cx="3122930" cy="1403985"/>
                <wp:effectExtent l="0" t="0" r="13970" b="10160"/>
                <wp:wrapTight wrapText="bothSides">
                  <wp:wrapPolygon edited="0">
                    <wp:start x="0" y="0"/>
                    <wp:lineTo x="0" y="21527"/>
                    <wp:lineTo x="21609" y="21527"/>
                    <wp:lineTo x="21609" y="0"/>
                    <wp:lineTo x="0" y="0"/>
                  </wp:wrapPolygon>
                </wp:wrapTight>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930" cy="1403985"/>
                        </a:xfrm>
                        <a:prstGeom prst="rect">
                          <a:avLst/>
                        </a:prstGeom>
                        <a:noFill/>
                        <a:ln w="9525">
                          <a:solidFill>
                            <a:schemeClr val="accent1"/>
                          </a:solidFill>
                          <a:miter lim="800000"/>
                          <a:headEnd/>
                          <a:tailEnd/>
                        </a:ln>
                      </wps:spPr>
                      <wps:txbx>
                        <w:txbxContent>
                          <w:p w14:paraId="39E4AE9F" w14:textId="77777777" w:rsidR="008A5A8D" w:rsidRDefault="008A5A8D">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Fixed or dynamic stoichiometry can be used for the organic matter groups.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8451FE" id="_x0000_s1056" type="#_x0000_t202" style="position:absolute;left:0;text-align:left;margin-left:182.9pt;margin-top:.95pt;width:245.9pt;height:110.55pt;z-index:-25154099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" filled="f" strokecolor="#4f81bd [3204]">
                <v:textbox style="mso-fit-shape-to-text:t">
                  <w:txbxContent>
                    <w:p w14:paraId="39E4AE9F" w14:textId="77777777" w:rsidR="008A5A8D" w:rsidRDefault="008A5A8D">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Fixed or dynamic stoichiometry can be used for the organic matter groups.</w:t>
                      </w:r>
                    </w:p>
                  </w:txbxContent>
                </v:textbox>
                <w10:wrap type="tight" anchorx="margin"/>
              </v:shape>
            </w:pict>
          </mc:Fallback>
        </mc:AlternateContent>
      </w:r>
      <w:r w:rsidR="0041037A" w:rsidRPr="007F232F">
        <w:rPr>
          <w:sz w:val="20"/>
          <w:szCs w:val="18"/>
        </w:rPr>
        <w:t>This card specifies the stoichiometric relationship between organic matter and inorganic nutrients.  The user has the ability to change the relationship between waterbodies, although this option is not recommended.  The values should not be changed from the defaults unless the user has the data to support the changes.</w:t>
      </w:r>
      <w:r w:rsidR="00265CA3" w:rsidRPr="007F232F">
        <w:rPr>
          <w:sz w:val="20"/>
          <w:szCs w:val="18"/>
        </w:rPr>
        <w:t xml:space="preserve"> If the variables</w:t>
      </w:r>
      <w:del w:id="2474" w:author="Honnalore Steissberg" w:date="2021-07-30T10:17:00Z">
        <w:r w:rsidR="00265CA3" w:rsidRPr="007F232F" w:rsidDel="00FF0D66">
          <w:rPr>
            <w:sz w:val="20"/>
            <w:szCs w:val="18"/>
          </w:rPr>
          <w:delText>:</w:delText>
        </w:r>
      </w:del>
      <w:r w:rsidR="00265CA3" w:rsidRPr="007F232F">
        <w:rPr>
          <w:sz w:val="20"/>
          <w:szCs w:val="18"/>
        </w:rPr>
        <w:t xml:space="preserve"> LDOM-P, RDOM-P, LPOM-P, and RPOM-P, are not active, the model does not track the dynamic stoichiometry of the organic P pool</w:t>
      </w:r>
      <w:ins w:id="2475" w:author="Honnalore Steissberg" w:date="2021-07-30T10:17:00Z">
        <w:r w:rsidR="00FF0D66">
          <w:rPr>
            <w:sz w:val="20"/>
            <w:szCs w:val="18"/>
          </w:rPr>
          <w:t>,</w:t>
        </w:r>
      </w:ins>
      <w:r w:rsidR="00265CA3" w:rsidRPr="007F232F">
        <w:rPr>
          <w:sz w:val="20"/>
          <w:szCs w:val="18"/>
        </w:rPr>
        <w:t xml:space="preserve"> and uses the </w:t>
      </w:r>
      <w:r w:rsidR="00265CA3" w:rsidRPr="007F232F">
        <w:rPr>
          <w:b/>
          <w:bCs/>
          <w:sz w:val="20"/>
          <w:szCs w:val="18"/>
        </w:rPr>
        <w:t>ORGP</w:t>
      </w:r>
      <w:r w:rsidR="00265CA3" w:rsidRPr="007F232F">
        <w:rPr>
          <w:sz w:val="20"/>
          <w:szCs w:val="18"/>
        </w:rPr>
        <w:t xml:space="preserve"> for the stoichiometric ratio between P and organic matter. If these variables are active, </w:t>
      </w:r>
      <w:r w:rsidR="00265CA3" w:rsidRPr="007F232F">
        <w:rPr>
          <w:b/>
          <w:bCs/>
          <w:sz w:val="20"/>
          <w:szCs w:val="18"/>
        </w:rPr>
        <w:t>ORGP</w:t>
      </w:r>
      <w:r w:rsidR="00265CA3" w:rsidRPr="007F232F">
        <w:rPr>
          <w:sz w:val="20"/>
          <w:szCs w:val="18"/>
        </w:rPr>
        <w:t xml:space="preserve"> represents the initial P stoichiometry of organic matter set by the initial concentration of LDOM, RDOM, LPOM, and RPOM. Similarly, if the variables: LDOM-N, RDOM-N, LPOM-N, and RPOM-N, are not active, the model does not track the dynamic stoichiometry of the organic N pool and uses the </w:t>
      </w:r>
      <w:r w:rsidR="00265CA3" w:rsidRPr="007F232F">
        <w:rPr>
          <w:b/>
          <w:bCs/>
          <w:sz w:val="20"/>
          <w:szCs w:val="18"/>
        </w:rPr>
        <w:t>ORGN</w:t>
      </w:r>
      <w:r w:rsidR="00265CA3" w:rsidRPr="007F232F">
        <w:rPr>
          <w:sz w:val="20"/>
          <w:szCs w:val="18"/>
        </w:rPr>
        <w:t xml:space="preserve"> for the stoichiometric ratio between N and organic matter. If these variables are active, </w:t>
      </w:r>
      <w:r w:rsidR="00265CA3" w:rsidRPr="007F232F">
        <w:rPr>
          <w:b/>
          <w:bCs/>
          <w:sz w:val="20"/>
          <w:szCs w:val="18"/>
        </w:rPr>
        <w:t>ORGN</w:t>
      </w:r>
      <w:r w:rsidR="00265CA3" w:rsidRPr="007F232F">
        <w:rPr>
          <w:sz w:val="20"/>
          <w:szCs w:val="18"/>
        </w:rPr>
        <w:t xml:space="preserve"> represents the initial N stoichiometry of organic matter set by the initial concentration of LDOM, RDOM, LPOM, and RPOM.  </w:t>
      </w:r>
    </w:p>
    <w:p w14:paraId="08AD65C0"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7F251B5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OM STOICH   ORGP    ORGN    ORGC   ORGSI</w:t>
      </w:r>
    </w:p>
    <w:p w14:paraId="4D95BE7A"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1       0.005    0.08    0.45    0.18</w:t>
      </w:r>
    </w:p>
    <w:p w14:paraId="04B9364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2       0.005    0.08    0.45    0.18</w:t>
      </w:r>
    </w:p>
    <w:p w14:paraId="5062E641"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3       0.005    0.08    0.45    0.18</w:t>
      </w:r>
    </w:p>
    <w:p w14:paraId="7D281D82"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0700F286" w14:textId="77777777" w:rsidR="0041037A" w:rsidRPr="00B7030B" w:rsidRDefault="00C51A7D">
      <w:pPr>
        <w:pStyle w:val="Relatedcards"/>
        <w:rPr>
          <w:rFonts w:asciiTheme="minorHAnsi" w:hAnsiTheme="minorHAnsi"/>
        </w:rPr>
      </w:pPr>
      <w:hyperlink w:anchor="DOM" w:history="1">
        <w:r w:rsidR="0041037A" w:rsidRPr="00B7030B">
          <w:rPr>
            <w:rFonts w:asciiTheme="minorHAnsi" w:hAnsiTheme="minorHAnsi"/>
          </w:rPr>
          <w:t>Dissolved Organic Matter</w:t>
        </w:r>
      </w:hyperlink>
    </w:p>
    <w:p w14:paraId="4A64C08B" w14:textId="77777777" w:rsidR="0041037A" w:rsidRPr="00B7030B" w:rsidRDefault="00C51A7D">
      <w:pPr>
        <w:pStyle w:val="Relatedcards"/>
        <w:rPr>
          <w:rFonts w:asciiTheme="minorHAnsi" w:hAnsiTheme="minorHAnsi"/>
        </w:rPr>
      </w:pPr>
      <w:hyperlink w:anchor="POM" w:history="1">
        <w:r w:rsidR="0041037A" w:rsidRPr="00B7030B">
          <w:rPr>
            <w:rFonts w:asciiTheme="minorHAnsi" w:hAnsiTheme="minorHAnsi"/>
          </w:rPr>
          <w:t>Particulate Organic Matter</w:t>
        </w:r>
      </w:hyperlink>
    </w:p>
    <w:p w14:paraId="163B6160" w14:textId="77777777" w:rsidR="0041037A" w:rsidRPr="00B7030B" w:rsidRDefault="00C51A7D">
      <w:pPr>
        <w:pStyle w:val="Relatedcards"/>
        <w:rPr>
          <w:rFonts w:asciiTheme="minorHAnsi" w:hAnsiTheme="minorHAnsi"/>
        </w:rPr>
      </w:pPr>
      <w:hyperlink w:anchor="OM_temperature" w:history="1">
        <w:r w:rsidR="0041037A" w:rsidRPr="00B7030B">
          <w:rPr>
            <w:rFonts w:asciiTheme="minorHAnsi" w:hAnsiTheme="minorHAnsi"/>
          </w:rPr>
          <w:t>Organic Matter Temperature Rate Multipliers</w:t>
        </w:r>
      </w:hyperlink>
    </w:p>
    <w:p w14:paraId="7F136149" w14:textId="77777777" w:rsidR="0041037A" w:rsidRPr="00B7030B" w:rsidRDefault="00C51A7D">
      <w:pPr>
        <w:pStyle w:val="Relatedcards"/>
        <w:rPr>
          <w:rFonts w:asciiTheme="minorHAnsi" w:hAnsiTheme="minorHAnsi"/>
        </w:rPr>
      </w:pPr>
      <w:hyperlink w:anchor="CBOD" w:history="1">
        <w:r w:rsidR="0041037A" w:rsidRPr="00B7030B">
          <w:rPr>
            <w:rFonts w:asciiTheme="minorHAnsi" w:hAnsiTheme="minorHAnsi"/>
          </w:rPr>
          <w:t>Carbonaceous Biochemical Oxygen Demand</w:t>
        </w:r>
      </w:hyperlink>
    </w:p>
    <w:p w14:paraId="25881D51" w14:textId="77777777" w:rsidR="0041037A" w:rsidRPr="00B7030B" w:rsidRDefault="0041037A" w:rsidP="0085756C">
      <w:pPr>
        <w:pStyle w:val="Heading4"/>
        <w:spacing w:before="0" w:after="0"/>
      </w:pPr>
      <w:r w:rsidRPr="00B7030B">
        <w:br w:type="page"/>
      </w:r>
      <w:bookmarkStart w:id="2476" w:name="OM_temperature"/>
      <w:bookmarkStart w:id="2477" w:name="_Toc41047775"/>
      <w:bookmarkEnd w:id="2476"/>
      <w:r w:rsidRPr="00B7030B">
        <w:lastRenderedPageBreak/>
        <w:t>Organic Matter Temperature Rate Multipliers (OM RATE)</w:t>
      </w:r>
      <w:bookmarkEnd w:id="2477"/>
    </w:p>
    <w:p w14:paraId="71D9603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B4C721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EC10BF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OMT1</w:t>
      </w:r>
      <w:r w:rsidRPr="00B7030B">
        <w:rPr>
          <w:rFonts w:asciiTheme="minorHAnsi" w:hAnsiTheme="minorHAnsi"/>
        </w:rPr>
        <w:tab/>
        <w:t>Real</w:t>
      </w:r>
      <w:r w:rsidRPr="00B7030B">
        <w:rPr>
          <w:rFonts w:asciiTheme="minorHAnsi" w:hAnsiTheme="minorHAnsi"/>
        </w:rPr>
        <w:tab/>
        <w:t>4.0</w:t>
      </w:r>
      <w:r w:rsidRPr="00B7030B">
        <w:rPr>
          <w:rFonts w:asciiTheme="minorHAnsi" w:hAnsiTheme="minorHAnsi"/>
        </w:rPr>
        <w:tab/>
        <w:t xml:space="preserve">Lower temperature for organic matter decay, </w:t>
      </w:r>
      <w:proofErr w:type="spellStart"/>
      <w:r w:rsidR="000B15C3" w:rsidRPr="005F0B9B">
        <w:rPr>
          <w:rFonts w:asciiTheme="minorHAnsi" w:hAnsiTheme="minorHAnsi"/>
          <w:vertAlign w:val="superscript"/>
        </w:rPr>
        <w:t>o</w:t>
      </w:r>
      <w:r w:rsidRPr="00B7030B">
        <w:rPr>
          <w:rFonts w:asciiTheme="minorHAnsi" w:hAnsiTheme="minorHAnsi"/>
          <w:i/>
          <w:iCs/>
        </w:rPr>
        <w:t>C</w:t>
      </w:r>
      <w:proofErr w:type="spellEnd"/>
    </w:p>
    <w:p w14:paraId="4EF493A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OMT2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Upper temperature for organic matter decay, </w:t>
      </w:r>
      <w:proofErr w:type="spellStart"/>
      <w:r w:rsidR="000B15C3" w:rsidRPr="005F0B9B">
        <w:rPr>
          <w:rFonts w:asciiTheme="minorHAnsi" w:hAnsiTheme="minorHAnsi"/>
          <w:vertAlign w:val="superscript"/>
        </w:rPr>
        <w:t>o</w:t>
      </w:r>
      <w:r w:rsidRPr="00B7030B">
        <w:rPr>
          <w:rFonts w:asciiTheme="minorHAnsi" w:hAnsiTheme="minorHAnsi"/>
          <w:i/>
          <w:iCs/>
        </w:rPr>
        <w:t>C</w:t>
      </w:r>
      <w:proofErr w:type="spellEnd"/>
    </w:p>
    <w:p w14:paraId="17D1BCB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OMK1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organic matter decay rate at OMT1</w:t>
      </w:r>
    </w:p>
    <w:p w14:paraId="6440CDA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OMK2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organic matter decay rate at OMT2</w:t>
      </w:r>
    </w:p>
    <w:p w14:paraId="251D98F1" w14:textId="77777777" w:rsidR="0041037A" w:rsidRPr="00B7030B" w:rsidRDefault="0041037A">
      <w:pPr>
        <w:pStyle w:val="BodyText2"/>
      </w:pPr>
    </w:p>
    <w:p w14:paraId="7B812E43" w14:textId="77777777" w:rsidR="0041037A" w:rsidRPr="007F232F" w:rsidRDefault="0041037A">
      <w:pPr>
        <w:pStyle w:val="BodyText"/>
        <w:rPr>
          <w:sz w:val="20"/>
          <w:szCs w:val="18"/>
        </w:rPr>
      </w:pPr>
      <w:r w:rsidRPr="007F232F">
        <w:rPr>
          <w:sz w:val="20"/>
          <w:szCs w:val="18"/>
        </w:rPr>
        <w:t>This card specifies the lower and maximum temperatures used in defining the curve that determines effects of temperature on organic matter decay.  Recommended values are given in the example.</w:t>
      </w:r>
    </w:p>
    <w:p w14:paraId="25D8C2F1" w14:textId="77777777" w:rsidR="00857188" w:rsidRPr="007F232F" w:rsidRDefault="00857188">
      <w:pPr>
        <w:pStyle w:val="BodyText"/>
        <w:rPr>
          <w:sz w:val="20"/>
          <w:szCs w:val="18"/>
        </w:rPr>
      </w:pPr>
      <w:r w:rsidRPr="007F232F">
        <w:rPr>
          <w:sz w:val="20"/>
          <w:szCs w:val="18"/>
        </w:rPr>
        <w:t>The decay rate correction as a function of temperature is shown below for OMT1=5, OMK1=0.1, OMT2=25 and OMK2=0.99.</w:t>
      </w:r>
    </w:p>
    <w:p w14:paraId="07BB621C" w14:textId="77777777" w:rsidR="00857188" w:rsidRPr="00B7030B" w:rsidRDefault="00857188">
      <w:pPr>
        <w:pStyle w:val="BodyText"/>
        <w:keepNext/>
        <w:jc w:val="center"/>
        <w:pPrChange w:id="2478" w:author="Honnalore Steissberg" w:date="2021-07-30T10:18:00Z">
          <w:pPr>
            <w:pStyle w:val="BodyText"/>
            <w:keepNext/>
          </w:pPr>
        </w:pPrChange>
      </w:pPr>
      <w:r w:rsidRPr="00B7030B">
        <w:rPr>
          <w:noProof/>
        </w:rPr>
        <w:drawing>
          <wp:inline distT="0" distB="0" distL="0" distR="0" wp14:anchorId="28CEC747" wp14:editId="1FBFBD8B">
            <wp:extent cx="3506932" cy="2667000"/>
            <wp:effectExtent l="19050" t="0" r="17318" b="0"/>
            <wp:docPr id="73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AAF7562" w14:textId="514CA1BA" w:rsidR="00857188" w:rsidRPr="007F232F" w:rsidRDefault="00857188" w:rsidP="00FF0D66">
      <w:pPr>
        <w:pStyle w:val="Caption"/>
      </w:pPr>
      <w:bookmarkStart w:id="2479" w:name="_Toc37942919"/>
      <w:r w:rsidRPr="007F232F">
        <w:t xml:space="preserve">Figure </w:t>
      </w:r>
      <w:r w:rsidR="00F812F1">
        <w:fldChar w:fldCharType="begin"/>
      </w:r>
      <w:r w:rsidR="00F812F1">
        <w:instrText xml:space="preserve"> SEQ Figure \* ARABIC </w:instrText>
      </w:r>
      <w:r w:rsidR="00F812F1">
        <w:fldChar w:fldCharType="separate"/>
      </w:r>
      <w:r w:rsidR="00795A65">
        <w:rPr>
          <w:noProof/>
        </w:rPr>
        <w:t>22</w:t>
      </w:r>
      <w:r w:rsidR="00F812F1">
        <w:rPr>
          <w:noProof/>
        </w:rPr>
        <w:fldChar w:fldCharType="end"/>
      </w:r>
      <w:r w:rsidRPr="007F232F">
        <w:t xml:space="preserve">. Organic matter decay as a </w:t>
      </w:r>
      <w:r w:rsidR="007F232F" w:rsidRPr="007F232F">
        <w:t>function</w:t>
      </w:r>
      <w:r w:rsidRPr="007F232F">
        <w:t xml:space="preserve"> of temperature.</w:t>
      </w:r>
      <w:bookmarkEnd w:id="2479"/>
    </w:p>
    <w:p w14:paraId="783706B1"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7208A93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OM RATE     OMT1    OMT2    OMK1    OMK2</w:t>
      </w:r>
    </w:p>
    <w:p w14:paraId="514F7E1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1         4.0    25.0     0.1    0.99</w:t>
      </w:r>
    </w:p>
    <w:p w14:paraId="71A40DBE"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2         4.0    25.0     0.1    0.99</w:t>
      </w:r>
    </w:p>
    <w:p w14:paraId="3DB01B6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3         4.0    25.0     0.1    0.99</w:t>
      </w:r>
    </w:p>
    <w:p w14:paraId="2816F457"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13A86581" w14:textId="77777777" w:rsidR="0041037A" w:rsidRPr="00B7030B" w:rsidRDefault="00C51A7D">
      <w:pPr>
        <w:pStyle w:val="Relatedcards"/>
        <w:rPr>
          <w:rFonts w:asciiTheme="minorHAnsi" w:hAnsiTheme="minorHAnsi"/>
        </w:rPr>
      </w:pPr>
      <w:hyperlink w:anchor="DOM" w:history="1">
        <w:r w:rsidR="0041037A" w:rsidRPr="00B7030B">
          <w:rPr>
            <w:rFonts w:asciiTheme="minorHAnsi" w:hAnsiTheme="minorHAnsi"/>
          </w:rPr>
          <w:t>Dissolved Organic Matter</w:t>
        </w:r>
      </w:hyperlink>
    </w:p>
    <w:p w14:paraId="3E4ACCAC" w14:textId="77777777" w:rsidR="0041037A" w:rsidRPr="00B7030B" w:rsidRDefault="00C51A7D">
      <w:pPr>
        <w:pStyle w:val="Relatedcards"/>
        <w:rPr>
          <w:rFonts w:asciiTheme="minorHAnsi" w:hAnsiTheme="minorHAnsi"/>
        </w:rPr>
      </w:pPr>
      <w:hyperlink w:anchor="POM" w:history="1">
        <w:r w:rsidR="0041037A" w:rsidRPr="00B7030B">
          <w:rPr>
            <w:rFonts w:asciiTheme="minorHAnsi" w:hAnsiTheme="minorHAnsi"/>
          </w:rPr>
          <w:t>Particulate Organic Matter</w:t>
        </w:r>
      </w:hyperlink>
    </w:p>
    <w:p w14:paraId="569AAEE9" w14:textId="77777777" w:rsidR="0041037A" w:rsidRPr="00B7030B" w:rsidRDefault="00C51A7D">
      <w:pPr>
        <w:pStyle w:val="Relatedcards"/>
        <w:rPr>
          <w:rFonts w:asciiTheme="minorHAnsi" w:hAnsiTheme="minorHAnsi"/>
        </w:rPr>
      </w:pPr>
      <w:hyperlink w:anchor="OM_stoichiometry" w:history="1">
        <w:r w:rsidR="0041037A" w:rsidRPr="00B7030B">
          <w:rPr>
            <w:rFonts w:asciiTheme="minorHAnsi" w:hAnsiTheme="minorHAnsi"/>
          </w:rPr>
          <w:t>Organic Matter Stoichiometry</w:t>
        </w:r>
      </w:hyperlink>
    </w:p>
    <w:p w14:paraId="073504FA" w14:textId="77777777" w:rsidR="0041037A" w:rsidRPr="00B7030B" w:rsidRDefault="00C51A7D">
      <w:pPr>
        <w:pStyle w:val="Relatedcards"/>
        <w:rPr>
          <w:rFonts w:asciiTheme="minorHAnsi" w:hAnsiTheme="minorHAnsi"/>
        </w:rPr>
      </w:pPr>
      <w:hyperlink w:anchor="CBOD" w:history="1">
        <w:r w:rsidR="0041037A" w:rsidRPr="00B7030B">
          <w:rPr>
            <w:rFonts w:asciiTheme="minorHAnsi" w:hAnsiTheme="minorHAnsi"/>
          </w:rPr>
          <w:t>Carbonaceous Biochemical Oxygen Demand</w:t>
        </w:r>
      </w:hyperlink>
    </w:p>
    <w:p w14:paraId="180CA69E" w14:textId="77777777" w:rsidR="0041037A" w:rsidRPr="00B7030B" w:rsidRDefault="0041037A" w:rsidP="0085756C">
      <w:pPr>
        <w:pStyle w:val="Heading4"/>
        <w:spacing w:before="0" w:after="0"/>
      </w:pPr>
      <w:r w:rsidRPr="00B7030B">
        <w:br w:type="page"/>
      </w:r>
      <w:bookmarkStart w:id="2480" w:name="CBOD"/>
      <w:bookmarkStart w:id="2481" w:name="_Toc41047776"/>
      <w:bookmarkEnd w:id="2480"/>
      <w:r w:rsidRPr="00B7030B">
        <w:lastRenderedPageBreak/>
        <w:t>Carbonaceous Biochemical Oxygen Demand (CBOD)</w:t>
      </w:r>
      <w:bookmarkEnd w:id="2481"/>
    </w:p>
    <w:p w14:paraId="3860ACED" w14:textId="77777777" w:rsidR="00ED18E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p>
    <w:p w14:paraId="6FD6DC6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0D2799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58F80C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KBOD</w:t>
      </w:r>
      <w:r w:rsidRPr="00B7030B">
        <w:rPr>
          <w:rFonts w:asciiTheme="minorHAnsi" w:hAnsiTheme="minorHAnsi"/>
        </w:rPr>
        <w:tab/>
        <w:t>Real</w:t>
      </w:r>
      <w:r w:rsidRPr="00B7030B">
        <w:rPr>
          <w:rFonts w:asciiTheme="minorHAnsi" w:hAnsiTheme="minorHAnsi"/>
        </w:rPr>
        <w:tab/>
      </w:r>
      <w:r w:rsidR="00ED18EA" w:rsidRPr="00B7030B">
        <w:rPr>
          <w:rFonts w:asciiTheme="minorHAnsi" w:hAnsiTheme="minorHAnsi"/>
        </w:rPr>
        <w:t>0.1</w:t>
      </w:r>
      <w:r w:rsidRPr="00B7030B">
        <w:rPr>
          <w:rFonts w:asciiTheme="minorHAnsi" w:hAnsiTheme="minorHAnsi"/>
        </w:rPr>
        <w:tab/>
        <w:t>5-day decay rate @ 20</w:t>
      </w:r>
      <w:r w:rsidR="000B15C3" w:rsidRPr="005F0B9B">
        <w:rPr>
          <w:rFonts w:asciiTheme="minorHAnsi" w:hAnsiTheme="minorHAnsi"/>
          <w:vertAlign w:val="superscript"/>
        </w:rPr>
        <w:t>o</w:t>
      </w:r>
      <w:r w:rsidRPr="00B7030B">
        <w:rPr>
          <w:rFonts w:asciiTheme="minorHAnsi" w:hAnsiTheme="minorHAnsi"/>
        </w:rPr>
        <w:t xml:space="preserve">C, </w:t>
      </w:r>
      <w:r w:rsidRPr="00B7030B">
        <w:rPr>
          <w:rFonts w:asciiTheme="minorHAnsi" w:hAnsiTheme="minorHAnsi"/>
          <w:i/>
          <w:iCs/>
        </w:rPr>
        <w:t>day</w:t>
      </w:r>
      <w:r w:rsidRPr="00B7030B">
        <w:rPr>
          <w:rFonts w:asciiTheme="minorHAnsi" w:hAnsiTheme="minorHAnsi"/>
          <w:i/>
          <w:iCs/>
          <w:vertAlign w:val="superscript"/>
        </w:rPr>
        <w:t>-1</w:t>
      </w:r>
    </w:p>
    <w:p w14:paraId="2D4C33DA" w14:textId="21367B8C"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TBOD</w:t>
      </w:r>
      <w:r w:rsidRPr="00B7030B">
        <w:rPr>
          <w:rFonts w:asciiTheme="minorHAnsi" w:hAnsiTheme="minorHAnsi"/>
        </w:rPr>
        <w:tab/>
        <w:t>Real</w:t>
      </w:r>
      <w:r w:rsidRPr="00B7030B">
        <w:rPr>
          <w:rFonts w:asciiTheme="minorHAnsi" w:hAnsiTheme="minorHAnsi"/>
        </w:rPr>
        <w:tab/>
      </w:r>
      <w:r w:rsidR="00ED18EA" w:rsidRPr="00B7030B">
        <w:rPr>
          <w:rFonts w:asciiTheme="minorHAnsi" w:hAnsiTheme="minorHAnsi"/>
        </w:rPr>
        <w:t>1.0</w:t>
      </w:r>
      <w:r w:rsidR="006F31CD" w:rsidRPr="00B7030B">
        <w:rPr>
          <w:rFonts w:asciiTheme="minorHAnsi" w:hAnsiTheme="minorHAnsi"/>
        </w:rPr>
        <w:t>2</w:t>
      </w:r>
      <w:r w:rsidRPr="00B7030B">
        <w:rPr>
          <w:rFonts w:asciiTheme="minorHAnsi" w:hAnsiTheme="minorHAnsi"/>
        </w:rPr>
        <w:tab/>
      </w:r>
      <w:r w:rsidR="00337502">
        <w:rPr>
          <w:rFonts w:asciiTheme="minorHAnsi" w:hAnsiTheme="minorHAnsi"/>
        </w:rPr>
        <w:t xml:space="preserve">Arrhenius </w:t>
      </w:r>
      <w:r w:rsidRPr="00B7030B">
        <w:rPr>
          <w:rFonts w:asciiTheme="minorHAnsi" w:hAnsiTheme="minorHAnsi"/>
        </w:rPr>
        <w:t>Temperature coefficient</w:t>
      </w:r>
      <w:r w:rsidR="000C6C68">
        <w:rPr>
          <w:rFonts w:asciiTheme="minorHAnsi" w:hAnsiTheme="minorHAnsi"/>
        </w:rPr>
        <w:t>, theta</w:t>
      </w:r>
    </w:p>
    <w:p w14:paraId="5F6DF8B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RBOD</w:t>
      </w:r>
      <w:r w:rsidRPr="00B7030B">
        <w:rPr>
          <w:rFonts w:asciiTheme="minorHAnsi" w:hAnsiTheme="minorHAnsi"/>
        </w:rPr>
        <w:tab/>
        <w:t>Real</w:t>
      </w:r>
      <w:r w:rsidRPr="00B7030B">
        <w:rPr>
          <w:rFonts w:asciiTheme="minorHAnsi" w:hAnsiTheme="minorHAnsi"/>
        </w:rPr>
        <w:tab/>
      </w:r>
      <w:r w:rsidR="00ED18EA" w:rsidRPr="00B7030B">
        <w:rPr>
          <w:rFonts w:asciiTheme="minorHAnsi" w:hAnsiTheme="minorHAnsi"/>
        </w:rPr>
        <w:t>1.85</w:t>
      </w:r>
      <w:r w:rsidRPr="00B7030B">
        <w:rPr>
          <w:rFonts w:asciiTheme="minorHAnsi" w:hAnsiTheme="minorHAnsi"/>
        </w:rPr>
        <w:tab/>
        <w:t>Ratio of CBOD5 to ultimate CBOD</w:t>
      </w:r>
    </w:p>
    <w:p w14:paraId="18EAE84F" w14:textId="77777777" w:rsidR="00F77268" w:rsidRPr="00B7030B" w:rsidRDefault="00F77268" w:rsidP="00F77268">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CBODS</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CBOD settling rate, </w:t>
      </w:r>
      <w:r w:rsidRPr="00B7030B">
        <w:rPr>
          <w:rFonts w:asciiTheme="minorHAnsi" w:hAnsiTheme="minorHAnsi"/>
          <w:i/>
          <w:iCs/>
        </w:rPr>
        <w:t>m day-1</w:t>
      </w:r>
    </w:p>
    <w:p w14:paraId="06DEED27" w14:textId="77777777" w:rsidR="0041037A" w:rsidRPr="00B7030B" w:rsidRDefault="0041037A">
      <w:pPr>
        <w:pStyle w:val="BodyText2"/>
      </w:pPr>
    </w:p>
    <w:p w14:paraId="313CAB77" w14:textId="77777777" w:rsidR="0041037A" w:rsidRPr="0085756C" w:rsidRDefault="0041037A">
      <w:pPr>
        <w:pStyle w:val="BodyText"/>
        <w:rPr>
          <w:sz w:val="20"/>
        </w:rPr>
      </w:pPr>
      <w:r w:rsidRPr="0085756C">
        <w:rPr>
          <w:sz w:val="20"/>
        </w:rPr>
        <w:t xml:space="preserve">The model allows the user to include any number of CBOD groups (see </w:t>
      </w:r>
      <w:hyperlink w:anchor="constituent_dimensions" w:history="1">
        <w:r w:rsidRPr="0085756C">
          <w:rPr>
            <w:rStyle w:val="Hyperlink"/>
            <w:rFonts w:asciiTheme="minorHAnsi" w:hAnsiTheme="minorHAnsi" w:cs="Arial"/>
            <w:b w:val="0"/>
            <w:bCs/>
          </w:rPr>
          <w:t>Constituent Dimensions</w:t>
        </w:r>
      </w:hyperlink>
      <w:r w:rsidRPr="0085756C">
        <w:rPr>
          <w:sz w:val="20"/>
        </w:rPr>
        <w:t xml:space="preserve"> card).  This allows the user to specify multiple point source loadings of CBOD with different rates associated with them and track them in the model over space and time.  </w:t>
      </w:r>
      <w:r w:rsidR="0085756C">
        <w:rPr>
          <w:sz w:val="20"/>
        </w:rPr>
        <w:t>The different CBOD groups can also be distinguished as dissolved or particulate or as labile or refractory groups.</w:t>
      </w:r>
    </w:p>
    <w:p w14:paraId="7F8AB3D7" w14:textId="77777777" w:rsidR="0041037A" w:rsidRPr="0085756C" w:rsidRDefault="0041037A">
      <w:pPr>
        <w:pStyle w:val="BodyText"/>
        <w:rPr>
          <w:sz w:val="20"/>
        </w:rPr>
      </w:pPr>
      <w:r w:rsidRPr="0085756C">
        <w:rPr>
          <w:sz w:val="20"/>
        </w:rPr>
        <w:t>[</w:t>
      </w:r>
      <w:r w:rsidRPr="0085756C">
        <w:rPr>
          <w:rFonts w:cs="Arial"/>
          <w:b/>
          <w:bCs/>
          <w:sz w:val="20"/>
        </w:rPr>
        <w:t>KBOD</w:t>
      </w:r>
      <w:r w:rsidRPr="0085756C">
        <w:rPr>
          <w:sz w:val="20"/>
        </w:rPr>
        <w:t>] is the first-order reaction rate for CBOD decay.  [</w:t>
      </w:r>
      <w:r w:rsidRPr="0085756C">
        <w:rPr>
          <w:rFonts w:cs="Arial"/>
          <w:b/>
          <w:bCs/>
          <w:sz w:val="20"/>
        </w:rPr>
        <w:t>TBOD</w:t>
      </w:r>
      <w:r w:rsidRPr="0085756C">
        <w:rPr>
          <w:sz w:val="20"/>
        </w:rPr>
        <w:t>] is used to adjust the decay rate for temperature effects according to the following equation:</w:t>
      </w:r>
    </w:p>
    <w:p w14:paraId="0722477B" w14:textId="77777777" w:rsidR="0041037A" w:rsidRPr="0085756C" w:rsidRDefault="00DC03F9" w:rsidP="00DC03F9">
      <w:pPr>
        <w:pStyle w:val="Equation0"/>
        <w:rPr>
          <w:sz w:val="20"/>
        </w:rPr>
      </w:pPr>
      <m:oMathPara>
        <m:oMath>
          <m:r>
            <w:rPr>
              <w:rFonts w:ascii="Cambria Math"/>
              <w:sz w:val="20"/>
            </w:rPr>
            <m:t>KBOD=KBO</m:t>
          </m:r>
          <m:sSub>
            <m:sSubPr>
              <m:ctrlPr>
                <w:ins w:id="2482" w:author="Honnalore Steissberg" w:date="2021-07-30T09:49:00Z">
                  <w:rPr>
                    <w:rFonts w:ascii="Cambria Math" w:hAnsi="Cambria Math"/>
                    <w:i/>
                    <w:sz w:val="20"/>
                  </w:rPr>
                </w:ins>
              </m:ctrlPr>
            </m:sSubPr>
            <m:e>
              <m:r>
                <w:rPr>
                  <w:rFonts w:ascii="Cambria Math"/>
                  <w:sz w:val="20"/>
                </w:rPr>
                <m:t>D</m:t>
              </m:r>
            </m:e>
            <m:sub>
              <m:r>
                <w:rPr>
                  <w:rFonts w:ascii="Cambria Math"/>
                  <w:sz w:val="20"/>
                </w:rPr>
                <m:t>20</m:t>
              </m:r>
            </m:sub>
          </m:sSub>
          <m:r>
            <w:rPr>
              <w:rFonts w:ascii="Cambria Math"/>
              <w:sz w:val="20"/>
            </w:rPr>
            <m:t>*</m:t>
          </m:r>
          <m:r>
            <w:rPr>
              <w:rFonts w:ascii="Cambria Math"/>
              <w:sz w:val="20"/>
            </w:rPr>
            <m:t>TBO</m:t>
          </m:r>
          <m:sSup>
            <m:sSupPr>
              <m:ctrlPr>
                <w:ins w:id="2483" w:author="Honnalore Steissberg" w:date="2021-07-30T09:49:00Z">
                  <w:rPr>
                    <w:rFonts w:ascii="Cambria Math" w:hAnsi="Cambria Math"/>
                    <w:i/>
                    <w:sz w:val="20"/>
                  </w:rPr>
                </w:ins>
              </m:ctrlPr>
            </m:sSupPr>
            <m:e>
              <m:r>
                <w:rPr>
                  <w:rFonts w:ascii="Cambria Math"/>
                  <w:sz w:val="20"/>
                </w:rPr>
                <m:t>D</m:t>
              </m:r>
            </m:e>
            <m:sup>
              <m:r>
                <w:rPr>
                  <w:rFonts w:ascii="Cambria Math"/>
                  <w:sz w:val="20"/>
                </w:rPr>
                <m:t>T</m:t>
              </m:r>
              <m:r>
                <w:rPr>
                  <w:rFonts w:ascii="Cambria Math"/>
                  <w:sz w:val="20"/>
                </w:rPr>
                <m:t>-</m:t>
              </m:r>
              <m:r>
                <w:rPr>
                  <w:rFonts w:ascii="Cambria Math"/>
                  <w:sz w:val="20"/>
                </w:rPr>
                <m:t>20</m:t>
              </m:r>
            </m:sup>
          </m:sSup>
        </m:oMath>
      </m:oMathPara>
    </w:p>
    <w:p w14:paraId="491CDD46" w14:textId="77777777" w:rsidR="0041037A" w:rsidRPr="0085756C" w:rsidRDefault="0041037A">
      <w:pPr>
        <w:pStyle w:val="BodyText"/>
        <w:rPr>
          <w:sz w:val="20"/>
        </w:rPr>
      </w:pPr>
      <w:r w:rsidRPr="0085756C">
        <w:rPr>
          <w:sz w:val="20"/>
        </w:rPr>
        <w:t>where</w:t>
      </w:r>
      <w:del w:id="2484" w:author="Honnalore Steissberg" w:date="2021-07-30T10:18:00Z">
        <w:r w:rsidRPr="0085756C" w:rsidDel="00FF0D66">
          <w:rPr>
            <w:sz w:val="20"/>
          </w:rPr>
          <w:delText>:</w:delText>
        </w:r>
      </w:del>
    </w:p>
    <w:p w14:paraId="7361AAFB" w14:textId="77777777" w:rsidR="0041037A" w:rsidRPr="0085756C" w:rsidRDefault="0041037A">
      <w:pPr>
        <w:pStyle w:val="Variabledefinition"/>
        <w:tabs>
          <w:tab w:val="clear" w:pos="540"/>
          <w:tab w:val="clear" w:pos="630"/>
          <w:tab w:val="right" w:pos="720"/>
          <w:tab w:val="left" w:pos="990"/>
        </w:tabs>
        <w:ind w:left="990" w:hanging="990"/>
        <w:rPr>
          <w:sz w:val="20"/>
          <w:szCs w:val="20"/>
        </w:rPr>
      </w:pPr>
      <w:r w:rsidRPr="0085756C">
        <w:rPr>
          <w:sz w:val="20"/>
          <w:szCs w:val="20"/>
        </w:rPr>
        <w:tab/>
      </w:r>
      <w:r w:rsidRPr="0085756C">
        <w:rPr>
          <w:i/>
          <w:iCs/>
          <w:sz w:val="20"/>
          <w:szCs w:val="20"/>
        </w:rPr>
        <w:t>T</w:t>
      </w:r>
      <w:r w:rsidRPr="0085756C">
        <w:rPr>
          <w:sz w:val="20"/>
          <w:szCs w:val="20"/>
        </w:rPr>
        <w:tab/>
        <w:t>=</w:t>
      </w:r>
      <w:r w:rsidRPr="0085756C">
        <w:rPr>
          <w:sz w:val="20"/>
          <w:szCs w:val="20"/>
        </w:rPr>
        <w:tab/>
        <w:t xml:space="preserve">temperature, </w:t>
      </w:r>
      <w:proofErr w:type="spellStart"/>
      <w:r w:rsidR="00337502" w:rsidRPr="0085756C">
        <w:rPr>
          <w:sz w:val="20"/>
          <w:szCs w:val="20"/>
          <w:vertAlign w:val="superscript"/>
        </w:rPr>
        <w:t>o</w:t>
      </w:r>
      <w:r w:rsidRPr="0085756C">
        <w:rPr>
          <w:i/>
          <w:iCs/>
          <w:sz w:val="20"/>
          <w:szCs w:val="20"/>
        </w:rPr>
        <w:t>C</w:t>
      </w:r>
      <w:proofErr w:type="spellEnd"/>
    </w:p>
    <w:p w14:paraId="04E95640" w14:textId="61F4133E" w:rsidR="0041037A" w:rsidRPr="0085756C" w:rsidRDefault="0041037A">
      <w:pPr>
        <w:pStyle w:val="Variabledefinition"/>
        <w:tabs>
          <w:tab w:val="clear" w:pos="540"/>
          <w:tab w:val="clear" w:pos="630"/>
          <w:tab w:val="right" w:pos="720"/>
          <w:tab w:val="left" w:pos="990"/>
        </w:tabs>
        <w:ind w:left="990" w:hanging="990"/>
        <w:rPr>
          <w:sz w:val="20"/>
          <w:szCs w:val="20"/>
        </w:rPr>
      </w:pPr>
      <w:r w:rsidRPr="0085756C">
        <w:rPr>
          <w:sz w:val="20"/>
          <w:szCs w:val="20"/>
        </w:rPr>
        <w:tab/>
      </w:r>
      <w:r w:rsidRPr="0085756C">
        <w:rPr>
          <w:i/>
          <w:iCs/>
          <w:sz w:val="20"/>
          <w:szCs w:val="20"/>
        </w:rPr>
        <w:t>KBOD</w:t>
      </w:r>
      <w:r w:rsidRPr="0085756C">
        <w:rPr>
          <w:i/>
          <w:iCs/>
          <w:sz w:val="20"/>
          <w:szCs w:val="20"/>
          <w:vertAlign w:val="subscript"/>
        </w:rPr>
        <w:t>20</w:t>
      </w:r>
      <w:r w:rsidRPr="0085756C">
        <w:rPr>
          <w:sz w:val="20"/>
          <w:szCs w:val="20"/>
          <w:vertAlign w:val="subscript"/>
        </w:rPr>
        <w:tab/>
      </w:r>
      <w:r w:rsidRPr="0085756C">
        <w:rPr>
          <w:sz w:val="20"/>
          <w:szCs w:val="20"/>
        </w:rPr>
        <w:t>=</w:t>
      </w:r>
      <w:r w:rsidRPr="0085756C">
        <w:rPr>
          <w:sz w:val="20"/>
          <w:szCs w:val="20"/>
        </w:rPr>
        <w:tab/>
        <w:t xml:space="preserve">decay rate at 20 </w:t>
      </w:r>
      <w:r w:rsidR="00337502" w:rsidRPr="0085756C">
        <w:rPr>
          <w:sz w:val="20"/>
          <w:szCs w:val="20"/>
          <w:vertAlign w:val="superscript"/>
        </w:rPr>
        <w:t>o</w:t>
      </w:r>
      <w:r w:rsidRPr="0085756C">
        <w:rPr>
          <w:i/>
          <w:iCs/>
          <w:sz w:val="20"/>
          <w:szCs w:val="20"/>
        </w:rPr>
        <w:t>C</w:t>
      </w:r>
      <w:ins w:id="2485" w:author="Honnalore Steissberg" w:date="2021-07-30T10:18:00Z">
        <w:r w:rsidR="00FF0D66">
          <w:rPr>
            <w:i/>
            <w:iCs/>
            <w:sz w:val="20"/>
            <w:szCs w:val="20"/>
          </w:rPr>
          <w:t>.</w:t>
        </w:r>
      </w:ins>
    </w:p>
    <w:p w14:paraId="069E7A7E" w14:textId="77777777" w:rsidR="0041037A" w:rsidRPr="0085756C" w:rsidRDefault="0041037A">
      <w:pPr>
        <w:pStyle w:val="BodyText2"/>
        <w:rPr>
          <w:sz w:val="20"/>
        </w:rPr>
      </w:pPr>
    </w:p>
    <w:p w14:paraId="08CDF1D1" w14:textId="77777777" w:rsidR="0041037A" w:rsidRPr="0085756C" w:rsidRDefault="0041037A">
      <w:pPr>
        <w:pStyle w:val="BodyText"/>
        <w:rPr>
          <w:sz w:val="20"/>
        </w:rPr>
      </w:pPr>
      <w:r w:rsidRPr="0085756C">
        <w:rPr>
          <w:sz w:val="20"/>
        </w:rPr>
        <w:t>[</w:t>
      </w:r>
      <w:r w:rsidRPr="0085756C">
        <w:rPr>
          <w:rFonts w:cs="Arial"/>
          <w:b/>
          <w:bCs/>
          <w:sz w:val="20"/>
        </w:rPr>
        <w:t>RBOD</w:t>
      </w:r>
      <w:r w:rsidRPr="0085756C">
        <w:rPr>
          <w:sz w:val="20"/>
        </w:rPr>
        <w:t>] is used to convert 5-day CBOD values to ultimate CBOD.  This formulation is included for applications that involve determining the effects of waste effluents on dissolved oxygen in which loadings are typically expressed in terms of CBOD.</w:t>
      </w:r>
      <w:r w:rsidR="008109E3" w:rsidRPr="0085756C">
        <w:rPr>
          <w:sz w:val="20"/>
        </w:rPr>
        <w:t xml:space="preserve"> Note that if data are already in BOD-ultimate form, [</w:t>
      </w:r>
      <w:r w:rsidR="008109E3" w:rsidRPr="0085756C">
        <w:rPr>
          <w:b/>
          <w:bCs/>
          <w:sz w:val="20"/>
        </w:rPr>
        <w:t>RBOD</w:t>
      </w:r>
      <w:r w:rsidR="008109E3" w:rsidRPr="0085756C">
        <w:rPr>
          <w:sz w:val="20"/>
        </w:rPr>
        <w:t>]=1.0.</w:t>
      </w:r>
    </w:p>
    <w:p w14:paraId="5FC2A1AF" w14:textId="77777777" w:rsidR="00BD5D54" w:rsidRPr="0085756C" w:rsidRDefault="00BD5D54" w:rsidP="00BD5D54">
      <w:pPr>
        <w:pStyle w:val="BodyText"/>
        <w:rPr>
          <w:sz w:val="20"/>
        </w:rPr>
      </w:pPr>
      <w:r w:rsidRPr="0085756C">
        <w:rPr>
          <w:sz w:val="20"/>
        </w:rPr>
        <w:t>Settling rates for CBOD groups can be applied with [</w:t>
      </w:r>
      <w:r w:rsidRPr="0085756C">
        <w:rPr>
          <w:b/>
          <w:bCs/>
          <w:sz w:val="20"/>
        </w:rPr>
        <w:t>CBODS</w:t>
      </w:r>
      <w:r w:rsidRPr="0085756C">
        <w:rPr>
          <w:sz w:val="20"/>
        </w:rPr>
        <w:t>]. This allows for specification of particulate CBOD groups.</w:t>
      </w:r>
    </w:p>
    <w:p w14:paraId="48C1B0B5" w14:textId="77777777" w:rsidR="00BD5D54" w:rsidRPr="00B7030B" w:rsidRDefault="00BD5D54" w:rsidP="00BD5D54">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49A4EC71" w14:textId="77777777" w:rsidR="00BD5D54" w:rsidRPr="001144BB" w:rsidRDefault="00BD5D54" w:rsidP="00BD5D54">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CBOD        KBOD    TBOD    RBOD   CBODS</w:t>
      </w:r>
    </w:p>
    <w:p w14:paraId="570F78FA" w14:textId="77777777" w:rsidR="00BD5D54" w:rsidRPr="001144BB" w:rsidRDefault="00BD5D54" w:rsidP="00BD5D54">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CBOD 1      </w:t>
      </w:r>
      <w:proofErr w:type="gramStart"/>
      <w:r w:rsidRPr="001144BB">
        <w:t>0.25  1.0147</w:t>
      </w:r>
      <w:proofErr w:type="gramEnd"/>
      <w:r w:rsidRPr="001144BB">
        <w:t xml:space="preserve">    1.85     0.0</w:t>
      </w:r>
    </w:p>
    <w:p w14:paraId="07A0E511" w14:textId="77777777" w:rsidR="00BD5D54" w:rsidRPr="001144BB" w:rsidRDefault="00BD5D54" w:rsidP="00BD5D54">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CBOD 2      </w:t>
      </w:r>
      <w:proofErr w:type="gramStart"/>
      <w:r w:rsidRPr="001144BB">
        <w:t>0.25  1.0147</w:t>
      </w:r>
      <w:proofErr w:type="gramEnd"/>
      <w:r w:rsidRPr="001144BB">
        <w:t xml:space="preserve">    1.85     0.0</w:t>
      </w:r>
    </w:p>
    <w:p w14:paraId="42807346" w14:textId="77777777" w:rsidR="00BD5D54" w:rsidRPr="001144BB" w:rsidRDefault="00BD5D54" w:rsidP="00BD5D54">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CBOD 3      </w:t>
      </w:r>
      <w:proofErr w:type="gramStart"/>
      <w:r w:rsidRPr="001144BB">
        <w:t>0.25  1.0147</w:t>
      </w:r>
      <w:proofErr w:type="gramEnd"/>
      <w:r w:rsidRPr="001144BB">
        <w:t xml:space="preserve">    1.85     0.0</w:t>
      </w:r>
    </w:p>
    <w:p w14:paraId="54D323D0"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4311C52B" w14:textId="77777777" w:rsidR="0041037A" w:rsidRPr="00B7030B" w:rsidRDefault="00C51A7D">
      <w:pPr>
        <w:pStyle w:val="Relatedcards"/>
        <w:rPr>
          <w:rFonts w:asciiTheme="minorHAnsi" w:hAnsiTheme="minorHAnsi"/>
        </w:rPr>
      </w:pPr>
      <w:hyperlink w:anchor="CBOD_stoichiometry" w:history="1">
        <w:r w:rsidR="0041037A" w:rsidRPr="00B7030B">
          <w:rPr>
            <w:rFonts w:asciiTheme="minorHAnsi" w:hAnsiTheme="minorHAnsi"/>
          </w:rPr>
          <w:t>CBOD Stoichiometry</w:t>
        </w:r>
      </w:hyperlink>
    </w:p>
    <w:p w14:paraId="1BC5DDF6" w14:textId="77777777" w:rsidR="0041037A" w:rsidRPr="00B7030B" w:rsidRDefault="0041037A" w:rsidP="0085756C">
      <w:pPr>
        <w:pStyle w:val="Heading4"/>
        <w:spacing w:before="0" w:after="0"/>
      </w:pPr>
      <w:r w:rsidRPr="00B7030B">
        <w:br w:type="page"/>
      </w:r>
      <w:bookmarkStart w:id="2486" w:name="CBOD_stoichiometry"/>
      <w:bookmarkStart w:id="2487" w:name="_Toc41047777"/>
      <w:bookmarkEnd w:id="2486"/>
      <w:r w:rsidRPr="00B7030B">
        <w:lastRenderedPageBreak/>
        <w:t>CBOD Stoichiometry (CBOD STOICH)</w:t>
      </w:r>
      <w:bookmarkEnd w:id="2487"/>
    </w:p>
    <w:p w14:paraId="10E0E9F5" w14:textId="77777777" w:rsidR="006F31CD"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p>
    <w:p w14:paraId="1F7C095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47EFDF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6E1986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CBODP</w:t>
      </w:r>
      <w:r w:rsidRPr="00B7030B">
        <w:rPr>
          <w:rFonts w:asciiTheme="minorHAnsi" w:hAnsiTheme="minorHAnsi"/>
        </w:rPr>
        <w:tab/>
        <w:t>Real</w:t>
      </w:r>
      <w:r w:rsidRPr="00B7030B">
        <w:rPr>
          <w:rFonts w:asciiTheme="minorHAnsi" w:hAnsiTheme="minorHAnsi"/>
        </w:rPr>
        <w:tab/>
      </w:r>
      <w:r w:rsidR="006F31CD" w:rsidRPr="00B7030B">
        <w:rPr>
          <w:rFonts w:asciiTheme="minorHAnsi" w:hAnsiTheme="minorHAnsi"/>
        </w:rPr>
        <w:t>0.004</w:t>
      </w:r>
      <w:r w:rsidRPr="00B7030B">
        <w:rPr>
          <w:rFonts w:asciiTheme="minorHAnsi" w:hAnsiTheme="minorHAnsi"/>
        </w:rPr>
        <w:tab/>
        <w:t>P stoichiometry for CBOD decay</w:t>
      </w:r>
      <w:r w:rsidR="00F23EEB">
        <w:rPr>
          <w:rFonts w:asciiTheme="minorHAnsi" w:hAnsiTheme="minorHAnsi"/>
        </w:rPr>
        <w:t xml:space="preserve"> (mg P/mg O</w:t>
      </w:r>
      <w:r w:rsidR="00F23EEB" w:rsidRPr="00F23EEB">
        <w:rPr>
          <w:rFonts w:asciiTheme="minorHAnsi" w:hAnsiTheme="minorHAnsi"/>
          <w:vertAlign w:val="subscript"/>
        </w:rPr>
        <w:t>2</w:t>
      </w:r>
      <w:r w:rsidR="00F23EEB">
        <w:rPr>
          <w:rFonts w:asciiTheme="minorHAnsi" w:hAnsiTheme="minorHAnsi"/>
        </w:rPr>
        <w:t>)</w:t>
      </w:r>
    </w:p>
    <w:p w14:paraId="57A0F07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CBODN</w:t>
      </w:r>
      <w:r w:rsidRPr="00B7030B">
        <w:rPr>
          <w:rFonts w:asciiTheme="minorHAnsi" w:hAnsiTheme="minorHAnsi"/>
        </w:rPr>
        <w:tab/>
        <w:t>Real</w:t>
      </w:r>
      <w:r w:rsidRPr="00B7030B">
        <w:rPr>
          <w:rFonts w:asciiTheme="minorHAnsi" w:hAnsiTheme="minorHAnsi"/>
        </w:rPr>
        <w:tab/>
      </w:r>
      <w:r w:rsidR="006F31CD" w:rsidRPr="00B7030B">
        <w:rPr>
          <w:rFonts w:asciiTheme="minorHAnsi" w:hAnsiTheme="minorHAnsi"/>
        </w:rPr>
        <w:t>0.06</w:t>
      </w:r>
      <w:r w:rsidRPr="00B7030B">
        <w:rPr>
          <w:rFonts w:asciiTheme="minorHAnsi" w:hAnsiTheme="minorHAnsi"/>
        </w:rPr>
        <w:tab/>
        <w:t>N stoichiometry for CBOD decay</w:t>
      </w:r>
      <w:r w:rsidR="00F23EEB">
        <w:rPr>
          <w:rFonts w:asciiTheme="minorHAnsi" w:hAnsiTheme="minorHAnsi"/>
        </w:rPr>
        <w:t xml:space="preserve"> (mg N/mg O</w:t>
      </w:r>
      <w:r w:rsidR="00F23EEB" w:rsidRPr="00F23EEB">
        <w:rPr>
          <w:rFonts w:asciiTheme="minorHAnsi" w:hAnsiTheme="minorHAnsi"/>
          <w:vertAlign w:val="subscript"/>
        </w:rPr>
        <w:t>2</w:t>
      </w:r>
      <w:r w:rsidR="00F23EEB">
        <w:rPr>
          <w:rFonts w:asciiTheme="minorHAnsi" w:hAnsiTheme="minorHAnsi"/>
        </w:rPr>
        <w:t>)</w:t>
      </w:r>
    </w:p>
    <w:p w14:paraId="543552B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CBODC</w:t>
      </w:r>
      <w:r w:rsidRPr="00B7030B">
        <w:rPr>
          <w:rFonts w:asciiTheme="minorHAnsi" w:hAnsiTheme="minorHAnsi"/>
        </w:rPr>
        <w:tab/>
        <w:t>Real</w:t>
      </w:r>
      <w:r w:rsidRPr="00B7030B">
        <w:rPr>
          <w:rFonts w:asciiTheme="minorHAnsi" w:hAnsiTheme="minorHAnsi"/>
        </w:rPr>
        <w:tab/>
      </w:r>
      <w:r w:rsidR="006F31CD" w:rsidRPr="00B7030B">
        <w:rPr>
          <w:rFonts w:asciiTheme="minorHAnsi" w:hAnsiTheme="minorHAnsi"/>
        </w:rPr>
        <w:t>0.32</w:t>
      </w:r>
      <w:r w:rsidRPr="00B7030B">
        <w:rPr>
          <w:rFonts w:asciiTheme="minorHAnsi" w:hAnsiTheme="minorHAnsi"/>
        </w:rPr>
        <w:tab/>
        <w:t>C stoichiometry for CBOD decay</w:t>
      </w:r>
      <w:r w:rsidR="00F23EEB">
        <w:rPr>
          <w:rFonts w:asciiTheme="minorHAnsi" w:hAnsiTheme="minorHAnsi"/>
        </w:rPr>
        <w:t xml:space="preserve"> (mg C/mg O</w:t>
      </w:r>
      <w:r w:rsidR="00F23EEB" w:rsidRPr="00F23EEB">
        <w:rPr>
          <w:rFonts w:asciiTheme="minorHAnsi" w:hAnsiTheme="minorHAnsi"/>
          <w:vertAlign w:val="subscript"/>
        </w:rPr>
        <w:t>2</w:t>
      </w:r>
      <w:r w:rsidR="00F23EEB">
        <w:rPr>
          <w:rFonts w:asciiTheme="minorHAnsi" w:hAnsiTheme="minorHAnsi"/>
        </w:rPr>
        <w:t>)</w:t>
      </w:r>
    </w:p>
    <w:p w14:paraId="1CB39971" w14:textId="77777777" w:rsidR="0041037A" w:rsidRPr="00B7030B" w:rsidRDefault="0041037A">
      <w:pPr>
        <w:pStyle w:val="BodyText2"/>
      </w:pPr>
    </w:p>
    <w:p w14:paraId="31123ECC" w14:textId="77777777" w:rsidR="0041037A" w:rsidRPr="0085756C" w:rsidRDefault="0085756C">
      <w:pPr>
        <w:pStyle w:val="BodyText"/>
        <w:rPr>
          <w:sz w:val="20"/>
        </w:rPr>
      </w:pPr>
      <w:r w:rsidRPr="007F232F">
        <w:rPr>
          <w:noProof/>
          <w:sz w:val="20"/>
          <w:szCs w:val="18"/>
        </w:rPr>
        <mc:AlternateContent>
          <mc:Choice Requires="wps">
            <w:drawing>
              <wp:anchor distT="91440" distB="91440" distL="114300" distR="114300" simplePos="0" relativeHeight="251777536" behindDoc="1" locked="0" layoutInCell="1" allowOverlap="1" wp14:anchorId="19D753AB" wp14:editId="74B17640">
                <wp:simplePos x="0" y="0"/>
                <wp:positionH relativeFrom="margin">
                  <wp:align>right</wp:align>
                </wp:positionH>
                <wp:positionV relativeFrom="paragraph">
                  <wp:posOffset>45720</wp:posOffset>
                </wp:positionV>
                <wp:extent cx="3474720" cy="1403985"/>
                <wp:effectExtent l="0" t="0" r="10160" b="10160"/>
                <wp:wrapTight wrapText="bothSides">
                  <wp:wrapPolygon edited="0">
                    <wp:start x="0" y="0"/>
                    <wp:lineTo x="0" y="21345"/>
                    <wp:lineTo x="21540" y="21345"/>
                    <wp:lineTo x="21540" y="0"/>
                    <wp:lineTo x="0" y="0"/>
                  </wp:wrapPolygon>
                </wp:wrapTight>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0574CD9F" w14:textId="77777777" w:rsidR="008A5A8D" w:rsidRDefault="008A5A8D" w:rsidP="0085756C">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Fixed or dynamic stoichiometry can be used for the CBOD groups. Dynamic stoichiometry is dependent on turning ON CBOD-N and CBOD-P as active constituents.</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9D753AB" id="_x0000_s1057" type="#_x0000_t202" style="position:absolute;left:0;text-align:left;margin-left:222.4pt;margin-top:3.6pt;width:273.6pt;height:110.55pt;z-index:-251538944;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" filled="f" strokecolor="#4f81bd [3204]">
                <v:textbox style="mso-fit-shape-to-text:t">
                  <w:txbxContent>
                    <w:p w14:paraId="0574CD9F" w14:textId="77777777" w:rsidR="008A5A8D" w:rsidRDefault="008A5A8D" w:rsidP="0085756C">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Fixed or dynamic stoichiometry can be used for the CBOD groups. Dynamic stoichiometry is dependent on turning ON CBOD-N and CBOD-P as active constituents.</w:t>
                      </w:r>
                    </w:p>
                  </w:txbxContent>
                </v:textbox>
                <w10:wrap type="tight" anchorx="margin"/>
              </v:shape>
            </w:pict>
          </mc:Fallback>
        </mc:AlternateContent>
      </w:r>
      <w:r w:rsidR="0041037A" w:rsidRPr="0085756C">
        <w:rPr>
          <w:sz w:val="20"/>
        </w:rPr>
        <w:t xml:space="preserve">The stoichiometric coefficients define the </w:t>
      </w:r>
      <w:r w:rsidR="002863FD" w:rsidRPr="0085756C">
        <w:rPr>
          <w:sz w:val="20"/>
        </w:rPr>
        <w:t>stoichiometry</w:t>
      </w:r>
      <w:r w:rsidR="0041037A" w:rsidRPr="0085756C">
        <w:rPr>
          <w:sz w:val="20"/>
        </w:rPr>
        <w:t xml:space="preserve"> of BOD in terms of N, P, and C. Each coefficient expresses the fraction of N, P or C in terms of BOD. These are not the same as the organic matter sto</w:t>
      </w:r>
      <w:r w:rsidR="002863FD" w:rsidRPr="0085756C">
        <w:rPr>
          <w:sz w:val="20"/>
        </w:rPr>
        <w:t>i</w:t>
      </w:r>
      <w:r w:rsidR="0041037A" w:rsidRPr="0085756C">
        <w:rPr>
          <w:sz w:val="20"/>
        </w:rPr>
        <w:t xml:space="preserve">chiometric coefficients defined in terms of N, P, or C in terms of organic matter. A typical conversion from organic matter to oxygen is about 1.4 (see </w:t>
      </w:r>
      <w:hyperlink w:anchor="oxygen_stoichiometry_1" w:history="1">
        <w:r w:rsidR="0041037A" w:rsidRPr="0085756C">
          <w:rPr>
            <w:rStyle w:val="Hyperlink"/>
            <w:rFonts w:asciiTheme="minorHAnsi" w:hAnsiTheme="minorHAnsi"/>
          </w:rPr>
          <w:t>Oxygen Stoichiometry 1</w:t>
        </w:r>
      </w:hyperlink>
      <w:r w:rsidR="0041037A" w:rsidRPr="0085756C">
        <w:rPr>
          <w:sz w:val="20"/>
        </w:rPr>
        <w:t>).</w:t>
      </w:r>
      <w:r w:rsidR="000068CF" w:rsidRPr="0085756C">
        <w:rPr>
          <w:sz w:val="20"/>
        </w:rPr>
        <w:t xml:space="preserve"> </w:t>
      </w:r>
      <w:r w:rsidR="004937CF" w:rsidRPr="0085756C">
        <w:rPr>
          <w:sz w:val="20"/>
        </w:rPr>
        <w:t xml:space="preserve">Note that if CBOD-P and CBOD-N are OFF in the CST ACTIVE card, </w:t>
      </w:r>
      <w:r w:rsidR="004937CF" w:rsidRPr="0085756C">
        <w:rPr>
          <w:b/>
          <w:bCs/>
          <w:sz w:val="20"/>
        </w:rPr>
        <w:t>CBODN</w:t>
      </w:r>
      <w:r w:rsidR="004937CF" w:rsidRPr="0085756C">
        <w:rPr>
          <w:sz w:val="20"/>
        </w:rPr>
        <w:t xml:space="preserve"> and </w:t>
      </w:r>
      <w:r w:rsidR="004937CF" w:rsidRPr="0085756C">
        <w:rPr>
          <w:b/>
          <w:bCs/>
          <w:sz w:val="20"/>
        </w:rPr>
        <w:t>CBODP</w:t>
      </w:r>
      <w:r w:rsidR="004937CF" w:rsidRPr="0085756C">
        <w:rPr>
          <w:sz w:val="20"/>
        </w:rPr>
        <w:t xml:space="preserve"> will represent the fixed stoich</w:t>
      </w:r>
      <w:r w:rsidR="002863FD" w:rsidRPr="0085756C">
        <w:rPr>
          <w:sz w:val="20"/>
        </w:rPr>
        <w:t>i</w:t>
      </w:r>
      <w:r w:rsidR="004937CF" w:rsidRPr="0085756C">
        <w:rPr>
          <w:sz w:val="20"/>
        </w:rPr>
        <w:t xml:space="preserve">ometry of the CBOD group. If CBOD-P and CBOD-N are ON, then </w:t>
      </w:r>
      <w:r w:rsidR="004937CF" w:rsidRPr="0085756C">
        <w:rPr>
          <w:b/>
          <w:bCs/>
          <w:sz w:val="20"/>
        </w:rPr>
        <w:t>CBODN</w:t>
      </w:r>
      <w:r w:rsidR="004937CF" w:rsidRPr="0085756C">
        <w:rPr>
          <w:sz w:val="20"/>
        </w:rPr>
        <w:t xml:space="preserve"> and </w:t>
      </w:r>
      <w:r w:rsidR="004937CF" w:rsidRPr="0085756C">
        <w:rPr>
          <w:b/>
          <w:bCs/>
          <w:sz w:val="20"/>
        </w:rPr>
        <w:t>CBODP</w:t>
      </w:r>
      <w:r w:rsidR="004937CF" w:rsidRPr="0085756C">
        <w:rPr>
          <w:sz w:val="20"/>
        </w:rPr>
        <w:t xml:space="preserve"> are not used. The C sto</w:t>
      </w:r>
      <w:r w:rsidR="002863FD" w:rsidRPr="0085756C">
        <w:rPr>
          <w:sz w:val="20"/>
        </w:rPr>
        <w:t>i</w:t>
      </w:r>
      <w:r w:rsidR="004937CF" w:rsidRPr="0085756C">
        <w:rPr>
          <w:sz w:val="20"/>
        </w:rPr>
        <w:t xml:space="preserve">chiometry for each CBOD group though is always fixed and is </w:t>
      </w:r>
      <w:r w:rsidR="004937CF" w:rsidRPr="0085756C">
        <w:rPr>
          <w:b/>
          <w:bCs/>
          <w:sz w:val="20"/>
        </w:rPr>
        <w:t>CBODC</w:t>
      </w:r>
      <w:r w:rsidR="004937CF" w:rsidRPr="0085756C">
        <w:rPr>
          <w:sz w:val="20"/>
        </w:rPr>
        <w:t>.</w:t>
      </w:r>
    </w:p>
    <w:p w14:paraId="23FFDB2C"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2987F044" w14:textId="77777777" w:rsidR="0041037A" w:rsidRPr="001144BB" w:rsidRDefault="0041037A">
      <w:pPr>
        <w:pStyle w:val="Examplebody"/>
      </w:pPr>
      <w:r w:rsidRPr="001144BB">
        <w:t>CBOD STOIC CBODP   CBODN   CBODC</w:t>
      </w:r>
    </w:p>
    <w:p w14:paraId="5F192CE7" w14:textId="77777777" w:rsidR="0041037A" w:rsidRPr="001144BB" w:rsidRDefault="0041037A">
      <w:pPr>
        <w:pStyle w:val="Examplebody"/>
      </w:pPr>
      <w:r w:rsidRPr="001144BB">
        <w:t>CBOD 1     0.004    0.06    0.32</w:t>
      </w:r>
    </w:p>
    <w:p w14:paraId="63DC8FB4" w14:textId="77777777" w:rsidR="0041037A" w:rsidRPr="001144BB" w:rsidRDefault="0041037A">
      <w:pPr>
        <w:pStyle w:val="Examplebody"/>
      </w:pPr>
      <w:r w:rsidRPr="001144BB">
        <w:t>CBOD 2     0.004    0.06    0.32</w:t>
      </w:r>
    </w:p>
    <w:p w14:paraId="1F81DAEA" w14:textId="77777777" w:rsidR="0041037A" w:rsidRPr="001144BB" w:rsidRDefault="0041037A">
      <w:pPr>
        <w:pStyle w:val="Examplebody"/>
      </w:pPr>
      <w:r w:rsidRPr="001144BB">
        <w:t>CBOD 3     0.004    0.06    0.32</w:t>
      </w:r>
    </w:p>
    <w:p w14:paraId="53B7F369"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5301EA05" w14:textId="52CEC6B3" w:rsidR="0041037A" w:rsidRPr="00B7030B" w:rsidRDefault="005077E3">
      <w:pPr>
        <w:pStyle w:val="Relatedcards"/>
        <w:rPr>
          <w:rFonts w:asciiTheme="minorHAnsi" w:hAnsiTheme="minorHAnsi"/>
        </w:rPr>
      </w:pPr>
      <w:r>
        <w:fldChar w:fldCharType="begin"/>
      </w:r>
      <w:r>
        <w:instrText xml:space="preserve"> HYPERLINK \l "CBOD" </w:instrText>
      </w:r>
      <w:r>
        <w:fldChar w:fldCharType="separate"/>
      </w:r>
      <w:r w:rsidR="0041037A" w:rsidRPr="00B7030B">
        <w:rPr>
          <w:rFonts w:asciiTheme="minorHAnsi" w:hAnsiTheme="minorHAnsi"/>
        </w:rPr>
        <w:t>Carb</w:t>
      </w:r>
      <w:ins w:id="2488" w:author="Honnalore Steissberg" w:date="2021-07-30T12:26:00Z">
        <w:r w:rsidR="00F65195">
          <w:rPr>
            <w:rFonts w:asciiTheme="minorHAnsi" w:hAnsiTheme="minorHAnsi"/>
          </w:rPr>
          <w:t>o</w:t>
        </w:r>
      </w:ins>
      <w:del w:id="2489" w:author="Honnalore Steissberg" w:date="2021-07-30T12:26:00Z">
        <w:r w:rsidR="0041037A" w:rsidRPr="00B7030B" w:rsidDel="00F65195">
          <w:rPr>
            <w:rFonts w:asciiTheme="minorHAnsi" w:hAnsiTheme="minorHAnsi"/>
          </w:rPr>
          <w:delText>e</w:delText>
        </w:r>
      </w:del>
      <w:r w:rsidR="0041037A" w:rsidRPr="00B7030B">
        <w:rPr>
          <w:rFonts w:asciiTheme="minorHAnsi" w:hAnsiTheme="minorHAnsi"/>
        </w:rPr>
        <w:t>naceous Biochemic</w:t>
      </w:r>
      <w:del w:id="2490" w:author="Honnalore Steissberg" w:date="2021-07-30T12:26:00Z">
        <w:r w:rsidR="0041037A" w:rsidRPr="00B7030B" w:rsidDel="00F65195">
          <w:rPr>
            <w:rFonts w:asciiTheme="minorHAnsi" w:hAnsiTheme="minorHAnsi"/>
          </w:rPr>
          <w:delText>h</w:delText>
        </w:r>
      </w:del>
      <w:r w:rsidR="0041037A" w:rsidRPr="00B7030B">
        <w:rPr>
          <w:rFonts w:asciiTheme="minorHAnsi" w:hAnsiTheme="minorHAnsi"/>
        </w:rPr>
        <w:t>al Oxygen Demand</w:t>
      </w:r>
      <w:r>
        <w:rPr>
          <w:rFonts w:asciiTheme="minorHAnsi" w:hAnsiTheme="minorHAnsi"/>
        </w:rPr>
        <w:fldChar w:fldCharType="end"/>
      </w:r>
    </w:p>
    <w:p w14:paraId="0B7BAAB8" w14:textId="77777777" w:rsidR="0041037A" w:rsidRPr="00B7030B" w:rsidRDefault="0041037A" w:rsidP="001705E6">
      <w:pPr>
        <w:pStyle w:val="Heading4"/>
        <w:spacing w:before="0" w:after="0"/>
      </w:pPr>
      <w:r w:rsidRPr="00B7030B">
        <w:br w:type="page"/>
      </w:r>
      <w:bookmarkStart w:id="2491" w:name="phosphorus"/>
      <w:bookmarkStart w:id="2492" w:name="_Toc41047778"/>
      <w:bookmarkEnd w:id="2491"/>
      <w:r w:rsidRPr="00B7030B">
        <w:lastRenderedPageBreak/>
        <w:t>Inorganic Phosphorus (PHOSPHOR)</w:t>
      </w:r>
      <w:bookmarkEnd w:id="2492"/>
    </w:p>
    <w:p w14:paraId="225113B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B6DEFC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3957EA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PO4R</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Sediment release rate of phosphorus, fraction of SOD</w:t>
      </w:r>
    </w:p>
    <w:p w14:paraId="7928140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PARTP</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Phosphorus partitioning coefficient for suspended solids</w:t>
      </w:r>
      <w:r w:rsidR="00BB1593" w:rsidRPr="00B7030B">
        <w:rPr>
          <w:rFonts w:asciiTheme="minorHAnsi" w:hAnsiTheme="minorHAnsi"/>
        </w:rPr>
        <w:t xml:space="preserve"> </w:t>
      </w:r>
    </w:p>
    <w:p w14:paraId="1194F7BC" w14:textId="77777777" w:rsidR="0041037A" w:rsidRPr="00B7030B" w:rsidRDefault="0041037A">
      <w:pPr>
        <w:pStyle w:val="BodyText2"/>
      </w:pPr>
    </w:p>
    <w:p w14:paraId="1AF09AC6" w14:textId="1AD0C63C" w:rsidR="00016179" w:rsidRPr="009756E7" w:rsidRDefault="0041037A">
      <w:pPr>
        <w:pStyle w:val="BodyText"/>
        <w:rPr>
          <w:sz w:val="20"/>
          <w:szCs w:val="18"/>
        </w:rPr>
      </w:pPr>
      <w:r w:rsidRPr="009756E7">
        <w:rPr>
          <w:sz w:val="20"/>
          <w:szCs w:val="18"/>
        </w:rPr>
        <w:t>[</w:t>
      </w:r>
      <w:r w:rsidRPr="009756E7">
        <w:rPr>
          <w:rFonts w:cs="Arial"/>
          <w:b/>
          <w:bCs/>
          <w:sz w:val="20"/>
          <w:szCs w:val="18"/>
        </w:rPr>
        <w:t>PO4R</w:t>
      </w:r>
      <w:r w:rsidRPr="009756E7">
        <w:rPr>
          <w:sz w:val="20"/>
          <w:szCs w:val="18"/>
        </w:rPr>
        <w:t>] is the sediment release rate of phosphorous under anaerobic condi</w:t>
      </w:r>
      <w:r w:rsidRPr="009756E7">
        <w:rPr>
          <w:sz w:val="20"/>
          <w:szCs w:val="18"/>
        </w:rPr>
        <w:softHyphen/>
        <w:t>tions</w:t>
      </w:r>
      <w:ins w:id="2493" w:author="Honnalore Steissberg" w:date="2021-07-30T12:27:00Z">
        <w:r w:rsidR="00F65195">
          <w:rPr>
            <w:sz w:val="20"/>
            <w:szCs w:val="18"/>
          </w:rPr>
          <w:t>,</w:t>
        </w:r>
      </w:ins>
      <w:r w:rsidRPr="009756E7">
        <w:rPr>
          <w:sz w:val="20"/>
          <w:szCs w:val="18"/>
        </w:rPr>
        <w:t xml:space="preserve"> specified as a frac</w:t>
      </w:r>
      <w:r w:rsidRPr="009756E7">
        <w:rPr>
          <w:sz w:val="20"/>
          <w:szCs w:val="18"/>
        </w:rPr>
        <w:softHyphen/>
        <w:t xml:space="preserve">tion of the sediment oxygen demand. </w:t>
      </w:r>
      <w:r w:rsidR="00575072" w:rsidRPr="009756E7">
        <w:rPr>
          <w:i/>
          <w:sz w:val="20"/>
          <w:szCs w:val="18"/>
        </w:rPr>
        <w:t>This is only used for the zero</w:t>
      </w:r>
      <w:r w:rsidR="006E7315" w:rsidRPr="009756E7">
        <w:rPr>
          <w:i/>
          <w:sz w:val="20"/>
          <w:szCs w:val="18"/>
        </w:rPr>
        <w:t>-</w:t>
      </w:r>
      <w:r w:rsidR="00575072" w:rsidRPr="009756E7">
        <w:rPr>
          <w:i/>
          <w:sz w:val="20"/>
          <w:szCs w:val="18"/>
        </w:rPr>
        <w:t>order sediment oxygen demand model</w:t>
      </w:r>
      <w:r w:rsidR="00575072" w:rsidRPr="009756E7">
        <w:rPr>
          <w:sz w:val="20"/>
          <w:szCs w:val="18"/>
        </w:rPr>
        <w:t>. T</w:t>
      </w:r>
      <w:r w:rsidR="00016179" w:rsidRPr="009756E7">
        <w:rPr>
          <w:sz w:val="20"/>
          <w:szCs w:val="18"/>
        </w:rPr>
        <w:t>he PO4 release rate under anaerobic conditions is [</w:t>
      </w:r>
      <w:r w:rsidR="00016179" w:rsidRPr="009756E7">
        <w:rPr>
          <w:b/>
          <w:bCs/>
          <w:sz w:val="20"/>
          <w:szCs w:val="18"/>
        </w:rPr>
        <w:t>PO4</w:t>
      </w:r>
      <w:proofErr w:type="gramStart"/>
      <w:r w:rsidR="00016179" w:rsidRPr="009756E7">
        <w:rPr>
          <w:b/>
          <w:bCs/>
          <w:sz w:val="20"/>
          <w:szCs w:val="18"/>
        </w:rPr>
        <w:t>R</w:t>
      </w:r>
      <w:r w:rsidR="00016179" w:rsidRPr="009756E7">
        <w:rPr>
          <w:sz w:val="20"/>
          <w:szCs w:val="18"/>
        </w:rPr>
        <w:t>]*</w:t>
      </w:r>
      <w:proofErr w:type="gramEnd"/>
      <w:r w:rsidR="00016179" w:rsidRPr="009756E7">
        <w:rPr>
          <w:sz w:val="20"/>
          <w:szCs w:val="18"/>
        </w:rPr>
        <w:t>[SOD] in units of g/m</w:t>
      </w:r>
      <w:r w:rsidR="00016179" w:rsidRPr="009756E7">
        <w:rPr>
          <w:sz w:val="20"/>
          <w:szCs w:val="18"/>
          <w:vertAlign w:val="superscript"/>
        </w:rPr>
        <w:t>2</w:t>
      </w:r>
      <w:r w:rsidR="00016179" w:rsidRPr="009756E7">
        <w:rPr>
          <w:sz w:val="20"/>
          <w:szCs w:val="18"/>
        </w:rPr>
        <w:t>/day</w:t>
      </w:r>
      <w:ins w:id="2494" w:author="Honnalore Steissberg" w:date="2021-07-30T12:27:00Z">
        <w:r w:rsidR="00F65195">
          <w:rPr>
            <w:sz w:val="20"/>
            <w:szCs w:val="18"/>
          </w:rPr>
          <w:t>,</w:t>
        </w:r>
      </w:ins>
      <w:r w:rsidR="00016179" w:rsidRPr="009756E7">
        <w:rPr>
          <w:sz w:val="20"/>
          <w:szCs w:val="18"/>
        </w:rPr>
        <w:t xml:space="preserve"> modified by the temperature multiplier for SOD.</w:t>
      </w:r>
      <w:r w:rsidRPr="009756E7">
        <w:rPr>
          <w:sz w:val="20"/>
          <w:szCs w:val="18"/>
        </w:rPr>
        <w:t xml:space="preserve"> </w:t>
      </w:r>
      <w:r w:rsidR="00016179" w:rsidRPr="009756E7">
        <w:rPr>
          <w:sz w:val="20"/>
          <w:szCs w:val="18"/>
        </w:rPr>
        <w:t>Hence the rate chosen is dependent on the SOD rate</w:t>
      </w:r>
      <w:r w:rsidRPr="009756E7">
        <w:rPr>
          <w:sz w:val="20"/>
          <w:szCs w:val="18"/>
        </w:rPr>
        <w:t xml:space="preserve">. </w:t>
      </w:r>
      <w:r w:rsidR="00016179" w:rsidRPr="009756E7">
        <w:rPr>
          <w:sz w:val="20"/>
          <w:szCs w:val="18"/>
        </w:rPr>
        <w:t>Often, P release rates are very site-specific. Sen et al. (2004) determined an average anaerobic P release rate of 0.57 mg/m</w:t>
      </w:r>
      <w:r w:rsidR="00016179" w:rsidRPr="009756E7">
        <w:rPr>
          <w:sz w:val="20"/>
          <w:szCs w:val="18"/>
          <w:vertAlign w:val="superscript"/>
        </w:rPr>
        <w:t>2</w:t>
      </w:r>
      <w:r w:rsidR="00016179" w:rsidRPr="009756E7">
        <w:rPr>
          <w:sz w:val="20"/>
          <w:szCs w:val="18"/>
        </w:rPr>
        <w:t>/day for Beaver Lake, Arkansas. Auer et al. (1993) found rates in a hypereutrophic lake from 9-21 mg/m</w:t>
      </w:r>
      <w:r w:rsidR="00016179" w:rsidRPr="009756E7">
        <w:rPr>
          <w:sz w:val="20"/>
          <w:szCs w:val="18"/>
          <w:vertAlign w:val="superscript"/>
        </w:rPr>
        <w:t>2</w:t>
      </w:r>
      <w:r w:rsidR="00016179" w:rsidRPr="009756E7">
        <w:rPr>
          <w:sz w:val="20"/>
          <w:szCs w:val="18"/>
        </w:rPr>
        <w:t>/day (mean 13 mg/m</w:t>
      </w:r>
      <w:r w:rsidR="00016179" w:rsidRPr="009756E7">
        <w:rPr>
          <w:sz w:val="20"/>
          <w:szCs w:val="18"/>
          <w:vertAlign w:val="superscript"/>
        </w:rPr>
        <w:t>2</w:t>
      </w:r>
      <w:r w:rsidR="00016179" w:rsidRPr="009756E7">
        <w:rPr>
          <w:sz w:val="20"/>
          <w:szCs w:val="18"/>
        </w:rPr>
        <w:t>/day). Kim et al. (200</w:t>
      </w:r>
      <w:r w:rsidR="006E7315" w:rsidRPr="009756E7">
        <w:rPr>
          <w:sz w:val="20"/>
          <w:szCs w:val="18"/>
        </w:rPr>
        <w:t>3</w:t>
      </w:r>
      <w:r w:rsidR="00016179" w:rsidRPr="009756E7">
        <w:rPr>
          <w:sz w:val="20"/>
          <w:szCs w:val="18"/>
        </w:rPr>
        <w:t>) found rates in the summer between 20-24</w:t>
      </w:r>
      <w:r w:rsidR="00016179" w:rsidRPr="009756E7">
        <w:rPr>
          <w:sz w:val="20"/>
          <w:szCs w:val="18"/>
          <w:vertAlign w:val="superscript"/>
        </w:rPr>
        <w:t>o</w:t>
      </w:r>
      <w:r w:rsidR="00016179" w:rsidRPr="009756E7">
        <w:rPr>
          <w:sz w:val="20"/>
          <w:szCs w:val="18"/>
        </w:rPr>
        <w:t>C up to 16 mg/m</w:t>
      </w:r>
      <w:r w:rsidR="00016179" w:rsidRPr="009756E7">
        <w:rPr>
          <w:sz w:val="20"/>
          <w:szCs w:val="18"/>
          <w:vertAlign w:val="superscript"/>
        </w:rPr>
        <w:t>2</w:t>
      </w:r>
      <w:r w:rsidR="00016179" w:rsidRPr="009756E7">
        <w:rPr>
          <w:sz w:val="20"/>
          <w:szCs w:val="18"/>
        </w:rPr>
        <w:t>/day. Spears et al. (2007) showed that for a large shallow lake recovering from high nutrient that the maximum P release was 12 mg/m</w:t>
      </w:r>
      <w:r w:rsidR="00016179" w:rsidRPr="009756E7">
        <w:rPr>
          <w:sz w:val="20"/>
          <w:szCs w:val="18"/>
          <w:vertAlign w:val="superscript"/>
        </w:rPr>
        <w:t>2</w:t>
      </w:r>
      <w:r w:rsidR="00016179" w:rsidRPr="009756E7">
        <w:rPr>
          <w:sz w:val="20"/>
          <w:szCs w:val="18"/>
        </w:rPr>
        <w:t>/day. James et al. (1995) found that P release rates for Lake Pepin, an impoundment on the upper Mississippi River, were between 3.8 and 15 mg/m</w:t>
      </w:r>
      <w:r w:rsidR="00016179" w:rsidRPr="009756E7">
        <w:rPr>
          <w:sz w:val="20"/>
          <w:szCs w:val="18"/>
          <w:vertAlign w:val="superscript"/>
        </w:rPr>
        <w:t>2</w:t>
      </w:r>
      <w:r w:rsidR="00016179" w:rsidRPr="009756E7">
        <w:rPr>
          <w:sz w:val="20"/>
          <w:szCs w:val="18"/>
        </w:rPr>
        <w:t>/day.</w:t>
      </w:r>
    </w:p>
    <w:p w14:paraId="1B6E6F9B" w14:textId="77777777" w:rsidR="0041037A" w:rsidRPr="009756E7" w:rsidRDefault="0041037A">
      <w:pPr>
        <w:pStyle w:val="BodyText"/>
        <w:rPr>
          <w:sz w:val="20"/>
          <w:szCs w:val="18"/>
        </w:rPr>
      </w:pPr>
      <w:r w:rsidRPr="009756E7">
        <w:rPr>
          <w:sz w:val="20"/>
          <w:szCs w:val="18"/>
        </w:rPr>
        <w:t>[</w:t>
      </w:r>
      <w:r w:rsidRPr="009756E7">
        <w:rPr>
          <w:rFonts w:cs="Arial"/>
          <w:b/>
          <w:bCs/>
          <w:sz w:val="20"/>
          <w:szCs w:val="18"/>
        </w:rPr>
        <w:t>PARTP</w:t>
      </w:r>
      <w:r w:rsidRPr="009756E7">
        <w:rPr>
          <w:sz w:val="20"/>
          <w:szCs w:val="18"/>
        </w:rPr>
        <w:t>] is the phosphorous partitioning coefficient for sorption onto suspended solids.   In the current model formulations, it is not recommended to allow phosphorus to sorb onto inorganic suspended solids</w:t>
      </w:r>
      <w:r w:rsidR="00BB1593" w:rsidRPr="009756E7">
        <w:rPr>
          <w:sz w:val="20"/>
          <w:szCs w:val="18"/>
        </w:rPr>
        <w:t xml:space="preserve"> unless clear evidence for this mechanism is known</w:t>
      </w:r>
      <w:r w:rsidRPr="009756E7">
        <w:rPr>
          <w:sz w:val="20"/>
          <w:szCs w:val="18"/>
        </w:rPr>
        <w:t>, so [</w:t>
      </w:r>
      <w:r w:rsidRPr="009756E7">
        <w:rPr>
          <w:rFonts w:cs="Arial"/>
          <w:b/>
          <w:bCs/>
          <w:sz w:val="20"/>
          <w:szCs w:val="18"/>
        </w:rPr>
        <w:t>PARTP</w:t>
      </w:r>
      <w:r w:rsidRPr="009756E7">
        <w:rPr>
          <w:sz w:val="20"/>
          <w:szCs w:val="18"/>
        </w:rPr>
        <w:t>] should be set to zero.</w:t>
      </w:r>
      <w:r w:rsidR="00565A4A" w:rsidRPr="009756E7">
        <w:rPr>
          <w:sz w:val="20"/>
          <w:szCs w:val="18"/>
        </w:rPr>
        <w:t xml:space="preserve"> Note that concentrations of PO</w:t>
      </w:r>
      <w:r w:rsidR="00565A4A" w:rsidRPr="009756E7">
        <w:rPr>
          <w:sz w:val="20"/>
          <w:szCs w:val="18"/>
          <w:vertAlign w:val="subscript"/>
        </w:rPr>
        <w:t>4</w:t>
      </w:r>
      <w:r w:rsidR="00565A4A" w:rsidRPr="009756E7">
        <w:rPr>
          <w:sz w:val="20"/>
          <w:szCs w:val="18"/>
        </w:rPr>
        <w:t xml:space="preserve"> in the model are in units of PO</w:t>
      </w:r>
      <w:r w:rsidR="00565A4A" w:rsidRPr="009756E7">
        <w:rPr>
          <w:sz w:val="20"/>
          <w:szCs w:val="18"/>
          <w:vertAlign w:val="subscript"/>
        </w:rPr>
        <w:t>4</w:t>
      </w:r>
      <w:r w:rsidR="00565A4A" w:rsidRPr="009756E7">
        <w:rPr>
          <w:sz w:val="20"/>
          <w:szCs w:val="18"/>
        </w:rPr>
        <w:t xml:space="preserve"> as P.</w:t>
      </w:r>
      <w:r w:rsidR="00251E81" w:rsidRPr="009756E7">
        <w:rPr>
          <w:sz w:val="20"/>
          <w:szCs w:val="18"/>
        </w:rPr>
        <w:t xml:space="preserve"> Note that the model does not have a mechanism for desorption of P from the inorganic </w:t>
      </w:r>
      <w:r w:rsidR="002863FD" w:rsidRPr="009756E7">
        <w:rPr>
          <w:sz w:val="20"/>
          <w:szCs w:val="18"/>
        </w:rPr>
        <w:t>suspended</w:t>
      </w:r>
      <w:r w:rsidR="00251E81" w:rsidRPr="009756E7">
        <w:rPr>
          <w:sz w:val="20"/>
          <w:szCs w:val="18"/>
        </w:rPr>
        <w:t xml:space="preserve"> solids to the water column.</w:t>
      </w:r>
    </w:p>
    <w:p w14:paraId="76BC4055"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2EFCF178"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PHOSPHOR    PO4R   PARTP</w:t>
      </w:r>
    </w:p>
    <w:p w14:paraId="38C85459"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1       0.015     0.0</w:t>
      </w:r>
    </w:p>
    <w:p w14:paraId="7858A64E"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2       0.015     0.0</w:t>
      </w:r>
    </w:p>
    <w:p w14:paraId="7BF10594"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3       0.015     0.0</w:t>
      </w:r>
    </w:p>
    <w:p w14:paraId="686FF9B9" w14:textId="77777777" w:rsidR="0041037A" w:rsidRPr="00B7030B" w:rsidRDefault="0041037A" w:rsidP="009756E7">
      <w:pPr>
        <w:pStyle w:val="Heading4"/>
        <w:spacing w:before="0" w:after="0"/>
      </w:pPr>
      <w:r w:rsidRPr="00B7030B">
        <w:rPr>
          <w:rStyle w:val="Cardtitle1"/>
          <w:rFonts w:asciiTheme="minorHAnsi" w:hAnsiTheme="minorHAnsi"/>
        </w:rPr>
        <w:br w:type="page"/>
      </w:r>
      <w:bookmarkStart w:id="2495" w:name="ammonium"/>
      <w:bookmarkStart w:id="2496" w:name="_Toc41047779"/>
      <w:bookmarkEnd w:id="2495"/>
      <w:r w:rsidRPr="00B7030B">
        <w:lastRenderedPageBreak/>
        <w:t>Ammonium (AMMONIUM)</w:t>
      </w:r>
      <w:bookmarkEnd w:id="2496"/>
    </w:p>
    <w:p w14:paraId="2ACC0AE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0CAC11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D5F722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NH4REL</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Sediment release rate of ammonium, frac</w:t>
      </w:r>
      <w:r w:rsidRPr="00B7030B">
        <w:rPr>
          <w:rFonts w:asciiTheme="minorHAnsi" w:hAnsiTheme="minorHAnsi"/>
        </w:rPr>
        <w:softHyphen/>
        <w:t>tion of SOD</w:t>
      </w:r>
    </w:p>
    <w:p w14:paraId="41AAAB9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i/>
          <w:iCs/>
          <w:vertAlign w:val="superscript"/>
        </w:rPr>
      </w:pPr>
      <w:r w:rsidRPr="00B7030B">
        <w:rPr>
          <w:rFonts w:asciiTheme="minorHAnsi" w:hAnsiTheme="minorHAnsi"/>
        </w:rPr>
        <w:t>3</w:t>
      </w:r>
      <w:r w:rsidRPr="00B7030B">
        <w:rPr>
          <w:rFonts w:asciiTheme="minorHAnsi" w:hAnsiTheme="minorHAnsi"/>
        </w:rPr>
        <w:tab/>
        <w:t>NH4DK</w:t>
      </w:r>
      <w:r w:rsidRPr="00B7030B">
        <w:rPr>
          <w:rFonts w:asciiTheme="minorHAnsi" w:hAnsiTheme="minorHAnsi"/>
        </w:rPr>
        <w:tab/>
        <w:t>Real</w:t>
      </w:r>
      <w:r w:rsidRPr="00B7030B">
        <w:rPr>
          <w:rFonts w:asciiTheme="minorHAnsi" w:hAnsiTheme="minorHAnsi"/>
        </w:rPr>
        <w:tab/>
        <w:t>0.12</w:t>
      </w:r>
      <w:r w:rsidRPr="00B7030B">
        <w:rPr>
          <w:rFonts w:asciiTheme="minorHAnsi" w:hAnsiTheme="minorHAnsi"/>
        </w:rPr>
        <w:tab/>
        <w:t xml:space="preserve">Ammonium decay rate, </w:t>
      </w:r>
      <w:r w:rsidRPr="00B7030B">
        <w:rPr>
          <w:rFonts w:asciiTheme="minorHAnsi" w:hAnsiTheme="minorHAnsi"/>
          <w:i/>
          <w:iCs/>
        </w:rPr>
        <w:t>day</w:t>
      </w:r>
      <w:r w:rsidRPr="00B7030B">
        <w:rPr>
          <w:rFonts w:asciiTheme="minorHAnsi" w:hAnsiTheme="minorHAnsi"/>
          <w:i/>
          <w:iCs/>
          <w:vertAlign w:val="superscript"/>
        </w:rPr>
        <w:t>-1</w:t>
      </w:r>
    </w:p>
    <w:p w14:paraId="4B868C63" w14:textId="77777777" w:rsidR="0041037A" w:rsidRPr="009756E7" w:rsidRDefault="0041037A">
      <w:pPr>
        <w:pStyle w:val="BodyText2"/>
        <w:rPr>
          <w:sz w:val="20"/>
          <w:szCs w:val="18"/>
        </w:rPr>
      </w:pPr>
    </w:p>
    <w:p w14:paraId="03C49074" w14:textId="700FE392" w:rsidR="0041037A" w:rsidRPr="009756E7" w:rsidRDefault="0041037A">
      <w:pPr>
        <w:pStyle w:val="BodyText"/>
        <w:rPr>
          <w:sz w:val="20"/>
          <w:szCs w:val="18"/>
        </w:rPr>
      </w:pPr>
      <w:r w:rsidRPr="009756E7">
        <w:rPr>
          <w:sz w:val="20"/>
          <w:szCs w:val="18"/>
        </w:rPr>
        <w:t>[</w:t>
      </w:r>
      <w:r w:rsidRPr="009756E7">
        <w:rPr>
          <w:rFonts w:cs="Arial"/>
          <w:b/>
          <w:bCs/>
          <w:sz w:val="20"/>
          <w:szCs w:val="18"/>
        </w:rPr>
        <w:t>NH4REL</w:t>
      </w:r>
      <w:r w:rsidRPr="009756E7">
        <w:rPr>
          <w:sz w:val="20"/>
          <w:szCs w:val="18"/>
        </w:rPr>
        <w:t>] is the sediment release rate of ammonium anaerobic conditions speci</w:t>
      </w:r>
      <w:r w:rsidRPr="009756E7">
        <w:rPr>
          <w:sz w:val="20"/>
          <w:szCs w:val="18"/>
        </w:rPr>
        <w:softHyphen/>
        <w:t>fied as a frac</w:t>
      </w:r>
      <w:r w:rsidRPr="009756E7">
        <w:rPr>
          <w:sz w:val="20"/>
          <w:szCs w:val="18"/>
        </w:rPr>
        <w:softHyphen/>
        <w:t xml:space="preserve">tion of the sediment oxygen demand.  </w:t>
      </w:r>
      <w:r w:rsidR="00575072" w:rsidRPr="009756E7">
        <w:rPr>
          <w:i/>
          <w:sz w:val="20"/>
          <w:szCs w:val="18"/>
        </w:rPr>
        <w:t>This is only used for the zero order sediment oxygen demand model</w:t>
      </w:r>
      <w:r w:rsidR="00575072" w:rsidRPr="009756E7">
        <w:rPr>
          <w:sz w:val="20"/>
          <w:szCs w:val="18"/>
        </w:rPr>
        <w:t>. W</w:t>
      </w:r>
      <w:r w:rsidR="0080002A" w:rsidRPr="009756E7">
        <w:rPr>
          <w:sz w:val="20"/>
          <w:szCs w:val="18"/>
        </w:rPr>
        <w:t xml:space="preserve">hen there is anoxia, the rate of ammonia release is approximately the (SOD </w:t>
      </w:r>
      <w:proofErr w:type="gramStart"/>
      <w:r w:rsidR="0080002A" w:rsidRPr="009756E7">
        <w:rPr>
          <w:sz w:val="20"/>
          <w:szCs w:val="18"/>
        </w:rPr>
        <w:t>rate)</w:t>
      </w:r>
      <w:r w:rsidR="00AE027C" w:rsidRPr="009756E7">
        <w:rPr>
          <w:sz w:val="20"/>
          <w:szCs w:val="18"/>
        </w:rPr>
        <w:t>*</w:t>
      </w:r>
      <w:proofErr w:type="gramEnd"/>
      <w:r w:rsidR="0080002A" w:rsidRPr="009756E7">
        <w:rPr>
          <w:sz w:val="20"/>
          <w:szCs w:val="18"/>
        </w:rPr>
        <w:t>(</w:t>
      </w:r>
      <w:r w:rsidR="0080002A" w:rsidRPr="009756E7">
        <w:rPr>
          <w:b/>
          <w:bCs/>
          <w:sz w:val="20"/>
          <w:szCs w:val="18"/>
        </w:rPr>
        <w:t>NH4REL</w:t>
      </w:r>
      <w:r w:rsidR="0080002A" w:rsidRPr="009756E7">
        <w:rPr>
          <w:sz w:val="20"/>
          <w:szCs w:val="18"/>
        </w:rPr>
        <w:t>)</w:t>
      </w:r>
      <w:r w:rsidR="00AE027C" w:rsidRPr="009756E7">
        <w:rPr>
          <w:sz w:val="20"/>
          <w:szCs w:val="18"/>
        </w:rPr>
        <w:t xml:space="preserve"> </w:t>
      </w:r>
      <w:r w:rsidR="0080002A" w:rsidRPr="009756E7">
        <w:rPr>
          <w:sz w:val="20"/>
          <w:szCs w:val="18"/>
        </w:rPr>
        <w:t>in units of g NH</w:t>
      </w:r>
      <w:r w:rsidR="0080002A" w:rsidRPr="009756E7">
        <w:rPr>
          <w:sz w:val="20"/>
          <w:szCs w:val="18"/>
          <w:vertAlign w:val="subscript"/>
        </w:rPr>
        <w:t>4</w:t>
      </w:r>
      <w:r w:rsidR="0080002A" w:rsidRPr="009756E7">
        <w:rPr>
          <w:sz w:val="20"/>
          <w:szCs w:val="18"/>
        </w:rPr>
        <w:t>-N/m</w:t>
      </w:r>
      <w:r w:rsidR="00AE027C" w:rsidRPr="009756E7">
        <w:rPr>
          <w:sz w:val="20"/>
          <w:szCs w:val="18"/>
          <w:vertAlign w:val="superscript"/>
        </w:rPr>
        <w:t>2</w:t>
      </w:r>
      <w:r w:rsidR="0080002A" w:rsidRPr="009756E7">
        <w:rPr>
          <w:sz w:val="20"/>
          <w:szCs w:val="18"/>
        </w:rPr>
        <w:t>/day</w:t>
      </w:r>
      <w:ins w:id="2497" w:author="Honnalore Steissberg" w:date="2021-07-30T12:29:00Z">
        <w:r w:rsidR="00F65195">
          <w:rPr>
            <w:sz w:val="20"/>
            <w:szCs w:val="18"/>
          </w:rPr>
          <w:t>,</w:t>
        </w:r>
      </w:ins>
      <w:r w:rsidR="00AE027C" w:rsidRPr="009756E7">
        <w:rPr>
          <w:sz w:val="20"/>
          <w:szCs w:val="18"/>
        </w:rPr>
        <w:t xml:space="preserve"> or if divided by the layer height in m in units of g NH</w:t>
      </w:r>
      <w:r w:rsidR="00AE027C" w:rsidRPr="009756E7">
        <w:rPr>
          <w:sz w:val="20"/>
          <w:szCs w:val="18"/>
          <w:vertAlign w:val="subscript"/>
        </w:rPr>
        <w:t>4</w:t>
      </w:r>
      <w:r w:rsidR="00AE027C" w:rsidRPr="009756E7">
        <w:rPr>
          <w:sz w:val="20"/>
          <w:szCs w:val="18"/>
        </w:rPr>
        <w:t>-N/m</w:t>
      </w:r>
      <w:r w:rsidR="00AE027C" w:rsidRPr="009756E7">
        <w:rPr>
          <w:sz w:val="20"/>
          <w:szCs w:val="18"/>
          <w:vertAlign w:val="superscript"/>
        </w:rPr>
        <w:t>3</w:t>
      </w:r>
      <w:r w:rsidR="00AE027C" w:rsidRPr="009756E7">
        <w:rPr>
          <w:sz w:val="20"/>
          <w:szCs w:val="18"/>
        </w:rPr>
        <w:t>/day</w:t>
      </w:r>
      <w:r w:rsidR="0080002A" w:rsidRPr="009756E7">
        <w:rPr>
          <w:sz w:val="20"/>
          <w:szCs w:val="18"/>
        </w:rPr>
        <w:t xml:space="preserve">. </w:t>
      </w:r>
      <w:r w:rsidR="00084940" w:rsidRPr="009756E7">
        <w:rPr>
          <w:sz w:val="20"/>
          <w:szCs w:val="18"/>
        </w:rPr>
        <w:t xml:space="preserve">These rates are modified by the temperature multiplier for SOD. </w:t>
      </w:r>
      <w:proofErr w:type="spellStart"/>
      <w:r w:rsidR="00AE027C" w:rsidRPr="009756E7">
        <w:rPr>
          <w:sz w:val="20"/>
          <w:szCs w:val="18"/>
        </w:rPr>
        <w:t>Beutel</w:t>
      </w:r>
      <w:proofErr w:type="spellEnd"/>
      <w:r w:rsidR="00AE027C" w:rsidRPr="009756E7">
        <w:rPr>
          <w:sz w:val="20"/>
          <w:szCs w:val="18"/>
        </w:rPr>
        <w:t xml:space="preserve"> (2006) showed that release rates of ammonia-N can vary from less than 5 to more than 15 mg NH</w:t>
      </w:r>
      <w:r w:rsidR="00AE027C" w:rsidRPr="009756E7">
        <w:rPr>
          <w:sz w:val="20"/>
          <w:szCs w:val="18"/>
          <w:vertAlign w:val="subscript"/>
        </w:rPr>
        <w:t>4</w:t>
      </w:r>
      <w:r w:rsidR="00AE027C" w:rsidRPr="009756E7">
        <w:rPr>
          <w:sz w:val="20"/>
          <w:szCs w:val="18"/>
        </w:rPr>
        <w:t>-N/m</w:t>
      </w:r>
      <w:r w:rsidR="00AE027C" w:rsidRPr="009756E7">
        <w:rPr>
          <w:sz w:val="20"/>
          <w:szCs w:val="18"/>
          <w:vertAlign w:val="superscript"/>
        </w:rPr>
        <w:t>2</w:t>
      </w:r>
      <w:r w:rsidR="00AE027C" w:rsidRPr="009756E7">
        <w:rPr>
          <w:sz w:val="20"/>
          <w:szCs w:val="18"/>
        </w:rPr>
        <w:t>/day between oligotrophic to hypereutrophic lakes, respectively.</w:t>
      </w:r>
    </w:p>
    <w:p w14:paraId="26E6677E" w14:textId="77777777" w:rsidR="0041037A" w:rsidRPr="009756E7" w:rsidRDefault="0041037A">
      <w:pPr>
        <w:pStyle w:val="BodyText"/>
        <w:rPr>
          <w:sz w:val="20"/>
          <w:szCs w:val="18"/>
        </w:rPr>
      </w:pPr>
      <w:r w:rsidRPr="009756E7">
        <w:rPr>
          <w:sz w:val="20"/>
          <w:szCs w:val="18"/>
        </w:rPr>
        <w:t>[</w:t>
      </w:r>
      <w:r w:rsidRPr="009756E7">
        <w:rPr>
          <w:rFonts w:cs="Arial"/>
          <w:b/>
          <w:bCs/>
          <w:sz w:val="20"/>
          <w:szCs w:val="18"/>
        </w:rPr>
        <w:t>NH4DK</w:t>
      </w:r>
      <w:r w:rsidRPr="009756E7">
        <w:rPr>
          <w:sz w:val="20"/>
          <w:szCs w:val="18"/>
        </w:rPr>
        <w:t>] is the rate at which ammonium is oxidized to nitrate-nitrite.  Since the model considers nitrate-nitrite as one compartment, the rate specified should be the rate for conversion of ammonium to nitrate.  Literature values are given in the following table.</w:t>
      </w:r>
    </w:p>
    <w:p w14:paraId="701D0CD6" w14:textId="77777777" w:rsidR="00565A4A" w:rsidRPr="009756E7" w:rsidRDefault="00565A4A" w:rsidP="0045039F">
      <w:pPr>
        <w:pStyle w:val="BodyText"/>
        <w:spacing w:after="120"/>
        <w:rPr>
          <w:sz w:val="20"/>
          <w:szCs w:val="18"/>
        </w:rPr>
      </w:pPr>
      <w:r w:rsidRPr="009756E7">
        <w:rPr>
          <w:sz w:val="20"/>
          <w:szCs w:val="18"/>
        </w:rPr>
        <w:t>Note that concentrations of ammonia in the model are in terms of NH</w:t>
      </w:r>
      <w:r w:rsidRPr="009756E7">
        <w:rPr>
          <w:sz w:val="20"/>
          <w:szCs w:val="18"/>
          <w:vertAlign w:val="subscript"/>
        </w:rPr>
        <w:t>4</w:t>
      </w:r>
      <w:r w:rsidRPr="009756E7">
        <w:rPr>
          <w:sz w:val="20"/>
          <w:szCs w:val="18"/>
        </w:rPr>
        <w:t xml:space="preserve"> as N.</w:t>
      </w:r>
    </w:p>
    <w:p w14:paraId="25825332" w14:textId="52471BD1" w:rsidR="0041037A" w:rsidRPr="009756E7" w:rsidRDefault="0041037A" w:rsidP="00EE7164">
      <w:pPr>
        <w:pStyle w:val="Tablecaption"/>
      </w:pPr>
      <w:bookmarkStart w:id="2498" w:name="_Toc13665524"/>
      <w:bookmarkStart w:id="2499" w:name="_Toc37942993"/>
      <w:r w:rsidRPr="009756E7">
        <w:t xml:space="preserve">Table </w:t>
      </w:r>
      <w:r w:rsidR="00F812F1">
        <w:fldChar w:fldCharType="begin"/>
      </w:r>
      <w:r w:rsidR="00F812F1">
        <w:instrText xml:space="preserve"> SEQ Table \* ARABIC </w:instrText>
      </w:r>
      <w:r w:rsidR="00F812F1">
        <w:fldChar w:fldCharType="separate"/>
      </w:r>
      <w:r w:rsidR="00795A65">
        <w:rPr>
          <w:noProof/>
        </w:rPr>
        <w:t>47</w:t>
      </w:r>
      <w:r w:rsidR="00F812F1">
        <w:rPr>
          <w:noProof/>
        </w:rPr>
        <w:fldChar w:fldCharType="end"/>
      </w:r>
      <w:r w:rsidRPr="009756E7">
        <w:t>.  Ammonium Decay Rate Literature Values</w:t>
      </w:r>
      <w:bookmarkEnd w:id="2498"/>
      <w:bookmarkEnd w:id="2499"/>
    </w:p>
    <w:tbl>
      <w:tblPr>
        <w:tblW w:w="0" w:type="auto"/>
        <w:jc w:val="center"/>
        <w:tblLayout w:type="fixed"/>
        <w:tblCellMar>
          <w:left w:w="141" w:type="dxa"/>
          <w:right w:w="141" w:type="dxa"/>
        </w:tblCellMar>
        <w:tblLook w:val="0000" w:firstRow="0" w:lastRow="0" w:firstColumn="0" w:lastColumn="0" w:noHBand="0" w:noVBand="0"/>
      </w:tblPr>
      <w:tblGrid>
        <w:gridCol w:w="2180"/>
        <w:gridCol w:w="2528"/>
        <w:gridCol w:w="1288"/>
      </w:tblGrid>
      <w:tr w:rsidR="0041037A" w:rsidRPr="00B7030B" w14:paraId="6998B8F1" w14:textId="77777777">
        <w:trPr>
          <w:jc w:val="center"/>
        </w:trPr>
        <w:tc>
          <w:tcPr>
            <w:tcW w:w="2180" w:type="dxa"/>
            <w:tcBorders>
              <w:top w:val="double" w:sz="7" w:space="0" w:color="000000"/>
              <w:left w:val="double" w:sz="7" w:space="0" w:color="000000"/>
              <w:bottom w:val="double" w:sz="7" w:space="0" w:color="000000"/>
              <w:right w:val="single" w:sz="6" w:space="0" w:color="000000"/>
            </w:tcBorders>
          </w:tcPr>
          <w:p w14:paraId="13BE7CE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Site</w:t>
            </w:r>
          </w:p>
        </w:tc>
        <w:tc>
          <w:tcPr>
            <w:tcW w:w="2528" w:type="dxa"/>
            <w:tcBorders>
              <w:top w:val="double" w:sz="7" w:space="0" w:color="000000"/>
              <w:left w:val="single" w:sz="6" w:space="0" w:color="000000"/>
              <w:bottom w:val="double" w:sz="7" w:space="0" w:color="000000"/>
              <w:right w:val="single" w:sz="6" w:space="0" w:color="000000"/>
            </w:tcBorders>
          </w:tcPr>
          <w:p w14:paraId="0DCA9EA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Ammonium decay rate, </w:t>
            </w:r>
            <w:r w:rsidRPr="00B7030B">
              <w:rPr>
                <w:rFonts w:asciiTheme="minorHAnsi" w:hAnsiTheme="minorHAnsi"/>
                <w:b/>
                <w:bCs/>
                <w:i/>
                <w:iCs/>
              </w:rPr>
              <w:t>day</w:t>
            </w:r>
            <w:r w:rsidRPr="00B7030B">
              <w:rPr>
                <w:rFonts w:asciiTheme="minorHAnsi" w:hAnsiTheme="minorHAnsi"/>
                <w:b/>
                <w:bCs/>
                <w:i/>
                <w:iCs/>
                <w:vertAlign w:val="superscript"/>
              </w:rPr>
              <w:t>-1</w:t>
            </w:r>
          </w:p>
        </w:tc>
        <w:tc>
          <w:tcPr>
            <w:tcW w:w="1288" w:type="dxa"/>
            <w:tcBorders>
              <w:top w:val="double" w:sz="7" w:space="0" w:color="000000"/>
              <w:left w:val="single" w:sz="6" w:space="0" w:color="000000"/>
              <w:bottom w:val="double" w:sz="7" w:space="0" w:color="000000"/>
              <w:right w:val="double" w:sz="7" w:space="0" w:color="000000"/>
            </w:tcBorders>
          </w:tcPr>
          <w:p w14:paraId="31356CB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358AFDA4"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22FBD72F" w14:textId="77777777" w:rsidR="0041037A" w:rsidRPr="00B7030B" w:rsidRDefault="0041037A">
            <w:pPr>
              <w:pStyle w:val="tabledata"/>
              <w:jc w:val="center"/>
              <w:rPr>
                <w:rFonts w:asciiTheme="minorHAnsi" w:hAnsiTheme="minorHAnsi"/>
              </w:rPr>
            </w:pPr>
            <w:r w:rsidRPr="00B7030B">
              <w:rPr>
                <w:rFonts w:asciiTheme="minorHAnsi" w:hAnsiTheme="minorHAnsi"/>
              </w:rPr>
              <w:t>Grand River, IL</w:t>
            </w:r>
          </w:p>
        </w:tc>
        <w:tc>
          <w:tcPr>
            <w:tcW w:w="2528" w:type="dxa"/>
            <w:tcBorders>
              <w:top w:val="single" w:sz="6" w:space="0" w:color="000000"/>
              <w:left w:val="single" w:sz="6" w:space="0" w:color="000000"/>
              <w:bottom w:val="single" w:sz="7" w:space="0" w:color="000000"/>
              <w:right w:val="single" w:sz="6" w:space="0" w:color="000000"/>
            </w:tcBorders>
          </w:tcPr>
          <w:p w14:paraId="327AF38D" w14:textId="77777777" w:rsidR="0041037A" w:rsidRPr="00B7030B" w:rsidRDefault="0041037A">
            <w:pPr>
              <w:pStyle w:val="tabledata"/>
              <w:jc w:val="center"/>
              <w:rPr>
                <w:rFonts w:asciiTheme="minorHAnsi" w:hAnsiTheme="minorHAnsi"/>
              </w:rPr>
            </w:pPr>
            <w:r w:rsidRPr="00B7030B">
              <w:rPr>
                <w:rFonts w:asciiTheme="minorHAnsi" w:hAnsiTheme="minorHAnsi"/>
              </w:rPr>
              <w:t>0.80</w:t>
            </w:r>
          </w:p>
        </w:tc>
        <w:tc>
          <w:tcPr>
            <w:tcW w:w="1288" w:type="dxa"/>
            <w:tcBorders>
              <w:top w:val="single" w:sz="6" w:space="0" w:color="000000"/>
              <w:left w:val="single" w:sz="6" w:space="0" w:color="000000"/>
              <w:bottom w:val="single" w:sz="7" w:space="0" w:color="000000"/>
              <w:right w:val="double" w:sz="7" w:space="0" w:color="000000"/>
            </w:tcBorders>
          </w:tcPr>
          <w:p w14:paraId="31DE3B05"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21F64CB0"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303159B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Grasmerer</w:t>
            </w:r>
            <w:proofErr w:type="spellEnd"/>
            <w:r w:rsidRPr="00B7030B">
              <w:rPr>
                <w:rFonts w:asciiTheme="minorHAnsi" w:hAnsiTheme="minorHAnsi"/>
              </w:rPr>
              <w:t xml:space="preserve"> Lake, UK</w:t>
            </w:r>
          </w:p>
        </w:tc>
        <w:tc>
          <w:tcPr>
            <w:tcW w:w="2528" w:type="dxa"/>
            <w:tcBorders>
              <w:top w:val="single" w:sz="6" w:space="0" w:color="000000"/>
              <w:left w:val="single" w:sz="6" w:space="0" w:color="000000"/>
              <w:bottom w:val="single" w:sz="7" w:space="0" w:color="000000"/>
              <w:right w:val="single" w:sz="6" w:space="0" w:color="000000"/>
            </w:tcBorders>
          </w:tcPr>
          <w:p w14:paraId="704B92DA" w14:textId="77777777" w:rsidR="0041037A" w:rsidRPr="00B7030B" w:rsidRDefault="0041037A">
            <w:pPr>
              <w:pStyle w:val="tabledata"/>
              <w:jc w:val="center"/>
              <w:rPr>
                <w:rFonts w:asciiTheme="minorHAnsi" w:hAnsiTheme="minorHAnsi"/>
              </w:rPr>
            </w:pPr>
            <w:r w:rsidRPr="00B7030B">
              <w:rPr>
                <w:rFonts w:asciiTheme="minorHAnsi" w:hAnsiTheme="minorHAnsi"/>
              </w:rPr>
              <w:t>0.001-0.013</w:t>
            </w:r>
          </w:p>
        </w:tc>
        <w:tc>
          <w:tcPr>
            <w:tcW w:w="1288" w:type="dxa"/>
            <w:tcBorders>
              <w:top w:val="single" w:sz="6" w:space="0" w:color="000000"/>
              <w:left w:val="single" w:sz="6" w:space="0" w:color="000000"/>
              <w:bottom w:val="single" w:sz="7" w:space="0" w:color="000000"/>
              <w:right w:val="double" w:sz="7" w:space="0" w:color="000000"/>
            </w:tcBorders>
          </w:tcPr>
          <w:p w14:paraId="1E4D9914" w14:textId="77777777" w:rsidR="0041037A" w:rsidRPr="00B7030B" w:rsidRDefault="0041037A">
            <w:pPr>
              <w:pStyle w:val="tabledata"/>
              <w:jc w:val="center"/>
              <w:rPr>
                <w:rFonts w:asciiTheme="minorHAnsi" w:hAnsiTheme="minorHAnsi"/>
              </w:rPr>
            </w:pPr>
            <w:r w:rsidRPr="00B7030B">
              <w:rPr>
                <w:rFonts w:asciiTheme="minorHAnsi" w:hAnsiTheme="minorHAnsi"/>
              </w:rPr>
              <w:t>Hall, 1982</w:t>
            </w:r>
          </w:p>
        </w:tc>
      </w:tr>
      <w:tr w:rsidR="0041037A" w:rsidRPr="00B7030B" w14:paraId="4D79E4B5"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00E8CD2A" w14:textId="77777777" w:rsidR="0041037A" w:rsidRPr="00B7030B" w:rsidRDefault="0041037A">
            <w:pPr>
              <w:pStyle w:val="tabledata"/>
              <w:jc w:val="center"/>
              <w:rPr>
                <w:rFonts w:asciiTheme="minorHAnsi" w:hAnsiTheme="minorHAnsi"/>
              </w:rPr>
            </w:pPr>
            <w:r w:rsidRPr="00B7030B">
              <w:rPr>
                <w:rFonts w:asciiTheme="minorHAnsi" w:hAnsiTheme="minorHAnsi"/>
              </w:rPr>
              <w:t>Truckee River, NV</w:t>
            </w:r>
          </w:p>
        </w:tc>
        <w:tc>
          <w:tcPr>
            <w:tcW w:w="2528" w:type="dxa"/>
            <w:tcBorders>
              <w:top w:val="single" w:sz="6" w:space="0" w:color="000000"/>
              <w:left w:val="single" w:sz="6" w:space="0" w:color="000000"/>
              <w:bottom w:val="single" w:sz="7" w:space="0" w:color="000000"/>
              <w:right w:val="single" w:sz="6" w:space="0" w:color="000000"/>
            </w:tcBorders>
          </w:tcPr>
          <w:p w14:paraId="7E1373D5" w14:textId="77777777" w:rsidR="0041037A" w:rsidRPr="00B7030B" w:rsidRDefault="0041037A">
            <w:pPr>
              <w:pStyle w:val="tabledata"/>
              <w:jc w:val="center"/>
              <w:rPr>
                <w:rFonts w:asciiTheme="minorHAnsi" w:hAnsiTheme="minorHAnsi"/>
              </w:rPr>
            </w:pPr>
            <w:r w:rsidRPr="00B7030B">
              <w:rPr>
                <w:rFonts w:asciiTheme="minorHAnsi" w:hAnsiTheme="minorHAnsi"/>
              </w:rPr>
              <w:t>0.09-1.30</w:t>
            </w:r>
          </w:p>
        </w:tc>
        <w:tc>
          <w:tcPr>
            <w:tcW w:w="1288" w:type="dxa"/>
            <w:tcBorders>
              <w:top w:val="single" w:sz="6" w:space="0" w:color="000000"/>
              <w:left w:val="single" w:sz="6" w:space="0" w:color="000000"/>
              <w:bottom w:val="single" w:sz="7" w:space="0" w:color="000000"/>
              <w:right w:val="double" w:sz="7" w:space="0" w:color="000000"/>
            </w:tcBorders>
          </w:tcPr>
          <w:p w14:paraId="4B4FBFB2"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4E390066"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5847D3D0" w14:textId="77777777" w:rsidR="0041037A" w:rsidRPr="00B7030B" w:rsidRDefault="0041037A">
            <w:pPr>
              <w:pStyle w:val="tabledata"/>
              <w:jc w:val="center"/>
              <w:rPr>
                <w:rFonts w:asciiTheme="minorHAnsi" w:hAnsiTheme="minorHAnsi"/>
              </w:rPr>
            </w:pPr>
            <w:r w:rsidRPr="00B7030B">
              <w:rPr>
                <w:rFonts w:asciiTheme="minorHAnsi" w:hAnsiTheme="minorHAnsi"/>
              </w:rPr>
              <w:t>Mohawk River, NY</w:t>
            </w:r>
          </w:p>
        </w:tc>
        <w:tc>
          <w:tcPr>
            <w:tcW w:w="2528" w:type="dxa"/>
            <w:tcBorders>
              <w:top w:val="single" w:sz="6" w:space="0" w:color="000000"/>
              <w:left w:val="single" w:sz="6" w:space="0" w:color="000000"/>
              <w:bottom w:val="single" w:sz="7" w:space="0" w:color="000000"/>
              <w:right w:val="single" w:sz="6" w:space="0" w:color="000000"/>
            </w:tcBorders>
          </w:tcPr>
          <w:p w14:paraId="5695A728" w14:textId="77777777" w:rsidR="0041037A" w:rsidRPr="00B7030B" w:rsidRDefault="0041037A">
            <w:pPr>
              <w:pStyle w:val="tabledata"/>
              <w:jc w:val="center"/>
              <w:rPr>
                <w:rFonts w:asciiTheme="minorHAnsi" w:hAnsiTheme="minorHAnsi"/>
              </w:rPr>
            </w:pPr>
            <w:r w:rsidRPr="00B7030B">
              <w:rPr>
                <w:rFonts w:asciiTheme="minorHAnsi" w:hAnsiTheme="minorHAnsi"/>
              </w:rPr>
              <w:t>0.23-0.40</w:t>
            </w:r>
          </w:p>
        </w:tc>
        <w:tc>
          <w:tcPr>
            <w:tcW w:w="1288" w:type="dxa"/>
            <w:tcBorders>
              <w:top w:val="single" w:sz="6" w:space="0" w:color="000000"/>
              <w:left w:val="single" w:sz="6" w:space="0" w:color="000000"/>
              <w:bottom w:val="single" w:sz="7" w:space="0" w:color="000000"/>
              <w:right w:val="double" w:sz="7" w:space="0" w:color="000000"/>
            </w:tcBorders>
          </w:tcPr>
          <w:p w14:paraId="463A8624"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3A5DE35D"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7BD1236A" w14:textId="77777777" w:rsidR="0041037A" w:rsidRPr="00B7030B" w:rsidRDefault="0041037A">
            <w:pPr>
              <w:pStyle w:val="tabledata"/>
              <w:jc w:val="center"/>
              <w:rPr>
                <w:rFonts w:asciiTheme="minorHAnsi" w:hAnsiTheme="minorHAnsi"/>
              </w:rPr>
            </w:pPr>
            <w:r w:rsidRPr="00B7030B">
              <w:rPr>
                <w:rFonts w:asciiTheme="minorHAnsi" w:hAnsiTheme="minorHAnsi"/>
              </w:rPr>
              <w:t>Ohio River</w:t>
            </w:r>
          </w:p>
        </w:tc>
        <w:tc>
          <w:tcPr>
            <w:tcW w:w="2528" w:type="dxa"/>
            <w:tcBorders>
              <w:top w:val="single" w:sz="6" w:space="0" w:color="000000"/>
              <w:left w:val="single" w:sz="6" w:space="0" w:color="000000"/>
              <w:bottom w:val="single" w:sz="7" w:space="0" w:color="000000"/>
              <w:right w:val="single" w:sz="6" w:space="0" w:color="000000"/>
            </w:tcBorders>
          </w:tcPr>
          <w:p w14:paraId="21489BF6" w14:textId="77777777" w:rsidR="0041037A" w:rsidRPr="00B7030B" w:rsidRDefault="0041037A">
            <w:pPr>
              <w:pStyle w:val="tabledata"/>
              <w:jc w:val="center"/>
              <w:rPr>
                <w:rFonts w:asciiTheme="minorHAnsi" w:hAnsiTheme="minorHAnsi"/>
              </w:rPr>
            </w:pPr>
            <w:r w:rsidRPr="00B7030B">
              <w:rPr>
                <w:rFonts w:asciiTheme="minorHAnsi" w:hAnsiTheme="minorHAnsi"/>
              </w:rPr>
              <w:t>0.25</w:t>
            </w:r>
          </w:p>
        </w:tc>
        <w:tc>
          <w:tcPr>
            <w:tcW w:w="1288" w:type="dxa"/>
            <w:tcBorders>
              <w:top w:val="single" w:sz="6" w:space="0" w:color="000000"/>
              <w:left w:val="single" w:sz="6" w:space="0" w:color="000000"/>
              <w:bottom w:val="single" w:sz="7" w:space="0" w:color="000000"/>
              <w:right w:val="double" w:sz="7" w:space="0" w:color="000000"/>
            </w:tcBorders>
          </w:tcPr>
          <w:p w14:paraId="7993E8FB"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0130B2A3"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3EE83C21" w14:textId="77777777" w:rsidR="0041037A" w:rsidRPr="00B7030B" w:rsidRDefault="0041037A">
            <w:pPr>
              <w:pStyle w:val="tabledata"/>
              <w:jc w:val="center"/>
              <w:rPr>
                <w:rFonts w:asciiTheme="minorHAnsi" w:hAnsiTheme="minorHAnsi"/>
              </w:rPr>
            </w:pPr>
            <w:r w:rsidRPr="00B7030B">
              <w:rPr>
                <w:rFonts w:asciiTheme="minorHAnsi" w:hAnsiTheme="minorHAnsi"/>
              </w:rPr>
              <w:t>Big Blue River, NB</w:t>
            </w:r>
          </w:p>
        </w:tc>
        <w:tc>
          <w:tcPr>
            <w:tcW w:w="2528" w:type="dxa"/>
            <w:tcBorders>
              <w:top w:val="single" w:sz="6" w:space="0" w:color="000000"/>
              <w:left w:val="single" w:sz="6" w:space="0" w:color="000000"/>
              <w:bottom w:val="single" w:sz="7" w:space="0" w:color="000000"/>
              <w:right w:val="single" w:sz="6" w:space="0" w:color="000000"/>
            </w:tcBorders>
          </w:tcPr>
          <w:p w14:paraId="6E57938E" w14:textId="77777777" w:rsidR="0041037A" w:rsidRPr="00B7030B" w:rsidRDefault="0041037A">
            <w:pPr>
              <w:pStyle w:val="tabledata"/>
              <w:jc w:val="center"/>
              <w:rPr>
                <w:rFonts w:asciiTheme="minorHAnsi" w:hAnsiTheme="minorHAnsi"/>
              </w:rPr>
            </w:pPr>
            <w:r w:rsidRPr="00B7030B">
              <w:rPr>
                <w:rFonts w:asciiTheme="minorHAnsi" w:hAnsiTheme="minorHAnsi"/>
              </w:rPr>
              <w:t>0.17-0.25</w:t>
            </w:r>
          </w:p>
        </w:tc>
        <w:tc>
          <w:tcPr>
            <w:tcW w:w="1288" w:type="dxa"/>
            <w:tcBorders>
              <w:top w:val="single" w:sz="6" w:space="0" w:color="000000"/>
              <w:left w:val="single" w:sz="6" w:space="0" w:color="000000"/>
              <w:bottom w:val="single" w:sz="7" w:space="0" w:color="000000"/>
              <w:right w:val="double" w:sz="7" w:space="0" w:color="000000"/>
            </w:tcBorders>
          </w:tcPr>
          <w:p w14:paraId="30C4990F"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0F9AF6BB" w14:textId="77777777">
        <w:trPr>
          <w:jc w:val="center"/>
        </w:trPr>
        <w:tc>
          <w:tcPr>
            <w:tcW w:w="2180" w:type="dxa"/>
            <w:tcBorders>
              <w:top w:val="single" w:sz="6" w:space="0" w:color="000000"/>
              <w:left w:val="double" w:sz="7" w:space="0" w:color="000000"/>
              <w:bottom w:val="double" w:sz="7" w:space="0" w:color="000000"/>
              <w:right w:val="single" w:sz="6" w:space="0" w:color="000000"/>
            </w:tcBorders>
          </w:tcPr>
          <w:p w14:paraId="4441D70E" w14:textId="77777777" w:rsidR="0041037A" w:rsidRPr="00B7030B" w:rsidRDefault="0041037A">
            <w:pPr>
              <w:pStyle w:val="tabledata"/>
              <w:jc w:val="center"/>
              <w:rPr>
                <w:rFonts w:asciiTheme="minorHAnsi" w:hAnsiTheme="minorHAnsi"/>
              </w:rPr>
            </w:pPr>
            <w:r w:rsidRPr="00B7030B">
              <w:rPr>
                <w:rFonts w:asciiTheme="minorHAnsi" w:hAnsiTheme="minorHAnsi"/>
              </w:rPr>
              <w:t>Flint River, MI</w:t>
            </w:r>
          </w:p>
        </w:tc>
        <w:tc>
          <w:tcPr>
            <w:tcW w:w="2528" w:type="dxa"/>
            <w:tcBorders>
              <w:top w:val="single" w:sz="6" w:space="0" w:color="000000"/>
              <w:left w:val="single" w:sz="6" w:space="0" w:color="000000"/>
              <w:bottom w:val="double" w:sz="7" w:space="0" w:color="000000"/>
              <w:right w:val="single" w:sz="6" w:space="0" w:color="000000"/>
            </w:tcBorders>
          </w:tcPr>
          <w:p w14:paraId="2CE404A3" w14:textId="77777777" w:rsidR="0041037A" w:rsidRPr="00B7030B" w:rsidRDefault="0041037A">
            <w:pPr>
              <w:pStyle w:val="tabledata"/>
              <w:jc w:val="center"/>
              <w:rPr>
                <w:rFonts w:asciiTheme="minorHAnsi" w:hAnsiTheme="minorHAnsi"/>
              </w:rPr>
            </w:pPr>
            <w:r w:rsidRPr="00B7030B">
              <w:rPr>
                <w:rFonts w:asciiTheme="minorHAnsi" w:hAnsiTheme="minorHAnsi"/>
              </w:rPr>
              <w:t>0.76-0.95</w:t>
            </w:r>
          </w:p>
        </w:tc>
        <w:tc>
          <w:tcPr>
            <w:tcW w:w="1288" w:type="dxa"/>
            <w:tcBorders>
              <w:top w:val="single" w:sz="6" w:space="0" w:color="000000"/>
              <w:left w:val="single" w:sz="6" w:space="0" w:color="000000"/>
              <w:bottom w:val="double" w:sz="7" w:space="0" w:color="000000"/>
              <w:right w:val="double" w:sz="7" w:space="0" w:color="000000"/>
            </w:tcBorders>
          </w:tcPr>
          <w:p w14:paraId="4292AA45" w14:textId="77777777" w:rsidR="0041037A" w:rsidRPr="00B7030B" w:rsidRDefault="0041037A">
            <w:pPr>
              <w:pStyle w:val="tabledata"/>
              <w:jc w:val="center"/>
              <w:rPr>
                <w:rFonts w:asciiTheme="minorHAnsi" w:hAnsiTheme="minorHAnsi"/>
                <w:szCs w:val="22"/>
              </w:rPr>
            </w:pPr>
            <w:r w:rsidRPr="00B7030B">
              <w:rPr>
                <w:rFonts w:asciiTheme="minorHAnsi" w:hAnsiTheme="minorHAnsi"/>
              </w:rPr>
              <w:t>Bansal, 1976</w:t>
            </w:r>
          </w:p>
        </w:tc>
      </w:tr>
    </w:tbl>
    <w:p w14:paraId="46F8195B" w14:textId="77777777" w:rsidR="0041037A" w:rsidRPr="00B7030B" w:rsidRDefault="0041037A">
      <w:pPr>
        <w:pStyle w:val="BodyText2"/>
      </w:pPr>
    </w:p>
    <w:p w14:paraId="36F1A574" w14:textId="368327EE" w:rsidR="0007571C" w:rsidRPr="009756E7" w:rsidRDefault="0007571C" w:rsidP="0007571C">
      <w:pPr>
        <w:rPr>
          <w:sz w:val="20"/>
          <w:szCs w:val="18"/>
        </w:rPr>
      </w:pPr>
      <w:r w:rsidRPr="009756E7">
        <w:rPr>
          <w:sz w:val="20"/>
          <w:szCs w:val="18"/>
        </w:rPr>
        <w:t xml:space="preserve">McCutcheon (1987) measured the difference in BOD between samples with and without a nitrification inhibitor in order to estimate nitrification rates.  The measured rates are shown in </w:t>
      </w:r>
      <w:r w:rsidR="0022381E" w:rsidRPr="009756E7">
        <w:rPr>
          <w:sz w:val="20"/>
          <w:szCs w:val="18"/>
        </w:rPr>
        <w:fldChar w:fldCharType="begin"/>
      </w:r>
      <w:r w:rsidR="0022381E" w:rsidRPr="009756E7">
        <w:rPr>
          <w:sz w:val="20"/>
          <w:szCs w:val="18"/>
        </w:rPr>
        <w:instrText xml:space="preserve"> REF _Ref522955473 </w:instrText>
      </w:r>
      <w:r w:rsidR="00B7030B" w:rsidRPr="009756E7">
        <w:rPr>
          <w:sz w:val="20"/>
          <w:szCs w:val="18"/>
        </w:rPr>
        <w:instrText xml:space="preserve"> \* MERGEFORMAT </w:instrText>
      </w:r>
      <w:r w:rsidR="0022381E" w:rsidRPr="009756E7">
        <w:rPr>
          <w:sz w:val="20"/>
          <w:szCs w:val="18"/>
        </w:rPr>
        <w:fldChar w:fldCharType="separate"/>
      </w:r>
      <w:r w:rsidR="00795A65" w:rsidRPr="009756E7">
        <w:rPr>
          <w:sz w:val="20"/>
          <w:szCs w:val="18"/>
        </w:rPr>
        <w:t xml:space="preserve">Table </w:t>
      </w:r>
      <w:r w:rsidR="00795A65">
        <w:rPr>
          <w:noProof/>
          <w:sz w:val="20"/>
          <w:szCs w:val="18"/>
        </w:rPr>
        <w:t>48</w:t>
      </w:r>
      <w:r w:rsidR="0022381E" w:rsidRPr="009756E7">
        <w:rPr>
          <w:noProof/>
          <w:sz w:val="20"/>
          <w:szCs w:val="18"/>
        </w:rPr>
        <w:fldChar w:fldCharType="end"/>
      </w:r>
      <w:r w:rsidRPr="009756E7">
        <w:rPr>
          <w:sz w:val="20"/>
          <w:szCs w:val="18"/>
        </w:rPr>
        <w:t>.  The measured streams were relatively deep</w:t>
      </w:r>
      <w:ins w:id="2500" w:author="Honnalore Steissberg" w:date="2021-07-30T12:30:00Z">
        <w:r w:rsidR="00F65195">
          <w:rPr>
            <w:sz w:val="20"/>
            <w:szCs w:val="18"/>
          </w:rPr>
          <w:t>,</w:t>
        </w:r>
      </w:ins>
      <w:r w:rsidRPr="009756E7">
        <w:rPr>
          <w:sz w:val="20"/>
          <w:szCs w:val="18"/>
        </w:rPr>
        <w:t xml:space="preserve"> with low velocities</w:t>
      </w:r>
      <w:ins w:id="2501" w:author="Honnalore Steissberg" w:date="2021-07-30T12:31:00Z">
        <w:r w:rsidR="00F65195">
          <w:rPr>
            <w:sz w:val="20"/>
            <w:szCs w:val="18"/>
          </w:rPr>
          <w:t>,</w:t>
        </w:r>
      </w:ins>
      <w:r w:rsidRPr="009756E7">
        <w:rPr>
          <w:sz w:val="20"/>
          <w:szCs w:val="18"/>
        </w:rPr>
        <w:t xml:space="preserve"> and lacked well-developed periphyton communities.  </w:t>
      </w:r>
    </w:p>
    <w:p w14:paraId="6F653478" w14:textId="77777777" w:rsidR="0007571C" w:rsidRPr="009756E7" w:rsidRDefault="0007571C" w:rsidP="0007571C">
      <w:pPr>
        <w:rPr>
          <w:sz w:val="20"/>
          <w:szCs w:val="18"/>
        </w:rPr>
      </w:pPr>
    </w:p>
    <w:p w14:paraId="189ADDED" w14:textId="24FE26B9" w:rsidR="0007571C" w:rsidRPr="009756E7" w:rsidRDefault="0007571C" w:rsidP="00EE7164">
      <w:pPr>
        <w:pStyle w:val="Tablecaption"/>
      </w:pPr>
      <w:bookmarkStart w:id="2502" w:name="_Ref522955473"/>
      <w:bookmarkStart w:id="2503" w:name="_Toc13665525"/>
      <w:bookmarkStart w:id="2504" w:name="_Toc37942994"/>
      <w:r w:rsidRPr="009756E7">
        <w:t xml:space="preserve">Table </w:t>
      </w:r>
      <w:r w:rsidR="00F812F1">
        <w:fldChar w:fldCharType="begin"/>
      </w:r>
      <w:r w:rsidR="00F812F1">
        <w:instrText xml:space="preserve"> SEQ Table \* ARABIC </w:instrText>
      </w:r>
      <w:r w:rsidR="00F812F1">
        <w:fldChar w:fldCharType="separate"/>
      </w:r>
      <w:r w:rsidR="00795A65">
        <w:rPr>
          <w:noProof/>
        </w:rPr>
        <w:t>48</w:t>
      </w:r>
      <w:r w:rsidR="00F812F1">
        <w:rPr>
          <w:noProof/>
        </w:rPr>
        <w:fldChar w:fldCharType="end"/>
      </w:r>
      <w:bookmarkEnd w:id="2502"/>
      <w:r w:rsidRPr="009756E7">
        <w:t>.  Nitrification rates measured by McCutcheon (1987).</w:t>
      </w:r>
      <w:bookmarkEnd w:id="2503"/>
      <w:bookmarkEnd w:id="2504"/>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164"/>
        <w:gridCol w:w="2165"/>
        <w:gridCol w:w="2165"/>
      </w:tblGrid>
      <w:tr w:rsidR="0007571C" w:rsidRPr="00B7030B" w14:paraId="6733B06C" w14:textId="77777777">
        <w:trPr>
          <w:cantSplit/>
          <w:tblHeader/>
          <w:jc w:val="center"/>
        </w:trPr>
        <w:tc>
          <w:tcPr>
            <w:tcW w:w="2164" w:type="dxa"/>
            <w:tcBorders>
              <w:top w:val="double" w:sz="4" w:space="0" w:color="auto"/>
              <w:bottom w:val="single" w:sz="8" w:space="0" w:color="auto"/>
            </w:tcBorders>
          </w:tcPr>
          <w:p w14:paraId="08408A2B" w14:textId="77777777" w:rsidR="0007571C" w:rsidRPr="00B7030B" w:rsidRDefault="0007571C" w:rsidP="0007571C">
            <w:pPr>
              <w:rPr>
                <w:rFonts w:cs="Arial"/>
                <w:sz w:val="16"/>
                <w:szCs w:val="16"/>
              </w:rPr>
            </w:pPr>
            <w:r w:rsidRPr="00B7030B">
              <w:rPr>
                <w:rFonts w:cs="Arial"/>
                <w:sz w:val="16"/>
                <w:szCs w:val="16"/>
              </w:rPr>
              <w:t>Reaction</w:t>
            </w:r>
          </w:p>
        </w:tc>
        <w:tc>
          <w:tcPr>
            <w:tcW w:w="2165" w:type="dxa"/>
            <w:tcBorders>
              <w:top w:val="double" w:sz="4" w:space="0" w:color="auto"/>
              <w:bottom w:val="single" w:sz="8" w:space="0" w:color="auto"/>
            </w:tcBorders>
          </w:tcPr>
          <w:p w14:paraId="2F014886" w14:textId="77777777" w:rsidR="0007571C" w:rsidRPr="00B7030B" w:rsidRDefault="0007571C" w:rsidP="0007571C">
            <w:pPr>
              <w:rPr>
                <w:rFonts w:cs="Arial"/>
                <w:sz w:val="16"/>
                <w:szCs w:val="16"/>
              </w:rPr>
            </w:pPr>
            <w:r w:rsidRPr="00B7030B">
              <w:rPr>
                <w:rFonts w:cs="Arial"/>
                <w:sz w:val="16"/>
                <w:szCs w:val="16"/>
              </w:rPr>
              <w:t>Source</w:t>
            </w:r>
          </w:p>
        </w:tc>
        <w:tc>
          <w:tcPr>
            <w:tcW w:w="2165" w:type="dxa"/>
            <w:tcBorders>
              <w:top w:val="double" w:sz="4" w:space="0" w:color="auto"/>
              <w:bottom w:val="single" w:sz="8" w:space="0" w:color="auto"/>
            </w:tcBorders>
          </w:tcPr>
          <w:p w14:paraId="5F47F94C" w14:textId="77777777" w:rsidR="0007571C" w:rsidRPr="00B7030B" w:rsidRDefault="0007571C" w:rsidP="0007571C">
            <w:pPr>
              <w:rPr>
                <w:rFonts w:cs="Arial"/>
                <w:sz w:val="16"/>
                <w:szCs w:val="16"/>
              </w:rPr>
            </w:pPr>
            <w:r w:rsidRPr="00B7030B">
              <w:rPr>
                <w:rFonts w:cs="Arial"/>
                <w:sz w:val="16"/>
                <w:szCs w:val="16"/>
              </w:rPr>
              <w:t>Nitrification rate (d</w:t>
            </w:r>
            <w:r w:rsidRPr="00B7030B">
              <w:rPr>
                <w:rFonts w:cs="Arial"/>
                <w:sz w:val="16"/>
                <w:szCs w:val="16"/>
                <w:vertAlign w:val="superscript"/>
              </w:rPr>
              <w:t>-1</w:t>
            </w:r>
            <w:r w:rsidRPr="00B7030B">
              <w:rPr>
                <w:rFonts w:cs="Arial"/>
                <w:sz w:val="16"/>
                <w:szCs w:val="16"/>
              </w:rPr>
              <w:t>)</w:t>
            </w:r>
          </w:p>
        </w:tc>
      </w:tr>
      <w:tr w:rsidR="0007571C" w:rsidRPr="00B7030B" w14:paraId="4B3E8C9F" w14:textId="77777777">
        <w:trPr>
          <w:cantSplit/>
          <w:jc w:val="center"/>
        </w:trPr>
        <w:tc>
          <w:tcPr>
            <w:tcW w:w="2164" w:type="dxa"/>
            <w:tcBorders>
              <w:top w:val="single" w:sz="8" w:space="0" w:color="auto"/>
              <w:bottom w:val="single" w:sz="8" w:space="0" w:color="auto"/>
            </w:tcBorders>
          </w:tcPr>
          <w:p w14:paraId="45041AF1" w14:textId="77777777" w:rsidR="0007571C" w:rsidRPr="00B7030B" w:rsidRDefault="0007571C" w:rsidP="0007571C">
            <w:pPr>
              <w:rPr>
                <w:rFonts w:cs="Arial"/>
                <w:sz w:val="16"/>
                <w:szCs w:val="16"/>
              </w:rPr>
            </w:pPr>
            <w:r w:rsidRPr="00B7030B">
              <w:rPr>
                <w:rFonts w:cs="Arial"/>
                <w:sz w:val="16"/>
                <w:szCs w:val="16"/>
              </w:rPr>
              <w:t>Nitrification</w:t>
            </w:r>
          </w:p>
        </w:tc>
        <w:tc>
          <w:tcPr>
            <w:tcW w:w="2165" w:type="dxa"/>
            <w:tcBorders>
              <w:top w:val="single" w:sz="8" w:space="0" w:color="auto"/>
              <w:bottom w:val="single" w:sz="8" w:space="0" w:color="auto"/>
            </w:tcBorders>
          </w:tcPr>
          <w:p w14:paraId="498A651E" w14:textId="77777777" w:rsidR="0007571C" w:rsidRPr="00B7030B" w:rsidRDefault="0007571C" w:rsidP="0007571C">
            <w:pPr>
              <w:rPr>
                <w:rFonts w:cs="Arial"/>
                <w:sz w:val="16"/>
                <w:szCs w:val="16"/>
              </w:rPr>
            </w:pPr>
            <w:r w:rsidRPr="00B7030B">
              <w:rPr>
                <w:rFonts w:cs="Arial"/>
                <w:sz w:val="16"/>
                <w:szCs w:val="16"/>
              </w:rPr>
              <w:t>Chattahoochee River, Georgia</w:t>
            </w:r>
          </w:p>
        </w:tc>
        <w:tc>
          <w:tcPr>
            <w:tcW w:w="2165" w:type="dxa"/>
            <w:tcBorders>
              <w:top w:val="single" w:sz="8" w:space="0" w:color="auto"/>
              <w:bottom w:val="single" w:sz="8" w:space="0" w:color="auto"/>
            </w:tcBorders>
          </w:tcPr>
          <w:p w14:paraId="5D561A5F" w14:textId="77777777" w:rsidR="0007571C" w:rsidRPr="00B7030B" w:rsidRDefault="0007571C" w:rsidP="0007571C">
            <w:pPr>
              <w:rPr>
                <w:rFonts w:cs="Arial"/>
                <w:sz w:val="16"/>
                <w:szCs w:val="16"/>
              </w:rPr>
            </w:pPr>
            <w:r w:rsidRPr="00B7030B">
              <w:rPr>
                <w:rFonts w:cs="Arial"/>
                <w:sz w:val="16"/>
                <w:szCs w:val="16"/>
              </w:rPr>
              <w:t>0.26</w:t>
            </w:r>
          </w:p>
        </w:tc>
      </w:tr>
      <w:tr w:rsidR="0007571C" w:rsidRPr="00B7030B" w14:paraId="594DCA35" w14:textId="77777777">
        <w:trPr>
          <w:cantSplit/>
          <w:jc w:val="center"/>
        </w:trPr>
        <w:tc>
          <w:tcPr>
            <w:tcW w:w="2164" w:type="dxa"/>
            <w:tcBorders>
              <w:top w:val="single" w:sz="8" w:space="0" w:color="auto"/>
              <w:bottom w:val="single" w:sz="4" w:space="0" w:color="auto"/>
            </w:tcBorders>
          </w:tcPr>
          <w:p w14:paraId="39A58EFF" w14:textId="77777777" w:rsidR="0007571C" w:rsidRPr="00B7030B" w:rsidRDefault="0007571C" w:rsidP="0007571C">
            <w:pPr>
              <w:rPr>
                <w:rFonts w:cs="Arial"/>
                <w:sz w:val="16"/>
                <w:szCs w:val="16"/>
              </w:rPr>
            </w:pPr>
            <w:r w:rsidRPr="00B7030B">
              <w:rPr>
                <w:rFonts w:cs="Arial"/>
                <w:sz w:val="16"/>
                <w:szCs w:val="16"/>
              </w:rPr>
              <w:t>Nitrification</w:t>
            </w:r>
          </w:p>
        </w:tc>
        <w:tc>
          <w:tcPr>
            <w:tcW w:w="2165" w:type="dxa"/>
            <w:tcBorders>
              <w:top w:val="single" w:sz="8" w:space="0" w:color="auto"/>
              <w:bottom w:val="single" w:sz="4" w:space="0" w:color="auto"/>
            </w:tcBorders>
          </w:tcPr>
          <w:p w14:paraId="1F6BA14F" w14:textId="77777777" w:rsidR="0007571C" w:rsidRPr="00B7030B" w:rsidRDefault="0007571C" w:rsidP="0007571C">
            <w:pPr>
              <w:rPr>
                <w:rFonts w:cs="Arial"/>
                <w:sz w:val="16"/>
                <w:szCs w:val="16"/>
              </w:rPr>
            </w:pPr>
            <w:r w:rsidRPr="00B7030B">
              <w:rPr>
                <w:rFonts w:cs="Arial"/>
                <w:sz w:val="16"/>
                <w:szCs w:val="16"/>
              </w:rPr>
              <w:t>West Fork Trinity River, Texas</w:t>
            </w:r>
          </w:p>
        </w:tc>
        <w:tc>
          <w:tcPr>
            <w:tcW w:w="2165" w:type="dxa"/>
            <w:tcBorders>
              <w:top w:val="single" w:sz="8" w:space="0" w:color="auto"/>
              <w:bottom w:val="single" w:sz="4" w:space="0" w:color="auto"/>
            </w:tcBorders>
          </w:tcPr>
          <w:p w14:paraId="7F1810EA" w14:textId="77777777" w:rsidR="0007571C" w:rsidRPr="00B7030B" w:rsidRDefault="0007571C" w:rsidP="0007571C">
            <w:pPr>
              <w:rPr>
                <w:rFonts w:cs="Arial"/>
                <w:sz w:val="16"/>
                <w:szCs w:val="16"/>
              </w:rPr>
            </w:pPr>
            <w:r w:rsidRPr="00B7030B">
              <w:rPr>
                <w:rFonts w:cs="Arial"/>
                <w:sz w:val="16"/>
                <w:szCs w:val="16"/>
              </w:rPr>
              <w:t>0.50</w:t>
            </w:r>
          </w:p>
        </w:tc>
      </w:tr>
    </w:tbl>
    <w:p w14:paraId="18532DFF" w14:textId="77777777" w:rsidR="0007571C" w:rsidRPr="0045039F" w:rsidRDefault="0007571C">
      <w:pPr>
        <w:pStyle w:val="BodyText2"/>
        <w:rPr>
          <w:sz w:val="20"/>
        </w:rPr>
      </w:pPr>
    </w:p>
    <w:p w14:paraId="4A1841D7" w14:textId="77777777" w:rsidR="0041037A" w:rsidRPr="00B7030B" w:rsidRDefault="0041037A" w:rsidP="001144BB">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0"/>
        <w:jc w:val="both"/>
        <w:rPr>
          <w:rFonts w:asciiTheme="minorHAnsi" w:hAnsiTheme="minorHAnsi"/>
        </w:rPr>
      </w:pPr>
      <w:r w:rsidRPr="00B7030B">
        <w:rPr>
          <w:rFonts w:asciiTheme="minorHAnsi" w:hAnsiTheme="minorHAnsi"/>
        </w:rPr>
        <w:t>Example</w:t>
      </w:r>
    </w:p>
    <w:p w14:paraId="1FA2A368"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AMMONIUM    NH4R   NH4DK</w:t>
      </w:r>
    </w:p>
    <w:p w14:paraId="3D639F81"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1       </w:t>
      </w:r>
      <w:r w:rsidR="0048073A" w:rsidRPr="001144BB">
        <w:t>0.001</w:t>
      </w:r>
      <w:r w:rsidRPr="001144BB">
        <w:t xml:space="preserve">    0.12</w:t>
      </w:r>
    </w:p>
    <w:p w14:paraId="31EADFB8"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2       </w:t>
      </w:r>
      <w:r w:rsidR="0048073A" w:rsidRPr="001144BB">
        <w:t>0.001</w:t>
      </w:r>
      <w:r w:rsidRPr="001144BB">
        <w:t xml:space="preserve">    0.12</w:t>
      </w:r>
    </w:p>
    <w:p w14:paraId="1A95771A"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3       </w:t>
      </w:r>
      <w:r w:rsidR="0048073A" w:rsidRPr="001144BB">
        <w:t>0.001</w:t>
      </w:r>
      <w:r w:rsidRPr="001144BB">
        <w:t xml:space="preserve">    0.12</w:t>
      </w:r>
    </w:p>
    <w:p w14:paraId="7306F171" w14:textId="77777777" w:rsidR="0041037A" w:rsidRPr="00B7030B" w:rsidRDefault="0041037A" w:rsidP="0045039F">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before="100" w:beforeAutospacing="1" w:after="0"/>
        <w:jc w:val="both"/>
        <w:rPr>
          <w:rFonts w:asciiTheme="minorHAnsi" w:hAnsiTheme="minorHAnsi"/>
          <w:szCs w:val="22"/>
        </w:rPr>
      </w:pPr>
      <w:r w:rsidRPr="00B7030B">
        <w:rPr>
          <w:rFonts w:asciiTheme="minorHAnsi" w:hAnsiTheme="minorHAnsi"/>
          <w:szCs w:val="22"/>
        </w:rPr>
        <w:t>Related Cards and Files</w:t>
      </w:r>
      <w:r w:rsidR="0045039F">
        <w:rPr>
          <w:rFonts w:asciiTheme="minorHAnsi" w:hAnsiTheme="minorHAnsi"/>
          <w:szCs w:val="22"/>
        </w:rPr>
        <w:t xml:space="preserve">  </w:t>
      </w:r>
    </w:p>
    <w:p w14:paraId="6C696373" w14:textId="77777777" w:rsidR="0041037A" w:rsidRPr="00B7030B" w:rsidRDefault="00C51A7D">
      <w:pPr>
        <w:pStyle w:val="Relatedcards"/>
        <w:rPr>
          <w:rFonts w:asciiTheme="minorHAnsi" w:hAnsiTheme="minorHAnsi"/>
        </w:rPr>
      </w:pPr>
      <w:hyperlink w:anchor="ammonium_temperature" w:history="1">
        <w:r w:rsidR="0041037A" w:rsidRPr="00B7030B">
          <w:rPr>
            <w:rFonts w:asciiTheme="minorHAnsi" w:hAnsiTheme="minorHAnsi"/>
          </w:rPr>
          <w:t>Ammonium Temperature Rate Multipliers</w:t>
        </w:r>
      </w:hyperlink>
    </w:p>
    <w:p w14:paraId="22192618" w14:textId="77777777" w:rsidR="0041037A" w:rsidRPr="00B7030B" w:rsidRDefault="0041037A" w:rsidP="009756E7">
      <w:pPr>
        <w:pStyle w:val="Heading4"/>
        <w:spacing w:before="0" w:after="0"/>
      </w:pPr>
      <w:bookmarkStart w:id="2505" w:name="ammonium_temperature"/>
      <w:bookmarkEnd w:id="2505"/>
      <w:r w:rsidRPr="00B7030B">
        <w:rPr>
          <w:rStyle w:val="Cardtitle1"/>
          <w:rFonts w:asciiTheme="minorHAnsi" w:hAnsiTheme="minorHAnsi"/>
        </w:rPr>
        <w:br w:type="page"/>
      </w:r>
      <w:bookmarkStart w:id="2506" w:name="_Toc41047780"/>
      <w:r w:rsidRPr="00B7030B">
        <w:lastRenderedPageBreak/>
        <w:t>Ammonium Temperature Rate Multipliers (NH4 RATE)</w:t>
      </w:r>
      <w:bookmarkEnd w:id="2506"/>
    </w:p>
    <w:p w14:paraId="39D72F2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F399DA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060D98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NH4T1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ammonia decay, </w:t>
      </w:r>
      <w:r w:rsidRPr="00B7030B">
        <w:rPr>
          <w:rFonts w:asciiTheme="minorHAnsi" w:hAnsiTheme="minorHAnsi"/>
          <w:i/>
          <w:iCs/>
        </w:rPr>
        <w:sym w:font="Symbol" w:char="F0B0"/>
      </w:r>
      <w:r w:rsidRPr="00B7030B">
        <w:rPr>
          <w:rFonts w:asciiTheme="minorHAnsi" w:hAnsiTheme="minorHAnsi"/>
          <w:i/>
          <w:iCs/>
        </w:rPr>
        <w:t>C</w:t>
      </w:r>
    </w:p>
    <w:p w14:paraId="0E85875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NH4T2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Lower temperature for maximum ammo</w:t>
      </w:r>
      <w:r w:rsidRPr="00B7030B">
        <w:rPr>
          <w:rFonts w:asciiTheme="minorHAnsi" w:hAnsiTheme="minorHAnsi"/>
        </w:rPr>
        <w:softHyphen/>
        <w:t xml:space="preserve">nia decay, </w:t>
      </w:r>
      <w:r w:rsidRPr="00B7030B">
        <w:rPr>
          <w:rFonts w:asciiTheme="minorHAnsi" w:hAnsiTheme="minorHAnsi"/>
          <w:i/>
          <w:iCs/>
        </w:rPr>
        <w:sym w:font="Symbol" w:char="F0B0"/>
      </w:r>
      <w:r w:rsidRPr="00B7030B">
        <w:rPr>
          <w:rFonts w:asciiTheme="minorHAnsi" w:hAnsiTheme="minorHAnsi"/>
          <w:i/>
          <w:iCs/>
        </w:rPr>
        <w:t>C</w:t>
      </w:r>
    </w:p>
    <w:p w14:paraId="33A65ED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NH4K1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nitrification rate at NH4T1</w:t>
      </w:r>
    </w:p>
    <w:p w14:paraId="10911B1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NH4K2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nitrification rate at NH4T2</w:t>
      </w:r>
    </w:p>
    <w:p w14:paraId="29C96261" w14:textId="77777777" w:rsidR="0041037A" w:rsidRPr="00B7030B" w:rsidRDefault="0041037A">
      <w:pPr>
        <w:pStyle w:val="BodyText2"/>
      </w:pPr>
    </w:p>
    <w:p w14:paraId="2DCFE3FA" w14:textId="77777777" w:rsidR="0041037A" w:rsidRPr="009756E7" w:rsidRDefault="0041037A">
      <w:pPr>
        <w:pStyle w:val="BodyText"/>
        <w:rPr>
          <w:sz w:val="20"/>
          <w:szCs w:val="18"/>
        </w:rPr>
      </w:pPr>
      <w:r w:rsidRPr="009756E7">
        <w:rPr>
          <w:sz w:val="20"/>
          <w:szCs w:val="18"/>
        </w:rPr>
        <w:t>This card specifies the lower and maximum lower temperatures used in defining the curve that de</w:t>
      </w:r>
      <w:r w:rsidRPr="009756E7">
        <w:rPr>
          <w:sz w:val="20"/>
          <w:szCs w:val="18"/>
        </w:rPr>
        <w:softHyphen/>
        <w:t>ter</w:t>
      </w:r>
      <w:r w:rsidRPr="009756E7">
        <w:rPr>
          <w:sz w:val="20"/>
          <w:szCs w:val="18"/>
        </w:rPr>
        <w:softHyphen/>
        <w:t xml:space="preserve">mines the effect of temperature on ammonia nitrification.  See </w:t>
      </w:r>
      <w:r w:rsidR="009756E7">
        <w:rPr>
          <w:sz w:val="20"/>
          <w:szCs w:val="18"/>
        </w:rPr>
        <w:t>Part 2 of the User’s Manual</w:t>
      </w:r>
      <w:r w:rsidRPr="009756E7">
        <w:rPr>
          <w:sz w:val="20"/>
          <w:szCs w:val="18"/>
        </w:rPr>
        <w:t xml:space="preserve"> for more de</w:t>
      </w:r>
      <w:r w:rsidRPr="009756E7">
        <w:rPr>
          <w:sz w:val="20"/>
          <w:szCs w:val="18"/>
        </w:rPr>
        <w:softHyphen/>
        <w:t>tails on the mathe</w:t>
      </w:r>
      <w:r w:rsidRPr="009756E7">
        <w:rPr>
          <w:sz w:val="20"/>
          <w:szCs w:val="18"/>
        </w:rPr>
        <w:softHyphen/>
        <w:t>matical formula</w:t>
      </w:r>
      <w:r w:rsidRPr="009756E7">
        <w:rPr>
          <w:sz w:val="20"/>
          <w:szCs w:val="18"/>
        </w:rPr>
        <w:softHyphen/>
        <w:t xml:space="preserve">tion </w:t>
      </w:r>
      <w:r w:rsidR="009756E7">
        <w:rPr>
          <w:sz w:val="20"/>
          <w:szCs w:val="18"/>
        </w:rPr>
        <w:t>of</w:t>
      </w:r>
      <w:r w:rsidRPr="009756E7">
        <w:rPr>
          <w:sz w:val="20"/>
          <w:szCs w:val="18"/>
        </w:rPr>
        <w:t xml:space="preserve"> the temperature coeffi</w:t>
      </w:r>
      <w:r w:rsidRPr="009756E7">
        <w:rPr>
          <w:sz w:val="20"/>
          <w:szCs w:val="18"/>
        </w:rPr>
        <w:softHyphen/>
        <w:t xml:space="preserve">cients.  </w:t>
      </w:r>
    </w:p>
    <w:p w14:paraId="1B69C544" w14:textId="77777777" w:rsidR="00857188" w:rsidRPr="009756E7" w:rsidRDefault="00857188" w:rsidP="00857188">
      <w:pPr>
        <w:pStyle w:val="BodyText"/>
        <w:rPr>
          <w:sz w:val="20"/>
          <w:szCs w:val="18"/>
        </w:rPr>
      </w:pPr>
      <w:r w:rsidRPr="009756E7">
        <w:rPr>
          <w:sz w:val="20"/>
          <w:szCs w:val="18"/>
        </w:rPr>
        <w:t>The ammonia decay rate correction as a function of temperature is shown below for NH4T1=5, NH4K1=0.1, NH4T2=25 and NH4K2=0.99.</w:t>
      </w:r>
    </w:p>
    <w:p w14:paraId="43C17434" w14:textId="77777777" w:rsidR="00857188" w:rsidRPr="00B7030B" w:rsidRDefault="00857188">
      <w:pPr>
        <w:pStyle w:val="BodyText"/>
        <w:keepNext/>
        <w:jc w:val="center"/>
        <w:pPrChange w:id="2507" w:author="Honnalore Steissberg" w:date="2021-07-30T12:31:00Z">
          <w:pPr>
            <w:pStyle w:val="BodyText"/>
            <w:keepNext/>
          </w:pPr>
        </w:pPrChange>
      </w:pPr>
      <w:r w:rsidRPr="00B7030B">
        <w:rPr>
          <w:noProof/>
        </w:rPr>
        <w:drawing>
          <wp:inline distT="0" distB="0" distL="0" distR="0" wp14:anchorId="571258C1" wp14:editId="431A4BFE">
            <wp:extent cx="3802511" cy="2667000"/>
            <wp:effectExtent l="0" t="0" r="7620" b="12700"/>
            <wp:docPr id="7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F93D910" w14:textId="6E7497D1" w:rsidR="00857188" w:rsidRPr="009756E7" w:rsidRDefault="00857188" w:rsidP="00EE7164">
      <w:pPr>
        <w:pStyle w:val="Caption"/>
      </w:pPr>
      <w:bookmarkStart w:id="2508" w:name="_Toc37942920"/>
      <w:r w:rsidRPr="009756E7">
        <w:t xml:space="preserve">Figure </w:t>
      </w:r>
      <w:r w:rsidR="00F812F1">
        <w:fldChar w:fldCharType="begin"/>
      </w:r>
      <w:r w:rsidR="00F812F1">
        <w:instrText xml:space="preserve"> SEQ Figure \* ARABIC </w:instrText>
      </w:r>
      <w:r w:rsidR="00F812F1">
        <w:fldChar w:fldCharType="separate"/>
      </w:r>
      <w:r w:rsidR="00795A65">
        <w:rPr>
          <w:noProof/>
        </w:rPr>
        <w:t>23</w:t>
      </w:r>
      <w:r w:rsidR="00F812F1">
        <w:rPr>
          <w:noProof/>
        </w:rPr>
        <w:fldChar w:fldCharType="end"/>
      </w:r>
      <w:r w:rsidRPr="009756E7">
        <w:t>. Ammonia decay as a function of temperature.</w:t>
      </w:r>
      <w:bookmarkEnd w:id="2508"/>
    </w:p>
    <w:p w14:paraId="15FB236A"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5E8A62DC"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NH4 RATE   NH4T1   NH4T2   NH4K1   NH4K2</w:t>
      </w:r>
    </w:p>
    <w:p w14:paraId="7DFF8B74"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1         5.0    25.0     0.1    0.99</w:t>
      </w:r>
    </w:p>
    <w:p w14:paraId="4F95D2CE"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2         5.0    25.0     0.1    0.99</w:t>
      </w:r>
    </w:p>
    <w:p w14:paraId="41C517CE"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3         5.0    25.0     0.1    0.99</w:t>
      </w:r>
    </w:p>
    <w:p w14:paraId="412F140D" w14:textId="77777777" w:rsidR="0041037A" w:rsidRPr="00B7030B" w:rsidRDefault="0041037A" w:rsidP="001144BB">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0"/>
        <w:jc w:val="both"/>
        <w:rPr>
          <w:rFonts w:asciiTheme="minorHAnsi" w:hAnsiTheme="minorHAnsi"/>
          <w:szCs w:val="22"/>
        </w:rPr>
      </w:pPr>
      <w:r w:rsidRPr="00B7030B">
        <w:rPr>
          <w:rFonts w:asciiTheme="minorHAnsi" w:hAnsiTheme="minorHAnsi"/>
          <w:szCs w:val="22"/>
        </w:rPr>
        <w:t>Related Cards and Files</w:t>
      </w:r>
    </w:p>
    <w:p w14:paraId="462104DF" w14:textId="77777777" w:rsidR="0041037A" w:rsidRPr="00B7030B" w:rsidRDefault="00C51A7D">
      <w:pPr>
        <w:pStyle w:val="Relatedcards"/>
        <w:rPr>
          <w:rFonts w:asciiTheme="minorHAnsi" w:hAnsiTheme="minorHAnsi"/>
        </w:rPr>
      </w:pPr>
      <w:hyperlink w:anchor="ammonium" w:history="1">
        <w:r w:rsidR="0041037A" w:rsidRPr="00B7030B">
          <w:rPr>
            <w:rFonts w:asciiTheme="minorHAnsi" w:hAnsiTheme="minorHAnsi"/>
          </w:rPr>
          <w:t>Ammonium</w:t>
        </w:r>
      </w:hyperlink>
    </w:p>
    <w:p w14:paraId="7BC4CA28" w14:textId="77777777" w:rsidR="0041037A" w:rsidRPr="00B7030B" w:rsidRDefault="0041037A" w:rsidP="009756E7">
      <w:pPr>
        <w:pStyle w:val="Heading4"/>
        <w:spacing w:before="0" w:after="0"/>
      </w:pPr>
      <w:r w:rsidRPr="00B7030B">
        <w:br w:type="page"/>
      </w:r>
      <w:bookmarkStart w:id="2509" w:name="nitrate"/>
      <w:bookmarkStart w:id="2510" w:name="_Toc41047781"/>
      <w:bookmarkEnd w:id="2509"/>
      <w:r w:rsidRPr="00B7030B">
        <w:lastRenderedPageBreak/>
        <w:t>Nitrate (NITRATE)</w:t>
      </w:r>
      <w:bookmarkEnd w:id="2510"/>
    </w:p>
    <w:p w14:paraId="478C56F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DF22ED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EFC669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i/>
          <w:iCs/>
        </w:rPr>
      </w:pPr>
      <w:r w:rsidRPr="00B7030B">
        <w:rPr>
          <w:rFonts w:asciiTheme="minorHAnsi" w:hAnsiTheme="minorHAnsi"/>
        </w:rPr>
        <w:t>2</w:t>
      </w:r>
      <w:r w:rsidRPr="00B7030B">
        <w:rPr>
          <w:rFonts w:asciiTheme="minorHAnsi" w:hAnsiTheme="minorHAnsi"/>
        </w:rPr>
        <w:tab/>
        <w:t>NO3DK</w:t>
      </w:r>
      <w:r w:rsidRPr="00B7030B">
        <w:rPr>
          <w:rFonts w:asciiTheme="minorHAnsi" w:hAnsiTheme="minorHAnsi"/>
        </w:rPr>
        <w:tab/>
        <w:t>Real</w:t>
      </w:r>
      <w:r w:rsidRPr="00B7030B">
        <w:rPr>
          <w:rFonts w:asciiTheme="minorHAnsi" w:hAnsiTheme="minorHAnsi"/>
        </w:rPr>
        <w:tab/>
        <w:t>0.03</w:t>
      </w:r>
      <w:r w:rsidRPr="00B7030B">
        <w:rPr>
          <w:rFonts w:asciiTheme="minorHAnsi" w:hAnsiTheme="minorHAnsi"/>
        </w:rPr>
        <w:tab/>
      </w:r>
      <w:r w:rsidR="00D7153A">
        <w:rPr>
          <w:rFonts w:asciiTheme="minorHAnsi" w:hAnsiTheme="minorHAnsi"/>
        </w:rPr>
        <w:t>Water column denitrification rate or n</w:t>
      </w:r>
      <w:r w:rsidRPr="00B7030B">
        <w:rPr>
          <w:rFonts w:asciiTheme="minorHAnsi" w:hAnsiTheme="minorHAnsi"/>
        </w:rPr>
        <w:t xml:space="preserve">itrate decay rate, </w:t>
      </w:r>
      <w:r w:rsidRPr="00B7030B">
        <w:rPr>
          <w:rFonts w:asciiTheme="minorHAnsi" w:hAnsiTheme="minorHAnsi"/>
          <w:i/>
          <w:iCs/>
        </w:rPr>
        <w:t>day</w:t>
      </w:r>
      <w:r w:rsidRPr="00B7030B">
        <w:rPr>
          <w:rFonts w:asciiTheme="minorHAnsi" w:hAnsiTheme="minorHAnsi"/>
          <w:i/>
          <w:iCs/>
          <w:vertAlign w:val="superscript"/>
        </w:rPr>
        <w:t>-1</w:t>
      </w:r>
    </w:p>
    <w:p w14:paraId="33F7AECE" w14:textId="593DD605"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i/>
          <w:iCs/>
          <w:vertAlign w:val="superscript"/>
        </w:rPr>
      </w:pPr>
      <w:r w:rsidRPr="00B7030B">
        <w:rPr>
          <w:rFonts w:asciiTheme="minorHAnsi" w:hAnsiTheme="minorHAnsi"/>
        </w:rPr>
        <w:t>3</w:t>
      </w:r>
      <w:r w:rsidRPr="00B7030B">
        <w:rPr>
          <w:rFonts w:asciiTheme="minorHAnsi" w:hAnsiTheme="minorHAnsi"/>
        </w:rPr>
        <w:tab/>
        <w:t>NO3S</w:t>
      </w:r>
      <w:r w:rsidRPr="00B7030B">
        <w:rPr>
          <w:rFonts w:asciiTheme="minorHAnsi" w:hAnsiTheme="minorHAnsi"/>
        </w:rPr>
        <w:tab/>
        <w:t>Real</w:t>
      </w:r>
      <w:r w:rsidRPr="00B7030B">
        <w:rPr>
          <w:rFonts w:asciiTheme="minorHAnsi" w:hAnsiTheme="minorHAnsi"/>
        </w:rPr>
        <w:tab/>
      </w:r>
      <w:r w:rsidR="0016662D" w:rsidRPr="00B7030B">
        <w:rPr>
          <w:rFonts w:asciiTheme="minorHAnsi" w:hAnsiTheme="minorHAnsi"/>
        </w:rPr>
        <w:t>0</w:t>
      </w:r>
      <w:r w:rsidRPr="00B7030B">
        <w:rPr>
          <w:rFonts w:asciiTheme="minorHAnsi" w:hAnsiTheme="minorHAnsi"/>
        </w:rPr>
        <w:t>.0</w:t>
      </w:r>
      <w:r w:rsidR="0016662D" w:rsidRPr="00B7030B">
        <w:rPr>
          <w:rFonts w:asciiTheme="minorHAnsi" w:hAnsiTheme="minorHAnsi"/>
        </w:rPr>
        <w:t>01</w:t>
      </w:r>
      <w:r w:rsidRPr="00B7030B">
        <w:rPr>
          <w:rFonts w:asciiTheme="minorHAnsi" w:hAnsiTheme="minorHAnsi"/>
        </w:rPr>
        <w:tab/>
      </w:r>
      <w:r w:rsidR="00D7153A">
        <w:rPr>
          <w:rFonts w:asciiTheme="minorHAnsi" w:hAnsiTheme="minorHAnsi"/>
        </w:rPr>
        <w:t xml:space="preserve">Nitrate loss velocity to the sediments </w:t>
      </w:r>
      <w:del w:id="2511" w:author="Honnalore Steissberg" w:date="2021-07-30T12:32:00Z">
        <w:r w:rsidR="00D7153A" w:rsidDel="0043689D">
          <w:rPr>
            <w:rFonts w:asciiTheme="minorHAnsi" w:hAnsiTheme="minorHAnsi"/>
          </w:rPr>
          <w:delText>because of</w:delText>
        </w:r>
      </w:del>
      <w:ins w:id="2512" w:author="Honnalore Steissberg" w:date="2021-07-30T12:32:00Z">
        <w:r w:rsidR="0043689D">
          <w:rPr>
            <w:rFonts w:asciiTheme="minorHAnsi" w:hAnsiTheme="minorHAnsi"/>
          </w:rPr>
          <w:t>due to</w:t>
        </w:r>
      </w:ins>
      <w:r w:rsidR="00D7153A">
        <w:rPr>
          <w:rFonts w:asciiTheme="minorHAnsi" w:hAnsiTheme="minorHAnsi"/>
        </w:rPr>
        <w:t xml:space="preserve"> sediment denitrification</w:t>
      </w:r>
      <w:r w:rsidRPr="00B7030B">
        <w:rPr>
          <w:rFonts w:asciiTheme="minorHAnsi" w:hAnsiTheme="minorHAnsi"/>
        </w:rPr>
        <w:t xml:space="preserve">, </w:t>
      </w:r>
      <w:r w:rsidRPr="00B7030B">
        <w:rPr>
          <w:rFonts w:asciiTheme="minorHAnsi" w:hAnsiTheme="minorHAnsi"/>
          <w:i/>
          <w:iCs/>
        </w:rPr>
        <w:t>m day</w:t>
      </w:r>
      <w:r w:rsidRPr="00B7030B">
        <w:rPr>
          <w:rFonts w:asciiTheme="minorHAnsi" w:hAnsiTheme="minorHAnsi"/>
          <w:i/>
          <w:iCs/>
          <w:vertAlign w:val="superscript"/>
        </w:rPr>
        <w:t>-1</w:t>
      </w:r>
    </w:p>
    <w:p w14:paraId="3FF9DE7E" w14:textId="77777777" w:rsidR="006B4B70" w:rsidRPr="00B7030B" w:rsidRDefault="006B4B70">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i/>
          <w:iCs/>
        </w:rPr>
      </w:pPr>
      <w:r w:rsidRPr="00B7030B">
        <w:rPr>
          <w:rFonts w:asciiTheme="minorHAnsi" w:hAnsiTheme="minorHAnsi"/>
        </w:rPr>
        <w:t xml:space="preserve">4             </w:t>
      </w:r>
      <w:r w:rsidR="000B15C3">
        <w:rPr>
          <w:rFonts w:asciiTheme="minorHAnsi" w:hAnsiTheme="minorHAnsi"/>
        </w:rPr>
        <w:tab/>
      </w:r>
      <w:r w:rsidRPr="00B7030B">
        <w:rPr>
          <w:rFonts w:asciiTheme="minorHAnsi" w:hAnsiTheme="minorHAnsi"/>
        </w:rPr>
        <w:t>FNO3</w:t>
      </w:r>
      <w:proofErr w:type="gramStart"/>
      <w:r w:rsidRPr="00B7030B">
        <w:rPr>
          <w:rFonts w:asciiTheme="minorHAnsi" w:hAnsiTheme="minorHAnsi"/>
        </w:rPr>
        <w:t xml:space="preserve">SED  </w:t>
      </w:r>
      <w:r w:rsidR="000B15C3">
        <w:rPr>
          <w:rFonts w:asciiTheme="minorHAnsi" w:hAnsiTheme="minorHAnsi"/>
        </w:rPr>
        <w:tab/>
      </w:r>
      <w:proofErr w:type="gramEnd"/>
      <w:r w:rsidRPr="00B7030B">
        <w:rPr>
          <w:rFonts w:asciiTheme="minorHAnsi" w:hAnsiTheme="minorHAnsi"/>
        </w:rPr>
        <w:t xml:space="preserve">Real </w:t>
      </w:r>
      <w:r w:rsidRPr="00B7030B">
        <w:rPr>
          <w:rFonts w:asciiTheme="minorHAnsi" w:hAnsiTheme="minorHAnsi"/>
        </w:rPr>
        <w:tab/>
        <w:t>0.</w:t>
      </w:r>
      <w:r w:rsidR="00F40EC8" w:rsidRPr="00B7030B">
        <w:rPr>
          <w:rFonts w:asciiTheme="minorHAnsi" w:hAnsiTheme="minorHAnsi"/>
        </w:rPr>
        <w:t>0</w:t>
      </w:r>
      <w:r w:rsidRPr="00B7030B">
        <w:rPr>
          <w:rFonts w:asciiTheme="minorHAnsi" w:hAnsiTheme="minorHAnsi"/>
        </w:rPr>
        <w:tab/>
        <w:t>Fraction of NO</w:t>
      </w:r>
      <w:r w:rsidRPr="00B7030B">
        <w:rPr>
          <w:rFonts w:asciiTheme="minorHAnsi" w:hAnsiTheme="minorHAnsi"/>
          <w:vertAlign w:val="subscript"/>
        </w:rPr>
        <w:t>3</w:t>
      </w:r>
      <w:r w:rsidRPr="00B7030B">
        <w:rPr>
          <w:rFonts w:asciiTheme="minorHAnsi" w:hAnsiTheme="minorHAnsi"/>
        </w:rPr>
        <w:t>-N diffused into the sediments that becomes part of organic N in the sediments (The rest is denitrified.)</w:t>
      </w:r>
    </w:p>
    <w:p w14:paraId="6FD95074" w14:textId="77777777" w:rsidR="0041037A" w:rsidRPr="00B7030B" w:rsidRDefault="0041037A">
      <w:pPr>
        <w:pStyle w:val="BodyText2"/>
      </w:pPr>
    </w:p>
    <w:p w14:paraId="7EF05352" w14:textId="77777777" w:rsidR="0041037A" w:rsidRPr="009756E7" w:rsidRDefault="0041037A">
      <w:pPr>
        <w:pStyle w:val="BodyText"/>
        <w:rPr>
          <w:sz w:val="20"/>
          <w:szCs w:val="18"/>
        </w:rPr>
      </w:pPr>
      <w:r w:rsidRPr="009756E7">
        <w:rPr>
          <w:sz w:val="20"/>
          <w:szCs w:val="18"/>
        </w:rPr>
        <w:t>This card specifies the denitrification rates in the water column</w:t>
      </w:r>
      <w:r w:rsidR="00C5044D" w:rsidRPr="009756E7">
        <w:rPr>
          <w:sz w:val="20"/>
          <w:szCs w:val="18"/>
        </w:rPr>
        <w:t xml:space="preserve"> (only under anoxic conditions)</w:t>
      </w:r>
      <w:r w:rsidRPr="009756E7">
        <w:rPr>
          <w:sz w:val="20"/>
          <w:szCs w:val="18"/>
        </w:rPr>
        <w:t xml:space="preserve"> and from the water column to the sediments.  Values use</w:t>
      </w:r>
      <w:r w:rsidR="0016662D" w:rsidRPr="009756E7">
        <w:rPr>
          <w:sz w:val="20"/>
          <w:szCs w:val="18"/>
        </w:rPr>
        <w:t>d</w:t>
      </w:r>
      <w:r w:rsidRPr="009756E7">
        <w:rPr>
          <w:sz w:val="20"/>
          <w:szCs w:val="18"/>
        </w:rPr>
        <w:t xml:space="preserve"> in previous model</w:t>
      </w:r>
      <w:r w:rsidRPr="009756E7">
        <w:rPr>
          <w:sz w:val="20"/>
          <w:szCs w:val="18"/>
        </w:rPr>
        <w:softHyphen/>
        <w:t>ing studies for the nitrate decay rate [</w:t>
      </w:r>
      <w:r w:rsidRPr="009756E7">
        <w:rPr>
          <w:rFonts w:cs="Arial"/>
          <w:b/>
          <w:bCs/>
          <w:sz w:val="20"/>
          <w:szCs w:val="18"/>
        </w:rPr>
        <w:t>NO3DK</w:t>
      </w:r>
      <w:r w:rsidRPr="009756E7">
        <w:rPr>
          <w:sz w:val="20"/>
          <w:szCs w:val="18"/>
        </w:rPr>
        <w:t xml:space="preserve">] have ranged from 0.05-0.15 </w:t>
      </w:r>
      <w:r w:rsidRPr="009756E7">
        <w:rPr>
          <w:i/>
          <w:iCs/>
          <w:sz w:val="20"/>
          <w:szCs w:val="18"/>
        </w:rPr>
        <w:t>day</w:t>
      </w:r>
      <w:r w:rsidRPr="009756E7">
        <w:rPr>
          <w:i/>
          <w:iCs/>
          <w:sz w:val="20"/>
          <w:szCs w:val="18"/>
          <w:vertAlign w:val="superscript"/>
        </w:rPr>
        <w:t>-1</w:t>
      </w:r>
      <w:r w:rsidRPr="009756E7">
        <w:rPr>
          <w:sz w:val="20"/>
          <w:szCs w:val="18"/>
        </w:rPr>
        <w:t>.  [</w:t>
      </w:r>
      <w:r w:rsidRPr="009756E7">
        <w:rPr>
          <w:rFonts w:cs="Arial"/>
          <w:b/>
          <w:bCs/>
          <w:sz w:val="20"/>
          <w:szCs w:val="18"/>
        </w:rPr>
        <w:t>NO3S</w:t>
      </w:r>
      <w:r w:rsidRPr="009756E7">
        <w:rPr>
          <w:sz w:val="20"/>
          <w:szCs w:val="18"/>
        </w:rPr>
        <w:t>] is analogous to a settling velocity and represents how fast nitrate is diffused into the sediments where it undergoes denitrification.</w:t>
      </w:r>
      <w:r w:rsidR="00383773" w:rsidRPr="009756E7">
        <w:rPr>
          <w:sz w:val="20"/>
          <w:szCs w:val="18"/>
        </w:rPr>
        <w:t xml:space="preserve"> </w:t>
      </w:r>
    </w:p>
    <w:p w14:paraId="64B96141" w14:textId="56ED12FA" w:rsidR="006B4B70" w:rsidRPr="009756E7" w:rsidRDefault="006B4B70" w:rsidP="006B4B70">
      <w:pPr>
        <w:rPr>
          <w:sz w:val="20"/>
          <w:szCs w:val="18"/>
        </w:rPr>
      </w:pPr>
      <w:r w:rsidRPr="009756E7">
        <w:rPr>
          <w:sz w:val="20"/>
          <w:szCs w:val="18"/>
        </w:rPr>
        <w:t>Of the NO</w:t>
      </w:r>
      <w:r w:rsidRPr="009756E7">
        <w:rPr>
          <w:sz w:val="20"/>
          <w:szCs w:val="18"/>
          <w:vertAlign w:val="subscript"/>
        </w:rPr>
        <w:t>3</w:t>
      </w:r>
      <w:r w:rsidRPr="009756E7">
        <w:rPr>
          <w:sz w:val="20"/>
          <w:szCs w:val="18"/>
        </w:rPr>
        <w:t>-N that is diffused into the sediments, a fraction of that, f</w:t>
      </w:r>
      <w:r w:rsidRPr="009756E7">
        <w:rPr>
          <w:sz w:val="20"/>
          <w:szCs w:val="18"/>
          <w:vertAlign w:val="subscript"/>
        </w:rPr>
        <w:t>NO3-SED</w:t>
      </w:r>
      <w:r w:rsidRPr="009756E7">
        <w:rPr>
          <w:sz w:val="20"/>
          <w:szCs w:val="18"/>
        </w:rPr>
        <w:t>, is incorporated into organic matter in the sediments.  The rest, 1- f</w:t>
      </w:r>
      <w:r w:rsidRPr="009756E7">
        <w:rPr>
          <w:sz w:val="20"/>
          <w:szCs w:val="18"/>
          <w:vertAlign w:val="subscript"/>
        </w:rPr>
        <w:t>NO3-SED</w:t>
      </w:r>
      <w:r w:rsidRPr="009756E7">
        <w:rPr>
          <w:sz w:val="20"/>
          <w:szCs w:val="18"/>
        </w:rPr>
        <w:t>, is denitrified into N</w:t>
      </w:r>
      <w:r w:rsidRPr="009756E7">
        <w:rPr>
          <w:sz w:val="20"/>
          <w:szCs w:val="18"/>
          <w:vertAlign w:val="subscript"/>
        </w:rPr>
        <w:t>2</w:t>
      </w:r>
      <w:r w:rsidRPr="009756E7">
        <w:rPr>
          <w:sz w:val="20"/>
          <w:szCs w:val="18"/>
        </w:rPr>
        <w:t xml:space="preserve">. Wetzel </w:t>
      </w:r>
      <w:r w:rsidR="009756E7">
        <w:rPr>
          <w:sz w:val="20"/>
          <w:szCs w:val="18"/>
        </w:rPr>
        <w:t xml:space="preserve">(1975) </w:t>
      </w:r>
      <w:r w:rsidRPr="009756E7">
        <w:rPr>
          <w:sz w:val="20"/>
          <w:szCs w:val="18"/>
        </w:rPr>
        <w:t>shows that in one study</w:t>
      </w:r>
      <w:ins w:id="2513" w:author="Honnalore Steissberg" w:date="2021-07-30T12:34:00Z">
        <w:r w:rsidR="0043689D">
          <w:rPr>
            <w:sz w:val="20"/>
            <w:szCs w:val="18"/>
          </w:rPr>
          <w:t>,</w:t>
        </w:r>
      </w:ins>
      <w:r w:rsidRPr="009756E7">
        <w:rPr>
          <w:sz w:val="20"/>
          <w:szCs w:val="18"/>
        </w:rPr>
        <w:t xml:space="preserve"> 37% </w:t>
      </w:r>
      <w:r w:rsidR="00EE4C6E" w:rsidRPr="009756E7">
        <w:rPr>
          <w:sz w:val="20"/>
          <w:szCs w:val="18"/>
        </w:rPr>
        <w:t xml:space="preserve">of the </w:t>
      </w:r>
      <w:r w:rsidRPr="009756E7">
        <w:rPr>
          <w:sz w:val="20"/>
          <w:szCs w:val="18"/>
        </w:rPr>
        <w:t>NO</w:t>
      </w:r>
      <w:r w:rsidRPr="009756E7">
        <w:rPr>
          <w:sz w:val="20"/>
          <w:szCs w:val="18"/>
          <w:vertAlign w:val="subscript"/>
        </w:rPr>
        <w:t>3</w:t>
      </w:r>
      <w:r w:rsidRPr="009756E7">
        <w:rPr>
          <w:sz w:val="20"/>
          <w:szCs w:val="18"/>
        </w:rPr>
        <w:t xml:space="preserve">N of lake sediments </w:t>
      </w:r>
      <w:r w:rsidR="00EE4C6E" w:rsidRPr="009756E7">
        <w:rPr>
          <w:sz w:val="20"/>
          <w:szCs w:val="18"/>
        </w:rPr>
        <w:t>was</w:t>
      </w:r>
      <w:r w:rsidRPr="009756E7">
        <w:rPr>
          <w:sz w:val="20"/>
          <w:szCs w:val="18"/>
        </w:rPr>
        <w:t xml:space="preserve"> incorporated into bacterial organic matter.  </w:t>
      </w:r>
      <w:r w:rsidR="00EE4C6E" w:rsidRPr="009756E7">
        <w:rPr>
          <w:sz w:val="20"/>
          <w:szCs w:val="18"/>
        </w:rPr>
        <w:t>If 1</w:t>
      </w:r>
      <w:r w:rsidR="00EE4C6E" w:rsidRPr="009756E7">
        <w:rPr>
          <w:sz w:val="20"/>
          <w:szCs w:val="18"/>
          <w:vertAlign w:val="superscript"/>
        </w:rPr>
        <w:t>st</w:t>
      </w:r>
      <w:r w:rsidR="00EE4C6E" w:rsidRPr="009756E7">
        <w:rPr>
          <w:sz w:val="20"/>
          <w:szCs w:val="18"/>
        </w:rPr>
        <w:t xml:space="preserve"> order sediments are not active, then all of the NO</w:t>
      </w:r>
      <w:r w:rsidR="00EE4C6E" w:rsidRPr="009756E7">
        <w:rPr>
          <w:sz w:val="20"/>
          <w:szCs w:val="18"/>
          <w:vertAlign w:val="subscript"/>
        </w:rPr>
        <w:t>3</w:t>
      </w:r>
      <w:r w:rsidR="00EE4C6E" w:rsidRPr="009756E7">
        <w:rPr>
          <w:sz w:val="20"/>
          <w:szCs w:val="18"/>
        </w:rPr>
        <w:t>-N diffused into the sediments is assumed to be denitrified.</w:t>
      </w:r>
      <w:r w:rsidR="00F40EC8" w:rsidRPr="009756E7">
        <w:rPr>
          <w:sz w:val="20"/>
          <w:szCs w:val="18"/>
        </w:rPr>
        <w:t xml:space="preserve"> Be careful in using this term in conjunction with [</w:t>
      </w:r>
      <w:r w:rsidR="00F40EC8" w:rsidRPr="009756E7">
        <w:rPr>
          <w:b/>
          <w:bCs/>
          <w:sz w:val="20"/>
          <w:szCs w:val="18"/>
        </w:rPr>
        <w:t>NO3S</w:t>
      </w:r>
      <w:r w:rsidR="00F40EC8" w:rsidRPr="009756E7">
        <w:rPr>
          <w:sz w:val="20"/>
          <w:szCs w:val="18"/>
        </w:rPr>
        <w:t>]</w:t>
      </w:r>
      <w:ins w:id="2514" w:author="Honnalore Steissberg" w:date="2021-07-30T12:35:00Z">
        <w:r w:rsidR="0043689D">
          <w:rPr>
            <w:sz w:val="20"/>
            <w:szCs w:val="18"/>
          </w:rPr>
          <w:t>,</w:t>
        </w:r>
      </w:ins>
      <w:r w:rsidR="00F40EC8" w:rsidRPr="009756E7">
        <w:rPr>
          <w:sz w:val="20"/>
          <w:szCs w:val="18"/>
        </w:rPr>
        <w:t xml:space="preserve"> since the stoichiometry of sediments (</w:t>
      </w:r>
      <w:proofErr w:type="gramStart"/>
      <w:r w:rsidR="00F40EC8" w:rsidRPr="009756E7">
        <w:rPr>
          <w:sz w:val="20"/>
          <w:szCs w:val="18"/>
        </w:rPr>
        <w:t>C:N</w:t>
      </w:r>
      <w:proofErr w:type="gramEnd"/>
      <w:r w:rsidR="00F40EC8" w:rsidRPr="009756E7">
        <w:rPr>
          <w:sz w:val="20"/>
          <w:szCs w:val="18"/>
        </w:rPr>
        <w:t>:P ratios) can be changed by allowing this to occur.</w:t>
      </w:r>
    </w:p>
    <w:p w14:paraId="36D4ED2E" w14:textId="77777777" w:rsidR="00EE4C6E" w:rsidRPr="009756E7" w:rsidRDefault="00EE4C6E" w:rsidP="006B4B70">
      <w:pPr>
        <w:rPr>
          <w:sz w:val="20"/>
          <w:szCs w:val="18"/>
        </w:rPr>
      </w:pPr>
    </w:p>
    <w:p w14:paraId="219BCD23" w14:textId="77777777" w:rsidR="00565A4A" w:rsidRPr="009756E7" w:rsidRDefault="00565A4A">
      <w:pPr>
        <w:pStyle w:val="BodyText"/>
        <w:rPr>
          <w:sz w:val="20"/>
          <w:szCs w:val="18"/>
        </w:rPr>
      </w:pPr>
      <w:r w:rsidRPr="009756E7">
        <w:rPr>
          <w:sz w:val="20"/>
          <w:szCs w:val="18"/>
        </w:rPr>
        <w:t>Note that concentrations of nitrate in the model are in terms of NO</w:t>
      </w:r>
      <w:r w:rsidRPr="009756E7">
        <w:rPr>
          <w:sz w:val="20"/>
          <w:szCs w:val="18"/>
          <w:vertAlign w:val="subscript"/>
        </w:rPr>
        <w:t>3</w:t>
      </w:r>
      <w:r w:rsidRPr="009756E7">
        <w:rPr>
          <w:sz w:val="20"/>
          <w:szCs w:val="18"/>
        </w:rPr>
        <w:t xml:space="preserve"> as N.</w:t>
      </w:r>
    </w:p>
    <w:p w14:paraId="71197FDE"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7A4B64C7"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NITRATE    NO3DK    NO3S</w:t>
      </w:r>
      <w:r w:rsidR="00EE4C6E" w:rsidRPr="001144BB">
        <w:t xml:space="preserve"> FNO3SED</w:t>
      </w:r>
    </w:p>
    <w:p w14:paraId="39660D52"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1        0.05   </w:t>
      </w:r>
      <w:r w:rsidR="0016662D" w:rsidRPr="001144BB">
        <w:t>0.00</w:t>
      </w:r>
      <w:r w:rsidRPr="001144BB">
        <w:t>1</w:t>
      </w:r>
      <w:r w:rsidR="00EE4C6E" w:rsidRPr="001144BB">
        <w:t xml:space="preserve">    0.</w:t>
      </w:r>
      <w:r w:rsidR="00BB6E02" w:rsidRPr="001144BB">
        <w:t>00</w:t>
      </w:r>
    </w:p>
    <w:p w14:paraId="1B19D357"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2        0.05   </w:t>
      </w:r>
      <w:r w:rsidR="0016662D" w:rsidRPr="001144BB">
        <w:t>0.001</w:t>
      </w:r>
      <w:r w:rsidR="00EE4C6E" w:rsidRPr="001144BB">
        <w:t xml:space="preserve">    0.37</w:t>
      </w:r>
    </w:p>
    <w:p w14:paraId="48CD6E32"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3        0.05   </w:t>
      </w:r>
      <w:r w:rsidR="0016662D" w:rsidRPr="001144BB">
        <w:t>0.001</w:t>
      </w:r>
      <w:r w:rsidR="00EE4C6E" w:rsidRPr="001144BB">
        <w:t xml:space="preserve">    0.37</w:t>
      </w:r>
    </w:p>
    <w:p w14:paraId="0C0959D8"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5DC8799A" w14:textId="77777777" w:rsidR="0041037A" w:rsidRPr="00B7030B" w:rsidRDefault="00C51A7D">
      <w:pPr>
        <w:pStyle w:val="Relatedcards"/>
        <w:rPr>
          <w:rFonts w:asciiTheme="minorHAnsi" w:hAnsiTheme="minorHAnsi"/>
        </w:rPr>
      </w:pPr>
      <w:hyperlink w:anchor="nitrate_temperature" w:history="1">
        <w:r w:rsidR="0041037A" w:rsidRPr="00B7030B">
          <w:rPr>
            <w:rFonts w:asciiTheme="minorHAnsi" w:hAnsiTheme="minorHAnsi"/>
          </w:rPr>
          <w:t>Nitrate Temperature Rate Multipliers</w:t>
        </w:r>
      </w:hyperlink>
    </w:p>
    <w:p w14:paraId="6EEDE362" w14:textId="77777777" w:rsidR="0041037A" w:rsidRPr="00B7030B" w:rsidRDefault="0041037A" w:rsidP="009756E7">
      <w:pPr>
        <w:pStyle w:val="Heading4"/>
        <w:spacing w:before="0" w:after="0"/>
      </w:pPr>
      <w:r w:rsidRPr="00B7030B">
        <w:br w:type="page"/>
      </w:r>
      <w:bookmarkStart w:id="2515" w:name="nitrate_temperature"/>
      <w:bookmarkStart w:id="2516" w:name="_Toc41047782"/>
      <w:bookmarkEnd w:id="2515"/>
      <w:r w:rsidRPr="00B7030B">
        <w:lastRenderedPageBreak/>
        <w:t>Nitrate Temperature Rate Multipliers (NO3 RATE)</w:t>
      </w:r>
      <w:bookmarkEnd w:id="2516"/>
    </w:p>
    <w:p w14:paraId="373909A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23450F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C12F2E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NO3T1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Lower temperature for nitrate de</w:t>
      </w:r>
      <w:r w:rsidRPr="00B7030B">
        <w:rPr>
          <w:rFonts w:asciiTheme="minorHAnsi" w:hAnsiTheme="minorHAnsi"/>
        </w:rPr>
        <w:softHyphen/>
        <w:t xml:space="preserve">cay, </w:t>
      </w:r>
      <w:r w:rsidRPr="00B7030B">
        <w:rPr>
          <w:rFonts w:asciiTheme="minorHAnsi" w:hAnsiTheme="minorHAnsi"/>
          <w:i/>
          <w:iCs/>
        </w:rPr>
        <w:sym w:font="Symbol" w:char="F0B0"/>
      </w:r>
      <w:r w:rsidRPr="00B7030B">
        <w:rPr>
          <w:rFonts w:asciiTheme="minorHAnsi" w:hAnsiTheme="minorHAnsi"/>
          <w:i/>
          <w:iCs/>
        </w:rPr>
        <w:t>C</w:t>
      </w:r>
    </w:p>
    <w:p w14:paraId="0DFCE28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NO3T2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Lower temperature for maximum nitrate de</w:t>
      </w:r>
      <w:r w:rsidRPr="00B7030B">
        <w:rPr>
          <w:rFonts w:asciiTheme="minorHAnsi" w:hAnsiTheme="minorHAnsi"/>
        </w:rPr>
        <w:softHyphen/>
        <w:t xml:space="preserve">cay, </w:t>
      </w:r>
      <w:r w:rsidRPr="00B7030B">
        <w:rPr>
          <w:rFonts w:asciiTheme="minorHAnsi" w:hAnsiTheme="minorHAnsi"/>
          <w:i/>
          <w:iCs/>
        </w:rPr>
        <w:sym w:font="Symbol" w:char="F0B0"/>
      </w:r>
      <w:r w:rsidRPr="00B7030B">
        <w:rPr>
          <w:rFonts w:asciiTheme="minorHAnsi" w:hAnsiTheme="minorHAnsi"/>
          <w:i/>
          <w:iCs/>
        </w:rPr>
        <w:t>C</w:t>
      </w:r>
    </w:p>
    <w:p w14:paraId="398B3CB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NO3K1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denitrification rate at NO3T1</w:t>
      </w:r>
    </w:p>
    <w:p w14:paraId="2DA62DD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NO3K2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denitrification rate at NO3T2</w:t>
      </w:r>
    </w:p>
    <w:p w14:paraId="5B39BC17" w14:textId="77777777" w:rsidR="0041037A" w:rsidRPr="00B7030B" w:rsidRDefault="0041037A"/>
    <w:p w14:paraId="50F1AB86" w14:textId="77777777" w:rsidR="0041037A" w:rsidRPr="009756E7" w:rsidRDefault="0041037A">
      <w:pPr>
        <w:pStyle w:val="BodyText"/>
        <w:rPr>
          <w:sz w:val="20"/>
          <w:szCs w:val="18"/>
        </w:rPr>
      </w:pPr>
      <w:r w:rsidRPr="009756E7">
        <w:rPr>
          <w:sz w:val="20"/>
          <w:szCs w:val="18"/>
        </w:rPr>
        <w:t>This card specifies the lower and maximum lower temperatures used in defining the curve that de</w:t>
      </w:r>
      <w:r w:rsidRPr="009756E7">
        <w:rPr>
          <w:sz w:val="20"/>
          <w:szCs w:val="18"/>
        </w:rPr>
        <w:softHyphen/>
        <w:t>ter</w:t>
      </w:r>
      <w:r w:rsidRPr="009756E7">
        <w:rPr>
          <w:sz w:val="20"/>
          <w:szCs w:val="18"/>
        </w:rPr>
        <w:softHyphen/>
        <w:t xml:space="preserve">mines the effect of temperature on denitrification.  See </w:t>
      </w:r>
      <w:r w:rsidR="009756E7">
        <w:rPr>
          <w:sz w:val="20"/>
          <w:szCs w:val="18"/>
        </w:rPr>
        <w:t xml:space="preserve">Part 2 of the User’s Manual </w:t>
      </w:r>
      <w:r w:rsidRPr="009756E7">
        <w:rPr>
          <w:sz w:val="20"/>
          <w:szCs w:val="18"/>
        </w:rPr>
        <w:t>for more de</w:t>
      </w:r>
      <w:r w:rsidRPr="009756E7">
        <w:rPr>
          <w:sz w:val="20"/>
          <w:szCs w:val="18"/>
        </w:rPr>
        <w:softHyphen/>
        <w:t>tails on the mathe</w:t>
      </w:r>
      <w:r w:rsidRPr="009756E7">
        <w:rPr>
          <w:sz w:val="20"/>
          <w:szCs w:val="18"/>
        </w:rPr>
        <w:softHyphen/>
        <w:t>matical formula</w:t>
      </w:r>
      <w:r w:rsidRPr="009756E7">
        <w:rPr>
          <w:sz w:val="20"/>
          <w:szCs w:val="18"/>
        </w:rPr>
        <w:softHyphen/>
        <w:t xml:space="preserve">tion for the temperature coefficients.  </w:t>
      </w:r>
    </w:p>
    <w:p w14:paraId="624E2678" w14:textId="77777777" w:rsidR="00857188" w:rsidRPr="009756E7" w:rsidRDefault="00857188" w:rsidP="00857188">
      <w:pPr>
        <w:pStyle w:val="BodyText"/>
        <w:rPr>
          <w:sz w:val="20"/>
          <w:szCs w:val="18"/>
        </w:rPr>
      </w:pPr>
      <w:r w:rsidRPr="009756E7">
        <w:rPr>
          <w:sz w:val="20"/>
          <w:szCs w:val="18"/>
        </w:rPr>
        <w:t>The denitrification rate correction as a function of temperature is shown below for NO3T1=5, NO3K1=0.1, NO3T2=25 and NO3K2=0.99.</w:t>
      </w:r>
    </w:p>
    <w:p w14:paraId="6B26ADEC" w14:textId="77777777" w:rsidR="00857188" w:rsidRPr="00B7030B" w:rsidRDefault="00857188">
      <w:pPr>
        <w:pStyle w:val="BodyText"/>
        <w:keepNext/>
        <w:jc w:val="center"/>
        <w:pPrChange w:id="2517" w:author="Honnalore Steissberg" w:date="2021-07-30T13:30:00Z">
          <w:pPr>
            <w:pStyle w:val="BodyText"/>
            <w:keepNext/>
          </w:pPr>
        </w:pPrChange>
      </w:pPr>
      <w:r w:rsidRPr="00B7030B">
        <w:rPr>
          <w:noProof/>
        </w:rPr>
        <w:drawing>
          <wp:inline distT="0" distB="0" distL="0" distR="0" wp14:anchorId="3E3CFCD4" wp14:editId="45499112">
            <wp:extent cx="3506932" cy="2667000"/>
            <wp:effectExtent l="0" t="0" r="11430" b="12700"/>
            <wp:docPr id="74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5EB18E4" w14:textId="24F21502" w:rsidR="00857188" w:rsidRPr="009756E7" w:rsidRDefault="00857188" w:rsidP="00EE7164">
      <w:pPr>
        <w:pStyle w:val="Caption"/>
      </w:pPr>
      <w:bookmarkStart w:id="2518" w:name="_Toc37942921"/>
      <w:r w:rsidRPr="009756E7">
        <w:t xml:space="preserve">Figure </w:t>
      </w:r>
      <w:r w:rsidR="00F812F1">
        <w:fldChar w:fldCharType="begin"/>
      </w:r>
      <w:r w:rsidR="00F812F1">
        <w:instrText xml:space="preserve"> SEQ Figure \* ARABIC </w:instrText>
      </w:r>
      <w:r w:rsidR="00F812F1">
        <w:fldChar w:fldCharType="separate"/>
      </w:r>
      <w:r w:rsidR="00795A65">
        <w:rPr>
          <w:noProof/>
        </w:rPr>
        <w:t>24</w:t>
      </w:r>
      <w:r w:rsidR="00F812F1">
        <w:rPr>
          <w:noProof/>
        </w:rPr>
        <w:fldChar w:fldCharType="end"/>
      </w:r>
      <w:r w:rsidRPr="009756E7">
        <w:t>. Denitrification as a function of temperature.</w:t>
      </w:r>
      <w:bookmarkEnd w:id="2518"/>
    </w:p>
    <w:p w14:paraId="6726BADE" w14:textId="77777777" w:rsidR="00857188" w:rsidRPr="00B7030B" w:rsidRDefault="00857188">
      <w:pPr>
        <w:pStyle w:val="BodyText"/>
      </w:pPr>
    </w:p>
    <w:p w14:paraId="53DBC0E5"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308400C3"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NO3 RATE   NO3T1   NO3T2   NO3K1   NO3K2</w:t>
      </w:r>
    </w:p>
    <w:p w14:paraId="531DFE13"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1         5.0    25.0     0.1    0.99</w:t>
      </w:r>
    </w:p>
    <w:p w14:paraId="40A8F273"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2         5.0    25.0     0.1    0.99</w:t>
      </w:r>
    </w:p>
    <w:p w14:paraId="2C69ED8F"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3         5.0    25.0     0.1    0.99</w:t>
      </w:r>
    </w:p>
    <w:p w14:paraId="76CB613C"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735E3647" w14:textId="77777777" w:rsidR="0041037A" w:rsidRPr="00B7030B" w:rsidRDefault="00C51A7D">
      <w:pPr>
        <w:pStyle w:val="Relatedcards"/>
        <w:rPr>
          <w:rFonts w:asciiTheme="minorHAnsi" w:hAnsiTheme="minorHAnsi"/>
        </w:rPr>
      </w:pPr>
      <w:hyperlink w:anchor="nitrate" w:history="1">
        <w:r w:rsidR="0041037A" w:rsidRPr="00B7030B">
          <w:rPr>
            <w:rFonts w:asciiTheme="minorHAnsi" w:hAnsiTheme="minorHAnsi"/>
          </w:rPr>
          <w:t>Nitrate</w:t>
        </w:r>
      </w:hyperlink>
    </w:p>
    <w:p w14:paraId="005528D3" w14:textId="77777777" w:rsidR="0041037A" w:rsidRPr="00B7030B" w:rsidRDefault="0041037A" w:rsidP="001705E6">
      <w:pPr>
        <w:pStyle w:val="Heading4"/>
        <w:spacing w:before="0" w:after="0"/>
      </w:pPr>
      <w:r w:rsidRPr="00B7030B">
        <w:br w:type="page"/>
      </w:r>
      <w:bookmarkStart w:id="2519" w:name="silica"/>
      <w:bookmarkStart w:id="2520" w:name="_Toc41047783"/>
      <w:bookmarkEnd w:id="2519"/>
      <w:r w:rsidRPr="00B7030B">
        <w:lastRenderedPageBreak/>
        <w:t>Silica (SILICA)</w:t>
      </w:r>
      <w:bookmarkEnd w:id="2520"/>
    </w:p>
    <w:p w14:paraId="5E0BD0D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65785B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6B0F1B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DSIR</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Dissolved silica sediment release rate, fraction of SOD</w:t>
      </w:r>
    </w:p>
    <w:p w14:paraId="2D36544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PSIS</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 xml:space="preserve">Particulate biogenic settling rate, </w:t>
      </w:r>
      <w:r w:rsidRPr="00B7030B">
        <w:rPr>
          <w:rFonts w:asciiTheme="minorHAnsi" w:hAnsiTheme="minorHAnsi"/>
          <w:i/>
          <w:iCs/>
        </w:rPr>
        <w:t>m sec</w:t>
      </w:r>
      <w:r w:rsidRPr="00B7030B">
        <w:rPr>
          <w:rFonts w:asciiTheme="minorHAnsi" w:hAnsiTheme="minorHAnsi"/>
          <w:i/>
          <w:iCs/>
          <w:vertAlign w:val="superscript"/>
        </w:rPr>
        <w:t>-1</w:t>
      </w:r>
    </w:p>
    <w:p w14:paraId="184BC3E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PSIDK</w:t>
      </w:r>
      <w:r w:rsidRPr="00B7030B">
        <w:rPr>
          <w:rFonts w:asciiTheme="minorHAnsi" w:hAnsiTheme="minorHAnsi"/>
        </w:rPr>
        <w:tab/>
        <w:t>Real</w:t>
      </w:r>
      <w:r w:rsidRPr="00B7030B">
        <w:rPr>
          <w:rFonts w:asciiTheme="minorHAnsi" w:hAnsiTheme="minorHAnsi"/>
        </w:rPr>
        <w:tab/>
        <w:t>0.3</w:t>
      </w:r>
      <w:r w:rsidRPr="00B7030B">
        <w:rPr>
          <w:rFonts w:asciiTheme="minorHAnsi" w:hAnsiTheme="minorHAnsi"/>
        </w:rPr>
        <w:tab/>
        <w:t xml:space="preserve">Particulate biogenic silica decay rate, </w:t>
      </w:r>
      <w:r w:rsidRPr="00B7030B">
        <w:rPr>
          <w:rFonts w:asciiTheme="minorHAnsi" w:hAnsiTheme="minorHAnsi"/>
          <w:i/>
          <w:iCs/>
        </w:rPr>
        <w:t>day</w:t>
      </w:r>
      <w:r w:rsidRPr="00B7030B">
        <w:rPr>
          <w:rFonts w:asciiTheme="minorHAnsi" w:hAnsiTheme="minorHAnsi"/>
          <w:i/>
          <w:iCs/>
          <w:vertAlign w:val="superscript"/>
        </w:rPr>
        <w:t>-1</w:t>
      </w:r>
    </w:p>
    <w:p w14:paraId="2DA6E01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PARTSI</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Dissolved silica partitioning coefficient</w:t>
      </w:r>
    </w:p>
    <w:p w14:paraId="75EF9929" w14:textId="77777777" w:rsidR="0041037A" w:rsidRPr="00B7030B" w:rsidRDefault="0041037A">
      <w:pPr>
        <w:pStyle w:val="BodyText2"/>
      </w:pPr>
    </w:p>
    <w:p w14:paraId="03D3ACB0" w14:textId="324F4A2A" w:rsidR="0041037A" w:rsidRPr="009756E7" w:rsidRDefault="0041037A">
      <w:pPr>
        <w:pStyle w:val="BodyText"/>
        <w:rPr>
          <w:sz w:val="20"/>
          <w:szCs w:val="18"/>
        </w:rPr>
      </w:pPr>
      <w:r w:rsidRPr="009756E7">
        <w:rPr>
          <w:sz w:val="20"/>
          <w:szCs w:val="18"/>
        </w:rPr>
        <w:t>This card specifies the relevant kinetic coefficient for silica kinetics. [</w:t>
      </w:r>
      <w:r w:rsidRPr="009756E7">
        <w:rPr>
          <w:rFonts w:cs="Arial"/>
          <w:b/>
          <w:bCs/>
          <w:sz w:val="20"/>
          <w:szCs w:val="18"/>
        </w:rPr>
        <w:t>DSIR</w:t>
      </w:r>
      <w:r w:rsidRPr="009756E7">
        <w:rPr>
          <w:sz w:val="20"/>
          <w:szCs w:val="18"/>
        </w:rPr>
        <w:t>] is the sediment release rate of dissolved silica from the zero-order sediment compartment. [</w:t>
      </w:r>
      <w:r w:rsidRPr="009756E7">
        <w:rPr>
          <w:rFonts w:cs="Arial"/>
          <w:b/>
          <w:bCs/>
          <w:sz w:val="20"/>
          <w:szCs w:val="18"/>
        </w:rPr>
        <w:t>PSIS</w:t>
      </w:r>
      <w:r w:rsidRPr="009756E7">
        <w:rPr>
          <w:sz w:val="20"/>
          <w:szCs w:val="18"/>
        </w:rPr>
        <w:t>] is the particulate biogenic settling rate and [</w:t>
      </w:r>
      <w:r w:rsidRPr="009756E7">
        <w:rPr>
          <w:rFonts w:cs="Arial"/>
          <w:b/>
          <w:bCs/>
          <w:sz w:val="20"/>
          <w:szCs w:val="18"/>
        </w:rPr>
        <w:t>PSIDK</w:t>
      </w:r>
      <w:r w:rsidRPr="009756E7">
        <w:rPr>
          <w:sz w:val="20"/>
          <w:szCs w:val="18"/>
        </w:rPr>
        <w:t>] is the particulate biogenic decay rate.  Particulate biogenic silica represents the skeletal remains of diatoms.  Dissolved silica is allowed to partition onto suspended solids</w:t>
      </w:r>
      <w:ins w:id="2521" w:author="Honnalore Steissberg" w:date="2021-07-30T13:32:00Z">
        <w:r w:rsidR="00F843DB">
          <w:rPr>
            <w:sz w:val="20"/>
            <w:szCs w:val="18"/>
          </w:rPr>
          <w:t>,</w:t>
        </w:r>
      </w:ins>
      <w:r w:rsidRPr="009756E7">
        <w:rPr>
          <w:sz w:val="20"/>
          <w:szCs w:val="18"/>
        </w:rPr>
        <w:t xml:space="preserve"> and [</w:t>
      </w:r>
      <w:r w:rsidRPr="009756E7">
        <w:rPr>
          <w:rFonts w:cs="Arial"/>
          <w:b/>
          <w:bCs/>
          <w:sz w:val="20"/>
          <w:szCs w:val="18"/>
        </w:rPr>
        <w:t>PARTSI</w:t>
      </w:r>
      <w:r w:rsidRPr="009756E7">
        <w:rPr>
          <w:sz w:val="20"/>
          <w:szCs w:val="18"/>
        </w:rPr>
        <w:t>] is the value of the partitioning coefficient.</w:t>
      </w:r>
    </w:p>
    <w:p w14:paraId="6A9499E7"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61E11513"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SILICA      DSIR    PSIS   </w:t>
      </w:r>
      <w:proofErr w:type="gramStart"/>
      <w:r w:rsidRPr="001144BB">
        <w:t>PSIDK  PARTSI</w:t>
      </w:r>
      <w:proofErr w:type="gramEnd"/>
    </w:p>
    <w:p w14:paraId="12F251CC"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1         0.1     </w:t>
      </w:r>
      <w:r w:rsidR="001705E6">
        <w:t>1</w:t>
      </w:r>
      <w:r w:rsidRPr="001144BB">
        <w:t>.</w:t>
      </w:r>
      <w:r w:rsidR="001705E6">
        <w:t>0</w:t>
      </w:r>
      <w:r w:rsidRPr="001144BB">
        <w:t xml:space="preserve">     0.3     0.</w:t>
      </w:r>
      <w:r w:rsidR="001705E6">
        <w:t>0</w:t>
      </w:r>
    </w:p>
    <w:p w14:paraId="7538B50E"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2         0.1     0.</w:t>
      </w:r>
      <w:r w:rsidR="001705E6">
        <w:t>5</w:t>
      </w:r>
      <w:r w:rsidRPr="001144BB">
        <w:t xml:space="preserve">     0.3     0.</w:t>
      </w:r>
      <w:r w:rsidR="001705E6">
        <w:t>0</w:t>
      </w:r>
    </w:p>
    <w:p w14:paraId="1B86D1E6"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3         0.1     0.</w:t>
      </w:r>
      <w:r w:rsidR="001705E6">
        <w:t>5</w:t>
      </w:r>
      <w:r w:rsidRPr="001144BB">
        <w:t xml:space="preserve">     0.3     0.</w:t>
      </w:r>
      <w:r w:rsidR="001705E6">
        <w:t>0</w:t>
      </w:r>
    </w:p>
    <w:p w14:paraId="1E2F291E"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12491F18" w14:textId="77777777" w:rsidR="0041037A" w:rsidRPr="00B7030B" w:rsidRDefault="00C51A7D">
      <w:pPr>
        <w:pStyle w:val="Relatedcards"/>
        <w:rPr>
          <w:rFonts w:asciiTheme="minorHAnsi" w:hAnsiTheme="minorHAnsi"/>
        </w:rPr>
      </w:pPr>
      <w:hyperlink w:anchor="algal_stoichiometry" w:history="1">
        <w:r w:rsidR="0041037A" w:rsidRPr="00B7030B">
          <w:rPr>
            <w:rFonts w:asciiTheme="minorHAnsi" w:hAnsiTheme="minorHAnsi"/>
          </w:rPr>
          <w:t>Algal Stoichiometry</w:t>
        </w:r>
      </w:hyperlink>
    </w:p>
    <w:p w14:paraId="1A3AA23B" w14:textId="77777777" w:rsidR="0041037A" w:rsidRPr="00B7030B" w:rsidRDefault="00C51A7D">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566E61FC" w14:textId="77777777" w:rsidR="0041037A" w:rsidRPr="00B7030B" w:rsidRDefault="00C51A7D">
      <w:pPr>
        <w:pStyle w:val="Relatedcards"/>
        <w:rPr>
          <w:rFonts w:asciiTheme="minorHAnsi" w:hAnsiTheme="minorHAnsi"/>
        </w:rPr>
      </w:pPr>
      <w:hyperlink w:anchor="zero_order_sod" w:history="1">
        <w:r w:rsidR="0041037A" w:rsidRPr="00B7030B">
          <w:rPr>
            <w:rFonts w:asciiTheme="minorHAnsi" w:hAnsiTheme="minorHAnsi"/>
          </w:rPr>
          <w:t>Zero-Order Sediment Oxygen Demand</w:t>
        </w:r>
      </w:hyperlink>
    </w:p>
    <w:p w14:paraId="63B1F55C" w14:textId="77777777" w:rsidR="0041037A" w:rsidRPr="00B7030B" w:rsidRDefault="0041037A" w:rsidP="001705E6">
      <w:pPr>
        <w:pStyle w:val="Heading4"/>
        <w:spacing w:before="0" w:after="0"/>
      </w:pPr>
      <w:r w:rsidRPr="00B7030B">
        <w:br w:type="page"/>
      </w:r>
      <w:bookmarkStart w:id="2522" w:name="iron"/>
      <w:bookmarkStart w:id="2523" w:name="_Toc41047784"/>
      <w:bookmarkEnd w:id="2522"/>
      <w:r w:rsidRPr="00B7030B">
        <w:lastRenderedPageBreak/>
        <w:t>Iron (IRON)</w:t>
      </w:r>
      <w:bookmarkEnd w:id="2523"/>
    </w:p>
    <w:p w14:paraId="3D1EAB14"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5C96043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22DA08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FEREL</w:t>
      </w:r>
      <w:r w:rsidRPr="00B7030B">
        <w:rPr>
          <w:rFonts w:asciiTheme="minorHAnsi" w:hAnsiTheme="minorHAnsi"/>
        </w:rPr>
        <w:tab/>
        <w:t>Real</w:t>
      </w:r>
      <w:r w:rsidRPr="00B7030B">
        <w:rPr>
          <w:rFonts w:asciiTheme="minorHAnsi" w:hAnsiTheme="minorHAnsi"/>
        </w:rPr>
        <w:tab/>
        <w:t>0.5</w:t>
      </w:r>
      <w:r w:rsidRPr="00B7030B">
        <w:rPr>
          <w:rFonts w:asciiTheme="minorHAnsi" w:hAnsiTheme="minorHAnsi"/>
        </w:rPr>
        <w:tab/>
        <w:t>Iron sediment release rate, frac</w:t>
      </w:r>
      <w:r w:rsidRPr="00B7030B">
        <w:rPr>
          <w:rFonts w:asciiTheme="minorHAnsi" w:hAnsiTheme="minorHAnsi"/>
        </w:rPr>
        <w:softHyphen/>
        <w:t>tion of sedi</w:t>
      </w:r>
      <w:r w:rsidRPr="00B7030B">
        <w:rPr>
          <w:rFonts w:asciiTheme="minorHAnsi" w:hAnsiTheme="minorHAnsi"/>
        </w:rPr>
        <w:softHyphen/>
        <w:t>ment oxygen demand</w:t>
      </w:r>
    </w:p>
    <w:p w14:paraId="2B744B5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FESETL</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t xml:space="preserve">Iron settling velocity, </w:t>
      </w:r>
      <w:r w:rsidRPr="00B7030B">
        <w:rPr>
          <w:rFonts w:asciiTheme="minorHAnsi" w:hAnsiTheme="minorHAnsi"/>
          <w:i/>
          <w:iCs/>
        </w:rPr>
        <w:t>m day</w:t>
      </w:r>
      <w:r w:rsidRPr="00B7030B">
        <w:rPr>
          <w:rFonts w:asciiTheme="minorHAnsi" w:hAnsiTheme="minorHAnsi"/>
          <w:i/>
          <w:iCs/>
          <w:vertAlign w:val="superscript"/>
        </w:rPr>
        <w:t>-1</w:t>
      </w:r>
    </w:p>
    <w:p w14:paraId="277BECFB" w14:textId="77777777" w:rsidR="0041037A" w:rsidRPr="00B7030B" w:rsidRDefault="0041037A"/>
    <w:p w14:paraId="583F1A85" w14:textId="77777777" w:rsidR="0055271C" w:rsidRPr="001705E6" w:rsidRDefault="001705E6">
      <w:pPr>
        <w:pStyle w:val="BodyText"/>
        <w:rPr>
          <w:i/>
          <w:sz w:val="20"/>
          <w:szCs w:val="18"/>
        </w:rPr>
      </w:pPr>
      <w:r w:rsidRPr="007F232F">
        <w:rPr>
          <w:noProof/>
          <w:sz w:val="20"/>
          <w:szCs w:val="18"/>
        </w:rPr>
        <mc:AlternateContent>
          <mc:Choice Requires="wps">
            <w:drawing>
              <wp:anchor distT="91440" distB="91440" distL="114300" distR="114300" simplePos="0" relativeHeight="251779584" behindDoc="1" locked="0" layoutInCell="1" allowOverlap="1" wp14:anchorId="018B67D2" wp14:editId="3A79E099">
                <wp:simplePos x="0" y="0"/>
                <wp:positionH relativeFrom="margin">
                  <wp:posOffset>2682240</wp:posOffset>
                </wp:positionH>
                <wp:positionV relativeFrom="paragraph">
                  <wp:posOffset>36830</wp:posOffset>
                </wp:positionV>
                <wp:extent cx="2839085" cy="970915"/>
                <wp:effectExtent l="0" t="0" r="18415" b="6985"/>
                <wp:wrapTight wrapText="bothSides">
                  <wp:wrapPolygon edited="0">
                    <wp:start x="0" y="0"/>
                    <wp:lineTo x="0" y="21473"/>
                    <wp:lineTo x="21643" y="21473"/>
                    <wp:lineTo x="21643" y="0"/>
                    <wp:lineTo x="0" y="0"/>
                  </wp:wrapPolygon>
                </wp:wrapTight>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970915"/>
                        </a:xfrm>
                        <a:prstGeom prst="rect">
                          <a:avLst/>
                        </a:prstGeom>
                        <a:noFill/>
                        <a:ln w="9525">
                          <a:solidFill>
                            <a:schemeClr val="accent1"/>
                          </a:solidFill>
                          <a:miter lim="800000"/>
                          <a:headEnd/>
                          <a:tailEnd/>
                        </a:ln>
                      </wps:spPr>
                      <wps:txbx>
                        <w:txbxContent>
                          <w:p w14:paraId="57BB5521" w14:textId="1D480B2F" w:rsidR="008A5A8D" w:rsidRDefault="008A5A8D" w:rsidP="001705E6">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w:t>
                            </w:r>
                            <w:ins w:id="2524" w:author="Honnalore Steissberg" w:date="2021-07-30T13:35:00Z">
                              <w:r w:rsidR="00B04308">
                                <w:rPr>
                                  <w:i/>
                                  <w:iCs/>
                                  <w:color w:val="4F81BD" w:themeColor="accent1"/>
                                  <w:sz w:val="24"/>
                                  <w:szCs w:val="24"/>
                                </w:rPr>
                                <w:t xml:space="preserve"> </w:t>
                              </w:r>
                            </w:ins>
                            <w:ins w:id="2525" w:author="Honnalore Steissberg" w:date="2021-07-30T13:38:00Z">
                              <w:r w:rsidR="007B7E34">
                                <w:rPr>
                                  <w:i/>
                                  <w:iCs/>
                                  <w:color w:val="4F81BD" w:themeColor="accent1"/>
                                  <w:sz w:val="24"/>
                                  <w:szCs w:val="24"/>
                                </w:rPr>
                                <w:t xml:space="preserve">state </w:t>
                              </w:r>
                            </w:ins>
                            <w:ins w:id="2526" w:author="Honnalore Steissberg" w:date="2021-07-30T13:35:00Z">
                              <w:r w:rsidR="00B04308">
                                <w:rPr>
                                  <w:i/>
                                  <w:iCs/>
                                  <w:color w:val="4F81BD" w:themeColor="accent1"/>
                                  <w:sz w:val="24"/>
                                  <w:szCs w:val="24"/>
                                </w:rPr>
                                <w:t>variable</w:t>
                              </w:r>
                            </w:ins>
                            <w:r>
                              <w:rPr>
                                <w:i/>
                                <w:iCs/>
                                <w:color w:val="4F81BD" w:themeColor="accent1"/>
                                <w:sz w:val="24"/>
                                <w:szCs w:val="24"/>
                              </w:rPr>
                              <w:t xml:space="preserve"> is not used anymore since there are new state variables for Fe and 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B67D2" id="_x0000_s1058" type="#_x0000_t202" style="position:absolute;left:0;text-align:left;margin-left:211.2pt;margin-top:2.9pt;width:223.55pt;height:76.45pt;z-index:-25153689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" filled="f" strokecolor="#4f81bd [3204]">
                <v:textbox>
                  <w:txbxContent>
                    <w:p w14:paraId="57BB5521" w14:textId="1D480B2F" w:rsidR="008A5A8D" w:rsidRDefault="008A5A8D" w:rsidP="001705E6">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w:t>
                      </w:r>
                      <w:ins w:id="2527" w:author="Honnalore Steissberg" w:date="2021-07-30T13:35:00Z">
                        <w:r w:rsidR="00B04308">
                          <w:rPr>
                            <w:i/>
                            <w:iCs/>
                            <w:color w:val="4F81BD" w:themeColor="accent1"/>
                            <w:sz w:val="24"/>
                            <w:szCs w:val="24"/>
                          </w:rPr>
                          <w:t xml:space="preserve"> </w:t>
                        </w:r>
                      </w:ins>
                      <w:ins w:id="2528" w:author="Honnalore Steissberg" w:date="2021-07-30T13:38:00Z">
                        <w:r w:rsidR="007B7E34">
                          <w:rPr>
                            <w:i/>
                            <w:iCs/>
                            <w:color w:val="4F81BD" w:themeColor="accent1"/>
                            <w:sz w:val="24"/>
                            <w:szCs w:val="24"/>
                          </w:rPr>
                          <w:t xml:space="preserve">state </w:t>
                        </w:r>
                      </w:ins>
                      <w:ins w:id="2529" w:author="Honnalore Steissberg" w:date="2021-07-30T13:35:00Z">
                        <w:r w:rsidR="00B04308">
                          <w:rPr>
                            <w:i/>
                            <w:iCs/>
                            <w:color w:val="4F81BD" w:themeColor="accent1"/>
                            <w:sz w:val="24"/>
                            <w:szCs w:val="24"/>
                          </w:rPr>
                          <w:t>variable</w:t>
                        </w:r>
                      </w:ins>
                      <w:r>
                        <w:rPr>
                          <w:i/>
                          <w:iCs/>
                          <w:color w:val="4F81BD" w:themeColor="accent1"/>
                          <w:sz w:val="24"/>
                          <w:szCs w:val="24"/>
                        </w:rPr>
                        <w:t xml:space="preserve"> is not used anymore since there are new state variables for Fe and Mn.</w:t>
                      </w:r>
                    </w:p>
                  </w:txbxContent>
                </v:textbox>
                <w10:wrap type="tight" anchorx="margin"/>
              </v:shape>
            </w:pict>
          </mc:Fallback>
        </mc:AlternateContent>
      </w:r>
      <w:r w:rsidR="0055271C" w:rsidRPr="001705E6">
        <w:rPr>
          <w:i/>
          <w:sz w:val="20"/>
          <w:szCs w:val="18"/>
        </w:rPr>
        <w:t>Note that this state variable is only to be used for legacy versions of CE-QUAL-W2. We recommend using the new state variables for Fe and Mn in both reduced and oxidized forms associated with the sediment diagenesis model.</w:t>
      </w:r>
      <w:r w:rsidR="001E5A3F" w:rsidRPr="001705E6">
        <w:rPr>
          <w:i/>
          <w:sz w:val="20"/>
          <w:szCs w:val="18"/>
        </w:rPr>
        <w:t xml:space="preserve"> The new state variables are</w:t>
      </w:r>
      <w:r w:rsidR="001E5A3F" w:rsidRPr="001705E6">
        <w:rPr>
          <w:sz w:val="20"/>
          <w:szCs w:val="18"/>
        </w:rPr>
        <w:t xml:space="preserve"> </w:t>
      </w:r>
      <w:r w:rsidR="001E5A3F" w:rsidRPr="001705E6">
        <w:rPr>
          <w:i/>
          <w:sz w:val="20"/>
          <w:szCs w:val="18"/>
        </w:rPr>
        <w:t>Fe</w:t>
      </w:r>
      <w:r w:rsidR="001E5A3F" w:rsidRPr="001705E6">
        <w:rPr>
          <w:i/>
          <w:sz w:val="20"/>
          <w:szCs w:val="18"/>
          <w:vertAlign w:val="superscript"/>
        </w:rPr>
        <w:t>+2</w:t>
      </w:r>
      <w:r w:rsidR="001E5A3F" w:rsidRPr="001705E6">
        <w:rPr>
          <w:i/>
          <w:sz w:val="20"/>
          <w:szCs w:val="18"/>
        </w:rPr>
        <w:t xml:space="preserve">, </w:t>
      </w:r>
      <w:proofErr w:type="spellStart"/>
      <w:r w:rsidR="001E5A3F" w:rsidRPr="001705E6">
        <w:rPr>
          <w:i/>
          <w:sz w:val="20"/>
          <w:szCs w:val="18"/>
        </w:rPr>
        <w:t>FeOOH</w:t>
      </w:r>
      <w:proofErr w:type="spellEnd"/>
      <w:r w:rsidR="001E5A3F" w:rsidRPr="001705E6">
        <w:rPr>
          <w:i/>
          <w:sz w:val="20"/>
          <w:szCs w:val="18"/>
        </w:rPr>
        <w:t>(s), Mn</w:t>
      </w:r>
      <w:r w:rsidR="001E5A3F" w:rsidRPr="001705E6">
        <w:rPr>
          <w:i/>
          <w:sz w:val="20"/>
          <w:szCs w:val="18"/>
          <w:vertAlign w:val="superscript"/>
        </w:rPr>
        <w:t>+2</w:t>
      </w:r>
      <w:r w:rsidR="001E5A3F" w:rsidRPr="001705E6">
        <w:rPr>
          <w:i/>
          <w:sz w:val="20"/>
          <w:szCs w:val="18"/>
        </w:rPr>
        <w:t>, MnO2(s).</w:t>
      </w:r>
    </w:p>
    <w:p w14:paraId="07E94925" w14:textId="77777777" w:rsidR="0041037A" w:rsidRPr="001705E6" w:rsidRDefault="0041037A">
      <w:pPr>
        <w:pStyle w:val="BodyText"/>
        <w:rPr>
          <w:sz w:val="20"/>
          <w:szCs w:val="18"/>
        </w:rPr>
      </w:pPr>
      <w:r w:rsidRPr="001705E6">
        <w:rPr>
          <w:sz w:val="20"/>
          <w:szCs w:val="18"/>
        </w:rPr>
        <w:t>[</w:t>
      </w:r>
      <w:r w:rsidRPr="001705E6">
        <w:rPr>
          <w:rFonts w:cs="Arial"/>
          <w:b/>
          <w:bCs/>
          <w:sz w:val="20"/>
          <w:szCs w:val="18"/>
        </w:rPr>
        <w:t>FER</w:t>
      </w:r>
      <w:r w:rsidRPr="001705E6">
        <w:rPr>
          <w:sz w:val="20"/>
          <w:szCs w:val="18"/>
        </w:rPr>
        <w:t>] specifies the iron release rate from the sediments as a fraction of the sediment oxygen de</w:t>
      </w:r>
      <w:r w:rsidRPr="001705E6">
        <w:rPr>
          <w:sz w:val="20"/>
          <w:szCs w:val="18"/>
        </w:rPr>
        <w:softHyphen/>
        <w:t>mand.  Values between 0.3 and 0.5 have been used in previous modeling studies, but this is a function of the 0-order SOD calibration values that should change from system to system.</w:t>
      </w:r>
    </w:p>
    <w:p w14:paraId="1BA7C857" w14:textId="77777777" w:rsidR="0041037A" w:rsidRPr="001705E6" w:rsidRDefault="0041037A">
      <w:pPr>
        <w:pStyle w:val="BodyText"/>
        <w:rPr>
          <w:sz w:val="20"/>
          <w:szCs w:val="18"/>
        </w:rPr>
      </w:pPr>
      <w:r w:rsidRPr="001705E6">
        <w:rPr>
          <w:sz w:val="20"/>
          <w:szCs w:val="18"/>
        </w:rPr>
        <w:t>[</w:t>
      </w:r>
      <w:r w:rsidRPr="001705E6">
        <w:rPr>
          <w:rFonts w:cs="Arial"/>
          <w:b/>
          <w:bCs/>
          <w:sz w:val="20"/>
          <w:szCs w:val="18"/>
        </w:rPr>
        <w:t>FES</w:t>
      </w:r>
      <w:r w:rsidRPr="001705E6">
        <w:rPr>
          <w:sz w:val="20"/>
          <w:szCs w:val="18"/>
        </w:rPr>
        <w:t>] is the particulate iron settling rate in the water column under oxic conditions.  Values between 0.5 and 2.0 have been used in previous modeling studies.</w:t>
      </w:r>
    </w:p>
    <w:p w14:paraId="0EBD786B" w14:textId="6FE1C9B0" w:rsidR="00312A87" w:rsidRPr="001705E6" w:rsidRDefault="00312A87">
      <w:pPr>
        <w:pStyle w:val="BodyText"/>
        <w:rPr>
          <w:sz w:val="20"/>
          <w:szCs w:val="18"/>
        </w:rPr>
      </w:pPr>
      <w:r w:rsidRPr="001705E6">
        <w:rPr>
          <w:sz w:val="20"/>
          <w:szCs w:val="18"/>
        </w:rPr>
        <w:t>This s</w:t>
      </w:r>
      <w:r w:rsidR="008E5380" w:rsidRPr="001705E6">
        <w:rPr>
          <w:sz w:val="20"/>
          <w:szCs w:val="18"/>
        </w:rPr>
        <w:t>t</w:t>
      </w:r>
      <w:r w:rsidRPr="001705E6">
        <w:rPr>
          <w:sz w:val="20"/>
          <w:szCs w:val="18"/>
        </w:rPr>
        <w:t>ate variable can be thought of representing total metals. In an oxidizing environment</w:t>
      </w:r>
      <w:ins w:id="2530" w:author="Honnalore Steissberg" w:date="2021-07-30T13:44:00Z">
        <w:r w:rsidR="007B7E34">
          <w:rPr>
            <w:sz w:val="20"/>
            <w:szCs w:val="18"/>
          </w:rPr>
          <w:t>,</w:t>
        </w:r>
      </w:ins>
      <w:r w:rsidRPr="001705E6">
        <w:rPr>
          <w:sz w:val="20"/>
          <w:szCs w:val="18"/>
        </w:rPr>
        <w:t xml:space="preserve"> reduced iron is oxidized as</w:t>
      </w:r>
    </w:p>
    <w:p w14:paraId="15C146F0" w14:textId="1E71E5EA" w:rsidR="00312A87" w:rsidRPr="001705E6" w:rsidRDefault="00C51A7D">
      <w:pPr>
        <w:pStyle w:val="BodyText"/>
        <w:jc w:val="center"/>
        <w:rPr>
          <w:sz w:val="20"/>
          <w:szCs w:val="18"/>
        </w:rPr>
        <w:pPrChange w:id="2531" w:author="Honnalore Steissberg" w:date="2021-07-30T13:46:00Z">
          <w:pPr>
            <w:pStyle w:val="BodyText"/>
          </w:pPr>
        </w:pPrChange>
      </w:pPr>
      <m:oMath>
        <m:sSup>
          <m:sSupPr>
            <m:ctrlPr>
              <w:ins w:id="2532" w:author="Honnalore Steissberg" w:date="2021-07-30T09:49:00Z">
                <w:rPr>
                  <w:rFonts w:ascii="Cambria Math" w:hAnsi="Cambria Math"/>
                  <w:i/>
                  <w:sz w:val="20"/>
                  <w:szCs w:val="18"/>
                </w:rPr>
              </w:ins>
            </m:ctrlPr>
          </m:sSupPr>
          <m:e>
            <m:r>
              <w:rPr>
                <w:rFonts w:ascii="Cambria Math" w:hAnsi="Cambria Math"/>
                <w:sz w:val="20"/>
                <w:szCs w:val="18"/>
              </w:rPr>
              <m:t>Fe</m:t>
            </m:r>
          </m:e>
          <m:sup>
            <m:r>
              <w:rPr>
                <w:rFonts w:ascii="Cambria Math" w:hAnsi="Cambria Math"/>
                <w:sz w:val="20"/>
                <w:szCs w:val="18"/>
              </w:rPr>
              <m:t>2+</m:t>
            </m:r>
          </m:sup>
        </m:sSup>
        <m:r>
          <w:rPr>
            <w:rFonts w:ascii="Cambria Math" w:hAnsi="Cambria Math"/>
            <w:sz w:val="20"/>
            <w:szCs w:val="18"/>
          </w:rPr>
          <m:t>→</m:t>
        </m:r>
        <m:sSup>
          <m:sSupPr>
            <m:ctrlPr>
              <w:ins w:id="2533" w:author="Honnalore Steissberg" w:date="2021-07-30T09:49:00Z">
                <w:rPr>
                  <w:rFonts w:ascii="Cambria Math" w:hAnsi="Cambria Math"/>
                  <w:i/>
                  <w:sz w:val="20"/>
                  <w:szCs w:val="18"/>
                </w:rPr>
              </w:ins>
            </m:ctrlPr>
          </m:sSupPr>
          <m:e>
            <m:r>
              <w:rPr>
                <w:rFonts w:ascii="Cambria Math" w:hAnsi="Cambria Math"/>
                <w:sz w:val="20"/>
                <w:szCs w:val="18"/>
              </w:rPr>
              <m:t>Fe</m:t>
            </m:r>
          </m:e>
          <m:sup>
            <m:r>
              <w:rPr>
                <w:rFonts w:ascii="Cambria Math" w:hAnsi="Cambria Math"/>
                <w:sz w:val="20"/>
                <w:szCs w:val="18"/>
              </w:rPr>
              <m:t>3+</m:t>
            </m:r>
          </m:sup>
        </m:sSup>
      </m:oMath>
      <w:ins w:id="2534" w:author="Honnalore Steissberg" w:date="2021-07-30T13:46:00Z">
        <w:r w:rsidR="007B7E34">
          <w:rPr>
            <w:sz w:val="20"/>
            <w:szCs w:val="18"/>
          </w:rPr>
          <w:t>.</w:t>
        </w:r>
      </w:ins>
    </w:p>
    <w:p w14:paraId="32CB2328" w14:textId="77777777" w:rsidR="00312A87" w:rsidRPr="001705E6" w:rsidRDefault="00312A87">
      <w:pPr>
        <w:pStyle w:val="BodyText"/>
        <w:rPr>
          <w:sz w:val="20"/>
          <w:szCs w:val="18"/>
        </w:rPr>
      </w:pPr>
      <w:r w:rsidRPr="001705E6">
        <w:rPr>
          <w:sz w:val="20"/>
          <w:szCs w:val="18"/>
        </w:rPr>
        <w:t>The model uses [PARTP] to partition or sorb [PO4-P] onto the oxidized form. The model at present does not take up oxygen during the oxidation process.</w:t>
      </w:r>
    </w:p>
    <w:p w14:paraId="36107153"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2FD8550B" w14:textId="77777777" w:rsidR="0041037A" w:rsidRPr="001144BB" w:rsidRDefault="0041037A">
      <w:pPr>
        <w:rPr>
          <w:rStyle w:val="Cardexample1"/>
        </w:rPr>
      </w:pPr>
      <w:r w:rsidRPr="001144BB">
        <w:rPr>
          <w:rStyle w:val="Cardexample1"/>
        </w:rPr>
        <w:t>IRON         FER     FES</w:t>
      </w:r>
    </w:p>
    <w:p w14:paraId="1943634F" w14:textId="77777777" w:rsidR="0041037A" w:rsidRPr="001144BB" w:rsidRDefault="0041037A">
      <w:pPr>
        <w:rPr>
          <w:rFonts w:ascii="Courier New" w:hAnsi="Courier New" w:cs="Courier New"/>
          <w:szCs w:val="22"/>
        </w:rPr>
      </w:pPr>
      <w:r w:rsidRPr="001144BB">
        <w:rPr>
          <w:rStyle w:val="Cardexample1"/>
        </w:rPr>
        <w:t xml:space="preserve">             0.5     2.0</w:t>
      </w:r>
    </w:p>
    <w:p w14:paraId="49459F25"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0EF7394B" w14:textId="77777777" w:rsidR="0041037A" w:rsidRPr="00B7030B" w:rsidRDefault="00C51A7D">
      <w:pPr>
        <w:pStyle w:val="Relatedcards"/>
        <w:rPr>
          <w:rFonts w:asciiTheme="minorHAnsi" w:hAnsiTheme="minorHAnsi"/>
        </w:rPr>
      </w:pPr>
      <w:hyperlink w:anchor="zero_order_sod" w:history="1">
        <w:r w:rsidR="0041037A" w:rsidRPr="00B7030B">
          <w:rPr>
            <w:rFonts w:asciiTheme="minorHAnsi" w:hAnsiTheme="minorHAnsi"/>
          </w:rPr>
          <w:t>Zero-Order Sediment Oxygen Demand</w:t>
        </w:r>
      </w:hyperlink>
    </w:p>
    <w:p w14:paraId="3D5DA679" w14:textId="77777777" w:rsidR="0041037A" w:rsidRPr="00B7030B" w:rsidRDefault="0041037A" w:rsidP="001705E6">
      <w:pPr>
        <w:pStyle w:val="Heading4"/>
        <w:spacing w:before="0" w:after="0"/>
      </w:pPr>
      <w:r w:rsidRPr="00B7030B">
        <w:br w:type="page"/>
      </w:r>
      <w:bookmarkStart w:id="2535" w:name="sediment_co2"/>
      <w:bookmarkStart w:id="2536" w:name="_Toc41047785"/>
      <w:bookmarkEnd w:id="2535"/>
      <w:r w:rsidRPr="00B7030B">
        <w:lastRenderedPageBreak/>
        <w:t>Sediment Carbon Dioxide Release (SED CO2)</w:t>
      </w:r>
      <w:bookmarkEnd w:id="2536"/>
    </w:p>
    <w:p w14:paraId="4CC83A96" w14:textId="77777777" w:rsidR="003057ED"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p>
    <w:p w14:paraId="387C6309"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6F0223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55E736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CO2REL</w:t>
      </w:r>
      <w:r w:rsidRPr="00B7030B">
        <w:rPr>
          <w:rFonts w:asciiTheme="minorHAnsi" w:hAnsiTheme="minorHAnsi"/>
        </w:rPr>
        <w:tab/>
        <w:t>Real</w:t>
      </w:r>
      <w:r w:rsidRPr="00B7030B">
        <w:rPr>
          <w:rFonts w:asciiTheme="minorHAnsi" w:hAnsiTheme="minorHAnsi"/>
        </w:rPr>
        <w:tab/>
      </w:r>
      <w:r w:rsidR="006051B5" w:rsidRPr="00B7030B">
        <w:rPr>
          <w:rFonts w:asciiTheme="minorHAnsi" w:hAnsiTheme="minorHAnsi"/>
        </w:rPr>
        <w:t>1.</w:t>
      </w:r>
      <w:r w:rsidR="003057ED" w:rsidRPr="00B7030B">
        <w:rPr>
          <w:rFonts w:asciiTheme="minorHAnsi" w:hAnsiTheme="minorHAnsi"/>
        </w:rPr>
        <w:t>2</w:t>
      </w:r>
      <w:r w:rsidR="003057ED" w:rsidRPr="00B7030B">
        <w:rPr>
          <w:rFonts w:asciiTheme="minorHAnsi" w:hAnsiTheme="minorHAnsi"/>
        </w:rPr>
        <w:tab/>
        <w:t>S</w:t>
      </w:r>
      <w:r w:rsidRPr="00B7030B">
        <w:rPr>
          <w:rFonts w:asciiTheme="minorHAnsi" w:hAnsiTheme="minorHAnsi"/>
        </w:rPr>
        <w:t>ediment carbon dioxide release rate, frac</w:t>
      </w:r>
      <w:r w:rsidRPr="00B7030B">
        <w:rPr>
          <w:rFonts w:asciiTheme="minorHAnsi" w:hAnsiTheme="minorHAnsi"/>
        </w:rPr>
        <w:softHyphen/>
        <w:t>tion of sedi</w:t>
      </w:r>
      <w:r w:rsidRPr="00B7030B">
        <w:rPr>
          <w:rFonts w:asciiTheme="minorHAnsi" w:hAnsiTheme="minorHAnsi"/>
        </w:rPr>
        <w:softHyphen/>
        <w:t>ment oxygen demand</w:t>
      </w:r>
    </w:p>
    <w:p w14:paraId="637EDA56" w14:textId="77777777" w:rsidR="0041037A" w:rsidRPr="00B7030B" w:rsidRDefault="0041037A"/>
    <w:p w14:paraId="148B08DC" w14:textId="77777777" w:rsidR="0041037A" w:rsidRPr="001705E6" w:rsidRDefault="0041037A">
      <w:pPr>
        <w:pStyle w:val="BodyText"/>
        <w:rPr>
          <w:sz w:val="20"/>
          <w:szCs w:val="18"/>
        </w:rPr>
      </w:pPr>
      <w:r w:rsidRPr="001705E6">
        <w:rPr>
          <w:sz w:val="20"/>
          <w:szCs w:val="18"/>
        </w:rPr>
        <w:t>This card specifies the carbon dioxide release rate from the sed</w:t>
      </w:r>
      <w:r w:rsidRPr="001705E6">
        <w:rPr>
          <w:sz w:val="20"/>
          <w:szCs w:val="18"/>
        </w:rPr>
        <w:softHyphen/>
        <w:t>iments as a fraction of the 0-order sedi</w:t>
      </w:r>
      <w:r w:rsidRPr="001705E6">
        <w:rPr>
          <w:sz w:val="20"/>
          <w:szCs w:val="18"/>
        </w:rPr>
        <w:softHyphen/>
        <w:t>ment oxy</w:t>
      </w:r>
      <w:r w:rsidRPr="001705E6">
        <w:rPr>
          <w:sz w:val="20"/>
          <w:szCs w:val="18"/>
        </w:rPr>
        <w:softHyphen/>
        <w:t>gen demand.</w:t>
      </w:r>
      <w:r w:rsidR="00C5044D" w:rsidRPr="001705E6">
        <w:rPr>
          <w:sz w:val="20"/>
          <w:szCs w:val="18"/>
        </w:rPr>
        <w:t xml:space="preserve"> This is ignored if the zero</w:t>
      </w:r>
      <w:r w:rsidR="001705E6" w:rsidRPr="001705E6">
        <w:rPr>
          <w:sz w:val="20"/>
          <w:szCs w:val="18"/>
        </w:rPr>
        <w:t>-</w:t>
      </w:r>
      <w:r w:rsidR="00C5044D" w:rsidRPr="001705E6">
        <w:rPr>
          <w:sz w:val="20"/>
          <w:szCs w:val="18"/>
        </w:rPr>
        <w:t xml:space="preserve">order sediment demand is zero. </w:t>
      </w:r>
    </w:p>
    <w:p w14:paraId="34DF9DD0" w14:textId="77777777" w:rsidR="00954B5C" w:rsidRPr="001705E6" w:rsidRDefault="00954B5C">
      <w:pPr>
        <w:pStyle w:val="BodyText"/>
        <w:rPr>
          <w:sz w:val="20"/>
          <w:szCs w:val="18"/>
        </w:rPr>
      </w:pPr>
      <w:r w:rsidRPr="001705E6">
        <w:rPr>
          <w:sz w:val="20"/>
          <w:szCs w:val="18"/>
        </w:rPr>
        <w:t>Values as high as 1.4 have been used in earlier modeling studies. If one considers the CO</w:t>
      </w:r>
      <w:r w:rsidRPr="001705E6">
        <w:rPr>
          <w:sz w:val="20"/>
          <w:szCs w:val="18"/>
          <w:vertAlign w:val="subscript"/>
        </w:rPr>
        <w:t>2</w:t>
      </w:r>
      <w:r w:rsidRPr="001705E6">
        <w:rPr>
          <w:sz w:val="20"/>
          <w:szCs w:val="18"/>
        </w:rPr>
        <w:t xml:space="preserve"> release as a fraction of O</w:t>
      </w:r>
      <w:r w:rsidRPr="001705E6">
        <w:rPr>
          <w:sz w:val="20"/>
          <w:szCs w:val="18"/>
          <w:vertAlign w:val="subscript"/>
        </w:rPr>
        <w:t>2</w:t>
      </w:r>
      <w:r w:rsidRPr="001705E6">
        <w:rPr>
          <w:sz w:val="20"/>
          <w:szCs w:val="18"/>
        </w:rPr>
        <w:t xml:space="preserve"> uptake from</w:t>
      </w:r>
    </w:p>
    <w:p w14:paraId="01B60FC1" w14:textId="77777777" w:rsidR="00954B5C" w:rsidRPr="001705E6" w:rsidRDefault="00C51A7D">
      <w:pPr>
        <w:pStyle w:val="BodyText"/>
        <w:jc w:val="center"/>
        <w:rPr>
          <w:sz w:val="20"/>
          <w:szCs w:val="18"/>
        </w:rPr>
        <w:pPrChange w:id="2537" w:author="Honnalore Steissberg" w:date="2021-07-30T13:47:00Z">
          <w:pPr>
            <w:pStyle w:val="BodyText"/>
          </w:pPr>
        </w:pPrChange>
      </w:pPr>
      <m:oMath>
        <m:sSub>
          <m:sSubPr>
            <m:ctrlPr>
              <w:ins w:id="2538" w:author="Honnalore Steissberg" w:date="2021-07-30T09:49:00Z">
                <w:rPr>
                  <w:rFonts w:ascii="Cambria Math" w:hAnsi="Cambria Math"/>
                  <w:i/>
                  <w:sz w:val="20"/>
                  <w:szCs w:val="18"/>
                </w:rPr>
              </w:ins>
            </m:ctrlPr>
          </m:sSubPr>
          <m:e>
            <m:r>
              <w:rPr>
                <w:rFonts w:ascii="Cambria Math"/>
                <w:sz w:val="20"/>
                <w:szCs w:val="18"/>
              </w:rPr>
              <m:t>C</m:t>
            </m:r>
          </m:e>
          <m:sub>
            <m:r>
              <w:rPr>
                <w:rFonts w:ascii="Cambria Math"/>
                <w:sz w:val="20"/>
                <w:szCs w:val="18"/>
              </w:rPr>
              <m:t>6</m:t>
            </m:r>
          </m:sub>
        </m:sSub>
        <m:sSub>
          <m:sSubPr>
            <m:ctrlPr>
              <w:ins w:id="2539"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12</m:t>
            </m:r>
          </m:sub>
        </m:sSub>
        <m:sSub>
          <m:sSubPr>
            <m:ctrlPr>
              <w:ins w:id="2540"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6</m:t>
            </m:r>
          </m:sub>
        </m:sSub>
        <m:r>
          <w:rPr>
            <w:rFonts w:ascii="Cambria Math"/>
            <w:sz w:val="20"/>
            <w:szCs w:val="18"/>
          </w:rPr>
          <m:t>+6</m:t>
        </m:r>
        <m:sSub>
          <m:sSubPr>
            <m:ctrlPr>
              <w:ins w:id="2541"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m:t>
        </m:r>
        <m:r>
          <w:rPr>
            <w:rFonts w:ascii="Cambria Math"/>
            <w:sz w:val="20"/>
            <w:szCs w:val="18"/>
          </w:rPr>
          <m:t>6C</m:t>
        </m:r>
        <m:sSub>
          <m:sSubPr>
            <m:ctrlPr>
              <w:ins w:id="2542"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+6</m:t>
        </m:r>
        <m:sSub>
          <m:sSubPr>
            <m:ctrlPr>
              <w:ins w:id="2543"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2</m:t>
            </m:r>
          </m:sub>
        </m:sSub>
        <m:r>
          <w:rPr>
            <w:rFonts w:ascii="Cambria Math"/>
            <w:sz w:val="20"/>
            <w:szCs w:val="18"/>
          </w:rPr>
          <m:t>O</m:t>
        </m:r>
      </m:oMath>
      <w:r w:rsidR="00954B5C" w:rsidRPr="001705E6">
        <w:rPr>
          <w:sz w:val="20"/>
          <w:szCs w:val="18"/>
        </w:rPr>
        <w:t>,</w:t>
      </w:r>
    </w:p>
    <w:p w14:paraId="408714C3" w14:textId="77777777" w:rsidR="00954B5C" w:rsidRPr="001705E6" w:rsidRDefault="00954B5C">
      <w:pPr>
        <w:pStyle w:val="BodyText"/>
        <w:rPr>
          <w:sz w:val="20"/>
          <w:szCs w:val="18"/>
        </w:rPr>
      </w:pPr>
      <w:r w:rsidRPr="001705E6">
        <w:rPr>
          <w:sz w:val="20"/>
          <w:szCs w:val="18"/>
        </w:rPr>
        <w:t>the stoichiometric ratio of O</w:t>
      </w:r>
      <w:r w:rsidRPr="001705E6">
        <w:rPr>
          <w:sz w:val="20"/>
          <w:szCs w:val="18"/>
          <w:vertAlign w:val="subscript"/>
        </w:rPr>
        <w:t>2</w:t>
      </w:r>
      <w:r w:rsidRPr="001705E6">
        <w:rPr>
          <w:sz w:val="20"/>
          <w:szCs w:val="18"/>
        </w:rPr>
        <w:t xml:space="preserve"> to CO</w:t>
      </w:r>
      <w:r w:rsidRPr="001705E6">
        <w:rPr>
          <w:sz w:val="20"/>
          <w:szCs w:val="18"/>
          <w:vertAlign w:val="subscript"/>
        </w:rPr>
        <w:t>2</w:t>
      </w:r>
      <w:r w:rsidRPr="001705E6">
        <w:rPr>
          <w:sz w:val="20"/>
          <w:szCs w:val="18"/>
        </w:rPr>
        <w:t xml:space="preserve"> is 32 g O</w:t>
      </w:r>
      <w:r w:rsidRPr="001705E6">
        <w:rPr>
          <w:sz w:val="20"/>
          <w:szCs w:val="18"/>
          <w:vertAlign w:val="subscript"/>
        </w:rPr>
        <w:t>2</w:t>
      </w:r>
      <w:r w:rsidRPr="001705E6">
        <w:rPr>
          <w:sz w:val="20"/>
          <w:szCs w:val="18"/>
        </w:rPr>
        <w:t>/44 g CO</w:t>
      </w:r>
      <w:r w:rsidRPr="001705E6">
        <w:rPr>
          <w:sz w:val="20"/>
          <w:szCs w:val="18"/>
          <w:vertAlign w:val="subscript"/>
        </w:rPr>
        <w:t>2</w:t>
      </w:r>
      <w:r w:rsidRPr="001705E6">
        <w:rPr>
          <w:sz w:val="20"/>
          <w:szCs w:val="18"/>
        </w:rPr>
        <w:t xml:space="preserve"> or 0.8 g O</w:t>
      </w:r>
      <w:r w:rsidRPr="001705E6">
        <w:rPr>
          <w:sz w:val="20"/>
          <w:szCs w:val="18"/>
          <w:vertAlign w:val="subscript"/>
        </w:rPr>
        <w:t>2</w:t>
      </w:r>
      <w:r w:rsidRPr="001705E6">
        <w:rPr>
          <w:sz w:val="20"/>
          <w:szCs w:val="18"/>
        </w:rPr>
        <w:t>/g CO</w:t>
      </w:r>
      <w:r w:rsidRPr="001705E6">
        <w:rPr>
          <w:sz w:val="20"/>
          <w:szCs w:val="18"/>
          <w:vertAlign w:val="subscript"/>
        </w:rPr>
        <w:t>2</w:t>
      </w:r>
      <w:r w:rsidRPr="001705E6">
        <w:rPr>
          <w:sz w:val="20"/>
          <w:szCs w:val="18"/>
        </w:rPr>
        <w:t xml:space="preserve"> for a CO2REL of 1/0.8 or 1.25.</w:t>
      </w:r>
    </w:p>
    <w:p w14:paraId="193458C8"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083EB645" w14:textId="77777777" w:rsidR="0041037A" w:rsidRPr="0010070B" w:rsidRDefault="0041037A">
      <w:pPr>
        <w:rPr>
          <w:rStyle w:val="Cardexample1"/>
        </w:rPr>
      </w:pPr>
      <w:r w:rsidRPr="0010070B">
        <w:rPr>
          <w:rStyle w:val="Cardexample1"/>
        </w:rPr>
        <w:t>SED CO2   CO2REL</w:t>
      </w:r>
    </w:p>
    <w:p w14:paraId="68E31EB9" w14:textId="77777777" w:rsidR="0041037A" w:rsidRPr="0010070B" w:rsidRDefault="0041037A">
      <w:pPr>
        <w:rPr>
          <w:rFonts w:ascii="Courier New" w:hAnsi="Courier New" w:cs="Courier New"/>
          <w:szCs w:val="22"/>
        </w:rPr>
      </w:pPr>
      <w:r w:rsidRPr="0010070B">
        <w:rPr>
          <w:rStyle w:val="Cardexample1"/>
        </w:rPr>
        <w:t xml:space="preserve">             </w:t>
      </w:r>
      <w:r w:rsidR="003057ED" w:rsidRPr="0010070B">
        <w:rPr>
          <w:rStyle w:val="Cardexample1"/>
        </w:rPr>
        <w:t>1.0</w:t>
      </w:r>
    </w:p>
    <w:p w14:paraId="6C1E9F1B"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6DCAD155" w14:textId="77777777" w:rsidR="0041037A" w:rsidRPr="00B7030B" w:rsidRDefault="00C51A7D">
      <w:pPr>
        <w:pStyle w:val="Relatedcards"/>
        <w:rPr>
          <w:rFonts w:asciiTheme="minorHAnsi" w:hAnsiTheme="minorHAnsi"/>
        </w:rPr>
      </w:pPr>
      <w:hyperlink w:anchor="zero_order_sod" w:history="1">
        <w:r w:rsidR="0041037A" w:rsidRPr="00B7030B">
          <w:rPr>
            <w:rFonts w:asciiTheme="minorHAnsi" w:hAnsiTheme="minorHAnsi"/>
          </w:rPr>
          <w:t>Zero-Order Sediment Oxygen Demand</w:t>
        </w:r>
      </w:hyperlink>
    </w:p>
    <w:p w14:paraId="18CD93E8" w14:textId="77777777" w:rsidR="0041037A" w:rsidRPr="00B7030B" w:rsidRDefault="0041037A" w:rsidP="00C46F56">
      <w:pPr>
        <w:pStyle w:val="Heading4"/>
        <w:spacing w:before="0" w:after="0"/>
      </w:pPr>
      <w:r w:rsidRPr="00B7030B">
        <w:br w:type="page"/>
      </w:r>
      <w:bookmarkStart w:id="2544" w:name="oxygen_stoichiometry_1"/>
      <w:bookmarkStart w:id="2545" w:name="_Toc41047786"/>
      <w:bookmarkEnd w:id="2544"/>
      <w:r w:rsidRPr="00B7030B">
        <w:lastRenderedPageBreak/>
        <w:t>Oxygen Stoichiometry 1 (STOICH 1)</w:t>
      </w:r>
      <w:bookmarkEnd w:id="2545"/>
    </w:p>
    <w:p w14:paraId="21AFDFA9"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324089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86AA3E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O2NH4</w:t>
      </w:r>
      <w:r w:rsidRPr="00B7030B">
        <w:rPr>
          <w:rFonts w:asciiTheme="minorHAnsi" w:hAnsiTheme="minorHAnsi"/>
        </w:rPr>
        <w:tab/>
        <w:t>Real</w:t>
      </w:r>
      <w:r w:rsidRPr="00B7030B">
        <w:rPr>
          <w:rFonts w:asciiTheme="minorHAnsi" w:hAnsiTheme="minorHAnsi"/>
        </w:rPr>
        <w:tab/>
        <w:t>4.57</w:t>
      </w:r>
      <w:r w:rsidRPr="00B7030B">
        <w:rPr>
          <w:rFonts w:asciiTheme="minorHAnsi" w:hAnsiTheme="minorHAnsi"/>
        </w:rPr>
        <w:tab/>
        <w:t>Oxygen stoichiometry for nitrification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N)</w:t>
      </w:r>
    </w:p>
    <w:p w14:paraId="3E1DE7E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O2OM</w:t>
      </w:r>
      <w:r w:rsidRPr="00B7030B">
        <w:rPr>
          <w:rFonts w:asciiTheme="minorHAnsi" w:hAnsiTheme="minorHAnsi"/>
        </w:rPr>
        <w:tab/>
        <w:t>Real</w:t>
      </w:r>
      <w:r w:rsidRPr="00B7030B">
        <w:rPr>
          <w:rFonts w:asciiTheme="minorHAnsi" w:hAnsiTheme="minorHAnsi"/>
        </w:rPr>
        <w:tab/>
      </w:r>
      <w:r w:rsidR="00885B5C" w:rsidRPr="00B7030B">
        <w:rPr>
          <w:rFonts w:asciiTheme="minorHAnsi" w:hAnsiTheme="minorHAnsi"/>
        </w:rPr>
        <w:t>1.4</w:t>
      </w:r>
      <w:r w:rsidRPr="00B7030B">
        <w:rPr>
          <w:rFonts w:asciiTheme="minorHAnsi" w:hAnsiTheme="minorHAnsi"/>
        </w:rPr>
        <w:tab/>
        <w:t>Oxygen stoichiometry for organic matter decay</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organic matter)</w:t>
      </w:r>
    </w:p>
    <w:p w14:paraId="1C563162" w14:textId="77777777" w:rsidR="0041037A" w:rsidRPr="00B7030B" w:rsidRDefault="0041037A"/>
    <w:p w14:paraId="31B13360" w14:textId="77777777" w:rsidR="0041037A" w:rsidRPr="00C46F56" w:rsidRDefault="0041037A">
      <w:pPr>
        <w:pStyle w:val="BodyText"/>
        <w:rPr>
          <w:sz w:val="20"/>
          <w:szCs w:val="18"/>
        </w:rPr>
      </w:pPr>
      <w:r w:rsidRPr="00C46F56">
        <w:rPr>
          <w:sz w:val="20"/>
          <w:szCs w:val="18"/>
        </w:rPr>
        <w:t>This card specifies the stoichiometric equivalents of oxygen for nitrification, organic matter decay.  The default values should not be changed unless the user has data to support the change.</w:t>
      </w:r>
    </w:p>
    <w:p w14:paraId="760CBB3F" w14:textId="77777777" w:rsidR="00F22CE5" w:rsidRPr="00C46F56" w:rsidRDefault="00F22CE5" w:rsidP="00F22CE5">
      <w:pPr>
        <w:rPr>
          <w:sz w:val="20"/>
          <w:szCs w:val="18"/>
        </w:rPr>
      </w:pPr>
      <w:r w:rsidRPr="00C46F56">
        <w:rPr>
          <w:sz w:val="20"/>
          <w:szCs w:val="18"/>
          <w:u w:val="single"/>
        </w:rPr>
        <w:t>Nitrification</w:t>
      </w:r>
    </w:p>
    <w:p w14:paraId="617843C4" w14:textId="77777777" w:rsidR="00F22CE5" w:rsidRPr="00C46F56" w:rsidRDefault="00C51A7D" w:rsidP="00F22CE5">
      <w:pPr>
        <w:rPr>
          <w:sz w:val="20"/>
          <w:szCs w:val="18"/>
        </w:rPr>
      </w:pPr>
      <w:r w:rsidRPr="00C51A7D">
        <w:rPr>
          <w:noProof/>
          <w:snapToGrid/>
          <w:position w:val="-22"/>
          <w:sz w:val="20"/>
          <w:szCs w:val="18"/>
        </w:rPr>
        <w:object w:dxaOrig="2720" w:dyaOrig="620" w14:anchorId="4DF0720D">
          <v:shape id="_x0000_i1029" type="#_x0000_t75" alt="" style="width:140pt;height:28.9pt;mso-width-percent:0;mso-height-percent:0;mso-width-percent:0;mso-height-percent:0" o:ole="">
            <v:imagedata r:id="rId76" o:title=""/>
          </v:shape>
          <o:OLEObject Type="Embed" ProgID="Equation.2" ShapeID="_x0000_i1029" DrawAspect="Content" ObjectID="_1691308518" r:id="rId77"/>
        </w:object>
      </w:r>
    </w:p>
    <w:p w14:paraId="5DCC94FC" w14:textId="77777777" w:rsidR="00F22CE5" w:rsidRPr="00C46F56" w:rsidRDefault="00F22CE5" w:rsidP="00F22CE5">
      <w:pPr>
        <w:rPr>
          <w:sz w:val="20"/>
          <w:szCs w:val="18"/>
        </w:rPr>
      </w:pPr>
    </w:p>
    <w:p w14:paraId="0C7C7F23" w14:textId="77777777" w:rsidR="00F22CE5" w:rsidRPr="00C46F56" w:rsidRDefault="00F22CE5" w:rsidP="00F22CE5">
      <w:pPr>
        <w:rPr>
          <w:sz w:val="20"/>
          <w:szCs w:val="18"/>
        </w:rPr>
      </w:pPr>
      <w:r w:rsidRPr="00C46F56">
        <w:rPr>
          <w:sz w:val="20"/>
          <w:szCs w:val="18"/>
        </w:rPr>
        <w:t>3.43 g O</w:t>
      </w:r>
      <w:r w:rsidRPr="00C46F56">
        <w:rPr>
          <w:sz w:val="20"/>
          <w:szCs w:val="18"/>
          <w:vertAlign w:val="subscript"/>
        </w:rPr>
        <w:t>2</w:t>
      </w:r>
      <w:r w:rsidRPr="00C46F56">
        <w:rPr>
          <w:sz w:val="20"/>
          <w:szCs w:val="18"/>
        </w:rPr>
        <w:t xml:space="preserve"> required for 1 g N oxidized</w:t>
      </w:r>
    </w:p>
    <w:p w14:paraId="1F26114C" w14:textId="77777777" w:rsidR="00F22CE5" w:rsidRPr="00C46F56" w:rsidRDefault="00F22CE5" w:rsidP="00F22CE5">
      <w:pPr>
        <w:rPr>
          <w:sz w:val="20"/>
          <w:szCs w:val="18"/>
        </w:rPr>
      </w:pPr>
    </w:p>
    <w:p w14:paraId="12725133" w14:textId="77777777" w:rsidR="00F22CE5" w:rsidRPr="00C46F56" w:rsidRDefault="00C51A7D" w:rsidP="00F22CE5">
      <w:pPr>
        <w:rPr>
          <w:sz w:val="20"/>
          <w:szCs w:val="18"/>
        </w:rPr>
      </w:pPr>
      <w:r w:rsidRPr="00C51A7D">
        <w:rPr>
          <w:noProof/>
          <w:snapToGrid/>
          <w:position w:val="-22"/>
          <w:sz w:val="20"/>
          <w:szCs w:val="18"/>
        </w:rPr>
        <w:object w:dxaOrig="2040" w:dyaOrig="620" w14:anchorId="40742B07">
          <v:shape id="_x0000_i1028" type="#_x0000_t75" alt="" style="width:102.2pt;height:28.9pt;mso-width-percent:0;mso-height-percent:0;mso-width-percent:0;mso-height-percent:0" o:ole="">
            <v:imagedata r:id="rId78" o:title=""/>
          </v:shape>
          <o:OLEObject Type="Embed" ProgID="Equation.2" ShapeID="_x0000_i1028" DrawAspect="Content" ObjectID="_1691308519" r:id="rId79"/>
        </w:object>
      </w:r>
    </w:p>
    <w:p w14:paraId="46A1DB08" w14:textId="77777777" w:rsidR="00F22CE5" w:rsidRPr="00C46F56" w:rsidRDefault="00F22CE5" w:rsidP="00F22CE5">
      <w:pPr>
        <w:rPr>
          <w:sz w:val="20"/>
          <w:szCs w:val="18"/>
        </w:rPr>
      </w:pPr>
    </w:p>
    <w:p w14:paraId="4A5CA303" w14:textId="40864FFE" w:rsidR="00672B06" w:rsidRPr="00C46F56" w:rsidRDefault="00F22CE5" w:rsidP="00F22CE5">
      <w:pPr>
        <w:rPr>
          <w:sz w:val="20"/>
          <w:szCs w:val="18"/>
        </w:rPr>
      </w:pPr>
      <w:r w:rsidRPr="00C46F56">
        <w:rPr>
          <w:sz w:val="20"/>
          <w:szCs w:val="18"/>
        </w:rPr>
        <w:t>1.14 g O</w:t>
      </w:r>
      <w:r w:rsidRPr="00C46F56">
        <w:rPr>
          <w:sz w:val="20"/>
          <w:szCs w:val="18"/>
          <w:vertAlign w:val="subscript"/>
        </w:rPr>
        <w:t>2</w:t>
      </w:r>
      <w:r w:rsidRPr="00C46F56">
        <w:rPr>
          <w:sz w:val="20"/>
          <w:szCs w:val="18"/>
        </w:rPr>
        <w:t xml:space="preserve"> required for 1 g N oxidized</w:t>
      </w:r>
      <w:r w:rsidR="00035C6E" w:rsidRPr="00C46F56">
        <w:rPr>
          <w:sz w:val="20"/>
          <w:szCs w:val="18"/>
        </w:rPr>
        <w:t xml:space="preserve"> for a total of 4.57 g O</w:t>
      </w:r>
      <w:r w:rsidR="00035C6E" w:rsidRPr="00C46F56">
        <w:rPr>
          <w:sz w:val="20"/>
          <w:szCs w:val="18"/>
          <w:vertAlign w:val="subscript"/>
        </w:rPr>
        <w:t>2</w:t>
      </w:r>
      <w:r w:rsidR="00035C6E" w:rsidRPr="00C46F56">
        <w:rPr>
          <w:sz w:val="20"/>
          <w:szCs w:val="18"/>
        </w:rPr>
        <w:t>/g N. Gaudy and Gaudy (1980) recommend that the O</w:t>
      </w:r>
      <w:r w:rsidR="00035C6E" w:rsidRPr="00C46F56">
        <w:rPr>
          <w:sz w:val="20"/>
          <w:szCs w:val="18"/>
          <w:vertAlign w:val="subscript"/>
        </w:rPr>
        <w:t>2</w:t>
      </w:r>
      <w:r w:rsidR="00035C6E" w:rsidRPr="00C46F56">
        <w:rPr>
          <w:sz w:val="20"/>
          <w:szCs w:val="18"/>
        </w:rPr>
        <w:t xml:space="preserve"> demand approaches 4.2 g O</w:t>
      </w:r>
      <w:r w:rsidR="00035C6E" w:rsidRPr="00C46F56">
        <w:rPr>
          <w:sz w:val="20"/>
          <w:szCs w:val="18"/>
          <w:vertAlign w:val="subscript"/>
        </w:rPr>
        <w:t>2</w:t>
      </w:r>
      <w:r w:rsidR="00035C6E" w:rsidRPr="00C46F56">
        <w:rPr>
          <w:sz w:val="20"/>
          <w:szCs w:val="18"/>
        </w:rPr>
        <w:t>/g N because of cellular needs for N.</w:t>
      </w:r>
    </w:p>
    <w:p w14:paraId="5EE69383" w14:textId="77777777" w:rsidR="00035C6E" w:rsidRPr="00C46F56" w:rsidRDefault="00035C6E" w:rsidP="00F22CE5">
      <w:pPr>
        <w:rPr>
          <w:sz w:val="20"/>
          <w:szCs w:val="18"/>
        </w:rPr>
      </w:pPr>
    </w:p>
    <w:p w14:paraId="4EB5F83C" w14:textId="77777777" w:rsidR="00035C6E" w:rsidRPr="00C46F56" w:rsidRDefault="00035C6E" w:rsidP="00F22CE5">
      <w:pPr>
        <w:rPr>
          <w:sz w:val="20"/>
          <w:szCs w:val="18"/>
          <w:u w:val="single"/>
        </w:rPr>
      </w:pPr>
      <w:r w:rsidRPr="00C46F56">
        <w:rPr>
          <w:sz w:val="20"/>
          <w:szCs w:val="18"/>
          <w:u w:val="single"/>
        </w:rPr>
        <w:t xml:space="preserve">Organic matter </w:t>
      </w:r>
    </w:p>
    <w:p w14:paraId="3600E200" w14:textId="77777777" w:rsidR="00F22CE5" w:rsidRPr="00C46F56" w:rsidRDefault="00035C6E" w:rsidP="00F22CE5">
      <w:pPr>
        <w:rPr>
          <w:sz w:val="20"/>
          <w:szCs w:val="18"/>
        </w:rPr>
      </w:pPr>
      <w:r w:rsidRPr="00C46F56">
        <w:rPr>
          <w:sz w:val="20"/>
          <w:szCs w:val="18"/>
        </w:rPr>
        <w:t>Assuming the organic matter represents average algal and bacterial composition (C</w:t>
      </w:r>
      <w:r w:rsidRPr="00C46F56">
        <w:rPr>
          <w:sz w:val="20"/>
          <w:szCs w:val="18"/>
          <w:vertAlign w:val="subscript"/>
        </w:rPr>
        <w:t>5</w:t>
      </w:r>
      <w:r w:rsidRPr="00C46F56">
        <w:rPr>
          <w:sz w:val="20"/>
          <w:szCs w:val="18"/>
        </w:rPr>
        <w:t>H</w:t>
      </w:r>
      <w:r w:rsidRPr="00C46F56">
        <w:rPr>
          <w:sz w:val="20"/>
          <w:szCs w:val="18"/>
          <w:vertAlign w:val="subscript"/>
        </w:rPr>
        <w:t>7</w:t>
      </w:r>
      <w:r w:rsidRPr="00C46F56">
        <w:rPr>
          <w:sz w:val="20"/>
          <w:szCs w:val="18"/>
        </w:rPr>
        <w:t>NO</w:t>
      </w:r>
      <w:r w:rsidRPr="00C46F56">
        <w:rPr>
          <w:sz w:val="20"/>
          <w:szCs w:val="18"/>
          <w:vertAlign w:val="subscript"/>
        </w:rPr>
        <w:t>2</w:t>
      </w:r>
      <w:r w:rsidRPr="00C46F56">
        <w:rPr>
          <w:sz w:val="20"/>
          <w:szCs w:val="18"/>
        </w:rPr>
        <w:t>)</w:t>
      </w:r>
      <w:r w:rsidR="00835B73" w:rsidRPr="00C46F56">
        <w:rPr>
          <w:sz w:val="20"/>
          <w:szCs w:val="18"/>
        </w:rPr>
        <w:t xml:space="preserve"> (</w:t>
      </w:r>
      <w:proofErr w:type="spellStart"/>
      <w:r w:rsidR="00835B73" w:rsidRPr="00C46F56">
        <w:rPr>
          <w:sz w:val="20"/>
          <w:szCs w:val="18"/>
        </w:rPr>
        <w:t>Golterman</w:t>
      </w:r>
      <w:proofErr w:type="spellEnd"/>
      <w:r w:rsidR="00835B73" w:rsidRPr="00C46F56">
        <w:rPr>
          <w:sz w:val="20"/>
          <w:szCs w:val="18"/>
        </w:rPr>
        <w:t>, 1975; Wang et al., 1978)</w:t>
      </w:r>
      <w:r w:rsidRPr="00C46F56">
        <w:rPr>
          <w:sz w:val="20"/>
          <w:szCs w:val="18"/>
        </w:rPr>
        <w:t>, the stoichiometric requirements are 1.4 g O</w:t>
      </w:r>
      <w:r w:rsidRPr="00C46F56">
        <w:rPr>
          <w:sz w:val="20"/>
          <w:szCs w:val="18"/>
          <w:vertAlign w:val="subscript"/>
        </w:rPr>
        <w:t>2</w:t>
      </w:r>
      <w:r w:rsidRPr="00C46F56">
        <w:rPr>
          <w:sz w:val="20"/>
          <w:szCs w:val="18"/>
        </w:rPr>
        <w:t>/g organic matter from the following equation:</w:t>
      </w:r>
    </w:p>
    <w:p w14:paraId="5AEAE96C" w14:textId="77777777" w:rsidR="00035C6E" w:rsidRPr="00C46F56" w:rsidRDefault="00035C6E" w:rsidP="00F22CE5">
      <w:pPr>
        <w:rPr>
          <w:sz w:val="20"/>
          <w:szCs w:val="18"/>
        </w:rPr>
      </w:pPr>
    </w:p>
    <w:p w14:paraId="0109C2C2" w14:textId="7BB789B4" w:rsidR="00035C6E" w:rsidRPr="00C46F56" w:rsidRDefault="00DC03F9">
      <w:pPr>
        <w:jc w:val="center"/>
        <w:rPr>
          <w:sz w:val="20"/>
          <w:szCs w:val="18"/>
        </w:rPr>
        <w:pPrChange w:id="2546" w:author="Honnalore Steissberg" w:date="2021-07-30T13:50:00Z">
          <w:pPr/>
        </w:pPrChange>
      </w:pPr>
      <m:oMath>
        <m:r>
          <w:rPr>
            <w:rFonts w:ascii="Cambria Math"/>
            <w:sz w:val="20"/>
            <w:szCs w:val="18"/>
          </w:rPr>
          <m:t>5C</m:t>
        </m:r>
        <m:sSub>
          <m:sSubPr>
            <m:ctrlPr>
              <w:ins w:id="2547"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+2</m:t>
        </m:r>
        <m:sSub>
          <m:sSubPr>
            <m:ctrlPr>
              <w:ins w:id="2548"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2</m:t>
            </m:r>
          </m:sub>
        </m:sSub>
        <m:r>
          <w:rPr>
            <w:rFonts w:ascii="Cambria Math"/>
            <w:sz w:val="20"/>
            <w:szCs w:val="18"/>
          </w:rPr>
          <m:t>O+N</m:t>
        </m:r>
        <m:sSub>
          <m:sSubPr>
            <m:ctrlPr>
              <w:ins w:id="2549"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3</m:t>
            </m:r>
          </m:sub>
        </m:sSub>
        <m:r>
          <w:rPr>
            <w:rFonts w:ascii="Cambria Math" w:hAnsi="Cambria Math" w:cs="Cambria Math"/>
            <w:sz w:val="20"/>
            <w:szCs w:val="18"/>
          </w:rPr>
          <m:t>⇔</m:t>
        </m:r>
        <m:sSub>
          <m:sSubPr>
            <m:ctrlPr>
              <w:ins w:id="2550" w:author="Honnalore Steissberg" w:date="2021-07-30T09:49:00Z">
                <w:rPr>
                  <w:rFonts w:ascii="Cambria Math" w:hAnsi="Cambria Math"/>
                  <w:i/>
                  <w:sz w:val="20"/>
                  <w:szCs w:val="18"/>
                </w:rPr>
              </w:ins>
            </m:ctrlPr>
          </m:sSubPr>
          <m:e>
            <m:r>
              <w:rPr>
                <w:rFonts w:ascii="Cambria Math"/>
                <w:sz w:val="20"/>
                <w:szCs w:val="18"/>
              </w:rPr>
              <m:t>C</m:t>
            </m:r>
          </m:e>
          <m:sub>
            <m:r>
              <w:rPr>
                <w:rFonts w:ascii="Cambria Math"/>
                <w:sz w:val="20"/>
                <w:szCs w:val="18"/>
              </w:rPr>
              <m:t>5</m:t>
            </m:r>
          </m:sub>
        </m:sSub>
        <m:sSub>
          <m:sSubPr>
            <m:ctrlPr>
              <w:ins w:id="2551"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7</m:t>
            </m:r>
          </m:sub>
        </m:sSub>
        <m:r>
          <w:rPr>
            <w:rFonts w:ascii="Cambria Math"/>
            <w:sz w:val="20"/>
            <w:szCs w:val="18"/>
          </w:rPr>
          <m:t>N</m:t>
        </m:r>
        <m:sSub>
          <m:sSubPr>
            <m:ctrlPr>
              <w:ins w:id="2552"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+5</m:t>
        </m:r>
        <m:sSub>
          <m:sSubPr>
            <m:ctrlPr>
              <w:ins w:id="2553"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oMath>
      <w:ins w:id="2554" w:author="Honnalore Steissberg" w:date="2021-07-30T13:50:00Z">
        <w:r w:rsidR="007B7E34">
          <w:rPr>
            <w:sz w:val="20"/>
            <w:szCs w:val="18"/>
          </w:rPr>
          <w:t>.</w:t>
        </w:r>
      </w:ins>
    </w:p>
    <w:p w14:paraId="6E813CE1" w14:textId="77777777" w:rsidR="00F22CE5" w:rsidRPr="00B7030B" w:rsidRDefault="00F22CE5" w:rsidP="00F22CE5"/>
    <w:p w14:paraId="6F096A9D"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574BFD8C"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 xml:space="preserve">STOICH 1   O2NH4    O2OM    </w:t>
      </w:r>
    </w:p>
    <w:p w14:paraId="194ACF16"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 xml:space="preserve">Wb 1        4.57     1.4     </w:t>
      </w:r>
    </w:p>
    <w:p w14:paraId="65F72FB2"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Wb 2        4.57     1.4</w:t>
      </w:r>
    </w:p>
    <w:p w14:paraId="56ED9C0D"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 xml:space="preserve">Wb 3        4.57     1.4 </w:t>
      </w:r>
    </w:p>
    <w:p w14:paraId="74887723"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324F6071" w14:textId="77777777" w:rsidR="0041037A" w:rsidRPr="00B7030B" w:rsidRDefault="00C51A7D">
      <w:pPr>
        <w:pStyle w:val="Relatedcards"/>
        <w:rPr>
          <w:rFonts w:asciiTheme="minorHAnsi" w:hAnsiTheme="minorHAnsi"/>
        </w:rPr>
      </w:pPr>
      <w:hyperlink w:anchor="oxygen_stoichiometry_2" w:history="1">
        <w:r w:rsidR="0041037A" w:rsidRPr="00B7030B">
          <w:rPr>
            <w:rFonts w:asciiTheme="minorHAnsi" w:hAnsiTheme="minorHAnsi"/>
          </w:rPr>
          <w:t>Oxygen Stoichiometry 2</w:t>
        </w:r>
      </w:hyperlink>
    </w:p>
    <w:p w14:paraId="2A33AA17" w14:textId="77777777" w:rsidR="0041037A" w:rsidRPr="00B7030B" w:rsidRDefault="00C51A7D">
      <w:pPr>
        <w:pStyle w:val="Relatedcards"/>
        <w:rPr>
          <w:rFonts w:asciiTheme="minorHAnsi" w:hAnsiTheme="minorHAnsi"/>
        </w:rPr>
      </w:pPr>
      <w:hyperlink w:anchor="oxygen_stoichiometry_3" w:history="1">
        <w:r w:rsidR="0041037A" w:rsidRPr="00B7030B">
          <w:rPr>
            <w:rFonts w:asciiTheme="minorHAnsi" w:hAnsiTheme="minorHAnsi"/>
          </w:rPr>
          <w:t>Oxygen Stoichiometry 3</w:t>
        </w:r>
      </w:hyperlink>
    </w:p>
    <w:p w14:paraId="1B11026F" w14:textId="77777777" w:rsidR="0041037A" w:rsidRPr="00B7030B" w:rsidRDefault="0041037A" w:rsidP="002C2537">
      <w:pPr>
        <w:pStyle w:val="Heading4"/>
        <w:spacing w:before="0" w:after="0"/>
      </w:pPr>
      <w:r w:rsidRPr="00B7030B">
        <w:rPr>
          <w:rStyle w:val="Cardtitle1"/>
          <w:rFonts w:asciiTheme="minorHAnsi" w:hAnsiTheme="minorHAnsi"/>
        </w:rPr>
        <w:br w:type="page"/>
      </w:r>
      <w:bookmarkStart w:id="2555" w:name="oxygen_stoichiometry_2"/>
      <w:bookmarkStart w:id="2556" w:name="_Toc41047787"/>
      <w:bookmarkEnd w:id="2555"/>
      <w:r w:rsidRPr="00B7030B">
        <w:lastRenderedPageBreak/>
        <w:t>Oxygen Stoichiometry 2 (STOICH 2)</w:t>
      </w:r>
      <w:bookmarkEnd w:id="2556"/>
    </w:p>
    <w:p w14:paraId="76971A2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DD2AB4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60262B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O2AR</w:t>
      </w:r>
      <w:r w:rsidRPr="00B7030B">
        <w:rPr>
          <w:rFonts w:asciiTheme="minorHAnsi" w:hAnsiTheme="minorHAnsi"/>
        </w:rPr>
        <w:tab/>
        <w:t>Real</w:t>
      </w:r>
      <w:r w:rsidRPr="00B7030B">
        <w:rPr>
          <w:rFonts w:asciiTheme="minorHAnsi" w:hAnsiTheme="minorHAnsi"/>
        </w:rPr>
        <w:tab/>
        <w:t>1.1</w:t>
      </w:r>
      <w:r w:rsidRPr="00B7030B">
        <w:rPr>
          <w:rFonts w:asciiTheme="minorHAnsi" w:hAnsiTheme="minorHAnsi"/>
        </w:rPr>
        <w:tab/>
        <w:t>Oxygen stoichiometry for algal respiration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algae organic matter)</w:t>
      </w:r>
    </w:p>
    <w:p w14:paraId="1492EE9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O2AG</w:t>
      </w:r>
      <w:r w:rsidRPr="00B7030B">
        <w:rPr>
          <w:rFonts w:asciiTheme="minorHAnsi" w:hAnsiTheme="minorHAnsi"/>
        </w:rPr>
        <w:tab/>
        <w:t>Real</w:t>
      </w:r>
      <w:r w:rsidRPr="00B7030B">
        <w:rPr>
          <w:rFonts w:asciiTheme="minorHAnsi" w:hAnsiTheme="minorHAnsi"/>
        </w:rPr>
        <w:tab/>
        <w:t>1.4</w:t>
      </w:r>
      <w:r w:rsidRPr="00B7030B">
        <w:rPr>
          <w:rFonts w:asciiTheme="minorHAnsi" w:hAnsiTheme="minorHAnsi"/>
        </w:rPr>
        <w:tab/>
        <w:t>Oxygen stoichiometry for algal primary production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algae organic matter)</w:t>
      </w:r>
    </w:p>
    <w:p w14:paraId="63D7C8FB" w14:textId="77777777" w:rsidR="0041037A" w:rsidRPr="00B7030B" w:rsidRDefault="0041037A">
      <w:pPr>
        <w:pStyle w:val="BodyText2"/>
      </w:pPr>
    </w:p>
    <w:p w14:paraId="684632E0" w14:textId="77777777" w:rsidR="0041037A" w:rsidRPr="002C2537" w:rsidRDefault="0041037A">
      <w:pPr>
        <w:pStyle w:val="BodyText"/>
        <w:rPr>
          <w:sz w:val="20"/>
          <w:szCs w:val="18"/>
        </w:rPr>
      </w:pPr>
      <w:r w:rsidRPr="002C2537">
        <w:rPr>
          <w:sz w:val="20"/>
          <w:szCs w:val="18"/>
        </w:rPr>
        <w:t xml:space="preserve">This card specifies the stoichiometric equivalents of oxygen for algal respiration and algal primary production.  </w:t>
      </w:r>
    </w:p>
    <w:p w14:paraId="681AB894" w14:textId="77777777" w:rsidR="00835B73" w:rsidRPr="002C2537" w:rsidRDefault="00835B73">
      <w:pPr>
        <w:pStyle w:val="BodyText"/>
        <w:rPr>
          <w:sz w:val="20"/>
          <w:szCs w:val="18"/>
        </w:rPr>
      </w:pPr>
      <w:r w:rsidRPr="002C2537">
        <w:rPr>
          <w:sz w:val="20"/>
          <w:szCs w:val="18"/>
        </w:rPr>
        <w:t xml:space="preserve">The biological oxygen requirement for respiration is based on converting carbohydrate to carbon dioxide and water, such as </w:t>
      </w:r>
    </w:p>
    <w:p w14:paraId="6427F39C" w14:textId="77777777" w:rsidR="00835B73" w:rsidRPr="002C2537" w:rsidRDefault="00DC03F9" w:rsidP="00DC03F9">
      <w:pPr>
        <w:pStyle w:val="BodyText"/>
        <w:rPr>
          <w:sz w:val="20"/>
          <w:szCs w:val="18"/>
        </w:rPr>
      </w:pPr>
      <m:oMathPara>
        <m:oMath>
          <m:r>
            <w:rPr>
              <w:rFonts w:ascii="Cambria Math"/>
              <w:sz w:val="20"/>
              <w:szCs w:val="18"/>
            </w:rPr>
            <m:t>6C</m:t>
          </m:r>
          <m:sSub>
            <m:sSubPr>
              <m:ctrlPr>
                <w:ins w:id="2557"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+6</m:t>
          </m:r>
          <m:sSub>
            <m:sSubPr>
              <m:ctrlPr>
                <w:ins w:id="2558"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2</m:t>
              </m:r>
            </m:sub>
          </m:sSub>
          <m:r>
            <w:rPr>
              <w:rFonts w:ascii="Cambria Math"/>
              <w:sz w:val="20"/>
              <w:szCs w:val="18"/>
            </w:rPr>
            <m:t>O</m:t>
          </m:r>
          <m:r>
            <w:rPr>
              <w:rFonts w:ascii="Cambria Math" w:hAnsi="Cambria Math" w:cs="Cambria Math"/>
              <w:sz w:val="20"/>
              <w:szCs w:val="18"/>
            </w:rPr>
            <m:t>⇔</m:t>
          </m:r>
          <m:sSub>
            <m:sSubPr>
              <m:ctrlPr>
                <w:ins w:id="2559" w:author="Honnalore Steissberg" w:date="2021-07-30T09:49:00Z">
                  <w:rPr>
                    <w:rFonts w:ascii="Cambria Math" w:hAnsi="Cambria Math"/>
                    <w:i/>
                    <w:sz w:val="20"/>
                    <w:szCs w:val="18"/>
                  </w:rPr>
                </w:ins>
              </m:ctrlPr>
            </m:sSubPr>
            <m:e>
              <m:r>
                <w:rPr>
                  <w:rFonts w:ascii="Cambria Math"/>
                  <w:sz w:val="20"/>
                  <w:szCs w:val="18"/>
                </w:rPr>
                <m:t>C</m:t>
              </m:r>
            </m:e>
            <m:sub>
              <m:r>
                <w:rPr>
                  <w:rFonts w:ascii="Cambria Math"/>
                  <w:sz w:val="20"/>
                  <w:szCs w:val="18"/>
                </w:rPr>
                <m:t>6</m:t>
              </m:r>
            </m:sub>
          </m:sSub>
          <m:sSub>
            <m:sSubPr>
              <m:ctrlPr>
                <w:ins w:id="2560"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12</m:t>
              </m:r>
            </m:sub>
          </m:sSub>
          <m:sSub>
            <m:sSubPr>
              <m:ctrlPr>
                <w:ins w:id="2561"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6</m:t>
              </m:r>
            </m:sub>
          </m:sSub>
          <m:r>
            <w:rPr>
              <w:rFonts w:ascii="Cambria Math"/>
              <w:sz w:val="20"/>
              <w:szCs w:val="18"/>
            </w:rPr>
            <m:t>+6</m:t>
          </m:r>
          <m:sSub>
            <m:sSubPr>
              <m:ctrlPr>
                <w:ins w:id="2562"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oMath>
      </m:oMathPara>
    </w:p>
    <w:p w14:paraId="6BB98C73" w14:textId="77777777" w:rsidR="00835B73" w:rsidRPr="002C2537" w:rsidRDefault="00835B73">
      <w:pPr>
        <w:pStyle w:val="BodyText"/>
        <w:rPr>
          <w:sz w:val="20"/>
          <w:szCs w:val="18"/>
        </w:rPr>
      </w:pPr>
      <w:r w:rsidRPr="002C2537">
        <w:rPr>
          <w:sz w:val="20"/>
          <w:szCs w:val="18"/>
        </w:rPr>
        <w:t>or 1.1 g O</w:t>
      </w:r>
      <w:r w:rsidRPr="002C2537">
        <w:rPr>
          <w:sz w:val="20"/>
          <w:szCs w:val="18"/>
          <w:vertAlign w:val="subscript"/>
        </w:rPr>
        <w:t>2</w:t>
      </w:r>
      <w:r w:rsidRPr="002C2537">
        <w:rPr>
          <w:sz w:val="20"/>
          <w:szCs w:val="18"/>
        </w:rPr>
        <w:t>/g organic matter.</w:t>
      </w:r>
      <w:r w:rsidR="003E73FF" w:rsidRPr="002C2537">
        <w:rPr>
          <w:sz w:val="20"/>
          <w:szCs w:val="18"/>
        </w:rPr>
        <w:t xml:space="preserve"> EPA (1985) reports model applications where </w:t>
      </w:r>
      <w:r w:rsidR="003E73FF" w:rsidRPr="002C2537">
        <w:rPr>
          <w:rFonts w:cs="Arial"/>
          <w:sz w:val="20"/>
          <w:szCs w:val="18"/>
        </w:rPr>
        <w:t>[</w:t>
      </w:r>
      <w:r w:rsidR="003E73FF" w:rsidRPr="002C2537">
        <w:rPr>
          <w:rFonts w:cs="Arial"/>
          <w:b/>
          <w:bCs/>
          <w:sz w:val="20"/>
          <w:szCs w:val="18"/>
        </w:rPr>
        <w:t>O2AR</w:t>
      </w:r>
      <w:r w:rsidR="003E73FF" w:rsidRPr="002C2537">
        <w:rPr>
          <w:rFonts w:cs="Arial"/>
          <w:sz w:val="20"/>
          <w:szCs w:val="18"/>
        </w:rPr>
        <w:t>]</w:t>
      </w:r>
      <w:r w:rsidR="003E73FF" w:rsidRPr="002C2537">
        <w:rPr>
          <w:sz w:val="20"/>
          <w:szCs w:val="18"/>
        </w:rPr>
        <w:t xml:space="preserve"> varied from 0.95 to 2.3 mg O</w:t>
      </w:r>
      <w:r w:rsidR="003E73FF" w:rsidRPr="002C2537">
        <w:rPr>
          <w:sz w:val="20"/>
          <w:szCs w:val="18"/>
          <w:vertAlign w:val="subscript"/>
        </w:rPr>
        <w:t>2</w:t>
      </w:r>
      <w:r w:rsidR="003E73FF" w:rsidRPr="002C2537">
        <w:rPr>
          <w:sz w:val="20"/>
          <w:szCs w:val="18"/>
        </w:rPr>
        <w:t>/mg dry weight algae biomass.</w:t>
      </w:r>
    </w:p>
    <w:p w14:paraId="484DFD61" w14:textId="77777777" w:rsidR="00F71298" w:rsidRPr="002C2537" w:rsidRDefault="00F71298">
      <w:pPr>
        <w:pStyle w:val="BodyText"/>
        <w:rPr>
          <w:sz w:val="20"/>
          <w:szCs w:val="18"/>
        </w:rPr>
      </w:pPr>
      <w:r w:rsidRPr="002C2537">
        <w:rPr>
          <w:rFonts w:cs="Arial"/>
          <w:sz w:val="20"/>
          <w:szCs w:val="18"/>
        </w:rPr>
        <w:t>[</w:t>
      </w:r>
      <w:r w:rsidRPr="002C2537">
        <w:rPr>
          <w:rFonts w:cs="Arial"/>
          <w:b/>
          <w:bCs/>
          <w:sz w:val="20"/>
          <w:szCs w:val="18"/>
        </w:rPr>
        <w:t>O2AG</w:t>
      </w:r>
      <w:r w:rsidRPr="002C2537">
        <w:rPr>
          <w:rFonts w:cs="Arial"/>
          <w:sz w:val="20"/>
          <w:szCs w:val="18"/>
        </w:rPr>
        <w:t>]</w:t>
      </w:r>
      <w:r w:rsidRPr="002C2537">
        <w:rPr>
          <w:sz w:val="20"/>
          <w:szCs w:val="18"/>
        </w:rPr>
        <w:t xml:space="preserve"> rates </w:t>
      </w:r>
      <w:r w:rsidR="003E73FF" w:rsidRPr="002C2537">
        <w:rPr>
          <w:sz w:val="20"/>
          <w:szCs w:val="18"/>
        </w:rPr>
        <w:t>reported in modeli</w:t>
      </w:r>
      <w:r w:rsidRPr="002C2537">
        <w:rPr>
          <w:sz w:val="20"/>
          <w:szCs w:val="18"/>
        </w:rPr>
        <w:t>ng studies have varied from 1.24 to 1.8 mg O</w:t>
      </w:r>
      <w:r w:rsidRPr="002C2537">
        <w:rPr>
          <w:sz w:val="20"/>
          <w:szCs w:val="18"/>
          <w:vertAlign w:val="subscript"/>
        </w:rPr>
        <w:t>2</w:t>
      </w:r>
      <w:r w:rsidRPr="002C2537">
        <w:rPr>
          <w:sz w:val="20"/>
          <w:szCs w:val="18"/>
        </w:rPr>
        <w:t>/mg dry weight algae biomass (EPA, 1985).</w:t>
      </w:r>
      <w:r w:rsidR="00111471" w:rsidRPr="002C2537">
        <w:rPr>
          <w:sz w:val="20"/>
          <w:szCs w:val="18"/>
        </w:rPr>
        <w:t xml:space="preserve"> Ruane (2014) reported that values from 1.8-2.0 were often required to produce supersaturation.</w:t>
      </w:r>
    </w:p>
    <w:p w14:paraId="72FE57C3" w14:textId="77777777" w:rsidR="0041037A" w:rsidRPr="001007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Courier New" w:hAnsi="Courier New" w:cs="Courier New"/>
        </w:rPr>
      </w:pPr>
      <w:r w:rsidRPr="0010070B">
        <w:rPr>
          <w:rFonts w:ascii="Courier New" w:hAnsi="Courier New" w:cs="Courier New"/>
        </w:rPr>
        <w:t>Example</w:t>
      </w:r>
    </w:p>
    <w:p w14:paraId="2279D8C4"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STOICH 2    O2AR    O2AG</w:t>
      </w:r>
    </w:p>
    <w:p w14:paraId="377D93AC"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proofErr w:type="spellStart"/>
      <w:r w:rsidRPr="0010070B">
        <w:t>Alg</w:t>
      </w:r>
      <w:proofErr w:type="spellEnd"/>
      <w:r w:rsidRPr="0010070B">
        <w:t xml:space="preserve"> 1        1.1     1.4</w:t>
      </w:r>
    </w:p>
    <w:p w14:paraId="6796F75D"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proofErr w:type="spellStart"/>
      <w:r w:rsidRPr="0010070B">
        <w:t>Alg</w:t>
      </w:r>
      <w:proofErr w:type="spellEnd"/>
      <w:r w:rsidRPr="0010070B">
        <w:t xml:space="preserve"> 2        1.1     1.4</w:t>
      </w:r>
    </w:p>
    <w:p w14:paraId="259C885F"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proofErr w:type="spellStart"/>
      <w:r w:rsidRPr="0010070B">
        <w:t>Alg</w:t>
      </w:r>
      <w:proofErr w:type="spellEnd"/>
      <w:r w:rsidRPr="0010070B">
        <w:t xml:space="preserve"> 3        1.1     1.4</w:t>
      </w:r>
    </w:p>
    <w:p w14:paraId="01287956"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08C37D09" w14:textId="77777777" w:rsidR="0041037A" w:rsidRPr="00B7030B" w:rsidRDefault="00C51A7D">
      <w:pPr>
        <w:pStyle w:val="Relatedcards"/>
        <w:rPr>
          <w:rFonts w:asciiTheme="minorHAnsi" w:hAnsiTheme="minorHAnsi"/>
        </w:rPr>
      </w:pPr>
      <w:hyperlink w:anchor="oxygen_stoichiometry_1" w:history="1">
        <w:r w:rsidR="0041037A" w:rsidRPr="00B7030B">
          <w:rPr>
            <w:rFonts w:asciiTheme="minorHAnsi" w:hAnsiTheme="minorHAnsi"/>
          </w:rPr>
          <w:t>Oxygen Stoichiometry 1</w:t>
        </w:r>
      </w:hyperlink>
    </w:p>
    <w:p w14:paraId="4EA07CDD" w14:textId="77777777" w:rsidR="0041037A" w:rsidRPr="00B7030B" w:rsidRDefault="00C51A7D">
      <w:pPr>
        <w:pStyle w:val="Relatedcards"/>
        <w:rPr>
          <w:rFonts w:asciiTheme="minorHAnsi" w:hAnsiTheme="minorHAnsi"/>
        </w:rPr>
      </w:pPr>
      <w:hyperlink w:anchor="oxygen_stoichiometry_3" w:history="1">
        <w:r w:rsidR="0041037A" w:rsidRPr="00B7030B">
          <w:rPr>
            <w:rFonts w:asciiTheme="minorHAnsi" w:hAnsiTheme="minorHAnsi"/>
          </w:rPr>
          <w:t>Oxygen Stoichiometry 3</w:t>
        </w:r>
      </w:hyperlink>
    </w:p>
    <w:p w14:paraId="7DE31145" w14:textId="77777777" w:rsidR="0041037A" w:rsidRPr="00B7030B" w:rsidRDefault="0041037A" w:rsidP="002C2537">
      <w:pPr>
        <w:pStyle w:val="Heading4"/>
        <w:spacing w:before="0" w:after="0"/>
      </w:pPr>
      <w:r w:rsidRPr="00B7030B">
        <w:rPr>
          <w:rStyle w:val="Cardtitle1"/>
          <w:rFonts w:asciiTheme="minorHAnsi" w:hAnsiTheme="minorHAnsi"/>
        </w:rPr>
        <w:br w:type="page"/>
      </w:r>
      <w:bookmarkStart w:id="2563" w:name="oxygen_stoichiometry_3"/>
      <w:bookmarkStart w:id="2564" w:name="_Toc41047788"/>
      <w:bookmarkEnd w:id="2563"/>
      <w:r w:rsidRPr="00B7030B">
        <w:lastRenderedPageBreak/>
        <w:t>Oxygen Stoichiometry 3 (STOICH 3)</w:t>
      </w:r>
      <w:bookmarkEnd w:id="2564"/>
    </w:p>
    <w:p w14:paraId="0B1A8AA4"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44571C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72980C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O2ER</w:t>
      </w:r>
      <w:r w:rsidRPr="00B7030B">
        <w:rPr>
          <w:rFonts w:asciiTheme="minorHAnsi" w:hAnsiTheme="minorHAnsi"/>
        </w:rPr>
        <w:tab/>
        <w:t>Real</w:t>
      </w:r>
      <w:r w:rsidRPr="00B7030B">
        <w:rPr>
          <w:rFonts w:asciiTheme="minorHAnsi" w:hAnsiTheme="minorHAnsi"/>
        </w:rPr>
        <w:tab/>
        <w:t>1.1</w:t>
      </w:r>
      <w:r w:rsidRPr="00B7030B">
        <w:rPr>
          <w:rFonts w:asciiTheme="minorHAnsi" w:hAnsiTheme="minorHAnsi"/>
        </w:rPr>
        <w:tab/>
        <w:t>Oxygen stoichiometry for epiphyton</w:t>
      </w:r>
      <w:r w:rsidR="00857188" w:rsidRPr="00B7030B">
        <w:rPr>
          <w:rFonts w:asciiTheme="minorHAnsi" w:hAnsiTheme="minorHAnsi"/>
        </w:rPr>
        <w:t>/periphyton</w:t>
      </w:r>
      <w:r w:rsidRPr="00B7030B">
        <w:rPr>
          <w:rFonts w:asciiTheme="minorHAnsi" w:hAnsiTheme="minorHAnsi"/>
        </w:rPr>
        <w:t xml:space="preserve"> respiration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periphyton organic matter)</w:t>
      </w:r>
    </w:p>
    <w:p w14:paraId="1E3D5A2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O2EG</w:t>
      </w:r>
      <w:r w:rsidRPr="00B7030B">
        <w:rPr>
          <w:rFonts w:asciiTheme="minorHAnsi" w:hAnsiTheme="minorHAnsi"/>
        </w:rPr>
        <w:tab/>
        <w:t>Real</w:t>
      </w:r>
      <w:r w:rsidRPr="00B7030B">
        <w:rPr>
          <w:rFonts w:asciiTheme="minorHAnsi" w:hAnsiTheme="minorHAnsi"/>
        </w:rPr>
        <w:tab/>
        <w:t>1.4</w:t>
      </w:r>
      <w:r w:rsidRPr="00B7030B">
        <w:rPr>
          <w:rFonts w:asciiTheme="minorHAnsi" w:hAnsiTheme="minorHAnsi"/>
        </w:rPr>
        <w:tab/>
        <w:t>Oxygen stoichiometry for epiphyton</w:t>
      </w:r>
      <w:r w:rsidR="00857188" w:rsidRPr="00B7030B">
        <w:rPr>
          <w:rFonts w:asciiTheme="minorHAnsi" w:hAnsiTheme="minorHAnsi"/>
        </w:rPr>
        <w:t>/periphyton</w:t>
      </w:r>
      <w:r w:rsidRPr="00B7030B">
        <w:rPr>
          <w:rFonts w:asciiTheme="minorHAnsi" w:hAnsiTheme="minorHAnsi"/>
        </w:rPr>
        <w:t xml:space="preserve"> primary production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periphyton organic matter)</w:t>
      </w:r>
    </w:p>
    <w:p w14:paraId="32B99065" w14:textId="77777777" w:rsidR="0041037A" w:rsidRPr="00B7030B" w:rsidRDefault="0041037A">
      <w:pPr>
        <w:pStyle w:val="BodyText2"/>
      </w:pPr>
    </w:p>
    <w:p w14:paraId="13E54BEF" w14:textId="127BCA9C" w:rsidR="0041037A" w:rsidRPr="002C2537" w:rsidRDefault="0041037A">
      <w:pPr>
        <w:pStyle w:val="BodyText"/>
        <w:rPr>
          <w:sz w:val="20"/>
          <w:szCs w:val="18"/>
        </w:rPr>
      </w:pPr>
      <w:r w:rsidRPr="002C2537">
        <w:rPr>
          <w:sz w:val="20"/>
          <w:szCs w:val="18"/>
        </w:rPr>
        <w:t>This card specifies the stoichiometric equivalents of oxygen for epi</w:t>
      </w:r>
      <w:r w:rsidR="002863FD" w:rsidRPr="002C2537">
        <w:rPr>
          <w:sz w:val="20"/>
          <w:szCs w:val="18"/>
        </w:rPr>
        <w:t>p</w:t>
      </w:r>
      <w:r w:rsidRPr="002C2537">
        <w:rPr>
          <w:sz w:val="20"/>
          <w:szCs w:val="18"/>
        </w:rPr>
        <w:t>hyton</w:t>
      </w:r>
      <w:r w:rsidR="00857188" w:rsidRPr="002C2537">
        <w:rPr>
          <w:sz w:val="20"/>
          <w:szCs w:val="18"/>
        </w:rPr>
        <w:t>/periphyton</w:t>
      </w:r>
      <w:r w:rsidRPr="002C2537">
        <w:rPr>
          <w:sz w:val="20"/>
          <w:szCs w:val="18"/>
        </w:rPr>
        <w:t xml:space="preserve"> respiration and epiphyton</w:t>
      </w:r>
      <w:r w:rsidR="00857188" w:rsidRPr="002C2537">
        <w:rPr>
          <w:sz w:val="20"/>
          <w:szCs w:val="18"/>
        </w:rPr>
        <w:t>/periphyton</w:t>
      </w:r>
      <w:r w:rsidRPr="002C2537">
        <w:rPr>
          <w:sz w:val="20"/>
          <w:szCs w:val="18"/>
        </w:rPr>
        <w:t xml:space="preserve"> primary production.  The default values should not be changed unless the user has data to support the change.</w:t>
      </w:r>
    </w:p>
    <w:p w14:paraId="5E9ED01C"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0DA2BC88"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STOICH 3    O2ER    O2EG</w:t>
      </w:r>
    </w:p>
    <w:p w14:paraId="372778A3"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Ep 1         1.1     1.4</w:t>
      </w:r>
    </w:p>
    <w:p w14:paraId="004BC6C8"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Ep 2         1.1     1.4</w:t>
      </w:r>
    </w:p>
    <w:p w14:paraId="761597A8"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Ep 3         1.1     1.4</w:t>
      </w:r>
    </w:p>
    <w:p w14:paraId="3568004B"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71E013A3" w14:textId="77777777" w:rsidR="0041037A" w:rsidRPr="00B7030B" w:rsidRDefault="00C51A7D">
      <w:pPr>
        <w:pStyle w:val="Relatedcards"/>
        <w:rPr>
          <w:rFonts w:asciiTheme="minorHAnsi" w:hAnsiTheme="minorHAnsi"/>
        </w:rPr>
      </w:pPr>
      <w:hyperlink w:anchor="oxygen_stoichiometry_1" w:history="1">
        <w:r w:rsidR="0041037A" w:rsidRPr="00B7030B">
          <w:rPr>
            <w:rFonts w:asciiTheme="minorHAnsi" w:hAnsiTheme="minorHAnsi"/>
          </w:rPr>
          <w:t>Oxygen Stoichiometry 1</w:t>
        </w:r>
      </w:hyperlink>
    </w:p>
    <w:p w14:paraId="3C5E3E9D" w14:textId="77777777" w:rsidR="0041037A" w:rsidRPr="00B7030B" w:rsidRDefault="00C51A7D">
      <w:pPr>
        <w:pStyle w:val="Relatedcards"/>
        <w:rPr>
          <w:rFonts w:asciiTheme="minorHAnsi" w:hAnsiTheme="minorHAnsi"/>
        </w:rPr>
      </w:pPr>
      <w:hyperlink w:anchor="oxygen_stoichiometry_2" w:history="1">
        <w:r w:rsidR="0041037A" w:rsidRPr="00B7030B">
          <w:rPr>
            <w:rFonts w:asciiTheme="minorHAnsi" w:hAnsiTheme="minorHAnsi"/>
          </w:rPr>
          <w:t>Oxygen Stoichiometry 2</w:t>
        </w:r>
      </w:hyperlink>
    </w:p>
    <w:p w14:paraId="0694E42E" w14:textId="77777777" w:rsidR="00202951" w:rsidRPr="00B7030B" w:rsidRDefault="00202951" w:rsidP="002C2537">
      <w:pPr>
        <w:pStyle w:val="Heading4"/>
        <w:spacing w:before="0" w:after="0"/>
      </w:pPr>
      <w:r w:rsidRPr="00B7030B">
        <w:br w:type="page"/>
      </w:r>
      <w:bookmarkStart w:id="2565" w:name="_Toc41047789"/>
      <w:r w:rsidRPr="00B7030B">
        <w:lastRenderedPageBreak/>
        <w:t>Oxygen Stoichiometry 4 (STOICH 4)</w:t>
      </w:r>
      <w:bookmarkEnd w:id="2565"/>
    </w:p>
    <w:p w14:paraId="190275B5" w14:textId="77777777" w:rsidR="00202951" w:rsidRPr="00B7030B" w:rsidRDefault="00FA1B19" w:rsidP="00202951">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202951"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202951"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202951" w:rsidRPr="00B7030B">
        <w:rPr>
          <w:rStyle w:val="CardReferen"/>
          <w:rFonts w:asciiTheme="minorHAnsi" w:hAnsiTheme="minorHAnsi"/>
          <w:b/>
          <w:bCs/>
        </w:rPr>
        <w:t>FIELD</w:t>
      </w:r>
      <w:r w:rsidR="00202951" w:rsidRPr="00B7030B">
        <w:rPr>
          <w:rStyle w:val="CardReferen"/>
          <w:rFonts w:asciiTheme="minorHAnsi" w:hAnsiTheme="minorHAnsi"/>
          <w:b/>
          <w:bCs/>
        </w:rPr>
        <w:tab/>
        <w:t>NAME</w:t>
      </w:r>
      <w:r w:rsidR="00202951" w:rsidRPr="00B7030B">
        <w:rPr>
          <w:rStyle w:val="CardReferen"/>
          <w:rFonts w:asciiTheme="minorHAnsi" w:hAnsiTheme="minorHAnsi"/>
          <w:b/>
          <w:bCs/>
        </w:rPr>
        <w:tab/>
        <w:t>VALUE</w:t>
      </w:r>
      <w:r w:rsidR="00202951" w:rsidRPr="00B7030B">
        <w:rPr>
          <w:rStyle w:val="CardReferen"/>
          <w:rFonts w:asciiTheme="minorHAnsi" w:hAnsiTheme="minorHAnsi"/>
          <w:b/>
          <w:bCs/>
        </w:rPr>
        <w:tab/>
        <w:t>DEFAULT</w:t>
      </w:r>
      <w:r w:rsidR="00202951" w:rsidRPr="00B7030B">
        <w:rPr>
          <w:rStyle w:val="CardReferen"/>
          <w:rFonts w:asciiTheme="minorHAnsi" w:hAnsiTheme="minorHAnsi"/>
          <w:b/>
          <w:bCs/>
        </w:rPr>
        <w:tab/>
        <w:t>DESCRIPTION</w:t>
      </w:r>
    </w:p>
    <w:p w14:paraId="0E6A4EB0"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F5976AE"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O2ZR</w:t>
      </w:r>
      <w:r w:rsidRPr="00B7030B">
        <w:rPr>
          <w:rFonts w:asciiTheme="minorHAnsi" w:hAnsiTheme="minorHAnsi"/>
        </w:rPr>
        <w:tab/>
        <w:t>Real</w:t>
      </w:r>
      <w:r w:rsidRPr="00B7030B">
        <w:rPr>
          <w:rFonts w:asciiTheme="minorHAnsi" w:hAnsiTheme="minorHAnsi"/>
        </w:rPr>
        <w:tab/>
        <w:t>1.1</w:t>
      </w:r>
      <w:r w:rsidRPr="00B7030B">
        <w:rPr>
          <w:rFonts w:asciiTheme="minorHAnsi" w:hAnsiTheme="minorHAnsi"/>
        </w:rPr>
        <w:tab/>
        <w:t>Oxygen stoichiometry for zooplankton respiration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zooplankton organic matter)</w:t>
      </w:r>
    </w:p>
    <w:p w14:paraId="462AA24A"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p>
    <w:p w14:paraId="6CA0C9BF" w14:textId="77777777" w:rsidR="00202951" w:rsidRPr="00B7030B" w:rsidRDefault="00202951" w:rsidP="00202951">
      <w:pPr>
        <w:pStyle w:val="BodyText2"/>
      </w:pPr>
    </w:p>
    <w:p w14:paraId="6F688E8F" w14:textId="77777777" w:rsidR="00202951" w:rsidRPr="002C2537" w:rsidRDefault="00202951" w:rsidP="00202951">
      <w:pPr>
        <w:pStyle w:val="BodyText"/>
        <w:rPr>
          <w:sz w:val="20"/>
          <w:szCs w:val="18"/>
        </w:rPr>
      </w:pPr>
      <w:r w:rsidRPr="002C2537">
        <w:rPr>
          <w:sz w:val="20"/>
          <w:szCs w:val="18"/>
        </w:rPr>
        <w:t>This card specifies the stoichiometric equivalents of oxygen for zooplankton respiration.  The default values should not be changed unless the user has data to support the change.</w:t>
      </w:r>
    </w:p>
    <w:p w14:paraId="1931ECA0" w14:textId="77777777" w:rsidR="00202951" w:rsidRPr="00B7030B" w:rsidRDefault="00202951" w:rsidP="00202951">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2B4F8686" w14:textId="77777777" w:rsidR="00202951" w:rsidRPr="0010070B" w:rsidRDefault="00202951" w:rsidP="00202951">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STOICH 4    O2ZR</w:t>
      </w:r>
    </w:p>
    <w:p w14:paraId="24E898B3" w14:textId="77777777" w:rsidR="00202951" w:rsidRPr="0010070B" w:rsidRDefault="00202951" w:rsidP="00202951">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ZOO1     1.10000</w:t>
      </w:r>
    </w:p>
    <w:p w14:paraId="0A36D296" w14:textId="77777777" w:rsidR="00202951" w:rsidRPr="00B7030B" w:rsidRDefault="00202951" w:rsidP="00202951">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743989DF" w14:textId="77777777" w:rsidR="00202951" w:rsidRPr="00B7030B" w:rsidRDefault="00C51A7D" w:rsidP="00202951">
      <w:pPr>
        <w:pStyle w:val="Relatedcards"/>
        <w:rPr>
          <w:rFonts w:asciiTheme="minorHAnsi" w:hAnsiTheme="minorHAnsi"/>
        </w:rPr>
      </w:pPr>
      <w:hyperlink w:anchor="oxygen_stoichiometry_1" w:history="1">
        <w:r w:rsidR="00202951" w:rsidRPr="00B7030B">
          <w:rPr>
            <w:rFonts w:asciiTheme="minorHAnsi" w:hAnsiTheme="minorHAnsi"/>
          </w:rPr>
          <w:t>Oxygen Stoichiometry 1</w:t>
        </w:r>
      </w:hyperlink>
    </w:p>
    <w:p w14:paraId="5E6B37DB" w14:textId="77777777" w:rsidR="00202951" w:rsidRPr="00B7030B" w:rsidRDefault="00C51A7D" w:rsidP="00202951">
      <w:pPr>
        <w:pStyle w:val="Relatedcards"/>
        <w:rPr>
          <w:rFonts w:asciiTheme="minorHAnsi" w:hAnsiTheme="minorHAnsi"/>
        </w:rPr>
      </w:pPr>
      <w:hyperlink w:anchor="oxygen_stoichiometry_2" w:history="1">
        <w:r w:rsidR="00202951" w:rsidRPr="00B7030B">
          <w:rPr>
            <w:rFonts w:asciiTheme="minorHAnsi" w:hAnsiTheme="minorHAnsi"/>
          </w:rPr>
          <w:t>Oxygen Stoichiometry 2</w:t>
        </w:r>
      </w:hyperlink>
    </w:p>
    <w:p w14:paraId="524AB289" w14:textId="77777777" w:rsidR="00202951" w:rsidRPr="00B7030B" w:rsidRDefault="00202951" w:rsidP="00202951"/>
    <w:p w14:paraId="16B013C7" w14:textId="77777777" w:rsidR="00202951" w:rsidRPr="00B7030B" w:rsidRDefault="00202951" w:rsidP="002C2537">
      <w:pPr>
        <w:pStyle w:val="Heading4"/>
        <w:spacing w:before="0" w:after="0"/>
      </w:pPr>
      <w:bookmarkStart w:id="2566" w:name="_Toc41047790"/>
      <w:r w:rsidRPr="00B7030B">
        <w:t>Oxygen Stoichiometry 5 (STOICH 5)</w:t>
      </w:r>
      <w:bookmarkEnd w:id="2566"/>
    </w:p>
    <w:p w14:paraId="7BF3833E" w14:textId="77777777" w:rsidR="00202951" w:rsidRPr="00B7030B" w:rsidRDefault="00FA1B19" w:rsidP="00202951">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202951"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202951"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202951" w:rsidRPr="00B7030B">
        <w:rPr>
          <w:rStyle w:val="CardReferen"/>
          <w:rFonts w:asciiTheme="minorHAnsi" w:hAnsiTheme="minorHAnsi"/>
          <w:b/>
          <w:bCs/>
        </w:rPr>
        <w:t>FIELD</w:t>
      </w:r>
      <w:r w:rsidR="00202951" w:rsidRPr="00B7030B">
        <w:rPr>
          <w:rStyle w:val="CardReferen"/>
          <w:rFonts w:asciiTheme="minorHAnsi" w:hAnsiTheme="minorHAnsi"/>
          <w:b/>
          <w:bCs/>
        </w:rPr>
        <w:tab/>
        <w:t>NAME</w:t>
      </w:r>
      <w:r w:rsidR="00202951" w:rsidRPr="00B7030B">
        <w:rPr>
          <w:rStyle w:val="CardReferen"/>
          <w:rFonts w:asciiTheme="minorHAnsi" w:hAnsiTheme="minorHAnsi"/>
          <w:b/>
          <w:bCs/>
        </w:rPr>
        <w:tab/>
        <w:t>VALUE</w:t>
      </w:r>
      <w:r w:rsidR="00202951" w:rsidRPr="00B7030B">
        <w:rPr>
          <w:rStyle w:val="CardReferen"/>
          <w:rFonts w:asciiTheme="minorHAnsi" w:hAnsiTheme="minorHAnsi"/>
          <w:b/>
          <w:bCs/>
        </w:rPr>
        <w:tab/>
        <w:t>DEFAULT</w:t>
      </w:r>
      <w:r w:rsidR="00202951" w:rsidRPr="00B7030B">
        <w:rPr>
          <w:rStyle w:val="CardReferen"/>
          <w:rFonts w:asciiTheme="minorHAnsi" w:hAnsiTheme="minorHAnsi"/>
          <w:b/>
          <w:bCs/>
        </w:rPr>
        <w:tab/>
        <w:t>DESCRIPTION</w:t>
      </w:r>
    </w:p>
    <w:p w14:paraId="47FEEC71"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9C17BE7"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O2MR</w:t>
      </w:r>
      <w:r w:rsidRPr="00B7030B">
        <w:rPr>
          <w:rFonts w:asciiTheme="minorHAnsi" w:hAnsiTheme="minorHAnsi"/>
        </w:rPr>
        <w:tab/>
        <w:t>Real</w:t>
      </w:r>
      <w:r w:rsidRPr="00B7030B">
        <w:rPr>
          <w:rFonts w:asciiTheme="minorHAnsi" w:hAnsiTheme="minorHAnsi"/>
        </w:rPr>
        <w:tab/>
        <w:t>1.1</w:t>
      </w:r>
      <w:r w:rsidRPr="00B7030B">
        <w:rPr>
          <w:rFonts w:asciiTheme="minorHAnsi" w:hAnsiTheme="minorHAnsi"/>
        </w:rPr>
        <w:tab/>
        <w:t>Oxygen stoichiometry for macrophyte respiration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macrophyte organic matter)</w:t>
      </w:r>
    </w:p>
    <w:p w14:paraId="2EBB0005"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O2MG</w:t>
      </w:r>
      <w:r w:rsidRPr="00B7030B">
        <w:rPr>
          <w:rFonts w:asciiTheme="minorHAnsi" w:hAnsiTheme="minorHAnsi"/>
        </w:rPr>
        <w:tab/>
        <w:t>Real</w:t>
      </w:r>
      <w:r w:rsidRPr="00B7030B">
        <w:rPr>
          <w:rFonts w:asciiTheme="minorHAnsi" w:hAnsiTheme="minorHAnsi"/>
        </w:rPr>
        <w:tab/>
        <w:t>1.4</w:t>
      </w:r>
      <w:r w:rsidRPr="00B7030B">
        <w:rPr>
          <w:rFonts w:asciiTheme="minorHAnsi" w:hAnsiTheme="minorHAnsi"/>
        </w:rPr>
        <w:tab/>
        <w:t>Oxygen stoichiometry for macrophyte primary production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macrophyte organic matter)</w:t>
      </w:r>
    </w:p>
    <w:p w14:paraId="56FC9502" w14:textId="77777777" w:rsidR="00202951" w:rsidRPr="00B7030B" w:rsidRDefault="00202951" w:rsidP="00202951">
      <w:pPr>
        <w:pStyle w:val="BodyText2"/>
      </w:pPr>
    </w:p>
    <w:p w14:paraId="32ED5BB9" w14:textId="77777777" w:rsidR="00202951" w:rsidRPr="002C2537" w:rsidRDefault="00202951" w:rsidP="00202951">
      <w:pPr>
        <w:pStyle w:val="BodyText"/>
        <w:rPr>
          <w:sz w:val="20"/>
          <w:szCs w:val="18"/>
        </w:rPr>
      </w:pPr>
      <w:r w:rsidRPr="002C2537">
        <w:rPr>
          <w:sz w:val="20"/>
          <w:szCs w:val="18"/>
        </w:rPr>
        <w:t>This card specifies the stoichiometric equivalents of oxygen for macrophyte respiration and macrophyte primary production.  The default values should not be changed unless the user has data to support the change.</w:t>
      </w:r>
    </w:p>
    <w:p w14:paraId="56E4948F" w14:textId="77777777" w:rsidR="00202951" w:rsidRPr="00B7030B" w:rsidRDefault="00202951" w:rsidP="00202951">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1A240F50" w14:textId="77777777" w:rsidR="00202951" w:rsidRPr="0010070B" w:rsidRDefault="00202951" w:rsidP="00202951">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STOICH 5    O2MR    O2MG</w:t>
      </w:r>
    </w:p>
    <w:p w14:paraId="746C2FF9" w14:textId="77777777" w:rsidR="00202951" w:rsidRPr="0010070B" w:rsidRDefault="00202951" w:rsidP="00202951">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MAC1         1.1     1.4</w:t>
      </w:r>
    </w:p>
    <w:p w14:paraId="75796155" w14:textId="77777777" w:rsidR="00202951" w:rsidRPr="00B7030B" w:rsidRDefault="00202951" w:rsidP="00202951">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4C980013" w14:textId="77777777" w:rsidR="00202951" w:rsidRPr="00B7030B" w:rsidRDefault="00C51A7D" w:rsidP="00202951">
      <w:pPr>
        <w:pStyle w:val="Relatedcards"/>
        <w:rPr>
          <w:rFonts w:asciiTheme="minorHAnsi" w:hAnsiTheme="minorHAnsi"/>
        </w:rPr>
      </w:pPr>
      <w:hyperlink w:anchor="oxygen_stoichiometry_1" w:history="1">
        <w:r w:rsidR="00202951" w:rsidRPr="00B7030B">
          <w:rPr>
            <w:rFonts w:asciiTheme="minorHAnsi" w:hAnsiTheme="minorHAnsi"/>
          </w:rPr>
          <w:t>Oxygen Stoichiometry 1</w:t>
        </w:r>
      </w:hyperlink>
    </w:p>
    <w:p w14:paraId="7E47BF07" w14:textId="77777777" w:rsidR="00202951" w:rsidRPr="00B7030B" w:rsidRDefault="00C51A7D" w:rsidP="00202951">
      <w:pPr>
        <w:pStyle w:val="Relatedcards"/>
        <w:rPr>
          <w:rFonts w:asciiTheme="minorHAnsi" w:hAnsiTheme="minorHAnsi"/>
        </w:rPr>
      </w:pPr>
      <w:hyperlink w:anchor="oxygen_stoichiometry_2" w:history="1">
        <w:r w:rsidR="00202951" w:rsidRPr="00B7030B">
          <w:rPr>
            <w:rFonts w:asciiTheme="minorHAnsi" w:hAnsiTheme="minorHAnsi"/>
          </w:rPr>
          <w:t>Oxygen Stoichiometry 2</w:t>
        </w:r>
      </w:hyperlink>
    </w:p>
    <w:p w14:paraId="21785F7D" w14:textId="77777777" w:rsidR="0041037A" w:rsidRPr="00B7030B" w:rsidRDefault="0041037A" w:rsidP="002C2537">
      <w:pPr>
        <w:pStyle w:val="Heading4"/>
        <w:spacing w:before="0" w:after="0"/>
      </w:pPr>
      <w:r w:rsidRPr="00B7030B">
        <w:br w:type="page"/>
      </w:r>
      <w:bookmarkStart w:id="2567" w:name="oxygen_limit"/>
      <w:bookmarkStart w:id="2568" w:name="_Toc41047791"/>
      <w:bookmarkEnd w:id="2567"/>
      <w:r w:rsidRPr="00B7030B">
        <w:lastRenderedPageBreak/>
        <w:t>Oxygen Limit (O2 LIMIT)</w:t>
      </w:r>
      <w:bookmarkEnd w:id="2568"/>
    </w:p>
    <w:p w14:paraId="21F4004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8BB4A4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41E7A1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r>
      <w:r w:rsidR="00935D40" w:rsidRPr="00B7030B">
        <w:rPr>
          <w:rFonts w:asciiTheme="minorHAnsi" w:hAnsiTheme="minorHAnsi"/>
        </w:rPr>
        <w:t xml:space="preserve"> KDO</w:t>
      </w:r>
      <w:r w:rsidRPr="00B7030B">
        <w:rPr>
          <w:rFonts w:asciiTheme="minorHAnsi" w:hAnsiTheme="minorHAnsi"/>
        </w:rPr>
        <w:tab/>
        <w:t>Real</w:t>
      </w:r>
      <w:r w:rsidRPr="00B7030B">
        <w:rPr>
          <w:rFonts w:asciiTheme="minorHAnsi" w:hAnsiTheme="minorHAnsi"/>
        </w:rPr>
        <w:tab/>
        <w:t>0.</w:t>
      </w:r>
      <w:r w:rsidR="00F12205">
        <w:rPr>
          <w:rFonts w:asciiTheme="minorHAnsi" w:hAnsiTheme="minorHAnsi"/>
        </w:rPr>
        <w:t>1</w:t>
      </w:r>
      <w:r w:rsidRPr="00B7030B">
        <w:rPr>
          <w:rFonts w:asciiTheme="minorHAnsi" w:hAnsiTheme="minorHAnsi"/>
        </w:rPr>
        <w:tab/>
      </w:r>
      <w:r w:rsidR="00935D40" w:rsidRPr="00B7030B">
        <w:rPr>
          <w:rFonts w:asciiTheme="minorHAnsi" w:hAnsiTheme="minorHAnsi"/>
        </w:rPr>
        <w:t>K</w:t>
      </w:r>
      <w:r w:rsidR="00935D40" w:rsidRPr="00B7030B">
        <w:rPr>
          <w:rFonts w:asciiTheme="minorHAnsi" w:hAnsiTheme="minorHAnsi"/>
          <w:vertAlign w:val="subscript"/>
        </w:rPr>
        <w:t>DO</w:t>
      </w:r>
      <w:r w:rsidR="00935D40" w:rsidRPr="00B7030B">
        <w:rPr>
          <w:rFonts w:asciiTheme="minorHAnsi" w:hAnsiTheme="minorHAnsi"/>
        </w:rPr>
        <w:t xml:space="preserve">, </w:t>
      </w:r>
      <w:r w:rsidRPr="00B7030B">
        <w:rPr>
          <w:rFonts w:asciiTheme="minorHAnsi" w:hAnsiTheme="minorHAnsi"/>
        </w:rPr>
        <w:t xml:space="preserve">Dissolved oxygen </w:t>
      </w:r>
      <w:r w:rsidR="00B13A1D" w:rsidRPr="00B7030B">
        <w:rPr>
          <w:rFonts w:asciiTheme="minorHAnsi" w:hAnsiTheme="minorHAnsi"/>
        </w:rPr>
        <w:t xml:space="preserve">half-saturation constant or </w:t>
      </w:r>
      <w:r w:rsidRPr="00B7030B">
        <w:rPr>
          <w:rFonts w:asciiTheme="minorHAnsi" w:hAnsiTheme="minorHAnsi"/>
        </w:rPr>
        <w:t>concentrat</w:t>
      </w:r>
      <w:r w:rsidR="00B13A1D" w:rsidRPr="00B7030B">
        <w:rPr>
          <w:rFonts w:asciiTheme="minorHAnsi" w:hAnsiTheme="minorHAnsi"/>
        </w:rPr>
        <w:t xml:space="preserve">ion at which </w:t>
      </w:r>
      <w:r w:rsidRPr="00B7030B">
        <w:rPr>
          <w:rFonts w:asciiTheme="minorHAnsi" w:hAnsiTheme="minorHAnsi"/>
        </w:rPr>
        <w:t>aero</w:t>
      </w:r>
      <w:r w:rsidRPr="00B7030B">
        <w:rPr>
          <w:rFonts w:asciiTheme="minorHAnsi" w:hAnsiTheme="minorHAnsi"/>
        </w:rPr>
        <w:softHyphen/>
        <w:t>bic pro</w:t>
      </w:r>
      <w:r w:rsidRPr="00B7030B">
        <w:rPr>
          <w:rFonts w:asciiTheme="minorHAnsi" w:hAnsiTheme="minorHAnsi"/>
        </w:rPr>
        <w:softHyphen/>
        <w:t xml:space="preserve">cesses </w:t>
      </w:r>
      <w:r w:rsidR="00B13A1D" w:rsidRPr="00B7030B">
        <w:rPr>
          <w:rFonts w:asciiTheme="minorHAnsi" w:hAnsiTheme="minorHAnsi"/>
        </w:rPr>
        <w:t>are at 50% of their maximum</w:t>
      </w:r>
      <w:r w:rsidRPr="00B7030B">
        <w:rPr>
          <w:rFonts w:asciiTheme="minorHAnsi" w:hAnsiTheme="minorHAnsi"/>
        </w:rPr>
        <w:t xml:space="preserve">, </w:t>
      </w:r>
      <w:r w:rsidRPr="00B7030B">
        <w:rPr>
          <w:rFonts w:asciiTheme="minorHAnsi" w:hAnsiTheme="minorHAnsi"/>
          <w:i/>
          <w:iCs/>
        </w:rPr>
        <w:t>g m</w:t>
      </w:r>
      <w:r w:rsidRPr="00B7030B">
        <w:rPr>
          <w:rFonts w:asciiTheme="minorHAnsi" w:hAnsiTheme="minorHAnsi"/>
          <w:i/>
          <w:iCs/>
          <w:vertAlign w:val="superscript"/>
        </w:rPr>
        <w:t>-3</w:t>
      </w:r>
    </w:p>
    <w:p w14:paraId="103F73F8" w14:textId="77777777" w:rsidR="0041037A" w:rsidRPr="00B7030B" w:rsidRDefault="0041037A">
      <w:pPr>
        <w:pStyle w:val="BodyText2"/>
      </w:pPr>
    </w:p>
    <w:p w14:paraId="6D50A4DE" w14:textId="77777777" w:rsidR="0041037A" w:rsidRPr="002C2537" w:rsidRDefault="0041037A">
      <w:pPr>
        <w:pStyle w:val="BodyText"/>
        <w:rPr>
          <w:sz w:val="20"/>
          <w:szCs w:val="18"/>
        </w:rPr>
      </w:pPr>
      <w:r w:rsidRPr="002C2537">
        <w:rPr>
          <w:sz w:val="20"/>
          <w:szCs w:val="18"/>
        </w:rPr>
        <w:t xml:space="preserve">This card specifies the </w:t>
      </w:r>
      <w:r w:rsidR="00B13A1D" w:rsidRPr="002C2537">
        <w:rPr>
          <w:sz w:val="20"/>
          <w:szCs w:val="18"/>
        </w:rPr>
        <w:t xml:space="preserve">half-saturation constant or </w:t>
      </w:r>
      <w:r w:rsidRPr="002C2537">
        <w:rPr>
          <w:sz w:val="20"/>
          <w:szCs w:val="18"/>
        </w:rPr>
        <w:t xml:space="preserve">dissolved oxygen concentration </w:t>
      </w:r>
      <w:r w:rsidR="00B13A1D" w:rsidRPr="002C2537">
        <w:rPr>
          <w:sz w:val="20"/>
          <w:szCs w:val="18"/>
        </w:rPr>
        <w:t xml:space="preserve">at which oxic processes are at 50% of their normal oxic rates. Hence, sediment oxygen demand, nitrification, and other processes only occur when there is available oxygen. The change from aerobic to </w:t>
      </w:r>
      <w:r w:rsidRPr="002C2537">
        <w:rPr>
          <w:sz w:val="20"/>
          <w:szCs w:val="18"/>
        </w:rPr>
        <w:t>anaero</w:t>
      </w:r>
      <w:r w:rsidRPr="002C2537">
        <w:rPr>
          <w:sz w:val="20"/>
          <w:szCs w:val="18"/>
        </w:rPr>
        <w:softHyphen/>
        <w:t xml:space="preserve">bic processes </w:t>
      </w:r>
      <w:r w:rsidR="00B13A1D" w:rsidRPr="002C2537">
        <w:rPr>
          <w:sz w:val="20"/>
          <w:szCs w:val="18"/>
        </w:rPr>
        <w:t xml:space="preserve">occurs gradually by means of a Monod type formulation. </w:t>
      </w:r>
    </w:p>
    <w:p w14:paraId="49D1C631" w14:textId="77777777" w:rsidR="00B13A1D" w:rsidRPr="002C2537" w:rsidRDefault="00B13A1D" w:rsidP="00B13A1D">
      <w:pPr>
        <w:pStyle w:val="BodyText"/>
        <w:rPr>
          <w:sz w:val="20"/>
          <w:szCs w:val="18"/>
        </w:rPr>
      </w:pPr>
      <w:r w:rsidRPr="002C2537">
        <w:rPr>
          <w:sz w:val="20"/>
          <w:szCs w:val="18"/>
        </w:rPr>
        <w:t>A Monod formulation is used though to move gradually from oxic to anoxic conditions. This reduction of oxic reactions as dissolved oxygen levels approach zero is based on specification of a dissolved oxygen half-saturation constant in the following equation:</w:t>
      </w:r>
    </w:p>
    <w:p w14:paraId="0FAD3539" w14:textId="4B4D7315" w:rsidR="00B13A1D" w:rsidRPr="002C2537" w:rsidRDefault="00DC03F9" w:rsidP="00DC03F9">
      <w:pPr>
        <w:pStyle w:val="BodyText"/>
        <w:rPr>
          <w:sz w:val="20"/>
          <w:szCs w:val="18"/>
        </w:rPr>
      </w:pPr>
      <m:oMath>
        <m:r>
          <w:rPr>
            <w:rFonts w:ascii="Cambria Math"/>
            <w:sz w:val="20"/>
            <w:szCs w:val="18"/>
          </w:rPr>
          <m:t>Rate Reduction=</m:t>
        </m:r>
        <m:f>
          <m:fPr>
            <m:ctrlPr>
              <w:ins w:id="2569" w:author="Honnalore Steissberg" w:date="2021-07-30T09:49:00Z">
                <w:rPr>
                  <w:rFonts w:ascii="Cambria Math" w:hAnsi="Cambria Math"/>
                  <w:i/>
                  <w:sz w:val="20"/>
                  <w:szCs w:val="18"/>
                </w:rPr>
              </w:ins>
            </m:ctrlPr>
          </m:fPr>
          <m:num>
            <m:sSub>
              <m:sSubPr>
                <m:ctrlPr>
                  <w:ins w:id="2570" w:author="Honnalore Steissberg" w:date="2021-07-30T09:49:00Z">
                    <w:rPr>
                      <w:rFonts w:ascii="Cambria Math" w:hAnsi="Cambria Math"/>
                      <w:i/>
                      <w:sz w:val="20"/>
                      <w:szCs w:val="18"/>
                    </w:rPr>
                  </w:ins>
                </m:ctrlPr>
              </m:sSubPr>
              <m:e>
                <m:r>
                  <w:rPr>
                    <w:rFonts w:ascii="Cambria Math"/>
                    <w:sz w:val="20"/>
                    <w:szCs w:val="18"/>
                  </w:rPr>
                  <m:t>Φ</m:t>
                </m:r>
              </m:e>
              <m:sub>
                <m:r>
                  <w:rPr>
                    <w:rFonts w:ascii="Cambria Math"/>
                    <w:sz w:val="20"/>
                    <w:szCs w:val="18"/>
                  </w:rPr>
                  <m:t>DO</m:t>
                </m:r>
              </m:sub>
            </m:sSub>
          </m:num>
          <m:den>
            <m:sSub>
              <m:sSubPr>
                <m:ctrlPr>
                  <w:ins w:id="2571" w:author="Honnalore Steissberg" w:date="2021-07-30T09:49:00Z">
                    <w:rPr>
                      <w:rFonts w:ascii="Cambria Math" w:hAnsi="Cambria Math"/>
                      <w:i/>
                      <w:sz w:val="20"/>
                      <w:szCs w:val="18"/>
                    </w:rPr>
                  </w:ins>
                </m:ctrlPr>
              </m:sSubPr>
              <m:e>
                <m:r>
                  <w:rPr>
                    <w:rFonts w:ascii="Cambria Math"/>
                    <w:sz w:val="20"/>
                    <w:szCs w:val="18"/>
                  </w:rPr>
                  <m:t>K</m:t>
                </m:r>
              </m:e>
              <m:sub>
                <m:r>
                  <w:rPr>
                    <w:rFonts w:ascii="Cambria Math"/>
                    <w:sz w:val="20"/>
                    <w:szCs w:val="18"/>
                  </w:rPr>
                  <m:t>DO</m:t>
                </m:r>
              </m:sub>
            </m:sSub>
            <m:r>
              <w:rPr>
                <w:rFonts w:ascii="Cambria Math"/>
                <w:sz w:val="20"/>
                <w:szCs w:val="18"/>
              </w:rPr>
              <m:t>+</m:t>
            </m:r>
            <m:sSub>
              <m:sSubPr>
                <m:ctrlPr>
                  <w:ins w:id="2572" w:author="Honnalore Steissberg" w:date="2021-07-30T09:49:00Z">
                    <w:rPr>
                      <w:rFonts w:ascii="Cambria Math" w:hAnsi="Cambria Math"/>
                      <w:i/>
                      <w:sz w:val="20"/>
                      <w:szCs w:val="18"/>
                    </w:rPr>
                  </w:ins>
                </m:ctrlPr>
              </m:sSubPr>
              <m:e>
                <m:r>
                  <w:rPr>
                    <w:rFonts w:ascii="Cambria Math"/>
                    <w:sz w:val="20"/>
                    <w:szCs w:val="18"/>
                  </w:rPr>
                  <m:t>Φ</m:t>
                </m:r>
              </m:e>
              <m:sub>
                <m:r>
                  <w:rPr>
                    <w:rFonts w:ascii="Cambria Math"/>
                    <w:sz w:val="20"/>
                    <w:szCs w:val="18"/>
                  </w:rPr>
                  <m:t>DO</m:t>
                </m:r>
              </m:sub>
            </m:sSub>
          </m:den>
        </m:f>
      </m:oMath>
      <w:r w:rsidR="00B13A1D" w:rsidRPr="002C2537">
        <w:rPr>
          <w:sz w:val="20"/>
          <w:szCs w:val="18"/>
        </w:rPr>
        <w:t xml:space="preserve"> where </w:t>
      </w:r>
      <w:r w:rsidR="00B13A1D" w:rsidRPr="002C2537">
        <w:rPr>
          <w:sz w:val="20"/>
          <w:szCs w:val="18"/>
        </w:rPr>
        <w:sym w:font="Symbol" w:char="F046"/>
      </w:r>
      <w:r w:rsidR="00B13A1D" w:rsidRPr="002C2537">
        <w:rPr>
          <w:sz w:val="20"/>
          <w:szCs w:val="18"/>
          <w:vertAlign w:val="subscript"/>
        </w:rPr>
        <w:t>DO</w:t>
      </w:r>
      <w:r w:rsidR="00B13A1D" w:rsidRPr="002C2537">
        <w:rPr>
          <w:sz w:val="20"/>
          <w:szCs w:val="18"/>
        </w:rPr>
        <w:t xml:space="preserve"> is the concentration of dissolved oxygen and K</w:t>
      </w:r>
      <w:r w:rsidR="00B13A1D" w:rsidRPr="002C2537">
        <w:rPr>
          <w:sz w:val="20"/>
          <w:szCs w:val="18"/>
          <w:vertAlign w:val="subscript"/>
        </w:rPr>
        <w:t>DO</w:t>
      </w:r>
      <w:r w:rsidR="00B13A1D" w:rsidRPr="002C2537">
        <w:rPr>
          <w:sz w:val="20"/>
          <w:szCs w:val="18"/>
        </w:rPr>
        <w:t xml:space="preserve"> is a half-saturation dissolved oxygen concentration when oxic reactions are half of their maximum</w:t>
      </w:r>
      <w:ins w:id="2573" w:author="Honnalore Steissberg" w:date="2021-07-30T14:02:00Z">
        <w:r w:rsidR="007B7E34">
          <w:rPr>
            <w:sz w:val="20"/>
            <w:szCs w:val="18"/>
          </w:rPr>
          <w:t>,</w:t>
        </w:r>
      </w:ins>
      <w:r w:rsidR="00B13A1D" w:rsidRPr="002C2537">
        <w:rPr>
          <w:sz w:val="20"/>
          <w:szCs w:val="18"/>
        </w:rPr>
        <w:t xml:space="preserve"> without limitation of oxygen conditions.</w:t>
      </w:r>
      <w:r w:rsidR="00312A87" w:rsidRPr="002C2537">
        <w:rPr>
          <w:sz w:val="20"/>
          <w:szCs w:val="18"/>
        </w:rPr>
        <w:t xml:space="preserve"> </w:t>
      </w:r>
      <w:r w:rsidR="00A24587">
        <w:rPr>
          <w:sz w:val="20"/>
          <w:szCs w:val="18"/>
        </w:rPr>
        <w:t xml:space="preserve">See </w:t>
      </w:r>
      <w:r w:rsidR="00A24587">
        <w:rPr>
          <w:sz w:val="20"/>
          <w:szCs w:val="18"/>
        </w:rPr>
        <w:fldChar w:fldCharType="begin"/>
      </w:r>
      <w:r w:rsidR="00A24587">
        <w:rPr>
          <w:sz w:val="20"/>
          <w:szCs w:val="18"/>
        </w:rPr>
        <w:instrText xml:space="preserve"> REF _Ref13220647 \h </w:instrText>
      </w:r>
      <w:r w:rsidR="00A24587">
        <w:rPr>
          <w:sz w:val="20"/>
          <w:szCs w:val="18"/>
        </w:rPr>
      </w:r>
      <w:r w:rsidR="00A24587">
        <w:rPr>
          <w:sz w:val="20"/>
          <w:szCs w:val="18"/>
        </w:rPr>
        <w:fldChar w:fldCharType="separate"/>
      </w:r>
      <w:r w:rsidR="00795A65" w:rsidRPr="00A24587">
        <w:rPr>
          <w:sz w:val="20"/>
          <w:szCs w:val="18"/>
        </w:rPr>
        <w:t xml:space="preserve">Figure </w:t>
      </w:r>
      <w:r w:rsidR="00795A65">
        <w:rPr>
          <w:noProof/>
          <w:sz w:val="20"/>
          <w:szCs w:val="18"/>
        </w:rPr>
        <w:t>25</w:t>
      </w:r>
      <w:r w:rsidR="00A24587">
        <w:rPr>
          <w:sz w:val="20"/>
          <w:szCs w:val="18"/>
        </w:rPr>
        <w:fldChar w:fldCharType="end"/>
      </w:r>
      <w:r w:rsidR="00A24587">
        <w:rPr>
          <w:sz w:val="20"/>
          <w:szCs w:val="18"/>
        </w:rPr>
        <w:t xml:space="preserve">. </w:t>
      </w:r>
      <w:r w:rsidR="00312A87" w:rsidRPr="002C2537">
        <w:rPr>
          <w:sz w:val="20"/>
          <w:szCs w:val="18"/>
        </w:rPr>
        <w:t>Earlier versions of CE-QUAL-W2 used an ON-OFF oxygen limit for aerobic-anaerobic processes.</w:t>
      </w:r>
      <w:r w:rsidR="002740E8" w:rsidRPr="002C2537">
        <w:rPr>
          <w:sz w:val="20"/>
          <w:szCs w:val="18"/>
        </w:rPr>
        <w:t xml:space="preserve"> Thomann and Mueller (1987) have used a value of K</w:t>
      </w:r>
      <w:r w:rsidR="002740E8" w:rsidRPr="002C2537">
        <w:rPr>
          <w:sz w:val="20"/>
          <w:szCs w:val="18"/>
          <w:vertAlign w:val="subscript"/>
        </w:rPr>
        <w:t>DO</w:t>
      </w:r>
      <w:r w:rsidR="002740E8" w:rsidRPr="002C2537">
        <w:rPr>
          <w:sz w:val="20"/>
          <w:szCs w:val="18"/>
        </w:rPr>
        <w:t>=0.7 mg/l.</w:t>
      </w:r>
    </w:p>
    <w:p w14:paraId="02DF8302" w14:textId="77777777" w:rsidR="00A24587" w:rsidRDefault="00AE1A19">
      <w:pPr>
        <w:pStyle w:val="BodyText"/>
        <w:keepNext/>
        <w:spacing w:after="0"/>
        <w:jc w:val="center"/>
        <w:pPrChange w:id="2574" w:author="Honnalore Steissberg" w:date="2021-07-30T14:03:00Z">
          <w:pPr>
            <w:pStyle w:val="BodyText"/>
            <w:keepNext/>
            <w:spacing w:after="0"/>
          </w:pPr>
        </w:pPrChange>
      </w:pPr>
      <w:r w:rsidRPr="00B7030B">
        <w:rPr>
          <w:noProof/>
          <w:snapToGrid/>
        </w:rPr>
        <w:drawing>
          <wp:inline distT="0" distB="0" distL="0" distR="0" wp14:anchorId="449D07D6" wp14:editId="57426DD0">
            <wp:extent cx="4931410" cy="279209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80" cstate="print"/>
                    <a:srcRect/>
                    <a:stretch>
                      <a:fillRect/>
                    </a:stretch>
                  </pic:blipFill>
                  <pic:spPr bwMode="auto">
                    <a:xfrm>
                      <a:off x="0" y="0"/>
                      <a:ext cx="4931410" cy="2792095"/>
                    </a:xfrm>
                    <a:prstGeom prst="rect">
                      <a:avLst/>
                    </a:prstGeom>
                    <a:noFill/>
                    <a:ln w="9525">
                      <a:noFill/>
                      <a:miter lim="800000"/>
                      <a:headEnd/>
                      <a:tailEnd/>
                    </a:ln>
                  </pic:spPr>
                </pic:pic>
              </a:graphicData>
            </a:graphic>
          </wp:inline>
        </w:drawing>
      </w:r>
    </w:p>
    <w:p w14:paraId="53B19926" w14:textId="04516A9C" w:rsidR="00B13A1D" w:rsidRPr="00A24587" w:rsidRDefault="00A24587" w:rsidP="00EE7164">
      <w:pPr>
        <w:pStyle w:val="Caption"/>
      </w:pPr>
      <w:bookmarkStart w:id="2575" w:name="_Ref13220647"/>
      <w:bookmarkStart w:id="2576" w:name="_Toc37942922"/>
      <w:r w:rsidRPr="00A24587">
        <w:t xml:space="preserve">Figure </w:t>
      </w:r>
      <w:r w:rsidR="00F812F1">
        <w:fldChar w:fldCharType="begin"/>
      </w:r>
      <w:r w:rsidR="00F812F1">
        <w:instrText xml:space="preserve"> SEQ Figure \* ARABIC </w:instrText>
      </w:r>
      <w:r w:rsidR="00F812F1">
        <w:fldChar w:fldCharType="separate"/>
      </w:r>
      <w:r w:rsidR="00795A65">
        <w:rPr>
          <w:noProof/>
        </w:rPr>
        <w:t>25</w:t>
      </w:r>
      <w:r w:rsidR="00F812F1">
        <w:rPr>
          <w:noProof/>
        </w:rPr>
        <w:fldChar w:fldCharType="end"/>
      </w:r>
      <w:bookmarkEnd w:id="2575"/>
      <w:r w:rsidRPr="00A24587">
        <w:t>. Variation of KDO on anoxia processes.</w:t>
      </w:r>
      <w:bookmarkEnd w:id="2576"/>
    </w:p>
    <w:p w14:paraId="5F4D3433" w14:textId="77777777" w:rsidR="0041037A" w:rsidRPr="00B7030B" w:rsidRDefault="0041037A" w:rsidP="00A24587">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120"/>
        <w:jc w:val="both"/>
        <w:rPr>
          <w:rFonts w:asciiTheme="minorHAnsi" w:hAnsiTheme="minorHAnsi"/>
        </w:rPr>
      </w:pPr>
      <w:r w:rsidRPr="00B7030B">
        <w:rPr>
          <w:rFonts w:asciiTheme="minorHAnsi" w:hAnsiTheme="minorHAnsi"/>
        </w:rPr>
        <w:t>Example</w:t>
      </w:r>
    </w:p>
    <w:p w14:paraId="2FD880DD" w14:textId="77777777" w:rsidR="0041037A" w:rsidRPr="0010070B" w:rsidRDefault="0041037A">
      <w:pPr>
        <w:pStyle w:val="Examplebody"/>
        <w:rPr>
          <w:rStyle w:val="Cardexample1"/>
        </w:rPr>
      </w:pPr>
      <w:r w:rsidRPr="0010070B">
        <w:rPr>
          <w:rStyle w:val="Cardexample1"/>
        </w:rPr>
        <w:t xml:space="preserve">O2 LIMIT   </w:t>
      </w:r>
      <w:r w:rsidR="00935D40" w:rsidRPr="0010070B">
        <w:rPr>
          <w:rStyle w:val="Cardexample1"/>
        </w:rPr>
        <w:t xml:space="preserve">  KDO</w:t>
      </w:r>
    </w:p>
    <w:p w14:paraId="1FD46D30" w14:textId="77777777" w:rsidR="0041037A" w:rsidRPr="0010070B" w:rsidRDefault="0041037A">
      <w:pPr>
        <w:pStyle w:val="Examplebody"/>
        <w:rPr>
          <w:rStyle w:val="Cardexample1"/>
        </w:rPr>
      </w:pPr>
      <w:r w:rsidRPr="0010070B">
        <w:rPr>
          <w:rStyle w:val="Cardexample1"/>
        </w:rPr>
        <w:t xml:space="preserve">             0.</w:t>
      </w:r>
      <w:r w:rsidR="002740E8" w:rsidRPr="0010070B">
        <w:rPr>
          <w:rStyle w:val="Cardexample1"/>
        </w:rPr>
        <w:t>7</w:t>
      </w:r>
    </w:p>
    <w:p w14:paraId="336D882E" w14:textId="77777777" w:rsidR="0041037A" w:rsidRPr="00B7030B" w:rsidRDefault="0041037A" w:rsidP="00A24587">
      <w:pPr>
        <w:pStyle w:val="Heading4"/>
        <w:spacing w:before="0" w:after="0"/>
      </w:pPr>
      <w:r w:rsidRPr="00B7030B">
        <w:rPr>
          <w:rStyle w:val="Cardexample1"/>
          <w:rFonts w:asciiTheme="minorHAnsi" w:hAnsiTheme="minorHAnsi"/>
        </w:rPr>
        <w:br w:type="page"/>
      </w:r>
      <w:bookmarkStart w:id="2577" w:name="sediment_compartment"/>
      <w:bookmarkStart w:id="2578" w:name="_Toc41047792"/>
      <w:bookmarkEnd w:id="2577"/>
      <w:r w:rsidRPr="00B7030B">
        <w:lastRenderedPageBreak/>
        <w:t>Sediment Compartment (SEDIMENT)</w:t>
      </w:r>
      <w:bookmarkEnd w:id="2578"/>
    </w:p>
    <w:p w14:paraId="0C0E19F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2579" w:name="_Toc8027416"/>
      <w:r w:rsidR="0041037A" w:rsidRPr="00B7030B">
        <w:rPr>
          <w:rStyle w:val="CardReferen"/>
          <w:rFonts w:asciiTheme="minorHAnsi" w:hAnsiTheme="minorHAnsi"/>
          <w:b/>
          <w:bCs/>
        </w:rPr>
        <w:instrText>Sediment Compartment (SEDIMENT)</w:instrText>
      </w:r>
      <w:bookmarkEnd w:id="2579"/>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406D6A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5646CF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SEDC</w:t>
      </w:r>
      <w:r w:rsidRPr="00B7030B">
        <w:rPr>
          <w:rFonts w:asciiTheme="minorHAnsi" w:hAnsiTheme="minorHAnsi"/>
        </w:rPr>
        <w:tab/>
        <w:t>Chara</w:t>
      </w:r>
      <w:r w:rsidR="00710DC1">
        <w:rPr>
          <w:rFonts w:asciiTheme="minorHAnsi" w:hAnsiTheme="minorHAnsi"/>
        </w:rPr>
        <w:t>cter</w:t>
      </w:r>
      <w:r w:rsidR="00710DC1">
        <w:rPr>
          <w:rFonts w:asciiTheme="minorHAnsi" w:hAnsiTheme="minorHAnsi"/>
        </w:rPr>
        <w:tab/>
        <w:t>OFF</w:t>
      </w:r>
      <w:r w:rsidR="00710DC1">
        <w:rPr>
          <w:rFonts w:asciiTheme="minorHAnsi" w:hAnsiTheme="minorHAnsi"/>
        </w:rPr>
        <w:tab/>
        <w:t xml:space="preserve">Turns ON/OFF the first </w:t>
      </w:r>
      <w:r w:rsidRPr="00B7030B">
        <w:rPr>
          <w:rFonts w:asciiTheme="minorHAnsi" w:hAnsiTheme="minorHAnsi"/>
        </w:rPr>
        <w:t>order sediment compartment</w:t>
      </w:r>
    </w:p>
    <w:p w14:paraId="58B4824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PRNSC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Turns ON/OFF printing </w:t>
      </w:r>
      <w:r w:rsidR="00710DC1">
        <w:rPr>
          <w:rFonts w:asciiTheme="minorHAnsi" w:hAnsiTheme="minorHAnsi"/>
        </w:rPr>
        <w:t xml:space="preserve">first order </w:t>
      </w:r>
      <w:r w:rsidRPr="00B7030B">
        <w:rPr>
          <w:rFonts w:asciiTheme="minorHAnsi" w:hAnsiTheme="minorHAnsi"/>
        </w:rPr>
        <w:t>sediment organic matter concentrations to the snapshot file</w:t>
      </w:r>
    </w:p>
    <w:p w14:paraId="1FF72CD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SEDCI</w:t>
      </w:r>
      <w:r w:rsidRPr="00B7030B">
        <w:rPr>
          <w:rFonts w:asciiTheme="minorHAnsi" w:hAnsiTheme="minorHAnsi"/>
        </w:rPr>
        <w:tab/>
        <w:t>Real</w:t>
      </w:r>
      <w:r w:rsidRPr="00B7030B">
        <w:rPr>
          <w:rFonts w:asciiTheme="minorHAnsi" w:hAnsiTheme="minorHAnsi"/>
        </w:rPr>
        <w:tab/>
      </w:r>
      <w:r w:rsidR="003057ED" w:rsidRPr="00B7030B">
        <w:rPr>
          <w:rFonts w:asciiTheme="minorHAnsi" w:hAnsiTheme="minorHAnsi"/>
        </w:rPr>
        <w:t>0.0</w:t>
      </w:r>
      <w:r w:rsidRPr="00B7030B">
        <w:rPr>
          <w:rFonts w:asciiTheme="minorHAnsi" w:hAnsiTheme="minorHAnsi"/>
        </w:rPr>
        <w:tab/>
        <w:t xml:space="preserve">Initial </w:t>
      </w:r>
      <w:r w:rsidR="00710DC1">
        <w:rPr>
          <w:rFonts w:asciiTheme="minorHAnsi" w:hAnsiTheme="minorHAnsi"/>
        </w:rPr>
        <w:t xml:space="preserve">first order </w:t>
      </w:r>
      <w:r w:rsidRPr="00B7030B">
        <w:rPr>
          <w:rFonts w:asciiTheme="minorHAnsi" w:hAnsiTheme="minorHAnsi"/>
        </w:rPr>
        <w:t xml:space="preserve">sediment concentration, </w:t>
      </w:r>
      <w:r w:rsidRPr="00B7030B">
        <w:rPr>
          <w:rFonts w:asciiTheme="minorHAnsi" w:hAnsiTheme="minorHAnsi"/>
          <w:i/>
          <w:iCs/>
        </w:rPr>
        <w:t>g m</w:t>
      </w:r>
      <w:r w:rsidRPr="00B7030B">
        <w:rPr>
          <w:rFonts w:asciiTheme="minorHAnsi" w:hAnsiTheme="minorHAnsi"/>
          <w:i/>
          <w:iCs/>
          <w:vertAlign w:val="superscript"/>
        </w:rPr>
        <w:t>-</w:t>
      </w:r>
      <w:r w:rsidR="00F751CB" w:rsidRPr="00B7030B">
        <w:rPr>
          <w:rFonts w:asciiTheme="minorHAnsi" w:hAnsiTheme="minorHAnsi"/>
          <w:i/>
          <w:iCs/>
          <w:vertAlign w:val="superscript"/>
        </w:rPr>
        <w:t>2</w:t>
      </w:r>
    </w:p>
    <w:p w14:paraId="687F494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i/>
          <w:iCs/>
          <w:vertAlign w:val="superscript"/>
        </w:rPr>
      </w:pPr>
      <w:r w:rsidRPr="00B7030B">
        <w:rPr>
          <w:rFonts w:asciiTheme="minorHAnsi" w:hAnsiTheme="minorHAnsi"/>
        </w:rPr>
        <w:t>5</w:t>
      </w:r>
      <w:r w:rsidRPr="00B7030B">
        <w:rPr>
          <w:rFonts w:asciiTheme="minorHAnsi" w:hAnsiTheme="minorHAnsi"/>
        </w:rPr>
        <w:tab/>
        <w:t>SEDK</w:t>
      </w:r>
      <w:r w:rsidRPr="00B7030B">
        <w:rPr>
          <w:rFonts w:asciiTheme="minorHAnsi" w:hAnsiTheme="minorHAnsi"/>
        </w:rPr>
        <w:tab/>
        <w:t>Real</w:t>
      </w:r>
      <w:r w:rsidRPr="00B7030B">
        <w:rPr>
          <w:rFonts w:asciiTheme="minorHAnsi" w:hAnsiTheme="minorHAnsi"/>
        </w:rPr>
        <w:tab/>
      </w:r>
      <w:r w:rsidR="003057ED" w:rsidRPr="00B7030B">
        <w:rPr>
          <w:rFonts w:asciiTheme="minorHAnsi" w:hAnsiTheme="minorHAnsi"/>
        </w:rPr>
        <w:t>0.1</w:t>
      </w:r>
      <w:r w:rsidRPr="00B7030B">
        <w:rPr>
          <w:rFonts w:asciiTheme="minorHAnsi" w:hAnsiTheme="minorHAnsi"/>
        </w:rPr>
        <w:tab/>
      </w:r>
      <w:r w:rsidR="00710DC1">
        <w:rPr>
          <w:rFonts w:asciiTheme="minorHAnsi" w:hAnsiTheme="minorHAnsi"/>
        </w:rPr>
        <w:t>First order s</w:t>
      </w:r>
      <w:r w:rsidRPr="00B7030B">
        <w:rPr>
          <w:rFonts w:asciiTheme="minorHAnsi" w:hAnsiTheme="minorHAnsi"/>
        </w:rPr>
        <w:t xml:space="preserve">ediment decay rate, </w:t>
      </w:r>
      <w:r w:rsidRPr="00B7030B">
        <w:rPr>
          <w:rFonts w:asciiTheme="minorHAnsi" w:hAnsiTheme="minorHAnsi"/>
          <w:i/>
          <w:iCs/>
        </w:rPr>
        <w:t>day</w:t>
      </w:r>
      <w:r w:rsidRPr="00B7030B">
        <w:rPr>
          <w:rFonts w:asciiTheme="minorHAnsi" w:hAnsiTheme="minorHAnsi"/>
          <w:i/>
          <w:iCs/>
          <w:vertAlign w:val="superscript"/>
        </w:rPr>
        <w:t>-1</w:t>
      </w:r>
    </w:p>
    <w:p w14:paraId="762A4210" w14:textId="77777777" w:rsidR="00437447" w:rsidRPr="00B7030B" w:rsidRDefault="00437447">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6</w:t>
      </w:r>
      <w:r w:rsidRPr="00B7030B">
        <w:rPr>
          <w:rFonts w:asciiTheme="minorHAnsi" w:hAnsiTheme="minorHAnsi"/>
        </w:rPr>
        <w:tab/>
        <w:t>SEDS</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r>
      <w:r w:rsidR="00710DC1">
        <w:rPr>
          <w:rFonts w:asciiTheme="minorHAnsi" w:hAnsiTheme="minorHAnsi"/>
        </w:rPr>
        <w:t>First order s</w:t>
      </w:r>
      <w:r w:rsidRPr="00B7030B">
        <w:rPr>
          <w:rFonts w:asciiTheme="minorHAnsi" w:hAnsiTheme="minorHAnsi"/>
        </w:rPr>
        <w:t xml:space="preserve">ediment settling or focusing rate, </w:t>
      </w:r>
      <w:r w:rsidRPr="00B7030B">
        <w:rPr>
          <w:rFonts w:asciiTheme="minorHAnsi" w:hAnsiTheme="minorHAnsi"/>
          <w:i/>
        </w:rPr>
        <w:t>m day</w:t>
      </w:r>
      <w:r w:rsidRPr="00B7030B">
        <w:rPr>
          <w:rFonts w:asciiTheme="minorHAnsi" w:hAnsiTheme="minorHAnsi"/>
          <w:i/>
          <w:vertAlign w:val="superscript"/>
        </w:rPr>
        <w:t>-1</w:t>
      </w:r>
    </w:p>
    <w:p w14:paraId="4E355EE4" w14:textId="77777777" w:rsidR="0041037A" w:rsidRPr="00B7030B" w:rsidRDefault="00437447">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7</w:t>
      </w:r>
      <w:r w:rsidR="0041037A" w:rsidRPr="00B7030B">
        <w:rPr>
          <w:rFonts w:asciiTheme="minorHAnsi" w:hAnsiTheme="minorHAnsi"/>
        </w:rPr>
        <w:tab/>
        <w:t>FSOD</w:t>
      </w:r>
      <w:r w:rsidR="0041037A" w:rsidRPr="00B7030B">
        <w:rPr>
          <w:rFonts w:asciiTheme="minorHAnsi" w:hAnsiTheme="minorHAnsi"/>
        </w:rPr>
        <w:tab/>
        <w:t>Real</w:t>
      </w:r>
      <w:r w:rsidR="0041037A" w:rsidRPr="00B7030B">
        <w:rPr>
          <w:rFonts w:asciiTheme="minorHAnsi" w:hAnsiTheme="minorHAnsi"/>
        </w:rPr>
        <w:tab/>
      </w:r>
      <w:r w:rsidR="003057ED" w:rsidRPr="00B7030B">
        <w:rPr>
          <w:rFonts w:asciiTheme="minorHAnsi" w:hAnsiTheme="minorHAnsi"/>
        </w:rPr>
        <w:t>1.0</w:t>
      </w:r>
      <w:r w:rsidR="0041037A" w:rsidRPr="00B7030B">
        <w:rPr>
          <w:rFonts w:asciiTheme="minorHAnsi" w:hAnsiTheme="minorHAnsi"/>
        </w:rPr>
        <w:tab/>
        <w:t>Fraction of the zero-order SOD rate used</w:t>
      </w:r>
    </w:p>
    <w:p w14:paraId="70862D10" w14:textId="77777777" w:rsidR="0041037A" w:rsidRPr="00B7030B" w:rsidRDefault="00437447">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8</w:t>
      </w:r>
      <w:r w:rsidR="0041037A" w:rsidRPr="00B7030B">
        <w:rPr>
          <w:rFonts w:asciiTheme="minorHAnsi" w:hAnsiTheme="minorHAnsi"/>
        </w:rPr>
        <w:tab/>
        <w:t>FSED</w:t>
      </w:r>
      <w:r w:rsidR="0041037A" w:rsidRPr="00B7030B">
        <w:rPr>
          <w:rFonts w:asciiTheme="minorHAnsi" w:hAnsiTheme="minorHAnsi"/>
        </w:rPr>
        <w:tab/>
        <w:t>Real</w:t>
      </w:r>
      <w:r w:rsidR="0041037A" w:rsidRPr="00B7030B">
        <w:rPr>
          <w:rFonts w:asciiTheme="minorHAnsi" w:hAnsiTheme="minorHAnsi"/>
        </w:rPr>
        <w:tab/>
      </w:r>
      <w:r w:rsidR="003057ED" w:rsidRPr="00B7030B">
        <w:rPr>
          <w:rFonts w:asciiTheme="minorHAnsi" w:hAnsiTheme="minorHAnsi"/>
        </w:rPr>
        <w:t>1.0</w:t>
      </w:r>
      <w:r w:rsidR="0041037A" w:rsidRPr="00B7030B">
        <w:rPr>
          <w:rFonts w:asciiTheme="minorHAnsi" w:hAnsiTheme="minorHAnsi"/>
        </w:rPr>
        <w:tab/>
        <w:t xml:space="preserve">Fraction of first-order sediment </w:t>
      </w:r>
      <w:r w:rsidR="00747062">
        <w:rPr>
          <w:rFonts w:asciiTheme="minorHAnsi" w:hAnsiTheme="minorHAnsi"/>
        </w:rPr>
        <w:t>concentration initial condition</w:t>
      </w:r>
    </w:p>
    <w:p w14:paraId="667BAFA7" w14:textId="77777777" w:rsidR="00D50B80" w:rsidRPr="00B7030B" w:rsidRDefault="00D50B8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i/>
          <w:vertAlign w:val="superscript"/>
        </w:rPr>
      </w:pPr>
      <w:r w:rsidRPr="00B7030B">
        <w:rPr>
          <w:rFonts w:asciiTheme="minorHAnsi" w:hAnsiTheme="minorHAnsi"/>
        </w:rPr>
        <w:t>9</w:t>
      </w:r>
      <w:r w:rsidRPr="00B7030B">
        <w:rPr>
          <w:rFonts w:asciiTheme="minorHAnsi" w:hAnsiTheme="minorHAnsi"/>
        </w:rPr>
        <w:tab/>
        <w:t>SEDBR</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r>
      <w:r w:rsidR="00710DC1">
        <w:rPr>
          <w:rFonts w:asciiTheme="minorHAnsi" w:hAnsiTheme="minorHAnsi"/>
        </w:rPr>
        <w:t>First order s</w:t>
      </w:r>
      <w:r w:rsidRPr="00B7030B">
        <w:rPr>
          <w:rFonts w:asciiTheme="minorHAnsi" w:hAnsiTheme="minorHAnsi"/>
        </w:rPr>
        <w:t xml:space="preserve">ediment burial rate, </w:t>
      </w:r>
      <w:r w:rsidRPr="00B7030B">
        <w:rPr>
          <w:rFonts w:asciiTheme="minorHAnsi" w:hAnsiTheme="minorHAnsi"/>
          <w:i/>
        </w:rPr>
        <w:t>day</w:t>
      </w:r>
      <w:r w:rsidRPr="00B7030B">
        <w:rPr>
          <w:rFonts w:asciiTheme="minorHAnsi" w:hAnsiTheme="minorHAnsi"/>
          <w:i/>
          <w:vertAlign w:val="superscript"/>
        </w:rPr>
        <w:t>-1</w:t>
      </w:r>
    </w:p>
    <w:p w14:paraId="320E88CA" w14:textId="52D7A60E" w:rsidR="00AF38F5" w:rsidDel="007B7E34" w:rsidRDefault="00AF38F5" w:rsidP="007B7E34">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del w:id="2580" w:author="Honnalore Steissberg" w:date="2021-07-30T14:05:00Z"/>
          <w:rFonts w:asciiTheme="minorHAnsi" w:hAnsiTheme="minorHAnsi"/>
        </w:rPr>
      </w:pPr>
      <w:r w:rsidRPr="00B7030B">
        <w:rPr>
          <w:rFonts w:asciiTheme="minorHAnsi" w:hAnsiTheme="minorHAnsi"/>
        </w:rPr>
        <w:t>10</w:t>
      </w:r>
      <w:r w:rsidRPr="00B7030B">
        <w:rPr>
          <w:rFonts w:asciiTheme="minorHAnsi" w:hAnsiTheme="minorHAnsi"/>
        </w:rPr>
        <w:tab/>
        <w:t>DYNSEDK</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Turns ON/OFF dynamic calculation of the </w:t>
      </w:r>
      <w:r w:rsidR="00710DC1">
        <w:rPr>
          <w:rFonts w:asciiTheme="minorHAnsi" w:hAnsiTheme="minorHAnsi"/>
        </w:rPr>
        <w:t>first</w:t>
      </w:r>
      <w:r w:rsidRPr="00B7030B">
        <w:rPr>
          <w:rFonts w:asciiTheme="minorHAnsi" w:hAnsiTheme="minorHAnsi"/>
        </w:rPr>
        <w:t xml:space="preserve"> order sediment model decay rate</w:t>
      </w:r>
    </w:p>
    <w:p w14:paraId="360A4D5D" w14:textId="77777777" w:rsidR="007B7E34" w:rsidRPr="00B7030B" w:rsidRDefault="007B7E34">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ins w:id="2581" w:author="Honnalore Steissberg" w:date="2021-07-30T14:05:00Z"/>
          <w:rFonts w:asciiTheme="minorHAnsi" w:hAnsiTheme="minorHAnsi"/>
        </w:rPr>
      </w:pPr>
    </w:p>
    <w:p w14:paraId="72A26F2B" w14:textId="77777777" w:rsidR="0041037A" w:rsidRPr="00B7030B" w:rsidDel="007B7E34" w:rsidRDefault="0041037A">
      <w:pPr>
        <w:pStyle w:val="BodyText2"/>
        <w:rPr>
          <w:del w:id="2582" w:author="Honnalore Steissberg" w:date="2021-07-30T14:04:00Z"/>
        </w:rPr>
      </w:pPr>
    </w:p>
    <w:p w14:paraId="5C8FB0E4" w14:textId="4C010ADB" w:rsidR="0044393B" w:rsidRPr="00A24587" w:rsidRDefault="0044393B">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pPrChange w:id="2583" w:author="Honnalore Steissberg" w:date="2021-07-30T14:05:00Z">
          <w:pPr>
            <w:pStyle w:val="BodyText"/>
          </w:pPr>
        </w:pPrChange>
      </w:pPr>
      <w:del w:id="2584" w:author="Honnalore Steissberg" w:date="2021-07-30T14:04:00Z">
        <w:r w:rsidRPr="00A24587" w:rsidDel="007B7E34">
          <w:delText xml:space="preserve"> </w:delText>
        </w:r>
      </w:del>
    </w:p>
    <w:p w14:paraId="0F8206CE" w14:textId="5F0A4993" w:rsidR="0041037A" w:rsidRPr="00A24587" w:rsidRDefault="007B7E34">
      <w:pPr>
        <w:pStyle w:val="BodyText"/>
        <w:rPr>
          <w:sz w:val="20"/>
          <w:szCs w:val="18"/>
        </w:rPr>
      </w:pPr>
      <w:r w:rsidRPr="007F232F">
        <w:rPr>
          <w:noProof/>
          <w:sz w:val="20"/>
          <w:szCs w:val="18"/>
        </w:rPr>
        <mc:AlternateContent>
          <mc:Choice Requires="wps">
            <w:drawing>
              <wp:anchor distT="91440" distB="91440" distL="114300" distR="114300" simplePos="0" relativeHeight="251781632" behindDoc="1" locked="0" layoutInCell="1" allowOverlap="1" wp14:anchorId="2A7BB2EF" wp14:editId="0EC5BC5B">
                <wp:simplePos x="0" y="0"/>
                <wp:positionH relativeFrom="margin">
                  <wp:posOffset>2316480</wp:posOffset>
                </wp:positionH>
                <wp:positionV relativeFrom="paragraph">
                  <wp:posOffset>113030</wp:posOffset>
                </wp:positionV>
                <wp:extent cx="3474720" cy="1403985"/>
                <wp:effectExtent l="0" t="0" r="10160" b="10160"/>
                <wp:wrapTight wrapText="bothSides">
                  <wp:wrapPolygon edited="0">
                    <wp:start x="0" y="0"/>
                    <wp:lineTo x="0" y="21345"/>
                    <wp:lineTo x="21540" y="21345"/>
                    <wp:lineTo x="21540" y="0"/>
                    <wp:lineTo x="0" y="0"/>
                  </wp:wrapPolygon>
                </wp:wrapTight>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2F8513B9" w14:textId="77777777" w:rsidR="008A5A8D" w:rsidRDefault="008A5A8D" w:rsidP="000D2922">
                            <w:pPr>
                              <w:pBdr>
                                <w:top w:val="single" w:sz="24" w:space="8" w:color="4F81BD" w:themeColor="accent1"/>
                                <w:bottom w:val="single" w:sz="24" w:space="8" w:color="4F81BD" w:themeColor="accent1"/>
                              </w:pBdr>
                              <w:rPr>
                                <w:i/>
                                <w:iCs/>
                                <w:color w:val="4F81BD" w:themeColor="accent1"/>
                                <w:sz w:val="24"/>
                              </w:rPr>
                            </w:pPr>
                            <w:r w:rsidRPr="000D2922">
                              <w:rPr>
                                <w:i/>
                                <w:iCs/>
                                <w:color w:val="4F81BD" w:themeColor="accent1"/>
                                <w:sz w:val="24"/>
                                <w:szCs w:val="24"/>
                              </w:rPr>
                              <w:t xml:space="preserve">This </w:t>
                            </w:r>
                            <w:r>
                              <w:rPr>
                                <w:i/>
                                <w:iCs/>
                                <w:color w:val="4F81BD" w:themeColor="accent1"/>
                                <w:sz w:val="24"/>
                                <w:szCs w:val="24"/>
                              </w:rPr>
                              <w:t>information</w:t>
                            </w:r>
                            <w:r w:rsidRPr="000D2922">
                              <w:rPr>
                                <w:i/>
                                <w:iCs/>
                                <w:color w:val="4F81BD" w:themeColor="accent1"/>
                                <w:sz w:val="24"/>
                                <w:szCs w:val="24"/>
                              </w:rPr>
                              <w:t xml:space="preserve"> controls zero and first</w:t>
                            </w:r>
                            <w:r>
                              <w:rPr>
                                <w:i/>
                                <w:iCs/>
                                <w:color w:val="4F81BD" w:themeColor="accent1"/>
                                <w:sz w:val="24"/>
                                <w:szCs w:val="24"/>
                              </w:rPr>
                              <w:t>-</w:t>
                            </w:r>
                            <w:r w:rsidRPr="000D2922">
                              <w:rPr>
                                <w:i/>
                                <w:iCs/>
                                <w:color w:val="4F81BD" w:themeColor="accent1"/>
                                <w:sz w:val="24"/>
                                <w:szCs w:val="24"/>
                              </w:rPr>
                              <w:t xml:space="preserve">order sediment </w:t>
                            </w:r>
                            <w:r>
                              <w:rPr>
                                <w:i/>
                                <w:iCs/>
                                <w:color w:val="4F81BD" w:themeColor="accent1"/>
                                <w:sz w:val="24"/>
                                <w:szCs w:val="24"/>
                              </w:rPr>
                              <w:t>oxygen demand</w:t>
                            </w:r>
                            <w:r w:rsidRPr="000D2922">
                              <w:rPr>
                                <w:i/>
                                <w:iCs/>
                                <w:color w:val="4F81BD" w:themeColor="accent1"/>
                                <w:sz w:val="24"/>
                                <w:szCs w:val="24"/>
                              </w:rPr>
                              <w:t>. Another input file controls the sediment diagenesis model. In most cases, if sediment diagenesis is used, the zero-order model would be turned OFF by setting FSOD=0.0</w:t>
                            </w:r>
                            <w:r>
                              <w:rPr>
                                <w:i/>
                                <w:iCs/>
                                <w:color w:val="4F81BD" w:themeColor="accent1"/>
                                <w:sz w:val="24"/>
                                <w:szCs w:val="24"/>
                              </w:rPr>
                              <w:t xml:space="preserve"> or setting zero-order SOD to 0 g/m</w:t>
                            </w:r>
                            <w:r w:rsidRPr="000D2922">
                              <w:rPr>
                                <w:i/>
                                <w:iCs/>
                                <w:color w:val="4F81BD" w:themeColor="accent1"/>
                                <w:sz w:val="24"/>
                                <w:szCs w:val="24"/>
                                <w:vertAlign w:val="superscript"/>
                              </w:rPr>
                              <w:t>2</w:t>
                            </w:r>
                            <w:r>
                              <w:rPr>
                                <w:i/>
                                <w:iCs/>
                                <w:color w:val="4F81BD" w:themeColor="accent1"/>
                                <w:sz w:val="24"/>
                                <w:szCs w:val="24"/>
                              </w:rPr>
                              <w:t>/day.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A7BB2EF" id="_x0000_s1059" type="#_x0000_t202" style="position:absolute;left:0;text-align:left;margin-left:182.4pt;margin-top:8.9pt;width:273.6pt;height:110.55pt;z-index:-251534848;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" filled="f" strokecolor="#4f81bd [3204]">
                <v:textbox style="mso-fit-shape-to-text:t">
                  <w:txbxContent>
                    <w:p w14:paraId="2F8513B9" w14:textId="77777777" w:rsidR="008A5A8D" w:rsidRDefault="008A5A8D" w:rsidP="000D2922">
                      <w:pPr>
                        <w:pBdr>
                          <w:top w:val="single" w:sz="24" w:space="8" w:color="4F81BD" w:themeColor="accent1"/>
                          <w:bottom w:val="single" w:sz="24" w:space="8" w:color="4F81BD" w:themeColor="accent1"/>
                        </w:pBdr>
                        <w:rPr>
                          <w:i/>
                          <w:iCs/>
                          <w:color w:val="4F81BD" w:themeColor="accent1"/>
                          <w:sz w:val="24"/>
                        </w:rPr>
                      </w:pPr>
                      <w:r w:rsidRPr="000D2922">
                        <w:rPr>
                          <w:i/>
                          <w:iCs/>
                          <w:color w:val="4F81BD" w:themeColor="accent1"/>
                          <w:sz w:val="24"/>
                          <w:szCs w:val="24"/>
                        </w:rPr>
                        <w:t xml:space="preserve">This </w:t>
                      </w:r>
                      <w:r>
                        <w:rPr>
                          <w:i/>
                          <w:iCs/>
                          <w:color w:val="4F81BD" w:themeColor="accent1"/>
                          <w:sz w:val="24"/>
                          <w:szCs w:val="24"/>
                        </w:rPr>
                        <w:t>information</w:t>
                      </w:r>
                      <w:r w:rsidRPr="000D2922">
                        <w:rPr>
                          <w:i/>
                          <w:iCs/>
                          <w:color w:val="4F81BD" w:themeColor="accent1"/>
                          <w:sz w:val="24"/>
                          <w:szCs w:val="24"/>
                        </w:rPr>
                        <w:t xml:space="preserve"> controls zero and first</w:t>
                      </w:r>
                      <w:r>
                        <w:rPr>
                          <w:i/>
                          <w:iCs/>
                          <w:color w:val="4F81BD" w:themeColor="accent1"/>
                          <w:sz w:val="24"/>
                          <w:szCs w:val="24"/>
                        </w:rPr>
                        <w:t>-</w:t>
                      </w:r>
                      <w:r w:rsidRPr="000D2922">
                        <w:rPr>
                          <w:i/>
                          <w:iCs/>
                          <w:color w:val="4F81BD" w:themeColor="accent1"/>
                          <w:sz w:val="24"/>
                          <w:szCs w:val="24"/>
                        </w:rPr>
                        <w:t xml:space="preserve">order sediment </w:t>
                      </w:r>
                      <w:r>
                        <w:rPr>
                          <w:i/>
                          <w:iCs/>
                          <w:color w:val="4F81BD" w:themeColor="accent1"/>
                          <w:sz w:val="24"/>
                          <w:szCs w:val="24"/>
                        </w:rPr>
                        <w:t>oxygen demand</w:t>
                      </w:r>
                      <w:r w:rsidRPr="000D2922">
                        <w:rPr>
                          <w:i/>
                          <w:iCs/>
                          <w:color w:val="4F81BD" w:themeColor="accent1"/>
                          <w:sz w:val="24"/>
                          <w:szCs w:val="24"/>
                        </w:rPr>
                        <w:t>. Another input file controls the sediment diagenesis model. In most cases, if sediment diagenesis is used, the zero-order model would be turned OFF by setting FSOD=0.0</w:t>
                      </w:r>
                      <w:r>
                        <w:rPr>
                          <w:i/>
                          <w:iCs/>
                          <w:color w:val="4F81BD" w:themeColor="accent1"/>
                          <w:sz w:val="24"/>
                          <w:szCs w:val="24"/>
                        </w:rPr>
                        <w:t xml:space="preserve"> or setting zero-order SOD to 0 g/m</w:t>
                      </w:r>
                      <w:r w:rsidRPr="000D2922">
                        <w:rPr>
                          <w:i/>
                          <w:iCs/>
                          <w:color w:val="4F81BD" w:themeColor="accent1"/>
                          <w:sz w:val="24"/>
                          <w:szCs w:val="24"/>
                          <w:vertAlign w:val="superscript"/>
                        </w:rPr>
                        <w:t>2</w:t>
                      </w:r>
                      <w:r>
                        <w:rPr>
                          <w:i/>
                          <w:iCs/>
                          <w:color w:val="4F81BD" w:themeColor="accent1"/>
                          <w:sz w:val="24"/>
                          <w:szCs w:val="24"/>
                        </w:rPr>
                        <w:t>/day.</w:t>
                      </w:r>
                    </w:p>
                  </w:txbxContent>
                </v:textbox>
                <w10:wrap type="tight" anchorx="margin"/>
              </v:shape>
            </w:pict>
          </mc:Fallback>
        </mc:AlternateContent>
      </w:r>
      <w:r w:rsidR="0041037A" w:rsidRPr="00A24587">
        <w:rPr>
          <w:sz w:val="20"/>
          <w:szCs w:val="18"/>
        </w:rPr>
        <w:t>[</w:t>
      </w:r>
      <w:r w:rsidR="0041037A" w:rsidRPr="00A24587">
        <w:rPr>
          <w:rFonts w:cs="Arial"/>
          <w:b/>
          <w:bCs/>
          <w:sz w:val="20"/>
          <w:szCs w:val="18"/>
        </w:rPr>
        <w:t>SEDC</w:t>
      </w:r>
      <w:r w:rsidR="0041037A" w:rsidRPr="00A24587">
        <w:rPr>
          <w:sz w:val="20"/>
          <w:szCs w:val="18"/>
        </w:rPr>
        <w:t xml:space="preserve">] turns </w:t>
      </w:r>
      <w:r w:rsidR="0041037A" w:rsidRPr="00A24587">
        <w:rPr>
          <w:rFonts w:cs="Arial"/>
          <w:sz w:val="20"/>
          <w:szCs w:val="18"/>
        </w:rPr>
        <w:t>ON/OFF</w:t>
      </w:r>
      <w:r w:rsidR="0041037A" w:rsidRPr="00A24587">
        <w:rPr>
          <w:sz w:val="20"/>
          <w:szCs w:val="18"/>
        </w:rPr>
        <w:t xml:space="preserve"> the 1</w:t>
      </w:r>
      <w:r w:rsidR="0041037A" w:rsidRPr="00A24587">
        <w:rPr>
          <w:sz w:val="20"/>
          <w:szCs w:val="18"/>
          <w:vertAlign w:val="superscript"/>
        </w:rPr>
        <w:t>st</w:t>
      </w:r>
      <w:r w:rsidR="0044393B" w:rsidRPr="00A24587">
        <w:rPr>
          <w:sz w:val="20"/>
          <w:szCs w:val="18"/>
        </w:rPr>
        <w:t xml:space="preserve"> </w:t>
      </w:r>
      <w:r w:rsidR="0041037A" w:rsidRPr="00A24587">
        <w:rPr>
          <w:sz w:val="20"/>
          <w:szCs w:val="18"/>
        </w:rPr>
        <w:t>order sediment compartment.  The 1</w:t>
      </w:r>
      <w:r w:rsidR="0041037A" w:rsidRPr="00A24587">
        <w:rPr>
          <w:sz w:val="20"/>
          <w:szCs w:val="18"/>
          <w:vertAlign w:val="superscript"/>
        </w:rPr>
        <w:t>st</w:t>
      </w:r>
      <w:r w:rsidR="0044393B" w:rsidRPr="00A24587">
        <w:rPr>
          <w:sz w:val="20"/>
          <w:szCs w:val="18"/>
        </w:rPr>
        <w:t xml:space="preserve"> </w:t>
      </w:r>
      <w:r w:rsidR="0041037A" w:rsidRPr="00A24587">
        <w:rPr>
          <w:sz w:val="20"/>
          <w:szCs w:val="18"/>
        </w:rPr>
        <w:t>order sediment compartment is not a true sediment diagenesis compartment as it does not keep track of organic nutrient delivery to the sediments, their decay, and subsequent release back into the water column during hypoxic/anoxic conditions.  However, it does keep track of organic matter delivery to the sediments via particulate organic matter and dead algal cells, and the subsequent water column oxygen demand that is exerted.  The inclusion of the 1</w:t>
      </w:r>
      <w:r w:rsidR="0041037A" w:rsidRPr="00A24587">
        <w:rPr>
          <w:sz w:val="20"/>
          <w:szCs w:val="18"/>
          <w:vertAlign w:val="superscript"/>
        </w:rPr>
        <w:t>st</w:t>
      </w:r>
      <w:r w:rsidR="0044393B" w:rsidRPr="00A24587">
        <w:rPr>
          <w:sz w:val="20"/>
          <w:szCs w:val="18"/>
        </w:rPr>
        <w:t xml:space="preserve"> </w:t>
      </w:r>
      <w:r w:rsidR="0041037A" w:rsidRPr="00A24587">
        <w:rPr>
          <w:sz w:val="20"/>
          <w:szCs w:val="18"/>
        </w:rPr>
        <w:t xml:space="preserve">order sediment compartment makes the model more predictive in that any increase of organic matter delivery to the sediments will have an </w:t>
      </w:r>
      <w:r w:rsidR="00A24587" w:rsidRPr="00A24587">
        <w:rPr>
          <w:sz w:val="20"/>
          <w:szCs w:val="18"/>
        </w:rPr>
        <w:t>effect</w:t>
      </w:r>
      <w:r w:rsidR="0041037A" w:rsidRPr="00A24587">
        <w:rPr>
          <w:sz w:val="20"/>
          <w:szCs w:val="18"/>
        </w:rPr>
        <w:t xml:space="preserve"> on the SOD.</w:t>
      </w:r>
    </w:p>
    <w:p w14:paraId="0A4BB680" w14:textId="77777777" w:rsidR="00DC46F7" w:rsidRPr="00A24587" w:rsidRDefault="00DC46F7" w:rsidP="00DC46F7">
      <w:pPr>
        <w:pStyle w:val="BodyText"/>
        <w:rPr>
          <w:sz w:val="20"/>
          <w:szCs w:val="18"/>
        </w:rPr>
      </w:pPr>
      <w:r w:rsidRPr="00A24587">
        <w:rPr>
          <w:sz w:val="20"/>
          <w:szCs w:val="18"/>
        </w:rPr>
        <w:t xml:space="preserve"> </w:t>
      </w:r>
      <w:r w:rsidR="0041037A" w:rsidRPr="00A24587">
        <w:rPr>
          <w:sz w:val="20"/>
          <w:szCs w:val="18"/>
        </w:rPr>
        <w:t>[</w:t>
      </w:r>
      <w:r w:rsidR="0041037A" w:rsidRPr="00A24587">
        <w:rPr>
          <w:rFonts w:cs="Arial"/>
          <w:sz w:val="20"/>
          <w:szCs w:val="18"/>
        </w:rPr>
        <w:t>PRNSC</w:t>
      </w:r>
      <w:r w:rsidR="0041037A" w:rsidRPr="00A24587">
        <w:rPr>
          <w:sz w:val="20"/>
          <w:szCs w:val="18"/>
        </w:rPr>
        <w:t>] controls sediment organic matter concentrations that accumulate in the first-order SOD algorithm are output to the snapshot file. [</w:t>
      </w:r>
      <w:r w:rsidR="0041037A" w:rsidRPr="00A24587">
        <w:rPr>
          <w:rFonts w:cs="Arial"/>
          <w:b/>
          <w:bCs/>
          <w:sz w:val="20"/>
          <w:szCs w:val="18"/>
        </w:rPr>
        <w:t>SEDCI</w:t>
      </w:r>
      <w:r w:rsidR="0041037A" w:rsidRPr="00A24587">
        <w:rPr>
          <w:sz w:val="20"/>
          <w:szCs w:val="18"/>
        </w:rPr>
        <w:t>] specifies the initial “concentration(s)” for the 1</w:t>
      </w:r>
      <w:r w:rsidR="0041037A" w:rsidRPr="00A24587">
        <w:rPr>
          <w:sz w:val="20"/>
          <w:szCs w:val="18"/>
          <w:vertAlign w:val="superscript"/>
        </w:rPr>
        <w:t>st</w:t>
      </w:r>
      <w:r w:rsidR="0044393B" w:rsidRPr="00A24587">
        <w:rPr>
          <w:sz w:val="20"/>
          <w:szCs w:val="18"/>
        </w:rPr>
        <w:t xml:space="preserve"> </w:t>
      </w:r>
      <w:r w:rsidR="0041037A" w:rsidRPr="00A24587">
        <w:rPr>
          <w:sz w:val="20"/>
          <w:szCs w:val="18"/>
        </w:rPr>
        <w:t>order sediment compartment and its behavior is exactly the same as for setting the initial concentrations of any of the water column state variables</w:t>
      </w:r>
      <w:r w:rsidR="00F751CB" w:rsidRPr="00A24587">
        <w:rPr>
          <w:sz w:val="20"/>
          <w:szCs w:val="18"/>
        </w:rPr>
        <w:t>, except that it is in units of mass per surface area or g/m</w:t>
      </w:r>
      <w:r w:rsidR="00F751CB" w:rsidRPr="00A24587">
        <w:rPr>
          <w:sz w:val="20"/>
          <w:szCs w:val="18"/>
          <w:vertAlign w:val="superscript"/>
        </w:rPr>
        <w:t>2</w:t>
      </w:r>
      <w:r w:rsidR="0041037A" w:rsidRPr="00A24587">
        <w:rPr>
          <w:sz w:val="20"/>
          <w:szCs w:val="18"/>
        </w:rPr>
        <w:t xml:space="preserve">. </w:t>
      </w:r>
      <w:r w:rsidRPr="00A24587">
        <w:rPr>
          <w:sz w:val="20"/>
          <w:szCs w:val="18"/>
        </w:rPr>
        <w:t xml:space="preserve">Just as the algae are modeled as a dry weight of organic matter, the sediment concentration is also a dry weight of organic matter per bottom surface area. </w:t>
      </w:r>
    </w:p>
    <w:p w14:paraId="15A4FFAE" w14:textId="6EE0C024" w:rsidR="00AF38F5" w:rsidRPr="00A24587" w:rsidRDefault="00F751CB">
      <w:pPr>
        <w:pStyle w:val="BodyText"/>
        <w:rPr>
          <w:sz w:val="20"/>
          <w:szCs w:val="18"/>
        </w:rPr>
      </w:pPr>
      <w:r w:rsidRPr="00A24587">
        <w:rPr>
          <w:sz w:val="20"/>
          <w:szCs w:val="18"/>
        </w:rPr>
        <w:t>The initial concentrations of Sediment-P, Sediment-N, and Sediment-C are based on the initial sediment concentration multiplied by the appropriate initial sto</w:t>
      </w:r>
      <w:r w:rsidR="002863FD" w:rsidRPr="00A24587">
        <w:rPr>
          <w:sz w:val="20"/>
          <w:szCs w:val="18"/>
        </w:rPr>
        <w:t>i</w:t>
      </w:r>
      <w:r w:rsidRPr="00A24587">
        <w:rPr>
          <w:sz w:val="20"/>
          <w:szCs w:val="18"/>
        </w:rPr>
        <w:t>chiometric coefficient, [</w:t>
      </w:r>
      <w:r w:rsidRPr="00A24587">
        <w:rPr>
          <w:b/>
          <w:bCs/>
          <w:sz w:val="20"/>
          <w:szCs w:val="18"/>
        </w:rPr>
        <w:t>ORGP</w:t>
      </w:r>
      <w:r w:rsidRPr="00A24587">
        <w:rPr>
          <w:sz w:val="20"/>
          <w:szCs w:val="18"/>
        </w:rPr>
        <w:t>], [</w:t>
      </w:r>
      <w:r w:rsidRPr="00A24587">
        <w:rPr>
          <w:b/>
          <w:bCs/>
          <w:sz w:val="20"/>
          <w:szCs w:val="18"/>
        </w:rPr>
        <w:t>ORGN</w:t>
      </w:r>
      <w:r w:rsidRPr="00A24587">
        <w:rPr>
          <w:sz w:val="20"/>
          <w:szCs w:val="18"/>
        </w:rPr>
        <w:t>], and [</w:t>
      </w:r>
      <w:r w:rsidRPr="00A24587">
        <w:rPr>
          <w:b/>
          <w:bCs/>
          <w:sz w:val="20"/>
          <w:szCs w:val="18"/>
        </w:rPr>
        <w:t>ORGC</w:t>
      </w:r>
      <w:r w:rsidRPr="00A24587">
        <w:rPr>
          <w:sz w:val="20"/>
          <w:szCs w:val="18"/>
        </w:rPr>
        <w:t>], respectively.</w:t>
      </w:r>
      <w:r w:rsidR="00DC46F7" w:rsidRPr="00A24587">
        <w:rPr>
          <w:sz w:val="20"/>
          <w:szCs w:val="18"/>
        </w:rPr>
        <w:t xml:space="preserve"> These nutrient ratios then </w:t>
      </w:r>
      <w:proofErr w:type="spellStart"/>
      <w:r w:rsidR="00DC46F7" w:rsidRPr="00A24587">
        <w:rPr>
          <w:sz w:val="20"/>
          <w:szCs w:val="18"/>
        </w:rPr>
        <w:t>are</w:t>
      </w:r>
      <w:del w:id="2585" w:author="Honnalore Steissberg" w:date="2021-07-30T14:22:00Z">
        <w:r w:rsidR="00DC46F7" w:rsidRPr="00A24587" w:rsidDel="002F2102">
          <w:rPr>
            <w:sz w:val="20"/>
            <w:szCs w:val="18"/>
          </w:rPr>
          <w:delText xml:space="preserve"> </w:delText>
        </w:r>
      </w:del>
      <w:r w:rsidR="00DC46F7" w:rsidRPr="00A24587">
        <w:rPr>
          <w:sz w:val="20"/>
          <w:szCs w:val="18"/>
        </w:rPr>
        <w:t>dynamically</w:t>
      </w:r>
      <w:proofErr w:type="spellEnd"/>
      <w:r w:rsidR="00DC46F7" w:rsidRPr="00A24587">
        <w:rPr>
          <w:sz w:val="20"/>
          <w:szCs w:val="18"/>
        </w:rPr>
        <w:t xml:space="preserve"> computed as organic matter accumulates and decays in the sediments.</w:t>
      </w:r>
      <w:r w:rsidRPr="00A24587">
        <w:rPr>
          <w:sz w:val="20"/>
          <w:szCs w:val="18"/>
        </w:rPr>
        <w:t xml:space="preserve"> </w:t>
      </w:r>
      <w:r w:rsidR="0041037A" w:rsidRPr="00A24587">
        <w:rPr>
          <w:sz w:val="20"/>
          <w:szCs w:val="18"/>
        </w:rPr>
        <w:t>[</w:t>
      </w:r>
      <w:r w:rsidR="0041037A" w:rsidRPr="00A24587">
        <w:rPr>
          <w:rFonts w:cs="Arial"/>
          <w:b/>
          <w:bCs/>
          <w:sz w:val="20"/>
          <w:szCs w:val="18"/>
        </w:rPr>
        <w:t>SEDDK</w:t>
      </w:r>
      <w:r w:rsidR="0041037A" w:rsidRPr="00A24587">
        <w:rPr>
          <w:sz w:val="20"/>
          <w:szCs w:val="18"/>
        </w:rPr>
        <w:t xml:space="preserve">] specifies the sediment decay rate and should be somewhat less than the labile POM decay rate. </w:t>
      </w:r>
      <w:r w:rsidR="00437447" w:rsidRPr="00A24587">
        <w:rPr>
          <w:sz w:val="20"/>
          <w:szCs w:val="18"/>
        </w:rPr>
        <w:t>[</w:t>
      </w:r>
      <w:r w:rsidR="00437447" w:rsidRPr="00A24587">
        <w:rPr>
          <w:rFonts w:cs="Arial"/>
          <w:b/>
          <w:bCs/>
          <w:sz w:val="20"/>
          <w:szCs w:val="18"/>
        </w:rPr>
        <w:t>SEDS</w:t>
      </w:r>
      <w:r w:rsidR="00437447" w:rsidRPr="00A24587">
        <w:rPr>
          <w:sz w:val="20"/>
          <w:szCs w:val="18"/>
        </w:rPr>
        <w:t>] is the velocity at which sediments that accumulate on each layer are settling or moving toward the bottom of the channel. In many systems</w:t>
      </w:r>
      <w:ins w:id="2586" w:author="Honnalore Steissberg" w:date="2021-07-30T14:09:00Z">
        <w:r w:rsidR="00500C13">
          <w:rPr>
            <w:sz w:val="20"/>
            <w:szCs w:val="18"/>
          </w:rPr>
          <w:t>,</w:t>
        </w:r>
      </w:ins>
      <w:r w:rsidR="00437447" w:rsidRPr="00A24587">
        <w:rPr>
          <w:sz w:val="20"/>
          <w:szCs w:val="18"/>
        </w:rPr>
        <w:t xml:space="preserve"> turbulence tends to stir up and re-settle the sediments at lower and lower levels in the channel cross-section. In an earlier version (V3.2), the settling velocity of POM [</w:t>
      </w:r>
      <w:r w:rsidR="00437447" w:rsidRPr="00A24587">
        <w:rPr>
          <w:rFonts w:cs="Arial"/>
          <w:b/>
          <w:bCs/>
          <w:sz w:val="20"/>
          <w:szCs w:val="18"/>
        </w:rPr>
        <w:t>POMS</w:t>
      </w:r>
      <w:r w:rsidR="00437447" w:rsidRPr="00A24587">
        <w:rPr>
          <w:sz w:val="20"/>
          <w:szCs w:val="18"/>
        </w:rPr>
        <w:t xml:space="preserve">] was used to focus sediments </w:t>
      </w:r>
      <w:proofErr w:type="gramStart"/>
      <w:r w:rsidR="00437447" w:rsidRPr="00A24587">
        <w:rPr>
          <w:sz w:val="20"/>
          <w:szCs w:val="18"/>
        </w:rPr>
        <w:t>toward</w:t>
      </w:r>
      <w:proofErr w:type="gramEnd"/>
      <w:r w:rsidR="00437447" w:rsidRPr="00A24587">
        <w:rPr>
          <w:sz w:val="20"/>
          <w:szCs w:val="18"/>
        </w:rPr>
        <w:t xml:space="preserve"> the bottom. </w:t>
      </w:r>
      <w:r w:rsidR="0041037A" w:rsidRPr="00A24587">
        <w:rPr>
          <w:sz w:val="20"/>
          <w:szCs w:val="18"/>
        </w:rPr>
        <w:t>[</w:t>
      </w:r>
      <w:r w:rsidR="0041037A" w:rsidRPr="00A24587">
        <w:rPr>
          <w:rFonts w:cs="Arial"/>
          <w:b/>
          <w:bCs/>
          <w:sz w:val="20"/>
          <w:szCs w:val="18"/>
        </w:rPr>
        <w:t>FSOD</w:t>
      </w:r>
      <w:r w:rsidR="0041037A" w:rsidRPr="00A24587">
        <w:rPr>
          <w:sz w:val="20"/>
          <w:szCs w:val="18"/>
        </w:rPr>
        <w:t xml:space="preserve">] </w:t>
      </w:r>
      <w:r w:rsidR="00E32DAE" w:rsidRPr="00A24587">
        <w:rPr>
          <w:sz w:val="20"/>
          <w:szCs w:val="18"/>
        </w:rPr>
        <w:t>is multiplied by the SOD rates for each segment to determine the actual SOD rate. This is an easy method</w:t>
      </w:r>
      <w:del w:id="2587" w:author="Honnalore Steissberg" w:date="2021-07-30T14:11:00Z">
        <w:r w:rsidR="00E32DAE" w:rsidRPr="00A24587" w:rsidDel="00500C13">
          <w:rPr>
            <w:sz w:val="20"/>
            <w:szCs w:val="18"/>
          </w:rPr>
          <w:delText>s</w:delText>
        </w:r>
      </w:del>
      <w:r w:rsidR="00E32DAE" w:rsidRPr="00A24587">
        <w:rPr>
          <w:sz w:val="20"/>
          <w:szCs w:val="18"/>
        </w:rPr>
        <w:t xml:space="preserve"> to adjust all SOD values </w:t>
      </w:r>
      <w:r w:rsidR="00E32DAE" w:rsidRPr="00A24587">
        <w:rPr>
          <w:sz w:val="20"/>
          <w:szCs w:val="18"/>
        </w:rPr>
        <w:lastRenderedPageBreak/>
        <w:t>without changing them for each segment.</w:t>
      </w:r>
      <w:r w:rsidR="0041037A" w:rsidRPr="00A24587">
        <w:rPr>
          <w:sz w:val="20"/>
          <w:szCs w:val="18"/>
        </w:rPr>
        <w:t xml:space="preserve"> [</w:t>
      </w:r>
      <w:r w:rsidR="0041037A" w:rsidRPr="00A24587">
        <w:rPr>
          <w:rFonts w:cs="Arial"/>
          <w:b/>
          <w:bCs/>
          <w:sz w:val="20"/>
          <w:szCs w:val="18"/>
        </w:rPr>
        <w:t>FSED</w:t>
      </w:r>
      <w:r w:rsidR="0041037A" w:rsidRPr="00A24587">
        <w:rPr>
          <w:sz w:val="20"/>
          <w:szCs w:val="18"/>
        </w:rPr>
        <w:t xml:space="preserve">] </w:t>
      </w:r>
      <w:r w:rsidR="003F7C5B" w:rsidRPr="00A24587">
        <w:rPr>
          <w:sz w:val="20"/>
          <w:szCs w:val="18"/>
        </w:rPr>
        <w:t xml:space="preserve">is multiplied by the initial sediment concentration given either through the LPR, VPR or w2_con.npt </w:t>
      </w:r>
      <w:r w:rsidR="00607007">
        <w:rPr>
          <w:sz w:val="20"/>
          <w:szCs w:val="18"/>
        </w:rPr>
        <w:t xml:space="preserve">(or w2_con.csv) </w:t>
      </w:r>
      <w:r w:rsidR="003F7C5B" w:rsidRPr="00A24587">
        <w:rPr>
          <w:sz w:val="20"/>
          <w:szCs w:val="18"/>
        </w:rPr>
        <w:t>files</w:t>
      </w:r>
      <w:r w:rsidR="0041037A" w:rsidRPr="00A24587">
        <w:rPr>
          <w:sz w:val="20"/>
          <w:szCs w:val="18"/>
        </w:rPr>
        <w:t xml:space="preserve">. </w:t>
      </w:r>
      <w:r w:rsidR="00747062" w:rsidRPr="00A24587">
        <w:rPr>
          <w:sz w:val="20"/>
          <w:szCs w:val="18"/>
        </w:rPr>
        <w:t xml:space="preserve">This allows the model user to adjust the initial condition of all model cells for the first order model. </w:t>
      </w:r>
      <w:r w:rsidR="00D50B80" w:rsidRPr="00A24587">
        <w:rPr>
          <w:sz w:val="20"/>
          <w:szCs w:val="18"/>
        </w:rPr>
        <w:t>[</w:t>
      </w:r>
      <w:r w:rsidR="00D50B80" w:rsidRPr="00A24587">
        <w:rPr>
          <w:rFonts w:cs="Arial"/>
          <w:b/>
          <w:bCs/>
          <w:sz w:val="20"/>
          <w:szCs w:val="18"/>
        </w:rPr>
        <w:t>SEDBR</w:t>
      </w:r>
      <w:r w:rsidR="00D50B80" w:rsidRPr="00A24587">
        <w:rPr>
          <w:sz w:val="20"/>
          <w:szCs w:val="18"/>
        </w:rPr>
        <w:t>] is the sediment burial rate. This allows sediments to effectively be bound and unavailable for further decay.</w:t>
      </w:r>
    </w:p>
    <w:p w14:paraId="75F16C02" w14:textId="12BD1639" w:rsidR="0041037A" w:rsidRPr="00A24587" w:rsidRDefault="00AF38F5">
      <w:pPr>
        <w:pStyle w:val="BodyText"/>
        <w:rPr>
          <w:sz w:val="20"/>
          <w:szCs w:val="18"/>
        </w:rPr>
      </w:pPr>
      <w:r w:rsidRPr="00A24587">
        <w:rPr>
          <w:rFonts w:cs="Arial"/>
          <w:sz w:val="20"/>
          <w:szCs w:val="18"/>
        </w:rPr>
        <w:t>[</w:t>
      </w:r>
      <w:r w:rsidRPr="00A24587">
        <w:rPr>
          <w:rFonts w:cs="Arial"/>
          <w:b/>
          <w:bCs/>
          <w:sz w:val="20"/>
          <w:szCs w:val="18"/>
        </w:rPr>
        <w:t>DYNSEDK</w:t>
      </w:r>
      <w:r w:rsidRPr="00A24587">
        <w:rPr>
          <w:rFonts w:cs="Arial"/>
          <w:sz w:val="20"/>
          <w:szCs w:val="18"/>
        </w:rPr>
        <w:t>]</w:t>
      </w:r>
      <w:r w:rsidRPr="00A24587">
        <w:rPr>
          <w:sz w:val="20"/>
          <w:szCs w:val="18"/>
        </w:rPr>
        <w:t xml:space="preserve"> allows the user to compute dynamically the sediment decay rate in the first order sediment model based on the organics that are deposited into the 1</w:t>
      </w:r>
      <w:r w:rsidRPr="00A24587">
        <w:rPr>
          <w:sz w:val="20"/>
          <w:szCs w:val="18"/>
          <w:vertAlign w:val="superscript"/>
        </w:rPr>
        <w:t>st</w:t>
      </w:r>
      <w:r w:rsidRPr="00A24587">
        <w:rPr>
          <w:sz w:val="20"/>
          <w:szCs w:val="18"/>
        </w:rPr>
        <w:t xml:space="preserve"> order sediment compartment. If </w:t>
      </w:r>
      <w:r w:rsidRPr="00A24587">
        <w:rPr>
          <w:rFonts w:cs="Arial"/>
          <w:sz w:val="20"/>
          <w:szCs w:val="18"/>
        </w:rPr>
        <w:t>[</w:t>
      </w:r>
      <w:r w:rsidRPr="00A24587">
        <w:rPr>
          <w:rFonts w:cs="Arial"/>
          <w:b/>
          <w:bCs/>
          <w:sz w:val="20"/>
          <w:szCs w:val="18"/>
        </w:rPr>
        <w:t>DYNSEDK</w:t>
      </w:r>
      <w:r w:rsidRPr="00A24587">
        <w:rPr>
          <w:rFonts w:cs="Arial"/>
          <w:sz w:val="20"/>
          <w:szCs w:val="18"/>
        </w:rPr>
        <w:t>]</w:t>
      </w:r>
      <w:r w:rsidRPr="00A24587">
        <w:rPr>
          <w:sz w:val="20"/>
          <w:szCs w:val="18"/>
        </w:rPr>
        <w:t xml:space="preserve"> is OFF, then the value of the maximum decay rate is</w:t>
      </w:r>
      <w:r w:rsidRPr="00A24587">
        <w:rPr>
          <w:rFonts w:cs="Arial"/>
          <w:sz w:val="20"/>
          <w:szCs w:val="18"/>
        </w:rPr>
        <w:t xml:space="preserve"> [</w:t>
      </w:r>
      <w:r w:rsidRPr="00A24587">
        <w:rPr>
          <w:rFonts w:cs="Arial"/>
          <w:b/>
          <w:bCs/>
          <w:sz w:val="20"/>
          <w:szCs w:val="18"/>
        </w:rPr>
        <w:t>SEDDK</w:t>
      </w:r>
      <w:r w:rsidRPr="00A24587">
        <w:rPr>
          <w:sz w:val="20"/>
          <w:szCs w:val="18"/>
        </w:rPr>
        <w:t xml:space="preserve">]. It is then adjusted according to temperature. If </w:t>
      </w:r>
      <w:r w:rsidRPr="00A24587">
        <w:rPr>
          <w:rFonts w:cs="Arial"/>
          <w:sz w:val="20"/>
          <w:szCs w:val="18"/>
        </w:rPr>
        <w:t>[</w:t>
      </w:r>
      <w:r w:rsidRPr="00A24587">
        <w:rPr>
          <w:rFonts w:cs="Arial"/>
          <w:b/>
          <w:bCs/>
          <w:sz w:val="20"/>
          <w:szCs w:val="18"/>
        </w:rPr>
        <w:t>DYNSEDK</w:t>
      </w:r>
      <w:r w:rsidRPr="00A24587">
        <w:rPr>
          <w:rFonts w:cs="Arial"/>
          <w:sz w:val="20"/>
          <w:szCs w:val="18"/>
        </w:rPr>
        <w:t>]</w:t>
      </w:r>
      <w:r w:rsidRPr="00A24587">
        <w:rPr>
          <w:sz w:val="20"/>
          <w:szCs w:val="18"/>
        </w:rPr>
        <w:t xml:space="preserve"> is turned ON, then the maximum sediment decay rate is computed</w:t>
      </w:r>
      <w:del w:id="2588" w:author="Honnalore Steissberg" w:date="2021-07-30T14:22:00Z">
        <w:r w:rsidRPr="00A24587" w:rsidDel="002F2102">
          <w:rPr>
            <w:sz w:val="20"/>
            <w:szCs w:val="18"/>
          </w:rPr>
          <w:delText xml:space="preserve"> </w:delText>
        </w:r>
      </w:del>
      <w:ins w:id="2589" w:author="Honnalore Steissberg" w:date="2021-07-30T14:22:00Z">
        <w:r w:rsidR="002F2102">
          <w:rPr>
            <w:sz w:val="20"/>
            <w:szCs w:val="18"/>
          </w:rPr>
          <w:t>-</w:t>
        </w:r>
      </w:ins>
      <w:del w:id="2590" w:author="Honnalore Steissberg" w:date="2021-07-30T14:22:00Z">
        <w:r w:rsidR="00D50B80" w:rsidRPr="00A24587" w:rsidDel="002F2102">
          <w:rPr>
            <w:sz w:val="20"/>
            <w:szCs w:val="18"/>
          </w:rPr>
          <w:delText xml:space="preserve"> </w:delText>
        </w:r>
      </w:del>
      <w:r w:rsidRPr="00A24587">
        <w:rPr>
          <w:sz w:val="20"/>
          <w:szCs w:val="18"/>
        </w:rPr>
        <w:t xml:space="preserve">based on the weighted mass average of the decay rates of material </w:t>
      </w:r>
      <w:del w:id="2591" w:author="Honnalore Steissberg" w:date="2021-07-30T14:23:00Z">
        <w:r w:rsidRPr="00A24587" w:rsidDel="002F2102">
          <w:rPr>
            <w:sz w:val="20"/>
            <w:szCs w:val="18"/>
          </w:rPr>
          <w:delText xml:space="preserve">which </w:delText>
        </w:r>
      </w:del>
      <w:ins w:id="2592" w:author="Honnalore Steissberg" w:date="2021-07-30T14:23:00Z">
        <w:r w:rsidR="002F2102">
          <w:rPr>
            <w:sz w:val="20"/>
            <w:szCs w:val="18"/>
          </w:rPr>
          <w:t>that</w:t>
        </w:r>
        <w:r w:rsidR="002F2102" w:rsidRPr="00A24587">
          <w:rPr>
            <w:sz w:val="20"/>
            <w:szCs w:val="18"/>
          </w:rPr>
          <w:t xml:space="preserve"> </w:t>
        </w:r>
      </w:ins>
      <w:r w:rsidRPr="00A24587">
        <w:rPr>
          <w:sz w:val="20"/>
          <w:szCs w:val="18"/>
        </w:rPr>
        <w:t xml:space="preserve">has settled and the amount that </w:t>
      </w:r>
      <w:del w:id="2593" w:author="Honnalore Steissberg" w:date="2021-07-30T14:24:00Z">
        <w:r w:rsidRPr="00A24587" w:rsidDel="002F2102">
          <w:rPr>
            <w:sz w:val="20"/>
            <w:szCs w:val="18"/>
          </w:rPr>
          <w:delText xml:space="preserve">is </w:delText>
        </w:r>
      </w:del>
      <w:r w:rsidRPr="00A24587">
        <w:rPr>
          <w:sz w:val="20"/>
          <w:szCs w:val="18"/>
        </w:rPr>
        <w:t>already resid</w:t>
      </w:r>
      <w:ins w:id="2594" w:author="Honnalore Steissberg" w:date="2021-07-30T14:24:00Z">
        <w:r w:rsidR="002F2102">
          <w:rPr>
            <w:sz w:val="20"/>
            <w:szCs w:val="18"/>
          </w:rPr>
          <w:t>es</w:t>
        </w:r>
      </w:ins>
      <w:del w:id="2595" w:author="Honnalore Steissberg" w:date="2021-07-30T14:24:00Z">
        <w:r w:rsidRPr="00A24587" w:rsidDel="002F2102">
          <w:rPr>
            <w:sz w:val="20"/>
            <w:szCs w:val="18"/>
          </w:rPr>
          <w:delText>ing</w:delText>
        </w:r>
      </w:del>
      <w:r w:rsidRPr="00A24587">
        <w:rPr>
          <w:sz w:val="20"/>
          <w:szCs w:val="18"/>
        </w:rPr>
        <w:t xml:space="preserve"> in the sediments every time step for which kinetics are computed or updated.</w:t>
      </w:r>
    </w:p>
    <w:p w14:paraId="49C9729A" w14:textId="77777777" w:rsidR="00A647DB" w:rsidRPr="00B7030B" w:rsidRDefault="00A647DB" w:rsidP="00A647DB">
      <w:pPr>
        <w:pStyle w:val="BodyText"/>
        <w:keepNext/>
      </w:pPr>
      <w:r w:rsidRPr="00B7030B">
        <w:rPr>
          <w:noProof/>
        </w:rPr>
        <mc:AlternateContent>
          <mc:Choice Requires="wpg">
            <w:drawing>
              <wp:inline distT="0" distB="0" distL="0" distR="0" wp14:anchorId="2E0C4CCA" wp14:editId="28EAA32C">
                <wp:extent cx="5849980" cy="2724150"/>
                <wp:effectExtent l="0" t="0" r="74930" b="95250"/>
                <wp:docPr id="395" name="Group 11"/>
                <wp:cNvGraphicFramePr/>
                <a:graphic xmlns:a="http://schemas.openxmlformats.org/drawingml/2006/main">
                  <a:graphicData uri="http://schemas.microsoft.com/office/word/2010/wordprocessingGroup">
                    <wpg:wgp>
                      <wpg:cNvGrpSpPr/>
                      <wpg:grpSpPr>
                        <a:xfrm>
                          <a:off x="0" y="0"/>
                          <a:ext cx="5849980" cy="2724150"/>
                          <a:chOff x="685799" y="1296031"/>
                          <a:chExt cx="7931679" cy="4726918"/>
                        </a:xfrm>
                      </wpg:grpSpPr>
                      <wps:wsp>
                        <wps:cNvPr id="451" name="Freeform 451"/>
                        <wps:cNvSpPr/>
                        <wps:spPr>
                          <a:xfrm>
                            <a:off x="785931" y="1745673"/>
                            <a:ext cx="7831547" cy="4277276"/>
                          </a:xfrm>
                          <a:custGeom>
                            <a:avLst/>
                            <a:gdLst>
                              <a:gd name="connsiteX0" fmla="*/ 0 w 7831547"/>
                              <a:gd name="connsiteY0" fmla="*/ 332509 h 4277276"/>
                              <a:gd name="connsiteX1" fmla="*/ 340066 w 7831547"/>
                              <a:gd name="connsiteY1" fmla="*/ 355180 h 4277276"/>
                              <a:gd name="connsiteX2" fmla="*/ 483649 w 7831547"/>
                              <a:gd name="connsiteY2" fmla="*/ 408079 h 4277276"/>
                              <a:gd name="connsiteX3" fmla="*/ 914400 w 7831547"/>
                              <a:gd name="connsiteY3" fmla="*/ 612119 h 4277276"/>
                              <a:gd name="connsiteX4" fmla="*/ 1088211 w 7831547"/>
                              <a:gd name="connsiteY4" fmla="*/ 748145 h 4277276"/>
                              <a:gd name="connsiteX5" fmla="*/ 1292251 w 7831547"/>
                              <a:gd name="connsiteY5" fmla="*/ 1035312 h 4277276"/>
                              <a:gd name="connsiteX6" fmla="*/ 1466062 w 7831547"/>
                              <a:gd name="connsiteY6" fmla="*/ 1398049 h 4277276"/>
                              <a:gd name="connsiteX7" fmla="*/ 1541633 w 7831547"/>
                              <a:gd name="connsiteY7" fmla="*/ 1556747 h 4277276"/>
                              <a:gd name="connsiteX8" fmla="*/ 1647431 w 7831547"/>
                              <a:gd name="connsiteY8" fmla="*/ 1927041 h 4277276"/>
                              <a:gd name="connsiteX9" fmla="*/ 1700330 w 7831547"/>
                              <a:gd name="connsiteY9" fmla="*/ 2047953 h 4277276"/>
                              <a:gd name="connsiteX10" fmla="*/ 1738115 w 7831547"/>
                              <a:gd name="connsiteY10" fmla="*/ 2191537 h 4277276"/>
                              <a:gd name="connsiteX11" fmla="*/ 1806129 w 7831547"/>
                              <a:gd name="connsiteY11" fmla="*/ 2365348 h 4277276"/>
                              <a:gd name="connsiteX12" fmla="*/ 1813686 w 7831547"/>
                              <a:gd name="connsiteY12" fmla="*/ 2388020 h 4277276"/>
                              <a:gd name="connsiteX13" fmla="*/ 2063067 w 7831547"/>
                              <a:gd name="connsiteY13" fmla="*/ 2856555 h 4277276"/>
                              <a:gd name="connsiteX14" fmla="*/ 2244436 w 7831547"/>
                              <a:gd name="connsiteY14" fmla="*/ 3173950 h 4277276"/>
                              <a:gd name="connsiteX15" fmla="*/ 2251993 w 7831547"/>
                              <a:gd name="connsiteY15" fmla="*/ 3196621 h 4277276"/>
                              <a:gd name="connsiteX16" fmla="*/ 2357791 w 7831547"/>
                              <a:gd name="connsiteY16" fmla="*/ 3325091 h 4277276"/>
                              <a:gd name="connsiteX17" fmla="*/ 2569388 w 7831547"/>
                              <a:gd name="connsiteY17" fmla="*/ 3597144 h 4277276"/>
                              <a:gd name="connsiteX18" fmla="*/ 2592059 w 7831547"/>
                              <a:gd name="connsiteY18" fmla="*/ 3612258 h 4277276"/>
                              <a:gd name="connsiteX19" fmla="*/ 2712971 w 7831547"/>
                              <a:gd name="connsiteY19" fmla="*/ 3702942 h 4277276"/>
                              <a:gd name="connsiteX20" fmla="*/ 2826327 w 7831547"/>
                              <a:gd name="connsiteY20" fmla="*/ 3808740 h 4277276"/>
                              <a:gd name="connsiteX21" fmla="*/ 3158836 w 7831547"/>
                              <a:gd name="connsiteY21" fmla="*/ 4043008 h 4277276"/>
                              <a:gd name="connsiteX22" fmla="*/ 3347762 w 7831547"/>
                              <a:gd name="connsiteY22" fmla="*/ 4080793 h 4277276"/>
                              <a:gd name="connsiteX23" fmla="*/ 4027894 w 7831547"/>
                              <a:gd name="connsiteY23" fmla="*/ 4239491 h 4277276"/>
                              <a:gd name="connsiteX24" fmla="*/ 4239490 w 7831547"/>
                              <a:gd name="connsiteY24" fmla="*/ 4262162 h 4277276"/>
                              <a:gd name="connsiteX25" fmla="*/ 4473758 w 7831547"/>
                              <a:gd name="connsiteY25" fmla="*/ 4269719 h 4277276"/>
                              <a:gd name="connsiteX26" fmla="*/ 4655127 w 7831547"/>
                              <a:gd name="connsiteY26" fmla="*/ 4277276 h 4277276"/>
                              <a:gd name="connsiteX27" fmla="*/ 4844052 w 7831547"/>
                              <a:gd name="connsiteY27" fmla="*/ 4269719 h 4277276"/>
                              <a:gd name="connsiteX28" fmla="*/ 4949851 w 7831547"/>
                              <a:gd name="connsiteY28" fmla="*/ 4254605 h 4277276"/>
                              <a:gd name="connsiteX29" fmla="*/ 5010307 w 7831547"/>
                              <a:gd name="connsiteY29" fmla="*/ 4247048 h 4277276"/>
                              <a:gd name="connsiteX30" fmla="*/ 5063206 w 7831547"/>
                              <a:gd name="connsiteY30" fmla="*/ 4231934 h 4277276"/>
                              <a:gd name="connsiteX31" fmla="*/ 5176562 w 7831547"/>
                              <a:gd name="connsiteY31" fmla="*/ 4216820 h 4277276"/>
                              <a:gd name="connsiteX32" fmla="*/ 5199233 w 7831547"/>
                              <a:gd name="connsiteY32" fmla="*/ 4194148 h 4277276"/>
                              <a:gd name="connsiteX33" fmla="*/ 5244575 w 7831547"/>
                              <a:gd name="connsiteY33" fmla="*/ 4156363 h 4277276"/>
                              <a:gd name="connsiteX34" fmla="*/ 5312588 w 7831547"/>
                              <a:gd name="connsiteY34" fmla="*/ 4118578 h 4277276"/>
                              <a:gd name="connsiteX35" fmla="*/ 5425943 w 7831547"/>
                              <a:gd name="connsiteY35" fmla="*/ 4058122 h 4277276"/>
                              <a:gd name="connsiteX36" fmla="*/ 5463729 w 7831547"/>
                              <a:gd name="connsiteY36" fmla="*/ 4020337 h 4277276"/>
                              <a:gd name="connsiteX37" fmla="*/ 5592198 w 7831547"/>
                              <a:gd name="connsiteY37" fmla="*/ 3922096 h 4277276"/>
                              <a:gd name="connsiteX38" fmla="*/ 5660211 w 7831547"/>
                              <a:gd name="connsiteY38" fmla="*/ 3838968 h 4277276"/>
                              <a:gd name="connsiteX39" fmla="*/ 5713110 w 7831547"/>
                              <a:gd name="connsiteY39" fmla="*/ 3786069 h 4277276"/>
                              <a:gd name="connsiteX40" fmla="*/ 5728224 w 7831547"/>
                              <a:gd name="connsiteY40" fmla="*/ 3748284 h 4277276"/>
                              <a:gd name="connsiteX41" fmla="*/ 5796238 w 7831547"/>
                              <a:gd name="connsiteY41" fmla="*/ 3672714 h 4277276"/>
                              <a:gd name="connsiteX42" fmla="*/ 5849137 w 7831547"/>
                              <a:gd name="connsiteY42" fmla="*/ 3574472 h 4277276"/>
                              <a:gd name="connsiteX43" fmla="*/ 5894479 w 7831547"/>
                              <a:gd name="connsiteY43" fmla="*/ 3438446 h 4277276"/>
                              <a:gd name="connsiteX44" fmla="*/ 5902036 w 7831547"/>
                              <a:gd name="connsiteY44" fmla="*/ 3370433 h 4277276"/>
                              <a:gd name="connsiteX45" fmla="*/ 5909593 w 7831547"/>
                              <a:gd name="connsiteY45" fmla="*/ 3287306 h 4277276"/>
                              <a:gd name="connsiteX46" fmla="*/ 5954935 w 7831547"/>
                              <a:gd name="connsiteY46" fmla="*/ 3226849 h 4277276"/>
                              <a:gd name="connsiteX47" fmla="*/ 5992720 w 7831547"/>
                              <a:gd name="connsiteY47" fmla="*/ 3143722 h 4277276"/>
                              <a:gd name="connsiteX48" fmla="*/ 6053176 w 7831547"/>
                              <a:gd name="connsiteY48" fmla="*/ 2992582 h 4277276"/>
                              <a:gd name="connsiteX49" fmla="*/ 6098519 w 7831547"/>
                              <a:gd name="connsiteY49" fmla="*/ 2917011 h 4277276"/>
                              <a:gd name="connsiteX50" fmla="*/ 6128747 w 7831547"/>
                              <a:gd name="connsiteY50" fmla="*/ 2848998 h 4277276"/>
                              <a:gd name="connsiteX51" fmla="*/ 6158975 w 7831547"/>
                              <a:gd name="connsiteY51" fmla="*/ 2803656 h 4277276"/>
                              <a:gd name="connsiteX52" fmla="*/ 6219431 w 7831547"/>
                              <a:gd name="connsiteY52" fmla="*/ 2697858 h 4277276"/>
                              <a:gd name="connsiteX53" fmla="*/ 6287444 w 7831547"/>
                              <a:gd name="connsiteY53" fmla="*/ 2576945 h 4277276"/>
                              <a:gd name="connsiteX54" fmla="*/ 6325229 w 7831547"/>
                              <a:gd name="connsiteY54" fmla="*/ 2493818 h 4277276"/>
                              <a:gd name="connsiteX55" fmla="*/ 6355457 w 7831547"/>
                              <a:gd name="connsiteY55" fmla="*/ 2478704 h 4277276"/>
                              <a:gd name="connsiteX56" fmla="*/ 6378129 w 7831547"/>
                              <a:gd name="connsiteY56" fmla="*/ 2463590 h 4277276"/>
                              <a:gd name="connsiteX57" fmla="*/ 6415914 w 7831547"/>
                              <a:gd name="connsiteY57" fmla="*/ 2410691 h 4277276"/>
                              <a:gd name="connsiteX58" fmla="*/ 6476370 w 7831547"/>
                              <a:gd name="connsiteY58" fmla="*/ 2289778 h 4277276"/>
                              <a:gd name="connsiteX59" fmla="*/ 6499041 w 7831547"/>
                              <a:gd name="connsiteY59" fmla="*/ 2214208 h 4277276"/>
                              <a:gd name="connsiteX60" fmla="*/ 6536826 w 7831547"/>
                              <a:gd name="connsiteY60" fmla="*/ 2161309 h 4277276"/>
                              <a:gd name="connsiteX61" fmla="*/ 6582168 w 7831547"/>
                              <a:gd name="connsiteY61" fmla="*/ 2070625 h 4277276"/>
                              <a:gd name="connsiteX62" fmla="*/ 6612396 w 7831547"/>
                              <a:gd name="connsiteY62" fmla="*/ 2010168 h 4277276"/>
                              <a:gd name="connsiteX63" fmla="*/ 6703081 w 7831547"/>
                              <a:gd name="connsiteY63" fmla="*/ 1806129 h 4277276"/>
                              <a:gd name="connsiteX64" fmla="*/ 6793765 w 7831547"/>
                              <a:gd name="connsiteY64" fmla="*/ 1685216 h 4277276"/>
                              <a:gd name="connsiteX65" fmla="*/ 6861778 w 7831547"/>
                              <a:gd name="connsiteY65" fmla="*/ 1617203 h 4277276"/>
                              <a:gd name="connsiteX66" fmla="*/ 7012919 w 7831547"/>
                              <a:gd name="connsiteY66" fmla="*/ 1549190 h 4277276"/>
                              <a:gd name="connsiteX67" fmla="*/ 7111160 w 7831547"/>
                              <a:gd name="connsiteY67" fmla="*/ 1496291 h 4277276"/>
                              <a:gd name="connsiteX68" fmla="*/ 7141388 w 7831547"/>
                              <a:gd name="connsiteY68" fmla="*/ 1466063 h 4277276"/>
                              <a:gd name="connsiteX69" fmla="*/ 7194287 w 7831547"/>
                              <a:gd name="connsiteY69" fmla="*/ 1375378 h 4277276"/>
                              <a:gd name="connsiteX70" fmla="*/ 7201844 w 7831547"/>
                              <a:gd name="connsiteY70" fmla="*/ 1337593 h 4277276"/>
                              <a:gd name="connsiteX71" fmla="*/ 7209401 w 7831547"/>
                              <a:gd name="connsiteY71" fmla="*/ 1231795 h 4277276"/>
                              <a:gd name="connsiteX72" fmla="*/ 7232072 w 7831547"/>
                              <a:gd name="connsiteY72" fmla="*/ 1148667 h 4277276"/>
                              <a:gd name="connsiteX73" fmla="*/ 7254743 w 7831547"/>
                              <a:gd name="connsiteY73" fmla="*/ 1020198 h 4277276"/>
                              <a:gd name="connsiteX74" fmla="*/ 7269857 w 7831547"/>
                              <a:gd name="connsiteY74" fmla="*/ 846387 h 4277276"/>
                              <a:gd name="connsiteX75" fmla="*/ 7284971 w 7831547"/>
                              <a:gd name="connsiteY75" fmla="*/ 581891 h 4277276"/>
                              <a:gd name="connsiteX76" fmla="*/ 7292529 w 7831547"/>
                              <a:gd name="connsiteY76" fmla="*/ 468535 h 4277276"/>
                              <a:gd name="connsiteX77" fmla="*/ 7300086 w 7831547"/>
                              <a:gd name="connsiteY77" fmla="*/ 392965 h 4277276"/>
                              <a:gd name="connsiteX78" fmla="*/ 7352985 w 7831547"/>
                              <a:gd name="connsiteY78" fmla="*/ 317395 h 4277276"/>
                              <a:gd name="connsiteX79" fmla="*/ 7398327 w 7831547"/>
                              <a:gd name="connsiteY79" fmla="*/ 204039 h 4277276"/>
                              <a:gd name="connsiteX80" fmla="*/ 7420998 w 7831547"/>
                              <a:gd name="connsiteY80" fmla="*/ 181368 h 4277276"/>
                              <a:gd name="connsiteX81" fmla="*/ 7451226 w 7831547"/>
                              <a:gd name="connsiteY81" fmla="*/ 143583 h 4277276"/>
                              <a:gd name="connsiteX82" fmla="*/ 7489011 w 7831547"/>
                              <a:gd name="connsiteY82" fmla="*/ 120912 h 4277276"/>
                              <a:gd name="connsiteX83" fmla="*/ 7557024 w 7831547"/>
                              <a:gd name="connsiteY83" fmla="*/ 90684 h 4277276"/>
                              <a:gd name="connsiteX84" fmla="*/ 7677937 w 7831547"/>
                              <a:gd name="connsiteY84" fmla="*/ 52899 h 4277276"/>
                              <a:gd name="connsiteX85" fmla="*/ 7730836 w 7831547"/>
                              <a:gd name="connsiteY85" fmla="*/ 22671 h 4277276"/>
                              <a:gd name="connsiteX86" fmla="*/ 7791292 w 7831547"/>
                              <a:gd name="connsiteY86" fmla="*/ 15114 h 4277276"/>
                              <a:gd name="connsiteX87" fmla="*/ 7829077 w 7831547"/>
                              <a:gd name="connsiteY87" fmla="*/ 0 h 42772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Lst>
                            <a:rect l="l" t="t" r="r" b="b"/>
                            <a:pathLst>
                              <a:path w="7831547" h="4277276">
                                <a:moveTo>
                                  <a:pt x="0" y="332509"/>
                                </a:moveTo>
                                <a:cubicBezTo>
                                  <a:pt x="113355" y="340066"/>
                                  <a:pt x="227821" y="337642"/>
                                  <a:pt x="340066" y="355180"/>
                                </a:cubicBezTo>
                                <a:cubicBezTo>
                                  <a:pt x="390460" y="363054"/>
                                  <a:pt x="437171" y="387069"/>
                                  <a:pt x="483649" y="408079"/>
                                </a:cubicBezTo>
                                <a:cubicBezTo>
                                  <a:pt x="1001833" y="642327"/>
                                  <a:pt x="743073" y="555010"/>
                                  <a:pt x="914400" y="612119"/>
                                </a:cubicBezTo>
                                <a:cubicBezTo>
                                  <a:pt x="972337" y="657461"/>
                                  <a:pt x="1034838" y="697509"/>
                                  <a:pt x="1088211" y="748145"/>
                                </a:cubicBezTo>
                                <a:cubicBezTo>
                                  <a:pt x="1177329" y="832693"/>
                                  <a:pt x="1237361" y="927146"/>
                                  <a:pt x="1292251" y="1035312"/>
                                </a:cubicBezTo>
                                <a:cubicBezTo>
                                  <a:pt x="1352924" y="1154875"/>
                                  <a:pt x="1408214" y="1277094"/>
                                  <a:pt x="1466062" y="1398049"/>
                                </a:cubicBezTo>
                                <a:lnTo>
                                  <a:pt x="1541633" y="1556747"/>
                                </a:lnTo>
                                <a:cubicBezTo>
                                  <a:pt x="1569746" y="1678571"/>
                                  <a:pt x="1599287" y="1816998"/>
                                  <a:pt x="1647431" y="1927041"/>
                                </a:cubicBezTo>
                                <a:cubicBezTo>
                                  <a:pt x="1665064" y="1967345"/>
                                  <a:pt x="1686062" y="2006339"/>
                                  <a:pt x="1700330" y="2047953"/>
                                </a:cubicBezTo>
                                <a:cubicBezTo>
                                  <a:pt x="1716381" y="2094769"/>
                                  <a:pt x="1722465" y="2144586"/>
                                  <a:pt x="1738115" y="2191537"/>
                                </a:cubicBezTo>
                                <a:cubicBezTo>
                                  <a:pt x="1757789" y="2250559"/>
                                  <a:pt x="1783795" y="2307280"/>
                                  <a:pt x="1806129" y="2365348"/>
                                </a:cubicBezTo>
                                <a:cubicBezTo>
                                  <a:pt x="1808989" y="2372783"/>
                                  <a:pt x="1809994" y="2380961"/>
                                  <a:pt x="1813686" y="2388020"/>
                                </a:cubicBezTo>
                                <a:cubicBezTo>
                                  <a:pt x="1895689" y="2544791"/>
                                  <a:pt x="1980369" y="2700149"/>
                                  <a:pt x="2063067" y="2856555"/>
                                </a:cubicBezTo>
                                <a:cubicBezTo>
                                  <a:pt x="2293435" y="3292250"/>
                                  <a:pt x="2044715" y="2841081"/>
                                  <a:pt x="2244436" y="3173950"/>
                                </a:cubicBezTo>
                                <a:cubicBezTo>
                                  <a:pt x="2248534" y="3180781"/>
                                  <a:pt x="2247214" y="3190248"/>
                                  <a:pt x="2251993" y="3196621"/>
                                </a:cubicBezTo>
                                <a:cubicBezTo>
                                  <a:pt x="2285278" y="3241001"/>
                                  <a:pt x="2323808" y="3281242"/>
                                  <a:pt x="2357791" y="3325091"/>
                                </a:cubicBezTo>
                                <a:cubicBezTo>
                                  <a:pt x="2445970" y="3438870"/>
                                  <a:pt x="2478896" y="3500188"/>
                                  <a:pt x="2569388" y="3597144"/>
                                </a:cubicBezTo>
                                <a:cubicBezTo>
                                  <a:pt x="2575585" y="3603784"/>
                                  <a:pt x="2584747" y="3606870"/>
                                  <a:pt x="2592059" y="3612258"/>
                                </a:cubicBezTo>
                                <a:cubicBezTo>
                                  <a:pt x="2632618" y="3642143"/>
                                  <a:pt x="2674370" y="3670567"/>
                                  <a:pt x="2712971" y="3702942"/>
                                </a:cubicBezTo>
                                <a:cubicBezTo>
                                  <a:pt x="2752572" y="3736156"/>
                                  <a:pt x="2786552" y="3775735"/>
                                  <a:pt x="2826327" y="3808740"/>
                                </a:cubicBezTo>
                                <a:cubicBezTo>
                                  <a:pt x="2944659" y="3906930"/>
                                  <a:pt x="3026259" y="3988772"/>
                                  <a:pt x="3158836" y="4043008"/>
                                </a:cubicBezTo>
                                <a:cubicBezTo>
                                  <a:pt x="3226578" y="4070721"/>
                                  <a:pt x="3272607" y="4070772"/>
                                  <a:pt x="3347762" y="4080793"/>
                                </a:cubicBezTo>
                                <a:cubicBezTo>
                                  <a:pt x="3581905" y="4150169"/>
                                  <a:pt x="3768468" y="4211695"/>
                                  <a:pt x="4027894" y="4239491"/>
                                </a:cubicBezTo>
                                <a:cubicBezTo>
                                  <a:pt x="4098426" y="4247048"/>
                                  <a:pt x="4168717" y="4257364"/>
                                  <a:pt x="4239490" y="4262162"/>
                                </a:cubicBezTo>
                                <a:cubicBezTo>
                                  <a:pt x="4317441" y="4267447"/>
                                  <a:pt x="4395680" y="4266880"/>
                                  <a:pt x="4473758" y="4269719"/>
                                </a:cubicBezTo>
                                <a:lnTo>
                                  <a:pt x="4655127" y="4277276"/>
                                </a:lnTo>
                                <a:lnTo>
                                  <a:pt x="4844052" y="4269719"/>
                                </a:lnTo>
                                <a:cubicBezTo>
                                  <a:pt x="4997954" y="4260925"/>
                                  <a:pt x="4867167" y="4268386"/>
                                  <a:pt x="4949851" y="4254605"/>
                                </a:cubicBezTo>
                                <a:cubicBezTo>
                                  <a:pt x="4969884" y="4251266"/>
                                  <a:pt x="4990155" y="4249567"/>
                                  <a:pt x="5010307" y="4247048"/>
                                </a:cubicBezTo>
                                <a:cubicBezTo>
                                  <a:pt x="5027940" y="4242010"/>
                                  <a:pt x="5045163" y="4235214"/>
                                  <a:pt x="5063206" y="4231934"/>
                                </a:cubicBezTo>
                                <a:cubicBezTo>
                                  <a:pt x="5100711" y="4225115"/>
                                  <a:pt x="5139833" y="4227023"/>
                                  <a:pt x="5176562" y="4216820"/>
                                </a:cubicBezTo>
                                <a:cubicBezTo>
                                  <a:pt x="5186860" y="4213960"/>
                                  <a:pt x="5191245" y="4201248"/>
                                  <a:pt x="5199233" y="4194148"/>
                                </a:cubicBezTo>
                                <a:cubicBezTo>
                                  <a:pt x="5213937" y="4181077"/>
                                  <a:pt x="5228664" y="4167935"/>
                                  <a:pt x="5244575" y="4156363"/>
                                </a:cubicBezTo>
                                <a:cubicBezTo>
                                  <a:pt x="5302084" y="4114538"/>
                                  <a:pt x="5261504" y="4150506"/>
                                  <a:pt x="5312588" y="4118578"/>
                                </a:cubicBezTo>
                                <a:cubicBezTo>
                                  <a:pt x="5407189" y="4059452"/>
                                  <a:pt x="5234628" y="4145083"/>
                                  <a:pt x="5425943" y="4058122"/>
                                </a:cubicBezTo>
                                <a:cubicBezTo>
                                  <a:pt x="5438538" y="4045527"/>
                                  <a:pt x="5449820" y="4031464"/>
                                  <a:pt x="5463729" y="4020337"/>
                                </a:cubicBezTo>
                                <a:cubicBezTo>
                                  <a:pt x="5587884" y="3921014"/>
                                  <a:pt x="5493628" y="4012453"/>
                                  <a:pt x="5592198" y="3922096"/>
                                </a:cubicBezTo>
                                <a:cubicBezTo>
                                  <a:pt x="5674110" y="3847009"/>
                                  <a:pt x="5588201" y="3924071"/>
                                  <a:pt x="5660211" y="3838968"/>
                                </a:cubicBezTo>
                                <a:cubicBezTo>
                                  <a:pt x="5676319" y="3819932"/>
                                  <a:pt x="5695477" y="3803702"/>
                                  <a:pt x="5713110" y="3786069"/>
                                </a:cubicBezTo>
                                <a:cubicBezTo>
                                  <a:pt x="5718148" y="3773474"/>
                                  <a:pt x="5720941" y="3759728"/>
                                  <a:pt x="5728224" y="3748284"/>
                                </a:cubicBezTo>
                                <a:cubicBezTo>
                                  <a:pt x="5802779" y="3631126"/>
                                  <a:pt x="5732072" y="3760941"/>
                                  <a:pt x="5796238" y="3672714"/>
                                </a:cubicBezTo>
                                <a:cubicBezTo>
                                  <a:pt x="5803945" y="3662118"/>
                                  <a:pt x="5843099" y="3590573"/>
                                  <a:pt x="5849137" y="3574472"/>
                                </a:cubicBezTo>
                                <a:cubicBezTo>
                                  <a:pt x="5865919" y="3529720"/>
                                  <a:pt x="5894479" y="3438446"/>
                                  <a:pt x="5894479" y="3438446"/>
                                </a:cubicBezTo>
                                <a:cubicBezTo>
                                  <a:pt x="5896998" y="3415775"/>
                                  <a:pt x="5899766" y="3393130"/>
                                  <a:pt x="5902036" y="3370433"/>
                                </a:cubicBezTo>
                                <a:cubicBezTo>
                                  <a:pt x="5904805" y="3342748"/>
                                  <a:pt x="5899974" y="3313414"/>
                                  <a:pt x="5909593" y="3287306"/>
                                </a:cubicBezTo>
                                <a:cubicBezTo>
                                  <a:pt x="5918301" y="3263669"/>
                                  <a:pt x="5942314" y="3248649"/>
                                  <a:pt x="5954935" y="3226849"/>
                                </a:cubicBezTo>
                                <a:cubicBezTo>
                                  <a:pt x="5970185" y="3200508"/>
                                  <a:pt x="5981195" y="3171893"/>
                                  <a:pt x="5992720" y="3143722"/>
                                </a:cubicBezTo>
                                <a:cubicBezTo>
                                  <a:pt x="6020906" y="3074823"/>
                                  <a:pt x="6019826" y="3055947"/>
                                  <a:pt x="6053176" y="2992582"/>
                                </a:cubicBezTo>
                                <a:cubicBezTo>
                                  <a:pt x="6066858" y="2966586"/>
                                  <a:pt x="6084837" y="2943007"/>
                                  <a:pt x="6098519" y="2917011"/>
                                </a:cubicBezTo>
                                <a:cubicBezTo>
                                  <a:pt x="6110074" y="2895057"/>
                                  <a:pt x="6117072" y="2870889"/>
                                  <a:pt x="6128747" y="2848998"/>
                                </a:cubicBezTo>
                                <a:cubicBezTo>
                                  <a:pt x="6137295" y="2832970"/>
                                  <a:pt x="6150277" y="2819603"/>
                                  <a:pt x="6158975" y="2803656"/>
                                </a:cubicBezTo>
                                <a:cubicBezTo>
                                  <a:pt x="6234675" y="2664873"/>
                                  <a:pt x="6065197" y="2929209"/>
                                  <a:pt x="6219431" y="2697858"/>
                                </a:cubicBezTo>
                                <a:cubicBezTo>
                                  <a:pt x="6271028" y="2543064"/>
                                  <a:pt x="6205576" y="2710912"/>
                                  <a:pt x="6287444" y="2576945"/>
                                </a:cubicBezTo>
                                <a:cubicBezTo>
                                  <a:pt x="6303315" y="2550973"/>
                                  <a:pt x="6307904" y="2518843"/>
                                  <a:pt x="6325229" y="2493818"/>
                                </a:cubicBezTo>
                                <a:cubicBezTo>
                                  <a:pt x="6331641" y="2484556"/>
                                  <a:pt x="6345676" y="2484293"/>
                                  <a:pt x="6355457" y="2478704"/>
                                </a:cubicBezTo>
                                <a:cubicBezTo>
                                  <a:pt x="6363343" y="2474198"/>
                                  <a:pt x="6370572" y="2468628"/>
                                  <a:pt x="6378129" y="2463590"/>
                                </a:cubicBezTo>
                                <a:cubicBezTo>
                                  <a:pt x="6390724" y="2445957"/>
                                  <a:pt x="6405775" y="2429842"/>
                                  <a:pt x="6415914" y="2410691"/>
                                </a:cubicBezTo>
                                <a:cubicBezTo>
                                  <a:pt x="6510990" y="2231102"/>
                                  <a:pt x="6392192" y="2416045"/>
                                  <a:pt x="6476370" y="2289778"/>
                                </a:cubicBezTo>
                                <a:cubicBezTo>
                                  <a:pt x="6483927" y="2264588"/>
                                  <a:pt x="6487843" y="2238004"/>
                                  <a:pt x="6499041" y="2214208"/>
                                </a:cubicBezTo>
                                <a:cubicBezTo>
                                  <a:pt x="6508268" y="2194601"/>
                                  <a:pt x="6525969" y="2180062"/>
                                  <a:pt x="6536826" y="2161309"/>
                                </a:cubicBezTo>
                                <a:cubicBezTo>
                                  <a:pt x="6553759" y="2132061"/>
                                  <a:pt x="6567054" y="2100853"/>
                                  <a:pt x="6582168" y="2070625"/>
                                </a:cubicBezTo>
                                <a:cubicBezTo>
                                  <a:pt x="6592244" y="2050473"/>
                                  <a:pt x="6604028" y="2031087"/>
                                  <a:pt x="6612396" y="2010168"/>
                                </a:cubicBezTo>
                                <a:cubicBezTo>
                                  <a:pt x="6632192" y="1960679"/>
                                  <a:pt x="6679933" y="1836994"/>
                                  <a:pt x="6703081" y="1806129"/>
                                </a:cubicBezTo>
                                <a:cubicBezTo>
                                  <a:pt x="6733309" y="1765825"/>
                                  <a:pt x="6758141" y="1720840"/>
                                  <a:pt x="6793765" y="1685216"/>
                                </a:cubicBezTo>
                                <a:cubicBezTo>
                                  <a:pt x="6816436" y="1662545"/>
                                  <a:pt x="6831362" y="1627342"/>
                                  <a:pt x="6861778" y="1617203"/>
                                </a:cubicBezTo>
                                <a:cubicBezTo>
                                  <a:pt x="6934131" y="1593085"/>
                                  <a:pt x="6918596" y="1600638"/>
                                  <a:pt x="7012919" y="1549190"/>
                                </a:cubicBezTo>
                                <a:cubicBezTo>
                                  <a:pt x="7124234" y="1488473"/>
                                  <a:pt x="7028845" y="1529217"/>
                                  <a:pt x="7111160" y="1496291"/>
                                </a:cubicBezTo>
                                <a:cubicBezTo>
                                  <a:pt x="7121236" y="1486215"/>
                                  <a:pt x="7133315" y="1477805"/>
                                  <a:pt x="7141388" y="1466063"/>
                                </a:cubicBezTo>
                                <a:cubicBezTo>
                                  <a:pt x="7161214" y="1437225"/>
                                  <a:pt x="7194287" y="1375378"/>
                                  <a:pt x="7194287" y="1375378"/>
                                </a:cubicBezTo>
                                <a:cubicBezTo>
                                  <a:pt x="7196806" y="1362783"/>
                                  <a:pt x="7200499" y="1350367"/>
                                  <a:pt x="7201844" y="1337593"/>
                                </a:cubicBezTo>
                                <a:cubicBezTo>
                                  <a:pt x="7205545" y="1302431"/>
                                  <a:pt x="7203815" y="1266707"/>
                                  <a:pt x="7209401" y="1231795"/>
                                </a:cubicBezTo>
                                <a:cubicBezTo>
                                  <a:pt x="7213939" y="1203434"/>
                                  <a:pt x="7226054" y="1176751"/>
                                  <a:pt x="7232072" y="1148667"/>
                                </a:cubicBezTo>
                                <a:cubicBezTo>
                                  <a:pt x="7241183" y="1106148"/>
                                  <a:pt x="7247186" y="1063021"/>
                                  <a:pt x="7254743" y="1020198"/>
                                </a:cubicBezTo>
                                <a:cubicBezTo>
                                  <a:pt x="7259781" y="962261"/>
                                  <a:pt x="7267853" y="904508"/>
                                  <a:pt x="7269857" y="846387"/>
                                </a:cubicBezTo>
                                <a:cubicBezTo>
                                  <a:pt x="7277942" y="611920"/>
                                  <a:pt x="7265397" y="699333"/>
                                  <a:pt x="7284971" y="581891"/>
                                </a:cubicBezTo>
                                <a:cubicBezTo>
                                  <a:pt x="7287490" y="544106"/>
                                  <a:pt x="7289509" y="506284"/>
                                  <a:pt x="7292529" y="468535"/>
                                </a:cubicBezTo>
                                <a:cubicBezTo>
                                  <a:pt x="7294548" y="443300"/>
                                  <a:pt x="7292535" y="417128"/>
                                  <a:pt x="7300086" y="392965"/>
                                </a:cubicBezTo>
                                <a:cubicBezTo>
                                  <a:pt x="7303409" y="382332"/>
                                  <a:pt x="7342915" y="330822"/>
                                  <a:pt x="7352985" y="317395"/>
                                </a:cubicBezTo>
                                <a:cubicBezTo>
                                  <a:pt x="7365274" y="280528"/>
                                  <a:pt x="7376089" y="237397"/>
                                  <a:pt x="7398327" y="204039"/>
                                </a:cubicBezTo>
                                <a:cubicBezTo>
                                  <a:pt x="7404255" y="195147"/>
                                  <a:pt x="7413960" y="189411"/>
                                  <a:pt x="7420998" y="181368"/>
                                </a:cubicBezTo>
                                <a:cubicBezTo>
                                  <a:pt x="7431619" y="169229"/>
                                  <a:pt x="7439171" y="154299"/>
                                  <a:pt x="7451226" y="143583"/>
                                </a:cubicBezTo>
                                <a:cubicBezTo>
                                  <a:pt x="7462204" y="133825"/>
                                  <a:pt x="7476790" y="129060"/>
                                  <a:pt x="7489011" y="120912"/>
                                </a:cubicBezTo>
                                <a:cubicBezTo>
                                  <a:pt x="7536747" y="89088"/>
                                  <a:pt x="7499513" y="102186"/>
                                  <a:pt x="7557024" y="90684"/>
                                </a:cubicBezTo>
                                <a:cubicBezTo>
                                  <a:pt x="7714873" y="23036"/>
                                  <a:pt x="7489990" y="115548"/>
                                  <a:pt x="7677937" y="52899"/>
                                </a:cubicBezTo>
                                <a:cubicBezTo>
                                  <a:pt x="7745399" y="30412"/>
                                  <a:pt x="7648555" y="43241"/>
                                  <a:pt x="7730836" y="22671"/>
                                </a:cubicBezTo>
                                <a:cubicBezTo>
                                  <a:pt x="7750538" y="17745"/>
                                  <a:pt x="7771219" y="18202"/>
                                  <a:pt x="7791292" y="15114"/>
                                </a:cubicBezTo>
                                <a:cubicBezTo>
                                  <a:pt x="7831547" y="8921"/>
                                  <a:pt x="7829077" y="20037"/>
                                  <a:pt x="7829077" y="0"/>
                                </a:cubicBezTo>
                              </a:path>
                            </a:pathLst>
                          </a:custGeom>
                        </wps:spPr>
                        <wps:style>
                          <a:lnRef idx="3">
                            <a:schemeClr val="dk1"/>
                          </a:lnRef>
                          <a:fillRef idx="0">
                            <a:schemeClr val="dk1"/>
                          </a:fillRef>
                          <a:effectRef idx="2">
                            <a:schemeClr val="dk1"/>
                          </a:effectRef>
                          <a:fontRef idx="minor">
                            <a:schemeClr val="tx1"/>
                          </a:fontRef>
                        </wps:style>
                        <wps:txbx>
                          <w:txbxContent>
                            <w:p w14:paraId="3940BA1F" w14:textId="77777777" w:rsidR="008A5A8D" w:rsidRDefault="008A5A8D" w:rsidP="00B862EB"/>
                          </w:txbxContent>
                        </wps:txbx>
                        <wps:bodyPr rtlCol="0" anchor="ctr"/>
                      </wps:wsp>
                      <wps:wsp>
                        <wps:cNvPr id="452" name="Rectangle 452"/>
                        <wps:cNvSpPr/>
                        <wps:spPr>
                          <a:xfrm>
                            <a:off x="1219200" y="1828800"/>
                            <a:ext cx="6934200" cy="7620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8E06" w14:textId="77777777" w:rsidR="008A5A8D" w:rsidRDefault="008A5A8D" w:rsidP="00B862EB">
                              <w:pPr>
                                <w:pStyle w:val="NormalWeb"/>
                                <w:jc w:val="center"/>
                              </w:pPr>
                              <w:r>
                                <w:rPr>
                                  <w:rFonts w:hAnsi="Calibri" w:cstheme="minorBidi"/>
                                  <w:color w:val="000000" w:themeColor="text1"/>
                                  <w:kern w:val="24"/>
                                  <w:sz w:val="36"/>
                                  <w:szCs w:val="36"/>
                                </w:rPr>
                                <w:t>Model layer</w:t>
                              </w:r>
                            </w:p>
                          </w:txbxContent>
                        </wps:txbx>
                        <wps:bodyPr rtlCol="0" anchor="ctr"/>
                      </wps:wsp>
                      <wps:wsp>
                        <wps:cNvPr id="453" name="Rectangle 453"/>
                        <wps:cNvSpPr/>
                        <wps:spPr>
                          <a:xfrm>
                            <a:off x="1905000" y="2590800"/>
                            <a:ext cx="6096000" cy="6858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577667" w14:textId="77777777" w:rsidR="008A5A8D" w:rsidRDefault="008A5A8D" w:rsidP="00B862EB"/>
                          </w:txbxContent>
                        </wps:txbx>
                        <wps:bodyPr rtlCol="0" anchor="ctr"/>
                      </wps:wsp>
                      <wps:wsp>
                        <wps:cNvPr id="454" name="Rectangle 454"/>
                        <wps:cNvSpPr/>
                        <wps:spPr>
                          <a:xfrm>
                            <a:off x="2286000" y="3276600"/>
                            <a:ext cx="5257800" cy="7620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E4FA3" w14:textId="77777777" w:rsidR="008A5A8D" w:rsidRDefault="008A5A8D" w:rsidP="00B862EB"/>
                          </w:txbxContent>
                        </wps:txbx>
                        <wps:bodyPr rtlCol="0" anchor="ctr"/>
                      </wps:wsp>
                      <wps:wsp>
                        <wps:cNvPr id="455" name="Rectangle 455"/>
                        <wps:cNvSpPr/>
                        <wps:spPr>
                          <a:xfrm>
                            <a:off x="2895600" y="4038600"/>
                            <a:ext cx="4191000" cy="7620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84CBE" w14:textId="77777777" w:rsidR="008A5A8D" w:rsidRDefault="008A5A8D" w:rsidP="00B862EB"/>
                          </w:txbxContent>
                        </wps:txbx>
                        <wps:bodyPr rtlCol="0" anchor="ctr"/>
                      </wps:wsp>
                      <wps:wsp>
                        <wps:cNvPr id="456" name="Rectangle 456"/>
                        <wps:cNvSpPr/>
                        <wps:spPr>
                          <a:xfrm>
                            <a:off x="3200400" y="4800600"/>
                            <a:ext cx="3505200" cy="7620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3D2A6" w14:textId="77777777" w:rsidR="008A5A8D" w:rsidRDefault="008A5A8D" w:rsidP="00B862EB"/>
                          </w:txbxContent>
                        </wps:txbx>
                        <wps:bodyPr rtlCol="0" anchor="ctr"/>
                      </wps:wsp>
                      <wps:wsp>
                        <wps:cNvPr id="457" name="TextBox 7"/>
                        <wps:cNvSpPr txBox="1"/>
                        <wps:spPr>
                          <a:xfrm>
                            <a:off x="1511391" y="1296031"/>
                            <a:ext cx="2755265" cy="580561"/>
                          </a:xfrm>
                          <a:prstGeom prst="rect">
                            <a:avLst/>
                          </a:prstGeom>
                          <a:noFill/>
                        </wps:spPr>
                        <wps:txbx>
                          <w:txbxContent>
                            <w:p w14:paraId="68A3C5AD" w14:textId="77777777" w:rsidR="008A5A8D" w:rsidRDefault="008A5A8D" w:rsidP="00B862EB">
                              <w:pPr>
                                <w:pStyle w:val="NormalWeb"/>
                              </w:pPr>
                              <w:r>
                                <w:rPr>
                                  <w:rFonts w:hAnsi="Calibri" w:cstheme="minorBidi"/>
                                  <w:color w:val="000000" w:themeColor="text1"/>
                                  <w:kern w:val="24"/>
                                  <w:sz w:val="36"/>
                                  <w:szCs w:val="36"/>
                                </w:rPr>
                                <w:t>End view of model segment</w:t>
                              </w:r>
                            </w:p>
                          </w:txbxContent>
                        </wps:txbx>
                        <wps:bodyPr wrap="square" rtlCol="0">
                          <a:noAutofit/>
                        </wps:bodyPr>
                      </wps:wsp>
                      <wps:wsp>
                        <wps:cNvPr id="458" name="Right Arrow 458"/>
                        <wps:cNvSpPr/>
                        <wps:spPr>
                          <a:xfrm rot="3991966">
                            <a:off x="1101381" y="3533220"/>
                            <a:ext cx="2354736" cy="457200"/>
                          </a:xfrm>
                          <a:prstGeom prst="rightArrow">
                            <a:avLst/>
                          </a:prstGeom>
                          <a:solidFill>
                            <a:srgbClr val="FFC000">
                              <a:alpha val="5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0F47F4" w14:textId="77777777" w:rsidR="008A5A8D" w:rsidRDefault="008A5A8D" w:rsidP="00B862EB"/>
                          </w:txbxContent>
                        </wps:txbx>
                        <wps:bodyPr rtlCol="0" anchor="ctr"/>
                      </wps:wsp>
                      <wps:wsp>
                        <wps:cNvPr id="459" name="Right Arrow 459"/>
                        <wps:cNvSpPr/>
                        <wps:spPr>
                          <a:xfrm rot="7490566">
                            <a:off x="5946063" y="3646434"/>
                            <a:ext cx="2996937" cy="457200"/>
                          </a:xfrm>
                          <a:prstGeom prst="rightArrow">
                            <a:avLst/>
                          </a:prstGeom>
                          <a:solidFill>
                            <a:srgbClr val="FFC000">
                              <a:alpha val="5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F07915" w14:textId="77777777" w:rsidR="008A5A8D" w:rsidRDefault="008A5A8D" w:rsidP="00B862EB"/>
                          </w:txbxContent>
                        </wps:txbx>
                        <wps:bodyPr rtlCol="0" anchor="ctr"/>
                      </wps:wsp>
                      <wps:wsp>
                        <wps:cNvPr id="461" name="TextBox 10"/>
                        <wps:cNvSpPr txBox="1"/>
                        <wps:spPr>
                          <a:xfrm>
                            <a:off x="685799" y="3276084"/>
                            <a:ext cx="2053397" cy="2672489"/>
                          </a:xfrm>
                          <a:prstGeom prst="rect">
                            <a:avLst/>
                          </a:prstGeom>
                          <a:noFill/>
                        </wps:spPr>
                        <wps:txbx>
                          <w:txbxContent>
                            <w:p w14:paraId="0BD36BFC"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Focusing</w:t>
                              </w:r>
                            </w:p>
                            <w:p w14:paraId="48E24CBB"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rate</w:t>
                              </w:r>
                            </w:p>
                            <w:p w14:paraId="2CA685E4"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for sediment</w:t>
                              </w:r>
                            </w:p>
                            <w:p w14:paraId="0B6B3B25"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 xml:space="preserve">movement to </w:t>
                              </w:r>
                            </w:p>
                            <w:p w14:paraId="2BC8C093"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bottom of grid</w:t>
                              </w:r>
                            </w:p>
                          </w:txbxContent>
                        </wps:txbx>
                        <wps:bodyPr wrap="square" rtlCol="0">
                          <a:noAutofit/>
                        </wps:bodyPr>
                      </wps:wsp>
                    </wpg:wgp>
                  </a:graphicData>
                </a:graphic>
              </wp:inline>
            </w:drawing>
          </mc:Choice>
          <mc:Fallback>
            <w:pict>
              <v:group w14:anchorId="2E0C4CCA" id="Group 11" o:spid="_x0000_s1060" style="width:460.65pt;height:214.5pt;mso-position-horizontal-relative:char;mso-position-vertical-relative:line" coordorigin="6857,12960" coordsize="79316,472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">
                <v:shape id="Freeform 451" o:spid="_x0000_s1061" style="position:absolute;left:7859;top:17456;width:78315;height:42773;visibility:visible;mso-wrap-style:square;v-text-anchor:middle" coordsize="7831547,427727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" adj="-11796480,,5400" path="m,332509v113355,7557,227821,5133,340066,22671c390460,363054,437171,387069,483649,408079v518184,234248,259424,146931,430751,204040c972337,657461,1034838,697509,1088211,748145v89118,84548,149150,179001,204040,287167c1352924,1154875,1408214,1277094,1466062,1398049r75571,158698c1569746,1678571,1599287,1816998,1647431,1927041v17633,40304,38631,79298,52899,120912c1716381,2094769,1722465,2144586,1738115,2191537v19674,59022,45680,115743,68014,173811c1808989,2372783,1809994,2380961,1813686,2388020v82003,156771,166683,312129,249381,468535c2293435,3292250,2044715,2841081,2244436,3173950v4098,6831,2778,16298,7557,22671c2285278,3241001,2323808,3281242,2357791,3325091v88179,113779,121105,175097,211597,272053c2575585,3603784,2584747,3606870,2592059,3612258v40559,29885,82311,58309,120912,90684c2752572,3736156,2786552,3775735,2826327,3808740v118332,98190,199932,180032,332509,234268c3226578,4070721,3272607,4070772,3347762,4080793v234143,69376,420706,130902,680132,158698c4098426,4247048,4168717,4257364,4239490,4262162v77951,5285,156190,4718,234268,7557l4655127,4277276r188925,-7557c4997954,4260925,4867167,4268386,4949851,4254605v20033,-3339,40304,-5038,60456,-7557c5027940,4242010,5045163,4235214,5063206,4231934v37505,-6819,76627,-4911,113356,-15114c5186860,4213960,5191245,4201248,5199233,4194148v14704,-13071,29431,-26213,45342,-37785c5302084,4114538,5261504,4150506,5312588,4118578v94601,-59126,-77960,26505,113355,-60456c5438538,4045527,5449820,4031464,5463729,4020337v124155,-99323,29899,-7884,128469,-98241c5674110,3847009,5588201,3924071,5660211,3838968v16108,-19036,35266,-35266,52899,-52899c5718148,3773474,5720941,3759728,5728224,3748284v74555,-117158,3848,12657,68014,-75570c5803945,3662118,5843099,3590573,5849137,3574472v16782,-44752,45342,-136026,45342,-136026c5896998,3415775,5899766,3393130,5902036,3370433v2769,-27685,-2062,-57019,7557,-83127c5918301,3263669,5942314,3248649,5954935,3226849v15250,-26341,26260,-54956,37785,-83127c6020906,3074823,6019826,3055947,6053176,2992582v13682,-25996,31661,-49575,45343,-75571c6110074,2895057,6117072,2870889,6128747,2848998v8548,-16028,21530,-29395,30228,-45342c6234675,2664873,6065197,2929209,6219431,2697858v51597,-154794,-13855,13054,68013,-120913c6303315,2550973,6307904,2518843,6325229,2493818v6412,-9262,20447,-9525,30228,-15114c6363343,2474198,6370572,2468628,6378129,2463590v12595,-17633,27646,-33748,37785,-52899c6510990,2231102,6392192,2416045,6476370,2289778v7557,-25190,11473,-51774,22671,-75570c6508268,2194601,6525969,2180062,6536826,2161309v16933,-29248,30228,-60456,45342,-90684c6592244,2050473,6604028,2031087,6612396,2010168v19796,-49489,67537,-173174,90685,-204039c6733309,1765825,6758141,1720840,6793765,1685216v22671,-22671,37597,-57874,68013,-68013c6934131,1593085,6918596,1600638,7012919,1549190v111315,-60717,15926,-19973,98241,-52899c7121236,1486215,7133315,1477805,7141388,1466063v19826,-28838,52899,-90685,52899,-90685c7196806,1362783,7200499,1350367,7201844,1337593v3701,-35162,1971,-70886,7557,-105798c7213939,1203434,7226054,1176751,7232072,1148667v9111,-42519,15114,-85646,22671,-128469c7259781,962261,7267853,904508,7269857,846387v8085,-234467,-4460,-147054,15114,-264496c7287490,544106,7289509,506284,7292529,468535v2019,-25235,6,-51407,7557,-75570c7303409,382332,7342915,330822,7352985,317395v12289,-36867,23104,-79998,45342,-113356c7404255,195147,7413960,189411,7420998,181368v10621,-12139,18173,-27069,30228,-37785c7462204,133825,7476790,129060,7489011,120912v47736,-31824,10502,-18726,68013,-30228c7714873,23036,7489990,115548,7677937,52899v67462,-22487,-29382,-9658,52899,-30228c7750538,17745,7771219,18202,7791292,15114,7831547,8921,7829077,20037,7829077,e" filled="f" strokecolor="black [3200]" strokeweight="3pt">
                  <v:stroke joinstyle="miter"/>
                  <v:shadow on="t" color="black" opacity="22937f" origin=",.5" offset="0,.63889mm"/>
                  <v:formulas/>
                  <v:path arrowok="t" o:connecttype="custom" o:connectlocs="0,332509;340066,355180;483649,408079;914400,612119;1088211,748145;1292251,1035312;1466062,1398049;1541633,1556747;1647431,1927041;1700330,2047953;1738115,2191537;1806129,2365348;1813686,2388020;2063067,2856555;2244436,3173950;2251993,3196621;2357791,3325091;2569388,3597144;2592059,3612258;2712971,3702942;2826327,3808740;3158836,4043008;3347762,4080793;4027894,4239491;4239490,4262162;4473758,4269719;4655127,4277276;4844052,4269719;4949851,4254605;5010307,4247048;5063206,4231934;5176562,4216820;5199233,4194148;5244575,4156363;5312588,4118578;5425943,4058122;5463729,4020337;5592198,3922096;5660211,3838968;5713110,3786069;5728224,3748284;5796238,3672714;5849137,3574472;5894479,3438446;5902036,3370433;5909593,3287306;5954935,3226849;5992720,3143722;6053176,2992582;6098519,2917011;6128747,2848998;6158975,2803656;6219431,2697858;6287444,2576945;6325229,2493818;6355457,2478704;6378129,2463590;6415914,2410691;6476370,2289778;6499041,2214208;6536826,2161309;6582168,2070625;6612396,2010168;6703081,1806129;6793765,1685216;6861778,1617203;7012919,1549190;7111160,1496291;7141388,1466063;7194287,1375378;7201844,1337593;7209401,1231795;7232072,1148667;7254743,1020198;7269857,846387;7284971,581891;7292529,468535;7300086,392965;7352985,317395;7398327,204039;7420998,181368;7451226,143583;7489011,120912;7557024,90684;7677937,52899;7730836,22671;7791292,15114;7829077,0" o:connectangles="0,0,0,0,0,0,0,0,0,0,0,0,0,0,0,0,0,0,0,0,0,0,0,0,0,0,0,0,0,0,0,0,0,0,0,0,0,0,0,0,0,0,0,0,0,0,0,0,0,0,0,0,0,0,0,0,0,0,0,0,0,0,0,0,0,0,0,0,0,0,0,0,0,0,0,0,0,0,0,0,0,0,0,0,0,0,0,0" textboxrect="0,0,7831547,4277276"/>
                  <v:textbox>
                    <w:txbxContent>
                      <w:p w14:paraId="3940BA1F" w14:textId="77777777" w:rsidR="008A5A8D" w:rsidRDefault="008A5A8D" w:rsidP="00B862EB"/>
                    </w:txbxContent>
                  </v:textbox>
                </v:shape>
                <v:rect id="Rectangle 452" o:spid="_x0000_s1062" style="position:absolute;left:12192;top:18288;width:69342;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" fillcolor="#4f81bd [3204]" strokecolor="#243f60 [1604]" strokeweight="2pt">
                  <v:fill opacity="16448f"/>
                  <v:textbox>
                    <w:txbxContent>
                      <w:p w14:paraId="08C68E06" w14:textId="77777777" w:rsidR="008A5A8D" w:rsidRDefault="008A5A8D" w:rsidP="00B862EB">
                        <w:pPr>
                          <w:pStyle w:val="NormalWeb"/>
                          <w:jc w:val="center"/>
                        </w:pPr>
                        <w:r>
                          <w:rPr>
                            <w:rFonts w:hAnsi="Calibri" w:cstheme="minorBidi"/>
                            <w:color w:val="000000" w:themeColor="text1"/>
                            <w:kern w:val="24"/>
                            <w:sz w:val="36"/>
                            <w:szCs w:val="36"/>
                          </w:rPr>
                          <w:t>Model layer</w:t>
                        </w:r>
                      </w:p>
                    </w:txbxContent>
                  </v:textbox>
                </v:rect>
                <v:rect id="Rectangle 453" o:spid="_x0000_s1063" style="position:absolute;left:19050;top:25908;width:6096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" fillcolor="#4f81bd [3204]" strokecolor="#243f60 [1604]" strokeweight="2pt">
                  <v:fill opacity="16448f"/>
                  <v:textbox>
                    <w:txbxContent>
                      <w:p w14:paraId="5F577667" w14:textId="77777777" w:rsidR="008A5A8D" w:rsidRDefault="008A5A8D" w:rsidP="00B862EB"/>
                    </w:txbxContent>
                  </v:textbox>
                </v:rect>
                <v:rect id="Rectangle 454" o:spid="_x0000_s1064" style="position:absolute;left:22860;top:32766;width:52578;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" fillcolor="#4f81bd [3204]" strokecolor="#243f60 [1604]" strokeweight="2pt">
                  <v:fill opacity="16448f"/>
                  <v:textbox>
                    <w:txbxContent>
                      <w:p w14:paraId="233E4FA3" w14:textId="77777777" w:rsidR="008A5A8D" w:rsidRDefault="008A5A8D" w:rsidP="00B862EB"/>
                    </w:txbxContent>
                  </v:textbox>
                </v:rect>
                <v:rect id="Rectangle 455" o:spid="_x0000_s1065" style="position:absolute;left:28956;top:40386;width:41910;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" fillcolor="#4f81bd [3204]" strokecolor="#243f60 [1604]" strokeweight="2pt">
                  <v:fill opacity="16448f"/>
                  <v:textbox>
                    <w:txbxContent>
                      <w:p w14:paraId="19384CBE" w14:textId="77777777" w:rsidR="008A5A8D" w:rsidRDefault="008A5A8D" w:rsidP="00B862EB"/>
                    </w:txbxContent>
                  </v:textbox>
                </v:rect>
                <v:rect id="Rectangle 456" o:spid="_x0000_s1066" style="position:absolute;left:32004;top:48006;width:35052;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" fillcolor="#4f81bd [3204]" strokecolor="#243f60 [1604]" strokeweight="2pt">
                  <v:fill opacity="16448f"/>
                  <v:textbox>
                    <w:txbxContent>
                      <w:p w14:paraId="2603D2A6" w14:textId="77777777" w:rsidR="008A5A8D" w:rsidRDefault="008A5A8D" w:rsidP="00B862EB"/>
                    </w:txbxContent>
                  </v:textbox>
                </v:rect>
                <v:shape id="TextBox 7" o:spid="_x0000_s1067" type="#_x0000_t202" style="position:absolute;left:15113;top:12960;width:27553;height:5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" filled="f" stroked="f">
                  <v:textbox>
                    <w:txbxContent>
                      <w:p w14:paraId="68A3C5AD" w14:textId="77777777" w:rsidR="008A5A8D" w:rsidRDefault="008A5A8D" w:rsidP="00B862EB">
                        <w:pPr>
                          <w:pStyle w:val="NormalWeb"/>
                        </w:pPr>
                        <w:r>
                          <w:rPr>
                            <w:rFonts w:hAnsi="Calibri" w:cstheme="minorBidi"/>
                            <w:color w:val="000000" w:themeColor="text1"/>
                            <w:kern w:val="24"/>
                            <w:sz w:val="36"/>
                            <w:szCs w:val="36"/>
                          </w:rPr>
                          <w:t>End view of model segment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8" o:spid="_x0000_s1068" type="#_x0000_t13" style="position:absolute;left:11013;top:35332;width:23547;height:4572;rotation:436029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" adj="19503" fillcolor="#ffc000" strokecolor="#243f60 [1604]" strokeweight="2pt">
                  <v:fill opacity="32896f"/>
                  <v:textbox>
                    <w:txbxContent>
                      <w:p w14:paraId="460F47F4" w14:textId="77777777" w:rsidR="008A5A8D" w:rsidRDefault="008A5A8D" w:rsidP="00B862EB"/>
                    </w:txbxContent>
                  </v:textbox>
                </v:shape>
                <v:shape id="Right Arrow 459" o:spid="_x0000_s1069" type="#_x0000_t13" style="position:absolute;left:59460;top:36464;width:29970;height:4572;rotation:818169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" adj="19952" fillcolor="#ffc000" strokecolor="#243f60 [1604]" strokeweight="2pt">
                  <v:fill opacity="32896f"/>
                  <v:textbox>
                    <w:txbxContent>
                      <w:p w14:paraId="14F07915" w14:textId="77777777" w:rsidR="008A5A8D" w:rsidRDefault="008A5A8D" w:rsidP="00B862EB"/>
                    </w:txbxContent>
                  </v:textbox>
                </v:shape>
                <v:shape id="TextBox 10" o:spid="_x0000_s1070" type="#_x0000_t202" style="position:absolute;left:6857;top:32760;width:20534;height:26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" filled="f" stroked="f">
                  <v:textbox>
                    <w:txbxContent>
                      <w:p w14:paraId="0BD36BFC"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Focusing</w:t>
                        </w:r>
                      </w:p>
                      <w:p w14:paraId="48E24CBB"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rate</w:t>
                        </w:r>
                      </w:p>
                      <w:p w14:paraId="2CA685E4"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for sediment</w:t>
                        </w:r>
                      </w:p>
                      <w:p w14:paraId="0B6B3B25"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 xml:space="preserve">movement to </w:t>
                        </w:r>
                      </w:p>
                      <w:p w14:paraId="2BC8C093"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bottom of grid</w:t>
                        </w:r>
                      </w:p>
                    </w:txbxContent>
                  </v:textbox>
                </v:shape>
                <w10:anchorlock/>
              </v:group>
            </w:pict>
          </mc:Fallback>
        </mc:AlternateContent>
      </w:r>
    </w:p>
    <w:p w14:paraId="503E4ABF" w14:textId="4350C472" w:rsidR="00A647DB" w:rsidRPr="00A24587" w:rsidRDefault="00A647DB" w:rsidP="00EE7164">
      <w:pPr>
        <w:pStyle w:val="Caption"/>
      </w:pPr>
      <w:bookmarkStart w:id="2596" w:name="_Toc37942923"/>
      <w:r w:rsidRPr="00A24587">
        <w:t xml:space="preserve">Figure </w:t>
      </w:r>
      <w:r w:rsidR="00F812F1">
        <w:fldChar w:fldCharType="begin"/>
      </w:r>
      <w:r w:rsidR="00F812F1">
        <w:instrText xml:space="preserve"> SEQ Figure \* ARABIC </w:instrText>
      </w:r>
      <w:r w:rsidR="00F812F1">
        <w:fldChar w:fldCharType="separate"/>
      </w:r>
      <w:r w:rsidR="00795A65">
        <w:rPr>
          <w:noProof/>
        </w:rPr>
        <w:t>26</w:t>
      </w:r>
      <w:r w:rsidR="00F812F1">
        <w:rPr>
          <w:noProof/>
        </w:rPr>
        <w:fldChar w:fldCharType="end"/>
      </w:r>
      <w:r w:rsidRPr="00A24587">
        <w:t>. Illustration of sediment focusing rate.</w:t>
      </w:r>
      <w:bookmarkEnd w:id="2596"/>
    </w:p>
    <w:p w14:paraId="00C66233" w14:textId="77777777" w:rsidR="00A647DB" w:rsidRPr="00B7030B" w:rsidRDefault="00A647DB">
      <w:pPr>
        <w:pStyle w:val="BodyText"/>
      </w:pPr>
    </w:p>
    <w:p w14:paraId="55B1E5B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24C6773F" w14:textId="77777777" w:rsidR="0041037A" w:rsidRPr="0010070B" w:rsidRDefault="00D6614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S</w:t>
      </w:r>
      <w:r w:rsidR="0041037A" w:rsidRPr="0010070B">
        <w:t xml:space="preserve">EDIMENT     SEDC   PRNSC   SEDCI    SEDK    </w:t>
      </w:r>
      <w:r w:rsidR="00437447" w:rsidRPr="0010070B">
        <w:t xml:space="preserve">SEDS    </w:t>
      </w:r>
      <w:r w:rsidR="0041037A" w:rsidRPr="0010070B">
        <w:t>FSOD    FSED</w:t>
      </w:r>
      <w:r w:rsidR="00D50B80" w:rsidRPr="0010070B">
        <w:t xml:space="preserve">   SEDBR</w:t>
      </w:r>
      <w:r w:rsidR="00AF38F5" w:rsidRPr="0010070B">
        <w:t xml:space="preserve"> DYNSEDK</w:t>
      </w:r>
    </w:p>
    <w:p w14:paraId="6CD9820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Wb 1          </w:t>
      </w:r>
      <w:r w:rsidR="00006CE8" w:rsidRPr="0010070B">
        <w:t xml:space="preserve"> </w:t>
      </w:r>
      <w:r w:rsidRPr="0010070B">
        <w:t xml:space="preserve">ON      </w:t>
      </w:r>
      <w:proofErr w:type="spellStart"/>
      <w:r w:rsidRPr="0010070B">
        <w:t>ON</w:t>
      </w:r>
      <w:proofErr w:type="spellEnd"/>
      <w:r w:rsidRPr="0010070B">
        <w:t xml:space="preserve">     0.0     0.1    </w:t>
      </w:r>
      <w:r w:rsidR="00437447" w:rsidRPr="0010070B">
        <w:t xml:space="preserve"> 0.0    </w:t>
      </w:r>
      <w:r w:rsidRPr="0010070B">
        <w:t xml:space="preserve"> 1.0     1.0</w:t>
      </w:r>
      <w:r w:rsidR="00D50B80" w:rsidRPr="0010070B">
        <w:t xml:space="preserve">   0.001</w:t>
      </w:r>
      <w:r w:rsidR="00AF38F5" w:rsidRPr="0010070B">
        <w:t xml:space="preserve">     OFF</w:t>
      </w:r>
    </w:p>
    <w:p w14:paraId="6F5F2894"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Wb 2          </w:t>
      </w:r>
      <w:r w:rsidR="00006CE8" w:rsidRPr="0010070B">
        <w:t xml:space="preserve"> </w:t>
      </w:r>
      <w:r w:rsidRPr="0010070B">
        <w:t xml:space="preserve">ON      </w:t>
      </w:r>
      <w:proofErr w:type="spellStart"/>
      <w:r w:rsidRPr="0010070B">
        <w:t>ON</w:t>
      </w:r>
      <w:proofErr w:type="spellEnd"/>
      <w:r w:rsidRPr="0010070B">
        <w:t xml:space="preserve">     0.0     0.1     </w:t>
      </w:r>
      <w:r w:rsidR="00437447" w:rsidRPr="0010070B">
        <w:t>0.0     1.</w:t>
      </w:r>
      <w:r w:rsidRPr="0010070B">
        <w:t>0     1.0</w:t>
      </w:r>
      <w:r w:rsidR="00D50B80" w:rsidRPr="0010070B">
        <w:t xml:space="preserve">   0.001</w:t>
      </w:r>
      <w:r w:rsidR="00AF38F5" w:rsidRPr="0010070B">
        <w:t xml:space="preserve">     OFF</w:t>
      </w:r>
    </w:p>
    <w:p w14:paraId="30A49959"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Wb 3          </w:t>
      </w:r>
      <w:r w:rsidR="00006CE8" w:rsidRPr="0010070B">
        <w:t xml:space="preserve"> </w:t>
      </w:r>
      <w:r w:rsidRPr="0010070B">
        <w:t xml:space="preserve">ON      </w:t>
      </w:r>
      <w:proofErr w:type="spellStart"/>
      <w:r w:rsidRPr="0010070B">
        <w:t>ON</w:t>
      </w:r>
      <w:proofErr w:type="spellEnd"/>
      <w:r w:rsidRPr="0010070B">
        <w:t xml:space="preserve">     0.0     0.1     </w:t>
      </w:r>
      <w:r w:rsidR="00437447" w:rsidRPr="0010070B">
        <w:t xml:space="preserve">0.5     </w:t>
      </w:r>
      <w:r w:rsidRPr="0010070B">
        <w:t>1.0     1.0</w:t>
      </w:r>
      <w:r w:rsidR="00D50B80" w:rsidRPr="0010070B">
        <w:t xml:space="preserve">   0.001</w:t>
      </w:r>
      <w:r w:rsidR="00AF38F5" w:rsidRPr="0010070B">
        <w:t xml:space="preserve">     OFF</w:t>
      </w:r>
    </w:p>
    <w:p w14:paraId="359BAE3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szCs w:val="22"/>
        </w:rPr>
      </w:pPr>
      <w:r w:rsidRPr="00B7030B">
        <w:rPr>
          <w:rFonts w:asciiTheme="minorHAnsi" w:hAnsiTheme="minorHAnsi"/>
          <w:szCs w:val="22"/>
        </w:rPr>
        <w:t>Related Cards and Files</w:t>
      </w:r>
    </w:p>
    <w:p w14:paraId="3078623B" w14:textId="77777777" w:rsidR="0041037A" w:rsidRPr="00B7030B" w:rsidRDefault="00C51A7D">
      <w:pPr>
        <w:pStyle w:val="Relatedcards"/>
        <w:rPr>
          <w:rFonts w:asciiTheme="minorHAnsi" w:hAnsiTheme="minorHAnsi"/>
        </w:rPr>
      </w:pPr>
      <w:hyperlink w:anchor="zero_order_sod" w:history="1">
        <w:r w:rsidR="0041037A" w:rsidRPr="00B7030B">
          <w:rPr>
            <w:rFonts w:asciiTheme="minorHAnsi" w:hAnsiTheme="minorHAnsi"/>
          </w:rPr>
          <w:t>Zero-Order Sediment Oxygen Demand</w:t>
        </w:r>
      </w:hyperlink>
    </w:p>
    <w:p w14:paraId="155D45E1" w14:textId="77777777" w:rsidR="0041037A" w:rsidRPr="00B7030B" w:rsidRDefault="00C51A7D">
      <w:pPr>
        <w:pStyle w:val="Relatedcards"/>
        <w:rPr>
          <w:rFonts w:asciiTheme="minorHAnsi" w:hAnsiTheme="minorHAnsi"/>
        </w:rPr>
      </w:pPr>
      <w:hyperlink w:anchor="SOD_temperature" w:history="1">
        <w:r w:rsidR="0041037A" w:rsidRPr="00B7030B">
          <w:rPr>
            <w:rFonts w:asciiTheme="minorHAnsi" w:hAnsiTheme="minorHAnsi"/>
          </w:rPr>
          <w:t>SOD Temperature Rate Multipliers</w:t>
        </w:r>
      </w:hyperlink>
    </w:p>
    <w:p w14:paraId="364E976A" w14:textId="77777777" w:rsidR="0041037A" w:rsidRPr="00B7030B" w:rsidRDefault="0041037A" w:rsidP="000D2922">
      <w:pPr>
        <w:pStyle w:val="Heading4"/>
        <w:spacing w:before="0" w:after="0"/>
      </w:pPr>
      <w:r w:rsidRPr="00B7030B">
        <w:rPr>
          <w:rStyle w:val="Cardtitle1"/>
          <w:rFonts w:asciiTheme="minorHAnsi" w:hAnsiTheme="minorHAnsi"/>
        </w:rPr>
        <w:br w:type="page"/>
      </w:r>
      <w:bookmarkStart w:id="2597" w:name="SOD_temperature"/>
      <w:bookmarkStart w:id="2598" w:name="_Toc41047793"/>
      <w:bookmarkEnd w:id="2597"/>
      <w:r w:rsidRPr="00B7030B">
        <w:lastRenderedPageBreak/>
        <w:t>SOD Temperature Rate Multipliers (SOD RATE)</w:t>
      </w:r>
      <w:bookmarkEnd w:id="2598"/>
    </w:p>
    <w:p w14:paraId="00138CB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909D55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4B5A47" w14:textId="6B343D40"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SODT1</w:t>
      </w:r>
      <w:r w:rsidRPr="00B7030B">
        <w:rPr>
          <w:rFonts w:asciiTheme="minorHAnsi" w:hAnsiTheme="minorHAnsi"/>
        </w:rPr>
        <w:tab/>
        <w:t>Real</w:t>
      </w:r>
      <w:r w:rsidRPr="00B7030B">
        <w:rPr>
          <w:rFonts w:asciiTheme="minorHAnsi" w:hAnsiTheme="minorHAnsi"/>
        </w:rPr>
        <w:tab/>
        <w:t>4.0</w:t>
      </w:r>
      <w:r w:rsidRPr="00B7030B">
        <w:rPr>
          <w:rFonts w:asciiTheme="minorHAnsi" w:hAnsiTheme="minorHAnsi"/>
        </w:rPr>
        <w:tab/>
        <w:t xml:space="preserve">Lower temperature for zero-order SOD or first-order sediment decay, </w:t>
      </w:r>
      <w:proofErr w:type="spellStart"/>
      <w:r w:rsidR="004C6C34" w:rsidRPr="004C6C34">
        <w:rPr>
          <w:rFonts w:asciiTheme="minorHAnsi" w:hAnsiTheme="minorHAnsi"/>
          <w:vertAlign w:val="superscript"/>
        </w:rPr>
        <w:t>o</w:t>
      </w:r>
      <w:r w:rsidRPr="00B7030B">
        <w:rPr>
          <w:rFonts w:asciiTheme="minorHAnsi" w:hAnsiTheme="minorHAnsi"/>
        </w:rPr>
        <w:t>C</w:t>
      </w:r>
      <w:proofErr w:type="spellEnd"/>
    </w:p>
    <w:p w14:paraId="3AD34934" w14:textId="65100F1D"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SODT2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Upper temperature for zero-order SOD or first-order sediment decay, </w:t>
      </w:r>
      <w:proofErr w:type="spellStart"/>
      <w:r w:rsidR="004C6C34" w:rsidRPr="004C6C34">
        <w:rPr>
          <w:rFonts w:asciiTheme="minorHAnsi" w:hAnsiTheme="minorHAnsi"/>
          <w:vertAlign w:val="superscript"/>
        </w:rPr>
        <w:t>o</w:t>
      </w:r>
      <w:r w:rsidRPr="00B7030B">
        <w:rPr>
          <w:rFonts w:asciiTheme="minorHAnsi" w:hAnsiTheme="minorHAnsi"/>
        </w:rPr>
        <w:t>C</w:t>
      </w:r>
      <w:proofErr w:type="spellEnd"/>
    </w:p>
    <w:p w14:paraId="56AC175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SODK1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SOD or sediment decay rate at lower temperature</w:t>
      </w:r>
    </w:p>
    <w:p w14:paraId="23097C4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SODK2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SOD or sediment decay rate at upper temperature</w:t>
      </w:r>
    </w:p>
    <w:p w14:paraId="3DF2087C" w14:textId="77777777" w:rsidR="0041037A" w:rsidRPr="00B7030B" w:rsidRDefault="0041037A">
      <w:pPr>
        <w:pStyle w:val="BodyText2"/>
      </w:pPr>
    </w:p>
    <w:p w14:paraId="093C6294" w14:textId="6688F810" w:rsidR="00857188" w:rsidRPr="000D2922" w:rsidRDefault="0041037A" w:rsidP="00857188">
      <w:pPr>
        <w:pStyle w:val="BodyText"/>
        <w:rPr>
          <w:sz w:val="20"/>
          <w:szCs w:val="18"/>
        </w:rPr>
      </w:pPr>
      <w:r w:rsidRPr="000D2922">
        <w:rPr>
          <w:sz w:val="20"/>
          <w:szCs w:val="18"/>
        </w:rPr>
        <w:t>This card specifies the temperature rate multipliers that adjust the 0-order SOD or 1</w:t>
      </w:r>
      <w:r w:rsidRPr="000D2922">
        <w:rPr>
          <w:sz w:val="20"/>
          <w:szCs w:val="18"/>
          <w:vertAlign w:val="superscript"/>
        </w:rPr>
        <w:t>st</w:t>
      </w:r>
      <w:r w:rsidRPr="000D2922">
        <w:rPr>
          <w:sz w:val="20"/>
          <w:szCs w:val="18"/>
        </w:rPr>
        <w:t>-order decay rate.  The model is very sensitive to these values</w:t>
      </w:r>
      <w:ins w:id="2599" w:author="Honnalore Steissberg" w:date="2021-07-30T09:51:00Z">
        <w:r w:rsidR="000318C3">
          <w:rPr>
            <w:sz w:val="20"/>
            <w:szCs w:val="18"/>
          </w:rPr>
          <w:t>,</w:t>
        </w:r>
      </w:ins>
      <w:r w:rsidRPr="000D2922">
        <w:rPr>
          <w:sz w:val="20"/>
          <w:szCs w:val="18"/>
        </w:rPr>
        <w:t xml:space="preserve"> and they are an important calibration parameter for accurately reproducing the timing of water column oxygen decreases early </w:t>
      </w:r>
      <w:del w:id="2600" w:author="Honnalore Steissberg" w:date="2021-07-30T14:27:00Z">
        <w:r w:rsidRPr="000D2922" w:rsidDel="002F2102">
          <w:rPr>
            <w:sz w:val="20"/>
            <w:szCs w:val="18"/>
          </w:rPr>
          <w:delText xml:space="preserve">during </w:delText>
        </w:r>
      </w:del>
      <w:ins w:id="2601" w:author="Honnalore Steissberg" w:date="2021-07-30T14:27:00Z">
        <w:r w:rsidR="002F2102">
          <w:rPr>
            <w:sz w:val="20"/>
            <w:szCs w:val="18"/>
          </w:rPr>
          <w:t>in</w:t>
        </w:r>
        <w:r w:rsidR="002F2102" w:rsidRPr="000D2922">
          <w:rPr>
            <w:sz w:val="20"/>
            <w:szCs w:val="18"/>
          </w:rPr>
          <w:t xml:space="preserve"> </w:t>
        </w:r>
      </w:ins>
      <w:r w:rsidRPr="000D2922">
        <w:rPr>
          <w:sz w:val="20"/>
          <w:szCs w:val="18"/>
        </w:rPr>
        <w:t>stratified periods.</w:t>
      </w:r>
      <w:r w:rsidR="00857188" w:rsidRPr="000D2922">
        <w:rPr>
          <w:sz w:val="20"/>
          <w:szCs w:val="18"/>
        </w:rPr>
        <w:t xml:space="preserve"> The SOD rate correction as a function of temperature is shown below for SODT1=5, SODK1=0.1, SODT2=25 and SODK2=0.99.</w:t>
      </w:r>
    </w:p>
    <w:p w14:paraId="6C9E7FF6" w14:textId="77777777" w:rsidR="00857188" w:rsidRPr="00B7030B" w:rsidRDefault="0044401B">
      <w:pPr>
        <w:pStyle w:val="BodyText"/>
        <w:keepNext/>
        <w:jc w:val="center"/>
        <w:pPrChange w:id="2602" w:author="Honnalore Steissberg" w:date="2021-07-30T14:30:00Z">
          <w:pPr>
            <w:pStyle w:val="BodyText"/>
            <w:keepNext/>
          </w:pPr>
        </w:pPrChange>
      </w:pPr>
      <w:r w:rsidRPr="00B7030B">
        <w:rPr>
          <w:noProof/>
        </w:rPr>
        <w:drawing>
          <wp:inline distT="0" distB="0" distL="0" distR="0" wp14:anchorId="4C8294E4" wp14:editId="4896DABA">
            <wp:extent cx="3276600" cy="2914650"/>
            <wp:effectExtent l="19050" t="0" r="19050" b="0"/>
            <wp:docPr id="74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79FE30D" w14:textId="16DF26DC" w:rsidR="00857188" w:rsidRPr="000D2922" w:rsidRDefault="00857188" w:rsidP="00EE7164">
      <w:pPr>
        <w:pStyle w:val="Caption"/>
      </w:pPr>
      <w:bookmarkStart w:id="2603" w:name="_Toc37942924"/>
      <w:r w:rsidRPr="000D2922">
        <w:t xml:space="preserve">Figure </w:t>
      </w:r>
      <w:r w:rsidR="00F812F1">
        <w:fldChar w:fldCharType="begin"/>
      </w:r>
      <w:r w:rsidR="00F812F1">
        <w:instrText xml:space="preserve"> SEQ Figure \* ARABIC </w:instrText>
      </w:r>
      <w:r w:rsidR="00F812F1">
        <w:fldChar w:fldCharType="separate"/>
      </w:r>
      <w:r w:rsidR="00795A65">
        <w:rPr>
          <w:noProof/>
        </w:rPr>
        <w:t>27</w:t>
      </w:r>
      <w:r w:rsidR="00F812F1">
        <w:rPr>
          <w:noProof/>
        </w:rPr>
        <w:fldChar w:fldCharType="end"/>
      </w:r>
      <w:r w:rsidRPr="000D2922">
        <w:t>. SOD rate as a function of temperature.</w:t>
      </w:r>
      <w:bookmarkEnd w:id="2603"/>
    </w:p>
    <w:p w14:paraId="6BD625BD" w14:textId="77777777" w:rsidR="0041037A" w:rsidRPr="00B7030B" w:rsidRDefault="0041037A" w:rsidP="0010070B">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1172B07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SOD RATE   SODT1   SODT2   SODK1   SODK2</w:t>
      </w:r>
    </w:p>
    <w:p w14:paraId="77E84873"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4.0    30.0     0.1    0.99</w:t>
      </w:r>
    </w:p>
    <w:p w14:paraId="25305CB7"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4.0    30.0     0.1    0.99</w:t>
      </w:r>
    </w:p>
    <w:p w14:paraId="4B61928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4.0    30.0     0.1    0.99</w:t>
      </w:r>
    </w:p>
    <w:p w14:paraId="793FFC4B" w14:textId="77777777" w:rsidR="0041037A" w:rsidRPr="00B7030B" w:rsidRDefault="0041037A" w:rsidP="0010070B">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120"/>
        <w:jc w:val="both"/>
        <w:rPr>
          <w:rFonts w:asciiTheme="minorHAnsi" w:hAnsiTheme="minorHAnsi"/>
          <w:szCs w:val="22"/>
        </w:rPr>
      </w:pPr>
      <w:r w:rsidRPr="00B7030B">
        <w:rPr>
          <w:rFonts w:asciiTheme="minorHAnsi" w:hAnsiTheme="minorHAnsi"/>
          <w:szCs w:val="22"/>
        </w:rPr>
        <w:t>Related Cards and Files</w:t>
      </w:r>
    </w:p>
    <w:p w14:paraId="26BEB79E" w14:textId="77777777" w:rsidR="0041037A" w:rsidRPr="00B7030B" w:rsidRDefault="00C51A7D">
      <w:pPr>
        <w:pStyle w:val="Relatedcards"/>
        <w:rPr>
          <w:rFonts w:asciiTheme="minorHAnsi" w:hAnsiTheme="minorHAnsi"/>
        </w:rPr>
      </w:pPr>
      <w:hyperlink w:anchor="sediment_compartment" w:history="1">
        <w:r w:rsidR="0041037A" w:rsidRPr="00B7030B">
          <w:rPr>
            <w:rFonts w:asciiTheme="minorHAnsi" w:hAnsiTheme="minorHAnsi"/>
          </w:rPr>
          <w:t>Sediment Compartment</w:t>
        </w:r>
      </w:hyperlink>
    </w:p>
    <w:p w14:paraId="7D96F14D" w14:textId="77777777" w:rsidR="0041037A" w:rsidRPr="00B7030B" w:rsidRDefault="0041037A" w:rsidP="000D2922">
      <w:pPr>
        <w:pStyle w:val="Heading4"/>
        <w:spacing w:before="0" w:after="0"/>
      </w:pPr>
      <w:r w:rsidRPr="00B7030B">
        <w:br w:type="page"/>
      </w:r>
      <w:bookmarkStart w:id="2604" w:name="zero_order_sod"/>
      <w:bookmarkStart w:id="2605" w:name="_Toc41047794"/>
      <w:bookmarkEnd w:id="2604"/>
      <w:r w:rsidRPr="00B7030B">
        <w:lastRenderedPageBreak/>
        <w:t>Zero-Order Sediment Oxygen Demand (S DEMAND)</w:t>
      </w:r>
      <w:bookmarkEnd w:id="2605"/>
    </w:p>
    <w:p w14:paraId="22B40D10" w14:textId="606B1799" w:rsidR="0041037A" w:rsidRPr="00B7030B" w:rsidDel="00143D80" w:rsidRDefault="00FA1B19">
      <w:pPr>
        <w:pStyle w:val="Fields1"/>
        <w:rPr>
          <w:del w:id="2606" w:author="Honnalore Steissberg" w:date="2021-07-30T14:34:00Z"/>
          <w:rFonts w:asciiTheme="minorHAnsi" w:hAnsiTheme="minorHAnsi"/>
        </w:rPr>
      </w:pPr>
      <w:del w:id="2607" w:author="Honnalore Steissberg" w:date="2021-07-30T14:34:00Z">
        <w:r w:rsidRPr="00B7030B" w:rsidDel="00143D80">
          <w:rPr>
            <w:rStyle w:val="Cardtitle1"/>
            <w:rFonts w:asciiTheme="minorHAnsi" w:hAnsiTheme="minorHAnsi"/>
          </w:rPr>
          <w:fldChar w:fldCharType="begin"/>
        </w:r>
        <w:r w:rsidR="0041037A" w:rsidRPr="00B7030B" w:rsidDel="00143D80">
          <w:rPr>
            <w:rStyle w:val="Cardtitle1"/>
            <w:rFonts w:asciiTheme="minorHAnsi" w:hAnsiTheme="minorHAnsi"/>
            <w:b/>
            <w:bCs/>
          </w:rPr>
          <w:delInstrText>tc \l3 "</w:delInstrText>
        </w:r>
        <w:bookmarkStart w:id="2608" w:name="_Toc8027418"/>
        <w:r w:rsidR="0041037A" w:rsidRPr="00B7030B" w:rsidDel="00143D80">
          <w:rPr>
            <w:rStyle w:val="Cardtitle1"/>
            <w:rFonts w:asciiTheme="minorHAnsi" w:hAnsiTheme="minorHAnsi"/>
            <w:b/>
            <w:bCs/>
          </w:rPr>
          <w:delInstrText>Zero-Order Sediment Oxygen Demand (S DEMAND)</w:delInstrText>
        </w:r>
        <w:bookmarkEnd w:id="2608"/>
        <w:r w:rsidRPr="00B7030B" w:rsidDel="00143D80">
          <w:rPr>
            <w:rStyle w:val="Cardtitle1"/>
            <w:rFonts w:asciiTheme="minorHAnsi" w:hAnsiTheme="minorHAnsi"/>
          </w:rPr>
          <w:fldChar w:fldCharType="end"/>
        </w:r>
        <w:r w:rsidRPr="00B7030B" w:rsidDel="00143D80">
          <w:rPr>
            <w:rStyle w:val="Cardtitle1"/>
            <w:rFonts w:asciiTheme="minorHAnsi" w:hAnsiTheme="minorHAnsi"/>
          </w:rPr>
          <w:fldChar w:fldCharType="begin"/>
        </w:r>
        <w:r w:rsidR="0041037A" w:rsidRPr="00B7030B" w:rsidDel="00143D80">
          <w:rPr>
            <w:rStyle w:val="Cardtitle1"/>
            <w:rFonts w:asciiTheme="minorHAnsi" w:hAnsiTheme="minorHAnsi"/>
            <w:b/>
            <w:bCs/>
          </w:rPr>
          <w:delInstrText>ADVANCE \d21</w:delInstrText>
        </w:r>
        <w:r w:rsidRPr="00B7030B" w:rsidDel="00143D80">
          <w:rPr>
            <w:rStyle w:val="Cardtitle1"/>
            <w:rFonts w:asciiTheme="minorHAnsi" w:hAnsiTheme="minorHAnsi"/>
          </w:rPr>
          <w:fldChar w:fldCharType="end"/>
        </w:r>
        <w:r w:rsidR="0041037A" w:rsidRPr="00B7030B" w:rsidDel="00143D80">
          <w:rPr>
            <w:rFonts w:asciiTheme="minorHAnsi" w:hAnsiTheme="minorHAnsi"/>
          </w:rPr>
          <w:delText>FIELD</w:delText>
        </w:r>
        <w:r w:rsidR="0041037A" w:rsidRPr="00B7030B" w:rsidDel="00143D80">
          <w:rPr>
            <w:rFonts w:asciiTheme="minorHAnsi" w:hAnsiTheme="minorHAnsi"/>
          </w:rPr>
          <w:tab/>
          <w:delText>NAME</w:delText>
        </w:r>
        <w:r w:rsidR="0041037A" w:rsidRPr="00B7030B" w:rsidDel="00143D80">
          <w:rPr>
            <w:rFonts w:asciiTheme="minorHAnsi" w:hAnsiTheme="minorHAnsi"/>
          </w:rPr>
          <w:tab/>
          <w:delText>VALUE</w:delText>
        </w:r>
        <w:r w:rsidR="0041037A" w:rsidRPr="00B7030B" w:rsidDel="00143D80">
          <w:rPr>
            <w:rFonts w:asciiTheme="minorHAnsi" w:hAnsiTheme="minorHAnsi"/>
          </w:rPr>
          <w:tab/>
          <w:delText>DESCRIPTION</w:delText>
        </w:r>
      </w:del>
    </w:p>
    <w:p w14:paraId="7065DC7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EC820F8" w14:textId="77777777" w:rsidR="0041037A" w:rsidRPr="00B7030B" w:rsidRDefault="0041037A">
      <w:pPr>
        <w:pStyle w:val="Carddescr01"/>
        <w:tabs>
          <w:tab w:val="left" w:pos="810"/>
          <w:tab w:val="left" w:pos="1890"/>
          <w:tab w:val="left" w:pos="3060"/>
        </w:tabs>
        <w:ind w:left="3060" w:hanging="3060"/>
        <w:rPr>
          <w:rFonts w:asciiTheme="minorHAnsi" w:hAnsiTheme="minorHAnsi"/>
          <w:i/>
          <w:iCs/>
        </w:rPr>
      </w:pPr>
      <w:r w:rsidRPr="00B7030B">
        <w:rPr>
          <w:rFonts w:asciiTheme="minorHAnsi" w:hAnsiTheme="minorHAnsi"/>
        </w:rPr>
        <w:t>2-10</w:t>
      </w:r>
      <w:r w:rsidRPr="00B7030B">
        <w:rPr>
          <w:rFonts w:asciiTheme="minorHAnsi" w:hAnsiTheme="minorHAnsi"/>
        </w:rPr>
        <w:tab/>
        <w:t>SOD</w:t>
      </w:r>
      <w:r w:rsidRPr="00B7030B">
        <w:rPr>
          <w:rFonts w:asciiTheme="minorHAnsi" w:hAnsiTheme="minorHAnsi"/>
        </w:rPr>
        <w:tab/>
        <w:t>Real</w:t>
      </w:r>
      <w:r w:rsidRPr="00B7030B">
        <w:rPr>
          <w:rFonts w:asciiTheme="minorHAnsi" w:hAnsiTheme="minorHAnsi"/>
        </w:rPr>
        <w:tab/>
        <w:t xml:space="preserve">Zero-order sediment oxygen demand for each segment, </w:t>
      </w:r>
      <w:r w:rsidRPr="00B7030B">
        <w:rPr>
          <w:rFonts w:asciiTheme="minorHAnsi" w:hAnsiTheme="minorHAnsi"/>
          <w:i/>
          <w:iCs/>
        </w:rPr>
        <w:t>g O</w:t>
      </w:r>
      <w:r w:rsidRPr="00B7030B">
        <w:rPr>
          <w:rFonts w:asciiTheme="minorHAnsi" w:hAnsiTheme="minorHAnsi"/>
          <w:i/>
          <w:iCs/>
          <w:vertAlign w:val="subscript"/>
        </w:rPr>
        <w:t>2</w:t>
      </w:r>
      <w:r w:rsidRPr="00B7030B">
        <w:rPr>
          <w:rFonts w:asciiTheme="minorHAnsi" w:hAnsiTheme="minorHAnsi"/>
          <w:i/>
          <w:iCs/>
        </w:rPr>
        <w:t xml:space="preserve"> m</w:t>
      </w:r>
      <w:r w:rsidRPr="00B7030B">
        <w:rPr>
          <w:rFonts w:asciiTheme="minorHAnsi" w:hAnsiTheme="minorHAnsi"/>
          <w:i/>
          <w:iCs/>
          <w:vertAlign w:val="superscript"/>
        </w:rPr>
        <w:t>-2</w:t>
      </w:r>
      <w:r w:rsidRPr="00B7030B">
        <w:rPr>
          <w:rFonts w:asciiTheme="minorHAnsi" w:hAnsiTheme="minorHAnsi"/>
          <w:i/>
          <w:iCs/>
        </w:rPr>
        <w:t xml:space="preserve"> day</w:t>
      </w:r>
      <w:r w:rsidRPr="00B7030B">
        <w:rPr>
          <w:rFonts w:asciiTheme="minorHAnsi" w:hAnsiTheme="minorHAnsi"/>
          <w:i/>
          <w:iCs/>
          <w:vertAlign w:val="superscript"/>
        </w:rPr>
        <w:t>-1</w:t>
      </w:r>
    </w:p>
    <w:p w14:paraId="2EA58C42" w14:textId="0C67D297" w:rsidR="0041037A" w:rsidRPr="00B7030B" w:rsidRDefault="0041037A">
      <w:pPr>
        <w:pStyle w:val="BodyText2"/>
      </w:pPr>
    </w:p>
    <w:p w14:paraId="2002825E" w14:textId="0606A215" w:rsidR="0041037A" w:rsidRPr="000D2922" w:rsidRDefault="00143D80">
      <w:pPr>
        <w:pStyle w:val="BodyText"/>
        <w:rPr>
          <w:sz w:val="20"/>
          <w:szCs w:val="18"/>
        </w:rPr>
      </w:pPr>
      <w:r w:rsidRPr="007F232F">
        <w:rPr>
          <w:noProof/>
          <w:sz w:val="20"/>
          <w:szCs w:val="18"/>
        </w:rPr>
        <mc:AlternateContent>
          <mc:Choice Requires="wps">
            <w:drawing>
              <wp:anchor distT="91440" distB="91440" distL="114300" distR="114300" simplePos="0" relativeHeight="251783680" behindDoc="1" locked="0" layoutInCell="1" allowOverlap="1" wp14:anchorId="5E51DAA0" wp14:editId="0AAB1681">
                <wp:simplePos x="0" y="0"/>
                <wp:positionH relativeFrom="margin">
                  <wp:posOffset>3041650</wp:posOffset>
                </wp:positionH>
                <wp:positionV relativeFrom="paragraph">
                  <wp:posOffset>51435</wp:posOffset>
                </wp:positionV>
                <wp:extent cx="2416810" cy="1403985"/>
                <wp:effectExtent l="0" t="0" r="8890" b="19050"/>
                <wp:wrapTight wrapText="bothSides">
                  <wp:wrapPolygon edited="0">
                    <wp:start x="0" y="0"/>
                    <wp:lineTo x="0" y="21722"/>
                    <wp:lineTo x="21566" y="21722"/>
                    <wp:lineTo x="21566"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1403985"/>
                        </a:xfrm>
                        <a:prstGeom prst="rect">
                          <a:avLst/>
                        </a:prstGeom>
                        <a:noFill/>
                        <a:ln w="9525">
                          <a:solidFill>
                            <a:schemeClr val="accent1"/>
                          </a:solidFill>
                          <a:miter lim="800000"/>
                          <a:headEnd/>
                          <a:tailEnd/>
                        </a:ln>
                      </wps:spPr>
                      <wps:txbx>
                        <w:txbxContent>
                          <w:p w14:paraId="7A9D9828" w14:textId="77777777" w:rsidR="008A5A8D" w:rsidRDefault="008A5A8D" w:rsidP="00D13E77">
                            <w:pPr>
                              <w:pBdr>
                                <w:top w:val="single" w:sz="24" w:space="8" w:color="4F81BD" w:themeColor="accent1"/>
                                <w:bottom w:val="single" w:sz="24" w:space="8" w:color="4F81BD" w:themeColor="accent1"/>
                              </w:pBdr>
                              <w:rPr>
                                <w:i/>
                                <w:iCs/>
                                <w:color w:val="4F81BD" w:themeColor="accent1"/>
                                <w:sz w:val="24"/>
                              </w:rPr>
                            </w:pPr>
                            <w:r w:rsidRPr="000D2922">
                              <w:rPr>
                                <w:i/>
                                <w:iCs/>
                                <w:color w:val="4F81BD" w:themeColor="accent1"/>
                                <w:sz w:val="24"/>
                                <w:szCs w:val="24"/>
                              </w:rPr>
                              <w:t>Th</w:t>
                            </w:r>
                            <w:r>
                              <w:rPr>
                                <w:i/>
                                <w:iCs/>
                                <w:color w:val="4F81BD" w:themeColor="accent1"/>
                                <w:sz w:val="24"/>
                                <w:szCs w:val="24"/>
                              </w:rPr>
                              <w:t>ese are fixed maximum rates of SOD for each model segment. They only vary as a function of temperature.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51DAA0" id="_x0000_s1071" type="#_x0000_t202" style="position:absolute;left:0;text-align:left;margin-left:239.5pt;margin-top:4.05pt;width:190.3pt;height:110.55pt;z-index:-2515328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" filled="f" strokecolor="#4f81bd [3204]">
                <v:textbox style="mso-fit-shape-to-text:t">
                  <w:txbxContent>
                    <w:p w14:paraId="7A9D9828" w14:textId="77777777" w:rsidR="008A5A8D" w:rsidRDefault="008A5A8D" w:rsidP="00D13E77">
                      <w:pPr>
                        <w:pBdr>
                          <w:top w:val="single" w:sz="24" w:space="8" w:color="4F81BD" w:themeColor="accent1"/>
                          <w:bottom w:val="single" w:sz="24" w:space="8" w:color="4F81BD" w:themeColor="accent1"/>
                        </w:pBdr>
                        <w:rPr>
                          <w:i/>
                          <w:iCs/>
                          <w:color w:val="4F81BD" w:themeColor="accent1"/>
                          <w:sz w:val="24"/>
                        </w:rPr>
                      </w:pPr>
                      <w:r w:rsidRPr="000D2922">
                        <w:rPr>
                          <w:i/>
                          <w:iCs/>
                          <w:color w:val="4F81BD" w:themeColor="accent1"/>
                          <w:sz w:val="24"/>
                          <w:szCs w:val="24"/>
                        </w:rPr>
                        <w:t>Th</w:t>
                      </w:r>
                      <w:r>
                        <w:rPr>
                          <w:i/>
                          <w:iCs/>
                          <w:color w:val="4F81BD" w:themeColor="accent1"/>
                          <w:sz w:val="24"/>
                          <w:szCs w:val="24"/>
                        </w:rPr>
                        <w:t>ese are fixed maximum rates of SOD for each model segment. They only vary as a function of temperature.</w:t>
                      </w:r>
                    </w:p>
                  </w:txbxContent>
                </v:textbox>
                <w10:wrap type="tight" anchorx="margin"/>
              </v:shape>
            </w:pict>
          </mc:Fallback>
        </mc:AlternateContent>
      </w:r>
      <w:r w:rsidR="0041037A" w:rsidRPr="000D2922">
        <w:rPr>
          <w:sz w:val="20"/>
          <w:szCs w:val="18"/>
        </w:rPr>
        <w:t>This card specifies the 0-order sediment oxygen demand for each seg</w:t>
      </w:r>
      <w:r w:rsidR="0041037A" w:rsidRPr="000D2922">
        <w:rPr>
          <w:sz w:val="20"/>
          <w:szCs w:val="18"/>
        </w:rPr>
        <w:softHyphen/>
        <w:t>ment (including boundary seg</w:t>
      </w:r>
      <w:r w:rsidR="0041037A" w:rsidRPr="000D2922">
        <w:rPr>
          <w:sz w:val="20"/>
          <w:szCs w:val="18"/>
        </w:rPr>
        <w:softHyphen/>
        <w:t xml:space="preserve">ments) in the computational grid.  If there are </w:t>
      </w:r>
      <w:r w:rsidR="0041037A" w:rsidRPr="000D2922">
        <w:rPr>
          <w:i/>
          <w:iCs/>
          <w:sz w:val="20"/>
          <w:szCs w:val="18"/>
        </w:rPr>
        <w:t>more</w:t>
      </w:r>
      <w:r w:rsidR="0041037A" w:rsidRPr="000D2922">
        <w:rPr>
          <w:sz w:val="20"/>
          <w:szCs w:val="18"/>
        </w:rPr>
        <w:t xml:space="preserve"> values than can be speci</w:t>
      </w:r>
      <w:r w:rsidR="0041037A" w:rsidRPr="000D2922">
        <w:rPr>
          <w:sz w:val="20"/>
          <w:szCs w:val="18"/>
        </w:rPr>
        <w:softHyphen/>
        <w:t>fied on one line, then they are contin</w:t>
      </w:r>
      <w:r w:rsidR="0041037A" w:rsidRPr="000D2922">
        <w:rPr>
          <w:sz w:val="20"/>
          <w:szCs w:val="18"/>
        </w:rPr>
        <w:softHyphen/>
        <w:t>ued on the next line without another</w:t>
      </w:r>
      <w:r w:rsidR="0041037A" w:rsidRPr="000D2922">
        <w:rPr>
          <w:rFonts w:cs="Times New Roman TUR"/>
          <w:sz w:val="20"/>
          <w:szCs w:val="18"/>
        </w:rPr>
        <w:t xml:space="preserve"> </w:t>
      </w:r>
      <w:r w:rsidR="0041037A" w:rsidRPr="000D2922">
        <w:rPr>
          <w:rStyle w:val="CardReferen"/>
          <w:rFonts w:asciiTheme="minorHAnsi" w:hAnsiTheme="minorHAnsi"/>
          <w:sz w:val="20"/>
          <w:szCs w:val="18"/>
        </w:rPr>
        <w:t>S DEMAN</w:t>
      </w:r>
      <w:r w:rsidR="0041037A" w:rsidRPr="000D2922">
        <w:rPr>
          <w:rFonts w:cs="Arial"/>
          <w:b/>
          <w:sz w:val="20"/>
          <w:szCs w:val="18"/>
        </w:rPr>
        <w:t>D</w:t>
      </w:r>
      <w:r w:rsidR="0041037A" w:rsidRPr="000D2922">
        <w:rPr>
          <w:rFonts w:cs="Times New Roman TUR"/>
          <w:sz w:val="20"/>
          <w:szCs w:val="18"/>
        </w:rPr>
        <w:t xml:space="preserve"> </w:t>
      </w:r>
      <w:r w:rsidR="0041037A" w:rsidRPr="000D2922">
        <w:rPr>
          <w:sz w:val="20"/>
          <w:szCs w:val="18"/>
        </w:rPr>
        <w:t>card being speci</w:t>
      </w:r>
      <w:r w:rsidR="0041037A" w:rsidRPr="000D2922">
        <w:rPr>
          <w:sz w:val="20"/>
          <w:szCs w:val="18"/>
        </w:rPr>
        <w:softHyphen/>
        <w:t>fied.</w:t>
      </w:r>
      <w:r w:rsidR="000D2922">
        <w:rPr>
          <w:sz w:val="20"/>
          <w:szCs w:val="18"/>
        </w:rPr>
        <w:t xml:space="preserve"> There are 9 8-character fields allowed per line. The inactive segments are also specified. Hence, the first value is for segment 1.</w:t>
      </w:r>
    </w:p>
    <w:p w14:paraId="1B500114" w14:textId="77777777" w:rsidR="0041037A" w:rsidRPr="000D2922" w:rsidRDefault="0041037A">
      <w:pPr>
        <w:pStyle w:val="BodyText"/>
        <w:rPr>
          <w:sz w:val="20"/>
          <w:szCs w:val="18"/>
        </w:rPr>
      </w:pPr>
      <w:r w:rsidRPr="000D2922">
        <w:rPr>
          <w:sz w:val="20"/>
          <w:szCs w:val="18"/>
        </w:rPr>
        <w:t>Sediment oxygen demand is known to vary spatially in reservoirs due to differ</w:t>
      </w:r>
      <w:r w:rsidRPr="000D2922">
        <w:rPr>
          <w:sz w:val="20"/>
          <w:szCs w:val="18"/>
        </w:rPr>
        <w:softHyphen/>
        <w:t>ences in sedi</w:t>
      </w:r>
      <w:r w:rsidRPr="000D2922">
        <w:rPr>
          <w:sz w:val="20"/>
          <w:szCs w:val="18"/>
        </w:rPr>
        <w:softHyphen/>
        <w:t>menta</w:t>
      </w:r>
      <w:r w:rsidRPr="000D2922">
        <w:rPr>
          <w:sz w:val="20"/>
          <w:szCs w:val="18"/>
        </w:rPr>
        <w:softHyphen/>
        <w:t>tion pat</w:t>
      </w:r>
      <w:r w:rsidRPr="000D2922">
        <w:rPr>
          <w:sz w:val="20"/>
          <w:szCs w:val="18"/>
        </w:rPr>
        <w:softHyphen/>
        <w:t xml:space="preserve">terns and algal production (Cole </w:t>
      </w:r>
      <w:r w:rsidR="000B3243" w:rsidRPr="000D2922">
        <w:rPr>
          <w:sz w:val="20"/>
          <w:szCs w:val="18"/>
        </w:rPr>
        <w:t>and</w:t>
      </w:r>
      <w:r w:rsidRPr="000D2922">
        <w:rPr>
          <w:sz w:val="20"/>
          <w:szCs w:val="18"/>
        </w:rPr>
        <w:t xml:space="preserve"> Hannan, 1989).  In the model, the user can specify a separate value of sediment oxygen demand [</w:t>
      </w:r>
      <w:r w:rsidRPr="000D2922">
        <w:rPr>
          <w:rFonts w:cs="Arial"/>
          <w:b/>
          <w:bCs/>
          <w:sz w:val="20"/>
          <w:szCs w:val="18"/>
        </w:rPr>
        <w:t>SOD</w:t>
      </w:r>
      <w:r w:rsidRPr="000D2922">
        <w:rPr>
          <w:sz w:val="20"/>
          <w:szCs w:val="18"/>
        </w:rPr>
        <w:t>] for each model segment.  Sedi</w:t>
      </w:r>
      <w:r w:rsidRPr="000D2922">
        <w:rPr>
          <w:sz w:val="20"/>
          <w:szCs w:val="18"/>
        </w:rPr>
        <w:softHyphen/>
        <w:t xml:space="preserve">ment oxygen demand typically ranges from 0.1 to 1.0 </w:t>
      </w:r>
      <w:r w:rsidRPr="000D2922">
        <w:rPr>
          <w:i/>
          <w:iCs/>
          <w:sz w:val="20"/>
          <w:szCs w:val="18"/>
        </w:rPr>
        <w:t>gO</w:t>
      </w:r>
      <w:r w:rsidRPr="000D2922">
        <w:rPr>
          <w:i/>
          <w:iCs/>
          <w:sz w:val="20"/>
          <w:szCs w:val="18"/>
          <w:vertAlign w:val="subscript"/>
        </w:rPr>
        <w:t>2</w:t>
      </w:r>
      <w:r w:rsidRPr="000D2922">
        <w:rPr>
          <w:sz w:val="20"/>
          <w:szCs w:val="18"/>
        </w:rPr>
        <w:t xml:space="preserve"> </w:t>
      </w:r>
      <w:r w:rsidRPr="000D2922">
        <w:rPr>
          <w:i/>
          <w:iCs/>
          <w:sz w:val="20"/>
          <w:szCs w:val="18"/>
        </w:rPr>
        <w:t>m</w:t>
      </w:r>
      <w:r w:rsidRPr="000D2922">
        <w:rPr>
          <w:i/>
          <w:iCs/>
          <w:sz w:val="20"/>
          <w:szCs w:val="18"/>
          <w:vertAlign w:val="superscript"/>
        </w:rPr>
        <w:t>-2</w:t>
      </w:r>
      <w:r w:rsidRPr="000D2922">
        <w:rPr>
          <w:i/>
          <w:iCs/>
          <w:sz w:val="20"/>
          <w:szCs w:val="18"/>
        </w:rPr>
        <w:t xml:space="preserve"> day</w:t>
      </w:r>
      <w:r w:rsidRPr="000D2922">
        <w:rPr>
          <w:i/>
          <w:iCs/>
          <w:sz w:val="20"/>
          <w:szCs w:val="18"/>
          <w:vertAlign w:val="superscript"/>
        </w:rPr>
        <w:t>-1</w:t>
      </w:r>
      <w:r w:rsidRPr="000D2922">
        <w:rPr>
          <w:sz w:val="20"/>
          <w:szCs w:val="18"/>
        </w:rPr>
        <w:t>, but can be high</w:t>
      </w:r>
      <w:r w:rsidRPr="000D2922">
        <w:rPr>
          <w:sz w:val="20"/>
          <w:szCs w:val="18"/>
        </w:rPr>
        <w:softHyphen/>
        <w:t>er (Newbold and Liggett, 1974).  Additional informa</w:t>
      </w:r>
      <w:r w:rsidRPr="000D2922">
        <w:rPr>
          <w:sz w:val="20"/>
          <w:szCs w:val="18"/>
        </w:rPr>
        <w:softHyphen/>
        <w:t>tion can be found in Gunn</w:t>
      </w:r>
      <w:r w:rsidRPr="000D2922">
        <w:rPr>
          <w:sz w:val="20"/>
          <w:szCs w:val="18"/>
        </w:rPr>
        <w:softHyphen/>
        <w:t>is</w:t>
      </w:r>
      <w:r w:rsidRPr="000D2922">
        <w:rPr>
          <w:sz w:val="20"/>
          <w:szCs w:val="18"/>
        </w:rPr>
        <w:softHyphen/>
        <w:t>on, Chen, and Bran</w:t>
      </w:r>
      <w:r w:rsidRPr="000D2922">
        <w:rPr>
          <w:sz w:val="20"/>
          <w:szCs w:val="18"/>
        </w:rPr>
        <w:softHyphen/>
        <w:t>non (1983) and Chen, Brannon, and Gunnison (1984).  Additional values are given in the following table.</w:t>
      </w:r>
    </w:p>
    <w:p w14:paraId="67462731" w14:textId="614D2BCF" w:rsidR="0041037A" w:rsidRPr="000D2922" w:rsidRDefault="0041037A" w:rsidP="00EE7164">
      <w:pPr>
        <w:pStyle w:val="Tablecaption"/>
      </w:pPr>
      <w:bookmarkStart w:id="2609" w:name="_Ref16642102"/>
      <w:bookmarkStart w:id="2610" w:name="_Toc13665526"/>
      <w:bookmarkStart w:id="2611" w:name="_Toc37942995"/>
      <w:r w:rsidRPr="000D2922">
        <w:t xml:space="preserve">Table </w:t>
      </w:r>
      <w:r w:rsidR="00F812F1">
        <w:fldChar w:fldCharType="begin"/>
      </w:r>
      <w:r w:rsidR="00F812F1">
        <w:instrText xml:space="preserve"> SEQ Table \* ARABIC </w:instrText>
      </w:r>
      <w:r w:rsidR="00F812F1">
        <w:fldChar w:fldCharType="separate"/>
      </w:r>
      <w:r w:rsidR="00795A65">
        <w:rPr>
          <w:noProof/>
        </w:rPr>
        <w:t>49</w:t>
      </w:r>
      <w:r w:rsidR="00F812F1">
        <w:rPr>
          <w:noProof/>
        </w:rPr>
        <w:fldChar w:fldCharType="end"/>
      </w:r>
      <w:bookmarkEnd w:id="2609"/>
      <w:r w:rsidRPr="000D2922">
        <w:t>.  Sediment Oxygen Demand Literature Values</w:t>
      </w:r>
      <w:bookmarkEnd w:id="2610"/>
      <w:bookmarkEnd w:id="2611"/>
    </w:p>
    <w:tbl>
      <w:tblPr>
        <w:tblW w:w="0" w:type="auto"/>
        <w:jc w:val="center"/>
        <w:tblLayout w:type="fixed"/>
        <w:tblCellMar>
          <w:left w:w="141" w:type="dxa"/>
          <w:right w:w="141" w:type="dxa"/>
        </w:tblCellMar>
        <w:tblLook w:val="0000" w:firstRow="0" w:lastRow="0" w:firstColumn="0" w:lastColumn="0" w:noHBand="0" w:noVBand="0"/>
      </w:tblPr>
      <w:tblGrid>
        <w:gridCol w:w="2526"/>
        <w:gridCol w:w="1804"/>
        <w:gridCol w:w="2169"/>
      </w:tblGrid>
      <w:tr w:rsidR="0041037A" w:rsidRPr="00B7030B" w14:paraId="6243ED62" w14:textId="77777777">
        <w:trPr>
          <w:jc w:val="center"/>
        </w:trPr>
        <w:tc>
          <w:tcPr>
            <w:tcW w:w="2526" w:type="dxa"/>
            <w:tcBorders>
              <w:top w:val="double" w:sz="7" w:space="0" w:color="000000"/>
              <w:left w:val="double" w:sz="7" w:space="0" w:color="000000"/>
              <w:bottom w:val="double" w:sz="7" w:space="0" w:color="000000"/>
              <w:right w:val="single" w:sz="6" w:space="0" w:color="000000"/>
            </w:tcBorders>
          </w:tcPr>
          <w:p w14:paraId="095A753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Site</w:t>
            </w:r>
          </w:p>
        </w:tc>
        <w:tc>
          <w:tcPr>
            <w:tcW w:w="1804" w:type="dxa"/>
            <w:tcBorders>
              <w:top w:val="double" w:sz="7" w:space="0" w:color="000000"/>
              <w:left w:val="single" w:sz="6" w:space="0" w:color="000000"/>
              <w:bottom w:val="double" w:sz="7" w:space="0" w:color="000000"/>
              <w:right w:val="single" w:sz="6" w:space="0" w:color="000000"/>
            </w:tcBorders>
          </w:tcPr>
          <w:p w14:paraId="6E4FA6D4"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SOD, </w:t>
            </w:r>
            <w:r w:rsidRPr="00B7030B">
              <w:rPr>
                <w:rFonts w:asciiTheme="minorHAnsi" w:hAnsiTheme="minorHAnsi"/>
                <w:b/>
                <w:bCs/>
                <w:i/>
                <w:iCs/>
              </w:rPr>
              <w:t>g O</w:t>
            </w:r>
            <w:r w:rsidRPr="00B7030B">
              <w:rPr>
                <w:rFonts w:asciiTheme="minorHAnsi" w:hAnsiTheme="minorHAnsi"/>
                <w:b/>
                <w:bCs/>
                <w:i/>
                <w:iCs/>
                <w:vertAlign w:val="subscript"/>
              </w:rPr>
              <w:t>2</w:t>
            </w:r>
            <w:r w:rsidRPr="00B7030B">
              <w:rPr>
                <w:rFonts w:asciiTheme="minorHAnsi" w:hAnsiTheme="minorHAnsi"/>
                <w:b/>
                <w:bCs/>
                <w:i/>
                <w:iCs/>
              </w:rPr>
              <w:t xml:space="preserve"> m</w:t>
            </w:r>
            <w:r w:rsidRPr="00B7030B">
              <w:rPr>
                <w:rFonts w:asciiTheme="minorHAnsi" w:hAnsiTheme="minorHAnsi"/>
                <w:b/>
                <w:bCs/>
                <w:i/>
                <w:iCs/>
                <w:vertAlign w:val="superscript"/>
              </w:rPr>
              <w:t>-2</w:t>
            </w:r>
            <w:r w:rsidRPr="00B7030B">
              <w:rPr>
                <w:rFonts w:asciiTheme="minorHAnsi" w:hAnsiTheme="minorHAnsi"/>
                <w:b/>
                <w:bCs/>
                <w:i/>
                <w:iCs/>
              </w:rPr>
              <w:t xml:space="preserve"> day</w:t>
            </w:r>
            <w:r w:rsidRPr="00B7030B">
              <w:rPr>
                <w:rFonts w:asciiTheme="minorHAnsi" w:hAnsiTheme="minorHAnsi"/>
                <w:b/>
                <w:bCs/>
                <w:i/>
                <w:iCs/>
                <w:vertAlign w:val="superscript"/>
              </w:rPr>
              <w:t>-1</w:t>
            </w:r>
          </w:p>
        </w:tc>
        <w:tc>
          <w:tcPr>
            <w:tcW w:w="2169" w:type="dxa"/>
            <w:tcBorders>
              <w:top w:val="double" w:sz="7" w:space="0" w:color="000000"/>
              <w:left w:val="single" w:sz="6" w:space="0" w:color="000000"/>
              <w:bottom w:val="double" w:sz="7" w:space="0" w:color="000000"/>
              <w:right w:val="double" w:sz="7" w:space="0" w:color="000000"/>
            </w:tcBorders>
          </w:tcPr>
          <w:p w14:paraId="00C009C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31BC1247" w14:textId="77777777">
        <w:trPr>
          <w:jc w:val="center"/>
        </w:trPr>
        <w:tc>
          <w:tcPr>
            <w:tcW w:w="2526" w:type="dxa"/>
            <w:tcBorders>
              <w:top w:val="single" w:sz="6" w:space="0" w:color="000000"/>
              <w:left w:val="double" w:sz="7" w:space="0" w:color="000000"/>
              <w:bottom w:val="single" w:sz="7" w:space="0" w:color="000000"/>
              <w:right w:val="single" w:sz="6" w:space="0" w:color="000000"/>
            </w:tcBorders>
          </w:tcPr>
          <w:p w14:paraId="62F6BD7D" w14:textId="77777777" w:rsidR="0041037A" w:rsidRPr="00B7030B" w:rsidRDefault="0041037A">
            <w:pPr>
              <w:pStyle w:val="tabledata"/>
              <w:jc w:val="center"/>
              <w:rPr>
                <w:rFonts w:asciiTheme="minorHAnsi" w:hAnsiTheme="minorHAnsi"/>
              </w:rPr>
            </w:pPr>
            <w:r w:rsidRPr="00B7030B">
              <w:rPr>
                <w:rFonts w:asciiTheme="minorHAnsi" w:hAnsiTheme="minorHAnsi"/>
              </w:rPr>
              <w:t>Cayuga Lake, NY</w:t>
            </w:r>
          </w:p>
        </w:tc>
        <w:tc>
          <w:tcPr>
            <w:tcW w:w="1804" w:type="dxa"/>
            <w:tcBorders>
              <w:top w:val="single" w:sz="6" w:space="0" w:color="000000"/>
              <w:left w:val="single" w:sz="6" w:space="0" w:color="000000"/>
              <w:bottom w:val="single" w:sz="7" w:space="0" w:color="000000"/>
              <w:right w:val="single" w:sz="6" w:space="0" w:color="000000"/>
            </w:tcBorders>
          </w:tcPr>
          <w:p w14:paraId="2ED05780" w14:textId="77777777" w:rsidR="0041037A" w:rsidRPr="00B7030B" w:rsidRDefault="0041037A">
            <w:pPr>
              <w:pStyle w:val="tabledata"/>
              <w:jc w:val="center"/>
              <w:rPr>
                <w:rFonts w:asciiTheme="minorHAnsi" w:hAnsiTheme="minorHAnsi"/>
              </w:rPr>
            </w:pPr>
            <w:r w:rsidRPr="00B7030B">
              <w:rPr>
                <w:rFonts w:asciiTheme="minorHAnsi" w:hAnsiTheme="minorHAnsi"/>
              </w:rPr>
              <w:t>0.3-1.0</w:t>
            </w:r>
          </w:p>
        </w:tc>
        <w:tc>
          <w:tcPr>
            <w:tcW w:w="2169" w:type="dxa"/>
            <w:tcBorders>
              <w:top w:val="single" w:sz="6" w:space="0" w:color="000000"/>
              <w:left w:val="single" w:sz="6" w:space="0" w:color="000000"/>
              <w:bottom w:val="single" w:sz="7" w:space="0" w:color="000000"/>
              <w:right w:val="double" w:sz="7" w:space="0" w:color="000000"/>
            </w:tcBorders>
          </w:tcPr>
          <w:p w14:paraId="09B9A358" w14:textId="77777777" w:rsidR="0041037A" w:rsidRPr="00B7030B" w:rsidRDefault="0041037A">
            <w:pPr>
              <w:pStyle w:val="tabledata"/>
              <w:jc w:val="center"/>
              <w:rPr>
                <w:rFonts w:asciiTheme="minorHAnsi" w:hAnsiTheme="minorHAnsi"/>
              </w:rPr>
            </w:pPr>
            <w:r w:rsidRPr="00B7030B">
              <w:rPr>
                <w:rFonts w:asciiTheme="minorHAnsi" w:hAnsiTheme="minorHAnsi"/>
              </w:rPr>
              <w:t>Newbold &amp; Liggett, 1974</w:t>
            </w:r>
          </w:p>
        </w:tc>
      </w:tr>
      <w:tr w:rsidR="0041037A" w:rsidRPr="00B7030B" w14:paraId="4E4E108C" w14:textId="77777777">
        <w:trPr>
          <w:jc w:val="center"/>
        </w:trPr>
        <w:tc>
          <w:tcPr>
            <w:tcW w:w="2526" w:type="dxa"/>
            <w:tcBorders>
              <w:top w:val="single" w:sz="6" w:space="0" w:color="000000"/>
              <w:left w:val="double" w:sz="7" w:space="0" w:color="000000"/>
              <w:bottom w:val="single" w:sz="7" w:space="0" w:color="000000"/>
              <w:right w:val="single" w:sz="6" w:space="0" w:color="000000"/>
            </w:tcBorders>
          </w:tcPr>
          <w:p w14:paraId="1716072F" w14:textId="77777777" w:rsidR="0041037A" w:rsidRPr="00B7030B" w:rsidRDefault="0041037A">
            <w:pPr>
              <w:pStyle w:val="tabledata"/>
              <w:jc w:val="center"/>
              <w:rPr>
                <w:rFonts w:asciiTheme="minorHAnsi" w:hAnsiTheme="minorHAnsi"/>
              </w:rPr>
            </w:pPr>
            <w:r w:rsidRPr="00B7030B">
              <w:rPr>
                <w:rFonts w:asciiTheme="minorHAnsi" w:hAnsiTheme="minorHAnsi"/>
              </w:rPr>
              <w:t>Lake Sammamish, WA</w:t>
            </w:r>
          </w:p>
        </w:tc>
        <w:tc>
          <w:tcPr>
            <w:tcW w:w="1804" w:type="dxa"/>
            <w:tcBorders>
              <w:top w:val="single" w:sz="6" w:space="0" w:color="000000"/>
              <w:left w:val="single" w:sz="6" w:space="0" w:color="000000"/>
              <w:bottom w:val="single" w:sz="7" w:space="0" w:color="000000"/>
              <w:right w:val="single" w:sz="6" w:space="0" w:color="000000"/>
            </w:tcBorders>
          </w:tcPr>
          <w:p w14:paraId="431E644D" w14:textId="77777777" w:rsidR="0041037A" w:rsidRPr="00B7030B" w:rsidRDefault="0041037A">
            <w:pPr>
              <w:pStyle w:val="tabledata"/>
              <w:jc w:val="center"/>
              <w:rPr>
                <w:rFonts w:asciiTheme="minorHAnsi" w:hAnsiTheme="minorHAnsi"/>
              </w:rPr>
            </w:pPr>
            <w:r w:rsidRPr="00B7030B">
              <w:rPr>
                <w:rFonts w:asciiTheme="minorHAnsi" w:hAnsiTheme="minorHAnsi"/>
              </w:rPr>
              <w:t>1.0</w:t>
            </w:r>
          </w:p>
        </w:tc>
        <w:tc>
          <w:tcPr>
            <w:tcW w:w="2169" w:type="dxa"/>
            <w:tcBorders>
              <w:top w:val="single" w:sz="6" w:space="0" w:color="000000"/>
              <w:left w:val="single" w:sz="6" w:space="0" w:color="000000"/>
              <w:bottom w:val="single" w:sz="7" w:space="0" w:color="000000"/>
              <w:right w:val="double" w:sz="7" w:space="0" w:color="000000"/>
            </w:tcBorders>
          </w:tcPr>
          <w:p w14:paraId="7FFAA9B9" w14:textId="77777777" w:rsidR="0041037A" w:rsidRPr="00B7030B" w:rsidRDefault="0041037A">
            <w:pPr>
              <w:pStyle w:val="tabledata"/>
              <w:jc w:val="center"/>
              <w:rPr>
                <w:rFonts w:asciiTheme="minorHAnsi" w:hAnsiTheme="minorHAnsi"/>
              </w:rPr>
            </w:pPr>
            <w:r w:rsidRPr="00B7030B">
              <w:rPr>
                <w:rFonts w:asciiTheme="minorHAnsi" w:hAnsiTheme="minorHAnsi"/>
              </w:rPr>
              <w:t>Bella, 1970</w:t>
            </w:r>
          </w:p>
        </w:tc>
      </w:tr>
      <w:tr w:rsidR="0041037A" w:rsidRPr="00B7030B" w14:paraId="12545E91" w14:textId="77777777">
        <w:trPr>
          <w:jc w:val="center"/>
        </w:trPr>
        <w:tc>
          <w:tcPr>
            <w:tcW w:w="2526" w:type="dxa"/>
            <w:tcBorders>
              <w:top w:val="single" w:sz="6" w:space="0" w:color="000000"/>
              <w:left w:val="double" w:sz="7" w:space="0" w:color="000000"/>
              <w:bottom w:val="single" w:sz="7" w:space="0" w:color="000000"/>
              <w:right w:val="single" w:sz="6" w:space="0" w:color="000000"/>
            </w:tcBorders>
          </w:tcPr>
          <w:p w14:paraId="23DDABE5" w14:textId="77777777" w:rsidR="0041037A" w:rsidRPr="00B7030B" w:rsidRDefault="0041037A">
            <w:pPr>
              <w:pStyle w:val="tabledata"/>
              <w:jc w:val="center"/>
              <w:rPr>
                <w:rFonts w:asciiTheme="minorHAnsi" w:hAnsiTheme="minorHAnsi"/>
              </w:rPr>
            </w:pPr>
            <w:r w:rsidRPr="00B7030B">
              <w:rPr>
                <w:rFonts w:asciiTheme="minorHAnsi" w:hAnsiTheme="minorHAnsi"/>
              </w:rPr>
              <w:t>Lake Lyndon B. Johnson, TX</w:t>
            </w:r>
          </w:p>
        </w:tc>
        <w:tc>
          <w:tcPr>
            <w:tcW w:w="1804" w:type="dxa"/>
            <w:tcBorders>
              <w:top w:val="single" w:sz="6" w:space="0" w:color="000000"/>
              <w:left w:val="single" w:sz="6" w:space="0" w:color="000000"/>
              <w:bottom w:val="single" w:sz="7" w:space="0" w:color="000000"/>
              <w:right w:val="single" w:sz="6" w:space="0" w:color="000000"/>
            </w:tcBorders>
          </w:tcPr>
          <w:p w14:paraId="0A182C4A" w14:textId="77777777" w:rsidR="0041037A" w:rsidRPr="00B7030B" w:rsidRDefault="0041037A">
            <w:pPr>
              <w:pStyle w:val="tabledata"/>
              <w:jc w:val="center"/>
              <w:rPr>
                <w:rFonts w:asciiTheme="minorHAnsi" w:hAnsiTheme="minorHAnsi"/>
              </w:rPr>
            </w:pPr>
            <w:r w:rsidRPr="00B7030B">
              <w:rPr>
                <w:rFonts w:asciiTheme="minorHAnsi" w:hAnsiTheme="minorHAnsi"/>
              </w:rPr>
              <w:t>1.7-5.8</w:t>
            </w:r>
          </w:p>
        </w:tc>
        <w:tc>
          <w:tcPr>
            <w:tcW w:w="2169" w:type="dxa"/>
            <w:tcBorders>
              <w:top w:val="single" w:sz="6" w:space="0" w:color="000000"/>
              <w:left w:val="single" w:sz="6" w:space="0" w:color="000000"/>
              <w:bottom w:val="single" w:sz="7" w:space="0" w:color="000000"/>
              <w:right w:val="double" w:sz="7" w:space="0" w:color="000000"/>
            </w:tcBorders>
          </w:tcPr>
          <w:p w14:paraId="5C67B9E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Schnoor</w:t>
            </w:r>
            <w:proofErr w:type="spellEnd"/>
            <w:r w:rsidRPr="00B7030B">
              <w:rPr>
                <w:rFonts w:asciiTheme="minorHAnsi" w:hAnsiTheme="minorHAnsi"/>
              </w:rPr>
              <w:t xml:space="preserve"> &amp; </w:t>
            </w:r>
            <w:proofErr w:type="spellStart"/>
            <w:r w:rsidRPr="00B7030B">
              <w:rPr>
                <w:rFonts w:asciiTheme="minorHAnsi" w:hAnsiTheme="minorHAnsi"/>
              </w:rPr>
              <w:t>Fruh</w:t>
            </w:r>
            <w:proofErr w:type="spellEnd"/>
            <w:r w:rsidRPr="00B7030B">
              <w:rPr>
                <w:rFonts w:asciiTheme="minorHAnsi" w:hAnsiTheme="minorHAnsi"/>
              </w:rPr>
              <w:t>, 1979</w:t>
            </w:r>
          </w:p>
        </w:tc>
      </w:tr>
      <w:tr w:rsidR="0041037A" w:rsidRPr="00B7030B" w14:paraId="5B52C5B5" w14:textId="77777777">
        <w:trPr>
          <w:jc w:val="center"/>
        </w:trPr>
        <w:tc>
          <w:tcPr>
            <w:tcW w:w="2526" w:type="dxa"/>
            <w:tcBorders>
              <w:top w:val="single" w:sz="6" w:space="0" w:color="000000"/>
              <w:left w:val="double" w:sz="7" w:space="0" w:color="000000"/>
              <w:bottom w:val="double" w:sz="7" w:space="0" w:color="000000"/>
              <w:right w:val="single" w:sz="6" w:space="0" w:color="000000"/>
            </w:tcBorders>
          </w:tcPr>
          <w:p w14:paraId="49BC8D42" w14:textId="77777777" w:rsidR="0041037A" w:rsidRPr="00B7030B" w:rsidRDefault="0041037A">
            <w:pPr>
              <w:pStyle w:val="tabledata"/>
              <w:jc w:val="center"/>
              <w:rPr>
                <w:rFonts w:asciiTheme="minorHAnsi" w:hAnsiTheme="minorHAnsi"/>
              </w:rPr>
            </w:pPr>
            <w:r w:rsidRPr="00B7030B">
              <w:rPr>
                <w:rFonts w:asciiTheme="minorHAnsi" w:hAnsiTheme="minorHAnsi"/>
              </w:rPr>
              <w:t>Saginaw River, MI</w:t>
            </w:r>
          </w:p>
        </w:tc>
        <w:tc>
          <w:tcPr>
            <w:tcW w:w="1804" w:type="dxa"/>
            <w:tcBorders>
              <w:top w:val="single" w:sz="6" w:space="0" w:color="000000"/>
              <w:left w:val="single" w:sz="6" w:space="0" w:color="000000"/>
              <w:bottom w:val="double" w:sz="7" w:space="0" w:color="000000"/>
              <w:right w:val="single" w:sz="6" w:space="0" w:color="000000"/>
            </w:tcBorders>
          </w:tcPr>
          <w:p w14:paraId="6183F9BC" w14:textId="77777777" w:rsidR="0041037A" w:rsidRPr="00B7030B" w:rsidRDefault="0041037A">
            <w:pPr>
              <w:pStyle w:val="tabledata"/>
              <w:jc w:val="center"/>
              <w:rPr>
                <w:rFonts w:asciiTheme="minorHAnsi" w:hAnsiTheme="minorHAnsi"/>
              </w:rPr>
            </w:pPr>
            <w:r w:rsidRPr="00B7030B">
              <w:rPr>
                <w:rFonts w:asciiTheme="minorHAnsi" w:hAnsiTheme="minorHAnsi"/>
              </w:rPr>
              <w:t>0.1-5.3</w:t>
            </w:r>
          </w:p>
        </w:tc>
        <w:tc>
          <w:tcPr>
            <w:tcW w:w="2169" w:type="dxa"/>
            <w:tcBorders>
              <w:top w:val="single" w:sz="6" w:space="0" w:color="000000"/>
              <w:left w:val="single" w:sz="6" w:space="0" w:color="000000"/>
              <w:bottom w:val="double" w:sz="7" w:space="0" w:color="000000"/>
              <w:right w:val="double" w:sz="7" w:space="0" w:color="000000"/>
            </w:tcBorders>
          </w:tcPr>
          <w:p w14:paraId="1F109C8E" w14:textId="77777777" w:rsidR="0041037A" w:rsidRPr="00B7030B" w:rsidRDefault="0041037A">
            <w:pPr>
              <w:pStyle w:val="tabledata"/>
              <w:jc w:val="center"/>
              <w:rPr>
                <w:rFonts w:asciiTheme="minorHAnsi" w:hAnsiTheme="minorHAnsi"/>
                <w:szCs w:val="22"/>
              </w:rPr>
            </w:pPr>
            <w:proofErr w:type="spellStart"/>
            <w:r w:rsidRPr="00B7030B">
              <w:rPr>
                <w:rFonts w:asciiTheme="minorHAnsi" w:hAnsiTheme="minorHAnsi"/>
              </w:rPr>
              <w:t>Chiaro</w:t>
            </w:r>
            <w:proofErr w:type="spellEnd"/>
            <w:r w:rsidRPr="00B7030B">
              <w:rPr>
                <w:rFonts w:asciiTheme="minorHAnsi" w:hAnsiTheme="minorHAnsi"/>
              </w:rPr>
              <w:t xml:space="preserve"> &amp; Burke, 1980</w:t>
            </w:r>
          </w:p>
        </w:tc>
      </w:tr>
    </w:tbl>
    <w:p w14:paraId="11778D98" w14:textId="77777777" w:rsidR="0041037A" w:rsidRPr="00B7030B" w:rsidRDefault="0041037A"/>
    <w:p w14:paraId="327FB5B8" w14:textId="77777777" w:rsidR="006B6EDA" w:rsidRPr="00B7030B" w:rsidRDefault="006B6EDA"/>
    <w:p w14:paraId="686B21D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70FE38A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S DEMAND     SOD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p>
    <w:p w14:paraId="63D1438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0.3     0.3     0.3     0.3     0.3     0.3     0.3     0.3     0.3</w:t>
      </w:r>
    </w:p>
    <w:p w14:paraId="6E19580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0.3     0.3     0.3     0.3     0.3     0.3     0.3     0.3     0.3</w:t>
      </w:r>
    </w:p>
    <w:p w14:paraId="5D53F723"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0.3     0.3     0.3     0.3     0.3     0.3     0.3     0.3     0.3</w:t>
      </w:r>
    </w:p>
    <w:p w14:paraId="793CE2D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0.3     0.3     0.3     0.3     0.3     0.3     0.3     0.3     0.3</w:t>
      </w:r>
    </w:p>
    <w:p w14:paraId="2FD725E0"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w:t>
      </w:r>
    </w:p>
    <w:p w14:paraId="6BD4DF3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szCs w:val="22"/>
        </w:rPr>
      </w:pPr>
      <w:r w:rsidRPr="00B7030B">
        <w:rPr>
          <w:rFonts w:asciiTheme="minorHAnsi" w:hAnsiTheme="minorHAnsi"/>
          <w:szCs w:val="22"/>
        </w:rPr>
        <w:t>Related Cards and Files</w:t>
      </w:r>
    </w:p>
    <w:p w14:paraId="6083F67A" w14:textId="77777777" w:rsidR="0041037A" w:rsidRPr="00B7030B" w:rsidRDefault="00C51A7D">
      <w:pPr>
        <w:pStyle w:val="Relatedcards"/>
        <w:rPr>
          <w:rFonts w:asciiTheme="minorHAnsi" w:hAnsiTheme="minorHAnsi"/>
        </w:rPr>
      </w:pPr>
      <w:hyperlink w:anchor="sediment_compartment" w:history="1">
        <w:r w:rsidR="0041037A" w:rsidRPr="00B7030B">
          <w:rPr>
            <w:rFonts w:asciiTheme="minorHAnsi" w:hAnsiTheme="minorHAnsi"/>
          </w:rPr>
          <w:t>Sediment Compartment</w:t>
        </w:r>
      </w:hyperlink>
    </w:p>
    <w:p w14:paraId="41939AD6" w14:textId="77777777" w:rsidR="0041037A" w:rsidRPr="00B7030B" w:rsidRDefault="00C51A7D">
      <w:pPr>
        <w:pStyle w:val="Relatedcards"/>
        <w:rPr>
          <w:rFonts w:asciiTheme="minorHAnsi" w:hAnsiTheme="minorHAnsi"/>
        </w:rPr>
      </w:pPr>
      <w:hyperlink w:anchor="SOD_temperature" w:history="1">
        <w:r w:rsidR="0041037A" w:rsidRPr="00B7030B">
          <w:rPr>
            <w:rFonts w:asciiTheme="minorHAnsi" w:hAnsiTheme="minorHAnsi"/>
          </w:rPr>
          <w:t>SOD Temperature Rate Multipliers</w:t>
        </w:r>
      </w:hyperlink>
    </w:p>
    <w:p w14:paraId="56A7C886" w14:textId="77777777" w:rsidR="0041037A" w:rsidRPr="00B7030B" w:rsidRDefault="0041037A" w:rsidP="00D13E77">
      <w:pPr>
        <w:pStyle w:val="Heading4"/>
        <w:spacing w:before="0" w:after="0"/>
      </w:pPr>
      <w:r w:rsidRPr="00B7030B">
        <w:br w:type="page"/>
      </w:r>
      <w:bookmarkStart w:id="2612" w:name="reaeration"/>
      <w:bookmarkStart w:id="2613" w:name="_Toc41047795"/>
      <w:bookmarkEnd w:id="2612"/>
      <w:r w:rsidRPr="00B7030B">
        <w:lastRenderedPageBreak/>
        <w:t>Reaeration (REAERAT)</w:t>
      </w:r>
      <w:bookmarkEnd w:id="2613"/>
    </w:p>
    <w:p w14:paraId="7DC4B32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2614" w:name="_Toc8027419"/>
      <w:r w:rsidR="0041037A" w:rsidRPr="00B7030B">
        <w:rPr>
          <w:rStyle w:val="CardReferen"/>
          <w:rFonts w:asciiTheme="minorHAnsi" w:hAnsiTheme="minorHAnsi"/>
          <w:b/>
          <w:bCs/>
        </w:rPr>
        <w:instrText>Reaeration (REAERAT)</w:instrText>
      </w:r>
      <w:bookmarkEnd w:id="2614"/>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E194C95"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B9BEE89"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REARC</w:t>
      </w:r>
      <w:r w:rsidRPr="00B7030B">
        <w:rPr>
          <w:rFonts w:asciiTheme="minorHAnsi" w:hAnsiTheme="minorHAnsi"/>
        </w:rPr>
        <w:tab/>
        <w:t>Character</w:t>
      </w:r>
      <w:r w:rsidRPr="00B7030B">
        <w:rPr>
          <w:rFonts w:asciiTheme="minorHAnsi" w:hAnsiTheme="minorHAnsi"/>
        </w:rPr>
        <w:tab/>
        <w:t>LAKE</w:t>
      </w:r>
      <w:r w:rsidRPr="00B7030B">
        <w:rPr>
          <w:rFonts w:asciiTheme="minorHAnsi" w:hAnsiTheme="minorHAnsi"/>
        </w:rPr>
        <w:tab/>
        <w:t>Type of waterbody, RIVER, LAKE, or ESTUARY</w:t>
      </w:r>
    </w:p>
    <w:p w14:paraId="181AC1BB"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EQN#</w:t>
      </w:r>
      <w:r w:rsidRPr="00B7030B">
        <w:rPr>
          <w:rFonts w:asciiTheme="minorHAnsi" w:hAnsiTheme="minorHAnsi"/>
        </w:rPr>
        <w:tab/>
        <w:t>Integer</w:t>
      </w:r>
      <w:r w:rsidRPr="00B7030B">
        <w:rPr>
          <w:rFonts w:asciiTheme="minorHAnsi" w:hAnsiTheme="minorHAnsi"/>
        </w:rPr>
        <w:tab/>
      </w:r>
      <w:r w:rsidR="00093F42" w:rsidRPr="00B7030B">
        <w:rPr>
          <w:rFonts w:asciiTheme="minorHAnsi" w:hAnsiTheme="minorHAnsi"/>
        </w:rPr>
        <w:t>6 (if LAKE)</w:t>
      </w:r>
      <w:r w:rsidRPr="00B7030B">
        <w:rPr>
          <w:rFonts w:asciiTheme="minorHAnsi" w:hAnsiTheme="minorHAnsi"/>
        </w:rPr>
        <w:tab/>
        <w:t>Equation number used for determining reaeration</w:t>
      </w:r>
    </w:p>
    <w:p w14:paraId="5586F31B"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COEF1</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User defined parameter</w:t>
      </w:r>
    </w:p>
    <w:p w14:paraId="35293A49"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COEF2</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User defined parameter</w:t>
      </w:r>
    </w:p>
    <w:p w14:paraId="09ADD671"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COEF3</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User defined parameter</w:t>
      </w:r>
    </w:p>
    <w:p w14:paraId="6D08714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COEF4</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User defined parameter</w:t>
      </w:r>
    </w:p>
    <w:p w14:paraId="77EFCFBE" w14:textId="77777777" w:rsidR="0041037A" w:rsidRPr="00B7030B" w:rsidRDefault="0041037A">
      <w:pPr>
        <w:pStyle w:val="BodyText2"/>
      </w:pPr>
    </w:p>
    <w:p w14:paraId="4601A987" w14:textId="77777777" w:rsidR="0041037A" w:rsidRPr="00D13E77" w:rsidRDefault="0041037A">
      <w:pPr>
        <w:pStyle w:val="BodyText"/>
        <w:rPr>
          <w:sz w:val="20"/>
          <w:szCs w:val="18"/>
        </w:rPr>
      </w:pPr>
      <w:r w:rsidRPr="00D13E77">
        <w:rPr>
          <w:sz w:val="20"/>
          <w:szCs w:val="18"/>
        </w:rPr>
        <w:t>This card allows the user to specify the appropriate reaeration formulation for the specific type of waterbody being simulated. [</w:t>
      </w:r>
      <w:r w:rsidRPr="00D13E77">
        <w:rPr>
          <w:rFonts w:cs="Arial"/>
          <w:b/>
          <w:bCs/>
          <w:sz w:val="20"/>
          <w:szCs w:val="18"/>
        </w:rPr>
        <w:t>REARC</w:t>
      </w:r>
      <w:r w:rsidRPr="00D13E77">
        <w:rPr>
          <w:sz w:val="20"/>
          <w:szCs w:val="18"/>
        </w:rPr>
        <w:t>] is used to specify the type of waterbody. [</w:t>
      </w:r>
      <w:r w:rsidRPr="00D13E77">
        <w:rPr>
          <w:rFonts w:cs="Arial"/>
          <w:b/>
          <w:bCs/>
          <w:sz w:val="20"/>
          <w:szCs w:val="18"/>
        </w:rPr>
        <w:t>EQN</w:t>
      </w:r>
      <w:r w:rsidRPr="00D13E77">
        <w:rPr>
          <w:b/>
          <w:bCs/>
          <w:sz w:val="20"/>
          <w:szCs w:val="18"/>
        </w:rPr>
        <w:t>#</w:t>
      </w:r>
      <w:r w:rsidRPr="00D13E77">
        <w:rPr>
          <w:sz w:val="20"/>
          <w:szCs w:val="18"/>
        </w:rPr>
        <w:t xml:space="preserve">] is then used to specify the reaeration equation appropriate for the type of waterbody.  The following table lists the equations for the </w:t>
      </w:r>
      <w:r w:rsidRPr="00D13E77">
        <w:rPr>
          <w:rFonts w:cs="Arial"/>
          <w:sz w:val="20"/>
          <w:szCs w:val="18"/>
        </w:rPr>
        <w:t>RIVER</w:t>
      </w:r>
      <w:r w:rsidRPr="00D13E77">
        <w:rPr>
          <w:sz w:val="20"/>
          <w:szCs w:val="18"/>
        </w:rPr>
        <w:t xml:space="preserve"> waterbody type.</w:t>
      </w:r>
    </w:p>
    <w:p w14:paraId="48D18379" w14:textId="5EF14ACA" w:rsidR="0041037A" w:rsidRPr="00D13E77" w:rsidRDefault="0041037A" w:rsidP="00EE7164">
      <w:pPr>
        <w:pStyle w:val="Tablecaption"/>
      </w:pPr>
      <w:bookmarkStart w:id="2615" w:name="_Ref16642092"/>
      <w:bookmarkStart w:id="2616" w:name="_Toc13665527"/>
      <w:bookmarkStart w:id="2617" w:name="_Toc37942996"/>
      <w:r w:rsidRPr="00D13E77">
        <w:t xml:space="preserve">Table </w:t>
      </w:r>
      <w:r w:rsidR="00F812F1">
        <w:fldChar w:fldCharType="begin"/>
      </w:r>
      <w:r w:rsidR="00F812F1">
        <w:instrText xml:space="preserve"> SEQ Table \* ARABIC </w:instrText>
      </w:r>
      <w:r w:rsidR="00F812F1">
        <w:fldChar w:fldCharType="separate"/>
      </w:r>
      <w:r w:rsidR="00795A65">
        <w:rPr>
          <w:noProof/>
        </w:rPr>
        <w:t>50</w:t>
      </w:r>
      <w:r w:rsidR="00F812F1">
        <w:rPr>
          <w:noProof/>
        </w:rPr>
        <w:fldChar w:fldCharType="end"/>
      </w:r>
      <w:bookmarkEnd w:id="2615"/>
      <w:r w:rsidRPr="00D13E77">
        <w:t>.  River Reaeration Equations</w:t>
      </w:r>
      <w:bookmarkEnd w:id="2616"/>
      <w:bookmarkEnd w:id="2617"/>
    </w:p>
    <w:tbl>
      <w:tblPr>
        <w:tblW w:w="86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60"/>
        <w:gridCol w:w="3330"/>
        <w:gridCol w:w="1980"/>
        <w:gridCol w:w="1620"/>
        <w:gridCol w:w="1350"/>
      </w:tblGrid>
      <w:tr w:rsidR="0041037A" w:rsidRPr="00B7030B" w14:paraId="7019A315" w14:textId="77777777">
        <w:trPr>
          <w:cantSplit/>
          <w:tblHeader/>
        </w:trPr>
        <w:tc>
          <w:tcPr>
            <w:tcW w:w="360" w:type="dxa"/>
            <w:vAlign w:val="center"/>
          </w:tcPr>
          <w:p w14:paraId="28AD943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w:t>
            </w:r>
          </w:p>
        </w:tc>
        <w:tc>
          <w:tcPr>
            <w:tcW w:w="3330" w:type="dxa"/>
            <w:vAlign w:val="center"/>
          </w:tcPr>
          <w:p w14:paraId="261C0B53"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1980" w:type="dxa"/>
            <w:vAlign w:val="center"/>
          </w:tcPr>
          <w:p w14:paraId="1CEB46F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Comments</w:t>
            </w:r>
          </w:p>
        </w:tc>
        <w:tc>
          <w:tcPr>
            <w:tcW w:w="1620" w:type="dxa"/>
            <w:vAlign w:val="center"/>
          </w:tcPr>
          <w:p w14:paraId="090E6D71"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Applicability</w:t>
            </w:r>
          </w:p>
        </w:tc>
        <w:tc>
          <w:tcPr>
            <w:tcW w:w="1350" w:type="dxa"/>
            <w:vAlign w:val="center"/>
          </w:tcPr>
          <w:p w14:paraId="0989374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27934EDE" w14:textId="77777777">
        <w:trPr>
          <w:cantSplit/>
        </w:trPr>
        <w:tc>
          <w:tcPr>
            <w:tcW w:w="360" w:type="dxa"/>
            <w:vAlign w:val="center"/>
          </w:tcPr>
          <w:p w14:paraId="2292611B" w14:textId="77777777" w:rsidR="0041037A" w:rsidRPr="00B7030B" w:rsidRDefault="0041037A">
            <w:pPr>
              <w:pStyle w:val="tabledata"/>
              <w:rPr>
                <w:rFonts w:asciiTheme="minorHAnsi" w:hAnsiTheme="minorHAnsi"/>
              </w:rPr>
            </w:pPr>
            <w:r w:rsidRPr="00B7030B">
              <w:rPr>
                <w:rFonts w:asciiTheme="minorHAnsi" w:hAnsiTheme="minorHAnsi"/>
              </w:rPr>
              <w:t>0</w:t>
            </w:r>
          </w:p>
        </w:tc>
        <w:tc>
          <w:tcPr>
            <w:tcW w:w="3330" w:type="dxa"/>
            <w:vAlign w:val="center"/>
          </w:tcPr>
          <w:p w14:paraId="64A401AD" w14:textId="77777777" w:rsidR="0041037A" w:rsidRPr="00B7030B" w:rsidRDefault="0041037A">
            <w:pPr>
              <w:pStyle w:val="tabledata"/>
              <w:jc w:val="center"/>
              <w:rPr>
                <w:rFonts w:asciiTheme="minorHAnsi" w:hAnsiTheme="minorHAnsi"/>
              </w:rPr>
            </w:pPr>
            <w:r w:rsidRPr="00B7030B">
              <w:rPr>
                <w:rFonts w:asciiTheme="minorHAnsi" w:hAnsiTheme="minorHAnsi"/>
              </w:rPr>
              <w:t>Either Eq 1, 2 or 4</w:t>
            </w:r>
          </w:p>
        </w:tc>
        <w:tc>
          <w:tcPr>
            <w:tcW w:w="1980" w:type="dxa"/>
            <w:vAlign w:val="center"/>
          </w:tcPr>
          <w:p w14:paraId="02E144E2" w14:textId="77777777" w:rsidR="0041037A" w:rsidRPr="00B7030B" w:rsidRDefault="0041037A">
            <w:pPr>
              <w:pStyle w:val="tabledata"/>
              <w:rPr>
                <w:rFonts w:asciiTheme="minorHAnsi" w:hAnsiTheme="minorHAnsi"/>
              </w:rPr>
            </w:pPr>
            <w:r w:rsidRPr="00B7030B">
              <w:rPr>
                <w:rFonts w:asciiTheme="minorHAnsi" w:hAnsiTheme="minorHAnsi"/>
                <w:i/>
                <w:iCs/>
              </w:rPr>
              <w:t>Ka</w:t>
            </w:r>
            <w:r w:rsidRPr="00B7030B">
              <w:rPr>
                <w:rFonts w:asciiTheme="minorHAnsi" w:hAnsiTheme="minorHAnsi"/>
              </w:rPr>
              <w:t xml:space="preserve"> is determined based on applicability criteria of each of the 3 formulations</w:t>
            </w:r>
          </w:p>
        </w:tc>
        <w:tc>
          <w:tcPr>
            <w:tcW w:w="1620" w:type="dxa"/>
            <w:vAlign w:val="center"/>
          </w:tcPr>
          <w:p w14:paraId="171C4F52" w14:textId="77777777" w:rsidR="0041037A" w:rsidRPr="00B7030B" w:rsidRDefault="0041037A">
            <w:pPr>
              <w:pStyle w:val="tabledata"/>
              <w:rPr>
                <w:rFonts w:asciiTheme="minorHAnsi" w:hAnsiTheme="minorHAnsi"/>
              </w:rPr>
            </w:pPr>
          </w:p>
        </w:tc>
        <w:tc>
          <w:tcPr>
            <w:tcW w:w="1350" w:type="dxa"/>
            <w:vAlign w:val="center"/>
          </w:tcPr>
          <w:p w14:paraId="341BBFA1" w14:textId="77777777" w:rsidR="0041037A" w:rsidRPr="00B7030B" w:rsidRDefault="0041037A">
            <w:pPr>
              <w:pStyle w:val="tabledata"/>
              <w:rPr>
                <w:rFonts w:asciiTheme="minorHAnsi" w:hAnsiTheme="minorHAnsi"/>
              </w:rPr>
            </w:pPr>
            <w:proofErr w:type="spellStart"/>
            <w:r w:rsidRPr="00B7030B">
              <w:rPr>
                <w:rFonts w:asciiTheme="minorHAnsi" w:hAnsiTheme="minorHAnsi"/>
              </w:rPr>
              <w:t>Covar</w:t>
            </w:r>
            <w:proofErr w:type="spellEnd"/>
            <w:r w:rsidRPr="00B7030B">
              <w:rPr>
                <w:rFonts w:asciiTheme="minorHAnsi" w:hAnsiTheme="minorHAnsi"/>
              </w:rPr>
              <w:t xml:space="preserve"> (1976)</w:t>
            </w:r>
          </w:p>
        </w:tc>
      </w:tr>
      <w:tr w:rsidR="0041037A" w:rsidRPr="00B7030B" w14:paraId="30AFEF24" w14:textId="77777777">
        <w:trPr>
          <w:cantSplit/>
        </w:trPr>
        <w:tc>
          <w:tcPr>
            <w:tcW w:w="360" w:type="dxa"/>
            <w:vAlign w:val="center"/>
          </w:tcPr>
          <w:p w14:paraId="59456A25" w14:textId="77777777" w:rsidR="0041037A" w:rsidRPr="00B7030B" w:rsidRDefault="0041037A">
            <w:pPr>
              <w:pStyle w:val="tabledata"/>
              <w:rPr>
                <w:rFonts w:asciiTheme="minorHAnsi" w:hAnsiTheme="minorHAnsi"/>
              </w:rPr>
            </w:pPr>
            <w:r w:rsidRPr="00B7030B">
              <w:rPr>
                <w:rFonts w:asciiTheme="minorHAnsi" w:hAnsiTheme="minorHAnsi"/>
              </w:rPr>
              <w:t>1</w:t>
            </w:r>
          </w:p>
        </w:tc>
        <w:tc>
          <w:tcPr>
            <w:tcW w:w="3330" w:type="dxa"/>
            <w:vAlign w:val="center"/>
          </w:tcPr>
          <w:p w14:paraId="570602EE" w14:textId="77777777" w:rsidR="0041037A" w:rsidRPr="00B7030B" w:rsidRDefault="00C51A7D" w:rsidP="00DC03F9">
            <w:pPr>
              <w:pStyle w:val="tabledata"/>
              <w:jc w:val="center"/>
              <w:rPr>
                <w:rFonts w:asciiTheme="minorHAnsi" w:hAnsiTheme="minorHAnsi"/>
              </w:rPr>
            </w:pPr>
            <m:oMathPara>
              <m:oMath>
                <m:sSub>
                  <m:sSubPr>
                    <m:ctrlPr>
                      <w:ins w:id="261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19" w:author="Honnalore Steissberg" w:date="2021-07-30T09:49:00Z">
                        <w:rPr>
                          <w:rFonts w:ascii="Cambria Math" w:hAnsiTheme="minorHAnsi"/>
                          <w:i/>
                        </w:rPr>
                      </w:ins>
                    </m:ctrlPr>
                  </m:fPr>
                  <m:num>
                    <m:sSub>
                      <m:sSubPr>
                        <m:ctrlPr>
                          <w:ins w:id="2620"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21" w:author="Honnalore Steissberg" w:date="2021-07-30T09:49:00Z">
                        <w:rPr>
                          <w:rFonts w:ascii="Cambria Math" w:hAnsiTheme="minorHAnsi"/>
                          <w:i/>
                        </w:rPr>
                      </w:ins>
                    </m:ctrlPr>
                  </m:fPr>
                  <m:num>
                    <m:sSup>
                      <m:sSupPr>
                        <m:ctrlPr>
                          <w:ins w:id="2622" w:author="Honnalore Steissberg" w:date="2021-07-30T09:49:00Z">
                            <w:rPr>
                              <w:rFonts w:ascii="Cambria Math" w:hAnsiTheme="minorHAnsi"/>
                              <w:i/>
                            </w:rPr>
                          </w:ins>
                        </m:ctrlPr>
                      </m:sSupPr>
                      <m:e>
                        <m:d>
                          <m:dPr>
                            <m:ctrlPr>
                              <w:ins w:id="2623" w:author="Honnalore Steissberg" w:date="2021-07-30T09:49:00Z">
                                <w:rPr>
                                  <w:rFonts w:ascii="Cambria Math" w:hAnsiTheme="minorHAnsi"/>
                                  <w:i/>
                                </w:rPr>
                              </w:ins>
                            </m:ctrlPr>
                          </m:dPr>
                          <m:e>
                            <m:sSub>
                              <m:sSubPr>
                                <m:ctrlPr>
                                  <w:ins w:id="2624" w:author="Honnalore Steissberg" w:date="2021-07-30T09:49:00Z">
                                    <w:rPr>
                                      <w:rFonts w:ascii="Cambria Math" w:hAnsiTheme="minorHAnsi"/>
                                      <w:i/>
                                    </w:rPr>
                                  </w:ins>
                                </m:ctrlPr>
                              </m:sSubPr>
                              <m:e>
                                <m:r>
                                  <w:rPr>
                                    <w:rFonts w:ascii="Cambria Math" w:hAnsiTheme="minorHAnsi"/>
                                  </w:rPr>
                                  <m:t>D</m:t>
                                </m:r>
                              </m:e>
                              <m:sub>
                                <m:sSub>
                                  <m:sSubPr>
                                    <m:ctrlPr>
                                      <w:ins w:id="2625"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2626" w:author="Honnalore Steissberg" w:date="2021-07-30T09:49:00Z">
                                    <w:rPr>
                                      <w:rFonts w:ascii="Cambria Math" w:hAnsi="Cambria Math"/>
                                      <w:i/>
                                    </w:rPr>
                                  </w:ins>
                                </m:ctrlPr>
                              </m:sub>
                            </m:sSub>
                            <m:r>
                              <w:rPr>
                                <w:rFonts w:ascii="Cambria Math" w:hAnsiTheme="minorHAnsi"/>
                              </w:rPr>
                              <m:t>U</m:t>
                            </m:r>
                          </m:e>
                        </m:d>
                      </m:e>
                      <m:sup>
                        <m:r>
                          <w:rPr>
                            <w:rFonts w:ascii="Cambria Math" w:hAnsiTheme="minorHAnsi"/>
                          </w:rPr>
                          <m:t>1/2</m:t>
                        </m:r>
                      </m:sup>
                    </m:sSup>
                  </m:num>
                  <m:den>
                    <m:sSup>
                      <m:sSupPr>
                        <m:ctrlPr>
                          <w:ins w:id="2627"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3/2</m:t>
                        </m:r>
                      </m:sup>
                    </m:sSup>
                    <m:ctrlPr>
                      <w:ins w:id="2628" w:author="Honnalore Steissberg" w:date="2021-07-30T09:49:00Z">
                        <w:rPr>
                          <w:rFonts w:ascii="Cambria Math" w:hAnsi="Cambria Math"/>
                          <w:i/>
                        </w:rPr>
                      </w:ins>
                    </m:ctrlPr>
                  </m:den>
                </m:f>
              </m:oMath>
            </m:oMathPara>
          </w:p>
        </w:tc>
        <w:tc>
          <w:tcPr>
            <w:tcW w:w="1980" w:type="dxa"/>
            <w:vAlign w:val="center"/>
          </w:tcPr>
          <w:p w14:paraId="1CAB371C" w14:textId="77777777" w:rsidR="0041037A" w:rsidRPr="00B7030B" w:rsidRDefault="0041037A" w:rsidP="0091315D">
            <w:pPr>
              <w:pStyle w:val="tabledata"/>
              <w:tabs>
                <w:tab w:val="left" w:pos="314"/>
                <w:tab w:val="right" w:pos="342"/>
                <w:tab w:val="left" w:pos="432"/>
              </w:tabs>
              <w:ind w:left="584" w:hanging="612"/>
              <w:rPr>
                <w:rFonts w:asciiTheme="minorHAnsi" w:hAnsiTheme="minorHAnsi"/>
              </w:rPr>
            </w:pPr>
            <w:r w:rsidRPr="00B7030B">
              <w:rPr>
                <w:rFonts w:asciiTheme="minorHAnsi" w:hAnsiTheme="minorHAnsi"/>
                <w:i/>
                <w:iCs/>
              </w:rPr>
              <w:t>D</w:t>
            </w:r>
            <w:r w:rsidRPr="00B7030B">
              <w:rPr>
                <w:rFonts w:asciiTheme="minorHAnsi" w:hAnsiTheme="minorHAnsi"/>
                <w:i/>
                <w:iCs/>
                <w:vertAlign w:val="subscript"/>
              </w:rPr>
              <w:t>O2</w:t>
            </w:r>
            <w:r w:rsidRPr="00B7030B">
              <w:rPr>
                <w:rFonts w:asciiTheme="minorHAnsi" w:hAnsiTheme="minorHAnsi"/>
              </w:rPr>
              <w:t>=water molecular diffusion coefficient at 20</w:t>
            </w:r>
            <w:r w:rsidRPr="00B7030B">
              <w:rPr>
                <w:rFonts w:asciiTheme="minorHAnsi" w:hAnsiTheme="minorHAnsi"/>
                <w:i/>
                <w:iCs/>
                <w:vertAlign w:val="superscript"/>
              </w:rPr>
              <w:t>o</w:t>
            </w:r>
            <w:r w:rsidRPr="00B7030B">
              <w:rPr>
                <w:rFonts w:asciiTheme="minorHAnsi" w:hAnsiTheme="minorHAnsi"/>
                <w:i/>
                <w:iCs/>
              </w:rPr>
              <w:t>C</w:t>
            </w:r>
            <w:r w:rsidRPr="00B7030B">
              <w:rPr>
                <w:rFonts w:asciiTheme="minorHAnsi" w:hAnsiTheme="minorHAnsi"/>
              </w:rPr>
              <w:t>, 8.1 E</w:t>
            </w:r>
            <w:r w:rsidRPr="00B7030B">
              <w:rPr>
                <w:rFonts w:asciiTheme="minorHAnsi" w:hAnsiTheme="minorHAnsi"/>
                <w:vertAlign w:val="superscript"/>
              </w:rPr>
              <w:t>-5</w:t>
            </w:r>
            <w:r w:rsidRPr="00B7030B">
              <w:rPr>
                <w:rFonts w:asciiTheme="minorHAnsi" w:hAnsiTheme="minorHAnsi"/>
              </w:rPr>
              <w:t xml:space="preserve"> </w:t>
            </w:r>
            <w:r w:rsidRPr="00B7030B">
              <w:rPr>
                <w:rFonts w:asciiTheme="minorHAnsi" w:hAnsiTheme="minorHAnsi"/>
                <w:i/>
                <w:iCs/>
              </w:rPr>
              <w:t>ft</w:t>
            </w:r>
            <w:r w:rsidRPr="00B7030B">
              <w:rPr>
                <w:rFonts w:asciiTheme="minorHAnsi" w:hAnsiTheme="minorHAnsi"/>
                <w:i/>
                <w:iCs/>
                <w:vertAlign w:val="superscript"/>
              </w:rPr>
              <w:t xml:space="preserve">2 </w:t>
            </w:r>
            <w:r w:rsidRPr="00B7030B">
              <w:rPr>
                <w:rFonts w:asciiTheme="minorHAnsi" w:hAnsiTheme="minorHAnsi"/>
                <w:i/>
                <w:iCs/>
              </w:rPr>
              <w:t>hr</w:t>
            </w:r>
            <w:r w:rsidRPr="00B7030B">
              <w:rPr>
                <w:rFonts w:asciiTheme="minorHAnsi" w:hAnsiTheme="minorHAnsi"/>
                <w:i/>
                <w:iCs/>
                <w:vertAlign w:val="superscript"/>
              </w:rPr>
              <w:t>-1</w:t>
            </w:r>
            <w:r w:rsidRPr="00B7030B">
              <w:rPr>
                <w:rFonts w:asciiTheme="minorHAnsi" w:hAnsiTheme="minorHAnsi"/>
              </w:rPr>
              <w:t xml:space="preserve"> or 2.09E-5 </w:t>
            </w:r>
            <w:r w:rsidRPr="00B7030B">
              <w:rPr>
                <w:rFonts w:asciiTheme="minorHAnsi" w:hAnsiTheme="minorHAnsi"/>
                <w:i/>
                <w:iCs/>
              </w:rPr>
              <w:t>cm</w:t>
            </w:r>
            <w:r w:rsidRPr="00B7030B">
              <w:rPr>
                <w:rFonts w:asciiTheme="minorHAnsi" w:hAnsiTheme="minorHAnsi"/>
                <w:i/>
                <w:iCs/>
                <w:vertAlign w:val="superscript"/>
              </w:rPr>
              <w:t>2</w:t>
            </w:r>
            <w:r w:rsidRPr="00B7030B">
              <w:rPr>
                <w:rFonts w:asciiTheme="minorHAnsi" w:hAnsiTheme="minorHAnsi"/>
                <w:i/>
                <w:iCs/>
              </w:rPr>
              <w:t xml:space="preserve"> s</w:t>
            </w:r>
            <w:r w:rsidRPr="00B7030B">
              <w:rPr>
                <w:rFonts w:asciiTheme="minorHAnsi" w:hAnsiTheme="minorHAnsi"/>
                <w:i/>
                <w:iCs/>
                <w:vertAlign w:val="superscript"/>
              </w:rPr>
              <w:t>-1</w:t>
            </w:r>
            <w:r w:rsidRPr="00B7030B">
              <w:rPr>
                <w:rFonts w:asciiTheme="minorHAnsi" w:hAnsiTheme="minorHAnsi"/>
              </w:rPr>
              <w:t xml:space="preserve"> </w:t>
            </w:r>
          </w:p>
          <w:p w14:paraId="6F6DEE0F"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D</w:t>
            </w:r>
            <w:r w:rsidRPr="00B7030B">
              <w:rPr>
                <w:rFonts w:asciiTheme="minorHAnsi" w:hAnsiTheme="minorHAnsi"/>
                <w:i/>
                <w:iCs/>
                <w:vertAlign w:val="subscript"/>
              </w:rPr>
              <w:t>O2</w:t>
            </w:r>
            <w:r w:rsidRPr="00B7030B">
              <w:rPr>
                <w:rFonts w:asciiTheme="minorHAnsi" w:hAnsiTheme="minorHAnsi"/>
                <w:vertAlign w:val="subscript"/>
              </w:rPr>
              <w:tab/>
            </w:r>
            <w:r w:rsidRPr="00B7030B">
              <w:rPr>
                <w:rFonts w:asciiTheme="minorHAnsi" w:hAnsiTheme="minorHAnsi"/>
              </w:rPr>
              <w:t>=1.91E-3(</w:t>
            </w:r>
            <w:proofErr w:type="gramStart"/>
            <w:r w:rsidRPr="00B7030B">
              <w:rPr>
                <w:rFonts w:asciiTheme="minorHAnsi" w:hAnsiTheme="minorHAnsi"/>
              </w:rPr>
              <w:t>1.037)</w:t>
            </w:r>
            <w:r w:rsidRPr="00B7030B">
              <w:rPr>
                <w:rFonts w:asciiTheme="minorHAnsi" w:hAnsiTheme="minorHAnsi"/>
                <w:vertAlign w:val="superscript"/>
              </w:rPr>
              <w:t>T</w:t>
            </w:r>
            <w:proofErr w:type="gramEnd"/>
            <w:r w:rsidRPr="00B7030B">
              <w:rPr>
                <w:rFonts w:asciiTheme="minorHAnsi" w:hAnsiTheme="minorHAnsi"/>
                <w:vertAlign w:val="superscript"/>
              </w:rPr>
              <w:t>-20</w:t>
            </w:r>
            <w:r w:rsidRPr="00B7030B">
              <w:rPr>
                <w:rFonts w:asciiTheme="minorHAnsi" w:hAnsiTheme="minorHAnsi"/>
              </w:rPr>
              <w:t xml:space="preserve">, </w:t>
            </w:r>
            <w:r w:rsidRPr="00B7030B">
              <w:rPr>
                <w:rFonts w:asciiTheme="minorHAnsi" w:hAnsiTheme="minorHAnsi"/>
                <w:i/>
                <w:iCs/>
              </w:rPr>
              <w:t>ft</w:t>
            </w:r>
            <w:r w:rsidRPr="00B7030B">
              <w:rPr>
                <w:rFonts w:asciiTheme="minorHAnsi" w:hAnsiTheme="minorHAnsi"/>
                <w:i/>
                <w:iCs/>
                <w:vertAlign w:val="superscript"/>
              </w:rPr>
              <w:t>2</w:t>
            </w:r>
            <w:r w:rsidRPr="00B7030B">
              <w:rPr>
                <w:rFonts w:asciiTheme="minorHAnsi" w:hAnsiTheme="minorHAnsi"/>
                <w:i/>
                <w:iCs/>
              </w:rPr>
              <w:t xml:space="preserve"> day</w:t>
            </w:r>
            <w:r w:rsidRPr="00B7030B">
              <w:rPr>
                <w:rFonts w:asciiTheme="minorHAnsi" w:hAnsiTheme="minorHAnsi"/>
                <w:i/>
                <w:iCs/>
                <w:vertAlign w:val="superscript"/>
              </w:rPr>
              <w:t>-1</w:t>
            </w:r>
          </w:p>
          <w:p w14:paraId="67529AD3" w14:textId="77777777" w:rsidR="0041037A" w:rsidRPr="00B7030B" w:rsidRDefault="0041037A" w:rsidP="0091315D">
            <w:pPr>
              <w:pStyle w:val="tabledata"/>
              <w:tabs>
                <w:tab w:val="left" w:pos="228"/>
                <w:tab w:val="right" w:pos="342"/>
                <w:tab w:val="left" w:pos="432"/>
                <w:tab w:val="left" w:pos="612"/>
              </w:tabs>
              <w:rPr>
                <w:rFonts w:asciiTheme="minorHAnsi" w:hAnsiTheme="minorHAnsi"/>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 xml:space="preserve">velocity, </w:t>
            </w:r>
            <w:r w:rsidRPr="00B7030B">
              <w:rPr>
                <w:rFonts w:asciiTheme="minorHAnsi" w:hAnsiTheme="minorHAnsi"/>
                <w:i/>
              </w:rPr>
              <w:t>ft/day</w:t>
            </w:r>
            <w:r w:rsidRPr="00B7030B">
              <w:rPr>
                <w:rFonts w:asciiTheme="minorHAnsi" w:hAnsiTheme="minorHAnsi"/>
              </w:rPr>
              <w:t xml:space="preserve"> </w:t>
            </w:r>
          </w:p>
          <w:p w14:paraId="670A87B6" w14:textId="77777777" w:rsidR="0041037A" w:rsidRPr="00B7030B" w:rsidRDefault="0041037A" w:rsidP="0091315D">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H</w:t>
            </w:r>
            <w:r w:rsidRPr="00B7030B">
              <w:rPr>
                <w:rFonts w:asciiTheme="minorHAnsi" w:hAnsiTheme="minorHAnsi"/>
              </w:rPr>
              <w:t>=</w:t>
            </w:r>
            <w:r w:rsidRPr="00B7030B">
              <w:rPr>
                <w:rFonts w:asciiTheme="minorHAnsi" w:hAnsiTheme="minorHAnsi"/>
              </w:rPr>
              <w:tab/>
              <w:t xml:space="preserve">depth, </w:t>
            </w:r>
            <w:r w:rsidRPr="00B7030B">
              <w:rPr>
                <w:rFonts w:asciiTheme="minorHAnsi" w:hAnsiTheme="minorHAnsi"/>
                <w:i/>
              </w:rPr>
              <w:t>ft</w:t>
            </w:r>
            <w:r w:rsidRPr="00B7030B">
              <w:rPr>
                <w:rFonts w:asciiTheme="minorHAnsi" w:hAnsiTheme="minorHAnsi"/>
              </w:rPr>
              <w:t xml:space="preserve"> </w:t>
            </w:r>
          </w:p>
        </w:tc>
        <w:tc>
          <w:tcPr>
            <w:tcW w:w="1620" w:type="dxa"/>
            <w:vAlign w:val="center"/>
          </w:tcPr>
          <w:p w14:paraId="1A054303" w14:textId="77777777" w:rsidR="0041037A" w:rsidRPr="00B7030B" w:rsidRDefault="0041037A">
            <w:pPr>
              <w:pStyle w:val="tabledata"/>
              <w:rPr>
                <w:rFonts w:asciiTheme="minorHAnsi" w:hAnsiTheme="minorHAnsi"/>
                <w:szCs w:val="24"/>
              </w:rPr>
            </w:pPr>
            <w:r w:rsidRPr="00B7030B">
              <w:rPr>
                <w:rFonts w:asciiTheme="minorHAnsi" w:hAnsiTheme="minorHAnsi"/>
                <w:szCs w:val="24"/>
              </w:rPr>
              <w:t xml:space="preserve">Depths between 1-30 </w:t>
            </w:r>
            <w:r w:rsidRPr="00B7030B">
              <w:rPr>
                <w:rFonts w:asciiTheme="minorHAnsi" w:hAnsiTheme="minorHAnsi"/>
                <w:i/>
                <w:iCs/>
                <w:szCs w:val="24"/>
              </w:rPr>
              <w:t>ft</w:t>
            </w:r>
            <w:r w:rsidRPr="00B7030B">
              <w:rPr>
                <w:rFonts w:asciiTheme="minorHAnsi" w:hAnsiTheme="minorHAnsi"/>
                <w:szCs w:val="24"/>
              </w:rPr>
              <w:t xml:space="preserve"> and velocities between 0.5-1.6 </w:t>
            </w:r>
            <w:r w:rsidRPr="00B7030B">
              <w:rPr>
                <w:rFonts w:asciiTheme="minorHAnsi" w:hAnsiTheme="minorHAnsi"/>
                <w:i/>
                <w:iCs/>
                <w:szCs w:val="24"/>
              </w:rPr>
              <w:t>fps</w:t>
            </w:r>
          </w:p>
        </w:tc>
        <w:tc>
          <w:tcPr>
            <w:tcW w:w="1350" w:type="dxa"/>
            <w:vAlign w:val="center"/>
          </w:tcPr>
          <w:p w14:paraId="56E88129" w14:textId="77777777" w:rsidR="0041037A" w:rsidRPr="00B7030B" w:rsidRDefault="0041037A">
            <w:pPr>
              <w:pStyle w:val="tabledata"/>
              <w:rPr>
                <w:rFonts w:asciiTheme="minorHAnsi" w:hAnsiTheme="minorHAnsi"/>
                <w:szCs w:val="24"/>
              </w:rPr>
            </w:pPr>
            <w:r w:rsidRPr="00B7030B">
              <w:rPr>
                <w:rFonts w:asciiTheme="minorHAnsi" w:hAnsiTheme="minorHAnsi"/>
                <w:szCs w:val="24"/>
              </w:rPr>
              <w:t>O’Connor and Dobbins (1958)</w:t>
            </w:r>
          </w:p>
        </w:tc>
      </w:tr>
      <w:tr w:rsidR="0041037A" w:rsidRPr="00B7030B" w14:paraId="43017371" w14:textId="77777777">
        <w:trPr>
          <w:cantSplit/>
        </w:trPr>
        <w:tc>
          <w:tcPr>
            <w:tcW w:w="360" w:type="dxa"/>
            <w:vAlign w:val="center"/>
          </w:tcPr>
          <w:p w14:paraId="68760B79" w14:textId="77777777" w:rsidR="0041037A" w:rsidRPr="00B7030B" w:rsidRDefault="0041037A">
            <w:pPr>
              <w:pStyle w:val="tabledata"/>
              <w:rPr>
                <w:rFonts w:asciiTheme="minorHAnsi" w:hAnsiTheme="minorHAnsi"/>
              </w:rPr>
            </w:pPr>
            <w:r w:rsidRPr="00B7030B">
              <w:rPr>
                <w:rFonts w:asciiTheme="minorHAnsi" w:hAnsiTheme="minorHAnsi"/>
              </w:rPr>
              <w:t>2</w:t>
            </w:r>
          </w:p>
        </w:tc>
        <w:tc>
          <w:tcPr>
            <w:tcW w:w="3330" w:type="dxa"/>
            <w:vAlign w:val="center"/>
          </w:tcPr>
          <w:p w14:paraId="13A3012B" w14:textId="77777777" w:rsidR="00064B69" w:rsidRPr="00B7030B" w:rsidRDefault="00C51A7D">
            <w:pPr>
              <w:pStyle w:val="tabledata"/>
              <w:jc w:val="center"/>
              <w:rPr>
                <w:rFonts w:asciiTheme="minorHAnsi" w:hAnsiTheme="minorHAnsi"/>
              </w:rPr>
            </w:pPr>
            <m:oMathPara>
              <m:oMath>
                <m:sSub>
                  <m:sSubPr>
                    <m:ctrlPr>
                      <w:ins w:id="262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30" w:author="Honnalore Steissberg" w:date="2021-07-30T09:49:00Z">
                        <w:rPr>
                          <w:rFonts w:ascii="Cambria Math" w:hAnsiTheme="minorHAnsi"/>
                          <w:i/>
                        </w:rPr>
                      </w:ins>
                    </m:ctrlPr>
                  </m:fPr>
                  <m:num>
                    <m:sSub>
                      <m:sSubPr>
                        <m:ctrlPr>
                          <w:ins w:id="263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32" w:author="Honnalore Steissberg" w:date="2021-07-30T09:49:00Z">
                        <w:rPr>
                          <w:rFonts w:ascii="Cambria Math" w:hAnsiTheme="minorHAnsi"/>
                          <w:i/>
                        </w:rPr>
                      </w:ins>
                    </m:ctrlPr>
                  </m:fPr>
                  <m:num>
                    <m:r>
                      <w:rPr>
                        <w:rFonts w:ascii="Cambria Math" w:hAnsiTheme="minorHAnsi"/>
                      </w:rPr>
                      <m:t>11.6</m:t>
                    </m:r>
                    <m:sSup>
                      <m:sSupPr>
                        <m:ctrlPr>
                          <w:ins w:id="2633" w:author="Honnalore Steissberg" w:date="2021-07-30T09:49:00Z">
                            <w:rPr>
                              <w:rFonts w:ascii="Cambria Math" w:hAnsiTheme="minorHAnsi"/>
                              <w:i/>
                            </w:rPr>
                          </w:ins>
                        </m:ctrlPr>
                      </m:sSupPr>
                      <m:e>
                        <m:r>
                          <w:rPr>
                            <w:rFonts w:ascii="Cambria Math" w:hAnsiTheme="minorHAnsi"/>
                          </w:rPr>
                          <m:t>U</m:t>
                        </m:r>
                      </m:e>
                      <m:sup/>
                    </m:sSup>
                  </m:num>
                  <m:den>
                    <m:sSup>
                      <m:sSupPr>
                        <m:ctrlPr>
                          <w:ins w:id="2634"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1.67</m:t>
                        </m:r>
                      </m:sup>
                    </m:sSup>
                  </m:den>
                </m:f>
              </m:oMath>
            </m:oMathPara>
          </w:p>
        </w:tc>
        <w:tc>
          <w:tcPr>
            <w:tcW w:w="1980" w:type="dxa"/>
            <w:vAlign w:val="center"/>
          </w:tcPr>
          <w:p w14:paraId="6F708AC9"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U</w:t>
            </w:r>
            <w:r w:rsidRPr="00B7030B">
              <w:rPr>
                <w:rFonts w:asciiTheme="minorHAnsi" w:hAnsiTheme="minorHAnsi"/>
              </w:rPr>
              <w:tab/>
              <w:t xml:space="preserve">=velocity, </w:t>
            </w:r>
            <w:r w:rsidRPr="00B7030B">
              <w:rPr>
                <w:rFonts w:asciiTheme="minorHAnsi" w:hAnsiTheme="minorHAnsi"/>
                <w:i/>
                <w:iCs/>
              </w:rPr>
              <w:t>ft s</w:t>
            </w:r>
            <w:r w:rsidRPr="00B7030B">
              <w:rPr>
                <w:rFonts w:asciiTheme="minorHAnsi" w:hAnsiTheme="minorHAnsi"/>
                <w:i/>
                <w:iCs/>
                <w:vertAlign w:val="superscript"/>
              </w:rPr>
              <w:t>-1</w:t>
            </w:r>
          </w:p>
          <w:p w14:paraId="4B893BC0" w14:textId="77777777" w:rsidR="0041037A" w:rsidRPr="00B7030B" w:rsidRDefault="0041037A">
            <w:pPr>
              <w:pStyle w:val="tabledata"/>
              <w:tabs>
                <w:tab w:val="right" w:pos="342"/>
                <w:tab w:val="left" w:pos="432"/>
                <w:tab w:val="left" w:pos="612"/>
              </w:tabs>
              <w:ind w:left="612" w:hanging="612"/>
              <w:rPr>
                <w:rFonts w:asciiTheme="minorHAnsi" w:hAnsiTheme="minorHAnsi"/>
                <w:i/>
                <w:iCs/>
              </w:rPr>
            </w:pPr>
            <w:r w:rsidRPr="00B7030B">
              <w:rPr>
                <w:rFonts w:asciiTheme="minorHAnsi" w:hAnsiTheme="minorHAnsi"/>
                <w:i/>
                <w:iCs/>
              </w:rPr>
              <w:t>H</w:t>
            </w:r>
            <w:r w:rsidRPr="00B7030B">
              <w:rPr>
                <w:rFonts w:asciiTheme="minorHAnsi" w:hAnsiTheme="minorHAnsi"/>
              </w:rPr>
              <w:tab/>
              <w:t xml:space="preserve">=depth, </w:t>
            </w:r>
            <w:r w:rsidRPr="00B7030B">
              <w:rPr>
                <w:rFonts w:asciiTheme="minorHAnsi" w:hAnsiTheme="minorHAnsi"/>
                <w:i/>
                <w:iCs/>
              </w:rPr>
              <w:t>ft</w:t>
            </w:r>
          </w:p>
          <w:p w14:paraId="6AC622F8"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vertAlign w:val="subscript"/>
              </w:rPr>
              <w:tab/>
            </w:r>
            <w:r w:rsidRPr="00B7030B">
              <w:rPr>
                <w:rFonts w:asciiTheme="minorHAnsi" w:hAnsiTheme="minorHAnsi"/>
              </w:rPr>
              <w:t xml:space="preserve">=reaeration rate, </w:t>
            </w:r>
            <w:r w:rsidRPr="00B7030B">
              <w:rPr>
                <w:rFonts w:asciiTheme="minorHAnsi" w:hAnsiTheme="minorHAnsi"/>
                <w:i/>
                <w:iCs/>
              </w:rPr>
              <w:t>day</w:t>
            </w:r>
            <w:r w:rsidRPr="00B7030B">
              <w:rPr>
                <w:rFonts w:asciiTheme="minorHAnsi" w:hAnsiTheme="minorHAnsi"/>
                <w:i/>
                <w:iCs/>
                <w:vertAlign w:val="superscript"/>
              </w:rPr>
              <w:t>-1</w:t>
            </w:r>
          </w:p>
        </w:tc>
        <w:tc>
          <w:tcPr>
            <w:tcW w:w="1620" w:type="dxa"/>
            <w:vAlign w:val="center"/>
          </w:tcPr>
          <w:p w14:paraId="4E38655A" w14:textId="77777777" w:rsidR="0041037A" w:rsidRPr="00B7030B" w:rsidRDefault="0041037A">
            <w:pPr>
              <w:pStyle w:val="tabledata"/>
              <w:rPr>
                <w:rFonts w:asciiTheme="minorHAnsi" w:hAnsiTheme="minorHAnsi"/>
              </w:rPr>
            </w:pPr>
            <w:r w:rsidRPr="00B7030B">
              <w:rPr>
                <w:rFonts w:asciiTheme="minorHAnsi" w:hAnsiTheme="minorHAnsi"/>
              </w:rPr>
              <w:t>Depths between 2-11</w:t>
            </w:r>
            <w:r w:rsidRPr="00B7030B">
              <w:rPr>
                <w:rFonts w:asciiTheme="minorHAnsi" w:hAnsiTheme="minorHAnsi"/>
                <w:i/>
                <w:iCs/>
              </w:rPr>
              <w:t xml:space="preserve"> ft</w:t>
            </w:r>
            <w:r w:rsidRPr="00B7030B">
              <w:rPr>
                <w:rFonts w:asciiTheme="minorHAnsi" w:hAnsiTheme="minorHAnsi"/>
              </w:rPr>
              <w:t xml:space="preserve"> and velocities between 1.8-5 </w:t>
            </w:r>
            <w:r w:rsidRPr="00B7030B">
              <w:rPr>
                <w:rFonts w:asciiTheme="minorHAnsi" w:hAnsiTheme="minorHAnsi"/>
                <w:i/>
                <w:iCs/>
              </w:rPr>
              <w:t>fps</w:t>
            </w:r>
          </w:p>
        </w:tc>
        <w:tc>
          <w:tcPr>
            <w:tcW w:w="1350" w:type="dxa"/>
            <w:vAlign w:val="center"/>
          </w:tcPr>
          <w:p w14:paraId="6494FED7" w14:textId="608AFEFF" w:rsidR="0041037A" w:rsidRPr="00B7030B" w:rsidRDefault="0041037A">
            <w:pPr>
              <w:pStyle w:val="tabledata"/>
              <w:rPr>
                <w:rFonts w:asciiTheme="minorHAnsi" w:hAnsiTheme="minorHAnsi"/>
              </w:rPr>
            </w:pPr>
            <w:r w:rsidRPr="00B7030B">
              <w:rPr>
                <w:rFonts w:asciiTheme="minorHAnsi" w:hAnsiTheme="minorHAnsi"/>
              </w:rPr>
              <w:t>Churchill, Elmore</w:t>
            </w:r>
            <w:ins w:id="2635" w:author="Honnalore Steissberg" w:date="2021-07-30T14:46:00Z">
              <w:r w:rsidR="00143D80">
                <w:rPr>
                  <w:rFonts w:asciiTheme="minorHAnsi" w:hAnsiTheme="minorHAnsi"/>
                </w:rPr>
                <w:t>,</w:t>
              </w:r>
            </w:ins>
            <w:r w:rsidRPr="00B7030B">
              <w:rPr>
                <w:rFonts w:asciiTheme="minorHAnsi" w:hAnsiTheme="minorHAnsi"/>
              </w:rPr>
              <w:t xml:space="preserve"> and Buckingham (1962)</w:t>
            </w:r>
          </w:p>
        </w:tc>
      </w:tr>
      <w:tr w:rsidR="0041037A" w:rsidRPr="00B7030B" w14:paraId="38FE1851" w14:textId="77777777">
        <w:trPr>
          <w:cantSplit/>
        </w:trPr>
        <w:tc>
          <w:tcPr>
            <w:tcW w:w="360" w:type="dxa"/>
            <w:vAlign w:val="center"/>
          </w:tcPr>
          <w:p w14:paraId="29B6A120" w14:textId="77777777" w:rsidR="0041037A" w:rsidRPr="00B7030B" w:rsidRDefault="0041037A">
            <w:pPr>
              <w:pStyle w:val="tabledata"/>
              <w:rPr>
                <w:rFonts w:asciiTheme="minorHAnsi" w:hAnsiTheme="minorHAnsi"/>
              </w:rPr>
            </w:pPr>
            <w:r w:rsidRPr="00B7030B">
              <w:rPr>
                <w:rFonts w:asciiTheme="minorHAnsi" w:hAnsiTheme="minorHAnsi"/>
              </w:rPr>
              <w:t>3</w:t>
            </w:r>
          </w:p>
        </w:tc>
        <w:tc>
          <w:tcPr>
            <w:tcW w:w="3330" w:type="dxa"/>
            <w:vAlign w:val="center"/>
          </w:tcPr>
          <w:p w14:paraId="5E5011C1" w14:textId="77777777" w:rsidR="00851A4F" w:rsidRPr="00B7030B" w:rsidRDefault="00C51A7D">
            <w:pPr>
              <w:pStyle w:val="tabledata"/>
              <w:jc w:val="center"/>
              <w:rPr>
                <w:rFonts w:asciiTheme="minorHAnsi" w:hAnsiTheme="minorHAnsi"/>
              </w:rPr>
            </w:pPr>
            <m:oMathPara>
              <m:oMath>
                <m:sSub>
                  <m:sSubPr>
                    <m:ctrlPr>
                      <w:ins w:id="263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37" w:author="Honnalore Steissberg" w:date="2021-07-30T09:49:00Z">
                        <w:rPr>
                          <w:rFonts w:ascii="Cambria Math" w:hAnsiTheme="minorHAnsi"/>
                          <w:i/>
                        </w:rPr>
                      </w:ins>
                    </m:ctrlPr>
                  </m:fPr>
                  <m:num>
                    <m:sSub>
                      <m:sSubPr>
                        <m:ctrlPr>
                          <w:ins w:id="263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 xml:space="preserve">=1.8 US </m:t>
                </m:r>
                <m:r>
                  <m:rPr>
                    <m:nor/>
                  </m:rPr>
                  <w:rPr>
                    <w:rFonts w:ascii="Cambria Math" w:hAnsiTheme="minorHAnsi"/>
                  </w:rPr>
                  <m:t>for 1 cfs&lt;Q&lt;10 cfs</m:t>
                </m:r>
              </m:oMath>
            </m:oMathPara>
          </w:p>
          <w:p w14:paraId="40C5FDBE" w14:textId="77777777" w:rsidR="0041037A" w:rsidRPr="00B7030B" w:rsidRDefault="00C51A7D">
            <w:pPr>
              <w:pStyle w:val="tabledata"/>
              <w:jc w:val="center"/>
              <w:rPr>
                <w:rFonts w:asciiTheme="minorHAnsi" w:hAnsiTheme="minorHAnsi"/>
              </w:rPr>
            </w:pPr>
            <m:oMathPara>
              <m:oMath>
                <m:sSub>
                  <m:sSubPr>
                    <m:ctrlPr>
                      <w:ins w:id="263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40" w:author="Honnalore Steissberg" w:date="2021-07-30T09:49:00Z">
                        <w:rPr>
                          <w:rFonts w:ascii="Cambria Math" w:hAnsiTheme="minorHAnsi"/>
                          <w:i/>
                        </w:rPr>
                      </w:ins>
                    </m:ctrlPr>
                  </m:fPr>
                  <m:num>
                    <m:sSub>
                      <m:sSubPr>
                        <m:ctrlPr>
                          <w:ins w:id="264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 xml:space="preserve">=0.88 US </m:t>
                </m:r>
                <m:r>
                  <m:rPr>
                    <m:nor/>
                  </m:rPr>
                  <w:rPr>
                    <w:rFonts w:ascii="Cambria Math" w:hAnsiTheme="minorHAnsi"/>
                  </w:rPr>
                  <m:t>for 10 cfs&lt;Q&lt;300 cfs</m:t>
                </m:r>
              </m:oMath>
            </m:oMathPara>
          </w:p>
        </w:tc>
        <w:tc>
          <w:tcPr>
            <w:tcW w:w="1980" w:type="dxa"/>
            <w:vAlign w:val="center"/>
          </w:tcPr>
          <w:p w14:paraId="06A439B2"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S</w:t>
            </w:r>
            <w:r w:rsidRPr="00B7030B">
              <w:rPr>
                <w:rFonts w:asciiTheme="minorHAnsi" w:hAnsiTheme="minorHAnsi"/>
              </w:rPr>
              <w:t>=</w:t>
            </w:r>
            <w:r w:rsidRPr="00B7030B">
              <w:rPr>
                <w:rFonts w:asciiTheme="minorHAnsi" w:hAnsiTheme="minorHAnsi"/>
              </w:rPr>
              <w:tab/>
              <w:t xml:space="preserve">slope, </w:t>
            </w:r>
            <w:r w:rsidRPr="00B7030B">
              <w:rPr>
                <w:rFonts w:asciiTheme="minorHAnsi" w:hAnsiTheme="minorHAnsi"/>
                <w:i/>
                <w:iCs/>
              </w:rPr>
              <w:t>ft mile</w:t>
            </w:r>
            <w:r w:rsidRPr="00B7030B">
              <w:rPr>
                <w:rFonts w:asciiTheme="minorHAnsi" w:hAnsiTheme="minorHAnsi"/>
                <w:i/>
                <w:iCs/>
                <w:vertAlign w:val="superscript"/>
              </w:rPr>
              <w:t>-1</w:t>
            </w:r>
          </w:p>
          <w:p w14:paraId="654602B5" w14:textId="77777777" w:rsidR="0041037A" w:rsidRPr="00B7030B" w:rsidRDefault="0041037A">
            <w:pPr>
              <w:pStyle w:val="tabledata"/>
              <w:tabs>
                <w:tab w:val="right" w:pos="342"/>
                <w:tab w:val="left" w:pos="432"/>
                <w:tab w:val="left" w:pos="612"/>
              </w:tabs>
              <w:ind w:left="612" w:hanging="612"/>
              <w:rPr>
                <w:rFonts w:asciiTheme="minorHAnsi" w:hAnsiTheme="minorHAnsi"/>
                <w:i/>
                <w:iCs/>
                <w:vertAlign w:val="superscript"/>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 xml:space="preserve">velocity, </w:t>
            </w:r>
            <w:r w:rsidRPr="00B7030B">
              <w:rPr>
                <w:rFonts w:asciiTheme="minorHAnsi" w:hAnsiTheme="minorHAnsi"/>
                <w:i/>
                <w:iCs/>
              </w:rPr>
              <w:t>ft s</w:t>
            </w:r>
            <w:r w:rsidRPr="00B7030B">
              <w:rPr>
                <w:rFonts w:asciiTheme="minorHAnsi" w:hAnsiTheme="minorHAnsi"/>
                <w:i/>
                <w:iCs/>
                <w:vertAlign w:val="superscript"/>
              </w:rPr>
              <w:t>-1</w:t>
            </w:r>
          </w:p>
          <w:p w14:paraId="49E2B790"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tc>
        <w:tc>
          <w:tcPr>
            <w:tcW w:w="1620" w:type="dxa"/>
            <w:vAlign w:val="center"/>
          </w:tcPr>
          <w:p w14:paraId="19A8F90A" w14:textId="77777777" w:rsidR="0041037A" w:rsidRPr="00B7030B" w:rsidRDefault="0041037A">
            <w:pPr>
              <w:pStyle w:val="tabledata"/>
              <w:rPr>
                <w:rFonts w:asciiTheme="minorHAnsi" w:hAnsiTheme="minorHAnsi"/>
              </w:rPr>
            </w:pPr>
          </w:p>
        </w:tc>
        <w:tc>
          <w:tcPr>
            <w:tcW w:w="1350" w:type="dxa"/>
            <w:vAlign w:val="center"/>
          </w:tcPr>
          <w:p w14:paraId="0266B36D" w14:textId="77777777" w:rsidR="0041037A" w:rsidRPr="00B7030B" w:rsidRDefault="0041037A">
            <w:pPr>
              <w:pStyle w:val="tabledata"/>
              <w:rPr>
                <w:rFonts w:asciiTheme="minorHAnsi" w:hAnsiTheme="minorHAnsi"/>
              </w:rPr>
            </w:pPr>
            <w:proofErr w:type="spellStart"/>
            <w:r w:rsidRPr="00B7030B">
              <w:rPr>
                <w:rFonts w:asciiTheme="minorHAnsi" w:hAnsiTheme="minorHAnsi"/>
              </w:rPr>
              <w:t>Tsivoglou</w:t>
            </w:r>
            <w:proofErr w:type="spellEnd"/>
            <w:r w:rsidRPr="00B7030B">
              <w:rPr>
                <w:rFonts w:asciiTheme="minorHAnsi" w:hAnsiTheme="minorHAnsi"/>
              </w:rPr>
              <w:t xml:space="preserve"> and Wallace (1972)</w:t>
            </w:r>
          </w:p>
        </w:tc>
      </w:tr>
      <w:tr w:rsidR="0041037A" w:rsidRPr="00B7030B" w14:paraId="1753B200" w14:textId="77777777">
        <w:trPr>
          <w:cantSplit/>
        </w:trPr>
        <w:tc>
          <w:tcPr>
            <w:tcW w:w="360" w:type="dxa"/>
            <w:vAlign w:val="center"/>
          </w:tcPr>
          <w:p w14:paraId="06F7AC5B" w14:textId="77777777" w:rsidR="0041037A" w:rsidRPr="00B7030B" w:rsidRDefault="0041037A">
            <w:pPr>
              <w:pStyle w:val="tabledata"/>
              <w:rPr>
                <w:rFonts w:asciiTheme="minorHAnsi" w:hAnsiTheme="minorHAnsi"/>
              </w:rPr>
            </w:pPr>
            <w:r w:rsidRPr="00B7030B">
              <w:rPr>
                <w:rFonts w:asciiTheme="minorHAnsi" w:hAnsiTheme="minorHAnsi"/>
              </w:rPr>
              <w:t>4</w:t>
            </w:r>
          </w:p>
        </w:tc>
        <w:tc>
          <w:tcPr>
            <w:tcW w:w="3330" w:type="dxa"/>
            <w:vAlign w:val="center"/>
          </w:tcPr>
          <w:p w14:paraId="669BC9C4" w14:textId="77777777" w:rsidR="00064B69" w:rsidRPr="00B7030B" w:rsidRDefault="00C51A7D">
            <w:pPr>
              <w:pStyle w:val="tabledata"/>
              <w:jc w:val="center"/>
              <w:rPr>
                <w:rFonts w:asciiTheme="minorHAnsi" w:hAnsiTheme="minorHAnsi"/>
              </w:rPr>
            </w:pPr>
            <m:oMathPara>
              <m:oMath>
                <m:sSub>
                  <m:sSubPr>
                    <m:ctrlPr>
                      <w:ins w:id="2642"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43" w:author="Honnalore Steissberg" w:date="2021-07-30T09:49:00Z">
                        <w:rPr>
                          <w:rFonts w:ascii="Cambria Math" w:hAnsiTheme="minorHAnsi"/>
                          <w:i/>
                        </w:rPr>
                      </w:ins>
                    </m:ctrlPr>
                  </m:fPr>
                  <m:num>
                    <m:sSub>
                      <m:sSubPr>
                        <m:ctrlPr>
                          <w:ins w:id="264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45" w:author="Honnalore Steissberg" w:date="2021-07-30T09:49:00Z">
                        <w:rPr>
                          <w:rFonts w:ascii="Cambria Math" w:hAnsiTheme="minorHAnsi"/>
                          <w:i/>
                        </w:rPr>
                      </w:ins>
                    </m:ctrlPr>
                  </m:fPr>
                  <m:num>
                    <m:r>
                      <w:rPr>
                        <w:rFonts w:ascii="Cambria Math" w:hAnsiTheme="minorHAnsi"/>
                      </w:rPr>
                      <m:t>21.6</m:t>
                    </m:r>
                    <m:sSup>
                      <m:sSupPr>
                        <m:ctrlPr>
                          <w:ins w:id="2646" w:author="Honnalore Steissberg" w:date="2021-07-30T09:49:00Z">
                            <w:rPr>
                              <w:rFonts w:ascii="Cambria Math" w:hAnsiTheme="minorHAnsi"/>
                              <w:i/>
                            </w:rPr>
                          </w:ins>
                        </m:ctrlPr>
                      </m:sSupPr>
                      <m:e>
                        <m:r>
                          <w:rPr>
                            <w:rFonts w:ascii="Cambria Math" w:hAnsiTheme="minorHAnsi"/>
                          </w:rPr>
                          <m:t>U</m:t>
                        </m:r>
                      </m:e>
                      <m:sup>
                        <m:r>
                          <w:rPr>
                            <w:rFonts w:ascii="Cambria Math" w:hAnsiTheme="minorHAnsi"/>
                          </w:rPr>
                          <m:t>0.67</m:t>
                        </m:r>
                      </m:sup>
                    </m:sSup>
                  </m:num>
                  <m:den>
                    <m:sSup>
                      <m:sSupPr>
                        <m:ctrlPr>
                          <w:ins w:id="2647"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1.85</m:t>
                        </m:r>
                      </m:sup>
                    </m:sSup>
                  </m:den>
                </m:f>
              </m:oMath>
            </m:oMathPara>
          </w:p>
        </w:tc>
        <w:tc>
          <w:tcPr>
            <w:tcW w:w="1980" w:type="dxa"/>
            <w:vAlign w:val="center"/>
          </w:tcPr>
          <w:p w14:paraId="01985294" w14:textId="77777777" w:rsidR="0041037A" w:rsidRPr="00B7030B" w:rsidRDefault="0041037A">
            <w:pPr>
              <w:pStyle w:val="tabledata"/>
              <w:tabs>
                <w:tab w:val="left" w:pos="228"/>
                <w:tab w:val="right" w:pos="342"/>
                <w:tab w:val="left" w:pos="432"/>
                <w:tab w:val="left" w:pos="612"/>
              </w:tabs>
              <w:ind w:left="612" w:hanging="612"/>
              <w:rPr>
                <w:rFonts w:asciiTheme="minorHAnsi" w:hAnsiTheme="minorHAnsi"/>
                <w:vertAlign w:val="superscript"/>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 xml:space="preserve">velocity, </w:t>
            </w:r>
            <w:r w:rsidRPr="00B7030B">
              <w:rPr>
                <w:rFonts w:asciiTheme="minorHAnsi" w:hAnsiTheme="minorHAnsi"/>
                <w:i/>
                <w:iCs/>
              </w:rPr>
              <w:t>ft s</w:t>
            </w:r>
            <w:r w:rsidRPr="00B7030B">
              <w:rPr>
                <w:rFonts w:asciiTheme="minorHAnsi" w:hAnsiTheme="minorHAnsi"/>
                <w:i/>
                <w:iCs/>
                <w:vertAlign w:val="superscript"/>
              </w:rPr>
              <w:t>-1</w:t>
            </w:r>
          </w:p>
          <w:p w14:paraId="4BA49A3B"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H</w:t>
            </w:r>
            <w:r w:rsidRPr="00B7030B">
              <w:rPr>
                <w:rFonts w:asciiTheme="minorHAnsi" w:hAnsiTheme="minorHAnsi"/>
              </w:rPr>
              <w:t>=</w:t>
            </w:r>
            <w:r w:rsidRPr="00B7030B">
              <w:rPr>
                <w:rFonts w:asciiTheme="minorHAnsi" w:hAnsiTheme="minorHAnsi"/>
              </w:rPr>
              <w:tab/>
              <w:t xml:space="preserve">depth, </w:t>
            </w:r>
            <w:r w:rsidRPr="00B7030B">
              <w:rPr>
                <w:rFonts w:asciiTheme="minorHAnsi" w:hAnsiTheme="minorHAnsi"/>
                <w:i/>
                <w:iCs/>
              </w:rPr>
              <w:t>ft</w:t>
            </w:r>
          </w:p>
        </w:tc>
        <w:tc>
          <w:tcPr>
            <w:tcW w:w="1620" w:type="dxa"/>
            <w:vAlign w:val="center"/>
          </w:tcPr>
          <w:p w14:paraId="04BDB88F" w14:textId="77777777" w:rsidR="0041037A" w:rsidRPr="00B7030B" w:rsidRDefault="0041037A">
            <w:pPr>
              <w:pStyle w:val="tabledata"/>
              <w:rPr>
                <w:rFonts w:asciiTheme="minorHAnsi" w:hAnsiTheme="minorHAnsi"/>
              </w:rPr>
            </w:pPr>
            <w:r w:rsidRPr="00B7030B">
              <w:rPr>
                <w:rFonts w:asciiTheme="minorHAnsi" w:hAnsiTheme="minorHAnsi"/>
              </w:rPr>
              <w:t>Depths between 0.4-2.4</w:t>
            </w:r>
            <w:r w:rsidRPr="00B7030B">
              <w:rPr>
                <w:rFonts w:asciiTheme="minorHAnsi" w:hAnsiTheme="minorHAnsi"/>
                <w:i/>
                <w:iCs/>
              </w:rPr>
              <w:t xml:space="preserve"> ft</w:t>
            </w:r>
            <w:r w:rsidRPr="00B7030B">
              <w:rPr>
                <w:rFonts w:asciiTheme="minorHAnsi" w:hAnsiTheme="minorHAnsi"/>
              </w:rPr>
              <w:t xml:space="preserve"> and velocities between 0.1-1.8 </w:t>
            </w:r>
            <w:r w:rsidRPr="00B7030B">
              <w:rPr>
                <w:rFonts w:asciiTheme="minorHAnsi" w:hAnsiTheme="minorHAnsi"/>
                <w:i/>
                <w:iCs/>
              </w:rPr>
              <w:t>fps</w:t>
            </w:r>
          </w:p>
        </w:tc>
        <w:tc>
          <w:tcPr>
            <w:tcW w:w="1350" w:type="dxa"/>
            <w:vAlign w:val="center"/>
          </w:tcPr>
          <w:p w14:paraId="7D5DECD5" w14:textId="77777777" w:rsidR="0041037A" w:rsidRPr="00B7030B" w:rsidRDefault="0041037A">
            <w:pPr>
              <w:pStyle w:val="tabledata"/>
              <w:rPr>
                <w:rFonts w:asciiTheme="minorHAnsi" w:hAnsiTheme="minorHAnsi"/>
              </w:rPr>
            </w:pPr>
            <w:r w:rsidRPr="00B7030B">
              <w:rPr>
                <w:rFonts w:asciiTheme="minorHAnsi" w:hAnsiTheme="minorHAnsi"/>
              </w:rPr>
              <w:t>Owens et al. (1964)</w:t>
            </w:r>
          </w:p>
        </w:tc>
      </w:tr>
      <w:tr w:rsidR="0041037A" w:rsidRPr="00B7030B" w14:paraId="438D9834" w14:textId="77777777">
        <w:trPr>
          <w:cantSplit/>
        </w:trPr>
        <w:tc>
          <w:tcPr>
            <w:tcW w:w="360" w:type="dxa"/>
            <w:vAlign w:val="center"/>
          </w:tcPr>
          <w:p w14:paraId="00E05EFA" w14:textId="77777777" w:rsidR="0041037A" w:rsidRPr="00B7030B" w:rsidRDefault="0041037A">
            <w:pPr>
              <w:pStyle w:val="tabledata"/>
              <w:rPr>
                <w:rFonts w:asciiTheme="minorHAnsi" w:hAnsiTheme="minorHAnsi"/>
              </w:rPr>
            </w:pPr>
            <w:r w:rsidRPr="00B7030B">
              <w:rPr>
                <w:rFonts w:asciiTheme="minorHAnsi" w:hAnsiTheme="minorHAnsi"/>
              </w:rPr>
              <w:t>5</w:t>
            </w:r>
          </w:p>
        </w:tc>
        <w:tc>
          <w:tcPr>
            <w:tcW w:w="3330" w:type="dxa"/>
            <w:tcBorders>
              <w:bottom w:val="nil"/>
            </w:tcBorders>
            <w:vAlign w:val="center"/>
          </w:tcPr>
          <w:p w14:paraId="3AA86068" w14:textId="77777777" w:rsidR="0041037A" w:rsidRPr="00B7030B" w:rsidRDefault="00C51A7D" w:rsidP="00DC03F9">
            <w:pPr>
              <w:pStyle w:val="tabledata"/>
              <w:jc w:val="center"/>
              <w:rPr>
                <w:rFonts w:asciiTheme="minorHAnsi" w:hAnsiTheme="minorHAnsi"/>
              </w:rPr>
            </w:pPr>
            <m:oMathPara>
              <m:oMath>
                <m:sSub>
                  <m:sSubPr>
                    <m:ctrlPr>
                      <w:ins w:id="264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49" w:author="Honnalore Steissberg" w:date="2021-07-30T09:49:00Z">
                        <w:rPr>
                          <w:rFonts w:ascii="Cambria Math" w:hAnsiTheme="minorHAnsi"/>
                          <w:i/>
                        </w:rPr>
                      </w:ins>
                    </m:ctrlPr>
                  </m:fPr>
                  <m:num>
                    <m:sSub>
                      <m:sSubPr>
                        <m:ctrlPr>
                          <w:ins w:id="2650"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51" w:author="Honnalore Steissberg" w:date="2021-07-30T09:49:00Z">
                        <w:rPr>
                          <w:rFonts w:ascii="Cambria Math" w:hAnsiTheme="minorHAnsi"/>
                          <w:i/>
                        </w:rPr>
                      </w:ins>
                    </m:ctrlPr>
                  </m:fPr>
                  <m:num>
                    <m:r>
                      <w:rPr>
                        <w:rFonts w:ascii="Cambria Math" w:hAnsiTheme="minorHAnsi"/>
                      </w:rPr>
                      <m:t>25</m:t>
                    </m:r>
                    <m:sSup>
                      <m:sSupPr>
                        <m:ctrlPr>
                          <w:ins w:id="2652" w:author="Honnalore Steissberg" w:date="2021-07-30T09:49:00Z">
                            <w:rPr>
                              <w:rFonts w:ascii="Cambria Math" w:hAnsiTheme="minorHAnsi"/>
                              <w:i/>
                            </w:rPr>
                          </w:ins>
                        </m:ctrlPr>
                      </m:sSupPr>
                      <m:e>
                        <m:r>
                          <w:rPr>
                            <w:rFonts w:ascii="Cambria Math" w:hAnsiTheme="minorHAnsi"/>
                          </w:rPr>
                          <m:t>u</m:t>
                        </m:r>
                      </m:e>
                      <m:sup>
                        <m:r>
                          <w:rPr>
                            <w:rFonts w:ascii="Cambria Math" w:hAnsiTheme="minorHAnsi"/>
                          </w:rPr>
                          <m:t>*</m:t>
                        </m:r>
                      </m:sup>
                    </m:sSup>
                  </m:num>
                  <m:den>
                    <m:r>
                      <w:rPr>
                        <w:rFonts w:ascii="Cambria Math" w:hAnsiTheme="minorHAnsi"/>
                      </w:rPr>
                      <m:t>H</m:t>
                    </m:r>
                  </m:den>
                </m:f>
                <m:d>
                  <m:dPr>
                    <m:ctrlPr>
                      <w:ins w:id="2653" w:author="Honnalore Steissberg" w:date="2021-07-30T09:49:00Z">
                        <w:rPr>
                          <w:rFonts w:ascii="Cambria Math" w:hAnsiTheme="minorHAnsi"/>
                          <w:i/>
                        </w:rPr>
                      </w:ins>
                    </m:ctrlPr>
                  </m:dPr>
                  <m:e>
                    <m:r>
                      <w:rPr>
                        <w:rFonts w:ascii="Cambria Math" w:hAnsiTheme="minorHAnsi"/>
                      </w:rPr>
                      <m:t>1+</m:t>
                    </m:r>
                    <m:sSup>
                      <m:sSupPr>
                        <m:ctrlPr>
                          <w:ins w:id="2654" w:author="Honnalore Steissberg" w:date="2021-07-30T09:49:00Z">
                            <w:rPr>
                              <w:rFonts w:ascii="Cambria Math" w:hAnsiTheme="minorHAnsi"/>
                              <w:i/>
                            </w:rPr>
                          </w:ins>
                        </m:ctrlPr>
                      </m:sSupPr>
                      <m:e>
                        <m:r>
                          <w:rPr>
                            <w:rFonts w:ascii="Cambria Math" w:hAnsiTheme="minorHAnsi"/>
                          </w:rPr>
                          <m:t>F</m:t>
                        </m:r>
                      </m:e>
                      <m:sup>
                        <m:r>
                          <w:rPr>
                            <w:rFonts w:ascii="Cambria Math" w:hAnsiTheme="minorHAnsi"/>
                          </w:rPr>
                          <m:t>0.5</m:t>
                        </m:r>
                      </m:sup>
                    </m:sSup>
                    <m:ctrlPr>
                      <w:ins w:id="2655" w:author="Honnalore Steissberg" w:date="2021-07-30T09:49:00Z">
                        <w:rPr>
                          <w:rFonts w:ascii="Cambria Math" w:hAnsi="Cambria Math"/>
                          <w:i/>
                        </w:rPr>
                      </w:ins>
                    </m:ctrlPr>
                  </m:e>
                </m:d>
              </m:oMath>
            </m:oMathPara>
          </w:p>
        </w:tc>
        <w:tc>
          <w:tcPr>
            <w:tcW w:w="1980" w:type="dxa"/>
            <w:vAlign w:val="center"/>
          </w:tcPr>
          <w:p w14:paraId="6887497A"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shear velocity, (</w:t>
            </w:r>
            <w:proofErr w:type="spellStart"/>
            <w:r w:rsidRPr="00B7030B">
              <w:rPr>
                <w:rFonts w:asciiTheme="minorHAnsi" w:hAnsiTheme="minorHAnsi"/>
              </w:rPr>
              <w:t>HSg</w:t>
            </w:r>
            <w:proofErr w:type="spellEnd"/>
            <w:r w:rsidRPr="00B7030B">
              <w:rPr>
                <w:rFonts w:asciiTheme="minorHAnsi" w:hAnsiTheme="minorHAnsi"/>
              </w:rPr>
              <w:t>)</w:t>
            </w:r>
            <w:r w:rsidRPr="00B7030B">
              <w:rPr>
                <w:rFonts w:asciiTheme="minorHAnsi" w:hAnsiTheme="minorHAnsi"/>
                <w:vertAlign w:val="superscript"/>
              </w:rPr>
              <w:t>0.5</w:t>
            </w:r>
          </w:p>
          <w:p w14:paraId="291AAE81"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S</w:t>
            </w:r>
            <w:r w:rsidRPr="00B7030B">
              <w:rPr>
                <w:rFonts w:asciiTheme="minorHAnsi" w:hAnsiTheme="minorHAnsi"/>
              </w:rPr>
              <w:t>=</w:t>
            </w:r>
            <w:r w:rsidRPr="00B7030B">
              <w:rPr>
                <w:rFonts w:asciiTheme="minorHAnsi" w:hAnsiTheme="minorHAnsi"/>
              </w:rPr>
              <w:tab/>
              <w:t>energy grade line slope</w:t>
            </w:r>
          </w:p>
          <w:p w14:paraId="7FA554E4"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F</w:t>
            </w:r>
            <w:r w:rsidRPr="00B7030B">
              <w:rPr>
                <w:rFonts w:asciiTheme="minorHAnsi" w:hAnsiTheme="minorHAnsi"/>
              </w:rPr>
              <w:t>=</w:t>
            </w:r>
            <w:r w:rsidRPr="00B7030B">
              <w:rPr>
                <w:rFonts w:asciiTheme="minorHAnsi" w:hAnsiTheme="minorHAnsi"/>
              </w:rPr>
              <w:tab/>
              <w:t>Froude number,</w:t>
            </w:r>
            <w:r w:rsidR="0091315D">
              <w:rPr>
                <w:rFonts w:asciiTheme="minorHAnsi" w:hAnsiTheme="minorHAnsi"/>
              </w:rPr>
              <w:t xml:space="preserve"> </w:t>
            </w:r>
            <w:r w:rsidRPr="00B7030B">
              <w:rPr>
                <w:rFonts w:asciiTheme="minorHAnsi" w:hAnsiTheme="minorHAnsi"/>
              </w:rPr>
              <w:t>U/(</w:t>
            </w:r>
            <w:proofErr w:type="spellStart"/>
            <w:r w:rsidRPr="00B7030B">
              <w:rPr>
                <w:rFonts w:asciiTheme="minorHAnsi" w:hAnsiTheme="minorHAnsi"/>
              </w:rPr>
              <w:t>gH</w:t>
            </w:r>
            <w:proofErr w:type="spellEnd"/>
            <w:r w:rsidRPr="00B7030B">
              <w:rPr>
                <w:rFonts w:asciiTheme="minorHAnsi" w:hAnsiTheme="minorHAnsi"/>
              </w:rPr>
              <w:t>)</w:t>
            </w:r>
            <w:r w:rsidRPr="00B7030B">
              <w:rPr>
                <w:rFonts w:asciiTheme="minorHAnsi" w:hAnsiTheme="minorHAnsi"/>
                <w:vertAlign w:val="superscript"/>
              </w:rPr>
              <w:t>0.5</w:t>
            </w:r>
          </w:p>
        </w:tc>
        <w:tc>
          <w:tcPr>
            <w:tcW w:w="1620" w:type="dxa"/>
          </w:tcPr>
          <w:p w14:paraId="04B69A5B" w14:textId="77777777" w:rsidR="0041037A" w:rsidRPr="00B7030B" w:rsidRDefault="0041037A">
            <w:pPr>
              <w:pStyle w:val="tabledata"/>
              <w:rPr>
                <w:rFonts w:asciiTheme="minorHAnsi" w:hAnsiTheme="minorHAnsi"/>
              </w:rPr>
            </w:pPr>
          </w:p>
        </w:tc>
        <w:tc>
          <w:tcPr>
            <w:tcW w:w="1350" w:type="dxa"/>
            <w:vAlign w:val="center"/>
          </w:tcPr>
          <w:p w14:paraId="6C4C3B58" w14:textId="77777777" w:rsidR="0041037A" w:rsidRPr="00B7030B" w:rsidRDefault="0041037A">
            <w:pPr>
              <w:pStyle w:val="tabledata"/>
              <w:rPr>
                <w:rFonts w:asciiTheme="minorHAnsi" w:hAnsiTheme="minorHAnsi"/>
                <w:szCs w:val="24"/>
              </w:rPr>
            </w:pPr>
            <w:proofErr w:type="spellStart"/>
            <w:r w:rsidRPr="00B7030B">
              <w:rPr>
                <w:rFonts w:asciiTheme="minorHAnsi" w:hAnsiTheme="minorHAnsi"/>
                <w:szCs w:val="24"/>
              </w:rPr>
              <w:t>Thackston</w:t>
            </w:r>
            <w:proofErr w:type="spellEnd"/>
            <w:r w:rsidRPr="00B7030B">
              <w:rPr>
                <w:rFonts w:asciiTheme="minorHAnsi" w:hAnsiTheme="minorHAnsi"/>
                <w:szCs w:val="24"/>
              </w:rPr>
              <w:t xml:space="preserve"> and </w:t>
            </w:r>
            <w:proofErr w:type="spellStart"/>
            <w:r w:rsidRPr="00B7030B">
              <w:rPr>
                <w:rFonts w:asciiTheme="minorHAnsi" w:hAnsiTheme="minorHAnsi"/>
                <w:szCs w:val="24"/>
              </w:rPr>
              <w:t>Krenkel</w:t>
            </w:r>
            <w:proofErr w:type="spellEnd"/>
            <w:r w:rsidRPr="00B7030B">
              <w:rPr>
                <w:rFonts w:asciiTheme="minorHAnsi" w:hAnsiTheme="minorHAnsi"/>
                <w:szCs w:val="24"/>
              </w:rPr>
              <w:t xml:space="preserve"> (1966)</w:t>
            </w:r>
          </w:p>
        </w:tc>
      </w:tr>
      <w:tr w:rsidR="0041037A" w:rsidRPr="00B7030B" w14:paraId="6F70CEAD" w14:textId="77777777">
        <w:trPr>
          <w:cantSplit/>
        </w:trPr>
        <w:tc>
          <w:tcPr>
            <w:tcW w:w="360" w:type="dxa"/>
            <w:vAlign w:val="center"/>
          </w:tcPr>
          <w:p w14:paraId="2A14D8D6" w14:textId="77777777" w:rsidR="0041037A" w:rsidRPr="00B7030B" w:rsidRDefault="0041037A">
            <w:pPr>
              <w:pStyle w:val="tabledata"/>
              <w:rPr>
                <w:rFonts w:asciiTheme="minorHAnsi" w:hAnsiTheme="minorHAnsi"/>
              </w:rPr>
            </w:pPr>
            <w:r w:rsidRPr="00B7030B">
              <w:rPr>
                <w:rFonts w:asciiTheme="minorHAnsi" w:hAnsiTheme="minorHAnsi"/>
              </w:rPr>
              <w:t>6</w:t>
            </w:r>
          </w:p>
        </w:tc>
        <w:tc>
          <w:tcPr>
            <w:tcW w:w="3330" w:type="dxa"/>
            <w:vAlign w:val="center"/>
          </w:tcPr>
          <w:p w14:paraId="7CCF4A54" w14:textId="77777777" w:rsidR="0041037A" w:rsidRPr="00B7030B" w:rsidRDefault="00C51A7D" w:rsidP="00DC03F9">
            <w:pPr>
              <w:pStyle w:val="tabledata"/>
              <w:jc w:val="center"/>
              <w:rPr>
                <w:rFonts w:asciiTheme="minorHAnsi" w:hAnsiTheme="minorHAnsi"/>
              </w:rPr>
            </w:pPr>
            <m:oMathPara>
              <m:oMath>
                <m:sSub>
                  <m:sSubPr>
                    <m:ctrlPr>
                      <w:ins w:id="265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57" w:author="Honnalore Steissberg" w:date="2021-07-30T09:49:00Z">
                        <w:rPr>
                          <w:rFonts w:ascii="Cambria Math" w:hAnsiTheme="minorHAnsi"/>
                          <w:i/>
                        </w:rPr>
                      </w:ins>
                    </m:ctrlPr>
                  </m:fPr>
                  <m:num>
                    <m:sSub>
                      <m:sSubPr>
                        <m:ctrlPr>
                          <w:ins w:id="265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59" w:author="Honnalore Steissberg" w:date="2021-07-30T09:49:00Z">
                        <w:rPr>
                          <w:rFonts w:ascii="Cambria Math" w:hAnsiTheme="minorHAnsi"/>
                          <w:i/>
                        </w:rPr>
                      </w:ins>
                    </m:ctrlPr>
                  </m:fPr>
                  <m:num>
                    <m:r>
                      <w:rPr>
                        <w:rFonts w:ascii="Cambria Math" w:hAnsiTheme="minorHAnsi"/>
                      </w:rPr>
                      <m:t>7.62U</m:t>
                    </m:r>
                  </m:num>
                  <m:den>
                    <m:sSup>
                      <m:sSupPr>
                        <m:ctrlPr>
                          <w:ins w:id="2660"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1.33</m:t>
                        </m:r>
                      </m:sup>
                    </m:sSup>
                    <m:ctrlPr>
                      <w:ins w:id="2661" w:author="Honnalore Steissberg" w:date="2021-07-30T09:49:00Z">
                        <w:rPr>
                          <w:rFonts w:ascii="Cambria Math" w:hAnsi="Cambria Math"/>
                          <w:i/>
                        </w:rPr>
                      </w:ins>
                    </m:ctrlPr>
                  </m:den>
                </m:f>
              </m:oMath>
            </m:oMathPara>
          </w:p>
        </w:tc>
        <w:tc>
          <w:tcPr>
            <w:tcW w:w="1980" w:type="dxa"/>
            <w:vAlign w:val="center"/>
          </w:tcPr>
          <w:p w14:paraId="37636862" w14:textId="77777777" w:rsidR="0041037A" w:rsidRPr="00B7030B" w:rsidRDefault="0041037A">
            <w:pPr>
              <w:pStyle w:val="tabledata"/>
              <w:tabs>
                <w:tab w:val="right" w:pos="342"/>
                <w:tab w:val="left" w:pos="432"/>
                <w:tab w:val="left" w:pos="612"/>
              </w:tabs>
              <w:ind w:left="612" w:hanging="612"/>
              <w:rPr>
                <w:rFonts w:asciiTheme="minorHAnsi" w:hAnsiTheme="minorHAnsi"/>
                <w:i/>
                <w:iCs/>
              </w:rPr>
            </w:pPr>
            <w:r w:rsidRPr="00B7030B">
              <w:rPr>
                <w:rFonts w:asciiTheme="minorHAnsi" w:hAnsiTheme="minorHAnsi"/>
              </w:rPr>
              <w:tab/>
            </w:r>
            <w:r w:rsidRPr="00B7030B">
              <w:rPr>
                <w:rFonts w:asciiTheme="minorHAnsi" w:hAnsiTheme="minorHAnsi"/>
                <w:i/>
                <w:iCs/>
              </w:rPr>
              <w:t>U</w:t>
            </w:r>
            <w:r w:rsidRPr="00B7030B">
              <w:rPr>
                <w:rFonts w:asciiTheme="minorHAnsi" w:hAnsiTheme="minorHAnsi"/>
              </w:rPr>
              <w:tab/>
              <w:t>=</w:t>
            </w:r>
            <w:r w:rsidRPr="00B7030B">
              <w:rPr>
                <w:rFonts w:asciiTheme="minorHAnsi" w:hAnsiTheme="minorHAnsi"/>
              </w:rPr>
              <w:tab/>
              <w:t xml:space="preserve">velocity, </w:t>
            </w:r>
            <w:r w:rsidRPr="00B7030B">
              <w:rPr>
                <w:rFonts w:asciiTheme="minorHAnsi" w:hAnsiTheme="minorHAnsi"/>
                <w:i/>
                <w:iCs/>
              </w:rPr>
              <w:t>ft s</w:t>
            </w:r>
            <w:r w:rsidRPr="00B7030B">
              <w:rPr>
                <w:rFonts w:asciiTheme="minorHAnsi" w:hAnsiTheme="minorHAnsi"/>
                <w:i/>
                <w:iCs/>
                <w:vertAlign w:val="superscript"/>
              </w:rPr>
              <w:t>-1</w:t>
            </w:r>
          </w:p>
          <w:p w14:paraId="7BA858C8"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H</w:t>
            </w:r>
            <w:r w:rsidRPr="00B7030B">
              <w:rPr>
                <w:rFonts w:asciiTheme="minorHAnsi" w:hAnsiTheme="minorHAnsi"/>
              </w:rPr>
              <w:tab/>
              <w:t>=</w:t>
            </w:r>
            <w:r w:rsidRPr="00B7030B">
              <w:rPr>
                <w:rFonts w:asciiTheme="minorHAnsi" w:hAnsiTheme="minorHAnsi"/>
              </w:rPr>
              <w:tab/>
              <w:t>depth, ft</w:t>
            </w:r>
          </w:p>
        </w:tc>
        <w:tc>
          <w:tcPr>
            <w:tcW w:w="1620" w:type="dxa"/>
          </w:tcPr>
          <w:p w14:paraId="0462E10D" w14:textId="77777777" w:rsidR="0041037A" w:rsidRPr="00B7030B" w:rsidRDefault="0041037A">
            <w:pPr>
              <w:pStyle w:val="tabledata"/>
              <w:rPr>
                <w:rFonts w:asciiTheme="minorHAnsi" w:hAnsiTheme="minorHAnsi"/>
              </w:rPr>
            </w:pPr>
          </w:p>
        </w:tc>
        <w:tc>
          <w:tcPr>
            <w:tcW w:w="1350" w:type="dxa"/>
            <w:vAlign w:val="center"/>
          </w:tcPr>
          <w:p w14:paraId="606074E1" w14:textId="77777777" w:rsidR="0041037A" w:rsidRPr="00B7030B" w:rsidRDefault="0041037A">
            <w:pPr>
              <w:pStyle w:val="tabledata"/>
              <w:rPr>
                <w:rFonts w:asciiTheme="minorHAnsi" w:hAnsiTheme="minorHAnsi"/>
              </w:rPr>
            </w:pPr>
            <w:proofErr w:type="spellStart"/>
            <w:r w:rsidRPr="00B7030B">
              <w:rPr>
                <w:rFonts w:asciiTheme="minorHAnsi" w:hAnsiTheme="minorHAnsi"/>
              </w:rPr>
              <w:t>Langbien</w:t>
            </w:r>
            <w:proofErr w:type="spellEnd"/>
            <w:r w:rsidRPr="00B7030B">
              <w:rPr>
                <w:rFonts w:asciiTheme="minorHAnsi" w:hAnsiTheme="minorHAnsi"/>
              </w:rPr>
              <w:t xml:space="preserve"> and Durum (1967)</w:t>
            </w:r>
          </w:p>
        </w:tc>
      </w:tr>
      <w:tr w:rsidR="0041037A" w:rsidRPr="00B7030B" w14:paraId="35F60571" w14:textId="77777777">
        <w:trPr>
          <w:cantSplit/>
        </w:trPr>
        <w:tc>
          <w:tcPr>
            <w:tcW w:w="360" w:type="dxa"/>
            <w:vAlign w:val="center"/>
          </w:tcPr>
          <w:p w14:paraId="55B5B51D" w14:textId="77777777" w:rsidR="0041037A" w:rsidRPr="00B7030B" w:rsidRDefault="0041037A">
            <w:pPr>
              <w:pStyle w:val="tabledata"/>
              <w:rPr>
                <w:rFonts w:asciiTheme="minorHAnsi" w:hAnsiTheme="minorHAnsi"/>
              </w:rPr>
            </w:pPr>
            <w:r w:rsidRPr="00B7030B">
              <w:rPr>
                <w:rFonts w:asciiTheme="minorHAnsi" w:hAnsiTheme="minorHAnsi"/>
              </w:rPr>
              <w:t>7</w:t>
            </w:r>
          </w:p>
        </w:tc>
        <w:tc>
          <w:tcPr>
            <w:tcW w:w="3330" w:type="dxa"/>
            <w:vAlign w:val="center"/>
          </w:tcPr>
          <w:p w14:paraId="36F1F386" w14:textId="77777777" w:rsidR="0041037A" w:rsidRPr="00B7030B" w:rsidRDefault="00C51A7D" w:rsidP="00DC03F9">
            <w:pPr>
              <w:pStyle w:val="tabledata"/>
              <w:jc w:val="center"/>
              <w:rPr>
                <w:rFonts w:asciiTheme="minorHAnsi" w:hAnsiTheme="minorHAnsi"/>
              </w:rPr>
            </w:pPr>
            <m:oMathPara>
              <m:oMath>
                <m:sSub>
                  <m:sSubPr>
                    <m:ctrlPr>
                      <w:ins w:id="2662"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=517(US</m:t>
                </m:r>
                <m:sSup>
                  <m:sSupPr>
                    <m:ctrlPr>
                      <w:ins w:id="2663" w:author="Honnalore Steissberg" w:date="2021-07-30T09:49:00Z">
                        <w:rPr>
                          <w:rFonts w:ascii="Cambria Math" w:hAnsiTheme="minorHAnsi"/>
                          <w:i/>
                        </w:rPr>
                      </w:ins>
                    </m:ctrlPr>
                  </m:sSupPr>
                  <m:e>
                    <m:r>
                      <w:rPr>
                        <w:rFonts w:ascii="Cambria Math" w:hAnsiTheme="minorHAnsi"/>
                      </w:rPr>
                      <m:t>)</m:t>
                    </m:r>
                  </m:e>
                  <m:sup>
                    <m:r>
                      <w:rPr>
                        <w:rFonts w:ascii="Cambria Math" w:hAnsiTheme="minorHAnsi"/>
                      </w:rPr>
                      <m:t>0.524</m:t>
                    </m:r>
                  </m:sup>
                </m:sSup>
                <m:sSup>
                  <m:sSupPr>
                    <m:ctrlPr>
                      <w:ins w:id="2664" w:author="Honnalore Steissberg" w:date="2021-07-30T09:49:00Z">
                        <w:rPr>
                          <w:rFonts w:ascii="Cambria Math" w:hAnsiTheme="minorHAnsi"/>
                          <w:i/>
                        </w:rPr>
                      </w:ins>
                    </m:ctrlPr>
                  </m:sSupPr>
                  <m:e>
                    <m:r>
                      <w:rPr>
                        <w:rFonts w:ascii="Cambria Math" w:hAnsiTheme="minorHAnsi"/>
                      </w:rPr>
                      <m:t>Q</m:t>
                    </m:r>
                  </m:e>
                  <m:sup>
                    <m:r>
                      <w:rPr>
                        <w:rFonts w:ascii="Cambria Math" w:hAnsiTheme="minorHAnsi"/>
                      </w:rPr>
                      <m:t>-</m:t>
                    </m:r>
                    <m:r>
                      <w:rPr>
                        <w:rFonts w:ascii="Cambria Math" w:hAnsiTheme="minorHAnsi"/>
                      </w:rPr>
                      <m:t>0.242</m:t>
                    </m:r>
                  </m:sup>
                </m:sSup>
                <m:r>
                  <w:rPr>
                    <w:rFonts w:ascii="Cambria Math" w:hAnsiTheme="minorHAnsi"/>
                  </w:rPr>
                  <m:t> </m:t>
                </m:r>
                <m:r>
                  <m:rPr>
                    <m:nor/>
                  </m:rPr>
                  <w:rPr>
                    <w:rFonts w:ascii="Cambria Math" w:hAnsiTheme="minorHAnsi"/>
                  </w:rPr>
                  <m:t xml:space="preserve">for Q &lt; 0.556 </m:t>
                </m:r>
                <m:sSup>
                  <m:sSupPr>
                    <m:ctrlPr>
                      <w:ins w:id="2665" w:author="Honnalore Steissberg" w:date="2021-07-30T09:49:00Z">
                        <w:rPr>
                          <w:rFonts w:ascii="Cambria Math" w:hAnsiTheme="minorHAnsi"/>
                          <w:i/>
                        </w:rPr>
                      </w:ins>
                    </m:ctrlPr>
                  </m:sSupPr>
                  <m:e>
                    <m:r>
                      <m:rPr>
                        <m:nor/>
                      </m:rPr>
                      <w:rPr>
                        <w:rFonts w:ascii="Cambria Math" w:hAnsiTheme="minorHAnsi"/>
                      </w:rPr>
                      <m:t>m</m:t>
                    </m:r>
                  </m:e>
                  <m:sup>
                    <m:r>
                      <m:rPr>
                        <m:nor/>
                      </m:rPr>
                      <w:rPr>
                        <w:rFonts w:ascii="Cambria Math" w:hAnsiTheme="minorHAnsi"/>
                      </w:rPr>
                      <m:t>3</m:t>
                    </m:r>
                  </m:sup>
                </m:sSup>
                <m:sSup>
                  <m:sSupPr>
                    <m:ctrlPr>
                      <w:ins w:id="2666" w:author="Honnalore Steissberg" w:date="2021-07-30T09:49:00Z">
                        <w:rPr>
                          <w:rFonts w:ascii="Cambria Math" w:hAnsiTheme="minorHAnsi"/>
                          <w:i/>
                        </w:rPr>
                      </w:ins>
                    </m:ctrlPr>
                  </m:sSupPr>
                  <m:e>
                    <m:r>
                      <m:rPr>
                        <m:nor/>
                      </m:rPr>
                      <w:rPr>
                        <w:rFonts w:ascii="Cambria Math" w:hAnsiTheme="minorHAnsi"/>
                      </w:rPr>
                      <m:t>s</m:t>
                    </m:r>
                  </m:e>
                  <m:sup>
                    <m:r>
                      <m:rPr>
                        <m:nor/>
                      </m:rPr>
                      <w:rPr>
                        <w:rFonts w:ascii="Cambria Math" w:hAnsiTheme="minorHAnsi"/>
                      </w:rPr>
                      <m:t>-1</m:t>
                    </m:r>
                  </m:sup>
                </m:sSup>
                <m:r>
                  <m:rPr>
                    <m:sty m:val="p"/>
                  </m:rPr>
                  <w:rPr>
                    <w:rFonts w:ascii="Cambria Math" w:hAnsiTheme="minorHAnsi"/>
                  </w:rPr>
                  <w:br/>
                </m:r>
              </m:oMath>
              <m:oMath>
                <m:sSub>
                  <m:sSubPr>
                    <m:ctrlPr>
                      <w:ins w:id="266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=596(US</m:t>
                </m:r>
                <m:sSup>
                  <m:sSupPr>
                    <m:ctrlPr>
                      <w:ins w:id="2668" w:author="Honnalore Steissberg" w:date="2021-07-30T09:49:00Z">
                        <w:rPr>
                          <w:rFonts w:ascii="Cambria Math" w:hAnsiTheme="minorHAnsi"/>
                          <w:i/>
                        </w:rPr>
                      </w:ins>
                    </m:ctrlPr>
                  </m:sSupPr>
                  <m:e>
                    <m:r>
                      <w:rPr>
                        <w:rFonts w:ascii="Cambria Math" w:hAnsiTheme="minorHAnsi"/>
                      </w:rPr>
                      <m:t>)</m:t>
                    </m:r>
                  </m:e>
                  <m:sup>
                    <m:r>
                      <w:rPr>
                        <w:rFonts w:ascii="Cambria Math" w:hAnsiTheme="minorHAnsi"/>
                      </w:rPr>
                      <m:t>0.528</m:t>
                    </m:r>
                  </m:sup>
                </m:sSup>
                <m:sSup>
                  <m:sSupPr>
                    <m:ctrlPr>
                      <w:ins w:id="2669" w:author="Honnalore Steissberg" w:date="2021-07-30T09:49:00Z">
                        <w:rPr>
                          <w:rFonts w:ascii="Cambria Math" w:hAnsiTheme="minorHAnsi"/>
                          <w:i/>
                        </w:rPr>
                      </w:ins>
                    </m:ctrlPr>
                  </m:sSupPr>
                  <m:e>
                    <m:r>
                      <w:rPr>
                        <w:rFonts w:ascii="Cambria Math" w:hAnsiTheme="minorHAnsi"/>
                      </w:rPr>
                      <m:t>Q</m:t>
                    </m:r>
                  </m:e>
                  <m:sup>
                    <m:r>
                      <w:rPr>
                        <w:rFonts w:ascii="Cambria Math" w:hAnsiTheme="minorHAnsi"/>
                      </w:rPr>
                      <m:t>-</m:t>
                    </m:r>
                    <m:r>
                      <w:rPr>
                        <w:rFonts w:ascii="Cambria Math" w:hAnsiTheme="minorHAnsi"/>
                      </w:rPr>
                      <m:t>0.136</m:t>
                    </m:r>
                  </m:sup>
                </m:sSup>
                <m:r>
                  <m:rPr>
                    <m:nor/>
                  </m:rPr>
                  <w:rPr>
                    <w:rFonts w:ascii="Cambria Math" w:hAnsiTheme="minorHAnsi"/>
                  </w:rPr>
                  <m:t xml:space="preserve"> for Q &gt; 0.556 </m:t>
                </m:r>
                <m:sSup>
                  <m:sSupPr>
                    <m:ctrlPr>
                      <w:ins w:id="2670" w:author="Honnalore Steissberg" w:date="2021-07-30T09:49:00Z">
                        <w:rPr>
                          <w:rFonts w:ascii="Cambria Math" w:hAnsiTheme="minorHAnsi"/>
                          <w:i/>
                        </w:rPr>
                      </w:ins>
                    </m:ctrlPr>
                  </m:sSupPr>
                  <m:e>
                    <m:r>
                      <m:rPr>
                        <m:nor/>
                      </m:rPr>
                      <w:rPr>
                        <w:rFonts w:ascii="Cambria Math" w:hAnsiTheme="minorHAnsi"/>
                      </w:rPr>
                      <m:t>m</m:t>
                    </m:r>
                  </m:e>
                  <m:sup>
                    <m:r>
                      <m:rPr>
                        <m:nor/>
                      </m:rPr>
                      <w:rPr>
                        <w:rFonts w:ascii="Cambria Math" w:hAnsiTheme="minorHAnsi"/>
                      </w:rPr>
                      <m:t>3</m:t>
                    </m:r>
                  </m:sup>
                </m:sSup>
                <m:sSup>
                  <m:sSupPr>
                    <m:ctrlPr>
                      <w:ins w:id="2671" w:author="Honnalore Steissberg" w:date="2021-07-30T09:49:00Z">
                        <w:rPr>
                          <w:rFonts w:ascii="Cambria Math" w:hAnsiTheme="minorHAnsi"/>
                          <w:i/>
                        </w:rPr>
                      </w:ins>
                    </m:ctrlPr>
                  </m:sSupPr>
                  <m:e>
                    <m:r>
                      <m:rPr>
                        <m:nor/>
                      </m:rPr>
                      <w:rPr>
                        <w:rFonts w:ascii="Cambria Math" w:hAnsiTheme="minorHAnsi"/>
                      </w:rPr>
                      <m:t>s</m:t>
                    </m:r>
                  </m:e>
                  <m:sup>
                    <m:r>
                      <m:rPr>
                        <m:nor/>
                      </m:rPr>
                      <w:rPr>
                        <w:rFonts w:ascii="Cambria Math" w:hAnsiTheme="minorHAnsi"/>
                      </w:rPr>
                      <m:t>-1</m:t>
                    </m:r>
                  </m:sup>
                </m:sSup>
              </m:oMath>
            </m:oMathPara>
          </w:p>
        </w:tc>
        <w:tc>
          <w:tcPr>
            <w:tcW w:w="1980" w:type="dxa"/>
            <w:vAlign w:val="center"/>
          </w:tcPr>
          <w:p w14:paraId="7B183B49"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velocity, m s</w:t>
            </w:r>
            <w:r w:rsidRPr="00B7030B">
              <w:rPr>
                <w:rFonts w:asciiTheme="minorHAnsi" w:hAnsiTheme="minorHAnsi"/>
                <w:vertAlign w:val="superscript"/>
              </w:rPr>
              <w:t>-1</w:t>
            </w:r>
          </w:p>
          <w:p w14:paraId="6BA75707"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S</w:t>
            </w:r>
            <w:r w:rsidRPr="00B7030B">
              <w:rPr>
                <w:rFonts w:asciiTheme="minorHAnsi" w:hAnsiTheme="minorHAnsi"/>
              </w:rPr>
              <w:t>=</w:t>
            </w:r>
            <w:r w:rsidRPr="00B7030B">
              <w:rPr>
                <w:rFonts w:asciiTheme="minorHAnsi" w:hAnsiTheme="minorHAnsi"/>
              </w:rPr>
              <w:tab/>
              <w:t>slope,</w:t>
            </w:r>
            <w:r w:rsidRPr="00B7030B">
              <w:rPr>
                <w:rFonts w:asciiTheme="minorHAnsi" w:hAnsiTheme="minorHAnsi"/>
                <w:i/>
                <w:iCs/>
              </w:rPr>
              <w:t xml:space="preserve"> m m</w:t>
            </w:r>
            <w:r w:rsidRPr="00B7030B">
              <w:rPr>
                <w:rFonts w:asciiTheme="minorHAnsi" w:hAnsiTheme="minorHAnsi"/>
                <w:i/>
                <w:iCs/>
                <w:vertAlign w:val="superscript"/>
              </w:rPr>
              <w:t>-1</w:t>
            </w:r>
          </w:p>
          <w:p w14:paraId="0DC29CF6" w14:textId="77777777" w:rsidR="0041037A" w:rsidRPr="00B7030B" w:rsidRDefault="0041037A">
            <w:pPr>
              <w:pStyle w:val="tabledata"/>
              <w:tabs>
                <w:tab w:val="right" w:pos="342"/>
                <w:tab w:val="left" w:pos="432"/>
                <w:tab w:val="left" w:pos="612"/>
              </w:tabs>
              <w:ind w:left="612" w:hanging="612"/>
              <w:rPr>
                <w:rFonts w:asciiTheme="minorHAnsi" w:hAnsiTheme="minorHAnsi"/>
                <w:i/>
                <w:iCs/>
              </w:rPr>
            </w:pPr>
            <w:r w:rsidRPr="00B7030B">
              <w:rPr>
                <w:rFonts w:asciiTheme="minorHAnsi" w:hAnsiTheme="minorHAnsi"/>
                <w:i/>
                <w:iCs/>
              </w:rPr>
              <w:t>Q</w:t>
            </w:r>
            <w:r w:rsidRPr="00B7030B">
              <w:rPr>
                <w:rFonts w:asciiTheme="minorHAnsi" w:hAnsiTheme="minorHAnsi"/>
              </w:rPr>
              <w:t>=</w:t>
            </w:r>
            <w:r w:rsidRPr="00B7030B">
              <w:rPr>
                <w:rFonts w:asciiTheme="minorHAnsi" w:hAnsiTheme="minorHAnsi"/>
              </w:rPr>
              <w:tab/>
              <w:t>flow,</w:t>
            </w:r>
            <w:r w:rsidRPr="00B7030B">
              <w:rPr>
                <w:rFonts w:asciiTheme="minorHAnsi" w:hAnsiTheme="minorHAnsi"/>
                <w:i/>
                <w:iCs/>
              </w:rPr>
              <w:t xml:space="preserve"> m</w:t>
            </w:r>
            <w:r w:rsidRPr="00B7030B">
              <w:rPr>
                <w:rFonts w:asciiTheme="minorHAnsi" w:hAnsiTheme="minorHAnsi"/>
                <w:i/>
                <w:iCs/>
                <w:vertAlign w:val="superscript"/>
              </w:rPr>
              <w:t>3</w:t>
            </w:r>
            <w:r w:rsidRPr="00B7030B">
              <w:rPr>
                <w:rFonts w:asciiTheme="minorHAnsi" w:hAnsiTheme="minorHAnsi"/>
                <w:i/>
                <w:iCs/>
              </w:rPr>
              <w:t xml:space="preserve"> s</w:t>
            </w:r>
            <w:r w:rsidRPr="00B7030B">
              <w:rPr>
                <w:rFonts w:asciiTheme="minorHAnsi" w:hAnsiTheme="minorHAnsi"/>
                <w:i/>
                <w:iCs/>
                <w:vertAlign w:val="superscript"/>
              </w:rPr>
              <w:t>-1</w:t>
            </w:r>
          </w:p>
          <w:p w14:paraId="7E0C2EC1"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tc>
        <w:tc>
          <w:tcPr>
            <w:tcW w:w="1620" w:type="dxa"/>
            <w:vAlign w:val="center"/>
          </w:tcPr>
          <w:p w14:paraId="346A9474" w14:textId="77777777" w:rsidR="0041037A" w:rsidRPr="00B7030B" w:rsidRDefault="0041037A">
            <w:pPr>
              <w:pStyle w:val="tabledata"/>
              <w:rPr>
                <w:rFonts w:asciiTheme="minorHAnsi" w:hAnsiTheme="minorHAnsi"/>
                <w:szCs w:val="24"/>
              </w:rPr>
            </w:pPr>
            <w:r w:rsidRPr="00B7030B">
              <w:rPr>
                <w:rFonts w:asciiTheme="minorHAnsi" w:hAnsiTheme="minorHAnsi"/>
                <w:szCs w:val="24"/>
              </w:rPr>
              <w:t>For pool and riffle streams</w:t>
            </w:r>
          </w:p>
        </w:tc>
        <w:tc>
          <w:tcPr>
            <w:tcW w:w="1350" w:type="dxa"/>
            <w:vAlign w:val="center"/>
          </w:tcPr>
          <w:p w14:paraId="77CE072B" w14:textId="77777777" w:rsidR="0041037A" w:rsidRPr="00B7030B" w:rsidRDefault="0041037A">
            <w:pPr>
              <w:pStyle w:val="tabledata"/>
              <w:rPr>
                <w:rFonts w:asciiTheme="minorHAnsi" w:hAnsiTheme="minorHAnsi"/>
              </w:rPr>
            </w:pPr>
            <w:proofErr w:type="spellStart"/>
            <w:r w:rsidRPr="00B7030B">
              <w:rPr>
                <w:rFonts w:asciiTheme="minorHAnsi" w:hAnsiTheme="minorHAnsi"/>
              </w:rPr>
              <w:t>Melching</w:t>
            </w:r>
            <w:proofErr w:type="spellEnd"/>
            <w:r w:rsidRPr="00B7030B">
              <w:rPr>
                <w:rFonts w:asciiTheme="minorHAnsi" w:hAnsiTheme="minorHAnsi"/>
              </w:rPr>
              <w:t xml:space="preserve"> and Flores (1999)</w:t>
            </w:r>
          </w:p>
        </w:tc>
      </w:tr>
      <w:tr w:rsidR="0041037A" w:rsidRPr="00B7030B" w14:paraId="5D82029B" w14:textId="77777777">
        <w:trPr>
          <w:cantSplit/>
        </w:trPr>
        <w:tc>
          <w:tcPr>
            <w:tcW w:w="360" w:type="dxa"/>
            <w:vAlign w:val="center"/>
          </w:tcPr>
          <w:p w14:paraId="3A3B8D9A" w14:textId="77777777" w:rsidR="0041037A" w:rsidRPr="00B7030B" w:rsidRDefault="0041037A">
            <w:pPr>
              <w:pStyle w:val="tabledata"/>
              <w:rPr>
                <w:rFonts w:asciiTheme="minorHAnsi" w:hAnsiTheme="minorHAnsi"/>
              </w:rPr>
            </w:pPr>
            <w:r w:rsidRPr="00B7030B">
              <w:rPr>
                <w:rFonts w:asciiTheme="minorHAnsi" w:hAnsiTheme="minorHAnsi"/>
              </w:rPr>
              <w:lastRenderedPageBreak/>
              <w:t>8</w:t>
            </w:r>
          </w:p>
        </w:tc>
        <w:tc>
          <w:tcPr>
            <w:tcW w:w="3330" w:type="dxa"/>
            <w:vAlign w:val="center"/>
          </w:tcPr>
          <w:p w14:paraId="19B426B6" w14:textId="77777777" w:rsidR="0041037A" w:rsidRPr="00B7030B" w:rsidRDefault="00C51A7D" w:rsidP="00DC03F9">
            <w:pPr>
              <w:pStyle w:val="tabledata"/>
              <w:jc w:val="center"/>
              <w:rPr>
                <w:rFonts w:asciiTheme="minorHAnsi" w:hAnsiTheme="minorHAnsi"/>
              </w:rPr>
            </w:pPr>
            <m:oMathPara>
              <m:oMath>
                <m:sSub>
                  <m:sSubPr>
                    <m:ctrlPr>
                      <w:ins w:id="2672"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=88(US</m:t>
                </m:r>
                <m:sSup>
                  <m:sSupPr>
                    <m:ctrlPr>
                      <w:ins w:id="2673" w:author="Honnalore Steissberg" w:date="2021-07-30T09:49:00Z">
                        <w:rPr>
                          <w:rFonts w:ascii="Cambria Math" w:hAnsiTheme="minorHAnsi"/>
                          <w:i/>
                        </w:rPr>
                      </w:ins>
                    </m:ctrlPr>
                  </m:sSupPr>
                  <m:e>
                    <m:r>
                      <w:rPr>
                        <w:rFonts w:ascii="Cambria Math" w:hAnsiTheme="minorHAnsi"/>
                      </w:rPr>
                      <m:t>)</m:t>
                    </m:r>
                  </m:e>
                  <m:sup>
                    <m:r>
                      <w:rPr>
                        <w:rFonts w:ascii="Cambria Math" w:hAnsiTheme="minorHAnsi"/>
                      </w:rPr>
                      <m:t>0.313</m:t>
                    </m:r>
                  </m:sup>
                </m:sSup>
                <m:sSup>
                  <m:sSupPr>
                    <m:ctrlPr>
                      <w:ins w:id="2674" w:author="Honnalore Steissberg" w:date="2021-07-30T09:49:00Z">
                        <w:rPr>
                          <w:rFonts w:ascii="Cambria Math" w:hAnsiTheme="minorHAnsi"/>
                          <w:i/>
                        </w:rPr>
                      </w:ins>
                    </m:ctrlPr>
                  </m:sSupPr>
                  <m:e>
                    <m:r>
                      <w:rPr>
                        <w:rFonts w:ascii="Cambria Math" w:hAnsiTheme="minorHAnsi"/>
                      </w:rPr>
                      <m:t>D</m:t>
                    </m:r>
                  </m:e>
                  <m:sup>
                    <m:r>
                      <w:rPr>
                        <w:rFonts w:ascii="Cambria Math" w:hAnsiTheme="minorHAnsi"/>
                      </w:rPr>
                      <m:t>-</m:t>
                    </m:r>
                    <m:r>
                      <w:rPr>
                        <w:rFonts w:ascii="Cambria Math" w:hAnsiTheme="minorHAnsi"/>
                      </w:rPr>
                      <m:t>0.353</m:t>
                    </m:r>
                  </m:sup>
                </m:sSup>
                <m:r>
                  <w:rPr>
                    <w:rFonts w:ascii="Cambria Math" w:hAnsiTheme="minorHAnsi"/>
                  </w:rPr>
                  <m:t> </m:t>
                </m:r>
                <m:r>
                  <m:rPr>
                    <m:nor/>
                  </m:rPr>
                  <w:rPr>
                    <w:rFonts w:ascii="Cambria Math" w:hAnsiTheme="minorHAnsi"/>
                  </w:rPr>
                  <m:t xml:space="preserve">for Q &lt; 0.556 </m:t>
                </m:r>
                <m:sSup>
                  <m:sSupPr>
                    <m:ctrlPr>
                      <w:ins w:id="2675" w:author="Honnalore Steissberg" w:date="2021-07-30T09:49:00Z">
                        <w:rPr>
                          <w:rFonts w:ascii="Cambria Math" w:hAnsiTheme="minorHAnsi"/>
                          <w:i/>
                        </w:rPr>
                      </w:ins>
                    </m:ctrlPr>
                  </m:sSupPr>
                  <m:e>
                    <m:r>
                      <m:rPr>
                        <m:nor/>
                      </m:rPr>
                      <w:rPr>
                        <w:rFonts w:ascii="Cambria Math" w:hAnsiTheme="minorHAnsi"/>
                      </w:rPr>
                      <m:t>m</m:t>
                    </m:r>
                  </m:e>
                  <m:sup>
                    <m:r>
                      <m:rPr>
                        <m:nor/>
                      </m:rPr>
                      <w:rPr>
                        <w:rFonts w:ascii="Cambria Math" w:hAnsiTheme="minorHAnsi"/>
                      </w:rPr>
                      <m:t>3</m:t>
                    </m:r>
                  </m:sup>
                </m:sSup>
                <m:sSup>
                  <m:sSupPr>
                    <m:ctrlPr>
                      <w:ins w:id="2676" w:author="Honnalore Steissberg" w:date="2021-07-30T09:49:00Z">
                        <w:rPr>
                          <w:rFonts w:ascii="Cambria Math" w:hAnsiTheme="minorHAnsi"/>
                          <w:i/>
                        </w:rPr>
                      </w:ins>
                    </m:ctrlPr>
                  </m:sSupPr>
                  <m:e>
                    <m:r>
                      <m:rPr>
                        <m:nor/>
                      </m:rPr>
                      <w:rPr>
                        <w:rFonts w:ascii="Cambria Math" w:hAnsiTheme="minorHAnsi"/>
                      </w:rPr>
                      <m:t>s</m:t>
                    </m:r>
                  </m:e>
                  <m:sup>
                    <m:r>
                      <m:rPr>
                        <m:nor/>
                      </m:rPr>
                      <w:rPr>
                        <w:rFonts w:ascii="Cambria Math" w:hAnsiTheme="minorHAnsi"/>
                      </w:rPr>
                      <m:t>-1</m:t>
                    </m:r>
                  </m:sup>
                </m:sSup>
                <m:r>
                  <m:rPr>
                    <m:sty m:val="p"/>
                  </m:rPr>
                  <w:rPr>
                    <w:rFonts w:ascii="Cambria Math" w:hAnsiTheme="minorHAnsi"/>
                  </w:rPr>
                  <w:br/>
                </m:r>
              </m:oMath>
              <m:oMath>
                <m:sSub>
                  <m:sSubPr>
                    <m:ctrlPr>
                      <w:ins w:id="267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=142(US</m:t>
                </m:r>
                <m:sSup>
                  <m:sSupPr>
                    <m:ctrlPr>
                      <w:ins w:id="2678" w:author="Honnalore Steissberg" w:date="2021-07-30T09:49:00Z">
                        <w:rPr>
                          <w:rFonts w:ascii="Cambria Math" w:hAnsiTheme="minorHAnsi"/>
                          <w:i/>
                        </w:rPr>
                      </w:ins>
                    </m:ctrlPr>
                  </m:sSupPr>
                  <m:e>
                    <m:r>
                      <w:rPr>
                        <w:rFonts w:ascii="Cambria Math" w:hAnsiTheme="minorHAnsi"/>
                      </w:rPr>
                      <m:t>)</m:t>
                    </m:r>
                  </m:e>
                  <m:sup>
                    <m:r>
                      <w:rPr>
                        <w:rFonts w:ascii="Cambria Math" w:hAnsiTheme="minorHAnsi"/>
                      </w:rPr>
                      <m:t>0.333</m:t>
                    </m:r>
                  </m:sup>
                </m:sSup>
                <m:sSup>
                  <m:sSupPr>
                    <m:ctrlPr>
                      <w:ins w:id="2679" w:author="Honnalore Steissberg" w:date="2021-07-30T09:49:00Z">
                        <w:rPr>
                          <w:rFonts w:ascii="Cambria Math" w:hAnsiTheme="minorHAnsi"/>
                          <w:i/>
                        </w:rPr>
                      </w:ins>
                    </m:ctrlPr>
                  </m:sSupPr>
                  <m:e>
                    <m:r>
                      <w:rPr>
                        <w:rFonts w:ascii="Cambria Math" w:hAnsiTheme="minorHAnsi"/>
                      </w:rPr>
                      <m:t>D</m:t>
                    </m:r>
                  </m:e>
                  <m:sup>
                    <m:r>
                      <w:rPr>
                        <w:rFonts w:ascii="Cambria Math" w:hAnsiTheme="minorHAnsi"/>
                      </w:rPr>
                      <m:t>-</m:t>
                    </m:r>
                    <m:r>
                      <w:rPr>
                        <w:rFonts w:ascii="Cambria Math" w:hAnsiTheme="minorHAnsi"/>
                      </w:rPr>
                      <m:t>0.66</m:t>
                    </m:r>
                  </m:sup>
                </m:sSup>
                <m:sSup>
                  <m:sSupPr>
                    <m:ctrlPr>
                      <w:ins w:id="2680"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m:t>
                    </m:r>
                    <m:r>
                      <w:rPr>
                        <w:rFonts w:ascii="Cambria Math" w:hAnsiTheme="minorHAnsi"/>
                      </w:rPr>
                      <m:t>0.243</m:t>
                    </m:r>
                  </m:sup>
                </m:sSup>
                <m:r>
                  <m:rPr>
                    <m:nor/>
                  </m:rPr>
                  <w:rPr>
                    <w:rFonts w:ascii="Cambria Math" w:hAnsiTheme="minorHAnsi"/>
                  </w:rPr>
                  <m:t xml:space="preserve"> for Q &gt; 0.556</m:t>
                </m:r>
                <m:sSup>
                  <m:sSupPr>
                    <m:ctrlPr>
                      <w:ins w:id="2681" w:author="Honnalore Steissberg" w:date="2021-07-30T09:49:00Z">
                        <w:rPr>
                          <w:rFonts w:ascii="Cambria Math" w:hAnsiTheme="minorHAnsi"/>
                          <w:i/>
                        </w:rPr>
                      </w:ins>
                    </m:ctrlPr>
                  </m:sSupPr>
                  <m:e>
                    <m:r>
                      <m:rPr>
                        <m:nor/>
                      </m:rPr>
                      <w:rPr>
                        <w:rFonts w:ascii="Cambria Math" w:hAnsiTheme="minorHAnsi"/>
                      </w:rPr>
                      <m:t xml:space="preserve"> m</m:t>
                    </m:r>
                  </m:e>
                  <m:sup>
                    <m:r>
                      <m:rPr>
                        <m:nor/>
                      </m:rPr>
                      <w:rPr>
                        <w:rFonts w:ascii="Cambria Math" w:hAnsiTheme="minorHAnsi"/>
                      </w:rPr>
                      <m:t>3</m:t>
                    </m:r>
                  </m:sup>
                </m:sSup>
                <m:sSup>
                  <m:sSupPr>
                    <m:ctrlPr>
                      <w:ins w:id="2682" w:author="Honnalore Steissberg" w:date="2021-07-30T09:49:00Z">
                        <w:rPr>
                          <w:rFonts w:ascii="Cambria Math" w:hAnsiTheme="minorHAnsi"/>
                          <w:i/>
                        </w:rPr>
                      </w:ins>
                    </m:ctrlPr>
                  </m:sSupPr>
                  <m:e>
                    <m:r>
                      <m:rPr>
                        <m:nor/>
                      </m:rPr>
                      <w:rPr>
                        <w:rFonts w:ascii="Cambria Math" w:hAnsiTheme="minorHAnsi"/>
                      </w:rPr>
                      <m:t>s</m:t>
                    </m:r>
                  </m:e>
                  <m:sup>
                    <m:r>
                      <m:rPr>
                        <m:nor/>
                      </m:rPr>
                      <w:rPr>
                        <w:rFonts w:ascii="Cambria Math" w:hAnsiTheme="minorHAnsi"/>
                      </w:rPr>
                      <m:t>-1</m:t>
                    </m:r>
                  </m:sup>
                </m:sSup>
              </m:oMath>
            </m:oMathPara>
          </w:p>
        </w:tc>
        <w:tc>
          <w:tcPr>
            <w:tcW w:w="1980" w:type="dxa"/>
            <w:vAlign w:val="center"/>
          </w:tcPr>
          <w:p w14:paraId="2F3DDED2"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U</w:t>
            </w:r>
            <w:r w:rsidRPr="00B7030B">
              <w:rPr>
                <w:rFonts w:asciiTheme="minorHAnsi" w:hAnsiTheme="minorHAnsi"/>
              </w:rPr>
              <w:tab/>
              <w:t>=</w:t>
            </w:r>
            <w:r w:rsidRPr="00B7030B">
              <w:rPr>
                <w:rFonts w:asciiTheme="minorHAnsi" w:hAnsiTheme="minorHAnsi"/>
              </w:rPr>
              <w:tab/>
              <w:t xml:space="preserve">velocity, </w:t>
            </w:r>
            <w:r w:rsidRPr="00B7030B">
              <w:rPr>
                <w:rFonts w:asciiTheme="minorHAnsi" w:hAnsiTheme="minorHAnsi"/>
                <w:i/>
                <w:iCs/>
              </w:rPr>
              <w:t>m s</w:t>
            </w:r>
            <w:r w:rsidRPr="00B7030B">
              <w:rPr>
                <w:rFonts w:asciiTheme="minorHAnsi" w:hAnsiTheme="minorHAnsi"/>
                <w:i/>
                <w:iCs/>
                <w:vertAlign w:val="superscript"/>
              </w:rPr>
              <w:t>-1</w:t>
            </w:r>
          </w:p>
          <w:p w14:paraId="7399FBCC"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S</w:t>
            </w:r>
            <w:r w:rsidRPr="00B7030B">
              <w:rPr>
                <w:rFonts w:asciiTheme="minorHAnsi" w:hAnsiTheme="minorHAnsi"/>
              </w:rPr>
              <w:tab/>
              <w:t>=</w:t>
            </w:r>
            <w:r w:rsidRPr="00B7030B">
              <w:rPr>
                <w:rFonts w:asciiTheme="minorHAnsi" w:hAnsiTheme="minorHAnsi"/>
              </w:rPr>
              <w:tab/>
              <w:t xml:space="preserve">slope, </w:t>
            </w:r>
            <w:r w:rsidRPr="00B7030B">
              <w:rPr>
                <w:rFonts w:asciiTheme="minorHAnsi" w:hAnsiTheme="minorHAnsi"/>
                <w:i/>
                <w:iCs/>
              </w:rPr>
              <w:t>m m</w:t>
            </w:r>
            <w:r w:rsidRPr="00B7030B">
              <w:rPr>
                <w:rFonts w:asciiTheme="minorHAnsi" w:hAnsiTheme="minorHAnsi"/>
                <w:i/>
                <w:iCs/>
                <w:vertAlign w:val="superscript"/>
              </w:rPr>
              <w:t>-1</w:t>
            </w:r>
          </w:p>
          <w:p w14:paraId="755DB552"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stream top width, </w:t>
            </w:r>
            <w:r w:rsidRPr="00B7030B">
              <w:rPr>
                <w:rFonts w:asciiTheme="minorHAnsi" w:hAnsiTheme="minorHAnsi"/>
                <w:i/>
                <w:iCs/>
              </w:rPr>
              <w:t>m</w:t>
            </w:r>
          </w:p>
          <w:p w14:paraId="27020081"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D</w:t>
            </w:r>
            <w:r w:rsidRPr="00B7030B">
              <w:rPr>
                <w:rFonts w:asciiTheme="minorHAnsi" w:hAnsiTheme="minorHAnsi"/>
              </w:rPr>
              <w:tab/>
              <w:t>=</w:t>
            </w:r>
            <w:r w:rsidRPr="00B7030B">
              <w:rPr>
                <w:rFonts w:asciiTheme="minorHAnsi" w:hAnsiTheme="minorHAnsi"/>
              </w:rPr>
              <w:tab/>
              <w:t xml:space="preserve">average depth, </w:t>
            </w:r>
            <w:r w:rsidRPr="00B7030B">
              <w:rPr>
                <w:rFonts w:asciiTheme="minorHAnsi" w:hAnsiTheme="minorHAnsi"/>
                <w:i/>
                <w:iCs/>
              </w:rPr>
              <w:t>m</w:t>
            </w:r>
          </w:p>
          <w:p w14:paraId="12DA1621"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reaeration rate, day</w:t>
            </w:r>
            <w:r w:rsidRPr="00B7030B">
              <w:rPr>
                <w:rFonts w:asciiTheme="minorHAnsi" w:hAnsiTheme="minorHAnsi"/>
                <w:vertAlign w:val="superscript"/>
              </w:rPr>
              <w:t>-1</w:t>
            </w:r>
          </w:p>
        </w:tc>
        <w:tc>
          <w:tcPr>
            <w:tcW w:w="1620" w:type="dxa"/>
            <w:vAlign w:val="center"/>
          </w:tcPr>
          <w:p w14:paraId="538FAB7B" w14:textId="77777777" w:rsidR="0041037A" w:rsidRPr="00B7030B" w:rsidRDefault="0041037A">
            <w:pPr>
              <w:pStyle w:val="tabledata"/>
              <w:rPr>
                <w:rFonts w:asciiTheme="minorHAnsi" w:hAnsiTheme="minorHAnsi"/>
              </w:rPr>
            </w:pPr>
            <w:r w:rsidRPr="00B7030B">
              <w:rPr>
                <w:rFonts w:asciiTheme="minorHAnsi" w:hAnsiTheme="minorHAnsi"/>
              </w:rPr>
              <w:t>For channel-control streams</w:t>
            </w:r>
          </w:p>
        </w:tc>
        <w:tc>
          <w:tcPr>
            <w:tcW w:w="1350" w:type="dxa"/>
            <w:vAlign w:val="center"/>
          </w:tcPr>
          <w:p w14:paraId="49B27010" w14:textId="77777777" w:rsidR="0041037A" w:rsidRPr="00B7030B" w:rsidRDefault="0041037A">
            <w:pPr>
              <w:pStyle w:val="tabledata"/>
              <w:rPr>
                <w:rFonts w:asciiTheme="minorHAnsi" w:hAnsiTheme="minorHAnsi"/>
              </w:rPr>
            </w:pPr>
            <w:proofErr w:type="spellStart"/>
            <w:r w:rsidRPr="00B7030B">
              <w:rPr>
                <w:rFonts w:asciiTheme="minorHAnsi" w:hAnsiTheme="minorHAnsi"/>
              </w:rPr>
              <w:t>Melching</w:t>
            </w:r>
            <w:proofErr w:type="spellEnd"/>
            <w:r w:rsidRPr="00B7030B">
              <w:rPr>
                <w:rFonts w:asciiTheme="minorHAnsi" w:hAnsiTheme="minorHAnsi"/>
              </w:rPr>
              <w:t xml:space="preserve"> and Flores (1999)</w:t>
            </w:r>
          </w:p>
        </w:tc>
      </w:tr>
      <w:tr w:rsidR="0041037A" w:rsidRPr="00B7030B" w14:paraId="662FE796" w14:textId="77777777">
        <w:trPr>
          <w:cantSplit/>
        </w:trPr>
        <w:tc>
          <w:tcPr>
            <w:tcW w:w="360" w:type="dxa"/>
            <w:vAlign w:val="center"/>
          </w:tcPr>
          <w:p w14:paraId="5FAAEA9E" w14:textId="77777777" w:rsidR="0041037A" w:rsidRPr="00B7030B" w:rsidRDefault="0041037A">
            <w:pPr>
              <w:pStyle w:val="tabledata"/>
              <w:rPr>
                <w:rFonts w:asciiTheme="minorHAnsi" w:hAnsiTheme="minorHAnsi"/>
              </w:rPr>
            </w:pPr>
            <w:r w:rsidRPr="00B7030B">
              <w:rPr>
                <w:rFonts w:asciiTheme="minorHAnsi" w:hAnsiTheme="minorHAnsi"/>
              </w:rPr>
              <w:t>9</w:t>
            </w:r>
          </w:p>
        </w:tc>
        <w:tc>
          <w:tcPr>
            <w:tcW w:w="3330" w:type="dxa"/>
            <w:vAlign w:val="center"/>
          </w:tcPr>
          <w:p w14:paraId="3AF7A855" w14:textId="77777777" w:rsidR="0041037A" w:rsidRPr="00B7030B" w:rsidRDefault="00C51A7D" w:rsidP="00DC03F9">
            <w:pPr>
              <w:pStyle w:val="tabledata"/>
              <w:jc w:val="center"/>
              <w:rPr>
                <w:rFonts w:asciiTheme="minorHAnsi" w:hAnsiTheme="minorHAnsi"/>
              </w:rPr>
            </w:pPr>
            <m:oMathPara>
              <m:oMath>
                <m:sSub>
                  <m:sSubPr>
                    <m:ctrlPr>
                      <w:ins w:id="268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sSub>
                  <m:sSubPr>
                    <m:ctrlPr>
                      <w:ins w:id="2684"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sSup>
                  <m:sSupPr>
                    <m:ctrlPr>
                      <w:ins w:id="2685" w:author="Honnalore Steissberg" w:date="2021-07-30T09:49:00Z">
                        <w:rPr>
                          <w:rFonts w:ascii="Cambria Math" w:hAnsiTheme="minorHAnsi"/>
                          <w:i/>
                        </w:rPr>
                      </w:ins>
                    </m:ctrlPr>
                  </m:sSupPr>
                  <m:e>
                    <m:r>
                      <w:rPr>
                        <w:rFonts w:ascii="Cambria Math" w:hAnsiTheme="minorHAnsi"/>
                      </w:rPr>
                      <m:t>U</m:t>
                    </m:r>
                  </m:e>
                  <m:sup>
                    <m:sSub>
                      <m:sSubPr>
                        <m:ctrlPr>
                          <w:ins w:id="2686"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2</m:t>
                        </m:r>
                      </m:sub>
                    </m:sSub>
                    <m:ctrlPr>
                      <w:ins w:id="2687" w:author="Honnalore Steissberg" w:date="2021-07-30T09:49:00Z">
                        <w:rPr>
                          <w:rFonts w:ascii="Cambria Math" w:hAnsi="Cambria Math"/>
                          <w:i/>
                        </w:rPr>
                      </w:ins>
                    </m:ctrlPr>
                  </m:sup>
                </m:sSup>
                <m:sSup>
                  <m:sSupPr>
                    <m:ctrlPr>
                      <w:ins w:id="2688" w:author="Honnalore Steissberg" w:date="2021-07-30T09:49:00Z">
                        <w:rPr>
                          <w:rFonts w:ascii="Cambria Math" w:hAnsiTheme="minorHAnsi"/>
                          <w:i/>
                        </w:rPr>
                      </w:ins>
                    </m:ctrlPr>
                  </m:sSupPr>
                  <m:e>
                    <m:r>
                      <w:rPr>
                        <w:rFonts w:ascii="Cambria Math" w:hAnsiTheme="minorHAnsi"/>
                      </w:rPr>
                      <m:t>H</m:t>
                    </m:r>
                  </m:e>
                  <m:sup>
                    <m:sSub>
                      <m:sSubPr>
                        <m:ctrlPr>
                          <w:ins w:id="2689"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3</m:t>
                        </m:r>
                      </m:sub>
                    </m:sSub>
                    <m:ctrlPr>
                      <w:ins w:id="2690" w:author="Honnalore Steissberg" w:date="2021-07-30T09:49:00Z">
                        <w:rPr>
                          <w:rFonts w:ascii="Cambria Math" w:hAnsi="Cambria Math"/>
                          <w:i/>
                        </w:rPr>
                      </w:ins>
                    </m:ctrlPr>
                  </m:sup>
                </m:sSup>
                <m:sSup>
                  <m:sSupPr>
                    <m:ctrlPr>
                      <w:ins w:id="2691" w:author="Honnalore Steissberg" w:date="2021-07-30T09:49:00Z">
                        <w:rPr>
                          <w:rFonts w:ascii="Cambria Math" w:hAnsiTheme="minorHAnsi"/>
                          <w:i/>
                        </w:rPr>
                      </w:ins>
                    </m:ctrlPr>
                  </m:sSupPr>
                  <m:e>
                    <m:r>
                      <w:rPr>
                        <w:rFonts w:ascii="Cambria Math" w:hAnsiTheme="minorHAnsi"/>
                      </w:rPr>
                      <m:t>S</m:t>
                    </m:r>
                  </m:e>
                  <m:sup>
                    <m:sSub>
                      <m:sSubPr>
                        <m:ctrlPr>
                          <w:ins w:id="2692"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4</m:t>
                        </m:r>
                      </m:sub>
                    </m:sSub>
                    <m:ctrlPr>
                      <w:ins w:id="2693" w:author="Honnalore Steissberg" w:date="2021-07-30T09:49:00Z">
                        <w:rPr>
                          <w:rFonts w:ascii="Cambria Math" w:hAnsi="Cambria Math"/>
                          <w:i/>
                        </w:rPr>
                      </w:ins>
                    </m:ctrlPr>
                  </m:sup>
                </m:sSup>
              </m:oMath>
            </m:oMathPara>
          </w:p>
          <w:p w14:paraId="4A01A529" w14:textId="77777777" w:rsidR="0041037A" w:rsidRPr="00B7030B" w:rsidRDefault="0041037A">
            <w:pPr>
              <w:pStyle w:val="tabledata"/>
              <w:jc w:val="center"/>
              <w:rPr>
                <w:rFonts w:asciiTheme="minorHAnsi" w:hAnsiTheme="minorHAnsi"/>
              </w:rPr>
            </w:pPr>
          </w:p>
          <w:p w14:paraId="3C29FF65" w14:textId="77777777" w:rsidR="0041037A" w:rsidRPr="00B7030B" w:rsidRDefault="0041037A">
            <w:pPr>
              <w:pStyle w:val="tabledata"/>
              <w:jc w:val="center"/>
              <w:rPr>
                <w:rFonts w:asciiTheme="minorHAnsi" w:hAnsiTheme="minorHAnsi"/>
              </w:rPr>
            </w:pPr>
            <w:r w:rsidRPr="00B7030B">
              <w:rPr>
                <w:rFonts w:asciiTheme="minorHAnsi" w:hAnsiTheme="minorHAnsi"/>
              </w:rPr>
              <w:t>and if no channel slope:</w:t>
            </w:r>
          </w:p>
          <w:p w14:paraId="323795F1" w14:textId="77777777" w:rsidR="0041037A" w:rsidRPr="00B7030B" w:rsidRDefault="0041037A">
            <w:pPr>
              <w:pStyle w:val="tabledata"/>
              <w:jc w:val="center"/>
              <w:rPr>
                <w:rFonts w:asciiTheme="minorHAnsi" w:hAnsiTheme="minorHAnsi"/>
              </w:rPr>
            </w:pPr>
          </w:p>
          <w:p w14:paraId="198006A2" w14:textId="77777777" w:rsidR="0041037A" w:rsidRPr="00B7030B" w:rsidRDefault="00C51A7D" w:rsidP="00DC03F9">
            <w:pPr>
              <w:pStyle w:val="tabledata"/>
              <w:jc w:val="center"/>
              <w:rPr>
                <w:rFonts w:asciiTheme="minorHAnsi" w:hAnsiTheme="minorHAnsi"/>
              </w:rPr>
            </w:pPr>
            <m:oMathPara>
              <m:oMath>
                <m:sSub>
                  <m:sSubPr>
                    <m:ctrlPr>
                      <w:ins w:id="269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sSub>
                  <m:sSubPr>
                    <m:ctrlPr>
                      <w:ins w:id="2695"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sSup>
                  <m:sSupPr>
                    <m:ctrlPr>
                      <w:ins w:id="2696" w:author="Honnalore Steissberg" w:date="2021-07-30T09:49:00Z">
                        <w:rPr>
                          <w:rFonts w:ascii="Cambria Math" w:hAnsiTheme="minorHAnsi"/>
                          <w:i/>
                        </w:rPr>
                      </w:ins>
                    </m:ctrlPr>
                  </m:sSupPr>
                  <m:e>
                    <m:r>
                      <w:rPr>
                        <w:rFonts w:ascii="Cambria Math" w:hAnsiTheme="minorHAnsi"/>
                      </w:rPr>
                      <m:t>U</m:t>
                    </m:r>
                  </m:e>
                  <m:sup>
                    <m:sSub>
                      <m:sSubPr>
                        <m:ctrlPr>
                          <w:ins w:id="2697"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2</m:t>
                        </m:r>
                      </m:sub>
                    </m:sSub>
                    <m:ctrlPr>
                      <w:ins w:id="2698" w:author="Honnalore Steissberg" w:date="2021-07-30T09:49:00Z">
                        <w:rPr>
                          <w:rFonts w:ascii="Cambria Math" w:hAnsi="Cambria Math"/>
                          <w:i/>
                        </w:rPr>
                      </w:ins>
                    </m:ctrlPr>
                  </m:sup>
                </m:sSup>
                <m:sSup>
                  <m:sSupPr>
                    <m:ctrlPr>
                      <w:ins w:id="2699" w:author="Honnalore Steissberg" w:date="2021-07-30T09:49:00Z">
                        <w:rPr>
                          <w:rFonts w:ascii="Cambria Math" w:hAnsiTheme="minorHAnsi"/>
                          <w:i/>
                        </w:rPr>
                      </w:ins>
                    </m:ctrlPr>
                  </m:sSupPr>
                  <m:e>
                    <m:r>
                      <w:rPr>
                        <w:rFonts w:ascii="Cambria Math" w:hAnsiTheme="minorHAnsi"/>
                      </w:rPr>
                      <m:t>H</m:t>
                    </m:r>
                  </m:e>
                  <m:sup>
                    <m:sSub>
                      <m:sSubPr>
                        <m:ctrlPr>
                          <w:ins w:id="2700"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3</m:t>
                        </m:r>
                      </m:sub>
                    </m:sSub>
                    <m:ctrlPr>
                      <w:ins w:id="2701" w:author="Honnalore Steissberg" w:date="2021-07-30T09:49:00Z">
                        <w:rPr>
                          <w:rFonts w:ascii="Cambria Math" w:hAnsi="Cambria Math"/>
                          <w:i/>
                        </w:rPr>
                      </w:ins>
                    </m:ctrlPr>
                  </m:sup>
                </m:sSup>
              </m:oMath>
            </m:oMathPara>
          </w:p>
        </w:tc>
        <w:tc>
          <w:tcPr>
            <w:tcW w:w="1980" w:type="dxa"/>
            <w:vAlign w:val="center"/>
          </w:tcPr>
          <w:p w14:paraId="5F8B44A6" w14:textId="77777777" w:rsidR="0041037A" w:rsidRPr="00B7030B" w:rsidRDefault="0041037A">
            <w:pPr>
              <w:pStyle w:val="tabledata"/>
              <w:tabs>
                <w:tab w:val="right" w:pos="342"/>
                <w:tab w:val="left" w:pos="432"/>
                <w:tab w:val="left" w:pos="612"/>
              </w:tabs>
              <w:ind w:left="612" w:hanging="612"/>
              <w:rPr>
                <w:rFonts w:asciiTheme="minorHAnsi" w:hAnsiTheme="minorHAnsi"/>
                <w:i/>
                <w:iCs/>
              </w:rPr>
            </w:pPr>
            <w:r w:rsidRPr="00B7030B">
              <w:rPr>
                <w:rFonts w:asciiTheme="minorHAnsi" w:hAnsiTheme="minorHAnsi"/>
              </w:rPr>
              <w:tab/>
              <w:t>U</w:t>
            </w:r>
            <w:r w:rsidRPr="00B7030B">
              <w:rPr>
                <w:rFonts w:asciiTheme="minorHAnsi" w:hAnsiTheme="minorHAnsi"/>
              </w:rPr>
              <w:tab/>
              <w:t>=</w:t>
            </w:r>
            <w:r w:rsidRPr="00B7030B">
              <w:rPr>
                <w:rFonts w:asciiTheme="minorHAnsi" w:hAnsiTheme="minorHAnsi"/>
              </w:rPr>
              <w:tab/>
              <w:t xml:space="preserve">velocity, </w:t>
            </w:r>
            <w:r w:rsidRPr="00B7030B">
              <w:rPr>
                <w:rFonts w:asciiTheme="minorHAnsi" w:hAnsiTheme="minorHAnsi"/>
                <w:i/>
                <w:iCs/>
              </w:rPr>
              <w:t>m s</w:t>
            </w:r>
            <w:r w:rsidRPr="00B7030B">
              <w:rPr>
                <w:rFonts w:asciiTheme="minorHAnsi" w:hAnsiTheme="minorHAnsi"/>
                <w:i/>
                <w:iCs/>
                <w:vertAlign w:val="superscript"/>
              </w:rPr>
              <w:t>-1</w:t>
            </w:r>
          </w:p>
          <w:p w14:paraId="7CD57F4D"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H</w:t>
            </w:r>
            <w:r w:rsidRPr="00B7030B">
              <w:rPr>
                <w:rFonts w:asciiTheme="minorHAnsi" w:hAnsiTheme="minorHAnsi"/>
              </w:rPr>
              <w:tab/>
              <w:t>=</w:t>
            </w:r>
            <w:r w:rsidRPr="00B7030B">
              <w:rPr>
                <w:rFonts w:asciiTheme="minorHAnsi" w:hAnsiTheme="minorHAnsi"/>
              </w:rPr>
              <w:tab/>
              <w:t xml:space="preserve">depth, </w:t>
            </w:r>
            <w:r w:rsidRPr="00B7030B">
              <w:rPr>
                <w:rFonts w:asciiTheme="minorHAnsi" w:hAnsiTheme="minorHAnsi"/>
                <w:i/>
                <w:iCs/>
              </w:rPr>
              <w:t>m</w:t>
            </w:r>
          </w:p>
          <w:p w14:paraId="25819580"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S</w:t>
            </w:r>
            <w:r w:rsidRPr="00B7030B">
              <w:rPr>
                <w:rFonts w:asciiTheme="minorHAnsi" w:hAnsiTheme="minorHAnsi"/>
              </w:rPr>
              <w:tab/>
              <w:t>=</w:t>
            </w:r>
            <w:r w:rsidRPr="00B7030B">
              <w:rPr>
                <w:rFonts w:asciiTheme="minorHAnsi" w:hAnsiTheme="minorHAnsi"/>
              </w:rPr>
              <w:tab/>
              <w:t>slope [</w:t>
            </w:r>
            <w:r w:rsidRPr="00B7030B">
              <w:rPr>
                <w:rFonts w:asciiTheme="minorHAnsi" w:hAnsiTheme="minorHAnsi"/>
                <w:i/>
              </w:rPr>
              <w:t>m/m</w:t>
            </w:r>
            <w:r w:rsidRPr="00B7030B">
              <w:rPr>
                <w:rFonts w:asciiTheme="minorHAnsi" w:hAnsiTheme="minorHAnsi"/>
              </w:rPr>
              <w:t xml:space="preserve"> or </w:t>
            </w:r>
            <w:r w:rsidRPr="00B7030B">
              <w:rPr>
                <w:rFonts w:asciiTheme="minorHAnsi" w:hAnsiTheme="minorHAnsi"/>
                <w:i/>
              </w:rPr>
              <w:t>ft/ft</w:t>
            </w:r>
            <w:r w:rsidRPr="00B7030B">
              <w:rPr>
                <w:rFonts w:asciiTheme="minorHAnsi" w:hAnsiTheme="minorHAnsi"/>
              </w:rPr>
              <w:t xml:space="preserve">, </w:t>
            </w:r>
          </w:p>
          <w:p w14:paraId="775111F5"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p w14:paraId="7C2AE8A0"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1</w:t>
            </w:r>
            <w:r w:rsidRPr="00B7030B">
              <w:rPr>
                <w:rFonts w:asciiTheme="minorHAnsi" w:hAnsiTheme="minorHAnsi"/>
              </w:rPr>
              <w:tab/>
              <w:t>=</w:t>
            </w:r>
            <w:r w:rsidRPr="00B7030B">
              <w:rPr>
                <w:rFonts w:asciiTheme="minorHAnsi" w:hAnsiTheme="minorHAnsi"/>
              </w:rPr>
              <w:tab/>
              <w:t>user defined</w:t>
            </w:r>
          </w:p>
          <w:p w14:paraId="152B2F73"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2</w:t>
            </w:r>
            <w:r w:rsidRPr="00B7030B">
              <w:rPr>
                <w:rFonts w:asciiTheme="minorHAnsi" w:hAnsiTheme="minorHAnsi"/>
              </w:rPr>
              <w:tab/>
              <w:t>=</w:t>
            </w:r>
            <w:r w:rsidRPr="00B7030B">
              <w:rPr>
                <w:rFonts w:asciiTheme="minorHAnsi" w:hAnsiTheme="minorHAnsi"/>
              </w:rPr>
              <w:tab/>
              <w:t>user defined</w:t>
            </w:r>
          </w:p>
          <w:p w14:paraId="34C802DB"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3</w:t>
            </w:r>
            <w:r w:rsidRPr="00B7030B">
              <w:rPr>
                <w:rFonts w:asciiTheme="minorHAnsi" w:hAnsiTheme="minorHAnsi"/>
              </w:rPr>
              <w:tab/>
              <w:t>=</w:t>
            </w:r>
            <w:r w:rsidRPr="00B7030B">
              <w:rPr>
                <w:rFonts w:asciiTheme="minorHAnsi" w:hAnsiTheme="minorHAnsi"/>
              </w:rPr>
              <w:tab/>
              <w:t>user defined</w:t>
            </w:r>
          </w:p>
          <w:p w14:paraId="7822483F"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4</w:t>
            </w:r>
            <w:r w:rsidRPr="00B7030B">
              <w:rPr>
                <w:rFonts w:asciiTheme="minorHAnsi" w:hAnsiTheme="minorHAnsi"/>
              </w:rPr>
              <w:tab/>
              <w:t>=</w:t>
            </w:r>
            <w:r w:rsidRPr="00B7030B">
              <w:rPr>
                <w:rFonts w:asciiTheme="minorHAnsi" w:hAnsiTheme="minorHAnsi"/>
              </w:rPr>
              <w:tab/>
              <w:t>user defined</w:t>
            </w:r>
          </w:p>
        </w:tc>
        <w:tc>
          <w:tcPr>
            <w:tcW w:w="1620" w:type="dxa"/>
            <w:vAlign w:val="center"/>
          </w:tcPr>
          <w:p w14:paraId="563A9E09" w14:textId="77777777" w:rsidR="0041037A" w:rsidRPr="00B7030B" w:rsidRDefault="0041037A">
            <w:pPr>
              <w:pStyle w:val="tabledata"/>
              <w:rPr>
                <w:rFonts w:asciiTheme="minorHAnsi" w:hAnsiTheme="minorHAnsi"/>
              </w:rPr>
            </w:pPr>
            <w:r w:rsidRPr="00B7030B">
              <w:rPr>
                <w:rFonts w:asciiTheme="minorHAnsi" w:hAnsiTheme="minorHAnsi"/>
              </w:rPr>
              <w:t>User defined relationship</w:t>
            </w:r>
          </w:p>
        </w:tc>
        <w:tc>
          <w:tcPr>
            <w:tcW w:w="1350" w:type="dxa"/>
          </w:tcPr>
          <w:p w14:paraId="21CD9092" w14:textId="77777777" w:rsidR="0041037A" w:rsidRPr="00B7030B" w:rsidRDefault="0041037A">
            <w:pPr>
              <w:pStyle w:val="tabledata"/>
              <w:rPr>
                <w:rFonts w:asciiTheme="minorHAnsi" w:hAnsiTheme="minorHAnsi"/>
              </w:rPr>
            </w:pPr>
          </w:p>
        </w:tc>
      </w:tr>
      <w:tr w:rsidR="00EA16AC" w:rsidRPr="00B7030B" w14:paraId="6FBDA926" w14:textId="77777777">
        <w:trPr>
          <w:cantSplit/>
          <w:trHeight w:val="1236"/>
        </w:trPr>
        <w:tc>
          <w:tcPr>
            <w:tcW w:w="360" w:type="dxa"/>
            <w:vAlign w:val="center"/>
          </w:tcPr>
          <w:p w14:paraId="56D44852" w14:textId="77777777" w:rsidR="00EA16AC" w:rsidRPr="00B7030B" w:rsidRDefault="00EA16AC" w:rsidP="00885B5C">
            <w:pPr>
              <w:jc w:val="center"/>
              <w:rPr>
                <w:sz w:val="16"/>
              </w:rPr>
            </w:pPr>
            <w:r w:rsidRPr="00B7030B">
              <w:rPr>
                <w:sz w:val="16"/>
              </w:rPr>
              <w:t>10</w:t>
            </w:r>
          </w:p>
        </w:tc>
        <w:tc>
          <w:tcPr>
            <w:tcW w:w="3330" w:type="dxa"/>
            <w:tcBorders>
              <w:bottom w:val="single" w:sz="6" w:space="0" w:color="000000"/>
            </w:tcBorders>
            <w:vAlign w:val="center"/>
          </w:tcPr>
          <w:p w14:paraId="28E76209" w14:textId="77777777" w:rsidR="00EA16AC" w:rsidRPr="00B7030B" w:rsidRDefault="00C51A7D" w:rsidP="00DC03F9">
            <w:pPr>
              <w:tabs>
                <w:tab w:val="left" w:pos="1512"/>
              </w:tabs>
              <w:rPr>
                <w:rFonts w:cs="Arial"/>
                <w:sz w:val="16"/>
              </w:rPr>
            </w:pPr>
            <m:oMathPara>
              <m:oMath>
                <m:sSub>
                  <m:sSubPr>
                    <m:ctrlPr>
                      <w:ins w:id="2702" w:author="Honnalore Steissberg" w:date="2021-07-30T09:49:00Z">
                        <w:rPr>
                          <w:rFonts w:ascii="Cambria Math" w:hAnsi="Cambria Math"/>
                          <w:i/>
                          <w:sz w:val="16"/>
                        </w:rPr>
                      </w:ins>
                    </m:ctrlPr>
                  </m:sSubPr>
                  <m:e>
                    <m:r>
                      <w:rPr>
                        <w:rFonts w:ascii="Cambria Math"/>
                        <w:sz w:val="16"/>
                      </w:rPr>
                      <m:t>K</m:t>
                    </m:r>
                  </m:e>
                  <m:sub>
                    <m:r>
                      <w:rPr>
                        <w:rFonts w:ascii="Cambria Math"/>
                        <w:sz w:val="16"/>
                      </w:rPr>
                      <m:t>a</m:t>
                    </m:r>
                  </m:sub>
                </m:sSub>
                <m:r>
                  <w:rPr>
                    <w:rFonts w:ascii="Cambria Math"/>
                    <w:sz w:val="16"/>
                  </w:rPr>
                  <m:t>=</m:t>
                </m:r>
                <m:f>
                  <m:fPr>
                    <m:ctrlPr>
                      <w:ins w:id="2703" w:author="Honnalore Steissberg" w:date="2021-07-30T09:49:00Z">
                        <w:rPr>
                          <w:rFonts w:ascii="Cambria Math" w:hAnsi="Cambria Math"/>
                          <w:i/>
                          <w:sz w:val="16"/>
                        </w:rPr>
                      </w:ins>
                    </m:ctrlPr>
                  </m:fPr>
                  <m:num>
                    <m:sSub>
                      <m:sSubPr>
                        <m:ctrlPr>
                          <w:ins w:id="2704" w:author="Honnalore Steissberg" w:date="2021-07-30T09:49:00Z">
                            <w:rPr>
                              <w:rFonts w:ascii="Cambria Math" w:hAnsi="Cambria Math"/>
                              <w:i/>
                              <w:sz w:val="16"/>
                            </w:rPr>
                          </w:ins>
                        </m:ctrlPr>
                      </m:sSubPr>
                      <m:e>
                        <m:r>
                          <w:rPr>
                            <w:rFonts w:ascii="Cambria Math"/>
                            <w:sz w:val="16"/>
                          </w:rPr>
                          <m:t>K</m:t>
                        </m:r>
                      </m:e>
                      <m:sub>
                        <m:r>
                          <w:rPr>
                            <w:rFonts w:ascii="Cambria Math"/>
                            <w:sz w:val="16"/>
                          </w:rPr>
                          <m:t>L</m:t>
                        </m:r>
                      </m:sub>
                    </m:sSub>
                  </m:num>
                  <m:den>
                    <m:r>
                      <w:rPr>
                        <w:rFonts w:ascii="Cambria Math"/>
                        <w:sz w:val="16"/>
                      </w:rPr>
                      <m:t>H</m:t>
                    </m:r>
                  </m:den>
                </m:f>
                <m:r>
                  <w:rPr>
                    <w:rFonts w:ascii="Cambria Math"/>
                    <w:sz w:val="16"/>
                  </w:rPr>
                  <m:t>=</m:t>
                </m:r>
                <m:f>
                  <m:fPr>
                    <m:ctrlPr>
                      <w:ins w:id="2705" w:author="Honnalore Steissberg" w:date="2021-07-30T09:49:00Z">
                        <w:rPr>
                          <w:rFonts w:ascii="Cambria Math" w:hAnsi="Cambria Math"/>
                          <w:i/>
                          <w:sz w:val="16"/>
                        </w:rPr>
                      </w:ins>
                    </m:ctrlPr>
                  </m:fPr>
                  <m:num>
                    <m:r>
                      <w:rPr>
                        <w:rFonts w:ascii="Cambria Math"/>
                        <w:sz w:val="16"/>
                      </w:rPr>
                      <m:t>5.0</m:t>
                    </m:r>
                    <m:sSup>
                      <m:sSupPr>
                        <m:ctrlPr>
                          <w:ins w:id="2706" w:author="Honnalore Steissberg" w:date="2021-07-30T09:49:00Z">
                            <w:rPr>
                              <w:rFonts w:ascii="Cambria Math" w:hAnsi="Cambria Math"/>
                              <w:i/>
                              <w:sz w:val="16"/>
                            </w:rPr>
                          </w:ins>
                        </m:ctrlPr>
                      </m:sSupPr>
                      <m:e>
                        <m:r>
                          <w:rPr>
                            <w:rFonts w:ascii="Cambria Math"/>
                            <w:sz w:val="16"/>
                          </w:rPr>
                          <m:t>u</m:t>
                        </m:r>
                      </m:e>
                      <m:sup>
                        <m:r>
                          <w:rPr>
                            <w:rFonts w:ascii="Cambria Math"/>
                            <w:sz w:val="16"/>
                          </w:rPr>
                          <m:t>*</m:t>
                        </m:r>
                      </m:sup>
                    </m:sSup>
                  </m:num>
                  <m:den>
                    <m:r>
                      <w:rPr>
                        <w:rFonts w:ascii="Cambria Math"/>
                        <w:sz w:val="16"/>
                      </w:rPr>
                      <m:t>H</m:t>
                    </m:r>
                  </m:den>
                </m:f>
                <m:d>
                  <m:dPr>
                    <m:ctrlPr>
                      <w:ins w:id="2707" w:author="Honnalore Steissberg" w:date="2021-07-30T09:49:00Z">
                        <w:rPr>
                          <w:rFonts w:ascii="Cambria Math" w:hAnsi="Cambria Math"/>
                          <w:i/>
                          <w:sz w:val="16"/>
                        </w:rPr>
                      </w:ins>
                    </m:ctrlPr>
                  </m:dPr>
                  <m:e>
                    <m:r>
                      <w:rPr>
                        <w:rFonts w:ascii="Cambria Math"/>
                        <w:sz w:val="16"/>
                      </w:rPr>
                      <m:t>1+9</m:t>
                    </m:r>
                    <m:sSup>
                      <m:sSupPr>
                        <m:ctrlPr>
                          <w:ins w:id="2708" w:author="Honnalore Steissberg" w:date="2021-07-30T09:49:00Z">
                            <w:rPr>
                              <w:rFonts w:ascii="Cambria Math" w:hAnsi="Cambria Math"/>
                              <w:i/>
                              <w:sz w:val="16"/>
                            </w:rPr>
                          </w:ins>
                        </m:ctrlPr>
                      </m:sSupPr>
                      <m:e>
                        <m:r>
                          <w:rPr>
                            <w:rFonts w:ascii="Cambria Math"/>
                            <w:sz w:val="16"/>
                          </w:rPr>
                          <m:t>F</m:t>
                        </m:r>
                      </m:e>
                      <m:sup>
                        <m:r>
                          <w:rPr>
                            <w:rFonts w:ascii="Cambria Math"/>
                            <w:sz w:val="16"/>
                          </w:rPr>
                          <m:t>0.25</m:t>
                        </m:r>
                      </m:sup>
                    </m:sSup>
                  </m:e>
                </m:d>
              </m:oMath>
            </m:oMathPara>
          </w:p>
        </w:tc>
        <w:tc>
          <w:tcPr>
            <w:tcW w:w="1980" w:type="dxa"/>
            <w:vAlign w:val="center"/>
          </w:tcPr>
          <w:p w14:paraId="4FA8AA7E" w14:textId="77777777" w:rsidR="00EA16AC" w:rsidRPr="00B7030B" w:rsidRDefault="00EA16AC" w:rsidP="00885B5C">
            <w:pPr>
              <w:ind w:left="342" w:hanging="342"/>
              <w:rPr>
                <w:sz w:val="16"/>
              </w:rPr>
            </w:pPr>
            <w:r w:rsidRPr="00B7030B">
              <w:rPr>
                <w:i/>
                <w:iCs/>
                <w:sz w:val="16"/>
              </w:rPr>
              <w:t>u</w:t>
            </w:r>
            <w:r w:rsidRPr="00B7030B">
              <w:rPr>
                <w:sz w:val="16"/>
              </w:rPr>
              <w:t>* = shear velocity, (</w:t>
            </w:r>
            <w:proofErr w:type="spellStart"/>
            <w:r w:rsidRPr="00B7030B">
              <w:rPr>
                <w:sz w:val="16"/>
              </w:rPr>
              <w:t>HSg</w:t>
            </w:r>
            <w:proofErr w:type="spellEnd"/>
            <w:r w:rsidRPr="00B7030B">
              <w:rPr>
                <w:sz w:val="16"/>
              </w:rPr>
              <w:t>)</w:t>
            </w:r>
            <w:r w:rsidRPr="00B7030B">
              <w:rPr>
                <w:sz w:val="16"/>
                <w:vertAlign w:val="superscript"/>
              </w:rPr>
              <w:t>0.5</w:t>
            </w:r>
          </w:p>
          <w:p w14:paraId="14A17898" w14:textId="77777777" w:rsidR="00EA16AC" w:rsidRPr="00B7030B" w:rsidRDefault="00EA16AC" w:rsidP="00885B5C">
            <w:pPr>
              <w:ind w:left="342" w:hanging="342"/>
              <w:rPr>
                <w:sz w:val="16"/>
              </w:rPr>
            </w:pPr>
            <w:r w:rsidRPr="00B7030B">
              <w:rPr>
                <w:i/>
                <w:iCs/>
                <w:sz w:val="16"/>
              </w:rPr>
              <w:t>S</w:t>
            </w:r>
            <w:r w:rsidRPr="00B7030B">
              <w:rPr>
                <w:sz w:val="16"/>
              </w:rPr>
              <w:t xml:space="preserve"> = slope of energy grade line</w:t>
            </w:r>
          </w:p>
          <w:p w14:paraId="119C2A60" w14:textId="77777777" w:rsidR="00EA16AC" w:rsidRPr="00B7030B" w:rsidRDefault="00EA16AC" w:rsidP="0091315D">
            <w:pPr>
              <w:rPr>
                <w:i/>
                <w:iCs/>
                <w:sz w:val="16"/>
              </w:rPr>
            </w:pPr>
            <w:r w:rsidRPr="00B7030B">
              <w:rPr>
                <w:sz w:val="16"/>
              </w:rPr>
              <w:t xml:space="preserve"> </w:t>
            </w:r>
            <w:r w:rsidRPr="00B7030B">
              <w:rPr>
                <w:i/>
                <w:iCs/>
                <w:sz w:val="16"/>
              </w:rPr>
              <w:t>F</w:t>
            </w:r>
            <w:r w:rsidRPr="00B7030B">
              <w:rPr>
                <w:sz w:val="16"/>
              </w:rPr>
              <w:t xml:space="preserve"> = Froude number, U/(</w:t>
            </w:r>
            <w:proofErr w:type="spellStart"/>
            <w:r w:rsidRPr="00B7030B">
              <w:rPr>
                <w:sz w:val="16"/>
              </w:rPr>
              <w:t>gH</w:t>
            </w:r>
            <w:proofErr w:type="spellEnd"/>
            <w:r w:rsidRPr="00B7030B">
              <w:rPr>
                <w:sz w:val="16"/>
              </w:rPr>
              <w:t>)</w:t>
            </w:r>
            <w:r w:rsidRPr="00B7030B">
              <w:rPr>
                <w:sz w:val="16"/>
                <w:vertAlign w:val="superscript"/>
              </w:rPr>
              <w:t>0.5</w:t>
            </w:r>
            <w:r w:rsidR="0091315D">
              <w:rPr>
                <w:sz w:val="16"/>
              </w:rPr>
              <w:t xml:space="preserve">, </w:t>
            </w:r>
            <w:r w:rsidRPr="00B7030B">
              <w:rPr>
                <w:i/>
                <w:iCs/>
                <w:sz w:val="16"/>
              </w:rPr>
              <w:t>K</w:t>
            </w:r>
            <w:r w:rsidRPr="00B7030B">
              <w:rPr>
                <w:i/>
                <w:iCs/>
                <w:sz w:val="16"/>
                <w:vertAlign w:val="subscript"/>
              </w:rPr>
              <w:t>a</w:t>
            </w:r>
            <w:r w:rsidRPr="00B7030B">
              <w:rPr>
                <w:sz w:val="16"/>
              </w:rPr>
              <w:t xml:space="preserve">, </w:t>
            </w:r>
            <w:r w:rsidRPr="00B7030B">
              <w:rPr>
                <w:i/>
                <w:iCs/>
                <w:sz w:val="16"/>
              </w:rPr>
              <w:t>day</w:t>
            </w:r>
            <w:r w:rsidRPr="00B7030B">
              <w:rPr>
                <w:i/>
                <w:iCs/>
                <w:sz w:val="16"/>
                <w:vertAlign w:val="superscript"/>
              </w:rPr>
              <w:t>-1</w:t>
            </w:r>
          </w:p>
        </w:tc>
        <w:tc>
          <w:tcPr>
            <w:tcW w:w="1620" w:type="dxa"/>
            <w:vAlign w:val="center"/>
          </w:tcPr>
          <w:p w14:paraId="2F125F78" w14:textId="77777777" w:rsidR="00EA16AC" w:rsidRPr="00B7030B" w:rsidRDefault="00EA16AC" w:rsidP="00885B5C">
            <w:pPr>
              <w:rPr>
                <w:sz w:val="16"/>
              </w:rPr>
            </w:pPr>
          </w:p>
        </w:tc>
        <w:tc>
          <w:tcPr>
            <w:tcW w:w="1350" w:type="dxa"/>
            <w:vAlign w:val="center"/>
          </w:tcPr>
          <w:p w14:paraId="6EE55A14" w14:textId="77777777" w:rsidR="00EA16AC" w:rsidRPr="00B7030B" w:rsidRDefault="00EA16AC" w:rsidP="00885B5C">
            <w:pPr>
              <w:rPr>
                <w:sz w:val="16"/>
              </w:rPr>
            </w:pPr>
            <w:proofErr w:type="spellStart"/>
            <w:r w:rsidRPr="00B7030B">
              <w:rPr>
                <w:sz w:val="16"/>
              </w:rPr>
              <w:t>Thackston</w:t>
            </w:r>
            <w:proofErr w:type="spellEnd"/>
            <w:r w:rsidRPr="00B7030B">
              <w:rPr>
                <w:sz w:val="16"/>
              </w:rPr>
              <w:t xml:space="preserve"> and Dawson (2001)</w:t>
            </w:r>
          </w:p>
        </w:tc>
      </w:tr>
    </w:tbl>
    <w:p w14:paraId="5A0F089F" w14:textId="77777777" w:rsidR="0041037A" w:rsidRPr="00B7030B" w:rsidRDefault="0041037A">
      <w:pPr>
        <w:pStyle w:val="BodyText2"/>
      </w:pPr>
      <w:r w:rsidRPr="00B7030B">
        <w:t xml:space="preserve">      </w:t>
      </w:r>
    </w:p>
    <w:p w14:paraId="0DCA924F" w14:textId="6287B206" w:rsidR="0041037A" w:rsidRPr="008B3170" w:rsidRDefault="003B7E39">
      <w:pPr>
        <w:pStyle w:val="BodyText"/>
        <w:rPr>
          <w:sz w:val="20"/>
        </w:rPr>
      </w:pPr>
      <w:r w:rsidRPr="008B3170">
        <w:rPr>
          <w:sz w:val="20"/>
        </w:rPr>
        <w:fldChar w:fldCharType="begin"/>
      </w:r>
      <w:r w:rsidRPr="008B3170">
        <w:rPr>
          <w:sz w:val="20"/>
        </w:rPr>
        <w:instrText xml:space="preserve"> REF _Ref16642203 \h  \* MERGEFORMAT </w:instrText>
      </w:r>
      <w:r w:rsidRPr="008B3170">
        <w:rPr>
          <w:sz w:val="20"/>
        </w:rPr>
      </w:r>
      <w:r w:rsidRPr="008B3170">
        <w:rPr>
          <w:sz w:val="20"/>
        </w:rPr>
        <w:fldChar w:fldCharType="separate"/>
      </w:r>
      <w:r w:rsidR="00795A65" w:rsidRPr="00795A65">
        <w:rPr>
          <w:rStyle w:val="Figurehyperlink"/>
          <w:rFonts w:asciiTheme="minorHAnsi" w:hAnsiTheme="minorHAnsi"/>
          <w:sz w:val="20"/>
        </w:rPr>
        <w:t>Table 51</w:t>
      </w:r>
      <w:r w:rsidRPr="008B3170">
        <w:rPr>
          <w:sz w:val="20"/>
        </w:rPr>
        <w:fldChar w:fldCharType="end"/>
      </w:r>
      <w:r w:rsidR="0041037A" w:rsidRPr="008B3170">
        <w:rPr>
          <w:sz w:val="20"/>
        </w:rPr>
        <w:t xml:space="preserve"> lists the reaeration equations available for lakes, reservoirs, and estuaries in which it is assumed that wind is the dominant forcing function for reaeration.</w:t>
      </w:r>
    </w:p>
    <w:p w14:paraId="2F5B8C4F" w14:textId="6B802A36" w:rsidR="0041037A" w:rsidRPr="008B3170" w:rsidRDefault="0041037A" w:rsidP="00EE7164">
      <w:pPr>
        <w:pStyle w:val="Tablecaption"/>
      </w:pPr>
      <w:bookmarkStart w:id="2709" w:name="_Ref16642203"/>
      <w:bookmarkStart w:id="2710" w:name="_Toc13665528"/>
      <w:bookmarkStart w:id="2711" w:name="_Toc37942997"/>
      <w:r w:rsidRPr="008B3170">
        <w:t xml:space="preserve">Table </w:t>
      </w:r>
      <w:r w:rsidR="00F812F1">
        <w:fldChar w:fldCharType="begin"/>
      </w:r>
      <w:r w:rsidR="00F812F1">
        <w:instrText xml:space="preserve"> SEQ Table \* ARABIC </w:instrText>
      </w:r>
      <w:r w:rsidR="00F812F1">
        <w:fldChar w:fldCharType="separate"/>
      </w:r>
      <w:r w:rsidR="00795A65">
        <w:rPr>
          <w:noProof/>
        </w:rPr>
        <w:t>51</w:t>
      </w:r>
      <w:r w:rsidR="00F812F1">
        <w:rPr>
          <w:noProof/>
        </w:rPr>
        <w:fldChar w:fldCharType="end"/>
      </w:r>
      <w:bookmarkEnd w:id="2709"/>
      <w:r w:rsidRPr="008B3170">
        <w:t>.  Lake Reaeration Equations</w:t>
      </w:r>
      <w:bookmarkEnd w:id="2710"/>
      <w:bookmarkEnd w:id="2711"/>
    </w:p>
    <w:tbl>
      <w:tblPr>
        <w:tblW w:w="86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450"/>
        <w:gridCol w:w="3510"/>
        <w:gridCol w:w="3150"/>
        <w:gridCol w:w="1530"/>
      </w:tblGrid>
      <w:tr w:rsidR="0041037A" w:rsidRPr="00B7030B" w14:paraId="6799BD7D" w14:textId="77777777" w:rsidTr="00064B69">
        <w:trPr>
          <w:cantSplit/>
          <w:tblHeader/>
        </w:trPr>
        <w:tc>
          <w:tcPr>
            <w:tcW w:w="450" w:type="dxa"/>
            <w:vAlign w:val="center"/>
          </w:tcPr>
          <w:p w14:paraId="66228199" w14:textId="77777777" w:rsidR="0041037A" w:rsidRPr="00B7030B" w:rsidRDefault="0041037A">
            <w:pPr>
              <w:pStyle w:val="tabledata"/>
              <w:rPr>
                <w:rFonts w:asciiTheme="minorHAnsi" w:hAnsiTheme="minorHAnsi"/>
              </w:rPr>
            </w:pPr>
            <w:r w:rsidRPr="00B7030B">
              <w:rPr>
                <w:rFonts w:asciiTheme="minorHAnsi" w:hAnsiTheme="minorHAnsi"/>
              </w:rPr>
              <w:t xml:space="preserve"> #</w:t>
            </w:r>
          </w:p>
        </w:tc>
        <w:tc>
          <w:tcPr>
            <w:tcW w:w="3510" w:type="dxa"/>
            <w:vAlign w:val="center"/>
          </w:tcPr>
          <w:p w14:paraId="54D2AEAF" w14:textId="77777777" w:rsidR="0041037A" w:rsidRPr="00B7030B" w:rsidRDefault="0041037A">
            <w:pPr>
              <w:pStyle w:val="tabledata"/>
              <w:rPr>
                <w:rFonts w:asciiTheme="minorHAnsi" w:hAnsiTheme="minorHAnsi"/>
              </w:rPr>
            </w:pPr>
            <w:r w:rsidRPr="00B7030B">
              <w:rPr>
                <w:rFonts w:asciiTheme="minorHAnsi" w:hAnsiTheme="minorHAnsi"/>
              </w:rPr>
              <w:t>Equation</w:t>
            </w:r>
          </w:p>
        </w:tc>
        <w:tc>
          <w:tcPr>
            <w:tcW w:w="3150" w:type="dxa"/>
            <w:vAlign w:val="center"/>
          </w:tcPr>
          <w:p w14:paraId="31846331" w14:textId="77777777" w:rsidR="0041037A" w:rsidRPr="00B7030B" w:rsidRDefault="0041037A">
            <w:pPr>
              <w:pStyle w:val="tabledata"/>
              <w:rPr>
                <w:rFonts w:asciiTheme="minorHAnsi" w:hAnsiTheme="minorHAnsi"/>
              </w:rPr>
            </w:pPr>
            <w:r w:rsidRPr="00B7030B">
              <w:rPr>
                <w:rFonts w:asciiTheme="minorHAnsi" w:hAnsiTheme="minorHAnsi"/>
              </w:rPr>
              <w:t>Comments</w:t>
            </w:r>
          </w:p>
        </w:tc>
        <w:tc>
          <w:tcPr>
            <w:tcW w:w="1530" w:type="dxa"/>
            <w:vAlign w:val="center"/>
          </w:tcPr>
          <w:p w14:paraId="3EDE0CB1" w14:textId="77777777" w:rsidR="0041037A" w:rsidRPr="00B7030B" w:rsidRDefault="0041037A">
            <w:pPr>
              <w:pStyle w:val="tabledata"/>
              <w:rPr>
                <w:rFonts w:asciiTheme="minorHAnsi" w:hAnsiTheme="minorHAnsi"/>
              </w:rPr>
            </w:pPr>
            <w:r w:rsidRPr="00B7030B">
              <w:rPr>
                <w:rFonts w:asciiTheme="minorHAnsi" w:hAnsiTheme="minorHAnsi"/>
              </w:rPr>
              <w:t>Reference</w:t>
            </w:r>
          </w:p>
        </w:tc>
      </w:tr>
      <w:tr w:rsidR="0041037A" w:rsidRPr="00B7030B" w14:paraId="2C5ADDE6" w14:textId="77777777" w:rsidTr="00064B69">
        <w:trPr>
          <w:cantSplit/>
        </w:trPr>
        <w:tc>
          <w:tcPr>
            <w:tcW w:w="450" w:type="dxa"/>
            <w:vAlign w:val="center"/>
          </w:tcPr>
          <w:p w14:paraId="1007406D" w14:textId="77777777" w:rsidR="0041037A" w:rsidRPr="00B7030B" w:rsidRDefault="0041037A">
            <w:pPr>
              <w:pStyle w:val="tabledata"/>
              <w:rPr>
                <w:rFonts w:asciiTheme="minorHAnsi" w:hAnsiTheme="minorHAnsi"/>
              </w:rPr>
            </w:pPr>
            <w:r w:rsidRPr="00B7030B">
              <w:rPr>
                <w:rFonts w:asciiTheme="minorHAnsi" w:hAnsiTheme="minorHAnsi"/>
              </w:rPr>
              <w:t>1</w:t>
            </w:r>
          </w:p>
        </w:tc>
        <w:tc>
          <w:tcPr>
            <w:tcW w:w="3510" w:type="dxa"/>
            <w:vAlign w:val="center"/>
          </w:tcPr>
          <w:p w14:paraId="013F4B2D" w14:textId="77777777" w:rsidR="0041037A" w:rsidRPr="00B7030B" w:rsidRDefault="00C51A7D" w:rsidP="00DC03F9">
            <w:pPr>
              <w:pStyle w:val="tabledata"/>
              <w:jc w:val="center"/>
              <w:rPr>
                <w:rFonts w:asciiTheme="minorHAnsi" w:hAnsiTheme="minorHAnsi"/>
              </w:rPr>
            </w:pPr>
            <m:oMathPara>
              <m:oMath>
                <m:sSub>
                  <m:sSubPr>
                    <m:ctrlPr>
                      <w:ins w:id="2712"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13" w:author="Honnalore Steissberg" w:date="2021-07-30T09:49:00Z">
                        <w:rPr>
                          <w:rFonts w:ascii="Cambria Math" w:hAnsiTheme="minorHAnsi"/>
                          <w:i/>
                        </w:rPr>
                      </w:ins>
                    </m:ctrlPr>
                  </m:fPr>
                  <m:num>
                    <m:sSub>
                      <m:sSubPr>
                        <m:ctrlPr>
                          <w:ins w:id="271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15" w:author="Honnalore Steissberg" w:date="2021-07-30T09:49:00Z">
                        <w:rPr>
                          <w:rFonts w:ascii="Cambria Math" w:hAnsiTheme="minorHAnsi"/>
                          <w:i/>
                        </w:rPr>
                      </w:ins>
                    </m:ctrlPr>
                  </m:fPr>
                  <m:num>
                    <m:r>
                      <w:rPr>
                        <w:rFonts w:ascii="Cambria Math" w:hAnsiTheme="minorHAnsi"/>
                      </w:rPr>
                      <m:t>0.864W</m:t>
                    </m:r>
                  </m:num>
                  <m:den>
                    <m:r>
                      <w:rPr>
                        <w:rFonts w:ascii="Cambria Math" w:hAnsiTheme="minorHAnsi"/>
                      </w:rPr>
                      <m:t>H</m:t>
                    </m:r>
                  </m:den>
                </m:f>
              </m:oMath>
            </m:oMathPara>
          </w:p>
        </w:tc>
        <w:tc>
          <w:tcPr>
            <w:tcW w:w="3150" w:type="dxa"/>
            <w:vAlign w:val="center"/>
          </w:tcPr>
          <w:p w14:paraId="7433ABF3"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at 10 </w:t>
            </w:r>
            <w:r w:rsidRPr="00B7030B">
              <w:rPr>
                <w:rFonts w:asciiTheme="minorHAnsi" w:hAnsiTheme="minorHAnsi"/>
                <w:i/>
                <w:iCs/>
              </w:rPr>
              <w:t>m</w:t>
            </w:r>
            <w:r w:rsidRPr="00B7030B">
              <w:rPr>
                <w:rFonts w:asciiTheme="minorHAnsi" w:hAnsiTheme="minorHAnsi"/>
              </w:rPr>
              <w:t xml:space="preserve">, </w:t>
            </w:r>
            <w:r w:rsidRPr="00B7030B">
              <w:rPr>
                <w:rFonts w:asciiTheme="minorHAnsi" w:hAnsiTheme="minorHAnsi"/>
                <w:i/>
                <w:iCs/>
              </w:rPr>
              <w:t>m s</w:t>
            </w:r>
            <w:r w:rsidRPr="00B7030B">
              <w:rPr>
                <w:rFonts w:asciiTheme="minorHAnsi" w:hAnsiTheme="minorHAnsi"/>
                <w:i/>
                <w:iCs/>
                <w:vertAlign w:val="superscript"/>
              </w:rPr>
              <w:t>-1</w:t>
            </w:r>
          </w:p>
          <w:p w14:paraId="7D5888BA"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H</w:t>
            </w:r>
            <w:r w:rsidRPr="00B7030B">
              <w:rPr>
                <w:rFonts w:asciiTheme="minorHAnsi" w:hAnsiTheme="minorHAnsi"/>
              </w:rPr>
              <w:tab/>
              <w:t>=</w:t>
            </w:r>
            <w:r w:rsidRPr="00B7030B">
              <w:rPr>
                <w:rFonts w:asciiTheme="minorHAnsi" w:hAnsiTheme="minorHAnsi"/>
              </w:rPr>
              <w:tab/>
              <w:t xml:space="preserve">depth, </w:t>
            </w:r>
            <w:r w:rsidRPr="00B7030B">
              <w:rPr>
                <w:rFonts w:asciiTheme="minorHAnsi" w:hAnsiTheme="minorHAnsi"/>
                <w:i/>
                <w:iCs/>
              </w:rPr>
              <w:t>m</w:t>
            </w:r>
          </w:p>
          <w:p w14:paraId="48825243"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L</w:t>
            </w:r>
            <w:r w:rsidRPr="00B7030B">
              <w:rPr>
                <w:rFonts w:asciiTheme="minorHAnsi" w:hAnsiTheme="minorHAnsi"/>
              </w:rPr>
              <w:tab/>
              <w:t>=</w:t>
            </w:r>
            <w:r w:rsidRPr="00B7030B">
              <w:rPr>
                <w:rFonts w:asciiTheme="minorHAnsi" w:hAnsiTheme="minorHAnsi"/>
              </w:rPr>
              <w:tab/>
              <w:t xml:space="preserve">reaeration velocity, </w:t>
            </w:r>
            <w:r w:rsidRPr="00B7030B">
              <w:rPr>
                <w:rFonts w:asciiTheme="minorHAnsi" w:hAnsiTheme="minorHAnsi"/>
                <w:i/>
                <w:iCs/>
              </w:rPr>
              <w:t>m day</w:t>
            </w:r>
            <w:r w:rsidRPr="00B7030B">
              <w:rPr>
                <w:rFonts w:asciiTheme="minorHAnsi" w:hAnsiTheme="minorHAnsi"/>
                <w:i/>
                <w:iCs/>
                <w:vertAlign w:val="superscript"/>
              </w:rPr>
              <w:t>-1</w:t>
            </w:r>
          </w:p>
        </w:tc>
        <w:tc>
          <w:tcPr>
            <w:tcW w:w="1530" w:type="dxa"/>
            <w:vAlign w:val="center"/>
          </w:tcPr>
          <w:p w14:paraId="4A9AB692" w14:textId="77777777" w:rsidR="0041037A" w:rsidRPr="00B7030B" w:rsidRDefault="0041037A">
            <w:pPr>
              <w:pStyle w:val="tabledata"/>
              <w:rPr>
                <w:rFonts w:asciiTheme="minorHAnsi" w:hAnsiTheme="minorHAnsi"/>
              </w:rPr>
            </w:pPr>
            <w:proofErr w:type="spellStart"/>
            <w:r w:rsidRPr="00B7030B">
              <w:rPr>
                <w:rFonts w:asciiTheme="minorHAnsi" w:hAnsiTheme="minorHAnsi"/>
              </w:rPr>
              <w:t>Broecker</w:t>
            </w:r>
            <w:proofErr w:type="spellEnd"/>
            <w:r w:rsidRPr="00B7030B">
              <w:rPr>
                <w:rFonts w:asciiTheme="minorHAnsi" w:hAnsiTheme="minorHAnsi"/>
              </w:rPr>
              <w:t xml:space="preserve"> et al (1978)</w:t>
            </w:r>
          </w:p>
        </w:tc>
      </w:tr>
      <w:tr w:rsidR="0041037A" w:rsidRPr="00B7030B" w14:paraId="24EBA8B6" w14:textId="77777777" w:rsidTr="00064B69">
        <w:trPr>
          <w:cantSplit/>
        </w:trPr>
        <w:tc>
          <w:tcPr>
            <w:tcW w:w="450" w:type="dxa"/>
            <w:vAlign w:val="center"/>
          </w:tcPr>
          <w:p w14:paraId="34FF98BF" w14:textId="77777777" w:rsidR="0041037A" w:rsidRPr="00B7030B" w:rsidRDefault="0041037A">
            <w:pPr>
              <w:pStyle w:val="tabledata"/>
              <w:rPr>
                <w:rFonts w:asciiTheme="minorHAnsi" w:hAnsiTheme="minorHAnsi"/>
              </w:rPr>
            </w:pPr>
            <w:r w:rsidRPr="00B7030B">
              <w:rPr>
                <w:rFonts w:asciiTheme="minorHAnsi" w:hAnsiTheme="minorHAnsi"/>
              </w:rPr>
              <w:t>2</w:t>
            </w:r>
          </w:p>
        </w:tc>
        <w:tc>
          <w:tcPr>
            <w:tcW w:w="3510" w:type="dxa"/>
            <w:vAlign w:val="center"/>
          </w:tcPr>
          <w:p w14:paraId="4C93A935" w14:textId="77777777" w:rsidR="0041037A" w:rsidRPr="00B7030B" w:rsidRDefault="00C51A7D" w:rsidP="00DC03F9">
            <w:pPr>
              <w:pStyle w:val="tabledata"/>
              <w:jc w:val="center"/>
              <w:rPr>
                <w:rFonts w:asciiTheme="minorHAnsi" w:hAnsiTheme="minorHAnsi"/>
              </w:rPr>
            </w:pPr>
            <m:oMathPara>
              <m:oMath>
                <m:sSub>
                  <m:sSubPr>
                    <m:ctrlPr>
                      <w:ins w:id="271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17" w:author="Honnalore Steissberg" w:date="2021-07-30T09:49:00Z">
                        <w:rPr>
                          <w:rFonts w:ascii="Cambria Math" w:hAnsiTheme="minorHAnsi"/>
                          <w:i/>
                        </w:rPr>
                      </w:ins>
                    </m:ctrlPr>
                  </m:fPr>
                  <m:num>
                    <m:sSub>
                      <m:sSubPr>
                        <m:ctrlPr>
                          <w:ins w:id="271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19" w:author="Honnalore Steissberg" w:date="2021-07-30T09:49:00Z">
                        <w:rPr>
                          <w:rFonts w:ascii="Cambria Math" w:hAnsiTheme="minorHAnsi"/>
                          <w:i/>
                        </w:rPr>
                      </w:ins>
                    </m:ctrlPr>
                  </m:fPr>
                  <m:num>
                    <m:r>
                      <w:rPr>
                        <w:rFonts w:ascii="Cambria Math" w:hAnsiTheme="minorHAnsi"/>
                      </w:rPr>
                      <m:t>α</m:t>
                    </m:r>
                    <m:sSup>
                      <m:sSupPr>
                        <m:ctrlPr>
                          <w:ins w:id="2720"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β</m:t>
                        </m:r>
                      </m:sup>
                    </m:sSup>
                  </m:num>
                  <m:den>
                    <m:r>
                      <w:rPr>
                        <w:rFonts w:ascii="Cambria Math" w:hAnsiTheme="minorHAnsi"/>
                      </w:rPr>
                      <m:t>H</m:t>
                    </m:r>
                  </m:den>
                </m:f>
              </m:oMath>
            </m:oMathPara>
          </w:p>
        </w:tc>
        <w:tc>
          <w:tcPr>
            <w:tcW w:w="3150" w:type="dxa"/>
            <w:vAlign w:val="center"/>
          </w:tcPr>
          <w:p w14:paraId="57CF3D94"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t xml:space="preserve">  </w:t>
            </w:r>
            <w:r w:rsidRPr="00B7030B">
              <w:rPr>
                <w:rFonts w:asciiTheme="minorHAnsi" w:hAnsiTheme="minorHAnsi"/>
                <w:i/>
                <w:iCs/>
              </w:rPr>
              <w:sym w:font="Symbol" w:char="F061"/>
            </w:r>
            <w:r w:rsidRPr="00B7030B">
              <w:rPr>
                <w:rFonts w:asciiTheme="minorHAnsi" w:hAnsiTheme="minorHAnsi"/>
              </w:rPr>
              <w:t xml:space="preserve">=0.2, </w:t>
            </w:r>
            <w:r w:rsidRPr="00B7030B">
              <w:rPr>
                <w:rFonts w:asciiTheme="minorHAnsi" w:hAnsiTheme="minorHAnsi"/>
              </w:rPr>
              <w:sym w:font="Symbol" w:char="F062"/>
            </w:r>
            <w:r w:rsidRPr="00B7030B">
              <w:rPr>
                <w:rFonts w:asciiTheme="minorHAnsi" w:hAnsiTheme="minorHAnsi"/>
              </w:rPr>
              <w:t xml:space="preserve">=1.0 for W &lt; 3.5 </w:t>
            </w:r>
            <w:r w:rsidRPr="00B7030B">
              <w:rPr>
                <w:rFonts w:asciiTheme="minorHAnsi" w:hAnsiTheme="minorHAnsi"/>
                <w:i/>
                <w:iCs/>
              </w:rPr>
              <w:t>m s</w:t>
            </w:r>
            <w:r w:rsidRPr="00B7030B">
              <w:rPr>
                <w:rFonts w:asciiTheme="minorHAnsi" w:hAnsiTheme="minorHAnsi"/>
                <w:i/>
                <w:iCs/>
                <w:vertAlign w:val="superscript"/>
              </w:rPr>
              <w:t>-1</w:t>
            </w:r>
          </w:p>
          <w:p w14:paraId="447A431D"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 xml:space="preserve">  </w:t>
            </w:r>
            <w:r w:rsidRPr="00B7030B">
              <w:rPr>
                <w:rFonts w:asciiTheme="minorHAnsi" w:hAnsiTheme="minorHAnsi"/>
                <w:i/>
                <w:iCs/>
              </w:rPr>
              <w:sym w:font="Symbol" w:char="F061"/>
            </w:r>
            <w:r w:rsidRPr="00B7030B">
              <w:rPr>
                <w:rFonts w:asciiTheme="minorHAnsi" w:hAnsiTheme="minorHAnsi"/>
              </w:rPr>
              <w:t xml:space="preserve">=0.057, </w:t>
            </w:r>
            <w:r w:rsidRPr="00B7030B">
              <w:rPr>
                <w:rFonts w:asciiTheme="minorHAnsi" w:hAnsiTheme="minorHAnsi"/>
              </w:rPr>
              <w:sym w:font="Symbol" w:char="F062"/>
            </w:r>
            <w:r w:rsidRPr="00B7030B">
              <w:rPr>
                <w:rFonts w:asciiTheme="minorHAnsi" w:hAnsiTheme="minorHAnsi"/>
              </w:rPr>
              <w:t xml:space="preserve">=2.0 for W &gt; 3.5 </w:t>
            </w:r>
            <w:r w:rsidRPr="00B7030B">
              <w:rPr>
                <w:rFonts w:asciiTheme="minorHAnsi" w:hAnsiTheme="minorHAnsi"/>
                <w:i/>
                <w:iCs/>
              </w:rPr>
              <w:t>m s</w:t>
            </w:r>
            <w:r w:rsidRPr="00B7030B">
              <w:rPr>
                <w:rFonts w:asciiTheme="minorHAnsi" w:hAnsiTheme="minorHAnsi"/>
                <w:i/>
                <w:iCs/>
                <w:vertAlign w:val="superscript"/>
              </w:rPr>
              <w:t>-1</w:t>
            </w:r>
          </w:p>
          <w:p w14:paraId="216D7C0A"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daily average wind speed, </w:t>
            </w:r>
            <w:r w:rsidRPr="00B7030B">
              <w:rPr>
                <w:rFonts w:asciiTheme="minorHAnsi" w:hAnsiTheme="minorHAnsi"/>
                <w:i/>
                <w:iCs/>
              </w:rPr>
              <w:t>m s</w:t>
            </w:r>
            <w:r w:rsidRPr="00B7030B">
              <w:rPr>
                <w:rFonts w:asciiTheme="minorHAnsi" w:hAnsiTheme="minorHAnsi"/>
                <w:i/>
                <w:iCs/>
                <w:vertAlign w:val="superscript"/>
              </w:rPr>
              <w:t>-1</w:t>
            </w:r>
          </w:p>
        </w:tc>
        <w:tc>
          <w:tcPr>
            <w:tcW w:w="1530" w:type="dxa"/>
            <w:vAlign w:val="center"/>
          </w:tcPr>
          <w:p w14:paraId="003C5092" w14:textId="77777777" w:rsidR="0041037A" w:rsidRPr="00B7030B" w:rsidRDefault="0041037A">
            <w:pPr>
              <w:pStyle w:val="tabledata"/>
              <w:rPr>
                <w:rFonts w:asciiTheme="minorHAnsi" w:hAnsiTheme="minorHAnsi"/>
              </w:rPr>
            </w:pPr>
            <w:proofErr w:type="spellStart"/>
            <w:r w:rsidRPr="00B7030B">
              <w:rPr>
                <w:rFonts w:asciiTheme="minorHAnsi" w:hAnsiTheme="minorHAnsi"/>
              </w:rPr>
              <w:t>Gelda</w:t>
            </w:r>
            <w:proofErr w:type="spellEnd"/>
            <w:r w:rsidRPr="00B7030B">
              <w:rPr>
                <w:rFonts w:asciiTheme="minorHAnsi" w:hAnsiTheme="minorHAnsi"/>
              </w:rPr>
              <w:t xml:space="preserve"> et al (1996)</w:t>
            </w:r>
          </w:p>
        </w:tc>
      </w:tr>
      <w:tr w:rsidR="0041037A" w:rsidRPr="00B7030B" w14:paraId="4D8D38E9" w14:textId="77777777" w:rsidTr="00064B69">
        <w:trPr>
          <w:cantSplit/>
          <w:trHeight w:val="921"/>
        </w:trPr>
        <w:tc>
          <w:tcPr>
            <w:tcW w:w="450" w:type="dxa"/>
            <w:vAlign w:val="center"/>
          </w:tcPr>
          <w:p w14:paraId="7FB42661" w14:textId="77777777" w:rsidR="0041037A" w:rsidRPr="00B7030B" w:rsidRDefault="0041037A">
            <w:pPr>
              <w:pStyle w:val="tabledata"/>
              <w:rPr>
                <w:rFonts w:asciiTheme="minorHAnsi" w:hAnsiTheme="minorHAnsi"/>
              </w:rPr>
            </w:pPr>
            <w:r w:rsidRPr="00B7030B">
              <w:rPr>
                <w:rFonts w:asciiTheme="minorHAnsi" w:hAnsiTheme="minorHAnsi"/>
              </w:rPr>
              <w:t>3</w:t>
            </w:r>
          </w:p>
        </w:tc>
        <w:tc>
          <w:tcPr>
            <w:tcW w:w="3510" w:type="dxa"/>
            <w:vAlign w:val="center"/>
          </w:tcPr>
          <w:p w14:paraId="3D3164C7" w14:textId="77777777" w:rsidR="0041037A" w:rsidRPr="00B7030B" w:rsidRDefault="00C51A7D">
            <w:pPr>
              <w:pStyle w:val="tabledata"/>
              <w:jc w:val="center"/>
              <w:rPr>
                <w:rFonts w:asciiTheme="minorHAnsi" w:hAnsiTheme="minorHAnsi"/>
              </w:rPr>
            </w:pPr>
            <w:r w:rsidRPr="00C51A7D">
              <w:rPr>
                <w:rFonts w:asciiTheme="minorHAnsi" w:hAnsiTheme="minorHAnsi"/>
                <w:noProof/>
                <w:position w:val="-24"/>
              </w:rPr>
              <w:object w:dxaOrig="4360" w:dyaOrig="660" w14:anchorId="7BFD0F9F">
                <v:shape id="_x0000_i1027" type="#_x0000_t75" alt="" style="width:170.65pt;height:27.1pt;mso-width-percent:0;mso-height-percent:0;mso-width-percent:0;mso-height-percent:0" o:ole="">
                  <v:imagedata r:id="rId82" o:title=""/>
                </v:shape>
                <o:OLEObject Type="Embed" ProgID="Equation.3" ShapeID="_x0000_i1027" DrawAspect="Content" ObjectID="_1691308520" r:id="rId83"/>
              </w:object>
            </w:r>
          </w:p>
        </w:tc>
        <w:tc>
          <w:tcPr>
            <w:tcW w:w="3150" w:type="dxa"/>
            <w:vAlign w:val="center"/>
          </w:tcPr>
          <w:p w14:paraId="2AF404C7"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at 10 </w:t>
            </w:r>
            <w:r w:rsidRPr="00B7030B">
              <w:rPr>
                <w:rFonts w:asciiTheme="minorHAnsi" w:hAnsiTheme="minorHAnsi"/>
                <w:i/>
                <w:iCs/>
              </w:rPr>
              <w:t>m</w:t>
            </w:r>
            <w:r w:rsidRPr="00B7030B">
              <w:rPr>
                <w:rFonts w:asciiTheme="minorHAnsi" w:hAnsiTheme="minorHAnsi"/>
              </w:rPr>
              <w:t xml:space="preserve">, </w:t>
            </w:r>
            <w:r w:rsidRPr="00B7030B">
              <w:rPr>
                <w:rFonts w:asciiTheme="minorHAnsi" w:hAnsiTheme="minorHAnsi"/>
                <w:i/>
                <w:iCs/>
              </w:rPr>
              <w:t>m s</w:t>
            </w:r>
            <w:r w:rsidRPr="00B7030B">
              <w:rPr>
                <w:rFonts w:asciiTheme="minorHAnsi" w:hAnsiTheme="minorHAnsi"/>
                <w:i/>
                <w:iCs/>
                <w:vertAlign w:val="superscript"/>
              </w:rPr>
              <w:t>-1</w:t>
            </w:r>
          </w:p>
          <w:p w14:paraId="6E682201"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L</w:t>
            </w:r>
            <w:r w:rsidRPr="00B7030B">
              <w:rPr>
                <w:rFonts w:asciiTheme="minorHAnsi" w:hAnsiTheme="minorHAnsi"/>
              </w:rPr>
              <w:tab/>
              <w:t>=</w:t>
            </w:r>
            <w:r w:rsidRPr="00B7030B">
              <w:rPr>
                <w:rFonts w:asciiTheme="minorHAnsi" w:hAnsiTheme="minorHAnsi"/>
              </w:rPr>
              <w:tab/>
              <w:t xml:space="preserve">reaeration velocity, </w:t>
            </w:r>
            <w:r w:rsidRPr="00B7030B">
              <w:rPr>
                <w:rFonts w:asciiTheme="minorHAnsi" w:hAnsiTheme="minorHAnsi"/>
                <w:i/>
                <w:iCs/>
              </w:rPr>
              <w:t>m day</w:t>
            </w:r>
            <w:r w:rsidRPr="00B7030B">
              <w:rPr>
                <w:rFonts w:asciiTheme="minorHAnsi" w:hAnsiTheme="minorHAnsi"/>
                <w:i/>
                <w:iCs/>
                <w:vertAlign w:val="superscript"/>
              </w:rPr>
              <w:t>-1</w:t>
            </w:r>
          </w:p>
        </w:tc>
        <w:tc>
          <w:tcPr>
            <w:tcW w:w="1530" w:type="dxa"/>
            <w:vAlign w:val="center"/>
          </w:tcPr>
          <w:p w14:paraId="2BED66CB" w14:textId="77777777" w:rsidR="0041037A" w:rsidRPr="00B7030B" w:rsidRDefault="0041037A">
            <w:pPr>
              <w:pStyle w:val="tabledata"/>
              <w:rPr>
                <w:rFonts w:asciiTheme="minorHAnsi" w:hAnsiTheme="minorHAnsi"/>
              </w:rPr>
            </w:pPr>
            <w:r w:rsidRPr="00B7030B">
              <w:rPr>
                <w:rFonts w:asciiTheme="minorHAnsi" w:hAnsiTheme="minorHAnsi"/>
              </w:rPr>
              <w:t>Banks and Herrera (1977)</w:t>
            </w:r>
          </w:p>
        </w:tc>
      </w:tr>
      <w:tr w:rsidR="0041037A" w:rsidRPr="00B7030B" w14:paraId="7DD5D6B5" w14:textId="77777777" w:rsidTr="00064B69">
        <w:trPr>
          <w:cantSplit/>
        </w:trPr>
        <w:tc>
          <w:tcPr>
            <w:tcW w:w="450" w:type="dxa"/>
            <w:vAlign w:val="center"/>
          </w:tcPr>
          <w:p w14:paraId="3DCD2134" w14:textId="77777777" w:rsidR="0041037A" w:rsidRPr="00B7030B" w:rsidRDefault="0041037A">
            <w:pPr>
              <w:pStyle w:val="tabledata"/>
              <w:rPr>
                <w:rFonts w:asciiTheme="minorHAnsi" w:hAnsiTheme="minorHAnsi"/>
              </w:rPr>
            </w:pPr>
            <w:r w:rsidRPr="00B7030B">
              <w:rPr>
                <w:rFonts w:asciiTheme="minorHAnsi" w:hAnsiTheme="minorHAnsi"/>
              </w:rPr>
              <w:t>4</w:t>
            </w:r>
          </w:p>
        </w:tc>
        <w:tc>
          <w:tcPr>
            <w:tcW w:w="3510" w:type="dxa"/>
            <w:vAlign w:val="center"/>
          </w:tcPr>
          <w:p w14:paraId="017FAA93" w14:textId="77777777" w:rsidR="0041037A" w:rsidRPr="00B7030B" w:rsidRDefault="00C51A7D" w:rsidP="00DC03F9">
            <w:pPr>
              <w:pStyle w:val="tabledata"/>
              <w:jc w:val="center"/>
              <w:rPr>
                <w:rFonts w:asciiTheme="minorHAnsi" w:hAnsiTheme="minorHAnsi"/>
              </w:rPr>
            </w:pPr>
            <m:oMath>
              <m:sSub>
                <m:sSubPr>
                  <m:ctrlPr>
                    <w:ins w:id="272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22" w:author="Honnalore Steissberg" w:date="2021-07-30T09:49:00Z">
                      <w:rPr>
                        <w:rFonts w:ascii="Cambria Math" w:hAnsiTheme="minorHAnsi"/>
                        <w:i/>
                      </w:rPr>
                    </w:ins>
                  </m:ctrlPr>
                </m:fPr>
                <m:num>
                  <m:sSub>
                    <m:sSubPr>
                      <m:ctrlPr>
                        <w:ins w:id="272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24" w:author="Honnalore Steissberg" w:date="2021-07-30T09:49:00Z">
                      <w:rPr>
                        <w:rFonts w:ascii="Cambria Math" w:hAnsiTheme="minorHAnsi"/>
                        <w:i/>
                      </w:rPr>
                    </w:ins>
                  </m:ctrlPr>
                </m:fPr>
                <m:num>
                  <m:r>
                    <w:rPr>
                      <w:rFonts w:ascii="Cambria Math" w:hAnsiTheme="minorHAnsi"/>
                    </w:rPr>
                    <m:t>0.0986</m:t>
                  </m:r>
                  <m:sSup>
                    <m:sSupPr>
                      <m:ctrlPr>
                        <w:ins w:id="2725"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1.64</m:t>
                      </m:r>
                    </m:sup>
                  </m:sSup>
                </m:num>
                <m:den>
                  <m:r>
                    <w:rPr>
                      <w:rFonts w:ascii="Cambria Math" w:hAnsiTheme="minorHAnsi"/>
                    </w:rPr>
                    <m:t>H</m:t>
                  </m:r>
                </m:den>
              </m:f>
            </m:oMath>
            <w:r w:rsidR="0041037A" w:rsidRPr="00B7030B">
              <w:rPr>
                <w:rFonts w:asciiTheme="minorHAnsi" w:hAnsiTheme="minorHAnsi"/>
              </w:rPr>
              <w:t xml:space="preserve">    at T=20</w:t>
            </w:r>
            <w:r w:rsidR="0041037A" w:rsidRPr="00B7030B">
              <w:rPr>
                <w:rFonts w:asciiTheme="minorHAnsi" w:hAnsiTheme="minorHAnsi"/>
                <w:vertAlign w:val="superscript"/>
              </w:rPr>
              <w:t>o</w:t>
            </w:r>
            <w:r w:rsidR="0041037A" w:rsidRPr="00B7030B">
              <w:rPr>
                <w:rFonts w:asciiTheme="minorHAnsi" w:hAnsiTheme="minorHAnsi"/>
                <w:i/>
              </w:rPr>
              <w:t>C</w:t>
            </w:r>
            <w:r w:rsidR="0041037A" w:rsidRPr="00B7030B">
              <w:rPr>
                <w:rFonts w:asciiTheme="minorHAnsi" w:hAnsiTheme="minorHAnsi"/>
              </w:rPr>
              <w:t xml:space="preserve"> or</w:t>
            </w:r>
          </w:p>
          <w:p w14:paraId="19BF8559" w14:textId="77777777" w:rsidR="0041037A" w:rsidRPr="00B7030B" w:rsidRDefault="00C51A7D" w:rsidP="00DC03F9">
            <w:pPr>
              <w:pStyle w:val="tabledata"/>
              <w:jc w:val="center"/>
              <w:rPr>
                <w:rFonts w:asciiTheme="minorHAnsi" w:hAnsiTheme="minorHAnsi"/>
              </w:rPr>
            </w:pPr>
            <m:oMathPara>
              <m:oMath>
                <m:sSub>
                  <m:sSubPr>
                    <m:ctrlPr>
                      <w:ins w:id="272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27" w:author="Honnalore Steissberg" w:date="2021-07-30T09:49:00Z">
                        <w:rPr>
                          <w:rFonts w:ascii="Cambria Math" w:hAnsiTheme="minorHAnsi"/>
                          <w:i/>
                        </w:rPr>
                      </w:ins>
                    </m:ctrlPr>
                  </m:fPr>
                  <m:num>
                    <m:sSub>
                      <m:sSubPr>
                        <m:ctrlPr>
                          <w:ins w:id="272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29" w:author="Honnalore Steissberg" w:date="2021-07-30T09:49:00Z">
                        <w:rPr>
                          <w:rFonts w:ascii="Cambria Math" w:hAnsiTheme="minorHAnsi"/>
                          <w:i/>
                        </w:rPr>
                      </w:ins>
                    </m:ctrlPr>
                  </m:fPr>
                  <m:num>
                    <m:r>
                      <w:rPr>
                        <w:rFonts w:ascii="Cambria Math" w:hAnsiTheme="minorHAnsi"/>
                      </w:rPr>
                      <m:t>0.0986</m:t>
                    </m:r>
                    <m:sSup>
                      <m:sSupPr>
                        <m:ctrlPr>
                          <w:ins w:id="2730"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1.64</m:t>
                        </m:r>
                      </m:sup>
                    </m:sSup>
                  </m:num>
                  <m:den>
                    <m:r>
                      <w:rPr>
                        <w:rFonts w:ascii="Cambria Math" w:hAnsiTheme="minorHAnsi"/>
                      </w:rPr>
                      <m:t>H</m:t>
                    </m:r>
                  </m:den>
                </m:f>
                <m:sSup>
                  <m:sSupPr>
                    <m:ctrlPr>
                      <w:ins w:id="2731" w:author="Honnalore Steissberg" w:date="2021-07-30T09:49:00Z">
                        <w:rPr>
                          <w:rFonts w:ascii="Cambria Math" w:hAnsiTheme="minorHAnsi"/>
                          <w:i/>
                        </w:rPr>
                      </w:ins>
                    </m:ctrlPr>
                  </m:sSupPr>
                  <m:e>
                    <m:d>
                      <m:dPr>
                        <m:ctrlPr>
                          <w:ins w:id="2732" w:author="Honnalore Steissberg" w:date="2021-07-30T09:49:00Z">
                            <w:rPr>
                              <w:rFonts w:ascii="Cambria Math" w:hAnsiTheme="minorHAnsi"/>
                              <w:i/>
                            </w:rPr>
                          </w:ins>
                        </m:ctrlPr>
                      </m:dPr>
                      <m:e>
                        <m:f>
                          <m:fPr>
                            <m:ctrlPr>
                              <w:ins w:id="2733" w:author="Honnalore Steissberg" w:date="2021-07-30T09:49:00Z">
                                <w:rPr>
                                  <w:rFonts w:ascii="Cambria Math" w:hAnsiTheme="minorHAnsi"/>
                                  <w:i/>
                                </w:rPr>
                              </w:ins>
                            </m:ctrlPr>
                          </m:fPr>
                          <m:num>
                            <m:r>
                              <w:rPr>
                                <w:rFonts w:ascii="Cambria Math" w:hAnsiTheme="minorHAnsi"/>
                              </w:rPr>
                              <m:t>600</m:t>
                            </m:r>
                          </m:num>
                          <m:den>
                            <m:r>
                              <w:rPr>
                                <w:rFonts w:ascii="Cambria Math" w:hAnsiTheme="minorHAnsi"/>
                              </w:rPr>
                              <m:t>Sc</m:t>
                            </m:r>
                          </m:den>
                        </m:f>
                        <m:ctrlPr>
                          <w:ins w:id="2734" w:author="Honnalore Steissberg" w:date="2021-07-30T09:49:00Z">
                            <w:rPr>
                              <w:rFonts w:ascii="Cambria Math" w:hAnsi="Cambria Math"/>
                              <w:i/>
                            </w:rPr>
                          </w:ins>
                        </m:ctrlPr>
                      </m:e>
                    </m:d>
                  </m:e>
                  <m:sup>
                    <m:r>
                      <w:rPr>
                        <w:rFonts w:ascii="Cambria Math" w:hAnsiTheme="minorHAnsi"/>
                      </w:rPr>
                      <m:t>0.5</m:t>
                    </m:r>
                  </m:sup>
                </m:sSup>
              </m:oMath>
            </m:oMathPara>
          </w:p>
        </w:tc>
        <w:tc>
          <w:tcPr>
            <w:tcW w:w="3150" w:type="dxa"/>
            <w:vAlign w:val="center"/>
          </w:tcPr>
          <w:p w14:paraId="636B66CC"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at 10 </w:t>
            </w:r>
            <w:r w:rsidRPr="00B7030B">
              <w:rPr>
                <w:rFonts w:asciiTheme="minorHAnsi" w:hAnsiTheme="minorHAnsi"/>
                <w:i/>
                <w:iCs/>
              </w:rPr>
              <w:t>m</w:t>
            </w:r>
            <w:r w:rsidRPr="00B7030B">
              <w:rPr>
                <w:rFonts w:asciiTheme="minorHAnsi" w:hAnsiTheme="minorHAnsi"/>
              </w:rPr>
              <w:t xml:space="preserve">, </w:t>
            </w:r>
            <w:r w:rsidRPr="00B7030B">
              <w:rPr>
                <w:rFonts w:asciiTheme="minorHAnsi" w:hAnsiTheme="minorHAnsi"/>
                <w:i/>
                <w:iCs/>
              </w:rPr>
              <w:t>m s</w:t>
            </w:r>
            <w:r w:rsidRPr="00B7030B">
              <w:rPr>
                <w:rFonts w:asciiTheme="minorHAnsi" w:hAnsiTheme="minorHAnsi"/>
                <w:i/>
                <w:iCs/>
                <w:vertAlign w:val="superscript"/>
              </w:rPr>
              <w:t>-1</w:t>
            </w:r>
            <w:r w:rsidRPr="00B7030B">
              <w:rPr>
                <w:rFonts w:asciiTheme="minorHAnsi" w:hAnsiTheme="minorHAnsi"/>
              </w:rPr>
              <w:t xml:space="preserve"> </w:t>
            </w:r>
          </w:p>
          <w:p w14:paraId="2A537FAF"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Sc</w:t>
            </w:r>
            <w:r w:rsidRPr="00B7030B">
              <w:rPr>
                <w:rFonts w:asciiTheme="minorHAnsi" w:hAnsiTheme="minorHAnsi"/>
              </w:rPr>
              <w:tab/>
              <w:t>=</w:t>
            </w:r>
            <w:r w:rsidRPr="00B7030B">
              <w:rPr>
                <w:rFonts w:asciiTheme="minorHAnsi" w:hAnsiTheme="minorHAnsi"/>
              </w:rPr>
              <w:tab/>
              <w:t>Schmidt number, (</w:t>
            </w:r>
            <w:r w:rsidRPr="00B7030B">
              <w:rPr>
                <w:rFonts w:asciiTheme="minorHAnsi" w:hAnsiTheme="minorHAnsi"/>
              </w:rPr>
              <w:sym w:font="Symbol" w:char="F06E"/>
            </w:r>
            <w:r w:rsidRPr="00B7030B">
              <w:rPr>
                <w:rFonts w:asciiTheme="minorHAnsi" w:hAnsiTheme="minorHAnsi"/>
              </w:rPr>
              <w:t>/</w:t>
            </w:r>
            <w:proofErr w:type="gramStart"/>
            <w:r w:rsidRPr="00B7030B">
              <w:rPr>
                <w:rFonts w:asciiTheme="minorHAnsi" w:hAnsiTheme="minorHAnsi"/>
              </w:rPr>
              <w:t>D)=</w:t>
            </w:r>
            <w:proofErr w:type="gramEnd"/>
            <w:r w:rsidRPr="00B7030B">
              <w:rPr>
                <w:rFonts w:asciiTheme="minorHAnsi" w:hAnsiTheme="minorHAnsi"/>
              </w:rPr>
              <w:t xml:space="preserve">13750[0.10656 </w:t>
            </w:r>
          </w:p>
          <w:p w14:paraId="60561704"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 xml:space="preserve">              exp(-0.0627</w:t>
            </w:r>
            <w:proofErr w:type="gramStart"/>
            <w:r w:rsidRPr="00B7030B">
              <w:rPr>
                <w:rFonts w:asciiTheme="minorHAnsi" w:hAnsiTheme="minorHAnsi"/>
              </w:rPr>
              <w:t>T)+</w:t>
            </w:r>
            <w:proofErr w:type="gramEnd"/>
            <w:r w:rsidRPr="00B7030B">
              <w:rPr>
                <w:rFonts w:asciiTheme="minorHAnsi" w:hAnsiTheme="minorHAnsi"/>
              </w:rPr>
              <w:t>0.00495]</w:t>
            </w:r>
          </w:p>
          <w:p w14:paraId="61BDE85E"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T</w:t>
            </w:r>
            <w:r w:rsidRPr="00B7030B">
              <w:rPr>
                <w:rFonts w:asciiTheme="minorHAnsi" w:hAnsiTheme="minorHAnsi"/>
              </w:rPr>
              <w:tab/>
              <w:t>=</w:t>
            </w:r>
            <w:r w:rsidRPr="00B7030B">
              <w:rPr>
                <w:rFonts w:asciiTheme="minorHAnsi" w:hAnsiTheme="minorHAnsi"/>
              </w:rPr>
              <w:tab/>
              <w:t xml:space="preserve">temperature, </w:t>
            </w:r>
            <w:proofErr w:type="spellStart"/>
            <w:r w:rsidRPr="00B7030B">
              <w:rPr>
                <w:rFonts w:asciiTheme="minorHAnsi" w:hAnsiTheme="minorHAnsi"/>
                <w:i/>
                <w:iCs/>
                <w:vertAlign w:val="superscript"/>
              </w:rPr>
              <w:t>o</w:t>
            </w:r>
            <w:r w:rsidRPr="00B7030B">
              <w:rPr>
                <w:rFonts w:asciiTheme="minorHAnsi" w:hAnsiTheme="minorHAnsi"/>
                <w:i/>
                <w:iCs/>
              </w:rPr>
              <w:t>C</w:t>
            </w:r>
            <w:proofErr w:type="spellEnd"/>
          </w:p>
        </w:tc>
        <w:tc>
          <w:tcPr>
            <w:tcW w:w="1530" w:type="dxa"/>
            <w:vAlign w:val="center"/>
          </w:tcPr>
          <w:p w14:paraId="4D8837E9" w14:textId="77777777" w:rsidR="0041037A" w:rsidRPr="00B7030B" w:rsidRDefault="0041037A">
            <w:pPr>
              <w:pStyle w:val="tabledata"/>
              <w:rPr>
                <w:rFonts w:asciiTheme="minorHAnsi" w:hAnsiTheme="minorHAnsi"/>
              </w:rPr>
            </w:pPr>
            <w:proofErr w:type="spellStart"/>
            <w:r w:rsidRPr="00B7030B">
              <w:rPr>
                <w:rFonts w:asciiTheme="minorHAnsi" w:hAnsiTheme="minorHAnsi"/>
              </w:rPr>
              <w:t>Wanninkhof</w:t>
            </w:r>
            <w:proofErr w:type="spellEnd"/>
            <w:r w:rsidRPr="00B7030B">
              <w:rPr>
                <w:rFonts w:asciiTheme="minorHAnsi" w:hAnsiTheme="minorHAnsi"/>
              </w:rPr>
              <w:t xml:space="preserve"> et al. (1991)</w:t>
            </w:r>
          </w:p>
        </w:tc>
      </w:tr>
      <w:tr w:rsidR="0041037A" w:rsidRPr="00B7030B" w14:paraId="218B8CBE" w14:textId="77777777" w:rsidTr="00064B69">
        <w:trPr>
          <w:cantSplit/>
        </w:trPr>
        <w:tc>
          <w:tcPr>
            <w:tcW w:w="450" w:type="dxa"/>
            <w:vAlign w:val="center"/>
          </w:tcPr>
          <w:p w14:paraId="0F9AE1A2" w14:textId="77777777" w:rsidR="0041037A" w:rsidRPr="00B7030B" w:rsidRDefault="0041037A">
            <w:pPr>
              <w:pStyle w:val="tabledata"/>
              <w:rPr>
                <w:rFonts w:asciiTheme="minorHAnsi" w:hAnsiTheme="minorHAnsi"/>
              </w:rPr>
            </w:pPr>
            <w:r w:rsidRPr="00B7030B">
              <w:rPr>
                <w:rFonts w:asciiTheme="minorHAnsi" w:hAnsiTheme="minorHAnsi"/>
              </w:rPr>
              <w:t>5</w:t>
            </w:r>
          </w:p>
        </w:tc>
        <w:tc>
          <w:tcPr>
            <w:tcW w:w="3510" w:type="dxa"/>
            <w:vAlign w:val="center"/>
          </w:tcPr>
          <w:p w14:paraId="43CEAB57" w14:textId="77777777" w:rsidR="0041037A" w:rsidRPr="00B7030B" w:rsidRDefault="00C51A7D" w:rsidP="00DC03F9">
            <w:pPr>
              <w:pStyle w:val="tabledata"/>
              <w:jc w:val="center"/>
              <w:rPr>
                <w:rFonts w:asciiTheme="minorHAnsi" w:hAnsiTheme="minorHAnsi"/>
              </w:rPr>
            </w:pPr>
            <m:oMathPara>
              <m:oMath>
                <m:sSub>
                  <m:sSubPr>
                    <m:ctrlPr>
                      <w:ins w:id="273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36" w:author="Honnalore Steissberg" w:date="2021-07-30T09:49:00Z">
                        <w:rPr>
                          <w:rFonts w:ascii="Cambria Math" w:hAnsiTheme="minorHAnsi"/>
                          <w:i/>
                        </w:rPr>
                      </w:ins>
                    </m:ctrlPr>
                  </m:fPr>
                  <m:num>
                    <m:sSub>
                      <m:sSubPr>
                        <m:ctrlPr>
                          <w:ins w:id="273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38" w:author="Honnalore Steissberg" w:date="2021-07-30T09:49:00Z">
                        <w:rPr>
                          <w:rFonts w:ascii="Cambria Math" w:hAnsiTheme="minorHAnsi"/>
                          <w:i/>
                        </w:rPr>
                      </w:ins>
                    </m:ctrlPr>
                  </m:fPr>
                  <m:num>
                    <m:f>
                      <m:fPr>
                        <m:ctrlPr>
                          <w:ins w:id="2739" w:author="Honnalore Steissberg" w:date="2021-07-30T09:49:00Z">
                            <w:rPr>
                              <w:rFonts w:ascii="Cambria Math" w:hAnsiTheme="minorHAnsi"/>
                              <w:i/>
                            </w:rPr>
                          </w:ins>
                        </m:ctrlPr>
                      </m:fPr>
                      <m:num>
                        <m:sSub>
                          <m:sSubPr>
                            <m:ctrlPr>
                              <w:ins w:id="2740"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o2</m:t>
                            </m:r>
                          </m:sub>
                        </m:sSub>
                      </m:num>
                      <m:den>
                        <m:r>
                          <w:rPr>
                            <w:rFonts w:ascii="Cambria Math" w:hAnsiTheme="minorHAnsi"/>
                          </w:rPr>
                          <m:t>(200</m:t>
                        </m:r>
                        <m:r>
                          <w:rPr>
                            <w:rFonts w:ascii="Cambria Math" w:hAnsiTheme="minorHAnsi"/>
                          </w:rPr>
                          <m:t>-</m:t>
                        </m:r>
                        <m:r>
                          <w:rPr>
                            <w:rFonts w:ascii="Cambria Math" w:hAnsiTheme="minorHAnsi"/>
                          </w:rPr>
                          <m:t>60</m:t>
                        </m:r>
                        <m:sSup>
                          <m:sSupPr>
                            <m:ctrlPr>
                              <w:ins w:id="2741"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0.5</m:t>
                            </m:r>
                          </m:sup>
                        </m:sSup>
                        <m:r>
                          <w:rPr>
                            <w:rFonts w:ascii="Cambria Math" w:hAnsiTheme="minorHAnsi"/>
                          </w:rPr>
                          <m:t>)1</m:t>
                        </m:r>
                        <m:sSup>
                          <m:sSupPr>
                            <m:ctrlPr>
                              <w:ins w:id="2742" w:author="Honnalore Steissberg" w:date="2021-07-30T09:49:00Z">
                                <w:rPr>
                                  <w:rFonts w:ascii="Cambria Math" w:hAnsiTheme="minorHAnsi"/>
                                  <w:i/>
                                </w:rPr>
                              </w:ins>
                            </m:ctrlPr>
                          </m:sSupPr>
                          <m:e>
                            <m:r>
                              <w:rPr>
                                <w:rFonts w:ascii="Cambria Math" w:hAnsiTheme="minorHAnsi"/>
                              </w:rPr>
                              <m:t>0</m:t>
                            </m:r>
                          </m:e>
                          <m:sup>
                            <m:r>
                              <w:rPr>
                                <w:rFonts w:ascii="Cambria Math" w:hAnsiTheme="minorHAnsi"/>
                              </w:rPr>
                              <m:t>-</m:t>
                            </m:r>
                            <m:r>
                              <w:rPr>
                                <w:rFonts w:ascii="Cambria Math" w:hAnsiTheme="minorHAnsi"/>
                              </w:rPr>
                              <m:t>6</m:t>
                            </m:r>
                          </m:sup>
                        </m:sSup>
                        <m:ctrlPr>
                          <w:ins w:id="2743" w:author="Honnalore Steissberg" w:date="2021-07-30T09:49:00Z">
                            <w:rPr>
                              <w:rFonts w:ascii="Cambria Math" w:hAnsi="Cambria Math"/>
                              <w:i/>
                            </w:rPr>
                          </w:ins>
                        </m:ctrlPr>
                      </m:den>
                    </m:f>
                  </m:num>
                  <m:den>
                    <m:r>
                      <w:rPr>
                        <w:rFonts w:ascii="Cambria Math" w:hAnsiTheme="minorHAnsi"/>
                      </w:rPr>
                      <m:t>H</m:t>
                    </m:r>
                  </m:den>
                </m:f>
              </m:oMath>
            </m:oMathPara>
          </w:p>
        </w:tc>
        <w:tc>
          <w:tcPr>
            <w:tcW w:w="3150" w:type="dxa"/>
          </w:tcPr>
          <w:p w14:paraId="6A8FF7E1"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O2</w:t>
            </w:r>
            <w:r w:rsidRPr="00B7030B">
              <w:rPr>
                <w:rFonts w:asciiTheme="minorHAnsi" w:hAnsiTheme="minorHAnsi"/>
              </w:rPr>
              <w:tab/>
              <w:t>=</w:t>
            </w:r>
            <w:r w:rsidRPr="00B7030B">
              <w:rPr>
                <w:rFonts w:asciiTheme="minorHAnsi" w:hAnsiTheme="minorHAnsi"/>
              </w:rPr>
              <w:tab/>
              <w:t xml:space="preserve">molecular diffusivity of oxygen, </w:t>
            </w:r>
            <w:r w:rsidRPr="00B7030B">
              <w:rPr>
                <w:rFonts w:asciiTheme="minorHAnsi" w:hAnsiTheme="minorHAnsi"/>
                <w:i/>
                <w:iCs/>
              </w:rPr>
              <w:t>m</w:t>
            </w:r>
            <w:r w:rsidRPr="00B7030B">
              <w:rPr>
                <w:rFonts w:asciiTheme="minorHAnsi" w:hAnsiTheme="minorHAnsi"/>
                <w:i/>
                <w:iCs/>
                <w:vertAlign w:val="superscript"/>
              </w:rPr>
              <w:t>2</w:t>
            </w:r>
            <w:r w:rsidRPr="00B7030B">
              <w:rPr>
                <w:rFonts w:asciiTheme="minorHAnsi" w:hAnsiTheme="minorHAnsi"/>
                <w:i/>
                <w:iCs/>
              </w:rPr>
              <w:t>s</w:t>
            </w:r>
            <w:r w:rsidRPr="00B7030B">
              <w:rPr>
                <w:rFonts w:asciiTheme="minorHAnsi" w:hAnsiTheme="minorHAnsi"/>
                <w:i/>
                <w:iCs/>
                <w:vertAlign w:val="superscript"/>
              </w:rPr>
              <w:t>-1</w:t>
            </w:r>
            <w:r w:rsidRPr="00B7030B">
              <w:rPr>
                <w:rFonts w:asciiTheme="minorHAnsi" w:hAnsiTheme="minorHAnsi"/>
                <w:i/>
                <w:iCs/>
              </w:rPr>
              <w:t>,</w:t>
            </w:r>
            <w:r w:rsidRPr="00B7030B">
              <w:rPr>
                <w:rFonts w:asciiTheme="minorHAnsi" w:hAnsiTheme="minorHAnsi"/>
              </w:rPr>
              <w:t xml:space="preserve"> 2.1E-9 </w:t>
            </w:r>
            <w:r w:rsidRPr="00B7030B">
              <w:rPr>
                <w:rFonts w:asciiTheme="minorHAnsi" w:hAnsiTheme="minorHAnsi"/>
                <w:i/>
                <w:iCs/>
              </w:rPr>
              <w:t>m</w:t>
            </w:r>
            <w:r w:rsidRPr="00B7030B">
              <w:rPr>
                <w:rFonts w:asciiTheme="minorHAnsi" w:hAnsiTheme="minorHAnsi"/>
                <w:i/>
                <w:iCs/>
                <w:vertAlign w:val="superscript"/>
              </w:rPr>
              <w:t>2</w:t>
            </w:r>
            <w:r w:rsidRPr="00B7030B">
              <w:rPr>
                <w:rFonts w:asciiTheme="minorHAnsi" w:hAnsiTheme="minorHAnsi"/>
                <w:i/>
                <w:iCs/>
              </w:rPr>
              <w:t xml:space="preserve"> s</w:t>
            </w:r>
            <w:r w:rsidRPr="00B7030B">
              <w:rPr>
                <w:rFonts w:asciiTheme="minorHAnsi" w:hAnsiTheme="minorHAnsi"/>
                <w:i/>
                <w:iCs/>
                <w:vertAlign w:val="superscript"/>
              </w:rPr>
              <w:t>-1</w:t>
            </w:r>
            <w:r w:rsidRPr="00B7030B">
              <w:rPr>
                <w:rFonts w:asciiTheme="minorHAnsi" w:hAnsiTheme="minorHAnsi"/>
              </w:rPr>
              <w:t xml:space="preserve"> at 20</w:t>
            </w:r>
            <w:r w:rsidRPr="00B7030B">
              <w:rPr>
                <w:rFonts w:asciiTheme="minorHAnsi" w:hAnsiTheme="minorHAnsi"/>
                <w:vertAlign w:val="superscript"/>
              </w:rPr>
              <w:t>o</w:t>
            </w:r>
            <w:r w:rsidRPr="00B7030B">
              <w:rPr>
                <w:rFonts w:asciiTheme="minorHAnsi" w:hAnsiTheme="minorHAnsi"/>
              </w:rPr>
              <w:t>C</w:t>
            </w:r>
          </w:p>
          <w:p w14:paraId="30255352" w14:textId="77777777" w:rsidR="0041037A" w:rsidRPr="00B7030B" w:rsidRDefault="0041037A">
            <w:pPr>
              <w:pStyle w:val="tabledata"/>
              <w:tabs>
                <w:tab w:val="right" w:pos="252"/>
                <w:tab w:val="left" w:pos="342"/>
                <w:tab w:val="left" w:pos="522"/>
              </w:tabs>
              <w:ind w:left="522" w:hanging="522"/>
              <w:rPr>
                <w:rFonts w:asciiTheme="minorHAnsi" w:hAnsiTheme="minorHAnsi"/>
                <w:i/>
                <w:iCs/>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w:t>
            </w:r>
            <w:r w:rsidRPr="00B7030B">
              <w:rPr>
                <w:rFonts w:asciiTheme="minorHAnsi" w:hAnsiTheme="minorHAnsi"/>
                <w:i/>
                <w:iCs/>
              </w:rPr>
              <w:t>m s</w:t>
            </w:r>
            <w:r w:rsidRPr="00B7030B">
              <w:rPr>
                <w:rFonts w:asciiTheme="minorHAnsi" w:hAnsiTheme="minorHAnsi"/>
                <w:i/>
                <w:iCs/>
                <w:vertAlign w:val="superscript"/>
              </w:rPr>
              <w:t>-1</w:t>
            </w:r>
          </w:p>
          <w:p w14:paraId="22FA4FCD"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L</w:t>
            </w:r>
            <w:r w:rsidRPr="00B7030B">
              <w:rPr>
                <w:rFonts w:asciiTheme="minorHAnsi" w:hAnsiTheme="minorHAnsi"/>
              </w:rPr>
              <w:tab/>
              <w:t>=</w:t>
            </w:r>
            <w:r w:rsidRPr="00B7030B">
              <w:rPr>
                <w:rFonts w:asciiTheme="minorHAnsi" w:hAnsiTheme="minorHAnsi"/>
              </w:rPr>
              <w:tab/>
              <w:t xml:space="preserve">reaeration velocity, </w:t>
            </w:r>
            <w:r w:rsidRPr="00B7030B">
              <w:rPr>
                <w:rFonts w:asciiTheme="minorHAnsi" w:hAnsiTheme="minorHAnsi"/>
                <w:i/>
                <w:iCs/>
              </w:rPr>
              <w:t>m s</w:t>
            </w:r>
            <w:r w:rsidRPr="00B7030B">
              <w:rPr>
                <w:rFonts w:asciiTheme="minorHAnsi" w:hAnsiTheme="minorHAnsi"/>
                <w:i/>
                <w:iCs/>
                <w:vertAlign w:val="superscript"/>
              </w:rPr>
              <w:t>-1</w:t>
            </w:r>
          </w:p>
        </w:tc>
        <w:tc>
          <w:tcPr>
            <w:tcW w:w="1530" w:type="dxa"/>
            <w:vAlign w:val="center"/>
          </w:tcPr>
          <w:p w14:paraId="77D42B3C" w14:textId="77777777" w:rsidR="0041037A" w:rsidRPr="00B7030B" w:rsidRDefault="0041037A">
            <w:pPr>
              <w:pStyle w:val="tabledata"/>
              <w:rPr>
                <w:rFonts w:asciiTheme="minorHAnsi" w:hAnsiTheme="minorHAnsi"/>
              </w:rPr>
            </w:pPr>
            <w:r w:rsidRPr="00B7030B">
              <w:rPr>
                <w:rFonts w:asciiTheme="minorHAnsi" w:hAnsiTheme="minorHAnsi"/>
              </w:rPr>
              <w:t>Kanwisher (1963)</w:t>
            </w:r>
          </w:p>
        </w:tc>
      </w:tr>
      <w:tr w:rsidR="0041037A" w:rsidRPr="00B7030B" w14:paraId="59331242" w14:textId="77777777" w:rsidTr="00064B69">
        <w:trPr>
          <w:cantSplit/>
        </w:trPr>
        <w:tc>
          <w:tcPr>
            <w:tcW w:w="450" w:type="dxa"/>
            <w:vAlign w:val="center"/>
          </w:tcPr>
          <w:p w14:paraId="01A316E4" w14:textId="77777777" w:rsidR="0041037A" w:rsidRPr="00B7030B" w:rsidRDefault="0041037A">
            <w:pPr>
              <w:pStyle w:val="tabledata"/>
              <w:rPr>
                <w:rFonts w:asciiTheme="minorHAnsi" w:hAnsiTheme="minorHAnsi"/>
              </w:rPr>
            </w:pPr>
            <w:r w:rsidRPr="00B7030B">
              <w:rPr>
                <w:rFonts w:asciiTheme="minorHAnsi" w:hAnsiTheme="minorHAnsi"/>
              </w:rPr>
              <w:t>6</w:t>
            </w:r>
          </w:p>
        </w:tc>
        <w:tc>
          <w:tcPr>
            <w:tcW w:w="3510" w:type="dxa"/>
            <w:vAlign w:val="center"/>
          </w:tcPr>
          <w:p w14:paraId="68B1CF57" w14:textId="77777777" w:rsidR="00064B69" w:rsidRPr="00B7030B" w:rsidRDefault="00C51A7D" w:rsidP="0091315D">
            <w:pPr>
              <w:pStyle w:val="tabledata"/>
              <w:jc w:val="center"/>
              <w:rPr>
                <w:rFonts w:asciiTheme="minorHAnsi" w:hAnsiTheme="minorHAnsi"/>
              </w:rPr>
            </w:pPr>
            <m:oMathPara>
              <m:oMath>
                <m:sSub>
                  <m:sSubPr>
                    <m:ctrlPr>
                      <w:ins w:id="274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45" w:author="Honnalore Steissberg" w:date="2021-07-30T09:49:00Z">
                        <w:rPr>
                          <w:rFonts w:ascii="Cambria Math" w:hAnsiTheme="minorHAnsi"/>
                          <w:i/>
                        </w:rPr>
                      </w:ins>
                    </m:ctrlPr>
                  </m:fPr>
                  <m:num>
                    <m:sSub>
                      <m:sSubPr>
                        <m:ctrlPr>
                          <w:ins w:id="274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47" w:author="Honnalore Steissberg" w:date="2021-07-30T09:49:00Z">
                        <w:rPr>
                          <w:rFonts w:ascii="Cambria Math" w:hAnsiTheme="minorHAnsi"/>
                          <w:i/>
                        </w:rPr>
                      </w:ins>
                    </m:ctrlPr>
                  </m:fPr>
                  <m:num>
                    <m:r>
                      <w:rPr>
                        <w:rFonts w:ascii="Cambria Math" w:hAnsiTheme="minorHAnsi"/>
                      </w:rPr>
                      <m:t>0.5+0.05</m:t>
                    </m:r>
                    <m:sSup>
                      <m:sSupPr>
                        <m:ctrlPr>
                          <w:ins w:id="2748"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tcPr>
          <w:p w14:paraId="086C2463"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37BC987F" w14:textId="77777777" w:rsidR="0041037A" w:rsidRPr="00B7030B" w:rsidRDefault="008E7DB0">
            <w:pPr>
              <w:pStyle w:val="tabledata"/>
              <w:rPr>
                <w:rFonts w:asciiTheme="minorHAnsi" w:hAnsiTheme="minorHAnsi"/>
              </w:rPr>
            </w:pPr>
            <w:r w:rsidRPr="00B7030B">
              <w:rPr>
                <w:rFonts w:asciiTheme="minorHAnsi" w:hAnsiTheme="minorHAnsi"/>
              </w:rPr>
              <w:t xml:space="preserve">Cole and </w:t>
            </w:r>
            <w:proofErr w:type="spellStart"/>
            <w:r w:rsidRPr="00B7030B">
              <w:rPr>
                <w:rFonts w:asciiTheme="minorHAnsi" w:hAnsiTheme="minorHAnsi"/>
              </w:rPr>
              <w:t>Buchak</w:t>
            </w:r>
            <w:proofErr w:type="spellEnd"/>
            <w:r w:rsidRPr="00B7030B">
              <w:rPr>
                <w:rFonts w:asciiTheme="minorHAnsi" w:hAnsiTheme="minorHAnsi"/>
              </w:rPr>
              <w:t xml:space="preserve"> (1995</w:t>
            </w:r>
            <w:r w:rsidR="0041037A" w:rsidRPr="00B7030B">
              <w:rPr>
                <w:rFonts w:asciiTheme="minorHAnsi" w:hAnsiTheme="minorHAnsi"/>
              </w:rPr>
              <w:t>)</w:t>
            </w:r>
          </w:p>
        </w:tc>
      </w:tr>
      <w:tr w:rsidR="0041037A" w:rsidRPr="00B7030B" w14:paraId="79888DF4" w14:textId="77777777" w:rsidTr="00064B69">
        <w:trPr>
          <w:cantSplit/>
        </w:trPr>
        <w:tc>
          <w:tcPr>
            <w:tcW w:w="450" w:type="dxa"/>
            <w:vAlign w:val="center"/>
          </w:tcPr>
          <w:p w14:paraId="17504AD1" w14:textId="77777777" w:rsidR="0041037A" w:rsidRPr="00B7030B" w:rsidRDefault="0041037A">
            <w:pPr>
              <w:pStyle w:val="tabledata"/>
              <w:rPr>
                <w:rFonts w:asciiTheme="minorHAnsi" w:hAnsiTheme="minorHAnsi"/>
              </w:rPr>
            </w:pPr>
            <w:r w:rsidRPr="00B7030B">
              <w:rPr>
                <w:rFonts w:asciiTheme="minorHAnsi" w:hAnsiTheme="minorHAnsi"/>
              </w:rPr>
              <w:t>7</w:t>
            </w:r>
          </w:p>
        </w:tc>
        <w:tc>
          <w:tcPr>
            <w:tcW w:w="3510" w:type="dxa"/>
            <w:vAlign w:val="center"/>
          </w:tcPr>
          <w:p w14:paraId="7E52E96C" w14:textId="77777777" w:rsidR="0041037A" w:rsidRPr="00B7030B" w:rsidRDefault="00C51A7D" w:rsidP="00DC03F9">
            <w:pPr>
              <w:pStyle w:val="tabledata"/>
              <w:jc w:val="center"/>
              <w:rPr>
                <w:rFonts w:asciiTheme="minorHAnsi" w:hAnsiTheme="minorHAnsi"/>
              </w:rPr>
            </w:pPr>
            <m:oMathPara>
              <m:oMath>
                <m:sSub>
                  <m:sSubPr>
                    <m:ctrlPr>
                      <w:ins w:id="274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50" w:author="Honnalore Steissberg" w:date="2021-07-30T09:49:00Z">
                        <w:rPr>
                          <w:rFonts w:ascii="Cambria Math" w:hAnsiTheme="minorHAnsi"/>
                          <w:i/>
                        </w:rPr>
                      </w:ins>
                    </m:ctrlPr>
                  </m:fPr>
                  <m:num>
                    <m:sSub>
                      <m:sSubPr>
                        <m:ctrlPr>
                          <w:ins w:id="275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52" w:author="Honnalore Steissberg" w:date="2021-07-30T09:49:00Z">
                        <w:rPr>
                          <w:rFonts w:ascii="Cambria Math" w:hAnsiTheme="minorHAnsi"/>
                          <w:i/>
                        </w:rPr>
                      </w:ins>
                    </m:ctrlPr>
                  </m:fPr>
                  <m:num>
                    <m:r>
                      <w:rPr>
                        <w:rFonts w:ascii="Cambria Math" w:hAnsiTheme="minorHAnsi"/>
                      </w:rPr>
                      <m:t>0.362</m:t>
                    </m:r>
                    <m:rad>
                      <m:radPr>
                        <m:degHide m:val="1"/>
                        <m:ctrlPr>
                          <w:ins w:id="2753" w:author="Honnalore Steissberg" w:date="2021-07-30T09:49:00Z">
                            <w:rPr>
                              <w:rFonts w:ascii="Cambria Math" w:hAnsiTheme="minorHAnsi"/>
                              <w:i/>
                            </w:rPr>
                          </w:ins>
                        </m:ctrlPr>
                      </m:radPr>
                      <m:deg/>
                      <m:e>
                        <m:r>
                          <w:rPr>
                            <w:rFonts w:ascii="Cambria Math" w:hAnsiTheme="minorHAnsi"/>
                          </w:rPr>
                          <m:t>W</m:t>
                        </m:r>
                      </m:e>
                    </m:rad>
                  </m:num>
                  <m:den>
                    <m:r>
                      <w:rPr>
                        <w:rFonts w:ascii="Cambria Math" w:hAnsiTheme="minorHAnsi"/>
                      </w:rPr>
                      <m:t>H</m:t>
                    </m:r>
                  </m:den>
                </m:f>
                <m:r>
                  <w:rPr>
                    <w:rFonts w:ascii="Cambria Math" w:hAnsiTheme="minorHAnsi"/>
                    <w:i/>
                  </w:rPr>
                  <m:t> </m:t>
                </m:r>
                <m:r>
                  <w:rPr>
                    <w:rFonts w:ascii="Cambria Math" w:hAnsiTheme="minorHAnsi"/>
                  </w:rPr>
                  <m:t>W&lt;5.5m/s</m:t>
                </m:r>
                <m:r>
                  <m:rPr>
                    <m:sty m:val="p"/>
                  </m:rPr>
                  <w:rPr>
                    <w:rFonts w:ascii="Cambria Math" w:hAnsiTheme="minorHAnsi"/>
                  </w:rPr>
                  <w:br/>
                </m:r>
              </m:oMath>
              <m:oMath>
                <m:sSub>
                  <m:sSubPr>
                    <m:ctrlPr>
                      <w:ins w:id="275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55" w:author="Honnalore Steissberg" w:date="2021-07-30T09:49:00Z">
                        <w:rPr>
                          <w:rFonts w:ascii="Cambria Math" w:hAnsiTheme="minorHAnsi"/>
                          <w:i/>
                        </w:rPr>
                      </w:ins>
                    </m:ctrlPr>
                  </m:fPr>
                  <m:num>
                    <m:sSub>
                      <m:sSubPr>
                        <m:ctrlPr>
                          <w:ins w:id="275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57" w:author="Honnalore Steissberg" w:date="2021-07-30T09:49:00Z">
                        <w:rPr>
                          <w:rFonts w:ascii="Cambria Math" w:hAnsiTheme="minorHAnsi"/>
                          <w:i/>
                        </w:rPr>
                      </w:ins>
                    </m:ctrlPr>
                  </m:fPr>
                  <m:num>
                    <m:r>
                      <w:rPr>
                        <w:rFonts w:ascii="Cambria Math" w:hAnsiTheme="minorHAnsi"/>
                      </w:rPr>
                      <m:t>0.0277</m:t>
                    </m:r>
                    <m:sSup>
                      <m:sSupPr>
                        <m:ctrlPr>
                          <w:ins w:id="2758"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r>
                  <w:rPr>
                    <w:rFonts w:ascii="Cambria Math" w:hAnsiTheme="minorHAnsi"/>
                    <w:i/>
                  </w:rPr>
                  <m:t> </m:t>
                </m:r>
                <m:r>
                  <w:rPr>
                    <w:rFonts w:ascii="Cambria Math" w:hAnsiTheme="minorHAnsi"/>
                  </w:rPr>
                  <m:t>W&gt;5.5m/s</m:t>
                </m:r>
              </m:oMath>
            </m:oMathPara>
          </w:p>
        </w:tc>
        <w:tc>
          <w:tcPr>
            <w:tcW w:w="3150" w:type="dxa"/>
          </w:tcPr>
          <w:p w14:paraId="4DD1C899"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040972DF" w14:textId="77777777" w:rsidR="0041037A" w:rsidRPr="00B7030B" w:rsidRDefault="0041037A">
            <w:pPr>
              <w:pStyle w:val="tabledata"/>
              <w:rPr>
                <w:rFonts w:asciiTheme="minorHAnsi" w:hAnsiTheme="minorHAnsi"/>
              </w:rPr>
            </w:pPr>
            <w:r w:rsidRPr="00B7030B">
              <w:rPr>
                <w:rFonts w:asciiTheme="minorHAnsi" w:hAnsiTheme="minorHAnsi"/>
              </w:rPr>
              <w:t>Banks (1975)</w:t>
            </w:r>
          </w:p>
        </w:tc>
      </w:tr>
      <w:tr w:rsidR="0041037A" w:rsidRPr="00B7030B" w14:paraId="4F69811A" w14:textId="77777777" w:rsidTr="00064B69">
        <w:trPr>
          <w:cantSplit/>
        </w:trPr>
        <w:tc>
          <w:tcPr>
            <w:tcW w:w="450" w:type="dxa"/>
            <w:vAlign w:val="center"/>
          </w:tcPr>
          <w:p w14:paraId="06BACBA5" w14:textId="77777777" w:rsidR="0041037A" w:rsidRPr="00B7030B" w:rsidRDefault="0041037A">
            <w:pPr>
              <w:pStyle w:val="tabledata"/>
              <w:rPr>
                <w:rFonts w:asciiTheme="minorHAnsi" w:hAnsiTheme="minorHAnsi"/>
              </w:rPr>
            </w:pPr>
            <w:r w:rsidRPr="00B7030B">
              <w:rPr>
                <w:rFonts w:asciiTheme="minorHAnsi" w:hAnsiTheme="minorHAnsi"/>
              </w:rPr>
              <w:t>8</w:t>
            </w:r>
          </w:p>
        </w:tc>
        <w:tc>
          <w:tcPr>
            <w:tcW w:w="3510" w:type="dxa"/>
            <w:vAlign w:val="center"/>
          </w:tcPr>
          <w:p w14:paraId="4723321D" w14:textId="77777777" w:rsidR="0041037A" w:rsidRPr="00B7030B" w:rsidRDefault="00C51A7D" w:rsidP="00DC03F9">
            <w:pPr>
              <w:pStyle w:val="tabledata"/>
              <w:jc w:val="center"/>
              <w:rPr>
                <w:rFonts w:asciiTheme="minorHAnsi" w:hAnsiTheme="minorHAnsi"/>
              </w:rPr>
            </w:pPr>
            <m:oMathPara>
              <m:oMath>
                <m:sSub>
                  <m:sSubPr>
                    <m:ctrlPr>
                      <w:ins w:id="275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60" w:author="Honnalore Steissberg" w:date="2021-07-30T09:49:00Z">
                        <w:rPr>
                          <w:rFonts w:ascii="Cambria Math" w:hAnsiTheme="minorHAnsi"/>
                          <w:i/>
                        </w:rPr>
                      </w:ins>
                    </m:ctrlPr>
                  </m:fPr>
                  <m:num>
                    <m:sSub>
                      <m:sSubPr>
                        <m:ctrlPr>
                          <w:ins w:id="276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62" w:author="Honnalore Steissberg" w:date="2021-07-30T09:49:00Z">
                        <w:rPr>
                          <w:rFonts w:ascii="Cambria Math" w:hAnsiTheme="minorHAnsi"/>
                          <w:i/>
                        </w:rPr>
                      </w:ins>
                    </m:ctrlPr>
                  </m:fPr>
                  <m:num>
                    <m:r>
                      <w:rPr>
                        <w:rFonts w:ascii="Cambria Math" w:hAnsiTheme="minorHAnsi"/>
                      </w:rPr>
                      <m:t>0.64+0.128</m:t>
                    </m:r>
                    <m:sSup>
                      <m:sSupPr>
                        <m:ctrlPr>
                          <w:ins w:id="2763"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vAlign w:val="center"/>
          </w:tcPr>
          <w:p w14:paraId="2C464CB7"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Recommended form for WQRSS reservoir model</w:t>
            </w:r>
          </w:p>
        </w:tc>
        <w:tc>
          <w:tcPr>
            <w:tcW w:w="1530" w:type="dxa"/>
            <w:vAlign w:val="center"/>
          </w:tcPr>
          <w:p w14:paraId="1FF9DB94" w14:textId="77777777" w:rsidR="0041037A" w:rsidRPr="00B7030B" w:rsidRDefault="0041037A">
            <w:pPr>
              <w:pStyle w:val="tabledata"/>
              <w:rPr>
                <w:rFonts w:asciiTheme="minorHAnsi" w:hAnsiTheme="minorHAnsi"/>
              </w:rPr>
            </w:pPr>
            <w:r w:rsidRPr="00B7030B">
              <w:rPr>
                <w:rFonts w:asciiTheme="minorHAnsi" w:hAnsiTheme="minorHAnsi"/>
              </w:rPr>
              <w:t>Smith (1978)</w:t>
            </w:r>
          </w:p>
        </w:tc>
      </w:tr>
      <w:tr w:rsidR="0041037A" w:rsidRPr="00B7030B" w14:paraId="7A6B3459" w14:textId="77777777" w:rsidTr="00064B69">
        <w:trPr>
          <w:cantSplit/>
          <w:trHeight w:val="1200"/>
        </w:trPr>
        <w:tc>
          <w:tcPr>
            <w:tcW w:w="450" w:type="dxa"/>
            <w:vAlign w:val="center"/>
          </w:tcPr>
          <w:p w14:paraId="1D8A8F19" w14:textId="77777777" w:rsidR="0041037A" w:rsidRPr="00B7030B" w:rsidRDefault="0041037A">
            <w:pPr>
              <w:pStyle w:val="tabledata"/>
              <w:rPr>
                <w:rFonts w:asciiTheme="minorHAnsi" w:hAnsiTheme="minorHAnsi"/>
              </w:rPr>
            </w:pPr>
            <w:r w:rsidRPr="00B7030B">
              <w:rPr>
                <w:rFonts w:asciiTheme="minorHAnsi" w:hAnsiTheme="minorHAnsi"/>
              </w:rPr>
              <w:lastRenderedPageBreak/>
              <w:t>9</w:t>
            </w:r>
          </w:p>
        </w:tc>
        <w:tc>
          <w:tcPr>
            <w:tcW w:w="3510" w:type="dxa"/>
            <w:vAlign w:val="center"/>
          </w:tcPr>
          <w:p w14:paraId="67A084F3" w14:textId="77777777" w:rsidR="0041037A" w:rsidRPr="00B7030B" w:rsidRDefault="00C51A7D" w:rsidP="00DC03F9">
            <w:pPr>
              <w:pStyle w:val="tabledata"/>
              <w:jc w:val="center"/>
              <w:rPr>
                <w:rFonts w:asciiTheme="minorHAnsi" w:hAnsiTheme="minorHAnsi"/>
              </w:rPr>
            </w:pPr>
            <m:oMathPara>
              <m:oMath>
                <m:sSub>
                  <m:sSubPr>
                    <m:ctrlPr>
                      <w:ins w:id="276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65" w:author="Honnalore Steissberg" w:date="2021-07-30T09:49:00Z">
                        <w:rPr>
                          <w:rFonts w:ascii="Cambria Math" w:hAnsiTheme="minorHAnsi"/>
                          <w:i/>
                        </w:rPr>
                      </w:ins>
                    </m:ctrlPr>
                  </m:fPr>
                  <m:num>
                    <m:sSub>
                      <m:sSubPr>
                        <m:ctrlPr>
                          <w:ins w:id="276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67" w:author="Honnalore Steissberg" w:date="2021-07-30T09:49:00Z">
                        <w:rPr>
                          <w:rFonts w:ascii="Cambria Math" w:hAnsiTheme="minorHAnsi"/>
                          <w:i/>
                        </w:rPr>
                      </w:ins>
                    </m:ctrlPr>
                  </m:fPr>
                  <m:num>
                    <m:r>
                      <w:rPr>
                        <w:rFonts w:ascii="Cambria Math" w:hAnsiTheme="minorHAnsi"/>
                      </w:rPr>
                      <m:t>0.156</m:t>
                    </m:r>
                    <m:sSup>
                      <m:sSupPr>
                        <m:ctrlPr>
                          <w:ins w:id="2768"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0.63</m:t>
                        </m:r>
                      </m:sup>
                    </m:sSup>
                  </m:num>
                  <m:den>
                    <m:r>
                      <w:rPr>
                        <w:rFonts w:ascii="Cambria Math" w:hAnsiTheme="minorHAnsi"/>
                      </w:rPr>
                      <m:t>H</m:t>
                    </m:r>
                  </m:den>
                </m:f>
                <m:r>
                  <w:rPr>
                    <w:rFonts w:ascii="Cambria Math" w:hAnsiTheme="minorHAnsi"/>
                    <w:i/>
                  </w:rPr>
                  <m:t> </m:t>
                </m:r>
                <m:r>
                  <w:rPr>
                    <w:rFonts w:ascii="Cambria Math" w:hAnsiTheme="minorHAnsi"/>
                  </w:rPr>
                  <m:t>W</m:t>
                </m:r>
                <m:r>
                  <w:rPr>
                    <w:rFonts w:ascii="Cambria Math" w:hAnsiTheme="minorHAnsi"/>
                  </w:rPr>
                  <m:t>≤</m:t>
                </m:r>
                <m:r>
                  <w:rPr>
                    <w:rFonts w:ascii="Cambria Math" w:hAnsiTheme="minorHAnsi"/>
                  </w:rPr>
                  <m:t>4.1m</m:t>
                </m:r>
                <m:sSup>
                  <m:sSupPr>
                    <m:ctrlPr>
                      <w:ins w:id="2769" w:author="Honnalore Steissberg" w:date="2021-07-30T09:49:00Z">
                        <w:rPr>
                          <w:rFonts w:ascii="Cambria Math" w:hAnsiTheme="minorHAnsi"/>
                          <w:i/>
                        </w:rPr>
                      </w:ins>
                    </m:ctrlPr>
                  </m:sSupPr>
                  <m:e>
                    <m:r>
                      <w:rPr>
                        <w:rFonts w:ascii="Cambria Math" w:hAnsiTheme="minorHAnsi"/>
                      </w:rPr>
                      <m:t>s</m:t>
                    </m:r>
                  </m:e>
                  <m:sup>
                    <m:r>
                      <w:rPr>
                        <w:rFonts w:ascii="Cambria Math" w:hAnsiTheme="minorHAnsi"/>
                      </w:rPr>
                      <m:t>-</m:t>
                    </m:r>
                    <m:r>
                      <w:rPr>
                        <w:rFonts w:ascii="Cambria Math" w:hAnsiTheme="minorHAnsi"/>
                      </w:rPr>
                      <m:t>1</m:t>
                    </m:r>
                  </m:sup>
                </m:sSup>
                <m:r>
                  <m:rPr>
                    <m:sty m:val="p"/>
                  </m:rPr>
                  <w:rPr>
                    <w:rFonts w:ascii="Cambria Math" w:hAnsiTheme="minorHAnsi"/>
                  </w:rPr>
                  <w:br/>
                </m:r>
              </m:oMath>
              <m:oMath>
                <m:sSub>
                  <m:sSubPr>
                    <m:ctrlPr>
                      <w:ins w:id="2770"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71" w:author="Honnalore Steissberg" w:date="2021-07-30T09:49:00Z">
                        <w:rPr>
                          <w:rFonts w:ascii="Cambria Math" w:hAnsiTheme="minorHAnsi"/>
                          <w:i/>
                        </w:rPr>
                      </w:ins>
                    </m:ctrlPr>
                  </m:fPr>
                  <m:num>
                    <m:sSub>
                      <m:sSubPr>
                        <m:ctrlPr>
                          <w:ins w:id="2772"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73" w:author="Honnalore Steissberg" w:date="2021-07-30T09:49:00Z">
                        <w:rPr>
                          <w:rFonts w:ascii="Cambria Math" w:hAnsiTheme="minorHAnsi"/>
                          <w:i/>
                        </w:rPr>
                      </w:ins>
                    </m:ctrlPr>
                  </m:fPr>
                  <m:num>
                    <m:r>
                      <w:rPr>
                        <w:rFonts w:ascii="Cambria Math" w:hAnsiTheme="minorHAnsi"/>
                      </w:rPr>
                      <m:t>0.0269</m:t>
                    </m:r>
                    <m:sSup>
                      <m:sSupPr>
                        <m:ctrlPr>
                          <w:ins w:id="2774"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1.9</m:t>
                        </m:r>
                      </m:sup>
                    </m:sSup>
                  </m:num>
                  <m:den>
                    <m:r>
                      <w:rPr>
                        <w:rFonts w:ascii="Cambria Math" w:hAnsiTheme="minorHAnsi"/>
                      </w:rPr>
                      <m:t>H</m:t>
                    </m:r>
                  </m:den>
                </m:f>
                <m:r>
                  <w:rPr>
                    <w:rFonts w:ascii="Cambria Math" w:hAnsiTheme="minorHAnsi"/>
                    <w:i/>
                  </w:rPr>
                  <m:t> </m:t>
                </m:r>
                <m:r>
                  <w:rPr>
                    <w:rFonts w:ascii="Cambria Math" w:hAnsiTheme="minorHAnsi"/>
                  </w:rPr>
                  <m:t>W&gt;4.1m</m:t>
                </m:r>
                <m:sSup>
                  <m:sSupPr>
                    <m:ctrlPr>
                      <w:ins w:id="2775" w:author="Honnalore Steissberg" w:date="2021-07-30T09:49:00Z">
                        <w:rPr>
                          <w:rFonts w:ascii="Cambria Math" w:hAnsiTheme="minorHAnsi"/>
                          <w:i/>
                        </w:rPr>
                      </w:ins>
                    </m:ctrlPr>
                  </m:sSupPr>
                  <m:e>
                    <m:r>
                      <w:rPr>
                        <w:rFonts w:ascii="Cambria Math" w:hAnsiTheme="minorHAnsi"/>
                      </w:rPr>
                      <m:t>s</m:t>
                    </m:r>
                  </m:e>
                  <m:sup>
                    <m:r>
                      <w:rPr>
                        <w:rFonts w:ascii="Cambria Math" w:hAnsiTheme="minorHAnsi"/>
                      </w:rPr>
                      <m:t>-</m:t>
                    </m:r>
                    <m:r>
                      <w:rPr>
                        <w:rFonts w:ascii="Cambria Math" w:hAnsiTheme="minorHAnsi"/>
                      </w:rPr>
                      <m:t>1</m:t>
                    </m:r>
                  </m:sup>
                </m:sSup>
              </m:oMath>
            </m:oMathPara>
          </w:p>
        </w:tc>
        <w:tc>
          <w:tcPr>
            <w:tcW w:w="3150" w:type="dxa"/>
          </w:tcPr>
          <w:p w14:paraId="14195A70"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2BAF2D57" w14:textId="77777777" w:rsidR="0041037A" w:rsidRPr="00B7030B" w:rsidRDefault="0041037A">
            <w:pPr>
              <w:pStyle w:val="tabledata"/>
              <w:rPr>
                <w:rFonts w:asciiTheme="minorHAnsi" w:hAnsiTheme="minorHAnsi"/>
              </w:rPr>
            </w:pPr>
            <w:proofErr w:type="spellStart"/>
            <w:r w:rsidRPr="00B7030B">
              <w:rPr>
                <w:rFonts w:asciiTheme="minorHAnsi" w:hAnsiTheme="minorHAnsi"/>
              </w:rPr>
              <w:t>Liss</w:t>
            </w:r>
            <w:proofErr w:type="spellEnd"/>
            <w:r w:rsidRPr="00B7030B">
              <w:rPr>
                <w:rFonts w:asciiTheme="minorHAnsi" w:hAnsiTheme="minorHAnsi"/>
              </w:rPr>
              <w:t xml:space="preserve"> (1973)</w:t>
            </w:r>
          </w:p>
        </w:tc>
      </w:tr>
      <w:tr w:rsidR="0041037A" w:rsidRPr="00B7030B" w14:paraId="644052D0" w14:textId="77777777" w:rsidTr="00064B69">
        <w:trPr>
          <w:cantSplit/>
        </w:trPr>
        <w:tc>
          <w:tcPr>
            <w:tcW w:w="450" w:type="dxa"/>
            <w:vAlign w:val="center"/>
          </w:tcPr>
          <w:p w14:paraId="7DC4410D" w14:textId="77777777" w:rsidR="0041037A" w:rsidRPr="00B7030B" w:rsidRDefault="0041037A">
            <w:pPr>
              <w:pStyle w:val="tabledata"/>
              <w:rPr>
                <w:rFonts w:asciiTheme="minorHAnsi" w:hAnsiTheme="minorHAnsi"/>
              </w:rPr>
            </w:pPr>
            <w:r w:rsidRPr="00B7030B">
              <w:rPr>
                <w:rFonts w:asciiTheme="minorHAnsi" w:hAnsiTheme="minorHAnsi"/>
              </w:rPr>
              <w:t>10</w:t>
            </w:r>
          </w:p>
        </w:tc>
        <w:tc>
          <w:tcPr>
            <w:tcW w:w="3510" w:type="dxa"/>
            <w:vAlign w:val="center"/>
          </w:tcPr>
          <w:p w14:paraId="6D008056" w14:textId="77777777" w:rsidR="008B3170" w:rsidRPr="00B7030B" w:rsidRDefault="00C51A7D">
            <w:pPr>
              <w:pStyle w:val="tabledata"/>
              <w:jc w:val="center"/>
              <w:rPr>
                <w:rFonts w:asciiTheme="minorHAnsi" w:hAnsiTheme="minorHAnsi"/>
              </w:rPr>
            </w:pPr>
            <m:oMathPara>
              <m:oMath>
                <m:sSub>
                  <m:sSubPr>
                    <m:ctrlPr>
                      <w:ins w:id="277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77" w:author="Honnalore Steissberg" w:date="2021-07-30T09:49:00Z">
                        <w:rPr>
                          <w:rFonts w:ascii="Cambria Math" w:hAnsiTheme="minorHAnsi"/>
                          <w:i/>
                        </w:rPr>
                      </w:ins>
                    </m:ctrlPr>
                  </m:fPr>
                  <m:num>
                    <m:sSub>
                      <m:sSubPr>
                        <m:ctrlPr>
                          <w:ins w:id="277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79" w:author="Honnalore Steissberg" w:date="2021-07-30T09:49:00Z">
                        <w:rPr>
                          <w:rFonts w:ascii="Cambria Math" w:hAnsiTheme="minorHAnsi"/>
                          <w:i/>
                        </w:rPr>
                      </w:ins>
                    </m:ctrlPr>
                  </m:fPr>
                  <m:num>
                    <m:r>
                      <w:rPr>
                        <w:rFonts w:ascii="Cambria Math" w:hAnsiTheme="minorHAnsi"/>
                      </w:rPr>
                      <m:t>0.0276</m:t>
                    </m:r>
                    <m:sSup>
                      <m:sSupPr>
                        <m:ctrlPr>
                          <w:ins w:id="2780"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tcPr>
          <w:p w14:paraId="474863BE"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3F275DA5" w14:textId="77777777" w:rsidR="0041037A" w:rsidRPr="00B7030B" w:rsidRDefault="0041037A">
            <w:pPr>
              <w:pStyle w:val="tabledata"/>
              <w:rPr>
                <w:rFonts w:asciiTheme="minorHAnsi" w:hAnsiTheme="minorHAnsi"/>
              </w:rPr>
            </w:pPr>
            <w:r w:rsidRPr="00B7030B">
              <w:rPr>
                <w:rFonts w:asciiTheme="minorHAnsi" w:hAnsiTheme="minorHAnsi"/>
              </w:rPr>
              <w:t>Downing and Truesdale (1955)</w:t>
            </w:r>
          </w:p>
        </w:tc>
      </w:tr>
      <w:tr w:rsidR="0041037A" w:rsidRPr="00B7030B" w14:paraId="2BE3F79B" w14:textId="77777777" w:rsidTr="00064B69">
        <w:trPr>
          <w:cantSplit/>
        </w:trPr>
        <w:tc>
          <w:tcPr>
            <w:tcW w:w="450" w:type="dxa"/>
            <w:vAlign w:val="center"/>
          </w:tcPr>
          <w:p w14:paraId="12B5E788" w14:textId="77777777" w:rsidR="0041037A" w:rsidRPr="00B7030B" w:rsidRDefault="0041037A">
            <w:pPr>
              <w:pStyle w:val="tabledata"/>
              <w:rPr>
                <w:rFonts w:asciiTheme="minorHAnsi" w:hAnsiTheme="minorHAnsi"/>
              </w:rPr>
            </w:pPr>
            <w:r w:rsidRPr="00B7030B">
              <w:rPr>
                <w:rFonts w:asciiTheme="minorHAnsi" w:hAnsiTheme="minorHAnsi"/>
              </w:rPr>
              <w:t>11</w:t>
            </w:r>
          </w:p>
        </w:tc>
        <w:tc>
          <w:tcPr>
            <w:tcW w:w="3510" w:type="dxa"/>
            <w:vAlign w:val="center"/>
          </w:tcPr>
          <w:p w14:paraId="67800A72" w14:textId="77777777" w:rsidR="0041037A" w:rsidRPr="00B7030B" w:rsidRDefault="00C51A7D" w:rsidP="00DC03F9">
            <w:pPr>
              <w:pStyle w:val="tabledata"/>
              <w:jc w:val="center"/>
              <w:rPr>
                <w:rFonts w:asciiTheme="minorHAnsi" w:hAnsiTheme="minorHAnsi"/>
              </w:rPr>
            </w:pPr>
            <m:oMathPara>
              <m:oMath>
                <m:sSub>
                  <m:sSubPr>
                    <m:ctrlPr>
                      <w:ins w:id="278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82" w:author="Honnalore Steissberg" w:date="2021-07-30T09:49:00Z">
                        <w:rPr>
                          <w:rFonts w:ascii="Cambria Math" w:hAnsiTheme="minorHAnsi"/>
                          <w:i/>
                        </w:rPr>
                      </w:ins>
                    </m:ctrlPr>
                  </m:fPr>
                  <m:num>
                    <m:sSub>
                      <m:sSubPr>
                        <m:ctrlPr>
                          <w:ins w:id="278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84" w:author="Honnalore Steissberg" w:date="2021-07-30T09:49:00Z">
                        <w:rPr>
                          <w:rFonts w:ascii="Cambria Math" w:hAnsiTheme="minorHAnsi"/>
                          <w:i/>
                        </w:rPr>
                      </w:ins>
                    </m:ctrlPr>
                  </m:fPr>
                  <m:num>
                    <m:r>
                      <w:rPr>
                        <w:rFonts w:ascii="Cambria Math" w:hAnsiTheme="minorHAnsi"/>
                      </w:rPr>
                      <m:t>0.0432</m:t>
                    </m:r>
                    <m:sSup>
                      <m:sSupPr>
                        <m:ctrlPr>
                          <w:ins w:id="2785"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tcPr>
          <w:p w14:paraId="361DA08A"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29A4A1E8" w14:textId="77777777" w:rsidR="0041037A" w:rsidRPr="00B7030B" w:rsidRDefault="0041037A">
            <w:pPr>
              <w:pStyle w:val="tabledata"/>
              <w:rPr>
                <w:rFonts w:asciiTheme="minorHAnsi" w:hAnsiTheme="minorHAnsi"/>
              </w:rPr>
            </w:pPr>
            <w:r w:rsidRPr="00B7030B">
              <w:rPr>
                <w:rFonts w:asciiTheme="minorHAnsi" w:hAnsiTheme="minorHAnsi"/>
              </w:rPr>
              <w:t>Kanwisher (1963)</w:t>
            </w:r>
          </w:p>
        </w:tc>
      </w:tr>
      <w:tr w:rsidR="0041037A" w:rsidRPr="00B7030B" w14:paraId="442DF30D" w14:textId="77777777" w:rsidTr="00064B69">
        <w:trPr>
          <w:cantSplit/>
        </w:trPr>
        <w:tc>
          <w:tcPr>
            <w:tcW w:w="450" w:type="dxa"/>
            <w:vAlign w:val="center"/>
          </w:tcPr>
          <w:p w14:paraId="639EC33B" w14:textId="77777777" w:rsidR="0041037A" w:rsidRPr="00B7030B" w:rsidRDefault="0041037A">
            <w:pPr>
              <w:pStyle w:val="tabledata"/>
              <w:rPr>
                <w:rFonts w:asciiTheme="minorHAnsi" w:hAnsiTheme="minorHAnsi"/>
              </w:rPr>
            </w:pPr>
            <w:r w:rsidRPr="00B7030B">
              <w:rPr>
                <w:rFonts w:asciiTheme="minorHAnsi" w:hAnsiTheme="minorHAnsi"/>
              </w:rPr>
              <w:t>12</w:t>
            </w:r>
          </w:p>
        </w:tc>
        <w:tc>
          <w:tcPr>
            <w:tcW w:w="3510" w:type="dxa"/>
            <w:vAlign w:val="center"/>
          </w:tcPr>
          <w:p w14:paraId="5CB4AB0A" w14:textId="77777777" w:rsidR="008B3170" w:rsidRPr="00B7030B" w:rsidRDefault="00C51A7D">
            <w:pPr>
              <w:pStyle w:val="tabledata"/>
              <w:jc w:val="center"/>
              <w:rPr>
                <w:rFonts w:asciiTheme="minorHAnsi" w:hAnsiTheme="minorHAnsi"/>
              </w:rPr>
            </w:pPr>
            <m:oMathPara>
              <m:oMath>
                <m:sSub>
                  <m:sSubPr>
                    <m:ctrlPr>
                      <w:ins w:id="278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87" w:author="Honnalore Steissberg" w:date="2021-07-30T09:49:00Z">
                        <w:rPr>
                          <w:rFonts w:ascii="Cambria Math" w:hAnsiTheme="minorHAnsi"/>
                          <w:i/>
                        </w:rPr>
                      </w:ins>
                    </m:ctrlPr>
                  </m:fPr>
                  <m:num>
                    <m:sSub>
                      <m:sSubPr>
                        <m:ctrlPr>
                          <w:ins w:id="278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89" w:author="Honnalore Steissberg" w:date="2021-07-30T09:49:00Z">
                        <w:rPr>
                          <w:rFonts w:ascii="Cambria Math" w:hAnsiTheme="minorHAnsi"/>
                          <w:i/>
                        </w:rPr>
                      </w:ins>
                    </m:ctrlPr>
                  </m:fPr>
                  <m:num>
                    <m:r>
                      <w:rPr>
                        <w:rFonts w:ascii="Cambria Math" w:hAnsiTheme="minorHAnsi"/>
                      </w:rPr>
                      <m:t>0.319W</m:t>
                    </m:r>
                  </m:num>
                  <m:den>
                    <m:r>
                      <w:rPr>
                        <w:rFonts w:ascii="Cambria Math" w:hAnsiTheme="minorHAnsi"/>
                      </w:rPr>
                      <m:t>H</m:t>
                    </m:r>
                  </m:den>
                </m:f>
              </m:oMath>
            </m:oMathPara>
          </w:p>
        </w:tc>
        <w:tc>
          <w:tcPr>
            <w:tcW w:w="3150" w:type="dxa"/>
          </w:tcPr>
          <w:p w14:paraId="1A127B19"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5209271A" w14:textId="77777777" w:rsidR="0041037A" w:rsidRPr="00B7030B" w:rsidRDefault="0041037A">
            <w:pPr>
              <w:pStyle w:val="tabledata"/>
              <w:rPr>
                <w:rFonts w:asciiTheme="minorHAnsi" w:hAnsiTheme="minorHAnsi"/>
              </w:rPr>
            </w:pPr>
            <w:r w:rsidRPr="00B7030B">
              <w:rPr>
                <w:rFonts w:asciiTheme="minorHAnsi" w:hAnsiTheme="minorHAnsi"/>
              </w:rPr>
              <w:t>Yu et al (1977)</w:t>
            </w:r>
          </w:p>
        </w:tc>
      </w:tr>
      <w:tr w:rsidR="0041037A" w:rsidRPr="00B7030B" w14:paraId="11460AA5" w14:textId="77777777" w:rsidTr="00064B69">
        <w:trPr>
          <w:cantSplit/>
        </w:trPr>
        <w:tc>
          <w:tcPr>
            <w:tcW w:w="450" w:type="dxa"/>
            <w:vAlign w:val="center"/>
          </w:tcPr>
          <w:p w14:paraId="31D21510" w14:textId="77777777" w:rsidR="0041037A" w:rsidRPr="00B7030B" w:rsidRDefault="0041037A">
            <w:pPr>
              <w:pStyle w:val="tabledata"/>
              <w:rPr>
                <w:rFonts w:asciiTheme="minorHAnsi" w:hAnsiTheme="minorHAnsi"/>
              </w:rPr>
            </w:pPr>
            <w:r w:rsidRPr="00B7030B">
              <w:rPr>
                <w:rFonts w:asciiTheme="minorHAnsi" w:hAnsiTheme="minorHAnsi"/>
              </w:rPr>
              <w:t>13</w:t>
            </w:r>
          </w:p>
        </w:tc>
        <w:tc>
          <w:tcPr>
            <w:tcW w:w="3510" w:type="dxa"/>
            <w:vAlign w:val="center"/>
          </w:tcPr>
          <w:p w14:paraId="637ECA65" w14:textId="77777777" w:rsidR="0041037A" w:rsidRPr="00B7030B" w:rsidRDefault="00C51A7D" w:rsidP="00DC03F9">
            <w:pPr>
              <w:pStyle w:val="tabledata"/>
              <w:jc w:val="center"/>
              <w:rPr>
                <w:rFonts w:asciiTheme="minorHAnsi" w:hAnsiTheme="minorHAnsi"/>
              </w:rPr>
            </w:pPr>
            <m:oMathPara>
              <m:oMath>
                <m:sSub>
                  <m:sSubPr>
                    <m:ctrlPr>
                      <w:ins w:id="2790"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91" w:author="Honnalore Steissberg" w:date="2021-07-30T09:49:00Z">
                        <w:rPr>
                          <w:rFonts w:ascii="Cambria Math" w:hAnsiTheme="minorHAnsi"/>
                          <w:i/>
                        </w:rPr>
                      </w:ins>
                    </m:ctrlPr>
                  </m:fPr>
                  <m:num>
                    <m:sSub>
                      <m:sSubPr>
                        <m:ctrlPr>
                          <w:ins w:id="2792"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93" w:author="Honnalore Steissberg" w:date="2021-07-30T09:49:00Z">
                        <w:rPr>
                          <w:rFonts w:ascii="Cambria Math" w:hAnsiTheme="minorHAnsi"/>
                          <w:i/>
                        </w:rPr>
                      </w:ins>
                    </m:ctrlPr>
                  </m:fPr>
                  <m:num>
                    <m:r>
                      <w:rPr>
                        <w:rFonts w:ascii="Cambria Math" w:hAnsiTheme="minorHAnsi"/>
                      </w:rPr>
                      <m:t>0.398</m:t>
                    </m:r>
                  </m:num>
                  <m:den>
                    <m:r>
                      <w:rPr>
                        <w:rFonts w:ascii="Cambria Math" w:hAnsiTheme="minorHAnsi"/>
                      </w:rPr>
                      <m:t>H</m:t>
                    </m:r>
                  </m:den>
                </m:f>
                <m:r>
                  <w:rPr>
                    <w:rFonts w:ascii="Cambria Math" w:hAnsiTheme="minorHAnsi"/>
                    <w:i/>
                  </w:rPr>
                  <m:t> </m:t>
                </m:r>
                <m:r>
                  <w:rPr>
                    <w:rFonts w:ascii="Cambria Math" w:hAnsiTheme="minorHAnsi"/>
                  </w:rPr>
                  <m:t>W&lt;1.6m</m:t>
                </m:r>
                <m:sSup>
                  <m:sSupPr>
                    <m:ctrlPr>
                      <w:ins w:id="2794" w:author="Honnalore Steissberg" w:date="2021-07-30T09:49:00Z">
                        <w:rPr>
                          <w:rFonts w:ascii="Cambria Math" w:hAnsiTheme="minorHAnsi"/>
                          <w:i/>
                        </w:rPr>
                      </w:ins>
                    </m:ctrlPr>
                  </m:sSupPr>
                  <m:e>
                    <m:r>
                      <w:rPr>
                        <w:rFonts w:ascii="Cambria Math" w:hAnsiTheme="minorHAnsi"/>
                      </w:rPr>
                      <m:t>s</m:t>
                    </m:r>
                  </m:e>
                  <m:sup>
                    <m:r>
                      <w:rPr>
                        <w:rFonts w:ascii="Cambria Math" w:hAnsiTheme="minorHAnsi"/>
                      </w:rPr>
                      <m:t>-</m:t>
                    </m:r>
                    <m:r>
                      <w:rPr>
                        <w:rFonts w:ascii="Cambria Math" w:hAnsiTheme="minorHAnsi"/>
                      </w:rPr>
                      <m:t>1</m:t>
                    </m:r>
                  </m:sup>
                </m:sSup>
                <m:r>
                  <m:rPr>
                    <m:sty m:val="p"/>
                  </m:rPr>
                  <w:rPr>
                    <w:rFonts w:ascii="Cambria Math" w:hAnsiTheme="minorHAnsi"/>
                  </w:rPr>
                  <w:br/>
                </m:r>
              </m:oMath>
              <m:oMath>
                <m:sSub>
                  <m:sSubPr>
                    <m:ctrlPr>
                      <w:ins w:id="279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96" w:author="Honnalore Steissberg" w:date="2021-07-30T09:49:00Z">
                        <w:rPr>
                          <w:rFonts w:ascii="Cambria Math" w:hAnsiTheme="minorHAnsi"/>
                          <w:i/>
                        </w:rPr>
                      </w:ins>
                    </m:ctrlPr>
                  </m:fPr>
                  <m:num>
                    <m:sSub>
                      <m:sSubPr>
                        <m:ctrlPr>
                          <w:ins w:id="279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98" w:author="Honnalore Steissberg" w:date="2021-07-30T09:49:00Z">
                        <w:rPr>
                          <w:rFonts w:ascii="Cambria Math" w:hAnsiTheme="minorHAnsi"/>
                          <w:i/>
                        </w:rPr>
                      </w:ins>
                    </m:ctrlPr>
                  </m:fPr>
                  <m:num>
                    <m:r>
                      <w:rPr>
                        <w:rFonts w:ascii="Cambria Math" w:hAnsiTheme="minorHAnsi"/>
                      </w:rPr>
                      <m:t>0.155</m:t>
                    </m:r>
                    <m:sSup>
                      <m:sSupPr>
                        <m:ctrlPr>
                          <w:ins w:id="2799"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r>
                  <w:rPr>
                    <w:rFonts w:ascii="Cambria Math" w:hAnsiTheme="minorHAnsi"/>
                    <w:i/>
                  </w:rPr>
                  <m:t> </m:t>
                </m:r>
                <m:r>
                  <w:rPr>
                    <w:rFonts w:ascii="Cambria Math" w:hAnsiTheme="minorHAnsi"/>
                  </w:rPr>
                  <m:t>W</m:t>
                </m:r>
                <m:r>
                  <w:rPr>
                    <w:rFonts w:ascii="Cambria Math" w:hAnsiTheme="minorHAnsi"/>
                  </w:rPr>
                  <m:t>≥</m:t>
                </m:r>
                <m:r>
                  <w:rPr>
                    <w:rFonts w:ascii="Cambria Math" w:hAnsiTheme="minorHAnsi"/>
                  </w:rPr>
                  <m:t>1.6m</m:t>
                </m:r>
                <m:sSup>
                  <m:sSupPr>
                    <m:ctrlPr>
                      <w:ins w:id="2800" w:author="Honnalore Steissberg" w:date="2021-07-30T09:49:00Z">
                        <w:rPr>
                          <w:rFonts w:ascii="Cambria Math" w:hAnsiTheme="minorHAnsi"/>
                          <w:i/>
                        </w:rPr>
                      </w:ins>
                    </m:ctrlPr>
                  </m:sSupPr>
                  <m:e>
                    <m:r>
                      <w:rPr>
                        <w:rFonts w:ascii="Cambria Math" w:hAnsiTheme="minorHAnsi"/>
                      </w:rPr>
                      <m:t>s</m:t>
                    </m:r>
                  </m:e>
                  <m:sup>
                    <m:r>
                      <w:rPr>
                        <w:rFonts w:ascii="Cambria Math" w:hAnsiTheme="minorHAnsi"/>
                      </w:rPr>
                      <m:t>-</m:t>
                    </m:r>
                    <m:r>
                      <w:rPr>
                        <w:rFonts w:ascii="Cambria Math" w:hAnsiTheme="minorHAnsi"/>
                      </w:rPr>
                      <m:t>1</m:t>
                    </m:r>
                  </m:sup>
                </m:sSup>
              </m:oMath>
            </m:oMathPara>
          </w:p>
        </w:tc>
        <w:tc>
          <w:tcPr>
            <w:tcW w:w="3150" w:type="dxa"/>
          </w:tcPr>
          <w:p w14:paraId="12277EC1"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10366179" w14:textId="77777777" w:rsidR="0041037A" w:rsidRPr="00B7030B" w:rsidRDefault="0041037A">
            <w:pPr>
              <w:pStyle w:val="tabledata"/>
              <w:rPr>
                <w:rFonts w:asciiTheme="minorHAnsi" w:hAnsiTheme="minorHAnsi"/>
              </w:rPr>
            </w:pPr>
            <w:proofErr w:type="spellStart"/>
            <w:r w:rsidRPr="00B7030B">
              <w:rPr>
                <w:rFonts w:asciiTheme="minorHAnsi" w:hAnsiTheme="minorHAnsi"/>
              </w:rPr>
              <w:t>Weiler</w:t>
            </w:r>
            <w:proofErr w:type="spellEnd"/>
            <w:r w:rsidRPr="00B7030B">
              <w:rPr>
                <w:rFonts w:asciiTheme="minorHAnsi" w:hAnsiTheme="minorHAnsi"/>
              </w:rPr>
              <w:t xml:space="preserve"> (1974)</w:t>
            </w:r>
          </w:p>
        </w:tc>
      </w:tr>
      <w:tr w:rsidR="0041037A" w:rsidRPr="00B7030B" w14:paraId="61CFF976" w14:textId="77777777" w:rsidTr="00064B69">
        <w:trPr>
          <w:cantSplit/>
        </w:trPr>
        <w:tc>
          <w:tcPr>
            <w:tcW w:w="450" w:type="dxa"/>
            <w:vAlign w:val="center"/>
          </w:tcPr>
          <w:p w14:paraId="47130B72" w14:textId="77777777" w:rsidR="0041037A" w:rsidRPr="00B7030B" w:rsidRDefault="0041037A">
            <w:pPr>
              <w:pStyle w:val="tabledata"/>
              <w:rPr>
                <w:rFonts w:asciiTheme="minorHAnsi" w:hAnsiTheme="minorHAnsi"/>
              </w:rPr>
            </w:pPr>
            <w:r w:rsidRPr="00B7030B">
              <w:rPr>
                <w:rFonts w:asciiTheme="minorHAnsi" w:hAnsiTheme="minorHAnsi"/>
              </w:rPr>
              <w:t>14</w:t>
            </w:r>
          </w:p>
        </w:tc>
        <w:tc>
          <w:tcPr>
            <w:tcW w:w="3510" w:type="dxa"/>
            <w:vAlign w:val="center"/>
          </w:tcPr>
          <w:p w14:paraId="40AAF466" w14:textId="77777777" w:rsidR="0041037A" w:rsidRPr="00B7030B" w:rsidRDefault="00C51A7D" w:rsidP="00DC03F9">
            <w:pPr>
              <w:pStyle w:val="tabledata"/>
              <w:jc w:val="center"/>
              <w:rPr>
                <w:rFonts w:asciiTheme="minorHAnsi" w:hAnsiTheme="minorHAnsi"/>
              </w:rPr>
            </w:pPr>
            <m:oMathPara>
              <m:oMath>
                <m:sSub>
                  <m:sSubPr>
                    <m:ctrlPr>
                      <w:ins w:id="280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802" w:author="Honnalore Steissberg" w:date="2021-07-30T09:49:00Z">
                        <w:rPr>
                          <w:rFonts w:ascii="Cambria Math" w:hAnsiTheme="minorHAnsi"/>
                          <w:i/>
                        </w:rPr>
                      </w:ins>
                    </m:ctrlPr>
                  </m:fPr>
                  <m:num>
                    <m:sSub>
                      <m:sSubPr>
                        <m:ctrlPr>
                          <w:ins w:id="280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804" w:author="Honnalore Steissberg" w:date="2021-07-30T09:49:00Z">
                        <w:rPr>
                          <w:rFonts w:ascii="Cambria Math" w:hAnsiTheme="minorHAnsi"/>
                          <w:i/>
                        </w:rPr>
                      </w:ins>
                    </m:ctrlPr>
                  </m:fPr>
                  <m:num>
                    <m:sSub>
                      <m:sSubPr>
                        <m:ctrlPr>
                          <w:ins w:id="2805"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r>
                      <w:rPr>
                        <w:rFonts w:ascii="Cambria Math" w:hAnsiTheme="minorHAnsi"/>
                      </w:rPr>
                      <m:t>+</m:t>
                    </m:r>
                    <m:sSub>
                      <m:sSubPr>
                        <m:ctrlPr>
                          <w:ins w:id="2806"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2</m:t>
                        </m:r>
                      </m:sub>
                    </m:sSub>
                    <m:sSup>
                      <m:sSupPr>
                        <m:ctrlPr>
                          <w:ins w:id="2807" w:author="Honnalore Steissberg" w:date="2021-07-30T09:49:00Z">
                            <w:rPr>
                              <w:rFonts w:ascii="Cambria Math" w:hAnsiTheme="minorHAnsi"/>
                              <w:i/>
                            </w:rPr>
                          </w:ins>
                        </m:ctrlPr>
                      </m:sSupPr>
                      <m:e>
                        <m:r>
                          <w:rPr>
                            <w:rFonts w:ascii="Cambria Math" w:hAnsiTheme="minorHAnsi"/>
                          </w:rPr>
                          <m:t>W</m:t>
                        </m:r>
                      </m:e>
                      <m:sup>
                        <m:sSub>
                          <m:sSubPr>
                            <m:ctrlPr>
                              <w:ins w:id="2808"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3</m:t>
                            </m:r>
                          </m:sub>
                        </m:sSub>
                        <m:ctrlPr>
                          <w:ins w:id="2809" w:author="Honnalore Steissberg" w:date="2021-07-30T09:49:00Z">
                            <w:rPr>
                              <w:rFonts w:ascii="Cambria Math" w:hAnsi="Cambria Math"/>
                              <w:i/>
                            </w:rPr>
                          </w:ins>
                        </m:ctrlPr>
                      </m:sup>
                    </m:sSup>
                  </m:num>
                  <m:den>
                    <m:r>
                      <w:rPr>
                        <w:rFonts w:ascii="Cambria Math" w:hAnsiTheme="minorHAnsi"/>
                      </w:rPr>
                      <m:t>H</m:t>
                    </m:r>
                  </m:den>
                </m:f>
              </m:oMath>
            </m:oMathPara>
          </w:p>
        </w:tc>
        <w:tc>
          <w:tcPr>
            <w:tcW w:w="3150" w:type="dxa"/>
          </w:tcPr>
          <w:p w14:paraId="796EBAAD"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w:t>
            </w:r>
            <w:r w:rsidRPr="00B7030B">
              <w:rPr>
                <w:rFonts w:asciiTheme="minorHAnsi" w:hAnsiTheme="minorHAnsi"/>
                <w:i/>
                <w:iCs/>
              </w:rPr>
              <w:t>m s</w:t>
            </w:r>
            <w:r w:rsidRPr="00B7030B">
              <w:rPr>
                <w:rFonts w:asciiTheme="minorHAnsi" w:hAnsiTheme="minorHAnsi"/>
                <w:i/>
                <w:iCs/>
                <w:vertAlign w:val="superscript"/>
              </w:rPr>
              <w:t>-1</w:t>
            </w:r>
            <w:r w:rsidRPr="00B7030B">
              <w:rPr>
                <w:rFonts w:asciiTheme="minorHAnsi" w:hAnsiTheme="minorHAnsi"/>
                <w:i/>
                <w:iCs/>
              </w:rPr>
              <w:t xml:space="preserve"> at 10 m</w:t>
            </w:r>
          </w:p>
          <w:p w14:paraId="27FC85F2" w14:textId="77777777" w:rsidR="0041037A" w:rsidRPr="00B7030B" w:rsidRDefault="0041037A">
            <w:pPr>
              <w:pStyle w:val="tabledata"/>
              <w:tabs>
                <w:tab w:val="right" w:pos="252"/>
                <w:tab w:val="left" w:pos="342"/>
                <w:tab w:val="left" w:pos="522"/>
              </w:tabs>
              <w:ind w:left="522" w:hanging="522"/>
              <w:rPr>
                <w:rFonts w:asciiTheme="minorHAnsi" w:hAnsiTheme="minorHAnsi"/>
                <w:i/>
                <w:iCs/>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p w14:paraId="1DAB5B93"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1</w:t>
            </w:r>
            <w:r w:rsidRPr="00B7030B">
              <w:rPr>
                <w:rFonts w:asciiTheme="minorHAnsi" w:hAnsiTheme="minorHAnsi"/>
              </w:rPr>
              <w:tab/>
              <w:t>=</w:t>
            </w:r>
            <w:r w:rsidRPr="00B7030B">
              <w:rPr>
                <w:rFonts w:asciiTheme="minorHAnsi" w:hAnsiTheme="minorHAnsi"/>
              </w:rPr>
              <w:tab/>
              <w:t>user defined</w:t>
            </w:r>
            <w:r w:rsidR="0091315D">
              <w:rPr>
                <w:rFonts w:asciiTheme="minorHAnsi" w:hAnsiTheme="minorHAnsi"/>
              </w:rPr>
              <w:t xml:space="preserve">, </w:t>
            </w:r>
            <w:r w:rsidRPr="00B7030B">
              <w:rPr>
                <w:rFonts w:asciiTheme="minorHAnsi" w:hAnsiTheme="minorHAnsi"/>
                <w:i/>
                <w:iCs/>
              </w:rPr>
              <w:t>C</w:t>
            </w:r>
            <w:r w:rsidRPr="00B7030B">
              <w:rPr>
                <w:rFonts w:asciiTheme="minorHAnsi" w:hAnsiTheme="minorHAnsi"/>
                <w:i/>
                <w:iCs/>
                <w:vertAlign w:val="subscript"/>
              </w:rPr>
              <w:t>2</w:t>
            </w:r>
            <w:r w:rsidRPr="00B7030B">
              <w:rPr>
                <w:rFonts w:asciiTheme="minorHAnsi" w:hAnsiTheme="minorHAnsi"/>
              </w:rPr>
              <w:t>=user defined</w:t>
            </w:r>
          </w:p>
          <w:p w14:paraId="51E4D4E4"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3</w:t>
            </w:r>
            <w:r w:rsidRPr="00B7030B">
              <w:rPr>
                <w:rFonts w:asciiTheme="minorHAnsi" w:hAnsiTheme="minorHAnsi"/>
              </w:rPr>
              <w:tab/>
              <w:t>=</w:t>
            </w:r>
            <w:r w:rsidRPr="00B7030B">
              <w:rPr>
                <w:rFonts w:asciiTheme="minorHAnsi" w:hAnsiTheme="minorHAnsi"/>
              </w:rPr>
              <w:tab/>
              <w:t>user defined</w:t>
            </w:r>
          </w:p>
        </w:tc>
        <w:tc>
          <w:tcPr>
            <w:tcW w:w="1530" w:type="dxa"/>
          </w:tcPr>
          <w:p w14:paraId="52C81B66" w14:textId="77777777" w:rsidR="0041037A" w:rsidRPr="00B7030B" w:rsidRDefault="008B3170">
            <w:pPr>
              <w:pStyle w:val="tabledata"/>
              <w:rPr>
                <w:rFonts w:asciiTheme="minorHAnsi" w:hAnsiTheme="minorHAnsi"/>
              </w:rPr>
            </w:pPr>
            <w:r>
              <w:rPr>
                <w:rFonts w:asciiTheme="minorHAnsi" w:hAnsiTheme="minorHAnsi"/>
              </w:rPr>
              <w:t>User defined</w:t>
            </w:r>
          </w:p>
        </w:tc>
      </w:tr>
    </w:tbl>
    <w:p w14:paraId="02A202CE" w14:textId="77777777" w:rsidR="0041037A" w:rsidRPr="00B7030B" w:rsidRDefault="0041037A">
      <w:pPr>
        <w:pStyle w:val="BodyText2"/>
      </w:pPr>
    </w:p>
    <w:p w14:paraId="1C5251A2" w14:textId="55A5E6C1" w:rsidR="0041037A" w:rsidRPr="008B3170" w:rsidRDefault="0041037A">
      <w:pPr>
        <w:pStyle w:val="BodyText"/>
        <w:rPr>
          <w:sz w:val="20"/>
          <w:szCs w:val="18"/>
        </w:rPr>
      </w:pPr>
      <w:r w:rsidRPr="008B3170">
        <w:rPr>
          <w:sz w:val="20"/>
          <w:szCs w:val="18"/>
        </w:rPr>
        <w:t xml:space="preserve">For estuary systems, Thomann and Mueller (1987) and </w:t>
      </w:r>
      <w:proofErr w:type="spellStart"/>
      <w:r w:rsidRPr="008B3170">
        <w:rPr>
          <w:sz w:val="20"/>
          <w:szCs w:val="18"/>
        </w:rPr>
        <w:t>Chapra</w:t>
      </w:r>
      <w:proofErr w:type="spellEnd"/>
      <w:r w:rsidRPr="008B3170">
        <w:rPr>
          <w:sz w:val="20"/>
          <w:szCs w:val="18"/>
        </w:rPr>
        <w:t xml:space="preserve"> (1997) suggest using any of the wind formulations in </w:t>
      </w:r>
      <w:r w:rsidR="003B7E39" w:rsidRPr="008B3170">
        <w:rPr>
          <w:sz w:val="20"/>
          <w:szCs w:val="18"/>
        </w:rPr>
        <w:fldChar w:fldCharType="begin"/>
      </w:r>
      <w:r w:rsidR="003B7E39" w:rsidRPr="008B3170">
        <w:rPr>
          <w:sz w:val="20"/>
          <w:szCs w:val="18"/>
        </w:rPr>
        <w:instrText xml:space="preserve"> REF _Ref16642203 \h  \* MERGEFORMAT </w:instrText>
      </w:r>
      <w:r w:rsidR="003B7E39" w:rsidRPr="008B3170">
        <w:rPr>
          <w:sz w:val="20"/>
          <w:szCs w:val="18"/>
        </w:rPr>
      </w:r>
      <w:r w:rsidR="003B7E39" w:rsidRPr="008B3170">
        <w:rPr>
          <w:sz w:val="20"/>
          <w:szCs w:val="18"/>
        </w:rPr>
        <w:fldChar w:fldCharType="separate"/>
      </w:r>
      <w:r w:rsidR="00795A65" w:rsidRPr="00795A65">
        <w:rPr>
          <w:rStyle w:val="Figurehyperlink"/>
          <w:rFonts w:asciiTheme="minorHAnsi" w:hAnsiTheme="minorHAnsi"/>
          <w:sz w:val="20"/>
          <w:szCs w:val="18"/>
        </w:rPr>
        <w:t>Table 51</w:t>
      </w:r>
      <w:r w:rsidR="003B7E39" w:rsidRPr="008B3170">
        <w:rPr>
          <w:sz w:val="20"/>
          <w:szCs w:val="18"/>
        </w:rPr>
        <w:fldChar w:fldCharType="end"/>
      </w:r>
      <w:r w:rsidRPr="008B3170">
        <w:rPr>
          <w:sz w:val="20"/>
          <w:szCs w:val="18"/>
        </w:rPr>
        <w:t xml:space="preserve"> or Equation 1 in </w:t>
      </w:r>
      <w:r w:rsidR="003B7E39" w:rsidRPr="008B3170">
        <w:rPr>
          <w:sz w:val="20"/>
          <w:szCs w:val="18"/>
        </w:rPr>
        <w:fldChar w:fldCharType="begin"/>
      </w:r>
      <w:r w:rsidR="003B7E39" w:rsidRPr="008B3170">
        <w:rPr>
          <w:sz w:val="20"/>
          <w:szCs w:val="18"/>
        </w:rPr>
        <w:instrText xml:space="preserve"> REF _Ref16642092 \h  \* MERGEFORMAT </w:instrText>
      </w:r>
      <w:r w:rsidR="003B7E39" w:rsidRPr="008B3170">
        <w:rPr>
          <w:sz w:val="20"/>
          <w:szCs w:val="18"/>
        </w:rPr>
      </w:r>
      <w:r w:rsidR="003B7E39" w:rsidRPr="008B3170">
        <w:rPr>
          <w:sz w:val="20"/>
          <w:szCs w:val="18"/>
        </w:rPr>
        <w:fldChar w:fldCharType="separate"/>
      </w:r>
      <w:r w:rsidR="00795A65" w:rsidRPr="00795A65">
        <w:rPr>
          <w:rStyle w:val="Figurehyperlink"/>
          <w:rFonts w:asciiTheme="minorHAnsi" w:hAnsiTheme="minorHAnsi"/>
          <w:sz w:val="20"/>
        </w:rPr>
        <w:t>Table 50</w:t>
      </w:r>
      <w:r w:rsidR="003B7E39" w:rsidRPr="008B3170">
        <w:rPr>
          <w:sz w:val="20"/>
          <w:szCs w:val="18"/>
        </w:rPr>
        <w:fldChar w:fldCharType="end"/>
      </w:r>
      <w:r w:rsidRPr="008B3170">
        <w:rPr>
          <w:sz w:val="20"/>
          <w:szCs w:val="18"/>
        </w:rPr>
        <w:t xml:space="preserve"> (O'Connor-Dobbins formula) using the mean tidal velocity over a tidal cycle.  </w:t>
      </w:r>
      <w:r w:rsidR="003B7E39" w:rsidRPr="008B3170">
        <w:rPr>
          <w:sz w:val="20"/>
          <w:szCs w:val="18"/>
        </w:rPr>
        <w:fldChar w:fldCharType="begin"/>
      </w:r>
      <w:r w:rsidR="003B7E39" w:rsidRPr="008B3170">
        <w:rPr>
          <w:sz w:val="20"/>
          <w:szCs w:val="18"/>
        </w:rPr>
        <w:instrText xml:space="preserve"> REF _Ref16642229 \h  \* MERGEFORMAT </w:instrText>
      </w:r>
      <w:r w:rsidR="003B7E39" w:rsidRPr="008B3170">
        <w:rPr>
          <w:sz w:val="20"/>
          <w:szCs w:val="18"/>
        </w:rPr>
      </w:r>
      <w:r w:rsidR="003B7E39" w:rsidRPr="008B3170">
        <w:rPr>
          <w:sz w:val="20"/>
          <w:szCs w:val="18"/>
        </w:rPr>
        <w:fldChar w:fldCharType="separate"/>
      </w:r>
      <w:r w:rsidR="00795A65" w:rsidRPr="00795A65">
        <w:rPr>
          <w:rStyle w:val="Figurehyperlink"/>
          <w:rFonts w:asciiTheme="minorHAnsi" w:hAnsiTheme="minorHAnsi"/>
          <w:sz w:val="20"/>
        </w:rPr>
        <w:t>Table 52</w:t>
      </w:r>
      <w:r w:rsidR="003B7E39" w:rsidRPr="008B3170">
        <w:rPr>
          <w:sz w:val="20"/>
          <w:szCs w:val="18"/>
        </w:rPr>
        <w:fldChar w:fldCharType="end"/>
      </w:r>
      <w:r w:rsidRPr="008B3170">
        <w:rPr>
          <w:sz w:val="20"/>
          <w:szCs w:val="18"/>
        </w:rPr>
        <w:t xml:space="preserve"> shows an additional formulation from Thomann and Fitzpatrick (1982) for estuaries, as well as the approach of </w:t>
      </w:r>
      <w:proofErr w:type="spellStart"/>
      <w:r w:rsidRPr="008B3170">
        <w:rPr>
          <w:sz w:val="20"/>
          <w:szCs w:val="18"/>
        </w:rPr>
        <w:t>Covar</w:t>
      </w:r>
      <w:proofErr w:type="spellEnd"/>
      <w:r w:rsidRPr="008B3170">
        <w:rPr>
          <w:sz w:val="20"/>
          <w:szCs w:val="18"/>
        </w:rPr>
        <w:t xml:space="preserve"> (1976) for rivers.  </w:t>
      </w:r>
      <w:del w:id="2810" w:author="Honnalore Steissberg" w:date="2021-07-30T14:47:00Z">
        <w:r w:rsidRPr="008B3170" w:rsidDel="00143D80">
          <w:rPr>
            <w:sz w:val="20"/>
            <w:szCs w:val="18"/>
          </w:rPr>
          <w:delText xml:space="preserve">Since </w:delText>
        </w:r>
      </w:del>
      <w:ins w:id="2811" w:author="Honnalore Steissberg" w:date="2021-07-30T14:47:00Z">
        <w:r w:rsidR="00143D80">
          <w:rPr>
            <w:sz w:val="20"/>
            <w:szCs w:val="18"/>
          </w:rPr>
          <w:t>Because</w:t>
        </w:r>
        <w:r w:rsidR="00143D80" w:rsidRPr="008B3170">
          <w:rPr>
            <w:sz w:val="20"/>
            <w:szCs w:val="18"/>
          </w:rPr>
          <w:t xml:space="preserve"> </w:t>
        </w:r>
      </w:ins>
      <w:r w:rsidRPr="008B3170">
        <w:rPr>
          <w:sz w:val="20"/>
          <w:szCs w:val="18"/>
        </w:rPr>
        <w:t>many texts suggest using the mean tidal velocity, caution should be used in using these equations</w:t>
      </w:r>
      <w:ins w:id="2812" w:author="Honnalore Steissberg" w:date="2021-07-30T14:47:00Z">
        <w:r w:rsidR="00143D80">
          <w:rPr>
            <w:sz w:val="20"/>
            <w:szCs w:val="18"/>
          </w:rPr>
          <w:t xml:space="preserve">, </w:t>
        </w:r>
      </w:ins>
      <w:del w:id="2813" w:author="Honnalore Steissberg" w:date="2021-07-30T14:47:00Z">
        <w:r w:rsidRPr="008B3170" w:rsidDel="00143D80">
          <w:rPr>
            <w:sz w:val="20"/>
            <w:szCs w:val="18"/>
          </w:rPr>
          <w:delText xml:space="preserve"> </w:delText>
        </w:r>
      </w:del>
      <w:r w:rsidRPr="008B3170">
        <w:rPr>
          <w:sz w:val="20"/>
          <w:szCs w:val="18"/>
        </w:rPr>
        <w:t>since they are based on the instantaneous velocity.</w:t>
      </w:r>
    </w:p>
    <w:p w14:paraId="1D12818F" w14:textId="52200EF6" w:rsidR="0041037A" w:rsidRPr="008B3170" w:rsidRDefault="0041037A" w:rsidP="00EE7164">
      <w:pPr>
        <w:pStyle w:val="Tablecaption"/>
      </w:pPr>
      <w:bookmarkStart w:id="2814" w:name="_Ref16642229"/>
      <w:bookmarkStart w:id="2815" w:name="_Toc13665529"/>
      <w:bookmarkStart w:id="2816" w:name="_Toc37942998"/>
      <w:r w:rsidRPr="008B3170">
        <w:t xml:space="preserve">Table </w:t>
      </w:r>
      <w:r w:rsidR="00F812F1">
        <w:fldChar w:fldCharType="begin"/>
      </w:r>
      <w:r w:rsidR="00F812F1">
        <w:instrText xml:space="preserve"> SEQ Table \* ARABIC </w:instrText>
      </w:r>
      <w:r w:rsidR="00F812F1">
        <w:fldChar w:fldCharType="separate"/>
      </w:r>
      <w:r w:rsidR="00795A65">
        <w:rPr>
          <w:noProof/>
        </w:rPr>
        <w:t>52</w:t>
      </w:r>
      <w:r w:rsidR="00F812F1">
        <w:rPr>
          <w:noProof/>
        </w:rPr>
        <w:fldChar w:fldCharType="end"/>
      </w:r>
      <w:bookmarkEnd w:id="2814"/>
      <w:r w:rsidRPr="008B3170">
        <w:t>.  Estuarine Reaeration Equations</w:t>
      </w:r>
      <w:bookmarkEnd w:id="2815"/>
      <w:bookmarkEnd w:id="2816"/>
    </w:p>
    <w:tbl>
      <w:tblPr>
        <w:tblW w:w="87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78"/>
        <w:gridCol w:w="3150"/>
        <w:gridCol w:w="3150"/>
        <w:gridCol w:w="2070"/>
      </w:tblGrid>
      <w:tr w:rsidR="0041037A" w:rsidRPr="00B7030B" w14:paraId="49110D4E" w14:textId="77777777">
        <w:trPr>
          <w:cantSplit/>
          <w:tblHeader/>
        </w:trPr>
        <w:tc>
          <w:tcPr>
            <w:tcW w:w="378" w:type="dxa"/>
            <w:vAlign w:val="center"/>
          </w:tcPr>
          <w:p w14:paraId="6A00FCED"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w:t>
            </w:r>
          </w:p>
        </w:tc>
        <w:tc>
          <w:tcPr>
            <w:tcW w:w="3150" w:type="dxa"/>
            <w:vAlign w:val="center"/>
          </w:tcPr>
          <w:p w14:paraId="42F3EFD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3150" w:type="dxa"/>
            <w:vAlign w:val="center"/>
          </w:tcPr>
          <w:p w14:paraId="234583A5"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Comments</w:t>
            </w:r>
          </w:p>
        </w:tc>
        <w:tc>
          <w:tcPr>
            <w:tcW w:w="2070" w:type="dxa"/>
            <w:vAlign w:val="center"/>
          </w:tcPr>
          <w:p w14:paraId="3CD817AD"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3FEE4E64" w14:textId="77777777">
        <w:trPr>
          <w:cantSplit/>
        </w:trPr>
        <w:tc>
          <w:tcPr>
            <w:tcW w:w="378" w:type="dxa"/>
            <w:vAlign w:val="center"/>
          </w:tcPr>
          <w:p w14:paraId="2E3851CA" w14:textId="77777777" w:rsidR="0041037A" w:rsidRPr="00B7030B" w:rsidRDefault="0041037A">
            <w:pPr>
              <w:pStyle w:val="tabledata"/>
              <w:rPr>
                <w:rFonts w:asciiTheme="minorHAnsi" w:hAnsiTheme="minorHAnsi"/>
              </w:rPr>
            </w:pPr>
            <w:r w:rsidRPr="00B7030B">
              <w:rPr>
                <w:rFonts w:asciiTheme="minorHAnsi" w:hAnsiTheme="minorHAnsi"/>
              </w:rPr>
              <w:t>0</w:t>
            </w:r>
          </w:p>
        </w:tc>
        <w:tc>
          <w:tcPr>
            <w:tcW w:w="3150" w:type="dxa"/>
            <w:vAlign w:val="center"/>
          </w:tcPr>
          <w:p w14:paraId="41A66DCD" w14:textId="119BBFCD" w:rsidR="0041037A" w:rsidRPr="00B7030B" w:rsidRDefault="0041037A">
            <w:pPr>
              <w:pStyle w:val="tabledata"/>
              <w:rPr>
                <w:rFonts w:asciiTheme="minorHAnsi" w:hAnsiTheme="minorHAnsi" w:cs="Arial"/>
                <w:szCs w:val="24"/>
              </w:rPr>
            </w:pPr>
            <w:r w:rsidRPr="00B7030B">
              <w:rPr>
                <w:rFonts w:asciiTheme="minorHAnsi" w:hAnsiTheme="minorHAnsi" w:cs="Arial"/>
                <w:szCs w:val="24"/>
              </w:rPr>
              <w:t xml:space="preserve">Either Eq 1, 2 or 4 from </w:t>
            </w:r>
            <w:r w:rsidR="003B7E39" w:rsidRPr="00B7030B">
              <w:rPr>
                <w:rFonts w:asciiTheme="minorHAnsi" w:hAnsiTheme="minorHAnsi"/>
              </w:rPr>
              <w:fldChar w:fldCharType="begin"/>
            </w:r>
            <w:r w:rsidR="003B7E39" w:rsidRPr="00B7030B">
              <w:rPr>
                <w:rFonts w:asciiTheme="minorHAnsi" w:hAnsiTheme="minorHAnsi"/>
              </w:rPr>
              <w:instrText xml:space="preserve"> REF _Ref16642092 \h  \* MERGEFORMAT </w:instrText>
            </w:r>
            <w:r w:rsidR="003B7E39" w:rsidRPr="00B7030B">
              <w:rPr>
                <w:rFonts w:asciiTheme="minorHAnsi" w:hAnsiTheme="minorHAnsi"/>
              </w:rPr>
            </w:r>
            <w:r w:rsidR="003B7E39" w:rsidRPr="00B7030B">
              <w:rPr>
                <w:rFonts w:asciiTheme="minorHAnsi" w:hAnsiTheme="minorHAnsi"/>
              </w:rPr>
              <w:fldChar w:fldCharType="separate"/>
            </w:r>
            <w:r w:rsidR="00795A65" w:rsidRPr="00795A65">
              <w:rPr>
                <w:rStyle w:val="Figurehyperlink"/>
                <w:rFonts w:asciiTheme="minorHAnsi" w:hAnsiTheme="minorHAnsi" w:cs="Arial"/>
                <w:sz w:val="16"/>
              </w:rPr>
              <w:t>Table 50</w:t>
            </w:r>
            <w:r w:rsidR="003B7E39" w:rsidRPr="00B7030B">
              <w:rPr>
                <w:rFonts w:asciiTheme="minorHAnsi" w:hAnsiTheme="minorHAnsi"/>
              </w:rPr>
              <w:fldChar w:fldCharType="end"/>
            </w:r>
          </w:p>
        </w:tc>
        <w:tc>
          <w:tcPr>
            <w:tcW w:w="3150" w:type="dxa"/>
          </w:tcPr>
          <w:p w14:paraId="28CF2CE3" w14:textId="77777777" w:rsidR="0041037A" w:rsidRPr="00B7030B" w:rsidRDefault="0041037A">
            <w:pPr>
              <w:pStyle w:val="tabledata"/>
              <w:rPr>
                <w:rFonts w:asciiTheme="minorHAnsi" w:hAnsiTheme="minorHAnsi"/>
              </w:rPr>
            </w:pP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 xml:space="preserve"> is determined based on applicability criteria of each of these 3 formulations</w:t>
            </w:r>
          </w:p>
        </w:tc>
        <w:tc>
          <w:tcPr>
            <w:tcW w:w="2070" w:type="dxa"/>
          </w:tcPr>
          <w:p w14:paraId="2EF9CB05" w14:textId="77777777" w:rsidR="0041037A" w:rsidRPr="00B7030B" w:rsidRDefault="0041037A">
            <w:pPr>
              <w:pStyle w:val="tabledata"/>
              <w:rPr>
                <w:rFonts w:asciiTheme="minorHAnsi" w:hAnsiTheme="minorHAnsi"/>
              </w:rPr>
            </w:pPr>
            <w:proofErr w:type="spellStart"/>
            <w:r w:rsidRPr="00B7030B">
              <w:rPr>
                <w:rFonts w:asciiTheme="minorHAnsi" w:hAnsiTheme="minorHAnsi"/>
              </w:rPr>
              <w:t>Covar</w:t>
            </w:r>
            <w:proofErr w:type="spellEnd"/>
            <w:r w:rsidRPr="00B7030B">
              <w:rPr>
                <w:rFonts w:asciiTheme="minorHAnsi" w:hAnsiTheme="minorHAnsi"/>
              </w:rPr>
              <w:t xml:space="preserve"> (1976)</w:t>
            </w:r>
          </w:p>
        </w:tc>
      </w:tr>
      <w:tr w:rsidR="0041037A" w:rsidRPr="00B7030B" w14:paraId="7BFCA04F" w14:textId="77777777">
        <w:trPr>
          <w:cantSplit/>
        </w:trPr>
        <w:tc>
          <w:tcPr>
            <w:tcW w:w="378" w:type="dxa"/>
            <w:vAlign w:val="center"/>
          </w:tcPr>
          <w:p w14:paraId="3442286C" w14:textId="77777777" w:rsidR="0041037A" w:rsidRPr="00B7030B" w:rsidRDefault="0041037A">
            <w:pPr>
              <w:pStyle w:val="tabledata"/>
              <w:rPr>
                <w:rFonts w:asciiTheme="minorHAnsi" w:hAnsiTheme="minorHAnsi"/>
              </w:rPr>
            </w:pPr>
            <w:r w:rsidRPr="00B7030B">
              <w:rPr>
                <w:rFonts w:asciiTheme="minorHAnsi" w:hAnsiTheme="minorHAnsi"/>
              </w:rPr>
              <w:t>1</w:t>
            </w:r>
          </w:p>
        </w:tc>
        <w:tc>
          <w:tcPr>
            <w:tcW w:w="3150" w:type="dxa"/>
            <w:vAlign w:val="center"/>
          </w:tcPr>
          <w:p w14:paraId="691585C2" w14:textId="77777777" w:rsidR="0041037A" w:rsidRPr="00B7030B" w:rsidRDefault="00C51A7D" w:rsidP="00DC03F9">
            <w:pPr>
              <w:pStyle w:val="tabledata"/>
              <w:rPr>
                <w:rFonts w:asciiTheme="minorHAnsi" w:hAnsiTheme="minorHAnsi"/>
              </w:rPr>
            </w:pPr>
            <m:oMathPara>
              <m:oMath>
                <m:sSub>
                  <m:sSubPr>
                    <m:ctrlPr>
                      <w:ins w:id="281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818" w:author="Honnalore Steissberg" w:date="2021-07-30T09:49:00Z">
                        <w:rPr>
                          <w:rFonts w:ascii="Cambria Math" w:hAnsiTheme="minorHAnsi"/>
                          <w:i/>
                        </w:rPr>
                      </w:ins>
                    </m:ctrlPr>
                  </m:fPr>
                  <m:num>
                    <m:sSub>
                      <m:sSubPr>
                        <m:ctrlPr>
                          <w:ins w:id="281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820" w:author="Honnalore Steissberg" w:date="2021-07-30T09:49:00Z">
                        <w:rPr>
                          <w:rFonts w:ascii="Cambria Math" w:hAnsiTheme="minorHAnsi"/>
                          <w:i/>
                        </w:rPr>
                      </w:ins>
                    </m:ctrlPr>
                  </m:fPr>
                  <m:num>
                    <m:r>
                      <w:rPr>
                        <w:rFonts w:ascii="Cambria Math" w:hAnsiTheme="minorHAnsi"/>
                      </w:rPr>
                      <m:t>0.728</m:t>
                    </m:r>
                    <m:sSup>
                      <m:sSupPr>
                        <m:ctrlPr>
                          <w:ins w:id="2821"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0.5</m:t>
                        </m:r>
                      </m:sup>
                    </m:sSup>
                    <m:r>
                      <w:rPr>
                        <w:rFonts w:ascii="Cambria Math" w:hAnsiTheme="minorHAnsi"/>
                      </w:rPr>
                      <m:t>-</m:t>
                    </m:r>
                    <m:r>
                      <w:rPr>
                        <w:rFonts w:ascii="Cambria Math" w:hAnsiTheme="minorHAnsi"/>
                      </w:rPr>
                      <m:t>0.317W+0.0372</m:t>
                    </m:r>
                    <m:sSup>
                      <m:sSupPr>
                        <m:ctrlPr>
                          <w:ins w:id="2822"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r>
                  <m:rPr>
                    <m:sty m:val="p"/>
                  </m:rPr>
                  <w:rPr>
                    <w:rFonts w:ascii="Cambria Math" w:hAnsiTheme="minorHAnsi"/>
                  </w:rPr>
                  <w:br/>
                </m:r>
              </m:oMath>
              <m:oMath>
                <m:r>
                  <w:rPr>
                    <w:rFonts w:ascii="Cambria Math" w:hAnsiTheme="minorHAnsi"/>
                  </w:rPr>
                  <m:t>+3.93</m:t>
                </m:r>
                <m:f>
                  <m:fPr>
                    <m:ctrlPr>
                      <w:ins w:id="2823" w:author="Honnalore Steissberg" w:date="2021-07-30T09:49:00Z">
                        <w:rPr>
                          <w:rFonts w:ascii="Cambria Math" w:hAnsiTheme="minorHAnsi"/>
                          <w:i/>
                        </w:rPr>
                      </w:ins>
                    </m:ctrlPr>
                  </m:fPr>
                  <m:num>
                    <m:rad>
                      <m:radPr>
                        <m:degHide m:val="1"/>
                        <m:ctrlPr>
                          <w:ins w:id="2824" w:author="Honnalore Steissberg" w:date="2021-07-30T09:49:00Z">
                            <w:rPr>
                              <w:rFonts w:ascii="Cambria Math" w:hAnsiTheme="minorHAnsi"/>
                              <w:i/>
                            </w:rPr>
                          </w:ins>
                        </m:ctrlPr>
                      </m:radPr>
                      <m:deg/>
                      <m:e>
                        <m:r>
                          <w:rPr>
                            <w:rFonts w:ascii="Cambria Math" w:hAnsiTheme="minorHAnsi"/>
                          </w:rPr>
                          <m:t>U</m:t>
                        </m:r>
                      </m:e>
                    </m:rad>
                  </m:num>
                  <m:den>
                    <m:sSup>
                      <m:sSupPr>
                        <m:ctrlPr>
                          <w:ins w:id="2825"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1.5</m:t>
                        </m:r>
                      </m:sup>
                    </m:sSup>
                    <m:ctrlPr>
                      <w:ins w:id="2826" w:author="Honnalore Steissberg" w:date="2021-07-30T09:49:00Z">
                        <w:rPr>
                          <w:rFonts w:ascii="Cambria Math" w:hAnsi="Cambria Math"/>
                          <w:i/>
                        </w:rPr>
                      </w:ins>
                    </m:ctrlPr>
                  </m:den>
                </m:f>
              </m:oMath>
            </m:oMathPara>
          </w:p>
        </w:tc>
        <w:tc>
          <w:tcPr>
            <w:tcW w:w="3150" w:type="dxa"/>
          </w:tcPr>
          <w:p w14:paraId="79B94B19"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U</w:t>
            </w:r>
            <w:r w:rsidRPr="00B7030B">
              <w:rPr>
                <w:rFonts w:asciiTheme="minorHAnsi" w:hAnsiTheme="minorHAnsi"/>
              </w:rPr>
              <w:tab/>
              <w:t>=</w:t>
            </w:r>
            <w:r w:rsidRPr="00B7030B">
              <w:rPr>
                <w:rFonts w:asciiTheme="minorHAnsi" w:hAnsiTheme="minorHAnsi"/>
              </w:rPr>
              <w:tab/>
              <w:t>mean tidal velocity, m s</w:t>
            </w:r>
            <w:r w:rsidRPr="00B7030B">
              <w:rPr>
                <w:rFonts w:asciiTheme="minorHAnsi" w:hAnsiTheme="minorHAnsi"/>
                <w:vertAlign w:val="superscript"/>
              </w:rPr>
              <w:t>-1</w:t>
            </w:r>
          </w:p>
          <w:p w14:paraId="5483064D"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wind speed, m s</w:t>
            </w:r>
            <w:r w:rsidRPr="00B7030B">
              <w:rPr>
                <w:rFonts w:asciiTheme="minorHAnsi" w:hAnsiTheme="minorHAnsi"/>
                <w:vertAlign w:val="superscript"/>
              </w:rPr>
              <w:t>-1</w:t>
            </w:r>
          </w:p>
          <w:p w14:paraId="41959A81"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H</w:t>
            </w:r>
            <w:r w:rsidRPr="00B7030B">
              <w:rPr>
                <w:rFonts w:asciiTheme="minorHAnsi" w:hAnsiTheme="minorHAnsi"/>
              </w:rPr>
              <w:tab/>
              <w:t>=</w:t>
            </w:r>
            <w:r w:rsidRPr="00B7030B">
              <w:rPr>
                <w:rFonts w:asciiTheme="minorHAnsi" w:hAnsiTheme="minorHAnsi"/>
              </w:rPr>
              <w:tab/>
              <w:t xml:space="preserve">depth, </w:t>
            </w:r>
            <w:r w:rsidRPr="00B7030B">
              <w:rPr>
                <w:rFonts w:asciiTheme="minorHAnsi" w:hAnsiTheme="minorHAnsi"/>
                <w:i/>
                <w:iCs/>
              </w:rPr>
              <w:t>m</w:t>
            </w:r>
          </w:p>
          <w:p w14:paraId="23551B3C"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Kl</w:t>
            </w:r>
            <w:r w:rsidRPr="00B7030B">
              <w:rPr>
                <w:rFonts w:asciiTheme="minorHAnsi" w:hAnsiTheme="minorHAnsi"/>
              </w:rPr>
              <w:tab/>
              <w:t>=</w:t>
            </w:r>
            <w:r w:rsidRPr="00B7030B">
              <w:rPr>
                <w:rFonts w:asciiTheme="minorHAnsi" w:hAnsiTheme="minorHAnsi"/>
              </w:rPr>
              <w:tab/>
              <w:t xml:space="preserve">reaeration velocity, </w:t>
            </w:r>
            <w:r w:rsidRPr="00B7030B">
              <w:rPr>
                <w:rFonts w:asciiTheme="minorHAnsi" w:hAnsiTheme="minorHAnsi"/>
                <w:i/>
                <w:iCs/>
              </w:rPr>
              <w:t>m s-1</w:t>
            </w:r>
          </w:p>
          <w:p w14:paraId="13029482" w14:textId="77777777" w:rsidR="0041037A" w:rsidRPr="00B7030B" w:rsidRDefault="0041037A">
            <w:pPr>
              <w:pStyle w:val="tabledata"/>
              <w:tabs>
                <w:tab w:val="right" w:pos="252"/>
                <w:tab w:val="left" w:pos="342"/>
              </w:tabs>
              <w:ind w:left="-18" w:firstLine="18"/>
              <w:rPr>
                <w:rFonts w:asciiTheme="minorHAnsi" w:hAnsiTheme="minorHAnsi"/>
              </w:rPr>
            </w:pPr>
            <w:r w:rsidRPr="00B7030B">
              <w:rPr>
                <w:rFonts w:asciiTheme="minorHAnsi" w:hAnsiTheme="minorHAnsi"/>
              </w:rPr>
              <w:t>This formula combines the effect of wind from Banks and Herrera (1977) and estuary tidal flow</w:t>
            </w:r>
          </w:p>
        </w:tc>
        <w:tc>
          <w:tcPr>
            <w:tcW w:w="2070" w:type="dxa"/>
          </w:tcPr>
          <w:p w14:paraId="6507EC2E" w14:textId="77777777" w:rsidR="0041037A" w:rsidRPr="00B7030B" w:rsidRDefault="0041037A">
            <w:pPr>
              <w:pStyle w:val="tabledata"/>
              <w:rPr>
                <w:rFonts w:asciiTheme="minorHAnsi" w:hAnsiTheme="minorHAnsi"/>
              </w:rPr>
            </w:pPr>
            <w:r w:rsidRPr="00B7030B">
              <w:rPr>
                <w:rFonts w:asciiTheme="minorHAnsi" w:hAnsiTheme="minorHAnsi"/>
              </w:rPr>
              <w:t>Thomann and Fitzpatrick (1982)</w:t>
            </w:r>
          </w:p>
        </w:tc>
      </w:tr>
      <w:tr w:rsidR="0041037A" w:rsidRPr="00B7030B" w14:paraId="62D2CCFA" w14:textId="77777777">
        <w:trPr>
          <w:cantSplit/>
        </w:trPr>
        <w:tc>
          <w:tcPr>
            <w:tcW w:w="378" w:type="dxa"/>
            <w:vAlign w:val="center"/>
          </w:tcPr>
          <w:p w14:paraId="259F03B7" w14:textId="77777777" w:rsidR="0041037A" w:rsidRPr="00B7030B" w:rsidRDefault="0041037A">
            <w:pPr>
              <w:pStyle w:val="tabledata"/>
              <w:rPr>
                <w:rFonts w:asciiTheme="minorHAnsi" w:hAnsiTheme="minorHAnsi"/>
              </w:rPr>
            </w:pPr>
            <w:r w:rsidRPr="00B7030B">
              <w:rPr>
                <w:rFonts w:asciiTheme="minorHAnsi" w:hAnsiTheme="minorHAnsi"/>
              </w:rPr>
              <w:t>2</w:t>
            </w:r>
          </w:p>
        </w:tc>
        <w:tc>
          <w:tcPr>
            <w:tcW w:w="3150" w:type="dxa"/>
            <w:vAlign w:val="center"/>
          </w:tcPr>
          <w:p w14:paraId="605E57A0" w14:textId="77777777" w:rsidR="0041037A" w:rsidRPr="00B7030B" w:rsidRDefault="00C51A7D" w:rsidP="00DC03F9">
            <w:pPr>
              <w:pStyle w:val="tabledata"/>
              <w:jc w:val="center"/>
              <w:rPr>
                <w:rFonts w:asciiTheme="minorHAnsi" w:hAnsiTheme="minorHAnsi"/>
              </w:rPr>
            </w:pPr>
            <m:oMathPara>
              <m:oMath>
                <m:sSub>
                  <m:sSubPr>
                    <m:ctrlPr>
                      <w:ins w:id="282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sSub>
                  <m:sSubPr>
                    <m:ctrlPr>
                      <w:ins w:id="2828"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sSup>
                  <m:sSupPr>
                    <m:ctrlPr>
                      <w:ins w:id="2829" w:author="Honnalore Steissberg" w:date="2021-07-30T09:49:00Z">
                        <w:rPr>
                          <w:rFonts w:ascii="Cambria Math" w:hAnsiTheme="minorHAnsi"/>
                          <w:i/>
                        </w:rPr>
                      </w:ins>
                    </m:ctrlPr>
                  </m:sSupPr>
                  <m:e>
                    <m:r>
                      <w:rPr>
                        <w:rFonts w:ascii="Cambria Math" w:hAnsiTheme="minorHAnsi"/>
                      </w:rPr>
                      <m:t>U</m:t>
                    </m:r>
                  </m:e>
                  <m:sup>
                    <m:sSub>
                      <m:sSubPr>
                        <m:ctrlPr>
                          <w:ins w:id="2830"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2</m:t>
                        </m:r>
                      </m:sub>
                    </m:sSub>
                    <m:ctrlPr>
                      <w:ins w:id="2831" w:author="Honnalore Steissberg" w:date="2021-07-30T09:49:00Z">
                        <w:rPr>
                          <w:rFonts w:ascii="Cambria Math" w:hAnsi="Cambria Math"/>
                          <w:i/>
                        </w:rPr>
                      </w:ins>
                    </m:ctrlPr>
                  </m:sup>
                </m:sSup>
                <m:sSup>
                  <m:sSupPr>
                    <m:ctrlPr>
                      <w:ins w:id="2832" w:author="Honnalore Steissberg" w:date="2021-07-30T09:49:00Z">
                        <w:rPr>
                          <w:rFonts w:ascii="Cambria Math" w:hAnsiTheme="minorHAnsi"/>
                          <w:i/>
                        </w:rPr>
                      </w:ins>
                    </m:ctrlPr>
                  </m:sSupPr>
                  <m:e>
                    <m:r>
                      <w:rPr>
                        <w:rFonts w:ascii="Cambria Math" w:hAnsiTheme="minorHAnsi"/>
                      </w:rPr>
                      <m:t>H</m:t>
                    </m:r>
                  </m:e>
                  <m:sup>
                    <m:sSub>
                      <m:sSubPr>
                        <m:ctrlPr>
                          <w:ins w:id="2833"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3</m:t>
                        </m:r>
                      </m:sub>
                    </m:sSub>
                    <m:ctrlPr>
                      <w:ins w:id="2834" w:author="Honnalore Steissberg" w:date="2021-07-30T09:49:00Z">
                        <w:rPr>
                          <w:rFonts w:ascii="Cambria Math" w:hAnsi="Cambria Math"/>
                          <w:i/>
                        </w:rPr>
                      </w:ins>
                    </m:ctrlPr>
                  </m:sup>
                </m:sSup>
                <m:r>
                  <w:rPr>
                    <w:rFonts w:ascii="Cambria Math" w:hAnsiTheme="minorHAnsi"/>
                  </w:rPr>
                  <m:t>+</m:t>
                </m:r>
                <m:f>
                  <m:fPr>
                    <m:ctrlPr>
                      <w:ins w:id="2835" w:author="Honnalore Steissberg" w:date="2021-07-30T09:49:00Z">
                        <w:rPr>
                          <w:rFonts w:ascii="Cambria Math" w:hAnsiTheme="minorHAnsi"/>
                          <w:i/>
                        </w:rPr>
                      </w:ins>
                    </m:ctrlPr>
                  </m:fPr>
                  <m:num>
                    <m:r>
                      <w:rPr>
                        <w:rFonts w:ascii="Cambria Math" w:hAnsiTheme="minorHAnsi"/>
                      </w:rPr>
                      <m:t>0.5+</m:t>
                    </m:r>
                    <m:sSub>
                      <m:sSubPr>
                        <m:ctrlPr>
                          <w:ins w:id="2836"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4</m:t>
                        </m:r>
                      </m:sub>
                    </m:sSub>
                    <m:sSup>
                      <m:sSupPr>
                        <m:ctrlPr>
                          <w:ins w:id="2837"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tcPr>
          <w:p w14:paraId="1E546E4B"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U</w:t>
            </w:r>
            <w:r w:rsidRPr="00B7030B">
              <w:rPr>
                <w:rFonts w:asciiTheme="minorHAnsi" w:hAnsiTheme="minorHAnsi"/>
              </w:rPr>
              <w:tab/>
              <w:t>=</w:t>
            </w:r>
            <w:r w:rsidRPr="00B7030B">
              <w:rPr>
                <w:rFonts w:asciiTheme="minorHAnsi" w:hAnsiTheme="minorHAnsi"/>
              </w:rPr>
              <w:tab/>
              <w:t xml:space="preserve">velocity, </w:t>
            </w:r>
            <w:r w:rsidRPr="00B7030B">
              <w:rPr>
                <w:rFonts w:asciiTheme="minorHAnsi" w:hAnsiTheme="minorHAnsi"/>
                <w:i/>
                <w:iCs/>
              </w:rPr>
              <w:t>m s</w:t>
            </w:r>
            <w:r w:rsidRPr="00B7030B">
              <w:rPr>
                <w:rFonts w:asciiTheme="minorHAnsi" w:hAnsiTheme="minorHAnsi"/>
                <w:i/>
                <w:iCs/>
                <w:vertAlign w:val="superscript"/>
              </w:rPr>
              <w:t>-1</w:t>
            </w:r>
            <w:r w:rsidR="0091315D">
              <w:rPr>
                <w:rFonts w:asciiTheme="minorHAnsi" w:hAnsiTheme="minorHAnsi"/>
              </w:rPr>
              <w:t xml:space="preserve">, </w:t>
            </w:r>
            <w:r w:rsidRPr="00B7030B">
              <w:rPr>
                <w:rFonts w:asciiTheme="minorHAnsi" w:hAnsiTheme="minorHAnsi"/>
                <w:i/>
                <w:iCs/>
              </w:rPr>
              <w:t>H</w:t>
            </w:r>
            <w:r w:rsidR="0091315D">
              <w:rPr>
                <w:rFonts w:asciiTheme="minorHAnsi" w:hAnsiTheme="minorHAnsi"/>
                <w:i/>
                <w:iCs/>
              </w:rPr>
              <w:t xml:space="preserve"> </w:t>
            </w:r>
            <w:r w:rsidRPr="00B7030B">
              <w:rPr>
                <w:rFonts w:asciiTheme="minorHAnsi" w:hAnsiTheme="minorHAnsi"/>
              </w:rPr>
              <w:t xml:space="preserve">=depth, </w:t>
            </w:r>
            <w:r w:rsidRPr="00B7030B">
              <w:rPr>
                <w:rFonts w:asciiTheme="minorHAnsi" w:hAnsiTheme="minorHAnsi"/>
                <w:i/>
                <w:iCs/>
              </w:rPr>
              <w:t>m</w:t>
            </w:r>
          </w:p>
          <w:p w14:paraId="2817EC91"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at 10 </w:t>
            </w:r>
            <w:r w:rsidRPr="00B7030B">
              <w:rPr>
                <w:rFonts w:asciiTheme="minorHAnsi" w:hAnsiTheme="minorHAnsi"/>
                <w:i/>
                <w:iCs/>
              </w:rPr>
              <w:t>m</w:t>
            </w:r>
          </w:p>
          <w:p w14:paraId="38DB4ECB"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p w14:paraId="506A8C99"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1</w:t>
            </w:r>
            <w:r w:rsidRPr="00B7030B">
              <w:rPr>
                <w:rFonts w:asciiTheme="minorHAnsi" w:hAnsiTheme="minorHAnsi"/>
              </w:rPr>
              <w:tab/>
              <w:t>=</w:t>
            </w:r>
            <w:r w:rsidRPr="00B7030B">
              <w:rPr>
                <w:rFonts w:asciiTheme="minorHAnsi" w:hAnsiTheme="minorHAnsi"/>
              </w:rPr>
              <w:tab/>
              <w:t>user defined</w:t>
            </w:r>
            <w:r w:rsidR="0091315D">
              <w:rPr>
                <w:rFonts w:asciiTheme="minorHAnsi" w:hAnsiTheme="minorHAnsi"/>
              </w:rPr>
              <w:t xml:space="preserve">, </w:t>
            </w:r>
            <w:r w:rsidRPr="00B7030B">
              <w:rPr>
                <w:rFonts w:asciiTheme="minorHAnsi" w:hAnsiTheme="minorHAnsi"/>
                <w:i/>
                <w:iCs/>
              </w:rPr>
              <w:t>C</w:t>
            </w:r>
            <w:r w:rsidRPr="00B7030B">
              <w:rPr>
                <w:rFonts w:asciiTheme="minorHAnsi" w:hAnsiTheme="minorHAnsi"/>
                <w:i/>
                <w:iCs/>
                <w:vertAlign w:val="subscript"/>
              </w:rPr>
              <w:t>2</w:t>
            </w:r>
            <w:r w:rsidRPr="00B7030B">
              <w:rPr>
                <w:rFonts w:asciiTheme="minorHAnsi" w:hAnsiTheme="minorHAnsi"/>
              </w:rPr>
              <w:t>=user defined</w:t>
            </w:r>
          </w:p>
          <w:p w14:paraId="22A0B508" w14:textId="77777777" w:rsidR="0041037A" w:rsidRPr="00B7030B" w:rsidRDefault="0041037A" w:rsidP="0091315D">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3</w:t>
            </w:r>
            <w:r w:rsidRPr="00B7030B">
              <w:rPr>
                <w:rFonts w:asciiTheme="minorHAnsi" w:hAnsiTheme="minorHAnsi"/>
              </w:rPr>
              <w:tab/>
              <w:t>=</w:t>
            </w:r>
            <w:r w:rsidRPr="00B7030B">
              <w:rPr>
                <w:rFonts w:asciiTheme="minorHAnsi" w:hAnsiTheme="minorHAnsi"/>
              </w:rPr>
              <w:tab/>
              <w:t>user defined</w:t>
            </w:r>
            <w:r w:rsidR="0091315D">
              <w:rPr>
                <w:rFonts w:asciiTheme="minorHAnsi" w:hAnsiTheme="minorHAnsi"/>
              </w:rPr>
              <w:t xml:space="preserve">, </w:t>
            </w:r>
            <w:r w:rsidRPr="00B7030B">
              <w:rPr>
                <w:rFonts w:asciiTheme="minorHAnsi" w:hAnsiTheme="minorHAnsi"/>
                <w:i/>
                <w:iCs/>
              </w:rPr>
              <w:t>C</w:t>
            </w:r>
            <w:r w:rsidRPr="00B7030B">
              <w:rPr>
                <w:rFonts w:asciiTheme="minorHAnsi" w:hAnsiTheme="minorHAnsi"/>
                <w:i/>
                <w:iCs/>
                <w:vertAlign w:val="subscript"/>
              </w:rPr>
              <w:t>4</w:t>
            </w:r>
            <w:r w:rsidRPr="00B7030B">
              <w:rPr>
                <w:rFonts w:asciiTheme="minorHAnsi" w:hAnsiTheme="minorHAnsi"/>
              </w:rPr>
              <w:t>=user defined</w:t>
            </w:r>
          </w:p>
        </w:tc>
        <w:tc>
          <w:tcPr>
            <w:tcW w:w="2070" w:type="dxa"/>
          </w:tcPr>
          <w:p w14:paraId="0A4DB985" w14:textId="77777777" w:rsidR="0041037A" w:rsidRPr="00B7030B" w:rsidRDefault="0041037A">
            <w:pPr>
              <w:pStyle w:val="tabledata"/>
              <w:rPr>
                <w:rFonts w:asciiTheme="minorHAnsi" w:hAnsiTheme="minorHAnsi"/>
              </w:rPr>
            </w:pPr>
            <w:r w:rsidRPr="00B7030B">
              <w:rPr>
                <w:rFonts w:asciiTheme="minorHAnsi" w:hAnsiTheme="minorHAnsi"/>
              </w:rPr>
              <w:t>User defined relationship</w:t>
            </w:r>
          </w:p>
        </w:tc>
      </w:tr>
    </w:tbl>
    <w:p w14:paraId="4C0E6C5C" w14:textId="77777777" w:rsidR="0041037A" w:rsidRPr="00B7030B" w:rsidRDefault="0041037A">
      <w:pPr>
        <w:pStyle w:val="BodyText2"/>
      </w:pPr>
    </w:p>
    <w:p w14:paraId="605FE195" w14:textId="77777777" w:rsidR="0041037A" w:rsidRPr="006E5F94" w:rsidRDefault="0041037A">
      <w:pPr>
        <w:pStyle w:val="BodyText"/>
        <w:rPr>
          <w:sz w:val="20"/>
          <w:szCs w:val="18"/>
        </w:rPr>
      </w:pPr>
      <w:r w:rsidRPr="006E5F94">
        <w:rPr>
          <w:sz w:val="20"/>
          <w:szCs w:val="18"/>
        </w:rPr>
        <w:t>In an estuary situation, a computation can be performed to evaluate whether wind shear or boundary shear controls the turbulen</w:t>
      </w:r>
      <w:r w:rsidR="00137DD8" w:rsidRPr="006E5F94">
        <w:rPr>
          <w:sz w:val="20"/>
          <w:szCs w:val="18"/>
        </w:rPr>
        <w:t>t</w:t>
      </w:r>
      <w:r w:rsidRPr="006E5F94">
        <w:rPr>
          <w:sz w:val="20"/>
          <w:szCs w:val="18"/>
        </w:rPr>
        <w:t xml:space="preserve"> intensity at the surface.  This algorithm </w:t>
      </w:r>
      <w:r w:rsidR="008B3170" w:rsidRPr="006E5F94">
        <w:rPr>
          <w:sz w:val="20"/>
          <w:szCs w:val="18"/>
        </w:rPr>
        <w:t>may</w:t>
      </w:r>
      <w:r w:rsidRPr="006E5F94">
        <w:rPr>
          <w:sz w:val="20"/>
          <w:szCs w:val="18"/>
        </w:rPr>
        <w:t xml:space="preserve"> be added to the code in a future release version.  For further information, see </w:t>
      </w:r>
      <w:r w:rsidR="00137DD8" w:rsidRPr="006E5F94">
        <w:rPr>
          <w:sz w:val="20"/>
          <w:szCs w:val="18"/>
        </w:rPr>
        <w:t>Part 2 of the User’s Manual</w:t>
      </w:r>
      <w:r w:rsidRPr="006E5F94">
        <w:rPr>
          <w:sz w:val="20"/>
          <w:szCs w:val="18"/>
        </w:rPr>
        <w:t>.</w:t>
      </w:r>
    </w:p>
    <w:p w14:paraId="595DFB00" w14:textId="77777777" w:rsidR="0041037A" w:rsidRPr="00B7030B" w:rsidRDefault="0041037A">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05732218" w14:textId="77777777" w:rsidR="0041037A" w:rsidRPr="0010070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REAERAT    REARC    EQN#   COEF1   COEF2   COEF3   COEF4</w:t>
      </w:r>
    </w:p>
    <w:p w14:paraId="2CEFA632" w14:textId="77777777" w:rsidR="0041037A" w:rsidRPr="0010070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RIVER       7</w:t>
      </w:r>
    </w:p>
    <w:p w14:paraId="00C79DD7" w14:textId="77777777" w:rsidR="0041037A" w:rsidRPr="0010070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LAKE       5</w:t>
      </w:r>
    </w:p>
    <w:p w14:paraId="04FEF423" w14:textId="77777777" w:rsidR="0041037A" w:rsidRPr="0010070B" w:rsidRDefault="0041037A">
      <w:pPr>
        <w:pStyle w:val="Examplebody"/>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ESTUARY       1</w:t>
      </w:r>
    </w:p>
    <w:p w14:paraId="43E88A94" w14:textId="77777777" w:rsidR="002863FD" w:rsidRDefault="002863FD" w:rsidP="008B3170">
      <w:bookmarkStart w:id="2838" w:name="restart_filename"/>
      <w:bookmarkEnd w:id="2838"/>
    </w:p>
    <w:p w14:paraId="4B192704" w14:textId="77777777" w:rsidR="0091315D" w:rsidRDefault="0091315D" w:rsidP="008B3170">
      <w:pPr>
        <w:sectPr w:rsidR="0091315D" w:rsidSect="00D8359E">
          <w:headerReference w:type="even" r:id="rId84"/>
          <w:headerReference w:type="default" r:id="rId85"/>
          <w:endnotePr>
            <w:numFmt w:val="decimal"/>
          </w:endnotePr>
          <w:pgSz w:w="12240" w:h="15840" w:code="1"/>
          <w:pgMar w:top="1728" w:right="1440" w:bottom="1728" w:left="2160" w:header="1008" w:footer="1008" w:gutter="0"/>
          <w:paperSrc w:first="100" w:other="100"/>
          <w:cols w:space="720"/>
        </w:sectPr>
      </w:pPr>
    </w:p>
    <w:p w14:paraId="1EFA977A" w14:textId="77777777" w:rsidR="002863FD" w:rsidRDefault="002863FD" w:rsidP="008B3170"/>
    <w:p w14:paraId="0E91E0B1" w14:textId="77777777" w:rsidR="002863FD" w:rsidRDefault="002863FD" w:rsidP="008B3170"/>
    <w:p w14:paraId="0D6590B7" w14:textId="77777777" w:rsidR="002863FD" w:rsidRDefault="002863FD" w:rsidP="008B3170"/>
    <w:p w14:paraId="0C6D689E" w14:textId="77777777" w:rsidR="0041037A" w:rsidRPr="0091315D" w:rsidRDefault="0041037A" w:rsidP="0091315D">
      <w:pPr>
        <w:pStyle w:val="Heading4"/>
        <w:spacing w:after="0"/>
      </w:pPr>
      <w:bookmarkStart w:id="2839" w:name="_Toc41047796"/>
      <w:r w:rsidRPr="00B7030B">
        <w:t>Restart Input Filename (RSI FILE)</w:t>
      </w:r>
      <w:bookmarkEnd w:id="2839"/>
    </w:p>
    <w:p w14:paraId="5C532859"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40" w:name="_Toc8027420"/>
      <w:r w:rsidR="0041037A" w:rsidRPr="00B7030B">
        <w:rPr>
          <w:rStyle w:val="Cardtitle1"/>
          <w:rFonts w:asciiTheme="minorHAnsi" w:hAnsiTheme="minorHAnsi"/>
          <w:b/>
          <w:bCs/>
        </w:rPr>
        <w:instrText>Restart Input Filename (RSI FILE)</w:instrText>
      </w:r>
      <w:bookmarkEnd w:id="284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D3FCBF3"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3801F8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RSIFN</w:t>
      </w:r>
      <w:r w:rsidRPr="00B7030B">
        <w:rPr>
          <w:rFonts w:asciiTheme="minorHAnsi" w:hAnsiTheme="minorHAnsi"/>
        </w:rPr>
        <w:tab/>
        <w:t>Character</w:t>
      </w:r>
      <w:r w:rsidRPr="00B7030B">
        <w:rPr>
          <w:rFonts w:asciiTheme="minorHAnsi" w:hAnsiTheme="minorHAnsi"/>
        </w:rPr>
        <w:tab/>
        <w:t>Restart input data filename</w:t>
      </w:r>
    </w:p>
    <w:p w14:paraId="3545D6B5" w14:textId="77777777" w:rsidR="0041037A" w:rsidRPr="00B7030B" w:rsidRDefault="0041037A">
      <w:pPr>
        <w:pStyle w:val="BodyText2"/>
      </w:pPr>
    </w:p>
    <w:p w14:paraId="534AA9BB" w14:textId="13E72F71" w:rsidR="0041037A" w:rsidRPr="006E5F94" w:rsidRDefault="0041037A" w:rsidP="00C64B21">
      <w:pPr>
        <w:pStyle w:val="BodyText"/>
        <w:rPr>
          <w:sz w:val="20"/>
        </w:rPr>
      </w:pPr>
      <w:r w:rsidRPr="006E5F94">
        <w:rPr>
          <w:sz w:val="20"/>
        </w:rPr>
        <w:t>This card specifies the filename used as input for restarts.</w:t>
      </w:r>
      <w:r w:rsidR="00F736F1" w:rsidRPr="006E5F94">
        <w:rPr>
          <w:sz w:val="20"/>
        </w:rPr>
        <w:t xml:space="preserve"> Note that </w:t>
      </w:r>
      <w:r w:rsidR="00C64B21" w:rsidRPr="006E5F94">
        <w:rPr>
          <w:sz w:val="20"/>
        </w:rPr>
        <w:t>in Windows one can use</w:t>
      </w:r>
      <w:r w:rsidR="00C64B21" w:rsidRPr="006E5F94">
        <w:rPr>
          <w:rFonts w:cstheme="minorHAnsi"/>
          <w:sz w:val="20"/>
        </w:rPr>
        <w:t xml:space="preserve"> </w:t>
      </w:r>
      <w:ins w:id="2841" w:author="Honnalore Steissberg" w:date="2021-07-30T16:27:00Z">
        <w:r w:rsidR="00DA768F">
          <w:rPr>
            <w:rFonts w:cstheme="minorHAnsi"/>
            <w:sz w:val="20"/>
          </w:rPr>
          <w:t>‘</w:t>
        </w:r>
      </w:ins>
      <w:del w:id="2842" w:author="Honnalore Steissberg" w:date="2021-07-30T16:27:00Z">
        <w:r w:rsidR="00C64B21" w:rsidRPr="006E5F94" w:rsidDel="00DA768F">
          <w:rPr>
            <w:rFonts w:cstheme="minorHAnsi"/>
            <w:sz w:val="20"/>
          </w:rPr>
          <w:delText>‘</w:delText>
        </w:r>
      </w:del>
      <w:r w:rsidR="00C64B21" w:rsidRPr="006E5F94">
        <w:rPr>
          <w:rFonts w:cstheme="minorHAnsi"/>
          <w:sz w:val="20"/>
        </w:rPr>
        <w:t xml:space="preserve">.\Subdirectory\Filename’ to specify a model subdirectory in the working directory and a filename. </w:t>
      </w:r>
    </w:p>
    <w:p w14:paraId="725E4BD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268F6572" w14:textId="77777777" w:rsidR="0041037A" w:rsidRPr="0010070B" w:rsidRDefault="0041037A">
      <w:pPr>
        <w:pStyle w:val="Examplebody"/>
        <w:rPr>
          <w:rStyle w:val="Cardexample1"/>
        </w:rPr>
      </w:pPr>
      <w:r w:rsidRPr="0010070B">
        <w:rPr>
          <w:rStyle w:val="Cardexample1"/>
        </w:rPr>
        <w:t>RSI FILE..............................RSIFN.....................................</w:t>
      </w:r>
    </w:p>
    <w:p w14:paraId="66339C0E" w14:textId="77777777" w:rsidR="0041037A" w:rsidRPr="0010070B" w:rsidRDefault="0041037A">
      <w:pPr>
        <w:pStyle w:val="Examplebody"/>
        <w:rPr>
          <w:rStyle w:val="Cardexample1"/>
        </w:rPr>
      </w:pPr>
      <w:r w:rsidRPr="0010070B">
        <w:rPr>
          <w:rStyle w:val="Cardexample1"/>
        </w:rPr>
        <w:t xml:space="preserve">        </w:t>
      </w:r>
      <w:proofErr w:type="spellStart"/>
      <w:r w:rsidRPr="0010070B">
        <w:rPr>
          <w:rStyle w:val="Cardexample1"/>
        </w:rPr>
        <w:t>rsi.npt</w:t>
      </w:r>
      <w:proofErr w:type="spellEnd"/>
    </w:p>
    <w:p w14:paraId="64F6B687" w14:textId="77777777" w:rsidR="0041037A" w:rsidRPr="00B7030B" w:rsidRDefault="0041037A" w:rsidP="001D7787">
      <w:pPr>
        <w:pStyle w:val="Heading4"/>
        <w:spacing w:before="0" w:after="0"/>
      </w:pPr>
      <w:r w:rsidRPr="00B7030B">
        <w:br w:type="page"/>
      </w:r>
      <w:bookmarkStart w:id="2843" w:name="withdrawal_filename"/>
      <w:bookmarkStart w:id="2844" w:name="_Toc41047797"/>
      <w:bookmarkEnd w:id="2843"/>
      <w:r w:rsidRPr="00B7030B">
        <w:lastRenderedPageBreak/>
        <w:t>Withdrawal Filename (QWD FILE)</w:t>
      </w:r>
      <w:bookmarkEnd w:id="2844"/>
    </w:p>
    <w:p w14:paraId="67C5330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45" w:name="_Toc8027421"/>
      <w:r w:rsidR="0041037A" w:rsidRPr="00B7030B">
        <w:rPr>
          <w:rStyle w:val="Cardtitle1"/>
          <w:rFonts w:asciiTheme="minorHAnsi" w:hAnsiTheme="minorHAnsi"/>
          <w:b/>
          <w:bCs/>
        </w:rPr>
        <w:instrText>Withdrawal Filename (QWD FILE)</w:instrText>
      </w:r>
      <w:bookmarkEnd w:id="284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3439985"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3652E1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QWDFN</w:t>
      </w:r>
      <w:r w:rsidRPr="00B7030B">
        <w:rPr>
          <w:rFonts w:asciiTheme="minorHAnsi" w:hAnsiTheme="minorHAnsi"/>
        </w:rPr>
        <w:tab/>
        <w:t>Character</w:t>
      </w:r>
      <w:r w:rsidRPr="00B7030B">
        <w:rPr>
          <w:rFonts w:asciiTheme="minorHAnsi" w:hAnsiTheme="minorHAnsi"/>
        </w:rPr>
        <w:tab/>
        <w:t>Withdrawal filename</w:t>
      </w:r>
    </w:p>
    <w:p w14:paraId="7BA66A6B" w14:textId="77777777" w:rsidR="0041037A" w:rsidRPr="00B7030B" w:rsidRDefault="0041037A">
      <w:pPr>
        <w:pStyle w:val="BodyText2"/>
      </w:pPr>
    </w:p>
    <w:p w14:paraId="3A4D75F2" w14:textId="77777777" w:rsidR="0041037A" w:rsidRPr="006E5F94" w:rsidRDefault="0041037A" w:rsidP="00C64B21">
      <w:pPr>
        <w:pStyle w:val="BodyText"/>
        <w:rPr>
          <w:sz w:val="20"/>
        </w:rPr>
      </w:pPr>
      <w:r w:rsidRPr="006E5F94">
        <w:rPr>
          <w:sz w:val="20"/>
        </w:rPr>
        <w:t xml:space="preserve">This card specifies the filename for withdrawal outflows.  See a description of the </w:t>
      </w:r>
      <w:hyperlink w:anchor="withdrawal_file" w:history="1">
        <w:r w:rsidRPr="006E5F94">
          <w:rPr>
            <w:rStyle w:val="Hyperlink"/>
            <w:rFonts w:asciiTheme="minorHAnsi" w:hAnsiTheme="minorHAnsi"/>
          </w:rPr>
          <w:t>withdrawal file</w:t>
        </w:r>
      </w:hyperlink>
      <w:r w:rsidRPr="006E5F94">
        <w:rPr>
          <w:sz w:val="20"/>
        </w:rPr>
        <w:t xml:space="preserve"> for more information on dat</w:t>
      </w:r>
      <w:r w:rsidRPr="006E5F94">
        <w:rPr>
          <w:sz w:val="20"/>
        </w:rPr>
        <w:softHyphen/>
        <w: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48B28E1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05030080" w14:textId="77777777" w:rsidR="0041037A" w:rsidRPr="0010070B" w:rsidRDefault="0041037A">
      <w:pPr>
        <w:pStyle w:val="Examplebody"/>
        <w:rPr>
          <w:rStyle w:val="Cardexample1"/>
        </w:rPr>
      </w:pPr>
      <w:r w:rsidRPr="0010070B">
        <w:rPr>
          <w:rStyle w:val="Cardexample1"/>
        </w:rPr>
        <w:t>QWD FILE..............................QWDFN.....................................</w:t>
      </w:r>
    </w:p>
    <w:p w14:paraId="5F36DBAE" w14:textId="77777777" w:rsidR="0041037A" w:rsidRPr="0010070B" w:rsidRDefault="0041037A">
      <w:pPr>
        <w:pStyle w:val="Examplebody"/>
        <w:rPr>
          <w:rStyle w:val="Cardexample1"/>
        </w:rPr>
      </w:pPr>
      <w:r w:rsidRPr="0010070B">
        <w:rPr>
          <w:rStyle w:val="Cardexample1"/>
        </w:rPr>
        <w:t xml:space="preserve">        </w:t>
      </w:r>
      <w:proofErr w:type="spellStart"/>
      <w:r w:rsidRPr="0010070B">
        <w:rPr>
          <w:rStyle w:val="Cardexample1"/>
        </w:rPr>
        <w:t>qwd.npt</w:t>
      </w:r>
      <w:proofErr w:type="spellEnd"/>
    </w:p>
    <w:p w14:paraId="5696905B" w14:textId="77777777" w:rsidR="0016403C" w:rsidRDefault="0016403C" w:rsidP="0016403C">
      <w:bookmarkStart w:id="2846" w:name="gate_filename"/>
      <w:bookmarkEnd w:id="2846"/>
    </w:p>
    <w:p w14:paraId="692CCD58" w14:textId="77777777" w:rsidR="0016403C" w:rsidRDefault="0016403C" w:rsidP="0016403C"/>
    <w:p w14:paraId="76CEA473" w14:textId="77777777" w:rsidR="0016403C" w:rsidRDefault="0016403C" w:rsidP="0016403C"/>
    <w:p w14:paraId="7087B6CD" w14:textId="77777777" w:rsidR="0016403C" w:rsidRDefault="0016403C" w:rsidP="0016403C"/>
    <w:p w14:paraId="217CCD63" w14:textId="77777777" w:rsidR="0041037A" w:rsidRPr="00B7030B" w:rsidRDefault="0041037A" w:rsidP="001D7787">
      <w:pPr>
        <w:pStyle w:val="Heading4"/>
        <w:spacing w:before="0" w:after="0"/>
      </w:pPr>
      <w:bookmarkStart w:id="2847" w:name="_Toc41047798"/>
      <w:r w:rsidRPr="00B7030B">
        <w:t>Gate Outflow Filename (QGT FILE)</w:t>
      </w:r>
      <w:bookmarkEnd w:id="2847"/>
    </w:p>
    <w:p w14:paraId="4BE00CA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48" w:name="_Toc8027422"/>
      <w:r w:rsidR="0041037A" w:rsidRPr="00B7030B">
        <w:rPr>
          <w:rStyle w:val="Cardtitle1"/>
          <w:rFonts w:asciiTheme="minorHAnsi" w:hAnsiTheme="minorHAnsi"/>
          <w:b/>
          <w:bCs/>
        </w:rPr>
        <w:instrText>Gate Outflow (QGT FILE)</w:instrText>
      </w:r>
      <w:bookmarkEnd w:id="284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D51692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73B25B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QGTFN</w:t>
      </w:r>
      <w:r w:rsidRPr="00B7030B">
        <w:rPr>
          <w:rFonts w:asciiTheme="minorHAnsi" w:hAnsiTheme="minorHAnsi"/>
        </w:rPr>
        <w:tab/>
        <w:t>Character</w:t>
      </w:r>
      <w:r w:rsidRPr="00B7030B">
        <w:rPr>
          <w:rFonts w:asciiTheme="minorHAnsi" w:hAnsiTheme="minorHAnsi"/>
        </w:rPr>
        <w:tab/>
        <w:t>Gated outflow filename</w:t>
      </w:r>
    </w:p>
    <w:p w14:paraId="63232B75" w14:textId="77777777" w:rsidR="0041037A" w:rsidRPr="00B7030B" w:rsidRDefault="0041037A">
      <w:pPr>
        <w:pStyle w:val="BodyText2"/>
      </w:pPr>
    </w:p>
    <w:p w14:paraId="57470E01" w14:textId="77777777" w:rsidR="0041037A" w:rsidRPr="006E5F94" w:rsidRDefault="0041037A" w:rsidP="00C64B21">
      <w:pPr>
        <w:pStyle w:val="BodyText"/>
        <w:rPr>
          <w:sz w:val="20"/>
        </w:rPr>
      </w:pPr>
      <w:r w:rsidRPr="006E5F94">
        <w:rPr>
          <w:sz w:val="20"/>
        </w:rPr>
        <w:t xml:space="preserve">This card specifies the filename(s) for branch outflows.  See a description of the </w:t>
      </w:r>
      <w:hyperlink w:anchor="gate_input_file" w:history="1">
        <w:r w:rsidRPr="006E5F94">
          <w:rPr>
            <w:rStyle w:val="Hyperlink"/>
            <w:rFonts w:asciiTheme="minorHAnsi" w:hAnsiTheme="minorHAnsi"/>
          </w:rPr>
          <w:t>gate outflow file</w:t>
        </w:r>
      </w:hyperlink>
      <w:r w:rsidRPr="006E5F94">
        <w:rPr>
          <w:sz w:val="20"/>
        </w:rPr>
        <w:t xml:space="preserve"> for more information on data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5BF128C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DB67A7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QGT FILE..............................QGTFN.....................................</w:t>
      </w:r>
    </w:p>
    <w:p w14:paraId="6C85F49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qgt.</w:t>
      </w:r>
      <w:r w:rsidR="001D7787">
        <w:t>csv</w:t>
      </w:r>
    </w:p>
    <w:p w14:paraId="6A04FCE6" w14:textId="77777777" w:rsidR="0041037A" w:rsidRPr="00B7030B" w:rsidRDefault="0041037A" w:rsidP="001D7787">
      <w:pPr>
        <w:pStyle w:val="Heading4"/>
        <w:spacing w:before="0" w:after="0"/>
      </w:pPr>
      <w:r w:rsidRPr="00B7030B">
        <w:br w:type="page"/>
      </w:r>
      <w:bookmarkStart w:id="2849" w:name="wind_sheltering_filename"/>
      <w:bookmarkStart w:id="2850" w:name="_Toc41047799"/>
      <w:bookmarkEnd w:id="2849"/>
      <w:r w:rsidRPr="00B7030B">
        <w:lastRenderedPageBreak/>
        <w:t>Wind Sheltering Filename (WSC FILE)</w:t>
      </w:r>
      <w:bookmarkEnd w:id="2850"/>
    </w:p>
    <w:p w14:paraId="5C66FEA9"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51" w:name="_Toc8027423"/>
      <w:r w:rsidR="0041037A" w:rsidRPr="00B7030B">
        <w:rPr>
          <w:rStyle w:val="Cardtitle1"/>
          <w:rFonts w:asciiTheme="minorHAnsi" w:hAnsiTheme="minorHAnsi"/>
          <w:b/>
          <w:bCs/>
        </w:rPr>
        <w:instrText>Bathymetry Filename (BTH FILE)</w:instrText>
      </w:r>
      <w:bookmarkEnd w:id="285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64483F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D8699A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WSCFN</w:t>
      </w:r>
      <w:r w:rsidRPr="00B7030B">
        <w:rPr>
          <w:rFonts w:asciiTheme="minorHAnsi" w:hAnsiTheme="minorHAnsi"/>
        </w:rPr>
        <w:tab/>
        <w:t>Character</w:t>
      </w:r>
      <w:r w:rsidRPr="00B7030B">
        <w:rPr>
          <w:rFonts w:asciiTheme="minorHAnsi" w:hAnsiTheme="minorHAnsi"/>
        </w:rPr>
        <w:tab/>
        <w:t>Wind sheltering Coefficient sheltering file</w:t>
      </w:r>
      <w:r w:rsidRPr="00B7030B">
        <w:rPr>
          <w:rFonts w:asciiTheme="minorHAnsi" w:hAnsiTheme="minorHAnsi"/>
        </w:rPr>
        <w:softHyphen/>
        <w:t>name</w:t>
      </w:r>
    </w:p>
    <w:p w14:paraId="6FC090AC" w14:textId="77777777" w:rsidR="0041037A" w:rsidRPr="00B7030B" w:rsidRDefault="0041037A">
      <w:pPr>
        <w:pStyle w:val="BodyText2"/>
      </w:pPr>
    </w:p>
    <w:p w14:paraId="497B18DC" w14:textId="77777777" w:rsidR="0041037A" w:rsidRPr="006E5F94" w:rsidRDefault="0041037A" w:rsidP="00C64B21">
      <w:pPr>
        <w:pStyle w:val="BodyText"/>
        <w:rPr>
          <w:sz w:val="20"/>
        </w:rPr>
      </w:pPr>
      <w:r w:rsidRPr="006E5F94">
        <w:rPr>
          <w:sz w:val="20"/>
        </w:rPr>
        <w:t xml:space="preserve">This card specifies the filename containing the wind sheltering coefficients as a function of segment number and Julian date. One file contains all the wind sheltering coefficients for all waterbodies.  See a description of the </w:t>
      </w:r>
      <w:hyperlink w:anchor="wind_sheltering_file" w:history="1">
        <w:r w:rsidRPr="006E5F94">
          <w:rPr>
            <w:rStyle w:val="Hyperlink"/>
            <w:rFonts w:asciiTheme="minorHAnsi" w:hAnsiTheme="minorHAnsi"/>
          </w:rPr>
          <w:t>wind-sheltering file</w:t>
        </w:r>
      </w:hyperlink>
      <w:r w:rsidRPr="006E5F94">
        <w:rPr>
          <w:sz w:val="20"/>
        </w:rPr>
        <w:t xml:space="preserve"> for more information on data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2758BD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2834BE4"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WSC FILE...............................WSCFN....................................</w:t>
      </w:r>
    </w:p>
    <w:p w14:paraId="420342EB"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wsc.</w:t>
      </w:r>
      <w:r w:rsidR="001D7787">
        <w:t>csv</w:t>
      </w:r>
    </w:p>
    <w:p w14:paraId="122B0A17" w14:textId="77777777" w:rsidR="0016403C" w:rsidRDefault="0016403C" w:rsidP="0016403C">
      <w:bookmarkStart w:id="2852" w:name="I_O_filename_cards"/>
      <w:bookmarkStart w:id="2853" w:name="shading_filename"/>
      <w:bookmarkEnd w:id="2852"/>
      <w:bookmarkEnd w:id="2853"/>
    </w:p>
    <w:p w14:paraId="182ECA3B" w14:textId="77777777" w:rsidR="0016403C" w:rsidRDefault="0016403C" w:rsidP="0016403C"/>
    <w:p w14:paraId="561103E9" w14:textId="77777777" w:rsidR="0016403C" w:rsidRDefault="0016403C" w:rsidP="0016403C"/>
    <w:p w14:paraId="65CFF09D" w14:textId="77777777" w:rsidR="0016403C" w:rsidRDefault="0016403C" w:rsidP="0016403C"/>
    <w:p w14:paraId="754E913F" w14:textId="77777777" w:rsidR="0016403C" w:rsidRDefault="0016403C" w:rsidP="0016403C"/>
    <w:p w14:paraId="62271266" w14:textId="77777777" w:rsidR="0041037A" w:rsidRPr="00B7030B" w:rsidRDefault="0041037A" w:rsidP="001D7787">
      <w:pPr>
        <w:pStyle w:val="Heading4"/>
        <w:spacing w:before="0" w:after="0"/>
      </w:pPr>
      <w:bookmarkStart w:id="2854" w:name="_Toc41047800"/>
      <w:r w:rsidRPr="00B7030B">
        <w:t>Dynamic Shading Filename (SHD FILE)</w:t>
      </w:r>
      <w:bookmarkEnd w:id="2854"/>
    </w:p>
    <w:p w14:paraId="0FF9BE4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55" w:name="_Toc8027424"/>
      <w:r w:rsidR="0041037A" w:rsidRPr="00B7030B">
        <w:rPr>
          <w:rStyle w:val="Cardtitle1"/>
          <w:rFonts w:asciiTheme="minorHAnsi" w:hAnsiTheme="minorHAnsi"/>
          <w:b/>
          <w:bCs/>
        </w:rPr>
        <w:instrText>Bathymetry Filename (BTH FILE)</w:instrText>
      </w:r>
      <w:bookmarkEnd w:id="285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B0580DB"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D2D5450"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SHDFN</w:t>
      </w:r>
      <w:r w:rsidRPr="00B7030B">
        <w:rPr>
          <w:rFonts w:asciiTheme="minorHAnsi" w:hAnsiTheme="minorHAnsi"/>
        </w:rPr>
        <w:tab/>
        <w:t>Character</w:t>
      </w:r>
      <w:r w:rsidRPr="00B7030B">
        <w:rPr>
          <w:rFonts w:asciiTheme="minorHAnsi" w:hAnsiTheme="minorHAnsi"/>
        </w:rPr>
        <w:tab/>
        <w:t>Dynamic shading file</w:t>
      </w:r>
      <w:r w:rsidRPr="00B7030B">
        <w:rPr>
          <w:rFonts w:asciiTheme="minorHAnsi" w:hAnsiTheme="minorHAnsi"/>
        </w:rPr>
        <w:softHyphen/>
        <w:t>name</w:t>
      </w:r>
    </w:p>
    <w:p w14:paraId="6F083330" w14:textId="77777777" w:rsidR="0041037A" w:rsidRPr="00B7030B" w:rsidRDefault="0041037A">
      <w:pPr>
        <w:pStyle w:val="BodyText2"/>
      </w:pPr>
    </w:p>
    <w:p w14:paraId="28A0A622" w14:textId="77777777" w:rsidR="0041037A" w:rsidRPr="006E5F94" w:rsidRDefault="0041037A" w:rsidP="00C64B21">
      <w:pPr>
        <w:pStyle w:val="BodyText"/>
        <w:rPr>
          <w:sz w:val="20"/>
        </w:rPr>
      </w:pPr>
      <w:r w:rsidRPr="006E5F94">
        <w:rPr>
          <w:sz w:val="20"/>
        </w:rPr>
        <w:t xml:space="preserve">This card specifies the filename containing the </w:t>
      </w:r>
      <w:r w:rsidR="00794367" w:rsidRPr="006E5F94">
        <w:rPr>
          <w:sz w:val="20"/>
        </w:rPr>
        <w:t>shading</w:t>
      </w:r>
      <w:r w:rsidRPr="006E5F94">
        <w:rPr>
          <w:sz w:val="20"/>
        </w:rPr>
        <w:t xml:space="preserve"> </w:t>
      </w:r>
      <w:r w:rsidR="00794367" w:rsidRPr="006E5F94">
        <w:rPr>
          <w:sz w:val="20"/>
        </w:rPr>
        <w:t xml:space="preserve">parameters </w:t>
      </w:r>
      <w:r w:rsidRPr="006E5F94">
        <w:rPr>
          <w:sz w:val="20"/>
        </w:rPr>
        <w:t xml:space="preserve">as a function of segment number. </w:t>
      </w:r>
      <w:r w:rsidR="00794367" w:rsidRPr="006E5F94">
        <w:rPr>
          <w:sz w:val="20"/>
        </w:rPr>
        <w:t>This o</w:t>
      </w:r>
      <w:r w:rsidRPr="006E5F94">
        <w:rPr>
          <w:sz w:val="20"/>
        </w:rPr>
        <w:t xml:space="preserve">ne file contains all the dynamic shading coefficients for all waterbodies.  See a description of the </w:t>
      </w:r>
      <w:hyperlink w:anchor="shade_file" w:history="1">
        <w:r w:rsidRPr="006E5F94">
          <w:rPr>
            <w:rStyle w:val="Hyperlink"/>
            <w:rFonts w:asciiTheme="minorHAnsi" w:hAnsiTheme="minorHAnsi"/>
          </w:rPr>
          <w:t>dynamic shading file</w:t>
        </w:r>
      </w:hyperlink>
      <w:r w:rsidRPr="006E5F94">
        <w:rPr>
          <w:sz w:val="20"/>
        </w:rPr>
        <w:t xml:space="preserve"> for more information on data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36123D3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74C26EA5"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SHD FILE...............................SHDFN....................................</w:t>
      </w:r>
    </w:p>
    <w:p w14:paraId="621B94B8"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sh</w:t>
      </w:r>
      <w:r w:rsidR="001D7787">
        <w:t>a</w:t>
      </w:r>
      <w:r w:rsidRPr="0010070B">
        <w:t>d</w:t>
      </w:r>
      <w:r w:rsidR="001D7787">
        <w:t>e</w:t>
      </w:r>
      <w:r w:rsidRPr="0010070B">
        <w:t>.</w:t>
      </w:r>
      <w:r w:rsidR="001D7787">
        <w:t>csv</w:t>
      </w:r>
    </w:p>
    <w:p w14:paraId="57253C85" w14:textId="77777777" w:rsidR="0041037A" w:rsidRPr="00B7030B" w:rsidRDefault="0041037A" w:rsidP="001D7787">
      <w:pPr>
        <w:pStyle w:val="Heading4"/>
        <w:spacing w:before="0" w:after="0"/>
      </w:pPr>
      <w:r w:rsidRPr="00B7030B">
        <w:br w:type="page"/>
      </w:r>
      <w:bookmarkStart w:id="2856" w:name="bathymetry_filename"/>
      <w:bookmarkStart w:id="2857" w:name="_Toc41047801"/>
      <w:bookmarkEnd w:id="2856"/>
      <w:r w:rsidRPr="00B7030B">
        <w:lastRenderedPageBreak/>
        <w:t>Bathymetry Filename (BTH FILE)</w:t>
      </w:r>
      <w:bookmarkEnd w:id="2857"/>
    </w:p>
    <w:p w14:paraId="4A8FA6D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58" w:name="_Toc8027425"/>
      <w:r w:rsidR="0041037A" w:rsidRPr="00B7030B">
        <w:rPr>
          <w:rStyle w:val="Cardtitle1"/>
          <w:rFonts w:asciiTheme="minorHAnsi" w:hAnsiTheme="minorHAnsi"/>
          <w:b/>
          <w:bCs/>
        </w:rPr>
        <w:instrText>Bathymetry Filename (BTH FILE)</w:instrText>
      </w:r>
      <w:bookmarkEnd w:id="285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3FF540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546670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BTHFN</w:t>
      </w:r>
      <w:r w:rsidRPr="00B7030B">
        <w:rPr>
          <w:rFonts w:asciiTheme="minorHAnsi" w:hAnsiTheme="minorHAnsi"/>
        </w:rPr>
        <w:tab/>
        <w:t>Character</w:t>
      </w:r>
      <w:r w:rsidRPr="00B7030B">
        <w:rPr>
          <w:rFonts w:asciiTheme="minorHAnsi" w:hAnsiTheme="minorHAnsi"/>
        </w:rPr>
        <w:tab/>
        <w:t>Bathymetry file</w:t>
      </w:r>
      <w:r w:rsidRPr="00B7030B">
        <w:rPr>
          <w:rFonts w:asciiTheme="minorHAnsi" w:hAnsiTheme="minorHAnsi"/>
        </w:rPr>
        <w:softHyphen/>
        <w:t>name</w:t>
      </w:r>
    </w:p>
    <w:p w14:paraId="28EC62DF" w14:textId="77777777" w:rsidR="0041037A" w:rsidRPr="00B7030B" w:rsidRDefault="0041037A">
      <w:pPr>
        <w:pStyle w:val="BodyText2"/>
      </w:pPr>
    </w:p>
    <w:p w14:paraId="0F99D650" w14:textId="77777777" w:rsidR="0041037A" w:rsidRPr="006E5F94" w:rsidRDefault="0041037A" w:rsidP="00C64B21">
      <w:pPr>
        <w:pStyle w:val="BodyText"/>
        <w:rPr>
          <w:sz w:val="20"/>
        </w:rPr>
      </w:pPr>
      <w:r w:rsidRPr="006E5F94">
        <w:rPr>
          <w:sz w:val="20"/>
        </w:rPr>
        <w:t xml:space="preserve">This card specifies the filename(s) containing the waterbody bathymetry.  See a description of the </w:t>
      </w:r>
      <w:hyperlink w:anchor="bathymetry" w:history="1">
        <w:r w:rsidRPr="006E5F94">
          <w:rPr>
            <w:rStyle w:val="Hyperlink"/>
            <w:rFonts w:asciiTheme="minorHAnsi" w:hAnsiTheme="minorHAnsi"/>
          </w:rPr>
          <w:t>bathymetry file</w:t>
        </w:r>
      </w:hyperlink>
      <w:r w:rsidRPr="006E5F94">
        <w:rPr>
          <w:sz w:val="20"/>
        </w:rPr>
        <w:t xml:space="preserve"> for more information on the data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BBF719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A765081"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BTH FILE...............................BTHFN....................................</w:t>
      </w:r>
    </w:p>
    <w:p w14:paraId="47FB2EB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bth_wb1.npt</w:t>
      </w:r>
    </w:p>
    <w:p w14:paraId="0A3D0C9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bth_wb2.npt</w:t>
      </w:r>
    </w:p>
    <w:p w14:paraId="6319917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bth_wb3.</w:t>
      </w:r>
      <w:r w:rsidR="001D7787">
        <w:t>csv</w:t>
      </w:r>
    </w:p>
    <w:p w14:paraId="66EF59ED" w14:textId="77777777" w:rsidR="0016403C" w:rsidRDefault="0016403C" w:rsidP="0016403C">
      <w:bookmarkStart w:id="2859" w:name="meteorology_filename"/>
      <w:bookmarkEnd w:id="2859"/>
    </w:p>
    <w:p w14:paraId="0759BA0F" w14:textId="77777777" w:rsidR="0016403C" w:rsidRDefault="0016403C" w:rsidP="0016403C"/>
    <w:p w14:paraId="18438693" w14:textId="77777777" w:rsidR="0016403C" w:rsidRDefault="0016403C" w:rsidP="0016403C"/>
    <w:p w14:paraId="718E86EC" w14:textId="77777777" w:rsidR="0016403C" w:rsidRDefault="0016403C" w:rsidP="0016403C"/>
    <w:p w14:paraId="03DAFD8E" w14:textId="77777777" w:rsidR="0041037A" w:rsidRPr="00B7030B" w:rsidRDefault="0041037A" w:rsidP="006E5F94">
      <w:pPr>
        <w:pStyle w:val="Heading4"/>
        <w:spacing w:before="0" w:after="0"/>
      </w:pPr>
      <w:bookmarkStart w:id="2860" w:name="_Toc41047802"/>
      <w:r w:rsidRPr="00B7030B">
        <w:t>Meteorology Filename (MET FILE)</w:t>
      </w:r>
      <w:bookmarkEnd w:id="2860"/>
    </w:p>
    <w:p w14:paraId="033DE0C5"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61" w:name="_Toc8027426"/>
      <w:r w:rsidR="0041037A" w:rsidRPr="00B7030B">
        <w:rPr>
          <w:rStyle w:val="Cardtitle1"/>
          <w:rFonts w:asciiTheme="minorHAnsi" w:hAnsiTheme="minorHAnsi"/>
          <w:b/>
          <w:bCs/>
        </w:rPr>
        <w:instrText>Meteorologic Data Filename (MET FILE)</w:instrText>
      </w:r>
      <w:bookmarkEnd w:id="286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7E4912C"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6A23A4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METFN</w:t>
      </w:r>
      <w:r w:rsidRPr="00B7030B">
        <w:rPr>
          <w:rFonts w:asciiTheme="minorHAnsi" w:hAnsiTheme="minorHAnsi"/>
        </w:rPr>
        <w:tab/>
        <w:t>Character</w:t>
      </w:r>
      <w:r w:rsidRPr="00B7030B">
        <w:rPr>
          <w:rFonts w:asciiTheme="minorHAnsi" w:hAnsiTheme="minorHAnsi"/>
        </w:rPr>
        <w:tab/>
      </w:r>
      <w:r w:rsidR="006E5F94" w:rsidRPr="00B7030B">
        <w:rPr>
          <w:rFonts w:asciiTheme="minorHAnsi" w:hAnsiTheme="minorHAnsi"/>
        </w:rPr>
        <w:t>Meteorological</w:t>
      </w:r>
      <w:r w:rsidRPr="00B7030B">
        <w:rPr>
          <w:rFonts w:asciiTheme="minorHAnsi" w:hAnsiTheme="minorHAnsi"/>
        </w:rPr>
        <w:t xml:space="preserve"> input data filename</w:t>
      </w:r>
    </w:p>
    <w:p w14:paraId="68A17DFE" w14:textId="77777777" w:rsidR="0041037A" w:rsidRPr="00B7030B" w:rsidRDefault="0041037A">
      <w:pPr>
        <w:pStyle w:val="BodyText2"/>
      </w:pPr>
    </w:p>
    <w:p w14:paraId="166B63D3" w14:textId="77777777" w:rsidR="0041037A" w:rsidRPr="006E5F94" w:rsidRDefault="0041037A" w:rsidP="00C64B21">
      <w:pPr>
        <w:pStyle w:val="BodyText"/>
        <w:rPr>
          <w:sz w:val="20"/>
        </w:rPr>
      </w:pPr>
      <w:r w:rsidRPr="006E5F94">
        <w:rPr>
          <w:sz w:val="20"/>
        </w:rPr>
        <w:t xml:space="preserve">This card specifies the filename(s) for time-varying </w:t>
      </w:r>
      <w:r w:rsidR="006E5F94" w:rsidRPr="006E5F94">
        <w:rPr>
          <w:sz w:val="20"/>
        </w:rPr>
        <w:t>meteorological</w:t>
      </w:r>
      <w:r w:rsidRPr="006E5F94">
        <w:rPr>
          <w:sz w:val="20"/>
        </w:rPr>
        <w:t xml:space="preserve"> data.  More infor</w:t>
      </w:r>
      <w:r w:rsidRPr="006E5F94">
        <w:rPr>
          <w:sz w:val="20"/>
        </w:rPr>
        <w:softHyphen/>
        <w:t>ma</w:t>
      </w:r>
      <w:r w:rsidRPr="006E5F94">
        <w:rPr>
          <w:sz w:val="20"/>
        </w:rPr>
        <w:softHyphen/>
        <w:t xml:space="preserve">tion on data setup can be found in the description of the </w:t>
      </w:r>
      <w:hyperlink w:anchor="meteorologic_file" w:history="1">
        <w:r w:rsidRPr="006E5F94">
          <w:rPr>
            <w:rStyle w:val="Hyperlink"/>
            <w:rFonts w:asciiTheme="minorHAnsi" w:hAnsiTheme="minorHAnsi"/>
          </w:rPr>
          <w:t>meteorology input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30E1545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F6E7543"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MET FILE...............................METFN....................................</w:t>
      </w:r>
    </w:p>
    <w:p w14:paraId="5B956062"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met_wb1.npt</w:t>
      </w:r>
    </w:p>
    <w:p w14:paraId="0C9F6FA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met_wb2.npt</w:t>
      </w:r>
    </w:p>
    <w:p w14:paraId="5B8B7AF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met_wb3.npt</w:t>
      </w:r>
    </w:p>
    <w:p w14:paraId="10FA1886" w14:textId="77777777" w:rsidR="0041037A" w:rsidRPr="00B7030B" w:rsidRDefault="0041037A" w:rsidP="006E5F94">
      <w:pPr>
        <w:pStyle w:val="Heading4"/>
        <w:spacing w:before="0" w:after="0"/>
      </w:pPr>
      <w:r w:rsidRPr="00B7030B">
        <w:br w:type="page"/>
      </w:r>
      <w:bookmarkStart w:id="2862" w:name="_Toc41047803"/>
      <w:r w:rsidRPr="00B7030B">
        <w:lastRenderedPageBreak/>
        <w:t xml:space="preserve">Light Extinction </w:t>
      </w:r>
      <w:bookmarkStart w:id="2863" w:name="light_extinction_filename"/>
      <w:bookmarkEnd w:id="2863"/>
      <w:r w:rsidRPr="00B7030B">
        <w:t>Filename (EXT FILE)</w:t>
      </w:r>
      <w:bookmarkEnd w:id="2862"/>
    </w:p>
    <w:p w14:paraId="658B93A3"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64" w:name="_Toc8027427"/>
      <w:r w:rsidR="0041037A" w:rsidRPr="00B7030B">
        <w:rPr>
          <w:rStyle w:val="Cardtitle1"/>
          <w:rFonts w:asciiTheme="minorHAnsi" w:hAnsiTheme="minorHAnsi"/>
          <w:b/>
          <w:bCs/>
        </w:rPr>
        <w:instrText>Meteorologic Data Filename (MET FILE)</w:instrText>
      </w:r>
      <w:bookmarkEnd w:id="286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6ABAE9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3553FD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EXTFN</w:t>
      </w:r>
      <w:r w:rsidRPr="00B7030B">
        <w:rPr>
          <w:rFonts w:asciiTheme="minorHAnsi" w:hAnsiTheme="minorHAnsi"/>
        </w:rPr>
        <w:tab/>
        <w:t>Character</w:t>
      </w:r>
      <w:r w:rsidRPr="00B7030B">
        <w:rPr>
          <w:rFonts w:asciiTheme="minorHAnsi" w:hAnsiTheme="minorHAnsi"/>
        </w:rPr>
        <w:tab/>
        <w:t>Light extinction input data filename</w:t>
      </w:r>
    </w:p>
    <w:p w14:paraId="287F711A" w14:textId="77777777" w:rsidR="0041037A" w:rsidRPr="00B7030B" w:rsidRDefault="0041037A">
      <w:pPr>
        <w:pStyle w:val="BodyText2"/>
      </w:pPr>
    </w:p>
    <w:p w14:paraId="3C22C34B" w14:textId="77777777" w:rsidR="0041037A" w:rsidRPr="006E5F94" w:rsidRDefault="0041037A" w:rsidP="00C64B21">
      <w:pPr>
        <w:pStyle w:val="BodyText"/>
        <w:rPr>
          <w:sz w:val="20"/>
        </w:rPr>
      </w:pPr>
      <w:r w:rsidRPr="006E5F94">
        <w:rPr>
          <w:sz w:val="20"/>
        </w:rPr>
        <w:t xml:space="preserve">This card specifies the filename(s) for time-varying light extinction data in Julian day versus light extinction coefficient in </w:t>
      </w:r>
      <w:r w:rsidRPr="006E5F94">
        <w:rPr>
          <w:i/>
          <w:iCs/>
          <w:sz w:val="20"/>
        </w:rPr>
        <w:t>m</w:t>
      </w:r>
      <w:r w:rsidRPr="006E5F94">
        <w:rPr>
          <w:i/>
          <w:iCs/>
          <w:sz w:val="20"/>
          <w:vertAlign w:val="superscript"/>
        </w:rPr>
        <w:t>-1</w:t>
      </w:r>
      <w:r w:rsidRPr="006E5F94">
        <w:rPr>
          <w:sz w:val="20"/>
        </w:rPr>
        <w:t>.  More infor</w:t>
      </w:r>
      <w:r w:rsidRPr="006E5F94">
        <w:rPr>
          <w:sz w:val="20"/>
        </w:rPr>
        <w:softHyphen/>
        <w:t>ma</w:t>
      </w:r>
      <w:r w:rsidRPr="006E5F94">
        <w:rPr>
          <w:sz w:val="20"/>
        </w:rPr>
        <w:softHyphen/>
        <w:t xml:space="preserve">tion on data setup can be found in the description of the </w:t>
      </w:r>
      <w:hyperlink w:anchor="light_extinction_file" w:history="1">
        <w:r w:rsidRPr="006E5F94">
          <w:rPr>
            <w:rStyle w:val="Hyperlink"/>
            <w:rFonts w:asciiTheme="minorHAnsi" w:hAnsiTheme="minorHAnsi"/>
          </w:rPr>
          <w:t>light extinction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CAAEDB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646E344F" w14:textId="77777777" w:rsidR="0041037A" w:rsidRPr="0010070B" w:rsidRDefault="0041037A">
      <w:pPr>
        <w:pStyle w:val="Examplebody"/>
        <w:rPr>
          <w:rStyle w:val="Cardexample1"/>
        </w:rPr>
      </w:pPr>
      <w:r w:rsidRPr="0010070B">
        <w:rPr>
          <w:rStyle w:val="Cardexample1"/>
        </w:rPr>
        <w:t>EXT FILE...............................EXTFN....................................</w:t>
      </w:r>
    </w:p>
    <w:p w14:paraId="72D9A8B1" w14:textId="77777777" w:rsidR="0041037A" w:rsidRPr="0010070B" w:rsidRDefault="0041037A">
      <w:pPr>
        <w:pStyle w:val="Examplebody"/>
        <w:rPr>
          <w:rStyle w:val="Cardexample1"/>
        </w:rPr>
      </w:pPr>
      <w:r w:rsidRPr="0010070B">
        <w:rPr>
          <w:rStyle w:val="Cardexample1"/>
        </w:rPr>
        <w:t>Wb 1    ext_wb1.npt - not used</w:t>
      </w:r>
    </w:p>
    <w:p w14:paraId="23298105" w14:textId="77777777" w:rsidR="0041037A" w:rsidRPr="0010070B" w:rsidRDefault="0041037A">
      <w:pPr>
        <w:pStyle w:val="Examplebody"/>
        <w:rPr>
          <w:rStyle w:val="Cardexample1"/>
        </w:rPr>
      </w:pPr>
      <w:r w:rsidRPr="0010070B">
        <w:rPr>
          <w:rStyle w:val="Cardexample1"/>
        </w:rPr>
        <w:t>Wb 2    ext_wb2.npt - not used</w:t>
      </w:r>
    </w:p>
    <w:p w14:paraId="0A4753E4" w14:textId="77777777" w:rsidR="0041037A" w:rsidRPr="0010070B" w:rsidRDefault="0041037A">
      <w:pPr>
        <w:pStyle w:val="Examplebody"/>
        <w:rPr>
          <w:rStyle w:val="Cardexample1"/>
        </w:rPr>
      </w:pPr>
      <w:r w:rsidRPr="0010070B">
        <w:rPr>
          <w:rStyle w:val="Cardexample1"/>
        </w:rPr>
        <w:t>Wb 3    ext_wb3.npt - not used</w:t>
      </w:r>
    </w:p>
    <w:p w14:paraId="6D6A18B5" w14:textId="77777777" w:rsidR="0016403C" w:rsidRDefault="0016403C" w:rsidP="0016403C">
      <w:bookmarkStart w:id="2865" w:name="vertical_profile_filename"/>
      <w:bookmarkEnd w:id="2865"/>
    </w:p>
    <w:p w14:paraId="1A42D184" w14:textId="77777777" w:rsidR="0016403C" w:rsidRDefault="0016403C" w:rsidP="0016403C"/>
    <w:p w14:paraId="106C6EE0" w14:textId="77777777" w:rsidR="0016403C" w:rsidRDefault="0016403C" w:rsidP="0016403C"/>
    <w:p w14:paraId="2AE64A83" w14:textId="77777777" w:rsidR="0016403C" w:rsidRDefault="0016403C" w:rsidP="0016403C"/>
    <w:p w14:paraId="5FC553D6" w14:textId="77777777" w:rsidR="0041037A" w:rsidRPr="00B7030B" w:rsidRDefault="0041037A" w:rsidP="006E5F94">
      <w:pPr>
        <w:pStyle w:val="Heading4"/>
        <w:spacing w:before="0" w:after="0"/>
      </w:pPr>
      <w:bookmarkStart w:id="2866" w:name="_Toc41047804"/>
      <w:r w:rsidRPr="00B7030B">
        <w:t>Vertical Profile Filename (VPR FILE)</w:t>
      </w:r>
      <w:bookmarkEnd w:id="2866"/>
    </w:p>
    <w:p w14:paraId="302E273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67" w:name="_Toc8027428"/>
      <w:r w:rsidR="0041037A" w:rsidRPr="00B7030B">
        <w:rPr>
          <w:rStyle w:val="Cardtitle1"/>
          <w:rFonts w:asciiTheme="minorHAnsi" w:hAnsiTheme="minorHAnsi"/>
          <w:b/>
          <w:bCs/>
        </w:rPr>
        <w:instrText>Vertical Profile Filename (VPR FILE)</w:instrText>
      </w:r>
      <w:bookmarkEnd w:id="286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5A22C3C"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987E4CB"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VPRFN</w:t>
      </w:r>
      <w:r w:rsidRPr="00B7030B">
        <w:rPr>
          <w:rFonts w:asciiTheme="minorHAnsi" w:hAnsiTheme="minorHAnsi"/>
        </w:rPr>
        <w:tab/>
        <w:t>Character</w:t>
      </w:r>
      <w:r w:rsidRPr="00B7030B">
        <w:rPr>
          <w:rFonts w:asciiTheme="minorHAnsi" w:hAnsiTheme="minorHAnsi"/>
        </w:rPr>
        <w:tab/>
        <w:t>Temperature and constituent verti</w:t>
      </w:r>
      <w:r w:rsidRPr="00B7030B">
        <w:rPr>
          <w:rFonts w:asciiTheme="minorHAnsi" w:hAnsiTheme="minorHAnsi"/>
        </w:rPr>
        <w:softHyphen/>
        <w:t>cal profile file</w:t>
      </w:r>
      <w:r w:rsidRPr="00B7030B">
        <w:rPr>
          <w:rFonts w:asciiTheme="minorHAnsi" w:hAnsiTheme="minorHAnsi"/>
        </w:rPr>
        <w:softHyphen/>
        <w:t>name used for spec</w:t>
      </w:r>
      <w:r w:rsidRPr="00B7030B">
        <w:rPr>
          <w:rFonts w:asciiTheme="minorHAnsi" w:hAnsiTheme="minorHAnsi"/>
        </w:rPr>
        <w:softHyphen/>
        <w:t>ifying initial condi</w:t>
      </w:r>
      <w:r w:rsidRPr="00B7030B">
        <w:rPr>
          <w:rFonts w:asciiTheme="minorHAnsi" w:hAnsiTheme="minorHAnsi"/>
        </w:rPr>
        <w:softHyphen/>
        <w:t>tions for the grid</w:t>
      </w:r>
    </w:p>
    <w:p w14:paraId="1D612846" w14:textId="77777777" w:rsidR="0041037A" w:rsidRPr="00B7030B" w:rsidRDefault="0041037A">
      <w:pPr>
        <w:pStyle w:val="BodyText2"/>
      </w:pPr>
    </w:p>
    <w:p w14:paraId="3352C7D1" w14:textId="77777777" w:rsidR="0041037A" w:rsidRPr="006E5F94" w:rsidRDefault="0041037A" w:rsidP="00C64B21">
      <w:pPr>
        <w:pStyle w:val="BodyText"/>
        <w:rPr>
          <w:sz w:val="20"/>
        </w:rPr>
      </w:pPr>
      <w:r w:rsidRPr="006E5F94">
        <w:rPr>
          <w:sz w:val="20"/>
        </w:rPr>
        <w:t>This card specifies the filename(s) used to specify vertically varying initial tem</w:t>
      </w:r>
      <w:r w:rsidRPr="006E5F94">
        <w:rPr>
          <w:sz w:val="20"/>
        </w:rPr>
        <w:softHyphen/>
        <w:t>peratures and con</w:t>
      </w:r>
      <w:r w:rsidRPr="006E5F94">
        <w:rPr>
          <w:sz w:val="20"/>
        </w:rPr>
        <w:softHyphen/>
        <w:t>cen</w:t>
      </w:r>
      <w:r w:rsidRPr="006E5F94">
        <w:rPr>
          <w:sz w:val="20"/>
        </w:rPr>
        <w:softHyphen/>
        <w:t>tra</w:t>
      </w:r>
      <w:r w:rsidRPr="006E5F94">
        <w:rPr>
          <w:sz w:val="20"/>
        </w:rPr>
        <w:softHyphen/>
        <w:t>tions for the grid.  More informa</w:t>
      </w:r>
      <w:r w:rsidRPr="006E5F94">
        <w:rPr>
          <w:sz w:val="20"/>
        </w:rPr>
        <w:softHyphen/>
        <w:t xml:space="preserve">tion on data setup can be found at the description of the </w:t>
      </w:r>
      <w:hyperlink w:anchor="vertical_profile_file" w:history="1">
        <w:r w:rsidRPr="006E5F94">
          <w:rPr>
            <w:rStyle w:val="Hyperlink"/>
            <w:rFonts w:asciiTheme="minorHAnsi" w:hAnsiTheme="minorHAnsi"/>
          </w:rPr>
          <w:t>vertical profile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09C8743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6A1F5345"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VPR FILE...............................VPRFN....................................</w:t>
      </w:r>
    </w:p>
    <w:p w14:paraId="4ECA707B"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vpr_wb1.npt</w:t>
      </w:r>
    </w:p>
    <w:p w14:paraId="474A0689"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vpr_wb2.npt</w:t>
      </w:r>
    </w:p>
    <w:p w14:paraId="7DE9862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vpr_wb3.npt</w:t>
      </w:r>
    </w:p>
    <w:p w14:paraId="02CCF5A5" w14:textId="77777777" w:rsidR="0041037A" w:rsidRPr="00B7030B" w:rsidRDefault="0041037A" w:rsidP="006E5F94">
      <w:pPr>
        <w:pStyle w:val="Heading4"/>
        <w:spacing w:before="0" w:after="0"/>
      </w:pPr>
      <w:r w:rsidRPr="00B7030B">
        <w:br w:type="page"/>
      </w:r>
      <w:bookmarkStart w:id="2868" w:name="longitudinal_profile_filename"/>
      <w:bookmarkStart w:id="2869" w:name="_Toc41047805"/>
      <w:bookmarkEnd w:id="2868"/>
      <w:r w:rsidRPr="00B7030B">
        <w:lastRenderedPageBreak/>
        <w:t>Longitudinal Profile Filename (LPR FILE)</w:t>
      </w:r>
      <w:bookmarkEnd w:id="2869"/>
    </w:p>
    <w:p w14:paraId="0BF85C23"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70" w:name="_Toc8027429"/>
      <w:r w:rsidR="0041037A" w:rsidRPr="00B7030B">
        <w:rPr>
          <w:rStyle w:val="Cardtitle1"/>
          <w:rFonts w:asciiTheme="minorHAnsi" w:hAnsiTheme="minorHAnsi"/>
          <w:b/>
          <w:bCs/>
        </w:rPr>
        <w:instrText>Longitudinal Profile Filename (LPR FILE)</w:instrText>
      </w:r>
      <w:bookmarkEnd w:id="287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1F3701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3206790"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LPRFN</w:t>
      </w:r>
      <w:r w:rsidRPr="00B7030B">
        <w:rPr>
          <w:rFonts w:asciiTheme="minorHAnsi" w:hAnsiTheme="minorHAnsi"/>
        </w:rPr>
        <w:tab/>
        <w:t>Character</w:t>
      </w:r>
      <w:r w:rsidRPr="00B7030B">
        <w:rPr>
          <w:rFonts w:asciiTheme="minorHAnsi" w:hAnsiTheme="minorHAnsi"/>
        </w:rPr>
        <w:tab/>
        <w:t>Temperature and constituent lon</w:t>
      </w:r>
      <w:r w:rsidRPr="00B7030B">
        <w:rPr>
          <w:rFonts w:asciiTheme="minorHAnsi" w:hAnsiTheme="minorHAnsi"/>
        </w:rPr>
        <w:softHyphen/>
        <w:t>gitu</w:t>
      </w:r>
      <w:r w:rsidRPr="00B7030B">
        <w:rPr>
          <w:rFonts w:asciiTheme="minorHAnsi" w:hAnsiTheme="minorHAnsi"/>
        </w:rPr>
        <w:softHyphen/>
        <w:t>di</w:t>
      </w:r>
      <w:r w:rsidRPr="00B7030B">
        <w:rPr>
          <w:rFonts w:asciiTheme="minorHAnsi" w:hAnsiTheme="minorHAnsi"/>
        </w:rPr>
        <w:softHyphen/>
        <w:t>nal pro</w:t>
      </w:r>
      <w:r w:rsidRPr="00B7030B">
        <w:rPr>
          <w:rFonts w:asciiTheme="minorHAnsi" w:hAnsiTheme="minorHAnsi"/>
        </w:rPr>
        <w:softHyphen/>
        <w:t>file file</w:t>
      </w:r>
      <w:r w:rsidRPr="00B7030B">
        <w:rPr>
          <w:rFonts w:asciiTheme="minorHAnsi" w:hAnsiTheme="minorHAnsi"/>
        </w:rPr>
        <w:softHyphen/>
        <w:t>name used for speci</w:t>
      </w:r>
      <w:r w:rsidRPr="00B7030B">
        <w:rPr>
          <w:rFonts w:asciiTheme="minorHAnsi" w:hAnsiTheme="minorHAnsi"/>
        </w:rPr>
        <w:softHyphen/>
        <w:t>fying initial condi</w:t>
      </w:r>
      <w:r w:rsidRPr="00B7030B">
        <w:rPr>
          <w:rFonts w:asciiTheme="minorHAnsi" w:hAnsiTheme="minorHAnsi"/>
        </w:rPr>
        <w:softHyphen/>
        <w:t>tions for the grid</w:t>
      </w:r>
    </w:p>
    <w:p w14:paraId="0D31A681" w14:textId="77777777" w:rsidR="0041037A" w:rsidRPr="00B7030B" w:rsidRDefault="0041037A">
      <w:pPr>
        <w:pStyle w:val="BodyText2"/>
      </w:pPr>
    </w:p>
    <w:p w14:paraId="44CD5644" w14:textId="2713BC92" w:rsidR="0041037A" w:rsidRPr="006E5F94" w:rsidRDefault="0041037A" w:rsidP="00C64B21">
      <w:pPr>
        <w:pStyle w:val="BodyText"/>
        <w:rPr>
          <w:sz w:val="20"/>
        </w:rPr>
      </w:pPr>
      <w:r w:rsidRPr="006E5F94">
        <w:rPr>
          <w:sz w:val="20"/>
        </w:rPr>
        <w:t>This card specifies the filename(s) used to specify vertically and longitudinally varying initial temper</w:t>
      </w:r>
      <w:r w:rsidRPr="006E5F94">
        <w:rPr>
          <w:sz w:val="20"/>
        </w:rPr>
        <w:softHyphen/>
        <w:t>a</w:t>
      </w:r>
      <w:r w:rsidRPr="006E5F94">
        <w:rPr>
          <w:sz w:val="20"/>
        </w:rPr>
        <w:softHyphen/>
        <w:t>tures and con</w:t>
      </w:r>
      <w:r w:rsidRPr="006E5F94">
        <w:rPr>
          <w:sz w:val="20"/>
        </w:rPr>
        <w:softHyphen/>
        <w:t xml:space="preserve">centrations for the grid.  More information on data setup can be found at the description of the </w:t>
      </w:r>
      <w:hyperlink w:anchor="longitudinal_profile_file" w:history="1">
        <w:r w:rsidRPr="006E5F94">
          <w:rPr>
            <w:rStyle w:val="Hyperlink"/>
            <w:rFonts w:asciiTheme="minorHAnsi" w:hAnsiTheme="minorHAnsi"/>
          </w:rPr>
          <w:t>longitudinal profile file</w:t>
        </w:r>
      </w:hyperlink>
      <w:r w:rsidRPr="006E5F94">
        <w:rPr>
          <w:sz w:val="20"/>
        </w:rPr>
        <w:t>.</w:t>
      </w:r>
      <w:r w:rsidR="00C64B21" w:rsidRPr="006E5F94">
        <w:rPr>
          <w:sz w:val="20"/>
        </w:rPr>
        <w:t xml:space="preserve"> Note that in Windows</w:t>
      </w:r>
      <w:ins w:id="2871" w:author="Honnalore Steissberg" w:date="2021-07-30T16:35:00Z">
        <w:r w:rsidR="00DA768F">
          <w:rPr>
            <w:sz w:val="20"/>
          </w:rPr>
          <w:t>,</w:t>
        </w:r>
      </w:ins>
      <w:r w:rsidR="00C64B21" w:rsidRPr="006E5F94">
        <w:rPr>
          <w:sz w:val="20"/>
        </w:rPr>
        <w:t xml:space="preserve">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473506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26E04494"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LPR FILE...............................LPRFN....................................</w:t>
      </w:r>
    </w:p>
    <w:p w14:paraId="04B3AE59"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lpr_wb1.npt</w:t>
      </w:r>
    </w:p>
    <w:p w14:paraId="7C3431D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lpr_wb2.npt</w:t>
      </w:r>
    </w:p>
    <w:p w14:paraId="796A11EC"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lpr_wb3.npt</w:t>
      </w:r>
    </w:p>
    <w:p w14:paraId="753E89BC" w14:textId="77777777" w:rsidR="0016403C" w:rsidRDefault="0016403C" w:rsidP="0016403C">
      <w:bookmarkStart w:id="2872" w:name="inflow_filename"/>
      <w:bookmarkEnd w:id="2872"/>
    </w:p>
    <w:p w14:paraId="7B36ED00" w14:textId="77777777" w:rsidR="0016403C" w:rsidRDefault="0016403C" w:rsidP="0016403C"/>
    <w:p w14:paraId="052F1503" w14:textId="77777777" w:rsidR="0041037A" w:rsidRPr="00B7030B" w:rsidRDefault="0041037A" w:rsidP="006E5F94">
      <w:pPr>
        <w:pStyle w:val="Heading4"/>
        <w:spacing w:before="0" w:after="0"/>
      </w:pPr>
      <w:bookmarkStart w:id="2873" w:name="_Toc41047806"/>
      <w:r w:rsidRPr="00B7030B">
        <w:t>Branch Inflow Filename (QIN FILE)</w:t>
      </w:r>
      <w:bookmarkEnd w:id="2873"/>
    </w:p>
    <w:p w14:paraId="7A45B8E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74" w:name="_Toc8027430"/>
      <w:r w:rsidR="0041037A" w:rsidRPr="00B7030B">
        <w:rPr>
          <w:rStyle w:val="Cardtitle1"/>
          <w:rFonts w:asciiTheme="minorHAnsi" w:hAnsiTheme="minorHAnsi"/>
          <w:b/>
          <w:bCs/>
        </w:rPr>
        <w:instrText>Branch Inflow Filename (QIN FILE)</w:instrText>
      </w:r>
      <w:bookmarkEnd w:id="287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FD270B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73A384E"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QINFN</w:t>
      </w:r>
      <w:r w:rsidRPr="00B7030B">
        <w:rPr>
          <w:rFonts w:asciiTheme="minorHAnsi" w:hAnsiTheme="minorHAnsi"/>
        </w:rPr>
        <w:tab/>
        <w:t>Character</w:t>
      </w:r>
      <w:r w:rsidRPr="00B7030B">
        <w:rPr>
          <w:rFonts w:asciiTheme="minorHAnsi" w:hAnsiTheme="minorHAnsi"/>
        </w:rPr>
        <w:tab/>
        <w:t>Inflow filename</w:t>
      </w:r>
    </w:p>
    <w:p w14:paraId="7F8EC16E" w14:textId="77777777" w:rsidR="0041037A" w:rsidRPr="00B7030B" w:rsidRDefault="0041037A">
      <w:pPr>
        <w:pStyle w:val="BodyText2"/>
      </w:pPr>
    </w:p>
    <w:p w14:paraId="229F8289" w14:textId="77777777" w:rsidR="0041037A" w:rsidRPr="006E5F94" w:rsidRDefault="0041037A" w:rsidP="00C64B21">
      <w:pPr>
        <w:pStyle w:val="BodyText"/>
        <w:rPr>
          <w:sz w:val="20"/>
        </w:rPr>
      </w:pPr>
      <w:r w:rsidRPr="006E5F94">
        <w:rPr>
          <w:sz w:val="20"/>
        </w:rPr>
        <w:t>This card specifies the filename(s) for branch inflows.  More informa</w:t>
      </w:r>
      <w:r w:rsidRPr="006E5F94">
        <w:rPr>
          <w:sz w:val="20"/>
        </w:rPr>
        <w:softHyphen/>
        <w:t xml:space="preserve">tion on data setup can be found at the description of the </w:t>
      </w:r>
      <w:hyperlink w:anchor="inflow_file" w:history="1">
        <w:r w:rsidRPr="006E5F94">
          <w:rPr>
            <w:rStyle w:val="Hyperlink"/>
            <w:rFonts w:asciiTheme="minorHAnsi" w:hAnsiTheme="minorHAnsi"/>
          </w:rPr>
          <w:t>branch inflow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5C5F990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5A7FC5BD" w14:textId="77777777" w:rsidR="0041037A" w:rsidRPr="0010070B" w:rsidRDefault="0041037A">
      <w:pPr>
        <w:pStyle w:val="Examplebody"/>
        <w:rPr>
          <w:rStyle w:val="Cardexample1"/>
        </w:rPr>
      </w:pPr>
      <w:r w:rsidRPr="0010070B">
        <w:rPr>
          <w:rStyle w:val="Cardexample1"/>
        </w:rPr>
        <w:t>QIN FILE..............................QINFN.....................................</w:t>
      </w:r>
    </w:p>
    <w:p w14:paraId="72D1D613" w14:textId="77777777" w:rsidR="0041037A" w:rsidRPr="0010070B" w:rsidRDefault="0041037A">
      <w:pPr>
        <w:pStyle w:val="Examplebody"/>
        <w:rPr>
          <w:rStyle w:val="Cardexample1"/>
        </w:rPr>
      </w:pPr>
      <w:r w:rsidRPr="0010070B">
        <w:rPr>
          <w:rStyle w:val="Cardexample1"/>
        </w:rPr>
        <w:t>Br 1    qin_br1.npt</w:t>
      </w:r>
    </w:p>
    <w:p w14:paraId="770E7EC0" w14:textId="77777777" w:rsidR="0041037A" w:rsidRPr="0010070B" w:rsidRDefault="0041037A">
      <w:pPr>
        <w:pStyle w:val="Examplebody"/>
        <w:rPr>
          <w:rStyle w:val="Cardexample1"/>
        </w:rPr>
      </w:pPr>
      <w:r w:rsidRPr="0010070B">
        <w:rPr>
          <w:rStyle w:val="Cardexample1"/>
        </w:rPr>
        <w:t>Br 2    qin_br2.npt</w:t>
      </w:r>
    </w:p>
    <w:p w14:paraId="022182AA" w14:textId="77777777" w:rsidR="0041037A" w:rsidRPr="0010070B" w:rsidRDefault="0041037A">
      <w:pPr>
        <w:pStyle w:val="Examplebody"/>
        <w:rPr>
          <w:rStyle w:val="Cardexample1"/>
        </w:rPr>
      </w:pPr>
      <w:r w:rsidRPr="0010070B">
        <w:rPr>
          <w:rStyle w:val="Cardexample1"/>
        </w:rPr>
        <w:t>Br 3    qin_br3.npt</w:t>
      </w:r>
    </w:p>
    <w:p w14:paraId="5A9E716C" w14:textId="77777777" w:rsidR="0041037A" w:rsidRPr="0010070B" w:rsidRDefault="0041037A">
      <w:pPr>
        <w:pStyle w:val="Examplebody"/>
        <w:rPr>
          <w:rStyle w:val="Cardexample1"/>
        </w:rPr>
      </w:pPr>
      <w:r w:rsidRPr="0010070B">
        <w:rPr>
          <w:rStyle w:val="Cardexample1"/>
        </w:rPr>
        <w:t>Br 4    qin_br4.npt</w:t>
      </w:r>
    </w:p>
    <w:p w14:paraId="0B7228E3" w14:textId="77777777" w:rsidR="0041037A" w:rsidRPr="00B7030B" w:rsidRDefault="0041037A" w:rsidP="006E5F94">
      <w:pPr>
        <w:pStyle w:val="Heading4"/>
        <w:spacing w:before="0" w:after="0"/>
      </w:pPr>
      <w:r w:rsidRPr="00B7030B">
        <w:br w:type="page"/>
      </w:r>
      <w:bookmarkStart w:id="2875" w:name="inflow_temperature_filename"/>
      <w:bookmarkStart w:id="2876" w:name="_Toc41047807"/>
      <w:bookmarkEnd w:id="2875"/>
      <w:r w:rsidRPr="00B7030B">
        <w:lastRenderedPageBreak/>
        <w:t>Branch Inflow Temperature Filename (TIN FILE)</w:t>
      </w:r>
      <w:bookmarkEnd w:id="2876"/>
    </w:p>
    <w:p w14:paraId="35973F1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77" w:name="_Toc8027431"/>
      <w:r w:rsidR="0041037A" w:rsidRPr="00B7030B">
        <w:rPr>
          <w:rStyle w:val="Cardtitle1"/>
          <w:rFonts w:asciiTheme="minorHAnsi" w:hAnsiTheme="minorHAnsi"/>
          <w:b/>
          <w:bCs/>
        </w:rPr>
        <w:instrText>Branch Inflow Temperature Filename (TIN FILE)</w:instrText>
      </w:r>
      <w:bookmarkEnd w:id="287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65D33A6"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093214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TINFN</w:t>
      </w:r>
      <w:r w:rsidRPr="00B7030B">
        <w:rPr>
          <w:rFonts w:asciiTheme="minorHAnsi" w:hAnsiTheme="minorHAnsi"/>
        </w:rPr>
        <w:tab/>
        <w:t>Character</w:t>
      </w:r>
      <w:r w:rsidRPr="00B7030B">
        <w:rPr>
          <w:rFonts w:asciiTheme="minorHAnsi" w:hAnsiTheme="minorHAnsi"/>
        </w:rPr>
        <w:tab/>
        <w:t>Inflow temperature filename</w:t>
      </w:r>
    </w:p>
    <w:p w14:paraId="67715113" w14:textId="77777777" w:rsidR="0041037A" w:rsidRPr="00B7030B" w:rsidRDefault="0041037A">
      <w:pPr>
        <w:pStyle w:val="BodyText2"/>
      </w:pPr>
    </w:p>
    <w:p w14:paraId="01403866" w14:textId="77777777" w:rsidR="0041037A" w:rsidRPr="006E5F94" w:rsidRDefault="0041037A" w:rsidP="00C64B21">
      <w:pPr>
        <w:pStyle w:val="BodyText"/>
        <w:rPr>
          <w:sz w:val="20"/>
        </w:rPr>
      </w:pPr>
      <w:r w:rsidRPr="006E5F94">
        <w:rPr>
          <w:sz w:val="20"/>
        </w:rPr>
        <w:t>This card specifies the filename(s) for branch inflow tempera</w:t>
      </w:r>
      <w:r w:rsidRPr="006E5F94">
        <w:rPr>
          <w:sz w:val="20"/>
        </w:rPr>
        <w:softHyphen/>
        <w:t>tures.  More informa</w:t>
      </w:r>
      <w:r w:rsidRPr="006E5F94">
        <w:rPr>
          <w:sz w:val="20"/>
        </w:rPr>
        <w:softHyphen/>
        <w:t xml:space="preserve">tion on data setup can be found at the description of the </w:t>
      </w:r>
      <w:hyperlink w:anchor="inflow_temperature_file" w:history="1">
        <w:r w:rsidRPr="006E5F94">
          <w:rPr>
            <w:rStyle w:val="Hyperlink"/>
            <w:rFonts w:asciiTheme="minorHAnsi" w:hAnsiTheme="minorHAnsi"/>
          </w:rPr>
          <w:t>branch inflow temperature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7C0432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5DCD515" w14:textId="77777777" w:rsidR="0041037A" w:rsidRPr="0010070B" w:rsidRDefault="0041037A">
      <w:pPr>
        <w:pStyle w:val="Examplebody"/>
        <w:rPr>
          <w:rStyle w:val="Cardexample1"/>
        </w:rPr>
      </w:pPr>
      <w:r w:rsidRPr="0010070B">
        <w:rPr>
          <w:rStyle w:val="Cardexample1"/>
        </w:rPr>
        <w:t>TIN FILE..............................TINFN.....................................</w:t>
      </w:r>
    </w:p>
    <w:p w14:paraId="43E76886" w14:textId="77777777" w:rsidR="0041037A" w:rsidRPr="0010070B" w:rsidRDefault="0041037A">
      <w:pPr>
        <w:pStyle w:val="Examplebody"/>
        <w:rPr>
          <w:rStyle w:val="Cardexample1"/>
        </w:rPr>
      </w:pPr>
      <w:r w:rsidRPr="0010070B">
        <w:rPr>
          <w:rStyle w:val="Cardexample1"/>
        </w:rPr>
        <w:t>Br 1    tin_br1.npt</w:t>
      </w:r>
    </w:p>
    <w:p w14:paraId="1FA1AF67" w14:textId="77777777" w:rsidR="0041037A" w:rsidRPr="0010070B" w:rsidRDefault="0041037A">
      <w:pPr>
        <w:pStyle w:val="Examplebody"/>
        <w:rPr>
          <w:rStyle w:val="Cardexample1"/>
        </w:rPr>
      </w:pPr>
      <w:r w:rsidRPr="0010070B">
        <w:rPr>
          <w:rStyle w:val="Cardexample1"/>
        </w:rPr>
        <w:t>Br 2    tin_br2.npt</w:t>
      </w:r>
    </w:p>
    <w:p w14:paraId="18D2CA47" w14:textId="77777777" w:rsidR="0041037A" w:rsidRPr="0010070B" w:rsidRDefault="0041037A">
      <w:pPr>
        <w:pStyle w:val="Examplebody"/>
        <w:rPr>
          <w:rStyle w:val="Cardexample1"/>
        </w:rPr>
      </w:pPr>
      <w:r w:rsidRPr="0010070B">
        <w:rPr>
          <w:rStyle w:val="Cardexample1"/>
        </w:rPr>
        <w:t>Br 3    tin_br3.npt</w:t>
      </w:r>
    </w:p>
    <w:p w14:paraId="69A6C0AF" w14:textId="77777777" w:rsidR="0041037A" w:rsidRPr="0010070B" w:rsidRDefault="0041037A">
      <w:pPr>
        <w:pStyle w:val="Examplebody"/>
        <w:rPr>
          <w:rStyle w:val="Cardexample1"/>
        </w:rPr>
      </w:pPr>
      <w:r w:rsidRPr="0010070B">
        <w:rPr>
          <w:rStyle w:val="Cardexample1"/>
        </w:rPr>
        <w:t>Br 4    tin_br4.npt</w:t>
      </w:r>
    </w:p>
    <w:p w14:paraId="3D3AF0EF" w14:textId="77777777" w:rsidR="0016403C" w:rsidRDefault="0016403C" w:rsidP="0016403C">
      <w:bookmarkStart w:id="2878" w:name="inflow_concentration_filename"/>
      <w:bookmarkEnd w:id="2878"/>
    </w:p>
    <w:p w14:paraId="1939E83A" w14:textId="77777777" w:rsidR="0016403C" w:rsidRDefault="0016403C" w:rsidP="0016403C"/>
    <w:p w14:paraId="5D8EC605" w14:textId="77777777" w:rsidR="0016403C" w:rsidRDefault="0016403C" w:rsidP="0016403C"/>
    <w:p w14:paraId="494F9C8F" w14:textId="77777777" w:rsidR="0041037A" w:rsidRPr="00B7030B" w:rsidRDefault="0041037A" w:rsidP="006E5F94">
      <w:pPr>
        <w:pStyle w:val="Heading4"/>
      </w:pPr>
      <w:bookmarkStart w:id="2879" w:name="_Toc41047808"/>
      <w:r w:rsidRPr="00B7030B">
        <w:t>Branch Inflow Constituent Filename (CIN FILE)</w:t>
      </w:r>
      <w:bookmarkEnd w:id="2879"/>
    </w:p>
    <w:p w14:paraId="0E3605A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80" w:name="_Toc8027432"/>
      <w:r w:rsidR="0041037A" w:rsidRPr="00B7030B">
        <w:rPr>
          <w:rStyle w:val="Cardtitle1"/>
          <w:rFonts w:asciiTheme="minorHAnsi" w:hAnsiTheme="minorHAnsi"/>
          <w:b/>
          <w:bCs/>
        </w:rPr>
        <w:instrText>Branch Inflow Constituent Filename (CIN FILE)</w:instrText>
      </w:r>
      <w:bookmarkEnd w:id="288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9827F46"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E598A7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CINFN</w:t>
      </w:r>
      <w:r w:rsidRPr="00B7030B">
        <w:rPr>
          <w:rFonts w:asciiTheme="minorHAnsi" w:hAnsiTheme="minorHAnsi"/>
        </w:rPr>
        <w:tab/>
        <w:t>Character</w:t>
      </w:r>
      <w:r w:rsidRPr="00B7030B">
        <w:rPr>
          <w:rFonts w:asciiTheme="minorHAnsi" w:hAnsiTheme="minorHAnsi"/>
        </w:rPr>
        <w:tab/>
        <w:t>Inflow constituent filename</w:t>
      </w:r>
    </w:p>
    <w:p w14:paraId="3C215ECE" w14:textId="77777777" w:rsidR="0041037A" w:rsidRPr="00B7030B" w:rsidRDefault="0041037A">
      <w:pPr>
        <w:pStyle w:val="BodyText2"/>
      </w:pPr>
    </w:p>
    <w:p w14:paraId="673ED66E" w14:textId="77777777" w:rsidR="0041037A" w:rsidRPr="006E5F94" w:rsidRDefault="0041037A" w:rsidP="00C64B21">
      <w:pPr>
        <w:pStyle w:val="BodyText"/>
        <w:rPr>
          <w:sz w:val="20"/>
        </w:rPr>
      </w:pPr>
      <w:r w:rsidRPr="006E5F94">
        <w:rPr>
          <w:sz w:val="20"/>
        </w:rPr>
        <w:t>This card specifies the filename(s) for branch inflow concentrations.  More informa</w:t>
      </w:r>
      <w:r w:rsidRPr="006E5F94">
        <w:rPr>
          <w:sz w:val="20"/>
        </w:rPr>
        <w:softHyphen/>
        <w:t>tion on data setup can be found at the description of the</w:t>
      </w:r>
      <w:hyperlink w:anchor="inflow_concentration_file" w:history="1">
        <w:r w:rsidRPr="006E5F94">
          <w:rPr>
            <w:rStyle w:val="Hyperlink"/>
            <w:rFonts w:asciiTheme="minorHAnsi" w:hAnsiTheme="minorHAnsi"/>
          </w:rPr>
          <w:t xml:space="preserve"> branch inflow concentration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70B532B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72689BBB" w14:textId="77777777" w:rsidR="0041037A" w:rsidRPr="0010070B" w:rsidRDefault="0041037A">
      <w:pPr>
        <w:pStyle w:val="Examplebody"/>
        <w:rPr>
          <w:rStyle w:val="Cardexample1"/>
        </w:rPr>
      </w:pPr>
      <w:r w:rsidRPr="0010070B">
        <w:rPr>
          <w:rStyle w:val="Cardexample1"/>
        </w:rPr>
        <w:t>CIN FILE..............................CINFN.....................................</w:t>
      </w:r>
    </w:p>
    <w:p w14:paraId="322B46C0" w14:textId="77777777" w:rsidR="0041037A" w:rsidRPr="0010070B" w:rsidRDefault="0041037A">
      <w:pPr>
        <w:pStyle w:val="Examplebody"/>
        <w:rPr>
          <w:rStyle w:val="Cardexample1"/>
        </w:rPr>
      </w:pPr>
      <w:r w:rsidRPr="0010070B">
        <w:rPr>
          <w:rStyle w:val="Cardexample1"/>
        </w:rPr>
        <w:t>Br 1    cin_br1.npt</w:t>
      </w:r>
    </w:p>
    <w:p w14:paraId="41460A4B" w14:textId="77777777" w:rsidR="0041037A" w:rsidRPr="0010070B" w:rsidRDefault="0041037A">
      <w:pPr>
        <w:pStyle w:val="Examplebody"/>
        <w:rPr>
          <w:rStyle w:val="Cardexample1"/>
        </w:rPr>
      </w:pPr>
      <w:r w:rsidRPr="0010070B">
        <w:rPr>
          <w:rStyle w:val="Cardexample1"/>
        </w:rPr>
        <w:t>Br 2    cin_br2.npt</w:t>
      </w:r>
    </w:p>
    <w:p w14:paraId="3705B138" w14:textId="77777777" w:rsidR="0041037A" w:rsidRPr="0010070B" w:rsidRDefault="0041037A">
      <w:pPr>
        <w:pStyle w:val="Examplebody"/>
        <w:rPr>
          <w:rStyle w:val="Cardexample1"/>
        </w:rPr>
      </w:pPr>
      <w:r w:rsidRPr="0010070B">
        <w:rPr>
          <w:rStyle w:val="Cardexample1"/>
        </w:rPr>
        <w:t>Br 3    cin_br3.npt</w:t>
      </w:r>
    </w:p>
    <w:p w14:paraId="706C803E" w14:textId="77777777" w:rsidR="0041037A" w:rsidRPr="0010070B" w:rsidRDefault="0041037A">
      <w:pPr>
        <w:pStyle w:val="Examplebody"/>
        <w:rPr>
          <w:rStyle w:val="Cardexample1"/>
        </w:rPr>
      </w:pPr>
      <w:r w:rsidRPr="0010070B">
        <w:rPr>
          <w:rStyle w:val="Cardexample1"/>
        </w:rPr>
        <w:t>Br 4    cin_br4.npt</w:t>
      </w:r>
    </w:p>
    <w:p w14:paraId="0D80AEA2" w14:textId="77777777" w:rsidR="0041037A" w:rsidRPr="00B7030B" w:rsidRDefault="0041037A" w:rsidP="006E5F94">
      <w:pPr>
        <w:pStyle w:val="Heading4"/>
        <w:spacing w:before="0" w:after="0"/>
      </w:pPr>
      <w:r w:rsidRPr="00B7030B">
        <w:br w:type="page"/>
      </w:r>
      <w:bookmarkStart w:id="2881" w:name="outflow_filename"/>
      <w:bookmarkStart w:id="2882" w:name="_Toc41047809"/>
      <w:bookmarkEnd w:id="2881"/>
      <w:r w:rsidRPr="00B7030B">
        <w:lastRenderedPageBreak/>
        <w:t>Branch Outflow Filename (QOT FILE)</w:t>
      </w:r>
      <w:bookmarkEnd w:id="2882"/>
    </w:p>
    <w:p w14:paraId="1CB823B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83" w:name="_Toc8027433"/>
      <w:r w:rsidR="0041037A" w:rsidRPr="00B7030B">
        <w:rPr>
          <w:rStyle w:val="Cardtitle1"/>
          <w:rFonts w:asciiTheme="minorHAnsi" w:hAnsiTheme="minorHAnsi"/>
          <w:b/>
          <w:bCs/>
        </w:rPr>
        <w:instrText>Branch Outflow Filename (QOT FILE)</w:instrText>
      </w:r>
      <w:bookmarkEnd w:id="288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F3FEDE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297053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QOTFN</w:t>
      </w:r>
      <w:r w:rsidRPr="00B7030B">
        <w:rPr>
          <w:rFonts w:asciiTheme="minorHAnsi" w:hAnsiTheme="minorHAnsi"/>
        </w:rPr>
        <w:tab/>
        <w:t>Character</w:t>
      </w:r>
      <w:r w:rsidRPr="00B7030B">
        <w:rPr>
          <w:rFonts w:asciiTheme="minorHAnsi" w:hAnsiTheme="minorHAnsi"/>
        </w:rPr>
        <w:tab/>
        <w:t>Outflow filename</w:t>
      </w:r>
    </w:p>
    <w:p w14:paraId="66AF2B2D" w14:textId="77777777" w:rsidR="0041037A" w:rsidRPr="00B7030B" w:rsidRDefault="0041037A">
      <w:pPr>
        <w:pStyle w:val="BodyText2"/>
      </w:pPr>
    </w:p>
    <w:p w14:paraId="69183948" w14:textId="77777777" w:rsidR="0041037A" w:rsidRPr="006E5F94" w:rsidRDefault="0041037A" w:rsidP="00C64B21">
      <w:pPr>
        <w:pStyle w:val="BodyText"/>
        <w:rPr>
          <w:sz w:val="20"/>
        </w:rPr>
      </w:pPr>
      <w:r w:rsidRPr="006E5F94">
        <w:rPr>
          <w:sz w:val="20"/>
        </w:rPr>
        <w:t>This card specifies the filename(s) for branch outflows.  More informa</w:t>
      </w:r>
      <w:r w:rsidRPr="006E5F94">
        <w:rPr>
          <w:sz w:val="20"/>
        </w:rPr>
        <w:softHyphen/>
        <w:t>tion on data setup can be found at the description of the</w:t>
      </w:r>
      <w:hyperlink w:anchor="outflow_file" w:history="1">
        <w:r w:rsidRPr="006E5F94">
          <w:rPr>
            <w:rStyle w:val="Hyperlink"/>
            <w:rFonts w:asciiTheme="minorHAnsi" w:hAnsiTheme="minorHAnsi"/>
          </w:rPr>
          <w:t xml:space="preserve"> branch outflow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615A7A7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6719E67F" w14:textId="77777777" w:rsidR="0041037A" w:rsidRPr="0010070B" w:rsidRDefault="0041037A">
      <w:pPr>
        <w:pStyle w:val="Examplebody"/>
        <w:rPr>
          <w:rStyle w:val="Cardexample1"/>
        </w:rPr>
      </w:pPr>
      <w:r w:rsidRPr="0010070B">
        <w:rPr>
          <w:rStyle w:val="Cardexample1"/>
        </w:rPr>
        <w:t>QOT FILE..............................QOTFN.....................................</w:t>
      </w:r>
    </w:p>
    <w:p w14:paraId="67AC9537" w14:textId="77777777" w:rsidR="0041037A" w:rsidRPr="0010070B" w:rsidRDefault="0041037A">
      <w:pPr>
        <w:pStyle w:val="Examplebody"/>
        <w:rPr>
          <w:rStyle w:val="Cardexample1"/>
        </w:rPr>
      </w:pPr>
      <w:r w:rsidRPr="0010070B">
        <w:rPr>
          <w:rStyle w:val="Cardexample1"/>
        </w:rPr>
        <w:t>Br 1    qot_br1.npt</w:t>
      </w:r>
    </w:p>
    <w:p w14:paraId="62E53B37" w14:textId="77777777" w:rsidR="0041037A" w:rsidRPr="0010070B" w:rsidRDefault="0041037A">
      <w:pPr>
        <w:pStyle w:val="Examplebody"/>
        <w:rPr>
          <w:rStyle w:val="Cardexample1"/>
        </w:rPr>
      </w:pPr>
      <w:r w:rsidRPr="0010070B">
        <w:rPr>
          <w:rStyle w:val="Cardexample1"/>
        </w:rPr>
        <w:t>Br 2    qot_br2.npt</w:t>
      </w:r>
    </w:p>
    <w:p w14:paraId="0F1D9DD3" w14:textId="77777777" w:rsidR="0041037A" w:rsidRPr="0010070B" w:rsidRDefault="0041037A">
      <w:pPr>
        <w:pStyle w:val="Examplebody"/>
        <w:rPr>
          <w:rStyle w:val="Cardexample1"/>
        </w:rPr>
      </w:pPr>
      <w:r w:rsidRPr="0010070B">
        <w:rPr>
          <w:rStyle w:val="Cardexample1"/>
        </w:rPr>
        <w:t>Br 3    qot_br3.npt</w:t>
      </w:r>
    </w:p>
    <w:p w14:paraId="7E3C7041" w14:textId="77777777" w:rsidR="0041037A" w:rsidRPr="0010070B" w:rsidRDefault="0041037A">
      <w:pPr>
        <w:pStyle w:val="Examplebody"/>
        <w:rPr>
          <w:rStyle w:val="Cardexample1"/>
        </w:rPr>
      </w:pPr>
      <w:r w:rsidRPr="0010070B">
        <w:rPr>
          <w:rStyle w:val="Cardexample1"/>
        </w:rPr>
        <w:t>Br 4    qot_br4.npt</w:t>
      </w:r>
    </w:p>
    <w:p w14:paraId="6FAB6E30" w14:textId="77777777" w:rsidR="0016403C" w:rsidRDefault="0016403C" w:rsidP="0016403C">
      <w:bookmarkStart w:id="2884" w:name="tributary_inflow_filename"/>
      <w:bookmarkEnd w:id="2884"/>
    </w:p>
    <w:p w14:paraId="1EAF1BF4" w14:textId="77777777" w:rsidR="0016403C" w:rsidRDefault="0016403C" w:rsidP="0016403C"/>
    <w:p w14:paraId="3ED02480" w14:textId="77777777" w:rsidR="0041037A" w:rsidRPr="00B7030B" w:rsidRDefault="0041037A" w:rsidP="006E5F94">
      <w:pPr>
        <w:pStyle w:val="Heading4"/>
        <w:spacing w:before="0" w:after="0"/>
      </w:pPr>
      <w:bookmarkStart w:id="2885" w:name="_Toc41047810"/>
      <w:r w:rsidRPr="00B7030B">
        <w:t>Tributary Inflow Filename (QTR FILE)</w:t>
      </w:r>
      <w:bookmarkEnd w:id="2885"/>
    </w:p>
    <w:p w14:paraId="5215199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86" w:name="_Toc8027434"/>
      <w:r w:rsidR="0041037A" w:rsidRPr="00B7030B">
        <w:rPr>
          <w:rStyle w:val="Cardtitle1"/>
          <w:rFonts w:asciiTheme="minorHAnsi" w:hAnsiTheme="minorHAnsi"/>
          <w:b/>
          <w:bCs/>
        </w:rPr>
        <w:instrText>Tributary Inflow Filename (QTR FILE)</w:instrText>
      </w:r>
      <w:bookmarkEnd w:id="288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E82AC1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60FBA3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QTRFN</w:t>
      </w:r>
      <w:r w:rsidRPr="00B7030B">
        <w:rPr>
          <w:rFonts w:asciiTheme="minorHAnsi" w:hAnsiTheme="minorHAnsi"/>
        </w:rPr>
        <w:tab/>
        <w:t>Character</w:t>
      </w:r>
      <w:r w:rsidRPr="00B7030B">
        <w:rPr>
          <w:rFonts w:asciiTheme="minorHAnsi" w:hAnsiTheme="minorHAnsi"/>
        </w:rPr>
        <w:tab/>
        <w:t>Tributary inflow filename</w:t>
      </w:r>
    </w:p>
    <w:p w14:paraId="646829CC" w14:textId="77777777" w:rsidR="0041037A" w:rsidRPr="00B7030B" w:rsidRDefault="0041037A">
      <w:pPr>
        <w:pStyle w:val="BodyText2"/>
      </w:pPr>
    </w:p>
    <w:p w14:paraId="0B185213" w14:textId="77777777" w:rsidR="0041037A" w:rsidRPr="006E5F94" w:rsidRDefault="0041037A" w:rsidP="00C64B21">
      <w:pPr>
        <w:pStyle w:val="BodyText"/>
        <w:rPr>
          <w:sz w:val="20"/>
        </w:rPr>
      </w:pPr>
      <w:r w:rsidRPr="006E5F94">
        <w:rPr>
          <w:sz w:val="20"/>
        </w:rPr>
        <w:t>This card specifies the filename(s) for tributary inflows.  There must be a sepa</w:t>
      </w:r>
      <w:r w:rsidRPr="006E5F94">
        <w:rPr>
          <w:sz w:val="20"/>
        </w:rPr>
        <w:softHyphen/>
        <w:t>rate file for each trib</w:t>
      </w:r>
      <w:r w:rsidRPr="006E5F94">
        <w:rPr>
          <w:sz w:val="20"/>
        </w:rPr>
        <w:softHyphen/>
        <w:t>utary.  More information on dat</w:t>
      </w:r>
      <w:r w:rsidRPr="006E5F94">
        <w:rPr>
          <w:sz w:val="20"/>
        </w:rPr>
        <w:softHyphen/>
        <w:t xml:space="preserve">a setup can be found at the description of the </w:t>
      </w:r>
      <w:hyperlink w:anchor="tributary_inflow_file" w:history="1">
        <w:r w:rsidRPr="006E5F94">
          <w:rPr>
            <w:rStyle w:val="Hyperlink"/>
            <w:rFonts w:asciiTheme="minorHAnsi" w:hAnsiTheme="minorHAnsi"/>
          </w:rPr>
          <w:t>tributary inflow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3F116A0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A1CB708" w14:textId="77777777" w:rsidR="0041037A" w:rsidRPr="0010070B" w:rsidRDefault="0041037A">
      <w:pPr>
        <w:pStyle w:val="Examplebody"/>
        <w:rPr>
          <w:rStyle w:val="Cardexample1"/>
        </w:rPr>
      </w:pPr>
      <w:r w:rsidRPr="0010070B">
        <w:rPr>
          <w:rStyle w:val="Cardexample1"/>
        </w:rPr>
        <w:t>QTR FILE..............................QTRFN.....................................</w:t>
      </w:r>
    </w:p>
    <w:p w14:paraId="5AA65B63" w14:textId="77777777" w:rsidR="0041037A" w:rsidRPr="0010070B" w:rsidRDefault="0041037A">
      <w:pPr>
        <w:pStyle w:val="Examplebody"/>
        <w:rPr>
          <w:rStyle w:val="Cardexample1"/>
        </w:rPr>
      </w:pPr>
      <w:r w:rsidRPr="0010070B">
        <w:rPr>
          <w:rStyle w:val="Cardexample1"/>
        </w:rPr>
        <w:t>Tr 1    qtr_tr1.npt</w:t>
      </w:r>
    </w:p>
    <w:p w14:paraId="3B0CC89F" w14:textId="77777777" w:rsidR="0041037A" w:rsidRPr="00B7030B" w:rsidRDefault="0041037A" w:rsidP="00B46E9C">
      <w:pPr>
        <w:pStyle w:val="Heading4"/>
        <w:spacing w:before="0" w:after="0"/>
      </w:pPr>
      <w:r w:rsidRPr="00B7030B">
        <w:br w:type="page"/>
      </w:r>
      <w:bookmarkStart w:id="2887" w:name="tributary_temperature_filename"/>
      <w:bookmarkStart w:id="2888" w:name="_Toc41047811"/>
      <w:bookmarkEnd w:id="2887"/>
      <w:r w:rsidRPr="00B7030B">
        <w:lastRenderedPageBreak/>
        <w:t>Tributary Inflow Temperature Filename (TTR FILE)</w:t>
      </w:r>
      <w:bookmarkEnd w:id="2888"/>
    </w:p>
    <w:p w14:paraId="7479459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89" w:name="_Toc8027435"/>
      <w:r w:rsidR="0041037A" w:rsidRPr="00B7030B">
        <w:rPr>
          <w:rStyle w:val="Cardtitle1"/>
          <w:rFonts w:asciiTheme="minorHAnsi" w:hAnsiTheme="minorHAnsi"/>
          <w:b/>
          <w:bCs/>
        </w:rPr>
        <w:instrText>Tributary Inflow Temperature Filename (TTR FILE)</w:instrText>
      </w:r>
      <w:bookmarkEnd w:id="288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B6EA24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E54F030"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TTRFN</w:t>
      </w:r>
      <w:r w:rsidRPr="00B7030B">
        <w:rPr>
          <w:rFonts w:asciiTheme="minorHAnsi" w:hAnsiTheme="minorHAnsi"/>
        </w:rPr>
        <w:tab/>
        <w:t>Character</w:t>
      </w:r>
      <w:r w:rsidRPr="00B7030B">
        <w:rPr>
          <w:rFonts w:asciiTheme="minorHAnsi" w:hAnsiTheme="minorHAnsi"/>
        </w:rPr>
        <w:tab/>
        <w:t>Tributary temperature filename</w:t>
      </w:r>
    </w:p>
    <w:p w14:paraId="6B8F2C4A" w14:textId="77777777" w:rsidR="0041037A" w:rsidRPr="00B7030B" w:rsidRDefault="0041037A">
      <w:pPr>
        <w:pStyle w:val="BodyText2"/>
      </w:pPr>
    </w:p>
    <w:p w14:paraId="6EA2FE54" w14:textId="77777777" w:rsidR="0041037A" w:rsidRPr="00B46E9C" w:rsidRDefault="0041037A">
      <w:pPr>
        <w:pStyle w:val="BodyText"/>
        <w:rPr>
          <w:sz w:val="20"/>
        </w:rPr>
      </w:pPr>
      <w:r w:rsidRPr="00B46E9C">
        <w:rPr>
          <w:sz w:val="20"/>
        </w:rPr>
        <w:t>This card specifies the filename(s) for tributary inflow temperatures.  There must be a sep</w:t>
      </w:r>
      <w:r w:rsidRPr="00B46E9C">
        <w:rPr>
          <w:sz w:val="20"/>
        </w:rPr>
        <w:softHyphen/>
        <w:t>ar</w:t>
      </w:r>
      <w:r w:rsidRPr="00B46E9C">
        <w:rPr>
          <w:sz w:val="20"/>
        </w:rPr>
        <w:softHyphen/>
        <w:t>ate file for each tributary.  More information on dat</w:t>
      </w:r>
      <w:r w:rsidRPr="00B46E9C">
        <w:rPr>
          <w:sz w:val="20"/>
        </w:rPr>
        <w:softHyphen/>
        <w:t xml:space="preserve">a setup can be found at the description of the </w:t>
      </w:r>
      <w:hyperlink w:anchor="tributary_inflow_temperature_file" w:history="1">
        <w:r w:rsidRPr="00B46E9C">
          <w:rPr>
            <w:rStyle w:val="Hyperlink"/>
            <w:rFonts w:asciiTheme="minorHAnsi" w:hAnsiTheme="minorHAnsi"/>
          </w:rPr>
          <w:t>tributary inflow temperature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E03C8A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7234F33F" w14:textId="77777777" w:rsidR="0041037A" w:rsidRPr="0010070B" w:rsidRDefault="0041037A">
      <w:pPr>
        <w:pStyle w:val="Examplebody"/>
        <w:rPr>
          <w:rStyle w:val="Cardexample1"/>
        </w:rPr>
      </w:pPr>
      <w:r w:rsidRPr="0010070B">
        <w:rPr>
          <w:rStyle w:val="Cardexample1"/>
        </w:rPr>
        <w:t>TTR FILE..............................TTRFN.....................................</w:t>
      </w:r>
    </w:p>
    <w:p w14:paraId="7464B696" w14:textId="77777777" w:rsidR="0041037A" w:rsidRPr="0010070B" w:rsidRDefault="0041037A">
      <w:pPr>
        <w:pStyle w:val="Examplebody"/>
        <w:rPr>
          <w:rStyle w:val="Cardexample1"/>
        </w:rPr>
      </w:pPr>
      <w:r w:rsidRPr="0010070B">
        <w:rPr>
          <w:rStyle w:val="Cardexample1"/>
        </w:rPr>
        <w:t>Tr 1    ttr_tr1.npt</w:t>
      </w:r>
    </w:p>
    <w:p w14:paraId="56BD9EB0" w14:textId="77777777" w:rsidR="0016403C" w:rsidRDefault="0016403C" w:rsidP="0016403C">
      <w:bookmarkStart w:id="2890" w:name="tributary_concentration_filename"/>
      <w:bookmarkEnd w:id="2890"/>
    </w:p>
    <w:p w14:paraId="437DAC11" w14:textId="77777777" w:rsidR="0016403C" w:rsidRDefault="0016403C" w:rsidP="0016403C"/>
    <w:p w14:paraId="473ED1C1" w14:textId="77777777" w:rsidR="0016403C" w:rsidRDefault="0016403C" w:rsidP="0016403C"/>
    <w:p w14:paraId="5001C130" w14:textId="77777777" w:rsidR="0041037A" w:rsidRPr="00B7030B" w:rsidRDefault="0041037A" w:rsidP="00B46E9C">
      <w:pPr>
        <w:pStyle w:val="Heading4"/>
        <w:spacing w:before="0" w:after="0"/>
      </w:pPr>
      <w:bookmarkStart w:id="2891" w:name="_Toc41047812"/>
      <w:r w:rsidRPr="00B7030B">
        <w:t>Tributary Inflow Concentration Filename (CTR FILE)</w:t>
      </w:r>
      <w:bookmarkEnd w:id="2891"/>
    </w:p>
    <w:p w14:paraId="6E5D33BD"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92" w:name="_Toc8027436"/>
      <w:r w:rsidR="0041037A" w:rsidRPr="00B7030B">
        <w:rPr>
          <w:rStyle w:val="Cardtitle1"/>
          <w:rFonts w:asciiTheme="minorHAnsi" w:hAnsiTheme="minorHAnsi"/>
          <w:b/>
          <w:bCs/>
        </w:rPr>
        <w:instrText>Tributary Inflow Concentration Filename (CTR FILE)</w:instrText>
      </w:r>
      <w:bookmarkEnd w:id="289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896C9AF"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BC3E0F8"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CTRFN</w:t>
      </w:r>
      <w:r w:rsidRPr="00B7030B">
        <w:rPr>
          <w:rFonts w:asciiTheme="minorHAnsi" w:hAnsiTheme="minorHAnsi"/>
        </w:rPr>
        <w:tab/>
        <w:t>Character</w:t>
      </w:r>
      <w:r w:rsidRPr="00B7030B">
        <w:rPr>
          <w:rFonts w:asciiTheme="minorHAnsi" w:hAnsiTheme="minorHAnsi"/>
        </w:rPr>
        <w:tab/>
        <w:t>Tributary inflow concentration file</w:t>
      </w:r>
      <w:r w:rsidRPr="00B7030B">
        <w:rPr>
          <w:rFonts w:asciiTheme="minorHAnsi" w:hAnsiTheme="minorHAnsi"/>
        </w:rPr>
        <w:softHyphen/>
        <w:t>name</w:t>
      </w:r>
    </w:p>
    <w:p w14:paraId="449A4BE1" w14:textId="77777777" w:rsidR="0041037A" w:rsidRPr="00B7030B" w:rsidRDefault="0041037A">
      <w:pPr>
        <w:pStyle w:val="BodyText2"/>
      </w:pPr>
    </w:p>
    <w:p w14:paraId="6E5DE302" w14:textId="77777777" w:rsidR="0041037A" w:rsidRPr="00B46E9C" w:rsidRDefault="0041037A">
      <w:pPr>
        <w:pStyle w:val="BodyText"/>
        <w:rPr>
          <w:sz w:val="20"/>
        </w:rPr>
      </w:pPr>
      <w:r w:rsidRPr="00B46E9C">
        <w:rPr>
          <w:sz w:val="20"/>
        </w:rPr>
        <w:t>This card specifies the filename(s) for tributary inflow con</w:t>
      </w:r>
      <w:r w:rsidRPr="00B46E9C">
        <w:rPr>
          <w:sz w:val="20"/>
        </w:rPr>
        <w:softHyphen/>
        <w:t>centrations.  There must be a sepa</w:t>
      </w:r>
      <w:r w:rsidRPr="00B46E9C">
        <w:rPr>
          <w:sz w:val="20"/>
        </w:rPr>
        <w:softHyphen/>
        <w:t>rate file for each tribu</w:t>
      </w:r>
      <w:r w:rsidRPr="00B46E9C">
        <w:rPr>
          <w:sz w:val="20"/>
        </w:rPr>
        <w:softHyphen/>
        <w:t>tary.  More information on dat</w:t>
      </w:r>
      <w:r w:rsidRPr="00B46E9C">
        <w:rPr>
          <w:sz w:val="20"/>
        </w:rPr>
        <w:softHyphen/>
        <w:t xml:space="preserve">a setup can be found at the description of the </w:t>
      </w:r>
      <w:hyperlink w:anchor="tributary_inflow_concentration_file" w:history="1">
        <w:r w:rsidRPr="00B46E9C">
          <w:rPr>
            <w:rStyle w:val="Hyperlink"/>
            <w:rFonts w:asciiTheme="minorHAnsi" w:hAnsiTheme="minorHAnsi"/>
          </w:rPr>
          <w:t>tributary inflow concentration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22DAAFA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A90562E" w14:textId="77777777" w:rsidR="0041037A" w:rsidRPr="0010070B" w:rsidRDefault="0041037A">
      <w:pPr>
        <w:pStyle w:val="Examplebody"/>
        <w:rPr>
          <w:rStyle w:val="Cardexample1"/>
        </w:rPr>
      </w:pPr>
      <w:r w:rsidRPr="0010070B">
        <w:rPr>
          <w:rStyle w:val="Cardexample1"/>
        </w:rPr>
        <w:t>CTR FILE..............................CTRFN.....................................</w:t>
      </w:r>
    </w:p>
    <w:p w14:paraId="4E47005F" w14:textId="77777777" w:rsidR="0041037A" w:rsidRPr="0010070B" w:rsidRDefault="0041037A">
      <w:pPr>
        <w:pStyle w:val="Examplebody"/>
        <w:rPr>
          <w:rStyle w:val="Cardexample1"/>
        </w:rPr>
      </w:pPr>
      <w:r w:rsidRPr="0010070B">
        <w:rPr>
          <w:rStyle w:val="Cardexample1"/>
        </w:rPr>
        <w:t>Tr 1    ctr_tr1.npt</w:t>
      </w:r>
    </w:p>
    <w:p w14:paraId="14E6184D" w14:textId="77777777" w:rsidR="0041037A" w:rsidRPr="00B7030B" w:rsidRDefault="0041037A" w:rsidP="00B46E9C">
      <w:pPr>
        <w:pStyle w:val="Heading4"/>
        <w:spacing w:before="0" w:after="0"/>
      </w:pPr>
      <w:r w:rsidRPr="00B7030B">
        <w:br w:type="page"/>
      </w:r>
      <w:bookmarkStart w:id="2893" w:name="dtrib_inflow_filename"/>
      <w:bookmarkStart w:id="2894" w:name="_Toc41047813"/>
      <w:bookmarkEnd w:id="2893"/>
      <w:r w:rsidRPr="00B7030B">
        <w:lastRenderedPageBreak/>
        <w:t>Distributed Tributary Inflow Filename (QDT FILE)</w:t>
      </w:r>
      <w:bookmarkEnd w:id="2894"/>
    </w:p>
    <w:p w14:paraId="5A3F090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95" w:name="_Toc8027437"/>
      <w:r w:rsidR="0041037A" w:rsidRPr="00B7030B">
        <w:rPr>
          <w:rStyle w:val="Cardtitle1"/>
          <w:rFonts w:asciiTheme="minorHAnsi" w:hAnsiTheme="minorHAnsi"/>
          <w:b/>
          <w:bCs/>
        </w:rPr>
        <w:instrText>Distributed Tributary Inflow Filename (QDT FILE)</w:instrText>
      </w:r>
      <w:bookmarkEnd w:id="289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F494CB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A1020A0"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QDTFN</w:t>
      </w:r>
      <w:r w:rsidRPr="00B7030B">
        <w:rPr>
          <w:rFonts w:asciiTheme="minorHAnsi" w:hAnsiTheme="minorHAnsi"/>
        </w:rPr>
        <w:tab/>
        <w:t>Character</w:t>
      </w:r>
      <w:r w:rsidRPr="00B7030B">
        <w:rPr>
          <w:rFonts w:asciiTheme="minorHAnsi" w:hAnsiTheme="minorHAnsi"/>
        </w:rPr>
        <w:tab/>
        <w:t>Distributed tributary inflow filename</w:t>
      </w:r>
    </w:p>
    <w:p w14:paraId="57C0A3C4" w14:textId="77777777" w:rsidR="0041037A" w:rsidRPr="00B7030B" w:rsidRDefault="0041037A">
      <w:pPr>
        <w:pStyle w:val="BodyText2"/>
      </w:pPr>
    </w:p>
    <w:p w14:paraId="145789F8" w14:textId="77777777" w:rsidR="0041037A" w:rsidRPr="00B46E9C" w:rsidRDefault="0041037A">
      <w:pPr>
        <w:pStyle w:val="BodyText"/>
        <w:rPr>
          <w:sz w:val="20"/>
        </w:rPr>
      </w:pPr>
      <w:r w:rsidRPr="00B46E9C">
        <w:rPr>
          <w:sz w:val="20"/>
        </w:rPr>
        <w:t>This card specifies the filename(s) for distributed tributary inflow.  There must be a sepa</w:t>
      </w:r>
      <w:r w:rsidRPr="00B46E9C">
        <w:rPr>
          <w:sz w:val="20"/>
        </w:rPr>
        <w:softHyphen/>
        <w:t>rate file for each branch. More information on dat</w:t>
      </w:r>
      <w:r w:rsidRPr="00B46E9C">
        <w:rPr>
          <w:sz w:val="20"/>
        </w:rPr>
        <w:softHyphen/>
        <w:t xml:space="preserve">a setup can be found at the description of the </w:t>
      </w:r>
      <w:hyperlink w:anchor="distributed_tributary_inflow_file" w:history="1">
        <w:r w:rsidRPr="00B46E9C">
          <w:rPr>
            <w:rStyle w:val="Hyperlink"/>
            <w:rFonts w:asciiTheme="minorHAnsi" w:hAnsiTheme="minorHAnsi"/>
          </w:rPr>
          <w:t>distributed tributary inflow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D54BAE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693C2AE" w14:textId="77777777" w:rsidR="0041037A" w:rsidRPr="0010070B" w:rsidRDefault="0041037A">
      <w:pPr>
        <w:pStyle w:val="Examplebody"/>
        <w:rPr>
          <w:rStyle w:val="Cardexample1"/>
        </w:rPr>
      </w:pPr>
      <w:r w:rsidRPr="0010070B">
        <w:rPr>
          <w:rStyle w:val="Cardexample1"/>
        </w:rPr>
        <w:t>QDT FILE..............................QDTFN.....................................</w:t>
      </w:r>
    </w:p>
    <w:p w14:paraId="5DA06A0C" w14:textId="77777777" w:rsidR="0041037A" w:rsidRPr="0010070B" w:rsidRDefault="0041037A">
      <w:pPr>
        <w:pStyle w:val="Examplebody"/>
        <w:rPr>
          <w:rStyle w:val="Cardexample1"/>
        </w:rPr>
      </w:pPr>
      <w:r w:rsidRPr="0010070B">
        <w:rPr>
          <w:rStyle w:val="Cardexample1"/>
        </w:rPr>
        <w:t>Br 1    qdt_tr1.npt</w:t>
      </w:r>
    </w:p>
    <w:p w14:paraId="6E112A38" w14:textId="77777777" w:rsidR="0041037A" w:rsidRPr="0010070B" w:rsidRDefault="0041037A">
      <w:pPr>
        <w:pStyle w:val="Examplebody"/>
        <w:rPr>
          <w:rStyle w:val="Cardexample1"/>
        </w:rPr>
      </w:pPr>
      <w:r w:rsidRPr="0010070B">
        <w:rPr>
          <w:rStyle w:val="Cardexample1"/>
        </w:rPr>
        <w:t>Br 2    qdt_tr2.npt</w:t>
      </w:r>
    </w:p>
    <w:p w14:paraId="238D9AB6" w14:textId="77777777" w:rsidR="0041037A" w:rsidRPr="0010070B" w:rsidRDefault="0041037A">
      <w:pPr>
        <w:pStyle w:val="Examplebody"/>
        <w:rPr>
          <w:rStyle w:val="Cardexample1"/>
        </w:rPr>
      </w:pPr>
      <w:r w:rsidRPr="0010070B">
        <w:rPr>
          <w:rStyle w:val="Cardexample1"/>
        </w:rPr>
        <w:t>Br 3    qdt_tr3.npt</w:t>
      </w:r>
    </w:p>
    <w:p w14:paraId="0A74EF0B" w14:textId="77777777" w:rsidR="0041037A" w:rsidRPr="0010070B" w:rsidRDefault="0041037A">
      <w:pPr>
        <w:pStyle w:val="Examplebody"/>
        <w:rPr>
          <w:rStyle w:val="Cardexample1"/>
        </w:rPr>
      </w:pPr>
      <w:r w:rsidRPr="0010070B">
        <w:rPr>
          <w:rStyle w:val="Cardexample1"/>
        </w:rPr>
        <w:t>Br 4    qdt_tr4.npt</w:t>
      </w:r>
    </w:p>
    <w:p w14:paraId="430331F1" w14:textId="77777777" w:rsidR="00E20027" w:rsidRDefault="00E20027" w:rsidP="00E20027">
      <w:bookmarkStart w:id="2896" w:name="dtrib_temperature_filename"/>
      <w:bookmarkEnd w:id="2896"/>
    </w:p>
    <w:p w14:paraId="6C9FC630" w14:textId="77777777" w:rsidR="00E20027" w:rsidRDefault="00E20027" w:rsidP="00E20027"/>
    <w:p w14:paraId="4882FEE5" w14:textId="77777777" w:rsidR="00E20027" w:rsidRDefault="00E20027" w:rsidP="00E20027"/>
    <w:p w14:paraId="647980EA" w14:textId="77777777" w:rsidR="00E20027" w:rsidRDefault="00E20027" w:rsidP="00E20027"/>
    <w:p w14:paraId="2453762A" w14:textId="77777777" w:rsidR="0041037A" w:rsidRPr="00B7030B" w:rsidRDefault="0041037A" w:rsidP="00B46E9C">
      <w:pPr>
        <w:pStyle w:val="Heading4"/>
        <w:spacing w:before="0" w:after="0"/>
      </w:pPr>
      <w:bookmarkStart w:id="2897" w:name="_Toc41047814"/>
      <w:r w:rsidRPr="00B7030B">
        <w:t>Distributed Tributary Inflow Temperature Filename (TDT FILE)</w:t>
      </w:r>
      <w:bookmarkEnd w:id="2897"/>
    </w:p>
    <w:p w14:paraId="30E8E4FA"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98" w:name="_Toc8027438"/>
      <w:r w:rsidR="0041037A" w:rsidRPr="00B7030B">
        <w:rPr>
          <w:rStyle w:val="Cardtitle1"/>
          <w:rFonts w:asciiTheme="minorHAnsi" w:hAnsiTheme="minorHAnsi"/>
          <w:b/>
          <w:bCs/>
        </w:rPr>
        <w:instrText>Distributed Tributary Inflow TemperatureFilename (TDT FILE)</w:instrText>
      </w:r>
      <w:bookmarkEnd w:id="289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1A51BB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626287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TDTFN</w:t>
      </w:r>
      <w:r w:rsidRPr="00B7030B">
        <w:rPr>
          <w:rFonts w:asciiTheme="minorHAnsi" w:hAnsiTheme="minorHAnsi"/>
        </w:rPr>
        <w:tab/>
        <w:t>Character</w:t>
      </w:r>
      <w:r w:rsidRPr="00B7030B">
        <w:rPr>
          <w:rFonts w:asciiTheme="minorHAnsi" w:hAnsiTheme="minorHAnsi"/>
        </w:rPr>
        <w:tab/>
        <w:t>Distributed tributary temperature file</w:t>
      </w:r>
      <w:r w:rsidRPr="00B7030B">
        <w:rPr>
          <w:rFonts w:asciiTheme="minorHAnsi" w:hAnsiTheme="minorHAnsi"/>
        </w:rPr>
        <w:softHyphen/>
        <w:t>name</w:t>
      </w:r>
    </w:p>
    <w:p w14:paraId="60EAE1A6" w14:textId="77777777" w:rsidR="0041037A" w:rsidRPr="00B7030B" w:rsidRDefault="0041037A">
      <w:pPr>
        <w:pStyle w:val="BodyText2"/>
      </w:pPr>
    </w:p>
    <w:p w14:paraId="2DDF92A5" w14:textId="77777777" w:rsidR="0041037A" w:rsidRPr="00B46E9C" w:rsidRDefault="0041037A">
      <w:pPr>
        <w:pStyle w:val="BodyText"/>
        <w:rPr>
          <w:sz w:val="20"/>
        </w:rPr>
      </w:pPr>
      <w:r w:rsidRPr="00B46E9C">
        <w:rPr>
          <w:sz w:val="20"/>
        </w:rPr>
        <w:t>This card specifies the filename(s) for distributed tributary inflow tempera</w:t>
      </w:r>
      <w:r w:rsidRPr="00B46E9C">
        <w:rPr>
          <w:sz w:val="20"/>
        </w:rPr>
        <w:softHyphen/>
        <w:t>tures.  There must be a separate file for each branch.  More information on dat</w:t>
      </w:r>
      <w:r w:rsidRPr="00B46E9C">
        <w:rPr>
          <w:sz w:val="20"/>
        </w:rPr>
        <w:softHyphen/>
        <w:t xml:space="preserve">a setup can be found at the description of the </w:t>
      </w:r>
      <w:hyperlink w:anchor="distributed_tributary_temperature_file" w:history="1">
        <w:r w:rsidRPr="00B46E9C">
          <w:rPr>
            <w:rStyle w:val="Hyperlink"/>
            <w:rFonts w:asciiTheme="minorHAnsi" w:hAnsiTheme="minorHAnsi"/>
          </w:rPr>
          <w:t>distributed tributary inflow temperature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50988A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09CC37CD" w14:textId="77777777" w:rsidR="0041037A" w:rsidRPr="0010070B" w:rsidRDefault="0041037A">
      <w:pPr>
        <w:pStyle w:val="Examplebody"/>
        <w:rPr>
          <w:rStyle w:val="Cardexample1"/>
        </w:rPr>
      </w:pPr>
      <w:r w:rsidRPr="0010070B">
        <w:rPr>
          <w:rStyle w:val="Cardexample1"/>
        </w:rPr>
        <w:t>TDT FILE..............................TDTFN.....................................</w:t>
      </w:r>
    </w:p>
    <w:p w14:paraId="7A8571BC" w14:textId="77777777" w:rsidR="0041037A" w:rsidRPr="0010070B" w:rsidRDefault="0041037A">
      <w:pPr>
        <w:pStyle w:val="Examplebody"/>
        <w:rPr>
          <w:rStyle w:val="Cardexample1"/>
        </w:rPr>
      </w:pPr>
      <w:r w:rsidRPr="0010070B">
        <w:rPr>
          <w:rStyle w:val="Cardexample1"/>
        </w:rPr>
        <w:t>Br 1    tdt_tr1.npt</w:t>
      </w:r>
    </w:p>
    <w:p w14:paraId="6C693753" w14:textId="77777777" w:rsidR="0041037A" w:rsidRPr="0010070B" w:rsidRDefault="0041037A">
      <w:pPr>
        <w:pStyle w:val="Examplebody"/>
        <w:rPr>
          <w:rStyle w:val="Cardexample1"/>
        </w:rPr>
      </w:pPr>
      <w:r w:rsidRPr="0010070B">
        <w:rPr>
          <w:rStyle w:val="Cardexample1"/>
        </w:rPr>
        <w:t>Br 2    tdt_tr2.npt</w:t>
      </w:r>
    </w:p>
    <w:p w14:paraId="1B7C5913" w14:textId="77777777" w:rsidR="0041037A" w:rsidRPr="0010070B" w:rsidRDefault="0041037A">
      <w:pPr>
        <w:pStyle w:val="Examplebody"/>
        <w:rPr>
          <w:rStyle w:val="Cardexample1"/>
        </w:rPr>
      </w:pPr>
      <w:r w:rsidRPr="0010070B">
        <w:rPr>
          <w:rStyle w:val="Cardexample1"/>
        </w:rPr>
        <w:t>Br 3    tdt_tr3.npt</w:t>
      </w:r>
    </w:p>
    <w:p w14:paraId="0C71F35D" w14:textId="77777777" w:rsidR="0041037A" w:rsidRPr="0010070B" w:rsidRDefault="0041037A">
      <w:pPr>
        <w:pStyle w:val="Examplebody"/>
        <w:rPr>
          <w:rStyle w:val="Cardexample1"/>
        </w:rPr>
      </w:pPr>
      <w:r w:rsidRPr="0010070B">
        <w:rPr>
          <w:rStyle w:val="Cardexample1"/>
        </w:rPr>
        <w:t>Br 4    tdt_tr4.npt</w:t>
      </w:r>
    </w:p>
    <w:p w14:paraId="0A91F8E0" w14:textId="77777777" w:rsidR="0041037A" w:rsidRPr="00B7030B" w:rsidRDefault="0041037A" w:rsidP="00B46E9C">
      <w:pPr>
        <w:pStyle w:val="Heading4"/>
        <w:spacing w:before="0" w:after="0"/>
      </w:pPr>
      <w:r w:rsidRPr="00B7030B">
        <w:br w:type="page"/>
      </w:r>
      <w:bookmarkStart w:id="2899" w:name="dtrib_concentration_filename"/>
      <w:bookmarkStart w:id="2900" w:name="_Toc41047815"/>
      <w:bookmarkEnd w:id="2899"/>
      <w:r w:rsidRPr="00B7030B">
        <w:lastRenderedPageBreak/>
        <w:t>Distributed Tributary Inflow Concentration File</w:t>
      </w:r>
      <w:r w:rsidRPr="00B7030B">
        <w:softHyphen/>
        <w:t>name (CDT FILE)</w:t>
      </w:r>
      <w:bookmarkEnd w:id="2900"/>
    </w:p>
    <w:p w14:paraId="1D0564C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01" w:name="_Toc8027439"/>
      <w:r w:rsidR="0041037A" w:rsidRPr="00B7030B">
        <w:rPr>
          <w:rStyle w:val="Cardtitle1"/>
          <w:rFonts w:asciiTheme="minorHAnsi" w:hAnsiTheme="minorHAnsi"/>
          <w:b/>
          <w:bCs/>
        </w:rPr>
        <w:instrText>Distributed Tributary Inflow ConcentrationFile</w:instrText>
      </w:r>
      <w:r w:rsidR="0041037A" w:rsidRPr="00B7030B">
        <w:rPr>
          <w:rStyle w:val="Cardtitle1"/>
          <w:rFonts w:asciiTheme="minorHAnsi" w:hAnsiTheme="minorHAnsi"/>
          <w:b/>
          <w:bCs/>
        </w:rPr>
        <w:softHyphen/>
        <w:instrText>name (CDT FILE)</w:instrText>
      </w:r>
      <w:bookmarkEnd w:id="290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2F89B28"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6653E73"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CDTFN</w:t>
      </w:r>
      <w:r w:rsidRPr="00B7030B">
        <w:rPr>
          <w:rFonts w:asciiTheme="minorHAnsi" w:hAnsiTheme="minorHAnsi"/>
        </w:rPr>
        <w:tab/>
        <w:t>Character</w:t>
      </w:r>
      <w:r w:rsidRPr="00B7030B">
        <w:rPr>
          <w:rFonts w:asciiTheme="minorHAnsi" w:hAnsiTheme="minorHAnsi"/>
        </w:rPr>
        <w:tab/>
        <w:t>Distributed tributary inflow concen</w:t>
      </w:r>
      <w:r w:rsidRPr="00B7030B">
        <w:rPr>
          <w:rFonts w:asciiTheme="minorHAnsi" w:hAnsiTheme="minorHAnsi"/>
        </w:rPr>
        <w:softHyphen/>
        <w:t>tra</w:t>
      </w:r>
      <w:r w:rsidRPr="00B7030B">
        <w:rPr>
          <w:rFonts w:asciiTheme="minorHAnsi" w:hAnsiTheme="minorHAnsi"/>
        </w:rPr>
        <w:softHyphen/>
        <w:t>tion file</w:t>
      </w:r>
      <w:r w:rsidRPr="00B7030B">
        <w:rPr>
          <w:rFonts w:asciiTheme="minorHAnsi" w:hAnsiTheme="minorHAnsi"/>
        </w:rPr>
        <w:softHyphen/>
        <w:t>name</w:t>
      </w:r>
    </w:p>
    <w:p w14:paraId="3519916D" w14:textId="77777777" w:rsidR="0041037A" w:rsidRPr="00B7030B" w:rsidRDefault="0041037A">
      <w:pPr>
        <w:pStyle w:val="BodyText2"/>
      </w:pPr>
    </w:p>
    <w:p w14:paraId="30ECDFA9" w14:textId="77777777" w:rsidR="0041037A" w:rsidRPr="00B46E9C" w:rsidRDefault="0041037A">
      <w:pPr>
        <w:pStyle w:val="BodyText"/>
        <w:rPr>
          <w:sz w:val="20"/>
        </w:rPr>
      </w:pPr>
      <w:r w:rsidRPr="00B46E9C">
        <w:rPr>
          <w:sz w:val="20"/>
        </w:rPr>
        <w:t>This card specifies the filename(s) for distributed tributary inflow concen</w:t>
      </w:r>
      <w:r w:rsidRPr="00B46E9C">
        <w:rPr>
          <w:sz w:val="20"/>
        </w:rPr>
        <w:softHyphen/>
        <w:t>tra</w:t>
      </w:r>
      <w:r w:rsidRPr="00B46E9C">
        <w:rPr>
          <w:sz w:val="20"/>
        </w:rPr>
        <w:softHyphen/>
        <w:t>tions.  There must be a sepa</w:t>
      </w:r>
      <w:r w:rsidRPr="00B46E9C">
        <w:rPr>
          <w:sz w:val="20"/>
        </w:rPr>
        <w:softHyphen/>
        <w:t>rate file for each branch.  More information on dat</w:t>
      </w:r>
      <w:r w:rsidRPr="00B46E9C">
        <w:rPr>
          <w:sz w:val="20"/>
        </w:rPr>
        <w:softHyphen/>
        <w:t xml:space="preserve">a setup can be found at the description of the </w:t>
      </w:r>
      <w:hyperlink w:anchor="distributed_tributary_concentration_file" w:history="1">
        <w:r w:rsidRPr="00B46E9C">
          <w:rPr>
            <w:rStyle w:val="Hyperlink"/>
            <w:rFonts w:asciiTheme="minorHAnsi" w:hAnsiTheme="minorHAnsi"/>
          </w:rPr>
          <w:t>distributed tributary inflow concentration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0A4D20C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BF01A1C" w14:textId="77777777" w:rsidR="0041037A" w:rsidRPr="0010070B" w:rsidRDefault="0041037A">
      <w:pPr>
        <w:pStyle w:val="Examplebody"/>
        <w:rPr>
          <w:rStyle w:val="Cardexample1"/>
        </w:rPr>
      </w:pPr>
      <w:r w:rsidRPr="0010070B">
        <w:rPr>
          <w:rStyle w:val="Cardexample1"/>
        </w:rPr>
        <w:t>CDT FILE..............................CDTFN.....................................</w:t>
      </w:r>
    </w:p>
    <w:p w14:paraId="55268281" w14:textId="77777777" w:rsidR="0041037A" w:rsidRPr="0010070B" w:rsidRDefault="0041037A">
      <w:pPr>
        <w:pStyle w:val="Examplebody"/>
        <w:rPr>
          <w:rStyle w:val="Cardexample1"/>
        </w:rPr>
      </w:pPr>
      <w:r w:rsidRPr="0010070B">
        <w:rPr>
          <w:rStyle w:val="Cardexample1"/>
        </w:rPr>
        <w:t>Br 1    cdt_tr1.npt</w:t>
      </w:r>
    </w:p>
    <w:p w14:paraId="41698301" w14:textId="77777777" w:rsidR="0041037A" w:rsidRPr="0010070B" w:rsidRDefault="0041037A">
      <w:pPr>
        <w:pStyle w:val="Examplebody"/>
        <w:rPr>
          <w:szCs w:val="22"/>
        </w:rPr>
      </w:pPr>
      <w:r w:rsidRPr="0010070B">
        <w:rPr>
          <w:rStyle w:val="Cardexample1"/>
        </w:rPr>
        <w:t>Br 2    cdt_tr2.npt</w:t>
      </w:r>
    </w:p>
    <w:p w14:paraId="07D385AC" w14:textId="77777777" w:rsidR="0041037A" w:rsidRPr="0010070B" w:rsidRDefault="0041037A">
      <w:pPr>
        <w:pStyle w:val="Examplebody"/>
        <w:rPr>
          <w:szCs w:val="22"/>
        </w:rPr>
      </w:pPr>
      <w:r w:rsidRPr="0010070B">
        <w:t>Br 3    cdt_tr3.npt</w:t>
      </w:r>
    </w:p>
    <w:p w14:paraId="58BBD5D3" w14:textId="77777777" w:rsidR="0041037A" w:rsidRPr="0010070B" w:rsidRDefault="0041037A">
      <w:pPr>
        <w:pStyle w:val="Examplebody"/>
      </w:pPr>
      <w:r w:rsidRPr="0010070B">
        <w:t>Br 4    cdt_tr4.npt</w:t>
      </w:r>
    </w:p>
    <w:p w14:paraId="3906DE4A" w14:textId="77777777" w:rsidR="00E20027" w:rsidRDefault="00E20027" w:rsidP="00E20027">
      <w:bookmarkStart w:id="2902" w:name="precipitation_filename"/>
      <w:bookmarkEnd w:id="2902"/>
    </w:p>
    <w:p w14:paraId="578A802B" w14:textId="77777777" w:rsidR="00E20027" w:rsidRDefault="00E20027" w:rsidP="00E20027"/>
    <w:p w14:paraId="7763CFCE" w14:textId="77777777" w:rsidR="0041037A" w:rsidRPr="00B7030B" w:rsidRDefault="0041037A" w:rsidP="00B46E9C">
      <w:pPr>
        <w:pStyle w:val="Heading4"/>
        <w:spacing w:before="0" w:after="0"/>
      </w:pPr>
      <w:bookmarkStart w:id="2903" w:name="_Toc41047816"/>
      <w:r w:rsidRPr="00B7030B">
        <w:t>Precipitation Filename (PRE FILE)</w:t>
      </w:r>
      <w:bookmarkEnd w:id="2903"/>
    </w:p>
    <w:p w14:paraId="4B27F80A"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04" w:name="_Toc8027440"/>
      <w:r w:rsidR="0041037A" w:rsidRPr="00B7030B">
        <w:rPr>
          <w:rStyle w:val="Cardtitle1"/>
          <w:rFonts w:asciiTheme="minorHAnsi" w:hAnsiTheme="minorHAnsi"/>
          <w:b/>
          <w:bCs/>
        </w:rPr>
        <w:instrText>Precipitation Filename (PRE FILE)</w:instrText>
      </w:r>
      <w:bookmarkEnd w:id="290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763682E"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BA090AB"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PREFN</w:t>
      </w:r>
      <w:r w:rsidRPr="00B7030B">
        <w:rPr>
          <w:rFonts w:asciiTheme="minorHAnsi" w:hAnsiTheme="minorHAnsi"/>
        </w:rPr>
        <w:tab/>
        <w:t>Character</w:t>
      </w:r>
      <w:r w:rsidRPr="00B7030B">
        <w:rPr>
          <w:rFonts w:asciiTheme="minorHAnsi" w:hAnsiTheme="minorHAnsi"/>
        </w:rPr>
        <w:tab/>
        <w:t>Precipitation filename</w:t>
      </w:r>
    </w:p>
    <w:p w14:paraId="79DAAF6F" w14:textId="77777777" w:rsidR="0041037A" w:rsidRPr="00B7030B" w:rsidRDefault="0041037A">
      <w:pPr>
        <w:pStyle w:val="BodyText2"/>
      </w:pPr>
    </w:p>
    <w:p w14:paraId="558921D2" w14:textId="77777777" w:rsidR="0041037A" w:rsidRPr="00B46E9C" w:rsidRDefault="0041037A">
      <w:pPr>
        <w:pStyle w:val="BodyText"/>
        <w:rPr>
          <w:sz w:val="20"/>
        </w:rPr>
      </w:pPr>
      <w:r w:rsidRPr="00B46E9C">
        <w:rPr>
          <w:sz w:val="20"/>
        </w:rPr>
        <w:t>This card specifies the filename(s) for each branch precipitation. There must be a separate file for each branch.  More information on dat</w:t>
      </w:r>
      <w:r w:rsidRPr="00B46E9C">
        <w:rPr>
          <w:sz w:val="20"/>
        </w:rPr>
        <w:softHyphen/>
        <w:t xml:space="preserve">a setup can be found at the description of the </w:t>
      </w:r>
      <w:hyperlink w:anchor="precipitation_file" w:history="1">
        <w:r w:rsidRPr="00B46E9C">
          <w:rPr>
            <w:rStyle w:val="Hyperlink"/>
            <w:rFonts w:asciiTheme="minorHAnsi" w:hAnsiTheme="minorHAnsi"/>
          </w:rPr>
          <w:t>precipitation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08E34FB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37675A1" w14:textId="77777777" w:rsidR="0041037A" w:rsidRPr="0010070B" w:rsidRDefault="0041037A">
      <w:pPr>
        <w:pStyle w:val="Examplebody"/>
        <w:rPr>
          <w:rStyle w:val="Cardexample1"/>
        </w:rPr>
      </w:pPr>
      <w:r w:rsidRPr="0010070B">
        <w:rPr>
          <w:rStyle w:val="Cardexample1"/>
        </w:rPr>
        <w:t>PRE FILE..............................PREFN.....................................</w:t>
      </w:r>
    </w:p>
    <w:p w14:paraId="428B59E9" w14:textId="77777777" w:rsidR="0041037A" w:rsidRPr="0010070B" w:rsidRDefault="0041037A">
      <w:pPr>
        <w:pStyle w:val="Examplebody"/>
        <w:rPr>
          <w:rStyle w:val="Cardexample1"/>
        </w:rPr>
      </w:pPr>
      <w:r w:rsidRPr="0010070B">
        <w:rPr>
          <w:rStyle w:val="Cardexample1"/>
        </w:rPr>
        <w:t>Br 1    pre_br1.npt</w:t>
      </w:r>
    </w:p>
    <w:p w14:paraId="770510DD" w14:textId="77777777" w:rsidR="0041037A" w:rsidRPr="0010070B" w:rsidRDefault="0041037A">
      <w:pPr>
        <w:pStyle w:val="Examplebody"/>
        <w:rPr>
          <w:szCs w:val="22"/>
        </w:rPr>
      </w:pPr>
      <w:r w:rsidRPr="0010070B">
        <w:rPr>
          <w:rStyle w:val="Cardexample1"/>
        </w:rPr>
        <w:t>Br 2    pre_br2.npt</w:t>
      </w:r>
    </w:p>
    <w:p w14:paraId="1864EA98" w14:textId="77777777" w:rsidR="0041037A" w:rsidRPr="0010070B" w:rsidRDefault="0041037A">
      <w:pPr>
        <w:pStyle w:val="Examplebody"/>
        <w:rPr>
          <w:szCs w:val="22"/>
        </w:rPr>
      </w:pPr>
      <w:r w:rsidRPr="0010070B">
        <w:t>Br 3    pre_br3.npt</w:t>
      </w:r>
    </w:p>
    <w:p w14:paraId="728889E1" w14:textId="77777777" w:rsidR="00C64B21" w:rsidRDefault="0041037A" w:rsidP="00C64B21">
      <w:pPr>
        <w:pStyle w:val="Examplebody"/>
      </w:pPr>
      <w:r w:rsidRPr="0010070B">
        <w:t>Br 4    pre_br4.npt</w:t>
      </w:r>
      <w:bookmarkStart w:id="2905" w:name="precipitation_temperature_filename"/>
      <w:bookmarkEnd w:id="2905"/>
    </w:p>
    <w:p w14:paraId="7B1E7392" w14:textId="77777777" w:rsidR="00C64B21" w:rsidRDefault="00C64B21">
      <w:r>
        <w:br w:type="page"/>
      </w:r>
    </w:p>
    <w:p w14:paraId="5A44AB89" w14:textId="77777777" w:rsidR="00C64B21" w:rsidRPr="00C64B21" w:rsidRDefault="00C64B21" w:rsidP="00C64B21"/>
    <w:p w14:paraId="17759E95" w14:textId="77777777" w:rsidR="0041037A" w:rsidRPr="00B7030B" w:rsidRDefault="0041037A" w:rsidP="00B46E9C">
      <w:pPr>
        <w:pStyle w:val="Heading4"/>
        <w:spacing w:before="0" w:after="0"/>
      </w:pPr>
      <w:bookmarkStart w:id="2906" w:name="_Toc41047817"/>
      <w:r w:rsidRPr="00B7030B">
        <w:t>Precipitation Temperature Filename (TPR FILE)</w:t>
      </w:r>
      <w:bookmarkEnd w:id="2906"/>
    </w:p>
    <w:p w14:paraId="16517E9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07" w:name="_Toc8027441"/>
      <w:r w:rsidR="0041037A" w:rsidRPr="00B7030B">
        <w:rPr>
          <w:rStyle w:val="Cardtitle1"/>
          <w:rFonts w:asciiTheme="minorHAnsi" w:hAnsiTheme="minorHAnsi"/>
          <w:b/>
          <w:bCs/>
        </w:rPr>
        <w:instrText>Precipitation Temperature Filename (TPR FILE)</w:instrText>
      </w:r>
      <w:bookmarkEnd w:id="290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F73279F"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C3EFC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TPRFN</w:t>
      </w:r>
      <w:r w:rsidRPr="00B7030B">
        <w:rPr>
          <w:rFonts w:asciiTheme="minorHAnsi" w:hAnsiTheme="minorHAnsi"/>
        </w:rPr>
        <w:tab/>
        <w:t>Character</w:t>
      </w:r>
      <w:r w:rsidRPr="00B7030B">
        <w:rPr>
          <w:rFonts w:asciiTheme="minorHAnsi" w:hAnsiTheme="minorHAnsi"/>
        </w:rPr>
        <w:tab/>
        <w:t>Precipitation temperature filename</w:t>
      </w:r>
    </w:p>
    <w:p w14:paraId="6AD195A7" w14:textId="77777777" w:rsidR="0041037A" w:rsidRPr="00B7030B" w:rsidRDefault="0041037A">
      <w:pPr>
        <w:pStyle w:val="BodyText2"/>
      </w:pPr>
    </w:p>
    <w:p w14:paraId="05672002" w14:textId="77777777" w:rsidR="0041037A" w:rsidRPr="00B46E9C" w:rsidRDefault="0041037A">
      <w:pPr>
        <w:pStyle w:val="BodyText"/>
        <w:rPr>
          <w:sz w:val="20"/>
        </w:rPr>
      </w:pPr>
      <w:r w:rsidRPr="00B46E9C">
        <w:rPr>
          <w:sz w:val="20"/>
        </w:rPr>
        <w:t>This card specifies the filename(s) for branch precipitation tempera</w:t>
      </w:r>
      <w:r w:rsidRPr="00B46E9C">
        <w:rPr>
          <w:sz w:val="20"/>
        </w:rPr>
        <w:softHyphen/>
        <w:t>tures.  There must be a separate file for each branch.  More information on dat</w:t>
      </w:r>
      <w:r w:rsidRPr="00B46E9C">
        <w:rPr>
          <w:sz w:val="20"/>
        </w:rPr>
        <w:softHyphen/>
        <w:t xml:space="preserve">a setup can be found at the description of the </w:t>
      </w:r>
      <w:hyperlink w:anchor="precipitation_temperature_file" w:history="1">
        <w:r w:rsidRPr="00B46E9C">
          <w:rPr>
            <w:rStyle w:val="Hyperlink"/>
            <w:rFonts w:asciiTheme="minorHAnsi" w:hAnsiTheme="minorHAnsi"/>
          </w:rPr>
          <w:t>precipitation temperature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6043956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BC7CF30" w14:textId="77777777" w:rsidR="0041037A" w:rsidRPr="0010070B" w:rsidRDefault="0041037A">
      <w:pPr>
        <w:rPr>
          <w:rStyle w:val="Cardexample1"/>
        </w:rPr>
      </w:pPr>
      <w:r w:rsidRPr="0010070B">
        <w:rPr>
          <w:rStyle w:val="Cardexample1"/>
        </w:rPr>
        <w:t>TPR FILE..............................TPRFN.....................................</w:t>
      </w:r>
    </w:p>
    <w:p w14:paraId="5B642972" w14:textId="77777777" w:rsidR="0041037A" w:rsidRPr="0010070B" w:rsidRDefault="0041037A">
      <w:pPr>
        <w:pStyle w:val="Examplebody"/>
      </w:pPr>
      <w:r w:rsidRPr="0010070B">
        <w:t>Br 1    tpr_br1.npt</w:t>
      </w:r>
    </w:p>
    <w:p w14:paraId="2C96DF6B" w14:textId="77777777" w:rsidR="0041037A" w:rsidRPr="0010070B" w:rsidRDefault="0041037A">
      <w:pPr>
        <w:pStyle w:val="Examplebody"/>
      </w:pPr>
      <w:r w:rsidRPr="0010070B">
        <w:t>Br 2    tpr_br2.npt</w:t>
      </w:r>
    </w:p>
    <w:p w14:paraId="3305E004" w14:textId="77777777" w:rsidR="0041037A" w:rsidRPr="0010070B" w:rsidRDefault="0041037A">
      <w:pPr>
        <w:pStyle w:val="Examplebody"/>
      </w:pPr>
      <w:r w:rsidRPr="0010070B">
        <w:t>Br 3    tpr_br3.npt</w:t>
      </w:r>
    </w:p>
    <w:p w14:paraId="036FD29F" w14:textId="77777777" w:rsidR="0041037A" w:rsidRPr="0010070B" w:rsidRDefault="0041037A">
      <w:pPr>
        <w:pStyle w:val="Examplebody"/>
      </w:pPr>
      <w:r w:rsidRPr="0010070B">
        <w:t>Br 4    tpr_br4.npt</w:t>
      </w:r>
    </w:p>
    <w:p w14:paraId="73EFD714" w14:textId="77777777" w:rsidR="00E20027" w:rsidRDefault="00E20027" w:rsidP="00E20027">
      <w:bookmarkStart w:id="2908" w:name="precipitation_concentration_filename"/>
      <w:bookmarkEnd w:id="2908"/>
    </w:p>
    <w:p w14:paraId="531B18BE" w14:textId="77777777" w:rsidR="00E20027" w:rsidRDefault="00E20027" w:rsidP="00E20027"/>
    <w:p w14:paraId="5191223D" w14:textId="77777777" w:rsidR="0041037A" w:rsidRPr="00B7030B" w:rsidRDefault="0041037A" w:rsidP="00B46E9C">
      <w:pPr>
        <w:pStyle w:val="Heading4"/>
        <w:spacing w:before="0" w:after="0"/>
      </w:pPr>
      <w:bookmarkStart w:id="2909" w:name="_Toc41047818"/>
      <w:r w:rsidRPr="00B7030B">
        <w:t>Precipitation Concentration Filename (CPR FILE)</w:t>
      </w:r>
      <w:bookmarkEnd w:id="2909"/>
    </w:p>
    <w:p w14:paraId="47DB699B"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2910" w:name="_Toc8027442"/>
      <w:r w:rsidR="0041037A" w:rsidRPr="00B7030B">
        <w:rPr>
          <w:rStyle w:val="Cardtitle1"/>
          <w:rFonts w:asciiTheme="minorHAnsi" w:hAnsiTheme="minorHAnsi"/>
        </w:rPr>
        <w:instrText>Precipitation Concentration Filename (CPR FILE)</w:instrText>
      </w:r>
      <w:bookmarkEnd w:id="2910"/>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76F4B48"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3A7D92F"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CPRFN</w:t>
      </w:r>
      <w:r w:rsidRPr="00B7030B">
        <w:rPr>
          <w:rFonts w:asciiTheme="minorHAnsi" w:hAnsiTheme="minorHAnsi"/>
        </w:rPr>
        <w:tab/>
        <w:t>Character</w:t>
      </w:r>
      <w:r w:rsidRPr="00B7030B">
        <w:rPr>
          <w:rFonts w:asciiTheme="minorHAnsi" w:hAnsiTheme="minorHAnsi"/>
        </w:rPr>
        <w:tab/>
        <w:t>Precipitation concentration filename</w:t>
      </w:r>
    </w:p>
    <w:p w14:paraId="29439341" w14:textId="77777777" w:rsidR="0041037A" w:rsidRPr="00B7030B" w:rsidRDefault="0041037A">
      <w:pPr>
        <w:pStyle w:val="BodyText2"/>
      </w:pPr>
    </w:p>
    <w:p w14:paraId="2074DA6A" w14:textId="77777777" w:rsidR="0041037A" w:rsidRPr="00B46E9C" w:rsidRDefault="0041037A">
      <w:pPr>
        <w:pStyle w:val="BodyText"/>
        <w:rPr>
          <w:sz w:val="20"/>
        </w:rPr>
      </w:pPr>
      <w:r w:rsidRPr="00B46E9C">
        <w:rPr>
          <w:sz w:val="20"/>
        </w:rPr>
        <w:t>This card specifies the filename(s) for branch precipitation constitu</w:t>
      </w:r>
      <w:r w:rsidRPr="00B46E9C">
        <w:rPr>
          <w:sz w:val="20"/>
        </w:rPr>
        <w:softHyphen/>
        <w:t>ent concen</w:t>
      </w:r>
      <w:r w:rsidRPr="00B46E9C">
        <w:rPr>
          <w:sz w:val="20"/>
        </w:rPr>
        <w:softHyphen/>
        <w:t>tra</w:t>
      </w:r>
      <w:r w:rsidRPr="00B46E9C">
        <w:rPr>
          <w:sz w:val="20"/>
        </w:rPr>
        <w:softHyphen/>
        <w:t>tions.  There must be a sep</w:t>
      </w:r>
      <w:r w:rsidRPr="00B46E9C">
        <w:rPr>
          <w:sz w:val="20"/>
        </w:rPr>
        <w:softHyphen/>
        <w:t>arate file for each branch. More information on dat</w:t>
      </w:r>
      <w:r w:rsidRPr="00B46E9C">
        <w:rPr>
          <w:sz w:val="20"/>
        </w:rPr>
        <w:softHyphen/>
        <w:t xml:space="preserve">a setup can be found at the description of the </w:t>
      </w:r>
      <w:hyperlink w:anchor="precipitation_concentration_file" w:history="1">
        <w:r w:rsidRPr="00B46E9C">
          <w:rPr>
            <w:rStyle w:val="Hyperlink"/>
            <w:rFonts w:asciiTheme="minorHAnsi" w:hAnsiTheme="minorHAnsi"/>
          </w:rPr>
          <w:t>precipitation concentration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3DEBD805"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BCB048C" w14:textId="77777777" w:rsidR="0041037A" w:rsidRPr="0010070B" w:rsidRDefault="0041037A">
      <w:pPr>
        <w:rPr>
          <w:rStyle w:val="Cardexample1"/>
        </w:rPr>
      </w:pPr>
      <w:r w:rsidRPr="0010070B">
        <w:rPr>
          <w:rStyle w:val="Cardexample1"/>
        </w:rPr>
        <w:t>CPR FILE..............................CPRFN.....................................</w:t>
      </w:r>
    </w:p>
    <w:p w14:paraId="567A2256" w14:textId="77777777" w:rsidR="0041037A" w:rsidRPr="0010070B" w:rsidRDefault="00C64B21">
      <w:pPr>
        <w:pStyle w:val="Examplebody"/>
      </w:pPr>
      <w:r>
        <w:t>Br 1    cpr_br1.npt</w:t>
      </w:r>
    </w:p>
    <w:p w14:paraId="26840EEA" w14:textId="77777777" w:rsidR="0041037A" w:rsidRPr="0010070B" w:rsidRDefault="0041037A">
      <w:pPr>
        <w:pStyle w:val="Examplebody"/>
      </w:pPr>
      <w:r w:rsidRPr="0010070B">
        <w:t>Br 2    cpr_br2.npt</w:t>
      </w:r>
    </w:p>
    <w:p w14:paraId="333D0066" w14:textId="77777777" w:rsidR="0041037A" w:rsidRPr="0010070B" w:rsidRDefault="0041037A">
      <w:pPr>
        <w:pStyle w:val="Examplebody"/>
      </w:pPr>
      <w:r w:rsidRPr="0010070B">
        <w:t>Br 3    cpr_br3.npt</w:t>
      </w:r>
    </w:p>
    <w:p w14:paraId="46451748" w14:textId="77777777" w:rsidR="0041037A" w:rsidRPr="0010070B" w:rsidRDefault="0041037A">
      <w:pPr>
        <w:pStyle w:val="Examplebody"/>
      </w:pPr>
      <w:r w:rsidRPr="0010070B">
        <w:t>Br 4    cpr_br4.npt</w:t>
      </w:r>
    </w:p>
    <w:p w14:paraId="639AF0E8" w14:textId="77777777" w:rsidR="0041037A" w:rsidRPr="00B7030B" w:rsidRDefault="0041037A" w:rsidP="00B46E9C">
      <w:pPr>
        <w:pStyle w:val="Heading4"/>
        <w:spacing w:before="0" w:after="0"/>
      </w:pPr>
      <w:r w:rsidRPr="00B7030B">
        <w:br w:type="page"/>
      </w:r>
      <w:bookmarkStart w:id="2911" w:name="upstream_head_filename"/>
      <w:bookmarkStart w:id="2912" w:name="_Toc41047819"/>
      <w:bookmarkEnd w:id="2911"/>
      <w:r w:rsidRPr="00B7030B">
        <w:lastRenderedPageBreak/>
        <w:t>External Upstream Head Filename (EUH FILE)</w:t>
      </w:r>
      <w:bookmarkEnd w:id="2912"/>
    </w:p>
    <w:p w14:paraId="4A18E69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13" w:name="_Toc8027443"/>
      <w:r w:rsidR="0041037A" w:rsidRPr="00B7030B">
        <w:rPr>
          <w:rStyle w:val="Cardtitle1"/>
          <w:rFonts w:asciiTheme="minorHAnsi" w:hAnsiTheme="minorHAnsi"/>
          <w:b/>
          <w:bCs/>
        </w:rPr>
        <w:instrText>External Upstream Head Filename (EUH FILE)</w:instrText>
      </w:r>
      <w:bookmarkEnd w:id="291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85442A5"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38D8877"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EUHFN</w:t>
      </w:r>
      <w:r w:rsidRPr="00B7030B">
        <w:rPr>
          <w:rFonts w:asciiTheme="minorHAnsi" w:hAnsiTheme="minorHAnsi"/>
        </w:rPr>
        <w:tab/>
        <w:t>Character</w:t>
      </w:r>
      <w:r w:rsidRPr="00B7030B">
        <w:rPr>
          <w:rFonts w:asciiTheme="minorHAnsi" w:hAnsiTheme="minorHAnsi"/>
        </w:rPr>
        <w:tab/>
        <w:t>External upstream head filename</w:t>
      </w:r>
    </w:p>
    <w:p w14:paraId="37B8EC83" w14:textId="77777777" w:rsidR="0041037A" w:rsidRPr="00B7030B" w:rsidRDefault="0041037A">
      <w:pPr>
        <w:pStyle w:val="BodyText2"/>
      </w:pPr>
    </w:p>
    <w:p w14:paraId="4C5628AB" w14:textId="77777777" w:rsidR="0041037A" w:rsidRPr="00B46E9C" w:rsidRDefault="0041037A">
      <w:pPr>
        <w:pStyle w:val="BodyText"/>
        <w:rPr>
          <w:sz w:val="20"/>
        </w:rPr>
      </w:pPr>
      <w:r w:rsidRPr="00B46E9C">
        <w:rPr>
          <w:sz w:val="20"/>
        </w:rPr>
        <w:t>This card specifies the filename(s) for branch external upstream heads.  There must be a sepa</w:t>
      </w:r>
      <w:r w:rsidRPr="00B46E9C">
        <w:rPr>
          <w:sz w:val="20"/>
        </w:rPr>
        <w:softHyphen/>
        <w:t>rate file for each branch.  More information on dat</w:t>
      </w:r>
      <w:r w:rsidRPr="00B46E9C">
        <w:rPr>
          <w:sz w:val="20"/>
        </w:rPr>
        <w:softHyphen/>
        <w:t xml:space="preserve">a setup can be found at the description of the </w:t>
      </w:r>
      <w:hyperlink w:anchor="upstream_head_elevation_file" w:history="1">
        <w:r w:rsidRPr="00B46E9C">
          <w:rPr>
            <w:rStyle w:val="Hyperlink"/>
            <w:rFonts w:asciiTheme="minorHAnsi" w:hAnsiTheme="minorHAnsi"/>
          </w:rPr>
          <w:t>upstream head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2063021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154CBC9" w14:textId="77777777" w:rsidR="0041037A" w:rsidRPr="0010070B" w:rsidRDefault="0041037A">
      <w:pPr>
        <w:rPr>
          <w:rStyle w:val="Cardexample1"/>
        </w:rPr>
      </w:pPr>
      <w:r w:rsidRPr="0010070B">
        <w:rPr>
          <w:rStyle w:val="Cardexample1"/>
        </w:rPr>
        <w:t>EUH FILE..............................EUHFN.....................................</w:t>
      </w:r>
    </w:p>
    <w:p w14:paraId="7D1A88C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1    euh_br1.npt</w:t>
      </w:r>
    </w:p>
    <w:p w14:paraId="7DFF15CF"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2    euh_br2.npt</w:t>
      </w:r>
    </w:p>
    <w:p w14:paraId="3DF4916C"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3    euh_br3.npt</w:t>
      </w:r>
    </w:p>
    <w:p w14:paraId="6A7BB360" w14:textId="77777777" w:rsidR="0041037A" w:rsidRPr="0010070B" w:rsidRDefault="00C64B21">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t>Br 4    euh_br4.npt</w:t>
      </w:r>
    </w:p>
    <w:p w14:paraId="269D4D3B" w14:textId="77777777" w:rsidR="00E20027" w:rsidRDefault="00E20027" w:rsidP="00E20027">
      <w:bookmarkStart w:id="2914" w:name="upstream_head_temperature_filename"/>
      <w:bookmarkEnd w:id="2914"/>
    </w:p>
    <w:p w14:paraId="7BA8A4B9" w14:textId="77777777" w:rsidR="00E20027" w:rsidRDefault="00E20027" w:rsidP="00E20027"/>
    <w:p w14:paraId="0FC45AAD" w14:textId="77777777" w:rsidR="0041037A" w:rsidRPr="00B7030B" w:rsidRDefault="0041037A" w:rsidP="00B46E9C">
      <w:pPr>
        <w:pStyle w:val="Heading4"/>
        <w:spacing w:before="0" w:after="0"/>
      </w:pPr>
      <w:bookmarkStart w:id="2915" w:name="_Toc41047820"/>
      <w:r w:rsidRPr="00B7030B">
        <w:t>External Upstream Head Temperature Filename (TUH FILE)</w:t>
      </w:r>
      <w:bookmarkEnd w:id="2915"/>
    </w:p>
    <w:p w14:paraId="7AD74FE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16" w:name="_Toc8027444"/>
      <w:r w:rsidR="0041037A" w:rsidRPr="00B7030B">
        <w:rPr>
          <w:rStyle w:val="Cardtitle1"/>
          <w:rFonts w:asciiTheme="minorHAnsi" w:hAnsiTheme="minorHAnsi"/>
          <w:b/>
          <w:bCs/>
        </w:rPr>
        <w:instrText>External Upstream Head Temperature Filename(TUH FILE)</w:instrText>
      </w:r>
      <w:bookmarkEnd w:id="291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1220FF7"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2CB3AB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TUHFN</w:t>
      </w:r>
      <w:r w:rsidRPr="00B7030B">
        <w:rPr>
          <w:rFonts w:asciiTheme="minorHAnsi" w:hAnsiTheme="minorHAnsi"/>
        </w:rPr>
        <w:tab/>
        <w:t>Character</w:t>
      </w:r>
      <w:r w:rsidRPr="00B7030B">
        <w:rPr>
          <w:rFonts w:asciiTheme="minorHAnsi" w:hAnsiTheme="minorHAnsi"/>
        </w:rPr>
        <w:tab/>
        <w:t>External upstream head temperature file</w:t>
      </w:r>
      <w:r w:rsidRPr="00B7030B">
        <w:rPr>
          <w:rFonts w:asciiTheme="minorHAnsi" w:hAnsiTheme="minorHAnsi"/>
        </w:rPr>
        <w:softHyphen/>
        <w:t>name</w:t>
      </w:r>
    </w:p>
    <w:p w14:paraId="49976879" w14:textId="77777777" w:rsidR="0041037A" w:rsidRPr="00B7030B" w:rsidRDefault="0041037A">
      <w:pPr>
        <w:pStyle w:val="BodyText2"/>
      </w:pPr>
    </w:p>
    <w:p w14:paraId="508FD16F" w14:textId="77777777" w:rsidR="0041037A" w:rsidRPr="00B46E9C" w:rsidRDefault="0041037A">
      <w:pPr>
        <w:pStyle w:val="BodyText"/>
        <w:rPr>
          <w:sz w:val="20"/>
        </w:rPr>
      </w:pPr>
      <w:r w:rsidRPr="00B46E9C">
        <w:rPr>
          <w:sz w:val="20"/>
        </w:rPr>
        <w:t>This card specifies the filename(s) for branch external upstream head vertical tem</w:t>
      </w:r>
      <w:r w:rsidRPr="00B46E9C">
        <w:rPr>
          <w:sz w:val="20"/>
        </w:rPr>
        <w:softHyphen/>
        <w:t>peratures.  There must be a separate file for each branch.  More information on dat</w:t>
      </w:r>
      <w:r w:rsidRPr="00B46E9C">
        <w:rPr>
          <w:sz w:val="20"/>
        </w:rPr>
        <w:softHyphen/>
        <w:t xml:space="preserve">a setup can be found at the description of the </w:t>
      </w:r>
      <w:hyperlink w:anchor="upstream_head_temperature_file" w:history="1">
        <w:r w:rsidRPr="00B46E9C">
          <w:rPr>
            <w:rStyle w:val="Hyperlink"/>
            <w:rFonts w:asciiTheme="minorHAnsi" w:hAnsiTheme="minorHAnsi"/>
          </w:rPr>
          <w:t>upstream head temperature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38627A3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4F8A472" w14:textId="77777777" w:rsidR="0041037A" w:rsidRPr="0010070B" w:rsidRDefault="0041037A">
      <w:pPr>
        <w:rPr>
          <w:rStyle w:val="Cardexample1"/>
        </w:rPr>
      </w:pPr>
      <w:r w:rsidRPr="0010070B">
        <w:rPr>
          <w:rStyle w:val="Cardexample1"/>
        </w:rPr>
        <w:t>TUH FILE..............................TUHFN.....................................</w:t>
      </w:r>
    </w:p>
    <w:p w14:paraId="41C96FEC" w14:textId="77777777" w:rsidR="0041037A" w:rsidRPr="0010070B" w:rsidRDefault="00C64B21">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t>Br 1    tuh_br1.npt</w:t>
      </w:r>
    </w:p>
    <w:p w14:paraId="67D787A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2    tuh_br2.npt</w:t>
      </w:r>
    </w:p>
    <w:p w14:paraId="527BE01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3    tuh_br3.npt</w:t>
      </w:r>
    </w:p>
    <w:p w14:paraId="7551BF8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4    tuh_br4.npt</w:t>
      </w:r>
    </w:p>
    <w:p w14:paraId="5C2E9090" w14:textId="77777777" w:rsidR="00E20027" w:rsidRDefault="00E20027" w:rsidP="00E20027">
      <w:bookmarkStart w:id="2917" w:name="upstream_head_concentration_filename"/>
      <w:bookmarkEnd w:id="2917"/>
    </w:p>
    <w:p w14:paraId="016CC666" w14:textId="77777777" w:rsidR="002863FD" w:rsidRDefault="002863FD" w:rsidP="00E20027"/>
    <w:p w14:paraId="4503E19D" w14:textId="77777777" w:rsidR="002863FD" w:rsidRDefault="002863FD" w:rsidP="00E20027"/>
    <w:p w14:paraId="40F32478" w14:textId="77777777" w:rsidR="00C64B21" w:rsidRDefault="00C64B21">
      <w:r>
        <w:br w:type="page"/>
      </w:r>
    </w:p>
    <w:p w14:paraId="4ACAEC21" w14:textId="77777777" w:rsidR="00E20027" w:rsidRDefault="00E20027" w:rsidP="00E20027"/>
    <w:p w14:paraId="65D19457" w14:textId="77777777" w:rsidR="0041037A" w:rsidRPr="00B7030B" w:rsidRDefault="0041037A" w:rsidP="00B46E9C">
      <w:pPr>
        <w:pStyle w:val="Heading4"/>
        <w:spacing w:before="0" w:after="0"/>
      </w:pPr>
      <w:bookmarkStart w:id="2918" w:name="_Toc41047821"/>
      <w:r w:rsidRPr="00B7030B">
        <w:t>External Upstream Head Concentration Filename (CUH FILE)</w:t>
      </w:r>
      <w:bookmarkEnd w:id="2918"/>
    </w:p>
    <w:p w14:paraId="3434AC1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19" w:name="_Toc8027445"/>
      <w:r w:rsidR="0041037A" w:rsidRPr="00B7030B">
        <w:rPr>
          <w:rStyle w:val="Cardtitle1"/>
          <w:rFonts w:asciiTheme="minorHAnsi" w:hAnsiTheme="minorHAnsi"/>
          <w:b/>
          <w:bCs/>
        </w:rPr>
        <w:instrText>External Upstream Head Concentration Filename(CUH FILE)</w:instrText>
      </w:r>
      <w:bookmarkEnd w:id="291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3BACA1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E6D49B"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CUHFN</w:t>
      </w:r>
      <w:r w:rsidRPr="00B7030B">
        <w:rPr>
          <w:rFonts w:asciiTheme="minorHAnsi" w:hAnsiTheme="minorHAnsi"/>
        </w:rPr>
        <w:tab/>
        <w:t>Character</w:t>
      </w:r>
      <w:r w:rsidRPr="00B7030B">
        <w:rPr>
          <w:rFonts w:asciiTheme="minorHAnsi" w:hAnsiTheme="minorHAnsi"/>
        </w:rPr>
        <w:tab/>
        <w:t>External upstream head concentra</w:t>
      </w:r>
      <w:r w:rsidRPr="00B7030B">
        <w:rPr>
          <w:rFonts w:asciiTheme="minorHAnsi" w:hAnsiTheme="minorHAnsi"/>
        </w:rPr>
        <w:softHyphen/>
        <w:t>tion file</w:t>
      </w:r>
      <w:r w:rsidRPr="00B7030B">
        <w:rPr>
          <w:rFonts w:asciiTheme="minorHAnsi" w:hAnsiTheme="minorHAnsi"/>
        </w:rPr>
        <w:softHyphen/>
        <w:t>name</w:t>
      </w:r>
    </w:p>
    <w:p w14:paraId="2576FD66" w14:textId="77777777" w:rsidR="0041037A" w:rsidRPr="00B7030B" w:rsidRDefault="0041037A">
      <w:pPr>
        <w:pStyle w:val="BodyText2"/>
      </w:pPr>
    </w:p>
    <w:p w14:paraId="60E409A5" w14:textId="77777777" w:rsidR="0041037A" w:rsidRPr="00B46E9C" w:rsidRDefault="0041037A">
      <w:pPr>
        <w:pStyle w:val="BodyText"/>
        <w:rPr>
          <w:sz w:val="20"/>
        </w:rPr>
      </w:pPr>
      <w:r w:rsidRPr="00B46E9C">
        <w:rPr>
          <w:sz w:val="20"/>
        </w:rPr>
        <w:t>This card specifies the filename(s) for branch external upstream head constituent concentrations.  There must be a separate file for each branch.  More information on dat</w:t>
      </w:r>
      <w:r w:rsidRPr="00B46E9C">
        <w:rPr>
          <w:sz w:val="20"/>
        </w:rPr>
        <w:softHyphen/>
        <w:t xml:space="preserve">a setup can be found at the description of the </w:t>
      </w:r>
      <w:hyperlink w:anchor="upstream_head_constituent_file" w:history="1">
        <w:r w:rsidRPr="00B46E9C">
          <w:rPr>
            <w:rStyle w:val="Hyperlink"/>
            <w:rFonts w:asciiTheme="minorHAnsi" w:hAnsiTheme="minorHAnsi"/>
          </w:rPr>
          <w:t>upstream head concentration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2752E5B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2448BF5" w14:textId="77777777" w:rsidR="0041037A" w:rsidRPr="0010070B" w:rsidRDefault="0041037A">
      <w:pPr>
        <w:rPr>
          <w:rStyle w:val="Cardexample1"/>
        </w:rPr>
      </w:pPr>
      <w:r w:rsidRPr="0010070B">
        <w:rPr>
          <w:rStyle w:val="Cardexample1"/>
        </w:rPr>
        <w:t>CUH FILE..............................CUHFN.....................................</w:t>
      </w:r>
    </w:p>
    <w:p w14:paraId="0AB9F8F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1    cuh_br1.npt </w:t>
      </w:r>
    </w:p>
    <w:p w14:paraId="1B91EA9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2    cuh_br2.npt </w:t>
      </w:r>
    </w:p>
    <w:p w14:paraId="47E14CD1"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3    cuh_br3.npt </w:t>
      </w:r>
    </w:p>
    <w:p w14:paraId="294CBCFA" w14:textId="77777777" w:rsidR="0041037A"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4    cuh_br4.npt </w:t>
      </w:r>
    </w:p>
    <w:p w14:paraId="7FFA8E7F" w14:textId="77777777" w:rsidR="00C64B21" w:rsidRDefault="00C64B21" w:rsidP="00506785">
      <w:bookmarkStart w:id="2920" w:name="downstream_head_filename"/>
      <w:bookmarkEnd w:id="2920"/>
    </w:p>
    <w:p w14:paraId="4A398982" w14:textId="77777777" w:rsidR="0041037A" w:rsidRPr="00B7030B" w:rsidRDefault="0041037A" w:rsidP="00B46E9C">
      <w:pPr>
        <w:pStyle w:val="Heading4"/>
        <w:spacing w:before="0" w:after="0"/>
      </w:pPr>
      <w:bookmarkStart w:id="2921" w:name="_Toc41047822"/>
      <w:r w:rsidRPr="00B7030B">
        <w:t>External Downstream Head Filename (EDH FILE)</w:t>
      </w:r>
      <w:bookmarkEnd w:id="2921"/>
    </w:p>
    <w:p w14:paraId="1C5D254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22" w:name="_Toc8027446"/>
      <w:r w:rsidR="0041037A" w:rsidRPr="00B7030B">
        <w:rPr>
          <w:rStyle w:val="Cardtitle1"/>
          <w:rFonts w:asciiTheme="minorHAnsi" w:hAnsiTheme="minorHAnsi"/>
          <w:b/>
          <w:bCs/>
        </w:rPr>
        <w:instrText>External Downstream Head Filename (EDH FILE)</w:instrText>
      </w:r>
      <w:bookmarkEnd w:id="292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C6CFC73"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C1D9CD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EDHFN</w:t>
      </w:r>
      <w:r w:rsidRPr="00B7030B">
        <w:rPr>
          <w:rFonts w:asciiTheme="minorHAnsi" w:hAnsiTheme="minorHAnsi"/>
        </w:rPr>
        <w:tab/>
        <w:t>Character</w:t>
      </w:r>
      <w:r w:rsidRPr="00B7030B">
        <w:rPr>
          <w:rFonts w:asciiTheme="minorHAnsi" w:hAnsiTheme="minorHAnsi"/>
        </w:rPr>
        <w:tab/>
        <w:t>External downstream head filename</w:t>
      </w:r>
    </w:p>
    <w:p w14:paraId="57160459" w14:textId="77777777" w:rsidR="0041037A" w:rsidRPr="00B7030B" w:rsidRDefault="0041037A">
      <w:pPr>
        <w:pStyle w:val="BodyText2"/>
      </w:pPr>
    </w:p>
    <w:p w14:paraId="02B19EEE" w14:textId="77777777" w:rsidR="0041037A" w:rsidRPr="00B46E9C" w:rsidRDefault="0041037A">
      <w:pPr>
        <w:pStyle w:val="BodyText"/>
        <w:rPr>
          <w:sz w:val="20"/>
        </w:rPr>
      </w:pPr>
      <w:r w:rsidRPr="00B46E9C">
        <w:rPr>
          <w:sz w:val="20"/>
        </w:rPr>
        <w:t>This card specifies the filename(s) for branch external downstream heads.  There must be a sepa</w:t>
      </w:r>
      <w:r w:rsidRPr="00B46E9C">
        <w:rPr>
          <w:sz w:val="20"/>
        </w:rPr>
        <w:softHyphen/>
        <w:t>r</w:t>
      </w:r>
      <w:r w:rsidRPr="00B46E9C">
        <w:rPr>
          <w:sz w:val="20"/>
        </w:rPr>
        <w:softHyphen/>
        <w:t>ate file for each branch.  More information on dat</w:t>
      </w:r>
      <w:r w:rsidRPr="00B46E9C">
        <w:rPr>
          <w:sz w:val="20"/>
        </w:rPr>
        <w:softHyphen/>
        <w:t xml:space="preserve">a setup can be found at the description of the </w:t>
      </w:r>
      <w:hyperlink w:anchor="downstream_head_elevation_file" w:history="1">
        <w:r w:rsidRPr="00B46E9C">
          <w:rPr>
            <w:rStyle w:val="Hyperlink"/>
            <w:rFonts w:asciiTheme="minorHAnsi" w:hAnsiTheme="minorHAnsi"/>
          </w:rPr>
          <w:t>downstream head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32AC6B5"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B15FB14" w14:textId="77777777" w:rsidR="0041037A" w:rsidRPr="0010070B" w:rsidRDefault="0041037A">
      <w:pPr>
        <w:rPr>
          <w:rStyle w:val="Cardexample1"/>
        </w:rPr>
      </w:pPr>
      <w:r w:rsidRPr="0010070B">
        <w:rPr>
          <w:rStyle w:val="Cardexample1"/>
        </w:rPr>
        <w:t>EDH FILE..............................EDHFN.....................................</w:t>
      </w:r>
    </w:p>
    <w:p w14:paraId="254DF945"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1    edh_br1.npt </w:t>
      </w:r>
    </w:p>
    <w:p w14:paraId="3B609F1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2    edh_br2.npt </w:t>
      </w:r>
    </w:p>
    <w:p w14:paraId="04C3F2B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3    edh_br3.npt  </w:t>
      </w:r>
    </w:p>
    <w:p w14:paraId="6C4373F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4    edh_br4.npt</w:t>
      </w:r>
    </w:p>
    <w:p w14:paraId="72C536AD" w14:textId="77777777" w:rsidR="00E20027" w:rsidRDefault="00E20027" w:rsidP="00E20027">
      <w:bookmarkStart w:id="2923" w:name="downstream_head_temperature_filename"/>
      <w:bookmarkEnd w:id="2923"/>
    </w:p>
    <w:p w14:paraId="12CF8A9A" w14:textId="77777777" w:rsidR="00C64B21" w:rsidRDefault="00C64B21">
      <w:r>
        <w:br w:type="page"/>
      </w:r>
    </w:p>
    <w:p w14:paraId="3F05043F" w14:textId="77777777" w:rsidR="00E20027" w:rsidRDefault="00E20027" w:rsidP="00E20027"/>
    <w:p w14:paraId="3E80B79C" w14:textId="77777777" w:rsidR="0041037A" w:rsidRPr="00B7030B" w:rsidRDefault="0041037A" w:rsidP="00B46E9C">
      <w:pPr>
        <w:pStyle w:val="Heading4"/>
        <w:spacing w:before="0" w:after="0"/>
      </w:pPr>
      <w:bookmarkStart w:id="2924" w:name="_Toc41047823"/>
      <w:r w:rsidRPr="00B7030B">
        <w:t>External Downstream Head Temperature Filename (TDH FILE)</w:t>
      </w:r>
      <w:bookmarkEnd w:id="2924"/>
    </w:p>
    <w:p w14:paraId="6B10A38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25" w:name="_Toc8027447"/>
      <w:r w:rsidR="0041037A" w:rsidRPr="00B7030B">
        <w:rPr>
          <w:rStyle w:val="Cardtitle1"/>
          <w:rFonts w:asciiTheme="minorHAnsi" w:hAnsiTheme="minorHAnsi"/>
          <w:b/>
          <w:bCs/>
        </w:rPr>
        <w:instrText>External Downstream Head TemperatureFilename (TDH FILE)</w:instrText>
      </w:r>
      <w:bookmarkEnd w:id="292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85E534C"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5AE821E"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TDHFN</w:t>
      </w:r>
      <w:r w:rsidRPr="00B7030B">
        <w:rPr>
          <w:rFonts w:asciiTheme="minorHAnsi" w:hAnsiTheme="minorHAnsi"/>
        </w:rPr>
        <w:tab/>
        <w:t>Character</w:t>
      </w:r>
      <w:r w:rsidRPr="00B7030B">
        <w:rPr>
          <w:rFonts w:asciiTheme="minorHAnsi" w:hAnsiTheme="minorHAnsi"/>
        </w:rPr>
        <w:tab/>
        <w:t>External downstream head tempera</w:t>
      </w:r>
      <w:r w:rsidRPr="00B7030B">
        <w:rPr>
          <w:rFonts w:asciiTheme="minorHAnsi" w:hAnsiTheme="minorHAnsi"/>
        </w:rPr>
        <w:softHyphen/>
        <w:t>ture file</w:t>
      </w:r>
      <w:r w:rsidRPr="00B7030B">
        <w:rPr>
          <w:rFonts w:asciiTheme="minorHAnsi" w:hAnsiTheme="minorHAnsi"/>
        </w:rPr>
        <w:softHyphen/>
        <w:t>name</w:t>
      </w:r>
    </w:p>
    <w:p w14:paraId="22C2AE50" w14:textId="77777777" w:rsidR="0041037A" w:rsidRPr="00B7030B" w:rsidRDefault="0041037A">
      <w:pPr>
        <w:pStyle w:val="BodyText2"/>
      </w:pPr>
    </w:p>
    <w:p w14:paraId="21A5FEBE" w14:textId="77777777" w:rsidR="0041037A" w:rsidRPr="00B46E9C" w:rsidRDefault="0041037A">
      <w:pPr>
        <w:pStyle w:val="BodyText"/>
        <w:rPr>
          <w:sz w:val="20"/>
        </w:rPr>
      </w:pPr>
      <w:r w:rsidRPr="00B46E9C">
        <w:rPr>
          <w:sz w:val="20"/>
        </w:rPr>
        <w:t>This card specifies the filename(s) for branch external downstream head vertical temperatures.  There must be a separate file for each branch.  More information on dat</w:t>
      </w:r>
      <w:r w:rsidRPr="00B46E9C">
        <w:rPr>
          <w:sz w:val="20"/>
        </w:rPr>
        <w:softHyphen/>
        <w:t xml:space="preserve">a setup can be found at the description of the </w:t>
      </w:r>
      <w:hyperlink w:anchor="downstream_head_temperature_file" w:history="1">
        <w:r w:rsidRPr="00B46E9C">
          <w:rPr>
            <w:rStyle w:val="Hyperlink"/>
            <w:rFonts w:asciiTheme="minorHAnsi" w:hAnsiTheme="minorHAnsi"/>
          </w:rPr>
          <w:t>downstream head temperature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82A840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2180BEA" w14:textId="77777777" w:rsidR="0041037A" w:rsidRPr="0010070B" w:rsidRDefault="0041037A">
      <w:pPr>
        <w:rPr>
          <w:rStyle w:val="Cardexample1"/>
        </w:rPr>
      </w:pPr>
      <w:r w:rsidRPr="0010070B">
        <w:rPr>
          <w:rStyle w:val="Cardexample1"/>
        </w:rPr>
        <w:t>TDH FILE..............................TDHFN.....................................</w:t>
      </w:r>
    </w:p>
    <w:p w14:paraId="3F8DBDC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1    tdh_br1.npt </w:t>
      </w:r>
    </w:p>
    <w:p w14:paraId="3BB6C78C"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2    tdh_br2.npt </w:t>
      </w:r>
    </w:p>
    <w:p w14:paraId="6E12258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3    tdh_br3.npt  </w:t>
      </w:r>
    </w:p>
    <w:p w14:paraId="49371D9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4    tdh_br4.npt</w:t>
      </w:r>
    </w:p>
    <w:p w14:paraId="6277DAE3" w14:textId="77777777" w:rsidR="00C64B21" w:rsidRDefault="00C64B21" w:rsidP="00506785">
      <w:bookmarkStart w:id="2926" w:name="downstream_head_concentration_filename"/>
      <w:bookmarkEnd w:id="2926"/>
    </w:p>
    <w:p w14:paraId="2B1521EA" w14:textId="77777777" w:rsidR="0041037A" w:rsidRPr="00B7030B" w:rsidRDefault="0041037A" w:rsidP="00B46E9C">
      <w:pPr>
        <w:pStyle w:val="Heading4"/>
        <w:spacing w:before="0" w:after="0"/>
      </w:pPr>
      <w:bookmarkStart w:id="2927" w:name="_Toc41047824"/>
      <w:r w:rsidRPr="00B7030B">
        <w:t>External Downstream Head Concentration Filename (CDH FILE)</w:t>
      </w:r>
      <w:bookmarkEnd w:id="2927"/>
    </w:p>
    <w:p w14:paraId="64C2D39D"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28" w:name="_Toc8027448"/>
      <w:r w:rsidR="0041037A" w:rsidRPr="00B7030B">
        <w:rPr>
          <w:rStyle w:val="Cardtitle1"/>
          <w:rFonts w:asciiTheme="minorHAnsi" w:hAnsiTheme="minorHAnsi"/>
          <w:b/>
          <w:bCs/>
        </w:rPr>
        <w:instrText>External Downstream Head ConcentrationFilename (CDH FILE)</w:instrText>
      </w:r>
      <w:bookmarkEnd w:id="292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213D246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1AB1CC6"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CDHFN</w:t>
      </w:r>
      <w:r w:rsidRPr="00B7030B">
        <w:rPr>
          <w:rFonts w:asciiTheme="minorHAnsi" w:hAnsiTheme="minorHAnsi"/>
        </w:rPr>
        <w:tab/>
        <w:t>Character</w:t>
      </w:r>
      <w:r w:rsidRPr="00B7030B">
        <w:rPr>
          <w:rFonts w:asciiTheme="minorHAnsi" w:hAnsiTheme="minorHAnsi"/>
        </w:rPr>
        <w:tab/>
        <w:t>External downstream had concentra</w:t>
      </w:r>
      <w:r w:rsidRPr="00B7030B">
        <w:rPr>
          <w:rFonts w:asciiTheme="minorHAnsi" w:hAnsiTheme="minorHAnsi"/>
        </w:rPr>
        <w:softHyphen/>
        <w:t>tion file</w:t>
      </w:r>
      <w:r w:rsidRPr="00B7030B">
        <w:rPr>
          <w:rFonts w:asciiTheme="minorHAnsi" w:hAnsiTheme="minorHAnsi"/>
        </w:rPr>
        <w:softHyphen/>
        <w:t>name</w:t>
      </w:r>
    </w:p>
    <w:p w14:paraId="5C7BB417" w14:textId="77777777" w:rsidR="0041037A" w:rsidRPr="00B7030B" w:rsidRDefault="0041037A">
      <w:pPr>
        <w:pStyle w:val="BodyText2"/>
      </w:pPr>
    </w:p>
    <w:p w14:paraId="10B8C03B" w14:textId="77777777" w:rsidR="0041037A" w:rsidRPr="00B46E9C" w:rsidRDefault="0041037A">
      <w:pPr>
        <w:pStyle w:val="BodyText"/>
        <w:rPr>
          <w:sz w:val="20"/>
        </w:rPr>
      </w:pPr>
      <w:r w:rsidRPr="00B46E9C">
        <w:rPr>
          <w:sz w:val="20"/>
        </w:rPr>
        <w:t>This card specifies the filename(s) for branch external downstream head constit</w:t>
      </w:r>
      <w:r w:rsidRPr="00B46E9C">
        <w:rPr>
          <w:sz w:val="20"/>
        </w:rPr>
        <w:softHyphen/>
        <w:t>u</w:t>
      </w:r>
      <w:r w:rsidRPr="00B46E9C">
        <w:rPr>
          <w:sz w:val="20"/>
        </w:rPr>
        <w:softHyphen/>
        <w:t>ent concentrations.  There must be a separate file for each branch.  More information on dat</w:t>
      </w:r>
      <w:r w:rsidRPr="00B46E9C">
        <w:rPr>
          <w:sz w:val="20"/>
        </w:rPr>
        <w:softHyphen/>
        <w:t xml:space="preserve">a setup can be found at the description of the </w:t>
      </w:r>
      <w:hyperlink w:anchor="downstream_head_concentration_file" w:history="1">
        <w:r w:rsidRPr="00B46E9C">
          <w:rPr>
            <w:rStyle w:val="Hyperlink"/>
            <w:rFonts w:asciiTheme="minorHAnsi" w:hAnsiTheme="minorHAnsi"/>
          </w:rPr>
          <w:t>downstream head concentration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1AB3642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6F1652BB" w14:textId="77777777" w:rsidR="0041037A" w:rsidRPr="0010070B" w:rsidRDefault="0041037A">
      <w:pPr>
        <w:rPr>
          <w:rStyle w:val="Cardexample1"/>
        </w:rPr>
      </w:pPr>
      <w:r w:rsidRPr="0010070B">
        <w:rPr>
          <w:rStyle w:val="Cardexample1"/>
        </w:rPr>
        <w:t>CDH FILE..............................CDHFN.....................................</w:t>
      </w:r>
    </w:p>
    <w:p w14:paraId="4670C7F8"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1    cdh_br1.npt </w:t>
      </w:r>
    </w:p>
    <w:p w14:paraId="6FB44EA1"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2    cdh_br2.npt </w:t>
      </w:r>
    </w:p>
    <w:p w14:paraId="73397903"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3    cdh_br3.npt  </w:t>
      </w:r>
    </w:p>
    <w:p w14:paraId="7EE4521C"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4    cdh_br4.npt</w:t>
      </w:r>
    </w:p>
    <w:p w14:paraId="182EFD47" w14:textId="77777777" w:rsidR="0041037A" w:rsidRDefault="0041037A">
      <w:pPr>
        <w:pStyle w:val="BodyText2"/>
      </w:pPr>
    </w:p>
    <w:p w14:paraId="5DB73F12" w14:textId="77777777" w:rsidR="00772419" w:rsidRDefault="00772419">
      <w:pPr>
        <w:pStyle w:val="BodyText2"/>
      </w:pPr>
    </w:p>
    <w:p w14:paraId="59FB6ACE" w14:textId="77777777" w:rsidR="00C64B21" w:rsidRDefault="00C64B21">
      <w:pPr>
        <w:rPr>
          <w:rFonts w:cs="Arial"/>
          <w:b/>
          <w:sz w:val="32"/>
          <w:szCs w:val="22"/>
        </w:rPr>
      </w:pPr>
      <w:r>
        <w:br w:type="page"/>
      </w:r>
    </w:p>
    <w:p w14:paraId="1D3D55CD" w14:textId="77777777" w:rsidR="00772419" w:rsidRPr="00B7030B" w:rsidRDefault="00772419" w:rsidP="00B46E9C">
      <w:pPr>
        <w:pStyle w:val="Heading4"/>
        <w:spacing w:before="0" w:after="0"/>
      </w:pPr>
      <w:bookmarkStart w:id="2929" w:name="_Toc41047825"/>
      <w:r w:rsidRPr="00B7030B">
        <w:lastRenderedPageBreak/>
        <w:t>Snapshot Filename (SNP FILE)</w:t>
      </w:r>
      <w:bookmarkEnd w:id="2929"/>
    </w:p>
    <w:p w14:paraId="551161B4" w14:textId="77777777" w:rsidR="00772419" w:rsidRPr="00B7030B" w:rsidRDefault="00772419" w:rsidP="00772419">
      <w:pPr>
        <w:pStyle w:val="Fields1"/>
        <w:rPr>
          <w:rFonts w:asciiTheme="minorHAnsi" w:hAnsiTheme="minorHAnsi"/>
        </w:rPr>
      </w:pPr>
      <w:r w:rsidRPr="00B7030B">
        <w:rPr>
          <w:rStyle w:val="Cardtitle1"/>
          <w:rFonts w:asciiTheme="minorHAnsi" w:hAnsiTheme="minorHAnsi"/>
          <w:b/>
          <w:bCs/>
        </w:rPr>
        <w:fldChar w:fldCharType="begin"/>
      </w:r>
      <w:r w:rsidRPr="00B7030B">
        <w:rPr>
          <w:rStyle w:val="Cardtitle1"/>
          <w:rFonts w:asciiTheme="minorHAnsi" w:hAnsiTheme="minorHAnsi"/>
          <w:b/>
          <w:bCs/>
        </w:rPr>
        <w:instrText>tc \l3 "</w:instrText>
      </w:r>
      <w:bookmarkStart w:id="2930" w:name="_Toc8027449"/>
      <w:r w:rsidRPr="00B7030B">
        <w:rPr>
          <w:rStyle w:val="Cardtitle1"/>
          <w:rFonts w:asciiTheme="minorHAnsi" w:hAnsiTheme="minorHAnsi"/>
          <w:b/>
          <w:bCs/>
        </w:rPr>
        <w:instrText>Snapshot Filename (SNP FILE)</w:instrText>
      </w:r>
      <w:bookmarkEnd w:id="293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Pr="00B7030B">
        <w:rPr>
          <w:rFonts w:asciiTheme="minorHAnsi" w:hAnsiTheme="minorHAnsi"/>
        </w:rPr>
        <w:t>FIELD</w:t>
      </w:r>
      <w:r w:rsidRPr="00B7030B">
        <w:rPr>
          <w:rFonts w:asciiTheme="minorHAnsi" w:hAnsiTheme="minorHAnsi"/>
        </w:rPr>
        <w:tab/>
        <w:t>NAME</w:t>
      </w:r>
      <w:r w:rsidRPr="00B7030B">
        <w:rPr>
          <w:rFonts w:asciiTheme="minorHAnsi" w:hAnsiTheme="minorHAnsi"/>
        </w:rPr>
        <w:tab/>
        <w:t>VALUE</w:t>
      </w:r>
      <w:r w:rsidRPr="00B7030B">
        <w:rPr>
          <w:rFonts w:asciiTheme="minorHAnsi" w:hAnsiTheme="minorHAnsi"/>
        </w:rPr>
        <w:tab/>
        <w:t>DESCRIPTION</w:t>
      </w:r>
    </w:p>
    <w:p w14:paraId="16DE1421"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0B6F261"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SNPFN</w:t>
      </w:r>
      <w:r w:rsidRPr="00B7030B">
        <w:rPr>
          <w:rFonts w:asciiTheme="minorHAnsi" w:hAnsiTheme="minorHAnsi"/>
        </w:rPr>
        <w:tab/>
        <w:t>Character</w:t>
      </w:r>
      <w:r w:rsidRPr="00B7030B">
        <w:rPr>
          <w:rFonts w:asciiTheme="minorHAnsi" w:hAnsiTheme="minorHAnsi"/>
        </w:rPr>
        <w:tab/>
        <w:t>Snapshot filename</w:t>
      </w:r>
    </w:p>
    <w:p w14:paraId="657D5C83" w14:textId="77777777" w:rsidR="00772419" w:rsidRPr="00B7030B" w:rsidRDefault="00772419" w:rsidP="00772419">
      <w:pPr>
        <w:pStyle w:val="BodyText2"/>
      </w:pPr>
    </w:p>
    <w:p w14:paraId="1552EF4D" w14:textId="77777777" w:rsidR="00772419" w:rsidRPr="00B46E9C" w:rsidRDefault="00772419" w:rsidP="00772419">
      <w:pPr>
        <w:pStyle w:val="BodyText"/>
        <w:rPr>
          <w:sz w:val="20"/>
          <w:szCs w:val="18"/>
        </w:rPr>
      </w:pPr>
      <w:r w:rsidRPr="00B46E9C">
        <w:rPr>
          <w:sz w:val="20"/>
          <w:szCs w:val="18"/>
        </w:rPr>
        <w:t>This card specifies the snapshot filename(s).</w:t>
      </w:r>
      <w:r w:rsidR="00C64B21" w:rsidRPr="00B46E9C">
        <w:rPr>
          <w:sz w:val="20"/>
          <w:szCs w:val="18"/>
        </w:rPr>
        <w:t xml:space="preserve"> Note that in Windows one can use</w:t>
      </w:r>
      <w:r w:rsidR="00C64B21" w:rsidRPr="00B46E9C">
        <w:rPr>
          <w:rFonts w:cstheme="minorHAnsi"/>
          <w:sz w:val="20"/>
          <w:szCs w:val="18"/>
        </w:rPr>
        <w:t xml:space="preserve"> </w:t>
      </w:r>
      <w:proofErr w:type="gramStart"/>
      <w:r w:rsidR="00C64B21" w:rsidRPr="00B46E9C">
        <w:rPr>
          <w:rFonts w:cstheme="minorHAnsi"/>
          <w:sz w:val="20"/>
          <w:szCs w:val="18"/>
        </w:rPr>
        <w:t>‘.\Subdirectory\Filename</w:t>
      </w:r>
      <w:proofErr w:type="gramEnd"/>
      <w:r w:rsidR="00C64B21" w:rsidRPr="00B46E9C">
        <w:rPr>
          <w:rFonts w:cstheme="minorHAnsi"/>
          <w:sz w:val="20"/>
          <w:szCs w:val="18"/>
        </w:rPr>
        <w:t>’ to specify a model subdirectory in the working directory and a filename.</w:t>
      </w:r>
    </w:p>
    <w:p w14:paraId="29B30B0E" w14:textId="77777777" w:rsidR="00772419" w:rsidRPr="00B7030B" w:rsidRDefault="00772419" w:rsidP="0058520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54BBE6C2" w14:textId="77777777" w:rsidR="00772419" w:rsidRPr="00772419" w:rsidRDefault="00772419" w:rsidP="00772419">
      <w:pPr>
        <w:rPr>
          <w:rStyle w:val="Cardexample1"/>
        </w:rPr>
      </w:pPr>
      <w:r w:rsidRPr="00772419">
        <w:rPr>
          <w:rStyle w:val="Cardexample1"/>
        </w:rPr>
        <w:t>SNP FILE..............................SNPFN.....................................</w:t>
      </w:r>
    </w:p>
    <w:p w14:paraId="4790960A"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snp_wb1.opt</w:t>
      </w:r>
    </w:p>
    <w:p w14:paraId="10D8D740"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snp_wb2.opt</w:t>
      </w:r>
    </w:p>
    <w:p w14:paraId="69C66F04"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snp_wb3.opt</w:t>
      </w:r>
    </w:p>
    <w:p w14:paraId="7C9DD234" w14:textId="77777777" w:rsidR="0041037A" w:rsidRPr="00B7030B" w:rsidRDefault="0041037A" w:rsidP="00B46E9C">
      <w:pPr>
        <w:pStyle w:val="Heading4"/>
        <w:spacing w:before="0" w:after="0"/>
      </w:pPr>
      <w:bookmarkStart w:id="2931" w:name="snapshot_filename"/>
      <w:bookmarkStart w:id="2932" w:name="profile_filename"/>
      <w:bookmarkStart w:id="2933" w:name="_Toc41047826"/>
      <w:bookmarkEnd w:id="2931"/>
      <w:bookmarkEnd w:id="2932"/>
      <w:r w:rsidRPr="00B7030B">
        <w:t>Profile Plot Filename (PRF FILE)</w:t>
      </w:r>
      <w:bookmarkEnd w:id="2933"/>
    </w:p>
    <w:p w14:paraId="4D96085B"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34" w:name="_Toc8027450"/>
      <w:r w:rsidR="0041037A" w:rsidRPr="00B7030B">
        <w:rPr>
          <w:rStyle w:val="Cardtitle1"/>
          <w:rFonts w:asciiTheme="minorHAnsi" w:hAnsiTheme="minorHAnsi"/>
          <w:b/>
          <w:bCs/>
        </w:rPr>
        <w:instrText>Profile Plot Filename (PRF FILE)</w:instrText>
      </w:r>
      <w:bookmarkEnd w:id="293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FCB617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866632E"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PRFFN</w:t>
      </w:r>
      <w:r w:rsidRPr="00B7030B">
        <w:rPr>
          <w:rFonts w:asciiTheme="minorHAnsi" w:hAnsiTheme="minorHAnsi"/>
        </w:rPr>
        <w:tab/>
        <w:t>Character</w:t>
      </w:r>
      <w:r w:rsidRPr="00B7030B">
        <w:rPr>
          <w:rFonts w:asciiTheme="minorHAnsi" w:hAnsiTheme="minorHAnsi"/>
        </w:rPr>
        <w:tab/>
        <w:t>Profile plot filename</w:t>
      </w:r>
    </w:p>
    <w:p w14:paraId="5AF78C7D" w14:textId="77777777" w:rsidR="0041037A" w:rsidRPr="00B7030B" w:rsidRDefault="0041037A">
      <w:pPr>
        <w:pStyle w:val="BodyText2"/>
      </w:pPr>
    </w:p>
    <w:p w14:paraId="65D57AC3" w14:textId="77777777" w:rsidR="0041037A" w:rsidRPr="00B46E9C" w:rsidRDefault="0041037A">
      <w:pPr>
        <w:pStyle w:val="BodyText"/>
        <w:rPr>
          <w:sz w:val="20"/>
          <w:szCs w:val="18"/>
        </w:rPr>
      </w:pPr>
      <w:r w:rsidRPr="00B46E9C">
        <w:rPr>
          <w:sz w:val="20"/>
          <w:szCs w:val="18"/>
        </w:rPr>
        <w:t>This card specifies the vertical profile plot filename(s).</w:t>
      </w:r>
      <w:r w:rsidR="00E84CEE" w:rsidRPr="00B46E9C">
        <w:rPr>
          <w:sz w:val="20"/>
          <w:szCs w:val="18"/>
        </w:rPr>
        <w:t xml:space="preserve"> Note that in Windows one can use</w:t>
      </w:r>
      <w:r w:rsidR="00E84CEE" w:rsidRPr="00B46E9C">
        <w:rPr>
          <w:rFonts w:cstheme="minorHAnsi"/>
          <w:sz w:val="20"/>
          <w:szCs w:val="18"/>
        </w:rPr>
        <w:t xml:space="preserve"> </w:t>
      </w:r>
      <w:proofErr w:type="gramStart"/>
      <w:r w:rsidR="00E84CEE" w:rsidRPr="00B46E9C">
        <w:rPr>
          <w:rFonts w:cstheme="minorHAnsi"/>
          <w:sz w:val="20"/>
          <w:szCs w:val="18"/>
        </w:rPr>
        <w:t>‘.\Subdirectory\Filename</w:t>
      </w:r>
      <w:proofErr w:type="gramEnd"/>
      <w:r w:rsidR="00E84CEE" w:rsidRPr="00B46E9C">
        <w:rPr>
          <w:rFonts w:cstheme="minorHAnsi"/>
          <w:sz w:val="20"/>
          <w:szCs w:val="18"/>
        </w:rPr>
        <w:t>’ to specify a model subdirectory in the working directory and a filename.</w:t>
      </w:r>
    </w:p>
    <w:p w14:paraId="49D3857F" w14:textId="77777777" w:rsidR="0041037A" w:rsidRPr="00B7030B" w:rsidRDefault="0041037A" w:rsidP="0058520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52B5403D" w14:textId="77777777" w:rsidR="0041037A" w:rsidRPr="00772419" w:rsidRDefault="0041037A">
      <w:pPr>
        <w:rPr>
          <w:rStyle w:val="Cardexample1"/>
        </w:rPr>
      </w:pPr>
      <w:r w:rsidRPr="00772419">
        <w:rPr>
          <w:rStyle w:val="Cardexample1"/>
        </w:rPr>
        <w:t>PRF FILE..............................PRFFN.....................................</w:t>
      </w:r>
    </w:p>
    <w:p w14:paraId="0E6E3B9B"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prf_wb1.opt</w:t>
      </w:r>
    </w:p>
    <w:p w14:paraId="35F15BD0"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prf_wb2.opt</w:t>
      </w:r>
    </w:p>
    <w:p w14:paraId="075BFE60" w14:textId="77777777" w:rsidR="00772419" w:rsidRDefault="0041037A" w:rsidP="0058520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prf_wb3.opt</w:t>
      </w:r>
    </w:p>
    <w:p w14:paraId="6F3A6B1C" w14:textId="77777777" w:rsidR="00772419" w:rsidRPr="00B7030B" w:rsidRDefault="00772419" w:rsidP="00B46E9C">
      <w:pPr>
        <w:pStyle w:val="Heading4"/>
        <w:spacing w:before="0" w:after="0"/>
      </w:pPr>
      <w:bookmarkStart w:id="2935" w:name="_Toc41047827"/>
      <w:r w:rsidRPr="00B7030B">
        <w:t>W2 Linkage Output Filename (VPL FILE)</w:t>
      </w:r>
      <w:bookmarkEnd w:id="2935"/>
    </w:p>
    <w:p w14:paraId="2F2C00E4" w14:textId="77777777" w:rsidR="00772419" w:rsidRPr="00B7030B" w:rsidRDefault="00772419" w:rsidP="00585202">
      <w:pPr>
        <w:pStyle w:val="Fields1"/>
        <w:rPr>
          <w:rFonts w:asciiTheme="minorHAnsi" w:hAnsiTheme="minorHAnsi"/>
        </w:rPr>
      </w:pPr>
      <w:r w:rsidRPr="00B7030B">
        <w:rPr>
          <w:rStyle w:val="Cardtitle1"/>
          <w:rFonts w:asciiTheme="minorHAnsi" w:hAnsiTheme="minorHAnsi"/>
          <w:b/>
          <w:bCs/>
        </w:rPr>
        <w:fldChar w:fldCharType="begin"/>
      </w:r>
      <w:r w:rsidRPr="00B7030B">
        <w:rPr>
          <w:rStyle w:val="Cardtitle1"/>
          <w:rFonts w:asciiTheme="minorHAnsi" w:hAnsiTheme="minorHAnsi"/>
          <w:b/>
          <w:bCs/>
        </w:rPr>
        <w:instrText>tc \l3 "</w:instrText>
      </w:r>
      <w:bookmarkStart w:id="2936" w:name="_Toc8027451"/>
      <w:r w:rsidRPr="00B7030B">
        <w:rPr>
          <w:rStyle w:val="Cardtitle1"/>
          <w:rFonts w:asciiTheme="minorHAnsi" w:hAnsiTheme="minorHAnsi"/>
          <w:b/>
          <w:bCs/>
        </w:rPr>
        <w:instrText>Vector Plot Filename (VPL FILE)</w:instrText>
      </w:r>
      <w:bookmarkEnd w:id="293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Pr="00B7030B">
        <w:rPr>
          <w:rFonts w:asciiTheme="minorHAnsi" w:hAnsiTheme="minorHAnsi"/>
        </w:rPr>
        <w:t>FIELD</w:t>
      </w:r>
      <w:r w:rsidRPr="00B7030B">
        <w:rPr>
          <w:rFonts w:asciiTheme="minorHAnsi" w:hAnsiTheme="minorHAnsi"/>
        </w:rPr>
        <w:tab/>
        <w:t>NAME</w:t>
      </w:r>
      <w:r w:rsidRPr="00B7030B">
        <w:rPr>
          <w:rFonts w:asciiTheme="minorHAnsi" w:hAnsiTheme="minorHAnsi"/>
        </w:rPr>
        <w:tab/>
        <w:t>VALUE</w:t>
      </w:r>
      <w:r w:rsidRPr="00B7030B">
        <w:rPr>
          <w:rFonts w:asciiTheme="minorHAnsi" w:hAnsiTheme="minorHAnsi"/>
        </w:rPr>
        <w:tab/>
        <w:t>DESCRIPTION</w:t>
      </w:r>
    </w:p>
    <w:p w14:paraId="462AFE13"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A61F12C"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VPLFN</w:t>
      </w:r>
      <w:r w:rsidRPr="00B7030B">
        <w:rPr>
          <w:rFonts w:asciiTheme="minorHAnsi" w:hAnsiTheme="minorHAnsi"/>
        </w:rPr>
        <w:tab/>
        <w:t>Character</w:t>
      </w:r>
      <w:r w:rsidRPr="00B7030B">
        <w:rPr>
          <w:rFonts w:asciiTheme="minorHAnsi" w:hAnsiTheme="minorHAnsi"/>
        </w:rPr>
        <w:tab/>
        <w:t>Vector plot filename</w:t>
      </w:r>
    </w:p>
    <w:p w14:paraId="1A6E0FC3" w14:textId="77777777" w:rsidR="00772419" w:rsidRPr="00B7030B" w:rsidRDefault="00772419" w:rsidP="00772419">
      <w:pPr>
        <w:pStyle w:val="BodyText2"/>
      </w:pPr>
    </w:p>
    <w:p w14:paraId="0B5F592D" w14:textId="77777777" w:rsidR="00772419" w:rsidRPr="00B46E9C" w:rsidRDefault="00772419" w:rsidP="00772419">
      <w:pPr>
        <w:pStyle w:val="BodyText"/>
        <w:rPr>
          <w:sz w:val="20"/>
          <w:szCs w:val="18"/>
        </w:rPr>
      </w:pPr>
      <w:r w:rsidRPr="00B46E9C">
        <w:rPr>
          <w:sz w:val="20"/>
          <w:szCs w:val="18"/>
        </w:rPr>
        <w:t>Before version 3.71, this card specified the velocity vector plot filename(s). This card now specifies the W2 l</w:t>
      </w:r>
      <w:r w:rsidR="002863FD" w:rsidRPr="00B46E9C">
        <w:rPr>
          <w:sz w:val="20"/>
          <w:szCs w:val="18"/>
        </w:rPr>
        <w:t>i</w:t>
      </w:r>
      <w:r w:rsidRPr="00B46E9C">
        <w:rPr>
          <w:sz w:val="20"/>
          <w:szCs w:val="18"/>
        </w:rPr>
        <w:t>nkage file used</w:t>
      </w:r>
      <w:r w:rsidR="003256AB" w:rsidRPr="00B46E9C">
        <w:rPr>
          <w:sz w:val="20"/>
          <w:szCs w:val="18"/>
        </w:rPr>
        <w:t xml:space="preserve"> in the w2</w:t>
      </w:r>
      <w:r w:rsidR="00E84CEE" w:rsidRPr="00B46E9C">
        <w:rPr>
          <w:sz w:val="20"/>
          <w:szCs w:val="18"/>
        </w:rPr>
        <w:t>_</w:t>
      </w:r>
      <w:r w:rsidRPr="00B46E9C">
        <w:rPr>
          <w:sz w:val="20"/>
          <w:szCs w:val="18"/>
        </w:rPr>
        <w:t>Post</w:t>
      </w:r>
      <w:r w:rsidR="00E84CEE" w:rsidRPr="00B46E9C">
        <w:rPr>
          <w:sz w:val="20"/>
          <w:szCs w:val="18"/>
        </w:rPr>
        <w:t>.exe</w:t>
      </w:r>
      <w:r w:rsidRPr="00B46E9C">
        <w:rPr>
          <w:sz w:val="20"/>
          <w:szCs w:val="18"/>
        </w:rPr>
        <w:t xml:space="preserve"> post-processor. Only the first file name for the first waterbody is used in the model. The </w:t>
      </w:r>
      <w:r w:rsidR="003256AB" w:rsidRPr="00B46E9C">
        <w:rPr>
          <w:sz w:val="20"/>
          <w:szCs w:val="18"/>
        </w:rPr>
        <w:t>w2</w:t>
      </w:r>
      <w:r w:rsidR="00E84CEE" w:rsidRPr="00B46E9C">
        <w:rPr>
          <w:sz w:val="20"/>
          <w:szCs w:val="18"/>
        </w:rPr>
        <w:t>_</w:t>
      </w:r>
      <w:r w:rsidR="003256AB" w:rsidRPr="00B46E9C">
        <w:rPr>
          <w:sz w:val="20"/>
          <w:szCs w:val="18"/>
        </w:rPr>
        <w:t>Post</w:t>
      </w:r>
      <w:r w:rsidR="00E84CEE" w:rsidRPr="00B46E9C">
        <w:rPr>
          <w:sz w:val="20"/>
          <w:szCs w:val="18"/>
        </w:rPr>
        <w:t>.exe</w:t>
      </w:r>
      <w:r w:rsidR="003256AB" w:rsidRPr="00B46E9C">
        <w:rPr>
          <w:sz w:val="20"/>
          <w:szCs w:val="18"/>
        </w:rPr>
        <w:t xml:space="preserve"> </w:t>
      </w:r>
      <w:r w:rsidRPr="00B46E9C">
        <w:rPr>
          <w:sz w:val="20"/>
          <w:szCs w:val="18"/>
        </w:rPr>
        <w:t>post-processor is looking for a file with a file type: ‘w2</w:t>
      </w:r>
      <w:r w:rsidR="00E84CEE" w:rsidRPr="00B46E9C">
        <w:rPr>
          <w:sz w:val="20"/>
          <w:szCs w:val="18"/>
        </w:rPr>
        <w:t>L</w:t>
      </w:r>
      <w:r w:rsidRPr="00B46E9C">
        <w:rPr>
          <w:sz w:val="20"/>
          <w:szCs w:val="18"/>
        </w:rPr>
        <w:t>’.</w:t>
      </w:r>
    </w:p>
    <w:p w14:paraId="63ECC2B3" w14:textId="77777777" w:rsidR="00772419" w:rsidRPr="00B7030B" w:rsidRDefault="00772419" w:rsidP="0058520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0CF64571" w14:textId="77777777" w:rsidR="00772419" w:rsidRPr="00772419" w:rsidRDefault="00772419" w:rsidP="00772419">
      <w:pPr>
        <w:rPr>
          <w:rStyle w:val="Cardexample1"/>
        </w:rPr>
      </w:pPr>
      <w:r w:rsidRPr="00772419">
        <w:rPr>
          <w:rStyle w:val="Cardexample1"/>
        </w:rPr>
        <w:t>VPL FILE..............................VPLFN.....................................</w:t>
      </w:r>
    </w:p>
    <w:p w14:paraId="5ED2AF8E"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w2_post_</w:t>
      </w:r>
      <w:proofErr w:type="gramStart"/>
      <w:r w:rsidRPr="00772419">
        <w:t>output.w</w:t>
      </w:r>
      <w:proofErr w:type="gramEnd"/>
      <w:r w:rsidRPr="00772419">
        <w:t>2</w:t>
      </w:r>
      <w:r w:rsidR="00E84CEE">
        <w:t>L</w:t>
      </w:r>
    </w:p>
    <w:p w14:paraId="53A5BA91"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vpl_wb2.opt</w:t>
      </w:r>
      <w:r w:rsidR="003256AB">
        <w:t xml:space="preserve">   </w:t>
      </w:r>
      <w:r w:rsidR="003256AB">
        <w:sym w:font="Wingdings" w:char="F0DF"/>
      </w:r>
      <w:r w:rsidR="003256AB">
        <w:t xml:space="preserve"> </w:t>
      </w:r>
      <w:r w:rsidR="003256AB" w:rsidRPr="003256AB">
        <w:rPr>
          <w:b/>
          <w:i/>
        </w:rPr>
        <w:t>ignored</w:t>
      </w:r>
    </w:p>
    <w:p w14:paraId="17F340AB"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vpl_wb3.opt</w:t>
      </w:r>
      <w:r w:rsidR="003256AB">
        <w:t xml:space="preserve">   </w:t>
      </w:r>
      <w:r w:rsidR="003256AB">
        <w:sym w:font="Wingdings" w:char="F0DF"/>
      </w:r>
      <w:r w:rsidR="003256AB">
        <w:t xml:space="preserve"> </w:t>
      </w:r>
      <w:r w:rsidR="003256AB" w:rsidRPr="003256AB">
        <w:rPr>
          <w:b/>
          <w:i/>
        </w:rPr>
        <w:t>ignored</w:t>
      </w:r>
    </w:p>
    <w:p w14:paraId="6A049A7D" w14:textId="77777777" w:rsidR="0041037A" w:rsidRPr="00772419" w:rsidRDefault="0041037A" w:rsidP="00772419">
      <w:pPr>
        <w:pStyle w:val="Heading9"/>
        <w:rPr>
          <w:rFonts w:ascii="Courier New" w:hAnsi="Courier New" w:cs="Courier New"/>
        </w:rPr>
      </w:pPr>
      <w:r w:rsidRPr="00772419">
        <w:br w:type="page"/>
      </w:r>
      <w:bookmarkStart w:id="2937" w:name="vector_filename"/>
      <w:bookmarkEnd w:id="2937"/>
    </w:p>
    <w:p w14:paraId="4DA79A5B" w14:textId="77777777" w:rsidR="0041037A" w:rsidRPr="00B7030B" w:rsidRDefault="0041037A" w:rsidP="00B46E9C">
      <w:pPr>
        <w:pStyle w:val="Heading4"/>
        <w:spacing w:before="0" w:after="0"/>
      </w:pPr>
      <w:bookmarkStart w:id="2938" w:name="contour_filename"/>
      <w:bookmarkStart w:id="2939" w:name="_Toc41047828"/>
      <w:bookmarkEnd w:id="2938"/>
      <w:r w:rsidRPr="00B7030B">
        <w:lastRenderedPageBreak/>
        <w:t>Contour Plot Filename (CPL FILE)</w:t>
      </w:r>
      <w:bookmarkEnd w:id="2939"/>
    </w:p>
    <w:p w14:paraId="31D972F2"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40" w:name="_Toc8027452"/>
      <w:r w:rsidR="0041037A" w:rsidRPr="00B7030B">
        <w:rPr>
          <w:rStyle w:val="Cardtitle1"/>
          <w:rFonts w:asciiTheme="minorHAnsi" w:hAnsiTheme="minorHAnsi"/>
          <w:b/>
          <w:bCs/>
        </w:rPr>
        <w:instrText>Contour Plot Filename (CPL FILE)</w:instrText>
      </w:r>
      <w:bookmarkEnd w:id="294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E1B783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EE0C38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CPLFN</w:t>
      </w:r>
      <w:r w:rsidRPr="00B7030B">
        <w:rPr>
          <w:rFonts w:asciiTheme="minorHAnsi" w:hAnsiTheme="minorHAnsi"/>
        </w:rPr>
        <w:tab/>
        <w:t>Character</w:t>
      </w:r>
      <w:r w:rsidRPr="00B7030B">
        <w:rPr>
          <w:rFonts w:asciiTheme="minorHAnsi" w:hAnsiTheme="minorHAnsi"/>
        </w:rPr>
        <w:tab/>
        <w:t>Contour plot filename</w:t>
      </w:r>
    </w:p>
    <w:p w14:paraId="0FBB011F" w14:textId="77777777" w:rsidR="0041037A" w:rsidRPr="00B7030B" w:rsidRDefault="0041037A">
      <w:pPr>
        <w:pStyle w:val="BodyText2"/>
      </w:pPr>
    </w:p>
    <w:p w14:paraId="1426B058" w14:textId="77777777" w:rsidR="0041037A" w:rsidRPr="00B46E9C" w:rsidRDefault="0041037A">
      <w:pPr>
        <w:pStyle w:val="BodyText"/>
        <w:rPr>
          <w:sz w:val="20"/>
          <w:szCs w:val="18"/>
        </w:rPr>
      </w:pPr>
      <w:r w:rsidRPr="00B46E9C">
        <w:rPr>
          <w:sz w:val="20"/>
          <w:szCs w:val="18"/>
        </w:rPr>
        <w:t>This card specifies the contour plot filename(s).</w:t>
      </w:r>
      <w:r w:rsidR="00585202" w:rsidRPr="00B46E9C">
        <w:rPr>
          <w:sz w:val="20"/>
          <w:szCs w:val="18"/>
        </w:rPr>
        <w:t xml:space="preserve"> 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2B47EEA5"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019AFF25" w14:textId="77777777" w:rsidR="0041037A" w:rsidRPr="00772419" w:rsidRDefault="0041037A">
      <w:pPr>
        <w:rPr>
          <w:rStyle w:val="Cardexample1"/>
        </w:rPr>
      </w:pPr>
      <w:r w:rsidRPr="00772419">
        <w:rPr>
          <w:rStyle w:val="Cardexample1"/>
        </w:rPr>
        <w:t>CPL FILE..............................CPLFN.....................................</w:t>
      </w:r>
    </w:p>
    <w:p w14:paraId="323AE1B2"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cpl_wb1.opt</w:t>
      </w:r>
    </w:p>
    <w:p w14:paraId="17F1266F"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cpl_wb2.opt</w:t>
      </w:r>
    </w:p>
    <w:p w14:paraId="195C3B38" w14:textId="77777777" w:rsidR="00772419" w:rsidRDefault="0041037A"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cpl_wb3.opt</w:t>
      </w:r>
      <w:bookmarkStart w:id="2941" w:name="spreadsheet_filename"/>
      <w:bookmarkEnd w:id="2941"/>
    </w:p>
    <w:p w14:paraId="025888BC" w14:textId="77777777" w:rsid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p>
    <w:p w14:paraId="198244AA" w14:textId="77777777" w:rsid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p>
    <w:p w14:paraId="3590FDF9" w14:textId="77777777" w:rsidR="00772419" w:rsidRPr="00772419" w:rsidRDefault="00772419" w:rsidP="00772419"/>
    <w:p w14:paraId="166C01E1" w14:textId="77777777" w:rsidR="00772419" w:rsidRPr="00B7030B" w:rsidRDefault="00772419" w:rsidP="00B46E9C">
      <w:pPr>
        <w:pStyle w:val="Heading4"/>
        <w:spacing w:before="0" w:after="0"/>
      </w:pPr>
      <w:bookmarkStart w:id="2942" w:name="_Toc41047829"/>
      <w:r w:rsidRPr="00B7030B">
        <w:t>Spreadsheet Profile Plot Filename (SPR FILE)</w:t>
      </w:r>
      <w:bookmarkEnd w:id="2942"/>
    </w:p>
    <w:p w14:paraId="4890CA63" w14:textId="77777777" w:rsidR="00772419" w:rsidRPr="00B7030B" w:rsidRDefault="00772419" w:rsidP="00772419">
      <w:pPr>
        <w:pStyle w:val="Fields1"/>
        <w:rPr>
          <w:rFonts w:asciiTheme="minorHAnsi" w:hAnsiTheme="minorHAnsi"/>
        </w:rPr>
      </w:pPr>
      <w:r w:rsidRPr="00B7030B">
        <w:rPr>
          <w:rStyle w:val="Cardtitle1"/>
          <w:rFonts w:asciiTheme="minorHAnsi" w:hAnsiTheme="minorHAnsi"/>
          <w:b/>
          <w:bCs/>
        </w:rPr>
        <w:fldChar w:fldCharType="begin"/>
      </w:r>
      <w:r w:rsidRPr="00B7030B">
        <w:rPr>
          <w:rStyle w:val="Cardtitle1"/>
          <w:rFonts w:asciiTheme="minorHAnsi" w:hAnsiTheme="minorHAnsi"/>
          <w:b/>
          <w:bCs/>
        </w:rPr>
        <w:instrText>tc \l3 "</w:instrText>
      </w:r>
      <w:bookmarkStart w:id="2943" w:name="_Toc8027453"/>
      <w:r w:rsidRPr="00B7030B">
        <w:rPr>
          <w:rStyle w:val="Cardtitle1"/>
          <w:rFonts w:asciiTheme="minorHAnsi" w:hAnsiTheme="minorHAnsi"/>
          <w:b/>
          <w:bCs/>
        </w:rPr>
        <w:instrText>Spreadsheet Plot Filename (SPR FILE)</w:instrText>
      </w:r>
      <w:bookmarkEnd w:id="294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Pr="00B7030B">
        <w:rPr>
          <w:rFonts w:asciiTheme="minorHAnsi" w:hAnsiTheme="minorHAnsi"/>
        </w:rPr>
        <w:t>FIELD</w:t>
      </w:r>
      <w:r w:rsidRPr="00B7030B">
        <w:rPr>
          <w:rFonts w:asciiTheme="minorHAnsi" w:hAnsiTheme="minorHAnsi"/>
        </w:rPr>
        <w:tab/>
        <w:t>NAME</w:t>
      </w:r>
      <w:r w:rsidRPr="00B7030B">
        <w:rPr>
          <w:rFonts w:asciiTheme="minorHAnsi" w:hAnsiTheme="minorHAnsi"/>
        </w:rPr>
        <w:tab/>
        <w:t>VALUE</w:t>
      </w:r>
      <w:r w:rsidRPr="00B7030B">
        <w:rPr>
          <w:rFonts w:asciiTheme="minorHAnsi" w:hAnsiTheme="minorHAnsi"/>
        </w:rPr>
        <w:tab/>
        <w:t>DESCRIPTION</w:t>
      </w:r>
    </w:p>
    <w:p w14:paraId="75B113E6"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5559E3"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SPRFN</w:t>
      </w:r>
      <w:r w:rsidRPr="00B7030B">
        <w:rPr>
          <w:rFonts w:asciiTheme="minorHAnsi" w:hAnsiTheme="minorHAnsi"/>
        </w:rPr>
        <w:tab/>
        <w:t>Character</w:t>
      </w:r>
      <w:r w:rsidRPr="00B7030B">
        <w:rPr>
          <w:rFonts w:asciiTheme="minorHAnsi" w:hAnsiTheme="minorHAnsi"/>
        </w:rPr>
        <w:tab/>
        <w:t>Spreadsheet plot filename</w:t>
      </w:r>
    </w:p>
    <w:p w14:paraId="566632B4" w14:textId="77777777" w:rsidR="00772419" w:rsidRPr="00B7030B" w:rsidRDefault="00772419" w:rsidP="00772419">
      <w:pPr>
        <w:pStyle w:val="BodyText2"/>
      </w:pPr>
    </w:p>
    <w:p w14:paraId="29B40A0B" w14:textId="77777777" w:rsidR="00772419" w:rsidRPr="00B46E9C" w:rsidRDefault="00772419" w:rsidP="00772419">
      <w:pPr>
        <w:pStyle w:val="BodyText"/>
        <w:rPr>
          <w:sz w:val="20"/>
          <w:szCs w:val="18"/>
        </w:rPr>
      </w:pPr>
      <w:r w:rsidRPr="00B46E9C">
        <w:rPr>
          <w:sz w:val="20"/>
          <w:szCs w:val="18"/>
        </w:rPr>
        <w:t>This card specifies the spreadsheet profile output filename(s).  Output from this file is suitable for import into a spreadsheet or graphics package that uses a spread</w:t>
      </w:r>
      <w:r w:rsidRPr="00B46E9C">
        <w:rPr>
          <w:sz w:val="20"/>
          <w:szCs w:val="18"/>
        </w:rPr>
        <w:softHyphen/>
        <w:t>sheet format for data management.</w:t>
      </w:r>
      <w:r w:rsidR="00585202" w:rsidRPr="00B46E9C">
        <w:rPr>
          <w:sz w:val="20"/>
          <w:szCs w:val="18"/>
        </w:rPr>
        <w:t xml:space="preserve"> 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7AF21BFD" w14:textId="77777777" w:rsidR="00772419" w:rsidRPr="00B7030B" w:rsidRDefault="00772419" w:rsidP="00772419">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528AA81" w14:textId="77777777" w:rsidR="00772419" w:rsidRPr="00772419" w:rsidRDefault="00772419" w:rsidP="00772419">
      <w:pPr>
        <w:rPr>
          <w:rStyle w:val="Cardexample1"/>
        </w:rPr>
      </w:pPr>
      <w:r w:rsidRPr="00772419">
        <w:rPr>
          <w:rStyle w:val="Cardexample1"/>
        </w:rPr>
        <w:t>SPR FILE..............................SPRFN.....................................</w:t>
      </w:r>
    </w:p>
    <w:p w14:paraId="7421D86C"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spr_wb1.opt</w:t>
      </w:r>
    </w:p>
    <w:p w14:paraId="5178A4F7"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spr_wb2.opt</w:t>
      </w:r>
    </w:p>
    <w:p w14:paraId="1C5D69C8"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spr_wb3.opt</w:t>
      </w:r>
    </w:p>
    <w:p w14:paraId="46AFCD29" w14:textId="77777777" w:rsidR="0041037A" w:rsidRDefault="0041037A" w:rsidP="00E20027"/>
    <w:p w14:paraId="615E7DE0" w14:textId="77777777" w:rsidR="00772419" w:rsidRPr="00772419" w:rsidRDefault="00772419" w:rsidP="00772419"/>
    <w:p w14:paraId="010FEE5E" w14:textId="77777777" w:rsidR="0041037A" w:rsidRPr="00B7030B" w:rsidRDefault="0041037A" w:rsidP="00B46E9C">
      <w:pPr>
        <w:pStyle w:val="Heading4"/>
        <w:spacing w:before="0" w:after="0"/>
      </w:pPr>
      <w:r w:rsidRPr="00B7030B">
        <w:br w:type="page"/>
      </w:r>
      <w:bookmarkStart w:id="2944" w:name="flux_filename"/>
      <w:bookmarkStart w:id="2945" w:name="_Toc41047830"/>
      <w:bookmarkEnd w:id="2944"/>
      <w:r w:rsidRPr="00B7030B">
        <w:lastRenderedPageBreak/>
        <w:t>Flux Filename (FLX FILE)</w:t>
      </w:r>
      <w:bookmarkEnd w:id="2945"/>
    </w:p>
    <w:p w14:paraId="5B38468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46" w:name="_Toc8027454"/>
      <w:r w:rsidR="0041037A" w:rsidRPr="00B7030B">
        <w:rPr>
          <w:rStyle w:val="Cardtitle1"/>
          <w:rFonts w:asciiTheme="minorHAnsi" w:hAnsiTheme="minorHAnsi"/>
          <w:b/>
          <w:bCs/>
        </w:rPr>
        <w:instrText>Flux Filename (FLX FILE)</w:instrText>
      </w:r>
      <w:bookmarkEnd w:id="294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8F622E7"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5A5BAE8"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FLXFN</w:t>
      </w:r>
      <w:r w:rsidRPr="00B7030B">
        <w:rPr>
          <w:rFonts w:asciiTheme="minorHAnsi" w:hAnsiTheme="minorHAnsi"/>
        </w:rPr>
        <w:tab/>
        <w:t>Character</w:t>
      </w:r>
      <w:r w:rsidRPr="00B7030B">
        <w:rPr>
          <w:rFonts w:asciiTheme="minorHAnsi" w:hAnsiTheme="minorHAnsi"/>
        </w:rPr>
        <w:tab/>
        <w:t>Flux filename</w:t>
      </w:r>
    </w:p>
    <w:p w14:paraId="32001898" w14:textId="77777777" w:rsidR="0041037A" w:rsidRPr="00B7030B" w:rsidRDefault="0041037A">
      <w:pPr>
        <w:pStyle w:val="BodyText2"/>
      </w:pPr>
    </w:p>
    <w:p w14:paraId="48BC4F8B" w14:textId="77777777" w:rsidR="0041037A" w:rsidRPr="00B46E9C" w:rsidRDefault="0041037A">
      <w:pPr>
        <w:pStyle w:val="BodyText"/>
        <w:rPr>
          <w:sz w:val="20"/>
          <w:szCs w:val="18"/>
        </w:rPr>
      </w:pPr>
      <w:r w:rsidRPr="00B46E9C">
        <w:rPr>
          <w:sz w:val="20"/>
          <w:szCs w:val="18"/>
        </w:rPr>
        <w:t>This card specifies the kinetic fluxes filename(s).  Output from this file is suitable for import into a spreadsheet or graphics package that uses a spread</w:t>
      </w:r>
      <w:r w:rsidRPr="00B46E9C">
        <w:rPr>
          <w:sz w:val="20"/>
          <w:szCs w:val="18"/>
        </w:rPr>
        <w:softHyphen/>
        <w:t>sheet format for data management.</w:t>
      </w:r>
      <w:r w:rsidR="00585202" w:rsidRPr="00B46E9C">
        <w:rPr>
          <w:sz w:val="20"/>
          <w:szCs w:val="18"/>
        </w:rPr>
        <w:t xml:space="preserve"> 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7B44568B" w14:textId="77777777" w:rsidR="0041037A" w:rsidRPr="00B7030B" w:rsidRDefault="0041037A" w:rsidP="00515060">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07B9048A" w14:textId="77777777" w:rsidR="0041037A" w:rsidRPr="00772419" w:rsidRDefault="0041037A">
      <w:pPr>
        <w:rPr>
          <w:rStyle w:val="Cardexample1"/>
        </w:rPr>
      </w:pPr>
      <w:r w:rsidRPr="00772419">
        <w:rPr>
          <w:rStyle w:val="Cardexample1"/>
        </w:rPr>
        <w:t>FLX FILE..............................FLXFN.....................................</w:t>
      </w:r>
    </w:p>
    <w:p w14:paraId="5FEFE74A"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flx_wb1.opt</w:t>
      </w:r>
    </w:p>
    <w:p w14:paraId="1188F4D3"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flx_wb2.opt</w:t>
      </w:r>
    </w:p>
    <w:p w14:paraId="4E250E8E" w14:textId="77777777" w:rsidR="0041037A"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flx_wb3.opt</w:t>
      </w:r>
    </w:p>
    <w:p w14:paraId="7EAC377F" w14:textId="77777777" w:rsidR="00772419" w:rsidRPr="00B7030B" w:rsidRDefault="00772419" w:rsidP="00B46E9C">
      <w:pPr>
        <w:pStyle w:val="Heading4"/>
        <w:spacing w:before="0" w:after="0"/>
      </w:pPr>
      <w:bookmarkStart w:id="2947" w:name="_Toc41047831"/>
      <w:r w:rsidRPr="00B7030B">
        <w:t>Time Series Plot Filename (TSR FILE)</w:t>
      </w:r>
      <w:bookmarkEnd w:id="2947"/>
    </w:p>
    <w:p w14:paraId="2FDA0224" w14:textId="77777777" w:rsidR="00772419" w:rsidRPr="00B7030B" w:rsidRDefault="00772419" w:rsidP="00772419">
      <w:pPr>
        <w:pStyle w:val="Fields1"/>
        <w:rPr>
          <w:rFonts w:asciiTheme="minorHAnsi" w:hAnsiTheme="minorHAnsi"/>
        </w:rPr>
      </w:pPr>
      <w:r w:rsidRPr="00B7030B">
        <w:rPr>
          <w:rStyle w:val="Cardtitle1"/>
          <w:rFonts w:asciiTheme="minorHAnsi" w:hAnsiTheme="minorHAnsi"/>
          <w:b/>
          <w:bCs/>
        </w:rPr>
        <w:fldChar w:fldCharType="begin"/>
      </w:r>
      <w:r w:rsidRPr="00B7030B">
        <w:rPr>
          <w:rStyle w:val="Cardtitle1"/>
          <w:rFonts w:asciiTheme="minorHAnsi" w:hAnsiTheme="minorHAnsi"/>
          <w:b/>
          <w:bCs/>
        </w:rPr>
        <w:instrText>tc \l3 "</w:instrText>
      </w:r>
      <w:bookmarkStart w:id="2948" w:name="_Toc8027455"/>
      <w:r w:rsidRPr="00B7030B">
        <w:rPr>
          <w:rStyle w:val="Cardtitle1"/>
          <w:rFonts w:asciiTheme="minorHAnsi" w:hAnsiTheme="minorHAnsi"/>
          <w:b/>
          <w:bCs/>
        </w:rPr>
        <w:instrText>Time Series Plot Filename (TSR FILE)</w:instrText>
      </w:r>
      <w:bookmarkEnd w:id="294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Pr="00B7030B">
        <w:rPr>
          <w:rFonts w:asciiTheme="minorHAnsi" w:hAnsiTheme="minorHAnsi"/>
        </w:rPr>
        <w:t>FIELD</w:t>
      </w:r>
      <w:r w:rsidRPr="00B7030B">
        <w:rPr>
          <w:rFonts w:asciiTheme="minorHAnsi" w:hAnsiTheme="minorHAnsi"/>
        </w:rPr>
        <w:tab/>
        <w:t>NAME</w:t>
      </w:r>
      <w:r w:rsidRPr="00B7030B">
        <w:rPr>
          <w:rFonts w:asciiTheme="minorHAnsi" w:hAnsiTheme="minorHAnsi"/>
        </w:rPr>
        <w:tab/>
        <w:t>VALUE</w:t>
      </w:r>
      <w:r w:rsidRPr="00B7030B">
        <w:rPr>
          <w:rFonts w:asciiTheme="minorHAnsi" w:hAnsiTheme="minorHAnsi"/>
        </w:rPr>
        <w:tab/>
        <w:t>DESCRIPTION</w:t>
      </w:r>
    </w:p>
    <w:p w14:paraId="5990F46C"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8FDA8CE"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TSRFN</w:t>
      </w:r>
      <w:r w:rsidRPr="00B7030B">
        <w:rPr>
          <w:rFonts w:asciiTheme="minorHAnsi" w:hAnsiTheme="minorHAnsi"/>
        </w:rPr>
        <w:tab/>
        <w:t>Character</w:t>
      </w:r>
      <w:r w:rsidRPr="00B7030B">
        <w:rPr>
          <w:rFonts w:asciiTheme="minorHAnsi" w:hAnsiTheme="minorHAnsi"/>
        </w:rPr>
        <w:tab/>
        <w:t>Time series plot filename</w:t>
      </w:r>
    </w:p>
    <w:p w14:paraId="2641AAF3" w14:textId="77777777" w:rsidR="00772419" w:rsidRPr="00B7030B" w:rsidRDefault="00772419" w:rsidP="00772419">
      <w:pPr>
        <w:pStyle w:val="BodyText2"/>
      </w:pPr>
    </w:p>
    <w:p w14:paraId="4047E406" w14:textId="77777777" w:rsidR="00772419" w:rsidRPr="00B46E9C" w:rsidRDefault="00772419" w:rsidP="00772419">
      <w:pPr>
        <w:pStyle w:val="BodyText"/>
        <w:rPr>
          <w:sz w:val="20"/>
          <w:szCs w:val="18"/>
        </w:rPr>
      </w:pPr>
      <w:r w:rsidRPr="00B46E9C">
        <w:rPr>
          <w:sz w:val="20"/>
          <w:szCs w:val="18"/>
        </w:rPr>
        <w:t>This card specifies the time series plot filename(s).</w:t>
      </w:r>
      <w:r w:rsidR="00DD7D18" w:rsidRPr="00B46E9C">
        <w:rPr>
          <w:sz w:val="20"/>
          <w:szCs w:val="18"/>
        </w:rPr>
        <w:t xml:space="preserve"> The file prefix, ‘</w:t>
      </w:r>
      <w:proofErr w:type="spellStart"/>
      <w:r w:rsidR="00DD7D18" w:rsidRPr="00B46E9C">
        <w:rPr>
          <w:sz w:val="20"/>
          <w:szCs w:val="18"/>
        </w:rPr>
        <w:t>tsr</w:t>
      </w:r>
      <w:proofErr w:type="spellEnd"/>
      <w:r w:rsidR="00DD7D18" w:rsidRPr="00B46E9C">
        <w:rPr>
          <w:sz w:val="20"/>
          <w:szCs w:val="18"/>
        </w:rPr>
        <w:t xml:space="preserve">’ is the file prefix for all </w:t>
      </w:r>
      <w:proofErr w:type="spellStart"/>
      <w:r w:rsidR="00DD7D18" w:rsidRPr="00B46E9C">
        <w:rPr>
          <w:sz w:val="20"/>
          <w:szCs w:val="18"/>
        </w:rPr>
        <w:t>tsr</w:t>
      </w:r>
      <w:proofErr w:type="spellEnd"/>
      <w:r w:rsidR="00DD7D18" w:rsidRPr="00B46E9C">
        <w:rPr>
          <w:sz w:val="20"/>
          <w:szCs w:val="18"/>
        </w:rPr>
        <w:t xml:space="preserve"> files. </w:t>
      </w:r>
      <w:proofErr w:type="gramStart"/>
      <w:r w:rsidR="00DD7D18" w:rsidRPr="00B46E9C">
        <w:rPr>
          <w:sz w:val="20"/>
          <w:szCs w:val="18"/>
        </w:rPr>
        <w:t>Also</w:t>
      </w:r>
      <w:proofErr w:type="gramEnd"/>
      <w:r w:rsidR="00DD7D18" w:rsidRPr="00B46E9C">
        <w:rPr>
          <w:sz w:val="20"/>
          <w:szCs w:val="18"/>
        </w:rPr>
        <w:t xml:space="preserve"> the file type (‘csv’) is used as the file type for all </w:t>
      </w:r>
      <w:proofErr w:type="spellStart"/>
      <w:r w:rsidR="00DD7D18" w:rsidRPr="00B46E9C">
        <w:rPr>
          <w:sz w:val="20"/>
          <w:szCs w:val="18"/>
        </w:rPr>
        <w:t>tsr</w:t>
      </w:r>
      <w:proofErr w:type="spellEnd"/>
      <w:r w:rsidR="00DD7D18" w:rsidRPr="00B46E9C">
        <w:rPr>
          <w:sz w:val="20"/>
          <w:szCs w:val="18"/>
        </w:rPr>
        <w:t xml:space="preserve"> files. The </w:t>
      </w:r>
      <w:proofErr w:type="spellStart"/>
      <w:r w:rsidR="00DD7D18" w:rsidRPr="00B46E9C">
        <w:rPr>
          <w:sz w:val="20"/>
          <w:szCs w:val="18"/>
        </w:rPr>
        <w:t>tsr</w:t>
      </w:r>
      <w:proofErr w:type="spellEnd"/>
      <w:r w:rsidR="00DD7D18" w:rsidRPr="00B46E9C">
        <w:rPr>
          <w:sz w:val="20"/>
          <w:szCs w:val="18"/>
        </w:rPr>
        <w:t xml:space="preserve"> file names include the number of </w:t>
      </w:r>
      <w:r w:rsidR="00515060" w:rsidRPr="00B46E9C">
        <w:rPr>
          <w:sz w:val="20"/>
          <w:szCs w:val="18"/>
        </w:rPr>
        <w:t xml:space="preserve">the </w:t>
      </w:r>
      <w:proofErr w:type="spellStart"/>
      <w:r w:rsidR="00DD7D18" w:rsidRPr="00B46E9C">
        <w:rPr>
          <w:sz w:val="20"/>
          <w:szCs w:val="18"/>
        </w:rPr>
        <w:t>tsr</w:t>
      </w:r>
      <w:proofErr w:type="spellEnd"/>
      <w:r w:rsidR="00DD7D18" w:rsidRPr="00B46E9C">
        <w:rPr>
          <w:sz w:val="20"/>
          <w:szCs w:val="18"/>
        </w:rPr>
        <w:t xml:space="preserve"> file and the segment number.</w:t>
      </w:r>
      <w:r w:rsidR="00585202" w:rsidRPr="00B46E9C">
        <w:rPr>
          <w:sz w:val="20"/>
          <w:szCs w:val="18"/>
        </w:rPr>
        <w:t xml:space="preserve"> 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2103996A" w14:textId="77777777" w:rsidR="00772419" w:rsidRPr="00B7030B" w:rsidRDefault="00772419" w:rsidP="00515060">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22214C2E" w14:textId="77777777" w:rsidR="00772419" w:rsidRPr="00772419" w:rsidRDefault="00772419" w:rsidP="00772419">
      <w:pPr>
        <w:pStyle w:val="Examplebody"/>
      </w:pPr>
      <w:r w:rsidRPr="00772419">
        <w:rPr>
          <w:rStyle w:val="Cardexample1"/>
        </w:rPr>
        <w:t>TSR FILE..............................TSRFN.....................................</w:t>
      </w:r>
    </w:p>
    <w:p w14:paraId="72743DED" w14:textId="77777777" w:rsidR="00772419" w:rsidRPr="00772419" w:rsidRDefault="00772419" w:rsidP="00772419">
      <w:pPr>
        <w:pStyle w:val="Examplebody"/>
        <w:rPr>
          <w:rStyle w:val="Cardexample1"/>
        </w:rPr>
      </w:pPr>
      <w:r w:rsidRPr="00772419">
        <w:rPr>
          <w:rStyle w:val="Cardexample1"/>
        </w:rPr>
        <w:t xml:space="preserve">        tsr.</w:t>
      </w:r>
      <w:r w:rsidR="00DD7D18">
        <w:rPr>
          <w:rStyle w:val="Cardexample1"/>
        </w:rPr>
        <w:t>csv</w:t>
      </w:r>
    </w:p>
    <w:p w14:paraId="7078964B" w14:textId="77777777" w:rsidR="0041037A" w:rsidRPr="00B7030B" w:rsidRDefault="0041037A" w:rsidP="00B46E9C">
      <w:pPr>
        <w:pStyle w:val="Heading4"/>
        <w:spacing w:before="0" w:after="0"/>
      </w:pPr>
      <w:bookmarkStart w:id="2949" w:name="time_series_filename"/>
      <w:bookmarkStart w:id="2950" w:name="withdrawal_output"/>
      <w:bookmarkStart w:id="2951" w:name="_Withdrawal_Output_Filename"/>
      <w:bookmarkStart w:id="2952" w:name="_Toc41047832"/>
      <w:bookmarkEnd w:id="2949"/>
      <w:bookmarkEnd w:id="2950"/>
      <w:bookmarkEnd w:id="2951"/>
      <w:r w:rsidRPr="00B7030B">
        <w:t>Withdrawal Output Filename (WDO FILE)</w:t>
      </w:r>
      <w:bookmarkEnd w:id="2952"/>
    </w:p>
    <w:p w14:paraId="5D2ABC59"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53" w:name="_Toc8027456"/>
      <w:r w:rsidR="0041037A" w:rsidRPr="00B7030B">
        <w:rPr>
          <w:rStyle w:val="Cardtitle1"/>
          <w:rFonts w:asciiTheme="minorHAnsi" w:hAnsiTheme="minorHAnsi"/>
          <w:b/>
          <w:bCs/>
        </w:rPr>
        <w:instrText>Time Series Plot Filename (TSR FILE)</w:instrText>
      </w:r>
      <w:bookmarkEnd w:id="295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B887AF9"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DE277B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WDOFN</w:t>
      </w:r>
      <w:r w:rsidRPr="00B7030B">
        <w:rPr>
          <w:rFonts w:asciiTheme="minorHAnsi" w:hAnsiTheme="minorHAnsi"/>
        </w:rPr>
        <w:tab/>
        <w:t>Character</w:t>
      </w:r>
      <w:r w:rsidRPr="00B7030B">
        <w:rPr>
          <w:rFonts w:asciiTheme="minorHAnsi" w:hAnsiTheme="minorHAnsi"/>
        </w:rPr>
        <w:tab/>
        <w:t>Withdrawal output filename</w:t>
      </w:r>
    </w:p>
    <w:p w14:paraId="0417E92D" w14:textId="77777777" w:rsidR="0041037A" w:rsidRPr="00B7030B" w:rsidRDefault="0041037A">
      <w:pPr>
        <w:pStyle w:val="BodyText2"/>
      </w:pPr>
    </w:p>
    <w:p w14:paraId="24590538" w14:textId="77777777" w:rsidR="0041037A" w:rsidRPr="00B46E9C" w:rsidRDefault="0041037A">
      <w:pPr>
        <w:pStyle w:val="BodyText"/>
        <w:rPr>
          <w:sz w:val="20"/>
          <w:szCs w:val="18"/>
        </w:rPr>
      </w:pPr>
      <w:r w:rsidRPr="00B46E9C">
        <w:rPr>
          <w:sz w:val="20"/>
          <w:szCs w:val="18"/>
        </w:rPr>
        <w:t>This card specifies the withdrawal output filename(s).</w:t>
      </w:r>
      <w:r w:rsidR="00515060" w:rsidRPr="00B46E9C">
        <w:rPr>
          <w:sz w:val="20"/>
          <w:szCs w:val="18"/>
        </w:rPr>
        <w:t xml:space="preserve"> The file prefix, ‘</w:t>
      </w:r>
      <w:proofErr w:type="spellStart"/>
      <w:r w:rsidR="00515060" w:rsidRPr="00B46E9C">
        <w:rPr>
          <w:sz w:val="20"/>
          <w:szCs w:val="18"/>
        </w:rPr>
        <w:t>wdo</w:t>
      </w:r>
      <w:proofErr w:type="spellEnd"/>
      <w:r w:rsidR="00515060" w:rsidRPr="00B46E9C">
        <w:rPr>
          <w:sz w:val="20"/>
          <w:szCs w:val="18"/>
        </w:rPr>
        <w:t xml:space="preserve">’ is ignored for all </w:t>
      </w:r>
      <w:proofErr w:type="spellStart"/>
      <w:r w:rsidR="00515060" w:rsidRPr="00B46E9C">
        <w:rPr>
          <w:sz w:val="20"/>
          <w:szCs w:val="18"/>
        </w:rPr>
        <w:t>wdo</w:t>
      </w:r>
      <w:proofErr w:type="spellEnd"/>
      <w:r w:rsidR="00515060" w:rsidRPr="00B46E9C">
        <w:rPr>
          <w:sz w:val="20"/>
          <w:szCs w:val="18"/>
        </w:rPr>
        <w:t xml:space="preserve"> files as files are specified as flow (‘q’), temperature (‘t’), concentration (‘c’) or derived concentrations (‘d’) as the file prefix followed by the segment number. </w:t>
      </w:r>
      <w:r w:rsidR="00B46E9C">
        <w:rPr>
          <w:sz w:val="20"/>
          <w:szCs w:val="18"/>
        </w:rPr>
        <w:t>Whatever t</w:t>
      </w:r>
      <w:r w:rsidR="00515060" w:rsidRPr="00B46E9C">
        <w:rPr>
          <w:sz w:val="20"/>
          <w:szCs w:val="18"/>
        </w:rPr>
        <w:t xml:space="preserve">he file type </w:t>
      </w:r>
      <w:r w:rsidR="00B46E9C">
        <w:rPr>
          <w:sz w:val="20"/>
          <w:szCs w:val="18"/>
        </w:rPr>
        <w:t>specified below will be</w:t>
      </w:r>
      <w:r w:rsidR="00515060" w:rsidRPr="00B46E9C">
        <w:rPr>
          <w:sz w:val="20"/>
          <w:szCs w:val="18"/>
        </w:rPr>
        <w:t xml:space="preserve"> used as the file type for all </w:t>
      </w:r>
      <w:proofErr w:type="spellStart"/>
      <w:r w:rsidR="00515060" w:rsidRPr="00B46E9C">
        <w:rPr>
          <w:sz w:val="20"/>
          <w:szCs w:val="18"/>
        </w:rPr>
        <w:t>wdo</w:t>
      </w:r>
      <w:proofErr w:type="spellEnd"/>
      <w:r w:rsidR="00515060" w:rsidRPr="00B46E9C">
        <w:rPr>
          <w:sz w:val="20"/>
          <w:szCs w:val="18"/>
        </w:rPr>
        <w:t xml:space="preserve"> files. </w:t>
      </w:r>
      <w:r w:rsidR="00B46E9C">
        <w:rPr>
          <w:sz w:val="20"/>
          <w:szCs w:val="18"/>
        </w:rPr>
        <w:t xml:space="preserve">In the example below, all </w:t>
      </w:r>
      <w:proofErr w:type="spellStart"/>
      <w:r w:rsidR="00B46E9C">
        <w:rPr>
          <w:sz w:val="20"/>
          <w:szCs w:val="18"/>
        </w:rPr>
        <w:t>wdo</w:t>
      </w:r>
      <w:proofErr w:type="spellEnd"/>
      <w:r w:rsidR="00B46E9C">
        <w:rPr>
          <w:sz w:val="20"/>
          <w:szCs w:val="18"/>
        </w:rPr>
        <w:t xml:space="preserve"> files will have a csv filetype. </w:t>
      </w:r>
      <w:r w:rsidR="00585202" w:rsidRPr="00B46E9C">
        <w:rPr>
          <w:sz w:val="20"/>
          <w:szCs w:val="18"/>
        </w:rPr>
        <w:t>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0629ECB8" w14:textId="77777777" w:rsidR="0041037A" w:rsidRPr="00B7030B" w:rsidRDefault="0041037A" w:rsidP="00515060">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116B0B3D"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WDO FILE..............................WDOFN.....................................</w:t>
      </w:r>
    </w:p>
    <w:p w14:paraId="529AE612"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 xml:space="preserve">        wdo.</w:t>
      </w:r>
      <w:r w:rsidR="002863FD">
        <w:t>csv</w:t>
      </w:r>
    </w:p>
    <w:p w14:paraId="1B792240" w14:textId="77777777" w:rsidR="0041037A" w:rsidRPr="00772419" w:rsidRDefault="0041037A">
      <w:pPr>
        <w:pStyle w:val="BodyText2"/>
        <w:rPr>
          <w:rFonts w:ascii="Courier New" w:hAnsi="Courier New" w:cs="Courier New"/>
        </w:rPr>
        <w:sectPr w:rsidR="0041037A" w:rsidRPr="00772419" w:rsidSect="00D8359E">
          <w:endnotePr>
            <w:numFmt w:val="decimal"/>
          </w:endnotePr>
          <w:pgSz w:w="12240" w:h="15840" w:code="1"/>
          <w:pgMar w:top="1728" w:right="1440" w:bottom="1728" w:left="2160" w:header="1008" w:footer="1008" w:gutter="0"/>
          <w:paperSrc w:first="100" w:other="100"/>
          <w:cols w:space="720"/>
        </w:sectPr>
      </w:pPr>
    </w:p>
    <w:p w14:paraId="11239F56" w14:textId="77777777" w:rsidR="0041037A" w:rsidRPr="00B7030B" w:rsidRDefault="0041037A" w:rsidP="0096608E">
      <w:pPr>
        <w:pStyle w:val="Heading4"/>
        <w:spacing w:before="0" w:after="0"/>
      </w:pPr>
      <w:bookmarkStart w:id="2954" w:name="Input_files"/>
      <w:bookmarkStart w:id="2955" w:name="_Toc41047833"/>
      <w:bookmarkEnd w:id="2954"/>
      <w:r w:rsidRPr="00B7030B">
        <w:lastRenderedPageBreak/>
        <w:t>Sample Control Input File</w:t>
      </w:r>
      <w:bookmarkEnd w:id="2955"/>
    </w:p>
    <w:p w14:paraId="1EA44E8E" w14:textId="77777777" w:rsidR="0041037A" w:rsidRPr="00B7030B" w:rsidRDefault="0041037A">
      <w:pPr>
        <w:pStyle w:val="Examplebody"/>
        <w:rPr>
          <w:rStyle w:val="Cardexample1"/>
          <w:rFonts w:asciiTheme="minorHAnsi" w:hAnsiTheme="minorHAnsi"/>
        </w:rPr>
      </w:pPr>
    </w:p>
    <w:p w14:paraId="20666CCA" w14:textId="77777777" w:rsidR="0041037A" w:rsidRPr="000527BA" w:rsidRDefault="0041037A">
      <w:pPr>
        <w:pStyle w:val="Examplebody"/>
        <w:rPr>
          <w:rStyle w:val="Cardexample1"/>
        </w:rPr>
      </w:pPr>
      <w:r w:rsidRPr="00B7030B">
        <w:rPr>
          <w:rStyle w:val="Cardexample1"/>
          <w:rFonts w:asciiTheme="minorHAnsi" w:hAnsiTheme="minorHAnsi"/>
        </w:rPr>
        <w:t xml:space="preserve"> </w:t>
      </w:r>
      <w:r w:rsidRPr="000527BA">
        <w:rPr>
          <w:rStyle w:val="Cardexample1"/>
        </w:rPr>
        <w:t xml:space="preserve">                      Spokane River/Long Lake Model Version 3.</w:t>
      </w:r>
      <w:r w:rsidR="007F5311" w:rsidRPr="000527BA">
        <w:rPr>
          <w:rStyle w:val="Cardexample1"/>
        </w:rPr>
        <w:t>7</w:t>
      </w:r>
      <w:r w:rsidR="003256AB">
        <w:rPr>
          <w:rStyle w:val="Cardexample1"/>
        </w:rPr>
        <w:t>/4.0</w:t>
      </w:r>
      <w:r w:rsidR="0096608E">
        <w:rPr>
          <w:rStyle w:val="Cardexample1"/>
        </w:rPr>
        <w:t>/4.1/4.2</w:t>
      </w:r>
    </w:p>
    <w:p w14:paraId="146834A3" w14:textId="77777777" w:rsidR="0041037A" w:rsidRPr="000527BA" w:rsidRDefault="0041037A">
      <w:pPr>
        <w:pStyle w:val="Examplebody"/>
        <w:rPr>
          <w:rStyle w:val="Cardexample1"/>
        </w:rPr>
      </w:pPr>
    </w:p>
    <w:p w14:paraId="7CB80DFA" w14:textId="77777777" w:rsidR="0041037A" w:rsidRPr="000527BA" w:rsidRDefault="0041037A">
      <w:pPr>
        <w:pStyle w:val="Examplebody"/>
        <w:rPr>
          <w:rStyle w:val="Cardexample1"/>
        </w:rPr>
      </w:pPr>
      <w:r w:rsidRPr="000527BA">
        <w:rPr>
          <w:rStyle w:val="Cardexample1"/>
        </w:rPr>
        <w:t>TITLE C ................................TITLE..................................</w:t>
      </w:r>
    </w:p>
    <w:p w14:paraId="3BFD3BF0"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1  Spokane</w:t>
      </w:r>
      <w:proofErr w:type="gramEnd"/>
      <w:r w:rsidRPr="000527BA">
        <w:rPr>
          <w:rStyle w:val="Cardexample1"/>
        </w:rPr>
        <w:t xml:space="preserve"> River/Long Lake application</w:t>
      </w:r>
    </w:p>
    <w:p w14:paraId="7CF1336F"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2  WB</w:t>
      </w:r>
      <w:proofErr w:type="gramEnd"/>
      <w:r w:rsidRPr="000527BA">
        <w:rPr>
          <w:rStyle w:val="Cardexample1"/>
        </w:rPr>
        <w:t xml:space="preserve"> 1 - Sloping branches between State line and Upriver Pool </w:t>
      </w:r>
    </w:p>
    <w:p w14:paraId="4C4F33F1"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3  WB</w:t>
      </w:r>
      <w:proofErr w:type="gramEnd"/>
      <w:r w:rsidRPr="000527BA">
        <w:rPr>
          <w:rStyle w:val="Cardexample1"/>
        </w:rPr>
        <w:t xml:space="preserve"> 2 - Pool of Upriver </w:t>
      </w:r>
      <w:proofErr w:type="spellStart"/>
      <w:r w:rsidRPr="000527BA">
        <w:rPr>
          <w:rStyle w:val="Cardexample1"/>
        </w:rPr>
        <w:t>DAm</w:t>
      </w:r>
      <w:proofErr w:type="spellEnd"/>
    </w:p>
    <w:p w14:paraId="15887FE4"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4  Wb</w:t>
      </w:r>
      <w:proofErr w:type="gramEnd"/>
      <w:r w:rsidRPr="000527BA">
        <w:rPr>
          <w:rStyle w:val="Cardexample1"/>
        </w:rPr>
        <w:t xml:space="preserve"> 3 - Pool of Upper Falls Dam</w:t>
      </w:r>
    </w:p>
    <w:p w14:paraId="309F116A"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5  WB</w:t>
      </w:r>
      <w:proofErr w:type="gramEnd"/>
      <w:r w:rsidRPr="000527BA">
        <w:rPr>
          <w:rStyle w:val="Cardexample1"/>
        </w:rPr>
        <w:t xml:space="preserve"> 4 - 2 sloping branches above 9-mile dam pool           </w:t>
      </w:r>
    </w:p>
    <w:p w14:paraId="616BE333"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6  WB</w:t>
      </w:r>
      <w:proofErr w:type="gramEnd"/>
      <w:r w:rsidRPr="000527BA">
        <w:rPr>
          <w:rStyle w:val="Cardexample1"/>
        </w:rPr>
        <w:t xml:space="preserve"> 5 - Nine Mile dam pool            </w:t>
      </w:r>
    </w:p>
    <w:p w14:paraId="02F8179D"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7  WB</w:t>
      </w:r>
      <w:proofErr w:type="gramEnd"/>
      <w:r w:rsidRPr="000527BA">
        <w:rPr>
          <w:rStyle w:val="Cardexample1"/>
        </w:rPr>
        <w:t xml:space="preserve"> 6 - Long Lake</w:t>
      </w:r>
    </w:p>
    <w:p w14:paraId="02AE8DB9"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8  Scott</w:t>
      </w:r>
      <w:proofErr w:type="gramEnd"/>
      <w:r w:rsidRPr="000527BA">
        <w:rPr>
          <w:rStyle w:val="Cardexample1"/>
        </w:rPr>
        <w:t xml:space="preserve"> Wells, PSU</w:t>
      </w:r>
    </w:p>
    <w:p w14:paraId="7D7FA1B6"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9  Rob</w:t>
      </w:r>
      <w:proofErr w:type="gramEnd"/>
      <w:r w:rsidRPr="000527BA">
        <w:rPr>
          <w:rStyle w:val="Cardexample1"/>
        </w:rPr>
        <w:t xml:space="preserve"> Annear, PSU; Chris Berger, PSU</w:t>
      </w:r>
    </w:p>
    <w:p w14:paraId="246BBA1A" w14:textId="77777777" w:rsidR="0041037A" w:rsidRPr="000527BA" w:rsidRDefault="0041037A">
      <w:pPr>
        <w:pStyle w:val="Examplebody"/>
        <w:rPr>
          <w:rStyle w:val="Cardexample1"/>
        </w:rPr>
      </w:pPr>
      <w:r w:rsidRPr="000527BA">
        <w:rPr>
          <w:rStyle w:val="Cardexample1"/>
        </w:rPr>
        <w:t xml:space="preserve">Card 10 Tom Cole, WES </w:t>
      </w:r>
    </w:p>
    <w:p w14:paraId="53CF3483" w14:textId="77777777" w:rsidR="0041037A" w:rsidRPr="000527BA" w:rsidRDefault="0041037A">
      <w:pPr>
        <w:pStyle w:val="Examplebody"/>
        <w:rPr>
          <w:rStyle w:val="Cardexample1"/>
        </w:rPr>
      </w:pPr>
      <w:r w:rsidRPr="000527BA">
        <w:rPr>
          <w:rStyle w:val="Cardexample1"/>
        </w:rPr>
        <w:t xml:space="preserve">          </w:t>
      </w:r>
    </w:p>
    <w:p w14:paraId="4F1E60DA" w14:textId="3B36018F" w:rsidR="0041037A" w:rsidRPr="000527BA" w:rsidRDefault="0041037A">
      <w:pPr>
        <w:pStyle w:val="Examplebody"/>
        <w:rPr>
          <w:rStyle w:val="Cardexample1"/>
        </w:rPr>
      </w:pPr>
      <w:r w:rsidRPr="000527BA">
        <w:rPr>
          <w:rStyle w:val="Cardexample1"/>
        </w:rPr>
        <w:t>GRID         NWB     NBR     IMX     KMX</w:t>
      </w:r>
      <w:r w:rsidR="009C59A3" w:rsidRPr="000527BA">
        <w:rPr>
          <w:rStyle w:val="Cardexample1"/>
        </w:rPr>
        <w:t xml:space="preserve">   NPROC  </w:t>
      </w:r>
      <w:ins w:id="2956" w:author="Honnalore Steissberg" w:date="2021-07-30T16:43:00Z">
        <w:r w:rsidR="00DA768F">
          <w:rPr>
            <w:rStyle w:val="Cardexample1"/>
          </w:rPr>
          <w:t xml:space="preserve"> </w:t>
        </w:r>
      </w:ins>
      <w:r w:rsidR="009C59A3" w:rsidRPr="000527BA">
        <w:rPr>
          <w:rStyle w:val="Cardexample1"/>
        </w:rPr>
        <w:t>CLOSEC</w:t>
      </w:r>
    </w:p>
    <w:p w14:paraId="5B766E2D" w14:textId="77777777" w:rsidR="0041037A" w:rsidRPr="000527BA" w:rsidRDefault="0041037A">
      <w:pPr>
        <w:pStyle w:val="Examplebody"/>
        <w:rPr>
          <w:rStyle w:val="Cardexample1"/>
        </w:rPr>
      </w:pPr>
      <w:r w:rsidRPr="000527BA">
        <w:rPr>
          <w:rStyle w:val="Cardexample1"/>
        </w:rPr>
        <w:t xml:space="preserve">               6      12     189      47</w:t>
      </w:r>
      <w:r w:rsidR="009C59A3" w:rsidRPr="000527BA">
        <w:rPr>
          <w:rStyle w:val="Cardexample1"/>
        </w:rPr>
        <w:t xml:space="preserve">       2     OFF</w:t>
      </w:r>
    </w:p>
    <w:p w14:paraId="696D8C29" w14:textId="77777777" w:rsidR="0041037A" w:rsidRPr="000527BA" w:rsidRDefault="0041037A">
      <w:pPr>
        <w:pStyle w:val="Examplebody"/>
        <w:rPr>
          <w:rStyle w:val="Cardexample1"/>
        </w:rPr>
      </w:pPr>
    </w:p>
    <w:p w14:paraId="2AA6FC9A" w14:textId="77777777" w:rsidR="0041037A" w:rsidRPr="000527BA" w:rsidRDefault="0041037A">
      <w:pPr>
        <w:pStyle w:val="Examplebody"/>
        <w:rPr>
          <w:rStyle w:val="Cardexample1"/>
        </w:rPr>
      </w:pPr>
      <w:r w:rsidRPr="000527BA">
        <w:rPr>
          <w:rStyle w:val="Cardexample1"/>
        </w:rPr>
        <w:t>IN/OUTFLOW   NTR     NST     NIW     NWD     NGT     NSP     NPI     NPU</w:t>
      </w:r>
    </w:p>
    <w:p w14:paraId="63357583" w14:textId="77777777" w:rsidR="0041037A" w:rsidRPr="000527BA" w:rsidRDefault="0041037A">
      <w:pPr>
        <w:pStyle w:val="Examplebody"/>
        <w:rPr>
          <w:rStyle w:val="Cardexample1"/>
        </w:rPr>
      </w:pPr>
      <w:r w:rsidRPr="000527BA">
        <w:rPr>
          <w:rStyle w:val="Cardexample1"/>
        </w:rPr>
        <w:t xml:space="preserve">               7       7       0       0       0       6       0       0</w:t>
      </w:r>
    </w:p>
    <w:p w14:paraId="14EA0D11" w14:textId="77777777" w:rsidR="0041037A" w:rsidRPr="000527BA" w:rsidRDefault="0041037A">
      <w:pPr>
        <w:pStyle w:val="Examplebody"/>
        <w:rPr>
          <w:rStyle w:val="Cardexample1"/>
        </w:rPr>
      </w:pPr>
    </w:p>
    <w:p w14:paraId="7203FCEB" w14:textId="77777777" w:rsidR="004A5B0F" w:rsidRPr="000527BA" w:rsidRDefault="004A5B0F" w:rsidP="004A5B0F">
      <w:pPr>
        <w:pStyle w:val="Examplebody"/>
        <w:rPr>
          <w:rStyle w:val="Cardexample1"/>
        </w:rPr>
      </w:pPr>
      <w:r w:rsidRPr="000527BA">
        <w:rPr>
          <w:rStyle w:val="Cardexample1"/>
        </w:rPr>
        <w:t>CONSTITU     NGC     NSS     NAL     NEP    NBOD     NMC     NZP</w:t>
      </w:r>
    </w:p>
    <w:p w14:paraId="1E0AC8F8" w14:textId="77777777" w:rsidR="004A5B0F" w:rsidRPr="000527BA" w:rsidRDefault="004A5B0F" w:rsidP="00865CD8">
      <w:pPr>
        <w:pStyle w:val="Examplebody"/>
        <w:rPr>
          <w:rStyle w:val="Cardexample1"/>
        </w:rPr>
      </w:pPr>
      <w:r w:rsidRPr="000527BA">
        <w:rPr>
          <w:rStyle w:val="Cardexample1"/>
        </w:rPr>
        <w:t xml:space="preserve">               3       1       3       1       1       </w:t>
      </w:r>
      <w:r w:rsidR="00D95656" w:rsidRPr="000527BA">
        <w:rPr>
          <w:rStyle w:val="Cardexample1"/>
        </w:rPr>
        <w:t>0</w:t>
      </w:r>
      <w:r w:rsidRPr="000527BA">
        <w:rPr>
          <w:rStyle w:val="Cardexample1"/>
        </w:rPr>
        <w:t xml:space="preserve">       </w:t>
      </w:r>
      <w:r w:rsidR="00865CD8" w:rsidRPr="000527BA">
        <w:rPr>
          <w:rStyle w:val="Cardexample1"/>
        </w:rPr>
        <w:t>1</w:t>
      </w:r>
    </w:p>
    <w:p w14:paraId="1ECCA6D7" w14:textId="77777777" w:rsidR="00865CD8" w:rsidRPr="000527BA" w:rsidRDefault="00865CD8" w:rsidP="00865CD8">
      <w:pPr>
        <w:rPr>
          <w:rFonts w:ascii="Courier New" w:hAnsi="Courier New" w:cs="Courier New"/>
          <w:sz w:val="16"/>
          <w:szCs w:val="16"/>
        </w:rPr>
      </w:pPr>
    </w:p>
    <w:p w14:paraId="2C294A4B" w14:textId="77777777" w:rsidR="0041037A" w:rsidRPr="000527BA" w:rsidRDefault="0041037A">
      <w:pPr>
        <w:pStyle w:val="Examplebody"/>
        <w:rPr>
          <w:rStyle w:val="Cardexample1"/>
        </w:rPr>
      </w:pPr>
      <w:r w:rsidRPr="000527BA">
        <w:rPr>
          <w:rStyle w:val="Cardexample1"/>
        </w:rPr>
        <w:t>MISCELL     NDAY</w:t>
      </w:r>
      <w:r w:rsidR="0044401B" w:rsidRPr="000527BA">
        <w:t xml:space="preserve"> </w:t>
      </w:r>
      <w:r w:rsidR="0044401B" w:rsidRPr="000527BA">
        <w:rPr>
          <w:rStyle w:val="Cardexample1"/>
        </w:rPr>
        <w:t>SELECTC HABTATC ENVIRPC AERATEC INITUWL</w:t>
      </w:r>
    </w:p>
    <w:p w14:paraId="4713DDF6" w14:textId="77777777" w:rsidR="0041037A" w:rsidRPr="000527BA" w:rsidRDefault="0041037A">
      <w:pPr>
        <w:pStyle w:val="Examplebody"/>
        <w:rPr>
          <w:rStyle w:val="Cardexample1"/>
        </w:rPr>
      </w:pPr>
      <w:r w:rsidRPr="000527BA">
        <w:rPr>
          <w:rStyle w:val="Cardexample1"/>
        </w:rPr>
        <w:t xml:space="preserve">             100</w:t>
      </w:r>
      <w:r w:rsidR="0044401B" w:rsidRPr="000527BA">
        <w:rPr>
          <w:rStyle w:val="Cardexample1"/>
        </w:rPr>
        <w:t xml:space="preserve">     </w:t>
      </w:r>
      <w:proofErr w:type="gramStart"/>
      <w:r w:rsidR="0044401B" w:rsidRPr="000527BA">
        <w:rPr>
          <w:rStyle w:val="Cardexample1"/>
        </w:rPr>
        <w:t>OFF</w:t>
      </w:r>
      <w:proofErr w:type="gramEnd"/>
      <w:r w:rsidR="0044401B" w:rsidRPr="000527BA">
        <w:rPr>
          <w:rStyle w:val="Cardexample1"/>
        </w:rPr>
        <w:t xml:space="preserve">      ON      </w:t>
      </w:r>
      <w:proofErr w:type="spellStart"/>
      <w:r w:rsidR="0044401B" w:rsidRPr="000527BA">
        <w:rPr>
          <w:rStyle w:val="Cardexample1"/>
        </w:rPr>
        <w:t>ON</w:t>
      </w:r>
      <w:proofErr w:type="spellEnd"/>
      <w:r w:rsidR="0044401B" w:rsidRPr="000527BA">
        <w:rPr>
          <w:rStyle w:val="Cardexample1"/>
        </w:rPr>
        <w:t xml:space="preserve">      </w:t>
      </w:r>
      <w:proofErr w:type="spellStart"/>
      <w:r w:rsidR="0044401B" w:rsidRPr="000527BA">
        <w:rPr>
          <w:rStyle w:val="Cardexample1"/>
        </w:rPr>
        <w:t>ON</w:t>
      </w:r>
      <w:proofErr w:type="spellEnd"/>
      <w:r w:rsidR="0044401B" w:rsidRPr="000527BA">
        <w:rPr>
          <w:rStyle w:val="Cardexample1"/>
        </w:rPr>
        <w:t xml:space="preserve">      </w:t>
      </w:r>
      <w:proofErr w:type="spellStart"/>
      <w:r w:rsidR="0044401B" w:rsidRPr="000527BA">
        <w:rPr>
          <w:rStyle w:val="Cardexample1"/>
        </w:rPr>
        <w:t>ON</w:t>
      </w:r>
      <w:proofErr w:type="spellEnd"/>
    </w:p>
    <w:p w14:paraId="6037017A" w14:textId="77777777" w:rsidR="0041037A" w:rsidRPr="000527BA" w:rsidRDefault="0041037A">
      <w:pPr>
        <w:pStyle w:val="Examplebody"/>
        <w:rPr>
          <w:rStyle w:val="Cardexample1"/>
        </w:rPr>
      </w:pPr>
      <w:r w:rsidRPr="000527BA">
        <w:rPr>
          <w:rStyle w:val="Cardexample1"/>
        </w:rPr>
        <w:t xml:space="preserve">          </w:t>
      </w:r>
    </w:p>
    <w:p w14:paraId="3940A0BA" w14:textId="77777777" w:rsidR="0041037A" w:rsidRPr="000527BA" w:rsidRDefault="0041037A">
      <w:pPr>
        <w:pStyle w:val="Examplebody"/>
        <w:rPr>
          <w:rStyle w:val="Cardexample1"/>
        </w:rPr>
      </w:pPr>
      <w:r w:rsidRPr="000527BA">
        <w:rPr>
          <w:rStyle w:val="Cardexample1"/>
        </w:rPr>
        <w:t xml:space="preserve">TIME </w:t>
      </w:r>
      <w:proofErr w:type="gramStart"/>
      <w:r w:rsidRPr="000527BA">
        <w:rPr>
          <w:rStyle w:val="Cardexample1"/>
        </w:rPr>
        <w:t>CON  TMSTRT</w:t>
      </w:r>
      <w:proofErr w:type="gramEnd"/>
      <w:r w:rsidRPr="000527BA">
        <w:rPr>
          <w:rStyle w:val="Cardexample1"/>
        </w:rPr>
        <w:t xml:space="preserve">   TMEND    YEAR</w:t>
      </w:r>
    </w:p>
    <w:p w14:paraId="7F62DFA0"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1.0402  303.89</w:t>
      </w:r>
      <w:proofErr w:type="gramEnd"/>
      <w:r w:rsidRPr="000527BA">
        <w:rPr>
          <w:rStyle w:val="Cardexample1"/>
        </w:rPr>
        <w:t xml:space="preserve">    2000</w:t>
      </w:r>
    </w:p>
    <w:p w14:paraId="0F29F816" w14:textId="77777777" w:rsidR="0041037A" w:rsidRPr="000527BA" w:rsidRDefault="0041037A">
      <w:pPr>
        <w:pStyle w:val="Examplebody"/>
        <w:rPr>
          <w:rStyle w:val="Cardexample1"/>
        </w:rPr>
      </w:pPr>
    </w:p>
    <w:p w14:paraId="581F1A50" w14:textId="77777777" w:rsidR="0041037A" w:rsidRPr="000527BA" w:rsidRDefault="0041037A">
      <w:pPr>
        <w:pStyle w:val="Examplebody"/>
        <w:rPr>
          <w:rStyle w:val="Cardexample1"/>
        </w:rPr>
      </w:pPr>
      <w:r w:rsidRPr="000527BA">
        <w:rPr>
          <w:rStyle w:val="Cardexample1"/>
        </w:rPr>
        <w:t xml:space="preserve">DLT CON     </w:t>
      </w:r>
      <w:proofErr w:type="gramStart"/>
      <w:r w:rsidRPr="000527BA">
        <w:rPr>
          <w:rStyle w:val="Cardexample1"/>
        </w:rPr>
        <w:t>NDLT  DLTMIN</w:t>
      </w:r>
      <w:proofErr w:type="gramEnd"/>
      <w:r w:rsidR="007F5311" w:rsidRPr="000527BA">
        <w:rPr>
          <w:rStyle w:val="Cardexample1"/>
        </w:rPr>
        <w:t xml:space="preserve"> DLTINTR</w:t>
      </w:r>
    </w:p>
    <w:p w14:paraId="3C41635A" w14:textId="77777777" w:rsidR="0041037A" w:rsidRPr="000527BA" w:rsidRDefault="0041037A">
      <w:pPr>
        <w:pStyle w:val="Examplebody"/>
        <w:rPr>
          <w:rStyle w:val="Cardexample1"/>
        </w:rPr>
      </w:pPr>
      <w:r w:rsidRPr="000527BA">
        <w:rPr>
          <w:rStyle w:val="Cardexample1"/>
        </w:rPr>
        <w:t xml:space="preserve">               6     0.1</w:t>
      </w:r>
      <w:r w:rsidR="007F5311" w:rsidRPr="000527BA">
        <w:rPr>
          <w:rStyle w:val="Cardexample1"/>
        </w:rPr>
        <w:t xml:space="preserve">      ON</w:t>
      </w:r>
    </w:p>
    <w:p w14:paraId="338D49F0" w14:textId="77777777" w:rsidR="0041037A" w:rsidRPr="000527BA" w:rsidRDefault="0041037A">
      <w:pPr>
        <w:pStyle w:val="Examplebody"/>
        <w:rPr>
          <w:rStyle w:val="Cardexample1"/>
        </w:rPr>
      </w:pPr>
    </w:p>
    <w:p w14:paraId="4E5A58A6" w14:textId="77777777" w:rsidR="0041037A" w:rsidRPr="000527BA" w:rsidRDefault="0041037A">
      <w:pPr>
        <w:pStyle w:val="Examplebody"/>
        <w:rPr>
          <w:rStyle w:val="Cardexample1"/>
        </w:rPr>
      </w:pPr>
      <w:r w:rsidRPr="000527BA">
        <w:rPr>
          <w:rStyle w:val="Cardexample1"/>
        </w:rPr>
        <w:t xml:space="preserve">DLT DATE    DLTD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p>
    <w:p w14:paraId="7B07B7AF" w14:textId="77777777" w:rsidR="0041037A" w:rsidRPr="000527BA" w:rsidRDefault="0041037A">
      <w:pPr>
        <w:pStyle w:val="Examplebody"/>
        <w:rPr>
          <w:rStyle w:val="Cardexample1"/>
        </w:rPr>
      </w:pPr>
      <w:r w:rsidRPr="000527BA">
        <w:rPr>
          <w:rStyle w:val="Cardexample1"/>
        </w:rPr>
        <w:t xml:space="preserve">            1.00     1.2   172.0   225.0   231.0   251.0   </w:t>
      </w:r>
    </w:p>
    <w:p w14:paraId="721EBD8A" w14:textId="77777777" w:rsidR="0041037A" w:rsidRPr="000527BA" w:rsidRDefault="0041037A">
      <w:pPr>
        <w:pStyle w:val="Examplebody"/>
        <w:rPr>
          <w:rStyle w:val="Cardexample1"/>
        </w:rPr>
      </w:pPr>
    </w:p>
    <w:p w14:paraId="205A58D6" w14:textId="77777777" w:rsidR="0041037A" w:rsidRPr="000527BA" w:rsidRDefault="0041037A">
      <w:pPr>
        <w:pStyle w:val="Examplebody"/>
        <w:rPr>
          <w:rStyle w:val="Cardexample1"/>
        </w:rPr>
      </w:pPr>
      <w:r w:rsidRPr="000527BA">
        <w:rPr>
          <w:rStyle w:val="Cardexample1"/>
        </w:rPr>
        <w:t xml:space="preserve">DLT MAX   </w:t>
      </w:r>
      <w:proofErr w:type="gramStart"/>
      <w:r w:rsidRPr="000527BA">
        <w:rPr>
          <w:rStyle w:val="Cardexample1"/>
        </w:rPr>
        <w:t xml:space="preserve">DLTMAX  </w:t>
      </w:r>
      <w:proofErr w:type="spellStart"/>
      <w:r w:rsidRPr="000527BA">
        <w:rPr>
          <w:rStyle w:val="Cardexample1"/>
        </w:rPr>
        <w:t>DLTMAX</w:t>
      </w:r>
      <w:proofErr w:type="spellEnd"/>
      <w:proofErr w:type="gram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p>
    <w:p w14:paraId="450ECD67" w14:textId="77777777" w:rsidR="0041037A" w:rsidRPr="000527BA" w:rsidRDefault="0041037A">
      <w:pPr>
        <w:pStyle w:val="Examplebody"/>
        <w:rPr>
          <w:rStyle w:val="Cardexample1"/>
        </w:rPr>
      </w:pPr>
      <w:r w:rsidRPr="000527BA">
        <w:rPr>
          <w:rStyle w:val="Cardexample1"/>
        </w:rPr>
        <w:t xml:space="preserve">             5.0    65.0    10.0    10.0     5.0    10.0 </w:t>
      </w:r>
    </w:p>
    <w:p w14:paraId="63EAC314" w14:textId="77777777" w:rsidR="0041037A" w:rsidRPr="000527BA" w:rsidRDefault="0041037A">
      <w:pPr>
        <w:pStyle w:val="Examplebody"/>
        <w:rPr>
          <w:rStyle w:val="Cardexample1"/>
        </w:rPr>
      </w:pPr>
    </w:p>
    <w:p w14:paraId="404ACE3A" w14:textId="77777777" w:rsidR="0041037A" w:rsidRPr="000527BA" w:rsidRDefault="0041037A">
      <w:pPr>
        <w:pStyle w:val="Examplebody"/>
        <w:rPr>
          <w:rStyle w:val="Cardexample1"/>
        </w:rPr>
      </w:pPr>
      <w:r w:rsidRPr="000527BA">
        <w:rPr>
          <w:rStyle w:val="Cardexample1"/>
        </w:rPr>
        <w:t xml:space="preserve">DLT FRN     DLTF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p>
    <w:p w14:paraId="10D6597F" w14:textId="77777777" w:rsidR="0041037A" w:rsidRPr="000527BA" w:rsidRDefault="0041037A">
      <w:pPr>
        <w:pStyle w:val="Examplebody"/>
        <w:rPr>
          <w:rStyle w:val="Cardexample1"/>
        </w:rPr>
      </w:pPr>
      <w:r w:rsidRPr="000527BA">
        <w:rPr>
          <w:rStyle w:val="Cardexample1"/>
        </w:rPr>
        <w:t xml:space="preserve">            0.90    0.90    0.90    0.90    0.90    0.90</w:t>
      </w:r>
    </w:p>
    <w:p w14:paraId="0A340920" w14:textId="77777777" w:rsidR="0041037A" w:rsidRPr="000527BA" w:rsidRDefault="0041037A">
      <w:pPr>
        <w:pStyle w:val="Examplebody"/>
        <w:rPr>
          <w:rStyle w:val="Cardexample1"/>
        </w:rPr>
      </w:pPr>
    </w:p>
    <w:p w14:paraId="094EB5A5" w14:textId="77777777" w:rsidR="0041037A" w:rsidRPr="000527BA" w:rsidRDefault="0041037A">
      <w:pPr>
        <w:pStyle w:val="Examplebody"/>
        <w:rPr>
          <w:rStyle w:val="Cardexample1"/>
        </w:rPr>
      </w:pPr>
      <w:r w:rsidRPr="000527BA">
        <w:rPr>
          <w:rStyle w:val="Cardexample1"/>
        </w:rPr>
        <w:t>DLT LIMIT   VISC    CELC</w:t>
      </w:r>
    </w:p>
    <w:p w14:paraId="2B9B2414" w14:textId="77777777" w:rsidR="0041037A" w:rsidRPr="000527BA" w:rsidRDefault="0041037A">
      <w:pPr>
        <w:pStyle w:val="Examplebody"/>
        <w:rPr>
          <w:rStyle w:val="Cardexample1"/>
        </w:rPr>
      </w:pPr>
      <w:r w:rsidRPr="000527BA">
        <w:rPr>
          <w:rStyle w:val="Cardexample1"/>
        </w:rPr>
        <w:t xml:space="preserve">Wb 1          ON      </w:t>
      </w:r>
      <w:proofErr w:type="spellStart"/>
      <w:r w:rsidRPr="000527BA">
        <w:rPr>
          <w:rStyle w:val="Cardexample1"/>
        </w:rPr>
        <w:t>ON</w:t>
      </w:r>
      <w:proofErr w:type="spellEnd"/>
    </w:p>
    <w:p w14:paraId="79C3E263" w14:textId="77777777" w:rsidR="0041037A" w:rsidRPr="000527BA" w:rsidRDefault="0041037A">
      <w:pPr>
        <w:pStyle w:val="Examplebody"/>
        <w:rPr>
          <w:rStyle w:val="Cardexample1"/>
        </w:rPr>
      </w:pPr>
      <w:r w:rsidRPr="000527BA">
        <w:rPr>
          <w:rStyle w:val="Cardexample1"/>
        </w:rPr>
        <w:t xml:space="preserve">Wb 2          ON      </w:t>
      </w:r>
      <w:proofErr w:type="spellStart"/>
      <w:r w:rsidRPr="000527BA">
        <w:rPr>
          <w:rStyle w:val="Cardexample1"/>
        </w:rPr>
        <w:t>ON</w:t>
      </w:r>
      <w:proofErr w:type="spellEnd"/>
    </w:p>
    <w:p w14:paraId="6AD0E8F9" w14:textId="77777777" w:rsidR="0041037A" w:rsidRPr="000527BA" w:rsidRDefault="0041037A">
      <w:pPr>
        <w:pStyle w:val="Examplebody"/>
        <w:rPr>
          <w:rStyle w:val="Cardexample1"/>
        </w:rPr>
      </w:pPr>
      <w:r w:rsidRPr="000527BA">
        <w:rPr>
          <w:rStyle w:val="Cardexample1"/>
        </w:rPr>
        <w:t xml:space="preserve">Wb 3          ON      </w:t>
      </w:r>
      <w:proofErr w:type="spellStart"/>
      <w:r w:rsidRPr="000527BA">
        <w:rPr>
          <w:rStyle w:val="Cardexample1"/>
        </w:rPr>
        <w:t>ON</w:t>
      </w:r>
      <w:proofErr w:type="spellEnd"/>
    </w:p>
    <w:p w14:paraId="6B867FC8" w14:textId="77777777" w:rsidR="0041037A" w:rsidRPr="000527BA" w:rsidRDefault="0041037A">
      <w:pPr>
        <w:pStyle w:val="Examplebody"/>
        <w:rPr>
          <w:rStyle w:val="Cardexample1"/>
        </w:rPr>
      </w:pPr>
      <w:r w:rsidRPr="000527BA">
        <w:rPr>
          <w:rStyle w:val="Cardexample1"/>
        </w:rPr>
        <w:t xml:space="preserve">Wb 4          ON      </w:t>
      </w:r>
      <w:proofErr w:type="spellStart"/>
      <w:r w:rsidRPr="000527BA">
        <w:rPr>
          <w:rStyle w:val="Cardexample1"/>
        </w:rPr>
        <w:t>ON</w:t>
      </w:r>
      <w:proofErr w:type="spellEnd"/>
    </w:p>
    <w:p w14:paraId="21E10814" w14:textId="77777777" w:rsidR="0041037A" w:rsidRPr="000527BA" w:rsidRDefault="0041037A">
      <w:pPr>
        <w:pStyle w:val="Examplebody"/>
        <w:rPr>
          <w:rStyle w:val="Cardexample1"/>
        </w:rPr>
      </w:pPr>
      <w:r w:rsidRPr="000527BA">
        <w:rPr>
          <w:rStyle w:val="Cardexample1"/>
        </w:rPr>
        <w:t xml:space="preserve">Wb 5          ON      </w:t>
      </w:r>
      <w:proofErr w:type="spellStart"/>
      <w:r w:rsidRPr="000527BA">
        <w:rPr>
          <w:rStyle w:val="Cardexample1"/>
        </w:rPr>
        <w:t>ON</w:t>
      </w:r>
      <w:proofErr w:type="spellEnd"/>
    </w:p>
    <w:p w14:paraId="50FFBACF" w14:textId="77777777" w:rsidR="0041037A" w:rsidRPr="000527BA" w:rsidRDefault="0041037A">
      <w:pPr>
        <w:pStyle w:val="Examplebody"/>
        <w:rPr>
          <w:rStyle w:val="Cardexample1"/>
        </w:rPr>
      </w:pPr>
      <w:r w:rsidRPr="000527BA">
        <w:rPr>
          <w:rStyle w:val="Cardexample1"/>
        </w:rPr>
        <w:t xml:space="preserve">Wb 6          ON      </w:t>
      </w:r>
      <w:proofErr w:type="spellStart"/>
      <w:r w:rsidRPr="000527BA">
        <w:rPr>
          <w:rStyle w:val="Cardexample1"/>
        </w:rPr>
        <w:t>ON</w:t>
      </w:r>
      <w:proofErr w:type="spellEnd"/>
    </w:p>
    <w:p w14:paraId="7DAE8557" w14:textId="77777777" w:rsidR="0041037A" w:rsidRPr="000527BA" w:rsidRDefault="0041037A">
      <w:pPr>
        <w:pStyle w:val="Examplebody"/>
        <w:rPr>
          <w:rStyle w:val="Cardexample1"/>
        </w:rPr>
      </w:pPr>
    </w:p>
    <w:p w14:paraId="2B3E5B42" w14:textId="77777777" w:rsidR="0044401B" w:rsidRPr="000527BA" w:rsidRDefault="0044401B" w:rsidP="0044401B">
      <w:pPr>
        <w:pStyle w:val="Examplebody"/>
        <w:keepNext/>
      </w:pPr>
      <w:r w:rsidRPr="000527BA">
        <w:t xml:space="preserve">BRANCH G      US      DS     UHS     DHS     UQB     DQB      NL   </w:t>
      </w:r>
      <w:proofErr w:type="gramStart"/>
      <w:r w:rsidRPr="000527BA">
        <w:t>SLOPE  SLOPEC</w:t>
      </w:r>
      <w:proofErr w:type="gramEnd"/>
    </w:p>
    <w:p w14:paraId="123FC82C" w14:textId="77777777" w:rsidR="0044401B" w:rsidRPr="000527BA" w:rsidRDefault="0044401B" w:rsidP="0044401B">
      <w:pPr>
        <w:pStyle w:val="Examplebody"/>
        <w:keepNext/>
      </w:pPr>
      <w:proofErr w:type="gramStart"/>
      <w:r w:rsidRPr="000527BA">
        <w:t>Br  1</w:t>
      </w:r>
      <w:proofErr w:type="gramEnd"/>
      <w:r w:rsidRPr="000527BA">
        <w:t xml:space="preserve">          2      10       0      13       0       0       1 0.00181 0.00181</w:t>
      </w:r>
    </w:p>
    <w:p w14:paraId="33EF079E" w14:textId="77777777" w:rsidR="0044401B" w:rsidRPr="000527BA" w:rsidRDefault="0044401B" w:rsidP="0044401B">
      <w:pPr>
        <w:pStyle w:val="Examplebody"/>
        <w:keepNext/>
      </w:pPr>
      <w:proofErr w:type="gramStart"/>
      <w:r w:rsidRPr="000527BA">
        <w:t>Br  2</w:t>
      </w:r>
      <w:proofErr w:type="gramEnd"/>
      <w:r w:rsidRPr="000527BA">
        <w:t xml:space="preserve">         13      24      10      27       0       0       1 0.00152 0.00100</w:t>
      </w:r>
    </w:p>
    <w:p w14:paraId="740404BF" w14:textId="77777777" w:rsidR="0044401B" w:rsidRPr="000527BA" w:rsidRDefault="0044401B" w:rsidP="0044401B">
      <w:pPr>
        <w:pStyle w:val="Examplebody"/>
      </w:pPr>
      <w:proofErr w:type="gramStart"/>
      <w:r w:rsidRPr="000527BA">
        <w:t>Br  3</w:t>
      </w:r>
      <w:proofErr w:type="gramEnd"/>
      <w:r w:rsidRPr="000527BA">
        <w:t xml:space="preserve">         27      36      24      39       0       0       1 0.00328 0.00200</w:t>
      </w:r>
    </w:p>
    <w:p w14:paraId="5937171C" w14:textId="77777777" w:rsidR="0044401B" w:rsidRPr="000527BA" w:rsidRDefault="0044401B" w:rsidP="0044401B">
      <w:pPr>
        <w:pStyle w:val="Examplebody"/>
      </w:pPr>
      <w:proofErr w:type="gramStart"/>
      <w:r w:rsidRPr="000527BA">
        <w:t>Br  4</w:t>
      </w:r>
      <w:proofErr w:type="gramEnd"/>
      <w:r w:rsidRPr="000527BA">
        <w:t xml:space="preserve">         39      48      36       0       0       0       1 0.00142 0.00142</w:t>
      </w:r>
    </w:p>
    <w:p w14:paraId="317E739A" w14:textId="77777777" w:rsidR="0044401B" w:rsidRPr="000527BA" w:rsidRDefault="0044401B" w:rsidP="0044401B">
      <w:pPr>
        <w:pStyle w:val="Examplebody"/>
      </w:pPr>
      <w:proofErr w:type="gramStart"/>
      <w:r w:rsidRPr="000527BA">
        <w:t>Br  5</w:t>
      </w:r>
      <w:proofErr w:type="gramEnd"/>
      <w:r w:rsidRPr="000527BA">
        <w:t xml:space="preserve">         51      64       0       0       0       0       1 0.00000 0.00000</w:t>
      </w:r>
    </w:p>
    <w:p w14:paraId="5B259A09" w14:textId="77777777" w:rsidR="0044401B" w:rsidRPr="000527BA" w:rsidRDefault="0044401B" w:rsidP="0044401B">
      <w:pPr>
        <w:pStyle w:val="Examplebody"/>
      </w:pPr>
      <w:proofErr w:type="gramStart"/>
      <w:r w:rsidRPr="000527BA">
        <w:t>Br  6</w:t>
      </w:r>
      <w:proofErr w:type="gramEnd"/>
      <w:r w:rsidRPr="000527BA">
        <w:t xml:space="preserve">         67      73     -64      76       0       0       1 0.00000 0.00000</w:t>
      </w:r>
    </w:p>
    <w:p w14:paraId="4C9322DC" w14:textId="77777777" w:rsidR="0044401B" w:rsidRPr="000527BA" w:rsidRDefault="0044401B" w:rsidP="0044401B">
      <w:pPr>
        <w:pStyle w:val="Examplebody"/>
      </w:pPr>
      <w:proofErr w:type="gramStart"/>
      <w:r w:rsidRPr="000527BA">
        <w:t>Br  7</w:t>
      </w:r>
      <w:proofErr w:type="gramEnd"/>
      <w:r w:rsidRPr="000527BA">
        <w:t xml:space="preserve">         76      86      73       0       0       0       1 0.00000 0.00000</w:t>
      </w:r>
    </w:p>
    <w:p w14:paraId="43AD38B9" w14:textId="77777777" w:rsidR="0044401B" w:rsidRPr="000527BA" w:rsidRDefault="0044401B" w:rsidP="0044401B">
      <w:pPr>
        <w:pStyle w:val="Examplebody"/>
      </w:pPr>
      <w:proofErr w:type="gramStart"/>
      <w:r w:rsidRPr="000527BA">
        <w:t>Br  8</w:t>
      </w:r>
      <w:proofErr w:type="gramEnd"/>
      <w:r w:rsidRPr="000527BA">
        <w:t xml:space="preserve">         89      94     -86      97       0       0       1 0.00256 0.00150</w:t>
      </w:r>
    </w:p>
    <w:p w14:paraId="6765F323" w14:textId="77777777" w:rsidR="0044401B" w:rsidRPr="000527BA" w:rsidRDefault="0044401B" w:rsidP="0044401B">
      <w:pPr>
        <w:pStyle w:val="Examplebody"/>
      </w:pPr>
      <w:proofErr w:type="gramStart"/>
      <w:r w:rsidRPr="000527BA">
        <w:t>Br  9</w:t>
      </w:r>
      <w:proofErr w:type="gramEnd"/>
      <w:r w:rsidRPr="000527BA">
        <w:t xml:space="preserve">         97     128      94       0       0       0       1 0.00208 0.00100</w:t>
      </w:r>
    </w:p>
    <w:p w14:paraId="4D2D6F10" w14:textId="77777777" w:rsidR="0044401B" w:rsidRPr="000527BA" w:rsidRDefault="0044401B" w:rsidP="0044401B">
      <w:pPr>
        <w:pStyle w:val="Examplebody"/>
      </w:pPr>
      <w:r w:rsidRPr="000527BA">
        <w:t>Br 10        131     135       0     138       0       0       1 0.00000 0.00000</w:t>
      </w:r>
    </w:p>
    <w:p w14:paraId="630AA17C" w14:textId="77777777" w:rsidR="0044401B" w:rsidRPr="000527BA" w:rsidRDefault="0044401B" w:rsidP="0044401B">
      <w:pPr>
        <w:pStyle w:val="Examplebody"/>
      </w:pPr>
      <w:r w:rsidRPr="000527BA">
        <w:t>Br 11        138     151     135       0       0       0       1 0.00000 0.00000</w:t>
      </w:r>
    </w:p>
    <w:p w14:paraId="29E208BC" w14:textId="77777777" w:rsidR="0044401B" w:rsidRPr="000527BA" w:rsidRDefault="0044401B" w:rsidP="0044401B">
      <w:pPr>
        <w:pStyle w:val="Examplebody"/>
        <w:rPr>
          <w:b/>
          <w:bCs/>
        </w:rPr>
      </w:pPr>
      <w:r w:rsidRPr="000527BA">
        <w:t>Br 12        154     188    -151       0       0       0       1 0.00000 0.00000</w:t>
      </w:r>
    </w:p>
    <w:p w14:paraId="5F75E358" w14:textId="77777777" w:rsidR="0041037A" w:rsidRPr="000527BA" w:rsidRDefault="0041037A">
      <w:pPr>
        <w:pStyle w:val="Examplebody"/>
        <w:rPr>
          <w:rStyle w:val="Cardexample1"/>
        </w:rPr>
      </w:pPr>
    </w:p>
    <w:p w14:paraId="489F9902" w14:textId="77777777" w:rsidR="0041037A" w:rsidRPr="000527BA" w:rsidRDefault="0041037A">
      <w:pPr>
        <w:pStyle w:val="Examplebody"/>
        <w:rPr>
          <w:rStyle w:val="Cardexample1"/>
        </w:rPr>
      </w:pPr>
    </w:p>
    <w:p w14:paraId="2DBDCD1A" w14:textId="77777777" w:rsidR="0041037A" w:rsidRPr="000527BA" w:rsidRDefault="0041037A">
      <w:pPr>
        <w:pStyle w:val="Examplebody"/>
        <w:keepNext/>
        <w:rPr>
          <w:rStyle w:val="Cardexample1"/>
        </w:rPr>
      </w:pPr>
      <w:r w:rsidRPr="000527BA">
        <w:rPr>
          <w:rStyle w:val="Cardexample1"/>
        </w:rPr>
        <w:lastRenderedPageBreak/>
        <w:t>LOCATION     LAT    LONG    EBOT      BS      BE    JBDN</w:t>
      </w:r>
    </w:p>
    <w:p w14:paraId="65721D15" w14:textId="77777777" w:rsidR="0041037A" w:rsidRPr="000527BA" w:rsidRDefault="0041037A">
      <w:pPr>
        <w:pStyle w:val="Examplebody"/>
        <w:keepNext/>
        <w:rPr>
          <w:rStyle w:val="Cardexample1"/>
        </w:rPr>
      </w:pPr>
      <w:r w:rsidRPr="000527BA">
        <w:rPr>
          <w:rStyle w:val="Cardexample1"/>
        </w:rPr>
        <w:t xml:space="preserve">WB 1        47.8   </w:t>
      </w:r>
      <w:proofErr w:type="gramStart"/>
      <w:r w:rsidRPr="000527BA">
        <w:rPr>
          <w:rStyle w:val="Cardexample1"/>
        </w:rPr>
        <w:t>117.8  578.72</w:t>
      </w:r>
      <w:proofErr w:type="gramEnd"/>
      <w:r w:rsidRPr="000527BA">
        <w:rPr>
          <w:rStyle w:val="Cardexample1"/>
        </w:rPr>
        <w:t xml:space="preserve">       1       4       4</w:t>
      </w:r>
    </w:p>
    <w:p w14:paraId="65D2A922" w14:textId="77777777" w:rsidR="0041037A" w:rsidRPr="000527BA" w:rsidRDefault="0041037A">
      <w:pPr>
        <w:pStyle w:val="Examplebody"/>
        <w:keepNext/>
        <w:rPr>
          <w:rStyle w:val="Cardexample1"/>
        </w:rPr>
      </w:pPr>
      <w:r w:rsidRPr="000527BA">
        <w:rPr>
          <w:rStyle w:val="Cardexample1"/>
        </w:rPr>
        <w:t xml:space="preserve">WB 2        47.8   </w:t>
      </w:r>
      <w:proofErr w:type="gramStart"/>
      <w:r w:rsidRPr="000527BA">
        <w:rPr>
          <w:rStyle w:val="Cardexample1"/>
        </w:rPr>
        <w:t>117.8  571.00</w:t>
      </w:r>
      <w:proofErr w:type="gramEnd"/>
      <w:r w:rsidRPr="000527BA">
        <w:rPr>
          <w:rStyle w:val="Cardexample1"/>
        </w:rPr>
        <w:t xml:space="preserve">       5       5       5</w:t>
      </w:r>
    </w:p>
    <w:p w14:paraId="5DAF7CE1" w14:textId="77777777" w:rsidR="0041037A" w:rsidRPr="000527BA" w:rsidRDefault="0041037A">
      <w:pPr>
        <w:pStyle w:val="Examplebody"/>
        <w:keepNext/>
        <w:rPr>
          <w:rStyle w:val="Cardexample1"/>
        </w:rPr>
      </w:pPr>
      <w:r w:rsidRPr="000527BA">
        <w:rPr>
          <w:rStyle w:val="Cardexample1"/>
        </w:rPr>
        <w:t xml:space="preserve">WB 3        47.8   </w:t>
      </w:r>
      <w:proofErr w:type="gramStart"/>
      <w:r w:rsidRPr="000527BA">
        <w:rPr>
          <w:rStyle w:val="Cardexample1"/>
        </w:rPr>
        <w:t>117.8  560.00</w:t>
      </w:r>
      <w:proofErr w:type="gramEnd"/>
      <w:r w:rsidRPr="000527BA">
        <w:rPr>
          <w:rStyle w:val="Cardexample1"/>
        </w:rPr>
        <w:t xml:space="preserve">       6       7       7</w:t>
      </w:r>
    </w:p>
    <w:p w14:paraId="3056A36C" w14:textId="77777777" w:rsidR="0041037A" w:rsidRPr="000527BA" w:rsidRDefault="0041037A">
      <w:pPr>
        <w:pStyle w:val="Examplebody"/>
        <w:keepNext/>
        <w:rPr>
          <w:rStyle w:val="Cardexample1"/>
        </w:rPr>
      </w:pPr>
      <w:r w:rsidRPr="000527BA">
        <w:rPr>
          <w:rStyle w:val="Cardexample1"/>
        </w:rPr>
        <w:t xml:space="preserve">WB 4        47.8   </w:t>
      </w:r>
      <w:proofErr w:type="gramStart"/>
      <w:r w:rsidRPr="000527BA">
        <w:rPr>
          <w:rStyle w:val="Cardexample1"/>
        </w:rPr>
        <w:t>117.8  485.51</w:t>
      </w:r>
      <w:proofErr w:type="gramEnd"/>
      <w:r w:rsidRPr="000527BA">
        <w:rPr>
          <w:rStyle w:val="Cardexample1"/>
        </w:rPr>
        <w:t xml:space="preserve">       8       9       9</w:t>
      </w:r>
    </w:p>
    <w:p w14:paraId="06C83E5B" w14:textId="77777777" w:rsidR="0041037A" w:rsidRPr="000527BA" w:rsidRDefault="0041037A">
      <w:pPr>
        <w:pStyle w:val="Examplebody"/>
        <w:keepNext/>
        <w:rPr>
          <w:rStyle w:val="Cardexample1"/>
        </w:rPr>
      </w:pPr>
      <w:r w:rsidRPr="000527BA">
        <w:rPr>
          <w:rStyle w:val="Cardexample1"/>
        </w:rPr>
        <w:t xml:space="preserve">WB 5        47.8   </w:t>
      </w:r>
      <w:proofErr w:type="gramStart"/>
      <w:r w:rsidRPr="000527BA">
        <w:rPr>
          <w:rStyle w:val="Cardexample1"/>
        </w:rPr>
        <w:t>117.8  481.00</w:t>
      </w:r>
      <w:proofErr w:type="gramEnd"/>
      <w:r w:rsidRPr="000527BA">
        <w:rPr>
          <w:rStyle w:val="Cardexample1"/>
        </w:rPr>
        <w:t xml:space="preserve">      10      11      11</w:t>
      </w:r>
    </w:p>
    <w:p w14:paraId="4B0CCD8C" w14:textId="77777777" w:rsidR="0041037A" w:rsidRPr="000527BA" w:rsidRDefault="0041037A">
      <w:pPr>
        <w:pStyle w:val="Examplebody"/>
        <w:keepNext/>
        <w:rPr>
          <w:rStyle w:val="Cardexample1"/>
        </w:rPr>
      </w:pPr>
      <w:r w:rsidRPr="000527BA">
        <w:rPr>
          <w:rStyle w:val="Cardexample1"/>
        </w:rPr>
        <w:t xml:space="preserve">WB 6        47.8   </w:t>
      </w:r>
      <w:proofErr w:type="gramStart"/>
      <w:r w:rsidRPr="000527BA">
        <w:rPr>
          <w:rStyle w:val="Cardexample1"/>
        </w:rPr>
        <w:t>117.8  422.10</w:t>
      </w:r>
      <w:proofErr w:type="gramEnd"/>
      <w:r w:rsidRPr="000527BA">
        <w:rPr>
          <w:rStyle w:val="Cardexample1"/>
        </w:rPr>
        <w:t xml:space="preserve">      12      12      12 </w:t>
      </w:r>
    </w:p>
    <w:p w14:paraId="45365F4E" w14:textId="77777777" w:rsidR="0041037A" w:rsidRPr="000527BA" w:rsidRDefault="0041037A">
      <w:pPr>
        <w:pStyle w:val="Examplebody"/>
        <w:rPr>
          <w:rStyle w:val="Cardexample1"/>
        </w:rPr>
      </w:pPr>
    </w:p>
    <w:p w14:paraId="51F31F4F" w14:textId="77777777" w:rsidR="0041037A" w:rsidRPr="000527BA" w:rsidRDefault="0041037A">
      <w:pPr>
        <w:pStyle w:val="Examplebody"/>
        <w:rPr>
          <w:rStyle w:val="Cardexample1"/>
        </w:rPr>
      </w:pPr>
      <w:r w:rsidRPr="000527BA">
        <w:rPr>
          <w:rStyle w:val="Cardexample1"/>
        </w:rPr>
        <w:t xml:space="preserve">INIT CND     T2I    </w:t>
      </w:r>
      <w:proofErr w:type="gramStart"/>
      <w:r w:rsidRPr="000527BA">
        <w:rPr>
          <w:rStyle w:val="Cardexample1"/>
        </w:rPr>
        <w:t>ICEI  WTYPEC</w:t>
      </w:r>
      <w:proofErr w:type="gramEnd"/>
      <w:r w:rsidR="0044401B" w:rsidRPr="000527BA">
        <w:rPr>
          <w:rStyle w:val="Cardexample1"/>
        </w:rPr>
        <w:t xml:space="preserve">   GRIDC</w:t>
      </w:r>
      <w:r w:rsidRPr="000527BA">
        <w:rPr>
          <w:rStyle w:val="Cardexample1"/>
        </w:rPr>
        <w:t xml:space="preserve"> </w:t>
      </w:r>
    </w:p>
    <w:p w14:paraId="7704E9B8" w14:textId="77777777" w:rsidR="0041037A" w:rsidRPr="000527BA" w:rsidRDefault="0041037A">
      <w:pPr>
        <w:pStyle w:val="Examplebody"/>
        <w:rPr>
          <w:rStyle w:val="Cardexample1"/>
        </w:rPr>
      </w:pPr>
      <w:r w:rsidRPr="000527BA">
        <w:rPr>
          <w:rStyle w:val="Cardexample1"/>
        </w:rPr>
        <w:t>Wb 1         4.0     0.0   FRESH</w:t>
      </w:r>
      <w:r w:rsidR="0044401B" w:rsidRPr="000527BA">
        <w:rPr>
          <w:rStyle w:val="Cardexample1"/>
        </w:rPr>
        <w:t xml:space="preserve">    RECT</w:t>
      </w:r>
    </w:p>
    <w:p w14:paraId="128737C0" w14:textId="77777777" w:rsidR="0041037A" w:rsidRPr="000527BA" w:rsidRDefault="0041037A">
      <w:pPr>
        <w:pStyle w:val="Examplebody"/>
        <w:rPr>
          <w:rStyle w:val="Cardexample1"/>
        </w:rPr>
      </w:pPr>
      <w:r w:rsidRPr="000527BA">
        <w:rPr>
          <w:rStyle w:val="Cardexample1"/>
        </w:rPr>
        <w:t>Wb 2         4.0     0.0   FRESH</w:t>
      </w:r>
      <w:r w:rsidR="0044401B" w:rsidRPr="000527BA">
        <w:rPr>
          <w:rStyle w:val="Cardexample1"/>
        </w:rPr>
        <w:t xml:space="preserve">    RECT</w:t>
      </w:r>
    </w:p>
    <w:p w14:paraId="6872769F" w14:textId="77777777" w:rsidR="0041037A" w:rsidRPr="000527BA" w:rsidRDefault="0041037A">
      <w:pPr>
        <w:pStyle w:val="Examplebody"/>
        <w:rPr>
          <w:rStyle w:val="Cardexample1"/>
        </w:rPr>
      </w:pPr>
      <w:r w:rsidRPr="000527BA">
        <w:rPr>
          <w:rStyle w:val="Cardexample1"/>
        </w:rPr>
        <w:t>Wb 3         4.0     0.0   FRESH</w:t>
      </w:r>
      <w:r w:rsidR="0044401B" w:rsidRPr="000527BA">
        <w:rPr>
          <w:rStyle w:val="Cardexample1"/>
        </w:rPr>
        <w:t xml:space="preserve">    RECT</w:t>
      </w:r>
    </w:p>
    <w:p w14:paraId="0A3DA29B" w14:textId="77777777" w:rsidR="0041037A" w:rsidRPr="000527BA" w:rsidRDefault="0041037A">
      <w:pPr>
        <w:pStyle w:val="Examplebody"/>
        <w:rPr>
          <w:rStyle w:val="Cardexample1"/>
        </w:rPr>
      </w:pPr>
      <w:r w:rsidRPr="000527BA">
        <w:rPr>
          <w:rStyle w:val="Cardexample1"/>
        </w:rPr>
        <w:t>Wb 4         4.0     0.0   FRESH</w:t>
      </w:r>
      <w:r w:rsidR="0044401B" w:rsidRPr="000527BA">
        <w:rPr>
          <w:rStyle w:val="Cardexample1"/>
        </w:rPr>
        <w:t xml:space="preserve">    RECT</w:t>
      </w:r>
    </w:p>
    <w:p w14:paraId="7993DCE9" w14:textId="77777777" w:rsidR="0041037A" w:rsidRPr="000527BA" w:rsidRDefault="0041037A">
      <w:pPr>
        <w:pStyle w:val="Examplebody"/>
        <w:rPr>
          <w:rStyle w:val="Cardexample1"/>
        </w:rPr>
      </w:pPr>
      <w:r w:rsidRPr="000527BA">
        <w:rPr>
          <w:rStyle w:val="Cardexample1"/>
        </w:rPr>
        <w:t>Wb 5         4.0     0.0   FRESH</w:t>
      </w:r>
      <w:r w:rsidR="0044401B" w:rsidRPr="000527BA">
        <w:rPr>
          <w:rStyle w:val="Cardexample1"/>
        </w:rPr>
        <w:t xml:space="preserve">    RECT</w:t>
      </w:r>
    </w:p>
    <w:p w14:paraId="388ED739" w14:textId="77777777" w:rsidR="0041037A" w:rsidRPr="000527BA" w:rsidRDefault="0041037A">
      <w:pPr>
        <w:pStyle w:val="Examplebody"/>
        <w:rPr>
          <w:rStyle w:val="Cardexample1"/>
        </w:rPr>
      </w:pPr>
      <w:r w:rsidRPr="000527BA">
        <w:rPr>
          <w:rStyle w:val="Cardexample1"/>
        </w:rPr>
        <w:t>Wb 6         4.0     0.0   FRESH</w:t>
      </w:r>
      <w:r w:rsidR="0044401B" w:rsidRPr="000527BA">
        <w:rPr>
          <w:rStyle w:val="Cardexample1"/>
        </w:rPr>
        <w:t xml:space="preserve">    RECT</w:t>
      </w:r>
    </w:p>
    <w:p w14:paraId="5AE373DB" w14:textId="77777777" w:rsidR="0041037A" w:rsidRPr="000527BA" w:rsidRDefault="0041037A">
      <w:pPr>
        <w:pStyle w:val="Examplebody"/>
        <w:rPr>
          <w:rStyle w:val="Cardexample1"/>
        </w:rPr>
      </w:pPr>
    </w:p>
    <w:p w14:paraId="62E083B4" w14:textId="77777777" w:rsidR="0041037A" w:rsidRPr="000527BA" w:rsidRDefault="0041037A">
      <w:pPr>
        <w:pStyle w:val="Examplebody"/>
        <w:rPr>
          <w:rStyle w:val="Cardexample1"/>
        </w:rPr>
      </w:pPr>
      <w:r w:rsidRPr="000527BA">
        <w:rPr>
          <w:rStyle w:val="Cardexample1"/>
        </w:rPr>
        <w:t>CALCULAT     VBC     EBC     MBC     PQC     EVC     PRC</w:t>
      </w:r>
    </w:p>
    <w:p w14:paraId="5A2986DA" w14:textId="77777777" w:rsidR="0041037A" w:rsidRPr="000527BA" w:rsidRDefault="0041037A">
      <w:pPr>
        <w:pStyle w:val="Examplebody"/>
        <w:rPr>
          <w:rStyle w:val="Cardexample1"/>
        </w:rPr>
      </w:pPr>
      <w:r w:rsidRPr="000527BA">
        <w:rPr>
          <w:rStyle w:val="Cardexample1"/>
        </w:rPr>
        <w:t xml:space="preserve">Wb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062739B5" w14:textId="77777777" w:rsidR="0041037A" w:rsidRPr="000527BA" w:rsidRDefault="0041037A">
      <w:pPr>
        <w:pStyle w:val="Examplebody"/>
        <w:rPr>
          <w:rStyle w:val="Cardexample1"/>
        </w:rPr>
      </w:pPr>
      <w:r w:rsidRPr="000527BA">
        <w:rPr>
          <w:rStyle w:val="Cardexample1"/>
        </w:rPr>
        <w:t xml:space="preserve">Wb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29DD866F" w14:textId="77777777" w:rsidR="0041037A" w:rsidRPr="000527BA" w:rsidRDefault="0041037A">
      <w:pPr>
        <w:pStyle w:val="Examplebody"/>
        <w:rPr>
          <w:rStyle w:val="Cardexample1"/>
        </w:rPr>
      </w:pPr>
      <w:r w:rsidRPr="000527BA">
        <w:rPr>
          <w:rStyle w:val="Cardexample1"/>
        </w:rPr>
        <w:t xml:space="preserve">Wb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27B1436" w14:textId="77777777" w:rsidR="0041037A" w:rsidRPr="000527BA" w:rsidRDefault="0041037A">
      <w:pPr>
        <w:pStyle w:val="Examplebody"/>
        <w:rPr>
          <w:rStyle w:val="Cardexample1"/>
        </w:rPr>
      </w:pPr>
      <w:r w:rsidRPr="000527BA">
        <w:rPr>
          <w:rStyle w:val="Cardexample1"/>
        </w:rPr>
        <w:t xml:space="preserve">Wb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6C324D3" w14:textId="77777777" w:rsidR="0041037A" w:rsidRPr="000527BA" w:rsidRDefault="0041037A">
      <w:pPr>
        <w:pStyle w:val="Examplebody"/>
        <w:rPr>
          <w:rStyle w:val="Cardexample1"/>
        </w:rPr>
      </w:pPr>
      <w:r w:rsidRPr="000527BA">
        <w:rPr>
          <w:rStyle w:val="Cardexample1"/>
        </w:rPr>
        <w:t xml:space="preserve">Wb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776877E2" w14:textId="77777777" w:rsidR="0041037A" w:rsidRPr="000527BA" w:rsidRDefault="0041037A">
      <w:pPr>
        <w:pStyle w:val="Examplebody"/>
        <w:rPr>
          <w:rStyle w:val="Cardexample1"/>
        </w:rPr>
      </w:pPr>
      <w:r w:rsidRPr="000527BA">
        <w:rPr>
          <w:rStyle w:val="Cardexample1"/>
        </w:rPr>
        <w:t xml:space="preserve">Wb 6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7DCC1302" w14:textId="77777777" w:rsidR="0041037A" w:rsidRPr="000527BA" w:rsidRDefault="0041037A">
      <w:pPr>
        <w:pStyle w:val="Examplebody"/>
        <w:rPr>
          <w:rStyle w:val="Cardexample1"/>
        </w:rPr>
      </w:pPr>
    </w:p>
    <w:p w14:paraId="190221F3" w14:textId="77777777" w:rsidR="0041037A" w:rsidRPr="000527BA" w:rsidRDefault="0041037A">
      <w:pPr>
        <w:pStyle w:val="Examplebody"/>
        <w:rPr>
          <w:rStyle w:val="Cardexample1"/>
        </w:rPr>
      </w:pPr>
      <w:r w:rsidRPr="000527BA">
        <w:rPr>
          <w:rStyle w:val="Cardexample1"/>
        </w:rPr>
        <w:t>DEAD SEA   WINDC    QINC   QOUTC   HEATC</w:t>
      </w:r>
    </w:p>
    <w:p w14:paraId="01DD2240" w14:textId="77777777" w:rsidR="0041037A" w:rsidRPr="000527BA" w:rsidRDefault="0041037A">
      <w:pPr>
        <w:pStyle w:val="Examplebody"/>
        <w:rPr>
          <w:rStyle w:val="Cardexample1"/>
        </w:rPr>
      </w:pPr>
      <w:r w:rsidRPr="000527BA">
        <w:rPr>
          <w:rStyle w:val="Cardexample1"/>
        </w:rPr>
        <w:t xml:space="preserve">Wb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B77A2DB" w14:textId="77777777" w:rsidR="0041037A" w:rsidRPr="000527BA" w:rsidRDefault="0041037A">
      <w:pPr>
        <w:pStyle w:val="Examplebody"/>
        <w:rPr>
          <w:rStyle w:val="Cardexample1"/>
        </w:rPr>
      </w:pPr>
      <w:r w:rsidRPr="000527BA">
        <w:rPr>
          <w:rStyle w:val="Cardexample1"/>
        </w:rPr>
        <w:t xml:space="preserve">Wb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7AF687A" w14:textId="77777777" w:rsidR="0041037A" w:rsidRPr="000527BA" w:rsidRDefault="0041037A">
      <w:pPr>
        <w:pStyle w:val="Examplebody"/>
        <w:rPr>
          <w:rStyle w:val="Cardexample1"/>
        </w:rPr>
      </w:pPr>
      <w:r w:rsidRPr="000527BA">
        <w:rPr>
          <w:rStyle w:val="Cardexample1"/>
        </w:rPr>
        <w:t xml:space="preserve">Wb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F47F4A5" w14:textId="77777777" w:rsidR="0041037A" w:rsidRPr="000527BA" w:rsidRDefault="0041037A">
      <w:pPr>
        <w:pStyle w:val="Examplebody"/>
        <w:rPr>
          <w:rStyle w:val="Cardexample1"/>
        </w:rPr>
      </w:pPr>
      <w:r w:rsidRPr="000527BA">
        <w:rPr>
          <w:rStyle w:val="Cardexample1"/>
        </w:rPr>
        <w:t xml:space="preserve">Wb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6816677" w14:textId="77777777" w:rsidR="0041037A" w:rsidRPr="000527BA" w:rsidRDefault="0041037A">
      <w:pPr>
        <w:pStyle w:val="Examplebody"/>
        <w:rPr>
          <w:rStyle w:val="Cardexample1"/>
        </w:rPr>
      </w:pPr>
      <w:r w:rsidRPr="000527BA">
        <w:rPr>
          <w:rStyle w:val="Cardexample1"/>
        </w:rPr>
        <w:t xml:space="preserve">Wb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D4494E9" w14:textId="77777777" w:rsidR="0041037A" w:rsidRPr="000527BA" w:rsidRDefault="0041037A">
      <w:pPr>
        <w:pStyle w:val="Examplebody"/>
        <w:rPr>
          <w:rStyle w:val="Cardexample1"/>
        </w:rPr>
      </w:pPr>
      <w:r w:rsidRPr="000527BA">
        <w:rPr>
          <w:rStyle w:val="Cardexample1"/>
        </w:rPr>
        <w:t xml:space="preserve">Wb 6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B117288" w14:textId="77777777" w:rsidR="0041037A" w:rsidRPr="000527BA" w:rsidRDefault="0041037A">
      <w:pPr>
        <w:pStyle w:val="Examplebody"/>
        <w:rPr>
          <w:rStyle w:val="Cardexample1"/>
        </w:rPr>
      </w:pPr>
    </w:p>
    <w:p w14:paraId="2763949D" w14:textId="77777777" w:rsidR="0041037A" w:rsidRPr="000527BA" w:rsidRDefault="0041037A">
      <w:pPr>
        <w:pStyle w:val="Examplebody"/>
        <w:rPr>
          <w:rStyle w:val="Cardexample1"/>
        </w:rPr>
      </w:pPr>
      <w:r w:rsidRPr="000527BA">
        <w:rPr>
          <w:rStyle w:val="Cardexample1"/>
        </w:rPr>
        <w:t>INTERPOL   QINIC   DTRIC    HDIC</w:t>
      </w:r>
    </w:p>
    <w:p w14:paraId="32491045" w14:textId="77777777" w:rsidR="0041037A" w:rsidRPr="000527BA" w:rsidRDefault="0041037A">
      <w:pPr>
        <w:pStyle w:val="Examplebody"/>
        <w:rPr>
          <w:rStyle w:val="Cardexample1"/>
        </w:rPr>
      </w:pPr>
      <w:r w:rsidRPr="000527BA">
        <w:rPr>
          <w:rStyle w:val="Cardexample1"/>
        </w:rPr>
        <w:t>Br 1          ON     OFF      ON</w:t>
      </w:r>
    </w:p>
    <w:p w14:paraId="3801FA9D" w14:textId="77777777" w:rsidR="0041037A" w:rsidRPr="000527BA" w:rsidRDefault="0041037A">
      <w:pPr>
        <w:pStyle w:val="Examplebody"/>
        <w:rPr>
          <w:rStyle w:val="Cardexample1"/>
        </w:rPr>
      </w:pPr>
      <w:r w:rsidRPr="000527BA">
        <w:rPr>
          <w:rStyle w:val="Cardexample1"/>
        </w:rPr>
        <w:t>Br 2          ON     OFF      ON</w:t>
      </w:r>
    </w:p>
    <w:p w14:paraId="3EF820D1" w14:textId="77777777" w:rsidR="0041037A" w:rsidRPr="000527BA" w:rsidRDefault="0041037A">
      <w:pPr>
        <w:pStyle w:val="Examplebody"/>
        <w:rPr>
          <w:rStyle w:val="Cardexample1"/>
        </w:rPr>
      </w:pPr>
      <w:r w:rsidRPr="000527BA">
        <w:rPr>
          <w:rStyle w:val="Cardexample1"/>
        </w:rPr>
        <w:t>Br 3          ON     OFF      ON</w:t>
      </w:r>
    </w:p>
    <w:p w14:paraId="500FCC37" w14:textId="77777777" w:rsidR="0041037A" w:rsidRPr="000527BA" w:rsidRDefault="0041037A">
      <w:pPr>
        <w:pStyle w:val="Examplebody"/>
        <w:rPr>
          <w:rStyle w:val="Cardexample1"/>
        </w:rPr>
      </w:pPr>
      <w:r w:rsidRPr="000527BA">
        <w:rPr>
          <w:rStyle w:val="Cardexample1"/>
        </w:rPr>
        <w:t>Br 4          ON     OFF      ON</w:t>
      </w:r>
    </w:p>
    <w:p w14:paraId="091A2F1A" w14:textId="77777777" w:rsidR="0041037A" w:rsidRPr="000527BA" w:rsidRDefault="0041037A">
      <w:pPr>
        <w:pStyle w:val="Examplebody"/>
        <w:rPr>
          <w:rStyle w:val="Cardexample1"/>
        </w:rPr>
      </w:pPr>
      <w:r w:rsidRPr="000527BA">
        <w:rPr>
          <w:rStyle w:val="Cardexample1"/>
        </w:rPr>
        <w:t>Br 5          ON     OFF      ON</w:t>
      </w:r>
    </w:p>
    <w:p w14:paraId="4C8DB91C" w14:textId="77777777" w:rsidR="0041037A" w:rsidRPr="000527BA" w:rsidRDefault="0041037A">
      <w:pPr>
        <w:pStyle w:val="Examplebody"/>
        <w:rPr>
          <w:rStyle w:val="Cardexample1"/>
        </w:rPr>
      </w:pPr>
      <w:r w:rsidRPr="000527BA">
        <w:rPr>
          <w:rStyle w:val="Cardexample1"/>
        </w:rPr>
        <w:t>Br 6          ON     OFF      ON</w:t>
      </w:r>
    </w:p>
    <w:p w14:paraId="740337A4" w14:textId="77777777" w:rsidR="0041037A" w:rsidRPr="000527BA" w:rsidRDefault="0041037A">
      <w:pPr>
        <w:pStyle w:val="Examplebody"/>
        <w:rPr>
          <w:rStyle w:val="Cardexample1"/>
        </w:rPr>
      </w:pPr>
      <w:r w:rsidRPr="000527BA">
        <w:rPr>
          <w:rStyle w:val="Cardexample1"/>
        </w:rPr>
        <w:t>Br 7          ON     OFF      ON</w:t>
      </w:r>
    </w:p>
    <w:p w14:paraId="3A7A91EE" w14:textId="77777777" w:rsidR="0041037A" w:rsidRPr="000527BA" w:rsidRDefault="0041037A">
      <w:pPr>
        <w:pStyle w:val="Examplebody"/>
        <w:rPr>
          <w:rStyle w:val="Cardexample1"/>
        </w:rPr>
      </w:pPr>
      <w:r w:rsidRPr="000527BA">
        <w:rPr>
          <w:rStyle w:val="Cardexample1"/>
        </w:rPr>
        <w:t>Br 8          ON     OFF      ON</w:t>
      </w:r>
    </w:p>
    <w:p w14:paraId="0B3D1AFA" w14:textId="77777777" w:rsidR="0041037A" w:rsidRPr="000527BA" w:rsidRDefault="0041037A">
      <w:pPr>
        <w:pStyle w:val="Examplebody"/>
        <w:rPr>
          <w:rStyle w:val="Cardexample1"/>
        </w:rPr>
      </w:pPr>
      <w:r w:rsidRPr="000527BA">
        <w:rPr>
          <w:rStyle w:val="Cardexample1"/>
        </w:rPr>
        <w:t>Br 9          ON     OFF      ON</w:t>
      </w:r>
    </w:p>
    <w:p w14:paraId="42408F2F" w14:textId="77777777" w:rsidR="0041037A" w:rsidRPr="000527BA" w:rsidRDefault="0041037A">
      <w:pPr>
        <w:pStyle w:val="Examplebody"/>
        <w:rPr>
          <w:rStyle w:val="Cardexample1"/>
        </w:rPr>
      </w:pPr>
      <w:r w:rsidRPr="000527BA">
        <w:rPr>
          <w:rStyle w:val="Cardexample1"/>
        </w:rPr>
        <w:t>Br 10         ON     OFF      ON</w:t>
      </w:r>
    </w:p>
    <w:p w14:paraId="41C1D7EA" w14:textId="77777777" w:rsidR="0041037A" w:rsidRPr="000527BA" w:rsidRDefault="0041037A">
      <w:pPr>
        <w:pStyle w:val="Examplebody"/>
        <w:rPr>
          <w:rStyle w:val="Cardexample1"/>
        </w:rPr>
      </w:pPr>
      <w:r w:rsidRPr="000527BA">
        <w:rPr>
          <w:rStyle w:val="Cardexample1"/>
        </w:rPr>
        <w:t>Br 11         ON     OFF      ON</w:t>
      </w:r>
    </w:p>
    <w:p w14:paraId="4484FDAE" w14:textId="77777777" w:rsidR="0041037A" w:rsidRPr="000527BA" w:rsidRDefault="0041037A">
      <w:pPr>
        <w:pStyle w:val="Examplebody"/>
        <w:rPr>
          <w:rStyle w:val="Cardexample1"/>
        </w:rPr>
      </w:pPr>
      <w:r w:rsidRPr="000527BA">
        <w:rPr>
          <w:rStyle w:val="Cardexample1"/>
        </w:rPr>
        <w:t>Br 12         ON     OFF      ON</w:t>
      </w:r>
    </w:p>
    <w:p w14:paraId="3D04D59A" w14:textId="77777777" w:rsidR="0041037A" w:rsidRPr="000527BA" w:rsidRDefault="0041037A">
      <w:pPr>
        <w:pStyle w:val="Examplebody"/>
        <w:rPr>
          <w:rStyle w:val="Cardexample1"/>
        </w:rPr>
      </w:pPr>
    </w:p>
    <w:p w14:paraId="7D83432B" w14:textId="77777777" w:rsidR="0041037A" w:rsidRPr="000527BA" w:rsidRDefault="0041037A">
      <w:pPr>
        <w:pStyle w:val="Examplebody"/>
        <w:rPr>
          <w:rStyle w:val="Cardexample1"/>
        </w:rPr>
      </w:pPr>
      <w:r w:rsidRPr="000527BA">
        <w:rPr>
          <w:rStyle w:val="Cardexample1"/>
        </w:rPr>
        <w:t xml:space="preserve">HEAT </w:t>
      </w:r>
      <w:proofErr w:type="gramStart"/>
      <w:r w:rsidRPr="000527BA">
        <w:rPr>
          <w:rStyle w:val="Cardexample1"/>
        </w:rPr>
        <w:t>EXCH  SLHTC</w:t>
      </w:r>
      <w:proofErr w:type="gramEnd"/>
      <w:r w:rsidRPr="000527BA">
        <w:rPr>
          <w:rStyle w:val="Cardexample1"/>
        </w:rPr>
        <w:t xml:space="preserve">    SROC  RHEVAP   METIC  FETCHC     AFW     BFW     CFW   WINDH</w:t>
      </w:r>
      <w:r w:rsidR="0076235B" w:rsidRPr="000527BA">
        <w:rPr>
          <w:rStyle w:val="Cardexample1"/>
        </w:rPr>
        <w:t xml:space="preserve">   </w:t>
      </w:r>
    </w:p>
    <w:p w14:paraId="2FB4BABD" w14:textId="77777777" w:rsidR="0041037A" w:rsidRPr="000527BA" w:rsidRDefault="0041037A">
      <w:pPr>
        <w:pStyle w:val="Examplebody"/>
        <w:rPr>
          <w:rStyle w:val="Cardexample1"/>
        </w:rPr>
      </w:pPr>
      <w:r w:rsidRPr="000527BA">
        <w:rPr>
          <w:rStyle w:val="Cardexample1"/>
        </w:rPr>
        <w:t xml:space="preserve">Wb 1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436CB0B6" w14:textId="77777777" w:rsidR="0041037A" w:rsidRPr="000527BA" w:rsidRDefault="0041037A">
      <w:pPr>
        <w:pStyle w:val="Examplebody"/>
        <w:rPr>
          <w:rStyle w:val="Cardexample1"/>
        </w:rPr>
      </w:pPr>
      <w:r w:rsidRPr="000527BA">
        <w:rPr>
          <w:rStyle w:val="Cardexample1"/>
        </w:rPr>
        <w:t xml:space="preserve">Wb 2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3BC41DF8" w14:textId="77777777" w:rsidR="0041037A" w:rsidRPr="000527BA" w:rsidRDefault="0041037A">
      <w:pPr>
        <w:pStyle w:val="Examplebody"/>
        <w:rPr>
          <w:rStyle w:val="Cardexample1"/>
        </w:rPr>
      </w:pPr>
      <w:r w:rsidRPr="000527BA">
        <w:rPr>
          <w:rStyle w:val="Cardexample1"/>
        </w:rPr>
        <w:t xml:space="preserve">Wb 3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6DBE837D" w14:textId="77777777" w:rsidR="0041037A" w:rsidRPr="000527BA" w:rsidRDefault="0041037A">
      <w:pPr>
        <w:pStyle w:val="Examplebody"/>
        <w:rPr>
          <w:rStyle w:val="Cardexample1"/>
        </w:rPr>
      </w:pPr>
      <w:r w:rsidRPr="000527BA">
        <w:rPr>
          <w:rStyle w:val="Cardexample1"/>
        </w:rPr>
        <w:t xml:space="preserve">Wb 4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40C74ECB" w14:textId="77777777" w:rsidR="0041037A" w:rsidRPr="000527BA" w:rsidRDefault="0041037A">
      <w:pPr>
        <w:pStyle w:val="Examplebody"/>
        <w:rPr>
          <w:rStyle w:val="Cardexample1"/>
        </w:rPr>
      </w:pPr>
      <w:r w:rsidRPr="000527BA">
        <w:rPr>
          <w:rStyle w:val="Cardexample1"/>
        </w:rPr>
        <w:t xml:space="preserve">Wb 5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3926894E" w14:textId="77777777" w:rsidR="0041037A" w:rsidRPr="000527BA" w:rsidRDefault="0041037A">
      <w:pPr>
        <w:pStyle w:val="Examplebody"/>
        <w:rPr>
          <w:rStyle w:val="Cardexample1"/>
        </w:rPr>
      </w:pPr>
      <w:r w:rsidRPr="000527BA">
        <w:rPr>
          <w:rStyle w:val="Cardexample1"/>
        </w:rPr>
        <w:t xml:space="preserve">Wb 6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166E3AB9" w14:textId="77777777" w:rsidR="0041037A" w:rsidRPr="000527BA" w:rsidRDefault="0041037A">
      <w:pPr>
        <w:pStyle w:val="Examplebody"/>
        <w:rPr>
          <w:rStyle w:val="Cardexample1"/>
        </w:rPr>
      </w:pPr>
    </w:p>
    <w:p w14:paraId="1DCF8654" w14:textId="77777777" w:rsidR="0041037A" w:rsidRPr="000527BA" w:rsidRDefault="0041037A">
      <w:pPr>
        <w:pStyle w:val="Examplebody"/>
        <w:rPr>
          <w:rStyle w:val="Cardexample1"/>
        </w:rPr>
      </w:pPr>
      <w:r w:rsidRPr="000527BA">
        <w:rPr>
          <w:rStyle w:val="Cardexample1"/>
        </w:rPr>
        <w:t xml:space="preserve">ICE COVER   </w:t>
      </w:r>
      <w:proofErr w:type="gramStart"/>
      <w:r w:rsidRPr="000527BA">
        <w:rPr>
          <w:rStyle w:val="Cardexample1"/>
        </w:rPr>
        <w:t>ICEC  SLICEC</w:t>
      </w:r>
      <w:proofErr w:type="gramEnd"/>
      <w:r w:rsidRPr="000527BA">
        <w:rPr>
          <w:rStyle w:val="Cardexample1"/>
        </w:rPr>
        <w:t xml:space="preserve">  ALBEDO   HWICE    BICE    GICE  ICEMIN   ICET2</w:t>
      </w:r>
    </w:p>
    <w:p w14:paraId="3D61040E" w14:textId="77777777" w:rsidR="0041037A" w:rsidRPr="000527BA" w:rsidRDefault="0041037A">
      <w:pPr>
        <w:pStyle w:val="Examplebody"/>
        <w:rPr>
          <w:rStyle w:val="Cardexample1"/>
        </w:rPr>
      </w:pPr>
      <w:r w:rsidRPr="000527BA">
        <w:rPr>
          <w:rStyle w:val="Cardexample1"/>
        </w:rPr>
        <w:t xml:space="preserve">Wb 1         </w:t>
      </w:r>
      <w:proofErr w:type="gramStart"/>
      <w:r w:rsidRPr="000527BA">
        <w:rPr>
          <w:rStyle w:val="Cardexample1"/>
        </w:rPr>
        <w:t>OFF  DETAIL</w:t>
      </w:r>
      <w:proofErr w:type="gramEnd"/>
      <w:r w:rsidRPr="000527BA">
        <w:rPr>
          <w:rStyle w:val="Cardexample1"/>
        </w:rPr>
        <w:t xml:space="preserve">    0.25    10.0     0.6    0.07    0.05     3.0</w:t>
      </w:r>
    </w:p>
    <w:p w14:paraId="4DE56820" w14:textId="77777777" w:rsidR="0041037A" w:rsidRPr="000527BA" w:rsidRDefault="0041037A">
      <w:pPr>
        <w:pStyle w:val="Examplebody"/>
        <w:rPr>
          <w:rStyle w:val="Cardexample1"/>
        </w:rPr>
      </w:pPr>
      <w:r w:rsidRPr="000527BA">
        <w:rPr>
          <w:rStyle w:val="Cardexample1"/>
        </w:rPr>
        <w:t xml:space="preserve">Wb 2         </w:t>
      </w:r>
      <w:proofErr w:type="gramStart"/>
      <w:r w:rsidRPr="000527BA">
        <w:rPr>
          <w:rStyle w:val="Cardexample1"/>
        </w:rPr>
        <w:t>OFF  DETAIL</w:t>
      </w:r>
      <w:proofErr w:type="gramEnd"/>
      <w:r w:rsidRPr="000527BA">
        <w:rPr>
          <w:rStyle w:val="Cardexample1"/>
        </w:rPr>
        <w:t xml:space="preserve">    0.25    10.0     0.6    0.07    0.05     3.0</w:t>
      </w:r>
    </w:p>
    <w:p w14:paraId="74D861B3" w14:textId="77777777" w:rsidR="0041037A" w:rsidRPr="000527BA" w:rsidRDefault="0041037A">
      <w:pPr>
        <w:pStyle w:val="Examplebody"/>
        <w:rPr>
          <w:rStyle w:val="Cardexample1"/>
        </w:rPr>
      </w:pPr>
      <w:r w:rsidRPr="000527BA">
        <w:rPr>
          <w:rStyle w:val="Cardexample1"/>
        </w:rPr>
        <w:t xml:space="preserve">Wb 3         </w:t>
      </w:r>
      <w:proofErr w:type="gramStart"/>
      <w:r w:rsidRPr="000527BA">
        <w:rPr>
          <w:rStyle w:val="Cardexample1"/>
        </w:rPr>
        <w:t>OFF  DETAIL</w:t>
      </w:r>
      <w:proofErr w:type="gramEnd"/>
      <w:r w:rsidRPr="000527BA">
        <w:rPr>
          <w:rStyle w:val="Cardexample1"/>
        </w:rPr>
        <w:t xml:space="preserve">    0.25    10.0     0.6    0.07    0.05     3.0</w:t>
      </w:r>
    </w:p>
    <w:p w14:paraId="2C28F435" w14:textId="77777777" w:rsidR="0041037A" w:rsidRPr="000527BA" w:rsidRDefault="0041037A">
      <w:pPr>
        <w:pStyle w:val="Examplebody"/>
        <w:rPr>
          <w:rStyle w:val="Cardexample1"/>
        </w:rPr>
      </w:pPr>
      <w:r w:rsidRPr="000527BA">
        <w:rPr>
          <w:rStyle w:val="Cardexample1"/>
        </w:rPr>
        <w:t xml:space="preserve">Wb 4         </w:t>
      </w:r>
      <w:proofErr w:type="gramStart"/>
      <w:r w:rsidRPr="000527BA">
        <w:rPr>
          <w:rStyle w:val="Cardexample1"/>
        </w:rPr>
        <w:t>OFF  DETAIL</w:t>
      </w:r>
      <w:proofErr w:type="gramEnd"/>
      <w:r w:rsidRPr="000527BA">
        <w:rPr>
          <w:rStyle w:val="Cardexample1"/>
        </w:rPr>
        <w:t xml:space="preserve">    0.25    10.0     0.6    0.07    0.05     3.0</w:t>
      </w:r>
    </w:p>
    <w:p w14:paraId="3A2D698D" w14:textId="77777777" w:rsidR="0041037A" w:rsidRPr="000527BA" w:rsidRDefault="0041037A">
      <w:pPr>
        <w:pStyle w:val="Examplebody"/>
        <w:rPr>
          <w:rStyle w:val="Cardexample1"/>
        </w:rPr>
      </w:pPr>
      <w:r w:rsidRPr="000527BA">
        <w:rPr>
          <w:rStyle w:val="Cardexample1"/>
        </w:rPr>
        <w:t xml:space="preserve">Wb 5         </w:t>
      </w:r>
      <w:proofErr w:type="gramStart"/>
      <w:r w:rsidRPr="000527BA">
        <w:rPr>
          <w:rStyle w:val="Cardexample1"/>
        </w:rPr>
        <w:t>OFF  DETAIL</w:t>
      </w:r>
      <w:proofErr w:type="gramEnd"/>
      <w:r w:rsidRPr="000527BA">
        <w:rPr>
          <w:rStyle w:val="Cardexample1"/>
        </w:rPr>
        <w:t xml:space="preserve">    0.25    10.0     0.6    0.07    0.05     3.0</w:t>
      </w:r>
    </w:p>
    <w:p w14:paraId="7B3706F5" w14:textId="77777777" w:rsidR="0041037A" w:rsidRPr="000527BA" w:rsidRDefault="0041037A">
      <w:pPr>
        <w:pStyle w:val="Examplebody"/>
        <w:rPr>
          <w:rStyle w:val="Cardexample1"/>
        </w:rPr>
      </w:pPr>
      <w:r w:rsidRPr="000527BA">
        <w:rPr>
          <w:rStyle w:val="Cardexample1"/>
        </w:rPr>
        <w:t xml:space="preserve">Wb 6         </w:t>
      </w:r>
      <w:proofErr w:type="gramStart"/>
      <w:r w:rsidRPr="000527BA">
        <w:rPr>
          <w:rStyle w:val="Cardexample1"/>
        </w:rPr>
        <w:t>OFF  DETAIL</w:t>
      </w:r>
      <w:proofErr w:type="gramEnd"/>
      <w:r w:rsidRPr="000527BA">
        <w:rPr>
          <w:rStyle w:val="Cardexample1"/>
        </w:rPr>
        <w:t xml:space="preserve">    0.25    10.0     0.6    0.07    0.05     3.0</w:t>
      </w:r>
    </w:p>
    <w:p w14:paraId="0912E2D0" w14:textId="77777777" w:rsidR="0041037A" w:rsidRPr="000527BA" w:rsidRDefault="0041037A">
      <w:pPr>
        <w:pStyle w:val="Examplebody"/>
        <w:rPr>
          <w:rStyle w:val="Cardexample1"/>
        </w:rPr>
      </w:pPr>
    </w:p>
    <w:p w14:paraId="3493F824" w14:textId="77777777" w:rsidR="0041037A" w:rsidRPr="000527BA" w:rsidRDefault="0041037A">
      <w:pPr>
        <w:pStyle w:val="Examplebody"/>
        <w:keepNext/>
        <w:rPr>
          <w:rStyle w:val="Cardexample1"/>
        </w:rPr>
      </w:pPr>
      <w:proofErr w:type="gramStart"/>
      <w:r w:rsidRPr="000527BA">
        <w:rPr>
          <w:rStyle w:val="Cardexample1"/>
        </w:rPr>
        <w:lastRenderedPageBreak/>
        <w:t>TRANSPORT  SLTRC</w:t>
      </w:r>
      <w:proofErr w:type="gramEnd"/>
      <w:r w:rsidRPr="000527BA">
        <w:rPr>
          <w:rStyle w:val="Cardexample1"/>
        </w:rPr>
        <w:t xml:space="preserve">   THETA  </w:t>
      </w:r>
    </w:p>
    <w:p w14:paraId="2BA347DC" w14:textId="77777777" w:rsidR="0041037A" w:rsidRPr="000527BA" w:rsidRDefault="0041037A">
      <w:pPr>
        <w:pStyle w:val="Examplebody"/>
        <w:keepNext/>
        <w:rPr>
          <w:rStyle w:val="Cardexample1"/>
        </w:rPr>
      </w:pPr>
      <w:r w:rsidRPr="000527BA">
        <w:rPr>
          <w:rStyle w:val="Cardexample1"/>
        </w:rPr>
        <w:t xml:space="preserve">Wb 1    ULTIMATE    0.55  </w:t>
      </w:r>
    </w:p>
    <w:p w14:paraId="3208810A" w14:textId="77777777" w:rsidR="0041037A" w:rsidRPr="000527BA" w:rsidRDefault="0041037A">
      <w:pPr>
        <w:pStyle w:val="Examplebody"/>
        <w:keepNext/>
        <w:rPr>
          <w:rStyle w:val="Cardexample1"/>
        </w:rPr>
      </w:pPr>
      <w:r w:rsidRPr="000527BA">
        <w:rPr>
          <w:rStyle w:val="Cardexample1"/>
        </w:rPr>
        <w:t xml:space="preserve">Wb 2    ULTIMATE    0.55 </w:t>
      </w:r>
    </w:p>
    <w:p w14:paraId="0B4B265E" w14:textId="77777777" w:rsidR="0041037A" w:rsidRPr="000527BA" w:rsidRDefault="0041037A">
      <w:pPr>
        <w:pStyle w:val="Examplebody"/>
        <w:keepNext/>
        <w:rPr>
          <w:rStyle w:val="Cardexample1"/>
        </w:rPr>
      </w:pPr>
      <w:r w:rsidRPr="000527BA">
        <w:rPr>
          <w:rStyle w:val="Cardexample1"/>
        </w:rPr>
        <w:t xml:space="preserve">Wb 3    ULTIMATE    0.55  </w:t>
      </w:r>
    </w:p>
    <w:p w14:paraId="5D0B8D6F" w14:textId="77777777" w:rsidR="0041037A" w:rsidRPr="000527BA" w:rsidRDefault="0041037A">
      <w:pPr>
        <w:pStyle w:val="Examplebody"/>
        <w:keepNext/>
        <w:rPr>
          <w:rStyle w:val="Cardexample1"/>
        </w:rPr>
      </w:pPr>
      <w:r w:rsidRPr="000527BA">
        <w:rPr>
          <w:rStyle w:val="Cardexample1"/>
        </w:rPr>
        <w:t>Wb 4    ULTIMATE    0.55</w:t>
      </w:r>
    </w:p>
    <w:p w14:paraId="1F3DB863" w14:textId="77777777" w:rsidR="0041037A" w:rsidRPr="000527BA" w:rsidRDefault="0041037A">
      <w:pPr>
        <w:pStyle w:val="Examplebody"/>
        <w:keepNext/>
        <w:rPr>
          <w:rStyle w:val="Cardexample1"/>
        </w:rPr>
      </w:pPr>
      <w:r w:rsidRPr="000527BA">
        <w:rPr>
          <w:rStyle w:val="Cardexample1"/>
        </w:rPr>
        <w:t>Wb 5    ULTIMATE    0.55</w:t>
      </w:r>
    </w:p>
    <w:p w14:paraId="1DD7785F" w14:textId="77777777" w:rsidR="0041037A" w:rsidRPr="000527BA" w:rsidRDefault="0041037A">
      <w:pPr>
        <w:pStyle w:val="Examplebody"/>
        <w:keepNext/>
        <w:rPr>
          <w:rStyle w:val="Cardexample1"/>
        </w:rPr>
      </w:pPr>
      <w:r w:rsidRPr="000527BA">
        <w:rPr>
          <w:rStyle w:val="Cardexample1"/>
        </w:rPr>
        <w:t>Wb 6    ULTIMATE    0.55</w:t>
      </w:r>
    </w:p>
    <w:p w14:paraId="6E319625" w14:textId="77777777" w:rsidR="0041037A" w:rsidRPr="000527BA" w:rsidRDefault="0041037A">
      <w:pPr>
        <w:pStyle w:val="BodyText2"/>
        <w:rPr>
          <w:rFonts w:ascii="Courier New" w:hAnsi="Courier New" w:cs="Courier New"/>
          <w:sz w:val="16"/>
          <w:szCs w:val="16"/>
        </w:rPr>
      </w:pPr>
    </w:p>
    <w:p w14:paraId="7F5A0E23" w14:textId="77777777" w:rsidR="0041037A" w:rsidRPr="000527BA" w:rsidRDefault="0041037A">
      <w:pPr>
        <w:pStyle w:val="Examplebody"/>
        <w:rPr>
          <w:rStyle w:val="Cardexample1"/>
        </w:rPr>
      </w:pPr>
      <w:r w:rsidRPr="000527BA">
        <w:rPr>
          <w:rStyle w:val="Cardexample1"/>
        </w:rPr>
        <w:t>HYD COEF      AX      DX    CBHE    TSED      FI   TSEDF   FRICC</w:t>
      </w:r>
      <w:r w:rsidR="0076235B" w:rsidRPr="000527BA">
        <w:rPr>
          <w:rStyle w:val="Cardexample1"/>
        </w:rPr>
        <w:t xml:space="preserve">      Z0</w:t>
      </w:r>
    </w:p>
    <w:p w14:paraId="3CDD48EE" w14:textId="77777777" w:rsidR="0041037A" w:rsidRPr="000527BA" w:rsidRDefault="0041037A">
      <w:pPr>
        <w:pStyle w:val="Examplebody"/>
        <w:rPr>
          <w:rStyle w:val="Cardexample1"/>
        </w:rPr>
      </w:pPr>
      <w:r w:rsidRPr="000527BA">
        <w:rPr>
          <w:rStyle w:val="Cardexample1"/>
        </w:rPr>
        <w:t>Wb 1         1.0     1.0     0.3    11.5    0.01    1.00    MANN</w:t>
      </w:r>
      <w:r w:rsidR="0076235B" w:rsidRPr="000527BA">
        <w:rPr>
          <w:rStyle w:val="Cardexample1"/>
        </w:rPr>
        <w:t xml:space="preserve">   0.001</w:t>
      </w:r>
    </w:p>
    <w:p w14:paraId="1043A1D0" w14:textId="77777777" w:rsidR="0041037A" w:rsidRPr="000527BA" w:rsidRDefault="0041037A">
      <w:pPr>
        <w:pStyle w:val="Examplebody"/>
        <w:rPr>
          <w:rStyle w:val="Cardexample1"/>
        </w:rPr>
      </w:pPr>
      <w:r w:rsidRPr="000527BA">
        <w:rPr>
          <w:rStyle w:val="Cardexample1"/>
        </w:rPr>
        <w:t>Wb 2         1.0     1.0     0.3    11.5    0.01    1.00    MANN</w:t>
      </w:r>
      <w:r w:rsidR="0076235B" w:rsidRPr="000527BA">
        <w:rPr>
          <w:rStyle w:val="Cardexample1"/>
        </w:rPr>
        <w:t xml:space="preserve">   0.001</w:t>
      </w:r>
    </w:p>
    <w:p w14:paraId="0DA369C1" w14:textId="77777777" w:rsidR="0041037A" w:rsidRPr="000527BA" w:rsidRDefault="0041037A">
      <w:pPr>
        <w:pStyle w:val="Examplebody"/>
        <w:rPr>
          <w:rStyle w:val="Cardexample1"/>
        </w:rPr>
      </w:pPr>
      <w:r w:rsidRPr="000527BA">
        <w:rPr>
          <w:rStyle w:val="Cardexample1"/>
        </w:rPr>
        <w:t>Wb 3         1.0     1.0     0.3    11.5    0.01    1.00    MANN</w:t>
      </w:r>
      <w:r w:rsidR="0076235B" w:rsidRPr="000527BA">
        <w:rPr>
          <w:rStyle w:val="Cardexample1"/>
        </w:rPr>
        <w:t xml:space="preserve">   0.001</w:t>
      </w:r>
    </w:p>
    <w:p w14:paraId="511CC5A3" w14:textId="77777777" w:rsidR="0041037A" w:rsidRPr="000527BA" w:rsidRDefault="0041037A">
      <w:pPr>
        <w:pStyle w:val="Examplebody"/>
        <w:rPr>
          <w:rStyle w:val="Cardexample1"/>
        </w:rPr>
      </w:pPr>
      <w:r w:rsidRPr="000527BA">
        <w:rPr>
          <w:rStyle w:val="Cardexample1"/>
        </w:rPr>
        <w:t>Wb 4         1.0     1.0     0.3    11.5    0.01    1.00    MANN</w:t>
      </w:r>
      <w:r w:rsidR="0076235B" w:rsidRPr="000527BA">
        <w:rPr>
          <w:rStyle w:val="Cardexample1"/>
        </w:rPr>
        <w:t xml:space="preserve">   0.001</w:t>
      </w:r>
    </w:p>
    <w:p w14:paraId="57D6E4B7" w14:textId="77777777" w:rsidR="0041037A" w:rsidRPr="000527BA" w:rsidRDefault="0041037A">
      <w:pPr>
        <w:pStyle w:val="Examplebody"/>
        <w:rPr>
          <w:rStyle w:val="Cardexample1"/>
        </w:rPr>
      </w:pPr>
      <w:r w:rsidRPr="000527BA">
        <w:rPr>
          <w:rStyle w:val="Cardexample1"/>
        </w:rPr>
        <w:t>Wb 5         1.0     1.0     0.3    11.5    0.01    1.00    MANN</w:t>
      </w:r>
      <w:r w:rsidR="0076235B" w:rsidRPr="000527BA">
        <w:rPr>
          <w:rStyle w:val="Cardexample1"/>
        </w:rPr>
        <w:t xml:space="preserve">   0.001</w:t>
      </w:r>
    </w:p>
    <w:p w14:paraId="6A112CE6" w14:textId="77777777" w:rsidR="0041037A" w:rsidRPr="000527BA" w:rsidRDefault="0041037A">
      <w:pPr>
        <w:pStyle w:val="Examplebody"/>
        <w:rPr>
          <w:rStyle w:val="Cardexample1"/>
        </w:rPr>
      </w:pPr>
      <w:r w:rsidRPr="000527BA">
        <w:rPr>
          <w:rStyle w:val="Cardexample1"/>
        </w:rPr>
        <w:t>Wb 6         1.0     1.0     0.3    11.5    0.01    1.00    MANN</w:t>
      </w:r>
      <w:r w:rsidR="0076235B" w:rsidRPr="000527BA">
        <w:rPr>
          <w:rStyle w:val="Cardexample1"/>
        </w:rPr>
        <w:t xml:space="preserve">   0.001</w:t>
      </w:r>
    </w:p>
    <w:p w14:paraId="2FF46D64" w14:textId="77777777" w:rsidR="0041037A" w:rsidRPr="000527BA" w:rsidRDefault="0041037A">
      <w:pPr>
        <w:pStyle w:val="Examplebody"/>
        <w:rPr>
          <w:rStyle w:val="Cardexample1"/>
        </w:rPr>
      </w:pPr>
    </w:p>
    <w:p w14:paraId="4F155624" w14:textId="77777777" w:rsidR="00A16D51" w:rsidRPr="000527BA" w:rsidRDefault="00A16D51" w:rsidP="00A16D51">
      <w:pPr>
        <w:pStyle w:val="Examplebody"/>
        <w:rPr>
          <w:rStyle w:val="Cardexample1"/>
        </w:rPr>
      </w:pPr>
      <w:r w:rsidRPr="000527BA">
        <w:rPr>
          <w:rStyle w:val="Cardexample1"/>
        </w:rPr>
        <w:t xml:space="preserve">EDDY VISC    AZC   AZSLC   AZMAX     FBC       E   ARODI STRCKLR </w:t>
      </w:r>
      <w:proofErr w:type="gramStart"/>
      <w:r w:rsidRPr="000527BA">
        <w:rPr>
          <w:rStyle w:val="Cardexample1"/>
        </w:rPr>
        <w:t>BOUNDFR  TKECAL</w:t>
      </w:r>
      <w:proofErr w:type="gramEnd"/>
    </w:p>
    <w:p w14:paraId="0096817E" w14:textId="77777777" w:rsidR="0041037A" w:rsidRPr="000527BA" w:rsidRDefault="0041037A">
      <w:pPr>
        <w:pStyle w:val="Examplebody"/>
        <w:rPr>
          <w:rStyle w:val="Cardexample1"/>
        </w:rPr>
      </w:pPr>
      <w:r w:rsidRPr="000527BA">
        <w:rPr>
          <w:rStyle w:val="Cardexample1"/>
        </w:rPr>
        <w:t>Wb 1         W2N     IMP     1.0</w:t>
      </w:r>
      <w:r w:rsidR="00A16D51" w:rsidRPr="000527BA">
        <w:rPr>
          <w:rStyle w:val="Cardexample1"/>
        </w:rPr>
        <w:t xml:space="preserve">       3   9.535   0.430    24.0   10.00     IMP</w:t>
      </w:r>
    </w:p>
    <w:p w14:paraId="28F26D28" w14:textId="77777777" w:rsidR="0041037A" w:rsidRPr="000527BA" w:rsidRDefault="0041037A">
      <w:pPr>
        <w:pStyle w:val="Examplebody"/>
        <w:rPr>
          <w:rStyle w:val="Cardexample1"/>
        </w:rPr>
      </w:pPr>
      <w:r w:rsidRPr="000527BA">
        <w:rPr>
          <w:rStyle w:val="Cardexample1"/>
        </w:rPr>
        <w:t xml:space="preserve">Wb 2          W2     IMP     1.0 </w:t>
      </w:r>
      <w:r w:rsidR="00A16D51" w:rsidRPr="000527BA">
        <w:rPr>
          <w:rStyle w:val="Cardexample1"/>
        </w:rPr>
        <w:t xml:space="preserve">      3   9.535   0.430    24.0   10.00     IMP</w:t>
      </w:r>
    </w:p>
    <w:p w14:paraId="77525BB7" w14:textId="77777777" w:rsidR="0041037A" w:rsidRPr="000527BA" w:rsidRDefault="0041037A">
      <w:pPr>
        <w:pStyle w:val="Examplebody"/>
        <w:rPr>
          <w:rStyle w:val="Cardexample1"/>
        </w:rPr>
      </w:pPr>
      <w:r w:rsidRPr="000527BA">
        <w:rPr>
          <w:rStyle w:val="Cardexample1"/>
        </w:rPr>
        <w:t>Wb 3          W2     IMP     1.0</w:t>
      </w:r>
      <w:r w:rsidR="00A16D51" w:rsidRPr="000527BA">
        <w:rPr>
          <w:rStyle w:val="Cardexample1"/>
        </w:rPr>
        <w:t xml:space="preserve">       3   9.535   0.430    24.0   10.00     IMP</w:t>
      </w:r>
    </w:p>
    <w:p w14:paraId="2D956C10" w14:textId="77777777" w:rsidR="0041037A" w:rsidRPr="000527BA" w:rsidRDefault="0041037A">
      <w:pPr>
        <w:pStyle w:val="Examplebody"/>
        <w:rPr>
          <w:rStyle w:val="Cardexample1"/>
        </w:rPr>
      </w:pPr>
      <w:r w:rsidRPr="000527BA">
        <w:rPr>
          <w:rStyle w:val="Cardexample1"/>
        </w:rPr>
        <w:t xml:space="preserve">Wb 4         W2N     IMP     1.0   </w:t>
      </w:r>
      <w:r w:rsidR="00A16D51" w:rsidRPr="000527BA">
        <w:rPr>
          <w:rStyle w:val="Cardexample1"/>
        </w:rPr>
        <w:t xml:space="preserve">    3   9.535   0.430    24.0   10.00     IMP</w:t>
      </w:r>
    </w:p>
    <w:p w14:paraId="585F6552" w14:textId="77777777" w:rsidR="0041037A" w:rsidRPr="000527BA" w:rsidRDefault="0041037A">
      <w:pPr>
        <w:pStyle w:val="Examplebody"/>
        <w:rPr>
          <w:rStyle w:val="Cardexample1"/>
        </w:rPr>
      </w:pPr>
      <w:r w:rsidRPr="000527BA">
        <w:rPr>
          <w:rStyle w:val="Cardexample1"/>
        </w:rPr>
        <w:t xml:space="preserve">Wb 5          W2     IMP     1.0   </w:t>
      </w:r>
      <w:r w:rsidR="00A16D51" w:rsidRPr="000527BA">
        <w:rPr>
          <w:rStyle w:val="Cardexample1"/>
        </w:rPr>
        <w:t xml:space="preserve">    3   9.535   0.430    24.0   10.00     IMP</w:t>
      </w:r>
    </w:p>
    <w:p w14:paraId="5EBEEDE1" w14:textId="77777777" w:rsidR="0041037A" w:rsidRPr="000527BA" w:rsidRDefault="0041037A">
      <w:pPr>
        <w:pStyle w:val="Examplebody"/>
        <w:rPr>
          <w:rStyle w:val="Cardexample1"/>
        </w:rPr>
      </w:pPr>
      <w:r w:rsidRPr="000527BA">
        <w:rPr>
          <w:rStyle w:val="Cardexample1"/>
        </w:rPr>
        <w:t xml:space="preserve">Wb 6          W2     IMP     1.0   </w:t>
      </w:r>
      <w:r w:rsidR="00A16D51" w:rsidRPr="000527BA">
        <w:rPr>
          <w:rStyle w:val="Cardexample1"/>
        </w:rPr>
        <w:t xml:space="preserve">    3   9.535   0.430    24.0   10.00     IMP</w:t>
      </w:r>
    </w:p>
    <w:p w14:paraId="5DB8AA93" w14:textId="77777777" w:rsidR="0041037A" w:rsidRPr="000527BA" w:rsidRDefault="0041037A">
      <w:pPr>
        <w:pStyle w:val="Examplebody"/>
        <w:rPr>
          <w:rStyle w:val="Cardexample1"/>
        </w:rPr>
      </w:pPr>
      <w:r w:rsidRPr="000527BA">
        <w:rPr>
          <w:rStyle w:val="Cardexample1"/>
        </w:rPr>
        <w:t xml:space="preserve">                                                                         </w:t>
      </w:r>
    </w:p>
    <w:p w14:paraId="1074C171" w14:textId="77777777" w:rsidR="0041037A" w:rsidRPr="000527BA" w:rsidRDefault="0041037A">
      <w:pPr>
        <w:pStyle w:val="Examplebody"/>
        <w:rPr>
          <w:rStyle w:val="Cardexample1"/>
        </w:rPr>
      </w:pPr>
      <w:r w:rsidRPr="000527BA">
        <w:rPr>
          <w:rStyle w:val="Cardexample1"/>
        </w:rPr>
        <w:t>N STRUC     NSTR</w:t>
      </w:r>
      <w:r w:rsidR="005D3409" w:rsidRPr="000527BA">
        <w:rPr>
          <w:rStyle w:val="Cardexample1"/>
        </w:rPr>
        <w:t xml:space="preserve"> DYNELEV</w:t>
      </w:r>
    </w:p>
    <w:p w14:paraId="6A2DBF13" w14:textId="77777777" w:rsidR="0041037A" w:rsidRPr="000527BA" w:rsidRDefault="0041037A">
      <w:pPr>
        <w:pStyle w:val="Examplebody"/>
        <w:rPr>
          <w:rStyle w:val="Cardexample1"/>
        </w:rPr>
      </w:pPr>
      <w:r w:rsidRPr="000527BA">
        <w:rPr>
          <w:rStyle w:val="Cardexample1"/>
        </w:rPr>
        <w:t>Br 1           0</w:t>
      </w:r>
      <w:r w:rsidR="005D3409" w:rsidRPr="000527BA">
        <w:rPr>
          <w:rStyle w:val="Cardexample1"/>
        </w:rPr>
        <w:t xml:space="preserve">     OFF</w:t>
      </w:r>
    </w:p>
    <w:p w14:paraId="7808307D" w14:textId="77777777" w:rsidR="0041037A" w:rsidRPr="000527BA" w:rsidRDefault="0041037A">
      <w:pPr>
        <w:pStyle w:val="Examplebody"/>
        <w:rPr>
          <w:rStyle w:val="Cardexample1"/>
        </w:rPr>
      </w:pPr>
      <w:r w:rsidRPr="000527BA">
        <w:rPr>
          <w:rStyle w:val="Cardexample1"/>
        </w:rPr>
        <w:t>Br 2           0</w:t>
      </w:r>
      <w:r w:rsidR="005D3409" w:rsidRPr="000527BA">
        <w:rPr>
          <w:rStyle w:val="Cardexample1"/>
        </w:rPr>
        <w:t xml:space="preserve">     OFF</w:t>
      </w:r>
    </w:p>
    <w:p w14:paraId="6D391D86" w14:textId="77777777" w:rsidR="0041037A" w:rsidRPr="000527BA" w:rsidRDefault="0041037A">
      <w:pPr>
        <w:pStyle w:val="Examplebody"/>
        <w:rPr>
          <w:rStyle w:val="Cardexample1"/>
        </w:rPr>
      </w:pPr>
      <w:r w:rsidRPr="000527BA">
        <w:rPr>
          <w:rStyle w:val="Cardexample1"/>
        </w:rPr>
        <w:t>Br 3           0</w:t>
      </w:r>
      <w:r w:rsidR="005D3409" w:rsidRPr="000527BA">
        <w:rPr>
          <w:rStyle w:val="Cardexample1"/>
        </w:rPr>
        <w:t xml:space="preserve">     OFF</w:t>
      </w:r>
    </w:p>
    <w:p w14:paraId="432E9018" w14:textId="77777777" w:rsidR="0041037A" w:rsidRPr="000527BA" w:rsidRDefault="0041037A">
      <w:pPr>
        <w:pStyle w:val="Examplebody"/>
        <w:rPr>
          <w:rStyle w:val="Cardexample1"/>
        </w:rPr>
      </w:pPr>
      <w:r w:rsidRPr="000527BA">
        <w:rPr>
          <w:rStyle w:val="Cardexample1"/>
        </w:rPr>
        <w:t>Br 4           0</w:t>
      </w:r>
      <w:r w:rsidR="005D3409" w:rsidRPr="000527BA">
        <w:rPr>
          <w:rStyle w:val="Cardexample1"/>
        </w:rPr>
        <w:t xml:space="preserve">     OFF</w:t>
      </w:r>
    </w:p>
    <w:p w14:paraId="6C5AD0A4" w14:textId="77777777" w:rsidR="0041037A" w:rsidRPr="000527BA" w:rsidRDefault="0041037A">
      <w:pPr>
        <w:pStyle w:val="Examplebody"/>
        <w:rPr>
          <w:rStyle w:val="Cardexample1"/>
        </w:rPr>
      </w:pPr>
      <w:r w:rsidRPr="000527BA">
        <w:rPr>
          <w:rStyle w:val="Cardexample1"/>
        </w:rPr>
        <w:t>Br 5           2</w:t>
      </w:r>
      <w:r w:rsidR="005D3409" w:rsidRPr="000527BA">
        <w:rPr>
          <w:rStyle w:val="Cardexample1"/>
        </w:rPr>
        <w:t xml:space="preserve">     OFF</w:t>
      </w:r>
    </w:p>
    <w:p w14:paraId="7303214E" w14:textId="77777777" w:rsidR="0041037A" w:rsidRPr="000527BA" w:rsidRDefault="0041037A">
      <w:pPr>
        <w:pStyle w:val="Examplebody"/>
        <w:rPr>
          <w:rStyle w:val="Cardexample1"/>
        </w:rPr>
      </w:pPr>
      <w:r w:rsidRPr="000527BA">
        <w:rPr>
          <w:rStyle w:val="Cardexample1"/>
        </w:rPr>
        <w:t>Br 6           0</w:t>
      </w:r>
      <w:r w:rsidR="005D3409" w:rsidRPr="000527BA">
        <w:rPr>
          <w:rStyle w:val="Cardexample1"/>
        </w:rPr>
        <w:t xml:space="preserve">     OFF</w:t>
      </w:r>
    </w:p>
    <w:p w14:paraId="5A21A5BF" w14:textId="77777777" w:rsidR="0041037A" w:rsidRPr="000527BA" w:rsidRDefault="0041037A">
      <w:pPr>
        <w:pStyle w:val="Examplebody"/>
        <w:rPr>
          <w:rStyle w:val="Cardexample1"/>
        </w:rPr>
      </w:pPr>
      <w:r w:rsidRPr="000527BA">
        <w:rPr>
          <w:rStyle w:val="Cardexample1"/>
        </w:rPr>
        <w:t>Br 7           2</w:t>
      </w:r>
      <w:r w:rsidR="005D3409" w:rsidRPr="000527BA">
        <w:rPr>
          <w:rStyle w:val="Cardexample1"/>
        </w:rPr>
        <w:t xml:space="preserve">      ON</w:t>
      </w:r>
    </w:p>
    <w:p w14:paraId="57E06654" w14:textId="77777777" w:rsidR="0041037A" w:rsidRPr="000527BA" w:rsidRDefault="0041037A">
      <w:pPr>
        <w:pStyle w:val="Examplebody"/>
        <w:rPr>
          <w:rStyle w:val="Cardexample1"/>
        </w:rPr>
      </w:pPr>
      <w:r w:rsidRPr="000527BA">
        <w:rPr>
          <w:rStyle w:val="Cardexample1"/>
        </w:rPr>
        <w:t>Br 8           0</w:t>
      </w:r>
      <w:r w:rsidR="005D3409" w:rsidRPr="000527BA">
        <w:rPr>
          <w:rStyle w:val="Cardexample1"/>
        </w:rPr>
        <w:t xml:space="preserve">     OFF</w:t>
      </w:r>
    </w:p>
    <w:p w14:paraId="56C28B77" w14:textId="77777777" w:rsidR="0041037A" w:rsidRPr="000527BA" w:rsidRDefault="0041037A">
      <w:pPr>
        <w:pStyle w:val="Examplebody"/>
        <w:rPr>
          <w:rStyle w:val="Cardexample1"/>
        </w:rPr>
      </w:pPr>
      <w:r w:rsidRPr="000527BA">
        <w:rPr>
          <w:rStyle w:val="Cardexample1"/>
        </w:rPr>
        <w:t>Br 9           0</w:t>
      </w:r>
      <w:r w:rsidR="005D3409" w:rsidRPr="000527BA">
        <w:rPr>
          <w:rStyle w:val="Cardexample1"/>
        </w:rPr>
        <w:t xml:space="preserve">     OFF</w:t>
      </w:r>
    </w:p>
    <w:p w14:paraId="006D441A" w14:textId="77777777" w:rsidR="0041037A" w:rsidRPr="000527BA" w:rsidRDefault="0041037A">
      <w:pPr>
        <w:pStyle w:val="Examplebody"/>
        <w:rPr>
          <w:rStyle w:val="Cardexample1"/>
        </w:rPr>
      </w:pPr>
      <w:r w:rsidRPr="000527BA">
        <w:rPr>
          <w:rStyle w:val="Cardexample1"/>
        </w:rPr>
        <w:t>Br 10          0</w:t>
      </w:r>
      <w:r w:rsidR="005D3409" w:rsidRPr="000527BA">
        <w:rPr>
          <w:rStyle w:val="Cardexample1"/>
        </w:rPr>
        <w:t xml:space="preserve">     OFF</w:t>
      </w:r>
    </w:p>
    <w:p w14:paraId="7ADA5430" w14:textId="77777777" w:rsidR="0041037A" w:rsidRPr="000527BA" w:rsidRDefault="0041037A">
      <w:pPr>
        <w:pStyle w:val="Examplebody"/>
        <w:rPr>
          <w:rStyle w:val="Cardexample1"/>
        </w:rPr>
      </w:pPr>
      <w:r w:rsidRPr="000527BA">
        <w:rPr>
          <w:rStyle w:val="Cardexample1"/>
        </w:rPr>
        <w:t>Br 11          2</w:t>
      </w:r>
      <w:r w:rsidR="005D3409" w:rsidRPr="000527BA">
        <w:rPr>
          <w:rStyle w:val="Cardexample1"/>
        </w:rPr>
        <w:t xml:space="preserve">     OFF</w:t>
      </w:r>
    </w:p>
    <w:p w14:paraId="24DC9EDD" w14:textId="77777777" w:rsidR="0041037A" w:rsidRPr="000527BA" w:rsidRDefault="0041037A">
      <w:pPr>
        <w:pStyle w:val="Examplebody"/>
        <w:rPr>
          <w:rStyle w:val="Cardexample1"/>
        </w:rPr>
      </w:pPr>
      <w:proofErr w:type="spellStart"/>
      <w:r w:rsidRPr="000527BA">
        <w:rPr>
          <w:rStyle w:val="Cardexample1"/>
        </w:rPr>
        <w:t>BRr</w:t>
      </w:r>
      <w:proofErr w:type="spellEnd"/>
      <w:r w:rsidRPr="000527BA">
        <w:rPr>
          <w:rStyle w:val="Cardexample1"/>
        </w:rPr>
        <w:t xml:space="preserve"> 12         1 </w:t>
      </w:r>
      <w:r w:rsidR="005D3409" w:rsidRPr="000527BA">
        <w:rPr>
          <w:rStyle w:val="Cardexample1"/>
        </w:rPr>
        <w:t xml:space="preserve">    OFF</w:t>
      </w:r>
    </w:p>
    <w:p w14:paraId="3EC7592E" w14:textId="77777777" w:rsidR="0041037A" w:rsidRPr="000527BA" w:rsidRDefault="0041037A">
      <w:pPr>
        <w:pStyle w:val="Examplebody"/>
        <w:rPr>
          <w:rStyle w:val="Cardexample1"/>
        </w:rPr>
      </w:pPr>
    </w:p>
    <w:p w14:paraId="00B50BD6" w14:textId="77777777" w:rsidR="0041037A" w:rsidRPr="000527BA" w:rsidRDefault="0041037A">
      <w:pPr>
        <w:pStyle w:val="Examplebody"/>
        <w:rPr>
          <w:rStyle w:val="Cardexample1"/>
        </w:rPr>
      </w:pPr>
      <w:r w:rsidRPr="000527BA">
        <w:rPr>
          <w:rStyle w:val="Cardexample1"/>
        </w:rPr>
        <w:t xml:space="preserve">STR INT    STRIC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p>
    <w:p w14:paraId="3C93C737" w14:textId="77777777" w:rsidR="0041037A" w:rsidRPr="000527BA" w:rsidRDefault="0041037A">
      <w:pPr>
        <w:pStyle w:val="Examplebody"/>
        <w:rPr>
          <w:rStyle w:val="Cardexample1"/>
        </w:rPr>
      </w:pPr>
      <w:r w:rsidRPr="000527BA">
        <w:rPr>
          <w:rStyle w:val="Cardexample1"/>
        </w:rPr>
        <w:t xml:space="preserve">Br 1                 </w:t>
      </w:r>
    </w:p>
    <w:p w14:paraId="0C4E64D9"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367F8BEF" w14:textId="77777777" w:rsidR="0041037A" w:rsidRPr="000527BA" w:rsidRDefault="0041037A">
      <w:pPr>
        <w:pStyle w:val="Examplebody"/>
        <w:rPr>
          <w:rStyle w:val="Cardexample1"/>
        </w:rPr>
      </w:pPr>
      <w:r w:rsidRPr="000527BA">
        <w:rPr>
          <w:rStyle w:val="Cardexample1"/>
        </w:rPr>
        <w:t xml:space="preserve">Br 3           </w:t>
      </w:r>
    </w:p>
    <w:p w14:paraId="56282504" w14:textId="77777777" w:rsidR="0041037A" w:rsidRPr="000527BA" w:rsidRDefault="0041037A">
      <w:pPr>
        <w:pStyle w:val="Examplebody"/>
        <w:rPr>
          <w:rStyle w:val="Cardexample1"/>
        </w:rPr>
      </w:pPr>
      <w:r w:rsidRPr="000527BA">
        <w:rPr>
          <w:rStyle w:val="Cardexample1"/>
        </w:rPr>
        <w:t>Br 4</w:t>
      </w:r>
    </w:p>
    <w:p w14:paraId="5D20F872" w14:textId="77777777" w:rsidR="0041037A" w:rsidRPr="000527BA" w:rsidRDefault="0041037A">
      <w:pPr>
        <w:pStyle w:val="Examplebody"/>
        <w:rPr>
          <w:rStyle w:val="Cardexample1"/>
        </w:rPr>
      </w:pPr>
      <w:r w:rsidRPr="000527BA">
        <w:rPr>
          <w:rStyle w:val="Cardexample1"/>
        </w:rPr>
        <w:t xml:space="preserve">Br 5         OFF     </w:t>
      </w:r>
      <w:proofErr w:type="spellStart"/>
      <w:r w:rsidRPr="000527BA">
        <w:rPr>
          <w:rStyle w:val="Cardexample1"/>
        </w:rPr>
        <w:t>OFF</w:t>
      </w:r>
      <w:proofErr w:type="spellEnd"/>
    </w:p>
    <w:p w14:paraId="54E82021"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68256F59" w14:textId="77777777" w:rsidR="0041037A" w:rsidRPr="000527BA" w:rsidRDefault="0041037A">
      <w:pPr>
        <w:pStyle w:val="Examplebody"/>
        <w:rPr>
          <w:rStyle w:val="Cardexample1"/>
        </w:rPr>
      </w:pPr>
      <w:r w:rsidRPr="000527BA">
        <w:rPr>
          <w:rStyle w:val="Cardexample1"/>
        </w:rPr>
        <w:t xml:space="preserve">Br 7         OFF     </w:t>
      </w:r>
      <w:proofErr w:type="spellStart"/>
      <w:r w:rsidRPr="000527BA">
        <w:rPr>
          <w:rStyle w:val="Cardexample1"/>
        </w:rPr>
        <w:t>OFF</w:t>
      </w:r>
      <w:proofErr w:type="spellEnd"/>
    </w:p>
    <w:p w14:paraId="7F2D8F9B" w14:textId="77777777" w:rsidR="0041037A" w:rsidRPr="000527BA" w:rsidRDefault="0041037A">
      <w:pPr>
        <w:pStyle w:val="Examplebody"/>
        <w:rPr>
          <w:rStyle w:val="Cardexample1"/>
        </w:rPr>
      </w:pPr>
      <w:r w:rsidRPr="000527BA">
        <w:rPr>
          <w:rStyle w:val="Cardexample1"/>
        </w:rPr>
        <w:t>Br 8</w:t>
      </w:r>
    </w:p>
    <w:p w14:paraId="11EB2B31" w14:textId="77777777" w:rsidR="0041037A" w:rsidRPr="000527BA" w:rsidRDefault="0041037A">
      <w:pPr>
        <w:pStyle w:val="Examplebody"/>
        <w:rPr>
          <w:rStyle w:val="Cardexample1"/>
        </w:rPr>
      </w:pPr>
      <w:r w:rsidRPr="000527BA">
        <w:rPr>
          <w:rStyle w:val="Cardexample1"/>
        </w:rPr>
        <w:t xml:space="preserve">Br 9                 </w:t>
      </w:r>
    </w:p>
    <w:p w14:paraId="05E4B046" w14:textId="77777777" w:rsidR="0041037A" w:rsidRPr="000527BA" w:rsidRDefault="0041037A">
      <w:pPr>
        <w:pStyle w:val="Examplebody"/>
        <w:rPr>
          <w:rStyle w:val="Cardexample1"/>
        </w:rPr>
      </w:pPr>
      <w:r w:rsidRPr="000527BA">
        <w:rPr>
          <w:rStyle w:val="Cardexample1"/>
        </w:rPr>
        <w:t xml:space="preserve">Br 10        </w:t>
      </w:r>
    </w:p>
    <w:p w14:paraId="314B2D1F" w14:textId="77777777" w:rsidR="0041037A" w:rsidRPr="000527BA" w:rsidRDefault="0041037A">
      <w:pPr>
        <w:pStyle w:val="Examplebody"/>
        <w:rPr>
          <w:rStyle w:val="Cardexample1"/>
        </w:rPr>
      </w:pPr>
      <w:r w:rsidRPr="000527BA">
        <w:rPr>
          <w:rStyle w:val="Cardexample1"/>
        </w:rPr>
        <w:t xml:space="preserve">Br 11        OFF     </w:t>
      </w:r>
      <w:proofErr w:type="spellStart"/>
      <w:r w:rsidRPr="000527BA">
        <w:rPr>
          <w:rStyle w:val="Cardexample1"/>
        </w:rPr>
        <w:t>OFF</w:t>
      </w:r>
      <w:proofErr w:type="spellEnd"/>
      <w:r w:rsidRPr="000527BA">
        <w:rPr>
          <w:rStyle w:val="Cardexample1"/>
        </w:rPr>
        <w:t xml:space="preserve">    </w:t>
      </w:r>
    </w:p>
    <w:p w14:paraId="2C0EC0E0" w14:textId="77777777" w:rsidR="0041037A" w:rsidRPr="000527BA" w:rsidRDefault="0041037A">
      <w:pPr>
        <w:pStyle w:val="Examplebody"/>
        <w:rPr>
          <w:rStyle w:val="Cardexample1"/>
        </w:rPr>
      </w:pPr>
      <w:r w:rsidRPr="000527BA">
        <w:rPr>
          <w:rStyle w:val="Cardexample1"/>
        </w:rPr>
        <w:t>Br 12        OFF</w:t>
      </w:r>
    </w:p>
    <w:p w14:paraId="4D0A1735" w14:textId="77777777" w:rsidR="0041037A" w:rsidRPr="000527BA" w:rsidRDefault="0041037A">
      <w:pPr>
        <w:pStyle w:val="Examplebody"/>
        <w:rPr>
          <w:rStyle w:val="Cardexample1"/>
        </w:rPr>
      </w:pPr>
    </w:p>
    <w:p w14:paraId="1729312F" w14:textId="77777777" w:rsidR="0041037A" w:rsidRPr="000527BA" w:rsidRDefault="0041037A">
      <w:pPr>
        <w:pStyle w:val="Examplebody"/>
        <w:rPr>
          <w:rStyle w:val="Cardexample1"/>
        </w:rPr>
      </w:pPr>
      <w:r w:rsidRPr="000527BA">
        <w:rPr>
          <w:rStyle w:val="Cardexample1"/>
        </w:rPr>
        <w:t xml:space="preserve">STR TOP    KTSTR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p>
    <w:p w14:paraId="2250A541" w14:textId="77777777" w:rsidR="0041037A" w:rsidRPr="000527BA" w:rsidRDefault="0041037A">
      <w:pPr>
        <w:pStyle w:val="Examplebody"/>
        <w:rPr>
          <w:rStyle w:val="Cardexample1"/>
        </w:rPr>
      </w:pPr>
      <w:r w:rsidRPr="000527BA">
        <w:rPr>
          <w:rStyle w:val="Cardexample1"/>
        </w:rPr>
        <w:t xml:space="preserve">Br 1                 </w:t>
      </w:r>
    </w:p>
    <w:p w14:paraId="0AE0658A"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5DA41814" w14:textId="77777777" w:rsidR="0041037A" w:rsidRPr="000527BA" w:rsidRDefault="0041037A">
      <w:pPr>
        <w:pStyle w:val="Examplebody"/>
        <w:rPr>
          <w:rStyle w:val="Cardexample1"/>
        </w:rPr>
      </w:pPr>
      <w:r w:rsidRPr="000527BA">
        <w:rPr>
          <w:rStyle w:val="Cardexample1"/>
        </w:rPr>
        <w:t xml:space="preserve">Br 3           </w:t>
      </w:r>
    </w:p>
    <w:p w14:paraId="7B3C92E6" w14:textId="77777777" w:rsidR="0041037A" w:rsidRPr="000527BA" w:rsidRDefault="0041037A">
      <w:pPr>
        <w:pStyle w:val="Examplebody"/>
        <w:rPr>
          <w:rStyle w:val="Cardexample1"/>
        </w:rPr>
      </w:pPr>
      <w:r w:rsidRPr="000527BA">
        <w:rPr>
          <w:rStyle w:val="Cardexample1"/>
        </w:rPr>
        <w:t>Br 4</w:t>
      </w:r>
    </w:p>
    <w:p w14:paraId="5DDC8760" w14:textId="77777777" w:rsidR="0041037A" w:rsidRPr="000527BA" w:rsidRDefault="0041037A">
      <w:pPr>
        <w:pStyle w:val="Examplebody"/>
        <w:rPr>
          <w:rStyle w:val="Cardexample1"/>
        </w:rPr>
      </w:pPr>
      <w:r w:rsidRPr="000527BA">
        <w:rPr>
          <w:rStyle w:val="Cardexample1"/>
        </w:rPr>
        <w:t>Br 5           2       2</w:t>
      </w:r>
    </w:p>
    <w:p w14:paraId="70425799"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3C276DBC" w14:textId="77777777" w:rsidR="0041037A" w:rsidRPr="000527BA" w:rsidRDefault="0041037A">
      <w:pPr>
        <w:pStyle w:val="Examplebody"/>
        <w:rPr>
          <w:rStyle w:val="Cardexample1"/>
        </w:rPr>
      </w:pPr>
      <w:r w:rsidRPr="000527BA">
        <w:rPr>
          <w:rStyle w:val="Cardexample1"/>
        </w:rPr>
        <w:t>Br 7           2       2</w:t>
      </w:r>
    </w:p>
    <w:p w14:paraId="4FA9A787" w14:textId="77777777" w:rsidR="0041037A" w:rsidRPr="000527BA" w:rsidRDefault="0041037A">
      <w:pPr>
        <w:pStyle w:val="Examplebody"/>
        <w:rPr>
          <w:rStyle w:val="Cardexample1"/>
        </w:rPr>
      </w:pPr>
      <w:r w:rsidRPr="000527BA">
        <w:rPr>
          <w:rStyle w:val="Cardexample1"/>
        </w:rPr>
        <w:t>Br 8</w:t>
      </w:r>
    </w:p>
    <w:p w14:paraId="3A8CC4E7" w14:textId="77777777" w:rsidR="0041037A" w:rsidRPr="000527BA" w:rsidRDefault="0041037A">
      <w:pPr>
        <w:pStyle w:val="Examplebody"/>
        <w:rPr>
          <w:rStyle w:val="Cardexample1"/>
        </w:rPr>
      </w:pPr>
      <w:r w:rsidRPr="000527BA">
        <w:rPr>
          <w:rStyle w:val="Cardexample1"/>
        </w:rPr>
        <w:t xml:space="preserve">Br 9                 </w:t>
      </w:r>
    </w:p>
    <w:p w14:paraId="456AAA1C" w14:textId="77777777" w:rsidR="0041037A" w:rsidRPr="000527BA" w:rsidRDefault="0041037A">
      <w:pPr>
        <w:pStyle w:val="Examplebody"/>
        <w:rPr>
          <w:rStyle w:val="Cardexample1"/>
        </w:rPr>
      </w:pPr>
      <w:r w:rsidRPr="000527BA">
        <w:rPr>
          <w:rStyle w:val="Cardexample1"/>
        </w:rPr>
        <w:t xml:space="preserve">Br 10        </w:t>
      </w:r>
    </w:p>
    <w:p w14:paraId="280CC5FF" w14:textId="77777777" w:rsidR="0041037A" w:rsidRPr="000527BA" w:rsidRDefault="0041037A">
      <w:pPr>
        <w:pStyle w:val="Examplebody"/>
        <w:rPr>
          <w:rStyle w:val="Cardexample1"/>
        </w:rPr>
      </w:pPr>
      <w:r w:rsidRPr="000527BA">
        <w:rPr>
          <w:rStyle w:val="Cardexample1"/>
        </w:rPr>
        <w:t xml:space="preserve">Br 11          2       2 </w:t>
      </w:r>
    </w:p>
    <w:p w14:paraId="0D14889A" w14:textId="77777777" w:rsidR="0041037A" w:rsidRPr="000527BA" w:rsidRDefault="0041037A">
      <w:pPr>
        <w:pStyle w:val="Examplebody"/>
        <w:rPr>
          <w:rStyle w:val="Cardexample1"/>
        </w:rPr>
      </w:pPr>
      <w:r w:rsidRPr="000527BA">
        <w:rPr>
          <w:rStyle w:val="Cardexample1"/>
        </w:rPr>
        <w:t>Br 12          2</w:t>
      </w:r>
    </w:p>
    <w:p w14:paraId="67C941ED" w14:textId="77777777" w:rsidR="0041037A" w:rsidRPr="000527BA" w:rsidRDefault="0041037A">
      <w:pPr>
        <w:pStyle w:val="Examplebody"/>
        <w:rPr>
          <w:rStyle w:val="Cardexample1"/>
        </w:rPr>
      </w:pPr>
    </w:p>
    <w:p w14:paraId="2EF313F7" w14:textId="77777777" w:rsidR="0041037A" w:rsidRPr="000527BA" w:rsidRDefault="0041037A">
      <w:pPr>
        <w:pStyle w:val="Examplebody"/>
        <w:keepNext/>
        <w:rPr>
          <w:rStyle w:val="Cardexample1"/>
        </w:rPr>
      </w:pPr>
      <w:r w:rsidRPr="000527BA">
        <w:rPr>
          <w:rStyle w:val="Cardexample1"/>
        </w:rPr>
        <w:lastRenderedPageBreak/>
        <w:t xml:space="preserve">STR BOT    KBSTR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p>
    <w:p w14:paraId="3E51AFAA" w14:textId="77777777" w:rsidR="0041037A" w:rsidRPr="000527BA" w:rsidRDefault="0041037A">
      <w:pPr>
        <w:pStyle w:val="Examplebody"/>
        <w:keepNext/>
        <w:rPr>
          <w:rStyle w:val="Cardexample1"/>
        </w:rPr>
      </w:pPr>
      <w:r w:rsidRPr="000527BA">
        <w:rPr>
          <w:rStyle w:val="Cardexample1"/>
        </w:rPr>
        <w:t xml:space="preserve">Br 1                 </w:t>
      </w:r>
    </w:p>
    <w:p w14:paraId="5ECCEACB" w14:textId="77777777" w:rsidR="0041037A" w:rsidRPr="000527BA" w:rsidRDefault="0041037A">
      <w:pPr>
        <w:pStyle w:val="Examplebody"/>
        <w:keepNext/>
        <w:rPr>
          <w:rStyle w:val="Cardexample1"/>
        </w:rPr>
      </w:pPr>
      <w:r w:rsidRPr="000527BA">
        <w:rPr>
          <w:rStyle w:val="Cardexample1"/>
        </w:rPr>
        <w:t>Br 2</w:t>
      </w:r>
      <w:r w:rsidRPr="000527BA">
        <w:rPr>
          <w:rStyle w:val="Cardexample1"/>
        </w:rPr>
        <w:tab/>
        <w:t xml:space="preserve">        </w:t>
      </w:r>
    </w:p>
    <w:p w14:paraId="76584602" w14:textId="77777777" w:rsidR="0041037A" w:rsidRPr="000527BA" w:rsidRDefault="0041037A">
      <w:pPr>
        <w:pStyle w:val="Examplebody"/>
        <w:keepNext/>
        <w:rPr>
          <w:rStyle w:val="Cardexample1"/>
        </w:rPr>
      </w:pPr>
      <w:r w:rsidRPr="000527BA">
        <w:rPr>
          <w:rStyle w:val="Cardexample1"/>
        </w:rPr>
        <w:t xml:space="preserve">Br 3           </w:t>
      </w:r>
    </w:p>
    <w:p w14:paraId="3382B9E2" w14:textId="77777777" w:rsidR="0041037A" w:rsidRPr="000527BA" w:rsidRDefault="0041037A">
      <w:pPr>
        <w:pStyle w:val="Examplebody"/>
        <w:keepNext/>
        <w:rPr>
          <w:rStyle w:val="Cardexample1"/>
        </w:rPr>
      </w:pPr>
      <w:r w:rsidRPr="000527BA">
        <w:rPr>
          <w:rStyle w:val="Cardexample1"/>
        </w:rPr>
        <w:t>Br 4</w:t>
      </w:r>
    </w:p>
    <w:p w14:paraId="3921D005" w14:textId="77777777" w:rsidR="0041037A" w:rsidRPr="000527BA" w:rsidRDefault="0041037A">
      <w:pPr>
        <w:pStyle w:val="Examplebody"/>
        <w:keepNext/>
        <w:rPr>
          <w:rStyle w:val="Cardexample1"/>
        </w:rPr>
      </w:pPr>
      <w:r w:rsidRPr="000527BA">
        <w:rPr>
          <w:rStyle w:val="Cardexample1"/>
        </w:rPr>
        <w:t>Br 5          41      41</w:t>
      </w:r>
    </w:p>
    <w:p w14:paraId="61361D24" w14:textId="77777777" w:rsidR="0041037A" w:rsidRPr="000527BA" w:rsidRDefault="0041037A">
      <w:pPr>
        <w:pStyle w:val="Examplebody"/>
        <w:keepNext/>
        <w:rPr>
          <w:rStyle w:val="Cardexample1"/>
        </w:rPr>
      </w:pPr>
      <w:r w:rsidRPr="000527BA">
        <w:rPr>
          <w:rStyle w:val="Cardexample1"/>
        </w:rPr>
        <w:t>Br 6</w:t>
      </w:r>
      <w:r w:rsidRPr="000527BA">
        <w:rPr>
          <w:rStyle w:val="Cardexample1"/>
        </w:rPr>
        <w:tab/>
        <w:t xml:space="preserve">        </w:t>
      </w:r>
    </w:p>
    <w:p w14:paraId="7408D94C" w14:textId="77777777" w:rsidR="0041037A" w:rsidRPr="000527BA" w:rsidRDefault="0041037A">
      <w:pPr>
        <w:pStyle w:val="Examplebody"/>
        <w:keepNext/>
        <w:rPr>
          <w:rStyle w:val="Cardexample1"/>
        </w:rPr>
      </w:pPr>
      <w:r w:rsidRPr="000527BA">
        <w:rPr>
          <w:rStyle w:val="Cardexample1"/>
        </w:rPr>
        <w:t>Br 7          38      38</w:t>
      </w:r>
    </w:p>
    <w:p w14:paraId="1285360B" w14:textId="77777777" w:rsidR="0041037A" w:rsidRPr="000527BA" w:rsidRDefault="0041037A">
      <w:pPr>
        <w:pStyle w:val="Examplebody"/>
        <w:keepNext/>
        <w:rPr>
          <w:rStyle w:val="Cardexample1"/>
        </w:rPr>
      </w:pPr>
      <w:r w:rsidRPr="000527BA">
        <w:rPr>
          <w:rStyle w:val="Cardexample1"/>
        </w:rPr>
        <w:t>Br 8</w:t>
      </w:r>
    </w:p>
    <w:p w14:paraId="1B76FA2C" w14:textId="77777777" w:rsidR="0041037A" w:rsidRPr="000527BA" w:rsidRDefault="0041037A">
      <w:pPr>
        <w:pStyle w:val="Examplebody"/>
        <w:keepNext/>
        <w:rPr>
          <w:rStyle w:val="Cardexample1"/>
        </w:rPr>
      </w:pPr>
      <w:r w:rsidRPr="000527BA">
        <w:rPr>
          <w:rStyle w:val="Cardexample1"/>
        </w:rPr>
        <w:t xml:space="preserve">Br 9                 </w:t>
      </w:r>
    </w:p>
    <w:p w14:paraId="3E6829F9" w14:textId="77777777" w:rsidR="0041037A" w:rsidRPr="000527BA" w:rsidRDefault="0041037A">
      <w:pPr>
        <w:pStyle w:val="Examplebody"/>
        <w:keepNext/>
        <w:rPr>
          <w:rStyle w:val="Cardexample1"/>
        </w:rPr>
      </w:pPr>
      <w:r w:rsidRPr="000527BA">
        <w:rPr>
          <w:rStyle w:val="Cardexample1"/>
        </w:rPr>
        <w:t xml:space="preserve">Br 10        </w:t>
      </w:r>
    </w:p>
    <w:p w14:paraId="3D1F13F1" w14:textId="77777777" w:rsidR="0041037A" w:rsidRPr="000527BA" w:rsidRDefault="0041037A">
      <w:pPr>
        <w:pStyle w:val="Examplebody"/>
        <w:keepNext/>
        <w:rPr>
          <w:rStyle w:val="Cardexample1"/>
        </w:rPr>
      </w:pPr>
      <w:r w:rsidRPr="000527BA">
        <w:rPr>
          <w:rStyle w:val="Cardexample1"/>
        </w:rPr>
        <w:t xml:space="preserve">Br 11         39      39 </w:t>
      </w:r>
    </w:p>
    <w:p w14:paraId="6C4CE043" w14:textId="77777777" w:rsidR="0041037A" w:rsidRPr="000527BA" w:rsidRDefault="0041037A">
      <w:pPr>
        <w:pStyle w:val="Examplebody"/>
        <w:keepNext/>
        <w:rPr>
          <w:rStyle w:val="Cardexample1"/>
        </w:rPr>
      </w:pPr>
      <w:r w:rsidRPr="000527BA">
        <w:rPr>
          <w:rStyle w:val="Cardexample1"/>
        </w:rPr>
        <w:t>Br 12         46</w:t>
      </w:r>
    </w:p>
    <w:p w14:paraId="5C4450C4" w14:textId="77777777" w:rsidR="0041037A" w:rsidRPr="000527BA" w:rsidRDefault="0041037A">
      <w:pPr>
        <w:pStyle w:val="Examplebody"/>
        <w:rPr>
          <w:rStyle w:val="Cardexample1"/>
        </w:rPr>
      </w:pPr>
    </w:p>
    <w:p w14:paraId="43DB54BB" w14:textId="77777777" w:rsidR="0041037A" w:rsidRPr="000527BA" w:rsidRDefault="0041037A">
      <w:pPr>
        <w:pStyle w:val="Examplebody"/>
        <w:rPr>
          <w:rStyle w:val="Cardexample1"/>
        </w:rPr>
      </w:pPr>
      <w:r w:rsidRPr="000527BA">
        <w:rPr>
          <w:rStyle w:val="Cardexample1"/>
        </w:rPr>
        <w:t xml:space="preserve">STR SINK   SINKC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p>
    <w:p w14:paraId="504E687E" w14:textId="77777777" w:rsidR="0041037A" w:rsidRPr="000527BA" w:rsidRDefault="0041037A">
      <w:pPr>
        <w:pStyle w:val="Examplebody"/>
        <w:rPr>
          <w:rStyle w:val="Cardexample1"/>
        </w:rPr>
      </w:pPr>
      <w:r w:rsidRPr="000527BA">
        <w:rPr>
          <w:rStyle w:val="Cardexample1"/>
        </w:rPr>
        <w:t xml:space="preserve">Br 1                 </w:t>
      </w:r>
    </w:p>
    <w:p w14:paraId="6B0B8C74"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35182073" w14:textId="77777777" w:rsidR="0041037A" w:rsidRPr="000527BA" w:rsidRDefault="0041037A">
      <w:pPr>
        <w:pStyle w:val="Examplebody"/>
        <w:rPr>
          <w:rStyle w:val="Cardexample1"/>
        </w:rPr>
      </w:pPr>
      <w:r w:rsidRPr="000527BA">
        <w:rPr>
          <w:rStyle w:val="Cardexample1"/>
        </w:rPr>
        <w:t xml:space="preserve">Br 3           </w:t>
      </w:r>
    </w:p>
    <w:p w14:paraId="79A19B3D" w14:textId="77777777" w:rsidR="0041037A" w:rsidRPr="000527BA" w:rsidRDefault="0041037A">
      <w:pPr>
        <w:pStyle w:val="Examplebody"/>
        <w:rPr>
          <w:rStyle w:val="Cardexample1"/>
        </w:rPr>
      </w:pPr>
      <w:r w:rsidRPr="000527BA">
        <w:rPr>
          <w:rStyle w:val="Cardexample1"/>
        </w:rPr>
        <w:t>Br 4</w:t>
      </w:r>
    </w:p>
    <w:p w14:paraId="47CD6D98" w14:textId="77777777" w:rsidR="0041037A" w:rsidRPr="000527BA" w:rsidRDefault="0041037A">
      <w:pPr>
        <w:pStyle w:val="Examplebody"/>
        <w:rPr>
          <w:rStyle w:val="Cardexample1"/>
        </w:rPr>
      </w:pPr>
      <w:r w:rsidRPr="000527BA">
        <w:rPr>
          <w:rStyle w:val="Cardexample1"/>
        </w:rPr>
        <w:t>Br 5       POINT    LINE</w:t>
      </w:r>
    </w:p>
    <w:p w14:paraId="2EF23291"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1C8AB00E" w14:textId="77777777" w:rsidR="0041037A" w:rsidRPr="000527BA" w:rsidRDefault="0041037A">
      <w:pPr>
        <w:pStyle w:val="Examplebody"/>
        <w:rPr>
          <w:rStyle w:val="Cardexample1"/>
        </w:rPr>
      </w:pPr>
      <w:r w:rsidRPr="000527BA">
        <w:rPr>
          <w:rStyle w:val="Cardexample1"/>
        </w:rPr>
        <w:t xml:space="preserve">Br 7       POINT   </w:t>
      </w:r>
      <w:proofErr w:type="spellStart"/>
      <w:r w:rsidRPr="000527BA">
        <w:rPr>
          <w:rStyle w:val="Cardexample1"/>
        </w:rPr>
        <w:t>POINT</w:t>
      </w:r>
      <w:proofErr w:type="spellEnd"/>
    </w:p>
    <w:p w14:paraId="0F90D897" w14:textId="77777777" w:rsidR="0041037A" w:rsidRPr="000527BA" w:rsidRDefault="0041037A">
      <w:pPr>
        <w:pStyle w:val="Examplebody"/>
        <w:rPr>
          <w:rStyle w:val="Cardexample1"/>
        </w:rPr>
      </w:pPr>
      <w:r w:rsidRPr="000527BA">
        <w:rPr>
          <w:rStyle w:val="Cardexample1"/>
        </w:rPr>
        <w:t>Br 8</w:t>
      </w:r>
    </w:p>
    <w:p w14:paraId="42D1C19E" w14:textId="77777777" w:rsidR="0041037A" w:rsidRPr="000527BA" w:rsidRDefault="0041037A">
      <w:pPr>
        <w:pStyle w:val="Examplebody"/>
        <w:rPr>
          <w:rStyle w:val="Cardexample1"/>
        </w:rPr>
      </w:pPr>
      <w:r w:rsidRPr="000527BA">
        <w:rPr>
          <w:rStyle w:val="Cardexample1"/>
        </w:rPr>
        <w:t xml:space="preserve">Br 9                 </w:t>
      </w:r>
    </w:p>
    <w:p w14:paraId="03FD9D0C" w14:textId="77777777" w:rsidR="0041037A" w:rsidRPr="000527BA" w:rsidRDefault="0041037A">
      <w:pPr>
        <w:pStyle w:val="Examplebody"/>
        <w:rPr>
          <w:rStyle w:val="Cardexample1"/>
        </w:rPr>
      </w:pPr>
      <w:r w:rsidRPr="000527BA">
        <w:rPr>
          <w:rStyle w:val="Cardexample1"/>
        </w:rPr>
        <w:t xml:space="preserve">Br 10        </w:t>
      </w:r>
    </w:p>
    <w:p w14:paraId="337E9640" w14:textId="77777777" w:rsidR="0041037A" w:rsidRPr="000527BA" w:rsidRDefault="0041037A">
      <w:pPr>
        <w:pStyle w:val="Examplebody"/>
        <w:rPr>
          <w:rStyle w:val="Cardexample1"/>
        </w:rPr>
      </w:pPr>
      <w:r w:rsidRPr="000527BA">
        <w:rPr>
          <w:rStyle w:val="Cardexample1"/>
        </w:rPr>
        <w:t xml:space="preserve">Br 11      POINT   </w:t>
      </w:r>
      <w:proofErr w:type="spellStart"/>
      <w:r w:rsidRPr="000527BA">
        <w:rPr>
          <w:rStyle w:val="Cardexample1"/>
        </w:rPr>
        <w:t>POINT</w:t>
      </w:r>
      <w:proofErr w:type="spellEnd"/>
      <w:r w:rsidRPr="000527BA">
        <w:rPr>
          <w:rStyle w:val="Cardexample1"/>
        </w:rPr>
        <w:t xml:space="preserve">    </w:t>
      </w:r>
    </w:p>
    <w:p w14:paraId="1A56D444" w14:textId="77777777" w:rsidR="0041037A" w:rsidRPr="000527BA" w:rsidRDefault="0041037A">
      <w:pPr>
        <w:pStyle w:val="Examplebody"/>
        <w:rPr>
          <w:rStyle w:val="Cardexample1"/>
        </w:rPr>
      </w:pPr>
      <w:r w:rsidRPr="000527BA">
        <w:rPr>
          <w:rStyle w:val="Cardexample1"/>
        </w:rPr>
        <w:t>Br 12      POINT</w:t>
      </w:r>
    </w:p>
    <w:p w14:paraId="101A0554" w14:textId="77777777" w:rsidR="0041037A" w:rsidRPr="000527BA" w:rsidRDefault="0041037A">
      <w:pPr>
        <w:pStyle w:val="Examplebody"/>
        <w:rPr>
          <w:rStyle w:val="Cardexample1"/>
        </w:rPr>
      </w:pPr>
    </w:p>
    <w:p w14:paraId="514B2C13" w14:textId="77777777" w:rsidR="0041037A" w:rsidRPr="000527BA" w:rsidRDefault="0041037A">
      <w:pPr>
        <w:pStyle w:val="Examplebody"/>
        <w:rPr>
          <w:rStyle w:val="Cardexample1"/>
        </w:rPr>
      </w:pPr>
      <w:r w:rsidRPr="000527BA">
        <w:rPr>
          <w:rStyle w:val="Cardexample1"/>
        </w:rPr>
        <w:t xml:space="preserve">STR ELEV    ESTR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WSTR</w:t>
      </w:r>
    </w:p>
    <w:p w14:paraId="4BE6B675" w14:textId="77777777" w:rsidR="0041037A" w:rsidRPr="000527BA" w:rsidRDefault="0041037A">
      <w:pPr>
        <w:pStyle w:val="Examplebody"/>
        <w:rPr>
          <w:rStyle w:val="Cardexample1"/>
        </w:rPr>
      </w:pPr>
      <w:r w:rsidRPr="000527BA">
        <w:rPr>
          <w:rStyle w:val="Cardexample1"/>
        </w:rPr>
        <w:t xml:space="preserve">Br 1                 </w:t>
      </w:r>
    </w:p>
    <w:p w14:paraId="6CF2935F"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310CA0CB" w14:textId="77777777" w:rsidR="0041037A" w:rsidRPr="000527BA" w:rsidRDefault="0041037A">
      <w:pPr>
        <w:pStyle w:val="Examplebody"/>
        <w:rPr>
          <w:rStyle w:val="Cardexample1"/>
        </w:rPr>
      </w:pPr>
      <w:r w:rsidRPr="000527BA">
        <w:rPr>
          <w:rStyle w:val="Cardexample1"/>
        </w:rPr>
        <w:t xml:space="preserve">Br 3           </w:t>
      </w:r>
    </w:p>
    <w:p w14:paraId="4C815A32" w14:textId="77777777" w:rsidR="0041037A" w:rsidRPr="000527BA" w:rsidRDefault="0041037A">
      <w:pPr>
        <w:pStyle w:val="Examplebody"/>
        <w:rPr>
          <w:rStyle w:val="Cardexample1"/>
        </w:rPr>
      </w:pPr>
      <w:r w:rsidRPr="000527BA">
        <w:rPr>
          <w:rStyle w:val="Cardexample1"/>
        </w:rPr>
        <w:t>Br 4</w:t>
      </w:r>
    </w:p>
    <w:p w14:paraId="196E10D3" w14:textId="77777777" w:rsidR="0041037A" w:rsidRPr="000527BA" w:rsidRDefault="0041037A">
      <w:pPr>
        <w:pStyle w:val="Examplebody"/>
        <w:rPr>
          <w:rStyle w:val="Cardexample1"/>
        </w:rPr>
      </w:pPr>
      <w:r w:rsidRPr="000527BA">
        <w:rPr>
          <w:rStyle w:val="Cardexample1"/>
        </w:rPr>
        <w:t>Br 5       579.5   577.1</w:t>
      </w:r>
    </w:p>
    <w:p w14:paraId="2E882E45"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3963C8B6" w14:textId="77777777" w:rsidR="0041037A" w:rsidRPr="000527BA" w:rsidRDefault="0041037A">
      <w:pPr>
        <w:pStyle w:val="Examplebody"/>
        <w:rPr>
          <w:rStyle w:val="Cardexample1"/>
        </w:rPr>
      </w:pPr>
      <w:r w:rsidRPr="000527BA">
        <w:rPr>
          <w:rStyle w:val="Cardexample1"/>
        </w:rPr>
        <w:t xml:space="preserve">Br 7      </w:t>
      </w:r>
      <w:proofErr w:type="gramStart"/>
      <w:r w:rsidRPr="000527BA">
        <w:rPr>
          <w:rStyle w:val="Cardexample1"/>
        </w:rPr>
        <w:t>565.15  567.25</w:t>
      </w:r>
      <w:proofErr w:type="gramEnd"/>
    </w:p>
    <w:p w14:paraId="4417B812" w14:textId="77777777" w:rsidR="0041037A" w:rsidRPr="000527BA" w:rsidRDefault="0041037A">
      <w:pPr>
        <w:pStyle w:val="Examplebody"/>
        <w:rPr>
          <w:rStyle w:val="Cardexample1"/>
        </w:rPr>
      </w:pPr>
      <w:r w:rsidRPr="000527BA">
        <w:rPr>
          <w:rStyle w:val="Cardexample1"/>
        </w:rPr>
        <w:t>Br 8</w:t>
      </w:r>
    </w:p>
    <w:p w14:paraId="5CFD6F17" w14:textId="77777777" w:rsidR="0041037A" w:rsidRPr="000527BA" w:rsidRDefault="0041037A">
      <w:pPr>
        <w:pStyle w:val="Examplebody"/>
        <w:rPr>
          <w:rStyle w:val="Cardexample1"/>
        </w:rPr>
      </w:pPr>
      <w:r w:rsidRPr="000527BA">
        <w:rPr>
          <w:rStyle w:val="Cardexample1"/>
        </w:rPr>
        <w:t xml:space="preserve">Br 9                 </w:t>
      </w:r>
    </w:p>
    <w:p w14:paraId="019BBC6C" w14:textId="77777777" w:rsidR="0041037A" w:rsidRPr="000527BA" w:rsidRDefault="0041037A">
      <w:pPr>
        <w:pStyle w:val="Examplebody"/>
        <w:rPr>
          <w:rStyle w:val="Cardexample1"/>
        </w:rPr>
      </w:pPr>
      <w:r w:rsidRPr="000527BA">
        <w:rPr>
          <w:rStyle w:val="Cardexample1"/>
        </w:rPr>
        <w:t xml:space="preserve">Br 10        </w:t>
      </w:r>
    </w:p>
    <w:p w14:paraId="4E982066" w14:textId="77777777" w:rsidR="0041037A" w:rsidRPr="000527BA" w:rsidRDefault="0041037A">
      <w:pPr>
        <w:pStyle w:val="Examplebody"/>
        <w:rPr>
          <w:rStyle w:val="Cardexample1"/>
        </w:rPr>
      </w:pPr>
      <w:r w:rsidRPr="000527BA">
        <w:rPr>
          <w:rStyle w:val="Cardexample1"/>
        </w:rPr>
        <w:t xml:space="preserve">Br 11      485.0   489.0    </w:t>
      </w:r>
    </w:p>
    <w:p w14:paraId="3D1FC67E" w14:textId="77777777" w:rsidR="0041037A" w:rsidRPr="000527BA" w:rsidRDefault="0041037A">
      <w:pPr>
        <w:pStyle w:val="Examplebody"/>
        <w:rPr>
          <w:rStyle w:val="Cardexample1"/>
        </w:rPr>
      </w:pPr>
      <w:r w:rsidRPr="000527BA">
        <w:rPr>
          <w:rStyle w:val="Cardexample1"/>
        </w:rPr>
        <w:t>Br 12      456.9</w:t>
      </w:r>
    </w:p>
    <w:p w14:paraId="070EA220" w14:textId="77777777" w:rsidR="0041037A" w:rsidRPr="000527BA" w:rsidRDefault="0041037A">
      <w:pPr>
        <w:pStyle w:val="Examplebody"/>
        <w:rPr>
          <w:rStyle w:val="Cardexample1"/>
        </w:rPr>
      </w:pPr>
    </w:p>
    <w:p w14:paraId="576E4AA3" w14:textId="77777777" w:rsidR="0041037A" w:rsidRPr="000527BA" w:rsidRDefault="0041037A">
      <w:pPr>
        <w:pStyle w:val="Examplebody"/>
        <w:rPr>
          <w:rStyle w:val="Cardexample1"/>
        </w:rPr>
      </w:pPr>
      <w:r w:rsidRPr="000527BA">
        <w:rPr>
          <w:rStyle w:val="Cardexample1"/>
        </w:rPr>
        <w:t xml:space="preserve">STR WIDTH   WSTR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p>
    <w:p w14:paraId="3D324514" w14:textId="77777777" w:rsidR="0041037A" w:rsidRPr="000527BA" w:rsidRDefault="0041037A">
      <w:pPr>
        <w:pStyle w:val="Examplebody"/>
        <w:rPr>
          <w:rStyle w:val="Cardexample1"/>
        </w:rPr>
      </w:pPr>
      <w:r w:rsidRPr="000527BA">
        <w:rPr>
          <w:rStyle w:val="Cardexample1"/>
        </w:rPr>
        <w:t xml:space="preserve">Br 1                 </w:t>
      </w:r>
    </w:p>
    <w:p w14:paraId="4C90DF64"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6CD6D1F9" w14:textId="77777777" w:rsidR="0041037A" w:rsidRPr="000527BA" w:rsidRDefault="0041037A">
      <w:pPr>
        <w:pStyle w:val="Examplebody"/>
        <w:rPr>
          <w:rStyle w:val="Cardexample1"/>
        </w:rPr>
      </w:pPr>
      <w:r w:rsidRPr="000527BA">
        <w:rPr>
          <w:rStyle w:val="Cardexample1"/>
        </w:rPr>
        <w:t xml:space="preserve">Br 3           </w:t>
      </w:r>
    </w:p>
    <w:p w14:paraId="084224B6" w14:textId="77777777" w:rsidR="0041037A" w:rsidRPr="000527BA" w:rsidRDefault="0041037A">
      <w:pPr>
        <w:pStyle w:val="Examplebody"/>
        <w:rPr>
          <w:rStyle w:val="Cardexample1"/>
        </w:rPr>
      </w:pPr>
      <w:r w:rsidRPr="000527BA">
        <w:rPr>
          <w:rStyle w:val="Cardexample1"/>
        </w:rPr>
        <w:t>Br 4</w:t>
      </w:r>
    </w:p>
    <w:p w14:paraId="6C871948" w14:textId="77777777" w:rsidR="0041037A" w:rsidRPr="000527BA" w:rsidRDefault="0041037A">
      <w:pPr>
        <w:pStyle w:val="Examplebody"/>
        <w:rPr>
          <w:rStyle w:val="Cardexample1"/>
        </w:rPr>
      </w:pPr>
      <w:r w:rsidRPr="000527BA">
        <w:rPr>
          <w:rStyle w:val="Cardexample1"/>
        </w:rPr>
        <w:t xml:space="preserve">Br 5                70.0   </w:t>
      </w:r>
    </w:p>
    <w:p w14:paraId="15E1BDB8"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1037F850" w14:textId="77777777" w:rsidR="0041037A" w:rsidRPr="000527BA" w:rsidRDefault="0041037A">
      <w:pPr>
        <w:pStyle w:val="Examplebody"/>
        <w:rPr>
          <w:rStyle w:val="Cardexample1"/>
        </w:rPr>
      </w:pPr>
      <w:r w:rsidRPr="000527BA">
        <w:rPr>
          <w:rStyle w:val="Cardexample1"/>
        </w:rPr>
        <w:t xml:space="preserve">Br 7                             </w:t>
      </w:r>
    </w:p>
    <w:p w14:paraId="4E3DDEF1" w14:textId="77777777" w:rsidR="0041037A" w:rsidRPr="000527BA" w:rsidRDefault="0041037A">
      <w:pPr>
        <w:pStyle w:val="Examplebody"/>
        <w:rPr>
          <w:rStyle w:val="Cardexample1"/>
        </w:rPr>
      </w:pPr>
      <w:r w:rsidRPr="000527BA">
        <w:rPr>
          <w:rStyle w:val="Cardexample1"/>
        </w:rPr>
        <w:t>Br 8</w:t>
      </w:r>
    </w:p>
    <w:p w14:paraId="369EA123" w14:textId="77777777" w:rsidR="0041037A" w:rsidRPr="000527BA" w:rsidRDefault="0041037A">
      <w:pPr>
        <w:pStyle w:val="Examplebody"/>
        <w:rPr>
          <w:rStyle w:val="Cardexample1"/>
        </w:rPr>
      </w:pPr>
      <w:r w:rsidRPr="000527BA">
        <w:rPr>
          <w:rStyle w:val="Cardexample1"/>
        </w:rPr>
        <w:t xml:space="preserve">Br 9                 </w:t>
      </w:r>
    </w:p>
    <w:p w14:paraId="7E989088" w14:textId="77777777" w:rsidR="0041037A" w:rsidRPr="000527BA" w:rsidRDefault="0041037A">
      <w:pPr>
        <w:pStyle w:val="Examplebody"/>
        <w:rPr>
          <w:rStyle w:val="Cardexample1"/>
        </w:rPr>
      </w:pPr>
      <w:r w:rsidRPr="000527BA">
        <w:rPr>
          <w:rStyle w:val="Cardexample1"/>
        </w:rPr>
        <w:t xml:space="preserve">Br 10        </w:t>
      </w:r>
    </w:p>
    <w:p w14:paraId="3DEDA2EC" w14:textId="77777777" w:rsidR="0041037A" w:rsidRPr="000527BA" w:rsidRDefault="0041037A">
      <w:pPr>
        <w:pStyle w:val="Examplebody"/>
        <w:rPr>
          <w:rStyle w:val="Cardexample1"/>
        </w:rPr>
      </w:pPr>
      <w:r w:rsidRPr="000527BA">
        <w:rPr>
          <w:rStyle w:val="Cardexample1"/>
        </w:rPr>
        <w:t xml:space="preserve">Br 11          </w:t>
      </w:r>
    </w:p>
    <w:p w14:paraId="609018C4" w14:textId="77777777" w:rsidR="0041037A" w:rsidRPr="000527BA" w:rsidRDefault="0041037A">
      <w:pPr>
        <w:pStyle w:val="Examplebody"/>
        <w:rPr>
          <w:rStyle w:val="Cardexample1"/>
        </w:rPr>
      </w:pPr>
      <w:r w:rsidRPr="000527BA">
        <w:rPr>
          <w:rStyle w:val="Cardexample1"/>
        </w:rPr>
        <w:t>Br 12</w:t>
      </w:r>
    </w:p>
    <w:p w14:paraId="1312F9A9" w14:textId="77777777" w:rsidR="0041037A" w:rsidRPr="000527BA" w:rsidRDefault="0041037A">
      <w:pPr>
        <w:pStyle w:val="Examplebody"/>
        <w:rPr>
          <w:rStyle w:val="Cardexample1"/>
        </w:rPr>
      </w:pPr>
    </w:p>
    <w:p w14:paraId="5A0095CB" w14:textId="77777777" w:rsidR="0041037A" w:rsidRPr="000527BA" w:rsidRDefault="0041037A">
      <w:pPr>
        <w:pStyle w:val="Examplebody"/>
        <w:rPr>
          <w:rStyle w:val="Cardexample1"/>
        </w:rPr>
      </w:pPr>
      <w:r w:rsidRPr="000527BA">
        <w:rPr>
          <w:rStyle w:val="Cardexample1"/>
        </w:rPr>
        <w:t xml:space="preserve">PIPES       IUPI    IDPI    EUPI    EDPI     WPI   DLXPI     </w:t>
      </w:r>
      <w:proofErr w:type="gramStart"/>
      <w:r w:rsidRPr="000527BA">
        <w:rPr>
          <w:rStyle w:val="Cardexample1"/>
        </w:rPr>
        <w:t>FPI  FMINPI</w:t>
      </w:r>
      <w:proofErr w:type="gramEnd"/>
      <w:r w:rsidRPr="000527BA">
        <w:rPr>
          <w:rStyle w:val="Cardexample1"/>
        </w:rPr>
        <w:t xml:space="preserve">  LATPIC</w:t>
      </w:r>
      <w:r w:rsidR="00870695" w:rsidRPr="000527BA">
        <w:rPr>
          <w:rStyle w:val="Cardexample1"/>
        </w:rPr>
        <w:t xml:space="preserve"> DYNPIPE</w:t>
      </w:r>
      <w:r w:rsidRPr="000527BA">
        <w:rPr>
          <w:rStyle w:val="Cardexample1"/>
        </w:rPr>
        <w:t xml:space="preserve">     </w:t>
      </w:r>
    </w:p>
    <w:p w14:paraId="637F7EEF" w14:textId="77777777" w:rsidR="0041037A" w:rsidRPr="000527BA" w:rsidRDefault="0041037A">
      <w:pPr>
        <w:pStyle w:val="Examplebody"/>
        <w:rPr>
          <w:rStyle w:val="Cardexample1"/>
        </w:rPr>
      </w:pPr>
      <w:r w:rsidRPr="000527BA">
        <w:rPr>
          <w:rStyle w:val="Cardexample1"/>
        </w:rPr>
        <w:t>Pi 1          24      28    28.0    27.0     0.5   230.0   0.065     0.1    DOWN</w:t>
      </w:r>
      <w:r w:rsidR="00870695" w:rsidRPr="000527BA">
        <w:rPr>
          <w:rStyle w:val="Cardexample1"/>
        </w:rPr>
        <w:t xml:space="preserve">      ON</w:t>
      </w:r>
    </w:p>
    <w:p w14:paraId="2D359022" w14:textId="77777777" w:rsidR="0041037A" w:rsidRPr="000527BA" w:rsidRDefault="0041037A">
      <w:pPr>
        <w:pStyle w:val="Examplebody"/>
        <w:rPr>
          <w:rStyle w:val="Cardexample1"/>
        </w:rPr>
      </w:pPr>
    </w:p>
    <w:p w14:paraId="7AE7451C" w14:textId="77777777" w:rsidR="0041037A" w:rsidRPr="000527BA" w:rsidRDefault="0041037A">
      <w:pPr>
        <w:pStyle w:val="Examplebody"/>
        <w:rPr>
          <w:rStyle w:val="Cardexample1"/>
        </w:rPr>
      </w:pPr>
      <w:r w:rsidRPr="000527BA">
        <w:rPr>
          <w:rStyle w:val="Cardexample1"/>
        </w:rPr>
        <w:t xml:space="preserve">PIPE UP    PUPIC   ETUPI   EBUPI   KTUPI   KBUPI             </w:t>
      </w:r>
    </w:p>
    <w:p w14:paraId="15533E6F" w14:textId="77777777" w:rsidR="0041037A" w:rsidRPr="000527BA" w:rsidRDefault="0041037A">
      <w:pPr>
        <w:pStyle w:val="Examplebody"/>
        <w:rPr>
          <w:rStyle w:val="Cardexample1"/>
        </w:rPr>
      </w:pPr>
      <w:r w:rsidRPr="000527BA">
        <w:rPr>
          <w:rStyle w:val="Cardexample1"/>
        </w:rPr>
        <w:t>Pi 1       DISTR                       2      23</w:t>
      </w:r>
    </w:p>
    <w:p w14:paraId="358ED429" w14:textId="77777777" w:rsidR="0041037A" w:rsidRPr="000527BA" w:rsidRDefault="0041037A">
      <w:pPr>
        <w:pStyle w:val="Examplebody"/>
        <w:rPr>
          <w:rStyle w:val="Cardexample1"/>
        </w:rPr>
      </w:pPr>
    </w:p>
    <w:p w14:paraId="436DE656" w14:textId="77777777" w:rsidR="0041037A" w:rsidRPr="000527BA" w:rsidRDefault="0041037A">
      <w:pPr>
        <w:pStyle w:val="Examplebody"/>
        <w:rPr>
          <w:rStyle w:val="Cardexample1"/>
        </w:rPr>
      </w:pPr>
      <w:r w:rsidRPr="000527BA">
        <w:rPr>
          <w:rStyle w:val="Cardexample1"/>
        </w:rPr>
        <w:t xml:space="preserve">PIPE </w:t>
      </w:r>
      <w:proofErr w:type="gramStart"/>
      <w:r w:rsidRPr="000527BA">
        <w:rPr>
          <w:rStyle w:val="Cardexample1"/>
        </w:rPr>
        <w:t>DOWN  PDPIC</w:t>
      </w:r>
      <w:proofErr w:type="gramEnd"/>
      <w:r w:rsidRPr="000527BA">
        <w:rPr>
          <w:rStyle w:val="Cardexample1"/>
        </w:rPr>
        <w:t xml:space="preserve">   ETDPI   EBDPI   KTDPI   KBDPI             </w:t>
      </w:r>
    </w:p>
    <w:p w14:paraId="6A2A48FB" w14:textId="77777777" w:rsidR="0041037A" w:rsidRPr="000527BA" w:rsidRDefault="0041037A">
      <w:pPr>
        <w:pStyle w:val="Examplebody"/>
        <w:rPr>
          <w:rStyle w:val="Cardexample1"/>
        </w:rPr>
      </w:pPr>
      <w:r w:rsidRPr="000527BA">
        <w:rPr>
          <w:rStyle w:val="Cardexample1"/>
        </w:rPr>
        <w:t>Pi 1       DISTR                       2      23</w:t>
      </w:r>
    </w:p>
    <w:p w14:paraId="733EB9EB" w14:textId="77777777" w:rsidR="0041037A" w:rsidRPr="000527BA" w:rsidRDefault="0041037A">
      <w:pPr>
        <w:pStyle w:val="Examplebody"/>
        <w:rPr>
          <w:rStyle w:val="Cardexample1"/>
        </w:rPr>
      </w:pPr>
    </w:p>
    <w:p w14:paraId="486F6C6C" w14:textId="77777777" w:rsidR="0041037A" w:rsidRPr="000527BA" w:rsidRDefault="0041037A">
      <w:pPr>
        <w:pStyle w:val="Examplebody"/>
        <w:keepNext/>
        <w:rPr>
          <w:rStyle w:val="Cardexample1"/>
        </w:rPr>
      </w:pPr>
      <w:r w:rsidRPr="000527BA">
        <w:rPr>
          <w:rStyle w:val="Cardexample1"/>
        </w:rPr>
        <w:lastRenderedPageBreak/>
        <w:t>SPILLWAY    IUSP    IDSP     ESP    A1SP    B1SP    A2SP    B2</w:t>
      </w:r>
      <w:proofErr w:type="gramStart"/>
      <w:r w:rsidRPr="000527BA">
        <w:rPr>
          <w:rStyle w:val="Cardexample1"/>
        </w:rPr>
        <w:t>SP  LATSPC</w:t>
      </w:r>
      <w:proofErr w:type="gramEnd"/>
      <w:r w:rsidRPr="000527BA">
        <w:rPr>
          <w:rStyle w:val="Cardexample1"/>
        </w:rPr>
        <w:t xml:space="preserve">       </w:t>
      </w:r>
    </w:p>
    <w:p w14:paraId="759F5568" w14:textId="77777777" w:rsidR="0041037A" w:rsidRPr="000527BA" w:rsidRDefault="0041037A">
      <w:pPr>
        <w:pStyle w:val="Examplebody"/>
        <w:keepNext/>
        <w:rPr>
          <w:rStyle w:val="Cardexample1"/>
        </w:rPr>
      </w:pPr>
      <w:r w:rsidRPr="000527BA">
        <w:rPr>
          <w:rStyle w:val="Cardexample1"/>
        </w:rPr>
        <w:t xml:space="preserve">Spill 1       64      </w:t>
      </w:r>
      <w:proofErr w:type="gramStart"/>
      <w:r w:rsidRPr="000527BA">
        <w:rPr>
          <w:rStyle w:val="Cardexample1"/>
        </w:rPr>
        <w:t>67  592.14</w:t>
      </w:r>
      <w:proofErr w:type="gramEnd"/>
      <w:r w:rsidRPr="000527BA">
        <w:rPr>
          <w:rStyle w:val="Cardexample1"/>
        </w:rPr>
        <w:t xml:space="preserve"> 10000.0     1.5   20.00     1.5    DOWN</w:t>
      </w:r>
    </w:p>
    <w:p w14:paraId="7C9C5F61" w14:textId="77777777" w:rsidR="0041037A" w:rsidRPr="000527BA" w:rsidRDefault="0041037A">
      <w:pPr>
        <w:pStyle w:val="Examplebody"/>
        <w:keepNext/>
        <w:rPr>
          <w:rStyle w:val="Cardexample1"/>
        </w:rPr>
      </w:pPr>
      <w:r w:rsidRPr="000527BA">
        <w:rPr>
          <w:rStyle w:val="Cardexample1"/>
        </w:rPr>
        <w:t xml:space="preserve">Spill 2       86      </w:t>
      </w:r>
      <w:proofErr w:type="gramStart"/>
      <w:r w:rsidRPr="000527BA">
        <w:rPr>
          <w:rStyle w:val="Cardexample1"/>
        </w:rPr>
        <w:t>89  580.14</w:t>
      </w:r>
      <w:proofErr w:type="gramEnd"/>
      <w:r w:rsidRPr="000527BA">
        <w:rPr>
          <w:rStyle w:val="Cardexample1"/>
        </w:rPr>
        <w:t xml:space="preserve">  7000.0     1.5   20.00     1.5    DOWN</w:t>
      </w:r>
    </w:p>
    <w:p w14:paraId="1603FBF6" w14:textId="77777777" w:rsidR="0041037A" w:rsidRPr="000527BA" w:rsidRDefault="0041037A">
      <w:pPr>
        <w:pStyle w:val="Examplebody"/>
        <w:keepNext/>
        <w:rPr>
          <w:rStyle w:val="Cardexample1"/>
        </w:rPr>
      </w:pPr>
      <w:r w:rsidRPr="000527BA">
        <w:rPr>
          <w:rStyle w:val="Cardexample1"/>
        </w:rPr>
        <w:t xml:space="preserve">Spill 3      151     </w:t>
      </w:r>
      <w:proofErr w:type="gramStart"/>
      <w:r w:rsidRPr="000527BA">
        <w:rPr>
          <w:rStyle w:val="Cardexample1"/>
        </w:rPr>
        <w:t>154  497.00</w:t>
      </w:r>
      <w:proofErr w:type="gramEnd"/>
      <w:r w:rsidRPr="000527BA">
        <w:rPr>
          <w:rStyle w:val="Cardexample1"/>
        </w:rPr>
        <w:t xml:space="preserve"> 10000.0     1.5   20.00     1.5    DOWN</w:t>
      </w:r>
    </w:p>
    <w:p w14:paraId="31E5B940" w14:textId="77777777" w:rsidR="0041037A" w:rsidRPr="000527BA" w:rsidRDefault="0041037A">
      <w:pPr>
        <w:pStyle w:val="Examplebody"/>
        <w:keepNext/>
        <w:rPr>
          <w:rStyle w:val="Cardexample1"/>
        </w:rPr>
      </w:pPr>
      <w:r w:rsidRPr="000527BA">
        <w:rPr>
          <w:rStyle w:val="Cardexample1"/>
        </w:rPr>
        <w:t xml:space="preserve">Spill 4      188       </w:t>
      </w:r>
      <w:proofErr w:type="gramStart"/>
      <w:r w:rsidRPr="000527BA">
        <w:rPr>
          <w:rStyle w:val="Cardexample1"/>
        </w:rPr>
        <w:t>0  469.00</w:t>
      </w:r>
      <w:proofErr w:type="gramEnd"/>
      <w:r w:rsidRPr="000527BA">
        <w:rPr>
          <w:rStyle w:val="Cardexample1"/>
        </w:rPr>
        <w:t xml:space="preserve"> 20000.0     1.5   20.00     1.5    DOWN</w:t>
      </w:r>
    </w:p>
    <w:p w14:paraId="55009E85" w14:textId="77777777" w:rsidR="0041037A" w:rsidRPr="000527BA" w:rsidRDefault="0041037A">
      <w:pPr>
        <w:pStyle w:val="Examplebody"/>
        <w:keepNext/>
        <w:rPr>
          <w:rStyle w:val="Cardexample1"/>
        </w:rPr>
      </w:pPr>
      <w:r w:rsidRPr="000527BA">
        <w:rPr>
          <w:rStyle w:val="Cardexample1"/>
        </w:rPr>
        <w:t xml:space="preserve">Spill 5       48      </w:t>
      </w:r>
      <w:proofErr w:type="gramStart"/>
      <w:r w:rsidRPr="000527BA">
        <w:rPr>
          <w:rStyle w:val="Cardexample1"/>
        </w:rPr>
        <w:t>51  579.80</w:t>
      </w:r>
      <w:proofErr w:type="gramEnd"/>
      <w:r w:rsidRPr="000527BA">
        <w:rPr>
          <w:rStyle w:val="Cardexample1"/>
        </w:rPr>
        <w:t xml:space="preserve">   80.00     1.5   30.00     1.5    DOWN </w:t>
      </w:r>
    </w:p>
    <w:p w14:paraId="13CE3F18" w14:textId="77777777" w:rsidR="0041037A" w:rsidRPr="000527BA" w:rsidRDefault="0041037A">
      <w:pPr>
        <w:pStyle w:val="Examplebody"/>
        <w:keepNext/>
        <w:rPr>
          <w:rStyle w:val="Cardexample1"/>
        </w:rPr>
      </w:pPr>
      <w:r w:rsidRPr="000527BA">
        <w:rPr>
          <w:rStyle w:val="Cardexample1"/>
        </w:rPr>
        <w:t xml:space="preserve">Spill 6      128     </w:t>
      </w:r>
      <w:proofErr w:type="gramStart"/>
      <w:r w:rsidRPr="000527BA">
        <w:rPr>
          <w:rStyle w:val="Cardexample1"/>
        </w:rPr>
        <w:t>131  486.50</w:t>
      </w:r>
      <w:proofErr w:type="gramEnd"/>
      <w:r w:rsidRPr="000527BA">
        <w:rPr>
          <w:rStyle w:val="Cardexample1"/>
        </w:rPr>
        <w:t xml:space="preserve">   60.00     1.5   30.00     1.5    DOWN</w:t>
      </w:r>
    </w:p>
    <w:p w14:paraId="6A5728F9" w14:textId="77777777" w:rsidR="0041037A" w:rsidRPr="000527BA" w:rsidRDefault="0041037A">
      <w:pPr>
        <w:pStyle w:val="Examplebody"/>
        <w:rPr>
          <w:rStyle w:val="Cardexample1"/>
        </w:rPr>
      </w:pPr>
    </w:p>
    <w:p w14:paraId="2CCBCD92" w14:textId="77777777" w:rsidR="0041037A" w:rsidRPr="000527BA" w:rsidRDefault="0041037A">
      <w:pPr>
        <w:pStyle w:val="Examplebody"/>
        <w:rPr>
          <w:rStyle w:val="Cardexample1"/>
        </w:rPr>
      </w:pPr>
      <w:r w:rsidRPr="000527BA">
        <w:rPr>
          <w:rStyle w:val="Cardexample1"/>
        </w:rPr>
        <w:t>SPILL UP   PUSPC   ETUSP   EBUSP   KTUSP   KBUSP</w:t>
      </w:r>
    </w:p>
    <w:p w14:paraId="219A3035" w14:textId="77777777" w:rsidR="0041037A" w:rsidRPr="000527BA" w:rsidRDefault="0041037A">
      <w:pPr>
        <w:pStyle w:val="Examplebody"/>
        <w:rPr>
          <w:rStyle w:val="Cardexample1"/>
        </w:rPr>
      </w:pPr>
      <w:r w:rsidRPr="000527BA">
        <w:rPr>
          <w:rStyle w:val="Cardexample1"/>
        </w:rPr>
        <w:t>Spill1     DISTR                       2      41</w:t>
      </w:r>
    </w:p>
    <w:p w14:paraId="333836C0" w14:textId="77777777" w:rsidR="0041037A" w:rsidRPr="000527BA" w:rsidRDefault="0041037A">
      <w:pPr>
        <w:pStyle w:val="Examplebody"/>
        <w:rPr>
          <w:rStyle w:val="Cardexample1"/>
        </w:rPr>
      </w:pPr>
      <w:r w:rsidRPr="000527BA">
        <w:rPr>
          <w:rStyle w:val="Cardexample1"/>
        </w:rPr>
        <w:t>Spill2     DISTR                       2      38</w:t>
      </w:r>
    </w:p>
    <w:p w14:paraId="0E9920E5" w14:textId="77777777" w:rsidR="0041037A" w:rsidRPr="000527BA" w:rsidRDefault="0041037A">
      <w:pPr>
        <w:pStyle w:val="Examplebody"/>
        <w:rPr>
          <w:rStyle w:val="Cardexample1"/>
        </w:rPr>
      </w:pPr>
      <w:r w:rsidRPr="000527BA">
        <w:rPr>
          <w:rStyle w:val="Cardexample1"/>
        </w:rPr>
        <w:t>Spill3     DISTR                       2      39</w:t>
      </w:r>
    </w:p>
    <w:p w14:paraId="238FAD10" w14:textId="77777777" w:rsidR="0041037A" w:rsidRPr="000527BA" w:rsidRDefault="0041037A">
      <w:pPr>
        <w:pStyle w:val="Examplebody"/>
        <w:rPr>
          <w:rStyle w:val="Cardexample1"/>
        </w:rPr>
      </w:pPr>
      <w:r w:rsidRPr="000527BA">
        <w:rPr>
          <w:rStyle w:val="Cardexample1"/>
        </w:rPr>
        <w:t>Spill4     DISTR                       2      46</w:t>
      </w:r>
    </w:p>
    <w:p w14:paraId="59EEF74F" w14:textId="77777777" w:rsidR="0041037A" w:rsidRPr="000527BA" w:rsidRDefault="0041037A">
      <w:pPr>
        <w:pStyle w:val="Examplebody"/>
        <w:rPr>
          <w:rStyle w:val="Cardexample1"/>
        </w:rPr>
      </w:pPr>
      <w:r w:rsidRPr="000527BA">
        <w:rPr>
          <w:rStyle w:val="Cardexample1"/>
        </w:rPr>
        <w:t>Spill5     DISTR                       2      45</w:t>
      </w:r>
    </w:p>
    <w:p w14:paraId="3F9269E4" w14:textId="77777777" w:rsidR="0041037A" w:rsidRPr="000527BA" w:rsidRDefault="0041037A">
      <w:pPr>
        <w:pStyle w:val="Examplebody"/>
        <w:rPr>
          <w:rStyle w:val="Cardexample1"/>
        </w:rPr>
      </w:pPr>
      <w:r w:rsidRPr="000527BA">
        <w:rPr>
          <w:rStyle w:val="Cardexample1"/>
        </w:rPr>
        <w:t>Spill6     DISTR                       2      46</w:t>
      </w:r>
    </w:p>
    <w:p w14:paraId="6EF521A6" w14:textId="77777777" w:rsidR="0041037A" w:rsidRPr="000527BA" w:rsidRDefault="0041037A">
      <w:pPr>
        <w:pStyle w:val="Examplebody"/>
        <w:rPr>
          <w:rStyle w:val="Cardexample1"/>
        </w:rPr>
      </w:pPr>
    </w:p>
    <w:p w14:paraId="4D18C4A1" w14:textId="77777777" w:rsidR="0041037A" w:rsidRPr="000527BA" w:rsidRDefault="0041037A">
      <w:pPr>
        <w:pStyle w:val="Examplebody"/>
        <w:rPr>
          <w:rStyle w:val="Cardexample1"/>
        </w:rPr>
      </w:pPr>
      <w:r w:rsidRPr="000527BA">
        <w:rPr>
          <w:rStyle w:val="Cardexample1"/>
        </w:rPr>
        <w:t>SPILL DOWN PDSPC   ETDSP   EBDSP   KTDSP   KBDSP</w:t>
      </w:r>
    </w:p>
    <w:p w14:paraId="4A3C40E9" w14:textId="77777777" w:rsidR="0041037A" w:rsidRPr="000527BA" w:rsidRDefault="0041037A">
      <w:pPr>
        <w:pStyle w:val="Examplebody"/>
        <w:rPr>
          <w:rStyle w:val="Cardexample1"/>
        </w:rPr>
      </w:pPr>
      <w:r w:rsidRPr="000527BA">
        <w:rPr>
          <w:rStyle w:val="Cardexample1"/>
        </w:rPr>
        <w:t>Spill1     DISTR                       2      36</w:t>
      </w:r>
    </w:p>
    <w:p w14:paraId="0492FE1E" w14:textId="77777777" w:rsidR="0041037A" w:rsidRPr="000527BA" w:rsidRDefault="0041037A">
      <w:pPr>
        <w:pStyle w:val="Examplebody"/>
        <w:rPr>
          <w:rStyle w:val="Cardexample1"/>
        </w:rPr>
      </w:pPr>
      <w:r w:rsidRPr="000527BA">
        <w:rPr>
          <w:rStyle w:val="Cardexample1"/>
        </w:rPr>
        <w:t>Spill2     DISTR                       2      45</w:t>
      </w:r>
    </w:p>
    <w:p w14:paraId="162B85B7" w14:textId="77777777" w:rsidR="0041037A" w:rsidRPr="000527BA" w:rsidRDefault="0041037A">
      <w:pPr>
        <w:pStyle w:val="Examplebody"/>
        <w:rPr>
          <w:rStyle w:val="Cardexample1"/>
        </w:rPr>
      </w:pPr>
      <w:r w:rsidRPr="000527BA">
        <w:rPr>
          <w:rStyle w:val="Cardexample1"/>
        </w:rPr>
        <w:t>Spill3     DISTR                       2       6</w:t>
      </w:r>
    </w:p>
    <w:p w14:paraId="1EB57587" w14:textId="77777777" w:rsidR="0041037A" w:rsidRPr="000527BA" w:rsidRDefault="0041037A">
      <w:pPr>
        <w:pStyle w:val="Examplebody"/>
        <w:rPr>
          <w:rStyle w:val="Cardexample1"/>
        </w:rPr>
      </w:pPr>
      <w:r w:rsidRPr="000527BA">
        <w:rPr>
          <w:rStyle w:val="Cardexample1"/>
        </w:rPr>
        <w:t>Spill4     DISTR                       2      46</w:t>
      </w:r>
    </w:p>
    <w:p w14:paraId="326A90CA" w14:textId="77777777" w:rsidR="0041037A" w:rsidRPr="000527BA" w:rsidRDefault="0041037A">
      <w:pPr>
        <w:pStyle w:val="Examplebody"/>
        <w:rPr>
          <w:rStyle w:val="Cardexample1"/>
        </w:rPr>
      </w:pPr>
      <w:r w:rsidRPr="000527BA">
        <w:rPr>
          <w:rStyle w:val="Cardexample1"/>
        </w:rPr>
        <w:t>Spill5     DISTR                       2      43</w:t>
      </w:r>
    </w:p>
    <w:p w14:paraId="3D415991" w14:textId="77777777" w:rsidR="0041037A" w:rsidRPr="000527BA" w:rsidRDefault="0041037A">
      <w:pPr>
        <w:pStyle w:val="Examplebody"/>
        <w:rPr>
          <w:rStyle w:val="Cardexample1"/>
        </w:rPr>
      </w:pPr>
      <w:r w:rsidRPr="000527BA">
        <w:rPr>
          <w:rStyle w:val="Cardexample1"/>
        </w:rPr>
        <w:t>Spill6     DISTR                       2      39</w:t>
      </w:r>
    </w:p>
    <w:p w14:paraId="0F15F4C2" w14:textId="77777777" w:rsidR="0041037A" w:rsidRPr="000527BA" w:rsidRDefault="0041037A">
      <w:pPr>
        <w:pStyle w:val="Examplebody"/>
        <w:rPr>
          <w:rStyle w:val="Cardexample1"/>
        </w:rPr>
      </w:pPr>
    </w:p>
    <w:p w14:paraId="585B6B3A" w14:textId="77777777" w:rsidR="0041037A" w:rsidRPr="000527BA" w:rsidRDefault="0041037A">
      <w:pPr>
        <w:pStyle w:val="Examplebody"/>
        <w:rPr>
          <w:rStyle w:val="Cardexample1"/>
        </w:rPr>
      </w:pPr>
      <w:r w:rsidRPr="000527BA">
        <w:rPr>
          <w:rStyle w:val="Cardexample1"/>
        </w:rPr>
        <w:t xml:space="preserve">SPILL </w:t>
      </w:r>
      <w:proofErr w:type="gramStart"/>
      <w:r w:rsidRPr="000527BA">
        <w:rPr>
          <w:rStyle w:val="Cardexample1"/>
        </w:rPr>
        <w:t>GAS  GASSP</w:t>
      </w:r>
      <w:proofErr w:type="gramEnd"/>
      <w:r w:rsidRPr="000527BA">
        <w:rPr>
          <w:rStyle w:val="Cardexample1"/>
        </w:rPr>
        <w:t xml:space="preserve">    EQSP     ASP     BSP     CSP</w:t>
      </w:r>
    </w:p>
    <w:p w14:paraId="462D651D" w14:textId="77777777" w:rsidR="0041037A" w:rsidRPr="000527BA" w:rsidRDefault="0041037A">
      <w:pPr>
        <w:pStyle w:val="Examplebody"/>
        <w:rPr>
          <w:rStyle w:val="Cardexample1"/>
        </w:rPr>
      </w:pPr>
      <w:r w:rsidRPr="000527BA">
        <w:rPr>
          <w:rStyle w:val="Cardexample1"/>
        </w:rPr>
        <w:t>Spill1       OFF</w:t>
      </w:r>
    </w:p>
    <w:p w14:paraId="568CE998" w14:textId="77777777" w:rsidR="0041037A" w:rsidRPr="000527BA" w:rsidRDefault="0041037A">
      <w:pPr>
        <w:pStyle w:val="Examplebody"/>
        <w:rPr>
          <w:rStyle w:val="Cardexample1"/>
        </w:rPr>
      </w:pPr>
      <w:r w:rsidRPr="000527BA">
        <w:rPr>
          <w:rStyle w:val="Cardexample1"/>
        </w:rPr>
        <w:t>Spill2       OFF</w:t>
      </w:r>
    </w:p>
    <w:p w14:paraId="76EA40CF" w14:textId="77777777" w:rsidR="0041037A" w:rsidRPr="000527BA" w:rsidRDefault="0041037A">
      <w:pPr>
        <w:pStyle w:val="Examplebody"/>
        <w:rPr>
          <w:rStyle w:val="Cardexample1"/>
        </w:rPr>
      </w:pPr>
      <w:r w:rsidRPr="000527BA">
        <w:rPr>
          <w:rStyle w:val="Cardexample1"/>
        </w:rPr>
        <w:t>Spill3       OFF</w:t>
      </w:r>
    </w:p>
    <w:p w14:paraId="13C5482D" w14:textId="77777777" w:rsidR="0041037A" w:rsidRPr="000527BA" w:rsidRDefault="0041037A">
      <w:pPr>
        <w:pStyle w:val="Examplebody"/>
        <w:rPr>
          <w:rStyle w:val="Cardexample1"/>
        </w:rPr>
      </w:pPr>
      <w:r w:rsidRPr="000527BA">
        <w:rPr>
          <w:rStyle w:val="Cardexample1"/>
        </w:rPr>
        <w:t xml:space="preserve">Spill4       OFF  </w:t>
      </w:r>
    </w:p>
    <w:p w14:paraId="126EAD4F" w14:textId="77777777" w:rsidR="0041037A" w:rsidRPr="000527BA" w:rsidRDefault="0041037A">
      <w:pPr>
        <w:pStyle w:val="Examplebody"/>
        <w:rPr>
          <w:rStyle w:val="Cardexample1"/>
        </w:rPr>
      </w:pPr>
      <w:r w:rsidRPr="000527BA">
        <w:rPr>
          <w:rStyle w:val="Cardexample1"/>
        </w:rPr>
        <w:t>Spill5       OFF</w:t>
      </w:r>
    </w:p>
    <w:p w14:paraId="3AFB63B3" w14:textId="77777777" w:rsidR="0041037A" w:rsidRPr="000527BA" w:rsidRDefault="0041037A">
      <w:pPr>
        <w:pStyle w:val="Examplebody"/>
        <w:rPr>
          <w:rStyle w:val="Cardexample1"/>
        </w:rPr>
      </w:pPr>
      <w:r w:rsidRPr="000527BA">
        <w:rPr>
          <w:rStyle w:val="Cardexample1"/>
        </w:rPr>
        <w:t xml:space="preserve">Spill6       OFF  </w:t>
      </w:r>
    </w:p>
    <w:p w14:paraId="592CA61D" w14:textId="77777777" w:rsidR="0041037A" w:rsidRPr="000527BA" w:rsidRDefault="0041037A">
      <w:pPr>
        <w:pStyle w:val="Examplebody"/>
        <w:rPr>
          <w:rStyle w:val="Cardexample1"/>
        </w:rPr>
      </w:pPr>
    </w:p>
    <w:p w14:paraId="20ED8971" w14:textId="77777777" w:rsidR="0041037A" w:rsidRPr="000527BA" w:rsidRDefault="0041037A">
      <w:pPr>
        <w:pStyle w:val="Examplebody"/>
        <w:rPr>
          <w:rStyle w:val="Cardexample1"/>
        </w:rPr>
      </w:pPr>
      <w:r w:rsidRPr="000527BA">
        <w:rPr>
          <w:rStyle w:val="Cardexample1"/>
        </w:rPr>
        <w:t>GATES       IUGT    IDGT     EGT    A1GT    B1GT    G1GT    A2GT    B2GT    G2</w:t>
      </w:r>
      <w:proofErr w:type="gramStart"/>
      <w:r w:rsidRPr="000527BA">
        <w:rPr>
          <w:rStyle w:val="Cardexample1"/>
        </w:rPr>
        <w:t>GT  LATGTC</w:t>
      </w:r>
      <w:proofErr w:type="gramEnd"/>
    </w:p>
    <w:p w14:paraId="53BE84E6" w14:textId="77777777" w:rsidR="0041037A" w:rsidRPr="000527BA" w:rsidRDefault="0041037A">
      <w:pPr>
        <w:pStyle w:val="Examplebody"/>
        <w:rPr>
          <w:rStyle w:val="Cardexample1"/>
        </w:rPr>
      </w:pPr>
      <w:r w:rsidRPr="000527BA">
        <w:rPr>
          <w:rStyle w:val="Cardexample1"/>
        </w:rPr>
        <w:t>Gt 1          27      33    44.0   10.00     1.0     1.0    10.0     2.5     0.0    DOWN</w:t>
      </w:r>
    </w:p>
    <w:p w14:paraId="4EFD4505" w14:textId="77777777" w:rsidR="0041037A" w:rsidRPr="000527BA" w:rsidRDefault="0041037A">
      <w:pPr>
        <w:pStyle w:val="Examplebody"/>
        <w:rPr>
          <w:rStyle w:val="Cardexample1"/>
        </w:rPr>
      </w:pPr>
    </w:p>
    <w:p w14:paraId="654DA602" w14:textId="77777777" w:rsidR="0041037A" w:rsidRPr="000527BA" w:rsidRDefault="0041037A">
      <w:pPr>
        <w:pStyle w:val="Examplebody"/>
        <w:rPr>
          <w:rStyle w:val="Cardexample1"/>
        </w:rPr>
      </w:pPr>
      <w:r w:rsidRPr="000527BA">
        <w:rPr>
          <w:rStyle w:val="Cardexample1"/>
        </w:rPr>
        <w:t>GATE WEIR    GA1     GB1     GA2     GB</w:t>
      </w:r>
      <w:proofErr w:type="gramStart"/>
      <w:r w:rsidRPr="000527BA">
        <w:rPr>
          <w:rStyle w:val="Cardexample1"/>
        </w:rPr>
        <w:t>2  DYNGTC</w:t>
      </w:r>
      <w:proofErr w:type="gramEnd"/>
      <w:r w:rsidR="00A647DB" w:rsidRPr="000527BA">
        <w:rPr>
          <w:rStyle w:val="Cardexample1"/>
        </w:rPr>
        <w:t xml:space="preserve">    GTIC</w:t>
      </w:r>
    </w:p>
    <w:p w14:paraId="6EE688B8" w14:textId="77777777" w:rsidR="0041037A" w:rsidRPr="000527BA" w:rsidRDefault="0041037A">
      <w:pPr>
        <w:pStyle w:val="Examplebody"/>
        <w:rPr>
          <w:rStyle w:val="Cardexample1"/>
        </w:rPr>
      </w:pPr>
      <w:r w:rsidRPr="000527BA">
        <w:rPr>
          <w:rStyle w:val="Cardexample1"/>
        </w:rPr>
        <w:t>Gt 1        10.0     1.5    10.0     1.5       B</w:t>
      </w:r>
      <w:r w:rsidR="00A647DB" w:rsidRPr="000527BA">
        <w:rPr>
          <w:rStyle w:val="Cardexample1"/>
        </w:rPr>
        <w:t xml:space="preserve">      ON</w:t>
      </w:r>
    </w:p>
    <w:p w14:paraId="1D17ED90" w14:textId="77777777" w:rsidR="0041037A" w:rsidRPr="000527BA" w:rsidRDefault="0041037A">
      <w:pPr>
        <w:pStyle w:val="Examplebody"/>
        <w:rPr>
          <w:rStyle w:val="Cardexample1"/>
        </w:rPr>
      </w:pPr>
    </w:p>
    <w:p w14:paraId="3A016463" w14:textId="77777777" w:rsidR="0041037A" w:rsidRPr="000527BA" w:rsidRDefault="0041037A">
      <w:pPr>
        <w:pStyle w:val="Examplebody"/>
        <w:rPr>
          <w:rStyle w:val="Cardexample1"/>
        </w:rPr>
      </w:pPr>
      <w:r w:rsidRPr="000527BA">
        <w:rPr>
          <w:rStyle w:val="Cardexample1"/>
        </w:rPr>
        <w:t>GATE UP    PUGTC   ETUGT   EBUGT   KTUGT   KBUGT</w:t>
      </w:r>
    </w:p>
    <w:p w14:paraId="6274F0D8" w14:textId="77777777" w:rsidR="0041037A" w:rsidRPr="000527BA" w:rsidRDefault="0041037A">
      <w:pPr>
        <w:pStyle w:val="Examplebody"/>
        <w:rPr>
          <w:rStyle w:val="Cardexample1"/>
        </w:rPr>
      </w:pPr>
      <w:r w:rsidRPr="000527BA">
        <w:rPr>
          <w:rStyle w:val="Cardexample1"/>
        </w:rPr>
        <w:t xml:space="preserve">Gt 1       DISTR                       3      23 </w:t>
      </w:r>
    </w:p>
    <w:p w14:paraId="3B48883A" w14:textId="77777777" w:rsidR="0041037A" w:rsidRPr="000527BA" w:rsidRDefault="0041037A">
      <w:pPr>
        <w:pStyle w:val="Examplebody"/>
        <w:rPr>
          <w:rStyle w:val="Cardexample1"/>
        </w:rPr>
      </w:pPr>
    </w:p>
    <w:p w14:paraId="689EF947" w14:textId="77777777" w:rsidR="0041037A" w:rsidRPr="000527BA" w:rsidRDefault="0041037A">
      <w:pPr>
        <w:pStyle w:val="Examplebody"/>
        <w:rPr>
          <w:rStyle w:val="Cardexample1"/>
        </w:rPr>
      </w:pPr>
      <w:r w:rsidRPr="000527BA">
        <w:rPr>
          <w:rStyle w:val="Cardexample1"/>
        </w:rPr>
        <w:t xml:space="preserve">GATE </w:t>
      </w:r>
      <w:proofErr w:type="gramStart"/>
      <w:r w:rsidRPr="000527BA">
        <w:rPr>
          <w:rStyle w:val="Cardexample1"/>
        </w:rPr>
        <w:t>DOWN  PDGTC</w:t>
      </w:r>
      <w:proofErr w:type="gramEnd"/>
      <w:r w:rsidRPr="000527BA">
        <w:rPr>
          <w:rStyle w:val="Cardexample1"/>
        </w:rPr>
        <w:t xml:space="preserve">   ETDGT   EBDGT   KTDGT   KBDGT             </w:t>
      </w:r>
    </w:p>
    <w:p w14:paraId="35CDFB53" w14:textId="77777777" w:rsidR="0041037A" w:rsidRPr="000527BA" w:rsidRDefault="0041037A">
      <w:pPr>
        <w:pStyle w:val="Examplebody"/>
        <w:rPr>
          <w:rStyle w:val="Cardexample1"/>
        </w:rPr>
      </w:pPr>
      <w:r w:rsidRPr="000527BA">
        <w:rPr>
          <w:rStyle w:val="Cardexample1"/>
        </w:rPr>
        <w:t xml:space="preserve">Gt 1       DISTR                       3      23 </w:t>
      </w:r>
    </w:p>
    <w:p w14:paraId="3A2F7386" w14:textId="77777777" w:rsidR="0041037A" w:rsidRPr="000527BA" w:rsidRDefault="0041037A">
      <w:pPr>
        <w:pStyle w:val="Examplebody"/>
        <w:rPr>
          <w:rStyle w:val="Cardexample1"/>
        </w:rPr>
      </w:pPr>
    </w:p>
    <w:p w14:paraId="496FA363" w14:textId="77777777" w:rsidR="0041037A" w:rsidRPr="000527BA" w:rsidRDefault="0041037A">
      <w:pPr>
        <w:pStyle w:val="Examplebody"/>
        <w:rPr>
          <w:rStyle w:val="Cardexample1"/>
        </w:rPr>
      </w:pPr>
      <w:r w:rsidRPr="000527BA">
        <w:rPr>
          <w:rStyle w:val="Cardexample1"/>
        </w:rPr>
        <w:t>GATE GAS   GASGT    EQGT   AGASG    BGASG   CGASG</w:t>
      </w:r>
    </w:p>
    <w:p w14:paraId="5ADBE049" w14:textId="77777777" w:rsidR="0041037A" w:rsidRPr="000527BA" w:rsidRDefault="0041037A">
      <w:pPr>
        <w:pStyle w:val="Examplebody"/>
        <w:rPr>
          <w:rStyle w:val="Cardexample1"/>
        </w:rPr>
      </w:pPr>
      <w:r w:rsidRPr="000527BA">
        <w:rPr>
          <w:rStyle w:val="Cardexample1"/>
        </w:rPr>
        <w:t>Gt 1          ON       1    10.0   120.00     1.0</w:t>
      </w:r>
    </w:p>
    <w:p w14:paraId="403829C2" w14:textId="77777777" w:rsidR="0041037A" w:rsidRPr="000527BA" w:rsidRDefault="0041037A">
      <w:pPr>
        <w:pStyle w:val="Examplebody"/>
        <w:rPr>
          <w:rStyle w:val="Cardexample1"/>
        </w:rPr>
      </w:pPr>
    </w:p>
    <w:p w14:paraId="45A6DE21" w14:textId="77777777" w:rsidR="0041037A" w:rsidRPr="000527BA" w:rsidRDefault="0041037A">
      <w:pPr>
        <w:pStyle w:val="Examplebody"/>
        <w:rPr>
          <w:rStyle w:val="Cardexample1"/>
        </w:rPr>
      </w:pPr>
      <w:r w:rsidRPr="000527BA">
        <w:rPr>
          <w:rStyle w:val="Cardexample1"/>
        </w:rPr>
        <w:t xml:space="preserve">PUMPS 1     IUPU    IDPU     </w:t>
      </w:r>
      <w:proofErr w:type="gramStart"/>
      <w:r w:rsidRPr="000527BA">
        <w:rPr>
          <w:rStyle w:val="Cardexample1"/>
        </w:rPr>
        <w:t>EPU  STRTPU</w:t>
      </w:r>
      <w:proofErr w:type="gramEnd"/>
      <w:r w:rsidRPr="000527BA">
        <w:rPr>
          <w:rStyle w:val="Cardexample1"/>
        </w:rPr>
        <w:t xml:space="preserve">   ENDPU   EONPU  EOFFPU     QPU  LATPUC</w:t>
      </w:r>
      <w:r w:rsidR="00E41650" w:rsidRPr="000527BA">
        <w:rPr>
          <w:rStyle w:val="Cardexample1"/>
        </w:rPr>
        <w:t xml:space="preserve"> DYNPUMP</w:t>
      </w:r>
    </w:p>
    <w:p w14:paraId="2DA46BFC" w14:textId="77777777" w:rsidR="0041037A" w:rsidRPr="000527BA" w:rsidRDefault="0041037A">
      <w:pPr>
        <w:pStyle w:val="Examplebody"/>
        <w:rPr>
          <w:rStyle w:val="Cardexample1"/>
        </w:rPr>
      </w:pPr>
      <w:r w:rsidRPr="000527BA">
        <w:rPr>
          <w:rStyle w:val="Cardexample1"/>
        </w:rPr>
        <w:t>Pu 1          30      33     2.4     1.0   900.0     3.0     2.4     3.0    DOWN</w:t>
      </w:r>
      <w:r w:rsidR="00E41650" w:rsidRPr="000527BA">
        <w:rPr>
          <w:rStyle w:val="Cardexample1"/>
        </w:rPr>
        <w:t xml:space="preserve">     OFF</w:t>
      </w:r>
    </w:p>
    <w:p w14:paraId="17CF6DC7" w14:textId="77777777" w:rsidR="0041037A" w:rsidRPr="000527BA" w:rsidRDefault="0041037A">
      <w:pPr>
        <w:pStyle w:val="Examplebody"/>
        <w:rPr>
          <w:rStyle w:val="Cardexample1"/>
        </w:rPr>
      </w:pPr>
    </w:p>
    <w:p w14:paraId="0BB32CDC" w14:textId="77777777" w:rsidR="0041037A" w:rsidRPr="000527BA" w:rsidRDefault="0041037A">
      <w:pPr>
        <w:pStyle w:val="Examplebody"/>
        <w:rPr>
          <w:rStyle w:val="Cardexample1"/>
        </w:rPr>
      </w:pPr>
      <w:r w:rsidRPr="000527BA">
        <w:rPr>
          <w:rStyle w:val="Cardexample1"/>
        </w:rPr>
        <w:t xml:space="preserve">PUMPS 2     PPUC    ETPU    EBPU    KTPU    KBPU             </w:t>
      </w:r>
    </w:p>
    <w:p w14:paraId="73CCA4EC" w14:textId="77777777" w:rsidR="0041037A" w:rsidRPr="000527BA" w:rsidRDefault="0041037A">
      <w:pPr>
        <w:pStyle w:val="Examplebody"/>
        <w:rPr>
          <w:rStyle w:val="Cardexample1"/>
        </w:rPr>
      </w:pPr>
      <w:r w:rsidRPr="000527BA">
        <w:rPr>
          <w:rStyle w:val="Cardexample1"/>
        </w:rPr>
        <w:t>Pu 1       DISTR                       4      23</w:t>
      </w:r>
    </w:p>
    <w:p w14:paraId="0CDFE9FF" w14:textId="77777777" w:rsidR="0041037A" w:rsidRPr="000527BA" w:rsidRDefault="0041037A">
      <w:pPr>
        <w:pStyle w:val="Examplebody"/>
        <w:rPr>
          <w:rStyle w:val="Cardexample1"/>
        </w:rPr>
      </w:pPr>
    </w:p>
    <w:p w14:paraId="0520A3A6" w14:textId="77777777" w:rsidR="0041037A" w:rsidRPr="000527BA" w:rsidRDefault="0041037A">
      <w:pPr>
        <w:pStyle w:val="Examplebody"/>
        <w:rPr>
          <w:rStyle w:val="Cardexample1"/>
        </w:rPr>
      </w:pPr>
      <w:r w:rsidRPr="000527BA">
        <w:rPr>
          <w:rStyle w:val="Cardexample1"/>
        </w:rPr>
        <w:t xml:space="preserve">WEIR SEG     IWR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p>
    <w:p w14:paraId="5032B9C5" w14:textId="77777777" w:rsidR="0041037A" w:rsidRPr="000527BA" w:rsidRDefault="007F1A5C">
      <w:pPr>
        <w:pStyle w:val="Examplebody"/>
        <w:rPr>
          <w:rStyle w:val="Cardexample1"/>
        </w:rPr>
      </w:pPr>
      <w:r w:rsidRPr="000527BA">
        <w:rPr>
          <w:rStyle w:val="Cardexample1"/>
        </w:rPr>
        <w:t xml:space="preserve">    </w:t>
      </w:r>
      <w:r w:rsidR="0041037A" w:rsidRPr="000527BA">
        <w:rPr>
          <w:rStyle w:val="Cardexample1"/>
        </w:rPr>
        <w:t xml:space="preserve">          27</w:t>
      </w:r>
    </w:p>
    <w:p w14:paraId="450DA9AF" w14:textId="77777777" w:rsidR="0041037A" w:rsidRPr="000527BA" w:rsidRDefault="0041037A">
      <w:pPr>
        <w:pStyle w:val="Examplebody"/>
        <w:rPr>
          <w:rStyle w:val="Cardexample1"/>
        </w:rPr>
      </w:pPr>
    </w:p>
    <w:p w14:paraId="383386BA" w14:textId="77777777" w:rsidR="0041037A" w:rsidRPr="000527BA" w:rsidRDefault="0041037A">
      <w:pPr>
        <w:pStyle w:val="Examplebody"/>
        <w:rPr>
          <w:rStyle w:val="Cardexample1"/>
        </w:rPr>
      </w:pPr>
      <w:r w:rsidRPr="000527BA">
        <w:rPr>
          <w:rStyle w:val="Cardexample1"/>
        </w:rPr>
        <w:t xml:space="preserve">WEIR TOP    KTWR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p>
    <w:p w14:paraId="2BC4537B" w14:textId="77777777" w:rsidR="0041037A" w:rsidRPr="000527BA" w:rsidRDefault="007F1A5C">
      <w:pPr>
        <w:pStyle w:val="Examplebody"/>
        <w:rPr>
          <w:rStyle w:val="Cardexample1"/>
        </w:rPr>
      </w:pPr>
      <w:r w:rsidRPr="000527BA">
        <w:rPr>
          <w:rStyle w:val="Cardexample1"/>
        </w:rPr>
        <w:t xml:space="preserve">    </w:t>
      </w:r>
      <w:r w:rsidR="0041037A" w:rsidRPr="000527BA">
        <w:rPr>
          <w:rStyle w:val="Cardexample1"/>
        </w:rPr>
        <w:t xml:space="preserve">           9</w:t>
      </w:r>
    </w:p>
    <w:p w14:paraId="25C35B38" w14:textId="77777777" w:rsidR="0041037A" w:rsidRPr="000527BA" w:rsidRDefault="0041037A">
      <w:pPr>
        <w:pStyle w:val="Examplebody"/>
        <w:rPr>
          <w:rStyle w:val="Cardexample1"/>
        </w:rPr>
      </w:pPr>
    </w:p>
    <w:p w14:paraId="528F3C66" w14:textId="77777777" w:rsidR="0041037A" w:rsidRPr="000527BA" w:rsidRDefault="0041037A">
      <w:pPr>
        <w:pStyle w:val="Examplebody"/>
        <w:rPr>
          <w:rStyle w:val="Cardexample1"/>
        </w:rPr>
      </w:pPr>
      <w:r w:rsidRPr="000527BA">
        <w:rPr>
          <w:rStyle w:val="Cardexample1"/>
        </w:rPr>
        <w:t xml:space="preserve">WEIR BOT    KBWR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p>
    <w:p w14:paraId="5C0CF2B7" w14:textId="77777777" w:rsidR="0041037A" w:rsidRPr="000527BA" w:rsidRDefault="007F1A5C">
      <w:pPr>
        <w:pStyle w:val="Examplebody"/>
        <w:rPr>
          <w:rStyle w:val="Cardexample1"/>
        </w:rPr>
      </w:pPr>
      <w:r w:rsidRPr="000527BA">
        <w:rPr>
          <w:rStyle w:val="Cardexample1"/>
        </w:rPr>
        <w:t xml:space="preserve">    </w:t>
      </w:r>
      <w:r w:rsidR="0041037A" w:rsidRPr="000527BA">
        <w:rPr>
          <w:rStyle w:val="Cardexample1"/>
        </w:rPr>
        <w:t xml:space="preserve">          23</w:t>
      </w:r>
    </w:p>
    <w:p w14:paraId="77C83244" w14:textId="77777777" w:rsidR="0041037A" w:rsidRPr="000527BA" w:rsidRDefault="0041037A">
      <w:pPr>
        <w:pStyle w:val="Examplebody"/>
        <w:rPr>
          <w:rStyle w:val="Cardexample1"/>
        </w:rPr>
      </w:pPr>
    </w:p>
    <w:p w14:paraId="563D4819" w14:textId="77777777" w:rsidR="0041037A" w:rsidRPr="000527BA" w:rsidRDefault="0041037A">
      <w:pPr>
        <w:pStyle w:val="Examplebody"/>
        <w:rPr>
          <w:rStyle w:val="Cardexample1"/>
        </w:rPr>
      </w:pPr>
      <w:r w:rsidRPr="000527BA">
        <w:rPr>
          <w:rStyle w:val="Cardexample1"/>
        </w:rPr>
        <w:t xml:space="preserve">WD INT      WDIC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p>
    <w:p w14:paraId="0803C86B" w14:textId="77777777" w:rsidR="0041037A" w:rsidRPr="000527BA" w:rsidRDefault="0041037A">
      <w:pPr>
        <w:pStyle w:val="Examplebody"/>
        <w:rPr>
          <w:rStyle w:val="Cardexample1"/>
        </w:rPr>
      </w:pPr>
    </w:p>
    <w:p w14:paraId="142C627A" w14:textId="77777777" w:rsidR="0041037A" w:rsidRPr="000527BA" w:rsidRDefault="0041037A">
      <w:pPr>
        <w:pStyle w:val="Examplebody"/>
        <w:rPr>
          <w:rStyle w:val="Cardexample1"/>
        </w:rPr>
      </w:pPr>
    </w:p>
    <w:p w14:paraId="05CA9F3E" w14:textId="77777777" w:rsidR="0041037A" w:rsidRPr="000527BA" w:rsidRDefault="0041037A">
      <w:pPr>
        <w:pStyle w:val="Examplebody"/>
        <w:rPr>
          <w:rStyle w:val="Cardexample1"/>
        </w:rPr>
      </w:pPr>
      <w:r w:rsidRPr="000527BA">
        <w:rPr>
          <w:rStyle w:val="Cardexample1"/>
        </w:rPr>
        <w:t xml:space="preserve">WD SEG       IWD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p>
    <w:p w14:paraId="494BB47C" w14:textId="77777777" w:rsidR="0041037A" w:rsidRPr="000527BA" w:rsidRDefault="0041037A">
      <w:pPr>
        <w:pStyle w:val="Examplebody"/>
        <w:rPr>
          <w:rStyle w:val="Cardexample1"/>
        </w:rPr>
      </w:pPr>
      <w:r w:rsidRPr="000527BA">
        <w:rPr>
          <w:rStyle w:val="Cardexample1"/>
        </w:rPr>
        <w:t xml:space="preserve">                                                 </w:t>
      </w:r>
    </w:p>
    <w:p w14:paraId="7857E444" w14:textId="77777777" w:rsidR="0041037A" w:rsidRPr="000527BA" w:rsidRDefault="0041037A">
      <w:pPr>
        <w:pStyle w:val="Examplebody"/>
        <w:rPr>
          <w:rStyle w:val="Cardexample1"/>
        </w:rPr>
      </w:pPr>
    </w:p>
    <w:p w14:paraId="5EDD0222" w14:textId="77777777" w:rsidR="0041037A" w:rsidRPr="000527BA" w:rsidRDefault="0041037A">
      <w:pPr>
        <w:pStyle w:val="Examplebody"/>
        <w:rPr>
          <w:rStyle w:val="Cardexample1"/>
        </w:rPr>
      </w:pPr>
      <w:r w:rsidRPr="000527BA">
        <w:rPr>
          <w:rStyle w:val="Cardexample1"/>
        </w:rPr>
        <w:lastRenderedPageBreak/>
        <w:t xml:space="preserve">WD ELEV      EWD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p>
    <w:p w14:paraId="5FA7AEE3" w14:textId="77777777" w:rsidR="0041037A" w:rsidRPr="000527BA" w:rsidRDefault="0041037A">
      <w:pPr>
        <w:pStyle w:val="Examplebody"/>
        <w:rPr>
          <w:rStyle w:val="Cardexample1"/>
        </w:rPr>
      </w:pPr>
      <w:r w:rsidRPr="000527BA">
        <w:rPr>
          <w:rStyle w:val="Cardexample1"/>
        </w:rPr>
        <w:t xml:space="preserve">                                                   </w:t>
      </w:r>
    </w:p>
    <w:p w14:paraId="3EED20D1" w14:textId="77777777" w:rsidR="0041037A" w:rsidRPr="000527BA" w:rsidRDefault="0041037A">
      <w:pPr>
        <w:pStyle w:val="Examplebody"/>
        <w:rPr>
          <w:rStyle w:val="Cardexample1"/>
        </w:rPr>
      </w:pPr>
    </w:p>
    <w:p w14:paraId="2A10D069" w14:textId="77777777" w:rsidR="0041037A" w:rsidRPr="000527BA" w:rsidRDefault="0041037A">
      <w:pPr>
        <w:pStyle w:val="Examplebody"/>
        <w:rPr>
          <w:rStyle w:val="Cardexample1"/>
        </w:rPr>
      </w:pPr>
      <w:r w:rsidRPr="000527BA">
        <w:rPr>
          <w:rStyle w:val="Cardexample1"/>
        </w:rPr>
        <w:t xml:space="preserve">WD TOP      ETWD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p>
    <w:p w14:paraId="621827DB" w14:textId="77777777" w:rsidR="0041037A" w:rsidRPr="000527BA" w:rsidRDefault="0041037A">
      <w:pPr>
        <w:pStyle w:val="Examplebody"/>
        <w:rPr>
          <w:rStyle w:val="Cardexample1"/>
        </w:rPr>
      </w:pPr>
      <w:r w:rsidRPr="000527BA">
        <w:rPr>
          <w:rStyle w:val="Cardexample1"/>
        </w:rPr>
        <w:t xml:space="preserve">                                                 </w:t>
      </w:r>
    </w:p>
    <w:p w14:paraId="53BDE2FC" w14:textId="77777777" w:rsidR="0041037A" w:rsidRPr="000527BA" w:rsidRDefault="0041037A">
      <w:pPr>
        <w:pStyle w:val="Examplebody"/>
        <w:rPr>
          <w:rStyle w:val="Cardexample1"/>
        </w:rPr>
      </w:pPr>
    </w:p>
    <w:p w14:paraId="36B9C300" w14:textId="77777777" w:rsidR="0041037A" w:rsidRPr="000527BA" w:rsidRDefault="0041037A">
      <w:pPr>
        <w:pStyle w:val="Examplebody"/>
        <w:rPr>
          <w:rStyle w:val="Cardexample1"/>
        </w:rPr>
      </w:pPr>
      <w:r w:rsidRPr="000527BA">
        <w:rPr>
          <w:rStyle w:val="Cardexample1"/>
        </w:rPr>
        <w:t xml:space="preserve">WD BOT      EBWD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p>
    <w:p w14:paraId="0F7AAE98" w14:textId="77777777" w:rsidR="0041037A" w:rsidRPr="000527BA" w:rsidRDefault="0041037A">
      <w:pPr>
        <w:pStyle w:val="Examplebody"/>
        <w:rPr>
          <w:rStyle w:val="Cardexample1"/>
        </w:rPr>
      </w:pPr>
      <w:r w:rsidRPr="000527BA">
        <w:rPr>
          <w:rStyle w:val="Cardexample1"/>
        </w:rPr>
        <w:t xml:space="preserve">                                                </w:t>
      </w:r>
    </w:p>
    <w:p w14:paraId="7088BDA8" w14:textId="77777777" w:rsidR="0041037A" w:rsidRPr="000527BA" w:rsidRDefault="0041037A">
      <w:pPr>
        <w:pStyle w:val="Examplebody"/>
        <w:rPr>
          <w:rStyle w:val="Cardexample1"/>
        </w:rPr>
      </w:pPr>
    </w:p>
    <w:p w14:paraId="48E0B7F6" w14:textId="77777777" w:rsidR="0041037A" w:rsidRPr="000527BA" w:rsidRDefault="0041037A">
      <w:pPr>
        <w:pStyle w:val="Examplebody"/>
        <w:rPr>
          <w:rStyle w:val="Cardexample1"/>
        </w:rPr>
      </w:pPr>
      <w:r w:rsidRPr="000527BA">
        <w:rPr>
          <w:rStyle w:val="Cardexample1"/>
        </w:rPr>
        <w:t xml:space="preserve">TRIB </w:t>
      </w:r>
      <w:proofErr w:type="gramStart"/>
      <w:r w:rsidRPr="000527BA">
        <w:rPr>
          <w:rStyle w:val="Cardexample1"/>
        </w:rPr>
        <w:t>PLACE  PTRC</w:t>
      </w:r>
      <w:proofErr w:type="gram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p>
    <w:p w14:paraId="6FFE41CA" w14:textId="77777777" w:rsidR="0041037A" w:rsidRPr="000527BA" w:rsidRDefault="0041037A">
      <w:pPr>
        <w:pStyle w:val="Examplebody"/>
        <w:rPr>
          <w:rStyle w:val="Cardexample1"/>
        </w:rPr>
      </w:pPr>
      <w:r w:rsidRPr="000527BA">
        <w:rPr>
          <w:rStyle w:val="Cardexample1"/>
        </w:rPr>
        <w:t xml:space="preserve">           DISTR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p>
    <w:p w14:paraId="082ED208" w14:textId="77777777" w:rsidR="0041037A" w:rsidRPr="000527BA" w:rsidRDefault="0041037A">
      <w:pPr>
        <w:pStyle w:val="Examplebody"/>
        <w:rPr>
          <w:rStyle w:val="Cardexample1"/>
        </w:rPr>
      </w:pPr>
    </w:p>
    <w:p w14:paraId="073C22E6" w14:textId="77777777" w:rsidR="0041037A" w:rsidRPr="000527BA" w:rsidRDefault="0041037A">
      <w:pPr>
        <w:pStyle w:val="Examplebody"/>
        <w:rPr>
          <w:rStyle w:val="Cardexample1"/>
        </w:rPr>
      </w:pPr>
      <w:r w:rsidRPr="000527BA">
        <w:rPr>
          <w:rStyle w:val="Cardexample1"/>
        </w:rPr>
        <w:t xml:space="preserve">TRIB INT    TRIC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p>
    <w:p w14:paraId="2913888E"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D6A6F7F" w14:textId="77777777" w:rsidR="0041037A" w:rsidRPr="000527BA" w:rsidRDefault="0041037A">
      <w:pPr>
        <w:pStyle w:val="Examplebody"/>
        <w:rPr>
          <w:rStyle w:val="Cardexample1"/>
        </w:rPr>
      </w:pPr>
    </w:p>
    <w:p w14:paraId="27445905" w14:textId="77777777" w:rsidR="0041037A" w:rsidRPr="000527BA" w:rsidRDefault="0041037A">
      <w:pPr>
        <w:pStyle w:val="Examplebody"/>
        <w:rPr>
          <w:rStyle w:val="Cardexample1"/>
        </w:rPr>
      </w:pPr>
      <w:r w:rsidRPr="000527BA">
        <w:rPr>
          <w:rStyle w:val="Cardexample1"/>
        </w:rPr>
        <w:t xml:space="preserve">TRIB SEG     ITR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p>
    <w:p w14:paraId="0417CE4A" w14:textId="77777777" w:rsidR="0041037A" w:rsidRPr="000527BA" w:rsidRDefault="0041037A">
      <w:pPr>
        <w:pStyle w:val="Examplebody"/>
        <w:rPr>
          <w:rStyle w:val="Cardexample1"/>
        </w:rPr>
      </w:pPr>
      <w:r w:rsidRPr="000527BA">
        <w:rPr>
          <w:rStyle w:val="Cardexample1"/>
        </w:rPr>
        <w:t xml:space="preserve">              15      43      56      98     114     147     155</w:t>
      </w:r>
    </w:p>
    <w:p w14:paraId="2051AC93" w14:textId="77777777" w:rsidR="0041037A" w:rsidRPr="000527BA" w:rsidRDefault="0041037A">
      <w:pPr>
        <w:pStyle w:val="Examplebody"/>
        <w:rPr>
          <w:rStyle w:val="Cardexample1"/>
        </w:rPr>
      </w:pPr>
    </w:p>
    <w:p w14:paraId="78564603" w14:textId="77777777" w:rsidR="0041037A" w:rsidRPr="000527BA" w:rsidRDefault="0041037A">
      <w:pPr>
        <w:pStyle w:val="Examplebody"/>
        <w:rPr>
          <w:rStyle w:val="Cardexample1"/>
        </w:rPr>
      </w:pPr>
      <w:r w:rsidRPr="000527BA">
        <w:rPr>
          <w:rStyle w:val="Cardexample1"/>
        </w:rPr>
        <w:t xml:space="preserve">TRIB TOP    ETRT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p>
    <w:p w14:paraId="20C8CD4A" w14:textId="77777777" w:rsidR="0041037A" w:rsidRPr="000527BA" w:rsidRDefault="0041037A">
      <w:pPr>
        <w:pStyle w:val="Examplebody"/>
        <w:rPr>
          <w:rStyle w:val="Cardexample1"/>
        </w:rPr>
      </w:pPr>
    </w:p>
    <w:p w14:paraId="52784E72" w14:textId="77777777" w:rsidR="0041037A" w:rsidRPr="000527BA" w:rsidRDefault="0041037A">
      <w:pPr>
        <w:pStyle w:val="Examplebody"/>
        <w:rPr>
          <w:rStyle w:val="Cardexample1"/>
        </w:rPr>
      </w:pPr>
    </w:p>
    <w:p w14:paraId="6C665EF3" w14:textId="77777777" w:rsidR="0041037A" w:rsidRPr="000527BA" w:rsidRDefault="0041037A">
      <w:pPr>
        <w:pStyle w:val="Examplebody"/>
        <w:rPr>
          <w:rStyle w:val="Cardexample1"/>
        </w:rPr>
      </w:pPr>
      <w:r w:rsidRPr="000527BA">
        <w:rPr>
          <w:rStyle w:val="Cardexample1"/>
        </w:rPr>
        <w:t xml:space="preserve">TRIB BOT    ETRB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p>
    <w:p w14:paraId="2E5593EE" w14:textId="77777777" w:rsidR="0041037A" w:rsidRPr="000527BA" w:rsidRDefault="0041037A">
      <w:pPr>
        <w:pStyle w:val="Examplebody"/>
        <w:rPr>
          <w:rStyle w:val="Cardexample1"/>
        </w:rPr>
      </w:pPr>
    </w:p>
    <w:p w14:paraId="2418CA7C" w14:textId="77777777" w:rsidR="0041037A" w:rsidRPr="000527BA" w:rsidRDefault="0041037A">
      <w:pPr>
        <w:pStyle w:val="Examplebody"/>
        <w:rPr>
          <w:rStyle w:val="Cardexample1"/>
        </w:rPr>
      </w:pPr>
    </w:p>
    <w:p w14:paraId="661CB34A" w14:textId="77777777" w:rsidR="0041037A" w:rsidRPr="000527BA" w:rsidRDefault="0041037A">
      <w:pPr>
        <w:pStyle w:val="Examplebody"/>
        <w:rPr>
          <w:rStyle w:val="Cardexample1"/>
        </w:rPr>
      </w:pPr>
      <w:r w:rsidRPr="000527BA">
        <w:rPr>
          <w:rStyle w:val="Cardexample1"/>
        </w:rPr>
        <w:t xml:space="preserve">DST TRIB    DTRC   </w:t>
      </w:r>
    </w:p>
    <w:p w14:paraId="7616F938" w14:textId="77777777" w:rsidR="0041037A" w:rsidRPr="000527BA" w:rsidRDefault="0041037A">
      <w:pPr>
        <w:pStyle w:val="Examplebody"/>
        <w:rPr>
          <w:rStyle w:val="Cardexample1"/>
        </w:rPr>
      </w:pPr>
      <w:r w:rsidRPr="000527BA">
        <w:rPr>
          <w:rStyle w:val="Cardexample1"/>
        </w:rPr>
        <w:t xml:space="preserve">Br 1          ON                                                       </w:t>
      </w:r>
    </w:p>
    <w:p w14:paraId="6A63C34A" w14:textId="77777777" w:rsidR="0041037A" w:rsidRPr="000527BA" w:rsidRDefault="0041037A">
      <w:pPr>
        <w:pStyle w:val="Examplebody"/>
        <w:rPr>
          <w:rStyle w:val="Cardexample1"/>
        </w:rPr>
      </w:pPr>
      <w:r w:rsidRPr="000527BA">
        <w:rPr>
          <w:rStyle w:val="Cardexample1"/>
        </w:rPr>
        <w:t xml:space="preserve">Br 2          ON   </w:t>
      </w:r>
    </w:p>
    <w:p w14:paraId="1047E818" w14:textId="77777777" w:rsidR="0041037A" w:rsidRPr="000527BA" w:rsidRDefault="0041037A">
      <w:pPr>
        <w:pStyle w:val="Examplebody"/>
        <w:rPr>
          <w:rStyle w:val="Cardexample1"/>
        </w:rPr>
      </w:pPr>
      <w:r w:rsidRPr="000527BA">
        <w:rPr>
          <w:rStyle w:val="Cardexample1"/>
        </w:rPr>
        <w:t xml:space="preserve">Br 3          ON   </w:t>
      </w:r>
    </w:p>
    <w:p w14:paraId="319F9E03" w14:textId="77777777" w:rsidR="0041037A" w:rsidRPr="000527BA" w:rsidRDefault="0041037A">
      <w:pPr>
        <w:pStyle w:val="Examplebody"/>
        <w:rPr>
          <w:rStyle w:val="Cardexample1"/>
        </w:rPr>
      </w:pPr>
      <w:r w:rsidRPr="000527BA">
        <w:rPr>
          <w:rStyle w:val="Cardexample1"/>
        </w:rPr>
        <w:t xml:space="preserve">Br 4          ON   </w:t>
      </w:r>
    </w:p>
    <w:p w14:paraId="537DA2E5" w14:textId="77777777" w:rsidR="0041037A" w:rsidRPr="000527BA" w:rsidRDefault="0041037A">
      <w:pPr>
        <w:pStyle w:val="Examplebody"/>
        <w:rPr>
          <w:rStyle w:val="Cardexample1"/>
        </w:rPr>
      </w:pPr>
      <w:r w:rsidRPr="000527BA">
        <w:rPr>
          <w:rStyle w:val="Cardexample1"/>
        </w:rPr>
        <w:t xml:space="preserve">Br 5          ON   </w:t>
      </w:r>
    </w:p>
    <w:p w14:paraId="15DF01D0" w14:textId="77777777" w:rsidR="0041037A" w:rsidRPr="000527BA" w:rsidRDefault="0041037A">
      <w:pPr>
        <w:pStyle w:val="Examplebody"/>
        <w:rPr>
          <w:rStyle w:val="Cardexample1"/>
        </w:rPr>
      </w:pPr>
      <w:r w:rsidRPr="000527BA">
        <w:rPr>
          <w:rStyle w:val="Cardexample1"/>
        </w:rPr>
        <w:t xml:space="preserve">Br 6          ON   </w:t>
      </w:r>
    </w:p>
    <w:p w14:paraId="27553B24" w14:textId="77777777" w:rsidR="0041037A" w:rsidRPr="000527BA" w:rsidRDefault="0041037A">
      <w:pPr>
        <w:pStyle w:val="Examplebody"/>
        <w:rPr>
          <w:rStyle w:val="Cardexample1"/>
        </w:rPr>
      </w:pPr>
      <w:r w:rsidRPr="000527BA">
        <w:rPr>
          <w:rStyle w:val="Cardexample1"/>
        </w:rPr>
        <w:t xml:space="preserve">Br 7          ON   </w:t>
      </w:r>
    </w:p>
    <w:p w14:paraId="0BCA9EDC" w14:textId="77777777" w:rsidR="0041037A" w:rsidRPr="000527BA" w:rsidRDefault="0041037A">
      <w:pPr>
        <w:pStyle w:val="Examplebody"/>
        <w:rPr>
          <w:rStyle w:val="Cardexample1"/>
        </w:rPr>
      </w:pPr>
      <w:r w:rsidRPr="000527BA">
        <w:rPr>
          <w:rStyle w:val="Cardexample1"/>
        </w:rPr>
        <w:t xml:space="preserve">Br 8          ON   </w:t>
      </w:r>
    </w:p>
    <w:p w14:paraId="773D1C09" w14:textId="77777777" w:rsidR="0041037A" w:rsidRPr="000527BA" w:rsidRDefault="0041037A">
      <w:pPr>
        <w:pStyle w:val="Examplebody"/>
        <w:rPr>
          <w:rStyle w:val="Cardexample1"/>
        </w:rPr>
      </w:pPr>
      <w:r w:rsidRPr="000527BA">
        <w:rPr>
          <w:rStyle w:val="Cardexample1"/>
        </w:rPr>
        <w:t xml:space="preserve">Br 9          ON   </w:t>
      </w:r>
    </w:p>
    <w:p w14:paraId="7E69755C" w14:textId="77777777" w:rsidR="0041037A" w:rsidRPr="000527BA" w:rsidRDefault="0041037A">
      <w:pPr>
        <w:pStyle w:val="Examplebody"/>
        <w:rPr>
          <w:rStyle w:val="Cardexample1"/>
        </w:rPr>
      </w:pPr>
      <w:r w:rsidRPr="000527BA">
        <w:rPr>
          <w:rStyle w:val="Cardexample1"/>
        </w:rPr>
        <w:t xml:space="preserve">Br 10         ON   </w:t>
      </w:r>
    </w:p>
    <w:p w14:paraId="2EC8406F" w14:textId="77777777" w:rsidR="0041037A" w:rsidRPr="000527BA" w:rsidRDefault="0041037A">
      <w:pPr>
        <w:pStyle w:val="Examplebody"/>
        <w:rPr>
          <w:rStyle w:val="Cardexample1"/>
        </w:rPr>
      </w:pPr>
      <w:r w:rsidRPr="000527BA">
        <w:rPr>
          <w:rStyle w:val="Cardexample1"/>
        </w:rPr>
        <w:t xml:space="preserve">Br 11         ON   </w:t>
      </w:r>
    </w:p>
    <w:p w14:paraId="535CBF76" w14:textId="77777777" w:rsidR="0041037A" w:rsidRPr="000527BA" w:rsidRDefault="0041037A">
      <w:pPr>
        <w:pStyle w:val="Examplebody"/>
        <w:rPr>
          <w:rStyle w:val="Cardexample1"/>
        </w:rPr>
      </w:pPr>
      <w:r w:rsidRPr="000527BA">
        <w:rPr>
          <w:rStyle w:val="Cardexample1"/>
        </w:rPr>
        <w:t xml:space="preserve">Br 12         ON   </w:t>
      </w:r>
    </w:p>
    <w:p w14:paraId="2829E33E" w14:textId="77777777" w:rsidR="0041037A" w:rsidRPr="000527BA" w:rsidRDefault="0041037A">
      <w:pPr>
        <w:pStyle w:val="Examplebody"/>
        <w:rPr>
          <w:rStyle w:val="Cardexample1"/>
        </w:rPr>
      </w:pPr>
    </w:p>
    <w:p w14:paraId="69FF7F0A" w14:textId="77777777" w:rsidR="0041037A" w:rsidRPr="000527BA" w:rsidRDefault="0041037A">
      <w:pPr>
        <w:pStyle w:val="Examplebody"/>
        <w:rPr>
          <w:rStyle w:val="Cardexample1"/>
        </w:rPr>
      </w:pPr>
      <w:r w:rsidRPr="000527BA">
        <w:rPr>
          <w:rStyle w:val="Cardexample1"/>
        </w:rPr>
        <w:t xml:space="preserve">HYD PRINT </w:t>
      </w:r>
      <w:proofErr w:type="gramStart"/>
      <w:r w:rsidRPr="000527BA">
        <w:rPr>
          <w:rStyle w:val="Cardexample1"/>
        </w:rPr>
        <w:t xml:space="preserve">HPRWBC  </w:t>
      </w:r>
      <w:proofErr w:type="spellStart"/>
      <w:r w:rsidRPr="000527BA">
        <w:rPr>
          <w:rStyle w:val="Cardexample1"/>
        </w:rPr>
        <w:t>HPRWBC</w:t>
      </w:r>
      <w:proofErr w:type="spellEnd"/>
      <w:proofErr w:type="gram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p>
    <w:p w14:paraId="09B98159" w14:textId="77777777" w:rsidR="0041037A" w:rsidRPr="000527BA" w:rsidRDefault="000425E1">
      <w:pPr>
        <w:pStyle w:val="Examplebody"/>
        <w:rPr>
          <w:rStyle w:val="Cardexample1"/>
        </w:rPr>
      </w:pPr>
      <w:r w:rsidRPr="000527BA">
        <w:rPr>
          <w:rStyle w:val="Cardexample1"/>
        </w:rPr>
        <w:t xml:space="preserve">NLIM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p>
    <w:p w14:paraId="2CA3D739" w14:textId="77777777" w:rsidR="0041037A" w:rsidRPr="000527BA" w:rsidRDefault="0041037A">
      <w:pPr>
        <w:pStyle w:val="Examplebody"/>
        <w:rPr>
          <w:rStyle w:val="Cardexample1"/>
        </w:rPr>
      </w:pPr>
      <w:r w:rsidRPr="000527BA">
        <w:rPr>
          <w:rStyle w:val="Cardexample1"/>
        </w:rPr>
        <w:t xml:space="preserve">U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4847FC6" w14:textId="77777777" w:rsidR="0041037A" w:rsidRPr="000527BA" w:rsidRDefault="0041037A">
      <w:pPr>
        <w:pStyle w:val="Examplebody"/>
        <w:rPr>
          <w:rStyle w:val="Cardexample1"/>
        </w:rPr>
      </w:pPr>
      <w:r w:rsidRPr="000527BA">
        <w:rPr>
          <w:rStyle w:val="Cardexample1"/>
        </w:rPr>
        <w:t xml:space="preserve">W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A268F26" w14:textId="77777777" w:rsidR="0041037A" w:rsidRPr="000527BA" w:rsidRDefault="0041037A">
      <w:pPr>
        <w:pStyle w:val="Examplebody"/>
        <w:rPr>
          <w:rStyle w:val="Cardexample1"/>
        </w:rPr>
      </w:pPr>
      <w:r w:rsidRPr="000527BA">
        <w:rPr>
          <w:rStyle w:val="Cardexample1"/>
        </w:rPr>
        <w:t xml:space="preserve">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44E4B79" w14:textId="77777777" w:rsidR="0041037A" w:rsidRPr="000527BA" w:rsidRDefault="0041037A">
      <w:pPr>
        <w:pStyle w:val="Examplebody"/>
        <w:rPr>
          <w:rStyle w:val="Cardexample1"/>
        </w:rPr>
      </w:pPr>
      <w:r w:rsidRPr="000527BA">
        <w:rPr>
          <w:rStyle w:val="Cardexample1"/>
        </w:rPr>
        <w:t xml:space="preserve">RHO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4AB209F1" w14:textId="77777777" w:rsidR="0041037A" w:rsidRPr="000527BA" w:rsidRDefault="0041037A">
      <w:pPr>
        <w:pStyle w:val="Examplebody"/>
        <w:rPr>
          <w:rStyle w:val="Cardexample1"/>
        </w:rPr>
      </w:pPr>
      <w:r w:rsidRPr="000527BA">
        <w:rPr>
          <w:rStyle w:val="Cardexample1"/>
        </w:rPr>
        <w:t xml:space="preserve">AZ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2B344A1A" w14:textId="77777777" w:rsidR="0041037A" w:rsidRPr="000527BA" w:rsidRDefault="0041037A">
      <w:pPr>
        <w:pStyle w:val="Examplebody"/>
        <w:rPr>
          <w:rStyle w:val="Cardexample1"/>
        </w:rPr>
      </w:pPr>
      <w:r w:rsidRPr="000527BA">
        <w:rPr>
          <w:rStyle w:val="Cardexample1"/>
        </w:rPr>
        <w:t xml:space="preserve">SHEAR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00BA256" w14:textId="77777777" w:rsidR="0041037A" w:rsidRPr="000527BA" w:rsidRDefault="0041037A">
      <w:pPr>
        <w:pStyle w:val="Examplebody"/>
        <w:rPr>
          <w:rStyle w:val="Cardexample1"/>
        </w:rPr>
      </w:pPr>
      <w:r w:rsidRPr="000527BA">
        <w:rPr>
          <w:rStyle w:val="Cardexample1"/>
        </w:rPr>
        <w:t xml:space="preserve">ST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295F7D62" w14:textId="77777777" w:rsidR="0041037A" w:rsidRPr="000527BA" w:rsidRDefault="0041037A">
      <w:pPr>
        <w:pStyle w:val="Examplebody"/>
        <w:rPr>
          <w:rStyle w:val="Cardexample1"/>
        </w:rPr>
      </w:pPr>
      <w:r w:rsidRPr="000527BA">
        <w:rPr>
          <w:rStyle w:val="Cardexample1"/>
        </w:rPr>
        <w:t xml:space="preserve">SB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4F59DEA9" w14:textId="77777777" w:rsidR="0041037A" w:rsidRPr="000527BA" w:rsidRDefault="0041037A">
      <w:pPr>
        <w:pStyle w:val="Examplebody"/>
        <w:rPr>
          <w:rStyle w:val="Cardexample1"/>
        </w:rPr>
      </w:pPr>
      <w:r w:rsidRPr="000527BA">
        <w:rPr>
          <w:rStyle w:val="Cardexample1"/>
        </w:rPr>
        <w:t xml:space="preserve">ADMX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45BFCCDD" w14:textId="77777777" w:rsidR="0041037A" w:rsidRPr="000527BA" w:rsidRDefault="0041037A">
      <w:pPr>
        <w:pStyle w:val="Examplebody"/>
        <w:rPr>
          <w:rStyle w:val="Cardexample1"/>
        </w:rPr>
      </w:pPr>
      <w:r w:rsidRPr="000527BA">
        <w:rPr>
          <w:rStyle w:val="Cardexample1"/>
        </w:rPr>
        <w:t xml:space="preserve">DM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A232176" w14:textId="77777777" w:rsidR="0041037A" w:rsidRPr="000527BA" w:rsidRDefault="0041037A">
      <w:pPr>
        <w:pStyle w:val="Examplebody"/>
        <w:rPr>
          <w:rStyle w:val="Cardexample1"/>
        </w:rPr>
      </w:pPr>
      <w:r w:rsidRPr="000527BA">
        <w:rPr>
          <w:rStyle w:val="Cardexample1"/>
        </w:rPr>
        <w:t xml:space="preserve">HDG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0C78A46" w14:textId="77777777" w:rsidR="0041037A" w:rsidRPr="000527BA" w:rsidRDefault="0041037A">
      <w:pPr>
        <w:pStyle w:val="Examplebody"/>
        <w:rPr>
          <w:rStyle w:val="Cardexample1"/>
        </w:rPr>
      </w:pPr>
      <w:r w:rsidRPr="000527BA">
        <w:rPr>
          <w:rStyle w:val="Cardexample1"/>
        </w:rPr>
        <w:t xml:space="preserve">ADMZ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2109A89" w14:textId="77777777" w:rsidR="0041037A" w:rsidRPr="000527BA" w:rsidRDefault="0041037A">
      <w:pPr>
        <w:pStyle w:val="Examplebody"/>
        <w:rPr>
          <w:rStyle w:val="Cardexample1"/>
        </w:rPr>
      </w:pPr>
      <w:r w:rsidRPr="000527BA">
        <w:rPr>
          <w:rStyle w:val="Cardexample1"/>
        </w:rPr>
        <w:t xml:space="preserve">HPG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2056452" w14:textId="77777777" w:rsidR="0041037A" w:rsidRPr="000527BA" w:rsidRDefault="0041037A">
      <w:pPr>
        <w:pStyle w:val="Examplebody"/>
        <w:rPr>
          <w:rStyle w:val="Cardexample1"/>
        </w:rPr>
      </w:pPr>
      <w:r w:rsidRPr="000527BA">
        <w:rPr>
          <w:rStyle w:val="Cardexample1"/>
        </w:rPr>
        <w:t xml:space="preserve">GRAV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3E65C82" w14:textId="77777777" w:rsidR="0041037A" w:rsidRPr="000527BA" w:rsidRDefault="0041037A">
      <w:pPr>
        <w:pStyle w:val="Examplebody"/>
        <w:rPr>
          <w:rStyle w:val="Cardexample1"/>
        </w:rPr>
      </w:pPr>
    </w:p>
    <w:p w14:paraId="07779BFB" w14:textId="77777777" w:rsidR="0041037A" w:rsidRPr="000527BA" w:rsidRDefault="0041037A">
      <w:pPr>
        <w:pStyle w:val="Examplebody"/>
        <w:rPr>
          <w:rStyle w:val="Cardexample1"/>
        </w:rPr>
      </w:pPr>
      <w:r w:rsidRPr="000527BA">
        <w:rPr>
          <w:rStyle w:val="Cardexample1"/>
        </w:rPr>
        <w:t>SNP PRINT   SNPC    NSNP   NISNP</w:t>
      </w:r>
    </w:p>
    <w:p w14:paraId="12A79ADE" w14:textId="77777777" w:rsidR="0041037A" w:rsidRPr="000527BA" w:rsidRDefault="0041037A">
      <w:pPr>
        <w:pStyle w:val="Examplebody"/>
        <w:rPr>
          <w:rStyle w:val="Cardexample1"/>
        </w:rPr>
      </w:pPr>
      <w:r w:rsidRPr="000527BA">
        <w:rPr>
          <w:rStyle w:val="Cardexample1"/>
        </w:rPr>
        <w:t>Wb 1          ON       2      16</w:t>
      </w:r>
    </w:p>
    <w:p w14:paraId="42ECF058" w14:textId="77777777" w:rsidR="0041037A" w:rsidRPr="000527BA" w:rsidRDefault="0041037A">
      <w:pPr>
        <w:pStyle w:val="Examplebody"/>
        <w:rPr>
          <w:rStyle w:val="Cardexample1"/>
        </w:rPr>
      </w:pPr>
      <w:r w:rsidRPr="000527BA">
        <w:rPr>
          <w:rStyle w:val="Cardexample1"/>
        </w:rPr>
        <w:t>Wb 2          ON       2       8</w:t>
      </w:r>
    </w:p>
    <w:p w14:paraId="16CD3491" w14:textId="77777777" w:rsidR="0041037A" w:rsidRPr="000527BA" w:rsidRDefault="0041037A">
      <w:pPr>
        <w:pStyle w:val="Examplebody"/>
        <w:rPr>
          <w:rStyle w:val="Cardexample1"/>
        </w:rPr>
      </w:pPr>
      <w:r w:rsidRPr="000527BA">
        <w:rPr>
          <w:rStyle w:val="Cardexample1"/>
        </w:rPr>
        <w:t>Wb 3          ON       2       3</w:t>
      </w:r>
    </w:p>
    <w:p w14:paraId="596654EC" w14:textId="77777777" w:rsidR="0041037A" w:rsidRPr="000527BA" w:rsidRDefault="0041037A">
      <w:pPr>
        <w:pStyle w:val="Examplebody"/>
        <w:rPr>
          <w:rStyle w:val="Cardexample1"/>
        </w:rPr>
      </w:pPr>
      <w:r w:rsidRPr="000527BA">
        <w:rPr>
          <w:rStyle w:val="Cardexample1"/>
        </w:rPr>
        <w:t>Wb 4          ON       2       6</w:t>
      </w:r>
    </w:p>
    <w:p w14:paraId="45D4CF0E" w14:textId="77777777" w:rsidR="0041037A" w:rsidRPr="000527BA" w:rsidRDefault="0041037A">
      <w:pPr>
        <w:pStyle w:val="Examplebody"/>
        <w:rPr>
          <w:rStyle w:val="Cardexample1"/>
        </w:rPr>
      </w:pPr>
      <w:r w:rsidRPr="000527BA">
        <w:rPr>
          <w:rStyle w:val="Cardexample1"/>
        </w:rPr>
        <w:t>Wb 5          ON       2       5</w:t>
      </w:r>
    </w:p>
    <w:p w14:paraId="10182674" w14:textId="77777777" w:rsidR="0041037A" w:rsidRPr="000527BA" w:rsidRDefault="0041037A">
      <w:pPr>
        <w:pStyle w:val="Examplebody"/>
        <w:rPr>
          <w:rStyle w:val="Cardexample1"/>
        </w:rPr>
      </w:pPr>
      <w:r w:rsidRPr="000527BA">
        <w:rPr>
          <w:rStyle w:val="Cardexample1"/>
        </w:rPr>
        <w:t>Wb 6          ON       2       6</w:t>
      </w:r>
    </w:p>
    <w:p w14:paraId="0987E5DE" w14:textId="77777777" w:rsidR="0041037A" w:rsidRPr="000527BA" w:rsidRDefault="0041037A">
      <w:pPr>
        <w:pStyle w:val="Examplebody"/>
        <w:rPr>
          <w:rStyle w:val="Cardexample1"/>
        </w:rPr>
      </w:pPr>
    </w:p>
    <w:p w14:paraId="3D8A3231" w14:textId="77777777" w:rsidR="0041037A" w:rsidRPr="000527BA" w:rsidRDefault="0041037A">
      <w:pPr>
        <w:pStyle w:val="Examplebody"/>
        <w:rPr>
          <w:rStyle w:val="Cardexample1"/>
        </w:rPr>
      </w:pPr>
      <w:r w:rsidRPr="000527BA">
        <w:rPr>
          <w:rStyle w:val="Cardexample1"/>
        </w:rPr>
        <w:t xml:space="preserve">SNP DATE    SNPD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p>
    <w:p w14:paraId="79B452A5" w14:textId="77777777" w:rsidR="0041037A" w:rsidRPr="000527BA" w:rsidRDefault="0041037A">
      <w:pPr>
        <w:pStyle w:val="Examplebody"/>
        <w:rPr>
          <w:rStyle w:val="Cardexample1"/>
        </w:rPr>
      </w:pPr>
      <w:r w:rsidRPr="000527BA">
        <w:rPr>
          <w:rStyle w:val="Cardexample1"/>
        </w:rPr>
        <w:t>Wb 1         1.0     1.6</w:t>
      </w:r>
    </w:p>
    <w:p w14:paraId="15D383C6" w14:textId="77777777" w:rsidR="0041037A" w:rsidRPr="000527BA" w:rsidRDefault="0041037A">
      <w:pPr>
        <w:pStyle w:val="Examplebody"/>
        <w:rPr>
          <w:rStyle w:val="Cardexample1"/>
        </w:rPr>
      </w:pPr>
      <w:r w:rsidRPr="000527BA">
        <w:rPr>
          <w:rStyle w:val="Cardexample1"/>
        </w:rPr>
        <w:t>Wb 2         1.0     1.6</w:t>
      </w:r>
    </w:p>
    <w:p w14:paraId="6E72F1E8" w14:textId="77777777" w:rsidR="0041037A" w:rsidRPr="000527BA" w:rsidRDefault="0041037A">
      <w:pPr>
        <w:pStyle w:val="Examplebody"/>
        <w:rPr>
          <w:rStyle w:val="Cardexample1"/>
        </w:rPr>
      </w:pPr>
      <w:r w:rsidRPr="000527BA">
        <w:rPr>
          <w:rStyle w:val="Cardexample1"/>
        </w:rPr>
        <w:t>Wb 3         1.0     1.6</w:t>
      </w:r>
    </w:p>
    <w:p w14:paraId="4AB74D36" w14:textId="77777777" w:rsidR="0041037A" w:rsidRPr="000527BA" w:rsidRDefault="0041037A">
      <w:pPr>
        <w:pStyle w:val="Examplebody"/>
        <w:rPr>
          <w:rStyle w:val="Cardexample1"/>
        </w:rPr>
      </w:pPr>
      <w:r w:rsidRPr="000527BA">
        <w:rPr>
          <w:rStyle w:val="Cardexample1"/>
        </w:rPr>
        <w:t xml:space="preserve">Wb 4         1.0     1.6  </w:t>
      </w:r>
    </w:p>
    <w:p w14:paraId="7519FB3D" w14:textId="77777777" w:rsidR="0041037A" w:rsidRPr="000527BA" w:rsidRDefault="0041037A">
      <w:pPr>
        <w:pStyle w:val="Examplebody"/>
        <w:rPr>
          <w:rStyle w:val="Cardexample1"/>
        </w:rPr>
      </w:pPr>
      <w:r w:rsidRPr="000527BA">
        <w:rPr>
          <w:rStyle w:val="Cardexample1"/>
        </w:rPr>
        <w:lastRenderedPageBreak/>
        <w:t>Wb 5         1.0     1.6</w:t>
      </w:r>
    </w:p>
    <w:p w14:paraId="00C83F36" w14:textId="77777777" w:rsidR="0041037A" w:rsidRPr="000527BA" w:rsidRDefault="0041037A">
      <w:pPr>
        <w:pStyle w:val="Examplebody"/>
        <w:rPr>
          <w:rStyle w:val="Cardexample1"/>
        </w:rPr>
      </w:pPr>
      <w:r w:rsidRPr="000527BA">
        <w:rPr>
          <w:rStyle w:val="Cardexample1"/>
        </w:rPr>
        <w:t>Wb 6         1.0     1.6</w:t>
      </w:r>
    </w:p>
    <w:p w14:paraId="1D2DAB66" w14:textId="77777777" w:rsidR="0041037A" w:rsidRPr="000527BA" w:rsidRDefault="0041037A">
      <w:pPr>
        <w:pStyle w:val="Examplebody"/>
        <w:rPr>
          <w:rStyle w:val="Cardexample1"/>
        </w:rPr>
      </w:pPr>
    </w:p>
    <w:p w14:paraId="7C15250B" w14:textId="77777777" w:rsidR="0041037A" w:rsidRPr="000527BA" w:rsidRDefault="0041037A">
      <w:pPr>
        <w:pStyle w:val="Examplebody"/>
        <w:rPr>
          <w:rStyle w:val="Cardexample1"/>
        </w:rPr>
      </w:pPr>
      <w:r w:rsidRPr="000527BA">
        <w:rPr>
          <w:rStyle w:val="Cardexample1"/>
        </w:rPr>
        <w:t xml:space="preserve">SNP FREQ    SNPF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p>
    <w:p w14:paraId="523B1D28" w14:textId="77777777" w:rsidR="0041037A" w:rsidRPr="000527BA" w:rsidRDefault="0041037A">
      <w:pPr>
        <w:pStyle w:val="Examplebody"/>
        <w:rPr>
          <w:rStyle w:val="Cardexample1"/>
        </w:rPr>
      </w:pPr>
      <w:r w:rsidRPr="000527BA">
        <w:rPr>
          <w:rStyle w:val="Cardexample1"/>
        </w:rPr>
        <w:t>Wb 1         0.1     7.0</w:t>
      </w:r>
    </w:p>
    <w:p w14:paraId="40DA5708" w14:textId="77777777" w:rsidR="0041037A" w:rsidRPr="000527BA" w:rsidRDefault="0041037A">
      <w:pPr>
        <w:pStyle w:val="Examplebody"/>
        <w:rPr>
          <w:rStyle w:val="Cardexample1"/>
        </w:rPr>
      </w:pPr>
      <w:r w:rsidRPr="000527BA">
        <w:rPr>
          <w:rStyle w:val="Cardexample1"/>
        </w:rPr>
        <w:t>Wb 2         0.1     7.0</w:t>
      </w:r>
    </w:p>
    <w:p w14:paraId="13499D09" w14:textId="77777777" w:rsidR="0041037A" w:rsidRPr="000527BA" w:rsidRDefault="0041037A">
      <w:pPr>
        <w:pStyle w:val="Examplebody"/>
        <w:rPr>
          <w:rStyle w:val="Cardexample1"/>
        </w:rPr>
      </w:pPr>
      <w:r w:rsidRPr="000527BA">
        <w:rPr>
          <w:rStyle w:val="Cardexample1"/>
        </w:rPr>
        <w:t>Wb 3         0.1     7.0</w:t>
      </w:r>
    </w:p>
    <w:p w14:paraId="0A1A0E8E" w14:textId="77777777" w:rsidR="0041037A" w:rsidRPr="000527BA" w:rsidRDefault="0041037A">
      <w:pPr>
        <w:pStyle w:val="Examplebody"/>
        <w:rPr>
          <w:rStyle w:val="Cardexample1"/>
        </w:rPr>
      </w:pPr>
      <w:r w:rsidRPr="000527BA">
        <w:rPr>
          <w:rStyle w:val="Cardexample1"/>
        </w:rPr>
        <w:t>Wb 4         0.1     7.0</w:t>
      </w:r>
    </w:p>
    <w:p w14:paraId="24AD1E7A" w14:textId="77777777" w:rsidR="0041037A" w:rsidRPr="000527BA" w:rsidRDefault="0041037A">
      <w:pPr>
        <w:pStyle w:val="Examplebody"/>
        <w:rPr>
          <w:rStyle w:val="Cardexample1"/>
        </w:rPr>
      </w:pPr>
      <w:r w:rsidRPr="000527BA">
        <w:rPr>
          <w:rStyle w:val="Cardexample1"/>
        </w:rPr>
        <w:t>Wb 5         0.1     7.0</w:t>
      </w:r>
    </w:p>
    <w:p w14:paraId="2076ED56" w14:textId="77777777" w:rsidR="0041037A" w:rsidRPr="000527BA" w:rsidRDefault="0041037A">
      <w:pPr>
        <w:pStyle w:val="Examplebody"/>
        <w:rPr>
          <w:rStyle w:val="Cardexample1"/>
        </w:rPr>
      </w:pPr>
      <w:r w:rsidRPr="000527BA">
        <w:rPr>
          <w:rStyle w:val="Cardexample1"/>
        </w:rPr>
        <w:t>Wb 6         0.1     7.0</w:t>
      </w:r>
    </w:p>
    <w:p w14:paraId="0D7BCCDE" w14:textId="77777777" w:rsidR="0041037A" w:rsidRPr="000527BA" w:rsidRDefault="0041037A">
      <w:pPr>
        <w:pStyle w:val="Examplebody"/>
        <w:rPr>
          <w:rStyle w:val="Cardexample1"/>
        </w:rPr>
      </w:pPr>
    </w:p>
    <w:p w14:paraId="616F2535" w14:textId="77777777" w:rsidR="0041037A" w:rsidRPr="000527BA" w:rsidRDefault="0041037A">
      <w:pPr>
        <w:pStyle w:val="Examplebody"/>
        <w:rPr>
          <w:rStyle w:val="Cardexample1"/>
        </w:rPr>
      </w:pPr>
      <w:r w:rsidRPr="000527BA">
        <w:rPr>
          <w:rStyle w:val="Cardexample1"/>
        </w:rPr>
        <w:t xml:space="preserve">SNP SEG     ISNP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ISN</w:t>
      </w:r>
    </w:p>
    <w:p w14:paraId="7FF343CF" w14:textId="77777777" w:rsidR="0041037A" w:rsidRPr="000527BA" w:rsidRDefault="0041037A">
      <w:pPr>
        <w:pStyle w:val="Examplebody"/>
        <w:rPr>
          <w:rStyle w:val="Cardexample1"/>
        </w:rPr>
      </w:pPr>
      <w:r w:rsidRPr="000527BA">
        <w:rPr>
          <w:rStyle w:val="Cardexample1"/>
        </w:rPr>
        <w:t>Wb 1           2      10      13      24      27      36      39      40      41</w:t>
      </w:r>
    </w:p>
    <w:p w14:paraId="327D4912" w14:textId="77777777" w:rsidR="0041037A" w:rsidRPr="000527BA" w:rsidRDefault="0041037A">
      <w:pPr>
        <w:pStyle w:val="Examplebody"/>
        <w:rPr>
          <w:rStyle w:val="Cardexample1"/>
        </w:rPr>
      </w:pPr>
      <w:r w:rsidRPr="000527BA">
        <w:rPr>
          <w:rStyle w:val="Cardexample1"/>
        </w:rPr>
        <w:t xml:space="preserve">              42      43      44      45      46      47      48</w:t>
      </w:r>
    </w:p>
    <w:p w14:paraId="0B690E89" w14:textId="77777777" w:rsidR="0041037A" w:rsidRPr="000527BA" w:rsidRDefault="0041037A">
      <w:pPr>
        <w:pStyle w:val="Examplebody"/>
        <w:rPr>
          <w:rStyle w:val="Cardexample1"/>
        </w:rPr>
      </w:pPr>
      <w:r w:rsidRPr="000527BA">
        <w:rPr>
          <w:rStyle w:val="Cardexample1"/>
        </w:rPr>
        <w:t>Wb 2          51      53      55      57      59      61      63      64</w:t>
      </w:r>
    </w:p>
    <w:p w14:paraId="585F4CD3" w14:textId="77777777" w:rsidR="0041037A" w:rsidRPr="000527BA" w:rsidRDefault="0041037A">
      <w:pPr>
        <w:pStyle w:val="Examplebody"/>
        <w:rPr>
          <w:rStyle w:val="Cardexample1"/>
        </w:rPr>
      </w:pPr>
      <w:r w:rsidRPr="000527BA">
        <w:rPr>
          <w:rStyle w:val="Cardexample1"/>
        </w:rPr>
        <w:t xml:space="preserve">Wb 3          84      85      86      </w:t>
      </w:r>
    </w:p>
    <w:p w14:paraId="5B131730" w14:textId="77777777" w:rsidR="0041037A" w:rsidRPr="000527BA" w:rsidRDefault="0041037A">
      <w:pPr>
        <w:pStyle w:val="Examplebody"/>
        <w:rPr>
          <w:rStyle w:val="Cardexample1"/>
        </w:rPr>
      </w:pPr>
      <w:r w:rsidRPr="000527BA">
        <w:rPr>
          <w:rStyle w:val="Cardexample1"/>
        </w:rPr>
        <w:t>Wb 4          89      90      92     122     123     124</w:t>
      </w:r>
    </w:p>
    <w:p w14:paraId="066D72CB" w14:textId="77777777" w:rsidR="0041037A" w:rsidRPr="000527BA" w:rsidRDefault="0041037A">
      <w:pPr>
        <w:pStyle w:val="Examplebody"/>
        <w:rPr>
          <w:rStyle w:val="Cardexample1"/>
        </w:rPr>
      </w:pPr>
      <w:r w:rsidRPr="000527BA">
        <w:rPr>
          <w:rStyle w:val="Cardexample1"/>
        </w:rPr>
        <w:t>Wb 5         131     138     139     148     151</w:t>
      </w:r>
    </w:p>
    <w:p w14:paraId="2FD98DDE" w14:textId="77777777" w:rsidR="0041037A" w:rsidRPr="000527BA" w:rsidRDefault="0041037A">
      <w:pPr>
        <w:pStyle w:val="Examplebody"/>
        <w:rPr>
          <w:rStyle w:val="Cardexample1"/>
        </w:rPr>
      </w:pPr>
      <w:r w:rsidRPr="000527BA">
        <w:rPr>
          <w:rStyle w:val="Cardexample1"/>
        </w:rPr>
        <w:t xml:space="preserve">Wb 6         154     155     156     175     187     188 </w:t>
      </w:r>
    </w:p>
    <w:p w14:paraId="4824595C" w14:textId="77777777" w:rsidR="0041037A" w:rsidRPr="000527BA" w:rsidRDefault="0041037A">
      <w:pPr>
        <w:pStyle w:val="Examplebody"/>
        <w:rPr>
          <w:rStyle w:val="Cardexample1"/>
        </w:rPr>
      </w:pPr>
    </w:p>
    <w:p w14:paraId="358504DA" w14:textId="77777777" w:rsidR="0041037A" w:rsidRPr="000527BA" w:rsidRDefault="0041037A">
      <w:pPr>
        <w:pStyle w:val="Examplebody"/>
        <w:rPr>
          <w:rStyle w:val="Cardexample1"/>
        </w:rPr>
      </w:pPr>
      <w:r w:rsidRPr="000527BA">
        <w:rPr>
          <w:rStyle w:val="Cardexample1"/>
        </w:rPr>
        <w:t>SCR PRINT   SCRC    NSCR</w:t>
      </w:r>
    </w:p>
    <w:p w14:paraId="4B17DE49" w14:textId="77777777" w:rsidR="0041037A" w:rsidRPr="000527BA" w:rsidRDefault="0041037A">
      <w:pPr>
        <w:pStyle w:val="Examplebody"/>
        <w:rPr>
          <w:rStyle w:val="Cardexample1"/>
        </w:rPr>
      </w:pPr>
      <w:r w:rsidRPr="000527BA">
        <w:rPr>
          <w:rStyle w:val="Cardexample1"/>
        </w:rPr>
        <w:t>Wb 1         OFF       1</w:t>
      </w:r>
    </w:p>
    <w:p w14:paraId="6DB76E1C" w14:textId="77777777" w:rsidR="0041037A" w:rsidRPr="000527BA" w:rsidRDefault="0041037A">
      <w:pPr>
        <w:pStyle w:val="Examplebody"/>
        <w:rPr>
          <w:rStyle w:val="Cardexample1"/>
        </w:rPr>
      </w:pPr>
      <w:r w:rsidRPr="000527BA">
        <w:rPr>
          <w:rStyle w:val="Cardexample1"/>
        </w:rPr>
        <w:t>Wb 2         OFF       1</w:t>
      </w:r>
    </w:p>
    <w:p w14:paraId="31080EFA" w14:textId="77777777" w:rsidR="0041037A" w:rsidRPr="000527BA" w:rsidRDefault="0041037A">
      <w:pPr>
        <w:pStyle w:val="Examplebody"/>
        <w:rPr>
          <w:rStyle w:val="Cardexample1"/>
        </w:rPr>
      </w:pPr>
      <w:r w:rsidRPr="000527BA">
        <w:rPr>
          <w:rStyle w:val="Cardexample1"/>
        </w:rPr>
        <w:t>Wb 3         OFF       1</w:t>
      </w:r>
    </w:p>
    <w:p w14:paraId="1D334864" w14:textId="77777777" w:rsidR="0041037A" w:rsidRPr="000527BA" w:rsidRDefault="0041037A">
      <w:pPr>
        <w:pStyle w:val="Examplebody"/>
        <w:rPr>
          <w:rStyle w:val="Cardexample1"/>
        </w:rPr>
      </w:pPr>
      <w:r w:rsidRPr="000527BA">
        <w:rPr>
          <w:rStyle w:val="Cardexample1"/>
        </w:rPr>
        <w:t>Wb 4         OFF       1</w:t>
      </w:r>
    </w:p>
    <w:p w14:paraId="536CE750" w14:textId="77777777" w:rsidR="0041037A" w:rsidRPr="000527BA" w:rsidRDefault="0041037A">
      <w:pPr>
        <w:pStyle w:val="Examplebody"/>
        <w:rPr>
          <w:rStyle w:val="Cardexample1"/>
        </w:rPr>
      </w:pPr>
      <w:r w:rsidRPr="000527BA">
        <w:rPr>
          <w:rStyle w:val="Cardexample1"/>
        </w:rPr>
        <w:t>Wb 5         OFF       1</w:t>
      </w:r>
    </w:p>
    <w:p w14:paraId="13F2D0BE" w14:textId="77777777" w:rsidR="0041037A" w:rsidRPr="000527BA" w:rsidRDefault="0041037A">
      <w:pPr>
        <w:pStyle w:val="Examplebody"/>
        <w:rPr>
          <w:rStyle w:val="Cardexample1"/>
        </w:rPr>
      </w:pPr>
      <w:r w:rsidRPr="000527BA">
        <w:rPr>
          <w:rStyle w:val="Cardexample1"/>
        </w:rPr>
        <w:t>Wb 6          ON       1</w:t>
      </w:r>
    </w:p>
    <w:p w14:paraId="653EB2FB" w14:textId="77777777" w:rsidR="0041037A" w:rsidRPr="000527BA" w:rsidRDefault="0041037A">
      <w:pPr>
        <w:pStyle w:val="Examplebody"/>
        <w:rPr>
          <w:rStyle w:val="Cardexample1"/>
        </w:rPr>
      </w:pPr>
    </w:p>
    <w:p w14:paraId="31653C99" w14:textId="77777777" w:rsidR="0041037A" w:rsidRPr="000527BA" w:rsidRDefault="0041037A">
      <w:pPr>
        <w:pStyle w:val="Examplebody"/>
        <w:rPr>
          <w:rStyle w:val="Cardexample1"/>
        </w:rPr>
      </w:pPr>
      <w:r w:rsidRPr="000527BA">
        <w:rPr>
          <w:rStyle w:val="Cardexample1"/>
        </w:rPr>
        <w:t xml:space="preserve">SCR DATE    SCRD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p>
    <w:p w14:paraId="13D28543" w14:textId="77777777" w:rsidR="0041037A" w:rsidRPr="000527BA" w:rsidRDefault="0041037A">
      <w:pPr>
        <w:pStyle w:val="Examplebody"/>
        <w:rPr>
          <w:rStyle w:val="Cardexample1"/>
        </w:rPr>
      </w:pPr>
      <w:r w:rsidRPr="000527BA">
        <w:rPr>
          <w:rStyle w:val="Cardexample1"/>
        </w:rPr>
        <w:t>Wb 1         1.0</w:t>
      </w:r>
    </w:p>
    <w:p w14:paraId="0E4F205A" w14:textId="77777777" w:rsidR="0041037A" w:rsidRPr="000527BA" w:rsidRDefault="0041037A">
      <w:pPr>
        <w:pStyle w:val="Examplebody"/>
        <w:rPr>
          <w:rStyle w:val="Cardexample1"/>
        </w:rPr>
      </w:pPr>
      <w:r w:rsidRPr="000527BA">
        <w:rPr>
          <w:rStyle w:val="Cardexample1"/>
        </w:rPr>
        <w:t>Wb 2         1.0</w:t>
      </w:r>
    </w:p>
    <w:p w14:paraId="0C98DB57" w14:textId="77777777" w:rsidR="0041037A" w:rsidRPr="000527BA" w:rsidRDefault="0041037A">
      <w:pPr>
        <w:pStyle w:val="Examplebody"/>
        <w:rPr>
          <w:rStyle w:val="Cardexample1"/>
        </w:rPr>
      </w:pPr>
      <w:r w:rsidRPr="000527BA">
        <w:rPr>
          <w:rStyle w:val="Cardexample1"/>
        </w:rPr>
        <w:t>Wb 3         1.0</w:t>
      </w:r>
    </w:p>
    <w:p w14:paraId="5F234663" w14:textId="77777777" w:rsidR="0041037A" w:rsidRPr="000527BA" w:rsidRDefault="0041037A">
      <w:pPr>
        <w:pStyle w:val="Examplebody"/>
        <w:rPr>
          <w:rStyle w:val="Cardexample1"/>
        </w:rPr>
      </w:pPr>
      <w:r w:rsidRPr="000527BA">
        <w:rPr>
          <w:rStyle w:val="Cardexample1"/>
        </w:rPr>
        <w:t>Wb 4         1.0</w:t>
      </w:r>
    </w:p>
    <w:p w14:paraId="67501D21" w14:textId="77777777" w:rsidR="0041037A" w:rsidRPr="000527BA" w:rsidRDefault="0041037A">
      <w:pPr>
        <w:pStyle w:val="Examplebody"/>
        <w:rPr>
          <w:rStyle w:val="Cardexample1"/>
        </w:rPr>
      </w:pPr>
      <w:r w:rsidRPr="000527BA">
        <w:rPr>
          <w:rStyle w:val="Cardexample1"/>
        </w:rPr>
        <w:t>Wb 5         1.0</w:t>
      </w:r>
    </w:p>
    <w:p w14:paraId="077A5AAD" w14:textId="77777777" w:rsidR="0041037A" w:rsidRPr="000527BA" w:rsidRDefault="0041037A">
      <w:pPr>
        <w:pStyle w:val="Examplebody"/>
        <w:rPr>
          <w:rStyle w:val="Cardexample1"/>
        </w:rPr>
      </w:pPr>
      <w:r w:rsidRPr="000527BA">
        <w:rPr>
          <w:rStyle w:val="Cardexample1"/>
        </w:rPr>
        <w:t>Wb 6         1.0</w:t>
      </w:r>
    </w:p>
    <w:p w14:paraId="7BF55099" w14:textId="77777777" w:rsidR="0041037A" w:rsidRPr="000527BA" w:rsidRDefault="0041037A">
      <w:pPr>
        <w:pStyle w:val="Examplebody"/>
        <w:rPr>
          <w:rStyle w:val="Cardexample1"/>
        </w:rPr>
      </w:pPr>
    </w:p>
    <w:p w14:paraId="0D21EECD" w14:textId="77777777" w:rsidR="0041037A" w:rsidRPr="000527BA" w:rsidRDefault="0041037A">
      <w:pPr>
        <w:pStyle w:val="Examplebody"/>
        <w:rPr>
          <w:rStyle w:val="Cardexample1"/>
        </w:rPr>
      </w:pPr>
      <w:r w:rsidRPr="000527BA">
        <w:rPr>
          <w:rStyle w:val="Cardexample1"/>
        </w:rPr>
        <w:t xml:space="preserve">SCR FREQ    SCRF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p>
    <w:p w14:paraId="69D2F3A1" w14:textId="77777777" w:rsidR="0041037A" w:rsidRPr="000527BA" w:rsidRDefault="0041037A">
      <w:pPr>
        <w:pStyle w:val="Examplebody"/>
        <w:rPr>
          <w:rStyle w:val="Cardexample1"/>
        </w:rPr>
      </w:pPr>
      <w:r w:rsidRPr="000527BA">
        <w:rPr>
          <w:rStyle w:val="Cardexample1"/>
        </w:rPr>
        <w:t>Wb 1        0.05</w:t>
      </w:r>
    </w:p>
    <w:p w14:paraId="5CD95A6D" w14:textId="77777777" w:rsidR="0041037A" w:rsidRPr="000527BA" w:rsidRDefault="0041037A">
      <w:pPr>
        <w:pStyle w:val="Examplebody"/>
        <w:rPr>
          <w:rStyle w:val="Cardexample1"/>
        </w:rPr>
      </w:pPr>
      <w:r w:rsidRPr="000527BA">
        <w:rPr>
          <w:rStyle w:val="Cardexample1"/>
        </w:rPr>
        <w:t>Wb 2        0.10</w:t>
      </w:r>
    </w:p>
    <w:p w14:paraId="196EF9DE" w14:textId="77777777" w:rsidR="0041037A" w:rsidRPr="000527BA" w:rsidRDefault="0041037A">
      <w:pPr>
        <w:pStyle w:val="Examplebody"/>
        <w:rPr>
          <w:rStyle w:val="Cardexample1"/>
        </w:rPr>
      </w:pPr>
      <w:r w:rsidRPr="000527BA">
        <w:rPr>
          <w:rStyle w:val="Cardexample1"/>
        </w:rPr>
        <w:t>Wb 3        0.10</w:t>
      </w:r>
    </w:p>
    <w:p w14:paraId="51746D33" w14:textId="77777777" w:rsidR="0041037A" w:rsidRPr="000527BA" w:rsidRDefault="0041037A">
      <w:pPr>
        <w:pStyle w:val="Examplebody"/>
        <w:rPr>
          <w:rStyle w:val="Cardexample1"/>
        </w:rPr>
      </w:pPr>
      <w:r w:rsidRPr="000527BA">
        <w:rPr>
          <w:rStyle w:val="Cardexample1"/>
        </w:rPr>
        <w:t>Wb 4        0.10</w:t>
      </w:r>
    </w:p>
    <w:p w14:paraId="7A8E162A" w14:textId="77777777" w:rsidR="0041037A" w:rsidRPr="000527BA" w:rsidRDefault="0041037A">
      <w:pPr>
        <w:pStyle w:val="Examplebody"/>
        <w:rPr>
          <w:rStyle w:val="Cardexample1"/>
        </w:rPr>
      </w:pPr>
      <w:r w:rsidRPr="000527BA">
        <w:rPr>
          <w:rStyle w:val="Cardexample1"/>
        </w:rPr>
        <w:t>Wb 5        0.10</w:t>
      </w:r>
    </w:p>
    <w:p w14:paraId="37F544E4" w14:textId="77777777" w:rsidR="0041037A" w:rsidRPr="000527BA" w:rsidRDefault="0041037A">
      <w:pPr>
        <w:pStyle w:val="Examplebody"/>
        <w:rPr>
          <w:rStyle w:val="Cardexample1"/>
        </w:rPr>
      </w:pPr>
      <w:r w:rsidRPr="000527BA">
        <w:rPr>
          <w:rStyle w:val="Cardexample1"/>
        </w:rPr>
        <w:t>Wb 6        0.10</w:t>
      </w:r>
    </w:p>
    <w:p w14:paraId="5760AD94" w14:textId="77777777" w:rsidR="0041037A" w:rsidRPr="000527BA" w:rsidRDefault="0041037A">
      <w:pPr>
        <w:pStyle w:val="Examplebody"/>
        <w:rPr>
          <w:rStyle w:val="Cardexample1"/>
        </w:rPr>
      </w:pPr>
    </w:p>
    <w:p w14:paraId="32EFDCEF" w14:textId="77777777" w:rsidR="0041037A" w:rsidRPr="000527BA" w:rsidRDefault="0041037A">
      <w:pPr>
        <w:pStyle w:val="Examplebody"/>
        <w:rPr>
          <w:rStyle w:val="Cardexample1"/>
        </w:rPr>
      </w:pPr>
      <w:r w:rsidRPr="000527BA">
        <w:rPr>
          <w:rStyle w:val="Cardexample1"/>
        </w:rPr>
        <w:t>PRF PLOT    PRFC    NPRF   NIPRF</w:t>
      </w:r>
    </w:p>
    <w:p w14:paraId="36FB9251" w14:textId="77777777" w:rsidR="0041037A" w:rsidRPr="000527BA" w:rsidRDefault="0041037A">
      <w:pPr>
        <w:pStyle w:val="Examplebody"/>
        <w:rPr>
          <w:rStyle w:val="Cardexample1"/>
        </w:rPr>
      </w:pPr>
      <w:r w:rsidRPr="000527BA">
        <w:rPr>
          <w:rStyle w:val="Cardexample1"/>
        </w:rPr>
        <w:t>Wb 1         OFF       0       0</w:t>
      </w:r>
    </w:p>
    <w:p w14:paraId="6C2910EE" w14:textId="77777777" w:rsidR="0041037A" w:rsidRPr="000527BA" w:rsidRDefault="0041037A">
      <w:pPr>
        <w:pStyle w:val="Examplebody"/>
        <w:rPr>
          <w:rStyle w:val="Cardexample1"/>
        </w:rPr>
      </w:pPr>
      <w:r w:rsidRPr="000527BA">
        <w:rPr>
          <w:rStyle w:val="Cardexample1"/>
        </w:rPr>
        <w:t>Wb 2          ON      12       4</w:t>
      </w:r>
    </w:p>
    <w:p w14:paraId="7E7B5CB0" w14:textId="77777777" w:rsidR="0041037A" w:rsidRPr="000527BA" w:rsidRDefault="0041037A">
      <w:pPr>
        <w:pStyle w:val="Examplebody"/>
        <w:rPr>
          <w:rStyle w:val="Cardexample1"/>
        </w:rPr>
      </w:pPr>
      <w:r w:rsidRPr="000527BA">
        <w:rPr>
          <w:rStyle w:val="Cardexample1"/>
        </w:rPr>
        <w:t>Wb 3         OFF       0       0</w:t>
      </w:r>
    </w:p>
    <w:p w14:paraId="5D9FD13C" w14:textId="77777777" w:rsidR="0041037A" w:rsidRPr="000527BA" w:rsidRDefault="0041037A">
      <w:pPr>
        <w:pStyle w:val="Examplebody"/>
        <w:rPr>
          <w:rStyle w:val="Cardexample1"/>
        </w:rPr>
      </w:pPr>
      <w:r w:rsidRPr="000527BA">
        <w:rPr>
          <w:rStyle w:val="Cardexample1"/>
        </w:rPr>
        <w:t>Wb 4         OFF       0       0</w:t>
      </w:r>
    </w:p>
    <w:p w14:paraId="572ACA08" w14:textId="77777777" w:rsidR="0041037A" w:rsidRPr="000527BA" w:rsidRDefault="0041037A">
      <w:pPr>
        <w:pStyle w:val="Examplebody"/>
        <w:rPr>
          <w:rStyle w:val="Cardexample1"/>
        </w:rPr>
      </w:pPr>
      <w:r w:rsidRPr="000527BA">
        <w:rPr>
          <w:rStyle w:val="Cardexample1"/>
        </w:rPr>
        <w:t>Wb 5          ON      12       6</w:t>
      </w:r>
    </w:p>
    <w:p w14:paraId="1F956994" w14:textId="77777777" w:rsidR="0041037A" w:rsidRPr="000527BA" w:rsidRDefault="0041037A">
      <w:pPr>
        <w:pStyle w:val="Examplebody"/>
        <w:rPr>
          <w:rStyle w:val="Cardexample1"/>
        </w:rPr>
      </w:pPr>
      <w:r w:rsidRPr="000527BA">
        <w:rPr>
          <w:rStyle w:val="Cardexample1"/>
        </w:rPr>
        <w:t>Wb 6          ON      12       7</w:t>
      </w:r>
    </w:p>
    <w:p w14:paraId="42000FFB" w14:textId="77777777" w:rsidR="0041037A" w:rsidRPr="000527BA" w:rsidRDefault="0041037A">
      <w:pPr>
        <w:pStyle w:val="Examplebody"/>
        <w:rPr>
          <w:rStyle w:val="Cardexample1"/>
        </w:rPr>
      </w:pPr>
    </w:p>
    <w:p w14:paraId="1771F963" w14:textId="77777777" w:rsidR="0041037A" w:rsidRPr="000527BA" w:rsidRDefault="0041037A">
      <w:pPr>
        <w:pStyle w:val="Examplebody"/>
        <w:rPr>
          <w:rStyle w:val="Cardexample1"/>
        </w:rPr>
      </w:pPr>
      <w:r w:rsidRPr="000527BA">
        <w:rPr>
          <w:rStyle w:val="Cardexample1"/>
        </w:rPr>
        <w:t xml:space="preserve">PRF DATE    PRFD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p>
    <w:p w14:paraId="0A78FF58" w14:textId="77777777" w:rsidR="0041037A" w:rsidRPr="000527BA" w:rsidRDefault="0041037A">
      <w:pPr>
        <w:pStyle w:val="Examplebody"/>
        <w:rPr>
          <w:rStyle w:val="Cardexample1"/>
        </w:rPr>
      </w:pPr>
      <w:r w:rsidRPr="000527BA">
        <w:rPr>
          <w:rStyle w:val="Cardexample1"/>
        </w:rPr>
        <w:t xml:space="preserve">Wb 1   </w:t>
      </w:r>
    </w:p>
    <w:p w14:paraId="5EE8852B" w14:textId="77777777" w:rsidR="0041037A" w:rsidRPr="000527BA" w:rsidRDefault="0041037A">
      <w:pPr>
        <w:pStyle w:val="Examplebody"/>
        <w:rPr>
          <w:rStyle w:val="Cardexample1"/>
        </w:rPr>
      </w:pPr>
      <w:r w:rsidRPr="000527BA">
        <w:rPr>
          <w:rStyle w:val="Cardexample1"/>
        </w:rPr>
        <w:t>Wb 2       158.5   179.5   200.5   228.5   229.5   242.5   244.5   245.5   249.5</w:t>
      </w:r>
    </w:p>
    <w:p w14:paraId="1949B74A" w14:textId="77777777" w:rsidR="0041037A" w:rsidRPr="000527BA" w:rsidRDefault="0041037A">
      <w:pPr>
        <w:pStyle w:val="Examplebody"/>
        <w:rPr>
          <w:rStyle w:val="Cardexample1"/>
        </w:rPr>
      </w:pPr>
      <w:r w:rsidRPr="000527BA">
        <w:rPr>
          <w:rStyle w:val="Cardexample1"/>
        </w:rPr>
        <w:t xml:space="preserve">           257.5   270.5   271.5       </w:t>
      </w:r>
    </w:p>
    <w:p w14:paraId="3C093E3E" w14:textId="77777777" w:rsidR="0041037A" w:rsidRPr="000527BA" w:rsidRDefault="0041037A">
      <w:pPr>
        <w:pStyle w:val="Examplebody"/>
        <w:rPr>
          <w:rStyle w:val="Cardexample1"/>
        </w:rPr>
      </w:pPr>
      <w:r w:rsidRPr="000527BA">
        <w:rPr>
          <w:rStyle w:val="Cardexample1"/>
        </w:rPr>
        <w:t xml:space="preserve">Wb 3   </w:t>
      </w:r>
    </w:p>
    <w:p w14:paraId="49A59861" w14:textId="77777777" w:rsidR="0041037A" w:rsidRPr="000527BA" w:rsidRDefault="0041037A">
      <w:pPr>
        <w:pStyle w:val="Examplebody"/>
        <w:rPr>
          <w:rStyle w:val="Cardexample1"/>
        </w:rPr>
      </w:pPr>
      <w:r w:rsidRPr="000527BA">
        <w:rPr>
          <w:rStyle w:val="Cardexample1"/>
        </w:rPr>
        <w:t xml:space="preserve">Wb 4          </w:t>
      </w:r>
    </w:p>
    <w:p w14:paraId="70D3A27E" w14:textId="77777777" w:rsidR="0041037A" w:rsidRPr="000527BA" w:rsidRDefault="0041037A">
      <w:pPr>
        <w:pStyle w:val="Examplebody"/>
        <w:rPr>
          <w:rStyle w:val="Cardexample1"/>
        </w:rPr>
      </w:pPr>
      <w:r w:rsidRPr="000527BA">
        <w:rPr>
          <w:rStyle w:val="Cardexample1"/>
        </w:rPr>
        <w:t>Wb 5       158.5   179.5   200.5   228.5   229.5   242.5   244.5   245.5   249.5</w:t>
      </w:r>
    </w:p>
    <w:p w14:paraId="020DB323" w14:textId="77777777" w:rsidR="0041037A" w:rsidRPr="000527BA" w:rsidRDefault="0041037A">
      <w:pPr>
        <w:pStyle w:val="Examplebody"/>
        <w:rPr>
          <w:rStyle w:val="Cardexample1"/>
        </w:rPr>
      </w:pPr>
      <w:r w:rsidRPr="000527BA">
        <w:rPr>
          <w:rStyle w:val="Cardexample1"/>
        </w:rPr>
        <w:t xml:space="preserve">           257.0   270.0   271.0       </w:t>
      </w:r>
    </w:p>
    <w:p w14:paraId="629E06D3" w14:textId="77777777" w:rsidR="0041037A" w:rsidRPr="000527BA" w:rsidRDefault="0041037A">
      <w:pPr>
        <w:pStyle w:val="Examplebody"/>
        <w:rPr>
          <w:rStyle w:val="Cardexample1"/>
        </w:rPr>
      </w:pPr>
      <w:r w:rsidRPr="000527BA">
        <w:rPr>
          <w:rStyle w:val="Cardexample1"/>
        </w:rPr>
        <w:t xml:space="preserve">Wb 6      </w:t>
      </w:r>
      <w:proofErr w:type="gramStart"/>
      <w:r w:rsidRPr="000527BA">
        <w:rPr>
          <w:rStyle w:val="Cardexample1"/>
        </w:rPr>
        <w:t>158.67  179.67</w:t>
      </w:r>
      <w:proofErr w:type="gramEnd"/>
      <w:r w:rsidRPr="000527BA">
        <w:rPr>
          <w:rStyle w:val="Cardexample1"/>
        </w:rPr>
        <w:t xml:space="preserve">  200.67  228.67  229.67  242.67  244.67  245.67  249.67</w:t>
      </w:r>
    </w:p>
    <w:p w14:paraId="6378C6F0"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257.67  270.67</w:t>
      </w:r>
      <w:proofErr w:type="gramEnd"/>
      <w:r w:rsidRPr="000527BA">
        <w:rPr>
          <w:rStyle w:val="Cardexample1"/>
        </w:rPr>
        <w:t xml:space="preserve">  271.67  </w:t>
      </w:r>
    </w:p>
    <w:p w14:paraId="2B74C074" w14:textId="77777777" w:rsidR="0041037A" w:rsidRPr="000527BA" w:rsidRDefault="0041037A">
      <w:pPr>
        <w:pStyle w:val="Examplebody"/>
        <w:rPr>
          <w:rStyle w:val="Cardexample1"/>
        </w:rPr>
      </w:pPr>
    </w:p>
    <w:p w14:paraId="3907DEC2" w14:textId="77777777" w:rsidR="0041037A" w:rsidRPr="000527BA" w:rsidRDefault="0041037A">
      <w:pPr>
        <w:pStyle w:val="Examplebody"/>
        <w:rPr>
          <w:rStyle w:val="Cardexample1"/>
        </w:rPr>
      </w:pPr>
      <w:r w:rsidRPr="000527BA">
        <w:rPr>
          <w:rStyle w:val="Cardexample1"/>
        </w:rPr>
        <w:t xml:space="preserve">PRF FREQ    PRFF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p>
    <w:p w14:paraId="7DF9904A" w14:textId="77777777" w:rsidR="0041037A" w:rsidRPr="000527BA" w:rsidRDefault="0041037A">
      <w:pPr>
        <w:pStyle w:val="Examplebody"/>
        <w:rPr>
          <w:rStyle w:val="Cardexample1"/>
        </w:rPr>
      </w:pPr>
      <w:r w:rsidRPr="000527BA">
        <w:rPr>
          <w:rStyle w:val="Cardexample1"/>
        </w:rPr>
        <w:t>Wb 1</w:t>
      </w:r>
    </w:p>
    <w:p w14:paraId="6A216296" w14:textId="77777777" w:rsidR="0041037A" w:rsidRPr="000527BA" w:rsidRDefault="0041037A">
      <w:pPr>
        <w:pStyle w:val="Examplebody"/>
        <w:rPr>
          <w:rStyle w:val="Cardexample1"/>
        </w:rPr>
      </w:pPr>
      <w:r w:rsidRPr="000527BA">
        <w:rPr>
          <w:rStyle w:val="Cardexample1"/>
        </w:rPr>
        <w:t>Wb 2       500.0   500.0   500.0   500.0   500.0   500.0   500.0   500.0   500.0</w:t>
      </w:r>
    </w:p>
    <w:p w14:paraId="1DD01080" w14:textId="77777777" w:rsidR="0041037A" w:rsidRPr="000527BA" w:rsidRDefault="0041037A">
      <w:pPr>
        <w:pStyle w:val="Examplebody"/>
        <w:rPr>
          <w:rStyle w:val="Cardexample1"/>
        </w:rPr>
      </w:pPr>
      <w:r w:rsidRPr="000527BA">
        <w:rPr>
          <w:rStyle w:val="Cardexample1"/>
        </w:rPr>
        <w:t xml:space="preserve">           500.0   500.0   500.0                 </w:t>
      </w:r>
    </w:p>
    <w:p w14:paraId="5215C994" w14:textId="77777777" w:rsidR="0041037A" w:rsidRPr="000527BA" w:rsidRDefault="0041037A">
      <w:pPr>
        <w:pStyle w:val="Examplebody"/>
        <w:rPr>
          <w:rStyle w:val="Cardexample1"/>
        </w:rPr>
      </w:pPr>
      <w:r w:rsidRPr="000527BA">
        <w:rPr>
          <w:rStyle w:val="Cardexample1"/>
        </w:rPr>
        <w:t xml:space="preserve">Wb 3  </w:t>
      </w:r>
    </w:p>
    <w:p w14:paraId="28E30CC2" w14:textId="77777777" w:rsidR="0041037A" w:rsidRPr="000527BA" w:rsidRDefault="0041037A">
      <w:pPr>
        <w:pStyle w:val="Examplebody"/>
        <w:rPr>
          <w:rStyle w:val="Cardexample1"/>
        </w:rPr>
      </w:pPr>
      <w:r w:rsidRPr="000527BA">
        <w:rPr>
          <w:rStyle w:val="Cardexample1"/>
        </w:rPr>
        <w:lastRenderedPageBreak/>
        <w:t xml:space="preserve">Wb 4          </w:t>
      </w:r>
    </w:p>
    <w:p w14:paraId="296D27B9" w14:textId="77777777" w:rsidR="0041037A" w:rsidRPr="000527BA" w:rsidRDefault="0041037A">
      <w:pPr>
        <w:pStyle w:val="Examplebody"/>
        <w:rPr>
          <w:rStyle w:val="Cardexample1"/>
        </w:rPr>
      </w:pPr>
      <w:r w:rsidRPr="000527BA">
        <w:rPr>
          <w:rStyle w:val="Cardexample1"/>
        </w:rPr>
        <w:t>Wb 5       500.0   500.0   500.0   500.0   500.0   500.0   500.0   500.0   500.0</w:t>
      </w:r>
    </w:p>
    <w:p w14:paraId="5B99B55A" w14:textId="77777777" w:rsidR="0041037A" w:rsidRPr="000527BA" w:rsidRDefault="0041037A">
      <w:pPr>
        <w:pStyle w:val="Examplebody"/>
        <w:rPr>
          <w:rStyle w:val="Cardexample1"/>
        </w:rPr>
      </w:pPr>
      <w:r w:rsidRPr="000527BA">
        <w:rPr>
          <w:rStyle w:val="Cardexample1"/>
        </w:rPr>
        <w:t xml:space="preserve">           500.0   500.0   500.0       </w:t>
      </w:r>
    </w:p>
    <w:p w14:paraId="32CF3309" w14:textId="77777777" w:rsidR="0041037A" w:rsidRPr="000527BA" w:rsidRDefault="0041037A">
      <w:pPr>
        <w:pStyle w:val="Examplebody"/>
        <w:rPr>
          <w:rStyle w:val="Cardexample1"/>
        </w:rPr>
      </w:pPr>
      <w:r w:rsidRPr="000527BA">
        <w:rPr>
          <w:rStyle w:val="Cardexample1"/>
        </w:rPr>
        <w:t>Wb 6       500.0   500.0   500.0   500.0   500.0   500.0   500.0   500.0   500.0</w:t>
      </w:r>
    </w:p>
    <w:p w14:paraId="51E5A4FA" w14:textId="77777777" w:rsidR="0041037A" w:rsidRPr="000527BA" w:rsidRDefault="0041037A">
      <w:pPr>
        <w:pStyle w:val="Examplebody"/>
        <w:rPr>
          <w:rStyle w:val="Cardexample1"/>
        </w:rPr>
      </w:pPr>
      <w:r w:rsidRPr="000527BA">
        <w:rPr>
          <w:rStyle w:val="Cardexample1"/>
        </w:rPr>
        <w:t xml:space="preserve">           500.0   500.0   500.0         </w:t>
      </w:r>
    </w:p>
    <w:p w14:paraId="71F6FA50" w14:textId="77777777" w:rsidR="0041037A" w:rsidRPr="000527BA" w:rsidRDefault="0041037A">
      <w:pPr>
        <w:pStyle w:val="Examplebody"/>
        <w:rPr>
          <w:rStyle w:val="Cardexample1"/>
        </w:rPr>
      </w:pPr>
    </w:p>
    <w:p w14:paraId="2AEDB3B1" w14:textId="77777777" w:rsidR="0041037A" w:rsidRPr="000527BA" w:rsidRDefault="0041037A">
      <w:pPr>
        <w:pStyle w:val="Examplebody"/>
        <w:rPr>
          <w:rStyle w:val="Cardexample1"/>
        </w:rPr>
      </w:pPr>
      <w:r w:rsidRPr="000527BA">
        <w:rPr>
          <w:rStyle w:val="Cardexample1"/>
        </w:rPr>
        <w:t xml:space="preserve">PRF SEG     IPRF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p>
    <w:p w14:paraId="7C13650A" w14:textId="77777777" w:rsidR="0041037A" w:rsidRPr="000527BA" w:rsidRDefault="0041037A">
      <w:pPr>
        <w:pStyle w:val="Examplebody"/>
        <w:rPr>
          <w:rStyle w:val="Cardexample1"/>
        </w:rPr>
      </w:pPr>
      <w:r w:rsidRPr="000527BA">
        <w:rPr>
          <w:rStyle w:val="Cardexample1"/>
        </w:rPr>
        <w:t>Wb 1</w:t>
      </w:r>
    </w:p>
    <w:p w14:paraId="0F182560" w14:textId="77777777" w:rsidR="0041037A" w:rsidRPr="000527BA" w:rsidRDefault="0041037A">
      <w:pPr>
        <w:pStyle w:val="Examplebody"/>
        <w:rPr>
          <w:rStyle w:val="Cardexample1"/>
        </w:rPr>
      </w:pPr>
      <w:r w:rsidRPr="000527BA">
        <w:rPr>
          <w:rStyle w:val="Cardexample1"/>
        </w:rPr>
        <w:t>Wb 2          57      60      62      64</w:t>
      </w:r>
    </w:p>
    <w:p w14:paraId="2C5E875A" w14:textId="77777777" w:rsidR="0041037A" w:rsidRPr="000527BA" w:rsidRDefault="0041037A">
      <w:pPr>
        <w:pStyle w:val="Examplebody"/>
        <w:rPr>
          <w:rStyle w:val="Cardexample1"/>
        </w:rPr>
      </w:pPr>
      <w:r w:rsidRPr="000527BA">
        <w:rPr>
          <w:rStyle w:val="Cardexample1"/>
        </w:rPr>
        <w:t xml:space="preserve">Wb 3  </w:t>
      </w:r>
    </w:p>
    <w:p w14:paraId="417B595E" w14:textId="77777777" w:rsidR="0041037A" w:rsidRPr="000527BA" w:rsidRDefault="0041037A">
      <w:pPr>
        <w:pStyle w:val="Examplebody"/>
        <w:rPr>
          <w:rStyle w:val="Cardexample1"/>
        </w:rPr>
      </w:pPr>
      <w:r w:rsidRPr="000527BA">
        <w:rPr>
          <w:rStyle w:val="Cardexample1"/>
        </w:rPr>
        <w:t xml:space="preserve">Wb 4          </w:t>
      </w:r>
    </w:p>
    <w:p w14:paraId="3420448A" w14:textId="77777777" w:rsidR="0041037A" w:rsidRPr="000527BA" w:rsidRDefault="0041037A">
      <w:pPr>
        <w:pStyle w:val="Examplebody"/>
        <w:rPr>
          <w:rStyle w:val="Cardexample1"/>
        </w:rPr>
      </w:pPr>
      <w:r w:rsidRPr="000527BA">
        <w:rPr>
          <w:rStyle w:val="Cardexample1"/>
        </w:rPr>
        <w:t>Wb 5         135     139     141     143     147     150</w:t>
      </w:r>
    </w:p>
    <w:p w14:paraId="54F2305B" w14:textId="77777777" w:rsidR="0041037A" w:rsidRPr="000527BA" w:rsidRDefault="0041037A">
      <w:pPr>
        <w:pStyle w:val="Examplebody"/>
        <w:rPr>
          <w:rStyle w:val="Cardexample1"/>
        </w:rPr>
      </w:pPr>
      <w:r w:rsidRPr="000527BA">
        <w:rPr>
          <w:rStyle w:val="Cardexample1"/>
        </w:rPr>
        <w:t>Wb 6         157     161     168     174     180     183     187</w:t>
      </w:r>
    </w:p>
    <w:p w14:paraId="6A36052C" w14:textId="77777777" w:rsidR="0041037A" w:rsidRPr="000527BA" w:rsidRDefault="0041037A">
      <w:pPr>
        <w:pStyle w:val="Examplebody"/>
        <w:rPr>
          <w:rStyle w:val="Cardexample1"/>
        </w:rPr>
      </w:pPr>
    </w:p>
    <w:p w14:paraId="35715B53" w14:textId="77777777" w:rsidR="0041037A" w:rsidRPr="000527BA" w:rsidRDefault="0041037A">
      <w:pPr>
        <w:pStyle w:val="Examplebody"/>
        <w:rPr>
          <w:rStyle w:val="Cardexample1"/>
        </w:rPr>
      </w:pPr>
      <w:r w:rsidRPr="000527BA">
        <w:rPr>
          <w:rStyle w:val="Cardexample1"/>
        </w:rPr>
        <w:t>SPR PLOT    SPRC    NSPR   NISPR</w:t>
      </w:r>
    </w:p>
    <w:p w14:paraId="58C96009" w14:textId="77777777" w:rsidR="0041037A" w:rsidRPr="000527BA" w:rsidRDefault="0041037A">
      <w:pPr>
        <w:pStyle w:val="Examplebody"/>
        <w:rPr>
          <w:rStyle w:val="Cardexample1"/>
        </w:rPr>
      </w:pPr>
      <w:r w:rsidRPr="000527BA">
        <w:rPr>
          <w:rStyle w:val="Cardexample1"/>
        </w:rPr>
        <w:t>Wb 1         OFF       0       0</w:t>
      </w:r>
    </w:p>
    <w:p w14:paraId="40760DCA" w14:textId="77777777" w:rsidR="0041037A" w:rsidRPr="000527BA" w:rsidRDefault="0041037A">
      <w:pPr>
        <w:pStyle w:val="Examplebody"/>
        <w:rPr>
          <w:rStyle w:val="Cardexample1"/>
        </w:rPr>
      </w:pPr>
      <w:r w:rsidRPr="000527BA">
        <w:rPr>
          <w:rStyle w:val="Cardexample1"/>
        </w:rPr>
        <w:t>Wb 2         OFF       0       0</w:t>
      </w:r>
    </w:p>
    <w:p w14:paraId="0BFBD408" w14:textId="77777777" w:rsidR="0041037A" w:rsidRPr="000527BA" w:rsidRDefault="0041037A">
      <w:pPr>
        <w:pStyle w:val="Examplebody"/>
        <w:rPr>
          <w:rStyle w:val="Cardexample1"/>
        </w:rPr>
      </w:pPr>
      <w:r w:rsidRPr="000527BA">
        <w:rPr>
          <w:rStyle w:val="Cardexample1"/>
        </w:rPr>
        <w:t>Wb 3         OFF       0       0</w:t>
      </w:r>
    </w:p>
    <w:p w14:paraId="5701DB9F" w14:textId="77777777" w:rsidR="0041037A" w:rsidRPr="000527BA" w:rsidRDefault="0041037A">
      <w:pPr>
        <w:pStyle w:val="Examplebody"/>
        <w:rPr>
          <w:rStyle w:val="Cardexample1"/>
        </w:rPr>
      </w:pPr>
      <w:r w:rsidRPr="000527BA">
        <w:rPr>
          <w:rStyle w:val="Cardexample1"/>
        </w:rPr>
        <w:t>Wb 4         OFF       0       0</w:t>
      </w:r>
    </w:p>
    <w:p w14:paraId="7D533CBF" w14:textId="77777777" w:rsidR="0041037A" w:rsidRPr="000527BA" w:rsidRDefault="0041037A">
      <w:pPr>
        <w:pStyle w:val="Examplebody"/>
        <w:rPr>
          <w:rStyle w:val="Cardexample1"/>
        </w:rPr>
      </w:pPr>
      <w:r w:rsidRPr="000527BA">
        <w:rPr>
          <w:rStyle w:val="Cardexample1"/>
        </w:rPr>
        <w:t>Wb 5         OFF       0       0</w:t>
      </w:r>
    </w:p>
    <w:p w14:paraId="7D4E715B" w14:textId="77777777" w:rsidR="0041037A" w:rsidRPr="000527BA" w:rsidRDefault="0041037A">
      <w:pPr>
        <w:pStyle w:val="Examplebody"/>
        <w:rPr>
          <w:rStyle w:val="Cardexample1"/>
        </w:rPr>
      </w:pPr>
      <w:r w:rsidRPr="000527BA">
        <w:rPr>
          <w:rStyle w:val="Cardexample1"/>
        </w:rPr>
        <w:t>Wb 6         OFF       0       0</w:t>
      </w:r>
    </w:p>
    <w:p w14:paraId="455FA792" w14:textId="77777777" w:rsidR="0041037A" w:rsidRPr="000527BA" w:rsidRDefault="0041037A">
      <w:pPr>
        <w:pStyle w:val="Examplebody"/>
        <w:rPr>
          <w:rStyle w:val="Cardexample1"/>
        </w:rPr>
      </w:pPr>
    </w:p>
    <w:p w14:paraId="01AC5B18" w14:textId="77777777" w:rsidR="0041037A" w:rsidRPr="000527BA" w:rsidRDefault="0041037A">
      <w:pPr>
        <w:pStyle w:val="Examplebody"/>
        <w:rPr>
          <w:rStyle w:val="Cardexample1"/>
        </w:rPr>
      </w:pPr>
      <w:r w:rsidRPr="000527BA">
        <w:rPr>
          <w:rStyle w:val="Cardexample1"/>
        </w:rPr>
        <w:t xml:space="preserve">SPR DATE    SPRD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p>
    <w:p w14:paraId="4C2F4D08" w14:textId="77777777" w:rsidR="0041037A" w:rsidRPr="000527BA" w:rsidRDefault="0041037A">
      <w:pPr>
        <w:pStyle w:val="Examplebody"/>
        <w:rPr>
          <w:rStyle w:val="Cardexample1"/>
        </w:rPr>
      </w:pPr>
      <w:r w:rsidRPr="000527BA">
        <w:rPr>
          <w:rStyle w:val="Cardexample1"/>
        </w:rPr>
        <w:t xml:space="preserve">Wb 1            </w:t>
      </w:r>
    </w:p>
    <w:p w14:paraId="4DAB1748" w14:textId="77777777" w:rsidR="0041037A" w:rsidRPr="000527BA" w:rsidRDefault="0041037A">
      <w:pPr>
        <w:pStyle w:val="Examplebody"/>
        <w:rPr>
          <w:rStyle w:val="Cardexample1"/>
        </w:rPr>
      </w:pPr>
      <w:r w:rsidRPr="000527BA">
        <w:rPr>
          <w:rStyle w:val="Cardexample1"/>
        </w:rPr>
        <w:t>Wb 2</w:t>
      </w:r>
    </w:p>
    <w:p w14:paraId="37A8FACD" w14:textId="77777777" w:rsidR="0041037A" w:rsidRPr="000527BA" w:rsidRDefault="0041037A">
      <w:pPr>
        <w:pStyle w:val="Examplebody"/>
        <w:rPr>
          <w:rStyle w:val="Cardexample1"/>
        </w:rPr>
      </w:pPr>
      <w:r w:rsidRPr="000527BA">
        <w:rPr>
          <w:rStyle w:val="Cardexample1"/>
        </w:rPr>
        <w:t>Wb 3</w:t>
      </w:r>
    </w:p>
    <w:p w14:paraId="68AA558C" w14:textId="77777777" w:rsidR="0041037A" w:rsidRPr="000527BA" w:rsidRDefault="0041037A">
      <w:pPr>
        <w:pStyle w:val="Examplebody"/>
        <w:rPr>
          <w:rStyle w:val="Cardexample1"/>
        </w:rPr>
      </w:pPr>
      <w:r w:rsidRPr="000527BA">
        <w:rPr>
          <w:rStyle w:val="Cardexample1"/>
        </w:rPr>
        <w:t xml:space="preserve">Wb 4          </w:t>
      </w:r>
    </w:p>
    <w:p w14:paraId="69A0DC36" w14:textId="77777777" w:rsidR="0041037A" w:rsidRPr="000527BA" w:rsidRDefault="0041037A">
      <w:pPr>
        <w:pStyle w:val="Examplebody"/>
        <w:rPr>
          <w:rStyle w:val="Cardexample1"/>
        </w:rPr>
      </w:pPr>
      <w:r w:rsidRPr="000527BA">
        <w:rPr>
          <w:rStyle w:val="Cardexample1"/>
        </w:rPr>
        <w:t xml:space="preserve">Wb 5       </w:t>
      </w:r>
    </w:p>
    <w:p w14:paraId="5B2CE339" w14:textId="77777777" w:rsidR="0041037A" w:rsidRPr="000527BA" w:rsidRDefault="0041037A">
      <w:pPr>
        <w:pStyle w:val="Examplebody"/>
        <w:rPr>
          <w:rStyle w:val="Cardexample1"/>
        </w:rPr>
      </w:pPr>
      <w:r w:rsidRPr="000527BA">
        <w:rPr>
          <w:rStyle w:val="Cardexample1"/>
        </w:rPr>
        <w:t xml:space="preserve">Wb 6   </w:t>
      </w:r>
    </w:p>
    <w:p w14:paraId="6415F937" w14:textId="77777777" w:rsidR="0041037A" w:rsidRPr="000527BA" w:rsidRDefault="0041037A">
      <w:pPr>
        <w:pStyle w:val="Examplebody"/>
        <w:rPr>
          <w:rStyle w:val="Cardexample1"/>
        </w:rPr>
      </w:pPr>
    </w:p>
    <w:p w14:paraId="3A06A852" w14:textId="77777777" w:rsidR="0041037A" w:rsidRPr="000527BA" w:rsidRDefault="0041037A">
      <w:pPr>
        <w:pStyle w:val="Examplebody"/>
        <w:rPr>
          <w:rStyle w:val="Cardexample1"/>
        </w:rPr>
      </w:pPr>
      <w:r w:rsidRPr="000527BA">
        <w:rPr>
          <w:rStyle w:val="Cardexample1"/>
        </w:rPr>
        <w:t xml:space="preserve">SPR FREQ    SPRF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p>
    <w:p w14:paraId="2C741680" w14:textId="77777777" w:rsidR="0041037A" w:rsidRPr="000527BA" w:rsidRDefault="0041037A">
      <w:pPr>
        <w:pStyle w:val="Examplebody"/>
        <w:rPr>
          <w:rStyle w:val="Cardexample1"/>
        </w:rPr>
      </w:pPr>
      <w:r w:rsidRPr="000527BA">
        <w:rPr>
          <w:rStyle w:val="Cardexample1"/>
        </w:rPr>
        <w:t>Wb 1</w:t>
      </w:r>
    </w:p>
    <w:p w14:paraId="7C8FF5A0" w14:textId="77777777" w:rsidR="0041037A" w:rsidRPr="000527BA" w:rsidRDefault="0041037A">
      <w:pPr>
        <w:pStyle w:val="Examplebody"/>
        <w:rPr>
          <w:rStyle w:val="Cardexample1"/>
        </w:rPr>
      </w:pPr>
      <w:r w:rsidRPr="000527BA">
        <w:rPr>
          <w:rStyle w:val="Cardexample1"/>
        </w:rPr>
        <w:t>Wb 2</w:t>
      </w:r>
    </w:p>
    <w:p w14:paraId="39CF061E" w14:textId="77777777" w:rsidR="0041037A" w:rsidRPr="000527BA" w:rsidRDefault="0041037A">
      <w:pPr>
        <w:pStyle w:val="Examplebody"/>
        <w:rPr>
          <w:rStyle w:val="Cardexample1"/>
        </w:rPr>
      </w:pPr>
      <w:r w:rsidRPr="000527BA">
        <w:rPr>
          <w:rStyle w:val="Cardexample1"/>
        </w:rPr>
        <w:t xml:space="preserve">Wb 3   </w:t>
      </w:r>
    </w:p>
    <w:p w14:paraId="562A84A3" w14:textId="77777777" w:rsidR="0041037A" w:rsidRPr="000527BA" w:rsidRDefault="0041037A">
      <w:pPr>
        <w:pStyle w:val="Examplebody"/>
        <w:rPr>
          <w:rStyle w:val="Cardexample1"/>
        </w:rPr>
      </w:pPr>
      <w:r w:rsidRPr="000527BA">
        <w:rPr>
          <w:rStyle w:val="Cardexample1"/>
        </w:rPr>
        <w:t xml:space="preserve">Wb 4          </w:t>
      </w:r>
    </w:p>
    <w:p w14:paraId="382F55F4" w14:textId="77777777" w:rsidR="0041037A" w:rsidRPr="000527BA" w:rsidRDefault="0041037A">
      <w:pPr>
        <w:pStyle w:val="Examplebody"/>
        <w:rPr>
          <w:rStyle w:val="Cardexample1"/>
        </w:rPr>
      </w:pPr>
      <w:r w:rsidRPr="000527BA">
        <w:rPr>
          <w:rStyle w:val="Cardexample1"/>
        </w:rPr>
        <w:t xml:space="preserve">Wb 5       </w:t>
      </w:r>
    </w:p>
    <w:p w14:paraId="0B014B55" w14:textId="77777777" w:rsidR="0041037A" w:rsidRPr="000527BA" w:rsidRDefault="0041037A">
      <w:pPr>
        <w:pStyle w:val="Examplebody"/>
        <w:rPr>
          <w:rStyle w:val="Cardexample1"/>
        </w:rPr>
      </w:pPr>
      <w:r w:rsidRPr="000527BA">
        <w:rPr>
          <w:rStyle w:val="Cardexample1"/>
        </w:rPr>
        <w:t xml:space="preserve">Wb 6     </w:t>
      </w:r>
    </w:p>
    <w:p w14:paraId="4BB3BF9D" w14:textId="77777777" w:rsidR="0041037A" w:rsidRPr="000527BA" w:rsidRDefault="0041037A">
      <w:pPr>
        <w:pStyle w:val="Examplebody"/>
        <w:rPr>
          <w:rStyle w:val="Cardexample1"/>
        </w:rPr>
      </w:pPr>
    </w:p>
    <w:p w14:paraId="49CACBAB" w14:textId="77777777" w:rsidR="0041037A" w:rsidRPr="000527BA" w:rsidRDefault="0041037A">
      <w:pPr>
        <w:pStyle w:val="Examplebody"/>
        <w:rPr>
          <w:rStyle w:val="Cardexample1"/>
        </w:rPr>
      </w:pPr>
      <w:r w:rsidRPr="000527BA">
        <w:rPr>
          <w:rStyle w:val="Cardexample1"/>
        </w:rPr>
        <w:t xml:space="preserve">SPR SEG     ISPR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p>
    <w:p w14:paraId="03F42C9A" w14:textId="77777777" w:rsidR="0041037A" w:rsidRPr="000527BA" w:rsidRDefault="0041037A">
      <w:pPr>
        <w:pStyle w:val="Examplebody"/>
        <w:rPr>
          <w:rStyle w:val="Cardexample1"/>
        </w:rPr>
      </w:pPr>
      <w:r w:rsidRPr="000527BA">
        <w:rPr>
          <w:rStyle w:val="Cardexample1"/>
        </w:rPr>
        <w:t xml:space="preserve">Wb 1          </w:t>
      </w:r>
    </w:p>
    <w:p w14:paraId="495FBC61" w14:textId="77777777" w:rsidR="0041037A" w:rsidRPr="000527BA" w:rsidRDefault="0041037A">
      <w:pPr>
        <w:pStyle w:val="Examplebody"/>
        <w:rPr>
          <w:rStyle w:val="Cardexample1"/>
        </w:rPr>
      </w:pPr>
      <w:r w:rsidRPr="000527BA">
        <w:rPr>
          <w:rStyle w:val="Cardexample1"/>
        </w:rPr>
        <w:t>Wb 2</w:t>
      </w:r>
    </w:p>
    <w:p w14:paraId="78CAA40F" w14:textId="77777777" w:rsidR="0041037A" w:rsidRPr="000527BA" w:rsidRDefault="0041037A">
      <w:pPr>
        <w:pStyle w:val="Examplebody"/>
        <w:rPr>
          <w:rStyle w:val="Cardexample1"/>
        </w:rPr>
      </w:pPr>
      <w:r w:rsidRPr="000527BA">
        <w:rPr>
          <w:rStyle w:val="Cardexample1"/>
        </w:rPr>
        <w:t xml:space="preserve">Wb 3  </w:t>
      </w:r>
    </w:p>
    <w:p w14:paraId="1104D6F4" w14:textId="77777777" w:rsidR="0041037A" w:rsidRPr="000527BA" w:rsidRDefault="0041037A">
      <w:pPr>
        <w:pStyle w:val="Examplebody"/>
        <w:rPr>
          <w:rStyle w:val="Cardexample1"/>
        </w:rPr>
      </w:pPr>
      <w:r w:rsidRPr="000527BA">
        <w:rPr>
          <w:rStyle w:val="Cardexample1"/>
        </w:rPr>
        <w:t xml:space="preserve">Wb 4          </w:t>
      </w:r>
    </w:p>
    <w:p w14:paraId="01B6F9BB" w14:textId="77777777" w:rsidR="0041037A" w:rsidRPr="000527BA" w:rsidRDefault="0041037A">
      <w:pPr>
        <w:pStyle w:val="Examplebody"/>
        <w:rPr>
          <w:rStyle w:val="Cardexample1"/>
        </w:rPr>
      </w:pPr>
      <w:r w:rsidRPr="000527BA">
        <w:rPr>
          <w:rStyle w:val="Cardexample1"/>
        </w:rPr>
        <w:t xml:space="preserve">Wb 5       </w:t>
      </w:r>
    </w:p>
    <w:p w14:paraId="6397190E" w14:textId="77777777" w:rsidR="0041037A" w:rsidRPr="000527BA" w:rsidRDefault="0041037A">
      <w:pPr>
        <w:pStyle w:val="Examplebody"/>
        <w:rPr>
          <w:rStyle w:val="Cardexample1"/>
        </w:rPr>
      </w:pPr>
      <w:r w:rsidRPr="000527BA">
        <w:rPr>
          <w:rStyle w:val="Cardexample1"/>
        </w:rPr>
        <w:t xml:space="preserve">Wb 6   </w:t>
      </w:r>
    </w:p>
    <w:p w14:paraId="36A908AD" w14:textId="77777777" w:rsidR="0041037A" w:rsidRPr="000527BA" w:rsidRDefault="0041037A">
      <w:pPr>
        <w:pStyle w:val="Examplebody"/>
        <w:rPr>
          <w:rStyle w:val="Cardexample1"/>
        </w:rPr>
      </w:pPr>
    </w:p>
    <w:p w14:paraId="0DBEB67C" w14:textId="77777777" w:rsidR="0041037A" w:rsidRPr="000527BA" w:rsidRDefault="0041037A">
      <w:pPr>
        <w:pStyle w:val="Examplebody"/>
        <w:rPr>
          <w:rStyle w:val="Cardexample1"/>
        </w:rPr>
      </w:pPr>
      <w:r w:rsidRPr="000527BA">
        <w:rPr>
          <w:rStyle w:val="Cardexample1"/>
        </w:rPr>
        <w:t>VPL PLOT    VPLC    NVPL</w:t>
      </w:r>
    </w:p>
    <w:p w14:paraId="686B5A28" w14:textId="77777777" w:rsidR="0041037A" w:rsidRPr="000527BA" w:rsidRDefault="0041037A">
      <w:pPr>
        <w:pStyle w:val="Examplebody"/>
        <w:rPr>
          <w:rStyle w:val="Cardexample1"/>
        </w:rPr>
      </w:pPr>
      <w:r w:rsidRPr="000527BA">
        <w:rPr>
          <w:rStyle w:val="Cardexample1"/>
        </w:rPr>
        <w:t>Wb 1         OFF       1</w:t>
      </w:r>
    </w:p>
    <w:p w14:paraId="796EA9B0" w14:textId="77777777" w:rsidR="0041037A" w:rsidRPr="000527BA" w:rsidRDefault="0041037A">
      <w:pPr>
        <w:pStyle w:val="Examplebody"/>
        <w:rPr>
          <w:rStyle w:val="Cardexample1"/>
        </w:rPr>
      </w:pPr>
      <w:r w:rsidRPr="000527BA">
        <w:rPr>
          <w:rStyle w:val="Cardexample1"/>
        </w:rPr>
        <w:t>Wb 2         OFF       1</w:t>
      </w:r>
    </w:p>
    <w:p w14:paraId="2570BA21" w14:textId="77777777" w:rsidR="0041037A" w:rsidRPr="000527BA" w:rsidRDefault="0041037A">
      <w:pPr>
        <w:pStyle w:val="Examplebody"/>
        <w:rPr>
          <w:rStyle w:val="Cardexample1"/>
        </w:rPr>
      </w:pPr>
      <w:r w:rsidRPr="000527BA">
        <w:rPr>
          <w:rStyle w:val="Cardexample1"/>
        </w:rPr>
        <w:t>Wb 3         OFF       1</w:t>
      </w:r>
    </w:p>
    <w:p w14:paraId="70A13AC2" w14:textId="77777777" w:rsidR="0041037A" w:rsidRPr="000527BA" w:rsidRDefault="0041037A">
      <w:pPr>
        <w:pStyle w:val="Examplebody"/>
        <w:rPr>
          <w:rStyle w:val="Cardexample1"/>
        </w:rPr>
      </w:pPr>
      <w:r w:rsidRPr="000527BA">
        <w:rPr>
          <w:rStyle w:val="Cardexample1"/>
        </w:rPr>
        <w:t>Wb 4         OFF       1</w:t>
      </w:r>
    </w:p>
    <w:p w14:paraId="74581C36" w14:textId="77777777" w:rsidR="0041037A" w:rsidRPr="000527BA" w:rsidRDefault="0041037A">
      <w:pPr>
        <w:pStyle w:val="Examplebody"/>
        <w:rPr>
          <w:rStyle w:val="Cardexample1"/>
        </w:rPr>
      </w:pPr>
      <w:r w:rsidRPr="000527BA">
        <w:rPr>
          <w:rStyle w:val="Cardexample1"/>
        </w:rPr>
        <w:t>Wb 5         OFF       1</w:t>
      </w:r>
    </w:p>
    <w:p w14:paraId="733F27A5" w14:textId="77777777" w:rsidR="0041037A" w:rsidRPr="000527BA" w:rsidRDefault="0041037A">
      <w:pPr>
        <w:pStyle w:val="Examplebody"/>
        <w:rPr>
          <w:rStyle w:val="Cardexample1"/>
        </w:rPr>
      </w:pPr>
      <w:r w:rsidRPr="000527BA">
        <w:rPr>
          <w:rStyle w:val="Cardexample1"/>
        </w:rPr>
        <w:t>Wb 6         OFF       1</w:t>
      </w:r>
    </w:p>
    <w:p w14:paraId="58E0D1A9" w14:textId="77777777" w:rsidR="0041037A" w:rsidRPr="000527BA" w:rsidRDefault="0041037A">
      <w:pPr>
        <w:pStyle w:val="Examplebody"/>
        <w:rPr>
          <w:rStyle w:val="Cardexample1"/>
        </w:rPr>
      </w:pPr>
    </w:p>
    <w:p w14:paraId="43D82FD0" w14:textId="77777777" w:rsidR="0041037A" w:rsidRPr="000527BA" w:rsidRDefault="0041037A">
      <w:pPr>
        <w:pStyle w:val="Examplebody"/>
        <w:rPr>
          <w:rStyle w:val="Cardexample1"/>
        </w:rPr>
      </w:pPr>
      <w:r w:rsidRPr="000527BA">
        <w:rPr>
          <w:rStyle w:val="Cardexample1"/>
        </w:rPr>
        <w:t xml:space="preserve">VPL DATE    VPLD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p>
    <w:p w14:paraId="57AF1C39" w14:textId="77777777" w:rsidR="0041037A" w:rsidRPr="000527BA" w:rsidRDefault="0041037A">
      <w:pPr>
        <w:pStyle w:val="Examplebody"/>
        <w:rPr>
          <w:rStyle w:val="Cardexample1"/>
        </w:rPr>
      </w:pPr>
      <w:r w:rsidRPr="000527BA">
        <w:rPr>
          <w:rStyle w:val="Cardexample1"/>
        </w:rPr>
        <w:t xml:space="preserve">Wb 1        63.5     </w:t>
      </w:r>
    </w:p>
    <w:p w14:paraId="73DA927E" w14:textId="77777777" w:rsidR="0041037A" w:rsidRPr="000527BA" w:rsidRDefault="0041037A">
      <w:pPr>
        <w:pStyle w:val="Examplebody"/>
        <w:rPr>
          <w:rStyle w:val="Cardexample1"/>
        </w:rPr>
      </w:pPr>
      <w:r w:rsidRPr="000527BA">
        <w:rPr>
          <w:rStyle w:val="Cardexample1"/>
        </w:rPr>
        <w:t>Wb 2        63.5</w:t>
      </w:r>
    </w:p>
    <w:p w14:paraId="2332D92C" w14:textId="77777777" w:rsidR="0041037A" w:rsidRPr="000527BA" w:rsidRDefault="0041037A">
      <w:pPr>
        <w:pStyle w:val="Examplebody"/>
        <w:rPr>
          <w:rStyle w:val="Cardexample1"/>
        </w:rPr>
      </w:pPr>
      <w:r w:rsidRPr="000527BA">
        <w:rPr>
          <w:rStyle w:val="Cardexample1"/>
        </w:rPr>
        <w:t>Wb 3        63.5</w:t>
      </w:r>
    </w:p>
    <w:p w14:paraId="70C227F3" w14:textId="77777777" w:rsidR="0041037A" w:rsidRPr="000527BA" w:rsidRDefault="0041037A">
      <w:pPr>
        <w:pStyle w:val="Examplebody"/>
        <w:rPr>
          <w:rStyle w:val="Cardexample1"/>
        </w:rPr>
      </w:pPr>
      <w:r w:rsidRPr="000527BA">
        <w:rPr>
          <w:rStyle w:val="Cardexample1"/>
        </w:rPr>
        <w:t>Wb 4        63.5</w:t>
      </w:r>
    </w:p>
    <w:p w14:paraId="6383939B" w14:textId="77777777" w:rsidR="0041037A" w:rsidRPr="000527BA" w:rsidRDefault="0041037A">
      <w:pPr>
        <w:pStyle w:val="Examplebody"/>
        <w:rPr>
          <w:rStyle w:val="Cardexample1"/>
        </w:rPr>
      </w:pPr>
      <w:r w:rsidRPr="000527BA">
        <w:rPr>
          <w:rStyle w:val="Cardexample1"/>
        </w:rPr>
        <w:t>Wb 5        63.5</w:t>
      </w:r>
    </w:p>
    <w:p w14:paraId="49C284BD" w14:textId="77777777" w:rsidR="0041037A" w:rsidRPr="000527BA" w:rsidRDefault="0041037A">
      <w:pPr>
        <w:pStyle w:val="Examplebody"/>
        <w:rPr>
          <w:rStyle w:val="Cardexample1"/>
        </w:rPr>
      </w:pPr>
      <w:r w:rsidRPr="000527BA">
        <w:rPr>
          <w:rStyle w:val="Cardexample1"/>
        </w:rPr>
        <w:t>Wb 6        63.5</w:t>
      </w:r>
    </w:p>
    <w:p w14:paraId="466B21EC" w14:textId="77777777" w:rsidR="0041037A" w:rsidRPr="000527BA" w:rsidRDefault="0041037A">
      <w:pPr>
        <w:pStyle w:val="Examplebody"/>
        <w:rPr>
          <w:rStyle w:val="Cardexample1"/>
        </w:rPr>
      </w:pPr>
    </w:p>
    <w:p w14:paraId="17013DB8" w14:textId="77777777" w:rsidR="0041037A" w:rsidRPr="000527BA" w:rsidRDefault="0041037A">
      <w:pPr>
        <w:pStyle w:val="Examplebody"/>
        <w:rPr>
          <w:rStyle w:val="Cardexample1"/>
        </w:rPr>
      </w:pPr>
      <w:r w:rsidRPr="000527BA">
        <w:rPr>
          <w:rStyle w:val="Cardexample1"/>
        </w:rPr>
        <w:t xml:space="preserve">VPL FREQ    VPLF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p>
    <w:p w14:paraId="25A96D4C" w14:textId="77777777" w:rsidR="0041037A" w:rsidRPr="000527BA" w:rsidRDefault="0041037A">
      <w:pPr>
        <w:pStyle w:val="Examplebody"/>
        <w:rPr>
          <w:rStyle w:val="Cardexample1"/>
        </w:rPr>
      </w:pPr>
      <w:r w:rsidRPr="000527BA">
        <w:rPr>
          <w:rStyle w:val="Cardexample1"/>
        </w:rPr>
        <w:t xml:space="preserve">Wb 1         1.0      </w:t>
      </w:r>
    </w:p>
    <w:p w14:paraId="6FD2D1F3" w14:textId="77777777" w:rsidR="0041037A" w:rsidRPr="000527BA" w:rsidRDefault="0041037A">
      <w:pPr>
        <w:pStyle w:val="Examplebody"/>
        <w:rPr>
          <w:rStyle w:val="Cardexample1"/>
        </w:rPr>
      </w:pPr>
      <w:r w:rsidRPr="000527BA">
        <w:rPr>
          <w:rStyle w:val="Cardexample1"/>
        </w:rPr>
        <w:t>Wb 2         1.0</w:t>
      </w:r>
    </w:p>
    <w:p w14:paraId="05CD5336" w14:textId="77777777" w:rsidR="0041037A" w:rsidRPr="000527BA" w:rsidRDefault="0041037A">
      <w:pPr>
        <w:pStyle w:val="Examplebody"/>
        <w:rPr>
          <w:rStyle w:val="Cardexample1"/>
        </w:rPr>
      </w:pPr>
      <w:r w:rsidRPr="000527BA">
        <w:rPr>
          <w:rStyle w:val="Cardexample1"/>
        </w:rPr>
        <w:t>Wb 3         1.0</w:t>
      </w:r>
    </w:p>
    <w:p w14:paraId="30FE02E1" w14:textId="77777777" w:rsidR="0041037A" w:rsidRPr="000527BA" w:rsidRDefault="0041037A">
      <w:pPr>
        <w:pStyle w:val="Examplebody"/>
        <w:rPr>
          <w:rStyle w:val="Cardexample1"/>
        </w:rPr>
      </w:pPr>
      <w:r w:rsidRPr="000527BA">
        <w:rPr>
          <w:rStyle w:val="Cardexample1"/>
        </w:rPr>
        <w:t>Wb 4         1.0</w:t>
      </w:r>
    </w:p>
    <w:p w14:paraId="1BC1376D" w14:textId="77777777" w:rsidR="0041037A" w:rsidRPr="000527BA" w:rsidRDefault="0041037A">
      <w:pPr>
        <w:pStyle w:val="Examplebody"/>
        <w:rPr>
          <w:rStyle w:val="Cardexample1"/>
        </w:rPr>
      </w:pPr>
      <w:r w:rsidRPr="000527BA">
        <w:rPr>
          <w:rStyle w:val="Cardexample1"/>
        </w:rPr>
        <w:t>Wb 5         1.0</w:t>
      </w:r>
    </w:p>
    <w:p w14:paraId="5E780139" w14:textId="77777777" w:rsidR="0041037A" w:rsidRPr="000527BA" w:rsidRDefault="0041037A">
      <w:pPr>
        <w:pStyle w:val="Examplebody"/>
        <w:rPr>
          <w:rStyle w:val="Cardexample1"/>
        </w:rPr>
      </w:pPr>
      <w:r w:rsidRPr="000527BA">
        <w:rPr>
          <w:rStyle w:val="Cardexample1"/>
        </w:rPr>
        <w:lastRenderedPageBreak/>
        <w:t>Wb 6         1.0</w:t>
      </w:r>
    </w:p>
    <w:p w14:paraId="3CD3E37D" w14:textId="77777777" w:rsidR="0041037A" w:rsidRPr="000527BA" w:rsidRDefault="0041037A">
      <w:pPr>
        <w:pStyle w:val="Examplebody"/>
        <w:rPr>
          <w:rStyle w:val="Cardexample1"/>
        </w:rPr>
      </w:pPr>
    </w:p>
    <w:p w14:paraId="27CB0EF3" w14:textId="77777777" w:rsidR="0041037A" w:rsidRPr="000527BA" w:rsidRDefault="0041037A">
      <w:pPr>
        <w:pStyle w:val="Examplebody"/>
        <w:rPr>
          <w:rStyle w:val="Cardexample1"/>
        </w:rPr>
      </w:pPr>
      <w:r w:rsidRPr="000527BA">
        <w:rPr>
          <w:rStyle w:val="Cardexample1"/>
        </w:rPr>
        <w:t>CPL PLOT    CPLC    NCPL</w:t>
      </w:r>
      <w:r w:rsidR="008130BF" w:rsidRPr="000527BA">
        <w:rPr>
          <w:rStyle w:val="Cardexample1"/>
        </w:rPr>
        <w:t xml:space="preserve"> TECPLOT</w:t>
      </w:r>
    </w:p>
    <w:p w14:paraId="34094044" w14:textId="77777777" w:rsidR="0041037A" w:rsidRPr="000527BA" w:rsidRDefault="0041037A">
      <w:pPr>
        <w:pStyle w:val="Examplebody"/>
        <w:rPr>
          <w:rStyle w:val="Cardexample1"/>
        </w:rPr>
      </w:pPr>
      <w:r w:rsidRPr="000527BA">
        <w:rPr>
          <w:rStyle w:val="Cardexample1"/>
        </w:rPr>
        <w:t>Wb 1          ON      24</w:t>
      </w:r>
      <w:r w:rsidR="008130BF" w:rsidRPr="000527BA">
        <w:rPr>
          <w:rStyle w:val="Cardexample1"/>
        </w:rPr>
        <w:t xml:space="preserve">     OFF</w:t>
      </w:r>
    </w:p>
    <w:p w14:paraId="61F34F30" w14:textId="77777777" w:rsidR="0041037A" w:rsidRPr="000527BA" w:rsidRDefault="0041037A">
      <w:pPr>
        <w:pStyle w:val="Examplebody"/>
        <w:rPr>
          <w:rStyle w:val="Cardexample1"/>
        </w:rPr>
      </w:pPr>
      <w:r w:rsidRPr="000527BA">
        <w:rPr>
          <w:rStyle w:val="Cardexample1"/>
        </w:rPr>
        <w:t>Wb 2          ON      24</w:t>
      </w:r>
      <w:r w:rsidR="008130BF" w:rsidRPr="000527BA">
        <w:rPr>
          <w:rStyle w:val="Cardexample1"/>
        </w:rPr>
        <w:t xml:space="preserve">     OFF</w:t>
      </w:r>
    </w:p>
    <w:p w14:paraId="4E31C026" w14:textId="77777777" w:rsidR="0041037A" w:rsidRPr="000527BA" w:rsidRDefault="0041037A">
      <w:pPr>
        <w:pStyle w:val="Examplebody"/>
        <w:rPr>
          <w:rStyle w:val="Cardexample1"/>
        </w:rPr>
      </w:pPr>
      <w:r w:rsidRPr="000527BA">
        <w:rPr>
          <w:rStyle w:val="Cardexample1"/>
        </w:rPr>
        <w:t>Wb 3          ON      24</w:t>
      </w:r>
      <w:r w:rsidR="008130BF" w:rsidRPr="000527BA">
        <w:rPr>
          <w:rStyle w:val="Cardexample1"/>
        </w:rPr>
        <w:t xml:space="preserve">     OFF</w:t>
      </w:r>
    </w:p>
    <w:p w14:paraId="65A5583B" w14:textId="77777777" w:rsidR="0041037A" w:rsidRPr="000527BA" w:rsidRDefault="0041037A">
      <w:pPr>
        <w:pStyle w:val="Examplebody"/>
        <w:rPr>
          <w:rStyle w:val="Cardexample1"/>
        </w:rPr>
      </w:pPr>
      <w:r w:rsidRPr="000527BA">
        <w:rPr>
          <w:rStyle w:val="Cardexample1"/>
        </w:rPr>
        <w:t>Wb 4          ON      24</w:t>
      </w:r>
      <w:r w:rsidR="008130BF" w:rsidRPr="000527BA">
        <w:rPr>
          <w:rStyle w:val="Cardexample1"/>
        </w:rPr>
        <w:t xml:space="preserve">     OFF</w:t>
      </w:r>
    </w:p>
    <w:p w14:paraId="1336B4E4" w14:textId="77777777" w:rsidR="0041037A" w:rsidRPr="000527BA" w:rsidRDefault="0041037A">
      <w:pPr>
        <w:pStyle w:val="Examplebody"/>
        <w:rPr>
          <w:rStyle w:val="Cardexample1"/>
        </w:rPr>
      </w:pPr>
      <w:r w:rsidRPr="000527BA">
        <w:rPr>
          <w:rStyle w:val="Cardexample1"/>
        </w:rPr>
        <w:t>Wb 5          ON      24</w:t>
      </w:r>
      <w:r w:rsidR="008130BF" w:rsidRPr="000527BA">
        <w:rPr>
          <w:rStyle w:val="Cardexample1"/>
        </w:rPr>
        <w:t xml:space="preserve">     OFF</w:t>
      </w:r>
    </w:p>
    <w:p w14:paraId="34C6400F" w14:textId="77777777" w:rsidR="0041037A" w:rsidRPr="000527BA" w:rsidRDefault="0041037A">
      <w:pPr>
        <w:pStyle w:val="Examplebody"/>
        <w:rPr>
          <w:rStyle w:val="Cardexample1"/>
        </w:rPr>
      </w:pPr>
      <w:r w:rsidRPr="000527BA">
        <w:rPr>
          <w:rStyle w:val="Cardexample1"/>
        </w:rPr>
        <w:t>Wb 6          ON      24</w:t>
      </w:r>
      <w:r w:rsidR="008130BF" w:rsidRPr="000527BA">
        <w:rPr>
          <w:rStyle w:val="Cardexample1"/>
        </w:rPr>
        <w:t xml:space="preserve">     OFF</w:t>
      </w:r>
    </w:p>
    <w:p w14:paraId="34943FE3" w14:textId="77777777" w:rsidR="0041037A" w:rsidRPr="000527BA" w:rsidRDefault="0041037A">
      <w:pPr>
        <w:pStyle w:val="Examplebody"/>
        <w:rPr>
          <w:rStyle w:val="Cardexample1"/>
        </w:rPr>
      </w:pPr>
    </w:p>
    <w:p w14:paraId="3663C966" w14:textId="77777777" w:rsidR="0041037A" w:rsidRPr="000527BA" w:rsidRDefault="0041037A">
      <w:pPr>
        <w:pStyle w:val="Examplebody"/>
        <w:rPr>
          <w:rStyle w:val="Cardexample1"/>
        </w:rPr>
      </w:pPr>
      <w:r w:rsidRPr="000527BA">
        <w:rPr>
          <w:rStyle w:val="Cardexample1"/>
        </w:rPr>
        <w:t xml:space="preserve">CPL DATE    CPLD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p>
    <w:p w14:paraId="2D32110B" w14:textId="77777777" w:rsidR="0041037A" w:rsidRPr="000527BA" w:rsidRDefault="0041037A">
      <w:pPr>
        <w:pStyle w:val="Examplebody"/>
        <w:rPr>
          <w:rStyle w:val="Cardexample1"/>
        </w:rPr>
      </w:pPr>
      <w:r w:rsidRPr="000527BA">
        <w:rPr>
          <w:rStyle w:val="Cardexample1"/>
        </w:rPr>
        <w:t xml:space="preserve">Wb 1        9.67   37.67   72.75   </w:t>
      </w:r>
      <w:proofErr w:type="gramStart"/>
      <w:r w:rsidRPr="000527BA">
        <w:rPr>
          <w:rStyle w:val="Cardexample1"/>
        </w:rPr>
        <w:t>100.6  128.67</w:t>
      </w:r>
      <w:proofErr w:type="gramEnd"/>
      <w:r w:rsidRPr="000527BA">
        <w:rPr>
          <w:rStyle w:val="Cardexample1"/>
        </w:rPr>
        <w:t xml:space="preserve">  163.75   187.6   191.6   208.4</w:t>
      </w:r>
    </w:p>
    <w:p w14:paraId="74C4954E"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34A0C806"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17265D3B" w14:textId="77777777" w:rsidR="0041037A" w:rsidRPr="000527BA" w:rsidRDefault="0041037A">
      <w:pPr>
        <w:pStyle w:val="Examplebody"/>
        <w:rPr>
          <w:rStyle w:val="Cardexample1"/>
        </w:rPr>
      </w:pPr>
      <w:r w:rsidRPr="000527BA">
        <w:rPr>
          <w:rStyle w:val="Cardexample1"/>
        </w:rPr>
        <w:t xml:space="preserve">Wb 2        9.67   37.67   72.75   </w:t>
      </w:r>
      <w:proofErr w:type="gramStart"/>
      <w:r w:rsidRPr="000527BA">
        <w:rPr>
          <w:rStyle w:val="Cardexample1"/>
        </w:rPr>
        <w:t>100.6  128.67</w:t>
      </w:r>
      <w:proofErr w:type="gramEnd"/>
      <w:r w:rsidRPr="000527BA">
        <w:rPr>
          <w:rStyle w:val="Cardexample1"/>
        </w:rPr>
        <w:t xml:space="preserve">  163.75   187.6   191.6   208.4</w:t>
      </w:r>
    </w:p>
    <w:p w14:paraId="35D36C1D"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0AE7598C"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68630E7F" w14:textId="77777777" w:rsidR="0041037A" w:rsidRPr="000527BA" w:rsidRDefault="0041037A">
      <w:pPr>
        <w:pStyle w:val="Examplebody"/>
        <w:rPr>
          <w:rStyle w:val="Cardexample1"/>
        </w:rPr>
      </w:pPr>
      <w:r w:rsidRPr="000527BA">
        <w:rPr>
          <w:rStyle w:val="Cardexample1"/>
        </w:rPr>
        <w:t xml:space="preserve">Wb 3        9.67   37.67   72.75   </w:t>
      </w:r>
      <w:proofErr w:type="gramStart"/>
      <w:r w:rsidRPr="000527BA">
        <w:rPr>
          <w:rStyle w:val="Cardexample1"/>
        </w:rPr>
        <w:t>100.6  128.67</w:t>
      </w:r>
      <w:proofErr w:type="gramEnd"/>
      <w:r w:rsidRPr="000527BA">
        <w:rPr>
          <w:rStyle w:val="Cardexample1"/>
        </w:rPr>
        <w:t xml:space="preserve">  163.75   187.6   191.6   208.4</w:t>
      </w:r>
    </w:p>
    <w:p w14:paraId="3B3018A5"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3F2E4B1B"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6E042A7D" w14:textId="77777777" w:rsidR="0041037A" w:rsidRPr="000527BA" w:rsidRDefault="0041037A">
      <w:pPr>
        <w:pStyle w:val="Examplebody"/>
        <w:rPr>
          <w:rStyle w:val="Cardexample1"/>
        </w:rPr>
      </w:pPr>
      <w:r w:rsidRPr="000527BA">
        <w:rPr>
          <w:rStyle w:val="Cardexample1"/>
        </w:rPr>
        <w:t xml:space="preserve">Wb 4        9.67   37.67   72.75   </w:t>
      </w:r>
      <w:proofErr w:type="gramStart"/>
      <w:r w:rsidRPr="000527BA">
        <w:rPr>
          <w:rStyle w:val="Cardexample1"/>
        </w:rPr>
        <w:t>100.6  128.67</w:t>
      </w:r>
      <w:proofErr w:type="gramEnd"/>
      <w:r w:rsidRPr="000527BA">
        <w:rPr>
          <w:rStyle w:val="Cardexample1"/>
        </w:rPr>
        <w:t xml:space="preserve">  163.75   187.6   191.6   208.4</w:t>
      </w:r>
    </w:p>
    <w:p w14:paraId="30DEFBE4"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757224AE"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36F612A9" w14:textId="77777777" w:rsidR="0041037A" w:rsidRPr="000527BA" w:rsidRDefault="0041037A">
      <w:pPr>
        <w:pStyle w:val="Examplebody"/>
        <w:rPr>
          <w:rStyle w:val="Cardexample1"/>
        </w:rPr>
      </w:pPr>
      <w:r w:rsidRPr="000527BA">
        <w:rPr>
          <w:rStyle w:val="Cardexample1"/>
        </w:rPr>
        <w:t xml:space="preserve">Wb 5        9.67   37.67   72.75   </w:t>
      </w:r>
      <w:proofErr w:type="gramStart"/>
      <w:r w:rsidRPr="000527BA">
        <w:rPr>
          <w:rStyle w:val="Cardexample1"/>
        </w:rPr>
        <w:t>100.6  128.67</w:t>
      </w:r>
      <w:proofErr w:type="gramEnd"/>
      <w:r w:rsidRPr="000527BA">
        <w:rPr>
          <w:rStyle w:val="Cardexample1"/>
        </w:rPr>
        <w:t xml:space="preserve">  163.75   187.6   191.6   208.4</w:t>
      </w:r>
    </w:p>
    <w:p w14:paraId="1936A328"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601DED20"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771EDC48" w14:textId="77777777" w:rsidR="0041037A" w:rsidRPr="000527BA" w:rsidRDefault="0041037A">
      <w:pPr>
        <w:pStyle w:val="Examplebody"/>
        <w:rPr>
          <w:rStyle w:val="Cardexample1"/>
        </w:rPr>
      </w:pPr>
      <w:r w:rsidRPr="000527BA">
        <w:rPr>
          <w:rStyle w:val="Cardexample1"/>
        </w:rPr>
        <w:t xml:space="preserve">Wb 6        9.67   37.67   72.75   </w:t>
      </w:r>
      <w:proofErr w:type="gramStart"/>
      <w:r w:rsidRPr="000527BA">
        <w:rPr>
          <w:rStyle w:val="Cardexample1"/>
        </w:rPr>
        <w:t>100.6  128.67</w:t>
      </w:r>
      <w:proofErr w:type="gramEnd"/>
      <w:r w:rsidRPr="000527BA">
        <w:rPr>
          <w:rStyle w:val="Cardexample1"/>
        </w:rPr>
        <w:t xml:space="preserve">  163.75   187.6   191.6   208.4</w:t>
      </w:r>
    </w:p>
    <w:p w14:paraId="75F5B96D"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6ED793CA"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5F4D9CB3" w14:textId="77777777" w:rsidR="0041037A" w:rsidRPr="000527BA" w:rsidRDefault="0041037A">
      <w:pPr>
        <w:pStyle w:val="Examplebody"/>
        <w:rPr>
          <w:rStyle w:val="Cardexample1"/>
        </w:rPr>
      </w:pPr>
    </w:p>
    <w:p w14:paraId="3F8163A8" w14:textId="77777777" w:rsidR="0041037A" w:rsidRPr="000527BA" w:rsidRDefault="0041037A">
      <w:pPr>
        <w:pStyle w:val="Examplebody"/>
        <w:rPr>
          <w:rStyle w:val="Cardexample1"/>
        </w:rPr>
      </w:pPr>
      <w:r w:rsidRPr="000527BA">
        <w:rPr>
          <w:rStyle w:val="Cardexample1"/>
        </w:rPr>
        <w:t xml:space="preserve">CPL FREQ    CPLF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p>
    <w:p w14:paraId="61D8FBB2" w14:textId="77777777" w:rsidR="0041037A" w:rsidRPr="000527BA" w:rsidRDefault="0041037A">
      <w:pPr>
        <w:pStyle w:val="Examplebody"/>
        <w:rPr>
          <w:rStyle w:val="Cardexample1"/>
        </w:rPr>
      </w:pPr>
      <w:r w:rsidRPr="000527BA">
        <w:rPr>
          <w:rStyle w:val="Cardexample1"/>
        </w:rPr>
        <w:t>Wb 1       500.0   500.0   500.0   500.0   500.0   500.0   500.0   500.0   500.0</w:t>
      </w:r>
    </w:p>
    <w:p w14:paraId="5C3CC96F"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23088523" w14:textId="77777777" w:rsidR="0041037A" w:rsidRPr="000527BA" w:rsidRDefault="0041037A">
      <w:pPr>
        <w:pStyle w:val="Examplebody"/>
        <w:rPr>
          <w:rStyle w:val="Cardexample1"/>
        </w:rPr>
      </w:pPr>
      <w:r w:rsidRPr="000527BA">
        <w:rPr>
          <w:rStyle w:val="Cardexample1"/>
        </w:rPr>
        <w:t xml:space="preserve">           500.0   500.0   500.0   500.0   500.0   500.0</w:t>
      </w:r>
    </w:p>
    <w:p w14:paraId="18E85314" w14:textId="77777777" w:rsidR="0041037A" w:rsidRPr="000527BA" w:rsidRDefault="0041037A">
      <w:pPr>
        <w:pStyle w:val="Examplebody"/>
        <w:rPr>
          <w:rStyle w:val="Cardexample1"/>
        </w:rPr>
      </w:pPr>
      <w:r w:rsidRPr="000527BA">
        <w:rPr>
          <w:rStyle w:val="Cardexample1"/>
        </w:rPr>
        <w:t>Wb 2       500.0   500.0   500.0   500.0   500.0   500.0   500.0   500.0   500.0</w:t>
      </w:r>
    </w:p>
    <w:p w14:paraId="23C7E50F"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46AB2C2B" w14:textId="77777777" w:rsidR="0041037A" w:rsidRPr="000527BA" w:rsidRDefault="0041037A">
      <w:pPr>
        <w:pStyle w:val="Examplebody"/>
        <w:rPr>
          <w:rStyle w:val="Cardexample1"/>
        </w:rPr>
      </w:pPr>
      <w:r w:rsidRPr="000527BA">
        <w:rPr>
          <w:rStyle w:val="Cardexample1"/>
        </w:rPr>
        <w:t xml:space="preserve">           500.0   500.0   500.0   500.0   500.0   500.0</w:t>
      </w:r>
    </w:p>
    <w:p w14:paraId="2FCA3E8C" w14:textId="77777777" w:rsidR="0041037A" w:rsidRPr="000527BA" w:rsidRDefault="0041037A">
      <w:pPr>
        <w:pStyle w:val="Examplebody"/>
        <w:rPr>
          <w:rStyle w:val="Cardexample1"/>
        </w:rPr>
      </w:pPr>
      <w:r w:rsidRPr="000527BA">
        <w:rPr>
          <w:rStyle w:val="Cardexample1"/>
        </w:rPr>
        <w:t>Wb 3       500.0   500.0   500.0   500.0   500.0   500.0   500.0   500.0   500.0</w:t>
      </w:r>
    </w:p>
    <w:p w14:paraId="7CCE3AED"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0EB78D89" w14:textId="77777777" w:rsidR="0041037A" w:rsidRPr="000527BA" w:rsidRDefault="0041037A">
      <w:pPr>
        <w:pStyle w:val="Examplebody"/>
        <w:rPr>
          <w:rStyle w:val="Cardexample1"/>
        </w:rPr>
      </w:pPr>
      <w:r w:rsidRPr="000527BA">
        <w:rPr>
          <w:rStyle w:val="Cardexample1"/>
        </w:rPr>
        <w:t xml:space="preserve">           500.0   500.0   500.0   500.0   500.0   500.0</w:t>
      </w:r>
    </w:p>
    <w:p w14:paraId="32BD88ED" w14:textId="77777777" w:rsidR="0041037A" w:rsidRPr="000527BA" w:rsidRDefault="0041037A">
      <w:pPr>
        <w:pStyle w:val="Examplebody"/>
        <w:rPr>
          <w:rStyle w:val="Cardexample1"/>
        </w:rPr>
      </w:pPr>
      <w:r w:rsidRPr="000527BA">
        <w:rPr>
          <w:rStyle w:val="Cardexample1"/>
        </w:rPr>
        <w:t>Wb 4       500.0   500.0   500.0   500.0   500.0   500.0   500.0   500.0   500.0</w:t>
      </w:r>
    </w:p>
    <w:p w14:paraId="2C3AC2DE"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65527F29" w14:textId="77777777" w:rsidR="0041037A" w:rsidRPr="000527BA" w:rsidRDefault="0041037A">
      <w:pPr>
        <w:pStyle w:val="Examplebody"/>
        <w:rPr>
          <w:rStyle w:val="Cardexample1"/>
        </w:rPr>
      </w:pPr>
      <w:r w:rsidRPr="000527BA">
        <w:rPr>
          <w:rStyle w:val="Cardexample1"/>
        </w:rPr>
        <w:t xml:space="preserve">           500.0   500.0   500.0   500.0   500.0   500.0</w:t>
      </w:r>
    </w:p>
    <w:p w14:paraId="28E530CC" w14:textId="77777777" w:rsidR="0041037A" w:rsidRPr="000527BA" w:rsidRDefault="0041037A">
      <w:pPr>
        <w:pStyle w:val="Examplebody"/>
        <w:rPr>
          <w:rStyle w:val="Cardexample1"/>
        </w:rPr>
      </w:pPr>
      <w:r w:rsidRPr="000527BA">
        <w:rPr>
          <w:rStyle w:val="Cardexample1"/>
        </w:rPr>
        <w:t>Wb 5       500.0   500.0   500.0   500.0   500.0   500.0   500.0   500.0   500.0</w:t>
      </w:r>
    </w:p>
    <w:p w14:paraId="7B8DC0F9"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0830F983" w14:textId="77777777" w:rsidR="0041037A" w:rsidRPr="000527BA" w:rsidRDefault="0041037A">
      <w:pPr>
        <w:pStyle w:val="Examplebody"/>
        <w:rPr>
          <w:rStyle w:val="Cardexample1"/>
        </w:rPr>
      </w:pPr>
      <w:r w:rsidRPr="000527BA">
        <w:rPr>
          <w:rStyle w:val="Cardexample1"/>
        </w:rPr>
        <w:t xml:space="preserve">           500.0   500.0   500.0   500.0   500.0   500.0</w:t>
      </w:r>
    </w:p>
    <w:p w14:paraId="59E0BD2D" w14:textId="77777777" w:rsidR="0041037A" w:rsidRPr="000527BA" w:rsidRDefault="0041037A">
      <w:pPr>
        <w:pStyle w:val="Examplebody"/>
        <w:rPr>
          <w:rStyle w:val="Cardexample1"/>
        </w:rPr>
      </w:pPr>
      <w:r w:rsidRPr="000527BA">
        <w:rPr>
          <w:rStyle w:val="Cardexample1"/>
        </w:rPr>
        <w:t>Wb 6       500.0   500.0   500.0   500.0   500.0   500.0   500.0   500.0   500.0</w:t>
      </w:r>
    </w:p>
    <w:p w14:paraId="1DC65618"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5CE19C07" w14:textId="77777777" w:rsidR="0041037A" w:rsidRPr="000527BA" w:rsidRDefault="0041037A">
      <w:pPr>
        <w:pStyle w:val="Examplebody"/>
        <w:rPr>
          <w:rStyle w:val="Cardexample1"/>
        </w:rPr>
      </w:pPr>
      <w:r w:rsidRPr="000527BA">
        <w:rPr>
          <w:rStyle w:val="Cardexample1"/>
        </w:rPr>
        <w:t xml:space="preserve">           500.0   500.0   500.0   500.0   500.0   500.0</w:t>
      </w:r>
    </w:p>
    <w:p w14:paraId="562B930E" w14:textId="77777777" w:rsidR="0041037A" w:rsidRPr="000527BA" w:rsidRDefault="0041037A">
      <w:pPr>
        <w:pStyle w:val="Examplebody"/>
        <w:rPr>
          <w:rStyle w:val="Cardexample1"/>
        </w:rPr>
      </w:pPr>
    </w:p>
    <w:p w14:paraId="60B56A1C" w14:textId="77777777" w:rsidR="0041037A" w:rsidRPr="000527BA" w:rsidRDefault="0041037A">
      <w:pPr>
        <w:pStyle w:val="Examplebody"/>
        <w:rPr>
          <w:rStyle w:val="Cardexample1"/>
        </w:rPr>
      </w:pPr>
      <w:r w:rsidRPr="000527BA">
        <w:rPr>
          <w:rStyle w:val="Cardexample1"/>
        </w:rPr>
        <w:t>FLUXES      FLXC    NFLX</w:t>
      </w:r>
    </w:p>
    <w:p w14:paraId="2AB48ED6" w14:textId="77777777" w:rsidR="0041037A" w:rsidRPr="000527BA" w:rsidRDefault="0041037A">
      <w:pPr>
        <w:pStyle w:val="Examplebody"/>
        <w:rPr>
          <w:rStyle w:val="Cardexample1"/>
        </w:rPr>
      </w:pPr>
      <w:r w:rsidRPr="000527BA">
        <w:rPr>
          <w:rStyle w:val="Cardexample1"/>
        </w:rPr>
        <w:t>Wb 1         OFF       0</w:t>
      </w:r>
    </w:p>
    <w:p w14:paraId="6BD87956" w14:textId="77777777" w:rsidR="0041037A" w:rsidRPr="000527BA" w:rsidRDefault="0041037A">
      <w:pPr>
        <w:pStyle w:val="Examplebody"/>
        <w:rPr>
          <w:rStyle w:val="Cardexample1"/>
        </w:rPr>
      </w:pPr>
      <w:r w:rsidRPr="000527BA">
        <w:rPr>
          <w:rStyle w:val="Cardexample1"/>
        </w:rPr>
        <w:t>Wb 2         OFF       0</w:t>
      </w:r>
    </w:p>
    <w:p w14:paraId="6AB3D106" w14:textId="77777777" w:rsidR="0041037A" w:rsidRPr="000527BA" w:rsidRDefault="0041037A">
      <w:pPr>
        <w:pStyle w:val="Examplebody"/>
        <w:rPr>
          <w:rStyle w:val="Cardexample1"/>
        </w:rPr>
      </w:pPr>
      <w:r w:rsidRPr="000527BA">
        <w:rPr>
          <w:rStyle w:val="Cardexample1"/>
        </w:rPr>
        <w:t>Wb 3         OFF       0</w:t>
      </w:r>
    </w:p>
    <w:p w14:paraId="0F66CBE4" w14:textId="77777777" w:rsidR="0041037A" w:rsidRPr="000527BA" w:rsidRDefault="0041037A">
      <w:pPr>
        <w:pStyle w:val="Examplebody"/>
        <w:rPr>
          <w:rStyle w:val="Cardexample1"/>
        </w:rPr>
      </w:pPr>
      <w:r w:rsidRPr="000527BA">
        <w:rPr>
          <w:rStyle w:val="Cardexample1"/>
        </w:rPr>
        <w:t>Wb 4         OFF       0</w:t>
      </w:r>
    </w:p>
    <w:p w14:paraId="75A8B534" w14:textId="77777777" w:rsidR="0041037A" w:rsidRPr="000527BA" w:rsidRDefault="0041037A">
      <w:pPr>
        <w:pStyle w:val="Examplebody"/>
        <w:rPr>
          <w:rStyle w:val="Cardexample1"/>
        </w:rPr>
      </w:pPr>
      <w:r w:rsidRPr="000527BA">
        <w:rPr>
          <w:rStyle w:val="Cardexample1"/>
        </w:rPr>
        <w:t>Wb 5         OFF       0</w:t>
      </w:r>
    </w:p>
    <w:p w14:paraId="643C81C0" w14:textId="77777777" w:rsidR="0041037A" w:rsidRPr="000527BA" w:rsidRDefault="0041037A">
      <w:pPr>
        <w:pStyle w:val="Examplebody"/>
        <w:rPr>
          <w:rStyle w:val="Cardexample1"/>
        </w:rPr>
      </w:pPr>
      <w:r w:rsidRPr="000527BA">
        <w:rPr>
          <w:rStyle w:val="Cardexample1"/>
        </w:rPr>
        <w:t>Wb 6         OFF       0</w:t>
      </w:r>
    </w:p>
    <w:p w14:paraId="004A9851" w14:textId="77777777" w:rsidR="0041037A" w:rsidRPr="000527BA" w:rsidRDefault="0041037A">
      <w:pPr>
        <w:pStyle w:val="Examplebody"/>
        <w:rPr>
          <w:rStyle w:val="Cardexample1"/>
        </w:rPr>
      </w:pPr>
    </w:p>
    <w:p w14:paraId="48C20EAD" w14:textId="77777777" w:rsidR="0041037A" w:rsidRPr="000527BA" w:rsidRDefault="0041037A">
      <w:pPr>
        <w:pStyle w:val="Examplebody"/>
        <w:keepNext/>
        <w:rPr>
          <w:rStyle w:val="Cardexample1"/>
        </w:rPr>
      </w:pPr>
      <w:r w:rsidRPr="000527BA">
        <w:rPr>
          <w:rStyle w:val="Cardexample1"/>
        </w:rPr>
        <w:t xml:space="preserve">FLX DATE    FLXD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p>
    <w:p w14:paraId="57B9E5FA" w14:textId="77777777" w:rsidR="0041037A" w:rsidRPr="000527BA" w:rsidRDefault="0041037A">
      <w:pPr>
        <w:pStyle w:val="Examplebody"/>
        <w:keepNext/>
        <w:rPr>
          <w:rStyle w:val="Cardexample1"/>
        </w:rPr>
      </w:pPr>
      <w:r w:rsidRPr="000527BA">
        <w:rPr>
          <w:rStyle w:val="Cardexample1"/>
        </w:rPr>
        <w:t xml:space="preserve">Wb 1            </w:t>
      </w:r>
    </w:p>
    <w:p w14:paraId="11B89BF6" w14:textId="77777777" w:rsidR="0041037A" w:rsidRPr="000527BA" w:rsidRDefault="0041037A">
      <w:pPr>
        <w:pStyle w:val="Examplebody"/>
        <w:keepNext/>
        <w:rPr>
          <w:rStyle w:val="Cardexample1"/>
        </w:rPr>
      </w:pPr>
      <w:r w:rsidRPr="000527BA">
        <w:rPr>
          <w:rStyle w:val="Cardexample1"/>
        </w:rPr>
        <w:t>Wb 2</w:t>
      </w:r>
    </w:p>
    <w:p w14:paraId="7243F4AC" w14:textId="77777777" w:rsidR="0041037A" w:rsidRPr="000527BA" w:rsidRDefault="0041037A">
      <w:pPr>
        <w:pStyle w:val="Examplebody"/>
        <w:keepNext/>
        <w:rPr>
          <w:rStyle w:val="Cardexample1"/>
        </w:rPr>
      </w:pPr>
      <w:r w:rsidRPr="000527BA">
        <w:rPr>
          <w:rStyle w:val="Cardexample1"/>
        </w:rPr>
        <w:t>Wb 3</w:t>
      </w:r>
    </w:p>
    <w:p w14:paraId="340E4F30" w14:textId="77777777" w:rsidR="0041037A" w:rsidRPr="000527BA" w:rsidRDefault="0041037A">
      <w:pPr>
        <w:pStyle w:val="Examplebody"/>
        <w:keepNext/>
        <w:rPr>
          <w:rStyle w:val="Cardexample1"/>
        </w:rPr>
      </w:pPr>
      <w:r w:rsidRPr="000527BA">
        <w:rPr>
          <w:rStyle w:val="Cardexample1"/>
        </w:rPr>
        <w:t xml:space="preserve">Wb 4          </w:t>
      </w:r>
    </w:p>
    <w:p w14:paraId="2400C313" w14:textId="77777777" w:rsidR="0041037A" w:rsidRPr="000527BA" w:rsidRDefault="0041037A">
      <w:pPr>
        <w:pStyle w:val="Examplebody"/>
        <w:keepNext/>
        <w:rPr>
          <w:rStyle w:val="Cardexample1"/>
        </w:rPr>
      </w:pPr>
      <w:r w:rsidRPr="000527BA">
        <w:rPr>
          <w:rStyle w:val="Cardexample1"/>
        </w:rPr>
        <w:t xml:space="preserve">Wb 5       </w:t>
      </w:r>
    </w:p>
    <w:p w14:paraId="4C487330" w14:textId="77777777" w:rsidR="0041037A" w:rsidRPr="000527BA" w:rsidRDefault="0041037A">
      <w:pPr>
        <w:pStyle w:val="Examplebody"/>
        <w:keepNext/>
        <w:rPr>
          <w:rStyle w:val="Cardexample1"/>
        </w:rPr>
      </w:pPr>
      <w:r w:rsidRPr="000527BA">
        <w:rPr>
          <w:rStyle w:val="Cardexample1"/>
        </w:rPr>
        <w:t xml:space="preserve">Wb 6      </w:t>
      </w:r>
    </w:p>
    <w:p w14:paraId="1277D6A0" w14:textId="77777777" w:rsidR="0041037A" w:rsidRPr="000527BA" w:rsidRDefault="0041037A">
      <w:pPr>
        <w:pStyle w:val="Examplebody"/>
        <w:rPr>
          <w:rStyle w:val="Cardexample1"/>
        </w:rPr>
      </w:pPr>
    </w:p>
    <w:p w14:paraId="1A7177F7" w14:textId="77777777" w:rsidR="0041037A" w:rsidRPr="000527BA" w:rsidRDefault="0041037A">
      <w:pPr>
        <w:pStyle w:val="Examplebody"/>
        <w:rPr>
          <w:rStyle w:val="Cardexample1"/>
        </w:rPr>
      </w:pPr>
      <w:r w:rsidRPr="000527BA">
        <w:rPr>
          <w:rStyle w:val="Cardexample1"/>
        </w:rPr>
        <w:t xml:space="preserve">FLX FREQ    FLXF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p>
    <w:p w14:paraId="0E140F48" w14:textId="77777777" w:rsidR="0041037A" w:rsidRPr="000527BA" w:rsidRDefault="0041037A">
      <w:pPr>
        <w:pStyle w:val="Examplebody"/>
        <w:rPr>
          <w:rStyle w:val="Cardexample1"/>
        </w:rPr>
      </w:pPr>
      <w:r w:rsidRPr="000527BA">
        <w:rPr>
          <w:rStyle w:val="Cardexample1"/>
        </w:rPr>
        <w:t xml:space="preserve">Wb 1            </w:t>
      </w:r>
    </w:p>
    <w:p w14:paraId="329AFAC0" w14:textId="77777777" w:rsidR="0041037A" w:rsidRPr="000527BA" w:rsidRDefault="0041037A">
      <w:pPr>
        <w:pStyle w:val="Examplebody"/>
        <w:rPr>
          <w:rStyle w:val="Cardexample1"/>
        </w:rPr>
      </w:pPr>
      <w:r w:rsidRPr="000527BA">
        <w:rPr>
          <w:rStyle w:val="Cardexample1"/>
        </w:rPr>
        <w:lastRenderedPageBreak/>
        <w:t>Wb 2</w:t>
      </w:r>
    </w:p>
    <w:p w14:paraId="7E925710" w14:textId="77777777" w:rsidR="0041037A" w:rsidRPr="000527BA" w:rsidRDefault="0041037A">
      <w:pPr>
        <w:pStyle w:val="Examplebody"/>
        <w:rPr>
          <w:rStyle w:val="Cardexample1"/>
        </w:rPr>
      </w:pPr>
      <w:r w:rsidRPr="000527BA">
        <w:rPr>
          <w:rStyle w:val="Cardexample1"/>
        </w:rPr>
        <w:t>Wb 3</w:t>
      </w:r>
    </w:p>
    <w:p w14:paraId="4F22ED4F" w14:textId="77777777" w:rsidR="0041037A" w:rsidRPr="000527BA" w:rsidRDefault="0041037A">
      <w:pPr>
        <w:pStyle w:val="Examplebody"/>
        <w:rPr>
          <w:rStyle w:val="Cardexample1"/>
        </w:rPr>
      </w:pPr>
      <w:r w:rsidRPr="000527BA">
        <w:rPr>
          <w:rStyle w:val="Cardexample1"/>
        </w:rPr>
        <w:t xml:space="preserve">Wb 4          </w:t>
      </w:r>
    </w:p>
    <w:p w14:paraId="09F6CA24" w14:textId="77777777" w:rsidR="0041037A" w:rsidRPr="000527BA" w:rsidRDefault="0041037A">
      <w:pPr>
        <w:pStyle w:val="Examplebody"/>
        <w:rPr>
          <w:rStyle w:val="Cardexample1"/>
        </w:rPr>
      </w:pPr>
      <w:r w:rsidRPr="000527BA">
        <w:rPr>
          <w:rStyle w:val="Cardexample1"/>
        </w:rPr>
        <w:t xml:space="preserve">Wb 5       </w:t>
      </w:r>
    </w:p>
    <w:p w14:paraId="5BB583C5" w14:textId="77777777" w:rsidR="0041037A" w:rsidRPr="000527BA" w:rsidRDefault="0041037A">
      <w:pPr>
        <w:pStyle w:val="Examplebody"/>
        <w:rPr>
          <w:rStyle w:val="Cardexample1"/>
        </w:rPr>
      </w:pPr>
      <w:r w:rsidRPr="000527BA">
        <w:rPr>
          <w:rStyle w:val="Cardexample1"/>
        </w:rPr>
        <w:t xml:space="preserve">Wb 6    </w:t>
      </w:r>
    </w:p>
    <w:p w14:paraId="5D8CFB59" w14:textId="77777777" w:rsidR="0041037A" w:rsidRPr="000527BA" w:rsidRDefault="0041037A">
      <w:pPr>
        <w:pStyle w:val="Examplebody"/>
        <w:rPr>
          <w:rStyle w:val="Cardexample1"/>
        </w:rPr>
      </w:pPr>
    </w:p>
    <w:p w14:paraId="04937CEC" w14:textId="77777777" w:rsidR="0041037A" w:rsidRPr="000527BA" w:rsidRDefault="0041037A">
      <w:pPr>
        <w:pStyle w:val="Examplebody"/>
        <w:rPr>
          <w:rStyle w:val="Cardexample1"/>
        </w:rPr>
      </w:pPr>
      <w:r w:rsidRPr="000527BA">
        <w:rPr>
          <w:rStyle w:val="Cardexample1"/>
        </w:rPr>
        <w:t xml:space="preserve">TSR PLOT    TSRC    </w:t>
      </w:r>
      <w:proofErr w:type="gramStart"/>
      <w:r w:rsidRPr="000527BA">
        <w:rPr>
          <w:rStyle w:val="Cardexample1"/>
        </w:rPr>
        <w:t>NTSR  NIKTSR</w:t>
      </w:r>
      <w:proofErr w:type="gramEnd"/>
    </w:p>
    <w:p w14:paraId="292C1951" w14:textId="77777777" w:rsidR="0041037A" w:rsidRPr="000527BA" w:rsidRDefault="0041037A">
      <w:pPr>
        <w:pStyle w:val="Examplebody"/>
        <w:rPr>
          <w:rStyle w:val="Cardexample1"/>
        </w:rPr>
      </w:pPr>
      <w:r w:rsidRPr="000527BA">
        <w:rPr>
          <w:rStyle w:val="Cardexample1"/>
        </w:rPr>
        <w:t xml:space="preserve">              ON       1      30</w:t>
      </w:r>
    </w:p>
    <w:p w14:paraId="1BD3F904" w14:textId="77777777" w:rsidR="0041037A" w:rsidRPr="000527BA" w:rsidRDefault="0041037A">
      <w:pPr>
        <w:pStyle w:val="Examplebody"/>
        <w:rPr>
          <w:rStyle w:val="Cardexample1"/>
        </w:rPr>
      </w:pPr>
    </w:p>
    <w:p w14:paraId="2E04D7F6" w14:textId="77777777" w:rsidR="0041037A" w:rsidRPr="000527BA" w:rsidRDefault="0041037A">
      <w:pPr>
        <w:pStyle w:val="Examplebody"/>
        <w:rPr>
          <w:rStyle w:val="Cardexample1"/>
        </w:rPr>
      </w:pPr>
      <w:r w:rsidRPr="000527BA">
        <w:rPr>
          <w:rStyle w:val="Cardexample1"/>
        </w:rPr>
        <w:t xml:space="preserve">TSR DATE    TSRD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p>
    <w:p w14:paraId="0ADDB31D" w14:textId="77777777" w:rsidR="0041037A" w:rsidRPr="000527BA" w:rsidRDefault="0041037A">
      <w:pPr>
        <w:pStyle w:val="Examplebody"/>
        <w:rPr>
          <w:rStyle w:val="Cardexample1"/>
        </w:rPr>
      </w:pPr>
      <w:r w:rsidRPr="000527BA">
        <w:rPr>
          <w:rStyle w:val="Cardexample1"/>
        </w:rPr>
        <w:t xml:space="preserve">             1.0</w:t>
      </w:r>
    </w:p>
    <w:p w14:paraId="762D2298" w14:textId="77777777" w:rsidR="0041037A" w:rsidRPr="000527BA" w:rsidRDefault="0041037A">
      <w:pPr>
        <w:pStyle w:val="Examplebody"/>
        <w:rPr>
          <w:rStyle w:val="Cardexample1"/>
        </w:rPr>
      </w:pPr>
    </w:p>
    <w:p w14:paraId="3C9510DD" w14:textId="77777777" w:rsidR="0041037A" w:rsidRPr="000527BA" w:rsidRDefault="0041037A">
      <w:pPr>
        <w:pStyle w:val="Examplebody"/>
        <w:rPr>
          <w:rStyle w:val="Cardexample1"/>
        </w:rPr>
      </w:pPr>
      <w:r w:rsidRPr="000527BA">
        <w:rPr>
          <w:rStyle w:val="Cardexample1"/>
        </w:rPr>
        <w:t xml:space="preserve">TSR FREQ    TSRF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p>
    <w:p w14:paraId="3DB4BAA3" w14:textId="77777777" w:rsidR="0041037A" w:rsidRPr="000527BA" w:rsidRDefault="0041037A">
      <w:pPr>
        <w:pStyle w:val="Examplebody"/>
        <w:rPr>
          <w:rStyle w:val="Cardexample1"/>
        </w:rPr>
      </w:pPr>
      <w:r w:rsidRPr="000527BA">
        <w:rPr>
          <w:rStyle w:val="Cardexample1"/>
        </w:rPr>
        <w:t xml:space="preserve">             0.1</w:t>
      </w:r>
    </w:p>
    <w:p w14:paraId="5968DC93" w14:textId="77777777" w:rsidR="0041037A" w:rsidRPr="000527BA" w:rsidRDefault="0041037A">
      <w:pPr>
        <w:pStyle w:val="Examplebody"/>
        <w:rPr>
          <w:rStyle w:val="Cardexample1"/>
        </w:rPr>
      </w:pPr>
    </w:p>
    <w:p w14:paraId="26E2D9AE" w14:textId="77777777" w:rsidR="0041037A" w:rsidRPr="000527BA" w:rsidRDefault="0041037A">
      <w:pPr>
        <w:pStyle w:val="Examplebody"/>
        <w:rPr>
          <w:rStyle w:val="Cardexample1"/>
        </w:rPr>
      </w:pPr>
      <w:r w:rsidRPr="000527BA">
        <w:rPr>
          <w:rStyle w:val="Cardexample1"/>
        </w:rPr>
        <w:t xml:space="preserve">TSR SEG     ITSR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p>
    <w:p w14:paraId="67C5BFBA" w14:textId="77777777" w:rsidR="0041037A" w:rsidRPr="000527BA" w:rsidRDefault="0041037A">
      <w:pPr>
        <w:pStyle w:val="Examplebody"/>
        <w:rPr>
          <w:rStyle w:val="Cardexample1"/>
        </w:rPr>
      </w:pPr>
      <w:r w:rsidRPr="000527BA">
        <w:rPr>
          <w:rStyle w:val="Cardexample1"/>
        </w:rPr>
        <w:t xml:space="preserve">               2      13      17      24      36      48      64      67      73</w:t>
      </w:r>
    </w:p>
    <w:p w14:paraId="28592268" w14:textId="77777777" w:rsidR="0041037A" w:rsidRPr="000527BA" w:rsidRDefault="0041037A">
      <w:pPr>
        <w:pStyle w:val="Examplebody"/>
        <w:rPr>
          <w:rStyle w:val="Cardexample1"/>
        </w:rPr>
      </w:pPr>
      <w:r w:rsidRPr="000527BA">
        <w:rPr>
          <w:rStyle w:val="Cardexample1"/>
        </w:rPr>
        <w:t xml:space="preserve">              86      89      94      97     106     114     119     135     141</w:t>
      </w:r>
    </w:p>
    <w:p w14:paraId="7E89AF78" w14:textId="77777777" w:rsidR="0041037A" w:rsidRPr="000527BA" w:rsidRDefault="0041037A">
      <w:pPr>
        <w:pStyle w:val="Examplebody"/>
        <w:rPr>
          <w:rStyle w:val="Cardexample1"/>
        </w:rPr>
      </w:pPr>
      <w:r w:rsidRPr="000527BA">
        <w:rPr>
          <w:rStyle w:val="Cardexample1"/>
        </w:rPr>
        <w:t xml:space="preserve">             150     151     154     155     161     168     174     180     181</w:t>
      </w:r>
    </w:p>
    <w:p w14:paraId="031D7793" w14:textId="77777777" w:rsidR="0041037A" w:rsidRPr="000527BA" w:rsidRDefault="0041037A">
      <w:pPr>
        <w:pStyle w:val="Examplebody"/>
        <w:rPr>
          <w:rStyle w:val="Cardexample1"/>
        </w:rPr>
      </w:pPr>
      <w:r w:rsidRPr="000527BA">
        <w:rPr>
          <w:rStyle w:val="Cardexample1"/>
        </w:rPr>
        <w:t xml:space="preserve">             188     128     131</w:t>
      </w:r>
    </w:p>
    <w:p w14:paraId="1C80E1F3" w14:textId="77777777" w:rsidR="0041037A" w:rsidRPr="000527BA" w:rsidRDefault="0041037A">
      <w:pPr>
        <w:pStyle w:val="Examplebody"/>
        <w:rPr>
          <w:rStyle w:val="Cardexample1"/>
        </w:rPr>
      </w:pPr>
    </w:p>
    <w:p w14:paraId="1768ECD1" w14:textId="77777777" w:rsidR="0041037A" w:rsidRPr="000527BA" w:rsidRDefault="0041037A">
      <w:pPr>
        <w:pStyle w:val="Examplebody"/>
        <w:rPr>
          <w:rStyle w:val="Cardexample1"/>
        </w:rPr>
      </w:pPr>
      <w:r w:rsidRPr="000527BA">
        <w:rPr>
          <w:rStyle w:val="Cardexample1"/>
        </w:rPr>
        <w:t xml:space="preserve">TSR </w:t>
      </w:r>
      <w:r w:rsidR="00C41796" w:rsidRPr="000527BA">
        <w:rPr>
          <w:rStyle w:val="Cardexample1"/>
        </w:rPr>
        <w:t xml:space="preserve">ELEV </w:t>
      </w:r>
      <w:r w:rsidRPr="000527BA">
        <w:rPr>
          <w:rStyle w:val="Cardexample1"/>
        </w:rPr>
        <w:t xml:space="preserve">   ETSR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p>
    <w:p w14:paraId="2F51C79F" w14:textId="77777777" w:rsidR="0041037A" w:rsidRPr="000527BA" w:rsidRDefault="0041037A">
      <w:pPr>
        <w:pStyle w:val="Examplebody"/>
        <w:rPr>
          <w:rStyle w:val="Cardexample1"/>
        </w:rPr>
      </w:pPr>
      <w:r w:rsidRPr="000527BA">
        <w:rPr>
          <w:rStyle w:val="Cardexample1"/>
        </w:rPr>
        <w:t xml:space="preserve">             0.1     0.1     0.1     0.1     0.1     0.1     0.1     0.1     0.1</w:t>
      </w:r>
    </w:p>
    <w:p w14:paraId="6F63F35A" w14:textId="77777777" w:rsidR="0041037A" w:rsidRPr="000527BA" w:rsidRDefault="0041037A">
      <w:pPr>
        <w:pStyle w:val="Examplebody"/>
        <w:rPr>
          <w:rStyle w:val="Cardexample1"/>
        </w:rPr>
      </w:pPr>
      <w:r w:rsidRPr="000527BA">
        <w:rPr>
          <w:rStyle w:val="Cardexample1"/>
        </w:rPr>
        <w:t xml:space="preserve">             0.1     0.1     0.1     0.1     0.1     0.1     0.1     0.1     0.1</w:t>
      </w:r>
    </w:p>
    <w:p w14:paraId="687BC6AB" w14:textId="77777777" w:rsidR="0041037A" w:rsidRPr="000527BA" w:rsidRDefault="0041037A">
      <w:pPr>
        <w:pStyle w:val="Examplebody"/>
        <w:rPr>
          <w:rStyle w:val="Cardexample1"/>
        </w:rPr>
      </w:pPr>
      <w:r w:rsidRPr="000527BA">
        <w:rPr>
          <w:rStyle w:val="Cardexample1"/>
        </w:rPr>
        <w:t xml:space="preserve">             0.1     0.1     0.1     0.1     0.1     0.1     0.1     0.1     0.1</w:t>
      </w:r>
    </w:p>
    <w:p w14:paraId="6F817B70" w14:textId="77777777" w:rsidR="0041037A" w:rsidRPr="000527BA" w:rsidRDefault="0041037A">
      <w:pPr>
        <w:pStyle w:val="Examplebody"/>
        <w:rPr>
          <w:rStyle w:val="Cardexample1"/>
        </w:rPr>
      </w:pPr>
      <w:r w:rsidRPr="000527BA">
        <w:rPr>
          <w:rStyle w:val="Cardexample1"/>
        </w:rPr>
        <w:t xml:space="preserve">             0.1     0.1     0.1</w:t>
      </w:r>
    </w:p>
    <w:p w14:paraId="5569786A" w14:textId="77777777" w:rsidR="0041037A" w:rsidRPr="000527BA" w:rsidRDefault="0041037A">
      <w:pPr>
        <w:pStyle w:val="Examplebody"/>
        <w:rPr>
          <w:rStyle w:val="Cardexample1"/>
        </w:rPr>
      </w:pPr>
    </w:p>
    <w:p w14:paraId="4A3D56BF" w14:textId="77777777" w:rsidR="0041037A" w:rsidRPr="000527BA" w:rsidRDefault="0041037A">
      <w:pPr>
        <w:pStyle w:val="Examplebody"/>
        <w:rPr>
          <w:rStyle w:val="Cardexample1"/>
        </w:rPr>
      </w:pPr>
      <w:r w:rsidRPr="000527BA">
        <w:rPr>
          <w:rStyle w:val="Cardexample1"/>
        </w:rPr>
        <w:t>WITH OUT    WDOC    NWDO   NIWDO</w:t>
      </w:r>
    </w:p>
    <w:p w14:paraId="2E35A7DE" w14:textId="77777777" w:rsidR="0041037A" w:rsidRPr="000527BA" w:rsidRDefault="0041037A">
      <w:pPr>
        <w:pStyle w:val="Examplebody"/>
        <w:rPr>
          <w:rStyle w:val="Cardexample1"/>
        </w:rPr>
      </w:pPr>
      <w:r w:rsidRPr="000527BA">
        <w:rPr>
          <w:rStyle w:val="Cardexample1"/>
        </w:rPr>
        <w:t xml:space="preserve">              ON       1       7</w:t>
      </w:r>
    </w:p>
    <w:p w14:paraId="5B75B841" w14:textId="77777777" w:rsidR="0041037A" w:rsidRPr="000527BA" w:rsidRDefault="0041037A">
      <w:pPr>
        <w:pStyle w:val="Examplebody"/>
        <w:rPr>
          <w:rStyle w:val="Cardexample1"/>
        </w:rPr>
      </w:pPr>
    </w:p>
    <w:p w14:paraId="4E2A6FD4" w14:textId="77777777" w:rsidR="0041037A" w:rsidRPr="000527BA" w:rsidRDefault="0041037A">
      <w:pPr>
        <w:pStyle w:val="Examplebody"/>
        <w:rPr>
          <w:rStyle w:val="Cardexample1"/>
        </w:rPr>
      </w:pPr>
      <w:r w:rsidRPr="000527BA">
        <w:rPr>
          <w:rStyle w:val="Cardexample1"/>
        </w:rPr>
        <w:t xml:space="preserve">WITH DATE   WDOD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p>
    <w:p w14:paraId="4D10E62A" w14:textId="77777777" w:rsidR="0041037A" w:rsidRPr="000527BA" w:rsidRDefault="0041037A">
      <w:pPr>
        <w:pStyle w:val="Examplebody"/>
        <w:rPr>
          <w:rStyle w:val="Cardexample1"/>
        </w:rPr>
      </w:pPr>
      <w:r w:rsidRPr="000527BA">
        <w:rPr>
          <w:rStyle w:val="Cardexample1"/>
        </w:rPr>
        <w:t xml:space="preserve">             1.0</w:t>
      </w:r>
    </w:p>
    <w:p w14:paraId="1C5AC468" w14:textId="77777777" w:rsidR="0041037A" w:rsidRPr="000527BA" w:rsidRDefault="0041037A">
      <w:pPr>
        <w:pStyle w:val="Examplebody"/>
        <w:rPr>
          <w:rStyle w:val="Cardexample1"/>
        </w:rPr>
      </w:pPr>
    </w:p>
    <w:p w14:paraId="612D99E1" w14:textId="77777777" w:rsidR="0041037A" w:rsidRPr="000527BA" w:rsidRDefault="0041037A">
      <w:pPr>
        <w:pStyle w:val="Examplebody"/>
        <w:rPr>
          <w:rStyle w:val="Cardexample1"/>
        </w:rPr>
      </w:pPr>
      <w:r w:rsidRPr="000527BA">
        <w:rPr>
          <w:rStyle w:val="Cardexample1"/>
        </w:rPr>
        <w:t xml:space="preserve">WITH FREQ   WDOF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p>
    <w:p w14:paraId="2D752D3F" w14:textId="77777777" w:rsidR="0041037A" w:rsidRPr="000527BA" w:rsidRDefault="0041037A">
      <w:pPr>
        <w:pStyle w:val="Examplebody"/>
        <w:rPr>
          <w:rStyle w:val="Cardexample1"/>
        </w:rPr>
      </w:pPr>
      <w:r w:rsidRPr="000527BA">
        <w:rPr>
          <w:rStyle w:val="Cardexample1"/>
        </w:rPr>
        <w:t xml:space="preserve">             0.1</w:t>
      </w:r>
    </w:p>
    <w:p w14:paraId="0355A1EE" w14:textId="77777777" w:rsidR="0041037A" w:rsidRPr="000527BA" w:rsidRDefault="0041037A">
      <w:pPr>
        <w:pStyle w:val="Examplebody"/>
        <w:rPr>
          <w:rStyle w:val="Cardexample1"/>
        </w:rPr>
      </w:pPr>
    </w:p>
    <w:p w14:paraId="0731EB5A" w14:textId="77777777" w:rsidR="0041037A" w:rsidRPr="000527BA" w:rsidRDefault="0041037A">
      <w:pPr>
        <w:pStyle w:val="Examplebody"/>
        <w:rPr>
          <w:rStyle w:val="Cardexample1"/>
        </w:rPr>
      </w:pPr>
      <w:r w:rsidRPr="000527BA">
        <w:rPr>
          <w:rStyle w:val="Cardexample1"/>
        </w:rPr>
        <w:t xml:space="preserve">WITH SEG    IWDO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p>
    <w:p w14:paraId="211E7E8A" w14:textId="77777777" w:rsidR="0041037A" w:rsidRPr="000527BA" w:rsidRDefault="0041037A">
      <w:pPr>
        <w:pStyle w:val="Examplebody"/>
        <w:rPr>
          <w:rStyle w:val="Cardexample1"/>
        </w:rPr>
      </w:pPr>
      <w:r w:rsidRPr="000527BA">
        <w:rPr>
          <w:rStyle w:val="Cardexample1"/>
        </w:rPr>
        <w:t xml:space="preserve">              64      86     151     188      13      24      97</w:t>
      </w:r>
    </w:p>
    <w:p w14:paraId="29E9395E" w14:textId="77777777" w:rsidR="0041037A" w:rsidRPr="000527BA" w:rsidRDefault="0041037A">
      <w:pPr>
        <w:pStyle w:val="Examplebody"/>
        <w:rPr>
          <w:rStyle w:val="Cardexample1"/>
        </w:rPr>
      </w:pPr>
    </w:p>
    <w:p w14:paraId="734A9EB1" w14:textId="77777777" w:rsidR="0041037A" w:rsidRPr="000527BA" w:rsidRDefault="0041037A">
      <w:pPr>
        <w:pStyle w:val="Examplebody"/>
        <w:rPr>
          <w:rStyle w:val="Cardexample1"/>
        </w:rPr>
      </w:pPr>
      <w:r w:rsidRPr="000527BA">
        <w:rPr>
          <w:rStyle w:val="Cardexample1"/>
        </w:rPr>
        <w:t>RESTART     RSOC    NRSO    RSIC</w:t>
      </w:r>
    </w:p>
    <w:p w14:paraId="10B6DA73" w14:textId="77777777" w:rsidR="0041037A" w:rsidRPr="000527BA" w:rsidRDefault="0041037A">
      <w:pPr>
        <w:pStyle w:val="Examplebody"/>
        <w:rPr>
          <w:rStyle w:val="Cardexample1"/>
        </w:rPr>
      </w:pPr>
      <w:r w:rsidRPr="000527BA">
        <w:rPr>
          <w:rStyle w:val="Cardexample1"/>
        </w:rPr>
        <w:t xml:space="preserve">             OFF       0     OFF</w:t>
      </w:r>
    </w:p>
    <w:p w14:paraId="51E721DA" w14:textId="77777777" w:rsidR="0041037A" w:rsidRPr="000527BA" w:rsidRDefault="0041037A">
      <w:pPr>
        <w:pStyle w:val="Examplebody"/>
        <w:rPr>
          <w:rStyle w:val="Cardexample1"/>
        </w:rPr>
      </w:pPr>
    </w:p>
    <w:p w14:paraId="2B0A8B41" w14:textId="77777777" w:rsidR="0041037A" w:rsidRPr="000527BA" w:rsidRDefault="0041037A">
      <w:pPr>
        <w:pStyle w:val="Examplebody"/>
        <w:rPr>
          <w:rStyle w:val="Cardexample1"/>
        </w:rPr>
      </w:pPr>
      <w:r w:rsidRPr="000527BA">
        <w:rPr>
          <w:rStyle w:val="Cardexample1"/>
        </w:rPr>
        <w:t xml:space="preserve">RSO DATE    RSOD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p>
    <w:p w14:paraId="4E8CF509" w14:textId="77777777" w:rsidR="0041037A" w:rsidRPr="000527BA" w:rsidRDefault="0041037A">
      <w:pPr>
        <w:pStyle w:val="Examplebody"/>
        <w:rPr>
          <w:rStyle w:val="Cardexample1"/>
        </w:rPr>
      </w:pPr>
      <w:r w:rsidRPr="000527BA">
        <w:rPr>
          <w:rStyle w:val="Cardexample1"/>
        </w:rPr>
        <w:t xml:space="preserve">                </w:t>
      </w:r>
    </w:p>
    <w:p w14:paraId="10A12B7F" w14:textId="77777777" w:rsidR="0041037A" w:rsidRPr="000527BA" w:rsidRDefault="0041037A">
      <w:pPr>
        <w:pStyle w:val="Examplebody"/>
        <w:rPr>
          <w:rStyle w:val="Cardexample1"/>
        </w:rPr>
      </w:pPr>
    </w:p>
    <w:p w14:paraId="120E56B8" w14:textId="77777777" w:rsidR="0041037A" w:rsidRPr="000527BA" w:rsidRDefault="0041037A">
      <w:pPr>
        <w:pStyle w:val="Examplebody"/>
        <w:rPr>
          <w:rStyle w:val="Cardexample1"/>
        </w:rPr>
      </w:pPr>
      <w:r w:rsidRPr="000527BA">
        <w:rPr>
          <w:rStyle w:val="Cardexample1"/>
        </w:rPr>
        <w:t xml:space="preserve">RSO FREQ    RSOF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p>
    <w:p w14:paraId="4B21916E" w14:textId="77777777" w:rsidR="0041037A" w:rsidRPr="000527BA" w:rsidRDefault="0041037A">
      <w:pPr>
        <w:pStyle w:val="Examplebody"/>
        <w:rPr>
          <w:rStyle w:val="Cardexample1"/>
        </w:rPr>
      </w:pPr>
      <w:r w:rsidRPr="000527BA">
        <w:rPr>
          <w:rStyle w:val="Cardexample1"/>
        </w:rPr>
        <w:t xml:space="preserve">                </w:t>
      </w:r>
    </w:p>
    <w:p w14:paraId="61D518D4" w14:textId="77777777" w:rsidR="0041037A" w:rsidRPr="000527BA" w:rsidRDefault="0041037A">
      <w:pPr>
        <w:pStyle w:val="Examplebody"/>
        <w:rPr>
          <w:rStyle w:val="Cardexample1"/>
        </w:rPr>
      </w:pPr>
    </w:p>
    <w:p w14:paraId="47265E1F" w14:textId="77777777" w:rsidR="0041037A" w:rsidRPr="000527BA" w:rsidRDefault="0041037A">
      <w:pPr>
        <w:pStyle w:val="Examplebody"/>
        <w:rPr>
          <w:rStyle w:val="Cardexample1"/>
        </w:rPr>
      </w:pPr>
      <w:r w:rsidRPr="000527BA">
        <w:rPr>
          <w:rStyle w:val="Cardexample1"/>
        </w:rPr>
        <w:t>CST COMP     CCC    LIMC     CUF</w:t>
      </w:r>
      <w:r w:rsidR="003C7675" w:rsidRPr="000527BA">
        <w:rPr>
          <w:rStyle w:val="Cardexample1"/>
        </w:rPr>
        <w:t xml:space="preserve">  </w:t>
      </w:r>
    </w:p>
    <w:p w14:paraId="25F5B4B0"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10</w:t>
      </w:r>
      <w:r w:rsidR="003C7675" w:rsidRPr="000527BA">
        <w:rPr>
          <w:rStyle w:val="Cardexample1"/>
        </w:rPr>
        <w:t xml:space="preserve">  </w:t>
      </w:r>
    </w:p>
    <w:p w14:paraId="5E218D37" w14:textId="77777777" w:rsidR="0041037A" w:rsidRPr="000527BA" w:rsidRDefault="0041037A">
      <w:pPr>
        <w:pStyle w:val="Examplebody"/>
        <w:rPr>
          <w:rStyle w:val="Cardexample1"/>
        </w:rPr>
      </w:pPr>
    </w:p>
    <w:p w14:paraId="4833698C" w14:textId="77777777" w:rsidR="0041037A" w:rsidRPr="000527BA" w:rsidRDefault="0041037A">
      <w:pPr>
        <w:pStyle w:val="Examplebody"/>
        <w:keepNext/>
        <w:rPr>
          <w:rStyle w:val="Cardexample1"/>
        </w:rPr>
      </w:pPr>
      <w:r w:rsidRPr="000527BA">
        <w:rPr>
          <w:rStyle w:val="Cardexample1"/>
        </w:rPr>
        <w:lastRenderedPageBreak/>
        <w:t>CST ACTIVE   CAC</w:t>
      </w:r>
    </w:p>
    <w:p w14:paraId="7764EF48" w14:textId="77777777" w:rsidR="0041037A" w:rsidRPr="000527BA" w:rsidRDefault="0041037A">
      <w:pPr>
        <w:pStyle w:val="Examplebody"/>
        <w:keepNext/>
        <w:rPr>
          <w:rStyle w:val="Cardexample1"/>
        </w:rPr>
      </w:pPr>
      <w:r w:rsidRPr="000527BA">
        <w:rPr>
          <w:rStyle w:val="Cardexample1"/>
        </w:rPr>
        <w:t>TDS           ON                                                                   !1</w:t>
      </w:r>
    </w:p>
    <w:p w14:paraId="763C8BAC" w14:textId="77777777" w:rsidR="0041037A" w:rsidRPr="000527BA" w:rsidRDefault="0041037A">
      <w:pPr>
        <w:pStyle w:val="Examplebody"/>
        <w:keepNext/>
        <w:rPr>
          <w:rStyle w:val="Cardexample1"/>
        </w:rPr>
      </w:pPr>
      <w:r w:rsidRPr="000527BA">
        <w:rPr>
          <w:rStyle w:val="Cardexample1"/>
        </w:rPr>
        <w:t>AGE           ON                                                                   !2</w:t>
      </w:r>
    </w:p>
    <w:p w14:paraId="0BC742B1" w14:textId="77777777" w:rsidR="0041037A" w:rsidRPr="000527BA" w:rsidRDefault="0041037A">
      <w:pPr>
        <w:pStyle w:val="Examplebody"/>
        <w:keepNext/>
        <w:rPr>
          <w:rStyle w:val="Cardexample1"/>
        </w:rPr>
      </w:pPr>
      <w:r w:rsidRPr="000527BA">
        <w:rPr>
          <w:rStyle w:val="Cardexample1"/>
        </w:rPr>
        <w:t>TRACER        ON                                                                   !3</w:t>
      </w:r>
    </w:p>
    <w:p w14:paraId="765647DB" w14:textId="77777777" w:rsidR="0041037A" w:rsidRPr="000527BA" w:rsidRDefault="0041037A">
      <w:pPr>
        <w:pStyle w:val="Examplebody"/>
        <w:keepNext/>
        <w:rPr>
          <w:rStyle w:val="Cardexample1"/>
        </w:rPr>
      </w:pPr>
      <w:r w:rsidRPr="000527BA">
        <w:rPr>
          <w:rStyle w:val="Cardexample1"/>
        </w:rPr>
        <w:t>COLIFORM      ON                                                                   !4</w:t>
      </w:r>
    </w:p>
    <w:p w14:paraId="670F884E" w14:textId="77777777" w:rsidR="0041037A" w:rsidRPr="000527BA" w:rsidRDefault="0041037A">
      <w:pPr>
        <w:pStyle w:val="Examplebody"/>
        <w:keepNext/>
        <w:rPr>
          <w:rStyle w:val="Cardexample1"/>
        </w:rPr>
      </w:pPr>
      <w:r w:rsidRPr="000527BA">
        <w:rPr>
          <w:rStyle w:val="Cardexample1"/>
        </w:rPr>
        <w:t>CONDUCT       ON                                                                   !5</w:t>
      </w:r>
    </w:p>
    <w:p w14:paraId="59ECF9F7" w14:textId="77777777" w:rsidR="0041037A" w:rsidRPr="000527BA" w:rsidRDefault="003256AB">
      <w:pPr>
        <w:pStyle w:val="Examplebody"/>
        <w:keepNext/>
        <w:rPr>
          <w:rStyle w:val="Cardexample1"/>
        </w:rPr>
      </w:pPr>
      <w:r>
        <w:rPr>
          <w:rStyle w:val="Cardexample1"/>
        </w:rPr>
        <w:t xml:space="preserve">N2      </w:t>
      </w:r>
      <w:r w:rsidR="0041037A" w:rsidRPr="000527BA">
        <w:rPr>
          <w:rStyle w:val="Cardexample1"/>
        </w:rPr>
        <w:t xml:space="preserve">      ON                                                                   !6</w:t>
      </w:r>
    </w:p>
    <w:p w14:paraId="733E6C91" w14:textId="77777777" w:rsidR="0041037A" w:rsidRPr="000527BA" w:rsidRDefault="0041037A">
      <w:pPr>
        <w:pStyle w:val="Examplebody"/>
        <w:keepNext/>
        <w:rPr>
          <w:rStyle w:val="Cardexample1"/>
        </w:rPr>
      </w:pPr>
      <w:r w:rsidRPr="000527BA">
        <w:rPr>
          <w:rStyle w:val="Cardexample1"/>
        </w:rPr>
        <w:t>ISS           ON                                                                   !7</w:t>
      </w:r>
    </w:p>
    <w:p w14:paraId="3CD7EFD6" w14:textId="77777777" w:rsidR="0041037A" w:rsidRPr="000527BA" w:rsidRDefault="0041037A">
      <w:pPr>
        <w:pStyle w:val="Examplebody"/>
        <w:keepNext/>
        <w:rPr>
          <w:rStyle w:val="Cardexample1"/>
        </w:rPr>
      </w:pPr>
      <w:r w:rsidRPr="000527BA">
        <w:rPr>
          <w:rStyle w:val="Cardexample1"/>
        </w:rPr>
        <w:t>PO4           ON                                                                   !8</w:t>
      </w:r>
    </w:p>
    <w:p w14:paraId="4318B3A4" w14:textId="77777777" w:rsidR="0041037A" w:rsidRPr="000527BA" w:rsidRDefault="0041037A">
      <w:pPr>
        <w:pStyle w:val="Examplebody"/>
        <w:keepNext/>
        <w:rPr>
          <w:rStyle w:val="Cardexample1"/>
        </w:rPr>
      </w:pPr>
      <w:r w:rsidRPr="000527BA">
        <w:rPr>
          <w:rStyle w:val="Cardexample1"/>
        </w:rPr>
        <w:t xml:space="preserve">NH4           ON                                                                   !9 </w:t>
      </w:r>
    </w:p>
    <w:p w14:paraId="25B07EAF" w14:textId="77777777" w:rsidR="0041037A" w:rsidRPr="000527BA" w:rsidRDefault="0041037A">
      <w:pPr>
        <w:pStyle w:val="Examplebody"/>
        <w:keepNext/>
        <w:rPr>
          <w:rStyle w:val="Cardexample1"/>
        </w:rPr>
      </w:pPr>
      <w:r w:rsidRPr="000527BA">
        <w:rPr>
          <w:rStyle w:val="Cardexample1"/>
        </w:rPr>
        <w:t>NOX           ON                                                                   !10</w:t>
      </w:r>
    </w:p>
    <w:p w14:paraId="7EF8CCD2" w14:textId="77777777" w:rsidR="0041037A" w:rsidRPr="000527BA" w:rsidRDefault="0041037A">
      <w:pPr>
        <w:pStyle w:val="Examplebody"/>
        <w:keepNext/>
        <w:rPr>
          <w:rStyle w:val="Cardexample1"/>
        </w:rPr>
      </w:pPr>
      <w:r w:rsidRPr="000527BA">
        <w:rPr>
          <w:rStyle w:val="Cardexample1"/>
        </w:rPr>
        <w:t>DSI          OFF                                                                   !11</w:t>
      </w:r>
    </w:p>
    <w:p w14:paraId="29D69EE8" w14:textId="77777777" w:rsidR="0041037A" w:rsidRPr="000527BA" w:rsidRDefault="0041037A">
      <w:pPr>
        <w:pStyle w:val="Examplebody"/>
        <w:keepNext/>
        <w:rPr>
          <w:rStyle w:val="Cardexample1"/>
        </w:rPr>
      </w:pPr>
      <w:r w:rsidRPr="000527BA">
        <w:rPr>
          <w:rStyle w:val="Cardexample1"/>
        </w:rPr>
        <w:t xml:space="preserve">PSI          OFF                                                                   !12 </w:t>
      </w:r>
    </w:p>
    <w:p w14:paraId="299B059F" w14:textId="77777777" w:rsidR="0041037A" w:rsidRPr="000527BA" w:rsidRDefault="0041037A">
      <w:pPr>
        <w:pStyle w:val="Examplebody"/>
        <w:keepNext/>
        <w:rPr>
          <w:rStyle w:val="Cardexample1"/>
        </w:rPr>
      </w:pPr>
      <w:r w:rsidRPr="000527BA">
        <w:rPr>
          <w:rStyle w:val="Cardexample1"/>
        </w:rPr>
        <w:t>TFE          OFF                                                                   !13</w:t>
      </w:r>
    </w:p>
    <w:p w14:paraId="3B336859" w14:textId="77777777" w:rsidR="0041037A" w:rsidRPr="000527BA" w:rsidRDefault="0041037A">
      <w:pPr>
        <w:pStyle w:val="Examplebody"/>
        <w:keepNext/>
        <w:rPr>
          <w:rStyle w:val="Cardexample1"/>
        </w:rPr>
      </w:pPr>
      <w:r w:rsidRPr="000527BA">
        <w:rPr>
          <w:rStyle w:val="Cardexample1"/>
        </w:rPr>
        <w:t>LDOM          ON                                                                   !14</w:t>
      </w:r>
    </w:p>
    <w:p w14:paraId="3E36F207" w14:textId="77777777" w:rsidR="0041037A" w:rsidRPr="000527BA" w:rsidRDefault="0041037A">
      <w:pPr>
        <w:pStyle w:val="Examplebody"/>
        <w:keepNext/>
        <w:rPr>
          <w:rStyle w:val="Cardexample1"/>
        </w:rPr>
      </w:pPr>
      <w:r w:rsidRPr="000527BA">
        <w:rPr>
          <w:rStyle w:val="Cardexample1"/>
        </w:rPr>
        <w:t>RDOM          ON                                                                   !15</w:t>
      </w:r>
    </w:p>
    <w:p w14:paraId="5CEFCC42" w14:textId="77777777" w:rsidR="0041037A" w:rsidRPr="000527BA" w:rsidRDefault="0041037A">
      <w:pPr>
        <w:pStyle w:val="Examplebody"/>
        <w:keepNext/>
        <w:rPr>
          <w:rStyle w:val="Cardexample1"/>
        </w:rPr>
      </w:pPr>
      <w:r w:rsidRPr="000527BA">
        <w:rPr>
          <w:rStyle w:val="Cardexample1"/>
        </w:rPr>
        <w:t>LPOM          ON                                                                   !16</w:t>
      </w:r>
    </w:p>
    <w:p w14:paraId="767BF862" w14:textId="77777777" w:rsidR="0041037A" w:rsidRPr="000527BA" w:rsidRDefault="0041037A">
      <w:pPr>
        <w:pStyle w:val="Examplebody"/>
        <w:keepNext/>
        <w:rPr>
          <w:rStyle w:val="Cardexample1"/>
        </w:rPr>
      </w:pPr>
      <w:r w:rsidRPr="000527BA">
        <w:rPr>
          <w:rStyle w:val="Cardexample1"/>
        </w:rPr>
        <w:t>RPOM          ON                                                                   !17</w:t>
      </w:r>
    </w:p>
    <w:p w14:paraId="0CF4C3D6" w14:textId="77777777" w:rsidR="0041037A" w:rsidRPr="000527BA" w:rsidRDefault="0041037A">
      <w:pPr>
        <w:pStyle w:val="Examplebody"/>
        <w:keepNext/>
        <w:rPr>
          <w:rStyle w:val="Cardexample1"/>
        </w:rPr>
      </w:pPr>
      <w:r w:rsidRPr="000527BA">
        <w:rPr>
          <w:rStyle w:val="Cardexample1"/>
        </w:rPr>
        <w:t>CBOD 1        ON                                                                   !18</w:t>
      </w:r>
    </w:p>
    <w:p w14:paraId="2509A284" w14:textId="77777777" w:rsidR="0041037A" w:rsidRPr="000527BA" w:rsidRDefault="0041037A">
      <w:pPr>
        <w:pStyle w:val="Examplebody"/>
        <w:keepNext/>
        <w:rPr>
          <w:rStyle w:val="Cardexample1"/>
        </w:rPr>
      </w:pPr>
      <w:r w:rsidRPr="000527BA">
        <w:rPr>
          <w:rStyle w:val="Cardexample1"/>
        </w:rPr>
        <w:t>CBOD 2        ON                                                                   !19</w:t>
      </w:r>
    </w:p>
    <w:p w14:paraId="7DAC5726" w14:textId="77777777" w:rsidR="0041037A" w:rsidRPr="000527BA" w:rsidRDefault="0041037A">
      <w:pPr>
        <w:pStyle w:val="Examplebody"/>
        <w:keepNext/>
        <w:rPr>
          <w:rStyle w:val="Cardexample1"/>
        </w:rPr>
      </w:pPr>
      <w:r w:rsidRPr="000527BA">
        <w:rPr>
          <w:rStyle w:val="Cardexample1"/>
        </w:rPr>
        <w:t>CBOD 3        ON                                                                   !20</w:t>
      </w:r>
    </w:p>
    <w:p w14:paraId="57984BA8" w14:textId="77777777" w:rsidR="0041037A" w:rsidRPr="000527BA" w:rsidRDefault="0041037A">
      <w:pPr>
        <w:pStyle w:val="Examplebody"/>
        <w:keepNext/>
        <w:rPr>
          <w:rStyle w:val="Cardexample1"/>
        </w:rPr>
      </w:pPr>
      <w:r w:rsidRPr="000527BA">
        <w:rPr>
          <w:rStyle w:val="Cardexample1"/>
        </w:rPr>
        <w:t>CBOD 4        ON                                                                   !21</w:t>
      </w:r>
    </w:p>
    <w:p w14:paraId="089B59CE" w14:textId="77777777" w:rsidR="0041037A" w:rsidRPr="000527BA" w:rsidRDefault="0041037A">
      <w:pPr>
        <w:pStyle w:val="Examplebody"/>
        <w:keepNext/>
        <w:rPr>
          <w:rStyle w:val="Cardexample1"/>
        </w:rPr>
      </w:pPr>
      <w:r w:rsidRPr="000527BA">
        <w:rPr>
          <w:rStyle w:val="Cardexample1"/>
        </w:rPr>
        <w:t>CBOD 5        ON                                                                   !22</w:t>
      </w:r>
    </w:p>
    <w:p w14:paraId="4AD0EB48" w14:textId="77777777" w:rsidR="009D4DE4" w:rsidRPr="000527BA" w:rsidRDefault="009D4DE4" w:rsidP="009D4DE4">
      <w:pPr>
        <w:pStyle w:val="Examplebody"/>
        <w:keepNext/>
        <w:rPr>
          <w:rStyle w:val="Cardexample1"/>
        </w:rPr>
      </w:pPr>
      <w:r w:rsidRPr="000527BA">
        <w:rPr>
          <w:rStyle w:val="Cardexample1"/>
        </w:rPr>
        <w:t>CBOD-P 1      ON                                                                   !23</w:t>
      </w:r>
    </w:p>
    <w:p w14:paraId="4BDF12E1" w14:textId="77777777" w:rsidR="009D4DE4" w:rsidRPr="000527BA" w:rsidRDefault="009D4DE4" w:rsidP="009D4DE4">
      <w:pPr>
        <w:pStyle w:val="Examplebody"/>
        <w:keepNext/>
        <w:rPr>
          <w:rStyle w:val="Cardexample1"/>
        </w:rPr>
      </w:pPr>
      <w:r w:rsidRPr="000527BA">
        <w:rPr>
          <w:rStyle w:val="Cardexample1"/>
        </w:rPr>
        <w:t>CBOD-P 2      ON                                                                   !24</w:t>
      </w:r>
    </w:p>
    <w:p w14:paraId="47E426E4" w14:textId="77777777" w:rsidR="009D4DE4" w:rsidRPr="000527BA" w:rsidRDefault="009D4DE4" w:rsidP="009D4DE4">
      <w:pPr>
        <w:pStyle w:val="Examplebody"/>
        <w:keepNext/>
        <w:rPr>
          <w:rStyle w:val="Cardexample1"/>
        </w:rPr>
      </w:pPr>
      <w:r w:rsidRPr="000527BA">
        <w:rPr>
          <w:rStyle w:val="Cardexample1"/>
        </w:rPr>
        <w:t>CBOD-P 3      ON                                                                   !25</w:t>
      </w:r>
    </w:p>
    <w:p w14:paraId="16B4DAE9" w14:textId="77777777" w:rsidR="009D4DE4" w:rsidRPr="000527BA" w:rsidRDefault="009D4DE4" w:rsidP="009D4DE4">
      <w:pPr>
        <w:pStyle w:val="Examplebody"/>
        <w:keepNext/>
        <w:rPr>
          <w:rStyle w:val="Cardexample1"/>
        </w:rPr>
      </w:pPr>
      <w:r w:rsidRPr="000527BA">
        <w:rPr>
          <w:rStyle w:val="Cardexample1"/>
        </w:rPr>
        <w:t>CBOD-P 4      ON                                                                   !26</w:t>
      </w:r>
    </w:p>
    <w:p w14:paraId="333EED91" w14:textId="77777777" w:rsidR="009D4DE4" w:rsidRPr="000527BA" w:rsidRDefault="009D4DE4" w:rsidP="009D4DE4">
      <w:pPr>
        <w:pStyle w:val="Examplebody"/>
        <w:keepNext/>
        <w:rPr>
          <w:rStyle w:val="Cardexample1"/>
        </w:rPr>
      </w:pPr>
      <w:r w:rsidRPr="000527BA">
        <w:rPr>
          <w:rStyle w:val="Cardexample1"/>
        </w:rPr>
        <w:t>CBOD-P 5      ON                                                                   !27</w:t>
      </w:r>
    </w:p>
    <w:p w14:paraId="102CB41D" w14:textId="77777777" w:rsidR="009D4DE4" w:rsidRPr="000527BA" w:rsidRDefault="009D4DE4" w:rsidP="009D4DE4">
      <w:pPr>
        <w:pStyle w:val="Examplebody"/>
        <w:keepNext/>
        <w:rPr>
          <w:rStyle w:val="Cardexample1"/>
        </w:rPr>
      </w:pPr>
      <w:r w:rsidRPr="000527BA">
        <w:rPr>
          <w:rStyle w:val="Cardexample1"/>
        </w:rPr>
        <w:t>CBOD-N 1      ON                                                                   !28</w:t>
      </w:r>
    </w:p>
    <w:p w14:paraId="1E06673F" w14:textId="77777777" w:rsidR="009D4DE4" w:rsidRPr="000527BA" w:rsidRDefault="009D4DE4" w:rsidP="009D4DE4">
      <w:pPr>
        <w:pStyle w:val="Examplebody"/>
        <w:keepNext/>
        <w:rPr>
          <w:rStyle w:val="Cardexample1"/>
        </w:rPr>
      </w:pPr>
      <w:r w:rsidRPr="000527BA">
        <w:rPr>
          <w:rStyle w:val="Cardexample1"/>
        </w:rPr>
        <w:t>CBOD-N 2      ON                                                                   !29</w:t>
      </w:r>
    </w:p>
    <w:p w14:paraId="76B3A3E4" w14:textId="77777777" w:rsidR="009D4DE4" w:rsidRPr="000527BA" w:rsidRDefault="009D4DE4" w:rsidP="009D4DE4">
      <w:pPr>
        <w:pStyle w:val="Examplebody"/>
        <w:keepNext/>
        <w:rPr>
          <w:rStyle w:val="Cardexample1"/>
        </w:rPr>
      </w:pPr>
      <w:r w:rsidRPr="000527BA">
        <w:rPr>
          <w:rStyle w:val="Cardexample1"/>
        </w:rPr>
        <w:t>CBOD-N 3      ON                                                                   !30</w:t>
      </w:r>
    </w:p>
    <w:p w14:paraId="64A35105" w14:textId="77777777" w:rsidR="009D4DE4" w:rsidRPr="000527BA" w:rsidRDefault="009D4DE4" w:rsidP="009D4DE4">
      <w:pPr>
        <w:pStyle w:val="Examplebody"/>
        <w:keepNext/>
        <w:rPr>
          <w:rStyle w:val="Cardexample1"/>
        </w:rPr>
      </w:pPr>
      <w:r w:rsidRPr="000527BA">
        <w:rPr>
          <w:rStyle w:val="Cardexample1"/>
        </w:rPr>
        <w:t>CBOD-N 4      ON                                                                   !31</w:t>
      </w:r>
    </w:p>
    <w:p w14:paraId="68681BEF" w14:textId="77777777" w:rsidR="009D4DE4" w:rsidRPr="000527BA" w:rsidRDefault="009D4DE4" w:rsidP="009D4DE4">
      <w:pPr>
        <w:pStyle w:val="Examplebody"/>
        <w:keepNext/>
      </w:pPr>
      <w:r w:rsidRPr="000527BA">
        <w:rPr>
          <w:rStyle w:val="Cardexample1"/>
        </w:rPr>
        <w:t>CBOD-N 5      ON                                                                   !32</w:t>
      </w:r>
    </w:p>
    <w:p w14:paraId="7D0487F9" w14:textId="77777777" w:rsidR="0041037A" w:rsidRPr="000527BA" w:rsidRDefault="0041037A">
      <w:pPr>
        <w:pStyle w:val="Examplebody"/>
        <w:keepNext/>
        <w:rPr>
          <w:rStyle w:val="Cardexample1"/>
        </w:rPr>
      </w:pPr>
      <w:r w:rsidRPr="000527BA">
        <w:rPr>
          <w:rStyle w:val="Cardexample1"/>
        </w:rPr>
        <w:t xml:space="preserve">ALGAE         ON                                      </w:t>
      </w:r>
      <w:r w:rsidR="009D4DE4" w:rsidRPr="000527BA">
        <w:rPr>
          <w:rStyle w:val="Cardexample1"/>
        </w:rPr>
        <w:t xml:space="preserve">                             !33</w:t>
      </w:r>
    </w:p>
    <w:p w14:paraId="31E147BB" w14:textId="77777777" w:rsidR="0041037A" w:rsidRPr="000527BA" w:rsidRDefault="0041037A">
      <w:pPr>
        <w:pStyle w:val="Examplebody"/>
        <w:keepNext/>
        <w:rPr>
          <w:rStyle w:val="Cardexample1"/>
        </w:rPr>
      </w:pPr>
      <w:r w:rsidRPr="000527BA">
        <w:rPr>
          <w:rStyle w:val="Cardexample1"/>
        </w:rPr>
        <w:t xml:space="preserve">DO            ON                                                           </w:t>
      </w:r>
      <w:r w:rsidR="009D4DE4" w:rsidRPr="000527BA">
        <w:rPr>
          <w:rStyle w:val="Cardexample1"/>
        </w:rPr>
        <w:t xml:space="preserve">        !34</w:t>
      </w:r>
    </w:p>
    <w:p w14:paraId="2A89968B" w14:textId="77777777" w:rsidR="0041037A" w:rsidRPr="000527BA" w:rsidRDefault="0041037A">
      <w:pPr>
        <w:pStyle w:val="Examplebody"/>
        <w:keepNext/>
        <w:rPr>
          <w:rStyle w:val="Cardexample1"/>
        </w:rPr>
      </w:pPr>
      <w:r w:rsidRPr="000527BA">
        <w:rPr>
          <w:rStyle w:val="Cardexample1"/>
        </w:rPr>
        <w:t xml:space="preserve">TIC           ON                                      </w:t>
      </w:r>
      <w:r w:rsidR="009D4DE4" w:rsidRPr="000527BA">
        <w:rPr>
          <w:rStyle w:val="Cardexample1"/>
        </w:rPr>
        <w:t xml:space="preserve">                             !35</w:t>
      </w:r>
    </w:p>
    <w:p w14:paraId="7B612284" w14:textId="77777777" w:rsidR="0041037A" w:rsidRPr="000527BA" w:rsidRDefault="0041037A">
      <w:pPr>
        <w:pStyle w:val="Examplebody"/>
        <w:keepNext/>
        <w:rPr>
          <w:rStyle w:val="Cardexample1"/>
        </w:rPr>
      </w:pPr>
      <w:r w:rsidRPr="000527BA">
        <w:rPr>
          <w:rStyle w:val="Cardexample1"/>
        </w:rPr>
        <w:t xml:space="preserve">ALK           ON                                      </w:t>
      </w:r>
      <w:r w:rsidR="009D4DE4" w:rsidRPr="000527BA">
        <w:rPr>
          <w:rStyle w:val="Cardexample1"/>
        </w:rPr>
        <w:t xml:space="preserve">                             !36</w:t>
      </w:r>
    </w:p>
    <w:p w14:paraId="587621DB"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ZOO1          ON         zooplankton group 1</w:t>
      </w:r>
    </w:p>
    <w:p w14:paraId="46FDAACC"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LDOM_P        ON         Total P in labile dissolved organic matter</w:t>
      </w:r>
    </w:p>
    <w:p w14:paraId="0C8E1E97"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RDOM_P        ON         Total P in refractory dissolved organic matter</w:t>
      </w:r>
    </w:p>
    <w:p w14:paraId="43384F76"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LPOM_P        ON         Total P in labile particulate organic matter</w:t>
      </w:r>
    </w:p>
    <w:p w14:paraId="624D3C14"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RPOM_P        ON         Total P in refractory particulate organic matter</w:t>
      </w:r>
    </w:p>
    <w:p w14:paraId="4806BFC7"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LDOM_N        ON         Total N in labile dissolved organic matter</w:t>
      </w:r>
    </w:p>
    <w:p w14:paraId="45F82071"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RDOM_N        ON         Total N in refractory dissolved organic matter</w:t>
      </w:r>
    </w:p>
    <w:p w14:paraId="5B015F26"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LPOM_N        ON         Total N in labile particulate organic matter</w:t>
      </w:r>
    </w:p>
    <w:p w14:paraId="5EAC1550"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RPOM_N        ON         Total N in refractory particulate organic matter</w:t>
      </w:r>
    </w:p>
    <w:p w14:paraId="0ABA761B" w14:textId="77777777" w:rsidR="0041037A" w:rsidRPr="000527BA" w:rsidRDefault="0041037A">
      <w:pPr>
        <w:pStyle w:val="Examplebody"/>
        <w:rPr>
          <w:rStyle w:val="Cardexample1"/>
        </w:rPr>
      </w:pPr>
    </w:p>
    <w:p w14:paraId="2E51ADB2" w14:textId="77777777" w:rsidR="0041037A" w:rsidRPr="000527BA" w:rsidRDefault="0041037A">
      <w:pPr>
        <w:pStyle w:val="Examplebody"/>
        <w:rPr>
          <w:rStyle w:val="Cardexample1"/>
        </w:rPr>
      </w:pPr>
      <w:r w:rsidRPr="000527BA">
        <w:rPr>
          <w:rStyle w:val="Cardexample1"/>
        </w:rPr>
        <w:t xml:space="preserve">CST </w:t>
      </w:r>
      <w:proofErr w:type="gramStart"/>
      <w:r w:rsidRPr="000527BA">
        <w:rPr>
          <w:rStyle w:val="Cardexample1"/>
        </w:rPr>
        <w:t>DERIV  CDWBC</w:t>
      </w:r>
      <w:proofErr w:type="gram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p>
    <w:p w14:paraId="0E814EDF" w14:textId="77777777" w:rsidR="0041037A" w:rsidRPr="000527BA" w:rsidRDefault="0041037A">
      <w:pPr>
        <w:pStyle w:val="Examplebody"/>
        <w:rPr>
          <w:rStyle w:val="Cardexample1"/>
        </w:rPr>
      </w:pPr>
      <w:r w:rsidRPr="000527BA">
        <w:rPr>
          <w:rStyle w:val="Cardexample1"/>
        </w:rPr>
        <w:t xml:space="preserve">DOC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11BB8640" w14:textId="77777777" w:rsidR="0041037A" w:rsidRPr="000527BA" w:rsidRDefault="0041037A">
      <w:pPr>
        <w:pStyle w:val="Examplebody"/>
        <w:rPr>
          <w:rStyle w:val="Cardexample1"/>
        </w:rPr>
      </w:pPr>
      <w:r w:rsidRPr="000527BA">
        <w:rPr>
          <w:rStyle w:val="Cardexample1"/>
        </w:rPr>
        <w:t xml:space="preserve">POC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6219F26E" w14:textId="77777777" w:rsidR="0041037A" w:rsidRPr="000527BA" w:rsidRDefault="0041037A">
      <w:pPr>
        <w:pStyle w:val="Examplebody"/>
        <w:rPr>
          <w:rStyle w:val="Cardexample1"/>
        </w:rPr>
      </w:pPr>
      <w:r w:rsidRPr="000527BA">
        <w:rPr>
          <w:rStyle w:val="Cardexample1"/>
        </w:rPr>
        <w:t xml:space="preserve">TOC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1876541C" w14:textId="77777777" w:rsidR="0041037A" w:rsidRPr="000527BA" w:rsidRDefault="0041037A">
      <w:pPr>
        <w:pStyle w:val="Examplebody"/>
        <w:rPr>
          <w:rStyle w:val="Cardexample1"/>
        </w:rPr>
      </w:pPr>
      <w:r w:rsidRPr="000527BA">
        <w:rPr>
          <w:rStyle w:val="Cardexample1"/>
        </w:rPr>
        <w:t xml:space="preserve">DON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w:t>
      </w:r>
    </w:p>
    <w:p w14:paraId="0E856A1A" w14:textId="77777777" w:rsidR="0041037A" w:rsidRPr="000527BA" w:rsidRDefault="0041037A">
      <w:pPr>
        <w:pStyle w:val="Examplebody"/>
        <w:rPr>
          <w:rStyle w:val="Cardexample1"/>
        </w:rPr>
      </w:pPr>
      <w:r w:rsidRPr="000527BA">
        <w:rPr>
          <w:rStyle w:val="Cardexample1"/>
        </w:rPr>
        <w:t xml:space="preserve">PON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w:t>
      </w:r>
    </w:p>
    <w:p w14:paraId="2F441634" w14:textId="77777777" w:rsidR="0041037A" w:rsidRPr="000527BA" w:rsidRDefault="0041037A">
      <w:pPr>
        <w:pStyle w:val="Examplebody"/>
        <w:rPr>
          <w:rStyle w:val="Cardexample1"/>
        </w:rPr>
      </w:pPr>
      <w:r w:rsidRPr="000527BA">
        <w:rPr>
          <w:rStyle w:val="Cardexample1"/>
        </w:rPr>
        <w:t xml:space="preserve">TON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!6</w:t>
      </w:r>
    </w:p>
    <w:p w14:paraId="6214898D" w14:textId="77777777" w:rsidR="0041037A" w:rsidRPr="000527BA" w:rsidRDefault="0041037A">
      <w:pPr>
        <w:pStyle w:val="Examplebody"/>
        <w:rPr>
          <w:rStyle w:val="Cardexample1"/>
        </w:rPr>
      </w:pPr>
      <w:r w:rsidRPr="000527BA">
        <w:rPr>
          <w:rStyle w:val="Cardexample1"/>
        </w:rPr>
        <w:t xml:space="preserve">TKN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48EDDD0F" w14:textId="77777777" w:rsidR="0041037A" w:rsidRPr="000527BA" w:rsidRDefault="0041037A">
      <w:pPr>
        <w:pStyle w:val="Examplebody"/>
        <w:rPr>
          <w:rStyle w:val="Cardexample1"/>
        </w:rPr>
      </w:pPr>
      <w:r w:rsidRPr="000527BA">
        <w:rPr>
          <w:rStyle w:val="Cardexample1"/>
        </w:rPr>
        <w:t xml:space="preserve">TN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6846656F" w14:textId="77777777" w:rsidR="0041037A" w:rsidRPr="000527BA" w:rsidRDefault="0041037A">
      <w:pPr>
        <w:pStyle w:val="Examplebody"/>
        <w:rPr>
          <w:rStyle w:val="Cardexample1"/>
        </w:rPr>
      </w:pPr>
      <w:r w:rsidRPr="000527BA">
        <w:rPr>
          <w:rStyle w:val="Cardexample1"/>
        </w:rPr>
        <w:t xml:space="preserve">DOP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!9</w:t>
      </w:r>
    </w:p>
    <w:p w14:paraId="6FAE3D1F" w14:textId="77777777" w:rsidR="0041037A" w:rsidRPr="000527BA" w:rsidRDefault="0041037A">
      <w:pPr>
        <w:pStyle w:val="Examplebody"/>
        <w:rPr>
          <w:rStyle w:val="Cardexample1"/>
        </w:rPr>
      </w:pPr>
      <w:r w:rsidRPr="000527BA">
        <w:rPr>
          <w:rStyle w:val="Cardexample1"/>
        </w:rPr>
        <w:t xml:space="preserve">POP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!10</w:t>
      </w:r>
    </w:p>
    <w:p w14:paraId="0A6BBA63" w14:textId="77777777" w:rsidR="0041037A" w:rsidRPr="000527BA" w:rsidRDefault="0041037A">
      <w:pPr>
        <w:pStyle w:val="Examplebody"/>
        <w:rPr>
          <w:rStyle w:val="Cardexample1"/>
        </w:rPr>
      </w:pPr>
      <w:r w:rsidRPr="000527BA">
        <w:rPr>
          <w:rStyle w:val="Cardexample1"/>
        </w:rPr>
        <w:t xml:space="preserve">TOP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!11</w:t>
      </w:r>
    </w:p>
    <w:p w14:paraId="61DA1FA3" w14:textId="77777777" w:rsidR="0041037A" w:rsidRPr="000527BA" w:rsidRDefault="0041037A">
      <w:pPr>
        <w:pStyle w:val="Examplebody"/>
        <w:rPr>
          <w:rStyle w:val="Cardexample1"/>
        </w:rPr>
      </w:pPr>
      <w:r w:rsidRPr="000527BA">
        <w:rPr>
          <w:rStyle w:val="Cardexample1"/>
        </w:rPr>
        <w:t xml:space="preserve">TP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!12</w:t>
      </w:r>
    </w:p>
    <w:p w14:paraId="07FC887C" w14:textId="77777777" w:rsidR="0041037A" w:rsidRPr="000527BA" w:rsidRDefault="0041037A">
      <w:pPr>
        <w:pStyle w:val="Examplebody"/>
        <w:rPr>
          <w:rStyle w:val="Cardexample1"/>
        </w:rPr>
      </w:pPr>
      <w:r w:rsidRPr="000527BA">
        <w:rPr>
          <w:rStyle w:val="Cardexample1"/>
        </w:rPr>
        <w:t xml:space="preserve">APR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7E0CAF78" w14:textId="77777777" w:rsidR="0041037A" w:rsidRPr="000527BA" w:rsidRDefault="0041037A">
      <w:pPr>
        <w:pStyle w:val="Examplebody"/>
        <w:rPr>
          <w:rStyle w:val="Cardexample1"/>
        </w:rPr>
      </w:pPr>
      <w:r w:rsidRPr="000527BA">
        <w:rPr>
          <w:rStyle w:val="Cardexample1"/>
        </w:rPr>
        <w:t xml:space="preserve">CHLA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47B49829" w14:textId="77777777" w:rsidR="0041037A" w:rsidRPr="000527BA" w:rsidRDefault="0041037A">
      <w:pPr>
        <w:pStyle w:val="Examplebody"/>
        <w:rPr>
          <w:rStyle w:val="Cardexample1"/>
        </w:rPr>
      </w:pPr>
      <w:r w:rsidRPr="000527BA">
        <w:rPr>
          <w:rStyle w:val="Cardexample1"/>
        </w:rPr>
        <w:t xml:space="preserve">ATOT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!15</w:t>
      </w:r>
    </w:p>
    <w:p w14:paraId="763E499D" w14:textId="77777777" w:rsidR="0041037A" w:rsidRPr="000527BA" w:rsidRDefault="0041037A">
      <w:pPr>
        <w:pStyle w:val="Examplebody"/>
        <w:rPr>
          <w:rStyle w:val="Cardexample1"/>
        </w:rPr>
      </w:pPr>
      <w:r w:rsidRPr="000527BA">
        <w:rPr>
          <w:rStyle w:val="Cardexample1"/>
        </w:rPr>
        <w:t xml:space="preserve">%DO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!16</w:t>
      </w:r>
    </w:p>
    <w:p w14:paraId="4E9AFB61" w14:textId="77777777" w:rsidR="0041037A" w:rsidRPr="000527BA" w:rsidRDefault="0041037A">
      <w:pPr>
        <w:pStyle w:val="Examplebody"/>
        <w:rPr>
          <w:rStyle w:val="Cardexample1"/>
        </w:rPr>
      </w:pPr>
      <w:r w:rsidRPr="000527BA">
        <w:rPr>
          <w:rStyle w:val="Cardexample1"/>
        </w:rPr>
        <w:t xml:space="preserve">TSS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2AAA8F15" w14:textId="77777777" w:rsidR="0041037A" w:rsidRPr="000527BA" w:rsidRDefault="0041037A">
      <w:pPr>
        <w:pStyle w:val="Examplebody"/>
        <w:rPr>
          <w:rStyle w:val="Cardexample1"/>
        </w:rPr>
      </w:pPr>
      <w:r w:rsidRPr="000527BA">
        <w:rPr>
          <w:rStyle w:val="Cardexample1"/>
        </w:rPr>
        <w:t xml:space="preserve">TISS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!18</w:t>
      </w:r>
    </w:p>
    <w:p w14:paraId="6C3FE01C" w14:textId="77777777" w:rsidR="0041037A" w:rsidRPr="000527BA" w:rsidRDefault="0041037A">
      <w:pPr>
        <w:pStyle w:val="Examplebody"/>
        <w:rPr>
          <w:rStyle w:val="Cardexample1"/>
        </w:rPr>
      </w:pPr>
      <w:r w:rsidRPr="000527BA">
        <w:rPr>
          <w:rStyle w:val="Cardexample1"/>
        </w:rPr>
        <w:t xml:space="preserve">CBODU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!19</w:t>
      </w:r>
    </w:p>
    <w:p w14:paraId="698576F3" w14:textId="77777777" w:rsidR="0041037A" w:rsidRPr="000527BA" w:rsidRDefault="0041037A">
      <w:pPr>
        <w:pStyle w:val="Examplebody"/>
        <w:rPr>
          <w:rStyle w:val="Cardexample1"/>
        </w:rPr>
      </w:pPr>
      <w:r w:rsidRPr="000527BA">
        <w:rPr>
          <w:rStyle w:val="Cardexample1"/>
        </w:rPr>
        <w:t xml:space="preserve">pH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40312DF5" w14:textId="77777777" w:rsidR="0041037A" w:rsidRPr="000527BA" w:rsidRDefault="0041037A">
      <w:pPr>
        <w:pStyle w:val="Examplebody"/>
        <w:rPr>
          <w:rStyle w:val="Cardexample1"/>
        </w:rPr>
      </w:pPr>
      <w:r w:rsidRPr="000527BA">
        <w:rPr>
          <w:rStyle w:val="Cardexample1"/>
        </w:rPr>
        <w:lastRenderedPageBreak/>
        <w:t xml:space="preserve">CO2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!21</w:t>
      </w:r>
    </w:p>
    <w:p w14:paraId="39BCD623" w14:textId="77777777" w:rsidR="0041037A" w:rsidRPr="000527BA" w:rsidRDefault="0041037A">
      <w:pPr>
        <w:pStyle w:val="Examplebody"/>
        <w:rPr>
          <w:rStyle w:val="Cardexample1"/>
        </w:rPr>
      </w:pPr>
      <w:r w:rsidRPr="000527BA">
        <w:rPr>
          <w:rStyle w:val="Cardexample1"/>
        </w:rPr>
        <w:t xml:space="preserve">HCO3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!22</w:t>
      </w:r>
    </w:p>
    <w:p w14:paraId="1C6FD728" w14:textId="77777777" w:rsidR="0041037A" w:rsidRPr="000527BA" w:rsidRDefault="0041037A">
      <w:pPr>
        <w:pStyle w:val="Examplebody"/>
        <w:rPr>
          <w:rStyle w:val="Cardexample1"/>
        </w:rPr>
      </w:pPr>
      <w:r w:rsidRPr="000527BA">
        <w:rPr>
          <w:rStyle w:val="Cardexample1"/>
        </w:rPr>
        <w:t xml:space="preserve">CO3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!23</w:t>
      </w:r>
    </w:p>
    <w:p w14:paraId="099DD63A" w14:textId="77777777" w:rsidR="0041037A" w:rsidRPr="000527BA" w:rsidRDefault="0041037A">
      <w:pPr>
        <w:pStyle w:val="Examplebody"/>
        <w:rPr>
          <w:rStyle w:val="Cardexample1"/>
        </w:rPr>
      </w:pPr>
    </w:p>
    <w:p w14:paraId="0730277F" w14:textId="77777777" w:rsidR="0041037A" w:rsidRPr="000527BA" w:rsidRDefault="0041037A">
      <w:pPr>
        <w:pStyle w:val="Examplebody"/>
        <w:rPr>
          <w:rStyle w:val="Cardexample1"/>
        </w:rPr>
      </w:pPr>
      <w:r w:rsidRPr="000527BA">
        <w:rPr>
          <w:rStyle w:val="Cardexample1"/>
        </w:rPr>
        <w:t xml:space="preserve">CST FLUX   CFWBC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p>
    <w:p w14:paraId="5D67DDFF" w14:textId="77777777" w:rsidR="0041037A" w:rsidRPr="000527BA" w:rsidRDefault="0041037A">
      <w:pPr>
        <w:pStyle w:val="Examplebody"/>
        <w:rPr>
          <w:rStyle w:val="Cardexample1"/>
        </w:rPr>
      </w:pPr>
      <w:r w:rsidRPr="000527BA">
        <w:rPr>
          <w:rStyle w:val="Cardexample1"/>
        </w:rPr>
        <w:t xml:space="preserve">TISSIN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w:t>
      </w:r>
    </w:p>
    <w:p w14:paraId="74BC5594" w14:textId="77777777" w:rsidR="0041037A" w:rsidRPr="000527BA" w:rsidRDefault="0041037A">
      <w:pPr>
        <w:pStyle w:val="Examplebody"/>
        <w:rPr>
          <w:rStyle w:val="Cardexample1"/>
        </w:rPr>
      </w:pPr>
      <w:r w:rsidRPr="000527BA">
        <w:rPr>
          <w:rStyle w:val="Cardexample1"/>
        </w:rPr>
        <w:t xml:space="preserve">TISSOUT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782BF5B7" w14:textId="77777777" w:rsidR="0041037A" w:rsidRPr="000527BA" w:rsidRDefault="0041037A">
      <w:pPr>
        <w:pStyle w:val="Examplebody"/>
        <w:rPr>
          <w:rStyle w:val="Cardexample1"/>
        </w:rPr>
      </w:pPr>
      <w:r w:rsidRPr="000527BA">
        <w:rPr>
          <w:rStyle w:val="Cardexample1"/>
        </w:rPr>
        <w:t xml:space="preserve">PO4AR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w:t>
      </w:r>
    </w:p>
    <w:p w14:paraId="497E5D7F" w14:textId="77777777" w:rsidR="0041037A" w:rsidRPr="000527BA" w:rsidRDefault="0041037A">
      <w:pPr>
        <w:pStyle w:val="Examplebody"/>
        <w:rPr>
          <w:rStyle w:val="Cardexample1"/>
        </w:rPr>
      </w:pPr>
      <w:r w:rsidRPr="000527BA">
        <w:rPr>
          <w:rStyle w:val="Cardexample1"/>
        </w:rPr>
        <w:t xml:space="preserve">PO4AG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w:t>
      </w:r>
    </w:p>
    <w:p w14:paraId="0FD5C042" w14:textId="77777777" w:rsidR="0041037A" w:rsidRPr="000527BA" w:rsidRDefault="0041037A">
      <w:pPr>
        <w:pStyle w:val="Examplebody"/>
        <w:rPr>
          <w:rStyle w:val="Cardexample1"/>
        </w:rPr>
      </w:pPr>
      <w:r w:rsidRPr="000527BA">
        <w:rPr>
          <w:rStyle w:val="Cardexample1"/>
        </w:rPr>
        <w:t xml:space="preserve">PO4AP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w:t>
      </w:r>
    </w:p>
    <w:p w14:paraId="163D65C4" w14:textId="77777777" w:rsidR="0041037A" w:rsidRPr="000527BA" w:rsidRDefault="0041037A">
      <w:pPr>
        <w:pStyle w:val="Examplebody"/>
        <w:rPr>
          <w:rStyle w:val="Cardexample1"/>
        </w:rPr>
      </w:pPr>
      <w:r w:rsidRPr="000527BA">
        <w:rPr>
          <w:rStyle w:val="Cardexample1"/>
        </w:rPr>
        <w:t xml:space="preserve">PO4ER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w:t>
      </w:r>
    </w:p>
    <w:p w14:paraId="4C75D61C" w14:textId="77777777" w:rsidR="0041037A" w:rsidRPr="000527BA" w:rsidRDefault="0041037A">
      <w:pPr>
        <w:pStyle w:val="Examplebody"/>
        <w:rPr>
          <w:rStyle w:val="Cardexample1"/>
        </w:rPr>
      </w:pPr>
      <w:r w:rsidRPr="000527BA">
        <w:rPr>
          <w:rStyle w:val="Cardexample1"/>
        </w:rPr>
        <w:t xml:space="preserve">PO4EG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w:t>
      </w:r>
    </w:p>
    <w:p w14:paraId="5FA3DC11" w14:textId="77777777" w:rsidR="0041037A" w:rsidRPr="000527BA" w:rsidRDefault="0041037A">
      <w:pPr>
        <w:pStyle w:val="Examplebody"/>
        <w:rPr>
          <w:rStyle w:val="Cardexample1"/>
        </w:rPr>
      </w:pPr>
      <w:r w:rsidRPr="000527BA">
        <w:rPr>
          <w:rStyle w:val="Cardexample1"/>
        </w:rPr>
        <w:t xml:space="preserve">PO4EP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!8</w:t>
      </w:r>
    </w:p>
    <w:p w14:paraId="2C3E6798" w14:textId="77777777" w:rsidR="0041037A" w:rsidRPr="000527BA" w:rsidRDefault="0041037A">
      <w:pPr>
        <w:pStyle w:val="Examplebody"/>
        <w:rPr>
          <w:rStyle w:val="Cardexample1"/>
        </w:rPr>
      </w:pPr>
      <w:r w:rsidRPr="000527BA">
        <w:rPr>
          <w:rStyle w:val="Cardexample1"/>
        </w:rPr>
        <w:t xml:space="preserve">PO4POM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!9</w:t>
      </w:r>
    </w:p>
    <w:p w14:paraId="71190FE0" w14:textId="77777777" w:rsidR="0041037A" w:rsidRPr="000527BA" w:rsidRDefault="0041037A">
      <w:pPr>
        <w:pStyle w:val="Examplebody"/>
        <w:rPr>
          <w:rStyle w:val="Cardexample1"/>
        </w:rPr>
      </w:pPr>
      <w:r w:rsidRPr="000527BA">
        <w:rPr>
          <w:rStyle w:val="Cardexample1"/>
        </w:rPr>
        <w:t xml:space="preserve">PO4DOM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!10</w:t>
      </w:r>
    </w:p>
    <w:p w14:paraId="69830686" w14:textId="77777777" w:rsidR="0041037A" w:rsidRPr="000527BA" w:rsidRDefault="0041037A">
      <w:pPr>
        <w:pStyle w:val="Examplebody"/>
        <w:rPr>
          <w:rStyle w:val="Cardexample1"/>
        </w:rPr>
      </w:pPr>
      <w:r w:rsidRPr="000527BA">
        <w:rPr>
          <w:rStyle w:val="Cardexample1"/>
        </w:rPr>
        <w:t xml:space="preserve">PO4OM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629E3026" w14:textId="77777777" w:rsidR="0041037A" w:rsidRPr="000527BA" w:rsidRDefault="0041037A">
      <w:pPr>
        <w:pStyle w:val="Examplebody"/>
        <w:rPr>
          <w:rStyle w:val="Cardexample1"/>
        </w:rPr>
      </w:pPr>
      <w:r w:rsidRPr="000527BA">
        <w:rPr>
          <w:rStyle w:val="Cardexample1"/>
        </w:rPr>
        <w:t xml:space="preserve">PO4SED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w:t>
      </w:r>
    </w:p>
    <w:p w14:paraId="69AA0A1A" w14:textId="77777777" w:rsidR="0041037A" w:rsidRPr="000527BA" w:rsidRDefault="0041037A">
      <w:pPr>
        <w:pStyle w:val="Examplebody"/>
        <w:rPr>
          <w:rStyle w:val="Cardexample1"/>
        </w:rPr>
      </w:pPr>
      <w:r w:rsidRPr="000527BA">
        <w:rPr>
          <w:rStyle w:val="Cardexample1"/>
        </w:rPr>
        <w:t xml:space="preserve">PO4SOD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3B5281A7" w14:textId="77777777" w:rsidR="0041037A" w:rsidRPr="000527BA" w:rsidRDefault="0041037A">
      <w:pPr>
        <w:pStyle w:val="Examplebody"/>
        <w:rPr>
          <w:rStyle w:val="Cardexample1"/>
        </w:rPr>
      </w:pPr>
      <w:r w:rsidRPr="000527BA">
        <w:rPr>
          <w:rStyle w:val="Cardexample1"/>
        </w:rPr>
        <w:t xml:space="preserve">PO4SET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!14</w:t>
      </w:r>
    </w:p>
    <w:p w14:paraId="6744C752" w14:textId="77777777" w:rsidR="0041037A" w:rsidRPr="000527BA" w:rsidRDefault="0041037A">
      <w:pPr>
        <w:pStyle w:val="Examplebody"/>
        <w:rPr>
          <w:rStyle w:val="Cardexample1"/>
        </w:rPr>
      </w:pPr>
      <w:r w:rsidRPr="000527BA">
        <w:rPr>
          <w:rStyle w:val="Cardexample1"/>
        </w:rPr>
        <w:t xml:space="preserve">NH4NITR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!15</w:t>
      </w:r>
    </w:p>
    <w:p w14:paraId="549F84F5" w14:textId="77777777" w:rsidR="0041037A" w:rsidRPr="000527BA" w:rsidRDefault="0041037A">
      <w:pPr>
        <w:pStyle w:val="Examplebody"/>
        <w:rPr>
          <w:rStyle w:val="Cardexample1"/>
        </w:rPr>
      </w:pPr>
      <w:r w:rsidRPr="000527BA">
        <w:rPr>
          <w:rStyle w:val="Cardexample1"/>
        </w:rPr>
        <w:t xml:space="preserve">NH4AR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!16</w:t>
      </w:r>
    </w:p>
    <w:p w14:paraId="06BC81A0" w14:textId="77777777" w:rsidR="0041037A" w:rsidRPr="000527BA" w:rsidRDefault="0041037A">
      <w:pPr>
        <w:pStyle w:val="Examplebody"/>
        <w:rPr>
          <w:rStyle w:val="Cardexample1"/>
        </w:rPr>
      </w:pPr>
      <w:r w:rsidRPr="000527BA">
        <w:rPr>
          <w:rStyle w:val="Cardexample1"/>
        </w:rPr>
        <w:t xml:space="preserve">NH4AG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!17</w:t>
      </w:r>
    </w:p>
    <w:p w14:paraId="08C589B5" w14:textId="77777777" w:rsidR="0041037A" w:rsidRPr="000527BA" w:rsidRDefault="0041037A">
      <w:pPr>
        <w:pStyle w:val="Examplebody"/>
        <w:rPr>
          <w:rStyle w:val="Cardexample1"/>
        </w:rPr>
      </w:pPr>
      <w:r w:rsidRPr="000527BA">
        <w:rPr>
          <w:rStyle w:val="Cardexample1"/>
        </w:rPr>
        <w:t xml:space="preserve">NH4AP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!18</w:t>
      </w:r>
    </w:p>
    <w:p w14:paraId="1D40892C" w14:textId="77777777" w:rsidR="0041037A" w:rsidRPr="000527BA" w:rsidRDefault="0041037A">
      <w:pPr>
        <w:pStyle w:val="Examplebody"/>
        <w:rPr>
          <w:rStyle w:val="Cardexample1"/>
        </w:rPr>
      </w:pPr>
      <w:r w:rsidRPr="000527BA">
        <w:rPr>
          <w:rStyle w:val="Cardexample1"/>
        </w:rPr>
        <w:t xml:space="preserve">NH4ER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!19</w:t>
      </w:r>
    </w:p>
    <w:p w14:paraId="4FDB1B19" w14:textId="77777777" w:rsidR="0041037A" w:rsidRPr="000527BA" w:rsidRDefault="0041037A">
      <w:pPr>
        <w:pStyle w:val="Examplebody"/>
        <w:rPr>
          <w:rStyle w:val="Cardexample1"/>
        </w:rPr>
      </w:pPr>
      <w:r w:rsidRPr="000527BA">
        <w:rPr>
          <w:rStyle w:val="Cardexample1"/>
        </w:rPr>
        <w:t xml:space="preserve">NH4EG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!20</w:t>
      </w:r>
    </w:p>
    <w:p w14:paraId="23AB7E2D" w14:textId="77777777" w:rsidR="0041037A" w:rsidRPr="000527BA" w:rsidRDefault="0041037A">
      <w:pPr>
        <w:pStyle w:val="Examplebody"/>
        <w:rPr>
          <w:rStyle w:val="Cardexample1"/>
        </w:rPr>
      </w:pPr>
      <w:r w:rsidRPr="000527BA">
        <w:rPr>
          <w:rStyle w:val="Cardexample1"/>
        </w:rPr>
        <w:t xml:space="preserve">NH4EP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!21</w:t>
      </w:r>
    </w:p>
    <w:p w14:paraId="05145400" w14:textId="77777777" w:rsidR="0041037A" w:rsidRPr="000527BA" w:rsidRDefault="0041037A">
      <w:pPr>
        <w:pStyle w:val="Examplebody"/>
        <w:rPr>
          <w:rStyle w:val="Cardexample1"/>
        </w:rPr>
      </w:pPr>
      <w:r w:rsidRPr="000527BA">
        <w:rPr>
          <w:rStyle w:val="Cardexample1"/>
        </w:rPr>
        <w:t xml:space="preserve">NH4POM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!22</w:t>
      </w:r>
    </w:p>
    <w:p w14:paraId="77E73AB2" w14:textId="77777777" w:rsidR="0041037A" w:rsidRPr="000527BA" w:rsidRDefault="0041037A">
      <w:pPr>
        <w:pStyle w:val="Examplebody"/>
        <w:rPr>
          <w:rStyle w:val="Cardexample1"/>
        </w:rPr>
      </w:pPr>
      <w:r w:rsidRPr="000527BA">
        <w:rPr>
          <w:rStyle w:val="Cardexample1"/>
        </w:rPr>
        <w:t xml:space="preserve">NH4DOM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!23</w:t>
      </w:r>
    </w:p>
    <w:p w14:paraId="7CC3AF6E" w14:textId="77777777" w:rsidR="0041037A" w:rsidRPr="000527BA" w:rsidRDefault="0041037A">
      <w:pPr>
        <w:pStyle w:val="Examplebody"/>
        <w:rPr>
          <w:rStyle w:val="Cardexample1"/>
        </w:rPr>
      </w:pPr>
      <w:r w:rsidRPr="000527BA">
        <w:rPr>
          <w:rStyle w:val="Cardexample1"/>
        </w:rPr>
        <w:t xml:space="preserve">NH4OM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!24</w:t>
      </w:r>
    </w:p>
    <w:p w14:paraId="7A2DF708" w14:textId="77777777" w:rsidR="0041037A" w:rsidRPr="000527BA" w:rsidRDefault="0041037A">
      <w:pPr>
        <w:pStyle w:val="Examplebody"/>
        <w:rPr>
          <w:rStyle w:val="Cardexample1"/>
        </w:rPr>
      </w:pPr>
      <w:r w:rsidRPr="000527BA">
        <w:rPr>
          <w:rStyle w:val="Cardexample1"/>
        </w:rPr>
        <w:t xml:space="preserve">NH4SED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!25</w:t>
      </w:r>
    </w:p>
    <w:p w14:paraId="506AF9A6" w14:textId="77777777" w:rsidR="0041037A" w:rsidRPr="000527BA" w:rsidRDefault="0041037A">
      <w:pPr>
        <w:pStyle w:val="Examplebody"/>
        <w:rPr>
          <w:rStyle w:val="Cardexample1"/>
        </w:rPr>
      </w:pPr>
      <w:r w:rsidRPr="000527BA">
        <w:rPr>
          <w:rStyle w:val="Cardexample1"/>
        </w:rPr>
        <w:t xml:space="preserve">NH4SOD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!26</w:t>
      </w:r>
    </w:p>
    <w:p w14:paraId="32F82601" w14:textId="77777777" w:rsidR="0041037A" w:rsidRPr="000527BA" w:rsidRDefault="0041037A">
      <w:pPr>
        <w:pStyle w:val="Examplebody"/>
        <w:rPr>
          <w:rStyle w:val="Cardexample1"/>
        </w:rPr>
      </w:pPr>
      <w:r w:rsidRPr="000527BA">
        <w:rPr>
          <w:rStyle w:val="Cardexample1"/>
        </w:rPr>
        <w:t xml:space="preserve">NO3DEN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!27</w:t>
      </w:r>
    </w:p>
    <w:p w14:paraId="74D6BFE3" w14:textId="77777777" w:rsidR="0041037A" w:rsidRPr="000527BA" w:rsidRDefault="0041037A">
      <w:pPr>
        <w:pStyle w:val="Examplebody"/>
        <w:rPr>
          <w:rStyle w:val="Cardexample1"/>
        </w:rPr>
      </w:pPr>
      <w:r w:rsidRPr="000527BA">
        <w:rPr>
          <w:rStyle w:val="Cardexample1"/>
        </w:rPr>
        <w:t xml:space="preserve">NO3AG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!28</w:t>
      </w:r>
    </w:p>
    <w:p w14:paraId="6D8C6B43" w14:textId="77777777" w:rsidR="0041037A" w:rsidRPr="000527BA" w:rsidRDefault="0041037A">
      <w:pPr>
        <w:pStyle w:val="Examplebody"/>
        <w:rPr>
          <w:rStyle w:val="Cardexample1"/>
        </w:rPr>
      </w:pPr>
      <w:r w:rsidRPr="000527BA">
        <w:rPr>
          <w:rStyle w:val="Cardexample1"/>
        </w:rPr>
        <w:t xml:space="preserve">NO3EG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!29</w:t>
      </w:r>
    </w:p>
    <w:p w14:paraId="3EFBD6A9" w14:textId="77777777" w:rsidR="0041037A" w:rsidRPr="000527BA" w:rsidRDefault="0041037A">
      <w:pPr>
        <w:pStyle w:val="Examplebody"/>
        <w:rPr>
          <w:rStyle w:val="Cardexample1"/>
        </w:rPr>
      </w:pPr>
      <w:r w:rsidRPr="000527BA">
        <w:rPr>
          <w:rStyle w:val="Cardexample1"/>
        </w:rPr>
        <w:t xml:space="preserve">NO3SED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!30</w:t>
      </w:r>
    </w:p>
    <w:p w14:paraId="5E66EBD5" w14:textId="77777777" w:rsidR="0041037A" w:rsidRPr="000527BA" w:rsidRDefault="0041037A">
      <w:pPr>
        <w:pStyle w:val="Examplebody"/>
        <w:rPr>
          <w:rStyle w:val="Cardexample1"/>
        </w:rPr>
      </w:pPr>
      <w:r w:rsidRPr="000527BA">
        <w:rPr>
          <w:rStyle w:val="Cardexample1"/>
        </w:rPr>
        <w:t xml:space="preserve">DSIAG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!31</w:t>
      </w:r>
    </w:p>
    <w:p w14:paraId="2D722D70" w14:textId="77777777" w:rsidR="0041037A" w:rsidRPr="000527BA" w:rsidRDefault="0041037A">
      <w:pPr>
        <w:pStyle w:val="Examplebody"/>
        <w:rPr>
          <w:rStyle w:val="Cardexample1"/>
        </w:rPr>
      </w:pPr>
      <w:r w:rsidRPr="000527BA">
        <w:rPr>
          <w:rStyle w:val="Cardexample1"/>
        </w:rPr>
        <w:t xml:space="preserve">DSIEG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!32</w:t>
      </w:r>
    </w:p>
    <w:p w14:paraId="1045DA1D" w14:textId="77777777" w:rsidR="0041037A" w:rsidRPr="000527BA" w:rsidRDefault="0041037A">
      <w:pPr>
        <w:pStyle w:val="Examplebody"/>
        <w:rPr>
          <w:rStyle w:val="Cardexample1"/>
        </w:rPr>
      </w:pPr>
      <w:r w:rsidRPr="000527BA">
        <w:rPr>
          <w:rStyle w:val="Cardexample1"/>
        </w:rPr>
        <w:t xml:space="preserve">DSIPIS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!33</w:t>
      </w:r>
    </w:p>
    <w:p w14:paraId="62CD3564" w14:textId="77777777" w:rsidR="0041037A" w:rsidRPr="000527BA" w:rsidRDefault="0041037A">
      <w:pPr>
        <w:pStyle w:val="Examplebody"/>
        <w:rPr>
          <w:rStyle w:val="Cardexample1"/>
        </w:rPr>
      </w:pPr>
      <w:r w:rsidRPr="000527BA">
        <w:rPr>
          <w:rStyle w:val="Cardexample1"/>
        </w:rPr>
        <w:t xml:space="preserve">DSISED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!34</w:t>
      </w:r>
    </w:p>
    <w:p w14:paraId="758639A2" w14:textId="77777777" w:rsidR="0041037A" w:rsidRPr="000527BA" w:rsidRDefault="0041037A">
      <w:pPr>
        <w:pStyle w:val="Examplebody"/>
        <w:rPr>
          <w:rStyle w:val="Cardexample1"/>
        </w:rPr>
      </w:pPr>
      <w:r w:rsidRPr="000527BA">
        <w:rPr>
          <w:rStyle w:val="Cardexample1"/>
        </w:rPr>
        <w:t xml:space="preserve">DSISOD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!35</w:t>
      </w:r>
    </w:p>
    <w:p w14:paraId="395DE2CE" w14:textId="77777777" w:rsidR="0041037A" w:rsidRPr="000527BA" w:rsidRDefault="0041037A">
      <w:pPr>
        <w:pStyle w:val="Examplebody"/>
        <w:rPr>
          <w:rStyle w:val="Cardexample1"/>
        </w:rPr>
      </w:pPr>
      <w:r w:rsidRPr="000527BA">
        <w:rPr>
          <w:rStyle w:val="Cardexample1"/>
        </w:rPr>
        <w:t xml:space="preserve">DSISET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!36</w:t>
      </w:r>
    </w:p>
    <w:p w14:paraId="61D2C27D" w14:textId="77777777" w:rsidR="0041037A" w:rsidRPr="000527BA" w:rsidRDefault="0041037A">
      <w:pPr>
        <w:pStyle w:val="Examplebody"/>
        <w:rPr>
          <w:rStyle w:val="Cardexample1"/>
        </w:rPr>
      </w:pPr>
      <w:r w:rsidRPr="000527BA">
        <w:rPr>
          <w:rStyle w:val="Cardexample1"/>
        </w:rPr>
        <w:t xml:space="preserve">PSIAM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!37</w:t>
      </w:r>
    </w:p>
    <w:p w14:paraId="6D7C2474" w14:textId="77777777" w:rsidR="0041037A" w:rsidRPr="000527BA" w:rsidRDefault="0041037A">
      <w:pPr>
        <w:pStyle w:val="Examplebody"/>
        <w:rPr>
          <w:rStyle w:val="Cardexample1"/>
        </w:rPr>
      </w:pPr>
      <w:r w:rsidRPr="000527BA">
        <w:rPr>
          <w:rStyle w:val="Cardexample1"/>
        </w:rPr>
        <w:t xml:space="preserve">PSINET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!38</w:t>
      </w:r>
    </w:p>
    <w:p w14:paraId="4E8F5752" w14:textId="77777777" w:rsidR="0041037A" w:rsidRPr="000527BA" w:rsidRDefault="0041037A">
      <w:pPr>
        <w:pStyle w:val="Examplebody"/>
        <w:rPr>
          <w:rStyle w:val="Cardexample1"/>
        </w:rPr>
      </w:pPr>
      <w:r w:rsidRPr="000527BA">
        <w:rPr>
          <w:rStyle w:val="Cardexample1"/>
        </w:rPr>
        <w:t xml:space="preserve">PSIDK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!39</w:t>
      </w:r>
    </w:p>
    <w:p w14:paraId="6C15D541" w14:textId="77777777" w:rsidR="0041037A" w:rsidRPr="000527BA" w:rsidRDefault="0041037A">
      <w:pPr>
        <w:pStyle w:val="Examplebody"/>
        <w:rPr>
          <w:rStyle w:val="Cardexample1"/>
        </w:rPr>
      </w:pPr>
      <w:r w:rsidRPr="000527BA">
        <w:rPr>
          <w:rStyle w:val="Cardexample1"/>
        </w:rPr>
        <w:t xml:space="preserve">FESET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!40</w:t>
      </w:r>
    </w:p>
    <w:p w14:paraId="1CA3111B" w14:textId="77777777" w:rsidR="0041037A" w:rsidRPr="000527BA" w:rsidRDefault="0041037A">
      <w:pPr>
        <w:pStyle w:val="Examplebody"/>
        <w:rPr>
          <w:rStyle w:val="Cardexample1"/>
        </w:rPr>
      </w:pPr>
      <w:r w:rsidRPr="000527BA">
        <w:rPr>
          <w:rStyle w:val="Cardexample1"/>
        </w:rPr>
        <w:t xml:space="preserve">FESED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!41</w:t>
      </w:r>
    </w:p>
    <w:p w14:paraId="36D40144" w14:textId="77777777" w:rsidR="0041037A" w:rsidRPr="000527BA" w:rsidRDefault="0041037A">
      <w:pPr>
        <w:pStyle w:val="Examplebody"/>
        <w:rPr>
          <w:rStyle w:val="Cardexample1"/>
        </w:rPr>
      </w:pPr>
      <w:r w:rsidRPr="000527BA">
        <w:rPr>
          <w:rStyle w:val="Cardexample1"/>
        </w:rPr>
        <w:t xml:space="preserve">LDOMDK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!42</w:t>
      </w:r>
    </w:p>
    <w:p w14:paraId="7E4159FA" w14:textId="77777777" w:rsidR="0041037A" w:rsidRPr="000527BA" w:rsidRDefault="0041037A">
      <w:pPr>
        <w:pStyle w:val="Examplebody"/>
        <w:rPr>
          <w:rStyle w:val="Cardexample1"/>
        </w:rPr>
      </w:pPr>
      <w:r w:rsidRPr="000527BA">
        <w:rPr>
          <w:rStyle w:val="Cardexample1"/>
        </w:rPr>
        <w:t xml:space="preserve">LRDOM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!43</w:t>
      </w:r>
    </w:p>
    <w:p w14:paraId="2C25C894" w14:textId="77777777" w:rsidR="0041037A" w:rsidRPr="000527BA" w:rsidRDefault="0041037A">
      <w:pPr>
        <w:pStyle w:val="Examplebody"/>
        <w:rPr>
          <w:rStyle w:val="Cardexample1"/>
        </w:rPr>
      </w:pPr>
      <w:r w:rsidRPr="000527BA">
        <w:rPr>
          <w:rStyle w:val="Cardexample1"/>
        </w:rPr>
        <w:t xml:space="preserve">RDOMDK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!44</w:t>
      </w:r>
    </w:p>
    <w:p w14:paraId="408C99E0" w14:textId="77777777" w:rsidR="0041037A" w:rsidRPr="000527BA" w:rsidRDefault="0041037A">
      <w:pPr>
        <w:pStyle w:val="Examplebody"/>
        <w:rPr>
          <w:rStyle w:val="Cardexample1"/>
        </w:rPr>
      </w:pPr>
      <w:r w:rsidRPr="000527BA">
        <w:rPr>
          <w:rStyle w:val="Cardexample1"/>
        </w:rPr>
        <w:t xml:space="preserve">LDOMAP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!45</w:t>
      </w:r>
    </w:p>
    <w:p w14:paraId="6CF8047C" w14:textId="77777777" w:rsidR="0041037A" w:rsidRPr="000527BA" w:rsidRDefault="0041037A">
      <w:pPr>
        <w:pStyle w:val="Examplebody"/>
        <w:rPr>
          <w:rStyle w:val="Cardexample1"/>
        </w:rPr>
      </w:pPr>
      <w:r w:rsidRPr="000527BA">
        <w:rPr>
          <w:rStyle w:val="Cardexample1"/>
        </w:rPr>
        <w:t xml:space="preserve">LDOMEP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!46</w:t>
      </w:r>
    </w:p>
    <w:p w14:paraId="01D0E849" w14:textId="77777777" w:rsidR="0041037A" w:rsidRPr="000527BA" w:rsidRDefault="0041037A">
      <w:pPr>
        <w:pStyle w:val="Examplebody"/>
        <w:rPr>
          <w:rStyle w:val="Cardexample1"/>
        </w:rPr>
      </w:pPr>
      <w:r w:rsidRPr="000527BA">
        <w:rPr>
          <w:rStyle w:val="Cardexample1"/>
        </w:rPr>
        <w:t xml:space="preserve">LPOMDK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!47</w:t>
      </w:r>
    </w:p>
    <w:p w14:paraId="466BE6E6" w14:textId="77777777" w:rsidR="0041037A" w:rsidRPr="000527BA" w:rsidRDefault="0041037A">
      <w:pPr>
        <w:pStyle w:val="Examplebody"/>
        <w:rPr>
          <w:rStyle w:val="Cardexample1"/>
        </w:rPr>
      </w:pPr>
      <w:r w:rsidRPr="000527BA">
        <w:rPr>
          <w:rStyle w:val="Cardexample1"/>
        </w:rPr>
        <w:t xml:space="preserve">LRPOM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!48</w:t>
      </w:r>
    </w:p>
    <w:p w14:paraId="3485F01B" w14:textId="77777777" w:rsidR="0041037A" w:rsidRPr="000527BA" w:rsidRDefault="0041037A">
      <w:pPr>
        <w:pStyle w:val="Examplebody"/>
        <w:rPr>
          <w:rStyle w:val="Cardexample1"/>
        </w:rPr>
      </w:pPr>
      <w:r w:rsidRPr="000527BA">
        <w:rPr>
          <w:rStyle w:val="Cardexample1"/>
        </w:rPr>
        <w:t xml:space="preserve">RPOMDK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!49</w:t>
      </w:r>
    </w:p>
    <w:p w14:paraId="11591188" w14:textId="77777777" w:rsidR="0041037A" w:rsidRPr="000527BA" w:rsidRDefault="0041037A">
      <w:pPr>
        <w:pStyle w:val="Examplebody"/>
        <w:rPr>
          <w:rStyle w:val="Cardexample1"/>
        </w:rPr>
      </w:pPr>
      <w:r w:rsidRPr="000527BA">
        <w:rPr>
          <w:rStyle w:val="Cardexample1"/>
        </w:rPr>
        <w:t xml:space="preserve">LPOMAP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!50</w:t>
      </w:r>
    </w:p>
    <w:p w14:paraId="21023A17" w14:textId="77777777" w:rsidR="0041037A" w:rsidRPr="000527BA" w:rsidRDefault="0041037A">
      <w:pPr>
        <w:pStyle w:val="Examplebody"/>
        <w:rPr>
          <w:rStyle w:val="Cardexample1"/>
        </w:rPr>
      </w:pPr>
      <w:r w:rsidRPr="000527BA">
        <w:rPr>
          <w:rStyle w:val="Cardexample1"/>
        </w:rPr>
        <w:t xml:space="preserve">LPOMEP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!51</w:t>
      </w:r>
    </w:p>
    <w:p w14:paraId="6D7B5A39" w14:textId="77777777" w:rsidR="0041037A" w:rsidRPr="000527BA" w:rsidRDefault="0041037A">
      <w:pPr>
        <w:pStyle w:val="Examplebody"/>
        <w:rPr>
          <w:rStyle w:val="Cardexample1"/>
        </w:rPr>
      </w:pPr>
      <w:r w:rsidRPr="000527BA">
        <w:rPr>
          <w:rStyle w:val="Cardexample1"/>
        </w:rPr>
        <w:t xml:space="preserve">LPOMSET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!52</w:t>
      </w:r>
    </w:p>
    <w:p w14:paraId="30411CB1" w14:textId="77777777" w:rsidR="0041037A" w:rsidRPr="000527BA" w:rsidRDefault="0041037A">
      <w:pPr>
        <w:pStyle w:val="Examplebody"/>
        <w:rPr>
          <w:rStyle w:val="Cardexample1"/>
        </w:rPr>
      </w:pPr>
      <w:r w:rsidRPr="000527BA">
        <w:rPr>
          <w:rStyle w:val="Cardexample1"/>
        </w:rPr>
        <w:t xml:space="preserve">RPOMSET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!53</w:t>
      </w:r>
    </w:p>
    <w:p w14:paraId="4CF68000" w14:textId="77777777" w:rsidR="0041037A" w:rsidRPr="000527BA" w:rsidRDefault="0041037A">
      <w:pPr>
        <w:pStyle w:val="Examplebody"/>
        <w:rPr>
          <w:rStyle w:val="Cardexample1"/>
        </w:rPr>
      </w:pPr>
      <w:r w:rsidRPr="000527BA">
        <w:rPr>
          <w:rStyle w:val="Cardexample1"/>
        </w:rPr>
        <w:t xml:space="preserve">CBODDK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!54</w:t>
      </w:r>
    </w:p>
    <w:p w14:paraId="279967B4" w14:textId="77777777" w:rsidR="0041037A" w:rsidRPr="000527BA" w:rsidRDefault="0041037A">
      <w:pPr>
        <w:pStyle w:val="Examplebody"/>
        <w:rPr>
          <w:rStyle w:val="Cardexample1"/>
        </w:rPr>
      </w:pPr>
      <w:r w:rsidRPr="000527BA">
        <w:rPr>
          <w:rStyle w:val="Cardexample1"/>
        </w:rPr>
        <w:t xml:space="preserve">DOAP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!55</w:t>
      </w:r>
    </w:p>
    <w:p w14:paraId="432C26DA" w14:textId="77777777" w:rsidR="0041037A" w:rsidRPr="000527BA" w:rsidRDefault="0041037A">
      <w:pPr>
        <w:pStyle w:val="Examplebody"/>
        <w:rPr>
          <w:rStyle w:val="Cardexample1"/>
        </w:rPr>
      </w:pPr>
      <w:r w:rsidRPr="000527BA">
        <w:rPr>
          <w:rStyle w:val="Cardexample1"/>
        </w:rPr>
        <w:t>DO</w:t>
      </w:r>
      <w:r w:rsidR="00BC71B7">
        <w:rPr>
          <w:rStyle w:val="Cardexample1"/>
        </w:rPr>
        <w:t>EP</w:t>
      </w: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!56</w:t>
      </w:r>
    </w:p>
    <w:p w14:paraId="0FDB5775" w14:textId="77777777" w:rsidR="0041037A" w:rsidRPr="000527BA" w:rsidRDefault="0041037A">
      <w:pPr>
        <w:pStyle w:val="Examplebody"/>
        <w:rPr>
          <w:rStyle w:val="Cardexample1"/>
        </w:rPr>
      </w:pPr>
      <w:r w:rsidRPr="000527BA">
        <w:rPr>
          <w:rStyle w:val="Cardexample1"/>
        </w:rPr>
        <w:t>DO</w:t>
      </w:r>
      <w:r w:rsidR="00BC71B7">
        <w:rPr>
          <w:rStyle w:val="Cardexample1"/>
        </w:rPr>
        <w:t>AR</w:t>
      </w: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!57</w:t>
      </w:r>
    </w:p>
    <w:p w14:paraId="6CB6EA4F" w14:textId="77777777" w:rsidR="0041037A" w:rsidRPr="000527BA" w:rsidRDefault="0041037A">
      <w:pPr>
        <w:pStyle w:val="Examplebody"/>
        <w:rPr>
          <w:rStyle w:val="Cardexample1"/>
        </w:rPr>
      </w:pPr>
      <w:r w:rsidRPr="000527BA">
        <w:rPr>
          <w:rStyle w:val="Cardexample1"/>
        </w:rPr>
        <w:t xml:space="preserve">DOER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!58</w:t>
      </w:r>
    </w:p>
    <w:p w14:paraId="4047CB7D" w14:textId="77777777" w:rsidR="0041037A" w:rsidRPr="000527BA" w:rsidRDefault="0041037A">
      <w:pPr>
        <w:pStyle w:val="Examplebody"/>
        <w:rPr>
          <w:rStyle w:val="Cardexample1"/>
        </w:rPr>
      </w:pPr>
      <w:r w:rsidRPr="000527BA">
        <w:rPr>
          <w:rStyle w:val="Cardexample1"/>
        </w:rPr>
        <w:t xml:space="preserve">DOPOM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!59</w:t>
      </w:r>
    </w:p>
    <w:p w14:paraId="1D565EBE" w14:textId="77777777" w:rsidR="0041037A" w:rsidRPr="000527BA" w:rsidRDefault="0041037A">
      <w:pPr>
        <w:pStyle w:val="Examplebody"/>
        <w:rPr>
          <w:rStyle w:val="Cardexample1"/>
        </w:rPr>
      </w:pPr>
      <w:r w:rsidRPr="000527BA">
        <w:rPr>
          <w:rStyle w:val="Cardexample1"/>
        </w:rPr>
        <w:t xml:space="preserve">DODOM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!60</w:t>
      </w:r>
    </w:p>
    <w:p w14:paraId="157D5AD2" w14:textId="77777777" w:rsidR="0041037A" w:rsidRPr="000527BA" w:rsidRDefault="0041037A">
      <w:pPr>
        <w:pStyle w:val="Examplebody"/>
        <w:rPr>
          <w:rStyle w:val="Cardexample1"/>
        </w:rPr>
      </w:pPr>
      <w:r w:rsidRPr="000527BA">
        <w:rPr>
          <w:rStyle w:val="Cardexample1"/>
        </w:rPr>
        <w:t xml:space="preserve">DOOM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!61</w:t>
      </w:r>
    </w:p>
    <w:p w14:paraId="0511DBD2" w14:textId="77777777" w:rsidR="0041037A" w:rsidRPr="000527BA" w:rsidRDefault="0041037A">
      <w:pPr>
        <w:pStyle w:val="Examplebody"/>
        <w:rPr>
          <w:rStyle w:val="Cardexample1"/>
        </w:rPr>
      </w:pPr>
      <w:r w:rsidRPr="000527BA">
        <w:rPr>
          <w:rStyle w:val="Cardexample1"/>
        </w:rPr>
        <w:t xml:space="preserve">DONITR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!62</w:t>
      </w:r>
    </w:p>
    <w:p w14:paraId="192ABD3D" w14:textId="77777777" w:rsidR="0041037A" w:rsidRPr="000527BA" w:rsidRDefault="0041037A">
      <w:pPr>
        <w:pStyle w:val="Examplebody"/>
        <w:rPr>
          <w:rStyle w:val="Cardexample1"/>
        </w:rPr>
      </w:pPr>
      <w:r w:rsidRPr="000527BA">
        <w:rPr>
          <w:rStyle w:val="Cardexample1"/>
        </w:rPr>
        <w:t xml:space="preserve">DOCBOD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!63</w:t>
      </w:r>
    </w:p>
    <w:p w14:paraId="17AA9E9C" w14:textId="77777777" w:rsidR="0041037A" w:rsidRPr="000527BA" w:rsidRDefault="0041037A">
      <w:pPr>
        <w:pStyle w:val="Examplebody"/>
        <w:rPr>
          <w:rStyle w:val="Cardexample1"/>
        </w:rPr>
      </w:pPr>
      <w:r w:rsidRPr="000527BA">
        <w:rPr>
          <w:rStyle w:val="Cardexample1"/>
        </w:rPr>
        <w:lastRenderedPageBreak/>
        <w:t xml:space="preserve">DOREAR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!64</w:t>
      </w:r>
    </w:p>
    <w:p w14:paraId="07938B29" w14:textId="77777777" w:rsidR="0041037A" w:rsidRPr="000527BA" w:rsidRDefault="0041037A">
      <w:pPr>
        <w:pStyle w:val="Examplebody"/>
        <w:rPr>
          <w:rStyle w:val="Cardexample1"/>
        </w:rPr>
      </w:pPr>
      <w:r w:rsidRPr="000527BA">
        <w:rPr>
          <w:rStyle w:val="Cardexample1"/>
        </w:rPr>
        <w:t xml:space="preserve">DOSED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!65</w:t>
      </w:r>
    </w:p>
    <w:p w14:paraId="424E581F" w14:textId="77777777" w:rsidR="0041037A" w:rsidRPr="000527BA" w:rsidRDefault="0041037A">
      <w:pPr>
        <w:pStyle w:val="Examplebody"/>
        <w:rPr>
          <w:rStyle w:val="Cardexample1"/>
        </w:rPr>
      </w:pPr>
      <w:r w:rsidRPr="000527BA">
        <w:rPr>
          <w:rStyle w:val="Cardexample1"/>
        </w:rPr>
        <w:t xml:space="preserve">DOSOD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!66</w:t>
      </w:r>
    </w:p>
    <w:p w14:paraId="529767E4" w14:textId="77777777" w:rsidR="0041037A" w:rsidRPr="000527BA" w:rsidRDefault="0041037A">
      <w:pPr>
        <w:pStyle w:val="Examplebody"/>
        <w:rPr>
          <w:rStyle w:val="Cardexample1"/>
        </w:rPr>
      </w:pPr>
      <w:r w:rsidRPr="000527BA">
        <w:rPr>
          <w:rStyle w:val="Cardexample1"/>
        </w:rPr>
        <w:t xml:space="preserve">TICAG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!67</w:t>
      </w:r>
    </w:p>
    <w:p w14:paraId="15796C60" w14:textId="77777777" w:rsidR="0041037A" w:rsidRPr="000527BA" w:rsidRDefault="0041037A">
      <w:pPr>
        <w:pStyle w:val="Examplebody"/>
        <w:rPr>
          <w:rStyle w:val="Cardexample1"/>
        </w:rPr>
      </w:pPr>
      <w:r w:rsidRPr="000527BA">
        <w:rPr>
          <w:rStyle w:val="Cardexample1"/>
        </w:rPr>
        <w:t xml:space="preserve">TICEG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!68</w:t>
      </w:r>
    </w:p>
    <w:p w14:paraId="6E3F4A7B" w14:textId="77777777" w:rsidR="0041037A" w:rsidRPr="000527BA" w:rsidRDefault="0041037A">
      <w:pPr>
        <w:pStyle w:val="Examplebody"/>
        <w:rPr>
          <w:rStyle w:val="Cardexample1"/>
        </w:rPr>
      </w:pPr>
      <w:r w:rsidRPr="000527BA">
        <w:rPr>
          <w:rStyle w:val="Cardexample1"/>
        </w:rPr>
        <w:t xml:space="preserve">SEDDK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!69</w:t>
      </w:r>
    </w:p>
    <w:p w14:paraId="0D1945F3" w14:textId="77777777" w:rsidR="0041037A" w:rsidRPr="000527BA" w:rsidRDefault="0041037A">
      <w:pPr>
        <w:pStyle w:val="Examplebody"/>
        <w:rPr>
          <w:rStyle w:val="Cardexample1"/>
        </w:rPr>
      </w:pPr>
      <w:r w:rsidRPr="000527BA">
        <w:rPr>
          <w:rStyle w:val="Cardexample1"/>
        </w:rPr>
        <w:t xml:space="preserve">SEDAS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!70</w:t>
      </w:r>
    </w:p>
    <w:p w14:paraId="1D9D3918" w14:textId="77777777" w:rsidR="0041037A" w:rsidRPr="000527BA" w:rsidRDefault="0041037A">
      <w:pPr>
        <w:pStyle w:val="Examplebody"/>
        <w:rPr>
          <w:rStyle w:val="Cardexample1"/>
        </w:rPr>
      </w:pPr>
      <w:r w:rsidRPr="000527BA">
        <w:rPr>
          <w:rStyle w:val="Cardexample1"/>
        </w:rPr>
        <w:t xml:space="preserve">SEDLPOM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!71</w:t>
      </w:r>
    </w:p>
    <w:p w14:paraId="33A421F0" w14:textId="77777777" w:rsidR="0041037A" w:rsidRPr="000527BA" w:rsidRDefault="0041037A">
      <w:pPr>
        <w:pStyle w:val="Examplebody"/>
        <w:rPr>
          <w:rStyle w:val="Cardexample1"/>
        </w:rPr>
      </w:pPr>
      <w:r w:rsidRPr="000527BA">
        <w:rPr>
          <w:rStyle w:val="Cardexample1"/>
        </w:rPr>
        <w:t xml:space="preserve">SEDSET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!72</w:t>
      </w:r>
    </w:p>
    <w:p w14:paraId="3AB6D452" w14:textId="77777777" w:rsidR="0041037A" w:rsidRPr="000527BA" w:rsidRDefault="0041037A">
      <w:pPr>
        <w:pStyle w:val="Examplebody"/>
        <w:rPr>
          <w:rStyle w:val="Cardexample1"/>
        </w:rPr>
      </w:pPr>
      <w:r w:rsidRPr="000527BA">
        <w:rPr>
          <w:rStyle w:val="Cardexample1"/>
        </w:rPr>
        <w:t xml:space="preserve">SODDK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!73</w:t>
      </w:r>
    </w:p>
    <w:p w14:paraId="12FC295B" w14:textId="77777777" w:rsidR="0041037A" w:rsidRPr="000527BA" w:rsidRDefault="0041037A">
      <w:pPr>
        <w:pStyle w:val="Examplebody"/>
        <w:rPr>
          <w:rStyle w:val="Cardexample1"/>
        </w:rPr>
      </w:pPr>
    </w:p>
    <w:p w14:paraId="6ECB3A2F" w14:textId="77777777" w:rsidR="0041037A" w:rsidRPr="000527BA" w:rsidRDefault="0041037A">
      <w:pPr>
        <w:pStyle w:val="Examplebody"/>
        <w:rPr>
          <w:rStyle w:val="Cardexample1"/>
        </w:rPr>
      </w:pPr>
      <w:r w:rsidRPr="000527BA">
        <w:rPr>
          <w:rStyle w:val="Cardexample1"/>
        </w:rPr>
        <w:t xml:space="preserve">CST ICON   C2IWB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p>
    <w:p w14:paraId="05840AC6" w14:textId="77777777" w:rsidR="0041037A" w:rsidRPr="000527BA" w:rsidRDefault="0041037A">
      <w:pPr>
        <w:pStyle w:val="Examplebody"/>
        <w:rPr>
          <w:rStyle w:val="Cardexample1"/>
        </w:rPr>
      </w:pPr>
      <w:r w:rsidRPr="000527BA">
        <w:rPr>
          <w:rStyle w:val="Cardexample1"/>
        </w:rPr>
        <w:t>TDS          0.0     0.0     0.0     0.0     0.0     0.0                           !1</w:t>
      </w:r>
    </w:p>
    <w:p w14:paraId="359DFE69" w14:textId="77777777" w:rsidR="0041037A" w:rsidRPr="000527BA" w:rsidRDefault="0041037A">
      <w:pPr>
        <w:pStyle w:val="Examplebody"/>
        <w:rPr>
          <w:rStyle w:val="Cardexample1"/>
        </w:rPr>
      </w:pPr>
      <w:r w:rsidRPr="000527BA">
        <w:rPr>
          <w:rStyle w:val="Cardexample1"/>
        </w:rPr>
        <w:t>AGE          0.0     0.0     0.0     0.0     0.0     0.0                           !2</w:t>
      </w:r>
    </w:p>
    <w:p w14:paraId="0935C9A1" w14:textId="77777777" w:rsidR="0041037A" w:rsidRPr="000527BA" w:rsidRDefault="0041037A">
      <w:pPr>
        <w:pStyle w:val="Examplebody"/>
        <w:rPr>
          <w:rStyle w:val="Cardexample1"/>
        </w:rPr>
      </w:pPr>
      <w:r w:rsidRPr="000527BA">
        <w:rPr>
          <w:rStyle w:val="Cardexample1"/>
        </w:rPr>
        <w:t>TRACER       0.0     0.0     0.0     0.0     0.0     0.0                           !3</w:t>
      </w:r>
    </w:p>
    <w:p w14:paraId="6F84E3E7" w14:textId="77777777" w:rsidR="0041037A" w:rsidRPr="000527BA" w:rsidRDefault="0041037A">
      <w:pPr>
        <w:pStyle w:val="Examplebody"/>
        <w:rPr>
          <w:rStyle w:val="Cardexample1"/>
        </w:rPr>
      </w:pPr>
      <w:r w:rsidRPr="000527BA">
        <w:rPr>
          <w:rStyle w:val="Cardexample1"/>
        </w:rPr>
        <w:t>COL1         0.0     0.0     0.0     0.0     0.0     0.0                           !4</w:t>
      </w:r>
    </w:p>
    <w:p w14:paraId="5827FA85" w14:textId="77777777" w:rsidR="0041037A" w:rsidRPr="000527BA" w:rsidRDefault="0041037A">
      <w:pPr>
        <w:pStyle w:val="Examplebody"/>
        <w:rPr>
          <w:rStyle w:val="Cardexample1"/>
        </w:rPr>
      </w:pPr>
      <w:r w:rsidRPr="000527BA">
        <w:rPr>
          <w:rStyle w:val="Cardexample1"/>
        </w:rPr>
        <w:t>CONDUCT      0.0     0.0     0.0     0.0     0.0     0.0                           !5</w:t>
      </w:r>
    </w:p>
    <w:p w14:paraId="10C2A5D9"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0.0     0.0     0.0     0.0     0.0     0.0                           !6</w:t>
      </w:r>
    </w:p>
    <w:p w14:paraId="16612E08" w14:textId="77777777" w:rsidR="0041037A" w:rsidRPr="000527BA" w:rsidRDefault="0041037A">
      <w:pPr>
        <w:pStyle w:val="Examplebody"/>
        <w:rPr>
          <w:rStyle w:val="Cardexample1"/>
        </w:rPr>
      </w:pPr>
      <w:r w:rsidRPr="000527BA">
        <w:rPr>
          <w:rStyle w:val="Cardexample1"/>
        </w:rPr>
        <w:t>ISS          0.0     0.0     0.0     0.0     0.0     0.0                           !7</w:t>
      </w:r>
    </w:p>
    <w:p w14:paraId="292FA53A" w14:textId="77777777" w:rsidR="0041037A" w:rsidRPr="000527BA" w:rsidRDefault="0041037A">
      <w:pPr>
        <w:pStyle w:val="Examplebody"/>
        <w:rPr>
          <w:rStyle w:val="Cardexample1"/>
        </w:rPr>
      </w:pPr>
      <w:r w:rsidRPr="000527BA">
        <w:rPr>
          <w:rStyle w:val="Cardexample1"/>
        </w:rPr>
        <w:t>PO4         0.03    0.03    0.03    0.03    0.03    0.03                           !8</w:t>
      </w:r>
    </w:p>
    <w:p w14:paraId="23E25E04" w14:textId="77777777" w:rsidR="0041037A" w:rsidRPr="000527BA" w:rsidRDefault="0041037A">
      <w:pPr>
        <w:pStyle w:val="Examplebody"/>
        <w:rPr>
          <w:rStyle w:val="Cardexample1"/>
        </w:rPr>
      </w:pPr>
      <w:r w:rsidRPr="000527BA">
        <w:rPr>
          <w:rStyle w:val="Cardexample1"/>
        </w:rPr>
        <w:t>NH4         0.01    0.01    0.01    0.01    0.01    0.01                           !9</w:t>
      </w:r>
    </w:p>
    <w:p w14:paraId="3E3D7EEB" w14:textId="77777777" w:rsidR="0041037A" w:rsidRPr="000527BA" w:rsidRDefault="0041037A">
      <w:pPr>
        <w:pStyle w:val="Examplebody"/>
        <w:rPr>
          <w:rStyle w:val="Cardexample1"/>
        </w:rPr>
      </w:pPr>
      <w:r w:rsidRPr="000527BA">
        <w:rPr>
          <w:rStyle w:val="Cardexample1"/>
        </w:rPr>
        <w:t>NOX          0.3     0.3     0.3     0.3     0.3     0.3                           !10</w:t>
      </w:r>
    </w:p>
    <w:p w14:paraId="583AD171" w14:textId="77777777" w:rsidR="0041037A" w:rsidRPr="000527BA" w:rsidRDefault="0041037A">
      <w:pPr>
        <w:pStyle w:val="Examplebody"/>
        <w:rPr>
          <w:rStyle w:val="Cardexample1"/>
        </w:rPr>
      </w:pPr>
      <w:r w:rsidRPr="000527BA">
        <w:rPr>
          <w:rStyle w:val="Cardexample1"/>
        </w:rPr>
        <w:t>DSI          0.0     0.0     0.0     0.0     0.0     0.0                           !11</w:t>
      </w:r>
    </w:p>
    <w:p w14:paraId="6381AE3F" w14:textId="77777777" w:rsidR="0041037A" w:rsidRPr="000527BA" w:rsidRDefault="0041037A">
      <w:pPr>
        <w:pStyle w:val="Examplebody"/>
        <w:rPr>
          <w:rStyle w:val="Cardexample1"/>
        </w:rPr>
      </w:pPr>
      <w:r w:rsidRPr="000527BA">
        <w:rPr>
          <w:rStyle w:val="Cardexample1"/>
        </w:rPr>
        <w:t xml:space="preserve">PSI          0.0     0.0     0.0     0.0     0.0     0.0                           !12 </w:t>
      </w:r>
    </w:p>
    <w:p w14:paraId="01068AB2" w14:textId="77777777" w:rsidR="0041037A" w:rsidRPr="000527BA" w:rsidRDefault="0041037A">
      <w:pPr>
        <w:pStyle w:val="Examplebody"/>
        <w:rPr>
          <w:rStyle w:val="Cardexample1"/>
        </w:rPr>
      </w:pPr>
      <w:r w:rsidRPr="000527BA">
        <w:rPr>
          <w:rStyle w:val="Cardexample1"/>
        </w:rPr>
        <w:t>TFE          0.0     0.0     0.0     0.0     0.0     0.0                           !13</w:t>
      </w:r>
    </w:p>
    <w:p w14:paraId="7303800A" w14:textId="77777777" w:rsidR="0041037A" w:rsidRPr="000527BA" w:rsidRDefault="0041037A">
      <w:pPr>
        <w:pStyle w:val="Examplebody"/>
        <w:rPr>
          <w:rStyle w:val="Cardexample1"/>
        </w:rPr>
      </w:pPr>
      <w:r w:rsidRPr="000527BA">
        <w:rPr>
          <w:rStyle w:val="Cardexample1"/>
        </w:rPr>
        <w:t>LDOM         0.1     0.1     0.1     0.1     0.1     0.1                           !14</w:t>
      </w:r>
    </w:p>
    <w:p w14:paraId="6853F45F" w14:textId="77777777" w:rsidR="0041037A" w:rsidRPr="000527BA" w:rsidRDefault="0041037A">
      <w:pPr>
        <w:pStyle w:val="Examplebody"/>
        <w:rPr>
          <w:rStyle w:val="Cardexample1"/>
        </w:rPr>
      </w:pPr>
      <w:r w:rsidRPr="000527BA">
        <w:rPr>
          <w:rStyle w:val="Cardexample1"/>
        </w:rPr>
        <w:t>RDOM         0.1     0.1     0.1     0.1     0.1     0.1                           !15</w:t>
      </w:r>
    </w:p>
    <w:p w14:paraId="77D2C5BD" w14:textId="77777777" w:rsidR="0041037A" w:rsidRPr="000527BA" w:rsidRDefault="0041037A">
      <w:pPr>
        <w:pStyle w:val="Examplebody"/>
        <w:rPr>
          <w:rStyle w:val="Cardexample1"/>
        </w:rPr>
      </w:pPr>
      <w:r w:rsidRPr="000527BA">
        <w:rPr>
          <w:rStyle w:val="Cardexample1"/>
        </w:rPr>
        <w:t>LPOM         0.1     0.1     0.1     0.1     0.1     0.1                           !16</w:t>
      </w:r>
    </w:p>
    <w:p w14:paraId="6BF8CCB5" w14:textId="77777777" w:rsidR="0041037A" w:rsidRPr="000527BA" w:rsidRDefault="0041037A">
      <w:pPr>
        <w:pStyle w:val="Examplebody"/>
        <w:rPr>
          <w:rStyle w:val="Cardexample1"/>
        </w:rPr>
      </w:pPr>
      <w:r w:rsidRPr="000527BA">
        <w:rPr>
          <w:rStyle w:val="Cardexample1"/>
        </w:rPr>
        <w:t>RPOM         0.1     0.1     0.1     0.1     0.1     0.1                           !17</w:t>
      </w:r>
    </w:p>
    <w:p w14:paraId="42D22F12" w14:textId="77777777" w:rsidR="0041037A" w:rsidRPr="000527BA" w:rsidRDefault="0041037A">
      <w:pPr>
        <w:pStyle w:val="Examplebody"/>
        <w:rPr>
          <w:rStyle w:val="Cardexample1"/>
        </w:rPr>
      </w:pPr>
      <w:r w:rsidRPr="000527BA">
        <w:rPr>
          <w:rStyle w:val="Cardexample1"/>
        </w:rPr>
        <w:t>CBOD 1       0.0     0.0     0.0     0.0     0.0     0.0                           !18</w:t>
      </w:r>
    </w:p>
    <w:p w14:paraId="14648DFF" w14:textId="77777777" w:rsidR="0041037A" w:rsidRPr="000527BA" w:rsidRDefault="0041037A">
      <w:pPr>
        <w:pStyle w:val="Examplebody"/>
        <w:rPr>
          <w:rStyle w:val="Cardexample1"/>
        </w:rPr>
      </w:pPr>
      <w:r w:rsidRPr="000527BA">
        <w:rPr>
          <w:rStyle w:val="Cardexample1"/>
        </w:rPr>
        <w:t>CBOD 2       0.0     0.0     0.0     0.0     0.0     0.0                           !19</w:t>
      </w:r>
    </w:p>
    <w:p w14:paraId="70A83BE9" w14:textId="77777777" w:rsidR="0041037A" w:rsidRPr="000527BA" w:rsidRDefault="0041037A">
      <w:pPr>
        <w:pStyle w:val="Examplebody"/>
        <w:rPr>
          <w:rStyle w:val="Cardexample1"/>
        </w:rPr>
      </w:pPr>
      <w:r w:rsidRPr="000527BA">
        <w:rPr>
          <w:rStyle w:val="Cardexample1"/>
        </w:rPr>
        <w:t>CBOD 3       0.0     0.0     0.0     0.0     0.0     0.0                           !20</w:t>
      </w:r>
    </w:p>
    <w:p w14:paraId="010F5668" w14:textId="77777777" w:rsidR="0041037A" w:rsidRPr="000527BA" w:rsidRDefault="0041037A">
      <w:pPr>
        <w:pStyle w:val="Examplebody"/>
        <w:rPr>
          <w:rStyle w:val="Cardexample1"/>
        </w:rPr>
      </w:pPr>
      <w:r w:rsidRPr="000527BA">
        <w:rPr>
          <w:rStyle w:val="Cardexample1"/>
        </w:rPr>
        <w:t>CBOD 4       0.0     0.0     0.0     0.0     0.0     0.0                           !21</w:t>
      </w:r>
    </w:p>
    <w:p w14:paraId="44727187" w14:textId="77777777" w:rsidR="0041037A" w:rsidRPr="000527BA" w:rsidRDefault="0041037A">
      <w:pPr>
        <w:pStyle w:val="Examplebody"/>
        <w:rPr>
          <w:rStyle w:val="Cardexample1"/>
        </w:rPr>
      </w:pPr>
      <w:r w:rsidRPr="000527BA">
        <w:rPr>
          <w:rStyle w:val="Cardexample1"/>
        </w:rPr>
        <w:t>CBOD 5       0.0     0.0     0.0     0.0     0.0     0.0                           !22</w:t>
      </w:r>
    </w:p>
    <w:p w14:paraId="757A2627" w14:textId="77777777" w:rsidR="009D4DE4" w:rsidRPr="000527BA" w:rsidRDefault="009D4DE4" w:rsidP="009D4DE4">
      <w:pPr>
        <w:pStyle w:val="Examplebody"/>
        <w:rPr>
          <w:rStyle w:val="Cardexample1"/>
        </w:rPr>
      </w:pPr>
      <w:r w:rsidRPr="000527BA">
        <w:rPr>
          <w:rStyle w:val="Cardexample1"/>
        </w:rPr>
        <w:t>CBODP1       0.0     0.0     0.0     0.0     0.0     0.0                           !23</w:t>
      </w:r>
    </w:p>
    <w:p w14:paraId="6A1690DD" w14:textId="77777777" w:rsidR="009D4DE4" w:rsidRPr="000527BA" w:rsidRDefault="009D4DE4" w:rsidP="009D4DE4">
      <w:pPr>
        <w:pStyle w:val="Examplebody"/>
        <w:rPr>
          <w:rStyle w:val="Cardexample1"/>
        </w:rPr>
      </w:pPr>
      <w:r w:rsidRPr="000527BA">
        <w:rPr>
          <w:rStyle w:val="Cardexample1"/>
        </w:rPr>
        <w:t>CBODP2       0.0     0.0     0.0     0.0     0.0     0.0                           !24</w:t>
      </w:r>
    </w:p>
    <w:p w14:paraId="7EC0614C" w14:textId="77777777" w:rsidR="009D4DE4" w:rsidRPr="000527BA" w:rsidRDefault="009D4DE4" w:rsidP="009D4DE4">
      <w:pPr>
        <w:pStyle w:val="Examplebody"/>
        <w:rPr>
          <w:rStyle w:val="Cardexample1"/>
        </w:rPr>
      </w:pPr>
      <w:r w:rsidRPr="000527BA">
        <w:rPr>
          <w:rStyle w:val="Cardexample1"/>
        </w:rPr>
        <w:t>CBODP3       0.0     0.0     0.0     0.0     0.0     0.0                           !25</w:t>
      </w:r>
    </w:p>
    <w:p w14:paraId="356199D8" w14:textId="77777777" w:rsidR="009D4DE4" w:rsidRPr="000527BA" w:rsidRDefault="009D4DE4" w:rsidP="009D4DE4">
      <w:pPr>
        <w:pStyle w:val="Examplebody"/>
        <w:rPr>
          <w:rStyle w:val="Cardexample1"/>
        </w:rPr>
      </w:pPr>
      <w:r w:rsidRPr="000527BA">
        <w:rPr>
          <w:rStyle w:val="Cardexample1"/>
        </w:rPr>
        <w:t>CBODP4       0.0     0.0     0.0     0.0     0.0     0.0                           !26</w:t>
      </w:r>
    </w:p>
    <w:p w14:paraId="7C57C968" w14:textId="77777777" w:rsidR="009D4DE4" w:rsidRPr="000527BA" w:rsidRDefault="009D4DE4" w:rsidP="009D4DE4">
      <w:pPr>
        <w:pStyle w:val="Examplebody"/>
        <w:rPr>
          <w:rStyle w:val="Cardexample1"/>
        </w:rPr>
      </w:pPr>
      <w:r w:rsidRPr="000527BA">
        <w:rPr>
          <w:rStyle w:val="Cardexample1"/>
        </w:rPr>
        <w:t>CBODP5       0.0     0.0     0.0     0.0     0.0     0.0                           !27</w:t>
      </w:r>
    </w:p>
    <w:p w14:paraId="4ED6A818" w14:textId="77777777" w:rsidR="009D4DE4" w:rsidRPr="000527BA" w:rsidRDefault="009D4DE4" w:rsidP="009D4DE4">
      <w:pPr>
        <w:pStyle w:val="Examplebody"/>
        <w:rPr>
          <w:rStyle w:val="Cardexample1"/>
        </w:rPr>
      </w:pPr>
      <w:r w:rsidRPr="000527BA">
        <w:rPr>
          <w:rStyle w:val="Cardexample1"/>
        </w:rPr>
        <w:t>CBODN1       0.0     0.0     0.0     0.0     0.0     0.0                           !28</w:t>
      </w:r>
    </w:p>
    <w:p w14:paraId="1BFB90BD" w14:textId="77777777" w:rsidR="009D4DE4" w:rsidRPr="000527BA" w:rsidRDefault="009D4DE4" w:rsidP="009D4DE4">
      <w:pPr>
        <w:pStyle w:val="Examplebody"/>
        <w:rPr>
          <w:rStyle w:val="Cardexample1"/>
        </w:rPr>
      </w:pPr>
      <w:r w:rsidRPr="000527BA">
        <w:rPr>
          <w:rStyle w:val="Cardexample1"/>
        </w:rPr>
        <w:t>CBODN2       0.0     0.0     0.0     0.0     0.0     0.0                           !29</w:t>
      </w:r>
    </w:p>
    <w:p w14:paraId="1CEC6B58" w14:textId="77777777" w:rsidR="009D4DE4" w:rsidRPr="000527BA" w:rsidRDefault="009D4DE4" w:rsidP="009D4DE4">
      <w:pPr>
        <w:pStyle w:val="Examplebody"/>
        <w:rPr>
          <w:rStyle w:val="Cardexample1"/>
        </w:rPr>
      </w:pPr>
      <w:r w:rsidRPr="000527BA">
        <w:rPr>
          <w:rStyle w:val="Cardexample1"/>
        </w:rPr>
        <w:t>CBODN3       0.0     0.0     0.0     0.0     0.0     0.0                           !30</w:t>
      </w:r>
    </w:p>
    <w:p w14:paraId="34DEC9CA" w14:textId="77777777" w:rsidR="009D4DE4" w:rsidRPr="000527BA" w:rsidRDefault="009D4DE4" w:rsidP="009D4DE4">
      <w:pPr>
        <w:pStyle w:val="Examplebody"/>
        <w:rPr>
          <w:rStyle w:val="Cardexample1"/>
        </w:rPr>
      </w:pPr>
      <w:r w:rsidRPr="000527BA">
        <w:rPr>
          <w:rStyle w:val="Cardexample1"/>
        </w:rPr>
        <w:t>CBODN4       0.0     0.0     0.0     0.0     0.0     0.0                           !31</w:t>
      </w:r>
    </w:p>
    <w:p w14:paraId="61F01469" w14:textId="77777777" w:rsidR="009D4DE4" w:rsidRPr="000527BA" w:rsidRDefault="009D4DE4" w:rsidP="009D4DE4">
      <w:pPr>
        <w:pStyle w:val="Examplebody"/>
      </w:pPr>
      <w:r w:rsidRPr="000527BA">
        <w:rPr>
          <w:rStyle w:val="Cardexample1"/>
        </w:rPr>
        <w:t>CBODN5       0.0     0.0     0.0     0.0     0.0     0.0                           !32</w:t>
      </w:r>
    </w:p>
    <w:p w14:paraId="524BEBAA" w14:textId="77777777" w:rsidR="0041037A" w:rsidRPr="000527BA" w:rsidRDefault="0041037A">
      <w:pPr>
        <w:pStyle w:val="Examplebody"/>
        <w:rPr>
          <w:rStyle w:val="Cardexample1"/>
        </w:rPr>
      </w:pPr>
      <w:r w:rsidRPr="000527BA">
        <w:rPr>
          <w:rStyle w:val="Cardexample1"/>
        </w:rPr>
        <w:t>ALGAE        0.1     0.1     0.1     0.1     0.1     0</w:t>
      </w:r>
      <w:r w:rsidR="009D4DE4" w:rsidRPr="000527BA">
        <w:rPr>
          <w:rStyle w:val="Cardexample1"/>
        </w:rPr>
        <w:t>.1                           !33</w:t>
      </w:r>
    </w:p>
    <w:p w14:paraId="459CCBB3" w14:textId="77777777" w:rsidR="0041037A" w:rsidRPr="000527BA" w:rsidRDefault="0041037A">
      <w:pPr>
        <w:pStyle w:val="Examplebody"/>
        <w:rPr>
          <w:rStyle w:val="Cardexample1"/>
        </w:rPr>
      </w:pPr>
      <w:r w:rsidRPr="000527BA">
        <w:rPr>
          <w:rStyle w:val="Cardexample1"/>
        </w:rPr>
        <w:t>DO          12.0    12.0    12.0    12.0    12.0    12</w:t>
      </w:r>
      <w:r w:rsidR="009D4DE4" w:rsidRPr="000527BA">
        <w:rPr>
          <w:rStyle w:val="Cardexample1"/>
        </w:rPr>
        <w:t>.0                           !34</w:t>
      </w:r>
    </w:p>
    <w:p w14:paraId="2B3F5DEE" w14:textId="77777777" w:rsidR="0041037A" w:rsidRPr="000527BA" w:rsidRDefault="0041037A">
      <w:pPr>
        <w:pStyle w:val="Examplebody"/>
        <w:rPr>
          <w:rStyle w:val="Cardexample1"/>
        </w:rPr>
      </w:pPr>
      <w:r w:rsidRPr="000527BA">
        <w:rPr>
          <w:rStyle w:val="Cardexample1"/>
        </w:rPr>
        <w:t xml:space="preserve">TIC          5.0     5.0     5.0     5.0     5.0     5.0     </w:t>
      </w:r>
      <w:r w:rsidR="009D4DE4" w:rsidRPr="000527BA">
        <w:rPr>
          <w:rStyle w:val="Cardexample1"/>
        </w:rPr>
        <w:t xml:space="preserve">                      !35</w:t>
      </w:r>
    </w:p>
    <w:p w14:paraId="39034D60" w14:textId="77777777" w:rsidR="0041037A" w:rsidRPr="000527BA" w:rsidRDefault="0041037A">
      <w:pPr>
        <w:pStyle w:val="Examplebody"/>
        <w:rPr>
          <w:rStyle w:val="Cardexample1"/>
        </w:rPr>
      </w:pPr>
      <w:r w:rsidRPr="000527BA">
        <w:rPr>
          <w:rStyle w:val="Cardexample1"/>
        </w:rPr>
        <w:t>ALK         19.8    19.8    19.8    19.8    19.8    19</w:t>
      </w:r>
      <w:r w:rsidR="009D4DE4" w:rsidRPr="000527BA">
        <w:rPr>
          <w:rStyle w:val="Cardexample1"/>
        </w:rPr>
        <w:t>.8                           !36</w:t>
      </w:r>
    </w:p>
    <w:p w14:paraId="4EBC3484" w14:textId="77777777" w:rsidR="00865CD8" w:rsidRPr="000527BA" w:rsidRDefault="00865CD8" w:rsidP="00865CD8">
      <w:pPr>
        <w:pStyle w:val="Examplebody"/>
        <w:rPr>
          <w:rStyle w:val="Cardexample1"/>
        </w:rPr>
      </w:pPr>
      <w:r w:rsidRPr="000527BA">
        <w:rPr>
          <w:rStyle w:val="Cardexample1"/>
        </w:rPr>
        <w:t>ZOO1      0.1000    0.10    0.10    0.10    0.10    0.</w:t>
      </w:r>
      <w:r w:rsidR="009D4DE4" w:rsidRPr="000527BA">
        <w:rPr>
          <w:rStyle w:val="Cardexample1"/>
        </w:rPr>
        <w:t>10                           !37</w:t>
      </w:r>
    </w:p>
    <w:p w14:paraId="25378139" w14:textId="77777777" w:rsidR="00865CD8" w:rsidRPr="000527BA" w:rsidRDefault="00865CD8" w:rsidP="00865CD8">
      <w:pPr>
        <w:pStyle w:val="Examplebody"/>
        <w:rPr>
          <w:rStyle w:val="Cardexample1"/>
        </w:rPr>
      </w:pPr>
      <w:r w:rsidRPr="000527BA">
        <w:rPr>
          <w:rStyle w:val="Cardexample1"/>
        </w:rPr>
        <w:t xml:space="preserve">LDOM_P    0.0005   0.005   </w:t>
      </w:r>
      <w:proofErr w:type="gramStart"/>
      <w:r w:rsidRPr="000527BA">
        <w:rPr>
          <w:rStyle w:val="Cardexample1"/>
        </w:rPr>
        <w:t>0.005  0.0005</w:t>
      </w:r>
      <w:proofErr w:type="gramEnd"/>
      <w:r w:rsidRPr="000527BA">
        <w:rPr>
          <w:rStyle w:val="Cardexample1"/>
        </w:rPr>
        <w:t xml:space="preserve">   0.005   0.005   </w:t>
      </w:r>
      <w:r w:rsidRPr="000527BA">
        <w:t xml:space="preserve"> </w:t>
      </w:r>
      <w:r w:rsidRPr="000527BA">
        <w:rPr>
          <w:rStyle w:val="Cardexample1"/>
        </w:rPr>
        <w:t xml:space="preserve">   </w:t>
      </w:r>
      <w:r w:rsidRPr="000527BA">
        <w:t xml:space="preserve">                    !</w:t>
      </w:r>
      <w:r w:rsidR="009D4DE4" w:rsidRPr="000527BA">
        <w:t>38</w:t>
      </w:r>
    </w:p>
    <w:p w14:paraId="5D65364E" w14:textId="77777777" w:rsidR="00865CD8" w:rsidRPr="000527BA" w:rsidRDefault="00865CD8" w:rsidP="00865CD8">
      <w:pPr>
        <w:pStyle w:val="Examplebody"/>
        <w:rPr>
          <w:rStyle w:val="Cardexample1"/>
        </w:rPr>
      </w:pPr>
      <w:r w:rsidRPr="000527BA">
        <w:rPr>
          <w:rStyle w:val="Cardexample1"/>
        </w:rPr>
        <w:t xml:space="preserve">RDOM_P    0.0005   0.005   </w:t>
      </w:r>
      <w:proofErr w:type="gramStart"/>
      <w:r w:rsidRPr="000527BA">
        <w:rPr>
          <w:rStyle w:val="Cardexample1"/>
        </w:rPr>
        <w:t>0.005  0.0005</w:t>
      </w:r>
      <w:proofErr w:type="gramEnd"/>
      <w:r w:rsidRPr="000527BA">
        <w:rPr>
          <w:rStyle w:val="Cardexample1"/>
        </w:rPr>
        <w:t xml:space="preserve">   0.005   0.005   </w:t>
      </w:r>
      <w:r w:rsidRPr="000527BA">
        <w:t xml:space="preserve"> </w:t>
      </w:r>
      <w:r w:rsidR="009D4DE4" w:rsidRPr="000527BA">
        <w:rPr>
          <w:rStyle w:val="Cardexample1"/>
        </w:rPr>
        <w:t xml:space="preserve">                       !39</w:t>
      </w:r>
    </w:p>
    <w:p w14:paraId="0EE13CEF" w14:textId="77777777" w:rsidR="00865CD8" w:rsidRPr="000527BA" w:rsidRDefault="00865CD8" w:rsidP="00865CD8">
      <w:pPr>
        <w:pStyle w:val="Examplebody"/>
        <w:rPr>
          <w:rStyle w:val="Cardexample1"/>
        </w:rPr>
      </w:pPr>
      <w:r w:rsidRPr="000527BA">
        <w:rPr>
          <w:rStyle w:val="Cardexample1"/>
        </w:rPr>
        <w:t xml:space="preserve">LPOM_P    0.0005   0.005   </w:t>
      </w:r>
      <w:proofErr w:type="gramStart"/>
      <w:r w:rsidRPr="000527BA">
        <w:rPr>
          <w:rStyle w:val="Cardexample1"/>
        </w:rPr>
        <w:t>0.005  0.0005</w:t>
      </w:r>
      <w:proofErr w:type="gramEnd"/>
      <w:r w:rsidRPr="000527BA">
        <w:rPr>
          <w:rStyle w:val="Cardexample1"/>
        </w:rPr>
        <w:t xml:space="preserve">   0.005   0.005   </w:t>
      </w:r>
      <w:r w:rsidRPr="000527BA">
        <w:t xml:space="preserve"> </w:t>
      </w:r>
      <w:r w:rsidR="009D4DE4" w:rsidRPr="000527BA">
        <w:rPr>
          <w:rStyle w:val="Cardexample1"/>
        </w:rPr>
        <w:t xml:space="preserve">                       !40</w:t>
      </w:r>
    </w:p>
    <w:p w14:paraId="71EB5432" w14:textId="77777777" w:rsidR="00865CD8" w:rsidRPr="000527BA" w:rsidRDefault="00865CD8" w:rsidP="00865CD8">
      <w:pPr>
        <w:pStyle w:val="Examplebody"/>
        <w:rPr>
          <w:rStyle w:val="Cardexample1"/>
        </w:rPr>
      </w:pPr>
      <w:r w:rsidRPr="000527BA">
        <w:rPr>
          <w:rStyle w:val="Cardexample1"/>
        </w:rPr>
        <w:t xml:space="preserve">RPOM_P    0.0005   0.005   </w:t>
      </w:r>
      <w:proofErr w:type="gramStart"/>
      <w:r w:rsidRPr="000527BA">
        <w:rPr>
          <w:rStyle w:val="Cardexample1"/>
        </w:rPr>
        <w:t>0.005  0.0005</w:t>
      </w:r>
      <w:proofErr w:type="gramEnd"/>
      <w:r w:rsidRPr="000527BA">
        <w:rPr>
          <w:rStyle w:val="Cardexample1"/>
        </w:rPr>
        <w:t xml:space="preserve">   0.005   0.005   </w:t>
      </w:r>
      <w:r w:rsidRPr="000527BA">
        <w:t xml:space="preserve"> </w:t>
      </w:r>
      <w:r w:rsidR="009D4DE4" w:rsidRPr="000527BA">
        <w:rPr>
          <w:rStyle w:val="Cardexample1"/>
        </w:rPr>
        <w:t xml:space="preserve">                       !41</w:t>
      </w:r>
    </w:p>
    <w:p w14:paraId="6C09E4EB" w14:textId="77777777" w:rsidR="00865CD8" w:rsidRPr="000527BA" w:rsidRDefault="00865CD8" w:rsidP="00865CD8">
      <w:pPr>
        <w:pStyle w:val="Examplebody"/>
        <w:rPr>
          <w:rStyle w:val="Cardexample1"/>
        </w:rPr>
      </w:pPr>
      <w:r w:rsidRPr="000527BA">
        <w:rPr>
          <w:rStyle w:val="Cardexample1"/>
        </w:rPr>
        <w:t xml:space="preserve">LDOM_N    0.0080   0.080   </w:t>
      </w:r>
      <w:proofErr w:type="gramStart"/>
      <w:r w:rsidRPr="000527BA">
        <w:rPr>
          <w:rStyle w:val="Cardexample1"/>
        </w:rPr>
        <w:t>0.080  0.0080</w:t>
      </w:r>
      <w:proofErr w:type="gramEnd"/>
      <w:r w:rsidRPr="000527BA">
        <w:rPr>
          <w:rStyle w:val="Cardexample1"/>
        </w:rPr>
        <w:t xml:space="preserve">   0.080   0.080   </w:t>
      </w:r>
      <w:r w:rsidRPr="000527BA">
        <w:t xml:space="preserve"> </w:t>
      </w:r>
      <w:r w:rsidR="009D4DE4" w:rsidRPr="000527BA">
        <w:rPr>
          <w:rStyle w:val="Cardexample1"/>
        </w:rPr>
        <w:t xml:space="preserve">                       !42</w:t>
      </w:r>
    </w:p>
    <w:p w14:paraId="529FF4CB" w14:textId="77777777" w:rsidR="00865CD8" w:rsidRPr="000527BA" w:rsidRDefault="00865CD8" w:rsidP="00865CD8">
      <w:pPr>
        <w:pStyle w:val="Examplebody"/>
      </w:pPr>
      <w:r w:rsidRPr="000527BA">
        <w:rPr>
          <w:rStyle w:val="Cardexample1"/>
        </w:rPr>
        <w:t xml:space="preserve">RDOM_N    0.0080   0.080   </w:t>
      </w:r>
      <w:proofErr w:type="gramStart"/>
      <w:r w:rsidRPr="000527BA">
        <w:rPr>
          <w:rStyle w:val="Cardexample1"/>
        </w:rPr>
        <w:t>0.080  0.0005</w:t>
      </w:r>
      <w:proofErr w:type="gramEnd"/>
      <w:r w:rsidRPr="000527BA">
        <w:rPr>
          <w:rStyle w:val="Cardexample1"/>
        </w:rPr>
        <w:t xml:space="preserve">   0.080   0.080   </w:t>
      </w:r>
      <w:r w:rsidRPr="000527BA">
        <w:t xml:space="preserve"> </w:t>
      </w:r>
      <w:r w:rsidRPr="000527BA">
        <w:rPr>
          <w:rStyle w:val="Cardexample1"/>
        </w:rPr>
        <w:t xml:space="preserve">                       !</w:t>
      </w:r>
      <w:r w:rsidR="009D4DE4" w:rsidRPr="000527BA">
        <w:rPr>
          <w:rStyle w:val="Cardexample1"/>
        </w:rPr>
        <w:t>43</w:t>
      </w:r>
    </w:p>
    <w:p w14:paraId="5D7EFF76" w14:textId="77777777" w:rsidR="00865CD8" w:rsidRPr="000527BA" w:rsidRDefault="00865CD8" w:rsidP="00865CD8">
      <w:pPr>
        <w:pStyle w:val="Examplebody"/>
        <w:rPr>
          <w:rStyle w:val="Cardexample1"/>
        </w:rPr>
      </w:pPr>
      <w:r w:rsidRPr="000527BA">
        <w:rPr>
          <w:rStyle w:val="Cardexample1"/>
        </w:rPr>
        <w:t xml:space="preserve">LPOM_N    0.0080   0.080   </w:t>
      </w:r>
      <w:proofErr w:type="gramStart"/>
      <w:r w:rsidRPr="000527BA">
        <w:rPr>
          <w:rStyle w:val="Cardexample1"/>
        </w:rPr>
        <w:t>0.080  0.0080</w:t>
      </w:r>
      <w:proofErr w:type="gramEnd"/>
      <w:r w:rsidRPr="000527BA">
        <w:rPr>
          <w:rStyle w:val="Cardexample1"/>
        </w:rPr>
        <w:t xml:space="preserve">   0.080   0.080   </w:t>
      </w:r>
      <w:r w:rsidRPr="000527BA">
        <w:t xml:space="preserve"> </w:t>
      </w:r>
      <w:r w:rsidR="009D4DE4" w:rsidRPr="000527BA">
        <w:rPr>
          <w:rStyle w:val="Cardexample1"/>
        </w:rPr>
        <w:t xml:space="preserve">                       !44</w:t>
      </w:r>
    </w:p>
    <w:p w14:paraId="6C1B4B66" w14:textId="77777777" w:rsidR="00865CD8" w:rsidRPr="000527BA" w:rsidRDefault="00865CD8" w:rsidP="00865CD8">
      <w:pPr>
        <w:pStyle w:val="Examplebody"/>
        <w:rPr>
          <w:rStyle w:val="Cardexample1"/>
        </w:rPr>
      </w:pPr>
      <w:r w:rsidRPr="000527BA">
        <w:rPr>
          <w:rStyle w:val="Cardexample1"/>
        </w:rPr>
        <w:t xml:space="preserve">RPOM_N    0.0080   0.080   </w:t>
      </w:r>
      <w:proofErr w:type="gramStart"/>
      <w:r w:rsidRPr="000527BA">
        <w:rPr>
          <w:rStyle w:val="Cardexample1"/>
        </w:rPr>
        <w:t>0.080  0.0080</w:t>
      </w:r>
      <w:proofErr w:type="gramEnd"/>
      <w:r w:rsidRPr="000527BA">
        <w:rPr>
          <w:rStyle w:val="Cardexample1"/>
        </w:rPr>
        <w:t xml:space="preserve">   0.080   0.080   </w:t>
      </w:r>
      <w:r w:rsidRPr="000527BA">
        <w:t xml:space="preserve"> </w:t>
      </w:r>
      <w:r w:rsidR="009D4DE4" w:rsidRPr="000527BA">
        <w:rPr>
          <w:rStyle w:val="Cardexample1"/>
        </w:rPr>
        <w:t xml:space="preserve">                       !45</w:t>
      </w:r>
    </w:p>
    <w:p w14:paraId="6E2879B8" w14:textId="77777777" w:rsidR="0041037A" w:rsidRPr="000527BA" w:rsidRDefault="0041037A">
      <w:pPr>
        <w:pStyle w:val="Examplebody"/>
        <w:rPr>
          <w:rStyle w:val="Cardexample1"/>
        </w:rPr>
      </w:pPr>
    </w:p>
    <w:p w14:paraId="21D276D1" w14:textId="77777777" w:rsidR="0041037A" w:rsidRPr="000527BA" w:rsidRDefault="0041037A">
      <w:pPr>
        <w:pStyle w:val="Examplebody"/>
        <w:rPr>
          <w:rStyle w:val="Cardexample1"/>
        </w:rPr>
      </w:pPr>
      <w:r w:rsidRPr="000527BA">
        <w:rPr>
          <w:rStyle w:val="Cardexample1"/>
        </w:rPr>
        <w:t xml:space="preserve">CST PRINT </w:t>
      </w:r>
      <w:proofErr w:type="gramStart"/>
      <w:r w:rsidRPr="000527BA">
        <w:rPr>
          <w:rStyle w:val="Cardexample1"/>
        </w:rPr>
        <w:t xml:space="preserve">CPRWBC  </w:t>
      </w:r>
      <w:proofErr w:type="spellStart"/>
      <w:r w:rsidRPr="000527BA">
        <w:rPr>
          <w:rStyle w:val="Cardexample1"/>
        </w:rPr>
        <w:t>CPRWBC</w:t>
      </w:r>
      <w:proofErr w:type="spellEnd"/>
      <w:proofErr w:type="gram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p>
    <w:p w14:paraId="2224E3DA"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7C45F74F" w14:textId="77777777" w:rsidR="0041037A" w:rsidRPr="000527BA" w:rsidRDefault="0041037A">
      <w:pPr>
        <w:pStyle w:val="Examplebody"/>
        <w:rPr>
          <w:rStyle w:val="Cardexample1"/>
        </w:rPr>
      </w:pPr>
      <w:r w:rsidRPr="000527BA">
        <w:rPr>
          <w:rStyle w:val="Cardexample1"/>
        </w:rPr>
        <w:t xml:space="preserve">AGE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w:t>
      </w:r>
    </w:p>
    <w:p w14:paraId="232D9F17"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283D05E8"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w:t>
      </w:r>
    </w:p>
    <w:p w14:paraId="481852DF"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68301AB0"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187CBE70" w14:textId="77777777" w:rsidR="0041037A" w:rsidRPr="000527BA" w:rsidRDefault="0041037A">
      <w:pPr>
        <w:pStyle w:val="Examplebody"/>
        <w:rPr>
          <w:rStyle w:val="Cardexample1"/>
        </w:rPr>
      </w:pPr>
      <w:r w:rsidRPr="000527BA">
        <w:rPr>
          <w:rStyle w:val="Cardexample1"/>
        </w:rPr>
        <w:t xml:space="preserve">ISS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04A282C4"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697F55E5"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550F10FA" w14:textId="77777777" w:rsidR="0041037A" w:rsidRPr="000527BA" w:rsidRDefault="0041037A">
      <w:pPr>
        <w:pStyle w:val="Examplebody"/>
        <w:rPr>
          <w:rStyle w:val="Cardexample1"/>
        </w:rPr>
      </w:pPr>
      <w:r w:rsidRPr="000527BA">
        <w:rPr>
          <w:rStyle w:val="Cardexample1"/>
        </w:rPr>
        <w:lastRenderedPageBreak/>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3E0B180B" w14:textId="77777777" w:rsidR="0041037A" w:rsidRPr="000527BA" w:rsidRDefault="0041037A">
      <w:pPr>
        <w:pStyle w:val="Examplebody"/>
        <w:rPr>
          <w:rStyle w:val="Cardexample1"/>
        </w:rPr>
      </w:pPr>
      <w:r w:rsidRPr="000527BA">
        <w:rPr>
          <w:rStyle w:val="Cardexample1"/>
        </w:rPr>
        <w:t xml:space="preserve">DSI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4AA633F0" w14:textId="77777777" w:rsidR="0041037A" w:rsidRPr="000527BA" w:rsidRDefault="0041037A">
      <w:pPr>
        <w:pStyle w:val="Examplebody"/>
        <w:rPr>
          <w:rStyle w:val="Cardexample1"/>
        </w:rPr>
      </w:pPr>
      <w:r w:rsidRPr="000527BA">
        <w:rPr>
          <w:rStyle w:val="Cardexample1"/>
        </w:rPr>
        <w:t xml:space="preserve">PSI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65236523" w14:textId="77777777" w:rsidR="0041037A" w:rsidRPr="000527BA" w:rsidRDefault="0041037A">
      <w:pPr>
        <w:pStyle w:val="Examplebody"/>
        <w:rPr>
          <w:rStyle w:val="Cardexample1"/>
        </w:rPr>
      </w:pPr>
      <w:r w:rsidRPr="000527BA">
        <w:rPr>
          <w:rStyle w:val="Cardexample1"/>
        </w:rPr>
        <w:t xml:space="preserve">TFE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19EBDF96"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08ED383D"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0F933F39" w14:textId="77777777" w:rsidR="0041037A" w:rsidRPr="000527BA" w:rsidRDefault="0041037A">
      <w:pPr>
        <w:pStyle w:val="Examplebody"/>
        <w:rPr>
          <w:rStyle w:val="Cardexample1"/>
        </w:rPr>
      </w:pPr>
      <w:r w:rsidRPr="000527BA">
        <w:rPr>
          <w:rStyle w:val="Cardexample1"/>
        </w:rPr>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1EED36FD"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0D63541E"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369EABF6"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0037C487"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767B1F72"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6C723F4A"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75F2F13E"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041DBF01"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04353700"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088B9FDE"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6F80C935"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3AB3F3FC"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24A3DC98"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3D528916"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2261F0FA"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22667473" w14:textId="77777777" w:rsidR="009D4DE4" w:rsidRPr="000527BA" w:rsidRDefault="009D4DE4" w:rsidP="009D4DE4">
      <w:pPr>
        <w:pStyle w:val="Examplebody"/>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4F8E1A25" w14:textId="77777777" w:rsidR="0041037A" w:rsidRPr="000527BA" w:rsidRDefault="0041037A">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198DEA64" w14:textId="77777777" w:rsidR="0041037A" w:rsidRPr="000527BA" w:rsidRDefault="0041037A">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7465B5D9" w14:textId="77777777" w:rsidR="0041037A" w:rsidRPr="000527BA" w:rsidRDefault="0041037A">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3</w:t>
      </w:r>
      <w:r w:rsidRPr="000527BA">
        <w:rPr>
          <w:rStyle w:val="Cardexample1"/>
        </w:rPr>
        <w:t>5</w:t>
      </w:r>
    </w:p>
    <w:p w14:paraId="7CFE3685" w14:textId="77777777" w:rsidR="0041037A" w:rsidRPr="000527BA" w:rsidRDefault="0041037A">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3</w:t>
      </w:r>
      <w:r w:rsidRPr="000527BA">
        <w:rPr>
          <w:rStyle w:val="Cardexample1"/>
        </w:rPr>
        <w:t>6</w:t>
      </w:r>
    </w:p>
    <w:p w14:paraId="3F7E93B6" w14:textId="77777777" w:rsidR="00AD4F8B" w:rsidRPr="000527BA" w:rsidRDefault="00AD4F8B" w:rsidP="00AD4F8B">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7</w:t>
      </w:r>
    </w:p>
    <w:p w14:paraId="75F58FA5" w14:textId="77777777" w:rsidR="00AD4F8B" w:rsidRPr="000527BA" w:rsidRDefault="00AD4F8B" w:rsidP="00AD4F8B">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8</w:t>
      </w:r>
    </w:p>
    <w:p w14:paraId="6894A7AC" w14:textId="77777777" w:rsidR="00AD4F8B" w:rsidRPr="000527BA" w:rsidRDefault="00AD4F8B" w:rsidP="00AD4F8B">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9</w:t>
      </w:r>
    </w:p>
    <w:p w14:paraId="29F15FB5" w14:textId="77777777" w:rsidR="00AD4F8B" w:rsidRPr="000527BA" w:rsidRDefault="00AD4F8B" w:rsidP="00AD4F8B">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0</w:t>
      </w:r>
    </w:p>
    <w:p w14:paraId="2BF15DA6" w14:textId="77777777" w:rsidR="00AD4F8B" w:rsidRPr="000527BA" w:rsidRDefault="00AD4F8B" w:rsidP="00AD4F8B">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1</w:t>
      </w:r>
    </w:p>
    <w:p w14:paraId="65A27A4D" w14:textId="77777777" w:rsidR="00AD4F8B" w:rsidRPr="000527BA" w:rsidRDefault="00AD4F8B" w:rsidP="00AD4F8B">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2</w:t>
      </w:r>
    </w:p>
    <w:p w14:paraId="253AC360" w14:textId="77777777" w:rsidR="00AD4F8B" w:rsidRPr="000527BA" w:rsidRDefault="00AD4F8B" w:rsidP="00AD4F8B">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3</w:t>
      </w:r>
    </w:p>
    <w:p w14:paraId="5A6606D3" w14:textId="77777777" w:rsidR="00AD4F8B" w:rsidRPr="000527BA" w:rsidRDefault="00AD4F8B" w:rsidP="00AD4F8B">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4</w:t>
      </w:r>
    </w:p>
    <w:p w14:paraId="1720BB66" w14:textId="77777777" w:rsidR="00AD4F8B" w:rsidRPr="000527BA" w:rsidRDefault="00AD4F8B" w:rsidP="00AD4F8B">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5</w:t>
      </w:r>
    </w:p>
    <w:p w14:paraId="5DC1FD5D" w14:textId="77777777" w:rsidR="0041037A" w:rsidRPr="000527BA" w:rsidRDefault="0041037A">
      <w:pPr>
        <w:pStyle w:val="Examplebody"/>
        <w:rPr>
          <w:rStyle w:val="Cardexample1"/>
        </w:rPr>
      </w:pPr>
    </w:p>
    <w:p w14:paraId="7621B34C" w14:textId="77777777" w:rsidR="0041037A" w:rsidRPr="000527BA" w:rsidRDefault="0041037A">
      <w:pPr>
        <w:pStyle w:val="Examplebody"/>
        <w:rPr>
          <w:rStyle w:val="Cardexample1"/>
        </w:rPr>
      </w:pPr>
      <w:r w:rsidRPr="000527BA">
        <w:rPr>
          <w:rStyle w:val="Cardexample1"/>
        </w:rPr>
        <w:t xml:space="preserve">CIN CON   </w:t>
      </w:r>
      <w:proofErr w:type="gramStart"/>
      <w:r w:rsidRPr="000527BA">
        <w:rPr>
          <w:rStyle w:val="Cardexample1"/>
        </w:rPr>
        <w:t xml:space="preserve">CINBRC  </w:t>
      </w:r>
      <w:proofErr w:type="spellStart"/>
      <w:r w:rsidRPr="000527BA">
        <w:rPr>
          <w:rStyle w:val="Cardexample1"/>
        </w:rPr>
        <w:t>CINBRC</w:t>
      </w:r>
      <w:proofErr w:type="spellEnd"/>
      <w:proofErr w:type="gram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p>
    <w:p w14:paraId="05E854A3"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3D03A59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FF46A6C" w14:textId="77777777" w:rsidR="0041037A" w:rsidRPr="000527BA" w:rsidRDefault="0041037A">
      <w:pPr>
        <w:pStyle w:val="Examplebody"/>
        <w:rPr>
          <w:rStyle w:val="Cardexample1"/>
        </w:rPr>
      </w:pPr>
      <w:r w:rsidRPr="000527BA">
        <w:rPr>
          <w:rStyle w:val="Cardexample1"/>
        </w:rPr>
        <w:t xml:space="preserve">AGE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6EA37F88"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1607D7E"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3DBB12A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CC68BBF"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w:t>
      </w:r>
    </w:p>
    <w:p w14:paraId="77EBEF6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14B6A01"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352E755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2576CCE"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7EF6068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F6483BE" w14:textId="77777777" w:rsidR="0041037A" w:rsidRPr="000527BA" w:rsidRDefault="0041037A">
      <w:pPr>
        <w:pStyle w:val="Examplebody"/>
        <w:rPr>
          <w:rStyle w:val="Cardexample1"/>
        </w:rPr>
      </w:pPr>
      <w:r w:rsidRPr="000527BA">
        <w:rPr>
          <w:rStyle w:val="Cardexample1"/>
        </w:rPr>
        <w:t xml:space="preserve">ISS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0E1ED3B0"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FABBB3D"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0A3AE4C3"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066B8E7"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4FD021E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EB1664B" w14:textId="77777777" w:rsidR="0041037A" w:rsidRPr="000527BA" w:rsidRDefault="0041037A">
      <w:pPr>
        <w:pStyle w:val="Examplebody"/>
        <w:rPr>
          <w:rStyle w:val="Cardexample1"/>
        </w:rPr>
      </w:pPr>
      <w:r w:rsidRPr="000527BA">
        <w:rPr>
          <w:rStyle w:val="Cardexample1"/>
        </w:rPr>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76AE411B"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6049E60" w14:textId="77777777" w:rsidR="0041037A" w:rsidRPr="000527BA" w:rsidRDefault="0041037A">
      <w:pPr>
        <w:pStyle w:val="Examplebody"/>
        <w:rPr>
          <w:rStyle w:val="Cardexample1"/>
        </w:rPr>
      </w:pPr>
      <w:r w:rsidRPr="000527BA">
        <w:rPr>
          <w:rStyle w:val="Cardexample1"/>
        </w:rPr>
        <w:t xml:space="preserve">DSI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4A3C7C33"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0D759AA1" w14:textId="77777777" w:rsidR="0041037A" w:rsidRPr="000527BA" w:rsidRDefault="0041037A">
      <w:pPr>
        <w:pStyle w:val="Examplebody"/>
        <w:rPr>
          <w:rStyle w:val="Cardexample1"/>
        </w:rPr>
      </w:pPr>
      <w:r w:rsidRPr="000527BA">
        <w:rPr>
          <w:rStyle w:val="Cardexample1"/>
        </w:rPr>
        <w:t xml:space="preserve">PSI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73B9CDC1"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A1758F4" w14:textId="77777777" w:rsidR="0041037A" w:rsidRPr="000527BA" w:rsidRDefault="0041037A">
      <w:pPr>
        <w:pStyle w:val="Examplebody"/>
        <w:rPr>
          <w:rStyle w:val="Cardexample1"/>
        </w:rPr>
      </w:pPr>
      <w:r w:rsidRPr="000527BA">
        <w:rPr>
          <w:rStyle w:val="Cardexample1"/>
        </w:rPr>
        <w:t xml:space="preserve">TFE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2CBC5B96"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51126641"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49E9A08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2BF6D5A"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24D2CC2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5EF697C" w14:textId="77777777" w:rsidR="0041037A" w:rsidRPr="000527BA" w:rsidRDefault="0041037A">
      <w:pPr>
        <w:pStyle w:val="Examplebody"/>
        <w:rPr>
          <w:rStyle w:val="Cardexample1"/>
        </w:rPr>
      </w:pPr>
      <w:r w:rsidRPr="000527BA">
        <w:rPr>
          <w:rStyle w:val="Cardexample1"/>
        </w:rPr>
        <w:lastRenderedPageBreak/>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0CAE880D"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EA61193"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63FCE66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81EF6FE"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56F673B8"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7C24704"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032B30E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AFF0C12"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157ECA5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C250DC6"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748E382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F0DE89F"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23A1E053"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4278B59"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!23</w:t>
      </w:r>
    </w:p>
    <w:p w14:paraId="4C199BD7"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D7C5E07"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!24</w:t>
      </w:r>
    </w:p>
    <w:p w14:paraId="772FDAA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1E33326"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!25</w:t>
      </w:r>
    </w:p>
    <w:p w14:paraId="042DF89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2A5C29E"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!26</w:t>
      </w:r>
    </w:p>
    <w:p w14:paraId="5C282677"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B5896B3"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!27</w:t>
      </w:r>
    </w:p>
    <w:p w14:paraId="609A00FB"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F24809E"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!28</w:t>
      </w:r>
    </w:p>
    <w:p w14:paraId="0666E24D"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4046097"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!29</w:t>
      </w:r>
    </w:p>
    <w:p w14:paraId="26FA58A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D2893D3"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!30</w:t>
      </w:r>
    </w:p>
    <w:p w14:paraId="48BC0195"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F959BC0"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!31</w:t>
      </w:r>
    </w:p>
    <w:p w14:paraId="598500C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E7C6940" w14:textId="77777777" w:rsidR="009D4DE4" w:rsidRPr="000527BA" w:rsidRDefault="009D4DE4" w:rsidP="009D4DE4">
      <w:pPr>
        <w:pStyle w:val="Examplebody"/>
        <w:rPr>
          <w:rStyle w:val="Cardexample1"/>
        </w:rPr>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!32</w:t>
      </w:r>
    </w:p>
    <w:p w14:paraId="65DE9F9A" w14:textId="77777777" w:rsidR="009D4DE4" w:rsidRPr="000527BA" w:rsidRDefault="009D4DE4" w:rsidP="009D4DE4">
      <w:pPr>
        <w:pStyle w:val="Examplebody"/>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89DD19B" w14:textId="77777777" w:rsidR="0041037A" w:rsidRPr="000527BA" w:rsidRDefault="0041037A">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!33</w:t>
      </w:r>
    </w:p>
    <w:p w14:paraId="497EE80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498EBCD" w14:textId="77777777" w:rsidR="0041037A" w:rsidRPr="000527BA" w:rsidRDefault="0041037A">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w:t>
      </w:r>
      <w:r w:rsidR="009D4DE4" w:rsidRPr="000527BA">
        <w:rPr>
          <w:rStyle w:val="Cardexample1"/>
        </w:rPr>
        <w:t>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!34</w:t>
      </w:r>
    </w:p>
    <w:p w14:paraId="199AF05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802FD6A" w14:textId="77777777" w:rsidR="0041037A" w:rsidRPr="000527BA" w:rsidRDefault="0041037A">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!35</w:t>
      </w:r>
    </w:p>
    <w:p w14:paraId="55C0B41B"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CCA5F86" w14:textId="77777777" w:rsidR="0041037A" w:rsidRPr="000527BA" w:rsidRDefault="0041037A">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w:t>
      </w:r>
      <w:r w:rsidR="009D4DE4" w:rsidRPr="000527BA">
        <w:rPr>
          <w:rStyle w:val="Cardexample1"/>
        </w:rPr>
        <w:t>N</w:t>
      </w:r>
      <w:proofErr w:type="spellEnd"/>
      <w:r w:rsidR="009D4DE4" w:rsidRPr="000527BA">
        <w:rPr>
          <w:rStyle w:val="Cardexample1"/>
        </w:rPr>
        <w:t xml:space="preserve">   !36</w:t>
      </w:r>
    </w:p>
    <w:p w14:paraId="5ABF913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232B64A" w14:textId="77777777" w:rsidR="00AD4F8B" w:rsidRPr="000527BA" w:rsidRDefault="00AD4F8B" w:rsidP="00AD4F8B">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7</w:t>
      </w:r>
    </w:p>
    <w:p w14:paraId="6E87D70C"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C51E0F8" w14:textId="77777777" w:rsidR="00AD4F8B" w:rsidRPr="000527BA" w:rsidRDefault="00AD4F8B" w:rsidP="00AD4F8B">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8</w:t>
      </w:r>
    </w:p>
    <w:p w14:paraId="1C30735F"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9C6BEEF" w14:textId="77777777" w:rsidR="00AD4F8B" w:rsidRPr="000527BA" w:rsidRDefault="00AD4F8B" w:rsidP="00AD4F8B">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9</w:t>
      </w:r>
    </w:p>
    <w:p w14:paraId="28978BE0"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8DDDAED" w14:textId="77777777" w:rsidR="00AD4F8B" w:rsidRPr="000527BA" w:rsidRDefault="00AD4F8B" w:rsidP="00AD4F8B">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0</w:t>
      </w:r>
    </w:p>
    <w:p w14:paraId="5224AC09"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3E8AB5C" w14:textId="77777777" w:rsidR="00AD4F8B" w:rsidRPr="000527BA" w:rsidRDefault="00AD4F8B" w:rsidP="00AD4F8B">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1</w:t>
      </w:r>
    </w:p>
    <w:p w14:paraId="7002DD4F"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8F10753" w14:textId="77777777" w:rsidR="00AD4F8B" w:rsidRPr="000527BA" w:rsidRDefault="00AD4F8B" w:rsidP="00AD4F8B">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2</w:t>
      </w:r>
    </w:p>
    <w:p w14:paraId="11B2DD16"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5D857FB" w14:textId="77777777" w:rsidR="00AD4F8B" w:rsidRPr="000527BA" w:rsidRDefault="00AD4F8B" w:rsidP="00AD4F8B">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3</w:t>
      </w:r>
    </w:p>
    <w:p w14:paraId="27B3FA7F"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E9DAA76" w14:textId="77777777" w:rsidR="00AD4F8B" w:rsidRPr="000527BA" w:rsidRDefault="00AD4F8B" w:rsidP="00AD4F8B">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4</w:t>
      </w:r>
    </w:p>
    <w:p w14:paraId="41A13FEB"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21DE60C" w14:textId="77777777" w:rsidR="00AD4F8B" w:rsidRPr="000527BA" w:rsidRDefault="00AD4F8B" w:rsidP="00AD4F8B">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5</w:t>
      </w:r>
    </w:p>
    <w:p w14:paraId="300F45BC"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4F2FBF0" w14:textId="77777777" w:rsidR="0041037A" w:rsidRPr="000527BA" w:rsidRDefault="0041037A">
      <w:pPr>
        <w:pStyle w:val="Examplebody"/>
        <w:rPr>
          <w:rStyle w:val="Cardexample1"/>
        </w:rPr>
      </w:pPr>
    </w:p>
    <w:p w14:paraId="08B7FA56" w14:textId="77777777" w:rsidR="0041037A" w:rsidRPr="000527BA" w:rsidRDefault="0041037A">
      <w:pPr>
        <w:pStyle w:val="Examplebody"/>
        <w:rPr>
          <w:rStyle w:val="Cardexample1"/>
        </w:rPr>
      </w:pPr>
      <w:r w:rsidRPr="000527BA">
        <w:rPr>
          <w:rStyle w:val="Cardexample1"/>
        </w:rPr>
        <w:t xml:space="preserve">CTR CON   </w:t>
      </w:r>
      <w:proofErr w:type="gramStart"/>
      <w:r w:rsidRPr="000527BA">
        <w:rPr>
          <w:rStyle w:val="Cardexample1"/>
        </w:rPr>
        <w:t xml:space="preserve">CTRTRC  </w:t>
      </w:r>
      <w:proofErr w:type="spellStart"/>
      <w:r w:rsidRPr="000527BA">
        <w:rPr>
          <w:rStyle w:val="Cardexample1"/>
        </w:rPr>
        <w:t>CTRTRC</w:t>
      </w:r>
      <w:proofErr w:type="spellEnd"/>
      <w:proofErr w:type="gram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p>
    <w:p w14:paraId="150B680C"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ON                   !1</w:t>
      </w:r>
    </w:p>
    <w:p w14:paraId="71A34DAD" w14:textId="77777777" w:rsidR="0041037A" w:rsidRPr="000527BA" w:rsidRDefault="0041037A">
      <w:pPr>
        <w:pStyle w:val="Examplebody"/>
        <w:rPr>
          <w:rStyle w:val="Cardexample1"/>
        </w:rPr>
      </w:pPr>
      <w:r w:rsidRPr="000527BA">
        <w:rPr>
          <w:rStyle w:val="Cardexample1"/>
        </w:rPr>
        <w:t xml:space="preserve">AGE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20E7E454"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7B2F355E"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ON                   !4</w:t>
      </w:r>
    </w:p>
    <w:p w14:paraId="5D1F4298"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134AAD58"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32E8C091" w14:textId="77777777" w:rsidR="0041037A" w:rsidRPr="000527BA" w:rsidRDefault="0041037A">
      <w:pPr>
        <w:pStyle w:val="Examplebody"/>
        <w:rPr>
          <w:rStyle w:val="Cardexample1"/>
        </w:rPr>
      </w:pPr>
      <w:r w:rsidRPr="000527BA">
        <w:rPr>
          <w:rStyle w:val="Cardexample1"/>
        </w:rPr>
        <w:lastRenderedPageBreak/>
        <w:t xml:space="preserve">ISS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ON                   !7</w:t>
      </w:r>
    </w:p>
    <w:p w14:paraId="26304BFA"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25DF6C5F"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074D34FC" w14:textId="77777777" w:rsidR="0041037A" w:rsidRPr="000527BA" w:rsidRDefault="0041037A">
      <w:pPr>
        <w:pStyle w:val="Examplebody"/>
        <w:rPr>
          <w:rStyle w:val="Cardexample1"/>
        </w:rPr>
      </w:pPr>
      <w:r w:rsidRPr="000527BA">
        <w:rPr>
          <w:rStyle w:val="Cardexample1"/>
        </w:rPr>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37F64B10" w14:textId="77777777" w:rsidR="0041037A" w:rsidRPr="000527BA" w:rsidRDefault="0041037A">
      <w:pPr>
        <w:pStyle w:val="Examplebody"/>
        <w:rPr>
          <w:rStyle w:val="Cardexample1"/>
        </w:rPr>
      </w:pPr>
      <w:proofErr w:type="spellStart"/>
      <w:r w:rsidRPr="000527BA">
        <w:rPr>
          <w:rStyle w:val="Cardexample1"/>
        </w:rPr>
        <w:t>DSi</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7EAA8265" w14:textId="77777777" w:rsidR="0041037A" w:rsidRPr="000527BA" w:rsidRDefault="0041037A">
      <w:pPr>
        <w:pStyle w:val="Examplebody"/>
        <w:rPr>
          <w:rStyle w:val="Cardexample1"/>
        </w:rPr>
      </w:pPr>
      <w:proofErr w:type="spellStart"/>
      <w:r w:rsidRPr="000527BA">
        <w:rPr>
          <w:rStyle w:val="Cardexample1"/>
        </w:rPr>
        <w:t>PSi</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6E5957DF" w14:textId="77777777" w:rsidR="0041037A" w:rsidRPr="000527BA" w:rsidRDefault="0041037A">
      <w:pPr>
        <w:pStyle w:val="Examplebody"/>
        <w:rPr>
          <w:rStyle w:val="Cardexample1"/>
        </w:rPr>
      </w:pPr>
      <w:proofErr w:type="spellStart"/>
      <w:r w:rsidRPr="000527BA">
        <w:rPr>
          <w:rStyle w:val="Cardexample1"/>
        </w:rPr>
        <w:t>TFe</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748CF786"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5F00D713"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3E47D66F" w14:textId="77777777" w:rsidR="0041037A" w:rsidRPr="000527BA" w:rsidRDefault="0041037A">
      <w:pPr>
        <w:pStyle w:val="Examplebody"/>
        <w:rPr>
          <w:rStyle w:val="Cardexample1"/>
        </w:rPr>
      </w:pPr>
      <w:r w:rsidRPr="000527BA">
        <w:rPr>
          <w:rStyle w:val="Cardexample1"/>
        </w:rPr>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64FA34B1"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6DC4585E"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207F07D6"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445C4F9E"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2467470D"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291D91B8"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6E6C0B12"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!23</w:t>
      </w:r>
    </w:p>
    <w:p w14:paraId="41F19977"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!24</w:t>
      </w:r>
    </w:p>
    <w:p w14:paraId="6C9941AB"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!25</w:t>
      </w:r>
    </w:p>
    <w:p w14:paraId="4E793C59"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!26</w:t>
      </w:r>
    </w:p>
    <w:p w14:paraId="1C0D0CA8"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!27</w:t>
      </w:r>
    </w:p>
    <w:p w14:paraId="3BAB5935"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!28</w:t>
      </w:r>
    </w:p>
    <w:p w14:paraId="378A075E"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!29</w:t>
      </w:r>
    </w:p>
    <w:p w14:paraId="45497511"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!30</w:t>
      </w:r>
    </w:p>
    <w:p w14:paraId="2E1CF7CD"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!31</w:t>
      </w:r>
    </w:p>
    <w:p w14:paraId="285B3928" w14:textId="77777777" w:rsidR="009D4DE4" w:rsidRPr="000527BA" w:rsidRDefault="009D4DE4" w:rsidP="009D4DE4">
      <w:pPr>
        <w:pStyle w:val="Examplebody"/>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!32</w:t>
      </w:r>
    </w:p>
    <w:p w14:paraId="4EAC8A86" w14:textId="77777777" w:rsidR="0041037A" w:rsidRPr="000527BA" w:rsidRDefault="0041037A">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3</w:t>
      </w:r>
    </w:p>
    <w:p w14:paraId="4C4B0C19" w14:textId="77777777" w:rsidR="0041037A" w:rsidRPr="000527BA" w:rsidRDefault="0041037A">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4</w:t>
      </w:r>
    </w:p>
    <w:p w14:paraId="761BF79E" w14:textId="77777777" w:rsidR="0041037A" w:rsidRPr="000527BA" w:rsidRDefault="0041037A">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5</w:t>
      </w:r>
    </w:p>
    <w:p w14:paraId="29F74EC1" w14:textId="77777777" w:rsidR="0041037A" w:rsidRPr="000527BA" w:rsidRDefault="0041037A">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6</w:t>
      </w:r>
    </w:p>
    <w:p w14:paraId="0F94FA63" w14:textId="77777777" w:rsidR="00AD4F8B" w:rsidRPr="000527BA" w:rsidRDefault="00AD4F8B" w:rsidP="00AD4F8B">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7</w:t>
      </w:r>
    </w:p>
    <w:p w14:paraId="61566B40" w14:textId="77777777" w:rsidR="00AD4F8B" w:rsidRPr="000527BA" w:rsidRDefault="00AD4F8B" w:rsidP="00AD4F8B">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8</w:t>
      </w:r>
    </w:p>
    <w:p w14:paraId="4B5D546F" w14:textId="77777777" w:rsidR="00AD4F8B" w:rsidRPr="000527BA" w:rsidRDefault="00AD4F8B" w:rsidP="00AD4F8B">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9</w:t>
      </w:r>
    </w:p>
    <w:p w14:paraId="567D0C86" w14:textId="77777777" w:rsidR="00AD4F8B" w:rsidRPr="000527BA" w:rsidRDefault="00AD4F8B" w:rsidP="00AD4F8B">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0</w:t>
      </w:r>
    </w:p>
    <w:p w14:paraId="16566798" w14:textId="77777777" w:rsidR="00AD4F8B" w:rsidRPr="000527BA" w:rsidRDefault="00AD4F8B" w:rsidP="00AD4F8B">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1</w:t>
      </w:r>
    </w:p>
    <w:p w14:paraId="0BD0EFD0" w14:textId="77777777" w:rsidR="00AD4F8B" w:rsidRPr="000527BA" w:rsidRDefault="00AD4F8B" w:rsidP="00AD4F8B">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2</w:t>
      </w:r>
    </w:p>
    <w:p w14:paraId="698CBDE0" w14:textId="77777777" w:rsidR="00AD4F8B" w:rsidRPr="000527BA" w:rsidRDefault="00AD4F8B" w:rsidP="00AD4F8B">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3</w:t>
      </w:r>
    </w:p>
    <w:p w14:paraId="575D26DF" w14:textId="77777777" w:rsidR="00AD4F8B" w:rsidRPr="000527BA" w:rsidRDefault="00AD4F8B" w:rsidP="00AD4F8B">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4</w:t>
      </w:r>
    </w:p>
    <w:p w14:paraId="2BA91374" w14:textId="77777777" w:rsidR="00AD4F8B" w:rsidRPr="000527BA" w:rsidRDefault="00AD4F8B" w:rsidP="00AD4F8B">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5</w:t>
      </w:r>
    </w:p>
    <w:p w14:paraId="105C05D6" w14:textId="77777777" w:rsidR="0041037A" w:rsidRPr="000527BA" w:rsidRDefault="0041037A">
      <w:pPr>
        <w:pStyle w:val="Examplebody"/>
        <w:rPr>
          <w:rStyle w:val="Cardexample1"/>
        </w:rPr>
      </w:pPr>
    </w:p>
    <w:p w14:paraId="35589B2A" w14:textId="77777777" w:rsidR="0041037A" w:rsidRPr="000527BA" w:rsidRDefault="0041037A">
      <w:pPr>
        <w:pStyle w:val="Examplebody"/>
        <w:rPr>
          <w:rStyle w:val="Cardexample1"/>
        </w:rPr>
      </w:pPr>
      <w:r w:rsidRPr="000527BA">
        <w:rPr>
          <w:rStyle w:val="Cardexample1"/>
        </w:rPr>
        <w:t xml:space="preserve">CDT CON   </w:t>
      </w:r>
      <w:proofErr w:type="gramStart"/>
      <w:r w:rsidRPr="000527BA">
        <w:rPr>
          <w:rStyle w:val="Cardexample1"/>
        </w:rPr>
        <w:t xml:space="preserve">CDTBRC  </w:t>
      </w:r>
      <w:proofErr w:type="spellStart"/>
      <w:r w:rsidRPr="000527BA">
        <w:rPr>
          <w:rStyle w:val="Cardexample1"/>
        </w:rPr>
        <w:t>CDTBRC</w:t>
      </w:r>
      <w:proofErr w:type="spellEnd"/>
      <w:proofErr w:type="gram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p>
    <w:p w14:paraId="23456B7B"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393923A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189813" w14:textId="77777777" w:rsidR="0041037A" w:rsidRPr="000527BA" w:rsidRDefault="0041037A">
      <w:pPr>
        <w:pStyle w:val="Examplebody"/>
        <w:rPr>
          <w:rStyle w:val="Cardexample1"/>
        </w:rPr>
      </w:pPr>
      <w:r w:rsidRPr="000527BA">
        <w:rPr>
          <w:rStyle w:val="Cardexample1"/>
        </w:rPr>
        <w:t xml:space="preserve">AGE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2A8F00C6"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4B1D66AC"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41F8BDE9"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E9A5CEC"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w:t>
      </w:r>
    </w:p>
    <w:p w14:paraId="02EBBC4E"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8A3A579"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290FE21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1612947"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677966FA"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7706B06" w14:textId="77777777" w:rsidR="0041037A" w:rsidRPr="000527BA" w:rsidRDefault="0041037A">
      <w:pPr>
        <w:pStyle w:val="Examplebody"/>
        <w:rPr>
          <w:rStyle w:val="Cardexample1"/>
        </w:rPr>
      </w:pPr>
      <w:r w:rsidRPr="000527BA">
        <w:rPr>
          <w:rStyle w:val="Cardexample1"/>
        </w:rPr>
        <w:t xml:space="preserve">ISS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6EC695BA"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36AE486"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46CDCE8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78254B"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7C3BA6CD"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77B10A5" w14:textId="77777777" w:rsidR="0041037A" w:rsidRPr="000527BA" w:rsidRDefault="0041037A">
      <w:pPr>
        <w:pStyle w:val="Examplebody"/>
        <w:rPr>
          <w:rStyle w:val="Cardexample1"/>
        </w:rPr>
      </w:pPr>
      <w:r w:rsidRPr="000527BA">
        <w:rPr>
          <w:rStyle w:val="Cardexample1"/>
        </w:rPr>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673A3B5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002872A" w14:textId="77777777" w:rsidR="0041037A" w:rsidRPr="000527BA" w:rsidRDefault="0041037A">
      <w:pPr>
        <w:pStyle w:val="Examplebody"/>
        <w:rPr>
          <w:rStyle w:val="Cardexample1"/>
        </w:rPr>
      </w:pPr>
      <w:r w:rsidRPr="000527BA">
        <w:rPr>
          <w:rStyle w:val="Cardexample1"/>
        </w:rPr>
        <w:t xml:space="preserve">DSI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3C082FF3"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21244104" w14:textId="77777777" w:rsidR="0041037A" w:rsidRPr="000527BA" w:rsidRDefault="0041037A">
      <w:pPr>
        <w:pStyle w:val="Examplebody"/>
        <w:rPr>
          <w:rStyle w:val="Cardexample1"/>
        </w:rPr>
      </w:pPr>
      <w:r w:rsidRPr="000527BA">
        <w:rPr>
          <w:rStyle w:val="Cardexample1"/>
        </w:rPr>
        <w:t xml:space="preserve">PSI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06DEF1BA"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1EC13AF" w14:textId="77777777" w:rsidR="0041037A" w:rsidRPr="000527BA" w:rsidRDefault="0041037A">
      <w:pPr>
        <w:pStyle w:val="Examplebody"/>
        <w:rPr>
          <w:rStyle w:val="Cardexample1"/>
        </w:rPr>
      </w:pPr>
      <w:r w:rsidRPr="000527BA">
        <w:rPr>
          <w:rStyle w:val="Cardexample1"/>
        </w:rPr>
        <w:t xml:space="preserve">TFE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48BBF35F"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D745255"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22878A61" w14:textId="77777777" w:rsidR="0041037A" w:rsidRPr="000527BA" w:rsidRDefault="0041037A">
      <w:pPr>
        <w:pStyle w:val="Examplebody"/>
        <w:rPr>
          <w:rStyle w:val="Cardexample1"/>
        </w:rPr>
      </w:pPr>
      <w:r w:rsidRPr="000527BA">
        <w:rPr>
          <w:rStyle w:val="Cardexample1"/>
        </w:rPr>
        <w:lastRenderedPageBreak/>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4D47CAF"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26C0306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60E79D3" w14:textId="77777777" w:rsidR="0041037A" w:rsidRPr="000527BA" w:rsidRDefault="0041037A">
      <w:pPr>
        <w:pStyle w:val="Examplebody"/>
        <w:rPr>
          <w:rStyle w:val="Cardexample1"/>
        </w:rPr>
      </w:pPr>
      <w:r w:rsidRPr="000527BA">
        <w:rPr>
          <w:rStyle w:val="Cardexample1"/>
        </w:rPr>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64645E4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981C6B2"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02B0930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B04360D"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7B9A5C6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BD7B76D"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4DA4D2E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73B9699"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540D4BA4"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D1BA72D"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48E91F98"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26DF78A"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3FBE437F"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1303B3A"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!23</w:t>
      </w:r>
    </w:p>
    <w:p w14:paraId="325CDC9D"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F8843E3"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!24</w:t>
      </w:r>
    </w:p>
    <w:p w14:paraId="19A11A12"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471E204"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!25</w:t>
      </w:r>
    </w:p>
    <w:p w14:paraId="2FF8A1D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0665461"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!26</w:t>
      </w:r>
    </w:p>
    <w:p w14:paraId="20BFF6D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F6C60DA"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!27</w:t>
      </w:r>
    </w:p>
    <w:p w14:paraId="7BCC7C7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ED09376"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!28</w:t>
      </w:r>
    </w:p>
    <w:p w14:paraId="52B5FDCB"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AD62C30"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!29</w:t>
      </w:r>
    </w:p>
    <w:p w14:paraId="756A064D"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F80A224"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!30</w:t>
      </w:r>
    </w:p>
    <w:p w14:paraId="04D94E1F"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F96A54C"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!31</w:t>
      </w:r>
    </w:p>
    <w:p w14:paraId="71502AA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B802A0C" w14:textId="77777777" w:rsidR="009D4DE4" w:rsidRPr="000527BA" w:rsidRDefault="009D4DE4" w:rsidP="009D4DE4">
      <w:pPr>
        <w:pStyle w:val="Examplebody"/>
        <w:rPr>
          <w:rStyle w:val="Cardexample1"/>
        </w:rPr>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!32</w:t>
      </w:r>
    </w:p>
    <w:p w14:paraId="6ED9D3D1" w14:textId="77777777" w:rsidR="009D4DE4" w:rsidRPr="000527BA" w:rsidRDefault="009D4DE4" w:rsidP="009D4DE4">
      <w:pPr>
        <w:pStyle w:val="Examplebody"/>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59FE160" w14:textId="77777777" w:rsidR="009D4DE4" w:rsidRPr="000527BA" w:rsidRDefault="009D4DE4" w:rsidP="009D4DE4">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!33</w:t>
      </w:r>
    </w:p>
    <w:p w14:paraId="519601CE"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2D02530" w14:textId="77777777" w:rsidR="009D4DE4" w:rsidRPr="000527BA" w:rsidRDefault="009D4DE4" w:rsidP="009D4DE4">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!34</w:t>
      </w:r>
    </w:p>
    <w:p w14:paraId="062F64C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338EA13" w14:textId="77777777" w:rsidR="009D4DE4" w:rsidRPr="000527BA" w:rsidRDefault="009D4DE4" w:rsidP="009D4DE4">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!35</w:t>
      </w:r>
    </w:p>
    <w:p w14:paraId="1978C0F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88EDD9A" w14:textId="77777777" w:rsidR="009D4DE4" w:rsidRPr="000527BA" w:rsidRDefault="009D4DE4" w:rsidP="009D4DE4">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!36</w:t>
      </w:r>
    </w:p>
    <w:p w14:paraId="2BD8470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32A52A1" w14:textId="77777777" w:rsidR="009D4DE4" w:rsidRPr="000527BA" w:rsidRDefault="009D4DE4" w:rsidP="009D4DE4">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!37</w:t>
      </w:r>
    </w:p>
    <w:p w14:paraId="29B0B7F7"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B8E5186" w14:textId="77777777" w:rsidR="009D4DE4" w:rsidRPr="000527BA" w:rsidRDefault="009D4DE4" w:rsidP="009D4DE4">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!38</w:t>
      </w:r>
    </w:p>
    <w:p w14:paraId="1DDA76DF"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10EFFC8" w14:textId="77777777" w:rsidR="009D4DE4" w:rsidRPr="000527BA" w:rsidRDefault="009D4DE4" w:rsidP="009D4DE4">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!39</w:t>
      </w:r>
    </w:p>
    <w:p w14:paraId="17779365"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15E4735" w14:textId="77777777" w:rsidR="009D4DE4" w:rsidRPr="000527BA" w:rsidRDefault="009D4DE4" w:rsidP="009D4DE4">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!40</w:t>
      </w:r>
    </w:p>
    <w:p w14:paraId="78DE9AF6"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EEBBFFD" w14:textId="77777777" w:rsidR="009D4DE4" w:rsidRPr="000527BA" w:rsidRDefault="009D4DE4" w:rsidP="009D4DE4">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!41</w:t>
      </w:r>
    </w:p>
    <w:p w14:paraId="053100B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3F4271F" w14:textId="77777777" w:rsidR="009D4DE4" w:rsidRPr="000527BA" w:rsidRDefault="009D4DE4" w:rsidP="009D4DE4">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!42</w:t>
      </w:r>
    </w:p>
    <w:p w14:paraId="088D992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B39D658" w14:textId="77777777" w:rsidR="009D4DE4" w:rsidRPr="000527BA" w:rsidRDefault="009D4DE4" w:rsidP="009D4DE4">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!43</w:t>
      </w:r>
    </w:p>
    <w:p w14:paraId="34E0D20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FE51049" w14:textId="77777777" w:rsidR="009D4DE4" w:rsidRPr="000527BA" w:rsidRDefault="009D4DE4" w:rsidP="009D4DE4">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!44</w:t>
      </w:r>
    </w:p>
    <w:p w14:paraId="01AE8289"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ED27639" w14:textId="77777777" w:rsidR="009D4DE4" w:rsidRPr="000527BA" w:rsidRDefault="009D4DE4" w:rsidP="009D4DE4">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!45</w:t>
      </w:r>
    </w:p>
    <w:p w14:paraId="0B0E21E2"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83695EC" w14:textId="77777777" w:rsidR="0041037A" w:rsidRPr="000527BA" w:rsidRDefault="0041037A">
      <w:pPr>
        <w:pStyle w:val="Examplebody"/>
        <w:rPr>
          <w:rStyle w:val="Cardexample1"/>
        </w:rPr>
      </w:pPr>
    </w:p>
    <w:p w14:paraId="212248C4" w14:textId="77777777" w:rsidR="0041037A" w:rsidRPr="000527BA" w:rsidRDefault="0041037A">
      <w:pPr>
        <w:pStyle w:val="Examplebody"/>
        <w:rPr>
          <w:rStyle w:val="Cardexample1"/>
        </w:rPr>
      </w:pPr>
      <w:r w:rsidRPr="000527BA">
        <w:rPr>
          <w:rStyle w:val="Cardexample1"/>
        </w:rPr>
        <w:t xml:space="preserve">CPR CON   </w:t>
      </w:r>
      <w:proofErr w:type="gramStart"/>
      <w:r w:rsidRPr="000527BA">
        <w:rPr>
          <w:rStyle w:val="Cardexample1"/>
        </w:rPr>
        <w:t xml:space="preserve">CPRBRC  </w:t>
      </w:r>
      <w:proofErr w:type="spellStart"/>
      <w:r w:rsidRPr="000527BA">
        <w:rPr>
          <w:rStyle w:val="Cardexample1"/>
        </w:rPr>
        <w:t>CPRBRC</w:t>
      </w:r>
      <w:proofErr w:type="spellEnd"/>
      <w:proofErr w:type="gram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p>
    <w:p w14:paraId="3B4E4C5D"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45D4585D"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E4EB3AF" w14:textId="77777777" w:rsidR="0041037A" w:rsidRPr="000527BA" w:rsidRDefault="0041037A">
      <w:pPr>
        <w:pStyle w:val="Examplebody"/>
        <w:rPr>
          <w:rStyle w:val="Cardexample1"/>
        </w:rPr>
      </w:pPr>
      <w:r w:rsidRPr="000527BA">
        <w:rPr>
          <w:rStyle w:val="Cardexample1"/>
        </w:rPr>
        <w:t xml:space="preserve">AGE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2C5040DA" w14:textId="77777777" w:rsidR="0041037A" w:rsidRPr="000527BA" w:rsidRDefault="0041037A">
      <w:pPr>
        <w:pStyle w:val="Examplebody"/>
        <w:rPr>
          <w:rStyle w:val="Cardexample1"/>
        </w:rPr>
      </w:pPr>
      <w:r w:rsidRPr="000527BA">
        <w:rPr>
          <w:rStyle w:val="Cardexample1"/>
        </w:rPr>
        <w:lastRenderedPageBreak/>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DD4C3D7"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0669BE04"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1AB47B1"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w:t>
      </w:r>
    </w:p>
    <w:p w14:paraId="42EA1988"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9E25425"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6AC2CBD5"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E1293A7"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39B74F60"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86CEA52" w14:textId="77777777" w:rsidR="0041037A" w:rsidRPr="000527BA" w:rsidRDefault="0041037A">
      <w:pPr>
        <w:pStyle w:val="Examplebody"/>
        <w:rPr>
          <w:rStyle w:val="Cardexample1"/>
        </w:rPr>
      </w:pPr>
      <w:r w:rsidRPr="000527BA">
        <w:rPr>
          <w:rStyle w:val="Cardexample1"/>
        </w:rPr>
        <w:t xml:space="preserve">ISS1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15661A7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912166F"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15F35394"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2DA1189"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72DF7428"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1781600" w14:textId="77777777" w:rsidR="0041037A" w:rsidRPr="000527BA" w:rsidRDefault="0041037A">
      <w:pPr>
        <w:pStyle w:val="Examplebody"/>
        <w:rPr>
          <w:rStyle w:val="Cardexample1"/>
        </w:rPr>
      </w:pPr>
      <w:r w:rsidRPr="000527BA">
        <w:rPr>
          <w:rStyle w:val="Cardexample1"/>
        </w:rPr>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76F0AE0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A512CF2" w14:textId="77777777" w:rsidR="0041037A" w:rsidRPr="000527BA" w:rsidRDefault="0041037A">
      <w:pPr>
        <w:pStyle w:val="Examplebody"/>
        <w:rPr>
          <w:rStyle w:val="Cardexample1"/>
        </w:rPr>
      </w:pPr>
      <w:r w:rsidRPr="000527BA">
        <w:rPr>
          <w:rStyle w:val="Cardexample1"/>
        </w:rPr>
        <w:t xml:space="preserve">DSI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6735FC3B"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D1A45BE" w14:textId="77777777" w:rsidR="0041037A" w:rsidRPr="000527BA" w:rsidRDefault="0041037A">
      <w:pPr>
        <w:pStyle w:val="Examplebody"/>
        <w:rPr>
          <w:rStyle w:val="Cardexample1"/>
        </w:rPr>
      </w:pPr>
      <w:r w:rsidRPr="000527BA">
        <w:rPr>
          <w:rStyle w:val="Cardexample1"/>
        </w:rPr>
        <w:t xml:space="preserve">PSI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13F2497E"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50FA147B" w14:textId="77777777" w:rsidR="0041037A" w:rsidRPr="000527BA" w:rsidRDefault="0041037A">
      <w:pPr>
        <w:pStyle w:val="Examplebody"/>
        <w:rPr>
          <w:rStyle w:val="Cardexample1"/>
        </w:rPr>
      </w:pPr>
      <w:r w:rsidRPr="000527BA">
        <w:rPr>
          <w:rStyle w:val="Cardexample1"/>
        </w:rPr>
        <w:t xml:space="preserve">TFE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24F084E2"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A268F8B"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745D9F3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6B2B589"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50EB229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79B8C57" w14:textId="77777777" w:rsidR="0041037A" w:rsidRPr="000527BA" w:rsidRDefault="0041037A">
      <w:pPr>
        <w:pStyle w:val="Examplebody"/>
        <w:rPr>
          <w:rStyle w:val="Cardexample1"/>
        </w:rPr>
      </w:pPr>
      <w:r w:rsidRPr="000527BA">
        <w:rPr>
          <w:rStyle w:val="Cardexample1"/>
        </w:rPr>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5563E55B"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462C8A5"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0CB85410"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67D8F81"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69F70959"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52E9218"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26A778BD"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1CFB239"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17F4D3BB"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66B680E"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0183B7A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5286D76"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6AFC16C4"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4024CCF"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!23</w:t>
      </w:r>
    </w:p>
    <w:p w14:paraId="47497D2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9527CAE"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!24</w:t>
      </w:r>
    </w:p>
    <w:p w14:paraId="1C861EAB"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533879"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!25</w:t>
      </w:r>
    </w:p>
    <w:p w14:paraId="73AA563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8B986A4"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!26</w:t>
      </w:r>
    </w:p>
    <w:p w14:paraId="306F30B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4AC04D1"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!27</w:t>
      </w:r>
    </w:p>
    <w:p w14:paraId="46418BD5"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B9E5646"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!28</w:t>
      </w:r>
    </w:p>
    <w:p w14:paraId="6460AAD9"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B87247D"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!29</w:t>
      </w:r>
    </w:p>
    <w:p w14:paraId="3A8FD19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A67486C"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!30</w:t>
      </w:r>
    </w:p>
    <w:p w14:paraId="2752192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39C80D5"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!31</w:t>
      </w:r>
    </w:p>
    <w:p w14:paraId="760728AB"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BB0184B" w14:textId="77777777" w:rsidR="009D4DE4" w:rsidRPr="000527BA" w:rsidRDefault="009D4DE4" w:rsidP="009D4DE4">
      <w:pPr>
        <w:pStyle w:val="Examplebody"/>
        <w:rPr>
          <w:rStyle w:val="Cardexample1"/>
        </w:rPr>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!32</w:t>
      </w:r>
    </w:p>
    <w:p w14:paraId="7DA0A592" w14:textId="77777777" w:rsidR="009D4DE4" w:rsidRPr="000527BA" w:rsidRDefault="009D4DE4" w:rsidP="009D4DE4">
      <w:pPr>
        <w:pStyle w:val="Examplebody"/>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6FCD850" w14:textId="77777777" w:rsidR="009D4DE4" w:rsidRPr="000527BA" w:rsidRDefault="009D4DE4" w:rsidP="009D4DE4">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!33</w:t>
      </w:r>
    </w:p>
    <w:p w14:paraId="7D033BB7"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016E6B4" w14:textId="77777777" w:rsidR="009D4DE4" w:rsidRPr="000527BA" w:rsidRDefault="009D4DE4" w:rsidP="009D4DE4">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!34</w:t>
      </w:r>
    </w:p>
    <w:p w14:paraId="099D276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CFCC9F2" w14:textId="77777777" w:rsidR="009D4DE4" w:rsidRPr="000527BA" w:rsidRDefault="009D4DE4" w:rsidP="009D4DE4">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!35</w:t>
      </w:r>
    </w:p>
    <w:p w14:paraId="38DC2D4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1C13DC7" w14:textId="77777777" w:rsidR="009D4DE4" w:rsidRPr="000527BA" w:rsidRDefault="009D4DE4" w:rsidP="009D4DE4">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!36</w:t>
      </w:r>
    </w:p>
    <w:p w14:paraId="1D6BDE5A" w14:textId="77777777" w:rsidR="009D4DE4" w:rsidRPr="000527BA" w:rsidRDefault="009D4DE4" w:rsidP="009D4DE4">
      <w:pPr>
        <w:pStyle w:val="Examplebody"/>
        <w:rPr>
          <w:rStyle w:val="Cardexample1"/>
        </w:rPr>
      </w:pPr>
      <w:r w:rsidRPr="000527BA">
        <w:rPr>
          <w:rStyle w:val="Cardexample1"/>
        </w:rPr>
        <w:lastRenderedPageBreak/>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E3DDB44" w14:textId="77777777" w:rsidR="009D4DE4" w:rsidRPr="000527BA" w:rsidRDefault="009D4DE4" w:rsidP="009D4DE4">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!37</w:t>
      </w:r>
    </w:p>
    <w:p w14:paraId="36119EDD"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D0851FC" w14:textId="77777777" w:rsidR="009D4DE4" w:rsidRPr="000527BA" w:rsidRDefault="009D4DE4" w:rsidP="009D4DE4">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!38</w:t>
      </w:r>
    </w:p>
    <w:p w14:paraId="233E184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03511B7" w14:textId="77777777" w:rsidR="009D4DE4" w:rsidRPr="000527BA" w:rsidRDefault="009D4DE4" w:rsidP="009D4DE4">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!39</w:t>
      </w:r>
    </w:p>
    <w:p w14:paraId="2EF5516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43FBD0C" w14:textId="77777777" w:rsidR="009D4DE4" w:rsidRPr="000527BA" w:rsidRDefault="009D4DE4" w:rsidP="009D4DE4">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!40</w:t>
      </w:r>
    </w:p>
    <w:p w14:paraId="6C4441C9"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19CA05A" w14:textId="77777777" w:rsidR="009D4DE4" w:rsidRPr="000527BA" w:rsidRDefault="009D4DE4" w:rsidP="009D4DE4">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!41</w:t>
      </w:r>
    </w:p>
    <w:p w14:paraId="40C0589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E126B2C" w14:textId="77777777" w:rsidR="009D4DE4" w:rsidRPr="000527BA" w:rsidRDefault="009D4DE4" w:rsidP="009D4DE4">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!42</w:t>
      </w:r>
    </w:p>
    <w:p w14:paraId="13A64F2E"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E38432B" w14:textId="77777777" w:rsidR="009D4DE4" w:rsidRPr="000527BA" w:rsidRDefault="009D4DE4" w:rsidP="009D4DE4">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!43</w:t>
      </w:r>
    </w:p>
    <w:p w14:paraId="7F75AFF2"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EBC355" w14:textId="77777777" w:rsidR="009D4DE4" w:rsidRPr="000527BA" w:rsidRDefault="009D4DE4" w:rsidP="009D4DE4">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!44</w:t>
      </w:r>
    </w:p>
    <w:p w14:paraId="4FB18DC9"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9994629" w14:textId="77777777" w:rsidR="009D4DE4" w:rsidRPr="000527BA" w:rsidRDefault="009D4DE4" w:rsidP="009D4DE4">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!45</w:t>
      </w:r>
    </w:p>
    <w:p w14:paraId="3825938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49A36FB" w14:textId="77777777" w:rsidR="009D4DE4" w:rsidRPr="000527BA" w:rsidRDefault="009D4DE4" w:rsidP="009D4DE4">
      <w:pPr>
        <w:rPr>
          <w:rFonts w:ascii="Courier New" w:hAnsi="Courier New" w:cs="Courier New"/>
          <w:sz w:val="16"/>
          <w:szCs w:val="16"/>
        </w:rPr>
      </w:pPr>
    </w:p>
    <w:p w14:paraId="7B3BFBD8" w14:textId="77777777" w:rsidR="0041037A" w:rsidRPr="000527BA" w:rsidRDefault="0041037A">
      <w:pPr>
        <w:pStyle w:val="Examplebody"/>
        <w:rPr>
          <w:rStyle w:val="Cardexample1"/>
        </w:rPr>
      </w:pPr>
      <w:r w:rsidRPr="000527BA">
        <w:rPr>
          <w:rStyle w:val="Cardexample1"/>
        </w:rPr>
        <w:t>EX COEF    EXH2O    EXSS    EXOM    BETA     EXC    EXIC</w:t>
      </w:r>
    </w:p>
    <w:p w14:paraId="4739844E" w14:textId="77777777" w:rsidR="0041037A" w:rsidRPr="000527BA" w:rsidRDefault="0041037A">
      <w:pPr>
        <w:pStyle w:val="Examplebody"/>
        <w:rPr>
          <w:rStyle w:val="Cardexample1"/>
        </w:rPr>
      </w:pPr>
      <w:r w:rsidRPr="000527BA">
        <w:rPr>
          <w:rStyle w:val="Cardexample1"/>
        </w:rPr>
        <w:t xml:space="preserve">Wb 1        0.45    0.01    0.40    0.45     OFF     </w:t>
      </w:r>
      <w:proofErr w:type="spellStart"/>
      <w:r w:rsidRPr="000527BA">
        <w:rPr>
          <w:rStyle w:val="Cardexample1"/>
        </w:rPr>
        <w:t>OFF</w:t>
      </w:r>
      <w:proofErr w:type="spellEnd"/>
    </w:p>
    <w:p w14:paraId="0495817A" w14:textId="77777777" w:rsidR="0041037A" w:rsidRPr="000527BA" w:rsidRDefault="0041037A">
      <w:pPr>
        <w:pStyle w:val="Examplebody"/>
        <w:rPr>
          <w:rStyle w:val="Cardexample1"/>
        </w:rPr>
      </w:pPr>
      <w:r w:rsidRPr="000527BA">
        <w:rPr>
          <w:rStyle w:val="Cardexample1"/>
        </w:rPr>
        <w:t xml:space="preserve">Wb 2        0.45    0.01    0.40    0.45     OFF     </w:t>
      </w:r>
      <w:proofErr w:type="spellStart"/>
      <w:r w:rsidRPr="000527BA">
        <w:rPr>
          <w:rStyle w:val="Cardexample1"/>
        </w:rPr>
        <w:t>OFF</w:t>
      </w:r>
      <w:proofErr w:type="spellEnd"/>
    </w:p>
    <w:p w14:paraId="7694D053" w14:textId="77777777" w:rsidR="0041037A" w:rsidRPr="000527BA" w:rsidRDefault="0041037A">
      <w:pPr>
        <w:pStyle w:val="Examplebody"/>
        <w:rPr>
          <w:rStyle w:val="Cardexample1"/>
        </w:rPr>
      </w:pPr>
      <w:r w:rsidRPr="000527BA">
        <w:rPr>
          <w:rStyle w:val="Cardexample1"/>
        </w:rPr>
        <w:t xml:space="preserve">Wb 3        0.45    0.01    0.40    0.45     OFF     </w:t>
      </w:r>
      <w:proofErr w:type="spellStart"/>
      <w:r w:rsidRPr="000527BA">
        <w:rPr>
          <w:rStyle w:val="Cardexample1"/>
        </w:rPr>
        <w:t>OFF</w:t>
      </w:r>
      <w:proofErr w:type="spellEnd"/>
    </w:p>
    <w:p w14:paraId="46090A65" w14:textId="77777777" w:rsidR="0041037A" w:rsidRPr="000527BA" w:rsidRDefault="0041037A">
      <w:pPr>
        <w:pStyle w:val="Examplebody"/>
        <w:rPr>
          <w:rStyle w:val="Cardexample1"/>
        </w:rPr>
      </w:pPr>
      <w:r w:rsidRPr="000527BA">
        <w:rPr>
          <w:rStyle w:val="Cardexample1"/>
        </w:rPr>
        <w:t xml:space="preserve">Wb 4        0.45    0.01    0.40    0.45     OFF     </w:t>
      </w:r>
      <w:proofErr w:type="spellStart"/>
      <w:r w:rsidRPr="000527BA">
        <w:rPr>
          <w:rStyle w:val="Cardexample1"/>
        </w:rPr>
        <w:t>OFF</w:t>
      </w:r>
      <w:proofErr w:type="spellEnd"/>
    </w:p>
    <w:p w14:paraId="63E0A379" w14:textId="77777777" w:rsidR="0041037A" w:rsidRPr="000527BA" w:rsidRDefault="0041037A">
      <w:pPr>
        <w:pStyle w:val="Examplebody"/>
        <w:rPr>
          <w:rStyle w:val="Cardexample1"/>
        </w:rPr>
      </w:pPr>
      <w:r w:rsidRPr="000527BA">
        <w:rPr>
          <w:rStyle w:val="Cardexample1"/>
        </w:rPr>
        <w:t xml:space="preserve">Wb 5        0.45    0.01    0.40    0.45     OFF     </w:t>
      </w:r>
      <w:proofErr w:type="spellStart"/>
      <w:r w:rsidRPr="000527BA">
        <w:rPr>
          <w:rStyle w:val="Cardexample1"/>
        </w:rPr>
        <w:t>OFF</w:t>
      </w:r>
      <w:proofErr w:type="spellEnd"/>
    </w:p>
    <w:p w14:paraId="3BEC508B" w14:textId="77777777" w:rsidR="0041037A" w:rsidRPr="000527BA" w:rsidRDefault="0041037A">
      <w:pPr>
        <w:pStyle w:val="Examplebody"/>
        <w:rPr>
          <w:rStyle w:val="Cardexample1"/>
        </w:rPr>
      </w:pPr>
      <w:r w:rsidRPr="000527BA">
        <w:rPr>
          <w:rStyle w:val="Cardexample1"/>
        </w:rPr>
        <w:t xml:space="preserve">Wb 6        0.45    0.01    0.40    0.45     OFF     </w:t>
      </w:r>
      <w:proofErr w:type="spellStart"/>
      <w:r w:rsidRPr="000527BA">
        <w:rPr>
          <w:rStyle w:val="Cardexample1"/>
        </w:rPr>
        <w:t>OFF</w:t>
      </w:r>
      <w:proofErr w:type="spellEnd"/>
    </w:p>
    <w:p w14:paraId="73DABA70" w14:textId="77777777" w:rsidR="0041037A" w:rsidRPr="000527BA" w:rsidRDefault="0041037A">
      <w:pPr>
        <w:pStyle w:val="Examplebody"/>
        <w:rPr>
          <w:rStyle w:val="Cardexample1"/>
        </w:rPr>
      </w:pPr>
    </w:p>
    <w:p w14:paraId="292F41A4" w14:textId="77777777" w:rsidR="0041037A" w:rsidRPr="000527BA" w:rsidRDefault="0041037A">
      <w:pPr>
        <w:pStyle w:val="Examplebody"/>
        <w:rPr>
          <w:rStyle w:val="Cardexample1"/>
        </w:rPr>
      </w:pPr>
      <w:r w:rsidRPr="000527BA">
        <w:rPr>
          <w:rStyle w:val="Cardexample1"/>
        </w:rPr>
        <w:t xml:space="preserve">ALG EX       EXA     </w:t>
      </w:r>
      <w:proofErr w:type="spellStart"/>
      <w:r w:rsidRPr="000527BA">
        <w:rPr>
          <w:rStyle w:val="Cardexample1"/>
        </w:rPr>
        <w:t>EXA</w:t>
      </w:r>
      <w:proofErr w:type="spellEnd"/>
      <w:r w:rsidRPr="000527BA">
        <w:rPr>
          <w:rStyle w:val="Cardexample1"/>
        </w:rPr>
        <w:t xml:space="preserve">     </w:t>
      </w:r>
      <w:proofErr w:type="spellStart"/>
      <w:r w:rsidRPr="000527BA">
        <w:rPr>
          <w:rStyle w:val="Cardexample1"/>
        </w:rPr>
        <w:t>EXA</w:t>
      </w:r>
      <w:proofErr w:type="spellEnd"/>
      <w:r w:rsidRPr="000527BA">
        <w:rPr>
          <w:rStyle w:val="Cardexample1"/>
        </w:rPr>
        <w:t xml:space="preserve">     </w:t>
      </w:r>
      <w:proofErr w:type="spellStart"/>
      <w:r w:rsidRPr="000527BA">
        <w:rPr>
          <w:rStyle w:val="Cardexample1"/>
        </w:rPr>
        <w:t>EXA</w:t>
      </w:r>
      <w:proofErr w:type="spellEnd"/>
      <w:r w:rsidRPr="000527BA">
        <w:rPr>
          <w:rStyle w:val="Cardexample1"/>
        </w:rPr>
        <w:t xml:space="preserve">     </w:t>
      </w:r>
      <w:proofErr w:type="spellStart"/>
      <w:r w:rsidRPr="000527BA">
        <w:rPr>
          <w:rStyle w:val="Cardexample1"/>
        </w:rPr>
        <w:t>EXA</w:t>
      </w:r>
      <w:proofErr w:type="spellEnd"/>
      <w:r w:rsidRPr="000527BA">
        <w:rPr>
          <w:rStyle w:val="Cardexample1"/>
        </w:rPr>
        <w:t xml:space="preserve">     </w:t>
      </w:r>
      <w:proofErr w:type="spellStart"/>
      <w:r w:rsidRPr="000527BA">
        <w:rPr>
          <w:rStyle w:val="Cardexample1"/>
        </w:rPr>
        <w:t>EXA</w:t>
      </w:r>
      <w:proofErr w:type="spellEnd"/>
    </w:p>
    <w:p w14:paraId="14F5FA3C" w14:textId="77777777" w:rsidR="0041037A" w:rsidRPr="000527BA" w:rsidRDefault="0041037A">
      <w:pPr>
        <w:pStyle w:val="Examplebody"/>
        <w:rPr>
          <w:rStyle w:val="Cardexample1"/>
        </w:rPr>
      </w:pPr>
      <w:r w:rsidRPr="000527BA">
        <w:rPr>
          <w:rStyle w:val="Cardexample1"/>
        </w:rPr>
        <w:t xml:space="preserve">            0.10     0.2     0.2     0.2     0.2     0.2</w:t>
      </w:r>
    </w:p>
    <w:p w14:paraId="3B8D987A" w14:textId="77777777" w:rsidR="008162A7" w:rsidRPr="000527BA" w:rsidRDefault="008162A7" w:rsidP="008162A7">
      <w:pPr>
        <w:pStyle w:val="Examplebody"/>
        <w:rPr>
          <w:rStyle w:val="Cardexample1"/>
        </w:rPr>
      </w:pPr>
    </w:p>
    <w:p w14:paraId="421F6181" w14:textId="77777777" w:rsidR="008162A7" w:rsidRPr="000527BA" w:rsidRDefault="008162A7" w:rsidP="008162A7">
      <w:pPr>
        <w:pStyle w:val="Examplebody"/>
        <w:rPr>
          <w:rStyle w:val="Cardexample1"/>
        </w:rPr>
      </w:pPr>
      <w:r w:rsidRPr="000527BA">
        <w:rPr>
          <w:rStyle w:val="Cardexample1"/>
        </w:rPr>
        <w:t xml:space="preserve">ZOO EX       EXZ     </w:t>
      </w:r>
      <w:proofErr w:type="spellStart"/>
      <w:r w:rsidRPr="000527BA">
        <w:rPr>
          <w:rStyle w:val="Cardexample1"/>
        </w:rPr>
        <w:t>EXZ</w:t>
      </w:r>
      <w:proofErr w:type="spellEnd"/>
      <w:r w:rsidRPr="000527BA">
        <w:rPr>
          <w:rStyle w:val="Cardexample1"/>
        </w:rPr>
        <w:t xml:space="preserve">     </w:t>
      </w:r>
      <w:proofErr w:type="spellStart"/>
      <w:r w:rsidRPr="000527BA">
        <w:rPr>
          <w:rStyle w:val="Cardexample1"/>
        </w:rPr>
        <w:t>EXZ</w:t>
      </w:r>
      <w:proofErr w:type="spellEnd"/>
      <w:r w:rsidRPr="000527BA">
        <w:rPr>
          <w:rStyle w:val="Cardexample1"/>
        </w:rPr>
        <w:t xml:space="preserve">     </w:t>
      </w:r>
      <w:proofErr w:type="spellStart"/>
      <w:r w:rsidRPr="000527BA">
        <w:rPr>
          <w:rStyle w:val="Cardexample1"/>
        </w:rPr>
        <w:t>EXZ</w:t>
      </w:r>
      <w:proofErr w:type="spellEnd"/>
      <w:r w:rsidRPr="000527BA">
        <w:rPr>
          <w:rStyle w:val="Cardexample1"/>
        </w:rPr>
        <w:t xml:space="preserve">     </w:t>
      </w:r>
      <w:proofErr w:type="spellStart"/>
      <w:r w:rsidRPr="000527BA">
        <w:rPr>
          <w:rStyle w:val="Cardexample1"/>
        </w:rPr>
        <w:t>EXZ</w:t>
      </w:r>
      <w:proofErr w:type="spellEnd"/>
      <w:r w:rsidRPr="000527BA">
        <w:rPr>
          <w:rStyle w:val="Cardexample1"/>
        </w:rPr>
        <w:t xml:space="preserve">     </w:t>
      </w:r>
      <w:proofErr w:type="spellStart"/>
      <w:r w:rsidRPr="000527BA">
        <w:rPr>
          <w:rStyle w:val="Cardexample1"/>
        </w:rPr>
        <w:t>EXZ</w:t>
      </w:r>
      <w:proofErr w:type="spellEnd"/>
    </w:p>
    <w:p w14:paraId="48EC5BE4" w14:textId="77777777" w:rsidR="008162A7" w:rsidRPr="000527BA" w:rsidRDefault="008162A7" w:rsidP="008162A7">
      <w:pPr>
        <w:pStyle w:val="Examplebody"/>
        <w:rPr>
          <w:rStyle w:val="Cardexample1"/>
        </w:rPr>
      </w:pPr>
      <w:r w:rsidRPr="000527BA">
        <w:rPr>
          <w:rStyle w:val="Cardexample1"/>
        </w:rPr>
        <w:t xml:space="preserve">             0.2     0.2     0.2</w:t>
      </w:r>
    </w:p>
    <w:p w14:paraId="2E8E255A" w14:textId="77777777" w:rsidR="008162A7" w:rsidRPr="000527BA" w:rsidRDefault="008162A7" w:rsidP="008162A7">
      <w:pPr>
        <w:pStyle w:val="Examplebody"/>
        <w:rPr>
          <w:rStyle w:val="Cardexample1"/>
        </w:rPr>
      </w:pPr>
    </w:p>
    <w:p w14:paraId="1E3BBA46" w14:textId="77777777" w:rsidR="008162A7" w:rsidRPr="000527BA" w:rsidRDefault="008162A7" w:rsidP="008162A7">
      <w:pPr>
        <w:pStyle w:val="Examplebody"/>
        <w:rPr>
          <w:rStyle w:val="Cardexample1"/>
        </w:rPr>
      </w:pPr>
      <w:r w:rsidRPr="000527BA">
        <w:rPr>
          <w:rStyle w:val="Cardexample1"/>
        </w:rPr>
        <w:t xml:space="preserve">MACRO EX     EXM     </w:t>
      </w:r>
      <w:proofErr w:type="spellStart"/>
      <w:r w:rsidRPr="000527BA">
        <w:rPr>
          <w:rStyle w:val="Cardexample1"/>
        </w:rPr>
        <w:t>EXM</w:t>
      </w:r>
      <w:proofErr w:type="spellEnd"/>
      <w:r w:rsidRPr="000527BA">
        <w:rPr>
          <w:rStyle w:val="Cardexample1"/>
        </w:rPr>
        <w:t xml:space="preserve">     </w:t>
      </w:r>
      <w:proofErr w:type="spellStart"/>
      <w:r w:rsidRPr="000527BA">
        <w:rPr>
          <w:rStyle w:val="Cardexample1"/>
        </w:rPr>
        <w:t>EXM</w:t>
      </w:r>
      <w:proofErr w:type="spellEnd"/>
      <w:r w:rsidRPr="000527BA">
        <w:rPr>
          <w:rStyle w:val="Cardexample1"/>
        </w:rPr>
        <w:t xml:space="preserve">     </w:t>
      </w:r>
      <w:proofErr w:type="spellStart"/>
      <w:r w:rsidRPr="000527BA">
        <w:rPr>
          <w:rStyle w:val="Cardexample1"/>
        </w:rPr>
        <w:t>EXM</w:t>
      </w:r>
      <w:proofErr w:type="spellEnd"/>
      <w:r w:rsidRPr="000527BA">
        <w:rPr>
          <w:rStyle w:val="Cardexample1"/>
        </w:rPr>
        <w:t xml:space="preserve">     </w:t>
      </w:r>
      <w:proofErr w:type="spellStart"/>
      <w:r w:rsidRPr="000527BA">
        <w:rPr>
          <w:rStyle w:val="Cardexample1"/>
        </w:rPr>
        <w:t>EXM</w:t>
      </w:r>
      <w:proofErr w:type="spellEnd"/>
      <w:r w:rsidRPr="000527BA">
        <w:rPr>
          <w:rStyle w:val="Cardexample1"/>
        </w:rPr>
        <w:t xml:space="preserve">     </w:t>
      </w:r>
      <w:proofErr w:type="spellStart"/>
      <w:r w:rsidRPr="000527BA">
        <w:rPr>
          <w:rStyle w:val="Cardexample1"/>
        </w:rPr>
        <w:t>EXM</w:t>
      </w:r>
      <w:proofErr w:type="spellEnd"/>
    </w:p>
    <w:p w14:paraId="7465DB54" w14:textId="77777777" w:rsidR="008162A7" w:rsidRPr="000527BA" w:rsidRDefault="008162A7" w:rsidP="008162A7">
      <w:pPr>
        <w:pStyle w:val="Examplebody"/>
        <w:rPr>
          <w:rStyle w:val="Cardexample1"/>
        </w:rPr>
      </w:pPr>
      <w:r w:rsidRPr="000527BA">
        <w:rPr>
          <w:rStyle w:val="Cardexample1"/>
        </w:rPr>
        <w:t xml:space="preserve">          0.0100</w:t>
      </w:r>
      <w:r w:rsidRPr="000527BA">
        <w:rPr>
          <w:rStyle w:val="Cardexample1"/>
        </w:rPr>
        <w:tab/>
      </w:r>
    </w:p>
    <w:p w14:paraId="029C25CC" w14:textId="77777777" w:rsidR="0041037A" w:rsidRPr="000527BA" w:rsidRDefault="0041037A">
      <w:pPr>
        <w:pStyle w:val="Examplebody"/>
        <w:rPr>
          <w:rStyle w:val="Cardexample1"/>
        </w:rPr>
      </w:pPr>
    </w:p>
    <w:p w14:paraId="3B62B563" w14:textId="77777777" w:rsidR="0041037A" w:rsidRPr="000527BA" w:rsidRDefault="0041037A" w:rsidP="0062034B">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rPr>
          <w:rStyle w:val="Cardexample1"/>
        </w:rPr>
      </w:pPr>
      <w:r w:rsidRPr="000527BA">
        <w:rPr>
          <w:rStyle w:val="Cardexample1"/>
        </w:rPr>
        <w:t>GENERIC    CGQ10   CG0DK   CG1DK     CGS</w:t>
      </w:r>
      <w:r w:rsidR="0062034B" w:rsidRPr="0062034B">
        <w:t xml:space="preserve"> </w:t>
      </w:r>
      <w:r w:rsidR="0062034B">
        <w:t xml:space="preserve">  CGLDK   CGKLF    </w:t>
      </w:r>
      <w:r w:rsidR="0062034B" w:rsidRPr="00726863">
        <w:t>C</w:t>
      </w:r>
      <w:r w:rsidR="0062034B">
        <w:t>GC</w:t>
      </w:r>
      <w:r w:rsidR="0062034B" w:rsidRPr="00726863">
        <w:t>S</w:t>
      </w:r>
    </w:p>
    <w:p w14:paraId="54D56C3C" w14:textId="77777777" w:rsidR="0041037A" w:rsidRPr="000527BA" w:rsidRDefault="0041037A">
      <w:pPr>
        <w:pStyle w:val="Examplebody"/>
        <w:rPr>
          <w:rStyle w:val="Cardexample1"/>
        </w:rPr>
      </w:pPr>
      <w:r w:rsidRPr="000527BA">
        <w:rPr>
          <w:rStyle w:val="Cardexample1"/>
        </w:rPr>
        <w:t>AGE         0.00    -1.0     0.0     0.0</w:t>
      </w:r>
      <w:r w:rsidR="0062034B" w:rsidRPr="000527BA">
        <w:rPr>
          <w:rStyle w:val="Cardexample1"/>
        </w:rPr>
        <w:t xml:space="preserve">     0.0     0.0     0.0</w:t>
      </w:r>
    </w:p>
    <w:p w14:paraId="1AA61F67" w14:textId="77777777" w:rsidR="0041037A" w:rsidRPr="000527BA" w:rsidRDefault="0041037A">
      <w:pPr>
        <w:pStyle w:val="Examplebody"/>
        <w:rPr>
          <w:rStyle w:val="Cardexample1"/>
        </w:rPr>
      </w:pPr>
      <w:r w:rsidRPr="000527BA">
        <w:rPr>
          <w:rStyle w:val="Cardexample1"/>
        </w:rPr>
        <w:t>TRACER      0.00     0.0     0.0     0.0</w:t>
      </w:r>
      <w:r w:rsidR="000C63AA">
        <w:rPr>
          <w:rStyle w:val="Cardexample1"/>
        </w:rPr>
        <w:t xml:space="preserve">     0.0     0.0     0.0</w:t>
      </w:r>
    </w:p>
    <w:p w14:paraId="720F7194" w14:textId="77777777" w:rsidR="0041037A" w:rsidRPr="000527BA" w:rsidRDefault="0041037A">
      <w:pPr>
        <w:pStyle w:val="Examplebody"/>
        <w:rPr>
          <w:rStyle w:val="Cardexample1"/>
        </w:rPr>
      </w:pPr>
      <w:r w:rsidRPr="000527BA">
        <w:rPr>
          <w:rStyle w:val="Cardexample1"/>
        </w:rPr>
        <w:t xml:space="preserve">COLIFORM    1.04     0.0     0.5     </w:t>
      </w:r>
      <w:proofErr w:type="gramStart"/>
      <w:r w:rsidRPr="000527BA">
        <w:rPr>
          <w:rStyle w:val="Cardexample1"/>
        </w:rPr>
        <w:t>0.0</w:t>
      </w:r>
      <w:r w:rsidR="000C63AA">
        <w:rPr>
          <w:rStyle w:val="Cardexample1"/>
        </w:rPr>
        <w:t xml:space="preserve">  1.5E</w:t>
      </w:r>
      <w:proofErr w:type="gramEnd"/>
      <w:r w:rsidR="000C63AA">
        <w:rPr>
          <w:rStyle w:val="Cardexample1"/>
        </w:rPr>
        <w:t>-6     0.0     0.0</w:t>
      </w:r>
    </w:p>
    <w:p w14:paraId="55853FB0" w14:textId="77777777" w:rsidR="0041037A" w:rsidRPr="000527BA" w:rsidRDefault="0041037A">
      <w:pPr>
        <w:pStyle w:val="Examplebody"/>
        <w:rPr>
          <w:rStyle w:val="Cardexample1"/>
        </w:rPr>
      </w:pPr>
      <w:r w:rsidRPr="000527BA">
        <w:rPr>
          <w:rStyle w:val="Cardexample1"/>
        </w:rPr>
        <w:t>CONDUCT     0.00     0.0     0.0     0.0</w:t>
      </w:r>
      <w:r w:rsidR="000C63AA">
        <w:rPr>
          <w:rStyle w:val="Cardexample1"/>
        </w:rPr>
        <w:t xml:space="preserve">     0.0     0.0     0.0</w:t>
      </w:r>
    </w:p>
    <w:p w14:paraId="73E925C4" w14:textId="77777777" w:rsidR="0041037A" w:rsidRPr="000527BA" w:rsidRDefault="000C63AA">
      <w:pPr>
        <w:pStyle w:val="Examplebody"/>
        <w:rPr>
          <w:rStyle w:val="Cardexample1"/>
        </w:rPr>
      </w:pPr>
      <w:r>
        <w:rPr>
          <w:rStyle w:val="Cardexample1"/>
        </w:rPr>
        <w:t xml:space="preserve">N2 </w:t>
      </w:r>
      <w:r w:rsidR="003256AB">
        <w:rPr>
          <w:rStyle w:val="Cardexample1"/>
        </w:rPr>
        <w:t xml:space="preserve">       </w:t>
      </w:r>
      <w:r w:rsidR="0041037A" w:rsidRPr="000527BA">
        <w:rPr>
          <w:rStyle w:val="Cardexample1"/>
        </w:rPr>
        <w:t xml:space="preserve">  0.00     0.0     0.0     0.0</w:t>
      </w:r>
      <w:r>
        <w:rPr>
          <w:rStyle w:val="Cardexample1"/>
        </w:rPr>
        <w:t xml:space="preserve">     0.0   1.034    -1.0</w:t>
      </w:r>
    </w:p>
    <w:p w14:paraId="525AC072" w14:textId="77777777" w:rsidR="0041037A" w:rsidRPr="000527BA" w:rsidRDefault="0041037A">
      <w:pPr>
        <w:pStyle w:val="Examplebody"/>
        <w:rPr>
          <w:rStyle w:val="Cardexample1"/>
        </w:rPr>
      </w:pPr>
    </w:p>
    <w:p w14:paraId="7E95B325" w14:textId="77777777" w:rsidR="0041037A" w:rsidRPr="000527BA" w:rsidRDefault="0041037A">
      <w:pPr>
        <w:pStyle w:val="Examplebody"/>
        <w:rPr>
          <w:rStyle w:val="Cardexample1"/>
        </w:rPr>
      </w:pPr>
      <w:r w:rsidRPr="000527BA">
        <w:rPr>
          <w:rStyle w:val="Cardexample1"/>
        </w:rPr>
        <w:t xml:space="preserve">S SOLIDS     SSS   </w:t>
      </w:r>
      <w:r w:rsidR="004E2147" w:rsidRPr="000527BA">
        <w:rPr>
          <w:rStyle w:val="Cardexample1"/>
        </w:rPr>
        <w:t>SEDRC   TAUCR</w:t>
      </w:r>
      <w:r w:rsidRPr="000527BA">
        <w:rPr>
          <w:rStyle w:val="Cardexample1"/>
        </w:rPr>
        <w:t xml:space="preserve">     </w:t>
      </w:r>
    </w:p>
    <w:p w14:paraId="50069B8F" w14:textId="77777777" w:rsidR="0041037A" w:rsidRPr="000527BA" w:rsidRDefault="004E2147">
      <w:pPr>
        <w:pStyle w:val="Examplebody"/>
        <w:rPr>
          <w:rStyle w:val="Cardexample1"/>
        </w:rPr>
      </w:pPr>
      <w:r w:rsidRPr="000527BA">
        <w:rPr>
          <w:rStyle w:val="Cardexample1"/>
        </w:rPr>
        <w:t>SSS 1</w:t>
      </w:r>
      <w:r w:rsidR="0041037A" w:rsidRPr="000527BA">
        <w:rPr>
          <w:rStyle w:val="Cardexample1"/>
        </w:rPr>
        <w:t xml:space="preserve">        1.5     </w:t>
      </w:r>
      <w:r w:rsidRPr="000527BA">
        <w:rPr>
          <w:rStyle w:val="Cardexample1"/>
        </w:rPr>
        <w:t>OFF</w:t>
      </w:r>
      <w:r w:rsidR="0041037A" w:rsidRPr="000527BA">
        <w:rPr>
          <w:rStyle w:val="Cardexample1"/>
        </w:rPr>
        <w:t xml:space="preserve">     0.</w:t>
      </w:r>
      <w:r w:rsidRPr="000527BA">
        <w:rPr>
          <w:rStyle w:val="Cardexample1"/>
        </w:rPr>
        <w:t>0</w:t>
      </w:r>
    </w:p>
    <w:p w14:paraId="288AA660" w14:textId="77777777" w:rsidR="0041037A" w:rsidRPr="000527BA" w:rsidRDefault="0041037A">
      <w:pPr>
        <w:pStyle w:val="Examplebody"/>
        <w:rPr>
          <w:rStyle w:val="Cardexample1"/>
        </w:rPr>
      </w:pPr>
    </w:p>
    <w:p w14:paraId="6A1D7A27" w14:textId="77777777" w:rsidR="0041037A" w:rsidRPr="000527BA" w:rsidRDefault="0041037A">
      <w:pPr>
        <w:pStyle w:val="Examplebody"/>
        <w:rPr>
          <w:rStyle w:val="Cardexample1"/>
        </w:rPr>
      </w:pPr>
      <w:r w:rsidRPr="000527BA">
        <w:rPr>
          <w:rStyle w:val="Cardexample1"/>
        </w:rPr>
        <w:t>ALGAL RATE    AG      AR      AE      AM      AS    AHSP    AHSN   AHSSI    ASAT</w:t>
      </w:r>
    </w:p>
    <w:p w14:paraId="07E41CBD" w14:textId="77777777" w:rsidR="0041037A" w:rsidRPr="000527BA" w:rsidRDefault="0041037A">
      <w:pPr>
        <w:pStyle w:val="Examplebody"/>
        <w:rPr>
          <w:rStyle w:val="Cardexample1"/>
        </w:rPr>
      </w:pPr>
      <w:proofErr w:type="spellStart"/>
      <w:r w:rsidRPr="000527BA">
        <w:rPr>
          <w:rStyle w:val="Cardexample1"/>
        </w:rPr>
        <w:t>Alg</w:t>
      </w:r>
      <w:proofErr w:type="spellEnd"/>
      <w:r w:rsidRPr="000527BA">
        <w:rPr>
          <w:rStyle w:val="Cardexample1"/>
        </w:rPr>
        <w:t xml:space="preserve"> 1        2.0    0.12    0.02    0.05    0.04   0.005   0.005     0.0    50.0</w:t>
      </w:r>
    </w:p>
    <w:p w14:paraId="552F27B8" w14:textId="77777777" w:rsidR="0041037A" w:rsidRPr="000527BA" w:rsidRDefault="0041037A">
      <w:pPr>
        <w:pStyle w:val="Examplebody"/>
        <w:rPr>
          <w:rStyle w:val="Cardexample1"/>
        </w:rPr>
      </w:pPr>
    </w:p>
    <w:p w14:paraId="0D13AC5E" w14:textId="77777777" w:rsidR="0041037A" w:rsidRPr="000527BA" w:rsidRDefault="0041037A">
      <w:pPr>
        <w:pStyle w:val="Examplebody"/>
        <w:rPr>
          <w:rStyle w:val="Cardexample1"/>
        </w:rPr>
      </w:pPr>
      <w:r w:rsidRPr="000527BA">
        <w:rPr>
          <w:rStyle w:val="Cardexample1"/>
        </w:rPr>
        <w:t>ALGAL TEMP   AT1     AT2     AT3     AT4     AK1     AK2     AK3     AK4</w:t>
      </w:r>
    </w:p>
    <w:p w14:paraId="46C8428D" w14:textId="77777777" w:rsidR="0041037A" w:rsidRPr="000527BA" w:rsidRDefault="0041037A">
      <w:pPr>
        <w:pStyle w:val="Examplebody"/>
        <w:rPr>
          <w:rStyle w:val="Cardexample1"/>
        </w:rPr>
      </w:pPr>
      <w:proofErr w:type="spellStart"/>
      <w:r w:rsidRPr="000527BA">
        <w:rPr>
          <w:rStyle w:val="Cardexample1"/>
        </w:rPr>
        <w:t>Alg</w:t>
      </w:r>
      <w:proofErr w:type="spellEnd"/>
      <w:r w:rsidRPr="000527BA">
        <w:rPr>
          <w:rStyle w:val="Cardexample1"/>
        </w:rPr>
        <w:t xml:space="preserve"> 1        5.0    12.0    20.0    30.0     0.1    0.99    0.99     0.1</w:t>
      </w:r>
    </w:p>
    <w:p w14:paraId="0BAE021A" w14:textId="77777777" w:rsidR="0041037A" w:rsidRPr="000527BA" w:rsidRDefault="0041037A">
      <w:pPr>
        <w:pStyle w:val="Examplebody"/>
        <w:rPr>
          <w:rStyle w:val="Cardexample1"/>
        </w:rPr>
      </w:pPr>
    </w:p>
    <w:p w14:paraId="2D9361FC" w14:textId="77777777" w:rsidR="0041037A" w:rsidRPr="000527BA" w:rsidRDefault="0041037A">
      <w:pPr>
        <w:pStyle w:val="Examplebody"/>
        <w:rPr>
          <w:rStyle w:val="Cardexample1"/>
        </w:rPr>
      </w:pPr>
      <w:r w:rsidRPr="000527BA">
        <w:rPr>
          <w:rStyle w:val="Cardexample1"/>
        </w:rPr>
        <w:t xml:space="preserve">ALG </w:t>
      </w:r>
      <w:proofErr w:type="gramStart"/>
      <w:r w:rsidRPr="000527BA">
        <w:rPr>
          <w:rStyle w:val="Cardexample1"/>
        </w:rPr>
        <w:t>STOICH  ALGP</w:t>
      </w:r>
      <w:proofErr w:type="gramEnd"/>
      <w:r w:rsidRPr="000527BA">
        <w:rPr>
          <w:rStyle w:val="Cardexample1"/>
        </w:rPr>
        <w:t xml:space="preserve">    ALGN    ALGC   ALGSI   ACHLA    APOM   ANEQN    ANPR</w:t>
      </w:r>
    </w:p>
    <w:p w14:paraId="0A22BF6A" w14:textId="77777777" w:rsidR="0041037A" w:rsidRPr="000527BA" w:rsidRDefault="0041037A">
      <w:pPr>
        <w:pStyle w:val="Examplebody"/>
        <w:rPr>
          <w:rStyle w:val="Cardexample1"/>
        </w:rPr>
      </w:pPr>
      <w:proofErr w:type="spellStart"/>
      <w:r w:rsidRPr="000527BA">
        <w:rPr>
          <w:rStyle w:val="Cardexample1"/>
        </w:rPr>
        <w:t>Alg</w:t>
      </w:r>
      <w:proofErr w:type="spellEnd"/>
      <w:r w:rsidRPr="000527BA">
        <w:rPr>
          <w:rStyle w:val="Cardexample1"/>
        </w:rPr>
        <w:t xml:space="preserve"> 1      0.005    0.08    0.45    </w:t>
      </w:r>
      <w:proofErr w:type="gramStart"/>
      <w:r w:rsidRPr="000527BA">
        <w:rPr>
          <w:rStyle w:val="Cardexample1"/>
        </w:rPr>
        <w:t xml:space="preserve">0.00  </w:t>
      </w:r>
      <w:r w:rsidR="002631F1" w:rsidRPr="000527BA">
        <w:rPr>
          <w:rStyle w:val="Cardexample1"/>
        </w:rPr>
        <w:t>0.05</w:t>
      </w:r>
      <w:r w:rsidRPr="000527BA">
        <w:rPr>
          <w:rStyle w:val="Cardexample1"/>
        </w:rPr>
        <w:t>00</w:t>
      </w:r>
      <w:proofErr w:type="gramEnd"/>
      <w:r w:rsidRPr="000527BA">
        <w:rPr>
          <w:rStyle w:val="Cardexample1"/>
        </w:rPr>
        <w:t xml:space="preserve">     0.8       2   0.001</w:t>
      </w:r>
    </w:p>
    <w:p w14:paraId="72160831" w14:textId="77777777" w:rsidR="0041037A" w:rsidRPr="000527BA" w:rsidRDefault="0041037A">
      <w:pPr>
        <w:pStyle w:val="BodyText2"/>
        <w:rPr>
          <w:rFonts w:ascii="Courier New" w:hAnsi="Courier New" w:cs="Courier New"/>
          <w:sz w:val="16"/>
          <w:szCs w:val="16"/>
        </w:rPr>
      </w:pPr>
    </w:p>
    <w:p w14:paraId="524532F7" w14:textId="77777777" w:rsidR="0041037A" w:rsidRPr="000527BA" w:rsidRDefault="00E458A2">
      <w:pPr>
        <w:pStyle w:val="Examplebody"/>
        <w:rPr>
          <w:rStyle w:val="Cardexample1"/>
        </w:rPr>
      </w:pPr>
      <w:r>
        <w:rPr>
          <w:rStyle w:val="Cardexample1"/>
        </w:rPr>
        <w:t xml:space="preserve">EPIPHYTE </w:t>
      </w:r>
      <w:r w:rsidR="0041037A" w:rsidRPr="000527BA">
        <w:rPr>
          <w:rStyle w:val="Cardexample1"/>
        </w:rPr>
        <w:t>EPI</w:t>
      </w:r>
      <w:r>
        <w:rPr>
          <w:rStyle w:val="Cardexample1"/>
        </w:rPr>
        <w:t xml:space="preserve">WB1C </w:t>
      </w:r>
      <w:r w:rsidR="0041037A" w:rsidRPr="000527BA">
        <w:rPr>
          <w:rStyle w:val="Cardexample1"/>
        </w:rPr>
        <w:t>EPI</w:t>
      </w:r>
      <w:r>
        <w:rPr>
          <w:rStyle w:val="Cardexample1"/>
        </w:rPr>
        <w:t xml:space="preserve">WB2C </w:t>
      </w:r>
      <w:r w:rsidR="0041037A" w:rsidRPr="000527BA">
        <w:rPr>
          <w:rStyle w:val="Cardexample1"/>
        </w:rPr>
        <w:t>EP</w:t>
      </w:r>
      <w:r>
        <w:rPr>
          <w:rStyle w:val="Cardexample1"/>
        </w:rPr>
        <w:t xml:space="preserve">WB3IC </w:t>
      </w:r>
      <w:r w:rsidR="0041037A" w:rsidRPr="000527BA">
        <w:rPr>
          <w:rStyle w:val="Cardexample1"/>
        </w:rPr>
        <w:t>EPI</w:t>
      </w:r>
      <w:r>
        <w:rPr>
          <w:rStyle w:val="Cardexample1"/>
        </w:rPr>
        <w:t xml:space="preserve">WB4C </w:t>
      </w:r>
      <w:r w:rsidR="0041037A" w:rsidRPr="000527BA">
        <w:rPr>
          <w:rStyle w:val="Cardexample1"/>
        </w:rPr>
        <w:t>EPI</w:t>
      </w:r>
      <w:r>
        <w:rPr>
          <w:rStyle w:val="Cardexample1"/>
        </w:rPr>
        <w:t xml:space="preserve">WB5C </w:t>
      </w:r>
      <w:r w:rsidR="0041037A" w:rsidRPr="000527BA">
        <w:rPr>
          <w:rStyle w:val="Cardexample1"/>
        </w:rPr>
        <w:t>EPI</w:t>
      </w:r>
      <w:r>
        <w:rPr>
          <w:rStyle w:val="Cardexample1"/>
        </w:rPr>
        <w:t xml:space="preserve">WB6C </w:t>
      </w:r>
      <w:r w:rsidR="0041037A" w:rsidRPr="000527BA">
        <w:rPr>
          <w:rStyle w:val="Cardexample1"/>
        </w:rPr>
        <w:t>EPI</w:t>
      </w:r>
      <w:r>
        <w:rPr>
          <w:rStyle w:val="Cardexample1"/>
        </w:rPr>
        <w:t xml:space="preserve">WB7C </w:t>
      </w:r>
      <w:r w:rsidR="0041037A" w:rsidRPr="000527BA">
        <w:rPr>
          <w:rStyle w:val="Cardexample1"/>
        </w:rPr>
        <w:t>EPI</w:t>
      </w:r>
      <w:r>
        <w:rPr>
          <w:rStyle w:val="Cardexample1"/>
        </w:rPr>
        <w:t xml:space="preserve">WB8C </w:t>
      </w:r>
      <w:r w:rsidR="0041037A" w:rsidRPr="000527BA">
        <w:rPr>
          <w:rStyle w:val="Cardexample1"/>
        </w:rPr>
        <w:t>EPI</w:t>
      </w:r>
      <w:r>
        <w:rPr>
          <w:rStyle w:val="Cardexample1"/>
        </w:rPr>
        <w:t>WB9</w:t>
      </w:r>
      <w:r w:rsidR="0041037A" w:rsidRPr="000527BA">
        <w:rPr>
          <w:rStyle w:val="Cardexample1"/>
        </w:rPr>
        <w:t>C</w:t>
      </w:r>
    </w:p>
    <w:p w14:paraId="43C10E9D" w14:textId="77777777" w:rsidR="0041037A" w:rsidRPr="000527BA" w:rsidRDefault="0041037A">
      <w:pPr>
        <w:pStyle w:val="Examplebody"/>
        <w:rPr>
          <w:rStyle w:val="Cardexample1"/>
        </w:rPr>
      </w:pPr>
      <w:r w:rsidRPr="000527BA">
        <w:rPr>
          <w:rStyle w:val="Cardexample1"/>
        </w:rPr>
        <w:t xml:space="preserve">Epi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5A718D" w14:textId="77777777" w:rsidR="0041037A" w:rsidRPr="000527BA" w:rsidRDefault="0041037A">
      <w:pPr>
        <w:pStyle w:val="Examplebody"/>
        <w:rPr>
          <w:rStyle w:val="Cardexample1"/>
        </w:rPr>
      </w:pPr>
    </w:p>
    <w:p w14:paraId="08C32A3C" w14:textId="77777777" w:rsidR="0041037A" w:rsidRPr="000527BA" w:rsidRDefault="00E458A2">
      <w:pPr>
        <w:pStyle w:val="Examplebody"/>
        <w:keepNext/>
        <w:rPr>
          <w:rStyle w:val="Cardexample1"/>
        </w:rPr>
      </w:pPr>
      <w:r>
        <w:rPr>
          <w:rStyle w:val="Cardexample1"/>
        </w:rPr>
        <w:t>EPI PRINT</w:t>
      </w:r>
      <w:r w:rsidR="0041037A" w:rsidRPr="000527BA">
        <w:rPr>
          <w:rStyle w:val="Cardexample1"/>
        </w:rPr>
        <w:t>EPR</w:t>
      </w:r>
      <w:r>
        <w:rPr>
          <w:rStyle w:val="Cardexample1"/>
        </w:rPr>
        <w:t xml:space="preserve">WB1C </w:t>
      </w:r>
      <w:r w:rsidR="0041037A" w:rsidRPr="000527BA">
        <w:rPr>
          <w:rStyle w:val="Cardexample1"/>
        </w:rPr>
        <w:t>EPR</w:t>
      </w:r>
      <w:r>
        <w:rPr>
          <w:rStyle w:val="Cardexample1"/>
        </w:rPr>
        <w:t xml:space="preserve">WB2C </w:t>
      </w:r>
      <w:r w:rsidR="0041037A" w:rsidRPr="000527BA">
        <w:rPr>
          <w:rStyle w:val="Cardexample1"/>
        </w:rPr>
        <w:t>EPR</w:t>
      </w:r>
      <w:r>
        <w:rPr>
          <w:rStyle w:val="Cardexample1"/>
        </w:rPr>
        <w:t xml:space="preserve">WB3C </w:t>
      </w:r>
      <w:r w:rsidR="0041037A" w:rsidRPr="000527BA">
        <w:rPr>
          <w:rStyle w:val="Cardexample1"/>
        </w:rPr>
        <w:t>EPR</w:t>
      </w:r>
      <w:r>
        <w:rPr>
          <w:rStyle w:val="Cardexample1"/>
        </w:rPr>
        <w:t xml:space="preserve">WB4C </w:t>
      </w:r>
      <w:r w:rsidR="0041037A" w:rsidRPr="000527BA">
        <w:rPr>
          <w:rStyle w:val="Cardexample1"/>
        </w:rPr>
        <w:t>EPR</w:t>
      </w:r>
      <w:r>
        <w:rPr>
          <w:rStyle w:val="Cardexample1"/>
        </w:rPr>
        <w:t xml:space="preserve">WB5C </w:t>
      </w:r>
      <w:r w:rsidR="0041037A" w:rsidRPr="000527BA">
        <w:rPr>
          <w:rStyle w:val="Cardexample1"/>
        </w:rPr>
        <w:t>EPR</w:t>
      </w:r>
      <w:r>
        <w:rPr>
          <w:rStyle w:val="Cardexample1"/>
        </w:rPr>
        <w:t xml:space="preserve">WB6C </w:t>
      </w:r>
      <w:r w:rsidR="0041037A" w:rsidRPr="000527BA">
        <w:rPr>
          <w:rStyle w:val="Cardexample1"/>
        </w:rPr>
        <w:t>EPR</w:t>
      </w:r>
      <w:r>
        <w:rPr>
          <w:rStyle w:val="Cardexample1"/>
        </w:rPr>
        <w:t xml:space="preserve">WB7C </w:t>
      </w:r>
      <w:r w:rsidR="0041037A" w:rsidRPr="000527BA">
        <w:rPr>
          <w:rStyle w:val="Cardexample1"/>
        </w:rPr>
        <w:t>EPR</w:t>
      </w:r>
      <w:r>
        <w:rPr>
          <w:rStyle w:val="Cardexample1"/>
        </w:rPr>
        <w:t xml:space="preserve">WB8C </w:t>
      </w:r>
      <w:r w:rsidR="0041037A" w:rsidRPr="000527BA">
        <w:rPr>
          <w:rStyle w:val="Cardexample1"/>
        </w:rPr>
        <w:t>EPR</w:t>
      </w:r>
      <w:r>
        <w:rPr>
          <w:rStyle w:val="Cardexample1"/>
        </w:rPr>
        <w:t>WB9</w:t>
      </w:r>
      <w:r w:rsidR="0041037A" w:rsidRPr="000527BA">
        <w:rPr>
          <w:rStyle w:val="Cardexample1"/>
        </w:rPr>
        <w:t>C</w:t>
      </w:r>
    </w:p>
    <w:p w14:paraId="4237E483" w14:textId="77777777" w:rsidR="0041037A" w:rsidRPr="000527BA" w:rsidRDefault="0041037A">
      <w:pPr>
        <w:pStyle w:val="Examplebody"/>
        <w:keepNext/>
        <w:rPr>
          <w:rStyle w:val="Cardexample1"/>
        </w:rPr>
      </w:pPr>
      <w:r w:rsidRPr="000527BA">
        <w:rPr>
          <w:rStyle w:val="Cardexample1"/>
        </w:rPr>
        <w:t xml:space="preserve">Epi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5464F93" w14:textId="77777777" w:rsidR="0041037A" w:rsidRPr="000527BA" w:rsidRDefault="0041037A">
      <w:pPr>
        <w:pStyle w:val="Examplebody"/>
        <w:rPr>
          <w:rStyle w:val="Cardexample1"/>
        </w:rPr>
      </w:pPr>
    </w:p>
    <w:p w14:paraId="2567C060" w14:textId="77777777" w:rsidR="0041037A" w:rsidRPr="000527BA" w:rsidRDefault="0041037A">
      <w:pPr>
        <w:pStyle w:val="Examplebody"/>
        <w:rPr>
          <w:rStyle w:val="Cardexample1"/>
        </w:rPr>
      </w:pPr>
      <w:r w:rsidRPr="000527BA">
        <w:rPr>
          <w:rStyle w:val="Cardexample1"/>
        </w:rPr>
        <w:t xml:space="preserve">EPI INIT   EPICI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p>
    <w:p w14:paraId="184BF406" w14:textId="77777777" w:rsidR="0041037A" w:rsidRPr="000527BA" w:rsidRDefault="0041037A">
      <w:pPr>
        <w:pStyle w:val="Examplebody"/>
        <w:rPr>
          <w:rStyle w:val="Cardexample1"/>
        </w:rPr>
      </w:pPr>
      <w:r w:rsidRPr="000527BA">
        <w:rPr>
          <w:rStyle w:val="Cardexample1"/>
        </w:rPr>
        <w:t>Epi 1       20.0    -1.0    -1.0    20.0    -1.0    -1.0</w:t>
      </w:r>
    </w:p>
    <w:p w14:paraId="34DD5928" w14:textId="77777777" w:rsidR="001B0B2B" w:rsidRPr="000527BA" w:rsidRDefault="001B0B2B">
      <w:pPr>
        <w:pStyle w:val="Examplebody"/>
        <w:rPr>
          <w:rStyle w:val="Cardexample1"/>
        </w:rPr>
      </w:pPr>
    </w:p>
    <w:p w14:paraId="2AB2183E" w14:textId="77777777" w:rsidR="0041037A" w:rsidRPr="000527BA" w:rsidRDefault="0041037A">
      <w:pPr>
        <w:pStyle w:val="Examplebody"/>
        <w:rPr>
          <w:rStyle w:val="Cardexample1"/>
        </w:rPr>
      </w:pPr>
      <w:r w:rsidRPr="000527BA">
        <w:rPr>
          <w:rStyle w:val="Cardexample1"/>
        </w:rPr>
        <w:t xml:space="preserve">EPI RATE      EG      ER      EE      EM      EB    EHSP    EHSN   EHSSI   </w:t>
      </w:r>
    </w:p>
    <w:p w14:paraId="0D58CBA8" w14:textId="77777777" w:rsidR="0041037A" w:rsidRPr="000527BA" w:rsidRDefault="0041037A">
      <w:pPr>
        <w:pStyle w:val="Examplebody"/>
        <w:rPr>
          <w:rStyle w:val="Cardexample1"/>
        </w:rPr>
      </w:pPr>
      <w:r w:rsidRPr="000527BA">
        <w:rPr>
          <w:rStyle w:val="Cardexample1"/>
        </w:rPr>
        <w:t xml:space="preserve">Epi 1        1.7    0.05    0.02    0.05    0.05   0.002   0.004     0.0  </w:t>
      </w:r>
    </w:p>
    <w:p w14:paraId="2289AA4C" w14:textId="77777777" w:rsidR="0041037A" w:rsidRPr="000527BA" w:rsidRDefault="0041037A">
      <w:pPr>
        <w:pStyle w:val="Examplebody"/>
        <w:rPr>
          <w:rStyle w:val="Cardexample1"/>
        </w:rPr>
      </w:pPr>
    </w:p>
    <w:p w14:paraId="1656FD47" w14:textId="77777777" w:rsidR="0041037A" w:rsidRPr="000527BA" w:rsidRDefault="0041037A">
      <w:pPr>
        <w:pStyle w:val="Examplebody"/>
        <w:rPr>
          <w:rStyle w:val="Cardexample1"/>
        </w:rPr>
      </w:pPr>
      <w:r w:rsidRPr="000527BA">
        <w:rPr>
          <w:rStyle w:val="Cardexample1"/>
        </w:rPr>
        <w:lastRenderedPageBreak/>
        <w:t>EPI HALF    ESAT     EHS   ENEQN    ENPR</w:t>
      </w:r>
    </w:p>
    <w:p w14:paraId="223F5434" w14:textId="77777777" w:rsidR="0041037A" w:rsidRPr="000527BA" w:rsidRDefault="0041037A">
      <w:pPr>
        <w:pStyle w:val="Examplebody"/>
        <w:rPr>
          <w:rStyle w:val="Cardexample1"/>
        </w:rPr>
      </w:pPr>
      <w:r w:rsidRPr="000527BA">
        <w:rPr>
          <w:rStyle w:val="Cardexample1"/>
        </w:rPr>
        <w:t>Epi 1     150.00    40.0       2   0.001</w:t>
      </w:r>
    </w:p>
    <w:p w14:paraId="728E0656" w14:textId="77777777" w:rsidR="0041037A" w:rsidRPr="000527BA" w:rsidRDefault="0041037A">
      <w:pPr>
        <w:pStyle w:val="BodyText2"/>
        <w:rPr>
          <w:rFonts w:ascii="Courier New" w:hAnsi="Courier New" w:cs="Courier New"/>
          <w:sz w:val="16"/>
          <w:szCs w:val="16"/>
        </w:rPr>
      </w:pPr>
    </w:p>
    <w:p w14:paraId="4D95FAF7" w14:textId="77777777" w:rsidR="0041037A" w:rsidRPr="000527BA" w:rsidRDefault="0041037A">
      <w:pPr>
        <w:pStyle w:val="Examplebody"/>
        <w:rPr>
          <w:rStyle w:val="Cardexample1"/>
        </w:rPr>
      </w:pPr>
      <w:r w:rsidRPr="000527BA">
        <w:rPr>
          <w:rStyle w:val="Cardexample1"/>
        </w:rPr>
        <w:t xml:space="preserve">EPI TEMP     ET1     ET2     ET3     ET4     EK1     EK2     EK3     EK4        </w:t>
      </w:r>
    </w:p>
    <w:p w14:paraId="0DC9BAF6" w14:textId="77777777" w:rsidR="0041037A" w:rsidRPr="000527BA" w:rsidRDefault="0041037A">
      <w:pPr>
        <w:pStyle w:val="Examplebody"/>
        <w:rPr>
          <w:rStyle w:val="Cardexample1"/>
        </w:rPr>
      </w:pPr>
      <w:r w:rsidRPr="000527BA">
        <w:rPr>
          <w:rStyle w:val="Cardexample1"/>
        </w:rPr>
        <w:t>Epi 1        2.0     5.0    20.0    30.0     0.1    0.99    0.99     0.1</w:t>
      </w:r>
    </w:p>
    <w:p w14:paraId="0F16320F" w14:textId="77777777" w:rsidR="0041037A" w:rsidRPr="000527BA" w:rsidRDefault="0041037A">
      <w:pPr>
        <w:pStyle w:val="Examplebody"/>
        <w:rPr>
          <w:rStyle w:val="Cardexample1"/>
        </w:rPr>
      </w:pPr>
    </w:p>
    <w:p w14:paraId="618B0FE3" w14:textId="77777777" w:rsidR="0041037A" w:rsidRPr="000527BA" w:rsidRDefault="0041037A">
      <w:pPr>
        <w:pStyle w:val="Examplebody"/>
        <w:rPr>
          <w:rStyle w:val="Cardexample1"/>
        </w:rPr>
      </w:pPr>
      <w:r w:rsidRPr="000527BA">
        <w:rPr>
          <w:rStyle w:val="Cardexample1"/>
        </w:rPr>
        <w:t xml:space="preserve">EPI STOICH    EP      EN      EC     ESI   ECHLA    EPOM                        </w:t>
      </w:r>
    </w:p>
    <w:p w14:paraId="2EED5846" w14:textId="77777777" w:rsidR="0041037A" w:rsidRPr="000527BA" w:rsidRDefault="0041037A">
      <w:pPr>
        <w:pStyle w:val="Examplebody"/>
        <w:rPr>
          <w:rStyle w:val="Cardexample1"/>
        </w:rPr>
      </w:pPr>
      <w:r w:rsidRPr="000527BA">
        <w:rPr>
          <w:rStyle w:val="Cardexample1"/>
        </w:rPr>
        <w:t>Epi 1      0.005    0.08    0.45     0.0    65.0     0.8</w:t>
      </w:r>
    </w:p>
    <w:p w14:paraId="626042FB" w14:textId="77777777" w:rsidR="0041037A" w:rsidRPr="000527BA" w:rsidRDefault="0041037A">
      <w:pPr>
        <w:pStyle w:val="Examplebody"/>
        <w:rPr>
          <w:rStyle w:val="Cardexample1"/>
        </w:rPr>
      </w:pPr>
    </w:p>
    <w:p w14:paraId="21F670F3" w14:textId="77777777" w:rsidR="008162A7" w:rsidRPr="000527BA" w:rsidRDefault="008162A7" w:rsidP="008162A7">
      <w:pPr>
        <w:pStyle w:val="Examplebody"/>
        <w:rPr>
          <w:rStyle w:val="Cardexample1"/>
        </w:rPr>
      </w:pPr>
      <w:r w:rsidRPr="000527BA">
        <w:rPr>
          <w:rStyle w:val="Cardexample1"/>
        </w:rPr>
        <w:t xml:space="preserve">ZOOP RATE     ZG      ZR      ZM    ZEFF   </w:t>
      </w:r>
      <w:proofErr w:type="gramStart"/>
      <w:r w:rsidRPr="000527BA">
        <w:rPr>
          <w:rStyle w:val="Cardexample1"/>
        </w:rPr>
        <w:t>PREFP  ZOOMIN</w:t>
      </w:r>
      <w:proofErr w:type="gramEnd"/>
      <w:r w:rsidRPr="000527BA">
        <w:rPr>
          <w:rStyle w:val="Cardexample1"/>
        </w:rPr>
        <w:t xml:space="preserve">    ZS2P</w:t>
      </w:r>
    </w:p>
    <w:p w14:paraId="0657E4FC" w14:textId="77777777" w:rsidR="008162A7" w:rsidRPr="000527BA" w:rsidRDefault="008162A7" w:rsidP="008162A7">
      <w:pPr>
        <w:pStyle w:val="Examplebody"/>
        <w:rPr>
          <w:rStyle w:val="Cardexample1"/>
        </w:rPr>
      </w:pPr>
      <w:r w:rsidRPr="000527BA">
        <w:rPr>
          <w:rStyle w:val="Cardexample1"/>
        </w:rPr>
        <w:t xml:space="preserve">Zoo1        1.50    0.10   0.010    0.50    </w:t>
      </w:r>
      <w:proofErr w:type="gramStart"/>
      <w:r w:rsidRPr="000527BA">
        <w:rPr>
          <w:rStyle w:val="Cardexample1"/>
        </w:rPr>
        <w:t>0.50  0.0100</w:t>
      </w:r>
      <w:proofErr w:type="gramEnd"/>
      <w:r w:rsidRPr="000527BA">
        <w:rPr>
          <w:rStyle w:val="Cardexample1"/>
        </w:rPr>
        <w:t xml:space="preserve">    0.30            </w:t>
      </w:r>
    </w:p>
    <w:p w14:paraId="74F84EB1" w14:textId="77777777" w:rsidR="008162A7" w:rsidRPr="000527BA" w:rsidRDefault="008162A7" w:rsidP="008162A7">
      <w:pPr>
        <w:pStyle w:val="Examplebody"/>
        <w:rPr>
          <w:rStyle w:val="Cardexample1"/>
        </w:rPr>
      </w:pPr>
    </w:p>
    <w:p w14:paraId="74EFD083" w14:textId="77777777" w:rsidR="008162A7" w:rsidRPr="000527BA" w:rsidRDefault="008162A7" w:rsidP="008162A7">
      <w:pPr>
        <w:pStyle w:val="Examplebody"/>
        <w:rPr>
          <w:rStyle w:val="Cardexample1"/>
        </w:rPr>
      </w:pPr>
      <w:r w:rsidRPr="000527BA">
        <w:rPr>
          <w:rStyle w:val="Cardexample1"/>
        </w:rPr>
        <w:t xml:space="preserve">ZOOP </w:t>
      </w:r>
      <w:proofErr w:type="gramStart"/>
      <w:r w:rsidRPr="000527BA">
        <w:rPr>
          <w:rStyle w:val="Cardexample1"/>
        </w:rPr>
        <w:t>ALGP  PREFA</w:t>
      </w:r>
      <w:proofErr w:type="gram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p>
    <w:p w14:paraId="2F1F274E" w14:textId="77777777" w:rsidR="008162A7" w:rsidRPr="000527BA" w:rsidRDefault="008162A7" w:rsidP="008162A7">
      <w:pPr>
        <w:pStyle w:val="Examplebody"/>
        <w:rPr>
          <w:rStyle w:val="Cardexample1"/>
        </w:rPr>
      </w:pPr>
      <w:r w:rsidRPr="000527BA">
        <w:rPr>
          <w:rStyle w:val="Cardexample1"/>
        </w:rPr>
        <w:t>Zoo1        1.00    0.50    0.50</w:t>
      </w:r>
    </w:p>
    <w:p w14:paraId="59339C99" w14:textId="77777777" w:rsidR="008162A7" w:rsidRPr="000527BA" w:rsidRDefault="008162A7" w:rsidP="008162A7">
      <w:pPr>
        <w:pStyle w:val="Examplebody"/>
        <w:rPr>
          <w:rStyle w:val="Cardexample1"/>
        </w:rPr>
      </w:pPr>
    </w:p>
    <w:p w14:paraId="2C0B7B71" w14:textId="77777777" w:rsidR="008162A7" w:rsidRPr="000527BA" w:rsidRDefault="008162A7" w:rsidP="008162A7">
      <w:pPr>
        <w:pStyle w:val="Examplebody"/>
        <w:rPr>
          <w:rStyle w:val="Cardexample1"/>
        </w:rPr>
      </w:pPr>
      <w:r w:rsidRPr="000527BA">
        <w:rPr>
          <w:rStyle w:val="Cardexample1"/>
        </w:rPr>
        <w:t xml:space="preserve">ZOOP </w:t>
      </w:r>
      <w:proofErr w:type="spellStart"/>
      <w:proofErr w:type="gramStart"/>
      <w:r w:rsidRPr="000527BA">
        <w:rPr>
          <w:rStyle w:val="Cardexample1"/>
        </w:rPr>
        <w:t>ZOOP</w:t>
      </w:r>
      <w:proofErr w:type="spellEnd"/>
      <w:r w:rsidRPr="000527BA">
        <w:rPr>
          <w:rStyle w:val="Cardexample1"/>
        </w:rPr>
        <w:t xml:space="preserve">  PREFZ</w:t>
      </w:r>
      <w:proofErr w:type="gram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p>
    <w:p w14:paraId="4F8B5A11" w14:textId="77777777" w:rsidR="008162A7" w:rsidRPr="000527BA" w:rsidRDefault="008162A7" w:rsidP="008162A7">
      <w:pPr>
        <w:pStyle w:val="Examplebody"/>
        <w:rPr>
          <w:rStyle w:val="Cardexample1"/>
        </w:rPr>
      </w:pPr>
      <w:r w:rsidRPr="000527BA">
        <w:rPr>
          <w:rStyle w:val="Cardexample1"/>
        </w:rPr>
        <w:t xml:space="preserve">Zoo1        0.00    0.00    0.00    </w:t>
      </w:r>
    </w:p>
    <w:p w14:paraId="300B2AF9" w14:textId="77777777" w:rsidR="008162A7" w:rsidRPr="000527BA" w:rsidRDefault="008162A7" w:rsidP="008162A7">
      <w:pPr>
        <w:pStyle w:val="Examplebody"/>
        <w:rPr>
          <w:rStyle w:val="Cardexample1"/>
        </w:rPr>
      </w:pPr>
    </w:p>
    <w:p w14:paraId="377C6268" w14:textId="77777777" w:rsidR="008162A7" w:rsidRPr="000527BA" w:rsidRDefault="008162A7" w:rsidP="008162A7">
      <w:pPr>
        <w:pStyle w:val="Examplebody"/>
        <w:rPr>
          <w:rStyle w:val="Cardexample1"/>
        </w:rPr>
      </w:pPr>
      <w:r w:rsidRPr="000527BA">
        <w:rPr>
          <w:rStyle w:val="Cardexample1"/>
        </w:rPr>
        <w:t>ZOOP TEMP    ZT1     ZT2     ZT3     ZT4     ZK1     ZK2     ZK3     ZK4</w:t>
      </w:r>
    </w:p>
    <w:p w14:paraId="39D8025A" w14:textId="77777777" w:rsidR="008162A7" w:rsidRPr="000527BA" w:rsidRDefault="008162A7" w:rsidP="008162A7">
      <w:pPr>
        <w:pStyle w:val="Examplebody"/>
        <w:rPr>
          <w:rStyle w:val="Cardexample1"/>
        </w:rPr>
      </w:pPr>
      <w:r w:rsidRPr="000527BA">
        <w:rPr>
          <w:rStyle w:val="Cardexample1"/>
        </w:rPr>
        <w:t xml:space="preserve">             0.0    15.0    20.0    36.0     0.1     0.9    0.98   0.100</w:t>
      </w:r>
    </w:p>
    <w:p w14:paraId="2EDF16FB" w14:textId="77777777" w:rsidR="008162A7" w:rsidRPr="000527BA" w:rsidRDefault="008162A7" w:rsidP="008162A7">
      <w:pPr>
        <w:pStyle w:val="Examplebody"/>
        <w:rPr>
          <w:rStyle w:val="Cardexample1"/>
        </w:rPr>
      </w:pPr>
      <w:r w:rsidRPr="000527BA">
        <w:rPr>
          <w:rStyle w:val="Cardexample1"/>
        </w:rPr>
        <w:tab/>
      </w:r>
      <w:r w:rsidRPr="000527BA">
        <w:rPr>
          <w:rStyle w:val="Cardexample1"/>
        </w:rPr>
        <w:tab/>
      </w:r>
      <w:r w:rsidRPr="000527BA">
        <w:rPr>
          <w:rStyle w:val="Cardexample1"/>
        </w:rPr>
        <w:tab/>
        <w:t xml:space="preserve"> </w:t>
      </w:r>
    </w:p>
    <w:p w14:paraId="3F815E52" w14:textId="77777777" w:rsidR="008162A7" w:rsidRPr="000527BA" w:rsidRDefault="008162A7" w:rsidP="008162A7">
      <w:pPr>
        <w:pStyle w:val="Examplebody"/>
        <w:rPr>
          <w:rStyle w:val="Cardexample1"/>
        </w:rPr>
      </w:pPr>
      <w:r w:rsidRPr="000527BA">
        <w:rPr>
          <w:rStyle w:val="Cardexample1"/>
        </w:rPr>
        <w:t>ZOOP STOI     ZP      ZN      ZC</w:t>
      </w:r>
    </w:p>
    <w:p w14:paraId="610C4009" w14:textId="77777777" w:rsidR="008162A7" w:rsidRPr="000527BA" w:rsidRDefault="008162A7" w:rsidP="008162A7">
      <w:pPr>
        <w:pStyle w:val="Examplebody"/>
        <w:rPr>
          <w:rStyle w:val="Cardexample1"/>
        </w:rPr>
      </w:pPr>
      <w:r w:rsidRPr="000527BA">
        <w:rPr>
          <w:rStyle w:val="Cardexample1"/>
        </w:rPr>
        <w:t xml:space="preserve">         0.01500 0.08000 0.45000</w:t>
      </w:r>
    </w:p>
    <w:p w14:paraId="2E0187B7" w14:textId="77777777" w:rsidR="008162A7" w:rsidRPr="000527BA" w:rsidRDefault="008162A7" w:rsidP="008162A7">
      <w:pPr>
        <w:pStyle w:val="Examplebody"/>
        <w:rPr>
          <w:rStyle w:val="Cardexample1"/>
        </w:rPr>
      </w:pPr>
      <w:r w:rsidRPr="000527BA">
        <w:rPr>
          <w:rStyle w:val="Cardexample1"/>
        </w:rPr>
        <w:tab/>
      </w:r>
      <w:r w:rsidRPr="000527BA">
        <w:rPr>
          <w:rStyle w:val="Cardexample1"/>
        </w:rPr>
        <w:tab/>
        <w:t xml:space="preserve"> </w:t>
      </w:r>
    </w:p>
    <w:p w14:paraId="0BC04748" w14:textId="77777777" w:rsidR="008162A7" w:rsidRPr="000527BA" w:rsidRDefault="008162A7" w:rsidP="008162A7">
      <w:pPr>
        <w:pStyle w:val="Examplebody"/>
        <w:rPr>
          <w:rStyle w:val="Cardexample1"/>
        </w:rPr>
      </w:pPr>
      <w:r w:rsidRPr="000527BA">
        <w:rPr>
          <w:rStyle w:val="Cardexample1"/>
        </w:rPr>
        <w:t xml:space="preserve">MACROPHYT </w:t>
      </w:r>
      <w:proofErr w:type="gramStart"/>
      <w:r w:rsidRPr="000527BA">
        <w:rPr>
          <w:rStyle w:val="Cardexample1"/>
        </w:rPr>
        <w:t xml:space="preserve">MACWBC  </w:t>
      </w:r>
      <w:proofErr w:type="spellStart"/>
      <w:r w:rsidRPr="000527BA">
        <w:rPr>
          <w:rStyle w:val="Cardexample1"/>
        </w:rPr>
        <w:t>MACWBC</w:t>
      </w:r>
      <w:proofErr w:type="spellEnd"/>
      <w:proofErr w:type="gram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p>
    <w:p w14:paraId="6A7B59CA" w14:textId="77777777" w:rsidR="008162A7" w:rsidRPr="000527BA" w:rsidRDefault="008162A7" w:rsidP="008162A7">
      <w:pPr>
        <w:pStyle w:val="Examplebody"/>
        <w:rPr>
          <w:rStyle w:val="Cardexample1"/>
        </w:rPr>
      </w:pPr>
      <w:r w:rsidRPr="000527BA">
        <w:rPr>
          <w:rStyle w:val="Cardexample1"/>
        </w:rPr>
        <w:t xml:space="preserve">Mac1          ON     OFF     </w:t>
      </w:r>
      <w:proofErr w:type="spellStart"/>
      <w:r w:rsidRPr="000527BA">
        <w:rPr>
          <w:rStyle w:val="Cardexample1"/>
        </w:rPr>
        <w:t>OFF</w:t>
      </w:r>
      <w:proofErr w:type="spellEnd"/>
      <w:r w:rsidRPr="000527BA">
        <w:rPr>
          <w:rStyle w:val="Cardexample1"/>
        </w:rPr>
        <w:tab/>
      </w:r>
      <w:r w:rsidRPr="000527BA">
        <w:rPr>
          <w:rStyle w:val="Cardexample1"/>
        </w:rPr>
        <w:tab/>
        <w:t xml:space="preserve"> </w:t>
      </w:r>
    </w:p>
    <w:p w14:paraId="193082E9" w14:textId="77777777" w:rsidR="008162A7" w:rsidRPr="000527BA" w:rsidRDefault="008162A7" w:rsidP="008162A7">
      <w:pPr>
        <w:pStyle w:val="Examplebody"/>
        <w:rPr>
          <w:rStyle w:val="Cardexample1"/>
        </w:rPr>
      </w:pPr>
    </w:p>
    <w:p w14:paraId="751AE707" w14:textId="77777777" w:rsidR="008162A7" w:rsidRPr="000527BA" w:rsidRDefault="008162A7" w:rsidP="008162A7">
      <w:pPr>
        <w:pStyle w:val="Examplebody"/>
        <w:rPr>
          <w:rStyle w:val="Cardexample1"/>
        </w:rPr>
      </w:pPr>
      <w:r w:rsidRPr="000527BA">
        <w:rPr>
          <w:rStyle w:val="Cardexample1"/>
        </w:rPr>
        <w:t xml:space="preserve">MAC PRINT </w:t>
      </w:r>
      <w:proofErr w:type="gramStart"/>
      <w:r w:rsidRPr="000527BA">
        <w:rPr>
          <w:rStyle w:val="Cardexample1"/>
        </w:rPr>
        <w:t xml:space="preserve">MPRWBC  </w:t>
      </w:r>
      <w:proofErr w:type="spellStart"/>
      <w:r w:rsidRPr="000527BA">
        <w:rPr>
          <w:rStyle w:val="Cardexample1"/>
        </w:rPr>
        <w:t>MPRWBC</w:t>
      </w:r>
      <w:proofErr w:type="spellEnd"/>
      <w:proofErr w:type="gram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p>
    <w:p w14:paraId="241DF533" w14:textId="77777777" w:rsidR="008162A7" w:rsidRPr="000527BA" w:rsidRDefault="008162A7" w:rsidP="008162A7">
      <w:pPr>
        <w:pStyle w:val="Examplebody"/>
        <w:rPr>
          <w:rStyle w:val="Cardexample1"/>
        </w:rPr>
      </w:pPr>
      <w:r w:rsidRPr="000527BA">
        <w:rPr>
          <w:rStyle w:val="Cardexample1"/>
        </w:rPr>
        <w:t xml:space="preserve">Mac1          ON     OFF     </w:t>
      </w:r>
      <w:proofErr w:type="spellStart"/>
      <w:r w:rsidRPr="000527BA">
        <w:rPr>
          <w:rStyle w:val="Cardexample1"/>
        </w:rPr>
        <w:t>OFF</w:t>
      </w:r>
      <w:proofErr w:type="spellEnd"/>
    </w:p>
    <w:p w14:paraId="2C547088" w14:textId="77777777" w:rsidR="008162A7" w:rsidRPr="000527BA" w:rsidRDefault="008162A7" w:rsidP="008162A7">
      <w:pPr>
        <w:pStyle w:val="Examplebody"/>
        <w:rPr>
          <w:rStyle w:val="Cardexample1"/>
        </w:rPr>
      </w:pPr>
    </w:p>
    <w:p w14:paraId="3E6DE46D" w14:textId="77777777" w:rsidR="008162A7" w:rsidRPr="000527BA" w:rsidRDefault="008162A7" w:rsidP="008162A7">
      <w:pPr>
        <w:pStyle w:val="Examplebody"/>
        <w:rPr>
          <w:rStyle w:val="Cardexample1"/>
        </w:rPr>
      </w:pPr>
      <w:r w:rsidRPr="000527BA">
        <w:rPr>
          <w:rStyle w:val="Cardexample1"/>
        </w:rPr>
        <w:t xml:space="preserve">MAC </w:t>
      </w:r>
      <w:proofErr w:type="gramStart"/>
      <w:r w:rsidRPr="000527BA">
        <w:rPr>
          <w:rStyle w:val="Cardexample1"/>
        </w:rPr>
        <w:t>INI  MACWBCI</w:t>
      </w:r>
      <w:proofErr w:type="gram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p>
    <w:p w14:paraId="18E10D54" w14:textId="77777777" w:rsidR="008162A7" w:rsidRPr="000527BA" w:rsidRDefault="008162A7" w:rsidP="008162A7">
      <w:pPr>
        <w:pStyle w:val="Examplebody"/>
        <w:rPr>
          <w:rStyle w:val="Cardexample1"/>
        </w:rPr>
      </w:pPr>
      <w:r w:rsidRPr="000527BA">
        <w:rPr>
          <w:rStyle w:val="Cardexample1"/>
        </w:rPr>
        <w:t>Mac1     0.00000</w:t>
      </w:r>
      <w:r w:rsidRPr="000527BA">
        <w:rPr>
          <w:rStyle w:val="Cardexample1"/>
        </w:rPr>
        <w:tab/>
        <w:t xml:space="preserve"> 0.1     0.5</w:t>
      </w:r>
      <w:r w:rsidRPr="000527BA">
        <w:rPr>
          <w:rStyle w:val="Cardexample1"/>
        </w:rPr>
        <w:tab/>
        <w:t xml:space="preserve">  </w:t>
      </w:r>
    </w:p>
    <w:p w14:paraId="0CC9204B" w14:textId="77777777" w:rsidR="008162A7" w:rsidRPr="000527BA" w:rsidRDefault="008162A7" w:rsidP="008162A7">
      <w:pPr>
        <w:pStyle w:val="Examplebody"/>
        <w:rPr>
          <w:rStyle w:val="Cardexample1"/>
        </w:rPr>
      </w:pPr>
    </w:p>
    <w:p w14:paraId="1AE88962" w14:textId="77777777" w:rsidR="008162A7" w:rsidRPr="000527BA" w:rsidRDefault="008162A7" w:rsidP="008162A7">
      <w:pPr>
        <w:pStyle w:val="Examplebody"/>
        <w:rPr>
          <w:rStyle w:val="Cardexample1"/>
        </w:rPr>
      </w:pPr>
      <w:r w:rsidRPr="000527BA">
        <w:rPr>
          <w:rStyle w:val="Cardexample1"/>
        </w:rPr>
        <w:t xml:space="preserve">MAC RATE      MG      MR      MM    MSAT    MHSP    MHSN    MHSC    </w:t>
      </w:r>
      <w:proofErr w:type="gramStart"/>
      <w:r w:rsidRPr="000527BA">
        <w:rPr>
          <w:rStyle w:val="Cardexample1"/>
        </w:rPr>
        <w:t>MPOM  LRPMAC</w:t>
      </w:r>
      <w:proofErr w:type="gramEnd"/>
    </w:p>
    <w:p w14:paraId="65EB278D" w14:textId="77777777" w:rsidR="008162A7" w:rsidRPr="000527BA" w:rsidRDefault="008162A7" w:rsidP="008162A7">
      <w:pPr>
        <w:pStyle w:val="Examplebody"/>
        <w:rPr>
          <w:rStyle w:val="Cardexample1"/>
        </w:rPr>
      </w:pPr>
      <w:r w:rsidRPr="000527BA">
        <w:rPr>
          <w:rStyle w:val="Cardexample1"/>
        </w:rPr>
        <w:t>Mac 1       0.30    0.05    0.05    30.0     0.0     0.0     0.0     0.9     0.2</w:t>
      </w:r>
    </w:p>
    <w:p w14:paraId="095939D9" w14:textId="77777777" w:rsidR="008162A7" w:rsidRPr="000527BA" w:rsidRDefault="008162A7" w:rsidP="008162A7">
      <w:pPr>
        <w:pStyle w:val="Examplebody"/>
        <w:rPr>
          <w:rStyle w:val="Cardexample1"/>
        </w:rPr>
      </w:pPr>
    </w:p>
    <w:p w14:paraId="3F0CE358" w14:textId="77777777" w:rsidR="008162A7" w:rsidRPr="000527BA" w:rsidRDefault="008162A7" w:rsidP="008162A7">
      <w:pPr>
        <w:pStyle w:val="Examplebody"/>
        <w:rPr>
          <w:rStyle w:val="Cardexample1"/>
        </w:rPr>
      </w:pPr>
      <w:r w:rsidRPr="000527BA">
        <w:rPr>
          <w:rStyle w:val="Cardexample1"/>
        </w:rPr>
        <w:t>MAC SED     PSED    NSED</w:t>
      </w:r>
    </w:p>
    <w:p w14:paraId="6C7A7292" w14:textId="77777777" w:rsidR="008162A7" w:rsidRPr="000527BA" w:rsidRDefault="008162A7" w:rsidP="008162A7">
      <w:pPr>
        <w:pStyle w:val="Examplebody"/>
        <w:rPr>
          <w:rStyle w:val="Cardexample1"/>
        </w:rPr>
      </w:pPr>
      <w:r w:rsidRPr="000527BA">
        <w:rPr>
          <w:rStyle w:val="Cardexample1"/>
        </w:rPr>
        <w:t>MAC 1        0.5     0.5</w:t>
      </w:r>
    </w:p>
    <w:p w14:paraId="308A2F72" w14:textId="77777777" w:rsidR="008162A7" w:rsidRPr="000527BA" w:rsidRDefault="008162A7" w:rsidP="008162A7">
      <w:pPr>
        <w:pStyle w:val="Examplebody"/>
        <w:rPr>
          <w:rStyle w:val="Cardexample1"/>
        </w:rPr>
      </w:pPr>
    </w:p>
    <w:p w14:paraId="404AEB2D" w14:textId="77777777" w:rsidR="008162A7" w:rsidRPr="000527BA" w:rsidRDefault="008162A7" w:rsidP="008162A7">
      <w:pPr>
        <w:pStyle w:val="Examplebody"/>
        <w:rPr>
          <w:rStyle w:val="Cardexample1"/>
        </w:rPr>
      </w:pPr>
      <w:r w:rsidRPr="000527BA">
        <w:rPr>
          <w:rStyle w:val="Cardexample1"/>
        </w:rPr>
        <w:t>MAC DIST    MBMP    MMAX</w:t>
      </w:r>
    </w:p>
    <w:p w14:paraId="152CF11F" w14:textId="77777777" w:rsidR="008162A7" w:rsidRPr="000527BA" w:rsidRDefault="008162A7" w:rsidP="008162A7">
      <w:pPr>
        <w:pStyle w:val="Examplebody"/>
        <w:rPr>
          <w:rStyle w:val="Cardexample1"/>
        </w:rPr>
      </w:pPr>
      <w:r w:rsidRPr="000527BA">
        <w:rPr>
          <w:rStyle w:val="Cardexample1"/>
        </w:rPr>
        <w:t>Mac 1       40.0   500.0</w:t>
      </w:r>
    </w:p>
    <w:p w14:paraId="782AE895" w14:textId="77777777" w:rsidR="008162A7" w:rsidRPr="000527BA" w:rsidRDefault="008162A7" w:rsidP="008162A7">
      <w:pPr>
        <w:pStyle w:val="Examplebody"/>
        <w:rPr>
          <w:rStyle w:val="Cardexample1"/>
        </w:rPr>
      </w:pPr>
    </w:p>
    <w:p w14:paraId="2129906B" w14:textId="77777777" w:rsidR="00766CD5" w:rsidRPr="000527BA" w:rsidRDefault="00766CD5" w:rsidP="00766CD5">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0527BA">
        <w:t xml:space="preserve">MAC </w:t>
      </w:r>
      <w:proofErr w:type="gramStart"/>
      <w:r w:rsidRPr="000527BA">
        <w:t>DRAG  CDDRAG</w:t>
      </w:r>
      <w:proofErr w:type="gramEnd"/>
      <w:r w:rsidRPr="000527BA">
        <w:t xml:space="preserve">     DWV    DWSA   ANORM</w:t>
      </w:r>
    </w:p>
    <w:p w14:paraId="52962F1D" w14:textId="77777777" w:rsidR="00766CD5" w:rsidRPr="000527BA" w:rsidRDefault="00766CD5" w:rsidP="00766CD5">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0527BA">
        <w:t>Mac 1        3.0 7.0E+04     8.0     0.3</w:t>
      </w:r>
    </w:p>
    <w:p w14:paraId="669A47FF" w14:textId="77777777" w:rsidR="008162A7" w:rsidRPr="000527BA" w:rsidRDefault="008162A7" w:rsidP="008162A7">
      <w:pPr>
        <w:pStyle w:val="Examplebody"/>
        <w:rPr>
          <w:rStyle w:val="Cardexample1"/>
        </w:rPr>
      </w:pPr>
    </w:p>
    <w:p w14:paraId="47C8E105" w14:textId="77777777" w:rsidR="008162A7" w:rsidRPr="000527BA" w:rsidRDefault="008162A7" w:rsidP="008162A7">
      <w:pPr>
        <w:pStyle w:val="Examplebody"/>
        <w:rPr>
          <w:rStyle w:val="Cardexample1"/>
        </w:rPr>
      </w:pPr>
      <w:r w:rsidRPr="000527BA">
        <w:rPr>
          <w:rStyle w:val="Cardexample1"/>
        </w:rPr>
        <w:t>MAC TEMP     MT1     MT2     MT3     MT4     MK1     MK2     MK3     MK4</w:t>
      </w:r>
    </w:p>
    <w:p w14:paraId="006D5F6D" w14:textId="77777777" w:rsidR="008162A7" w:rsidRPr="000527BA" w:rsidRDefault="008162A7" w:rsidP="008162A7">
      <w:pPr>
        <w:pStyle w:val="Examplebody"/>
        <w:rPr>
          <w:rStyle w:val="Cardexample1"/>
        </w:rPr>
      </w:pPr>
      <w:r w:rsidRPr="000527BA">
        <w:rPr>
          <w:rStyle w:val="Cardexample1"/>
        </w:rPr>
        <w:t>Mac 1        7.0    15.0    24.0    34.0     0.1    0.99    0.99    0.01</w:t>
      </w:r>
    </w:p>
    <w:p w14:paraId="7EF28D92" w14:textId="77777777" w:rsidR="008162A7" w:rsidRPr="000527BA" w:rsidRDefault="008162A7" w:rsidP="008162A7">
      <w:pPr>
        <w:pStyle w:val="Examplebody"/>
        <w:rPr>
          <w:rStyle w:val="Cardexample1"/>
        </w:rPr>
      </w:pPr>
    </w:p>
    <w:p w14:paraId="3A2E03FD" w14:textId="77777777" w:rsidR="008162A7" w:rsidRPr="000527BA" w:rsidRDefault="008162A7" w:rsidP="008162A7">
      <w:pPr>
        <w:pStyle w:val="Examplebody"/>
        <w:rPr>
          <w:rStyle w:val="Cardexample1"/>
        </w:rPr>
      </w:pPr>
      <w:r w:rsidRPr="000527BA">
        <w:rPr>
          <w:rStyle w:val="Cardexample1"/>
        </w:rPr>
        <w:t>MAC STOICH    MP      MN      MC</w:t>
      </w:r>
    </w:p>
    <w:p w14:paraId="125BE026" w14:textId="77777777" w:rsidR="008162A7" w:rsidRPr="000527BA" w:rsidRDefault="008162A7" w:rsidP="008162A7">
      <w:pPr>
        <w:pStyle w:val="Examplebody"/>
        <w:rPr>
          <w:rStyle w:val="Cardexample1"/>
        </w:rPr>
      </w:pPr>
      <w:r w:rsidRPr="000527BA">
        <w:rPr>
          <w:rStyle w:val="Cardexample1"/>
        </w:rPr>
        <w:t>Mac 1      0.005    0.08    0.45</w:t>
      </w:r>
    </w:p>
    <w:p w14:paraId="69B2C01C" w14:textId="77777777" w:rsidR="008162A7" w:rsidRPr="000527BA" w:rsidRDefault="008162A7">
      <w:pPr>
        <w:pStyle w:val="Examplebody"/>
        <w:rPr>
          <w:rStyle w:val="Cardexample1"/>
        </w:rPr>
      </w:pPr>
    </w:p>
    <w:p w14:paraId="0980D5C1" w14:textId="77777777" w:rsidR="0041037A" w:rsidRPr="000527BA" w:rsidRDefault="0041037A">
      <w:pPr>
        <w:pStyle w:val="Examplebody"/>
        <w:rPr>
          <w:rStyle w:val="Cardexample1"/>
        </w:rPr>
      </w:pPr>
      <w:r w:rsidRPr="000527BA">
        <w:rPr>
          <w:rStyle w:val="Cardexample1"/>
        </w:rPr>
        <w:t xml:space="preserve">DOM       </w:t>
      </w:r>
      <w:proofErr w:type="gramStart"/>
      <w:r w:rsidRPr="000527BA">
        <w:rPr>
          <w:rStyle w:val="Cardexample1"/>
        </w:rPr>
        <w:t>LDOMDK  RDOMDK</w:t>
      </w:r>
      <w:proofErr w:type="gramEnd"/>
      <w:r w:rsidRPr="000527BA">
        <w:rPr>
          <w:rStyle w:val="Cardexample1"/>
        </w:rPr>
        <w:t xml:space="preserve">   LRDDK</w:t>
      </w:r>
    </w:p>
    <w:p w14:paraId="2E950FF3" w14:textId="77777777" w:rsidR="0041037A" w:rsidRPr="000527BA" w:rsidRDefault="0041037A">
      <w:pPr>
        <w:pStyle w:val="Examplebody"/>
        <w:rPr>
          <w:rStyle w:val="Cardexample1"/>
        </w:rPr>
      </w:pPr>
      <w:r w:rsidRPr="000527BA">
        <w:rPr>
          <w:rStyle w:val="Cardexample1"/>
        </w:rPr>
        <w:t>Wb 1        0.10   0.001   0.001</w:t>
      </w:r>
    </w:p>
    <w:p w14:paraId="2791B804" w14:textId="77777777" w:rsidR="0041037A" w:rsidRPr="000527BA" w:rsidRDefault="0041037A">
      <w:pPr>
        <w:pStyle w:val="Examplebody"/>
        <w:rPr>
          <w:rStyle w:val="Cardexample1"/>
        </w:rPr>
      </w:pPr>
      <w:r w:rsidRPr="000527BA">
        <w:rPr>
          <w:rStyle w:val="Cardexample1"/>
        </w:rPr>
        <w:t>Wb 2        0.10   0.001   0.001</w:t>
      </w:r>
    </w:p>
    <w:p w14:paraId="1C4D4A05" w14:textId="77777777" w:rsidR="0041037A" w:rsidRPr="000527BA" w:rsidRDefault="0041037A">
      <w:pPr>
        <w:pStyle w:val="Examplebody"/>
        <w:rPr>
          <w:rStyle w:val="Cardexample1"/>
        </w:rPr>
      </w:pPr>
      <w:r w:rsidRPr="000527BA">
        <w:rPr>
          <w:rStyle w:val="Cardexample1"/>
        </w:rPr>
        <w:t>Wb 3        0.10   0.001   0.001</w:t>
      </w:r>
    </w:p>
    <w:p w14:paraId="5C1D701D" w14:textId="77777777" w:rsidR="0041037A" w:rsidRPr="000527BA" w:rsidRDefault="0041037A">
      <w:pPr>
        <w:pStyle w:val="Examplebody"/>
        <w:rPr>
          <w:rStyle w:val="Cardexample1"/>
        </w:rPr>
      </w:pPr>
      <w:r w:rsidRPr="000527BA">
        <w:rPr>
          <w:rStyle w:val="Cardexample1"/>
        </w:rPr>
        <w:t>Wb 4        0.10   0.001   0.001</w:t>
      </w:r>
    </w:p>
    <w:p w14:paraId="7063019E" w14:textId="77777777" w:rsidR="0041037A" w:rsidRPr="000527BA" w:rsidRDefault="0041037A">
      <w:pPr>
        <w:pStyle w:val="Examplebody"/>
        <w:rPr>
          <w:rStyle w:val="Cardexample1"/>
        </w:rPr>
      </w:pPr>
      <w:r w:rsidRPr="000527BA">
        <w:rPr>
          <w:rStyle w:val="Cardexample1"/>
        </w:rPr>
        <w:t>Wb 5        0.10   0.001   0.001</w:t>
      </w:r>
    </w:p>
    <w:p w14:paraId="2141F89F" w14:textId="77777777" w:rsidR="0041037A" w:rsidRPr="000527BA" w:rsidRDefault="0041037A">
      <w:pPr>
        <w:pStyle w:val="Examplebody"/>
        <w:rPr>
          <w:rStyle w:val="Cardexample1"/>
        </w:rPr>
      </w:pPr>
      <w:r w:rsidRPr="000527BA">
        <w:rPr>
          <w:rStyle w:val="Cardexample1"/>
        </w:rPr>
        <w:t>Wb 6        0.10   0.001   0.001</w:t>
      </w:r>
    </w:p>
    <w:p w14:paraId="7AEBA6BA" w14:textId="77777777" w:rsidR="0041037A" w:rsidRPr="000527BA" w:rsidRDefault="0041037A">
      <w:pPr>
        <w:pStyle w:val="Examplebody"/>
        <w:rPr>
          <w:rStyle w:val="Cardexample1"/>
        </w:rPr>
      </w:pPr>
    </w:p>
    <w:p w14:paraId="3D682BE6" w14:textId="77777777" w:rsidR="0041037A" w:rsidRPr="000527BA" w:rsidRDefault="0041037A">
      <w:pPr>
        <w:pStyle w:val="Examplebody"/>
        <w:rPr>
          <w:rStyle w:val="Cardexample1"/>
        </w:rPr>
      </w:pPr>
      <w:r w:rsidRPr="000527BA">
        <w:rPr>
          <w:rStyle w:val="Cardexample1"/>
        </w:rPr>
        <w:t xml:space="preserve">POM       </w:t>
      </w:r>
      <w:proofErr w:type="gramStart"/>
      <w:r w:rsidRPr="000527BA">
        <w:rPr>
          <w:rStyle w:val="Cardexample1"/>
        </w:rPr>
        <w:t>LPOMDK  RPOMDK</w:t>
      </w:r>
      <w:proofErr w:type="gramEnd"/>
      <w:r w:rsidRPr="000527BA">
        <w:rPr>
          <w:rStyle w:val="Cardexample1"/>
        </w:rPr>
        <w:t xml:space="preserve">   LRPDK    POMS</w:t>
      </w:r>
    </w:p>
    <w:p w14:paraId="6068F9FC" w14:textId="77777777" w:rsidR="0041037A" w:rsidRPr="000527BA" w:rsidRDefault="0041037A">
      <w:pPr>
        <w:pStyle w:val="Examplebody"/>
        <w:rPr>
          <w:rStyle w:val="Cardexample1"/>
        </w:rPr>
      </w:pPr>
      <w:r w:rsidRPr="000527BA">
        <w:rPr>
          <w:rStyle w:val="Cardexample1"/>
        </w:rPr>
        <w:t>Wb 1        0.08   0.001   0.001     0.1</w:t>
      </w:r>
    </w:p>
    <w:p w14:paraId="364B13CF" w14:textId="77777777" w:rsidR="0041037A" w:rsidRPr="000527BA" w:rsidRDefault="0041037A">
      <w:pPr>
        <w:pStyle w:val="Examplebody"/>
        <w:rPr>
          <w:rStyle w:val="Cardexample1"/>
        </w:rPr>
      </w:pPr>
      <w:r w:rsidRPr="000527BA">
        <w:rPr>
          <w:rStyle w:val="Cardexample1"/>
        </w:rPr>
        <w:t>Wb 2        0.08   0.001   0.001     0.1</w:t>
      </w:r>
    </w:p>
    <w:p w14:paraId="7943CF2D" w14:textId="77777777" w:rsidR="0041037A" w:rsidRPr="000527BA" w:rsidRDefault="0041037A">
      <w:pPr>
        <w:pStyle w:val="Examplebody"/>
        <w:rPr>
          <w:rStyle w:val="Cardexample1"/>
        </w:rPr>
      </w:pPr>
      <w:r w:rsidRPr="000527BA">
        <w:rPr>
          <w:rStyle w:val="Cardexample1"/>
        </w:rPr>
        <w:t>Wb 3        0.08   0.001   0.001     0.1</w:t>
      </w:r>
    </w:p>
    <w:p w14:paraId="396FEF87" w14:textId="77777777" w:rsidR="0041037A" w:rsidRPr="000527BA" w:rsidRDefault="0041037A">
      <w:pPr>
        <w:pStyle w:val="Examplebody"/>
        <w:rPr>
          <w:rStyle w:val="Cardexample1"/>
        </w:rPr>
      </w:pPr>
      <w:r w:rsidRPr="000527BA">
        <w:rPr>
          <w:rStyle w:val="Cardexample1"/>
        </w:rPr>
        <w:t>Wb 4        0.08   0.001   0.001     0.1</w:t>
      </w:r>
    </w:p>
    <w:p w14:paraId="1644E364" w14:textId="77777777" w:rsidR="0041037A" w:rsidRPr="000527BA" w:rsidRDefault="0041037A">
      <w:pPr>
        <w:pStyle w:val="Examplebody"/>
        <w:rPr>
          <w:rStyle w:val="Cardexample1"/>
        </w:rPr>
      </w:pPr>
      <w:r w:rsidRPr="000527BA">
        <w:rPr>
          <w:rStyle w:val="Cardexample1"/>
        </w:rPr>
        <w:t>Wb 5        0.08   0.001   0.001     0.1</w:t>
      </w:r>
    </w:p>
    <w:p w14:paraId="6BD42288" w14:textId="77777777" w:rsidR="0041037A" w:rsidRPr="000527BA" w:rsidRDefault="0041037A">
      <w:pPr>
        <w:pStyle w:val="Examplebody"/>
        <w:rPr>
          <w:rStyle w:val="Cardexample1"/>
        </w:rPr>
      </w:pPr>
      <w:r w:rsidRPr="000527BA">
        <w:rPr>
          <w:rStyle w:val="Cardexample1"/>
        </w:rPr>
        <w:t>Wb 6        0.08   0.001   0.001     0.1</w:t>
      </w:r>
    </w:p>
    <w:p w14:paraId="443DA5E1" w14:textId="77777777" w:rsidR="0041037A" w:rsidRPr="000527BA" w:rsidRDefault="0041037A">
      <w:pPr>
        <w:pStyle w:val="Examplebody"/>
        <w:rPr>
          <w:rStyle w:val="Cardexample1"/>
        </w:rPr>
      </w:pPr>
    </w:p>
    <w:p w14:paraId="0C1186ED" w14:textId="77777777" w:rsidR="0041037A" w:rsidRPr="000527BA" w:rsidRDefault="0041037A">
      <w:pPr>
        <w:pStyle w:val="Examplebody"/>
        <w:rPr>
          <w:rStyle w:val="Cardexample1"/>
        </w:rPr>
      </w:pPr>
      <w:r w:rsidRPr="000527BA">
        <w:rPr>
          <w:rStyle w:val="Cardexample1"/>
        </w:rPr>
        <w:t>OM STOICH   ORGP    ORGN    ORGC   ORGSI</w:t>
      </w:r>
    </w:p>
    <w:p w14:paraId="1771F1F0" w14:textId="77777777" w:rsidR="0041037A" w:rsidRPr="000527BA" w:rsidRDefault="0041037A">
      <w:pPr>
        <w:pStyle w:val="Examplebody"/>
        <w:rPr>
          <w:rStyle w:val="Cardexample1"/>
        </w:rPr>
      </w:pPr>
      <w:r w:rsidRPr="000527BA">
        <w:rPr>
          <w:rStyle w:val="Cardexample1"/>
        </w:rPr>
        <w:lastRenderedPageBreak/>
        <w:t>Wb 1       0.005    0.08    0.45    0.18</w:t>
      </w:r>
    </w:p>
    <w:p w14:paraId="095B54BD" w14:textId="77777777" w:rsidR="0041037A" w:rsidRPr="000527BA" w:rsidRDefault="0041037A">
      <w:pPr>
        <w:pStyle w:val="Examplebody"/>
        <w:rPr>
          <w:rStyle w:val="Cardexample1"/>
        </w:rPr>
      </w:pPr>
      <w:r w:rsidRPr="000527BA">
        <w:rPr>
          <w:rStyle w:val="Cardexample1"/>
        </w:rPr>
        <w:t>Wb 2       0.005    0.08    0.45    0.18</w:t>
      </w:r>
    </w:p>
    <w:p w14:paraId="0FCE9441" w14:textId="77777777" w:rsidR="0041037A" w:rsidRPr="000527BA" w:rsidRDefault="0041037A">
      <w:pPr>
        <w:pStyle w:val="Examplebody"/>
        <w:rPr>
          <w:rStyle w:val="Cardexample1"/>
        </w:rPr>
      </w:pPr>
      <w:r w:rsidRPr="000527BA">
        <w:rPr>
          <w:rStyle w:val="Cardexample1"/>
        </w:rPr>
        <w:t>Wb 3       0.005    0.08    0.45    0.18</w:t>
      </w:r>
    </w:p>
    <w:p w14:paraId="031A40EF" w14:textId="77777777" w:rsidR="0041037A" w:rsidRPr="000527BA" w:rsidRDefault="0041037A">
      <w:pPr>
        <w:pStyle w:val="Examplebody"/>
        <w:rPr>
          <w:rStyle w:val="Cardexample1"/>
        </w:rPr>
      </w:pPr>
      <w:r w:rsidRPr="000527BA">
        <w:rPr>
          <w:rStyle w:val="Cardexample1"/>
        </w:rPr>
        <w:t>Wb 4       0.005    0.08    0.45    0.18</w:t>
      </w:r>
    </w:p>
    <w:p w14:paraId="2139B099" w14:textId="77777777" w:rsidR="0041037A" w:rsidRPr="000527BA" w:rsidRDefault="0041037A">
      <w:pPr>
        <w:pStyle w:val="Examplebody"/>
        <w:rPr>
          <w:rStyle w:val="Cardexample1"/>
        </w:rPr>
      </w:pPr>
      <w:r w:rsidRPr="000527BA">
        <w:rPr>
          <w:rStyle w:val="Cardexample1"/>
        </w:rPr>
        <w:t>Wb 5       0.005    0.08    0.45    0.18</w:t>
      </w:r>
    </w:p>
    <w:p w14:paraId="3D3891A9" w14:textId="77777777" w:rsidR="0041037A" w:rsidRPr="000527BA" w:rsidRDefault="0041037A">
      <w:pPr>
        <w:pStyle w:val="Examplebody"/>
        <w:rPr>
          <w:rStyle w:val="Cardexample1"/>
        </w:rPr>
      </w:pPr>
      <w:r w:rsidRPr="000527BA">
        <w:rPr>
          <w:rStyle w:val="Cardexample1"/>
        </w:rPr>
        <w:t>Wb 6       0.005    0.08    0.45    0.18</w:t>
      </w:r>
    </w:p>
    <w:p w14:paraId="3E38D417" w14:textId="77777777" w:rsidR="0041037A" w:rsidRPr="000527BA" w:rsidRDefault="0041037A">
      <w:pPr>
        <w:pStyle w:val="Examplebody"/>
        <w:rPr>
          <w:rStyle w:val="Cardexample1"/>
        </w:rPr>
      </w:pPr>
    </w:p>
    <w:p w14:paraId="252D4C13" w14:textId="77777777" w:rsidR="0041037A" w:rsidRPr="000527BA" w:rsidRDefault="0041037A">
      <w:pPr>
        <w:pStyle w:val="Examplebody"/>
        <w:rPr>
          <w:rStyle w:val="Cardexample1"/>
        </w:rPr>
      </w:pPr>
      <w:r w:rsidRPr="000527BA">
        <w:rPr>
          <w:rStyle w:val="Cardexample1"/>
        </w:rPr>
        <w:t>OM RATE     OMT1    OMT2    OMK1    OMK2</w:t>
      </w:r>
    </w:p>
    <w:p w14:paraId="55CC46F3" w14:textId="77777777" w:rsidR="0041037A" w:rsidRPr="000527BA" w:rsidRDefault="0041037A">
      <w:pPr>
        <w:pStyle w:val="Examplebody"/>
        <w:rPr>
          <w:rStyle w:val="Cardexample1"/>
        </w:rPr>
      </w:pPr>
      <w:r w:rsidRPr="000527BA">
        <w:rPr>
          <w:rStyle w:val="Cardexample1"/>
        </w:rPr>
        <w:t>Wb 1         4.0    30.0     0.1    0.99</w:t>
      </w:r>
    </w:p>
    <w:p w14:paraId="18CAAE26" w14:textId="77777777" w:rsidR="0041037A" w:rsidRPr="000527BA" w:rsidRDefault="0041037A">
      <w:pPr>
        <w:pStyle w:val="Examplebody"/>
        <w:rPr>
          <w:rStyle w:val="Cardexample1"/>
        </w:rPr>
      </w:pPr>
      <w:r w:rsidRPr="000527BA">
        <w:rPr>
          <w:rStyle w:val="Cardexample1"/>
        </w:rPr>
        <w:t>Wb 2         4.0    30.0     0.1    0.99</w:t>
      </w:r>
    </w:p>
    <w:p w14:paraId="3287A16D" w14:textId="77777777" w:rsidR="0041037A" w:rsidRPr="000527BA" w:rsidRDefault="0041037A">
      <w:pPr>
        <w:pStyle w:val="Examplebody"/>
        <w:rPr>
          <w:rStyle w:val="Cardexample1"/>
        </w:rPr>
      </w:pPr>
      <w:r w:rsidRPr="000527BA">
        <w:rPr>
          <w:rStyle w:val="Cardexample1"/>
        </w:rPr>
        <w:t>Wb 3         4.0    30.0     0.1    0.99</w:t>
      </w:r>
    </w:p>
    <w:p w14:paraId="1848A03A" w14:textId="77777777" w:rsidR="0041037A" w:rsidRPr="000527BA" w:rsidRDefault="0041037A">
      <w:pPr>
        <w:pStyle w:val="Examplebody"/>
        <w:rPr>
          <w:rStyle w:val="Cardexample1"/>
        </w:rPr>
      </w:pPr>
      <w:r w:rsidRPr="000527BA">
        <w:rPr>
          <w:rStyle w:val="Cardexample1"/>
        </w:rPr>
        <w:t>Wb 4         4.0    30.0     0.1    0.99</w:t>
      </w:r>
    </w:p>
    <w:p w14:paraId="35378B71" w14:textId="77777777" w:rsidR="0041037A" w:rsidRPr="000527BA" w:rsidRDefault="0041037A">
      <w:pPr>
        <w:pStyle w:val="Examplebody"/>
        <w:rPr>
          <w:rStyle w:val="Cardexample1"/>
        </w:rPr>
      </w:pPr>
      <w:r w:rsidRPr="000527BA">
        <w:rPr>
          <w:rStyle w:val="Cardexample1"/>
        </w:rPr>
        <w:t>Wb 5         4.0    30.0     0.1    0.99</w:t>
      </w:r>
    </w:p>
    <w:p w14:paraId="2EED34A2" w14:textId="77777777" w:rsidR="0041037A" w:rsidRPr="000527BA" w:rsidRDefault="0041037A">
      <w:pPr>
        <w:pStyle w:val="Examplebody"/>
        <w:rPr>
          <w:rStyle w:val="Cardexample1"/>
        </w:rPr>
      </w:pPr>
      <w:r w:rsidRPr="000527BA">
        <w:rPr>
          <w:rStyle w:val="Cardexample1"/>
        </w:rPr>
        <w:t>Wb 6         4.0    30.0     0.1    0.99</w:t>
      </w:r>
    </w:p>
    <w:p w14:paraId="5D0908BC" w14:textId="77777777" w:rsidR="0041037A" w:rsidRPr="000527BA" w:rsidRDefault="0041037A">
      <w:pPr>
        <w:pStyle w:val="Examplebody"/>
        <w:rPr>
          <w:rStyle w:val="Cardexample1"/>
        </w:rPr>
      </w:pPr>
    </w:p>
    <w:p w14:paraId="3EA104FD" w14:textId="77777777" w:rsidR="00035DC1" w:rsidRPr="000527BA" w:rsidRDefault="00035DC1" w:rsidP="00035DC1">
      <w:pPr>
        <w:pStyle w:val="Examplebody"/>
        <w:rPr>
          <w:rStyle w:val="Cardexample1"/>
        </w:rPr>
      </w:pPr>
      <w:r w:rsidRPr="000527BA">
        <w:rPr>
          <w:rStyle w:val="Cardexample1"/>
        </w:rPr>
        <w:t>CBOD        KBOD    TBOD    RBOD   CBODS</w:t>
      </w:r>
    </w:p>
    <w:p w14:paraId="42493EF1" w14:textId="77777777" w:rsidR="00035DC1" w:rsidRPr="000527BA" w:rsidRDefault="00035DC1" w:rsidP="00035DC1">
      <w:pPr>
        <w:pStyle w:val="Examplebody"/>
        <w:rPr>
          <w:rStyle w:val="Cardexample1"/>
        </w:rPr>
      </w:pPr>
      <w:r w:rsidRPr="000527BA">
        <w:rPr>
          <w:rStyle w:val="Cardexample1"/>
        </w:rPr>
        <w:t xml:space="preserve">CBOD 1    </w:t>
      </w:r>
      <w:proofErr w:type="gramStart"/>
      <w:r w:rsidRPr="000527BA">
        <w:rPr>
          <w:rStyle w:val="Cardexample1"/>
        </w:rPr>
        <w:t>0.0418  1.0147</w:t>
      </w:r>
      <w:proofErr w:type="gramEnd"/>
      <w:r w:rsidRPr="000527BA">
        <w:rPr>
          <w:rStyle w:val="Cardexample1"/>
        </w:rPr>
        <w:t xml:space="preserve">     1.0     0.0</w:t>
      </w:r>
    </w:p>
    <w:p w14:paraId="0F008603" w14:textId="77777777" w:rsidR="00035DC1" w:rsidRPr="000527BA" w:rsidRDefault="00035DC1" w:rsidP="00035DC1">
      <w:pPr>
        <w:pStyle w:val="Examplebody"/>
        <w:rPr>
          <w:rStyle w:val="Cardexample1"/>
        </w:rPr>
      </w:pPr>
      <w:r w:rsidRPr="000527BA">
        <w:rPr>
          <w:rStyle w:val="Cardexample1"/>
        </w:rPr>
        <w:t xml:space="preserve">CBOD 2    </w:t>
      </w:r>
      <w:proofErr w:type="gramStart"/>
      <w:r w:rsidRPr="000527BA">
        <w:rPr>
          <w:rStyle w:val="Cardexample1"/>
        </w:rPr>
        <w:t>0.1302  1.0147</w:t>
      </w:r>
      <w:proofErr w:type="gramEnd"/>
      <w:r w:rsidRPr="000527BA">
        <w:rPr>
          <w:rStyle w:val="Cardexample1"/>
        </w:rPr>
        <w:t xml:space="preserve">     1.0     0.0</w:t>
      </w:r>
    </w:p>
    <w:p w14:paraId="2221C821" w14:textId="77777777" w:rsidR="00035DC1" w:rsidRPr="000527BA" w:rsidRDefault="00035DC1" w:rsidP="00035DC1">
      <w:pPr>
        <w:pStyle w:val="Examplebody"/>
        <w:rPr>
          <w:rStyle w:val="Cardexample1"/>
        </w:rPr>
      </w:pPr>
      <w:r w:rsidRPr="000527BA">
        <w:rPr>
          <w:rStyle w:val="Cardexample1"/>
        </w:rPr>
        <w:t xml:space="preserve">CBOD 3    </w:t>
      </w:r>
      <w:proofErr w:type="gramStart"/>
      <w:r w:rsidRPr="000527BA">
        <w:rPr>
          <w:rStyle w:val="Cardexample1"/>
        </w:rPr>
        <w:t>0.0469  1.0147</w:t>
      </w:r>
      <w:proofErr w:type="gramEnd"/>
      <w:r w:rsidRPr="000527BA">
        <w:rPr>
          <w:rStyle w:val="Cardexample1"/>
        </w:rPr>
        <w:t xml:space="preserve">     1.0     0.0</w:t>
      </w:r>
    </w:p>
    <w:p w14:paraId="050765D2" w14:textId="77777777" w:rsidR="00035DC1" w:rsidRPr="000527BA" w:rsidRDefault="00035DC1" w:rsidP="00035DC1">
      <w:pPr>
        <w:pStyle w:val="Examplebody"/>
        <w:rPr>
          <w:rStyle w:val="Cardexample1"/>
        </w:rPr>
      </w:pPr>
      <w:r w:rsidRPr="000527BA">
        <w:rPr>
          <w:rStyle w:val="Cardexample1"/>
        </w:rPr>
        <w:t xml:space="preserve">CBOD 4    </w:t>
      </w:r>
      <w:proofErr w:type="gramStart"/>
      <w:r w:rsidRPr="000527BA">
        <w:rPr>
          <w:rStyle w:val="Cardexample1"/>
        </w:rPr>
        <w:t>0.0880  1.0147</w:t>
      </w:r>
      <w:proofErr w:type="gramEnd"/>
      <w:r w:rsidRPr="000527BA">
        <w:rPr>
          <w:rStyle w:val="Cardexample1"/>
        </w:rPr>
        <w:t xml:space="preserve">     1.0     0.0</w:t>
      </w:r>
    </w:p>
    <w:p w14:paraId="07D9D5E0" w14:textId="77777777" w:rsidR="00035DC1" w:rsidRPr="000527BA" w:rsidRDefault="00035DC1" w:rsidP="00035DC1">
      <w:pPr>
        <w:pStyle w:val="Examplebody"/>
        <w:rPr>
          <w:rStyle w:val="Cardexample1"/>
        </w:rPr>
      </w:pPr>
      <w:r w:rsidRPr="000527BA">
        <w:rPr>
          <w:rStyle w:val="Cardexample1"/>
        </w:rPr>
        <w:t xml:space="preserve">CBOD 5     </w:t>
      </w:r>
      <w:proofErr w:type="gramStart"/>
      <w:r w:rsidRPr="000527BA">
        <w:rPr>
          <w:rStyle w:val="Cardexample1"/>
        </w:rPr>
        <w:t>0.050  1.0147</w:t>
      </w:r>
      <w:proofErr w:type="gramEnd"/>
      <w:r w:rsidRPr="000527BA">
        <w:rPr>
          <w:rStyle w:val="Cardexample1"/>
        </w:rPr>
        <w:t xml:space="preserve">     1.0     0.0</w:t>
      </w:r>
    </w:p>
    <w:p w14:paraId="4AEEA8C6" w14:textId="77777777" w:rsidR="00035DC1" w:rsidRPr="000527BA" w:rsidRDefault="00035DC1" w:rsidP="00035DC1">
      <w:pPr>
        <w:rPr>
          <w:rFonts w:ascii="Courier New" w:hAnsi="Courier New" w:cs="Courier New"/>
          <w:sz w:val="16"/>
          <w:szCs w:val="16"/>
        </w:rPr>
      </w:pPr>
    </w:p>
    <w:p w14:paraId="40CD88D3" w14:textId="77777777" w:rsidR="0041037A" w:rsidRPr="000527BA" w:rsidRDefault="00035DC1">
      <w:pPr>
        <w:pStyle w:val="Examplebody"/>
        <w:rPr>
          <w:rStyle w:val="Cardexample1"/>
        </w:rPr>
      </w:pPr>
      <w:r w:rsidRPr="000527BA">
        <w:rPr>
          <w:rStyle w:val="Cardexample1"/>
        </w:rPr>
        <w:t>CBOD STOIC CBODP   CBODN   C</w:t>
      </w:r>
      <w:r w:rsidR="0041037A" w:rsidRPr="000527BA">
        <w:rPr>
          <w:rStyle w:val="Cardexample1"/>
        </w:rPr>
        <w:t xml:space="preserve">BODC   </w:t>
      </w:r>
    </w:p>
    <w:p w14:paraId="2806D8C7" w14:textId="77777777" w:rsidR="0041037A" w:rsidRPr="000527BA" w:rsidRDefault="0041037A">
      <w:pPr>
        <w:pStyle w:val="Examplebody"/>
        <w:rPr>
          <w:rStyle w:val="Cardexample1"/>
        </w:rPr>
      </w:pPr>
      <w:r w:rsidRPr="000527BA">
        <w:rPr>
          <w:rStyle w:val="Cardexample1"/>
        </w:rPr>
        <w:t xml:space="preserve">CBOD 1     0.005    0.08    0.45  </w:t>
      </w:r>
    </w:p>
    <w:p w14:paraId="29B700C4" w14:textId="77777777" w:rsidR="0041037A" w:rsidRPr="000527BA" w:rsidRDefault="0041037A">
      <w:pPr>
        <w:pStyle w:val="Examplebody"/>
        <w:rPr>
          <w:rStyle w:val="Cardexample1"/>
        </w:rPr>
      </w:pPr>
      <w:r w:rsidRPr="000527BA">
        <w:rPr>
          <w:rStyle w:val="Cardexample1"/>
        </w:rPr>
        <w:t xml:space="preserve">CBOD 2     0.005    0.08    0.45   </w:t>
      </w:r>
    </w:p>
    <w:p w14:paraId="6CA53B10" w14:textId="77777777" w:rsidR="00035DC1" w:rsidRPr="000527BA" w:rsidRDefault="0041037A">
      <w:pPr>
        <w:pStyle w:val="Examplebody"/>
        <w:rPr>
          <w:rStyle w:val="Cardexample1"/>
        </w:rPr>
      </w:pPr>
      <w:r w:rsidRPr="000527BA">
        <w:rPr>
          <w:rStyle w:val="Cardexample1"/>
        </w:rPr>
        <w:t xml:space="preserve">CBOD 3     0.005    0.08    0.45   </w:t>
      </w:r>
    </w:p>
    <w:p w14:paraId="19D7C92E" w14:textId="77777777" w:rsidR="0041037A" w:rsidRPr="000527BA" w:rsidRDefault="0041037A">
      <w:pPr>
        <w:pStyle w:val="Examplebody"/>
        <w:rPr>
          <w:rStyle w:val="Cardexample1"/>
        </w:rPr>
      </w:pPr>
      <w:r w:rsidRPr="000527BA">
        <w:rPr>
          <w:rStyle w:val="Cardexample1"/>
        </w:rPr>
        <w:t xml:space="preserve">CBOD 4     0.005    0.08    0.45   </w:t>
      </w:r>
    </w:p>
    <w:p w14:paraId="064DA0A3" w14:textId="77777777" w:rsidR="0041037A" w:rsidRPr="000527BA" w:rsidRDefault="0041037A">
      <w:pPr>
        <w:pStyle w:val="Examplebody"/>
        <w:rPr>
          <w:rStyle w:val="Cardexample1"/>
        </w:rPr>
      </w:pPr>
      <w:r w:rsidRPr="000527BA">
        <w:rPr>
          <w:rStyle w:val="Cardexample1"/>
        </w:rPr>
        <w:t xml:space="preserve">CBOD 5     0.005    0.08    0.45   </w:t>
      </w:r>
    </w:p>
    <w:p w14:paraId="6B184628" w14:textId="77777777" w:rsidR="0041037A" w:rsidRPr="000527BA" w:rsidRDefault="0041037A">
      <w:pPr>
        <w:pStyle w:val="Examplebody"/>
        <w:rPr>
          <w:rStyle w:val="Cardexample1"/>
        </w:rPr>
      </w:pPr>
    </w:p>
    <w:p w14:paraId="1D486E89" w14:textId="77777777" w:rsidR="0041037A" w:rsidRPr="000527BA" w:rsidRDefault="0041037A">
      <w:pPr>
        <w:pStyle w:val="Examplebody"/>
        <w:rPr>
          <w:rStyle w:val="Cardexample1"/>
        </w:rPr>
      </w:pPr>
    </w:p>
    <w:p w14:paraId="7EC536F0" w14:textId="77777777" w:rsidR="0041037A" w:rsidRPr="000527BA" w:rsidRDefault="0041037A">
      <w:pPr>
        <w:pStyle w:val="Examplebody"/>
        <w:keepNext/>
        <w:rPr>
          <w:rStyle w:val="Cardexample1"/>
        </w:rPr>
      </w:pPr>
      <w:r w:rsidRPr="000527BA">
        <w:rPr>
          <w:rStyle w:val="Cardexample1"/>
        </w:rPr>
        <w:t>PHOSPHOR    PO4R   PARTP</w:t>
      </w:r>
    </w:p>
    <w:p w14:paraId="6ED985BA" w14:textId="77777777" w:rsidR="0041037A" w:rsidRPr="000527BA" w:rsidRDefault="0041037A">
      <w:pPr>
        <w:pStyle w:val="Examplebody"/>
        <w:keepNext/>
        <w:rPr>
          <w:rStyle w:val="Cardexample1"/>
        </w:rPr>
      </w:pPr>
      <w:r w:rsidRPr="000527BA">
        <w:rPr>
          <w:rStyle w:val="Cardexample1"/>
        </w:rPr>
        <w:t>Wb 1       0.001     0.0</w:t>
      </w:r>
    </w:p>
    <w:p w14:paraId="29EC2A2E" w14:textId="77777777" w:rsidR="0041037A" w:rsidRPr="000527BA" w:rsidRDefault="0041037A">
      <w:pPr>
        <w:pStyle w:val="Examplebody"/>
        <w:keepNext/>
        <w:rPr>
          <w:rStyle w:val="Cardexample1"/>
        </w:rPr>
      </w:pPr>
      <w:r w:rsidRPr="000527BA">
        <w:rPr>
          <w:rStyle w:val="Cardexample1"/>
        </w:rPr>
        <w:t>Wb 2       0.001     0.0</w:t>
      </w:r>
    </w:p>
    <w:p w14:paraId="641AF90E" w14:textId="77777777" w:rsidR="0041037A" w:rsidRPr="000527BA" w:rsidRDefault="0041037A">
      <w:pPr>
        <w:pStyle w:val="Examplebody"/>
        <w:keepNext/>
        <w:rPr>
          <w:rStyle w:val="Cardexample1"/>
        </w:rPr>
      </w:pPr>
      <w:r w:rsidRPr="000527BA">
        <w:rPr>
          <w:rStyle w:val="Cardexample1"/>
        </w:rPr>
        <w:t>Wb 3       0.001     0.0</w:t>
      </w:r>
    </w:p>
    <w:p w14:paraId="79D17FD3" w14:textId="77777777" w:rsidR="0041037A" w:rsidRPr="000527BA" w:rsidRDefault="0041037A">
      <w:pPr>
        <w:pStyle w:val="Examplebody"/>
        <w:keepNext/>
        <w:rPr>
          <w:rStyle w:val="Cardexample1"/>
        </w:rPr>
      </w:pPr>
      <w:r w:rsidRPr="000527BA">
        <w:rPr>
          <w:rStyle w:val="Cardexample1"/>
        </w:rPr>
        <w:t>Wb 4       0.001     0.0</w:t>
      </w:r>
    </w:p>
    <w:p w14:paraId="7521B783" w14:textId="77777777" w:rsidR="0041037A" w:rsidRPr="000527BA" w:rsidRDefault="0041037A">
      <w:pPr>
        <w:pStyle w:val="Examplebody"/>
        <w:keepNext/>
        <w:rPr>
          <w:rStyle w:val="Cardexample1"/>
        </w:rPr>
      </w:pPr>
      <w:r w:rsidRPr="000527BA">
        <w:rPr>
          <w:rStyle w:val="Cardexample1"/>
        </w:rPr>
        <w:t>Wb 5       0.001     0.0</w:t>
      </w:r>
    </w:p>
    <w:p w14:paraId="298A1227" w14:textId="77777777" w:rsidR="0041037A" w:rsidRPr="000527BA" w:rsidRDefault="0041037A">
      <w:pPr>
        <w:pStyle w:val="Examplebody"/>
        <w:keepNext/>
        <w:rPr>
          <w:rStyle w:val="Cardexample1"/>
        </w:rPr>
      </w:pPr>
      <w:r w:rsidRPr="000527BA">
        <w:rPr>
          <w:rStyle w:val="Cardexample1"/>
        </w:rPr>
        <w:t>Wb 6       0.001     0.0</w:t>
      </w:r>
    </w:p>
    <w:p w14:paraId="30E73BDC" w14:textId="77777777" w:rsidR="0041037A" w:rsidRPr="000527BA" w:rsidRDefault="0041037A">
      <w:pPr>
        <w:pStyle w:val="Examplebody"/>
        <w:rPr>
          <w:rStyle w:val="Cardexample1"/>
        </w:rPr>
      </w:pPr>
    </w:p>
    <w:p w14:paraId="31F02AA9" w14:textId="77777777" w:rsidR="0041037A" w:rsidRPr="000527BA" w:rsidRDefault="0041037A">
      <w:pPr>
        <w:pStyle w:val="Examplebody"/>
        <w:rPr>
          <w:rStyle w:val="Cardexample1"/>
        </w:rPr>
      </w:pPr>
      <w:r w:rsidRPr="000527BA">
        <w:rPr>
          <w:rStyle w:val="Cardexample1"/>
        </w:rPr>
        <w:t>AMMONIUM    NH4R   NH4DK</w:t>
      </w:r>
    </w:p>
    <w:p w14:paraId="65A150A9" w14:textId="77777777" w:rsidR="0041037A" w:rsidRPr="000527BA" w:rsidRDefault="0041037A">
      <w:pPr>
        <w:pStyle w:val="Examplebody"/>
        <w:rPr>
          <w:rStyle w:val="Cardexample1"/>
        </w:rPr>
      </w:pPr>
      <w:r w:rsidRPr="000527BA">
        <w:rPr>
          <w:rStyle w:val="Cardexample1"/>
        </w:rPr>
        <w:t>Wb 1       0.001    0.50</w:t>
      </w:r>
    </w:p>
    <w:p w14:paraId="78A0573B" w14:textId="77777777" w:rsidR="0041037A" w:rsidRPr="000527BA" w:rsidRDefault="0041037A">
      <w:pPr>
        <w:pStyle w:val="Examplebody"/>
        <w:rPr>
          <w:rStyle w:val="Cardexample1"/>
        </w:rPr>
      </w:pPr>
      <w:r w:rsidRPr="000527BA">
        <w:rPr>
          <w:rStyle w:val="Cardexample1"/>
        </w:rPr>
        <w:t>Wb 2       0.001    0.50</w:t>
      </w:r>
    </w:p>
    <w:p w14:paraId="3A3F6B98" w14:textId="77777777" w:rsidR="0041037A" w:rsidRPr="000527BA" w:rsidRDefault="0041037A">
      <w:pPr>
        <w:pStyle w:val="Examplebody"/>
        <w:rPr>
          <w:rStyle w:val="Cardexample1"/>
        </w:rPr>
      </w:pPr>
      <w:r w:rsidRPr="000527BA">
        <w:rPr>
          <w:rStyle w:val="Cardexample1"/>
        </w:rPr>
        <w:t>Wb 3       0.001    0.50</w:t>
      </w:r>
    </w:p>
    <w:p w14:paraId="2E0F751F" w14:textId="77777777" w:rsidR="0041037A" w:rsidRPr="000527BA" w:rsidRDefault="0041037A">
      <w:pPr>
        <w:pStyle w:val="Examplebody"/>
        <w:rPr>
          <w:rStyle w:val="Cardexample1"/>
        </w:rPr>
      </w:pPr>
      <w:r w:rsidRPr="000527BA">
        <w:rPr>
          <w:rStyle w:val="Cardexample1"/>
        </w:rPr>
        <w:t>Wb 4       0.001    0.50</w:t>
      </w:r>
    </w:p>
    <w:p w14:paraId="220CE401" w14:textId="77777777" w:rsidR="0041037A" w:rsidRPr="000527BA" w:rsidRDefault="0041037A">
      <w:pPr>
        <w:pStyle w:val="Examplebody"/>
        <w:rPr>
          <w:rStyle w:val="Cardexample1"/>
        </w:rPr>
      </w:pPr>
      <w:r w:rsidRPr="000527BA">
        <w:rPr>
          <w:rStyle w:val="Cardexample1"/>
        </w:rPr>
        <w:t>Wb 5       0.001    0.50</w:t>
      </w:r>
    </w:p>
    <w:p w14:paraId="6393C79D" w14:textId="77777777" w:rsidR="0041037A" w:rsidRPr="000527BA" w:rsidRDefault="0041037A">
      <w:pPr>
        <w:pStyle w:val="Examplebody"/>
        <w:rPr>
          <w:rStyle w:val="Cardexample1"/>
        </w:rPr>
      </w:pPr>
      <w:r w:rsidRPr="000527BA">
        <w:rPr>
          <w:rStyle w:val="Cardexample1"/>
        </w:rPr>
        <w:t>Wb 6       0.001    0.50</w:t>
      </w:r>
    </w:p>
    <w:p w14:paraId="375DB64A" w14:textId="77777777" w:rsidR="0041037A" w:rsidRPr="000527BA" w:rsidRDefault="0041037A">
      <w:pPr>
        <w:pStyle w:val="Examplebody"/>
        <w:rPr>
          <w:rStyle w:val="Cardexample1"/>
        </w:rPr>
      </w:pPr>
    </w:p>
    <w:p w14:paraId="21271013" w14:textId="77777777" w:rsidR="0041037A" w:rsidRPr="000527BA" w:rsidRDefault="0041037A">
      <w:pPr>
        <w:pStyle w:val="Examplebody"/>
        <w:rPr>
          <w:rStyle w:val="Cardexample1"/>
        </w:rPr>
      </w:pPr>
      <w:r w:rsidRPr="000527BA">
        <w:rPr>
          <w:rStyle w:val="Cardexample1"/>
        </w:rPr>
        <w:t>NH4 RATE   NH4T1   NH4T2   NH4K1   NH4K2</w:t>
      </w:r>
    </w:p>
    <w:p w14:paraId="72A05E8C" w14:textId="77777777" w:rsidR="0041037A" w:rsidRPr="000527BA" w:rsidRDefault="0041037A">
      <w:pPr>
        <w:pStyle w:val="Examplebody"/>
        <w:rPr>
          <w:rStyle w:val="Cardexample1"/>
        </w:rPr>
      </w:pPr>
      <w:r w:rsidRPr="000527BA">
        <w:rPr>
          <w:rStyle w:val="Cardexample1"/>
        </w:rPr>
        <w:t>Wb 1         5.0    25.0     0.1    0.99</w:t>
      </w:r>
    </w:p>
    <w:p w14:paraId="0D58232A" w14:textId="77777777" w:rsidR="0041037A" w:rsidRPr="000527BA" w:rsidRDefault="0041037A">
      <w:pPr>
        <w:pStyle w:val="Examplebody"/>
        <w:rPr>
          <w:rStyle w:val="Cardexample1"/>
        </w:rPr>
      </w:pPr>
      <w:r w:rsidRPr="000527BA">
        <w:rPr>
          <w:rStyle w:val="Cardexample1"/>
        </w:rPr>
        <w:t>Wb 2         5.0    25.0     0.1    0.99</w:t>
      </w:r>
    </w:p>
    <w:p w14:paraId="0949B0F1" w14:textId="77777777" w:rsidR="0041037A" w:rsidRPr="000527BA" w:rsidRDefault="0041037A">
      <w:pPr>
        <w:pStyle w:val="Examplebody"/>
        <w:rPr>
          <w:rStyle w:val="Cardexample1"/>
        </w:rPr>
      </w:pPr>
      <w:r w:rsidRPr="000527BA">
        <w:rPr>
          <w:rStyle w:val="Cardexample1"/>
        </w:rPr>
        <w:t>Wb 3         5.0    25.0     0.1    0.99</w:t>
      </w:r>
    </w:p>
    <w:p w14:paraId="6B15C73E" w14:textId="77777777" w:rsidR="0041037A" w:rsidRPr="000527BA" w:rsidRDefault="0041037A">
      <w:pPr>
        <w:pStyle w:val="Examplebody"/>
        <w:rPr>
          <w:rStyle w:val="Cardexample1"/>
        </w:rPr>
      </w:pPr>
      <w:r w:rsidRPr="000527BA">
        <w:rPr>
          <w:rStyle w:val="Cardexample1"/>
        </w:rPr>
        <w:t>Wb 4         5.0    25.0     0.1    0.99</w:t>
      </w:r>
    </w:p>
    <w:p w14:paraId="3D89907B" w14:textId="77777777" w:rsidR="0041037A" w:rsidRPr="000527BA" w:rsidRDefault="0041037A">
      <w:pPr>
        <w:pStyle w:val="Examplebody"/>
        <w:rPr>
          <w:rStyle w:val="Cardexample1"/>
        </w:rPr>
      </w:pPr>
      <w:r w:rsidRPr="000527BA">
        <w:rPr>
          <w:rStyle w:val="Cardexample1"/>
        </w:rPr>
        <w:t>Wb 5         5.0    25.0     0.1    0.99</w:t>
      </w:r>
    </w:p>
    <w:p w14:paraId="61789B5E" w14:textId="77777777" w:rsidR="0041037A" w:rsidRPr="000527BA" w:rsidRDefault="0041037A">
      <w:pPr>
        <w:pStyle w:val="Examplebody"/>
        <w:rPr>
          <w:rStyle w:val="Cardexample1"/>
        </w:rPr>
      </w:pPr>
      <w:r w:rsidRPr="000527BA">
        <w:rPr>
          <w:rStyle w:val="Cardexample1"/>
        </w:rPr>
        <w:t>Wb 6         5.0    25.0     0.1    0.99</w:t>
      </w:r>
    </w:p>
    <w:p w14:paraId="6AED596F" w14:textId="77777777" w:rsidR="0041037A" w:rsidRPr="000527BA" w:rsidRDefault="0041037A">
      <w:pPr>
        <w:pStyle w:val="Examplebody"/>
        <w:rPr>
          <w:rStyle w:val="Cardexample1"/>
        </w:rPr>
      </w:pPr>
    </w:p>
    <w:p w14:paraId="2E8CF3EE" w14:textId="77777777" w:rsidR="0041037A" w:rsidRPr="000527BA" w:rsidRDefault="0041037A">
      <w:pPr>
        <w:pStyle w:val="Examplebody"/>
        <w:rPr>
          <w:rStyle w:val="Cardexample1"/>
        </w:rPr>
      </w:pPr>
      <w:r w:rsidRPr="000527BA">
        <w:rPr>
          <w:rStyle w:val="Cardexample1"/>
        </w:rPr>
        <w:t>NITRATE    NO3DK    NO3S</w:t>
      </w:r>
      <w:r w:rsidR="00EE4C6E" w:rsidRPr="000527BA">
        <w:t xml:space="preserve"> FNO3SED</w:t>
      </w:r>
    </w:p>
    <w:p w14:paraId="7076CDFF" w14:textId="77777777" w:rsidR="0041037A" w:rsidRPr="000527BA" w:rsidRDefault="0041037A">
      <w:pPr>
        <w:pStyle w:val="Examplebody"/>
        <w:rPr>
          <w:rStyle w:val="Cardexample1"/>
        </w:rPr>
      </w:pPr>
      <w:r w:rsidRPr="000527BA">
        <w:rPr>
          <w:rStyle w:val="Cardexample1"/>
        </w:rPr>
        <w:t xml:space="preserve">Wb 1        0.05     0.0 </w:t>
      </w:r>
      <w:r w:rsidR="00EE4C6E" w:rsidRPr="000527BA">
        <w:rPr>
          <w:rStyle w:val="Cardexample1"/>
        </w:rPr>
        <w:t xml:space="preserve">   0.</w:t>
      </w:r>
      <w:r w:rsidR="0003257E" w:rsidRPr="000527BA">
        <w:rPr>
          <w:rStyle w:val="Cardexample1"/>
        </w:rPr>
        <w:t>00</w:t>
      </w:r>
    </w:p>
    <w:p w14:paraId="18C995FE" w14:textId="77777777" w:rsidR="0041037A" w:rsidRPr="000527BA" w:rsidRDefault="0041037A">
      <w:pPr>
        <w:pStyle w:val="Examplebody"/>
        <w:rPr>
          <w:rStyle w:val="Cardexample1"/>
        </w:rPr>
      </w:pPr>
      <w:r w:rsidRPr="000527BA">
        <w:rPr>
          <w:rStyle w:val="Cardexample1"/>
        </w:rPr>
        <w:t>Wb 2        0.05     0.0</w:t>
      </w:r>
      <w:r w:rsidR="00EE4C6E" w:rsidRPr="000527BA">
        <w:rPr>
          <w:rStyle w:val="Cardexample1"/>
        </w:rPr>
        <w:t xml:space="preserve">    0.</w:t>
      </w:r>
      <w:r w:rsidR="0003257E" w:rsidRPr="000527BA">
        <w:rPr>
          <w:rStyle w:val="Cardexample1"/>
        </w:rPr>
        <w:t>00</w:t>
      </w:r>
    </w:p>
    <w:p w14:paraId="088BE98C" w14:textId="77777777" w:rsidR="0041037A" w:rsidRPr="000527BA" w:rsidRDefault="0041037A">
      <w:pPr>
        <w:pStyle w:val="Examplebody"/>
        <w:rPr>
          <w:rStyle w:val="Cardexample1"/>
        </w:rPr>
      </w:pPr>
      <w:r w:rsidRPr="000527BA">
        <w:rPr>
          <w:rStyle w:val="Cardexample1"/>
        </w:rPr>
        <w:t>Wb 3        0.05     0.0</w:t>
      </w:r>
      <w:r w:rsidR="00EE4C6E" w:rsidRPr="000527BA">
        <w:rPr>
          <w:rStyle w:val="Cardexample1"/>
        </w:rPr>
        <w:t xml:space="preserve">    0.</w:t>
      </w:r>
      <w:r w:rsidR="0003257E" w:rsidRPr="000527BA">
        <w:rPr>
          <w:rStyle w:val="Cardexample1"/>
        </w:rPr>
        <w:t>00</w:t>
      </w:r>
    </w:p>
    <w:p w14:paraId="7A8B6324" w14:textId="77777777" w:rsidR="0041037A" w:rsidRPr="000527BA" w:rsidRDefault="0041037A">
      <w:pPr>
        <w:pStyle w:val="Examplebody"/>
        <w:rPr>
          <w:rStyle w:val="Cardexample1"/>
        </w:rPr>
      </w:pPr>
      <w:r w:rsidRPr="000527BA">
        <w:rPr>
          <w:rStyle w:val="Cardexample1"/>
        </w:rPr>
        <w:t xml:space="preserve">Wb 4        0.05     0.0 </w:t>
      </w:r>
      <w:r w:rsidR="00EE4C6E" w:rsidRPr="000527BA">
        <w:rPr>
          <w:rStyle w:val="Cardexample1"/>
        </w:rPr>
        <w:t xml:space="preserve">   0.</w:t>
      </w:r>
      <w:r w:rsidR="0003257E" w:rsidRPr="000527BA">
        <w:rPr>
          <w:rStyle w:val="Cardexample1"/>
        </w:rPr>
        <w:t>00</w:t>
      </w:r>
    </w:p>
    <w:p w14:paraId="506760A0" w14:textId="77777777" w:rsidR="0041037A" w:rsidRPr="000527BA" w:rsidRDefault="0041037A">
      <w:pPr>
        <w:pStyle w:val="Examplebody"/>
        <w:rPr>
          <w:rStyle w:val="Cardexample1"/>
        </w:rPr>
      </w:pPr>
      <w:r w:rsidRPr="000527BA">
        <w:rPr>
          <w:rStyle w:val="Cardexample1"/>
        </w:rPr>
        <w:t>Wb 5        0.05     0.0</w:t>
      </w:r>
      <w:r w:rsidR="00EE4C6E" w:rsidRPr="000527BA">
        <w:rPr>
          <w:rStyle w:val="Cardexample1"/>
        </w:rPr>
        <w:t xml:space="preserve">    0.</w:t>
      </w:r>
      <w:r w:rsidR="0003257E" w:rsidRPr="000527BA">
        <w:rPr>
          <w:rStyle w:val="Cardexample1"/>
        </w:rPr>
        <w:t>00</w:t>
      </w:r>
    </w:p>
    <w:p w14:paraId="28F2C067" w14:textId="77777777" w:rsidR="0041037A" w:rsidRPr="000527BA" w:rsidRDefault="0041037A">
      <w:pPr>
        <w:pStyle w:val="Examplebody"/>
        <w:rPr>
          <w:rStyle w:val="Cardexample1"/>
        </w:rPr>
      </w:pPr>
      <w:r w:rsidRPr="000527BA">
        <w:rPr>
          <w:rStyle w:val="Cardexample1"/>
        </w:rPr>
        <w:t>Wb 6        0.05     0.0</w:t>
      </w:r>
      <w:r w:rsidR="00EE4C6E" w:rsidRPr="000527BA">
        <w:rPr>
          <w:rStyle w:val="Cardexample1"/>
        </w:rPr>
        <w:t xml:space="preserve">    0.</w:t>
      </w:r>
      <w:r w:rsidR="0003257E" w:rsidRPr="000527BA">
        <w:rPr>
          <w:rStyle w:val="Cardexample1"/>
        </w:rPr>
        <w:t>00</w:t>
      </w:r>
    </w:p>
    <w:p w14:paraId="03CC06F0" w14:textId="77777777" w:rsidR="0041037A" w:rsidRPr="000527BA" w:rsidRDefault="0041037A">
      <w:pPr>
        <w:pStyle w:val="Examplebody"/>
        <w:rPr>
          <w:rStyle w:val="Cardexample1"/>
        </w:rPr>
      </w:pPr>
    </w:p>
    <w:p w14:paraId="4532DEA8" w14:textId="77777777" w:rsidR="0041037A" w:rsidRPr="000527BA" w:rsidRDefault="0041037A">
      <w:pPr>
        <w:pStyle w:val="Examplebody"/>
        <w:rPr>
          <w:rStyle w:val="Cardexample1"/>
        </w:rPr>
      </w:pPr>
      <w:r w:rsidRPr="000527BA">
        <w:rPr>
          <w:rStyle w:val="Cardexample1"/>
        </w:rPr>
        <w:t>NO3 RATE   NO3T1   NO3T2   NO3K1   NO3K2</w:t>
      </w:r>
    </w:p>
    <w:p w14:paraId="4B94B915" w14:textId="77777777" w:rsidR="0041037A" w:rsidRPr="000527BA" w:rsidRDefault="0041037A">
      <w:pPr>
        <w:pStyle w:val="Examplebody"/>
        <w:rPr>
          <w:rStyle w:val="Cardexample1"/>
        </w:rPr>
      </w:pPr>
      <w:r w:rsidRPr="000527BA">
        <w:rPr>
          <w:rStyle w:val="Cardexample1"/>
        </w:rPr>
        <w:t>Wb 1         5.0    25.0     0.1    0.99</w:t>
      </w:r>
    </w:p>
    <w:p w14:paraId="238D439B" w14:textId="77777777" w:rsidR="0041037A" w:rsidRPr="000527BA" w:rsidRDefault="0041037A">
      <w:pPr>
        <w:pStyle w:val="Examplebody"/>
        <w:rPr>
          <w:rStyle w:val="Cardexample1"/>
        </w:rPr>
      </w:pPr>
      <w:r w:rsidRPr="000527BA">
        <w:rPr>
          <w:rStyle w:val="Cardexample1"/>
        </w:rPr>
        <w:t>Wb 2         5.0    25.0     0.1    0.99</w:t>
      </w:r>
    </w:p>
    <w:p w14:paraId="7D675723" w14:textId="77777777" w:rsidR="0041037A" w:rsidRPr="000527BA" w:rsidRDefault="0041037A">
      <w:pPr>
        <w:pStyle w:val="Examplebody"/>
        <w:rPr>
          <w:rStyle w:val="Cardexample1"/>
        </w:rPr>
      </w:pPr>
      <w:r w:rsidRPr="000527BA">
        <w:rPr>
          <w:rStyle w:val="Cardexample1"/>
        </w:rPr>
        <w:t>Wb 3         5.0    25.0     0.1    0.99</w:t>
      </w:r>
    </w:p>
    <w:p w14:paraId="0086E503" w14:textId="77777777" w:rsidR="0041037A" w:rsidRPr="000527BA" w:rsidRDefault="0041037A">
      <w:pPr>
        <w:pStyle w:val="Examplebody"/>
        <w:rPr>
          <w:rStyle w:val="Cardexample1"/>
        </w:rPr>
      </w:pPr>
      <w:r w:rsidRPr="000527BA">
        <w:rPr>
          <w:rStyle w:val="Cardexample1"/>
        </w:rPr>
        <w:t>Wb 4         5.0    25.0     0.1    0.99</w:t>
      </w:r>
    </w:p>
    <w:p w14:paraId="520C4AFA" w14:textId="77777777" w:rsidR="0041037A" w:rsidRPr="000527BA" w:rsidRDefault="0041037A">
      <w:pPr>
        <w:pStyle w:val="Examplebody"/>
        <w:rPr>
          <w:rStyle w:val="Cardexample1"/>
        </w:rPr>
      </w:pPr>
      <w:r w:rsidRPr="000527BA">
        <w:rPr>
          <w:rStyle w:val="Cardexample1"/>
        </w:rPr>
        <w:t>Wb 5         5.0    25.0     0.1    0.99</w:t>
      </w:r>
    </w:p>
    <w:p w14:paraId="3CA53D13" w14:textId="77777777" w:rsidR="0041037A" w:rsidRPr="000527BA" w:rsidRDefault="0041037A">
      <w:pPr>
        <w:pStyle w:val="Examplebody"/>
        <w:rPr>
          <w:rStyle w:val="Cardexample1"/>
        </w:rPr>
      </w:pPr>
      <w:r w:rsidRPr="000527BA">
        <w:rPr>
          <w:rStyle w:val="Cardexample1"/>
        </w:rPr>
        <w:lastRenderedPageBreak/>
        <w:t>Wb 6         5.0    25.0     0.1    0.99</w:t>
      </w:r>
    </w:p>
    <w:p w14:paraId="2A24E88E" w14:textId="77777777" w:rsidR="0041037A" w:rsidRPr="000527BA" w:rsidRDefault="0041037A">
      <w:pPr>
        <w:pStyle w:val="Examplebody"/>
        <w:rPr>
          <w:rStyle w:val="Cardexample1"/>
        </w:rPr>
      </w:pPr>
    </w:p>
    <w:p w14:paraId="64FA6394" w14:textId="77777777" w:rsidR="0041037A" w:rsidRPr="000527BA" w:rsidRDefault="0041037A">
      <w:pPr>
        <w:pStyle w:val="Examplebody"/>
        <w:rPr>
          <w:rStyle w:val="Cardexample1"/>
        </w:rPr>
      </w:pPr>
      <w:r w:rsidRPr="000527BA">
        <w:rPr>
          <w:rStyle w:val="Cardexample1"/>
        </w:rPr>
        <w:t xml:space="preserve">SILICA      DSIR    PSIS   </w:t>
      </w:r>
      <w:proofErr w:type="gramStart"/>
      <w:r w:rsidRPr="000527BA">
        <w:rPr>
          <w:rStyle w:val="Cardexample1"/>
        </w:rPr>
        <w:t>PSIDK  PARTSI</w:t>
      </w:r>
      <w:proofErr w:type="gramEnd"/>
    </w:p>
    <w:p w14:paraId="74CB165B" w14:textId="77777777" w:rsidR="0041037A" w:rsidRPr="000527BA" w:rsidRDefault="0041037A">
      <w:pPr>
        <w:pStyle w:val="Examplebody"/>
        <w:rPr>
          <w:rStyle w:val="Cardexample1"/>
        </w:rPr>
      </w:pPr>
      <w:r w:rsidRPr="000527BA">
        <w:rPr>
          <w:rStyle w:val="Cardexample1"/>
        </w:rPr>
        <w:t>Wb 1         0.1     0.0     0.3     0.2</w:t>
      </w:r>
    </w:p>
    <w:p w14:paraId="2E2588FC" w14:textId="77777777" w:rsidR="0041037A" w:rsidRPr="000527BA" w:rsidRDefault="0041037A">
      <w:pPr>
        <w:pStyle w:val="Examplebody"/>
        <w:rPr>
          <w:rStyle w:val="Cardexample1"/>
        </w:rPr>
      </w:pPr>
      <w:r w:rsidRPr="000527BA">
        <w:rPr>
          <w:rStyle w:val="Cardexample1"/>
        </w:rPr>
        <w:t>Wb 2         0.1     0.0     0.3     0.2</w:t>
      </w:r>
    </w:p>
    <w:p w14:paraId="710502FC" w14:textId="77777777" w:rsidR="0041037A" w:rsidRPr="000527BA" w:rsidRDefault="0041037A">
      <w:pPr>
        <w:pStyle w:val="Examplebody"/>
        <w:rPr>
          <w:rStyle w:val="Cardexample1"/>
        </w:rPr>
      </w:pPr>
      <w:r w:rsidRPr="000527BA">
        <w:rPr>
          <w:rStyle w:val="Cardexample1"/>
        </w:rPr>
        <w:t>Wb 3         0.1     0.0     0.3     0.2</w:t>
      </w:r>
    </w:p>
    <w:p w14:paraId="68507CC6" w14:textId="77777777" w:rsidR="0041037A" w:rsidRPr="000527BA" w:rsidRDefault="0041037A">
      <w:pPr>
        <w:pStyle w:val="Examplebody"/>
        <w:rPr>
          <w:rStyle w:val="Cardexample1"/>
        </w:rPr>
      </w:pPr>
      <w:r w:rsidRPr="000527BA">
        <w:rPr>
          <w:rStyle w:val="Cardexample1"/>
        </w:rPr>
        <w:t>Wb 4         0.1     0.0     0.3     0.2</w:t>
      </w:r>
    </w:p>
    <w:p w14:paraId="72CFA240" w14:textId="77777777" w:rsidR="0041037A" w:rsidRPr="000527BA" w:rsidRDefault="0041037A">
      <w:pPr>
        <w:pStyle w:val="Examplebody"/>
        <w:rPr>
          <w:rStyle w:val="Cardexample1"/>
        </w:rPr>
      </w:pPr>
      <w:r w:rsidRPr="000527BA">
        <w:rPr>
          <w:rStyle w:val="Cardexample1"/>
        </w:rPr>
        <w:t>Wb 5         0.1     0.0     0.3     0.2</w:t>
      </w:r>
    </w:p>
    <w:p w14:paraId="229067CA" w14:textId="77777777" w:rsidR="0041037A" w:rsidRPr="000527BA" w:rsidRDefault="0041037A">
      <w:pPr>
        <w:pStyle w:val="Examplebody"/>
        <w:rPr>
          <w:rStyle w:val="Cardexample1"/>
        </w:rPr>
      </w:pPr>
      <w:r w:rsidRPr="000527BA">
        <w:rPr>
          <w:rStyle w:val="Cardexample1"/>
        </w:rPr>
        <w:t>Wb 6         0.1     0.0     0.3     0.2</w:t>
      </w:r>
    </w:p>
    <w:p w14:paraId="18EA71A6" w14:textId="77777777" w:rsidR="0041037A" w:rsidRPr="000527BA" w:rsidRDefault="0041037A">
      <w:pPr>
        <w:pStyle w:val="Examplebody"/>
        <w:rPr>
          <w:rStyle w:val="Cardexample1"/>
        </w:rPr>
      </w:pPr>
    </w:p>
    <w:p w14:paraId="7516A8CB" w14:textId="77777777" w:rsidR="0041037A" w:rsidRPr="000527BA" w:rsidRDefault="0041037A">
      <w:pPr>
        <w:pStyle w:val="Examplebody"/>
        <w:rPr>
          <w:rStyle w:val="Cardexample1"/>
        </w:rPr>
      </w:pPr>
      <w:r w:rsidRPr="000527BA">
        <w:rPr>
          <w:rStyle w:val="Cardexample1"/>
        </w:rPr>
        <w:t xml:space="preserve">IRON       </w:t>
      </w:r>
      <w:proofErr w:type="gramStart"/>
      <w:r w:rsidRPr="000527BA">
        <w:rPr>
          <w:rStyle w:val="Cardexample1"/>
        </w:rPr>
        <w:t>FEREL  FESETL</w:t>
      </w:r>
      <w:proofErr w:type="gramEnd"/>
    </w:p>
    <w:p w14:paraId="01567C7F" w14:textId="77777777" w:rsidR="0041037A" w:rsidRPr="000527BA" w:rsidRDefault="0041037A">
      <w:pPr>
        <w:pStyle w:val="Examplebody"/>
        <w:rPr>
          <w:rStyle w:val="Cardexample1"/>
        </w:rPr>
      </w:pPr>
      <w:r w:rsidRPr="000527BA">
        <w:rPr>
          <w:rStyle w:val="Cardexample1"/>
        </w:rPr>
        <w:t>Wb 1         0.1     0.0</w:t>
      </w:r>
    </w:p>
    <w:p w14:paraId="6DF2B447" w14:textId="77777777" w:rsidR="0041037A" w:rsidRPr="000527BA" w:rsidRDefault="0041037A">
      <w:pPr>
        <w:pStyle w:val="Examplebody"/>
        <w:rPr>
          <w:rStyle w:val="Cardexample1"/>
        </w:rPr>
      </w:pPr>
      <w:r w:rsidRPr="000527BA">
        <w:rPr>
          <w:rStyle w:val="Cardexample1"/>
        </w:rPr>
        <w:t>Wb 2         0.1     0.0</w:t>
      </w:r>
    </w:p>
    <w:p w14:paraId="12FB0514" w14:textId="77777777" w:rsidR="0041037A" w:rsidRPr="000527BA" w:rsidRDefault="0041037A">
      <w:pPr>
        <w:pStyle w:val="Examplebody"/>
        <w:rPr>
          <w:rStyle w:val="Cardexample1"/>
        </w:rPr>
      </w:pPr>
      <w:r w:rsidRPr="000527BA">
        <w:rPr>
          <w:rStyle w:val="Cardexample1"/>
        </w:rPr>
        <w:t>Wb 3         0.1     0.0</w:t>
      </w:r>
    </w:p>
    <w:p w14:paraId="42FE83E4" w14:textId="77777777" w:rsidR="0041037A" w:rsidRPr="000527BA" w:rsidRDefault="0041037A">
      <w:pPr>
        <w:pStyle w:val="Examplebody"/>
        <w:rPr>
          <w:rStyle w:val="Cardexample1"/>
        </w:rPr>
      </w:pPr>
      <w:r w:rsidRPr="000527BA">
        <w:rPr>
          <w:rStyle w:val="Cardexample1"/>
        </w:rPr>
        <w:t>Wb 4         0.1     0.0</w:t>
      </w:r>
    </w:p>
    <w:p w14:paraId="3916A170" w14:textId="77777777" w:rsidR="0041037A" w:rsidRPr="000527BA" w:rsidRDefault="0041037A">
      <w:pPr>
        <w:pStyle w:val="Examplebody"/>
        <w:rPr>
          <w:rStyle w:val="Cardexample1"/>
        </w:rPr>
      </w:pPr>
      <w:r w:rsidRPr="000527BA">
        <w:rPr>
          <w:rStyle w:val="Cardexample1"/>
        </w:rPr>
        <w:t>Wb 5         0.1     0.0</w:t>
      </w:r>
    </w:p>
    <w:p w14:paraId="343C16D6" w14:textId="77777777" w:rsidR="0041037A" w:rsidRPr="000527BA" w:rsidRDefault="0041037A">
      <w:pPr>
        <w:pStyle w:val="Examplebody"/>
        <w:rPr>
          <w:rStyle w:val="Cardexample1"/>
        </w:rPr>
      </w:pPr>
      <w:r w:rsidRPr="000527BA">
        <w:rPr>
          <w:rStyle w:val="Cardexample1"/>
        </w:rPr>
        <w:t>Wb 6         0.1     0.0</w:t>
      </w:r>
    </w:p>
    <w:p w14:paraId="0044DEB9" w14:textId="77777777" w:rsidR="0041037A" w:rsidRPr="000527BA" w:rsidRDefault="0041037A">
      <w:pPr>
        <w:pStyle w:val="Examplebody"/>
        <w:rPr>
          <w:rStyle w:val="Cardexample1"/>
        </w:rPr>
      </w:pPr>
    </w:p>
    <w:p w14:paraId="6D20FD8D" w14:textId="77777777" w:rsidR="0041037A" w:rsidRPr="000527BA" w:rsidRDefault="0041037A">
      <w:pPr>
        <w:pStyle w:val="Examplebody"/>
        <w:rPr>
          <w:rStyle w:val="Cardexample1"/>
        </w:rPr>
      </w:pPr>
      <w:r w:rsidRPr="000527BA">
        <w:rPr>
          <w:rStyle w:val="Cardexample1"/>
        </w:rPr>
        <w:t>SED CO2     CO2R</w:t>
      </w:r>
    </w:p>
    <w:p w14:paraId="25ABF9B8" w14:textId="77777777" w:rsidR="0041037A" w:rsidRPr="000527BA" w:rsidRDefault="0041037A">
      <w:pPr>
        <w:pStyle w:val="Examplebody"/>
        <w:rPr>
          <w:rStyle w:val="Cardexample1"/>
        </w:rPr>
      </w:pPr>
      <w:r w:rsidRPr="000527BA">
        <w:rPr>
          <w:rStyle w:val="Cardexample1"/>
        </w:rPr>
        <w:t>Wb 1         0.1</w:t>
      </w:r>
    </w:p>
    <w:p w14:paraId="5197D47F" w14:textId="77777777" w:rsidR="0041037A" w:rsidRPr="000527BA" w:rsidRDefault="0041037A">
      <w:pPr>
        <w:pStyle w:val="Examplebody"/>
        <w:rPr>
          <w:rStyle w:val="Cardexample1"/>
        </w:rPr>
      </w:pPr>
      <w:r w:rsidRPr="000527BA">
        <w:rPr>
          <w:rStyle w:val="Cardexample1"/>
        </w:rPr>
        <w:t>Wb 2         0.1</w:t>
      </w:r>
    </w:p>
    <w:p w14:paraId="48BFDF02" w14:textId="77777777" w:rsidR="0041037A" w:rsidRPr="000527BA" w:rsidRDefault="0041037A">
      <w:pPr>
        <w:pStyle w:val="Examplebody"/>
        <w:rPr>
          <w:rStyle w:val="Cardexample1"/>
        </w:rPr>
      </w:pPr>
      <w:r w:rsidRPr="000527BA">
        <w:rPr>
          <w:rStyle w:val="Cardexample1"/>
        </w:rPr>
        <w:t>Wb 3         0.1</w:t>
      </w:r>
    </w:p>
    <w:p w14:paraId="03DB2586" w14:textId="77777777" w:rsidR="0041037A" w:rsidRPr="000527BA" w:rsidRDefault="0041037A">
      <w:pPr>
        <w:pStyle w:val="Examplebody"/>
        <w:rPr>
          <w:rStyle w:val="Cardexample1"/>
        </w:rPr>
      </w:pPr>
      <w:r w:rsidRPr="000527BA">
        <w:rPr>
          <w:rStyle w:val="Cardexample1"/>
        </w:rPr>
        <w:t>Wb 4         0.1</w:t>
      </w:r>
    </w:p>
    <w:p w14:paraId="093B3856" w14:textId="77777777" w:rsidR="0041037A" w:rsidRPr="000527BA" w:rsidRDefault="0041037A">
      <w:pPr>
        <w:pStyle w:val="Examplebody"/>
        <w:rPr>
          <w:rStyle w:val="Cardexample1"/>
        </w:rPr>
      </w:pPr>
      <w:r w:rsidRPr="000527BA">
        <w:rPr>
          <w:rStyle w:val="Cardexample1"/>
        </w:rPr>
        <w:t>Wb 5         0.1</w:t>
      </w:r>
    </w:p>
    <w:p w14:paraId="3FECE6A0" w14:textId="77777777" w:rsidR="0041037A" w:rsidRPr="000527BA" w:rsidRDefault="0041037A">
      <w:pPr>
        <w:pStyle w:val="Examplebody"/>
        <w:rPr>
          <w:rStyle w:val="Cardexample1"/>
        </w:rPr>
      </w:pPr>
      <w:r w:rsidRPr="000527BA">
        <w:rPr>
          <w:rStyle w:val="Cardexample1"/>
        </w:rPr>
        <w:t>Wb 6         0.1</w:t>
      </w:r>
    </w:p>
    <w:p w14:paraId="7E58687B" w14:textId="77777777" w:rsidR="0041037A" w:rsidRPr="000527BA" w:rsidRDefault="0041037A">
      <w:pPr>
        <w:pStyle w:val="Examplebody"/>
        <w:rPr>
          <w:rStyle w:val="Cardexample1"/>
        </w:rPr>
      </w:pPr>
    </w:p>
    <w:p w14:paraId="20AD2727" w14:textId="77777777" w:rsidR="0041037A" w:rsidRPr="000527BA" w:rsidRDefault="0041037A">
      <w:pPr>
        <w:pStyle w:val="Examplebody"/>
        <w:keepNext/>
        <w:rPr>
          <w:rStyle w:val="Cardexample1"/>
        </w:rPr>
      </w:pPr>
      <w:r w:rsidRPr="000527BA">
        <w:rPr>
          <w:rStyle w:val="Cardexample1"/>
        </w:rPr>
        <w:t>STOICH 1   O2NH4    O2OM</w:t>
      </w:r>
    </w:p>
    <w:p w14:paraId="2DC3CF5F" w14:textId="77777777" w:rsidR="0041037A" w:rsidRPr="000527BA" w:rsidRDefault="0041037A">
      <w:pPr>
        <w:pStyle w:val="Examplebody"/>
        <w:keepNext/>
        <w:rPr>
          <w:rStyle w:val="Cardexample1"/>
        </w:rPr>
      </w:pPr>
      <w:r w:rsidRPr="000527BA">
        <w:rPr>
          <w:rStyle w:val="Cardexample1"/>
        </w:rPr>
        <w:t>Wb 1       4.570   1.400</w:t>
      </w:r>
    </w:p>
    <w:p w14:paraId="4BF73EEF" w14:textId="77777777" w:rsidR="0041037A" w:rsidRPr="000527BA" w:rsidRDefault="0041037A">
      <w:pPr>
        <w:pStyle w:val="Examplebody"/>
        <w:keepNext/>
        <w:rPr>
          <w:rStyle w:val="Cardexample1"/>
        </w:rPr>
      </w:pPr>
      <w:r w:rsidRPr="000527BA">
        <w:rPr>
          <w:rStyle w:val="Cardexample1"/>
        </w:rPr>
        <w:t>Wb 2       4.570   1.400</w:t>
      </w:r>
    </w:p>
    <w:p w14:paraId="67364557" w14:textId="77777777" w:rsidR="0041037A" w:rsidRPr="000527BA" w:rsidRDefault="0041037A">
      <w:pPr>
        <w:pStyle w:val="Examplebody"/>
        <w:keepNext/>
        <w:rPr>
          <w:rStyle w:val="Cardexample1"/>
        </w:rPr>
      </w:pPr>
      <w:r w:rsidRPr="000527BA">
        <w:rPr>
          <w:rStyle w:val="Cardexample1"/>
        </w:rPr>
        <w:t>Wb 3       4.570   1.400</w:t>
      </w:r>
    </w:p>
    <w:p w14:paraId="280F17BD" w14:textId="77777777" w:rsidR="0041037A" w:rsidRPr="000527BA" w:rsidRDefault="0041037A">
      <w:pPr>
        <w:pStyle w:val="Examplebody"/>
        <w:keepNext/>
        <w:rPr>
          <w:rStyle w:val="Cardexample1"/>
        </w:rPr>
      </w:pPr>
      <w:r w:rsidRPr="000527BA">
        <w:rPr>
          <w:rStyle w:val="Cardexample1"/>
        </w:rPr>
        <w:t>Wb 4       4.570   1.400</w:t>
      </w:r>
    </w:p>
    <w:p w14:paraId="660E6E2C" w14:textId="77777777" w:rsidR="0041037A" w:rsidRPr="000527BA" w:rsidRDefault="0041037A">
      <w:pPr>
        <w:pStyle w:val="Examplebody"/>
        <w:keepNext/>
        <w:rPr>
          <w:rStyle w:val="Cardexample1"/>
        </w:rPr>
      </w:pPr>
      <w:r w:rsidRPr="000527BA">
        <w:rPr>
          <w:rStyle w:val="Cardexample1"/>
        </w:rPr>
        <w:t>Wb 5       4.570   1.400</w:t>
      </w:r>
    </w:p>
    <w:p w14:paraId="52A576E2" w14:textId="77777777" w:rsidR="0041037A" w:rsidRPr="000527BA" w:rsidRDefault="0041037A">
      <w:pPr>
        <w:pStyle w:val="Examplebody"/>
        <w:keepNext/>
        <w:rPr>
          <w:rStyle w:val="Cardexample1"/>
        </w:rPr>
      </w:pPr>
      <w:r w:rsidRPr="000527BA">
        <w:rPr>
          <w:rStyle w:val="Cardexample1"/>
        </w:rPr>
        <w:t>Wb 6       4.570   1.400</w:t>
      </w:r>
    </w:p>
    <w:p w14:paraId="30CEA155" w14:textId="77777777" w:rsidR="0041037A" w:rsidRPr="000527BA" w:rsidRDefault="0041037A">
      <w:pPr>
        <w:pStyle w:val="Examplebody"/>
        <w:rPr>
          <w:rStyle w:val="Cardexample1"/>
        </w:rPr>
      </w:pPr>
    </w:p>
    <w:p w14:paraId="020FFC92" w14:textId="77777777" w:rsidR="0041037A" w:rsidRPr="000527BA" w:rsidRDefault="0041037A">
      <w:pPr>
        <w:pStyle w:val="Examplebody"/>
        <w:rPr>
          <w:rStyle w:val="Cardexample1"/>
        </w:rPr>
      </w:pPr>
      <w:r w:rsidRPr="000527BA">
        <w:rPr>
          <w:rStyle w:val="Cardexample1"/>
        </w:rPr>
        <w:t xml:space="preserve">STOICH 2    O2AR    O2AG                                        </w:t>
      </w:r>
    </w:p>
    <w:p w14:paraId="3A59137A" w14:textId="77777777" w:rsidR="0041037A" w:rsidRPr="000527BA" w:rsidRDefault="0041037A">
      <w:pPr>
        <w:pStyle w:val="Examplebody"/>
        <w:rPr>
          <w:rStyle w:val="Cardexample1"/>
        </w:rPr>
      </w:pPr>
      <w:proofErr w:type="spellStart"/>
      <w:r w:rsidRPr="000527BA">
        <w:rPr>
          <w:rStyle w:val="Cardexample1"/>
        </w:rPr>
        <w:t>Alg</w:t>
      </w:r>
      <w:proofErr w:type="spellEnd"/>
      <w:r w:rsidRPr="000527BA">
        <w:rPr>
          <w:rStyle w:val="Cardexample1"/>
        </w:rPr>
        <w:t xml:space="preserve"> 1      1.100   1.400</w:t>
      </w:r>
    </w:p>
    <w:p w14:paraId="064D1022" w14:textId="77777777" w:rsidR="0041037A" w:rsidRPr="000527BA" w:rsidRDefault="0041037A">
      <w:pPr>
        <w:pStyle w:val="Examplebody"/>
        <w:rPr>
          <w:rStyle w:val="Cardexample1"/>
        </w:rPr>
      </w:pPr>
    </w:p>
    <w:p w14:paraId="5570A68B" w14:textId="77777777" w:rsidR="0041037A" w:rsidRPr="000527BA" w:rsidRDefault="0041037A">
      <w:pPr>
        <w:pStyle w:val="Examplebody"/>
        <w:rPr>
          <w:rStyle w:val="Cardexample1"/>
        </w:rPr>
      </w:pPr>
      <w:r w:rsidRPr="000527BA">
        <w:rPr>
          <w:rStyle w:val="Cardexample1"/>
        </w:rPr>
        <w:t xml:space="preserve">STOICH 3    O2ER    O2EG                                        </w:t>
      </w:r>
    </w:p>
    <w:p w14:paraId="5DB1F331" w14:textId="77777777" w:rsidR="0041037A" w:rsidRPr="000527BA" w:rsidRDefault="0041037A">
      <w:pPr>
        <w:pStyle w:val="Examplebody"/>
        <w:rPr>
          <w:rStyle w:val="Cardexample1"/>
        </w:rPr>
      </w:pPr>
      <w:r w:rsidRPr="000527BA">
        <w:rPr>
          <w:rStyle w:val="Cardexample1"/>
        </w:rPr>
        <w:t>Epi 1      1.100   1.400</w:t>
      </w:r>
    </w:p>
    <w:p w14:paraId="0ECB90B2" w14:textId="77777777" w:rsidR="00343F93" w:rsidRPr="000527BA" w:rsidRDefault="00343F93" w:rsidP="00343F93">
      <w:pPr>
        <w:rPr>
          <w:rFonts w:ascii="Courier New" w:hAnsi="Courier New" w:cs="Courier New"/>
          <w:sz w:val="16"/>
          <w:szCs w:val="16"/>
        </w:rPr>
      </w:pPr>
    </w:p>
    <w:p w14:paraId="327AB3BD" w14:textId="77777777" w:rsidR="008162A7" w:rsidRPr="000527BA" w:rsidRDefault="008162A7" w:rsidP="008162A7">
      <w:pPr>
        <w:pStyle w:val="Examplebody"/>
        <w:rPr>
          <w:rStyle w:val="Cardexample1"/>
        </w:rPr>
      </w:pPr>
      <w:r w:rsidRPr="000527BA">
        <w:rPr>
          <w:rStyle w:val="Cardexample1"/>
        </w:rPr>
        <w:t>STOICH 4    O2ZR</w:t>
      </w:r>
    </w:p>
    <w:p w14:paraId="284E208B" w14:textId="77777777" w:rsidR="008162A7" w:rsidRPr="000527BA" w:rsidRDefault="008162A7" w:rsidP="008162A7">
      <w:pPr>
        <w:pStyle w:val="Examplebody"/>
        <w:rPr>
          <w:rStyle w:val="Cardexample1"/>
        </w:rPr>
      </w:pPr>
      <w:r w:rsidRPr="000527BA">
        <w:rPr>
          <w:rStyle w:val="Cardexample1"/>
        </w:rPr>
        <w:t>ZOO1     1.10000</w:t>
      </w:r>
    </w:p>
    <w:p w14:paraId="584347E4" w14:textId="77777777" w:rsidR="008162A7" w:rsidRPr="000527BA" w:rsidRDefault="008162A7" w:rsidP="008162A7">
      <w:pPr>
        <w:pStyle w:val="Examplebody"/>
        <w:rPr>
          <w:rStyle w:val="Cardexample1"/>
        </w:rPr>
      </w:pPr>
    </w:p>
    <w:p w14:paraId="2829D60A" w14:textId="77777777" w:rsidR="008162A7" w:rsidRPr="000527BA" w:rsidRDefault="008162A7" w:rsidP="008162A7">
      <w:pPr>
        <w:pStyle w:val="Examplebody"/>
        <w:rPr>
          <w:rStyle w:val="Cardexample1"/>
        </w:rPr>
      </w:pPr>
      <w:r w:rsidRPr="000527BA">
        <w:rPr>
          <w:rStyle w:val="Cardexample1"/>
        </w:rPr>
        <w:t>STOICH 5    O2MR    O2MG</w:t>
      </w:r>
    </w:p>
    <w:p w14:paraId="6804F9CC" w14:textId="77777777" w:rsidR="008162A7" w:rsidRPr="000527BA" w:rsidRDefault="008162A7" w:rsidP="008162A7">
      <w:pPr>
        <w:pStyle w:val="Examplebody"/>
        <w:rPr>
          <w:rStyle w:val="Cardexample1"/>
        </w:rPr>
      </w:pPr>
      <w:r w:rsidRPr="000527BA">
        <w:rPr>
          <w:rStyle w:val="Cardexample1"/>
        </w:rPr>
        <w:t>MAC1         1.1     1.4</w:t>
      </w:r>
    </w:p>
    <w:p w14:paraId="21F001D8" w14:textId="77777777" w:rsidR="008162A7" w:rsidRPr="000527BA" w:rsidRDefault="008162A7" w:rsidP="008162A7">
      <w:pPr>
        <w:pStyle w:val="Examplebody"/>
        <w:rPr>
          <w:rStyle w:val="Cardexample1"/>
        </w:rPr>
      </w:pPr>
    </w:p>
    <w:p w14:paraId="0F83832E" w14:textId="77777777" w:rsidR="0041037A" w:rsidRPr="000527BA" w:rsidRDefault="0041037A" w:rsidP="008162A7">
      <w:pPr>
        <w:pStyle w:val="Examplebody"/>
        <w:rPr>
          <w:rStyle w:val="Cardexample1"/>
        </w:rPr>
      </w:pPr>
      <w:r w:rsidRPr="000527BA">
        <w:rPr>
          <w:rStyle w:val="Cardexample1"/>
        </w:rPr>
        <w:t>O2 LIMIT   O2LIM</w:t>
      </w:r>
    </w:p>
    <w:p w14:paraId="434C28AB" w14:textId="77777777" w:rsidR="0041037A" w:rsidRPr="000527BA" w:rsidRDefault="0041037A">
      <w:pPr>
        <w:pStyle w:val="Examplebody"/>
        <w:rPr>
          <w:rStyle w:val="Cardexample1"/>
        </w:rPr>
      </w:pPr>
      <w:r w:rsidRPr="000527BA">
        <w:rPr>
          <w:rStyle w:val="Cardexample1"/>
        </w:rPr>
        <w:t xml:space="preserve">             0.1</w:t>
      </w:r>
    </w:p>
    <w:p w14:paraId="5BC1015C" w14:textId="77777777" w:rsidR="0041037A" w:rsidRPr="000527BA" w:rsidRDefault="0041037A">
      <w:pPr>
        <w:pStyle w:val="Examplebody"/>
        <w:rPr>
          <w:rStyle w:val="Cardexample1"/>
        </w:rPr>
      </w:pPr>
    </w:p>
    <w:p w14:paraId="165E0D14" w14:textId="77777777" w:rsidR="0041037A" w:rsidRPr="000527BA" w:rsidRDefault="0041037A">
      <w:pPr>
        <w:pStyle w:val="Examplebody"/>
        <w:rPr>
          <w:rStyle w:val="Cardexample1"/>
        </w:rPr>
      </w:pPr>
      <w:r w:rsidRPr="000527BA">
        <w:rPr>
          <w:rStyle w:val="Cardexample1"/>
        </w:rPr>
        <w:t xml:space="preserve">SEDIMENT    SEDC   PRNSC   SEDCI    SEDK    </w:t>
      </w:r>
      <w:r w:rsidR="008F3680" w:rsidRPr="000527BA">
        <w:rPr>
          <w:rStyle w:val="Cardexample1"/>
        </w:rPr>
        <w:t xml:space="preserve">SEDS    </w:t>
      </w:r>
      <w:r w:rsidRPr="000527BA">
        <w:rPr>
          <w:rStyle w:val="Cardexample1"/>
        </w:rPr>
        <w:t>FSOD    FSED</w:t>
      </w:r>
      <w:r w:rsidR="00D50B80" w:rsidRPr="000527BA">
        <w:rPr>
          <w:rStyle w:val="Cardexample1"/>
        </w:rPr>
        <w:t xml:space="preserve">   SEDBR</w:t>
      </w:r>
      <w:r w:rsidR="004E2153" w:rsidRPr="000527BA">
        <w:rPr>
          <w:rStyle w:val="Cardexample1"/>
        </w:rPr>
        <w:t xml:space="preserve"> DYNSEDK</w:t>
      </w:r>
    </w:p>
    <w:p w14:paraId="312865E6" w14:textId="77777777" w:rsidR="0041037A" w:rsidRPr="000527BA" w:rsidRDefault="0041037A">
      <w:pPr>
        <w:pStyle w:val="Examplebody"/>
        <w:rPr>
          <w:rStyle w:val="Cardexample1"/>
        </w:rPr>
      </w:pPr>
      <w:r w:rsidRPr="000527BA">
        <w:rPr>
          <w:rStyle w:val="Cardexample1"/>
        </w:rPr>
        <w:t xml:space="preserve">Wb 1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 0.0    </w:t>
      </w:r>
      <w:r w:rsidRPr="000527BA">
        <w:rPr>
          <w:rStyle w:val="Cardexample1"/>
        </w:rPr>
        <w:t xml:space="preserve"> 1.0     1.0</w:t>
      </w:r>
      <w:r w:rsidR="00D50B80" w:rsidRPr="000527BA">
        <w:rPr>
          <w:rStyle w:val="Cardexample1"/>
        </w:rPr>
        <w:t xml:space="preserve">   0.001</w:t>
      </w:r>
      <w:r w:rsidR="004E2153" w:rsidRPr="000527BA">
        <w:rPr>
          <w:rStyle w:val="Cardexample1"/>
        </w:rPr>
        <w:t xml:space="preserve">     OFF  </w:t>
      </w:r>
    </w:p>
    <w:p w14:paraId="75D9F3C8" w14:textId="77777777" w:rsidR="0041037A" w:rsidRPr="000527BA" w:rsidRDefault="0041037A">
      <w:pPr>
        <w:pStyle w:val="Examplebody"/>
        <w:rPr>
          <w:rStyle w:val="Cardexample1"/>
        </w:rPr>
      </w:pPr>
      <w:r w:rsidRPr="000527BA">
        <w:rPr>
          <w:rStyle w:val="Cardexample1"/>
        </w:rPr>
        <w:t xml:space="preserve">Wb 2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456A2795" w14:textId="77777777" w:rsidR="0041037A" w:rsidRPr="000527BA" w:rsidRDefault="0041037A">
      <w:pPr>
        <w:pStyle w:val="Examplebody"/>
        <w:rPr>
          <w:rStyle w:val="Cardexample1"/>
        </w:rPr>
      </w:pPr>
      <w:r w:rsidRPr="000527BA">
        <w:rPr>
          <w:rStyle w:val="Cardexample1"/>
        </w:rPr>
        <w:t xml:space="preserve">Wb 3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147D5693" w14:textId="77777777" w:rsidR="0041037A" w:rsidRPr="000527BA" w:rsidRDefault="0041037A">
      <w:pPr>
        <w:pStyle w:val="Examplebody"/>
        <w:rPr>
          <w:rStyle w:val="Cardexample1"/>
        </w:rPr>
      </w:pPr>
      <w:r w:rsidRPr="000527BA">
        <w:rPr>
          <w:rStyle w:val="Cardexample1"/>
        </w:rPr>
        <w:t xml:space="preserve">Wb 4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276EF7E8" w14:textId="77777777" w:rsidR="0041037A" w:rsidRPr="000527BA" w:rsidRDefault="0041037A">
      <w:pPr>
        <w:pStyle w:val="Examplebody"/>
        <w:rPr>
          <w:rStyle w:val="Cardexample1"/>
        </w:rPr>
      </w:pPr>
      <w:r w:rsidRPr="000527BA">
        <w:rPr>
          <w:rStyle w:val="Cardexample1"/>
        </w:rPr>
        <w:t xml:space="preserve">Wb 5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67294317" w14:textId="77777777" w:rsidR="0041037A" w:rsidRPr="000527BA" w:rsidRDefault="0041037A">
      <w:pPr>
        <w:pStyle w:val="Examplebody"/>
        <w:rPr>
          <w:rStyle w:val="Cardexample1"/>
        </w:rPr>
      </w:pPr>
      <w:r w:rsidRPr="000527BA">
        <w:rPr>
          <w:rStyle w:val="Cardexample1"/>
        </w:rPr>
        <w:t xml:space="preserve">Wb 6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34FFB1F5" w14:textId="77777777" w:rsidR="0041037A" w:rsidRPr="000527BA" w:rsidRDefault="0041037A">
      <w:pPr>
        <w:pStyle w:val="Examplebody"/>
        <w:rPr>
          <w:rStyle w:val="Cardexample1"/>
        </w:rPr>
      </w:pPr>
    </w:p>
    <w:p w14:paraId="505ACD5C" w14:textId="77777777" w:rsidR="0041037A" w:rsidRPr="000527BA" w:rsidRDefault="0041037A">
      <w:pPr>
        <w:pStyle w:val="Examplebody"/>
        <w:rPr>
          <w:rStyle w:val="Cardexample1"/>
        </w:rPr>
      </w:pPr>
      <w:r w:rsidRPr="000527BA">
        <w:rPr>
          <w:rStyle w:val="Cardexample1"/>
        </w:rPr>
        <w:t>SOD RATE   SODT1   SODT2   SODK1   SODK2</w:t>
      </w:r>
    </w:p>
    <w:p w14:paraId="46851598" w14:textId="77777777" w:rsidR="0041037A" w:rsidRPr="000527BA" w:rsidRDefault="0041037A">
      <w:pPr>
        <w:pStyle w:val="Examplebody"/>
        <w:rPr>
          <w:rStyle w:val="Cardexample1"/>
        </w:rPr>
      </w:pPr>
      <w:r w:rsidRPr="000527BA">
        <w:rPr>
          <w:rStyle w:val="Cardexample1"/>
        </w:rPr>
        <w:t>Wb 1         4.0    30.0     0.1    0.99</w:t>
      </w:r>
    </w:p>
    <w:p w14:paraId="7A9A3385" w14:textId="77777777" w:rsidR="0041037A" w:rsidRPr="000527BA" w:rsidRDefault="0041037A">
      <w:pPr>
        <w:pStyle w:val="Examplebody"/>
        <w:rPr>
          <w:rStyle w:val="Cardexample1"/>
        </w:rPr>
      </w:pPr>
      <w:r w:rsidRPr="000527BA">
        <w:rPr>
          <w:rStyle w:val="Cardexample1"/>
        </w:rPr>
        <w:t>Wb 2         4.0    30.0     0.1    0.99</w:t>
      </w:r>
    </w:p>
    <w:p w14:paraId="08B76437" w14:textId="77777777" w:rsidR="0041037A" w:rsidRPr="000527BA" w:rsidRDefault="0041037A">
      <w:pPr>
        <w:pStyle w:val="Examplebody"/>
        <w:rPr>
          <w:rStyle w:val="Cardexample1"/>
        </w:rPr>
      </w:pPr>
      <w:r w:rsidRPr="000527BA">
        <w:rPr>
          <w:rStyle w:val="Cardexample1"/>
        </w:rPr>
        <w:t>Wb 3         4.0    30.0     0.1    0.99</w:t>
      </w:r>
    </w:p>
    <w:p w14:paraId="7E8C3EDC" w14:textId="77777777" w:rsidR="0041037A" w:rsidRPr="000527BA" w:rsidRDefault="0041037A">
      <w:pPr>
        <w:pStyle w:val="Examplebody"/>
        <w:rPr>
          <w:rStyle w:val="Cardexample1"/>
        </w:rPr>
      </w:pPr>
      <w:r w:rsidRPr="000527BA">
        <w:rPr>
          <w:rStyle w:val="Cardexample1"/>
        </w:rPr>
        <w:t>Wb 4         4.0    30.0     0.1    0.99</w:t>
      </w:r>
    </w:p>
    <w:p w14:paraId="6554768E" w14:textId="77777777" w:rsidR="0041037A" w:rsidRPr="000527BA" w:rsidRDefault="0041037A">
      <w:pPr>
        <w:pStyle w:val="Examplebody"/>
        <w:rPr>
          <w:rStyle w:val="Cardexample1"/>
        </w:rPr>
      </w:pPr>
      <w:r w:rsidRPr="000527BA">
        <w:rPr>
          <w:rStyle w:val="Cardexample1"/>
        </w:rPr>
        <w:t>Wb 5         4.0    30.0     0.1    0.99</w:t>
      </w:r>
    </w:p>
    <w:p w14:paraId="74551081" w14:textId="77777777" w:rsidR="0041037A" w:rsidRPr="000527BA" w:rsidRDefault="0041037A">
      <w:pPr>
        <w:pStyle w:val="Examplebody"/>
        <w:rPr>
          <w:rStyle w:val="Cardexample1"/>
        </w:rPr>
      </w:pPr>
      <w:r w:rsidRPr="000527BA">
        <w:rPr>
          <w:rStyle w:val="Cardexample1"/>
        </w:rPr>
        <w:t>Wb 6         4.0    30.0     0.1    0.99</w:t>
      </w:r>
    </w:p>
    <w:p w14:paraId="7E672CC8" w14:textId="77777777" w:rsidR="0041037A" w:rsidRPr="000527BA" w:rsidRDefault="0041037A">
      <w:pPr>
        <w:pStyle w:val="Examplebody"/>
        <w:rPr>
          <w:rStyle w:val="Cardexample1"/>
        </w:rPr>
      </w:pPr>
    </w:p>
    <w:p w14:paraId="572DE1AD" w14:textId="77777777" w:rsidR="0041037A" w:rsidRPr="000527BA" w:rsidRDefault="0041037A">
      <w:pPr>
        <w:pStyle w:val="Examplebody"/>
        <w:rPr>
          <w:rStyle w:val="Cardexample1"/>
        </w:rPr>
      </w:pPr>
      <w:r w:rsidRPr="000527BA">
        <w:rPr>
          <w:rStyle w:val="Cardexample1"/>
        </w:rPr>
        <w:t xml:space="preserve">S DEMAND     SOD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p>
    <w:p w14:paraId="16378EC7" w14:textId="77777777" w:rsidR="0041037A" w:rsidRPr="000527BA" w:rsidRDefault="0041037A">
      <w:pPr>
        <w:pStyle w:val="Examplebody"/>
        <w:rPr>
          <w:rStyle w:val="Cardexample1"/>
        </w:rPr>
      </w:pPr>
      <w:r w:rsidRPr="000527BA">
        <w:rPr>
          <w:rStyle w:val="Cardexample1"/>
        </w:rPr>
        <w:t xml:space="preserve">             0.1     0.1     0.1     0.1     0.1     0.1     0.1     0.1     0.1</w:t>
      </w:r>
    </w:p>
    <w:p w14:paraId="6C6D3577" w14:textId="77777777" w:rsidR="0041037A" w:rsidRPr="000527BA" w:rsidRDefault="0041037A">
      <w:pPr>
        <w:pStyle w:val="Examplebody"/>
        <w:rPr>
          <w:rStyle w:val="Cardexample1"/>
        </w:rPr>
      </w:pPr>
      <w:r w:rsidRPr="000527BA">
        <w:rPr>
          <w:rStyle w:val="Cardexample1"/>
        </w:rPr>
        <w:t xml:space="preserve">             0.1     0.1     0.1     0.1     0.1     0.1     0.1     0.1     0.1</w:t>
      </w:r>
    </w:p>
    <w:p w14:paraId="34A919E1" w14:textId="77777777" w:rsidR="0041037A" w:rsidRPr="000527BA" w:rsidRDefault="0041037A">
      <w:pPr>
        <w:pStyle w:val="Examplebody"/>
        <w:rPr>
          <w:rStyle w:val="Cardexample1"/>
        </w:rPr>
      </w:pPr>
      <w:r w:rsidRPr="000527BA">
        <w:rPr>
          <w:rStyle w:val="Cardexample1"/>
        </w:rPr>
        <w:lastRenderedPageBreak/>
        <w:t xml:space="preserve">             0.1     0.1     0.1     0.1     0.1     0.1     0.1     0.1     0.1</w:t>
      </w:r>
    </w:p>
    <w:p w14:paraId="5652AC1F" w14:textId="77777777" w:rsidR="0041037A" w:rsidRPr="000527BA" w:rsidRDefault="0041037A">
      <w:pPr>
        <w:pStyle w:val="Examplebody"/>
        <w:rPr>
          <w:rStyle w:val="Cardexample1"/>
        </w:rPr>
      </w:pPr>
      <w:r w:rsidRPr="000527BA">
        <w:rPr>
          <w:rStyle w:val="Cardexample1"/>
        </w:rPr>
        <w:t xml:space="preserve">             0.1     0.1     0.1     0.1     0.1     0.1     0.1     0.1     0.1</w:t>
      </w:r>
    </w:p>
    <w:p w14:paraId="3CA203DE" w14:textId="77777777" w:rsidR="0041037A" w:rsidRPr="000527BA" w:rsidRDefault="0041037A">
      <w:pPr>
        <w:pStyle w:val="Examplebody"/>
        <w:rPr>
          <w:rStyle w:val="Cardexample1"/>
        </w:rPr>
      </w:pPr>
      <w:r w:rsidRPr="000527BA">
        <w:rPr>
          <w:rStyle w:val="Cardexample1"/>
        </w:rPr>
        <w:t xml:space="preserve">             0.1     0.1     0.1     0.1     0.1     0.1     0.1     0.1     0.1</w:t>
      </w:r>
    </w:p>
    <w:p w14:paraId="2E7B36FD" w14:textId="77777777" w:rsidR="0041037A" w:rsidRPr="000527BA" w:rsidRDefault="0041037A">
      <w:pPr>
        <w:pStyle w:val="Examplebody"/>
        <w:rPr>
          <w:rStyle w:val="Cardexample1"/>
        </w:rPr>
      </w:pPr>
      <w:r w:rsidRPr="000527BA">
        <w:rPr>
          <w:rStyle w:val="Cardexample1"/>
        </w:rPr>
        <w:t xml:space="preserve">             0.1     0.1     0.1     0.1     0.1     0.1     0.1     0.1     0.1</w:t>
      </w:r>
    </w:p>
    <w:p w14:paraId="47F94B7F" w14:textId="77777777" w:rsidR="0041037A" w:rsidRPr="000527BA" w:rsidRDefault="0041037A">
      <w:pPr>
        <w:pStyle w:val="Examplebody"/>
        <w:rPr>
          <w:rStyle w:val="Cardexample1"/>
        </w:rPr>
      </w:pPr>
      <w:r w:rsidRPr="000527BA">
        <w:rPr>
          <w:rStyle w:val="Cardexample1"/>
        </w:rPr>
        <w:t xml:space="preserve">             0.1     0.1     0.1     0.1     0.1     0.1     0.1     0.1     0.1</w:t>
      </w:r>
    </w:p>
    <w:p w14:paraId="41D21AD5" w14:textId="77777777" w:rsidR="0041037A" w:rsidRPr="000527BA" w:rsidRDefault="0041037A">
      <w:pPr>
        <w:pStyle w:val="Examplebody"/>
        <w:rPr>
          <w:rStyle w:val="Cardexample1"/>
        </w:rPr>
      </w:pPr>
      <w:r w:rsidRPr="000527BA">
        <w:rPr>
          <w:rStyle w:val="Cardexample1"/>
        </w:rPr>
        <w:t xml:space="preserve">             0.1     0.1     0.1     0.1     0.1     0.1     0.1     0.1     0.1</w:t>
      </w:r>
    </w:p>
    <w:p w14:paraId="345C3319" w14:textId="77777777" w:rsidR="0041037A" w:rsidRPr="000527BA" w:rsidRDefault="0041037A">
      <w:pPr>
        <w:pStyle w:val="Examplebody"/>
        <w:rPr>
          <w:rStyle w:val="Cardexample1"/>
        </w:rPr>
      </w:pPr>
      <w:r w:rsidRPr="000527BA">
        <w:rPr>
          <w:rStyle w:val="Cardexample1"/>
        </w:rPr>
        <w:t xml:space="preserve">             0.1     0.1     0.1     0.1     0.1     0.1     0.1     0.1     0.1</w:t>
      </w:r>
    </w:p>
    <w:p w14:paraId="50211821" w14:textId="77777777" w:rsidR="0041037A" w:rsidRPr="000527BA" w:rsidRDefault="0041037A">
      <w:pPr>
        <w:pStyle w:val="Examplebody"/>
        <w:rPr>
          <w:rStyle w:val="Cardexample1"/>
        </w:rPr>
      </w:pPr>
      <w:r w:rsidRPr="000527BA">
        <w:rPr>
          <w:rStyle w:val="Cardexample1"/>
        </w:rPr>
        <w:t xml:space="preserve">             0.1     0.1     0.1     0.1     0.1     0.1     0.1     0.1     0.1</w:t>
      </w:r>
    </w:p>
    <w:p w14:paraId="20A77FDC" w14:textId="77777777" w:rsidR="0041037A" w:rsidRPr="000527BA" w:rsidRDefault="0041037A">
      <w:pPr>
        <w:pStyle w:val="Examplebody"/>
        <w:rPr>
          <w:rStyle w:val="Cardexample1"/>
        </w:rPr>
      </w:pPr>
      <w:r w:rsidRPr="000527BA">
        <w:rPr>
          <w:rStyle w:val="Cardexample1"/>
        </w:rPr>
        <w:t xml:space="preserve">             0.1     0.1     0.1     0.1     0.1     0.1     0.1     0.1     0.1</w:t>
      </w:r>
    </w:p>
    <w:p w14:paraId="54E0D48A" w14:textId="77777777" w:rsidR="0041037A" w:rsidRPr="000527BA" w:rsidRDefault="0041037A">
      <w:pPr>
        <w:pStyle w:val="Examplebody"/>
        <w:rPr>
          <w:rStyle w:val="Cardexample1"/>
        </w:rPr>
      </w:pPr>
      <w:r w:rsidRPr="000527BA">
        <w:rPr>
          <w:rStyle w:val="Cardexample1"/>
        </w:rPr>
        <w:t xml:space="preserve">             0.1     0.1     0.1     0.1     0.1     0.1     0.1     0.1     0.1</w:t>
      </w:r>
    </w:p>
    <w:p w14:paraId="5046A61F" w14:textId="77777777" w:rsidR="0041037A" w:rsidRPr="000527BA" w:rsidRDefault="0041037A">
      <w:pPr>
        <w:pStyle w:val="Examplebody"/>
        <w:rPr>
          <w:rStyle w:val="Cardexample1"/>
        </w:rPr>
      </w:pPr>
      <w:r w:rsidRPr="000527BA">
        <w:rPr>
          <w:rStyle w:val="Cardexample1"/>
        </w:rPr>
        <w:t xml:space="preserve">             0.1     0.1     0.1     0.1     0.1     0.1     0.1     0.1     0.1</w:t>
      </w:r>
    </w:p>
    <w:p w14:paraId="415FD3FF" w14:textId="77777777" w:rsidR="0041037A" w:rsidRPr="000527BA" w:rsidRDefault="0041037A">
      <w:pPr>
        <w:pStyle w:val="Examplebody"/>
        <w:rPr>
          <w:rStyle w:val="Cardexample1"/>
        </w:rPr>
      </w:pPr>
      <w:r w:rsidRPr="000527BA">
        <w:rPr>
          <w:rStyle w:val="Cardexample1"/>
        </w:rPr>
        <w:t xml:space="preserve">             0.1     0.1     0.1     0.1     0.1     0.1     0.1     0.1     0.1</w:t>
      </w:r>
    </w:p>
    <w:p w14:paraId="1454A439" w14:textId="77777777" w:rsidR="0041037A" w:rsidRPr="000527BA" w:rsidRDefault="0041037A">
      <w:pPr>
        <w:pStyle w:val="Examplebody"/>
        <w:rPr>
          <w:rStyle w:val="Cardexample1"/>
        </w:rPr>
      </w:pPr>
      <w:r w:rsidRPr="000527BA">
        <w:rPr>
          <w:rStyle w:val="Cardexample1"/>
        </w:rPr>
        <w:t xml:space="preserve">             0.1     0.1     0.1     0.1     0.1     0.1     0.1     0.1     0.1</w:t>
      </w:r>
    </w:p>
    <w:p w14:paraId="0E2CD63B" w14:textId="77777777" w:rsidR="0041037A" w:rsidRPr="000527BA" w:rsidRDefault="0041037A">
      <w:pPr>
        <w:pStyle w:val="Examplebody"/>
        <w:rPr>
          <w:rStyle w:val="Cardexample1"/>
        </w:rPr>
      </w:pPr>
      <w:r w:rsidRPr="000527BA">
        <w:rPr>
          <w:rStyle w:val="Cardexample1"/>
        </w:rPr>
        <w:t xml:space="preserve">             0.1     0.1     0.1     0.1     0.1     0.1     0.1     0.1     0.1</w:t>
      </w:r>
    </w:p>
    <w:p w14:paraId="69235FC3" w14:textId="77777777" w:rsidR="0041037A" w:rsidRPr="000527BA" w:rsidRDefault="0041037A">
      <w:pPr>
        <w:pStyle w:val="Examplebody"/>
        <w:rPr>
          <w:rStyle w:val="Cardexample1"/>
        </w:rPr>
      </w:pPr>
      <w:r w:rsidRPr="000527BA">
        <w:rPr>
          <w:rStyle w:val="Cardexample1"/>
        </w:rPr>
        <w:t xml:space="preserve">             0.1     0.1     0.1     0.1     0.1     0.1     0.1     0.1     0.1</w:t>
      </w:r>
    </w:p>
    <w:p w14:paraId="0D1D9CE0" w14:textId="77777777" w:rsidR="0041037A" w:rsidRPr="000527BA" w:rsidRDefault="0041037A">
      <w:pPr>
        <w:pStyle w:val="Examplebody"/>
        <w:rPr>
          <w:rStyle w:val="Cardexample1"/>
        </w:rPr>
      </w:pPr>
      <w:r w:rsidRPr="000527BA">
        <w:rPr>
          <w:rStyle w:val="Cardexample1"/>
        </w:rPr>
        <w:t xml:space="preserve">             0.6     0.6     0.6     0.6     0.6     0.6     0.6     0.6     0.6</w:t>
      </w:r>
    </w:p>
    <w:p w14:paraId="4417F978" w14:textId="77777777" w:rsidR="0041037A" w:rsidRPr="000527BA" w:rsidRDefault="0041037A">
      <w:pPr>
        <w:pStyle w:val="Examplebody"/>
        <w:rPr>
          <w:rStyle w:val="Cardexample1"/>
        </w:rPr>
      </w:pPr>
      <w:r w:rsidRPr="000527BA">
        <w:rPr>
          <w:rStyle w:val="Cardexample1"/>
        </w:rPr>
        <w:t xml:space="preserve">             0.6     0.6     0.6     0.6     0.6     0.6     0.6     0.6     0.6</w:t>
      </w:r>
    </w:p>
    <w:p w14:paraId="66CA3DFE" w14:textId="77777777" w:rsidR="0041037A" w:rsidRPr="000527BA" w:rsidRDefault="0041037A">
      <w:pPr>
        <w:pStyle w:val="Examplebody"/>
        <w:rPr>
          <w:rStyle w:val="Cardexample1"/>
        </w:rPr>
      </w:pPr>
      <w:r w:rsidRPr="000527BA">
        <w:rPr>
          <w:rStyle w:val="Cardexample1"/>
        </w:rPr>
        <w:t xml:space="preserve">             0.6     0.6     0.6     0.6     0.6     0.6     0.6     0.6     0.6</w:t>
      </w:r>
    </w:p>
    <w:p w14:paraId="77B92B76" w14:textId="77777777" w:rsidR="0041037A" w:rsidRPr="000527BA" w:rsidRDefault="0041037A">
      <w:pPr>
        <w:pStyle w:val="Examplebody"/>
        <w:rPr>
          <w:rStyle w:val="Cardexample1"/>
        </w:rPr>
      </w:pPr>
      <w:r w:rsidRPr="000527BA">
        <w:rPr>
          <w:rStyle w:val="Cardexample1"/>
        </w:rPr>
        <w:t xml:space="preserve">             0.6     0.6     0.6     0.6     0.6     0.6     0.6     0.6     0.6</w:t>
      </w:r>
    </w:p>
    <w:p w14:paraId="15C5472E" w14:textId="77777777" w:rsidR="0041037A" w:rsidRPr="000527BA" w:rsidRDefault="0041037A">
      <w:pPr>
        <w:pStyle w:val="Examplebody"/>
        <w:rPr>
          <w:rStyle w:val="Cardexample1"/>
        </w:rPr>
      </w:pPr>
    </w:p>
    <w:p w14:paraId="4C48662F" w14:textId="77777777" w:rsidR="0041037A" w:rsidRPr="000527BA" w:rsidRDefault="0041037A">
      <w:pPr>
        <w:pStyle w:val="Examplebody"/>
        <w:rPr>
          <w:rStyle w:val="Cardexample1"/>
        </w:rPr>
      </w:pPr>
      <w:proofErr w:type="gramStart"/>
      <w:r w:rsidRPr="000527BA">
        <w:rPr>
          <w:rStyle w:val="Cardexample1"/>
        </w:rPr>
        <w:t>REAERATION  TYPE</w:t>
      </w:r>
      <w:proofErr w:type="gramEnd"/>
      <w:r w:rsidRPr="000527BA">
        <w:rPr>
          <w:rStyle w:val="Cardexample1"/>
        </w:rPr>
        <w:t xml:space="preserve">    EQN#   COEF1   COEF2   COEF3   COEF4</w:t>
      </w:r>
    </w:p>
    <w:p w14:paraId="1084F4F1" w14:textId="77777777" w:rsidR="0041037A" w:rsidRPr="000527BA" w:rsidRDefault="0041037A">
      <w:pPr>
        <w:pStyle w:val="Examplebody"/>
        <w:rPr>
          <w:rStyle w:val="Cardexample1"/>
        </w:rPr>
      </w:pPr>
      <w:r w:rsidRPr="000527BA">
        <w:rPr>
          <w:rStyle w:val="Cardexample1"/>
        </w:rPr>
        <w:t>Wb 1       RIVER       7</w:t>
      </w:r>
    </w:p>
    <w:p w14:paraId="57B56930" w14:textId="77777777" w:rsidR="0041037A" w:rsidRPr="000527BA" w:rsidRDefault="0041037A">
      <w:pPr>
        <w:pStyle w:val="Examplebody"/>
        <w:rPr>
          <w:rStyle w:val="Cardexample1"/>
        </w:rPr>
      </w:pPr>
      <w:r w:rsidRPr="000527BA">
        <w:rPr>
          <w:rStyle w:val="Cardexample1"/>
        </w:rPr>
        <w:t>Wb 2        LAKE       6</w:t>
      </w:r>
    </w:p>
    <w:p w14:paraId="659133A5" w14:textId="77777777" w:rsidR="0041037A" w:rsidRPr="000527BA" w:rsidRDefault="0041037A">
      <w:pPr>
        <w:pStyle w:val="Examplebody"/>
        <w:rPr>
          <w:rStyle w:val="Cardexample1"/>
        </w:rPr>
      </w:pPr>
      <w:r w:rsidRPr="000527BA">
        <w:rPr>
          <w:rStyle w:val="Cardexample1"/>
        </w:rPr>
        <w:t>Wb 3        LAKE       6</w:t>
      </w:r>
    </w:p>
    <w:p w14:paraId="0E773FA6" w14:textId="77777777" w:rsidR="0041037A" w:rsidRPr="000527BA" w:rsidRDefault="0041037A">
      <w:pPr>
        <w:pStyle w:val="Examplebody"/>
        <w:rPr>
          <w:rStyle w:val="Cardexample1"/>
        </w:rPr>
      </w:pPr>
      <w:r w:rsidRPr="000527BA">
        <w:rPr>
          <w:rStyle w:val="Cardexample1"/>
        </w:rPr>
        <w:t>Wb 4       RIVER       7</w:t>
      </w:r>
    </w:p>
    <w:p w14:paraId="0FD17CB4" w14:textId="77777777" w:rsidR="0041037A" w:rsidRPr="000527BA" w:rsidRDefault="0041037A">
      <w:pPr>
        <w:pStyle w:val="Examplebody"/>
        <w:rPr>
          <w:rStyle w:val="Cardexample1"/>
        </w:rPr>
      </w:pPr>
      <w:r w:rsidRPr="000527BA">
        <w:rPr>
          <w:rStyle w:val="Cardexample1"/>
        </w:rPr>
        <w:t>Wb 5        LAKE       6</w:t>
      </w:r>
    </w:p>
    <w:p w14:paraId="72A9BE1C" w14:textId="77777777" w:rsidR="0041037A" w:rsidRPr="000527BA" w:rsidRDefault="0041037A">
      <w:pPr>
        <w:pStyle w:val="Examplebody"/>
        <w:rPr>
          <w:rStyle w:val="Cardexample1"/>
        </w:rPr>
      </w:pPr>
      <w:r w:rsidRPr="000527BA">
        <w:rPr>
          <w:rStyle w:val="Cardexample1"/>
        </w:rPr>
        <w:t>Wb 6        LAKE       6</w:t>
      </w:r>
    </w:p>
    <w:p w14:paraId="74EF2544" w14:textId="77777777" w:rsidR="0041037A" w:rsidRPr="000527BA" w:rsidRDefault="0041037A">
      <w:pPr>
        <w:pStyle w:val="Examplebody"/>
        <w:rPr>
          <w:rStyle w:val="Cardexample1"/>
        </w:rPr>
      </w:pPr>
    </w:p>
    <w:p w14:paraId="15758D87" w14:textId="77777777" w:rsidR="0041037A" w:rsidRPr="000527BA" w:rsidRDefault="0041037A">
      <w:pPr>
        <w:pStyle w:val="Examplebody"/>
        <w:rPr>
          <w:rStyle w:val="Cardexample1"/>
        </w:rPr>
      </w:pPr>
      <w:r w:rsidRPr="000527BA">
        <w:rPr>
          <w:rStyle w:val="Cardexample1"/>
        </w:rPr>
        <w:t>RSI FILE...............................RSIFN....................................</w:t>
      </w:r>
    </w:p>
    <w:p w14:paraId="59C33634"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rsi.npt</w:t>
      </w:r>
      <w:proofErr w:type="spellEnd"/>
    </w:p>
    <w:p w14:paraId="310351A4" w14:textId="77777777" w:rsidR="0041037A" w:rsidRPr="000527BA" w:rsidRDefault="0041037A">
      <w:pPr>
        <w:pStyle w:val="Examplebody"/>
        <w:rPr>
          <w:rStyle w:val="Cardexample1"/>
        </w:rPr>
      </w:pPr>
    </w:p>
    <w:p w14:paraId="675FD7DE" w14:textId="77777777" w:rsidR="0041037A" w:rsidRPr="000527BA" w:rsidRDefault="0041037A">
      <w:pPr>
        <w:pStyle w:val="Examplebody"/>
        <w:rPr>
          <w:rStyle w:val="Cardexample1"/>
        </w:rPr>
      </w:pPr>
      <w:r w:rsidRPr="000527BA">
        <w:rPr>
          <w:rStyle w:val="Cardexample1"/>
        </w:rPr>
        <w:t>QWD FILE...............................QWDFN....................................</w:t>
      </w:r>
    </w:p>
    <w:p w14:paraId="62E950F0"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qwd.npt</w:t>
      </w:r>
      <w:proofErr w:type="spellEnd"/>
    </w:p>
    <w:p w14:paraId="2BD2F99B" w14:textId="77777777" w:rsidR="0041037A" w:rsidRPr="000527BA" w:rsidRDefault="0041037A">
      <w:pPr>
        <w:pStyle w:val="Examplebody"/>
        <w:rPr>
          <w:rStyle w:val="Cardexample1"/>
        </w:rPr>
      </w:pPr>
    </w:p>
    <w:p w14:paraId="57BE70CB" w14:textId="77777777" w:rsidR="0041037A" w:rsidRPr="000527BA" w:rsidRDefault="0041037A">
      <w:pPr>
        <w:pStyle w:val="Examplebody"/>
        <w:rPr>
          <w:rStyle w:val="Cardexample1"/>
        </w:rPr>
      </w:pPr>
      <w:r w:rsidRPr="000527BA">
        <w:rPr>
          <w:rStyle w:val="Cardexample1"/>
        </w:rPr>
        <w:t>QGT FILE...............................QGTFN....................................</w:t>
      </w:r>
    </w:p>
    <w:p w14:paraId="3FFA1282"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qgt.npt</w:t>
      </w:r>
      <w:proofErr w:type="spellEnd"/>
    </w:p>
    <w:p w14:paraId="77A4DB3E" w14:textId="77777777" w:rsidR="0041037A" w:rsidRPr="000527BA" w:rsidRDefault="0041037A">
      <w:pPr>
        <w:pStyle w:val="Examplebody"/>
        <w:rPr>
          <w:rStyle w:val="Cardexample1"/>
        </w:rPr>
      </w:pPr>
    </w:p>
    <w:p w14:paraId="0A7BC772" w14:textId="77777777" w:rsidR="0041037A" w:rsidRPr="000527BA" w:rsidRDefault="0041037A">
      <w:pPr>
        <w:pStyle w:val="Examplebody"/>
        <w:rPr>
          <w:rStyle w:val="Cardexample1"/>
        </w:rPr>
      </w:pPr>
      <w:r w:rsidRPr="000527BA">
        <w:rPr>
          <w:rStyle w:val="Cardexample1"/>
        </w:rPr>
        <w:t>WSC FILE...............................WSCFN....................................</w:t>
      </w:r>
    </w:p>
    <w:p w14:paraId="499F25DF"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wsc.npt</w:t>
      </w:r>
      <w:proofErr w:type="spellEnd"/>
    </w:p>
    <w:p w14:paraId="797CC475" w14:textId="77777777" w:rsidR="0041037A" w:rsidRPr="000527BA" w:rsidRDefault="0041037A">
      <w:pPr>
        <w:pStyle w:val="Examplebody"/>
        <w:rPr>
          <w:rStyle w:val="Cardexample1"/>
        </w:rPr>
      </w:pPr>
    </w:p>
    <w:p w14:paraId="4289C4A6" w14:textId="77777777" w:rsidR="0041037A" w:rsidRPr="000527BA" w:rsidRDefault="0041037A">
      <w:pPr>
        <w:pStyle w:val="Examplebody"/>
        <w:rPr>
          <w:rStyle w:val="Cardexample1"/>
        </w:rPr>
      </w:pPr>
      <w:r w:rsidRPr="000527BA">
        <w:rPr>
          <w:rStyle w:val="Cardexample1"/>
        </w:rPr>
        <w:t>SHD FILE...............................SHDFN....................................</w:t>
      </w:r>
    </w:p>
    <w:p w14:paraId="3A49EFCB"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shd.npt</w:t>
      </w:r>
      <w:proofErr w:type="spellEnd"/>
    </w:p>
    <w:p w14:paraId="41811045" w14:textId="77777777" w:rsidR="0041037A" w:rsidRPr="000527BA" w:rsidRDefault="0041037A">
      <w:pPr>
        <w:pStyle w:val="Examplebody"/>
        <w:rPr>
          <w:rStyle w:val="Cardexample1"/>
        </w:rPr>
      </w:pPr>
    </w:p>
    <w:p w14:paraId="0F59F286" w14:textId="77777777" w:rsidR="0041037A" w:rsidRPr="000527BA" w:rsidRDefault="0041037A">
      <w:pPr>
        <w:pStyle w:val="Examplebody"/>
        <w:rPr>
          <w:rStyle w:val="Cardexample1"/>
        </w:rPr>
      </w:pPr>
      <w:r w:rsidRPr="000527BA">
        <w:rPr>
          <w:rStyle w:val="Cardexample1"/>
        </w:rPr>
        <w:t>BTH FILE...............................BTHFN....................................</w:t>
      </w:r>
    </w:p>
    <w:p w14:paraId="08B9AECA" w14:textId="77777777" w:rsidR="0041037A" w:rsidRPr="000527BA" w:rsidRDefault="0041037A">
      <w:pPr>
        <w:pStyle w:val="Examplebody"/>
        <w:rPr>
          <w:rStyle w:val="Cardexample1"/>
        </w:rPr>
      </w:pPr>
      <w:r w:rsidRPr="000527BA">
        <w:rPr>
          <w:rStyle w:val="Cardexample1"/>
        </w:rPr>
        <w:t>Wb 1    bth_wb1.npt</w:t>
      </w:r>
    </w:p>
    <w:p w14:paraId="56732006" w14:textId="77777777" w:rsidR="0041037A" w:rsidRPr="000527BA" w:rsidRDefault="0041037A">
      <w:pPr>
        <w:pStyle w:val="Examplebody"/>
        <w:rPr>
          <w:rStyle w:val="Cardexample1"/>
        </w:rPr>
      </w:pPr>
      <w:r w:rsidRPr="000527BA">
        <w:rPr>
          <w:rStyle w:val="Cardexample1"/>
        </w:rPr>
        <w:t>Wb 2    bth_wb2.npt</w:t>
      </w:r>
    </w:p>
    <w:p w14:paraId="19A05934" w14:textId="77777777" w:rsidR="0041037A" w:rsidRPr="000527BA" w:rsidRDefault="0041037A">
      <w:pPr>
        <w:pStyle w:val="Examplebody"/>
        <w:rPr>
          <w:rStyle w:val="Cardexample1"/>
        </w:rPr>
      </w:pPr>
      <w:r w:rsidRPr="000527BA">
        <w:rPr>
          <w:rStyle w:val="Cardexample1"/>
        </w:rPr>
        <w:t>Wb 3    bth_wb3.npt</w:t>
      </w:r>
    </w:p>
    <w:p w14:paraId="378ADD42" w14:textId="77777777" w:rsidR="0041037A" w:rsidRPr="000527BA" w:rsidRDefault="0041037A">
      <w:pPr>
        <w:pStyle w:val="Examplebody"/>
        <w:rPr>
          <w:rStyle w:val="Cardexample1"/>
        </w:rPr>
      </w:pPr>
      <w:r w:rsidRPr="000527BA">
        <w:rPr>
          <w:rStyle w:val="Cardexample1"/>
        </w:rPr>
        <w:t>Wb 4    bth_wb4.npt</w:t>
      </w:r>
    </w:p>
    <w:p w14:paraId="6556FDBF" w14:textId="77777777" w:rsidR="0041037A" w:rsidRPr="000527BA" w:rsidRDefault="0041037A">
      <w:pPr>
        <w:pStyle w:val="Examplebody"/>
        <w:rPr>
          <w:rStyle w:val="Cardexample1"/>
        </w:rPr>
      </w:pPr>
      <w:r w:rsidRPr="000527BA">
        <w:rPr>
          <w:rStyle w:val="Cardexample1"/>
        </w:rPr>
        <w:t>Wb 5    bth_wb5.npt</w:t>
      </w:r>
    </w:p>
    <w:p w14:paraId="5551813F" w14:textId="77777777" w:rsidR="0041037A" w:rsidRPr="000527BA" w:rsidRDefault="0041037A">
      <w:pPr>
        <w:pStyle w:val="Examplebody"/>
        <w:rPr>
          <w:rStyle w:val="Cardexample1"/>
        </w:rPr>
      </w:pPr>
      <w:r w:rsidRPr="000527BA">
        <w:rPr>
          <w:rStyle w:val="Cardexample1"/>
        </w:rPr>
        <w:t>Wb 6    bth_wb6.npt</w:t>
      </w:r>
    </w:p>
    <w:p w14:paraId="32D82734" w14:textId="77777777" w:rsidR="0041037A" w:rsidRPr="000527BA" w:rsidRDefault="0041037A">
      <w:pPr>
        <w:pStyle w:val="Examplebody"/>
        <w:rPr>
          <w:rStyle w:val="Cardexample1"/>
        </w:rPr>
      </w:pPr>
    </w:p>
    <w:p w14:paraId="2964BD26" w14:textId="77777777" w:rsidR="0041037A" w:rsidRPr="000527BA" w:rsidRDefault="0041037A">
      <w:pPr>
        <w:pStyle w:val="Examplebody"/>
        <w:rPr>
          <w:rStyle w:val="Cardexample1"/>
        </w:rPr>
      </w:pPr>
      <w:r w:rsidRPr="000527BA">
        <w:rPr>
          <w:rStyle w:val="Cardexample1"/>
        </w:rPr>
        <w:t>MET FILE...............................METFN....................................</w:t>
      </w:r>
    </w:p>
    <w:p w14:paraId="18B92AAE" w14:textId="77777777" w:rsidR="0041037A" w:rsidRPr="000527BA" w:rsidRDefault="0041037A">
      <w:pPr>
        <w:pStyle w:val="Examplebody"/>
        <w:rPr>
          <w:rStyle w:val="Cardexample1"/>
        </w:rPr>
      </w:pPr>
      <w:r w:rsidRPr="000527BA">
        <w:rPr>
          <w:rStyle w:val="Cardexample1"/>
        </w:rPr>
        <w:t>Wb 1    met_wb1.npt</w:t>
      </w:r>
    </w:p>
    <w:p w14:paraId="12A720D1" w14:textId="77777777" w:rsidR="0041037A" w:rsidRPr="000527BA" w:rsidRDefault="0041037A">
      <w:pPr>
        <w:pStyle w:val="Examplebody"/>
        <w:rPr>
          <w:rStyle w:val="Cardexample1"/>
        </w:rPr>
      </w:pPr>
      <w:r w:rsidRPr="000527BA">
        <w:rPr>
          <w:rStyle w:val="Cardexample1"/>
        </w:rPr>
        <w:t>Wb 2    met_wb2.npt</w:t>
      </w:r>
    </w:p>
    <w:p w14:paraId="30A2AFF8" w14:textId="77777777" w:rsidR="0041037A" w:rsidRPr="000527BA" w:rsidRDefault="0041037A">
      <w:pPr>
        <w:pStyle w:val="Examplebody"/>
        <w:rPr>
          <w:rStyle w:val="Cardexample1"/>
        </w:rPr>
      </w:pPr>
      <w:r w:rsidRPr="000527BA">
        <w:rPr>
          <w:rStyle w:val="Cardexample1"/>
        </w:rPr>
        <w:t>Wb 3    met_wb3.npt</w:t>
      </w:r>
    </w:p>
    <w:p w14:paraId="6C457FDA" w14:textId="77777777" w:rsidR="0041037A" w:rsidRPr="000527BA" w:rsidRDefault="0041037A">
      <w:pPr>
        <w:pStyle w:val="Examplebody"/>
        <w:rPr>
          <w:rStyle w:val="Cardexample1"/>
        </w:rPr>
      </w:pPr>
      <w:r w:rsidRPr="000527BA">
        <w:rPr>
          <w:rStyle w:val="Cardexample1"/>
        </w:rPr>
        <w:t>Wb 4    met_wb4.npt</w:t>
      </w:r>
    </w:p>
    <w:p w14:paraId="4146C854" w14:textId="77777777" w:rsidR="0041037A" w:rsidRPr="000527BA" w:rsidRDefault="0041037A">
      <w:pPr>
        <w:pStyle w:val="Examplebody"/>
        <w:rPr>
          <w:rStyle w:val="Cardexample1"/>
        </w:rPr>
      </w:pPr>
      <w:r w:rsidRPr="000527BA">
        <w:rPr>
          <w:rStyle w:val="Cardexample1"/>
        </w:rPr>
        <w:t>Wb 5    met_wb5.npt</w:t>
      </w:r>
    </w:p>
    <w:p w14:paraId="53801B5A" w14:textId="77777777" w:rsidR="0041037A" w:rsidRPr="000527BA" w:rsidRDefault="0041037A">
      <w:pPr>
        <w:pStyle w:val="Examplebody"/>
        <w:rPr>
          <w:rStyle w:val="Cardexample1"/>
        </w:rPr>
      </w:pPr>
      <w:r w:rsidRPr="000527BA">
        <w:rPr>
          <w:rStyle w:val="Cardexample1"/>
        </w:rPr>
        <w:t>Wb 6    met_wb6.npt</w:t>
      </w:r>
    </w:p>
    <w:p w14:paraId="74A6278E" w14:textId="77777777" w:rsidR="0041037A" w:rsidRPr="000527BA" w:rsidRDefault="0041037A">
      <w:pPr>
        <w:pStyle w:val="Examplebody"/>
        <w:rPr>
          <w:rStyle w:val="Cardexample1"/>
        </w:rPr>
      </w:pPr>
    </w:p>
    <w:p w14:paraId="254866F4" w14:textId="77777777" w:rsidR="0041037A" w:rsidRPr="000527BA" w:rsidRDefault="0041037A">
      <w:pPr>
        <w:pStyle w:val="Examplebody"/>
        <w:rPr>
          <w:rStyle w:val="Cardexample1"/>
        </w:rPr>
      </w:pPr>
      <w:r w:rsidRPr="000527BA">
        <w:rPr>
          <w:rStyle w:val="Cardexample1"/>
        </w:rPr>
        <w:t>EXT FILE...............................EXTFN....................................</w:t>
      </w:r>
    </w:p>
    <w:p w14:paraId="65A25590" w14:textId="77777777" w:rsidR="0041037A" w:rsidRPr="000527BA" w:rsidRDefault="0041037A">
      <w:pPr>
        <w:pStyle w:val="Examplebody"/>
        <w:rPr>
          <w:rStyle w:val="Cardexample1"/>
        </w:rPr>
      </w:pPr>
      <w:r w:rsidRPr="000527BA">
        <w:rPr>
          <w:rStyle w:val="Cardexample1"/>
        </w:rPr>
        <w:t>Wb 1    ext_wb1.npt - not used</w:t>
      </w:r>
    </w:p>
    <w:p w14:paraId="1FB954A0" w14:textId="77777777" w:rsidR="0041037A" w:rsidRPr="000527BA" w:rsidRDefault="0041037A">
      <w:pPr>
        <w:pStyle w:val="Examplebody"/>
        <w:rPr>
          <w:rStyle w:val="Cardexample1"/>
        </w:rPr>
      </w:pPr>
      <w:r w:rsidRPr="000527BA">
        <w:rPr>
          <w:rStyle w:val="Cardexample1"/>
        </w:rPr>
        <w:t>Wb 2    ext_wb2.npt - not used</w:t>
      </w:r>
    </w:p>
    <w:p w14:paraId="23F03367" w14:textId="77777777" w:rsidR="0041037A" w:rsidRPr="000527BA" w:rsidRDefault="0041037A">
      <w:pPr>
        <w:pStyle w:val="Examplebody"/>
        <w:rPr>
          <w:rStyle w:val="Cardexample1"/>
        </w:rPr>
      </w:pPr>
      <w:r w:rsidRPr="000527BA">
        <w:rPr>
          <w:rStyle w:val="Cardexample1"/>
        </w:rPr>
        <w:t>Wb 3    ext_wb3.npt - not used</w:t>
      </w:r>
    </w:p>
    <w:p w14:paraId="50F0AF83" w14:textId="77777777" w:rsidR="0041037A" w:rsidRPr="000527BA" w:rsidRDefault="0041037A">
      <w:pPr>
        <w:pStyle w:val="Examplebody"/>
        <w:rPr>
          <w:rStyle w:val="Cardexample1"/>
        </w:rPr>
      </w:pPr>
      <w:r w:rsidRPr="000527BA">
        <w:rPr>
          <w:rStyle w:val="Cardexample1"/>
        </w:rPr>
        <w:t>Wb 4    ext_wb3.npt - not used</w:t>
      </w:r>
    </w:p>
    <w:p w14:paraId="3C8A1E2A" w14:textId="77777777" w:rsidR="0041037A" w:rsidRPr="000527BA" w:rsidRDefault="0041037A">
      <w:pPr>
        <w:pStyle w:val="Examplebody"/>
        <w:rPr>
          <w:rStyle w:val="Cardexample1"/>
        </w:rPr>
      </w:pPr>
      <w:r w:rsidRPr="000527BA">
        <w:rPr>
          <w:rStyle w:val="Cardexample1"/>
        </w:rPr>
        <w:t>Wb 5    ext_wb3.npt - not used</w:t>
      </w:r>
    </w:p>
    <w:p w14:paraId="19B4087A" w14:textId="77777777" w:rsidR="0041037A" w:rsidRPr="000527BA" w:rsidRDefault="0041037A">
      <w:pPr>
        <w:pStyle w:val="Examplebody"/>
        <w:rPr>
          <w:rStyle w:val="Cardexample1"/>
        </w:rPr>
      </w:pPr>
      <w:r w:rsidRPr="000527BA">
        <w:rPr>
          <w:rStyle w:val="Cardexample1"/>
        </w:rPr>
        <w:t>Wb 6    ext_wb3.npt - not used</w:t>
      </w:r>
    </w:p>
    <w:p w14:paraId="2AB5F448" w14:textId="77777777" w:rsidR="0041037A" w:rsidRPr="000527BA" w:rsidRDefault="0041037A">
      <w:pPr>
        <w:pStyle w:val="Examplebody"/>
        <w:rPr>
          <w:rStyle w:val="Cardexample1"/>
        </w:rPr>
      </w:pPr>
    </w:p>
    <w:p w14:paraId="21693E55" w14:textId="77777777" w:rsidR="0041037A" w:rsidRPr="000527BA" w:rsidRDefault="0041037A">
      <w:pPr>
        <w:pStyle w:val="Examplebody"/>
        <w:rPr>
          <w:rStyle w:val="Cardexample1"/>
        </w:rPr>
      </w:pPr>
      <w:r w:rsidRPr="000527BA">
        <w:rPr>
          <w:rStyle w:val="Cardexample1"/>
        </w:rPr>
        <w:t>VPR FILE...............................VPRFN....................................</w:t>
      </w:r>
    </w:p>
    <w:p w14:paraId="5D8903FD" w14:textId="77777777" w:rsidR="0041037A" w:rsidRPr="000527BA" w:rsidRDefault="0041037A">
      <w:pPr>
        <w:pStyle w:val="Examplebody"/>
        <w:rPr>
          <w:rStyle w:val="Cardexample1"/>
        </w:rPr>
      </w:pPr>
      <w:r w:rsidRPr="000527BA">
        <w:rPr>
          <w:rStyle w:val="Cardexample1"/>
        </w:rPr>
        <w:lastRenderedPageBreak/>
        <w:t>Wb 1    vpr_wb1.npt</w:t>
      </w:r>
    </w:p>
    <w:p w14:paraId="6C6AFB31" w14:textId="77777777" w:rsidR="0041037A" w:rsidRPr="000527BA" w:rsidRDefault="0041037A">
      <w:pPr>
        <w:pStyle w:val="Examplebody"/>
        <w:rPr>
          <w:rStyle w:val="Cardexample1"/>
        </w:rPr>
      </w:pPr>
      <w:r w:rsidRPr="000527BA">
        <w:rPr>
          <w:rStyle w:val="Cardexample1"/>
        </w:rPr>
        <w:t>Wb 2    vpr_wb2.npt</w:t>
      </w:r>
    </w:p>
    <w:p w14:paraId="5F33716C" w14:textId="77777777" w:rsidR="0041037A" w:rsidRPr="000527BA" w:rsidRDefault="0041037A">
      <w:pPr>
        <w:pStyle w:val="Examplebody"/>
        <w:rPr>
          <w:rStyle w:val="Cardexample1"/>
        </w:rPr>
      </w:pPr>
      <w:r w:rsidRPr="000527BA">
        <w:rPr>
          <w:rStyle w:val="Cardexample1"/>
        </w:rPr>
        <w:t>Wb 3    vpr_wb3.npt</w:t>
      </w:r>
    </w:p>
    <w:p w14:paraId="5393285B" w14:textId="77777777" w:rsidR="0041037A" w:rsidRPr="000527BA" w:rsidRDefault="0041037A">
      <w:pPr>
        <w:pStyle w:val="Examplebody"/>
        <w:rPr>
          <w:rStyle w:val="Cardexample1"/>
        </w:rPr>
      </w:pPr>
      <w:r w:rsidRPr="000527BA">
        <w:rPr>
          <w:rStyle w:val="Cardexample1"/>
        </w:rPr>
        <w:t>Wb 4    vpr_wb4.npt</w:t>
      </w:r>
    </w:p>
    <w:p w14:paraId="4F800905" w14:textId="77777777" w:rsidR="0041037A" w:rsidRPr="000527BA" w:rsidRDefault="0041037A">
      <w:pPr>
        <w:pStyle w:val="Examplebody"/>
        <w:rPr>
          <w:rStyle w:val="Cardexample1"/>
        </w:rPr>
      </w:pPr>
      <w:r w:rsidRPr="000527BA">
        <w:rPr>
          <w:rStyle w:val="Cardexample1"/>
        </w:rPr>
        <w:t>Wb 5    vpr_wb5.npt</w:t>
      </w:r>
    </w:p>
    <w:p w14:paraId="7DE6D61C" w14:textId="77777777" w:rsidR="0041037A" w:rsidRPr="000527BA" w:rsidRDefault="0041037A">
      <w:pPr>
        <w:pStyle w:val="Examplebody"/>
        <w:rPr>
          <w:rStyle w:val="Cardexample1"/>
        </w:rPr>
      </w:pPr>
      <w:r w:rsidRPr="000527BA">
        <w:rPr>
          <w:rStyle w:val="Cardexample1"/>
        </w:rPr>
        <w:t>Wb 6    vpr_wb6.npt</w:t>
      </w:r>
    </w:p>
    <w:p w14:paraId="1BB0F373" w14:textId="77777777" w:rsidR="0041037A" w:rsidRPr="000527BA" w:rsidRDefault="0041037A">
      <w:pPr>
        <w:pStyle w:val="Examplebody"/>
        <w:rPr>
          <w:rStyle w:val="Cardexample1"/>
        </w:rPr>
      </w:pPr>
    </w:p>
    <w:p w14:paraId="6E783F3E" w14:textId="77777777" w:rsidR="0041037A" w:rsidRPr="000527BA" w:rsidRDefault="0041037A">
      <w:pPr>
        <w:pStyle w:val="Examplebody"/>
        <w:rPr>
          <w:rStyle w:val="Cardexample1"/>
        </w:rPr>
      </w:pPr>
      <w:r w:rsidRPr="000527BA">
        <w:rPr>
          <w:rStyle w:val="Cardexample1"/>
        </w:rPr>
        <w:t>LPR FILE...............................LPRFN....................................</w:t>
      </w:r>
    </w:p>
    <w:p w14:paraId="161F1DC5" w14:textId="77777777" w:rsidR="0041037A" w:rsidRPr="000527BA" w:rsidRDefault="0041037A">
      <w:pPr>
        <w:pStyle w:val="Examplebody"/>
        <w:rPr>
          <w:rStyle w:val="Cardexample1"/>
        </w:rPr>
      </w:pPr>
      <w:r w:rsidRPr="000527BA">
        <w:rPr>
          <w:rStyle w:val="Cardexample1"/>
        </w:rPr>
        <w:t>Wb 1    lpr_wb1.npt - not used</w:t>
      </w:r>
    </w:p>
    <w:p w14:paraId="42C5C5F0" w14:textId="77777777" w:rsidR="0041037A" w:rsidRPr="000527BA" w:rsidRDefault="0041037A">
      <w:pPr>
        <w:pStyle w:val="Examplebody"/>
        <w:rPr>
          <w:rStyle w:val="Cardexample1"/>
        </w:rPr>
      </w:pPr>
      <w:r w:rsidRPr="000527BA">
        <w:rPr>
          <w:rStyle w:val="Cardexample1"/>
        </w:rPr>
        <w:t>Wb 2    lpr_wb2.npt - not used</w:t>
      </w:r>
    </w:p>
    <w:p w14:paraId="38476AF2" w14:textId="77777777" w:rsidR="0041037A" w:rsidRPr="000527BA" w:rsidRDefault="0041037A">
      <w:pPr>
        <w:pStyle w:val="Examplebody"/>
        <w:rPr>
          <w:rStyle w:val="Cardexample1"/>
        </w:rPr>
      </w:pPr>
      <w:r w:rsidRPr="000527BA">
        <w:rPr>
          <w:rStyle w:val="Cardexample1"/>
        </w:rPr>
        <w:t>Wb 3    lpr_wb3.npt - not used</w:t>
      </w:r>
    </w:p>
    <w:p w14:paraId="26DE88D4" w14:textId="77777777" w:rsidR="0041037A" w:rsidRPr="000527BA" w:rsidRDefault="0041037A">
      <w:pPr>
        <w:pStyle w:val="Examplebody"/>
        <w:rPr>
          <w:rStyle w:val="Cardexample1"/>
        </w:rPr>
      </w:pPr>
      <w:r w:rsidRPr="000527BA">
        <w:rPr>
          <w:rStyle w:val="Cardexample1"/>
        </w:rPr>
        <w:t>Wb 4    lpr_wb4.npt - not used</w:t>
      </w:r>
    </w:p>
    <w:p w14:paraId="4233E85C" w14:textId="77777777" w:rsidR="0041037A" w:rsidRPr="000527BA" w:rsidRDefault="0041037A">
      <w:pPr>
        <w:pStyle w:val="Examplebody"/>
        <w:rPr>
          <w:rStyle w:val="Cardexample1"/>
        </w:rPr>
      </w:pPr>
      <w:r w:rsidRPr="000527BA">
        <w:rPr>
          <w:rStyle w:val="Cardexample1"/>
        </w:rPr>
        <w:t>Wb 5    lpr_wb5.npt - not used</w:t>
      </w:r>
    </w:p>
    <w:p w14:paraId="5C65E5DD" w14:textId="77777777" w:rsidR="0041037A" w:rsidRPr="000527BA" w:rsidRDefault="0041037A">
      <w:pPr>
        <w:pStyle w:val="Examplebody"/>
        <w:rPr>
          <w:rStyle w:val="Cardexample1"/>
        </w:rPr>
      </w:pPr>
      <w:r w:rsidRPr="000527BA">
        <w:rPr>
          <w:rStyle w:val="Cardexample1"/>
        </w:rPr>
        <w:t>Wb 6    lpr_wb6.npt - not used</w:t>
      </w:r>
    </w:p>
    <w:p w14:paraId="4C304453" w14:textId="77777777" w:rsidR="0041037A" w:rsidRPr="000527BA" w:rsidRDefault="0041037A">
      <w:pPr>
        <w:pStyle w:val="Examplebody"/>
        <w:rPr>
          <w:rStyle w:val="Cardexample1"/>
        </w:rPr>
      </w:pPr>
    </w:p>
    <w:p w14:paraId="72B9F359" w14:textId="77777777" w:rsidR="0041037A" w:rsidRPr="000527BA" w:rsidRDefault="0041037A">
      <w:pPr>
        <w:pStyle w:val="Examplebody"/>
        <w:rPr>
          <w:rStyle w:val="Cardexample1"/>
        </w:rPr>
      </w:pPr>
      <w:r w:rsidRPr="000527BA">
        <w:rPr>
          <w:rStyle w:val="Cardexample1"/>
        </w:rPr>
        <w:t>QIN FILE...............................QINFN....................................</w:t>
      </w:r>
    </w:p>
    <w:p w14:paraId="62B99D4F" w14:textId="77777777" w:rsidR="0041037A" w:rsidRPr="000527BA" w:rsidRDefault="0041037A">
      <w:pPr>
        <w:pStyle w:val="Examplebody"/>
        <w:rPr>
          <w:rStyle w:val="Cardexample1"/>
        </w:rPr>
      </w:pPr>
      <w:r w:rsidRPr="000527BA">
        <w:rPr>
          <w:rStyle w:val="Cardexample1"/>
        </w:rPr>
        <w:t>Br 1    qin_br1.npt</w:t>
      </w:r>
    </w:p>
    <w:p w14:paraId="05D4C2D5" w14:textId="77777777" w:rsidR="0041037A" w:rsidRPr="000527BA" w:rsidRDefault="0041037A">
      <w:pPr>
        <w:pStyle w:val="Examplebody"/>
        <w:rPr>
          <w:rStyle w:val="Cardexample1"/>
        </w:rPr>
      </w:pPr>
      <w:r w:rsidRPr="000527BA">
        <w:rPr>
          <w:rStyle w:val="Cardexample1"/>
        </w:rPr>
        <w:t>Br 2    qin_br2.npt – not used</w:t>
      </w:r>
    </w:p>
    <w:p w14:paraId="4E4324C5" w14:textId="77777777" w:rsidR="0041037A" w:rsidRPr="000527BA" w:rsidRDefault="0041037A">
      <w:pPr>
        <w:pStyle w:val="Examplebody"/>
        <w:rPr>
          <w:rStyle w:val="Cardexample1"/>
        </w:rPr>
      </w:pPr>
      <w:r w:rsidRPr="000527BA">
        <w:rPr>
          <w:rStyle w:val="Cardexample1"/>
        </w:rPr>
        <w:t>Br 3    qin_br3.npt – not used</w:t>
      </w:r>
    </w:p>
    <w:p w14:paraId="00E666AC" w14:textId="77777777" w:rsidR="0041037A" w:rsidRPr="000527BA" w:rsidRDefault="0041037A">
      <w:pPr>
        <w:pStyle w:val="Examplebody"/>
        <w:rPr>
          <w:rStyle w:val="Cardexample1"/>
        </w:rPr>
      </w:pPr>
      <w:r w:rsidRPr="000527BA">
        <w:rPr>
          <w:rStyle w:val="Cardexample1"/>
        </w:rPr>
        <w:t>Br 4    qin_br4.npt – not used</w:t>
      </w:r>
    </w:p>
    <w:p w14:paraId="21FD8471" w14:textId="77777777" w:rsidR="0041037A" w:rsidRPr="000527BA" w:rsidRDefault="0041037A">
      <w:pPr>
        <w:pStyle w:val="Examplebody"/>
        <w:rPr>
          <w:rStyle w:val="Cardexample1"/>
        </w:rPr>
      </w:pPr>
      <w:r w:rsidRPr="000527BA">
        <w:rPr>
          <w:rStyle w:val="Cardexample1"/>
        </w:rPr>
        <w:t>Br 5    qin_br5.npt</w:t>
      </w:r>
    </w:p>
    <w:p w14:paraId="15CEA01F" w14:textId="77777777" w:rsidR="0041037A" w:rsidRPr="000527BA" w:rsidRDefault="0041037A">
      <w:pPr>
        <w:pStyle w:val="Examplebody"/>
        <w:rPr>
          <w:rStyle w:val="Cardexample1"/>
        </w:rPr>
      </w:pPr>
      <w:r w:rsidRPr="000527BA">
        <w:rPr>
          <w:rStyle w:val="Cardexample1"/>
        </w:rPr>
        <w:t>Br 6    qin_br6.npt</w:t>
      </w:r>
    </w:p>
    <w:p w14:paraId="32E185AA" w14:textId="77777777" w:rsidR="0041037A" w:rsidRPr="000527BA" w:rsidRDefault="0041037A">
      <w:pPr>
        <w:pStyle w:val="Examplebody"/>
        <w:rPr>
          <w:rStyle w:val="Cardexample1"/>
        </w:rPr>
      </w:pPr>
      <w:r w:rsidRPr="000527BA">
        <w:rPr>
          <w:rStyle w:val="Cardexample1"/>
        </w:rPr>
        <w:t>Br 7    qin_br7.npt – not used</w:t>
      </w:r>
    </w:p>
    <w:p w14:paraId="10D19607" w14:textId="77777777" w:rsidR="0041037A" w:rsidRPr="000527BA" w:rsidRDefault="0041037A">
      <w:pPr>
        <w:pStyle w:val="Examplebody"/>
        <w:rPr>
          <w:rStyle w:val="Cardexample1"/>
        </w:rPr>
      </w:pPr>
      <w:r w:rsidRPr="000527BA">
        <w:rPr>
          <w:rStyle w:val="Cardexample1"/>
        </w:rPr>
        <w:t>Br 8    qin_br8.npt</w:t>
      </w:r>
    </w:p>
    <w:p w14:paraId="53753C68" w14:textId="77777777" w:rsidR="0041037A" w:rsidRPr="000527BA" w:rsidRDefault="0041037A">
      <w:pPr>
        <w:pStyle w:val="Examplebody"/>
        <w:rPr>
          <w:rStyle w:val="Cardexample1"/>
        </w:rPr>
      </w:pPr>
      <w:r w:rsidRPr="000527BA">
        <w:rPr>
          <w:rStyle w:val="Cardexample1"/>
        </w:rPr>
        <w:t>Br 9    qin_br9.npt – not used</w:t>
      </w:r>
    </w:p>
    <w:p w14:paraId="539B4A45" w14:textId="77777777" w:rsidR="0041037A" w:rsidRPr="000527BA" w:rsidRDefault="0041037A">
      <w:pPr>
        <w:pStyle w:val="Examplebody"/>
        <w:rPr>
          <w:rStyle w:val="Cardexample1"/>
        </w:rPr>
      </w:pPr>
      <w:r w:rsidRPr="000527BA">
        <w:rPr>
          <w:rStyle w:val="Cardexample1"/>
        </w:rPr>
        <w:t>Br 10   qin_br10.npt</w:t>
      </w:r>
    </w:p>
    <w:p w14:paraId="077D0B31" w14:textId="77777777" w:rsidR="0041037A" w:rsidRPr="000527BA" w:rsidRDefault="0041037A">
      <w:pPr>
        <w:pStyle w:val="Examplebody"/>
        <w:rPr>
          <w:rStyle w:val="Cardexample1"/>
        </w:rPr>
      </w:pPr>
      <w:r w:rsidRPr="000527BA">
        <w:rPr>
          <w:rStyle w:val="Cardexample1"/>
        </w:rPr>
        <w:t>Br 11   qin_br11.npt – not used</w:t>
      </w:r>
    </w:p>
    <w:p w14:paraId="63230D46" w14:textId="77777777" w:rsidR="0041037A" w:rsidRPr="000527BA" w:rsidRDefault="0041037A">
      <w:pPr>
        <w:pStyle w:val="Examplebody"/>
        <w:rPr>
          <w:rStyle w:val="Cardexample1"/>
        </w:rPr>
      </w:pPr>
      <w:r w:rsidRPr="000527BA">
        <w:rPr>
          <w:rStyle w:val="Cardexample1"/>
        </w:rPr>
        <w:t>Br 12   qin_br12.npt</w:t>
      </w:r>
    </w:p>
    <w:p w14:paraId="52C1124A" w14:textId="77777777" w:rsidR="0041037A" w:rsidRPr="000527BA" w:rsidRDefault="0041037A">
      <w:pPr>
        <w:pStyle w:val="Examplebody"/>
        <w:rPr>
          <w:rStyle w:val="Cardexample1"/>
        </w:rPr>
      </w:pPr>
    </w:p>
    <w:p w14:paraId="53E7953F" w14:textId="77777777" w:rsidR="0041037A" w:rsidRPr="000527BA" w:rsidRDefault="0041037A">
      <w:pPr>
        <w:pStyle w:val="Examplebody"/>
        <w:keepNext/>
        <w:rPr>
          <w:rStyle w:val="Cardexample1"/>
        </w:rPr>
      </w:pPr>
      <w:r w:rsidRPr="000527BA">
        <w:rPr>
          <w:rStyle w:val="Cardexample1"/>
        </w:rPr>
        <w:t>TIN FILE...............................TINFN....................................</w:t>
      </w:r>
    </w:p>
    <w:p w14:paraId="76556F18" w14:textId="77777777" w:rsidR="0041037A" w:rsidRPr="000527BA" w:rsidRDefault="0041037A">
      <w:pPr>
        <w:pStyle w:val="Examplebody"/>
        <w:keepNext/>
        <w:rPr>
          <w:rStyle w:val="Cardexample1"/>
        </w:rPr>
      </w:pPr>
      <w:r w:rsidRPr="000527BA">
        <w:rPr>
          <w:rStyle w:val="Cardexample1"/>
        </w:rPr>
        <w:t>Br 1    tin_br1.npt</w:t>
      </w:r>
    </w:p>
    <w:p w14:paraId="4693EA6C" w14:textId="77777777" w:rsidR="0041037A" w:rsidRPr="000527BA" w:rsidRDefault="0041037A">
      <w:pPr>
        <w:pStyle w:val="Examplebody"/>
        <w:keepNext/>
        <w:rPr>
          <w:rStyle w:val="Cardexample1"/>
        </w:rPr>
      </w:pPr>
      <w:r w:rsidRPr="000527BA">
        <w:rPr>
          <w:rStyle w:val="Cardexample1"/>
        </w:rPr>
        <w:t>Br 2    tin_br2.npt – not used</w:t>
      </w:r>
    </w:p>
    <w:p w14:paraId="33951112" w14:textId="77777777" w:rsidR="0041037A" w:rsidRPr="000527BA" w:rsidRDefault="0041037A">
      <w:pPr>
        <w:pStyle w:val="Examplebody"/>
        <w:keepNext/>
        <w:rPr>
          <w:rStyle w:val="Cardexample1"/>
        </w:rPr>
      </w:pPr>
      <w:r w:rsidRPr="000527BA">
        <w:rPr>
          <w:rStyle w:val="Cardexample1"/>
        </w:rPr>
        <w:t>Br 3    tin_br3.npt – not used</w:t>
      </w:r>
    </w:p>
    <w:p w14:paraId="78BC9F3A" w14:textId="77777777" w:rsidR="0041037A" w:rsidRPr="000527BA" w:rsidRDefault="0041037A">
      <w:pPr>
        <w:pStyle w:val="Examplebody"/>
        <w:keepNext/>
        <w:rPr>
          <w:rStyle w:val="Cardexample1"/>
        </w:rPr>
      </w:pPr>
      <w:r w:rsidRPr="000527BA">
        <w:rPr>
          <w:rStyle w:val="Cardexample1"/>
        </w:rPr>
        <w:t>Br 4    tin_br4.npt – not used</w:t>
      </w:r>
    </w:p>
    <w:p w14:paraId="77355D0B" w14:textId="77777777" w:rsidR="0041037A" w:rsidRPr="000527BA" w:rsidRDefault="0041037A">
      <w:pPr>
        <w:pStyle w:val="Examplebody"/>
        <w:keepNext/>
        <w:rPr>
          <w:rStyle w:val="Cardexample1"/>
        </w:rPr>
      </w:pPr>
      <w:r w:rsidRPr="000527BA">
        <w:rPr>
          <w:rStyle w:val="Cardexample1"/>
        </w:rPr>
        <w:t>Br 5    tin_br5.npt</w:t>
      </w:r>
    </w:p>
    <w:p w14:paraId="553F5B44" w14:textId="77777777" w:rsidR="0041037A" w:rsidRPr="000527BA" w:rsidRDefault="0041037A">
      <w:pPr>
        <w:pStyle w:val="Examplebody"/>
        <w:keepNext/>
        <w:rPr>
          <w:rStyle w:val="Cardexample1"/>
        </w:rPr>
      </w:pPr>
      <w:r w:rsidRPr="000527BA">
        <w:rPr>
          <w:rStyle w:val="Cardexample1"/>
        </w:rPr>
        <w:t>Br 6    tin_br6.npt</w:t>
      </w:r>
    </w:p>
    <w:p w14:paraId="7A9D2BAC" w14:textId="77777777" w:rsidR="0041037A" w:rsidRPr="000527BA" w:rsidRDefault="0041037A">
      <w:pPr>
        <w:pStyle w:val="Examplebody"/>
        <w:keepNext/>
        <w:rPr>
          <w:rStyle w:val="Cardexample1"/>
        </w:rPr>
      </w:pPr>
      <w:r w:rsidRPr="000527BA">
        <w:rPr>
          <w:rStyle w:val="Cardexample1"/>
        </w:rPr>
        <w:t>Br 7    tin_br7.npt – not used</w:t>
      </w:r>
    </w:p>
    <w:p w14:paraId="7AA15BDE" w14:textId="77777777" w:rsidR="0041037A" w:rsidRPr="000527BA" w:rsidRDefault="0041037A">
      <w:pPr>
        <w:pStyle w:val="Examplebody"/>
        <w:keepNext/>
        <w:rPr>
          <w:rStyle w:val="Cardexample1"/>
        </w:rPr>
      </w:pPr>
      <w:r w:rsidRPr="000527BA">
        <w:rPr>
          <w:rStyle w:val="Cardexample1"/>
        </w:rPr>
        <w:t>Br 8    tin_br8.npt</w:t>
      </w:r>
    </w:p>
    <w:p w14:paraId="1B4E538E" w14:textId="77777777" w:rsidR="0041037A" w:rsidRPr="000527BA" w:rsidRDefault="0041037A">
      <w:pPr>
        <w:pStyle w:val="Examplebody"/>
        <w:keepNext/>
        <w:rPr>
          <w:rStyle w:val="Cardexample1"/>
        </w:rPr>
      </w:pPr>
      <w:r w:rsidRPr="000527BA">
        <w:rPr>
          <w:rStyle w:val="Cardexample1"/>
        </w:rPr>
        <w:t>Br 9    tin_br9.npt – not used</w:t>
      </w:r>
    </w:p>
    <w:p w14:paraId="26E82476" w14:textId="77777777" w:rsidR="0041037A" w:rsidRPr="000527BA" w:rsidRDefault="0041037A">
      <w:pPr>
        <w:pStyle w:val="Examplebody"/>
        <w:keepNext/>
        <w:rPr>
          <w:rStyle w:val="Cardexample1"/>
        </w:rPr>
      </w:pPr>
      <w:r w:rsidRPr="000527BA">
        <w:rPr>
          <w:rStyle w:val="Cardexample1"/>
        </w:rPr>
        <w:t>Br 10   tin_br10.npt</w:t>
      </w:r>
    </w:p>
    <w:p w14:paraId="32CB8D59" w14:textId="77777777" w:rsidR="0041037A" w:rsidRPr="000527BA" w:rsidRDefault="0041037A">
      <w:pPr>
        <w:pStyle w:val="Examplebody"/>
        <w:keepNext/>
        <w:rPr>
          <w:rStyle w:val="Cardexample1"/>
        </w:rPr>
      </w:pPr>
      <w:r w:rsidRPr="000527BA">
        <w:rPr>
          <w:rStyle w:val="Cardexample1"/>
        </w:rPr>
        <w:t>Br 11   tin_br11.npt – not used</w:t>
      </w:r>
    </w:p>
    <w:p w14:paraId="45FA57F0" w14:textId="77777777" w:rsidR="0041037A" w:rsidRPr="000527BA" w:rsidRDefault="0041037A">
      <w:pPr>
        <w:pStyle w:val="Examplebody"/>
        <w:keepNext/>
        <w:rPr>
          <w:rStyle w:val="Cardexample1"/>
        </w:rPr>
      </w:pPr>
      <w:r w:rsidRPr="000527BA">
        <w:rPr>
          <w:rStyle w:val="Cardexample1"/>
        </w:rPr>
        <w:t>Br 12   tin_br12.npt</w:t>
      </w:r>
    </w:p>
    <w:p w14:paraId="300C6C67" w14:textId="77777777" w:rsidR="0041037A" w:rsidRPr="000527BA" w:rsidRDefault="0041037A">
      <w:pPr>
        <w:pStyle w:val="Examplebody"/>
        <w:rPr>
          <w:rStyle w:val="Cardexample1"/>
        </w:rPr>
      </w:pPr>
    </w:p>
    <w:p w14:paraId="67A77991" w14:textId="77777777" w:rsidR="0041037A" w:rsidRPr="000527BA" w:rsidRDefault="0041037A">
      <w:pPr>
        <w:pStyle w:val="Examplebody"/>
        <w:rPr>
          <w:rStyle w:val="Cardexample1"/>
        </w:rPr>
      </w:pPr>
      <w:r w:rsidRPr="000527BA">
        <w:rPr>
          <w:rStyle w:val="Cardexample1"/>
        </w:rPr>
        <w:t>CIN FILE...............................CINFN....................................</w:t>
      </w:r>
    </w:p>
    <w:p w14:paraId="1EEF9AD3" w14:textId="77777777" w:rsidR="0041037A" w:rsidRPr="000527BA" w:rsidRDefault="0041037A">
      <w:pPr>
        <w:pStyle w:val="Examplebody"/>
        <w:rPr>
          <w:rStyle w:val="Cardexample1"/>
        </w:rPr>
      </w:pPr>
      <w:r w:rsidRPr="000527BA">
        <w:rPr>
          <w:rStyle w:val="Cardexample1"/>
        </w:rPr>
        <w:t>Br 1    cin_br1.npt</w:t>
      </w:r>
    </w:p>
    <w:p w14:paraId="691360C0" w14:textId="77777777" w:rsidR="0041037A" w:rsidRPr="000527BA" w:rsidRDefault="0041037A">
      <w:pPr>
        <w:pStyle w:val="Examplebody"/>
        <w:rPr>
          <w:rStyle w:val="Cardexample1"/>
        </w:rPr>
      </w:pPr>
      <w:r w:rsidRPr="000527BA">
        <w:rPr>
          <w:rStyle w:val="Cardexample1"/>
        </w:rPr>
        <w:t>Br 2    cin_br2.npt – not used</w:t>
      </w:r>
    </w:p>
    <w:p w14:paraId="27738642" w14:textId="77777777" w:rsidR="0041037A" w:rsidRPr="000527BA" w:rsidRDefault="0041037A">
      <w:pPr>
        <w:pStyle w:val="Examplebody"/>
        <w:rPr>
          <w:rStyle w:val="Cardexample1"/>
        </w:rPr>
      </w:pPr>
      <w:r w:rsidRPr="000527BA">
        <w:rPr>
          <w:rStyle w:val="Cardexample1"/>
        </w:rPr>
        <w:t>Br 3    cin_br3.npt – not used</w:t>
      </w:r>
    </w:p>
    <w:p w14:paraId="15F26A05" w14:textId="77777777" w:rsidR="0041037A" w:rsidRPr="000527BA" w:rsidRDefault="0041037A">
      <w:pPr>
        <w:pStyle w:val="Examplebody"/>
        <w:rPr>
          <w:rStyle w:val="Cardexample1"/>
        </w:rPr>
      </w:pPr>
      <w:r w:rsidRPr="000527BA">
        <w:rPr>
          <w:rStyle w:val="Cardexample1"/>
        </w:rPr>
        <w:t>Br 4    cin_br4.npt – not used</w:t>
      </w:r>
    </w:p>
    <w:p w14:paraId="0FDA05B4" w14:textId="77777777" w:rsidR="0041037A" w:rsidRPr="000527BA" w:rsidRDefault="0041037A">
      <w:pPr>
        <w:pStyle w:val="Examplebody"/>
        <w:rPr>
          <w:rStyle w:val="Cardexample1"/>
        </w:rPr>
      </w:pPr>
      <w:r w:rsidRPr="000527BA">
        <w:rPr>
          <w:rStyle w:val="Cardexample1"/>
        </w:rPr>
        <w:t>Br 5    cin_br5.npt</w:t>
      </w:r>
    </w:p>
    <w:p w14:paraId="3A199399" w14:textId="77777777" w:rsidR="0041037A" w:rsidRPr="000527BA" w:rsidRDefault="0041037A">
      <w:pPr>
        <w:pStyle w:val="Examplebody"/>
        <w:rPr>
          <w:rStyle w:val="Cardexample1"/>
        </w:rPr>
      </w:pPr>
      <w:r w:rsidRPr="000527BA">
        <w:rPr>
          <w:rStyle w:val="Cardexample1"/>
        </w:rPr>
        <w:t>Br 6    cin_br6.npt</w:t>
      </w:r>
    </w:p>
    <w:p w14:paraId="024019D2" w14:textId="77777777" w:rsidR="0041037A" w:rsidRPr="000527BA" w:rsidRDefault="0041037A">
      <w:pPr>
        <w:pStyle w:val="Examplebody"/>
        <w:rPr>
          <w:rStyle w:val="Cardexample1"/>
        </w:rPr>
      </w:pPr>
      <w:r w:rsidRPr="000527BA">
        <w:rPr>
          <w:rStyle w:val="Cardexample1"/>
        </w:rPr>
        <w:t>Br 7    cin_br7.npt – not used</w:t>
      </w:r>
    </w:p>
    <w:p w14:paraId="702B3A78" w14:textId="77777777" w:rsidR="0041037A" w:rsidRPr="000527BA" w:rsidRDefault="0041037A">
      <w:pPr>
        <w:pStyle w:val="Examplebody"/>
        <w:rPr>
          <w:rStyle w:val="Cardexample1"/>
        </w:rPr>
      </w:pPr>
      <w:r w:rsidRPr="000527BA">
        <w:rPr>
          <w:rStyle w:val="Cardexample1"/>
        </w:rPr>
        <w:t>Br 8    cin_br8.npt</w:t>
      </w:r>
    </w:p>
    <w:p w14:paraId="456EFBBE" w14:textId="77777777" w:rsidR="0041037A" w:rsidRPr="000527BA" w:rsidRDefault="0041037A">
      <w:pPr>
        <w:pStyle w:val="Examplebody"/>
        <w:rPr>
          <w:rStyle w:val="Cardexample1"/>
        </w:rPr>
      </w:pPr>
      <w:r w:rsidRPr="000527BA">
        <w:rPr>
          <w:rStyle w:val="Cardexample1"/>
        </w:rPr>
        <w:t>Br 9    cin_br9.npt – not used</w:t>
      </w:r>
    </w:p>
    <w:p w14:paraId="4DBC7307" w14:textId="77777777" w:rsidR="0041037A" w:rsidRPr="000527BA" w:rsidRDefault="0041037A">
      <w:pPr>
        <w:pStyle w:val="Examplebody"/>
        <w:rPr>
          <w:rStyle w:val="Cardexample1"/>
        </w:rPr>
      </w:pPr>
      <w:r w:rsidRPr="000527BA">
        <w:rPr>
          <w:rStyle w:val="Cardexample1"/>
        </w:rPr>
        <w:t>Br 10   cin_br10.npt</w:t>
      </w:r>
    </w:p>
    <w:p w14:paraId="5195A690" w14:textId="77777777" w:rsidR="0041037A" w:rsidRPr="000527BA" w:rsidRDefault="0041037A">
      <w:pPr>
        <w:pStyle w:val="Examplebody"/>
        <w:rPr>
          <w:rStyle w:val="Cardexample1"/>
        </w:rPr>
      </w:pPr>
      <w:r w:rsidRPr="000527BA">
        <w:rPr>
          <w:rStyle w:val="Cardexample1"/>
        </w:rPr>
        <w:t>Br 11   cin_br11.npt – not used</w:t>
      </w:r>
    </w:p>
    <w:p w14:paraId="7523C60A" w14:textId="77777777" w:rsidR="0041037A" w:rsidRPr="000527BA" w:rsidRDefault="0041037A">
      <w:pPr>
        <w:pStyle w:val="Examplebody"/>
        <w:rPr>
          <w:rStyle w:val="Cardexample1"/>
        </w:rPr>
      </w:pPr>
      <w:r w:rsidRPr="000527BA">
        <w:rPr>
          <w:rStyle w:val="Cardexample1"/>
        </w:rPr>
        <w:t>Br 12   cin_br12.npt</w:t>
      </w:r>
    </w:p>
    <w:p w14:paraId="787164C4" w14:textId="77777777" w:rsidR="0041037A" w:rsidRPr="000527BA" w:rsidRDefault="0041037A">
      <w:pPr>
        <w:pStyle w:val="Examplebody"/>
        <w:rPr>
          <w:rStyle w:val="Cardexample1"/>
        </w:rPr>
      </w:pPr>
    </w:p>
    <w:p w14:paraId="3133AC37" w14:textId="77777777" w:rsidR="0041037A" w:rsidRPr="000527BA" w:rsidRDefault="0041037A">
      <w:pPr>
        <w:pStyle w:val="Examplebody"/>
        <w:rPr>
          <w:rStyle w:val="Cardexample1"/>
        </w:rPr>
      </w:pPr>
      <w:r w:rsidRPr="000527BA">
        <w:rPr>
          <w:rStyle w:val="Cardexample1"/>
        </w:rPr>
        <w:t>QOT FILE...............................QOTFN....................................</w:t>
      </w:r>
    </w:p>
    <w:p w14:paraId="26627AF2" w14:textId="77777777" w:rsidR="0041037A" w:rsidRPr="000527BA" w:rsidRDefault="0041037A">
      <w:pPr>
        <w:pStyle w:val="Examplebody"/>
        <w:rPr>
          <w:rStyle w:val="Cardexample1"/>
        </w:rPr>
      </w:pPr>
      <w:r w:rsidRPr="000527BA">
        <w:rPr>
          <w:rStyle w:val="Cardexample1"/>
        </w:rPr>
        <w:t>Br 1    qot_br1.npt – not used</w:t>
      </w:r>
    </w:p>
    <w:p w14:paraId="2B135BE6" w14:textId="77777777" w:rsidR="0041037A" w:rsidRPr="000527BA" w:rsidRDefault="0041037A">
      <w:pPr>
        <w:pStyle w:val="Examplebody"/>
        <w:rPr>
          <w:rStyle w:val="Cardexample1"/>
        </w:rPr>
      </w:pPr>
      <w:r w:rsidRPr="000527BA">
        <w:rPr>
          <w:rStyle w:val="Cardexample1"/>
        </w:rPr>
        <w:t>Br 2    qot_br2.npt – not used</w:t>
      </w:r>
    </w:p>
    <w:p w14:paraId="20B9530F" w14:textId="77777777" w:rsidR="0041037A" w:rsidRPr="000527BA" w:rsidRDefault="0041037A">
      <w:pPr>
        <w:pStyle w:val="Examplebody"/>
        <w:rPr>
          <w:rStyle w:val="Cardexample1"/>
        </w:rPr>
      </w:pPr>
      <w:r w:rsidRPr="000527BA">
        <w:rPr>
          <w:rStyle w:val="Cardexample1"/>
        </w:rPr>
        <w:t>Br 3    qot_br3.npt – not used</w:t>
      </w:r>
    </w:p>
    <w:p w14:paraId="00B42B63" w14:textId="77777777" w:rsidR="0041037A" w:rsidRPr="000527BA" w:rsidRDefault="0041037A">
      <w:pPr>
        <w:pStyle w:val="Examplebody"/>
        <w:rPr>
          <w:rStyle w:val="Cardexample1"/>
        </w:rPr>
      </w:pPr>
      <w:r w:rsidRPr="000527BA">
        <w:rPr>
          <w:rStyle w:val="Cardexample1"/>
        </w:rPr>
        <w:t>Br 4    qot_br4.npt – not used</w:t>
      </w:r>
    </w:p>
    <w:p w14:paraId="1AF12CA4" w14:textId="77777777" w:rsidR="0041037A" w:rsidRPr="000527BA" w:rsidRDefault="0041037A">
      <w:pPr>
        <w:pStyle w:val="Examplebody"/>
        <w:rPr>
          <w:rStyle w:val="Cardexample1"/>
        </w:rPr>
      </w:pPr>
      <w:r w:rsidRPr="000527BA">
        <w:rPr>
          <w:rStyle w:val="Cardexample1"/>
        </w:rPr>
        <w:t>Br 5    qot_br5.npt</w:t>
      </w:r>
    </w:p>
    <w:p w14:paraId="314A417C" w14:textId="77777777" w:rsidR="0041037A" w:rsidRPr="000527BA" w:rsidRDefault="0041037A">
      <w:pPr>
        <w:pStyle w:val="Examplebody"/>
        <w:rPr>
          <w:rStyle w:val="Cardexample1"/>
        </w:rPr>
      </w:pPr>
      <w:r w:rsidRPr="000527BA">
        <w:rPr>
          <w:rStyle w:val="Cardexample1"/>
        </w:rPr>
        <w:t>Br 6    qot_br6.npt – not used</w:t>
      </w:r>
    </w:p>
    <w:p w14:paraId="08BEEFFB" w14:textId="77777777" w:rsidR="0041037A" w:rsidRPr="000527BA" w:rsidRDefault="0041037A">
      <w:pPr>
        <w:pStyle w:val="Examplebody"/>
        <w:rPr>
          <w:rStyle w:val="Cardexample1"/>
        </w:rPr>
      </w:pPr>
      <w:r w:rsidRPr="000527BA">
        <w:rPr>
          <w:rStyle w:val="Cardexample1"/>
        </w:rPr>
        <w:t>Br 7    qot_br7.npt</w:t>
      </w:r>
    </w:p>
    <w:p w14:paraId="20091550" w14:textId="77777777" w:rsidR="0041037A" w:rsidRPr="000527BA" w:rsidRDefault="0041037A">
      <w:pPr>
        <w:pStyle w:val="Examplebody"/>
        <w:rPr>
          <w:rStyle w:val="Cardexample1"/>
        </w:rPr>
      </w:pPr>
      <w:r w:rsidRPr="000527BA">
        <w:rPr>
          <w:rStyle w:val="Cardexample1"/>
        </w:rPr>
        <w:t>Br 8    qot_br8.npt – not used</w:t>
      </w:r>
    </w:p>
    <w:p w14:paraId="178364D6" w14:textId="77777777" w:rsidR="0041037A" w:rsidRPr="000527BA" w:rsidRDefault="0041037A">
      <w:pPr>
        <w:pStyle w:val="Examplebody"/>
        <w:rPr>
          <w:rStyle w:val="Cardexample1"/>
        </w:rPr>
      </w:pPr>
      <w:r w:rsidRPr="000527BA">
        <w:rPr>
          <w:rStyle w:val="Cardexample1"/>
        </w:rPr>
        <w:t xml:space="preserve">Br 9    qot_br9.npt – not used             </w:t>
      </w:r>
    </w:p>
    <w:p w14:paraId="26C01B81" w14:textId="77777777" w:rsidR="0041037A" w:rsidRPr="000527BA" w:rsidRDefault="0041037A">
      <w:pPr>
        <w:pStyle w:val="Examplebody"/>
        <w:rPr>
          <w:rStyle w:val="Cardexample1"/>
        </w:rPr>
      </w:pPr>
      <w:r w:rsidRPr="000527BA">
        <w:rPr>
          <w:rStyle w:val="Cardexample1"/>
        </w:rPr>
        <w:t xml:space="preserve">Br 10   qot_br10.npt – not used     </w:t>
      </w:r>
    </w:p>
    <w:p w14:paraId="32EBF713" w14:textId="77777777" w:rsidR="0041037A" w:rsidRPr="000527BA" w:rsidRDefault="0041037A">
      <w:pPr>
        <w:pStyle w:val="Examplebody"/>
        <w:rPr>
          <w:rStyle w:val="Cardexample1"/>
        </w:rPr>
      </w:pPr>
      <w:r w:rsidRPr="000527BA">
        <w:rPr>
          <w:rStyle w:val="Cardexample1"/>
        </w:rPr>
        <w:lastRenderedPageBreak/>
        <w:t>Br 11   qot_br11.npt</w:t>
      </w:r>
    </w:p>
    <w:p w14:paraId="21724F83" w14:textId="77777777" w:rsidR="0041037A" w:rsidRPr="000527BA" w:rsidRDefault="0041037A">
      <w:pPr>
        <w:pStyle w:val="Examplebody"/>
        <w:rPr>
          <w:rStyle w:val="Cardexample1"/>
        </w:rPr>
      </w:pPr>
      <w:r w:rsidRPr="000527BA">
        <w:rPr>
          <w:rStyle w:val="Cardexample1"/>
        </w:rPr>
        <w:t>Br 12   qot_br12.npt</w:t>
      </w:r>
    </w:p>
    <w:p w14:paraId="396107E1" w14:textId="77777777" w:rsidR="0041037A" w:rsidRPr="000527BA" w:rsidRDefault="0041037A">
      <w:pPr>
        <w:pStyle w:val="Examplebody"/>
        <w:rPr>
          <w:rStyle w:val="Cardexample1"/>
        </w:rPr>
      </w:pPr>
    </w:p>
    <w:p w14:paraId="5A78162B" w14:textId="77777777" w:rsidR="0041037A" w:rsidRPr="000527BA" w:rsidRDefault="0041037A">
      <w:pPr>
        <w:pStyle w:val="Examplebody"/>
        <w:rPr>
          <w:rStyle w:val="Cardexample1"/>
        </w:rPr>
      </w:pPr>
      <w:r w:rsidRPr="000527BA">
        <w:rPr>
          <w:rStyle w:val="Cardexample1"/>
        </w:rPr>
        <w:t>QTR FILE...............................QTRFN....................................</w:t>
      </w:r>
    </w:p>
    <w:p w14:paraId="4BF76675" w14:textId="77777777" w:rsidR="0041037A" w:rsidRPr="000527BA" w:rsidRDefault="0041037A">
      <w:pPr>
        <w:pStyle w:val="Examplebody"/>
        <w:rPr>
          <w:rStyle w:val="Cardexample1"/>
        </w:rPr>
      </w:pPr>
      <w:r w:rsidRPr="000527BA">
        <w:rPr>
          <w:rStyle w:val="Cardexample1"/>
        </w:rPr>
        <w:t>Tr 1    qtr_tr1.npt</w:t>
      </w:r>
    </w:p>
    <w:p w14:paraId="6D22737D" w14:textId="77777777" w:rsidR="0041037A" w:rsidRPr="000527BA" w:rsidRDefault="0041037A">
      <w:pPr>
        <w:pStyle w:val="Examplebody"/>
        <w:rPr>
          <w:rStyle w:val="Cardexample1"/>
        </w:rPr>
      </w:pPr>
      <w:r w:rsidRPr="000527BA">
        <w:rPr>
          <w:rStyle w:val="Cardexample1"/>
        </w:rPr>
        <w:t>Tr 2    qtr_tr2.npt</w:t>
      </w:r>
    </w:p>
    <w:p w14:paraId="5DB56C35" w14:textId="77777777" w:rsidR="0041037A" w:rsidRPr="000527BA" w:rsidRDefault="0041037A">
      <w:pPr>
        <w:pStyle w:val="Examplebody"/>
        <w:rPr>
          <w:rStyle w:val="Cardexample1"/>
        </w:rPr>
      </w:pPr>
      <w:r w:rsidRPr="000527BA">
        <w:rPr>
          <w:rStyle w:val="Cardexample1"/>
        </w:rPr>
        <w:t>Tr 3    qtr_tr3.npt</w:t>
      </w:r>
    </w:p>
    <w:p w14:paraId="14051961" w14:textId="77777777" w:rsidR="0041037A" w:rsidRPr="000527BA" w:rsidRDefault="0041037A">
      <w:pPr>
        <w:pStyle w:val="Examplebody"/>
        <w:rPr>
          <w:rStyle w:val="Cardexample1"/>
        </w:rPr>
      </w:pPr>
      <w:r w:rsidRPr="000527BA">
        <w:rPr>
          <w:rStyle w:val="Cardexample1"/>
        </w:rPr>
        <w:t>Tr 4    qtr_tr4.npt</w:t>
      </w:r>
    </w:p>
    <w:p w14:paraId="22AB55D6" w14:textId="77777777" w:rsidR="0041037A" w:rsidRPr="000527BA" w:rsidRDefault="0041037A">
      <w:pPr>
        <w:pStyle w:val="Examplebody"/>
        <w:rPr>
          <w:rStyle w:val="Cardexample1"/>
        </w:rPr>
      </w:pPr>
      <w:r w:rsidRPr="000527BA">
        <w:rPr>
          <w:rStyle w:val="Cardexample1"/>
        </w:rPr>
        <w:t>Tr 5    qtr_tr5.npt</w:t>
      </w:r>
    </w:p>
    <w:p w14:paraId="2208C40B" w14:textId="77777777" w:rsidR="0041037A" w:rsidRPr="000527BA" w:rsidRDefault="0041037A">
      <w:pPr>
        <w:pStyle w:val="Examplebody"/>
        <w:rPr>
          <w:rStyle w:val="Cardexample1"/>
        </w:rPr>
      </w:pPr>
      <w:r w:rsidRPr="000527BA">
        <w:rPr>
          <w:rStyle w:val="Cardexample1"/>
        </w:rPr>
        <w:t>Tr 6    qtr_tr6.npt</w:t>
      </w:r>
    </w:p>
    <w:p w14:paraId="4555908B" w14:textId="77777777" w:rsidR="0041037A" w:rsidRPr="000527BA" w:rsidRDefault="0041037A">
      <w:pPr>
        <w:pStyle w:val="Examplebody"/>
        <w:rPr>
          <w:rStyle w:val="Cardexample1"/>
        </w:rPr>
      </w:pPr>
      <w:r w:rsidRPr="000527BA">
        <w:rPr>
          <w:rStyle w:val="Cardexample1"/>
        </w:rPr>
        <w:t>Tr 7    qtr_tr7.npt</w:t>
      </w:r>
    </w:p>
    <w:p w14:paraId="7E970753" w14:textId="77777777" w:rsidR="0041037A" w:rsidRPr="000527BA" w:rsidRDefault="0041037A">
      <w:pPr>
        <w:pStyle w:val="Examplebody"/>
        <w:rPr>
          <w:rStyle w:val="Cardexample1"/>
        </w:rPr>
      </w:pPr>
    </w:p>
    <w:p w14:paraId="0300EB66" w14:textId="77777777" w:rsidR="0041037A" w:rsidRPr="000527BA" w:rsidRDefault="0041037A">
      <w:pPr>
        <w:pStyle w:val="Examplebody"/>
        <w:rPr>
          <w:rStyle w:val="Cardexample1"/>
        </w:rPr>
      </w:pPr>
      <w:r w:rsidRPr="000527BA">
        <w:rPr>
          <w:rStyle w:val="Cardexample1"/>
        </w:rPr>
        <w:t>TTR FILE...............................TTRFN....................................</w:t>
      </w:r>
    </w:p>
    <w:p w14:paraId="55535F6D" w14:textId="77777777" w:rsidR="0041037A" w:rsidRPr="000527BA" w:rsidRDefault="0041037A">
      <w:pPr>
        <w:pStyle w:val="Examplebody"/>
        <w:rPr>
          <w:rStyle w:val="Cardexample1"/>
        </w:rPr>
      </w:pPr>
      <w:r w:rsidRPr="000527BA">
        <w:rPr>
          <w:rStyle w:val="Cardexample1"/>
        </w:rPr>
        <w:t>Tr 1    ttr_tr1.npt</w:t>
      </w:r>
    </w:p>
    <w:p w14:paraId="7A80BB5A" w14:textId="77777777" w:rsidR="0041037A" w:rsidRPr="000527BA" w:rsidRDefault="0041037A">
      <w:pPr>
        <w:pStyle w:val="Examplebody"/>
        <w:rPr>
          <w:rStyle w:val="Cardexample1"/>
        </w:rPr>
      </w:pPr>
      <w:r w:rsidRPr="000527BA">
        <w:rPr>
          <w:rStyle w:val="Cardexample1"/>
        </w:rPr>
        <w:t>Tr 2    ttr_tr2.npt</w:t>
      </w:r>
    </w:p>
    <w:p w14:paraId="37A06BF9" w14:textId="77777777" w:rsidR="0041037A" w:rsidRPr="000527BA" w:rsidRDefault="0041037A">
      <w:pPr>
        <w:pStyle w:val="Examplebody"/>
        <w:rPr>
          <w:rStyle w:val="Cardexample1"/>
        </w:rPr>
      </w:pPr>
      <w:r w:rsidRPr="000527BA">
        <w:rPr>
          <w:rStyle w:val="Cardexample1"/>
        </w:rPr>
        <w:t>Tr 3    ttr_tr3.npt</w:t>
      </w:r>
    </w:p>
    <w:p w14:paraId="205B0819" w14:textId="77777777" w:rsidR="0041037A" w:rsidRPr="000527BA" w:rsidRDefault="0041037A">
      <w:pPr>
        <w:pStyle w:val="Examplebody"/>
        <w:rPr>
          <w:rStyle w:val="Cardexample1"/>
        </w:rPr>
      </w:pPr>
      <w:r w:rsidRPr="000527BA">
        <w:rPr>
          <w:rStyle w:val="Cardexample1"/>
        </w:rPr>
        <w:t>Tr 4    ttr_tr4.npt</w:t>
      </w:r>
    </w:p>
    <w:p w14:paraId="5F527C59" w14:textId="77777777" w:rsidR="0041037A" w:rsidRPr="000527BA" w:rsidRDefault="0041037A">
      <w:pPr>
        <w:pStyle w:val="Examplebody"/>
        <w:rPr>
          <w:rStyle w:val="Cardexample1"/>
        </w:rPr>
      </w:pPr>
      <w:r w:rsidRPr="000527BA">
        <w:rPr>
          <w:rStyle w:val="Cardexample1"/>
        </w:rPr>
        <w:t>Tr 5    ttr_tr5.npt</w:t>
      </w:r>
    </w:p>
    <w:p w14:paraId="7A79574B" w14:textId="77777777" w:rsidR="0041037A" w:rsidRPr="000527BA" w:rsidRDefault="0041037A">
      <w:pPr>
        <w:pStyle w:val="Examplebody"/>
        <w:rPr>
          <w:rStyle w:val="Cardexample1"/>
        </w:rPr>
      </w:pPr>
      <w:r w:rsidRPr="000527BA">
        <w:rPr>
          <w:rStyle w:val="Cardexample1"/>
        </w:rPr>
        <w:t>Tr 6    ttr_tr6.npt</w:t>
      </w:r>
    </w:p>
    <w:p w14:paraId="1C16C6D8" w14:textId="77777777" w:rsidR="0041037A" w:rsidRPr="000527BA" w:rsidRDefault="0041037A">
      <w:pPr>
        <w:pStyle w:val="Examplebody"/>
        <w:rPr>
          <w:rStyle w:val="Cardexample1"/>
        </w:rPr>
      </w:pPr>
      <w:r w:rsidRPr="000527BA">
        <w:rPr>
          <w:rStyle w:val="Cardexample1"/>
        </w:rPr>
        <w:t>Tr 7    ttr_tr7.npt</w:t>
      </w:r>
    </w:p>
    <w:p w14:paraId="30D703D8" w14:textId="77777777" w:rsidR="0041037A" w:rsidRPr="000527BA" w:rsidRDefault="0041037A">
      <w:pPr>
        <w:pStyle w:val="Examplebody"/>
        <w:rPr>
          <w:rStyle w:val="Cardexample1"/>
        </w:rPr>
      </w:pPr>
    </w:p>
    <w:p w14:paraId="43BB31DC" w14:textId="77777777" w:rsidR="0041037A" w:rsidRPr="000527BA" w:rsidRDefault="0041037A">
      <w:pPr>
        <w:pStyle w:val="Examplebody"/>
        <w:rPr>
          <w:rStyle w:val="Cardexample1"/>
        </w:rPr>
      </w:pPr>
      <w:r w:rsidRPr="000527BA">
        <w:rPr>
          <w:rStyle w:val="Cardexample1"/>
        </w:rPr>
        <w:t>CTR FILE...............................CTRFN....................................</w:t>
      </w:r>
    </w:p>
    <w:p w14:paraId="7F74AE31" w14:textId="77777777" w:rsidR="0041037A" w:rsidRPr="000527BA" w:rsidRDefault="0041037A">
      <w:pPr>
        <w:pStyle w:val="Examplebody"/>
        <w:rPr>
          <w:rStyle w:val="Cardexample1"/>
        </w:rPr>
      </w:pPr>
      <w:r w:rsidRPr="000527BA">
        <w:rPr>
          <w:rStyle w:val="Cardexample1"/>
        </w:rPr>
        <w:t>Tr 1    ctr_tr1.npt</w:t>
      </w:r>
    </w:p>
    <w:p w14:paraId="3A4B95DF" w14:textId="77777777" w:rsidR="0041037A" w:rsidRPr="000527BA" w:rsidRDefault="0041037A">
      <w:pPr>
        <w:pStyle w:val="Examplebody"/>
        <w:rPr>
          <w:rStyle w:val="Cardexample1"/>
        </w:rPr>
      </w:pPr>
      <w:r w:rsidRPr="000527BA">
        <w:rPr>
          <w:rStyle w:val="Cardexample1"/>
        </w:rPr>
        <w:t>Tr 2    ctr_tr2.npt</w:t>
      </w:r>
    </w:p>
    <w:p w14:paraId="00C16076" w14:textId="77777777" w:rsidR="0041037A" w:rsidRPr="000527BA" w:rsidRDefault="0041037A">
      <w:pPr>
        <w:pStyle w:val="Examplebody"/>
        <w:rPr>
          <w:rStyle w:val="Cardexample1"/>
        </w:rPr>
      </w:pPr>
      <w:r w:rsidRPr="000527BA">
        <w:rPr>
          <w:rStyle w:val="Cardexample1"/>
        </w:rPr>
        <w:t>Tr 3    ctr_tr3.npt</w:t>
      </w:r>
    </w:p>
    <w:p w14:paraId="159E372E" w14:textId="77777777" w:rsidR="0041037A" w:rsidRPr="000527BA" w:rsidRDefault="0041037A">
      <w:pPr>
        <w:pStyle w:val="Examplebody"/>
        <w:rPr>
          <w:rStyle w:val="Cardexample1"/>
        </w:rPr>
      </w:pPr>
      <w:r w:rsidRPr="000527BA">
        <w:rPr>
          <w:rStyle w:val="Cardexample1"/>
        </w:rPr>
        <w:t>Tr 4    ctr_tr4.npt</w:t>
      </w:r>
    </w:p>
    <w:p w14:paraId="71B7AEE9" w14:textId="77777777" w:rsidR="0041037A" w:rsidRPr="000527BA" w:rsidRDefault="0041037A">
      <w:pPr>
        <w:pStyle w:val="Examplebody"/>
        <w:rPr>
          <w:rStyle w:val="Cardexample1"/>
        </w:rPr>
      </w:pPr>
      <w:r w:rsidRPr="000527BA">
        <w:rPr>
          <w:rStyle w:val="Cardexample1"/>
        </w:rPr>
        <w:t>Tr 5    ctr_tr5.npt</w:t>
      </w:r>
    </w:p>
    <w:p w14:paraId="2EBE05C3" w14:textId="77777777" w:rsidR="0041037A" w:rsidRPr="000527BA" w:rsidRDefault="0041037A">
      <w:pPr>
        <w:pStyle w:val="Examplebody"/>
        <w:rPr>
          <w:rStyle w:val="Cardexample1"/>
        </w:rPr>
      </w:pPr>
      <w:r w:rsidRPr="000527BA">
        <w:rPr>
          <w:rStyle w:val="Cardexample1"/>
        </w:rPr>
        <w:t>Tr 6    ctr_tr6.npt</w:t>
      </w:r>
    </w:p>
    <w:p w14:paraId="4AEFD54B" w14:textId="77777777" w:rsidR="0041037A" w:rsidRPr="000527BA" w:rsidRDefault="0041037A">
      <w:pPr>
        <w:pStyle w:val="Examplebody"/>
        <w:rPr>
          <w:rStyle w:val="Cardexample1"/>
        </w:rPr>
      </w:pPr>
      <w:r w:rsidRPr="000527BA">
        <w:rPr>
          <w:rStyle w:val="Cardexample1"/>
        </w:rPr>
        <w:t>Tr 7    ctr_tr7.npt</w:t>
      </w:r>
    </w:p>
    <w:p w14:paraId="6DD674B6" w14:textId="77777777" w:rsidR="0041037A" w:rsidRPr="000527BA" w:rsidRDefault="0041037A">
      <w:pPr>
        <w:pStyle w:val="Examplebody"/>
        <w:rPr>
          <w:rStyle w:val="Cardexample1"/>
        </w:rPr>
      </w:pPr>
    </w:p>
    <w:p w14:paraId="57485B7C" w14:textId="77777777" w:rsidR="0041037A" w:rsidRPr="000527BA" w:rsidRDefault="0041037A">
      <w:pPr>
        <w:pStyle w:val="Examplebody"/>
        <w:rPr>
          <w:rStyle w:val="Cardexample1"/>
        </w:rPr>
      </w:pPr>
      <w:r w:rsidRPr="000527BA">
        <w:rPr>
          <w:rStyle w:val="Cardexample1"/>
        </w:rPr>
        <w:t>QDT FILE...............................QDTFN....................................</w:t>
      </w:r>
    </w:p>
    <w:p w14:paraId="0DEA7725" w14:textId="77777777" w:rsidR="0041037A" w:rsidRPr="000527BA" w:rsidRDefault="0041037A">
      <w:pPr>
        <w:pStyle w:val="Examplebody"/>
        <w:rPr>
          <w:rStyle w:val="Cardexample1"/>
        </w:rPr>
      </w:pPr>
      <w:r w:rsidRPr="000527BA">
        <w:rPr>
          <w:rStyle w:val="Cardexample1"/>
        </w:rPr>
        <w:t>Br 1    qdt_br1.npt</w:t>
      </w:r>
    </w:p>
    <w:p w14:paraId="76E98AC6" w14:textId="77777777" w:rsidR="0041037A" w:rsidRPr="000527BA" w:rsidRDefault="0041037A">
      <w:pPr>
        <w:pStyle w:val="Examplebody"/>
        <w:rPr>
          <w:rStyle w:val="Cardexample1"/>
        </w:rPr>
      </w:pPr>
      <w:r w:rsidRPr="000527BA">
        <w:rPr>
          <w:rStyle w:val="Cardexample1"/>
        </w:rPr>
        <w:t>Br 2    qdt_br2.npt</w:t>
      </w:r>
    </w:p>
    <w:p w14:paraId="787DC0F1" w14:textId="77777777" w:rsidR="0041037A" w:rsidRPr="000527BA" w:rsidRDefault="0041037A">
      <w:pPr>
        <w:pStyle w:val="Examplebody"/>
        <w:rPr>
          <w:rStyle w:val="Cardexample1"/>
        </w:rPr>
      </w:pPr>
      <w:r w:rsidRPr="000527BA">
        <w:rPr>
          <w:rStyle w:val="Cardexample1"/>
        </w:rPr>
        <w:t>Br 3    qdt_br3.npt</w:t>
      </w:r>
    </w:p>
    <w:p w14:paraId="0B5FD6DD" w14:textId="77777777" w:rsidR="0041037A" w:rsidRPr="000527BA" w:rsidRDefault="0041037A">
      <w:pPr>
        <w:pStyle w:val="Examplebody"/>
        <w:rPr>
          <w:rStyle w:val="Cardexample1"/>
        </w:rPr>
      </w:pPr>
      <w:r w:rsidRPr="000527BA">
        <w:rPr>
          <w:rStyle w:val="Cardexample1"/>
        </w:rPr>
        <w:t>Br 4    qdt_br4.npt</w:t>
      </w:r>
    </w:p>
    <w:p w14:paraId="76C292C1" w14:textId="77777777" w:rsidR="0041037A" w:rsidRPr="000527BA" w:rsidRDefault="0041037A">
      <w:pPr>
        <w:pStyle w:val="Examplebody"/>
        <w:rPr>
          <w:rStyle w:val="Cardexample1"/>
        </w:rPr>
      </w:pPr>
      <w:r w:rsidRPr="000527BA">
        <w:rPr>
          <w:rStyle w:val="Cardexample1"/>
        </w:rPr>
        <w:t>Br 5    qdt_br5.npt</w:t>
      </w:r>
    </w:p>
    <w:p w14:paraId="2184F857" w14:textId="77777777" w:rsidR="0041037A" w:rsidRPr="000527BA" w:rsidRDefault="0041037A">
      <w:pPr>
        <w:pStyle w:val="Examplebody"/>
        <w:rPr>
          <w:rStyle w:val="Cardexample1"/>
        </w:rPr>
      </w:pPr>
      <w:r w:rsidRPr="000527BA">
        <w:rPr>
          <w:rStyle w:val="Cardexample1"/>
        </w:rPr>
        <w:t>Br 6    qdt_br6.npt</w:t>
      </w:r>
    </w:p>
    <w:p w14:paraId="0537EFC2" w14:textId="77777777" w:rsidR="0041037A" w:rsidRPr="000527BA" w:rsidRDefault="0041037A">
      <w:pPr>
        <w:pStyle w:val="Examplebody"/>
        <w:rPr>
          <w:rStyle w:val="Cardexample1"/>
        </w:rPr>
      </w:pPr>
      <w:r w:rsidRPr="000527BA">
        <w:rPr>
          <w:rStyle w:val="Cardexample1"/>
        </w:rPr>
        <w:t>Br 7    qdt_br7.npt</w:t>
      </w:r>
    </w:p>
    <w:p w14:paraId="4DF5AA43" w14:textId="77777777" w:rsidR="0041037A" w:rsidRPr="000527BA" w:rsidRDefault="0041037A">
      <w:pPr>
        <w:pStyle w:val="Examplebody"/>
        <w:rPr>
          <w:rStyle w:val="Cardexample1"/>
        </w:rPr>
      </w:pPr>
      <w:r w:rsidRPr="000527BA">
        <w:rPr>
          <w:rStyle w:val="Cardexample1"/>
        </w:rPr>
        <w:t>Br 8    qdt_br8.npt</w:t>
      </w:r>
    </w:p>
    <w:p w14:paraId="64919C70" w14:textId="77777777" w:rsidR="0041037A" w:rsidRPr="000527BA" w:rsidRDefault="0041037A">
      <w:pPr>
        <w:pStyle w:val="Examplebody"/>
        <w:rPr>
          <w:rStyle w:val="Cardexample1"/>
        </w:rPr>
      </w:pPr>
      <w:r w:rsidRPr="000527BA">
        <w:rPr>
          <w:rStyle w:val="Cardexample1"/>
        </w:rPr>
        <w:t>Br 9    qdt_br9.npt</w:t>
      </w:r>
    </w:p>
    <w:p w14:paraId="412B5532" w14:textId="77777777" w:rsidR="0041037A" w:rsidRPr="000527BA" w:rsidRDefault="0041037A">
      <w:pPr>
        <w:pStyle w:val="Examplebody"/>
        <w:rPr>
          <w:rStyle w:val="Cardexample1"/>
        </w:rPr>
      </w:pPr>
      <w:r w:rsidRPr="000527BA">
        <w:rPr>
          <w:rStyle w:val="Cardexample1"/>
        </w:rPr>
        <w:t>Br 10   qdt_br10.npt</w:t>
      </w:r>
    </w:p>
    <w:p w14:paraId="36703735" w14:textId="77777777" w:rsidR="0041037A" w:rsidRPr="000527BA" w:rsidRDefault="0041037A">
      <w:pPr>
        <w:pStyle w:val="Examplebody"/>
        <w:rPr>
          <w:rStyle w:val="Cardexample1"/>
        </w:rPr>
      </w:pPr>
      <w:r w:rsidRPr="000527BA">
        <w:rPr>
          <w:rStyle w:val="Cardexample1"/>
        </w:rPr>
        <w:t>Br 11   qdt_br11.npt</w:t>
      </w:r>
    </w:p>
    <w:p w14:paraId="0A02B024" w14:textId="77777777" w:rsidR="0041037A" w:rsidRPr="000527BA" w:rsidRDefault="0041037A">
      <w:pPr>
        <w:pStyle w:val="Examplebody"/>
        <w:rPr>
          <w:rStyle w:val="Cardexample1"/>
        </w:rPr>
      </w:pPr>
      <w:r w:rsidRPr="000527BA">
        <w:rPr>
          <w:rStyle w:val="Cardexample1"/>
        </w:rPr>
        <w:t xml:space="preserve">Br 12   qdt_br12.npt  </w:t>
      </w:r>
    </w:p>
    <w:p w14:paraId="242C1E49" w14:textId="77777777" w:rsidR="0041037A" w:rsidRPr="000527BA" w:rsidRDefault="0041037A">
      <w:pPr>
        <w:pStyle w:val="Examplebody"/>
        <w:rPr>
          <w:rStyle w:val="Cardexample1"/>
        </w:rPr>
      </w:pPr>
    </w:p>
    <w:p w14:paraId="4B929BC1" w14:textId="77777777" w:rsidR="0041037A" w:rsidRPr="000527BA" w:rsidRDefault="0041037A">
      <w:pPr>
        <w:pStyle w:val="Examplebody"/>
        <w:rPr>
          <w:rStyle w:val="Cardexample1"/>
        </w:rPr>
      </w:pPr>
      <w:r w:rsidRPr="000527BA">
        <w:rPr>
          <w:rStyle w:val="Cardexample1"/>
        </w:rPr>
        <w:t>TDT FILE...............................TDTFN....................................</w:t>
      </w:r>
    </w:p>
    <w:p w14:paraId="526E0EA8" w14:textId="77777777" w:rsidR="0041037A" w:rsidRPr="000527BA" w:rsidRDefault="0041037A">
      <w:pPr>
        <w:pStyle w:val="Examplebody"/>
        <w:rPr>
          <w:rStyle w:val="Cardexample1"/>
        </w:rPr>
      </w:pPr>
      <w:r w:rsidRPr="000527BA">
        <w:rPr>
          <w:rStyle w:val="Cardexample1"/>
        </w:rPr>
        <w:t>Br 1    tdt_br1.npt</w:t>
      </w:r>
    </w:p>
    <w:p w14:paraId="6335312D" w14:textId="77777777" w:rsidR="0041037A" w:rsidRPr="000527BA" w:rsidRDefault="0041037A">
      <w:pPr>
        <w:pStyle w:val="Examplebody"/>
        <w:rPr>
          <w:rStyle w:val="Cardexample1"/>
        </w:rPr>
      </w:pPr>
      <w:r w:rsidRPr="000527BA">
        <w:rPr>
          <w:rStyle w:val="Cardexample1"/>
        </w:rPr>
        <w:t>Br 2    tdt_br2.npt</w:t>
      </w:r>
    </w:p>
    <w:p w14:paraId="0AAC65A4" w14:textId="77777777" w:rsidR="0041037A" w:rsidRPr="000527BA" w:rsidRDefault="0041037A">
      <w:pPr>
        <w:pStyle w:val="Examplebody"/>
        <w:rPr>
          <w:rStyle w:val="Cardexample1"/>
        </w:rPr>
      </w:pPr>
      <w:r w:rsidRPr="000527BA">
        <w:rPr>
          <w:rStyle w:val="Cardexample1"/>
        </w:rPr>
        <w:t>Br 3    tdt_br3.npt</w:t>
      </w:r>
    </w:p>
    <w:p w14:paraId="12C3F356" w14:textId="77777777" w:rsidR="0041037A" w:rsidRPr="000527BA" w:rsidRDefault="0041037A">
      <w:pPr>
        <w:pStyle w:val="Examplebody"/>
        <w:rPr>
          <w:rStyle w:val="Cardexample1"/>
        </w:rPr>
      </w:pPr>
      <w:r w:rsidRPr="000527BA">
        <w:rPr>
          <w:rStyle w:val="Cardexample1"/>
        </w:rPr>
        <w:t>Br 4    tdt_br4.npt</w:t>
      </w:r>
    </w:p>
    <w:p w14:paraId="025AEAE9" w14:textId="77777777" w:rsidR="0041037A" w:rsidRPr="000527BA" w:rsidRDefault="0041037A">
      <w:pPr>
        <w:pStyle w:val="Examplebody"/>
        <w:rPr>
          <w:rStyle w:val="Cardexample1"/>
        </w:rPr>
      </w:pPr>
      <w:r w:rsidRPr="000527BA">
        <w:rPr>
          <w:rStyle w:val="Cardexample1"/>
        </w:rPr>
        <w:t>Br 5    tdt_br5.npt</w:t>
      </w:r>
    </w:p>
    <w:p w14:paraId="74F296C0" w14:textId="77777777" w:rsidR="0041037A" w:rsidRPr="000527BA" w:rsidRDefault="0041037A">
      <w:pPr>
        <w:pStyle w:val="Examplebody"/>
        <w:rPr>
          <w:rStyle w:val="Cardexample1"/>
        </w:rPr>
      </w:pPr>
      <w:r w:rsidRPr="000527BA">
        <w:rPr>
          <w:rStyle w:val="Cardexample1"/>
        </w:rPr>
        <w:t>Br 6    tdt_br6.npt</w:t>
      </w:r>
    </w:p>
    <w:p w14:paraId="198E471B" w14:textId="77777777" w:rsidR="0041037A" w:rsidRPr="000527BA" w:rsidRDefault="0041037A">
      <w:pPr>
        <w:pStyle w:val="Examplebody"/>
        <w:rPr>
          <w:rStyle w:val="Cardexample1"/>
        </w:rPr>
      </w:pPr>
      <w:r w:rsidRPr="000527BA">
        <w:rPr>
          <w:rStyle w:val="Cardexample1"/>
        </w:rPr>
        <w:t>Br 7    tdt_br7.npt</w:t>
      </w:r>
    </w:p>
    <w:p w14:paraId="024A8AE3" w14:textId="77777777" w:rsidR="0041037A" w:rsidRPr="000527BA" w:rsidRDefault="0041037A">
      <w:pPr>
        <w:pStyle w:val="Examplebody"/>
        <w:rPr>
          <w:rStyle w:val="Cardexample1"/>
        </w:rPr>
      </w:pPr>
      <w:r w:rsidRPr="000527BA">
        <w:rPr>
          <w:rStyle w:val="Cardexample1"/>
        </w:rPr>
        <w:t>Br 8    tdt_br8.npt</w:t>
      </w:r>
    </w:p>
    <w:p w14:paraId="00BEE329" w14:textId="77777777" w:rsidR="0041037A" w:rsidRPr="000527BA" w:rsidRDefault="0041037A">
      <w:pPr>
        <w:pStyle w:val="Examplebody"/>
        <w:rPr>
          <w:rStyle w:val="Cardexample1"/>
        </w:rPr>
      </w:pPr>
      <w:r w:rsidRPr="000527BA">
        <w:rPr>
          <w:rStyle w:val="Cardexample1"/>
        </w:rPr>
        <w:t>Br 9    tdt_br9.npt</w:t>
      </w:r>
    </w:p>
    <w:p w14:paraId="361D5452" w14:textId="77777777" w:rsidR="0041037A" w:rsidRPr="000527BA" w:rsidRDefault="0041037A">
      <w:pPr>
        <w:pStyle w:val="Examplebody"/>
        <w:rPr>
          <w:rStyle w:val="Cardexample1"/>
        </w:rPr>
      </w:pPr>
      <w:r w:rsidRPr="000527BA">
        <w:rPr>
          <w:rStyle w:val="Cardexample1"/>
        </w:rPr>
        <w:t>Br 10   tdt_br10.npt</w:t>
      </w:r>
    </w:p>
    <w:p w14:paraId="1E388FA6" w14:textId="77777777" w:rsidR="0041037A" w:rsidRPr="000527BA" w:rsidRDefault="0041037A">
      <w:pPr>
        <w:pStyle w:val="Examplebody"/>
        <w:rPr>
          <w:rStyle w:val="Cardexample1"/>
        </w:rPr>
      </w:pPr>
      <w:r w:rsidRPr="000527BA">
        <w:rPr>
          <w:rStyle w:val="Cardexample1"/>
        </w:rPr>
        <w:t>Br 11   tdt_br11.npt</w:t>
      </w:r>
    </w:p>
    <w:p w14:paraId="7AEB8D12" w14:textId="77777777" w:rsidR="0041037A" w:rsidRPr="000527BA" w:rsidRDefault="0041037A">
      <w:pPr>
        <w:pStyle w:val="Examplebody"/>
        <w:rPr>
          <w:rStyle w:val="Cardexample1"/>
        </w:rPr>
      </w:pPr>
      <w:r w:rsidRPr="000527BA">
        <w:rPr>
          <w:rStyle w:val="Cardexample1"/>
        </w:rPr>
        <w:t>Br 12   tdt_br12.npt</w:t>
      </w:r>
    </w:p>
    <w:p w14:paraId="398FED77" w14:textId="77777777" w:rsidR="0041037A" w:rsidRPr="000527BA" w:rsidRDefault="0041037A">
      <w:pPr>
        <w:pStyle w:val="Examplebody"/>
        <w:rPr>
          <w:rStyle w:val="Cardexample1"/>
        </w:rPr>
      </w:pPr>
    </w:p>
    <w:p w14:paraId="6195C6DE" w14:textId="77777777" w:rsidR="0041037A" w:rsidRPr="000527BA" w:rsidRDefault="0041037A">
      <w:pPr>
        <w:pStyle w:val="Examplebody"/>
        <w:rPr>
          <w:rStyle w:val="Cardexample1"/>
        </w:rPr>
      </w:pPr>
      <w:r w:rsidRPr="000527BA">
        <w:rPr>
          <w:rStyle w:val="Cardexample1"/>
        </w:rPr>
        <w:t>CDT FILE...............................CDTFN....................................</w:t>
      </w:r>
    </w:p>
    <w:p w14:paraId="49FB2E48" w14:textId="77777777" w:rsidR="0041037A" w:rsidRPr="000527BA" w:rsidRDefault="0041037A">
      <w:pPr>
        <w:pStyle w:val="Examplebody"/>
        <w:rPr>
          <w:rStyle w:val="Cardexample1"/>
        </w:rPr>
      </w:pPr>
      <w:r w:rsidRPr="000527BA">
        <w:rPr>
          <w:rStyle w:val="Cardexample1"/>
        </w:rPr>
        <w:t>Br 1    cdt_br1.npt</w:t>
      </w:r>
    </w:p>
    <w:p w14:paraId="442B4EC2" w14:textId="77777777" w:rsidR="0041037A" w:rsidRPr="000527BA" w:rsidRDefault="0041037A">
      <w:pPr>
        <w:pStyle w:val="Examplebody"/>
        <w:rPr>
          <w:rStyle w:val="Cardexample1"/>
        </w:rPr>
      </w:pPr>
      <w:r w:rsidRPr="000527BA">
        <w:rPr>
          <w:rStyle w:val="Cardexample1"/>
        </w:rPr>
        <w:t>Br 2    cdt_br2.npt</w:t>
      </w:r>
    </w:p>
    <w:p w14:paraId="4C7930B5" w14:textId="77777777" w:rsidR="0041037A" w:rsidRPr="000527BA" w:rsidRDefault="0041037A">
      <w:pPr>
        <w:pStyle w:val="Examplebody"/>
        <w:rPr>
          <w:rStyle w:val="Cardexample1"/>
        </w:rPr>
      </w:pPr>
      <w:r w:rsidRPr="000527BA">
        <w:rPr>
          <w:rStyle w:val="Cardexample1"/>
        </w:rPr>
        <w:t>Br 3    cdt_br3.npt</w:t>
      </w:r>
    </w:p>
    <w:p w14:paraId="604E6D7D" w14:textId="77777777" w:rsidR="0041037A" w:rsidRPr="000527BA" w:rsidRDefault="0041037A">
      <w:pPr>
        <w:pStyle w:val="Examplebody"/>
        <w:rPr>
          <w:rStyle w:val="Cardexample1"/>
        </w:rPr>
      </w:pPr>
      <w:r w:rsidRPr="000527BA">
        <w:rPr>
          <w:rStyle w:val="Cardexample1"/>
        </w:rPr>
        <w:t>Br 4    cdt_br4.npt</w:t>
      </w:r>
    </w:p>
    <w:p w14:paraId="3BCB372B" w14:textId="77777777" w:rsidR="0041037A" w:rsidRPr="000527BA" w:rsidRDefault="0041037A">
      <w:pPr>
        <w:pStyle w:val="Examplebody"/>
        <w:rPr>
          <w:rStyle w:val="Cardexample1"/>
        </w:rPr>
      </w:pPr>
      <w:r w:rsidRPr="000527BA">
        <w:rPr>
          <w:rStyle w:val="Cardexample1"/>
        </w:rPr>
        <w:t xml:space="preserve">Br 5    cdt_br5.npt             </w:t>
      </w:r>
    </w:p>
    <w:p w14:paraId="7E102F87" w14:textId="77777777" w:rsidR="0041037A" w:rsidRPr="000527BA" w:rsidRDefault="0041037A">
      <w:pPr>
        <w:pStyle w:val="Examplebody"/>
        <w:rPr>
          <w:rStyle w:val="Cardexample1"/>
        </w:rPr>
      </w:pPr>
      <w:r w:rsidRPr="000527BA">
        <w:rPr>
          <w:rStyle w:val="Cardexample1"/>
        </w:rPr>
        <w:t xml:space="preserve">Br 6    cdt_br6.npt        </w:t>
      </w:r>
    </w:p>
    <w:p w14:paraId="4DFC561D" w14:textId="77777777" w:rsidR="0041037A" w:rsidRPr="000527BA" w:rsidRDefault="0041037A">
      <w:pPr>
        <w:pStyle w:val="Examplebody"/>
        <w:rPr>
          <w:rStyle w:val="Cardexample1"/>
        </w:rPr>
      </w:pPr>
      <w:r w:rsidRPr="000527BA">
        <w:rPr>
          <w:rStyle w:val="Cardexample1"/>
        </w:rPr>
        <w:t xml:space="preserve">Br 7    cdt_br7.npt       </w:t>
      </w:r>
    </w:p>
    <w:p w14:paraId="64806AFA" w14:textId="77777777" w:rsidR="0041037A" w:rsidRPr="000527BA" w:rsidRDefault="0041037A">
      <w:pPr>
        <w:pStyle w:val="Examplebody"/>
        <w:rPr>
          <w:rStyle w:val="Cardexample1"/>
        </w:rPr>
      </w:pPr>
      <w:r w:rsidRPr="000527BA">
        <w:rPr>
          <w:rStyle w:val="Cardexample1"/>
        </w:rPr>
        <w:t>Br 8    cdt_br8.npt</w:t>
      </w:r>
    </w:p>
    <w:p w14:paraId="2D94EDDC" w14:textId="77777777" w:rsidR="0041037A" w:rsidRPr="000527BA" w:rsidRDefault="0041037A">
      <w:pPr>
        <w:pStyle w:val="Examplebody"/>
        <w:rPr>
          <w:rStyle w:val="Cardexample1"/>
        </w:rPr>
      </w:pPr>
      <w:r w:rsidRPr="000527BA">
        <w:rPr>
          <w:rStyle w:val="Cardexample1"/>
        </w:rPr>
        <w:t xml:space="preserve">Br 9    cdt_br9.npt             </w:t>
      </w:r>
    </w:p>
    <w:p w14:paraId="4575E01F" w14:textId="77777777" w:rsidR="0041037A" w:rsidRPr="000527BA" w:rsidRDefault="0041037A">
      <w:pPr>
        <w:pStyle w:val="Examplebody"/>
        <w:rPr>
          <w:rStyle w:val="Cardexample1"/>
        </w:rPr>
      </w:pPr>
      <w:r w:rsidRPr="000527BA">
        <w:rPr>
          <w:rStyle w:val="Cardexample1"/>
        </w:rPr>
        <w:lastRenderedPageBreak/>
        <w:t xml:space="preserve">Br 10   cdt_br10.npt     </w:t>
      </w:r>
    </w:p>
    <w:p w14:paraId="5623DEE0" w14:textId="77777777" w:rsidR="0041037A" w:rsidRPr="000527BA" w:rsidRDefault="0041037A">
      <w:pPr>
        <w:pStyle w:val="Examplebody"/>
        <w:rPr>
          <w:rStyle w:val="Cardexample1"/>
        </w:rPr>
      </w:pPr>
      <w:r w:rsidRPr="000527BA">
        <w:rPr>
          <w:rStyle w:val="Cardexample1"/>
        </w:rPr>
        <w:t xml:space="preserve">Br 11   cdt_br11.npt       </w:t>
      </w:r>
    </w:p>
    <w:p w14:paraId="392A1A82" w14:textId="77777777" w:rsidR="0041037A" w:rsidRPr="000527BA" w:rsidRDefault="0041037A">
      <w:pPr>
        <w:pStyle w:val="Examplebody"/>
        <w:rPr>
          <w:rStyle w:val="Cardexample1"/>
        </w:rPr>
      </w:pPr>
      <w:r w:rsidRPr="000527BA">
        <w:rPr>
          <w:rStyle w:val="Cardexample1"/>
        </w:rPr>
        <w:t xml:space="preserve">Br 12   cdt_br12.npt </w:t>
      </w:r>
    </w:p>
    <w:p w14:paraId="1F47AC9E" w14:textId="77777777" w:rsidR="0041037A" w:rsidRPr="000527BA" w:rsidRDefault="0041037A">
      <w:pPr>
        <w:pStyle w:val="Examplebody"/>
        <w:rPr>
          <w:rStyle w:val="Cardexample1"/>
        </w:rPr>
      </w:pPr>
    </w:p>
    <w:p w14:paraId="1BB5F681" w14:textId="77777777" w:rsidR="0041037A" w:rsidRPr="000527BA" w:rsidRDefault="0041037A">
      <w:pPr>
        <w:pStyle w:val="Examplebody"/>
        <w:rPr>
          <w:rStyle w:val="Cardexample1"/>
        </w:rPr>
      </w:pPr>
      <w:r w:rsidRPr="000527BA">
        <w:rPr>
          <w:rStyle w:val="Cardexample1"/>
        </w:rPr>
        <w:t>PRE FILE...............................PREFN....................................</w:t>
      </w:r>
    </w:p>
    <w:p w14:paraId="2EBE62D2" w14:textId="77777777" w:rsidR="0041037A" w:rsidRPr="000527BA" w:rsidRDefault="0041037A">
      <w:pPr>
        <w:pStyle w:val="Examplebody"/>
        <w:rPr>
          <w:rStyle w:val="Cardexample1"/>
        </w:rPr>
      </w:pPr>
      <w:r w:rsidRPr="000527BA">
        <w:rPr>
          <w:rStyle w:val="Cardexample1"/>
        </w:rPr>
        <w:t>Br 1    pre_br1.npt - not used</w:t>
      </w:r>
    </w:p>
    <w:p w14:paraId="58E1CF5B" w14:textId="77777777" w:rsidR="0041037A" w:rsidRPr="000527BA" w:rsidRDefault="0041037A">
      <w:pPr>
        <w:pStyle w:val="Examplebody"/>
        <w:rPr>
          <w:rStyle w:val="Cardexample1"/>
        </w:rPr>
      </w:pPr>
      <w:r w:rsidRPr="000527BA">
        <w:rPr>
          <w:rStyle w:val="Cardexample1"/>
        </w:rPr>
        <w:t>Br 2    pre_br2.npt - not used</w:t>
      </w:r>
    </w:p>
    <w:p w14:paraId="69DCB152" w14:textId="77777777" w:rsidR="0041037A" w:rsidRPr="000527BA" w:rsidRDefault="0041037A">
      <w:pPr>
        <w:pStyle w:val="Examplebody"/>
        <w:rPr>
          <w:rStyle w:val="Cardexample1"/>
        </w:rPr>
      </w:pPr>
      <w:r w:rsidRPr="000527BA">
        <w:rPr>
          <w:rStyle w:val="Cardexample1"/>
        </w:rPr>
        <w:t>Br 3    pre_br3.npt - not used</w:t>
      </w:r>
    </w:p>
    <w:p w14:paraId="528B79C5" w14:textId="77777777" w:rsidR="0041037A" w:rsidRPr="000527BA" w:rsidRDefault="0041037A">
      <w:pPr>
        <w:pStyle w:val="Examplebody"/>
        <w:rPr>
          <w:rStyle w:val="Cardexample1"/>
        </w:rPr>
      </w:pPr>
      <w:r w:rsidRPr="000527BA">
        <w:rPr>
          <w:rStyle w:val="Cardexample1"/>
        </w:rPr>
        <w:t>Br 4    pre_br4.npt - not used</w:t>
      </w:r>
    </w:p>
    <w:p w14:paraId="4BCB5262" w14:textId="77777777" w:rsidR="0041037A" w:rsidRPr="000527BA" w:rsidRDefault="0041037A">
      <w:pPr>
        <w:pStyle w:val="Examplebody"/>
        <w:rPr>
          <w:rStyle w:val="Cardexample1"/>
        </w:rPr>
      </w:pPr>
      <w:r w:rsidRPr="000527BA">
        <w:rPr>
          <w:rStyle w:val="Cardexample1"/>
        </w:rPr>
        <w:t>Br 5    pre_br5.npt - not used</w:t>
      </w:r>
    </w:p>
    <w:p w14:paraId="52244EF2" w14:textId="77777777" w:rsidR="0041037A" w:rsidRPr="000527BA" w:rsidRDefault="0041037A">
      <w:pPr>
        <w:pStyle w:val="Examplebody"/>
        <w:rPr>
          <w:rStyle w:val="Cardexample1"/>
        </w:rPr>
      </w:pPr>
      <w:r w:rsidRPr="000527BA">
        <w:rPr>
          <w:rStyle w:val="Cardexample1"/>
        </w:rPr>
        <w:t>Br 6    pre_br6.npt - not used</w:t>
      </w:r>
    </w:p>
    <w:p w14:paraId="55F56F7B" w14:textId="77777777" w:rsidR="0041037A" w:rsidRPr="000527BA" w:rsidRDefault="0041037A">
      <w:pPr>
        <w:pStyle w:val="Examplebody"/>
        <w:rPr>
          <w:rStyle w:val="Cardexample1"/>
        </w:rPr>
      </w:pPr>
      <w:r w:rsidRPr="000527BA">
        <w:rPr>
          <w:rStyle w:val="Cardexample1"/>
        </w:rPr>
        <w:t>Br 7    pre_br7.npt - not used</w:t>
      </w:r>
    </w:p>
    <w:p w14:paraId="43C2AC28" w14:textId="77777777" w:rsidR="0041037A" w:rsidRPr="000527BA" w:rsidRDefault="0041037A">
      <w:pPr>
        <w:pStyle w:val="Examplebody"/>
        <w:rPr>
          <w:rStyle w:val="Cardexample1"/>
        </w:rPr>
      </w:pPr>
      <w:r w:rsidRPr="000527BA">
        <w:rPr>
          <w:rStyle w:val="Cardexample1"/>
        </w:rPr>
        <w:t>Br 8    pre_br8.npt - not used</w:t>
      </w:r>
    </w:p>
    <w:p w14:paraId="1E5358A5" w14:textId="77777777" w:rsidR="0041037A" w:rsidRPr="000527BA" w:rsidRDefault="0041037A">
      <w:pPr>
        <w:pStyle w:val="Examplebody"/>
        <w:rPr>
          <w:rStyle w:val="Cardexample1"/>
        </w:rPr>
      </w:pPr>
      <w:r w:rsidRPr="000527BA">
        <w:rPr>
          <w:rStyle w:val="Cardexample1"/>
        </w:rPr>
        <w:t>Br 9    pre_br9.npt - not used</w:t>
      </w:r>
    </w:p>
    <w:p w14:paraId="7E7C6ACF" w14:textId="77777777" w:rsidR="0041037A" w:rsidRPr="000527BA" w:rsidRDefault="0041037A">
      <w:pPr>
        <w:pStyle w:val="Examplebody"/>
        <w:rPr>
          <w:rStyle w:val="Cardexample1"/>
        </w:rPr>
      </w:pPr>
      <w:r w:rsidRPr="000527BA">
        <w:rPr>
          <w:rStyle w:val="Cardexample1"/>
        </w:rPr>
        <w:t>Br 10   pre_br10.npt - not used</w:t>
      </w:r>
    </w:p>
    <w:p w14:paraId="061A823C" w14:textId="77777777" w:rsidR="0041037A" w:rsidRPr="000527BA" w:rsidRDefault="0041037A">
      <w:pPr>
        <w:pStyle w:val="Examplebody"/>
        <w:rPr>
          <w:rStyle w:val="Cardexample1"/>
        </w:rPr>
      </w:pPr>
      <w:r w:rsidRPr="000527BA">
        <w:rPr>
          <w:rStyle w:val="Cardexample1"/>
        </w:rPr>
        <w:t>Br 11   pre_br11.npt - not used</w:t>
      </w:r>
    </w:p>
    <w:p w14:paraId="4202F52A" w14:textId="77777777" w:rsidR="0041037A" w:rsidRPr="000527BA" w:rsidRDefault="0041037A">
      <w:pPr>
        <w:pStyle w:val="Examplebody"/>
        <w:rPr>
          <w:rStyle w:val="Cardexample1"/>
        </w:rPr>
      </w:pPr>
      <w:r w:rsidRPr="000527BA">
        <w:rPr>
          <w:rStyle w:val="Cardexample1"/>
        </w:rPr>
        <w:t>Br 12   pre_br12.npt - not used</w:t>
      </w:r>
    </w:p>
    <w:p w14:paraId="06841D09" w14:textId="77777777" w:rsidR="0041037A" w:rsidRPr="000527BA" w:rsidRDefault="0041037A">
      <w:pPr>
        <w:pStyle w:val="Examplebody"/>
        <w:rPr>
          <w:rStyle w:val="Cardexample1"/>
        </w:rPr>
      </w:pPr>
    </w:p>
    <w:p w14:paraId="155A8E68" w14:textId="77777777" w:rsidR="0041037A" w:rsidRPr="000527BA" w:rsidRDefault="0041037A">
      <w:pPr>
        <w:pStyle w:val="Examplebody"/>
        <w:keepNext/>
        <w:rPr>
          <w:rStyle w:val="Cardexample1"/>
        </w:rPr>
      </w:pPr>
      <w:r w:rsidRPr="000527BA">
        <w:rPr>
          <w:rStyle w:val="Cardexample1"/>
        </w:rPr>
        <w:t>TPR FILE...............................TPRFN....................................</w:t>
      </w:r>
    </w:p>
    <w:p w14:paraId="4E15DEBB" w14:textId="77777777" w:rsidR="0041037A" w:rsidRPr="000527BA" w:rsidRDefault="0041037A">
      <w:pPr>
        <w:pStyle w:val="Examplebody"/>
        <w:keepNext/>
        <w:rPr>
          <w:rStyle w:val="Cardexample1"/>
        </w:rPr>
      </w:pPr>
      <w:r w:rsidRPr="000527BA">
        <w:rPr>
          <w:rStyle w:val="Cardexample1"/>
        </w:rPr>
        <w:t>Br 1    tpr_br1.npt - not used</w:t>
      </w:r>
    </w:p>
    <w:p w14:paraId="380E998E" w14:textId="77777777" w:rsidR="0041037A" w:rsidRPr="000527BA" w:rsidRDefault="0041037A">
      <w:pPr>
        <w:pStyle w:val="Examplebody"/>
        <w:keepNext/>
        <w:rPr>
          <w:rStyle w:val="Cardexample1"/>
        </w:rPr>
      </w:pPr>
      <w:r w:rsidRPr="000527BA">
        <w:rPr>
          <w:rStyle w:val="Cardexample1"/>
        </w:rPr>
        <w:t>Br 2    tpr_br2.npt - not used</w:t>
      </w:r>
    </w:p>
    <w:p w14:paraId="2325AC76" w14:textId="77777777" w:rsidR="0041037A" w:rsidRPr="000527BA" w:rsidRDefault="0041037A">
      <w:pPr>
        <w:pStyle w:val="Examplebody"/>
        <w:keepNext/>
        <w:rPr>
          <w:rStyle w:val="Cardexample1"/>
        </w:rPr>
      </w:pPr>
      <w:r w:rsidRPr="000527BA">
        <w:rPr>
          <w:rStyle w:val="Cardexample1"/>
        </w:rPr>
        <w:t>Br 3    tpr_br3.npt - not used</w:t>
      </w:r>
    </w:p>
    <w:p w14:paraId="7755F677" w14:textId="77777777" w:rsidR="0041037A" w:rsidRPr="000527BA" w:rsidRDefault="0041037A">
      <w:pPr>
        <w:pStyle w:val="Examplebody"/>
        <w:keepNext/>
        <w:rPr>
          <w:rStyle w:val="Cardexample1"/>
        </w:rPr>
      </w:pPr>
      <w:r w:rsidRPr="000527BA">
        <w:rPr>
          <w:rStyle w:val="Cardexample1"/>
        </w:rPr>
        <w:t>Br 4    tpr_br4.npt - not used</w:t>
      </w:r>
    </w:p>
    <w:p w14:paraId="37DD3E00" w14:textId="77777777" w:rsidR="0041037A" w:rsidRPr="000527BA" w:rsidRDefault="0041037A">
      <w:pPr>
        <w:pStyle w:val="Examplebody"/>
        <w:keepNext/>
        <w:rPr>
          <w:rStyle w:val="Cardexample1"/>
        </w:rPr>
      </w:pPr>
      <w:r w:rsidRPr="000527BA">
        <w:rPr>
          <w:rStyle w:val="Cardexample1"/>
        </w:rPr>
        <w:t>Br 5    tpr_br5.npt - not used</w:t>
      </w:r>
    </w:p>
    <w:p w14:paraId="3DA048C3" w14:textId="77777777" w:rsidR="0041037A" w:rsidRPr="000527BA" w:rsidRDefault="0041037A">
      <w:pPr>
        <w:pStyle w:val="Examplebody"/>
        <w:keepNext/>
        <w:rPr>
          <w:rStyle w:val="Cardexample1"/>
        </w:rPr>
      </w:pPr>
      <w:r w:rsidRPr="000527BA">
        <w:rPr>
          <w:rStyle w:val="Cardexample1"/>
        </w:rPr>
        <w:t>Br 6    tpr_br6.npt - not used</w:t>
      </w:r>
    </w:p>
    <w:p w14:paraId="4914349C" w14:textId="77777777" w:rsidR="0041037A" w:rsidRPr="000527BA" w:rsidRDefault="0041037A">
      <w:pPr>
        <w:pStyle w:val="Examplebody"/>
        <w:keepNext/>
        <w:rPr>
          <w:rStyle w:val="Cardexample1"/>
        </w:rPr>
      </w:pPr>
      <w:r w:rsidRPr="000527BA">
        <w:rPr>
          <w:rStyle w:val="Cardexample1"/>
        </w:rPr>
        <w:t>Br 7    tpr_br7.npt - not used</w:t>
      </w:r>
    </w:p>
    <w:p w14:paraId="2733215C" w14:textId="77777777" w:rsidR="0041037A" w:rsidRPr="000527BA" w:rsidRDefault="0041037A">
      <w:pPr>
        <w:pStyle w:val="Examplebody"/>
        <w:keepNext/>
        <w:rPr>
          <w:rStyle w:val="Cardexample1"/>
        </w:rPr>
      </w:pPr>
      <w:r w:rsidRPr="000527BA">
        <w:rPr>
          <w:rStyle w:val="Cardexample1"/>
        </w:rPr>
        <w:t>Br 8    tpr_br8.npt - not used</w:t>
      </w:r>
    </w:p>
    <w:p w14:paraId="6F939458" w14:textId="77777777" w:rsidR="0041037A" w:rsidRPr="000527BA" w:rsidRDefault="0041037A">
      <w:pPr>
        <w:pStyle w:val="Examplebody"/>
        <w:keepNext/>
        <w:rPr>
          <w:rStyle w:val="Cardexample1"/>
        </w:rPr>
      </w:pPr>
      <w:r w:rsidRPr="000527BA">
        <w:rPr>
          <w:rStyle w:val="Cardexample1"/>
        </w:rPr>
        <w:t>Br 9    tpr_br9.npt - not used</w:t>
      </w:r>
    </w:p>
    <w:p w14:paraId="0BAEF094" w14:textId="77777777" w:rsidR="0041037A" w:rsidRPr="000527BA" w:rsidRDefault="0041037A">
      <w:pPr>
        <w:pStyle w:val="Examplebody"/>
        <w:keepNext/>
        <w:rPr>
          <w:rStyle w:val="Cardexample1"/>
        </w:rPr>
      </w:pPr>
      <w:r w:rsidRPr="000527BA">
        <w:rPr>
          <w:rStyle w:val="Cardexample1"/>
        </w:rPr>
        <w:t>Br 10   tpr_br10.npt - not used</w:t>
      </w:r>
    </w:p>
    <w:p w14:paraId="515013F0" w14:textId="77777777" w:rsidR="0041037A" w:rsidRPr="000527BA" w:rsidRDefault="0041037A">
      <w:pPr>
        <w:pStyle w:val="Examplebody"/>
        <w:keepNext/>
        <w:rPr>
          <w:rStyle w:val="Cardexample1"/>
        </w:rPr>
      </w:pPr>
      <w:r w:rsidRPr="000527BA">
        <w:rPr>
          <w:rStyle w:val="Cardexample1"/>
        </w:rPr>
        <w:t>Br 11   tpr_br11.npt - not used</w:t>
      </w:r>
    </w:p>
    <w:p w14:paraId="0819C48B" w14:textId="77777777" w:rsidR="0041037A" w:rsidRPr="000527BA" w:rsidRDefault="0041037A">
      <w:pPr>
        <w:pStyle w:val="Examplebody"/>
        <w:keepNext/>
        <w:rPr>
          <w:rStyle w:val="Cardexample1"/>
        </w:rPr>
      </w:pPr>
      <w:r w:rsidRPr="000527BA">
        <w:rPr>
          <w:rStyle w:val="Cardexample1"/>
        </w:rPr>
        <w:t>Br 12   tpr_br12.npt - not used</w:t>
      </w:r>
    </w:p>
    <w:p w14:paraId="5F95C09E" w14:textId="77777777" w:rsidR="0041037A" w:rsidRPr="000527BA" w:rsidRDefault="0041037A">
      <w:pPr>
        <w:pStyle w:val="Examplebody"/>
        <w:rPr>
          <w:rStyle w:val="Cardexample1"/>
        </w:rPr>
      </w:pPr>
    </w:p>
    <w:p w14:paraId="0F0B491D" w14:textId="77777777" w:rsidR="0041037A" w:rsidRPr="000527BA" w:rsidRDefault="0041037A">
      <w:pPr>
        <w:pStyle w:val="Examplebody"/>
        <w:rPr>
          <w:rStyle w:val="Cardexample1"/>
        </w:rPr>
      </w:pPr>
      <w:r w:rsidRPr="000527BA">
        <w:rPr>
          <w:rStyle w:val="Cardexample1"/>
        </w:rPr>
        <w:t>CPR FILE...............................CPRFN....................................</w:t>
      </w:r>
    </w:p>
    <w:p w14:paraId="3F009D99" w14:textId="77777777" w:rsidR="0041037A" w:rsidRPr="000527BA" w:rsidRDefault="0041037A">
      <w:pPr>
        <w:pStyle w:val="Examplebody"/>
        <w:rPr>
          <w:rStyle w:val="Cardexample1"/>
        </w:rPr>
      </w:pPr>
      <w:r w:rsidRPr="000527BA">
        <w:rPr>
          <w:rStyle w:val="Cardexample1"/>
        </w:rPr>
        <w:t>Br 1    cpr_br1.npt - not used</w:t>
      </w:r>
    </w:p>
    <w:p w14:paraId="15AADC0A" w14:textId="77777777" w:rsidR="0041037A" w:rsidRPr="000527BA" w:rsidRDefault="0041037A">
      <w:pPr>
        <w:pStyle w:val="Examplebody"/>
        <w:rPr>
          <w:rStyle w:val="Cardexample1"/>
        </w:rPr>
      </w:pPr>
      <w:r w:rsidRPr="000527BA">
        <w:rPr>
          <w:rStyle w:val="Cardexample1"/>
        </w:rPr>
        <w:t>Br 2    cpr_br2.npt - not used</w:t>
      </w:r>
    </w:p>
    <w:p w14:paraId="56C81CDC" w14:textId="77777777" w:rsidR="0041037A" w:rsidRPr="000527BA" w:rsidRDefault="0041037A">
      <w:pPr>
        <w:pStyle w:val="Examplebody"/>
        <w:rPr>
          <w:rStyle w:val="Cardexample1"/>
        </w:rPr>
      </w:pPr>
      <w:r w:rsidRPr="000527BA">
        <w:rPr>
          <w:rStyle w:val="Cardexample1"/>
        </w:rPr>
        <w:t>Br 3    cpr_br3.npt - not used</w:t>
      </w:r>
    </w:p>
    <w:p w14:paraId="56080AB9" w14:textId="77777777" w:rsidR="0041037A" w:rsidRPr="000527BA" w:rsidRDefault="0041037A">
      <w:pPr>
        <w:pStyle w:val="Examplebody"/>
        <w:rPr>
          <w:rStyle w:val="Cardexample1"/>
        </w:rPr>
      </w:pPr>
      <w:r w:rsidRPr="000527BA">
        <w:rPr>
          <w:rStyle w:val="Cardexample1"/>
        </w:rPr>
        <w:t>Br 4    cpr_br4.npt - not used</w:t>
      </w:r>
    </w:p>
    <w:p w14:paraId="0D903D24" w14:textId="77777777" w:rsidR="0041037A" w:rsidRPr="000527BA" w:rsidRDefault="0041037A">
      <w:pPr>
        <w:pStyle w:val="Examplebody"/>
        <w:rPr>
          <w:rStyle w:val="Cardexample1"/>
        </w:rPr>
      </w:pPr>
      <w:r w:rsidRPr="000527BA">
        <w:rPr>
          <w:rStyle w:val="Cardexample1"/>
        </w:rPr>
        <w:t>Br 5    cpr_br5.npt - not used</w:t>
      </w:r>
    </w:p>
    <w:p w14:paraId="71865110" w14:textId="77777777" w:rsidR="0041037A" w:rsidRPr="000527BA" w:rsidRDefault="0041037A">
      <w:pPr>
        <w:pStyle w:val="Examplebody"/>
        <w:rPr>
          <w:rStyle w:val="Cardexample1"/>
        </w:rPr>
      </w:pPr>
      <w:r w:rsidRPr="000527BA">
        <w:rPr>
          <w:rStyle w:val="Cardexample1"/>
        </w:rPr>
        <w:t>Br 6    cpr_br6.npt - not used</w:t>
      </w:r>
    </w:p>
    <w:p w14:paraId="48E0BB7D" w14:textId="77777777" w:rsidR="0041037A" w:rsidRPr="000527BA" w:rsidRDefault="0041037A">
      <w:pPr>
        <w:pStyle w:val="Examplebody"/>
        <w:rPr>
          <w:rStyle w:val="Cardexample1"/>
        </w:rPr>
      </w:pPr>
      <w:r w:rsidRPr="000527BA">
        <w:rPr>
          <w:rStyle w:val="Cardexample1"/>
        </w:rPr>
        <w:t>Br 7    cpr_br7.npt - not used</w:t>
      </w:r>
    </w:p>
    <w:p w14:paraId="70857ACE" w14:textId="77777777" w:rsidR="0041037A" w:rsidRPr="000527BA" w:rsidRDefault="0041037A">
      <w:pPr>
        <w:pStyle w:val="Examplebody"/>
        <w:rPr>
          <w:rStyle w:val="Cardexample1"/>
        </w:rPr>
      </w:pPr>
      <w:r w:rsidRPr="000527BA">
        <w:rPr>
          <w:rStyle w:val="Cardexample1"/>
        </w:rPr>
        <w:t>Br 8    cpr_br8.npt - not used</w:t>
      </w:r>
    </w:p>
    <w:p w14:paraId="4BC52D37" w14:textId="77777777" w:rsidR="0041037A" w:rsidRPr="000527BA" w:rsidRDefault="0041037A">
      <w:pPr>
        <w:pStyle w:val="Examplebody"/>
        <w:rPr>
          <w:rStyle w:val="Cardexample1"/>
        </w:rPr>
      </w:pPr>
      <w:r w:rsidRPr="000527BA">
        <w:rPr>
          <w:rStyle w:val="Cardexample1"/>
        </w:rPr>
        <w:t>Br 9    cpr_br9.npt - not used</w:t>
      </w:r>
    </w:p>
    <w:p w14:paraId="666484E6" w14:textId="77777777" w:rsidR="0041037A" w:rsidRPr="000527BA" w:rsidRDefault="0041037A">
      <w:pPr>
        <w:pStyle w:val="Examplebody"/>
        <w:rPr>
          <w:rStyle w:val="Cardexample1"/>
        </w:rPr>
      </w:pPr>
      <w:r w:rsidRPr="000527BA">
        <w:rPr>
          <w:rStyle w:val="Cardexample1"/>
        </w:rPr>
        <w:t>Br 10   cpr_br10.npt - not used</w:t>
      </w:r>
    </w:p>
    <w:p w14:paraId="394B574D" w14:textId="77777777" w:rsidR="0041037A" w:rsidRPr="000527BA" w:rsidRDefault="0041037A">
      <w:pPr>
        <w:pStyle w:val="Examplebody"/>
        <w:rPr>
          <w:rStyle w:val="Cardexample1"/>
        </w:rPr>
      </w:pPr>
      <w:r w:rsidRPr="000527BA">
        <w:rPr>
          <w:rStyle w:val="Cardexample1"/>
        </w:rPr>
        <w:t>Br 11   cpr_br11.npt - not used</w:t>
      </w:r>
    </w:p>
    <w:p w14:paraId="1A610675" w14:textId="77777777" w:rsidR="0041037A" w:rsidRPr="000527BA" w:rsidRDefault="0041037A">
      <w:pPr>
        <w:pStyle w:val="Examplebody"/>
        <w:rPr>
          <w:rStyle w:val="Cardexample1"/>
        </w:rPr>
      </w:pPr>
      <w:r w:rsidRPr="000527BA">
        <w:rPr>
          <w:rStyle w:val="Cardexample1"/>
        </w:rPr>
        <w:t>Br 12   cpr_br12.npt - not used</w:t>
      </w:r>
    </w:p>
    <w:p w14:paraId="1741760C" w14:textId="77777777" w:rsidR="00B24100" w:rsidRPr="000527BA" w:rsidRDefault="00B24100" w:rsidP="00B24100">
      <w:pPr>
        <w:rPr>
          <w:rFonts w:ascii="Courier New" w:hAnsi="Courier New" w:cs="Courier New"/>
          <w:sz w:val="16"/>
          <w:szCs w:val="16"/>
        </w:rPr>
      </w:pPr>
    </w:p>
    <w:p w14:paraId="455A5F09" w14:textId="77777777" w:rsidR="0041037A" w:rsidRPr="000527BA" w:rsidRDefault="0041037A">
      <w:pPr>
        <w:pStyle w:val="Examplebody"/>
        <w:rPr>
          <w:rStyle w:val="Cardexample1"/>
        </w:rPr>
      </w:pPr>
      <w:r w:rsidRPr="000527BA">
        <w:rPr>
          <w:rStyle w:val="Cardexample1"/>
        </w:rPr>
        <w:t>EUH FILE...............................EUHFN....................................</w:t>
      </w:r>
    </w:p>
    <w:p w14:paraId="36FCAA58" w14:textId="77777777" w:rsidR="0041037A" w:rsidRPr="000527BA" w:rsidRDefault="0041037A">
      <w:pPr>
        <w:pStyle w:val="Examplebody"/>
        <w:rPr>
          <w:rStyle w:val="Cardexample1"/>
        </w:rPr>
      </w:pPr>
      <w:r w:rsidRPr="000527BA">
        <w:rPr>
          <w:rStyle w:val="Cardexample1"/>
        </w:rPr>
        <w:t>Br 1    euh_br1.npt – not used</w:t>
      </w:r>
    </w:p>
    <w:p w14:paraId="161FD627" w14:textId="77777777" w:rsidR="0041037A" w:rsidRPr="000527BA" w:rsidRDefault="0041037A">
      <w:pPr>
        <w:pStyle w:val="Examplebody"/>
        <w:rPr>
          <w:rStyle w:val="Cardexample1"/>
        </w:rPr>
      </w:pPr>
      <w:r w:rsidRPr="000527BA">
        <w:rPr>
          <w:rStyle w:val="Cardexample1"/>
        </w:rPr>
        <w:t>Br 2    euh_br2.npt – not used</w:t>
      </w:r>
    </w:p>
    <w:p w14:paraId="5E674406" w14:textId="77777777" w:rsidR="0041037A" w:rsidRPr="000527BA" w:rsidRDefault="0041037A">
      <w:pPr>
        <w:pStyle w:val="Examplebody"/>
        <w:rPr>
          <w:rStyle w:val="Cardexample1"/>
        </w:rPr>
      </w:pPr>
      <w:r w:rsidRPr="000527BA">
        <w:rPr>
          <w:rStyle w:val="Cardexample1"/>
        </w:rPr>
        <w:t>Br 3    euh_br3.npt – not used</w:t>
      </w:r>
    </w:p>
    <w:p w14:paraId="3AA97A50" w14:textId="77777777" w:rsidR="0041037A" w:rsidRPr="000527BA" w:rsidRDefault="0041037A">
      <w:pPr>
        <w:pStyle w:val="Examplebody"/>
        <w:rPr>
          <w:rStyle w:val="Cardexample1"/>
        </w:rPr>
      </w:pPr>
      <w:r w:rsidRPr="000527BA">
        <w:rPr>
          <w:rStyle w:val="Cardexample1"/>
        </w:rPr>
        <w:t>Br 4    euh_br4.npt – not used</w:t>
      </w:r>
    </w:p>
    <w:p w14:paraId="12C62AA1" w14:textId="77777777" w:rsidR="0041037A" w:rsidRPr="000527BA" w:rsidRDefault="0041037A">
      <w:pPr>
        <w:pStyle w:val="Examplebody"/>
        <w:rPr>
          <w:rStyle w:val="Cardexample1"/>
        </w:rPr>
      </w:pPr>
      <w:r w:rsidRPr="000527BA">
        <w:rPr>
          <w:rStyle w:val="Cardexample1"/>
        </w:rPr>
        <w:t>Br 5    euh_br5.npt – not used</w:t>
      </w:r>
    </w:p>
    <w:p w14:paraId="575E149D" w14:textId="77777777" w:rsidR="0041037A" w:rsidRPr="000527BA" w:rsidRDefault="0041037A">
      <w:pPr>
        <w:pStyle w:val="Examplebody"/>
        <w:rPr>
          <w:rStyle w:val="Cardexample1"/>
        </w:rPr>
      </w:pPr>
      <w:r w:rsidRPr="000527BA">
        <w:rPr>
          <w:rStyle w:val="Cardexample1"/>
        </w:rPr>
        <w:t>Br 6    euh_br6.npt – not used</w:t>
      </w:r>
    </w:p>
    <w:p w14:paraId="4F49B8BB" w14:textId="77777777" w:rsidR="0041037A" w:rsidRPr="000527BA" w:rsidRDefault="0041037A">
      <w:pPr>
        <w:pStyle w:val="Examplebody"/>
        <w:rPr>
          <w:rStyle w:val="Cardexample1"/>
        </w:rPr>
      </w:pPr>
      <w:r w:rsidRPr="000527BA">
        <w:rPr>
          <w:rStyle w:val="Cardexample1"/>
        </w:rPr>
        <w:t>Br 7    euh_br7.npt – not used</w:t>
      </w:r>
    </w:p>
    <w:p w14:paraId="5A40B4C6" w14:textId="77777777" w:rsidR="0041037A" w:rsidRPr="000527BA" w:rsidRDefault="0041037A">
      <w:pPr>
        <w:pStyle w:val="Examplebody"/>
        <w:rPr>
          <w:rStyle w:val="Cardexample1"/>
        </w:rPr>
      </w:pPr>
      <w:r w:rsidRPr="000527BA">
        <w:rPr>
          <w:rStyle w:val="Cardexample1"/>
        </w:rPr>
        <w:t>Br 8    euh_br8.npt – not used</w:t>
      </w:r>
    </w:p>
    <w:p w14:paraId="7F63FDC5" w14:textId="77777777" w:rsidR="0041037A" w:rsidRPr="000527BA" w:rsidRDefault="0041037A">
      <w:pPr>
        <w:pStyle w:val="Examplebody"/>
        <w:rPr>
          <w:rStyle w:val="Cardexample1"/>
        </w:rPr>
      </w:pPr>
      <w:r w:rsidRPr="000527BA">
        <w:rPr>
          <w:rStyle w:val="Cardexample1"/>
        </w:rPr>
        <w:t>Br 9    euh_br9.npt – not used</w:t>
      </w:r>
    </w:p>
    <w:p w14:paraId="3A0B79B5" w14:textId="77777777" w:rsidR="0041037A" w:rsidRPr="000527BA" w:rsidRDefault="0041037A">
      <w:pPr>
        <w:pStyle w:val="Examplebody"/>
        <w:rPr>
          <w:rStyle w:val="Cardexample1"/>
        </w:rPr>
      </w:pPr>
      <w:r w:rsidRPr="000527BA">
        <w:rPr>
          <w:rStyle w:val="Cardexample1"/>
        </w:rPr>
        <w:t>Br 10   euh_br10.npt – not used</w:t>
      </w:r>
    </w:p>
    <w:p w14:paraId="6548FA6E" w14:textId="77777777" w:rsidR="0041037A" w:rsidRPr="000527BA" w:rsidRDefault="0041037A">
      <w:pPr>
        <w:pStyle w:val="Examplebody"/>
        <w:rPr>
          <w:rStyle w:val="Cardexample1"/>
        </w:rPr>
      </w:pPr>
      <w:r w:rsidRPr="000527BA">
        <w:rPr>
          <w:rStyle w:val="Cardexample1"/>
        </w:rPr>
        <w:t>Br 11   euh_br11.npt – not used</w:t>
      </w:r>
    </w:p>
    <w:p w14:paraId="3BBC3A75" w14:textId="77777777" w:rsidR="0041037A" w:rsidRPr="000527BA" w:rsidRDefault="0041037A">
      <w:pPr>
        <w:pStyle w:val="Examplebody"/>
        <w:rPr>
          <w:rStyle w:val="Cardexample1"/>
        </w:rPr>
      </w:pPr>
      <w:r w:rsidRPr="000527BA">
        <w:rPr>
          <w:rStyle w:val="Cardexample1"/>
        </w:rPr>
        <w:t>Br 12   euh_br12.npt – not used</w:t>
      </w:r>
    </w:p>
    <w:p w14:paraId="3F1B74F1" w14:textId="77777777" w:rsidR="0041037A" w:rsidRPr="000527BA" w:rsidRDefault="0041037A">
      <w:pPr>
        <w:pStyle w:val="Examplebody"/>
        <w:rPr>
          <w:rStyle w:val="Cardexample1"/>
        </w:rPr>
      </w:pPr>
    </w:p>
    <w:p w14:paraId="1B62249C" w14:textId="77777777" w:rsidR="0041037A" w:rsidRPr="000527BA" w:rsidRDefault="0041037A">
      <w:pPr>
        <w:pStyle w:val="Examplebody"/>
        <w:rPr>
          <w:rStyle w:val="Cardexample1"/>
        </w:rPr>
      </w:pPr>
      <w:r w:rsidRPr="000527BA">
        <w:rPr>
          <w:rStyle w:val="Cardexample1"/>
        </w:rPr>
        <w:t>TUH FILE...............................TUHFN....................................</w:t>
      </w:r>
    </w:p>
    <w:p w14:paraId="1F232D18" w14:textId="77777777" w:rsidR="0041037A" w:rsidRPr="000527BA" w:rsidRDefault="0041037A">
      <w:pPr>
        <w:pStyle w:val="Examplebody"/>
        <w:rPr>
          <w:rStyle w:val="Cardexample1"/>
        </w:rPr>
      </w:pPr>
      <w:r w:rsidRPr="000527BA">
        <w:rPr>
          <w:rStyle w:val="Cardexample1"/>
        </w:rPr>
        <w:t>Br 1    tuh_br1.npt – not used</w:t>
      </w:r>
    </w:p>
    <w:p w14:paraId="2385C2F1" w14:textId="77777777" w:rsidR="0041037A" w:rsidRPr="000527BA" w:rsidRDefault="0041037A">
      <w:pPr>
        <w:pStyle w:val="Examplebody"/>
        <w:rPr>
          <w:rStyle w:val="Cardexample1"/>
        </w:rPr>
      </w:pPr>
      <w:r w:rsidRPr="000527BA">
        <w:rPr>
          <w:rStyle w:val="Cardexample1"/>
        </w:rPr>
        <w:t>Br 2    tuh_br2.npt – not used</w:t>
      </w:r>
    </w:p>
    <w:p w14:paraId="5D946D7E" w14:textId="77777777" w:rsidR="0041037A" w:rsidRPr="000527BA" w:rsidRDefault="0041037A">
      <w:pPr>
        <w:pStyle w:val="Examplebody"/>
        <w:rPr>
          <w:rStyle w:val="Cardexample1"/>
        </w:rPr>
      </w:pPr>
      <w:r w:rsidRPr="000527BA">
        <w:rPr>
          <w:rStyle w:val="Cardexample1"/>
        </w:rPr>
        <w:t>Br 3    tuh_br3.npt – not used</w:t>
      </w:r>
    </w:p>
    <w:p w14:paraId="223961BA" w14:textId="77777777" w:rsidR="0041037A" w:rsidRPr="000527BA" w:rsidRDefault="0041037A">
      <w:pPr>
        <w:pStyle w:val="Examplebody"/>
        <w:rPr>
          <w:rStyle w:val="Cardexample1"/>
        </w:rPr>
      </w:pPr>
      <w:r w:rsidRPr="000527BA">
        <w:rPr>
          <w:rStyle w:val="Cardexample1"/>
        </w:rPr>
        <w:t>Br 4    tuh_br4.npt – not used</w:t>
      </w:r>
    </w:p>
    <w:p w14:paraId="0E66E614" w14:textId="77777777" w:rsidR="0041037A" w:rsidRPr="000527BA" w:rsidRDefault="0041037A">
      <w:pPr>
        <w:pStyle w:val="Examplebody"/>
        <w:rPr>
          <w:rStyle w:val="Cardexample1"/>
        </w:rPr>
      </w:pPr>
      <w:r w:rsidRPr="000527BA">
        <w:rPr>
          <w:rStyle w:val="Cardexample1"/>
        </w:rPr>
        <w:t>Br 5    tuh_br5.npt – not used</w:t>
      </w:r>
    </w:p>
    <w:p w14:paraId="1C954803" w14:textId="77777777" w:rsidR="0041037A" w:rsidRPr="000527BA" w:rsidRDefault="0041037A">
      <w:pPr>
        <w:pStyle w:val="Examplebody"/>
        <w:rPr>
          <w:rStyle w:val="Cardexample1"/>
        </w:rPr>
      </w:pPr>
      <w:r w:rsidRPr="000527BA">
        <w:rPr>
          <w:rStyle w:val="Cardexample1"/>
        </w:rPr>
        <w:t>Br 6    tuh_br6.npt – not used</w:t>
      </w:r>
    </w:p>
    <w:p w14:paraId="25F85E27" w14:textId="77777777" w:rsidR="0041037A" w:rsidRPr="000527BA" w:rsidRDefault="0041037A">
      <w:pPr>
        <w:pStyle w:val="Examplebody"/>
        <w:rPr>
          <w:rStyle w:val="Cardexample1"/>
        </w:rPr>
      </w:pPr>
      <w:r w:rsidRPr="000527BA">
        <w:rPr>
          <w:rStyle w:val="Cardexample1"/>
        </w:rPr>
        <w:t>Br 7    tuh_br7.npt – not used</w:t>
      </w:r>
    </w:p>
    <w:p w14:paraId="4440C773" w14:textId="77777777" w:rsidR="0041037A" w:rsidRPr="000527BA" w:rsidRDefault="0041037A">
      <w:pPr>
        <w:pStyle w:val="Examplebody"/>
        <w:rPr>
          <w:rStyle w:val="Cardexample1"/>
        </w:rPr>
      </w:pPr>
      <w:r w:rsidRPr="000527BA">
        <w:rPr>
          <w:rStyle w:val="Cardexample1"/>
        </w:rPr>
        <w:lastRenderedPageBreak/>
        <w:t>Br 8    tuh_br8.npt – not used</w:t>
      </w:r>
    </w:p>
    <w:p w14:paraId="043052FC" w14:textId="77777777" w:rsidR="0041037A" w:rsidRPr="000527BA" w:rsidRDefault="0041037A">
      <w:pPr>
        <w:pStyle w:val="Examplebody"/>
        <w:rPr>
          <w:rStyle w:val="Cardexample1"/>
        </w:rPr>
      </w:pPr>
      <w:r w:rsidRPr="000527BA">
        <w:rPr>
          <w:rStyle w:val="Cardexample1"/>
        </w:rPr>
        <w:t>Br 9    tuh_br9.npt – not used</w:t>
      </w:r>
    </w:p>
    <w:p w14:paraId="4CEC369B" w14:textId="77777777" w:rsidR="0041037A" w:rsidRPr="000527BA" w:rsidRDefault="0041037A">
      <w:pPr>
        <w:pStyle w:val="Examplebody"/>
        <w:rPr>
          <w:rStyle w:val="Cardexample1"/>
        </w:rPr>
      </w:pPr>
      <w:r w:rsidRPr="000527BA">
        <w:rPr>
          <w:rStyle w:val="Cardexample1"/>
        </w:rPr>
        <w:t>Br 10   tuh_br10.npt – not used</w:t>
      </w:r>
    </w:p>
    <w:p w14:paraId="1CF7C6D5" w14:textId="77777777" w:rsidR="0041037A" w:rsidRPr="000527BA" w:rsidRDefault="0041037A">
      <w:pPr>
        <w:pStyle w:val="Examplebody"/>
        <w:rPr>
          <w:rStyle w:val="Cardexample1"/>
        </w:rPr>
      </w:pPr>
      <w:r w:rsidRPr="000527BA">
        <w:rPr>
          <w:rStyle w:val="Cardexample1"/>
        </w:rPr>
        <w:t>Br 11   tuh_br11.npt – not used</w:t>
      </w:r>
    </w:p>
    <w:p w14:paraId="689389C8" w14:textId="77777777" w:rsidR="0041037A" w:rsidRPr="000527BA" w:rsidRDefault="0041037A">
      <w:pPr>
        <w:pStyle w:val="Examplebody"/>
        <w:rPr>
          <w:rStyle w:val="Cardexample1"/>
        </w:rPr>
      </w:pPr>
      <w:r w:rsidRPr="000527BA">
        <w:rPr>
          <w:rStyle w:val="Cardexample1"/>
        </w:rPr>
        <w:t>Br 12   tuh_br12.npt – not used</w:t>
      </w:r>
    </w:p>
    <w:p w14:paraId="7F19A487" w14:textId="77777777" w:rsidR="0041037A" w:rsidRPr="000527BA" w:rsidRDefault="0041037A">
      <w:pPr>
        <w:pStyle w:val="Examplebody"/>
        <w:rPr>
          <w:rStyle w:val="Cardexample1"/>
        </w:rPr>
      </w:pPr>
    </w:p>
    <w:p w14:paraId="15C9DE4F" w14:textId="77777777" w:rsidR="0041037A" w:rsidRPr="000527BA" w:rsidRDefault="0041037A">
      <w:pPr>
        <w:pStyle w:val="Examplebody"/>
        <w:rPr>
          <w:rStyle w:val="Cardexample1"/>
        </w:rPr>
      </w:pPr>
      <w:r w:rsidRPr="000527BA">
        <w:rPr>
          <w:rStyle w:val="Cardexample1"/>
        </w:rPr>
        <w:t>CUH FILE...............................CUHFN....................................</w:t>
      </w:r>
    </w:p>
    <w:p w14:paraId="7C623B90" w14:textId="77777777" w:rsidR="0041037A" w:rsidRPr="000527BA" w:rsidRDefault="0041037A">
      <w:pPr>
        <w:pStyle w:val="Examplebody"/>
        <w:rPr>
          <w:rStyle w:val="Cardexample1"/>
        </w:rPr>
      </w:pPr>
      <w:r w:rsidRPr="000527BA">
        <w:rPr>
          <w:rStyle w:val="Cardexample1"/>
        </w:rPr>
        <w:t>Br 1    cuh_br1.npt – not used</w:t>
      </w:r>
    </w:p>
    <w:p w14:paraId="5F93EC5C" w14:textId="77777777" w:rsidR="0041037A" w:rsidRPr="000527BA" w:rsidRDefault="0041037A">
      <w:pPr>
        <w:pStyle w:val="Examplebody"/>
        <w:rPr>
          <w:rStyle w:val="Cardexample1"/>
        </w:rPr>
      </w:pPr>
      <w:r w:rsidRPr="000527BA">
        <w:rPr>
          <w:rStyle w:val="Cardexample1"/>
        </w:rPr>
        <w:t>Br 2    cuh_br2.npt – not used</w:t>
      </w:r>
    </w:p>
    <w:p w14:paraId="48DF78BC" w14:textId="77777777" w:rsidR="0041037A" w:rsidRPr="000527BA" w:rsidRDefault="0041037A">
      <w:pPr>
        <w:pStyle w:val="Examplebody"/>
        <w:rPr>
          <w:rStyle w:val="Cardexample1"/>
        </w:rPr>
      </w:pPr>
      <w:r w:rsidRPr="000527BA">
        <w:rPr>
          <w:rStyle w:val="Cardexample1"/>
        </w:rPr>
        <w:t>Br 3    cuh_br3.npt – not used</w:t>
      </w:r>
    </w:p>
    <w:p w14:paraId="4027B30B" w14:textId="77777777" w:rsidR="0041037A" w:rsidRPr="000527BA" w:rsidRDefault="0041037A">
      <w:pPr>
        <w:pStyle w:val="Examplebody"/>
        <w:rPr>
          <w:rStyle w:val="Cardexample1"/>
        </w:rPr>
      </w:pPr>
      <w:r w:rsidRPr="000527BA">
        <w:rPr>
          <w:rStyle w:val="Cardexample1"/>
        </w:rPr>
        <w:t>Br 4    cuh_br4.npt – not used</w:t>
      </w:r>
    </w:p>
    <w:p w14:paraId="4E0C724E" w14:textId="77777777" w:rsidR="0041037A" w:rsidRPr="000527BA" w:rsidRDefault="0041037A">
      <w:pPr>
        <w:pStyle w:val="Examplebody"/>
        <w:rPr>
          <w:rStyle w:val="Cardexample1"/>
        </w:rPr>
      </w:pPr>
      <w:r w:rsidRPr="000527BA">
        <w:rPr>
          <w:rStyle w:val="Cardexample1"/>
        </w:rPr>
        <w:t>Br 5    cuh_br5.npt – not used</w:t>
      </w:r>
    </w:p>
    <w:p w14:paraId="4E89F4D9" w14:textId="77777777" w:rsidR="0041037A" w:rsidRPr="000527BA" w:rsidRDefault="0041037A">
      <w:pPr>
        <w:pStyle w:val="Examplebody"/>
        <w:rPr>
          <w:rStyle w:val="Cardexample1"/>
        </w:rPr>
      </w:pPr>
      <w:r w:rsidRPr="000527BA">
        <w:rPr>
          <w:rStyle w:val="Cardexample1"/>
        </w:rPr>
        <w:t>Br 6    cuh_br6.npt – not used</w:t>
      </w:r>
    </w:p>
    <w:p w14:paraId="1D8312DC" w14:textId="77777777" w:rsidR="0041037A" w:rsidRPr="000527BA" w:rsidRDefault="0041037A">
      <w:pPr>
        <w:pStyle w:val="Examplebody"/>
        <w:rPr>
          <w:rStyle w:val="Cardexample1"/>
        </w:rPr>
      </w:pPr>
      <w:r w:rsidRPr="000527BA">
        <w:rPr>
          <w:rStyle w:val="Cardexample1"/>
        </w:rPr>
        <w:t>Br 7    cuh_br7.npt – not used</w:t>
      </w:r>
    </w:p>
    <w:p w14:paraId="48773639" w14:textId="77777777" w:rsidR="0041037A" w:rsidRPr="000527BA" w:rsidRDefault="0041037A">
      <w:pPr>
        <w:pStyle w:val="Examplebody"/>
        <w:rPr>
          <w:rStyle w:val="Cardexample1"/>
        </w:rPr>
      </w:pPr>
      <w:r w:rsidRPr="000527BA">
        <w:rPr>
          <w:rStyle w:val="Cardexample1"/>
        </w:rPr>
        <w:t>Br 8    cuh_br8.npt – not used</w:t>
      </w:r>
    </w:p>
    <w:p w14:paraId="2067FA4E" w14:textId="77777777" w:rsidR="0041037A" w:rsidRPr="000527BA" w:rsidRDefault="0041037A">
      <w:pPr>
        <w:pStyle w:val="Examplebody"/>
        <w:rPr>
          <w:rStyle w:val="Cardexample1"/>
        </w:rPr>
      </w:pPr>
      <w:r w:rsidRPr="000527BA">
        <w:rPr>
          <w:rStyle w:val="Cardexample1"/>
        </w:rPr>
        <w:t>Br 9    cuh_br9.npt – not used</w:t>
      </w:r>
    </w:p>
    <w:p w14:paraId="4FFA54C2" w14:textId="77777777" w:rsidR="0041037A" w:rsidRPr="000527BA" w:rsidRDefault="0041037A">
      <w:pPr>
        <w:pStyle w:val="Examplebody"/>
        <w:rPr>
          <w:rStyle w:val="Cardexample1"/>
        </w:rPr>
      </w:pPr>
      <w:r w:rsidRPr="000527BA">
        <w:rPr>
          <w:rStyle w:val="Cardexample1"/>
        </w:rPr>
        <w:t>Br 10   cuh_br10.npt – not used</w:t>
      </w:r>
    </w:p>
    <w:p w14:paraId="519268D2" w14:textId="77777777" w:rsidR="0041037A" w:rsidRPr="000527BA" w:rsidRDefault="0041037A">
      <w:pPr>
        <w:pStyle w:val="Examplebody"/>
        <w:rPr>
          <w:rStyle w:val="Cardexample1"/>
        </w:rPr>
      </w:pPr>
      <w:r w:rsidRPr="000527BA">
        <w:rPr>
          <w:rStyle w:val="Cardexample1"/>
        </w:rPr>
        <w:t>Br 11   cuh_br11.npt – not used</w:t>
      </w:r>
    </w:p>
    <w:p w14:paraId="78CC3207" w14:textId="77777777" w:rsidR="0041037A" w:rsidRPr="000527BA" w:rsidRDefault="0041037A">
      <w:pPr>
        <w:pStyle w:val="Examplebody"/>
        <w:rPr>
          <w:rStyle w:val="Cardexample1"/>
        </w:rPr>
      </w:pPr>
      <w:r w:rsidRPr="000527BA">
        <w:rPr>
          <w:rStyle w:val="Cardexample1"/>
        </w:rPr>
        <w:t>Br 12   cuh_br12.npt – not used</w:t>
      </w:r>
    </w:p>
    <w:p w14:paraId="4CA82C68" w14:textId="77777777" w:rsidR="0041037A" w:rsidRPr="000527BA" w:rsidRDefault="0041037A">
      <w:pPr>
        <w:pStyle w:val="Examplebody"/>
        <w:rPr>
          <w:rStyle w:val="Cardexample1"/>
        </w:rPr>
      </w:pPr>
    </w:p>
    <w:p w14:paraId="6ABC60FA" w14:textId="77777777" w:rsidR="0041037A" w:rsidRPr="000527BA" w:rsidRDefault="0041037A">
      <w:pPr>
        <w:pStyle w:val="Examplebody"/>
        <w:rPr>
          <w:rStyle w:val="Cardexample1"/>
        </w:rPr>
      </w:pPr>
      <w:r w:rsidRPr="000527BA">
        <w:rPr>
          <w:rStyle w:val="Cardexample1"/>
        </w:rPr>
        <w:t>EDH FILE...............................EDHFN....................................</w:t>
      </w:r>
    </w:p>
    <w:p w14:paraId="57E156CC" w14:textId="77777777" w:rsidR="0041037A" w:rsidRPr="000527BA" w:rsidRDefault="0041037A">
      <w:pPr>
        <w:pStyle w:val="Examplebody"/>
        <w:rPr>
          <w:rStyle w:val="Cardexample1"/>
        </w:rPr>
      </w:pPr>
      <w:r w:rsidRPr="000527BA">
        <w:rPr>
          <w:rStyle w:val="Cardexample1"/>
        </w:rPr>
        <w:t>Br 1    edh_br1.npt – not used</w:t>
      </w:r>
    </w:p>
    <w:p w14:paraId="7ACBB33C" w14:textId="77777777" w:rsidR="0041037A" w:rsidRPr="000527BA" w:rsidRDefault="0041037A">
      <w:pPr>
        <w:pStyle w:val="Examplebody"/>
        <w:rPr>
          <w:rStyle w:val="Cardexample1"/>
        </w:rPr>
      </w:pPr>
      <w:r w:rsidRPr="000527BA">
        <w:rPr>
          <w:rStyle w:val="Cardexample1"/>
        </w:rPr>
        <w:t>Br 2    edh_br2.npt – not used</w:t>
      </w:r>
    </w:p>
    <w:p w14:paraId="73A810E9" w14:textId="77777777" w:rsidR="0041037A" w:rsidRPr="000527BA" w:rsidRDefault="0041037A">
      <w:pPr>
        <w:pStyle w:val="Examplebody"/>
        <w:rPr>
          <w:rStyle w:val="Cardexample1"/>
        </w:rPr>
      </w:pPr>
      <w:r w:rsidRPr="000527BA">
        <w:rPr>
          <w:rStyle w:val="Cardexample1"/>
        </w:rPr>
        <w:t>Br 3    edh_br3.npt – not used</w:t>
      </w:r>
    </w:p>
    <w:p w14:paraId="119DAE43" w14:textId="77777777" w:rsidR="0041037A" w:rsidRPr="000527BA" w:rsidRDefault="0041037A">
      <w:pPr>
        <w:pStyle w:val="Examplebody"/>
        <w:rPr>
          <w:rStyle w:val="Cardexample1"/>
        </w:rPr>
      </w:pPr>
      <w:r w:rsidRPr="000527BA">
        <w:rPr>
          <w:rStyle w:val="Cardexample1"/>
        </w:rPr>
        <w:t>Br 4    edh_br4.npt – not used</w:t>
      </w:r>
    </w:p>
    <w:p w14:paraId="6932FE4E" w14:textId="77777777" w:rsidR="0041037A" w:rsidRPr="000527BA" w:rsidRDefault="0041037A">
      <w:pPr>
        <w:pStyle w:val="Examplebody"/>
        <w:rPr>
          <w:rStyle w:val="Cardexample1"/>
        </w:rPr>
      </w:pPr>
      <w:r w:rsidRPr="000527BA">
        <w:rPr>
          <w:rStyle w:val="Cardexample1"/>
        </w:rPr>
        <w:t>Br 5    edh_br5.npt – not used</w:t>
      </w:r>
    </w:p>
    <w:p w14:paraId="6452D87D" w14:textId="77777777" w:rsidR="0041037A" w:rsidRPr="000527BA" w:rsidRDefault="0041037A">
      <w:pPr>
        <w:pStyle w:val="Examplebody"/>
        <w:rPr>
          <w:rStyle w:val="Cardexample1"/>
        </w:rPr>
      </w:pPr>
      <w:r w:rsidRPr="000527BA">
        <w:rPr>
          <w:rStyle w:val="Cardexample1"/>
        </w:rPr>
        <w:t>Br 6    edh_br6.npt – not used</w:t>
      </w:r>
    </w:p>
    <w:p w14:paraId="594831AA" w14:textId="77777777" w:rsidR="0041037A" w:rsidRPr="000527BA" w:rsidRDefault="0041037A">
      <w:pPr>
        <w:pStyle w:val="Examplebody"/>
        <w:rPr>
          <w:rStyle w:val="Cardexample1"/>
        </w:rPr>
      </w:pPr>
      <w:r w:rsidRPr="000527BA">
        <w:rPr>
          <w:rStyle w:val="Cardexample1"/>
        </w:rPr>
        <w:t>Br 7    edh_br7.npt – not used</w:t>
      </w:r>
    </w:p>
    <w:p w14:paraId="41A62312" w14:textId="77777777" w:rsidR="0041037A" w:rsidRPr="000527BA" w:rsidRDefault="0041037A">
      <w:pPr>
        <w:pStyle w:val="Examplebody"/>
        <w:rPr>
          <w:rStyle w:val="Cardexample1"/>
        </w:rPr>
      </w:pPr>
      <w:r w:rsidRPr="000527BA">
        <w:rPr>
          <w:rStyle w:val="Cardexample1"/>
        </w:rPr>
        <w:t>Br 8    edh_br8.npt – not used</w:t>
      </w:r>
    </w:p>
    <w:p w14:paraId="1D9C3AFD" w14:textId="77777777" w:rsidR="0041037A" w:rsidRPr="000527BA" w:rsidRDefault="0041037A">
      <w:pPr>
        <w:pStyle w:val="Examplebody"/>
        <w:rPr>
          <w:rStyle w:val="Cardexample1"/>
        </w:rPr>
      </w:pPr>
      <w:r w:rsidRPr="000527BA">
        <w:rPr>
          <w:rStyle w:val="Cardexample1"/>
        </w:rPr>
        <w:t>Br 9    edh_br9.npt – not used</w:t>
      </w:r>
    </w:p>
    <w:p w14:paraId="0D8FC066" w14:textId="77777777" w:rsidR="0041037A" w:rsidRPr="000527BA" w:rsidRDefault="0041037A">
      <w:pPr>
        <w:pStyle w:val="Examplebody"/>
        <w:rPr>
          <w:rStyle w:val="Cardexample1"/>
        </w:rPr>
      </w:pPr>
      <w:r w:rsidRPr="000527BA">
        <w:rPr>
          <w:rStyle w:val="Cardexample1"/>
        </w:rPr>
        <w:t>Br 10   edh_br10.npt – not used</w:t>
      </w:r>
    </w:p>
    <w:p w14:paraId="5ED4BD47" w14:textId="77777777" w:rsidR="0041037A" w:rsidRPr="000527BA" w:rsidRDefault="0041037A">
      <w:pPr>
        <w:pStyle w:val="Examplebody"/>
        <w:rPr>
          <w:rStyle w:val="Cardexample1"/>
        </w:rPr>
      </w:pPr>
      <w:r w:rsidRPr="000527BA">
        <w:rPr>
          <w:rStyle w:val="Cardexample1"/>
        </w:rPr>
        <w:t>Br 11   edh_br11.npt – not used</w:t>
      </w:r>
    </w:p>
    <w:p w14:paraId="226E3DC9" w14:textId="77777777" w:rsidR="0041037A" w:rsidRPr="000527BA" w:rsidRDefault="0041037A">
      <w:pPr>
        <w:pStyle w:val="Examplebody"/>
        <w:rPr>
          <w:rStyle w:val="Cardexample1"/>
        </w:rPr>
      </w:pPr>
      <w:r w:rsidRPr="000527BA">
        <w:rPr>
          <w:rStyle w:val="Cardexample1"/>
        </w:rPr>
        <w:t>Br 12   edh_br12.npt – not used</w:t>
      </w:r>
    </w:p>
    <w:p w14:paraId="7A451E8F" w14:textId="77777777" w:rsidR="0041037A" w:rsidRPr="000527BA" w:rsidRDefault="0041037A">
      <w:pPr>
        <w:pStyle w:val="Examplebody"/>
        <w:rPr>
          <w:rStyle w:val="Cardexample1"/>
        </w:rPr>
      </w:pPr>
      <w:r w:rsidRPr="000527BA">
        <w:rPr>
          <w:rStyle w:val="Cardexample1"/>
        </w:rPr>
        <w:t xml:space="preserve"> </w:t>
      </w:r>
    </w:p>
    <w:p w14:paraId="48B24C49" w14:textId="77777777" w:rsidR="0041037A" w:rsidRPr="000527BA" w:rsidRDefault="0041037A">
      <w:pPr>
        <w:pStyle w:val="Examplebody"/>
        <w:rPr>
          <w:rStyle w:val="Cardexample1"/>
        </w:rPr>
      </w:pPr>
      <w:r w:rsidRPr="000527BA">
        <w:rPr>
          <w:rStyle w:val="Cardexample1"/>
        </w:rPr>
        <w:t>TDH FILE...............................TDHFN....................................</w:t>
      </w:r>
    </w:p>
    <w:p w14:paraId="7B255B91" w14:textId="77777777" w:rsidR="0041037A" w:rsidRPr="000527BA" w:rsidRDefault="0041037A">
      <w:pPr>
        <w:pStyle w:val="Examplebody"/>
        <w:rPr>
          <w:rStyle w:val="Cardexample1"/>
        </w:rPr>
      </w:pPr>
      <w:r w:rsidRPr="000527BA">
        <w:rPr>
          <w:rStyle w:val="Cardexample1"/>
        </w:rPr>
        <w:t>Br 1    tdh_br1.npt – not used</w:t>
      </w:r>
    </w:p>
    <w:p w14:paraId="6336BBB7" w14:textId="77777777" w:rsidR="0041037A" w:rsidRPr="000527BA" w:rsidRDefault="0041037A">
      <w:pPr>
        <w:pStyle w:val="Examplebody"/>
        <w:rPr>
          <w:rStyle w:val="Cardexample1"/>
        </w:rPr>
      </w:pPr>
      <w:r w:rsidRPr="000527BA">
        <w:rPr>
          <w:rStyle w:val="Cardexample1"/>
        </w:rPr>
        <w:t>Br 2    tdh_br2.npt – not used</w:t>
      </w:r>
    </w:p>
    <w:p w14:paraId="45CC4701" w14:textId="77777777" w:rsidR="0041037A" w:rsidRPr="000527BA" w:rsidRDefault="0041037A">
      <w:pPr>
        <w:pStyle w:val="Examplebody"/>
        <w:rPr>
          <w:rStyle w:val="Cardexample1"/>
        </w:rPr>
      </w:pPr>
      <w:r w:rsidRPr="000527BA">
        <w:rPr>
          <w:rStyle w:val="Cardexample1"/>
        </w:rPr>
        <w:t>Br 3    tdh_br3.npt – not used</w:t>
      </w:r>
    </w:p>
    <w:p w14:paraId="48CCBDF1" w14:textId="77777777" w:rsidR="0041037A" w:rsidRPr="000527BA" w:rsidRDefault="0041037A">
      <w:pPr>
        <w:pStyle w:val="Examplebody"/>
        <w:rPr>
          <w:rStyle w:val="Cardexample1"/>
        </w:rPr>
      </w:pPr>
      <w:r w:rsidRPr="000527BA">
        <w:rPr>
          <w:rStyle w:val="Cardexample1"/>
        </w:rPr>
        <w:t>Br 4    tdh_br4.npt – not used</w:t>
      </w:r>
    </w:p>
    <w:p w14:paraId="719F9273" w14:textId="77777777" w:rsidR="0041037A" w:rsidRPr="000527BA" w:rsidRDefault="0041037A">
      <w:pPr>
        <w:pStyle w:val="Examplebody"/>
        <w:rPr>
          <w:rStyle w:val="Cardexample1"/>
        </w:rPr>
      </w:pPr>
      <w:r w:rsidRPr="000527BA">
        <w:rPr>
          <w:rStyle w:val="Cardexample1"/>
        </w:rPr>
        <w:t>Br 5    tdh_br5.npt – not used</w:t>
      </w:r>
    </w:p>
    <w:p w14:paraId="11C2460F" w14:textId="77777777" w:rsidR="0041037A" w:rsidRPr="000527BA" w:rsidRDefault="0041037A">
      <w:pPr>
        <w:pStyle w:val="Examplebody"/>
        <w:rPr>
          <w:rStyle w:val="Cardexample1"/>
        </w:rPr>
      </w:pPr>
      <w:r w:rsidRPr="000527BA">
        <w:rPr>
          <w:rStyle w:val="Cardexample1"/>
        </w:rPr>
        <w:t>Br 6    tdh_br6.npt – not used</w:t>
      </w:r>
    </w:p>
    <w:p w14:paraId="65065FB9" w14:textId="77777777" w:rsidR="0041037A" w:rsidRPr="000527BA" w:rsidRDefault="0041037A">
      <w:pPr>
        <w:pStyle w:val="Examplebody"/>
        <w:rPr>
          <w:rStyle w:val="Cardexample1"/>
        </w:rPr>
      </w:pPr>
      <w:r w:rsidRPr="000527BA">
        <w:rPr>
          <w:rStyle w:val="Cardexample1"/>
        </w:rPr>
        <w:t>Br 7    tdh_br7.npt – not used</w:t>
      </w:r>
    </w:p>
    <w:p w14:paraId="409337D7" w14:textId="77777777" w:rsidR="0041037A" w:rsidRPr="000527BA" w:rsidRDefault="0041037A">
      <w:pPr>
        <w:pStyle w:val="Examplebody"/>
        <w:rPr>
          <w:rStyle w:val="Cardexample1"/>
        </w:rPr>
      </w:pPr>
      <w:r w:rsidRPr="000527BA">
        <w:rPr>
          <w:rStyle w:val="Cardexample1"/>
        </w:rPr>
        <w:t>Br 8    tdh_br8.npt – not used</w:t>
      </w:r>
    </w:p>
    <w:p w14:paraId="6AD201B4" w14:textId="77777777" w:rsidR="0041037A" w:rsidRPr="000527BA" w:rsidRDefault="0041037A">
      <w:pPr>
        <w:pStyle w:val="Examplebody"/>
        <w:rPr>
          <w:rStyle w:val="Cardexample1"/>
        </w:rPr>
      </w:pPr>
      <w:r w:rsidRPr="000527BA">
        <w:rPr>
          <w:rStyle w:val="Cardexample1"/>
        </w:rPr>
        <w:t>Br 9    tdh_br9.npt – not used</w:t>
      </w:r>
    </w:p>
    <w:p w14:paraId="159844FD" w14:textId="77777777" w:rsidR="0041037A" w:rsidRPr="000527BA" w:rsidRDefault="0041037A">
      <w:pPr>
        <w:pStyle w:val="Examplebody"/>
        <w:rPr>
          <w:rStyle w:val="Cardexample1"/>
        </w:rPr>
      </w:pPr>
      <w:r w:rsidRPr="000527BA">
        <w:rPr>
          <w:rStyle w:val="Cardexample1"/>
        </w:rPr>
        <w:t>Br 10   tdh_br10.npt – not used</w:t>
      </w:r>
    </w:p>
    <w:p w14:paraId="0D9B5549" w14:textId="77777777" w:rsidR="0041037A" w:rsidRPr="000527BA" w:rsidRDefault="0041037A">
      <w:pPr>
        <w:pStyle w:val="Examplebody"/>
        <w:rPr>
          <w:rStyle w:val="Cardexample1"/>
        </w:rPr>
      </w:pPr>
      <w:r w:rsidRPr="000527BA">
        <w:rPr>
          <w:rStyle w:val="Cardexample1"/>
        </w:rPr>
        <w:t>Br 11   tdh_br11.npt – not used</w:t>
      </w:r>
    </w:p>
    <w:p w14:paraId="1B238DEA" w14:textId="77777777" w:rsidR="0041037A" w:rsidRPr="000527BA" w:rsidRDefault="0041037A">
      <w:pPr>
        <w:pStyle w:val="Examplebody"/>
        <w:rPr>
          <w:rStyle w:val="Cardexample1"/>
        </w:rPr>
      </w:pPr>
      <w:r w:rsidRPr="000527BA">
        <w:rPr>
          <w:rStyle w:val="Cardexample1"/>
        </w:rPr>
        <w:t>Br 12   tdh_br12.npt – not used</w:t>
      </w:r>
    </w:p>
    <w:p w14:paraId="3E080CEB" w14:textId="77777777" w:rsidR="0041037A" w:rsidRPr="000527BA" w:rsidRDefault="0041037A">
      <w:pPr>
        <w:pStyle w:val="Examplebody"/>
        <w:rPr>
          <w:rStyle w:val="Cardexample1"/>
        </w:rPr>
      </w:pPr>
    </w:p>
    <w:p w14:paraId="55E47514" w14:textId="77777777" w:rsidR="0041037A" w:rsidRPr="000527BA" w:rsidRDefault="0041037A">
      <w:pPr>
        <w:pStyle w:val="Examplebody"/>
        <w:rPr>
          <w:rStyle w:val="Cardexample1"/>
        </w:rPr>
      </w:pPr>
      <w:r w:rsidRPr="000527BA">
        <w:rPr>
          <w:rStyle w:val="Cardexample1"/>
        </w:rPr>
        <w:t>CDH FILE...............................CDHFN....................................</w:t>
      </w:r>
    </w:p>
    <w:p w14:paraId="386C54B6" w14:textId="77777777" w:rsidR="0041037A" w:rsidRPr="000527BA" w:rsidRDefault="0041037A">
      <w:pPr>
        <w:pStyle w:val="Examplebody"/>
        <w:rPr>
          <w:rStyle w:val="Cardexample1"/>
        </w:rPr>
      </w:pPr>
      <w:r w:rsidRPr="000527BA">
        <w:rPr>
          <w:rStyle w:val="Cardexample1"/>
        </w:rPr>
        <w:t>Br 1    cdh_br1.npt – not used</w:t>
      </w:r>
    </w:p>
    <w:p w14:paraId="2EFA98CB" w14:textId="77777777" w:rsidR="0041037A" w:rsidRPr="000527BA" w:rsidRDefault="0041037A">
      <w:pPr>
        <w:pStyle w:val="Examplebody"/>
        <w:rPr>
          <w:rStyle w:val="Cardexample1"/>
        </w:rPr>
      </w:pPr>
      <w:r w:rsidRPr="000527BA">
        <w:rPr>
          <w:rStyle w:val="Cardexample1"/>
        </w:rPr>
        <w:t>Br 2    cdh_br2.npt – not used</w:t>
      </w:r>
    </w:p>
    <w:p w14:paraId="5EC472F2" w14:textId="77777777" w:rsidR="0041037A" w:rsidRPr="000527BA" w:rsidRDefault="0041037A">
      <w:pPr>
        <w:pStyle w:val="Examplebody"/>
        <w:rPr>
          <w:rStyle w:val="Cardexample1"/>
        </w:rPr>
      </w:pPr>
      <w:r w:rsidRPr="000527BA">
        <w:rPr>
          <w:rStyle w:val="Cardexample1"/>
        </w:rPr>
        <w:t>Br 3    cdh_br3.npt – not used</w:t>
      </w:r>
    </w:p>
    <w:p w14:paraId="317A8788" w14:textId="77777777" w:rsidR="0041037A" w:rsidRPr="000527BA" w:rsidRDefault="0041037A">
      <w:pPr>
        <w:pStyle w:val="Examplebody"/>
        <w:rPr>
          <w:rStyle w:val="Cardexample1"/>
        </w:rPr>
      </w:pPr>
      <w:r w:rsidRPr="000527BA">
        <w:rPr>
          <w:rStyle w:val="Cardexample1"/>
        </w:rPr>
        <w:t>Br 4    cdh_br4.npt – not used</w:t>
      </w:r>
    </w:p>
    <w:p w14:paraId="44AE292C" w14:textId="77777777" w:rsidR="0041037A" w:rsidRPr="000527BA" w:rsidRDefault="0041037A">
      <w:pPr>
        <w:pStyle w:val="Examplebody"/>
        <w:rPr>
          <w:rStyle w:val="Cardexample1"/>
        </w:rPr>
      </w:pPr>
      <w:r w:rsidRPr="000527BA">
        <w:rPr>
          <w:rStyle w:val="Cardexample1"/>
        </w:rPr>
        <w:t>Br 5    cdh_br5.npt – not used</w:t>
      </w:r>
    </w:p>
    <w:p w14:paraId="686E62BC" w14:textId="77777777" w:rsidR="0041037A" w:rsidRPr="000527BA" w:rsidRDefault="0041037A">
      <w:pPr>
        <w:pStyle w:val="Examplebody"/>
        <w:rPr>
          <w:rStyle w:val="Cardexample1"/>
        </w:rPr>
      </w:pPr>
      <w:r w:rsidRPr="000527BA">
        <w:rPr>
          <w:rStyle w:val="Cardexample1"/>
        </w:rPr>
        <w:t>Br 6    cdh_br6.npt – not used</w:t>
      </w:r>
    </w:p>
    <w:p w14:paraId="6DCEB9C2" w14:textId="77777777" w:rsidR="0041037A" w:rsidRPr="000527BA" w:rsidRDefault="0041037A">
      <w:pPr>
        <w:pStyle w:val="Examplebody"/>
        <w:rPr>
          <w:rStyle w:val="Cardexample1"/>
        </w:rPr>
      </w:pPr>
      <w:r w:rsidRPr="000527BA">
        <w:rPr>
          <w:rStyle w:val="Cardexample1"/>
        </w:rPr>
        <w:t>Br 7    cdh_br7.npt – not used</w:t>
      </w:r>
    </w:p>
    <w:p w14:paraId="2EB94429" w14:textId="77777777" w:rsidR="0041037A" w:rsidRPr="000527BA" w:rsidRDefault="0041037A">
      <w:pPr>
        <w:pStyle w:val="Examplebody"/>
        <w:rPr>
          <w:rStyle w:val="Cardexample1"/>
        </w:rPr>
      </w:pPr>
      <w:r w:rsidRPr="000527BA">
        <w:rPr>
          <w:rStyle w:val="Cardexample1"/>
        </w:rPr>
        <w:t>Br 8    cdh_br8.npt – not used</w:t>
      </w:r>
    </w:p>
    <w:p w14:paraId="147895F7" w14:textId="77777777" w:rsidR="0041037A" w:rsidRPr="000527BA" w:rsidRDefault="0041037A">
      <w:pPr>
        <w:pStyle w:val="Examplebody"/>
        <w:rPr>
          <w:rStyle w:val="Cardexample1"/>
        </w:rPr>
      </w:pPr>
      <w:r w:rsidRPr="000527BA">
        <w:rPr>
          <w:rStyle w:val="Cardexample1"/>
        </w:rPr>
        <w:t>Br 9    cdh_br9.npt – not used</w:t>
      </w:r>
    </w:p>
    <w:p w14:paraId="711DD9A1" w14:textId="77777777" w:rsidR="0041037A" w:rsidRPr="000527BA" w:rsidRDefault="0041037A">
      <w:pPr>
        <w:pStyle w:val="Examplebody"/>
        <w:rPr>
          <w:rStyle w:val="Cardexample1"/>
        </w:rPr>
      </w:pPr>
      <w:r w:rsidRPr="000527BA">
        <w:rPr>
          <w:rStyle w:val="Cardexample1"/>
        </w:rPr>
        <w:t>Br 10   cdh_br10.npt – not used</w:t>
      </w:r>
    </w:p>
    <w:p w14:paraId="2132D879" w14:textId="77777777" w:rsidR="0041037A" w:rsidRPr="000527BA" w:rsidRDefault="0041037A">
      <w:pPr>
        <w:pStyle w:val="Examplebody"/>
        <w:rPr>
          <w:rStyle w:val="Cardexample1"/>
        </w:rPr>
      </w:pPr>
      <w:r w:rsidRPr="000527BA">
        <w:rPr>
          <w:rStyle w:val="Cardexample1"/>
        </w:rPr>
        <w:t>Br 11   cdh_br11.npt – not used</w:t>
      </w:r>
    </w:p>
    <w:p w14:paraId="36A74B7C" w14:textId="77777777" w:rsidR="0041037A" w:rsidRPr="000527BA" w:rsidRDefault="0041037A">
      <w:pPr>
        <w:pStyle w:val="Examplebody"/>
        <w:rPr>
          <w:rStyle w:val="Cardexample1"/>
        </w:rPr>
      </w:pPr>
      <w:r w:rsidRPr="000527BA">
        <w:rPr>
          <w:rStyle w:val="Cardexample1"/>
        </w:rPr>
        <w:t>Br 12   cdh_br12.npt – not used</w:t>
      </w:r>
    </w:p>
    <w:p w14:paraId="4B07B05C" w14:textId="77777777" w:rsidR="0041037A" w:rsidRPr="000527BA" w:rsidRDefault="0041037A">
      <w:pPr>
        <w:pStyle w:val="Examplebody"/>
        <w:rPr>
          <w:rStyle w:val="Cardexample1"/>
        </w:rPr>
      </w:pPr>
    </w:p>
    <w:p w14:paraId="01058AE0" w14:textId="77777777" w:rsidR="0041037A" w:rsidRPr="000527BA" w:rsidRDefault="0041037A">
      <w:pPr>
        <w:pStyle w:val="Examplebody"/>
        <w:rPr>
          <w:rStyle w:val="Cardexample1"/>
        </w:rPr>
      </w:pPr>
      <w:r w:rsidRPr="000527BA">
        <w:rPr>
          <w:rStyle w:val="Cardexample1"/>
        </w:rPr>
        <w:t>SNP FILE...............................SNPFN....................................</w:t>
      </w:r>
    </w:p>
    <w:p w14:paraId="4CAD517F" w14:textId="77777777" w:rsidR="0041037A" w:rsidRPr="000527BA" w:rsidRDefault="0041037A">
      <w:pPr>
        <w:pStyle w:val="Examplebody"/>
        <w:rPr>
          <w:rStyle w:val="Cardexample1"/>
        </w:rPr>
      </w:pPr>
      <w:r w:rsidRPr="000527BA">
        <w:rPr>
          <w:rStyle w:val="Cardexample1"/>
        </w:rPr>
        <w:t>WB 1    snp_wb1.opt</w:t>
      </w:r>
    </w:p>
    <w:p w14:paraId="301C4FBA" w14:textId="77777777" w:rsidR="0041037A" w:rsidRPr="000527BA" w:rsidRDefault="0041037A">
      <w:pPr>
        <w:pStyle w:val="Examplebody"/>
        <w:rPr>
          <w:rStyle w:val="Cardexample1"/>
        </w:rPr>
      </w:pPr>
      <w:r w:rsidRPr="000527BA">
        <w:rPr>
          <w:rStyle w:val="Cardexample1"/>
        </w:rPr>
        <w:t>WB 2    snp_wb2.opt</w:t>
      </w:r>
    </w:p>
    <w:p w14:paraId="492B68AA" w14:textId="77777777" w:rsidR="0041037A" w:rsidRPr="000527BA" w:rsidRDefault="0041037A">
      <w:pPr>
        <w:pStyle w:val="Examplebody"/>
        <w:rPr>
          <w:rStyle w:val="Cardexample1"/>
        </w:rPr>
      </w:pPr>
      <w:r w:rsidRPr="000527BA">
        <w:rPr>
          <w:rStyle w:val="Cardexample1"/>
        </w:rPr>
        <w:t>WB 3    snp_wb3.opt</w:t>
      </w:r>
    </w:p>
    <w:p w14:paraId="215B1049" w14:textId="77777777" w:rsidR="0041037A" w:rsidRPr="000527BA" w:rsidRDefault="0041037A">
      <w:pPr>
        <w:pStyle w:val="Examplebody"/>
        <w:rPr>
          <w:rStyle w:val="Cardexample1"/>
        </w:rPr>
      </w:pPr>
      <w:r w:rsidRPr="000527BA">
        <w:rPr>
          <w:rStyle w:val="Cardexample1"/>
        </w:rPr>
        <w:t>WB 4    snp_wb4.opt</w:t>
      </w:r>
    </w:p>
    <w:p w14:paraId="3D8C81C8" w14:textId="77777777" w:rsidR="0041037A" w:rsidRPr="000527BA" w:rsidRDefault="0041037A">
      <w:pPr>
        <w:pStyle w:val="Examplebody"/>
        <w:rPr>
          <w:rStyle w:val="Cardexample1"/>
        </w:rPr>
      </w:pPr>
      <w:r w:rsidRPr="000527BA">
        <w:rPr>
          <w:rStyle w:val="Cardexample1"/>
        </w:rPr>
        <w:t>WB 5    snp_wb5.opt</w:t>
      </w:r>
    </w:p>
    <w:p w14:paraId="525BB783" w14:textId="77777777" w:rsidR="0041037A" w:rsidRPr="000527BA" w:rsidRDefault="0041037A">
      <w:pPr>
        <w:pStyle w:val="Examplebody"/>
        <w:rPr>
          <w:rStyle w:val="Cardexample1"/>
        </w:rPr>
      </w:pPr>
      <w:r w:rsidRPr="000527BA">
        <w:rPr>
          <w:rStyle w:val="Cardexample1"/>
        </w:rPr>
        <w:lastRenderedPageBreak/>
        <w:t>WB 6    snp_wb6.opt</w:t>
      </w:r>
    </w:p>
    <w:p w14:paraId="239BFEF9" w14:textId="77777777" w:rsidR="0041037A" w:rsidRPr="000527BA" w:rsidRDefault="0041037A">
      <w:pPr>
        <w:pStyle w:val="Examplebody"/>
        <w:rPr>
          <w:rStyle w:val="Cardexample1"/>
        </w:rPr>
      </w:pPr>
    </w:p>
    <w:p w14:paraId="32915CE4" w14:textId="77777777" w:rsidR="0041037A" w:rsidRPr="000527BA" w:rsidRDefault="0041037A">
      <w:pPr>
        <w:pStyle w:val="Examplebody"/>
        <w:rPr>
          <w:rStyle w:val="Cardexample1"/>
        </w:rPr>
      </w:pPr>
      <w:r w:rsidRPr="000527BA">
        <w:rPr>
          <w:rStyle w:val="Cardexample1"/>
        </w:rPr>
        <w:t>PRF FILE...............................PRFFN....................................</w:t>
      </w:r>
    </w:p>
    <w:p w14:paraId="0DA566C8" w14:textId="77777777" w:rsidR="0041037A" w:rsidRPr="000527BA" w:rsidRDefault="0041037A">
      <w:pPr>
        <w:pStyle w:val="Examplebody"/>
        <w:rPr>
          <w:rStyle w:val="Cardexample1"/>
        </w:rPr>
      </w:pPr>
      <w:r w:rsidRPr="000527BA">
        <w:rPr>
          <w:rStyle w:val="Cardexample1"/>
        </w:rPr>
        <w:t>WB 1    prf_wb1.opt</w:t>
      </w:r>
    </w:p>
    <w:p w14:paraId="1D64B2DE" w14:textId="77777777" w:rsidR="0041037A" w:rsidRPr="000527BA" w:rsidRDefault="0041037A">
      <w:pPr>
        <w:pStyle w:val="Examplebody"/>
        <w:rPr>
          <w:rStyle w:val="Cardexample1"/>
        </w:rPr>
      </w:pPr>
      <w:r w:rsidRPr="000527BA">
        <w:rPr>
          <w:rStyle w:val="Cardexample1"/>
        </w:rPr>
        <w:t>WB 2    prf_wb2.opt</w:t>
      </w:r>
    </w:p>
    <w:p w14:paraId="3B2EA892" w14:textId="77777777" w:rsidR="0041037A" w:rsidRPr="000527BA" w:rsidRDefault="0041037A">
      <w:pPr>
        <w:pStyle w:val="Examplebody"/>
        <w:rPr>
          <w:rStyle w:val="Cardexample1"/>
        </w:rPr>
      </w:pPr>
      <w:r w:rsidRPr="000527BA">
        <w:rPr>
          <w:rStyle w:val="Cardexample1"/>
        </w:rPr>
        <w:t>WB 3    prf_wb3.opt</w:t>
      </w:r>
    </w:p>
    <w:p w14:paraId="0805AC2E" w14:textId="77777777" w:rsidR="0041037A" w:rsidRPr="000527BA" w:rsidRDefault="0041037A">
      <w:pPr>
        <w:pStyle w:val="Examplebody"/>
        <w:rPr>
          <w:rStyle w:val="Cardexample1"/>
        </w:rPr>
      </w:pPr>
      <w:r w:rsidRPr="000527BA">
        <w:rPr>
          <w:rStyle w:val="Cardexample1"/>
        </w:rPr>
        <w:t>WB 4    prf_wb4.opt</w:t>
      </w:r>
    </w:p>
    <w:p w14:paraId="5CAB0A98" w14:textId="77777777" w:rsidR="0041037A" w:rsidRPr="000527BA" w:rsidRDefault="0041037A">
      <w:pPr>
        <w:pStyle w:val="Examplebody"/>
        <w:rPr>
          <w:rStyle w:val="Cardexample1"/>
        </w:rPr>
      </w:pPr>
      <w:r w:rsidRPr="000527BA">
        <w:rPr>
          <w:rStyle w:val="Cardexample1"/>
        </w:rPr>
        <w:t>WB 5    prf_wb5.opt</w:t>
      </w:r>
    </w:p>
    <w:p w14:paraId="28C257AA" w14:textId="77777777" w:rsidR="0041037A" w:rsidRPr="000527BA" w:rsidRDefault="0041037A">
      <w:pPr>
        <w:pStyle w:val="Examplebody"/>
        <w:rPr>
          <w:rStyle w:val="Cardexample1"/>
        </w:rPr>
      </w:pPr>
      <w:r w:rsidRPr="000527BA">
        <w:rPr>
          <w:rStyle w:val="Cardexample1"/>
        </w:rPr>
        <w:t>WB 6    prf_wb6.opt</w:t>
      </w:r>
    </w:p>
    <w:p w14:paraId="42A9E48E" w14:textId="77777777" w:rsidR="0041037A" w:rsidRPr="000527BA" w:rsidRDefault="0041037A">
      <w:pPr>
        <w:pStyle w:val="Examplebody"/>
        <w:rPr>
          <w:rStyle w:val="Cardexample1"/>
        </w:rPr>
      </w:pPr>
    </w:p>
    <w:p w14:paraId="0AB20696" w14:textId="77777777" w:rsidR="0041037A" w:rsidRPr="000527BA" w:rsidRDefault="0041037A">
      <w:pPr>
        <w:pStyle w:val="Examplebody"/>
        <w:rPr>
          <w:rStyle w:val="Cardexample1"/>
        </w:rPr>
      </w:pPr>
      <w:r w:rsidRPr="000527BA">
        <w:rPr>
          <w:rStyle w:val="Cardexample1"/>
        </w:rPr>
        <w:t>VPL FILE...............................VPLFN....................................</w:t>
      </w:r>
    </w:p>
    <w:p w14:paraId="6AB36AA7" w14:textId="77777777" w:rsidR="0041037A" w:rsidRPr="000527BA" w:rsidRDefault="0041037A">
      <w:pPr>
        <w:pStyle w:val="Examplebody"/>
        <w:rPr>
          <w:rStyle w:val="Cardexample1"/>
        </w:rPr>
      </w:pPr>
      <w:r w:rsidRPr="000527BA">
        <w:rPr>
          <w:rStyle w:val="Cardexample1"/>
        </w:rPr>
        <w:t>WB 1    vpl_wb1.opt</w:t>
      </w:r>
    </w:p>
    <w:p w14:paraId="000F716C" w14:textId="77777777" w:rsidR="0041037A" w:rsidRPr="000527BA" w:rsidRDefault="0041037A">
      <w:pPr>
        <w:pStyle w:val="Examplebody"/>
        <w:rPr>
          <w:rStyle w:val="Cardexample1"/>
        </w:rPr>
      </w:pPr>
      <w:r w:rsidRPr="000527BA">
        <w:rPr>
          <w:rStyle w:val="Cardexample1"/>
        </w:rPr>
        <w:t>WB 2    vpl_wb2.opt</w:t>
      </w:r>
    </w:p>
    <w:p w14:paraId="6B7EED29" w14:textId="77777777" w:rsidR="0041037A" w:rsidRPr="000527BA" w:rsidRDefault="0041037A">
      <w:pPr>
        <w:pStyle w:val="Examplebody"/>
        <w:rPr>
          <w:rStyle w:val="Cardexample1"/>
        </w:rPr>
      </w:pPr>
      <w:r w:rsidRPr="000527BA">
        <w:rPr>
          <w:rStyle w:val="Cardexample1"/>
        </w:rPr>
        <w:t>WB 3    vpl_wb3.opt</w:t>
      </w:r>
    </w:p>
    <w:p w14:paraId="7F5D2F2F" w14:textId="77777777" w:rsidR="0041037A" w:rsidRPr="000527BA" w:rsidRDefault="0041037A">
      <w:pPr>
        <w:pStyle w:val="Examplebody"/>
        <w:rPr>
          <w:rStyle w:val="Cardexample1"/>
        </w:rPr>
      </w:pPr>
      <w:r w:rsidRPr="000527BA">
        <w:rPr>
          <w:rStyle w:val="Cardexample1"/>
        </w:rPr>
        <w:t>WB 4    vpl_wb4.opt</w:t>
      </w:r>
    </w:p>
    <w:p w14:paraId="34E81E47" w14:textId="77777777" w:rsidR="0041037A" w:rsidRPr="000527BA" w:rsidRDefault="0041037A">
      <w:pPr>
        <w:pStyle w:val="Examplebody"/>
        <w:rPr>
          <w:rStyle w:val="Cardexample1"/>
        </w:rPr>
      </w:pPr>
      <w:r w:rsidRPr="000527BA">
        <w:rPr>
          <w:rStyle w:val="Cardexample1"/>
        </w:rPr>
        <w:t>WB 5    vpl_wb5.opt</w:t>
      </w:r>
    </w:p>
    <w:p w14:paraId="47DE5B8A" w14:textId="77777777" w:rsidR="0041037A" w:rsidRPr="000527BA" w:rsidRDefault="0041037A">
      <w:pPr>
        <w:pStyle w:val="Examplebody"/>
        <w:rPr>
          <w:rStyle w:val="Cardexample1"/>
        </w:rPr>
      </w:pPr>
      <w:r w:rsidRPr="000527BA">
        <w:rPr>
          <w:rStyle w:val="Cardexample1"/>
        </w:rPr>
        <w:t>WB 6    vpl_wb6.opt</w:t>
      </w:r>
    </w:p>
    <w:p w14:paraId="386A9D7E" w14:textId="77777777" w:rsidR="0041037A" w:rsidRPr="000527BA" w:rsidRDefault="0041037A">
      <w:pPr>
        <w:pStyle w:val="Examplebody"/>
        <w:rPr>
          <w:rStyle w:val="Cardexample1"/>
        </w:rPr>
      </w:pPr>
    </w:p>
    <w:p w14:paraId="6D28B4E0" w14:textId="77777777" w:rsidR="0041037A" w:rsidRPr="000527BA" w:rsidRDefault="0041037A">
      <w:pPr>
        <w:pStyle w:val="Examplebody"/>
        <w:keepNext/>
        <w:rPr>
          <w:rStyle w:val="Cardexample1"/>
        </w:rPr>
      </w:pPr>
      <w:r w:rsidRPr="000527BA">
        <w:rPr>
          <w:rStyle w:val="Cardexample1"/>
        </w:rPr>
        <w:t>CPL FILE...............................CPLFN....................................</w:t>
      </w:r>
    </w:p>
    <w:p w14:paraId="4DAFE7DD" w14:textId="77777777" w:rsidR="0041037A" w:rsidRPr="000527BA" w:rsidRDefault="0041037A">
      <w:pPr>
        <w:pStyle w:val="Examplebody"/>
        <w:keepNext/>
        <w:rPr>
          <w:rStyle w:val="Cardexample1"/>
        </w:rPr>
      </w:pPr>
      <w:r w:rsidRPr="000527BA">
        <w:rPr>
          <w:rStyle w:val="Cardexample1"/>
        </w:rPr>
        <w:t>WB 1    cpl_wb1.opt</w:t>
      </w:r>
    </w:p>
    <w:p w14:paraId="705EF81A" w14:textId="77777777" w:rsidR="0041037A" w:rsidRPr="000527BA" w:rsidRDefault="0041037A">
      <w:pPr>
        <w:pStyle w:val="Examplebody"/>
        <w:keepNext/>
        <w:rPr>
          <w:rStyle w:val="Cardexample1"/>
        </w:rPr>
      </w:pPr>
      <w:r w:rsidRPr="000527BA">
        <w:rPr>
          <w:rStyle w:val="Cardexample1"/>
        </w:rPr>
        <w:t>WB 2    cpl_wb2.opt</w:t>
      </w:r>
    </w:p>
    <w:p w14:paraId="0660F017" w14:textId="77777777" w:rsidR="0041037A" w:rsidRPr="000527BA" w:rsidRDefault="0041037A">
      <w:pPr>
        <w:pStyle w:val="Examplebody"/>
        <w:keepNext/>
        <w:rPr>
          <w:rStyle w:val="Cardexample1"/>
        </w:rPr>
      </w:pPr>
      <w:r w:rsidRPr="000527BA">
        <w:rPr>
          <w:rStyle w:val="Cardexample1"/>
        </w:rPr>
        <w:t>WB 3    cpl_wb3.opt</w:t>
      </w:r>
    </w:p>
    <w:p w14:paraId="4FE75289" w14:textId="77777777" w:rsidR="0041037A" w:rsidRPr="000527BA" w:rsidRDefault="0041037A">
      <w:pPr>
        <w:pStyle w:val="Examplebody"/>
        <w:keepNext/>
        <w:rPr>
          <w:rStyle w:val="Cardexample1"/>
        </w:rPr>
      </w:pPr>
      <w:r w:rsidRPr="000527BA">
        <w:rPr>
          <w:rStyle w:val="Cardexample1"/>
        </w:rPr>
        <w:t>WB 4    cpl_wb4.opt</w:t>
      </w:r>
    </w:p>
    <w:p w14:paraId="785623BD" w14:textId="77777777" w:rsidR="0041037A" w:rsidRPr="000527BA" w:rsidRDefault="0041037A">
      <w:pPr>
        <w:pStyle w:val="Examplebody"/>
        <w:keepNext/>
        <w:rPr>
          <w:rStyle w:val="Cardexample1"/>
        </w:rPr>
      </w:pPr>
      <w:r w:rsidRPr="000527BA">
        <w:rPr>
          <w:rStyle w:val="Cardexample1"/>
        </w:rPr>
        <w:t>WB 5    cpl_wb5.opt</w:t>
      </w:r>
    </w:p>
    <w:p w14:paraId="1BA5FEED" w14:textId="77777777" w:rsidR="0041037A" w:rsidRPr="000527BA" w:rsidRDefault="0041037A">
      <w:pPr>
        <w:pStyle w:val="Examplebody"/>
        <w:keepNext/>
        <w:rPr>
          <w:rStyle w:val="Cardexample1"/>
        </w:rPr>
      </w:pPr>
      <w:r w:rsidRPr="000527BA">
        <w:rPr>
          <w:rStyle w:val="Cardexample1"/>
        </w:rPr>
        <w:t>WB 6    cpl_wb6.opt</w:t>
      </w:r>
    </w:p>
    <w:p w14:paraId="4A3187EA" w14:textId="77777777" w:rsidR="0041037A" w:rsidRPr="000527BA" w:rsidRDefault="0041037A">
      <w:pPr>
        <w:pStyle w:val="Examplebody"/>
        <w:rPr>
          <w:rStyle w:val="Cardexample1"/>
        </w:rPr>
      </w:pPr>
    </w:p>
    <w:p w14:paraId="6937F03A" w14:textId="77777777" w:rsidR="0041037A" w:rsidRPr="000527BA" w:rsidRDefault="0041037A">
      <w:pPr>
        <w:pStyle w:val="Examplebody"/>
        <w:rPr>
          <w:rStyle w:val="Cardexample1"/>
        </w:rPr>
      </w:pPr>
      <w:r w:rsidRPr="000527BA">
        <w:rPr>
          <w:rStyle w:val="Cardexample1"/>
        </w:rPr>
        <w:t>SPR FILE...............................SPRFN....................................</w:t>
      </w:r>
    </w:p>
    <w:p w14:paraId="2207C135" w14:textId="77777777" w:rsidR="0041037A" w:rsidRPr="000527BA" w:rsidRDefault="0041037A">
      <w:pPr>
        <w:pStyle w:val="Examplebody"/>
        <w:rPr>
          <w:rStyle w:val="Cardexample1"/>
        </w:rPr>
      </w:pPr>
      <w:r w:rsidRPr="000527BA">
        <w:rPr>
          <w:rStyle w:val="Cardexample1"/>
        </w:rPr>
        <w:t>WB 1    spr_wb1.opt</w:t>
      </w:r>
    </w:p>
    <w:p w14:paraId="1E8BC375" w14:textId="77777777" w:rsidR="0041037A" w:rsidRPr="000527BA" w:rsidRDefault="0041037A">
      <w:pPr>
        <w:pStyle w:val="Examplebody"/>
        <w:rPr>
          <w:rStyle w:val="Cardexample1"/>
        </w:rPr>
      </w:pPr>
      <w:r w:rsidRPr="000527BA">
        <w:rPr>
          <w:rStyle w:val="Cardexample1"/>
        </w:rPr>
        <w:t>WB 2    spr_wb2.opt</w:t>
      </w:r>
    </w:p>
    <w:p w14:paraId="72D611A1" w14:textId="77777777" w:rsidR="0041037A" w:rsidRPr="000527BA" w:rsidRDefault="0041037A">
      <w:pPr>
        <w:pStyle w:val="Examplebody"/>
        <w:rPr>
          <w:rStyle w:val="Cardexample1"/>
        </w:rPr>
      </w:pPr>
      <w:r w:rsidRPr="000527BA">
        <w:rPr>
          <w:rStyle w:val="Cardexample1"/>
        </w:rPr>
        <w:t>WB 3    spr_wb3.opt</w:t>
      </w:r>
    </w:p>
    <w:p w14:paraId="196F3B30" w14:textId="77777777" w:rsidR="0041037A" w:rsidRPr="000527BA" w:rsidRDefault="0041037A">
      <w:pPr>
        <w:pStyle w:val="Examplebody"/>
        <w:rPr>
          <w:rStyle w:val="Cardexample1"/>
        </w:rPr>
      </w:pPr>
      <w:r w:rsidRPr="000527BA">
        <w:rPr>
          <w:rStyle w:val="Cardexample1"/>
        </w:rPr>
        <w:t>WB 4    spr_wb4.opt</w:t>
      </w:r>
    </w:p>
    <w:p w14:paraId="5B3E50EA" w14:textId="77777777" w:rsidR="0041037A" w:rsidRPr="000527BA" w:rsidRDefault="0041037A">
      <w:pPr>
        <w:pStyle w:val="Examplebody"/>
        <w:rPr>
          <w:rStyle w:val="Cardexample1"/>
        </w:rPr>
      </w:pPr>
      <w:r w:rsidRPr="000527BA">
        <w:rPr>
          <w:rStyle w:val="Cardexample1"/>
        </w:rPr>
        <w:t>WB 5    spr_wb5.opt</w:t>
      </w:r>
    </w:p>
    <w:p w14:paraId="00B30EDB" w14:textId="77777777" w:rsidR="0041037A" w:rsidRPr="000527BA" w:rsidRDefault="0041037A">
      <w:pPr>
        <w:pStyle w:val="Examplebody"/>
        <w:rPr>
          <w:rStyle w:val="Cardexample1"/>
        </w:rPr>
      </w:pPr>
      <w:r w:rsidRPr="000527BA">
        <w:rPr>
          <w:rStyle w:val="Cardexample1"/>
        </w:rPr>
        <w:t>WB 6    spr_wb6.opt</w:t>
      </w:r>
    </w:p>
    <w:p w14:paraId="704DA5F9" w14:textId="77777777" w:rsidR="0041037A" w:rsidRPr="000527BA" w:rsidRDefault="0041037A">
      <w:pPr>
        <w:pStyle w:val="Examplebody"/>
        <w:rPr>
          <w:rStyle w:val="Cardexample1"/>
        </w:rPr>
      </w:pPr>
    </w:p>
    <w:p w14:paraId="6DE5270F" w14:textId="77777777" w:rsidR="0041037A" w:rsidRPr="000527BA" w:rsidRDefault="0041037A">
      <w:pPr>
        <w:pStyle w:val="Examplebody"/>
        <w:rPr>
          <w:rStyle w:val="Cardexample1"/>
        </w:rPr>
      </w:pPr>
      <w:r w:rsidRPr="000527BA">
        <w:rPr>
          <w:rStyle w:val="Cardexample1"/>
        </w:rPr>
        <w:t>FLX FILE...............................KFLFN....................................</w:t>
      </w:r>
    </w:p>
    <w:p w14:paraId="0B185B85" w14:textId="77777777" w:rsidR="0041037A" w:rsidRPr="000527BA" w:rsidRDefault="0041037A">
      <w:pPr>
        <w:pStyle w:val="Examplebody"/>
        <w:rPr>
          <w:rStyle w:val="Cardexample1"/>
        </w:rPr>
      </w:pPr>
      <w:r w:rsidRPr="000527BA">
        <w:rPr>
          <w:rStyle w:val="Cardexample1"/>
        </w:rPr>
        <w:t>WB 1    kfl_wb1.opt</w:t>
      </w:r>
    </w:p>
    <w:p w14:paraId="407BB48A" w14:textId="77777777" w:rsidR="0041037A" w:rsidRPr="000527BA" w:rsidRDefault="0041037A">
      <w:pPr>
        <w:pStyle w:val="Examplebody"/>
        <w:rPr>
          <w:rStyle w:val="Cardexample1"/>
        </w:rPr>
      </w:pPr>
      <w:r w:rsidRPr="000527BA">
        <w:rPr>
          <w:rStyle w:val="Cardexample1"/>
        </w:rPr>
        <w:t>WB 2    kfl_wb2.opt</w:t>
      </w:r>
    </w:p>
    <w:p w14:paraId="64C9E6F3" w14:textId="77777777" w:rsidR="0041037A" w:rsidRPr="000527BA" w:rsidRDefault="0041037A">
      <w:pPr>
        <w:pStyle w:val="Examplebody"/>
        <w:rPr>
          <w:rStyle w:val="Cardexample1"/>
        </w:rPr>
      </w:pPr>
      <w:r w:rsidRPr="000527BA">
        <w:rPr>
          <w:rStyle w:val="Cardexample1"/>
        </w:rPr>
        <w:t>WB 3    kfl_wb3.opt</w:t>
      </w:r>
    </w:p>
    <w:p w14:paraId="30ADE9CC" w14:textId="77777777" w:rsidR="0041037A" w:rsidRPr="000527BA" w:rsidRDefault="0041037A">
      <w:pPr>
        <w:pStyle w:val="Examplebody"/>
        <w:rPr>
          <w:rStyle w:val="Cardexample1"/>
        </w:rPr>
      </w:pPr>
      <w:r w:rsidRPr="000527BA">
        <w:rPr>
          <w:rStyle w:val="Cardexample1"/>
        </w:rPr>
        <w:t>WB 4    kfl_wb4.opt</w:t>
      </w:r>
    </w:p>
    <w:p w14:paraId="1AEEF1B5" w14:textId="77777777" w:rsidR="0041037A" w:rsidRPr="000527BA" w:rsidRDefault="0041037A">
      <w:pPr>
        <w:pStyle w:val="Examplebody"/>
        <w:rPr>
          <w:rStyle w:val="Cardexample1"/>
        </w:rPr>
      </w:pPr>
      <w:r w:rsidRPr="000527BA">
        <w:rPr>
          <w:rStyle w:val="Cardexample1"/>
        </w:rPr>
        <w:t>WB 5    kfl_wb5.opt</w:t>
      </w:r>
    </w:p>
    <w:p w14:paraId="5BBB61E0" w14:textId="77777777" w:rsidR="0041037A" w:rsidRPr="000527BA" w:rsidRDefault="0041037A">
      <w:pPr>
        <w:pStyle w:val="Examplebody"/>
        <w:rPr>
          <w:rStyle w:val="Cardexample1"/>
        </w:rPr>
      </w:pPr>
      <w:r w:rsidRPr="000527BA">
        <w:rPr>
          <w:rStyle w:val="Cardexample1"/>
        </w:rPr>
        <w:t>WB 6    kfl_wb6.opt</w:t>
      </w:r>
    </w:p>
    <w:p w14:paraId="3EA6C643" w14:textId="77777777" w:rsidR="0041037A" w:rsidRPr="000527BA" w:rsidRDefault="0041037A">
      <w:pPr>
        <w:pStyle w:val="Examplebody"/>
        <w:rPr>
          <w:rStyle w:val="Cardexample1"/>
        </w:rPr>
      </w:pPr>
    </w:p>
    <w:p w14:paraId="1F10C3CC" w14:textId="77777777" w:rsidR="0041037A" w:rsidRPr="000527BA" w:rsidRDefault="0041037A">
      <w:pPr>
        <w:pStyle w:val="Examplebody"/>
        <w:rPr>
          <w:rStyle w:val="Cardexample1"/>
        </w:rPr>
      </w:pPr>
      <w:r w:rsidRPr="000527BA">
        <w:rPr>
          <w:rStyle w:val="Cardexample1"/>
        </w:rPr>
        <w:t>TSR FILE...............................TSRFN....................................</w:t>
      </w:r>
    </w:p>
    <w:p w14:paraId="61341936" w14:textId="77777777" w:rsidR="0041037A" w:rsidRPr="000527BA" w:rsidRDefault="0041037A">
      <w:pPr>
        <w:pStyle w:val="Examplebody"/>
        <w:rPr>
          <w:rStyle w:val="Cardexample1"/>
        </w:rPr>
      </w:pPr>
      <w:r w:rsidRPr="000527BA">
        <w:rPr>
          <w:rStyle w:val="Cardexample1"/>
        </w:rPr>
        <w:t xml:space="preserve">        tsr.</w:t>
      </w:r>
      <w:r w:rsidR="005A7191">
        <w:rPr>
          <w:rStyle w:val="Cardexample1"/>
        </w:rPr>
        <w:t>csv</w:t>
      </w:r>
    </w:p>
    <w:p w14:paraId="26B81DFC" w14:textId="77777777" w:rsidR="0041037A" w:rsidRPr="000527BA" w:rsidRDefault="0041037A">
      <w:pPr>
        <w:pStyle w:val="Examplebody"/>
        <w:rPr>
          <w:rStyle w:val="Cardexample1"/>
        </w:rPr>
      </w:pPr>
    </w:p>
    <w:p w14:paraId="00631F92" w14:textId="77777777" w:rsidR="0041037A" w:rsidRPr="000527BA" w:rsidRDefault="0041037A">
      <w:pPr>
        <w:pStyle w:val="Examplebody"/>
        <w:rPr>
          <w:rStyle w:val="Cardexample1"/>
        </w:rPr>
      </w:pPr>
      <w:r w:rsidRPr="000527BA">
        <w:rPr>
          <w:rStyle w:val="Cardexample1"/>
        </w:rPr>
        <w:t>WDO FILE...............................WDOFN....................................</w:t>
      </w:r>
    </w:p>
    <w:p w14:paraId="75BEE167" w14:textId="77777777" w:rsidR="0041037A" w:rsidRPr="000527BA" w:rsidRDefault="0041037A">
      <w:pPr>
        <w:pStyle w:val="Examplebody"/>
        <w:rPr>
          <w:rStyle w:val="Cardexample1"/>
        </w:rPr>
      </w:pPr>
      <w:r w:rsidRPr="000527BA">
        <w:rPr>
          <w:rStyle w:val="Cardexample1"/>
        </w:rPr>
        <w:t xml:space="preserve">        wdo.</w:t>
      </w:r>
      <w:r w:rsidR="005A7191">
        <w:rPr>
          <w:rStyle w:val="Cardexample1"/>
        </w:rPr>
        <w:t>csv</w:t>
      </w:r>
    </w:p>
    <w:p w14:paraId="36DA238E" w14:textId="77777777" w:rsidR="0041037A" w:rsidRPr="00B7030B" w:rsidRDefault="0041037A">
      <w:pPr>
        <w:pStyle w:val="BodyText2"/>
        <w:sectPr w:rsidR="0041037A" w:rsidRPr="00B7030B" w:rsidSect="005D4E9F">
          <w:headerReference w:type="even" r:id="rId86"/>
          <w:headerReference w:type="default" r:id="rId87"/>
          <w:endnotePr>
            <w:numFmt w:val="decimal"/>
          </w:endnotePr>
          <w:pgSz w:w="12240" w:h="15840" w:code="1"/>
          <w:pgMar w:top="1728" w:right="1440" w:bottom="1728" w:left="2160" w:header="1008" w:footer="1008" w:gutter="0"/>
          <w:paperSrc w:first="100" w:other="100"/>
          <w:cols w:space="720"/>
        </w:sectPr>
      </w:pPr>
    </w:p>
    <w:p w14:paraId="5934709D" w14:textId="27656893" w:rsidR="007F5748" w:rsidRDefault="007F5748" w:rsidP="007F5748">
      <w:pPr>
        <w:pStyle w:val="Heading3"/>
        <w:rPr>
          <w:rFonts w:asciiTheme="minorHAnsi" w:hAnsiTheme="minorHAnsi"/>
        </w:rPr>
      </w:pPr>
      <w:bookmarkStart w:id="2957" w:name="bathymetry"/>
      <w:bookmarkStart w:id="2958" w:name="_Bathymetry_File"/>
      <w:bookmarkStart w:id="2959" w:name="_Toc41047834"/>
      <w:bookmarkEnd w:id="2957"/>
      <w:bookmarkEnd w:id="2958"/>
      <w:r w:rsidRPr="00B7030B">
        <w:rPr>
          <w:rFonts w:asciiTheme="minorHAnsi" w:hAnsiTheme="minorHAnsi"/>
        </w:rPr>
        <w:lastRenderedPageBreak/>
        <w:t>Control File</w:t>
      </w:r>
      <w:r>
        <w:rPr>
          <w:rFonts w:asciiTheme="minorHAnsi" w:hAnsiTheme="minorHAnsi"/>
        </w:rPr>
        <w:t>: w2_con.csv</w:t>
      </w:r>
      <w:bookmarkEnd w:id="2959"/>
    </w:p>
    <w:p w14:paraId="3CCCEBF8" w14:textId="20B917ED" w:rsidR="005155DA" w:rsidRDefault="007F5748" w:rsidP="005155DA">
      <w:pPr>
        <w:pStyle w:val="BodyText"/>
        <w:rPr>
          <w:sz w:val="20"/>
          <w:szCs w:val="18"/>
        </w:rPr>
      </w:pPr>
      <w:r w:rsidRPr="007F5748">
        <w:rPr>
          <w:sz w:val="20"/>
          <w:szCs w:val="18"/>
        </w:rPr>
        <w:t xml:space="preserve">Starting with CE-QUAL-W2 Version 4.21, an Excel based input file was developed that </w:t>
      </w:r>
      <w:r>
        <w:rPr>
          <w:sz w:val="20"/>
          <w:szCs w:val="18"/>
        </w:rPr>
        <w:t>is compatible with the preprocessor and model executable. The variables in the Excel based version are the same as those described in the section “</w:t>
      </w:r>
      <w:r w:rsidRPr="007F5748">
        <w:rPr>
          <w:b/>
          <w:bCs/>
          <w:sz w:val="20"/>
          <w:szCs w:val="18"/>
        </w:rPr>
        <w:t>Control File: w2_con.npt</w:t>
      </w:r>
      <w:ins w:id="2960" w:author="Honnalore Steissberg" w:date="2021-08-23T11:33:00Z">
        <w:r w:rsidR="00BA0118">
          <w:rPr>
            <w:b/>
            <w:bCs/>
            <w:sz w:val="20"/>
            <w:szCs w:val="18"/>
          </w:rPr>
          <w:t>,</w:t>
        </w:r>
      </w:ins>
      <w:r>
        <w:rPr>
          <w:sz w:val="20"/>
          <w:szCs w:val="18"/>
        </w:rPr>
        <w:t xml:space="preserve">” except </w:t>
      </w:r>
      <w:ins w:id="2961" w:author="Honnalore Steissberg" w:date="2021-08-23T11:34:00Z">
        <w:r w:rsidR="00BA0118">
          <w:rPr>
            <w:sz w:val="20"/>
            <w:szCs w:val="18"/>
          </w:rPr>
          <w:t xml:space="preserve">that </w:t>
        </w:r>
      </w:ins>
      <w:r>
        <w:rPr>
          <w:sz w:val="20"/>
          <w:szCs w:val="18"/>
        </w:rPr>
        <w:t>their order is somewhat changed from the order in the fixed format text input file w2_con.npt.</w:t>
      </w:r>
      <w:r w:rsidR="005155DA">
        <w:rPr>
          <w:sz w:val="20"/>
          <w:szCs w:val="18"/>
        </w:rPr>
        <w:t xml:space="preserve"> The Excel file, </w:t>
      </w:r>
      <w:r w:rsidR="005155DA" w:rsidRPr="005155DA">
        <w:rPr>
          <w:b/>
          <w:bCs/>
          <w:sz w:val="20"/>
          <w:szCs w:val="18"/>
        </w:rPr>
        <w:t>w2_con.xl</w:t>
      </w:r>
      <w:r w:rsidR="005155DA">
        <w:rPr>
          <w:b/>
          <w:bCs/>
          <w:sz w:val="20"/>
          <w:szCs w:val="18"/>
        </w:rPr>
        <w:t>s</w:t>
      </w:r>
      <w:r w:rsidR="005155DA" w:rsidRPr="005155DA">
        <w:rPr>
          <w:b/>
          <w:bCs/>
          <w:sz w:val="20"/>
          <w:szCs w:val="18"/>
        </w:rPr>
        <w:t>m</w:t>
      </w:r>
      <w:r w:rsidR="005155DA">
        <w:rPr>
          <w:sz w:val="20"/>
          <w:szCs w:val="18"/>
        </w:rPr>
        <w:t xml:space="preserve">, is provided in the download package </w:t>
      </w:r>
      <w:r w:rsidR="00701DDE">
        <w:rPr>
          <w:sz w:val="20"/>
          <w:szCs w:val="18"/>
        </w:rPr>
        <w:t>for</w:t>
      </w:r>
      <w:r w:rsidR="005155DA">
        <w:rPr>
          <w:sz w:val="20"/>
          <w:szCs w:val="18"/>
        </w:rPr>
        <w:t xml:space="preserve"> </w:t>
      </w:r>
      <w:r w:rsidR="00701DDE">
        <w:rPr>
          <w:sz w:val="20"/>
          <w:szCs w:val="18"/>
        </w:rPr>
        <w:t xml:space="preserve">several </w:t>
      </w:r>
      <w:r w:rsidR="005155DA">
        <w:rPr>
          <w:sz w:val="20"/>
          <w:szCs w:val="18"/>
        </w:rPr>
        <w:t xml:space="preserve">example problems. </w:t>
      </w:r>
      <w:r w:rsidR="00C97DED">
        <w:rPr>
          <w:sz w:val="20"/>
          <w:szCs w:val="18"/>
        </w:rPr>
        <w:t xml:space="preserve">Several screenshots of the Excel spreadsheet are shown in </w:t>
      </w:r>
      <w:r w:rsidR="00C97DED">
        <w:rPr>
          <w:sz w:val="20"/>
          <w:szCs w:val="18"/>
        </w:rPr>
        <w:fldChar w:fldCharType="begin"/>
      </w:r>
      <w:r w:rsidR="00C97DED">
        <w:rPr>
          <w:sz w:val="20"/>
          <w:szCs w:val="18"/>
        </w:rPr>
        <w:instrText xml:space="preserve"> REF _Ref37942472 \h </w:instrText>
      </w:r>
      <w:r w:rsidR="00C97DED">
        <w:rPr>
          <w:sz w:val="20"/>
          <w:szCs w:val="18"/>
        </w:rPr>
      </w:r>
      <w:r w:rsidR="00C97DED">
        <w:rPr>
          <w:sz w:val="20"/>
          <w:szCs w:val="18"/>
        </w:rPr>
        <w:fldChar w:fldCharType="separate"/>
      </w:r>
      <w:r w:rsidR="00795A65" w:rsidRPr="00C97DED">
        <w:rPr>
          <w:sz w:val="20"/>
          <w:szCs w:val="18"/>
        </w:rPr>
        <w:t xml:space="preserve">Figure </w:t>
      </w:r>
      <w:r w:rsidR="00795A65">
        <w:rPr>
          <w:noProof/>
          <w:sz w:val="20"/>
          <w:szCs w:val="18"/>
        </w:rPr>
        <w:t>28</w:t>
      </w:r>
      <w:r w:rsidR="00C97DED">
        <w:rPr>
          <w:sz w:val="20"/>
          <w:szCs w:val="18"/>
        </w:rPr>
        <w:fldChar w:fldCharType="end"/>
      </w:r>
      <w:r w:rsidR="00C97DED">
        <w:rPr>
          <w:sz w:val="20"/>
          <w:szCs w:val="18"/>
        </w:rPr>
        <w:t xml:space="preserve">, </w:t>
      </w:r>
      <w:r w:rsidR="00C97DED">
        <w:rPr>
          <w:sz w:val="20"/>
          <w:szCs w:val="18"/>
        </w:rPr>
        <w:fldChar w:fldCharType="begin"/>
      </w:r>
      <w:r w:rsidR="00C97DED">
        <w:rPr>
          <w:sz w:val="20"/>
          <w:szCs w:val="18"/>
        </w:rPr>
        <w:instrText xml:space="preserve"> REF _Ref37942475 \h </w:instrText>
      </w:r>
      <w:r w:rsidR="00C97DED">
        <w:rPr>
          <w:sz w:val="20"/>
          <w:szCs w:val="18"/>
        </w:rPr>
      </w:r>
      <w:r w:rsidR="00C97DED">
        <w:rPr>
          <w:sz w:val="20"/>
          <w:szCs w:val="18"/>
        </w:rPr>
        <w:fldChar w:fldCharType="separate"/>
      </w:r>
      <w:r w:rsidR="00795A65" w:rsidRPr="00C97DED">
        <w:rPr>
          <w:sz w:val="20"/>
          <w:szCs w:val="18"/>
        </w:rPr>
        <w:t xml:space="preserve">Figure </w:t>
      </w:r>
      <w:r w:rsidR="00795A65">
        <w:rPr>
          <w:noProof/>
          <w:sz w:val="20"/>
          <w:szCs w:val="18"/>
        </w:rPr>
        <w:t>29</w:t>
      </w:r>
      <w:r w:rsidR="00C97DED">
        <w:rPr>
          <w:sz w:val="20"/>
          <w:szCs w:val="18"/>
        </w:rPr>
        <w:fldChar w:fldCharType="end"/>
      </w:r>
      <w:r w:rsidR="00C97DED">
        <w:rPr>
          <w:sz w:val="20"/>
          <w:szCs w:val="18"/>
        </w:rPr>
        <w:t xml:space="preserve">, and </w:t>
      </w:r>
      <w:r w:rsidR="00C97DED">
        <w:rPr>
          <w:sz w:val="20"/>
          <w:szCs w:val="18"/>
        </w:rPr>
        <w:fldChar w:fldCharType="begin"/>
      </w:r>
      <w:r w:rsidR="00C97DED">
        <w:rPr>
          <w:sz w:val="20"/>
          <w:szCs w:val="18"/>
        </w:rPr>
        <w:instrText xml:space="preserve"> REF _Ref37942478 \h </w:instrText>
      </w:r>
      <w:r w:rsidR="00C97DED">
        <w:rPr>
          <w:sz w:val="20"/>
          <w:szCs w:val="18"/>
        </w:rPr>
      </w:r>
      <w:r w:rsidR="00C97DED">
        <w:rPr>
          <w:sz w:val="20"/>
          <w:szCs w:val="18"/>
        </w:rPr>
        <w:fldChar w:fldCharType="separate"/>
      </w:r>
      <w:r w:rsidR="00795A65" w:rsidRPr="00C97DED">
        <w:rPr>
          <w:sz w:val="20"/>
          <w:szCs w:val="18"/>
        </w:rPr>
        <w:t xml:space="preserve">Figure </w:t>
      </w:r>
      <w:r w:rsidR="00795A65">
        <w:rPr>
          <w:noProof/>
          <w:sz w:val="20"/>
          <w:szCs w:val="18"/>
        </w:rPr>
        <w:t>30</w:t>
      </w:r>
      <w:r w:rsidR="00C97DED">
        <w:rPr>
          <w:sz w:val="20"/>
          <w:szCs w:val="18"/>
        </w:rPr>
        <w:fldChar w:fldCharType="end"/>
      </w:r>
      <w:r w:rsidR="00C97DED">
        <w:rPr>
          <w:sz w:val="20"/>
          <w:szCs w:val="18"/>
        </w:rPr>
        <w:t xml:space="preserve">. </w:t>
      </w:r>
      <w:r w:rsidR="005155DA">
        <w:rPr>
          <w:sz w:val="20"/>
          <w:szCs w:val="18"/>
        </w:rPr>
        <w:t xml:space="preserve">This Excel spreadsheet has a built-in macro for writing out the file w2_con.csv. </w:t>
      </w:r>
      <w:ins w:id="2962" w:author="Honnalore Steissberg" w:date="2021-08-23T11:35:00Z">
        <w:r w:rsidR="00BA0118">
          <w:rPr>
            <w:sz w:val="20"/>
            <w:szCs w:val="18"/>
          </w:rPr>
          <w:t>The following are a</w:t>
        </w:r>
      </w:ins>
      <w:del w:id="2963" w:author="Honnalore Steissberg" w:date="2021-08-23T11:35:00Z">
        <w:r w:rsidR="005155DA" w:rsidDel="00BA0118">
          <w:rPr>
            <w:sz w:val="20"/>
            <w:szCs w:val="18"/>
          </w:rPr>
          <w:delText>A</w:delText>
        </w:r>
      </w:del>
      <w:r w:rsidR="005155DA">
        <w:rPr>
          <w:sz w:val="20"/>
          <w:szCs w:val="18"/>
        </w:rPr>
        <w:t>dvantages of this new format</w:t>
      </w:r>
      <w:del w:id="2964" w:author="Honnalore Steissberg" w:date="2021-08-23T11:36:00Z">
        <w:r w:rsidR="005155DA" w:rsidDel="00BA0118">
          <w:rPr>
            <w:sz w:val="20"/>
            <w:szCs w:val="18"/>
          </w:rPr>
          <w:delText xml:space="preserve"> are as follows</w:delText>
        </w:r>
      </w:del>
      <w:r w:rsidR="005155DA">
        <w:rPr>
          <w:sz w:val="20"/>
          <w:szCs w:val="18"/>
        </w:rPr>
        <w:t>:</w:t>
      </w:r>
    </w:p>
    <w:p w14:paraId="377F97C0" w14:textId="77777777" w:rsidR="005155DA" w:rsidRDefault="005155DA" w:rsidP="005155DA">
      <w:pPr>
        <w:pStyle w:val="BodyText"/>
        <w:numPr>
          <w:ilvl w:val="0"/>
          <w:numId w:val="48"/>
        </w:numPr>
        <w:spacing w:after="0"/>
        <w:rPr>
          <w:sz w:val="20"/>
          <w:szCs w:val="18"/>
        </w:rPr>
      </w:pPr>
      <w:r>
        <w:rPr>
          <w:sz w:val="20"/>
          <w:szCs w:val="18"/>
        </w:rPr>
        <w:t>Ease of file input and manipulation</w:t>
      </w:r>
    </w:p>
    <w:p w14:paraId="377E464B" w14:textId="6754F9B0" w:rsidR="005155DA" w:rsidRDefault="005155DA" w:rsidP="005155DA">
      <w:pPr>
        <w:pStyle w:val="BodyText"/>
        <w:numPr>
          <w:ilvl w:val="1"/>
          <w:numId w:val="48"/>
        </w:numPr>
        <w:spacing w:after="0"/>
        <w:rPr>
          <w:sz w:val="20"/>
          <w:szCs w:val="18"/>
        </w:rPr>
      </w:pPr>
      <w:r>
        <w:rPr>
          <w:sz w:val="20"/>
          <w:szCs w:val="18"/>
        </w:rPr>
        <w:t>Easier data entry</w:t>
      </w:r>
      <w:ins w:id="2965" w:author="Honnalore Steissberg" w:date="2021-08-23T11:37:00Z">
        <w:r w:rsidR="00BA0118">
          <w:rPr>
            <w:sz w:val="20"/>
            <w:szCs w:val="18"/>
          </w:rPr>
          <w:t>,</w:t>
        </w:r>
      </w:ins>
      <w:r>
        <w:rPr>
          <w:sz w:val="20"/>
          <w:szCs w:val="18"/>
        </w:rPr>
        <w:t xml:space="preserve"> since there </w:t>
      </w:r>
      <w:ins w:id="2966" w:author="Honnalore Steissberg" w:date="2021-08-23T11:37:00Z">
        <w:r w:rsidR="00BA0118">
          <w:rPr>
            <w:sz w:val="20"/>
            <w:szCs w:val="18"/>
          </w:rPr>
          <w:t>are</w:t>
        </w:r>
      </w:ins>
      <w:del w:id="2967" w:author="Honnalore Steissberg" w:date="2021-08-23T11:36:00Z">
        <w:r w:rsidDel="00BA0118">
          <w:rPr>
            <w:sz w:val="20"/>
            <w:szCs w:val="18"/>
          </w:rPr>
          <w:delText>is</w:delText>
        </w:r>
      </w:del>
      <w:r>
        <w:rPr>
          <w:sz w:val="20"/>
          <w:szCs w:val="18"/>
        </w:rPr>
        <w:t xml:space="preserve"> no spaces to worry about and no wrapping of lines</w:t>
      </w:r>
    </w:p>
    <w:p w14:paraId="4F076805" w14:textId="1A9404C9" w:rsidR="005155DA" w:rsidRDefault="005155DA" w:rsidP="005155DA">
      <w:pPr>
        <w:pStyle w:val="BodyText"/>
        <w:numPr>
          <w:ilvl w:val="1"/>
          <w:numId w:val="48"/>
        </w:numPr>
        <w:spacing w:after="0"/>
        <w:rPr>
          <w:sz w:val="20"/>
          <w:szCs w:val="18"/>
        </w:rPr>
      </w:pPr>
      <w:r>
        <w:rPr>
          <w:sz w:val="20"/>
          <w:szCs w:val="18"/>
        </w:rPr>
        <w:t>Easier cutting and pasting parts of the control file to other areas</w:t>
      </w:r>
    </w:p>
    <w:p w14:paraId="3B884958" w14:textId="41FBB0BA" w:rsidR="005155DA" w:rsidRDefault="005155DA" w:rsidP="005155DA">
      <w:pPr>
        <w:pStyle w:val="BodyText"/>
        <w:numPr>
          <w:ilvl w:val="0"/>
          <w:numId w:val="48"/>
        </w:numPr>
        <w:spacing w:after="0"/>
        <w:rPr>
          <w:sz w:val="20"/>
          <w:szCs w:val="18"/>
        </w:rPr>
      </w:pPr>
      <w:r>
        <w:rPr>
          <w:sz w:val="20"/>
          <w:szCs w:val="18"/>
        </w:rPr>
        <w:t xml:space="preserve">No need for the file </w:t>
      </w:r>
      <w:proofErr w:type="spellStart"/>
      <w:r w:rsidRPr="00D92E57">
        <w:rPr>
          <w:b/>
          <w:bCs/>
          <w:sz w:val="20"/>
          <w:szCs w:val="18"/>
        </w:rPr>
        <w:t>graph.npt</w:t>
      </w:r>
      <w:proofErr w:type="spellEnd"/>
      <w:ins w:id="2968" w:author="Honnalore Steissberg" w:date="2021-08-23T11:37:00Z">
        <w:r w:rsidR="00BA0118">
          <w:rPr>
            <w:b/>
            <w:bCs/>
            <w:sz w:val="20"/>
            <w:szCs w:val="18"/>
          </w:rPr>
          <w:t>,</w:t>
        </w:r>
      </w:ins>
      <w:r>
        <w:rPr>
          <w:sz w:val="20"/>
          <w:szCs w:val="18"/>
        </w:rPr>
        <w:t xml:space="preserve"> since this is incorporated into the control file</w:t>
      </w:r>
    </w:p>
    <w:p w14:paraId="7ED33AE1" w14:textId="4C52C505" w:rsidR="005155DA" w:rsidRDefault="005155DA" w:rsidP="005155DA">
      <w:pPr>
        <w:pStyle w:val="BodyText"/>
        <w:numPr>
          <w:ilvl w:val="0"/>
          <w:numId w:val="48"/>
        </w:numPr>
        <w:spacing w:after="0"/>
        <w:rPr>
          <w:sz w:val="20"/>
          <w:szCs w:val="18"/>
        </w:rPr>
      </w:pPr>
      <w:r>
        <w:rPr>
          <w:sz w:val="20"/>
          <w:szCs w:val="18"/>
        </w:rPr>
        <w:t xml:space="preserve">Simplified input and output </w:t>
      </w:r>
    </w:p>
    <w:p w14:paraId="1E5D24ED" w14:textId="61C21211" w:rsidR="005155DA" w:rsidRDefault="005155DA" w:rsidP="005155DA">
      <w:pPr>
        <w:pStyle w:val="BodyText"/>
        <w:numPr>
          <w:ilvl w:val="1"/>
          <w:numId w:val="48"/>
        </w:numPr>
        <w:spacing w:after="0"/>
        <w:rPr>
          <w:sz w:val="20"/>
          <w:szCs w:val="18"/>
        </w:rPr>
      </w:pPr>
      <w:del w:id="2969" w:author="Honnalore Steissberg" w:date="2021-08-23T11:38:00Z">
        <w:r w:rsidDel="00BA0118">
          <w:rPr>
            <w:sz w:val="20"/>
            <w:szCs w:val="18"/>
          </w:rPr>
          <w:delText xml:space="preserve">Eliminated </w:delText>
        </w:r>
      </w:del>
      <w:ins w:id="2970" w:author="Honnalore Steissberg" w:date="2021-08-23T11:38:00Z">
        <w:r w:rsidR="00BA0118">
          <w:rPr>
            <w:sz w:val="20"/>
            <w:szCs w:val="18"/>
          </w:rPr>
          <w:t>I</w:t>
        </w:r>
      </w:ins>
      <w:del w:id="2971" w:author="Honnalore Steissberg" w:date="2021-08-23T11:38:00Z">
        <w:r w:rsidDel="00BA0118">
          <w:rPr>
            <w:sz w:val="20"/>
            <w:szCs w:val="18"/>
          </w:rPr>
          <w:delText>i</w:delText>
        </w:r>
      </w:del>
      <w:r>
        <w:rPr>
          <w:sz w:val="20"/>
          <w:szCs w:val="18"/>
        </w:rPr>
        <w:t xml:space="preserve">nputs </w:t>
      </w:r>
      <w:ins w:id="2972" w:author="Honnalore Steissberg" w:date="2021-08-23T11:38:00Z">
        <w:r w:rsidR="00BA0118">
          <w:rPr>
            <w:sz w:val="20"/>
            <w:szCs w:val="18"/>
          </w:rPr>
          <w:t xml:space="preserve">eliminated </w:t>
        </w:r>
      </w:ins>
      <w:r>
        <w:rPr>
          <w:sz w:val="20"/>
          <w:szCs w:val="18"/>
        </w:rPr>
        <w:t>that were not needed</w:t>
      </w:r>
    </w:p>
    <w:p w14:paraId="40221390" w14:textId="526BA2BF" w:rsidR="005155DA" w:rsidRDefault="005155DA" w:rsidP="005155DA">
      <w:pPr>
        <w:pStyle w:val="BodyText"/>
        <w:numPr>
          <w:ilvl w:val="1"/>
          <w:numId w:val="48"/>
        </w:numPr>
        <w:spacing w:after="0"/>
        <w:rPr>
          <w:sz w:val="20"/>
          <w:szCs w:val="18"/>
        </w:rPr>
      </w:pPr>
      <w:r>
        <w:rPr>
          <w:sz w:val="20"/>
          <w:szCs w:val="18"/>
        </w:rPr>
        <w:t>Simplified inputs of input/output for SNP, TSR, SCR, CPL, PRF, and WDO files</w:t>
      </w:r>
    </w:p>
    <w:p w14:paraId="064F6596" w14:textId="65ADF3A7" w:rsidR="005155DA" w:rsidRDefault="005155DA" w:rsidP="005155DA">
      <w:pPr>
        <w:pStyle w:val="BodyText"/>
        <w:numPr>
          <w:ilvl w:val="0"/>
          <w:numId w:val="48"/>
        </w:numPr>
        <w:spacing w:after="0"/>
        <w:rPr>
          <w:sz w:val="20"/>
          <w:szCs w:val="18"/>
        </w:rPr>
      </w:pPr>
      <w:r>
        <w:rPr>
          <w:sz w:val="20"/>
          <w:szCs w:val="18"/>
        </w:rPr>
        <w:t>Even though the order of the inputs generally follows that of the file, w2_con.npt, some input order</w:t>
      </w:r>
      <w:ins w:id="2973" w:author="Honnalore Steissberg" w:date="2021-08-23T11:44:00Z">
        <w:r w:rsidR="00426323">
          <w:rPr>
            <w:sz w:val="20"/>
            <w:szCs w:val="18"/>
          </w:rPr>
          <w:t>ing</w:t>
        </w:r>
      </w:ins>
      <w:r>
        <w:rPr>
          <w:sz w:val="20"/>
          <w:szCs w:val="18"/>
        </w:rPr>
        <w:t xml:space="preserve"> </w:t>
      </w:r>
      <w:del w:id="2974" w:author="Honnalore Steissberg" w:date="2021-08-23T11:45:00Z">
        <w:r w:rsidDel="00426323">
          <w:rPr>
            <w:sz w:val="20"/>
            <w:szCs w:val="18"/>
          </w:rPr>
          <w:delText xml:space="preserve">were </w:delText>
        </w:r>
      </w:del>
      <w:ins w:id="2975" w:author="Honnalore Steissberg" w:date="2021-08-23T11:45:00Z">
        <w:r w:rsidR="00426323">
          <w:rPr>
            <w:sz w:val="20"/>
            <w:szCs w:val="18"/>
          </w:rPr>
          <w:t xml:space="preserve">was </w:t>
        </w:r>
      </w:ins>
      <w:r>
        <w:rPr>
          <w:sz w:val="20"/>
          <w:szCs w:val="18"/>
        </w:rPr>
        <w:t>changed to allow for a more logical setting up of a model simulation</w:t>
      </w:r>
      <w:r w:rsidR="00701DDE">
        <w:rPr>
          <w:sz w:val="20"/>
          <w:szCs w:val="18"/>
        </w:rPr>
        <w:t>.</w:t>
      </w:r>
    </w:p>
    <w:p w14:paraId="466E5EBF" w14:textId="6D2FC1B1" w:rsidR="005155DA" w:rsidRDefault="005155DA" w:rsidP="005155DA">
      <w:pPr>
        <w:pStyle w:val="BodyText"/>
        <w:numPr>
          <w:ilvl w:val="0"/>
          <w:numId w:val="48"/>
        </w:numPr>
        <w:spacing w:after="0"/>
        <w:rPr>
          <w:sz w:val="20"/>
          <w:szCs w:val="18"/>
        </w:rPr>
      </w:pPr>
      <w:r>
        <w:rPr>
          <w:sz w:val="20"/>
          <w:szCs w:val="18"/>
        </w:rPr>
        <w:t>A built-in macro writes out the Excel sheet in csv format</w:t>
      </w:r>
      <w:r w:rsidR="00D92E57">
        <w:rPr>
          <w:sz w:val="20"/>
          <w:szCs w:val="18"/>
        </w:rPr>
        <w:t xml:space="preserve"> – </w:t>
      </w:r>
      <w:del w:id="2976" w:author="Honnalore Steissberg" w:date="2021-08-23T11:45:00Z">
        <w:r w:rsidR="00D92E57" w:rsidDel="00426323">
          <w:rPr>
            <w:sz w:val="20"/>
            <w:szCs w:val="18"/>
          </w:rPr>
          <w:delText>it is</w:delText>
        </w:r>
      </w:del>
      <w:ins w:id="2977" w:author="Honnalore Steissberg" w:date="2021-08-23T11:45:00Z">
        <w:r w:rsidR="00426323">
          <w:rPr>
            <w:sz w:val="20"/>
            <w:szCs w:val="18"/>
          </w:rPr>
          <w:t>u</w:t>
        </w:r>
      </w:ins>
      <w:ins w:id="2978" w:author="Honnalore Steissberg" w:date="2021-08-23T11:46:00Z">
        <w:r w:rsidR="00426323">
          <w:rPr>
            <w:sz w:val="20"/>
            <w:szCs w:val="18"/>
          </w:rPr>
          <w:t>se the</w:t>
        </w:r>
      </w:ins>
      <w:del w:id="2979" w:author="Honnalore Steissberg" w:date="2021-08-23T11:46:00Z">
        <w:r w:rsidR="00D92E57" w:rsidDel="00426323">
          <w:rPr>
            <w:sz w:val="20"/>
            <w:szCs w:val="18"/>
          </w:rPr>
          <w:delText xml:space="preserve"> a</w:delText>
        </w:r>
      </w:del>
      <w:r w:rsidR="00D92E57">
        <w:rPr>
          <w:sz w:val="20"/>
          <w:szCs w:val="18"/>
        </w:rPr>
        <w:t xml:space="preserve"> button “Export to CSV file”</w:t>
      </w:r>
    </w:p>
    <w:p w14:paraId="1FEC5722" w14:textId="3508ED7D" w:rsidR="005155DA" w:rsidRDefault="005155DA" w:rsidP="005155DA">
      <w:pPr>
        <w:pStyle w:val="BodyText"/>
        <w:numPr>
          <w:ilvl w:val="0"/>
          <w:numId w:val="48"/>
        </w:numPr>
        <w:spacing w:after="0"/>
        <w:rPr>
          <w:sz w:val="20"/>
          <w:szCs w:val="18"/>
        </w:rPr>
      </w:pPr>
      <w:r>
        <w:rPr>
          <w:sz w:val="20"/>
          <w:szCs w:val="18"/>
        </w:rPr>
        <w:t xml:space="preserve">Variable names and explanations are included in Column A </w:t>
      </w:r>
      <w:r w:rsidR="00D92E57">
        <w:rPr>
          <w:sz w:val="20"/>
          <w:szCs w:val="18"/>
        </w:rPr>
        <w:t>and B</w:t>
      </w:r>
      <w:ins w:id="2980" w:author="Honnalore Steissberg" w:date="2021-08-23T11:47:00Z">
        <w:r w:rsidR="00A23E19">
          <w:rPr>
            <w:sz w:val="20"/>
            <w:szCs w:val="18"/>
          </w:rPr>
          <w:t>,</w:t>
        </w:r>
      </w:ins>
      <w:r w:rsidR="00D92E57">
        <w:rPr>
          <w:sz w:val="20"/>
          <w:szCs w:val="18"/>
        </w:rPr>
        <w:t xml:space="preserve"> </w:t>
      </w:r>
      <w:del w:id="2981" w:author="Honnalore Steissberg" w:date="2021-08-23T11:47:00Z">
        <w:r w:rsidDel="00A23E19">
          <w:rPr>
            <w:sz w:val="20"/>
            <w:szCs w:val="18"/>
          </w:rPr>
          <w:delText xml:space="preserve">and </w:delText>
        </w:r>
      </w:del>
      <w:ins w:id="2982" w:author="Honnalore Steissberg" w:date="2021-08-23T11:47:00Z">
        <w:r w:rsidR="00A23E19">
          <w:rPr>
            <w:sz w:val="20"/>
            <w:szCs w:val="18"/>
          </w:rPr>
          <w:t xml:space="preserve">with </w:t>
        </w:r>
      </w:ins>
      <w:r>
        <w:rPr>
          <w:sz w:val="20"/>
          <w:szCs w:val="18"/>
        </w:rPr>
        <w:t xml:space="preserve">many notes and guidance points </w:t>
      </w:r>
      <w:del w:id="2983" w:author="Honnalore Steissberg" w:date="2021-08-23T11:47:00Z">
        <w:r w:rsidDel="00A23E19">
          <w:rPr>
            <w:sz w:val="20"/>
            <w:szCs w:val="18"/>
          </w:rPr>
          <w:delText xml:space="preserve">are </w:delText>
        </w:r>
      </w:del>
      <w:r>
        <w:rPr>
          <w:sz w:val="20"/>
          <w:szCs w:val="18"/>
        </w:rPr>
        <w:t xml:space="preserve">included </w:t>
      </w:r>
      <w:r w:rsidR="00D92E57">
        <w:rPr>
          <w:sz w:val="20"/>
          <w:szCs w:val="18"/>
        </w:rPr>
        <w:t>in these columns. These columns are not written out to the csv control file.</w:t>
      </w:r>
    </w:p>
    <w:p w14:paraId="378E366E" w14:textId="6364A0C1" w:rsidR="00D92E57" w:rsidRPr="00D92E57" w:rsidRDefault="005155DA" w:rsidP="00D92E57">
      <w:pPr>
        <w:pStyle w:val="BodyText"/>
        <w:numPr>
          <w:ilvl w:val="0"/>
          <w:numId w:val="48"/>
        </w:numPr>
        <w:spacing w:after="0"/>
        <w:rPr>
          <w:sz w:val="20"/>
          <w:szCs w:val="18"/>
        </w:rPr>
      </w:pPr>
      <w:r>
        <w:rPr>
          <w:sz w:val="20"/>
          <w:szCs w:val="18"/>
        </w:rPr>
        <w:t xml:space="preserve">There is only </w:t>
      </w:r>
      <w:ins w:id="2984" w:author="Honnalore Steissberg" w:date="2021-08-23T11:48:00Z">
        <w:r w:rsidR="00A23E19">
          <w:rPr>
            <w:sz w:val="20"/>
            <w:szCs w:val="18"/>
          </w:rPr>
          <w:t>one</w:t>
        </w:r>
      </w:ins>
      <w:del w:id="2985" w:author="Honnalore Steissberg" w:date="2021-08-23T11:48:00Z">
        <w:r w:rsidDel="00A23E19">
          <w:rPr>
            <w:sz w:val="20"/>
            <w:szCs w:val="18"/>
          </w:rPr>
          <w:delText>1</w:delText>
        </w:r>
      </w:del>
      <w:r>
        <w:rPr>
          <w:sz w:val="20"/>
          <w:szCs w:val="18"/>
        </w:rPr>
        <w:t xml:space="preserve"> place where the number of rows in the control file will be adjusted by the user</w:t>
      </w:r>
      <w:ins w:id="2986" w:author="Honnalore Steissberg" w:date="2021-08-23T11:49:00Z">
        <w:r w:rsidR="00A23E19">
          <w:rPr>
            <w:sz w:val="20"/>
            <w:szCs w:val="18"/>
          </w:rPr>
          <w:t xml:space="preserve">: </w:t>
        </w:r>
      </w:ins>
      <w:del w:id="2987" w:author="Honnalore Steissberg" w:date="2021-08-23T11:49:00Z">
        <w:r w:rsidDel="00A23E19">
          <w:rPr>
            <w:sz w:val="20"/>
            <w:szCs w:val="18"/>
          </w:rPr>
          <w:delText xml:space="preserve"> and that is </w:delText>
        </w:r>
      </w:del>
      <w:r>
        <w:rPr>
          <w:sz w:val="20"/>
          <w:szCs w:val="18"/>
        </w:rPr>
        <w:t xml:space="preserve">the constituents used in the model. Explanations </w:t>
      </w:r>
      <w:r w:rsidR="00D32B5E">
        <w:rPr>
          <w:sz w:val="20"/>
          <w:szCs w:val="18"/>
        </w:rPr>
        <w:t>and internal computations</w:t>
      </w:r>
      <w:ins w:id="2988" w:author="Honnalore Steissberg" w:date="2021-08-23T11:50:00Z">
        <w:r w:rsidR="00401B14">
          <w:rPr>
            <w:sz w:val="20"/>
            <w:szCs w:val="18"/>
          </w:rPr>
          <w:t>,</w:t>
        </w:r>
      </w:ins>
      <w:r w:rsidR="00D32B5E">
        <w:rPr>
          <w:sz w:val="20"/>
          <w:szCs w:val="18"/>
        </w:rPr>
        <w:t xml:space="preserve"> </w:t>
      </w:r>
      <w:r>
        <w:rPr>
          <w:sz w:val="20"/>
          <w:szCs w:val="18"/>
        </w:rPr>
        <w:t>though</w:t>
      </w:r>
      <w:ins w:id="2989" w:author="Honnalore Steissberg" w:date="2021-08-23T11:50:00Z">
        <w:r w:rsidR="00401B14">
          <w:rPr>
            <w:sz w:val="20"/>
            <w:szCs w:val="18"/>
          </w:rPr>
          <w:t>,</w:t>
        </w:r>
      </w:ins>
      <w:r>
        <w:rPr>
          <w:sz w:val="20"/>
          <w:szCs w:val="18"/>
        </w:rPr>
        <w:t xml:space="preserve"> make this easy to set up</w:t>
      </w:r>
      <w:r w:rsidR="00D32B5E">
        <w:rPr>
          <w:sz w:val="20"/>
          <w:szCs w:val="18"/>
        </w:rPr>
        <w:t xml:space="preserve">. Also, if there are more than </w:t>
      </w:r>
      <w:ins w:id="2990" w:author="Honnalore Steissberg" w:date="2021-08-23T11:50:00Z">
        <w:r w:rsidR="00401B14">
          <w:rPr>
            <w:sz w:val="20"/>
            <w:szCs w:val="18"/>
          </w:rPr>
          <w:t>five</w:t>
        </w:r>
      </w:ins>
      <w:del w:id="2991" w:author="Honnalore Steissberg" w:date="2021-08-23T11:50:00Z">
        <w:r w:rsidR="00D32B5E" w:rsidDel="00401B14">
          <w:rPr>
            <w:sz w:val="20"/>
            <w:szCs w:val="18"/>
          </w:rPr>
          <w:delText>5</w:delText>
        </w:r>
      </w:del>
      <w:r w:rsidR="00D32B5E">
        <w:rPr>
          <w:sz w:val="20"/>
          <w:szCs w:val="18"/>
        </w:rPr>
        <w:t xml:space="preserve"> structures, epiphyton</w:t>
      </w:r>
      <w:r w:rsidR="00701DDE">
        <w:rPr>
          <w:sz w:val="20"/>
          <w:szCs w:val="18"/>
        </w:rPr>
        <w:t>/periphyton</w:t>
      </w:r>
      <w:r w:rsidR="00D32B5E">
        <w:rPr>
          <w:sz w:val="20"/>
          <w:szCs w:val="18"/>
        </w:rPr>
        <w:t xml:space="preserve"> groups, </w:t>
      </w:r>
      <w:proofErr w:type="gramStart"/>
      <w:r w:rsidR="00D32B5E">
        <w:rPr>
          <w:sz w:val="20"/>
          <w:szCs w:val="18"/>
        </w:rPr>
        <w:t>zooplankton</w:t>
      </w:r>
      <w:proofErr w:type="gramEnd"/>
      <w:r w:rsidR="00D32B5E">
        <w:rPr>
          <w:sz w:val="20"/>
          <w:szCs w:val="18"/>
        </w:rPr>
        <w:t xml:space="preserve"> or algae groups, then there will also need to be more rows added to the file.</w:t>
      </w:r>
      <w:r w:rsidR="00D92E57">
        <w:rPr>
          <w:sz w:val="20"/>
          <w:szCs w:val="18"/>
        </w:rPr>
        <w:t xml:space="preserve"> This is clearly annotated in the spreadsheet.</w:t>
      </w:r>
    </w:p>
    <w:p w14:paraId="6B3576F6" w14:textId="77777777" w:rsidR="00C97DED" w:rsidRDefault="00C97DED" w:rsidP="00C97DED">
      <w:pPr>
        <w:pStyle w:val="BodyText"/>
        <w:spacing w:after="0"/>
        <w:ind w:left="720"/>
        <w:rPr>
          <w:sz w:val="20"/>
          <w:szCs w:val="18"/>
        </w:rPr>
      </w:pPr>
    </w:p>
    <w:p w14:paraId="2C536492" w14:textId="09AB742E" w:rsidR="00C97DED" w:rsidRDefault="00D92E57" w:rsidP="00C97DED">
      <w:pPr>
        <w:keepNext/>
      </w:pPr>
      <w:r>
        <w:rPr>
          <w:noProof/>
          <w:snapToGrid/>
        </w:rPr>
        <w:drawing>
          <wp:inline distT="0" distB="0" distL="0" distR="0" wp14:anchorId="1194AEDA" wp14:editId="08B8B4C1">
            <wp:extent cx="5486400" cy="2082165"/>
            <wp:effectExtent l="12700" t="12700" r="12700" b="13335"/>
            <wp:docPr id="934" name="Picture 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1E01D51.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6400" cy="2082165"/>
                    </a:xfrm>
                    <a:prstGeom prst="rect">
                      <a:avLst/>
                    </a:prstGeom>
                    <a:ln w="3175">
                      <a:solidFill>
                        <a:schemeClr val="accent1"/>
                      </a:solidFill>
                    </a:ln>
                  </pic:spPr>
                </pic:pic>
              </a:graphicData>
            </a:graphic>
          </wp:inline>
        </w:drawing>
      </w:r>
    </w:p>
    <w:p w14:paraId="1645FD59" w14:textId="1A1E667A" w:rsidR="00C97DED" w:rsidRPr="00C97DED" w:rsidRDefault="00C97DED" w:rsidP="00EE7164">
      <w:pPr>
        <w:pStyle w:val="Caption"/>
      </w:pPr>
      <w:bookmarkStart w:id="2992" w:name="_Ref37942472"/>
      <w:bookmarkStart w:id="2993" w:name="_Toc37942925"/>
      <w:r w:rsidRPr="00C97DED">
        <w:t xml:space="preserve">Figure </w:t>
      </w:r>
      <w:r w:rsidR="00F812F1">
        <w:fldChar w:fldCharType="begin"/>
      </w:r>
      <w:r w:rsidR="00F812F1">
        <w:instrText xml:space="preserve"> SEQ Figure \* ARABIC </w:instrText>
      </w:r>
      <w:r w:rsidR="00F812F1">
        <w:fldChar w:fldCharType="separate"/>
      </w:r>
      <w:r w:rsidR="00795A65">
        <w:rPr>
          <w:noProof/>
        </w:rPr>
        <w:t>28</w:t>
      </w:r>
      <w:r w:rsidR="00F812F1">
        <w:rPr>
          <w:noProof/>
        </w:rPr>
        <w:fldChar w:fldCharType="end"/>
      </w:r>
      <w:bookmarkEnd w:id="2992"/>
      <w:r w:rsidRPr="00C97DED">
        <w:t>. Example of Excel control file</w:t>
      </w:r>
      <w:r>
        <w:t>, w2_con.xlsm,</w:t>
      </w:r>
      <w:r w:rsidRPr="00C97DED">
        <w:t xml:space="preserve"> </w:t>
      </w:r>
      <w:r>
        <w:t xml:space="preserve">that is used to output the file </w:t>
      </w:r>
      <w:r w:rsidRPr="00C97DED">
        <w:t>w2_con.ncsv.</w:t>
      </w:r>
      <w:bookmarkEnd w:id="2993"/>
    </w:p>
    <w:p w14:paraId="0F39DDC7" w14:textId="39FDCB19" w:rsidR="00FA6F13" w:rsidRDefault="00C97DED">
      <w:pPr>
        <w:keepNext/>
        <w:jc w:val="center"/>
        <w:pPrChange w:id="2994" w:author="Honnalore Steissberg" w:date="2021-07-30T16:45:00Z">
          <w:pPr>
            <w:keepNext/>
          </w:pPr>
        </w:pPrChange>
      </w:pPr>
      <w:r w:rsidRPr="00C97DED">
        <w:rPr>
          <w:noProof/>
        </w:rPr>
        <w:lastRenderedPageBreak/>
        <w:drawing>
          <wp:inline distT="0" distB="0" distL="0" distR="0" wp14:anchorId="7BEED849" wp14:editId="51083BD1">
            <wp:extent cx="4035925" cy="3752850"/>
            <wp:effectExtent l="12700" t="12700" r="15875" b="635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52568" cy="3768326"/>
                    </a:xfrm>
                    <a:prstGeom prst="rect">
                      <a:avLst/>
                    </a:prstGeom>
                    <a:noFill/>
                    <a:ln w="3175">
                      <a:solidFill>
                        <a:schemeClr val="accent1"/>
                      </a:solidFill>
                    </a:ln>
                  </pic:spPr>
                </pic:pic>
              </a:graphicData>
            </a:graphic>
          </wp:inline>
        </w:drawing>
      </w:r>
    </w:p>
    <w:p w14:paraId="484EDA2B" w14:textId="65C57E0F" w:rsidR="00C97DED" w:rsidRPr="00C97DED" w:rsidRDefault="00C97DED" w:rsidP="00FA6F13">
      <w:pPr>
        <w:pStyle w:val="Caption"/>
      </w:pPr>
      <w:bookmarkStart w:id="2995" w:name="_Ref37942475"/>
      <w:bookmarkStart w:id="2996" w:name="_Toc37942926"/>
      <w:r w:rsidRPr="00C97DED">
        <w:t xml:space="preserve">Figure </w:t>
      </w:r>
      <w:r w:rsidR="00F812F1">
        <w:fldChar w:fldCharType="begin"/>
      </w:r>
      <w:r w:rsidR="00F812F1">
        <w:instrText xml:space="preserve"> SEQ Figure \* ARABIC </w:instrText>
      </w:r>
      <w:r w:rsidR="00F812F1">
        <w:fldChar w:fldCharType="separate"/>
      </w:r>
      <w:r w:rsidR="00795A65">
        <w:rPr>
          <w:noProof/>
        </w:rPr>
        <w:t>29</w:t>
      </w:r>
      <w:r w:rsidR="00F812F1">
        <w:rPr>
          <w:noProof/>
        </w:rPr>
        <w:fldChar w:fldCharType="end"/>
      </w:r>
      <w:bookmarkEnd w:id="2995"/>
      <w:r w:rsidRPr="00C97DED">
        <w:t>. Screen shot of w2_con.xlsm used to output the control file w2_con.csv</w:t>
      </w:r>
      <w:r>
        <w:t xml:space="preserve"> showing INTERPOLATION</w:t>
      </w:r>
      <w:r w:rsidR="00D92E57">
        <w:t xml:space="preserve"> (Columns B through I)</w:t>
      </w:r>
      <w:r w:rsidRPr="00C97DED">
        <w:t>.</w:t>
      </w:r>
      <w:bookmarkEnd w:id="2996"/>
    </w:p>
    <w:p w14:paraId="795CAB27" w14:textId="007AE194" w:rsidR="00C97DED" w:rsidRDefault="00D92E57" w:rsidP="005155DA">
      <w:r>
        <w:rPr>
          <w:noProof/>
          <w:snapToGrid/>
        </w:rPr>
        <w:drawing>
          <wp:inline distT="0" distB="0" distL="0" distR="0" wp14:anchorId="052C9FBE" wp14:editId="3C32A57C">
            <wp:extent cx="5486400" cy="1968500"/>
            <wp:effectExtent l="12700" t="12700" r="12700" b="12700"/>
            <wp:docPr id="935" name="Picture 9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1E0E20B.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1968500"/>
                    </a:xfrm>
                    <a:prstGeom prst="rect">
                      <a:avLst/>
                    </a:prstGeom>
                    <a:ln w="3175">
                      <a:solidFill>
                        <a:schemeClr val="accent1"/>
                      </a:solidFill>
                    </a:ln>
                  </pic:spPr>
                </pic:pic>
              </a:graphicData>
            </a:graphic>
          </wp:inline>
        </w:drawing>
      </w:r>
    </w:p>
    <w:p w14:paraId="731EF772" w14:textId="58655393" w:rsidR="00C97DED" w:rsidRPr="00C97DED" w:rsidRDefault="00C97DED" w:rsidP="00FA6F13">
      <w:pPr>
        <w:pStyle w:val="Caption"/>
      </w:pPr>
      <w:bookmarkStart w:id="2997" w:name="_Ref37942478"/>
      <w:bookmarkStart w:id="2998" w:name="_Toc37942927"/>
      <w:r w:rsidRPr="00C97DED">
        <w:t xml:space="preserve">Figure </w:t>
      </w:r>
      <w:r w:rsidR="00F812F1">
        <w:fldChar w:fldCharType="begin"/>
      </w:r>
      <w:r w:rsidR="00F812F1">
        <w:instrText xml:space="preserve"> SEQ Figure \* ARABIC </w:instrText>
      </w:r>
      <w:r w:rsidR="00F812F1">
        <w:fldChar w:fldCharType="separate"/>
      </w:r>
      <w:r w:rsidR="00795A65">
        <w:rPr>
          <w:noProof/>
        </w:rPr>
        <w:t>30</w:t>
      </w:r>
      <w:r w:rsidR="00F812F1">
        <w:rPr>
          <w:noProof/>
        </w:rPr>
        <w:fldChar w:fldCharType="end"/>
      </w:r>
      <w:bookmarkEnd w:id="2997"/>
      <w:r w:rsidRPr="00C97DED">
        <w:t>. Screen shot of w2_con.xlsm used to output the control file w2_con.csv</w:t>
      </w:r>
      <w:r>
        <w:t xml:space="preserve"> showing TRIB FILES</w:t>
      </w:r>
      <w:r w:rsidRPr="00C97DED">
        <w:t>.</w:t>
      </w:r>
      <w:bookmarkEnd w:id="2998"/>
    </w:p>
    <w:p w14:paraId="7C1B0BF9" w14:textId="014CC636" w:rsidR="007F5748" w:rsidRDefault="007F5748" w:rsidP="005155DA">
      <w:r>
        <w:br w:type="page"/>
      </w:r>
    </w:p>
    <w:p w14:paraId="4F75C5B2" w14:textId="77777777" w:rsidR="00C97DED" w:rsidRDefault="00C97DED" w:rsidP="005155DA">
      <w:pPr>
        <w:rPr>
          <w:rFonts w:cs="Arial"/>
          <w:b/>
          <w:bCs/>
          <w:sz w:val="32"/>
          <w:szCs w:val="26"/>
        </w:rPr>
      </w:pPr>
    </w:p>
    <w:p w14:paraId="6992DF77" w14:textId="0521C8A5" w:rsidR="0041037A" w:rsidRDefault="0041037A">
      <w:pPr>
        <w:pStyle w:val="Heading3"/>
        <w:rPr>
          <w:rFonts w:asciiTheme="minorHAnsi" w:hAnsiTheme="minorHAnsi"/>
        </w:rPr>
      </w:pPr>
      <w:bookmarkStart w:id="2999" w:name="_Toc41047835"/>
      <w:r w:rsidRPr="00B7030B">
        <w:rPr>
          <w:rFonts w:asciiTheme="minorHAnsi" w:hAnsiTheme="minorHAnsi"/>
        </w:rPr>
        <w:t>Bathymetry File</w:t>
      </w:r>
      <w:bookmarkEnd w:id="2999"/>
    </w:p>
    <w:p w14:paraId="4293D31D" w14:textId="1DBBBFB0" w:rsidR="0041037A" w:rsidRPr="00564128" w:rsidRDefault="0041037A">
      <w:pPr>
        <w:pStyle w:val="BodyText"/>
        <w:rPr>
          <w:sz w:val="20"/>
        </w:rPr>
      </w:pPr>
      <w:r w:rsidRPr="00564128">
        <w:rPr>
          <w:sz w:val="20"/>
        </w:rPr>
        <w:t>The bathymetry file(s) contains information specifying the seg</w:t>
      </w:r>
      <w:r w:rsidRPr="00564128">
        <w:rPr>
          <w:sz w:val="20"/>
        </w:rPr>
        <w:softHyphen/>
        <w:t>ment lengths, wa</w:t>
      </w:r>
      <w:r w:rsidRPr="00564128">
        <w:rPr>
          <w:sz w:val="20"/>
        </w:rPr>
        <w:softHyphen/>
        <w:t>ter surface eleva</w:t>
      </w:r>
      <w:r w:rsidRPr="00564128">
        <w:rPr>
          <w:sz w:val="20"/>
        </w:rPr>
        <w:softHyphen/>
        <w:t>tions, segment orienta</w:t>
      </w:r>
      <w:r w:rsidRPr="00564128">
        <w:rPr>
          <w:sz w:val="20"/>
        </w:rPr>
        <w:softHyphen/>
        <w:t>tions, bottom friction, and layer heights for each segment, and average widths for each grid cell.  The fol</w:t>
      </w:r>
      <w:r w:rsidRPr="00564128">
        <w:rPr>
          <w:sz w:val="20"/>
        </w:rPr>
        <w:softHyphen/>
        <w:t>low</w:t>
      </w:r>
      <w:r w:rsidRPr="00564128">
        <w:rPr>
          <w:sz w:val="20"/>
        </w:rPr>
        <w:softHyphen/>
        <w:t xml:space="preserve">ing is a list of </w:t>
      </w:r>
      <w:r w:rsidR="00E95A93" w:rsidRPr="00564128">
        <w:rPr>
          <w:sz w:val="20"/>
        </w:rPr>
        <w:t>guidelines for file preparation are shown below</w:t>
      </w:r>
      <w:ins w:id="3000" w:author="Honnalore Steissberg" w:date="2021-08-23T11:54:00Z">
        <w:r w:rsidR="001446A6">
          <w:rPr>
            <w:sz w:val="20"/>
          </w:rPr>
          <w:t>:</w:t>
        </w:r>
      </w:ins>
      <w:del w:id="3001" w:author="Honnalore Steissberg" w:date="2021-08-23T11:54:00Z">
        <w:r w:rsidR="00E95A93" w:rsidRPr="00564128" w:rsidDel="001446A6">
          <w:rPr>
            <w:sz w:val="20"/>
          </w:rPr>
          <w:delText>.</w:delText>
        </w:r>
      </w:del>
    </w:p>
    <w:p w14:paraId="3C16D52E" w14:textId="64FD2200" w:rsidR="00E95A93" w:rsidRPr="00564128" w:rsidRDefault="00E95A93" w:rsidP="00A955F4">
      <w:pPr>
        <w:pStyle w:val="Numberedlist"/>
        <w:numPr>
          <w:ilvl w:val="0"/>
          <w:numId w:val="27"/>
        </w:numPr>
        <w:rPr>
          <w:sz w:val="20"/>
        </w:rPr>
      </w:pPr>
      <w:r w:rsidRPr="00564128">
        <w:rPr>
          <w:sz w:val="20"/>
        </w:rPr>
        <w:t xml:space="preserve">It is recommended </w:t>
      </w:r>
      <w:ins w:id="3002" w:author="Honnalore Steissberg" w:date="2021-08-23T11:55:00Z">
        <w:r w:rsidR="00B56525">
          <w:rPr>
            <w:sz w:val="20"/>
          </w:rPr>
          <w:t xml:space="preserve">that </w:t>
        </w:r>
      </w:ins>
      <w:r w:rsidRPr="00564128">
        <w:rPr>
          <w:sz w:val="20"/>
        </w:rPr>
        <w:t>the user number</w:t>
      </w:r>
      <w:ins w:id="3003" w:author="Honnalore Steissberg" w:date="2021-08-23T11:55:00Z">
        <w:r w:rsidR="00B56525">
          <w:rPr>
            <w:sz w:val="20"/>
          </w:rPr>
          <w:t>s</w:t>
        </w:r>
      </w:ins>
      <w:r w:rsidRPr="00564128">
        <w:rPr>
          <w:sz w:val="20"/>
        </w:rPr>
        <w:t xml:space="preserve"> the bran</w:t>
      </w:r>
      <w:r w:rsidRPr="00564128">
        <w:rPr>
          <w:sz w:val="20"/>
        </w:rPr>
        <w:softHyphen/>
        <w:t>ches starting with the mainstem as branch 1.  The remaining branch num</w:t>
      </w:r>
      <w:r w:rsidRPr="00564128">
        <w:rPr>
          <w:sz w:val="20"/>
        </w:rPr>
        <w:softHyphen/>
        <w:t>bers should be numbered consecutively start</w:t>
      </w:r>
      <w:r w:rsidRPr="00564128">
        <w:rPr>
          <w:sz w:val="20"/>
        </w:rPr>
        <w:softHyphen/>
        <w:t>ing with the most up</w:t>
      </w:r>
      <w:r w:rsidRPr="00564128">
        <w:rPr>
          <w:sz w:val="20"/>
        </w:rPr>
        <w:softHyphen/>
        <w:t>stream branch</w:t>
      </w:r>
      <w:ins w:id="3004" w:author="Honnalore Steissberg" w:date="2021-08-23T11:56:00Z">
        <w:r w:rsidR="00B56525">
          <w:rPr>
            <w:sz w:val="20"/>
          </w:rPr>
          <w:t xml:space="preserve"> and </w:t>
        </w:r>
      </w:ins>
      <w:del w:id="3005" w:author="Honnalore Steissberg" w:date="2021-08-23T11:56:00Z">
        <w:r w:rsidRPr="00564128" w:rsidDel="00B56525">
          <w:rPr>
            <w:sz w:val="20"/>
          </w:rPr>
          <w:delText xml:space="preserve"> </w:delText>
        </w:r>
      </w:del>
      <w:r w:rsidRPr="00564128">
        <w:rPr>
          <w:sz w:val="20"/>
        </w:rPr>
        <w:t>followed by the re</w:t>
      </w:r>
      <w:r w:rsidRPr="00564128">
        <w:rPr>
          <w:sz w:val="20"/>
        </w:rPr>
        <w:softHyphen/>
        <w:t>maining branches as one moves downstream.</w:t>
      </w:r>
    </w:p>
    <w:p w14:paraId="52FD10CA" w14:textId="74D2F21B" w:rsidR="00E95A93" w:rsidRPr="00564128" w:rsidRDefault="00E95A93" w:rsidP="00A955F4">
      <w:pPr>
        <w:pStyle w:val="Numberedlist"/>
        <w:numPr>
          <w:ilvl w:val="0"/>
          <w:numId w:val="27"/>
        </w:numPr>
        <w:rPr>
          <w:sz w:val="20"/>
        </w:rPr>
      </w:pPr>
      <w:r w:rsidRPr="00564128">
        <w:rPr>
          <w:sz w:val="20"/>
        </w:rPr>
        <w:t>Each branch is surrounded by a segment of bound</w:t>
      </w:r>
      <w:r w:rsidRPr="00564128">
        <w:rPr>
          <w:sz w:val="20"/>
        </w:rPr>
        <w:softHyphen/>
        <w:t>ary cells (cells with zero widths) on both the up</w:t>
      </w:r>
      <w:r w:rsidRPr="00564128">
        <w:rPr>
          <w:sz w:val="20"/>
        </w:rPr>
        <w:softHyphen/>
        <w:t xml:space="preserve">stream and downstream ends.  Note </w:t>
      </w:r>
      <w:ins w:id="3006" w:author="Honnalore Steissberg" w:date="2021-08-23T12:01:00Z">
        <w:r w:rsidR="00B56525">
          <w:rPr>
            <w:sz w:val="20"/>
          </w:rPr>
          <w:t xml:space="preserve">that </w:t>
        </w:r>
      </w:ins>
      <w:r w:rsidRPr="00564128">
        <w:rPr>
          <w:sz w:val="20"/>
        </w:rPr>
        <w:t>this require</w:t>
      </w:r>
      <w:r w:rsidRPr="00564128">
        <w:rPr>
          <w:sz w:val="20"/>
        </w:rPr>
        <w:softHyphen/>
        <w:t>ment results in two segments of zero widths be</w:t>
      </w:r>
      <w:r w:rsidRPr="00564128">
        <w:rPr>
          <w:sz w:val="20"/>
        </w:rPr>
        <w:softHyphen/>
        <w:t>tween each branch.</w:t>
      </w:r>
    </w:p>
    <w:p w14:paraId="5179EF5F" w14:textId="77777777" w:rsidR="00E95A93" w:rsidRPr="00564128" w:rsidRDefault="00E95A93" w:rsidP="00A955F4">
      <w:pPr>
        <w:pStyle w:val="Numberedlist"/>
        <w:numPr>
          <w:ilvl w:val="0"/>
          <w:numId w:val="27"/>
        </w:numPr>
        <w:rPr>
          <w:sz w:val="20"/>
        </w:rPr>
      </w:pPr>
      <w:r w:rsidRPr="00564128">
        <w:rPr>
          <w:sz w:val="20"/>
        </w:rPr>
        <w:t>Boundary cells must also be included at the top and bottom of each seg</w:t>
      </w:r>
      <w:r w:rsidRPr="00564128">
        <w:rPr>
          <w:sz w:val="20"/>
        </w:rPr>
        <w:softHyphen/>
        <w:t>ment.</w:t>
      </w:r>
    </w:p>
    <w:p w14:paraId="4DE0EF1F" w14:textId="77777777" w:rsidR="00E95A93" w:rsidRPr="00564128" w:rsidRDefault="00E95A93" w:rsidP="00A955F4">
      <w:pPr>
        <w:pStyle w:val="Numberedlist"/>
        <w:numPr>
          <w:ilvl w:val="0"/>
          <w:numId w:val="27"/>
        </w:numPr>
        <w:rPr>
          <w:sz w:val="20"/>
        </w:rPr>
      </w:pPr>
      <w:r w:rsidRPr="00564128">
        <w:rPr>
          <w:sz w:val="20"/>
        </w:rPr>
        <w:t>Cell widths start at layer 1 and continue to the maximum num</w:t>
      </w:r>
      <w:r w:rsidRPr="00564128">
        <w:rPr>
          <w:sz w:val="20"/>
        </w:rPr>
        <w:softHyphen/>
        <w:t>ber of layers [</w:t>
      </w:r>
      <w:hyperlink w:anchor="grid_dimensions" w:history="1">
        <w:r w:rsidRPr="00564128">
          <w:rPr>
            <w:rStyle w:val="Hyperlink"/>
            <w:rFonts w:asciiTheme="minorHAnsi" w:hAnsiTheme="minorHAnsi" w:cs="Arial"/>
          </w:rPr>
          <w:t>KMX</w:t>
        </w:r>
      </w:hyperlink>
      <w:r w:rsidRPr="00564128">
        <w:rPr>
          <w:sz w:val="20"/>
        </w:rPr>
        <w:t>].  The number of layers specified in this file must match the value of [</w:t>
      </w:r>
      <w:hyperlink w:anchor="grid_dimensions" w:history="1">
        <w:r w:rsidRPr="00564128">
          <w:rPr>
            <w:rStyle w:val="Hyperlink"/>
            <w:rFonts w:asciiTheme="minorHAnsi" w:hAnsiTheme="minorHAnsi" w:cs="Arial"/>
          </w:rPr>
          <w:t>KMX</w:t>
        </w:r>
      </w:hyperlink>
      <w:r w:rsidRPr="00564128">
        <w:rPr>
          <w:sz w:val="20"/>
        </w:rPr>
        <w:t xml:space="preserve">] in the control file. </w:t>
      </w:r>
    </w:p>
    <w:p w14:paraId="49424969" w14:textId="77777777" w:rsidR="00E95A93" w:rsidRPr="00564128" w:rsidRDefault="00E95A93" w:rsidP="00A955F4">
      <w:pPr>
        <w:pStyle w:val="Numberedlist"/>
        <w:numPr>
          <w:ilvl w:val="0"/>
          <w:numId w:val="27"/>
        </w:numPr>
        <w:rPr>
          <w:sz w:val="20"/>
        </w:rPr>
      </w:pPr>
      <w:r w:rsidRPr="00564128">
        <w:rPr>
          <w:sz w:val="20"/>
        </w:rPr>
        <w:t>Only cells that are potentially active have non-zero widths.  The first layer, boun</w:t>
      </w:r>
      <w:r w:rsidRPr="00564128">
        <w:rPr>
          <w:sz w:val="20"/>
        </w:rPr>
        <w:softHyphen/>
        <w:t>d</w:t>
      </w:r>
      <w:r w:rsidRPr="00564128">
        <w:rPr>
          <w:sz w:val="20"/>
        </w:rPr>
        <w:softHyphen/>
        <w:t>ary segment cells, and cells below the reservoir bottom eleva</w:t>
      </w:r>
      <w:r w:rsidRPr="00564128">
        <w:rPr>
          <w:sz w:val="20"/>
        </w:rPr>
        <w:softHyphen/>
        <w:t xml:space="preserve">tion at a given segment have zero widths. </w:t>
      </w:r>
    </w:p>
    <w:p w14:paraId="0F07101F" w14:textId="77777777" w:rsidR="00E95A93" w:rsidRPr="00564128" w:rsidRDefault="00E95A93" w:rsidP="00A955F4">
      <w:pPr>
        <w:pStyle w:val="Numberedlist"/>
        <w:numPr>
          <w:ilvl w:val="0"/>
          <w:numId w:val="27"/>
        </w:numPr>
        <w:rPr>
          <w:sz w:val="20"/>
        </w:rPr>
      </w:pPr>
      <w:r w:rsidRPr="00564128">
        <w:rPr>
          <w:sz w:val="20"/>
        </w:rPr>
        <w:t>A separate bathymetry file is required for each waterbody.</w:t>
      </w:r>
    </w:p>
    <w:p w14:paraId="1D0239F9" w14:textId="4155E7F3" w:rsidR="00E95A93" w:rsidRPr="00564128" w:rsidRDefault="00E95A93" w:rsidP="00A955F4">
      <w:pPr>
        <w:pStyle w:val="Numberedlist"/>
        <w:numPr>
          <w:ilvl w:val="0"/>
          <w:numId w:val="27"/>
        </w:numPr>
        <w:rPr>
          <w:sz w:val="20"/>
        </w:rPr>
      </w:pPr>
      <w:r w:rsidRPr="00564128">
        <w:rPr>
          <w:sz w:val="20"/>
        </w:rPr>
        <w:t xml:space="preserve">The segment angles are relative to N. </w:t>
      </w:r>
      <w:r w:rsidRPr="00564128">
        <w:rPr>
          <w:sz w:val="20"/>
        </w:rPr>
        <w:fldChar w:fldCharType="begin"/>
      </w:r>
      <w:r w:rsidRPr="00564128">
        <w:rPr>
          <w:sz w:val="20"/>
        </w:rPr>
        <w:instrText xml:space="preserve"> REF _Ref348950978 \h </w:instrText>
      </w:r>
      <w:r w:rsidR="00B7030B" w:rsidRPr="00564128">
        <w:rPr>
          <w:sz w:val="20"/>
        </w:rPr>
        <w:instrText xml:space="preserve"> \* MERGEFORMAT </w:instrText>
      </w:r>
      <w:r w:rsidRPr="00564128">
        <w:rPr>
          <w:sz w:val="20"/>
        </w:rPr>
      </w:r>
      <w:r w:rsidRPr="00564128">
        <w:rPr>
          <w:sz w:val="20"/>
        </w:rPr>
        <w:fldChar w:fldCharType="separate"/>
      </w:r>
      <w:r w:rsidR="00795A65" w:rsidRPr="00795A65">
        <w:rPr>
          <w:sz w:val="20"/>
        </w:rPr>
        <w:t xml:space="preserve">Figure </w:t>
      </w:r>
      <w:r w:rsidR="00795A65" w:rsidRPr="00795A65">
        <w:rPr>
          <w:noProof/>
          <w:sz w:val="20"/>
        </w:rPr>
        <w:t>31</w:t>
      </w:r>
      <w:r w:rsidRPr="00564128">
        <w:rPr>
          <w:sz w:val="20"/>
        </w:rPr>
        <w:fldChar w:fldCharType="end"/>
      </w:r>
      <w:r w:rsidRPr="00564128">
        <w:rPr>
          <w:sz w:val="20"/>
        </w:rPr>
        <w:t xml:space="preserve"> shows an example of segment orientation.</w:t>
      </w:r>
    </w:p>
    <w:p w14:paraId="7976CE95" w14:textId="77777777" w:rsidR="00E95A93" w:rsidRPr="00564128" w:rsidRDefault="00E95A93" w:rsidP="00E95A93">
      <w:pPr>
        <w:pStyle w:val="Numberedlist"/>
        <w:rPr>
          <w:sz w:val="20"/>
        </w:rPr>
      </w:pPr>
    </w:p>
    <w:p w14:paraId="5DE0351F" w14:textId="77777777" w:rsidR="00E95A93" w:rsidRPr="00B7030B" w:rsidRDefault="00E95A93">
      <w:pPr>
        <w:pStyle w:val="Numberedlist"/>
        <w:keepNext/>
        <w:jc w:val="center"/>
        <w:pPrChange w:id="3007" w:author="Honnalore Steissberg" w:date="2021-07-30T16:48:00Z">
          <w:pPr>
            <w:pStyle w:val="Numberedlist"/>
            <w:keepNext/>
          </w:pPr>
        </w:pPrChange>
      </w:pPr>
      <w:r w:rsidRPr="00B7030B">
        <w:rPr>
          <w:noProof/>
        </w:rPr>
        <w:drawing>
          <wp:inline distT="0" distB="0" distL="0" distR="0" wp14:anchorId="3E75AF3B" wp14:editId="43D04BC4">
            <wp:extent cx="4653991" cy="332509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55128" cy="3325903"/>
                    </a:xfrm>
                    <a:prstGeom prst="rect">
                      <a:avLst/>
                    </a:prstGeom>
                    <a:noFill/>
                    <a:ln>
                      <a:noFill/>
                    </a:ln>
                  </pic:spPr>
                </pic:pic>
              </a:graphicData>
            </a:graphic>
          </wp:inline>
        </w:drawing>
      </w:r>
    </w:p>
    <w:p w14:paraId="7D62BE00" w14:textId="5A8FC0D0" w:rsidR="00E95A93" w:rsidRPr="00564128" w:rsidRDefault="00E95A93" w:rsidP="00EE7164">
      <w:pPr>
        <w:pStyle w:val="Caption"/>
      </w:pPr>
      <w:bookmarkStart w:id="3008" w:name="_Ref348950978"/>
      <w:bookmarkStart w:id="3009" w:name="_Toc37942928"/>
      <w:r w:rsidRPr="00564128">
        <w:t xml:space="preserve">Figure </w:t>
      </w:r>
      <w:r w:rsidR="00F812F1">
        <w:fldChar w:fldCharType="begin"/>
      </w:r>
      <w:r w:rsidR="00F812F1">
        <w:instrText xml:space="preserve"> SEQ Figure \* ARABIC </w:instrText>
      </w:r>
      <w:r w:rsidR="00F812F1">
        <w:fldChar w:fldCharType="separate"/>
      </w:r>
      <w:r w:rsidR="00795A65">
        <w:rPr>
          <w:noProof/>
        </w:rPr>
        <w:t>31</w:t>
      </w:r>
      <w:r w:rsidR="00F812F1">
        <w:rPr>
          <w:noProof/>
        </w:rPr>
        <w:fldChar w:fldCharType="end"/>
      </w:r>
      <w:bookmarkEnd w:id="3008"/>
      <w:r w:rsidRPr="00564128">
        <w:t>. Illustration of segment angle orientation.</w:t>
      </w:r>
      <w:bookmarkEnd w:id="3009"/>
    </w:p>
    <w:p w14:paraId="501FFABD" w14:textId="77777777" w:rsidR="00E95A93" w:rsidRPr="00B7030B" w:rsidRDefault="00E95A93" w:rsidP="00E95A93">
      <w:pPr>
        <w:pStyle w:val="Numberedlist"/>
      </w:pPr>
    </w:p>
    <w:p w14:paraId="75E2FE7F" w14:textId="77777777" w:rsidR="00A667E1" w:rsidRPr="004349D9" w:rsidRDefault="00A667E1" w:rsidP="00564128">
      <w:pPr>
        <w:pStyle w:val="Heading4"/>
      </w:pPr>
      <w:bookmarkStart w:id="3010" w:name="_Toc41047836"/>
      <w:r>
        <w:lastRenderedPageBreak/>
        <w:t>Fixed Format Bathymetry File</w:t>
      </w:r>
      <w:bookmarkEnd w:id="3010"/>
    </w:p>
    <w:p w14:paraId="204A462D" w14:textId="77777777" w:rsidR="00E95A93" w:rsidRPr="00564128" w:rsidRDefault="00E95A93" w:rsidP="00E95A93">
      <w:pPr>
        <w:pStyle w:val="Numberedlist"/>
        <w:rPr>
          <w:sz w:val="20"/>
          <w:szCs w:val="18"/>
        </w:rPr>
      </w:pPr>
      <w:r w:rsidRPr="00564128">
        <w:rPr>
          <w:sz w:val="20"/>
          <w:szCs w:val="18"/>
        </w:rPr>
        <w:t xml:space="preserve">For the older bathymetry file format (the newer format is discussed below), the following additional guidelines must be followed: </w:t>
      </w:r>
    </w:p>
    <w:p w14:paraId="5C72DF86" w14:textId="77777777" w:rsidR="00E95A93" w:rsidRPr="00564128" w:rsidRDefault="00E95A93" w:rsidP="00E95A93">
      <w:pPr>
        <w:pStyle w:val="Numberedlist"/>
        <w:rPr>
          <w:sz w:val="20"/>
          <w:szCs w:val="18"/>
        </w:rPr>
      </w:pPr>
    </w:p>
    <w:p w14:paraId="3DF5F3D8" w14:textId="77777777" w:rsidR="0041037A" w:rsidRPr="00564128" w:rsidRDefault="0041037A">
      <w:pPr>
        <w:pStyle w:val="Numberedlist"/>
        <w:rPr>
          <w:sz w:val="20"/>
          <w:szCs w:val="18"/>
        </w:rPr>
      </w:pPr>
      <w:r w:rsidRPr="00564128">
        <w:rPr>
          <w:sz w:val="20"/>
          <w:szCs w:val="18"/>
        </w:rPr>
        <w:t>1.</w:t>
      </w:r>
      <w:r w:rsidRPr="00564128">
        <w:rPr>
          <w:sz w:val="20"/>
          <w:szCs w:val="18"/>
        </w:rPr>
        <w:tab/>
        <w:t>The first three lines are ignored and can be used to com</w:t>
      </w:r>
      <w:r w:rsidRPr="00564128">
        <w:rPr>
          <w:sz w:val="20"/>
          <w:szCs w:val="18"/>
        </w:rPr>
        <w:softHyphen/>
        <w:t>ment the input file.</w:t>
      </w:r>
    </w:p>
    <w:p w14:paraId="1F9868FB" w14:textId="77777777" w:rsidR="0041037A" w:rsidRPr="00564128" w:rsidRDefault="0041037A">
      <w:pPr>
        <w:pStyle w:val="Numberedlist"/>
        <w:rPr>
          <w:sz w:val="20"/>
          <w:szCs w:val="18"/>
        </w:rPr>
      </w:pPr>
      <w:r w:rsidRPr="00564128">
        <w:rPr>
          <w:sz w:val="20"/>
          <w:szCs w:val="18"/>
        </w:rPr>
        <w:t>2.</w:t>
      </w:r>
      <w:r w:rsidRPr="00564128">
        <w:rPr>
          <w:sz w:val="20"/>
          <w:szCs w:val="18"/>
        </w:rPr>
        <w:tab/>
        <w:t>Segment lengths, water surface elevations, segment orien</w:t>
      </w:r>
      <w:r w:rsidRPr="00564128">
        <w:rPr>
          <w:sz w:val="20"/>
          <w:szCs w:val="18"/>
        </w:rPr>
        <w:softHyphen/>
        <w:t>ta</w:t>
      </w:r>
      <w:r w:rsidRPr="00564128">
        <w:rPr>
          <w:sz w:val="20"/>
          <w:szCs w:val="18"/>
        </w:rPr>
        <w:softHyphen/>
        <w:t>tions, layer heights, and cell widths at each seg</w:t>
      </w:r>
      <w:r w:rsidRPr="00564128">
        <w:rPr>
          <w:sz w:val="20"/>
          <w:szCs w:val="18"/>
        </w:rPr>
        <w:softHyphen/>
        <w:t>ment are pre</w:t>
      </w:r>
      <w:r w:rsidRPr="00564128">
        <w:rPr>
          <w:sz w:val="20"/>
          <w:szCs w:val="18"/>
        </w:rPr>
        <w:softHyphen/>
        <w:t>ceded by two lines that are ignored</w:t>
      </w:r>
      <w:r w:rsidRPr="00564128">
        <w:rPr>
          <w:sz w:val="20"/>
          <w:szCs w:val="18"/>
        </w:rPr>
        <w:softHyphen/>
        <w:t>.  They can be used to comment each indi</w:t>
      </w:r>
      <w:r w:rsidRPr="00564128">
        <w:rPr>
          <w:sz w:val="20"/>
          <w:szCs w:val="18"/>
        </w:rPr>
        <w:softHyphen/>
        <w:t>vidual segment's bathy</w:t>
      </w:r>
      <w:r w:rsidRPr="00564128">
        <w:rPr>
          <w:sz w:val="20"/>
          <w:szCs w:val="18"/>
        </w:rPr>
        <w:softHyphen/>
        <w:t>metry.</w:t>
      </w:r>
    </w:p>
    <w:p w14:paraId="350031E9" w14:textId="30162268" w:rsidR="0041037A" w:rsidRPr="00564128" w:rsidRDefault="0041037A" w:rsidP="00E95A93">
      <w:pPr>
        <w:pStyle w:val="Numberedlist"/>
        <w:rPr>
          <w:sz w:val="20"/>
          <w:szCs w:val="18"/>
        </w:rPr>
      </w:pPr>
      <w:r w:rsidRPr="00564128">
        <w:rPr>
          <w:sz w:val="20"/>
          <w:szCs w:val="18"/>
        </w:rPr>
        <w:t>3.</w:t>
      </w:r>
      <w:r w:rsidRPr="00564128">
        <w:rPr>
          <w:sz w:val="20"/>
          <w:szCs w:val="18"/>
        </w:rPr>
        <w:tab/>
        <w:t>Input format for each cell width is F8.0</w:t>
      </w:r>
      <w:ins w:id="3011" w:author="Honnalore Steissberg" w:date="2021-08-23T12:07:00Z">
        <w:r w:rsidR="0058200B">
          <w:rPr>
            <w:sz w:val="20"/>
            <w:szCs w:val="18"/>
          </w:rPr>
          <w:t>,</w:t>
        </w:r>
      </w:ins>
      <w:r w:rsidRPr="00564128">
        <w:rPr>
          <w:sz w:val="20"/>
          <w:szCs w:val="18"/>
        </w:rPr>
        <w:t xml:space="preserve"> with 10 cell widths per line.</w:t>
      </w:r>
    </w:p>
    <w:p w14:paraId="6387917B" w14:textId="77777777" w:rsidR="00E939FD" w:rsidRPr="00564128" w:rsidRDefault="00E95A93" w:rsidP="00E95A93">
      <w:pPr>
        <w:pStyle w:val="Numberedlist"/>
        <w:rPr>
          <w:sz w:val="20"/>
          <w:szCs w:val="18"/>
        </w:rPr>
      </w:pPr>
      <w:r w:rsidRPr="00564128">
        <w:rPr>
          <w:sz w:val="20"/>
          <w:szCs w:val="18"/>
        </w:rPr>
        <w:t>4</w:t>
      </w:r>
      <w:r w:rsidR="0041037A" w:rsidRPr="00564128">
        <w:rPr>
          <w:sz w:val="20"/>
          <w:szCs w:val="18"/>
        </w:rPr>
        <w:t>.</w:t>
      </w:r>
      <w:r w:rsidR="0041037A" w:rsidRPr="00564128">
        <w:rPr>
          <w:sz w:val="20"/>
          <w:szCs w:val="18"/>
        </w:rPr>
        <w:tab/>
        <w:t xml:space="preserve">If there are </w:t>
      </w:r>
      <w:r w:rsidR="0041037A" w:rsidRPr="00564128">
        <w:rPr>
          <w:sz w:val="20"/>
        </w:rPr>
        <w:t>more</w:t>
      </w:r>
      <w:r w:rsidR="0041037A" w:rsidRPr="00564128">
        <w:rPr>
          <w:sz w:val="20"/>
          <w:szCs w:val="18"/>
        </w:rPr>
        <w:t xml:space="preserve"> cell widths than can fit on one line, then they are contin</w:t>
      </w:r>
      <w:r w:rsidR="0041037A" w:rsidRPr="00564128">
        <w:rPr>
          <w:sz w:val="20"/>
          <w:szCs w:val="18"/>
        </w:rPr>
        <w:softHyphen/>
        <w:t>ued im</w:t>
      </w:r>
      <w:r w:rsidRPr="00564128">
        <w:rPr>
          <w:sz w:val="20"/>
          <w:szCs w:val="18"/>
        </w:rPr>
        <w:t>me</w:t>
      </w:r>
      <w:r w:rsidRPr="00564128">
        <w:rPr>
          <w:sz w:val="20"/>
          <w:szCs w:val="18"/>
        </w:rPr>
        <w:softHyphen/>
        <w:t>d</w:t>
      </w:r>
      <w:r w:rsidRPr="00564128">
        <w:rPr>
          <w:sz w:val="20"/>
          <w:szCs w:val="18"/>
        </w:rPr>
        <w:softHyphen/>
        <w:t>iately on the next line.</w:t>
      </w:r>
    </w:p>
    <w:p w14:paraId="62E513B8" w14:textId="77777777" w:rsidR="0041037A" w:rsidRPr="00B7030B" w:rsidRDefault="0041037A">
      <w:pPr>
        <w:pStyle w:val="BodyText2"/>
      </w:pPr>
    </w:p>
    <w:p w14:paraId="0932533D" w14:textId="4FF49EA4" w:rsidR="0041037A" w:rsidRPr="00564128" w:rsidRDefault="007400D4">
      <w:pPr>
        <w:pStyle w:val="BodyText"/>
        <w:rPr>
          <w:sz w:val="20"/>
          <w:szCs w:val="18"/>
        </w:rPr>
      </w:pPr>
      <w:r w:rsidRPr="00564128">
        <w:rPr>
          <w:sz w:val="20"/>
          <w:szCs w:val="18"/>
        </w:rPr>
        <w:t xml:space="preserve">An alternate bathymetry input format </w:t>
      </w:r>
      <w:r w:rsidR="00853725" w:rsidRPr="00564128">
        <w:rPr>
          <w:sz w:val="20"/>
          <w:szCs w:val="18"/>
        </w:rPr>
        <w:t>has been</w:t>
      </w:r>
      <w:r w:rsidRPr="00564128">
        <w:rPr>
          <w:sz w:val="20"/>
          <w:szCs w:val="18"/>
        </w:rPr>
        <w:t xml:space="preserve"> available since Version 3.7. The next section describes this new format</w:t>
      </w:r>
      <w:ins w:id="3012" w:author="Honnalore Steissberg" w:date="2021-08-23T12:07:00Z">
        <w:r w:rsidR="0058200B">
          <w:rPr>
            <w:sz w:val="20"/>
            <w:szCs w:val="18"/>
          </w:rPr>
          <w:t>,</w:t>
        </w:r>
      </w:ins>
      <w:r w:rsidRPr="00564128">
        <w:rPr>
          <w:sz w:val="20"/>
          <w:szCs w:val="18"/>
        </w:rPr>
        <w:t xml:space="preserve"> </w:t>
      </w:r>
      <w:del w:id="3013" w:author="Honnalore Steissberg" w:date="2021-08-23T12:07:00Z">
        <w:r w:rsidRPr="00564128" w:rsidDel="0058200B">
          <w:rPr>
            <w:sz w:val="20"/>
            <w:szCs w:val="18"/>
          </w:rPr>
          <w:delText xml:space="preserve">that </w:delText>
        </w:r>
      </w:del>
      <w:ins w:id="3014" w:author="Honnalore Steissberg" w:date="2021-08-23T12:07:00Z">
        <w:r w:rsidR="0058200B">
          <w:rPr>
            <w:sz w:val="20"/>
            <w:szCs w:val="18"/>
          </w:rPr>
          <w:t>which</w:t>
        </w:r>
        <w:r w:rsidR="0058200B" w:rsidRPr="00564128">
          <w:rPr>
            <w:sz w:val="20"/>
            <w:szCs w:val="18"/>
          </w:rPr>
          <w:t xml:space="preserve"> </w:t>
        </w:r>
      </w:ins>
      <w:r w:rsidRPr="00564128">
        <w:rPr>
          <w:sz w:val="20"/>
          <w:szCs w:val="18"/>
        </w:rPr>
        <w:t>can be more easily developed in a spreadsheet using a comma delim</w:t>
      </w:r>
      <w:r w:rsidR="00F330D0" w:rsidRPr="00564128">
        <w:rPr>
          <w:sz w:val="20"/>
          <w:szCs w:val="18"/>
        </w:rPr>
        <w:t>i</w:t>
      </w:r>
      <w:r w:rsidRPr="00564128">
        <w:rPr>
          <w:sz w:val="20"/>
          <w:szCs w:val="18"/>
        </w:rPr>
        <w:t>ted file format.</w:t>
      </w:r>
    </w:p>
    <w:p w14:paraId="6AAFF305" w14:textId="77777777" w:rsidR="0041037A" w:rsidRPr="00B7030B" w:rsidRDefault="0041037A">
      <w:pPr>
        <w:pStyle w:val="Example1"/>
        <w:tabs>
          <w:tab w:val="left" w:pos="-1800"/>
          <w:tab w:val="left" w:pos="-1440"/>
          <w:tab w:val="left" w:pos="-1124"/>
          <w:tab w:val="left" w:pos="-778"/>
          <w:tab w:val="left" w:pos="-432"/>
          <w:tab w:val="left" w:pos="-87"/>
          <w:tab w:val="right" w:pos="529"/>
          <w:tab w:val="left" w:pos="736"/>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497ED6" w:rsidRPr="00B7030B">
        <w:rPr>
          <w:rFonts w:asciiTheme="minorHAnsi" w:hAnsiTheme="minorHAnsi"/>
        </w:rPr>
        <w:t xml:space="preserve"> </w:t>
      </w:r>
      <w:r w:rsidR="004349D9">
        <w:rPr>
          <w:rFonts w:asciiTheme="minorHAnsi" w:hAnsiTheme="minorHAnsi"/>
        </w:rPr>
        <w:t>bathymetry file for one waterbody. Note each waterbody has its own bathymetry file.</w:t>
      </w:r>
    </w:p>
    <w:p w14:paraId="7B0AF8EE" w14:textId="77777777" w:rsidR="00497ED6" w:rsidRPr="00B7030B" w:rsidRDefault="004A5B0F" w:rsidP="00497ED6">
      <w:pPr>
        <w:pStyle w:val="Examplebody"/>
        <w:rPr>
          <w:rFonts w:asciiTheme="minorHAnsi" w:hAnsiTheme="minorHAnsi"/>
          <w:b/>
        </w:rPr>
      </w:pPr>
      <w:r w:rsidRPr="00B7030B">
        <w:rPr>
          <w:rFonts w:asciiTheme="minorHAnsi" w:hAnsiTheme="minorHAnsi"/>
          <w:b/>
        </w:rPr>
        <w:t xml:space="preserve">File </w:t>
      </w:r>
      <w:r w:rsidR="00497ED6" w:rsidRPr="00B7030B">
        <w:rPr>
          <w:rFonts w:asciiTheme="minorHAnsi" w:hAnsiTheme="minorHAnsi"/>
          <w:b/>
        </w:rPr>
        <w:t>bth_wb1.npt:</w:t>
      </w:r>
    </w:p>
    <w:p w14:paraId="6EFCB4CD" w14:textId="77777777" w:rsidR="0041037A" w:rsidRPr="000527BA" w:rsidRDefault="0041037A">
      <w:pPr>
        <w:pStyle w:val="Examplebody"/>
        <w:rPr>
          <w:rStyle w:val="Cardexample1"/>
        </w:rPr>
      </w:pPr>
      <w:r w:rsidRPr="000527BA">
        <w:rPr>
          <w:rStyle w:val="Cardexample1"/>
        </w:rPr>
        <w:t xml:space="preserve">                                Waterbody 1 bathymetry</w:t>
      </w:r>
    </w:p>
    <w:p w14:paraId="6FB0FD81" w14:textId="77777777" w:rsidR="0041037A" w:rsidRPr="000527BA" w:rsidRDefault="0041037A">
      <w:pPr>
        <w:pStyle w:val="Examplebody"/>
        <w:rPr>
          <w:rStyle w:val="Cardexample1"/>
        </w:rPr>
      </w:pPr>
    </w:p>
    <w:p w14:paraId="73FA2064" w14:textId="77777777" w:rsidR="0041037A" w:rsidRPr="000527BA" w:rsidRDefault="0041037A">
      <w:pPr>
        <w:pStyle w:val="Examplebody"/>
        <w:rPr>
          <w:rStyle w:val="Cardexample1"/>
        </w:rPr>
      </w:pPr>
      <w:r w:rsidRPr="000527BA">
        <w:rPr>
          <w:rStyle w:val="Cardexample1"/>
        </w:rPr>
        <w:t>Segment lengths (DLX]</w:t>
      </w:r>
    </w:p>
    <w:p w14:paraId="5DB99722" w14:textId="77777777" w:rsidR="0041037A" w:rsidRPr="000527BA" w:rsidRDefault="0041037A">
      <w:pPr>
        <w:pStyle w:val="Examplebody"/>
        <w:rPr>
          <w:rStyle w:val="Cardexample1"/>
        </w:rPr>
      </w:pPr>
      <w:r w:rsidRPr="000527BA">
        <w:rPr>
          <w:rStyle w:val="Cardexample1"/>
        </w:rPr>
        <w:t xml:space="preserve"> 1200.00 1200.00 1200.00 1200.00 1200.00 1200.00 1200.00 1200.00 1200.00 1200.00</w:t>
      </w:r>
    </w:p>
    <w:p w14:paraId="33E7E877" w14:textId="77777777" w:rsidR="0041037A" w:rsidRPr="000527BA" w:rsidRDefault="0041037A">
      <w:pPr>
        <w:pStyle w:val="Examplebody"/>
        <w:rPr>
          <w:rStyle w:val="Cardexample1"/>
        </w:rPr>
      </w:pPr>
      <w:r w:rsidRPr="000527BA">
        <w:rPr>
          <w:rStyle w:val="Cardexample1"/>
        </w:rPr>
        <w:t xml:space="preserve"> 1200.00 1200.00 1200.00 1200.00 1200.00</w:t>
      </w:r>
    </w:p>
    <w:p w14:paraId="62CDF365" w14:textId="77777777" w:rsidR="0041037A" w:rsidRPr="000527BA" w:rsidRDefault="0041037A">
      <w:pPr>
        <w:pStyle w:val="Examplebody"/>
        <w:rPr>
          <w:rStyle w:val="Cardexample1"/>
        </w:rPr>
      </w:pPr>
    </w:p>
    <w:p w14:paraId="11FF658D" w14:textId="77777777" w:rsidR="0041037A" w:rsidRPr="000527BA" w:rsidRDefault="0041037A">
      <w:pPr>
        <w:pStyle w:val="Examplebody"/>
        <w:rPr>
          <w:rStyle w:val="Cardexample1"/>
        </w:rPr>
      </w:pPr>
      <w:r w:rsidRPr="000527BA">
        <w:rPr>
          <w:rStyle w:val="Cardexample1"/>
        </w:rPr>
        <w:t>Water surface elevation [WSEL]</w:t>
      </w:r>
    </w:p>
    <w:p w14:paraId="0DE78F5E" w14:textId="77777777" w:rsidR="0041037A" w:rsidRPr="000527BA" w:rsidRDefault="0041037A">
      <w:pPr>
        <w:pStyle w:val="Examplebody"/>
        <w:rPr>
          <w:rStyle w:val="Cardexample1"/>
        </w:rPr>
      </w:pPr>
      <w:r w:rsidRPr="000527BA">
        <w:rPr>
          <w:rStyle w:val="Cardexample1"/>
        </w:rPr>
        <w:t xml:space="preserve">   49.80   49.20   48.00   46.80   45.60   44.40   43.20   44.40   43.20   42.96</w:t>
      </w:r>
    </w:p>
    <w:p w14:paraId="0773C505" w14:textId="77777777" w:rsidR="0041037A" w:rsidRPr="000527BA" w:rsidRDefault="0041037A">
      <w:pPr>
        <w:pStyle w:val="Examplebody"/>
        <w:rPr>
          <w:rStyle w:val="Cardexample1"/>
        </w:rPr>
      </w:pPr>
      <w:r w:rsidRPr="000527BA">
        <w:rPr>
          <w:rStyle w:val="Cardexample1"/>
        </w:rPr>
        <w:t xml:space="preserve">   42.72   42.48   42.24   42.00   41.80</w:t>
      </w:r>
    </w:p>
    <w:p w14:paraId="7F5A094F" w14:textId="77777777" w:rsidR="0041037A" w:rsidRPr="000527BA" w:rsidRDefault="0041037A">
      <w:pPr>
        <w:pStyle w:val="Examplebody"/>
        <w:rPr>
          <w:rStyle w:val="Cardexample1"/>
        </w:rPr>
      </w:pPr>
    </w:p>
    <w:p w14:paraId="3C241A41" w14:textId="77777777" w:rsidR="0041037A" w:rsidRPr="000527BA" w:rsidRDefault="0041037A">
      <w:pPr>
        <w:pStyle w:val="Examplebody"/>
        <w:rPr>
          <w:rStyle w:val="Cardexample1"/>
        </w:rPr>
      </w:pPr>
      <w:r w:rsidRPr="000527BA">
        <w:rPr>
          <w:rStyle w:val="Cardexample1"/>
        </w:rPr>
        <w:t>Segment orientation [PHI0]</w:t>
      </w:r>
    </w:p>
    <w:p w14:paraId="50100182" w14:textId="77777777" w:rsidR="0041037A" w:rsidRPr="000527BA" w:rsidRDefault="0041037A">
      <w:pPr>
        <w:pStyle w:val="Examplebody"/>
        <w:rPr>
          <w:rStyle w:val="Cardexample1"/>
        </w:rPr>
      </w:pPr>
      <w:r w:rsidRPr="000527BA">
        <w:rPr>
          <w:rStyle w:val="Cardexample1"/>
        </w:rPr>
        <w:t xml:space="preserve">    0.00    0.00    0.00    0.00    0.00    0.00    0.00    0.00    0.00    0.00</w:t>
      </w:r>
    </w:p>
    <w:p w14:paraId="1116C686" w14:textId="77777777" w:rsidR="0041037A" w:rsidRPr="000527BA" w:rsidRDefault="0041037A">
      <w:pPr>
        <w:pStyle w:val="Examplebody"/>
        <w:rPr>
          <w:rStyle w:val="Cardexample1"/>
        </w:rPr>
      </w:pPr>
      <w:r w:rsidRPr="000527BA">
        <w:rPr>
          <w:rStyle w:val="Cardexample1"/>
        </w:rPr>
        <w:t xml:space="preserve">    0.00    0.00    0.00    0.00    0.00</w:t>
      </w:r>
    </w:p>
    <w:p w14:paraId="31CAC48B" w14:textId="77777777" w:rsidR="0041037A" w:rsidRPr="000527BA" w:rsidRDefault="0041037A">
      <w:pPr>
        <w:pStyle w:val="Examplebody"/>
        <w:rPr>
          <w:rStyle w:val="Cardexample1"/>
        </w:rPr>
      </w:pPr>
    </w:p>
    <w:p w14:paraId="4AE2D55F" w14:textId="77777777" w:rsidR="0041037A" w:rsidRPr="000527BA" w:rsidRDefault="0041037A">
      <w:pPr>
        <w:pStyle w:val="Examplebody"/>
        <w:rPr>
          <w:rStyle w:val="Cardexample1"/>
        </w:rPr>
      </w:pPr>
      <w:r w:rsidRPr="000527BA">
        <w:rPr>
          <w:rStyle w:val="Cardexample1"/>
        </w:rPr>
        <w:t>Bottom friction [FRICTC]</w:t>
      </w:r>
    </w:p>
    <w:p w14:paraId="7B208549" w14:textId="77777777" w:rsidR="0041037A" w:rsidRPr="000527BA" w:rsidRDefault="0041037A">
      <w:pPr>
        <w:pStyle w:val="Examplebody"/>
        <w:rPr>
          <w:rStyle w:val="Cardexample1"/>
        </w:rPr>
      </w:pPr>
      <w:r w:rsidRPr="000527BA">
        <w:rPr>
          <w:rStyle w:val="Cardexample1"/>
        </w:rPr>
        <w:t xml:space="preserve">    0.04    0.04    0.04    0.04    0.04    0.04    0.04    0.04    0.04    0.04</w:t>
      </w:r>
    </w:p>
    <w:p w14:paraId="29A63150" w14:textId="77777777" w:rsidR="0041037A" w:rsidRPr="000527BA" w:rsidRDefault="0041037A">
      <w:pPr>
        <w:pStyle w:val="Examplebody"/>
        <w:rPr>
          <w:rStyle w:val="Cardexample1"/>
        </w:rPr>
      </w:pPr>
      <w:r w:rsidRPr="000527BA">
        <w:rPr>
          <w:rStyle w:val="Cardexample1"/>
        </w:rPr>
        <w:t xml:space="preserve">    0.04    0.04    0.04    0.04    0.04</w:t>
      </w:r>
    </w:p>
    <w:p w14:paraId="67BEA433" w14:textId="77777777" w:rsidR="0041037A" w:rsidRPr="000527BA" w:rsidRDefault="0041037A">
      <w:pPr>
        <w:pStyle w:val="Examplebody"/>
        <w:rPr>
          <w:rStyle w:val="Cardexample1"/>
        </w:rPr>
      </w:pPr>
    </w:p>
    <w:p w14:paraId="17AE2613" w14:textId="77777777" w:rsidR="0041037A" w:rsidRPr="000527BA" w:rsidRDefault="0041037A">
      <w:pPr>
        <w:pStyle w:val="Examplebody"/>
        <w:rPr>
          <w:rStyle w:val="Cardexample1"/>
        </w:rPr>
      </w:pPr>
      <w:r w:rsidRPr="000527BA">
        <w:rPr>
          <w:rStyle w:val="Cardexample1"/>
        </w:rPr>
        <w:t>Layer heights [H]</w:t>
      </w:r>
    </w:p>
    <w:p w14:paraId="0EF76FD0" w14:textId="77777777" w:rsidR="0041037A" w:rsidRPr="000527BA" w:rsidRDefault="0041037A">
      <w:pPr>
        <w:pStyle w:val="Examplebody"/>
        <w:rPr>
          <w:rStyle w:val="Cardexample1"/>
        </w:rPr>
      </w:pPr>
      <w:r w:rsidRPr="000527BA">
        <w:rPr>
          <w:rStyle w:val="Cardexample1"/>
        </w:rPr>
        <w:t xml:space="preserve">    2.00    2.00    2.00    2.00    2.00    2.00    2.00    2.00    2.00    2.00</w:t>
      </w:r>
    </w:p>
    <w:p w14:paraId="458927EC" w14:textId="77777777" w:rsidR="0041037A" w:rsidRPr="000527BA" w:rsidRDefault="0041037A">
      <w:pPr>
        <w:pStyle w:val="Examplebody"/>
        <w:rPr>
          <w:rStyle w:val="Cardexample1"/>
        </w:rPr>
      </w:pPr>
      <w:r w:rsidRPr="000527BA">
        <w:rPr>
          <w:rStyle w:val="Cardexample1"/>
        </w:rPr>
        <w:t xml:space="preserve">    2.00    2.00    2.00    1.00    1.00    1.00    1.00    1.00    1.00    1.00</w:t>
      </w:r>
    </w:p>
    <w:p w14:paraId="39CD6CC4" w14:textId="77777777" w:rsidR="0041037A" w:rsidRPr="000527BA" w:rsidRDefault="0041037A">
      <w:pPr>
        <w:pStyle w:val="Examplebody"/>
        <w:rPr>
          <w:rStyle w:val="Cardexample1"/>
        </w:rPr>
      </w:pPr>
      <w:r w:rsidRPr="000527BA">
        <w:rPr>
          <w:rStyle w:val="Cardexample1"/>
        </w:rPr>
        <w:t xml:space="preserve">    1.00    1.00    1.00    1.00</w:t>
      </w:r>
    </w:p>
    <w:p w14:paraId="18D2617D" w14:textId="77777777" w:rsidR="0041037A" w:rsidRPr="000527BA" w:rsidRDefault="0041037A">
      <w:pPr>
        <w:pStyle w:val="Examplebody"/>
        <w:rPr>
          <w:rStyle w:val="Cardexample1"/>
        </w:rPr>
      </w:pPr>
    </w:p>
    <w:p w14:paraId="59F2BA6C" w14:textId="77777777" w:rsidR="0041037A" w:rsidRPr="000527BA" w:rsidRDefault="0041037A">
      <w:pPr>
        <w:pStyle w:val="Examplebody"/>
        <w:rPr>
          <w:rStyle w:val="Cardexample1"/>
        </w:rPr>
      </w:pPr>
      <w:r w:rsidRPr="000527BA">
        <w:rPr>
          <w:rStyle w:val="Cardexample1"/>
        </w:rPr>
        <w:t xml:space="preserve">Segment 1 </w:t>
      </w:r>
      <w:r w:rsidRPr="000527BA">
        <w:rPr>
          <w:rStyle w:val="Cardexample1"/>
        </w:rPr>
        <w:noBreakHyphen/>
        <w:t xml:space="preserve"> branch 1</w:t>
      </w:r>
    </w:p>
    <w:p w14:paraId="4FE69C0C" w14:textId="77777777" w:rsidR="0041037A" w:rsidRPr="000527BA" w:rsidRDefault="0041037A">
      <w:pPr>
        <w:pStyle w:val="Examplebody"/>
        <w:rPr>
          <w:rStyle w:val="Cardexample1"/>
        </w:rPr>
      </w:pPr>
      <w:r w:rsidRPr="000527BA">
        <w:rPr>
          <w:rStyle w:val="Cardexample1"/>
        </w:rPr>
        <w:t xml:space="preserve">     0.0     0.0     0.0     0.0     0.0     0.0     0.0     0.0     0.0     0.0</w:t>
      </w:r>
    </w:p>
    <w:p w14:paraId="5CFD57E4" w14:textId="77777777" w:rsidR="0041037A" w:rsidRPr="000527BA" w:rsidRDefault="0041037A">
      <w:pPr>
        <w:pStyle w:val="Examplebody"/>
        <w:rPr>
          <w:rStyle w:val="Cardexample1"/>
        </w:rPr>
      </w:pPr>
      <w:r w:rsidRPr="000527BA">
        <w:rPr>
          <w:rStyle w:val="Cardexample1"/>
        </w:rPr>
        <w:t xml:space="preserve">     0.0     0.0     0.0     0.0     0.0     0.0     0.0     0.0     0.0     0.0</w:t>
      </w:r>
    </w:p>
    <w:p w14:paraId="7E21B65E" w14:textId="77777777" w:rsidR="0041037A" w:rsidRPr="000527BA" w:rsidRDefault="0041037A">
      <w:pPr>
        <w:pStyle w:val="Examplebody"/>
        <w:rPr>
          <w:rStyle w:val="Cardexample1"/>
        </w:rPr>
      </w:pPr>
      <w:r w:rsidRPr="000527BA">
        <w:rPr>
          <w:rStyle w:val="Cardexample1"/>
        </w:rPr>
        <w:t xml:space="preserve">     0.0     0.0     0.0     0.0</w:t>
      </w:r>
    </w:p>
    <w:p w14:paraId="6E5E2D9B" w14:textId="77777777" w:rsidR="0041037A" w:rsidRPr="000527BA" w:rsidRDefault="0041037A">
      <w:pPr>
        <w:pStyle w:val="Examplebody"/>
        <w:rPr>
          <w:rStyle w:val="Cardexample1"/>
        </w:rPr>
      </w:pPr>
    </w:p>
    <w:p w14:paraId="2E087E15" w14:textId="77777777" w:rsidR="0041037A" w:rsidRPr="000527BA" w:rsidRDefault="0041037A">
      <w:pPr>
        <w:pStyle w:val="Examplebody"/>
        <w:rPr>
          <w:rStyle w:val="Cardexample1"/>
        </w:rPr>
      </w:pPr>
      <w:r w:rsidRPr="000527BA">
        <w:rPr>
          <w:rStyle w:val="Cardexample1"/>
        </w:rPr>
        <w:t xml:space="preserve">Segment 2 </w:t>
      </w:r>
      <w:r w:rsidRPr="000527BA">
        <w:rPr>
          <w:rStyle w:val="Cardexample1"/>
        </w:rPr>
        <w:noBreakHyphen/>
        <w:t xml:space="preserve"> branch 1</w:t>
      </w:r>
    </w:p>
    <w:p w14:paraId="16D9BF54"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3A8DA8DF"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6794450E" w14:textId="77777777" w:rsidR="0041037A" w:rsidRPr="000527BA" w:rsidRDefault="0041037A">
      <w:pPr>
        <w:pStyle w:val="Examplebody"/>
        <w:rPr>
          <w:rStyle w:val="Cardexample1"/>
        </w:rPr>
      </w:pPr>
      <w:r w:rsidRPr="000527BA">
        <w:rPr>
          <w:rStyle w:val="Cardexample1"/>
        </w:rPr>
        <w:t xml:space="preserve">   250.0   200.0   050.0     0.0</w:t>
      </w:r>
    </w:p>
    <w:p w14:paraId="3E2A2651" w14:textId="77777777" w:rsidR="0041037A" w:rsidRPr="000527BA" w:rsidRDefault="0041037A">
      <w:pPr>
        <w:pStyle w:val="Examplebody"/>
        <w:rPr>
          <w:rStyle w:val="Cardexample1"/>
        </w:rPr>
      </w:pPr>
    </w:p>
    <w:p w14:paraId="720CD168" w14:textId="77777777" w:rsidR="0041037A" w:rsidRPr="000527BA" w:rsidRDefault="0041037A">
      <w:pPr>
        <w:pStyle w:val="Examplebody"/>
        <w:rPr>
          <w:rStyle w:val="Cardexample1"/>
        </w:rPr>
      </w:pPr>
      <w:r w:rsidRPr="000527BA">
        <w:rPr>
          <w:rStyle w:val="Cardexample1"/>
        </w:rPr>
        <w:t xml:space="preserve">Segment 3 </w:t>
      </w:r>
      <w:r w:rsidRPr="000527BA">
        <w:rPr>
          <w:rStyle w:val="Cardexample1"/>
        </w:rPr>
        <w:noBreakHyphen/>
        <w:t xml:space="preserve"> branch 1</w:t>
      </w:r>
    </w:p>
    <w:p w14:paraId="70CA76C5"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223B444D"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56B804A1" w14:textId="77777777" w:rsidR="0041037A" w:rsidRPr="000527BA" w:rsidRDefault="0041037A">
      <w:pPr>
        <w:pStyle w:val="Examplebody"/>
        <w:rPr>
          <w:rStyle w:val="Cardexample1"/>
        </w:rPr>
      </w:pPr>
      <w:r w:rsidRPr="000527BA">
        <w:rPr>
          <w:rStyle w:val="Cardexample1"/>
        </w:rPr>
        <w:t xml:space="preserve">   250.0   200.0   050.0     0.0</w:t>
      </w:r>
    </w:p>
    <w:p w14:paraId="6C967957" w14:textId="77777777" w:rsidR="0041037A" w:rsidRPr="000527BA" w:rsidRDefault="0041037A">
      <w:pPr>
        <w:pStyle w:val="Examplebody"/>
        <w:rPr>
          <w:rStyle w:val="Cardexample1"/>
        </w:rPr>
      </w:pPr>
    </w:p>
    <w:p w14:paraId="63B9EB2D" w14:textId="77777777" w:rsidR="0041037A" w:rsidRPr="000527BA" w:rsidRDefault="0041037A">
      <w:pPr>
        <w:pStyle w:val="Examplebody"/>
        <w:rPr>
          <w:rStyle w:val="Cardexample1"/>
        </w:rPr>
      </w:pPr>
      <w:r w:rsidRPr="000527BA">
        <w:rPr>
          <w:rStyle w:val="Cardexample1"/>
        </w:rPr>
        <w:t xml:space="preserve">Segment 4 </w:t>
      </w:r>
      <w:r w:rsidRPr="000527BA">
        <w:rPr>
          <w:rStyle w:val="Cardexample1"/>
        </w:rPr>
        <w:noBreakHyphen/>
        <w:t xml:space="preserve"> branch 1</w:t>
      </w:r>
    </w:p>
    <w:p w14:paraId="6E7FFED4"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3F5FF0EB"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5EAA4268" w14:textId="77777777" w:rsidR="0041037A" w:rsidRPr="000527BA" w:rsidRDefault="0041037A">
      <w:pPr>
        <w:pStyle w:val="Examplebody"/>
        <w:rPr>
          <w:rStyle w:val="Cardexample1"/>
        </w:rPr>
      </w:pPr>
      <w:r w:rsidRPr="000527BA">
        <w:rPr>
          <w:rStyle w:val="Cardexample1"/>
        </w:rPr>
        <w:lastRenderedPageBreak/>
        <w:t xml:space="preserve">   250.0   200.0   050.0     0.0</w:t>
      </w:r>
    </w:p>
    <w:p w14:paraId="44C28438" w14:textId="77777777" w:rsidR="0041037A" w:rsidRPr="000527BA" w:rsidRDefault="0041037A">
      <w:pPr>
        <w:pStyle w:val="Examplebody"/>
        <w:rPr>
          <w:rStyle w:val="Cardexample1"/>
        </w:rPr>
      </w:pPr>
    </w:p>
    <w:p w14:paraId="75573C85" w14:textId="77777777" w:rsidR="0041037A" w:rsidRPr="000527BA" w:rsidRDefault="0041037A">
      <w:pPr>
        <w:pStyle w:val="Examplebody"/>
        <w:rPr>
          <w:rStyle w:val="Cardexample1"/>
        </w:rPr>
      </w:pPr>
      <w:r w:rsidRPr="000527BA">
        <w:rPr>
          <w:rStyle w:val="Cardexample1"/>
        </w:rPr>
        <w:t xml:space="preserve">Segment 5 </w:t>
      </w:r>
      <w:r w:rsidRPr="000527BA">
        <w:rPr>
          <w:rStyle w:val="Cardexample1"/>
        </w:rPr>
        <w:noBreakHyphen/>
        <w:t xml:space="preserve"> branch 1</w:t>
      </w:r>
    </w:p>
    <w:p w14:paraId="2EB9B4E7"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255DBBB1"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17F62A81" w14:textId="77777777" w:rsidR="0041037A" w:rsidRPr="000527BA" w:rsidRDefault="0041037A">
      <w:pPr>
        <w:pStyle w:val="Examplebody"/>
        <w:rPr>
          <w:rStyle w:val="Cardexample1"/>
        </w:rPr>
      </w:pPr>
      <w:r w:rsidRPr="000527BA">
        <w:rPr>
          <w:rStyle w:val="Cardexample1"/>
        </w:rPr>
        <w:t xml:space="preserve">   250.0   200.0   050.0     0.0</w:t>
      </w:r>
    </w:p>
    <w:p w14:paraId="59C948FD" w14:textId="77777777" w:rsidR="0041037A" w:rsidRPr="000527BA" w:rsidRDefault="0041037A">
      <w:pPr>
        <w:pStyle w:val="Examplebody"/>
        <w:rPr>
          <w:rStyle w:val="Cardexample1"/>
        </w:rPr>
      </w:pPr>
    </w:p>
    <w:p w14:paraId="1A01FF9C" w14:textId="77777777" w:rsidR="0041037A" w:rsidRPr="000527BA" w:rsidRDefault="0041037A">
      <w:pPr>
        <w:pStyle w:val="Examplebody"/>
        <w:rPr>
          <w:rStyle w:val="Cardexample1"/>
        </w:rPr>
      </w:pPr>
      <w:r w:rsidRPr="000527BA">
        <w:rPr>
          <w:rStyle w:val="Cardexample1"/>
        </w:rPr>
        <w:t xml:space="preserve">Segment 6 </w:t>
      </w:r>
      <w:r w:rsidRPr="000527BA">
        <w:rPr>
          <w:rStyle w:val="Cardexample1"/>
        </w:rPr>
        <w:noBreakHyphen/>
        <w:t xml:space="preserve"> branch 1</w:t>
      </w:r>
    </w:p>
    <w:p w14:paraId="59B7B426"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778703A6"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11A3DC16" w14:textId="77777777" w:rsidR="0041037A" w:rsidRPr="000527BA" w:rsidRDefault="0041037A">
      <w:pPr>
        <w:pStyle w:val="Examplebody"/>
        <w:rPr>
          <w:rStyle w:val="Cardexample1"/>
        </w:rPr>
      </w:pPr>
      <w:r w:rsidRPr="000527BA">
        <w:rPr>
          <w:rStyle w:val="Cardexample1"/>
        </w:rPr>
        <w:t xml:space="preserve">   250.0   200.0   050.0     0.0</w:t>
      </w:r>
    </w:p>
    <w:p w14:paraId="563EF74E" w14:textId="77777777" w:rsidR="0041037A" w:rsidRPr="000527BA" w:rsidRDefault="0041037A">
      <w:pPr>
        <w:pStyle w:val="Examplebody"/>
        <w:rPr>
          <w:rStyle w:val="Cardexample1"/>
        </w:rPr>
      </w:pPr>
    </w:p>
    <w:p w14:paraId="48A257D5" w14:textId="77777777" w:rsidR="0041037A" w:rsidRPr="000527BA" w:rsidRDefault="0041037A">
      <w:pPr>
        <w:pStyle w:val="Examplebody"/>
        <w:rPr>
          <w:rStyle w:val="Cardexample1"/>
        </w:rPr>
      </w:pPr>
      <w:r w:rsidRPr="000527BA">
        <w:rPr>
          <w:rStyle w:val="Cardexample1"/>
        </w:rPr>
        <w:t xml:space="preserve">Segment 7 </w:t>
      </w:r>
      <w:r w:rsidRPr="000527BA">
        <w:rPr>
          <w:rStyle w:val="Cardexample1"/>
        </w:rPr>
        <w:noBreakHyphen/>
        <w:t xml:space="preserve"> branch 1</w:t>
      </w:r>
    </w:p>
    <w:p w14:paraId="171060D2" w14:textId="77777777" w:rsidR="0041037A" w:rsidRPr="000527BA" w:rsidRDefault="0041037A">
      <w:pPr>
        <w:pStyle w:val="Examplebody"/>
        <w:rPr>
          <w:rStyle w:val="Cardexample1"/>
        </w:rPr>
      </w:pPr>
      <w:r w:rsidRPr="000527BA">
        <w:rPr>
          <w:rStyle w:val="Cardexample1"/>
        </w:rPr>
        <w:t xml:space="preserve">     0.0     0.0     0.0     0.0     0.0     0.0     0.0     0.0     0.0     0.0</w:t>
      </w:r>
    </w:p>
    <w:p w14:paraId="6A5F14FB" w14:textId="77777777" w:rsidR="0041037A" w:rsidRPr="000527BA" w:rsidRDefault="0041037A">
      <w:pPr>
        <w:pStyle w:val="Examplebody"/>
        <w:rPr>
          <w:rStyle w:val="Cardexample1"/>
        </w:rPr>
      </w:pPr>
      <w:r w:rsidRPr="000527BA">
        <w:rPr>
          <w:rStyle w:val="Cardexample1"/>
        </w:rPr>
        <w:t xml:space="preserve">     0.0     0.0     0.0     0.0     0.0     0.0     0.0     0.0     0.0     0.0</w:t>
      </w:r>
    </w:p>
    <w:p w14:paraId="5CB4BFF7" w14:textId="77777777" w:rsidR="0041037A" w:rsidRPr="000527BA" w:rsidRDefault="0041037A">
      <w:pPr>
        <w:pStyle w:val="Examplebody"/>
        <w:rPr>
          <w:rStyle w:val="Cardexample1"/>
        </w:rPr>
      </w:pPr>
      <w:r w:rsidRPr="000527BA">
        <w:rPr>
          <w:rStyle w:val="Cardexample1"/>
        </w:rPr>
        <w:t xml:space="preserve">     0.0     0.0     0.0     0.0</w:t>
      </w:r>
    </w:p>
    <w:p w14:paraId="1D355E52" w14:textId="77777777" w:rsidR="0041037A" w:rsidRPr="000527BA" w:rsidRDefault="0041037A">
      <w:pPr>
        <w:pStyle w:val="Examplebody"/>
        <w:rPr>
          <w:rStyle w:val="Cardexample1"/>
        </w:rPr>
      </w:pPr>
    </w:p>
    <w:p w14:paraId="23701F5F" w14:textId="77777777" w:rsidR="0041037A" w:rsidRPr="000527BA" w:rsidRDefault="0041037A">
      <w:pPr>
        <w:pStyle w:val="Examplebody"/>
        <w:rPr>
          <w:rStyle w:val="Cardexample1"/>
        </w:rPr>
      </w:pPr>
      <w:r w:rsidRPr="000527BA">
        <w:rPr>
          <w:rStyle w:val="Cardexample1"/>
        </w:rPr>
        <w:t xml:space="preserve">Segment 8 </w:t>
      </w:r>
      <w:r w:rsidRPr="000527BA">
        <w:rPr>
          <w:rStyle w:val="Cardexample1"/>
        </w:rPr>
        <w:noBreakHyphen/>
        <w:t xml:space="preserve"> branch 2</w:t>
      </w:r>
    </w:p>
    <w:p w14:paraId="1F70401A" w14:textId="77777777" w:rsidR="0041037A" w:rsidRPr="000527BA" w:rsidRDefault="0041037A">
      <w:pPr>
        <w:pStyle w:val="Examplebody"/>
        <w:rPr>
          <w:rStyle w:val="Cardexample1"/>
        </w:rPr>
      </w:pPr>
      <w:r w:rsidRPr="000527BA">
        <w:rPr>
          <w:rStyle w:val="Cardexample1"/>
        </w:rPr>
        <w:t xml:space="preserve">     0.0     0.0     0.0     0.0     0.0     0.0     0.0     0.0     0.0     0.0</w:t>
      </w:r>
    </w:p>
    <w:p w14:paraId="3057EEF4" w14:textId="77777777" w:rsidR="0041037A" w:rsidRPr="000527BA" w:rsidRDefault="0041037A">
      <w:pPr>
        <w:pStyle w:val="Examplebody"/>
        <w:rPr>
          <w:rStyle w:val="Cardexample1"/>
        </w:rPr>
      </w:pPr>
      <w:r w:rsidRPr="000527BA">
        <w:rPr>
          <w:rStyle w:val="Cardexample1"/>
        </w:rPr>
        <w:t xml:space="preserve">     0.0     0.0     0.0     0.0     0.0     0.0     0.0     0.0     0.0     0.0</w:t>
      </w:r>
    </w:p>
    <w:p w14:paraId="3876C163" w14:textId="77777777" w:rsidR="0041037A" w:rsidRPr="000527BA" w:rsidRDefault="0041037A">
      <w:pPr>
        <w:pStyle w:val="Examplebody"/>
        <w:rPr>
          <w:rStyle w:val="Cardexample1"/>
        </w:rPr>
      </w:pPr>
      <w:r w:rsidRPr="000527BA">
        <w:rPr>
          <w:rStyle w:val="Cardexample1"/>
        </w:rPr>
        <w:t xml:space="preserve">     0.0     0.0     0.0     0.0</w:t>
      </w:r>
    </w:p>
    <w:p w14:paraId="3EE5B607" w14:textId="77777777" w:rsidR="0041037A" w:rsidRPr="000527BA" w:rsidRDefault="0041037A">
      <w:pPr>
        <w:pStyle w:val="Examplebody"/>
        <w:rPr>
          <w:rStyle w:val="Cardexample1"/>
        </w:rPr>
      </w:pPr>
    </w:p>
    <w:p w14:paraId="0D84F3D4" w14:textId="77777777" w:rsidR="0041037A" w:rsidRPr="000527BA" w:rsidRDefault="0041037A">
      <w:pPr>
        <w:pStyle w:val="Examplebody"/>
        <w:rPr>
          <w:rStyle w:val="Cardexample1"/>
        </w:rPr>
      </w:pPr>
      <w:r w:rsidRPr="000527BA">
        <w:rPr>
          <w:rStyle w:val="Cardexample1"/>
        </w:rPr>
        <w:t xml:space="preserve">Segment 9 </w:t>
      </w:r>
      <w:r w:rsidRPr="000527BA">
        <w:rPr>
          <w:rStyle w:val="Cardexample1"/>
        </w:rPr>
        <w:noBreakHyphen/>
        <w:t xml:space="preserve"> branch 2</w:t>
      </w:r>
    </w:p>
    <w:p w14:paraId="408AB1DB"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23D5EDFC"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6117A4B3" w14:textId="77777777" w:rsidR="0041037A" w:rsidRPr="000527BA" w:rsidRDefault="0041037A">
      <w:pPr>
        <w:pStyle w:val="Examplebody"/>
        <w:rPr>
          <w:rStyle w:val="Cardexample1"/>
        </w:rPr>
      </w:pPr>
      <w:r w:rsidRPr="000527BA">
        <w:rPr>
          <w:rStyle w:val="Cardexample1"/>
        </w:rPr>
        <w:t xml:space="preserve">   300.0   200.0   050.0     0.0</w:t>
      </w:r>
    </w:p>
    <w:p w14:paraId="63166428" w14:textId="77777777" w:rsidR="0041037A" w:rsidRPr="000527BA" w:rsidRDefault="0041037A">
      <w:pPr>
        <w:pStyle w:val="Examplebody"/>
        <w:rPr>
          <w:rStyle w:val="Cardexample1"/>
        </w:rPr>
      </w:pPr>
    </w:p>
    <w:p w14:paraId="6D0D3968" w14:textId="77777777" w:rsidR="0041037A" w:rsidRPr="000527BA" w:rsidRDefault="0041037A">
      <w:pPr>
        <w:pStyle w:val="Examplebody"/>
        <w:rPr>
          <w:rStyle w:val="Cardexample1"/>
        </w:rPr>
      </w:pPr>
      <w:r w:rsidRPr="000527BA">
        <w:rPr>
          <w:rStyle w:val="Cardexample1"/>
        </w:rPr>
        <w:t xml:space="preserve">Segment 10 </w:t>
      </w:r>
      <w:r w:rsidRPr="000527BA">
        <w:rPr>
          <w:rStyle w:val="Cardexample1"/>
        </w:rPr>
        <w:noBreakHyphen/>
        <w:t xml:space="preserve"> branch 2</w:t>
      </w:r>
    </w:p>
    <w:p w14:paraId="2F6033AF"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18AB7F71"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0644D4BE" w14:textId="77777777" w:rsidR="0041037A" w:rsidRPr="000527BA" w:rsidRDefault="0041037A">
      <w:pPr>
        <w:pStyle w:val="Examplebody"/>
        <w:rPr>
          <w:rStyle w:val="Cardexample1"/>
        </w:rPr>
      </w:pPr>
      <w:r w:rsidRPr="000527BA">
        <w:rPr>
          <w:rStyle w:val="Cardexample1"/>
        </w:rPr>
        <w:t xml:space="preserve">   300.0   200.0   075.0     0.0</w:t>
      </w:r>
    </w:p>
    <w:p w14:paraId="19A22377" w14:textId="77777777" w:rsidR="0041037A" w:rsidRPr="000527BA" w:rsidRDefault="0041037A">
      <w:pPr>
        <w:pStyle w:val="Examplebody"/>
        <w:rPr>
          <w:rStyle w:val="Cardexample1"/>
        </w:rPr>
      </w:pPr>
    </w:p>
    <w:p w14:paraId="7C3746AC" w14:textId="77777777" w:rsidR="0041037A" w:rsidRPr="000527BA" w:rsidRDefault="0041037A">
      <w:pPr>
        <w:pStyle w:val="Examplebody"/>
        <w:rPr>
          <w:rStyle w:val="Cardexample1"/>
        </w:rPr>
      </w:pPr>
      <w:r w:rsidRPr="000527BA">
        <w:rPr>
          <w:rStyle w:val="Cardexample1"/>
        </w:rPr>
        <w:t xml:space="preserve">Segment 11 </w:t>
      </w:r>
      <w:r w:rsidRPr="000527BA">
        <w:rPr>
          <w:rStyle w:val="Cardexample1"/>
        </w:rPr>
        <w:noBreakHyphen/>
        <w:t xml:space="preserve"> branch 2</w:t>
      </w:r>
    </w:p>
    <w:p w14:paraId="6F9F2865"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47DDAAE5"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1DF1E4F1" w14:textId="77777777" w:rsidR="0041037A" w:rsidRPr="000527BA" w:rsidRDefault="0041037A">
      <w:pPr>
        <w:pStyle w:val="Examplebody"/>
        <w:rPr>
          <w:rStyle w:val="Cardexample1"/>
        </w:rPr>
      </w:pPr>
      <w:r w:rsidRPr="000527BA">
        <w:rPr>
          <w:rStyle w:val="Cardexample1"/>
        </w:rPr>
        <w:t xml:space="preserve">   300.0   200.0   075.0     0.0</w:t>
      </w:r>
    </w:p>
    <w:p w14:paraId="63E8AB8B" w14:textId="77777777" w:rsidR="0041037A" w:rsidRPr="000527BA" w:rsidRDefault="0041037A">
      <w:pPr>
        <w:pStyle w:val="Examplebody"/>
        <w:rPr>
          <w:rStyle w:val="Cardexample1"/>
        </w:rPr>
      </w:pPr>
    </w:p>
    <w:p w14:paraId="7009E3F6" w14:textId="77777777" w:rsidR="0041037A" w:rsidRPr="000527BA" w:rsidRDefault="0041037A">
      <w:pPr>
        <w:pStyle w:val="Examplebody"/>
        <w:rPr>
          <w:rStyle w:val="Cardexample1"/>
        </w:rPr>
      </w:pPr>
      <w:r w:rsidRPr="000527BA">
        <w:rPr>
          <w:rStyle w:val="Cardexample1"/>
        </w:rPr>
        <w:t xml:space="preserve">Segment 12 </w:t>
      </w:r>
      <w:r w:rsidRPr="000527BA">
        <w:rPr>
          <w:rStyle w:val="Cardexample1"/>
        </w:rPr>
        <w:noBreakHyphen/>
        <w:t xml:space="preserve"> branch 2</w:t>
      </w:r>
    </w:p>
    <w:p w14:paraId="467B46DC"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025A2E62"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58B20B84" w14:textId="77777777" w:rsidR="0041037A" w:rsidRPr="000527BA" w:rsidRDefault="0041037A">
      <w:pPr>
        <w:pStyle w:val="Examplebody"/>
        <w:rPr>
          <w:rStyle w:val="Cardexample1"/>
        </w:rPr>
      </w:pPr>
      <w:r w:rsidRPr="000527BA">
        <w:rPr>
          <w:rStyle w:val="Cardexample1"/>
        </w:rPr>
        <w:t xml:space="preserve">   300.0   200.0   100.0     0.0</w:t>
      </w:r>
    </w:p>
    <w:p w14:paraId="41709D59" w14:textId="77777777" w:rsidR="0041037A" w:rsidRPr="000527BA" w:rsidRDefault="0041037A">
      <w:pPr>
        <w:pStyle w:val="Examplebody"/>
        <w:rPr>
          <w:rStyle w:val="Cardexample1"/>
        </w:rPr>
      </w:pPr>
    </w:p>
    <w:p w14:paraId="18513A5F" w14:textId="77777777" w:rsidR="0041037A" w:rsidRPr="000527BA" w:rsidRDefault="0041037A">
      <w:pPr>
        <w:pStyle w:val="Examplebody"/>
        <w:rPr>
          <w:rStyle w:val="Cardexample1"/>
        </w:rPr>
      </w:pPr>
      <w:r w:rsidRPr="000527BA">
        <w:rPr>
          <w:rStyle w:val="Cardexample1"/>
        </w:rPr>
        <w:t xml:space="preserve">Segment 13 </w:t>
      </w:r>
      <w:r w:rsidRPr="000527BA">
        <w:rPr>
          <w:rStyle w:val="Cardexample1"/>
        </w:rPr>
        <w:noBreakHyphen/>
        <w:t xml:space="preserve"> branch 2</w:t>
      </w:r>
    </w:p>
    <w:p w14:paraId="7F391C95"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4D0A8AAC"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2876BCC8" w14:textId="77777777" w:rsidR="0041037A" w:rsidRPr="000527BA" w:rsidRDefault="0041037A">
      <w:pPr>
        <w:pStyle w:val="Examplebody"/>
        <w:rPr>
          <w:rStyle w:val="Cardexample1"/>
        </w:rPr>
      </w:pPr>
      <w:r w:rsidRPr="000527BA">
        <w:rPr>
          <w:rStyle w:val="Cardexample1"/>
        </w:rPr>
        <w:t xml:space="preserve">   300.0   200.0   150.0     0.0</w:t>
      </w:r>
    </w:p>
    <w:p w14:paraId="6E350564" w14:textId="77777777" w:rsidR="0041037A" w:rsidRPr="000527BA" w:rsidRDefault="0041037A">
      <w:pPr>
        <w:pStyle w:val="Examplebody"/>
        <w:rPr>
          <w:rStyle w:val="Cardexample1"/>
        </w:rPr>
      </w:pPr>
    </w:p>
    <w:p w14:paraId="031CCB23" w14:textId="77777777" w:rsidR="0041037A" w:rsidRPr="000527BA" w:rsidRDefault="0041037A">
      <w:pPr>
        <w:pStyle w:val="Examplebody"/>
        <w:rPr>
          <w:rStyle w:val="Cardexample1"/>
        </w:rPr>
      </w:pPr>
      <w:r w:rsidRPr="000527BA">
        <w:rPr>
          <w:rStyle w:val="Cardexample1"/>
        </w:rPr>
        <w:t xml:space="preserve">Segment 14 </w:t>
      </w:r>
      <w:r w:rsidRPr="000527BA">
        <w:rPr>
          <w:rStyle w:val="Cardexample1"/>
        </w:rPr>
        <w:noBreakHyphen/>
        <w:t xml:space="preserve"> branch 2</w:t>
      </w:r>
    </w:p>
    <w:p w14:paraId="02A9B04C"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42DCF807"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3223F9A8" w14:textId="77777777" w:rsidR="0041037A" w:rsidRPr="000527BA" w:rsidRDefault="0041037A">
      <w:pPr>
        <w:pStyle w:val="Examplebody"/>
        <w:rPr>
          <w:rStyle w:val="Cardexample1"/>
        </w:rPr>
      </w:pPr>
      <w:r w:rsidRPr="000527BA">
        <w:rPr>
          <w:rStyle w:val="Cardexample1"/>
        </w:rPr>
        <w:t xml:space="preserve">   300.0   250.0   200.0     0.0</w:t>
      </w:r>
    </w:p>
    <w:p w14:paraId="292D816B" w14:textId="77777777" w:rsidR="0041037A" w:rsidRPr="000527BA" w:rsidRDefault="0041037A">
      <w:pPr>
        <w:pStyle w:val="Examplebody"/>
        <w:rPr>
          <w:rStyle w:val="Cardexample1"/>
        </w:rPr>
      </w:pPr>
    </w:p>
    <w:p w14:paraId="51CAA21D" w14:textId="77777777" w:rsidR="0041037A" w:rsidRPr="000527BA" w:rsidRDefault="0041037A">
      <w:pPr>
        <w:pStyle w:val="Examplebody"/>
        <w:keepNext/>
        <w:keepLines/>
        <w:rPr>
          <w:rStyle w:val="Cardexample1"/>
        </w:rPr>
      </w:pPr>
      <w:r w:rsidRPr="000527BA">
        <w:rPr>
          <w:rStyle w:val="Cardexample1"/>
        </w:rPr>
        <w:t xml:space="preserve">Segment 15 </w:t>
      </w:r>
      <w:r w:rsidRPr="000527BA">
        <w:rPr>
          <w:rStyle w:val="Cardexample1"/>
        </w:rPr>
        <w:noBreakHyphen/>
        <w:t xml:space="preserve"> branch 2</w:t>
      </w:r>
    </w:p>
    <w:p w14:paraId="65BA0DDF" w14:textId="77777777" w:rsidR="0041037A" w:rsidRPr="000527BA" w:rsidRDefault="0041037A">
      <w:pPr>
        <w:pStyle w:val="Examplebody"/>
        <w:keepNext/>
        <w:keepLines/>
        <w:rPr>
          <w:rStyle w:val="Cardexample1"/>
        </w:rPr>
      </w:pPr>
      <w:r w:rsidRPr="000527BA">
        <w:rPr>
          <w:rStyle w:val="Cardexample1"/>
        </w:rPr>
        <w:t xml:space="preserve">     0.0     0.0     0.0     0.0     0.0     0.0     0.0     0.0     0.0     0.0</w:t>
      </w:r>
    </w:p>
    <w:p w14:paraId="2DB30DF6" w14:textId="77777777" w:rsidR="0041037A" w:rsidRPr="000527BA" w:rsidRDefault="0041037A">
      <w:pPr>
        <w:pStyle w:val="Examplebody"/>
        <w:keepNext/>
        <w:keepLines/>
        <w:rPr>
          <w:rStyle w:val="Cardexample1"/>
        </w:rPr>
      </w:pPr>
      <w:r w:rsidRPr="000527BA">
        <w:rPr>
          <w:rStyle w:val="Cardexample1"/>
        </w:rPr>
        <w:t xml:space="preserve">     0.0     0.0     0.0     0.0     0.0     0.0     0.0     0.0     0.0     0.0</w:t>
      </w:r>
    </w:p>
    <w:p w14:paraId="492B6A10" w14:textId="77777777" w:rsidR="0041037A" w:rsidRPr="000527BA" w:rsidRDefault="0041037A">
      <w:pPr>
        <w:pStyle w:val="BodyText2"/>
        <w:rPr>
          <w:rStyle w:val="Cardexample1"/>
        </w:rPr>
      </w:pPr>
      <w:r w:rsidRPr="000527BA">
        <w:rPr>
          <w:rStyle w:val="Cardexample1"/>
        </w:rPr>
        <w:t xml:space="preserve">     0.0     0.0     0.0     0.0</w:t>
      </w:r>
    </w:p>
    <w:p w14:paraId="2190BD88" w14:textId="77777777" w:rsidR="0041037A" w:rsidRPr="00B7030B" w:rsidRDefault="0041037A">
      <w:pPr>
        <w:pStyle w:val="BodyText2"/>
        <w:rPr>
          <w:rStyle w:val="Cardexample1"/>
          <w:rFonts w:asciiTheme="minorHAnsi" w:hAnsiTheme="minorHAnsi"/>
        </w:rPr>
      </w:pPr>
    </w:p>
    <w:p w14:paraId="48C3DC74" w14:textId="77777777" w:rsidR="0041037A" w:rsidRPr="00B7030B" w:rsidRDefault="0041037A">
      <w:pPr>
        <w:pStyle w:val="BodyText2"/>
        <w:rPr>
          <w:rStyle w:val="Cardexample1"/>
          <w:rFonts w:asciiTheme="minorHAnsi" w:hAnsiTheme="minorHAnsi"/>
          <w:szCs w:val="24"/>
        </w:rPr>
      </w:pPr>
    </w:p>
    <w:p w14:paraId="1CED2403" w14:textId="77777777" w:rsidR="007400D4" w:rsidRPr="00B7030B" w:rsidRDefault="00F330D0" w:rsidP="00564128">
      <w:pPr>
        <w:pStyle w:val="Heading4"/>
        <w:spacing w:before="0" w:after="0"/>
      </w:pPr>
      <w:bookmarkStart w:id="3015" w:name="meteorologic_file"/>
      <w:bookmarkStart w:id="3016" w:name="_Meteorology_File"/>
      <w:bookmarkStart w:id="3017" w:name="_Toc41047837"/>
      <w:bookmarkEnd w:id="3015"/>
      <w:bookmarkEnd w:id="3016"/>
      <w:r>
        <w:t>Comma Delimi</w:t>
      </w:r>
      <w:r w:rsidR="007400D4" w:rsidRPr="00B7030B">
        <w:t xml:space="preserve">ted </w:t>
      </w:r>
      <w:r w:rsidR="005405BA">
        <w:t xml:space="preserve">Format </w:t>
      </w:r>
      <w:r w:rsidR="007400D4" w:rsidRPr="00B7030B">
        <w:t>Bathymetry File</w:t>
      </w:r>
      <w:bookmarkEnd w:id="3017"/>
    </w:p>
    <w:p w14:paraId="508B40B6" w14:textId="57C7E1AF" w:rsidR="00455C22" w:rsidRPr="00564128" w:rsidRDefault="005405BA" w:rsidP="00455C22">
      <w:pPr>
        <w:rPr>
          <w:rFonts w:eastAsiaTheme="majorEastAsia"/>
          <w:sz w:val="20"/>
          <w:szCs w:val="18"/>
        </w:rPr>
      </w:pPr>
      <w:del w:id="3018" w:author="Honnalore Steissberg" w:date="2021-08-09T09:52:00Z">
        <w:r w:rsidRPr="00564128" w:rsidDel="00F33055">
          <w:rPr>
            <w:sz w:val="20"/>
            <w:szCs w:val="18"/>
          </w:rPr>
          <w:delText>Since</w:delText>
        </w:r>
        <w:r w:rsidR="007400D4" w:rsidRPr="00564128" w:rsidDel="00F33055">
          <w:rPr>
            <w:sz w:val="20"/>
            <w:szCs w:val="18"/>
          </w:rPr>
          <w:delText xml:space="preserve"> </w:delText>
        </w:r>
      </w:del>
      <w:ins w:id="3019" w:author="Honnalore Steissberg" w:date="2021-08-09T09:52:00Z">
        <w:r w:rsidR="00F33055">
          <w:rPr>
            <w:sz w:val="20"/>
            <w:szCs w:val="18"/>
          </w:rPr>
          <w:t xml:space="preserve">As of </w:t>
        </w:r>
      </w:ins>
      <w:r w:rsidR="007400D4" w:rsidRPr="00564128">
        <w:rPr>
          <w:sz w:val="20"/>
          <w:szCs w:val="18"/>
        </w:rPr>
        <w:t xml:space="preserve">Version 3.7, the model user can input </w:t>
      </w:r>
      <w:r w:rsidR="00F330D0" w:rsidRPr="00564128">
        <w:rPr>
          <w:sz w:val="20"/>
          <w:szCs w:val="18"/>
        </w:rPr>
        <w:t>the bathymetry as a comma</w:t>
      </w:r>
      <w:ins w:id="3020" w:author="Honnalore Steissberg" w:date="2021-08-09T09:50:00Z">
        <w:r w:rsidR="00F33055">
          <w:rPr>
            <w:sz w:val="20"/>
            <w:szCs w:val="18"/>
          </w:rPr>
          <w:t>-</w:t>
        </w:r>
      </w:ins>
      <w:del w:id="3021" w:author="Honnalore Steissberg" w:date="2021-08-09T09:50:00Z">
        <w:r w:rsidR="00F330D0" w:rsidRPr="00564128" w:rsidDel="00F33055">
          <w:rPr>
            <w:sz w:val="20"/>
            <w:szCs w:val="18"/>
          </w:rPr>
          <w:delText xml:space="preserve"> </w:delText>
        </w:r>
      </w:del>
      <w:r w:rsidR="00F330D0" w:rsidRPr="00564128">
        <w:rPr>
          <w:sz w:val="20"/>
          <w:szCs w:val="18"/>
        </w:rPr>
        <w:t>delimi</w:t>
      </w:r>
      <w:r w:rsidR="007400D4" w:rsidRPr="00564128">
        <w:rPr>
          <w:sz w:val="20"/>
          <w:szCs w:val="18"/>
        </w:rPr>
        <w:t xml:space="preserve">ted file (csv format). This allows the user to assemble the file in a spreadsheet, such as Excel. </w:t>
      </w:r>
      <w:r w:rsidR="00455C22" w:rsidRPr="00564128">
        <w:rPr>
          <w:rFonts w:eastAsiaTheme="majorEastAsia"/>
          <w:sz w:val="20"/>
          <w:szCs w:val="18"/>
        </w:rPr>
        <w:t xml:space="preserve">The new bathymetry format is shown below in </w:t>
      </w:r>
      <w:r w:rsidR="00FA1B19" w:rsidRPr="00564128">
        <w:rPr>
          <w:rFonts w:eastAsiaTheme="majorEastAsia"/>
          <w:sz w:val="20"/>
          <w:szCs w:val="18"/>
        </w:rPr>
        <w:fldChar w:fldCharType="begin"/>
      </w:r>
      <w:r w:rsidR="00455C22" w:rsidRPr="00564128">
        <w:rPr>
          <w:rFonts w:eastAsiaTheme="majorEastAsia"/>
          <w:sz w:val="20"/>
          <w:szCs w:val="18"/>
        </w:rPr>
        <w:instrText xml:space="preserve"> REF _Ref263258030 \h </w:instrText>
      </w:r>
      <w:r w:rsidR="00B7030B" w:rsidRPr="00564128">
        <w:rPr>
          <w:rFonts w:eastAsiaTheme="majorEastAsia"/>
          <w:sz w:val="20"/>
          <w:szCs w:val="18"/>
        </w:rPr>
        <w:instrText xml:space="preserve"> \* MERGEFORMAT </w:instrText>
      </w:r>
      <w:r w:rsidR="00FA1B19" w:rsidRPr="00564128">
        <w:rPr>
          <w:rFonts w:eastAsiaTheme="majorEastAsia"/>
          <w:sz w:val="20"/>
          <w:szCs w:val="18"/>
        </w:rPr>
      </w:r>
      <w:r w:rsidR="00FA1B19" w:rsidRPr="00564128">
        <w:rPr>
          <w:rFonts w:eastAsiaTheme="majorEastAsia"/>
          <w:sz w:val="20"/>
          <w:szCs w:val="18"/>
        </w:rPr>
        <w:fldChar w:fldCharType="separate"/>
      </w:r>
      <w:r w:rsidR="00795A65" w:rsidRPr="00564128">
        <w:rPr>
          <w:sz w:val="20"/>
          <w:szCs w:val="18"/>
        </w:rPr>
        <w:t xml:space="preserve">Figure </w:t>
      </w:r>
      <w:r w:rsidR="00795A65">
        <w:rPr>
          <w:noProof/>
          <w:sz w:val="20"/>
          <w:szCs w:val="18"/>
        </w:rPr>
        <w:t>32</w:t>
      </w:r>
      <w:r w:rsidR="00FA1B19" w:rsidRPr="00564128">
        <w:rPr>
          <w:rFonts w:eastAsiaTheme="majorEastAsia"/>
          <w:sz w:val="20"/>
          <w:szCs w:val="18"/>
        </w:rPr>
        <w:fldChar w:fldCharType="end"/>
      </w:r>
      <w:r w:rsidR="00315398" w:rsidRPr="00564128">
        <w:rPr>
          <w:rFonts w:eastAsiaTheme="majorEastAsia"/>
          <w:sz w:val="20"/>
          <w:szCs w:val="18"/>
        </w:rPr>
        <w:t xml:space="preserve"> using a</w:t>
      </w:r>
      <w:r w:rsidR="00455C22" w:rsidRPr="00564128">
        <w:rPr>
          <w:rFonts w:eastAsiaTheme="majorEastAsia"/>
          <w:sz w:val="20"/>
          <w:szCs w:val="18"/>
        </w:rPr>
        <w:t>n Excel spreadsheet</w:t>
      </w:r>
      <w:r w:rsidR="00315398" w:rsidRPr="00564128">
        <w:rPr>
          <w:rFonts w:eastAsiaTheme="majorEastAsia"/>
          <w:sz w:val="20"/>
          <w:szCs w:val="18"/>
        </w:rPr>
        <w:t xml:space="preserve">. </w:t>
      </w:r>
      <w:r w:rsidR="00A667E1" w:rsidRPr="00564128">
        <w:rPr>
          <w:rFonts w:eastAsiaTheme="majorEastAsia"/>
          <w:sz w:val="20"/>
          <w:szCs w:val="18"/>
        </w:rPr>
        <w:t xml:space="preserve">For this new format to be used in the model, </w:t>
      </w:r>
      <w:r w:rsidR="00455C22" w:rsidRPr="00564128">
        <w:rPr>
          <w:rFonts w:eastAsiaTheme="majorEastAsia"/>
          <w:sz w:val="20"/>
          <w:szCs w:val="18"/>
        </w:rPr>
        <w:t xml:space="preserve">the model user </w:t>
      </w:r>
      <w:del w:id="3022" w:author="Honnalore Steissberg" w:date="2021-08-09T09:53:00Z">
        <w:r w:rsidR="00455C22" w:rsidRPr="00564128" w:rsidDel="00F33055">
          <w:rPr>
            <w:rFonts w:eastAsiaTheme="majorEastAsia"/>
            <w:sz w:val="20"/>
            <w:szCs w:val="18"/>
          </w:rPr>
          <w:delText xml:space="preserve">has </w:delText>
        </w:r>
        <w:r w:rsidR="00A667E1" w:rsidRPr="00564128" w:rsidDel="00F33055">
          <w:rPr>
            <w:rFonts w:eastAsiaTheme="majorEastAsia"/>
            <w:sz w:val="20"/>
            <w:szCs w:val="18"/>
          </w:rPr>
          <w:delText>to</w:delText>
        </w:r>
      </w:del>
      <w:ins w:id="3023" w:author="Honnalore Steissberg" w:date="2021-08-09T09:53:00Z">
        <w:r w:rsidR="00F33055">
          <w:rPr>
            <w:rFonts w:eastAsiaTheme="majorEastAsia"/>
            <w:sz w:val="20"/>
            <w:szCs w:val="18"/>
          </w:rPr>
          <w:t>must</w:t>
        </w:r>
      </w:ins>
      <w:r w:rsidR="00A667E1" w:rsidRPr="00564128">
        <w:rPr>
          <w:rFonts w:eastAsiaTheme="majorEastAsia"/>
          <w:sz w:val="20"/>
          <w:szCs w:val="18"/>
        </w:rPr>
        <w:t xml:space="preserve"> insert </w:t>
      </w:r>
      <w:r w:rsidR="00455C22" w:rsidRPr="00564128">
        <w:rPr>
          <w:rFonts w:eastAsiaTheme="majorEastAsia"/>
          <w:sz w:val="20"/>
          <w:szCs w:val="18"/>
        </w:rPr>
        <w:t xml:space="preserve">the ‘$’ character </w:t>
      </w:r>
      <w:r w:rsidR="00A667E1" w:rsidRPr="00564128">
        <w:rPr>
          <w:rFonts w:eastAsiaTheme="majorEastAsia"/>
          <w:sz w:val="20"/>
          <w:szCs w:val="18"/>
        </w:rPr>
        <w:t>as</w:t>
      </w:r>
      <w:r w:rsidR="00455C22" w:rsidRPr="00564128">
        <w:rPr>
          <w:rFonts w:eastAsiaTheme="majorEastAsia"/>
          <w:sz w:val="20"/>
          <w:szCs w:val="18"/>
        </w:rPr>
        <w:t xml:space="preserve"> the first </w:t>
      </w:r>
      <w:r w:rsidR="00A667E1" w:rsidRPr="00564128">
        <w:rPr>
          <w:rFonts w:eastAsiaTheme="majorEastAsia"/>
          <w:sz w:val="20"/>
          <w:szCs w:val="18"/>
        </w:rPr>
        <w:t>character of the first line</w:t>
      </w:r>
      <w:r w:rsidR="00455C22" w:rsidRPr="00564128">
        <w:rPr>
          <w:rFonts w:eastAsiaTheme="majorEastAsia"/>
          <w:sz w:val="20"/>
          <w:szCs w:val="18"/>
        </w:rPr>
        <w:t>.</w:t>
      </w:r>
    </w:p>
    <w:p w14:paraId="093E53BF" w14:textId="77777777" w:rsidR="009B36DF" w:rsidRPr="00B7030B" w:rsidRDefault="009B36DF" w:rsidP="00455C22">
      <w:pPr>
        <w:rPr>
          <w:rFonts w:eastAsiaTheme="majorEastAsia"/>
        </w:rPr>
      </w:pPr>
    </w:p>
    <w:p w14:paraId="371F80C2" w14:textId="1CE8D59E" w:rsidR="009B36DF" w:rsidRPr="00564128" w:rsidRDefault="009B2A6E" w:rsidP="00455C22">
      <w:pPr>
        <w:rPr>
          <w:rFonts w:eastAsiaTheme="majorEastAsia"/>
          <w:sz w:val="20"/>
          <w:szCs w:val="18"/>
        </w:rPr>
      </w:pPr>
      <w:r w:rsidRPr="00564128">
        <w:rPr>
          <w:rFonts w:eastAsiaTheme="majorEastAsia"/>
          <w:sz w:val="20"/>
          <w:szCs w:val="18"/>
        </w:rPr>
        <w:lastRenderedPageBreak/>
        <w:t>1</w:t>
      </w:r>
      <w:r w:rsidRPr="00564128">
        <w:rPr>
          <w:rFonts w:eastAsiaTheme="majorEastAsia"/>
          <w:sz w:val="20"/>
          <w:szCs w:val="18"/>
          <w:vertAlign w:val="superscript"/>
        </w:rPr>
        <w:t>st</w:t>
      </w:r>
      <w:r w:rsidRPr="00564128">
        <w:rPr>
          <w:rFonts w:eastAsiaTheme="majorEastAsia"/>
          <w:sz w:val="20"/>
          <w:szCs w:val="18"/>
        </w:rPr>
        <w:t xml:space="preserve"> line: Include the ‘$’ character as the first character in line 1</w:t>
      </w:r>
      <w:ins w:id="3024" w:author="Honnalore Steissberg" w:date="2021-08-09T09:53:00Z">
        <w:r w:rsidR="00F33055">
          <w:rPr>
            <w:rFonts w:eastAsiaTheme="majorEastAsia"/>
            <w:sz w:val="20"/>
            <w:szCs w:val="18"/>
          </w:rPr>
          <w:t>.</w:t>
        </w:r>
      </w:ins>
      <w:del w:id="3025" w:author="Honnalore Steissberg" w:date="2021-08-09T09:53:00Z">
        <w:r w:rsidRPr="00564128" w:rsidDel="00F33055">
          <w:rPr>
            <w:rFonts w:eastAsiaTheme="majorEastAsia"/>
            <w:sz w:val="20"/>
            <w:szCs w:val="18"/>
          </w:rPr>
          <w:delText>,</w:delText>
        </w:r>
      </w:del>
      <w:r w:rsidRPr="00564128">
        <w:rPr>
          <w:rFonts w:eastAsiaTheme="majorEastAsia"/>
          <w:sz w:val="20"/>
          <w:szCs w:val="18"/>
        </w:rPr>
        <w:t xml:space="preserve"> </w:t>
      </w:r>
      <w:ins w:id="3026" w:author="Honnalore Steissberg" w:date="2021-08-09T09:53:00Z">
        <w:r w:rsidR="00F33055">
          <w:rPr>
            <w:rFonts w:eastAsiaTheme="majorEastAsia"/>
            <w:sz w:val="20"/>
            <w:szCs w:val="18"/>
          </w:rPr>
          <w:t>T</w:t>
        </w:r>
      </w:ins>
      <w:del w:id="3027" w:author="Honnalore Steissberg" w:date="2021-08-09T09:53:00Z">
        <w:r w:rsidRPr="00564128" w:rsidDel="00F33055">
          <w:rPr>
            <w:rFonts w:eastAsiaTheme="majorEastAsia"/>
            <w:sz w:val="20"/>
            <w:szCs w:val="18"/>
          </w:rPr>
          <w:delText>t</w:delText>
        </w:r>
      </w:del>
      <w:proofErr w:type="gramStart"/>
      <w:r w:rsidRPr="00564128">
        <w:rPr>
          <w:rFonts w:eastAsiaTheme="majorEastAsia"/>
          <w:sz w:val="20"/>
          <w:szCs w:val="18"/>
        </w:rPr>
        <w:t>he</w:t>
      </w:r>
      <w:proofErr w:type="gramEnd"/>
      <w:r w:rsidRPr="00564128">
        <w:rPr>
          <w:rFonts w:eastAsiaTheme="majorEastAsia"/>
          <w:sz w:val="20"/>
          <w:szCs w:val="18"/>
        </w:rPr>
        <w:t xml:space="preserve"> rest of this line is ignored and can be used for comments</w:t>
      </w:r>
    </w:p>
    <w:tbl>
      <w:tblPr>
        <w:tblW w:w="7360" w:type="dxa"/>
        <w:tblInd w:w="93" w:type="dxa"/>
        <w:tblLook w:val="04A0" w:firstRow="1" w:lastRow="0" w:firstColumn="1" w:lastColumn="0" w:noHBand="0" w:noVBand="1"/>
      </w:tblPr>
      <w:tblGrid>
        <w:gridCol w:w="7360"/>
      </w:tblGrid>
      <w:tr w:rsidR="00A667E1" w:rsidRPr="00A667E1" w14:paraId="38B47256" w14:textId="77777777" w:rsidTr="00A667E1">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9B590F" w14:textId="77777777" w:rsidR="00A667E1" w:rsidRPr="00A667E1" w:rsidRDefault="00A667E1" w:rsidP="00A667E1">
            <w:pPr>
              <w:rPr>
                <w:rFonts w:cs="Calibri"/>
                <w:snapToGrid/>
                <w:color w:val="000000"/>
                <w:sz w:val="20"/>
                <w:szCs w:val="22"/>
              </w:rPr>
            </w:pPr>
            <w:r w:rsidRPr="00B7030B">
              <w:rPr>
                <w:rFonts w:cs="Calibri"/>
                <w:b/>
                <w:snapToGrid/>
                <w:color w:val="000000"/>
                <w:szCs w:val="22"/>
              </w:rPr>
              <w:t>$</w:t>
            </w:r>
            <w:r w:rsidRPr="00B7030B">
              <w:rPr>
                <w:rFonts w:cs="Calibri"/>
                <w:snapToGrid/>
                <w:color w:val="000000"/>
                <w:szCs w:val="22"/>
              </w:rPr>
              <w:t>1981 Bluestone Reservoir Bathymetry</w:t>
            </w:r>
          </w:p>
        </w:tc>
      </w:tr>
    </w:tbl>
    <w:p w14:paraId="7D931791" w14:textId="77777777" w:rsidR="0027455F" w:rsidRPr="00B7030B" w:rsidRDefault="0027455F" w:rsidP="00455C22">
      <w:pPr>
        <w:rPr>
          <w:rFonts w:eastAsiaTheme="majorEastAsia"/>
        </w:rPr>
      </w:pPr>
    </w:p>
    <w:p w14:paraId="0EFC1D13" w14:textId="39486107" w:rsidR="009B2A6E" w:rsidRPr="00564128" w:rsidRDefault="009B2A6E" w:rsidP="00455C22">
      <w:pPr>
        <w:rPr>
          <w:rFonts w:eastAsiaTheme="majorEastAsia"/>
          <w:sz w:val="20"/>
          <w:szCs w:val="18"/>
        </w:rPr>
      </w:pPr>
      <w:r w:rsidRPr="00564128">
        <w:rPr>
          <w:rFonts w:eastAsiaTheme="majorEastAsia"/>
          <w:sz w:val="20"/>
          <w:szCs w:val="18"/>
        </w:rPr>
        <w:t>2</w:t>
      </w:r>
      <w:r w:rsidRPr="00564128">
        <w:rPr>
          <w:rFonts w:eastAsiaTheme="majorEastAsia"/>
          <w:sz w:val="20"/>
          <w:szCs w:val="18"/>
          <w:vertAlign w:val="superscript"/>
        </w:rPr>
        <w:t>nd</w:t>
      </w:r>
      <w:r w:rsidRPr="00564128">
        <w:rPr>
          <w:rFonts w:eastAsiaTheme="majorEastAsia"/>
          <w:sz w:val="20"/>
          <w:szCs w:val="18"/>
        </w:rPr>
        <w:t xml:space="preserve"> line: Title:</w:t>
      </w:r>
      <w:ins w:id="3028" w:author="Honnalore Steissberg" w:date="2021-07-30T17:00:00Z">
        <w:r w:rsidR="00FA6F13">
          <w:rPr>
            <w:rFonts w:eastAsiaTheme="majorEastAsia"/>
            <w:sz w:val="20"/>
            <w:szCs w:val="18"/>
          </w:rPr>
          <w:t xml:space="preserve"> </w:t>
        </w:r>
      </w:ins>
      <w:r w:rsidRPr="00564128">
        <w:rPr>
          <w:rFonts w:eastAsiaTheme="majorEastAsia"/>
          <w:sz w:val="20"/>
          <w:szCs w:val="18"/>
        </w:rPr>
        <w:t>Seg, followed by a header for each model segment</w:t>
      </w:r>
      <w:ins w:id="3029" w:author="Honnalore Steissberg" w:date="2021-08-09T09:54:00Z">
        <w:r w:rsidR="00F33055">
          <w:rPr>
            <w:rFonts w:eastAsiaTheme="majorEastAsia"/>
            <w:sz w:val="20"/>
            <w:szCs w:val="18"/>
          </w:rPr>
          <w:t>.</w:t>
        </w:r>
      </w:ins>
      <w:del w:id="3030" w:author="Honnalore Steissberg" w:date="2021-08-09T09:54:00Z">
        <w:r w:rsidRPr="00564128" w:rsidDel="00F33055">
          <w:rPr>
            <w:rFonts w:eastAsiaTheme="majorEastAsia"/>
            <w:sz w:val="20"/>
            <w:szCs w:val="18"/>
          </w:rPr>
          <w:delText>,</w:delText>
        </w:r>
      </w:del>
      <w:r w:rsidRPr="00564128">
        <w:rPr>
          <w:rFonts w:eastAsiaTheme="majorEastAsia"/>
          <w:sz w:val="20"/>
          <w:szCs w:val="18"/>
        </w:rPr>
        <w:t xml:space="preserve"> </w:t>
      </w:r>
      <w:ins w:id="3031" w:author="Honnalore Steissberg" w:date="2021-08-09T09:54:00Z">
        <w:r w:rsidR="00F33055">
          <w:rPr>
            <w:rFonts w:eastAsiaTheme="majorEastAsia"/>
            <w:sz w:val="20"/>
            <w:szCs w:val="18"/>
          </w:rPr>
          <w:t>T</w:t>
        </w:r>
      </w:ins>
      <w:del w:id="3032" w:author="Honnalore Steissberg" w:date="2021-08-09T09:54:00Z">
        <w:r w:rsidRPr="00564128" w:rsidDel="00F33055">
          <w:rPr>
            <w:rFonts w:eastAsiaTheme="majorEastAsia"/>
            <w:sz w:val="20"/>
            <w:szCs w:val="18"/>
          </w:rPr>
          <w:delText>t</w:delText>
        </w:r>
      </w:del>
      <w:r w:rsidRPr="00564128">
        <w:rPr>
          <w:rFonts w:eastAsiaTheme="majorEastAsia"/>
          <w:sz w:val="20"/>
          <w:szCs w:val="18"/>
        </w:rPr>
        <w:t>his is ignored</w:t>
      </w:r>
      <w:ins w:id="3033" w:author="Honnalore Steissberg" w:date="2021-08-09T09:54:00Z">
        <w:r w:rsidR="00F33055">
          <w:rPr>
            <w:rFonts w:eastAsiaTheme="majorEastAsia"/>
            <w:sz w:val="20"/>
            <w:szCs w:val="18"/>
          </w:rPr>
          <w:t>.</w:t>
        </w:r>
      </w:ins>
      <w:r w:rsidRPr="00564128">
        <w:rPr>
          <w:rFonts w:eastAsiaTheme="majorEastAsia"/>
          <w:sz w:val="20"/>
          <w:szCs w:val="18"/>
        </w:rPr>
        <w:t xml:space="preserve"> </w:t>
      </w:r>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1F90AF4A"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41E11"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SEG: I</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8326CE8"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188EE80"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D3285C3"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6423479"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4E3ED5C"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5</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715AF61"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6</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5F5BE41"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w:t>
            </w:r>
          </w:p>
        </w:tc>
      </w:tr>
    </w:tbl>
    <w:p w14:paraId="0CA15E09" w14:textId="77777777" w:rsidR="0027455F" w:rsidRPr="00B7030B" w:rsidRDefault="0027455F" w:rsidP="00455C22">
      <w:pPr>
        <w:rPr>
          <w:rFonts w:eastAsiaTheme="majorEastAsia"/>
        </w:rPr>
      </w:pPr>
    </w:p>
    <w:p w14:paraId="25A142EF" w14:textId="28BF0DF4" w:rsidR="0027455F" w:rsidRPr="00564128" w:rsidRDefault="0027455F" w:rsidP="00455C22">
      <w:pPr>
        <w:rPr>
          <w:rFonts w:eastAsiaTheme="majorEastAsia"/>
          <w:sz w:val="20"/>
          <w:szCs w:val="18"/>
        </w:rPr>
      </w:pPr>
      <w:r w:rsidRPr="00564128">
        <w:rPr>
          <w:rFonts w:eastAsiaTheme="majorEastAsia"/>
          <w:sz w:val="20"/>
          <w:szCs w:val="18"/>
        </w:rPr>
        <w:t>3</w:t>
      </w:r>
      <w:r w:rsidRPr="00564128">
        <w:rPr>
          <w:rFonts w:eastAsiaTheme="majorEastAsia"/>
          <w:sz w:val="20"/>
          <w:szCs w:val="18"/>
          <w:vertAlign w:val="superscript"/>
        </w:rPr>
        <w:t>rd</w:t>
      </w:r>
      <w:r w:rsidRPr="00564128">
        <w:rPr>
          <w:rFonts w:eastAsiaTheme="majorEastAsia"/>
          <w:sz w:val="20"/>
          <w:szCs w:val="18"/>
        </w:rPr>
        <w:t xml:space="preserve"> line: Title: DLX, followed by DLX in m for each segment</w:t>
      </w:r>
      <w:ins w:id="3034" w:author="Honnalore Steissberg" w:date="2021-08-09T09:55:00Z">
        <w:r w:rsidR="00F33055">
          <w:rPr>
            <w:rFonts w:eastAsiaTheme="majorEastAsia"/>
            <w:sz w:val="20"/>
            <w:szCs w:val="18"/>
          </w:rPr>
          <w:t>.</w:t>
        </w:r>
      </w:ins>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5077AB1B"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917F20"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DLX</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6C6C03A"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1046.4</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1C91D22"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1046.4</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B6F4D55"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1046.4</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7F6A79F"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965.9</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C894E69"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965.9</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A91EF34"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764.7</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B928EA8"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764.7</w:t>
            </w:r>
          </w:p>
        </w:tc>
      </w:tr>
    </w:tbl>
    <w:p w14:paraId="19EC101D" w14:textId="77777777" w:rsidR="0027455F" w:rsidRPr="00B7030B" w:rsidRDefault="0027455F" w:rsidP="00455C22">
      <w:pPr>
        <w:rPr>
          <w:rFonts w:eastAsiaTheme="majorEastAsia"/>
        </w:rPr>
      </w:pPr>
    </w:p>
    <w:p w14:paraId="1032F231" w14:textId="44871D43" w:rsidR="0027455F" w:rsidRPr="00564128" w:rsidRDefault="0027455F" w:rsidP="00455C22">
      <w:pPr>
        <w:rPr>
          <w:rFonts w:eastAsiaTheme="majorEastAsia"/>
          <w:sz w:val="20"/>
          <w:szCs w:val="18"/>
        </w:rPr>
      </w:pPr>
      <w:r w:rsidRPr="00564128">
        <w:rPr>
          <w:rFonts w:eastAsiaTheme="majorEastAsia"/>
          <w:sz w:val="20"/>
          <w:szCs w:val="18"/>
        </w:rPr>
        <w:t>4</w:t>
      </w:r>
      <w:r w:rsidRPr="00564128">
        <w:rPr>
          <w:rFonts w:eastAsiaTheme="majorEastAsia"/>
          <w:sz w:val="20"/>
          <w:szCs w:val="18"/>
          <w:vertAlign w:val="superscript"/>
        </w:rPr>
        <w:t>th</w:t>
      </w:r>
      <w:r w:rsidRPr="00564128">
        <w:rPr>
          <w:rFonts w:eastAsiaTheme="majorEastAsia"/>
          <w:sz w:val="20"/>
          <w:szCs w:val="18"/>
        </w:rPr>
        <w:t xml:space="preserve"> line: Title: ELWS, followed by ELWS in m for each segment (initial water surface elevation)</w:t>
      </w:r>
      <w:ins w:id="3035" w:author="Honnalore Steissberg" w:date="2021-08-09T09:55:00Z">
        <w:r w:rsidR="00F33055">
          <w:rPr>
            <w:rFonts w:eastAsiaTheme="majorEastAsia"/>
            <w:sz w:val="20"/>
            <w:szCs w:val="18"/>
          </w:rPr>
          <w:t>.</w:t>
        </w:r>
      </w:ins>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611AF6DC"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820A7C"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ELWS</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0D8F1DD"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DC39BAE"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438275F"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94B3417"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51A2243"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6A117E4"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D1E5E79"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r>
    </w:tbl>
    <w:p w14:paraId="627D4AE2" w14:textId="77777777" w:rsidR="0027455F" w:rsidRPr="00B7030B" w:rsidRDefault="0027455F" w:rsidP="00455C22">
      <w:pPr>
        <w:rPr>
          <w:rFonts w:eastAsiaTheme="majorEastAsia"/>
        </w:rPr>
      </w:pPr>
    </w:p>
    <w:p w14:paraId="7BAEAEB1" w14:textId="1594A359" w:rsidR="005405BA" w:rsidRPr="00564128" w:rsidRDefault="0027455F">
      <w:pPr>
        <w:pStyle w:val="Numberedlist"/>
        <w:ind w:left="0" w:firstLine="0"/>
        <w:jc w:val="left"/>
        <w:rPr>
          <w:sz w:val="20"/>
          <w:szCs w:val="18"/>
        </w:rPr>
        <w:pPrChange w:id="3036" w:author="Honnalore Steissberg" w:date="2021-08-09T09:59:00Z">
          <w:pPr>
            <w:pStyle w:val="Numberedlist"/>
            <w:ind w:left="360" w:firstLine="0"/>
          </w:pPr>
        </w:pPrChange>
      </w:pPr>
      <w:r w:rsidRPr="00564128">
        <w:rPr>
          <w:rFonts w:eastAsiaTheme="majorEastAsia"/>
          <w:sz w:val="20"/>
          <w:szCs w:val="18"/>
        </w:rPr>
        <w:t>5</w:t>
      </w:r>
      <w:r w:rsidRPr="00564128">
        <w:rPr>
          <w:rFonts w:eastAsiaTheme="majorEastAsia"/>
          <w:sz w:val="20"/>
          <w:szCs w:val="18"/>
          <w:vertAlign w:val="superscript"/>
        </w:rPr>
        <w:t>th</w:t>
      </w:r>
      <w:r w:rsidRPr="00564128">
        <w:rPr>
          <w:rFonts w:eastAsiaTheme="majorEastAsia"/>
          <w:sz w:val="20"/>
          <w:szCs w:val="18"/>
        </w:rPr>
        <w:t xml:space="preserve"> line: Title: PHIO, followed by PHIO for each segment (orientation angle in radians)</w:t>
      </w:r>
      <w:r w:rsidR="005405BA" w:rsidRPr="00564128">
        <w:rPr>
          <w:rFonts w:eastAsiaTheme="majorEastAsia"/>
          <w:sz w:val="20"/>
          <w:szCs w:val="18"/>
        </w:rPr>
        <w:t>.</w:t>
      </w:r>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0BDA4445"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0C065"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PHIO</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B91EBE3"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8132D6B"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2C2466D"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214944C"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A89F323"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9416326"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C85960C"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r>
    </w:tbl>
    <w:p w14:paraId="4F79D2D9" w14:textId="77777777" w:rsidR="0027455F" w:rsidRPr="00B7030B" w:rsidRDefault="0027455F" w:rsidP="00455C22">
      <w:pPr>
        <w:rPr>
          <w:rFonts w:eastAsiaTheme="majorEastAsia"/>
        </w:rPr>
      </w:pPr>
    </w:p>
    <w:p w14:paraId="24803EF8" w14:textId="77777777" w:rsidR="00FA6F13" w:rsidRDefault="0027455F" w:rsidP="00455C22">
      <w:pPr>
        <w:rPr>
          <w:ins w:id="3037" w:author="Honnalore Steissberg" w:date="2021-07-30T17:00:00Z"/>
          <w:rFonts w:eastAsiaTheme="majorEastAsia"/>
          <w:sz w:val="20"/>
          <w:szCs w:val="18"/>
        </w:rPr>
      </w:pPr>
      <w:r w:rsidRPr="00564128">
        <w:rPr>
          <w:rFonts w:eastAsiaTheme="majorEastAsia"/>
          <w:sz w:val="20"/>
          <w:szCs w:val="18"/>
        </w:rPr>
        <w:t>6</w:t>
      </w:r>
      <w:r w:rsidRPr="00564128">
        <w:rPr>
          <w:rFonts w:eastAsiaTheme="majorEastAsia"/>
          <w:sz w:val="20"/>
          <w:szCs w:val="18"/>
          <w:vertAlign w:val="superscript"/>
        </w:rPr>
        <w:t>th</w:t>
      </w:r>
      <w:r w:rsidRPr="00564128">
        <w:rPr>
          <w:rFonts w:eastAsiaTheme="majorEastAsia"/>
          <w:sz w:val="20"/>
          <w:szCs w:val="18"/>
        </w:rPr>
        <w:t xml:space="preserve"> line: Title: FRICT, followed by FRICT for each segment (</w:t>
      </w:r>
      <w:proofErr w:type="spellStart"/>
      <w:r w:rsidRPr="00564128">
        <w:rPr>
          <w:rFonts w:eastAsiaTheme="majorEastAsia"/>
          <w:sz w:val="20"/>
          <w:szCs w:val="18"/>
        </w:rPr>
        <w:t>Mannings</w:t>
      </w:r>
      <w:proofErr w:type="spellEnd"/>
      <w:r w:rsidRPr="00564128">
        <w:rPr>
          <w:rFonts w:eastAsiaTheme="majorEastAsia"/>
          <w:sz w:val="20"/>
          <w:szCs w:val="18"/>
        </w:rPr>
        <w:t xml:space="preserve"> or Chezy friction factor)</w:t>
      </w:r>
      <w:r w:rsidR="005405BA" w:rsidRPr="00564128">
        <w:rPr>
          <w:rFonts w:eastAsiaTheme="majorEastAsia"/>
          <w:sz w:val="20"/>
          <w:szCs w:val="18"/>
        </w:rPr>
        <w:t xml:space="preserve">. </w:t>
      </w:r>
    </w:p>
    <w:p w14:paraId="0F9AA920" w14:textId="39A800AD" w:rsidR="0027455F" w:rsidRPr="00B7030B" w:rsidRDefault="005405BA" w:rsidP="00455C22">
      <w:pPr>
        <w:rPr>
          <w:rFonts w:eastAsiaTheme="majorEastAsia"/>
        </w:rPr>
      </w:pPr>
      <w:r w:rsidRPr="00564128">
        <w:rPr>
          <w:rFonts w:eastAsiaTheme="majorEastAsia"/>
          <w:sz w:val="20"/>
          <w:szCs w:val="18"/>
        </w:rPr>
        <w:t>Typical value</w:t>
      </w:r>
      <w:ins w:id="3038" w:author="Honnalore Steissberg" w:date="2021-08-09T09:57:00Z">
        <w:r w:rsidR="00F33055">
          <w:rPr>
            <w:rFonts w:eastAsiaTheme="majorEastAsia"/>
            <w:sz w:val="20"/>
            <w:szCs w:val="18"/>
          </w:rPr>
          <w:t>s</w:t>
        </w:r>
      </w:ins>
      <w:del w:id="3039" w:author="Honnalore Steissberg" w:date="2021-08-09T09:56:00Z">
        <w:r w:rsidRPr="00564128" w:rsidDel="00F33055">
          <w:rPr>
            <w:rFonts w:eastAsiaTheme="majorEastAsia"/>
            <w:sz w:val="20"/>
            <w:szCs w:val="18"/>
          </w:rPr>
          <w:delText>s</w:delText>
        </w:r>
      </w:del>
      <w:r w:rsidRPr="00564128">
        <w:rPr>
          <w:rFonts w:eastAsiaTheme="majorEastAsia"/>
          <w:sz w:val="20"/>
          <w:szCs w:val="18"/>
        </w:rPr>
        <w:t xml:space="preserve"> for </w:t>
      </w:r>
      <w:del w:id="3040" w:author="Honnalore Steissberg" w:date="2021-08-09T09:58:00Z">
        <w:r w:rsidRPr="00564128" w:rsidDel="00F33055">
          <w:rPr>
            <w:rFonts w:eastAsiaTheme="majorEastAsia"/>
            <w:sz w:val="20"/>
            <w:szCs w:val="18"/>
          </w:rPr>
          <w:delText xml:space="preserve">Mannings </w:delText>
        </w:r>
      </w:del>
      <w:r w:rsidRPr="00564128">
        <w:rPr>
          <w:rFonts w:eastAsiaTheme="majorEastAsia"/>
          <w:sz w:val="20"/>
          <w:szCs w:val="18"/>
        </w:rPr>
        <w:t>friction factor</w:t>
      </w:r>
      <w:ins w:id="3041" w:author="Honnalore Steissberg" w:date="2021-08-09T09:58:00Z">
        <w:r w:rsidR="00F33055">
          <w:rPr>
            <w:rFonts w:eastAsiaTheme="majorEastAsia"/>
            <w:sz w:val="20"/>
            <w:szCs w:val="18"/>
          </w:rPr>
          <w:t>s</w:t>
        </w:r>
      </w:ins>
      <w:del w:id="3042" w:author="Honnalore Steissberg" w:date="2021-08-09T09:56:00Z">
        <w:r w:rsidRPr="00564128" w:rsidDel="00F33055">
          <w:rPr>
            <w:rFonts w:eastAsiaTheme="majorEastAsia"/>
            <w:sz w:val="20"/>
            <w:szCs w:val="18"/>
          </w:rPr>
          <w:delText>s</w:delText>
        </w:r>
      </w:del>
      <w:r w:rsidRPr="00564128">
        <w:rPr>
          <w:rFonts w:eastAsiaTheme="majorEastAsia"/>
          <w:sz w:val="20"/>
          <w:szCs w:val="18"/>
        </w:rPr>
        <w:t xml:space="preserve"> </w:t>
      </w:r>
      <w:del w:id="3043" w:author="Honnalore Steissberg" w:date="2021-08-09T09:56:00Z">
        <w:r w:rsidRPr="00564128" w:rsidDel="00F33055">
          <w:rPr>
            <w:rFonts w:eastAsiaTheme="majorEastAsia"/>
            <w:sz w:val="20"/>
            <w:szCs w:val="18"/>
          </w:rPr>
          <w:delText xml:space="preserve">are </w:delText>
        </w:r>
      </w:del>
      <w:ins w:id="3044" w:author="Honnalore Steissberg" w:date="2021-08-09T09:58:00Z">
        <w:r w:rsidR="00F33055">
          <w:rPr>
            <w:rFonts w:eastAsiaTheme="majorEastAsia"/>
            <w:sz w:val="20"/>
            <w:szCs w:val="18"/>
          </w:rPr>
          <w:t>are</w:t>
        </w:r>
      </w:ins>
      <w:ins w:id="3045" w:author="Honnalore Steissberg" w:date="2021-08-09T09:56:00Z">
        <w:r w:rsidR="00F33055" w:rsidRPr="00564128">
          <w:rPr>
            <w:rFonts w:eastAsiaTheme="majorEastAsia"/>
            <w:sz w:val="20"/>
            <w:szCs w:val="18"/>
          </w:rPr>
          <w:t xml:space="preserve"> </w:t>
        </w:r>
      </w:ins>
      <w:r w:rsidRPr="00564128">
        <w:rPr>
          <w:rFonts w:eastAsiaTheme="majorEastAsia"/>
          <w:sz w:val="20"/>
          <w:szCs w:val="18"/>
        </w:rPr>
        <w:t xml:space="preserve">0.035 </w:t>
      </w:r>
      <w:ins w:id="3046" w:author="Honnalore Steissberg" w:date="2021-08-09T09:58:00Z">
        <w:r w:rsidR="00F33055">
          <w:rPr>
            <w:rFonts w:eastAsiaTheme="majorEastAsia"/>
            <w:sz w:val="20"/>
            <w:szCs w:val="18"/>
          </w:rPr>
          <w:t xml:space="preserve">for </w:t>
        </w:r>
        <w:proofErr w:type="spellStart"/>
        <w:r w:rsidR="00F33055" w:rsidRPr="00564128">
          <w:rPr>
            <w:rFonts w:eastAsiaTheme="majorEastAsia"/>
            <w:sz w:val="20"/>
            <w:szCs w:val="18"/>
          </w:rPr>
          <w:t>Mannings</w:t>
        </w:r>
        <w:proofErr w:type="spellEnd"/>
        <w:r w:rsidR="00F33055" w:rsidRPr="00564128">
          <w:rPr>
            <w:rFonts w:eastAsiaTheme="majorEastAsia"/>
            <w:sz w:val="20"/>
            <w:szCs w:val="18"/>
          </w:rPr>
          <w:t xml:space="preserve"> </w:t>
        </w:r>
      </w:ins>
      <w:r w:rsidRPr="00564128">
        <w:rPr>
          <w:rFonts w:eastAsiaTheme="majorEastAsia"/>
          <w:sz w:val="20"/>
          <w:szCs w:val="18"/>
        </w:rPr>
        <w:t>and</w:t>
      </w:r>
      <w:del w:id="3047" w:author="Honnalore Steissberg" w:date="2021-08-09T09:58:00Z">
        <w:r w:rsidRPr="00564128" w:rsidDel="00F33055">
          <w:rPr>
            <w:rFonts w:eastAsiaTheme="majorEastAsia"/>
            <w:sz w:val="20"/>
            <w:szCs w:val="18"/>
          </w:rPr>
          <w:delText xml:space="preserve"> for Chezy</w:delText>
        </w:r>
      </w:del>
      <w:del w:id="3048" w:author="Honnalore Steissberg" w:date="2021-08-09T09:55:00Z">
        <w:r w:rsidRPr="00564128" w:rsidDel="00F33055">
          <w:rPr>
            <w:rFonts w:eastAsiaTheme="majorEastAsia"/>
            <w:sz w:val="20"/>
            <w:szCs w:val="18"/>
          </w:rPr>
          <w:delText xml:space="preserve"> are</w:delText>
        </w:r>
      </w:del>
      <w:r w:rsidRPr="00564128">
        <w:rPr>
          <w:rFonts w:eastAsiaTheme="majorEastAsia"/>
          <w:sz w:val="20"/>
          <w:szCs w:val="18"/>
        </w:rPr>
        <w:t xml:space="preserve"> 70</w:t>
      </w:r>
      <w:del w:id="3049" w:author="Honnalore Steissberg" w:date="2021-08-09T09:58:00Z">
        <w:r w:rsidRPr="00564128" w:rsidDel="00F33055">
          <w:rPr>
            <w:rFonts w:eastAsiaTheme="majorEastAsia"/>
            <w:sz w:val="20"/>
            <w:szCs w:val="18"/>
          </w:rPr>
          <w:delText>.</w:delText>
        </w:r>
      </w:del>
      <w:ins w:id="3050" w:author="Honnalore Steissberg" w:date="2021-08-09T09:58:00Z">
        <w:r w:rsidR="00F33055" w:rsidRPr="00F33055">
          <w:rPr>
            <w:rFonts w:eastAsiaTheme="majorEastAsia"/>
            <w:sz w:val="20"/>
            <w:szCs w:val="18"/>
          </w:rPr>
          <w:t xml:space="preserve"> </w:t>
        </w:r>
        <w:r w:rsidR="00F33055" w:rsidRPr="00564128">
          <w:rPr>
            <w:rFonts w:eastAsiaTheme="majorEastAsia"/>
            <w:sz w:val="20"/>
            <w:szCs w:val="18"/>
          </w:rPr>
          <w:t>for Chezy</w:t>
        </w:r>
        <w:r w:rsidR="00F33055">
          <w:rPr>
            <w:rFonts w:eastAsiaTheme="majorEastAsia"/>
            <w:sz w:val="20"/>
            <w:szCs w:val="18"/>
          </w:rPr>
          <w:t>.</w:t>
        </w:r>
      </w:ins>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04595B42"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6DF62"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FRICT</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EC47345"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186C82E"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ABA4355"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6B5FDAD"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ED1C1F7"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00B250F"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6995B88"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r>
    </w:tbl>
    <w:p w14:paraId="730EB4D6" w14:textId="77777777" w:rsidR="0027455F" w:rsidRPr="00B7030B" w:rsidRDefault="0027455F" w:rsidP="00455C22">
      <w:pPr>
        <w:rPr>
          <w:rFonts w:eastAsiaTheme="majorEastAsia"/>
        </w:rPr>
      </w:pPr>
    </w:p>
    <w:p w14:paraId="163C68FC" w14:textId="7D2EBB4B" w:rsidR="0027455F" w:rsidRPr="00564128" w:rsidRDefault="0027455F" w:rsidP="00455C22">
      <w:pPr>
        <w:rPr>
          <w:rFonts w:eastAsiaTheme="majorEastAsia"/>
          <w:sz w:val="20"/>
          <w:szCs w:val="18"/>
        </w:rPr>
      </w:pPr>
      <w:r w:rsidRPr="00564128">
        <w:rPr>
          <w:rFonts w:eastAsiaTheme="majorEastAsia"/>
          <w:sz w:val="20"/>
          <w:szCs w:val="18"/>
        </w:rPr>
        <w:t>7</w:t>
      </w:r>
      <w:r w:rsidRPr="00564128">
        <w:rPr>
          <w:rFonts w:eastAsiaTheme="majorEastAsia"/>
          <w:sz w:val="20"/>
          <w:szCs w:val="18"/>
          <w:vertAlign w:val="superscript"/>
        </w:rPr>
        <w:t>th</w:t>
      </w:r>
      <w:r w:rsidRPr="00564128">
        <w:rPr>
          <w:rFonts w:eastAsiaTheme="majorEastAsia"/>
          <w:sz w:val="20"/>
          <w:szCs w:val="18"/>
        </w:rPr>
        <w:t xml:space="preserve"> line: Titles that are ignored by the model</w:t>
      </w:r>
      <w:ins w:id="3051" w:author="Honnalore Steissberg" w:date="2021-08-09T09:58:00Z">
        <w:r w:rsidR="00F33055">
          <w:rPr>
            <w:rFonts w:eastAsiaTheme="majorEastAsia"/>
            <w:sz w:val="20"/>
            <w:szCs w:val="18"/>
          </w:rPr>
          <w:t>.</w:t>
        </w:r>
      </w:ins>
    </w:p>
    <w:tbl>
      <w:tblPr>
        <w:tblW w:w="8280" w:type="dxa"/>
        <w:tblInd w:w="93" w:type="dxa"/>
        <w:tblLook w:val="04A0" w:firstRow="1" w:lastRow="0" w:firstColumn="1" w:lastColumn="0" w:noHBand="0" w:noVBand="1"/>
      </w:tblPr>
      <w:tblGrid>
        <w:gridCol w:w="920"/>
        <w:gridCol w:w="920"/>
        <w:gridCol w:w="920"/>
        <w:gridCol w:w="920"/>
        <w:gridCol w:w="920"/>
        <w:gridCol w:w="920"/>
        <w:gridCol w:w="920"/>
        <w:gridCol w:w="920"/>
        <w:gridCol w:w="920"/>
      </w:tblGrid>
      <w:tr w:rsidR="0027455F" w:rsidRPr="00A667E1" w14:paraId="1D5F3DE0"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4D1C"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LAYERH</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25F028A"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1F13A08"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BR1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E4C0CD7"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69555F8"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A0FD7F8"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CDD2CDE"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C0F3084"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tcPr>
          <w:p w14:paraId="4DC5190F"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K</w:t>
            </w:r>
          </w:p>
        </w:tc>
      </w:tr>
    </w:tbl>
    <w:p w14:paraId="69D583A7" w14:textId="77777777" w:rsidR="0027455F" w:rsidRPr="00B7030B" w:rsidRDefault="0027455F" w:rsidP="00455C22">
      <w:pPr>
        <w:rPr>
          <w:rFonts w:eastAsiaTheme="majorEastAsia"/>
        </w:rPr>
      </w:pPr>
    </w:p>
    <w:p w14:paraId="3F28903C" w14:textId="31DDD524" w:rsidR="005405BA" w:rsidRPr="00564128" w:rsidRDefault="0027455F" w:rsidP="005405BA">
      <w:pPr>
        <w:pStyle w:val="Numberedlist"/>
        <w:ind w:left="0" w:firstLine="0"/>
        <w:rPr>
          <w:sz w:val="20"/>
          <w:szCs w:val="18"/>
        </w:rPr>
      </w:pPr>
      <w:r w:rsidRPr="00564128">
        <w:rPr>
          <w:rFonts w:eastAsiaTheme="majorEastAsia"/>
          <w:sz w:val="20"/>
          <w:szCs w:val="18"/>
        </w:rPr>
        <w:t>8</w:t>
      </w:r>
      <w:r w:rsidRPr="00564128">
        <w:rPr>
          <w:rFonts w:eastAsiaTheme="majorEastAsia"/>
          <w:sz w:val="20"/>
          <w:szCs w:val="18"/>
          <w:vertAlign w:val="superscript"/>
        </w:rPr>
        <w:t>th</w:t>
      </w:r>
      <w:r w:rsidRPr="00564128">
        <w:rPr>
          <w:rFonts w:eastAsiaTheme="majorEastAsia"/>
          <w:sz w:val="20"/>
          <w:szCs w:val="18"/>
        </w:rPr>
        <w:t xml:space="preserve"> line to end of file: 1</w:t>
      </w:r>
      <w:r w:rsidRPr="00564128">
        <w:rPr>
          <w:rFonts w:eastAsiaTheme="majorEastAsia"/>
          <w:sz w:val="20"/>
          <w:szCs w:val="18"/>
          <w:vertAlign w:val="superscript"/>
        </w:rPr>
        <w:t>st</w:t>
      </w:r>
      <w:r w:rsidRPr="00564128">
        <w:rPr>
          <w:rFonts w:eastAsiaTheme="majorEastAsia"/>
          <w:sz w:val="20"/>
          <w:szCs w:val="18"/>
        </w:rPr>
        <w:t xml:space="preserve"> column is layer height in m</w:t>
      </w:r>
      <w:ins w:id="3052" w:author="Honnalore Steissberg" w:date="2021-08-09T09:59:00Z">
        <w:r w:rsidR="00E9016D">
          <w:rPr>
            <w:rFonts w:eastAsiaTheme="majorEastAsia"/>
            <w:sz w:val="20"/>
            <w:szCs w:val="18"/>
          </w:rPr>
          <w:t>;</w:t>
        </w:r>
      </w:ins>
      <w:del w:id="3053" w:author="Honnalore Steissberg" w:date="2021-08-09T09:59:00Z">
        <w:r w:rsidRPr="00564128" w:rsidDel="00E9016D">
          <w:rPr>
            <w:rFonts w:eastAsiaTheme="majorEastAsia"/>
            <w:sz w:val="20"/>
            <w:szCs w:val="18"/>
          </w:rPr>
          <w:delText>,</w:delText>
        </w:r>
      </w:del>
      <w:r w:rsidRPr="00564128">
        <w:rPr>
          <w:rFonts w:eastAsiaTheme="majorEastAsia"/>
          <w:sz w:val="20"/>
          <w:szCs w:val="18"/>
        </w:rPr>
        <w:t xml:space="preserve"> 2</w:t>
      </w:r>
      <w:r w:rsidRPr="00564128">
        <w:rPr>
          <w:rFonts w:eastAsiaTheme="majorEastAsia"/>
          <w:sz w:val="20"/>
          <w:szCs w:val="18"/>
          <w:vertAlign w:val="superscript"/>
        </w:rPr>
        <w:t>nd</w:t>
      </w:r>
      <w:r w:rsidRPr="00564128">
        <w:rPr>
          <w:rFonts w:eastAsiaTheme="majorEastAsia"/>
          <w:sz w:val="20"/>
          <w:szCs w:val="18"/>
        </w:rPr>
        <w:t xml:space="preserve"> column </w:t>
      </w:r>
      <w:del w:id="3054" w:author="Honnalore Steissberg" w:date="2021-08-09T09:59:00Z">
        <w:r w:rsidRPr="00564128" w:rsidDel="00E9016D">
          <w:rPr>
            <w:rFonts w:eastAsiaTheme="majorEastAsia"/>
            <w:sz w:val="20"/>
            <w:szCs w:val="18"/>
          </w:rPr>
          <w:delText xml:space="preserve">are </w:delText>
        </w:r>
      </w:del>
      <w:ins w:id="3055" w:author="Honnalore Steissberg" w:date="2021-08-09T09:59:00Z">
        <w:r w:rsidR="00E9016D">
          <w:rPr>
            <w:rFonts w:eastAsiaTheme="majorEastAsia"/>
            <w:sz w:val="20"/>
            <w:szCs w:val="18"/>
          </w:rPr>
          <w:t>is</w:t>
        </w:r>
        <w:r w:rsidR="00E9016D" w:rsidRPr="00564128">
          <w:rPr>
            <w:rFonts w:eastAsiaTheme="majorEastAsia"/>
            <w:sz w:val="20"/>
            <w:szCs w:val="18"/>
          </w:rPr>
          <w:t xml:space="preserve"> </w:t>
        </w:r>
      </w:ins>
      <w:r w:rsidRPr="00564128">
        <w:rPr>
          <w:rFonts w:eastAsiaTheme="majorEastAsia"/>
          <w:sz w:val="20"/>
          <w:szCs w:val="18"/>
        </w:rPr>
        <w:t>segment widths</w:t>
      </w:r>
      <w:r w:rsidR="005405BA" w:rsidRPr="00564128">
        <w:rPr>
          <w:rFonts w:eastAsiaTheme="majorEastAsia"/>
          <w:sz w:val="20"/>
          <w:szCs w:val="18"/>
        </w:rPr>
        <w:t xml:space="preserve"> in m for segment </w:t>
      </w:r>
      <w:r w:rsidRPr="00564128">
        <w:rPr>
          <w:rFonts w:eastAsiaTheme="majorEastAsia"/>
          <w:sz w:val="20"/>
          <w:szCs w:val="18"/>
        </w:rPr>
        <w:t>1</w:t>
      </w:r>
      <w:ins w:id="3056" w:author="Honnalore Steissberg" w:date="2021-08-09T10:00:00Z">
        <w:r w:rsidR="00E9016D">
          <w:rPr>
            <w:rFonts w:eastAsiaTheme="majorEastAsia"/>
            <w:sz w:val="20"/>
            <w:szCs w:val="18"/>
          </w:rPr>
          <w:t>;</w:t>
        </w:r>
      </w:ins>
      <w:del w:id="3057" w:author="Honnalore Steissberg" w:date="2021-08-09T10:00:00Z">
        <w:r w:rsidRPr="00564128" w:rsidDel="00E9016D">
          <w:rPr>
            <w:rFonts w:eastAsiaTheme="majorEastAsia"/>
            <w:sz w:val="20"/>
            <w:szCs w:val="18"/>
          </w:rPr>
          <w:delText>,</w:delText>
        </w:r>
      </w:del>
      <w:r w:rsidRPr="00564128">
        <w:rPr>
          <w:rFonts w:eastAsiaTheme="majorEastAsia"/>
          <w:sz w:val="20"/>
          <w:szCs w:val="18"/>
        </w:rPr>
        <w:t xml:space="preserve"> 3</w:t>
      </w:r>
      <w:r w:rsidRPr="00564128">
        <w:rPr>
          <w:rFonts w:eastAsiaTheme="majorEastAsia"/>
          <w:sz w:val="20"/>
          <w:szCs w:val="18"/>
          <w:vertAlign w:val="superscript"/>
        </w:rPr>
        <w:t>rd</w:t>
      </w:r>
      <w:r w:rsidRPr="00564128">
        <w:rPr>
          <w:rFonts w:eastAsiaTheme="majorEastAsia"/>
          <w:sz w:val="20"/>
          <w:szCs w:val="18"/>
        </w:rPr>
        <w:t xml:space="preserve"> column </w:t>
      </w:r>
      <w:del w:id="3058" w:author="Honnalore Steissberg" w:date="2021-08-09T10:00:00Z">
        <w:r w:rsidRPr="00564128" w:rsidDel="00E9016D">
          <w:rPr>
            <w:rFonts w:eastAsiaTheme="majorEastAsia"/>
            <w:sz w:val="20"/>
            <w:szCs w:val="18"/>
          </w:rPr>
          <w:delText xml:space="preserve">are </w:delText>
        </w:r>
      </w:del>
      <w:ins w:id="3059" w:author="Honnalore Steissberg" w:date="2021-08-09T10:00:00Z">
        <w:r w:rsidR="00E9016D">
          <w:rPr>
            <w:rFonts w:eastAsiaTheme="majorEastAsia"/>
            <w:sz w:val="20"/>
            <w:szCs w:val="18"/>
          </w:rPr>
          <w:t>is</w:t>
        </w:r>
        <w:r w:rsidR="00E9016D" w:rsidRPr="00564128">
          <w:rPr>
            <w:rFonts w:eastAsiaTheme="majorEastAsia"/>
            <w:sz w:val="20"/>
            <w:szCs w:val="18"/>
          </w:rPr>
          <w:t xml:space="preserve"> </w:t>
        </w:r>
      </w:ins>
      <w:r w:rsidRPr="00564128">
        <w:rPr>
          <w:rFonts w:eastAsiaTheme="majorEastAsia"/>
          <w:sz w:val="20"/>
          <w:szCs w:val="18"/>
        </w:rPr>
        <w:t xml:space="preserve">segment widths </w:t>
      </w:r>
      <w:r w:rsidR="005405BA" w:rsidRPr="00564128">
        <w:rPr>
          <w:rFonts w:eastAsiaTheme="majorEastAsia"/>
          <w:sz w:val="20"/>
          <w:szCs w:val="18"/>
        </w:rPr>
        <w:t xml:space="preserve">in m </w:t>
      </w:r>
      <w:r w:rsidRPr="00564128">
        <w:rPr>
          <w:rFonts w:eastAsiaTheme="majorEastAsia"/>
          <w:sz w:val="20"/>
          <w:szCs w:val="18"/>
        </w:rPr>
        <w:t>for segment 2, etc. Note that the segment widths for the first segment and last segment are 0</w:t>
      </w:r>
      <w:ins w:id="3060" w:author="Honnalore Steissberg" w:date="2021-07-30T17:01:00Z">
        <w:r w:rsidR="00410555">
          <w:rPr>
            <w:rFonts w:eastAsiaTheme="majorEastAsia"/>
            <w:sz w:val="20"/>
            <w:szCs w:val="18"/>
          </w:rPr>
          <w:t>,</w:t>
        </w:r>
      </w:ins>
      <w:r w:rsidRPr="00564128">
        <w:rPr>
          <w:rFonts w:eastAsiaTheme="majorEastAsia"/>
          <w:sz w:val="20"/>
          <w:szCs w:val="18"/>
        </w:rPr>
        <w:t xml:space="preserve"> </w:t>
      </w:r>
      <w:del w:id="3061" w:author="Honnalore Steissberg" w:date="2021-08-09T10:00:00Z">
        <w:r w:rsidRPr="00564128" w:rsidDel="00E9016D">
          <w:rPr>
            <w:rFonts w:eastAsiaTheme="majorEastAsia"/>
            <w:sz w:val="20"/>
            <w:szCs w:val="18"/>
          </w:rPr>
          <w:delText xml:space="preserve">and </w:delText>
        </w:r>
      </w:del>
      <w:r w:rsidRPr="00564128">
        <w:rPr>
          <w:rFonts w:eastAsiaTheme="majorEastAsia"/>
          <w:sz w:val="20"/>
          <w:szCs w:val="18"/>
        </w:rPr>
        <w:t>for the top layer K=1</w:t>
      </w:r>
      <w:ins w:id="3062" w:author="Honnalore Steissberg" w:date="2021-08-09T10:01:00Z">
        <w:r w:rsidR="00E9016D">
          <w:rPr>
            <w:rFonts w:eastAsiaTheme="majorEastAsia"/>
            <w:sz w:val="20"/>
            <w:szCs w:val="18"/>
          </w:rPr>
          <w:t>,</w:t>
        </w:r>
      </w:ins>
      <w:r w:rsidRPr="00564128">
        <w:rPr>
          <w:rFonts w:eastAsiaTheme="majorEastAsia"/>
          <w:sz w:val="20"/>
          <w:szCs w:val="18"/>
        </w:rPr>
        <w:t xml:space="preserve"> and bottom layer </w:t>
      </w:r>
      <w:del w:id="3063" w:author="Honnalore Steissberg" w:date="2021-08-09T10:01:00Z">
        <w:r w:rsidRPr="00564128" w:rsidDel="00E9016D">
          <w:rPr>
            <w:rFonts w:eastAsiaTheme="majorEastAsia"/>
            <w:sz w:val="20"/>
            <w:szCs w:val="18"/>
          </w:rPr>
          <w:delText xml:space="preserve">are </w:delText>
        </w:r>
      </w:del>
      <w:ins w:id="3064" w:author="Honnalore Steissberg" w:date="2021-08-09T10:01:00Z">
        <w:r w:rsidR="00E9016D">
          <w:rPr>
            <w:rFonts w:eastAsiaTheme="majorEastAsia"/>
            <w:sz w:val="20"/>
            <w:szCs w:val="18"/>
          </w:rPr>
          <w:t>is</w:t>
        </w:r>
        <w:r w:rsidR="00E9016D" w:rsidRPr="00564128">
          <w:rPr>
            <w:rFonts w:eastAsiaTheme="majorEastAsia"/>
            <w:sz w:val="20"/>
            <w:szCs w:val="18"/>
          </w:rPr>
          <w:t xml:space="preserve"> </w:t>
        </w:r>
      </w:ins>
      <w:r w:rsidRPr="00564128">
        <w:rPr>
          <w:rFonts w:eastAsiaTheme="majorEastAsia"/>
          <w:sz w:val="20"/>
          <w:szCs w:val="18"/>
        </w:rPr>
        <w:t>also 0. On the far right</w:t>
      </w:r>
      <w:r w:rsidR="00564128">
        <w:rPr>
          <w:rFonts w:eastAsiaTheme="majorEastAsia"/>
          <w:sz w:val="20"/>
          <w:szCs w:val="18"/>
        </w:rPr>
        <w:t>-</w:t>
      </w:r>
      <w:r w:rsidRPr="00564128">
        <w:rPr>
          <w:rFonts w:eastAsiaTheme="majorEastAsia"/>
          <w:sz w:val="20"/>
          <w:szCs w:val="18"/>
        </w:rPr>
        <w:t>hand side</w:t>
      </w:r>
      <w:ins w:id="3065" w:author="Honnalore Steissberg" w:date="2021-07-30T17:01:00Z">
        <w:r w:rsidR="00410555">
          <w:rPr>
            <w:rFonts w:eastAsiaTheme="majorEastAsia"/>
            <w:sz w:val="20"/>
            <w:szCs w:val="18"/>
          </w:rPr>
          <w:t>,</w:t>
        </w:r>
      </w:ins>
      <w:r w:rsidRPr="00564128">
        <w:rPr>
          <w:rFonts w:eastAsiaTheme="majorEastAsia"/>
          <w:sz w:val="20"/>
          <w:szCs w:val="18"/>
        </w:rPr>
        <w:t xml:space="preserve"> there</w:t>
      </w:r>
      <w:del w:id="3066" w:author="Honnalore Steissberg" w:date="2021-07-30T17:01:00Z">
        <w:r w:rsidR="005405BA" w:rsidRPr="00564128" w:rsidDel="00410555">
          <w:rPr>
            <w:rFonts w:eastAsiaTheme="majorEastAsia"/>
            <w:sz w:val="20"/>
            <w:szCs w:val="18"/>
          </w:rPr>
          <w:delText>,</w:delText>
        </w:r>
      </w:del>
      <w:r w:rsidRPr="00564128">
        <w:rPr>
          <w:rFonts w:eastAsiaTheme="majorEastAsia"/>
          <w:sz w:val="20"/>
          <w:szCs w:val="18"/>
        </w:rPr>
        <w:t xml:space="preserve"> is a layer # specification</w:t>
      </w:r>
      <w:r w:rsidR="005405BA" w:rsidRPr="00564128">
        <w:rPr>
          <w:rFonts w:eastAsiaTheme="majorEastAsia"/>
          <w:sz w:val="20"/>
          <w:szCs w:val="18"/>
        </w:rPr>
        <w:t xml:space="preserve">. </w:t>
      </w:r>
    </w:p>
    <w:tbl>
      <w:tblPr>
        <w:tblW w:w="8537" w:type="dxa"/>
        <w:tblInd w:w="93" w:type="dxa"/>
        <w:tblLook w:val="04A0" w:firstRow="1" w:lastRow="0" w:firstColumn="1" w:lastColumn="0" w:noHBand="0" w:noVBand="1"/>
      </w:tblPr>
      <w:tblGrid>
        <w:gridCol w:w="920"/>
        <w:gridCol w:w="920"/>
        <w:gridCol w:w="920"/>
        <w:gridCol w:w="920"/>
        <w:gridCol w:w="920"/>
        <w:gridCol w:w="920"/>
        <w:gridCol w:w="920"/>
        <w:gridCol w:w="920"/>
        <w:gridCol w:w="613"/>
        <w:gridCol w:w="564"/>
      </w:tblGrid>
      <w:tr w:rsidR="00A667E1" w:rsidRPr="005405BA" w14:paraId="33BBF1EA" w14:textId="77777777" w:rsidTr="00A667E1">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321D3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797DBD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7DA840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508CD9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DC44F7C"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F2A06EA"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A5801B1"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D45D67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single" w:sz="4" w:space="0" w:color="auto"/>
              <w:left w:val="nil"/>
              <w:bottom w:val="single" w:sz="4" w:space="0" w:color="auto"/>
              <w:right w:val="single" w:sz="4" w:space="0" w:color="auto"/>
            </w:tcBorders>
          </w:tcPr>
          <w:p w14:paraId="7B41740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1</w:t>
            </w:r>
          </w:p>
        </w:tc>
        <w:tc>
          <w:tcPr>
            <w:tcW w:w="564" w:type="dxa"/>
            <w:tcBorders>
              <w:top w:val="single" w:sz="4" w:space="0" w:color="auto"/>
              <w:left w:val="nil"/>
              <w:bottom w:val="single" w:sz="4" w:space="0" w:color="auto"/>
              <w:right w:val="single" w:sz="4" w:space="0" w:color="auto"/>
            </w:tcBorders>
          </w:tcPr>
          <w:p w14:paraId="190D7130" w14:textId="77777777" w:rsidR="00A667E1" w:rsidRPr="005405BA" w:rsidRDefault="00A667E1" w:rsidP="0027455F">
            <w:pPr>
              <w:jc w:val="right"/>
              <w:rPr>
                <w:rFonts w:cs="Calibri"/>
                <w:snapToGrid/>
                <w:color w:val="000000"/>
                <w:sz w:val="20"/>
                <w:szCs w:val="22"/>
              </w:rPr>
            </w:pPr>
          </w:p>
        </w:tc>
      </w:tr>
      <w:tr w:rsidR="00A667E1" w:rsidRPr="005405BA" w14:paraId="1E3447FD"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C3C6FA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45953F9A"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09B5C52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335</w:t>
            </w:r>
          </w:p>
        </w:tc>
        <w:tc>
          <w:tcPr>
            <w:tcW w:w="920" w:type="dxa"/>
            <w:tcBorders>
              <w:top w:val="nil"/>
              <w:left w:val="nil"/>
              <w:bottom w:val="single" w:sz="4" w:space="0" w:color="auto"/>
              <w:right w:val="single" w:sz="4" w:space="0" w:color="auto"/>
            </w:tcBorders>
            <w:shd w:val="clear" w:color="auto" w:fill="auto"/>
            <w:noWrap/>
            <w:vAlign w:val="bottom"/>
            <w:hideMark/>
          </w:tcPr>
          <w:p w14:paraId="1D59F4B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335</w:t>
            </w:r>
          </w:p>
        </w:tc>
        <w:tc>
          <w:tcPr>
            <w:tcW w:w="920" w:type="dxa"/>
            <w:tcBorders>
              <w:top w:val="nil"/>
              <w:left w:val="nil"/>
              <w:bottom w:val="single" w:sz="4" w:space="0" w:color="auto"/>
              <w:right w:val="single" w:sz="4" w:space="0" w:color="auto"/>
            </w:tcBorders>
            <w:shd w:val="clear" w:color="auto" w:fill="auto"/>
            <w:noWrap/>
            <w:vAlign w:val="bottom"/>
            <w:hideMark/>
          </w:tcPr>
          <w:p w14:paraId="1F0EC2A4"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335</w:t>
            </w:r>
          </w:p>
        </w:tc>
        <w:tc>
          <w:tcPr>
            <w:tcW w:w="920" w:type="dxa"/>
            <w:tcBorders>
              <w:top w:val="nil"/>
              <w:left w:val="nil"/>
              <w:bottom w:val="single" w:sz="4" w:space="0" w:color="auto"/>
              <w:right w:val="single" w:sz="4" w:space="0" w:color="auto"/>
            </w:tcBorders>
            <w:shd w:val="clear" w:color="auto" w:fill="auto"/>
            <w:noWrap/>
            <w:vAlign w:val="bottom"/>
            <w:hideMark/>
          </w:tcPr>
          <w:p w14:paraId="144DC81A"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335</w:t>
            </w:r>
          </w:p>
        </w:tc>
        <w:tc>
          <w:tcPr>
            <w:tcW w:w="920" w:type="dxa"/>
            <w:tcBorders>
              <w:top w:val="nil"/>
              <w:left w:val="nil"/>
              <w:bottom w:val="single" w:sz="4" w:space="0" w:color="auto"/>
              <w:right w:val="single" w:sz="4" w:space="0" w:color="auto"/>
            </w:tcBorders>
            <w:shd w:val="clear" w:color="auto" w:fill="auto"/>
            <w:noWrap/>
            <w:vAlign w:val="bottom"/>
            <w:hideMark/>
          </w:tcPr>
          <w:p w14:paraId="07023B9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364</w:t>
            </w:r>
          </w:p>
        </w:tc>
        <w:tc>
          <w:tcPr>
            <w:tcW w:w="920" w:type="dxa"/>
            <w:tcBorders>
              <w:top w:val="nil"/>
              <w:left w:val="nil"/>
              <w:bottom w:val="single" w:sz="4" w:space="0" w:color="auto"/>
              <w:right w:val="single" w:sz="4" w:space="0" w:color="auto"/>
            </w:tcBorders>
            <w:shd w:val="clear" w:color="auto" w:fill="auto"/>
            <w:noWrap/>
            <w:vAlign w:val="bottom"/>
            <w:hideMark/>
          </w:tcPr>
          <w:p w14:paraId="7BB5589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771463E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w:t>
            </w:r>
          </w:p>
        </w:tc>
        <w:tc>
          <w:tcPr>
            <w:tcW w:w="564" w:type="dxa"/>
            <w:tcBorders>
              <w:top w:val="nil"/>
              <w:left w:val="nil"/>
              <w:bottom w:val="single" w:sz="4" w:space="0" w:color="auto"/>
              <w:right w:val="single" w:sz="4" w:space="0" w:color="auto"/>
            </w:tcBorders>
          </w:tcPr>
          <w:p w14:paraId="644AA1F6" w14:textId="77777777" w:rsidR="00A667E1" w:rsidRPr="005405BA" w:rsidRDefault="00A667E1" w:rsidP="0027455F">
            <w:pPr>
              <w:jc w:val="right"/>
              <w:rPr>
                <w:rFonts w:cs="Calibri"/>
                <w:snapToGrid/>
                <w:color w:val="000000"/>
                <w:sz w:val="20"/>
                <w:szCs w:val="22"/>
              </w:rPr>
            </w:pPr>
          </w:p>
        </w:tc>
      </w:tr>
      <w:tr w:rsidR="00A667E1" w:rsidRPr="005405BA" w14:paraId="174143AA"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6BA84C8"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4C84DE9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205D5E2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38F25A62"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4482355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52465A32"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6FFF2473"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254</w:t>
            </w:r>
          </w:p>
        </w:tc>
        <w:tc>
          <w:tcPr>
            <w:tcW w:w="920" w:type="dxa"/>
            <w:tcBorders>
              <w:top w:val="nil"/>
              <w:left w:val="nil"/>
              <w:bottom w:val="single" w:sz="4" w:space="0" w:color="auto"/>
              <w:right w:val="single" w:sz="4" w:space="0" w:color="auto"/>
            </w:tcBorders>
            <w:shd w:val="clear" w:color="auto" w:fill="auto"/>
            <w:noWrap/>
            <w:vAlign w:val="bottom"/>
            <w:hideMark/>
          </w:tcPr>
          <w:p w14:paraId="2A264C62"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1A4D2824"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w:t>
            </w:r>
          </w:p>
        </w:tc>
        <w:tc>
          <w:tcPr>
            <w:tcW w:w="564" w:type="dxa"/>
            <w:tcBorders>
              <w:top w:val="nil"/>
              <w:left w:val="nil"/>
              <w:bottom w:val="single" w:sz="4" w:space="0" w:color="auto"/>
              <w:right w:val="single" w:sz="4" w:space="0" w:color="auto"/>
            </w:tcBorders>
          </w:tcPr>
          <w:p w14:paraId="1D09AD12" w14:textId="77777777" w:rsidR="00A667E1" w:rsidRPr="005405BA" w:rsidRDefault="00A667E1" w:rsidP="0027455F">
            <w:pPr>
              <w:jc w:val="right"/>
              <w:rPr>
                <w:rFonts w:cs="Calibri"/>
                <w:snapToGrid/>
                <w:color w:val="000000"/>
                <w:sz w:val="20"/>
                <w:szCs w:val="22"/>
              </w:rPr>
            </w:pPr>
          </w:p>
        </w:tc>
      </w:tr>
      <w:tr w:rsidR="00A667E1" w:rsidRPr="005405BA" w14:paraId="06172C9A"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DCD861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109EA03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30760340"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228</w:t>
            </w:r>
          </w:p>
        </w:tc>
        <w:tc>
          <w:tcPr>
            <w:tcW w:w="920" w:type="dxa"/>
            <w:tcBorders>
              <w:top w:val="nil"/>
              <w:left w:val="nil"/>
              <w:bottom w:val="single" w:sz="4" w:space="0" w:color="auto"/>
              <w:right w:val="single" w:sz="4" w:space="0" w:color="auto"/>
            </w:tcBorders>
            <w:shd w:val="clear" w:color="auto" w:fill="auto"/>
            <w:noWrap/>
            <w:vAlign w:val="bottom"/>
            <w:hideMark/>
          </w:tcPr>
          <w:p w14:paraId="3A6785D8"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228</w:t>
            </w:r>
          </w:p>
        </w:tc>
        <w:tc>
          <w:tcPr>
            <w:tcW w:w="920" w:type="dxa"/>
            <w:tcBorders>
              <w:top w:val="nil"/>
              <w:left w:val="nil"/>
              <w:bottom w:val="single" w:sz="4" w:space="0" w:color="auto"/>
              <w:right w:val="single" w:sz="4" w:space="0" w:color="auto"/>
            </w:tcBorders>
            <w:shd w:val="clear" w:color="auto" w:fill="auto"/>
            <w:noWrap/>
            <w:vAlign w:val="bottom"/>
            <w:hideMark/>
          </w:tcPr>
          <w:p w14:paraId="30866FE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228</w:t>
            </w:r>
          </w:p>
        </w:tc>
        <w:tc>
          <w:tcPr>
            <w:tcW w:w="920" w:type="dxa"/>
            <w:tcBorders>
              <w:top w:val="nil"/>
              <w:left w:val="nil"/>
              <w:bottom w:val="single" w:sz="4" w:space="0" w:color="auto"/>
              <w:right w:val="single" w:sz="4" w:space="0" w:color="auto"/>
            </w:tcBorders>
            <w:shd w:val="clear" w:color="auto" w:fill="auto"/>
            <w:noWrap/>
            <w:vAlign w:val="bottom"/>
            <w:hideMark/>
          </w:tcPr>
          <w:p w14:paraId="307FF937"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228</w:t>
            </w:r>
          </w:p>
        </w:tc>
        <w:tc>
          <w:tcPr>
            <w:tcW w:w="920" w:type="dxa"/>
            <w:tcBorders>
              <w:top w:val="nil"/>
              <w:left w:val="nil"/>
              <w:bottom w:val="single" w:sz="4" w:space="0" w:color="auto"/>
              <w:right w:val="single" w:sz="4" w:space="0" w:color="auto"/>
            </w:tcBorders>
            <w:shd w:val="clear" w:color="auto" w:fill="auto"/>
            <w:noWrap/>
            <w:vAlign w:val="bottom"/>
            <w:hideMark/>
          </w:tcPr>
          <w:p w14:paraId="388875F8"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243</w:t>
            </w:r>
          </w:p>
        </w:tc>
        <w:tc>
          <w:tcPr>
            <w:tcW w:w="920" w:type="dxa"/>
            <w:tcBorders>
              <w:top w:val="nil"/>
              <w:left w:val="nil"/>
              <w:bottom w:val="single" w:sz="4" w:space="0" w:color="auto"/>
              <w:right w:val="single" w:sz="4" w:space="0" w:color="auto"/>
            </w:tcBorders>
            <w:shd w:val="clear" w:color="auto" w:fill="auto"/>
            <w:noWrap/>
            <w:vAlign w:val="bottom"/>
            <w:hideMark/>
          </w:tcPr>
          <w:p w14:paraId="66226D67"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51CBFF1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4</w:t>
            </w:r>
          </w:p>
        </w:tc>
        <w:tc>
          <w:tcPr>
            <w:tcW w:w="564" w:type="dxa"/>
            <w:tcBorders>
              <w:top w:val="nil"/>
              <w:left w:val="nil"/>
              <w:bottom w:val="single" w:sz="4" w:space="0" w:color="auto"/>
              <w:right w:val="single" w:sz="4" w:space="0" w:color="auto"/>
            </w:tcBorders>
          </w:tcPr>
          <w:p w14:paraId="1A067DDC" w14:textId="77777777" w:rsidR="00A667E1" w:rsidRPr="005405BA" w:rsidRDefault="00A667E1" w:rsidP="0027455F">
            <w:pPr>
              <w:jc w:val="right"/>
              <w:rPr>
                <w:rFonts w:cs="Calibri"/>
                <w:snapToGrid/>
                <w:color w:val="000000"/>
                <w:sz w:val="20"/>
                <w:szCs w:val="22"/>
              </w:rPr>
            </w:pPr>
          </w:p>
        </w:tc>
      </w:tr>
      <w:tr w:rsidR="00A667E1" w:rsidRPr="005405BA" w14:paraId="33EF2947"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216D4F4"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00F479A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3DEB831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224</w:t>
            </w:r>
          </w:p>
        </w:tc>
        <w:tc>
          <w:tcPr>
            <w:tcW w:w="920" w:type="dxa"/>
            <w:tcBorders>
              <w:top w:val="nil"/>
              <w:left w:val="nil"/>
              <w:bottom w:val="single" w:sz="4" w:space="0" w:color="auto"/>
              <w:right w:val="single" w:sz="4" w:space="0" w:color="auto"/>
            </w:tcBorders>
            <w:shd w:val="clear" w:color="auto" w:fill="auto"/>
            <w:noWrap/>
            <w:vAlign w:val="bottom"/>
            <w:hideMark/>
          </w:tcPr>
          <w:p w14:paraId="0F10BC2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224</w:t>
            </w:r>
          </w:p>
        </w:tc>
        <w:tc>
          <w:tcPr>
            <w:tcW w:w="920" w:type="dxa"/>
            <w:tcBorders>
              <w:top w:val="nil"/>
              <w:left w:val="nil"/>
              <w:bottom w:val="single" w:sz="4" w:space="0" w:color="auto"/>
              <w:right w:val="single" w:sz="4" w:space="0" w:color="auto"/>
            </w:tcBorders>
            <w:shd w:val="clear" w:color="auto" w:fill="auto"/>
            <w:noWrap/>
            <w:vAlign w:val="bottom"/>
            <w:hideMark/>
          </w:tcPr>
          <w:p w14:paraId="100F35A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224</w:t>
            </w:r>
          </w:p>
        </w:tc>
        <w:tc>
          <w:tcPr>
            <w:tcW w:w="920" w:type="dxa"/>
            <w:tcBorders>
              <w:top w:val="nil"/>
              <w:left w:val="nil"/>
              <w:bottom w:val="single" w:sz="4" w:space="0" w:color="auto"/>
              <w:right w:val="single" w:sz="4" w:space="0" w:color="auto"/>
            </w:tcBorders>
            <w:shd w:val="clear" w:color="auto" w:fill="auto"/>
            <w:noWrap/>
            <w:vAlign w:val="bottom"/>
            <w:hideMark/>
          </w:tcPr>
          <w:p w14:paraId="328B244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224</w:t>
            </w:r>
          </w:p>
        </w:tc>
        <w:tc>
          <w:tcPr>
            <w:tcW w:w="920" w:type="dxa"/>
            <w:tcBorders>
              <w:top w:val="nil"/>
              <w:left w:val="nil"/>
              <w:bottom w:val="single" w:sz="4" w:space="0" w:color="auto"/>
              <w:right w:val="single" w:sz="4" w:space="0" w:color="auto"/>
            </w:tcBorders>
            <w:shd w:val="clear" w:color="auto" w:fill="auto"/>
            <w:noWrap/>
            <w:vAlign w:val="bottom"/>
            <w:hideMark/>
          </w:tcPr>
          <w:p w14:paraId="1EFCCB3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630C884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72D58F7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5</w:t>
            </w:r>
          </w:p>
        </w:tc>
        <w:tc>
          <w:tcPr>
            <w:tcW w:w="564" w:type="dxa"/>
            <w:tcBorders>
              <w:top w:val="nil"/>
              <w:left w:val="nil"/>
              <w:bottom w:val="single" w:sz="4" w:space="0" w:color="auto"/>
              <w:right w:val="single" w:sz="4" w:space="0" w:color="auto"/>
            </w:tcBorders>
          </w:tcPr>
          <w:p w14:paraId="05EEC458" w14:textId="77777777" w:rsidR="00A667E1" w:rsidRPr="005405BA" w:rsidRDefault="00A667E1" w:rsidP="0027455F">
            <w:pPr>
              <w:jc w:val="right"/>
              <w:rPr>
                <w:rFonts w:cs="Calibri"/>
                <w:snapToGrid/>
                <w:color w:val="000000"/>
                <w:sz w:val="20"/>
                <w:szCs w:val="22"/>
              </w:rPr>
            </w:pPr>
          </w:p>
        </w:tc>
      </w:tr>
      <w:tr w:rsidR="00A667E1" w:rsidRPr="005405BA" w14:paraId="7939DC56"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90F634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5E61915C"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6012512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220</w:t>
            </w:r>
          </w:p>
        </w:tc>
        <w:tc>
          <w:tcPr>
            <w:tcW w:w="920" w:type="dxa"/>
            <w:tcBorders>
              <w:top w:val="nil"/>
              <w:left w:val="nil"/>
              <w:bottom w:val="single" w:sz="4" w:space="0" w:color="auto"/>
              <w:right w:val="single" w:sz="4" w:space="0" w:color="auto"/>
            </w:tcBorders>
            <w:shd w:val="clear" w:color="auto" w:fill="auto"/>
            <w:noWrap/>
            <w:vAlign w:val="bottom"/>
            <w:hideMark/>
          </w:tcPr>
          <w:p w14:paraId="39C06A7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220</w:t>
            </w:r>
          </w:p>
        </w:tc>
        <w:tc>
          <w:tcPr>
            <w:tcW w:w="920" w:type="dxa"/>
            <w:tcBorders>
              <w:top w:val="nil"/>
              <w:left w:val="nil"/>
              <w:bottom w:val="single" w:sz="4" w:space="0" w:color="auto"/>
              <w:right w:val="single" w:sz="4" w:space="0" w:color="auto"/>
            </w:tcBorders>
            <w:shd w:val="clear" w:color="auto" w:fill="auto"/>
            <w:noWrap/>
            <w:vAlign w:val="bottom"/>
            <w:hideMark/>
          </w:tcPr>
          <w:p w14:paraId="25C0FF2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220</w:t>
            </w:r>
          </w:p>
        </w:tc>
        <w:tc>
          <w:tcPr>
            <w:tcW w:w="920" w:type="dxa"/>
            <w:tcBorders>
              <w:top w:val="nil"/>
              <w:left w:val="nil"/>
              <w:bottom w:val="single" w:sz="4" w:space="0" w:color="auto"/>
              <w:right w:val="single" w:sz="4" w:space="0" w:color="auto"/>
            </w:tcBorders>
            <w:shd w:val="clear" w:color="auto" w:fill="auto"/>
            <w:noWrap/>
            <w:vAlign w:val="bottom"/>
            <w:hideMark/>
          </w:tcPr>
          <w:p w14:paraId="7809E757"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220</w:t>
            </w:r>
          </w:p>
        </w:tc>
        <w:tc>
          <w:tcPr>
            <w:tcW w:w="920" w:type="dxa"/>
            <w:tcBorders>
              <w:top w:val="nil"/>
              <w:left w:val="nil"/>
              <w:bottom w:val="single" w:sz="4" w:space="0" w:color="auto"/>
              <w:right w:val="single" w:sz="4" w:space="0" w:color="auto"/>
            </w:tcBorders>
            <w:shd w:val="clear" w:color="auto" w:fill="auto"/>
            <w:noWrap/>
            <w:vAlign w:val="bottom"/>
            <w:hideMark/>
          </w:tcPr>
          <w:p w14:paraId="2EFCE2D4"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219</w:t>
            </w:r>
          </w:p>
        </w:tc>
        <w:tc>
          <w:tcPr>
            <w:tcW w:w="920" w:type="dxa"/>
            <w:tcBorders>
              <w:top w:val="nil"/>
              <w:left w:val="nil"/>
              <w:bottom w:val="single" w:sz="4" w:space="0" w:color="auto"/>
              <w:right w:val="single" w:sz="4" w:space="0" w:color="auto"/>
            </w:tcBorders>
            <w:shd w:val="clear" w:color="auto" w:fill="auto"/>
            <w:noWrap/>
            <w:vAlign w:val="bottom"/>
            <w:hideMark/>
          </w:tcPr>
          <w:p w14:paraId="369699FC"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4A9E3083"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6</w:t>
            </w:r>
          </w:p>
        </w:tc>
        <w:tc>
          <w:tcPr>
            <w:tcW w:w="564" w:type="dxa"/>
            <w:tcBorders>
              <w:top w:val="nil"/>
              <w:left w:val="nil"/>
              <w:bottom w:val="single" w:sz="4" w:space="0" w:color="auto"/>
              <w:right w:val="single" w:sz="4" w:space="0" w:color="auto"/>
            </w:tcBorders>
          </w:tcPr>
          <w:p w14:paraId="31B7F4DF" w14:textId="77777777" w:rsidR="00A667E1" w:rsidRPr="005405BA" w:rsidRDefault="00A667E1" w:rsidP="0027455F">
            <w:pPr>
              <w:jc w:val="right"/>
              <w:rPr>
                <w:rFonts w:cs="Calibri"/>
                <w:snapToGrid/>
                <w:color w:val="000000"/>
                <w:sz w:val="20"/>
                <w:szCs w:val="22"/>
              </w:rPr>
            </w:pPr>
          </w:p>
        </w:tc>
      </w:tr>
      <w:tr w:rsidR="00A667E1" w:rsidRPr="005405BA" w14:paraId="48F50C69"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BC6BA77"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51EC3E5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6F21A5D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215</w:t>
            </w:r>
          </w:p>
        </w:tc>
        <w:tc>
          <w:tcPr>
            <w:tcW w:w="920" w:type="dxa"/>
            <w:tcBorders>
              <w:top w:val="nil"/>
              <w:left w:val="nil"/>
              <w:bottom w:val="single" w:sz="4" w:space="0" w:color="auto"/>
              <w:right w:val="single" w:sz="4" w:space="0" w:color="auto"/>
            </w:tcBorders>
            <w:shd w:val="clear" w:color="auto" w:fill="auto"/>
            <w:noWrap/>
            <w:vAlign w:val="bottom"/>
            <w:hideMark/>
          </w:tcPr>
          <w:p w14:paraId="78E509F1"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215</w:t>
            </w:r>
          </w:p>
        </w:tc>
        <w:tc>
          <w:tcPr>
            <w:tcW w:w="920" w:type="dxa"/>
            <w:tcBorders>
              <w:top w:val="nil"/>
              <w:left w:val="nil"/>
              <w:bottom w:val="single" w:sz="4" w:space="0" w:color="auto"/>
              <w:right w:val="single" w:sz="4" w:space="0" w:color="auto"/>
            </w:tcBorders>
            <w:shd w:val="clear" w:color="auto" w:fill="auto"/>
            <w:noWrap/>
            <w:vAlign w:val="bottom"/>
            <w:hideMark/>
          </w:tcPr>
          <w:p w14:paraId="05BB49B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215</w:t>
            </w:r>
          </w:p>
        </w:tc>
        <w:tc>
          <w:tcPr>
            <w:tcW w:w="920" w:type="dxa"/>
            <w:tcBorders>
              <w:top w:val="nil"/>
              <w:left w:val="nil"/>
              <w:bottom w:val="single" w:sz="4" w:space="0" w:color="auto"/>
              <w:right w:val="single" w:sz="4" w:space="0" w:color="auto"/>
            </w:tcBorders>
            <w:shd w:val="clear" w:color="auto" w:fill="auto"/>
            <w:noWrap/>
            <w:vAlign w:val="bottom"/>
            <w:hideMark/>
          </w:tcPr>
          <w:p w14:paraId="7D08430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215</w:t>
            </w:r>
          </w:p>
        </w:tc>
        <w:tc>
          <w:tcPr>
            <w:tcW w:w="920" w:type="dxa"/>
            <w:tcBorders>
              <w:top w:val="nil"/>
              <w:left w:val="nil"/>
              <w:bottom w:val="single" w:sz="4" w:space="0" w:color="auto"/>
              <w:right w:val="single" w:sz="4" w:space="0" w:color="auto"/>
            </w:tcBorders>
            <w:shd w:val="clear" w:color="auto" w:fill="auto"/>
            <w:noWrap/>
            <w:vAlign w:val="bottom"/>
            <w:hideMark/>
          </w:tcPr>
          <w:p w14:paraId="41014BCC"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206</w:t>
            </w:r>
          </w:p>
        </w:tc>
        <w:tc>
          <w:tcPr>
            <w:tcW w:w="920" w:type="dxa"/>
            <w:tcBorders>
              <w:top w:val="nil"/>
              <w:left w:val="nil"/>
              <w:bottom w:val="single" w:sz="4" w:space="0" w:color="auto"/>
              <w:right w:val="single" w:sz="4" w:space="0" w:color="auto"/>
            </w:tcBorders>
            <w:shd w:val="clear" w:color="auto" w:fill="auto"/>
            <w:noWrap/>
            <w:vAlign w:val="bottom"/>
            <w:hideMark/>
          </w:tcPr>
          <w:p w14:paraId="69C5B78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611EE83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7</w:t>
            </w:r>
          </w:p>
        </w:tc>
        <w:tc>
          <w:tcPr>
            <w:tcW w:w="564" w:type="dxa"/>
            <w:tcBorders>
              <w:top w:val="nil"/>
              <w:left w:val="nil"/>
              <w:bottom w:val="single" w:sz="4" w:space="0" w:color="auto"/>
              <w:right w:val="single" w:sz="4" w:space="0" w:color="auto"/>
            </w:tcBorders>
          </w:tcPr>
          <w:p w14:paraId="79BFAA4C" w14:textId="77777777" w:rsidR="00A667E1" w:rsidRPr="005405BA" w:rsidRDefault="00A667E1" w:rsidP="0027455F">
            <w:pPr>
              <w:jc w:val="right"/>
              <w:rPr>
                <w:rFonts w:cs="Calibri"/>
                <w:snapToGrid/>
                <w:color w:val="000000"/>
                <w:sz w:val="20"/>
                <w:szCs w:val="22"/>
              </w:rPr>
            </w:pPr>
          </w:p>
        </w:tc>
      </w:tr>
    </w:tbl>
    <w:p w14:paraId="7BE9FA13" w14:textId="77777777" w:rsidR="00315398" w:rsidRPr="00B7030B" w:rsidRDefault="00315398" w:rsidP="00455C22">
      <w:pPr>
        <w:keepNext/>
      </w:pPr>
    </w:p>
    <w:p w14:paraId="5A2B9440" w14:textId="77777777" w:rsidR="005405BA" w:rsidRDefault="005405BA" w:rsidP="00455C22">
      <w:pPr>
        <w:keepNext/>
        <w:sectPr w:rsidR="005405BA" w:rsidSect="005D4E9F">
          <w:headerReference w:type="even" r:id="rId92"/>
          <w:headerReference w:type="default" r:id="rId93"/>
          <w:endnotePr>
            <w:numFmt w:val="decimal"/>
          </w:endnotePr>
          <w:pgSz w:w="12240" w:h="15840" w:code="1"/>
          <w:pgMar w:top="1728" w:right="1440" w:bottom="1728" w:left="2160" w:header="1008" w:footer="1008" w:gutter="0"/>
          <w:paperSrc w:first="100" w:other="100"/>
          <w:cols w:space="720"/>
        </w:sectPr>
      </w:pPr>
    </w:p>
    <w:p w14:paraId="54E34413" w14:textId="77777777" w:rsidR="00455C22" w:rsidRPr="00B7030B" w:rsidRDefault="00455C22" w:rsidP="00455C22">
      <w:pPr>
        <w:keepNext/>
      </w:pPr>
      <w:r w:rsidRPr="00B7030B">
        <w:rPr>
          <w:noProof/>
        </w:rPr>
        <w:lastRenderedPageBreak/>
        <w:drawing>
          <wp:inline distT="0" distB="0" distL="0" distR="0" wp14:anchorId="28F7762C" wp14:editId="387D32E7">
            <wp:extent cx="8338254" cy="3060700"/>
            <wp:effectExtent l="0" t="0" r="5715" b="6350"/>
            <wp:docPr id="7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a:stretch>
                      <a:fillRect/>
                    </a:stretch>
                  </pic:blipFill>
                  <pic:spPr bwMode="auto">
                    <a:xfrm>
                      <a:off x="0" y="0"/>
                      <a:ext cx="8366618" cy="3071112"/>
                    </a:xfrm>
                    <a:prstGeom prst="rect">
                      <a:avLst/>
                    </a:prstGeom>
                    <a:noFill/>
                    <a:ln w="9525">
                      <a:noFill/>
                      <a:miter lim="800000"/>
                      <a:headEnd/>
                      <a:tailEnd/>
                    </a:ln>
                  </pic:spPr>
                </pic:pic>
              </a:graphicData>
            </a:graphic>
          </wp:inline>
        </w:drawing>
      </w:r>
    </w:p>
    <w:p w14:paraId="2DB76B2A" w14:textId="041C4BE4" w:rsidR="00455C22" w:rsidRPr="00564128" w:rsidRDefault="00455C22" w:rsidP="00EE7164">
      <w:pPr>
        <w:pStyle w:val="Caption"/>
        <w:rPr>
          <w:rFonts w:eastAsiaTheme="majorEastAsia"/>
        </w:rPr>
      </w:pPr>
      <w:bookmarkStart w:id="3067" w:name="_Ref263258030"/>
      <w:bookmarkStart w:id="3068" w:name="_Toc263258192"/>
      <w:bookmarkStart w:id="3069" w:name="_Toc37942929"/>
      <w:r w:rsidRPr="00564128">
        <w:t xml:space="preserve">Figure </w:t>
      </w:r>
      <w:r w:rsidR="00F812F1">
        <w:fldChar w:fldCharType="begin"/>
      </w:r>
      <w:r w:rsidR="00F812F1">
        <w:instrText xml:space="preserve"> SEQ Figure \* ARABIC </w:instrText>
      </w:r>
      <w:r w:rsidR="00F812F1">
        <w:fldChar w:fldCharType="separate"/>
      </w:r>
      <w:r w:rsidR="00795A65">
        <w:rPr>
          <w:noProof/>
        </w:rPr>
        <w:t>32</w:t>
      </w:r>
      <w:r w:rsidR="00F812F1">
        <w:rPr>
          <w:noProof/>
        </w:rPr>
        <w:fldChar w:fldCharType="end"/>
      </w:r>
      <w:bookmarkEnd w:id="3067"/>
      <w:r w:rsidRPr="00564128">
        <w:t>. New bathymetry file format in csv format within Excel.</w:t>
      </w:r>
      <w:bookmarkEnd w:id="3068"/>
      <w:bookmarkEnd w:id="3069"/>
    </w:p>
    <w:p w14:paraId="7096F110" w14:textId="77777777" w:rsidR="005405BA" w:rsidRPr="00564128" w:rsidRDefault="005405BA">
      <w:pPr>
        <w:rPr>
          <w:sz w:val="20"/>
          <w:szCs w:val="18"/>
        </w:rPr>
        <w:sectPr w:rsidR="005405BA" w:rsidRPr="00564128" w:rsidSect="005D4E9F">
          <w:endnotePr>
            <w:numFmt w:val="decimal"/>
          </w:endnotePr>
          <w:pgSz w:w="15840" w:h="12240" w:orient="landscape" w:code="1"/>
          <w:pgMar w:top="2160" w:right="1728" w:bottom="1440" w:left="1728" w:header="1008" w:footer="1008" w:gutter="0"/>
          <w:cols w:space="720"/>
        </w:sectPr>
      </w:pPr>
    </w:p>
    <w:p w14:paraId="69AAE59A" w14:textId="77777777" w:rsidR="008248D1" w:rsidRPr="00B7030B" w:rsidRDefault="008248D1" w:rsidP="008248D1">
      <w:pPr>
        <w:pStyle w:val="Heading3"/>
        <w:rPr>
          <w:rFonts w:asciiTheme="minorHAnsi" w:hAnsiTheme="minorHAnsi"/>
        </w:rPr>
      </w:pPr>
      <w:bookmarkStart w:id="3070" w:name="_Toc263258170"/>
      <w:bookmarkStart w:id="3071" w:name="_Toc41047838"/>
      <w:r w:rsidRPr="00B7030B">
        <w:rPr>
          <w:rFonts w:asciiTheme="minorHAnsi" w:hAnsiTheme="minorHAnsi"/>
        </w:rPr>
        <w:lastRenderedPageBreak/>
        <w:t>Fish Habitat Volumes and Volume-Weighted Averages of Eutrophication State Variables</w:t>
      </w:r>
      <w:bookmarkEnd w:id="3070"/>
      <w:bookmarkEnd w:id="3071"/>
    </w:p>
    <w:p w14:paraId="5C372946" w14:textId="14439224" w:rsidR="008248D1" w:rsidRPr="00564128" w:rsidRDefault="008248D1" w:rsidP="008248D1">
      <w:pPr>
        <w:rPr>
          <w:sz w:val="20"/>
          <w:szCs w:val="18"/>
        </w:rPr>
      </w:pPr>
      <w:r w:rsidRPr="00564128">
        <w:rPr>
          <w:sz w:val="20"/>
          <w:szCs w:val="18"/>
        </w:rPr>
        <w:t xml:space="preserve">This section describes how the model allows for the computation of </w:t>
      </w:r>
      <w:ins w:id="3072" w:author="Honnalore Steissberg" w:date="2021-07-30T17:02:00Z">
        <w:r w:rsidR="007D6A58">
          <w:rPr>
            <w:sz w:val="20"/>
            <w:szCs w:val="18"/>
          </w:rPr>
          <w:t>the following:</w:t>
        </w:r>
      </w:ins>
    </w:p>
    <w:p w14:paraId="4B374496" w14:textId="77777777" w:rsidR="008248D1" w:rsidRPr="00564128" w:rsidRDefault="008248D1" w:rsidP="00A955F4">
      <w:pPr>
        <w:pStyle w:val="ListParagraph"/>
        <w:numPr>
          <w:ilvl w:val="0"/>
          <w:numId w:val="20"/>
        </w:numPr>
        <w:rPr>
          <w:rFonts w:cs="Times New Roman"/>
          <w:sz w:val="20"/>
          <w:szCs w:val="20"/>
        </w:rPr>
      </w:pPr>
      <w:r w:rsidRPr="00564128">
        <w:rPr>
          <w:rFonts w:cs="Times New Roman"/>
          <w:sz w:val="20"/>
          <w:szCs w:val="20"/>
        </w:rPr>
        <w:t>Volume of fish habitat based on temperature and dissolved oxygen targets for various fish species</w:t>
      </w:r>
    </w:p>
    <w:p w14:paraId="224F0663" w14:textId="77777777" w:rsidR="008248D1" w:rsidRPr="00564128" w:rsidRDefault="008248D1" w:rsidP="00A955F4">
      <w:pPr>
        <w:pStyle w:val="ListParagraph"/>
        <w:numPr>
          <w:ilvl w:val="0"/>
          <w:numId w:val="20"/>
        </w:numPr>
        <w:rPr>
          <w:rFonts w:cs="Times New Roman"/>
          <w:sz w:val="20"/>
          <w:szCs w:val="20"/>
        </w:rPr>
      </w:pPr>
      <w:r w:rsidRPr="00564128">
        <w:rPr>
          <w:rFonts w:cs="Times New Roman"/>
          <w:sz w:val="20"/>
          <w:szCs w:val="20"/>
        </w:rPr>
        <w:t>Segment volume weighted averages of dissolved oxygen, NO</w:t>
      </w:r>
      <w:r w:rsidRPr="00564128">
        <w:rPr>
          <w:rFonts w:cs="Times New Roman"/>
          <w:sz w:val="20"/>
          <w:szCs w:val="20"/>
          <w:vertAlign w:val="subscript"/>
        </w:rPr>
        <w:t>3</w:t>
      </w:r>
      <w:r w:rsidRPr="00564128">
        <w:rPr>
          <w:rFonts w:cs="Times New Roman"/>
          <w:sz w:val="20"/>
          <w:szCs w:val="20"/>
        </w:rPr>
        <w:t>-N, NH</w:t>
      </w:r>
      <w:r w:rsidRPr="00564128">
        <w:rPr>
          <w:rFonts w:cs="Times New Roman"/>
          <w:sz w:val="20"/>
          <w:szCs w:val="20"/>
          <w:vertAlign w:val="subscript"/>
        </w:rPr>
        <w:t>4</w:t>
      </w:r>
      <w:r w:rsidRPr="00564128">
        <w:rPr>
          <w:rFonts w:cs="Times New Roman"/>
          <w:sz w:val="20"/>
          <w:szCs w:val="20"/>
        </w:rPr>
        <w:t>-N, PO</w:t>
      </w:r>
      <w:r w:rsidRPr="00564128">
        <w:rPr>
          <w:rFonts w:cs="Times New Roman"/>
          <w:sz w:val="20"/>
          <w:szCs w:val="20"/>
          <w:vertAlign w:val="subscript"/>
        </w:rPr>
        <w:t>4</w:t>
      </w:r>
      <w:r w:rsidRPr="00564128">
        <w:rPr>
          <w:rFonts w:cs="Times New Roman"/>
          <w:sz w:val="20"/>
          <w:szCs w:val="20"/>
        </w:rPr>
        <w:t>-P, Total P, and chlorophyll a</w:t>
      </w:r>
    </w:p>
    <w:p w14:paraId="4CB4B9EA" w14:textId="77777777" w:rsidR="008248D1" w:rsidRPr="00564128" w:rsidRDefault="008248D1" w:rsidP="00A955F4">
      <w:pPr>
        <w:pStyle w:val="ListParagraph"/>
        <w:numPr>
          <w:ilvl w:val="0"/>
          <w:numId w:val="20"/>
        </w:numPr>
        <w:rPr>
          <w:rFonts w:cs="Times New Roman"/>
          <w:sz w:val="20"/>
          <w:szCs w:val="20"/>
        </w:rPr>
      </w:pPr>
      <w:r w:rsidRPr="00564128">
        <w:rPr>
          <w:rFonts w:cs="Times New Roman"/>
          <w:sz w:val="20"/>
          <w:szCs w:val="20"/>
        </w:rPr>
        <w:t>Surface volume weighted averages of dissolved oxygen, NO</w:t>
      </w:r>
      <w:r w:rsidRPr="00564128">
        <w:rPr>
          <w:rFonts w:cs="Times New Roman"/>
          <w:sz w:val="20"/>
          <w:szCs w:val="20"/>
          <w:vertAlign w:val="subscript"/>
        </w:rPr>
        <w:t>3</w:t>
      </w:r>
      <w:r w:rsidRPr="00564128">
        <w:rPr>
          <w:rFonts w:cs="Times New Roman"/>
          <w:sz w:val="20"/>
          <w:szCs w:val="20"/>
        </w:rPr>
        <w:t>-N, NH</w:t>
      </w:r>
      <w:r w:rsidRPr="00564128">
        <w:rPr>
          <w:rFonts w:cs="Times New Roman"/>
          <w:sz w:val="20"/>
          <w:szCs w:val="20"/>
          <w:vertAlign w:val="subscript"/>
        </w:rPr>
        <w:t>4</w:t>
      </w:r>
      <w:r w:rsidRPr="00564128">
        <w:rPr>
          <w:rFonts w:cs="Times New Roman"/>
          <w:sz w:val="20"/>
          <w:szCs w:val="20"/>
        </w:rPr>
        <w:t>-N, PO</w:t>
      </w:r>
      <w:r w:rsidRPr="00564128">
        <w:rPr>
          <w:rFonts w:cs="Times New Roman"/>
          <w:sz w:val="20"/>
          <w:szCs w:val="20"/>
          <w:vertAlign w:val="subscript"/>
        </w:rPr>
        <w:t>4</w:t>
      </w:r>
      <w:r w:rsidRPr="00564128">
        <w:rPr>
          <w:rFonts w:cs="Times New Roman"/>
          <w:sz w:val="20"/>
          <w:szCs w:val="20"/>
        </w:rPr>
        <w:t>-P, Total P, and chlorophyll a</w:t>
      </w:r>
    </w:p>
    <w:p w14:paraId="4C4D1774" w14:textId="3DA81AED" w:rsidR="00874C9B" w:rsidRPr="00564128" w:rsidRDefault="00027A64" w:rsidP="005A3E92">
      <w:pPr>
        <w:jc w:val="both"/>
        <w:rPr>
          <w:sz w:val="20"/>
          <w:szCs w:val="18"/>
        </w:rPr>
      </w:pPr>
      <w:r w:rsidRPr="00564128">
        <w:rPr>
          <w:sz w:val="20"/>
          <w:szCs w:val="18"/>
        </w:rPr>
        <w:t xml:space="preserve">The input file, </w:t>
      </w:r>
      <w:r w:rsidRPr="00564128">
        <w:rPr>
          <w:b/>
          <w:sz w:val="20"/>
          <w:szCs w:val="18"/>
          <w:u w:val="single"/>
        </w:rPr>
        <w:t>w2_habitat.npt</w:t>
      </w:r>
      <w:r w:rsidR="00607007">
        <w:rPr>
          <w:b/>
          <w:sz w:val="20"/>
          <w:szCs w:val="18"/>
          <w:u w:val="single"/>
        </w:rPr>
        <w:t xml:space="preserve"> (</w:t>
      </w:r>
      <w:r w:rsidR="00607007" w:rsidRPr="00607007">
        <w:rPr>
          <w:bCs/>
          <w:sz w:val="20"/>
          <w:szCs w:val="18"/>
          <w:u w:val="single"/>
        </w:rPr>
        <w:t xml:space="preserve">or </w:t>
      </w:r>
      <w:r w:rsidR="00607007">
        <w:rPr>
          <w:b/>
          <w:sz w:val="20"/>
          <w:szCs w:val="18"/>
          <w:u w:val="single"/>
        </w:rPr>
        <w:t>w2_con.csv)</w:t>
      </w:r>
      <w:r w:rsidRPr="00564128">
        <w:rPr>
          <w:sz w:val="20"/>
          <w:szCs w:val="18"/>
        </w:rPr>
        <w:t>, is read by the CE-QUAL-W2 model when ‘</w:t>
      </w:r>
      <w:r w:rsidRPr="00564128">
        <w:rPr>
          <w:b/>
          <w:sz w:val="20"/>
          <w:szCs w:val="18"/>
        </w:rPr>
        <w:t>HABTATC</w:t>
      </w:r>
      <w:r w:rsidRPr="00564128">
        <w:rPr>
          <w:sz w:val="20"/>
          <w:szCs w:val="18"/>
        </w:rPr>
        <w:t>’ is set to ‘</w:t>
      </w:r>
      <w:r w:rsidRPr="00564128">
        <w:rPr>
          <w:b/>
          <w:sz w:val="20"/>
          <w:szCs w:val="18"/>
        </w:rPr>
        <w:t>ON</w:t>
      </w:r>
      <w:r w:rsidRPr="00564128">
        <w:rPr>
          <w:sz w:val="20"/>
          <w:szCs w:val="18"/>
        </w:rPr>
        <w:t xml:space="preserve">’ in the control file, w2_con.npt. </w:t>
      </w:r>
      <w:r w:rsidR="00874C9B" w:rsidRPr="00564128">
        <w:rPr>
          <w:sz w:val="20"/>
          <w:szCs w:val="18"/>
        </w:rPr>
        <w:t>This file allows the model user to compute habitat volumes for various fish species and to evaluate volume-weighted averages of eutrophication parameters and examine first order sediment oxygen uptake as predicted by the model.</w:t>
      </w:r>
      <w:r w:rsidR="0038266B" w:rsidRPr="00564128">
        <w:rPr>
          <w:sz w:val="20"/>
          <w:szCs w:val="18"/>
        </w:rPr>
        <w:t xml:space="preserve"> </w:t>
      </w:r>
    </w:p>
    <w:p w14:paraId="4489A7FD" w14:textId="77777777" w:rsidR="00874C9B" w:rsidRPr="00564128" w:rsidRDefault="00874C9B" w:rsidP="005A3E92">
      <w:pPr>
        <w:jc w:val="both"/>
        <w:rPr>
          <w:sz w:val="20"/>
          <w:szCs w:val="18"/>
        </w:rPr>
      </w:pPr>
    </w:p>
    <w:p w14:paraId="6FFE6F7F" w14:textId="224D3E60" w:rsidR="00874C9B" w:rsidRPr="00564128" w:rsidRDefault="00874C9B" w:rsidP="005A3E92">
      <w:pPr>
        <w:jc w:val="both"/>
        <w:rPr>
          <w:sz w:val="20"/>
          <w:szCs w:val="18"/>
        </w:rPr>
      </w:pPr>
      <w:r w:rsidRPr="00564128">
        <w:rPr>
          <w:sz w:val="20"/>
          <w:szCs w:val="18"/>
        </w:rPr>
        <w:t xml:space="preserve">The file, </w:t>
      </w:r>
      <w:r w:rsidRPr="00564128">
        <w:rPr>
          <w:b/>
          <w:sz w:val="20"/>
          <w:szCs w:val="18"/>
          <w:u w:val="single"/>
        </w:rPr>
        <w:t>w2_habitat</w:t>
      </w:r>
      <w:r w:rsidR="00A667E1" w:rsidRPr="00564128">
        <w:rPr>
          <w:b/>
          <w:sz w:val="20"/>
          <w:szCs w:val="18"/>
          <w:u w:val="single"/>
        </w:rPr>
        <w:t>.npt</w:t>
      </w:r>
      <w:r w:rsidRPr="00564128">
        <w:rPr>
          <w:sz w:val="20"/>
          <w:szCs w:val="18"/>
        </w:rPr>
        <w:t>, is set up as a text file in free format</w:t>
      </w:r>
      <w:ins w:id="3073" w:author="Honnalore Steissberg" w:date="2021-07-30T17:03:00Z">
        <w:r w:rsidR="00E13BE1">
          <w:rPr>
            <w:sz w:val="20"/>
            <w:szCs w:val="18"/>
          </w:rPr>
          <w:t>,</w:t>
        </w:r>
      </w:ins>
      <w:r w:rsidRPr="00564128">
        <w:rPr>
          <w:sz w:val="20"/>
          <w:szCs w:val="18"/>
        </w:rPr>
        <w:t xml:space="preserve"> with commas delimiting fields </w:t>
      </w:r>
      <w:del w:id="3074" w:author="Honnalore Steissberg" w:date="2021-07-30T17:07:00Z">
        <w:r w:rsidRPr="00564128" w:rsidDel="00E13BE1">
          <w:rPr>
            <w:sz w:val="20"/>
            <w:szCs w:val="18"/>
          </w:rPr>
          <w:delText xml:space="preserve">with </w:delText>
        </w:r>
      </w:del>
      <w:ins w:id="3075" w:author="Honnalore Steissberg" w:date="2021-07-30T17:07:00Z">
        <w:r w:rsidR="00E13BE1">
          <w:rPr>
            <w:sz w:val="20"/>
            <w:szCs w:val="18"/>
          </w:rPr>
          <w:t xml:space="preserve">and </w:t>
        </w:r>
      </w:ins>
      <w:r w:rsidRPr="00564128">
        <w:rPr>
          <w:sz w:val="20"/>
          <w:szCs w:val="18"/>
        </w:rPr>
        <w:t>titles between lines explaining the following lines. Each fish specie</w:t>
      </w:r>
      <w:r w:rsidR="005047A6" w:rsidRPr="00564128">
        <w:rPr>
          <w:sz w:val="20"/>
          <w:szCs w:val="18"/>
        </w:rPr>
        <w:t>s is given a temperature target, both a low and a high target</w:t>
      </w:r>
      <w:r w:rsidR="005A3E92" w:rsidRPr="00564128">
        <w:rPr>
          <w:sz w:val="20"/>
          <w:szCs w:val="18"/>
        </w:rPr>
        <w:t>,</w:t>
      </w:r>
      <w:r w:rsidRPr="00564128">
        <w:rPr>
          <w:sz w:val="20"/>
          <w:szCs w:val="18"/>
        </w:rPr>
        <w:t xml:space="preserve"> and a dissolved oxygen target </w:t>
      </w:r>
      <w:del w:id="3076" w:author="Honnalore Steissberg" w:date="2021-07-30T17:10:00Z">
        <w:r w:rsidRPr="00564128" w:rsidDel="00E13BE1">
          <w:rPr>
            <w:sz w:val="20"/>
            <w:szCs w:val="18"/>
          </w:rPr>
          <w:delText xml:space="preserve">not </w:delText>
        </w:r>
      </w:del>
      <w:r w:rsidRPr="00564128">
        <w:rPr>
          <w:sz w:val="20"/>
          <w:szCs w:val="18"/>
        </w:rPr>
        <w:t xml:space="preserve">to </w:t>
      </w:r>
      <w:ins w:id="3077" w:author="Honnalore Steissberg" w:date="2021-07-30T17:10:00Z">
        <w:r w:rsidR="00E13BE1" w:rsidRPr="00564128">
          <w:rPr>
            <w:sz w:val="20"/>
            <w:szCs w:val="18"/>
          </w:rPr>
          <w:t xml:space="preserve">not </w:t>
        </w:r>
      </w:ins>
      <w:r w:rsidRPr="00564128">
        <w:rPr>
          <w:sz w:val="20"/>
          <w:szCs w:val="18"/>
        </w:rPr>
        <w:t>go below. In case the model user is not modeling dissolved oxygen, the oxygen limits are ignored.</w:t>
      </w:r>
      <w:r w:rsidR="008248D1" w:rsidRPr="00564128">
        <w:rPr>
          <w:sz w:val="20"/>
          <w:szCs w:val="18"/>
        </w:rPr>
        <w:t xml:space="preserve"> Note that the time of output of all these variables and volumes are at the frequency of the time series frequency output </w:t>
      </w:r>
      <w:del w:id="3078" w:author="Honnalore Steissberg" w:date="2021-07-30T17:04:00Z">
        <w:r w:rsidR="008248D1" w:rsidRPr="00564128" w:rsidDel="00E13BE1">
          <w:rPr>
            <w:sz w:val="20"/>
            <w:szCs w:val="18"/>
          </w:rPr>
          <w:delText xml:space="preserve"> </w:delText>
        </w:r>
      </w:del>
      <w:r w:rsidR="008248D1" w:rsidRPr="00564128">
        <w:rPr>
          <w:sz w:val="20"/>
          <w:szCs w:val="18"/>
        </w:rPr>
        <w:t>(TSR files).</w:t>
      </w:r>
    </w:p>
    <w:p w14:paraId="0F084C22" w14:textId="77777777" w:rsidR="00874C9B" w:rsidRPr="00564128" w:rsidRDefault="00874C9B" w:rsidP="00874C9B">
      <w:pPr>
        <w:rPr>
          <w:sz w:val="20"/>
          <w:szCs w:val="18"/>
        </w:rPr>
      </w:pPr>
    </w:p>
    <w:p w14:paraId="4C5D6488" w14:textId="77777777" w:rsidR="00874C9B" w:rsidRPr="00564128" w:rsidRDefault="00874C9B" w:rsidP="00027A64">
      <w:pPr>
        <w:rPr>
          <w:sz w:val="20"/>
          <w:szCs w:val="18"/>
        </w:rPr>
      </w:pPr>
      <w:r w:rsidRPr="00564128">
        <w:rPr>
          <w:sz w:val="20"/>
          <w:szCs w:val="18"/>
        </w:rPr>
        <w:t>An example file is shown below:</w:t>
      </w:r>
    </w:p>
    <w:p w14:paraId="35E68761"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FISH HABITAT AND WQ AVEREAGES INPUT FILE</w:t>
      </w:r>
    </w:p>
    <w:p w14:paraId="67E46323"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 xml:space="preserve">#FISH CRITERIA, OUTPUTFILENAME  </w:t>
      </w:r>
    </w:p>
    <w:p w14:paraId="3FBC19D2"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9,'habitat.</w:t>
      </w:r>
      <w:r w:rsidR="00564128">
        <w:rPr>
          <w:rFonts w:ascii="Courier New" w:hAnsi="Courier New" w:cs="Courier New"/>
          <w:sz w:val="16"/>
          <w:szCs w:val="16"/>
        </w:rPr>
        <w:t>csv</w:t>
      </w:r>
      <w:r w:rsidRPr="000527BA">
        <w:rPr>
          <w:rFonts w:ascii="Courier New" w:hAnsi="Courier New" w:cs="Courier New"/>
          <w:sz w:val="16"/>
          <w:szCs w:val="16"/>
        </w:rPr>
        <w:t>'</w:t>
      </w:r>
    </w:p>
    <w:p w14:paraId="2E375A8B"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NAMES OF FISH, TEMP</w:t>
      </w:r>
      <w:r w:rsidR="005047A6" w:rsidRPr="000527BA">
        <w:rPr>
          <w:rFonts w:ascii="Courier New" w:hAnsi="Courier New" w:cs="Courier New"/>
          <w:sz w:val="16"/>
          <w:szCs w:val="16"/>
        </w:rPr>
        <w:t>-low, TEMP-high</w:t>
      </w:r>
      <w:r w:rsidRPr="000527BA">
        <w:rPr>
          <w:rFonts w:ascii="Courier New" w:hAnsi="Courier New" w:cs="Courier New"/>
          <w:sz w:val="16"/>
          <w:szCs w:val="16"/>
        </w:rPr>
        <w:t>, DO limits [DO limits are ignored if no water quality constituents]</w:t>
      </w:r>
    </w:p>
    <w:p w14:paraId="1C994464"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RainbowTrout,</w:t>
      </w:r>
      <w:r w:rsidR="005047A6" w:rsidRPr="000527BA">
        <w:rPr>
          <w:rFonts w:ascii="Courier New" w:hAnsi="Courier New" w:cs="Courier New"/>
          <w:sz w:val="16"/>
          <w:szCs w:val="16"/>
        </w:rPr>
        <w:t>0.0,</w:t>
      </w:r>
      <w:r w:rsidRPr="000527BA">
        <w:rPr>
          <w:rFonts w:ascii="Courier New" w:hAnsi="Courier New" w:cs="Courier New"/>
          <w:sz w:val="16"/>
          <w:szCs w:val="16"/>
        </w:rPr>
        <w:t>18.0,5.0</w:t>
      </w:r>
    </w:p>
    <w:p w14:paraId="3EE16527"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StripedBass,</w:t>
      </w:r>
      <w:r w:rsidR="005047A6" w:rsidRPr="000527BA">
        <w:rPr>
          <w:rFonts w:ascii="Courier New" w:hAnsi="Courier New" w:cs="Courier New"/>
          <w:sz w:val="16"/>
          <w:szCs w:val="16"/>
        </w:rPr>
        <w:t>10.0,</w:t>
      </w:r>
      <w:r w:rsidRPr="000527BA">
        <w:rPr>
          <w:rFonts w:ascii="Courier New" w:hAnsi="Courier New" w:cs="Courier New"/>
          <w:sz w:val="16"/>
          <w:szCs w:val="16"/>
        </w:rPr>
        <w:t>24.0,5.0</w:t>
      </w:r>
    </w:p>
    <w:p w14:paraId="67F2652E"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Walleye,</w:t>
      </w:r>
      <w:r w:rsidR="005047A6" w:rsidRPr="000527BA">
        <w:rPr>
          <w:rFonts w:ascii="Courier New" w:hAnsi="Courier New" w:cs="Courier New"/>
          <w:sz w:val="16"/>
          <w:szCs w:val="16"/>
        </w:rPr>
        <w:t>12.0,</w:t>
      </w:r>
      <w:r w:rsidRPr="000527BA">
        <w:rPr>
          <w:rFonts w:ascii="Courier New" w:hAnsi="Courier New" w:cs="Courier New"/>
          <w:sz w:val="16"/>
          <w:szCs w:val="16"/>
        </w:rPr>
        <w:t>24.0,5.0</w:t>
      </w:r>
    </w:p>
    <w:p w14:paraId="592071A6"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WhiteBass,</w:t>
      </w:r>
      <w:r w:rsidR="005047A6" w:rsidRPr="000527BA">
        <w:rPr>
          <w:rFonts w:ascii="Courier New" w:hAnsi="Courier New" w:cs="Courier New"/>
          <w:sz w:val="16"/>
          <w:szCs w:val="16"/>
        </w:rPr>
        <w:t>0.0,</w:t>
      </w:r>
      <w:r w:rsidRPr="000527BA">
        <w:rPr>
          <w:rFonts w:ascii="Courier New" w:hAnsi="Courier New" w:cs="Courier New"/>
          <w:sz w:val="16"/>
          <w:szCs w:val="16"/>
        </w:rPr>
        <w:t>28.0,3.0</w:t>
      </w:r>
    </w:p>
    <w:p w14:paraId="4CB4C246"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SmallmouthBass,</w:t>
      </w:r>
      <w:r w:rsidR="005047A6" w:rsidRPr="000527BA">
        <w:rPr>
          <w:rFonts w:ascii="Courier New" w:hAnsi="Courier New" w:cs="Courier New"/>
          <w:sz w:val="16"/>
          <w:szCs w:val="16"/>
        </w:rPr>
        <w:t>0.0,</w:t>
      </w:r>
      <w:r w:rsidRPr="000527BA">
        <w:rPr>
          <w:rFonts w:ascii="Courier New" w:hAnsi="Courier New" w:cs="Courier New"/>
          <w:sz w:val="16"/>
          <w:szCs w:val="16"/>
        </w:rPr>
        <w:t>29.0,4.0</w:t>
      </w:r>
    </w:p>
    <w:p w14:paraId="4D8DD085"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SpottedBass,</w:t>
      </w:r>
      <w:r w:rsidR="005047A6" w:rsidRPr="000527BA">
        <w:rPr>
          <w:rFonts w:ascii="Courier New" w:hAnsi="Courier New" w:cs="Courier New"/>
          <w:sz w:val="16"/>
          <w:szCs w:val="16"/>
        </w:rPr>
        <w:t>0.0,</w:t>
      </w:r>
      <w:r w:rsidRPr="000527BA">
        <w:rPr>
          <w:rFonts w:ascii="Courier New" w:hAnsi="Courier New" w:cs="Courier New"/>
          <w:sz w:val="16"/>
          <w:szCs w:val="16"/>
        </w:rPr>
        <w:t>24.4,6.0</w:t>
      </w:r>
    </w:p>
    <w:p w14:paraId="54855708"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GizzardShad,</w:t>
      </w:r>
      <w:r w:rsidR="005047A6" w:rsidRPr="000527BA">
        <w:rPr>
          <w:rFonts w:ascii="Courier New" w:hAnsi="Courier New" w:cs="Courier New"/>
          <w:sz w:val="16"/>
          <w:szCs w:val="16"/>
        </w:rPr>
        <w:t>10.0,</w:t>
      </w:r>
      <w:r w:rsidRPr="000527BA">
        <w:rPr>
          <w:rFonts w:ascii="Courier New" w:hAnsi="Courier New" w:cs="Courier New"/>
          <w:sz w:val="16"/>
          <w:szCs w:val="16"/>
        </w:rPr>
        <w:t>26.7,6.0</w:t>
      </w:r>
    </w:p>
    <w:p w14:paraId="1A68AA25"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LargemouthBass,</w:t>
      </w:r>
      <w:r w:rsidR="005047A6" w:rsidRPr="000527BA">
        <w:rPr>
          <w:rFonts w:ascii="Courier New" w:hAnsi="Courier New" w:cs="Courier New"/>
          <w:sz w:val="16"/>
          <w:szCs w:val="16"/>
        </w:rPr>
        <w:t>10.0,</w:t>
      </w:r>
      <w:r w:rsidRPr="000527BA">
        <w:rPr>
          <w:rFonts w:ascii="Courier New" w:hAnsi="Courier New" w:cs="Courier New"/>
          <w:sz w:val="16"/>
          <w:szCs w:val="16"/>
        </w:rPr>
        <w:t>30.0,5.0</w:t>
      </w:r>
    </w:p>
    <w:p w14:paraId="3C5417EC"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ChannelCatfish,</w:t>
      </w:r>
      <w:r w:rsidR="005047A6" w:rsidRPr="000527BA">
        <w:rPr>
          <w:rFonts w:ascii="Courier New" w:hAnsi="Courier New" w:cs="Courier New"/>
          <w:sz w:val="16"/>
          <w:szCs w:val="16"/>
        </w:rPr>
        <w:t>18.0,3</w:t>
      </w:r>
      <w:r w:rsidRPr="000527BA">
        <w:rPr>
          <w:rFonts w:ascii="Courier New" w:hAnsi="Courier New" w:cs="Courier New"/>
          <w:sz w:val="16"/>
          <w:szCs w:val="16"/>
        </w:rPr>
        <w:t>1.0,5.0</w:t>
      </w:r>
    </w:p>
    <w:p w14:paraId="01268158" w14:textId="0DD18095"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 xml:space="preserve">VOLUME WEIGHTED AVERAGES AT THE FOLLOWING # OF SEGMENTS: NSEG [These lines are ignored if no WQ </w:t>
      </w:r>
      <w:proofErr w:type="spellStart"/>
      <w:r w:rsidRPr="000527BA">
        <w:rPr>
          <w:rFonts w:ascii="Courier New" w:hAnsi="Courier New" w:cs="Courier New"/>
          <w:sz w:val="16"/>
          <w:szCs w:val="16"/>
        </w:rPr>
        <w:t>constituents</w:t>
      </w:r>
      <w:del w:id="3079" w:author="Honnalore Steissberg" w:date="2021-08-09T10:02:00Z">
        <w:r w:rsidRPr="000527BA" w:rsidDel="00E9016D">
          <w:rPr>
            <w:rFonts w:ascii="Courier New" w:hAnsi="Courier New" w:cs="Courier New"/>
            <w:sz w:val="16"/>
            <w:szCs w:val="16"/>
          </w:rPr>
          <w:delText>]</w:delText>
        </w:r>
      </w:del>
      <w:r w:rsidRPr="000527BA">
        <w:rPr>
          <w:rFonts w:ascii="Courier New" w:hAnsi="Courier New" w:cs="Courier New"/>
          <w:sz w:val="16"/>
          <w:szCs w:val="16"/>
        </w:rPr>
        <w:t>,Out.opt'putFileName</w:t>
      </w:r>
      <w:proofErr w:type="spellEnd"/>
      <w:r w:rsidRPr="000527BA">
        <w:rPr>
          <w:rFonts w:ascii="Courier New" w:hAnsi="Courier New" w:cs="Courier New"/>
          <w:sz w:val="16"/>
          <w:szCs w:val="16"/>
        </w:rPr>
        <w:t xml:space="preserve"> for </w:t>
      </w:r>
      <w:proofErr w:type="spellStart"/>
      <w:r w:rsidRPr="000527BA">
        <w:rPr>
          <w:rFonts w:ascii="Courier New" w:hAnsi="Courier New" w:cs="Courier New"/>
          <w:sz w:val="16"/>
          <w:szCs w:val="16"/>
        </w:rPr>
        <w:t>VOl</w:t>
      </w:r>
      <w:proofErr w:type="spellEnd"/>
      <w:r w:rsidRPr="000527BA">
        <w:rPr>
          <w:rFonts w:ascii="Courier New" w:hAnsi="Courier New" w:cs="Courier New"/>
          <w:sz w:val="16"/>
          <w:szCs w:val="16"/>
        </w:rPr>
        <w:t xml:space="preserve"> Weighted </w:t>
      </w:r>
      <w:proofErr w:type="spellStart"/>
      <w:r w:rsidRPr="000527BA">
        <w:rPr>
          <w:rFonts w:ascii="Courier New" w:hAnsi="Courier New" w:cs="Courier New"/>
          <w:sz w:val="16"/>
          <w:szCs w:val="16"/>
        </w:rPr>
        <w:t>Avgs</w:t>
      </w:r>
      <w:proofErr w:type="spellEnd"/>
    </w:p>
    <w:p w14:paraId="3D3CC0D2"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3,'volwgtavg.opt'</w:t>
      </w:r>
    </w:p>
    <w:p w14:paraId="5EBE0670"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SEGMENT NUMBERS FOR VOL WEIGHTED AVERAGES</w:t>
      </w:r>
    </w:p>
    <w:p w14:paraId="3B09ED4D"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10,15,24</w:t>
      </w:r>
    </w:p>
    <w:p w14:paraId="06E16B0F"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 xml:space="preserve">SURFACE WEIGHTED AVERAGES OVER THE FOLLOWING # OF SURFACE </w:t>
      </w:r>
      <w:proofErr w:type="spellStart"/>
      <w:proofErr w:type="gramStart"/>
      <w:r w:rsidRPr="000527BA">
        <w:rPr>
          <w:rFonts w:ascii="Courier New" w:hAnsi="Courier New" w:cs="Courier New"/>
          <w:sz w:val="16"/>
          <w:szCs w:val="16"/>
        </w:rPr>
        <w:t>LAYERS,OutputFileName</w:t>
      </w:r>
      <w:proofErr w:type="spellEnd"/>
      <w:proofErr w:type="gramEnd"/>
      <w:r w:rsidRPr="000527BA">
        <w:rPr>
          <w:rFonts w:ascii="Courier New" w:hAnsi="Courier New" w:cs="Courier New"/>
          <w:sz w:val="16"/>
          <w:szCs w:val="16"/>
        </w:rPr>
        <w:t xml:space="preserve"> for surface averages</w:t>
      </w:r>
    </w:p>
    <w:p w14:paraId="10D4C7E3"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4,'surfvolwtavg.opt'</w:t>
      </w:r>
    </w:p>
    <w:p w14:paraId="4E051419" w14:textId="1F2623F8" w:rsidR="00874C9B" w:rsidRPr="000527BA" w:rsidRDefault="000A4ACE" w:rsidP="00874C9B">
      <w:pPr>
        <w:rPr>
          <w:rFonts w:ascii="Courier New" w:hAnsi="Courier New" w:cs="Courier New"/>
          <w:sz w:val="16"/>
          <w:szCs w:val="16"/>
        </w:rPr>
      </w:pPr>
      <w:proofErr w:type="spellStart"/>
      <w:r w:rsidRPr="000527BA">
        <w:rPr>
          <w:rFonts w:ascii="Courier New" w:hAnsi="Courier New" w:cs="Courier New"/>
          <w:sz w:val="16"/>
          <w:szCs w:val="16"/>
        </w:rPr>
        <w:t>OutputFileName</w:t>
      </w:r>
      <w:proofErr w:type="spellEnd"/>
      <w:r w:rsidRPr="000527BA">
        <w:rPr>
          <w:rFonts w:ascii="Courier New" w:hAnsi="Courier New" w:cs="Courier New"/>
          <w:sz w:val="16"/>
          <w:szCs w:val="16"/>
        </w:rPr>
        <w:t xml:space="preserve"> for 1</w:t>
      </w:r>
      <w:r w:rsidRPr="000527BA">
        <w:rPr>
          <w:rFonts w:ascii="Courier New" w:hAnsi="Courier New" w:cs="Courier New"/>
          <w:sz w:val="16"/>
          <w:szCs w:val="16"/>
          <w:vertAlign w:val="superscript"/>
        </w:rPr>
        <w:t>st</w:t>
      </w:r>
      <w:r w:rsidRPr="000527BA">
        <w:rPr>
          <w:rFonts w:ascii="Courier New" w:hAnsi="Courier New" w:cs="Courier New"/>
          <w:sz w:val="16"/>
          <w:szCs w:val="16"/>
        </w:rPr>
        <w:t xml:space="preserve"> order </w:t>
      </w:r>
      <w:r w:rsidR="00874C9B" w:rsidRPr="000527BA">
        <w:rPr>
          <w:rFonts w:ascii="Courier New" w:hAnsi="Courier New" w:cs="Courier New"/>
          <w:sz w:val="16"/>
          <w:szCs w:val="16"/>
        </w:rPr>
        <w:t>SED at all time</w:t>
      </w:r>
      <w:ins w:id="3080" w:author="Honnalore Steissberg" w:date="2021-07-30T17:11:00Z">
        <w:r w:rsidR="00FD1164">
          <w:rPr>
            <w:rFonts w:ascii="Courier New" w:hAnsi="Courier New" w:cs="Courier New"/>
            <w:sz w:val="16"/>
            <w:szCs w:val="16"/>
          </w:rPr>
          <w:t>s</w:t>
        </w:r>
      </w:ins>
      <w:r w:rsidR="00874C9B" w:rsidRPr="000527BA">
        <w:rPr>
          <w:rFonts w:ascii="Courier New" w:hAnsi="Courier New" w:cs="Courier New"/>
          <w:sz w:val="16"/>
          <w:szCs w:val="16"/>
        </w:rPr>
        <w:t xml:space="preserve"> and all segments</w:t>
      </w:r>
    </w:p>
    <w:p w14:paraId="33E0EB9C"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w:t>
      </w:r>
      <w:proofErr w:type="spellStart"/>
      <w:r w:rsidRPr="000527BA">
        <w:rPr>
          <w:rFonts w:ascii="Courier New" w:hAnsi="Courier New" w:cs="Courier New"/>
          <w:sz w:val="16"/>
          <w:szCs w:val="16"/>
        </w:rPr>
        <w:t>sodsed.opt</w:t>
      </w:r>
      <w:proofErr w:type="spellEnd"/>
      <w:r w:rsidRPr="000527BA">
        <w:rPr>
          <w:rFonts w:ascii="Courier New" w:hAnsi="Courier New" w:cs="Courier New"/>
          <w:sz w:val="16"/>
          <w:szCs w:val="16"/>
        </w:rPr>
        <w:t>'</w:t>
      </w:r>
    </w:p>
    <w:p w14:paraId="56BB820F" w14:textId="77777777" w:rsidR="00874C9B" w:rsidRPr="00B7030B" w:rsidRDefault="00874C9B" w:rsidP="00027A64"/>
    <w:p w14:paraId="727950BD" w14:textId="77777777" w:rsidR="00874C9B" w:rsidRPr="00B7030B" w:rsidRDefault="00E045D6" w:rsidP="00A667E1">
      <w:pPr>
        <w:pStyle w:val="Heading4"/>
        <w:spacing w:before="0" w:after="120"/>
        <w:rPr>
          <w:rFonts w:asciiTheme="minorHAnsi" w:hAnsiTheme="minorHAnsi"/>
        </w:rPr>
      </w:pPr>
      <w:bookmarkStart w:id="3081" w:name="_Toc41047839"/>
      <w:r w:rsidRPr="00B7030B">
        <w:rPr>
          <w:rFonts w:asciiTheme="minorHAnsi" w:hAnsiTheme="minorHAnsi"/>
        </w:rPr>
        <w:t xml:space="preserve">Fish habitat </w:t>
      </w:r>
      <w:r w:rsidR="0012605E" w:rsidRPr="00B7030B">
        <w:rPr>
          <w:rFonts w:asciiTheme="minorHAnsi" w:hAnsiTheme="minorHAnsi"/>
        </w:rPr>
        <w:t>volumes</w:t>
      </w:r>
      <w:r w:rsidR="002863FD">
        <w:rPr>
          <w:rFonts w:asciiTheme="minorHAnsi" w:hAnsiTheme="minorHAnsi"/>
        </w:rPr>
        <w:t xml:space="preserve"> input file</w:t>
      </w:r>
      <w:bookmarkEnd w:id="3081"/>
    </w:p>
    <w:p w14:paraId="331B53F4" w14:textId="1A5D36CB" w:rsidR="00874C9B" w:rsidRPr="00B7030B" w:rsidRDefault="00874C9B" w:rsidP="00874C9B">
      <w:r w:rsidRPr="00B7030B">
        <w:t>The first line is a title</w:t>
      </w:r>
      <w:ins w:id="3082" w:author="Honnalore Steissberg" w:date="2021-08-09T16:19:00Z">
        <w:r w:rsidR="009A718A">
          <w:t>,</w:t>
        </w:r>
      </w:ins>
      <w:r w:rsidRPr="00B7030B">
        <w:t xml:space="preserve"> which is ignored by the model.</w:t>
      </w:r>
    </w:p>
    <w:p w14:paraId="3A7083B2" w14:textId="77777777" w:rsidR="00027A64" w:rsidRPr="000527BA" w:rsidRDefault="00027A64" w:rsidP="00027A64">
      <w:pPr>
        <w:rPr>
          <w:rFonts w:ascii="Courier New" w:hAnsi="Courier New" w:cs="Courier New"/>
          <w:sz w:val="16"/>
          <w:szCs w:val="16"/>
        </w:rPr>
      </w:pPr>
      <w:r w:rsidRPr="000527BA">
        <w:rPr>
          <w:rFonts w:ascii="Courier New" w:hAnsi="Courier New" w:cs="Courier New"/>
          <w:sz w:val="16"/>
          <w:szCs w:val="16"/>
        </w:rPr>
        <w:t xml:space="preserve">#FISH CRITERIA, OUTPUTFILENAME  </w:t>
      </w:r>
    </w:p>
    <w:p w14:paraId="09790528" w14:textId="77777777" w:rsidR="00027A64" w:rsidRPr="000527BA" w:rsidRDefault="00027A64" w:rsidP="00027A64">
      <w:pPr>
        <w:rPr>
          <w:rFonts w:ascii="Courier New" w:hAnsi="Courier New" w:cs="Courier New"/>
          <w:sz w:val="16"/>
          <w:szCs w:val="16"/>
        </w:rPr>
      </w:pPr>
      <w:r w:rsidRPr="000527BA">
        <w:rPr>
          <w:rFonts w:ascii="Courier New" w:hAnsi="Courier New" w:cs="Courier New"/>
          <w:sz w:val="16"/>
          <w:szCs w:val="16"/>
        </w:rPr>
        <w:t>9,'habitat.</w:t>
      </w:r>
      <w:r w:rsidR="00564128">
        <w:rPr>
          <w:rFonts w:ascii="Courier New" w:hAnsi="Courier New" w:cs="Courier New"/>
          <w:sz w:val="16"/>
          <w:szCs w:val="16"/>
        </w:rPr>
        <w:t>csv</w:t>
      </w:r>
      <w:r w:rsidRPr="000527BA">
        <w:rPr>
          <w:rFonts w:ascii="Courier New" w:hAnsi="Courier New" w:cs="Courier New"/>
          <w:sz w:val="16"/>
          <w:szCs w:val="16"/>
        </w:rPr>
        <w:t>'</w:t>
      </w:r>
    </w:p>
    <w:p w14:paraId="02C77992" w14:textId="77777777" w:rsidR="00027A64" w:rsidRPr="000527BA" w:rsidRDefault="00874C9B" w:rsidP="00027A64">
      <w:pPr>
        <w:rPr>
          <w:rFonts w:ascii="Courier New" w:hAnsi="Courier New" w:cs="Courier New"/>
          <w:sz w:val="16"/>
          <w:szCs w:val="16"/>
        </w:rPr>
      </w:pPr>
      <w:r w:rsidRPr="000527BA">
        <w:rPr>
          <w:rFonts w:ascii="Courier New" w:hAnsi="Courier New" w:cs="Courier New"/>
          <w:sz w:val="16"/>
          <w:szCs w:val="16"/>
        </w:rPr>
        <w:t xml:space="preserve">The first line is a title which is ignored by the model. </w:t>
      </w:r>
      <w:r w:rsidR="00027A64" w:rsidRPr="000527BA">
        <w:rPr>
          <w:rFonts w:ascii="Courier New" w:hAnsi="Courier New" w:cs="Courier New"/>
          <w:sz w:val="16"/>
          <w:szCs w:val="16"/>
        </w:rPr>
        <w:t>This variable tells the code to expect 9 fish temperature and dissolved oxygen criteria and specifies the output filename</w:t>
      </w:r>
      <w:r w:rsidR="00334B06" w:rsidRPr="000527BA">
        <w:rPr>
          <w:rFonts w:ascii="Courier New" w:hAnsi="Courier New" w:cs="Courier New"/>
          <w:sz w:val="16"/>
          <w:szCs w:val="16"/>
        </w:rPr>
        <w:t xml:space="preserve"> </w:t>
      </w:r>
      <w:r w:rsidR="00334B06" w:rsidRPr="000527BA">
        <w:rPr>
          <w:rFonts w:ascii="Courier New" w:hAnsi="Courier New" w:cs="Courier New"/>
          <w:sz w:val="16"/>
          <w:szCs w:val="16"/>
        </w:rPr>
        <w:lastRenderedPageBreak/>
        <w:t>which must be in quotations</w:t>
      </w:r>
      <w:r w:rsidR="00027A64" w:rsidRPr="000527BA">
        <w:rPr>
          <w:rFonts w:ascii="Courier New" w:hAnsi="Courier New" w:cs="Courier New"/>
          <w:sz w:val="16"/>
          <w:szCs w:val="16"/>
        </w:rPr>
        <w:t>.</w:t>
      </w:r>
      <w:r w:rsidR="0038266B" w:rsidRPr="000527BA">
        <w:rPr>
          <w:rFonts w:ascii="Courier New" w:hAnsi="Courier New" w:cs="Courier New"/>
          <w:sz w:val="16"/>
          <w:szCs w:val="16"/>
        </w:rPr>
        <w:t xml:space="preserve"> This output filename is only for the output of habitat volumes for the entire model grid. Other files are written out showing habitat volumes for each model branch and waterbody. Also, </w:t>
      </w:r>
      <w:r w:rsidR="00B3178A" w:rsidRPr="000527BA">
        <w:rPr>
          <w:rFonts w:ascii="Courier New" w:hAnsi="Courier New" w:cs="Courier New"/>
          <w:sz w:val="16"/>
          <w:szCs w:val="16"/>
        </w:rPr>
        <w:t>if TECPLOT is ON for CPL output, the habitat criteria can be animated – see CPL output file.</w:t>
      </w:r>
    </w:p>
    <w:p w14:paraId="398F85B2" w14:textId="77777777" w:rsidR="005047A6" w:rsidRPr="000527BA" w:rsidRDefault="005047A6" w:rsidP="00027A64">
      <w:pPr>
        <w:rPr>
          <w:rFonts w:ascii="Courier New" w:hAnsi="Courier New" w:cs="Courier New"/>
          <w:sz w:val="16"/>
          <w:szCs w:val="16"/>
        </w:rPr>
      </w:pPr>
    </w:p>
    <w:p w14:paraId="5208C539"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NAMES OF FISH, TEMP-low, TEMP-high, DO limits [DO limits are ignored if no water quality constituents]</w:t>
      </w:r>
    </w:p>
    <w:p w14:paraId="3582F818"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RainbowTrout,0.0,18.0,5.0</w:t>
      </w:r>
    </w:p>
    <w:p w14:paraId="7C748921"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StripedBass,10.0,24.0,5.0</w:t>
      </w:r>
    </w:p>
    <w:p w14:paraId="1DBDC415"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Walleye,12.0,24.0,5.0</w:t>
      </w:r>
    </w:p>
    <w:p w14:paraId="14180E4E"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WhiteBass,0.0,28.0,3.0</w:t>
      </w:r>
    </w:p>
    <w:p w14:paraId="79E99468"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SmallmouthBass,0.0,29.0,4.0</w:t>
      </w:r>
    </w:p>
    <w:p w14:paraId="10EF6454"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SpottedBass,0.0,24.4,6.0</w:t>
      </w:r>
    </w:p>
    <w:p w14:paraId="4AE89872"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GizzardShad,10.0,26.7,6.0</w:t>
      </w:r>
    </w:p>
    <w:p w14:paraId="582D3484"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LargemouthBass,10.0,30.0,5.0</w:t>
      </w:r>
    </w:p>
    <w:p w14:paraId="59448365"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ChannelCatfish,18.0,31.0,5.0</w:t>
      </w:r>
    </w:p>
    <w:p w14:paraId="3471928F" w14:textId="77777777" w:rsidR="00027A64" w:rsidRPr="00B7030B" w:rsidRDefault="00027A64" w:rsidP="00027A64"/>
    <w:p w14:paraId="04103BC3" w14:textId="153E9E63" w:rsidR="00090730" w:rsidRPr="00564128" w:rsidRDefault="00874C9B" w:rsidP="00EE7164">
      <w:pPr>
        <w:pStyle w:val="Caption"/>
      </w:pPr>
      <w:r w:rsidRPr="00564128">
        <w:t xml:space="preserve">The first line (which is wrapped above) is ignored by the model. </w:t>
      </w:r>
      <w:r w:rsidR="00027A64" w:rsidRPr="00564128">
        <w:t xml:space="preserve">For each of the 9 species, a temperature in </w:t>
      </w:r>
      <w:proofErr w:type="spellStart"/>
      <w:r w:rsidR="00027A64" w:rsidRPr="00564128">
        <w:rPr>
          <w:vertAlign w:val="superscript"/>
        </w:rPr>
        <w:t>o</w:t>
      </w:r>
      <w:r w:rsidR="00027A64" w:rsidRPr="00564128">
        <w:t>C</w:t>
      </w:r>
      <w:proofErr w:type="spellEnd"/>
      <w:r w:rsidR="00027A64" w:rsidRPr="00564128">
        <w:t xml:space="preserve"> </w:t>
      </w:r>
      <w:r w:rsidR="005047A6" w:rsidRPr="00564128">
        <w:t xml:space="preserve">as a low and a high limit </w:t>
      </w:r>
      <w:r w:rsidR="00027A64" w:rsidRPr="00564128">
        <w:t xml:space="preserve">and a dissolved oxygen in mg/l target are used. </w:t>
      </w:r>
      <w:r w:rsidR="00B862EB" w:rsidRPr="00564128">
        <w:t>These criteria can be selected for fish species in the reservoir or river system f</w:t>
      </w:r>
      <w:r w:rsidR="00027A64" w:rsidRPr="00564128">
        <w:t xml:space="preserve">ollowing the work of Welch </w:t>
      </w:r>
      <w:r w:rsidR="004D4807">
        <w:t xml:space="preserve">et al. </w:t>
      </w:r>
      <w:r w:rsidR="00027A64" w:rsidRPr="00564128">
        <w:t>(20</w:t>
      </w:r>
      <w:r w:rsidR="004D4807">
        <w:t>11</w:t>
      </w:r>
      <w:r w:rsidR="00027A64" w:rsidRPr="00564128">
        <w:t xml:space="preserve">) in </w:t>
      </w:r>
      <w:r w:rsidR="00844423" w:rsidRPr="00564128">
        <w:fldChar w:fldCharType="begin"/>
      </w:r>
      <w:r w:rsidR="00844423" w:rsidRPr="00564128">
        <w:instrText xml:space="preserve"> REF _Ref12628449 \h  \* MERGEFORMAT </w:instrText>
      </w:r>
      <w:r w:rsidR="00844423" w:rsidRPr="00564128">
        <w:fldChar w:fldCharType="separate"/>
      </w:r>
      <w:r w:rsidR="00795A65" w:rsidRPr="00795A65">
        <w:t xml:space="preserve">Table </w:t>
      </w:r>
      <w:r w:rsidR="00795A65" w:rsidRPr="00795A65">
        <w:rPr>
          <w:noProof/>
        </w:rPr>
        <w:t>53</w:t>
      </w:r>
      <w:r w:rsidR="00844423" w:rsidRPr="00564128">
        <w:fldChar w:fldCharType="end"/>
      </w:r>
      <w:ins w:id="3083" w:author="Honnalore Steissberg" w:date="2021-07-30T17:13:00Z">
        <w:r w:rsidR="00FD1164">
          <w:t>,</w:t>
        </w:r>
      </w:ins>
      <w:r w:rsidR="00027A64" w:rsidRPr="00564128">
        <w:t xml:space="preserve"> </w:t>
      </w:r>
      <w:r w:rsidR="00B862EB" w:rsidRPr="00564128">
        <w:t xml:space="preserve">or </w:t>
      </w:r>
      <w:proofErr w:type="spellStart"/>
      <w:r w:rsidR="00B862EB" w:rsidRPr="00564128">
        <w:t>Hondzo</w:t>
      </w:r>
      <w:proofErr w:type="spellEnd"/>
      <w:r w:rsidR="00B862EB" w:rsidRPr="00564128">
        <w:t xml:space="preserve"> and Stefan (1996) in</w:t>
      </w:r>
      <w:r w:rsidR="00090730" w:rsidRPr="00564128">
        <w:t xml:space="preserve"> </w:t>
      </w:r>
      <w:r w:rsidR="00090730" w:rsidRPr="00564128">
        <w:fldChar w:fldCharType="begin"/>
      </w:r>
      <w:r w:rsidR="00090730" w:rsidRPr="00564128">
        <w:instrText xml:space="preserve"> REF _Ref332102868 \h  \* MERGEFORMAT </w:instrText>
      </w:r>
      <w:r w:rsidR="00090730" w:rsidRPr="00564128">
        <w:fldChar w:fldCharType="separate"/>
      </w:r>
      <w:r w:rsidR="00795A65" w:rsidRPr="00795A65">
        <w:t xml:space="preserve">Table </w:t>
      </w:r>
      <w:r w:rsidR="00795A65" w:rsidRPr="00795A65">
        <w:rPr>
          <w:noProof/>
        </w:rPr>
        <w:t>54</w:t>
      </w:r>
      <w:r w:rsidR="00090730" w:rsidRPr="00564128">
        <w:fldChar w:fldCharType="end"/>
      </w:r>
      <w:r w:rsidR="00090730" w:rsidRPr="00564128">
        <w:t>. Note that the habitat volume uses the following criteria for acceptable habitat:</w:t>
      </w:r>
    </w:p>
    <w:p w14:paraId="7DD16A13" w14:textId="77777777" w:rsidR="00090730" w:rsidRPr="00564128" w:rsidRDefault="00090730" w:rsidP="00090730">
      <w:pPr>
        <w:rPr>
          <w:sz w:val="20"/>
          <w:szCs w:val="18"/>
        </w:rPr>
      </w:pPr>
      <w:r w:rsidRPr="00564128">
        <w:rPr>
          <w:sz w:val="20"/>
          <w:szCs w:val="18"/>
        </w:rPr>
        <w:t>Model temperature &gt; TEMP-low and &lt;= TEMP-high and dissolved oxygen &gt;= DO limit.</w:t>
      </w:r>
    </w:p>
    <w:p w14:paraId="65DF4A9E" w14:textId="77777777" w:rsidR="00027A64" w:rsidRPr="00564128" w:rsidRDefault="00027A64" w:rsidP="00027A64">
      <w:pPr>
        <w:rPr>
          <w:sz w:val="20"/>
          <w:szCs w:val="18"/>
        </w:rPr>
      </w:pPr>
    </w:p>
    <w:p w14:paraId="423E8902" w14:textId="77777777" w:rsidR="00844423" w:rsidRPr="00564128" w:rsidRDefault="000527BA" w:rsidP="00844423">
      <w:pPr>
        <w:rPr>
          <w:sz w:val="20"/>
          <w:szCs w:val="18"/>
        </w:rPr>
      </w:pPr>
      <w:r w:rsidRPr="00564128">
        <w:rPr>
          <w:sz w:val="20"/>
          <w:szCs w:val="18"/>
        </w:rPr>
        <w:t xml:space="preserve">Then based on these limits an output file for the entire waterbody is written out. The file is well-suited for importing into Excel or other graphics programs. </w:t>
      </w:r>
      <w:bookmarkStart w:id="3084" w:name="_Ref263254485"/>
      <w:bookmarkStart w:id="3085" w:name="_Toc263257546"/>
    </w:p>
    <w:p w14:paraId="741AE3FF" w14:textId="77777777" w:rsidR="00844423" w:rsidRPr="00564128" w:rsidRDefault="00844423" w:rsidP="00844423">
      <w:pPr>
        <w:rPr>
          <w:sz w:val="20"/>
          <w:szCs w:val="18"/>
        </w:rPr>
      </w:pPr>
    </w:p>
    <w:p w14:paraId="46A99869" w14:textId="0F6EDAFB" w:rsidR="00027A64" w:rsidRPr="00564128" w:rsidRDefault="00027A64" w:rsidP="00EE7164">
      <w:pPr>
        <w:pStyle w:val="Caption"/>
      </w:pPr>
      <w:bookmarkStart w:id="3086" w:name="_Ref12628449"/>
      <w:bookmarkStart w:id="3087" w:name="_Toc13665530"/>
      <w:bookmarkStart w:id="3088" w:name="_Toc37942999"/>
      <w:r w:rsidRPr="00564128">
        <w:t xml:space="preserve">Table </w:t>
      </w:r>
      <w:r w:rsidR="00F812F1">
        <w:fldChar w:fldCharType="begin"/>
      </w:r>
      <w:r w:rsidR="00F812F1">
        <w:instrText xml:space="preserve"> SEQ Table \* ARABIC </w:instrText>
      </w:r>
      <w:r w:rsidR="00F812F1">
        <w:fldChar w:fldCharType="separate"/>
      </w:r>
      <w:r w:rsidR="00795A65">
        <w:rPr>
          <w:noProof/>
        </w:rPr>
        <w:t>53</w:t>
      </w:r>
      <w:r w:rsidR="00F812F1">
        <w:rPr>
          <w:noProof/>
        </w:rPr>
        <w:fldChar w:fldCharType="end"/>
      </w:r>
      <w:bookmarkEnd w:id="3084"/>
      <w:bookmarkEnd w:id="3086"/>
      <w:r w:rsidRPr="00564128">
        <w:t xml:space="preserve">. Fish temperature and dissolved oxygen criteria from </w:t>
      </w:r>
      <w:r w:rsidR="004D4807">
        <w:t>Welch et al.</w:t>
      </w:r>
      <w:r w:rsidRPr="00564128">
        <w:t xml:space="preserve"> (20</w:t>
      </w:r>
      <w:r w:rsidR="004D4807">
        <w:t>11</w:t>
      </w:r>
      <w:r w:rsidRPr="00564128">
        <w:t>).</w:t>
      </w:r>
      <w:bookmarkEnd w:id="3085"/>
      <w:bookmarkEnd w:id="3087"/>
      <w:bookmarkEnd w:id="3088"/>
    </w:p>
    <w:p w14:paraId="7348C7D6" w14:textId="77777777" w:rsidR="00027A64" w:rsidRPr="00B7030B" w:rsidRDefault="00027A64" w:rsidP="00027A64">
      <w:r w:rsidRPr="00B7030B">
        <w:rPr>
          <w:noProof/>
        </w:rPr>
        <w:drawing>
          <wp:inline distT="0" distB="0" distL="0" distR="0" wp14:anchorId="3616953F" wp14:editId="1B6856C0">
            <wp:extent cx="5340742" cy="2603500"/>
            <wp:effectExtent l="0" t="0" r="0" b="6350"/>
            <wp:docPr id="7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5346723" cy="2606416"/>
                    </a:xfrm>
                    <a:prstGeom prst="rect">
                      <a:avLst/>
                    </a:prstGeom>
                    <a:noFill/>
                    <a:ln w="9525">
                      <a:noFill/>
                      <a:miter lim="800000"/>
                      <a:headEnd/>
                      <a:tailEnd/>
                    </a:ln>
                  </pic:spPr>
                </pic:pic>
              </a:graphicData>
            </a:graphic>
          </wp:inline>
        </w:drawing>
      </w:r>
    </w:p>
    <w:p w14:paraId="4A2758D3" w14:textId="77777777" w:rsidR="00B3178A" w:rsidRPr="00B7030B" w:rsidRDefault="00B3178A" w:rsidP="00EE7164">
      <w:pPr>
        <w:pStyle w:val="Caption"/>
      </w:pPr>
      <w:bookmarkStart w:id="3089" w:name="_Ref305591863"/>
    </w:p>
    <w:p w14:paraId="628768B2" w14:textId="4089832E" w:rsidR="00B862EB" w:rsidRPr="00564128" w:rsidRDefault="00B862EB">
      <w:pPr>
        <w:pStyle w:val="Caption"/>
      </w:pPr>
      <w:bookmarkStart w:id="3090" w:name="_Ref332102868"/>
      <w:bookmarkStart w:id="3091" w:name="_Toc13665531"/>
      <w:bookmarkStart w:id="3092" w:name="_Toc37943000"/>
      <w:r w:rsidRPr="00564128">
        <w:t xml:space="preserve">Table </w:t>
      </w:r>
      <w:r w:rsidR="00F812F1">
        <w:fldChar w:fldCharType="begin"/>
      </w:r>
      <w:r w:rsidR="00F812F1">
        <w:instrText xml:space="preserve"> SEQ Table \* ARABIC </w:instrText>
      </w:r>
      <w:r w:rsidR="00F812F1">
        <w:fldChar w:fldCharType="separate"/>
      </w:r>
      <w:r w:rsidR="00795A65">
        <w:rPr>
          <w:noProof/>
        </w:rPr>
        <w:t>54</w:t>
      </w:r>
      <w:r w:rsidR="00F812F1">
        <w:rPr>
          <w:noProof/>
        </w:rPr>
        <w:fldChar w:fldCharType="end"/>
      </w:r>
      <w:bookmarkEnd w:id="3089"/>
      <w:bookmarkEnd w:id="3090"/>
      <w:r w:rsidRPr="00564128">
        <w:t xml:space="preserve">. </w:t>
      </w:r>
      <w:r w:rsidR="00EB6016" w:rsidRPr="00564128">
        <w:t>General f</w:t>
      </w:r>
      <w:r w:rsidRPr="00564128">
        <w:t xml:space="preserve">ish temperature criteria from </w:t>
      </w:r>
      <w:proofErr w:type="spellStart"/>
      <w:r w:rsidRPr="00564128">
        <w:t>Hondzo</w:t>
      </w:r>
      <w:proofErr w:type="spellEnd"/>
      <w:r w:rsidRPr="00564128">
        <w:t xml:space="preserve"> and Stefan (1996).</w:t>
      </w:r>
      <w:bookmarkEnd w:id="3091"/>
      <w:bookmarkEnd w:id="3092"/>
    </w:p>
    <w:tbl>
      <w:tblPr>
        <w:tblW w:w="0" w:type="auto"/>
        <w:tblLook w:val="04A0" w:firstRow="1" w:lastRow="0" w:firstColumn="1" w:lastColumn="0" w:noHBand="0" w:noVBand="1"/>
      </w:tblPr>
      <w:tblGrid>
        <w:gridCol w:w="4432"/>
        <w:gridCol w:w="1499"/>
        <w:gridCol w:w="1500"/>
        <w:gridCol w:w="1209"/>
      </w:tblGrid>
      <w:tr w:rsidR="00B862EB" w:rsidRPr="001E56A3" w14:paraId="03BADD47" w14:textId="77777777" w:rsidTr="00B862EB">
        <w:tc>
          <w:tcPr>
            <w:tcW w:w="0" w:type="auto"/>
          </w:tcPr>
          <w:p w14:paraId="7FC870E4" w14:textId="77777777" w:rsidR="00B862EB" w:rsidRPr="001E56A3" w:rsidRDefault="00B862EB" w:rsidP="00B862EB">
            <w:pPr>
              <w:rPr>
                <w:sz w:val="20"/>
                <w:szCs w:val="18"/>
              </w:rPr>
            </w:pPr>
            <w:r w:rsidRPr="001E56A3">
              <w:rPr>
                <w:sz w:val="20"/>
                <w:szCs w:val="18"/>
              </w:rPr>
              <w:t>Fish type</w:t>
            </w:r>
          </w:p>
        </w:tc>
        <w:tc>
          <w:tcPr>
            <w:tcW w:w="0" w:type="auto"/>
          </w:tcPr>
          <w:p w14:paraId="479FE12D" w14:textId="77777777" w:rsidR="00B862EB" w:rsidRPr="001E56A3" w:rsidRDefault="00B862EB" w:rsidP="00B862EB">
            <w:pPr>
              <w:rPr>
                <w:sz w:val="20"/>
                <w:szCs w:val="18"/>
              </w:rPr>
            </w:pPr>
            <w:r w:rsidRPr="001E56A3">
              <w:rPr>
                <w:sz w:val="20"/>
                <w:szCs w:val="18"/>
              </w:rPr>
              <w:t>Lower temperature (</w:t>
            </w:r>
            <w:proofErr w:type="spellStart"/>
            <w:r w:rsidRPr="001E56A3">
              <w:rPr>
                <w:sz w:val="20"/>
                <w:szCs w:val="18"/>
                <w:vertAlign w:val="superscript"/>
              </w:rPr>
              <w:t>o</w:t>
            </w:r>
            <w:r w:rsidRPr="001E56A3">
              <w:rPr>
                <w:sz w:val="20"/>
                <w:szCs w:val="18"/>
              </w:rPr>
              <w:t>C</w:t>
            </w:r>
            <w:proofErr w:type="spellEnd"/>
            <w:r w:rsidRPr="001E56A3">
              <w:rPr>
                <w:sz w:val="20"/>
                <w:szCs w:val="18"/>
              </w:rPr>
              <w:t>) good growth limit</w:t>
            </w:r>
          </w:p>
        </w:tc>
        <w:tc>
          <w:tcPr>
            <w:tcW w:w="0" w:type="auto"/>
          </w:tcPr>
          <w:p w14:paraId="5B8E490C" w14:textId="77777777" w:rsidR="00B862EB" w:rsidRPr="001E56A3" w:rsidRDefault="00B862EB" w:rsidP="00B862EB">
            <w:pPr>
              <w:rPr>
                <w:sz w:val="20"/>
                <w:szCs w:val="18"/>
              </w:rPr>
            </w:pPr>
            <w:r w:rsidRPr="001E56A3">
              <w:rPr>
                <w:sz w:val="20"/>
                <w:szCs w:val="18"/>
              </w:rPr>
              <w:t>Upper temperature (</w:t>
            </w:r>
            <w:proofErr w:type="spellStart"/>
            <w:r w:rsidRPr="001E56A3">
              <w:rPr>
                <w:sz w:val="20"/>
                <w:szCs w:val="18"/>
                <w:vertAlign w:val="superscript"/>
              </w:rPr>
              <w:t>o</w:t>
            </w:r>
            <w:r w:rsidRPr="001E56A3">
              <w:rPr>
                <w:sz w:val="20"/>
                <w:szCs w:val="18"/>
              </w:rPr>
              <w:t>C</w:t>
            </w:r>
            <w:proofErr w:type="spellEnd"/>
            <w:r w:rsidRPr="001E56A3">
              <w:rPr>
                <w:sz w:val="20"/>
                <w:szCs w:val="18"/>
              </w:rPr>
              <w:t>) good growth limit</w:t>
            </w:r>
          </w:p>
        </w:tc>
        <w:tc>
          <w:tcPr>
            <w:tcW w:w="0" w:type="auto"/>
          </w:tcPr>
          <w:p w14:paraId="7C95390F" w14:textId="77777777" w:rsidR="00B862EB" w:rsidRPr="001E56A3" w:rsidRDefault="00B862EB" w:rsidP="00B862EB">
            <w:pPr>
              <w:rPr>
                <w:sz w:val="20"/>
                <w:szCs w:val="18"/>
              </w:rPr>
            </w:pPr>
            <w:r w:rsidRPr="001E56A3">
              <w:rPr>
                <w:sz w:val="20"/>
                <w:szCs w:val="18"/>
              </w:rPr>
              <w:t xml:space="preserve">Upper temperature </w:t>
            </w:r>
            <w:r w:rsidRPr="001E56A3">
              <w:rPr>
                <w:sz w:val="20"/>
                <w:szCs w:val="18"/>
              </w:rPr>
              <w:lastRenderedPageBreak/>
              <w:t>(</w:t>
            </w:r>
            <w:proofErr w:type="spellStart"/>
            <w:r w:rsidRPr="001E56A3">
              <w:rPr>
                <w:sz w:val="20"/>
                <w:szCs w:val="18"/>
                <w:vertAlign w:val="superscript"/>
              </w:rPr>
              <w:t>o</w:t>
            </w:r>
            <w:r w:rsidRPr="001E56A3">
              <w:rPr>
                <w:sz w:val="20"/>
                <w:szCs w:val="18"/>
              </w:rPr>
              <w:t>C</w:t>
            </w:r>
            <w:proofErr w:type="spellEnd"/>
            <w:r w:rsidRPr="001E56A3">
              <w:rPr>
                <w:sz w:val="20"/>
                <w:szCs w:val="18"/>
              </w:rPr>
              <w:t>)</w:t>
            </w:r>
            <w:r w:rsidR="001E56A3">
              <w:rPr>
                <w:sz w:val="20"/>
                <w:szCs w:val="18"/>
              </w:rPr>
              <w:t xml:space="preserve"> </w:t>
            </w:r>
            <w:r w:rsidRPr="001E56A3">
              <w:rPr>
                <w:sz w:val="20"/>
                <w:szCs w:val="18"/>
              </w:rPr>
              <w:t>lethal limit</w:t>
            </w:r>
          </w:p>
        </w:tc>
      </w:tr>
      <w:tr w:rsidR="00B862EB" w:rsidRPr="001E56A3" w14:paraId="179C642C" w14:textId="77777777" w:rsidTr="00B862EB">
        <w:tc>
          <w:tcPr>
            <w:tcW w:w="0" w:type="auto"/>
          </w:tcPr>
          <w:p w14:paraId="32C7A4C4" w14:textId="28B632CC" w:rsidR="00B862EB" w:rsidRPr="001E56A3" w:rsidRDefault="00B862EB" w:rsidP="00B862EB">
            <w:pPr>
              <w:rPr>
                <w:sz w:val="20"/>
                <w:szCs w:val="18"/>
              </w:rPr>
            </w:pPr>
            <w:r w:rsidRPr="001E56A3">
              <w:rPr>
                <w:sz w:val="20"/>
                <w:szCs w:val="18"/>
              </w:rPr>
              <w:lastRenderedPageBreak/>
              <w:t xml:space="preserve">Coldwater (examples include brook trout, Chinook salmon, </w:t>
            </w:r>
            <w:del w:id="3093" w:author="Honnalore Steissberg" w:date="2021-07-30T17:13:00Z">
              <w:r w:rsidRPr="001E56A3" w:rsidDel="00FD1164">
                <w:rPr>
                  <w:sz w:val="20"/>
                  <w:szCs w:val="18"/>
                </w:rPr>
                <w:delText>coho</w:delText>
              </w:r>
            </w:del>
            <w:ins w:id="3094" w:author="Honnalore Steissberg" w:date="2021-07-30T17:13:00Z">
              <w:r w:rsidR="00FD1164" w:rsidRPr="001E56A3">
                <w:rPr>
                  <w:sz w:val="20"/>
                  <w:szCs w:val="18"/>
                </w:rPr>
                <w:t>Coho</w:t>
              </w:r>
            </w:ins>
            <w:r w:rsidRPr="001E56A3">
              <w:rPr>
                <w:sz w:val="20"/>
                <w:szCs w:val="18"/>
              </w:rPr>
              <w:t xml:space="preserve"> salmon, mountain whitefish, rainbow trout)</w:t>
            </w:r>
          </w:p>
        </w:tc>
        <w:tc>
          <w:tcPr>
            <w:tcW w:w="0" w:type="auto"/>
          </w:tcPr>
          <w:p w14:paraId="3008C0FB" w14:textId="77777777" w:rsidR="00B862EB" w:rsidRPr="001E56A3" w:rsidRDefault="00B862EB" w:rsidP="00B862EB">
            <w:pPr>
              <w:jc w:val="center"/>
              <w:rPr>
                <w:sz w:val="20"/>
                <w:szCs w:val="18"/>
              </w:rPr>
            </w:pPr>
            <w:r w:rsidRPr="001E56A3">
              <w:rPr>
                <w:sz w:val="20"/>
                <w:szCs w:val="18"/>
              </w:rPr>
              <w:t>9.0</w:t>
            </w:r>
          </w:p>
        </w:tc>
        <w:tc>
          <w:tcPr>
            <w:tcW w:w="0" w:type="auto"/>
          </w:tcPr>
          <w:p w14:paraId="5AE0257D" w14:textId="77777777" w:rsidR="00B862EB" w:rsidRPr="001E56A3" w:rsidRDefault="00B862EB" w:rsidP="00B862EB">
            <w:pPr>
              <w:jc w:val="center"/>
              <w:rPr>
                <w:sz w:val="20"/>
                <w:szCs w:val="18"/>
              </w:rPr>
            </w:pPr>
            <w:r w:rsidRPr="001E56A3">
              <w:rPr>
                <w:sz w:val="20"/>
                <w:szCs w:val="18"/>
              </w:rPr>
              <w:t>18.5</w:t>
            </w:r>
          </w:p>
        </w:tc>
        <w:tc>
          <w:tcPr>
            <w:tcW w:w="0" w:type="auto"/>
          </w:tcPr>
          <w:p w14:paraId="640B111D" w14:textId="77777777" w:rsidR="00B862EB" w:rsidRPr="001E56A3" w:rsidRDefault="00B862EB" w:rsidP="00B862EB">
            <w:pPr>
              <w:jc w:val="center"/>
              <w:rPr>
                <w:sz w:val="20"/>
                <w:szCs w:val="18"/>
              </w:rPr>
            </w:pPr>
            <w:r w:rsidRPr="001E56A3">
              <w:rPr>
                <w:sz w:val="20"/>
                <w:szCs w:val="18"/>
              </w:rPr>
              <w:t>23.4</w:t>
            </w:r>
          </w:p>
        </w:tc>
      </w:tr>
      <w:tr w:rsidR="00B862EB" w:rsidRPr="001E56A3" w14:paraId="5BFB7AE4" w14:textId="77777777" w:rsidTr="00B862EB">
        <w:tc>
          <w:tcPr>
            <w:tcW w:w="0" w:type="auto"/>
          </w:tcPr>
          <w:p w14:paraId="65BBAF45" w14:textId="51C8A885" w:rsidR="00B862EB" w:rsidRPr="001E56A3" w:rsidRDefault="00B862EB" w:rsidP="00B862EB">
            <w:pPr>
              <w:rPr>
                <w:sz w:val="20"/>
                <w:szCs w:val="18"/>
              </w:rPr>
            </w:pPr>
            <w:proofErr w:type="spellStart"/>
            <w:r w:rsidRPr="001E56A3">
              <w:rPr>
                <w:sz w:val="20"/>
                <w:szCs w:val="18"/>
              </w:rPr>
              <w:t>Coolwater</w:t>
            </w:r>
            <w:proofErr w:type="spellEnd"/>
            <w:r w:rsidRPr="001E56A3">
              <w:rPr>
                <w:sz w:val="20"/>
                <w:szCs w:val="18"/>
              </w:rPr>
              <w:t xml:space="preserve"> (examples include black crappie, northern pike, walleye, white crappie, white sucker, yellow perch)</w:t>
            </w:r>
          </w:p>
        </w:tc>
        <w:tc>
          <w:tcPr>
            <w:tcW w:w="0" w:type="auto"/>
          </w:tcPr>
          <w:p w14:paraId="6C3FC840" w14:textId="77777777" w:rsidR="00B862EB" w:rsidRPr="001E56A3" w:rsidRDefault="00B862EB" w:rsidP="00B862EB">
            <w:pPr>
              <w:jc w:val="center"/>
              <w:rPr>
                <w:sz w:val="20"/>
                <w:szCs w:val="18"/>
              </w:rPr>
            </w:pPr>
            <w:r w:rsidRPr="001E56A3">
              <w:rPr>
                <w:sz w:val="20"/>
                <w:szCs w:val="18"/>
              </w:rPr>
              <w:t>16.3</w:t>
            </w:r>
          </w:p>
        </w:tc>
        <w:tc>
          <w:tcPr>
            <w:tcW w:w="0" w:type="auto"/>
          </w:tcPr>
          <w:p w14:paraId="65F22573" w14:textId="77777777" w:rsidR="00B862EB" w:rsidRPr="001E56A3" w:rsidRDefault="00B862EB" w:rsidP="00B862EB">
            <w:pPr>
              <w:jc w:val="center"/>
              <w:rPr>
                <w:sz w:val="20"/>
                <w:szCs w:val="18"/>
              </w:rPr>
            </w:pPr>
            <w:r w:rsidRPr="001E56A3">
              <w:rPr>
                <w:sz w:val="20"/>
                <w:szCs w:val="18"/>
              </w:rPr>
              <w:t>28.2</w:t>
            </w:r>
          </w:p>
        </w:tc>
        <w:tc>
          <w:tcPr>
            <w:tcW w:w="0" w:type="auto"/>
          </w:tcPr>
          <w:p w14:paraId="1593A3B1" w14:textId="77777777" w:rsidR="00B862EB" w:rsidRPr="001E56A3" w:rsidRDefault="00B862EB" w:rsidP="00B862EB">
            <w:pPr>
              <w:jc w:val="center"/>
              <w:rPr>
                <w:sz w:val="20"/>
                <w:szCs w:val="18"/>
              </w:rPr>
            </w:pPr>
            <w:r w:rsidRPr="001E56A3">
              <w:rPr>
                <w:sz w:val="20"/>
                <w:szCs w:val="18"/>
              </w:rPr>
              <w:t>30.4</w:t>
            </w:r>
          </w:p>
        </w:tc>
      </w:tr>
      <w:tr w:rsidR="00B862EB" w:rsidRPr="001E56A3" w14:paraId="0824C99C" w14:textId="77777777" w:rsidTr="00B862EB">
        <w:tc>
          <w:tcPr>
            <w:tcW w:w="0" w:type="auto"/>
          </w:tcPr>
          <w:p w14:paraId="59A66281" w14:textId="15C08D3C" w:rsidR="00B862EB" w:rsidRPr="001E56A3" w:rsidRDefault="00B862EB" w:rsidP="00B862EB">
            <w:pPr>
              <w:rPr>
                <w:sz w:val="20"/>
                <w:szCs w:val="18"/>
              </w:rPr>
            </w:pPr>
            <w:r w:rsidRPr="001E56A3">
              <w:rPr>
                <w:sz w:val="20"/>
                <w:szCs w:val="18"/>
              </w:rPr>
              <w:t xml:space="preserve">Warmwater (examples include bluegill, carp, </w:t>
            </w:r>
            <w:del w:id="3095" w:author="Honnalore Steissberg" w:date="2021-07-30T17:13:00Z">
              <w:r w:rsidRPr="001E56A3" w:rsidDel="00FD1164">
                <w:rPr>
                  <w:sz w:val="20"/>
                  <w:szCs w:val="18"/>
                </w:rPr>
                <w:delText>cahnnel</w:delText>
              </w:r>
            </w:del>
            <w:ins w:id="3096" w:author="Honnalore Steissberg" w:date="2021-07-30T17:13:00Z">
              <w:r w:rsidR="00FD1164" w:rsidRPr="001E56A3">
                <w:rPr>
                  <w:sz w:val="20"/>
                  <w:szCs w:val="18"/>
                </w:rPr>
                <w:t>channel</w:t>
              </w:r>
            </w:ins>
            <w:r w:rsidRPr="001E56A3">
              <w:rPr>
                <w:sz w:val="20"/>
                <w:szCs w:val="18"/>
              </w:rPr>
              <w:t xml:space="preserve"> catfish, freshwater drum, gizzard shad, green sunfish, </w:t>
            </w:r>
            <w:del w:id="3097" w:author="Honnalore Steissberg" w:date="2021-07-30T17:13:00Z">
              <w:r w:rsidRPr="001E56A3" w:rsidDel="00FD1164">
                <w:rPr>
                  <w:sz w:val="20"/>
                  <w:szCs w:val="18"/>
                </w:rPr>
                <w:delText>laregemouth</w:delText>
              </w:r>
            </w:del>
            <w:ins w:id="3098" w:author="Honnalore Steissberg" w:date="2021-07-30T17:13:00Z">
              <w:r w:rsidR="00FD1164" w:rsidRPr="001E56A3">
                <w:rPr>
                  <w:sz w:val="20"/>
                  <w:szCs w:val="18"/>
                </w:rPr>
                <w:t>largemouth</w:t>
              </w:r>
            </w:ins>
            <w:r w:rsidRPr="001E56A3">
              <w:rPr>
                <w:sz w:val="20"/>
                <w:szCs w:val="18"/>
              </w:rPr>
              <w:t xml:space="preserve"> bass, rock bass, smallmouth bass, white bass)</w:t>
            </w:r>
          </w:p>
        </w:tc>
        <w:tc>
          <w:tcPr>
            <w:tcW w:w="0" w:type="auto"/>
          </w:tcPr>
          <w:p w14:paraId="5F1DDB5C" w14:textId="77777777" w:rsidR="00B862EB" w:rsidRPr="001E56A3" w:rsidRDefault="00B862EB" w:rsidP="00B862EB">
            <w:pPr>
              <w:jc w:val="center"/>
              <w:rPr>
                <w:sz w:val="20"/>
                <w:szCs w:val="18"/>
              </w:rPr>
            </w:pPr>
            <w:r w:rsidRPr="001E56A3">
              <w:rPr>
                <w:sz w:val="20"/>
                <w:szCs w:val="18"/>
              </w:rPr>
              <w:t>19.7</w:t>
            </w:r>
          </w:p>
        </w:tc>
        <w:tc>
          <w:tcPr>
            <w:tcW w:w="0" w:type="auto"/>
          </w:tcPr>
          <w:p w14:paraId="177532DD" w14:textId="77777777" w:rsidR="00B862EB" w:rsidRPr="001E56A3" w:rsidRDefault="00B862EB" w:rsidP="00B862EB">
            <w:pPr>
              <w:jc w:val="center"/>
              <w:rPr>
                <w:sz w:val="20"/>
                <w:szCs w:val="18"/>
              </w:rPr>
            </w:pPr>
            <w:r w:rsidRPr="001E56A3">
              <w:rPr>
                <w:sz w:val="20"/>
                <w:szCs w:val="18"/>
              </w:rPr>
              <w:t>32.3</w:t>
            </w:r>
          </w:p>
        </w:tc>
        <w:tc>
          <w:tcPr>
            <w:tcW w:w="0" w:type="auto"/>
          </w:tcPr>
          <w:p w14:paraId="062D04FB" w14:textId="77777777" w:rsidR="00B862EB" w:rsidRPr="001E56A3" w:rsidRDefault="00B862EB" w:rsidP="00B862EB">
            <w:pPr>
              <w:jc w:val="center"/>
              <w:rPr>
                <w:sz w:val="20"/>
                <w:szCs w:val="18"/>
              </w:rPr>
            </w:pPr>
            <w:r w:rsidRPr="001E56A3">
              <w:rPr>
                <w:sz w:val="20"/>
                <w:szCs w:val="18"/>
              </w:rPr>
              <w:t>&gt; 32.3</w:t>
            </w:r>
          </w:p>
        </w:tc>
      </w:tr>
    </w:tbl>
    <w:p w14:paraId="06571089" w14:textId="77777777" w:rsidR="00B862EB" w:rsidRPr="00B7030B" w:rsidRDefault="00B862EB" w:rsidP="00027A64"/>
    <w:p w14:paraId="55220759" w14:textId="77777777" w:rsidR="00027A64" w:rsidRPr="004D4807" w:rsidRDefault="00B3178A" w:rsidP="00027A64">
      <w:pPr>
        <w:rPr>
          <w:sz w:val="20"/>
          <w:szCs w:val="18"/>
        </w:rPr>
      </w:pPr>
      <w:r w:rsidRPr="004D4807">
        <w:rPr>
          <w:sz w:val="20"/>
          <w:szCs w:val="18"/>
        </w:rPr>
        <w:t xml:space="preserve">A typical output file </w:t>
      </w:r>
      <w:r w:rsidR="00027A64" w:rsidRPr="004D4807">
        <w:rPr>
          <w:sz w:val="20"/>
          <w:szCs w:val="18"/>
        </w:rPr>
        <w:t>provides the following information:</w:t>
      </w:r>
    </w:p>
    <w:p w14:paraId="1580C849" w14:textId="77777777" w:rsidR="00027A64" w:rsidRPr="00B7030B" w:rsidRDefault="00027A64" w:rsidP="00027A64">
      <w:pPr>
        <w:rPr>
          <w:rFonts w:cs="Courier New"/>
          <w:sz w:val="16"/>
        </w:rPr>
      </w:pPr>
    </w:p>
    <w:p w14:paraId="08906207"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Fish habitat analysis: CE-QUAL-W2 model results</w:t>
      </w:r>
    </w:p>
    <w:p w14:paraId="260D614A"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w:t>
      </w:r>
    </w:p>
    <w:p w14:paraId="6A5A16F1"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Species, Temperature minimum, Temperature maximum, Dissolved oxygen minimum</w:t>
      </w:r>
    </w:p>
    <w:p w14:paraId="1D2F0B32"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RainbowTrout</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0.00,   18.00,    5.00</w:t>
      </w:r>
    </w:p>
    <w:p w14:paraId="30CD495E"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StripedBass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10.00,   24.00,    5.00</w:t>
      </w:r>
    </w:p>
    <w:p w14:paraId="4E846A92" w14:textId="77777777" w:rsidR="005047A6" w:rsidRPr="000527BA" w:rsidRDefault="005047A6" w:rsidP="005047A6">
      <w:pPr>
        <w:rPr>
          <w:rFonts w:ascii="Courier New" w:hAnsi="Courier New" w:cs="Courier New"/>
          <w:sz w:val="16"/>
        </w:rPr>
      </w:pPr>
      <w:proofErr w:type="gramStart"/>
      <w:r w:rsidRPr="000527BA">
        <w:rPr>
          <w:rFonts w:ascii="Courier New" w:hAnsi="Courier New" w:cs="Courier New"/>
          <w:sz w:val="16"/>
        </w:rPr>
        <w:t xml:space="preserve">Walleye,   </w:t>
      </w:r>
      <w:proofErr w:type="gramEnd"/>
      <w:r w:rsidRPr="000527BA">
        <w:rPr>
          <w:rFonts w:ascii="Courier New" w:hAnsi="Courier New" w:cs="Courier New"/>
          <w:sz w:val="16"/>
        </w:rPr>
        <w:t xml:space="preserve">                12.00,   24.00,    5.00</w:t>
      </w:r>
    </w:p>
    <w:p w14:paraId="48F9518F"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WhiteBass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0.00,   28.00,    3.00</w:t>
      </w:r>
    </w:p>
    <w:p w14:paraId="1FBAB1B8"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SmallmouthBass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0.00,   29.00,    4.00</w:t>
      </w:r>
    </w:p>
    <w:p w14:paraId="5840A05B"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SpottedBass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0.00,   24.40,    6.00</w:t>
      </w:r>
    </w:p>
    <w:p w14:paraId="4254ABF5"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GizzardShad</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10.00,   26.70,    6.00</w:t>
      </w:r>
    </w:p>
    <w:p w14:paraId="4555BB3B"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LargemouthBass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10.00,   30.00,    5.00</w:t>
      </w:r>
    </w:p>
    <w:p w14:paraId="04FCAF7D"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ChannelCatfish</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18.00,   31.00,    5.00</w:t>
      </w:r>
    </w:p>
    <w:p w14:paraId="6CE4F4D9"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w:t>
      </w:r>
    </w:p>
    <w:p w14:paraId="269209A4" w14:textId="77777777" w:rsidR="005047A6" w:rsidRPr="000527BA" w:rsidRDefault="005047A6" w:rsidP="005047A6">
      <w:pPr>
        <w:rPr>
          <w:rFonts w:ascii="Courier New" w:hAnsi="Courier New" w:cs="Courier New"/>
          <w:sz w:val="16"/>
        </w:rPr>
      </w:pPr>
      <w:proofErr w:type="gramStart"/>
      <w:r w:rsidRPr="000527BA">
        <w:rPr>
          <w:rFonts w:ascii="Courier New" w:hAnsi="Courier New" w:cs="Courier New"/>
          <w:sz w:val="16"/>
        </w:rPr>
        <w:t>JDAY,%</w:t>
      </w:r>
      <w:proofErr w:type="gramEnd"/>
      <w:r w:rsidRPr="000527BA">
        <w:rPr>
          <w:rFonts w:ascii="Courier New" w:hAnsi="Courier New" w:cs="Courier New"/>
          <w:sz w:val="16"/>
        </w:rPr>
        <w:t>VOL-RainbowTrout,HAB-VOL(m3)-RainbowTrout,%VOL-StripedBass,HAB-VOL(m3)-StripedBass,%VOL-Walleye,HAB-VOL(m3)-Walleye,%VOL-WhiteBass,HAB-VOL(m3)-WhiteBass,%VOL-SmallmouthBass,HAB-VOL(m3)-SmallmouthBass,%VOL-SpottedBass,HAB-VOL(m3)-SpottedBass,%VOL-GizzardShad,HAB-VOL(m3)-GizzardShad,%VOL-LargemouthBass,HAB-VOL(m3)-LargemouthBass,%VOL-ChannelCatfish,HAB-VOL(m3)-ChannelCatfish,</w:t>
      </w:r>
    </w:p>
    <w:p w14:paraId="4B88A621"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61.532</w:t>
      </w:r>
      <w:proofErr w:type="gramStart"/>
      <w:r w:rsidRPr="000527BA">
        <w:rPr>
          <w:rFonts w:ascii="Courier New" w:hAnsi="Courier New" w:cs="Courier New"/>
          <w:sz w:val="16"/>
        </w:rPr>
        <w:t>,  100.00</w:t>
      </w:r>
      <w:proofErr w:type="gramEnd"/>
      <w:r w:rsidRPr="000527BA">
        <w:rPr>
          <w:rFonts w:ascii="Courier New" w:hAnsi="Courier New" w:cs="Courier New"/>
          <w:sz w:val="16"/>
        </w:rPr>
        <w:t>,  0.1170E+09,    0.00,  0.0000E+00,    0.00,  0.0000E+00,  100.00,  0.1170E+09,  100.00,  0.1170E+09,  100.00,  0.1170E+09,    0.00,  0.0000E+00,    0.00,  0.0000E+00,    0.00,  0.0000E+00,</w:t>
      </w:r>
    </w:p>
    <w:p w14:paraId="545A19C0"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61.542</w:t>
      </w:r>
      <w:proofErr w:type="gramStart"/>
      <w:r w:rsidRPr="000527BA">
        <w:rPr>
          <w:rFonts w:ascii="Courier New" w:hAnsi="Courier New" w:cs="Courier New"/>
          <w:sz w:val="16"/>
        </w:rPr>
        <w:t>,  100.00</w:t>
      </w:r>
      <w:proofErr w:type="gramEnd"/>
      <w:r w:rsidRPr="000527BA">
        <w:rPr>
          <w:rFonts w:ascii="Courier New" w:hAnsi="Courier New" w:cs="Courier New"/>
          <w:sz w:val="16"/>
        </w:rPr>
        <w:t>,  0.1170E+09,    0.00,  0.0000E+00,    0.00,  0.0000E+00,  100.00,  0.1170E+09,  100.00,  0.1170E+09,  100.00,  0.1170E+09,    0.00,  0.0000E+00,    0.00,  0.0000E+00,    0.00,  0.0000E+00,</w:t>
      </w:r>
    </w:p>
    <w:p w14:paraId="1F9ACBD2" w14:textId="77777777" w:rsidR="00027A64" w:rsidRPr="000527BA" w:rsidRDefault="005047A6" w:rsidP="005047A6">
      <w:pPr>
        <w:rPr>
          <w:rFonts w:ascii="Courier New" w:hAnsi="Courier New" w:cs="Courier New"/>
          <w:sz w:val="16"/>
        </w:rPr>
      </w:pPr>
      <w:r w:rsidRPr="000527BA">
        <w:rPr>
          <w:rFonts w:ascii="Courier New" w:hAnsi="Courier New" w:cs="Courier New"/>
          <w:sz w:val="16"/>
        </w:rPr>
        <w:t xml:space="preserve">   61.566</w:t>
      </w:r>
      <w:proofErr w:type="gramStart"/>
      <w:r w:rsidRPr="000527BA">
        <w:rPr>
          <w:rFonts w:ascii="Courier New" w:hAnsi="Courier New" w:cs="Courier New"/>
          <w:sz w:val="16"/>
        </w:rPr>
        <w:t>,  100.00</w:t>
      </w:r>
      <w:proofErr w:type="gramEnd"/>
      <w:r w:rsidRPr="000527BA">
        <w:rPr>
          <w:rFonts w:ascii="Courier New" w:hAnsi="Courier New" w:cs="Courier New"/>
          <w:sz w:val="16"/>
        </w:rPr>
        <w:t>,  0.1170E+09,    0.00,  0.0000E+00,    0.00,  0.0000E+00,  100.00,  0.1170E+09,  100.00,  0.1170E+09,  100.00,  0.1170E+09,    0.00,  0.0000E+00,    0.00,  0.0000E+00,    0.00,  0.0000E+00,</w:t>
      </w:r>
    </w:p>
    <w:p w14:paraId="1089EE71" w14:textId="77777777" w:rsidR="005047A6" w:rsidRPr="00B7030B" w:rsidRDefault="005047A6" w:rsidP="005047A6">
      <w:pPr>
        <w:rPr>
          <w:rFonts w:cs="Courier New"/>
          <w:sz w:val="16"/>
        </w:rPr>
      </w:pPr>
    </w:p>
    <w:p w14:paraId="168D0C8A" w14:textId="5132D588" w:rsidR="00027A64" w:rsidRPr="004D4807" w:rsidRDefault="00027A64" w:rsidP="00027A64">
      <w:pPr>
        <w:rPr>
          <w:sz w:val="20"/>
          <w:szCs w:val="18"/>
        </w:rPr>
      </w:pPr>
      <w:r w:rsidRPr="004D4807">
        <w:rPr>
          <w:sz w:val="20"/>
          <w:szCs w:val="18"/>
        </w:rPr>
        <w:t>The output code reprints the original criteria</w:t>
      </w:r>
      <w:ins w:id="3099" w:author="Honnalore Steissberg" w:date="2021-08-09T10:04:00Z">
        <w:r w:rsidR="00495674">
          <w:rPr>
            <w:sz w:val="20"/>
            <w:szCs w:val="18"/>
          </w:rPr>
          <w:t xml:space="preserve">; </w:t>
        </w:r>
      </w:ins>
      <w:del w:id="3100" w:author="Honnalore Steissberg" w:date="2021-08-09T10:04:00Z">
        <w:r w:rsidRPr="004D4807" w:rsidDel="00495674">
          <w:rPr>
            <w:sz w:val="20"/>
            <w:szCs w:val="18"/>
          </w:rPr>
          <w:delText xml:space="preserve"> and </w:delText>
        </w:r>
      </w:del>
      <w:r w:rsidRPr="004D4807">
        <w:rPr>
          <w:sz w:val="20"/>
          <w:szCs w:val="18"/>
        </w:rPr>
        <w:t>then at the output of the TSR FREQ, outputs JDAY (Julian day), % habitat volume for species 1, actual habitat volume in m</w:t>
      </w:r>
      <w:r w:rsidRPr="004D4807">
        <w:rPr>
          <w:sz w:val="20"/>
          <w:szCs w:val="18"/>
          <w:vertAlign w:val="superscript"/>
        </w:rPr>
        <w:t>3</w:t>
      </w:r>
      <w:r w:rsidRPr="004D4807">
        <w:rPr>
          <w:sz w:val="20"/>
          <w:szCs w:val="18"/>
        </w:rPr>
        <w:t xml:space="preserve"> for species 1</w:t>
      </w:r>
      <w:ins w:id="3101" w:author="Honnalore Steissberg" w:date="2021-08-09T10:04:00Z">
        <w:r w:rsidR="00495674">
          <w:rPr>
            <w:sz w:val="20"/>
            <w:szCs w:val="18"/>
          </w:rPr>
          <w:t xml:space="preserve">. </w:t>
        </w:r>
      </w:ins>
      <w:del w:id="3102" w:author="Honnalore Steissberg" w:date="2021-08-09T10:04:00Z">
        <w:r w:rsidRPr="004D4807" w:rsidDel="00495674">
          <w:rPr>
            <w:sz w:val="20"/>
            <w:szCs w:val="18"/>
          </w:rPr>
          <w:delText xml:space="preserve">, and then </w:delText>
        </w:r>
      </w:del>
      <w:ins w:id="3103" w:author="Honnalore Steissberg" w:date="2021-08-09T10:04:00Z">
        <w:r w:rsidR="00495674">
          <w:rPr>
            <w:sz w:val="20"/>
            <w:szCs w:val="18"/>
          </w:rPr>
          <w:t>T</w:t>
        </w:r>
      </w:ins>
      <w:del w:id="3104" w:author="Honnalore Steissberg" w:date="2021-08-09T10:04:00Z">
        <w:r w:rsidRPr="004D4807" w:rsidDel="00495674">
          <w:rPr>
            <w:sz w:val="20"/>
            <w:szCs w:val="18"/>
          </w:rPr>
          <w:delText>t</w:delText>
        </w:r>
      </w:del>
      <w:r w:rsidRPr="004D4807">
        <w:rPr>
          <w:sz w:val="20"/>
          <w:szCs w:val="18"/>
        </w:rPr>
        <w:t xml:space="preserve">his is </w:t>
      </w:r>
      <w:ins w:id="3105" w:author="Honnalore Steissberg" w:date="2021-08-09T10:04:00Z">
        <w:r w:rsidR="00495674">
          <w:rPr>
            <w:sz w:val="20"/>
            <w:szCs w:val="18"/>
          </w:rPr>
          <w:t xml:space="preserve">then </w:t>
        </w:r>
      </w:ins>
      <w:r w:rsidRPr="004D4807">
        <w:rPr>
          <w:sz w:val="20"/>
          <w:szCs w:val="18"/>
        </w:rPr>
        <w:t xml:space="preserve">repeated for each species. </w:t>
      </w:r>
    </w:p>
    <w:p w14:paraId="3C26D968" w14:textId="77777777" w:rsidR="00027A64" w:rsidRPr="004D4807" w:rsidRDefault="00027A64" w:rsidP="00027A64">
      <w:pPr>
        <w:rPr>
          <w:sz w:val="20"/>
          <w:szCs w:val="18"/>
        </w:rPr>
      </w:pPr>
    </w:p>
    <w:p w14:paraId="396F4B5D" w14:textId="134B7E88" w:rsidR="00027A64" w:rsidRPr="004D4807" w:rsidDel="00495674" w:rsidRDefault="00027A64" w:rsidP="00027A64">
      <w:pPr>
        <w:rPr>
          <w:del w:id="3106" w:author="Honnalore Steissberg" w:date="2021-08-09T10:05:00Z"/>
          <w:sz w:val="20"/>
          <w:szCs w:val="18"/>
        </w:rPr>
      </w:pPr>
      <w:r w:rsidRPr="004D4807">
        <w:rPr>
          <w:sz w:val="20"/>
          <w:szCs w:val="18"/>
        </w:rPr>
        <w:t xml:space="preserve">An example of this is shown </w:t>
      </w:r>
      <w:ins w:id="3107" w:author="Honnalore Steissberg" w:date="2021-08-09T10:05:00Z">
        <w:r w:rsidR="00495674" w:rsidRPr="004D4807">
          <w:rPr>
            <w:sz w:val="20"/>
            <w:szCs w:val="18"/>
          </w:rPr>
          <w:t xml:space="preserve">in </w:t>
        </w:r>
        <w:r w:rsidR="00495674" w:rsidRPr="004D4807">
          <w:rPr>
            <w:sz w:val="20"/>
            <w:szCs w:val="18"/>
          </w:rPr>
          <w:fldChar w:fldCharType="begin"/>
        </w:r>
        <w:r w:rsidR="00495674" w:rsidRPr="004D4807">
          <w:rPr>
            <w:sz w:val="20"/>
            <w:szCs w:val="18"/>
          </w:rPr>
          <w:instrText xml:space="preserve"> REF _Ref263254432 \h  \* MERGEFORMAT </w:instrText>
        </w:r>
      </w:ins>
      <w:r w:rsidR="00495674" w:rsidRPr="004D4807">
        <w:rPr>
          <w:sz w:val="20"/>
          <w:szCs w:val="18"/>
        </w:rPr>
      </w:r>
      <w:ins w:id="3108" w:author="Honnalore Steissberg" w:date="2021-08-09T10:05:00Z">
        <w:r w:rsidR="00495674" w:rsidRPr="004D4807">
          <w:rPr>
            <w:sz w:val="20"/>
            <w:szCs w:val="18"/>
          </w:rPr>
          <w:fldChar w:fldCharType="separate"/>
        </w:r>
        <w:r w:rsidR="00495674" w:rsidRPr="004D4807">
          <w:rPr>
            <w:sz w:val="20"/>
            <w:szCs w:val="18"/>
          </w:rPr>
          <w:t xml:space="preserve">Figure </w:t>
        </w:r>
        <w:r w:rsidR="00495674">
          <w:rPr>
            <w:noProof/>
            <w:sz w:val="20"/>
            <w:szCs w:val="18"/>
          </w:rPr>
          <w:t>33</w:t>
        </w:r>
        <w:r w:rsidR="00495674" w:rsidRPr="004D4807">
          <w:rPr>
            <w:sz w:val="20"/>
            <w:szCs w:val="18"/>
          </w:rPr>
          <w:fldChar w:fldCharType="end"/>
        </w:r>
        <w:r w:rsidR="00495674">
          <w:rPr>
            <w:sz w:val="20"/>
            <w:szCs w:val="18"/>
          </w:rPr>
          <w:t xml:space="preserve"> </w:t>
        </w:r>
      </w:ins>
      <w:r w:rsidRPr="004D4807">
        <w:rPr>
          <w:sz w:val="20"/>
          <w:szCs w:val="18"/>
        </w:rPr>
        <w:t>below for DeGray Reservoir for small mouth bass and gizzard shad between March and September 1980</w:t>
      </w:r>
      <w:ins w:id="3109" w:author="Honnalore Steissberg" w:date="2021-08-09T10:05:00Z">
        <w:r w:rsidR="00495674">
          <w:rPr>
            <w:sz w:val="20"/>
            <w:szCs w:val="18"/>
          </w:rPr>
          <w:t>.</w:t>
        </w:r>
      </w:ins>
      <w:r w:rsidRPr="004D4807">
        <w:rPr>
          <w:sz w:val="20"/>
          <w:szCs w:val="18"/>
        </w:rPr>
        <w:t xml:space="preserve"> </w:t>
      </w:r>
      <w:del w:id="3110" w:author="Honnalore Steissberg" w:date="2021-08-09T10:05:00Z">
        <w:r w:rsidRPr="004D4807" w:rsidDel="00495674">
          <w:rPr>
            <w:sz w:val="20"/>
            <w:szCs w:val="18"/>
          </w:rPr>
          <w:delText xml:space="preserve">in </w:delText>
        </w:r>
        <w:r w:rsidR="00FA1B19" w:rsidRPr="004D4807" w:rsidDel="00495674">
          <w:rPr>
            <w:sz w:val="20"/>
            <w:szCs w:val="18"/>
          </w:rPr>
          <w:fldChar w:fldCharType="begin"/>
        </w:r>
        <w:r w:rsidRPr="004D4807" w:rsidDel="00495674">
          <w:rPr>
            <w:sz w:val="20"/>
            <w:szCs w:val="18"/>
          </w:rPr>
          <w:delInstrText xml:space="preserve"> REF _Ref263254432 \h </w:delInstrText>
        </w:r>
        <w:r w:rsidR="00B7030B" w:rsidRPr="004D4807" w:rsidDel="00495674">
          <w:rPr>
            <w:sz w:val="20"/>
            <w:szCs w:val="18"/>
          </w:rPr>
          <w:delInstrText xml:space="preserve"> \* MERGEFORMAT </w:delInstrText>
        </w:r>
        <w:r w:rsidR="00FA1B19" w:rsidRPr="004D4807" w:rsidDel="00495674">
          <w:rPr>
            <w:sz w:val="20"/>
            <w:szCs w:val="18"/>
          </w:rPr>
        </w:r>
        <w:r w:rsidR="00FA1B19" w:rsidRPr="004D4807" w:rsidDel="00495674">
          <w:rPr>
            <w:sz w:val="20"/>
            <w:szCs w:val="18"/>
          </w:rPr>
          <w:fldChar w:fldCharType="separate"/>
        </w:r>
        <w:r w:rsidR="00795A65" w:rsidRPr="004D4807" w:rsidDel="00495674">
          <w:rPr>
            <w:sz w:val="20"/>
            <w:szCs w:val="18"/>
          </w:rPr>
          <w:delText xml:space="preserve">Figure </w:delText>
        </w:r>
        <w:r w:rsidR="00795A65" w:rsidDel="00495674">
          <w:rPr>
            <w:noProof/>
            <w:sz w:val="20"/>
            <w:szCs w:val="18"/>
          </w:rPr>
          <w:delText>33</w:delText>
        </w:r>
        <w:r w:rsidR="00FA1B19" w:rsidRPr="004D4807" w:rsidDel="00495674">
          <w:rPr>
            <w:sz w:val="20"/>
            <w:szCs w:val="18"/>
          </w:rPr>
          <w:fldChar w:fldCharType="end"/>
        </w:r>
        <w:r w:rsidRPr="004D4807" w:rsidDel="00495674">
          <w:rPr>
            <w:sz w:val="20"/>
            <w:szCs w:val="18"/>
          </w:rPr>
          <w:delText>.</w:delText>
        </w:r>
      </w:del>
    </w:p>
    <w:p w14:paraId="7DAB0DCA" w14:textId="77777777" w:rsidR="00027A64" w:rsidRPr="00B7030B" w:rsidDel="00495674" w:rsidRDefault="00027A64" w:rsidP="00027A64">
      <w:pPr>
        <w:rPr>
          <w:del w:id="3111" w:author="Honnalore Steissberg" w:date="2021-08-09T10:05:00Z"/>
        </w:rPr>
      </w:pPr>
    </w:p>
    <w:p w14:paraId="263D0AE0" w14:textId="16F99741" w:rsidR="00B3178A" w:rsidRPr="004D4807" w:rsidRDefault="00B3178A" w:rsidP="00B3178A">
      <w:pPr>
        <w:rPr>
          <w:sz w:val="20"/>
          <w:szCs w:val="18"/>
        </w:rPr>
      </w:pPr>
      <w:r w:rsidRPr="004D4807">
        <w:rPr>
          <w:sz w:val="20"/>
          <w:szCs w:val="18"/>
        </w:rPr>
        <w:t xml:space="preserve">The model also writes out output for each branch and waterbody if this </w:t>
      </w:r>
      <w:del w:id="3112" w:author="Honnalore Steissberg" w:date="2021-08-09T10:07:00Z">
        <w:r w:rsidRPr="004D4807" w:rsidDel="00495674">
          <w:rPr>
            <w:sz w:val="20"/>
            <w:szCs w:val="18"/>
          </w:rPr>
          <w:delText xml:space="preserve">feature </w:delText>
        </w:r>
      </w:del>
      <w:r w:rsidRPr="004D4807">
        <w:rPr>
          <w:sz w:val="20"/>
          <w:szCs w:val="18"/>
        </w:rPr>
        <w:t>[</w:t>
      </w:r>
      <w:r w:rsidRPr="004D4807">
        <w:rPr>
          <w:b/>
          <w:sz w:val="20"/>
          <w:szCs w:val="18"/>
        </w:rPr>
        <w:t>HABITAC</w:t>
      </w:r>
      <w:r w:rsidRPr="004D4807">
        <w:rPr>
          <w:sz w:val="20"/>
          <w:szCs w:val="18"/>
        </w:rPr>
        <w:t xml:space="preserve">] </w:t>
      </w:r>
      <w:ins w:id="3113" w:author="Honnalore Steissberg" w:date="2021-08-09T10:07:00Z">
        <w:r w:rsidR="00495674" w:rsidRPr="004D4807">
          <w:rPr>
            <w:sz w:val="20"/>
            <w:szCs w:val="18"/>
          </w:rPr>
          <w:t xml:space="preserve">feature </w:t>
        </w:r>
      </w:ins>
      <w:r w:rsidRPr="004D4807">
        <w:rPr>
          <w:sz w:val="20"/>
          <w:szCs w:val="18"/>
        </w:rPr>
        <w:t xml:space="preserve">is </w:t>
      </w:r>
      <w:r w:rsidRPr="004D4807">
        <w:rPr>
          <w:b/>
          <w:sz w:val="20"/>
          <w:szCs w:val="18"/>
        </w:rPr>
        <w:t>ON</w:t>
      </w:r>
      <w:r w:rsidRPr="004D4807">
        <w:rPr>
          <w:sz w:val="20"/>
          <w:szCs w:val="18"/>
        </w:rPr>
        <w:t>. For each waterbody the model will write out ‘fish_habitat_wbX.</w:t>
      </w:r>
      <w:r w:rsidR="00844423" w:rsidRPr="004D4807">
        <w:rPr>
          <w:sz w:val="20"/>
          <w:szCs w:val="18"/>
        </w:rPr>
        <w:t>csv</w:t>
      </w:r>
      <w:r w:rsidRPr="004D4807">
        <w:rPr>
          <w:sz w:val="20"/>
          <w:szCs w:val="18"/>
        </w:rPr>
        <w:t>’ where X is the waterbody #. Also, for each branch</w:t>
      </w:r>
      <w:ins w:id="3114" w:author="Honnalore Steissberg" w:date="2021-08-09T10:07:00Z">
        <w:r w:rsidR="00495674">
          <w:rPr>
            <w:sz w:val="20"/>
            <w:szCs w:val="18"/>
          </w:rPr>
          <w:t>,</w:t>
        </w:r>
      </w:ins>
      <w:r w:rsidRPr="004D4807">
        <w:rPr>
          <w:sz w:val="20"/>
          <w:szCs w:val="18"/>
        </w:rPr>
        <w:t xml:space="preserve"> the model will write out ‘</w:t>
      </w:r>
      <w:r w:rsidRPr="004D4807">
        <w:rPr>
          <w:b/>
          <w:sz w:val="20"/>
          <w:szCs w:val="18"/>
          <w:u w:val="single"/>
        </w:rPr>
        <w:t>fish_habitat_brX.</w:t>
      </w:r>
      <w:r w:rsidR="00844423" w:rsidRPr="004D4807">
        <w:rPr>
          <w:b/>
          <w:sz w:val="20"/>
          <w:szCs w:val="18"/>
          <w:u w:val="single"/>
        </w:rPr>
        <w:t>csv</w:t>
      </w:r>
      <w:r w:rsidRPr="004D4807">
        <w:rPr>
          <w:sz w:val="20"/>
          <w:szCs w:val="18"/>
        </w:rPr>
        <w:t>’ where X is the branch #. These files allow the model user to explore fish habitat in smaller sections of the waterbody as required for the study.</w:t>
      </w:r>
      <w:r w:rsidR="002A48D6" w:rsidRPr="004D4807">
        <w:rPr>
          <w:sz w:val="20"/>
          <w:szCs w:val="18"/>
        </w:rPr>
        <w:t xml:space="preserve"> These files follow the ou</w:t>
      </w:r>
      <w:r w:rsidR="004D4807">
        <w:rPr>
          <w:sz w:val="20"/>
          <w:szCs w:val="18"/>
        </w:rPr>
        <w:t>t</w:t>
      </w:r>
      <w:r w:rsidR="002A48D6" w:rsidRPr="004D4807">
        <w:rPr>
          <w:sz w:val="20"/>
          <w:szCs w:val="18"/>
        </w:rPr>
        <w:t>put described above for the habitat volume % and habitat volume in that particular waterbody or branch.</w:t>
      </w:r>
    </w:p>
    <w:p w14:paraId="0ED6FD08" w14:textId="77777777" w:rsidR="00027A64" w:rsidRPr="00B7030B" w:rsidRDefault="00027A64" w:rsidP="00027A64"/>
    <w:p w14:paraId="68B5E496" w14:textId="77777777" w:rsidR="00027A64" w:rsidRPr="00B7030B" w:rsidRDefault="00027A64" w:rsidP="00874C9B">
      <w:pPr>
        <w:keepNext/>
        <w:jc w:val="center"/>
      </w:pPr>
      <w:r w:rsidRPr="00B7030B">
        <w:rPr>
          <w:noProof/>
        </w:rPr>
        <w:lastRenderedPageBreak/>
        <w:drawing>
          <wp:inline distT="0" distB="0" distL="0" distR="0" wp14:anchorId="0CD4B475" wp14:editId="571BA287">
            <wp:extent cx="4162425" cy="4642783"/>
            <wp:effectExtent l="19050" t="0" r="9525" b="0"/>
            <wp:docPr id="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4168047" cy="4649054"/>
                    </a:xfrm>
                    <a:prstGeom prst="rect">
                      <a:avLst/>
                    </a:prstGeom>
                    <a:noFill/>
                    <a:ln w="9525">
                      <a:noFill/>
                      <a:miter lim="800000"/>
                      <a:headEnd/>
                      <a:tailEnd/>
                    </a:ln>
                  </pic:spPr>
                </pic:pic>
              </a:graphicData>
            </a:graphic>
          </wp:inline>
        </w:drawing>
      </w:r>
    </w:p>
    <w:p w14:paraId="250F2FAD" w14:textId="727A1CF5" w:rsidR="00027A64" w:rsidRPr="004D4807" w:rsidRDefault="00027A64" w:rsidP="00EE7164">
      <w:pPr>
        <w:pStyle w:val="Caption"/>
        <w:rPr>
          <w:rFonts w:cs="Courier New"/>
          <w:sz w:val="14"/>
        </w:rPr>
      </w:pPr>
      <w:bookmarkStart w:id="3115" w:name="_Ref263254432"/>
      <w:bookmarkStart w:id="3116" w:name="_Toc263258186"/>
      <w:bookmarkStart w:id="3117" w:name="_Toc37942930"/>
      <w:r w:rsidRPr="004D4807">
        <w:t xml:space="preserve">Figure </w:t>
      </w:r>
      <w:r w:rsidR="00F812F1">
        <w:fldChar w:fldCharType="begin"/>
      </w:r>
      <w:r w:rsidR="00F812F1">
        <w:instrText xml:space="preserve"> SEQ Figure \* ARABIC </w:instrText>
      </w:r>
      <w:r w:rsidR="00F812F1">
        <w:fldChar w:fldCharType="separate"/>
      </w:r>
      <w:r w:rsidR="00795A65">
        <w:rPr>
          <w:noProof/>
        </w:rPr>
        <w:t>33</w:t>
      </w:r>
      <w:r w:rsidR="00F812F1">
        <w:rPr>
          <w:noProof/>
        </w:rPr>
        <w:fldChar w:fldCharType="end"/>
      </w:r>
      <w:bookmarkEnd w:id="3115"/>
      <w:r w:rsidRPr="004D4807">
        <w:t>. Small mouth bass habitat in DeGray reservoir for 1980.</w:t>
      </w:r>
      <w:bookmarkEnd w:id="3116"/>
      <w:bookmarkEnd w:id="3117"/>
    </w:p>
    <w:p w14:paraId="52A4C9E0" w14:textId="77777777" w:rsidR="00027A64" w:rsidRPr="00B7030B" w:rsidRDefault="00027A64" w:rsidP="00027A64"/>
    <w:p w14:paraId="16E181E6" w14:textId="77777777" w:rsidR="00E045D6" w:rsidRPr="00B7030B" w:rsidRDefault="00E045D6" w:rsidP="00E045D6">
      <w:pPr>
        <w:pStyle w:val="Heading4"/>
        <w:rPr>
          <w:rFonts w:asciiTheme="minorHAnsi" w:hAnsiTheme="minorHAnsi"/>
        </w:rPr>
      </w:pPr>
      <w:bookmarkStart w:id="3118" w:name="_Toc263258172"/>
      <w:bookmarkStart w:id="3119" w:name="_Toc41047840"/>
      <w:r w:rsidRPr="00B7030B">
        <w:rPr>
          <w:rFonts w:asciiTheme="minorHAnsi" w:hAnsiTheme="minorHAnsi"/>
        </w:rPr>
        <w:t>Volume weighted segment and surface averages</w:t>
      </w:r>
      <w:bookmarkEnd w:id="3118"/>
      <w:bookmarkEnd w:id="3119"/>
    </w:p>
    <w:p w14:paraId="64412121" w14:textId="7C045CA8" w:rsidR="00E045D6" w:rsidRPr="00A73E62" w:rsidRDefault="00E045D6" w:rsidP="00E045D6">
      <w:pPr>
        <w:rPr>
          <w:rFonts w:ascii="Courier New" w:hAnsi="Courier New" w:cs="Courier New"/>
          <w:sz w:val="16"/>
        </w:rPr>
      </w:pPr>
      <w:r w:rsidRPr="00A73E62">
        <w:rPr>
          <w:rFonts w:ascii="Courier New" w:hAnsi="Courier New" w:cs="Courier New"/>
          <w:sz w:val="16"/>
        </w:rPr>
        <w:t>VOLUME WEIGHTED AVERAGES AT THE FOLLOWING # OF SEGMENTS: NSEG [These lines are ignored if no WQ constituents</w:t>
      </w:r>
      <w:proofErr w:type="gramStart"/>
      <w:r w:rsidRPr="00A73E62">
        <w:rPr>
          <w:rFonts w:ascii="Courier New" w:hAnsi="Courier New" w:cs="Courier New"/>
          <w:sz w:val="16"/>
        </w:rPr>
        <w:t>],</w:t>
      </w:r>
      <w:proofErr w:type="spellStart"/>
      <w:r w:rsidRPr="00A73E62">
        <w:rPr>
          <w:rFonts w:ascii="Courier New" w:hAnsi="Courier New" w:cs="Courier New"/>
          <w:sz w:val="16"/>
        </w:rPr>
        <w:t>Out.opt</w:t>
      </w:r>
      <w:proofErr w:type="gramEnd"/>
      <w:r w:rsidRPr="00A73E62">
        <w:rPr>
          <w:rFonts w:ascii="Courier New" w:hAnsi="Courier New" w:cs="Courier New"/>
          <w:sz w:val="16"/>
        </w:rPr>
        <w:t>'putFileName</w:t>
      </w:r>
      <w:proofErr w:type="spellEnd"/>
      <w:r w:rsidRPr="00A73E62">
        <w:rPr>
          <w:rFonts w:ascii="Courier New" w:hAnsi="Courier New" w:cs="Courier New"/>
          <w:sz w:val="16"/>
        </w:rPr>
        <w:t xml:space="preserve"> for V</w:t>
      </w:r>
      <w:ins w:id="3120" w:author="Honnalore Steissberg" w:date="2021-07-30T17:17:00Z">
        <w:r w:rsidR="00FC386B">
          <w:rPr>
            <w:rFonts w:ascii="Courier New" w:hAnsi="Courier New" w:cs="Courier New"/>
            <w:sz w:val="16"/>
          </w:rPr>
          <w:t>o</w:t>
        </w:r>
      </w:ins>
      <w:del w:id="3121" w:author="Honnalore Steissberg" w:date="2021-07-30T17:17:00Z">
        <w:r w:rsidRPr="00A73E62" w:rsidDel="00FC386B">
          <w:rPr>
            <w:rFonts w:ascii="Courier New" w:hAnsi="Courier New" w:cs="Courier New"/>
            <w:sz w:val="16"/>
          </w:rPr>
          <w:delText>O</w:delText>
        </w:r>
      </w:del>
      <w:r w:rsidRPr="00A73E62">
        <w:rPr>
          <w:rFonts w:ascii="Courier New" w:hAnsi="Courier New" w:cs="Courier New"/>
          <w:sz w:val="16"/>
        </w:rPr>
        <w:t xml:space="preserve">l Weighted </w:t>
      </w:r>
      <w:proofErr w:type="spellStart"/>
      <w:r w:rsidRPr="00A73E62">
        <w:rPr>
          <w:rFonts w:ascii="Courier New" w:hAnsi="Courier New" w:cs="Courier New"/>
          <w:sz w:val="16"/>
        </w:rPr>
        <w:t>Avgs</w:t>
      </w:r>
      <w:proofErr w:type="spellEnd"/>
    </w:p>
    <w:p w14:paraId="31A0E141" w14:textId="77777777" w:rsidR="00E045D6" w:rsidRPr="00A73E62" w:rsidRDefault="00E045D6" w:rsidP="00E045D6">
      <w:pPr>
        <w:rPr>
          <w:rFonts w:ascii="Courier New" w:hAnsi="Courier New" w:cs="Courier New"/>
          <w:sz w:val="16"/>
        </w:rPr>
      </w:pPr>
      <w:r w:rsidRPr="00A73E62">
        <w:rPr>
          <w:rFonts w:ascii="Courier New" w:hAnsi="Courier New" w:cs="Courier New"/>
          <w:sz w:val="16"/>
        </w:rPr>
        <w:t>3,'volwgtavg.opt'</w:t>
      </w:r>
    </w:p>
    <w:p w14:paraId="03EE5488" w14:textId="77777777" w:rsidR="00E045D6" w:rsidRPr="00B7030B" w:rsidRDefault="00E045D6" w:rsidP="00E045D6"/>
    <w:p w14:paraId="692D97AE" w14:textId="2566EC3F" w:rsidR="00E045D6" w:rsidRPr="004D4807" w:rsidRDefault="00334B06" w:rsidP="00E045D6">
      <w:pPr>
        <w:rPr>
          <w:sz w:val="20"/>
          <w:szCs w:val="18"/>
        </w:rPr>
      </w:pPr>
      <w:r w:rsidRPr="004D4807">
        <w:rPr>
          <w:sz w:val="20"/>
          <w:szCs w:val="18"/>
        </w:rPr>
        <w:t>The title is ignored in the model.  The number of segments that the model will output volume weighted eutrop</w:t>
      </w:r>
      <w:r w:rsidR="004D4807">
        <w:rPr>
          <w:sz w:val="20"/>
          <w:szCs w:val="18"/>
        </w:rPr>
        <w:t>h</w:t>
      </w:r>
      <w:r w:rsidRPr="004D4807">
        <w:rPr>
          <w:sz w:val="20"/>
          <w:szCs w:val="18"/>
        </w:rPr>
        <w:t>ication variables (dissolved oxygen, nutrients</w:t>
      </w:r>
      <w:ins w:id="3122" w:author="Honnalore Steissberg" w:date="2021-07-30T17:16:00Z">
        <w:r w:rsidR="00FC386B">
          <w:rPr>
            <w:sz w:val="20"/>
            <w:szCs w:val="18"/>
          </w:rPr>
          <w:t>,</w:t>
        </w:r>
      </w:ins>
      <w:r w:rsidRPr="004D4807">
        <w:rPr>
          <w:sz w:val="20"/>
          <w:szCs w:val="18"/>
        </w:rPr>
        <w:t xml:space="preserve"> and chlorophyll a) and the file name are the next fields. The file name must be in quotations.</w:t>
      </w:r>
    </w:p>
    <w:p w14:paraId="1520E9D8" w14:textId="77777777" w:rsidR="00334B06" w:rsidRPr="00B7030B" w:rsidRDefault="00334B06" w:rsidP="00E045D6"/>
    <w:p w14:paraId="2AB7D212" w14:textId="77777777" w:rsidR="00334B06" w:rsidRPr="00A73E62" w:rsidRDefault="00334B06" w:rsidP="00334B06">
      <w:pPr>
        <w:rPr>
          <w:rFonts w:ascii="Courier New" w:hAnsi="Courier New" w:cs="Courier New"/>
          <w:sz w:val="16"/>
        </w:rPr>
      </w:pPr>
      <w:r w:rsidRPr="00A73E62">
        <w:rPr>
          <w:rFonts w:ascii="Courier New" w:hAnsi="Courier New" w:cs="Courier New"/>
          <w:sz w:val="16"/>
        </w:rPr>
        <w:t>SEGMENT NUMBERS FOR VOL WEIGHTED AVERAGES</w:t>
      </w:r>
    </w:p>
    <w:p w14:paraId="6902C4C5" w14:textId="77777777" w:rsidR="00334B06" w:rsidRPr="00A73E62" w:rsidRDefault="00334B06" w:rsidP="00334B06">
      <w:pPr>
        <w:rPr>
          <w:rFonts w:ascii="Courier New" w:hAnsi="Courier New" w:cs="Courier New"/>
          <w:sz w:val="16"/>
        </w:rPr>
      </w:pPr>
      <w:r w:rsidRPr="00A73E62">
        <w:rPr>
          <w:rFonts w:ascii="Courier New" w:hAnsi="Courier New" w:cs="Courier New"/>
          <w:sz w:val="16"/>
        </w:rPr>
        <w:t>10,15,24</w:t>
      </w:r>
    </w:p>
    <w:p w14:paraId="2A43974E" w14:textId="77777777" w:rsidR="00334B06" w:rsidRPr="00B7030B" w:rsidRDefault="00334B06" w:rsidP="00334B06">
      <w:pPr>
        <w:rPr>
          <w:rFonts w:cs="Courier New"/>
          <w:sz w:val="16"/>
        </w:rPr>
      </w:pPr>
    </w:p>
    <w:p w14:paraId="7E1047BA" w14:textId="77777777" w:rsidR="00334B06" w:rsidRPr="004D4807" w:rsidRDefault="00334B06" w:rsidP="00334B06">
      <w:pPr>
        <w:rPr>
          <w:sz w:val="20"/>
          <w:szCs w:val="18"/>
        </w:rPr>
      </w:pPr>
      <w:r w:rsidRPr="004D4807">
        <w:rPr>
          <w:sz w:val="20"/>
          <w:szCs w:val="18"/>
        </w:rPr>
        <w:t>The title is ignored in the model. The segment numbers are given separated by commas.</w:t>
      </w:r>
    </w:p>
    <w:p w14:paraId="519C93D8" w14:textId="77777777" w:rsidR="00334B06" w:rsidRPr="00B7030B" w:rsidRDefault="00334B06" w:rsidP="00334B06">
      <w:pPr>
        <w:rPr>
          <w:rFonts w:cs="Courier New"/>
          <w:sz w:val="16"/>
        </w:rPr>
      </w:pPr>
    </w:p>
    <w:p w14:paraId="7EE0A73F" w14:textId="77777777" w:rsidR="00334B06" w:rsidRPr="00A73E62" w:rsidRDefault="00334B06" w:rsidP="00334B06">
      <w:pPr>
        <w:rPr>
          <w:rFonts w:ascii="Courier New" w:hAnsi="Courier New" w:cs="Courier New"/>
          <w:sz w:val="16"/>
        </w:rPr>
      </w:pPr>
      <w:r w:rsidRPr="00A73E62">
        <w:rPr>
          <w:rFonts w:ascii="Courier New" w:hAnsi="Courier New" w:cs="Courier New"/>
          <w:sz w:val="16"/>
        </w:rPr>
        <w:t xml:space="preserve">SURFACE WEIGHTED AVERAGES OVER THE FOLLOWING # OF SURFACE </w:t>
      </w:r>
      <w:proofErr w:type="spellStart"/>
      <w:proofErr w:type="gramStart"/>
      <w:r w:rsidRPr="00A73E62">
        <w:rPr>
          <w:rFonts w:ascii="Courier New" w:hAnsi="Courier New" w:cs="Courier New"/>
          <w:sz w:val="16"/>
        </w:rPr>
        <w:t>LAYERS,OutputFileName</w:t>
      </w:r>
      <w:proofErr w:type="spellEnd"/>
      <w:proofErr w:type="gramEnd"/>
      <w:r w:rsidRPr="00A73E62">
        <w:rPr>
          <w:rFonts w:ascii="Courier New" w:hAnsi="Courier New" w:cs="Courier New"/>
          <w:sz w:val="16"/>
        </w:rPr>
        <w:t xml:space="preserve"> for surface averages</w:t>
      </w:r>
    </w:p>
    <w:p w14:paraId="0B7D1DAB" w14:textId="77777777" w:rsidR="00334B06" w:rsidRPr="00A73E62" w:rsidRDefault="00334B06" w:rsidP="00334B06">
      <w:pPr>
        <w:rPr>
          <w:rFonts w:ascii="Courier New" w:hAnsi="Courier New" w:cs="Courier New"/>
          <w:sz w:val="16"/>
        </w:rPr>
      </w:pPr>
      <w:r w:rsidRPr="00A73E62">
        <w:rPr>
          <w:rFonts w:ascii="Courier New" w:hAnsi="Courier New" w:cs="Courier New"/>
          <w:sz w:val="16"/>
        </w:rPr>
        <w:t>4,'surfvolwtavg.opt'</w:t>
      </w:r>
    </w:p>
    <w:p w14:paraId="59E7CD4F" w14:textId="77777777" w:rsidR="00334B06" w:rsidRPr="004D4807" w:rsidRDefault="00334B06" w:rsidP="00334B06">
      <w:pPr>
        <w:rPr>
          <w:rFonts w:cs="Courier New"/>
          <w:sz w:val="14"/>
          <w:szCs w:val="18"/>
        </w:rPr>
      </w:pPr>
    </w:p>
    <w:p w14:paraId="2CBC45A3" w14:textId="2D90EE0B" w:rsidR="00334B06" w:rsidRPr="004D4807" w:rsidRDefault="00334B06" w:rsidP="00334B06">
      <w:pPr>
        <w:rPr>
          <w:sz w:val="20"/>
          <w:szCs w:val="18"/>
        </w:rPr>
      </w:pPr>
      <w:r w:rsidRPr="004D4807">
        <w:rPr>
          <w:sz w:val="20"/>
          <w:szCs w:val="18"/>
        </w:rPr>
        <w:lastRenderedPageBreak/>
        <w:t xml:space="preserve">The title is ignored in the model. The number 4 gives the model the number of active surface layers to volume average. In many cases the model user wants just a surface or epilimnetic average of the water quality variables. The code also takes all dissolved oxygen greater than saturation and assigns it a value of 100% saturation for purposes of the average. </w:t>
      </w:r>
      <w:commentRangeStart w:id="3123"/>
      <w:r w:rsidR="008248D1" w:rsidRPr="004D4807">
        <w:rPr>
          <w:sz w:val="20"/>
          <w:szCs w:val="18"/>
        </w:rPr>
        <w:t xml:space="preserve">Note that </w:t>
      </w:r>
      <w:del w:id="3124" w:author="Honnalore Steissberg" w:date="2021-08-09T10:35:00Z">
        <w:r w:rsidR="008248D1" w:rsidRPr="004D4807" w:rsidDel="00E057D5">
          <w:rPr>
            <w:sz w:val="20"/>
            <w:szCs w:val="18"/>
          </w:rPr>
          <w:delText xml:space="preserve">the model also </w:delText>
        </w:r>
      </w:del>
      <w:r w:rsidR="008248D1" w:rsidRPr="004D4807">
        <w:rPr>
          <w:sz w:val="20"/>
          <w:szCs w:val="18"/>
        </w:rPr>
        <w:t>for the surface average outputs</w:t>
      </w:r>
      <w:ins w:id="3125" w:author="Honnalore Steissberg" w:date="2021-08-09T10:35:00Z">
        <w:r w:rsidR="00E057D5">
          <w:rPr>
            <w:sz w:val="20"/>
            <w:szCs w:val="18"/>
          </w:rPr>
          <w:t>,</w:t>
        </w:r>
      </w:ins>
      <w:r w:rsidR="008248D1" w:rsidRPr="004D4807">
        <w:rPr>
          <w:sz w:val="20"/>
          <w:szCs w:val="18"/>
        </w:rPr>
        <w:t xml:space="preserve"> the layer average light extinction coefficient </w:t>
      </w:r>
      <w:del w:id="3126" w:author="Honnalore Steissberg" w:date="2021-08-09T10:38:00Z">
        <w:r w:rsidR="008248D1" w:rsidRPr="004D4807" w:rsidDel="005E02DE">
          <w:rPr>
            <w:sz w:val="20"/>
            <w:szCs w:val="18"/>
          </w:rPr>
          <w:delText xml:space="preserve">that </w:delText>
        </w:r>
      </w:del>
      <w:r w:rsidR="008248D1" w:rsidRPr="004D4807">
        <w:rPr>
          <w:sz w:val="20"/>
          <w:szCs w:val="18"/>
        </w:rPr>
        <w:t xml:space="preserve">can be compared with field data. </w:t>
      </w:r>
      <w:commentRangeEnd w:id="3123"/>
      <w:r w:rsidR="005E02DE">
        <w:rPr>
          <w:rStyle w:val="CommentReference"/>
        </w:rPr>
        <w:commentReference w:id="3123"/>
      </w:r>
      <w:r w:rsidRPr="004D4807">
        <w:rPr>
          <w:sz w:val="20"/>
          <w:szCs w:val="18"/>
        </w:rPr>
        <w:t>The file name of the surface averages is the next field</w:t>
      </w:r>
      <w:ins w:id="3127" w:author="Honnalore Steissberg" w:date="2021-07-30T17:19:00Z">
        <w:r w:rsidR="00A33F64">
          <w:rPr>
            <w:sz w:val="20"/>
            <w:szCs w:val="18"/>
          </w:rPr>
          <w:t>,</w:t>
        </w:r>
      </w:ins>
      <w:r w:rsidRPr="004D4807">
        <w:rPr>
          <w:sz w:val="20"/>
          <w:szCs w:val="18"/>
        </w:rPr>
        <w:t xml:space="preserve"> and it must be in quotations.</w:t>
      </w:r>
    </w:p>
    <w:p w14:paraId="4DC8544F" w14:textId="77777777" w:rsidR="00334B06" w:rsidRPr="004D4807" w:rsidRDefault="00334B06" w:rsidP="00334B06">
      <w:pPr>
        <w:rPr>
          <w:rFonts w:cs="Courier New"/>
          <w:sz w:val="14"/>
          <w:szCs w:val="18"/>
        </w:rPr>
      </w:pPr>
    </w:p>
    <w:p w14:paraId="1957293A" w14:textId="77777777" w:rsidR="00334B06" w:rsidRPr="004D4807" w:rsidRDefault="00334B06" w:rsidP="00334B06">
      <w:pPr>
        <w:rPr>
          <w:rFonts w:cs="Courier New"/>
          <w:sz w:val="14"/>
          <w:szCs w:val="18"/>
        </w:rPr>
      </w:pPr>
    </w:p>
    <w:p w14:paraId="3FD55755" w14:textId="77777777" w:rsidR="00334B06" w:rsidRPr="004D4807" w:rsidRDefault="00334B06" w:rsidP="00E045D6">
      <w:pPr>
        <w:rPr>
          <w:sz w:val="20"/>
          <w:szCs w:val="18"/>
        </w:rPr>
      </w:pPr>
      <w:r w:rsidRPr="004D4807">
        <w:rPr>
          <w:sz w:val="20"/>
          <w:szCs w:val="18"/>
        </w:rPr>
        <w:t>Typical output file results are shown below for the volume weighted averages at the 3 segment numbers specified.</w:t>
      </w:r>
    </w:p>
    <w:p w14:paraId="768439BB" w14:textId="77777777" w:rsidR="00334B06" w:rsidRPr="00B7030B" w:rsidRDefault="00334B06" w:rsidP="00E045D6"/>
    <w:p w14:paraId="49A7C3AD"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Volume weighted WQ parameters at segments:   10   15   24</w:t>
      </w:r>
    </w:p>
    <w:p w14:paraId="440AB0B8" w14:textId="77777777" w:rsidR="00334B06" w:rsidRPr="00A73E62" w:rsidRDefault="00334B06" w:rsidP="00334B06">
      <w:pPr>
        <w:rPr>
          <w:rFonts w:ascii="Courier New" w:hAnsi="Courier New" w:cs="Courier New"/>
          <w:sz w:val="14"/>
        </w:rPr>
      </w:pPr>
      <w:proofErr w:type="gramStart"/>
      <w:r w:rsidRPr="00A73E62">
        <w:rPr>
          <w:rFonts w:ascii="Courier New" w:hAnsi="Courier New" w:cs="Courier New"/>
          <w:sz w:val="14"/>
        </w:rPr>
        <w:t xml:space="preserve">JDAY,   </w:t>
      </w:r>
      <w:proofErr w:type="gramEnd"/>
      <w:r w:rsidRPr="00A73E62">
        <w:rPr>
          <w:rFonts w:ascii="Courier New" w:hAnsi="Courier New" w:cs="Courier New"/>
          <w:sz w:val="14"/>
        </w:rPr>
        <w:t xml:space="preserve">  PO4- 10,     NH4- 10,     NO3- 10,      DO- 10,      TP- 10,    CHLA- 10,     PO4- 15,     NH4- 15,     NO3- 15,      DO- 15,      TP- 15,    CHLA- 15,     PO4- 24,     NH4- 24,     NO3- 24,      DO- 24,      TP- 24,    CHLA- 24,</w:t>
      </w:r>
    </w:p>
    <w:p w14:paraId="692A59C2"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64.542,    0.0010,    0.0022,    0.1400,   11.0935,    0.0000,    0.0000,    0.0010,    0.0022,    0.1400,   11.0284,    0.0000,    0.0000,    0.0010,    0.0022,    0.1400,   10.6507,    0.0000,    0.0000,</w:t>
      </w:r>
    </w:p>
    <w:p w14:paraId="18C25C4B"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64.583,    0.0010,    0.0023,    0.1400,   11.0934,    0.0000,    0.0000,    0.0010,    0.0023,    0.1400,   11.0276,    0.0000,    0.0000,    0.0010,    0.0023,    0.1400,   10.6486,    0.0000,    0.0000,</w:t>
      </w:r>
    </w:p>
    <w:p w14:paraId="735B638A"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64.625,    0.0010,    0.0025,    0.1400,   11.0932,    0.0000,    0.0000,    0.0010,    0.0025,    0.1400,   11.0269,    0.0000,    0.0000,    0.0010,    0.0025,    0.1400,   10.6462,    0.0000,    0.0000,</w:t>
      </w:r>
    </w:p>
    <w:p w14:paraId="14068B1D"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64.667,    0.0010,    0.0026,    0.1400,   11.0929,    0.0000,    0.0000,    0.0010,    0.0026,    0.1400,   11.0259,    0.0000,    0.0000,    0.0010,    0.0026,    0.1400,   10.6437,    0.0000,    0.0000,</w:t>
      </w:r>
    </w:p>
    <w:p w14:paraId="5A139340"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64.708,    0.0010,    0.0028,    0.1400,   11.0927,    0.0000,    0.0000,    0.0010,    0.0028,    0.1400,   11.0249,    0.0000,    0.0000,    0.0010,    0.0028,    0.1400,   10.6410,    0.0000,    0.0000,</w:t>
      </w:r>
    </w:p>
    <w:p w14:paraId="3C04F589"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64.750,    0.0010,    0.0029,    0.1400,   11.0926,    0.0000,    0.0000,    0.0010,    0.0029,    0.1400,   11.0240,    0.0000,    0.0000,    0.0010,    0.0029,    0.1400,   10.6380,    0.0000,    0.0000,</w:t>
      </w:r>
    </w:p>
    <w:p w14:paraId="254C6934" w14:textId="77777777" w:rsidR="00334B06" w:rsidRPr="00B7030B" w:rsidRDefault="00334B06" w:rsidP="00E045D6"/>
    <w:p w14:paraId="7F6CC0F6" w14:textId="77777777" w:rsidR="00334B06" w:rsidRPr="00B7030B" w:rsidRDefault="00334B06" w:rsidP="00334B06">
      <w:r w:rsidRPr="00B7030B">
        <w:t>Typical output file results are shown below for the surface volume weighted averages at the 3 segment numbers specified.</w:t>
      </w:r>
    </w:p>
    <w:p w14:paraId="0A338BBD" w14:textId="77777777" w:rsidR="00334B06" w:rsidRPr="00B7030B" w:rsidRDefault="00334B06" w:rsidP="00E045D6"/>
    <w:p w14:paraId="76849A90"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Surface (upper   4 model layers) Volume weighted WQ parameters at segments:   10   15   24</w:t>
      </w:r>
    </w:p>
    <w:p w14:paraId="582A7C66" w14:textId="77777777" w:rsidR="00334B06" w:rsidRPr="00A73E62" w:rsidRDefault="00334B06" w:rsidP="00334B06">
      <w:pPr>
        <w:rPr>
          <w:rFonts w:ascii="Courier New" w:hAnsi="Courier New" w:cs="Courier New"/>
          <w:sz w:val="14"/>
        </w:rPr>
      </w:pPr>
      <w:proofErr w:type="gramStart"/>
      <w:r w:rsidRPr="00A73E62">
        <w:rPr>
          <w:rFonts w:ascii="Courier New" w:hAnsi="Courier New" w:cs="Courier New"/>
          <w:sz w:val="14"/>
        </w:rPr>
        <w:t xml:space="preserve">JDAY,   </w:t>
      </w:r>
      <w:proofErr w:type="gramEnd"/>
      <w:r w:rsidRPr="00A73E62">
        <w:rPr>
          <w:rFonts w:ascii="Courier New" w:hAnsi="Courier New" w:cs="Courier New"/>
          <w:sz w:val="14"/>
        </w:rPr>
        <w:t xml:space="preserve">  PO4- 10,     NH4- 10,     NO3- 10,      DO- 10,      TP- 10,    CHLA- 10,Gamma(m-1)- 10,     PO4- 15,     NH4- 15,     NO3- 15,      DO- 15,      TP- 15,    CHLA- 15,Gamma(m-1)- 15,     PO4- 24,     NH4- 24,     NO3- 24,      DO- 24,      TP- 24,    CHLA- 24,Gamma(m-1)- 24,</w:t>
      </w:r>
    </w:p>
    <w:p w14:paraId="70F33915"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64.542,    0.0010,    0.0022,    0.1400,   11.1004,    0.0000,    0.0000,    0.5100,    0.0010,    0.0022,    0.1400,   11.0998,    0.0000,    0.0000,    0.5100,    0.0010,    0.0022,    0.1400,   11.1001,    0.0000,    0.0000,    0.5100,</w:t>
      </w:r>
    </w:p>
    <w:p w14:paraId="3DE1C747"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64.583,    0.0010,    0.0023,    0.1400,   11.1007,    0.0000,    0.0000,    0.5100,    0.0010,    0.0023,    0.1400,   11.0995,    0.0000,    0.0000,    0.5100,    0.0010,    0.0023,    0.1400,   11.1001,    0.0000,    0.0000,    0.5100,</w:t>
      </w:r>
    </w:p>
    <w:p w14:paraId="19A6B0F5"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64.625,    0.0010,    0.0025,    0.1400,   11.1012,    0.0000,    0.0000,    0.5100,    0.0010,    0.0025,    0.1400,   11.0992,    0.0000,    0.0000,    0.5100,    0.0010,    0.0025,    0.1400,   11.1000,    0.0000,    0.0000,    0.5100,</w:t>
      </w:r>
    </w:p>
    <w:p w14:paraId="2ADF6964"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64.667,    0.0010,    0.0026,    0.1400,   11.1013,    0.0000,    0.0000,    0.5090,    0.0010,    0.0026,    0.1400,   11.0985,    0.0000,    0.0000,    0.5095,    0.0010,    0.0026,    0.1400,   11.0996,    0.0000,    0.0000,    0.5095,</w:t>
      </w:r>
    </w:p>
    <w:p w14:paraId="57DAF89E"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64.708,    0.0010,    0.0028,    0.1400,   11.0998,    0.0000,    0.0000,    0.5090,    0.0010,    0.0028,    0.1400,   11.0977,    0.0000,    0.0000,    0.5095,    0.0010,    0.0028,    0.1400,   11.0991,    0.0000,    0.0000,    0.5095,</w:t>
      </w:r>
    </w:p>
    <w:p w14:paraId="0680B6B2"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64.750,    0.0010,    0.0029,    0.1400,   11.1002,    0.0000,    0.0000,    0.5090,    0.0010,    0.0029,    0.1400,   11.0968,    0.0000,    0.0000,    0.5095,    0.0010,    0.0029,    0.1400,   11.0984,    0.0000,    0.0000,    0.5095,</w:t>
      </w:r>
    </w:p>
    <w:p w14:paraId="12ED705B" w14:textId="77777777" w:rsidR="00334B06" w:rsidRPr="00B7030B" w:rsidRDefault="00334B06" w:rsidP="00E045D6"/>
    <w:p w14:paraId="39FC148C" w14:textId="77777777" w:rsidR="00334B06" w:rsidRPr="00B7030B" w:rsidRDefault="00334B06" w:rsidP="00E045D6"/>
    <w:p w14:paraId="16AD0F43" w14:textId="77A16C20" w:rsidR="00E045D6" w:rsidRPr="005E02DE" w:rsidRDefault="00E045D6" w:rsidP="00E045D6">
      <w:pPr>
        <w:pStyle w:val="Heading4"/>
        <w:rPr>
          <w:rFonts w:asciiTheme="minorHAnsi" w:hAnsiTheme="minorHAnsi" w:cs="Arial"/>
          <w:sz w:val="32"/>
          <w:szCs w:val="26"/>
          <w:rPrChange w:id="3128" w:author="Honnalore Steissberg" w:date="2021-08-09T10:43:00Z">
            <w:rPr>
              <w:rFonts w:asciiTheme="minorHAnsi" w:hAnsiTheme="minorHAnsi"/>
            </w:rPr>
          </w:rPrChange>
        </w:rPr>
      </w:pPr>
      <w:bookmarkStart w:id="3129" w:name="_Toc263258173"/>
      <w:bookmarkStart w:id="3130" w:name="_Toc41047841"/>
      <w:r w:rsidRPr="005E02DE">
        <w:rPr>
          <w:rFonts w:asciiTheme="minorHAnsi" w:hAnsiTheme="minorHAnsi" w:cs="Arial"/>
          <w:sz w:val="32"/>
          <w:szCs w:val="26"/>
          <w:rPrChange w:id="3131" w:author="Honnalore Steissberg" w:date="2021-08-09T10:43:00Z">
            <w:rPr>
              <w:rFonts w:asciiTheme="minorHAnsi" w:hAnsiTheme="minorHAnsi"/>
            </w:rPr>
          </w:rPrChange>
        </w:rPr>
        <w:lastRenderedPageBreak/>
        <w:t xml:space="preserve">Output of overall </w:t>
      </w:r>
      <w:r w:rsidR="00BC2867" w:rsidRPr="005E02DE">
        <w:rPr>
          <w:rFonts w:asciiTheme="minorHAnsi" w:hAnsiTheme="minorHAnsi" w:cs="Arial"/>
          <w:sz w:val="32"/>
          <w:szCs w:val="26"/>
          <w:rPrChange w:id="3132" w:author="Honnalore Steissberg" w:date="2021-08-09T10:43:00Z">
            <w:rPr>
              <w:rFonts w:asciiTheme="minorHAnsi" w:hAnsiTheme="minorHAnsi"/>
            </w:rPr>
          </w:rPrChange>
        </w:rPr>
        <w:t>organic matter acc</w:t>
      </w:r>
      <w:r w:rsidR="00844423" w:rsidRPr="005E02DE">
        <w:rPr>
          <w:rFonts w:asciiTheme="minorHAnsi" w:hAnsiTheme="minorHAnsi" w:cs="Arial"/>
          <w:sz w:val="32"/>
          <w:szCs w:val="26"/>
          <w:rPrChange w:id="3133" w:author="Honnalore Steissberg" w:date="2021-08-09T10:43:00Z">
            <w:rPr>
              <w:rFonts w:asciiTheme="minorHAnsi" w:hAnsiTheme="minorHAnsi"/>
            </w:rPr>
          </w:rPrChange>
        </w:rPr>
        <w:t xml:space="preserve">umulation at the bottom of each </w:t>
      </w:r>
      <w:r w:rsidR="00BC2867" w:rsidRPr="005E02DE">
        <w:rPr>
          <w:rFonts w:asciiTheme="minorHAnsi" w:hAnsiTheme="minorHAnsi" w:cs="Arial"/>
          <w:sz w:val="32"/>
          <w:szCs w:val="26"/>
          <w:rPrChange w:id="3134" w:author="Honnalore Steissberg" w:date="2021-08-09T10:43:00Z">
            <w:rPr>
              <w:rFonts w:asciiTheme="minorHAnsi" w:hAnsiTheme="minorHAnsi"/>
            </w:rPr>
          </w:rPrChange>
        </w:rPr>
        <w:t>layer</w:t>
      </w:r>
      <w:ins w:id="3135" w:author="Honnalore Steissberg" w:date="2021-08-09T10:41:00Z">
        <w:r w:rsidR="005E02DE" w:rsidRPr="005E02DE">
          <w:rPr>
            <w:rFonts w:asciiTheme="minorHAnsi" w:hAnsiTheme="minorHAnsi" w:cs="Arial"/>
            <w:sz w:val="32"/>
            <w:szCs w:val="26"/>
            <w:rPrChange w:id="3136" w:author="Honnalore Steissberg" w:date="2021-08-09T10:43:00Z">
              <w:rPr>
                <w:rFonts w:asciiTheme="minorHAnsi" w:hAnsiTheme="minorHAnsi"/>
              </w:rPr>
            </w:rPrChange>
          </w:rPr>
          <w:t xml:space="preserve">, </w:t>
        </w:r>
      </w:ins>
      <w:del w:id="3137" w:author="Honnalore Steissberg" w:date="2021-08-09T10:41:00Z">
        <w:r w:rsidR="00BC2867" w:rsidRPr="005E02DE" w:rsidDel="005E02DE">
          <w:rPr>
            <w:rFonts w:asciiTheme="minorHAnsi" w:hAnsiTheme="minorHAnsi" w:cs="Arial"/>
            <w:sz w:val="32"/>
            <w:szCs w:val="26"/>
            <w:rPrChange w:id="3138" w:author="Honnalore Steissberg" w:date="2021-08-09T10:43:00Z">
              <w:rPr>
                <w:rFonts w:asciiTheme="minorHAnsi" w:hAnsiTheme="minorHAnsi"/>
              </w:rPr>
            </w:rPrChange>
          </w:rPr>
          <w:delText xml:space="preserve"> and </w:delText>
        </w:r>
      </w:del>
      <w:r w:rsidR="00BC2867" w:rsidRPr="005E02DE">
        <w:rPr>
          <w:rFonts w:asciiTheme="minorHAnsi" w:hAnsiTheme="minorHAnsi" w:cs="Arial"/>
          <w:sz w:val="32"/>
          <w:szCs w:val="26"/>
          <w:rPrChange w:id="3139" w:author="Honnalore Steissberg" w:date="2021-08-09T10:43:00Z">
            <w:rPr>
              <w:rFonts w:asciiTheme="minorHAnsi" w:hAnsiTheme="minorHAnsi"/>
            </w:rPr>
          </w:rPrChange>
        </w:rPr>
        <w:t xml:space="preserve">summed </w:t>
      </w:r>
      <w:r w:rsidRPr="005E02DE">
        <w:rPr>
          <w:rFonts w:asciiTheme="minorHAnsi" w:hAnsiTheme="minorHAnsi" w:cs="Arial"/>
          <w:sz w:val="32"/>
          <w:szCs w:val="26"/>
          <w:rPrChange w:id="3140" w:author="Honnalore Steissberg" w:date="2021-08-09T10:43:00Z">
            <w:rPr>
              <w:rFonts w:asciiTheme="minorHAnsi" w:hAnsiTheme="minorHAnsi"/>
            </w:rPr>
          </w:rPrChange>
        </w:rPr>
        <w:t>for each segment</w:t>
      </w:r>
      <w:bookmarkEnd w:id="3129"/>
      <w:bookmarkEnd w:id="3130"/>
    </w:p>
    <w:p w14:paraId="082F2CFF" w14:textId="548B32D2" w:rsidR="008248D1" w:rsidRPr="00B7030B" w:rsidRDefault="008248D1" w:rsidP="008248D1">
      <w:pPr>
        <w:rPr>
          <w:rFonts w:cs="Courier New"/>
          <w:sz w:val="20"/>
        </w:rPr>
      </w:pPr>
      <w:proofErr w:type="spellStart"/>
      <w:r w:rsidRPr="00B7030B">
        <w:rPr>
          <w:rFonts w:cs="Courier New"/>
          <w:sz w:val="20"/>
        </w:rPr>
        <w:t>OutputFileName</w:t>
      </w:r>
      <w:proofErr w:type="spellEnd"/>
      <w:r w:rsidRPr="00B7030B">
        <w:rPr>
          <w:rFonts w:cs="Courier New"/>
          <w:sz w:val="20"/>
        </w:rPr>
        <w:t xml:space="preserve"> for SOD+SED at all time</w:t>
      </w:r>
      <w:ins w:id="3141" w:author="Honnalore Steissberg" w:date="2021-08-09T10:31:00Z">
        <w:r w:rsidR="00E057D5">
          <w:rPr>
            <w:rFonts w:cs="Courier New"/>
            <w:sz w:val="20"/>
          </w:rPr>
          <w:t>s</w:t>
        </w:r>
      </w:ins>
      <w:r w:rsidRPr="00B7030B">
        <w:rPr>
          <w:rFonts w:cs="Courier New"/>
          <w:sz w:val="20"/>
        </w:rPr>
        <w:t xml:space="preserve"> and all segments</w:t>
      </w:r>
    </w:p>
    <w:p w14:paraId="14DDFA32" w14:textId="77777777" w:rsidR="008248D1" w:rsidRPr="00B7030B" w:rsidRDefault="008248D1" w:rsidP="008248D1">
      <w:pPr>
        <w:rPr>
          <w:rFonts w:cs="Courier New"/>
          <w:sz w:val="20"/>
        </w:rPr>
      </w:pPr>
      <w:r w:rsidRPr="00B7030B">
        <w:rPr>
          <w:rFonts w:cs="Courier New"/>
          <w:sz w:val="20"/>
        </w:rPr>
        <w:t>'</w:t>
      </w:r>
      <w:proofErr w:type="spellStart"/>
      <w:r w:rsidRPr="00B7030B">
        <w:rPr>
          <w:rFonts w:cs="Courier New"/>
          <w:sz w:val="20"/>
        </w:rPr>
        <w:t>sodsed.opt</w:t>
      </w:r>
      <w:proofErr w:type="spellEnd"/>
      <w:r w:rsidRPr="00B7030B">
        <w:rPr>
          <w:rFonts w:cs="Courier New"/>
          <w:sz w:val="20"/>
        </w:rPr>
        <w:t>'</w:t>
      </w:r>
    </w:p>
    <w:p w14:paraId="22D4158D" w14:textId="77777777" w:rsidR="00E045D6" w:rsidRPr="00B7030B" w:rsidRDefault="00E045D6" w:rsidP="00E045D6"/>
    <w:p w14:paraId="3D4B7D57" w14:textId="77777777" w:rsidR="00E045D6" w:rsidRPr="004D4807" w:rsidRDefault="00E045D6" w:rsidP="00E045D6">
      <w:pPr>
        <w:rPr>
          <w:sz w:val="20"/>
          <w:szCs w:val="18"/>
        </w:rPr>
      </w:pPr>
      <w:r w:rsidRPr="004D4807">
        <w:rPr>
          <w:sz w:val="20"/>
          <w:szCs w:val="18"/>
        </w:rPr>
        <w:t xml:space="preserve">This output file </w:t>
      </w:r>
      <w:r w:rsidR="008248D1" w:rsidRPr="004D4807">
        <w:rPr>
          <w:sz w:val="20"/>
          <w:szCs w:val="18"/>
        </w:rPr>
        <w:t>prints</w:t>
      </w:r>
      <w:r w:rsidRPr="004D4807">
        <w:rPr>
          <w:sz w:val="20"/>
          <w:szCs w:val="18"/>
        </w:rPr>
        <w:t xml:space="preserve"> the first order sediment </w:t>
      </w:r>
      <w:r w:rsidR="00BC2867" w:rsidRPr="004D4807">
        <w:rPr>
          <w:sz w:val="20"/>
          <w:szCs w:val="18"/>
        </w:rPr>
        <w:t xml:space="preserve">organic matter accumulation at each segment as a function of time. It sums up all the sediment accumulated at all the vertical layers. </w:t>
      </w:r>
      <w:r w:rsidRPr="004D4807">
        <w:rPr>
          <w:sz w:val="20"/>
          <w:szCs w:val="18"/>
        </w:rPr>
        <w:t xml:space="preserve"> </w:t>
      </w:r>
      <w:r w:rsidR="00BC2867" w:rsidRPr="004D4807">
        <w:rPr>
          <w:sz w:val="20"/>
          <w:szCs w:val="18"/>
        </w:rPr>
        <w:t xml:space="preserve">The output is in grams of organic matter. </w:t>
      </w:r>
      <w:r w:rsidRPr="004D4807">
        <w:rPr>
          <w:sz w:val="20"/>
          <w:szCs w:val="18"/>
        </w:rPr>
        <w:t xml:space="preserve">This allows the model user to evaluate how changes in organic loading to the sediments affect the rate of </w:t>
      </w:r>
      <w:r w:rsidR="00BC2867" w:rsidRPr="004D4807">
        <w:rPr>
          <w:sz w:val="20"/>
          <w:szCs w:val="18"/>
        </w:rPr>
        <w:t xml:space="preserve">accumulation of sediments and where they accumulate. </w:t>
      </w:r>
    </w:p>
    <w:p w14:paraId="14145883" w14:textId="77777777" w:rsidR="008248D1" w:rsidRPr="004D4807" w:rsidRDefault="008248D1" w:rsidP="00E045D6">
      <w:pPr>
        <w:rPr>
          <w:sz w:val="20"/>
          <w:szCs w:val="18"/>
        </w:rPr>
      </w:pPr>
    </w:p>
    <w:p w14:paraId="6B944E43" w14:textId="6F46244D" w:rsidR="008248D1" w:rsidRPr="004D4807" w:rsidRDefault="008248D1" w:rsidP="00E045D6">
      <w:pPr>
        <w:rPr>
          <w:sz w:val="20"/>
          <w:szCs w:val="18"/>
        </w:rPr>
      </w:pPr>
      <w:r w:rsidRPr="004D4807">
        <w:rPr>
          <w:sz w:val="20"/>
          <w:szCs w:val="18"/>
        </w:rPr>
        <w:t>The output file is shown below</w:t>
      </w:r>
      <w:ins w:id="3142" w:author="Honnalore Steissberg" w:date="2021-08-09T10:43:00Z">
        <w:r w:rsidR="005E02DE">
          <w:rPr>
            <w:sz w:val="20"/>
            <w:szCs w:val="18"/>
          </w:rPr>
          <w:t>,</w:t>
        </w:r>
      </w:ins>
      <w:r w:rsidRPr="004D4807">
        <w:rPr>
          <w:sz w:val="20"/>
          <w:szCs w:val="18"/>
        </w:rPr>
        <w:t xml:space="preserve"> where all entries are comma delim</w:t>
      </w:r>
      <w:r w:rsidR="00BC2867" w:rsidRPr="004D4807">
        <w:rPr>
          <w:sz w:val="20"/>
          <w:szCs w:val="18"/>
        </w:rPr>
        <w:t>i</w:t>
      </w:r>
      <w:r w:rsidRPr="004D4807">
        <w:rPr>
          <w:sz w:val="20"/>
          <w:szCs w:val="18"/>
        </w:rPr>
        <w:t xml:space="preserve">ted </w:t>
      </w:r>
      <w:del w:id="3143" w:author="Honnalore Steissberg" w:date="2021-08-09T10:43:00Z">
        <w:r w:rsidRPr="004D4807" w:rsidDel="005E02DE">
          <w:rPr>
            <w:sz w:val="20"/>
            <w:szCs w:val="18"/>
          </w:rPr>
          <w:delText xml:space="preserve">and are </w:delText>
        </w:r>
      </w:del>
      <w:r w:rsidRPr="004D4807">
        <w:rPr>
          <w:sz w:val="20"/>
          <w:szCs w:val="18"/>
        </w:rPr>
        <w:t xml:space="preserve">for each segment and time of output. </w:t>
      </w:r>
      <w:r w:rsidR="00BC2867" w:rsidRPr="004D4807">
        <w:rPr>
          <w:sz w:val="20"/>
          <w:szCs w:val="18"/>
        </w:rPr>
        <w:t xml:space="preserve">The values for each segment are </w:t>
      </w:r>
      <w:ins w:id="3144" w:author="Honnalore Steissberg" w:date="2021-08-09T10:43:00Z">
        <w:r w:rsidR="005E02DE">
          <w:rPr>
            <w:sz w:val="20"/>
            <w:szCs w:val="18"/>
          </w:rPr>
          <w:t xml:space="preserve">in </w:t>
        </w:r>
      </w:ins>
      <w:r w:rsidR="00BC2867" w:rsidRPr="004D4807">
        <w:rPr>
          <w:sz w:val="20"/>
          <w:szCs w:val="18"/>
        </w:rPr>
        <w:t>grams of organic matter.</w:t>
      </w:r>
    </w:p>
    <w:p w14:paraId="338B54C8" w14:textId="77777777" w:rsidR="00E045D6" w:rsidRPr="00B7030B" w:rsidRDefault="00E045D6" w:rsidP="00E045D6"/>
    <w:p w14:paraId="03403AA0" w14:textId="77777777" w:rsidR="008248D1" w:rsidRPr="00A73E62" w:rsidRDefault="008248D1" w:rsidP="008248D1">
      <w:pPr>
        <w:rPr>
          <w:rFonts w:ascii="Courier New" w:hAnsi="Courier New" w:cs="Courier New"/>
          <w:bCs/>
          <w:sz w:val="16"/>
          <w:szCs w:val="26"/>
        </w:rPr>
      </w:pPr>
      <w:proofErr w:type="gramStart"/>
      <w:r w:rsidRPr="00A73E62">
        <w:rPr>
          <w:rFonts w:ascii="Courier New" w:hAnsi="Courier New" w:cs="Courier New"/>
          <w:bCs/>
          <w:sz w:val="16"/>
          <w:szCs w:val="26"/>
        </w:rPr>
        <w:t>JDAY,  2</w:t>
      </w:r>
      <w:proofErr w:type="gramEnd"/>
      <w:r w:rsidRPr="00A73E62">
        <w:rPr>
          <w:rFonts w:ascii="Courier New" w:hAnsi="Courier New" w:cs="Courier New"/>
          <w:bCs/>
          <w:sz w:val="16"/>
          <w:szCs w:val="26"/>
        </w:rPr>
        <w:t>,  3,  4,  5,  6,  7,  8,  9, 10, 11, 12, 13, 14, 15, 16, 17, 18, 19, 20, 21, 22, 23, 24, 25, 26, 27, 28, 29, 30, 31,</w:t>
      </w:r>
    </w:p>
    <w:p w14:paraId="5215C7EB" w14:textId="77777777" w:rsidR="008248D1" w:rsidRPr="00A73E62" w:rsidRDefault="008248D1" w:rsidP="008248D1">
      <w:pPr>
        <w:rPr>
          <w:rFonts w:ascii="Courier New" w:hAnsi="Courier New" w:cs="Courier New"/>
          <w:bCs/>
          <w:sz w:val="16"/>
          <w:szCs w:val="26"/>
        </w:rPr>
      </w:pPr>
      <w:r w:rsidRPr="00A73E62">
        <w:rPr>
          <w:rFonts w:ascii="Courier New" w:hAnsi="Courier New" w:cs="Courier New"/>
          <w:bCs/>
          <w:sz w:val="16"/>
          <w:szCs w:val="26"/>
        </w:rPr>
        <w:t xml:space="preserve">    64.542,   0.2676E+03,   0.3751E+03,   0.5351E+03,   0.7376E+03,   0.1120E+04,   0.1630E+04,   0.1577E+04,   0.1288E+04,   0.1490E+04,   0.2253E+04,   0.2452E+04,   0.3120E+04,   0.4287E+04,   0.3824E+04,   0.2663E+04,   0.4700E+04,   0.5847E+04,   0.6447E+04,   0.1021E+05,   0.9486E+04,   0.1095E+05,   0.1289E+05,   0.7819E+04,   0.5235E+04,   0.5760E+04,   0.6320E+04,   0.6432E+04,   0.4698E+04,   0.2557E+04,   0.1682E+04,</w:t>
      </w:r>
    </w:p>
    <w:p w14:paraId="28A35A44" w14:textId="77777777" w:rsidR="008248D1" w:rsidRPr="00A73E62" w:rsidRDefault="008248D1" w:rsidP="008248D1">
      <w:pPr>
        <w:rPr>
          <w:rFonts w:ascii="Courier New" w:hAnsi="Courier New" w:cs="Courier New"/>
          <w:bCs/>
          <w:sz w:val="16"/>
          <w:szCs w:val="26"/>
        </w:rPr>
      </w:pPr>
      <w:r w:rsidRPr="00A73E62">
        <w:rPr>
          <w:rFonts w:ascii="Courier New" w:hAnsi="Courier New" w:cs="Courier New"/>
          <w:bCs/>
          <w:sz w:val="16"/>
          <w:szCs w:val="26"/>
        </w:rPr>
        <w:t xml:space="preserve">    64.583,   0.5577E+03,   0.7482E+03,   0.1067E+04,   0.1471E+04,   0.2236E+04,   0.3258E+04,   0.3150E+04,   0.2572E+04,   0.2976E+04,   0.4500E+04,   0.4898E+04,   0.6234E+04,   0.8565E+04,   0.7638E+04,   0.5316E+04,   0.9387E+04,   0.1168E+05,   0.1288E+05,   0.2039E+05,   0.1895E+05,   0.2189E+05,   0.2575E+05,   0.1562E+05,   0.1046E+05,   0.1150E+05,   0.1263E+05,   0.1285E+05,   0.9388E+04,   0.5109E+04,   0.3361E+04,</w:t>
      </w:r>
    </w:p>
    <w:p w14:paraId="1DCAAFA8" w14:textId="77777777" w:rsidR="008248D1" w:rsidRPr="00A73E62" w:rsidRDefault="008248D1" w:rsidP="008248D1">
      <w:pPr>
        <w:rPr>
          <w:rFonts w:ascii="Courier New" w:hAnsi="Courier New" w:cs="Courier New"/>
          <w:bCs/>
          <w:sz w:val="16"/>
          <w:szCs w:val="26"/>
        </w:rPr>
      </w:pPr>
      <w:r w:rsidRPr="00A73E62">
        <w:rPr>
          <w:rFonts w:ascii="Courier New" w:hAnsi="Courier New" w:cs="Courier New"/>
          <w:bCs/>
          <w:sz w:val="16"/>
          <w:szCs w:val="26"/>
        </w:rPr>
        <w:t xml:space="preserve">    64.625,   0.8683E+03,   0.1121E+04,   0.1597E+04,   0.2201E+04,   0.3348E+04,   0.4886E+04,   0.4726E+04,   0.3853E+04,   0.4467E+04,   0.6745E+04,   0.7342E+04,   0.9346E+04,   0.1284E+05,   0.1145E+05,   0.7963E+04,   0.1407E+05,   0.1752E+05,   0.1931E+05,   0.3056E+05,   0.2841E+05,   0.3282E+05,   0.3860E+05,   0.2341E+05,   0.1567E+05,   0.1724E+05,   0.1892E+05,   0.1926E+05,   0.1407E+05,   0.7659E+04,   0.5037E+04,</w:t>
      </w:r>
    </w:p>
    <w:p w14:paraId="03C1886A" w14:textId="77777777" w:rsidR="00027A64" w:rsidRPr="00A73E62" w:rsidRDefault="008248D1" w:rsidP="008248D1">
      <w:pPr>
        <w:rPr>
          <w:rFonts w:ascii="Courier New" w:hAnsi="Courier New" w:cs="Courier New"/>
          <w:bCs/>
          <w:sz w:val="20"/>
          <w:szCs w:val="26"/>
        </w:rPr>
      </w:pPr>
      <w:r w:rsidRPr="00A73E62">
        <w:rPr>
          <w:rFonts w:ascii="Courier New" w:hAnsi="Courier New" w:cs="Courier New"/>
          <w:bCs/>
          <w:sz w:val="16"/>
          <w:szCs w:val="26"/>
        </w:rPr>
        <w:t xml:space="preserve">    64.667,   0.1194E+04,   0.1499E+04,   0.2125E+04,   0.2927E+04,   0.4458E+04,   0.6513E+04,   0.6300E+04,   0.5131E+04,   0.5956E+04,   0.8987E+04,   0.9782E+04,   0.1246E+05,   0.1711E+05,   0.1525E+05,   0.1060E+05,   0.1875E+05,   0.2334E+05,   0.2573E+05,   0.4072E+05,   0.3785E+05,   0.4375E+05,   0.5143E+05,   0.3119E+05,   0.2087E+05,   0.2296E+05,   0.2520E+05,   0.2567E+05,   0.1875E+05,   0.1021E+05,   0.6711E+04,</w:t>
      </w:r>
    </w:p>
    <w:p w14:paraId="329B0FD1" w14:textId="77777777" w:rsidR="00027A64" w:rsidRPr="00B7030B" w:rsidRDefault="00027A64">
      <w:pPr>
        <w:rPr>
          <w:rFonts w:cs="Arial"/>
          <w:b/>
          <w:bCs/>
          <w:sz w:val="32"/>
          <w:szCs w:val="26"/>
        </w:rPr>
      </w:pPr>
    </w:p>
    <w:p w14:paraId="01BA9F71" w14:textId="77777777" w:rsidR="007439A1" w:rsidRPr="00B7030B" w:rsidRDefault="001816C3" w:rsidP="007439A1">
      <w:pPr>
        <w:pStyle w:val="Heading3"/>
        <w:rPr>
          <w:rFonts w:asciiTheme="minorHAnsi" w:hAnsiTheme="minorHAnsi"/>
        </w:rPr>
      </w:pPr>
      <w:bookmarkStart w:id="3145" w:name="_Toc263258166"/>
      <w:bookmarkStart w:id="3146" w:name="_Toc41047842"/>
      <w:r w:rsidRPr="00B7030B">
        <w:rPr>
          <w:rFonts w:asciiTheme="minorHAnsi" w:hAnsiTheme="minorHAnsi"/>
        </w:rPr>
        <w:t xml:space="preserve">Automatic Port </w:t>
      </w:r>
      <w:r w:rsidR="007439A1" w:rsidRPr="00B7030B">
        <w:rPr>
          <w:rFonts w:asciiTheme="minorHAnsi" w:hAnsiTheme="minorHAnsi"/>
        </w:rPr>
        <w:t>Selecti</w:t>
      </w:r>
      <w:r w:rsidRPr="00B7030B">
        <w:rPr>
          <w:rFonts w:asciiTheme="minorHAnsi" w:hAnsiTheme="minorHAnsi"/>
        </w:rPr>
        <w:t>on</w:t>
      </w:r>
      <w:r w:rsidR="007439A1" w:rsidRPr="00B7030B">
        <w:rPr>
          <w:rFonts w:asciiTheme="minorHAnsi" w:hAnsiTheme="minorHAnsi"/>
        </w:rPr>
        <w:t xml:space="preserve"> and </w:t>
      </w:r>
      <w:r w:rsidR="00DC26F4" w:rsidRPr="00B7030B">
        <w:rPr>
          <w:rFonts w:asciiTheme="minorHAnsi" w:hAnsiTheme="minorHAnsi"/>
        </w:rPr>
        <w:t xml:space="preserve">Reservoir </w:t>
      </w:r>
      <w:r w:rsidR="007439A1" w:rsidRPr="00B7030B">
        <w:rPr>
          <w:rFonts w:asciiTheme="minorHAnsi" w:hAnsiTheme="minorHAnsi"/>
        </w:rPr>
        <w:t>Volume</w:t>
      </w:r>
      <w:r w:rsidR="00DC26F4" w:rsidRPr="00B7030B">
        <w:rPr>
          <w:rFonts w:asciiTheme="minorHAnsi" w:hAnsiTheme="minorHAnsi"/>
        </w:rPr>
        <w:t>s</w:t>
      </w:r>
      <w:r w:rsidR="007439A1" w:rsidRPr="00B7030B">
        <w:rPr>
          <w:rFonts w:asciiTheme="minorHAnsi" w:hAnsiTheme="minorHAnsi"/>
        </w:rPr>
        <w:t xml:space="preserve"> at Specified Temperatures</w:t>
      </w:r>
      <w:bookmarkEnd w:id="3145"/>
      <w:bookmarkEnd w:id="3146"/>
    </w:p>
    <w:p w14:paraId="6F8375B5" w14:textId="693AC5BF" w:rsidR="007439A1" w:rsidRPr="001E56A3" w:rsidRDefault="007439A1" w:rsidP="007439A1">
      <w:pPr>
        <w:rPr>
          <w:sz w:val="20"/>
          <w:szCs w:val="18"/>
        </w:rPr>
      </w:pPr>
      <w:r w:rsidRPr="001E56A3">
        <w:rPr>
          <w:sz w:val="20"/>
          <w:szCs w:val="18"/>
        </w:rPr>
        <w:t xml:space="preserve">The CE-QUAL-W2 model reads the file, </w:t>
      </w:r>
      <w:r w:rsidR="00844423" w:rsidRPr="001E56A3">
        <w:rPr>
          <w:sz w:val="20"/>
          <w:szCs w:val="18"/>
        </w:rPr>
        <w:t>‘</w:t>
      </w:r>
      <w:r w:rsidRPr="001E56A3">
        <w:rPr>
          <w:b/>
          <w:sz w:val="20"/>
          <w:szCs w:val="18"/>
          <w:u w:val="single"/>
        </w:rPr>
        <w:t>w2_selective.npt</w:t>
      </w:r>
      <w:r w:rsidRPr="001E56A3">
        <w:rPr>
          <w:sz w:val="20"/>
          <w:szCs w:val="18"/>
        </w:rPr>
        <w:t xml:space="preserve">’, if the </w:t>
      </w:r>
      <w:r w:rsidRPr="001E56A3">
        <w:rPr>
          <w:b/>
          <w:sz w:val="20"/>
          <w:szCs w:val="18"/>
        </w:rPr>
        <w:t>SELECTC</w:t>
      </w:r>
      <w:r w:rsidRPr="001E56A3">
        <w:rPr>
          <w:sz w:val="20"/>
          <w:szCs w:val="18"/>
        </w:rPr>
        <w:t xml:space="preserve"> control is ‘</w:t>
      </w:r>
      <w:r w:rsidRPr="001E56A3">
        <w:rPr>
          <w:b/>
          <w:sz w:val="20"/>
          <w:szCs w:val="18"/>
        </w:rPr>
        <w:t>ON</w:t>
      </w:r>
      <w:r w:rsidRPr="001E56A3">
        <w:rPr>
          <w:sz w:val="20"/>
          <w:szCs w:val="18"/>
        </w:rPr>
        <w:t>’</w:t>
      </w:r>
      <w:r w:rsidR="008013B3" w:rsidRPr="001E56A3">
        <w:rPr>
          <w:sz w:val="20"/>
          <w:szCs w:val="18"/>
        </w:rPr>
        <w:t xml:space="preserve"> or set to ‘USGS’</w:t>
      </w:r>
      <w:r w:rsidRPr="001E56A3">
        <w:rPr>
          <w:sz w:val="20"/>
          <w:szCs w:val="18"/>
        </w:rPr>
        <w:t xml:space="preserve"> in the w2_con.npt </w:t>
      </w:r>
      <w:r w:rsidR="00607007">
        <w:rPr>
          <w:sz w:val="20"/>
          <w:szCs w:val="18"/>
        </w:rPr>
        <w:t xml:space="preserve">(or w2_con.csv) </w:t>
      </w:r>
      <w:r w:rsidRPr="001E56A3">
        <w:rPr>
          <w:sz w:val="20"/>
          <w:szCs w:val="18"/>
        </w:rPr>
        <w:t>file. This input file allows the model user to</w:t>
      </w:r>
    </w:p>
    <w:p w14:paraId="2147A1C9" w14:textId="77777777" w:rsidR="007439A1" w:rsidRPr="001E56A3" w:rsidRDefault="007439A1" w:rsidP="007439A1">
      <w:pPr>
        <w:jc w:val="both"/>
        <w:rPr>
          <w:sz w:val="20"/>
          <w:szCs w:val="18"/>
        </w:rPr>
      </w:pPr>
      <w:r w:rsidRPr="001E56A3">
        <w:rPr>
          <w:sz w:val="20"/>
          <w:szCs w:val="18"/>
        </w:rPr>
        <w:t xml:space="preserve"> </w:t>
      </w:r>
    </w:p>
    <w:p w14:paraId="54165E55" w14:textId="77777777" w:rsidR="007439A1" w:rsidRPr="001E56A3" w:rsidRDefault="008013B3" w:rsidP="00A955F4">
      <w:pPr>
        <w:pStyle w:val="ListParagraph"/>
        <w:numPr>
          <w:ilvl w:val="0"/>
          <w:numId w:val="21"/>
        </w:numPr>
        <w:spacing w:after="0" w:line="240" w:lineRule="auto"/>
        <w:jc w:val="both"/>
        <w:rPr>
          <w:rFonts w:cs="Times New Roman"/>
          <w:sz w:val="20"/>
          <w:szCs w:val="20"/>
        </w:rPr>
      </w:pPr>
      <w:r w:rsidRPr="001E56A3">
        <w:rPr>
          <w:rFonts w:cs="Times New Roman"/>
          <w:sz w:val="20"/>
          <w:szCs w:val="20"/>
        </w:rPr>
        <w:t>a</w:t>
      </w:r>
      <w:r w:rsidR="00DC26F4" w:rsidRPr="001E56A3">
        <w:rPr>
          <w:rFonts w:cs="Times New Roman"/>
          <w:sz w:val="20"/>
          <w:szCs w:val="20"/>
        </w:rPr>
        <w:t xml:space="preserve">utomatically choose a withdrawal port elevation </w:t>
      </w:r>
      <w:r w:rsidR="007439A1" w:rsidRPr="001E56A3">
        <w:rPr>
          <w:rFonts w:cs="Times New Roman"/>
          <w:sz w:val="20"/>
          <w:szCs w:val="20"/>
        </w:rPr>
        <w:t xml:space="preserve">based on </w:t>
      </w:r>
      <w:r w:rsidR="00DC26F4" w:rsidRPr="001E56A3">
        <w:rPr>
          <w:rFonts w:cs="Times New Roman"/>
          <w:sz w:val="20"/>
          <w:szCs w:val="20"/>
        </w:rPr>
        <w:t xml:space="preserve">meeting required </w:t>
      </w:r>
      <w:r w:rsidR="007439A1" w:rsidRPr="001E56A3">
        <w:rPr>
          <w:rFonts w:cs="Times New Roman"/>
          <w:sz w:val="20"/>
          <w:szCs w:val="20"/>
        </w:rPr>
        <w:t>temperature targets</w:t>
      </w:r>
    </w:p>
    <w:p w14:paraId="792DB333" w14:textId="77777777" w:rsidR="007439A1" w:rsidRPr="001E56A3" w:rsidRDefault="007439A1" w:rsidP="00A955F4">
      <w:pPr>
        <w:pStyle w:val="ListParagraph"/>
        <w:numPr>
          <w:ilvl w:val="0"/>
          <w:numId w:val="21"/>
        </w:numPr>
        <w:spacing w:after="0" w:line="240" w:lineRule="auto"/>
        <w:jc w:val="both"/>
        <w:rPr>
          <w:rFonts w:cs="Times New Roman"/>
          <w:sz w:val="20"/>
          <w:szCs w:val="20"/>
        </w:rPr>
      </w:pPr>
      <w:r w:rsidRPr="001E56A3">
        <w:rPr>
          <w:rFonts w:cs="Times New Roman"/>
          <w:sz w:val="20"/>
          <w:szCs w:val="20"/>
        </w:rPr>
        <w:t>print temperature of individual outlets rather than combing them together, and</w:t>
      </w:r>
    </w:p>
    <w:p w14:paraId="6940A0F0" w14:textId="77777777" w:rsidR="007439A1" w:rsidRPr="001E56A3" w:rsidRDefault="007439A1" w:rsidP="00A955F4">
      <w:pPr>
        <w:pStyle w:val="ListParagraph"/>
        <w:numPr>
          <w:ilvl w:val="0"/>
          <w:numId w:val="21"/>
        </w:numPr>
        <w:spacing w:after="0" w:line="240" w:lineRule="auto"/>
        <w:jc w:val="both"/>
        <w:rPr>
          <w:rFonts w:cs="Times New Roman"/>
          <w:sz w:val="20"/>
          <w:szCs w:val="20"/>
        </w:rPr>
      </w:pPr>
      <w:r w:rsidRPr="001E56A3">
        <w:rPr>
          <w:rFonts w:cs="Times New Roman"/>
          <w:sz w:val="20"/>
          <w:szCs w:val="20"/>
        </w:rPr>
        <w:t xml:space="preserve">print the volume of the reservoir at specified temperature targets. </w:t>
      </w:r>
    </w:p>
    <w:p w14:paraId="6F6B094D" w14:textId="3F863B62" w:rsidR="007439A1" w:rsidRDefault="007439A1" w:rsidP="007439A1">
      <w:pPr>
        <w:pStyle w:val="ListParagraph"/>
        <w:spacing w:after="0"/>
        <w:jc w:val="both"/>
        <w:rPr>
          <w:sz w:val="20"/>
          <w:szCs w:val="20"/>
        </w:rPr>
      </w:pPr>
    </w:p>
    <w:p w14:paraId="1BA0E988" w14:textId="6917E3CE" w:rsidR="0087326B" w:rsidRDefault="0087326B" w:rsidP="0087326B">
      <w:pPr>
        <w:jc w:val="both"/>
        <w:rPr>
          <w:sz w:val="20"/>
        </w:rPr>
      </w:pPr>
      <w:r w:rsidRPr="0087326B">
        <w:rPr>
          <w:sz w:val="20"/>
        </w:rPr>
        <w:lastRenderedPageBreak/>
        <w:t xml:space="preserve">Note that if DYNELEV is set to ON in the control file (w2_con.npt or w2_con.csv), the port </w:t>
      </w:r>
      <w:del w:id="3147" w:author="Honnalore Steissberg" w:date="2021-08-09T10:31:00Z">
        <w:r w:rsidRPr="0087326B" w:rsidDel="00E057D5">
          <w:rPr>
            <w:sz w:val="20"/>
          </w:rPr>
          <w:delText>slection</w:delText>
        </w:r>
      </w:del>
      <w:ins w:id="3148" w:author="Honnalore Steissberg" w:date="2021-08-09T10:31:00Z">
        <w:r w:rsidR="00E057D5" w:rsidRPr="0087326B">
          <w:rPr>
            <w:sz w:val="20"/>
          </w:rPr>
          <w:t>selection</w:t>
        </w:r>
      </w:ins>
      <w:r w:rsidRPr="0087326B">
        <w:rPr>
          <w:sz w:val="20"/>
        </w:rPr>
        <w:t xml:space="preserve"> in this file is ignored and DYNELEV will control the centerline of the withdrawal.</w:t>
      </w:r>
    </w:p>
    <w:p w14:paraId="3F0EEBF6" w14:textId="77777777" w:rsidR="0087326B" w:rsidRPr="0087326B" w:rsidRDefault="0087326B" w:rsidP="0087326B">
      <w:pPr>
        <w:jc w:val="both"/>
        <w:rPr>
          <w:sz w:val="20"/>
        </w:rPr>
      </w:pPr>
    </w:p>
    <w:p w14:paraId="7850C14F" w14:textId="77777777" w:rsidR="007439A1" w:rsidRPr="00B7030B" w:rsidRDefault="008013B3" w:rsidP="00844423">
      <w:pPr>
        <w:pStyle w:val="Heading4"/>
        <w:spacing w:before="0" w:after="120"/>
      </w:pPr>
      <w:bookmarkStart w:id="3149" w:name="_Toc41047843"/>
      <w:r w:rsidRPr="00B7030B">
        <w:t>SELECTC=’</w:t>
      </w:r>
      <w:del w:id="3150" w:author="Honnalore Steissberg" w:date="2021-08-09T10:44:00Z">
        <w:r w:rsidRPr="00B7030B" w:rsidDel="000A48E4">
          <w:delText xml:space="preserve">      </w:delText>
        </w:r>
      </w:del>
      <w:r w:rsidRPr="00B7030B">
        <w:t>ON’</w:t>
      </w:r>
      <w:bookmarkEnd w:id="3149"/>
    </w:p>
    <w:p w14:paraId="4D14FB18" w14:textId="06C89724" w:rsidR="007439A1" w:rsidRPr="001E56A3" w:rsidRDefault="007439A1" w:rsidP="007439A1">
      <w:pPr>
        <w:jc w:val="both"/>
        <w:rPr>
          <w:sz w:val="20"/>
          <w:szCs w:val="18"/>
        </w:rPr>
      </w:pPr>
      <w:r w:rsidRPr="001E56A3">
        <w:rPr>
          <w:sz w:val="20"/>
          <w:szCs w:val="18"/>
        </w:rPr>
        <w:t xml:space="preserve">The input file is shown below </w:t>
      </w:r>
      <w:r w:rsidR="008013B3" w:rsidRPr="001E56A3">
        <w:rPr>
          <w:sz w:val="20"/>
          <w:szCs w:val="18"/>
        </w:rPr>
        <w:t>for ‘ON’</w:t>
      </w:r>
      <w:ins w:id="3151" w:author="Honnalore Steissberg" w:date="2021-08-09T10:45:00Z">
        <w:r w:rsidR="00395BF9">
          <w:rPr>
            <w:sz w:val="20"/>
            <w:szCs w:val="18"/>
          </w:rPr>
          <w:t xml:space="preserve">, </w:t>
        </w:r>
      </w:ins>
      <w:del w:id="3152" w:author="Honnalore Steissberg" w:date="2021-08-09T10:45:00Z">
        <w:r w:rsidR="008013B3" w:rsidRPr="001E56A3" w:rsidDel="00395BF9">
          <w:rPr>
            <w:sz w:val="20"/>
            <w:szCs w:val="18"/>
          </w:rPr>
          <w:delText xml:space="preserve"> </w:delText>
        </w:r>
        <w:r w:rsidRPr="001E56A3" w:rsidDel="00395BF9">
          <w:rPr>
            <w:sz w:val="20"/>
            <w:szCs w:val="18"/>
          </w:rPr>
          <w:delText xml:space="preserve">and is </w:delText>
        </w:r>
      </w:del>
      <w:r w:rsidRPr="001E56A3">
        <w:rPr>
          <w:sz w:val="20"/>
          <w:szCs w:val="18"/>
        </w:rPr>
        <w:t>named</w:t>
      </w:r>
      <w:del w:id="3153" w:author="Honnalore Steissberg" w:date="2021-08-09T10:45:00Z">
        <w:r w:rsidRPr="001E56A3" w:rsidDel="00395BF9">
          <w:rPr>
            <w:sz w:val="20"/>
            <w:szCs w:val="18"/>
          </w:rPr>
          <w:delText>:</w:delText>
        </w:r>
      </w:del>
      <w:r w:rsidRPr="001E56A3">
        <w:rPr>
          <w:sz w:val="20"/>
          <w:szCs w:val="18"/>
        </w:rPr>
        <w:t xml:space="preserve"> ‘</w:t>
      </w:r>
      <w:r w:rsidRPr="001E56A3">
        <w:rPr>
          <w:b/>
          <w:sz w:val="20"/>
          <w:szCs w:val="18"/>
          <w:u w:val="single"/>
        </w:rPr>
        <w:t>w2_selective.npt</w:t>
      </w:r>
      <w:r w:rsidRPr="001E56A3">
        <w:rPr>
          <w:sz w:val="20"/>
          <w:szCs w:val="18"/>
        </w:rPr>
        <w:t xml:space="preserve">’. </w:t>
      </w:r>
      <w:ins w:id="3154" w:author="Honnalore Steissberg" w:date="2021-08-09T10:45:00Z">
        <w:r w:rsidR="00395BF9">
          <w:rPr>
            <w:sz w:val="20"/>
            <w:szCs w:val="18"/>
          </w:rPr>
          <w:t xml:space="preserve"> </w:t>
        </w:r>
      </w:ins>
      <w:r w:rsidRPr="001E56A3">
        <w:rPr>
          <w:sz w:val="20"/>
          <w:szCs w:val="18"/>
        </w:rPr>
        <w:t xml:space="preserve">A discussion of each line from the input file is included in the next sections. </w:t>
      </w:r>
      <w:r w:rsidR="00360196">
        <w:rPr>
          <w:sz w:val="20"/>
          <w:szCs w:val="18"/>
        </w:rPr>
        <w:t>Note that there are 3 sections: (1) adjust an existing structure to meet a temperature target, (2) use 2 structures to blend water to meet a temperature target and (3) how to print out temperature volumes in reservoir at specified temperatures. These are all independent – hence, the first and second sections act independently, not together.</w:t>
      </w:r>
    </w:p>
    <w:p w14:paraId="38F1AA40" w14:textId="77777777" w:rsidR="007439A1" w:rsidRPr="00B7030B" w:rsidRDefault="007439A1" w:rsidP="007439A1">
      <w:pPr>
        <w:jc w:val="both"/>
      </w:pPr>
    </w:p>
    <w:p w14:paraId="2A1D2D9F"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Selective input control file</w:t>
      </w:r>
    </w:p>
    <w:p w14:paraId="3C6BF478"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Temperature outlet control - frequency of output for temperature</w:t>
      </w:r>
    </w:p>
    <w:p w14:paraId="148E72EB"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OUT FREQ TFRQTMP</w:t>
      </w:r>
    </w:p>
    <w:p w14:paraId="37DB5440"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0.02083</w:t>
      </w:r>
    </w:p>
    <w:p w14:paraId="743BDB89"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Structure outlet control based on time and temperature and branch</w:t>
      </w:r>
    </w:p>
    <w:p w14:paraId="37621121"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DYNSTR</w:t>
      </w:r>
      <w:proofErr w:type="gramStart"/>
      <w:r w:rsidRPr="00360196">
        <w:rPr>
          <w:rFonts w:ascii="Courier New" w:hAnsi="Courier New" w:cs="Courier New"/>
          <w:sz w:val="14"/>
          <w:szCs w:val="14"/>
        </w:rPr>
        <w:t>1  CONTROL</w:t>
      </w:r>
      <w:proofErr w:type="gramEnd"/>
      <w:r w:rsidRPr="00360196">
        <w:rPr>
          <w:rFonts w:ascii="Courier New" w:hAnsi="Courier New" w:cs="Courier New"/>
          <w:sz w:val="14"/>
          <w:szCs w:val="14"/>
        </w:rPr>
        <w:t xml:space="preserve">     NUM    FREQ</w:t>
      </w:r>
    </w:p>
    <w:p w14:paraId="4837EA4B"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ON       2    0.50</w:t>
      </w:r>
    </w:p>
    <w:p w14:paraId="242407C7"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w:t>
      </w:r>
    </w:p>
    <w:p w14:paraId="154B308B"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DYNSTR2    WD/ST      JB   JS/</w:t>
      </w:r>
      <w:proofErr w:type="gramStart"/>
      <w:r w:rsidRPr="00360196">
        <w:rPr>
          <w:rFonts w:ascii="Courier New" w:hAnsi="Courier New" w:cs="Courier New"/>
          <w:sz w:val="14"/>
          <w:szCs w:val="14"/>
        </w:rPr>
        <w:t>NW  YEARLY</w:t>
      </w:r>
      <w:proofErr w:type="gramEnd"/>
      <w:r w:rsidRPr="00360196">
        <w:rPr>
          <w:rFonts w:ascii="Courier New" w:hAnsi="Courier New" w:cs="Courier New"/>
          <w:sz w:val="14"/>
          <w:szCs w:val="14"/>
        </w:rPr>
        <w:t xml:space="preserve">    TSTR    TEND    TEMP   NELEV   ELEV1   ELEV2</w:t>
      </w:r>
    </w:p>
    <w:p w14:paraId="0091F069"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1             ST       1       1      ON    010.    045.    15.0       2    210.    190.                </w:t>
      </w:r>
    </w:p>
    <w:p w14:paraId="79C08A30"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2             ST       2       1      ON    180.    300.    20.0       1    95.0    </w:t>
      </w:r>
    </w:p>
    <w:p w14:paraId="6A824D6B" w14:textId="77777777" w:rsidR="007439A1" w:rsidRPr="00360196" w:rsidRDefault="007439A1" w:rsidP="007439A1">
      <w:pPr>
        <w:ind w:right="-540"/>
        <w:jc w:val="both"/>
        <w:rPr>
          <w:rFonts w:ascii="Courier New" w:hAnsi="Courier New" w:cs="Courier New"/>
          <w:sz w:val="14"/>
          <w:szCs w:val="14"/>
        </w:rPr>
      </w:pPr>
    </w:p>
    <w:p w14:paraId="23E10286"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MONITOR LOC ISEG    </w:t>
      </w:r>
      <w:proofErr w:type="gramStart"/>
      <w:r w:rsidRPr="00360196">
        <w:rPr>
          <w:rFonts w:ascii="Courier New" w:hAnsi="Courier New" w:cs="Courier New"/>
          <w:sz w:val="14"/>
          <w:szCs w:val="14"/>
        </w:rPr>
        <w:t>ELEV</w:t>
      </w:r>
      <w:r w:rsidR="00781BAE" w:rsidRPr="00360196">
        <w:rPr>
          <w:rFonts w:ascii="Courier New" w:hAnsi="Courier New" w:cs="Courier New"/>
          <w:sz w:val="14"/>
          <w:szCs w:val="14"/>
        </w:rPr>
        <w:t xml:space="preserve">  DYNSEL</w:t>
      </w:r>
      <w:proofErr w:type="gramEnd"/>
      <w:r w:rsidRPr="00360196">
        <w:rPr>
          <w:rFonts w:ascii="Courier New" w:hAnsi="Courier New" w:cs="Courier New"/>
          <w:sz w:val="14"/>
          <w:szCs w:val="14"/>
        </w:rPr>
        <w:t xml:space="preserve">                      </w:t>
      </w:r>
    </w:p>
    <w:p w14:paraId="0A2AA3CD"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1             32       0  </w:t>
      </w:r>
      <w:r w:rsidR="00781BAE" w:rsidRPr="00360196">
        <w:rPr>
          <w:rFonts w:ascii="Courier New" w:hAnsi="Courier New" w:cs="Courier New"/>
          <w:sz w:val="14"/>
          <w:szCs w:val="14"/>
        </w:rPr>
        <w:t xml:space="preserve">   OFF</w:t>
      </w:r>
      <w:r w:rsidRPr="00360196">
        <w:rPr>
          <w:rFonts w:ascii="Courier New" w:hAnsi="Courier New" w:cs="Courier New"/>
          <w:sz w:val="14"/>
          <w:szCs w:val="14"/>
        </w:rPr>
        <w:t xml:space="preserve"> </w:t>
      </w:r>
    </w:p>
    <w:p w14:paraId="20DAB023"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2             43       1  </w:t>
      </w:r>
      <w:r w:rsidR="00781BAE" w:rsidRPr="00360196">
        <w:rPr>
          <w:rFonts w:ascii="Courier New" w:hAnsi="Courier New" w:cs="Courier New"/>
          <w:sz w:val="14"/>
          <w:szCs w:val="14"/>
        </w:rPr>
        <w:t xml:space="preserve">   OFF</w:t>
      </w:r>
    </w:p>
    <w:p w14:paraId="00A3FF31" w14:textId="77777777" w:rsidR="007439A1" w:rsidRPr="00360196" w:rsidRDefault="007439A1" w:rsidP="007439A1">
      <w:pPr>
        <w:ind w:right="-540"/>
        <w:jc w:val="both"/>
        <w:rPr>
          <w:rFonts w:ascii="Courier New" w:hAnsi="Courier New" w:cs="Courier New"/>
          <w:sz w:val="14"/>
          <w:szCs w:val="14"/>
        </w:rPr>
      </w:pPr>
    </w:p>
    <w:p w14:paraId="2E81B16D"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AUTO ELEVCONTROL</w:t>
      </w:r>
    </w:p>
    <w:p w14:paraId="40806609"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1             ON</w:t>
      </w:r>
    </w:p>
    <w:p w14:paraId="18D73888"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2            OFF</w:t>
      </w:r>
    </w:p>
    <w:p w14:paraId="13A07FB1" w14:textId="77777777" w:rsidR="007439A1" w:rsidRPr="00360196" w:rsidRDefault="007439A1" w:rsidP="007439A1">
      <w:pPr>
        <w:ind w:right="-540"/>
        <w:jc w:val="both"/>
        <w:rPr>
          <w:rFonts w:ascii="Courier New" w:hAnsi="Courier New" w:cs="Courier New"/>
          <w:sz w:val="14"/>
          <w:szCs w:val="14"/>
        </w:rPr>
      </w:pPr>
    </w:p>
    <w:p w14:paraId="0F4F6B51" w14:textId="1D535783"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SPLIT1</w:t>
      </w:r>
      <w:r w:rsidR="004D6319" w:rsidRPr="00360196">
        <w:rPr>
          <w:rFonts w:ascii="Courier New" w:hAnsi="Courier New" w:cs="Courier New"/>
          <w:sz w:val="14"/>
          <w:szCs w:val="14"/>
        </w:rPr>
        <w:t xml:space="preserve">     </w:t>
      </w:r>
      <w:r w:rsidRPr="00360196">
        <w:rPr>
          <w:rFonts w:ascii="Courier New" w:hAnsi="Courier New" w:cs="Courier New"/>
          <w:sz w:val="14"/>
          <w:szCs w:val="14"/>
        </w:rPr>
        <w:t xml:space="preserve"> CNTR     NUM</w:t>
      </w:r>
    </w:p>
    <w:p w14:paraId="74D4B6DF" w14:textId="74D46EC3"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ON       1</w:t>
      </w:r>
      <w:r w:rsidR="00360196" w:rsidRPr="00360196">
        <w:rPr>
          <w:rFonts w:ascii="Courier New" w:hAnsi="Courier New" w:cs="Courier New"/>
          <w:sz w:val="14"/>
          <w:szCs w:val="14"/>
        </w:rPr>
        <w:t xml:space="preserve">      </w:t>
      </w:r>
    </w:p>
    <w:p w14:paraId="1F788EE9" w14:textId="77777777" w:rsidR="007439A1" w:rsidRPr="00360196" w:rsidRDefault="007439A1" w:rsidP="007439A1">
      <w:pPr>
        <w:ind w:right="-540"/>
        <w:jc w:val="both"/>
        <w:rPr>
          <w:rFonts w:ascii="Courier New" w:hAnsi="Courier New" w:cs="Courier New"/>
          <w:sz w:val="14"/>
          <w:szCs w:val="14"/>
        </w:rPr>
      </w:pPr>
    </w:p>
    <w:p w14:paraId="6F0F4AE5" w14:textId="0CCA4A62"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S</w:t>
      </w:r>
      <w:r w:rsidR="004D6319" w:rsidRPr="00360196">
        <w:rPr>
          <w:rFonts w:ascii="Courier New" w:hAnsi="Courier New" w:cs="Courier New"/>
          <w:sz w:val="14"/>
          <w:szCs w:val="14"/>
        </w:rPr>
        <w:t xml:space="preserve">PLIT2    </w:t>
      </w:r>
      <w:r w:rsidRPr="00360196">
        <w:rPr>
          <w:rFonts w:ascii="Courier New" w:hAnsi="Courier New" w:cs="Courier New"/>
          <w:sz w:val="14"/>
          <w:szCs w:val="14"/>
        </w:rPr>
        <w:t xml:space="preserve"> ST/WD      </w:t>
      </w:r>
      <w:proofErr w:type="gramStart"/>
      <w:r w:rsidRPr="00360196">
        <w:rPr>
          <w:rFonts w:ascii="Courier New" w:hAnsi="Courier New" w:cs="Courier New"/>
          <w:sz w:val="14"/>
          <w:szCs w:val="14"/>
        </w:rPr>
        <w:t>JB</w:t>
      </w:r>
      <w:r w:rsidR="00445AE1" w:rsidRPr="00360196">
        <w:rPr>
          <w:rFonts w:ascii="Courier New" w:hAnsi="Courier New" w:cs="Courier New"/>
          <w:sz w:val="14"/>
          <w:szCs w:val="14"/>
        </w:rPr>
        <w:t xml:space="preserve">  YEARLY</w:t>
      </w:r>
      <w:proofErr w:type="gramEnd"/>
      <w:r w:rsidR="00445AE1" w:rsidRPr="00360196">
        <w:rPr>
          <w:rFonts w:ascii="Courier New" w:hAnsi="Courier New" w:cs="Courier New"/>
          <w:sz w:val="14"/>
          <w:szCs w:val="14"/>
        </w:rPr>
        <w:t xml:space="preserve">    TSTR    TEND    </w:t>
      </w:r>
      <w:r w:rsidRPr="00360196">
        <w:rPr>
          <w:rFonts w:ascii="Courier New" w:hAnsi="Courier New" w:cs="Courier New"/>
          <w:sz w:val="14"/>
          <w:szCs w:val="14"/>
        </w:rPr>
        <w:t>TTARGET   NOUTS JS1/NW1 JS2/NW2</w:t>
      </w:r>
      <w:r w:rsidR="005D7EC0" w:rsidRPr="00360196">
        <w:rPr>
          <w:rFonts w:ascii="Courier New" w:hAnsi="Courier New" w:cs="Courier New"/>
          <w:sz w:val="14"/>
          <w:szCs w:val="14"/>
        </w:rPr>
        <w:t xml:space="preserve">  ELCONT</w:t>
      </w:r>
      <w:r w:rsidR="00360196" w:rsidRPr="00360196">
        <w:rPr>
          <w:rFonts w:ascii="Courier New" w:hAnsi="Courier New" w:cs="Courier New"/>
          <w:sz w:val="14"/>
          <w:szCs w:val="14"/>
        </w:rPr>
        <w:t xml:space="preserve">  DYNSPLT</w:t>
      </w:r>
    </w:p>
    <w:p w14:paraId="38B9339F" w14:textId="3AC078BE"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1             ST       </w:t>
      </w:r>
      <w:r w:rsidR="00360196" w:rsidRPr="00360196">
        <w:rPr>
          <w:rFonts w:ascii="Courier New" w:hAnsi="Courier New" w:cs="Courier New"/>
          <w:sz w:val="14"/>
          <w:szCs w:val="14"/>
        </w:rPr>
        <w:t>2</w:t>
      </w:r>
      <w:r w:rsidR="00445AE1" w:rsidRPr="00360196">
        <w:rPr>
          <w:rFonts w:ascii="Courier New" w:hAnsi="Courier New" w:cs="Courier New"/>
          <w:sz w:val="14"/>
          <w:szCs w:val="14"/>
        </w:rPr>
        <w:t xml:space="preserve">      ON     010.    045.</w:t>
      </w:r>
      <w:r w:rsidRPr="00360196">
        <w:rPr>
          <w:rFonts w:ascii="Courier New" w:hAnsi="Courier New" w:cs="Courier New"/>
          <w:sz w:val="14"/>
          <w:szCs w:val="14"/>
        </w:rPr>
        <w:t xml:space="preserve">  </w:t>
      </w:r>
      <w:r w:rsidR="00445AE1" w:rsidRPr="00360196">
        <w:rPr>
          <w:rFonts w:ascii="Courier New" w:hAnsi="Courier New" w:cs="Courier New"/>
          <w:sz w:val="14"/>
          <w:szCs w:val="14"/>
        </w:rPr>
        <w:t xml:space="preserve">  </w:t>
      </w:r>
      <w:r w:rsidRPr="00360196">
        <w:rPr>
          <w:rFonts w:ascii="Courier New" w:hAnsi="Courier New" w:cs="Courier New"/>
          <w:sz w:val="14"/>
          <w:szCs w:val="14"/>
        </w:rPr>
        <w:t xml:space="preserve">   12.       2       2       3</w:t>
      </w:r>
      <w:r w:rsidR="005D7EC0" w:rsidRPr="00360196">
        <w:rPr>
          <w:rFonts w:ascii="Courier New" w:hAnsi="Courier New" w:cs="Courier New"/>
          <w:sz w:val="14"/>
          <w:szCs w:val="14"/>
        </w:rPr>
        <w:t xml:space="preserve">     OFF</w:t>
      </w:r>
      <w:r w:rsidR="00360196">
        <w:rPr>
          <w:rFonts w:ascii="Courier New" w:hAnsi="Courier New" w:cs="Courier New"/>
          <w:sz w:val="14"/>
          <w:szCs w:val="14"/>
        </w:rPr>
        <w:t xml:space="preserve">       ON</w:t>
      </w:r>
    </w:p>
    <w:p w14:paraId="33FE1B20" w14:textId="77777777" w:rsidR="007439A1" w:rsidRPr="00360196" w:rsidRDefault="007439A1" w:rsidP="007439A1">
      <w:pPr>
        <w:ind w:left="450" w:right="-540"/>
        <w:jc w:val="both"/>
        <w:rPr>
          <w:rFonts w:ascii="Courier New" w:hAnsi="Courier New" w:cs="Courier New"/>
          <w:sz w:val="14"/>
          <w:szCs w:val="14"/>
        </w:rPr>
      </w:pPr>
    </w:p>
    <w:p w14:paraId="36637597"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THRESH1    TEMPN</w:t>
      </w:r>
    </w:p>
    <w:p w14:paraId="20A2E8F7"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2</w:t>
      </w:r>
    </w:p>
    <w:p w14:paraId="24D00DAB" w14:textId="77777777" w:rsidR="007439A1" w:rsidRPr="00360196" w:rsidRDefault="007439A1" w:rsidP="007439A1">
      <w:pPr>
        <w:ind w:right="-540"/>
        <w:jc w:val="both"/>
        <w:rPr>
          <w:rFonts w:ascii="Courier New" w:hAnsi="Courier New" w:cs="Courier New"/>
          <w:sz w:val="14"/>
          <w:szCs w:val="14"/>
        </w:rPr>
      </w:pPr>
    </w:p>
    <w:p w14:paraId="5CA92CF7"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THRESH</w:t>
      </w:r>
      <w:proofErr w:type="gramStart"/>
      <w:r w:rsidRPr="00360196">
        <w:rPr>
          <w:rFonts w:ascii="Courier New" w:hAnsi="Courier New" w:cs="Courier New"/>
          <w:sz w:val="14"/>
          <w:szCs w:val="14"/>
        </w:rPr>
        <w:t xml:space="preserve">2 </w:t>
      </w:r>
      <w:r w:rsidR="00741FC1" w:rsidRPr="00360196">
        <w:rPr>
          <w:rFonts w:ascii="Courier New" w:hAnsi="Courier New" w:cs="Courier New"/>
          <w:sz w:val="14"/>
          <w:szCs w:val="14"/>
        </w:rPr>
        <w:t xml:space="preserve"> </w:t>
      </w:r>
      <w:r w:rsidRPr="00360196">
        <w:rPr>
          <w:rFonts w:ascii="Courier New" w:hAnsi="Courier New" w:cs="Courier New"/>
          <w:sz w:val="14"/>
          <w:szCs w:val="14"/>
        </w:rPr>
        <w:t>TCRT</w:t>
      </w:r>
      <w:r w:rsidR="00741FC1" w:rsidRPr="00360196">
        <w:rPr>
          <w:rFonts w:ascii="Courier New" w:hAnsi="Courier New" w:cs="Courier New"/>
          <w:sz w:val="14"/>
          <w:szCs w:val="14"/>
        </w:rPr>
        <w:t>WB</w:t>
      </w:r>
      <w:proofErr w:type="gramEnd"/>
      <w:r w:rsidR="00741FC1" w:rsidRPr="00360196">
        <w:rPr>
          <w:rFonts w:ascii="Courier New" w:hAnsi="Courier New" w:cs="Courier New"/>
          <w:sz w:val="14"/>
          <w:szCs w:val="14"/>
        </w:rPr>
        <w:t>1</w:t>
      </w:r>
      <w:r w:rsidRPr="00360196">
        <w:rPr>
          <w:rFonts w:ascii="Courier New" w:hAnsi="Courier New" w:cs="Courier New"/>
          <w:sz w:val="14"/>
          <w:szCs w:val="14"/>
        </w:rPr>
        <w:t xml:space="preserve"> </w:t>
      </w:r>
      <w:r w:rsidR="00741FC1" w:rsidRPr="00360196">
        <w:rPr>
          <w:rFonts w:ascii="Courier New" w:hAnsi="Courier New" w:cs="Courier New"/>
          <w:sz w:val="14"/>
          <w:szCs w:val="14"/>
        </w:rPr>
        <w:t xml:space="preserve"> </w:t>
      </w:r>
      <w:r w:rsidRPr="00360196">
        <w:rPr>
          <w:rFonts w:ascii="Courier New" w:hAnsi="Courier New" w:cs="Courier New"/>
          <w:sz w:val="14"/>
          <w:szCs w:val="14"/>
        </w:rPr>
        <w:t>TCRT</w:t>
      </w:r>
      <w:r w:rsidR="00741FC1" w:rsidRPr="00360196">
        <w:rPr>
          <w:rFonts w:ascii="Courier New" w:hAnsi="Courier New" w:cs="Courier New"/>
          <w:sz w:val="14"/>
          <w:szCs w:val="14"/>
        </w:rPr>
        <w:t>WB2</w:t>
      </w:r>
      <w:r w:rsidRPr="00360196">
        <w:rPr>
          <w:rFonts w:ascii="Courier New" w:hAnsi="Courier New" w:cs="Courier New"/>
          <w:sz w:val="14"/>
          <w:szCs w:val="14"/>
        </w:rPr>
        <w:t xml:space="preserve"> </w:t>
      </w:r>
      <w:r w:rsidR="00741FC1" w:rsidRPr="00360196">
        <w:rPr>
          <w:rFonts w:ascii="Courier New" w:hAnsi="Courier New" w:cs="Courier New"/>
          <w:sz w:val="14"/>
          <w:szCs w:val="14"/>
        </w:rPr>
        <w:t>TCRTWB3</w:t>
      </w:r>
      <w:r w:rsidRPr="00360196">
        <w:rPr>
          <w:rFonts w:ascii="Courier New" w:hAnsi="Courier New" w:cs="Courier New"/>
          <w:sz w:val="14"/>
          <w:szCs w:val="14"/>
        </w:rPr>
        <w:t xml:space="preserve"> </w:t>
      </w:r>
      <w:r w:rsidR="00741FC1" w:rsidRPr="00360196">
        <w:rPr>
          <w:rFonts w:ascii="Courier New" w:hAnsi="Courier New" w:cs="Courier New"/>
          <w:sz w:val="14"/>
          <w:szCs w:val="14"/>
        </w:rPr>
        <w:t>TCRTWB4</w:t>
      </w:r>
      <w:r w:rsidRPr="00360196">
        <w:rPr>
          <w:rFonts w:ascii="Courier New" w:hAnsi="Courier New" w:cs="Courier New"/>
          <w:sz w:val="14"/>
          <w:szCs w:val="14"/>
        </w:rPr>
        <w:t xml:space="preserve"> </w:t>
      </w:r>
      <w:r w:rsidR="00741FC1" w:rsidRPr="00360196">
        <w:rPr>
          <w:rFonts w:ascii="Courier New" w:hAnsi="Courier New" w:cs="Courier New"/>
          <w:sz w:val="14"/>
          <w:szCs w:val="14"/>
        </w:rPr>
        <w:t>TCRTWB5</w:t>
      </w:r>
    </w:p>
    <w:p w14:paraId="612EE362"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1           10.0     10.0</w:t>
      </w:r>
    </w:p>
    <w:p w14:paraId="5ED616C5"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2           12.5     12.5</w:t>
      </w:r>
    </w:p>
    <w:p w14:paraId="56345A2F" w14:textId="77777777" w:rsidR="007439A1" w:rsidRPr="00B7030B" w:rsidRDefault="007439A1" w:rsidP="007439A1">
      <w:pPr>
        <w:ind w:left="450"/>
        <w:jc w:val="both"/>
      </w:pPr>
    </w:p>
    <w:p w14:paraId="24E75F3B" w14:textId="48550954" w:rsidR="007439A1" w:rsidRPr="00DD0D66" w:rsidRDefault="00DD0D66" w:rsidP="00DD0D66">
      <w:pPr>
        <w:pStyle w:val="Heading5"/>
      </w:pPr>
      <w:r w:rsidRPr="00DD0D66">
        <w:t xml:space="preserve">File headers and frequency of checking for change in port </w:t>
      </w:r>
    </w:p>
    <w:p w14:paraId="5B3D22BD" w14:textId="73CDD52D" w:rsidR="007439A1" w:rsidRPr="00EA2633" w:rsidRDefault="007439A1" w:rsidP="007439A1">
      <w:pPr>
        <w:jc w:val="both"/>
        <w:rPr>
          <w:sz w:val="20"/>
        </w:rPr>
      </w:pPr>
      <w:r w:rsidRPr="00EA2633">
        <w:rPr>
          <w:sz w:val="20"/>
          <w:szCs w:val="18"/>
        </w:rPr>
        <w:t xml:space="preserve">The first 2 lines are headers. The </w:t>
      </w:r>
      <w:r w:rsidR="0092605A" w:rsidRPr="00EA2633">
        <w:rPr>
          <w:sz w:val="20"/>
          <w:szCs w:val="18"/>
        </w:rPr>
        <w:t xml:space="preserve">model output includes </w:t>
      </w:r>
      <w:r w:rsidRPr="00EA2633">
        <w:rPr>
          <w:sz w:val="20"/>
          <w:szCs w:val="18"/>
        </w:rPr>
        <w:t xml:space="preserve">JDAY, the outlet temperature of each outlet in </w:t>
      </w:r>
      <w:proofErr w:type="spellStart"/>
      <w:r w:rsidR="0092605A" w:rsidRPr="00EA2633">
        <w:rPr>
          <w:sz w:val="20"/>
          <w:szCs w:val="18"/>
          <w:vertAlign w:val="superscript"/>
        </w:rPr>
        <w:t>o</w:t>
      </w:r>
      <w:r w:rsidRPr="00EA2633">
        <w:rPr>
          <w:sz w:val="20"/>
          <w:szCs w:val="18"/>
        </w:rPr>
        <w:t>C</w:t>
      </w:r>
      <w:proofErr w:type="spellEnd"/>
      <w:r w:rsidRPr="00EA2633">
        <w:rPr>
          <w:sz w:val="20"/>
          <w:szCs w:val="18"/>
        </w:rPr>
        <w:t xml:space="preserve">, the flow rate of each outlet in </w:t>
      </w:r>
      <w:r w:rsidR="00DD0D66">
        <w:rPr>
          <w:sz w:val="20"/>
          <w:szCs w:val="18"/>
        </w:rPr>
        <w:t>m</w:t>
      </w:r>
      <w:r w:rsidR="00DD0D66" w:rsidRPr="00DD0D66">
        <w:rPr>
          <w:sz w:val="20"/>
          <w:szCs w:val="18"/>
          <w:vertAlign w:val="superscript"/>
        </w:rPr>
        <w:t>3</w:t>
      </w:r>
      <w:r w:rsidR="00DD0D66">
        <w:rPr>
          <w:sz w:val="20"/>
          <w:szCs w:val="18"/>
        </w:rPr>
        <w:t>/s</w:t>
      </w:r>
      <w:r w:rsidRPr="00EA2633">
        <w:rPr>
          <w:sz w:val="20"/>
          <w:szCs w:val="18"/>
        </w:rPr>
        <w:t xml:space="preserve">, and the elevation of each outlet in m. A ‘0’ for temperature means that there was no outflow from that outlet. The frequency of the output of this file is determined from the input </w:t>
      </w:r>
      <w:r w:rsidRPr="00EA2633">
        <w:rPr>
          <w:sz w:val="20"/>
        </w:rPr>
        <w:t xml:space="preserve">file called ‘w2_selective.npt’.  In this file, the variable TFRQTMP is the Julian day frequency of the output. For the example </w:t>
      </w:r>
      <w:ins w:id="3155" w:author="Honnalore Steissberg" w:date="2021-08-09T10:52:00Z">
        <w:r w:rsidR="005B3B4D" w:rsidRPr="00EA2633">
          <w:rPr>
            <w:sz w:val="20"/>
          </w:rPr>
          <w:t>below</w:t>
        </w:r>
        <w:r w:rsidR="005B3B4D">
          <w:rPr>
            <w:sz w:val="20"/>
          </w:rPr>
          <w:t>,</w:t>
        </w:r>
        <w:r w:rsidR="005B3B4D" w:rsidRPr="00EA2633" w:rsidDel="005B3B4D">
          <w:rPr>
            <w:sz w:val="20"/>
          </w:rPr>
          <w:t xml:space="preserve"> </w:t>
        </w:r>
      </w:ins>
      <w:del w:id="3156" w:author="Honnalore Steissberg" w:date="2021-08-09T10:52:00Z">
        <w:r w:rsidRPr="00EA2633" w:rsidDel="005B3B4D">
          <w:rPr>
            <w:sz w:val="20"/>
          </w:rPr>
          <w:delText xml:space="preserve">below (note that the value must be in columns 9-16 in </w:delText>
        </w:r>
        <w:r w:rsidR="00DD0D66" w:rsidDel="005B3B4D">
          <w:rPr>
            <w:sz w:val="20"/>
          </w:rPr>
          <w:delText xml:space="preserve">Fortran </w:delText>
        </w:r>
        <w:r w:rsidRPr="00EA2633" w:rsidDel="005B3B4D">
          <w:rPr>
            <w:sz w:val="20"/>
          </w:rPr>
          <w:delText>F</w:delText>
        </w:r>
        <w:r w:rsidR="00DD0D66" w:rsidDel="005B3B4D">
          <w:rPr>
            <w:sz w:val="20"/>
          </w:rPr>
          <w:delText>, fixed,</w:delText>
        </w:r>
        <w:r w:rsidRPr="00EA2633" w:rsidDel="005B3B4D">
          <w:rPr>
            <w:sz w:val="20"/>
          </w:rPr>
          <w:delText xml:space="preserve"> format), </w:delText>
        </w:r>
      </w:del>
      <w:r w:rsidRPr="00EA2633">
        <w:rPr>
          <w:sz w:val="20"/>
        </w:rPr>
        <w:t>the 0.02083 Julian day is every 30 minutes</w:t>
      </w:r>
      <w:del w:id="3157" w:author="Honnalore Steissberg" w:date="2021-08-09T10:52:00Z">
        <w:r w:rsidRPr="00EA2633" w:rsidDel="005B3B4D">
          <w:rPr>
            <w:sz w:val="20"/>
          </w:rPr>
          <w:delText>.</w:delText>
        </w:r>
      </w:del>
      <w:ins w:id="3158" w:author="Honnalore Steissberg" w:date="2021-08-09T10:52:00Z">
        <w:r w:rsidR="005B3B4D" w:rsidRPr="005B3B4D">
          <w:rPr>
            <w:sz w:val="20"/>
          </w:rPr>
          <w:t xml:space="preserve"> </w:t>
        </w:r>
        <w:r w:rsidR="005B3B4D" w:rsidRPr="00EA2633">
          <w:rPr>
            <w:sz w:val="20"/>
          </w:rPr>
          <w:t xml:space="preserve">(note that the value must be in columns 9-16 in </w:t>
        </w:r>
        <w:r w:rsidR="005B3B4D">
          <w:rPr>
            <w:sz w:val="20"/>
          </w:rPr>
          <w:t xml:space="preserve">Fortran </w:t>
        </w:r>
        <w:r w:rsidR="005B3B4D" w:rsidRPr="00EA2633">
          <w:rPr>
            <w:sz w:val="20"/>
          </w:rPr>
          <w:t>F</w:t>
        </w:r>
        <w:r w:rsidR="005B3B4D">
          <w:rPr>
            <w:sz w:val="20"/>
          </w:rPr>
          <w:t>, fixed,</w:t>
        </w:r>
        <w:r w:rsidR="005B3B4D" w:rsidRPr="00EA2633">
          <w:rPr>
            <w:sz w:val="20"/>
          </w:rPr>
          <w:t xml:space="preserve"> format)</w:t>
        </w:r>
        <w:r w:rsidR="005B3B4D">
          <w:rPr>
            <w:sz w:val="20"/>
          </w:rPr>
          <w:t>.</w:t>
        </w:r>
      </w:ins>
    </w:p>
    <w:p w14:paraId="536A915D" w14:textId="77777777" w:rsidR="007439A1" w:rsidRPr="00B7030B" w:rsidRDefault="007439A1" w:rsidP="007439A1">
      <w:pPr>
        <w:jc w:val="both"/>
      </w:pPr>
    </w:p>
    <w:p w14:paraId="3A577B6C"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 xml:space="preserve">Selective input control file </w:t>
      </w:r>
    </w:p>
    <w:p w14:paraId="4926A185"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Temperature outlet control - frequency of output for temperature</w:t>
      </w:r>
    </w:p>
    <w:p w14:paraId="6A0F4980"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OUT FREQ TFRQTMP</w:t>
      </w:r>
    </w:p>
    <w:p w14:paraId="678399B3"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 xml:space="preserve">         0.02083</w:t>
      </w:r>
    </w:p>
    <w:p w14:paraId="3EAC5EF0" w14:textId="77777777" w:rsidR="007439A1" w:rsidRPr="00B7030B" w:rsidRDefault="007439A1" w:rsidP="007439A1">
      <w:pPr>
        <w:jc w:val="both"/>
        <w:rPr>
          <w:rFonts w:cs="Courier New"/>
          <w:sz w:val="16"/>
          <w:szCs w:val="16"/>
        </w:rPr>
      </w:pPr>
    </w:p>
    <w:p w14:paraId="75C30124" w14:textId="77777777" w:rsidR="007439A1" w:rsidRPr="00B7030B" w:rsidRDefault="007439A1" w:rsidP="007439A1">
      <w:pPr>
        <w:jc w:val="both"/>
        <w:rPr>
          <w:b/>
          <w:u w:val="single"/>
        </w:rPr>
      </w:pPr>
      <w:r w:rsidRPr="00B7030B">
        <w:rPr>
          <w:b/>
          <w:u w:val="single"/>
        </w:rPr>
        <w:t>Out Freq</w:t>
      </w:r>
    </w:p>
    <w:p w14:paraId="550FA7C1" w14:textId="77777777" w:rsidR="007439A1" w:rsidRPr="00EA2633" w:rsidRDefault="007439A1" w:rsidP="007439A1">
      <w:pPr>
        <w:jc w:val="both"/>
        <w:rPr>
          <w:sz w:val="20"/>
          <w:szCs w:val="18"/>
        </w:rPr>
      </w:pPr>
      <w:r w:rsidRPr="00EA2633">
        <w:rPr>
          <w:b/>
          <w:sz w:val="20"/>
          <w:szCs w:val="18"/>
        </w:rPr>
        <w:t>TFRQTMP</w:t>
      </w:r>
      <w:r w:rsidR="009402C2" w:rsidRPr="00EA2633">
        <w:rPr>
          <w:sz w:val="20"/>
          <w:szCs w:val="18"/>
        </w:rPr>
        <w:t>: Real F8.0. This</w:t>
      </w:r>
      <w:r w:rsidRPr="00EA2633">
        <w:rPr>
          <w:sz w:val="20"/>
          <w:szCs w:val="18"/>
        </w:rPr>
        <w:t xml:space="preserve"> is the Julian day frequency of the output for the temperature for each structure outlet.</w:t>
      </w:r>
    </w:p>
    <w:p w14:paraId="54A383AF" w14:textId="77777777" w:rsidR="007439A1" w:rsidRPr="00B7030B" w:rsidRDefault="007439A1" w:rsidP="007439A1">
      <w:pPr>
        <w:jc w:val="both"/>
      </w:pPr>
    </w:p>
    <w:p w14:paraId="1FFFB1FC" w14:textId="77777777" w:rsidR="007439A1" w:rsidRPr="00B7030B" w:rsidRDefault="00A657CD" w:rsidP="00844423">
      <w:pPr>
        <w:pStyle w:val="Heading5"/>
      </w:pPr>
      <w:bookmarkStart w:id="3159" w:name="_Toc41047845"/>
      <w:bookmarkStart w:id="3160" w:name="_Toc263258168"/>
      <w:r w:rsidRPr="00B7030B">
        <w:lastRenderedPageBreak/>
        <w:t>Automatic selection of outlet port to control t</w:t>
      </w:r>
      <w:r w:rsidR="007439A1" w:rsidRPr="00B7030B">
        <w:t>emperature</w:t>
      </w:r>
      <w:bookmarkEnd w:id="3159"/>
      <w:r w:rsidR="007439A1" w:rsidRPr="00B7030B">
        <w:t xml:space="preserve"> </w:t>
      </w:r>
      <w:bookmarkEnd w:id="3160"/>
    </w:p>
    <w:p w14:paraId="2F5BC91E" w14:textId="068CDCA2" w:rsidR="007439A1" w:rsidRPr="00EA2633" w:rsidRDefault="007439A1" w:rsidP="007439A1">
      <w:pPr>
        <w:jc w:val="both"/>
        <w:rPr>
          <w:sz w:val="20"/>
          <w:szCs w:val="18"/>
        </w:rPr>
      </w:pPr>
      <w:r w:rsidRPr="00EA2633">
        <w:rPr>
          <w:sz w:val="20"/>
          <w:szCs w:val="18"/>
        </w:rPr>
        <w:t xml:space="preserve">The model code </w:t>
      </w:r>
      <w:del w:id="3161" w:author="Honnalore Steissberg" w:date="2021-08-09T10:53:00Z">
        <w:r w:rsidRPr="00EA2633" w:rsidDel="00A931B6">
          <w:rPr>
            <w:sz w:val="20"/>
            <w:szCs w:val="18"/>
          </w:rPr>
          <w:delText xml:space="preserve">allows </w:delText>
        </w:r>
      </w:del>
      <w:ins w:id="3162" w:author="Honnalore Steissberg" w:date="2021-08-09T10:53:00Z">
        <w:r w:rsidR="00A931B6">
          <w:rPr>
            <w:sz w:val="20"/>
            <w:szCs w:val="18"/>
          </w:rPr>
          <w:t>gives</w:t>
        </w:r>
        <w:r w:rsidR="00A931B6" w:rsidRPr="00EA2633">
          <w:rPr>
            <w:sz w:val="20"/>
            <w:szCs w:val="18"/>
          </w:rPr>
          <w:t xml:space="preserve"> </w:t>
        </w:r>
      </w:ins>
      <w:r w:rsidRPr="00EA2633">
        <w:rPr>
          <w:sz w:val="20"/>
          <w:szCs w:val="18"/>
        </w:rPr>
        <w:t>the user control over selective withdrawal structures and withdrawals. For each structure or withdrawal, the user can dynamically adjust the elevation of the discharge according to time and temperature of the outlet water</w:t>
      </w:r>
      <w:r w:rsidR="000B0D2D">
        <w:rPr>
          <w:sz w:val="20"/>
          <w:szCs w:val="18"/>
        </w:rPr>
        <w:t xml:space="preserve"> or the temperature of another model cell somewhere </w:t>
      </w:r>
      <w:r w:rsidR="0005289F">
        <w:rPr>
          <w:sz w:val="20"/>
          <w:szCs w:val="18"/>
        </w:rPr>
        <w:t>downstream</w:t>
      </w:r>
      <w:r w:rsidRPr="00EA2633">
        <w:rPr>
          <w:sz w:val="20"/>
          <w:szCs w:val="18"/>
        </w:rPr>
        <w:t xml:space="preserve">. Hence, the model user does not need to add any more structures or withdrawals to the model to allow for a selective withdrawal tower. The model user will specify a beginning upper elevation </w:t>
      </w:r>
      <w:r w:rsidRPr="00EA2633">
        <w:rPr>
          <w:b/>
          <w:bCs/>
          <w:sz w:val="20"/>
          <w:szCs w:val="18"/>
        </w:rPr>
        <w:t>ESTR</w:t>
      </w:r>
      <w:r w:rsidRPr="00EA2633">
        <w:rPr>
          <w:sz w:val="20"/>
          <w:szCs w:val="18"/>
        </w:rPr>
        <w:t xml:space="preserve"> for a structure or </w:t>
      </w:r>
      <w:r w:rsidRPr="00EA2633">
        <w:rPr>
          <w:b/>
          <w:bCs/>
          <w:sz w:val="20"/>
          <w:szCs w:val="18"/>
        </w:rPr>
        <w:t>EWD</w:t>
      </w:r>
      <w:r w:rsidRPr="00EA2633">
        <w:rPr>
          <w:sz w:val="20"/>
          <w:szCs w:val="18"/>
        </w:rPr>
        <w:t xml:space="preserve"> for a withdrawal (in the </w:t>
      </w:r>
      <w:r w:rsidRPr="00EA2633">
        <w:rPr>
          <w:b/>
          <w:bCs/>
          <w:sz w:val="20"/>
          <w:szCs w:val="18"/>
        </w:rPr>
        <w:t>w2_con.npt</w:t>
      </w:r>
      <w:r w:rsidR="00607007">
        <w:rPr>
          <w:b/>
          <w:bCs/>
          <w:sz w:val="20"/>
          <w:szCs w:val="18"/>
        </w:rPr>
        <w:t xml:space="preserve"> </w:t>
      </w:r>
      <w:r w:rsidR="00607007" w:rsidRPr="00607007">
        <w:rPr>
          <w:sz w:val="20"/>
          <w:szCs w:val="18"/>
        </w:rPr>
        <w:t xml:space="preserve">or </w:t>
      </w:r>
      <w:r w:rsidR="00607007">
        <w:rPr>
          <w:b/>
          <w:bCs/>
          <w:sz w:val="20"/>
          <w:szCs w:val="18"/>
        </w:rPr>
        <w:t>w2_con.csv</w:t>
      </w:r>
      <w:r w:rsidRPr="00EA2633">
        <w:rPr>
          <w:sz w:val="20"/>
          <w:szCs w:val="18"/>
        </w:rPr>
        <w:t xml:space="preserve"> file) and supply the correct time series of flows (such as in a specified input file for structure outflows or withdrawal outflows). The model will then dynamically lower or raise the elevation of the outlet using as a starting point the starting elevation</w:t>
      </w:r>
      <w:ins w:id="3163" w:author="Honnalore Steissberg" w:date="2021-08-09T10:54:00Z">
        <w:r w:rsidR="00900950">
          <w:rPr>
            <w:sz w:val="20"/>
            <w:szCs w:val="18"/>
          </w:rPr>
          <w:t>, as</w:t>
        </w:r>
      </w:ins>
      <w:r w:rsidRPr="00EA2633">
        <w:rPr>
          <w:sz w:val="20"/>
          <w:szCs w:val="18"/>
        </w:rPr>
        <w:t xml:space="preserve"> defined for the structure or withdrawal in w2_con.npt</w:t>
      </w:r>
      <w:r w:rsidR="008765D7" w:rsidRPr="00EA2633">
        <w:rPr>
          <w:sz w:val="20"/>
          <w:szCs w:val="18"/>
        </w:rPr>
        <w:t xml:space="preserve"> </w:t>
      </w:r>
      <w:r w:rsidR="0005289F">
        <w:rPr>
          <w:sz w:val="20"/>
          <w:szCs w:val="18"/>
        </w:rPr>
        <w:t xml:space="preserve">(or w2_con.csv) </w:t>
      </w:r>
      <w:r w:rsidR="008765D7" w:rsidRPr="00EA2633">
        <w:rPr>
          <w:sz w:val="20"/>
          <w:szCs w:val="18"/>
        </w:rPr>
        <w:t>before the rule starts</w:t>
      </w:r>
      <w:r w:rsidRPr="00EA2633">
        <w:rPr>
          <w:sz w:val="20"/>
          <w:szCs w:val="18"/>
        </w:rPr>
        <w:t>. Information supplied to the model is found in the file ‘</w:t>
      </w:r>
      <w:r w:rsidRPr="00EA2633">
        <w:rPr>
          <w:b/>
          <w:bCs/>
          <w:sz w:val="20"/>
          <w:szCs w:val="18"/>
        </w:rPr>
        <w:t>w2_selective.npt</w:t>
      </w:r>
      <w:r w:rsidRPr="00EA2633">
        <w:rPr>
          <w:sz w:val="20"/>
          <w:szCs w:val="18"/>
        </w:rPr>
        <w:t xml:space="preserve">’. </w:t>
      </w:r>
      <w:r w:rsidR="000B0D2D" w:rsidRPr="000B0D2D">
        <w:rPr>
          <w:i/>
          <w:iCs/>
          <w:sz w:val="20"/>
          <w:szCs w:val="18"/>
        </w:rPr>
        <w:t>(Note that the model user can also specify a structure with a dynamic outlet elevation if you do not want the model to decide when to move the outlet elevation.)</w:t>
      </w:r>
      <w:r w:rsidR="000B0D2D">
        <w:rPr>
          <w:sz w:val="20"/>
          <w:szCs w:val="18"/>
        </w:rPr>
        <w:t xml:space="preserve"> </w:t>
      </w:r>
      <w:r w:rsidRPr="00EA2633">
        <w:rPr>
          <w:sz w:val="20"/>
          <w:szCs w:val="18"/>
        </w:rPr>
        <w:t>The relevant lines or card images from this file are shown below</w:t>
      </w:r>
      <w:ins w:id="3164" w:author="Honnalore Steissberg" w:date="2021-08-09T10:55:00Z">
        <w:r w:rsidR="00A25C61">
          <w:rPr>
            <w:sz w:val="20"/>
            <w:szCs w:val="18"/>
          </w:rPr>
          <w:t xml:space="preserve">. </w:t>
        </w:r>
      </w:ins>
      <w:del w:id="3165" w:author="Honnalore Steissberg" w:date="2021-08-09T10:55:00Z">
        <w:r w:rsidRPr="00EA2633" w:rsidDel="00A25C61">
          <w:rPr>
            <w:sz w:val="20"/>
            <w:szCs w:val="18"/>
          </w:rPr>
          <w:delText xml:space="preserve"> (</w:delText>
        </w:r>
      </w:del>
      <w:ins w:id="3166" w:author="Honnalore Steissberg" w:date="2021-08-09T10:55:00Z">
        <w:r w:rsidR="00A25C61">
          <w:rPr>
            <w:sz w:val="20"/>
            <w:szCs w:val="18"/>
          </w:rPr>
          <w:t>N</w:t>
        </w:r>
      </w:ins>
      <w:del w:id="3167" w:author="Honnalore Steissberg" w:date="2021-08-09T10:55:00Z">
        <w:r w:rsidRPr="00EA2633" w:rsidDel="00A25C61">
          <w:rPr>
            <w:sz w:val="20"/>
            <w:szCs w:val="18"/>
          </w:rPr>
          <w:delText>n</w:delText>
        </w:r>
      </w:del>
      <w:r w:rsidRPr="00EA2633">
        <w:rPr>
          <w:sz w:val="20"/>
          <w:szCs w:val="18"/>
        </w:rPr>
        <w:t>ote that fixed format is used; data are spaced every 8 columns; and there is no limit to the card length, i.e., the card images do not wrap around as in the other W2 files</w:t>
      </w:r>
      <w:del w:id="3168" w:author="Honnalore Steissberg" w:date="2021-08-09T10:55:00Z">
        <w:r w:rsidRPr="00EA2633" w:rsidDel="00A25C61">
          <w:rPr>
            <w:sz w:val="20"/>
            <w:szCs w:val="18"/>
          </w:rPr>
          <w:delText>)</w:delText>
        </w:r>
      </w:del>
      <w:r w:rsidRPr="00EA2633">
        <w:rPr>
          <w:sz w:val="20"/>
          <w:szCs w:val="18"/>
        </w:rPr>
        <w:t>:</w:t>
      </w:r>
    </w:p>
    <w:p w14:paraId="6F3F630E" w14:textId="77777777" w:rsidR="007439A1" w:rsidRPr="00B7030B" w:rsidRDefault="007439A1" w:rsidP="007439A1">
      <w:pPr>
        <w:jc w:val="both"/>
      </w:pPr>
    </w:p>
    <w:p w14:paraId="6DC80426" w14:textId="77777777" w:rsidR="007439A1" w:rsidRPr="00B7030B" w:rsidRDefault="007439A1" w:rsidP="007439A1">
      <w:pPr>
        <w:jc w:val="both"/>
        <w:rPr>
          <w:b/>
          <w:u w:val="single"/>
        </w:rPr>
      </w:pPr>
      <w:r w:rsidRPr="00B7030B">
        <w:rPr>
          <w:b/>
          <w:u w:val="single"/>
        </w:rPr>
        <w:t>Dynstr1</w:t>
      </w:r>
    </w:p>
    <w:p w14:paraId="2D540D95"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DYNSTR</w:t>
      </w:r>
      <w:proofErr w:type="gramStart"/>
      <w:r w:rsidRPr="00A73E62">
        <w:rPr>
          <w:rFonts w:ascii="Courier New" w:hAnsi="Courier New" w:cs="Courier New"/>
          <w:sz w:val="16"/>
          <w:szCs w:val="16"/>
        </w:rPr>
        <w:t>1  CONTROL</w:t>
      </w:r>
      <w:proofErr w:type="gramEnd"/>
      <w:r w:rsidRPr="00A73E62">
        <w:rPr>
          <w:rFonts w:ascii="Courier New" w:hAnsi="Courier New" w:cs="Courier New"/>
          <w:sz w:val="16"/>
          <w:szCs w:val="16"/>
        </w:rPr>
        <w:t xml:space="preserve">    NUM    FREQ</w:t>
      </w:r>
    </w:p>
    <w:p w14:paraId="0C99D6A3" w14:textId="77777777" w:rsidR="007439A1" w:rsidRPr="00B7030B" w:rsidRDefault="007439A1" w:rsidP="007439A1">
      <w:pPr>
        <w:jc w:val="both"/>
      </w:pPr>
    </w:p>
    <w:p w14:paraId="04CBE5F6" w14:textId="13FE913E" w:rsidR="007439A1" w:rsidRPr="000B0D2D" w:rsidRDefault="007439A1" w:rsidP="007439A1">
      <w:pPr>
        <w:jc w:val="both"/>
        <w:rPr>
          <w:sz w:val="20"/>
          <w:szCs w:val="18"/>
        </w:rPr>
      </w:pPr>
      <w:r w:rsidRPr="000B0D2D">
        <w:rPr>
          <w:b/>
          <w:sz w:val="20"/>
          <w:szCs w:val="18"/>
        </w:rPr>
        <w:t>CONTROL</w:t>
      </w:r>
      <w:r w:rsidRPr="000B0D2D">
        <w:rPr>
          <w:sz w:val="20"/>
          <w:szCs w:val="18"/>
        </w:rPr>
        <w:t>: Character</w:t>
      </w:r>
      <w:r w:rsidR="009402C2" w:rsidRPr="000B0D2D">
        <w:rPr>
          <w:sz w:val="20"/>
          <w:szCs w:val="18"/>
        </w:rPr>
        <w:t xml:space="preserve"> A8</w:t>
      </w:r>
      <w:r w:rsidRPr="000B0D2D">
        <w:rPr>
          <w:sz w:val="20"/>
          <w:szCs w:val="18"/>
        </w:rPr>
        <w:t>. This is set to</w:t>
      </w:r>
      <w:del w:id="3169" w:author="Honnalore Steissberg" w:date="2021-08-09T10:56:00Z">
        <w:r w:rsidRPr="000B0D2D" w:rsidDel="00A25C61">
          <w:rPr>
            <w:sz w:val="20"/>
            <w:szCs w:val="18"/>
          </w:rPr>
          <w:delText xml:space="preserve"> ‘     </w:delText>
        </w:r>
      </w:del>
      <w:r w:rsidRPr="000B0D2D">
        <w:rPr>
          <w:sz w:val="20"/>
          <w:szCs w:val="18"/>
        </w:rPr>
        <w:t xml:space="preserve"> </w:t>
      </w:r>
      <w:ins w:id="3170" w:author="Honnalore Steissberg" w:date="2021-08-09T10:56:00Z">
        <w:r w:rsidR="00A25C61">
          <w:rPr>
            <w:sz w:val="20"/>
            <w:szCs w:val="18"/>
          </w:rPr>
          <w:t>‘</w:t>
        </w:r>
      </w:ins>
      <w:r w:rsidRPr="000B0D2D">
        <w:rPr>
          <w:sz w:val="20"/>
          <w:szCs w:val="18"/>
        </w:rPr>
        <w:t>ON’ or ‘</w:t>
      </w:r>
      <w:del w:id="3171" w:author="Honnalore Steissberg" w:date="2021-08-09T10:56:00Z">
        <w:r w:rsidRPr="000B0D2D" w:rsidDel="00A25C61">
          <w:rPr>
            <w:sz w:val="20"/>
            <w:szCs w:val="18"/>
          </w:rPr>
          <w:delText xml:space="preserve"> </w:delText>
        </w:r>
      </w:del>
      <w:del w:id="3172" w:author="Honnalore Steissberg" w:date="2021-08-09T10:55:00Z">
        <w:r w:rsidRPr="000B0D2D" w:rsidDel="00A25C61">
          <w:rPr>
            <w:sz w:val="20"/>
            <w:szCs w:val="18"/>
          </w:rPr>
          <w:delText xml:space="preserve">    </w:delText>
        </w:r>
      </w:del>
      <w:r w:rsidRPr="000B0D2D">
        <w:rPr>
          <w:sz w:val="20"/>
          <w:szCs w:val="18"/>
        </w:rPr>
        <w:t xml:space="preserve">OFF’ (must be in </w:t>
      </w:r>
      <w:del w:id="3173" w:author="Honnalore Steissberg" w:date="2021-08-09T16:20:00Z">
        <w:r w:rsidRPr="000B0D2D" w:rsidDel="009A718A">
          <w:rPr>
            <w:sz w:val="20"/>
            <w:szCs w:val="18"/>
          </w:rPr>
          <w:delText>all</w:delText>
        </w:r>
      </w:del>
      <w:r w:rsidRPr="000B0D2D">
        <w:rPr>
          <w:sz w:val="20"/>
          <w:szCs w:val="18"/>
        </w:rPr>
        <w:t xml:space="preserve"> </w:t>
      </w:r>
      <w:ins w:id="3174" w:author="Honnalore Steissberg" w:date="2021-08-09T16:20:00Z">
        <w:r w:rsidR="009A718A">
          <w:rPr>
            <w:sz w:val="20"/>
            <w:szCs w:val="18"/>
          </w:rPr>
          <w:t xml:space="preserve">ALL </w:t>
        </w:r>
      </w:ins>
      <w:del w:id="3175" w:author="Honnalore Steissberg" w:date="2021-08-09T10:56:00Z">
        <w:r w:rsidRPr="000B0D2D" w:rsidDel="00F24A23">
          <w:rPr>
            <w:sz w:val="20"/>
            <w:szCs w:val="18"/>
          </w:rPr>
          <w:delText>capitals</w:delText>
        </w:r>
      </w:del>
      <w:ins w:id="3176" w:author="Honnalore Steissberg" w:date="2021-08-09T16:20:00Z">
        <w:r w:rsidR="009A718A">
          <w:rPr>
            <w:sz w:val="20"/>
            <w:szCs w:val="18"/>
          </w:rPr>
          <w:t>CAPS</w:t>
        </w:r>
      </w:ins>
      <w:r w:rsidRPr="000B0D2D">
        <w:rPr>
          <w:sz w:val="20"/>
          <w:szCs w:val="18"/>
        </w:rPr>
        <w:t>) – this controls whether the algorithm is used. Turning it ‘OFF’ uses the normal W2 code.</w:t>
      </w:r>
    </w:p>
    <w:p w14:paraId="1D41D16E" w14:textId="6CA146DE" w:rsidR="007439A1" w:rsidRPr="000B0D2D" w:rsidRDefault="007439A1" w:rsidP="007439A1">
      <w:pPr>
        <w:jc w:val="both"/>
        <w:rPr>
          <w:sz w:val="20"/>
          <w:szCs w:val="18"/>
        </w:rPr>
      </w:pPr>
      <w:r w:rsidRPr="000B0D2D">
        <w:rPr>
          <w:b/>
          <w:sz w:val="20"/>
          <w:szCs w:val="18"/>
        </w:rPr>
        <w:t>NUM</w:t>
      </w:r>
      <w:r w:rsidRPr="000B0D2D">
        <w:rPr>
          <w:sz w:val="20"/>
          <w:szCs w:val="18"/>
        </w:rPr>
        <w:t>: Integer</w:t>
      </w:r>
      <w:r w:rsidR="009402C2" w:rsidRPr="000B0D2D">
        <w:rPr>
          <w:sz w:val="20"/>
          <w:szCs w:val="18"/>
        </w:rPr>
        <w:t xml:space="preserve"> I8</w:t>
      </w:r>
      <w:r w:rsidRPr="000B0D2D">
        <w:rPr>
          <w:sz w:val="20"/>
          <w:szCs w:val="18"/>
        </w:rPr>
        <w:t>. This is the number of selective withdrawa</w:t>
      </w:r>
      <w:del w:id="3177" w:author="Honnalore Steissberg" w:date="2021-08-09T16:20:00Z">
        <w:r w:rsidRPr="000B0D2D" w:rsidDel="009A718A">
          <w:rPr>
            <w:sz w:val="20"/>
            <w:szCs w:val="18"/>
          </w:rPr>
          <w:delText>l</w:delText>
        </w:r>
      </w:del>
      <w:ins w:id="3178" w:author="Honnalore Steissberg" w:date="2021-08-09T16:20:00Z">
        <w:r w:rsidR="009A718A">
          <w:rPr>
            <w:sz w:val="20"/>
            <w:szCs w:val="18"/>
          </w:rPr>
          <w:t>l</w:t>
        </w:r>
      </w:ins>
      <w:del w:id="3179" w:author="Honnalore Steissberg" w:date="2021-08-09T16:20:00Z">
        <w:r w:rsidRPr="000B0D2D" w:rsidDel="009A718A">
          <w:rPr>
            <w:sz w:val="20"/>
            <w:szCs w:val="18"/>
          </w:rPr>
          <w:delText xml:space="preserve"> structures</w:delText>
        </w:r>
      </w:del>
      <w:r w:rsidRPr="000B0D2D">
        <w:rPr>
          <w:sz w:val="20"/>
          <w:szCs w:val="18"/>
        </w:rPr>
        <w:t xml:space="preserve">. In </w:t>
      </w:r>
      <w:proofErr w:type="spellStart"/>
      <w:r w:rsidRPr="000B0D2D">
        <w:rPr>
          <w:sz w:val="20"/>
          <w:szCs w:val="18"/>
        </w:rPr>
        <w:t>t</w:t>
      </w:r>
      <w:del w:id="3180" w:author="Honnalore Steissberg" w:date="2021-08-09T16:20:00Z">
        <w:r w:rsidRPr="000B0D2D" w:rsidDel="009A718A">
          <w:rPr>
            <w:sz w:val="20"/>
            <w:szCs w:val="18"/>
          </w:rPr>
          <w:delText>h</w:delText>
        </w:r>
      </w:del>
      <w:r w:rsidRPr="000B0D2D">
        <w:rPr>
          <w:sz w:val="20"/>
          <w:szCs w:val="18"/>
        </w:rPr>
        <w:t>e</w:t>
      </w:r>
      <w:proofErr w:type="spellEnd"/>
      <w:r w:rsidRPr="000B0D2D">
        <w:rPr>
          <w:sz w:val="20"/>
          <w:szCs w:val="18"/>
        </w:rPr>
        <w:t xml:space="preserve"> next set of lines, each line is for each selective withdrawal structure.</w:t>
      </w:r>
    </w:p>
    <w:p w14:paraId="010C323F" w14:textId="42CD291A" w:rsidR="007439A1" w:rsidRPr="000B0D2D" w:rsidRDefault="007439A1" w:rsidP="007439A1">
      <w:pPr>
        <w:jc w:val="both"/>
        <w:rPr>
          <w:sz w:val="20"/>
          <w:szCs w:val="18"/>
        </w:rPr>
      </w:pPr>
      <w:r w:rsidRPr="000B0D2D">
        <w:rPr>
          <w:b/>
          <w:sz w:val="20"/>
          <w:szCs w:val="18"/>
        </w:rPr>
        <w:t>FREQ</w:t>
      </w:r>
      <w:r w:rsidRPr="000B0D2D">
        <w:rPr>
          <w:sz w:val="20"/>
          <w:szCs w:val="18"/>
        </w:rPr>
        <w:t>: Real</w:t>
      </w:r>
      <w:r w:rsidR="009402C2" w:rsidRPr="000B0D2D">
        <w:rPr>
          <w:sz w:val="20"/>
          <w:szCs w:val="18"/>
        </w:rPr>
        <w:t xml:space="preserve"> F8.0</w:t>
      </w:r>
      <w:r w:rsidRPr="000B0D2D">
        <w:rPr>
          <w:sz w:val="20"/>
          <w:szCs w:val="18"/>
        </w:rPr>
        <w:t xml:space="preserve">. This is a real number that represents the Julian </w:t>
      </w:r>
      <w:ins w:id="3181" w:author="Honnalore Steissberg" w:date="2021-08-09T10:57:00Z">
        <w:r w:rsidR="00747A86">
          <w:rPr>
            <w:sz w:val="20"/>
            <w:szCs w:val="18"/>
          </w:rPr>
          <w:t>d</w:t>
        </w:r>
      </w:ins>
      <w:del w:id="3182" w:author="Honnalore Steissberg" w:date="2021-08-09T10:57:00Z">
        <w:r w:rsidRPr="000B0D2D" w:rsidDel="00B54BA0">
          <w:rPr>
            <w:sz w:val="20"/>
            <w:szCs w:val="18"/>
          </w:rPr>
          <w:delText>d</w:delText>
        </w:r>
      </w:del>
      <w:r w:rsidRPr="000B0D2D">
        <w:rPr>
          <w:sz w:val="20"/>
          <w:szCs w:val="18"/>
        </w:rPr>
        <w:t xml:space="preserve">ay frequency from the start time of the simulation to check the temperature criteria for the dynamic temperature control structure or the split temperature control. Hence, if one </w:t>
      </w:r>
      <w:del w:id="3183" w:author="Honnalore Steissberg" w:date="2021-08-09T10:58:00Z">
        <w:r w:rsidRPr="000B0D2D" w:rsidDel="00747A86">
          <w:rPr>
            <w:sz w:val="20"/>
            <w:szCs w:val="18"/>
          </w:rPr>
          <w:delText xml:space="preserve">wanted </w:delText>
        </w:r>
      </w:del>
      <w:ins w:id="3184" w:author="Honnalore Steissberg" w:date="2021-08-09T10:58:00Z">
        <w:r w:rsidR="00747A86">
          <w:rPr>
            <w:sz w:val="20"/>
            <w:szCs w:val="18"/>
          </w:rPr>
          <w:t>wishes</w:t>
        </w:r>
        <w:r w:rsidR="00747A86" w:rsidRPr="000B0D2D">
          <w:rPr>
            <w:sz w:val="20"/>
            <w:szCs w:val="18"/>
          </w:rPr>
          <w:t xml:space="preserve"> </w:t>
        </w:r>
      </w:ins>
      <w:r w:rsidRPr="000B0D2D">
        <w:rPr>
          <w:sz w:val="20"/>
          <w:szCs w:val="18"/>
        </w:rPr>
        <w:t>to check the criteria every day and adjust the gates only once per day, FREQ=1.0. If every 12 hours, FREQ=0.5.</w:t>
      </w:r>
    </w:p>
    <w:p w14:paraId="4BF040BA" w14:textId="77777777" w:rsidR="007439A1" w:rsidRPr="00B7030B" w:rsidRDefault="007439A1" w:rsidP="007439A1">
      <w:pPr>
        <w:jc w:val="both"/>
      </w:pPr>
    </w:p>
    <w:p w14:paraId="5AEFEEFF" w14:textId="77777777" w:rsidR="007439A1" w:rsidRPr="00B7030B" w:rsidRDefault="007439A1" w:rsidP="007439A1">
      <w:pPr>
        <w:jc w:val="both"/>
        <w:rPr>
          <w:b/>
          <w:u w:val="single"/>
        </w:rPr>
      </w:pPr>
      <w:r w:rsidRPr="00B7030B">
        <w:rPr>
          <w:b/>
          <w:u w:val="single"/>
        </w:rPr>
        <w:t>Dynstr2</w:t>
      </w:r>
    </w:p>
    <w:p w14:paraId="41B08042"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 xml:space="preserve">DYNSTR2    </w:t>
      </w:r>
      <w:r w:rsidRPr="00A73E62">
        <w:rPr>
          <w:rFonts w:ascii="Courier New" w:hAnsi="Courier New" w:cs="Courier New"/>
          <w:b/>
          <w:sz w:val="16"/>
          <w:szCs w:val="16"/>
        </w:rPr>
        <w:t>ST/WD      JB   JS/</w:t>
      </w:r>
      <w:proofErr w:type="gramStart"/>
      <w:r w:rsidRPr="00A73E62">
        <w:rPr>
          <w:rFonts w:ascii="Courier New" w:hAnsi="Courier New" w:cs="Courier New"/>
          <w:b/>
          <w:sz w:val="16"/>
          <w:szCs w:val="16"/>
        </w:rPr>
        <w:t>NW  YEARLY</w:t>
      </w:r>
      <w:proofErr w:type="gramEnd"/>
      <w:r w:rsidRPr="00A73E62">
        <w:rPr>
          <w:rFonts w:ascii="Courier New" w:hAnsi="Courier New" w:cs="Courier New"/>
          <w:b/>
          <w:sz w:val="16"/>
          <w:szCs w:val="16"/>
        </w:rPr>
        <w:t xml:space="preserve">    TSTR    TEND    TEMP   NELEV   ELEV1   ELEV2</w:t>
      </w:r>
      <w:r w:rsidRPr="00A73E62">
        <w:rPr>
          <w:rFonts w:ascii="Courier New" w:hAnsi="Courier New" w:cs="Courier New"/>
          <w:sz w:val="16"/>
          <w:szCs w:val="16"/>
        </w:rPr>
        <w:t xml:space="preserve">   </w:t>
      </w:r>
    </w:p>
    <w:p w14:paraId="2B3532BA" w14:textId="77777777" w:rsidR="007439A1" w:rsidRPr="00B7030B" w:rsidRDefault="007439A1" w:rsidP="007439A1">
      <w:pPr>
        <w:jc w:val="both"/>
      </w:pPr>
    </w:p>
    <w:p w14:paraId="32E7DFBD" w14:textId="6DAF1C5A" w:rsidR="007439A1" w:rsidRPr="000B0D2D" w:rsidRDefault="007439A1" w:rsidP="007439A1">
      <w:pPr>
        <w:jc w:val="both"/>
        <w:rPr>
          <w:sz w:val="20"/>
          <w:szCs w:val="18"/>
        </w:rPr>
      </w:pPr>
      <w:r w:rsidRPr="000B0D2D">
        <w:rPr>
          <w:b/>
          <w:sz w:val="20"/>
          <w:szCs w:val="18"/>
        </w:rPr>
        <w:t>ST/WD</w:t>
      </w:r>
      <w:r w:rsidRPr="000B0D2D">
        <w:rPr>
          <w:sz w:val="20"/>
          <w:szCs w:val="18"/>
        </w:rPr>
        <w:t>: Character</w:t>
      </w:r>
      <w:r w:rsidR="009402C2" w:rsidRPr="000B0D2D">
        <w:rPr>
          <w:sz w:val="20"/>
          <w:szCs w:val="18"/>
        </w:rPr>
        <w:t xml:space="preserve"> A8</w:t>
      </w:r>
      <w:r w:rsidRPr="000B0D2D">
        <w:rPr>
          <w:sz w:val="20"/>
          <w:szCs w:val="18"/>
        </w:rPr>
        <w:t xml:space="preserve">. For a structure enter </w:t>
      </w:r>
      <w:del w:id="3185" w:author="Honnalore Steissberg" w:date="2021-08-09T10:59:00Z">
        <w:r w:rsidRPr="000B0D2D" w:rsidDel="000E7B2F">
          <w:rPr>
            <w:sz w:val="20"/>
            <w:szCs w:val="18"/>
          </w:rPr>
          <w:delText xml:space="preserve">‘  </w:delText>
        </w:r>
      </w:del>
      <w:ins w:id="3186" w:author="Honnalore Steissberg" w:date="2021-08-09T10:59:00Z">
        <w:r w:rsidR="000E7B2F" w:rsidRPr="000B0D2D">
          <w:rPr>
            <w:sz w:val="20"/>
            <w:szCs w:val="18"/>
          </w:rPr>
          <w:t>‘</w:t>
        </w:r>
      </w:ins>
      <w:del w:id="3187" w:author="Honnalore Steissberg" w:date="2021-08-09T10:59:00Z">
        <w:r w:rsidRPr="000B0D2D" w:rsidDel="000E7B2F">
          <w:rPr>
            <w:sz w:val="20"/>
            <w:szCs w:val="18"/>
          </w:rPr>
          <w:delText xml:space="preserve">    </w:delText>
        </w:r>
      </w:del>
      <w:r w:rsidRPr="000B0D2D">
        <w:rPr>
          <w:sz w:val="20"/>
          <w:szCs w:val="18"/>
        </w:rPr>
        <w:t>ST’, for a withdrawal enter ‘</w:t>
      </w:r>
      <w:del w:id="3188" w:author="Honnalore Steissberg" w:date="2021-08-09T10:59:00Z">
        <w:r w:rsidRPr="000B0D2D" w:rsidDel="000E7B2F">
          <w:rPr>
            <w:sz w:val="20"/>
            <w:szCs w:val="18"/>
          </w:rPr>
          <w:delText xml:space="preserve">      </w:delText>
        </w:r>
      </w:del>
      <w:r w:rsidRPr="000B0D2D">
        <w:rPr>
          <w:sz w:val="20"/>
          <w:szCs w:val="18"/>
        </w:rPr>
        <w:t>WD’. This specifies whether the dynamic withdrawal algorithm applies to a W2 ‘structure’ or ‘withdrawal’ which are treated differently in the W2 model</w:t>
      </w:r>
    </w:p>
    <w:p w14:paraId="047F2B28" w14:textId="77777777" w:rsidR="007439A1" w:rsidRPr="000B0D2D" w:rsidRDefault="007439A1" w:rsidP="007439A1">
      <w:pPr>
        <w:jc w:val="both"/>
        <w:rPr>
          <w:sz w:val="20"/>
          <w:szCs w:val="18"/>
        </w:rPr>
      </w:pPr>
      <w:r w:rsidRPr="000B0D2D">
        <w:rPr>
          <w:b/>
          <w:sz w:val="20"/>
          <w:szCs w:val="18"/>
        </w:rPr>
        <w:t>JB</w:t>
      </w:r>
      <w:r w:rsidRPr="000B0D2D">
        <w:rPr>
          <w:sz w:val="20"/>
          <w:szCs w:val="18"/>
        </w:rPr>
        <w:t>: Integer</w:t>
      </w:r>
      <w:r w:rsidR="009402C2" w:rsidRPr="000B0D2D">
        <w:rPr>
          <w:sz w:val="20"/>
          <w:szCs w:val="18"/>
        </w:rPr>
        <w:t xml:space="preserve"> I8</w:t>
      </w:r>
      <w:r w:rsidRPr="000B0D2D">
        <w:rPr>
          <w:sz w:val="20"/>
          <w:szCs w:val="18"/>
        </w:rPr>
        <w:t>. This is the branch number of the structure. This column is ignored for a withdrawal.</w:t>
      </w:r>
    </w:p>
    <w:p w14:paraId="1DA75AAD" w14:textId="77777777" w:rsidR="007439A1" w:rsidRPr="000B0D2D" w:rsidRDefault="007439A1" w:rsidP="007439A1">
      <w:pPr>
        <w:jc w:val="both"/>
        <w:rPr>
          <w:sz w:val="20"/>
          <w:szCs w:val="18"/>
        </w:rPr>
      </w:pPr>
      <w:r w:rsidRPr="000B0D2D">
        <w:rPr>
          <w:b/>
          <w:sz w:val="20"/>
          <w:szCs w:val="18"/>
        </w:rPr>
        <w:t>JS/NW</w:t>
      </w:r>
      <w:r w:rsidRPr="000B0D2D">
        <w:rPr>
          <w:sz w:val="20"/>
          <w:szCs w:val="18"/>
        </w:rPr>
        <w:t>: Integer</w:t>
      </w:r>
      <w:r w:rsidR="009402C2" w:rsidRPr="000B0D2D">
        <w:rPr>
          <w:sz w:val="20"/>
          <w:szCs w:val="18"/>
        </w:rPr>
        <w:t xml:space="preserve"> I8</w:t>
      </w:r>
      <w:r w:rsidRPr="000B0D2D">
        <w:rPr>
          <w:sz w:val="20"/>
          <w:szCs w:val="18"/>
        </w:rPr>
        <w:t xml:space="preserve">. Outlet number of each selective withdrawal structure (if ST/WD=’ST’) or withdrawal number (if ST/WD=’WD’). </w:t>
      </w:r>
    </w:p>
    <w:p w14:paraId="384E5AB7" w14:textId="77777777" w:rsidR="007439A1" w:rsidRPr="000B0D2D" w:rsidRDefault="007439A1" w:rsidP="007439A1">
      <w:pPr>
        <w:jc w:val="both"/>
        <w:rPr>
          <w:sz w:val="20"/>
          <w:szCs w:val="18"/>
        </w:rPr>
      </w:pPr>
      <w:r w:rsidRPr="000B0D2D">
        <w:rPr>
          <w:b/>
          <w:sz w:val="20"/>
          <w:szCs w:val="18"/>
        </w:rPr>
        <w:t>YEARLY</w:t>
      </w:r>
      <w:r w:rsidRPr="000B0D2D">
        <w:rPr>
          <w:sz w:val="20"/>
          <w:szCs w:val="18"/>
        </w:rPr>
        <w:t>: Character</w:t>
      </w:r>
      <w:r w:rsidR="009402C2" w:rsidRPr="000B0D2D">
        <w:rPr>
          <w:sz w:val="20"/>
          <w:szCs w:val="18"/>
        </w:rPr>
        <w:t xml:space="preserve"> A8</w:t>
      </w:r>
      <w:r w:rsidRPr="000B0D2D">
        <w:rPr>
          <w:sz w:val="20"/>
          <w:szCs w:val="18"/>
        </w:rPr>
        <w:t>. This is a control that is ON of OFF. If it is ON, then the Julian days that follow TSTR and TEND are between 1 and 366 and are to be applied yearly during the simulation. If it is OFF, then TSTR and TEND are applied only once between the time period specified.</w:t>
      </w:r>
    </w:p>
    <w:p w14:paraId="30FAFD57" w14:textId="04DEFA03" w:rsidR="007439A1" w:rsidRPr="000B0D2D" w:rsidRDefault="007439A1" w:rsidP="007439A1">
      <w:pPr>
        <w:jc w:val="both"/>
        <w:rPr>
          <w:sz w:val="20"/>
          <w:szCs w:val="18"/>
        </w:rPr>
      </w:pPr>
      <w:r w:rsidRPr="000B0D2D">
        <w:rPr>
          <w:sz w:val="20"/>
          <w:szCs w:val="18"/>
        </w:rPr>
        <w:t xml:space="preserve">TSTR and TEND are the beginning Julian day and the ending Julian day for starting and ending selective withdrawal. The model will not lower the outlet until after TSTR. After TEND the outlet level will revert back to what was specified in the w2_con.npt </w:t>
      </w:r>
      <w:r w:rsidR="0005289F">
        <w:rPr>
          <w:sz w:val="20"/>
          <w:szCs w:val="18"/>
        </w:rPr>
        <w:t xml:space="preserve">(or w2_con.csv) </w:t>
      </w:r>
      <w:r w:rsidRPr="000B0D2D">
        <w:rPr>
          <w:sz w:val="20"/>
          <w:szCs w:val="18"/>
        </w:rPr>
        <w:t>file for the outlet elevation. Note that if YEARLY=ON, the Julian days must be between 1 and 366.</w:t>
      </w:r>
    </w:p>
    <w:p w14:paraId="27D5CACC" w14:textId="29B91E2D" w:rsidR="007439A1" w:rsidRPr="000B0D2D" w:rsidRDefault="007439A1" w:rsidP="007439A1">
      <w:pPr>
        <w:jc w:val="both"/>
        <w:rPr>
          <w:sz w:val="20"/>
          <w:szCs w:val="18"/>
        </w:rPr>
      </w:pPr>
      <w:r w:rsidRPr="000B0D2D">
        <w:rPr>
          <w:b/>
          <w:sz w:val="20"/>
          <w:szCs w:val="18"/>
        </w:rPr>
        <w:t>TEMP</w:t>
      </w:r>
      <w:r w:rsidRPr="000B0D2D">
        <w:rPr>
          <w:sz w:val="20"/>
          <w:szCs w:val="18"/>
        </w:rPr>
        <w:t>: Real</w:t>
      </w:r>
      <w:r w:rsidR="009402C2" w:rsidRPr="000B0D2D">
        <w:rPr>
          <w:sz w:val="20"/>
          <w:szCs w:val="18"/>
        </w:rPr>
        <w:t xml:space="preserve"> F8.0</w:t>
      </w:r>
      <w:r w:rsidRPr="000B0D2D">
        <w:rPr>
          <w:sz w:val="20"/>
          <w:szCs w:val="18"/>
        </w:rPr>
        <w:t xml:space="preserve">. This is the temperature in C that is the criterion for lowering the structure elevation (or in practice – turning off one and opening up a lower one). If the TEMP is below the criterion and the temperature at the level of the outlet above the current outlet is also below the criterion, then the selective withdrawal structure will raise itself to a higher elevation until it reaches the top, or original elevation, as specified in the w2_con.npt </w:t>
      </w:r>
      <w:r w:rsidR="0005289F">
        <w:rPr>
          <w:sz w:val="20"/>
          <w:szCs w:val="18"/>
        </w:rPr>
        <w:t xml:space="preserve">(or w2_con.csv) </w:t>
      </w:r>
      <w:r w:rsidRPr="000B0D2D">
        <w:rPr>
          <w:sz w:val="20"/>
          <w:szCs w:val="18"/>
        </w:rPr>
        <w:t>file.</w:t>
      </w:r>
    </w:p>
    <w:p w14:paraId="4FD1C5EE" w14:textId="5778CD25" w:rsidR="007439A1" w:rsidRPr="000B0D2D" w:rsidRDefault="007439A1" w:rsidP="007439A1">
      <w:pPr>
        <w:jc w:val="both"/>
        <w:rPr>
          <w:sz w:val="20"/>
          <w:szCs w:val="18"/>
        </w:rPr>
      </w:pPr>
      <w:r w:rsidRPr="000B0D2D">
        <w:rPr>
          <w:b/>
          <w:sz w:val="20"/>
          <w:szCs w:val="18"/>
        </w:rPr>
        <w:lastRenderedPageBreak/>
        <w:t>NELEV</w:t>
      </w:r>
      <w:r w:rsidRPr="000B0D2D">
        <w:rPr>
          <w:sz w:val="20"/>
          <w:szCs w:val="18"/>
        </w:rPr>
        <w:t>: Integer</w:t>
      </w:r>
      <w:r w:rsidR="009402C2" w:rsidRPr="000B0D2D">
        <w:rPr>
          <w:sz w:val="20"/>
          <w:szCs w:val="18"/>
        </w:rPr>
        <w:t xml:space="preserve"> I8</w:t>
      </w:r>
      <w:r w:rsidRPr="000B0D2D">
        <w:rPr>
          <w:sz w:val="20"/>
          <w:szCs w:val="18"/>
        </w:rPr>
        <w:t xml:space="preserve">. This specifies model how many selective withdrawal elevations you will use in addition to the one supplied in the w2_con.npt </w:t>
      </w:r>
      <w:r w:rsidR="0005289F">
        <w:rPr>
          <w:sz w:val="20"/>
          <w:szCs w:val="18"/>
        </w:rPr>
        <w:t xml:space="preserve">(or w2_con.csv) </w:t>
      </w:r>
      <w:r w:rsidRPr="000B0D2D">
        <w:rPr>
          <w:sz w:val="20"/>
          <w:szCs w:val="18"/>
        </w:rPr>
        <w:t>file. Currently, this is limited to 10 values.</w:t>
      </w:r>
    </w:p>
    <w:p w14:paraId="3DA322CA" w14:textId="39D79EEB" w:rsidR="007439A1" w:rsidRPr="000B0D2D" w:rsidRDefault="007439A1" w:rsidP="007439A1">
      <w:pPr>
        <w:jc w:val="both"/>
        <w:rPr>
          <w:sz w:val="20"/>
          <w:szCs w:val="18"/>
        </w:rPr>
      </w:pPr>
      <w:r w:rsidRPr="000B0D2D">
        <w:rPr>
          <w:b/>
          <w:sz w:val="20"/>
          <w:szCs w:val="18"/>
        </w:rPr>
        <w:t>ELEV1, ELEV2…ELEV10:</w:t>
      </w:r>
      <w:r w:rsidRPr="000B0D2D">
        <w:rPr>
          <w:sz w:val="20"/>
          <w:szCs w:val="18"/>
        </w:rPr>
        <w:t xml:space="preserve"> Real. These are the elevations in m of the selective withdrawal structures. Note that the model will use the value of the elevation in the control file as the initial elevation</w:t>
      </w:r>
      <w:r w:rsidR="00EE615E" w:rsidRPr="000B0D2D">
        <w:rPr>
          <w:sz w:val="20"/>
          <w:szCs w:val="18"/>
        </w:rPr>
        <w:t xml:space="preserve"> for the time before (&lt;TSTR) and after (&gt;TEND) the rule</w:t>
      </w:r>
      <w:r w:rsidRPr="000B0D2D">
        <w:rPr>
          <w:sz w:val="20"/>
          <w:szCs w:val="18"/>
        </w:rPr>
        <w:t>. It will raise the elevation if the temperature criterion, TEMP, is above the actual temperature; or it will lower the elevation if the actual temperature is above TEMP. There will be NELEV elevations specified. (The current limit on the number of elevations is set to 10 in the code.)</w:t>
      </w:r>
      <w:r w:rsidR="009402C2" w:rsidRPr="000B0D2D">
        <w:rPr>
          <w:sz w:val="20"/>
          <w:szCs w:val="18"/>
        </w:rPr>
        <w:t xml:space="preserve"> These elevations must be ordered from a</w:t>
      </w:r>
      <w:del w:id="3189" w:author="Honnalore Steissberg" w:date="2021-08-09T16:22:00Z">
        <w:r w:rsidR="009402C2" w:rsidRPr="000B0D2D" w:rsidDel="009A718A">
          <w:rPr>
            <w:sz w:val="20"/>
            <w:szCs w:val="18"/>
          </w:rPr>
          <w:delText xml:space="preserve"> </w:delText>
        </w:r>
      </w:del>
      <w:ins w:id="3190" w:author="Honnalore Steissberg" w:date="2021-08-09T16:22:00Z">
        <w:r w:rsidR="009A718A">
          <w:rPr>
            <w:sz w:val="20"/>
            <w:szCs w:val="18"/>
          </w:rPr>
          <w:t xml:space="preserve"> </w:t>
        </w:r>
      </w:ins>
      <w:r w:rsidR="009402C2" w:rsidRPr="000B0D2D">
        <w:rPr>
          <w:sz w:val="20"/>
          <w:szCs w:val="18"/>
        </w:rPr>
        <w:t>high to a low elevation.</w:t>
      </w:r>
    </w:p>
    <w:p w14:paraId="367A655E" w14:textId="77777777" w:rsidR="007439A1" w:rsidRPr="00B7030B" w:rsidRDefault="007439A1" w:rsidP="007439A1">
      <w:pPr>
        <w:jc w:val="both"/>
      </w:pPr>
    </w:p>
    <w:p w14:paraId="108F93A7" w14:textId="77777777" w:rsidR="007439A1" w:rsidRPr="00B7030B" w:rsidRDefault="007439A1" w:rsidP="007439A1">
      <w:pPr>
        <w:jc w:val="both"/>
        <w:rPr>
          <w:b/>
          <w:u w:val="single"/>
        </w:rPr>
      </w:pPr>
      <w:r w:rsidRPr="00B7030B">
        <w:rPr>
          <w:b/>
          <w:u w:val="single"/>
        </w:rPr>
        <w:t>Monitor</w:t>
      </w:r>
    </w:p>
    <w:p w14:paraId="6F203299" w14:textId="77777777" w:rsidR="007439A1" w:rsidRPr="00A73E62" w:rsidRDefault="007439A1" w:rsidP="00A73E62">
      <w:pPr>
        <w:tabs>
          <w:tab w:val="left" w:pos="5873"/>
        </w:tabs>
        <w:jc w:val="both"/>
        <w:rPr>
          <w:rFonts w:ascii="Courier New" w:hAnsi="Courier New" w:cs="Courier New"/>
          <w:sz w:val="16"/>
          <w:szCs w:val="16"/>
        </w:rPr>
      </w:pPr>
      <w:r w:rsidRPr="00A73E62">
        <w:rPr>
          <w:rFonts w:ascii="Courier New" w:hAnsi="Courier New" w:cs="Courier New"/>
          <w:sz w:val="16"/>
          <w:szCs w:val="16"/>
        </w:rPr>
        <w:t xml:space="preserve">MONITOR LOC </w:t>
      </w:r>
      <w:r w:rsidRPr="00A73E62">
        <w:rPr>
          <w:rFonts w:ascii="Courier New" w:hAnsi="Courier New" w:cs="Courier New"/>
          <w:b/>
          <w:sz w:val="16"/>
          <w:szCs w:val="16"/>
        </w:rPr>
        <w:t xml:space="preserve">ISEG    </w:t>
      </w:r>
      <w:proofErr w:type="gramStart"/>
      <w:r w:rsidRPr="00A73E62">
        <w:rPr>
          <w:rFonts w:ascii="Courier New" w:hAnsi="Courier New" w:cs="Courier New"/>
          <w:b/>
          <w:sz w:val="16"/>
          <w:szCs w:val="16"/>
        </w:rPr>
        <w:t>ELEV</w:t>
      </w:r>
      <w:r w:rsidR="00781BAE" w:rsidRPr="00A73E62">
        <w:rPr>
          <w:rFonts w:ascii="Courier New" w:hAnsi="Courier New" w:cs="Courier New"/>
          <w:b/>
          <w:sz w:val="16"/>
          <w:szCs w:val="16"/>
        </w:rPr>
        <w:t xml:space="preserve">  DYNSEL</w:t>
      </w:r>
      <w:proofErr w:type="gramEnd"/>
      <w:r w:rsidRPr="00A73E62">
        <w:rPr>
          <w:rFonts w:ascii="Courier New" w:hAnsi="Courier New" w:cs="Courier New"/>
          <w:b/>
          <w:sz w:val="16"/>
          <w:szCs w:val="16"/>
        </w:rPr>
        <w:t xml:space="preserve">    </w:t>
      </w:r>
      <w:r w:rsidRPr="00A73E62">
        <w:rPr>
          <w:rFonts w:ascii="Courier New" w:hAnsi="Courier New" w:cs="Courier New"/>
          <w:sz w:val="16"/>
          <w:szCs w:val="16"/>
        </w:rPr>
        <w:t xml:space="preserve">           </w:t>
      </w:r>
      <w:r w:rsidR="00A73E62">
        <w:rPr>
          <w:rFonts w:ascii="Courier New" w:hAnsi="Courier New" w:cs="Courier New"/>
          <w:sz w:val="16"/>
          <w:szCs w:val="16"/>
        </w:rPr>
        <w:tab/>
      </w:r>
    </w:p>
    <w:p w14:paraId="41421BFB" w14:textId="77777777" w:rsidR="007439A1" w:rsidRPr="00B7030B" w:rsidRDefault="007439A1" w:rsidP="007439A1">
      <w:pPr>
        <w:jc w:val="both"/>
      </w:pPr>
    </w:p>
    <w:p w14:paraId="20384487" w14:textId="17ED3EF6" w:rsidR="00E731CF" w:rsidRPr="000B0D2D" w:rsidRDefault="0038714B" w:rsidP="007439A1">
      <w:pPr>
        <w:jc w:val="both"/>
        <w:rPr>
          <w:sz w:val="20"/>
          <w:szCs w:val="18"/>
        </w:rPr>
      </w:pPr>
      <w:r w:rsidRPr="000B0D2D">
        <w:rPr>
          <w:b/>
          <w:sz w:val="20"/>
          <w:szCs w:val="18"/>
        </w:rPr>
        <w:t>ISEG</w:t>
      </w:r>
      <w:r w:rsidR="009402C2" w:rsidRPr="000B0D2D">
        <w:rPr>
          <w:sz w:val="20"/>
          <w:szCs w:val="18"/>
        </w:rPr>
        <w:t>: Integer I8. This</w:t>
      </w:r>
      <w:r w:rsidRPr="000B0D2D">
        <w:rPr>
          <w:sz w:val="20"/>
          <w:szCs w:val="18"/>
        </w:rPr>
        <w:t xml:space="preserve"> can be &lt;0 (use the summed flow weighted temperature of all structures and withdrawals at a </w:t>
      </w:r>
      <w:r w:rsidR="003619A7" w:rsidRPr="000B0D2D">
        <w:rPr>
          <w:sz w:val="20"/>
          <w:szCs w:val="18"/>
        </w:rPr>
        <w:t xml:space="preserve">withdrawal output </w:t>
      </w:r>
      <w:r w:rsidRPr="000B0D2D">
        <w:rPr>
          <w:sz w:val="20"/>
          <w:szCs w:val="18"/>
        </w:rPr>
        <w:t>segment</w:t>
      </w:r>
      <w:r w:rsidR="003619A7" w:rsidRPr="000B0D2D">
        <w:rPr>
          <w:sz w:val="20"/>
          <w:szCs w:val="18"/>
        </w:rPr>
        <w:t xml:space="preserve"> defined in the WITH OUT card in the </w:t>
      </w:r>
      <w:proofErr w:type="gramStart"/>
      <w:r w:rsidR="003619A7" w:rsidRPr="000B0D2D">
        <w:rPr>
          <w:sz w:val="20"/>
          <w:szCs w:val="18"/>
        </w:rPr>
        <w:t>w2_con.npt</w:t>
      </w:r>
      <w:r w:rsidR="0005289F">
        <w:rPr>
          <w:sz w:val="20"/>
          <w:szCs w:val="18"/>
        </w:rPr>
        <w:t>,or</w:t>
      </w:r>
      <w:proofErr w:type="gramEnd"/>
      <w:r w:rsidR="0005289F">
        <w:rPr>
          <w:sz w:val="20"/>
          <w:szCs w:val="18"/>
        </w:rPr>
        <w:t xml:space="preserve"> w2_con.csv, </w:t>
      </w:r>
      <w:r w:rsidR="003619A7" w:rsidRPr="000B0D2D">
        <w:rPr>
          <w:sz w:val="20"/>
          <w:szCs w:val="18"/>
        </w:rPr>
        <w:t xml:space="preserve"> file</w:t>
      </w:r>
      <w:r w:rsidRPr="000B0D2D">
        <w:rPr>
          <w:sz w:val="20"/>
          <w:szCs w:val="18"/>
        </w:rPr>
        <w:t xml:space="preserve">), =0 (use mixed outlet temperature of the particular structure or withdrawal </w:t>
      </w:r>
      <w:r w:rsidR="003619A7" w:rsidRPr="000B0D2D">
        <w:rPr>
          <w:sz w:val="20"/>
          <w:szCs w:val="18"/>
        </w:rPr>
        <w:t>defined in DYNSTR2</w:t>
      </w:r>
      <w:r w:rsidRPr="000B0D2D">
        <w:rPr>
          <w:sz w:val="20"/>
          <w:szCs w:val="18"/>
        </w:rPr>
        <w:t xml:space="preserve">), or &gt;0 (use a model segment somewhere in the model domain as the monitoring point, such as a location downstream of a dam). If ISEG &lt; 0, then the absolute value of ISEG must equal to the </w:t>
      </w:r>
      <w:r w:rsidR="004C0979" w:rsidRPr="000B0D2D">
        <w:rPr>
          <w:sz w:val="20"/>
          <w:szCs w:val="18"/>
        </w:rPr>
        <w:t>withdrawal</w:t>
      </w:r>
      <w:r w:rsidRPr="000B0D2D">
        <w:rPr>
          <w:sz w:val="20"/>
          <w:szCs w:val="18"/>
        </w:rPr>
        <w:t xml:space="preserve"> number </w:t>
      </w:r>
      <w:r w:rsidR="003619A7" w:rsidRPr="000B0D2D">
        <w:rPr>
          <w:sz w:val="20"/>
          <w:szCs w:val="18"/>
        </w:rPr>
        <w:t>segm</w:t>
      </w:r>
      <w:r w:rsidR="00E731CF" w:rsidRPr="000B0D2D">
        <w:rPr>
          <w:sz w:val="20"/>
          <w:szCs w:val="18"/>
        </w:rPr>
        <w:t>ent corresponding to IWDO(ABS(</w:t>
      </w:r>
      <w:r w:rsidR="003619A7" w:rsidRPr="000B0D2D">
        <w:rPr>
          <w:sz w:val="20"/>
          <w:szCs w:val="18"/>
        </w:rPr>
        <w:t>ISEG)) corresponding to the WITH OUT cards in the control file, w2_con.npt</w:t>
      </w:r>
      <w:r w:rsidR="0005289F">
        <w:rPr>
          <w:sz w:val="20"/>
          <w:szCs w:val="18"/>
        </w:rPr>
        <w:t xml:space="preserve"> (or w2_con.csv)</w:t>
      </w:r>
      <w:r w:rsidR="003619A7" w:rsidRPr="000B0D2D">
        <w:rPr>
          <w:sz w:val="20"/>
          <w:szCs w:val="18"/>
        </w:rPr>
        <w:t>. At this segment</w:t>
      </w:r>
      <w:ins w:id="3191" w:author="Honnalore Steissberg" w:date="2021-08-09T16:23:00Z">
        <w:r w:rsidR="009A718A">
          <w:rPr>
            <w:sz w:val="20"/>
            <w:szCs w:val="18"/>
          </w:rPr>
          <w:t>,</w:t>
        </w:r>
      </w:ins>
      <w:r w:rsidR="003619A7" w:rsidRPr="000B0D2D">
        <w:rPr>
          <w:sz w:val="20"/>
          <w:szCs w:val="18"/>
        </w:rPr>
        <w:t xml:space="preserve"> </w:t>
      </w:r>
      <w:r w:rsidRPr="000B0D2D">
        <w:rPr>
          <w:sz w:val="20"/>
          <w:szCs w:val="18"/>
        </w:rPr>
        <w:t>all withdrawals will be combined and evaluated for temperature. If ISEG &lt; 0, then you must specify the withdr</w:t>
      </w:r>
      <w:r w:rsidR="004C0979" w:rsidRPr="000B0D2D">
        <w:rPr>
          <w:sz w:val="20"/>
          <w:szCs w:val="18"/>
        </w:rPr>
        <w:t>a</w:t>
      </w:r>
      <w:r w:rsidRPr="000B0D2D">
        <w:rPr>
          <w:sz w:val="20"/>
          <w:szCs w:val="18"/>
        </w:rPr>
        <w:t>wal output as ON (WDOC=ON) and set up the withdrawal output to correspond to the monitor location. For example, if ISEG=”-</w:t>
      </w:r>
      <w:r w:rsidR="004C0979" w:rsidRPr="000B0D2D">
        <w:rPr>
          <w:sz w:val="20"/>
          <w:szCs w:val="18"/>
        </w:rPr>
        <w:t>3</w:t>
      </w:r>
      <w:r w:rsidRPr="000B0D2D">
        <w:rPr>
          <w:sz w:val="20"/>
          <w:szCs w:val="18"/>
        </w:rPr>
        <w:t>”, then all withdr</w:t>
      </w:r>
      <w:r w:rsidR="004C0979" w:rsidRPr="000B0D2D">
        <w:rPr>
          <w:sz w:val="20"/>
          <w:szCs w:val="18"/>
        </w:rPr>
        <w:t>a</w:t>
      </w:r>
      <w:r w:rsidRPr="000B0D2D">
        <w:rPr>
          <w:sz w:val="20"/>
          <w:szCs w:val="18"/>
        </w:rPr>
        <w:t xml:space="preserve">wals, hydraulic structures, and structure outlets from </w:t>
      </w:r>
      <w:r w:rsidR="004C0979" w:rsidRPr="000B0D2D">
        <w:rPr>
          <w:sz w:val="20"/>
          <w:szCs w:val="18"/>
        </w:rPr>
        <w:t>withdrawal #3</w:t>
      </w:r>
      <w:r w:rsidRPr="000B0D2D">
        <w:rPr>
          <w:sz w:val="20"/>
          <w:szCs w:val="18"/>
        </w:rPr>
        <w:t xml:space="preserve"> will be summed together at a set frequency (as specified in the WDOF card). </w:t>
      </w:r>
      <w:r w:rsidR="003619A7" w:rsidRPr="000B0D2D">
        <w:rPr>
          <w:sz w:val="20"/>
          <w:szCs w:val="18"/>
        </w:rPr>
        <w:t xml:space="preserve">If </w:t>
      </w:r>
      <w:proofErr w:type="gramStart"/>
      <w:r w:rsidR="003619A7" w:rsidRPr="000B0D2D">
        <w:rPr>
          <w:sz w:val="20"/>
          <w:szCs w:val="18"/>
        </w:rPr>
        <w:t>IWDO(</w:t>
      </w:r>
      <w:proofErr w:type="gramEnd"/>
      <w:r w:rsidR="003619A7" w:rsidRPr="000B0D2D">
        <w:rPr>
          <w:sz w:val="20"/>
          <w:szCs w:val="18"/>
        </w:rPr>
        <w:t xml:space="preserve">3)=24, then the mixed temperature from all water withdrawals </w:t>
      </w:r>
      <w:r w:rsidRPr="000B0D2D">
        <w:rPr>
          <w:sz w:val="20"/>
          <w:szCs w:val="18"/>
        </w:rPr>
        <w:t xml:space="preserve">at segment 24 will be used to decide </w:t>
      </w:r>
      <w:del w:id="3192" w:author="Honnalore Steissberg" w:date="2021-08-09T16:23:00Z">
        <w:r w:rsidRPr="000B0D2D" w:rsidDel="009A718A">
          <w:rPr>
            <w:sz w:val="20"/>
            <w:szCs w:val="18"/>
          </w:rPr>
          <w:delText xml:space="preserve">on </w:delText>
        </w:r>
      </w:del>
      <w:r w:rsidRPr="000B0D2D">
        <w:rPr>
          <w:sz w:val="20"/>
          <w:szCs w:val="18"/>
        </w:rPr>
        <w:t xml:space="preserve">whether to lower the outlet elevation. </w:t>
      </w:r>
      <w:r w:rsidR="003619A7" w:rsidRPr="000B0D2D">
        <w:rPr>
          <w:sz w:val="20"/>
          <w:szCs w:val="18"/>
        </w:rPr>
        <w:t>F</w:t>
      </w:r>
      <w:r w:rsidR="00E3648B" w:rsidRPr="000B0D2D">
        <w:rPr>
          <w:sz w:val="20"/>
          <w:szCs w:val="18"/>
        </w:rPr>
        <w:t>or this case, the value of ELEV is</w:t>
      </w:r>
      <w:r w:rsidR="003619A7" w:rsidRPr="000B0D2D">
        <w:rPr>
          <w:sz w:val="20"/>
          <w:szCs w:val="18"/>
        </w:rPr>
        <w:t xml:space="preserve"> ignored. </w:t>
      </w:r>
    </w:p>
    <w:p w14:paraId="29A9A871" w14:textId="77777777" w:rsidR="00E731CF" w:rsidRPr="000B0D2D" w:rsidRDefault="00E731CF" w:rsidP="007439A1">
      <w:pPr>
        <w:jc w:val="both"/>
        <w:rPr>
          <w:sz w:val="20"/>
          <w:szCs w:val="18"/>
        </w:rPr>
      </w:pPr>
    </w:p>
    <w:p w14:paraId="6CAFAFC5" w14:textId="305440C5" w:rsidR="00E731CF" w:rsidRPr="000B0D2D" w:rsidRDefault="00E731CF" w:rsidP="007439A1">
      <w:pPr>
        <w:jc w:val="both"/>
        <w:rPr>
          <w:sz w:val="20"/>
          <w:szCs w:val="18"/>
        </w:rPr>
      </w:pPr>
      <w:r w:rsidRPr="000B0D2D">
        <w:rPr>
          <w:sz w:val="20"/>
          <w:szCs w:val="18"/>
        </w:rPr>
        <w:t xml:space="preserve">For example, if in </w:t>
      </w:r>
      <w:r w:rsidRPr="000B0D2D">
        <w:rPr>
          <w:b/>
          <w:bCs/>
          <w:sz w:val="20"/>
          <w:szCs w:val="18"/>
        </w:rPr>
        <w:t>w2_con.npt</w:t>
      </w:r>
      <w:r w:rsidRPr="000B0D2D">
        <w:rPr>
          <w:sz w:val="20"/>
          <w:szCs w:val="18"/>
        </w:rPr>
        <w:t>, the WITH OUT cards are defined as follows</w:t>
      </w:r>
      <w:r w:rsidR="00397FC9">
        <w:rPr>
          <w:sz w:val="20"/>
          <w:szCs w:val="18"/>
        </w:rPr>
        <w:t xml:space="preserve">, then </w:t>
      </w:r>
      <w:proofErr w:type="gramStart"/>
      <w:r w:rsidR="00397FC9">
        <w:rPr>
          <w:sz w:val="20"/>
          <w:szCs w:val="18"/>
        </w:rPr>
        <w:t>IWDO(</w:t>
      </w:r>
      <w:proofErr w:type="gramEnd"/>
      <w:r w:rsidR="00397FC9">
        <w:rPr>
          <w:sz w:val="20"/>
          <w:szCs w:val="18"/>
        </w:rPr>
        <w:t>3) is defined for segment 24.</w:t>
      </w:r>
      <w:r w:rsidRPr="000B0D2D">
        <w:rPr>
          <w:sz w:val="20"/>
          <w:szCs w:val="18"/>
        </w:rPr>
        <w:t>:</w:t>
      </w:r>
    </w:p>
    <w:p w14:paraId="2AF705AA" w14:textId="77777777" w:rsidR="00E731CF" w:rsidRPr="00B7030B" w:rsidRDefault="00E731CF" w:rsidP="007439A1">
      <w:pPr>
        <w:jc w:val="both"/>
      </w:pPr>
    </w:p>
    <w:p w14:paraId="61A11037" w14:textId="77777777" w:rsidR="00E731CF" w:rsidRPr="00A73E62" w:rsidRDefault="00E731CF" w:rsidP="00E731CF">
      <w:pPr>
        <w:pStyle w:val="Examplebody"/>
        <w:rPr>
          <w:rStyle w:val="Cardexample1"/>
        </w:rPr>
      </w:pPr>
      <w:r w:rsidRPr="00A73E62">
        <w:rPr>
          <w:rStyle w:val="Cardexample1"/>
        </w:rPr>
        <w:t>WITH OUT    WDOC    NWDO   NIWDO</w:t>
      </w:r>
    </w:p>
    <w:p w14:paraId="7AF7F66D" w14:textId="77777777" w:rsidR="00E731CF" w:rsidRPr="00A73E62" w:rsidRDefault="00E731CF" w:rsidP="00E731CF">
      <w:pPr>
        <w:pStyle w:val="Examplebody"/>
        <w:rPr>
          <w:rStyle w:val="Cardexample1"/>
        </w:rPr>
      </w:pPr>
      <w:r w:rsidRPr="00A73E62">
        <w:rPr>
          <w:rStyle w:val="Cardexample1"/>
        </w:rPr>
        <w:t xml:space="preserve">              ON       1       7</w:t>
      </w:r>
    </w:p>
    <w:p w14:paraId="15B5BBBF" w14:textId="77777777" w:rsidR="00E731CF" w:rsidRPr="00A73E62" w:rsidRDefault="00E731CF" w:rsidP="00E731CF">
      <w:pPr>
        <w:pStyle w:val="Examplebody"/>
        <w:rPr>
          <w:rStyle w:val="Cardexample1"/>
        </w:rPr>
      </w:pPr>
    </w:p>
    <w:p w14:paraId="77F04382" w14:textId="77777777" w:rsidR="00E731CF" w:rsidRPr="00A73E62" w:rsidRDefault="00E731CF" w:rsidP="00E731CF">
      <w:pPr>
        <w:pStyle w:val="Examplebody"/>
        <w:rPr>
          <w:rStyle w:val="Cardexample1"/>
        </w:rPr>
      </w:pPr>
      <w:r w:rsidRPr="00A73E62">
        <w:rPr>
          <w:rStyle w:val="Cardexample1"/>
        </w:rPr>
        <w:t xml:space="preserve">WITH DATE   WDOD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p>
    <w:p w14:paraId="575ACA1C" w14:textId="77777777" w:rsidR="00E731CF" w:rsidRPr="00A73E62" w:rsidRDefault="00E731CF" w:rsidP="00E731CF">
      <w:pPr>
        <w:pStyle w:val="Examplebody"/>
        <w:rPr>
          <w:rStyle w:val="Cardexample1"/>
        </w:rPr>
      </w:pPr>
      <w:r w:rsidRPr="00A73E62">
        <w:rPr>
          <w:rStyle w:val="Cardexample1"/>
        </w:rPr>
        <w:t xml:space="preserve">             1.0</w:t>
      </w:r>
    </w:p>
    <w:p w14:paraId="510885FD" w14:textId="77777777" w:rsidR="00E731CF" w:rsidRPr="00A73E62" w:rsidRDefault="00E731CF" w:rsidP="00E731CF">
      <w:pPr>
        <w:pStyle w:val="Examplebody"/>
        <w:rPr>
          <w:rStyle w:val="Cardexample1"/>
        </w:rPr>
      </w:pPr>
    </w:p>
    <w:p w14:paraId="4F091160" w14:textId="77777777" w:rsidR="00E731CF" w:rsidRPr="00A73E62" w:rsidRDefault="00E731CF" w:rsidP="00E731CF">
      <w:pPr>
        <w:pStyle w:val="Examplebody"/>
        <w:rPr>
          <w:rStyle w:val="Cardexample1"/>
        </w:rPr>
      </w:pPr>
      <w:r w:rsidRPr="00A73E62">
        <w:rPr>
          <w:rStyle w:val="Cardexample1"/>
        </w:rPr>
        <w:t xml:space="preserve">WITH FREQ   WDOF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p>
    <w:p w14:paraId="29EC813E" w14:textId="77777777" w:rsidR="00E731CF" w:rsidRPr="00A73E62" w:rsidRDefault="00E731CF" w:rsidP="00E731CF">
      <w:pPr>
        <w:pStyle w:val="Examplebody"/>
        <w:rPr>
          <w:rStyle w:val="Cardexample1"/>
        </w:rPr>
      </w:pPr>
      <w:r w:rsidRPr="00A73E62">
        <w:rPr>
          <w:rStyle w:val="Cardexample1"/>
        </w:rPr>
        <w:t xml:space="preserve">             0.1</w:t>
      </w:r>
    </w:p>
    <w:p w14:paraId="7126FA8B" w14:textId="77777777" w:rsidR="00E731CF" w:rsidRPr="00A73E62" w:rsidRDefault="00E731CF" w:rsidP="00E731CF">
      <w:pPr>
        <w:pStyle w:val="Examplebody"/>
        <w:rPr>
          <w:rStyle w:val="Cardexample1"/>
        </w:rPr>
      </w:pPr>
    </w:p>
    <w:p w14:paraId="7F668A39" w14:textId="77777777" w:rsidR="00E731CF" w:rsidRPr="00A73E62" w:rsidRDefault="00E731CF" w:rsidP="00E731CF">
      <w:pPr>
        <w:pStyle w:val="Examplebody"/>
        <w:rPr>
          <w:rStyle w:val="Cardexample1"/>
        </w:rPr>
      </w:pPr>
      <w:r w:rsidRPr="00A73E62">
        <w:rPr>
          <w:rStyle w:val="Cardexample1"/>
        </w:rPr>
        <w:t xml:space="preserve">WITH SEG    IWDO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p>
    <w:p w14:paraId="1BD1A3EC" w14:textId="48E59E68" w:rsidR="00E731CF" w:rsidRPr="00A73E62" w:rsidRDefault="00E731CF" w:rsidP="00E731CF">
      <w:pPr>
        <w:pStyle w:val="Examplebody"/>
        <w:rPr>
          <w:rStyle w:val="Cardexample1"/>
        </w:rPr>
      </w:pPr>
      <w:r w:rsidRPr="00A73E62">
        <w:rPr>
          <w:rStyle w:val="Cardexample1"/>
        </w:rPr>
        <w:t xml:space="preserve">              64      86     </w:t>
      </w:r>
      <w:r w:rsidR="00397FC9">
        <w:rPr>
          <w:rStyle w:val="Cardexample1"/>
        </w:rPr>
        <w:t xml:space="preserve"> </w:t>
      </w:r>
      <w:r w:rsidR="00397FC9" w:rsidRPr="00397FC9">
        <w:rPr>
          <w:rStyle w:val="Cardexample1"/>
          <w:highlight w:val="yellow"/>
        </w:rPr>
        <w:t>24</w:t>
      </w:r>
      <w:r w:rsidRPr="00A73E62">
        <w:rPr>
          <w:rStyle w:val="Cardexample1"/>
        </w:rPr>
        <w:t xml:space="preserve">     </w:t>
      </w:r>
      <w:r w:rsidR="00397FC9">
        <w:rPr>
          <w:rStyle w:val="Cardexample1"/>
        </w:rPr>
        <w:t xml:space="preserve">151     </w:t>
      </w:r>
      <w:r w:rsidRPr="00A73E62">
        <w:rPr>
          <w:rStyle w:val="Cardexample1"/>
        </w:rPr>
        <w:t>188      13      97</w:t>
      </w:r>
    </w:p>
    <w:p w14:paraId="548A47E9" w14:textId="77777777" w:rsidR="00E731CF" w:rsidRPr="00B7030B" w:rsidRDefault="00E731CF" w:rsidP="007439A1">
      <w:pPr>
        <w:jc w:val="both"/>
      </w:pPr>
    </w:p>
    <w:p w14:paraId="57F591CE" w14:textId="77777777" w:rsidR="00E731CF" w:rsidRPr="00B7030B" w:rsidRDefault="00E731CF" w:rsidP="007439A1">
      <w:pPr>
        <w:jc w:val="both"/>
      </w:pPr>
    </w:p>
    <w:p w14:paraId="02E775B7" w14:textId="77777777" w:rsidR="00E731CF" w:rsidRPr="000B0D2D" w:rsidRDefault="00E731CF" w:rsidP="007439A1">
      <w:pPr>
        <w:jc w:val="both"/>
        <w:rPr>
          <w:sz w:val="20"/>
          <w:szCs w:val="18"/>
        </w:rPr>
      </w:pPr>
      <w:r w:rsidRPr="000B0D2D">
        <w:rPr>
          <w:sz w:val="20"/>
          <w:szCs w:val="18"/>
        </w:rPr>
        <w:t xml:space="preserve">and in </w:t>
      </w:r>
      <w:r w:rsidRPr="000B0D2D">
        <w:rPr>
          <w:b/>
          <w:sz w:val="20"/>
          <w:szCs w:val="18"/>
          <w:u w:val="single"/>
        </w:rPr>
        <w:t>w2_selective.npt</w:t>
      </w:r>
      <w:r w:rsidRPr="000B0D2D">
        <w:rPr>
          <w:sz w:val="20"/>
          <w:szCs w:val="18"/>
        </w:rPr>
        <w:t>,</w:t>
      </w:r>
    </w:p>
    <w:p w14:paraId="049B93D9" w14:textId="77777777" w:rsidR="00E731CF" w:rsidRPr="00B7030B" w:rsidRDefault="00E731CF" w:rsidP="007439A1">
      <w:pPr>
        <w:jc w:val="both"/>
      </w:pPr>
      <w:r w:rsidRPr="00B7030B">
        <w:t xml:space="preserve"> </w:t>
      </w:r>
    </w:p>
    <w:p w14:paraId="5F839F4F" w14:textId="77777777" w:rsidR="00E731CF" w:rsidRPr="00A73E62" w:rsidRDefault="00E3648B" w:rsidP="00E731CF">
      <w:pPr>
        <w:jc w:val="both"/>
        <w:rPr>
          <w:rFonts w:ascii="Courier New" w:hAnsi="Courier New" w:cs="Courier New"/>
          <w:sz w:val="16"/>
          <w:szCs w:val="16"/>
        </w:rPr>
      </w:pPr>
      <w:r w:rsidRPr="00A73E62">
        <w:rPr>
          <w:rFonts w:ascii="Courier New" w:hAnsi="Courier New" w:cs="Courier New"/>
          <w:sz w:val="16"/>
          <w:szCs w:val="16"/>
        </w:rPr>
        <w:t>MONITOR LOC ISEG    ELEV</w:t>
      </w:r>
      <w:r w:rsidR="00E731CF" w:rsidRPr="00A73E62">
        <w:rPr>
          <w:rFonts w:ascii="Courier New" w:hAnsi="Courier New" w:cs="Courier New"/>
          <w:sz w:val="16"/>
          <w:szCs w:val="16"/>
        </w:rPr>
        <w:t xml:space="preserve"> </w:t>
      </w:r>
    </w:p>
    <w:p w14:paraId="5783825D" w14:textId="07FC1AD8" w:rsidR="00E731CF" w:rsidRPr="00A73E62" w:rsidRDefault="00E731CF" w:rsidP="007439A1">
      <w:pPr>
        <w:jc w:val="both"/>
        <w:rPr>
          <w:rFonts w:ascii="Courier New" w:hAnsi="Courier New" w:cs="Courier New"/>
        </w:rPr>
      </w:pPr>
      <w:r w:rsidRPr="00A73E62">
        <w:rPr>
          <w:rFonts w:ascii="Courier New" w:hAnsi="Courier New" w:cs="Courier New"/>
        </w:rPr>
        <w:t xml:space="preserve">          </w:t>
      </w:r>
      <w:r w:rsidRPr="00A73E62">
        <w:rPr>
          <w:rFonts w:ascii="Courier New" w:hAnsi="Courier New" w:cs="Courier New"/>
          <w:sz w:val="16"/>
          <w:szCs w:val="16"/>
        </w:rPr>
        <w:t>-5</w:t>
      </w:r>
    </w:p>
    <w:p w14:paraId="6B2D112F" w14:textId="77777777" w:rsidR="00E731CF" w:rsidRPr="00B7030B" w:rsidRDefault="00E731CF" w:rsidP="007439A1">
      <w:pPr>
        <w:jc w:val="both"/>
      </w:pPr>
    </w:p>
    <w:p w14:paraId="3AF92B64" w14:textId="000483EE" w:rsidR="00E731CF" w:rsidRPr="000B0D2D" w:rsidRDefault="00E731CF" w:rsidP="007439A1">
      <w:pPr>
        <w:jc w:val="both"/>
        <w:rPr>
          <w:sz w:val="20"/>
          <w:szCs w:val="18"/>
        </w:rPr>
      </w:pPr>
      <w:r w:rsidRPr="000B0D2D">
        <w:rPr>
          <w:sz w:val="20"/>
          <w:szCs w:val="18"/>
        </w:rPr>
        <w:t>then the model will use the combined withdrawals from segment 13 (IWDO(ABS(ISEG))) as a temperature monitoring location. Note that the WDOF is 0.1 days. Be careful that FREQ in card DYNSTR1 is greater than WDOF</w:t>
      </w:r>
      <w:ins w:id="3193" w:author="Honnalore Steissberg" w:date="2021-08-09T16:24:00Z">
        <w:r w:rsidR="009A718A">
          <w:rPr>
            <w:sz w:val="20"/>
            <w:szCs w:val="18"/>
          </w:rPr>
          <w:t>,</w:t>
        </w:r>
      </w:ins>
      <w:r w:rsidRPr="000B0D2D">
        <w:rPr>
          <w:sz w:val="20"/>
          <w:szCs w:val="18"/>
        </w:rPr>
        <w:t xml:space="preserve"> since the code uses the value of the last mixed temperature</w:t>
      </w:r>
      <w:ins w:id="3194" w:author="Honnalore Steissberg" w:date="2021-08-09T16:25:00Z">
        <w:r w:rsidR="009A718A">
          <w:rPr>
            <w:sz w:val="20"/>
            <w:szCs w:val="18"/>
          </w:rPr>
          <w:t>,</w:t>
        </w:r>
      </w:ins>
      <w:r w:rsidRPr="000B0D2D">
        <w:rPr>
          <w:sz w:val="20"/>
          <w:szCs w:val="18"/>
        </w:rPr>
        <w:t xml:space="preserve"> however frequently it is updated as </w:t>
      </w:r>
      <w:del w:id="3195" w:author="Honnalore Steissberg" w:date="2021-08-09T16:25:00Z">
        <w:r w:rsidRPr="000B0D2D" w:rsidDel="009A718A">
          <w:rPr>
            <w:sz w:val="20"/>
            <w:szCs w:val="18"/>
          </w:rPr>
          <w:delText>defiend</w:delText>
        </w:r>
      </w:del>
      <w:ins w:id="3196" w:author="Honnalore Steissberg" w:date="2021-08-09T16:25:00Z">
        <w:r w:rsidR="009A718A" w:rsidRPr="000B0D2D">
          <w:rPr>
            <w:sz w:val="20"/>
            <w:szCs w:val="18"/>
          </w:rPr>
          <w:t>defined</w:t>
        </w:r>
      </w:ins>
      <w:r w:rsidRPr="000B0D2D">
        <w:rPr>
          <w:sz w:val="20"/>
          <w:szCs w:val="18"/>
        </w:rPr>
        <w:t xml:space="preserve"> by WDOF (not FREQ). Hence if WDOF was every 20 days and FREQ was every 5 days, this would not be appropriate since WDOF &gt; FREQ.</w:t>
      </w:r>
    </w:p>
    <w:p w14:paraId="040263CA" w14:textId="77777777" w:rsidR="00E731CF" w:rsidRPr="000B0D2D" w:rsidRDefault="00E731CF" w:rsidP="007439A1">
      <w:pPr>
        <w:jc w:val="both"/>
        <w:rPr>
          <w:sz w:val="20"/>
          <w:szCs w:val="18"/>
        </w:rPr>
      </w:pPr>
    </w:p>
    <w:p w14:paraId="6ABAE24B" w14:textId="77777777" w:rsidR="007439A1" w:rsidRPr="000B0D2D" w:rsidRDefault="007439A1" w:rsidP="007439A1">
      <w:pPr>
        <w:jc w:val="both"/>
        <w:rPr>
          <w:sz w:val="20"/>
          <w:szCs w:val="18"/>
        </w:rPr>
      </w:pPr>
      <w:r w:rsidRPr="000B0D2D">
        <w:rPr>
          <w:sz w:val="20"/>
          <w:szCs w:val="18"/>
        </w:rPr>
        <w:lastRenderedPageBreak/>
        <w:t xml:space="preserve">If </w:t>
      </w:r>
      <w:r w:rsidR="003619A7" w:rsidRPr="000B0D2D">
        <w:rPr>
          <w:sz w:val="20"/>
          <w:szCs w:val="18"/>
        </w:rPr>
        <w:t xml:space="preserve">ISEG=0, the model </w:t>
      </w:r>
      <w:r w:rsidRPr="000B0D2D">
        <w:rPr>
          <w:sz w:val="20"/>
          <w:szCs w:val="18"/>
        </w:rPr>
        <w:t xml:space="preserve">will </w:t>
      </w:r>
      <w:r w:rsidR="003619A7" w:rsidRPr="000B0D2D">
        <w:rPr>
          <w:sz w:val="20"/>
          <w:szCs w:val="18"/>
        </w:rPr>
        <w:t>use</w:t>
      </w:r>
      <w:r w:rsidRPr="000B0D2D">
        <w:rPr>
          <w:sz w:val="20"/>
          <w:szCs w:val="18"/>
        </w:rPr>
        <w:t xml:space="preserve"> the mixed temperature of the specified structure </w:t>
      </w:r>
      <w:r w:rsidR="003619A7" w:rsidRPr="000B0D2D">
        <w:rPr>
          <w:sz w:val="20"/>
          <w:szCs w:val="18"/>
        </w:rPr>
        <w:t xml:space="preserve">or withdrawal </w:t>
      </w:r>
      <w:r w:rsidRPr="000B0D2D">
        <w:rPr>
          <w:sz w:val="20"/>
          <w:szCs w:val="18"/>
        </w:rPr>
        <w:t>as the control temperature</w:t>
      </w:r>
      <w:r w:rsidR="00E3648B" w:rsidRPr="000B0D2D">
        <w:rPr>
          <w:sz w:val="20"/>
          <w:szCs w:val="18"/>
        </w:rPr>
        <w:t xml:space="preserve"> (as defined in DYNSTR2)</w:t>
      </w:r>
      <w:r w:rsidRPr="000B0D2D">
        <w:rPr>
          <w:sz w:val="20"/>
          <w:szCs w:val="18"/>
        </w:rPr>
        <w:t xml:space="preserve">. </w:t>
      </w:r>
      <w:r w:rsidR="003619A7" w:rsidRPr="000B0D2D">
        <w:rPr>
          <w:sz w:val="20"/>
          <w:szCs w:val="18"/>
        </w:rPr>
        <w:t xml:space="preserve">IF ISEG &gt; 0, the model uses this as the segment number for the temperature monitor location. </w:t>
      </w:r>
      <w:commentRangeStart w:id="3197"/>
      <w:r w:rsidR="003619A7" w:rsidRPr="000B0D2D">
        <w:rPr>
          <w:sz w:val="20"/>
          <w:szCs w:val="18"/>
        </w:rPr>
        <w:t>This can be any active segment in the model domain. This would usually be used at a downstream location in a river below a dam structure.</w:t>
      </w:r>
      <w:commentRangeEnd w:id="3197"/>
      <w:r w:rsidR="009A718A">
        <w:rPr>
          <w:rStyle w:val="CommentReference"/>
        </w:rPr>
        <w:commentReference w:id="3197"/>
      </w:r>
    </w:p>
    <w:p w14:paraId="1E885401" w14:textId="77777777" w:rsidR="00781BAE" w:rsidRPr="000B0D2D" w:rsidRDefault="00781BAE" w:rsidP="007439A1">
      <w:pPr>
        <w:jc w:val="both"/>
        <w:rPr>
          <w:sz w:val="20"/>
          <w:szCs w:val="18"/>
        </w:rPr>
      </w:pPr>
    </w:p>
    <w:p w14:paraId="6F0B6E65" w14:textId="4845F636" w:rsidR="007439A1" w:rsidRPr="000B0D2D" w:rsidRDefault="007439A1" w:rsidP="007439A1">
      <w:pPr>
        <w:jc w:val="both"/>
        <w:rPr>
          <w:sz w:val="20"/>
          <w:szCs w:val="18"/>
        </w:rPr>
      </w:pPr>
      <w:r w:rsidRPr="000B0D2D">
        <w:rPr>
          <w:b/>
          <w:sz w:val="20"/>
          <w:szCs w:val="18"/>
        </w:rPr>
        <w:t>ELEV</w:t>
      </w:r>
      <w:r w:rsidR="009402C2" w:rsidRPr="000B0D2D">
        <w:rPr>
          <w:b/>
          <w:sz w:val="20"/>
          <w:szCs w:val="18"/>
        </w:rPr>
        <w:t xml:space="preserve">: </w:t>
      </w:r>
      <w:r w:rsidR="009402C2" w:rsidRPr="000B0D2D">
        <w:rPr>
          <w:sz w:val="20"/>
          <w:szCs w:val="18"/>
        </w:rPr>
        <w:t>Real F8.0.</w:t>
      </w:r>
      <w:ins w:id="3198" w:author="Honnalore Steissberg" w:date="2021-08-09T16:25:00Z">
        <w:r w:rsidR="009A718A">
          <w:rPr>
            <w:sz w:val="20"/>
            <w:szCs w:val="18"/>
          </w:rPr>
          <w:t xml:space="preserve"> </w:t>
        </w:r>
      </w:ins>
      <w:r w:rsidR="009402C2" w:rsidRPr="000B0D2D">
        <w:rPr>
          <w:sz w:val="20"/>
          <w:szCs w:val="18"/>
        </w:rPr>
        <w:t>This</w:t>
      </w:r>
      <w:r w:rsidRPr="000B0D2D">
        <w:rPr>
          <w:sz w:val="20"/>
          <w:szCs w:val="18"/>
        </w:rPr>
        <w:t xml:space="preserve"> is the elevation of the temperature monitoring. Specifying a negative </w:t>
      </w:r>
      <w:proofErr w:type="gramStart"/>
      <w:r w:rsidRPr="000B0D2D">
        <w:rPr>
          <w:sz w:val="20"/>
          <w:szCs w:val="18"/>
        </w:rPr>
        <w:t>number</w:t>
      </w:r>
      <w:proofErr w:type="gramEnd"/>
      <w:r w:rsidRPr="000B0D2D">
        <w:rPr>
          <w:sz w:val="20"/>
          <w:szCs w:val="18"/>
        </w:rPr>
        <w:t xml:space="preserve"> results in the layer number being used for the vertical location. Hence, specifying ‘-5’ results in specifying layer 5. Specifying ‘5.25’ results in 5.25 m below the water surface. If ISEG=0</w:t>
      </w:r>
      <w:r w:rsidR="003619A7" w:rsidRPr="000B0D2D">
        <w:rPr>
          <w:sz w:val="20"/>
          <w:szCs w:val="18"/>
        </w:rPr>
        <w:t xml:space="preserve"> or ISEG&lt;0</w:t>
      </w:r>
      <w:r w:rsidRPr="000B0D2D">
        <w:rPr>
          <w:sz w:val="20"/>
          <w:szCs w:val="18"/>
        </w:rPr>
        <w:t>, the elevation card is ignored.</w:t>
      </w:r>
    </w:p>
    <w:p w14:paraId="24971633" w14:textId="77777777" w:rsidR="00781BAE" w:rsidRPr="000B0D2D" w:rsidRDefault="00781BAE" w:rsidP="007439A1">
      <w:pPr>
        <w:jc w:val="both"/>
        <w:rPr>
          <w:sz w:val="20"/>
          <w:szCs w:val="18"/>
        </w:rPr>
      </w:pPr>
    </w:p>
    <w:p w14:paraId="533B5F98" w14:textId="77777777" w:rsidR="00781BAE" w:rsidRPr="000B0D2D" w:rsidRDefault="00781BAE" w:rsidP="007439A1">
      <w:pPr>
        <w:jc w:val="both"/>
        <w:rPr>
          <w:sz w:val="20"/>
          <w:szCs w:val="18"/>
        </w:rPr>
      </w:pPr>
      <w:r w:rsidRPr="000B0D2D">
        <w:rPr>
          <w:b/>
          <w:sz w:val="20"/>
          <w:szCs w:val="18"/>
        </w:rPr>
        <w:t>DYNSEL</w:t>
      </w:r>
      <w:r w:rsidR="009402C2" w:rsidRPr="000B0D2D">
        <w:rPr>
          <w:sz w:val="20"/>
          <w:szCs w:val="18"/>
        </w:rPr>
        <w:t>: Character A8.</w:t>
      </w:r>
      <w:r w:rsidRPr="000B0D2D">
        <w:rPr>
          <w:sz w:val="20"/>
          <w:szCs w:val="18"/>
        </w:rPr>
        <w:t xml:space="preserve"> </w:t>
      </w:r>
      <w:r w:rsidR="009402C2" w:rsidRPr="000B0D2D">
        <w:rPr>
          <w:sz w:val="20"/>
          <w:szCs w:val="18"/>
        </w:rPr>
        <w:t xml:space="preserve">This </w:t>
      </w:r>
      <w:r w:rsidRPr="000B0D2D">
        <w:rPr>
          <w:sz w:val="20"/>
          <w:szCs w:val="18"/>
        </w:rPr>
        <w:t>is either ON or OFF. This controls whether a time series file of temperature controls is read into the model. This allows the model user to use one selective withdrawal structure with a time varying temperature criterion. The file is named ‘</w:t>
      </w:r>
      <w:proofErr w:type="spellStart"/>
      <w:r w:rsidRPr="00CD5F0E">
        <w:rPr>
          <w:b/>
          <w:bCs/>
          <w:sz w:val="20"/>
          <w:szCs w:val="18"/>
        </w:rPr>
        <w:t>dynsel</w:t>
      </w:r>
      <w:r w:rsidR="00CF28B6" w:rsidRPr="00CD5F0E">
        <w:rPr>
          <w:b/>
          <w:bCs/>
          <w:sz w:val="20"/>
          <w:szCs w:val="18"/>
        </w:rPr>
        <w:t>ective</w:t>
      </w:r>
      <w:r w:rsidRPr="00CD5F0E">
        <w:rPr>
          <w:b/>
          <w:bCs/>
          <w:sz w:val="20"/>
          <w:szCs w:val="18"/>
        </w:rPr>
        <w:t>X.npt</w:t>
      </w:r>
      <w:proofErr w:type="spellEnd"/>
      <w:r w:rsidRPr="000B0D2D">
        <w:rPr>
          <w:sz w:val="20"/>
          <w:szCs w:val="18"/>
        </w:rPr>
        <w:t xml:space="preserve">’, where X is the </w:t>
      </w:r>
      <w:r w:rsidR="00CF28B6" w:rsidRPr="000B0D2D">
        <w:rPr>
          <w:sz w:val="20"/>
          <w:szCs w:val="18"/>
        </w:rPr>
        <w:t xml:space="preserve"># in the list of dynamic </w:t>
      </w:r>
      <w:r w:rsidRPr="000B0D2D">
        <w:rPr>
          <w:sz w:val="20"/>
          <w:szCs w:val="18"/>
        </w:rPr>
        <w:t>structure</w:t>
      </w:r>
      <w:r w:rsidR="00CF28B6" w:rsidRPr="000B0D2D">
        <w:rPr>
          <w:sz w:val="20"/>
          <w:szCs w:val="18"/>
        </w:rPr>
        <w:t>s (hence the first line defining a dynamic structure would be ‘1’)</w:t>
      </w:r>
      <w:r w:rsidRPr="000B0D2D">
        <w:rPr>
          <w:sz w:val="20"/>
          <w:szCs w:val="18"/>
        </w:rPr>
        <w:t xml:space="preserve">. This file is a time series that skips the first 3 lines, then includes a column of Julian day (F8.0), temperature criterion in </w:t>
      </w:r>
      <w:proofErr w:type="spellStart"/>
      <w:r w:rsidRPr="000B0D2D">
        <w:rPr>
          <w:sz w:val="20"/>
          <w:szCs w:val="18"/>
          <w:vertAlign w:val="superscript"/>
        </w:rPr>
        <w:t>o</w:t>
      </w:r>
      <w:r w:rsidRPr="000B0D2D">
        <w:rPr>
          <w:sz w:val="20"/>
          <w:szCs w:val="18"/>
        </w:rPr>
        <w:t>C</w:t>
      </w:r>
      <w:proofErr w:type="spellEnd"/>
      <w:r w:rsidRPr="000B0D2D">
        <w:rPr>
          <w:sz w:val="20"/>
          <w:szCs w:val="18"/>
        </w:rPr>
        <w:t xml:space="preserve"> (F8.0). </w:t>
      </w:r>
      <w:r w:rsidRPr="000B0D2D">
        <w:rPr>
          <w:i/>
          <w:sz w:val="20"/>
          <w:szCs w:val="18"/>
        </w:rPr>
        <w:t xml:space="preserve">This </w:t>
      </w:r>
      <w:r w:rsidR="007221FF" w:rsidRPr="000B0D2D">
        <w:rPr>
          <w:i/>
          <w:sz w:val="20"/>
          <w:szCs w:val="18"/>
        </w:rPr>
        <w:t xml:space="preserve">time series </w:t>
      </w:r>
      <w:r w:rsidRPr="000B0D2D">
        <w:rPr>
          <w:i/>
          <w:sz w:val="20"/>
          <w:szCs w:val="18"/>
        </w:rPr>
        <w:t>is treated as a step function input</w:t>
      </w:r>
      <w:r w:rsidRPr="000B0D2D">
        <w:rPr>
          <w:sz w:val="20"/>
          <w:szCs w:val="18"/>
        </w:rPr>
        <w:t>, i.e., there is no linear interpolation between successive values. An example input file is shown below.</w:t>
      </w:r>
    </w:p>
    <w:p w14:paraId="27CF257C" w14:textId="77777777" w:rsidR="00781BAE" w:rsidRPr="00B7030B" w:rsidRDefault="00781BAE" w:rsidP="007439A1">
      <w:pPr>
        <w:jc w:val="both"/>
      </w:pPr>
    </w:p>
    <w:p w14:paraId="50DDC2AA"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Dynamic selective input temperature input file</w:t>
      </w:r>
      <w:r w:rsidR="00CF28B6" w:rsidRPr="00A73E62">
        <w:rPr>
          <w:rFonts w:ascii="Courier New" w:hAnsi="Courier New" w:cs="Courier New"/>
          <w:sz w:val="16"/>
        </w:rPr>
        <w:t xml:space="preserve"> ‘dynselective1.npt’</w:t>
      </w:r>
    </w:p>
    <w:p w14:paraId="6681CB92" w14:textId="77777777" w:rsidR="00781BAE" w:rsidRPr="00A73E62" w:rsidRDefault="00781BAE" w:rsidP="00781BAE">
      <w:pPr>
        <w:jc w:val="both"/>
        <w:rPr>
          <w:rFonts w:ascii="Courier New" w:hAnsi="Courier New" w:cs="Courier New"/>
          <w:sz w:val="16"/>
        </w:rPr>
      </w:pPr>
    </w:p>
    <w:p w14:paraId="1C6B9BC0"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JDAY    TEMP   </w:t>
      </w:r>
    </w:p>
    <w:p w14:paraId="6742C3F4"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1.000    10.0   </w:t>
      </w:r>
    </w:p>
    <w:p w14:paraId="0764521E"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50.000    12.0   </w:t>
      </w:r>
    </w:p>
    <w:p w14:paraId="2EAF00A5"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150.000    15.0   </w:t>
      </w:r>
    </w:p>
    <w:p w14:paraId="0AB8992E"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200.000    20.0   </w:t>
      </w:r>
    </w:p>
    <w:p w14:paraId="66D92804"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265.000    15.0   </w:t>
      </w:r>
    </w:p>
    <w:p w14:paraId="33E10509" w14:textId="6D9E946D" w:rsidR="00781BAE" w:rsidRDefault="00781BAE" w:rsidP="00781BAE">
      <w:pPr>
        <w:jc w:val="both"/>
        <w:rPr>
          <w:rFonts w:ascii="Courier New" w:hAnsi="Courier New" w:cs="Courier New"/>
          <w:sz w:val="16"/>
        </w:rPr>
      </w:pPr>
      <w:r w:rsidRPr="00A73E62">
        <w:rPr>
          <w:rFonts w:ascii="Courier New" w:hAnsi="Courier New" w:cs="Courier New"/>
          <w:sz w:val="16"/>
        </w:rPr>
        <w:t xml:space="preserve"> 365.000    10.0</w:t>
      </w:r>
    </w:p>
    <w:p w14:paraId="77B11022" w14:textId="5EC4CFFA" w:rsidR="0081048C" w:rsidRDefault="0081048C" w:rsidP="00781BAE">
      <w:pPr>
        <w:jc w:val="both"/>
        <w:rPr>
          <w:rFonts w:ascii="Courier New" w:hAnsi="Courier New" w:cs="Courier New"/>
          <w:sz w:val="16"/>
        </w:rPr>
      </w:pPr>
    </w:p>
    <w:p w14:paraId="47B344BB" w14:textId="41642A48" w:rsidR="0081048C" w:rsidRDefault="0081048C" w:rsidP="0081048C">
      <w:pPr>
        <w:jc w:val="both"/>
        <w:rPr>
          <w:sz w:val="20"/>
          <w:szCs w:val="18"/>
        </w:rPr>
      </w:pPr>
      <w:r>
        <w:rPr>
          <w:sz w:val="20"/>
          <w:szCs w:val="18"/>
        </w:rPr>
        <w:t>If there is a ‘$’ character in the first line, first character, this file is comma delimited file with the following format (easily edited in Excel as a csv file):</w:t>
      </w:r>
    </w:p>
    <w:p w14:paraId="6AF24606" w14:textId="77777777" w:rsidR="0081048C" w:rsidRDefault="0081048C" w:rsidP="0081048C">
      <w:pPr>
        <w:jc w:val="both"/>
        <w:rPr>
          <w:sz w:val="20"/>
          <w:szCs w:val="18"/>
        </w:rPr>
      </w:pPr>
    </w:p>
    <w:p w14:paraId="0AE26E91" w14:textId="1DB2F3EF"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dynselective1.npt,                           </w:t>
      </w:r>
    </w:p>
    <w:p w14:paraId="2BB8655A" w14:textId="77777777"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
    <w:p w14:paraId="5C14FBC5" w14:textId="77777777" w:rsidR="0081048C" w:rsidRPr="0081048C" w:rsidRDefault="0081048C" w:rsidP="0081048C">
      <w:pPr>
        <w:jc w:val="both"/>
        <w:rPr>
          <w:rFonts w:ascii="Courier New" w:hAnsi="Courier New" w:cs="Courier New"/>
          <w:sz w:val="16"/>
        </w:rPr>
      </w:pPr>
      <w:proofErr w:type="gramStart"/>
      <w:r w:rsidRPr="0081048C">
        <w:rPr>
          <w:rFonts w:ascii="Courier New" w:hAnsi="Courier New" w:cs="Courier New"/>
          <w:sz w:val="16"/>
        </w:rPr>
        <w:t>JDAY,TTR</w:t>
      </w:r>
      <w:proofErr w:type="gramEnd"/>
      <w:r w:rsidRPr="0081048C">
        <w:rPr>
          <w:rFonts w:ascii="Courier New" w:hAnsi="Courier New" w:cs="Courier New"/>
          <w:sz w:val="16"/>
        </w:rPr>
        <w:t>,</w:t>
      </w:r>
    </w:p>
    <w:p w14:paraId="53EFAB9B" w14:textId="06F879B3"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1,   </w:t>
      </w:r>
      <w:proofErr w:type="gramEnd"/>
      <w:r w:rsidRPr="0081048C">
        <w:rPr>
          <w:rFonts w:ascii="Courier New" w:hAnsi="Courier New" w:cs="Courier New"/>
          <w:sz w:val="16"/>
        </w:rPr>
        <w:t>4.420,</w:t>
      </w:r>
    </w:p>
    <w:p w14:paraId="2C973971" w14:textId="6F10892B"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2,   </w:t>
      </w:r>
      <w:proofErr w:type="gramEnd"/>
      <w:r w:rsidRPr="0081048C">
        <w:rPr>
          <w:rFonts w:ascii="Courier New" w:hAnsi="Courier New" w:cs="Courier New"/>
          <w:sz w:val="16"/>
        </w:rPr>
        <w:t>3.850,</w:t>
      </w:r>
    </w:p>
    <w:p w14:paraId="40837F9D" w14:textId="7A75CD6E"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3,   </w:t>
      </w:r>
      <w:proofErr w:type="gramEnd"/>
      <w:r w:rsidRPr="0081048C">
        <w:rPr>
          <w:rFonts w:ascii="Courier New" w:hAnsi="Courier New" w:cs="Courier New"/>
          <w:sz w:val="16"/>
        </w:rPr>
        <w:t>3.719,</w:t>
      </w:r>
    </w:p>
    <w:p w14:paraId="0FC38287" w14:textId="52DC2DDA"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4,   </w:t>
      </w:r>
      <w:proofErr w:type="gramEnd"/>
      <w:r w:rsidRPr="0081048C">
        <w:rPr>
          <w:rFonts w:ascii="Courier New" w:hAnsi="Courier New" w:cs="Courier New"/>
          <w:sz w:val="16"/>
        </w:rPr>
        <w:t>4.949,</w:t>
      </w:r>
    </w:p>
    <w:p w14:paraId="3F6B8BC0" w14:textId="57682788" w:rsid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6,   </w:t>
      </w:r>
      <w:proofErr w:type="gramEnd"/>
      <w:r w:rsidRPr="0081048C">
        <w:rPr>
          <w:rFonts w:ascii="Courier New" w:hAnsi="Courier New" w:cs="Courier New"/>
          <w:sz w:val="16"/>
        </w:rPr>
        <w:t>5.056,</w:t>
      </w:r>
    </w:p>
    <w:p w14:paraId="0A6D5C64" w14:textId="207E1C1B" w:rsidR="0081048C" w:rsidRDefault="0081048C" w:rsidP="00781BAE">
      <w:pPr>
        <w:jc w:val="both"/>
        <w:rPr>
          <w:rFonts w:ascii="Courier New" w:hAnsi="Courier New" w:cs="Courier New"/>
          <w:sz w:val="16"/>
        </w:rPr>
      </w:pPr>
    </w:p>
    <w:p w14:paraId="1EB6FF8D" w14:textId="77777777" w:rsidR="007439A1" w:rsidRPr="000B0D2D" w:rsidRDefault="007439A1" w:rsidP="007439A1">
      <w:pPr>
        <w:jc w:val="both"/>
        <w:rPr>
          <w:sz w:val="20"/>
          <w:szCs w:val="18"/>
        </w:rPr>
      </w:pPr>
      <w:r w:rsidRPr="000B0D2D">
        <w:rPr>
          <w:sz w:val="20"/>
          <w:szCs w:val="18"/>
        </w:rPr>
        <w:t>This card is repeated by the number of outlets (NUM in DYNSTR1 card).</w:t>
      </w:r>
    </w:p>
    <w:p w14:paraId="6D76766C" w14:textId="77777777" w:rsidR="007439A1" w:rsidRPr="00B7030B" w:rsidRDefault="007439A1" w:rsidP="007439A1">
      <w:pPr>
        <w:jc w:val="both"/>
        <w:rPr>
          <w:b/>
          <w:u w:val="single"/>
        </w:rPr>
      </w:pPr>
    </w:p>
    <w:p w14:paraId="74AA01E5" w14:textId="77777777" w:rsidR="007439A1" w:rsidRPr="00B7030B" w:rsidRDefault="007439A1" w:rsidP="007439A1">
      <w:pPr>
        <w:jc w:val="both"/>
        <w:rPr>
          <w:b/>
          <w:u w:val="single"/>
        </w:rPr>
      </w:pPr>
      <w:r w:rsidRPr="00B7030B">
        <w:rPr>
          <w:b/>
          <w:u w:val="single"/>
        </w:rPr>
        <w:t>Auto</w:t>
      </w:r>
    </w:p>
    <w:p w14:paraId="3917A75A"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AUTO ELEVCONTROL</w:t>
      </w:r>
    </w:p>
    <w:p w14:paraId="5B7BF698" w14:textId="77777777" w:rsidR="007439A1" w:rsidRPr="00B7030B" w:rsidRDefault="007439A1" w:rsidP="007439A1">
      <w:pPr>
        <w:jc w:val="both"/>
      </w:pPr>
    </w:p>
    <w:p w14:paraId="3DB00953" w14:textId="77777777" w:rsidR="007439A1" w:rsidRPr="000B0D2D" w:rsidRDefault="007439A1" w:rsidP="007439A1">
      <w:pPr>
        <w:jc w:val="both"/>
        <w:rPr>
          <w:sz w:val="20"/>
          <w:szCs w:val="18"/>
        </w:rPr>
      </w:pPr>
      <w:r w:rsidRPr="000B0D2D">
        <w:rPr>
          <w:b/>
          <w:sz w:val="20"/>
          <w:szCs w:val="18"/>
        </w:rPr>
        <w:t>ELEVCONTROL</w:t>
      </w:r>
      <w:r w:rsidR="009402C2" w:rsidRPr="000B0D2D">
        <w:rPr>
          <w:sz w:val="20"/>
          <w:szCs w:val="18"/>
        </w:rPr>
        <w:t>: Character A8. This</w:t>
      </w:r>
      <w:r w:rsidRPr="000B0D2D">
        <w:rPr>
          <w:sz w:val="20"/>
          <w:szCs w:val="18"/>
        </w:rPr>
        <w:t xml:space="preserve"> is a switch that is </w:t>
      </w:r>
      <w:proofErr w:type="gramStart"/>
      <w:r w:rsidRPr="000B0D2D">
        <w:rPr>
          <w:sz w:val="20"/>
          <w:szCs w:val="18"/>
        </w:rPr>
        <w:t>either ON</w:t>
      </w:r>
      <w:proofErr w:type="gramEnd"/>
      <w:r w:rsidRPr="000B0D2D">
        <w:rPr>
          <w:sz w:val="20"/>
          <w:szCs w:val="18"/>
        </w:rPr>
        <w:t xml:space="preserve"> of OFF. This switch if ‘ON’ allows the elevation of the selective withdrawal structure to be reduced as the water level lowers. For example, if the water surface elevation is at an elevation of 259.9 m and the elevation of the withdrawal is at 260 m, the code then shifts the elevation of the outlet to the next lower elevation so that the water surface is always above the level of the outlet. If turned OFF, then W2 always takes water from the outlet at the surface if the elevation of the outlet is above the water surface elevation. This card is repeated by the number of outlets (NUM in DYNSTR1 card).</w:t>
      </w:r>
    </w:p>
    <w:p w14:paraId="25628268" w14:textId="77777777" w:rsidR="007439A1" w:rsidRPr="00B7030B" w:rsidRDefault="007439A1" w:rsidP="007439A1">
      <w:pPr>
        <w:jc w:val="both"/>
      </w:pPr>
    </w:p>
    <w:p w14:paraId="4F318DAC" w14:textId="77777777" w:rsidR="007439A1" w:rsidRPr="00B7030B" w:rsidRDefault="007439A1" w:rsidP="007439A1">
      <w:pPr>
        <w:jc w:val="both"/>
        <w:rPr>
          <w:b/>
          <w:u w:val="single"/>
        </w:rPr>
      </w:pPr>
      <w:r w:rsidRPr="00B7030B">
        <w:rPr>
          <w:b/>
          <w:u w:val="single"/>
        </w:rPr>
        <w:t>Split</w:t>
      </w:r>
      <w:r w:rsidR="004D6319" w:rsidRPr="00B7030B">
        <w:rPr>
          <w:b/>
          <w:u w:val="single"/>
        </w:rPr>
        <w:t>1</w:t>
      </w:r>
    </w:p>
    <w:p w14:paraId="3B14DAAC"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SPLIT</w:t>
      </w:r>
      <w:r w:rsidR="004D6319" w:rsidRPr="00A73E62">
        <w:rPr>
          <w:rFonts w:ascii="Courier New" w:hAnsi="Courier New" w:cs="Courier New"/>
          <w:sz w:val="16"/>
          <w:szCs w:val="16"/>
        </w:rPr>
        <w:t xml:space="preserve">1   </w:t>
      </w:r>
      <w:r w:rsidRPr="00A73E62">
        <w:rPr>
          <w:rFonts w:ascii="Courier New" w:hAnsi="Courier New" w:cs="Courier New"/>
          <w:sz w:val="16"/>
          <w:szCs w:val="16"/>
        </w:rPr>
        <w:t xml:space="preserve"> CNTR    NUM</w:t>
      </w:r>
    </w:p>
    <w:p w14:paraId="2A15D47F" w14:textId="77777777" w:rsidR="007439A1" w:rsidRPr="00B7030B" w:rsidRDefault="007439A1" w:rsidP="007439A1">
      <w:pPr>
        <w:jc w:val="both"/>
      </w:pPr>
    </w:p>
    <w:p w14:paraId="2285E813" w14:textId="77777777" w:rsidR="007439A1" w:rsidRPr="000B0D2D" w:rsidRDefault="007439A1" w:rsidP="007439A1">
      <w:pPr>
        <w:jc w:val="both"/>
        <w:rPr>
          <w:sz w:val="20"/>
          <w:szCs w:val="18"/>
        </w:rPr>
      </w:pPr>
      <w:r w:rsidRPr="000B0D2D">
        <w:rPr>
          <w:sz w:val="20"/>
          <w:szCs w:val="18"/>
        </w:rPr>
        <w:lastRenderedPageBreak/>
        <w:t xml:space="preserve">This card specifies which of 2 outlets (current limitation is 2 outlets) to direct flow. The outlet structure must have defined at least 2 outlets in the control file. This algorithm combines the specified flows from these outlets (from </w:t>
      </w:r>
      <w:proofErr w:type="spellStart"/>
      <w:r w:rsidRPr="000B0D2D">
        <w:rPr>
          <w:b/>
          <w:bCs/>
          <w:sz w:val="20"/>
          <w:szCs w:val="18"/>
        </w:rPr>
        <w:t>qot.npt</w:t>
      </w:r>
      <w:proofErr w:type="spellEnd"/>
      <w:r w:rsidRPr="000B0D2D">
        <w:rPr>
          <w:sz w:val="20"/>
          <w:szCs w:val="18"/>
        </w:rPr>
        <w:t xml:space="preserve"> file) and decides how to apportion those flows between the 2 outlets.</w:t>
      </w:r>
    </w:p>
    <w:p w14:paraId="0624F5E0" w14:textId="77777777" w:rsidR="007439A1" w:rsidRPr="000B0D2D" w:rsidRDefault="007439A1" w:rsidP="007439A1">
      <w:pPr>
        <w:jc w:val="both"/>
        <w:rPr>
          <w:sz w:val="20"/>
          <w:szCs w:val="18"/>
        </w:rPr>
      </w:pPr>
      <w:r w:rsidRPr="000B0D2D">
        <w:rPr>
          <w:b/>
          <w:sz w:val="20"/>
          <w:szCs w:val="18"/>
        </w:rPr>
        <w:t>CNTR</w:t>
      </w:r>
      <w:r w:rsidRPr="000B0D2D">
        <w:rPr>
          <w:sz w:val="20"/>
          <w:szCs w:val="18"/>
        </w:rPr>
        <w:t>: Character</w:t>
      </w:r>
      <w:r w:rsidR="009402C2" w:rsidRPr="000B0D2D">
        <w:rPr>
          <w:sz w:val="20"/>
          <w:szCs w:val="18"/>
        </w:rPr>
        <w:t xml:space="preserve"> A8</w:t>
      </w:r>
      <w:r w:rsidRPr="000B0D2D">
        <w:rPr>
          <w:sz w:val="20"/>
          <w:szCs w:val="18"/>
        </w:rPr>
        <w:t>. Either ‘OFF’ or ‘ON’. This specifies whether this algorithm is active (‘ON’) or not (‘OFF’).</w:t>
      </w:r>
    </w:p>
    <w:p w14:paraId="52F9451A" w14:textId="3012D174" w:rsidR="007439A1" w:rsidRPr="000B0D2D" w:rsidRDefault="007439A1" w:rsidP="007439A1">
      <w:pPr>
        <w:jc w:val="both"/>
        <w:rPr>
          <w:sz w:val="20"/>
          <w:szCs w:val="18"/>
        </w:rPr>
      </w:pPr>
      <w:r w:rsidRPr="000B0D2D">
        <w:rPr>
          <w:b/>
          <w:sz w:val="20"/>
          <w:szCs w:val="18"/>
        </w:rPr>
        <w:t>NUM:</w:t>
      </w:r>
      <w:r w:rsidR="009402C2" w:rsidRPr="000B0D2D">
        <w:rPr>
          <w:sz w:val="20"/>
          <w:szCs w:val="18"/>
        </w:rPr>
        <w:t xml:space="preserve"> I</w:t>
      </w:r>
      <w:r w:rsidRPr="000B0D2D">
        <w:rPr>
          <w:sz w:val="20"/>
          <w:szCs w:val="18"/>
        </w:rPr>
        <w:t>nteger</w:t>
      </w:r>
      <w:r w:rsidR="009402C2" w:rsidRPr="000B0D2D">
        <w:rPr>
          <w:sz w:val="20"/>
          <w:szCs w:val="18"/>
        </w:rPr>
        <w:t xml:space="preserve"> I8</w:t>
      </w:r>
      <w:r w:rsidRPr="000B0D2D">
        <w:rPr>
          <w:sz w:val="20"/>
          <w:szCs w:val="18"/>
        </w:rPr>
        <w:t xml:space="preserve">. This specifies the number of outlet pairs to consider. These have to be from the same branch but can be any 2 already specified outlets in the </w:t>
      </w:r>
      <w:r w:rsidRPr="000B0D2D">
        <w:rPr>
          <w:b/>
          <w:bCs/>
          <w:sz w:val="20"/>
          <w:szCs w:val="18"/>
        </w:rPr>
        <w:t>w2</w:t>
      </w:r>
      <w:r w:rsidR="000B0D2D" w:rsidRPr="000B0D2D">
        <w:rPr>
          <w:b/>
          <w:bCs/>
          <w:sz w:val="20"/>
          <w:szCs w:val="18"/>
        </w:rPr>
        <w:t>_</w:t>
      </w:r>
      <w:r w:rsidRPr="000B0D2D">
        <w:rPr>
          <w:b/>
          <w:bCs/>
          <w:sz w:val="20"/>
          <w:szCs w:val="18"/>
        </w:rPr>
        <w:t>con.npt</w:t>
      </w:r>
      <w:r w:rsidRPr="000B0D2D">
        <w:rPr>
          <w:sz w:val="20"/>
          <w:szCs w:val="18"/>
        </w:rPr>
        <w:t xml:space="preserve"> </w:t>
      </w:r>
      <w:r w:rsidR="0005289F">
        <w:rPr>
          <w:sz w:val="20"/>
          <w:szCs w:val="18"/>
        </w:rPr>
        <w:t xml:space="preserve">(or w2_con.csv) </w:t>
      </w:r>
      <w:r w:rsidRPr="000B0D2D">
        <w:rPr>
          <w:sz w:val="20"/>
          <w:szCs w:val="18"/>
        </w:rPr>
        <w:t>file.</w:t>
      </w:r>
    </w:p>
    <w:p w14:paraId="3FDCCF29" w14:textId="77777777" w:rsidR="007439A1" w:rsidRPr="00B7030B" w:rsidRDefault="007439A1" w:rsidP="007439A1">
      <w:pPr>
        <w:jc w:val="both"/>
      </w:pPr>
    </w:p>
    <w:p w14:paraId="15043422" w14:textId="77777777" w:rsidR="007439A1" w:rsidRPr="00B7030B" w:rsidRDefault="007439A1" w:rsidP="007439A1">
      <w:pPr>
        <w:jc w:val="both"/>
        <w:rPr>
          <w:b/>
          <w:u w:val="single"/>
        </w:rPr>
      </w:pPr>
      <w:r w:rsidRPr="00B7030B">
        <w:rPr>
          <w:b/>
          <w:u w:val="single"/>
        </w:rPr>
        <w:t>Split2</w:t>
      </w:r>
    </w:p>
    <w:p w14:paraId="5D50C6D4" w14:textId="40894059" w:rsidR="007439A1" w:rsidRPr="00360196" w:rsidRDefault="007439A1" w:rsidP="007439A1">
      <w:pPr>
        <w:jc w:val="both"/>
        <w:rPr>
          <w:rFonts w:ascii="Courier New" w:hAnsi="Courier New" w:cs="Courier New"/>
          <w:sz w:val="14"/>
          <w:szCs w:val="14"/>
        </w:rPr>
      </w:pPr>
      <w:r w:rsidRPr="00360196">
        <w:rPr>
          <w:rFonts w:ascii="Courier New" w:hAnsi="Courier New" w:cs="Courier New"/>
          <w:sz w:val="14"/>
          <w:szCs w:val="14"/>
        </w:rPr>
        <w:t>S</w:t>
      </w:r>
      <w:r w:rsidR="004D6319" w:rsidRPr="00360196">
        <w:rPr>
          <w:rFonts w:ascii="Courier New" w:hAnsi="Courier New" w:cs="Courier New"/>
          <w:sz w:val="14"/>
          <w:szCs w:val="14"/>
        </w:rPr>
        <w:t>PLIT</w:t>
      </w:r>
      <w:r w:rsidRPr="00360196">
        <w:rPr>
          <w:rFonts w:ascii="Courier New" w:hAnsi="Courier New" w:cs="Courier New"/>
          <w:sz w:val="14"/>
          <w:szCs w:val="14"/>
        </w:rPr>
        <w:t>2</w:t>
      </w:r>
      <w:r w:rsidR="004D6319" w:rsidRPr="00360196">
        <w:rPr>
          <w:rFonts w:ascii="Courier New" w:hAnsi="Courier New" w:cs="Courier New"/>
          <w:sz w:val="14"/>
          <w:szCs w:val="14"/>
        </w:rPr>
        <w:t xml:space="preserve">    </w:t>
      </w:r>
      <w:r w:rsidRPr="00360196">
        <w:rPr>
          <w:rFonts w:ascii="Courier New" w:hAnsi="Courier New" w:cs="Courier New"/>
          <w:sz w:val="14"/>
          <w:szCs w:val="14"/>
        </w:rPr>
        <w:t xml:space="preserve"> ST/WD      JB</w:t>
      </w:r>
      <w:r w:rsidR="00E9666A" w:rsidRPr="00360196">
        <w:rPr>
          <w:rFonts w:ascii="Courier New" w:hAnsi="Courier New" w:cs="Courier New"/>
          <w:sz w:val="14"/>
          <w:szCs w:val="14"/>
        </w:rPr>
        <w:t xml:space="preserve"> YEARLY    TSTR    TEND    </w:t>
      </w:r>
      <w:r w:rsidRPr="00360196">
        <w:rPr>
          <w:rFonts w:ascii="Courier New" w:hAnsi="Courier New" w:cs="Courier New"/>
          <w:sz w:val="14"/>
          <w:szCs w:val="14"/>
        </w:rPr>
        <w:t>TTARGET   NOUTS JS1/NW1 JS2/NW2</w:t>
      </w:r>
      <w:r w:rsidR="005D7EC0" w:rsidRPr="00360196">
        <w:rPr>
          <w:rFonts w:ascii="Courier New" w:hAnsi="Courier New" w:cs="Courier New"/>
          <w:sz w:val="14"/>
          <w:szCs w:val="14"/>
        </w:rPr>
        <w:t xml:space="preserve"> ELCONT</w:t>
      </w:r>
      <w:r w:rsidR="00360196">
        <w:rPr>
          <w:rFonts w:ascii="Courier New" w:hAnsi="Courier New" w:cs="Courier New"/>
          <w:sz w:val="14"/>
          <w:szCs w:val="14"/>
        </w:rPr>
        <w:t xml:space="preserve"> DYNSPLT</w:t>
      </w:r>
    </w:p>
    <w:p w14:paraId="7EE8A1FB" w14:textId="77777777" w:rsidR="007439A1" w:rsidRPr="00B7030B" w:rsidRDefault="007439A1" w:rsidP="007439A1">
      <w:pPr>
        <w:jc w:val="both"/>
      </w:pPr>
    </w:p>
    <w:p w14:paraId="3D9B1AC3" w14:textId="77777777" w:rsidR="007439A1" w:rsidRPr="000B0D2D" w:rsidRDefault="007439A1" w:rsidP="007439A1">
      <w:pPr>
        <w:jc w:val="both"/>
        <w:rPr>
          <w:sz w:val="20"/>
          <w:szCs w:val="18"/>
        </w:rPr>
      </w:pPr>
      <w:r w:rsidRPr="000B0D2D">
        <w:rPr>
          <w:b/>
          <w:sz w:val="20"/>
          <w:szCs w:val="18"/>
        </w:rPr>
        <w:t>ST/WD</w:t>
      </w:r>
      <w:r w:rsidRPr="000B0D2D">
        <w:rPr>
          <w:sz w:val="20"/>
          <w:szCs w:val="18"/>
        </w:rPr>
        <w:t>: Character</w:t>
      </w:r>
      <w:r w:rsidR="009402C2" w:rsidRPr="000B0D2D">
        <w:rPr>
          <w:sz w:val="20"/>
          <w:szCs w:val="18"/>
        </w:rPr>
        <w:t xml:space="preserve"> A8</w:t>
      </w:r>
      <w:r w:rsidRPr="000B0D2D">
        <w:rPr>
          <w:sz w:val="20"/>
          <w:szCs w:val="18"/>
        </w:rPr>
        <w:t xml:space="preserve">. For a structure enter </w:t>
      </w:r>
      <w:proofErr w:type="gramStart"/>
      <w:r w:rsidRPr="000B0D2D">
        <w:rPr>
          <w:sz w:val="20"/>
          <w:szCs w:val="18"/>
        </w:rPr>
        <w:t xml:space="preserve">‘  </w:t>
      </w:r>
      <w:proofErr w:type="gramEnd"/>
      <w:r w:rsidRPr="000B0D2D">
        <w:rPr>
          <w:sz w:val="20"/>
          <w:szCs w:val="18"/>
        </w:rPr>
        <w:t xml:space="preserve">    ST’, for a withdrawal enter ‘      WD’. This specifies whether the dynamic withdrawal algorithm applies to a W2 ‘structure’ or ‘withdrawal’ which are treated differently in the W2 model</w:t>
      </w:r>
    </w:p>
    <w:p w14:paraId="025E78FF" w14:textId="77777777" w:rsidR="007439A1" w:rsidRPr="000B0D2D" w:rsidRDefault="007439A1" w:rsidP="007439A1">
      <w:pPr>
        <w:jc w:val="both"/>
        <w:rPr>
          <w:sz w:val="20"/>
          <w:szCs w:val="18"/>
        </w:rPr>
      </w:pPr>
      <w:r w:rsidRPr="000B0D2D">
        <w:rPr>
          <w:b/>
          <w:sz w:val="20"/>
          <w:szCs w:val="18"/>
        </w:rPr>
        <w:t>JB</w:t>
      </w:r>
      <w:r w:rsidRPr="000B0D2D">
        <w:rPr>
          <w:sz w:val="20"/>
          <w:szCs w:val="18"/>
        </w:rPr>
        <w:t>: Integer</w:t>
      </w:r>
      <w:r w:rsidR="009402C2" w:rsidRPr="000B0D2D">
        <w:rPr>
          <w:sz w:val="20"/>
          <w:szCs w:val="18"/>
        </w:rPr>
        <w:t xml:space="preserve"> I8</w:t>
      </w:r>
      <w:r w:rsidRPr="000B0D2D">
        <w:rPr>
          <w:sz w:val="20"/>
          <w:szCs w:val="18"/>
        </w:rPr>
        <w:t>. This is the branch number of the structure. This column is ignored for a withdrawal.</w:t>
      </w:r>
    </w:p>
    <w:p w14:paraId="7D546D0E" w14:textId="77777777" w:rsidR="00E9666A" w:rsidRPr="000B0D2D" w:rsidRDefault="00E9666A" w:rsidP="00E9666A">
      <w:pPr>
        <w:jc w:val="both"/>
        <w:rPr>
          <w:sz w:val="20"/>
          <w:szCs w:val="18"/>
        </w:rPr>
      </w:pPr>
      <w:r w:rsidRPr="000B0D2D">
        <w:rPr>
          <w:b/>
          <w:sz w:val="20"/>
          <w:szCs w:val="18"/>
        </w:rPr>
        <w:t>YEARLY</w:t>
      </w:r>
      <w:r w:rsidRPr="000B0D2D">
        <w:rPr>
          <w:sz w:val="20"/>
          <w:szCs w:val="18"/>
        </w:rPr>
        <w:t>: Character</w:t>
      </w:r>
      <w:r w:rsidR="009402C2" w:rsidRPr="000B0D2D">
        <w:rPr>
          <w:sz w:val="20"/>
          <w:szCs w:val="18"/>
        </w:rPr>
        <w:t xml:space="preserve"> A8</w:t>
      </w:r>
      <w:r w:rsidRPr="000B0D2D">
        <w:rPr>
          <w:sz w:val="20"/>
          <w:szCs w:val="18"/>
        </w:rPr>
        <w:t>. This is a control that is ON of OFF. If it is ON, then the Julian days that follow TSTR and TEND are between 1 and 366 and are to be applied yearly during the simulation. If it is OFF, then TSTR and TEND are applied only once between the time period specified.</w:t>
      </w:r>
    </w:p>
    <w:p w14:paraId="2AE8A88D" w14:textId="77777777" w:rsidR="00E9666A" w:rsidRPr="000B0D2D" w:rsidRDefault="00E9666A" w:rsidP="007439A1">
      <w:pPr>
        <w:jc w:val="both"/>
        <w:rPr>
          <w:sz w:val="20"/>
          <w:szCs w:val="18"/>
        </w:rPr>
      </w:pPr>
      <w:r w:rsidRPr="000B0D2D">
        <w:rPr>
          <w:b/>
          <w:sz w:val="20"/>
          <w:szCs w:val="18"/>
        </w:rPr>
        <w:t>TSTR</w:t>
      </w:r>
      <w:r w:rsidR="009402C2" w:rsidRPr="000B0D2D">
        <w:rPr>
          <w:b/>
          <w:sz w:val="20"/>
          <w:szCs w:val="18"/>
        </w:rPr>
        <w:t>: Real F8.0</w:t>
      </w:r>
      <w:r w:rsidRPr="000B0D2D">
        <w:rPr>
          <w:sz w:val="20"/>
          <w:szCs w:val="18"/>
        </w:rPr>
        <w:t xml:space="preserve"> and </w:t>
      </w:r>
      <w:r w:rsidRPr="000B0D2D">
        <w:rPr>
          <w:b/>
          <w:sz w:val="20"/>
          <w:szCs w:val="18"/>
        </w:rPr>
        <w:t>TEND</w:t>
      </w:r>
      <w:r w:rsidR="009402C2" w:rsidRPr="000B0D2D">
        <w:rPr>
          <w:b/>
          <w:sz w:val="20"/>
          <w:szCs w:val="18"/>
        </w:rPr>
        <w:t>: Real F8.0</w:t>
      </w:r>
      <w:r w:rsidRPr="000B0D2D">
        <w:rPr>
          <w:sz w:val="20"/>
          <w:szCs w:val="18"/>
        </w:rPr>
        <w:t xml:space="preserve"> are the beginning Julian day and the ending Julian day for starting and ending the splitting algorithm or rule. The model will not split the flow between outlets until after TSTR. After TEND the rule will end and there will be no more splitting. Note that if YEARLY=ON, the Julian days must be between 1 and 366.</w:t>
      </w:r>
    </w:p>
    <w:p w14:paraId="3A96FA5F" w14:textId="77777777" w:rsidR="007439A1" w:rsidRPr="000B0D2D" w:rsidRDefault="007439A1" w:rsidP="007439A1">
      <w:pPr>
        <w:jc w:val="both"/>
        <w:rPr>
          <w:sz w:val="20"/>
          <w:szCs w:val="18"/>
        </w:rPr>
      </w:pPr>
      <w:r w:rsidRPr="000B0D2D">
        <w:rPr>
          <w:b/>
          <w:sz w:val="20"/>
          <w:szCs w:val="18"/>
        </w:rPr>
        <w:t>TTARGET</w:t>
      </w:r>
      <w:r w:rsidRPr="000B0D2D">
        <w:rPr>
          <w:sz w:val="20"/>
          <w:szCs w:val="18"/>
        </w:rPr>
        <w:t>:</w:t>
      </w:r>
      <w:r w:rsidR="009402C2" w:rsidRPr="000B0D2D">
        <w:rPr>
          <w:sz w:val="20"/>
          <w:szCs w:val="18"/>
        </w:rPr>
        <w:t xml:space="preserve"> Real F8.0. This is the</w:t>
      </w:r>
      <w:r w:rsidRPr="000B0D2D">
        <w:rPr>
          <w:sz w:val="20"/>
          <w:szCs w:val="18"/>
        </w:rPr>
        <w:t xml:space="preserve"> temperature (</w:t>
      </w:r>
      <w:proofErr w:type="spellStart"/>
      <w:r w:rsidRPr="000B0D2D">
        <w:rPr>
          <w:sz w:val="20"/>
          <w:szCs w:val="18"/>
          <w:vertAlign w:val="superscript"/>
        </w:rPr>
        <w:t>o</w:t>
      </w:r>
      <w:r w:rsidRPr="000B0D2D">
        <w:rPr>
          <w:sz w:val="20"/>
          <w:szCs w:val="18"/>
        </w:rPr>
        <w:t>C</w:t>
      </w:r>
      <w:proofErr w:type="spellEnd"/>
      <w:r w:rsidRPr="000B0D2D">
        <w:rPr>
          <w:sz w:val="20"/>
          <w:szCs w:val="18"/>
        </w:rPr>
        <w:t>) target for deciding where to apportion the flows. This is the temperature at the center line of the branch outlet, not the selective withdrawal mixed outlet temperature.</w:t>
      </w:r>
    </w:p>
    <w:p w14:paraId="4D0FDD7C" w14:textId="77777777" w:rsidR="007439A1" w:rsidRPr="000B0D2D" w:rsidRDefault="007439A1" w:rsidP="007439A1">
      <w:pPr>
        <w:jc w:val="both"/>
        <w:rPr>
          <w:sz w:val="20"/>
          <w:szCs w:val="18"/>
        </w:rPr>
      </w:pPr>
      <w:r w:rsidRPr="000B0D2D">
        <w:rPr>
          <w:b/>
          <w:sz w:val="20"/>
          <w:szCs w:val="18"/>
        </w:rPr>
        <w:t>NOUTS</w:t>
      </w:r>
      <w:r w:rsidRPr="000B0D2D">
        <w:rPr>
          <w:sz w:val="20"/>
          <w:szCs w:val="18"/>
        </w:rPr>
        <w:t>:</w:t>
      </w:r>
      <w:r w:rsidR="009402C2" w:rsidRPr="000B0D2D">
        <w:rPr>
          <w:sz w:val="20"/>
          <w:szCs w:val="18"/>
        </w:rPr>
        <w:t xml:space="preserve"> Integer I8. This is the</w:t>
      </w:r>
      <w:r w:rsidRPr="000B0D2D">
        <w:rPr>
          <w:sz w:val="20"/>
          <w:szCs w:val="18"/>
        </w:rPr>
        <w:t xml:space="preserve"> number of outlets to apportion flows – </w:t>
      </w:r>
      <w:r w:rsidRPr="000B0D2D">
        <w:rPr>
          <w:b/>
          <w:sz w:val="20"/>
          <w:szCs w:val="18"/>
        </w:rPr>
        <w:t>current limit is 2</w:t>
      </w:r>
      <w:r w:rsidRPr="000B0D2D">
        <w:rPr>
          <w:sz w:val="20"/>
          <w:szCs w:val="18"/>
        </w:rPr>
        <w:t>. We may later increase this to more than 2 at a later date.</w:t>
      </w:r>
    </w:p>
    <w:p w14:paraId="74B0C91E" w14:textId="77777777" w:rsidR="007439A1" w:rsidRPr="000B0D2D" w:rsidRDefault="007439A1" w:rsidP="007439A1">
      <w:pPr>
        <w:jc w:val="both"/>
        <w:rPr>
          <w:sz w:val="20"/>
          <w:szCs w:val="18"/>
        </w:rPr>
      </w:pPr>
      <w:r w:rsidRPr="000B0D2D">
        <w:rPr>
          <w:b/>
          <w:sz w:val="20"/>
          <w:szCs w:val="18"/>
        </w:rPr>
        <w:t>JS1/NW1</w:t>
      </w:r>
      <w:r w:rsidRPr="000B0D2D">
        <w:rPr>
          <w:sz w:val="20"/>
          <w:szCs w:val="18"/>
        </w:rPr>
        <w:t>: integer</w:t>
      </w:r>
      <w:r w:rsidR="009402C2" w:rsidRPr="000B0D2D">
        <w:rPr>
          <w:sz w:val="20"/>
          <w:szCs w:val="18"/>
        </w:rPr>
        <w:t xml:space="preserve"> I8</w:t>
      </w:r>
      <w:r w:rsidRPr="000B0D2D">
        <w:rPr>
          <w:sz w:val="20"/>
          <w:szCs w:val="18"/>
        </w:rPr>
        <w:t>. Structure number (if ST/WD=”ST’) or withdrawal number (if ST/WD=’WD’) for upper outlet.</w:t>
      </w:r>
    </w:p>
    <w:p w14:paraId="3D207364" w14:textId="77777777" w:rsidR="007439A1" w:rsidRPr="000B0D2D" w:rsidRDefault="007439A1" w:rsidP="007439A1">
      <w:pPr>
        <w:jc w:val="both"/>
        <w:rPr>
          <w:sz w:val="20"/>
          <w:szCs w:val="18"/>
        </w:rPr>
      </w:pPr>
      <w:r w:rsidRPr="000B0D2D">
        <w:rPr>
          <w:b/>
          <w:sz w:val="20"/>
          <w:szCs w:val="18"/>
        </w:rPr>
        <w:t>JS2/NW2</w:t>
      </w:r>
      <w:r w:rsidRPr="000B0D2D">
        <w:rPr>
          <w:sz w:val="20"/>
          <w:szCs w:val="18"/>
        </w:rPr>
        <w:t>: integer</w:t>
      </w:r>
      <w:r w:rsidR="009402C2" w:rsidRPr="000B0D2D">
        <w:rPr>
          <w:sz w:val="20"/>
          <w:szCs w:val="18"/>
        </w:rPr>
        <w:t xml:space="preserve"> I8</w:t>
      </w:r>
      <w:r w:rsidRPr="000B0D2D">
        <w:rPr>
          <w:sz w:val="20"/>
          <w:szCs w:val="18"/>
        </w:rPr>
        <w:t>. Structure number (if ST/WD=”ST’) or withdrawal number (if ST/WD=’WD’) for lower outlet.</w:t>
      </w:r>
    </w:p>
    <w:p w14:paraId="20F7A7F6" w14:textId="614517C7" w:rsidR="007439A1" w:rsidRDefault="005D7EC0" w:rsidP="007439A1">
      <w:pPr>
        <w:jc w:val="both"/>
        <w:rPr>
          <w:sz w:val="20"/>
          <w:szCs w:val="18"/>
        </w:rPr>
      </w:pPr>
      <w:r w:rsidRPr="000B0D2D">
        <w:rPr>
          <w:b/>
          <w:sz w:val="20"/>
          <w:szCs w:val="18"/>
        </w:rPr>
        <w:t>ELCONT</w:t>
      </w:r>
      <w:r w:rsidRPr="000B0D2D">
        <w:rPr>
          <w:sz w:val="20"/>
          <w:szCs w:val="18"/>
        </w:rPr>
        <w:t>: Character A8: Either ‘</w:t>
      </w:r>
      <w:del w:id="3199" w:author="Honnalore Steissberg" w:date="2021-08-11T17:31:00Z">
        <w:r w:rsidRPr="000B0D2D" w:rsidDel="005964DF">
          <w:rPr>
            <w:sz w:val="20"/>
            <w:szCs w:val="18"/>
          </w:rPr>
          <w:delText xml:space="preserve">      </w:delText>
        </w:r>
      </w:del>
      <w:r w:rsidRPr="000B0D2D">
        <w:rPr>
          <w:sz w:val="20"/>
          <w:szCs w:val="18"/>
        </w:rPr>
        <w:t>ON’ or ‘</w:t>
      </w:r>
      <w:del w:id="3200" w:author="Honnalore Steissberg" w:date="2021-08-11T17:31:00Z">
        <w:r w:rsidRPr="000B0D2D" w:rsidDel="005964DF">
          <w:rPr>
            <w:sz w:val="20"/>
            <w:szCs w:val="18"/>
          </w:rPr>
          <w:delText xml:space="preserve">     </w:delText>
        </w:r>
      </w:del>
      <w:r w:rsidRPr="000B0D2D">
        <w:rPr>
          <w:sz w:val="20"/>
          <w:szCs w:val="18"/>
        </w:rPr>
        <w:t xml:space="preserve">OFF’. If this is ON, the top outlet elevation </w:t>
      </w:r>
      <w:r w:rsidR="00E8126B" w:rsidRPr="000B0D2D">
        <w:rPr>
          <w:sz w:val="20"/>
          <w:szCs w:val="18"/>
        </w:rPr>
        <w:t xml:space="preserve">centerline </w:t>
      </w:r>
      <w:r w:rsidRPr="000B0D2D">
        <w:rPr>
          <w:sz w:val="20"/>
          <w:szCs w:val="18"/>
        </w:rPr>
        <w:t xml:space="preserve">will follow the water surface elevation if </w:t>
      </w:r>
      <w:r w:rsidR="00E8126B" w:rsidRPr="000B0D2D">
        <w:rPr>
          <w:sz w:val="20"/>
          <w:szCs w:val="18"/>
        </w:rPr>
        <w:t xml:space="preserve">the centerline elevation of the outlet is </w:t>
      </w:r>
      <w:r w:rsidRPr="000B0D2D">
        <w:rPr>
          <w:sz w:val="20"/>
          <w:szCs w:val="18"/>
        </w:rPr>
        <w:t xml:space="preserve">below the existing water surface elevation. If OFF, the top outlet elevation is turned OFF when the water surface elevation is lowered below the </w:t>
      </w:r>
      <w:r w:rsidR="00E8126B" w:rsidRPr="000B0D2D">
        <w:rPr>
          <w:sz w:val="20"/>
          <w:szCs w:val="18"/>
        </w:rPr>
        <w:t xml:space="preserve">centerline of the </w:t>
      </w:r>
      <w:r w:rsidRPr="000B0D2D">
        <w:rPr>
          <w:sz w:val="20"/>
          <w:szCs w:val="18"/>
        </w:rPr>
        <w:t>outlet lev</w:t>
      </w:r>
      <w:r w:rsidR="00E8126B" w:rsidRPr="000B0D2D">
        <w:rPr>
          <w:sz w:val="20"/>
          <w:szCs w:val="18"/>
        </w:rPr>
        <w:t>el and all flow goes to the second outlet.</w:t>
      </w:r>
    </w:p>
    <w:p w14:paraId="32AE1DD6" w14:textId="74174744" w:rsidR="00360196" w:rsidRPr="00360196" w:rsidRDefault="00360196" w:rsidP="007439A1">
      <w:pPr>
        <w:jc w:val="both"/>
        <w:rPr>
          <w:b/>
          <w:bCs/>
          <w:sz w:val="20"/>
          <w:szCs w:val="18"/>
        </w:rPr>
      </w:pPr>
      <w:r w:rsidRPr="00360196">
        <w:rPr>
          <w:b/>
          <w:bCs/>
          <w:sz w:val="20"/>
          <w:szCs w:val="18"/>
        </w:rPr>
        <w:t>DYNSPLT:</w:t>
      </w:r>
      <w:r>
        <w:rPr>
          <w:b/>
          <w:bCs/>
          <w:sz w:val="20"/>
          <w:szCs w:val="18"/>
        </w:rPr>
        <w:t xml:space="preserve"> </w:t>
      </w:r>
      <w:r w:rsidRPr="00360196">
        <w:rPr>
          <w:sz w:val="20"/>
          <w:szCs w:val="18"/>
        </w:rPr>
        <w:t>Character A8:</w:t>
      </w:r>
      <w:r>
        <w:rPr>
          <w:b/>
          <w:bCs/>
          <w:sz w:val="20"/>
          <w:szCs w:val="18"/>
        </w:rPr>
        <w:t xml:space="preserve"> </w:t>
      </w:r>
      <w:r w:rsidRPr="000B0D2D">
        <w:rPr>
          <w:sz w:val="20"/>
          <w:szCs w:val="18"/>
        </w:rPr>
        <w:t>Either ‘</w:t>
      </w:r>
      <w:del w:id="3201" w:author="Honnalore Steissberg" w:date="2021-08-11T17:31:00Z">
        <w:r w:rsidRPr="000B0D2D" w:rsidDel="005964DF">
          <w:rPr>
            <w:sz w:val="20"/>
            <w:szCs w:val="18"/>
          </w:rPr>
          <w:delText xml:space="preserve">      </w:delText>
        </w:r>
      </w:del>
      <w:r w:rsidRPr="000B0D2D">
        <w:rPr>
          <w:sz w:val="20"/>
          <w:szCs w:val="18"/>
        </w:rPr>
        <w:t>ON’ or ‘</w:t>
      </w:r>
      <w:del w:id="3202" w:author="Honnalore Steissberg" w:date="2021-08-11T17:32:00Z">
        <w:r w:rsidRPr="000B0D2D" w:rsidDel="005964DF">
          <w:rPr>
            <w:sz w:val="20"/>
            <w:szCs w:val="18"/>
          </w:rPr>
          <w:delText xml:space="preserve">  </w:delText>
        </w:r>
      </w:del>
      <w:del w:id="3203" w:author="Honnalore Steissberg" w:date="2021-08-11T17:31:00Z">
        <w:r w:rsidRPr="000B0D2D" w:rsidDel="005964DF">
          <w:rPr>
            <w:sz w:val="20"/>
            <w:szCs w:val="18"/>
          </w:rPr>
          <w:delText xml:space="preserve">  </w:delText>
        </w:r>
      </w:del>
      <w:del w:id="3204" w:author="Honnalore Steissberg" w:date="2021-08-11T17:32:00Z">
        <w:r w:rsidRPr="000B0D2D" w:rsidDel="005964DF">
          <w:rPr>
            <w:sz w:val="20"/>
            <w:szCs w:val="18"/>
          </w:rPr>
          <w:delText xml:space="preserve"> </w:delText>
        </w:r>
      </w:del>
      <w:r w:rsidRPr="000B0D2D">
        <w:rPr>
          <w:sz w:val="20"/>
          <w:szCs w:val="18"/>
        </w:rPr>
        <w:t>OFF’. If this is ON,</w:t>
      </w:r>
      <w:r>
        <w:rPr>
          <w:sz w:val="20"/>
          <w:szCs w:val="18"/>
        </w:rPr>
        <w:t xml:space="preserve"> an input file </w:t>
      </w:r>
      <w:r w:rsidR="00EC6EAF">
        <w:rPr>
          <w:sz w:val="20"/>
          <w:szCs w:val="18"/>
        </w:rPr>
        <w:t>containing time varying values of the temperature target rather than a fixed value TTARGET. In this case TTARGET is ignored. Th</w:t>
      </w:r>
      <w:r>
        <w:rPr>
          <w:sz w:val="20"/>
          <w:szCs w:val="18"/>
        </w:rPr>
        <w:t xml:space="preserve">is </w:t>
      </w:r>
      <w:r w:rsidR="00EC6EAF">
        <w:rPr>
          <w:sz w:val="20"/>
          <w:szCs w:val="18"/>
        </w:rPr>
        <w:t xml:space="preserve">file is named </w:t>
      </w:r>
      <w:proofErr w:type="spellStart"/>
      <w:r w:rsidR="00EC6EAF" w:rsidRPr="00EC6EAF">
        <w:rPr>
          <w:b/>
          <w:bCs/>
          <w:sz w:val="20"/>
          <w:szCs w:val="18"/>
        </w:rPr>
        <w:t>dynselectiveX_</w:t>
      </w:r>
      <w:r w:rsidR="0011381F">
        <w:rPr>
          <w:b/>
          <w:bCs/>
          <w:sz w:val="20"/>
          <w:szCs w:val="18"/>
        </w:rPr>
        <w:t>splt</w:t>
      </w:r>
      <w:r w:rsidR="00EC6EAF" w:rsidRPr="00EC6EAF">
        <w:rPr>
          <w:b/>
          <w:bCs/>
          <w:sz w:val="20"/>
          <w:szCs w:val="18"/>
        </w:rPr>
        <w:t>.npt</w:t>
      </w:r>
      <w:proofErr w:type="spellEnd"/>
      <w:r w:rsidR="00EC6EAF">
        <w:rPr>
          <w:sz w:val="20"/>
          <w:szCs w:val="18"/>
        </w:rPr>
        <w:t xml:space="preserve"> where X is the number of the split rule. It has the </w:t>
      </w:r>
      <w:r>
        <w:rPr>
          <w:sz w:val="20"/>
          <w:szCs w:val="18"/>
        </w:rPr>
        <w:t xml:space="preserve">same input format as the file </w:t>
      </w:r>
      <w:proofErr w:type="spellStart"/>
      <w:r w:rsidRPr="00CD5F0E">
        <w:rPr>
          <w:b/>
          <w:bCs/>
          <w:sz w:val="20"/>
          <w:szCs w:val="18"/>
        </w:rPr>
        <w:t>dynselectiveX.npt</w:t>
      </w:r>
      <w:proofErr w:type="spellEnd"/>
      <w:r w:rsidR="007127D3">
        <w:rPr>
          <w:b/>
          <w:bCs/>
          <w:sz w:val="20"/>
          <w:szCs w:val="18"/>
        </w:rPr>
        <w:t xml:space="preserve"> </w:t>
      </w:r>
      <w:r w:rsidR="007127D3" w:rsidRPr="007127D3">
        <w:rPr>
          <w:sz w:val="20"/>
          <w:szCs w:val="18"/>
        </w:rPr>
        <w:t>described above</w:t>
      </w:r>
      <w:r w:rsidR="00CD5F0E">
        <w:rPr>
          <w:sz w:val="20"/>
          <w:szCs w:val="18"/>
        </w:rPr>
        <w:t xml:space="preserve"> (see variable DYNSEL)</w:t>
      </w:r>
      <w:r w:rsidR="007127D3">
        <w:rPr>
          <w:b/>
          <w:bCs/>
          <w:sz w:val="20"/>
          <w:szCs w:val="18"/>
        </w:rPr>
        <w:t>.</w:t>
      </w:r>
    </w:p>
    <w:p w14:paraId="57F339AB" w14:textId="77777777" w:rsidR="005D7EC0" w:rsidRPr="000B0D2D" w:rsidRDefault="005D7EC0" w:rsidP="00EE7164">
      <w:pPr>
        <w:pStyle w:val="Caption"/>
      </w:pPr>
    </w:p>
    <w:p w14:paraId="098EB540" w14:textId="77777777" w:rsidR="00795A65" w:rsidRDefault="007439A1" w:rsidP="00795A65">
      <w:pPr>
        <w:jc w:val="both"/>
        <w:rPr>
          <w:sz w:val="20"/>
          <w:szCs w:val="18"/>
        </w:rPr>
      </w:pPr>
      <w:r w:rsidRPr="005458DE">
        <w:rPr>
          <w:bCs/>
          <w:sz w:val="20"/>
          <w:szCs w:val="18"/>
        </w:rPr>
        <w:t>The decision rules for apportioning the flows between 2 outlets are shown in</w:t>
      </w:r>
      <w:r w:rsidR="005D7EC0" w:rsidRPr="000B0D2D">
        <w:rPr>
          <w:b/>
          <w:sz w:val="20"/>
          <w:szCs w:val="18"/>
        </w:rPr>
        <w:t xml:space="preserve"> </w:t>
      </w:r>
      <w:r w:rsidR="005D7EC0" w:rsidRPr="000B0D2D">
        <w:rPr>
          <w:b/>
          <w:sz w:val="20"/>
          <w:szCs w:val="18"/>
        </w:rPr>
        <w:fldChar w:fldCharType="begin"/>
      </w:r>
      <w:r w:rsidR="005D7EC0" w:rsidRPr="000B0D2D">
        <w:rPr>
          <w:b/>
          <w:sz w:val="20"/>
          <w:szCs w:val="18"/>
        </w:rPr>
        <w:instrText xml:space="preserve"> REF _Ref307398225 \h  \* MERGEFORMAT </w:instrText>
      </w:r>
      <w:r w:rsidR="005D7EC0" w:rsidRPr="000B0D2D">
        <w:rPr>
          <w:b/>
          <w:sz w:val="20"/>
          <w:szCs w:val="18"/>
        </w:rPr>
      </w:r>
      <w:r w:rsidR="005D7EC0" w:rsidRPr="000B0D2D">
        <w:rPr>
          <w:b/>
          <w:sz w:val="20"/>
          <w:szCs w:val="18"/>
        </w:rPr>
        <w:fldChar w:fldCharType="separate"/>
      </w:r>
    </w:p>
    <w:p w14:paraId="28F842E5" w14:textId="092A9AEB" w:rsidR="000B0D2D" w:rsidRPr="000B0D2D" w:rsidRDefault="00795A65" w:rsidP="000B0D2D">
      <w:pPr>
        <w:jc w:val="both"/>
        <w:rPr>
          <w:sz w:val="20"/>
          <w:szCs w:val="18"/>
        </w:rPr>
      </w:pPr>
      <w:r w:rsidRPr="000B0D2D">
        <w:rPr>
          <w:sz w:val="20"/>
          <w:szCs w:val="18"/>
        </w:rPr>
        <w:t>Table</w:t>
      </w:r>
      <w:r w:rsidRPr="000B0D2D">
        <w:rPr>
          <w:noProof/>
          <w:sz w:val="20"/>
          <w:szCs w:val="18"/>
        </w:rPr>
        <w:t xml:space="preserve"> </w:t>
      </w:r>
      <w:r>
        <w:rPr>
          <w:noProof/>
          <w:sz w:val="20"/>
          <w:szCs w:val="18"/>
        </w:rPr>
        <w:t>55</w:t>
      </w:r>
      <w:r w:rsidR="005D7EC0" w:rsidRPr="000B0D2D">
        <w:rPr>
          <w:b/>
          <w:sz w:val="20"/>
          <w:szCs w:val="18"/>
        </w:rPr>
        <w:fldChar w:fldCharType="end"/>
      </w:r>
      <w:r w:rsidR="007439A1" w:rsidRPr="000B0D2D">
        <w:rPr>
          <w:b/>
          <w:sz w:val="20"/>
          <w:szCs w:val="18"/>
        </w:rPr>
        <w:t>.</w:t>
      </w:r>
      <w:r w:rsidR="005D7EC0" w:rsidRPr="000B0D2D">
        <w:rPr>
          <w:sz w:val="20"/>
          <w:szCs w:val="18"/>
        </w:rPr>
        <w:t xml:space="preserve"> </w:t>
      </w:r>
      <w:r w:rsidR="000B0D2D" w:rsidRPr="000B0D2D">
        <w:rPr>
          <w:sz w:val="20"/>
          <w:szCs w:val="18"/>
        </w:rPr>
        <w:fldChar w:fldCharType="begin"/>
      </w:r>
      <w:r w:rsidR="000B0D2D" w:rsidRPr="000B0D2D">
        <w:rPr>
          <w:sz w:val="20"/>
          <w:szCs w:val="18"/>
        </w:rPr>
        <w:instrText xml:space="preserve"> REF _Ref263254607 \h  \* MERGEFORMAT </w:instrText>
      </w:r>
      <w:r w:rsidR="000B0D2D" w:rsidRPr="000B0D2D">
        <w:rPr>
          <w:sz w:val="20"/>
          <w:szCs w:val="18"/>
        </w:rPr>
      </w:r>
      <w:r w:rsidR="000B0D2D" w:rsidRPr="000B0D2D">
        <w:rPr>
          <w:sz w:val="20"/>
          <w:szCs w:val="18"/>
        </w:rPr>
        <w:fldChar w:fldCharType="separate"/>
      </w:r>
      <w:r w:rsidRPr="000B0D2D">
        <w:rPr>
          <w:sz w:val="20"/>
          <w:szCs w:val="18"/>
        </w:rPr>
        <w:t xml:space="preserve">Figure </w:t>
      </w:r>
      <w:r>
        <w:rPr>
          <w:noProof/>
          <w:sz w:val="20"/>
          <w:szCs w:val="18"/>
        </w:rPr>
        <w:t>34</w:t>
      </w:r>
      <w:r w:rsidR="000B0D2D" w:rsidRPr="000B0D2D">
        <w:rPr>
          <w:sz w:val="20"/>
          <w:szCs w:val="18"/>
        </w:rPr>
        <w:fldChar w:fldCharType="end"/>
      </w:r>
      <w:r w:rsidR="000B0D2D" w:rsidRPr="000B0D2D">
        <w:rPr>
          <w:sz w:val="20"/>
          <w:szCs w:val="18"/>
        </w:rPr>
        <w:t xml:space="preserve"> illustrates the use of this new code feature.</w:t>
      </w:r>
    </w:p>
    <w:p w14:paraId="572B02A3" w14:textId="77777777" w:rsidR="005458DE" w:rsidRDefault="005458DE" w:rsidP="00EE7164">
      <w:pPr>
        <w:pStyle w:val="Caption"/>
      </w:pPr>
      <w:bookmarkStart w:id="3205" w:name="_Ref263254770"/>
      <w:bookmarkStart w:id="3206" w:name="_Ref307398225"/>
      <w:bookmarkStart w:id="3207" w:name="_Toc263257545"/>
    </w:p>
    <w:p w14:paraId="281110F1" w14:textId="51A82048" w:rsidR="007439A1" w:rsidRPr="000B0D2D" w:rsidRDefault="007439A1">
      <w:pPr>
        <w:pStyle w:val="Caption"/>
      </w:pPr>
      <w:bookmarkStart w:id="3208" w:name="_Toc13665532"/>
      <w:bookmarkStart w:id="3209" w:name="_Toc37943001"/>
      <w:r w:rsidRPr="000B0D2D">
        <w:t xml:space="preserve">Table </w:t>
      </w:r>
      <w:r w:rsidR="00F812F1">
        <w:fldChar w:fldCharType="begin"/>
      </w:r>
      <w:r w:rsidR="00F812F1">
        <w:instrText xml:space="preserve"> SEQ Table \* ARABIC </w:instrText>
      </w:r>
      <w:r w:rsidR="00F812F1">
        <w:fldChar w:fldCharType="separate"/>
      </w:r>
      <w:r w:rsidR="00795A65">
        <w:rPr>
          <w:noProof/>
        </w:rPr>
        <w:t>55</w:t>
      </w:r>
      <w:r w:rsidR="00F812F1">
        <w:rPr>
          <w:noProof/>
        </w:rPr>
        <w:fldChar w:fldCharType="end"/>
      </w:r>
      <w:bookmarkEnd w:id="3205"/>
      <w:bookmarkEnd w:id="3206"/>
      <w:r w:rsidRPr="000B0D2D">
        <w:t>. Rules for selective withdrawal when there are 2 outlets where flow is being split.</w:t>
      </w:r>
      <w:bookmarkEnd w:id="3207"/>
      <w:bookmarkEnd w:id="3208"/>
      <w:bookmarkEnd w:id="3209"/>
    </w:p>
    <w:tbl>
      <w:tblPr>
        <w:tblW w:w="0" w:type="auto"/>
        <w:tblLook w:val="01E0" w:firstRow="1" w:lastRow="1" w:firstColumn="1" w:lastColumn="1" w:noHBand="0" w:noVBand="0"/>
      </w:tblPr>
      <w:tblGrid>
        <w:gridCol w:w="720"/>
        <w:gridCol w:w="7920"/>
      </w:tblGrid>
      <w:tr w:rsidR="007439A1" w:rsidRPr="00B7030B" w14:paraId="29119BDD" w14:textId="77777777" w:rsidTr="005458DE">
        <w:trPr>
          <w:tblHeader/>
        </w:trPr>
        <w:tc>
          <w:tcPr>
            <w:tcW w:w="720" w:type="dxa"/>
          </w:tcPr>
          <w:p w14:paraId="31C3AC58" w14:textId="77777777" w:rsidR="007439A1" w:rsidRPr="000B0D2D" w:rsidRDefault="007439A1" w:rsidP="0057742A">
            <w:pPr>
              <w:jc w:val="both"/>
              <w:rPr>
                <w:b/>
                <w:sz w:val="20"/>
                <w:szCs w:val="18"/>
              </w:rPr>
            </w:pPr>
            <w:r w:rsidRPr="000B0D2D">
              <w:rPr>
                <w:b/>
                <w:sz w:val="20"/>
                <w:szCs w:val="18"/>
              </w:rPr>
              <w:t>Rule #</w:t>
            </w:r>
          </w:p>
        </w:tc>
        <w:tc>
          <w:tcPr>
            <w:tcW w:w="7920" w:type="dxa"/>
          </w:tcPr>
          <w:p w14:paraId="3AB767B0" w14:textId="77777777" w:rsidR="007439A1" w:rsidRPr="000B0D2D" w:rsidRDefault="007439A1" w:rsidP="0057742A">
            <w:pPr>
              <w:jc w:val="both"/>
              <w:rPr>
                <w:b/>
                <w:sz w:val="20"/>
                <w:szCs w:val="18"/>
              </w:rPr>
            </w:pPr>
            <w:r w:rsidRPr="000B0D2D">
              <w:rPr>
                <w:b/>
                <w:sz w:val="20"/>
                <w:szCs w:val="18"/>
              </w:rPr>
              <w:t>Rule</w:t>
            </w:r>
          </w:p>
        </w:tc>
      </w:tr>
      <w:tr w:rsidR="007439A1" w:rsidRPr="00B7030B" w14:paraId="07CCA35D" w14:textId="77777777" w:rsidTr="005458DE">
        <w:tc>
          <w:tcPr>
            <w:tcW w:w="720" w:type="dxa"/>
          </w:tcPr>
          <w:p w14:paraId="2395275B" w14:textId="77777777" w:rsidR="007439A1" w:rsidRPr="000B0D2D" w:rsidRDefault="007439A1" w:rsidP="0057742A">
            <w:pPr>
              <w:jc w:val="both"/>
              <w:rPr>
                <w:sz w:val="20"/>
                <w:szCs w:val="18"/>
              </w:rPr>
            </w:pPr>
            <w:r w:rsidRPr="000B0D2D">
              <w:rPr>
                <w:sz w:val="20"/>
                <w:szCs w:val="18"/>
              </w:rPr>
              <w:t>1</w:t>
            </w:r>
          </w:p>
        </w:tc>
        <w:tc>
          <w:tcPr>
            <w:tcW w:w="7920" w:type="dxa"/>
          </w:tcPr>
          <w:p w14:paraId="2C139F22" w14:textId="77777777" w:rsidR="007439A1" w:rsidRPr="000B0D2D" w:rsidRDefault="007439A1" w:rsidP="0057742A">
            <w:pPr>
              <w:jc w:val="both"/>
              <w:rPr>
                <w:sz w:val="20"/>
                <w:szCs w:val="18"/>
              </w:rPr>
            </w:pPr>
            <w:r w:rsidRPr="000B0D2D">
              <w:rPr>
                <w:sz w:val="20"/>
                <w:szCs w:val="18"/>
              </w:rPr>
              <w:t>If T</w:t>
            </w:r>
            <w:r w:rsidRPr="000B0D2D">
              <w:rPr>
                <w:sz w:val="20"/>
                <w:szCs w:val="18"/>
                <w:vertAlign w:val="subscript"/>
              </w:rPr>
              <w:t>JS1</w:t>
            </w:r>
            <w:r w:rsidRPr="000B0D2D">
              <w:rPr>
                <w:sz w:val="20"/>
                <w:szCs w:val="18"/>
              </w:rPr>
              <w:t xml:space="preserve">&gt; </w:t>
            </w:r>
            <w:proofErr w:type="spellStart"/>
            <w:r w:rsidRPr="000B0D2D">
              <w:rPr>
                <w:sz w:val="20"/>
                <w:szCs w:val="18"/>
              </w:rPr>
              <w:t>T</w:t>
            </w:r>
            <w:r w:rsidRPr="000B0D2D">
              <w:rPr>
                <w:sz w:val="20"/>
                <w:szCs w:val="18"/>
                <w:vertAlign w:val="subscript"/>
              </w:rPr>
              <w:t>target</w:t>
            </w:r>
            <w:proofErr w:type="spellEnd"/>
            <w:r w:rsidRPr="000B0D2D">
              <w:rPr>
                <w:sz w:val="20"/>
                <w:szCs w:val="18"/>
              </w:rPr>
              <w:t xml:space="preserve"> and T</w:t>
            </w:r>
            <w:r w:rsidRPr="000B0D2D">
              <w:rPr>
                <w:sz w:val="20"/>
                <w:szCs w:val="18"/>
                <w:vertAlign w:val="subscript"/>
              </w:rPr>
              <w:t>JS2</w:t>
            </w:r>
            <w:r w:rsidRPr="000B0D2D">
              <w:rPr>
                <w:sz w:val="20"/>
                <w:szCs w:val="18"/>
              </w:rPr>
              <w:t xml:space="preserve">&gt; </w:t>
            </w:r>
            <w:proofErr w:type="spellStart"/>
            <w:r w:rsidRPr="000B0D2D">
              <w:rPr>
                <w:sz w:val="20"/>
                <w:szCs w:val="18"/>
              </w:rPr>
              <w:t>T</w:t>
            </w:r>
            <w:r w:rsidRPr="000B0D2D">
              <w:rPr>
                <w:sz w:val="20"/>
                <w:szCs w:val="18"/>
                <w:vertAlign w:val="subscript"/>
              </w:rPr>
              <w:t>target</w:t>
            </w:r>
            <w:proofErr w:type="spellEnd"/>
            <w:r w:rsidRPr="000B0D2D">
              <w:rPr>
                <w:sz w:val="20"/>
                <w:szCs w:val="18"/>
              </w:rPr>
              <w:t>, take all flow from lower outlet (JS2)</w:t>
            </w:r>
          </w:p>
        </w:tc>
      </w:tr>
      <w:tr w:rsidR="007439A1" w:rsidRPr="00B7030B" w14:paraId="7D2B7D4C" w14:textId="77777777" w:rsidTr="005458DE">
        <w:tc>
          <w:tcPr>
            <w:tcW w:w="720" w:type="dxa"/>
          </w:tcPr>
          <w:p w14:paraId="50A3C940" w14:textId="77777777" w:rsidR="007439A1" w:rsidRPr="000B0D2D" w:rsidRDefault="007439A1" w:rsidP="0057742A">
            <w:pPr>
              <w:jc w:val="both"/>
              <w:rPr>
                <w:sz w:val="20"/>
                <w:szCs w:val="18"/>
              </w:rPr>
            </w:pPr>
            <w:r w:rsidRPr="000B0D2D">
              <w:rPr>
                <w:sz w:val="20"/>
                <w:szCs w:val="18"/>
              </w:rPr>
              <w:t>2</w:t>
            </w:r>
          </w:p>
        </w:tc>
        <w:tc>
          <w:tcPr>
            <w:tcW w:w="7920" w:type="dxa"/>
          </w:tcPr>
          <w:p w14:paraId="366C8B5F" w14:textId="77777777" w:rsidR="007439A1" w:rsidRPr="000B0D2D" w:rsidRDefault="007439A1" w:rsidP="0057742A">
            <w:pPr>
              <w:jc w:val="both"/>
              <w:rPr>
                <w:sz w:val="20"/>
                <w:szCs w:val="18"/>
              </w:rPr>
            </w:pPr>
            <w:r w:rsidRPr="000B0D2D">
              <w:rPr>
                <w:sz w:val="20"/>
                <w:szCs w:val="18"/>
              </w:rPr>
              <w:t>If T</w:t>
            </w:r>
            <w:r w:rsidRPr="000B0D2D">
              <w:rPr>
                <w:sz w:val="20"/>
                <w:szCs w:val="18"/>
                <w:vertAlign w:val="subscript"/>
              </w:rPr>
              <w:t>JS1</w:t>
            </w:r>
            <w:r w:rsidRPr="000B0D2D">
              <w:rPr>
                <w:sz w:val="20"/>
                <w:szCs w:val="18"/>
              </w:rPr>
              <w:t>&lt;</w:t>
            </w:r>
            <w:proofErr w:type="spellStart"/>
            <w:r w:rsidRPr="000B0D2D">
              <w:rPr>
                <w:sz w:val="20"/>
                <w:szCs w:val="18"/>
              </w:rPr>
              <w:t>T</w:t>
            </w:r>
            <w:r w:rsidRPr="000B0D2D">
              <w:rPr>
                <w:sz w:val="20"/>
                <w:szCs w:val="18"/>
                <w:vertAlign w:val="subscript"/>
              </w:rPr>
              <w:t>target</w:t>
            </w:r>
            <w:proofErr w:type="spellEnd"/>
            <w:r w:rsidRPr="000B0D2D">
              <w:rPr>
                <w:sz w:val="20"/>
                <w:szCs w:val="18"/>
              </w:rPr>
              <w:t xml:space="preserve"> and T</w:t>
            </w:r>
            <w:r w:rsidRPr="000B0D2D">
              <w:rPr>
                <w:sz w:val="20"/>
                <w:szCs w:val="18"/>
                <w:vertAlign w:val="subscript"/>
              </w:rPr>
              <w:t>JS2</w:t>
            </w:r>
            <w:r w:rsidRPr="000B0D2D">
              <w:rPr>
                <w:sz w:val="20"/>
                <w:szCs w:val="18"/>
              </w:rPr>
              <w:t xml:space="preserve">&lt; </w:t>
            </w:r>
            <w:proofErr w:type="spellStart"/>
            <w:r w:rsidRPr="000B0D2D">
              <w:rPr>
                <w:sz w:val="20"/>
                <w:szCs w:val="18"/>
              </w:rPr>
              <w:t>T</w:t>
            </w:r>
            <w:r w:rsidRPr="000B0D2D">
              <w:rPr>
                <w:sz w:val="20"/>
                <w:szCs w:val="18"/>
                <w:vertAlign w:val="subscript"/>
              </w:rPr>
              <w:t>target</w:t>
            </w:r>
            <w:proofErr w:type="spellEnd"/>
            <w:r w:rsidRPr="000B0D2D">
              <w:rPr>
                <w:sz w:val="20"/>
                <w:szCs w:val="18"/>
              </w:rPr>
              <w:t>, take all flow from upper outlet (JS1)</w:t>
            </w:r>
          </w:p>
        </w:tc>
      </w:tr>
      <w:tr w:rsidR="007439A1" w:rsidRPr="00B7030B" w14:paraId="55CB1AAD" w14:textId="77777777" w:rsidTr="005458DE">
        <w:tc>
          <w:tcPr>
            <w:tcW w:w="720" w:type="dxa"/>
          </w:tcPr>
          <w:p w14:paraId="0872B8E2" w14:textId="77777777" w:rsidR="007439A1" w:rsidRPr="000B0D2D" w:rsidRDefault="007439A1" w:rsidP="0057742A">
            <w:pPr>
              <w:jc w:val="both"/>
              <w:rPr>
                <w:sz w:val="20"/>
                <w:szCs w:val="18"/>
              </w:rPr>
            </w:pPr>
            <w:r w:rsidRPr="000B0D2D">
              <w:rPr>
                <w:sz w:val="20"/>
                <w:szCs w:val="18"/>
              </w:rPr>
              <w:t>3</w:t>
            </w:r>
          </w:p>
        </w:tc>
        <w:tc>
          <w:tcPr>
            <w:tcW w:w="7920" w:type="dxa"/>
          </w:tcPr>
          <w:p w14:paraId="342B7BB6" w14:textId="77777777" w:rsidR="007439A1" w:rsidRPr="000B0D2D" w:rsidRDefault="007439A1" w:rsidP="0057742A">
            <w:pPr>
              <w:jc w:val="both"/>
              <w:rPr>
                <w:sz w:val="20"/>
                <w:szCs w:val="18"/>
              </w:rPr>
            </w:pPr>
            <w:r w:rsidRPr="000B0D2D">
              <w:rPr>
                <w:sz w:val="20"/>
                <w:szCs w:val="18"/>
              </w:rPr>
              <w:t>If T</w:t>
            </w:r>
            <w:r w:rsidRPr="000B0D2D">
              <w:rPr>
                <w:sz w:val="20"/>
                <w:szCs w:val="18"/>
                <w:vertAlign w:val="subscript"/>
              </w:rPr>
              <w:t>JS1</w:t>
            </w:r>
            <w:r w:rsidRPr="000B0D2D">
              <w:rPr>
                <w:sz w:val="20"/>
                <w:szCs w:val="18"/>
              </w:rPr>
              <w:t>&gt;</w:t>
            </w:r>
            <w:proofErr w:type="spellStart"/>
            <w:r w:rsidRPr="000B0D2D">
              <w:rPr>
                <w:sz w:val="20"/>
                <w:szCs w:val="18"/>
              </w:rPr>
              <w:t>T</w:t>
            </w:r>
            <w:r w:rsidRPr="000B0D2D">
              <w:rPr>
                <w:sz w:val="20"/>
                <w:szCs w:val="18"/>
                <w:vertAlign w:val="subscript"/>
              </w:rPr>
              <w:t>target</w:t>
            </w:r>
            <w:proofErr w:type="spellEnd"/>
            <w:r w:rsidRPr="000B0D2D">
              <w:rPr>
                <w:sz w:val="20"/>
                <w:szCs w:val="18"/>
              </w:rPr>
              <w:t xml:space="preserve"> and T</w:t>
            </w:r>
            <w:r w:rsidRPr="000B0D2D">
              <w:rPr>
                <w:sz w:val="20"/>
                <w:szCs w:val="18"/>
                <w:vertAlign w:val="subscript"/>
              </w:rPr>
              <w:t>JS2</w:t>
            </w:r>
            <w:r w:rsidRPr="000B0D2D">
              <w:rPr>
                <w:sz w:val="20"/>
                <w:szCs w:val="18"/>
              </w:rPr>
              <w:t xml:space="preserve">&lt; </w:t>
            </w:r>
            <w:proofErr w:type="spellStart"/>
            <w:r w:rsidRPr="000B0D2D">
              <w:rPr>
                <w:sz w:val="20"/>
                <w:szCs w:val="18"/>
              </w:rPr>
              <w:t>T</w:t>
            </w:r>
            <w:r w:rsidRPr="000B0D2D">
              <w:rPr>
                <w:sz w:val="20"/>
                <w:szCs w:val="18"/>
                <w:vertAlign w:val="subscript"/>
              </w:rPr>
              <w:t>target</w:t>
            </w:r>
            <w:proofErr w:type="spellEnd"/>
            <w:r w:rsidRPr="000B0D2D">
              <w:rPr>
                <w:sz w:val="20"/>
                <w:szCs w:val="18"/>
              </w:rPr>
              <w:t>, take apportion flow based on flow balance equation:</w:t>
            </w:r>
          </w:p>
          <w:p w14:paraId="0335C525" w14:textId="77777777" w:rsidR="007439A1" w:rsidRPr="000B0D2D" w:rsidRDefault="00C51A7D" w:rsidP="00DC03F9">
            <w:pPr>
              <w:jc w:val="both"/>
              <w:rPr>
                <w:sz w:val="20"/>
                <w:szCs w:val="18"/>
              </w:rPr>
            </w:pPr>
            <m:oMath>
              <m:sSub>
                <m:sSubPr>
                  <m:ctrlPr>
                    <w:ins w:id="3210"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JS1</m:t>
                  </m:r>
                </m:sub>
              </m:sSub>
              <m:r>
                <w:rPr>
                  <w:rFonts w:ascii="Cambria Math" w:eastAsiaTheme="minorEastAsia" w:cstheme="minorBidi"/>
                  <w:sz w:val="20"/>
                  <w:szCs w:val="18"/>
                </w:rPr>
                <m:t>=</m:t>
              </m:r>
              <m:f>
                <m:fPr>
                  <m:ctrlPr>
                    <w:ins w:id="3211" w:author="Honnalore Steissberg" w:date="2021-07-30T09:49:00Z">
                      <w:rPr>
                        <w:rFonts w:ascii="Cambria Math" w:eastAsiaTheme="minorEastAsia" w:hAnsi="Cambria Math" w:cstheme="minorBidi"/>
                        <w:i/>
                        <w:sz w:val="20"/>
                        <w:szCs w:val="18"/>
                      </w:rPr>
                    </w:ins>
                  </m:ctrlPr>
                </m:fPr>
                <m:num>
                  <m:r>
                    <w:rPr>
                      <w:rFonts w:ascii="Cambria Math" w:eastAsiaTheme="minorEastAsia" w:cstheme="minorBidi"/>
                      <w:sz w:val="20"/>
                      <w:szCs w:val="18"/>
                    </w:rPr>
                    <m:t>(</m:t>
                  </m:r>
                  <m:sSub>
                    <m:sSubPr>
                      <m:ctrlPr>
                        <w:ins w:id="3212"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sum</m:t>
                      </m:r>
                    </m:sub>
                  </m:sSub>
                  <m:r>
                    <w:rPr>
                      <w:rFonts w:ascii="Cambria Math" w:eastAsiaTheme="minorEastAsia" w:cstheme="minorBidi"/>
                      <w:sz w:val="20"/>
                      <w:szCs w:val="18"/>
                    </w:rPr>
                    <m:t>(</m:t>
                  </m:r>
                  <m:sSub>
                    <m:sSubPr>
                      <m:ctrlPr>
                        <w:ins w:id="3213"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T</m:t>
                      </m:r>
                    </m:e>
                    <m:sub>
                      <m:r>
                        <w:rPr>
                          <w:rFonts w:ascii="Cambria Math" w:eastAsiaTheme="minorEastAsia" w:cstheme="minorBidi"/>
                          <w:sz w:val="20"/>
                          <w:szCs w:val="18"/>
                        </w:rPr>
                        <m:t>t</m:t>
                      </m:r>
                      <m:func>
                        <m:funcPr>
                          <m:ctrlPr>
                            <w:ins w:id="3214" w:author="Honnalore Steissberg" w:date="2021-07-30T09:49:00Z">
                              <w:rPr>
                                <w:rFonts w:ascii="Cambria Math" w:eastAsiaTheme="minorEastAsia" w:hAnsi="Cambria Math" w:cstheme="minorBidi"/>
                                <w:i/>
                                <w:sz w:val="20"/>
                                <w:szCs w:val="18"/>
                              </w:rPr>
                            </w:ins>
                          </m:ctrlPr>
                        </m:funcPr>
                        <m:fName>
                          <m:r>
                            <w:rPr>
                              <w:rFonts w:ascii="Cambria Math" w:eastAsiaTheme="minorEastAsia" w:cstheme="minorBidi"/>
                              <w:sz w:val="20"/>
                              <w:szCs w:val="18"/>
                            </w:rPr>
                            <m:t>arg</m:t>
                          </m:r>
                        </m:fName>
                        <m:e>
                          <m:r>
                            <w:rPr>
                              <w:rFonts w:ascii="Cambria Math" w:eastAsiaTheme="minorEastAsia" w:cstheme="minorBidi"/>
                              <w:sz w:val="20"/>
                              <w:szCs w:val="18"/>
                            </w:rPr>
                            <m:t>e</m:t>
                          </m:r>
                        </m:e>
                      </m:func>
                      <m:r>
                        <w:rPr>
                          <w:rFonts w:ascii="Cambria Math" w:eastAsiaTheme="minorEastAsia" w:cstheme="minorBidi"/>
                          <w:sz w:val="20"/>
                          <w:szCs w:val="18"/>
                        </w:rPr>
                        <m:t>t</m:t>
                      </m:r>
                    </m:sub>
                  </m:sSub>
                  <m:r>
                    <w:rPr>
                      <w:rFonts w:ascii="Cambria Math" w:eastAsiaTheme="minorEastAsia" w:cstheme="minorBidi"/>
                      <w:sz w:val="20"/>
                      <w:szCs w:val="18"/>
                    </w:rPr>
                    <m:t>-</m:t>
                  </m:r>
                  <m:sSub>
                    <m:sSubPr>
                      <m:ctrlPr>
                        <w:ins w:id="3215"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T</m:t>
                      </m:r>
                    </m:e>
                    <m:sub>
                      <m:r>
                        <w:rPr>
                          <w:rFonts w:ascii="Cambria Math" w:eastAsiaTheme="minorEastAsia" w:cstheme="minorBidi"/>
                          <w:sz w:val="20"/>
                          <w:szCs w:val="18"/>
                        </w:rPr>
                        <m:t>JS2</m:t>
                      </m:r>
                    </m:sub>
                  </m:sSub>
                  <m:r>
                    <w:rPr>
                      <w:rFonts w:ascii="Cambria Math" w:eastAsiaTheme="minorEastAsia" w:cstheme="minorBidi"/>
                      <w:sz w:val="20"/>
                      <w:szCs w:val="18"/>
                    </w:rPr>
                    <m:t>))</m:t>
                  </m:r>
                </m:num>
                <m:den>
                  <m:r>
                    <w:rPr>
                      <w:rFonts w:ascii="Cambria Math" w:eastAsiaTheme="minorEastAsia" w:cstheme="minorBidi"/>
                      <w:sz w:val="20"/>
                      <w:szCs w:val="18"/>
                    </w:rPr>
                    <m:t>(</m:t>
                  </m:r>
                  <m:sSub>
                    <m:sSubPr>
                      <m:ctrlPr>
                        <w:ins w:id="3216"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T</m:t>
                      </m:r>
                    </m:e>
                    <m:sub>
                      <m:r>
                        <w:rPr>
                          <w:rFonts w:ascii="Cambria Math" w:eastAsiaTheme="minorEastAsia" w:cstheme="minorBidi"/>
                          <w:sz w:val="20"/>
                          <w:szCs w:val="18"/>
                        </w:rPr>
                        <m:t>JS1</m:t>
                      </m:r>
                    </m:sub>
                  </m:sSub>
                  <m:r>
                    <w:rPr>
                      <w:rFonts w:ascii="Cambria Math" w:eastAsiaTheme="minorEastAsia" w:cstheme="minorBidi"/>
                      <w:sz w:val="20"/>
                      <w:szCs w:val="18"/>
                    </w:rPr>
                    <m:t>-</m:t>
                  </m:r>
                  <m:sSub>
                    <m:sSubPr>
                      <m:ctrlPr>
                        <w:ins w:id="3217"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T</m:t>
                      </m:r>
                    </m:e>
                    <m:sub>
                      <m:r>
                        <w:rPr>
                          <w:rFonts w:ascii="Cambria Math" w:eastAsiaTheme="minorEastAsia" w:cstheme="minorBidi"/>
                          <w:sz w:val="20"/>
                          <w:szCs w:val="18"/>
                        </w:rPr>
                        <m:t>JS2</m:t>
                      </m:r>
                    </m:sub>
                  </m:sSub>
                  <m:r>
                    <w:rPr>
                      <w:rFonts w:ascii="Cambria Math" w:eastAsiaTheme="minorEastAsia" w:cstheme="minorBidi"/>
                      <w:sz w:val="20"/>
                      <w:szCs w:val="18"/>
                    </w:rPr>
                    <m:t>)</m:t>
                  </m:r>
                </m:den>
              </m:f>
            </m:oMath>
            <w:r w:rsidR="007439A1" w:rsidRPr="000B0D2D">
              <w:rPr>
                <w:sz w:val="20"/>
                <w:szCs w:val="18"/>
              </w:rPr>
              <w:t xml:space="preserve"> and</w:t>
            </w:r>
          </w:p>
          <w:p w14:paraId="40D8CF9E" w14:textId="77777777" w:rsidR="007439A1" w:rsidRPr="000B0D2D" w:rsidRDefault="00C51A7D" w:rsidP="00DC03F9">
            <w:pPr>
              <w:jc w:val="both"/>
              <w:rPr>
                <w:sz w:val="20"/>
                <w:szCs w:val="18"/>
              </w:rPr>
            </w:pPr>
            <m:oMathPara>
              <m:oMath>
                <m:sSub>
                  <m:sSubPr>
                    <m:ctrlPr>
                      <w:ins w:id="3218"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JS2</m:t>
                    </m:r>
                  </m:sub>
                </m:sSub>
                <m:r>
                  <w:rPr>
                    <w:rFonts w:ascii="Cambria Math" w:eastAsiaTheme="minorEastAsia" w:cstheme="minorBidi"/>
                    <w:sz w:val="20"/>
                    <w:szCs w:val="18"/>
                  </w:rPr>
                  <m:t>=</m:t>
                </m:r>
                <m:sSub>
                  <m:sSubPr>
                    <m:ctrlPr>
                      <w:ins w:id="3219"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sum</m:t>
                    </m:r>
                  </m:sub>
                </m:sSub>
                <m:r>
                  <w:rPr>
                    <w:rFonts w:ascii="Cambria Math" w:eastAsiaTheme="minorEastAsia" w:cstheme="minorBidi"/>
                    <w:sz w:val="20"/>
                    <w:szCs w:val="18"/>
                  </w:rPr>
                  <m:t>-</m:t>
                </m:r>
                <m:sSub>
                  <m:sSubPr>
                    <m:ctrlPr>
                      <w:ins w:id="3220"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JS1</m:t>
                    </m:r>
                  </m:sub>
                </m:sSub>
              </m:oMath>
            </m:oMathPara>
          </w:p>
          <w:p w14:paraId="4A0B35B0" w14:textId="77777777" w:rsidR="00692E3A" w:rsidRDefault="00692E3A" w:rsidP="0057742A">
            <w:pPr>
              <w:jc w:val="both"/>
              <w:rPr>
                <w:ins w:id="3221" w:author="Honnalore Steissberg" w:date="2021-08-20T10:59:00Z"/>
                <w:sz w:val="20"/>
                <w:szCs w:val="18"/>
              </w:rPr>
            </w:pPr>
          </w:p>
          <w:p w14:paraId="58A1BC90" w14:textId="05B3492F" w:rsidR="007439A1" w:rsidRPr="000B0D2D" w:rsidRDefault="007439A1" w:rsidP="0057742A">
            <w:pPr>
              <w:jc w:val="both"/>
              <w:rPr>
                <w:sz w:val="20"/>
                <w:szCs w:val="18"/>
              </w:rPr>
            </w:pPr>
            <w:r w:rsidRPr="000B0D2D">
              <w:rPr>
                <w:sz w:val="20"/>
                <w:szCs w:val="18"/>
              </w:rPr>
              <w:t xml:space="preserve">where </w:t>
            </w:r>
            <w:proofErr w:type="spellStart"/>
            <w:r w:rsidRPr="000B0D2D">
              <w:rPr>
                <w:sz w:val="20"/>
                <w:szCs w:val="18"/>
              </w:rPr>
              <w:t>Q</w:t>
            </w:r>
            <w:r w:rsidRPr="000B0D2D">
              <w:rPr>
                <w:sz w:val="20"/>
                <w:szCs w:val="18"/>
                <w:vertAlign w:val="subscript"/>
              </w:rPr>
              <w:t>sum</w:t>
            </w:r>
            <w:proofErr w:type="spellEnd"/>
            <w:r w:rsidRPr="000B0D2D">
              <w:rPr>
                <w:sz w:val="20"/>
                <w:szCs w:val="18"/>
              </w:rPr>
              <w:t xml:space="preserve"> is the total flow from outlets at JS1 and JS2.</w:t>
            </w:r>
          </w:p>
          <w:p w14:paraId="4FCBBAD3" w14:textId="77777777" w:rsidR="007439A1" w:rsidRPr="000B0D2D" w:rsidRDefault="007439A1" w:rsidP="0057742A">
            <w:pPr>
              <w:jc w:val="both"/>
              <w:rPr>
                <w:sz w:val="20"/>
                <w:szCs w:val="18"/>
              </w:rPr>
            </w:pPr>
          </w:p>
        </w:tc>
      </w:tr>
      <w:tr w:rsidR="007439A1" w:rsidRPr="00B7030B" w14:paraId="79948BEE" w14:textId="77777777" w:rsidTr="005458DE">
        <w:tc>
          <w:tcPr>
            <w:tcW w:w="720" w:type="dxa"/>
          </w:tcPr>
          <w:p w14:paraId="6BCB3982" w14:textId="77777777" w:rsidR="007439A1" w:rsidRPr="000B0D2D" w:rsidRDefault="007439A1" w:rsidP="0057742A">
            <w:pPr>
              <w:jc w:val="both"/>
              <w:rPr>
                <w:sz w:val="20"/>
                <w:szCs w:val="18"/>
              </w:rPr>
            </w:pPr>
            <w:r w:rsidRPr="000B0D2D">
              <w:rPr>
                <w:sz w:val="20"/>
                <w:szCs w:val="18"/>
              </w:rPr>
              <w:lastRenderedPageBreak/>
              <w:t>4</w:t>
            </w:r>
          </w:p>
        </w:tc>
        <w:tc>
          <w:tcPr>
            <w:tcW w:w="7920" w:type="dxa"/>
          </w:tcPr>
          <w:p w14:paraId="6E6A282F" w14:textId="77777777" w:rsidR="007439A1" w:rsidRPr="000B0D2D" w:rsidRDefault="007439A1" w:rsidP="0057742A">
            <w:pPr>
              <w:jc w:val="both"/>
              <w:rPr>
                <w:sz w:val="20"/>
                <w:szCs w:val="18"/>
              </w:rPr>
            </w:pPr>
            <w:r w:rsidRPr="000B0D2D">
              <w:rPr>
                <w:sz w:val="20"/>
                <w:szCs w:val="18"/>
              </w:rPr>
              <w:t>If water elevation is below outlet elevation for upper outlet (JS1), take all flow from lower outlet (JS2).</w:t>
            </w:r>
          </w:p>
        </w:tc>
      </w:tr>
    </w:tbl>
    <w:p w14:paraId="52C92936" w14:textId="77777777" w:rsidR="007439A1" w:rsidRPr="00B7030B" w:rsidRDefault="007439A1" w:rsidP="007439A1">
      <w:pPr>
        <w:jc w:val="both"/>
      </w:pPr>
    </w:p>
    <w:p w14:paraId="0A3EF149" w14:textId="77777777" w:rsidR="007439A1" w:rsidRPr="00B7030B" w:rsidRDefault="007439A1" w:rsidP="007439A1">
      <w:pPr>
        <w:jc w:val="both"/>
      </w:pPr>
    </w:p>
    <w:p w14:paraId="2BBB29E1" w14:textId="77777777" w:rsidR="007439A1" w:rsidRPr="00B7030B" w:rsidRDefault="007439A1" w:rsidP="007439A1">
      <w:pPr>
        <w:keepNext/>
        <w:jc w:val="both"/>
      </w:pPr>
      <w:r w:rsidRPr="00B7030B">
        <w:rPr>
          <w:noProof/>
        </w:rPr>
        <w:drawing>
          <wp:inline distT="0" distB="0" distL="0" distR="0" wp14:anchorId="5A36ED75" wp14:editId="0840883C">
            <wp:extent cx="4876800" cy="5054601"/>
            <wp:effectExtent l="0" t="0" r="0" b="0"/>
            <wp:docPr id="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srcRect/>
                    <a:stretch>
                      <a:fillRect/>
                    </a:stretch>
                  </pic:blipFill>
                  <pic:spPr bwMode="auto">
                    <a:xfrm>
                      <a:off x="0" y="0"/>
                      <a:ext cx="4878519" cy="5056382"/>
                    </a:xfrm>
                    <a:prstGeom prst="rect">
                      <a:avLst/>
                    </a:prstGeom>
                    <a:noFill/>
                    <a:ln w="9525">
                      <a:noFill/>
                      <a:miter lim="800000"/>
                      <a:headEnd/>
                      <a:tailEnd/>
                    </a:ln>
                  </pic:spPr>
                </pic:pic>
              </a:graphicData>
            </a:graphic>
          </wp:inline>
        </w:drawing>
      </w:r>
    </w:p>
    <w:p w14:paraId="46426498" w14:textId="20126259" w:rsidR="007439A1" w:rsidRPr="000B0D2D" w:rsidRDefault="007439A1" w:rsidP="00EE7164">
      <w:pPr>
        <w:pStyle w:val="Caption"/>
      </w:pPr>
      <w:bookmarkStart w:id="3222" w:name="_Ref263254607"/>
      <w:bookmarkStart w:id="3223" w:name="_Toc263258185"/>
      <w:bookmarkStart w:id="3224" w:name="_Toc37942931"/>
      <w:r w:rsidRPr="000B0D2D">
        <w:t xml:space="preserve">Figure </w:t>
      </w:r>
      <w:r w:rsidR="00F812F1">
        <w:fldChar w:fldCharType="begin"/>
      </w:r>
      <w:r w:rsidR="00F812F1">
        <w:instrText xml:space="preserve"> SEQ Figure \* ARABIC </w:instrText>
      </w:r>
      <w:r w:rsidR="00F812F1">
        <w:fldChar w:fldCharType="separate"/>
      </w:r>
      <w:r w:rsidR="00795A65">
        <w:rPr>
          <w:noProof/>
        </w:rPr>
        <w:t>34</w:t>
      </w:r>
      <w:r w:rsidR="00F812F1">
        <w:rPr>
          <w:noProof/>
        </w:rPr>
        <w:fldChar w:fldCharType="end"/>
      </w:r>
      <w:bookmarkEnd w:id="3222"/>
      <w:r w:rsidRPr="000B0D2D">
        <w:t>. Outlet temperature as a function of time illustrating selective withdrawal meeting temperature target of 15</w:t>
      </w:r>
      <w:r w:rsidRPr="000B0D2D">
        <w:rPr>
          <w:vertAlign w:val="superscript"/>
        </w:rPr>
        <w:t>o</w:t>
      </w:r>
      <w:r w:rsidRPr="000B0D2D">
        <w:t>C between Julian day 1 and 45.</w:t>
      </w:r>
      <w:bookmarkEnd w:id="3223"/>
      <w:bookmarkEnd w:id="3224"/>
    </w:p>
    <w:p w14:paraId="7C19FC79" w14:textId="65F7DC97" w:rsidR="007439A1" w:rsidRPr="00B7030B" w:rsidRDefault="007439A1" w:rsidP="00844423">
      <w:pPr>
        <w:pStyle w:val="Heading5"/>
      </w:pPr>
      <w:r w:rsidRPr="00B7030B">
        <w:br w:type="page"/>
      </w:r>
      <w:bookmarkStart w:id="3225" w:name="_Toc263258169"/>
      <w:bookmarkStart w:id="3226" w:name="_Toc41047846"/>
      <w:r w:rsidRPr="00B7030B">
        <w:lastRenderedPageBreak/>
        <w:t xml:space="preserve">Volume of </w:t>
      </w:r>
      <w:r w:rsidR="00DD0D66">
        <w:t>r</w:t>
      </w:r>
      <w:r w:rsidRPr="00B7030B">
        <w:t xml:space="preserve">eservoir at a </w:t>
      </w:r>
      <w:r w:rsidR="00DD0D66">
        <w:t>given t</w:t>
      </w:r>
      <w:r w:rsidRPr="00B7030B">
        <w:t xml:space="preserve">emperature </w:t>
      </w:r>
      <w:r w:rsidR="00DD0D66">
        <w:t>t</w:t>
      </w:r>
      <w:r w:rsidRPr="00B7030B">
        <w:t>hreshold</w:t>
      </w:r>
      <w:bookmarkEnd w:id="3225"/>
      <w:bookmarkEnd w:id="3226"/>
    </w:p>
    <w:p w14:paraId="0BF7A552" w14:textId="77777777" w:rsidR="007439A1" w:rsidRPr="005458DE" w:rsidRDefault="007439A1" w:rsidP="007439A1">
      <w:pPr>
        <w:jc w:val="both"/>
        <w:rPr>
          <w:sz w:val="20"/>
          <w:szCs w:val="18"/>
        </w:rPr>
      </w:pPr>
      <w:r w:rsidRPr="005458DE">
        <w:rPr>
          <w:sz w:val="20"/>
          <w:szCs w:val="18"/>
        </w:rPr>
        <w:t>This feature is included in the file ‘</w:t>
      </w:r>
      <w:r w:rsidRPr="005458DE">
        <w:rPr>
          <w:b/>
          <w:sz w:val="20"/>
          <w:szCs w:val="18"/>
          <w:u w:val="single"/>
        </w:rPr>
        <w:t>w2_selective.npt</w:t>
      </w:r>
      <w:r w:rsidRPr="005458DE">
        <w:rPr>
          <w:sz w:val="20"/>
          <w:szCs w:val="18"/>
        </w:rPr>
        <w:t>’ in the last few lines of the input file. The lines that control this feature are shown below:</w:t>
      </w:r>
    </w:p>
    <w:p w14:paraId="368DFBE7" w14:textId="77777777" w:rsidR="007439A1" w:rsidRPr="005458DE" w:rsidRDefault="007439A1" w:rsidP="007439A1">
      <w:pPr>
        <w:jc w:val="both"/>
        <w:rPr>
          <w:sz w:val="20"/>
          <w:szCs w:val="18"/>
        </w:rPr>
      </w:pPr>
    </w:p>
    <w:p w14:paraId="0005A0D8"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THRESH1    TEMPN</w:t>
      </w:r>
    </w:p>
    <w:p w14:paraId="72F81C5D"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 xml:space="preserve">               2</w:t>
      </w:r>
    </w:p>
    <w:p w14:paraId="336507D6" w14:textId="77777777" w:rsidR="007439A1" w:rsidRPr="00A73E62" w:rsidRDefault="007439A1" w:rsidP="007439A1">
      <w:pPr>
        <w:jc w:val="both"/>
        <w:rPr>
          <w:rFonts w:ascii="Courier New" w:hAnsi="Courier New" w:cs="Courier New"/>
          <w:sz w:val="16"/>
          <w:szCs w:val="16"/>
        </w:rPr>
      </w:pPr>
    </w:p>
    <w:p w14:paraId="45EA5B4F"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THRESH</w:t>
      </w:r>
      <w:proofErr w:type="gramStart"/>
      <w:r w:rsidRPr="00A73E62">
        <w:rPr>
          <w:rFonts w:ascii="Courier New" w:hAnsi="Courier New" w:cs="Courier New"/>
          <w:sz w:val="16"/>
          <w:szCs w:val="16"/>
        </w:rPr>
        <w:t xml:space="preserve">2 </w:t>
      </w:r>
      <w:r w:rsidR="00741FC1" w:rsidRPr="00A73E62">
        <w:rPr>
          <w:rFonts w:ascii="Courier New" w:hAnsi="Courier New" w:cs="Courier New"/>
          <w:sz w:val="16"/>
          <w:szCs w:val="16"/>
        </w:rPr>
        <w:t xml:space="preserve"> TCRTWB</w:t>
      </w:r>
      <w:proofErr w:type="gramEnd"/>
      <w:r w:rsidR="00741FC1" w:rsidRPr="00A73E62">
        <w:rPr>
          <w:rFonts w:ascii="Courier New" w:hAnsi="Courier New" w:cs="Courier New"/>
          <w:sz w:val="16"/>
          <w:szCs w:val="16"/>
        </w:rPr>
        <w:t>1  TCRTWB2 TCRTWB3 TCRTWB4 TCRTWB5</w:t>
      </w:r>
    </w:p>
    <w:p w14:paraId="4ABDB2E0"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1           10.0     10.0</w:t>
      </w:r>
    </w:p>
    <w:p w14:paraId="6A8418A9"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2           12.5     12.5</w:t>
      </w:r>
    </w:p>
    <w:p w14:paraId="68B2EAB3" w14:textId="77777777" w:rsidR="007439A1" w:rsidRPr="00B7030B" w:rsidRDefault="007439A1" w:rsidP="007439A1">
      <w:pPr>
        <w:jc w:val="both"/>
      </w:pPr>
    </w:p>
    <w:p w14:paraId="32E2D707" w14:textId="77777777" w:rsidR="00741FC1" w:rsidRPr="00B7030B" w:rsidRDefault="00741FC1" w:rsidP="00741FC1">
      <w:pPr>
        <w:jc w:val="both"/>
        <w:rPr>
          <w:b/>
          <w:u w:val="single"/>
        </w:rPr>
      </w:pPr>
      <w:r w:rsidRPr="00B7030B">
        <w:rPr>
          <w:b/>
          <w:u w:val="single"/>
        </w:rPr>
        <w:t>THRESH1</w:t>
      </w:r>
    </w:p>
    <w:p w14:paraId="43600700"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THRESH1    TEMPN</w:t>
      </w:r>
    </w:p>
    <w:p w14:paraId="55F97493"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 xml:space="preserve">               2</w:t>
      </w:r>
    </w:p>
    <w:p w14:paraId="5DFA029E" w14:textId="77777777" w:rsidR="00741FC1" w:rsidRPr="005458DE" w:rsidRDefault="00741FC1" w:rsidP="00741FC1">
      <w:pPr>
        <w:jc w:val="both"/>
        <w:rPr>
          <w:sz w:val="20"/>
          <w:szCs w:val="18"/>
        </w:rPr>
      </w:pPr>
      <w:r w:rsidRPr="005458DE">
        <w:rPr>
          <w:b/>
          <w:sz w:val="20"/>
          <w:szCs w:val="18"/>
        </w:rPr>
        <w:t>TEMPN</w:t>
      </w:r>
      <w:r w:rsidRPr="005458DE">
        <w:rPr>
          <w:sz w:val="20"/>
          <w:szCs w:val="18"/>
        </w:rPr>
        <w:t>: Integer I8. This is the number of temperature criteria for each water body</w:t>
      </w:r>
    </w:p>
    <w:p w14:paraId="5B4351B8" w14:textId="77777777" w:rsidR="00741FC1" w:rsidRPr="005458DE" w:rsidRDefault="00741FC1" w:rsidP="00741FC1">
      <w:pPr>
        <w:jc w:val="both"/>
        <w:rPr>
          <w:b/>
          <w:sz w:val="20"/>
          <w:szCs w:val="18"/>
          <w:u w:val="single"/>
        </w:rPr>
      </w:pPr>
    </w:p>
    <w:p w14:paraId="40A2F661" w14:textId="77777777" w:rsidR="00741FC1" w:rsidRPr="00B7030B" w:rsidRDefault="00741FC1" w:rsidP="00741FC1">
      <w:pPr>
        <w:jc w:val="both"/>
        <w:rPr>
          <w:rFonts w:cs="Courier New"/>
          <w:sz w:val="16"/>
          <w:szCs w:val="16"/>
        </w:rPr>
      </w:pPr>
      <w:r w:rsidRPr="00B7030B">
        <w:rPr>
          <w:b/>
          <w:u w:val="single"/>
        </w:rPr>
        <w:t>THRESH2</w:t>
      </w:r>
    </w:p>
    <w:p w14:paraId="46D2CEB7"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THRESH</w:t>
      </w:r>
      <w:proofErr w:type="gramStart"/>
      <w:r w:rsidRPr="00A73E62">
        <w:rPr>
          <w:rFonts w:ascii="Courier New" w:hAnsi="Courier New" w:cs="Courier New"/>
          <w:sz w:val="16"/>
          <w:szCs w:val="16"/>
        </w:rPr>
        <w:t>2  TCRTWB</w:t>
      </w:r>
      <w:proofErr w:type="gramEnd"/>
      <w:r w:rsidRPr="00A73E62">
        <w:rPr>
          <w:rFonts w:ascii="Courier New" w:hAnsi="Courier New" w:cs="Courier New"/>
          <w:sz w:val="16"/>
          <w:szCs w:val="16"/>
        </w:rPr>
        <w:t>1  TCRTWB2 TCRTWB3 TCRTWB4 TCRTWB5</w:t>
      </w:r>
    </w:p>
    <w:p w14:paraId="20511667"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 xml:space="preserve">           11.11    11.11     </w:t>
      </w:r>
      <w:proofErr w:type="gramStart"/>
      <w:r w:rsidRPr="00A73E62">
        <w:rPr>
          <w:rFonts w:ascii="Courier New" w:hAnsi="Courier New" w:cs="Courier New"/>
          <w:sz w:val="16"/>
          <w:szCs w:val="16"/>
        </w:rPr>
        <w:t xml:space="preserve">  !</w:t>
      </w:r>
      <w:proofErr w:type="gramEnd"/>
      <w:r w:rsidRPr="00A73E62">
        <w:rPr>
          <w:rFonts w:ascii="Courier New" w:hAnsi="Courier New" w:cs="Courier New"/>
          <w:sz w:val="16"/>
          <w:szCs w:val="16"/>
        </w:rPr>
        <w:t xml:space="preserve"> 52 deg. F</w:t>
      </w:r>
    </w:p>
    <w:p w14:paraId="61D531AD"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 xml:space="preserve">           15.55    15.55     </w:t>
      </w:r>
      <w:proofErr w:type="gramStart"/>
      <w:r w:rsidRPr="00A73E62">
        <w:rPr>
          <w:rFonts w:ascii="Courier New" w:hAnsi="Courier New" w:cs="Courier New"/>
          <w:sz w:val="16"/>
          <w:szCs w:val="16"/>
        </w:rPr>
        <w:t xml:space="preserve">  !</w:t>
      </w:r>
      <w:proofErr w:type="gramEnd"/>
      <w:r w:rsidRPr="00A73E62">
        <w:rPr>
          <w:rFonts w:ascii="Courier New" w:hAnsi="Courier New" w:cs="Courier New"/>
          <w:sz w:val="16"/>
          <w:szCs w:val="16"/>
        </w:rPr>
        <w:t xml:space="preserve"> 60 deg. F</w:t>
      </w:r>
    </w:p>
    <w:p w14:paraId="4ADFA5E5" w14:textId="77777777" w:rsidR="00741FC1" w:rsidRPr="00B7030B" w:rsidRDefault="00741FC1" w:rsidP="00741FC1">
      <w:pPr>
        <w:jc w:val="both"/>
      </w:pPr>
    </w:p>
    <w:p w14:paraId="00EC1930" w14:textId="77777777" w:rsidR="00741FC1" w:rsidRPr="005458DE" w:rsidRDefault="00741FC1" w:rsidP="00741FC1">
      <w:pPr>
        <w:ind w:left="720" w:hanging="720"/>
        <w:jc w:val="both"/>
        <w:rPr>
          <w:sz w:val="20"/>
          <w:szCs w:val="18"/>
        </w:rPr>
      </w:pPr>
      <w:proofErr w:type="spellStart"/>
      <w:r w:rsidRPr="005458DE">
        <w:rPr>
          <w:b/>
          <w:sz w:val="20"/>
          <w:szCs w:val="18"/>
        </w:rPr>
        <w:t>TCRTWBx</w:t>
      </w:r>
      <w:proofErr w:type="spellEnd"/>
      <w:r w:rsidRPr="005458DE">
        <w:rPr>
          <w:sz w:val="20"/>
          <w:szCs w:val="18"/>
        </w:rPr>
        <w:t>: Real F8.0. This gives the temperature threshold for each waterbody for which to output the volume of the reservoir.   In the example the first line corresponds to a temperature criterion of 11.11 degrees C for water bodies 1 and 2 (TCRTWB1, TCRTWB2), and the second line represents a second criterion of 15.55 degrees C for water bodies 1 and 2.</w:t>
      </w:r>
    </w:p>
    <w:p w14:paraId="7C8EF57D" w14:textId="77777777" w:rsidR="00741FC1" w:rsidRPr="005458DE" w:rsidRDefault="00741FC1" w:rsidP="00741FC1">
      <w:pPr>
        <w:jc w:val="both"/>
        <w:rPr>
          <w:sz w:val="20"/>
          <w:szCs w:val="18"/>
        </w:rPr>
      </w:pPr>
    </w:p>
    <w:p w14:paraId="136CBF50" w14:textId="77777777" w:rsidR="00741FC1" w:rsidRPr="005458DE" w:rsidRDefault="00741FC1" w:rsidP="00741FC1">
      <w:pPr>
        <w:jc w:val="both"/>
        <w:rPr>
          <w:sz w:val="20"/>
          <w:szCs w:val="18"/>
        </w:rPr>
      </w:pPr>
      <w:r w:rsidRPr="005458DE">
        <w:rPr>
          <w:sz w:val="20"/>
          <w:szCs w:val="18"/>
        </w:rPr>
        <w:t>The output files are called ‘</w:t>
      </w:r>
      <w:proofErr w:type="spellStart"/>
      <w:r w:rsidRPr="005458DE">
        <w:rPr>
          <w:b/>
          <w:bCs/>
          <w:sz w:val="20"/>
          <w:szCs w:val="18"/>
        </w:rPr>
        <w:t>Volume_wbX.opt</w:t>
      </w:r>
      <w:proofErr w:type="spellEnd"/>
      <w:r w:rsidRPr="005458DE">
        <w:rPr>
          <w:sz w:val="20"/>
          <w:szCs w:val="18"/>
        </w:rPr>
        <w:t xml:space="preserve">’, where X is the water body number. This file shows a time series of time (Julian day), total volume, and the volumes below the temperature thresholds. The number of values of </w:t>
      </w:r>
      <w:r w:rsidRPr="005458DE">
        <w:rPr>
          <w:b/>
          <w:bCs/>
          <w:sz w:val="20"/>
          <w:szCs w:val="18"/>
        </w:rPr>
        <w:t>TEMPCRIT</w:t>
      </w:r>
      <w:r w:rsidRPr="005458DE">
        <w:rPr>
          <w:sz w:val="20"/>
          <w:szCs w:val="18"/>
        </w:rPr>
        <w:t xml:space="preserve"> are based on the number of waterbodies in the model domain. For example, the file </w:t>
      </w:r>
      <w:r w:rsidRPr="005458DE">
        <w:rPr>
          <w:b/>
          <w:bCs/>
          <w:sz w:val="20"/>
          <w:szCs w:val="18"/>
        </w:rPr>
        <w:t>Volume_wb1.opt</w:t>
      </w:r>
      <w:r w:rsidRPr="005458DE">
        <w:rPr>
          <w:sz w:val="20"/>
          <w:szCs w:val="18"/>
        </w:rPr>
        <w:t xml:space="preserve"> contains the following output for time, total volume (m</w:t>
      </w:r>
      <w:r w:rsidRPr="005458DE">
        <w:rPr>
          <w:sz w:val="20"/>
          <w:szCs w:val="18"/>
          <w:vertAlign w:val="superscript"/>
        </w:rPr>
        <w:t>3</w:t>
      </w:r>
      <w:r w:rsidRPr="005458DE">
        <w:rPr>
          <w:sz w:val="20"/>
          <w:szCs w:val="18"/>
        </w:rPr>
        <w:t>), volume (m</w:t>
      </w:r>
      <w:r w:rsidRPr="005458DE">
        <w:rPr>
          <w:sz w:val="20"/>
          <w:szCs w:val="18"/>
          <w:vertAlign w:val="superscript"/>
        </w:rPr>
        <w:t>3</w:t>
      </w:r>
      <w:r w:rsidRPr="005458DE">
        <w:rPr>
          <w:sz w:val="20"/>
          <w:szCs w:val="18"/>
        </w:rPr>
        <w:t>) under 11.11</w:t>
      </w:r>
      <w:r w:rsidRPr="005458DE">
        <w:rPr>
          <w:sz w:val="20"/>
          <w:szCs w:val="18"/>
          <w:vertAlign w:val="superscript"/>
        </w:rPr>
        <w:t>o</w:t>
      </w:r>
      <w:r w:rsidRPr="005458DE">
        <w:rPr>
          <w:sz w:val="20"/>
          <w:szCs w:val="18"/>
        </w:rPr>
        <w:t>C, and volume (m</w:t>
      </w:r>
      <w:r w:rsidRPr="005458DE">
        <w:rPr>
          <w:sz w:val="20"/>
          <w:szCs w:val="18"/>
          <w:vertAlign w:val="superscript"/>
        </w:rPr>
        <w:t>3</w:t>
      </w:r>
      <w:r w:rsidRPr="005458DE">
        <w:rPr>
          <w:sz w:val="20"/>
          <w:szCs w:val="18"/>
        </w:rPr>
        <w:t>) under 15.55</w:t>
      </w:r>
      <w:r w:rsidRPr="005458DE">
        <w:rPr>
          <w:sz w:val="20"/>
          <w:szCs w:val="18"/>
          <w:vertAlign w:val="superscript"/>
        </w:rPr>
        <w:t>o</w:t>
      </w:r>
      <w:r w:rsidRPr="005458DE">
        <w:rPr>
          <w:sz w:val="20"/>
          <w:szCs w:val="18"/>
        </w:rPr>
        <w:t>C:</w:t>
      </w:r>
    </w:p>
    <w:p w14:paraId="4DF42BAA" w14:textId="77777777" w:rsidR="00741FC1" w:rsidRPr="00B7030B" w:rsidRDefault="00741FC1" w:rsidP="00741FC1">
      <w:pPr>
        <w:jc w:val="both"/>
      </w:pPr>
    </w:p>
    <w:p w14:paraId="2B3BFD2A" w14:textId="77777777" w:rsidR="00741FC1" w:rsidRPr="00DD0D66" w:rsidRDefault="00741FC1" w:rsidP="00741FC1">
      <w:pPr>
        <w:jc w:val="both"/>
        <w:rPr>
          <w:rFonts w:ascii="Courier New" w:hAnsi="Courier New" w:cs="Courier New"/>
          <w:sz w:val="18"/>
          <w:szCs w:val="18"/>
        </w:rPr>
      </w:pPr>
      <w:proofErr w:type="spellStart"/>
      <w:r w:rsidRPr="00DD0D66">
        <w:rPr>
          <w:rFonts w:ascii="Courier New" w:hAnsi="Courier New" w:cs="Courier New"/>
          <w:sz w:val="18"/>
          <w:szCs w:val="18"/>
        </w:rPr>
        <w:t>jday</w:t>
      </w:r>
      <w:proofErr w:type="spellEnd"/>
      <w:r w:rsidRPr="00DD0D66">
        <w:rPr>
          <w:rFonts w:ascii="Courier New" w:hAnsi="Courier New" w:cs="Courier New"/>
          <w:sz w:val="18"/>
          <w:szCs w:val="18"/>
        </w:rPr>
        <w:t xml:space="preserve">    Volume    </w:t>
      </w:r>
      <w:proofErr w:type="spellStart"/>
      <w:r w:rsidRPr="00DD0D66">
        <w:rPr>
          <w:rFonts w:ascii="Courier New" w:hAnsi="Courier New" w:cs="Courier New"/>
          <w:sz w:val="18"/>
          <w:szCs w:val="18"/>
        </w:rPr>
        <w:t>Volcrit</w:t>
      </w:r>
      <w:proofErr w:type="spellEnd"/>
      <w:r w:rsidRPr="00DD0D66">
        <w:rPr>
          <w:rFonts w:ascii="Courier New" w:hAnsi="Courier New" w:cs="Courier New"/>
          <w:sz w:val="18"/>
          <w:szCs w:val="18"/>
        </w:rPr>
        <w:t xml:space="preserve">      </w:t>
      </w:r>
      <w:proofErr w:type="spellStart"/>
      <w:r w:rsidRPr="00DD0D66">
        <w:rPr>
          <w:rFonts w:ascii="Courier New" w:hAnsi="Courier New" w:cs="Courier New"/>
          <w:sz w:val="18"/>
          <w:szCs w:val="18"/>
        </w:rPr>
        <w:t>Volcrit</w:t>
      </w:r>
      <w:proofErr w:type="spellEnd"/>
      <w:r w:rsidRPr="00DD0D66">
        <w:rPr>
          <w:rFonts w:ascii="Courier New" w:hAnsi="Courier New" w:cs="Courier New"/>
          <w:sz w:val="18"/>
          <w:szCs w:val="18"/>
        </w:rPr>
        <w:t xml:space="preserve">      </w:t>
      </w:r>
    </w:p>
    <w:p w14:paraId="376BF705"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22919.05  0</w:t>
      </w:r>
      <w:proofErr w:type="gramEnd"/>
      <w:r w:rsidRPr="00DD0D66">
        <w:rPr>
          <w:rFonts w:ascii="Courier New" w:hAnsi="Courier New" w:cs="Courier New"/>
          <w:sz w:val="18"/>
          <w:szCs w:val="18"/>
        </w:rPr>
        <w:t>.1650E+10  0.1565E+10  0.1650E+10</w:t>
      </w:r>
    </w:p>
    <w:p w14:paraId="43F04E96"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22919.09  0</w:t>
      </w:r>
      <w:proofErr w:type="gramEnd"/>
      <w:r w:rsidRPr="00DD0D66">
        <w:rPr>
          <w:rFonts w:ascii="Courier New" w:hAnsi="Courier New" w:cs="Courier New"/>
          <w:sz w:val="18"/>
          <w:szCs w:val="18"/>
        </w:rPr>
        <w:t>.1650E+10  0.1563E+10  0.1650E+10</w:t>
      </w:r>
    </w:p>
    <w:p w14:paraId="7503AD2D"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22919.13  0</w:t>
      </w:r>
      <w:proofErr w:type="gramEnd"/>
      <w:r w:rsidRPr="00DD0D66">
        <w:rPr>
          <w:rFonts w:ascii="Courier New" w:hAnsi="Courier New" w:cs="Courier New"/>
          <w:sz w:val="18"/>
          <w:szCs w:val="18"/>
        </w:rPr>
        <w:t>.1650E+10  0.1561E+10  0.1650E+10</w:t>
      </w:r>
    </w:p>
    <w:p w14:paraId="29178BA3"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22919.17  0</w:t>
      </w:r>
      <w:proofErr w:type="gramEnd"/>
      <w:r w:rsidRPr="00DD0D66">
        <w:rPr>
          <w:rFonts w:ascii="Courier New" w:hAnsi="Courier New" w:cs="Courier New"/>
          <w:sz w:val="18"/>
          <w:szCs w:val="18"/>
        </w:rPr>
        <w:t>.1650E+10  0.1560E+10  0.1650E+10</w:t>
      </w:r>
    </w:p>
    <w:p w14:paraId="0754C276"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22919.21  0</w:t>
      </w:r>
      <w:proofErr w:type="gramEnd"/>
      <w:r w:rsidRPr="00DD0D66">
        <w:rPr>
          <w:rFonts w:ascii="Courier New" w:hAnsi="Courier New" w:cs="Courier New"/>
          <w:sz w:val="18"/>
          <w:szCs w:val="18"/>
        </w:rPr>
        <w:t>.1650E+10  0.1557E+10  0.1650E+10</w:t>
      </w:r>
    </w:p>
    <w:p w14:paraId="59B4DEF7" w14:textId="1AA442CF" w:rsidR="0092605A" w:rsidRDefault="0092605A" w:rsidP="007439A1">
      <w:pPr>
        <w:jc w:val="both"/>
      </w:pPr>
    </w:p>
    <w:p w14:paraId="6560A4A3" w14:textId="77777777" w:rsidR="00DD0D66" w:rsidRPr="00B7030B" w:rsidRDefault="00DD0D66" w:rsidP="00DD0D66">
      <w:pPr>
        <w:pStyle w:val="Heading5"/>
      </w:pPr>
      <w:bookmarkStart w:id="3227" w:name="_Toc263258167"/>
      <w:bookmarkStart w:id="3228" w:name="_Toc41047844"/>
      <w:r w:rsidRPr="00B7030B">
        <w:t>Temperature of outlet releases</w:t>
      </w:r>
      <w:bookmarkEnd w:id="3227"/>
      <w:bookmarkEnd w:id="3228"/>
    </w:p>
    <w:p w14:paraId="4798F86D" w14:textId="77777777" w:rsidR="00DD0D66" w:rsidRPr="001E56A3" w:rsidRDefault="00DD0D66" w:rsidP="00DD0D66">
      <w:pPr>
        <w:jc w:val="both"/>
        <w:rPr>
          <w:sz w:val="20"/>
          <w:szCs w:val="18"/>
        </w:rPr>
      </w:pPr>
      <w:r>
        <w:rPr>
          <w:sz w:val="20"/>
          <w:szCs w:val="18"/>
        </w:rPr>
        <w:t>I</w:t>
      </w:r>
      <w:r w:rsidRPr="001E56A3">
        <w:rPr>
          <w:sz w:val="20"/>
          <w:szCs w:val="18"/>
        </w:rPr>
        <w:t xml:space="preserve">n the control file, </w:t>
      </w:r>
      <w:r w:rsidRPr="00EA2633">
        <w:rPr>
          <w:b/>
          <w:bCs/>
          <w:sz w:val="20"/>
          <w:szCs w:val="18"/>
        </w:rPr>
        <w:t>w2_con.npt</w:t>
      </w:r>
      <w:r>
        <w:rPr>
          <w:b/>
          <w:bCs/>
          <w:sz w:val="20"/>
          <w:szCs w:val="18"/>
        </w:rPr>
        <w:t xml:space="preserve"> </w:t>
      </w:r>
      <w:r w:rsidRPr="00607007">
        <w:rPr>
          <w:sz w:val="20"/>
          <w:szCs w:val="18"/>
        </w:rPr>
        <w:t>(or</w:t>
      </w:r>
      <w:r>
        <w:rPr>
          <w:b/>
          <w:bCs/>
          <w:sz w:val="20"/>
          <w:szCs w:val="18"/>
        </w:rPr>
        <w:t xml:space="preserve"> w2_con.csv</w:t>
      </w:r>
      <w:r w:rsidRPr="00607007">
        <w:rPr>
          <w:sz w:val="20"/>
          <w:szCs w:val="18"/>
        </w:rPr>
        <w:t>)</w:t>
      </w:r>
      <w:r w:rsidRPr="001E56A3">
        <w:rPr>
          <w:sz w:val="20"/>
          <w:szCs w:val="18"/>
        </w:rPr>
        <w:t xml:space="preserve">, </w:t>
      </w:r>
      <w:r>
        <w:rPr>
          <w:sz w:val="20"/>
          <w:szCs w:val="18"/>
        </w:rPr>
        <w:t>t</w:t>
      </w:r>
      <w:r w:rsidRPr="001E56A3">
        <w:rPr>
          <w:sz w:val="20"/>
          <w:szCs w:val="18"/>
        </w:rPr>
        <w:t>he card ‘</w:t>
      </w:r>
      <w:r w:rsidRPr="001E56A3">
        <w:rPr>
          <w:b/>
          <w:bCs/>
          <w:sz w:val="20"/>
          <w:szCs w:val="18"/>
        </w:rPr>
        <w:t>WITH OUT</w:t>
      </w:r>
      <w:r w:rsidRPr="001E56A3">
        <w:rPr>
          <w:sz w:val="20"/>
          <w:szCs w:val="18"/>
        </w:rPr>
        <w:t>’</w:t>
      </w:r>
      <w:r>
        <w:rPr>
          <w:sz w:val="20"/>
          <w:szCs w:val="18"/>
        </w:rPr>
        <w:t xml:space="preserve"> allows the specification of outlet withdrawal files</w:t>
      </w:r>
      <w:r w:rsidRPr="001E56A3">
        <w:rPr>
          <w:sz w:val="20"/>
          <w:szCs w:val="18"/>
        </w:rPr>
        <w:t>.</w:t>
      </w:r>
      <w:r>
        <w:rPr>
          <w:sz w:val="20"/>
          <w:szCs w:val="18"/>
        </w:rPr>
        <w:t xml:space="preserve"> This is also performed using the auto-port selection. </w:t>
      </w:r>
      <w:r w:rsidRPr="001E56A3">
        <w:rPr>
          <w:sz w:val="20"/>
          <w:szCs w:val="18"/>
        </w:rPr>
        <w:t xml:space="preserve">When </w:t>
      </w:r>
      <w:r w:rsidRPr="00EA2633">
        <w:rPr>
          <w:b/>
          <w:bCs/>
          <w:sz w:val="20"/>
          <w:szCs w:val="18"/>
        </w:rPr>
        <w:t>SELECTC</w:t>
      </w:r>
      <w:r w:rsidRPr="001E56A3">
        <w:rPr>
          <w:sz w:val="20"/>
          <w:szCs w:val="18"/>
        </w:rPr>
        <w:t>=’ON</w:t>
      </w:r>
      <w:r>
        <w:rPr>
          <w:sz w:val="20"/>
          <w:szCs w:val="18"/>
        </w:rPr>
        <w:t>’</w:t>
      </w:r>
      <w:r w:rsidRPr="001E56A3">
        <w:rPr>
          <w:sz w:val="20"/>
          <w:szCs w:val="18"/>
        </w:rPr>
        <w:t>, the model allows printing each branch structure as a separate time series of outlet temperatures and flows for each individual outlet, in addition to the existing CE-QUAL-W2 combined temperature time series. The outlet files are named ‘</w:t>
      </w:r>
      <w:r w:rsidRPr="001E56A3">
        <w:rPr>
          <w:b/>
          <w:bCs/>
          <w:sz w:val="20"/>
          <w:szCs w:val="18"/>
        </w:rPr>
        <w:t>str_brX.</w:t>
      </w:r>
      <w:r>
        <w:rPr>
          <w:b/>
          <w:bCs/>
          <w:sz w:val="20"/>
          <w:szCs w:val="18"/>
        </w:rPr>
        <w:t>csv</w:t>
      </w:r>
      <w:r w:rsidRPr="001E56A3">
        <w:rPr>
          <w:sz w:val="20"/>
          <w:szCs w:val="18"/>
        </w:rPr>
        <w:t>’ where X is the branch number. A similar file is written for withdrawals. The withdrawals are included in one file named: ‘</w:t>
      </w:r>
      <w:proofErr w:type="spellStart"/>
      <w:r w:rsidRPr="001E56A3">
        <w:rPr>
          <w:b/>
          <w:bCs/>
          <w:sz w:val="20"/>
          <w:szCs w:val="18"/>
        </w:rPr>
        <w:t>wd_out.opt</w:t>
      </w:r>
      <w:proofErr w:type="spellEnd"/>
      <w:r w:rsidRPr="001E56A3">
        <w:rPr>
          <w:sz w:val="20"/>
          <w:szCs w:val="18"/>
        </w:rPr>
        <w:t>’. The format for the structure and withdrawal output files is as follows:</w:t>
      </w:r>
    </w:p>
    <w:p w14:paraId="527F4710" w14:textId="77777777" w:rsidR="00DD0D66" w:rsidRPr="00B7030B" w:rsidRDefault="00DD0D66" w:rsidP="00DD0D66">
      <w:pPr>
        <w:jc w:val="both"/>
      </w:pPr>
    </w:p>
    <w:p w14:paraId="77D60601"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Branch:           </w:t>
      </w:r>
      <w:proofErr w:type="gramStart"/>
      <w:r w:rsidRPr="00A73E62">
        <w:rPr>
          <w:rFonts w:ascii="Courier New" w:hAnsi="Courier New" w:cs="Courier New"/>
          <w:sz w:val="14"/>
          <w:szCs w:val="14"/>
        </w:rPr>
        <w:t>1  #</w:t>
      </w:r>
      <w:proofErr w:type="gramEnd"/>
      <w:r w:rsidRPr="00A73E62">
        <w:rPr>
          <w:rFonts w:ascii="Courier New" w:hAnsi="Courier New" w:cs="Courier New"/>
          <w:sz w:val="14"/>
          <w:szCs w:val="14"/>
        </w:rPr>
        <w:t xml:space="preserve"> of structures:           3  outlet temperatures</w:t>
      </w:r>
    </w:p>
    <w:p w14:paraId="68B1425B"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      JDAY      T(C)      T(C)      T(C)   Q(m3/</w:t>
      </w:r>
      <w:proofErr w:type="gramStart"/>
      <w:r w:rsidRPr="00A73E62">
        <w:rPr>
          <w:rFonts w:ascii="Courier New" w:hAnsi="Courier New" w:cs="Courier New"/>
          <w:sz w:val="14"/>
          <w:szCs w:val="14"/>
        </w:rPr>
        <w:t xml:space="preserve">s)   </w:t>
      </w:r>
      <w:proofErr w:type="gramEnd"/>
      <w:r w:rsidRPr="00A73E62">
        <w:rPr>
          <w:rFonts w:ascii="Courier New" w:hAnsi="Courier New" w:cs="Courier New"/>
          <w:sz w:val="14"/>
          <w:szCs w:val="14"/>
        </w:rPr>
        <w:t xml:space="preserve">Q(m3/s)   Q(m3/s)    ELEVCL    </w:t>
      </w:r>
      <w:proofErr w:type="spellStart"/>
      <w:r w:rsidRPr="00A73E62">
        <w:rPr>
          <w:rFonts w:ascii="Courier New" w:hAnsi="Courier New" w:cs="Courier New"/>
          <w:sz w:val="14"/>
          <w:szCs w:val="14"/>
        </w:rPr>
        <w:t>ELEVCL</w:t>
      </w:r>
      <w:proofErr w:type="spellEnd"/>
      <w:r w:rsidRPr="00A73E62">
        <w:rPr>
          <w:rFonts w:ascii="Courier New" w:hAnsi="Courier New" w:cs="Courier New"/>
          <w:sz w:val="14"/>
          <w:szCs w:val="14"/>
        </w:rPr>
        <w:t xml:space="preserve">    </w:t>
      </w:r>
      <w:proofErr w:type="spellStart"/>
      <w:r w:rsidRPr="00A73E62">
        <w:rPr>
          <w:rFonts w:ascii="Courier New" w:hAnsi="Courier New" w:cs="Courier New"/>
          <w:sz w:val="14"/>
          <w:szCs w:val="14"/>
        </w:rPr>
        <w:t>ELEVCL</w:t>
      </w:r>
      <w:proofErr w:type="spellEnd"/>
    </w:p>
    <w:p w14:paraId="734B8FC5"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 22920.000      0.00      9.52      7.20      0.00     69.27     17.91    300.23    280.42    173.74</w:t>
      </w:r>
    </w:p>
    <w:p w14:paraId="34D77C4B"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 22921.000      0.00      9.76      7.20      0.00     68.36     17.57    300.23    280.42    173.74</w:t>
      </w:r>
    </w:p>
    <w:p w14:paraId="49C8094F"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 22922.000      0.00      9.81      7.20      0.00     67.46     17.23    300.23    280.42    173.74</w:t>
      </w:r>
    </w:p>
    <w:p w14:paraId="1A1A0128"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lastRenderedPageBreak/>
        <w:t xml:space="preserve"> 22923.000      0.00      9.90      7.20      0.00     66.55     16.90    300.23    280.42    173.74</w:t>
      </w:r>
    </w:p>
    <w:p w14:paraId="2AA3B4ED" w14:textId="77777777" w:rsidR="00DD0D66" w:rsidRPr="00B7030B" w:rsidRDefault="00DD0D66" w:rsidP="007439A1">
      <w:pPr>
        <w:jc w:val="both"/>
      </w:pPr>
    </w:p>
    <w:p w14:paraId="0ADA891E" w14:textId="77777777" w:rsidR="00741FC1" w:rsidRPr="00B7030B" w:rsidRDefault="00741FC1" w:rsidP="007439A1">
      <w:pPr>
        <w:jc w:val="both"/>
      </w:pPr>
    </w:p>
    <w:p w14:paraId="7CCB0023" w14:textId="77777777" w:rsidR="0092605A" w:rsidRPr="00B7030B" w:rsidRDefault="0092605A" w:rsidP="00844423">
      <w:pPr>
        <w:pStyle w:val="Heading4"/>
        <w:spacing w:before="0" w:after="120"/>
      </w:pPr>
      <w:bookmarkStart w:id="3229" w:name="_Toc41047847"/>
      <w:r w:rsidRPr="00B7030B">
        <w:t>SELECTC=’    USGS’</w:t>
      </w:r>
      <w:bookmarkEnd w:id="3229"/>
    </w:p>
    <w:p w14:paraId="12D1406B" w14:textId="77777777" w:rsidR="0092605A" w:rsidRPr="005458DE" w:rsidRDefault="0092605A" w:rsidP="0092605A">
      <w:pPr>
        <w:jc w:val="both"/>
        <w:rPr>
          <w:sz w:val="20"/>
          <w:szCs w:val="18"/>
        </w:rPr>
      </w:pPr>
      <w:r w:rsidRPr="005458DE">
        <w:rPr>
          <w:sz w:val="20"/>
          <w:szCs w:val="18"/>
        </w:rPr>
        <w:t>The input file is shown below for ‘USGS’ and is also named: ‘</w:t>
      </w:r>
      <w:r w:rsidRPr="005458DE">
        <w:rPr>
          <w:b/>
          <w:bCs/>
          <w:sz w:val="20"/>
          <w:szCs w:val="18"/>
        </w:rPr>
        <w:t>w2_selective.npt</w:t>
      </w:r>
      <w:r w:rsidRPr="005458DE">
        <w:rPr>
          <w:sz w:val="20"/>
          <w:szCs w:val="18"/>
        </w:rPr>
        <w:t xml:space="preserve">’ but has a somewhat different format than for </w:t>
      </w:r>
      <w:r w:rsidRPr="005458DE">
        <w:rPr>
          <w:b/>
          <w:bCs/>
          <w:sz w:val="20"/>
          <w:szCs w:val="18"/>
        </w:rPr>
        <w:t>SELECTC</w:t>
      </w:r>
      <w:r w:rsidRPr="005458DE">
        <w:rPr>
          <w:sz w:val="20"/>
          <w:szCs w:val="18"/>
        </w:rPr>
        <w:t xml:space="preserve">=’ON’. Please consult the USGS report, Rounds and </w:t>
      </w:r>
      <w:proofErr w:type="spellStart"/>
      <w:r w:rsidRPr="005458DE">
        <w:rPr>
          <w:sz w:val="20"/>
          <w:szCs w:val="18"/>
        </w:rPr>
        <w:t>Buccola</w:t>
      </w:r>
      <w:proofErr w:type="spellEnd"/>
      <w:r w:rsidRPr="005458DE">
        <w:rPr>
          <w:sz w:val="20"/>
          <w:szCs w:val="18"/>
        </w:rPr>
        <w:t xml:space="preserve"> (2015), for details on the algorithm and example problems.</w:t>
      </w:r>
    </w:p>
    <w:p w14:paraId="00A10C89" w14:textId="77777777" w:rsidR="0092605A" w:rsidRPr="005458DE" w:rsidRDefault="0092605A" w:rsidP="0092605A">
      <w:pPr>
        <w:jc w:val="both"/>
        <w:rPr>
          <w:sz w:val="20"/>
          <w:szCs w:val="18"/>
        </w:rPr>
      </w:pPr>
    </w:p>
    <w:p w14:paraId="3D6A9812" w14:textId="77777777" w:rsidR="0092605A" w:rsidRPr="005458DE" w:rsidRDefault="0092605A" w:rsidP="0092605A">
      <w:pPr>
        <w:jc w:val="both"/>
        <w:rPr>
          <w:sz w:val="20"/>
          <w:szCs w:val="18"/>
        </w:rPr>
      </w:pPr>
      <w:r w:rsidRPr="005458DE">
        <w:rPr>
          <w:sz w:val="20"/>
          <w:szCs w:val="18"/>
        </w:rPr>
        <w:t xml:space="preserve">Below is a section from Rounds and </w:t>
      </w:r>
      <w:proofErr w:type="spellStart"/>
      <w:r w:rsidRPr="005458DE">
        <w:rPr>
          <w:sz w:val="20"/>
          <w:szCs w:val="18"/>
        </w:rPr>
        <w:t>Buccola</w:t>
      </w:r>
      <w:proofErr w:type="spellEnd"/>
      <w:r w:rsidRPr="005458DE">
        <w:rPr>
          <w:sz w:val="20"/>
          <w:szCs w:val="18"/>
        </w:rPr>
        <w:t xml:space="preserve"> (2015) describing the new variables and features.</w:t>
      </w:r>
    </w:p>
    <w:p w14:paraId="3D58BC23" w14:textId="77777777" w:rsidR="0092605A" w:rsidRPr="00B7030B" w:rsidRDefault="0092605A" w:rsidP="0092605A">
      <w:pPr>
        <w:jc w:val="both"/>
      </w:pPr>
    </w:p>
    <w:p w14:paraId="1036689A" w14:textId="77777777" w:rsidR="00A80DDA" w:rsidRDefault="00A80DDA" w:rsidP="00A80DDA">
      <w:pPr>
        <w:autoSpaceDE w:val="0"/>
        <w:autoSpaceDN w:val="0"/>
        <w:adjustRightInd w:val="0"/>
        <w:rPr>
          <w:rFonts w:ascii="Times New Roman" w:hAnsi="Times New Roman"/>
          <w:snapToGrid/>
          <w:sz w:val="20"/>
        </w:rPr>
      </w:pPr>
      <w:r>
        <w:rPr>
          <w:rFonts w:ascii="Times New Roman" w:hAnsi="Times New Roman"/>
          <w:noProof/>
          <w:snapToGrid/>
          <w:sz w:val="20"/>
        </w:rPr>
        <w:drawing>
          <wp:inline distT="0" distB="0" distL="0" distR="0" wp14:anchorId="2EB71A66" wp14:editId="417C8229">
            <wp:extent cx="2272030" cy="35909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72030" cy="3590925"/>
                    </a:xfrm>
                    <a:prstGeom prst="rect">
                      <a:avLst/>
                    </a:prstGeom>
                    <a:noFill/>
                    <a:ln>
                      <a:noFill/>
                    </a:ln>
                  </pic:spPr>
                </pic:pic>
              </a:graphicData>
            </a:graphic>
          </wp:inline>
        </w:drawing>
      </w:r>
      <w:r>
        <w:rPr>
          <w:rFonts w:ascii="Times New Roman" w:hAnsi="Times New Roman"/>
          <w:noProof/>
          <w:snapToGrid/>
          <w:szCs w:val="22"/>
        </w:rPr>
        <w:drawing>
          <wp:inline distT="0" distB="0" distL="0" distR="0" wp14:anchorId="609A4731" wp14:editId="19AA1D03">
            <wp:extent cx="2286000" cy="35909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0" cy="3590925"/>
                    </a:xfrm>
                    <a:prstGeom prst="rect">
                      <a:avLst/>
                    </a:prstGeom>
                    <a:noFill/>
                    <a:ln>
                      <a:noFill/>
                    </a:ln>
                  </pic:spPr>
                </pic:pic>
              </a:graphicData>
            </a:graphic>
          </wp:inline>
        </w:drawing>
      </w:r>
    </w:p>
    <w:p w14:paraId="1257A647" w14:textId="77777777" w:rsidR="00A80DDA" w:rsidRDefault="00A80DDA" w:rsidP="00A80DDA">
      <w:pPr>
        <w:autoSpaceDE w:val="0"/>
        <w:autoSpaceDN w:val="0"/>
        <w:adjustRightInd w:val="0"/>
        <w:spacing w:before="16" w:line="220" w:lineRule="exact"/>
        <w:rPr>
          <w:rFonts w:ascii="Times New Roman" w:hAnsi="Times New Roman"/>
          <w:snapToGrid/>
          <w:szCs w:val="22"/>
        </w:rPr>
      </w:pPr>
    </w:p>
    <w:p w14:paraId="4792AC76" w14:textId="77777777" w:rsidR="00A80DDA" w:rsidRDefault="00A80DDA" w:rsidP="00A80DDA">
      <w:pPr>
        <w:keepNext/>
        <w:autoSpaceDE w:val="0"/>
        <w:autoSpaceDN w:val="0"/>
        <w:adjustRightInd w:val="0"/>
        <w:ind w:left="105" w:right="-20"/>
      </w:pPr>
    </w:p>
    <w:p w14:paraId="42E2FAA3" w14:textId="77777777" w:rsidR="005964DF" w:rsidRDefault="00A80DDA" w:rsidP="005964DF">
      <w:pPr>
        <w:pStyle w:val="Caption"/>
        <w:spacing w:after="0"/>
        <w:rPr>
          <w:ins w:id="3230" w:author="Honnalore Steissberg" w:date="2021-08-11T17:32:00Z"/>
        </w:rPr>
      </w:pPr>
      <w:bookmarkStart w:id="3231" w:name="_Toc37942932"/>
      <w:r w:rsidRPr="00FE66E0">
        <w:t xml:space="preserve">Figure </w:t>
      </w:r>
      <w:r w:rsidR="00F812F1">
        <w:fldChar w:fldCharType="begin"/>
      </w:r>
      <w:r w:rsidR="00F812F1">
        <w:instrText xml:space="preserve"> SEQ Figure \* ARABIC </w:instrText>
      </w:r>
      <w:r w:rsidR="00F812F1">
        <w:fldChar w:fldCharType="separate"/>
      </w:r>
      <w:r w:rsidR="00795A65">
        <w:rPr>
          <w:noProof/>
        </w:rPr>
        <w:t>35</w:t>
      </w:r>
      <w:r w:rsidR="00F812F1">
        <w:rPr>
          <w:noProof/>
        </w:rPr>
        <w:fldChar w:fldCharType="end"/>
      </w:r>
      <w:r w:rsidRPr="00FE66E0">
        <w:t xml:space="preserve">. Example of possible configurations with the USGS algorithm </w:t>
      </w:r>
    </w:p>
    <w:p w14:paraId="60EF0D52" w14:textId="00CFE724" w:rsidR="00A80DDA" w:rsidRPr="00FE66E0" w:rsidRDefault="00A80DDA" w:rsidP="005964DF">
      <w:pPr>
        <w:pStyle w:val="Caption"/>
        <w:rPr>
          <w:rFonts w:ascii="Times New Roman" w:hAnsi="Times New Roman"/>
          <w:sz w:val="18"/>
        </w:rPr>
      </w:pPr>
      <w:r w:rsidRPr="00FE66E0">
        <w:t xml:space="preserve">(Rounds and </w:t>
      </w:r>
      <w:proofErr w:type="spellStart"/>
      <w:r w:rsidRPr="00FE66E0">
        <w:t>Buccola</w:t>
      </w:r>
      <w:proofErr w:type="spellEnd"/>
      <w:r w:rsidRPr="00FE66E0">
        <w:t>, 2015).</w:t>
      </w:r>
      <w:bookmarkEnd w:id="3231"/>
    </w:p>
    <w:p w14:paraId="4DDEF68E" w14:textId="77777777" w:rsidR="0092605A" w:rsidRPr="00FE66E0" w:rsidRDefault="0092605A" w:rsidP="0092605A">
      <w:pPr>
        <w:pStyle w:val="Default"/>
        <w:ind w:left="720"/>
        <w:rPr>
          <w:rFonts w:asciiTheme="minorHAnsi" w:hAnsiTheme="minorHAnsi"/>
          <w:sz w:val="20"/>
          <w:szCs w:val="20"/>
        </w:rPr>
      </w:pPr>
      <w:r w:rsidRPr="00FE66E0">
        <w:rPr>
          <w:rFonts w:asciiTheme="minorHAnsi" w:hAnsiTheme="minorHAnsi"/>
          <w:sz w:val="20"/>
          <w:szCs w:val="20"/>
        </w:rPr>
        <w:t>In the w2_selective.npt file, two new inputs (</w:t>
      </w:r>
      <w:r w:rsidRPr="00FE66E0">
        <w:rPr>
          <w:rFonts w:asciiTheme="minorHAnsi" w:hAnsiTheme="minorHAnsi"/>
          <w:b/>
          <w:bCs/>
          <w:sz w:val="20"/>
          <w:szCs w:val="20"/>
        </w:rPr>
        <w:t>TSFREQ</w:t>
      </w:r>
      <w:r w:rsidRPr="00FE66E0">
        <w:rPr>
          <w:rFonts w:asciiTheme="minorHAnsi" w:hAnsiTheme="minorHAnsi"/>
          <w:sz w:val="20"/>
          <w:szCs w:val="20"/>
        </w:rPr>
        <w:t xml:space="preserve">, </w:t>
      </w:r>
      <w:r w:rsidRPr="00FE66E0">
        <w:rPr>
          <w:rFonts w:asciiTheme="minorHAnsi" w:hAnsiTheme="minorHAnsi"/>
          <w:b/>
          <w:bCs/>
          <w:sz w:val="20"/>
          <w:szCs w:val="20"/>
        </w:rPr>
        <w:t>TSCONV</w:t>
      </w:r>
      <w:r w:rsidRPr="00FE66E0">
        <w:rPr>
          <w:rFonts w:asciiTheme="minorHAnsi" w:hAnsiTheme="minorHAnsi"/>
          <w:sz w:val="20"/>
          <w:szCs w:val="20"/>
        </w:rPr>
        <w:t xml:space="preserve">) were added on the </w:t>
      </w:r>
      <w:r w:rsidRPr="00FE66E0">
        <w:rPr>
          <w:rFonts w:asciiTheme="minorHAnsi" w:hAnsiTheme="minorHAnsi"/>
          <w:b/>
          <w:bCs/>
          <w:sz w:val="20"/>
          <w:szCs w:val="20"/>
        </w:rPr>
        <w:t>SPLIT1</w:t>
      </w:r>
      <w:r w:rsidRPr="00FE66E0">
        <w:rPr>
          <w:rFonts w:asciiTheme="minorHAnsi" w:hAnsiTheme="minorHAnsi"/>
          <w:sz w:val="20"/>
          <w:szCs w:val="20"/>
        </w:rPr>
        <w:t xml:space="preserve"> input card. </w:t>
      </w:r>
      <w:r w:rsidRPr="00FE66E0">
        <w:rPr>
          <w:rFonts w:asciiTheme="minorHAnsi" w:hAnsiTheme="minorHAnsi"/>
          <w:b/>
          <w:bCs/>
          <w:sz w:val="20"/>
          <w:szCs w:val="20"/>
        </w:rPr>
        <w:t>TSFREQ</w:t>
      </w:r>
      <w:r w:rsidRPr="00FE66E0">
        <w:rPr>
          <w:rFonts w:asciiTheme="minorHAnsi" w:hAnsiTheme="minorHAnsi"/>
          <w:sz w:val="20"/>
          <w:szCs w:val="20"/>
        </w:rPr>
        <w:t xml:space="preserve"> specifies the update frequency for the blending groups that are specified on the </w:t>
      </w:r>
      <w:r w:rsidRPr="00FE66E0">
        <w:rPr>
          <w:rFonts w:asciiTheme="minorHAnsi" w:hAnsiTheme="minorHAnsi"/>
          <w:b/>
          <w:bCs/>
          <w:sz w:val="20"/>
          <w:szCs w:val="20"/>
        </w:rPr>
        <w:t>SPLIT2</w:t>
      </w:r>
      <w:r w:rsidRPr="00FE66E0">
        <w:rPr>
          <w:rFonts w:asciiTheme="minorHAnsi" w:hAnsiTheme="minorHAnsi"/>
          <w:sz w:val="20"/>
          <w:szCs w:val="20"/>
        </w:rPr>
        <w:t xml:space="preserve"> input card, providing a means of separating the update frequency for blending groups and temperature control devices; previously, the update frequency was set for both algorithms with the </w:t>
      </w:r>
      <w:r w:rsidRPr="00FE66E0">
        <w:rPr>
          <w:rFonts w:asciiTheme="minorHAnsi" w:hAnsiTheme="minorHAnsi"/>
          <w:b/>
          <w:bCs/>
          <w:sz w:val="20"/>
          <w:szCs w:val="20"/>
        </w:rPr>
        <w:t>TCDFREQ</w:t>
      </w:r>
      <w:r w:rsidRPr="00FE66E0">
        <w:rPr>
          <w:rFonts w:asciiTheme="minorHAnsi" w:hAnsiTheme="minorHAnsi"/>
          <w:sz w:val="20"/>
          <w:szCs w:val="20"/>
        </w:rPr>
        <w:t xml:space="preserve"> input. </w:t>
      </w:r>
      <w:r w:rsidRPr="00FE66E0">
        <w:rPr>
          <w:rFonts w:asciiTheme="minorHAnsi" w:hAnsiTheme="minorHAnsi"/>
          <w:b/>
          <w:bCs/>
          <w:sz w:val="20"/>
          <w:szCs w:val="20"/>
        </w:rPr>
        <w:t>TSCONV</w:t>
      </w:r>
      <w:r w:rsidRPr="00FE66E0">
        <w:rPr>
          <w:rFonts w:asciiTheme="minorHAnsi" w:hAnsiTheme="minorHAnsi"/>
          <w:sz w:val="20"/>
          <w:szCs w:val="20"/>
        </w:rPr>
        <w:t xml:space="preserve"> specifies the convergence criterion for the blending calculations in units that correspond to the fraction of the total flow assigned to the first-priority outlets; therefore, </w:t>
      </w:r>
      <w:r w:rsidRPr="00FE66E0">
        <w:rPr>
          <w:rFonts w:asciiTheme="minorHAnsi" w:hAnsiTheme="minorHAnsi"/>
          <w:b/>
          <w:bCs/>
          <w:sz w:val="20"/>
          <w:szCs w:val="20"/>
        </w:rPr>
        <w:t>TSCONV</w:t>
      </w:r>
      <w:r w:rsidRPr="00FE66E0">
        <w:rPr>
          <w:rFonts w:asciiTheme="minorHAnsi" w:hAnsiTheme="minorHAnsi"/>
          <w:sz w:val="20"/>
          <w:szCs w:val="20"/>
        </w:rPr>
        <w:t xml:space="preserve"> should be in the neighborhood of 0.1 or less, but nonzero. The default value for </w:t>
      </w:r>
      <w:r w:rsidRPr="00FE66E0">
        <w:rPr>
          <w:rFonts w:asciiTheme="minorHAnsi" w:hAnsiTheme="minorHAnsi"/>
          <w:b/>
          <w:bCs/>
          <w:sz w:val="20"/>
          <w:szCs w:val="20"/>
        </w:rPr>
        <w:t>TSCONV</w:t>
      </w:r>
      <w:r w:rsidRPr="00FE66E0">
        <w:rPr>
          <w:rFonts w:asciiTheme="minorHAnsi" w:hAnsiTheme="minorHAnsi"/>
          <w:sz w:val="20"/>
          <w:szCs w:val="20"/>
        </w:rPr>
        <w:t xml:space="preserve"> is 0.005. </w:t>
      </w:r>
    </w:p>
    <w:p w14:paraId="7DA57169" w14:textId="77777777" w:rsidR="0092605A" w:rsidRPr="00FE66E0" w:rsidRDefault="0092605A" w:rsidP="0092605A">
      <w:pPr>
        <w:pStyle w:val="Default"/>
        <w:ind w:left="720"/>
        <w:rPr>
          <w:rFonts w:asciiTheme="minorHAnsi" w:hAnsiTheme="minorHAnsi"/>
          <w:sz w:val="20"/>
          <w:szCs w:val="20"/>
        </w:rPr>
      </w:pPr>
    </w:p>
    <w:p w14:paraId="4EFCC274" w14:textId="0E274D56" w:rsidR="0092605A" w:rsidRPr="00FE66E0" w:rsidRDefault="0092605A" w:rsidP="0092605A">
      <w:pPr>
        <w:pStyle w:val="Default"/>
        <w:ind w:left="720"/>
        <w:rPr>
          <w:rFonts w:asciiTheme="minorHAnsi" w:hAnsiTheme="minorHAnsi"/>
          <w:sz w:val="20"/>
          <w:szCs w:val="20"/>
        </w:rPr>
      </w:pPr>
      <w:r w:rsidRPr="00FE66E0">
        <w:rPr>
          <w:rFonts w:asciiTheme="minorHAnsi" w:hAnsiTheme="minorHAnsi"/>
          <w:sz w:val="20"/>
          <w:szCs w:val="20"/>
        </w:rPr>
        <w:lastRenderedPageBreak/>
        <w:t xml:space="preserve">Additional new inputs were added to the </w:t>
      </w:r>
      <w:r w:rsidRPr="00FE66E0">
        <w:rPr>
          <w:rFonts w:asciiTheme="minorHAnsi" w:hAnsiTheme="minorHAnsi"/>
          <w:b/>
          <w:bCs/>
          <w:sz w:val="20"/>
          <w:szCs w:val="20"/>
        </w:rPr>
        <w:t>w2_selective.npt</w:t>
      </w:r>
      <w:r w:rsidRPr="00FE66E0">
        <w:rPr>
          <w:rFonts w:asciiTheme="minorHAnsi" w:hAnsiTheme="minorHAnsi"/>
          <w:sz w:val="20"/>
          <w:szCs w:val="20"/>
        </w:rPr>
        <w:t xml:space="preserve"> file, requiring some reformatting of that input file to accommodate the new blending inputs</w:t>
      </w:r>
      <w:r w:rsidR="00094633" w:rsidRPr="00FE66E0">
        <w:rPr>
          <w:rFonts w:asciiTheme="minorHAnsi" w:hAnsiTheme="minorHAnsi"/>
          <w:sz w:val="20"/>
          <w:szCs w:val="20"/>
        </w:rPr>
        <w:t>.</w:t>
      </w:r>
      <w:r w:rsidRPr="00FE66E0">
        <w:rPr>
          <w:rFonts w:asciiTheme="minorHAnsi" w:hAnsiTheme="minorHAnsi"/>
          <w:sz w:val="20"/>
          <w:szCs w:val="20"/>
        </w:rPr>
        <w:t xml:space="preserve"> First, the maximum number of outlets in a blending group was increased from 2 to 10. With only two outlets, the blending solution is straightforward, but requires the user to determine which outlets should be blended at any time in the simulation prior to running the model. With up to 10 outlets specified, other constraints are used to select the outlets to be used and how flows in those outlets are balanced. The choice of outlets is controlled largely through the user-specified “priority” input. The following sections describe the new user-specified constraints, all of which are in the </w:t>
      </w:r>
      <w:r w:rsidRPr="00FE66E0">
        <w:rPr>
          <w:rFonts w:asciiTheme="minorHAnsi" w:hAnsiTheme="minorHAnsi"/>
          <w:b/>
          <w:bCs/>
          <w:sz w:val="20"/>
          <w:szCs w:val="20"/>
        </w:rPr>
        <w:t>w2_selective.npt</w:t>
      </w:r>
      <w:r w:rsidRPr="00FE66E0">
        <w:rPr>
          <w:rFonts w:asciiTheme="minorHAnsi" w:hAnsiTheme="minorHAnsi"/>
          <w:sz w:val="20"/>
          <w:szCs w:val="20"/>
        </w:rPr>
        <w:t xml:space="preserve"> input file and summarized in</w:t>
      </w:r>
      <w:r w:rsidR="00921F79" w:rsidRPr="00FE66E0">
        <w:rPr>
          <w:rFonts w:asciiTheme="minorHAnsi" w:hAnsiTheme="minorHAnsi"/>
          <w:sz w:val="20"/>
          <w:szCs w:val="20"/>
        </w:rPr>
        <w:t xml:space="preserve"> </w:t>
      </w:r>
      <w:r w:rsidR="00921F79" w:rsidRPr="00FE66E0">
        <w:rPr>
          <w:rFonts w:asciiTheme="minorHAnsi" w:hAnsiTheme="minorHAnsi"/>
          <w:sz w:val="20"/>
          <w:szCs w:val="20"/>
        </w:rPr>
        <w:fldChar w:fldCharType="begin"/>
      </w:r>
      <w:r w:rsidR="00921F79" w:rsidRPr="00FE66E0">
        <w:rPr>
          <w:rFonts w:asciiTheme="minorHAnsi" w:hAnsiTheme="minorHAnsi"/>
          <w:sz w:val="20"/>
          <w:szCs w:val="20"/>
        </w:rPr>
        <w:instrText xml:space="preserve"> REF _Ref452036983 \h  \* MERGEFORMAT </w:instrText>
      </w:r>
      <w:r w:rsidR="00921F79" w:rsidRPr="00FE66E0">
        <w:rPr>
          <w:rFonts w:asciiTheme="minorHAnsi" w:hAnsiTheme="minorHAnsi"/>
          <w:sz w:val="20"/>
          <w:szCs w:val="20"/>
        </w:rPr>
      </w:r>
      <w:r w:rsidR="00921F79" w:rsidRPr="00FE66E0">
        <w:rPr>
          <w:rFonts w:asciiTheme="minorHAnsi" w:hAnsiTheme="minorHAnsi"/>
          <w:sz w:val="20"/>
          <w:szCs w:val="20"/>
        </w:rPr>
        <w:fldChar w:fldCharType="separate"/>
      </w:r>
      <w:r w:rsidR="00795A65" w:rsidRPr="00FE66E0">
        <w:rPr>
          <w:rFonts w:asciiTheme="minorHAnsi" w:hAnsiTheme="minorHAnsi"/>
          <w:b/>
          <w:sz w:val="20"/>
          <w:szCs w:val="20"/>
        </w:rPr>
        <w:t xml:space="preserve">Table </w:t>
      </w:r>
      <w:r w:rsidR="00795A65">
        <w:rPr>
          <w:rFonts w:asciiTheme="minorHAnsi" w:hAnsiTheme="minorHAnsi"/>
          <w:b/>
          <w:noProof/>
          <w:sz w:val="20"/>
          <w:szCs w:val="20"/>
        </w:rPr>
        <w:t>56</w:t>
      </w:r>
      <w:r w:rsidR="00921F79" w:rsidRPr="00FE66E0">
        <w:rPr>
          <w:rFonts w:asciiTheme="minorHAnsi" w:hAnsiTheme="minorHAnsi"/>
          <w:sz w:val="20"/>
          <w:szCs w:val="20"/>
        </w:rPr>
        <w:fldChar w:fldCharType="end"/>
      </w:r>
      <w:r w:rsidRPr="00FE66E0">
        <w:rPr>
          <w:rFonts w:asciiTheme="minorHAnsi" w:hAnsiTheme="minorHAnsi"/>
          <w:sz w:val="20"/>
          <w:szCs w:val="20"/>
        </w:rPr>
        <w:t xml:space="preserve">. </w:t>
      </w:r>
    </w:p>
    <w:p w14:paraId="51BCB8FA" w14:textId="77777777" w:rsidR="0092605A" w:rsidRPr="00921F79" w:rsidRDefault="0092605A" w:rsidP="0092605A">
      <w:pPr>
        <w:pStyle w:val="Default"/>
        <w:ind w:left="720"/>
        <w:rPr>
          <w:rFonts w:asciiTheme="minorHAnsi" w:hAnsiTheme="minorHAnsi"/>
          <w:b/>
          <w:bCs/>
          <w:sz w:val="22"/>
          <w:szCs w:val="22"/>
        </w:rPr>
      </w:pPr>
    </w:p>
    <w:p w14:paraId="50112AAF" w14:textId="406EC2BE" w:rsidR="0092605A" w:rsidRPr="00FE66E0" w:rsidRDefault="0092605A" w:rsidP="0092605A">
      <w:pPr>
        <w:pStyle w:val="Default"/>
        <w:ind w:left="720"/>
        <w:rPr>
          <w:rFonts w:asciiTheme="minorHAnsi" w:hAnsiTheme="minorHAnsi"/>
          <w:sz w:val="20"/>
          <w:szCs w:val="20"/>
        </w:rPr>
      </w:pPr>
      <w:r w:rsidRPr="00921F79">
        <w:rPr>
          <w:rFonts w:asciiTheme="minorHAnsi" w:hAnsiTheme="minorHAnsi"/>
          <w:b/>
          <w:bCs/>
          <w:sz w:val="22"/>
          <w:szCs w:val="22"/>
        </w:rPr>
        <w:t>Dynamic Temperature Target (TSDYN on SPLIT2 input card).</w:t>
      </w:r>
      <w:r w:rsidR="00094633" w:rsidRPr="00FE66E0">
        <w:rPr>
          <w:rFonts w:asciiTheme="minorHAnsi" w:hAnsiTheme="minorHAnsi"/>
          <w:b/>
          <w:bCs/>
          <w:sz w:val="20"/>
          <w:szCs w:val="20"/>
        </w:rPr>
        <w:t xml:space="preserve"> </w:t>
      </w:r>
      <w:r w:rsidRPr="00FE66E0">
        <w:rPr>
          <w:rFonts w:asciiTheme="minorHAnsi" w:hAnsiTheme="minorHAnsi"/>
          <w:sz w:val="20"/>
          <w:szCs w:val="20"/>
        </w:rPr>
        <w:t xml:space="preserve">Setting </w:t>
      </w:r>
      <w:r w:rsidRPr="00FE66E0">
        <w:rPr>
          <w:rFonts w:asciiTheme="minorHAnsi" w:hAnsiTheme="minorHAnsi"/>
          <w:b/>
          <w:bCs/>
          <w:sz w:val="20"/>
          <w:szCs w:val="20"/>
        </w:rPr>
        <w:t>TSDYN</w:t>
      </w:r>
      <w:r w:rsidRPr="00FE66E0">
        <w:rPr>
          <w:rFonts w:asciiTheme="minorHAnsi" w:hAnsiTheme="minorHAnsi"/>
          <w:sz w:val="20"/>
          <w:szCs w:val="20"/>
        </w:rPr>
        <w:t xml:space="preserve"> to ON tells the model to override the temperature target (</w:t>
      </w:r>
      <w:r w:rsidRPr="00FE66E0">
        <w:rPr>
          <w:rFonts w:asciiTheme="minorHAnsi" w:hAnsiTheme="minorHAnsi"/>
          <w:b/>
          <w:bCs/>
          <w:sz w:val="20"/>
          <w:szCs w:val="20"/>
        </w:rPr>
        <w:t>TTARGET</w:t>
      </w:r>
      <w:r w:rsidRPr="00FE66E0">
        <w:rPr>
          <w:rFonts w:asciiTheme="minorHAnsi" w:hAnsiTheme="minorHAnsi"/>
          <w:sz w:val="20"/>
          <w:szCs w:val="20"/>
        </w:rPr>
        <w:t xml:space="preserve">) specified on the </w:t>
      </w:r>
      <w:r w:rsidRPr="00FE66E0">
        <w:rPr>
          <w:rFonts w:asciiTheme="minorHAnsi" w:hAnsiTheme="minorHAnsi"/>
          <w:b/>
          <w:bCs/>
          <w:sz w:val="20"/>
          <w:szCs w:val="20"/>
        </w:rPr>
        <w:t>SPLIT2</w:t>
      </w:r>
      <w:r w:rsidRPr="00FE66E0">
        <w:rPr>
          <w:rFonts w:asciiTheme="minorHAnsi" w:hAnsiTheme="minorHAnsi"/>
          <w:sz w:val="20"/>
          <w:szCs w:val="20"/>
        </w:rPr>
        <w:t xml:space="preserve"> input card and instead use a user-specified time-series of temperature targets from an external file named “</w:t>
      </w:r>
      <w:proofErr w:type="spellStart"/>
      <w:r w:rsidRPr="00FE66E0">
        <w:rPr>
          <w:rFonts w:asciiTheme="minorHAnsi" w:hAnsiTheme="minorHAnsi"/>
          <w:b/>
          <w:bCs/>
          <w:sz w:val="20"/>
          <w:szCs w:val="20"/>
        </w:rPr>
        <w:t>dynsplit_selectiveX.npt</w:t>
      </w:r>
      <w:proofErr w:type="spellEnd"/>
      <w:ins w:id="3232" w:author="Honnalore Steissberg" w:date="2021-08-11T17:33:00Z">
        <w:r w:rsidR="005964DF">
          <w:rPr>
            <w:rFonts w:asciiTheme="minorHAnsi" w:hAnsiTheme="minorHAnsi"/>
            <w:b/>
            <w:bCs/>
            <w:sz w:val="20"/>
            <w:szCs w:val="20"/>
          </w:rPr>
          <w:t>,</w:t>
        </w:r>
      </w:ins>
      <w:r w:rsidRPr="00FE66E0">
        <w:rPr>
          <w:rFonts w:asciiTheme="minorHAnsi" w:hAnsiTheme="minorHAnsi"/>
          <w:sz w:val="20"/>
          <w:szCs w:val="20"/>
        </w:rPr>
        <w:t xml:space="preserve">” where X is the blending group number, starting at 1. This is implemented in much the same way </w:t>
      </w:r>
      <w:del w:id="3233" w:author="Honnalore Steissberg" w:date="2021-08-16T11:32:00Z">
        <w:r w:rsidRPr="00FE66E0" w:rsidDel="00F72A93">
          <w:rPr>
            <w:rFonts w:asciiTheme="minorHAnsi" w:hAnsiTheme="minorHAnsi"/>
            <w:sz w:val="20"/>
            <w:szCs w:val="20"/>
          </w:rPr>
          <w:delText xml:space="preserve">that </w:delText>
        </w:r>
      </w:del>
      <w:ins w:id="3234" w:author="Honnalore Steissberg" w:date="2021-08-16T11:32:00Z">
        <w:r w:rsidR="00F72A93">
          <w:rPr>
            <w:rFonts w:asciiTheme="minorHAnsi" w:hAnsiTheme="minorHAnsi"/>
            <w:sz w:val="20"/>
            <w:szCs w:val="20"/>
          </w:rPr>
          <w:t>as</w:t>
        </w:r>
        <w:r w:rsidR="00F72A93" w:rsidRPr="00FE66E0">
          <w:rPr>
            <w:rFonts w:asciiTheme="minorHAnsi" w:hAnsiTheme="minorHAnsi"/>
            <w:sz w:val="20"/>
            <w:szCs w:val="20"/>
          </w:rPr>
          <w:t xml:space="preserve"> </w:t>
        </w:r>
      </w:ins>
      <w:r w:rsidRPr="00FE66E0">
        <w:rPr>
          <w:rFonts w:asciiTheme="minorHAnsi" w:hAnsiTheme="minorHAnsi"/>
          <w:sz w:val="20"/>
          <w:szCs w:val="20"/>
        </w:rPr>
        <w:t xml:space="preserve">the original version 3.7 code allowed the user to set a time series of temperature targets for the single-structure temperature control device. This change simply allows a similar functionality to be applied for the blending of releases from two or more outlets. </w:t>
      </w:r>
    </w:p>
    <w:p w14:paraId="3D9F4993" w14:textId="77777777" w:rsidR="0092605A" w:rsidRPr="00921F79" w:rsidRDefault="0092605A" w:rsidP="0092605A">
      <w:pPr>
        <w:pStyle w:val="Default"/>
        <w:ind w:left="720"/>
        <w:rPr>
          <w:rFonts w:asciiTheme="minorHAnsi" w:hAnsiTheme="minorHAnsi"/>
          <w:b/>
          <w:bCs/>
          <w:sz w:val="22"/>
          <w:szCs w:val="22"/>
        </w:rPr>
      </w:pPr>
    </w:p>
    <w:p w14:paraId="22D6699E" w14:textId="77777777" w:rsidR="0092605A" w:rsidRPr="00921F79" w:rsidRDefault="0092605A" w:rsidP="0092605A">
      <w:pPr>
        <w:pStyle w:val="Default"/>
        <w:ind w:left="720"/>
        <w:rPr>
          <w:rFonts w:asciiTheme="minorHAnsi" w:hAnsiTheme="minorHAnsi"/>
          <w:sz w:val="22"/>
          <w:szCs w:val="22"/>
        </w:rPr>
      </w:pPr>
      <w:r w:rsidRPr="00921F79">
        <w:rPr>
          <w:rFonts w:asciiTheme="minorHAnsi" w:hAnsiTheme="minorHAnsi"/>
          <w:b/>
          <w:bCs/>
          <w:sz w:val="22"/>
          <w:szCs w:val="22"/>
        </w:rPr>
        <w:t>Depth (</w:t>
      </w:r>
      <w:proofErr w:type="spellStart"/>
      <w:r w:rsidRPr="00921F79">
        <w:rPr>
          <w:rFonts w:asciiTheme="minorHAnsi" w:hAnsiTheme="minorHAnsi"/>
          <w:b/>
          <w:bCs/>
          <w:sz w:val="22"/>
          <w:szCs w:val="22"/>
        </w:rPr>
        <w:t>DEPTHx</w:t>
      </w:r>
      <w:proofErr w:type="spellEnd"/>
      <w:r w:rsidRPr="00921F79">
        <w:rPr>
          <w:rFonts w:asciiTheme="minorHAnsi" w:hAnsiTheme="minorHAnsi"/>
          <w:b/>
          <w:bCs/>
          <w:sz w:val="22"/>
          <w:szCs w:val="22"/>
        </w:rPr>
        <w:t xml:space="preserve"> on the DEPTH input card).</w:t>
      </w:r>
      <w:r w:rsidR="00094633">
        <w:rPr>
          <w:rFonts w:asciiTheme="minorHAnsi" w:hAnsiTheme="minorHAnsi"/>
          <w:b/>
          <w:bCs/>
          <w:sz w:val="22"/>
          <w:szCs w:val="22"/>
        </w:rPr>
        <w:t xml:space="preserve"> </w:t>
      </w:r>
      <w:r w:rsidRPr="00FE66E0">
        <w:rPr>
          <w:rFonts w:asciiTheme="minorHAnsi" w:hAnsiTheme="minorHAnsi"/>
          <w:sz w:val="20"/>
          <w:szCs w:val="20"/>
        </w:rPr>
        <w:t xml:space="preserve">Specifying a nonzero depth for a particular outlet results in that outlet being treated as a floating outlet with a centerline elevation at DEPTH meters below the current water surface. This condition allows some outlets to be treated as floating outlets, an alternative to the original code that allowed one outlet to be “lowered” with the water surface if the </w:t>
      </w:r>
      <w:r w:rsidRPr="00FE66E0">
        <w:rPr>
          <w:rFonts w:asciiTheme="minorHAnsi" w:hAnsiTheme="minorHAnsi"/>
          <w:b/>
          <w:bCs/>
          <w:sz w:val="20"/>
          <w:szCs w:val="20"/>
        </w:rPr>
        <w:t>ELCONT</w:t>
      </w:r>
      <w:r w:rsidRPr="00FE66E0">
        <w:rPr>
          <w:rFonts w:asciiTheme="minorHAnsi" w:hAnsiTheme="minorHAnsi"/>
          <w:sz w:val="20"/>
          <w:szCs w:val="20"/>
        </w:rPr>
        <w:t xml:space="preserve"> input was ON.</w:t>
      </w:r>
      <w:r w:rsidRPr="00921F79">
        <w:rPr>
          <w:rFonts w:asciiTheme="minorHAnsi" w:hAnsiTheme="minorHAnsi"/>
          <w:sz w:val="22"/>
          <w:szCs w:val="22"/>
        </w:rPr>
        <w:t xml:space="preserve"> </w:t>
      </w:r>
    </w:p>
    <w:p w14:paraId="169E8461" w14:textId="77777777" w:rsidR="0092605A" w:rsidRPr="00921F79" w:rsidRDefault="0092605A" w:rsidP="0092605A">
      <w:pPr>
        <w:pStyle w:val="Default"/>
        <w:ind w:left="720"/>
        <w:rPr>
          <w:rFonts w:asciiTheme="minorHAnsi" w:hAnsiTheme="minorHAnsi"/>
          <w:b/>
          <w:bCs/>
          <w:sz w:val="22"/>
          <w:szCs w:val="22"/>
        </w:rPr>
      </w:pPr>
    </w:p>
    <w:p w14:paraId="5A4936A2" w14:textId="77777777" w:rsidR="0092605A" w:rsidRPr="00FE66E0" w:rsidRDefault="0092605A" w:rsidP="0092605A">
      <w:pPr>
        <w:pStyle w:val="Default"/>
        <w:ind w:left="720"/>
        <w:rPr>
          <w:rFonts w:asciiTheme="minorHAnsi" w:hAnsiTheme="minorHAnsi"/>
          <w:sz w:val="20"/>
          <w:szCs w:val="20"/>
        </w:rPr>
      </w:pPr>
      <w:r w:rsidRPr="00921F79">
        <w:rPr>
          <w:rFonts w:asciiTheme="minorHAnsi" w:hAnsiTheme="minorHAnsi"/>
          <w:b/>
          <w:bCs/>
          <w:sz w:val="22"/>
          <w:szCs w:val="22"/>
        </w:rPr>
        <w:t>Minimum Head (</w:t>
      </w:r>
      <w:proofErr w:type="spellStart"/>
      <w:r w:rsidRPr="00921F79">
        <w:rPr>
          <w:rFonts w:asciiTheme="minorHAnsi" w:hAnsiTheme="minorHAnsi"/>
          <w:b/>
          <w:bCs/>
          <w:sz w:val="22"/>
          <w:szCs w:val="22"/>
        </w:rPr>
        <w:t>MINHDx</w:t>
      </w:r>
      <w:proofErr w:type="spellEnd"/>
      <w:r w:rsidRPr="00921F79">
        <w:rPr>
          <w:rFonts w:asciiTheme="minorHAnsi" w:hAnsiTheme="minorHAnsi"/>
          <w:b/>
          <w:bCs/>
          <w:sz w:val="22"/>
          <w:szCs w:val="22"/>
        </w:rPr>
        <w:t xml:space="preserve"> on the MINHEAD input card).</w:t>
      </w:r>
      <w:r w:rsidR="00094633">
        <w:rPr>
          <w:rFonts w:asciiTheme="minorHAnsi" w:hAnsiTheme="minorHAnsi"/>
          <w:b/>
          <w:bCs/>
          <w:sz w:val="22"/>
          <w:szCs w:val="22"/>
        </w:rPr>
        <w:t xml:space="preserve"> </w:t>
      </w:r>
      <w:r w:rsidRPr="00FE66E0">
        <w:rPr>
          <w:rFonts w:asciiTheme="minorHAnsi" w:hAnsiTheme="minorHAnsi"/>
          <w:sz w:val="20"/>
          <w:szCs w:val="20"/>
        </w:rPr>
        <w:t xml:space="preserve">A nonzero minimum head criterion, specified for each blended outlet, is interpreted as the minimum depth in meters required for the outlet to be used. If the centerline outlet depth is shallower than this nonzero minimum head criterion, the outlet will not be used, regardless of any specified minimum flow criterion. This minimum head criterion is always honored. Inputs less than zero are changed to zero, which is interpreted as the absence of a minimum head criterion. </w:t>
      </w:r>
    </w:p>
    <w:p w14:paraId="45C1C3EF" w14:textId="77777777" w:rsidR="0092605A" w:rsidRPr="00921F79" w:rsidRDefault="0092605A" w:rsidP="0092605A">
      <w:pPr>
        <w:pStyle w:val="Default"/>
        <w:ind w:left="720"/>
        <w:rPr>
          <w:rFonts w:asciiTheme="minorHAnsi" w:hAnsiTheme="minorHAnsi"/>
          <w:b/>
          <w:bCs/>
          <w:sz w:val="22"/>
          <w:szCs w:val="22"/>
        </w:rPr>
      </w:pPr>
    </w:p>
    <w:p w14:paraId="358694EC" w14:textId="77777777" w:rsidR="0092605A" w:rsidRPr="00FE66E0" w:rsidRDefault="0092605A" w:rsidP="0092605A">
      <w:pPr>
        <w:pStyle w:val="Default"/>
        <w:ind w:left="720"/>
        <w:rPr>
          <w:rFonts w:asciiTheme="minorHAnsi" w:hAnsiTheme="minorHAnsi"/>
          <w:sz w:val="20"/>
          <w:szCs w:val="20"/>
        </w:rPr>
      </w:pPr>
      <w:r w:rsidRPr="00921F79">
        <w:rPr>
          <w:rFonts w:asciiTheme="minorHAnsi" w:hAnsiTheme="minorHAnsi"/>
          <w:b/>
          <w:bCs/>
          <w:sz w:val="22"/>
          <w:szCs w:val="22"/>
        </w:rPr>
        <w:t>Maximum Head (</w:t>
      </w:r>
      <w:proofErr w:type="spellStart"/>
      <w:r w:rsidRPr="00921F79">
        <w:rPr>
          <w:rFonts w:asciiTheme="minorHAnsi" w:hAnsiTheme="minorHAnsi"/>
          <w:b/>
          <w:bCs/>
          <w:sz w:val="22"/>
          <w:szCs w:val="22"/>
        </w:rPr>
        <w:t>MAXHDx</w:t>
      </w:r>
      <w:proofErr w:type="spellEnd"/>
      <w:r w:rsidRPr="00921F79">
        <w:rPr>
          <w:rFonts w:asciiTheme="minorHAnsi" w:hAnsiTheme="minorHAnsi"/>
          <w:b/>
          <w:bCs/>
          <w:sz w:val="22"/>
          <w:szCs w:val="22"/>
        </w:rPr>
        <w:t xml:space="preserve"> on the MAXHEAD input card).</w:t>
      </w:r>
      <w:r w:rsidR="00094633">
        <w:rPr>
          <w:rFonts w:asciiTheme="minorHAnsi" w:hAnsiTheme="minorHAnsi"/>
          <w:b/>
          <w:bCs/>
          <w:sz w:val="22"/>
          <w:szCs w:val="22"/>
        </w:rPr>
        <w:t xml:space="preserve"> </w:t>
      </w:r>
      <w:r w:rsidRPr="00FE66E0">
        <w:rPr>
          <w:rFonts w:asciiTheme="minorHAnsi" w:hAnsiTheme="minorHAnsi"/>
          <w:sz w:val="20"/>
          <w:szCs w:val="20"/>
        </w:rPr>
        <w:t xml:space="preserve">A nonzero maximum head criterion, specified for each blended outlet, is interpreted as the maximum depth in meters under which the outlet can be used. If the centerline outlet depth is deeper than this nonzero maximum head criterion, the outlet will not be used, regardless of any specified minimum flow criterion. This maximum head criterion is always honored. Inputs less than zero are changed to zero, which is interpreted as the absence of a maximum head criterion. </w:t>
      </w:r>
      <w:del w:id="3235" w:author="Honnalore Steissberg" w:date="2021-08-16T11:35:00Z">
        <w:r w:rsidRPr="00FE66E0" w:rsidDel="005A5808">
          <w:rPr>
            <w:rFonts w:asciiTheme="minorHAnsi" w:hAnsiTheme="minorHAnsi"/>
            <w:sz w:val="20"/>
            <w:szCs w:val="20"/>
          </w:rPr>
          <w:delText>6</w:delText>
        </w:r>
      </w:del>
      <w:r w:rsidRPr="00FE66E0">
        <w:rPr>
          <w:rFonts w:asciiTheme="minorHAnsi" w:hAnsiTheme="minorHAnsi"/>
          <w:sz w:val="20"/>
          <w:szCs w:val="20"/>
        </w:rPr>
        <w:t xml:space="preserve"> </w:t>
      </w:r>
    </w:p>
    <w:p w14:paraId="070BE732" w14:textId="77777777" w:rsidR="0092605A" w:rsidRPr="00921F79" w:rsidRDefault="0092605A" w:rsidP="0092605A">
      <w:pPr>
        <w:pStyle w:val="Default"/>
        <w:rPr>
          <w:rFonts w:asciiTheme="minorHAnsi" w:hAnsiTheme="minorHAnsi"/>
          <w:b/>
          <w:bCs/>
          <w:sz w:val="22"/>
          <w:szCs w:val="22"/>
        </w:rPr>
      </w:pPr>
    </w:p>
    <w:p w14:paraId="6EB12B40" w14:textId="77777777" w:rsidR="0092605A" w:rsidRPr="00921F79" w:rsidRDefault="0092605A" w:rsidP="0092605A">
      <w:pPr>
        <w:pStyle w:val="Default"/>
        <w:ind w:left="720"/>
        <w:rPr>
          <w:rFonts w:asciiTheme="minorHAnsi" w:hAnsiTheme="minorHAnsi"/>
          <w:sz w:val="22"/>
          <w:szCs w:val="22"/>
        </w:rPr>
      </w:pPr>
      <w:r w:rsidRPr="00921F79">
        <w:rPr>
          <w:rFonts w:asciiTheme="minorHAnsi" w:hAnsiTheme="minorHAnsi"/>
          <w:b/>
          <w:bCs/>
          <w:sz w:val="22"/>
          <w:szCs w:val="22"/>
        </w:rPr>
        <w:t>Maximum Flow (</w:t>
      </w:r>
      <w:proofErr w:type="spellStart"/>
      <w:r w:rsidRPr="00921F79">
        <w:rPr>
          <w:rFonts w:asciiTheme="minorHAnsi" w:hAnsiTheme="minorHAnsi"/>
          <w:b/>
          <w:bCs/>
          <w:sz w:val="22"/>
          <w:szCs w:val="22"/>
        </w:rPr>
        <w:t>MAXFLOx</w:t>
      </w:r>
      <w:proofErr w:type="spellEnd"/>
      <w:r w:rsidRPr="00921F79">
        <w:rPr>
          <w:rFonts w:asciiTheme="minorHAnsi" w:hAnsiTheme="minorHAnsi"/>
          <w:b/>
          <w:bCs/>
          <w:sz w:val="22"/>
          <w:szCs w:val="22"/>
        </w:rPr>
        <w:t xml:space="preserve"> on the MAXFLOW input card).</w:t>
      </w:r>
      <w:r w:rsidR="00094633" w:rsidRPr="00FE66E0">
        <w:rPr>
          <w:rFonts w:asciiTheme="minorHAnsi" w:hAnsiTheme="minorHAnsi"/>
          <w:b/>
          <w:bCs/>
          <w:sz w:val="20"/>
          <w:szCs w:val="20"/>
        </w:rPr>
        <w:t xml:space="preserve"> </w:t>
      </w:r>
      <w:r w:rsidRPr="00FE66E0">
        <w:rPr>
          <w:rFonts w:asciiTheme="minorHAnsi" w:hAnsiTheme="minorHAnsi"/>
          <w:sz w:val="20"/>
          <w:szCs w:val="20"/>
        </w:rPr>
        <w:t xml:space="preserve">A nonzero maximum flow criterion, specified for each blended outlet in cubic meters per second, is honored regardless of its effect on temperature or any other minimum flow criterion. Inputs less than zero are changed to zero, which is interpreted as the absence of a maximum flow criterion. </w:t>
      </w:r>
    </w:p>
    <w:p w14:paraId="1DD51809" w14:textId="77777777" w:rsidR="0092605A" w:rsidRPr="00921F79" w:rsidRDefault="0092605A" w:rsidP="0092605A">
      <w:pPr>
        <w:pStyle w:val="Default"/>
        <w:ind w:left="720"/>
        <w:rPr>
          <w:rFonts w:asciiTheme="minorHAnsi" w:hAnsiTheme="minorHAnsi"/>
          <w:b/>
          <w:bCs/>
          <w:sz w:val="22"/>
          <w:szCs w:val="22"/>
        </w:rPr>
      </w:pPr>
    </w:p>
    <w:p w14:paraId="1307C666" w14:textId="5E401004" w:rsidR="00A80DDA" w:rsidRPr="00FE66E0" w:rsidRDefault="0092605A" w:rsidP="00A80DDA">
      <w:pPr>
        <w:pStyle w:val="Default"/>
        <w:ind w:left="720"/>
        <w:rPr>
          <w:rFonts w:asciiTheme="minorHAnsi" w:hAnsiTheme="minorHAnsi"/>
          <w:sz w:val="20"/>
          <w:szCs w:val="20"/>
        </w:rPr>
      </w:pPr>
      <w:r w:rsidRPr="00921F79">
        <w:rPr>
          <w:rFonts w:asciiTheme="minorHAnsi" w:hAnsiTheme="minorHAnsi"/>
          <w:b/>
          <w:bCs/>
          <w:sz w:val="22"/>
          <w:szCs w:val="22"/>
        </w:rPr>
        <w:t>Minimum Flow or Minimum Flow Fraction (</w:t>
      </w:r>
      <w:proofErr w:type="spellStart"/>
      <w:r w:rsidRPr="00921F79">
        <w:rPr>
          <w:rFonts w:asciiTheme="minorHAnsi" w:hAnsiTheme="minorHAnsi"/>
          <w:b/>
          <w:bCs/>
          <w:sz w:val="22"/>
          <w:szCs w:val="22"/>
        </w:rPr>
        <w:t>MINFRCx</w:t>
      </w:r>
      <w:proofErr w:type="spellEnd"/>
      <w:r w:rsidRPr="00921F79">
        <w:rPr>
          <w:rFonts w:asciiTheme="minorHAnsi" w:hAnsiTheme="minorHAnsi"/>
          <w:b/>
          <w:bCs/>
          <w:sz w:val="22"/>
          <w:szCs w:val="22"/>
        </w:rPr>
        <w:t xml:space="preserve"> on the MINFRAC input card).</w:t>
      </w:r>
      <w:r w:rsidR="00094633">
        <w:rPr>
          <w:rFonts w:asciiTheme="minorHAnsi" w:hAnsiTheme="minorHAnsi"/>
          <w:b/>
          <w:bCs/>
          <w:sz w:val="22"/>
          <w:szCs w:val="22"/>
        </w:rPr>
        <w:t xml:space="preserve"> </w:t>
      </w:r>
      <w:r w:rsidRPr="00FE66E0">
        <w:rPr>
          <w:rFonts w:asciiTheme="minorHAnsi" w:hAnsiTheme="minorHAnsi"/>
          <w:sz w:val="20"/>
          <w:szCs w:val="20"/>
        </w:rPr>
        <w:t>This input, specified for each outlet, can be used to specify a minimum flow rate or a minimum flow fraction. To specify a minimum flow rate, the input is negative</w:t>
      </w:r>
      <w:ins w:id="3236" w:author="Honnalore Steissberg" w:date="2021-08-11T17:34:00Z">
        <w:r w:rsidR="00DC5EC1">
          <w:rPr>
            <w:rFonts w:asciiTheme="minorHAnsi" w:hAnsiTheme="minorHAnsi"/>
            <w:sz w:val="20"/>
            <w:szCs w:val="20"/>
          </w:rPr>
          <w:t>,</w:t>
        </w:r>
      </w:ins>
      <w:r w:rsidRPr="00FE66E0">
        <w:rPr>
          <w:rFonts w:asciiTheme="minorHAnsi" w:hAnsiTheme="minorHAnsi"/>
          <w:sz w:val="20"/>
          <w:szCs w:val="20"/>
        </w:rPr>
        <w:t xml:space="preserve"> and its absolute value is interpreted as a minimum flow rate in cubic meters per second. A minimum flow fraction is specified as a value between 0.0 and 1.0 and interpreted as the fraction of the total sum of all specified </w:t>
      </w:r>
      <w:r w:rsidRPr="00FE66E0">
        <w:rPr>
          <w:rFonts w:asciiTheme="minorHAnsi" w:hAnsiTheme="minorHAnsi"/>
          <w:sz w:val="20"/>
          <w:szCs w:val="20"/>
        </w:rPr>
        <w:lastRenderedPageBreak/>
        <w:t xml:space="preserve">flows through outlets in the blending group. Values greater than 1.0 are set to 1.0. The blending algorithm attempts to honor all minimum flow criteria, but these criteria are subservient to the more important minimum head, maximum head, maximum flow, and priority inputs. If the priority is such that the outlet is not chosen to be used, the minimum flow criterion for that outlet is not honored. In addition, outlets that are high and dry (not under water) or that do not meet their minimum or maximum head criteria cannot have their minimum flows fulfilled. </w:t>
      </w:r>
      <w:bookmarkStart w:id="3237" w:name="_Ref414281775"/>
    </w:p>
    <w:p w14:paraId="2C52E237" w14:textId="77777777" w:rsidR="00A80DDA" w:rsidRPr="00FE66E0" w:rsidRDefault="00A80DDA" w:rsidP="00A80DDA">
      <w:pPr>
        <w:pStyle w:val="Default"/>
        <w:ind w:left="720"/>
        <w:rPr>
          <w:rFonts w:asciiTheme="minorHAnsi" w:hAnsiTheme="minorHAnsi"/>
          <w:b/>
          <w:sz w:val="22"/>
          <w:szCs w:val="22"/>
        </w:rPr>
      </w:pPr>
    </w:p>
    <w:p w14:paraId="02BD2370" w14:textId="01A64958" w:rsidR="0092605A" w:rsidRPr="00FE66E0" w:rsidRDefault="0092605A" w:rsidP="00A80DDA">
      <w:pPr>
        <w:pStyle w:val="Default"/>
        <w:ind w:left="720"/>
        <w:rPr>
          <w:rFonts w:asciiTheme="minorHAnsi" w:hAnsiTheme="minorHAnsi"/>
          <w:b/>
          <w:sz w:val="20"/>
          <w:szCs w:val="20"/>
        </w:rPr>
      </w:pPr>
      <w:bookmarkStart w:id="3238" w:name="_Ref452036983"/>
      <w:bookmarkStart w:id="3239" w:name="_Toc13665533"/>
      <w:bookmarkStart w:id="3240" w:name="_Toc37943002"/>
      <w:r w:rsidRPr="00FE66E0">
        <w:rPr>
          <w:rFonts w:asciiTheme="minorHAnsi" w:hAnsiTheme="minorHAnsi"/>
          <w:b/>
          <w:sz w:val="20"/>
          <w:szCs w:val="20"/>
        </w:rPr>
        <w:t xml:space="preserve">Table </w:t>
      </w:r>
      <w:r w:rsidRPr="00FE66E0">
        <w:rPr>
          <w:rFonts w:asciiTheme="minorHAnsi" w:hAnsiTheme="minorHAnsi"/>
          <w:b/>
          <w:sz w:val="20"/>
          <w:szCs w:val="20"/>
        </w:rPr>
        <w:fldChar w:fldCharType="begin"/>
      </w:r>
      <w:r w:rsidRPr="00FE66E0">
        <w:rPr>
          <w:rFonts w:asciiTheme="minorHAnsi" w:hAnsiTheme="minorHAnsi"/>
          <w:b/>
          <w:sz w:val="20"/>
          <w:szCs w:val="20"/>
        </w:rPr>
        <w:instrText xml:space="preserve"> SEQ Table \* ARABIC </w:instrText>
      </w:r>
      <w:r w:rsidRPr="00FE66E0">
        <w:rPr>
          <w:rFonts w:asciiTheme="minorHAnsi" w:hAnsiTheme="minorHAnsi"/>
          <w:b/>
          <w:sz w:val="20"/>
          <w:szCs w:val="20"/>
        </w:rPr>
        <w:fldChar w:fldCharType="separate"/>
      </w:r>
      <w:r w:rsidR="00795A65">
        <w:rPr>
          <w:rFonts w:asciiTheme="minorHAnsi" w:hAnsiTheme="minorHAnsi"/>
          <w:b/>
          <w:noProof/>
          <w:sz w:val="20"/>
          <w:szCs w:val="20"/>
        </w:rPr>
        <w:t>56</w:t>
      </w:r>
      <w:r w:rsidRPr="00FE66E0">
        <w:rPr>
          <w:rFonts w:asciiTheme="minorHAnsi" w:hAnsiTheme="minorHAnsi"/>
          <w:b/>
          <w:noProof/>
          <w:sz w:val="20"/>
          <w:szCs w:val="20"/>
        </w:rPr>
        <w:fldChar w:fldCharType="end"/>
      </w:r>
      <w:bookmarkEnd w:id="3237"/>
      <w:bookmarkEnd w:id="3238"/>
      <w:r w:rsidRPr="00FE66E0">
        <w:rPr>
          <w:rFonts w:asciiTheme="minorHAnsi" w:hAnsiTheme="minorHAnsi"/>
          <w:b/>
          <w:bCs/>
          <w:sz w:val="20"/>
          <w:szCs w:val="20"/>
        </w:rPr>
        <w:t xml:space="preserve">. </w:t>
      </w:r>
      <w:r w:rsidRPr="00FE66E0">
        <w:rPr>
          <w:rFonts w:asciiTheme="minorHAnsi" w:hAnsiTheme="minorHAnsi"/>
          <w:b/>
          <w:sz w:val="20"/>
          <w:szCs w:val="20"/>
        </w:rPr>
        <w:t xml:space="preserve">Description of user-specified inputs in the w2_selective.npt file for blending when SELECTC=’USGS’ (Rounds and </w:t>
      </w:r>
      <w:proofErr w:type="spellStart"/>
      <w:r w:rsidRPr="00FE66E0">
        <w:rPr>
          <w:rFonts w:asciiTheme="minorHAnsi" w:hAnsiTheme="minorHAnsi"/>
          <w:b/>
          <w:sz w:val="20"/>
          <w:szCs w:val="20"/>
        </w:rPr>
        <w:t>Buccola</w:t>
      </w:r>
      <w:proofErr w:type="spellEnd"/>
      <w:r w:rsidRPr="00FE66E0">
        <w:rPr>
          <w:rFonts w:asciiTheme="minorHAnsi" w:hAnsiTheme="minorHAnsi"/>
          <w:b/>
          <w:sz w:val="20"/>
          <w:szCs w:val="20"/>
        </w:rPr>
        <w:t>, 2015)</w:t>
      </w:r>
      <w:bookmarkEnd w:id="3239"/>
      <w:bookmarkEnd w:id="3240"/>
    </w:p>
    <w:tbl>
      <w:tblPr>
        <w:tblW w:w="9159" w:type="dxa"/>
        <w:tblInd w:w="-108" w:type="dxa"/>
        <w:tblBorders>
          <w:top w:val="nil"/>
          <w:left w:val="nil"/>
          <w:bottom w:val="nil"/>
          <w:right w:val="nil"/>
        </w:tblBorders>
        <w:tblLayout w:type="fixed"/>
        <w:tblLook w:val="0000" w:firstRow="0" w:lastRow="0" w:firstColumn="0" w:lastColumn="0" w:noHBand="0" w:noVBand="0"/>
      </w:tblPr>
      <w:tblGrid>
        <w:gridCol w:w="1583"/>
        <w:gridCol w:w="1154"/>
        <w:gridCol w:w="1319"/>
        <w:gridCol w:w="5103"/>
      </w:tblGrid>
      <w:tr w:rsidR="0092605A" w:rsidRPr="00B7030B" w14:paraId="77941AD0" w14:textId="77777777" w:rsidTr="00A80DDA">
        <w:trPr>
          <w:trHeight w:val="257"/>
          <w:tblHeader/>
        </w:trPr>
        <w:tc>
          <w:tcPr>
            <w:tcW w:w="1583" w:type="dxa"/>
          </w:tcPr>
          <w:p w14:paraId="2D052FCB" w14:textId="77777777" w:rsidR="0092605A" w:rsidRPr="00B7030B" w:rsidRDefault="0092605A" w:rsidP="0092605A">
            <w:pPr>
              <w:pStyle w:val="Default"/>
              <w:rPr>
                <w:rFonts w:asciiTheme="minorHAnsi" w:hAnsiTheme="minorHAnsi"/>
                <w:sz w:val="20"/>
                <w:szCs w:val="20"/>
              </w:rPr>
            </w:pPr>
            <w:r w:rsidRPr="00B7030B">
              <w:rPr>
                <w:rFonts w:asciiTheme="minorHAnsi" w:hAnsiTheme="minorHAnsi"/>
                <w:sz w:val="20"/>
                <w:szCs w:val="20"/>
              </w:rPr>
              <w:t>[</w:t>
            </w:r>
            <w:r w:rsidRPr="00B7030B">
              <w:rPr>
                <w:rFonts w:asciiTheme="minorHAnsi" w:hAnsiTheme="minorHAnsi"/>
                <w:b/>
                <w:bCs/>
                <w:sz w:val="20"/>
                <w:szCs w:val="20"/>
              </w:rPr>
              <w:t xml:space="preserve">Input variable </w:t>
            </w:r>
          </w:p>
        </w:tc>
        <w:tc>
          <w:tcPr>
            <w:tcW w:w="1154" w:type="dxa"/>
          </w:tcPr>
          <w:p w14:paraId="3B0749C1" w14:textId="77777777" w:rsidR="0092605A" w:rsidRPr="00B7030B" w:rsidRDefault="0092605A">
            <w:pPr>
              <w:pStyle w:val="Default"/>
              <w:rPr>
                <w:rFonts w:asciiTheme="minorHAnsi" w:hAnsiTheme="minorHAnsi"/>
                <w:sz w:val="20"/>
                <w:szCs w:val="20"/>
              </w:rPr>
            </w:pPr>
            <w:r w:rsidRPr="00B7030B">
              <w:rPr>
                <w:rFonts w:asciiTheme="minorHAnsi" w:hAnsiTheme="minorHAnsi"/>
                <w:b/>
                <w:bCs/>
                <w:sz w:val="20"/>
                <w:szCs w:val="20"/>
              </w:rPr>
              <w:t xml:space="preserve">Card (name of input section) </w:t>
            </w:r>
          </w:p>
        </w:tc>
        <w:tc>
          <w:tcPr>
            <w:tcW w:w="1319" w:type="dxa"/>
          </w:tcPr>
          <w:p w14:paraId="21A534C7" w14:textId="77777777" w:rsidR="0092605A" w:rsidRPr="00B7030B" w:rsidRDefault="0092605A">
            <w:pPr>
              <w:pStyle w:val="Default"/>
              <w:rPr>
                <w:rFonts w:asciiTheme="minorHAnsi" w:hAnsiTheme="minorHAnsi"/>
                <w:sz w:val="20"/>
                <w:szCs w:val="20"/>
              </w:rPr>
            </w:pPr>
            <w:r w:rsidRPr="00B7030B">
              <w:rPr>
                <w:rFonts w:asciiTheme="minorHAnsi" w:hAnsiTheme="minorHAnsi"/>
                <w:b/>
                <w:bCs/>
                <w:sz w:val="20"/>
                <w:szCs w:val="20"/>
              </w:rPr>
              <w:t xml:space="preserve">Variable name in the code </w:t>
            </w:r>
          </w:p>
        </w:tc>
        <w:tc>
          <w:tcPr>
            <w:tcW w:w="5103" w:type="dxa"/>
          </w:tcPr>
          <w:p w14:paraId="59E66A97" w14:textId="77777777" w:rsidR="0092605A" w:rsidRPr="00B7030B" w:rsidRDefault="0092605A">
            <w:pPr>
              <w:pStyle w:val="Default"/>
              <w:rPr>
                <w:rFonts w:asciiTheme="minorHAnsi" w:hAnsiTheme="minorHAnsi"/>
                <w:sz w:val="20"/>
                <w:szCs w:val="20"/>
              </w:rPr>
            </w:pPr>
            <w:r w:rsidRPr="00B7030B">
              <w:rPr>
                <w:rFonts w:asciiTheme="minorHAnsi" w:hAnsiTheme="minorHAnsi"/>
                <w:b/>
                <w:bCs/>
                <w:sz w:val="20"/>
                <w:szCs w:val="20"/>
              </w:rPr>
              <w:t xml:space="preserve">Description </w:t>
            </w:r>
          </w:p>
        </w:tc>
      </w:tr>
      <w:tr w:rsidR="0092605A" w:rsidRPr="00B7030B" w14:paraId="6280AE2E" w14:textId="77777777" w:rsidTr="00A80DDA">
        <w:trPr>
          <w:trHeight w:val="120"/>
        </w:trPr>
        <w:tc>
          <w:tcPr>
            <w:tcW w:w="1583" w:type="dxa"/>
          </w:tcPr>
          <w:p w14:paraId="07D5965A"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CNTR </w:t>
            </w:r>
          </w:p>
        </w:tc>
        <w:tc>
          <w:tcPr>
            <w:tcW w:w="1154" w:type="dxa"/>
          </w:tcPr>
          <w:p w14:paraId="27F5A6AE"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SPLIT1 </w:t>
            </w:r>
          </w:p>
        </w:tc>
        <w:tc>
          <w:tcPr>
            <w:tcW w:w="1319" w:type="dxa"/>
          </w:tcPr>
          <w:p w14:paraId="16082C97"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tspltc</w:t>
            </w:r>
            <w:proofErr w:type="spellEnd"/>
            <w:r w:rsidRPr="00B7030B">
              <w:rPr>
                <w:rFonts w:asciiTheme="minorHAnsi" w:hAnsiTheme="minorHAnsi"/>
                <w:sz w:val="20"/>
                <w:szCs w:val="20"/>
              </w:rPr>
              <w:t xml:space="preserve"> </w:t>
            </w:r>
          </w:p>
        </w:tc>
        <w:tc>
          <w:tcPr>
            <w:tcW w:w="5103" w:type="dxa"/>
          </w:tcPr>
          <w:p w14:paraId="52A36C5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Turns the blending calculations ON or OFF. </w:t>
            </w:r>
          </w:p>
        </w:tc>
      </w:tr>
      <w:tr w:rsidR="0092605A" w:rsidRPr="00B7030B" w14:paraId="14117E19" w14:textId="77777777" w:rsidTr="00A80DDA">
        <w:trPr>
          <w:trHeight w:val="120"/>
        </w:trPr>
        <w:tc>
          <w:tcPr>
            <w:tcW w:w="1583" w:type="dxa"/>
          </w:tcPr>
          <w:p w14:paraId="7DA713B7"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NUM </w:t>
            </w:r>
          </w:p>
        </w:tc>
        <w:tc>
          <w:tcPr>
            <w:tcW w:w="1154" w:type="dxa"/>
          </w:tcPr>
          <w:p w14:paraId="0DAC6119"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SPLIT1 </w:t>
            </w:r>
          </w:p>
        </w:tc>
        <w:tc>
          <w:tcPr>
            <w:tcW w:w="1319" w:type="dxa"/>
          </w:tcPr>
          <w:p w14:paraId="2915BB40"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numtsplt</w:t>
            </w:r>
            <w:proofErr w:type="spellEnd"/>
            <w:r w:rsidRPr="00B7030B">
              <w:rPr>
                <w:rFonts w:asciiTheme="minorHAnsi" w:hAnsiTheme="minorHAnsi"/>
                <w:sz w:val="20"/>
                <w:szCs w:val="20"/>
              </w:rPr>
              <w:t xml:space="preserve"> </w:t>
            </w:r>
          </w:p>
        </w:tc>
        <w:tc>
          <w:tcPr>
            <w:tcW w:w="5103" w:type="dxa"/>
          </w:tcPr>
          <w:p w14:paraId="41BD3E72"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Number of blending groups to specify, for different times of year or at different dams, etc. </w:t>
            </w:r>
          </w:p>
        </w:tc>
      </w:tr>
      <w:tr w:rsidR="0092605A" w:rsidRPr="00B7030B" w14:paraId="44387F08" w14:textId="77777777" w:rsidTr="00A80DDA">
        <w:trPr>
          <w:trHeight w:val="120"/>
        </w:trPr>
        <w:tc>
          <w:tcPr>
            <w:tcW w:w="1583" w:type="dxa"/>
          </w:tcPr>
          <w:p w14:paraId="7E1F4105"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TSFREQ </w:t>
            </w:r>
          </w:p>
        </w:tc>
        <w:tc>
          <w:tcPr>
            <w:tcW w:w="1154" w:type="dxa"/>
          </w:tcPr>
          <w:p w14:paraId="100E6903"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SPLIT1 </w:t>
            </w:r>
          </w:p>
        </w:tc>
        <w:tc>
          <w:tcPr>
            <w:tcW w:w="1319" w:type="dxa"/>
          </w:tcPr>
          <w:p w14:paraId="13DF45E0"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tspltfreq</w:t>
            </w:r>
            <w:proofErr w:type="spellEnd"/>
            <w:r w:rsidRPr="00B7030B">
              <w:rPr>
                <w:rFonts w:asciiTheme="minorHAnsi" w:hAnsiTheme="minorHAnsi"/>
                <w:sz w:val="20"/>
                <w:szCs w:val="20"/>
              </w:rPr>
              <w:t xml:space="preserve"> </w:t>
            </w:r>
          </w:p>
        </w:tc>
        <w:tc>
          <w:tcPr>
            <w:tcW w:w="5103" w:type="dxa"/>
          </w:tcPr>
          <w:p w14:paraId="7788552C"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Frequency at which the blending calculations are updated, specified as a fraction of a day. </w:t>
            </w:r>
          </w:p>
        </w:tc>
      </w:tr>
      <w:tr w:rsidR="0092605A" w:rsidRPr="00B7030B" w14:paraId="230CA084" w14:textId="77777777" w:rsidTr="00A80DDA">
        <w:trPr>
          <w:trHeight w:val="120"/>
        </w:trPr>
        <w:tc>
          <w:tcPr>
            <w:tcW w:w="1583" w:type="dxa"/>
          </w:tcPr>
          <w:p w14:paraId="466E2E19"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TSCONV </w:t>
            </w:r>
          </w:p>
        </w:tc>
        <w:tc>
          <w:tcPr>
            <w:tcW w:w="1154" w:type="dxa"/>
          </w:tcPr>
          <w:p w14:paraId="0BEB46E8"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SPLIT1 </w:t>
            </w:r>
          </w:p>
        </w:tc>
        <w:tc>
          <w:tcPr>
            <w:tcW w:w="1319" w:type="dxa"/>
          </w:tcPr>
          <w:p w14:paraId="5C0BF33E"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tsconv</w:t>
            </w:r>
            <w:proofErr w:type="spellEnd"/>
            <w:r w:rsidRPr="00B7030B">
              <w:rPr>
                <w:rFonts w:asciiTheme="minorHAnsi" w:hAnsiTheme="minorHAnsi"/>
                <w:sz w:val="20"/>
                <w:szCs w:val="20"/>
              </w:rPr>
              <w:t xml:space="preserve"> </w:t>
            </w:r>
          </w:p>
        </w:tc>
        <w:tc>
          <w:tcPr>
            <w:tcW w:w="5103" w:type="dxa"/>
          </w:tcPr>
          <w:p w14:paraId="517F7DDE"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Convergence criterion for the iterative blending solution, constrained to be 0.1 or less, but nonzero. </w:t>
            </w:r>
          </w:p>
        </w:tc>
      </w:tr>
      <w:tr w:rsidR="0092605A" w:rsidRPr="00B7030B" w14:paraId="4CD6917B" w14:textId="77777777" w:rsidTr="00A80DDA">
        <w:trPr>
          <w:trHeight w:val="120"/>
        </w:trPr>
        <w:tc>
          <w:tcPr>
            <w:tcW w:w="1583" w:type="dxa"/>
          </w:tcPr>
          <w:p w14:paraId="3676ACE3"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ST/WD </w:t>
            </w:r>
          </w:p>
        </w:tc>
        <w:tc>
          <w:tcPr>
            <w:tcW w:w="1154" w:type="dxa"/>
          </w:tcPr>
          <w:p w14:paraId="01D35E8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24DD2CC4"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tspltcntr</w:t>
            </w:r>
            <w:proofErr w:type="spellEnd"/>
            <w:r w:rsidRPr="00B7030B">
              <w:rPr>
                <w:rFonts w:asciiTheme="minorHAnsi" w:hAnsiTheme="minorHAnsi"/>
                <w:sz w:val="20"/>
                <w:szCs w:val="20"/>
              </w:rPr>
              <w:t xml:space="preserve">(j) </w:t>
            </w:r>
          </w:p>
        </w:tc>
        <w:tc>
          <w:tcPr>
            <w:tcW w:w="5103" w:type="dxa"/>
          </w:tcPr>
          <w:p w14:paraId="540B33F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Specification of a group of either structures (ST) or withdrawals (WD) for blending. </w:t>
            </w:r>
          </w:p>
        </w:tc>
      </w:tr>
      <w:tr w:rsidR="0092605A" w:rsidRPr="00B7030B" w14:paraId="663AE06F" w14:textId="77777777" w:rsidTr="00A80DDA">
        <w:trPr>
          <w:trHeight w:val="120"/>
        </w:trPr>
        <w:tc>
          <w:tcPr>
            <w:tcW w:w="1583" w:type="dxa"/>
          </w:tcPr>
          <w:p w14:paraId="5E97FF56"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JB </w:t>
            </w:r>
          </w:p>
        </w:tc>
        <w:tc>
          <w:tcPr>
            <w:tcW w:w="1154" w:type="dxa"/>
          </w:tcPr>
          <w:p w14:paraId="082B766A"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066A70C4"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tspltjb</w:t>
            </w:r>
            <w:proofErr w:type="spellEnd"/>
            <w:r w:rsidRPr="00B7030B">
              <w:rPr>
                <w:rFonts w:asciiTheme="minorHAnsi" w:hAnsiTheme="minorHAnsi"/>
                <w:sz w:val="20"/>
                <w:szCs w:val="20"/>
              </w:rPr>
              <w:t xml:space="preserve">(j) </w:t>
            </w:r>
          </w:p>
        </w:tc>
        <w:tc>
          <w:tcPr>
            <w:tcW w:w="5103" w:type="dxa"/>
          </w:tcPr>
          <w:p w14:paraId="3C74C1C8"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Branch number for the structures being blended (ignored if using withdrawals). </w:t>
            </w:r>
          </w:p>
        </w:tc>
      </w:tr>
      <w:tr w:rsidR="0092605A" w:rsidRPr="00B7030B" w14:paraId="78D46962" w14:textId="77777777" w:rsidTr="00A80DDA">
        <w:trPr>
          <w:trHeight w:val="120"/>
        </w:trPr>
        <w:tc>
          <w:tcPr>
            <w:tcW w:w="1583" w:type="dxa"/>
          </w:tcPr>
          <w:p w14:paraId="7BC0E6CD"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YEARLY </w:t>
            </w:r>
          </w:p>
        </w:tc>
        <w:tc>
          <w:tcPr>
            <w:tcW w:w="1154" w:type="dxa"/>
          </w:tcPr>
          <w:p w14:paraId="3263369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23312854"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tsyearly</w:t>
            </w:r>
            <w:proofErr w:type="spellEnd"/>
            <w:r w:rsidRPr="00B7030B">
              <w:rPr>
                <w:rFonts w:asciiTheme="minorHAnsi" w:hAnsiTheme="minorHAnsi"/>
                <w:sz w:val="20"/>
                <w:szCs w:val="20"/>
              </w:rPr>
              <w:t xml:space="preserve">(j) </w:t>
            </w:r>
          </w:p>
        </w:tc>
        <w:tc>
          <w:tcPr>
            <w:tcW w:w="5103" w:type="dxa"/>
          </w:tcPr>
          <w:p w14:paraId="2FE4D537"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Specifies that starting and ending dates for blending should be repeated (ON) each year, or not (OFF). </w:t>
            </w:r>
          </w:p>
        </w:tc>
      </w:tr>
      <w:tr w:rsidR="0092605A" w:rsidRPr="00B7030B" w14:paraId="713C30C4" w14:textId="77777777" w:rsidTr="00A80DDA">
        <w:trPr>
          <w:trHeight w:val="120"/>
        </w:trPr>
        <w:tc>
          <w:tcPr>
            <w:tcW w:w="1583" w:type="dxa"/>
          </w:tcPr>
          <w:p w14:paraId="07DBBC9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TSTR </w:t>
            </w:r>
          </w:p>
        </w:tc>
        <w:tc>
          <w:tcPr>
            <w:tcW w:w="1154" w:type="dxa"/>
          </w:tcPr>
          <w:p w14:paraId="13DF3E48"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76651DEE"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tstsrt</w:t>
            </w:r>
            <w:proofErr w:type="spellEnd"/>
            <w:r w:rsidRPr="00B7030B">
              <w:rPr>
                <w:rFonts w:asciiTheme="minorHAnsi" w:hAnsiTheme="minorHAnsi"/>
                <w:sz w:val="20"/>
                <w:szCs w:val="20"/>
              </w:rPr>
              <w:t xml:space="preserve">(j) </w:t>
            </w:r>
          </w:p>
        </w:tc>
        <w:tc>
          <w:tcPr>
            <w:tcW w:w="5103" w:type="dxa"/>
          </w:tcPr>
          <w:p w14:paraId="203A2222"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Start date (Julian day) for blending calculations for that group (day 1 is the start of January 1). </w:t>
            </w:r>
          </w:p>
        </w:tc>
      </w:tr>
      <w:tr w:rsidR="0092605A" w:rsidRPr="00B7030B" w14:paraId="323CD29D" w14:textId="77777777" w:rsidTr="00A80DDA">
        <w:trPr>
          <w:trHeight w:val="120"/>
        </w:trPr>
        <w:tc>
          <w:tcPr>
            <w:tcW w:w="1583" w:type="dxa"/>
          </w:tcPr>
          <w:p w14:paraId="2D27B4C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TEND </w:t>
            </w:r>
          </w:p>
        </w:tc>
        <w:tc>
          <w:tcPr>
            <w:tcW w:w="1154" w:type="dxa"/>
          </w:tcPr>
          <w:p w14:paraId="6750285D"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09295659"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tstend</w:t>
            </w:r>
            <w:proofErr w:type="spellEnd"/>
            <w:r w:rsidRPr="00B7030B">
              <w:rPr>
                <w:rFonts w:asciiTheme="minorHAnsi" w:hAnsiTheme="minorHAnsi"/>
                <w:sz w:val="20"/>
                <w:szCs w:val="20"/>
              </w:rPr>
              <w:t xml:space="preserve">(j) </w:t>
            </w:r>
          </w:p>
        </w:tc>
        <w:tc>
          <w:tcPr>
            <w:tcW w:w="5103" w:type="dxa"/>
          </w:tcPr>
          <w:p w14:paraId="11E250A7"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End date (Julian day) for blending calculations for that group (day 1 is the start of January 1). </w:t>
            </w:r>
          </w:p>
        </w:tc>
      </w:tr>
      <w:tr w:rsidR="0092605A" w:rsidRPr="00B7030B" w14:paraId="435FCDB0" w14:textId="77777777" w:rsidTr="00A80DDA">
        <w:trPr>
          <w:trHeight w:val="120"/>
        </w:trPr>
        <w:tc>
          <w:tcPr>
            <w:tcW w:w="1583" w:type="dxa"/>
          </w:tcPr>
          <w:p w14:paraId="6268907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TTARGET </w:t>
            </w:r>
          </w:p>
        </w:tc>
        <w:tc>
          <w:tcPr>
            <w:tcW w:w="1154" w:type="dxa"/>
          </w:tcPr>
          <w:p w14:paraId="607C529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1C787D3D"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tspltt</w:t>
            </w:r>
            <w:proofErr w:type="spellEnd"/>
            <w:r w:rsidRPr="00B7030B">
              <w:rPr>
                <w:rFonts w:asciiTheme="minorHAnsi" w:hAnsiTheme="minorHAnsi"/>
                <w:sz w:val="20"/>
                <w:szCs w:val="20"/>
              </w:rPr>
              <w:t xml:space="preserve">(j) </w:t>
            </w:r>
          </w:p>
        </w:tc>
        <w:tc>
          <w:tcPr>
            <w:tcW w:w="5103" w:type="dxa"/>
          </w:tcPr>
          <w:p w14:paraId="55694A9A"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Temperature target to try to meet for that period of dates, if not overridden by a time-series input. </w:t>
            </w:r>
          </w:p>
        </w:tc>
      </w:tr>
      <w:tr w:rsidR="0092605A" w:rsidRPr="00B7030B" w14:paraId="72159CB4" w14:textId="77777777" w:rsidTr="00A80DDA">
        <w:trPr>
          <w:trHeight w:val="227"/>
        </w:trPr>
        <w:tc>
          <w:tcPr>
            <w:tcW w:w="1583" w:type="dxa"/>
          </w:tcPr>
          <w:p w14:paraId="4D62A750"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TSDYN </w:t>
            </w:r>
          </w:p>
        </w:tc>
        <w:tc>
          <w:tcPr>
            <w:tcW w:w="1154" w:type="dxa"/>
          </w:tcPr>
          <w:p w14:paraId="5CB981C0"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53B38CD9"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tsdynsel</w:t>
            </w:r>
            <w:proofErr w:type="spellEnd"/>
            <w:r w:rsidRPr="00B7030B">
              <w:rPr>
                <w:rFonts w:asciiTheme="minorHAnsi" w:hAnsiTheme="minorHAnsi"/>
                <w:sz w:val="20"/>
                <w:szCs w:val="20"/>
              </w:rPr>
              <w:t xml:space="preserve">(j) </w:t>
            </w:r>
          </w:p>
        </w:tc>
        <w:tc>
          <w:tcPr>
            <w:tcW w:w="5103" w:type="dxa"/>
          </w:tcPr>
          <w:p w14:paraId="2A2F4277"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Specifies that a time-series of temperature targets is set (ON), with targets in the "</w:t>
            </w:r>
            <w:proofErr w:type="spellStart"/>
            <w:r w:rsidRPr="00B7030B">
              <w:rPr>
                <w:rFonts w:asciiTheme="minorHAnsi" w:hAnsiTheme="minorHAnsi"/>
                <w:sz w:val="20"/>
                <w:szCs w:val="20"/>
              </w:rPr>
              <w:t>dynsplit_selectiveX.npt</w:t>
            </w:r>
            <w:proofErr w:type="spellEnd"/>
            <w:r w:rsidRPr="00B7030B">
              <w:rPr>
                <w:rFonts w:asciiTheme="minorHAnsi" w:hAnsiTheme="minorHAnsi"/>
                <w:sz w:val="20"/>
                <w:szCs w:val="20"/>
              </w:rPr>
              <w:t xml:space="preserve">" file where X is the group number designation. </w:t>
            </w:r>
          </w:p>
        </w:tc>
      </w:tr>
      <w:tr w:rsidR="0092605A" w:rsidRPr="00B7030B" w14:paraId="3931E34F" w14:textId="77777777" w:rsidTr="00A80DDA">
        <w:trPr>
          <w:trHeight w:val="227"/>
        </w:trPr>
        <w:tc>
          <w:tcPr>
            <w:tcW w:w="1583" w:type="dxa"/>
          </w:tcPr>
          <w:p w14:paraId="42299E8D"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ELCONT </w:t>
            </w:r>
          </w:p>
        </w:tc>
        <w:tc>
          <w:tcPr>
            <w:tcW w:w="1154" w:type="dxa"/>
          </w:tcPr>
          <w:p w14:paraId="51B4561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0E58C75F"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elcontspl</w:t>
            </w:r>
            <w:proofErr w:type="spellEnd"/>
            <w:r w:rsidRPr="00B7030B">
              <w:rPr>
                <w:rFonts w:asciiTheme="minorHAnsi" w:hAnsiTheme="minorHAnsi"/>
                <w:sz w:val="20"/>
                <w:szCs w:val="20"/>
              </w:rPr>
              <w:t xml:space="preserve">(j) </w:t>
            </w:r>
          </w:p>
        </w:tc>
        <w:tc>
          <w:tcPr>
            <w:tcW w:w="5103" w:type="dxa"/>
          </w:tcPr>
          <w:p w14:paraId="7EE52E65"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Specifies whether an outlet should decrease its elevation to follow the water surface (ON/OFF); this is independent of specifying a floating outlet with the DEPTH parameter. </w:t>
            </w:r>
          </w:p>
        </w:tc>
      </w:tr>
      <w:tr w:rsidR="0092605A" w:rsidRPr="00B7030B" w14:paraId="5937EFBE" w14:textId="77777777" w:rsidTr="00A80DDA">
        <w:trPr>
          <w:trHeight w:val="120"/>
        </w:trPr>
        <w:tc>
          <w:tcPr>
            <w:tcW w:w="1583" w:type="dxa"/>
          </w:tcPr>
          <w:p w14:paraId="49EA2909"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NOUTS </w:t>
            </w:r>
          </w:p>
        </w:tc>
        <w:tc>
          <w:tcPr>
            <w:tcW w:w="1154" w:type="dxa"/>
          </w:tcPr>
          <w:p w14:paraId="37352838"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0D54C00B"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nouts</w:t>
            </w:r>
            <w:proofErr w:type="spellEnd"/>
            <w:r w:rsidRPr="00B7030B">
              <w:rPr>
                <w:rFonts w:asciiTheme="minorHAnsi" w:hAnsiTheme="minorHAnsi"/>
                <w:sz w:val="20"/>
                <w:szCs w:val="20"/>
              </w:rPr>
              <w:t xml:space="preserve">(j) </w:t>
            </w:r>
          </w:p>
        </w:tc>
        <w:tc>
          <w:tcPr>
            <w:tcW w:w="5103" w:type="dxa"/>
          </w:tcPr>
          <w:p w14:paraId="0758155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Number of outlets in this particular blending group, between 2 and 10. </w:t>
            </w:r>
          </w:p>
        </w:tc>
      </w:tr>
      <w:tr w:rsidR="0092605A" w:rsidRPr="00B7030B" w14:paraId="2E878C91" w14:textId="77777777" w:rsidTr="00A80DDA">
        <w:trPr>
          <w:trHeight w:val="227"/>
        </w:trPr>
        <w:tc>
          <w:tcPr>
            <w:tcW w:w="1583" w:type="dxa"/>
          </w:tcPr>
          <w:p w14:paraId="51F521E4"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TSSHARE </w:t>
            </w:r>
          </w:p>
        </w:tc>
        <w:tc>
          <w:tcPr>
            <w:tcW w:w="1154" w:type="dxa"/>
          </w:tcPr>
          <w:p w14:paraId="442207D0"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68928430"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tsshare</w:t>
            </w:r>
            <w:proofErr w:type="spellEnd"/>
            <w:r w:rsidRPr="00B7030B">
              <w:rPr>
                <w:rFonts w:asciiTheme="minorHAnsi" w:hAnsiTheme="minorHAnsi"/>
                <w:sz w:val="20"/>
                <w:szCs w:val="20"/>
              </w:rPr>
              <w:t xml:space="preserve"> </w:t>
            </w:r>
          </w:p>
        </w:tc>
        <w:tc>
          <w:tcPr>
            <w:tcW w:w="5103" w:type="dxa"/>
          </w:tcPr>
          <w:p w14:paraId="57E6062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Specifies whether releases among set-2 outlets should be shared (ON) or whether the best single outlet should be chosen (OFF)—see section, “Blending to the Temperature Target”. </w:t>
            </w:r>
          </w:p>
        </w:tc>
      </w:tr>
      <w:tr w:rsidR="0092605A" w:rsidRPr="00B7030B" w14:paraId="100AB465" w14:textId="77777777" w:rsidTr="00A80DDA">
        <w:trPr>
          <w:trHeight w:val="120"/>
        </w:trPr>
        <w:tc>
          <w:tcPr>
            <w:tcW w:w="1583" w:type="dxa"/>
          </w:tcPr>
          <w:p w14:paraId="21287490"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JSx</w:t>
            </w:r>
            <w:proofErr w:type="spellEnd"/>
            <w:r w:rsidRPr="00B7030B">
              <w:rPr>
                <w:rFonts w:asciiTheme="minorHAnsi" w:hAnsiTheme="minorHAnsi"/>
                <w:sz w:val="20"/>
                <w:szCs w:val="20"/>
              </w:rPr>
              <w:t>/</w:t>
            </w:r>
            <w:proofErr w:type="spellStart"/>
            <w:r w:rsidRPr="00B7030B">
              <w:rPr>
                <w:rFonts w:asciiTheme="minorHAnsi" w:hAnsiTheme="minorHAnsi"/>
                <w:sz w:val="20"/>
                <w:szCs w:val="20"/>
              </w:rPr>
              <w:t>NWx</w:t>
            </w:r>
            <w:proofErr w:type="spellEnd"/>
            <w:r w:rsidRPr="00B7030B">
              <w:rPr>
                <w:rFonts w:asciiTheme="minorHAnsi" w:hAnsiTheme="minorHAnsi"/>
                <w:sz w:val="20"/>
                <w:szCs w:val="20"/>
              </w:rPr>
              <w:t xml:space="preserve"> </w:t>
            </w:r>
          </w:p>
        </w:tc>
        <w:tc>
          <w:tcPr>
            <w:tcW w:w="1154" w:type="dxa"/>
          </w:tcPr>
          <w:p w14:paraId="280C82A5"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SPLITOUT </w:t>
            </w:r>
          </w:p>
        </w:tc>
        <w:tc>
          <w:tcPr>
            <w:tcW w:w="1319" w:type="dxa"/>
          </w:tcPr>
          <w:p w14:paraId="02FCAE9D"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jstsplt</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32C3792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Structure or outlet number. </w:t>
            </w:r>
          </w:p>
        </w:tc>
      </w:tr>
      <w:tr w:rsidR="0092605A" w:rsidRPr="00B7030B" w14:paraId="01970D16" w14:textId="77777777" w:rsidTr="00A80DDA">
        <w:trPr>
          <w:trHeight w:val="227"/>
        </w:trPr>
        <w:tc>
          <w:tcPr>
            <w:tcW w:w="1583" w:type="dxa"/>
          </w:tcPr>
          <w:p w14:paraId="05B7432A"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DEPTHx</w:t>
            </w:r>
            <w:proofErr w:type="spellEnd"/>
            <w:r w:rsidRPr="00B7030B">
              <w:rPr>
                <w:rFonts w:asciiTheme="minorHAnsi" w:hAnsiTheme="minorHAnsi"/>
                <w:sz w:val="20"/>
                <w:szCs w:val="20"/>
              </w:rPr>
              <w:t xml:space="preserve"> </w:t>
            </w:r>
          </w:p>
        </w:tc>
        <w:tc>
          <w:tcPr>
            <w:tcW w:w="1154" w:type="dxa"/>
          </w:tcPr>
          <w:p w14:paraId="629845C6"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DEPTH </w:t>
            </w:r>
          </w:p>
        </w:tc>
        <w:tc>
          <w:tcPr>
            <w:tcW w:w="1319" w:type="dxa"/>
          </w:tcPr>
          <w:p w14:paraId="06B99A85"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tsdepth</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19698EC6"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nonzero value specifies that the outlet is a floating structure with this depth defining its centerline distance from the water surface. </w:t>
            </w:r>
          </w:p>
        </w:tc>
      </w:tr>
      <w:tr w:rsidR="0092605A" w:rsidRPr="00B7030B" w14:paraId="64772B00" w14:textId="77777777" w:rsidTr="00A80DDA">
        <w:trPr>
          <w:trHeight w:val="332"/>
        </w:trPr>
        <w:tc>
          <w:tcPr>
            <w:tcW w:w="1583" w:type="dxa"/>
          </w:tcPr>
          <w:p w14:paraId="1ADDBF97"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MINFRCx</w:t>
            </w:r>
            <w:proofErr w:type="spellEnd"/>
            <w:r w:rsidRPr="00B7030B">
              <w:rPr>
                <w:rFonts w:asciiTheme="minorHAnsi" w:hAnsiTheme="minorHAnsi"/>
                <w:sz w:val="20"/>
                <w:szCs w:val="20"/>
              </w:rPr>
              <w:t xml:space="preserve"> </w:t>
            </w:r>
          </w:p>
        </w:tc>
        <w:tc>
          <w:tcPr>
            <w:tcW w:w="1154" w:type="dxa"/>
          </w:tcPr>
          <w:p w14:paraId="480BB8F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MINFRAC </w:t>
            </w:r>
          </w:p>
        </w:tc>
        <w:tc>
          <w:tcPr>
            <w:tcW w:w="1319" w:type="dxa"/>
          </w:tcPr>
          <w:p w14:paraId="04C45236"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tsminfrac</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7A92955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minimum flow fraction (between 0 and 1) specifying that at least that fraction of the total release should go through </w:t>
            </w:r>
            <w:r w:rsidRPr="00B7030B">
              <w:rPr>
                <w:rFonts w:asciiTheme="minorHAnsi" w:hAnsiTheme="minorHAnsi"/>
                <w:sz w:val="20"/>
                <w:szCs w:val="20"/>
              </w:rPr>
              <w:lastRenderedPageBreak/>
              <w:t xml:space="preserve">that outlet. When specified as a negative number, this input is interpreted as a minimum flow rate in cubic meters per second. </w:t>
            </w:r>
          </w:p>
        </w:tc>
      </w:tr>
      <w:tr w:rsidR="0092605A" w:rsidRPr="00B7030B" w14:paraId="4A9E2F6C" w14:textId="77777777" w:rsidTr="00A80DDA">
        <w:trPr>
          <w:trHeight w:val="438"/>
        </w:trPr>
        <w:tc>
          <w:tcPr>
            <w:tcW w:w="1583" w:type="dxa"/>
          </w:tcPr>
          <w:p w14:paraId="4AB99277"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lastRenderedPageBreak/>
              <w:t>PRIORx</w:t>
            </w:r>
            <w:proofErr w:type="spellEnd"/>
            <w:r w:rsidRPr="00B7030B">
              <w:rPr>
                <w:rFonts w:asciiTheme="minorHAnsi" w:hAnsiTheme="minorHAnsi"/>
                <w:sz w:val="20"/>
                <w:szCs w:val="20"/>
              </w:rPr>
              <w:t xml:space="preserve"> </w:t>
            </w:r>
          </w:p>
        </w:tc>
        <w:tc>
          <w:tcPr>
            <w:tcW w:w="1154" w:type="dxa"/>
          </w:tcPr>
          <w:p w14:paraId="4C34B58C"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PRIORITY </w:t>
            </w:r>
          </w:p>
        </w:tc>
        <w:tc>
          <w:tcPr>
            <w:tcW w:w="1319" w:type="dxa"/>
          </w:tcPr>
          <w:p w14:paraId="1D259F4B"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tsprior</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475CB525"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An integer designation of the "priority" setting for the outlet. A "-1" means the outlet is not blended and the specified flow release rates are unchanged, but the temperature effect is accounted for by the blending calculations. Values of 0 or greater are interpreted as higher priorities for lower input values. </w:t>
            </w:r>
          </w:p>
        </w:tc>
      </w:tr>
      <w:tr w:rsidR="0092605A" w:rsidRPr="00B7030B" w14:paraId="638E283F" w14:textId="77777777" w:rsidTr="00A80DDA">
        <w:trPr>
          <w:trHeight w:val="227"/>
        </w:trPr>
        <w:tc>
          <w:tcPr>
            <w:tcW w:w="1583" w:type="dxa"/>
          </w:tcPr>
          <w:p w14:paraId="318E1A0D"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MINHDx</w:t>
            </w:r>
            <w:proofErr w:type="spellEnd"/>
            <w:r w:rsidRPr="00B7030B">
              <w:rPr>
                <w:rFonts w:asciiTheme="minorHAnsi" w:hAnsiTheme="minorHAnsi"/>
                <w:sz w:val="20"/>
                <w:szCs w:val="20"/>
              </w:rPr>
              <w:t xml:space="preserve"> </w:t>
            </w:r>
          </w:p>
        </w:tc>
        <w:tc>
          <w:tcPr>
            <w:tcW w:w="1154" w:type="dxa"/>
          </w:tcPr>
          <w:p w14:paraId="338A3A1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MINHEAD </w:t>
            </w:r>
          </w:p>
        </w:tc>
        <w:tc>
          <w:tcPr>
            <w:tcW w:w="1319" w:type="dxa"/>
          </w:tcPr>
          <w:p w14:paraId="58E273BE"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tsminhead</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027F2A80"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minimum head designation, in meters. The outlet must be at least this deep to be used. A zero input means that no criterion is specified. </w:t>
            </w:r>
          </w:p>
        </w:tc>
      </w:tr>
      <w:tr w:rsidR="0092605A" w:rsidRPr="00B7030B" w14:paraId="6B93EF70" w14:textId="77777777" w:rsidTr="00A80DDA">
        <w:trPr>
          <w:trHeight w:val="227"/>
        </w:trPr>
        <w:tc>
          <w:tcPr>
            <w:tcW w:w="1583" w:type="dxa"/>
          </w:tcPr>
          <w:p w14:paraId="5FAAD81F"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MAXHDx</w:t>
            </w:r>
            <w:proofErr w:type="spellEnd"/>
            <w:r w:rsidRPr="00B7030B">
              <w:rPr>
                <w:rFonts w:asciiTheme="minorHAnsi" w:hAnsiTheme="minorHAnsi"/>
                <w:sz w:val="20"/>
                <w:szCs w:val="20"/>
              </w:rPr>
              <w:t xml:space="preserve"> </w:t>
            </w:r>
          </w:p>
        </w:tc>
        <w:tc>
          <w:tcPr>
            <w:tcW w:w="1154" w:type="dxa"/>
          </w:tcPr>
          <w:p w14:paraId="383208E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MAXHEAD </w:t>
            </w:r>
          </w:p>
        </w:tc>
        <w:tc>
          <w:tcPr>
            <w:tcW w:w="1319" w:type="dxa"/>
          </w:tcPr>
          <w:p w14:paraId="728D9356"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tsmaxhead</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3C5A3444"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maximum head designation, in meters. The outlet must be shallower than this depth to be used. A zero input means that no criterion is specified. </w:t>
            </w:r>
          </w:p>
        </w:tc>
      </w:tr>
      <w:tr w:rsidR="0092605A" w:rsidRPr="00B7030B" w14:paraId="715BA2F8" w14:textId="77777777" w:rsidTr="00A80DDA">
        <w:trPr>
          <w:trHeight w:val="227"/>
        </w:trPr>
        <w:tc>
          <w:tcPr>
            <w:tcW w:w="1583" w:type="dxa"/>
          </w:tcPr>
          <w:p w14:paraId="25559A9E"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MAXFLOx</w:t>
            </w:r>
            <w:proofErr w:type="spellEnd"/>
            <w:r w:rsidRPr="00B7030B">
              <w:rPr>
                <w:rFonts w:asciiTheme="minorHAnsi" w:hAnsiTheme="minorHAnsi"/>
                <w:sz w:val="20"/>
                <w:szCs w:val="20"/>
              </w:rPr>
              <w:t xml:space="preserve"> </w:t>
            </w:r>
          </w:p>
        </w:tc>
        <w:tc>
          <w:tcPr>
            <w:tcW w:w="1154" w:type="dxa"/>
          </w:tcPr>
          <w:p w14:paraId="60196DD9"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MAXFLOW </w:t>
            </w:r>
          </w:p>
        </w:tc>
        <w:tc>
          <w:tcPr>
            <w:tcW w:w="1319" w:type="dxa"/>
          </w:tcPr>
          <w:p w14:paraId="4A97FE7D"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tsmaxflow</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440AE763" w14:textId="77777777" w:rsidR="00A80DD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maximum flow designation, in cubic meters per second. A zero input means that no criterion is specified. </w:t>
            </w:r>
          </w:p>
        </w:tc>
      </w:tr>
    </w:tbl>
    <w:p w14:paraId="6387F469" w14:textId="77777777" w:rsidR="0092605A" w:rsidRPr="00B7030B" w:rsidRDefault="00A80DDA" w:rsidP="00A80DDA">
      <w:pPr>
        <w:pStyle w:val="Default"/>
        <w:rPr>
          <w:rFonts w:asciiTheme="minorHAnsi" w:hAnsiTheme="minorHAnsi"/>
          <w:sz w:val="23"/>
          <w:szCs w:val="23"/>
        </w:rPr>
      </w:pPr>
      <w:r>
        <w:rPr>
          <w:rFonts w:asciiTheme="minorHAnsi" w:hAnsiTheme="minorHAnsi"/>
          <w:b/>
          <w:bCs/>
          <w:sz w:val="23"/>
          <w:szCs w:val="23"/>
        </w:rPr>
        <w:tab/>
      </w:r>
      <w:r w:rsidR="0092605A" w:rsidRPr="00B7030B">
        <w:rPr>
          <w:rFonts w:asciiTheme="minorHAnsi" w:hAnsiTheme="minorHAnsi"/>
          <w:sz w:val="23"/>
          <w:szCs w:val="23"/>
        </w:rPr>
        <w:t xml:space="preserve"> </w:t>
      </w:r>
    </w:p>
    <w:p w14:paraId="71B844C5" w14:textId="77777777" w:rsidR="0092605A" w:rsidRPr="00FE66E0" w:rsidRDefault="00A80DDA" w:rsidP="0092605A">
      <w:pPr>
        <w:pStyle w:val="Default"/>
        <w:ind w:left="720"/>
        <w:rPr>
          <w:rFonts w:asciiTheme="minorHAnsi" w:hAnsiTheme="minorHAnsi"/>
          <w:sz w:val="20"/>
          <w:szCs w:val="20"/>
        </w:rPr>
      </w:pPr>
      <w:r w:rsidRPr="00B43D6B">
        <w:rPr>
          <w:rFonts w:asciiTheme="minorHAnsi" w:hAnsiTheme="minorHAnsi"/>
          <w:b/>
          <w:bCs/>
          <w:sz w:val="22"/>
          <w:szCs w:val="22"/>
        </w:rPr>
        <w:t>Priority (</w:t>
      </w:r>
      <w:proofErr w:type="spellStart"/>
      <w:r w:rsidRPr="00B43D6B">
        <w:rPr>
          <w:rFonts w:asciiTheme="minorHAnsi" w:hAnsiTheme="minorHAnsi"/>
          <w:b/>
          <w:bCs/>
          <w:sz w:val="22"/>
          <w:szCs w:val="22"/>
        </w:rPr>
        <w:t>PRIORx</w:t>
      </w:r>
      <w:proofErr w:type="spellEnd"/>
      <w:r w:rsidRPr="00B43D6B">
        <w:rPr>
          <w:rFonts w:asciiTheme="minorHAnsi" w:hAnsiTheme="minorHAnsi"/>
          <w:b/>
          <w:bCs/>
          <w:sz w:val="22"/>
          <w:szCs w:val="22"/>
        </w:rPr>
        <w:t xml:space="preserve"> on the PRIORITY input card).</w:t>
      </w:r>
      <w:r w:rsidR="00094633">
        <w:rPr>
          <w:rFonts w:asciiTheme="minorHAnsi" w:hAnsiTheme="minorHAnsi"/>
          <w:b/>
          <w:bCs/>
          <w:sz w:val="22"/>
          <w:szCs w:val="22"/>
        </w:rPr>
        <w:t xml:space="preserve"> </w:t>
      </w:r>
      <w:r w:rsidRPr="00FE66E0">
        <w:rPr>
          <w:rFonts w:asciiTheme="minorHAnsi" w:hAnsiTheme="minorHAnsi"/>
          <w:sz w:val="20"/>
          <w:szCs w:val="20"/>
        </w:rPr>
        <w:t xml:space="preserve">The priority input is an integer limited to values of -1 or greater. The priority input is used to distinguish among groups of both blended and nonblended outlets and to choose which outlets to use at any time. The details of how this input is used to select outlets for blending are provided later in section, “Using the Priority Input </w:t>
      </w:r>
      <w:proofErr w:type="gramStart"/>
      <w:r w:rsidRPr="00FE66E0">
        <w:rPr>
          <w:rFonts w:asciiTheme="minorHAnsi" w:hAnsiTheme="minorHAnsi"/>
          <w:sz w:val="20"/>
          <w:szCs w:val="20"/>
        </w:rPr>
        <w:t>To</w:t>
      </w:r>
      <w:proofErr w:type="gramEnd"/>
      <w:r w:rsidRPr="00FE66E0">
        <w:rPr>
          <w:rFonts w:asciiTheme="minorHAnsi" w:hAnsiTheme="minorHAnsi"/>
          <w:sz w:val="20"/>
          <w:szCs w:val="20"/>
        </w:rPr>
        <w:t xml:space="preserve"> Choose Outlets”.</w:t>
      </w:r>
    </w:p>
    <w:p w14:paraId="45333799" w14:textId="77777777" w:rsidR="00A80DDA" w:rsidRPr="00FE66E0" w:rsidRDefault="00A80DDA" w:rsidP="0092605A">
      <w:pPr>
        <w:pStyle w:val="Default"/>
        <w:ind w:left="720"/>
        <w:rPr>
          <w:rFonts w:asciiTheme="minorHAnsi" w:hAnsiTheme="minorHAnsi"/>
          <w:b/>
          <w:bCs/>
          <w:sz w:val="20"/>
          <w:szCs w:val="20"/>
        </w:rPr>
      </w:pPr>
    </w:p>
    <w:p w14:paraId="58E8B023" w14:textId="77777777" w:rsidR="0092605A" w:rsidRPr="00FE66E0" w:rsidRDefault="0092605A" w:rsidP="0092605A">
      <w:pPr>
        <w:pStyle w:val="Default"/>
        <w:ind w:left="720"/>
        <w:rPr>
          <w:rFonts w:asciiTheme="minorHAnsi" w:hAnsiTheme="minorHAnsi"/>
          <w:sz w:val="20"/>
          <w:szCs w:val="20"/>
        </w:rPr>
      </w:pPr>
      <w:r w:rsidRPr="00B43D6B">
        <w:rPr>
          <w:rFonts w:asciiTheme="minorHAnsi" w:hAnsiTheme="minorHAnsi"/>
          <w:b/>
          <w:bCs/>
          <w:sz w:val="22"/>
          <w:szCs w:val="22"/>
        </w:rPr>
        <w:t>Shared or Split Flows in Second Priority Group (TSSHARE on the SPLIT2 input card).</w:t>
      </w:r>
      <w:r w:rsidR="00094633">
        <w:rPr>
          <w:rFonts w:asciiTheme="minorHAnsi" w:hAnsiTheme="minorHAnsi"/>
          <w:b/>
          <w:bCs/>
          <w:sz w:val="22"/>
          <w:szCs w:val="22"/>
        </w:rPr>
        <w:t xml:space="preserve"> </w:t>
      </w:r>
      <w:r w:rsidRPr="00FE66E0">
        <w:rPr>
          <w:rFonts w:asciiTheme="minorHAnsi" w:hAnsiTheme="minorHAnsi"/>
          <w:sz w:val="20"/>
          <w:szCs w:val="20"/>
        </w:rPr>
        <w:t>When at least two outlets are members of the same priority group and are being used in a blending scheme to meet a user-specified temperature target, by default the flow assigned to the priority groups is distributed among the members of the group equally, but while still fulfilling the minimum and maximum flow criteria set by the user. The TSSHARE input allows this default behavior to be modified for the second (lower) priority group. When turned OFF, the blending algorithm attempts to find the one preferred member of the second priority group that can best be used in conjunction with the first priority group to meet the user-specified temperature target. Minimum and maximum flow criteria are still honored.</w:t>
      </w:r>
    </w:p>
    <w:p w14:paraId="71BA1A76" w14:textId="77777777" w:rsidR="0092605A" w:rsidRPr="00B7030B" w:rsidRDefault="0092605A" w:rsidP="0092605A">
      <w:pPr>
        <w:jc w:val="both"/>
      </w:pPr>
    </w:p>
    <w:p w14:paraId="0B96025A" w14:textId="77777777" w:rsidR="0092605A" w:rsidRPr="00FE66E0" w:rsidRDefault="002A6255" w:rsidP="0092605A">
      <w:pPr>
        <w:jc w:val="both"/>
        <w:rPr>
          <w:sz w:val="20"/>
          <w:szCs w:val="18"/>
        </w:rPr>
      </w:pPr>
      <w:r w:rsidRPr="00FE66E0">
        <w:rPr>
          <w:sz w:val="20"/>
          <w:szCs w:val="18"/>
        </w:rPr>
        <w:t>An example of the ‘</w:t>
      </w:r>
      <w:r w:rsidRPr="00FE66E0">
        <w:rPr>
          <w:b/>
          <w:sz w:val="20"/>
          <w:szCs w:val="18"/>
          <w:u w:val="single"/>
        </w:rPr>
        <w:t>w2_se</w:t>
      </w:r>
      <w:r w:rsidR="00844423" w:rsidRPr="00FE66E0">
        <w:rPr>
          <w:b/>
          <w:sz w:val="20"/>
          <w:szCs w:val="18"/>
          <w:u w:val="single"/>
        </w:rPr>
        <w:t>l</w:t>
      </w:r>
      <w:r w:rsidRPr="00FE66E0">
        <w:rPr>
          <w:b/>
          <w:sz w:val="20"/>
          <w:szCs w:val="18"/>
          <w:u w:val="single"/>
        </w:rPr>
        <w:t>ective.npt</w:t>
      </w:r>
      <w:r w:rsidRPr="00FE66E0">
        <w:rPr>
          <w:sz w:val="20"/>
          <w:szCs w:val="18"/>
        </w:rPr>
        <w:t xml:space="preserve">’ file is shown below for </w:t>
      </w:r>
      <w:r w:rsidRPr="00FE66E0">
        <w:rPr>
          <w:b/>
          <w:sz w:val="20"/>
          <w:szCs w:val="18"/>
        </w:rPr>
        <w:t>SELECTIVE</w:t>
      </w:r>
      <w:r w:rsidRPr="00FE66E0">
        <w:rPr>
          <w:sz w:val="20"/>
          <w:szCs w:val="18"/>
        </w:rPr>
        <w:t>=’</w:t>
      </w:r>
      <w:r w:rsidRPr="00FE66E0">
        <w:rPr>
          <w:b/>
          <w:sz w:val="20"/>
          <w:szCs w:val="18"/>
        </w:rPr>
        <w:t>USGS</w:t>
      </w:r>
      <w:r w:rsidRPr="00FE66E0">
        <w:rPr>
          <w:sz w:val="20"/>
          <w:szCs w:val="18"/>
        </w:rPr>
        <w:t>’.</w:t>
      </w:r>
      <w:r w:rsidR="00983BAE" w:rsidRPr="00FE66E0">
        <w:rPr>
          <w:sz w:val="20"/>
          <w:szCs w:val="18"/>
        </w:rPr>
        <w:t xml:space="preserve"> Note that older variables for</w:t>
      </w:r>
      <w:r w:rsidR="00983BAE" w:rsidRPr="00FE66E0">
        <w:rPr>
          <w:b/>
          <w:sz w:val="20"/>
          <w:szCs w:val="18"/>
        </w:rPr>
        <w:t xml:space="preserve"> SELECTC</w:t>
      </w:r>
      <w:r w:rsidR="00983BAE" w:rsidRPr="00FE66E0">
        <w:rPr>
          <w:sz w:val="20"/>
          <w:szCs w:val="18"/>
        </w:rPr>
        <w:t>=’</w:t>
      </w:r>
      <w:r w:rsidR="00983BAE" w:rsidRPr="00FE66E0">
        <w:rPr>
          <w:b/>
          <w:sz w:val="20"/>
          <w:szCs w:val="18"/>
        </w:rPr>
        <w:t>ON</w:t>
      </w:r>
      <w:r w:rsidR="00983BAE" w:rsidRPr="00FE66E0">
        <w:rPr>
          <w:sz w:val="20"/>
          <w:szCs w:val="18"/>
        </w:rPr>
        <w:t>’ were described in the prior section.</w:t>
      </w:r>
    </w:p>
    <w:p w14:paraId="14E4F650" w14:textId="77777777" w:rsidR="002A6255" w:rsidRPr="00B7030B" w:rsidRDefault="002A6255" w:rsidP="0092605A">
      <w:pPr>
        <w:jc w:val="both"/>
      </w:pPr>
    </w:p>
    <w:p w14:paraId="2ECA16B5"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Selective input control file for SELECTC=’USGS’</w:t>
      </w:r>
    </w:p>
    <w:p w14:paraId="19D5E7B6"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Temperature outlet control - frequency of output for temperature</w:t>
      </w:r>
    </w:p>
    <w:p w14:paraId="3E26EF4F"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OUT FREQ TFRQTMP</w:t>
      </w:r>
    </w:p>
    <w:p w14:paraId="76B77A65"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0.125</w:t>
      </w:r>
    </w:p>
    <w:p w14:paraId="77DF6694"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Structure outlet control based on time and temperature and branch</w:t>
      </w:r>
    </w:p>
    <w:p w14:paraId="506F3F90"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DYNSTR</w:t>
      </w:r>
      <w:proofErr w:type="gramStart"/>
      <w:r w:rsidRPr="00A80DDA">
        <w:rPr>
          <w:rFonts w:ascii="Courier New" w:hAnsi="Courier New" w:cs="Courier New"/>
          <w:sz w:val="16"/>
          <w:szCs w:val="16"/>
        </w:rPr>
        <w:t>1  CONTROL</w:t>
      </w:r>
      <w:proofErr w:type="gramEnd"/>
      <w:r w:rsidRPr="00A80DDA">
        <w:rPr>
          <w:rFonts w:ascii="Courier New" w:hAnsi="Courier New" w:cs="Courier New"/>
          <w:sz w:val="16"/>
          <w:szCs w:val="16"/>
        </w:rPr>
        <w:t xml:space="preserve">     NUM TCDFREQ</w:t>
      </w:r>
    </w:p>
    <w:p w14:paraId="56E664A2"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OFF       1   0.125</w:t>
      </w:r>
    </w:p>
    <w:p w14:paraId="5FAF7537" w14:textId="77777777" w:rsidR="00983BAE" w:rsidRPr="00A80DDA" w:rsidRDefault="00983BAE" w:rsidP="00983BAE">
      <w:pPr>
        <w:ind w:left="450"/>
        <w:jc w:val="both"/>
        <w:rPr>
          <w:rFonts w:ascii="Courier New" w:hAnsi="Courier New" w:cs="Courier New"/>
          <w:sz w:val="16"/>
          <w:szCs w:val="16"/>
        </w:rPr>
      </w:pPr>
    </w:p>
    <w:p w14:paraId="69309B11"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DYNSTR2    ST/WD      JB   JS/</w:t>
      </w:r>
      <w:proofErr w:type="gramStart"/>
      <w:r w:rsidRPr="00A80DDA">
        <w:rPr>
          <w:rFonts w:ascii="Courier New" w:hAnsi="Courier New" w:cs="Courier New"/>
          <w:sz w:val="16"/>
          <w:szCs w:val="16"/>
        </w:rPr>
        <w:t>NW  YEARLY</w:t>
      </w:r>
      <w:proofErr w:type="gramEnd"/>
      <w:r w:rsidRPr="00A80DDA">
        <w:rPr>
          <w:rFonts w:ascii="Courier New" w:hAnsi="Courier New" w:cs="Courier New"/>
          <w:sz w:val="16"/>
          <w:szCs w:val="16"/>
        </w:rPr>
        <w:t xml:space="preserve">    TSTR    TEND    TEMP   NELEV   ELEV1   ELEV2   ELEV3   ELEV4   ELEV5   ELEV6   ELEV7   ELEV8   ELEV9  ELEV10</w:t>
      </w:r>
    </w:p>
    <w:p w14:paraId="08B9BE16"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ST       1       1      ON     1.0   151.0    10.0       2    340.    330.</w:t>
      </w:r>
    </w:p>
    <w:p w14:paraId="58BDFC7A" w14:textId="77777777" w:rsidR="00983BAE" w:rsidRPr="00A80DDA" w:rsidRDefault="00983BAE" w:rsidP="00983BAE">
      <w:pPr>
        <w:ind w:left="450"/>
        <w:jc w:val="both"/>
        <w:rPr>
          <w:rFonts w:ascii="Courier New" w:hAnsi="Courier New" w:cs="Courier New"/>
          <w:sz w:val="16"/>
          <w:szCs w:val="16"/>
        </w:rPr>
      </w:pPr>
    </w:p>
    <w:p w14:paraId="0B8BADCA"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lastRenderedPageBreak/>
        <w:t xml:space="preserve">MONITOR LOC ISEG    </w:t>
      </w:r>
      <w:proofErr w:type="gramStart"/>
      <w:r w:rsidRPr="00A80DDA">
        <w:rPr>
          <w:rFonts w:ascii="Courier New" w:hAnsi="Courier New" w:cs="Courier New"/>
          <w:sz w:val="16"/>
          <w:szCs w:val="16"/>
        </w:rPr>
        <w:t>ELEV  DYNCEL</w:t>
      </w:r>
      <w:proofErr w:type="gramEnd"/>
    </w:p>
    <w:p w14:paraId="0896CD3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-185     OFF</w:t>
      </w:r>
    </w:p>
    <w:p w14:paraId="1C4B7E9D" w14:textId="77777777" w:rsidR="00983BAE" w:rsidRPr="00A80DDA" w:rsidRDefault="00983BAE" w:rsidP="00983BAE">
      <w:pPr>
        <w:ind w:left="450"/>
        <w:jc w:val="both"/>
        <w:rPr>
          <w:rFonts w:ascii="Courier New" w:hAnsi="Courier New" w:cs="Courier New"/>
          <w:sz w:val="16"/>
          <w:szCs w:val="16"/>
        </w:rPr>
      </w:pPr>
    </w:p>
    <w:p w14:paraId="17451964"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AUTO ELEVCONTROL</w:t>
      </w:r>
    </w:p>
    <w:p w14:paraId="50EBC853"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OFF</w:t>
      </w:r>
    </w:p>
    <w:p w14:paraId="0070FE6F" w14:textId="77777777" w:rsidR="00983BAE" w:rsidRPr="00A80DDA" w:rsidRDefault="00983BAE" w:rsidP="00983BAE">
      <w:pPr>
        <w:ind w:left="450"/>
        <w:jc w:val="both"/>
        <w:rPr>
          <w:rFonts w:ascii="Courier New" w:hAnsi="Courier New" w:cs="Courier New"/>
          <w:sz w:val="16"/>
          <w:szCs w:val="16"/>
        </w:rPr>
      </w:pPr>
    </w:p>
    <w:p w14:paraId="09DD997B"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SPLIT1      CNTR     </w:t>
      </w:r>
      <w:proofErr w:type="gramStart"/>
      <w:r w:rsidRPr="00A80DDA">
        <w:rPr>
          <w:rFonts w:ascii="Courier New" w:hAnsi="Courier New" w:cs="Courier New"/>
          <w:sz w:val="16"/>
          <w:szCs w:val="16"/>
        </w:rPr>
        <w:t>NUM  TSFREQ</w:t>
      </w:r>
      <w:proofErr w:type="gramEnd"/>
      <w:r w:rsidRPr="00A80DDA">
        <w:rPr>
          <w:rFonts w:ascii="Courier New" w:hAnsi="Courier New" w:cs="Courier New"/>
          <w:sz w:val="16"/>
          <w:szCs w:val="16"/>
        </w:rPr>
        <w:t xml:space="preserve">  TSCONV</w:t>
      </w:r>
    </w:p>
    <w:p w14:paraId="1555BD28"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ON       1   0.125   0.005</w:t>
      </w:r>
    </w:p>
    <w:p w14:paraId="154672BA" w14:textId="77777777" w:rsidR="00983BAE" w:rsidRPr="00A80DDA" w:rsidRDefault="00983BAE" w:rsidP="00983BAE">
      <w:pPr>
        <w:ind w:left="450"/>
        <w:jc w:val="both"/>
        <w:rPr>
          <w:rFonts w:ascii="Courier New" w:hAnsi="Courier New" w:cs="Courier New"/>
          <w:sz w:val="16"/>
          <w:szCs w:val="16"/>
        </w:rPr>
      </w:pPr>
    </w:p>
    <w:p w14:paraId="4AABF47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SPLIT2     ST/WD      </w:t>
      </w:r>
      <w:proofErr w:type="gramStart"/>
      <w:r w:rsidRPr="00A80DDA">
        <w:rPr>
          <w:rFonts w:ascii="Courier New" w:hAnsi="Courier New" w:cs="Courier New"/>
          <w:sz w:val="16"/>
          <w:szCs w:val="16"/>
        </w:rPr>
        <w:t>JB  YEARLY</w:t>
      </w:r>
      <w:proofErr w:type="gramEnd"/>
      <w:r w:rsidRPr="00A80DDA">
        <w:rPr>
          <w:rFonts w:ascii="Courier New" w:hAnsi="Courier New" w:cs="Courier New"/>
          <w:sz w:val="16"/>
          <w:szCs w:val="16"/>
        </w:rPr>
        <w:t xml:space="preserve">    TSTR    TEND TTARGET  DYNSEL  ELCONT   NOUTS TSSHARE</w:t>
      </w:r>
    </w:p>
    <w:p w14:paraId="41CE65D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ST       1      ON      1.   99999     12.      ON     OFF       8     OFF</w:t>
      </w:r>
    </w:p>
    <w:p w14:paraId="2625BAC7" w14:textId="77777777" w:rsidR="00983BAE" w:rsidRPr="00A80DDA" w:rsidRDefault="00983BAE" w:rsidP="00983BAE">
      <w:pPr>
        <w:ind w:left="450"/>
        <w:jc w:val="both"/>
        <w:rPr>
          <w:rFonts w:ascii="Courier New" w:hAnsi="Courier New" w:cs="Courier New"/>
          <w:sz w:val="16"/>
          <w:szCs w:val="16"/>
        </w:rPr>
      </w:pPr>
    </w:p>
    <w:p w14:paraId="107B3DB0"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SPLITOUT JS1/NW1 JS2/NW2 JS3/NW3 JS4/NW4 JS5/NW5 JS6/NW6 JS7/NW7 JS8/NW8 JS9/NW9 JS0/NW0</w:t>
      </w:r>
    </w:p>
    <w:p w14:paraId="62FA30CC"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1              1       2       3       4       5       6       7       8</w:t>
      </w:r>
    </w:p>
    <w:p w14:paraId="332EF43A"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2B5C210D"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DEPTH     DEPTH</w:t>
      </w:r>
      <w:proofErr w:type="gramStart"/>
      <w:r w:rsidRPr="00A80DDA">
        <w:rPr>
          <w:rFonts w:ascii="Courier New" w:hAnsi="Courier New" w:cs="Courier New"/>
          <w:sz w:val="16"/>
          <w:szCs w:val="16"/>
        </w:rPr>
        <w:t>1  DEPTH</w:t>
      </w:r>
      <w:proofErr w:type="gramEnd"/>
      <w:r w:rsidRPr="00A80DDA">
        <w:rPr>
          <w:rFonts w:ascii="Courier New" w:hAnsi="Courier New" w:cs="Courier New"/>
          <w:sz w:val="16"/>
          <w:szCs w:val="16"/>
        </w:rPr>
        <w:t>2  DEPTH3  DEPTH4  DEPTH5  DEPTH6  DEPTH7  DEPTH8  DEPTH9 DEPTH10</w:t>
      </w:r>
    </w:p>
    <w:p w14:paraId="086CAA3F"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1              0       0       0       0       0       0       0       0</w:t>
      </w:r>
    </w:p>
    <w:p w14:paraId="4BCBE10B"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678538A3" w14:textId="77777777" w:rsidR="00983BAE" w:rsidRPr="00A80DDA" w:rsidRDefault="00983BAE" w:rsidP="00983BAE">
      <w:pPr>
        <w:ind w:left="450"/>
        <w:jc w:val="both"/>
        <w:rPr>
          <w:rFonts w:ascii="Courier New" w:hAnsi="Courier New" w:cs="Courier New"/>
          <w:sz w:val="16"/>
          <w:szCs w:val="16"/>
        </w:rPr>
      </w:pPr>
      <w:proofErr w:type="gramStart"/>
      <w:r w:rsidRPr="00A80DDA">
        <w:rPr>
          <w:rFonts w:ascii="Courier New" w:hAnsi="Courier New" w:cs="Courier New"/>
          <w:sz w:val="16"/>
          <w:szCs w:val="16"/>
        </w:rPr>
        <w:t>MINFRAC  MINFRC</w:t>
      </w:r>
      <w:proofErr w:type="gramEnd"/>
      <w:r w:rsidRPr="00A80DDA">
        <w:rPr>
          <w:rFonts w:ascii="Courier New" w:hAnsi="Courier New" w:cs="Courier New"/>
          <w:sz w:val="16"/>
          <w:szCs w:val="16"/>
        </w:rPr>
        <w:t>1 MINFRC2 MINFRC3 MINFRC4 MINFRC5 MINFRC6 MINFRC7 MINFRC8 MINFRC9 MNFRC10</w:t>
      </w:r>
    </w:p>
    <w:p w14:paraId="7CDAB6A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1              0       0       0       0       0       0       0       0</w:t>
      </w:r>
    </w:p>
    <w:p w14:paraId="6D9E2505"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66FF107F" w14:textId="77777777" w:rsidR="00983BAE" w:rsidRPr="00A80DDA" w:rsidRDefault="00983BAE" w:rsidP="00983BAE">
      <w:pPr>
        <w:ind w:left="450"/>
        <w:jc w:val="both"/>
        <w:rPr>
          <w:rFonts w:ascii="Courier New" w:hAnsi="Courier New" w:cs="Courier New"/>
          <w:sz w:val="16"/>
          <w:szCs w:val="16"/>
        </w:rPr>
      </w:pPr>
      <w:proofErr w:type="gramStart"/>
      <w:r w:rsidRPr="00A80DDA">
        <w:rPr>
          <w:rFonts w:ascii="Courier New" w:hAnsi="Courier New" w:cs="Courier New"/>
          <w:sz w:val="16"/>
          <w:szCs w:val="16"/>
        </w:rPr>
        <w:t>PRIORITY  PRIOR</w:t>
      </w:r>
      <w:proofErr w:type="gramEnd"/>
      <w:r w:rsidRPr="00A80DDA">
        <w:rPr>
          <w:rFonts w:ascii="Courier New" w:hAnsi="Courier New" w:cs="Courier New"/>
          <w:sz w:val="16"/>
          <w:szCs w:val="16"/>
        </w:rPr>
        <w:t>1  PRIOR2  PRIOR3  PRIOR4  PRIOR5  PRIOR6  PRIOR7  PRIOR8  PRIOR9 PRIOR10</w:t>
      </w:r>
    </w:p>
    <w:p w14:paraId="6228D6B0"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1              2       3       4       5       6       7       8       1</w:t>
      </w:r>
    </w:p>
    <w:p w14:paraId="53C1161F"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317A8A9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MINHEAD   MINHD</w:t>
      </w:r>
      <w:proofErr w:type="gramStart"/>
      <w:r w:rsidRPr="00A80DDA">
        <w:rPr>
          <w:rFonts w:ascii="Courier New" w:hAnsi="Courier New" w:cs="Courier New"/>
          <w:sz w:val="16"/>
          <w:szCs w:val="16"/>
        </w:rPr>
        <w:t>1  MINHD</w:t>
      </w:r>
      <w:proofErr w:type="gramEnd"/>
      <w:r w:rsidRPr="00A80DDA">
        <w:rPr>
          <w:rFonts w:ascii="Courier New" w:hAnsi="Courier New" w:cs="Courier New"/>
          <w:sz w:val="16"/>
          <w:szCs w:val="16"/>
        </w:rPr>
        <w:t>2  MINHD3  MINHD4  MINHD5  MINHD6  MINHD7  MINHD8  MINHD9 MINHD10</w:t>
      </w:r>
    </w:p>
    <w:p w14:paraId="452388D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1              2       2       2       2       2       2       2       2</w:t>
      </w:r>
    </w:p>
    <w:p w14:paraId="7F456C9B"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2564619C"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MAXHEAD   MAXHD</w:t>
      </w:r>
      <w:proofErr w:type="gramStart"/>
      <w:r w:rsidRPr="00A80DDA">
        <w:rPr>
          <w:rFonts w:ascii="Courier New" w:hAnsi="Courier New" w:cs="Courier New"/>
          <w:sz w:val="16"/>
          <w:szCs w:val="16"/>
        </w:rPr>
        <w:t>1  MAXHD</w:t>
      </w:r>
      <w:proofErr w:type="gramEnd"/>
      <w:r w:rsidRPr="00A80DDA">
        <w:rPr>
          <w:rFonts w:ascii="Courier New" w:hAnsi="Courier New" w:cs="Courier New"/>
          <w:sz w:val="16"/>
          <w:szCs w:val="16"/>
        </w:rPr>
        <w:t>2  MAXHD3  MAXHD4  MAXHD5  MAXHD6  MAXHD7  MAXHD8  MAXHD9 MAXHD10</w:t>
      </w:r>
    </w:p>
    <w:p w14:paraId="17015559"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1              0       0       0       0       0       0       0       0</w:t>
      </w:r>
    </w:p>
    <w:p w14:paraId="2933E93C"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47877B96" w14:textId="77777777" w:rsidR="00983BAE" w:rsidRPr="00A80DDA" w:rsidRDefault="00983BAE" w:rsidP="00983BAE">
      <w:pPr>
        <w:ind w:left="450"/>
        <w:jc w:val="both"/>
        <w:rPr>
          <w:rFonts w:ascii="Courier New" w:hAnsi="Courier New" w:cs="Courier New"/>
          <w:sz w:val="16"/>
          <w:szCs w:val="16"/>
        </w:rPr>
      </w:pPr>
      <w:proofErr w:type="gramStart"/>
      <w:r w:rsidRPr="00A80DDA">
        <w:rPr>
          <w:rFonts w:ascii="Courier New" w:hAnsi="Courier New" w:cs="Courier New"/>
          <w:sz w:val="16"/>
          <w:szCs w:val="16"/>
        </w:rPr>
        <w:t>MAXFLOW  MAXFLO</w:t>
      </w:r>
      <w:proofErr w:type="gramEnd"/>
      <w:r w:rsidRPr="00A80DDA">
        <w:rPr>
          <w:rFonts w:ascii="Courier New" w:hAnsi="Courier New" w:cs="Courier New"/>
          <w:sz w:val="16"/>
          <w:szCs w:val="16"/>
        </w:rPr>
        <w:t>1 MAXFLO2 MAXFLO3 MAXFLO4 MAXFLO5 MAXFLO6 MAXFLO7 MAXFLO8 MAXFLO9 MXFLO10</w:t>
      </w:r>
    </w:p>
    <w:p w14:paraId="339D0CB3"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1              0       0       0       0       0       0       0       0</w:t>
      </w:r>
    </w:p>
    <w:p w14:paraId="2AFCF563" w14:textId="77777777" w:rsidR="00983BAE" w:rsidRPr="00A80DDA" w:rsidRDefault="00983BAE" w:rsidP="00983BAE">
      <w:pPr>
        <w:ind w:left="450"/>
        <w:jc w:val="both"/>
        <w:rPr>
          <w:rFonts w:ascii="Courier New" w:hAnsi="Courier New" w:cs="Courier New"/>
          <w:sz w:val="16"/>
          <w:szCs w:val="16"/>
        </w:rPr>
      </w:pPr>
    </w:p>
    <w:p w14:paraId="455E9FF2"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THRESH1    TEMPN</w:t>
      </w:r>
    </w:p>
    <w:p w14:paraId="5A2ADD9B"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2</w:t>
      </w:r>
    </w:p>
    <w:p w14:paraId="39846338" w14:textId="77777777" w:rsidR="00983BAE" w:rsidRPr="00A80DDA" w:rsidRDefault="00983BAE" w:rsidP="00983BAE">
      <w:pPr>
        <w:ind w:left="450"/>
        <w:jc w:val="both"/>
        <w:rPr>
          <w:rFonts w:ascii="Courier New" w:hAnsi="Courier New" w:cs="Courier New"/>
          <w:sz w:val="16"/>
          <w:szCs w:val="16"/>
        </w:rPr>
      </w:pPr>
    </w:p>
    <w:p w14:paraId="26DF2201"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THRESH</w:t>
      </w:r>
      <w:proofErr w:type="gramStart"/>
      <w:r w:rsidRPr="00A80DDA">
        <w:rPr>
          <w:rFonts w:ascii="Courier New" w:hAnsi="Courier New" w:cs="Courier New"/>
          <w:sz w:val="16"/>
          <w:szCs w:val="16"/>
        </w:rPr>
        <w:t xml:space="preserve">2 </w:t>
      </w:r>
      <w:r w:rsidR="00741FC1" w:rsidRPr="00A80DDA">
        <w:rPr>
          <w:rFonts w:ascii="Courier New" w:hAnsi="Courier New" w:cs="Courier New"/>
          <w:sz w:val="16"/>
          <w:szCs w:val="16"/>
        </w:rPr>
        <w:t xml:space="preserve"> TCRTWB</w:t>
      </w:r>
      <w:proofErr w:type="gramEnd"/>
      <w:r w:rsidR="00741FC1" w:rsidRPr="00A80DDA">
        <w:rPr>
          <w:rFonts w:ascii="Courier New" w:hAnsi="Courier New" w:cs="Courier New"/>
          <w:sz w:val="16"/>
          <w:szCs w:val="16"/>
        </w:rPr>
        <w:t>1  TCRTWB2 TCRTWB3 TCRTWB4 TCRTWB5</w:t>
      </w:r>
    </w:p>
    <w:p w14:paraId="59283EDA"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1          11.11   11.11</w:t>
      </w:r>
    </w:p>
    <w:p w14:paraId="78001DC3" w14:textId="77777777" w:rsidR="0092605A" w:rsidRPr="00A80DDA" w:rsidRDefault="00983BAE" w:rsidP="00983BAE">
      <w:pPr>
        <w:ind w:left="450"/>
        <w:jc w:val="both"/>
        <w:rPr>
          <w:rFonts w:ascii="Courier New" w:hAnsi="Courier New" w:cs="Courier New"/>
        </w:rPr>
      </w:pPr>
      <w:r w:rsidRPr="00A80DDA">
        <w:rPr>
          <w:rFonts w:ascii="Courier New" w:hAnsi="Courier New" w:cs="Courier New"/>
          <w:sz w:val="16"/>
          <w:szCs w:val="16"/>
        </w:rPr>
        <w:t>2          15.55   15.55</w:t>
      </w:r>
    </w:p>
    <w:p w14:paraId="3782C99C" w14:textId="77777777" w:rsidR="0092605A" w:rsidRPr="00B7030B" w:rsidRDefault="0092605A" w:rsidP="0092605A">
      <w:pPr>
        <w:jc w:val="both"/>
      </w:pPr>
    </w:p>
    <w:p w14:paraId="2F7D449B" w14:textId="77777777" w:rsidR="007439A1" w:rsidRPr="00B7030B" w:rsidRDefault="007439A1" w:rsidP="007439A1">
      <w:pPr>
        <w:jc w:val="both"/>
      </w:pPr>
    </w:p>
    <w:p w14:paraId="73BDCD77" w14:textId="51573F02" w:rsidR="00983BAE" w:rsidRPr="00094633" w:rsidRDefault="00983BAE" w:rsidP="007439A1">
      <w:pPr>
        <w:jc w:val="both"/>
        <w:rPr>
          <w:sz w:val="20"/>
          <w:szCs w:val="18"/>
        </w:rPr>
      </w:pPr>
      <w:r w:rsidRPr="00094633">
        <w:rPr>
          <w:sz w:val="20"/>
          <w:szCs w:val="18"/>
        </w:rPr>
        <w:t xml:space="preserve">There are also </w:t>
      </w:r>
      <w:ins w:id="3241" w:author="Honnalore Steissberg" w:date="2021-08-16T11:41:00Z">
        <w:r w:rsidR="00942A52">
          <w:rPr>
            <w:sz w:val="20"/>
            <w:szCs w:val="18"/>
          </w:rPr>
          <w:t>four</w:t>
        </w:r>
      </w:ins>
      <w:del w:id="3242" w:author="Honnalore Steissberg" w:date="2021-08-16T11:41:00Z">
        <w:r w:rsidRPr="00094633" w:rsidDel="00942A52">
          <w:rPr>
            <w:sz w:val="20"/>
            <w:szCs w:val="18"/>
          </w:rPr>
          <w:delText>4</w:delText>
        </w:r>
      </w:del>
      <w:r w:rsidRPr="00094633">
        <w:rPr>
          <w:sz w:val="20"/>
          <w:szCs w:val="18"/>
        </w:rPr>
        <w:t xml:space="preserve"> example problems from the USGS that are described in the Rounds and </w:t>
      </w:r>
      <w:proofErr w:type="spellStart"/>
      <w:r w:rsidRPr="00094633">
        <w:rPr>
          <w:sz w:val="20"/>
          <w:szCs w:val="18"/>
        </w:rPr>
        <w:t>Buccola</w:t>
      </w:r>
      <w:proofErr w:type="spellEnd"/>
      <w:r w:rsidRPr="00094633">
        <w:rPr>
          <w:sz w:val="20"/>
          <w:szCs w:val="18"/>
        </w:rPr>
        <w:t xml:space="preserve"> (2015) report that are part of the download package.</w:t>
      </w:r>
      <w:r w:rsidR="007F0E8A" w:rsidRPr="00094633">
        <w:rPr>
          <w:sz w:val="20"/>
          <w:szCs w:val="18"/>
        </w:rPr>
        <w:t xml:space="preserve"> Error trapping is also included in this routine </w:t>
      </w:r>
      <w:r w:rsidR="006A5DA0" w:rsidRPr="00094633">
        <w:rPr>
          <w:sz w:val="20"/>
          <w:szCs w:val="18"/>
        </w:rPr>
        <w:t>and has</w:t>
      </w:r>
      <w:del w:id="3243" w:author="Honnalore Steissberg" w:date="2021-08-16T11:41:00Z">
        <w:r w:rsidR="006A5DA0" w:rsidRPr="00094633" w:rsidDel="00942A52">
          <w:rPr>
            <w:sz w:val="20"/>
            <w:szCs w:val="18"/>
          </w:rPr>
          <w:delText xml:space="preserve"> also</w:delText>
        </w:r>
      </w:del>
      <w:r w:rsidR="006A5DA0" w:rsidRPr="00094633">
        <w:rPr>
          <w:sz w:val="20"/>
          <w:szCs w:val="18"/>
        </w:rPr>
        <w:t xml:space="preserve"> been added to the CE-QUAL-W2 preprocessor. Some of these errors include the following</w:t>
      </w:r>
      <w:r w:rsidR="007F0E8A" w:rsidRPr="00094633">
        <w:rPr>
          <w:sz w:val="20"/>
          <w:szCs w:val="18"/>
        </w:rPr>
        <w:t>:</w:t>
      </w:r>
    </w:p>
    <w:p w14:paraId="5380424B" w14:textId="77777777" w:rsidR="007F0E8A" w:rsidRPr="00094633" w:rsidRDefault="007F0E8A" w:rsidP="007F0E8A">
      <w:pPr>
        <w:pStyle w:val="Default"/>
        <w:rPr>
          <w:rFonts w:asciiTheme="minorHAnsi" w:hAnsiTheme="minorHAnsi"/>
          <w:snapToGrid w:val="0"/>
          <w:color w:val="auto"/>
          <w:sz w:val="20"/>
          <w:szCs w:val="18"/>
        </w:rPr>
      </w:pPr>
    </w:p>
    <w:p w14:paraId="7A7C1F05" w14:textId="77777777" w:rsidR="007F0E8A" w:rsidRPr="0046283F" w:rsidRDefault="007F0E8A" w:rsidP="00A955F4">
      <w:pPr>
        <w:pStyle w:val="ListParagraph"/>
        <w:numPr>
          <w:ilvl w:val="0"/>
          <w:numId w:val="28"/>
        </w:numPr>
        <w:jc w:val="both"/>
        <w:rPr>
          <w:rFonts w:cs="Times New Roman"/>
          <w:i/>
          <w:iCs/>
          <w:sz w:val="20"/>
          <w:szCs w:val="20"/>
          <w:rPrChange w:id="3244" w:author="Honnalore Steissberg" w:date="2021-08-16T11:42:00Z">
            <w:rPr>
              <w:rFonts w:cs="Times New Roman"/>
              <w:sz w:val="20"/>
              <w:szCs w:val="20"/>
            </w:rPr>
          </w:rPrChange>
        </w:rPr>
      </w:pPr>
      <w:del w:id="3245" w:author="Honnalore Steissberg" w:date="2021-08-16T11:41:00Z">
        <w:r w:rsidRPr="0046283F" w:rsidDel="00942A52">
          <w:rPr>
            <w:rFonts w:cs="Times New Roman"/>
            <w:i/>
            <w:iCs/>
            <w:sz w:val="20"/>
            <w:szCs w:val="20"/>
            <w:rPrChange w:id="3246" w:author="Honnalore Steissberg" w:date="2021-08-16T11:42:00Z">
              <w:rPr>
                <w:rFonts w:cs="Times New Roman"/>
                <w:sz w:val="20"/>
                <w:szCs w:val="20"/>
              </w:rPr>
            </w:rPrChange>
          </w:rPr>
          <w:delText>“</w:delText>
        </w:r>
      </w:del>
      <w:r w:rsidRPr="0046283F">
        <w:rPr>
          <w:rFonts w:cs="Times New Roman"/>
          <w:i/>
          <w:iCs/>
          <w:sz w:val="20"/>
          <w:szCs w:val="20"/>
          <w:rPrChange w:id="3247" w:author="Honnalore Steissberg" w:date="2021-08-16T11:42:00Z">
            <w:rPr>
              <w:rFonts w:cs="Times New Roman"/>
              <w:sz w:val="20"/>
              <w:szCs w:val="20"/>
            </w:rPr>
          </w:rPrChange>
        </w:rPr>
        <w:t xml:space="preserve">At least 2 and no more than 10 outlets must be specified for the NOUTS input in each blending group on the SPLIT2 input card. </w:t>
      </w:r>
    </w:p>
    <w:p w14:paraId="06BEF29D" w14:textId="77777777" w:rsidR="007F0E8A" w:rsidRPr="0046283F" w:rsidRDefault="007F0E8A" w:rsidP="00A955F4">
      <w:pPr>
        <w:pStyle w:val="ListParagraph"/>
        <w:numPr>
          <w:ilvl w:val="0"/>
          <w:numId w:val="28"/>
        </w:numPr>
        <w:jc w:val="both"/>
        <w:rPr>
          <w:rFonts w:cs="Times New Roman"/>
          <w:i/>
          <w:iCs/>
          <w:sz w:val="20"/>
          <w:szCs w:val="20"/>
          <w:rPrChange w:id="3248" w:author="Honnalore Steissberg" w:date="2021-08-16T11:42:00Z">
            <w:rPr>
              <w:rFonts w:cs="Times New Roman"/>
              <w:sz w:val="20"/>
              <w:szCs w:val="20"/>
            </w:rPr>
          </w:rPrChange>
        </w:rPr>
      </w:pPr>
      <w:r w:rsidRPr="0046283F">
        <w:rPr>
          <w:rFonts w:cs="Times New Roman"/>
          <w:i/>
          <w:iCs/>
          <w:sz w:val="20"/>
          <w:szCs w:val="20"/>
          <w:rPrChange w:id="3249" w:author="Honnalore Steissberg" w:date="2021-08-16T11:42:00Z">
            <w:rPr>
              <w:rFonts w:cs="Times New Roman"/>
              <w:sz w:val="20"/>
              <w:szCs w:val="20"/>
            </w:rPr>
          </w:rPrChange>
        </w:rPr>
        <w:t xml:space="preserve">Any single outlet can only be specified once in each blending group (SPLITOUT input card). </w:t>
      </w:r>
    </w:p>
    <w:p w14:paraId="666E24CF" w14:textId="77777777" w:rsidR="007F0E8A" w:rsidRPr="0046283F" w:rsidRDefault="007F0E8A" w:rsidP="00A955F4">
      <w:pPr>
        <w:pStyle w:val="ListParagraph"/>
        <w:numPr>
          <w:ilvl w:val="0"/>
          <w:numId w:val="28"/>
        </w:numPr>
        <w:jc w:val="both"/>
        <w:rPr>
          <w:rFonts w:cs="Times New Roman"/>
          <w:i/>
          <w:iCs/>
          <w:sz w:val="20"/>
          <w:szCs w:val="20"/>
          <w:rPrChange w:id="3250" w:author="Honnalore Steissberg" w:date="2021-08-16T11:42:00Z">
            <w:rPr>
              <w:rFonts w:cs="Times New Roman"/>
              <w:sz w:val="20"/>
              <w:szCs w:val="20"/>
            </w:rPr>
          </w:rPrChange>
        </w:rPr>
      </w:pPr>
      <w:r w:rsidRPr="0046283F">
        <w:rPr>
          <w:rFonts w:cs="Times New Roman"/>
          <w:i/>
          <w:iCs/>
          <w:sz w:val="20"/>
          <w:szCs w:val="20"/>
          <w:rPrChange w:id="3251" w:author="Honnalore Steissberg" w:date="2021-08-16T11:42:00Z">
            <w:rPr>
              <w:rFonts w:cs="Times New Roman"/>
              <w:sz w:val="20"/>
              <w:szCs w:val="20"/>
            </w:rPr>
          </w:rPrChange>
        </w:rPr>
        <w:t xml:space="preserve">Any single outlet can only be specified in one blending group or temperature control device at a time. (Start and end dates for each group are checked.) </w:t>
      </w:r>
    </w:p>
    <w:p w14:paraId="2A8706BF" w14:textId="77777777" w:rsidR="007F0E8A" w:rsidRDefault="007F0E8A" w:rsidP="00A955F4">
      <w:pPr>
        <w:pStyle w:val="ListParagraph"/>
        <w:numPr>
          <w:ilvl w:val="0"/>
          <w:numId w:val="28"/>
        </w:numPr>
        <w:jc w:val="both"/>
        <w:rPr>
          <w:rFonts w:cs="Times New Roman"/>
          <w:sz w:val="20"/>
          <w:szCs w:val="20"/>
        </w:rPr>
      </w:pPr>
      <w:r w:rsidRPr="0046283F">
        <w:rPr>
          <w:rFonts w:cs="Times New Roman"/>
          <w:i/>
          <w:iCs/>
          <w:sz w:val="20"/>
          <w:szCs w:val="20"/>
          <w:rPrChange w:id="3252" w:author="Honnalore Steissberg" w:date="2021-08-16T11:42:00Z">
            <w:rPr>
              <w:rFonts w:cs="Times New Roman"/>
              <w:sz w:val="20"/>
              <w:szCs w:val="20"/>
            </w:rPr>
          </w:rPrChange>
        </w:rPr>
        <w:t>Integer priority specifications must be -1 or greater (PRIORITY input card).</w:t>
      </w:r>
      <w:del w:id="3253" w:author="Honnalore Steissberg" w:date="2021-08-16T11:42:00Z">
        <w:r w:rsidRPr="00094633" w:rsidDel="0046283F">
          <w:rPr>
            <w:rFonts w:cs="Times New Roman"/>
            <w:sz w:val="20"/>
            <w:szCs w:val="20"/>
          </w:rPr>
          <w:delText xml:space="preserve">” </w:delText>
        </w:r>
      </w:del>
    </w:p>
    <w:p w14:paraId="191A964B" w14:textId="77777777" w:rsidR="00FE66E0" w:rsidRPr="00094633" w:rsidRDefault="00FE66E0" w:rsidP="00FE66E0">
      <w:pPr>
        <w:pStyle w:val="ListParagraph"/>
        <w:jc w:val="both"/>
        <w:rPr>
          <w:rFonts w:cs="Times New Roman"/>
          <w:sz w:val="20"/>
          <w:szCs w:val="20"/>
        </w:rPr>
      </w:pPr>
    </w:p>
    <w:p w14:paraId="2C048AF9" w14:textId="77777777" w:rsidR="00966445" w:rsidRPr="00B7030B" w:rsidRDefault="00966445" w:rsidP="00966445">
      <w:pPr>
        <w:pStyle w:val="Heading3"/>
        <w:rPr>
          <w:rFonts w:asciiTheme="minorHAnsi" w:hAnsiTheme="minorHAnsi"/>
        </w:rPr>
      </w:pPr>
      <w:bookmarkStart w:id="3254" w:name="_Toc263258174"/>
      <w:bookmarkStart w:id="3255" w:name="_Toc41047848"/>
      <w:r w:rsidRPr="00B7030B">
        <w:rPr>
          <w:rFonts w:asciiTheme="minorHAnsi" w:hAnsiTheme="minorHAnsi"/>
        </w:rPr>
        <w:t>Environmental Performance Criteria</w:t>
      </w:r>
      <w:bookmarkEnd w:id="3254"/>
      <w:bookmarkEnd w:id="3255"/>
    </w:p>
    <w:p w14:paraId="4554301F" w14:textId="2661317C" w:rsidR="00966445" w:rsidRPr="00E1636B" w:rsidRDefault="00966445" w:rsidP="00966445">
      <w:pPr>
        <w:rPr>
          <w:sz w:val="20"/>
          <w:szCs w:val="18"/>
        </w:rPr>
      </w:pPr>
      <w:r w:rsidRPr="00E1636B">
        <w:rPr>
          <w:sz w:val="20"/>
          <w:szCs w:val="18"/>
        </w:rPr>
        <w:t xml:space="preserve">This section describes the environmental performance criteria </w:t>
      </w:r>
      <w:del w:id="3256" w:author="Honnalore Steissberg" w:date="2021-08-16T11:42:00Z">
        <w:r w:rsidRPr="00E1636B" w:rsidDel="00C01735">
          <w:rPr>
            <w:sz w:val="20"/>
            <w:szCs w:val="18"/>
          </w:rPr>
          <w:delText xml:space="preserve">which </w:delText>
        </w:r>
      </w:del>
      <w:ins w:id="3257" w:author="Honnalore Steissberg" w:date="2021-08-16T11:42:00Z">
        <w:r w:rsidR="00C01735">
          <w:rPr>
            <w:sz w:val="20"/>
            <w:szCs w:val="18"/>
          </w:rPr>
          <w:t>that</w:t>
        </w:r>
        <w:r w:rsidR="00C01735" w:rsidRPr="00E1636B">
          <w:rPr>
            <w:sz w:val="20"/>
            <w:szCs w:val="18"/>
          </w:rPr>
          <w:t xml:space="preserve"> </w:t>
        </w:r>
      </w:ins>
      <w:r w:rsidRPr="00E1636B">
        <w:rPr>
          <w:sz w:val="20"/>
          <w:szCs w:val="18"/>
        </w:rPr>
        <w:t>allow a model user to assess model predictions of state variables and how th</w:t>
      </w:r>
      <w:ins w:id="3258" w:author="Honnalore Steissberg" w:date="2021-08-16T11:43:00Z">
        <w:r w:rsidR="00C01735">
          <w:rPr>
            <w:sz w:val="20"/>
            <w:szCs w:val="18"/>
          </w:rPr>
          <w:t>e</w:t>
        </w:r>
      </w:ins>
      <w:del w:id="3259" w:author="Honnalore Steissberg" w:date="2021-08-16T11:43:00Z">
        <w:r w:rsidRPr="00E1636B" w:rsidDel="00C01735">
          <w:rPr>
            <w:sz w:val="20"/>
            <w:szCs w:val="18"/>
          </w:rPr>
          <w:delText>o</w:delText>
        </w:r>
      </w:del>
      <w:r w:rsidRPr="00E1636B">
        <w:rPr>
          <w:sz w:val="20"/>
          <w:szCs w:val="18"/>
        </w:rPr>
        <w:t xml:space="preserve">se can be affected by management changes to the waterbody </w:t>
      </w:r>
      <w:r w:rsidRPr="00E1636B">
        <w:rPr>
          <w:sz w:val="20"/>
          <w:szCs w:val="18"/>
        </w:rPr>
        <w:lastRenderedPageBreak/>
        <w:t xml:space="preserve">system. </w:t>
      </w:r>
      <w:r w:rsidR="00E1636B" w:rsidRPr="00E1636B">
        <w:rPr>
          <w:sz w:val="20"/>
          <w:szCs w:val="18"/>
        </w:rPr>
        <w:t xml:space="preserve">This is a histogram of the fraction of time and volume during a model run where the selected water quality state variable falls between specified intervals. </w:t>
      </w:r>
      <w:r w:rsidRPr="00E1636B">
        <w:rPr>
          <w:sz w:val="20"/>
          <w:szCs w:val="18"/>
        </w:rPr>
        <w:t xml:space="preserve">The model reads the file, </w:t>
      </w:r>
      <w:r w:rsidRPr="00E1636B">
        <w:rPr>
          <w:b/>
          <w:sz w:val="20"/>
          <w:szCs w:val="18"/>
        </w:rPr>
        <w:t>w2_envirp</w:t>
      </w:r>
      <w:r w:rsidR="00157E6C" w:rsidRPr="00E1636B">
        <w:rPr>
          <w:b/>
          <w:sz w:val="20"/>
          <w:szCs w:val="18"/>
        </w:rPr>
        <w:t>r</w:t>
      </w:r>
      <w:r w:rsidRPr="00E1636B">
        <w:rPr>
          <w:b/>
          <w:sz w:val="20"/>
          <w:szCs w:val="18"/>
        </w:rPr>
        <w:t>f.npt</w:t>
      </w:r>
      <w:r w:rsidRPr="00E1636B">
        <w:rPr>
          <w:sz w:val="20"/>
          <w:szCs w:val="18"/>
        </w:rPr>
        <w:t xml:space="preserve">, if the </w:t>
      </w:r>
      <w:r w:rsidRPr="00E1636B">
        <w:rPr>
          <w:b/>
          <w:sz w:val="20"/>
          <w:szCs w:val="18"/>
        </w:rPr>
        <w:t>ENVIRPC</w:t>
      </w:r>
      <w:r w:rsidRPr="00E1636B">
        <w:rPr>
          <w:sz w:val="20"/>
          <w:szCs w:val="18"/>
        </w:rPr>
        <w:t xml:space="preserve"> control is ‘</w:t>
      </w:r>
      <w:r w:rsidRPr="00E1636B">
        <w:rPr>
          <w:b/>
          <w:sz w:val="20"/>
          <w:szCs w:val="18"/>
        </w:rPr>
        <w:t>ON</w:t>
      </w:r>
      <w:r w:rsidRPr="00E1636B">
        <w:rPr>
          <w:sz w:val="20"/>
          <w:szCs w:val="18"/>
        </w:rPr>
        <w:t xml:space="preserve">’ in the </w:t>
      </w:r>
      <w:r w:rsidRPr="00E1636B">
        <w:rPr>
          <w:b/>
          <w:sz w:val="20"/>
          <w:szCs w:val="18"/>
        </w:rPr>
        <w:t xml:space="preserve">w2_con.npt </w:t>
      </w:r>
      <w:r w:rsidR="0005289F">
        <w:rPr>
          <w:sz w:val="20"/>
          <w:szCs w:val="18"/>
        </w:rPr>
        <w:t xml:space="preserve">(or </w:t>
      </w:r>
      <w:r w:rsidR="0005289F" w:rsidRPr="0005289F">
        <w:rPr>
          <w:b/>
          <w:bCs/>
          <w:sz w:val="20"/>
          <w:szCs w:val="18"/>
        </w:rPr>
        <w:t>w2_con.csv</w:t>
      </w:r>
      <w:r w:rsidR="0005289F">
        <w:rPr>
          <w:sz w:val="20"/>
          <w:szCs w:val="18"/>
        </w:rPr>
        <w:t xml:space="preserve">) </w:t>
      </w:r>
      <w:r w:rsidRPr="00E1636B">
        <w:rPr>
          <w:sz w:val="20"/>
          <w:szCs w:val="18"/>
        </w:rPr>
        <w:t>file. This input file allows the model user to</w:t>
      </w:r>
      <w:ins w:id="3260" w:author="Honnalore Steissberg" w:date="2021-08-16T11:45:00Z">
        <w:r w:rsidR="00142B5F">
          <w:rPr>
            <w:sz w:val="20"/>
            <w:szCs w:val="18"/>
          </w:rPr>
          <w:t xml:space="preserve"> complete the following actions</w:t>
        </w:r>
      </w:ins>
      <w:ins w:id="3261" w:author="Honnalore Steissberg" w:date="2021-08-16T11:46:00Z">
        <w:r w:rsidR="00142B5F">
          <w:rPr>
            <w:sz w:val="20"/>
            <w:szCs w:val="18"/>
          </w:rPr>
          <w:t>:</w:t>
        </w:r>
      </w:ins>
    </w:p>
    <w:p w14:paraId="49C701E8" w14:textId="77777777" w:rsidR="00966445" w:rsidRPr="00E1636B" w:rsidRDefault="00966445" w:rsidP="00966445">
      <w:pPr>
        <w:rPr>
          <w:sz w:val="20"/>
          <w:szCs w:val="18"/>
        </w:rPr>
      </w:pPr>
    </w:p>
    <w:p w14:paraId="72A109A7" w14:textId="709D1B4F" w:rsidR="00966445" w:rsidRPr="00E1636B" w:rsidRDefault="00142B5F" w:rsidP="00142B5F">
      <w:pPr>
        <w:pStyle w:val="ListParagraph"/>
        <w:numPr>
          <w:ilvl w:val="0"/>
          <w:numId w:val="22"/>
        </w:numPr>
        <w:rPr>
          <w:rFonts w:cs="Times New Roman"/>
          <w:sz w:val="20"/>
          <w:szCs w:val="20"/>
        </w:rPr>
      </w:pPr>
      <w:ins w:id="3262" w:author="Honnalore Steissberg" w:date="2021-08-16T11:46:00Z">
        <w:r>
          <w:rPr>
            <w:rFonts w:cs="Times New Roman"/>
            <w:sz w:val="20"/>
            <w:szCs w:val="20"/>
          </w:rPr>
          <w:t>C</w:t>
        </w:r>
      </w:ins>
      <w:del w:id="3263" w:author="Honnalore Steissberg" w:date="2021-08-16T11:44:00Z">
        <w:r w:rsidR="00966445" w:rsidRPr="00E1636B" w:rsidDel="00142B5F">
          <w:rPr>
            <w:rFonts w:cs="Times New Roman"/>
            <w:sz w:val="20"/>
            <w:szCs w:val="20"/>
          </w:rPr>
          <w:delText>C</w:delText>
        </w:r>
      </w:del>
      <w:r w:rsidR="00966445" w:rsidRPr="00E1636B">
        <w:rPr>
          <w:rFonts w:cs="Times New Roman"/>
          <w:sz w:val="20"/>
          <w:szCs w:val="20"/>
        </w:rPr>
        <w:t>ompute fraction of the reservoir volume and time associated with velocity</w:t>
      </w:r>
      <w:r w:rsidR="00157E6C" w:rsidRPr="00E1636B">
        <w:rPr>
          <w:rFonts w:cs="Times New Roman"/>
          <w:sz w:val="20"/>
          <w:szCs w:val="20"/>
        </w:rPr>
        <w:t>, t</w:t>
      </w:r>
      <w:r w:rsidR="00966445" w:rsidRPr="00E1636B">
        <w:rPr>
          <w:rFonts w:cs="Times New Roman"/>
          <w:sz w:val="20"/>
          <w:szCs w:val="20"/>
        </w:rPr>
        <w:t>emperature</w:t>
      </w:r>
      <w:r w:rsidR="00157E6C" w:rsidRPr="00E1636B">
        <w:rPr>
          <w:rFonts w:cs="Times New Roman"/>
          <w:sz w:val="20"/>
          <w:szCs w:val="20"/>
        </w:rPr>
        <w:t>, and depth</w:t>
      </w:r>
      <w:r w:rsidR="00966445" w:rsidRPr="00E1636B">
        <w:rPr>
          <w:rFonts w:cs="Times New Roman"/>
          <w:sz w:val="20"/>
          <w:szCs w:val="20"/>
        </w:rPr>
        <w:t xml:space="preserve"> levels</w:t>
      </w:r>
    </w:p>
    <w:p w14:paraId="26FC4CD9" w14:textId="4747DDC4" w:rsidR="00966445" w:rsidRPr="00E1636B" w:rsidRDefault="00142B5F" w:rsidP="00142B5F">
      <w:pPr>
        <w:pStyle w:val="ListParagraph"/>
        <w:numPr>
          <w:ilvl w:val="0"/>
          <w:numId w:val="22"/>
        </w:numPr>
        <w:rPr>
          <w:rFonts w:cs="Times New Roman"/>
          <w:sz w:val="20"/>
          <w:szCs w:val="20"/>
        </w:rPr>
      </w:pPr>
      <w:ins w:id="3264" w:author="Honnalore Steissberg" w:date="2021-08-16T11:46:00Z">
        <w:r>
          <w:rPr>
            <w:rFonts w:cs="Times New Roman"/>
            <w:sz w:val="20"/>
            <w:szCs w:val="20"/>
          </w:rPr>
          <w:t>C</w:t>
        </w:r>
      </w:ins>
      <w:del w:id="3265" w:author="Honnalore Steissberg" w:date="2021-08-16T11:44:00Z">
        <w:r w:rsidR="00966445" w:rsidRPr="00E1636B" w:rsidDel="00142B5F">
          <w:rPr>
            <w:rFonts w:cs="Times New Roman"/>
            <w:sz w:val="20"/>
            <w:szCs w:val="20"/>
          </w:rPr>
          <w:delText>C</w:delText>
        </w:r>
      </w:del>
      <w:r w:rsidR="00966445" w:rsidRPr="00E1636B">
        <w:rPr>
          <w:rFonts w:cs="Times New Roman"/>
          <w:sz w:val="20"/>
          <w:szCs w:val="20"/>
        </w:rPr>
        <w:t xml:space="preserve">ompute fraction of the reservoir volume and time associated with </w:t>
      </w:r>
      <w:r w:rsidR="00E1636B" w:rsidRPr="00E1636B">
        <w:rPr>
          <w:rFonts w:cs="Times New Roman"/>
          <w:sz w:val="20"/>
          <w:szCs w:val="20"/>
        </w:rPr>
        <w:t>model</w:t>
      </w:r>
      <w:r w:rsidR="00966445" w:rsidRPr="00E1636B">
        <w:rPr>
          <w:rFonts w:cs="Times New Roman"/>
          <w:sz w:val="20"/>
          <w:szCs w:val="20"/>
        </w:rPr>
        <w:t xml:space="preserve"> state variables for water quality</w:t>
      </w:r>
    </w:p>
    <w:p w14:paraId="381CDA01" w14:textId="2B139586" w:rsidR="00966445" w:rsidRPr="00E1636B" w:rsidRDefault="00142B5F" w:rsidP="00142B5F">
      <w:pPr>
        <w:pStyle w:val="ListParagraph"/>
        <w:numPr>
          <w:ilvl w:val="0"/>
          <w:numId w:val="22"/>
        </w:numPr>
        <w:rPr>
          <w:rFonts w:cs="Times New Roman"/>
          <w:sz w:val="20"/>
          <w:szCs w:val="20"/>
        </w:rPr>
      </w:pPr>
      <w:ins w:id="3266" w:author="Honnalore Steissberg" w:date="2021-08-16T11:46:00Z">
        <w:r>
          <w:rPr>
            <w:rFonts w:cs="Times New Roman"/>
            <w:sz w:val="20"/>
            <w:szCs w:val="20"/>
          </w:rPr>
          <w:t>C</w:t>
        </w:r>
      </w:ins>
      <w:del w:id="3267" w:author="Honnalore Steissberg" w:date="2021-08-16T11:44:00Z">
        <w:r w:rsidR="00966445" w:rsidRPr="00E1636B" w:rsidDel="00142B5F">
          <w:rPr>
            <w:rFonts w:cs="Times New Roman"/>
            <w:sz w:val="20"/>
            <w:szCs w:val="20"/>
          </w:rPr>
          <w:delText>C</w:delText>
        </w:r>
      </w:del>
      <w:r w:rsidR="00966445" w:rsidRPr="00E1636B">
        <w:rPr>
          <w:rFonts w:cs="Times New Roman"/>
          <w:sz w:val="20"/>
          <w:szCs w:val="20"/>
        </w:rPr>
        <w:t xml:space="preserve">ompute fraction of the reservoir volume and time associated with </w:t>
      </w:r>
      <w:r w:rsidR="00E1636B" w:rsidRPr="00E1636B">
        <w:rPr>
          <w:rFonts w:cs="Times New Roman"/>
          <w:sz w:val="20"/>
          <w:szCs w:val="20"/>
        </w:rPr>
        <w:t>model</w:t>
      </w:r>
      <w:r w:rsidR="00966445" w:rsidRPr="00E1636B">
        <w:rPr>
          <w:rFonts w:cs="Times New Roman"/>
          <w:sz w:val="20"/>
          <w:szCs w:val="20"/>
        </w:rPr>
        <w:t xml:space="preserve"> derived variables for water quality</w:t>
      </w:r>
    </w:p>
    <w:p w14:paraId="45E4228B" w14:textId="3C8BE0AB" w:rsidR="00966445" w:rsidRPr="00E1636B" w:rsidRDefault="00966445" w:rsidP="00D30AE6">
      <w:pPr>
        <w:rPr>
          <w:sz w:val="20"/>
          <w:szCs w:val="18"/>
        </w:rPr>
      </w:pPr>
      <w:r w:rsidRPr="00E1636B">
        <w:rPr>
          <w:sz w:val="20"/>
          <w:szCs w:val="18"/>
        </w:rPr>
        <w:t xml:space="preserve">These </w:t>
      </w:r>
      <w:del w:id="3268" w:author="Honnalore Steissberg" w:date="2021-08-16T11:47:00Z">
        <w:r w:rsidRPr="00E1636B" w:rsidDel="00142B5F">
          <w:rPr>
            <w:sz w:val="20"/>
            <w:szCs w:val="18"/>
          </w:rPr>
          <w:delText xml:space="preserve">are very useful </w:delText>
        </w:r>
      </w:del>
      <w:ins w:id="3269" w:author="Honnalore Steissberg" w:date="2021-08-16T11:46:00Z">
        <w:r w:rsidR="00142B5F">
          <w:rPr>
            <w:sz w:val="20"/>
            <w:szCs w:val="18"/>
          </w:rPr>
          <w:t xml:space="preserve">capabilities </w:t>
        </w:r>
      </w:ins>
      <w:ins w:id="3270" w:author="Honnalore Steissberg" w:date="2021-08-16T11:47:00Z">
        <w:r w:rsidR="00142B5F" w:rsidRPr="00E1636B">
          <w:rPr>
            <w:sz w:val="20"/>
            <w:szCs w:val="18"/>
          </w:rPr>
          <w:t xml:space="preserve">are very useful </w:t>
        </w:r>
      </w:ins>
      <w:r w:rsidRPr="00E1636B">
        <w:rPr>
          <w:sz w:val="20"/>
          <w:szCs w:val="18"/>
        </w:rPr>
        <w:t>in assessing changes in water quality variables between model alternatives.</w:t>
      </w:r>
      <w:r w:rsidR="00D30AE6" w:rsidRPr="00E1636B">
        <w:rPr>
          <w:sz w:val="20"/>
          <w:szCs w:val="18"/>
        </w:rPr>
        <w:t xml:space="preserve"> This analysis creates the following files (if they are all turned ON): </w:t>
      </w:r>
      <w:r w:rsidR="00D30AE6" w:rsidRPr="00E1636B">
        <w:rPr>
          <w:b/>
          <w:bCs/>
          <w:sz w:val="20"/>
          <w:szCs w:val="18"/>
        </w:rPr>
        <w:t>envrprf_t.csv</w:t>
      </w:r>
      <w:r w:rsidR="00D30AE6" w:rsidRPr="00E1636B">
        <w:rPr>
          <w:sz w:val="20"/>
          <w:szCs w:val="18"/>
        </w:rPr>
        <w:t xml:space="preserve"> (temperature), </w:t>
      </w:r>
      <w:r w:rsidR="00D30AE6" w:rsidRPr="00E1636B">
        <w:rPr>
          <w:b/>
          <w:bCs/>
          <w:sz w:val="20"/>
          <w:szCs w:val="18"/>
        </w:rPr>
        <w:t>envrprf_v.csv</w:t>
      </w:r>
      <w:r w:rsidR="00D30AE6" w:rsidRPr="00E1636B">
        <w:rPr>
          <w:sz w:val="20"/>
          <w:szCs w:val="18"/>
        </w:rPr>
        <w:t xml:space="preserve"> (velocity), </w:t>
      </w:r>
      <w:r w:rsidR="00D30AE6" w:rsidRPr="00E1636B">
        <w:rPr>
          <w:b/>
          <w:bCs/>
          <w:sz w:val="20"/>
          <w:szCs w:val="18"/>
        </w:rPr>
        <w:t>envrprf_depth</w:t>
      </w:r>
      <w:r w:rsidR="00E1636B" w:rsidRPr="00E1636B">
        <w:rPr>
          <w:b/>
          <w:bCs/>
          <w:sz w:val="20"/>
          <w:szCs w:val="18"/>
        </w:rPr>
        <w:t>.csv</w:t>
      </w:r>
      <w:r w:rsidR="00D30AE6" w:rsidRPr="00E1636B">
        <w:rPr>
          <w:sz w:val="20"/>
          <w:szCs w:val="18"/>
        </w:rPr>
        <w:t xml:space="preserve"> (depth), </w:t>
      </w:r>
      <w:r w:rsidR="00D30AE6" w:rsidRPr="00E1636B">
        <w:rPr>
          <w:b/>
          <w:bCs/>
          <w:sz w:val="20"/>
          <w:szCs w:val="18"/>
        </w:rPr>
        <w:t>envrprf_c</w:t>
      </w:r>
      <w:r w:rsidR="00E1636B" w:rsidRPr="00E1636B">
        <w:rPr>
          <w:b/>
          <w:bCs/>
          <w:sz w:val="20"/>
          <w:szCs w:val="18"/>
        </w:rPr>
        <w:t>.csv</w:t>
      </w:r>
      <w:r w:rsidR="00D30AE6" w:rsidRPr="00E1636B">
        <w:rPr>
          <w:sz w:val="20"/>
          <w:szCs w:val="18"/>
        </w:rPr>
        <w:t xml:space="preserve"> (concentration for state variables), and </w:t>
      </w:r>
      <w:r w:rsidR="00D30AE6" w:rsidRPr="00E1636B">
        <w:rPr>
          <w:b/>
          <w:bCs/>
          <w:sz w:val="20"/>
          <w:szCs w:val="18"/>
        </w:rPr>
        <w:t>envrprf_cd</w:t>
      </w:r>
      <w:r w:rsidR="00E1636B" w:rsidRPr="00E1636B">
        <w:rPr>
          <w:b/>
          <w:bCs/>
          <w:sz w:val="20"/>
          <w:szCs w:val="18"/>
        </w:rPr>
        <w:t>.csv</w:t>
      </w:r>
      <w:r w:rsidR="00D30AE6" w:rsidRPr="00E1636B">
        <w:rPr>
          <w:sz w:val="20"/>
          <w:szCs w:val="18"/>
        </w:rPr>
        <w:t xml:space="preserve"> (concentration for derived variables). </w:t>
      </w:r>
      <w:r w:rsidRPr="00E1636B">
        <w:rPr>
          <w:sz w:val="20"/>
          <w:szCs w:val="18"/>
        </w:rPr>
        <w:t>The input file for these enhancements</w:t>
      </w:r>
      <w:r w:rsidR="00D30AE6" w:rsidRPr="00E1636B">
        <w:rPr>
          <w:sz w:val="20"/>
          <w:szCs w:val="18"/>
        </w:rPr>
        <w:t>,</w:t>
      </w:r>
      <w:r w:rsidRPr="00E1636B">
        <w:rPr>
          <w:sz w:val="20"/>
          <w:szCs w:val="18"/>
        </w:rPr>
        <w:t xml:space="preserve"> </w:t>
      </w:r>
      <w:r w:rsidRPr="00E1636B">
        <w:rPr>
          <w:b/>
          <w:sz w:val="20"/>
          <w:szCs w:val="18"/>
        </w:rPr>
        <w:t>w2_envirp</w:t>
      </w:r>
      <w:r w:rsidR="00D30AE6" w:rsidRPr="00E1636B">
        <w:rPr>
          <w:b/>
          <w:sz w:val="20"/>
          <w:szCs w:val="18"/>
        </w:rPr>
        <w:t>r</w:t>
      </w:r>
      <w:r w:rsidRPr="00E1636B">
        <w:rPr>
          <w:b/>
          <w:sz w:val="20"/>
          <w:szCs w:val="18"/>
        </w:rPr>
        <w:t>f.npt</w:t>
      </w:r>
      <w:r w:rsidR="00D30AE6" w:rsidRPr="00E1636B">
        <w:rPr>
          <w:sz w:val="20"/>
          <w:szCs w:val="18"/>
        </w:rPr>
        <w:t>,</w:t>
      </w:r>
      <w:r w:rsidRPr="00E1636B">
        <w:rPr>
          <w:sz w:val="20"/>
          <w:szCs w:val="18"/>
        </w:rPr>
        <w:t xml:space="preserve"> </w:t>
      </w:r>
      <w:r w:rsidR="00D30AE6" w:rsidRPr="00E1636B">
        <w:rPr>
          <w:sz w:val="20"/>
          <w:szCs w:val="18"/>
        </w:rPr>
        <w:t xml:space="preserve">is </w:t>
      </w:r>
      <w:r w:rsidR="00E1636B">
        <w:rPr>
          <w:sz w:val="20"/>
          <w:szCs w:val="18"/>
        </w:rPr>
        <w:t>a formatted text file</w:t>
      </w:r>
      <w:ins w:id="3271" w:author="Honnalore Steissberg" w:date="2021-08-16T11:48:00Z">
        <w:r w:rsidR="00142B5F">
          <w:rPr>
            <w:sz w:val="20"/>
            <w:szCs w:val="18"/>
          </w:rPr>
          <w:t>, as</w:t>
        </w:r>
      </w:ins>
      <w:del w:id="3272" w:author="Honnalore Steissberg" w:date="2021-08-16T11:48:00Z">
        <w:r w:rsidR="00E1636B" w:rsidDel="00142B5F">
          <w:rPr>
            <w:sz w:val="20"/>
            <w:szCs w:val="18"/>
          </w:rPr>
          <w:delText xml:space="preserve"> and is</w:delText>
        </w:r>
      </w:del>
      <w:r w:rsidR="00E1636B">
        <w:rPr>
          <w:sz w:val="20"/>
          <w:szCs w:val="18"/>
        </w:rPr>
        <w:t xml:space="preserve"> </w:t>
      </w:r>
      <w:r w:rsidR="00D30AE6" w:rsidRPr="00E1636B">
        <w:rPr>
          <w:sz w:val="20"/>
          <w:szCs w:val="18"/>
        </w:rPr>
        <w:t>shown below</w:t>
      </w:r>
      <w:r w:rsidRPr="00E1636B">
        <w:rPr>
          <w:sz w:val="20"/>
          <w:szCs w:val="18"/>
        </w:rPr>
        <w:t>. A d</w:t>
      </w:r>
      <w:r w:rsidR="00E1636B" w:rsidRPr="00E1636B">
        <w:rPr>
          <w:sz w:val="20"/>
          <w:szCs w:val="18"/>
        </w:rPr>
        <w:t>escription</w:t>
      </w:r>
      <w:r w:rsidRPr="00E1636B">
        <w:rPr>
          <w:sz w:val="20"/>
          <w:szCs w:val="18"/>
        </w:rPr>
        <w:t xml:space="preserve"> of each line </w:t>
      </w:r>
      <w:del w:id="3273" w:author="Honnalore Steissberg" w:date="2021-08-16T11:49:00Z">
        <w:r w:rsidRPr="00E1636B" w:rsidDel="00142B5F">
          <w:rPr>
            <w:sz w:val="20"/>
            <w:szCs w:val="18"/>
          </w:rPr>
          <w:delText xml:space="preserve">is </w:delText>
        </w:r>
        <w:r w:rsidR="00D30AE6" w:rsidRPr="00E1636B" w:rsidDel="00142B5F">
          <w:rPr>
            <w:sz w:val="20"/>
            <w:szCs w:val="18"/>
          </w:rPr>
          <w:delText>shown below</w:delText>
        </w:r>
      </w:del>
      <w:ins w:id="3274" w:author="Honnalore Steissberg" w:date="2021-08-16T11:49:00Z">
        <w:r w:rsidR="00142B5F">
          <w:rPr>
            <w:sz w:val="20"/>
            <w:szCs w:val="18"/>
          </w:rPr>
          <w:t>follows</w:t>
        </w:r>
      </w:ins>
      <w:r w:rsidRPr="00E1636B">
        <w:rPr>
          <w:sz w:val="20"/>
          <w:szCs w:val="18"/>
        </w:rPr>
        <w:t xml:space="preserve">. </w:t>
      </w:r>
    </w:p>
    <w:p w14:paraId="5C0E0197" w14:textId="77777777" w:rsidR="00966445" w:rsidRPr="00B7030B" w:rsidRDefault="00966445" w:rsidP="00966445"/>
    <w:p w14:paraId="205FE88E"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ENVIRONMENTAL PERFORMANCE CRITERIA CE-QUAL-W2 MODEL</w:t>
      </w:r>
    </w:p>
    <w:p w14:paraId="1A695C3D" w14:textId="77777777" w:rsidR="003A6701" w:rsidRPr="003A6701" w:rsidRDefault="003A6701" w:rsidP="003A6701">
      <w:pPr>
        <w:rPr>
          <w:rFonts w:ascii="Courier New" w:hAnsi="Courier New" w:cs="Courier New"/>
          <w:sz w:val="16"/>
          <w:szCs w:val="16"/>
        </w:rPr>
      </w:pPr>
      <w:r w:rsidRPr="003A6701">
        <w:rPr>
          <w:rFonts w:ascii="Courier New" w:hAnsi="Courier New" w:cs="Courier New"/>
          <w:sz w:val="16"/>
          <w:szCs w:val="16"/>
        </w:rPr>
        <w:t>EPR COMP  INTVLS SELECTC   JDAY1   JDAY2</w:t>
      </w:r>
      <w:r w:rsidR="00446FB1">
        <w:rPr>
          <w:rFonts w:ascii="Courier New" w:hAnsi="Courier New" w:cs="Courier New"/>
          <w:sz w:val="16"/>
          <w:szCs w:val="16"/>
        </w:rPr>
        <w:t xml:space="preserve">    ISTR    </w:t>
      </w:r>
      <w:r w:rsidRPr="003A6701">
        <w:rPr>
          <w:rFonts w:ascii="Courier New" w:hAnsi="Courier New" w:cs="Courier New"/>
          <w:sz w:val="16"/>
          <w:szCs w:val="16"/>
        </w:rPr>
        <w:t xml:space="preserve">IEND </w:t>
      </w:r>
    </w:p>
    <w:p w14:paraId="57046308" w14:textId="77777777" w:rsidR="00966445" w:rsidRDefault="003A6701" w:rsidP="003A6701">
      <w:pPr>
        <w:rPr>
          <w:rFonts w:ascii="Courier New" w:hAnsi="Courier New" w:cs="Courier New"/>
          <w:sz w:val="16"/>
          <w:szCs w:val="16"/>
        </w:rPr>
      </w:pPr>
      <w:r w:rsidRPr="003A6701">
        <w:rPr>
          <w:rFonts w:ascii="Courier New" w:hAnsi="Courier New" w:cs="Courier New"/>
          <w:sz w:val="16"/>
          <w:szCs w:val="16"/>
        </w:rPr>
        <w:t xml:space="preserve">              20     OFF    100.    150.       5      25</w:t>
      </w:r>
    </w:p>
    <w:p w14:paraId="5E57FFB3" w14:textId="77777777" w:rsidR="003A6701" w:rsidRPr="00A80DDA" w:rsidRDefault="003A6701" w:rsidP="003A6701">
      <w:pPr>
        <w:rPr>
          <w:rFonts w:ascii="Courier New" w:hAnsi="Courier New" w:cs="Courier New"/>
          <w:sz w:val="16"/>
          <w:szCs w:val="16"/>
        </w:rPr>
      </w:pPr>
    </w:p>
    <w:p w14:paraId="70F94F0A" w14:textId="77777777" w:rsidR="00446FB1" w:rsidRPr="00446FB1" w:rsidRDefault="00446FB1" w:rsidP="00446FB1">
      <w:pPr>
        <w:rPr>
          <w:rFonts w:ascii="Courier New" w:hAnsi="Courier New" w:cs="Courier New"/>
          <w:sz w:val="16"/>
          <w:szCs w:val="16"/>
        </w:rPr>
      </w:pPr>
      <w:r w:rsidRPr="00446FB1">
        <w:rPr>
          <w:rFonts w:ascii="Courier New" w:hAnsi="Courier New" w:cs="Courier New"/>
          <w:sz w:val="16"/>
          <w:szCs w:val="16"/>
        </w:rPr>
        <w:t xml:space="preserve">TEMP/VEL VELOCTY </w:t>
      </w:r>
      <w:r>
        <w:rPr>
          <w:rFonts w:ascii="Courier New" w:hAnsi="Courier New" w:cs="Courier New"/>
          <w:sz w:val="16"/>
          <w:szCs w:val="16"/>
        </w:rPr>
        <w:t xml:space="preserve">  VINCR    VTOP   </w:t>
      </w:r>
      <w:r w:rsidRPr="00446FB1">
        <w:rPr>
          <w:rFonts w:ascii="Courier New" w:hAnsi="Courier New" w:cs="Courier New"/>
          <w:sz w:val="16"/>
          <w:szCs w:val="16"/>
        </w:rPr>
        <w:t>TEMP</w:t>
      </w:r>
      <w:r>
        <w:rPr>
          <w:rFonts w:ascii="Courier New" w:hAnsi="Courier New" w:cs="Courier New"/>
          <w:sz w:val="16"/>
          <w:szCs w:val="16"/>
        </w:rPr>
        <w:t>C</w:t>
      </w:r>
      <w:r w:rsidRPr="00446FB1">
        <w:rPr>
          <w:rFonts w:ascii="Courier New" w:hAnsi="Courier New" w:cs="Courier New"/>
          <w:sz w:val="16"/>
          <w:szCs w:val="16"/>
        </w:rPr>
        <w:t xml:space="preserve">   TINCR    TTOP  DEPTHC   DINCR    DTOP   </w:t>
      </w:r>
    </w:p>
    <w:p w14:paraId="275A2ABF" w14:textId="77777777" w:rsidR="00966445" w:rsidRDefault="00446FB1" w:rsidP="00446FB1">
      <w:pPr>
        <w:rPr>
          <w:rFonts w:ascii="Courier New" w:hAnsi="Courier New" w:cs="Courier New"/>
          <w:sz w:val="16"/>
          <w:szCs w:val="16"/>
        </w:rPr>
      </w:pPr>
      <w:r w:rsidRPr="00446FB1">
        <w:rPr>
          <w:rFonts w:ascii="Courier New" w:hAnsi="Courier New" w:cs="Courier New"/>
          <w:sz w:val="16"/>
          <w:szCs w:val="16"/>
        </w:rPr>
        <w:t xml:space="preserve">             OFF   0.050    0.50      ON     1.0    30.0     OFF     10.    120.</w:t>
      </w:r>
    </w:p>
    <w:p w14:paraId="49269B75" w14:textId="77777777" w:rsidR="00446FB1" w:rsidRPr="00A80DDA" w:rsidRDefault="00446FB1" w:rsidP="00446FB1">
      <w:pPr>
        <w:rPr>
          <w:rFonts w:ascii="Courier New" w:hAnsi="Courier New" w:cs="Courier New"/>
          <w:sz w:val="16"/>
          <w:szCs w:val="16"/>
        </w:rPr>
      </w:pPr>
    </w:p>
    <w:p w14:paraId="6926A893"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CST       ACTIVE INTSCLE TOPLMIT</w:t>
      </w:r>
    </w:p>
    <w:p w14:paraId="0B1DFDC6"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TDS          OFF    1.00   20.00</w:t>
      </w:r>
    </w:p>
    <w:p w14:paraId="189D5DC3"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WaterAge      ON    1.00   20.00   </w:t>
      </w:r>
    </w:p>
    <w:p w14:paraId="6822CA98"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Gen2          ON    1.00   20.00       </w:t>
      </w:r>
    </w:p>
    <w:p w14:paraId="19C3115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GEN3          ON    1.00   20.00    </w:t>
      </w:r>
    </w:p>
    <w:p w14:paraId="6B7E2F6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ISS1          ON    1.00   20.00</w:t>
      </w:r>
    </w:p>
    <w:p w14:paraId="62EE07C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PO4          OFF    1.00   20.00</w:t>
      </w:r>
    </w:p>
    <w:p w14:paraId="60ACD99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NH4          OFF    1.00   20.00</w:t>
      </w:r>
    </w:p>
    <w:p w14:paraId="6225866C"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NO3          OFF    1.00   20.00</w:t>
      </w:r>
    </w:p>
    <w:p w14:paraId="54A2B905"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DSI          OFF    1.00   20.00</w:t>
      </w:r>
    </w:p>
    <w:p w14:paraId="01A0E237"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PSI          OFF    1.00   20.00</w:t>
      </w:r>
    </w:p>
    <w:p w14:paraId="141312F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FE           OFF    1.00   20.00</w:t>
      </w:r>
    </w:p>
    <w:p w14:paraId="3ACACC3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LDOM         OFF    1.00   20.00</w:t>
      </w:r>
    </w:p>
    <w:p w14:paraId="110A554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RDOM         OFF    1.00   20.00</w:t>
      </w:r>
    </w:p>
    <w:p w14:paraId="54776D59"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LPOM         OFF    1.00   20.00</w:t>
      </w:r>
    </w:p>
    <w:p w14:paraId="04AACB46"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RPOM         OFF    1.00   20.00</w:t>
      </w:r>
    </w:p>
    <w:p w14:paraId="2744EB09"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ALG1         OFF    1.00   20.00</w:t>
      </w:r>
    </w:p>
    <w:p w14:paraId="19F9915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DO            ON    1.00   20.00                      </w:t>
      </w:r>
      <w:proofErr w:type="gramStart"/>
      <w:r w:rsidRPr="00A80DDA">
        <w:rPr>
          <w:rFonts w:ascii="Courier New" w:hAnsi="Courier New" w:cs="Courier New"/>
          <w:sz w:val="16"/>
          <w:szCs w:val="16"/>
        </w:rPr>
        <w:t xml:space="preserve">  !</w:t>
      </w:r>
      <w:proofErr w:type="gramEnd"/>
      <w:r w:rsidRPr="00A80DDA">
        <w:rPr>
          <w:rFonts w:ascii="Courier New" w:hAnsi="Courier New" w:cs="Courier New"/>
          <w:sz w:val="16"/>
          <w:szCs w:val="16"/>
        </w:rPr>
        <w:t xml:space="preserve"> 26</w:t>
      </w:r>
    </w:p>
    <w:p w14:paraId="164A4F2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TIC          OFF    1.00   20.00</w:t>
      </w:r>
    </w:p>
    <w:p w14:paraId="3BCACDF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ALK          OFF    1.00   20.00</w:t>
      </w:r>
    </w:p>
    <w:p w14:paraId="6E4BD41E"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ZOO1         OFF    1.00   20.00</w:t>
      </w:r>
    </w:p>
    <w:p w14:paraId="6E1571D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LDOM-P       OFF    1.00   20.00</w:t>
      </w:r>
    </w:p>
    <w:p w14:paraId="47BE2BF0"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RDOM-P       OFF    1.00   20.00</w:t>
      </w:r>
    </w:p>
    <w:p w14:paraId="65A86B61"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LPOM-P       OFF    1.00   20.00</w:t>
      </w:r>
    </w:p>
    <w:p w14:paraId="092C563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RPOM-P       OFF    1.00   20.00</w:t>
      </w:r>
    </w:p>
    <w:p w14:paraId="04F50827"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LDOM-N       OFF    1.00   20.00</w:t>
      </w:r>
    </w:p>
    <w:p w14:paraId="4746772A"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RDOM-N       OFF    1.00   20.00</w:t>
      </w:r>
    </w:p>
    <w:p w14:paraId="75566C88"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LPOM-N       OFF    1.00   20.00</w:t>
      </w:r>
    </w:p>
    <w:p w14:paraId="0F8E9B4A"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RPOM-N       OFF    1.00   20.00</w:t>
      </w:r>
    </w:p>
    <w:p w14:paraId="6CE81F5A"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        </w:t>
      </w:r>
    </w:p>
    <w:p w14:paraId="2007A5C0"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CST </w:t>
      </w:r>
      <w:proofErr w:type="gramStart"/>
      <w:r w:rsidRPr="00A80DDA">
        <w:rPr>
          <w:rFonts w:ascii="Courier New" w:hAnsi="Courier New" w:cs="Courier New"/>
          <w:sz w:val="16"/>
          <w:szCs w:val="16"/>
        </w:rPr>
        <w:t>DERI  ACTIVE</w:t>
      </w:r>
      <w:proofErr w:type="gramEnd"/>
      <w:r w:rsidRPr="00A80DDA">
        <w:rPr>
          <w:rFonts w:ascii="Courier New" w:hAnsi="Courier New" w:cs="Courier New"/>
          <w:sz w:val="16"/>
          <w:szCs w:val="16"/>
        </w:rPr>
        <w:t xml:space="preserve"> INTSCLE TOPLMIT</w:t>
      </w:r>
    </w:p>
    <w:p w14:paraId="606E7982"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DOC          OFF    1.00   20.00</w:t>
      </w:r>
    </w:p>
    <w:p w14:paraId="09386A5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POC          OFF    1.00   20.00</w:t>
      </w:r>
    </w:p>
    <w:p w14:paraId="5455281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TOC          OFF    1.00   20.00</w:t>
      </w:r>
    </w:p>
    <w:p w14:paraId="61F08818"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DON          OFF    1.00   20.00</w:t>
      </w:r>
    </w:p>
    <w:p w14:paraId="63A1FD53"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lastRenderedPageBreak/>
        <w:t>PON          OFF    1.00   20.00</w:t>
      </w:r>
    </w:p>
    <w:p w14:paraId="5880359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TON          OFF    1.00   20.00</w:t>
      </w:r>
    </w:p>
    <w:p w14:paraId="4995A76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TKN          OFF    1.00   20.00</w:t>
      </w:r>
    </w:p>
    <w:p w14:paraId="0D44967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TN           OFF    1.00   20.00</w:t>
      </w:r>
    </w:p>
    <w:p w14:paraId="1B4DA1A9"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DOP          OFF    1.00   20.00</w:t>
      </w:r>
    </w:p>
    <w:p w14:paraId="0C3F93FC"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POP          OFF    1.00   20.00</w:t>
      </w:r>
    </w:p>
    <w:p w14:paraId="7E1CD7E0"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TOP          OFF    1.00   20.00</w:t>
      </w:r>
    </w:p>
    <w:p w14:paraId="3392A875"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TP           OFF    1.00   20.00</w:t>
      </w:r>
    </w:p>
    <w:p w14:paraId="1C55628E"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APR          OFF    1.00   20.00</w:t>
      </w:r>
    </w:p>
    <w:p w14:paraId="12B29118"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CHLA         OFF    1.00   20.00                     ! 14</w:t>
      </w:r>
    </w:p>
    <w:p w14:paraId="6774FF56"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ATOT         OFF    1.00   20.00</w:t>
      </w:r>
    </w:p>
    <w:p w14:paraId="0E747A3C"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%DO          OFF    1.00   20.00</w:t>
      </w:r>
    </w:p>
    <w:p w14:paraId="25820A2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TSS          OFF    1.00   20.00</w:t>
      </w:r>
    </w:p>
    <w:p w14:paraId="08CCDA35"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TISS         OFF    1.00   20.00</w:t>
      </w:r>
    </w:p>
    <w:p w14:paraId="35DBDAC7"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CBOD         OFF    1.00   20.00</w:t>
      </w:r>
    </w:p>
    <w:p w14:paraId="4E64CE9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pH           OFF    1.00   20.00</w:t>
      </w:r>
    </w:p>
    <w:p w14:paraId="0C578ACC"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CO2          OFF    1.00   20.00</w:t>
      </w:r>
    </w:p>
    <w:p w14:paraId="1574703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HCO3         OFF    1.00   20.00</w:t>
      </w:r>
    </w:p>
    <w:p w14:paraId="2F01484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CO3          OFF    1.00   20.00</w:t>
      </w:r>
    </w:p>
    <w:p w14:paraId="5F3F3112" w14:textId="77777777" w:rsidR="00966445" w:rsidRPr="00B7030B" w:rsidRDefault="00966445" w:rsidP="00966445">
      <w:r w:rsidRPr="00B7030B">
        <w:t xml:space="preserve"> </w:t>
      </w:r>
    </w:p>
    <w:p w14:paraId="164A78DA" w14:textId="77777777" w:rsidR="00966445" w:rsidRPr="00B7030B" w:rsidRDefault="00966445" w:rsidP="00966445">
      <w:pPr>
        <w:rPr>
          <w:u w:val="single"/>
        </w:rPr>
      </w:pPr>
      <w:r w:rsidRPr="00B7030B">
        <w:rPr>
          <w:u w:val="single"/>
        </w:rPr>
        <w:t>Description of each line of input file</w:t>
      </w:r>
    </w:p>
    <w:p w14:paraId="420AF998" w14:textId="1ACC25BB" w:rsidR="00966445" w:rsidRPr="00E1636B" w:rsidRDefault="00966445" w:rsidP="00966445">
      <w:pPr>
        <w:rPr>
          <w:sz w:val="20"/>
          <w:szCs w:val="18"/>
        </w:rPr>
      </w:pPr>
      <w:r w:rsidRPr="00E1636B">
        <w:rPr>
          <w:sz w:val="20"/>
          <w:szCs w:val="18"/>
        </w:rPr>
        <w:t>The file is a formatted text file</w:t>
      </w:r>
      <w:ins w:id="3275" w:author="Honnalore Steissberg" w:date="2021-08-16T11:49:00Z">
        <w:r w:rsidR="00142B5F">
          <w:rPr>
            <w:sz w:val="20"/>
            <w:szCs w:val="18"/>
          </w:rPr>
          <w:t>,</w:t>
        </w:r>
      </w:ins>
      <w:r w:rsidRPr="00E1636B">
        <w:rPr>
          <w:sz w:val="20"/>
          <w:szCs w:val="18"/>
        </w:rPr>
        <w:t xml:space="preserve"> so </w:t>
      </w:r>
      <w:del w:id="3276" w:author="Honnalore Steissberg" w:date="2021-08-16T11:50:00Z">
        <w:r w:rsidRPr="00E1636B" w:rsidDel="00142B5F">
          <w:rPr>
            <w:sz w:val="20"/>
            <w:szCs w:val="18"/>
          </w:rPr>
          <w:delText xml:space="preserve">the </w:delText>
        </w:r>
      </w:del>
      <w:r w:rsidRPr="00E1636B">
        <w:rPr>
          <w:sz w:val="20"/>
          <w:szCs w:val="18"/>
        </w:rPr>
        <w:t xml:space="preserve">file format and spacing is important. </w:t>
      </w:r>
    </w:p>
    <w:p w14:paraId="3A16111D" w14:textId="77777777" w:rsidR="00966445" w:rsidRPr="00B7030B" w:rsidRDefault="00966445" w:rsidP="00966445">
      <w:pPr>
        <w:rPr>
          <w:u w:val="single"/>
        </w:rPr>
      </w:pPr>
    </w:p>
    <w:p w14:paraId="7B9B57A7"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ENVIRONMENTAL PERFORMANCE CRITERIA CE-QUAL-W2 MODEL</w:t>
      </w:r>
    </w:p>
    <w:p w14:paraId="117EA4DF" w14:textId="77777777" w:rsidR="003A6701" w:rsidRPr="003A6701" w:rsidRDefault="003A6701" w:rsidP="003A6701">
      <w:pPr>
        <w:rPr>
          <w:rFonts w:ascii="Courier New" w:hAnsi="Courier New" w:cs="Courier New"/>
          <w:sz w:val="16"/>
          <w:szCs w:val="16"/>
        </w:rPr>
      </w:pPr>
      <w:r w:rsidRPr="003A6701">
        <w:rPr>
          <w:rFonts w:ascii="Courier New" w:hAnsi="Courier New" w:cs="Courier New"/>
          <w:sz w:val="16"/>
          <w:szCs w:val="16"/>
        </w:rPr>
        <w:t xml:space="preserve">EPR COMP  INTVLS SELECTC   JDAY1   JDAY2    ISTR     IEND </w:t>
      </w:r>
    </w:p>
    <w:p w14:paraId="4287B496" w14:textId="77777777" w:rsidR="00966445" w:rsidRDefault="003A6701" w:rsidP="003A6701">
      <w:pPr>
        <w:rPr>
          <w:rFonts w:ascii="Courier New" w:hAnsi="Courier New" w:cs="Courier New"/>
          <w:sz w:val="16"/>
          <w:szCs w:val="16"/>
        </w:rPr>
      </w:pPr>
      <w:r w:rsidRPr="003A6701">
        <w:rPr>
          <w:rFonts w:ascii="Courier New" w:hAnsi="Courier New" w:cs="Courier New"/>
          <w:sz w:val="16"/>
          <w:szCs w:val="16"/>
        </w:rPr>
        <w:t xml:space="preserve">              20     OFF    100.    150.       5       25</w:t>
      </w:r>
    </w:p>
    <w:p w14:paraId="6B27B375" w14:textId="77777777" w:rsidR="003A6701" w:rsidRPr="00B7030B" w:rsidRDefault="003A6701" w:rsidP="003A6701"/>
    <w:p w14:paraId="6D1C8EF4" w14:textId="694FE42F" w:rsidR="00966445" w:rsidRPr="00E1636B" w:rsidRDefault="00966445" w:rsidP="00966445">
      <w:pPr>
        <w:rPr>
          <w:sz w:val="20"/>
          <w:szCs w:val="18"/>
        </w:rPr>
      </w:pPr>
      <w:r w:rsidRPr="00E1636B">
        <w:rPr>
          <w:sz w:val="20"/>
          <w:szCs w:val="18"/>
        </w:rPr>
        <w:t xml:space="preserve">The first 2 lines </w:t>
      </w:r>
      <w:ins w:id="3277" w:author="Honnalore Steissberg" w:date="2021-08-16T11:50:00Z">
        <w:r w:rsidR="001A056C" w:rsidRPr="00E1636B">
          <w:rPr>
            <w:sz w:val="20"/>
            <w:szCs w:val="18"/>
          </w:rPr>
          <w:t>are titles</w:t>
        </w:r>
        <w:r w:rsidR="001A056C">
          <w:rPr>
            <w:sz w:val="20"/>
            <w:szCs w:val="18"/>
          </w:rPr>
          <w:t>, and</w:t>
        </w:r>
      </w:ins>
      <w:del w:id="3278" w:author="Honnalore Steissberg" w:date="2021-08-16T11:50:00Z">
        <w:r w:rsidRPr="00E1636B" w:rsidDel="001A056C">
          <w:rPr>
            <w:sz w:val="20"/>
            <w:szCs w:val="18"/>
          </w:rPr>
          <w:delText>are</w:delText>
        </w:r>
      </w:del>
      <w:r w:rsidRPr="00E1636B">
        <w:rPr>
          <w:sz w:val="20"/>
          <w:szCs w:val="18"/>
        </w:rPr>
        <w:t xml:space="preserve"> ignored</w:t>
      </w:r>
      <w:del w:id="3279" w:author="Honnalore Steissberg" w:date="2021-08-16T11:50:00Z">
        <w:r w:rsidRPr="00E1636B" w:rsidDel="001A056C">
          <w:rPr>
            <w:sz w:val="20"/>
            <w:szCs w:val="18"/>
          </w:rPr>
          <w:delText xml:space="preserve"> and are titles</w:delText>
        </w:r>
      </w:del>
      <w:r w:rsidRPr="00E1636B">
        <w:rPr>
          <w:sz w:val="20"/>
          <w:szCs w:val="18"/>
        </w:rPr>
        <w:t xml:space="preserve">. </w:t>
      </w:r>
      <w:r w:rsidR="00553A17" w:rsidRPr="00E1636B">
        <w:rPr>
          <w:sz w:val="20"/>
          <w:szCs w:val="18"/>
        </w:rPr>
        <w:t xml:space="preserve">The </w:t>
      </w:r>
      <w:r w:rsidR="00553A17" w:rsidRPr="00E1636B">
        <w:rPr>
          <w:b/>
          <w:sz w:val="20"/>
          <w:szCs w:val="18"/>
        </w:rPr>
        <w:t>INTVLS</w:t>
      </w:r>
      <w:r w:rsidR="003C5108" w:rsidRPr="00E1636B">
        <w:rPr>
          <w:sz w:val="20"/>
          <w:szCs w:val="18"/>
        </w:rPr>
        <w:t>: Integer I8</w:t>
      </w:r>
      <w:r w:rsidR="00553A17" w:rsidRPr="00E1636B">
        <w:rPr>
          <w:sz w:val="20"/>
          <w:szCs w:val="18"/>
        </w:rPr>
        <w:t xml:space="preserve"> are the number of intervals or bins on the histogram to use for the output file. </w:t>
      </w:r>
      <w:r w:rsidR="003A6701" w:rsidRPr="00E1636B">
        <w:rPr>
          <w:b/>
          <w:sz w:val="20"/>
          <w:szCs w:val="18"/>
        </w:rPr>
        <w:t>SELECTC</w:t>
      </w:r>
      <w:r w:rsidR="003A6701" w:rsidRPr="00E1636B">
        <w:rPr>
          <w:sz w:val="20"/>
          <w:szCs w:val="18"/>
        </w:rPr>
        <w:t xml:space="preserve"> is </w:t>
      </w:r>
      <w:r w:rsidR="00DA7F3E" w:rsidRPr="00E1636B">
        <w:rPr>
          <w:sz w:val="20"/>
          <w:szCs w:val="18"/>
        </w:rPr>
        <w:t>character A3</w:t>
      </w:r>
      <w:ins w:id="3280" w:author="Honnalore Steissberg" w:date="2021-08-16T11:51:00Z">
        <w:r w:rsidR="001A056C">
          <w:rPr>
            <w:sz w:val="20"/>
            <w:szCs w:val="18"/>
          </w:rPr>
          <w:t>,</w:t>
        </w:r>
      </w:ins>
      <w:r w:rsidR="00DA7F3E" w:rsidRPr="00E1636B">
        <w:rPr>
          <w:sz w:val="20"/>
          <w:szCs w:val="18"/>
        </w:rPr>
        <w:t xml:space="preserve"> and is </w:t>
      </w:r>
      <w:r w:rsidR="003A6701" w:rsidRPr="00E1636B">
        <w:rPr>
          <w:sz w:val="20"/>
          <w:szCs w:val="18"/>
        </w:rPr>
        <w:t xml:space="preserve">either ON or OFF and either </w:t>
      </w:r>
      <w:del w:id="3281" w:author="Honnalore Steissberg" w:date="2021-08-16T11:51:00Z">
        <w:r w:rsidR="003A6701" w:rsidRPr="00E1636B" w:rsidDel="001A056C">
          <w:rPr>
            <w:sz w:val="20"/>
            <w:szCs w:val="18"/>
          </w:rPr>
          <w:delText>tunrs</w:delText>
        </w:r>
      </w:del>
      <w:ins w:id="3282" w:author="Honnalore Steissberg" w:date="2021-08-16T11:51:00Z">
        <w:r w:rsidR="001A056C" w:rsidRPr="00E1636B">
          <w:rPr>
            <w:sz w:val="20"/>
            <w:szCs w:val="18"/>
          </w:rPr>
          <w:t>turns</w:t>
        </w:r>
      </w:ins>
      <w:r w:rsidR="003A6701" w:rsidRPr="00E1636B">
        <w:rPr>
          <w:sz w:val="20"/>
          <w:szCs w:val="18"/>
        </w:rPr>
        <w:t xml:space="preserve"> on</w:t>
      </w:r>
      <w:ins w:id="3283" w:author="Honnalore Steissberg" w:date="2021-08-16T11:51:00Z">
        <w:r w:rsidR="001A056C">
          <w:rPr>
            <w:sz w:val="20"/>
            <w:szCs w:val="18"/>
          </w:rPr>
          <w:t xml:space="preserve"> or </w:t>
        </w:r>
        <w:proofErr w:type="gramStart"/>
        <w:r w:rsidR="001A056C">
          <w:rPr>
            <w:sz w:val="20"/>
            <w:szCs w:val="18"/>
          </w:rPr>
          <w:t xml:space="preserve">off </w:t>
        </w:r>
      </w:ins>
      <w:r w:rsidR="003A6701" w:rsidRPr="00E1636B">
        <w:rPr>
          <w:sz w:val="20"/>
          <w:szCs w:val="18"/>
        </w:rPr>
        <w:t xml:space="preserve"> the</w:t>
      </w:r>
      <w:proofErr w:type="gramEnd"/>
      <w:r w:rsidR="003A6701" w:rsidRPr="00E1636B">
        <w:rPr>
          <w:sz w:val="20"/>
          <w:szCs w:val="18"/>
        </w:rPr>
        <w:t xml:space="preserve"> selective Julian day range and segment range</w:t>
      </w:r>
      <w:r w:rsidR="00643871" w:rsidRPr="00E1636B">
        <w:rPr>
          <w:sz w:val="20"/>
          <w:szCs w:val="18"/>
        </w:rPr>
        <w:t xml:space="preserve"> between segment </w:t>
      </w:r>
      <w:r w:rsidR="00643871" w:rsidRPr="00E1636B">
        <w:rPr>
          <w:b/>
          <w:sz w:val="20"/>
          <w:szCs w:val="18"/>
        </w:rPr>
        <w:t>ISTR</w:t>
      </w:r>
      <w:r w:rsidR="00643871" w:rsidRPr="00E1636B">
        <w:rPr>
          <w:sz w:val="20"/>
          <w:szCs w:val="18"/>
        </w:rPr>
        <w:t xml:space="preserve"> and segment </w:t>
      </w:r>
      <w:r w:rsidR="00643871" w:rsidRPr="00E1636B">
        <w:rPr>
          <w:b/>
          <w:sz w:val="20"/>
          <w:szCs w:val="18"/>
        </w:rPr>
        <w:t>IEND</w:t>
      </w:r>
      <w:r w:rsidR="003A6701" w:rsidRPr="00E1636B">
        <w:rPr>
          <w:sz w:val="20"/>
          <w:szCs w:val="18"/>
        </w:rPr>
        <w:t>. If SELECTC=</w:t>
      </w:r>
      <w:r w:rsidR="00DA7F3E" w:rsidRPr="00E1636B">
        <w:rPr>
          <w:sz w:val="20"/>
          <w:szCs w:val="18"/>
        </w:rPr>
        <w:t>’</w:t>
      </w:r>
      <w:r w:rsidR="003A6701" w:rsidRPr="00E1636B">
        <w:rPr>
          <w:sz w:val="20"/>
          <w:szCs w:val="18"/>
        </w:rPr>
        <w:t>OFF</w:t>
      </w:r>
      <w:r w:rsidR="00DA7F3E" w:rsidRPr="00E1636B">
        <w:rPr>
          <w:sz w:val="20"/>
          <w:szCs w:val="18"/>
        </w:rPr>
        <w:t>’</w:t>
      </w:r>
      <w:r w:rsidR="003A6701" w:rsidRPr="00E1636B">
        <w:rPr>
          <w:sz w:val="20"/>
          <w:szCs w:val="18"/>
        </w:rPr>
        <w:t xml:space="preserve">, then all days of the simulation and all active model cells are used for this performance criterion. </w:t>
      </w:r>
      <w:r w:rsidR="00DA7F3E" w:rsidRPr="00E1636B">
        <w:rPr>
          <w:sz w:val="20"/>
          <w:szCs w:val="18"/>
        </w:rPr>
        <w:t>If SELECTC=’ON’, then JDAY1 (F8.0) and JDAY2 (F8.0) are the range of Julian days and ISTR (I8) and IEND (I8) are the range of model segments to evaluate the environmental performance criterion. Hence</w:t>
      </w:r>
      <w:ins w:id="3284" w:author="Honnalore Steissberg" w:date="2021-08-16T11:52:00Z">
        <w:r w:rsidR="001A056C">
          <w:rPr>
            <w:sz w:val="20"/>
            <w:szCs w:val="18"/>
          </w:rPr>
          <w:t>,</w:t>
        </w:r>
      </w:ins>
      <w:r w:rsidR="00DA7F3E" w:rsidRPr="00E1636B">
        <w:rPr>
          <w:sz w:val="20"/>
          <w:szCs w:val="18"/>
        </w:rPr>
        <w:t xml:space="preserve"> if JDAY1=100, JDAY2=150, ISTR=5, and IEND=25, then an environmental performance criterion is computed between JD 100 and 150 only for model segments between 5-</w:t>
      </w:r>
      <w:del w:id="3285" w:author="Honnalore Steissberg" w:date="2021-08-16T11:53:00Z">
        <w:r w:rsidR="00DA7F3E" w:rsidRPr="00E1636B" w:rsidDel="001A056C">
          <w:rPr>
            <w:sz w:val="20"/>
            <w:szCs w:val="18"/>
          </w:rPr>
          <w:delText xml:space="preserve"> </w:delText>
        </w:r>
      </w:del>
      <w:r w:rsidR="00DA7F3E" w:rsidRPr="00E1636B">
        <w:rPr>
          <w:sz w:val="20"/>
          <w:szCs w:val="18"/>
        </w:rPr>
        <w:t xml:space="preserve">25. </w:t>
      </w:r>
      <w:del w:id="3286" w:author="Honnalore Steissberg" w:date="2021-08-16T11:53:00Z">
        <w:r w:rsidR="00553A17" w:rsidRPr="00E1636B" w:rsidDel="001A056C">
          <w:rPr>
            <w:sz w:val="20"/>
            <w:szCs w:val="18"/>
          </w:rPr>
          <w:delText xml:space="preserve">There is </w:delText>
        </w:r>
      </w:del>
      <w:ins w:id="3287" w:author="Honnalore Steissberg" w:date="2021-08-16T11:53:00Z">
        <w:r w:rsidR="001A056C">
          <w:rPr>
            <w:sz w:val="20"/>
            <w:szCs w:val="18"/>
          </w:rPr>
          <w:t>A</w:t>
        </w:r>
      </w:ins>
      <w:del w:id="3288" w:author="Honnalore Steissberg" w:date="2021-08-16T11:53:00Z">
        <w:r w:rsidR="00553A17" w:rsidRPr="00E1636B" w:rsidDel="001A056C">
          <w:rPr>
            <w:sz w:val="20"/>
            <w:szCs w:val="18"/>
          </w:rPr>
          <w:delText>a</w:delText>
        </w:r>
      </w:del>
      <w:r w:rsidR="00553A17" w:rsidRPr="00E1636B">
        <w:rPr>
          <w:sz w:val="20"/>
          <w:szCs w:val="18"/>
        </w:rPr>
        <w:t xml:space="preserve"> blank line </w:t>
      </w:r>
      <w:del w:id="3289" w:author="Honnalore Steissberg" w:date="2021-08-16T11:53:00Z">
        <w:r w:rsidR="00553A17" w:rsidRPr="00E1636B" w:rsidDel="001A056C">
          <w:rPr>
            <w:sz w:val="20"/>
            <w:szCs w:val="18"/>
          </w:rPr>
          <w:delText xml:space="preserve">after </w:delText>
        </w:r>
      </w:del>
      <w:ins w:id="3290" w:author="Honnalore Steissberg" w:date="2021-08-16T11:53:00Z">
        <w:r w:rsidR="001A056C">
          <w:rPr>
            <w:sz w:val="20"/>
            <w:szCs w:val="18"/>
          </w:rPr>
          <w:t>follows</w:t>
        </w:r>
        <w:r w:rsidR="001A056C" w:rsidRPr="00E1636B">
          <w:rPr>
            <w:sz w:val="20"/>
            <w:szCs w:val="18"/>
          </w:rPr>
          <w:t xml:space="preserve"> </w:t>
        </w:r>
      </w:ins>
      <w:r w:rsidR="00553A17" w:rsidRPr="00E1636B">
        <w:rPr>
          <w:sz w:val="20"/>
          <w:szCs w:val="18"/>
        </w:rPr>
        <w:t>this line.</w:t>
      </w:r>
    </w:p>
    <w:p w14:paraId="7BA525CA" w14:textId="77777777" w:rsidR="00553A17" w:rsidRPr="00B7030B" w:rsidRDefault="00553A17" w:rsidP="00966445"/>
    <w:p w14:paraId="09A7C008" w14:textId="77777777" w:rsidR="00643871" w:rsidRPr="00643871" w:rsidRDefault="00643871" w:rsidP="00643871">
      <w:pPr>
        <w:rPr>
          <w:rFonts w:ascii="Courier New" w:hAnsi="Courier New" w:cs="Courier New"/>
          <w:sz w:val="16"/>
          <w:szCs w:val="16"/>
        </w:rPr>
      </w:pPr>
      <w:r w:rsidRPr="00643871">
        <w:rPr>
          <w:rFonts w:ascii="Courier New" w:hAnsi="Courier New" w:cs="Courier New"/>
          <w:sz w:val="16"/>
          <w:szCs w:val="16"/>
        </w:rPr>
        <w:t xml:space="preserve">TEMP/VEL VELOCTY   VINCR    VTOP   TEMPC   TINCR    TTOP  DEPTHC   DINCR    DTOP   </w:t>
      </w:r>
    </w:p>
    <w:p w14:paraId="037E99F3" w14:textId="77777777" w:rsidR="00966445" w:rsidRDefault="00643871" w:rsidP="00643871">
      <w:pPr>
        <w:rPr>
          <w:rFonts w:ascii="Courier New" w:hAnsi="Courier New" w:cs="Courier New"/>
          <w:sz w:val="16"/>
          <w:szCs w:val="16"/>
        </w:rPr>
      </w:pPr>
      <w:r w:rsidRPr="00643871">
        <w:rPr>
          <w:rFonts w:ascii="Courier New" w:hAnsi="Courier New" w:cs="Courier New"/>
          <w:sz w:val="16"/>
          <w:szCs w:val="16"/>
        </w:rPr>
        <w:t xml:space="preserve">              ON   0.050    0.50      ON     1.0    30.0      ON     4.0   110.0</w:t>
      </w:r>
    </w:p>
    <w:p w14:paraId="2AE4A4BE" w14:textId="77777777" w:rsidR="00643871" w:rsidRPr="00B7030B" w:rsidRDefault="00643871" w:rsidP="00643871"/>
    <w:p w14:paraId="2090DFF9" w14:textId="75DBC23F" w:rsidR="00643871" w:rsidRPr="00E1636B" w:rsidRDefault="00E26B3A" w:rsidP="00643871">
      <w:pPr>
        <w:rPr>
          <w:sz w:val="20"/>
          <w:szCs w:val="18"/>
        </w:rPr>
      </w:pPr>
      <w:r w:rsidRPr="00E1636B">
        <w:rPr>
          <w:sz w:val="20"/>
          <w:szCs w:val="18"/>
        </w:rPr>
        <w:t>The title line is ignored</w:t>
      </w:r>
      <w:ins w:id="3291" w:author="Honnalore Steissberg" w:date="2021-08-16T11:54:00Z">
        <w:r w:rsidR="00A74E41">
          <w:rPr>
            <w:sz w:val="20"/>
            <w:szCs w:val="18"/>
          </w:rPr>
          <w:t>,</w:t>
        </w:r>
      </w:ins>
      <w:r w:rsidRPr="00E1636B">
        <w:rPr>
          <w:sz w:val="20"/>
          <w:szCs w:val="18"/>
        </w:rPr>
        <w:t xml:space="preserve"> but </w:t>
      </w:r>
      <w:del w:id="3292" w:author="Honnalore Steissberg" w:date="2021-08-16T11:54:00Z">
        <w:r w:rsidRPr="00E1636B" w:rsidDel="00A50074">
          <w:rPr>
            <w:sz w:val="20"/>
            <w:szCs w:val="18"/>
          </w:rPr>
          <w:delText>the</w:delText>
        </w:r>
      </w:del>
      <w:ins w:id="3293" w:author="Honnalore Steissberg" w:date="2021-08-16T11:54:00Z">
        <w:r w:rsidR="00A74E41">
          <w:rPr>
            <w:sz w:val="20"/>
            <w:szCs w:val="18"/>
          </w:rPr>
          <w:t>titles</w:t>
        </w:r>
      </w:ins>
      <w:del w:id="3294" w:author="Honnalore Steissberg" w:date="2021-08-16T11:54:00Z">
        <w:r w:rsidRPr="00E1636B" w:rsidDel="00A74E41">
          <w:rPr>
            <w:sz w:val="20"/>
            <w:szCs w:val="18"/>
          </w:rPr>
          <w:delText>y</w:delText>
        </w:r>
      </w:del>
      <w:r w:rsidRPr="00E1636B">
        <w:rPr>
          <w:sz w:val="20"/>
          <w:szCs w:val="18"/>
        </w:rPr>
        <w:t xml:space="preserve"> help set the correct spacing for the variables on the following line. </w:t>
      </w:r>
      <w:r w:rsidRPr="00E1636B">
        <w:rPr>
          <w:b/>
          <w:sz w:val="20"/>
          <w:szCs w:val="18"/>
        </w:rPr>
        <w:t>VELOCITY</w:t>
      </w:r>
      <w:r w:rsidR="003C5108" w:rsidRPr="00E1636B">
        <w:rPr>
          <w:sz w:val="20"/>
          <w:szCs w:val="18"/>
        </w:rPr>
        <w:t>: Character A</w:t>
      </w:r>
      <w:r w:rsidR="00643871" w:rsidRPr="00E1636B">
        <w:rPr>
          <w:sz w:val="20"/>
          <w:szCs w:val="18"/>
        </w:rPr>
        <w:t>8</w:t>
      </w:r>
      <w:r w:rsidRPr="00E1636B">
        <w:rPr>
          <w:sz w:val="20"/>
          <w:szCs w:val="18"/>
        </w:rPr>
        <w:t xml:space="preserve"> is ON or OFF and allows a histogram of velocities. </w:t>
      </w:r>
      <w:r w:rsidRPr="00E1636B">
        <w:rPr>
          <w:b/>
          <w:sz w:val="20"/>
          <w:szCs w:val="18"/>
        </w:rPr>
        <w:t>VINCR</w:t>
      </w:r>
      <w:r w:rsidR="003C5108" w:rsidRPr="00E1636B">
        <w:rPr>
          <w:sz w:val="20"/>
          <w:szCs w:val="18"/>
        </w:rPr>
        <w:t>: Real F8.0</w:t>
      </w:r>
      <w:r w:rsidRPr="00E1636B">
        <w:rPr>
          <w:sz w:val="20"/>
          <w:szCs w:val="18"/>
        </w:rPr>
        <w:t xml:space="preserve"> is the velocity increment in m/s and </w:t>
      </w:r>
      <w:r w:rsidRPr="00E1636B">
        <w:rPr>
          <w:b/>
          <w:sz w:val="20"/>
          <w:szCs w:val="18"/>
        </w:rPr>
        <w:t>VTOP</w:t>
      </w:r>
      <w:r w:rsidR="003C5108" w:rsidRPr="00E1636B">
        <w:rPr>
          <w:sz w:val="20"/>
          <w:szCs w:val="18"/>
        </w:rPr>
        <w:t>: Real F8.0</w:t>
      </w:r>
      <w:r w:rsidR="00643871" w:rsidRPr="00E1636B">
        <w:rPr>
          <w:sz w:val="20"/>
          <w:szCs w:val="18"/>
        </w:rPr>
        <w:t xml:space="preserve"> </w:t>
      </w:r>
      <w:r w:rsidRPr="00E1636B">
        <w:rPr>
          <w:sz w:val="20"/>
          <w:szCs w:val="18"/>
        </w:rPr>
        <w:t xml:space="preserve">is the maximum velocity in the histogram. </w:t>
      </w:r>
      <w:r w:rsidRPr="00E1636B">
        <w:rPr>
          <w:b/>
          <w:sz w:val="20"/>
          <w:szCs w:val="18"/>
        </w:rPr>
        <w:t>TEMP</w:t>
      </w:r>
      <w:r w:rsidR="00643871" w:rsidRPr="00E1636B">
        <w:rPr>
          <w:b/>
          <w:sz w:val="20"/>
          <w:szCs w:val="18"/>
        </w:rPr>
        <w:t>C</w:t>
      </w:r>
      <w:r w:rsidR="003C5108" w:rsidRPr="00E1636B">
        <w:rPr>
          <w:sz w:val="20"/>
          <w:szCs w:val="18"/>
        </w:rPr>
        <w:t>: Character A8</w:t>
      </w:r>
      <w:r w:rsidRPr="00E1636B">
        <w:rPr>
          <w:sz w:val="20"/>
          <w:szCs w:val="18"/>
        </w:rPr>
        <w:t xml:space="preserve"> is ON/OFF and allows a histogram of temperatures. </w:t>
      </w:r>
      <w:r w:rsidRPr="00E1636B">
        <w:rPr>
          <w:b/>
          <w:sz w:val="20"/>
          <w:szCs w:val="18"/>
        </w:rPr>
        <w:t>TINCR</w:t>
      </w:r>
      <w:r w:rsidR="003C5108" w:rsidRPr="00E1636B">
        <w:rPr>
          <w:sz w:val="20"/>
          <w:szCs w:val="18"/>
        </w:rPr>
        <w:t>: Real F8.0</w:t>
      </w:r>
      <w:r w:rsidRPr="00E1636B">
        <w:rPr>
          <w:sz w:val="20"/>
          <w:szCs w:val="18"/>
        </w:rPr>
        <w:t xml:space="preserve"> is the increment of the histogram bins and </w:t>
      </w:r>
      <w:r w:rsidRPr="00E1636B">
        <w:rPr>
          <w:b/>
          <w:sz w:val="20"/>
          <w:szCs w:val="18"/>
        </w:rPr>
        <w:t>TTOP</w:t>
      </w:r>
      <w:r w:rsidR="003C5108" w:rsidRPr="00E1636B">
        <w:rPr>
          <w:sz w:val="20"/>
          <w:szCs w:val="18"/>
        </w:rPr>
        <w:t>: Real F8.0</w:t>
      </w:r>
      <w:r w:rsidRPr="00E1636B">
        <w:rPr>
          <w:sz w:val="20"/>
          <w:szCs w:val="18"/>
        </w:rPr>
        <w:t xml:space="preserve"> is the maximum temperature in </w:t>
      </w:r>
      <w:proofErr w:type="spellStart"/>
      <w:r w:rsidRPr="00E1636B">
        <w:rPr>
          <w:sz w:val="20"/>
          <w:szCs w:val="18"/>
          <w:vertAlign w:val="superscript"/>
        </w:rPr>
        <w:t>o</w:t>
      </w:r>
      <w:r w:rsidRPr="00E1636B">
        <w:rPr>
          <w:sz w:val="20"/>
          <w:szCs w:val="18"/>
        </w:rPr>
        <w:t>C</w:t>
      </w:r>
      <w:proofErr w:type="spellEnd"/>
      <w:r w:rsidRPr="00E1636B">
        <w:rPr>
          <w:sz w:val="20"/>
          <w:szCs w:val="18"/>
        </w:rPr>
        <w:t xml:space="preserve"> for the histogram output.</w:t>
      </w:r>
      <w:r w:rsidR="00643871" w:rsidRPr="00E1636B">
        <w:rPr>
          <w:sz w:val="20"/>
          <w:szCs w:val="18"/>
        </w:rPr>
        <w:t xml:space="preserve"> </w:t>
      </w:r>
      <w:r w:rsidR="00643871" w:rsidRPr="00E1636B">
        <w:rPr>
          <w:b/>
          <w:sz w:val="20"/>
          <w:szCs w:val="18"/>
        </w:rPr>
        <w:t>DEPTHC</w:t>
      </w:r>
      <w:r w:rsidR="00643871" w:rsidRPr="00E1636B">
        <w:rPr>
          <w:sz w:val="20"/>
          <w:szCs w:val="18"/>
        </w:rPr>
        <w:t xml:space="preserve">: Character A8 is ON/OFF and allows a histogram of depths in m. </w:t>
      </w:r>
      <w:r w:rsidR="00643871" w:rsidRPr="00E1636B">
        <w:rPr>
          <w:b/>
          <w:sz w:val="20"/>
          <w:szCs w:val="18"/>
        </w:rPr>
        <w:t>DINCR</w:t>
      </w:r>
      <w:r w:rsidR="00643871" w:rsidRPr="00E1636B">
        <w:rPr>
          <w:sz w:val="20"/>
          <w:szCs w:val="18"/>
        </w:rPr>
        <w:t xml:space="preserve">: Real F8.0 is the increment of the histogram bins for depth and </w:t>
      </w:r>
      <w:r w:rsidR="00643871" w:rsidRPr="00E1636B">
        <w:rPr>
          <w:b/>
          <w:sz w:val="20"/>
          <w:szCs w:val="18"/>
        </w:rPr>
        <w:t>DTOP</w:t>
      </w:r>
      <w:r w:rsidR="00643871" w:rsidRPr="00E1636B">
        <w:rPr>
          <w:sz w:val="20"/>
          <w:szCs w:val="18"/>
        </w:rPr>
        <w:t>: Real F8.0 is the maximum depth in m for the histogram output.</w:t>
      </w:r>
    </w:p>
    <w:p w14:paraId="70ED09DA" w14:textId="77777777" w:rsidR="00966445" w:rsidRPr="00B7030B" w:rsidRDefault="00966445" w:rsidP="00966445"/>
    <w:p w14:paraId="509FEB74"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CST       ACTIVE INTSCLE TOPLMIT</w:t>
      </w:r>
    </w:p>
    <w:p w14:paraId="22189357"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TDS          OFF    1.00   20.00</w:t>
      </w:r>
    </w:p>
    <w:p w14:paraId="23D92E0C"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 xml:space="preserve">WaterAge      ON    1.00   20.00   </w:t>
      </w:r>
    </w:p>
    <w:p w14:paraId="5DC85A19"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 xml:space="preserve">Gen2          ON    1.00   20.00       </w:t>
      </w:r>
    </w:p>
    <w:p w14:paraId="6A3565D1"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 xml:space="preserve">GEN3          ON    1.00   20.00    </w:t>
      </w:r>
    </w:p>
    <w:p w14:paraId="1D9002F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ISS1          ON    1.00   20.00</w:t>
      </w:r>
    </w:p>
    <w:p w14:paraId="38CF1AE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PO4          OFF    1.00   20.00</w:t>
      </w:r>
    </w:p>
    <w:p w14:paraId="7C488B0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NH4          OFF    1.00   20.00</w:t>
      </w:r>
    </w:p>
    <w:p w14:paraId="060972D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NO3          OFF    1.00   20.00</w:t>
      </w:r>
    </w:p>
    <w:p w14:paraId="3387750D"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DSI          OFF    1.00   20.00</w:t>
      </w:r>
    </w:p>
    <w:p w14:paraId="6EA2507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PSI          OFF    1.00   20.00</w:t>
      </w:r>
    </w:p>
    <w:p w14:paraId="63F679F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FE           OFF    1.00   20.00</w:t>
      </w:r>
    </w:p>
    <w:p w14:paraId="01B0E4C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lastRenderedPageBreak/>
        <w:t>LDOM         OFF    1.00   20.00</w:t>
      </w:r>
    </w:p>
    <w:p w14:paraId="7A44573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RDOM         OFF    1.00   20.00</w:t>
      </w:r>
    </w:p>
    <w:p w14:paraId="2AD1CA8C"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LPOM         OFF    1.00   20.00</w:t>
      </w:r>
    </w:p>
    <w:p w14:paraId="4D541BE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RPOM         OFF    1.00   20.00</w:t>
      </w:r>
    </w:p>
    <w:p w14:paraId="2EBE310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ALG1         OFF    1.00   20.00</w:t>
      </w:r>
    </w:p>
    <w:p w14:paraId="516A918F"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 xml:space="preserve">DO            ON    1.00   20.00                      </w:t>
      </w:r>
      <w:proofErr w:type="gramStart"/>
      <w:r w:rsidRPr="00A80DDA">
        <w:rPr>
          <w:rFonts w:ascii="Courier New" w:hAnsi="Courier New" w:cs="Courier New"/>
          <w:sz w:val="16"/>
          <w:szCs w:val="16"/>
        </w:rPr>
        <w:t xml:space="preserve">  !</w:t>
      </w:r>
      <w:proofErr w:type="gramEnd"/>
      <w:r w:rsidRPr="00A80DDA">
        <w:rPr>
          <w:rFonts w:ascii="Courier New" w:hAnsi="Courier New" w:cs="Courier New"/>
          <w:sz w:val="16"/>
          <w:szCs w:val="16"/>
        </w:rPr>
        <w:t xml:space="preserve"> 26</w:t>
      </w:r>
    </w:p>
    <w:p w14:paraId="005EFC83"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TIC          OFF    1.00   20.00</w:t>
      </w:r>
    </w:p>
    <w:p w14:paraId="5709CDBC"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ALK          OFF    1.00   20.00</w:t>
      </w:r>
    </w:p>
    <w:p w14:paraId="2E267C37"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ZOO1         OFF    1.00   20.00</w:t>
      </w:r>
    </w:p>
    <w:p w14:paraId="157826D2"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LDOM-P       OFF    1.00   20.00</w:t>
      </w:r>
    </w:p>
    <w:p w14:paraId="3D75FBCA"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RDOM-P       OFF    1.00   20.00</w:t>
      </w:r>
    </w:p>
    <w:p w14:paraId="72494261"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LPOM-P       OFF    1.00   20.00</w:t>
      </w:r>
    </w:p>
    <w:p w14:paraId="7F8486CF"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RPOM-P       OFF    1.00   20.00</w:t>
      </w:r>
    </w:p>
    <w:p w14:paraId="1A34B1E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LDOM-N       OFF    1.00   20.00</w:t>
      </w:r>
    </w:p>
    <w:p w14:paraId="7299CAC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RDOM-N       OFF    1.00   20.00</w:t>
      </w:r>
    </w:p>
    <w:p w14:paraId="11040DCE"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LPOM-N       OFF    1.00   20.00</w:t>
      </w:r>
    </w:p>
    <w:p w14:paraId="63925A9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RPOM-N       OFF    1.00   20.00</w:t>
      </w:r>
    </w:p>
    <w:p w14:paraId="00AA735B" w14:textId="6854F09C" w:rsidR="00966445" w:rsidRPr="00E1636B" w:rsidRDefault="00E26B3A" w:rsidP="00966445">
      <w:pPr>
        <w:rPr>
          <w:sz w:val="20"/>
          <w:szCs w:val="18"/>
        </w:rPr>
      </w:pPr>
      <w:r w:rsidRPr="00E1636B">
        <w:rPr>
          <w:sz w:val="20"/>
          <w:szCs w:val="18"/>
        </w:rPr>
        <w:t>The next line is a title line ignored by the code</w:t>
      </w:r>
      <w:ins w:id="3295" w:author="Honnalore Steissberg" w:date="2021-08-16T11:55:00Z">
        <w:r w:rsidR="00A949D3">
          <w:rPr>
            <w:sz w:val="20"/>
            <w:szCs w:val="18"/>
          </w:rPr>
          <w:t>,</w:t>
        </w:r>
      </w:ins>
      <w:r w:rsidRPr="00E1636B">
        <w:rPr>
          <w:sz w:val="20"/>
          <w:szCs w:val="18"/>
        </w:rPr>
        <w:t xml:space="preserve"> but the variable spacing format is shown. In the following lines, the same number of active constituents are required in this section</w:t>
      </w:r>
      <w:ins w:id="3296" w:author="Honnalore Steissberg" w:date="2021-08-16T11:55:00Z">
        <w:r w:rsidR="00A949D3">
          <w:rPr>
            <w:sz w:val="20"/>
            <w:szCs w:val="18"/>
          </w:rPr>
          <w:t>,</w:t>
        </w:r>
      </w:ins>
      <w:r w:rsidRPr="00E1636B">
        <w:rPr>
          <w:sz w:val="20"/>
          <w:szCs w:val="18"/>
        </w:rPr>
        <w:t xml:space="preserve"> as are in the w2_con.npt </w:t>
      </w:r>
      <w:r w:rsidR="0005289F">
        <w:rPr>
          <w:sz w:val="20"/>
          <w:szCs w:val="18"/>
        </w:rPr>
        <w:t xml:space="preserve">(or w2_con.csv) </w:t>
      </w:r>
      <w:r w:rsidRPr="00E1636B">
        <w:rPr>
          <w:sz w:val="20"/>
          <w:szCs w:val="18"/>
        </w:rPr>
        <w:t xml:space="preserve">file under active constituents. The model user can decide which variables to output. The names of each state variable is ignored by the code. </w:t>
      </w:r>
      <w:r w:rsidRPr="00E1636B">
        <w:rPr>
          <w:b/>
          <w:sz w:val="20"/>
          <w:szCs w:val="18"/>
        </w:rPr>
        <w:t>ACTIVE</w:t>
      </w:r>
      <w:r w:rsidR="0010091E" w:rsidRPr="00E1636B">
        <w:rPr>
          <w:b/>
          <w:sz w:val="20"/>
          <w:szCs w:val="18"/>
        </w:rPr>
        <w:t>: Character A8</w:t>
      </w:r>
      <w:r w:rsidRPr="00E1636B">
        <w:rPr>
          <w:sz w:val="20"/>
          <w:szCs w:val="18"/>
        </w:rPr>
        <w:t xml:space="preserve"> is either OFF/ON and indicates whether to turn this output ON or OFF. </w:t>
      </w:r>
      <w:r w:rsidRPr="00E1636B">
        <w:rPr>
          <w:b/>
          <w:sz w:val="20"/>
          <w:szCs w:val="18"/>
        </w:rPr>
        <w:t>INTSCLE</w:t>
      </w:r>
      <w:r w:rsidR="0010091E" w:rsidRPr="00E1636B">
        <w:rPr>
          <w:b/>
          <w:sz w:val="20"/>
          <w:szCs w:val="18"/>
        </w:rPr>
        <w:t>: Real F8.0</w:t>
      </w:r>
      <w:r w:rsidRPr="00E1636B">
        <w:rPr>
          <w:sz w:val="20"/>
          <w:szCs w:val="18"/>
        </w:rPr>
        <w:t xml:space="preserve"> is the interval scale for the output state variable – it is the bin interval in the units of the state variable. </w:t>
      </w:r>
      <w:r w:rsidRPr="00E1636B">
        <w:rPr>
          <w:b/>
          <w:sz w:val="20"/>
          <w:szCs w:val="18"/>
        </w:rPr>
        <w:t>TOPLMIT</w:t>
      </w:r>
      <w:r w:rsidR="0010091E" w:rsidRPr="00E1636B">
        <w:rPr>
          <w:b/>
          <w:sz w:val="20"/>
          <w:szCs w:val="18"/>
        </w:rPr>
        <w:t>: Real F8.0</w:t>
      </w:r>
      <w:r w:rsidRPr="00E1636B">
        <w:rPr>
          <w:sz w:val="20"/>
          <w:szCs w:val="18"/>
        </w:rPr>
        <w:t xml:space="preserve"> is the upper limit of the histogram output.</w:t>
      </w:r>
    </w:p>
    <w:p w14:paraId="26182062" w14:textId="77777777" w:rsidR="00E26B3A" w:rsidRPr="00B7030B" w:rsidRDefault="00E26B3A" w:rsidP="00966445"/>
    <w:p w14:paraId="069F1D8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CST DERI  ACTIVE INTSCLE TOPLMIT</w:t>
      </w:r>
    </w:p>
    <w:p w14:paraId="213CA5CA"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DOC          OFF    1.00   20.00</w:t>
      </w:r>
    </w:p>
    <w:p w14:paraId="2EB0FB22"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POC          OFF    1.00   20.00</w:t>
      </w:r>
    </w:p>
    <w:p w14:paraId="569F00C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TOC          OFF    1.00   20.00</w:t>
      </w:r>
    </w:p>
    <w:p w14:paraId="2CEDEE6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DON          OFF    1.00   20.00</w:t>
      </w:r>
    </w:p>
    <w:p w14:paraId="3EDFE399"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PON          OFF    1.00   20.00</w:t>
      </w:r>
    </w:p>
    <w:p w14:paraId="2E2B39ED"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TON          OFF    1.00   20.00</w:t>
      </w:r>
    </w:p>
    <w:p w14:paraId="4B5A0EAA"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TKN          OFF    1.00   20.00</w:t>
      </w:r>
    </w:p>
    <w:p w14:paraId="58F17A3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TN           OFF    1.00   20.00</w:t>
      </w:r>
    </w:p>
    <w:p w14:paraId="42EB078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DOP          OFF    1.00   20.00</w:t>
      </w:r>
    </w:p>
    <w:p w14:paraId="4D8D3EB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POP          OFF    1.00   20.00</w:t>
      </w:r>
    </w:p>
    <w:p w14:paraId="3EAC609A"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TOP          OFF    1.00   20.00</w:t>
      </w:r>
    </w:p>
    <w:p w14:paraId="7602D786"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TP           OFF    1.00   20.00</w:t>
      </w:r>
    </w:p>
    <w:p w14:paraId="661318E1"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APR          OFF    1.00   20.00</w:t>
      </w:r>
    </w:p>
    <w:p w14:paraId="05AE4A7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CHLA         OFF    1.00   20.00                     ! 14</w:t>
      </w:r>
    </w:p>
    <w:p w14:paraId="0A6C02E4"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ATOT         OFF    1.00   20.00</w:t>
      </w:r>
    </w:p>
    <w:p w14:paraId="6CB78CC3"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%DO          OFF    1.00   20.00</w:t>
      </w:r>
    </w:p>
    <w:p w14:paraId="58A00DEC"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TSS          OFF    1.00   20.00</w:t>
      </w:r>
    </w:p>
    <w:p w14:paraId="0F4304F5"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TISS         OFF    1.00   20.00</w:t>
      </w:r>
    </w:p>
    <w:p w14:paraId="1921E5E6"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CBOD         OFF    1.00   20.00</w:t>
      </w:r>
    </w:p>
    <w:p w14:paraId="447D798D"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pH           OFF    1.00   20.00</w:t>
      </w:r>
    </w:p>
    <w:p w14:paraId="1CACFDA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CO2          OFF    1.00   20.00</w:t>
      </w:r>
    </w:p>
    <w:p w14:paraId="338AB014"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HCO3         OFF    1.00   20.00</w:t>
      </w:r>
    </w:p>
    <w:p w14:paraId="6A91B7A5"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CO3          OFF    1.00   20.00</w:t>
      </w:r>
    </w:p>
    <w:p w14:paraId="733F209C" w14:textId="77777777" w:rsidR="00E26B3A" w:rsidRPr="00B7030B" w:rsidRDefault="00E26B3A" w:rsidP="00966445"/>
    <w:p w14:paraId="57D3018C" w14:textId="68ED188C" w:rsidR="00E26B3A" w:rsidRPr="00E1636B" w:rsidRDefault="00E26B3A" w:rsidP="00E26B3A">
      <w:pPr>
        <w:rPr>
          <w:sz w:val="20"/>
          <w:szCs w:val="18"/>
        </w:rPr>
      </w:pPr>
      <w:r w:rsidRPr="00E1636B">
        <w:rPr>
          <w:sz w:val="20"/>
          <w:szCs w:val="18"/>
        </w:rPr>
        <w:t>The next line is a title line ignored by the code</w:t>
      </w:r>
      <w:ins w:id="3297" w:author="Honnalore Steissberg" w:date="2021-08-16T11:56:00Z">
        <w:r w:rsidR="00A949D3">
          <w:rPr>
            <w:sz w:val="20"/>
            <w:szCs w:val="18"/>
          </w:rPr>
          <w:t>,</w:t>
        </w:r>
      </w:ins>
      <w:r w:rsidRPr="00E1636B">
        <w:rPr>
          <w:sz w:val="20"/>
          <w:szCs w:val="18"/>
        </w:rPr>
        <w:t xml:space="preserve"> but the variable spacing format is shown. In the following lines, the same number of active derived constituents are required in this section as are in the w2_con.npt </w:t>
      </w:r>
      <w:del w:id="3298" w:author="Honnalore Steissberg" w:date="2021-08-16T11:56:00Z">
        <w:r w:rsidR="0005289F" w:rsidDel="00A949D3">
          <w:rPr>
            <w:sz w:val="20"/>
            <w:szCs w:val="18"/>
          </w:rPr>
          <w:delText xml:space="preserve"> </w:delText>
        </w:r>
      </w:del>
      <w:r w:rsidR="0005289F">
        <w:rPr>
          <w:sz w:val="20"/>
          <w:szCs w:val="18"/>
        </w:rPr>
        <w:t xml:space="preserve">(or w2_con.csv) </w:t>
      </w:r>
      <w:r w:rsidRPr="00E1636B">
        <w:rPr>
          <w:sz w:val="20"/>
          <w:szCs w:val="18"/>
        </w:rPr>
        <w:t xml:space="preserve">file under derived constituents (these </w:t>
      </w:r>
      <w:del w:id="3299" w:author="Honnalore Steissberg" w:date="2021-08-16T11:57:00Z">
        <w:r w:rsidRPr="00E1636B" w:rsidDel="00A949D3">
          <w:rPr>
            <w:sz w:val="20"/>
            <w:szCs w:val="18"/>
          </w:rPr>
          <w:delText xml:space="preserve">though </w:delText>
        </w:r>
      </w:del>
      <w:r w:rsidRPr="00E1636B">
        <w:rPr>
          <w:sz w:val="20"/>
          <w:szCs w:val="18"/>
        </w:rPr>
        <w:t xml:space="preserve">are not </w:t>
      </w:r>
      <w:ins w:id="3300" w:author="Honnalore Steissberg" w:date="2021-08-16T11:57:00Z">
        <w:r w:rsidR="00A949D3">
          <w:rPr>
            <w:sz w:val="20"/>
            <w:szCs w:val="18"/>
          </w:rPr>
          <w:t xml:space="preserve">as </w:t>
        </w:r>
      </w:ins>
      <w:r w:rsidRPr="00E1636B">
        <w:rPr>
          <w:sz w:val="20"/>
          <w:szCs w:val="18"/>
        </w:rPr>
        <w:t xml:space="preserve">variable as </w:t>
      </w:r>
      <w:del w:id="3301" w:author="Honnalore Steissberg" w:date="2021-08-16T11:57:00Z">
        <w:r w:rsidRPr="00E1636B" w:rsidDel="00A949D3">
          <w:rPr>
            <w:sz w:val="20"/>
            <w:szCs w:val="18"/>
          </w:rPr>
          <w:delText xml:space="preserve">are </w:delText>
        </w:r>
      </w:del>
      <w:r w:rsidRPr="00E1636B">
        <w:rPr>
          <w:sz w:val="20"/>
          <w:szCs w:val="18"/>
        </w:rPr>
        <w:t>the active constituents</w:t>
      </w:r>
      <w:ins w:id="3302" w:author="Honnalore Steissberg" w:date="2021-08-16T11:57:00Z">
        <w:r w:rsidR="00A949D3">
          <w:rPr>
            <w:sz w:val="20"/>
            <w:szCs w:val="18"/>
          </w:rPr>
          <w:t>, however</w:t>
        </w:r>
      </w:ins>
      <w:r w:rsidRPr="00E1636B">
        <w:rPr>
          <w:sz w:val="20"/>
          <w:szCs w:val="18"/>
        </w:rPr>
        <w:t xml:space="preserve">). The model user can decide which variables to output. The names of each state variable is ignored by the code. </w:t>
      </w:r>
      <w:r w:rsidRPr="00E1636B">
        <w:rPr>
          <w:b/>
          <w:sz w:val="20"/>
          <w:szCs w:val="18"/>
        </w:rPr>
        <w:t>ACTIVE</w:t>
      </w:r>
      <w:r w:rsidR="0010091E" w:rsidRPr="00E1636B">
        <w:rPr>
          <w:b/>
          <w:sz w:val="20"/>
          <w:szCs w:val="18"/>
        </w:rPr>
        <w:t>: Character A8</w:t>
      </w:r>
      <w:r w:rsidRPr="00E1636B">
        <w:rPr>
          <w:sz w:val="20"/>
          <w:szCs w:val="18"/>
        </w:rPr>
        <w:t xml:space="preserve"> is either OFF/ON and indicates whether to turn this output ON or OFF. </w:t>
      </w:r>
      <w:r w:rsidRPr="00E1636B">
        <w:rPr>
          <w:b/>
          <w:sz w:val="20"/>
          <w:szCs w:val="18"/>
        </w:rPr>
        <w:t>INTSCLE</w:t>
      </w:r>
      <w:r w:rsidR="0010091E" w:rsidRPr="00E1636B">
        <w:rPr>
          <w:b/>
          <w:sz w:val="20"/>
          <w:szCs w:val="18"/>
        </w:rPr>
        <w:t>: Real F8.0</w:t>
      </w:r>
      <w:r w:rsidRPr="00E1636B">
        <w:rPr>
          <w:sz w:val="20"/>
          <w:szCs w:val="18"/>
        </w:rPr>
        <w:t xml:space="preserve"> is the interval scale for the output state variable – it is the bin interval in the units of the state variable. </w:t>
      </w:r>
      <w:r w:rsidRPr="00E1636B">
        <w:rPr>
          <w:b/>
          <w:sz w:val="20"/>
          <w:szCs w:val="18"/>
        </w:rPr>
        <w:t>TOPLMIT</w:t>
      </w:r>
      <w:r w:rsidR="0010091E" w:rsidRPr="00E1636B">
        <w:rPr>
          <w:b/>
          <w:sz w:val="20"/>
          <w:szCs w:val="18"/>
        </w:rPr>
        <w:t>: real F8.0</w:t>
      </w:r>
      <w:r w:rsidRPr="00E1636B">
        <w:rPr>
          <w:sz w:val="20"/>
          <w:szCs w:val="18"/>
        </w:rPr>
        <w:t xml:space="preserve"> is the upper limit of the histogram output.</w:t>
      </w:r>
    </w:p>
    <w:p w14:paraId="54EF41E2" w14:textId="77777777" w:rsidR="00966445" w:rsidRPr="00E1636B" w:rsidRDefault="00966445" w:rsidP="00966445">
      <w:pPr>
        <w:rPr>
          <w:sz w:val="20"/>
          <w:szCs w:val="18"/>
        </w:rPr>
      </w:pPr>
    </w:p>
    <w:p w14:paraId="79BF55C3" w14:textId="3ED5221B" w:rsidR="00966445" w:rsidRDefault="00966445" w:rsidP="00966445">
      <w:pPr>
        <w:rPr>
          <w:sz w:val="20"/>
          <w:szCs w:val="18"/>
        </w:rPr>
      </w:pPr>
      <w:r w:rsidRPr="00E1636B">
        <w:rPr>
          <w:sz w:val="20"/>
          <w:szCs w:val="18"/>
        </w:rPr>
        <w:t xml:space="preserve">Typical output file </w:t>
      </w:r>
      <w:r w:rsidR="004E62CA" w:rsidRPr="00E1636B">
        <w:rPr>
          <w:sz w:val="20"/>
          <w:szCs w:val="18"/>
        </w:rPr>
        <w:t>is a comma</w:t>
      </w:r>
      <w:ins w:id="3303" w:author="Honnalore Steissberg" w:date="2021-08-16T11:58:00Z">
        <w:r w:rsidR="005A2B6C">
          <w:rPr>
            <w:sz w:val="20"/>
            <w:szCs w:val="18"/>
          </w:rPr>
          <w:t>-</w:t>
        </w:r>
      </w:ins>
      <w:del w:id="3304" w:author="Honnalore Steissberg" w:date="2021-08-16T11:58:00Z">
        <w:r w:rsidR="004E62CA" w:rsidRPr="00E1636B" w:rsidDel="005A2B6C">
          <w:rPr>
            <w:sz w:val="20"/>
            <w:szCs w:val="18"/>
          </w:rPr>
          <w:delText xml:space="preserve"> </w:delText>
        </w:r>
      </w:del>
      <w:r w:rsidR="0091315D" w:rsidRPr="00E1636B">
        <w:rPr>
          <w:sz w:val="20"/>
          <w:szCs w:val="18"/>
        </w:rPr>
        <w:t>delimited</w:t>
      </w:r>
      <w:r w:rsidR="004E62CA" w:rsidRPr="00E1636B">
        <w:rPr>
          <w:sz w:val="20"/>
          <w:szCs w:val="18"/>
        </w:rPr>
        <w:t xml:space="preserve"> file and is easily opened directly </w:t>
      </w:r>
      <w:r w:rsidRPr="00E1636B">
        <w:rPr>
          <w:sz w:val="20"/>
          <w:szCs w:val="18"/>
        </w:rPr>
        <w:t xml:space="preserve">in Excel. The first series of output lines are a histogram of the fraction of volume and time that the variable was in the specified interval. </w:t>
      </w:r>
      <w:r w:rsidRPr="00E1636B">
        <w:rPr>
          <w:sz w:val="20"/>
          <w:szCs w:val="18"/>
        </w:rPr>
        <w:lastRenderedPageBreak/>
        <w:t xml:space="preserve">At the end of the column </w:t>
      </w:r>
      <w:del w:id="3305" w:author="Honnalore Steissberg" w:date="2021-08-16T11:59:00Z">
        <w:r w:rsidRPr="00E1636B" w:rsidDel="005A2B6C">
          <w:rPr>
            <w:sz w:val="20"/>
            <w:szCs w:val="18"/>
          </w:rPr>
          <w:delText xml:space="preserve">there </w:delText>
        </w:r>
      </w:del>
      <w:r w:rsidRPr="00E1636B">
        <w:rPr>
          <w:sz w:val="20"/>
          <w:szCs w:val="18"/>
        </w:rPr>
        <w:t xml:space="preserve">is a sum of the fractions, which should </w:t>
      </w:r>
      <w:del w:id="3306" w:author="Honnalore Steissberg" w:date="2021-08-16T11:59:00Z">
        <w:r w:rsidRPr="00E1636B" w:rsidDel="005A2B6C">
          <w:rPr>
            <w:sz w:val="20"/>
            <w:szCs w:val="18"/>
          </w:rPr>
          <w:delText>sum to</w:delText>
        </w:r>
      </w:del>
      <w:ins w:id="3307" w:author="Honnalore Steissberg" w:date="2021-08-16T11:59:00Z">
        <w:r w:rsidR="005A2B6C">
          <w:rPr>
            <w:sz w:val="20"/>
            <w:szCs w:val="18"/>
          </w:rPr>
          <w:t>equal</w:t>
        </w:r>
      </w:ins>
      <w:r w:rsidRPr="00E1636B">
        <w:rPr>
          <w:sz w:val="20"/>
          <w:szCs w:val="18"/>
        </w:rPr>
        <w:t xml:space="preserve"> 1.0</w:t>
      </w:r>
      <w:ins w:id="3308" w:author="Honnalore Steissberg" w:date="2021-08-16T11:59:00Z">
        <w:r w:rsidR="005A2B6C">
          <w:rPr>
            <w:sz w:val="20"/>
            <w:szCs w:val="18"/>
          </w:rPr>
          <w:t xml:space="preserve">, </w:t>
        </w:r>
      </w:ins>
      <w:del w:id="3309" w:author="Honnalore Steissberg" w:date="2021-08-16T12:00:00Z">
        <w:r w:rsidRPr="00E1636B" w:rsidDel="005A2B6C">
          <w:rPr>
            <w:sz w:val="20"/>
            <w:szCs w:val="18"/>
          </w:rPr>
          <w:delText xml:space="preserve"> </w:delText>
        </w:r>
      </w:del>
      <w:r w:rsidRPr="00E1636B">
        <w:rPr>
          <w:sz w:val="20"/>
          <w:szCs w:val="18"/>
        </w:rPr>
        <w:t>and the last line is the temporal and volume weighted average over the entire model domain and simulation time period.</w:t>
      </w:r>
      <w:r w:rsidR="0091315D">
        <w:rPr>
          <w:sz w:val="20"/>
          <w:szCs w:val="18"/>
        </w:rPr>
        <w:t xml:space="preserve"> An example is shown below.</w:t>
      </w:r>
    </w:p>
    <w:p w14:paraId="3C4A11CD" w14:textId="77777777" w:rsidR="0091315D" w:rsidRPr="00E1636B" w:rsidRDefault="0091315D" w:rsidP="00966445">
      <w:pPr>
        <w:rPr>
          <w:sz w:val="20"/>
          <w:szCs w:val="18"/>
        </w:rPr>
      </w:pPr>
    </w:p>
    <w:p w14:paraId="0099B7F9" w14:textId="65865D2A" w:rsidR="0091315D" w:rsidRPr="00E1636B" w:rsidRDefault="005A2B6C" w:rsidP="0091315D">
      <w:pPr>
        <w:rPr>
          <w:sz w:val="20"/>
          <w:szCs w:val="18"/>
        </w:rPr>
      </w:pPr>
      <w:ins w:id="3310" w:author="Honnalore Steissberg" w:date="2021-08-16T12:00:00Z">
        <w:r>
          <w:rPr>
            <w:sz w:val="20"/>
            <w:szCs w:val="18"/>
          </w:rPr>
          <w:t>Below is a</w:t>
        </w:r>
      </w:ins>
      <w:del w:id="3311" w:author="Honnalore Steissberg" w:date="2021-08-16T12:00:00Z">
        <w:r w:rsidR="0091315D" w:rsidRPr="00E1636B" w:rsidDel="005A2B6C">
          <w:rPr>
            <w:sz w:val="20"/>
            <w:szCs w:val="18"/>
          </w:rPr>
          <w:delText>A</w:delText>
        </w:r>
      </w:del>
      <w:r w:rsidR="0091315D" w:rsidRPr="00E1636B">
        <w:rPr>
          <w:sz w:val="20"/>
          <w:szCs w:val="18"/>
        </w:rPr>
        <w:t>n example of this type of analysis</w:t>
      </w:r>
      <w:ins w:id="3312" w:author="Honnalore Steissberg" w:date="2021-08-16T12:01:00Z">
        <w:r>
          <w:rPr>
            <w:sz w:val="20"/>
            <w:szCs w:val="18"/>
          </w:rPr>
          <w:t xml:space="preserve">, which </w:t>
        </w:r>
      </w:ins>
      <w:del w:id="3313" w:author="Honnalore Steissberg" w:date="2021-08-16T12:00:00Z">
        <w:r w:rsidR="0091315D" w:rsidRPr="00E1636B" w:rsidDel="005A2B6C">
          <w:rPr>
            <w:sz w:val="20"/>
            <w:szCs w:val="18"/>
          </w:rPr>
          <w:delText xml:space="preserve"> is shown </w:delText>
        </w:r>
      </w:del>
      <w:r w:rsidR="0091315D" w:rsidRPr="00E1636B">
        <w:rPr>
          <w:sz w:val="20"/>
          <w:szCs w:val="18"/>
        </w:rPr>
        <w:t>compar</w:t>
      </w:r>
      <w:ins w:id="3314" w:author="Honnalore Steissberg" w:date="2021-08-16T12:01:00Z">
        <w:r>
          <w:rPr>
            <w:sz w:val="20"/>
            <w:szCs w:val="18"/>
          </w:rPr>
          <w:t>es</w:t>
        </w:r>
      </w:ins>
      <w:del w:id="3315" w:author="Honnalore Steissberg" w:date="2021-08-16T12:01:00Z">
        <w:r w:rsidR="0091315D" w:rsidRPr="00E1636B" w:rsidDel="005A2B6C">
          <w:rPr>
            <w:sz w:val="20"/>
            <w:szCs w:val="18"/>
          </w:rPr>
          <w:delText>ing</w:delText>
        </w:r>
      </w:del>
      <w:r w:rsidR="0091315D" w:rsidRPr="00E1636B">
        <w:rPr>
          <w:sz w:val="20"/>
          <w:szCs w:val="18"/>
        </w:rPr>
        <w:t xml:space="preserve"> alternatives in watershed loading for Lake </w:t>
      </w:r>
      <w:proofErr w:type="spellStart"/>
      <w:r w:rsidR="0091315D" w:rsidRPr="00E1636B">
        <w:rPr>
          <w:sz w:val="20"/>
          <w:szCs w:val="18"/>
        </w:rPr>
        <w:t>Tenkiller</w:t>
      </w:r>
      <w:proofErr w:type="spellEnd"/>
      <w:r w:rsidR="0091315D" w:rsidRPr="00E1636B">
        <w:rPr>
          <w:sz w:val="20"/>
          <w:szCs w:val="18"/>
        </w:rPr>
        <w:t xml:space="preserve"> in OK, USA. </w:t>
      </w:r>
      <w:r w:rsidR="0091315D" w:rsidRPr="00E1636B">
        <w:rPr>
          <w:sz w:val="20"/>
          <w:szCs w:val="18"/>
        </w:rPr>
        <w:fldChar w:fldCharType="begin"/>
      </w:r>
      <w:r w:rsidR="0091315D" w:rsidRPr="00E1636B">
        <w:rPr>
          <w:sz w:val="20"/>
          <w:szCs w:val="18"/>
        </w:rPr>
        <w:instrText xml:space="preserve"> REF _Ref263257382 \h  \* MERGEFORMAT </w:instrText>
      </w:r>
      <w:r w:rsidR="0091315D" w:rsidRPr="00E1636B">
        <w:rPr>
          <w:sz w:val="20"/>
          <w:szCs w:val="18"/>
        </w:rPr>
      </w:r>
      <w:r w:rsidR="0091315D" w:rsidRPr="00E1636B">
        <w:rPr>
          <w:sz w:val="20"/>
          <w:szCs w:val="18"/>
        </w:rPr>
        <w:fldChar w:fldCharType="separate"/>
      </w:r>
      <w:r w:rsidR="00795A65" w:rsidRPr="00E1636B">
        <w:rPr>
          <w:sz w:val="20"/>
          <w:szCs w:val="18"/>
        </w:rPr>
        <w:t xml:space="preserve">Figure </w:t>
      </w:r>
      <w:r w:rsidR="00795A65">
        <w:rPr>
          <w:noProof/>
          <w:sz w:val="20"/>
          <w:szCs w:val="18"/>
        </w:rPr>
        <w:t>36</w:t>
      </w:r>
      <w:r w:rsidR="0091315D" w:rsidRPr="00E1636B">
        <w:rPr>
          <w:sz w:val="20"/>
          <w:szCs w:val="18"/>
        </w:rPr>
        <w:fldChar w:fldCharType="end"/>
      </w:r>
      <w:r w:rsidR="0091315D" w:rsidRPr="00E1636B">
        <w:rPr>
          <w:sz w:val="20"/>
          <w:szCs w:val="18"/>
        </w:rPr>
        <w:t xml:space="preserve"> shows the results for Total P histograms at one sampling station for different modeling scenarios. </w:t>
      </w:r>
    </w:p>
    <w:p w14:paraId="24337E69" w14:textId="77777777" w:rsidR="004E62CA" w:rsidRDefault="004E62CA" w:rsidP="00966445"/>
    <w:p w14:paraId="66854967" w14:textId="211FFD42" w:rsidR="004E62CA" w:rsidRDefault="00BC6332" w:rsidP="00966445">
      <w:r>
        <w:rPr>
          <w:noProof/>
          <w:snapToGrid/>
        </w:rPr>
        <w:drawing>
          <wp:inline distT="0" distB="0" distL="0" distR="0" wp14:anchorId="6343932F" wp14:editId="4BE46701">
            <wp:extent cx="5486400" cy="2705735"/>
            <wp:effectExtent l="0" t="0" r="0" b="0"/>
            <wp:docPr id="929" name="Picture 9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F90349B.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6400" cy="2705735"/>
                    </a:xfrm>
                    <a:prstGeom prst="rect">
                      <a:avLst/>
                    </a:prstGeom>
                  </pic:spPr>
                </pic:pic>
              </a:graphicData>
            </a:graphic>
          </wp:inline>
        </w:drawing>
      </w:r>
    </w:p>
    <w:p w14:paraId="225DCFCC" w14:textId="77777777" w:rsidR="004E62CA" w:rsidRDefault="004E62CA" w:rsidP="00966445"/>
    <w:p w14:paraId="03F978F7" w14:textId="77777777" w:rsidR="00966445" w:rsidRPr="00B7030B" w:rsidRDefault="00757B60">
      <w:pPr>
        <w:keepNext/>
        <w:jc w:val="center"/>
        <w:pPrChange w:id="3316" w:author="Honnalore Steissberg" w:date="2021-08-16T12:02:00Z">
          <w:pPr>
            <w:keepNext/>
          </w:pPr>
        </w:pPrChange>
      </w:pPr>
      <w:r w:rsidRPr="00B7030B">
        <w:rPr>
          <w:noProof/>
        </w:rPr>
        <w:lastRenderedPageBreak/>
        <w:drawing>
          <wp:inline distT="0" distB="0" distL="0" distR="0" wp14:anchorId="1FD2A267" wp14:editId="651D7706">
            <wp:extent cx="4003964" cy="3917372"/>
            <wp:effectExtent l="12700" t="12700" r="9525" b="6985"/>
            <wp:docPr id="743" name="Picture 3"/>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pic:cNvPicPr>
                  </pic:nvPicPr>
                  <pic:blipFill>
                    <a:blip r:embed="rId101" cstate="print"/>
                    <a:srcRect/>
                    <a:stretch>
                      <a:fillRect/>
                    </a:stretch>
                  </pic:blipFill>
                  <pic:spPr bwMode="auto">
                    <a:xfrm>
                      <a:off x="0" y="0"/>
                      <a:ext cx="4023486" cy="3936472"/>
                    </a:xfrm>
                    <a:prstGeom prst="rect">
                      <a:avLst/>
                    </a:prstGeom>
                    <a:noFill/>
                    <a:ln w="3175">
                      <a:solidFill>
                        <a:schemeClr val="accent1"/>
                      </a:solidFill>
                      <a:miter lim="800000"/>
                      <a:headEnd/>
                      <a:tailEnd/>
                    </a:ln>
                  </pic:spPr>
                </pic:pic>
              </a:graphicData>
            </a:graphic>
          </wp:inline>
        </w:drawing>
      </w:r>
    </w:p>
    <w:p w14:paraId="14A24385" w14:textId="15EBF79E" w:rsidR="00966445" w:rsidRPr="00E1636B" w:rsidRDefault="00966445" w:rsidP="002161B9">
      <w:pPr>
        <w:pStyle w:val="Caption"/>
      </w:pPr>
      <w:bookmarkStart w:id="3317" w:name="_Ref263257382"/>
      <w:bookmarkStart w:id="3318" w:name="_Toc263258187"/>
      <w:bookmarkStart w:id="3319" w:name="_Toc37942933"/>
      <w:r w:rsidRPr="00E1636B">
        <w:t xml:space="preserve">Figure </w:t>
      </w:r>
      <w:r w:rsidR="00F812F1">
        <w:fldChar w:fldCharType="begin"/>
      </w:r>
      <w:r w:rsidR="00F812F1">
        <w:instrText xml:space="preserve"> SEQ Figure \* ARABIC </w:instrText>
      </w:r>
      <w:r w:rsidR="00F812F1">
        <w:fldChar w:fldCharType="separate"/>
      </w:r>
      <w:r w:rsidR="00795A65">
        <w:rPr>
          <w:noProof/>
        </w:rPr>
        <w:t>36</w:t>
      </w:r>
      <w:r w:rsidR="00F812F1">
        <w:rPr>
          <w:noProof/>
        </w:rPr>
        <w:fldChar w:fldCharType="end"/>
      </w:r>
      <w:bookmarkEnd w:id="3317"/>
      <w:r w:rsidRPr="00E1636B">
        <w:t xml:space="preserve">. Environmental performance for </w:t>
      </w:r>
      <w:r w:rsidR="00757B60" w:rsidRPr="00E1636B">
        <w:t>3</w:t>
      </w:r>
      <w:r w:rsidRPr="00E1636B">
        <w:t xml:space="preserve"> different scenario runs comparing </w:t>
      </w:r>
      <w:r w:rsidR="00757B60" w:rsidRPr="00E1636B">
        <w:t xml:space="preserve">dissolved oxygen </w:t>
      </w:r>
      <w:r w:rsidRPr="00E1636B">
        <w:t xml:space="preserve">in a eutrophic system </w:t>
      </w:r>
      <w:proofErr w:type="spellStart"/>
      <w:r w:rsidR="00757B60" w:rsidRPr="00E1636B">
        <w:t>Eucha</w:t>
      </w:r>
      <w:proofErr w:type="spellEnd"/>
      <w:r w:rsidRPr="00E1636B">
        <w:t xml:space="preserve"> Reservoir in OK.</w:t>
      </w:r>
      <w:bookmarkEnd w:id="3318"/>
      <w:bookmarkEnd w:id="3319"/>
    </w:p>
    <w:p w14:paraId="30050A1A" w14:textId="77777777" w:rsidR="00966445" w:rsidRPr="00B7030B" w:rsidRDefault="00966445" w:rsidP="00966445"/>
    <w:p w14:paraId="4C61578B" w14:textId="77777777" w:rsidR="00966445" w:rsidRPr="00B7030B" w:rsidRDefault="00966445" w:rsidP="00966445">
      <w:pPr>
        <w:pStyle w:val="Heading3"/>
        <w:rPr>
          <w:rFonts w:asciiTheme="minorHAnsi" w:hAnsiTheme="minorHAnsi"/>
        </w:rPr>
      </w:pPr>
      <w:bookmarkStart w:id="3320" w:name="_Toc263258175"/>
      <w:bookmarkStart w:id="3321" w:name="_Toc41047849"/>
      <w:r w:rsidRPr="00E844BE">
        <w:rPr>
          <w:rFonts w:asciiTheme="minorHAnsi" w:hAnsiTheme="minorHAnsi"/>
          <w:highlight w:val="yellow"/>
          <w:rPrChange w:id="3322" w:author="Honnalore Steissberg" w:date="2021-08-16T12:03:00Z">
            <w:rPr>
              <w:rFonts w:asciiTheme="minorHAnsi" w:hAnsiTheme="minorHAnsi"/>
            </w:rPr>
          </w:rPrChange>
        </w:rPr>
        <w:t>Hypolimnetic Aeration</w:t>
      </w:r>
      <w:bookmarkEnd w:id="3320"/>
      <w:bookmarkEnd w:id="3321"/>
    </w:p>
    <w:p w14:paraId="4D685001" w14:textId="33BE2A5A" w:rsidR="003F4B4A" w:rsidRPr="00E1636B" w:rsidRDefault="003F4B4A" w:rsidP="003F4B4A">
      <w:pPr>
        <w:rPr>
          <w:sz w:val="20"/>
          <w:szCs w:val="18"/>
        </w:rPr>
      </w:pPr>
      <w:r w:rsidRPr="00E1636B">
        <w:rPr>
          <w:sz w:val="20"/>
          <w:szCs w:val="18"/>
        </w:rPr>
        <w:t>This section describes the hypolimnetic aeration algorithm which allow</w:t>
      </w:r>
      <w:r w:rsidR="00E1636B">
        <w:rPr>
          <w:sz w:val="20"/>
          <w:szCs w:val="18"/>
        </w:rPr>
        <w:t>s</w:t>
      </w:r>
      <w:r w:rsidRPr="00E1636B">
        <w:rPr>
          <w:sz w:val="20"/>
          <w:szCs w:val="18"/>
        </w:rPr>
        <w:t xml:space="preserve"> a model user to add oxygen and additional mixing to a section of a waterbody that is controlled by an oxygen probe</w:t>
      </w:r>
      <w:r w:rsidR="00E1636B">
        <w:rPr>
          <w:sz w:val="20"/>
          <w:szCs w:val="18"/>
        </w:rPr>
        <w:t xml:space="preserve"> at a specified location in the domain</w:t>
      </w:r>
      <w:r w:rsidRPr="00E1636B">
        <w:rPr>
          <w:sz w:val="20"/>
          <w:szCs w:val="18"/>
        </w:rPr>
        <w:t xml:space="preserve">. The model reads the file, </w:t>
      </w:r>
      <w:r w:rsidRPr="00E1636B">
        <w:rPr>
          <w:b/>
          <w:sz w:val="20"/>
          <w:szCs w:val="18"/>
        </w:rPr>
        <w:t>w2_aerate.npt</w:t>
      </w:r>
      <w:r w:rsidRPr="00E1636B">
        <w:rPr>
          <w:sz w:val="20"/>
          <w:szCs w:val="18"/>
        </w:rPr>
        <w:t xml:space="preserve">, if the </w:t>
      </w:r>
      <w:r w:rsidRPr="00E1636B">
        <w:rPr>
          <w:b/>
          <w:sz w:val="20"/>
          <w:szCs w:val="18"/>
        </w:rPr>
        <w:t>AERATEC</w:t>
      </w:r>
      <w:r w:rsidRPr="00E1636B">
        <w:rPr>
          <w:sz w:val="20"/>
          <w:szCs w:val="18"/>
        </w:rPr>
        <w:t xml:space="preserve"> control is ‘</w:t>
      </w:r>
      <w:r w:rsidRPr="00E1636B">
        <w:rPr>
          <w:b/>
          <w:sz w:val="20"/>
          <w:szCs w:val="18"/>
        </w:rPr>
        <w:t>ON</w:t>
      </w:r>
      <w:r w:rsidRPr="00E1636B">
        <w:rPr>
          <w:sz w:val="20"/>
          <w:szCs w:val="18"/>
        </w:rPr>
        <w:t xml:space="preserve">’ in the </w:t>
      </w:r>
      <w:r w:rsidRPr="00E1636B">
        <w:rPr>
          <w:b/>
          <w:sz w:val="20"/>
          <w:szCs w:val="18"/>
        </w:rPr>
        <w:t>w2_con.npt</w:t>
      </w:r>
      <w:r w:rsidRPr="00E1636B">
        <w:rPr>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 xml:space="preserve">) </w:t>
      </w:r>
      <w:r w:rsidRPr="00E1636B">
        <w:rPr>
          <w:sz w:val="20"/>
          <w:szCs w:val="18"/>
        </w:rPr>
        <w:t>file. This input file allows the model user to</w:t>
      </w:r>
      <w:ins w:id="3323" w:author="Honnalore Steissberg" w:date="2021-08-16T15:04:00Z">
        <w:r w:rsidR="00A21F8A">
          <w:rPr>
            <w:sz w:val="20"/>
            <w:szCs w:val="18"/>
          </w:rPr>
          <w:t xml:space="preserve"> accomplish the following:</w:t>
        </w:r>
      </w:ins>
    </w:p>
    <w:p w14:paraId="35D20E68" w14:textId="77777777" w:rsidR="003F4B4A" w:rsidRPr="00E1636B" w:rsidRDefault="003F4B4A" w:rsidP="003F4B4A">
      <w:pPr>
        <w:rPr>
          <w:sz w:val="20"/>
          <w:szCs w:val="18"/>
        </w:rPr>
      </w:pPr>
    </w:p>
    <w:p w14:paraId="567F6FAA" w14:textId="77777777" w:rsidR="00966445" w:rsidRPr="00E1636B" w:rsidRDefault="00966445" w:rsidP="00A955F4">
      <w:pPr>
        <w:pStyle w:val="ListParagraph"/>
        <w:numPr>
          <w:ilvl w:val="0"/>
          <w:numId w:val="23"/>
        </w:numPr>
        <w:rPr>
          <w:rFonts w:cs="Times New Roman"/>
          <w:sz w:val="20"/>
          <w:szCs w:val="20"/>
        </w:rPr>
      </w:pPr>
      <w:r w:rsidRPr="00E1636B">
        <w:rPr>
          <w:rFonts w:cs="Times New Roman"/>
          <w:sz w:val="20"/>
          <w:szCs w:val="20"/>
        </w:rPr>
        <w:t>Add oxygen mass to specified model segments and layers</w:t>
      </w:r>
    </w:p>
    <w:p w14:paraId="71EBBC53" w14:textId="77777777" w:rsidR="00966445" w:rsidRPr="00E1636B" w:rsidRDefault="00966445" w:rsidP="00A955F4">
      <w:pPr>
        <w:pStyle w:val="ListParagraph"/>
        <w:numPr>
          <w:ilvl w:val="0"/>
          <w:numId w:val="23"/>
        </w:numPr>
        <w:rPr>
          <w:rFonts w:cs="Times New Roman"/>
          <w:sz w:val="20"/>
          <w:szCs w:val="20"/>
        </w:rPr>
      </w:pPr>
      <w:r w:rsidRPr="00E1636B">
        <w:rPr>
          <w:rFonts w:cs="Times New Roman"/>
          <w:sz w:val="20"/>
          <w:szCs w:val="20"/>
        </w:rPr>
        <w:t>Control the oxygen mass added by using oxygen probes located anywhere in the model domain</w:t>
      </w:r>
    </w:p>
    <w:p w14:paraId="7BA4A7BF" w14:textId="77777777" w:rsidR="00966445" w:rsidRPr="00E1636B" w:rsidRDefault="00E1636B" w:rsidP="00A955F4">
      <w:pPr>
        <w:pStyle w:val="ListParagraph"/>
        <w:numPr>
          <w:ilvl w:val="0"/>
          <w:numId w:val="23"/>
        </w:numPr>
        <w:rPr>
          <w:rFonts w:cs="Times New Roman"/>
          <w:sz w:val="20"/>
          <w:szCs w:val="20"/>
        </w:rPr>
      </w:pPr>
      <w:r>
        <w:rPr>
          <w:rFonts w:cs="Times New Roman"/>
          <w:sz w:val="20"/>
          <w:szCs w:val="20"/>
        </w:rPr>
        <w:t>Increase</w:t>
      </w:r>
      <w:r w:rsidR="00966445" w:rsidRPr="00E1636B">
        <w:rPr>
          <w:rFonts w:cs="Times New Roman"/>
          <w:sz w:val="20"/>
          <w:szCs w:val="20"/>
        </w:rPr>
        <w:t xml:space="preserve"> the mixing associated with the oxygen input </w:t>
      </w:r>
    </w:p>
    <w:p w14:paraId="76C4444B" w14:textId="5C912AC8" w:rsidR="00966445" w:rsidRPr="00E1636B" w:rsidRDefault="00966445" w:rsidP="0023652C">
      <w:pPr>
        <w:rPr>
          <w:sz w:val="20"/>
          <w:szCs w:val="18"/>
        </w:rPr>
      </w:pPr>
      <w:r w:rsidRPr="00E1636B">
        <w:rPr>
          <w:sz w:val="20"/>
          <w:szCs w:val="18"/>
        </w:rPr>
        <w:t>This algorithm does not model the dynamics of a bubble diffuser</w:t>
      </w:r>
      <w:ins w:id="3324" w:author="Honnalore Steissberg" w:date="2021-08-16T15:05:00Z">
        <w:r w:rsidR="00A21F8A">
          <w:rPr>
            <w:sz w:val="20"/>
            <w:szCs w:val="18"/>
          </w:rPr>
          <w:t xml:space="preserve">, but </w:t>
        </w:r>
      </w:ins>
      <w:del w:id="3325" w:author="Honnalore Steissberg" w:date="2021-08-16T15:05:00Z">
        <w:r w:rsidRPr="00E1636B" w:rsidDel="00A21F8A">
          <w:rPr>
            <w:sz w:val="20"/>
            <w:szCs w:val="18"/>
          </w:rPr>
          <w:delText xml:space="preserve">. It merely </w:delText>
        </w:r>
      </w:del>
      <w:r w:rsidRPr="00E1636B">
        <w:rPr>
          <w:sz w:val="20"/>
          <w:szCs w:val="18"/>
        </w:rPr>
        <w:t>allows the user to experiment with delivering oxygen at given rates to parts of the reservoir domain. This is an excellent tool for planning</w:t>
      </w:r>
      <w:ins w:id="3326" w:author="Honnalore Steissberg" w:date="2021-08-16T15:05:00Z">
        <w:r w:rsidR="00A21F8A">
          <w:rPr>
            <w:sz w:val="20"/>
            <w:szCs w:val="18"/>
          </w:rPr>
          <w:t>,</w:t>
        </w:r>
      </w:ins>
      <w:r w:rsidRPr="00E1636B">
        <w:rPr>
          <w:sz w:val="20"/>
          <w:szCs w:val="18"/>
        </w:rPr>
        <w:t xml:space="preserve"> since it </w:t>
      </w:r>
      <w:del w:id="3327" w:author="Honnalore Steissberg" w:date="2021-08-16T15:06:00Z">
        <w:r w:rsidRPr="00E1636B" w:rsidDel="00A21F8A">
          <w:rPr>
            <w:sz w:val="20"/>
            <w:szCs w:val="18"/>
          </w:rPr>
          <w:delText xml:space="preserve">does </w:delText>
        </w:r>
      </w:del>
      <w:r w:rsidRPr="00E1636B">
        <w:rPr>
          <w:sz w:val="20"/>
          <w:szCs w:val="18"/>
        </w:rPr>
        <w:t>allow</w:t>
      </w:r>
      <w:ins w:id="3328" w:author="Honnalore Steissberg" w:date="2021-08-16T15:06:00Z">
        <w:r w:rsidR="00A21F8A">
          <w:rPr>
            <w:sz w:val="20"/>
            <w:szCs w:val="18"/>
          </w:rPr>
          <w:t>s</w:t>
        </w:r>
      </w:ins>
      <w:r w:rsidRPr="00E1636B">
        <w:rPr>
          <w:sz w:val="20"/>
          <w:szCs w:val="18"/>
        </w:rPr>
        <w:t xml:space="preserve"> the </w:t>
      </w:r>
      <w:del w:id="3329" w:author="Honnalore Steissberg" w:date="2021-08-16T15:07:00Z">
        <w:r w:rsidRPr="00E1636B" w:rsidDel="00A21F8A">
          <w:rPr>
            <w:sz w:val="20"/>
            <w:szCs w:val="18"/>
          </w:rPr>
          <w:delText xml:space="preserve">model </w:delText>
        </w:r>
      </w:del>
      <w:r w:rsidRPr="00E1636B">
        <w:rPr>
          <w:sz w:val="20"/>
          <w:szCs w:val="18"/>
        </w:rPr>
        <w:t>user to determine the amount of oxygen required to be delivered to meet a certain water quality target.</w:t>
      </w:r>
      <w:r w:rsidR="0023652C" w:rsidRPr="00E1636B">
        <w:rPr>
          <w:sz w:val="20"/>
          <w:szCs w:val="18"/>
        </w:rPr>
        <w:t xml:space="preserve"> </w:t>
      </w:r>
      <w:r w:rsidRPr="00E1636B">
        <w:rPr>
          <w:sz w:val="20"/>
          <w:szCs w:val="18"/>
        </w:rPr>
        <w:t xml:space="preserve">The input file for </w:t>
      </w:r>
      <w:r w:rsidR="0023652C" w:rsidRPr="00E1636B">
        <w:rPr>
          <w:sz w:val="20"/>
          <w:szCs w:val="18"/>
        </w:rPr>
        <w:t>hypolimnetic aeration,</w:t>
      </w:r>
      <w:r w:rsidRPr="00E1636B">
        <w:rPr>
          <w:sz w:val="20"/>
          <w:szCs w:val="18"/>
        </w:rPr>
        <w:t xml:space="preserve"> </w:t>
      </w:r>
      <w:r w:rsidR="0023652C" w:rsidRPr="00E1636B">
        <w:rPr>
          <w:b/>
          <w:bCs/>
          <w:sz w:val="20"/>
          <w:szCs w:val="18"/>
        </w:rPr>
        <w:t>w2_aerate.npt</w:t>
      </w:r>
      <w:r w:rsidR="0023652C" w:rsidRPr="00E1636B">
        <w:rPr>
          <w:sz w:val="20"/>
          <w:szCs w:val="18"/>
        </w:rPr>
        <w:t xml:space="preserve">, </w:t>
      </w:r>
      <w:del w:id="3330" w:author="Honnalore Steissberg" w:date="2021-08-16T15:07:00Z">
        <w:r w:rsidR="00E1636B" w:rsidDel="00A21F8A">
          <w:rPr>
            <w:sz w:val="20"/>
            <w:szCs w:val="18"/>
          </w:rPr>
          <w:delText xml:space="preserve">and </w:delText>
        </w:r>
      </w:del>
      <w:ins w:id="3331" w:author="Honnalore Steissberg" w:date="2021-08-16T15:08:00Z">
        <w:r w:rsidR="00A21F8A">
          <w:rPr>
            <w:sz w:val="20"/>
            <w:szCs w:val="18"/>
          </w:rPr>
          <w:t>followed by</w:t>
        </w:r>
      </w:ins>
      <w:ins w:id="3332" w:author="Honnalore Steissberg" w:date="2021-08-16T15:07:00Z">
        <w:r w:rsidR="00A21F8A">
          <w:rPr>
            <w:sz w:val="20"/>
            <w:szCs w:val="18"/>
          </w:rPr>
          <w:t xml:space="preserve"> </w:t>
        </w:r>
      </w:ins>
      <w:r w:rsidR="00E1636B">
        <w:rPr>
          <w:sz w:val="20"/>
          <w:szCs w:val="18"/>
        </w:rPr>
        <w:t xml:space="preserve">a </w:t>
      </w:r>
      <w:r w:rsidRPr="00E1636B">
        <w:rPr>
          <w:sz w:val="20"/>
          <w:szCs w:val="18"/>
        </w:rPr>
        <w:t>d</w:t>
      </w:r>
      <w:r w:rsidR="00E1636B">
        <w:rPr>
          <w:sz w:val="20"/>
          <w:szCs w:val="18"/>
        </w:rPr>
        <w:t>escription</w:t>
      </w:r>
      <w:r w:rsidRPr="00E1636B">
        <w:rPr>
          <w:sz w:val="20"/>
          <w:szCs w:val="18"/>
        </w:rPr>
        <w:t xml:space="preserve"> of each line</w:t>
      </w:r>
      <w:ins w:id="3333" w:author="Honnalore Steissberg" w:date="2021-08-16T15:08:00Z">
        <w:r w:rsidR="00A21F8A">
          <w:rPr>
            <w:sz w:val="20"/>
            <w:szCs w:val="18"/>
          </w:rPr>
          <w:t>.</w:t>
        </w:r>
      </w:ins>
      <w:del w:id="3334" w:author="Honnalore Steissberg" w:date="2021-08-16T15:08:00Z">
        <w:r w:rsidRPr="00E1636B" w:rsidDel="00A21F8A">
          <w:rPr>
            <w:sz w:val="20"/>
            <w:szCs w:val="18"/>
          </w:rPr>
          <w:delText xml:space="preserve"> is </w:delText>
        </w:r>
        <w:r w:rsidR="00E1636B" w:rsidDel="00A21F8A">
          <w:rPr>
            <w:sz w:val="20"/>
            <w:szCs w:val="18"/>
          </w:rPr>
          <w:delText>shown below</w:delText>
        </w:r>
        <w:r w:rsidRPr="00E1636B" w:rsidDel="00A21F8A">
          <w:rPr>
            <w:sz w:val="20"/>
            <w:szCs w:val="18"/>
          </w:rPr>
          <w:delText xml:space="preserve">. </w:delText>
        </w:r>
      </w:del>
    </w:p>
    <w:p w14:paraId="627CDF77" w14:textId="77777777" w:rsidR="00966445" w:rsidRPr="00B7030B" w:rsidRDefault="00966445" w:rsidP="00966445"/>
    <w:p w14:paraId="6B95B98F"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CONTROL FILE FOR Hypolimnetic aeration</w:t>
      </w:r>
    </w:p>
    <w:p w14:paraId="69FCA147"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 xml:space="preserve">    NAER     OUTPUTFILE        # of aerators</w:t>
      </w:r>
    </w:p>
    <w:p w14:paraId="1BC4043A"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 xml:space="preserve">       1   aeration.opt</w:t>
      </w:r>
    </w:p>
    <w:p w14:paraId="49E2D9F8"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 xml:space="preserve">                         kg O2/d                                                    </w:t>
      </w:r>
    </w:p>
    <w:p w14:paraId="1ED0E214"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lastRenderedPageBreak/>
        <w:t xml:space="preserve">    SEG#   KTOP#   KBOT#  MASSRT   TIMON  TIMOFF  DZFACT   O2OFF    O2ON    </w:t>
      </w:r>
      <w:proofErr w:type="spellStart"/>
      <w:r w:rsidRPr="00A80DDA">
        <w:rPr>
          <w:rFonts w:ascii="Courier New" w:eastAsiaTheme="majorEastAsia" w:hAnsi="Courier New" w:cs="Courier New"/>
          <w:sz w:val="16"/>
        </w:rPr>
        <w:t>iprb</w:t>
      </w:r>
      <w:proofErr w:type="spellEnd"/>
      <w:r w:rsidRPr="00A80DDA">
        <w:rPr>
          <w:rFonts w:ascii="Courier New" w:eastAsiaTheme="majorEastAsia" w:hAnsi="Courier New" w:cs="Courier New"/>
          <w:sz w:val="16"/>
        </w:rPr>
        <w:t xml:space="preserve">    </w:t>
      </w:r>
      <w:proofErr w:type="spellStart"/>
      <w:r w:rsidRPr="00A80DDA">
        <w:rPr>
          <w:rFonts w:ascii="Courier New" w:eastAsiaTheme="majorEastAsia" w:hAnsi="Courier New" w:cs="Courier New"/>
          <w:sz w:val="16"/>
        </w:rPr>
        <w:t>kprb</w:t>
      </w:r>
      <w:proofErr w:type="spellEnd"/>
    </w:p>
    <w:p w14:paraId="4E7DCAB8"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 xml:space="preserve">      31      25      30  </w:t>
      </w:r>
      <w:r w:rsidR="0010091E" w:rsidRPr="00A80DDA">
        <w:rPr>
          <w:rFonts w:ascii="Courier New" w:eastAsiaTheme="majorEastAsia" w:hAnsi="Courier New" w:cs="Courier New"/>
          <w:sz w:val="16"/>
        </w:rPr>
        <w:t xml:space="preserve"> </w:t>
      </w:r>
      <w:r w:rsidRPr="00A80DDA">
        <w:rPr>
          <w:rFonts w:ascii="Courier New" w:eastAsiaTheme="majorEastAsia" w:hAnsi="Courier New" w:cs="Courier New"/>
          <w:sz w:val="16"/>
        </w:rPr>
        <w:t>1</w:t>
      </w:r>
      <w:r w:rsidR="0010091E" w:rsidRPr="00A80DDA">
        <w:rPr>
          <w:rFonts w:ascii="Courier New" w:eastAsiaTheme="majorEastAsia" w:hAnsi="Courier New" w:cs="Courier New"/>
          <w:sz w:val="16"/>
        </w:rPr>
        <w:t>0</w:t>
      </w:r>
      <w:r w:rsidRPr="00A80DDA">
        <w:rPr>
          <w:rFonts w:ascii="Courier New" w:eastAsiaTheme="majorEastAsia" w:hAnsi="Courier New" w:cs="Courier New"/>
          <w:sz w:val="16"/>
        </w:rPr>
        <w:t>00.     1.0   125.0      5.    12.5    11.0      31      30</w:t>
      </w:r>
    </w:p>
    <w:p w14:paraId="4AD6CA30" w14:textId="77777777" w:rsidR="00966445" w:rsidRPr="00B7030B" w:rsidRDefault="00966445" w:rsidP="00966445">
      <w:pPr>
        <w:rPr>
          <w:rFonts w:eastAsiaTheme="majorEastAsia" w:cs="Courier New"/>
          <w:sz w:val="16"/>
        </w:rPr>
      </w:pPr>
    </w:p>
    <w:p w14:paraId="2D176902" w14:textId="77777777" w:rsidR="00966445" w:rsidRPr="00B7030B" w:rsidRDefault="00966445" w:rsidP="00966445"/>
    <w:p w14:paraId="762435D5" w14:textId="1E0887CF" w:rsidR="00D15555" w:rsidRDefault="00D15555" w:rsidP="00966445">
      <w:pPr>
        <w:rPr>
          <w:ins w:id="3335" w:author="Honnalore Steissberg" w:date="2021-08-16T15:08:00Z"/>
          <w:sz w:val="20"/>
          <w:szCs w:val="18"/>
        </w:rPr>
      </w:pPr>
      <w:r w:rsidRPr="00E55B25">
        <w:rPr>
          <w:sz w:val="20"/>
          <w:szCs w:val="18"/>
        </w:rPr>
        <w:t xml:space="preserve">An explanation of each term in the input file is </w:t>
      </w:r>
      <w:ins w:id="3336" w:author="Honnalore Steissberg" w:date="2021-08-16T15:09:00Z">
        <w:r w:rsidR="007A1A56">
          <w:rPr>
            <w:sz w:val="20"/>
            <w:szCs w:val="18"/>
          </w:rPr>
          <w:t>supplied</w:t>
        </w:r>
      </w:ins>
      <w:del w:id="3337" w:author="Honnalore Steissberg" w:date="2021-08-16T15:09:00Z">
        <w:r w:rsidRPr="00E55B25" w:rsidDel="007A1A56">
          <w:rPr>
            <w:sz w:val="20"/>
            <w:szCs w:val="18"/>
          </w:rPr>
          <w:delText>shown</w:delText>
        </w:r>
      </w:del>
      <w:r w:rsidRPr="00E55B25">
        <w:rPr>
          <w:sz w:val="20"/>
          <w:szCs w:val="18"/>
        </w:rPr>
        <w:t xml:space="preserve"> </w:t>
      </w:r>
      <w:del w:id="3338" w:author="Honnalore Steissberg" w:date="2021-08-16T15:08:00Z">
        <w:r w:rsidRPr="00E55B25" w:rsidDel="00A21F8A">
          <w:rPr>
            <w:sz w:val="20"/>
            <w:szCs w:val="18"/>
          </w:rPr>
          <w:delText xml:space="preserve">in the table </w:delText>
        </w:r>
      </w:del>
      <w:r w:rsidRPr="00E55B25">
        <w:rPr>
          <w:sz w:val="20"/>
          <w:szCs w:val="18"/>
        </w:rPr>
        <w:t>below:</w:t>
      </w:r>
    </w:p>
    <w:p w14:paraId="7D46C499" w14:textId="77777777" w:rsidR="00A21F8A" w:rsidRPr="00E55B25" w:rsidRDefault="00A21F8A" w:rsidP="00966445">
      <w:pPr>
        <w:rPr>
          <w:sz w:val="20"/>
          <w:szCs w:val="18"/>
        </w:rPr>
      </w:pPr>
    </w:p>
    <w:tbl>
      <w:tblPr>
        <w:tblW w:w="0" w:type="auto"/>
        <w:tblLook w:val="00A0" w:firstRow="1" w:lastRow="0" w:firstColumn="1" w:lastColumn="0" w:noHBand="0" w:noVBand="0"/>
      </w:tblPr>
      <w:tblGrid>
        <w:gridCol w:w="1548"/>
        <w:gridCol w:w="2722"/>
        <w:gridCol w:w="4223"/>
      </w:tblGrid>
      <w:tr w:rsidR="00D15555" w:rsidRPr="00E55B25" w14:paraId="7EC95E11" w14:textId="77777777" w:rsidTr="005E0F5F">
        <w:trPr>
          <w:tblHeader/>
        </w:trPr>
        <w:tc>
          <w:tcPr>
            <w:tcW w:w="1548" w:type="dxa"/>
          </w:tcPr>
          <w:p w14:paraId="663230DA" w14:textId="77777777" w:rsidR="00D15555" w:rsidRPr="00E55B25" w:rsidRDefault="00D15555" w:rsidP="005E0F5F">
            <w:pPr>
              <w:rPr>
                <w:b/>
                <w:sz w:val="20"/>
              </w:rPr>
            </w:pPr>
            <w:r w:rsidRPr="00E55B25">
              <w:rPr>
                <w:b/>
                <w:sz w:val="20"/>
              </w:rPr>
              <w:t>Parameter</w:t>
            </w:r>
          </w:p>
        </w:tc>
        <w:tc>
          <w:tcPr>
            <w:tcW w:w="2722" w:type="dxa"/>
          </w:tcPr>
          <w:p w14:paraId="2E88FA6E" w14:textId="77777777" w:rsidR="00D15555" w:rsidRPr="00E55B25" w:rsidRDefault="00D15555" w:rsidP="00D15555">
            <w:pPr>
              <w:rPr>
                <w:b/>
                <w:sz w:val="20"/>
              </w:rPr>
            </w:pPr>
            <w:r w:rsidRPr="00E55B25">
              <w:rPr>
                <w:b/>
                <w:sz w:val="20"/>
              </w:rPr>
              <w:t>Values (typical)</w:t>
            </w:r>
          </w:p>
        </w:tc>
        <w:tc>
          <w:tcPr>
            <w:tcW w:w="4223" w:type="dxa"/>
          </w:tcPr>
          <w:p w14:paraId="57FC22A1" w14:textId="77777777" w:rsidR="00D15555" w:rsidRPr="00E55B25" w:rsidRDefault="00D15555" w:rsidP="005E0F5F">
            <w:pPr>
              <w:rPr>
                <w:b/>
                <w:sz w:val="20"/>
              </w:rPr>
            </w:pPr>
            <w:r w:rsidRPr="00E55B25">
              <w:rPr>
                <w:b/>
                <w:sz w:val="20"/>
              </w:rPr>
              <w:t>Description</w:t>
            </w:r>
          </w:p>
        </w:tc>
      </w:tr>
      <w:tr w:rsidR="00D15555" w:rsidRPr="00E55B25" w14:paraId="15CD5140" w14:textId="77777777" w:rsidTr="005E0F5F">
        <w:tc>
          <w:tcPr>
            <w:tcW w:w="1548" w:type="dxa"/>
          </w:tcPr>
          <w:p w14:paraId="0E2A9B61" w14:textId="77777777" w:rsidR="00D15555" w:rsidRPr="00E55B25" w:rsidRDefault="00D15555" w:rsidP="005E0F5F">
            <w:pPr>
              <w:rPr>
                <w:sz w:val="20"/>
              </w:rPr>
            </w:pPr>
            <w:r w:rsidRPr="00E55B25">
              <w:rPr>
                <w:sz w:val="20"/>
              </w:rPr>
              <w:t>AERATION</w:t>
            </w:r>
          </w:p>
        </w:tc>
        <w:tc>
          <w:tcPr>
            <w:tcW w:w="2722" w:type="dxa"/>
          </w:tcPr>
          <w:p w14:paraId="13978C9E" w14:textId="77777777" w:rsidR="00D15555" w:rsidRPr="00E55B25" w:rsidRDefault="00D15555" w:rsidP="005E0F5F">
            <w:pPr>
              <w:rPr>
                <w:sz w:val="20"/>
              </w:rPr>
            </w:pPr>
            <w:r w:rsidRPr="00E55B25">
              <w:rPr>
                <w:sz w:val="20"/>
              </w:rPr>
              <w:t>ON/OFF</w:t>
            </w:r>
          </w:p>
        </w:tc>
        <w:tc>
          <w:tcPr>
            <w:tcW w:w="4223" w:type="dxa"/>
          </w:tcPr>
          <w:p w14:paraId="37FA3B9A" w14:textId="77777777" w:rsidR="00D15555" w:rsidRPr="00E55B25" w:rsidRDefault="00D15555" w:rsidP="005E0F5F">
            <w:pPr>
              <w:rPr>
                <w:sz w:val="20"/>
              </w:rPr>
            </w:pPr>
            <w:r w:rsidRPr="00E55B25">
              <w:rPr>
                <w:sz w:val="20"/>
              </w:rPr>
              <w:t>Turn on or off aeration/mixing</w:t>
            </w:r>
          </w:p>
        </w:tc>
      </w:tr>
      <w:tr w:rsidR="00D15555" w:rsidRPr="00E55B25" w14:paraId="66306A6F" w14:textId="77777777" w:rsidTr="005E0F5F">
        <w:tc>
          <w:tcPr>
            <w:tcW w:w="1548" w:type="dxa"/>
          </w:tcPr>
          <w:p w14:paraId="00B2B09D" w14:textId="77777777" w:rsidR="00D15555" w:rsidRPr="00E55B25" w:rsidRDefault="00D15555" w:rsidP="005E0F5F">
            <w:pPr>
              <w:rPr>
                <w:sz w:val="20"/>
              </w:rPr>
            </w:pPr>
            <w:r w:rsidRPr="00E55B25">
              <w:rPr>
                <w:sz w:val="20"/>
              </w:rPr>
              <w:t>NAER</w:t>
            </w:r>
          </w:p>
        </w:tc>
        <w:tc>
          <w:tcPr>
            <w:tcW w:w="2722" w:type="dxa"/>
          </w:tcPr>
          <w:p w14:paraId="622E1887" w14:textId="77777777" w:rsidR="00D15555" w:rsidRPr="00E55B25" w:rsidRDefault="00D15555" w:rsidP="005E0F5F">
            <w:pPr>
              <w:rPr>
                <w:sz w:val="20"/>
              </w:rPr>
            </w:pPr>
            <w:r w:rsidRPr="00E55B25">
              <w:rPr>
                <w:sz w:val="20"/>
              </w:rPr>
              <w:t>Integer from 1 to the maximum number of aerators</w:t>
            </w:r>
          </w:p>
        </w:tc>
        <w:tc>
          <w:tcPr>
            <w:tcW w:w="4223" w:type="dxa"/>
          </w:tcPr>
          <w:p w14:paraId="1D6FD44E" w14:textId="484ECB9E" w:rsidR="00D15555" w:rsidRPr="00E55B25" w:rsidRDefault="00D15555" w:rsidP="005E0F5F">
            <w:pPr>
              <w:rPr>
                <w:sz w:val="20"/>
              </w:rPr>
            </w:pPr>
            <w:r w:rsidRPr="00E55B25">
              <w:rPr>
                <w:sz w:val="20"/>
              </w:rPr>
              <w:t>There is no limit to the number of aerators. These can also be thought of as 1 aerator turned ON/OFF at different time</w:t>
            </w:r>
            <w:ins w:id="3339" w:author="Honnalore Steissberg" w:date="2021-08-16T15:10:00Z">
              <w:r w:rsidR="007A1A56">
                <w:rPr>
                  <w:sz w:val="20"/>
                </w:rPr>
                <w:t>s</w:t>
              </w:r>
            </w:ins>
            <w:r w:rsidRPr="00E55B25">
              <w:rPr>
                <w:sz w:val="20"/>
              </w:rPr>
              <w:t>, so each aerator would be a different cycle of the aerator</w:t>
            </w:r>
          </w:p>
        </w:tc>
      </w:tr>
      <w:tr w:rsidR="00D15555" w:rsidRPr="00E55B25" w14:paraId="519B316D" w14:textId="77777777" w:rsidTr="005E0F5F">
        <w:tc>
          <w:tcPr>
            <w:tcW w:w="1548" w:type="dxa"/>
          </w:tcPr>
          <w:p w14:paraId="6A7003B5" w14:textId="77777777" w:rsidR="00D15555" w:rsidRPr="00E55B25" w:rsidRDefault="00D15555" w:rsidP="005E0F5F">
            <w:pPr>
              <w:rPr>
                <w:sz w:val="20"/>
              </w:rPr>
            </w:pPr>
            <w:r w:rsidRPr="00E55B25">
              <w:rPr>
                <w:sz w:val="20"/>
              </w:rPr>
              <w:t>OUTPUTFILE</w:t>
            </w:r>
          </w:p>
        </w:tc>
        <w:tc>
          <w:tcPr>
            <w:tcW w:w="2722" w:type="dxa"/>
          </w:tcPr>
          <w:p w14:paraId="664B195C" w14:textId="77777777" w:rsidR="00D15555" w:rsidRPr="00E55B25" w:rsidRDefault="00D15555" w:rsidP="005E0F5F">
            <w:pPr>
              <w:rPr>
                <w:sz w:val="20"/>
              </w:rPr>
            </w:pPr>
            <w:r w:rsidRPr="00E55B25">
              <w:rPr>
                <w:sz w:val="20"/>
              </w:rPr>
              <w:t>Output file name</w:t>
            </w:r>
          </w:p>
        </w:tc>
        <w:tc>
          <w:tcPr>
            <w:tcW w:w="4223" w:type="dxa"/>
          </w:tcPr>
          <w:p w14:paraId="6A18B9C2" w14:textId="77777777" w:rsidR="00D15555" w:rsidRPr="00E55B25" w:rsidRDefault="00D15555" w:rsidP="005E0F5F">
            <w:pPr>
              <w:rPr>
                <w:sz w:val="20"/>
              </w:rPr>
            </w:pPr>
          </w:p>
        </w:tc>
      </w:tr>
      <w:tr w:rsidR="00D15555" w:rsidRPr="00E55B25" w14:paraId="2616F93D" w14:textId="77777777" w:rsidTr="005E0F5F">
        <w:tc>
          <w:tcPr>
            <w:tcW w:w="1548" w:type="dxa"/>
          </w:tcPr>
          <w:p w14:paraId="49C3F64B" w14:textId="77777777" w:rsidR="00D15555" w:rsidRPr="00E55B25" w:rsidRDefault="00D15555" w:rsidP="005E0F5F">
            <w:pPr>
              <w:rPr>
                <w:sz w:val="20"/>
              </w:rPr>
            </w:pPr>
            <w:r w:rsidRPr="00E55B25">
              <w:rPr>
                <w:sz w:val="20"/>
              </w:rPr>
              <w:t>SEG#</w:t>
            </w:r>
          </w:p>
        </w:tc>
        <w:tc>
          <w:tcPr>
            <w:tcW w:w="2722" w:type="dxa"/>
          </w:tcPr>
          <w:p w14:paraId="7DCC70F6" w14:textId="77777777" w:rsidR="00D15555" w:rsidRPr="00E55B25" w:rsidRDefault="00D15555" w:rsidP="005E0F5F">
            <w:pPr>
              <w:rPr>
                <w:sz w:val="20"/>
              </w:rPr>
            </w:pPr>
            <w:r w:rsidRPr="00E55B25">
              <w:rPr>
                <w:sz w:val="20"/>
              </w:rPr>
              <w:t>Integer segment #</w:t>
            </w:r>
          </w:p>
        </w:tc>
        <w:tc>
          <w:tcPr>
            <w:tcW w:w="4223" w:type="dxa"/>
          </w:tcPr>
          <w:p w14:paraId="271685C7" w14:textId="77777777" w:rsidR="00D15555" w:rsidRPr="00E55B25" w:rsidRDefault="00D15555" w:rsidP="005E0F5F">
            <w:pPr>
              <w:rPr>
                <w:sz w:val="20"/>
              </w:rPr>
            </w:pPr>
            <w:r w:rsidRPr="00E55B25">
              <w:rPr>
                <w:sz w:val="20"/>
              </w:rPr>
              <w:t>Location of aerator</w:t>
            </w:r>
          </w:p>
        </w:tc>
      </w:tr>
      <w:tr w:rsidR="00D15555" w:rsidRPr="00E55B25" w14:paraId="0585E646" w14:textId="77777777" w:rsidTr="005E0F5F">
        <w:tc>
          <w:tcPr>
            <w:tcW w:w="1548" w:type="dxa"/>
          </w:tcPr>
          <w:p w14:paraId="5A6459BF" w14:textId="77777777" w:rsidR="00D15555" w:rsidRPr="00E55B25" w:rsidRDefault="00D15555" w:rsidP="005E0F5F">
            <w:pPr>
              <w:rPr>
                <w:sz w:val="20"/>
              </w:rPr>
            </w:pPr>
            <w:r w:rsidRPr="00E55B25">
              <w:rPr>
                <w:sz w:val="20"/>
              </w:rPr>
              <w:t>KTOP#</w:t>
            </w:r>
          </w:p>
        </w:tc>
        <w:tc>
          <w:tcPr>
            <w:tcW w:w="2722" w:type="dxa"/>
          </w:tcPr>
          <w:p w14:paraId="56D3E441" w14:textId="77777777" w:rsidR="00D15555" w:rsidRPr="00E55B25" w:rsidRDefault="00D15555" w:rsidP="005E0F5F">
            <w:pPr>
              <w:rPr>
                <w:sz w:val="20"/>
              </w:rPr>
            </w:pPr>
            <w:r w:rsidRPr="00E55B25">
              <w:rPr>
                <w:sz w:val="20"/>
              </w:rPr>
              <w:t>Top layer #</w:t>
            </w:r>
          </w:p>
        </w:tc>
        <w:tc>
          <w:tcPr>
            <w:tcW w:w="4223" w:type="dxa"/>
          </w:tcPr>
          <w:p w14:paraId="19E872B9" w14:textId="77777777" w:rsidR="00D15555" w:rsidRPr="00E55B25" w:rsidRDefault="00D15555" w:rsidP="005E0F5F">
            <w:pPr>
              <w:rPr>
                <w:sz w:val="20"/>
              </w:rPr>
            </w:pPr>
            <w:r w:rsidRPr="00E55B25">
              <w:rPr>
                <w:sz w:val="20"/>
              </w:rPr>
              <w:t>Location of aerator – 1 aerator can span more than 1 vertical layer</w:t>
            </w:r>
          </w:p>
        </w:tc>
      </w:tr>
      <w:tr w:rsidR="00D15555" w:rsidRPr="00E55B25" w14:paraId="740AD930" w14:textId="77777777" w:rsidTr="005E0F5F">
        <w:tc>
          <w:tcPr>
            <w:tcW w:w="1548" w:type="dxa"/>
          </w:tcPr>
          <w:p w14:paraId="7CDFAE58" w14:textId="77777777" w:rsidR="00D15555" w:rsidRPr="00E55B25" w:rsidRDefault="00D15555" w:rsidP="005E0F5F">
            <w:pPr>
              <w:rPr>
                <w:sz w:val="20"/>
              </w:rPr>
            </w:pPr>
            <w:r w:rsidRPr="00E55B25">
              <w:rPr>
                <w:sz w:val="20"/>
              </w:rPr>
              <w:t>KBOT#</w:t>
            </w:r>
          </w:p>
        </w:tc>
        <w:tc>
          <w:tcPr>
            <w:tcW w:w="2722" w:type="dxa"/>
          </w:tcPr>
          <w:p w14:paraId="2C305889" w14:textId="77777777" w:rsidR="00D15555" w:rsidRPr="00E55B25" w:rsidRDefault="00D15555" w:rsidP="005E0F5F">
            <w:pPr>
              <w:rPr>
                <w:sz w:val="20"/>
              </w:rPr>
            </w:pPr>
            <w:r w:rsidRPr="00E55B25">
              <w:rPr>
                <w:sz w:val="20"/>
              </w:rPr>
              <w:t>Bottom layer #</w:t>
            </w:r>
          </w:p>
        </w:tc>
        <w:tc>
          <w:tcPr>
            <w:tcW w:w="4223" w:type="dxa"/>
          </w:tcPr>
          <w:p w14:paraId="55C14F44" w14:textId="77777777" w:rsidR="00D15555" w:rsidRPr="00E55B25" w:rsidRDefault="00D15555" w:rsidP="005E0F5F">
            <w:pPr>
              <w:rPr>
                <w:sz w:val="20"/>
              </w:rPr>
            </w:pPr>
            <w:r w:rsidRPr="00E55B25">
              <w:rPr>
                <w:sz w:val="20"/>
              </w:rPr>
              <w:t>Location of aerator - 1 aerator can span more than 1 vertical layer</w:t>
            </w:r>
          </w:p>
        </w:tc>
      </w:tr>
      <w:tr w:rsidR="00D15555" w:rsidRPr="00E55B25" w14:paraId="2A58D361" w14:textId="77777777" w:rsidTr="005E0F5F">
        <w:tc>
          <w:tcPr>
            <w:tcW w:w="1548" w:type="dxa"/>
          </w:tcPr>
          <w:p w14:paraId="5F3AFF72" w14:textId="77777777" w:rsidR="00D15555" w:rsidRPr="00E55B25" w:rsidRDefault="00D15555" w:rsidP="005E0F5F">
            <w:pPr>
              <w:rPr>
                <w:sz w:val="20"/>
              </w:rPr>
            </w:pPr>
            <w:r w:rsidRPr="00E55B25">
              <w:rPr>
                <w:sz w:val="20"/>
              </w:rPr>
              <w:t>MASSRT</w:t>
            </w:r>
          </w:p>
        </w:tc>
        <w:tc>
          <w:tcPr>
            <w:tcW w:w="2722" w:type="dxa"/>
          </w:tcPr>
          <w:p w14:paraId="75669FBD" w14:textId="77777777" w:rsidR="00D15555" w:rsidRPr="00E55B25" w:rsidRDefault="00D15555" w:rsidP="005E0F5F">
            <w:pPr>
              <w:rPr>
                <w:sz w:val="20"/>
              </w:rPr>
            </w:pPr>
            <w:r w:rsidRPr="00E55B25">
              <w:rPr>
                <w:sz w:val="20"/>
              </w:rPr>
              <w:t xml:space="preserve">Rate of mass injection of air in kg O2/day </w:t>
            </w:r>
          </w:p>
        </w:tc>
        <w:tc>
          <w:tcPr>
            <w:tcW w:w="4223" w:type="dxa"/>
          </w:tcPr>
          <w:p w14:paraId="7D0B0201" w14:textId="77777777" w:rsidR="00D15555" w:rsidRPr="00E55B25" w:rsidRDefault="00D15555" w:rsidP="005E0F5F">
            <w:pPr>
              <w:rPr>
                <w:sz w:val="20"/>
              </w:rPr>
            </w:pPr>
            <w:r w:rsidRPr="00E55B25">
              <w:rPr>
                <w:sz w:val="20"/>
              </w:rPr>
              <w:t>Rate of mass injection of O2</w:t>
            </w:r>
          </w:p>
        </w:tc>
      </w:tr>
      <w:tr w:rsidR="00D15555" w:rsidRPr="00E55B25" w14:paraId="5C963B56" w14:textId="77777777" w:rsidTr="005E0F5F">
        <w:tc>
          <w:tcPr>
            <w:tcW w:w="1548" w:type="dxa"/>
          </w:tcPr>
          <w:p w14:paraId="2CB2032F" w14:textId="77777777" w:rsidR="00D15555" w:rsidRPr="00E55B25" w:rsidRDefault="00D15555" w:rsidP="005E0F5F">
            <w:pPr>
              <w:rPr>
                <w:sz w:val="20"/>
              </w:rPr>
            </w:pPr>
            <w:r w:rsidRPr="00E55B25">
              <w:rPr>
                <w:sz w:val="20"/>
              </w:rPr>
              <w:t>TIMON</w:t>
            </w:r>
          </w:p>
        </w:tc>
        <w:tc>
          <w:tcPr>
            <w:tcW w:w="2722" w:type="dxa"/>
          </w:tcPr>
          <w:p w14:paraId="4430FED6" w14:textId="77777777" w:rsidR="00D15555" w:rsidRPr="00E55B25" w:rsidRDefault="00D15555" w:rsidP="005E0F5F">
            <w:pPr>
              <w:rPr>
                <w:sz w:val="20"/>
              </w:rPr>
            </w:pPr>
            <w:r w:rsidRPr="00E55B25">
              <w:rPr>
                <w:sz w:val="20"/>
              </w:rPr>
              <w:t>Julian day</w:t>
            </w:r>
          </w:p>
        </w:tc>
        <w:tc>
          <w:tcPr>
            <w:tcW w:w="4223" w:type="dxa"/>
          </w:tcPr>
          <w:p w14:paraId="26AD2CA3" w14:textId="77777777" w:rsidR="00D15555" w:rsidRPr="00E55B25" w:rsidRDefault="00D15555" w:rsidP="005E0F5F">
            <w:pPr>
              <w:rPr>
                <w:sz w:val="20"/>
              </w:rPr>
            </w:pPr>
            <w:r w:rsidRPr="00E55B25">
              <w:rPr>
                <w:sz w:val="20"/>
              </w:rPr>
              <w:t>Start date for aerator</w:t>
            </w:r>
          </w:p>
        </w:tc>
      </w:tr>
      <w:tr w:rsidR="00D15555" w:rsidRPr="00E55B25" w14:paraId="3A05081F" w14:textId="77777777" w:rsidTr="005E0F5F">
        <w:tc>
          <w:tcPr>
            <w:tcW w:w="1548" w:type="dxa"/>
          </w:tcPr>
          <w:p w14:paraId="0A6F2F15" w14:textId="77777777" w:rsidR="00D15555" w:rsidRPr="00E55B25" w:rsidRDefault="00D15555" w:rsidP="005E0F5F">
            <w:pPr>
              <w:rPr>
                <w:sz w:val="20"/>
              </w:rPr>
            </w:pPr>
            <w:r w:rsidRPr="00E55B25">
              <w:rPr>
                <w:sz w:val="20"/>
              </w:rPr>
              <w:t>TIMOFF</w:t>
            </w:r>
          </w:p>
        </w:tc>
        <w:tc>
          <w:tcPr>
            <w:tcW w:w="2722" w:type="dxa"/>
          </w:tcPr>
          <w:p w14:paraId="666DEE20" w14:textId="77777777" w:rsidR="00D15555" w:rsidRPr="00E55B25" w:rsidRDefault="00D15555" w:rsidP="005E0F5F">
            <w:pPr>
              <w:rPr>
                <w:sz w:val="20"/>
              </w:rPr>
            </w:pPr>
            <w:r w:rsidRPr="00E55B25">
              <w:rPr>
                <w:sz w:val="20"/>
              </w:rPr>
              <w:t>Julian day</w:t>
            </w:r>
          </w:p>
        </w:tc>
        <w:tc>
          <w:tcPr>
            <w:tcW w:w="4223" w:type="dxa"/>
          </w:tcPr>
          <w:p w14:paraId="225535FE" w14:textId="77777777" w:rsidR="00D15555" w:rsidRPr="00E55B25" w:rsidRDefault="00D15555" w:rsidP="005E0F5F">
            <w:pPr>
              <w:rPr>
                <w:sz w:val="20"/>
              </w:rPr>
            </w:pPr>
            <w:r w:rsidRPr="00E55B25">
              <w:rPr>
                <w:sz w:val="20"/>
              </w:rPr>
              <w:t>End date for aerator</w:t>
            </w:r>
          </w:p>
        </w:tc>
      </w:tr>
      <w:tr w:rsidR="00D15555" w:rsidRPr="00E55B25" w14:paraId="25A20ACC" w14:textId="77777777" w:rsidTr="005E0F5F">
        <w:tc>
          <w:tcPr>
            <w:tcW w:w="1548" w:type="dxa"/>
          </w:tcPr>
          <w:p w14:paraId="6E15659A" w14:textId="77777777" w:rsidR="00D15555" w:rsidRPr="00E55B25" w:rsidRDefault="00D15555" w:rsidP="005E0F5F">
            <w:pPr>
              <w:rPr>
                <w:sz w:val="20"/>
              </w:rPr>
            </w:pPr>
            <w:r w:rsidRPr="00E55B25">
              <w:rPr>
                <w:sz w:val="20"/>
              </w:rPr>
              <w:t>DZFACT</w:t>
            </w:r>
          </w:p>
        </w:tc>
        <w:tc>
          <w:tcPr>
            <w:tcW w:w="2722" w:type="dxa"/>
          </w:tcPr>
          <w:p w14:paraId="45E7A4B4" w14:textId="77777777" w:rsidR="00D15555" w:rsidRPr="00E55B25" w:rsidRDefault="00D15555" w:rsidP="005E0F5F">
            <w:pPr>
              <w:rPr>
                <w:sz w:val="20"/>
              </w:rPr>
            </w:pPr>
            <w:r w:rsidRPr="00E55B25">
              <w:rPr>
                <w:sz w:val="20"/>
              </w:rPr>
              <w:t>Factor to multiply the vertical mixing coefficient: 1-100</w:t>
            </w:r>
          </w:p>
        </w:tc>
        <w:tc>
          <w:tcPr>
            <w:tcW w:w="4223" w:type="dxa"/>
          </w:tcPr>
          <w:p w14:paraId="62A66C9F" w14:textId="665016C6" w:rsidR="00D15555" w:rsidRPr="00E55B25" w:rsidRDefault="00D15555" w:rsidP="005E0F5F">
            <w:pPr>
              <w:rPr>
                <w:sz w:val="20"/>
              </w:rPr>
            </w:pPr>
            <w:r w:rsidRPr="00E55B25">
              <w:rPr>
                <w:sz w:val="20"/>
              </w:rPr>
              <w:t>A factor of 1 means to use</w:t>
            </w:r>
            <w:ins w:id="3340" w:author="Honnalore Steissberg" w:date="2021-08-16T22:24:00Z">
              <w:r w:rsidR="00606741">
                <w:rPr>
                  <w:sz w:val="20"/>
                </w:rPr>
                <w:t xml:space="preserve"> </w:t>
              </w:r>
            </w:ins>
            <w:del w:id="3341" w:author="Honnalore Steissberg" w:date="2021-08-16T22:24:00Z">
              <w:r w:rsidRPr="00E55B25" w:rsidDel="00606741">
                <w:rPr>
                  <w:sz w:val="20"/>
                </w:rPr>
                <w:delText xml:space="preserve"> </w:delText>
              </w:r>
            </w:del>
            <w:r w:rsidRPr="00E55B25">
              <w:rPr>
                <w:sz w:val="20"/>
              </w:rPr>
              <w:t>the model</w:t>
            </w:r>
            <w:ins w:id="3342" w:author="Honnalore Steissberg" w:date="2021-08-16T15:11:00Z">
              <w:r w:rsidR="007A1A56">
                <w:rPr>
                  <w:sz w:val="20"/>
                </w:rPr>
                <w:t>-</w:t>
              </w:r>
            </w:ins>
            <w:del w:id="3343" w:author="Honnalore Steissberg" w:date="2021-08-16T15:11:00Z">
              <w:r w:rsidRPr="00E55B25" w:rsidDel="007A1A56">
                <w:rPr>
                  <w:sz w:val="20"/>
                </w:rPr>
                <w:delText xml:space="preserve"> </w:delText>
              </w:r>
            </w:del>
            <w:r w:rsidRPr="00E55B25">
              <w:rPr>
                <w:sz w:val="20"/>
              </w:rPr>
              <w:t>predicted vertical mixing coefficient. A value of 100</w:t>
            </w:r>
            <w:del w:id="3344" w:author="Honnalore Steissberg" w:date="2021-08-16T15:12:00Z">
              <w:r w:rsidRPr="00E55B25" w:rsidDel="007A1A56">
                <w:rPr>
                  <w:sz w:val="20"/>
                </w:rPr>
                <w:delText>,</w:delText>
              </w:r>
            </w:del>
            <w:r w:rsidRPr="00E55B25">
              <w:rPr>
                <w:sz w:val="20"/>
              </w:rPr>
              <w:t xml:space="preserve"> means to increase the mixing value by 100X. If DZFACT=1, this assumes the aerator does not mix the water column. If DZFACT&gt;1, then DZ is increased as a result of additional vertical mixing induced by the aerator. One </w:t>
            </w:r>
            <w:del w:id="3345" w:author="Honnalore Steissberg" w:date="2021-08-16T15:52:00Z">
              <w:r w:rsidRPr="00E55B25" w:rsidDel="008466FF">
                <w:rPr>
                  <w:sz w:val="20"/>
                </w:rPr>
                <w:delText xml:space="preserve">should </w:delText>
              </w:r>
            </w:del>
            <w:ins w:id="3346" w:author="Honnalore Steissberg" w:date="2021-08-16T15:52:00Z">
              <w:r w:rsidR="008466FF">
                <w:rPr>
                  <w:sz w:val="20"/>
                </w:rPr>
                <w:t xml:space="preserve">can </w:t>
              </w:r>
            </w:ins>
            <w:r w:rsidRPr="00E55B25">
              <w:rPr>
                <w:sz w:val="20"/>
              </w:rPr>
              <w:t xml:space="preserve">use this as a sensitivity analysis to </w:t>
            </w:r>
            <w:del w:id="3347" w:author="Honnalore Steissberg" w:date="2021-08-16T15:13:00Z">
              <w:r w:rsidRPr="00E55B25" w:rsidDel="007A1A56">
                <w:rPr>
                  <w:sz w:val="20"/>
                </w:rPr>
                <w:delText xml:space="preserve">see </w:delText>
              </w:r>
            </w:del>
            <w:ins w:id="3348" w:author="Honnalore Steissberg" w:date="2021-08-16T15:13:00Z">
              <w:r w:rsidR="007A1A56">
                <w:rPr>
                  <w:sz w:val="20"/>
                </w:rPr>
                <w:t>test</w:t>
              </w:r>
              <w:r w:rsidR="007A1A56" w:rsidRPr="00E55B25">
                <w:rPr>
                  <w:sz w:val="20"/>
                </w:rPr>
                <w:t xml:space="preserve"> </w:t>
              </w:r>
            </w:ins>
            <w:r w:rsidRPr="00E55B25">
              <w:rPr>
                <w:sz w:val="20"/>
              </w:rPr>
              <w:t xml:space="preserve">if an increase in vertical mixing </w:t>
            </w:r>
            <w:del w:id="3349" w:author="Honnalore Steissberg" w:date="2021-08-16T15:13:00Z">
              <w:r w:rsidRPr="00E55B25" w:rsidDel="007A1A56">
                <w:rPr>
                  <w:sz w:val="20"/>
                </w:rPr>
                <w:delText xml:space="preserve">will </w:delText>
              </w:r>
            </w:del>
            <w:r w:rsidRPr="00E55B25">
              <w:rPr>
                <w:sz w:val="20"/>
              </w:rPr>
              <w:t>affect</w:t>
            </w:r>
            <w:ins w:id="3350" w:author="Honnalore Steissberg" w:date="2021-08-16T15:13:00Z">
              <w:r w:rsidR="007A1A56">
                <w:rPr>
                  <w:sz w:val="20"/>
                </w:rPr>
                <w:t>s</w:t>
              </w:r>
            </w:ins>
            <w:r w:rsidRPr="00E55B25">
              <w:rPr>
                <w:sz w:val="20"/>
              </w:rPr>
              <w:t xml:space="preserve"> the efficiency of the aerator</w:t>
            </w:r>
            <w:ins w:id="3351" w:author="Honnalore Steissberg" w:date="2021-08-16T15:53:00Z">
              <w:r w:rsidR="008466FF">
                <w:rPr>
                  <w:sz w:val="20"/>
                </w:rPr>
                <w:t>,</w:t>
              </w:r>
            </w:ins>
            <w:r w:rsidRPr="00E55B25">
              <w:rPr>
                <w:sz w:val="20"/>
              </w:rPr>
              <w:t xml:space="preserve"> or whether </w:t>
            </w:r>
            <w:ins w:id="3352" w:author="Honnalore Steissberg" w:date="2021-08-16T15:53:00Z">
              <w:r w:rsidR="008466FF">
                <w:rPr>
                  <w:sz w:val="20"/>
                </w:rPr>
                <w:t>this mixing</w:t>
              </w:r>
            </w:ins>
            <w:del w:id="3353" w:author="Honnalore Steissberg" w:date="2021-08-16T15:53:00Z">
              <w:r w:rsidRPr="00E55B25" w:rsidDel="008466FF">
                <w:rPr>
                  <w:sz w:val="20"/>
                </w:rPr>
                <w:delText>it</w:delText>
              </w:r>
            </w:del>
            <w:r w:rsidRPr="00E55B25">
              <w:rPr>
                <w:sz w:val="20"/>
              </w:rPr>
              <w:t xml:space="preserve"> is desired or not.</w:t>
            </w:r>
          </w:p>
        </w:tc>
      </w:tr>
      <w:tr w:rsidR="00D15555" w:rsidRPr="00E55B25" w14:paraId="6715ABE3" w14:textId="77777777" w:rsidTr="005E0F5F">
        <w:tc>
          <w:tcPr>
            <w:tcW w:w="1548" w:type="dxa"/>
          </w:tcPr>
          <w:p w14:paraId="5484F153" w14:textId="77777777" w:rsidR="00D15555" w:rsidRPr="00E55B25" w:rsidRDefault="00D15555" w:rsidP="005E0F5F">
            <w:pPr>
              <w:rPr>
                <w:sz w:val="20"/>
              </w:rPr>
            </w:pPr>
            <w:r w:rsidRPr="00E55B25">
              <w:rPr>
                <w:sz w:val="20"/>
              </w:rPr>
              <w:t>O2OFF</w:t>
            </w:r>
          </w:p>
        </w:tc>
        <w:tc>
          <w:tcPr>
            <w:tcW w:w="2722" w:type="dxa"/>
          </w:tcPr>
          <w:p w14:paraId="0B2AE65B" w14:textId="77777777" w:rsidR="00D15555" w:rsidRPr="00E55B25" w:rsidRDefault="00D15555" w:rsidP="005E0F5F">
            <w:pPr>
              <w:rPr>
                <w:sz w:val="20"/>
              </w:rPr>
            </w:pPr>
            <w:r w:rsidRPr="00E55B25">
              <w:rPr>
                <w:sz w:val="20"/>
              </w:rPr>
              <w:t>Dissolved oxygen concentration in mg/l</w:t>
            </w:r>
          </w:p>
        </w:tc>
        <w:tc>
          <w:tcPr>
            <w:tcW w:w="4223" w:type="dxa"/>
          </w:tcPr>
          <w:p w14:paraId="07D3E570" w14:textId="77777777" w:rsidR="00D15555" w:rsidRPr="00E55B25" w:rsidRDefault="00D15555" w:rsidP="005E0F5F">
            <w:pPr>
              <w:rPr>
                <w:sz w:val="20"/>
              </w:rPr>
            </w:pPr>
            <w:r w:rsidRPr="00E55B25">
              <w:rPr>
                <w:sz w:val="20"/>
              </w:rPr>
              <w:t xml:space="preserve">Assuming we have a DO probe located at </w:t>
            </w:r>
            <w:proofErr w:type="spellStart"/>
            <w:r w:rsidRPr="00E55B25">
              <w:rPr>
                <w:sz w:val="20"/>
              </w:rPr>
              <w:t>iprb</w:t>
            </w:r>
            <w:proofErr w:type="spellEnd"/>
            <w:r w:rsidRPr="00E55B25">
              <w:rPr>
                <w:sz w:val="20"/>
              </w:rPr>
              <w:t xml:space="preserve"> and </w:t>
            </w:r>
            <w:proofErr w:type="spellStart"/>
            <w:r w:rsidRPr="00E55B25">
              <w:rPr>
                <w:sz w:val="20"/>
              </w:rPr>
              <w:t>kprb</w:t>
            </w:r>
            <w:proofErr w:type="spellEnd"/>
            <w:r w:rsidRPr="00E55B25">
              <w:rPr>
                <w:sz w:val="20"/>
              </w:rPr>
              <w:t>, this tells the model when to turn off the aerator based on DO measurements at a user defined location</w:t>
            </w:r>
          </w:p>
        </w:tc>
      </w:tr>
      <w:tr w:rsidR="00D15555" w:rsidRPr="00E55B25" w14:paraId="3B4446CA" w14:textId="77777777" w:rsidTr="005E0F5F">
        <w:tc>
          <w:tcPr>
            <w:tcW w:w="1548" w:type="dxa"/>
          </w:tcPr>
          <w:p w14:paraId="45701821" w14:textId="77777777" w:rsidR="00D15555" w:rsidRPr="00E55B25" w:rsidRDefault="00D15555" w:rsidP="005E0F5F">
            <w:pPr>
              <w:rPr>
                <w:sz w:val="20"/>
              </w:rPr>
            </w:pPr>
            <w:r w:rsidRPr="00E55B25">
              <w:rPr>
                <w:sz w:val="20"/>
              </w:rPr>
              <w:t>O2ON</w:t>
            </w:r>
          </w:p>
        </w:tc>
        <w:tc>
          <w:tcPr>
            <w:tcW w:w="2722" w:type="dxa"/>
          </w:tcPr>
          <w:p w14:paraId="785A7CB5" w14:textId="77777777" w:rsidR="00D15555" w:rsidRPr="00E55B25" w:rsidRDefault="00D15555" w:rsidP="005E0F5F">
            <w:pPr>
              <w:rPr>
                <w:sz w:val="20"/>
              </w:rPr>
            </w:pPr>
            <w:r w:rsidRPr="00E55B25">
              <w:rPr>
                <w:sz w:val="20"/>
              </w:rPr>
              <w:t>Dissolved oxygen concentration in mg/l</w:t>
            </w:r>
          </w:p>
        </w:tc>
        <w:tc>
          <w:tcPr>
            <w:tcW w:w="4223" w:type="dxa"/>
          </w:tcPr>
          <w:p w14:paraId="426F19F9" w14:textId="77777777" w:rsidR="00D15555" w:rsidRPr="00E55B25" w:rsidRDefault="00D15555" w:rsidP="005E0F5F">
            <w:pPr>
              <w:rPr>
                <w:sz w:val="20"/>
              </w:rPr>
            </w:pPr>
            <w:r w:rsidRPr="00E55B25">
              <w:rPr>
                <w:sz w:val="20"/>
              </w:rPr>
              <w:t xml:space="preserve">Assuming we have a DO probe located at </w:t>
            </w:r>
            <w:proofErr w:type="spellStart"/>
            <w:r w:rsidRPr="00E55B25">
              <w:rPr>
                <w:sz w:val="20"/>
              </w:rPr>
              <w:t>iprb</w:t>
            </w:r>
            <w:proofErr w:type="spellEnd"/>
            <w:r w:rsidRPr="00E55B25">
              <w:rPr>
                <w:sz w:val="20"/>
              </w:rPr>
              <w:t xml:space="preserve"> and </w:t>
            </w:r>
            <w:proofErr w:type="spellStart"/>
            <w:r w:rsidRPr="00E55B25">
              <w:rPr>
                <w:sz w:val="20"/>
              </w:rPr>
              <w:t>kprb</w:t>
            </w:r>
            <w:proofErr w:type="spellEnd"/>
            <w:r w:rsidRPr="00E55B25">
              <w:rPr>
                <w:sz w:val="20"/>
              </w:rPr>
              <w:t>, this tells the model when to turn on the aerator based on DO measurements at a user defined location</w:t>
            </w:r>
          </w:p>
        </w:tc>
      </w:tr>
      <w:tr w:rsidR="00D15555" w:rsidRPr="00E55B25" w14:paraId="3ED7B0A5" w14:textId="77777777" w:rsidTr="005E0F5F">
        <w:tc>
          <w:tcPr>
            <w:tcW w:w="1548" w:type="dxa"/>
          </w:tcPr>
          <w:p w14:paraId="455C8B59" w14:textId="77777777" w:rsidR="00D15555" w:rsidRPr="00E55B25" w:rsidRDefault="00D15555" w:rsidP="005E0F5F">
            <w:pPr>
              <w:rPr>
                <w:sz w:val="20"/>
              </w:rPr>
            </w:pPr>
            <w:proofErr w:type="spellStart"/>
            <w:r w:rsidRPr="00E55B25">
              <w:rPr>
                <w:sz w:val="20"/>
              </w:rPr>
              <w:t>iprb</w:t>
            </w:r>
            <w:proofErr w:type="spellEnd"/>
          </w:p>
        </w:tc>
        <w:tc>
          <w:tcPr>
            <w:tcW w:w="2722" w:type="dxa"/>
          </w:tcPr>
          <w:p w14:paraId="0A5AB89E" w14:textId="77777777" w:rsidR="00D15555" w:rsidRPr="00E55B25" w:rsidRDefault="00D15555" w:rsidP="005E0F5F">
            <w:pPr>
              <w:rPr>
                <w:sz w:val="20"/>
              </w:rPr>
            </w:pPr>
            <w:r w:rsidRPr="00E55B25">
              <w:rPr>
                <w:sz w:val="20"/>
              </w:rPr>
              <w:t>Integer segment #</w:t>
            </w:r>
          </w:p>
        </w:tc>
        <w:tc>
          <w:tcPr>
            <w:tcW w:w="4223" w:type="dxa"/>
          </w:tcPr>
          <w:p w14:paraId="55692C5C" w14:textId="77777777" w:rsidR="00D15555" w:rsidRPr="00E55B25" w:rsidRDefault="00D15555" w:rsidP="005E0F5F">
            <w:pPr>
              <w:rPr>
                <w:sz w:val="20"/>
              </w:rPr>
            </w:pPr>
            <w:r w:rsidRPr="00E55B25">
              <w:rPr>
                <w:sz w:val="20"/>
              </w:rPr>
              <w:t>Location of DO probe for turning ON/OFF the aerator</w:t>
            </w:r>
          </w:p>
        </w:tc>
      </w:tr>
      <w:tr w:rsidR="00D15555" w:rsidRPr="00E55B25" w14:paraId="031756F4" w14:textId="77777777" w:rsidTr="005E0F5F">
        <w:tc>
          <w:tcPr>
            <w:tcW w:w="1548" w:type="dxa"/>
          </w:tcPr>
          <w:p w14:paraId="73A08101" w14:textId="77777777" w:rsidR="00D15555" w:rsidRPr="00E55B25" w:rsidRDefault="00D15555" w:rsidP="005E0F5F">
            <w:pPr>
              <w:rPr>
                <w:sz w:val="20"/>
              </w:rPr>
            </w:pPr>
            <w:proofErr w:type="spellStart"/>
            <w:r w:rsidRPr="00E55B25">
              <w:rPr>
                <w:sz w:val="20"/>
              </w:rPr>
              <w:t>kprb</w:t>
            </w:r>
            <w:proofErr w:type="spellEnd"/>
          </w:p>
        </w:tc>
        <w:tc>
          <w:tcPr>
            <w:tcW w:w="2722" w:type="dxa"/>
          </w:tcPr>
          <w:p w14:paraId="6F82061C" w14:textId="77777777" w:rsidR="00D15555" w:rsidRPr="00E55B25" w:rsidRDefault="00D15555" w:rsidP="005E0F5F">
            <w:pPr>
              <w:rPr>
                <w:sz w:val="20"/>
              </w:rPr>
            </w:pPr>
            <w:r w:rsidRPr="00E55B25">
              <w:rPr>
                <w:sz w:val="20"/>
              </w:rPr>
              <w:t>Integer layer #</w:t>
            </w:r>
          </w:p>
        </w:tc>
        <w:tc>
          <w:tcPr>
            <w:tcW w:w="4223" w:type="dxa"/>
          </w:tcPr>
          <w:p w14:paraId="6A315F06" w14:textId="77777777" w:rsidR="00D15555" w:rsidRPr="00E55B25" w:rsidRDefault="00D15555" w:rsidP="005E0F5F">
            <w:pPr>
              <w:rPr>
                <w:sz w:val="20"/>
              </w:rPr>
            </w:pPr>
            <w:r w:rsidRPr="00E55B25">
              <w:rPr>
                <w:sz w:val="20"/>
              </w:rPr>
              <w:t>Location of DO probe for turning ON/OFF the aerator</w:t>
            </w:r>
          </w:p>
        </w:tc>
      </w:tr>
    </w:tbl>
    <w:p w14:paraId="316F8617" w14:textId="77777777" w:rsidR="00D15555" w:rsidRPr="00B7030B" w:rsidRDefault="00D15555" w:rsidP="00966445"/>
    <w:p w14:paraId="1E77E3B9" w14:textId="77777777" w:rsidR="00D15555" w:rsidRPr="00B7030B" w:rsidRDefault="00D15555" w:rsidP="00966445"/>
    <w:p w14:paraId="7867DFA2" w14:textId="6E4B02A2" w:rsidR="00966445" w:rsidRDefault="00966445" w:rsidP="00966445">
      <w:pPr>
        <w:jc w:val="both"/>
        <w:rPr>
          <w:sz w:val="20"/>
          <w:szCs w:val="18"/>
        </w:rPr>
      </w:pPr>
      <w:r w:rsidRPr="00E55B25">
        <w:rPr>
          <w:sz w:val="20"/>
          <w:szCs w:val="18"/>
        </w:rPr>
        <w:t>A</w:t>
      </w:r>
      <w:ins w:id="3354" w:author="Honnalore Steissberg" w:date="2021-08-16T22:26:00Z">
        <w:r w:rsidR="00606741">
          <w:rPr>
            <w:sz w:val="20"/>
            <w:szCs w:val="18"/>
          </w:rPr>
          <w:t>s</w:t>
        </w:r>
      </w:ins>
      <w:del w:id="3355" w:author="Honnalore Steissberg" w:date="2021-08-16T22:26:00Z">
        <w:r w:rsidR="00E55B25" w:rsidDel="00606741">
          <w:rPr>
            <w:sz w:val="20"/>
            <w:szCs w:val="18"/>
          </w:rPr>
          <w:delText>a</w:delText>
        </w:r>
      </w:del>
      <w:r w:rsidR="00E55B25">
        <w:rPr>
          <w:sz w:val="20"/>
          <w:szCs w:val="18"/>
        </w:rPr>
        <w:t xml:space="preserve"> a</w:t>
      </w:r>
      <w:r w:rsidRPr="00E55B25">
        <w:rPr>
          <w:sz w:val="20"/>
          <w:szCs w:val="18"/>
        </w:rPr>
        <w:t>n example</w:t>
      </w:r>
      <w:r w:rsidR="00E55B25">
        <w:rPr>
          <w:sz w:val="20"/>
          <w:szCs w:val="18"/>
        </w:rPr>
        <w:t>,</w:t>
      </w:r>
      <w:r w:rsidRPr="00E55B25">
        <w:rPr>
          <w:sz w:val="20"/>
          <w:szCs w:val="18"/>
        </w:rPr>
        <w:t xml:space="preserve"> a hypolimnetic aerator was inserted into DeGray Lake during 1980 at segment 31 over </w:t>
      </w:r>
      <w:r w:rsidR="00E55B25">
        <w:rPr>
          <w:sz w:val="20"/>
          <w:szCs w:val="18"/>
        </w:rPr>
        <w:t>vertical layers</w:t>
      </w:r>
      <w:del w:id="3356" w:author="Honnalore Steissberg" w:date="2021-08-16T22:25:00Z">
        <w:r w:rsidR="00E55B25" w:rsidDel="00606741">
          <w:rPr>
            <w:sz w:val="20"/>
            <w:szCs w:val="18"/>
          </w:rPr>
          <w:delText xml:space="preserve"> </w:delText>
        </w:r>
        <w:r w:rsidRPr="00E55B25" w:rsidDel="00606741">
          <w:rPr>
            <w:sz w:val="20"/>
            <w:szCs w:val="18"/>
          </w:rPr>
          <w:delText>layers</w:delText>
        </w:r>
      </w:del>
      <w:r w:rsidRPr="00E55B25">
        <w:rPr>
          <w:sz w:val="20"/>
          <w:szCs w:val="18"/>
        </w:rPr>
        <w:t xml:space="preserve"> 25 to 30 (see </w:t>
      </w:r>
      <w:r w:rsidR="003B7E39" w:rsidRPr="00E55B25">
        <w:rPr>
          <w:sz w:val="20"/>
          <w:szCs w:val="18"/>
        </w:rPr>
        <w:fldChar w:fldCharType="begin"/>
      </w:r>
      <w:r w:rsidR="003B7E39" w:rsidRPr="00E55B25">
        <w:rPr>
          <w:sz w:val="20"/>
          <w:szCs w:val="18"/>
        </w:rPr>
        <w:instrText xml:space="preserve"> REF _Ref263256652 \h  \* MERGEFORMAT </w:instrText>
      </w:r>
      <w:r w:rsidR="003B7E39" w:rsidRPr="00E55B25">
        <w:rPr>
          <w:sz w:val="20"/>
          <w:szCs w:val="18"/>
        </w:rPr>
      </w:r>
      <w:r w:rsidR="003B7E39" w:rsidRPr="00E55B25">
        <w:rPr>
          <w:sz w:val="20"/>
          <w:szCs w:val="18"/>
        </w:rPr>
        <w:fldChar w:fldCharType="separate"/>
      </w:r>
      <w:r w:rsidR="00795A65" w:rsidRPr="00E55B25">
        <w:rPr>
          <w:sz w:val="20"/>
          <w:szCs w:val="18"/>
        </w:rPr>
        <w:t xml:space="preserve">Figure </w:t>
      </w:r>
      <w:r w:rsidR="00795A65">
        <w:rPr>
          <w:noProof/>
          <w:sz w:val="20"/>
          <w:szCs w:val="18"/>
        </w:rPr>
        <w:t>37</w:t>
      </w:r>
      <w:r w:rsidR="003B7E39" w:rsidRPr="00E55B25">
        <w:rPr>
          <w:sz w:val="20"/>
          <w:szCs w:val="18"/>
        </w:rPr>
        <w:fldChar w:fldCharType="end"/>
      </w:r>
      <w:r w:rsidRPr="00E55B25">
        <w:rPr>
          <w:sz w:val="20"/>
          <w:szCs w:val="18"/>
        </w:rPr>
        <w:t xml:space="preserve">). A dissolved oxygen probe was set at segment 31 and layer 30. This probe controlled aeration – </w:t>
      </w:r>
      <w:r w:rsidR="00663327">
        <w:rPr>
          <w:sz w:val="20"/>
          <w:szCs w:val="18"/>
        </w:rPr>
        <w:t xml:space="preserve">aeration was turned ON </w:t>
      </w:r>
      <w:r w:rsidRPr="00E55B25">
        <w:rPr>
          <w:sz w:val="20"/>
          <w:szCs w:val="18"/>
        </w:rPr>
        <w:t xml:space="preserve">when the dissolved oxygen was below 11 mg/l </w:t>
      </w:r>
      <w:r w:rsidR="00663327">
        <w:rPr>
          <w:sz w:val="20"/>
          <w:szCs w:val="18"/>
        </w:rPr>
        <w:t xml:space="preserve">and was turned OFF </w:t>
      </w:r>
      <w:r w:rsidRPr="00E55B25">
        <w:rPr>
          <w:sz w:val="20"/>
          <w:szCs w:val="18"/>
        </w:rPr>
        <w:t xml:space="preserve">when </w:t>
      </w:r>
      <w:r w:rsidR="00663327">
        <w:rPr>
          <w:sz w:val="20"/>
          <w:szCs w:val="18"/>
        </w:rPr>
        <w:t xml:space="preserve">dissolved oxygen was </w:t>
      </w:r>
      <w:r w:rsidRPr="00E55B25">
        <w:rPr>
          <w:sz w:val="20"/>
          <w:szCs w:val="18"/>
        </w:rPr>
        <w:t>at or above 12.5 mg/l</w:t>
      </w:r>
      <w:r w:rsidR="00663327">
        <w:rPr>
          <w:sz w:val="20"/>
          <w:szCs w:val="18"/>
        </w:rPr>
        <w:t>.</w:t>
      </w:r>
      <w:r w:rsidRPr="00E55B25">
        <w:rPr>
          <w:sz w:val="20"/>
          <w:szCs w:val="18"/>
        </w:rPr>
        <w:t xml:space="preserve"> </w:t>
      </w:r>
      <w:r w:rsidR="003B7E39" w:rsidRPr="00E55B25">
        <w:rPr>
          <w:sz w:val="20"/>
          <w:szCs w:val="18"/>
        </w:rPr>
        <w:fldChar w:fldCharType="begin"/>
      </w:r>
      <w:r w:rsidR="003B7E39" w:rsidRPr="00E55B25">
        <w:rPr>
          <w:sz w:val="20"/>
          <w:szCs w:val="18"/>
        </w:rPr>
        <w:instrText xml:space="preserve"> REF _Ref263256370 \h  \* MERGEFORMAT </w:instrText>
      </w:r>
      <w:r w:rsidR="003B7E39" w:rsidRPr="00E55B25">
        <w:rPr>
          <w:sz w:val="20"/>
          <w:szCs w:val="18"/>
        </w:rPr>
      </w:r>
      <w:r w:rsidR="003B7E39" w:rsidRPr="00E55B25">
        <w:rPr>
          <w:sz w:val="20"/>
          <w:szCs w:val="18"/>
        </w:rPr>
        <w:fldChar w:fldCharType="separate"/>
      </w:r>
      <w:r w:rsidR="00795A65" w:rsidRPr="003A27A3">
        <w:rPr>
          <w:sz w:val="20"/>
          <w:szCs w:val="18"/>
        </w:rPr>
        <w:t xml:space="preserve">Figure </w:t>
      </w:r>
      <w:r w:rsidR="00795A65">
        <w:rPr>
          <w:noProof/>
          <w:sz w:val="20"/>
          <w:szCs w:val="18"/>
        </w:rPr>
        <w:t>38</w:t>
      </w:r>
      <w:r w:rsidR="003B7E39" w:rsidRPr="00E55B25">
        <w:rPr>
          <w:sz w:val="20"/>
          <w:szCs w:val="18"/>
        </w:rPr>
        <w:fldChar w:fldCharType="end"/>
      </w:r>
      <w:r w:rsidRPr="00E55B25">
        <w:rPr>
          <w:sz w:val="20"/>
          <w:szCs w:val="18"/>
        </w:rPr>
        <w:t xml:space="preserve"> shows the results of the cumulative dissolved oxygen input in kg and the dissolved oxygen concentration at the probe location.</w:t>
      </w:r>
    </w:p>
    <w:p w14:paraId="43FB493B" w14:textId="77777777" w:rsidR="00966445" w:rsidRPr="00B7030B" w:rsidRDefault="00663327" w:rsidP="00966445">
      <w:pPr>
        <w:keepNext/>
        <w:jc w:val="center"/>
      </w:pPr>
      <w:r>
        <w:rPr>
          <w:noProof/>
        </w:rPr>
        <w:lastRenderedPageBreak/>
        <w:drawing>
          <wp:inline distT="0" distB="0" distL="0" distR="0" wp14:anchorId="7D4C3069" wp14:editId="6EEA3722">
            <wp:extent cx="5702935" cy="226516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7243" cy="2278796"/>
                    </a:xfrm>
                    <a:prstGeom prst="rect">
                      <a:avLst/>
                    </a:prstGeom>
                    <a:noFill/>
                  </pic:spPr>
                </pic:pic>
              </a:graphicData>
            </a:graphic>
          </wp:inline>
        </w:drawing>
      </w:r>
    </w:p>
    <w:p w14:paraId="1A352E2F" w14:textId="662CB23D" w:rsidR="00966445" w:rsidRDefault="00966445" w:rsidP="00887186">
      <w:pPr>
        <w:pStyle w:val="Caption"/>
      </w:pPr>
      <w:bookmarkStart w:id="3357" w:name="_Ref263256652"/>
      <w:bookmarkStart w:id="3358" w:name="_Toc263258190"/>
      <w:bookmarkStart w:id="3359" w:name="_Toc37942934"/>
      <w:r w:rsidRPr="00E55B25">
        <w:t xml:space="preserve">Figure </w:t>
      </w:r>
      <w:r w:rsidR="00F812F1">
        <w:fldChar w:fldCharType="begin"/>
      </w:r>
      <w:r w:rsidR="00F812F1">
        <w:instrText xml:space="preserve"> SEQ Figure \* ARABIC </w:instrText>
      </w:r>
      <w:r w:rsidR="00F812F1">
        <w:fldChar w:fldCharType="separate"/>
      </w:r>
      <w:r w:rsidR="00795A65">
        <w:rPr>
          <w:noProof/>
        </w:rPr>
        <w:t>37</w:t>
      </w:r>
      <w:r w:rsidR="00F812F1">
        <w:rPr>
          <w:noProof/>
        </w:rPr>
        <w:fldChar w:fldCharType="end"/>
      </w:r>
      <w:bookmarkEnd w:id="3357"/>
      <w:r w:rsidRPr="00E55B25">
        <w:t xml:space="preserve">. Side view of DeGray </w:t>
      </w:r>
      <w:r w:rsidR="00663327">
        <w:t>Reservoir</w:t>
      </w:r>
      <w:r w:rsidRPr="00E55B25">
        <w:t xml:space="preserve"> grid used for hypolimnetic aeration.</w:t>
      </w:r>
      <w:bookmarkEnd w:id="3358"/>
      <w:bookmarkEnd w:id="3359"/>
    </w:p>
    <w:p w14:paraId="05397B13" w14:textId="77777777" w:rsidR="003A27A3" w:rsidRPr="003A27A3" w:rsidRDefault="003A27A3" w:rsidP="003A27A3"/>
    <w:p w14:paraId="09332BA6" w14:textId="77777777" w:rsidR="00966445" w:rsidRPr="00B7030B" w:rsidRDefault="003A27A3">
      <w:pPr>
        <w:keepNext/>
        <w:jc w:val="center"/>
        <w:pPrChange w:id="3360" w:author="Honnalore Steissberg" w:date="2021-08-16T22:28:00Z">
          <w:pPr>
            <w:keepNext/>
          </w:pPr>
        </w:pPrChange>
      </w:pPr>
      <w:r w:rsidRPr="003A27A3">
        <w:rPr>
          <w:noProof/>
        </w:rPr>
        <w:drawing>
          <wp:inline distT="0" distB="0" distL="0" distR="0" wp14:anchorId="2A521175" wp14:editId="11AB3B19">
            <wp:extent cx="4793222" cy="4434840"/>
            <wp:effectExtent l="12700" t="12700" r="762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01920" cy="4442888"/>
                    </a:xfrm>
                    <a:prstGeom prst="rect">
                      <a:avLst/>
                    </a:prstGeom>
                    <a:noFill/>
                    <a:ln w="3175">
                      <a:solidFill>
                        <a:schemeClr val="accent1"/>
                      </a:solidFill>
                    </a:ln>
                  </pic:spPr>
                </pic:pic>
              </a:graphicData>
            </a:graphic>
          </wp:inline>
        </w:drawing>
      </w:r>
    </w:p>
    <w:p w14:paraId="0B1E2512" w14:textId="28CFCB06" w:rsidR="00966445" w:rsidRPr="003A27A3" w:rsidRDefault="00966445" w:rsidP="00EE7164">
      <w:pPr>
        <w:pStyle w:val="Caption"/>
      </w:pPr>
      <w:bookmarkStart w:id="3361" w:name="_Ref263256370"/>
      <w:bookmarkStart w:id="3362" w:name="_Toc263258191"/>
      <w:bookmarkStart w:id="3363" w:name="_Toc37942935"/>
      <w:r w:rsidRPr="003A27A3">
        <w:t xml:space="preserve">Figure </w:t>
      </w:r>
      <w:r w:rsidR="00F812F1">
        <w:fldChar w:fldCharType="begin"/>
      </w:r>
      <w:r w:rsidR="00F812F1">
        <w:instrText xml:space="preserve"> SEQ Figure \* ARABIC </w:instrText>
      </w:r>
      <w:r w:rsidR="00F812F1">
        <w:fldChar w:fldCharType="separate"/>
      </w:r>
      <w:r w:rsidR="00795A65">
        <w:rPr>
          <w:noProof/>
        </w:rPr>
        <w:t>38</w:t>
      </w:r>
      <w:r w:rsidR="00F812F1">
        <w:rPr>
          <w:noProof/>
        </w:rPr>
        <w:fldChar w:fldCharType="end"/>
      </w:r>
      <w:bookmarkEnd w:id="3361"/>
      <w:r w:rsidRPr="003A27A3">
        <w:t>. Dissolved oxygen at probe location and cumulative oxygen added in kg over period of aeration (Julian day 1-125).</w:t>
      </w:r>
      <w:r w:rsidRPr="003A27A3">
        <w:rPr>
          <w:noProof/>
        </w:rPr>
        <w:t xml:space="preserve"> Target dissolved oxy</w:t>
      </w:r>
      <w:r w:rsidR="00757B60" w:rsidRPr="003A27A3">
        <w:rPr>
          <w:noProof/>
        </w:rPr>
        <w:t>g</w:t>
      </w:r>
      <w:r w:rsidRPr="003A27A3">
        <w:rPr>
          <w:noProof/>
        </w:rPr>
        <w:t>en at probe location was between 11 and 12.5 mg/l.</w:t>
      </w:r>
      <w:bookmarkEnd w:id="3362"/>
      <w:bookmarkEnd w:id="3363"/>
    </w:p>
    <w:p w14:paraId="1E80EBFF" w14:textId="77777777" w:rsidR="001D4F9E" w:rsidRDefault="001D4F9E" w:rsidP="001D4F9E">
      <w:pPr>
        <w:pStyle w:val="Heading3"/>
        <w:rPr>
          <w:rFonts w:asciiTheme="minorHAnsi" w:hAnsiTheme="minorHAnsi"/>
        </w:rPr>
      </w:pPr>
      <w:bookmarkStart w:id="3364" w:name="_Toc41047850"/>
      <w:r>
        <w:rPr>
          <w:rFonts w:asciiTheme="minorHAnsi" w:hAnsiTheme="minorHAnsi"/>
        </w:rPr>
        <w:lastRenderedPageBreak/>
        <w:t>Constriction Input File</w:t>
      </w:r>
      <w:bookmarkEnd w:id="3364"/>
    </w:p>
    <w:p w14:paraId="52EA61EA"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The model user can specify a maximum width between segments by specifying that in an input file called ‘</w:t>
      </w:r>
      <w:r w:rsidRPr="00995FE5">
        <w:rPr>
          <w:rFonts w:asciiTheme="minorHAnsi" w:hAnsiTheme="minorHAnsi" w:cs="Times New Roman"/>
          <w:b/>
          <w:szCs w:val="18"/>
        </w:rPr>
        <w:t>constriction.csv</w:t>
      </w:r>
      <w:r w:rsidRPr="00995FE5">
        <w:rPr>
          <w:rFonts w:asciiTheme="minorHAnsi" w:hAnsiTheme="minorHAnsi" w:cs="Times New Roman"/>
          <w:szCs w:val="18"/>
        </w:rPr>
        <w:t xml:space="preserve">’. This does not affect the width or volume of the segments – it only affects the </w:t>
      </w:r>
      <w:r w:rsidR="006D20CB" w:rsidRPr="00995FE5">
        <w:rPr>
          <w:rFonts w:asciiTheme="minorHAnsi" w:hAnsiTheme="minorHAnsi" w:cs="Times New Roman"/>
          <w:szCs w:val="18"/>
        </w:rPr>
        <w:t>right-hand</w:t>
      </w:r>
      <w:r w:rsidRPr="00995FE5">
        <w:rPr>
          <w:rFonts w:asciiTheme="minorHAnsi" w:hAnsiTheme="minorHAnsi" w:cs="Times New Roman"/>
          <w:szCs w:val="18"/>
        </w:rPr>
        <w:t xml:space="preserve"> side face width. Whereas an internal weir blocks all the flow, this allows for a reduced area and eliminates the need to insert a short segment of small width that can cause stability and </w:t>
      </w:r>
      <w:r w:rsidR="006D20CB">
        <w:rPr>
          <w:rFonts w:asciiTheme="minorHAnsi" w:hAnsiTheme="minorHAnsi" w:cs="Times New Roman"/>
          <w:szCs w:val="18"/>
        </w:rPr>
        <w:t xml:space="preserve">a reduced </w:t>
      </w:r>
      <w:r w:rsidRPr="00995FE5">
        <w:rPr>
          <w:rFonts w:asciiTheme="minorHAnsi" w:hAnsiTheme="minorHAnsi" w:cs="Times New Roman"/>
          <w:szCs w:val="18"/>
        </w:rPr>
        <w:t>time step</w:t>
      </w:r>
      <w:r w:rsidR="006D20CB">
        <w:rPr>
          <w:rFonts w:asciiTheme="minorHAnsi" w:hAnsiTheme="minorHAnsi" w:cs="Times New Roman"/>
          <w:szCs w:val="18"/>
        </w:rPr>
        <w:t xml:space="preserve"> for stability</w:t>
      </w:r>
      <w:r w:rsidRPr="00995FE5">
        <w:rPr>
          <w:rFonts w:asciiTheme="minorHAnsi" w:hAnsiTheme="minorHAnsi" w:cs="Times New Roman"/>
          <w:szCs w:val="18"/>
        </w:rPr>
        <w:t xml:space="preserve">. </w:t>
      </w:r>
    </w:p>
    <w:p w14:paraId="04BB2467" w14:textId="77777777" w:rsidR="001D4F9E" w:rsidRPr="00995FE5" w:rsidRDefault="001D4F9E" w:rsidP="001D4F9E">
      <w:pPr>
        <w:pStyle w:val="PlainText"/>
        <w:rPr>
          <w:rFonts w:asciiTheme="minorHAnsi" w:hAnsiTheme="minorHAnsi" w:cs="Times New Roman"/>
          <w:szCs w:val="18"/>
        </w:rPr>
      </w:pPr>
    </w:p>
    <w:p w14:paraId="1A704775"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The input file ‘</w:t>
      </w:r>
      <w:r w:rsidRPr="00995FE5">
        <w:rPr>
          <w:rFonts w:asciiTheme="minorHAnsi" w:hAnsiTheme="minorHAnsi" w:cs="Times New Roman"/>
          <w:b/>
          <w:szCs w:val="18"/>
        </w:rPr>
        <w:t>constiction.csv</w:t>
      </w:r>
      <w:r w:rsidRPr="00995FE5">
        <w:rPr>
          <w:rFonts w:asciiTheme="minorHAnsi" w:hAnsiTheme="minorHAnsi" w:cs="Times New Roman"/>
          <w:szCs w:val="18"/>
        </w:rPr>
        <w:t>’ and has the following format:</w:t>
      </w:r>
    </w:p>
    <w:p w14:paraId="60720448"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 xml:space="preserve">Line 1: Comment </w:t>
      </w:r>
    </w:p>
    <w:p w14:paraId="111B2184"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Line 2: # of constrictions</w:t>
      </w:r>
    </w:p>
    <w:p w14:paraId="58E172E2"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 xml:space="preserve">Line 3: Comment </w:t>
      </w:r>
    </w:p>
    <w:p w14:paraId="5C012F34"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Line 4: [Repeated by # of constrictions] Segment # of constriction, Maximum width in m of constriction</w:t>
      </w:r>
    </w:p>
    <w:p w14:paraId="347CB555" w14:textId="77777777" w:rsidR="001D4F9E" w:rsidRPr="001D4F9E" w:rsidRDefault="001D4F9E" w:rsidP="001D4F9E">
      <w:pPr>
        <w:pStyle w:val="PlainText"/>
        <w:rPr>
          <w:rFonts w:asciiTheme="minorHAnsi" w:hAnsiTheme="minorHAnsi" w:cs="Times New Roman"/>
          <w:sz w:val="22"/>
        </w:rPr>
      </w:pPr>
    </w:p>
    <w:p w14:paraId="2F4556BF" w14:textId="77777777" w:rsidR="001D4F9E" w:rsidRPr="006D20CB" w:rsidRDefault="001D4F9E">
      <w:pPr>
        <w:pStyle w:val="PlainText"/>
        <w:jc w:val="center"/>
        <w:rPr>
          <w:rFonts w:asciiTheme="minorHAnsi" w:hAnsiTheme="minorHAnsi" w:cs="Times New Roman"/>
          <w:szCs w:val="18"/>
        </w:rPr>
        <w:pPrChange w:id="3365" w:author="Honnalore Steissberg" w:date="2021-08-16T22:33:00Z">
          <w:pPr>
            <w:pStyle w:val="PlainText"/>
          </w:pPr>
        </w:pPrChange>
      </w:pPr>
      <w:r w:rsidRPr="006D20CB">
        <w:rPr>
          <w:noProof/>
          <w:sz w:val="18"/>
          <w:szCs w:val="18"/>
        </w:rPr>
        <w:drawing>
          <wp:inline distT="0" distB="0" distL="0" distR="0" wp14:anchorId="75F7084C" wp14:editId="1E4EEB95">
            <wp:extent cx="1664970" cy="951333"/>
            <wp:effectExtent l="12700" t="12700" r="1143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72822" cy="955819"/>
                    </a:xfrm>
                    <a:prstGeom prst="rect">
                      <a:avLst/>
                    </a:prstGeom>
                    <a:noFill/>
                    <a:ln w="3175">
                      <a:solidFill>
                        <a:schemeClr val="accent1"/>
                      </a:solidFill>
                    </a:ln>
                  </pic:spPr>
                </pic:pic>
              </a:graphicData>
            </a:graphic>
          </wp:inline>
        </w:drawing>
      </w:r>
    </w:p>
    <w:p w14:paraId="121DA133" w14:textId="77777777" w:rsidR="001D4F9E" w:rsidRPr="001D4F9E" w:rsidRDefault="001D4F9E" w:rsidP="001D4F9E">
      <w:pPr>
        <w:pStyle w:val="PlainText"/>
        <w:rPr>
          <w:rFonts w:asciiTheme="minorHAnsi" w:hAnsiTheme="minorHAnsi" w:cs="Times New Roman"/>
          <w:sz w:val="22"/>
        </w:rPr>
      </w:pPr>
    </w:p>
    <w:p w14:paraId="15BDE3C4" w14:textId="69FB1158" w:rsidR="001D4F9E" w:rsidRDefault="001D4F9E" w:rsidP="001D4F9E">
      <w:pPr>
        <w:pStyle w:val="PlainText"/>
        <w:rPr>
          <w:rFonts w:asciiTheme="minorHAnsi" w:hAnsiTheme="minorHAnsi" w:cs="Times New Roman"/>
          <w:szCs w:val="18"/>
        </w:rPr>
      </w:pPr>
      <w:r w:rsidRPr="006D20CB">
        <w:rPr>
          <w:rFonts w:asciiTheme="minorHAnsi" w:hAnsiTheme="minorHAnsi" w:cs="Times New Roman"/>
          <w:szCs w:val="18"/>
        </w:rPr>
        <w:t>The W2 code looks for ‘</w:t>
      </w:r>
      <w:r w:rsidRPr="006D20CB">
        <w:rPr>
          <w:rFonts w:asciiTheme="minorHAnsi" w:hAnsiTheme="minorHAnsi" w:cs="Times New Roman"/>
          <w:b/>
          <w:szCs w:val="18"/>
        </w:rPr>
        <w:t>constriction.csv</w:t>
      </w:r>
      <w:r w:rsidRPr="006D20CB">
        <w:rPr>
          <w:rFonts w:asciiTheme="minorHAnsi" w:hAnsiTheme="minorHAnsi" w:cs="Times New Roman"/>
          <w:szCs w:val="18"/>
        </w:rPr>
        <w:t xml:space="preserve">’ and if it is found, the model reads the file and applies this to the </w:t>
      </w:r>
      <w:r w:rsidR="006D20CB" w:rsidRPr="006D20CB">
        <w:rPr>
          <w:rFonts w:asciiTheme="minorHAnsi" w:hAnsiTheme="minorHAnsi" w:cs="Times New Roman"/>
          <w:szCs w:val="18"/>
        </w:rPr>
        <w:t>right-hand</w:t>
      </w:r>
      <w:r w:rsidRPr="006D20CB">
        <w:rPr>
          <w:rFonts w:asciiTheme="minorHAnsi" w:hAnsiTheme="minorHAnsi" w:cs="Times New Roman"/>
          <w:szCs w:val="18"/>
        </w:rPr>
        <w:t xml:space="preserve"> side width between </w:t>
      </w:r>
      <w:r w:rsidR="006D20CB">
        <w:rPr>
          <w:rFonts w:asciiTheme="minorHAnsi" w:hAnsiTheme="minorHAnsi" w:cs="Times New Roman"/>
          <w:szCs w:val="18"/>
        </w:rPr>
        <w:t xml:space="preserve">the specified </w:t>
      </w:r>
      <w:r w:rsidRPr="006D20CB">
        <w:rPr>
          <w:rFonts w:asciiTheme="minorHAnsi" w:hAnsiTheme="minorHAnsi" w:cs="Times New Roman"/>
          <w:szCs w:val="18"/>
        </w:rPr>
        <w:t>2 segments. This could be appropriate for bridge piers or other constrictions between 2 segments that might affect the flow between segments.</w:t>
      </w:r>
      <w:r w:rsidR="0096241E">
        <w:rPr>
          <w:rFonts w:asciiTheme="minorHAnsi" w:hAnsiTheme="minorHAnsi" w:cs="Times New Roman"/>
          <w:szCs w:val="18"/>
        </w:rPr>
        <w:t xml:space="preserve"> An example is shown in</w:t>
      </w:r>
      <w:r w:rsidR="0096241E" w:rsidRPr="0096241E">
        <w:rPr>
          <w:rFonts w:asciiTheme="minorHAnsi" w:hAnsiTheme="minorHAnsi" w:cstheme="minorHAnsi"/>
          <w:szCs w:val="18"/>
        </w:rPr>
        <w:t xml:space="preserve"> </w:t>
      </w:r>
      <w:r w:rsidR="0096241E" w:rsidRPr="0096241E">
        <w:rPr>
          <w:rFonts w:asciiTheme="minorHAnsi" w:hAnsiTheme="minorHAnsi" w:cstheme="minorHAnsi"/>
          <w:szCs w:val="18"/>
        </w:rPr>
        <w:fldChar w:fldCharType="begin"/>
      </w:r>
      <w:r w:rsidR="0096241E" w:rsidRPr="0096241E">
        <w:rPr>
          <w:rFonts w:asciiTheme="minorHAnsi" w:hAnsiTheme="minorHAnsi" w:cstheme="minorHAnsi"/>
          <w:szCs w:val="18"/>
        </w:rPr>
        <w:instrText xml:space="preserve"> REF _Ref25314518 \h </w:instrText>
      </w:r>
      <w:r w:rsidR="0096241E">
        <w:rPr>
          <w:rFonts w:asciiTheme="minorHAnsi" w:hAnsiTheme="minorHAnsi" w:cstheme="minorHAnsi"/>
          <w:szCs w:val="18"/>
        </w:rPr>
        <w:instrText xml:space="preserve"> \* MERGEFORMAT </w:instrText>
      </w:r>
      <w:r w:rsidR="0096241E" w:rsidRPr="0096241E">
        <w:rPr>
          <w:rFonts w:asciiTheme="minorHAnsi" w:hAnsiTheme="minorHAnsi" w:cstheme="minorHAnsi"/>
          <w:szCs w:val="18"/>
        </w:rPr>
      </w:r>
      <w:r w:rsidR="0096241E" w:rsidRPr="0096241E">
        <w:rPr>
          <w:rFonts w:asciiTheme="minorHAnsi" w:hAnsiTheme="minorHAnsi" w:cstheme="minorHAnsi"/>
          <w:szCs w:val="18"/>
        </w:rPr>
        <w:fldChar w:fldCharType="separate"/>
      </w:r>
      <w:r w:rsidR="00795A65" w:rsidRPr="00795A65">
        <w:rPr>
          <w:rFonts w:asciiTheme="minorHAnsi" w:hAnsiTheme="minorHAnsi" w:cstheme="minorHAnsi"/>
        </w:rPr>
        <w:t xml:space="preserve">Figure </w:t>
      </w:r>
      <w:r w:rsidR="00795A65" w:rsidRPr="00795A65">
        <w:rPr>
          <w:rFonts w:asciiTheme="minorHAnsi" w:hAnsiTheme="minorHAnsi" w:cstheme="minorHAnsi"/>
          <w:noProof/>
        </w:rPr>
        <w:t>39</w:t>
      </w:r>
      <w:r w:rsidR="0096241E" w:rsidRPr="0096241E">
        <w:rPr>
          <w:rFonts w:asciiTheme="minorHAnsi" w:hAnsiTheme="minorHAnsi" w:cstheme="minorHAnsi"/>
          <w:szCs w:val="18"/>
        </w:rPr>
        <w:fldChar w:fldCharType="end"/>
      </w:r>
      <w:r w:rsidR="0096241E" w:rsidRPr="0096241E">
        <w:rPr>
          <w:rFonts w:asciiTheme="minorHAnsi" w:hAnsiTheme="minorHAnsi" w:cstheme="minorHAnsi"/>
          <w:szCs w:val="18"/>
        </w:rPr>
        <w:t xml:space="preserve"> </w:t>
      </w:r>
      <w:r w:rsidR="0096241E">
        <w:rPr>
          <w:rFonts w:asciiTheme="minorHAnsi" w:hAnsiTheme="minorHAnsi" w:cs="Times New Roman"/>
          <w:szCs w:val="18"/>
        </w:rPr>
        <w:t>for a bridge constriction between 2 segments.</w:t>
      </w:r>
    </w:p>
    <w:p w14:paraId="5B52FDE2" w14:textId="19E2A8BC" w:rsidR="0096241E" w:rsidRDefault="0096241E" w:rsidP="001D4F9E">
      <w:pPr>
        <w:pStyle w:val="PlainText"/>
        <w:rPr>
          <w:rFonts w:asciiTheme="minorHAnsi" w:hAnsiTheme="minorHAnsi" w:cs="Times New Roman"/>
          <w:szCs w:val="18"/>
        </w:rPr>
      </w:pPr>
    </w:p>
    <w:p w14:paraId="4B1EBF36" w14:textId="798CE7FB" w:rsidR="0096241E" w:rsidRDefault="0096241E" w:rsidP="0096241E">
      <w:pPr>
        <w:pStyle w:val="PlainText"/>
        <w:keepNext/>
      </w:pPr>
      <w:r>
        <w:rPr>
          <w:noProof/>
        </w:rPr>
        <w:drawing>
          <wp:inline distT="0" distB="0" distL="0" distR="0" wp14:anchorId="65808051" wp14:editId="0FE36E90">
            <wp:extent cx="2609974" cy="304602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27637" cy="3066637"/>
                    </a:xfrm>
                    <a:prstGeom prst="rect">
                      <a:avLst/>
                    </a:prstGeom>
                    <a:noFill/>
                  </pic:spPr>
                </pic:pic>
              </a:graphicData>
            </a:graphic>
          </wp:inline>
        </w:drawing>
      </w:r>
      <w:r w:rsidRPr="0096241E">
        <w:rPr>
          <w:noProof/>
        </w:rPr>
        <w:drawing>
          <wp:inline distT="0" distB="0" distL="0" distR="0" wp14:anchorId="5050534C" wp14:editId="68DBEA20">
            <wp:extent cx="2613343" cy="3074521"/>
            <wp:effectExtent l="0" t="0" r="0" b="0"/>
            <wp:docPr id="61"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Clipping"/>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36521" cy="3101789"/>
                    </a:xfrm>
                    <a:prstGeom prst="rect">
                      <a:avLst/>
                    </a:prstGeom>
                  </pic:spPr>
                </pic:pic>
              </a:graphicData>
            </a:graphic>
          </wp:inline>
        </w:drawing>
      </w:r>
    </w:p>
    <w:p w14:paraId="277001C6" w14:textId="357ED52C" w:rsidR="0096241E" w:rsidRPr="0096241E" w:rsidRDefault="0096241E" w:rsidP="00EE7164">
      <w:pPr>
        <w:pStyle w:val="Caption"/>
      </w:pPr>
      <w:bookmarkStart w:id="3366" w:name="_Ref25314518"/>
      <w:bookmarkStart w:id="3367" w:name="_Toc37942936"/>
      <w:r w:rsidRPr="0096241E">
        <w:t xml:space="preserve">Figure </w:t>
      </w:r>
      <w:r w:rsidR="00F812F1">
        <w:fldChar w:fldCharType="begin"/>
      </w:r>
      <w:r w:rsidR="00F812F1">
        <w:instrText xml:space="preserve"> SEQ Figure \* ARABIC </w:instrText>
      </w:r>
      <w:r w:rsidR="00F812F1">
        <w:fldChar w:fldCharType="separate"/>
      </w:r>
      <w:r w:rsidR="00795A65">
        <w:rPr>
          <w:noProof/>
        </w:rPr>
        <w:t>39</w:t>
      </w:r>
      <w:r w:rsidR="00F812F1">
        <w:rPr>
          <w:noProof/>
        </w:rPr>
        <w:fldChar w:fldCharType="end"/>
      </w:r>
      <w:bookmarkEnd w:id="3366"/>
      <w:r w:rsidRPr="0096241E">
        <w:t>. Constriction between segment 10 and 11 in Dexter Reservoir, OR, USA. Note that a spillway or weir was used for the connection between segment 27 and 11. (</w:t>
      </w:r>
      <w:r>
        <w:t xml:space="preserve">Map from </w:t>
      </w:r>
      <w:r w:rsidRPr="0096241E">
        <w:t>Bing Maps, 2019</w:t>
      </w:r>
      <w:r>
        <w:t>.</w:t>
      </w:r>
      <w:r w:rsidRPr="0096241E">
        <w:t>)</w:t>
      </w:r>
      <w:bookmarkEnd w:id="3367"/>
    </w:p>
    <w:p w14:paraId="5B11041E" w14:textId="77777777" w:rsidR="001B47DD" w:rsidRDefault="001B47DD">
      <w:pPr>
        <w:pStyle w:val="Heading3"/>
        <w:rPr>
          <w:rFonts w:asciiTheme="minorHAnsi" w:hAnsiTheme="minorHAnsi"/>
        </w:rPr>
      </w:pPr>
      <w:bookmarkStart w:id="3368" w:name="_Toc41047851"/>
      <w:r>
        <w:rPr>
          <w:rFonts w:asciiTheme="minorHAnsi" w:hAnsiTheme="minorHAnsi"/>
        </w:rPr>
        <w:lastRenderedPageBreak/>
        <w:t>Sediment Diagenesis Input File</w:t>
      </w:r>
      <w:bookmarkEnd w:id="3368"/>
    </w:p>
    <w:p w14:paraId="36D7E491" w14:textId="268A83A6" w:rsidR="001B47DD" w:rsidRPr="006D20CB" w:rsidRDefault="001B47DD">
      <w:pPr>
        <w:rPr>
          <w:sz w:val="20"/>
          <w:szCs w:val="18"/>
        </w:rPr>
      </w:pPr>
      <w:r w:rsidRPr="006D20CB">
        <w:rPr>
          <w:sz w:val="20"/>
          <w:szCs w:val="18"/>
        </w:rPr>
        <w:t>The control file for sediment diagenesis is called ‘</w:t>
      </w:r>
      <w:r w:rsidRPr="006D20CB">
        <w:rPr>
          <w:b/>
          <w:sz w:val="20"/>
          <w:szCs w:val="18"/>
        </w:rPr>
        <w:t>w2_</w:t>
      </w:r>
      <w:r w:rsidR="00447204">
        <w:rPr>
          <w:b/>
          <w:sz w:val="20"/>
          <w:szCs w:val="18"/>
        </w:rPr>
        <w:t>diagenesis</w:t>
      </w:r>
      <w:r w:rsidRPr="006D20CB">
        <w:rPr>
          <w:b/>
          <w:sz w:val="20"/>
          <w:szCs w:val="18"/>
        </w:rPr>
        <w:t>.npt</w:t>
      </w:r>
      <w:r w:rsidRPr="006D20CB">
        <w:rPr>
          <w:sz w:val="20"/>
          <w:szCs w:val="18"/>
        </w:rPr>
        <w:t xml:space="preserve">’. There are no controls in the main control file, </w:t>
      </w:r>
      <w:r w:rsidRPr="00447204">
        <w:rPr>
          <w:b/>
          <w:bCs/>
          <w:sz w:val="20"/>
          <w:szCs w:val="18"/>
        </w:rPr>
        <w:t>w2_con.npt</w:t>
      </w:r>
      <w:r w:rsidR="0005289F">
        <w:rPr>
          <w:b/>
          <w:bCs/>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w:t>
      </w:r>
      <w:r w:rsidRPr="006D20CB">
        <w:rPr>
          <w:sz w:val="20"/>
          <w:szCs w:val="18"/>
        </w:rPr>
        <w:t>, to turn this ON or OFF. If the file is not present, it will be ignored</w:t>
      </w:r>
      <w:ins w:id="3369" w:author="Honnalore Steissberg" w:date="2021-08-16T22:37:00Z">
        <w:r w:rsidR="00840AE3">
          <w:rPr>
            <w:sz w:val="20"/>
            <w:szCs w:val="18"/>
          </w:rPr>
          <w:t>,</w:t>
        </w:r>
      </w:ins>
      <w:r w:rsidRPr="006D20CB">
        <w:rPr>
          <w:sz w:val="20"/>
          <w:szCs w:val="18"/>
        </w:rPr>
        <w:t xml:space="preserve"> and no sediment diagenesis computations will be performed. If it is present, then the file will be read</w:t>
      </w:r>
      <w:ins w:id="3370" w:author="Honnalore Steissberg" w:date="2021-08-16T22:39:00Z">
        <w:r w:rsidR="00840AE3">
          <w:rPr>
            <w:sz w:val="20"/>
            <w:szCs w:val="18"/>
          </w:rPr>
          <w:t>,</w:t>
        </w:r>
      </w:ins>
      <w:r w:rsidRPr="006D20CB">
        <w:rPr>
          <w:sz w:val="20"/>
          <w:szCs w:val="18"/>
        </w:rPr>
        <w:t xml:space="preserve"> and the controls will be implemented. Note that ‘</w:t>
      </w:r>
      <w:r w:rsidRPr="006D20CB">
        <w:rPr>
          <w:b/>
          <w:sz w:val="20"/>
          <w:szCs w:val="18"/>
        </w:rPr>
        <w:t>w2_</w:t>
      </w:r>
      <w:r w:rsidR="00447204">
        <w:rPr>
          <w:b/>
          <w:sz w:val="20"/>
          <w:szCs w:val="18"/>
        </w:rPr>
        <w:t>diagenesis</w:t>
      </w:r>
      <w:r w:rsidRPr="006D20CB">
        <w:rPr>
          <w:b/>
          <w:sz w:val="20"/>
          <w:szCs w:val="18"/>
        </w:rPr>
        <w:t>.npt</w:t>
      </w:r>
      <w:r w:rsidRPr="006D20CB">
        <w:rPr>
          <w:sz w:val="20"/>
          <w:szCs w:val="18"/>
        </w:rPr>
        <w:t>’ is the setup for the all the sediment diagenesis inputs except for those of the enhanced pH buffering</w:t>
      </w:r>
      <w:ins w:id="3371" w:author="Honnalore Steissberg" w:date="2021-08-16T22:41:00Z">
        <w:r w:rsidR="00840AE3">
          <w:rPr>
            <w:sz w:val="20"/>
            <w:szCs w:val="18"/>
          </w:rPr>
          <w:t xml:space="preserve">, </w:t>
        </w:r>
      </w:ins>
      <w:del w:id="3372" w:author="Honnalore Steissberg" w:date="2021-08-16T22:41:00Z">
        <w:r w:rsidRPr="006D20CB" w:rsidDel="00840AE3">
          <w:rPr>
            <w:sz w:val="20"/>
            <w:szCs w:val="18"/>
          </w:rPr>
          <w:delText xml:space="preserve"> and </w:delText>
        </w:r>
      </w:del>
      <w:r w:rsidRPr="006D20CB">
        <w:rPr>
          <w:sz w:val="20"/>
          <w:szCs w:val="18"/>
        </w:rPr>
        <w:t>non-conservative alkalinity subroutines and bed consolidation</w:t>
      </w:r>
      <w:ins w:id="3373" w:author="Honnalore Steissberg" w:date="2021-08-16T22:41:00Z">
        <w:r w:rsidR="00840AE3">
          <w:rPr>
            <w:sz w:val="20"/>
            <w:szCs w:val="18"/>
          </w:rPr>
          <w:t>,</w:t>
        </w:r>
      </w:ins>
      <w:r w:rsidRPr="006D20CB">
        <w:rPr>
          <w:sz w:val="20"/>
          <w:szCs w:val="18"/>
        </w:rPr>
        <w:t xml:space="preserve"> which are in separate input files.</w:t>
      </w:r>
    </w:p>
    <w:p w14:paraId="13685736" w14:textId="77777777" w:rsidR="001B47DD" w:rsidRPr="006D20CB" w:rsidRDefault="001B47DD" w:rsidP="001B47DD">
      <w:pPr>
        <w:rPr>
          <w:sz w:val="20"/>
          <w:szCs w:val="18"/>
        </w:rPr>
      </w:pPr>
    </w:p>
    <w:p w14:paraId="24E65F80" w14:textId="77777777" w:rsidR="001B47DD" w:rsidRPr="006D20CB" w:rsidRDefault="001B47DD" w:rsidP="001B47DD">
      <w:pPr>
        <w:rPr>
          <w:sz w:val="20"/>
          <w:szCs w:val="18"/>
        </w:rPr>
      </w:pPr>
      <w:r w:rsidRPr="006D20CB">
        <w:rPr>
          <w:sz w:val="20"/>
          <w:szCs w:val="18"/>
        </w:rPr>
        <w:t>Inputs for the ‘</w:t>
      </w:r>
      <w:r w:rsidRPr="006D20CB">
        <w:rPr>
          <w:b/>
          <w:sz w:val="20"/>
          <w:szCs w:val="18"/>
        </w:rPr>
        <w:t>W2_</w:t>
      </w:r>
      <w:r w:rsidR="00447204" w:rsidRPr="00447204">
        <w:rPr>
          <w:b/>
          <w:sz w:val="20"/>
          <w:szCs w:val="18"/>
        </w:rPr>
        <w:t xml:space="preserve"> </w:t>
      </w:r>
      <w:proofErr w:type="spellStart"/>
      <w:r w:rsidR="00447204">
        <w:rPr>
          <w:b/>
          <w:sz w:val="20"/>
          <w:szCs w:val="18"/>
        </w:rPr>
        <w:t>diagenesis</w:t>
      </w:r>
      <w:r w:rsidRPr="006D20CB">
        <w:rPr>
          <w:b/>
          <w:sz w:val="20"/>
          <w:szCs w:val="18"/>
        </w:rPr>
        <w:t>.npt</w:t>
      </w:r>
      <w:proofErr w:type="spellEnd"/>
      <w:r w:rsidRPr="006D20CB">
        <w:rPr>
          <w:sz w:val="20"/>
          <w:szCs w:val="18"/>
        </w:rPr>
        <w:t xml:space="preserve">’ input file are described below following the sample input file.  The descriptions have been adapted and expanded from those in </w:t>
      </w:r>
      <w:r w:rsidRPr="006D20CB">
        <w:rPr>
          <w:spacing w:val="-3"/>
          <w:sz w:val="20"/>
          <w:szCs w:val="18"/>
        </w:rPr>
        <w:t>ERM and Golder Associates (2011)</w:t>
      </w:r>
      <w:r w:rsidRPr="006D20CB">
        <w:rPr>
          <w:sz w:val="20"/>
          <w:szCs w:val="18"/>
        </w:rPr>
        <w:t>.</w:t>
      </w:r>
    </w:p>
    <w:p w14:paraId="34EA83C6" w14:textId="77777777" w:rsidR="001B47DD" w:rsidRDefault="001B47DD" w:rsidP="001B47DD"/>
    <w:p w14:paraId="23CE0757" w14:textId="77777777" w:rsidR="001B47DD" w:rsidRPr="001B47DD" w:rsidRDefault="001B47DD" w:rsidP="001B47DD">
      <w:pPr>
        <w:pStyle w:val="Heading4"/>
        <w:rPr>
          <w:rFonts w:asciiTheme="minorHAnsi" w:hAnsiTheme="minorHAnsi"/>
        </w:rPr>
      </w:pPr>
      <w:bookmarkStart w:id="3374" w:name="_Toc395169316"/>
      <w:bookmarkStart w:id="3375" w:name="_Toc41047852"/>
      <w:r w:rsidRPr="001B47DD">
        <w:rPr>
          <w:rFonts w:asciiTheme="minorHAnsi" w:hAnsiTheme="minorHAnsi"/>
        </w:rPr>
        <w:t>W2_</w:t>
      </w:r>
      <w:r w:rsidR="00447204">
        <w:rPr>
          <w:rFonts w:asciiTheme="minorHAnsi" w:hAnsiTheme="minorHAnsi"/>
        </w:rPr>
        <w:t>diagenesis</w:t>
      </w:r>
      <w:r w:rsidRPr="001B47DD">
        <w:rPr>
          <w:rFonts w:asciiTheme="minorHAnsi" w:hAnsiTheme="minorHAnsi"/>
        </w:rPr>
        <w:t xml:space="preserve">.npt Sample Input </w:t>
      </w:r>
      <w:r w:rsidR="00447204">
        <w:rPr>
          <w:rFonts w:asciiTheme="minorHAnsi" w:hAnsiTheme="minorHAnsi"/>
        </w:rPr>
        <w:t>F</w:t>
      </w:r>
      <w:r w:rsidRPr="001B47DD">
        <w:rPr>
          <w:rFonts w:asciiTheme="minorHAnsi" w:hAnsiTheme="minorHAnsi"/>
        </w:rPr>
        <w:t>ile</w:t>
      </w:r>
      <w:bookmarkEnd w:id="3374"/>
      <w:bookmarkEnd w:id="3375"/>
    </w:p>
    <w:p w14:paraId="31FC683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$Additional </w:t>
      </w:r>
      <w:r w:rsidR="002E7F99">
        <w:rPr>
          <w:rFonts w:ascii="Courier New" w:eastAsia="Calibri" w:hAnsi="Courier New" w:cs="Courier New"/>
          <w:sz w:val="18"/>
          <w:szCs w:val="18"/>
        </w:rPr>
        <w:t>Sediment Diagenesis [</w:t>
      </w:r>
      <w:r w:rsidRPr="00447204">
        <w:rPr>
          <w:rFonts w:ascii="Courier New" w:eastAsia="Calibri" w:hAnsi="Courier New" w:cs="Courier New"/>
          <w:sz w:val="18"/>
          <w:szCs w:val="18"/>
        </w:rPr>
        <w:t>CEMA</w:t>
      </w:r>
      <w:r w:rsidR="002E7F99">
        <w:rPr>
          <w:rFonts w:ascii="Courier New" w:eastAsia="Calibri" w:hAnsi="Courier New" w:cs="Courier New"/>
          <w:sz w:val="18"/>
          <w:szCs w:val="18"/>
        </w:rPr>
        <w:t>]</w:t>
      </w:r>
      <w:r w:rsidRPr="00447204">
        <w:rPr>
          <w:rFonts w:ascii="Courier New" w:eastAsia="Calibri" w:hAnsi="Courier New" w:cs="Courier New"/>
          <w:sz w:val="18"/>
          <w:szCs w:val="18"/>
        </w:rPr>
        <w:t xml:space="preserve"> related W2 input</w:t>
      </w:r>
    </w:p>
    <w:p w14:paraId="3B3747D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$Please see help file for input description</w:t>
      </w:r>
    </w:p>
    <w:p w14:paraId="52CB197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$All lines at top of file starting with $ are comments and disregarded by the model</w:t>
      </w:r>
    </w:p>
    <w:p w14:paraId="549C72F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"Global Switch for all sediment diagenesis features,", .TRUE.</w:t>
      </w:r>
    </w:p>
    <w:p w14:paraId="10F4842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"H2S Constituent Number (Generic Constituent),", 3</w:t>
      </w:r>
    </w:p>
    <w:p w14:paraId="0F7E3B5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"CH4 Constituent Number (Generic Constituent),", 4</w:t>
      </w:r>
    </w:p>
    <w:p w14:paraId="78B6248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"SO4 Constituent Number (Generic Constituent),", 5</w:t>
      </w:r>
    </w:p>
    <w:p w14:paraId="7EA55A2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"Turbidity Constituent Number (Generic Constituent),", 7</w:t>
      </w:r>
    </w:p>
    <w:p w14:paraId="287FE8F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Constituent Number (Generic Constituent),", 8</w:t>
      </w:r>
    </w:p>
    <w:p w14:paraId="4E1986D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Constituent Number (Generic Constituent),", 9</w:t>
      </w:r>
    </w:p>
    <w:p w14:paraId="44563BD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Constituent Number (Generic Constituent),", 10</w:t>
      </w:r>
    </w:p>
    <w:p w14:paraId="3B42BC9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"MnO2 Constituent Number (Generic Constituent),", 11</w:t>
      </w:r>
    </w:p>
    <w:p w14:paraId="0A49AEA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"Mature Fine Tailing (MFT) Constituent Number (ISS Constituent),", 13</w:t>
      </w:r>
    </w:p>
    <w:p w14:paraId="47BDB5D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"Switch to perform bed consolidation,"</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53F631B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"Fraction of layer thickness at which water layer is added,", 1.0</w:t>
      </w:r>
    </w:p>
    <w:p w14:paraId="26DE9BF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bed consolidation regions,", 1</w:t>
      </w:r>
    </w:p>
    <w:p w14:paraId="4513169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regions,",2</w:t>
      </w:r>
    </w:p>
    <w:p w14:paraId="0855BAD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regions,", 269</w:t>
      </w:r>
    </w:p>
    <w:p w14:paraId="5BED1E0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"Data type for bed consolidation for each region (0: Constant, 1: Time varying),", 1</w:t>
      </w:r>
    </w:p>
    <w:p w14:paraId="32A693B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"Bed consolidation rate (m/d),", 0.02739726</w:t>
      </w:r>
    </w:p>
    <w:p w14:paraId="3B7CC54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"Bed consolidation data file,", "Regn1.npt,"</w:t>
      </w:r>
    </w:p>
    <w:p w14:paraId="3CA8A4F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bed thickness in meters,", 2.0</w:t>
      </w:r>
    </w:p>
    <w:p w14:paraId="2CCE24E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sediment bed porosity,", 0.8</w:t>
      </w:r>
    </w:p>
    <w:p w14:paraId="7B696A3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"Porewater pH,", 7.0</w:t>
      </w:r>
    </w:p>
    <w:p w14:paraId="161D56D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modeling of dynamic calculation of pH in sediments,"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7E9A38D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modeling of alkalinity in sediments,"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7D82B6A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"Sediment bed particle size in microns,", 100</w:t>
      </w:r>
    </w:p>
    <w:p w14:paraId="1AA5903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"Sediment type 1: Cohesive, 2: Non-cohesive,", 2</w:t>
      </w:r>
    </w:p>
    <w:p w14:paraId="5C9A515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"Sediment bulk density (kg/m³),", 2600</w:t>
      </w:r>
    </w:p>
    <w:p w14:paraId="272F5BC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"Sediment particle settling velocity (m/d),", 5.0</w:t>
      </w:r>
    </w:p>
    <w:p w14:paraId="5EE0038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sediment resuspension and deposition processes,"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52F555D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"Write bed elevation snapshot output,"</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28EC2C7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"Write bed porosity snapshot output,"</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0771E27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FFT Layer,"</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370A9D6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"FFT Layer Number of Periods,", 5</w:t>
      </w:r>
    </w:p>
    <w:p w14:paraId="2D45DAB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"FFT Layer Start Times,", 1,65,125,200,300</w:t>
      </w:r>
    </w:p>
    <w:p w14:paraId="6BE3F42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"FFT Layer End Times,", 50,100,175,250,400</w:t>
      </w:r>
    </w:p>
    <w:p w14:paraId="231A179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tailings concentration in FFT (gm/m³),", 360000</w:t>
      </w:r>
    </w:p>
    <w:p w14:paraId="3B07E84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"Settling velocity of FFT to MFT (m/d),", 0.d0</w:t>
      </w:r>
    </w:p>
    <w:p w14:paraId="3966BF4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lastRenderedPageBreak/>
        <w:t>"Move FFT layer during consolidation,"</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35C4548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sediment diagenesis processes,"</w:t>
      </w:r>
      <w:proofErr w:type="gramStart"/>
      <w:r w:rsidRPr="00447204">
        <w:rPr>
          <w:rFonts w:ascii="Courier New" w:eastAsia="Calibri" w:hAnsi="Courier New" w:cs="Courier New"/>
          <w:sz w:val="18"/>
          <w:szCs w:val="18"/>
        </w:rPr>
        <w:t>, .TRUE</w:t>
      </w:r>
      <w:proofErr w:type="gramEnd"/>
      <w:r w:rsidRPr="00447204">
        <w:rPr>
          <w:rFonts w:ascii="Courier New" w:eastAsia="Calibri" w:hAnsi="Courier New" w:cs="Courier New"/>
          <w:sz w:val="18"/>
          <w:szCs w:val="18"/>
        </w:rPr>
        <w:t>.</w:t>
      </w:r>
    </w:p>
    <w:p w14:paraId="47EB2A5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regions for different initial sediment concentrations,", 1</w:t>
      </w:r>
    </w:p>
    <w:p w14:paraId="23C5068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regions,", 2</w:t>
      </w:r>
    </w:p>
    <w:p w14:paraId="5898539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regions,", 269</w:t>
      </w:r>
    </w:p>
    <w:p w14:paraId="66CBACE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temperature for each region C,", 25.0</w:t>
      </w:r>
    </w:p>
    <w:p w14:paraId="2EB627F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particulate organic carbon (total) concentration for each region </w:t>
      </w:r>
      <w:proofErr w:type="spellStart"/>
      <w:r w:rsidRPr="00447204">
        <w:rPr>
          <w:rFonts w:ascii="Courier New" w:eastAsia="Calibri" w:hAnsi="Courier New" w:cs="Courier New"/>
          <w:sz w:val="18"/>
          <w:szCs w:val="18"/>
        </w:rPr>
        <w:t>mgC</w:t>
      </w:r>
      <w:proofErr w:type="spellEnd"/>
      <w:r w:rsidRPr="00447204">
        <w:rPr>
          <w:rFonts w:ascii="Courier New" w:eastAsia="Calibri" w:hAnsi="Courier New" w:cs="Courier New"/>
          <w:sz w:val="18"/>
          <w:szCs w:val="18"/>
        </w:rPr>
        <w:t>/l,", 951.0</w:t>
      </w:r>
    </w:p>
    <w:p w14:paraId="1D26F73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particulate organic nitrogen (total) concentration for each region </w:t>
      </w:r>
      <w:proofErr w:type="spellStart"/>
      <w:r w:rsidRPr="00447204">
        <w:rPr>
          <w:rFonts w:ascii="Courier New" w:eastAsia="Calibri" w:hAnsi="Courier New" w:cs="Courier New"/>
          <w:sz w:val="18"/>
          <w:szCs w:val="18"/>
        </w:rPr>
        <w:t>mgN</w:t>
      </w:r>
      <w:proofErr w:type="spellEnd"/>
      <w:r w:rsidRPr="00447204">
        <w:rPr>
          <w:rFonts w:ascii="Courier New" w:eastAsia="Calibri" w:hAnsi="Courier New" w:cs="Courier New"/>
          <w:sz w:val="18"/>
          <w:szCs w:val="18"/>
        </w:rPr>
        <w:t>/l,", 152.16</w:t>
      </w:r>
    </w:p>
    <w:p w14:paraId="7AE7727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particulate organic phosphorus (total) concentration for each region </w:t>
      </w:r>
      <w:proofErr w:type="spellStart"/>
      <w:r w:rsidRPr="00447204">
        <w:rPr>
          <w:rFonts w:ascii="Courier New" w:eastAsia="Calibri" w:hAnsi="Courier New" w:cs="Courier New"/>
          <w:sz w:val="18"/>
          <w:szCs w:val="18"/>
        </w:rPr>
        <w:t>mgP</w:t>
      </w:r>
      <w:proofErr w:type="spellEnd"/>
      <w:r w:rsidRPr="00447204">
        <w:rPr>
          <w:rFonts w:ascii="Courier New" w:eastAsia="Calibri" w:hAnsi="Courier New" w:cs="Courier New"/>
          <w:sz w:val="18"/>
          <w:szCs w:val="18"/>
        </w:rPr>
        <w:t>/l,",19.02</w:t>
      </w:r>
    </w:p>
    <w:p w14:paraId="1C20205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sulfate concentration for each region </w:t>
      </w:r>
      <w:proofErr w:type="spellStart"/>
      <w:r w:rsidRPr="00447204">
        <w:rPr>
          <w:rFonts w:ascii="Courier New" w:eastAsia="Calibri" w:hAnsi="Courier New" w:cs="Courier New"/>
          <w:sz w:val="18"/>
          <w:szCs w:val="18"/>
        </w:rPr>
        <w:t>mgS</w:t>
      </w:r>
      <w:proofErr w:type="spellEnd"/>
      <w:r w:rsidRPr="00447204">
        <w:rPr>
          <w:rFonts w:ascii="Courier New" w:eastAsia="Calibri" w:hAnsi="Courier New" w:cs="Courier New"/>
          <w:sz w:val="18"/>
          <w:szCs w:val="18"/>
        </w:rPr>
        <w:t>/l,", 1.0</w:t>
      </w:r>
    </w:p>
    <w:p w14:paraId="178692D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dissolved ammonia concentration for each region </w:t>
      </w:r>
      <w:proofErr w:type="spellStart"/>
      <w:r w:rsidRPr="00447204">
        <w:rPr>
          <w:rFonts w:ascii="Courier New" w:eastAsia="Calibri" w:hAnsi="Courier New" w:cs="Courier New"/>
          <w:sz w:val="18"/>
          <w:szCs w:val="18"/>
        </w:rPr>
        <w:t>mgN</w:t>
      </w:r>
      <w:proofErr w:type="spellEnd"/>
      <w:r w:rsidRPr="00447204">
        <w:rPr>
          <w:rFonts w:ascii="Courier New" w:eastAsia="Calibri" w:hAnsi="Courier New" w:cs="Courier New"/>
          <w:sz w:val="18"/>
          <w:szCs w:val="18"/>
        </w:rPr>
        <w:t>/l,", 0.05</w:t>
      </w:r>
    </w:p>
    <w:p w14:paraId="20BBE9A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total phosphate concentration for each region </w:t>
      </w:r>
      <w:proofErr w:type="spellStart"/>
      <w:r w:rsidRPr="00447204">
        <w:rPr>
          <w:rFonts w:ascii="Courier New" w:eastAsia="Calibri" w:hAnsi="Courier New" w:cs="Courier New"/>
          <w:sz w:val="18"/>
          <w:szCs w:val="18"/>
        </w:rPr>
        <w:t>mgP</w:t>
      </w:r>
      <w:proofErr w:type="spellEnd"/>
      <w:r w:rsidRPr="00447204">
        <w:rPr>
          <w:rFonts w:ascii="Courier New" w:eastAsia="Calibri" w:hAnsi="Courier New" w:cs="Courier New"/>
          <w:sz w:val="18"/>
          <w:szCs w:val="18"/>
        </w:rPr>
        <w:t>/l,", 0.048</w:t>
      </w:r>
    </w:p>
    <w:p w14:paraId="64001B5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dissolved sulfide concentration for each region </w:t>
      </w:r>
      <w:proofErr w:type="spellStart"/>
      <w:r w:rsidRPr="00447204">
        <w:rPr>
          <w:rFonts w:ascii="Courier New" w:eastAsia="Calibri" w:hAnsi="Courier New" w:cs="Courier New"/>
          <w:sz w:val="18"/>
          <w:szCs w:val="18"/>
        </w:rPr>
        <w:t>mgS</w:t>
      </w:r>
      <w:proofErr w:type="spellEnd"/>
      <w:r w:rsidRPr="00447204">
        <w:rPr>
          <w:rFonts w:ascii="Courier New" w:eastAsia="Calibri" w:hAnsi="Courier New" w:cs="Courier New"/>
          <w:sz w:val="18"/>
          <w:szCs w:val="18"/>
        </w:rPr>
        <w:t>/l,", 0.0</w:t>
      </w:r>
    </w:p>
    <w:p w14:paraId="73269B3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dissolved methane concentration for each region </w:t>
      </w:r>
      <w:proofErr w:type="spellStart"/>
      <w:r w:rsidRPr="00447204">
        <w:rPr>
          <w:rFonts w:ascii="Courier New" w:eastAsia="Calibri" w:hAnsi="Courier New" w:cs="Courier New"/>
          <w:sz w:val="18"/>
          <w:szCs w:val="18"/>
        </w:rPr>
        <w:t>mgC</w:t>
      </w:r>
      <w:proofErr w:type="spellEnd"/>
      <w:r w:rsidRPr="00447204">
        <w:rPr>
          <w:rFonts w:ascii="Courier New" w:eastAsia="Calibri" w:hAnsi="Courier New" w:cs="Courier New"/>
          <w:sz w:val="18"/>
          <w:szCs w:val="18"/>
        </w:rPr>
        <w:t>/l,", 0.0</w:t>
      </w:r>
    </w:p>
    <w:p w14:paraId="2B1E9F4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total inorganic carbon concentration for each region </w:t>
      </w:r>
      <w:proofErr w:type="spellStart"/>
      <w:r w:rsidRPr="00447204">
        <w:rPr>
          <w:rFonts w:ascii="Courier New" w:eastAsia="Calibri" w:hAnsi="Courier New" w:cs="Courier New"/>
          <w:sz w:val="18"/>
          <w:szCs w:val="18"/>
        </w:rPr>
        <w:t>mgC</w:t>
      </w:r>
      <w:proofErr w:type="spellEnd"/>
      <w:r w:rsidRPr="00447204">
        <w:rPr>
          <w:rFonts w:ascii="Courier New" w:eastAsia="Calibri" w:hAnsi="Courier New" w:cs="Courier New"/>
          <w:sz w:val="18"/>
          <w:szCs w:val="18"/>
        </w:rPr>
        <w:t>/l,", 5.13</w:t>
      </w:r>
    </w:p>
    <w:p w14:paraId="50D0FCB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alkalinity concentration for each region mg/l as CaCO3,", 16.5</w:t>
      </w:r>
    </w:p>
    <w:p w14:paraId="7C7D0DB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Ferrous Iron concentration for each region </w:t>
      </w:r>
      <w:proofErr w:type="spellStart"/>
      <w:r w:rsidRPr="00447204">
        <w:rPr>
          <w:rFonts w:ascii="Courier New" w:eastAsia="Calibri" w:hAnsi="Courier New" w:cs="Courier New"/>
          <w:sz w:val="18"/>
          <w:szCs w:val="18"/>
        </w:rPr>
        <w:t>mgFe</w:t>
      </w:r>
      <w:proofErr w:type="spellEnd"/>
      <w:r w:rsidRPr="00447204">
        <w:rPr>
          <w:rFonts w:ascii="Courier New" w:eastAsia="Calibri" w:hAnsi="Courier New" w:cs="Courier New"/>
          <w:sz w:val="18"/>
          <w:szCs w:val="18"/>
        </w:rPr>
        <w:t>/l,", 1.0</w:t>
      </w:r>
    </w:p>
    <w:p w14:paraId="6483252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Iron Oxyhydroxide concentration for each region </w:t>
      </w:r>
      <w:proofErr w:type="spellStart"/>
      <w:r w:rsidRPr="00447204">
        <w:rPr>
          <w:rFonts w:ascii="Courier New" w:eastAsia="Calibri" w:hAnsi="Courier New" w:cs="Courier New"/>
          <w:sz w:val="18"/>
          <w:szCs w:val="18"/>
        </w:rPr>
        <w:t>mgFe</w:t>
      </w:r>
      <w:proofErr w:type="spellEnd"/>
      <w:r w:rsidRPr="00447204">
        <w:rPr>
          <w:rFonts w:ascii="Courier New" w:eastAsia="Calibri" w:hAnsi="Courier New" w:cs="Courier New"/>
          <w:sz w:val="18"/>
          <w:szCs w:val="18"/>
        </w:rPr>
        <w:t>/l,", 1.0</w:t>
      </w:r>
    </w:p>
    <w:p w14:paraId="1634372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 xml:space="preserve">II) concentration for each region </w:t>
      </w:r>
      <w:proofErr w:type="spellStart"/>
      <w:r w:rsidRPr="00447204">
        <w:rPr>
          <w:rFonts w:ascii="Courier New" w:eastAsia="Calibri" w:hAnsi="Courier New" w:cs="Courier New"/>
          <w:sz w:val="18"/>
          <w:szCs w:val="18"/>
        </w:rPr>
        <w:t>mgMn</w:t>
      </w:r>
      <w:proofErr w:type="spellEnd"/>
      <w:r w:rsidRPr="00447204">
        <w:rPr>
          <w:rFonts w:ascii="Courier New" w:eastAsia="Calibri" w:hAnsi="Courier New" w:cs="Courier New"/>
          <w:sz w:val="18"/>
          <w:szCs w:val="18"/>
        </w:rPr>
        <w:t>/l,", 1.0</w:t>
      </w:r>
    </w:p>
    <w:p w14:paraId="6C33EC8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manganese dioxide concentration for each region </w:t>
      </w:r>
      <w:proofErr w:type="spellStart"/>
      <w:r w:rsidRPr="00447204">
        <w:rPr>
          <w:rFonts w:ascii="Courier New" w:eastAsia="Calibri" w:hAnsi="Courier New" w:cs="Courier New"/>
          <w:sz w:val="18"/>
          <w:szCs w:val="18"/>
        </w:rPr>
        <w:t>mgMn</w:t>
      </w:r>
      <w:proofErr w:type="spellEnd"/>
      <w:r w:rsidRPr="00447204">
        <w:rPr>
          <w:rFonts w:ascii="Courier New" w:eastAsia="Calibri" w:hAnsi="Courier New" w:cs="Courier New"/>
          <w:sz w:val="18"/>
          <w:szCs w:val="18"/>
        </w:rPr>
        <w:t>/l,", 1.0</w:t>
      </w:r>
    </w:p>
    <w:p w14:paraId="1F0563A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generic sediment BOD constituents,"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2CCC3C6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generic sediment BOD constituents,", 3</w:t>
      </w:r>
    </w:p>
    <w:p w14:paraId="3236339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"Generic sediment BOD constituent names,","SBOD1","SBOD2","SBOD3"</w:t>
      </w:r>
    </w:p>
    <w:p w14:paraId="6466824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regions for initializing generic sediment BOD constituents,", 1</w:t>
      </w:r>
    </w:p>
    <w:p w14:paraId="4BA07D6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generic BOD initialization for each region,", 2</w:t>
      </w:r>
    </w:p>
    <w:p w14:paraId="66F8180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generic BOD initialization for each region,", 4</w:t>
      </w:r>
    </w:p>
    <w:p w14:paraId="56BDF00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concentration for generic BOD per region mg/l,",0.0</w:t>
      </w:r>
    </w:p>
    <w:p w14:paraId="4FADF43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concentration for generic BOD per region mg/l,",0.0</w:t>
      </w:r>
    </w:p>
    <w:p w14:paraId="5F7EBA3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concentration for generic BOD per region mg/l,",0.0</w:t>
      </w:r>
    </w:p>
    <w:p w14:paraId="1BBBDBA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regions for different generic sediment BOD constituent consumption rate,", 1</w:t>
      </w:r>
    </w:p>
    <w:p w14:paraId="10E75F0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generic BOD consumption for each region,", 2</w:t>
      </w:r>
    </w:p>
    <w:p w14:paraId="1736627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generic BOD consumption for each region,", 4</w:t>
      </w:r>
    </w:p>
    <w:p w14:paraId="1C6B786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"Consumption rate for generic BOD per region 1/d,",0.0</w:t>
      </w:r>
    </w:p>
    <w:p w14:paraId="61F6916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"Consumption rate for generic BOD per region 1/d,",0.0</w:t>
      </w:r>
    </w:p>
    <w:p w14:paraId="4B343C8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"Consumption rate for generic BOD per region 1/d,",0.0</w:t>
      </w:r>
    </w:p>
    <w:p w14:paraId="2E02344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"Temperature coefficient for generic BOD decay per region,",1.01</w:t>
      </w:r>
    </w:p>
    <w:p w14:paraId="259B39B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"Temperature coefficient for generic BOD decay per region,",1.02</w:t>
      </w:r>
    </w:p>
    <w:p w14:paraId="4F02F43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"Temperature coefficient for generic BOD decay per region,",1.03</w:t>
      </w:r>
    </w:p>
    <w:p w14:paraId="3F605CD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regions for different diagenesis related rates,", 1</w:t>
      </w:r>
    </w:p>
    <w:p w14:paraId="6ED6830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regions,", 2</w:t>
      </w:r>
    </w:p>
    <w:p w14:paraId="366DF5C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regions,", 269</w:t>
      </w:r>
    </w:p>
    <w:p w14:paraId="337B3A9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"Fraction of labile </w:t>
      </w:r>
      <w:proofErr w:type="spellStart"/>
      <w:r w:rsidRPr="00447204">
        <w:rPr>
          <w:rFonts w:ascii="Courier New" w:eastAsia="Calibri" w:hAnsi="Courier New" w:cs="Courier New"/>
          <w:sz w:val="18"/>
          <w:szCs w:val="18"/>
        </w:rPr>
        <w:t>poc</w:t>
      </w:r>
      <w:proofErr w:type="spellEnd"/>
      <w:r w:rsidRPr="00447204">
        <w:rPr>
          <w:rFonts w:ascii="Courier New" w:eastAsia="Calibri" w:hAnsi="Courier New" w:cs="Courier New"/>
          <w:sz w:val="18"/>
          <w:szCs w:val="18"/>
        </w:rPr>
        <w:t xml:space="preserve"> for each diagenesis region,",0.10</w:t>
      </w:r>
    </w:p>
    <w:p w14:paraId="1983CED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"Fraction of refractory </w:t>
      </w:r>
      <w:proofErr w:type="spellStart"/>
      <w:r w:rsidRPr="00447204">
        <w:rPr>
          <w:rFonts w:ascii="Courier New" w:eastAsia="Calibri" w:hAnsi="Courier New" w:cs="Courier New"/>
          <w:sz w:val="18"/>
          <w:szCs w:val="18"/>
        </w:rPr>
        <w:t>poc</w:t>
      </w:r>
      <w:proofErr w:type="spellEnd"/>
      <w:r w:rsidRPr="00447204">
        <w:rPr>
          <w:rFonts w:ascii="Courier New" w:eastAsia="Calibri" w:hAnsi="Courier New" w:cs="Courier New"/>
          <w:sz w:val="18"/>
          <w:szCs w:val="18"/>
        </w:rPr>
        <w:t xml:space="preserve"> for each diagenesis region,",0.89</w:t>
      </w:r>
    </w:p>
    <w:p w14:paraId="70A3882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"Fraction of labile </w:t>
      </w:r>
      <w:proofErr w:type="spellStart"/>
      <w:r w:rsidRPr="00447204">
        <w:rPr>
          <w:rFonts w:ascii="Courier New" w:eastAsia="Calibri" w:hAnsi="Courier New" w:cs="Courier New"/>
          <w:sz w:val="18"/>
          <w:szCs w:val="18"/>
        </w:rPr>
        <w:t>pon</w:t>
      </w:r>
      <w:proofErr w:type="spellEnd"/>
      <w:r w:rsidRPr="00447204">
        <w:rPr>
          <w:rFonts w:ascii="Courier New" w:eastAsia="Calibri" w:hAnsi="Courier New" w:cs="Courier New"/>
          <w:sz w:val="18"/>
          <w:szCs w:val="18"/>
        </w:rPr>
        <w:t xml:space="preserve"> for each diagenesis region,",0.10</w:t>
      </w:r>
    </w:p>
    <w:p w14:paraId="4CAAAC1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"Fraction of refractory </w:t>
      </w:r>
      <w:proofErr w:type="spellStart"/>
      <w:r w:rsidRPr="00447204">
        <w:rPr>
          <w:rFonts w:ascii="Courier New" w:eastAsia="Calibri" w:hAnsi="Courier New" w:cs="Courier New"/>
          <w:sz w:val="18"/>
          <w:szCs w:val="18"/>
        </w:rPr>
        <w:t>pon</w:t>
      </w:r>
      <w:proofErr w:type="spellEnd"/>
      <w:r w:rsidRPr="00447204">
        <w:rPr>
          <w:rFonts w:ascii="Courier New" w:eastAsia="Calibri" w:hAnsi="Courier New" w:cs="Courier New"/>
          <w:sz w:val="18"/>
          <w:szCs w:val="18"/>
        </w:rPr>
        <w:t xml:space="preserve"> for each diagenesis region,",0.89</w:t>
      </w:r>
    </w:p>
    <w:p w14:paraId="4A98AE1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"Fraction of labile pop for each diagenesis region,",0.10</w:t>
      </w:r>
    </w:p>
    <w:p w14:paraId="5E5CA4D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"Fraction of refractory pop for each diagenesis region,",0.89</w:t>
      </w:r>
    </w:p>
    <w:p w14:paraId="232CB42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"Pore water diffusion coefficient m²/d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region,",0.0005</w:t>
      </w:r>
    </w:p>
    <w:p w14:paraId="05092E0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"DO Threshold for aerobic layer oxidation rates mgO2/l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region,",2.0</w:t>
      </w:r>
    </w:p>
    <w:p w14:paraId="4C37191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"Nitrification rate in aerobic layer (NH3-&gt;NO3) at DO below threshold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region,",0.02</w:t>
      </w:r>
    </w:p>
    <w:p w14:paraId="78CB0FD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"Nitrification rate in aerobic layer (NH3-&gt;NO3) at DO above threshold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region,",0.12</w:t>
      </w:r>
    </w:p>
    <w:p w14:paraId="212BFF6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"Denitrification rate in aerobic layer (NO3-&gt;N2) at DO below threshold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region,",0.01</w:t>
      </w:r>
    </w:p>
    <w:p w14:paraId="2FF0F65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lastRenderedPageBreak/>
        <w:t xml:space="preserve">"Denitrification rate in aerobic layer (NO3-&gt;N2) at DO above threshold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region,",0.05</w:t>
      </w:r>
    </w:p>
    <w:p w14:paraId="4A275A1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"Denitrification rate in anerobic layer (NO3-&gt;N2)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region,",0.25</w:t>
      </w:r>
    </w:p>
    <w:p w14:paraId="62B8398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"Methane oxidation rate in aerobic layer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region,",0.7</w:t>
      </w:r>
    </w:p>
    <w:p w14:paraId="50842F6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"Nitrification half-saturation constant for NH4N in aerobic layer </w:t>
      </w:r>
      <w:proofErr w:type="spellStart"/>
      <w:r w:rsidRPr="00447204">
        <w:rPr>
          <w:rFonts w:ascii="Courier New" w:eastAsia="Calibri" w:hAnsi="Courier New" w:cs="Courier New"/>
          <w:sz w:val="18"/>
          <w:szCs w:val="18"/>
        </w:rPr>
        <w:t>mgN</w:t>
      </w:r>
      <w:proofErr w:type="spellEnd"/>
      <w:r w:rsidRPr="00447204">
        <w:rPr>
          <w:rFonts w:ascii="Courier New" w:eastAsia="Calibri" w:hAnsi="Courier New" w:cs="Courier New"/>
          <w:sz w:val="18"/>
          <w:szCs w:val="18"/>
        </w:rPr>
        <w:t xml:space="preserve">/l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region,",0.728</w:t>
      </w:r>
    </w:p>
    <w:p w14:paraId="7A1BA58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"Nitrification half-saturation constant for O2 in aerobic layer mgO2/l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region,",0.37</w:t>
      </w:r>
    </w:p>
    <w:p w14:paraId="11AA632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pore water diffusion between layers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region,",1.08</w:t>
      </w:r>
    </w:p>
    <w:p w14:paraId="50AB3FC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nitrification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region,",1.123</w:t>
      </w:r>
    </w:p>
    <w:p w14:paraId="54B9FF3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denitrification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region,",1.08</w:t>
      </w:r>
    </w:p>
    <w:p w14:paraId="7E7FF57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methane oxidation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region,",1.079</w:t>
      </w:r>
    </w:p>
    <w:p w14:paraId="0DF8709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"Sulfate concentration above which sulfide over methane is produced </w:t>
      </w:r>
      <w:proofErr w:type="spellStart"/>
      <w:r w:rsidRPr="00447204">
        <w:rPr>
          <w:rFonts w:ascii="Courier New" w:eastAsia="Calibri" w:hAnsi="Courier New" w:cs="Courier New"/>
          <w:sz w:val="18"/>
          <w:szCs w:val="18"/>
        </w:rPr>
        <w:t>mgS</w:t>
      </w:r>
      <w:proofErr w:type="spellEnd"/>
      <w:r w:rsidRPr="00447204">
        <w:rPr>
          <w:rFonts w:ascii="Courier New" w:eastAsia="Calibri" w:hAnsi="Courier New" w:cs="Courier New"/>
          <w:sz w:val="18"/>
          <w:szCs w:val="18"/>
        </w:rPr>
        <w:t xml:space="preserve">/l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region,",20.0</w:t>
      </w:r>
    </w:p>
    <w:p w14:paraId="0F04C1C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"Sulfide oxidation rate in aerobic layer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region,",0.2</w:t>
      </w:r>
    </w:p>
    <w:p w14:paraId="4489BB9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sulfide oxidation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region,",1.08</w:t>
      </w:r>
    </w:p>
    <w:p w14:paraId="72EF603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"Sulfide oxidation normalization constant for O2 mgO2/l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region,",4.0</w:t>
      </w:r>
    </w:p>
    <w:p w14:paraId="644AB9D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labile PON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region,",0.0100</w:t>
      </w:r>
    </w:p>
    <w:p w14:paraId="21C8CFE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refractory PON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region,",0.00047</w:t>
      </w:r>
    </w:p>
    <w:p w14:paraId="2FDD172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inert/slow refractory PON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region,",0.00001</w:t>
      </w:r>
    </w:p>
    <w:p w14:paraId="4FCF0B0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labile POC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region,",0.0100</w:t>
      </w:r>
    </w:p>
    <w:p w14:paraId="54E660F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refractory POC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region,",0.00047</w:t>
      </w:r>
    </w:p>
    <w:p w14:paraId="252376C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inert/slow refractory POC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region,",0.00001</w:t>
      </w:r>
    </w:p>
    <w:p w14:paraId="5C911C0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labile POP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region,",0.0100</w:t>
      </w:r>
    </w:p>
    <w:p w14:paraId="45ECB03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refractory POP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region,",0.00047</w:t>
      </w:r>
    </w:p>
    <w:p w14:paraId="243174B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inert/slow refractory POP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region,",0.00001</w:t>
      </w:r>
    </w:p>
    <w:p w14:paraId="1856790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labile PON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w:t>
      </w:r>
    </w:p>
    <w:p w14:paraId="486EBDE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refractory PON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region,",1.15</w:t>
      </w:r>
    </w:p>
    <w:p w14:paraId="5B77A95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inert/slow refractory PON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region,",1.17</w:t>
      </w:r>
    </w:p>
    <w:p w14:paraId="18A7924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labile POC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w:t>
      </w:r>
    </w:p>
    <w:p w14:paraId="6FA4297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refractory POC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region,",1.15</w:t>
      </w:r>
    </w:p>
    <w:p w14:paraId="07D80C2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inert/slow refractory POC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region,",1.17</w:t>
      </w:r>
    </w:p>
    <w:p w14:paraId="0658190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labile POP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w:t>
      </w:r>
    </w:p>
    <w:p w14:paraId="7CC5E77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refractory POP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region,",1.15</w:t>
      </w:r>
    </w:p>
    <w:p w14:paraId="4F4E38C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inert/slow refractory POP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region,",1.17</w:t>
      </w:r>
    </w:p>
    <w:p w14:paraId="06E4A46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"Oxygen stoichiometry for H2S decay in water column,",1.88</w:t>
      </w:r>
    </w:p>
    <w:p w14:paraId="0C82C34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"Oxygen stoichiometry for CH4 decay in water column,",5.33</w:t>
      </w:r>
    </w:p>
    <w:p w14:paraId="0F8B454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"Phosphorus Sorption Coefficient in Aerobic Layer m^3/g",0.00005</w:t>
      </w:r>
    </w:p>
    <w:p w14:paraId="6CEE7D2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"Phosphorus Sorption Coefficient in Anaerobic Layer m^3/g",0.01</w:t>
      </w:r>
    </w:p>
    <w:p w14:paraId="144332E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"Methane production calculation method for each diagenesis region (0: Analytical, 1: Numerical),", 1</w:t>
      </w:r>
    </w:p>
    <w:p w14:paraId="7103BE1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"Equilibrium constant for NH4+ &lt;-&gt; NH3 ionization. Provide as </w:t>
      </w:r>
      <w:proofErr w:type="spellStart"/>
      <w:r w:rsidRPr="00447204">
        <w:rPr>
          <w:rFonts w:ascii="Courier New" w:eastAsia="Calibri" w:hAnsi="Courier New" w:cs="Courier New"/>
          <w:sz w:val="18"/>
          <w:szCs w:val="18"/>
        </w:rPr>
        <w:t>pK</w:t>
      </w:r>
      <w:proofErr w:type="spellEnd"/>
      <w:r w:rsidRPr="00447204">
        <w:rPr>
          <w:rFonts w:ascii="Courier New" w:eastAsia="Calibri" w:hAnsi="Courier New" w:cs="Courier New"/>
          <w:sz w:val="18"/>
          <w:szCs w:val="18"/>
        </w:rPr>
        <w:t>,", 9.1</w:t>
      </w:r>
    </w:p>
    <w:p w14:paraId="37A1AA0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"Equilibrium constant for HS- &lt;-&gt; H2S ionization. Provide as </w:t>
      </w:r>
      <w:proofErr w:type="spellStart"/>
      <w:r w:rsidRPr="00447204">
        <w:rPr>
          <w:rFonts w:ascii="Courier New" w:eastAsia="Calibri" w:hAnsi="Courier New" w:cs="Courier New"/>
          <w:sz w:val="18"/>
          <w:szCs w:val="18"/>
        </w:rPr>
        <w:t>pK</w:t>
      </w:r>
      <w:proofErr w:type="spellEnd"/>
      <w:r w:rsidRPr="00447204">
        <w:rPr>
          <w:rFonts w:ascii="Courier New" w:eastAsia="Calibri" w:hAnsi="Courier New" w:cs="Courier New"/>
          <w:sz w:val="18"/>
          <w:szCs w:val="18"/>
        </w:rPr>
        <w:t>,", 9.0</w:t>
      </w:r>
    </w:p>
    <w:p w14:paraId="5005285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"Henry's constant for NH3d &lt;-&gt; NH3g in atm/M,", 0.0179</w:t>
      </w:r>
    </w:p>
    <w:p w14:paraId="70EA2C6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"Henry's constant for CH4d &lt;-&gt; CH4g in atm/M,", 469</w:t>
      </w:r>
    </w:p>
    <w:p w14:paraId="62B5991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"Henry's constant for H2Sd &lt;-&gt; H2Sg in atm/M,", 10</w:t>
      </w:r>
    </w:p>
    <w:p w14:paraId="6BBE2FE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"Henry's constant for CO2d &lt;-&gt; CO2g in atm/M,", 29</w:t>
      </w:r>
    </w:p>
    <w:p w14:paraId="7A40FED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"Gas diffusion coefficient in sediment in m²/s,", 1.0d-9</w:t>
      </w:r>
    </w:p>
    <w:p w14:paraId="2A7C9DD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"Calibration parameter R1 in m,", 0.0014</w:t>
      </w:r>
    </w:p>
    <w:p w14:paraId="09BF71E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"Young's modulus E in N/m²,", 1.4d+9</w:t>
      </w:r>
    </w:p>
    <w:p w14:paraId="1081AB5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lastRenderedPageBreak/>
        <w:t>"Critical stress intensity factor for sediments K1c in N/m^3/2,", 300</w:t>
      </w:r>
    </w:p>
    <w:p w14:paraId="5997358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 release scale,", 0.02</w:t>
      </w:r>
    </w:p>
    <w:p w14:paraId="18EE08E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"Fraction of critical pressure at which cracks close,", 0.20</w:t>
      </w:r>
    </w:p>
    <w:p w14:paraId="7ED7BBC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"Switch to limit bubble size,"</w:t>
      </w:r>
      <w:proofErr w:type="gramStart"/>
      <w:r w:rsidRPr="00447204">
        <w:rPr>
          <w:rFonts w:ascii="Courier New" w:eastAsia="Calibri" w:hAnsi="Courier New" w:cs="Courier New"/>
          <w:sz w:val="18"/>
          <w:szCs w:val="18"/>
        </w:rPr>
        <w:t>, .TRUE</w:t>
      </w:r>
      <w:proofErr w:type="gramEnd"/>
      <w:r w:rsidRPr="00447204">
        <w:rPr>
          <w:rFonts w:ascii="Courier New" w:eastAsia="Calibri" w:hAnsi="Courier New" w:cs="Courier New"/>
          <w:sz w:val="18"/>
          <w:szCs w:val="18"/>
        </w:rPr>
        <w:t>.</w:t>
      </w:r>
    </w:p>
    <w:p w14:paraId="354D021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"Maximum bubble radius in mm,", 80</w:t>
      </w:r>
    </w:p>
    <w:p w14:paraId="6656ED9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"Switch to use slow release of bubbles,"</w:t>
      </w:r>
      <w:proofErr w:type="gramStart"/>
      <w:r w:rsidRPr="00447204">
        <w:rPr>
          <w:rFonts w:ascii="Courier New" w:eastAsia="Calibri" w:hAnsi="Courier New" w:cs="Courier New"/>
          <w:sz w:val="18"/>
          <w:szCs w:val="18"/>
        </w:rPr>
        <w:t>, .TRUE</w:t>
      </w:r>
      <w:proofErr w:type="gramEnd"/>
      <w:r w:rsidRPr="00447204">
        <w:rPr>
          <w:rFonts w:ascii="Courier New" w:eastAsia="Calibri" w:hAnsi="Courier New" w:cs="Courier New"/>
          <w:sz w:val="18"/>
          <w:szCs w:val="18"/>
        </w:rPr>
        <w:t xml:space="preserve">. </w:t>
      </w:r>
    </w:p>
    <w:p w14:paraId="2FE4EE7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 release fraction (sediments),", 0.005</w:t>
      </w:r>
    </w:p>
    <w:p w14:paraId="7C9DA27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 accumulation fraction,", 0.1</w:t>
      </w:r>
    </w:p>
    <w:p w14:paraId="466FDCB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bubbles release array,", 2000</w:t>
      </w:r>
    </w:p>
    <w:p w14:paraId="4C735EF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 release fraction (atmosphere),", 0.001</w:t>
      </w:r>
    </w:p>
    <w:p w14:paraId="010F786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"Bubbles-Water gas exchange rate (1/s),",1.0d-7</w:t>
      </w:r>
    </w:p>
    <w:p w14:paraId="498A201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"Apply additional turbulence due to bubbles </w:t>
      </w:r>
      <w:proofErr w:type="spellStart"/>
      <w:proofErr w:type="gramStart"/>
      <w:r w:rsidRPr="00447204">
        <w:rPr>
          <w:rFonts w:ascii="Courier New" w:eastAsia="Calibri" w:hAnsi="Courier New" w:cs="Courier New"/>
          <w:sz w:val="18"/>
          <w:szCs w:val="18"/>
        </w:rPr>
        <w:t>release,",.</w:t>
      </w:r>
      <w:proofErr w:type="gramEnd"/>
      <w:r w:rsidRPr="00447204">
        <w:rPr>
          <w:rFonts w:ascii="Courier New" w:eastAsia="Calibri" w:hAnsi="Courier New" w:cs="Courier New"/>
          <w:sz w:val="18"/>
          <w:szCs w:val="18"/>
        </w:rPr>
        <w:t>FALSE</w:t>
      </w:r>
      <w:proofErr w:type="spellEnd"/>
      <w:r w:rsidRPr="00447204">
        <w:rPr>
          <w:rFonts w:ascii="Courier New" w:eastAsia="Calibri" w:hAnsi="Courier New" w:cs="Courier New"/>
          <w:sz w:val="18"/>
          <w:szCs w:val="18"/>
        </w:rPr>
        <w:t>.</w:t>
      </w:r>
    </w:p>
    <w:p w14:paraId="52FE000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"Turbulence scaling factor for bubbles release,",0.001</w:t>
      </w:r>
    </w:p>
    <w:p w14:paraId="7554D50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"Coefficient </w:t>
      </w:r>
      <w:proofErr w:type="spellStart"/>
      <w:r w:rsidRPr="00447204">
        <w:rPr>
          <w:rFonts w:ascii="Courier New" w:eastAsia="Calibri" w:hAnsi="Courier New" w:cs="Courier New"/>
          <w:sz w:val="18"/>
          <w:szCs w:val="18"/>
        </w:rPr>
        <w:t>Bturb</w:t>
      </w:r>
      <w:proofErr w:type="spellEnd"/>
      <w:r w:rsidRPr="00447204">
        <w:rPr>
          <w:rFonts w:ascii="Courier New" w:eastAsia="Calibri" w:hAnsi="Courier New" w:cs="Courier New"/>
          <w:sz w:val="18"/>
          <w:szCs w:val="18"/>
        </w:rPr>
        <w:t xml:space="preserve"> in </w:t>
      </w:r>
      <w:proofErr w:type="spellStart"/>
      <w:r w:rsidRPr="00447204">
        <w:rPr>
          <w:rFonts w:ascii="Courier New" w:eastAsia="Calibri" w:hAnsi="Courier New" w:cs="Courier New"/>
          <w:sz w:val="18"/>
          <w:szCs w:val="18"/>
        </w:rPr>
        <w:t>Aturb</w:t>
      </w:r>
      <w:proofErr w:type="spellEnd"/>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ln(</w:t>
      </w:r>
      <w:proofErr w:type="gramEnd"/>
      <w:r w:rsidRPr="00447204">
        <w:rPr>
          <w:rFonts w:ascii="Courier New" w:eastAsia="Calibri" w:hAnsi="Courier New" w:cs="Courier New"/>
          <w:sz w:val="18"/>
          <w:szCs w:val="18"/>
        </w:rPr>
        <w:t xml:space="preserve">TSS) + </w:t>
      </w:r>
      <w:proofErr w:type="spellStart"/>
      <w:r w:rsidRPr="00447204">
        <w:rPr>
          <w:rFonts w:ascii="Courier New" w:eastAsia="Calibri" w:hAnsi="Courier New" w:cs="Courier New"/>
          <w:sz w:val="18"/>
          <w:szCs w:val="18"/>
        </w:rPr>
        <w:t>Bturb</w:t>
      </w:r>
      <w:proofErr w:type="spellEnd"/>
      <w:r w:rsidRPr="00447204">
        <w:rPr>
          <w:rFonts w:ascii="Courier New" w:eastAsia="Calibri" w:hAnsi="Courier New" w:cs="Courier New"/>
          <w:sz w:val="18"/>
          <w:szCs w:val="18"/>
        </w:rPr>
        <w:t xml:space="preserve"> = ln(Turbidity),",-0.294</w:t>
      </w:r>
    </w:p>
    <w:p w14:paraId="527D535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"Coefficient </w:t>
      </w:r>
      <w:proofErr w:type="spellStart"/>
      <w:r w:rsidRPr="00447204">
        <w:rPr>
          <w:rFonts w:ascii="Courier New" w:eastAsia="Calibri" w:hAnsi="Courier New" w:cs="Courier New"/>
          <w:sz w:val="18"/>
          <w:szCs w:val="18"/>
        </w:rPr>
        <w:t>Aturb</w:t>
      </w:r>
      <w:proofErr w:type="spellEnd"/>
      <w:r w:rsidRPr="00447204">
        <w:rPr>
          <w:rFonts w:ascii="Courier New" w:eastAsia="Calibri" w:hAnsi="Courier New" w:cs="Courier New"/>
          <w:sz w:val="18"/>
          <w:szCs w:val="18"/>
        </w:rPr>
        <w:t xml:space="preserve"> in </w:t>
      </w:r>
      <w:proofErr w:type="spellStart"/>
      <w:r w:rsidRPr="00447204">
        <w:rPr>
          <w:rFonts w:ascii="Courier New" w:eastAsia="Calibri" w:hAnsi="Courier New" w:cs="Courier New"/>
          <w:sz w:val="18"/>
          <w:szCs w:val="18"/>
        </w:rPr>
        <w:t>Aturb</w:t>
      </w:r>
      <w:proofErr w:type="spellEnd"/>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ln(</w:t>
      </w:r>
      <w:proofErr w:type="gramEnd"/>
      <w:r w:rsidRPr="00447204">
        <w:rPr>
          <w:rFonts w:ascii="Courier New" w:eastAsia="Calibri" w:hAnsi="Courier New" w:cs="Courier New"/>
          <w:sz w:val="18"/>
          <w:szCs w:val="18"/>
        </w:rPr>
        <w:t xml:space="preserve">TSS) + </w:t>
      </w:r>
      <w:proofErr w:type="spellStart"/>
      <w:r w:rsidRPr="00447204">
        <w:rPr>
          <w:rFonts w:ascii="Courier New" w:eastAsia="Calibri" w:hAnsi="Courier New" w:cs="Courier New"/>
          <w:sz w:val="18"/>
          <w:szCs w:val="18"/>
        </w:rPr>
        <w:t>Bturb</w:t>
      </w:r>
      <w:proofErr w:type="spellEnd"/>
      <w:r w:rsidRPr="00447204">
        <w:rPr>
          <w:rFonts w:ascii="Courier New" w:eastAsia="Calibri" w:hAnsi="Courier New" w:cs="Courier New"/>
          <w:sz w:val="18"/>
          <w:szCs w:val="18"/>
        </w:rPr>
        <w:t xml:space="preserve"> = ln(Turbidity),",1.243</w:t>
      </w:r>
    </w:p>
    <w:p w14:paraId="2CF437A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"Write sediment fluxes,"</w:t>
      </w:r>
      <w:proofErr w:type="gramStart"/>
      <w:r w:rsidRPr="00447204">
        <w:rPr>
          <w:rFonts w:ascii="Courier New" w:eastAsia="Calibri" w:hAnsi="Courier New" w:cs="Courier New"/>
          <w:sz w:val="18"/>
          <w:szCs w:val="18"/>
        </w:rPr>
        <w:t>, .TRUE</w:t>
      </w:r>
      <w:proofErr w:type="gramEnd"/>
      <w:r w:rsidRPr="00447204">
        <w:rPr>
          <w:rFonts w:ascii="Courier New" w:eastAsia="Calibri" w:hAnsi="Courier New" w:cs="Courier New"/>
          <w:sz w:val="18"/>
          <w:szCs w:val="18"/>
        </w:rPr>
        <w:t>.</w:t>
      </w:r>
    </w:p>
    <w:p w14:paraId="3008013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"Particle Mixing Velocity between Aerobic and Anaerobic Layers m/d", 0.05</w:t>
      </w:r>
    </w:p>
    <w:p w14:paraId="3E22BAD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"Burial Velocity m/d", 0.001</w:t>
      </w:r>
    </w:p>
    <w:p w14:paraId="5566EEF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modeling of Iron (</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and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in sediments,", .FALSE.</w:t>
      </w:r>
    </w:p>
    <w:p w14:paraId="68E9AB2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modeling of Manganese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and MnO2) in sediments,", .FALSE.</w:t>
      </w:r>
    </w:p>
    <w:p w14:paraId="6756FC6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"Half-saturation constant for O2 for </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reduction to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g/m^3", 0.2</w:t>
      </w:r>
    </w:p>
    <w:p w14:paraId="0F1F1A4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"Reduction rate, </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to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d-1", 4.0</w:t>
      </w:r>
    </w:p>
    <w:p w14:paraId="3740A5A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"Oxidation rate,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 xml:space="preserve">II) to </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m^3/d-g", 1.0</w:t>
      </w:r>
    </w:p>
    <w:p w14:paraId="461F116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Settling Velocity m/d", 0.001</w:t>
      </w:r>
    </w:p>
    <w:p w14:paraId="30EB057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Sorption Coefficient in Aerobic Layer m^3/g",0.00005</w:t>
      </w:r>
    </w:p>
    <w:p w14:paraId="433E764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Sorption Coefficient in Anaerobic Layer m^3/g",0.01</w:t>
      </w:r>
    </w:p>
    <w:p w14:paraId="4E4C9B3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"Oxygen stoichiometry for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 xml:space="preserve">II) decay </w:t>
      </w:r>
      <w:proofErr w:type="spellStart"/>
      <w:r w:rsidRPr="00447204">
        <w:rPr>
          <w:rFonts w:ascii="Courier New" w:eastAsia="Calibri" w:hAnsi="Courier New" w:cs="Courier New"/>
          <w:sz w:val="18"/>
          <w:szCs w:val="18"/>
        </w:rPr>
        <w:t>gO</w:t>
      </w:r>
      <w:proofErr w:type="spellEnd"/>
      <w:r w:rsidRPr="00447204">
        <w:rPr>
          <w:rFonts w:ascii="Courier New" w:eastAsia="Calibri" w:hAnsi="Courier New" w:cs="Courier New"/>
          <w:sz w:val="18"/>
          <w:szCs w:val="18"/>
        </w:rPr>
        <w:t>/gFe,",0.143</w:t>
      </w:r>
    </w:p>
    <w:p w14:paraId="6BEC99B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"Half-saturation constant for O2 for MnO2 reduction to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g/m^3", 0.2</w:t>
      </w:r>
    </w:p>
    <w:p w14:paraId="6ED2463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"Reduction rate, MnO2 to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 xml:space="preserve">II) d-1", 0.002 </w:t>
      </w:r>
    </w:p>
    <w:p w14:paraId="13DD921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"Oxidation rate,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to MnO2 m^3/d-g", 0.0001</w:t>
      </w:r>
    </w:p>
    <w:p w14:paraId="36394C0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"MnO2 Settling Velocity m/d", 0.001</w:t>
      </w:r>
    </w:p>
    <w:p w14:paraId="4F27593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Sorption Coefficient in Aerobic Layer m^3/g",0.00005</w:t>
      </w:r>
    </w:p>
    <w:p w14:paraId="3395E87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Sorption Coefficient in Anaerobic Layer m^3/g",0.01</w:t>
      </w:r>
    </w:p>
    <w:p w14:paraId="19052A5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"Oxygen stoichiometry for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 xml:space="preserve">II) decay </w:t>
      </w:r>
      <w:proofErr w:type="spellStart"/>
      <w:r w:rsidRPr="00447204">
        <w:rPr>
          <w:rFonts w:ascii="Courier New" w:eastAsia="Calibri" w:hAnsi="Courier New" w:cs="Courier New"/>
          <w:sz w:val="18"/>
          <w:szCs w:val="18"/>
        </w:rPr>
        <w:t>gO</w:t>
      </w:r>
      <w:proofErr w:type="spellEnd"/>
      <w:r w:rsidRPr="00447204">
        <w:rPr>
          <w:rFonts w:ascii="Courier New" w:eastAsia="Calibri" w:hAnsi="Courier New" w:cs="Courier New"/>
          <w:sz w:val="18"/>
          <w:szCs w:val="18"/>
        </w:rPr>
        <w:t>/gMn,",0.291</w:t>
      </w:r>
    </w:p>
    <w:p w14:paraId="76368CD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particulate organic matter resuspension processes,"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25C6259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"Algorithm for resuspension of particulate organic matter for each region (0: Wind Induced Resuspension, 1: Bottom Scour Resuspension),", 1</w:t>
      </w:r>
    </w:p>
    <w:p w14:paraId="3D9DEEA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"Critical shear stress for particulate organic matter resuspension dynes/cm^2",0.001</w:t>
      </w:r>
    </w:p>
    <w:p w14:paraId="6ED91E6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"Critical Shields parameter for POM", 10.0</w:t>
      </w:r>
    </w:p>
    <w:p w14:paraId="1A6F8BC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"Use Cao method to estimate critical Shields parameter (rather than using input value),</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4451A2E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"Specific gravity of particulate organic matter," 1.5</w:t>
      </w:r>
    </w:p>
    <w:p w14:paraId="0AE3B424" w14:textId="77777777" w:rsidR="001B47DD" w:rsidRPr="00447204" w:rsidRDefault="001B47DD" w:rsidP="001B47DD">
      <w:pPr>
        <w:rPr>
          <w:rFonts w:ascii="Courier New" w:hAnsi="Courier New" w:cs="Courier New"/>
          <w:sz w:val="18"/>
          <w:szCs w:val="18"/>
        </w:rPr>
      </w:pPr>
      <w:r w:rsidRPr="00447204">
        <w:rPr>
          <w:rFonts w:ascii="Courier New" w:hAnsi="Courier New" w:cs="Courier New"/>
          <w:sz w:val="18"/>
          <w:szCs w:val="18"/>
        </w:rPr>
        <w:t>"Particulate organic matter particle diameter m," 0.0001</w:t>
      </w:r>
    </w:p>
    <w:p w14:paraId="5C828758" w14:textId="77777777" w:rsidR="00C00DA1" w:rsidRPr="00447204" w:rsidRDefault="00C00DA1" w:rsidP="001B47DD">
      <w:pPr>
        <w:rPr>
          <w:sz w:val="18"/>
          <w:szCs w:val="18"/>
        </w:rPr>
      </w:pPr>
      <w:r w:rsidRPr="00447204">
        <w:rPr>
          <w:rFonts w:ascii="Courier New" w:hAnsi="Courier New" w:cs="Courier New"/>
          <w:sz w:val="18"/>
          <w:szCs w:val="18"/>
        </w:rPr>
        <w:t>"Frequency of Sediment Diagenesis Output in days,", 1.0</w:t>
      </w:r>
    </w:p>
    <w:p w14:paraId="168F12A3" w14:textId="77777777" w:rsidR="001B47DD" w:rsidRDefault="001B47DD" w:rsidP="001B47DD">
      <w:pPr>
        <w:rPr>
          <w:rFonts w:ascii="Courier New" w:hAnsi="Courier New" w:cs="Courier New"/>
          <w:sz w:val="20"/>
        </w:rPr>
      </w:pPr>
    </w:p>
    <w:p w14:paraId="09CABEA0" w14:textId="77777777" w:rsidR="001B47DD" w:rsidRPr="001B47DD" w:rsidRDefault="001B47DD" w:rsidP="001B47DD">
      <w:pPr>
        <w:pStyle w:val="Heading4"/>
        <w:rPr>
          <w:rFonts w:asciiTheme="minorHAnsi" w:hAnsiTheme="minorHAnsi"/>
        </w:rPr>
      </w:pPr>
      <w:bookmarkStart w:id="3376" w:name="_Toc395169317"/>
      <w:bookmarkStart w:id="3377" w:name="_Toc41047853"/>
      <w:r w:rsidRPr="001B47DD">
        <w:rPr>
          <w:rFonts w:asciiTheme="minorHAnsi" w:hAnsiTheme="minorHAnsi"/>
        </w:rPr>
        <w:t>W2_</w:t>
      </w:r>
      <w:r w:rsidR="007B52A5">
        <w:rPr>
          <w:rFonts w:asciiTheme="minorHAnsi" w:hAnsiTheme="minorHAnsi"/>
        </w:rPr>
        <w:t>diagenesis</w:t>
      </w:r>
      <w:r w:rsidRPr="001B47DD">
        <w:rPr>
          <w:rFonts w:asciiTheme="minorHAnsi" w:hAnsiTheme="minorHAnsi"/>
        </w:rPr>
        <w:t>.npt Input Descriptions</w:t>
      </w:r>
      <w:bookmarkEnd w:id="3376"/>
      <w:bookmarkEnd w:id="3377"/>
    </w:p>
    <w:p w14:paraId="41FFB792" w14:textId="77777777" w:rsidR="001B47DD" w:rsidRPr="001B47DD" w:rsidRDefault="001B47DD" w:rsidP="007B52A5">
      <w:pPr>
        <w:pStyle w:val="Heading5"/>
        <w:spacing w:after="120"/>
      </w:pPr>
      <w:bookmarkStart w:id="3378" w:name="_Toc41047854"/>
      <w:r w:rsidRPr="001B47DD">
        <w:t>Line Comments</w:t>
      </w:r>
      <w:bookmarkEnd w:id="3378"/>
    </w:p>
    <w:p w14:paraId="0A3245C4" w14:textId="77777777" w:rsidR="001B47DD" w:rsidRPr="007B52A5" w:rsidRDefault="001B47DD" w:rsidP="001B47DD">
      <w:pPr>
        <w:rPr>
          <w:sz w:val="20"/>
          <w:szCs w:val="18"/>
        </w:rPr>
      </w:pPr>
      <w:r w:rsidRPr="007B52A5">
        <w:rPr>
          <w:sz w:val="20"/>
          <w:szCs w:val="18"/>
        </w:rPr>
        <w:t>Lines that begin with a dollar sign ‘$’ at the beginning of the file are skipped by the model when reading the input file.  In the sample input file</w:t>
      </w:r>
      <w:r w:rsidR="007B52A5">
        <w:rPr>
          <w:sz w:val="20"/>
          <w:szCs w:val="18"/>
        </w:rPr>
        <w:t>,</w:t>
      </w:r>
      <w:r w:rsidRPr="007B52A5">
        <w:rPr>
          <w:sz w:val="20"/>
          <w:szCs w:val="18"/>
        </w:rPr>
        <w:t xml:space="preserve"> the first 3 lines are skipped.</w:t>
      </w:r>
    </w:p>
    <w:p w14:paraId="45AB2EFE" w14:textId="77777777" w:rsidR="001B47DD" w:rsidRPr="00A00E56" w:rsidRDefault="001B47DD" w:rsidP="001B47DD">
      <w:pPr>
        <w:rPr>
          <w:rFonts w:ascii="Courier New" w:hAnsi="Courier New" w:cs="Courier New"/>
          <w:sz w:val="20"/>
        </w:rPr>
      </w:pPr>
    </w:p>
    <w:tbl>
      <w:tblPr>
        <w:tblStyle w:val="TableGrid"/>
        <w:tblW w:w="0" w:type="auto"/>
        <w:tblLook w:val="04A0" w:firstRow="1" w:lastRow="0" w:firstColumn="1" w:lastColumn="0" w:noHBand="0" w:noVBand="1"/>
      </w:tblPr>
      <w:tblGrid>
        <w:gridCol w:w="4320"/>
        <w:gridCol w:w="4310"/>
      </w:tblGrid>
      <w:tr w:rsidR="001B47DD" w:rsidRPr="007B52A5" w14:paraId="68D22C9D" w14:textId="77777777" w:rsidTr="00BC6B9B">
        <w:trPr>
          <w:tblHeader/>
        </w:trPr>
        <w:tc>
          <w:tcPr>
            <w:tcW w:w="4675" w:type="dxa"/>
            <w:shd w:val="clear" w:color="auto" w:fill="D9D9D9" w:themeFill="background1" w:themeFillShade="D9"/>
          </w:tcPr>
          <w:p w14:paraId="5336A85B"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675" w:type="dxa"/>
            <w:shd w:val="clear" w:color="auto" w:fill="D9D9D9" w:themeFill="background1" w:themeFillShade="D9"/>
          </w:tcPr>
          <w:p w14:paraId="72E57BFA"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F70A574" w14:textId="77777777" w:rsidTr="00BC6B9B">
        <w:tc>
          <w:tcPr>
            <w:tcW w:w="4675" w:type="dxa"/>
          </w:tcPr>
          <w:p w14:paraId="62067A8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$Additional CEMA related W2 input</w:t>
            </w:r>
          </w:p>
        </w:tc>
        <w:tc>
          <w:tcPr>
            <w:tcW w:w="4675" w:type="dxa"/>
          </w:tcPr>
          <w:p w14:paraId="2D981BD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Line Comment</w:t>
            </w:r>
          </w:p>
        </w:tc>
      </w:tr>
      <w:tr w:rsidR="001B47DD" w:rsidRPr="007B52A5" w14:paraId="47E3EF54" w14:textId="77777777" w:rsidTr="00BC6B9B">
        <w:tc>
          <w:tcPr>
            <w:tcW w:w="4675" w:type="dxa"/>
          </w:tcPr>
          <w:p w14:paraId="5F881C4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$Please see help file for input description</w:t>
            </w:r>
          </w:p>
        </w:tc>
        <w:tc>
          <w:tcPr>
            <w:tcW w:w="4675" w:type="dxa"/>
          </w:tcPr>
          <w:p w14:paraId="03B167B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Line Comment</w:t>
            </w:r>
          </w:p>
        </w:tc>
      </w:tr>
      <w:tr w:rsidR="001B47DD" w:rsidRPr="007B52A5" w14:paraId="0BFBA53E" w14:textId="77777777" w:rsidTr="00BC6B9B">
        <w:tc>
          <w:tcPr>
            <w:tcW w:w="4675" w:type="dxa"/>
          </w:tcPr>
          <w:p w14:paraId="0E61574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$All lines starting with $ are comments and disregarded by the model</w:t>
            </w:r>
          </w:p>
        </w:tc>
        <w:tc>
          <w:tcPr>
            <w:tcW w:w="4675" w:type="dxa"/>
          </w:tcPr>
          <w:p w14:paraId="475E695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Line Comment</w:t>
            </w:r>
          </w:p>
        </w:tc>
      </w:tr>
    </w:tbl>
    <w:p w14:paraId="4FFEFA50" w14:textId="77777777" w:rsidR="001B47DD" w:rsidRDefault="001B47DD" w:rsidP="001B47DD">
      <w:pPr>
        <w:rPr>
          <w:rFonts w:ascii="Courier New" w:hAnsi="Courier New" w:cs="Courier New"/>
          <w:sz w:val="20"/>
        </w:rPr>
      </w:pPr>
    </w:p>
    <w:p w14:paraId="03D5B126" w14:textId="77777777" w:rsidR="001B47DD" w:rsidRDefault="001B47DD" w:rsidP="007B52A5">
      <w:pPr>
        <w:pStyle w:val="Heading5"/>
        <w:spacing w:after="120"/>
      </w:pPr>
      <w:bookmarkStart w:id="3379" w:name="_Toc41047855"/>
      <w:r>
        <w:t>Global ON/OFF Switch</w:t>
      </w:r>
      <w:bookmarkEnd w:id="3379"/>
    </w:p>
    <w:tbl>
      <w:tblPr>
        <w:tblStyle w:val="TableGrid"/>
        <w:tblW w:w="0" w:type="auto"/>
        <w:tblLook w:val="04A0" w:firstRow="1" w:lastRow="0" w:firstColumn="1" w:lastColumn="0" w:noHBand="0" w:noVBand="1"/>
      </w:tblPr>
      <w:tblGrid>
        <w:gridCol w:w="4813"/>
        <w:gridCol w:w="3817"/>
      </w:tblGrid>
      <w:tr w:rsidR="001B47DD" w:rsidRPr="007B52A5" w14:paraId="4A7D766A" w14:textId="77777777" w:rsidTr="00BC6B9B">
        <w:trPr>
          <w:tblHeader/>
        </w:trPr>
        <w:tc>
          <w:tcPr>
            <w:tcW w:w="5215" w:type="dxa"/>
            <w:shd w:val="clear" w:color="auto" w:fill="D9D9D9" w:themeFill="background1" w:themeFillShade="D9"/>
          </w:tcPr>
          <w:p w14:paraId="37F9A95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7FE3353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8669B94" w14:textId="77777777" w:rsidTr="00BC6B9B">
        <w:tc>
          <w:tcPr>
            <w:tcW w:w="5215" w:type="dxa"/>
          </w:tcPr>
          <w:p w14:paraId="4A34AF0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"Global Switch for all sediment diagenesis features,"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622B764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Turns ON/OFF all features included in sediment diagenesis module</w:t>
            </w:r>
          </w:p>
        </w:tc>
      </w:tr>
    </w:tbl>
    <w:p w14:paraId="536B3F4D" w14:textId="77777777" w:rsidR="001B47DD" w:rsidRPr="00240E86" w:rsidRDefault="001B47DD" w:rsidP="001B47DD"/>
    <w:p w14:paraId="54685233" w14:textId="77777777" w:rsidR="001B47DD" w:rsidRDefault="001B47DD" w:rsidP="007B52A5">
      <w:pPr>
        <w:pStyle w:val="Heading5"/>
        <w:spacing w:after="120"/>
      </w:pPr>
      <w:bookmarkStart w:id="3380" w:name="_Toc41047856"/>
      <w:r>
        <w:t>Constituent Numbers</w:t>
      </w:r>
      <w:bookmarkEnd w:id="3380"/>
    </w:p>
    <w:p w14:paraId="41265794" w14:textId="03FE32AC" w:rsidR="001B47DD" w:rsidRPr="007B52A5" w:rsidRDefault="001B47DD" w:rsidP="001B47DD">
      <w:pPr>
        <w:rPr>
          <w:sz w:val="20"/>
          <w:szCs w:val="18"/>
        </w:rPr>
      </w:pPr>
      <w:r w:rsidRPr="007B52A5">
        <w:rPr>
          <w:sz w:val="20"/>
          <w:szCs w:val="18"/>
        </w:rPr>
        <w:t xml:space="preserve">Some of the constituents included in the OSPLM are not modeled in the standard CE-QUAL-W2 model.  </w:t>
      </w:r>
      <w:ins w:id="3381" w:author="Honnalore Steissberg" w:date="2021-08-16T22:43:00Z">
        <w:r w:rsidR="00840AE3">
          <w:rPr>
            <w:sz w:val="20"/>
            <w:szCs w:val="18"/>
          </w:rPr>
          <w:t>Because t</w:t>
        </w:r>
      </w:ins>
      <w:del w:id="3382" w:author="Honnalore Steissberg" w:date="2021-08-16T22:43:00Z">
        <w:r w:rsidRPr="007B52A5" w:rsidDel="00840AE3">
          <w:rPr>
            <w:sz w:val="20"/>
            <w:szCs w:val="18"/>
          </w:rPr>
          <w:delText>T</w:delText>
        </w:r>
      </w:del>
      <w:r w:rsidRPr="007B52A5">
        <w:rPr>
          <w:sz w:val="20"/>
          <w:szCs w:val="18"/>
        </w:rPr>
        <w:t>hese constituents occupy spots in the constituent order normally occupied by generic constituents</w:t>
      </w:r>
      <w:ins w:id="3383" w:author="Honnalore Steissberg" w:date="2021-08-16T22:43:00Z">
        <w:r w:rsidR="00840AE3">
          <w:rPr>
            <w:sz w:val="20"/>
            <w:szCs w:val="18"/>
          </w:rPr>
          <w:t xml:space="preserve">, </w:t>
        </w:r>
      </w:ins>
      <w:del w:id="3384" w:author="Honnalore Steissberg" w:date="2021-08-16T22:43:00Z">
        <w:r w:rsidRPr="007B52A5" w:rsidDel="00840AE3">
          <w:rPr>
            <w:sz w:val="20"/>
            <w:szCs w:val="18"/>
          </w:rPr>
          <w:delText xml:space="preserve">. So </w:delText>
        </w:r>
      </w:del>
      <w:r w:rsidRPr="007B52A5">
        <w:rPr>
          <w:sz w:val="20"/>
          <w:szCs w:val="18"/>
        </w:rPr>
        <w:t xml:space="preserve">the number of generic constituents in the </w:t>
      </w:r>
      <w:r w:rsidRPr="007B52A5">
        <w:rPr>
          <w:b/>
          <w:bCs/>
          <w:sz w:val="20"/>
          <w:szCs w:val="18"/>
        </w:rPr>
        <w:t xml:space="preserve">w2_con.npt </w:t>
      </w:r>
      <w:r w:rsidR="0005289F">
        <w:rPr>
          <w:sz w:val="20"/>
          <w:szCs w:val="18"/>
        </w:rPr>
        <w:t xml:space="preserve">(or </w:t>
      </w:r>
      <w:r w:rsidR="0005289F" w:rsidRPr="0005289F">
        <w:rPr>
          <w:b/>
          <w:bCs/>
          <w:sz w:val="20"/>
          <w:szCs w:val="18"/>
        </w:rPr>
        <w:t>w2_con.csv</w:t>
      </w:r>
      <w:r w:rsidR="0005289F">
        <w:rPr>
          <w:sz w:val="20"/>
          <w:szCs w:val="18"/>
        </w:rPr>
        <w:t xml:space="preserve">) </w:t>
      </w:r>
      <w:r w:rsidRPr="0005289F">
        <w:rPr>
          <w:sz w:val="20"/>
          <w:szCs w:val="18"/>
        </w:rPr>
        <w:t>file</w:t>
      </w:r>
      <w:r w:rsidRPr="007B52A5">
        <w:rPr>
          <w:sz w:val="20"/>
          <w:szCs w:val="18"/>
        </w:rPr>
        <w:t>, NGC, would be increased by these 8 constituents</w:t>
      </w:r>
      <w:ins w:id="3385" w:author="Honnalore Steissberg" w:date="2021-08-16T22:43:00Z">
        <w:r w:rsidR="00840AE3">
          <w:rPr>
            <w:sz w:val="20"/>
            <w:szCs w:val="18"/>
          </w:rPr>
          <w:t>:</w:t>
        </w:r>
      </w:ins>
      <w:del w:id="3386" w:author="Honnalore Steissberg" w:date="2021-08-16T22:43:00Z">
        <w:r w:rsidRPr="007B52A5" w:rsidDel="00840AE3">
          <w:rPr>
            <w:sz w:val="20"/>
            <w:szCs w:val="18"/>
          </w:rPr>
          <w:delText>,</w:delText>
        </w:r>
      </w:del>
      <w:r w:rsidRPr="007B52A5">
        <w:rPr>
          <w:sz w:val="20"/>
          <w:szCs w:val="18"/>
        </w:rPr>
        <w:t xml:space="preserve"> H2S, CH4, SO4, turbidity, Fe2+, </w:t>
      </w:r>
      <w:proofErr w:type="spellStart"/>
      <w:r w:rsidRPr="007B52A5">
        <w:rPr>
          <w:sz w:val="20"/>
          <w:szCs w:val="18"/>
        </w:rPr>
        <w:t>FeOOH</w:t>
      </w:r>
      <w:proofErr w:type="spellEnd"/>
      <w:r w:rsidRPr="007B52A5">
        <w:rPr>
          <w:sz w:val="20"/>
          <w:szCs w:val="18"/>
        </w:rPr>
        <w:t xml:space="preserve">(s), Mn2+, and MnO2(s). MFT is classified in </w:t>
      </w:r>
      <w:r w:rsidRPr="007B52A5">
        <w:rPr>
          <w:b/>
          <w:bCs/>
          <w:sz w:val="20"/>
          <w:szCs w:val="18"/>
        </w:rPr>
        <w:t>w2_con.npt</w:t>
      </w:r>
      <w:r w:rsidRPr="007B52A5">
        <w:rPr>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 xml:space="preserve">) </w:t>
      </w:r>
      <w:r w:rsidRPr="007B52A5">
        <w:rPr>
          <w:sz w:val="20"/>
          <w:szCs w:val="18"/>
        </w:rPr>
        <w:t>as an ISS group</w:t>
      </w:r>
      <w:ins w:id="3387" w:author="Honnalore Steissberg" w:date="2021-08-16T22:44:00Z">
        <w:r w:rsidR="00840AE3">
          <w:rPr>
            <w:sz w:val="20"/>
            <w:szCs w:val="18"/>
          </w:rPr>
          <w:t>;</w:t>
        </w:r>
      </w:ins>
      <w:r w:rsidRPr="007B52A5">
        <w:rPr>
          <w:sz w:val="20"/>
          <w:szCs w:val="18"/>
        </w:rPr>
        <w:t xml:space="preserve"> hence</w:t>
      </w:r>
      <w:ins w:id="3388" w:author="Honnalore Steissberg" w:date="2021-08-16T22:44:00Z">
        <w:r w:rsidR="00840AE3">
          <w:rPr>
            <w:sz w:val="20"/>
            <w:szCs w:val="18"/>
          </w:rPr>
          <w:t>,</w:t>
        </w:r>
      </w:ins>
      <w:r w:rsidRPr="007B52A5">
        <w:rPr>
          <w:sz w:val="20"/>
          <w:szCs w:val="18"/>
        </w:rPr>
        <w:t xml:space="preserve"> the number of inorganic suspended solids groups, NSS, would be incremented by 1.</w:t>
      </w:r>
    </w:p>
    <w:p w14:paraId="76FA9590" w14:textId="77777777" w:rsidR="001B47DD" w:rsidRPr="00A00E56" w:rsidRDefault="001B47DD" w:rsidP="001B47DD">
      <w:pPr>
        <w:rPr>
          <w:rFonts w:ascii="Courier New" w:hAnsi="Courier New" w:cs="Courier New"/>
          <w:sz w:val="20"/>
        </w:rPr>
      </w:pPr>
    </w:p>
    <w:tbl>
      <w:tblPr>
        <w:tblStyle w:val="TableGrid"/>
        <w:tblW w:w="0" w:type="auto"/>
        <w:jc w:val="center"/>
        <w:tblLook w:val="04A0" w:firstRow="1" w:lastRow="0" w:firstColumn="1" w:lastColumn="0" w:noHBand="0" w:noVBand="1"/>
        <w:tblPrChange w:id="3389" w:author="Honnalore Steissberg" w:date="2021-08-16T22:44:00Z">
          <w:tblPr>
            <w:tblStyle w:val="TableGrid"/>
            <w:tblW w:w="0" w:type="auto"/>
            <w:tblLook w:val="04A0" w:firstRow="1" w:lastRow="0" w:firstColumn="1" w:lastColumn="0" w:noHBand="0" w:noVBand="1"/>
          </w:tblPr>
        </w:tblPrChange>
      </w:tblPr>
      <w:tblGrid>
        <w:gridCol w:w="4808"/>
        <w:gridCol w:w="3822"/>
        <w:tblGridChange w:id="3390">
          <w:tblGrid>
            <w:gridCol w:w="4808"/>
            <w:gridCol w:w="3822"/>
          </w:tblGrid>
        </w:tblGridChange>
      </w:tblGrid>
      <w:tr w:rsidR="001B47DD" w:rsidRPr="007B52A5" w14:paraId="03FDFD5A" w14:textId="77777777" w:rsidTr="00043DE6">
        <w:trPr>
          <w:tblHeader/>
          <w:jc w:val="center"/>
          <w:trPrChange w:id="3391" w:author="Honnalore Steissberg" w:date="2021-08-16T22:44:00Z">
            <w:trPr>
              <w:tblHeader/>
            </w:trPr>
          </w:trPrChange>
        </w:trPr>
        <w:tc>
          <w:tcPr>
            <w:tcW w:w="5215" w:type="dxa"/>
            <w:shd w:val="clear" w:color="auto" w:fill="D9D9D9" w:themeFill="background1" w:themeFillShade="D9"/>
            <w:tcPrChange w:id="3392" w:author="Honnalore Steissberg" w:date="2021-08-16T22:44:00Z">
              <w:tcPr>
                <w:tcW w:w="5215" w:type="dxa"/>
                <w:shd w:val="clear" w:color="auto" w:fill="D9D9D9" w:themeFill="background1" w:themeFillShade="D9"/>
              </w:tcPr>
            </w:tcPrChange>
          </w:tcPr>
          <w:p w14:paraId="0648BC7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Change w:id="3393" w:author="Honnalore Steissberg" w:date="2021-08-16T22:44:00Z">
              <w:tcPr>
                <w:tcW w:w="4135" w:type="dxa"/>
                <w:shd w:val="clear" w:color="auto" w:fill="D9D9D9" w:themeFill="background1" w:themeFillShade="D9"/>
              </w:tcPr>
            </w:tcPrChange>
          </w:tcPr>
          <w:p w14:paraId="2F73AE99"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44D73E82" w14:textId="77777777" w:rsidTr="00043DE6">
        <w:trPr>
          <w:jc w:val="center"/>
        </w:trPr>
        <w:tc>
          <w:tcPr>
            <w:tcW w:w="5215" w:type="dxa"/>
            <w:tcPrChange w:id="3394" w:author="Honnalore Steissberg" w:date="2021-08-16T22:44:00Z">
              <w:tcPr>
                <w:tcW w:w="5215" w:type="dxa"/>
              </w:tcPr>
            </w:tcPrChange>
          </w:tcPr>
          <w:p w14:paraId="41ED0A0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"H2S Constituent Number (Generic Constituent),", 2</w:t>
            </w:r>
          </w:p>
        </w:tc>
        <w:tc>
          <w:tcPr>
            <w:tcW w:w="4135" w:type="dxa"/>
            <w:tcPrChange w:id="3395" w:author="Honnalore Steissberg" w:date="2021-08-16T22:44:00Z">
              <w:tcPr>
                <w:tcW w:w="4135" w:type="dxa"/>
              </w:tcPr>
            </w:tcPrChange>
          </w:tcPr>
          <w:p w14:paraId="3DA6D8C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for hydrogen sulfide</w:t>
            </w:r>
          </w:p>
        </w:tc>
      </w:tr>
      <w:tr w:rsidR="001B47DD" w:rsidRPr="007B52A5" w14:paraId="2B8FC7A4" w14:textId="77777777" w:rsidTr="00043DE6">
        <w:trPr>
          <w:jc w:val="center"/>
        </w:trPr>
        <w:tc>
          <w:tcPr>
            <w:tcW w:w="5215" w:type="dxa"/>
            <w:tcPrChange w:id="3396" w:author="Honnalore Steissberg" w:date="2021-08-16T22:44:00Z">
              <w:tcPr>
                <w:tcW w:w="5215" w:type="dxa"/>
              </w:tcPr>
            </w:tcPrChange>
          </w:tcPr>
          <w:p w14:paraId="1085D08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"CH4 Constituent Number (Generic Constituent),", 3</w:t>
            </w:r>
          </w:p>
        </w:tc>
        <w:tc>
          <w:tcPr>
            <w:tcW w:w="4135" w:type="dxa"/>
            <w:tcPrChange w:id="3397" w:author="Honnalore Steissberg" w:date="2021-08-16T22:44:00Z">
              <w:tcPr>
                <w:tcW w:w="4135" w:type="dxa"/>
              </w:tcPr>
            </w:tcPrChange>
          </w:tcPr>
          <w:p w14:paraId="789C9F1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for methane</w:t>
            </w:r>
          </w:p>
        </w:tc>
      </w:tr>
      <w:tr w:rsidR="001B47DD" w:rsidRPr="007B52A5" w14:paraId="4C6365EF" w14:textId="77777777" w:rsidTr="00043DE6">
        <w:trPr>
          <w:jc w:val="center"/>
        </w:trPr>
        <w:tc>
          <w:tcPr>
            <w:tcW w:w="5215" w:type="dxa"/>
            <w:tcPrChange w:id="3398" w:author="Honnalore Steissberg" w:date="2021-08-16T22:44:00Z">
              <w:tcPr>
                <w:tcW w:w="5215" w:type="dxa"/>
              </w:tcPr>
            </w:tcPrChange>
          </w:tcPr>
          <w:p w14:paraId="45EA9E5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"SO4 Constituent Number (Generic Constituent),", 4</w:t>
            </w:r>
          </w:p>
        </w:tc>
        <w:tc>
          <w:tcPr>
            <w:tcW w:w="4135" w:type="dxa"/>
            <w:tcPrChange w:id="3399" w:author="Honnalore Steissberg" w:date="2021-08-16T22:44:00Z">
              <w:tcPr>
                <w:tcW w:w="4135" w:type="dxa"/>
              </w:tcPr>
            </w:tcPrChange>
          </w:tcPr>
          <w:p w14:paraId="54C95F8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for sulfate</w:t>
            </w:r>
          </w:p>
        </w:tc>
      </w:tr>
      <w:tr w:rsidR="001B47DD" w:rsidRPr="007B52A5" w14:paraId="0FCE50A0" w14:textId="77777777" w:rsidTr="00043DE6">
        <w:trPr>
          <w:jc w:val="center"/>
        </w:trPr>
        <w:tc>
          <w:tcPr>
            <w:tcW w:w="5215" w:type="dxa"/>
            <w:tcPrChange w:id="3400" w:author="Honnalore Steissberg" w:date="2021-08-16T22:44:00Z">
              <w:tcPr>
                <w:tcW w:w="5215" w:type="dxa"/>
              </w:tcPr>
            </w:tcPrChange>
          </w:tcPr>
          <w:p w14:paraId="1C4A672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"Turbidity Constituent Number (Generic Constituent),", 6</w:t>
            </w:r>
          </w:p>
        </w:tc>
        <w:tc>
          <w:tcPr>
            <w:tcW w:w="4135" w:type="dxa"/>
            <w:tcPrChange w:id="3401" w:author="Honnalore Steissberg" w:date="2021-08-16T22:44:00Z">
              <w:tcPr>
                <w:tcW w:w="4135" w:type="dxa"/>
              </w:tcPr>
            </w:tcPrChange>
          </w:tcPr>
          <w:p w14:paraId="6D6326A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for turbidity</w:t>
            </w:r>
          </w:p>
        </w:tc>
      </w:tr>
      <w:tr w:rsidR="001B47DD" w:rsidRPr="007B52A5" w14:paraId="42BA7A01" w14:textId="77777777" w:rsidTr="00043DE6">
        <w:trPr>
          <w:jc w:val="center"/>
        </w:trPr>
        <w:tc>
          <w:tcPr>
            <w:tcW w:w="5215" w:type="dxa"/>
            <w:tcPrChange w:id="3402" w:author="Honnalore Steissberg" w:date="2021-08-16T22:44:00Z">
              <w:tcPr>
                <w:tcW w:w="5215" w:type="dxa"/>
              </w:tcPr>
            </w:tcPrChange>
          </w:tcPr>
          <w:p w14:paraId="78F7C51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Constituent Number (Generic Constituent),", 7</w:t>
            </w:r>
          </w:p>
        </w:tc>
        <w:tc>
          <w:tcPr>
            <w:tcW w:w="4135" w:type="dxa"/>
            <w:tcPrChange w:id="3403" w:author="Honnalore Steissberg" w:date="2021-08-16T22:44:00Z">
              <w:tcPr>
                <w:tcW w:w="4135" w:type="dxa"/>
              </w:tcPr>
            </w:tcPrChange>
          </w:tcPr>
          <w:p w14:paraId="545101A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Constituent number of ferrous Iron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w:t>
            </w:r>
          </w:p>
        </w:tc>
      </w:tr>
      <w:tr w:rsidR="001B47DD" w:rsidRPr="007B52A5" w14:paraId="112A57A1" w14:textId="77777777" w:rsidTr="00043DE6">
        <w:trPr>
          <w:jc w:val="center"/>
        </w:trPr>
        <w:tc>
          <w:tcPr>
            <w:tcW w:w="5215" w:type="dxa"/>
            <w:tcPrChange w:id="3404" w:author="Honnalore Steissberg" w:date="2021-08-16T22:44:00Z">
              <w:tcPr>
                <w:tcW w:w="5215" w:type="dxa"/>
              </w:tcPr>
            </w:tcPrChange>
          </w:tcPr>
          <w:p w14:paraId="06E753A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Constituent Number (Generic Constituent),", 8</w:t>
            </w:r>
          </w:p>
        </w:tc>
        <w:tc>
          <w:tcPr>
            <w:tcW w:w="4135" w:type="dxa"/>
            <w:tcPrChange w:id="3405" w:author="Honnalore Steissberg" w:date="2021-08-16T22:44:00Z">
              <w:tcPr>
                <w:tcW w:w="4135" w:type="dxa"/>
              </w:tcPr>
            </w:tcPrChange>
          </w:tcPr>
          <w:p w14:paraId="7380041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Constituent number of Iron Oxyhydroxide </w:t>
            </w:r>
            <w:proofErr w:type="spellStart"/>
            <w:r w:rsidRPr="007B52A5">
              <w:rPr>
                <w:rFonts w:ascii="Courier New" w:hAnsi="Courier New" w:cs="Courier New"/>
                <w:sz w:val="18"/>
                <w:szCs w:val="18"/>
              </w:rPr>
              <w:t>FeOOH</w:t>
            </w:r>
            <w:proofErr w:type="spellEnd"/>
          </w:p>
        </w:tc>
      </w:tr>
      <w:tr w:rsidR="001B47DD" w:rsidRPr="007B52A5" w14:paraId="14D0365F" w14:textId="77777777" w:rsidTr="00043DE6">
        <w:trPr>
          <w:jc w:val="center"/>
        </w:trPr>
        <w:tc>
          <w:tcPr>
            <w:tcW w:w="5215" w:type="dxa"/>
            <w:tcPrChange w:id="3406" w:author="Honnalore Steissberg" w:date="2021-08-16T22:44:00Z">
              <w:tcPr>
                <w:tcW w:w="5215" w:type="dxa"/>
              </w:tcPr>
            </w:tcPrChange>
          </w:tcPr>
          <w:p w14:paraId="20706A7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Constituent Number (Generic Constituent),", 9</w:t>
            </w:r>
          </w:p>
        </w:tc>
        <w:tc>
          <w:tcPr>
            <w:tcW w:w="4135" w:type="dxa"/>
            <w:tcPrChange w:id="3407" w:author="Honnalore Steissberg" w:date="2021-08-16T22:44:00Z">
              <w:tcPr>
                <w:tcW w:w="4135" w:type="dxa"/>
              </w:tcPr>
            </w:tcPrChange>
          </w:tcPr>
          <w:p w14:paraId="13B1532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Constituent number of Manganese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w:t>
            </w:r>
          </w:p>
        </w:tc>
      </w:tr>
      <w:tr w:rsidR="001B47DD" w:rsidRPr="007B52A5" w14:paraId="21DA654A" w14:textId="77777777" w:rsidTr="00043DE6">
        <w:trPr>
          <w:jc w:val="center"/>
        </w:trPr>
        <w:tc>
          <w:tcPr>
            <w:tcW w:w="5215" w:type="dxa"/>
            <w:tcPrChange w:id="3408" w:author="Honnalore Steissberg" w:date="2021-08-16T22:44:00Z">
              <w:tcPr>
                <w:tcW w:w="5215" w:type="dxa"/>
              </w:tcPr>
            </w:tcPrChange>
          </w:tcPr>
          <w:p w14:paraId="12C2924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"MnO2 Constituent Number (Generic Constituent),", 10</w:t>
            </w:r>
          </w:p>
        </w:tc>
        <w:tc>
          <w:tcPr>
            <w:tcW w:w="4135" w:type="dxa"/>
            <w:tcPrChange w:id="3409" w:author="Honnalore Steissberg" w:date="2021-08-16T22:44:00Z">
              <w:tcPr>
                <w:tcW w:w="4135" w:type="dxa"/>
              </w:tcPr>
            </w:tcPrChange>
          </w:tcPr>
          <w:p w14:paraId="4D71CD3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of Manganese Dioxide MnO2</w:t>
            </w:r>
          </w:p>
        </w:tc>
      </w:tr>
      <w:tr w:rsidR="001B47DD" w:rsidRPr="007B52A5" w14:paraId="797A19E4" w14:textId="77777777" w:rsidTr="00043DE6">
        <w:trPr>
          <w:jc w:val="center"/>
        </w:trPr>
        <w:tc>
          <w:tcPr>
            <w:tcW w:w="5215" w:type="dxa"/>
            <w:tcPrChange w:id="3410" w:author="Honnalore Steissberg" w:date="2021-08-16T22:44:00Z">
              <w:tcPr>
                <w:tcW w:w="5215" w:type="dxa"/>
              </w:tcPr>
            </w:tcPrChange>
          </w:tcPr>
          <w:p w14:paraId="526C851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"Mature Fine Tailing (MFT) Constituent Number (ISS Constituent),", 11</w:t>
            </w:r>
          </w:p>
        </w:tc>
        <w:tc>
          <w:tcPr>
            <w:tcW w:w="4135" w:type="dxa"/>
            <w:tcPrChange w:id="3411" w:author="Honnalore Steissberg" w:date="2021-08-16T22:44:00Z">
              <w:tcPr>
                <w:tcW w:w="4135" w:type="dxa"/>
              </w:tcPr>
            </w:tcPrChange>
          </w:tcPr>
          <w:p w14:paraId="283AF94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of Mature Fine Tailings. Number should be within ISS number range</w:t>
            </w:r>
          </w:p>
        </w:tc>
      </w:tr>
    </w:tbl>
    <w:p w14:paraId="5C403EC1" w14:textId="77777777" w:rsidR="001B47DD" w:rsidRPr="00A00E56" w:rsidRDefault="001B47DD" w:rsidP="001B47DD">
      <w:pPr>
        <w:rPr>
          <w:rFonts w:ascii="Courier New" w:hAnsi="Courier New" w:cs="Courier New"/>
          <w:sz w:val="20"/>
        </w:rPr>
      </w:pPr>
    </w:p>
    <w:p w14:paraId="27B466EE" w14:textId="77777777" w:rsidR="001B47DD" w:rsidRDefault="001B47DD" w:rsidP="007B52A5">
      <w:pPr>
        <w:pStyle w:val="Heading5"/>
        <w:spacing w:after="120"/>
      </w:pPr>
      <w:bookmarkStart w:id="3412" w:name="_Toc41047857"/>
      <w:r>
        <w:t>Bed Consolidation</w:t>
      </w:r>
      <w:bookmarkEnd w:id="3412"/>
    </w:p>
    <w:tbl>
      <w:tblPr>
        <w:tblStyle w:val="TableGrid"/>
        <w:tblW w:w="0" w:type="auto"/>
        <w:tblLook w:val="04A0" w:firstRow="1" w:lastRow="0" w:firstColumn="1" w:lastColumn="0" w:noHBand="0" w:noVBand="1"/>
      </w:tblPr>
      <w:tblGrid>
        <w:gridCol w:w="4814"/>
        <w:gridCol w:w="3816"/>
      </w:tblGrid>
      <w:tr w:rsidR="001B47DD" w:rsidRPr="007B52A5" w14:paraId="2576205D" w14:textId="77777777" w:rsidTr="00BC6B9B">
        <w:trPr>
          <w:tblHeader/>
        </w:trPr>
        <w:tc>
          <w:tcPr>
            <w:tcW w:w="5215" w:type="dxa"/>
            <w:shd w:val="clear" w:color="auto" w:fill="D9D9D9" w:themeFill="background1" w:themeFillShade="D9"/>
          </w:tcPr>
          <w:p w14:paraId="4EDD72C1"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0883C18"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516EAAF" w14:textId="77777777" w:rsidTr="00BC6B9B">
        <w:tc>
          <w:tcPr>
            <w:tcW w:w="5215" w:type="dxa"/>
          </w:tcPr>
          <w:p w14:paraId="3FC459B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"Switch to perform bed consolidation,",</w:t>
            </w:r>
            <w:del w:id="3413" w:author="Honnalore Steissberg" w:date="2021-08-16T22:44:00Z">
              <w:r w:rsidRPr="007B52A5" w:rsidDel="00043DE6">
                <w:rPr>
                  <w:rFonts w:ascii="Courier New" w:hAnsi="Courier New" w:cs="Courier New"/>
                  <w:sz w:val="18"/>
                  <w:szCs w:val="18"/>
                </w:rPr>
                <w:delText xml:space="preserve"> </w:delText>
              </w:r>
            </w:del>
            <w:r w:rsidRPr="007B52A5">
              <w:rPr>
                <w:rFonts w:ascii="Courier New" w:hAnsi="Courier New" w:cs="Courier New"/>
                <w:sz w:val="18"/>
                <w:szCs w:val="18"/>
              </w:rPr>
              <w:t>.FALSE.</w:t>
            </w:r>
          </w:p>
        </w:tc>
        <w:tc>
          <w:tcPr>
            <w:tcW w:w="4135" w:type="dxa"/>
          </w:tcPr>
          <w:p w14:paraId="6AB38C3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Switch to perform bed consolidation. ‘.TRUE.’ or ‘.FALSE.’</w:t>
            </w:r>
          </w:p>
        </w:tc>
      </w:tr>
      <w:tr w:rsidR="001B47DD" w:rsidRPr="007B52A5" w14:paraId="19D3D5F8" w14:textId="77777777" w:rsidTr="00BC6B9B">
        <w:tc>
          <w:tcPr>
            <w:tcW w:w="5215" w:type="dxa"/>
          </w:tcPr>
          <w:p w14:paraId="5B35E0B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"Fraction of layer thickness at which water layer is added,", 1.0</w:t>
            </w:r>
          </w:p>
        </w:tc>
        <w:tc>
          <w:tcPr>
            <w:tcW w:w="4135" w:type="dxa"/>
          </w:tcPr>
          <w:p w14:paraId="3CFB901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layer thickness at which water layer is added</w:t>
            </w:r>
          </w:p>
        </w:tc>
      </w:tr>
      <w:tr w:rsidR="001B47DD" w:rsidRPr="007B52A5" w14:paraId="2D61E4E9" w14:textId="77777777" w:rsidTr="00BC6B9B">
        <w:tc>
          <w:tcPr>
            <w:tcW w:w="5215" w:type="dxa"/>
          </w:tcPr>
          <w:p w14:paraId="6EC4382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bed consolidation regions,", 1</w:t>
            </w:r>
          </w:p>
        </w:tc>
        <w:tc>
          <w:tcPr>
            <w:tcW w:w="4135" w:type="dxa"/>
          </w:tcPr>
          <w:p w14:paraId="78AA03D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bed consolidation regions</w:t>
            </w:r>
          </w:p>
        </w:tc>
      </w:tr>
      <w:tr w:rsidR="001B47DD" w:rsidRPr="007B52A5" w14:paraId="3C250A1B" w14:textId="77777777" w:rsidTr="00BC6B9B">
        <w:tc>
          <w:tcPr>
            <w:tcW w:w="5215" w:type="dxa"/>
          </w:tcPr>
          <w:p w14:paraId="1F97931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 2</w:t>
            </w:r>
          </w:p>
        </w:tc>
        <w:tc>
          <w:tcPr>
            <w:tcW w:w="4135" w:type="dxa"/>
          </w:tcPr>
          <w:p w14:paraId="14F2A80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34345E9D" w14:textId="77777777" w:rsidTr="00BC6B9B">
        <w:tc>
          <w:tcPr>
            <w:tcW w:w="5215" w:type="dxa"/>
          </w:tcPr>
          <w:p w14:paraId="7401876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 4</w:t>
            </w:r>
          </w:p>
        </w:tc>
        <w:tc>
          <w:tcPr>
            <w:tcW w:w="4135" w:type="dxa"/>
          </w:tcPr>
          <w:p w14:paraId="79B51D5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5398630F" w14:textId="77777777" w:rsidTr="00BC6B9B">
        <w:tc>
          <w:tcPr>
            <w:tcW w:w="5215" w:type="dxa"/>
          </w:tcPr>
          <w:p w14:paraId="581E812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"Data type for bed consolidation for each region (0: Constant, 1: Time varying),", 1</w:t>
            </w:r>
          </w:p>
        </w:tc>
        <w:tc>
          <w:tcPr>
            <w:tcW w:w="4135" w:type="dxa"/>
          </w:tcPr>
          <w:p w14:paraId="254E9AE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Data type for bed consolidation for each region</w:t>
            </w:r>
          </w:p>
        </w:tc>
      </w:tr>
      <w:tr w:rsidR="001B47DD" w:rsidRPr="007B52A5" w14:paraId="6A8F757D" w14:textId="77777777" w:rsidTr="00BC6B9B">
        <w:tc>
          <w:tcPr>
            <w:tcW w:w="5215" w:type="dxa"/>
          </w:tcPr>
          <w:p w14:paraId="181D0E9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"Bed consolidation rate (m/d),", 0.02739726</w:t>
            </w:r>
          </w:p>
        </w:tc>
        <w:tc>
          <w:tcPr>
            <w:tcW w:w="4135" w:type="dxa"/>
          </w:tcPr>
          <w:p w14:paraId="2DC49B8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Bed consolidation rate (m/d)</w:t>
            </w:r>
          </w:p>
        </w:tc>
      </w:tr>
      <w:tr w:rsidR="001B47DD" w:rsidRPr="007B52A5" w14:paraId="63565EAA" w14:textId="77777777" w:rsidTr="00BC6B9B">
        <w:tc>
          <w:tcPr>
            <w:tcW w:w="5215" w:type="dxa"/>
          </w:tcPr>
          <w:p w14:paraId="1C9B286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"Bed consolidation data file,", "Regn1.npt,"</w:t>
            </w:r>
          </w:p>
        </w:tc>
        <w:tc>
          <w:tcPr>
            <w:tcW w:w="4135" w:type="dxa"/>
          </w:tcPr>
          <w:p w14:paraId="076907A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Bed consolidation data file</w:t>
            </w:r>
          </w:p>
        </w:tc>
      </w:tr>
    </w:tbl>
    <w:p w14:paraId="037A7BEC" w14:textId="77777777" w:rsidR="001B47DD" w:rsidRDefault="001B47DD" w:rsidP="001B47DD"/>
    <w:p w14:paraId="0CF0D040" w14:textId="77777777" w:rsidR="001B47DD" w:rsidRDefault="001B47DD" w:rsidP="007B52A5">
      <w:pPr>
        <w:pStyle w:val="Heading5"/>
        <w:spacing w:after="120"/>
      </w:pPr>
      <w:bookmarkStart w:id="3414" w:name="_Toc41047858"/>
      <w:r>
        <w:t>Initial Conditions</w:t>
      </w:r>
      <w:bookmarkEnd w:id="3414"/>
    </w:p>
    <w:tbl>
      <w:tblPr>
        <w:tblStyle w:val="TableGrid"/>
        <w:tblW w:w="0" w:type="auto"/>
        <w:tblLook w:val="04A0" w:firstRow="1" w:lastRow="0" w:firstColumn="1" w:lastColumn="0" w:noHBand="0" w:noVBand="1"/>
      </w:tblPr>
      <w:tblGrid>
        <w:gridCol w:w="4808"/>
        <w:gridCol w:w="3822"/>
      </w:tblGrid>
      <w:tr w:rsidR="001B47DD" w:rsidRPr="007B52A5" w14:paraId="6358380C" w14:textId="77777777" w:rsidTr="00BC6B9B">
        <w:trPr>
          <w:tblHeader/>
        </w:trPr>
        <w:tc>
          <w:tcPr>
            <w:tcW w:w="5215" w:type="dxa"/>
            <w:shd w:val="clear" w:color="auto" w:fill="D9D9D9" w:themeFill="background1" w:themeFillShade="D9"/>
          </w:tcPr>
          <w:p w14:paraId="0D71CD9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61E9D9DF"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52E84E92" w14:textId="77777777" w:rsidTr="00BC6B9B">
        <w:tc>
          <w:tcPr>
            <w:tcW w:w="5215" w:type="dxa"/>
          </w:tcPr>
          <w:p w14:paraId="4A6AFDC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sediment bed thickness in meters,", 0.1</w:t>
            </w:r>
          </w:p>
        </w:tc>
        <w:tc>
          <w:tcPr>
            <w:tcW w:w="4135" w:type="dxa"/>
          </w:tcPr>
          <w:p w14:paraId="05957CF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Thickness of sediment diagenesis bed (m)</w:t>
            </w:r>
          </w:p>
        </w:tc>
      </w:tr>
      <w:tr w:rsidR="001B47DD" w:rsidRPr="007B52A5" w14:paraId="5C5B2CC8" w14:textId="77777777" w:rsidTr="00BC6B9B">
        <w:tc>
          <w:tcPr>
            <w:tcW w:w="5215" w:type="dxa"/>
          </w:tcPr>
          <w:p w14:paraId="351B296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sediment bed porosity,", 0.8</w:t>
            </w:r>
          </w:p>
        </w:tc>
        <w:tc>
          <w:tcPr>
            <w:tcW w:w="4135" w:type="dxa"/>
          </w:tcPr>
          <w:p w14:paraId="6E0F4F1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sediment bed porosity</w:t>
            </w:r>
          </w:p>
        </w:tc>
      </w:tr>
    </w:tbl>
    <w:p w14:paraId="30D1CA4D" w14:textId="77777777" w:rsidR="001B47DD" w:rsidRDefault="001B47DD" w:rsidP="001B47DD"/>
    <w:p w14:paraId="7B4AB70C" w14:textId="77777777" w:rsidR="001B47DD" w:rsidRDefault="001B47DD" w:rsidP="007B52A5">
      <w:pPr>
        <w:pStyle w:val="Heading5"/>
        <w:spacing w:after="120"/>
      </w:pPr>
      <w:bookmarkStart w:id="3415" w:name="_Toc41047859"/>
      <w:r>
        <w:t>Sediment Characteristics</w:t>
      </w:r>
      <w:bookmarkEnd w:id="3415"/>
      <w:r w:rsidRPr="001E36A9">
        <w:t xml:space="preserve"> </w:t>
      </w:r>
    </w:p>
    <w:tbl>
      <w:tblPr>
        <w:tblStyle w:val="TableGrid"/>
        <w:tblW w:w="0" w:type="auto"/>
        <w:tblLook w:val="04A0" w:firstRow="1" w:lastRow="0" w:firstColumn="1" w:lastColumn="0" w:noHBand="0" w:noVBand="1"/>
      </w:tblPr>
      <w:tblGrid>
        <w:gridCol w:w="4804"/>
        <w:gridCol w:w="3826"/>
      </w:tblGrid>
      <w:tr w:rsidR="001B47DD" w:rsidRPr="007B52A5" w14:paraId="69E6C0A9" w14:textId="77777777" w:rsidTr="00BC6B9B">
        <w:trPr>
          <w:tblHeader/>
        </w:trPr>
        <w:tc>
          <w:tcPr>
            <w:tcW w:w="5215" w:type="dxa"/>
            <w:shd w:val="clear" w:color="auto" w:fill="D9D9D9" w:themeFill="background1" w:themeFillShade="D9"/>
          </w:tcPr>
          <w:p w14:paraId="7C5D47B5"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194F0C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4EDEA2B4" w14:textId="77777777" w:rsidTr="00BC6B9B">
        <w:tc>
          <w:tcPr>
            <w:tcW w:w="5215" w:type="dxa"/>
          </w:tcPr>
          <w:p w14:paraId="547A0B9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bed particle size in microns,", 100</w:t>
            </w:r>
          </w:p>
        </w:tc>
        <w:tc>
          <w:tcPr>
            <w:tcW w:w="4135" w:type="dxa"/>
          </w:tcPr>
          <w:p w14:paraId="691B141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bed particle size (microns)</w:t>
            </w:r>
          </w:p>
        </w:tc>
      </w:tr>
      <w:tr w:rsidR="001B47DD" w:rsidRPr="007B52A5" w14:paraId="21047EAA" w14:textId="77777777" w:rsidTr="00BC6B9B">
        <w:tc>
          <w:tcPr>
            <w:tcW w:w="5215" w:type="dxa"/>
          </w:tcPr>
          <w:p w14:paraId="4E149FE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type 1: Cohesive, 2: Non-cohesive,", 2</w:t>
            </w:r>
          </w:p>
        </w:tc>
        <w:tc>
          <w:tcPr>
            <w:tcW w:w="4135" w:type="dxa"/>
          </w:tcPr>
          <w:p w14:paraId="0846D92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Sediment type: ‘1’=Cohesive, ‘2’= </w:t>
            </w:r>
            <w:proofErr w:type="spellStart"/>
            <w:r w:rsidRPr="007B52A5">
              <w:rPr>
                <w:rFonts w:ascii="Courier New" w:hAnsi="Courier New" w:cs="Courier New"/>
                <w:sz w:val="18"/>
                <w:szCs w:val="18"/>
              </w:rPr>
              <w:t>Noncohesive</w:t>
            </w:r>
            <w:proofErr w:type="spellEnd"/>
          </w:p>
        </w:tc>
      </w:tr>
      <w:tr w:rsidR="001B47DD" w:rsidRPr="007B52A5" w14:paraId="37B72348" w14:textId="77777777" w:rsidTr="00BC6B9B">
        <w:tc>
          <w:tcPr>
            <w:tcW w:w="5215" w:type="dxa"/>
          </w:tcPr>
          <w:p w14:paraId="447BF1A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bulk density (kg/m³),", 2600</w:t>
            </w:r>
          </w:p>
        </w:tc>
        <w:tc>
          <w:tcPr>
            <w:tcW w:w="4135" w:type="dxa"/>
          </w:tcPr>
          <w:p w14:paraId="61F2B92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bulk density (kg/m³)</w:t>
            </w:r>
          </w:p>
        </w:tc>
      </w:tr>
      <w:tr w:rsidR="001B47DD" w:rsidRPr="007B52A5" w14:paraId="2706C5DE" w14:textId="77777777" w:rsidTr="00BC6B9B">
        <w:tc>
          <w:tcPr>
            <w:tcW w:w="5215" w:type="dxa"/>
          </w:tcPr>
          <w:p w14:paraId="07D1478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particle settling velocity (m/d),", 5.0</w:t>
            </w:r>
          </w:p>
        </w:tc>
        <w:tc>
          <w:tcPr>
            <w:tcW w:w="4135" w:type="dxa"/>
          </w:tcPr>
          <w:p w14:paraId="02B15BF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Sediment particle settling velocity</w:t>
            </w:r>
          </w:p>
          <w:p w14:paraId="6920B68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(m/d)</w:t>
            </w:r>
          </w:p>
        </w:tc>
      </w:tr>
      <w:tr w:rsidR="001B47DD" w:rsidRPr="007B52A5" w14:paraId="35AC09A4" w14:textId="77777777" w:rsidTr="00BC6B9B">
        <w:tc>
          <w:tcPr>
            <w:tcW w:w="5215" w:type="dxa"/>
          </w:tcPr>
          <w:p w14:paraId="49E18CF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sediment resuspension and deposition processes,"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6CE8FBB3"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include sediment</w:t>
            </w:r>
          </w:p>
          <w:p w14:paraId="410CEF6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resuspension and deposition</w:t>
            </w:r>
          </w:p>
          <w:p w14:paraId="2849E39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processes.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bl>
    <w:p w14:paraId="23FABBDC" w14:textId="77777777" w:rsidR="001B47DD" w:rsidRDefault="001B47DD" w:rsidP="001B47DD"/>
    <w:p w14:paraId="6505B43F" w14:textId="77777777" w:rsidR="001B47DD" w:rsidRDefault="001B47DD" w:rsidP="007B52A5">
      <w:pPr>
        <w:pStyle w:val="Heading5"/>
        <w:spacing w:after="120"/>
      </w:pPr>
      <w:bookmarkStart w:id="3416" w:name="_Toc41047860"/>
      <w:r>
        <w:t>Consolidation Output</w:t>
      </w:r>
      <w:bookmarkEnd w:id="3416"/>
    </w:p>
    <w:tbl>
      <w:tblPr>
        <w:tblStyle w:val="TableGrid"/>
        <w:tblW w:w="0" w:type="auto"/>
        <w:tblLook w:val="04A0" w:firstRow="1" w:lastRow="0" w:firstColumn="1" w:lastColumn="0" w:noHBand="0" w:noVBand="1"/>
      </w:tblPr>
      <w:tblGrid>
        <w:gridCol w:w="4786"/>
        <w:gridCol w:w="3844"/>
      </w:tblGrid>
      <w:tr w:rsidR="001B47DD" w:rsidRPr="007B52A5" w14:paraId="2BD3058C" w14:textId="77777777" w:rsidTr="00BC6B9B">
        <w:trPr>
          <w:tblHeader/>
        </w:trPr>
        <w:tc>
          <w:tcPr>
            <w:tcW w:w="5215" w:type="dxa"/>
            <w:shd w:val="clear" w:color="auto" w:fill="D9D9D9" w:themeFill="background1" w:themeFillShade="D9"/>
          </w:tcPr>
          <w:p w14:paraId="26E0C01C"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1736C93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74C6F17E" w14:textId="77777777" w:rsidTr="00BC6B9B">
        <w:tc>
          <w:tcPr>
            <w:tcW w:w="5215" w:type="dxa"/>
          </w:tcPr>
          <w:p w14:paraId="5988A44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"Write bed elevation snapshot output,"</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6A12F82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Switch to write bed elevation snapshot output.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r w:rsidR="001B47DD" w:rsidRPr="007B52A5" w14:paraId="4DA2B85E" w14:textId="77777777" w:rsidTr="00BC6B9B">
        <w:tc>
          <w:tcPr>
            <w:tcW w:w="5215" w:type="dxa"/>
          </w:tcPr>
          <w:p w14:paraId="0F2B5C3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"Write bed porosity snapshot output,"</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0D7E9EE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Switch to write bed porosity snapshot output.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bl>
    <w:p w14:paraId="7687CDAE" w14:textId="77777777" w:rsidR="001B47DD" w:rsidRDefault="001B47DD" w:rsidP="001B47DD"/>
    <w:p w14:paraId="52EA7CC1" w14:textId="77777777" w:rsidR="001B47DD" w:rsidRDefault="001B47DD" w:rsidP="007B52A5">
      <w:pPr>
        <w:pStyle w:val="Heading5"/>
        <w:spacing w:after="120"/>
      </w:pPr>
      <w:bookmarkStart w:id="3417" w:name="_Toc41047861"/>
      <w:r>
        <w:t>Fine Fluids Tailing (FFT) Layer</w:t>
      </w:r>
      <w:bookmarkEnd w:id="3417"/>
    </w:p>
    <w:tbl>
      <w:tblPr>
        <w:tblStyle w:val="TableGrid"/>
        <w:tblW w:w="0" w:type="auto"/>
        <w:tblLook w:val="04A0" w:firstRow="1" w:lastRow="0" w:firstColumn="1" w:lastColumn="0" w:noHBand="0" w:noVBand="1"/>
      </w:tblPr>
      <w:tblGrid>
        <w:gridCol w:w="4405"/>
        <w:gridCol w:w="4225"/>
      </w:tblGrid>
      <w:tr w:rsidR="001B47DD" w:rsidRPr="007B52A5" w14:paraId="11122314" w14:textId="77777777" w:rsidTr="00B43D6B">
        <w:trPr>
          <w:tblHeader/>
        </w:trPr>
        <w:tc>
          <w:tcPr>
            <w:tcW w:w="4405" w:type="dxa"/>
            <w:shd w:val="clear" w:color="auto" w:fill="D9D9D9" w:themeFill="background1" w:themeFillShade="D9"/>
          </w:tcPr>
          <w:p w14:paraId="08C0CB5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225" w:type="dxa"/>
            <w:shd w:val="clear" w:color="auto" w:fill="D9D9D9" w:themeFill="background1" w:themeFillShade="D9"/>
          </w:tcPr>
          <w:p w14:paraId="67465AB1"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56BE8434" w14:textId="77777777" w:rsidTr="00B43D6B">
        <w:tc>
          <w:tcPr>
            <w:tcW w:w="4405" w:type="dxa"/>
          </w:tcPr>
          <w:p w14:paraId="7FD8638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FFT Layer,"</w:t>
            </w:r>
            <w:proofErr w:type="gramStart"/>
            <w:r w:rsidRPr="007B52A5">
              <w:rPr>
                <w:rFonts w:ascii="Courier New" w:hAnsi="Courier New" w:cs="Courier New"/>
                <w:sz w:val="18"/>
                <w:szCs w:val="18"/>
              </w:rPr>
              <w:t>, .FALSE</w:t>
            </w:r>
            <w:proofErr w:type="gramEnd"/>
            <w:r w:rsidRPr="007B52A5">
              <w:rPr>
                <w:rFonts w:ascii="Courier New" w:hAnsi="Courier New" w:cs="Courier New"/>
                <w:sz w:val="18"/>
                <w:szCs w:val="18"/>
              </w:rPr>
              <w:t>.</w:t>
            </w:r>
          </w:p>
        </w:tc>
        <w:tc>
          <w:tcPr>
            <w:tcW w:w="4225" w:type="dxa"/>
          </w:tcPr>
          <w:p w14:paraId="2B6EDA6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Switch to include FFT Layer.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r w:rsidR="001B47DD" w:rsidRPr="007B52A5" w14:paraId="4DA600DF" w14:textId="77777777" w:rsidTr="00B43D6B">
        <w:tc>
          <w:tcPr>
            <w:tcW w:w="4405" w:type="dxa"/>
          </w:tcPr>
          <w:p w14:paraId="65E29B5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Number of Periods,", 5</w:t>
            </w:r>
          </w:p>
        </w:tc>
        <w:tc>
          <w:tcPr>
            <w:tcW w:w="4225" w:type="dxa"/>
          </w:tcPr>
          <w:p w14:paraId="416EAB1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Number of Periods</w:t>
            </w:r>
          </w:p>
        </w:tc>
      </w:tr>
      <w:tr w:rsidR="001B47DD" w:rsidRPr="007B52A5" w14:paraId="4861D400" w14:textId="77777777" w:rsidTr="00B43D6B">
        <w:tc>
          <w:tcPr>
            <w:tcW w:w="4405" w:type="dxa"/>
          </w:tcPr>
          <w:p w14:paraId="747C465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Start Times,", 1,65,125,200,300</w:t>
            </w:r>
          </w:p>
        </w:tc>
        <w:tc>
          <w:tcPr>
            <w:tcW w:w="4225" w:type="dxa"/>
          </w:tcPr>
          <w:p w14:paraId="5EA3AE4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Start Times (Julian Day)</w:t>
            </w:r>
          </w:p>
        </w:tc>
      </w:tr>
      <w:tr w:rsidR="001B47DD" w:rsidRPr="007B52A5" w14:paraId="4BB9A56F" w14:textId="77777777" w:rsidTr="00B43D6B">
        <w:tc>
          <w:tcPr>
            <w:tcW w:w="4405" w:type="dxa"/>
          </w:tcPr>
          <w:p w14:paraId="6C0EE7A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End Times,", 50,100,175,250,400</w:t>
            </w:r>
          </w:p>
        </w:tc>
        <w:tc>
          <w:tcPr>
            <w:tcW w:w="4225" w:type="dxa"/>
          </w:tcPr>
          <w:p w14:paraId="12D9E1D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End Times (Julian Day)</w:t>
            </w:r>
          </w:p>
        </w:tc>
      </w:tr>
      <w:tr w:rsidR="001B47DD" w:rsidRPr="007B52A5" w14:paraId="40CBC5FF" w14:textId="77777777" w:rsidTr="00B43D6B">
        <w:tc>
          <w:tcPr>
            <w:tcW w:w="4405" w:type="dxa"/>
          </w:tcPr>
          <w:p w14:paraId="2C0C733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tailings concentration in FFT (gm/m³),", 360000</w:t>
            </w:r>
          </w:p>
        </w:tc>
        <w:tc>
          <w:tcPr>
            <w:tcW w:w="4225" w:type="dxa"/>
          </w:tcPr>
          <w:p w14:paraId="74AD8B74" w14:textId="77777777" w:rsidR="001B47DD" w:rsidRPr="007B52A5" w:rsidRDefault="001B47DD" w:rsidP="00B43D6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tailings concentration in FFT</w:t>
            </w:r>
            <w:r w:rsidR="00B43D6B" w:rsidRPr="007B52A5">
              <w:rPr>
                <w:rFonts w:ascii="Courier New" w:hAnsi="Courier New" w:cs="Courier New"/>
                <w:sz w:val="18"/>
                <w:szCs w:val="18"/>
              </w:rPr>
              <w:t xml:space="preserve"> </w:t>
            </w:r>
            <w:r w:rsidRPr="007B52A5">
              <w:rPr>
                <w:rFonts w:ascii="Courier New" w:hAnsi="Courier New" w:cs="Courier New"/>
                <w:sz w:val="18"/>
                <w:szCs w:val="18"/>
              </w:rPr>
              <w:t>(g/m³)</w:t>
            </w:r>
          </w:p>
        </w:tc>
      </w:tr>
      <w:tr w:rsidR="001B47DD" w:rsidRPr="007B52A5" w14:paraId="667BDC17" w14:textId="77777777" w:rsidTr="00B43D6B">
        <w:tc>
          <w:tcPr>
            <w:tcW w:w="4405" w:type="dxa"/>
          </w:tcPr>
          <w:p w14:paraId="64778DF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"Settling velocity of FFT to MFT (m/d),", </w:t>
            </w:r>
            <w:proofErr w:type="gramStart"/>
            <w:r w:rsidRPr="007B52A5">
              <w:rPr>
                <w:rFonts w:ascii="Courier New" w:hAnsi="Courier New" w:cs="Courier New"/>
                <w:sz w:val="18"/>
                <w:szCs w:val="18"/>
              </w:rPr>
              <w:t>0.d</w:t>
            </w:r>
            <w:proofErr w:type="gramEnd"/>
            <w:r w:rsidRPr="007B52A5">
              <w:rPr>
                <w:rFonts w:ascii="Courier New" w:hAnsi="Courier New" w:cs="Courier New"/>
                <w:sz w:val="18"/>
                <w:szCs w:val="18"/>
              </w:rPr>
              <w:t>0</w:t>
            </w:r>
          </w:p>
        </w:tc>
        <w:tc>
          <w:tcPr>
            <w:tcW w:w="4225" w:type="dxa"/>
          </w:tcPr>
          <w:p w14:paraId="598F389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Settling velocity of FFT to MFT (m/d)</w:t>
            </w:r>
          </w:p>
        </w:tc>
      </w:tr>
      <w:tr w:rsidR="001B47DD" w:rsidRPr="007B52A5" w14:paraId="4A03C500" w14:textId="77777777" w:rsidTr="00B43D6B">
        <w:tc>
          <w:tcPr>
            <w:tcW w:w="4405" w:type="dxa"/>
          </w:tcPr>
          <w:p w14:paraId="38B73E4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"Move FFT layer during consolidation,"</w:t>
            </w:r>
            <w:proofErr w:type="gramStart"/>
            <w:r w:rsidRPr="007B52A5">
              <w:rPr>
                <w:rFonts w:ascii="Courier New" w:hAnsi="Courier New" w:cs="Courier New"/>
                <w:sz w:val="18"/>
                <w:szCs w:val="18"/>
              </w:rPr>
              <w:t>, .FALSE</w:t>
            </w:r>
            <w:proofErr w:type="gramEnd"/>
            <w:r w:rsidRPr="007B52A5">
              <w:rPr>
                <w:rFonts w:ascii="Courier New" w:hAnsi="Courier New" w:cs="Courier New"/>
                <w:sz w:val="18"/>
                <w:szCs w:val="18"/>
              </w:rPr>
              <w:t>.</w:t>
            </w:r>
          </w:p>
        </w:tc>
        <w:tc>
          <w:tcPr>
            <w:tcW w:w="4225" w:type="dxa"/>
          </w:tcPr>
          <w:p w14:paraId="68DC7D5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move FFT layer during</w:t>
            </w:r>
          </w:p>
          <w:p w14:paraId="6DC2174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consolidation.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bl>
    <w:p w14:paraId="0DA9727C" w14:textId="032C5458" w:rsidR="001B47DD" w:rsidRDefault="001B47DD" w:rsidP="007B52A5">
      <w:pPr>
        <w:pStyle w:val="Heading5"/>
        <w:spacing w:before="120" w:after="120"/>
      </w:pPr>
      <w:bookmarkStart w:id="3418" w:name="_Toc41047862"/>
      <w:r>
        <w:t>Diagenesis Initial Conditions</w:t>
      </w:r>
      <w:bookmarkEnd w:id="3418"/>
    </w:p>
    <w:p w14:paraId="56AC73E2" w14:textId="156BC0BF" w:rsidR="00687578" w:rsidRPr="00687578" w:rsidRDefault="00687578" w:rsidP="00687578">
      <w:pPr>
        <w:pStyle w:val="BodyText"/>
        <w:rPr>
          <w:sz w:val="20"/>
          <w:szCs w:val="18"/>
        </w:rPr>
      </w:pPr>
      <w:r w:rsidRPr="00687578">
        <w:rPr>
          <w:sz w:val="20"/>
          <w:szCs w:val="18"/>
        </w:rPr>
        <w:t xml:space="preserve">Note that the </w:t>
      </w:r>
      <w:r>
        <w:rPr>
          <w:sz w:val="20"/>
          <w:szCs w:val="18"/>
        </w:rPr>
        <w:t xml:space="preserve">initial conditions for C, N, and P for the sediment are in mg/l. </w:t>
      </w:r>
      <w:r w:rsidRPr="00687578">
        <w:rPr>
          <w:sz w:val="20"/>
          <w:szCs w:val="18"/>
        </w:rPr>
        <w:t xml:space="preserve">For </w:t>
      </w:r>
      <w:r>
        <w:rPr>
          <w:sz w:val="20"/>
          <w:szCs w:val="18"/>
        </w:rPr>
        <w:t>example</w:t>
      </w:r>
      <w:r w:rsidRPr="00687578">
        <w:rPr>
          <w:sz w:val="20"/>
          <w:szCs w:val="18"/>
        </w:rPr>
        <w:t xml:space="preserve">, if </w:t>
      </w:r>
      <w:r>
        <w:rPr>
          <w:sz w:val="20"/>
          <w:szCs w:val="18"/>
        </w:rPr>
        <w:t>field</w:t>
      </w:r>
      <w:r w:rsidRPr="00687578">
        <w:rPr>
          <w:sz w:val="20"/>
          <w:szCs w:val="18"/>
        </w:rPr>
        <w:t xml:space="preserve"> data </w:t>
      </w:r>
      <w:r>
        <w:rPr>
          <w:sz w:val="20"/>
          <w:szCs w:val="18"/>
        </w:rPr>
        <w:t>on sediment composition are in units of mass of an element per mass of sediment, then one can convert to mg/</w:t>
      </w:r>
      <w:proofErr w:type="gramStart"/>
      <w:r>
        <w:rPr>
          <w:sz w:val="20"/>
          <w:szCs w:val="18"/>
        </w:rPr>
        <w:t xml:space="preserve">l </w:t>
      </w:r>
      <w:r w:rsidR="004C3024">
        <w:rPr>
          <w:sz w:val="20"/>
          <w:szCs w:val="18"/>
        </w:rPr>
        <w:t xml:space="preserve"> as</w:t>
      </w:r>
      <w:proofErr w:type="gramEnd"/>
      <w:r w:rsidR="004C3024">
        <w:rPr>
          <w:sz w:val="20"/>
          <w:szCs w:val="18"/>
        </w:rPr>
        <w:t xml:space="preserve"> follows</w:t>
      </w:r>
      <w:r w:rsidR="00B364E3">
        <w:rPr>
          <w:sz w:val="20"/>
          <w:szCs w:val="18"/>
        </w:rPr>
        <w:t xml:space="preserve">: Assuming we had </w:t>
      </w:r>
      <w:r w:rsidRPr="00687578">
        <w:rPr>
          <w:sz w:val="20"/>
          <w:szCs w:val="18"/>
        </w:rPr>
        <w:t>mg P/g sediment</w:t>
      </w:r>
      <w:r w:rsidR="00B364E3">
        <w:rPr>
          <w:sz w:val="20"/>
          <w:szCs w:val="18"/>
        </w:rPr>
        <w:t xml:space="preserve">, we would multiply </w:t>
      </w:r>
      <w:r w:rsidRPr="00687578">
        <w:rPr>
          <w:sz w:val="20"/>
          <w:szCs w:val="18"/>
        </w:rPr>
        <w:t xml:space="preserve">mg P/g </w:t>
      </w:r>
      <w:r w:rsidR="00B364E3">
        <w:rPr>
          <w:sz w:val="20"/>
          <w:szCs w:val="18"/>
        </w:rPr>
        <w:t>by</w:t>
      </w:r>
      <w:r w:rsidRPr="00687578">
        <w:rPr>
          <w:sz w:val="20"/>
          <w:szCs w:val="18"/>
        </w:rPr>
        <w:t xml:space="preserve"> 1 g/1000 mg</w:t>
      </w:r>
      <w:ins w:id="3419" w:author="Honnalore Steissberg" w:date="2021-08-16T22:45:00Z">
        <w:r w:rsidR="00043DE6">
          <w:rPr>
            <w:sz w:val="20"/>
            <w:szCs w:val="18"/>
          </w:rPr>
          <w:t>,</w:t>
        </w:r>
      </w:ins>
      <w:r w:rsidRPr="00687578">
        <w:rPr>
          <w:sz w:val="20"/>
          <w:szCs w:val="18"/>
        </w:rPr>
        <w:t xml:space="preserve"> </w:t>
      </w:r>
      <w:r w:rsidR="00B364E3">
        <w:rPr>
          <w:sz w:val="20"/>
          <w:szCs w:val="18"/>
        </w:rPr>
        <w:t>giving</w:t>
      </w:r>
      <w:r w:rsidRPr="00687578">
        <w:rPr>
          <w:sz w:val="20"/>
          <w:szCs w:val="18"/>
        </w:rPr>
        <w:t xml:space="preserve"> the </w:t>
      </w:r>
      <w:r w:rsidRPr="00687578">
        <w:rPr>
          <w:sz w:val="20"/>
          <w:szCs w:val="18"/>
        </w:rPr>
        <w:lastRenderedPageBreak/>
        <w:t>mass fraction of P (g P per g of sediment)</w:t>
      </w:r>
      <w:r w:rsidR="00B364E3">
        <w:rPr>
          <w:sz w:val="20"/>
          <w:szCs w:val="18"/>
        </w:rPr>
        <w:t>.</w:t>
      </w:r>
      <w:r>
        <w:rPr>
          <w:sz w:val="20"/>
          <w:szCs w:val="18"/>
        </w:rPr>
        <w:t xml:space="preserve"> </w:t>
      </w:r>
      <w:r w:rsidR="00B364E3">
        <w:rPr>
          <w:sz w:val="20"/>
          <w:szCs w:val="18"/>
        </w:rPr>
        <w:t>T</w:t>
      </w:r>
      <w:r>
        <w:rPr>
          <w:sz w:val="20"/>
          <w:szCs w:val="18"/>
        </w:rPr>
        <w:t>hen</w:t>
      </w:r>
      <w:r w:rsidR="00B364E3">
        <w:rPr>
          <w:sz w:val="20"/>
          <w:szCs w:val="18"/>
        </w:rPr>
        <w:t>,</w:t>
      </w:r>
      <w:r>
        <w:rPr>
          <w:sz w:val="20"/>
          <w:szCs w:val="18"/>
        </w:rPr>
        <w:t xml:space="preserve"> m</w:t>
      </w:r>
      <w:r w:rsidRPr="00687578">
        <w:rPr>
          <w:sz w:val="20"/>
          <w:szCs w:val="18"/>
        </w:rPr>
        <w:t xml:space="preserve">ultiplying the P Fraction times the dry bulk density </w:t>
      </w:r>
      <w:r w:rsidR="00B364E3">
        <w:rPr>
          <w:sz w:val="20"/>
          <w:szCs w:val="18"/>
        </w:rPr>
        <w:t>(in g sediment/m</w:t>
      </w:r>
      <w:r w:rsidR="00B364E3" w:rsidRPr="00B364E3">
        <w:rPr>
          <w:sz w:val="20"/>
          <w:szCs w:val="18"/>
          <w:vertAlign w:val="superscript"/>
        </w:rPr>
        <w:t>3</w:t>
      </w:r>
      <w:r w:rsidR="00B364E3">
        <w:rPr>
          <w:sz w:val="20"/>
          <w:szCs w:val="18"/>
        </w:rPr>
        <w:t>)</w:t>
      </w:r>
      <w:r w:rsidR="004C3024">
        <w:rPr>
          <w:sz w:val="20"/>
          <w:szCs w:val="18"/>
        </w:rPr>
        <w:t xml:space="preserve"> </w:t>
      </w:r>
      <w:r w:rsidRPr="00687578">
        <w:rPr>
          <w:sz w:val="20"/>
          <w:szCs w:val="18"/>
        </w:rPr>
        <w:t xml:space="preserve">would give the P density in units of </w:t>
      </w:r>
      <w:r w:rsidR="00B364E3">
        <w:rPr>
          <w:sz w:val="20"/>
          <w:szCs w:val="18"/>
        </w:rPr>
        <w:t>g/m</w:t>
      </w:r>
      <w:r w:rsidR="00B364E3" w:rsidRPr="00B364E3">
        <w:rPr>
          <w:sz w:val="20"/>
          <w:szCs w:val="18"/>
          <w:vertAlign w:val="superscript"/>
        </w:rPr>
        <w:t>3</w:t>
      </w:r>
      <w:r w:rsidR="00B364E3">
        <w:rPr>
          <w:sz w:val="20"/>
          <w:szCs w:val="18"/>
        </w:rPr>
        <w:t xml:space="preserve"> or </w:t>
      </w:r>
      <w:r w:rsidRPr="00687578">
        <w:rPr>
          <w:sz w:val="20"/>
          <w:szCs w:val="18"/>
        </w:rPr>
        <w:t>mg/L</w:t>
      </w:r>
      <w:r>
        <w:rPr>
          <w:sz w:val="20"/>
          <w:szCs w:val="18"/>
        </w:rPr>
        <w:t>.</w:t>
      </w:r>
    </w:p>
    <w:tbl>
      <w:tblPr>
        <w:tblStyle w:val="TableGrid"/>
        <w:tblW w:w="0" w:type="auto"/>
        <w:tblLook w:val="04A0" w:firstRow="1" w:lastRow="0" w:firstColumn="1" w:lastColumn="0" w:noHBand="0" w:noVBand="1"/>
      </w:tblPr>
      <w:tblGrid>
        <w:gridCol w:w="4806"/>
        <w:gridCol w:w="3824"/>
      </w:tblGrid>
      <w:tr w:rsidR="001B47DD" w:rsidRPr="007B52A5" w14:paraId="69913E7B" w14:textId="77777777" w:rsidTr="00BC6B9B">
        <w:trPr>
          <w:tblHeader/>
        </w:trPr>
        <w:tc>
          <w:tcPr>
            <w:tcW w:w="5215" w:type="dxa"/>
            <w:shd w:val="clear" w:color="auto" w:fill="D9D9D9" w:themeFill="background1" w:themeFillShade="D9"/>
          </w:tcPr>
          <w:p w14:paraId="3899BE96"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7D315B8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64B18AC7" w14:textId="77777777" w:rsidTr="00BC6B9B">
        <w:tc>
          <w:tcPr>
            <w:tcW w:w="5215" w:type="dxa"/>
          </w:tcPr>
          <w:p w14:paraId="0416D90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sediment diagenesis processes,", .TRUE.</w:t>
            </w:r>
          </w:p>
        </w:tc>
        <w:tc>
          <w:tcPr>
            <w:tcW w:w="4135" w:type="dxa"/>
          </w:tcPr>
          <w:p w14:paraId="7B902A3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include sediment diagenesis processes</w:t>
            </w:r>
          </w:p>
        </w:tc>
      </w:tr>
      <w:tr w:rsidR="001B47DD" w:rsidRPr="007B52A5" w14:paraId="516A8FDA" w14:textId="77777777" w:rsidTr="00BC6B9B">
        <w:tc>
          <w:tcPr>
            <w:tcW w:w="5215" w:type="dxa"/>
          </w:tcPr>
          <w:p w14:paraId="0A25D0A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regions for different initial sediment concentrations,", 1</w:t>
            </w:r>
          </w:p>
        </w:tc>
        <w:tc>
          <w:tcPr>
            <w:tcW w:w="4135" w:type="dxa"/>
          </w:tcPr>
          <w:p w14:paraId="67C37BA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regions for different initial sediment concentrations</w:t>
            </w:r>
          </w:p>
        </w:tc>
      </w:tr>
      <w:tr w:rsidR="001B47DD" w:rsidRPr="007B52A5" w14:paraId="606DA54D" w14:textId="77777777" w:rsidTr="00BC6B9B">
        <w:tc>
          <w:tcPr>
            <w:tcW w:w="5215" w:type="dxa"/>
          </w:tcPr>
          <w:p w14:paraId="001D792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 2</w:t>
            </w:r>
          </w:p>
        </w:tc>
        <w:tc>
          <w:tcPr>
            <w:tcW w:w="4135" w:type="dxa"/>
          </w:tcPr>
          <w:p w14:paraId="05BDE10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5A0A1607" w14:textId="77777777" w:rsidTr="00BC6B9B">
        <w:tc>
          <w:tcPr>
            <w:tcW w:w="5215" w:type="dxa"/>
          </w:tcPr>
          <w:p w14:paraId="696B5D3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 4</w:t>
            </w:r>
          </w:p>
        </w:tc>
        <w:tc>
          <w:tcPr>
            <w:tcW w:w="4135" w:type="dxa"/>
          </w:tcPr>
          <w:p w14:paraId="56E2E8C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3F72B0C5" w14:textId="77777777" w:rsidTr="00BC6B9B">
        <w:tc>
          <w:tcPr>
            <w:tcW w:w="5215" w:type="dxa"/>
          </w:tcPr>
          <w:p w14:paraId="4FFBF9A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temperature for each region C,", 20.0</w:t>
            </w:r>
          </w:p>
        </w:tc>
        <w:tc>
          <w:tcPr>
            <w:tcW w:w="4135" w:type="dxa"/>
          </w:tcPr>
          <w:p w14:paraId="10A5B08C" w14:textId="77777777" w:rsidR="001B47DD" w:rsidRPr="007B52A5" w:rsidRDefault="001B47DD" w:rsidP="00BC6B9B">
            <w:pPr>
              <w:rPr>
                <w:rFonts w:ascii="Courier New" w:hAnsi="Courier New" w:cs="Courier New"/>
                <w:sz w:val="18"/>
                <w:szCs w:val="18"/>
              </w:rPr>
            </w:pPr>
          </w:p>
        </w:tc>
      </w:tr>
      <w:tr w:rsidR="001B47DD" w:rsidRPr="007B52A5" w14:paraId="53549529" w14:textId="77777777" w:rsidTr="00BC6B9B">
        <w:tc>
          <w:tcPr>
            <w:tcW w:w="5215" w:type="dxa"/>
          </w:tcPr>
          <w:p w14:paraId="2DF43B1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particulate organic carbon (total) concentration for each region </w:t>
            </w:r>
            <w:proofErr w:type="spellStart"/>
            <w:r w:rsidRPr="007B52A5">
              <w:rPr>
                <w:rFonts w:ascii="Courier New" w:hAnsi="Courier New" w:cs="Courier New"/>
                <w:sz w:val="18"/>
                <w:szCs w:val="18"/>
              </w:rPr>
              <w:t>mgC</w:t>
            </w:r>
            <w:proofErr w:type="spellEnd"/>
            <w:r w:rsidRPr="007B52A5">
              <w:rPr>
                <w:rFonts w:ascii="Courier New" w:hAnsi="Courier New" w:cs="Courier New"/>
                <w:sz w:val="18"/>
                <w:szCs w:val="18"/>
              </w:rPr>
              <w:t>/l,", 0.0</w:t>
            </w:r>
          </w:p>
        </w:tc>
        <w:tc>
          <w:tcPr>
            <w:tcW w:w="4135" w:type="dxa"/>
          </w:tcPr>
          <w:p w14:paraId="0D8C1D8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particulate organic carbon (total) concentration for each region (</w:t>
            </w:r>
            <w:proofErr w:type="spellStart"/>
            <w:r w:rsidRPr="007B52A5">
              <w:rPr>
                <w:rFonts w:ascii="Courier New" w:hAnsi="Courier New" w:cs="Courier New"/>
                <w:sz w:val="18"/>
                <w:szCs w:val="18"/>
              </w:rPr>
              <w:t>mgC</w:t>
            </w:r>
            <w:proofErr w:type="spellEnd"/>
            <w:r w:rsidRPr="007B52A5">
              <w:rPr>
                <w:rFonts w:ascii="Courier New" w:hAnsi="Courier New" w:cs="Courier New"/>
                <w:sz w:val="18"/>
                <w:szCs w:val="18"/>
              </w:rPr>
              <w:t>/l)</w:t>
            </w:r>
          </w:p>
        </w:tc>
      </w:tr>
      <w:tr w:rsidR="001B47DD" w:rsidRPr="007B52A5" w14:paraId="0F4904A5" w14:textId="77777777" w:rsidTr="00BC6B9B">
        <w:tc>
          <w:tcPr>
            <w:tcW w:w="5215" w:type="dxa"/>
          </w:tcPr>
          <w:p w14:paraId="6EEB21A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particulate organic nitrogen (total) concentration for each region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 0.0</w:t>
            </w:r>
          </w:p>
        </w:tc>
        <w:tc>
          <w:tcPr>
            <w:tcW w:w="4135" w:type="dxa"/>
          </w:tcPr>
          <w:p w14:paraId="4D77FD9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particulate organic nitrogen (total) concentration for each region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w:t>
            </w:r>
          </w:p>
        </w:tc>
      </w:tr>
      <w:tr w:rsidR="001B47DD" w:rsidRPr="007B52A5" w14:paraId="608131B1" w14:textId="77777777" w:rsidTr="00BC6B9B">
        <w:tc>
          <w:tcPr>
            <w:tcW w:w="5215" w:type="dxa"/>
          </w:tcPr>
          <w:p w14:paraId="7F43DF8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sulfate concentration for each region </w:t>
            </w:r>
            <w:proofErr w:type="spellStart"/>
            <w:r w:rsidRPr="007B52A5">
              <w:rPr>
                <w:rFonts w:ascii="Courier New" w:hAnsi="Courier New" w:cs="Courier New"/>
                <w:sz w:val="18"/>
                <w:szCs w:val="18"/>
              </w:rPr>
              <w:t>mgS</w:t>
            </w:r>
            <w:proofErr w:type="spellEnd"/>
            <w:r w:rsidRPr="007B52A5">
              <w:rPr>
                <w:rFonts w:ascii="Courier New" w:hAnsi="Courier New" w:cs="Courier New"/>
                <w:sz w:val="18"/>
                <w:szCs w:val="18"/>
              </w:rPr>
              <w:t>/l,", 0.0</w:t>
            </w:r>
          </w:p>
        </w:tc>
        <w:tc>
          <w:tcPr>
            <w:tcW w:w="4135" w:type="dxa"/>
          </w:tcPr>
          <w:p w14:paraId="69E3BAC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sulfate concentration for each region (mg-S/l)</w:t>
            </w:r>
          </w:p>
        </w:tc>
      </w:tr>
      <w:tr w:rsidR="001B47DD" w:rsidRPr="007B52A5" w14:paraId="5BC8009B" w14:textId="77777777" w:rsidTr="00BC6B9B">
        <w:tc>
          <w:tcPr>
            <w:tcW w:w="5215" w:type="dxa"/>
          </w:tcPr>
          <w:p w14:paraId="575C457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dissolved ammonia concentration for each region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 0.0</w:t>
            </w:r>
          </w:p>
        </w:tc>
        <w:tc>
          <w:tcPr>
            <w:tcW w:w="4135" w:type="dxa"/>
          </w:tcPr>
          <w:p w14:paraId="09E2C5B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dissolved ammonia concentration for each region (mg-N/l)</w:t>
            </w:r>
          </w:p>
        </w:tc>
      </w:tr>
      <w:tr w:rsidR="001B47DD" w:rsidRPr="007B52A5" w14:paraId="2B231FED" w14:textId="77777777" w:rsidTr="00BC6B9B">
        <w:tc>
          <w:tcPr>
            <w:tcW w:w="5215" w:type="dxa"/>
          </w:tcPr>
          <w:p w14:paraId="22CC0F3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total phosphate concentration for each region </w:t>
            </w:r>
            <w:proofErr w:type="spellStart"/>
            <w:r w:rsidRPr="007B52A5">
              <w:rPr>
                <w:rFonts w:ascii="Courier New" w:hAnsi="Courier New" w:cs="Courier New"/>
                <w:sz w:val="18"/>
                <w:szCs w:val="18"/>
              </w:rPr>
              <w:t>mgP</w:t>
            </w:r>
            <w:proofErr w:type="spellEnd"/>
            <w:r w:rsidRPr="007B52A5">
              <w:rPr>
                <w:rFonts w:ascii="Courier New" w:hAnsi="Courier New" w:cs="Courier New"/>
                <w:sz w:val="18"/>
                <w:szCs w:val="18"/>
              </w:rPr>
              <w:t>/l,", 0.0</w:t>
            </w:r>
          </w:p>
        </w:tc>
        <w:tc>
          <w:tcPr>
            <w:tcW w:w="4135" w:type="dxa"/>
          </w:tcPr>
          <w:p w14:paraId="0970100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dissolved sulfide concentration for each region (mg-P/l)</w:t>
            </w:r>
          </w:p>
        </w:tc>
      </w:tr>
      <w:tr w:rsidR="001B47DD" w:rsidRPr="007B52A5" w14:paraId="208D4470" w14:textId="77777777" w:rsidTr="00BC6B9B">
        <w:tc>
          <w:tcPr>
            <w:tcW w:w="5215" w:type="dxa"/>
          </w:tcPr>
          <w:p w14:paraId="7D8CA2F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dissolved sulfide concentration for each region </w:t>
            </w:r>
            <w:proofErr w:type="spellStart"/>
            <w:r w:rsidRPr="007B52A5">
              <w:rPr>
                <w:rFonts w:ascii="Courier New" w:hAnsi="Courier New" w:cs="Courier New"/>
                <w:sz w:val="18"/>
                <w:szCs w:val="18"/>
              </w:rPr>
              <w:t>mgS</w:t>
            </w:r>
            <w:proofErr w:type="spellEnd"/>
            <w:r w:rsidRPr="007B52A5">
              <w:rPr>
                <w:rFonts w:ascii="Courier New" w:hAnsi="Courier New" w:cs="Courier New"/>
                <w:sz w:val="18"/>
                <w:szCs w:val="18"/>
              </w:rPr>
              <w:t>/l,", 0.0</w:t>
            </w:r>
          </w:p>
        </w:tc>
        <w:tc>
          <w:tcPr>
            <w:tcW w:w="4135" w:type="dxa"/>
          </w:tcPr>
          <w:p w14:paraId="1754855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dissolved sulfide concentration for each region (mg-S/l)</w:t>
            </w:r>
          </w:p>
        </w:tc>
      </w:tr>
      <w:tr w:rsidR="001B47DD" w:rsidRPr="007B52A5" w14:paraId="57F291DE" w14:textId="77777777" w:rsidTr="00BC6B9B">
        <w:tc>
          <w:tcPr>
            <w:tcW w:w="5215" w:type="dxa"/>
          </w:tcPr>
          <w:p w14:paraId="668735A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dissolved methane concentration for each region </w:t>
            </w:r>
            <w:proofErr w:type="spellStart"/>
            <w:r w:rsidRPr="007B52A5">
              <w:rPr>
                <w:rFonts w:ascii="Courier New" w:hAnsi="Courier New" w:cs="Courier New"/>
                <w:sz w:val="18"/>
                <w:szCs w:val="18"/>
              </w:rPr>
              <w:t>mgC</w:t>
            </w:r>
            <w:proofErr w:type="spellEnd"/>
            <w:r w:rsidRPr="007B52A5">
              <w:rPr>
                <w:rFonts w:ascii="Courier New" w:hAnsi="Courier New" w:cs="Courier New"/>
                <w:sz w:val="18"/>
                <w:szCs w:val="18"/>
              </w:rPr>
              <w:t>/l,", 0.0</w:t>
            </w:r>
          </w:p>
        </w:tc>
        <w:tc>
          <w:tcPr>
            <w:tcW w:w="4135" w:type="dxa"/>
          </w:tcPr>
          <w:p w14:paraId="6C21637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dissolved methane concentration for each region (mg-C/l)</w:t>
            </w:r>
          </w:p>
        </w:tc>
      </w:tr>
      <w:tr w:rsidR="001B47DD" w:rsidRPr="007B52A5" w14:paraId="78244BD6" w14:textId="77777777" w:rsidTr="00BC6B9B">
        <w:tc>
          <w:tcPr>
            <w:tcW w:w="5215" w:type="dxa"/>
          </w:tcPr>
          <w:p w14:paraId="0FD2DB6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total inorganic carbon concentration for each region </w:t>
            </w:r>
            <w:proofErr w:type="spellStart"/>
            <w:r w:rsidRPr="007B52A5">
              <w:rPr>
                <w:rFonts w:ascii="Courier New" w:hAnsi="Courier New" w:cs="Courier New"/>
                <w:sz w:val="18"/>
                <w:szCs w:val="18"/>
              </w:rPr>
              <w:t>mgC</w:t>
            </w:r>
            <w:proofErr w:type="spellEnd"/>
            <w:r w:rsidRPr="007B52A5">
              <w:rPr>
                <w:rFonts w:ascii="Courier New" w:hAnsi="Courier New" w:cs="Courier New"/>
                <w:sz w:val="18"/>
                <w:szCs w:val="18"/>
              </w:rPr>
              <w:t>/l,", 11.9</w:t>
            </w:r>
          </w:p>
        </w:tc>
        <w:tc>
          <w:tcPr>
            <w:tcW w:w="4135" w:type="dxa"/>
          </w:tcPr>
          <w:p w14:paraId="2736B0A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total inorganic carbon concentration for each region (mg-C/l)</w:t>
            </w:r>
          </w:p>
        </w:tc>
      </w:tr>
      <w:tr w:rsidR="001B47DD" w:rsidRPr="007B52A5" w14:paraId="3DDE9833" w14:textId="77777777" w:rsidTr="00BC6B9B">
        <w:tc>
          <w:tcPr>
            <w:tcW w:w="5215" w:type="dxa"/>
          </w:tcPr>
          <w:p w14:paraId="237E480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alkalinity concentration for each region mg/l as CaCO3,", 40.0</w:t>
            </w:r>
          </w:p>
        </w:tc>
        <w:tc>
          <w:tcPr>
            <w:tcW w:w="4135" w:type="dxa"/>
          </w:tcPr>
          <w:p w14:paraId="3E9E14F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alkalinity concentration</w:t>
            </w:r>
          </w:p>
          <w:p w14:paraId="51978BE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for each region (mg-CaCO3/l)</w:t>
            </w:r>
          </w:p>
        </w:tc>
      </w:tr>
      <w:tr w:rsidR="001B47DD" w:rsidRPr="007B52A5" w14:paraId="74023D7F" w14:textId="77777777" w:rsidTr="00BC6B9B">
        <w:tc>
          <w:tcPr>
            <w:tcW w:w="5215" w:type="dxa"/>
          </w:tcPr>
          <w:p w14:paraId="1F81A55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Ferrous Iron concentration for each region </w:t>
            </w:r>
            <w:proofErr w:type="spellStart"/>
            <w:r w:rsidRPr="007B52A5">
              <w:rPr>
                <w:rFonts w:ascii="Courier New" w:hAnsi="Courier New" w:cs="Courier New"/>
                <w:sz w:val="18"/>
                <w:szCs w:val="18"/>
              </w:rPr>
              <w:t>mgFe</w:t>
            </w:r>
            <w:proofErr w:type="spellEnd"/>
            <w:r w:rsidRPr="007B52A5">
              <w:rPr>
                <w:rFonts w:ascii="Courier New" w:hAnsi="Courier New" w:cs="Courier New"/>
                <w:sz w:val="18"/>
                <w:szCs w:val="18"/>
              </w:rPr>
              <w:t>/l,", 1.0</w:t>
            </w:r>
          </w:p>
        </w:tc>
        <w:tc>
          <w:tcPr>
            <w:tcW w:w="4135" w:type="dxa"/>
          </w:tcPr>
          <w:p w14:paraId="4BB1832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ferrous iron concentration for each region (mg-Fe/l)</w:t>
            </w:r>
          </w:p>
        </w:tc>
      </w:tr>
      <w:tr w:rsidR="001B47DD" w:rsidRPr="007B52A5" w14:paraId="69985E22" w14:textId="77777777" w:rsidTr="00BC6B9B">
        <w:tc>
          <w:tcPr>
            <w:tcW w:w="5215" w:type="dxa"/>
          </w:tcPr>
          <w:p w14:paraId="14FE1D6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Iron Oxyhydroxide concentration for each region </w:t>
            </w:r>
            <w:proofErr w:type="spellStart"/>
            <w:r w:rsidRPr="007B52A5">
              <w:rPr>
                <w:rFonts w:ascii="Courier New" w:hAnsi="Courier New" w:cs="Courier New"/>
                <w:sz w:val="18"/>
                <w:szCs w:val="18"/>
              </w:rPr>
              <w:t>mgFe</w:t>
            </w:r>
            <w:proofErr w:type="spellEnd"/>
            <w:r w:rsidRPr="007B52A5">
              <w:rPr>
                <w:rFonts w:ascii="Courier New" w:hAnsi="Courier New" w:cs="Courier New"/>
                <w:sz w:val="18"/>
                <w:szCs w:val="18"/>
              </w:rPr>
              <w:t>/l,", 1.0</w:t>
            </w:r>
          </w:p>
        </w:tc>
        <w:tc>
          <w:tcPr>
            <w:tcW w:w="4135" w:type="dxa"/>
          </w:tcPr>
          <w:p w14:paraId="73BB0AC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iron oxyhydroxide concentration for each region (mg-Fe/l)</w:t>
            </w:r>
          </w:p>
        </w:tc>
      </w:tr>
      <w:tr w:rsidR="001B47DD" w:rsidRPr="007B52A5" w14:paraId="656CD8CD" w14:textId="77777777" w:rsidTr="00BC6B9B">
        <w:tc>
          <w:tcPr>
            <w:tcW w:w="5215" w:type="dxa"/>
          </w:tcPr>
          <w:p w14:paraId="15603E4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 xml:space="preserve">II) concentration for each region </w:t>
            </w:r>
            <w:proofErr w:type="spellStart"/>
            <w:r w:rsidRPr="007B52A5">
              <w:rPr>
                <w:rFonts w:ascii="Courier New" w:hAnsi="Courier New" w:cs="Courier New"/>
                <w:sz w:val="18"/>
                <w:szCs w:val="18"/>
              </w:rPr>
              <w:t>mgMn</w:t>
            </w:r>
            <w:proofErr w:type="spellEnd"/>
            <w:r w:rsidRPr="007B52A5">
              <w:rPr>
                <w:rFonts w:ascii="Courier New" w:hAnsi="Courier New" w:cs="Courier New"/>
                <w:sz w:val="18"/>
                <w:szCs w:val="18"/>
              </w:rPr>
              <w:t>/l,", 1.0</w:t>
            </w:r>
          </w:p>
        </w:tc>
        <w:tc>
          <w:tcPr>
            <w:tcW w:w="4135" w:type="dxa"/>
          </w:tcPr>
          <w:p w14:paraId="28411FC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Initial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concentration for each region (mg-Mn/l)</w:t>
            </w:r>
          </w:p>
        </w:tc>
      </w:tr>
      <w:tr w:rsidR="001B47DD" w:rsidRPr="007B52A5" w14:paraId="46511AD7" w14:textId="77777777" w:rsidTr="00BC6B9B">
        <w:tc>
          <w:tcPr>
            <w:tcW w:w="5215" w:type="dxa"/>
          </w:tcPr>
          <w:p w14:paraId="1BC6239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manganese dioxide concentration for each region </w:t>
            </w:r>
            <w:proofErr w:type="spellStart"/>
            <w:r w:rsidRPr="007B52A5">
              <w:rPr>
                <w:rFonts w:ascii="Courier New" w:hAnsi="Courier New" w:cs="Courier New"/>
                <w:sz w:val="18"/>
                <w:szCs w:val="18"/>
              </w:rPr>
              <w:t>mgMn</w:t>
            </w:r>
            <w:proofErr w:type="spellEnd"/>
            <w:r w:rsidRPr="007B52A5">
              <w:rPr>
                <w:rFonts w:ascii="Courier New" w:hAnsi="Courier New" w:cs="Courier New"/>
                <w:sz w:val="18"/>
                <w:szCs w:val="18"/>
              </w:rPr>
              <w:t>/l,", 1.0</w:t>
            </w:r>
          </w:p>
        </w:tc>
        <w:tc>
          <w:tcPr>
            <w:tcW w:w="4135" w:type="dxa"/>
          </w:tcPr>
          <w:p w14:paraId="1B4F252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manganese dioxide concentration for each region (mg-Mn/l)</w:t>
            </w:r>
          </w:p>
        </w:tc>
      </w:tr>
    </w:tbl>
    <w:p w14:paraId="307F837F" w14:textId="77777777" w:rsidR="001B47DD" w:rsidRDefault="001B47DD" w:rsidP="007B52A5">
      <w:pPr>
        <w:pStyle w:val="Heading5"/>
        <w:spacing w:before="120" w:after="120"/>
      </w:pPr>
      <w:bookmarkStart w:id="3420" w:name="_Toc41047863"/>
      <w:r>
        <w:t>Generic BOD Constituent Settings</w:t>
      </w:r>
      <w:bookmarkEnd w:id="3420"/>
    </w:p>
    <w:tbl>
      <w:tblPr>
        <w:tblStyle w:val="TableGrid"/>
        <w:tblW w:w="0" w:type="auto"/>
        <w:tblLook w:val="04A0" w:firstRow="1" w:lastRow="0" w:firstColumn="1" w:lastColumn="0" w:noHBand="0" w:noVBand="1"/>
      </w:tblPr>
      <w:tblGrid>
        <w:gridCol w:w="4974"/>
        <w:gridCol w:w="3656"/>
      </w:tblGrid>
      <w:tr w:rsidR="001B47DD" w:rsidRPr="007B52A5" w14:paraId="6C6BFE1C" w14:textId="77777777" w:rsidTr="00BC6B9B">
        <w:trPr>
          <w:tblHeader/>
        </w:trPr>
        <w:tc>
          <w:tcPr>
            <w:tcW w:w="5215" w:type="dxa"/>
            <w:shd w:val="clear" w:color="auto" w:fill="D9D9D9" w:themeFill="background1" w:themeFillShade="D9"/>
          </w:tcPr>
          <w:p w14:paraId="26E46D5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444548A"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15060A9D" w14:textId="77777777" w:rsidTr="00BC6B9B">
        <w:tc>
          <w:tcPr>
            <w:tcW w:w="5215" w:type="dxa"/>
          </w:tcPr>
          <w:p w14:paraId="0600590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generic sediment BOD constituents,"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566542A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include generic BOD</w:t>
            </w:r>
          </w:p>
          <w:p w14:paraId="05BBE9D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constituents in sediments</w:t>
            </w:r>
          </w:p>
        </w:tc>
      </w:tr>
      <w:tr w:rsidR="001B47DD" w:rsidRPr="007B52A5" w14:paraId="789C1393" w14:textId="77777777" w:rsidTr="00BC6B9B">
        <w:tc>
          <w:tcPr>
            <w:tcW w:w="5215" w:type="dxa"/>
          </w:tcPr>
          <w:p w14:paraId="23D1DD0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generic sediment BOD constituents,", 3</w:t>
            </w:r>
          </w:p>
        </w:tc>
        <w:tc>
          <w:tcPr>
            <w:tcW w:w="4135" w:type="dxa"/>
          </w:tcPr>
          <w:p w14:paraId="45197E5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generic BOD</w:t>
            </w:r>
          </w:p>
          <w:p w14:paraId="7E114BF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constituents</w:t>
            </w:r>
          </w:p>
        </w:tc>
      </w:tr>
      <w:tr w:rsidR="001B47DD" w:rsidRPr="007B52A5" w14:paraId="6E658BE1" w14:textId="77777777" w:rsidTr="00BC6B9B">
        <w:tc>
          <w:tcPr>
            <w:tcW w:w="5215" w:type="dxa"/>
          </w:tcPr>
          <w:p w14:paraId="16A7EE4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"Generic sediment BOD constituent names,","SBOD1","SBOD2","SBOD3"</w:t>
            </w:r>
          </w:p>
        </w:tc>
        <w:tc>
          <w:tcPr>
            <w:tcW w:w="4135" w:type="dxa"/>
          </w:tcPr>
          <w:p w14:paraId="436E029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Generic BOD constituent names</w:t>
            </w:r>
          </w:p>
        </w:tc>
      </w:tr>
      <w:tr w:rsidR="001B47DD" w:rsidRPr="007B52A5" w14:paraId="18F7F190" w14:textId="77777777" w:rsidTr="00BC6B9B">
        <w:tc>
          <w:tcPr>
            <w:tcW w:w="5215" w:type="dxa"/>
          </w:tcPr>
          <w:p w14:paraId="48B425B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regions for initializing generic sediment BOD constituents,", 1</w:t>
            </w:r>
          </w:p>
        </w:tc>
        <w:tc>
          <w:tcPr>
            <w:tcW w:w="4135" w:type="dxa"/>
          </w:tcPr>
          <w:p w14:paraId="42176B0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regions for different</w:t>
            </w:r>
          </w:p>
          <w:p w14:paraId="17725A1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generic BOD concentrations</w:t>
            </w:r>
          </w:p>
        </w:tc>
      </w:tr>
      <w:tr w:rsidR="001B47DD" w:rsidRPr="007B52A5" w14:paraId="7D06D53C" w14:textId="77777777" w:rsidTr="00BC6B9B">
        <w:tc>
          <w:tcPr>
            <w:tcW w:w="5215" w:type="dxa"/>
          </w:tcPr>
          <w:p w14:paraId="7AFAF1C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generic BOD initialization for each region,", 2</w:t>
            </w:r>
          </w:p>
        </w:tc>
        <w:tc>
          <w:tcPr>
            <w:tcW w:w="4135" w:type="dxa"/>
          </w:tcPr>
          <w:p w14:paraId="081A890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4D06C102" w14:textId="77777777" w:rsidTr="00BC6B9B">
        <w:tc>
          <w:tcPr>
            <w:tcW w:w="5215" w:type="dxa"/>
          </w:tcPr>
          <w:p w14:paraId="0A2F51E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generic BOD initialization for each region,", 4</w:t>
            </w:r>
          </w:p>
        </w:tc>
        <w:tc>
          <w:tcPr>
            <w:tcW w:w="4135" w:type="dxa"/>
          </w:tcPr>
          <w:p w14:paraId="54654B4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5F73F437" w14:textId="77777777" w:rsidTr="00BC6B9B">
        <w:tc>
          <w:tcPr>
            <w:tcW w:w="5215" w:type="dxa"/>
          </w:tcPr>
          <w:p w14:paraId="1727431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"Initial concentration for generic BOD per region mg/l,",0.0</w:t>
            </w:r>
          </w:p>
        </w:tc>
        <w:tc>
          <w:tcPr>
            <w:tcW w:w="4135" w:type="dxa"/>
          </w:tcPr>
          <w:p w14:paraId="5846A41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generic BOD concentration</w:t>
            </w:r>
          </w:p>
          <w:p w14:paraId="29132B6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for each region (mg/l)</w:t>
            </w:r>
          </w:p>
        </w:tc>
      </w:tr>
      <w:tr w:rsidR="001B47DD" w:rsidRPr="007B52A5" w14:paraId="1D2469C4" w14:textId="77777777" w:rsidTr="00BC6B9B">
        <w:tc>
          <w:tcPr>
            <w:tcW w:w="5215" w:type="dxa"/>
          </w:tcPr>
          <w:p w14:paraId="7E6CC2D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concentration for generic BOD per region mg/l,",0.0</w:t>
            </w:r>
          </w:p>
        </w:tc>
        <w:tc>
          <w:tcPr>
            <w:tcW w:w="4135" w:type="dxa"/>
          </w:tcPr>
          <w:p w14:paraId="2D7C6CC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generic BOD concentration</w:t>
            </w:r>
          </w:p>
          <w:p w14:paraId="1966F07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for each region (mg/l)</w:t>
            </w:r>
          </w:p>
        </w:tc>
      </w:tr>
      <w:tr w:rsidR="001B47DD" w:rsidRPr="007B52A5" w14:paraId="6192E267" w14:textId="77777777" w:rsidTr="00BC6B9B">
        <w:tc>
          <w:tcPr>
            <w:tcW w:w="5215" w:type="dxa"/>
          </w:tcPr>
          <w:p w14:paraId="18FA37D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concentration for generic BOD per region mg/l,",0.0</w:t>
            </w:r>
          </w:p>
        </w:tc>
        <w:tc>
          <w:tcPr>
            <w:tcW w:w="4135" w:type="dxa"/>
          </w:tcPr>
          <w:p w14:paraId="523C9FA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generic BOD concentration</w:t>
            </w:r>
          </w:p>
          <w:p w14:paraId="7AC48E4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for each region (mg/l)</w:t>
            </w:r>
          </w:p>
        </w:tc>
      </w:tr>
    </w:tbl>
    <w:p w14:paraId="5B0474A4" w14:textId="77777777" w:rsidR="001B47DD" w:rsidRDefault="001B47DD" w:rsidP="001B47DD"/>
    <w:p w14:paraId="54FB8EA5" w14:textId="77777777" w:rsidR="001B47DD" w:rsidRDefault="001B47DD" w:rsidP="007B52A5">
      <w:pPr>
        <w:pStyle w:val="Heading5"/>
        <w:spacing w:after="120"/>
      </w:pPr>
      <w:bookmarkStart w:id="3421" w:name="_Toc41047864"/>
      <w:r>
        <w:t>Generic BOD Rate Settings</w:t>
      </w:r>
      <w:bookmarkEnd w:id="3421"/>
    </w:p>
    <w:tbl>
      <w:tblPr>
        <w:tblStyle w:val="TableGrid"/>
        <w:tblW w:w="0" w:type="auto"/>
        <w:tblLook w:val="04A0" w:firstRow="1" w:lastRow="0" w:firstColumn="1" w:lastColumn="0" w:noHBand="0" w:noVBand="1"/>
      </w:tblPr>
      <w:tblGrid>
        <w:gridCol w:w="4828"/>
        <w:gridCol w:w="3802"/>
      </w:tblGrid>
      <w:tr w:rsidR="001B47DD" w:rsidRPr="007B52A5" w14:paraId="6DDC132F" w14:textId="77777777" w:rsidTr="00BC6B9B">
        <w:trPr>
          <w:tblHeader/>
        </w:trPr>
        <w:tc>
          <w:tcPr>
            <w:tcW w:w="5215" w:type="dxa"/>
            <w:shd w:val="clear" w:color="auto" w:fill="D9D9D9" w:themeFill="background1" w:themeFillShade="D9"/>
          </w:tcPr>
          <w:p w14:paraId="519C2C54"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6F5D6AE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536BAFBE" w14:textId="77777777" w:rsidTr="00BC6B9B">
        <w:tc>
          <w:tcPr>
            <w:tcW w:w="5215" w:type="dxa"/>
          </w:tcPr>
          <w:p w14:paraId="2ED8F37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regions for different generic sediment BOD constituent consumption rate,", 1</w:t>
            </w:r>
          </w:p>
        </w:tc>
        <w:tc>
          <w:tcPr>
            <w:tcW w:w="4135" w:type="dxa"/>
          </w:tcPr>
          <w:p w14:paraId="54015D7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regions for different generic BOD consumption rates</w:t>
            </w:r>
          </w:p>
        </w:tc>
      </w:tr>
      <w:tr w:rsidR="001B47DD" w:rsidRPr="007B52A5" w14:paraId="4E676A9B" w14:textId="77777777" w:rsidTr="00BC6B9B">
        <w:tc>
          <w:tcPr>
            <w:tcW w:w="5215" w:type="dxa"/>
          </w:tcPr>
          <w:p w14:paraId="6541DC1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generic BOD consumption for each region,", 2</w:t>
            </w:r>
          </w:p>
        </w:tc>
        <w:tc>
          <w:tcPr>
            <w:tcW w:w="4135" w:type="dxa"/>
          </w:tcPr>
          <w:p w14:paraId="2AA671C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157414D8" w14:textId="77777777" w:rsidTr="00BC6B9B">
        <w:tc>
          <w:tcPr>
            <w:tcW w:w="5215" w:type="dxa"/>
          </w:tcPr>
          <w:p w14:paraId="7071A68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generic BOD consumption for each region,", 4</w:t>
            </w:r>
          </w:p>
        </w:tc>
        <w:tc>
          <w:tcPr>
            <w:tcW w:w="4135" w:type="dxa"/>
          </w:tcPr>
          <w:p w14:paraId="530F852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07636AE7" w14:textId="77777777" w:rsidTr="00BC6B9B">
        <w:tc>
          <w:tcPr>
            <w:tcW w:w="5215" w:type="dxa"/>
          </w:tcPr>
          <w:p w14:paraId="2150569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"Consumption rate for generic BOD per region 1/d,",0.0</w:t>
            </w:r>
          </w:p>
        </w:tc>
        <w:tc>
          <w:tcPr>
            <w:tcW w:w="4135" w:type="dxa"/>
          </w:tcPr>
          <w:p w14:paraId="2217D56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consumption rate for each region (1/d)</w:t>
            </w:r>
          </w:p>
        </w:tc>
      </w:tr>
      <w:tr w:rsidR="001B47DD" w:rsidRPr="007B52A5" w14:paraId="04F4CE46" w14:textId="77777777" w:rsidTr="00BC6B9B">
        <w:tc>
          <w:tcPr>
            <w:tcW w:w="5215" w:type="dxa"/>
          </w:tcPr>
          <w:p w14:paraId="0C08CB2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"Consumption rate for generic BOD per region 1/d,",0.0</w:t>
            </w:r>
          </w:p>
        </w:tc>
        <w:tc>
          <w:tcPr>
            <w:tcW w:w="4135" w:type="dxa"/>
          </w:tcPr>
          <w:p w14:paraId="4866699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consumption rate for</w:t>
            </w:r>
          </w:p>
          <w:p w14:paraId="1BED983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each region (1/d)</w:t>
            </w:r>
          </w:p>
        </w:tc>
      </w:tr>
      <w:tr w:rsidR="001B47DD" w:rsidRPr="007B52A5" w14:paraId="2EA96227" w14:textId="77777777" w:rsidTr="00BC6B9B">
        <w:tc>
          <w:tcPr>
            <w:tcW w:w="5215" w:type="dxa"/>
          </w:tcPr>
          <w:p w14:paraId="3E99FC9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"Consumption rate for generic BOD per region 1/d,",0.0</w:t>
            </w:r>
          </w:p>
        </w:tc>
        <w:tc>
          <w:tcPr>
            <w:tcW w:w="4135" w:type="dxa"/>
          </w:tcPr>
          <w:p w14:paraId="347B15C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consumption rate for</w:t>
            </w:r>
          </w:p>
          <w:p w14:paraId="71002C1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each region (1/d)</w:t>
            </w:r>
          </w:p>
        </w:tc>
      </w:tr>
      <w:tr w:rsidR="001B47DD" w:rsidRPr="007B52A5" w14:paraId="685F735E" w14:textId="77777777" w:rsidTr="00BC6B9B">
        <w:tc>
          <w:tcPr>
            <w:tcW w:w="5215" w:type="dxa"/>
          </w:tcPr>
          <w:p w14:paraId="3327315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generic BOD decay per region,",1.01</w:t>
            </w:r>
          </w:p>
        </w:tc>
        <w:tc>
          <w:tcPr>
            <w:tcW w:w="4135" w:type="dxa"/>
          </w:tcPr>
          <w:p w14:paraId="019C687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temperature coefficient for each region</w:t>
            </w:r>
          </w:p>
        </w:tc>
      </w:tr>
      <w:tr w:rsidR="001B47DD" w:rsidRPr="007B52A5" w14:paraId="136D8C61" w14:textId="77777777" w:rsidTr="00BC6B9B">
        <w:tc>
          <w:tcPr>
            <w:tcW w:w="5215" w:type="dxa"/>
          </w:tcPr>
          <w:p w14:paraId="30D9BF7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generic BOD decay per region,",1.02</w:t>
            </w:r>
          </w:p>
        </w:tc>
        <w:tc>
          <w:tcPr>
            <w:tcW w:w="4135" w:type="dxa"/>
          </w:tcPr>
          <w:p w14:paraId="2C92B66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temperature coefficient for each region</w:t>
            </w:r>
          </w:p>
        </w:tc>
      </w:tr>
      <w:tr w:rsidR="001B47DD" w:rsidRPr="007B52A5" w14:paraId="01866931" w14:textId="77777777" w:rsidTr="00BC6B9B">
        <w:tc>
          <w:tcPr>
            <w:tcW w:w="5215" w:type="dxa"/>
          </w:tcPr>
          <w:p w14:paraId="6CAF26B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generic BOD decay per region,",1.03</w:t>
            </w:r>
          </w:p>
        </w:tc>
        <w:tc>
          <w:tcPr>
            <w:tcW w:w="4135" w:type="dxa"/>
          </w:tcPr>
          <w:p w14:paraId="166D7DF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temperature coefficient for each region</w:t>
            </w:r>
          </w:p>
        </w:tc>
      </w:tr>
    </w:tbl>
    <w:p w14:paraId="1C7E24F7" w14:textId="77777777" w:rsidR="001B47DD" w:rsidRDefault="001B47DD" w:rsidP="007B52A5">
      <w:pPr>
        <w:pStyle w:val="Heading5"/>
        <w:spacing w:before="120" w:after="120"/>
      </w:pPr>
      <w:bookmarkStart w:id="3422" w:name="_Toc41047865"/>
      <w:r>
        <w:t>Diagenesis Region Settings</w:t>
      </w:r>
      <w:bookmarkEnd w:id="3422"/>
    </w:p>
    <w:tbl>
      <w:tblPr>
        <w:tblStyle w:val="TableGrid"/>
        <w:tblW w:w="0" w:type="auto"/>
        <w:tblLook w:val="04A0" w:firstRow="1" w:lastRow="0" w:firstColumn="1" w:lastColumn="0" w:noHBand="0" w:noVBand="1"/>
      </w:tblPr>
      <w:tblGrid>
        <w:gridCol w:w="4828"/>
        <w:gridCol w:w="3802"/>
      </w:tblGrid>
      <w:tr w:rsidR="001B47DD" w:rsidRPr="007B52A5" w14:paraId="28969285" w14:textId="77777777" w:rsidTr="00BC6B9B">
        <w:trPr>
          <w:tblHeader/>
        </w:trPr>
        <w:tc>
          <w:tcPr>
            <w:tcW w:w="5215" w:type="dxa"/>
            <w:shd w:val="clear" w:color="auto" w:fill="D9D9D9" w:themeFill="background1" w:themeFillShade="D9"/>
          </w:tcPr>
          <w:p w14:paraId="2E5CD8FF"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3AFD75A2"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8685316" w14:textId="77777777" w:rsidTr="00BC6B9B">
        <w:tc>
          <w:tcPr>
            <w:tcW w:w="5215" w:type="dxa"/>
          </w:tcPr>
          <w:p w14:paraId="337FBF3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regions for different diagenesis related rates,", 1</w:t>
            </w:r>
          </w:p>
        </w:tc>
        <w:tc>
          <w:tcPr>
            <w:tcW w:w="4135" w:type="dxa"/>
          </w:tcPr>
          <w:p w14:paraId="46D6DAE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regions for different</w:t>
            </w:r>
          </w:p>
          <w:p w14:paraId="3B996FF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diagenesis related rates</w:t>
            </w:r>
          </w:p>
        </w:tc>
      </w:tr>
      <w:tr w:rsidR="001B47DD" w:rsidRPr="007B52A5" w14:paraId="79552712" w14:textId="77777777" w:rsidTr="00BC6B9B">
        <w:tc>
          <w:tcPr>
            <w:tcW w:w="5215" w:type="dxa"/>
          </w:tcPr>
          <w:p w14:paraId="2548210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 2</w:t>
            </w:r>
          </w:p>
        </w:tc>
        <w:tc>
          <w:tcPr>
            <w:tcW w:w="4135" w:type="dxa"/>
          </w:tcPr>
          <w:p w14:paraId="5B26C4B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55D17DCC" w14:textId="77777777" w:rsidTr="00BC6B9B">
        <w:tc>
          <w:tcPr>
            <w:tcW w:w="5215" w:type="dxa"/>
          </w:tcPr>
          <w:p w14:paraId="52C8DD2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 4</w:t>
            </w:r>
          </w:p>
        </w:tc>
        <w:tc>
          <w:tcPr>
            <w:tcW w:w="4135" w:type="dxa"/>
          </w:tcPr>
          <w:p w14:paraId="7ED894C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07A9F1E1" w14:textId="77777777" w:rsidTr="00BC6B9B">
        <w:tc>
          <w:tcPr>
            <w:tcW w:w="5215" w:type="dxa"/>
          </w:tcPr>
          <w:p w14:paraId="60D3E8B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"Fraction of labile </w:t>
            </w:r>
            <w:proofErr w:type="spellStart"/>
            <w:r w:rsidRPr="007B52A5">
              <w:rPr>
                <w:rFonts w:ascii="Courier New" w:hAnsi="Courier New" w:cs="Courier New"/>
                <w:sz w:val="18"/>
                <w:szCs w:val="18"/>
              </w:rPr>
              <w:t>poc</w:t>
            </w:r>
            <w:proofErr w:type="spellEnd"/>
            <w:r w:rsidRPr="007B52A5">
              <w:rPr>
                <w:rFonts w:ascii="Courier New" w:hAnsi="Courier New" w:cs="Courier New"/>
                <w:sz w:val="18"/>
                <w:szCs w:val="18"/>
              </w:rPr>
              <w:t xml:space="preserve"> for each diagenesis region,",0.65</w:t>
            </w:r>
          </w:p>
        </w:tc>
        <w:tc>
          <w:tcPr>
            <w:tcW w:w="4135" w:type="dxa"/>
          </w:tcPr>
          <w:p w14:paraId="3C941DC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labile POC for each</w:t>
            </w:r>
          </w:p>
          <w:p w14:paraId="194859C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diagenesis region</w:t>
            </w:r>
          </w:p>
        </w:tc>
      </w:tr>
      <w:tr w:rsidR="001B47DD" w:rsidRPr="007B52A5" w14:paraId="76B1F609" w14:textId="77777777" w:rsidTr="00BC6B9B">
        <w:tc>
          <w:tcPr>
            <w:tcW w:w="5215" w:type="dxa"/>
          </w:tcPr>
          <w:p w14:paraId="1DB1078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"Fraction of refractory </w:t>
            </w:r>
            <w:proofErr w:type="spellStart"/>
            <w:r w:rsidRPr="007B52A5">
              <w:rPr>
                <w:rFonts w:ascii="Courier New" w:hAnsi="Courier New" w:cs="Courier New"/>
                <w:sz w:val="18"/>
                <w:szCs w:val="18"/>
              </w:rPr>
              <w:t>poc</w:t>
            </w:r>
            <w:proofErr w:type="spellEnd"/>
            <w:r w:rsidRPr="007B52A5">
              <w:rPr>
                <w:rFonts w:ascii="Courier New" w:hAnsi="Courier New" w:cs="Courier New"/>
                <w:sz w:val="18"/>
                <w:szCs w:val="18"/>
              </w:rPr>
              <w:t xml:space="preserve"> for each diagenesis region,",0.25</w:t>
            </w:r>
          </w:p>
        </w:tc>
        <w:tc>
          <w:tcPr>
            <w:tcW w:w="4135" w:type="dxa"/>
          </w:tcPr>
          <w:p w14:paraId="2B798D4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refractory POC for each</w:t>
            </w:r>
          </w:p>
          <w:p w14:paraId="712D6CC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diagenesis region</w:t>
            </w:r>
          </w:p>
        </w:tc>
      </w:tr>
      <w:tr w:rsidR="001B47DD" w:rsidRPr="007B52A5" w14:paraId="0F51B920" w14:textId="77777777" w:rsidTr="00BC6B9B">
        <w:tc>
          <w:tcPr>
            <w:tcW w:w="5215" w:type="dxa"/>
          </w:tcPr>
          <w:p w14:paraId="2438B3E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"Fraction of labile </w:t>
            </w:r>
            <w:proofErr w:type="spellStart"/>
            <w:r w:rsidRPr="007B52A5">
              <w:rPr>
                <w:rFonts w:ascii="Courier New" w:hAnsi="Courier New" w:cs="Courier New"/>
                <w:sz w:val="18"/>
                <w:szCs w:val="18"/>
              </w:rPr>
              <w:t>pon</w:t>
            </w:r>
            <w:proofErr w:type="spellEnd"/>
            <w:r w:rsidRPr="007B52A5">
              <w:rPr>
                <w:rFonts w:ascii="Courier New" w:hAnsi="Courier New" w:cs="Courier New"/>
                <w:sz w:val="18"/>
                <w:szCs w:val="18"/>
              </w:rPr>
              <w:t xml:space="preserve"> for each diagenesis region,",0.65</w:t>
            </w:r>
          </w:p>
        </w:tc>
        <w:tc>
          <w:tcPr>
            <w:tcW w:w="4135" w:type="dxa"/>
          </w:tcPr>
          <w:p w14:paraId="2E5974E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labile PON for each</w:t>
            </w:r>
          </w:p>
          <w:p w14:paraId="38E6F4F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diagenesis region</w:t>
            </w:r>
          </w:p>
        </w:tc>
      </w:tr>
      <w:tr w:rsidR="001B47DD" w:rsidRPr="007B52A5" w14:paraId="58D9E553" w14:textId="77777777" w:rsidTr="00BC6B9B">
        <w:tc>
          <w:tcPr>
            <w:tcW w:w="5215" w:type="dxa"/>
          </w:tcPr>
          <w:p w14:paraId="4D37B5F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"Fraction of refractory </w:t>
            </w:r>
            <w:proofErr w:type="spellStart"/>
            <w:r w:rsidRPr="007B52A5">
              <w:rPr>
                <w:rFonts w:ascii="Courier New" w:hAnsi="Courier New" w:cs="Courier New"/>
                <w:sz w:val="18"/>
                <w:szCs w:val="18"/>
              </w:rPr>
              <w:t>pon</w:t>
            </w:r>
            <w:proofErr w:type="spellEnd"/>
            <w:r w:rsidRPr="007B52A5">
              <w:rPr>
                <w:rFonts w:ascii="Courier New" w:hAnsi="Courier New" w:cs="Courier New"/>
                <w:sz w:val="18"/>
                <w:szCs w:val="18"/>
              </w:rPr>
              <w:t xml:space="preserve"> for each diagenesis region,",0.2</w:t>
            </w:r>
          </w:p>
        </w:tc>
        <w:tc>
          <w:tcPr>
            <w:tcW w:w="4135" w:type="dxa"/>
          </w:tcPr>
          <w:p w14:paraId="6D4CF7E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refractory PON for each</w:t>
            </w:r>
          </w:p>
          <w:p w14:paraId="3CCE7E8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diagenesis region</w:t>
            </w:r>
          </w:p>
        </w:tc>
      </w:tr>
    </w:tbl>
    <w:p w14:paraId="3A3F95E4" w14:textId="77777777" w:rsidR="001B47DD" w:rsidRDefault="001B47DD" w:rsidP="001B47DD"/>
    <w:p w14:paraId="34662585" w14:textId="77777777" w:rsidR="001B47DD" w:rsidRDefault="001B47DD" w:rsidP="007B52A5">
      <w:pPr>
        <w:pStyle w:val="Heading5"/>
        <w:spacing w:after="120"/>
      </w:pPr>
      <w:bookmarkStart w:id="3423" w:name="_Toc41047866"/>
      <w:r>
        <w:t>Diagenesis Rates Settings Part 1</w:t>
      </w:r>
      <w:bookmarkEnd w:id="3423"/>
      <w:r w:rsidRPr="006A0E58">
        <w:t xml:space="preserve"> </w:t>
      </w:r>
    </w:p>
    <w:tbl>
      <w:tblPr>
        <w:tblStyle w:val="TableGrid"/>
        <w:tblW w:w="0" w:type="auto"/>
        <w:tblLook w:val="04A0" w:firstRow="1" w:lastRow="0" w:firstColumn="1" w:lastColumn="0" w:noHBand="0" w:noVBand="1"/>
      </w:tblPr>
      <w:tblGrid>
        <w:gridCol w:w="4826"/>
        <w:gridCol w:w="3804"/>
      </w:tblGrid>
      <w:tr w:rsidR="001B47DD" w:rsidRPr="007B52A5" w14:paraId="32F1EF89" w14:textId="77777777" w:rsidTr="00BC6B9B">
        <w:trPr>
          <w:tblHeader/>
        </w:trPr>
        <w:tc>
          <w:tcPr>
            <w:tcW w:w="5215" w:type="dxa"/>
            <w:shd w:val="clear" w:color="auto" w:fill="D9D9D9" w:themeFill="background1" w:themeFillShade="D9"/>
          </w:tcPr>
          <w:p w14:paraId="4DBA230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78DF8B5A"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4A1F96C" w14:textId="77777777" w:rsidTr="00BC6B9B">
        <w:tc>
          <w:tcPr>
            <w:tcW w:w="5215" w:type="dxa"/>
          </w:tcPr>
          <w:p w14:paraId="067F2DB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"Pore water diffusion coefficient m²/d,",0.0005</w:t>
            </w:r>
          </w:p>
        </w:tc>
        <w:tc>
          <w:tcPr>
            <w:tcW w:w="4135" w:type="dxa"/>
          </w:tcPr>
          <w:p w14:paraId="5809A23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Porewater diffusion coefficient (m²/d)</w:t>
            </w:r>
          </w:p>
        </w:tc>
      </w:tr>
      <w:tr w:rsidR="001B47DD" w:rsidRPr="007B52A5" w14:paraId="1294DD46" w14:textId="77777777" w:rsidTr="00BC6B9B">
        <w:tc>
          <w:tcPr>
            <w:tcW w:w="5215" w:type="dxa"/>
          </w:tcPr>
          <w:p w14:paraId="54EA4FF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"DO Threshold for aerobic layer oxidation rates mgO2/l,",2.0</w:t>
            </w:r>
          </w:p>
        </w:tc>
        <w:tc>
          <w:tcPr>
            <w:tcW w:w="4135" w:type="dxa"/>
          </w:tcPr>
          <w:p w14:paraId="3C0BA01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DO Threshold for aerobic layer</w:t>
            </w:r>
          </w:p>
          <w:p w14:paraId="250A2E0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oxidation rates (mgO2/l)</w:t>
            </w:r>
          </w:p>
        </w:tc>
      </w:tr>
      <w:tr w:rsidR="001B47DD" w:rsidRPr="007B52A5" w14:paraId="722E292F" w14:textId="77777777" w:rsidTr="00BC6B9B">
        <w:tc>
          <w:tcPr>
            <w:tcW w:w="5215" w:type="dxa"/>
          </w:tcPr>
          <w:p w14:paraId="73F97D4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"Nitrification rate in aerobic layer (NH3-&gt;NO3) at DO below threshold m/d,",0.131</w:t>
            </w:r>
          </w:p>
        </w:tc>
        <w:tc>
          <w:tcPr>
            <w:tcW w:w="4135" w:type="dxa"/>
          </w:tcPr>
          <w:p w14:paraId="4547E52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Nitrification rate in aerobic layer (NH3-&gt;NO3) at DO below threshold (m/d)</w:t>
            </w:r>
          </w:p>
        </w:tc>
      </w:tr>
      <w:tr w:rsidR="001B47DD" w:rsidRPr="007B52A5" w14:paraId="71D40398" w14:textId="77777777" w:rsidTr="00BC6B9B">
        <w:tc>
          <w:tcPr>
            <w:tcW w:w="5215" w:type="dxa"/>
          </w:tcPr>
          <w:p w14:paraId="6FEED62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"Nitrification rate in aerobic layer (NH3-&gt;NO3) at DO above threshold m/d,",0.131</w:t>
            </w:r>
          </w:p>
        </w:tc>
        <w:tc>
          <w:tcPr>
            <w:tcW w:w="4135" w:type="dxa"/>
          </w:tcPr>
          <w:p w14:paraId="389972C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Nitrification rate in aerobic layer (NH3-&gt;NO3) at DO above threshold (m/d)</w:t>
            </w:r>
          </w:p>
        </w:tc>
      </w:tr>
      <w:tr w:rsidR="001B47DD" w:rsidRPr="007B52A5" w14:paraId="2A711325" w14:textId="77777777" w:rsidTr="00BC6B9B">
        <w:tc>
          <w:tcPr>
            <w:tcW w:w="5215" w:type="dxa"/>
          </w:tcPr>
          <w:p w14:paraId="6D9AC1D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"Denitrification rate in aerobic layer (NO3-&gt;N2) at DO below threshold m/d,",0.1</w:t>
            </w:r>
          </w:p>
        </w:tc>
        <w:tc>
          <w:tcPr>
            <w:tcW w:w="4135" w:type="dxa"/>
          </w:tcPr>
          <w:p w14:paraId="650C785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Denitrification rate in aerobic layer (NO3-&gt;N2) at DO below threshold (m/d)</w:t>
            </w:r>
          </w:p>
        </w:tc>
      </w:tr>
      <w:tr w:rsidR="001B47DD" w:rsidRPr="007B52A5" w14:paraId="7AD79A93" w14:textId="77777777" w:rsidTr="00BC6B9B">
        <w:tc>
          <w:tcPr>
            <w:tcW w:w="5215" w:type="dxa"/>
          </w:tcPr>
          <w:p w14:paraId="4EF84A1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"Denitrification rate in aerobic layer (NO3-&gt;N2) at DO above threshold m/d,",0.25</w:t>
            </w:r>
          </w:p>
        </w:tc>
        <w:tc>
          <w:tcPr>
            <w:tcW w:w="4135" w:type="dxa"/>
          </w:tcPr>
          <w:p w14:paraId="263FDB9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Denitrification rate in aerobic layer (NO3-&gt;N2) at DO above threshold (m/d)</w:t>
            </w:r>
          </w:p>
        </w:tc>
      </w:tr>
      <w:tr w:rsidR="001B47DD" w:rsidRPr="007B52A5" w14:paraId="3E9CBF3F" w14:textId="77777777" w:rsidTr="00BC6B9B">
        <w:tc>
          <w:tcPr>
            <w:tcW w:w="5215" w:type="dxa"/>
          </w:tcPr>
          <w:p w14:paraId="3C51E32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"Denitrification rate in an</w:t>
            </w:r>
            <w:r w:rsidR="00CA7E02" w:rsidRPr="007B52A5">
              <w:rPr>
                <w:rFonts w:ascii="Courier New" w:hAnsi="Courier New" w:cs="Courier New"/>
                <w:sz w:val="18"/>
                <w:szCs w:val="18"/>
              </w:rPr>
              <w:t>a</w:t>
            </w:r>
            <w:r w:rsidRPr="007B52A5">
              <w:rPr>
                <w:rFonts w:ascii="Courier New" w:hAnsi="Courier New" w:cs="Courier New"/>
                <w:sz w:val="18"/>
                <w:szCs w:val="18"/>
              </w:rPr>
              <w:t>erobic layer (NO3-&gt;N2) m/d,",0.25</w:t>
            </w:r>
          </w:p>
        </w:tc>
        <w:tc>
          <w:tcPr>
            <w:tcW w:w="4135" w:type="dxa"/>
          </w:tcPr>
          <w:p w14:paraId="2C8327D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Denitrification rate in anerobic layer (NO3-&gt;N2) (m/d)</w:t>
            </w:r>
          </w:p>
        </w:tc>
      </w:tr>
      <w:tr w:rsidR="001B47DD" w:rsidRPr="007B52A5" w14:paraId="19B24CF1" w14:textId="77777777" w:rsidTr="00BC6B9B">
        <w:tc>
          <w:tcPr>
            <w:tcW w:w="5215" w:type="dxa"/>
          </w:tcPr>
          <w:p w14:paraId="1E61A0B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"Methane oxidation rate in aerobic layer m/d,",0.0</w:t>
            </w:r>
          </w:p>
        </w:tc>
        <w:tc>
          <w:tcPr>
            <w:tcW w:w="4135" w:type="dxa"/>
          </w:tcPr>
          <w:p w14:paraId="225E60B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Methane oxidation rate in </w:t>
            </w:r>
            <w:r w:rsidR="00CA7E02" w:rsidRPr="007B52A5">
              <w:rPr>
                <w:rFonts w:ascii="Courier New" w:hAnsi="Courier New" w:cs="Courier New"/>
                <w:sz w:val="18"/>
                <w:szCs w:val="18"/>
              </w:rPr>
              <w:t>a</w:t>
            </w:r>
            <w:r w:rsidRPr="007B52A5">
              <w:rPr>
                <w:rFonts w:ascii="Courier New" w:hAnsi="Courier New" w:cs="Courier New"/>
                <w:sz w:val="18"/>
                <w:szCs w:val="18"/>
              </w:rPr>
              <w:t>erobic layer (m/d)</w:t>
            </w:r>
          </w:p>
        </w:tc>
      </w:tr>
      <w:tr w:rsidR="001B47DD" w:rsidRPr="007B52A5" w14:paraId="5248E87A" w14:textId="77777777" w:rsidTr="00BC6B9B">
        <w:tc>
          <w:tcPr>
            <w:tcW w:w="5215" w:type="dxa"/>
          </w:tcPr>
          <w:p w14:paraId="683E6CF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"Nitrification half-saturation constant for NH4N in aerobic layer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/l,",0.728</w:t>
            </w:r>
          </w:p>
        </w:tc>
        <w:tc>
          <w:tcPr>
            <w:tcW w:w="4135" w:type="dxa"/>
          </w:tcPr>
          <w:p w14:paraId="3DE6975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Nitrification half-saturation constant for NH4N in aerobic layer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w:t>
            </w:r>
          </w:p>
        </w:tc>
      </w:tr>
      <w:tr w:rsidR="001B47DD" w:rsidRPr="007B52A5" w14:paraId="5093C594" w14:textId="77777777" w:rsidTr="00BC6B9B">
        <w:tc>
          <w:tcPr>
            <w:tcW w:w="5215" w:type="dxa"/>
          </w:tcPr>
          <w:p w14:paraId="520B848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"Nitrification half-saturation constant for O2 in aerobic layer mgO2/l,",0.37</w:t>
            </w:r>
          </w:p>
        </w:tc>
        <w:tc>
          <w:tcPr>
            <w:tcW w:w="4135" w:type="dxa"/>
          </w:tcPr>
          <w:p w14:paraId="1EE84B0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Nitrification half-saturation constant for O2 in aerobic layer (mgO2/l)</w:t>
            </w:r>
          </w:p>
        </w:tc>
      </w:tr>
    </w:tbl>
    <w:p w14:paraId="500F9DC6" w14:textId="77777777" w:rsidR="001B47DD" w:rsidRDefault="001B47DD" w:rsidP="001B47DD"/>
    <w:p w14:paraId="02249B10" w14:textId="77777777" w:rsidR="001B47DD" w:rsidRDefault="001B47DD" w:rsidP="007B52A5">
      <w:pPr>
        <w:pStyle w:val="Heading5"/>
        <w:spacing w:after="120"/>
      </w:pPr>
      <w:bookmarkStart w:id="3424" w:name="_Toc41047867"/>
      <w:r>
        <w:t>Diagenesis Rates Settings Part 2</w:t>
      </w:r>
      <w:bookmarkEnd w:id="3424"/>
    </w:p>
    <w:tbl>
      <w:tblPr>
        <w:tblStyle w:val="TableGrid"/>
        <w:tblW w:w="0" w:type="auto"/>
        <w:tblLook w:val="04A0" w:firstRow="1" w:lastRow="0" w:firstColumn="1" w:lastColumn="0" w:noHBand="0" w:noVBand="1"/>
      </w:tblPr>
      <w:tblGrid>
        <w:gridCol w:w="4820"/>
        <w:gridCol w:w="3810"/>
      </w:tblGrid>
      <w:tr w:rsidR="001B47DD" w:rsidRPr="007B52A5" w14:paraId="75B065B4" w14:textId="77777777" w:rsidTr="00BC6B9B">
        <w:trPr>
          <w:tblHeader/>
        </w:trPr>
        <w:tc>
          <w:tcPr>
            <w:tcW w:w="5215" w:type="dxa"/>
            <w:shd w:val="clear" w:color="auto" w:fill="D9D9D9" w:themeFill="background1" w:themeFillShade="D9"/>
          </w:tcPr>
          <w:p w14:paraId="515D580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0506ECA0"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23F89005" w14:textId="77777777" w:rsidTr="00BC6B9B">
        <w:tc>
          <w:tcPr>
            <w:tcW w:w="5215" w:type="dxa"/>
          </w:tcPr>
          <w:p w14:paraId="0B3A915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pore water diffusion between layers,",1.08</w:t>
            </w:r>
          </w:p>
        </w:tc>
        <w:tc>
          <w:tcPr>
            <w:tcW w:w="4135" w:type="dxa"/>
          </w:tcPr>
          <w:p w14:paraId="60E6A69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porewater</w:t>
            </w:r>
          </w:p>
          <w:p w14:paraId="0B9310C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diffusion between layers</w:t>
            </w:r>
          </w:p>
        </w:tc>
      </w:tr>
      <w:tr w:rsidR="001B47DD" w:rsidRPr="007B52A5" w14:paraId="3A9CC2DA" w14:textId="77777777" w:rsidTr="00BC6B9B">
        <w:tc>
          <w:tcPr>
            <w:tcW w:w="5215" w:type="dxa"/>
          </w:tcPr>
          <w:p w14:paraId="11B9D9D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nitrification,",1.123</w:t>
            </w:r>
          </w:p>
        </w:tc>
        <w:tc>
          <w:tcPr>
            <w:tcW w:w="4135" w:type="dxa"/>
          </w:tcPr>
          <w:p w14:paraId="21E71EF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nitrification</w:t>
            </w:r>
          </w:p>
        </w:tc>
      </w:tr>
      <w:tr w:rsidR="001B47DD" w:rsidRPr="007B52A5" w14:paraId="19F78048" w14:textId="77777777" w:rsidTr="00BC6B9B">
        <w:tc>
          <w:tcPr>
            <w:tcW w:w="5215" w:type="dxa"/>
          </w:tcPr>
          <w:p w14:paraId="2AEBF11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denitrification,",1.08</w:t>
            </w:r>
          </w:p>
        </w:tc>
        <w:tc>
          <w:tcPr>
            <w:tcW w:w="4135" w:type="dxa"/>
          </w:tcPr>
          <w:p w14:paraId="388D25F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denitrification</w:t>
            </w:r>
          </w:p>
        </w:tc>
      </w:tr>
      <w:tr w:rsidR="001B47DD" w:rsidRPr="007B52A5" w14:paraId="6FF30FBC" w14:textId="77777777" w:rsidTr="00BC6B9B">
        <w:tc>
          <w:tcPr>
            <w:tcW w:w="5215" w:type="dxa"/>
          </w:tcPr>
          <w:p w14:paraId="4700F91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methane oxidation,",1.079</w:t>
            </w:r>
          </w:p>
        </w:tc>
        <w:tc>
          <w:tcPr>
            <w:tcW w:w="4135" w:type="dxa"/>
          </w:tcPr>
          <w:p w14:paraId="0B5FA96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methane oxidation</w:t>
            </w:r>
          </w:p>
        </w:tc>
      </w:tr>
      <w:tr w:rsidR="001B47DD" w:rsidRPr="007B52A5" w14:paraId="194AAA90" w14:textId="77777777" w:rsidTr="00BC6B9B">
        <w:tc>
          <w:tcPr>
            <w:tcW w:w="5215" w:type="dxa"/>
          </w:tcPr>
          <w:p w14:paraId="5AAFA36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"Sulfate concentration above which sulfide over methane is produced </w:t>
            </w:r>
            <w:proofErr w:type="spellStart"/>
            <w:r w:rsidRPr="007B52A5">
              <w:rPr>
                <w:rFonts w:ascii="Courier New" w:hAnsi="Courier New" w:cs="Courier New"/>
                <w:sz w:val="18"/>
                <w:szCs w:val="18"/>
              </w:rPr>
              <w:t>mgS</w:t>
            </w:r>
            <w:proofErr w:type="spellEnd"/>
            <w:r w:rsidRPr="007B52A5">
              <w:rPr>
                <w:rFonts w:ascii="Courier New" w:hAnsi="Courier New" w:cs="Courier New"/>
                <w:sz w:val="18"/>
                <w:szCs w:val="18"/>
              </w:rPr>
              <w:t>/l,",20.0</w:t>
            </w:r>
          </w:p>
        </w:tc>
        <w:tc>
          <w:tcPr>
            <w:tcW w:w="4135" w:type="dxa"/>
          </w:tcPr>
          <w:p w14:paraId="1F1C3C8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Sulfate concentration above which sulfide over methane is produced (</w:t>
            </w:r>
            <w:proofErr w:type="spellStart"/>
            <w:r w:rsidRPr="007B52A5">
              <w:rPr>
                <w:rFonts w:ascii="Courier New" w:hAnsi="Courier New" w:cs="Courier New"/>
                <w:sz w:val="18"/>
                <w:szCs w:val="18"/>
              </w:rPr>
              <w:t>mgS</w:t>
            </w:r>
            <w:proofErr w:type="spellEnd"/>
            <w:r w:rsidRPr="007B52A5">
              <w:rPr>
                <w:rFonts w:ascii="Courier New" w:hAnsi="Courier New" w:cs="Courier New"/>
                <w:sz w:val="18"/>
                <w:szCs w:val="18"/>
              </w:rPr>
              <w:t>/l)</w:t>
            </w:r>
          </w:p>
        </w:tc>
      </w:tr>
      <w:tr w:rsidR="001B47DD" w:rsidRPr="007B52A5" w14:paraId="6F7B0D02" w14:textId="77777777" w:rsidTr="00BC6B9B">
        <w:tc>
          <w:tcPr>
            <w:tcW w:w="5215" w:type="dxa"/>
          </w:tcPr>
          <w:p w14:paraId="607E0D8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"Sulfide oxidation rate in aerobic layer m/d,",0.2</w:t>
            </w:r>
          </w:p>
        </w:tc>
        <w:tc>
          <w:tcPr>
            <w:tcW w:w="4135" w:type="dxa"/>
          </w:tcPr>
          <w:p w14:paraId="5EDA1596" w14:textId="77777777" w:rsidR="001B47DD" w:rsidRPr="007B52A5" w:rsidRDefault="001B47DD" w:rsidP="00CA7E02">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Sulfide oxidation rate in </w:t>
            </w:r>
            <w:r w:rsidR="00CA7E02" w:rsidRPr="007B52A5">
              <w:rPr>
                <w:rFonts w:ascii="Courier New" w:hAnsi="Courier New" w:cs="Courier New"/>
                <w:sz w:val="18"/>
                <w:szCs w:val="18"/>
              </w:rPr>
              <w:t>a</w:t>
            </w:r>
            <w:r w:rsidRPr="007B52A5">
              <w:rPr>
                <w:rFonts w:ascii="Courier New" w:hAnsi="Courier New" w:cs="Courier New"/>
                <w:sz w:val="18"/>
                <w:szCs w:val="18"/>
              </w:rPr>
              <w:t>erobic layer m/d</w:t>
            </w:r>
          </w:p>
        </w:tc>
      </w:tr>
      <w:tr w:rsidR="001B47DD" w:rsidRPr="007B52A5" w14:paraId="56862E13" w14:textId="77777777" w:rsidTr="00BC6B9B">
        <w:tc>
          <w:tcPr>
            <w:tcW w:w="5215" w:type="dxa"/>
          </w:tcPr>
          <w:p w14:paraId="5EAEE6A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sulfide oxidation,",1.08</w:t>
            </w:r>
          </w:p>
        </w:tc>
        <w:tc>
          <w:tcPr>
            <w:tcW w:w="4135" w:type="dxa"/>
          </w:tcPr>
          <w:p w14:paraId="76D4A33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sulfide oxidation</w:t>
            </w:r>
          </w:p>
        </w:tc>
      </w:tr>
      <w:tr w:rsidR="001B47DD" w:rsidRPr="007B52A5" w14:paraId="7EBEC105" w14:textId="77777777" w:rsidTr="00BC6B9B">
        <w:tc>
          <w:tcPr>
            <w:tcW w:w="5215" w:type="dxa"/>
          </w:tcPr>
          <w:p w14:paraId="74A278A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"Sulfide oxidation normalization constant for O2 mgO2/l,",4.0</w:t>
            </w:r>
          </w:p>
        </w:tc>
        <w:tc>
          <w:tcPr>
            <w:tcW w:w="4135" w:type="dxa"/>
          </w:tcPr>
          <w:p w14:paraId="17FA774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Sulfide oxidation normalization constant for O2 (mgO2/l)</w:t>
            </w:r>
          </w:p>
        </w:tc>
      </w:tr>
      <w:tr w:rsidR="001B47DD" w:rsidRPr="007B52A5" w14:paraId="07143D4B" w14:textId="77777777" w:rsidTr="00BC6B9B">
        <w:tc>
          <w:tcPr>
            <w:tcW w:w="5215" w:type="dxa"/>
          </w:tcPr>
          <w:p w14:paraId="76FFE20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labile PON 1/d,",0.035</w:t>
            </w:r>
          </w:p>
        </w:tc>
        <w:tc>
          <w:tcPr>
            <w:tcW w:w="4135" w:type="dxa"/>
          </w:tcPr>
          <w:p w14:paraId="518F71F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labile PON (1/d)</w:t>
            </w:r>
          </w:p>
        </w:tc>
      </w:tr>
      <w:tr w:rsidR="001B47DD" w:rsidRPr="007B52A5" w14:paraId="7042C04E" w14:textId="77777777" w:rsidTr="00BC6B9B">
        <w:tc>
          <w:tcPr>
            <w:tcW w:w="5215" w:type="dxa"/>
          </w:tcPr>
          <w:p w14:paraId="2E8025F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refractory PON 1/d,",0.035</w:t>
            </w:r>
          </w:p>
        </w:tc>
        <w:tc>
          <w:tcPr>
            <w:tcW w:w="4135" w:type="dxa"/>
          </w:tcPr>
          <w:p w14:paraId="053C2AC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refractory PON (1/d)</w:t>
            </w:r>
          </w:p>
        </w:tc>
      </w:tr>
    </w:tbl>
    <w:p w14:paraId="4BD85544" w14:textId="77777777" w:rsidR="001B47DD" w:rsidRDefault="001B47DD" w:rsidP="001B47DD"/>
    <w:p w14:paraId="454BDEF4" w14:textId="77777777" w:rsidR="001B47DD" w:rsidRDefault="001B47DD" w:rsidP="007B52A5">
      <w:pPr>
        <w:pStyle w:val="Heading5"/>
        <w:spacing w:after="120"/>
      </w:pPr>
      <w:bookmarkStart w:id="3425" w:name="_Toc41047868"/>
      <w:r>
        <w:t>Diagenesis Rates Settings Part 3</w:t>
      </w:r>
      <w:bookmarkEnd w:id="3425"/>
    </w:p>
    <w:tbl>
      <w:tblPr>
        <w:tblStyle w:val="TableGrid"/>
        <w:tblW w:w="0" w:type="auto"/>
        <w:tblLook w:val="04A0" w:firstRow="1" w:lastRow="0" w:firstColumn="1" w:lastColumn="0" w:noHBand="0" w:noVBand="1"/>
      </w:tblPr>
      <w:tblGrid>
        <w:gridCol w:w="4815"/>
        <w:gridCol w:w="3815"/>
      </w:tblGrid>
      <w:tr w:rsidR="001B47DD" w:rsidRPr="007B52A5" w14:paraId="7E29CB3F" w14:textId="77777777" w:rsidTr="00BC6B9B">
        <w:trPr>
          <w:tblHeader/>
        </w:trPr>
        <w:tc>
          <w:tcPr>
            <w:tcW w:w="5215" w:type="dxa"/>
            <w:shd w:val="clear" w:color="auto" w:fill="D9D9D9" w:themeFill="background1" w:themeFillShade="D9"/>
          </w:tcPr>
          <w:p w14:paraId="0AB51AE6"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60D59E61"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2B57539E" w14:textId="77777777" w:rsidTr="00BC6B9B">
        <w:tc>
          <w:tcPr>
            <w:tcW w:w="5215" w:type="dxa"/>
          </w:tcPr>
          <w:p w14:paraId="2467323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inert/slow refractory PON 1/d,",0.035</w:t>
            </w:r>
          </w:p>
        </w:tc>
        <w:tc>
          <w:tcPr>
            <w:tcW w:w="4135" w:type="dxa"/>
          </w:tcPr>
          <w:p w14:paraId="25FD307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inert/slow refractory</w:t>
            </w:r>
          </w:p>
          <w:p w14:paraId="7D39BEB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PON (1/d)</w:t>
            </w:r>
          </w:p>
        </w:tc>
      </w:tr>
      <w:tr w:rsidR="001B47DD" w:rsidRPr="007B52A5" w14:paraId="0DDE1B9E" w14:textId="77777777" w:rsidTr="00BC6B9B">
        <w:tc>
          <w:tcPr>
            <w:tcW w:w="5215" w:type="dxa"/>
          </w:tcPr>
          <w:p w14:paraId="502FB11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labile POC 1/d,",0.035</w:t>
            </w:r>
          </w:p>
        </w:tc>
        <w:tc>
          <w:tcPr>
            <w:tcW w:w="4135" w:type="dxa"/>
          </w:tcPr>
          <w:p w14:paraId="50A966E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labile POC (1/d)</w:t>
            </w:r>
          </w:p>
        </w:tc>
      </w:tr>
      <w:tr w:rsidR="001B47DD" w:rsidRPr="007B52A5" w14:paraId="4718FDEC" w14:textId="77777777" w:rsidTr="00BC6B9B">
        <w:tc>
          <w:tcPr>
            <w:tcW w:w="5215" w:type="dxa"/>
          </w:tcPr>
          <w:p w14:paraId="1CD6328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"Mineralization rate for refractory POC 1/d,",0.035</w:t>
            </w:r>
          </w:p>
        </w:tc>
        <w:tc>
          <w:tcPr>
            <w:tcW w:w="4135" w:type="dxa"/>
          </w:tcPr>
          <w:p w14:paraId="605C118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refractory POC (1/d)</w:t>
            </w:r>
          </w:p>
        </w:tc>
      </w:tr>
      <w:tr w:rsidR="001B47DD" w:rsidRPr="007B52A5" w14:paraId="36D9FA87" w14:textId="77777777" w:rsidTr="00BC6B9B">
        <w:tc>
          <w:tcPr>
            <w:tcW w:w="5215" w:type="dxa"/>
          </w:tcPr>
          <w:p w14:paraId="24D2221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inert/slow refractory POC 1/d,",0.035</w:t>
            </w:r>
          </w:p>
        </w:tc>
        <w:tc>
          <w:tcPr>
            <w:tcW w:w="4135" w:type="dxa"/>
          </w:tcPr>
          <w:p w14:paraId="2C71F67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inert/slow refractory</w:t>
            </w:r>
          </w:p>
          <w:p w14:paraId="2B09ED1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POC (1/d)</w:t>
            </w:r>
          </w:p>
        </w:tc>
      </w:tr>
      <w:tr w:rsidR="001B47DD" w:rsidRPr="007B52A5" w14:paraId="2CCDA9B1" w14:textId="77777777" w:rsidTr="00BC6B9B">
        <w:tc>
          <w:tcPr>
            <w:tcW w:w="5215" w:type="dxa"/>
          </w:tcPr>
          <w:p w14:paraId="636CDF1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labile POP 1/d,",0.035</w:t>
            </w:r>
          </w:p>
        </w:tc>
        <w:tc>
          <w:tcPr>
            <w:tcW w:w="4135" w:type="dxa"/>
          </w:tcPr>
          <w:p w14:paraId="62B74B3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labile POP (1/d)</w:t>
            </w:r>
          </w:p>
        </w:tc>
      </w:tr>
      <w:tr w:rsidR="001B47DD" w:rsidRPr="007B52A5" w14:paraId="48CC7DF6" w14:textId="77777777" w:rsidTr="00BC6B9B">
        <w:tc>
          <w:tcPr>
            <w:tcW w:w="5215" w:type="dxa"/>
          </w:tcPr>
          <w:p w14:paraId="68F3B8E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refractory POP 1/d,",0.035</w:t>
            </w:r>
          </w:p>
        </w:tc>
        <w:tc>
          <w:tcPr>
            <w:tcW w:w="4135" w:type="dxa"/>
          </w:tcPr>
          <w:p w14:paraId="690A3CD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refractory POP (1/d)</w:t>
            </w:r>
          </w:p>
        </w:tc>
      </w:tr>
      <w:tr w:rsidR="001B47DD" w:rsidRPr="007B52A5" w14:paraId="394C2F96" w14:textId="77777777" w:rsidTr="00BC6B9B">
        <w:tc>
          <w:tcPr>
            <w:tcW w:w="5215" w:type="dxa"/>
          </w:tcPr>
          <w:p w14:paraId="6809244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inert/slow refractory POP 1/d,",0.035</w:t>
            </w:r>
          </w:p>
        </w:tc>
        <w:tc>
          <w:tcPr>
            <w:tcW w:w="4135" w:type="dxa"/>
          </w:tcPr>
          <w:p w14:paraId="41C09BF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inert/slow refractory</w:t>
            </w:r>
          </w:p>
          <w:p w14:paraId="152B4D9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POP (1/d)</w:t>
            </w:r>
          </w:p>
        </w:tc>
      </w:tr>
      <w:tr w:rsidR="001B47DD" w:rsidRPr="007B52A5" w14:paraId="2CCBC5C3" w14:textId="77777777" w:rsidTr="00BC6B9B">
        <w:tc>
          <w:tcPr>
            <w:tcW w:w="5215" w:type="dxa"/>
          </w:tcPr>
          <w:p w14:paraId="3ACA5AE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labile PON,",1.1</w:t>
            </w:r>
          </w:p>
        </w:tc>
        <w:tc>
          <w:tcPr>
            <w:tcW w:w="4135" w:type="dxa"/>
          </w:tcPr>
          <w:p w14:paraId="000DCF0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labile PON</w:t>
            </w:r>
          </w:p>
        </w:tc>
      </w:tr>
      <w:tr w:rsidR="001B47DD" w:rsidRPr="007B52A5" w14:paraId="4F21D0B0" w14:textId="77777777" w:rsidTr="00BC6B9B">
        <w:tc>
          <w:tcPr>
            <w:tcW w:w="5215" w:type="dxa"/>
          </w:tcPr>
          <w:p w14:paraId="206EA69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refractory PON,",1.15</w:t>
            </w:r>
          </w:p>
        </w:tc>
        <w:tc>
          <w:tcPr>
            <w:tcW w:w="4135" w:type="dxa"/>
          </w:tcPr>
          <w:p w14:paraId="4FFA447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refractory PON</w:t>
            </w:r>
          </w:p>
        </w:tc>
      </w:tr>
      <w:tr w:rsidR="001B47DD" w:rsidRPr="007B52A5" w14:paraId="25E13B3C" w14:textId="77777777" w:rsidTr="00BC6B9B">
        <w:tc>
          <w:tcPr>
            <w:tcW w:w="5215" w:type="dxa"/>
          </w:tcPr>
          <w:p w14:paraId="5F4FDE0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inert/slow refractory PON,",1.17</w:t>
            </w:r>
          </w:p>
        </w:tc>
        <w:tc>
          <w:tcPr>
            <w:tcW w:w="4135" w:type="dxa"/>
          </w:tcPr>
          <w:p w14:paraId="1604C60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inert/slow refractory</w:t>
            </w:r>
          </w:p>
          <w:p w14:paraId="502E939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PON</w:t>
            </w:r>
          </w:p>
        </w:tc>
      </w:tr>
    </w:tbl>
    <w:p w14:paraId="4CAA40CB" w14:textId="77777777" w:rsidR="001B47DD" w:rsidRDefault="001B47DD" w:rsidP="001B47DD"/>
    <w:p w14:paraId="3A8476FA" w14:textId="77777777" w:rsidR="001B47DD" w:rsidRDefault="001B47DD" w:rsidP="007B52A5">
      <w:pPr>
        <w:pStyle w:val="Heading5"/>
        <w:spacing w:after="120"/>
      </w:pPr>
      <w:bookmarkStart w:id="3426" w:name="_Toc41047869"/>
      <w:r>
        <w:t>Diagenesis Rates Settings Part 4</w:t>
      </w:r>
      <w:bookmarkEnd w:id="3426"/>
    </w:p>
    <w:tbl>
      <w:tblPr>
        <w:tblStyle w:val="TableGrid"/>
        <w:tblW w:w="0" w:type="auto"/>
        <w:tblLook w:val="04A0" w:firstRow="1" w:lastRow="0" w:firstColumn="1" w:lastColumn="0" w:noHBand="0" w:noVBand="1"/>
      </w:tblPr>
      <w:tblGrid>
        <w:gridCol w:w="4831"/>
        <w:gridCol w:w="3799"/>
      </w:tblGrid>
      <w:tr w:rsidR="001B47DD" w:rsidRPr="007B52A5" w14:paraId="22A1EFFE" w14:textId="77777777" w:rsidTr="00BC6B9B">
        <w:trPr>
          <w:tblHeader/>
        </w:trPr>
        <w:tc>
          <w:tcPr>
            <w:tcW w:w="5215" w:type="dxa"/>
            <w:shd w:val="clear" w:color="auto" w:fill="D9D9D9" w:themeFill="background1" w:themeFillShade="D9"/>
          </w:tcPr>
          <w:p w14:paraId="06D51663"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37C884F8"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D6D95C6" w14:textId="77777777" w:rsidTr="00BC6B9B">
        <w:tc>
          <w:tcPr>
            <w:tcW w:w="5215" w:type="dxa"/>
          </w:tcPr>
          <w:p w14:paraId="3980AB3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labile POC,",1.1</w:t>
            </w:r>
          </w:p>
        </w:tc>
        <w:tc>
          <w:tcPr>
            <w:tcW w:w="4135" w:type="dxa"/>
          </w:tcPr>
          <w:p w14:paraId="1834D21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labile POC</w:t>
            </w:r>
          </w:p>
        </w:tc>
      </w:tr>
      <w:tr w:rsidR="001B47DD" w:rsidRPr="007B52A5" w14:paraId="73A9DE36" w14:textId="77777777" w:rsidTr="00BC6B9B">
        <w:tc>
          <w:tcPr>
            <w:tcW w:w="5215" w:type="dxa"/>
          </w:tcPr>
          <w:p w14:paraId="3017B4B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refractory POC,",1.15</w:t>
            </w:r>
          </w:p>
        </w:tc>
        <w:tc>
          <w:tcPr>
            <w:tcW w:w="4135" w:type="dxa"/>
          </w:tcPr>
          <w:p w14:paraId="187C4D3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refractory POC</w:t>
            </w:r>
          </w:p>
        </w:tc>
      </w:tr>
      <w:tr w:rsidR="001B47DD" w:rsidRPr="007B52A5" w14:paraId="3AF261B9" w14:textId="77777777" w:rsidTr="00BC6B9B">
        <w:tc>
          <w:tcPr>
            <w:tcW w:w="5215" w:type="dxa"/>
          </w:tcPr>
          <w:p w14:paraId="56BEAB2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inert/slow refractory POC,",1.17</w:t>
            </w:r>
          </w:p>
        </w:tc>
        <w:tc>
          <w:tcPr>
            <w:tcW w:w="4135" w:type="dxa"/>
          </w:tcPr>
          <w:p w14:paraId="6BB9335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inert/slow refractory POC</w:t>
            </w:r>
          </w:p>
        </w:tc>
      </w:tr>
      <w:tr w:rsidR="001B47DD" w:rsidRPr="007B52A5" w14:paraId="146B5763" w14:textId="77777777" w:rsidTr="00BC6B9B">
        <w:tc>
          <w:tcPr>
            <w:tcW w:w="5215" w:type="dxa"/>
          </w:tcPr>
          <w:p w14:paraId="7F9BD22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labile POP,",1.1</w:t>
            </w:r>
          </w:p>
        </w:tc>
        <w:tc>
          <w:tcPr>
            <w:tcW w:w="4135" w:type="dxa"/>
          </w:tcPr>
          <w:p w14:paraId="17D9AA6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labile POP</w:t>
            </w:r>
          </w:p>
        </w:tc>
      </w:tr>
      <w:tr w:rsidR="001B47DD" w:rsidRPr="007B52A5" w14:paraId="535451F9" w14:textId="77777777" w:rsidTr="00BC6B9B">
        <w:tc>
          <w:tcPr>
            <w:tcW w:w="5215" w:type="dxa"/>
          </w:tcPr>
          <w:p w14:paraId="7504314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refractory POP,",1.15</w:t>
            </w:r>
          </w:p>
        </w:tc>
        <w:tc>
          <w:tcPr>
            <w:tcW w:w="4135" w:type="dxa"/>
          </w:tcPr>
          <w:p w14:paraId="3CE25E9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refractory POP</w:t>
            </w:r>
          </w:p>
        </w:tc>
      </w:tr>
      <w:tr w:rsidR="001B47DD" w:rsidRPr="007B52A5" w14:paraId="125DAED3" w14:textId="77777777" w:rsidTr="00BC6B9B">
        <w:tc>
          <w:tcPr>
            <w:tcW w:w="5215" w:type="dxa"/>
          </w:tcPr>
          <w:p w14:paraId="64D9AC5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inert/slow refractory POP,",1.17</w:t>
            </w:r>
          </w:p>
        </w:tc>
        <w:tc>
          <w:tcPr>
            <w:tcW w:w="4135" w:type="dxa"/>
          </w:tcPr>
          <w:p w14:paraId="0DB5CBF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inert/slow refractory POP</w:t>
            </w:r>
          </w:p>
        </w:tc>
      </w:tr>
      <w:tr w:rsidR="001B47DD" w:rsidRPr="007B52A5" w14:paraId="1FD04713" w14:textId="77777777" w:rsidTr="00BC6B9B">
        <w:tc>
          <w:tcPr>
            <w:tcW w:w="5215" w:type="dxa"/>
          </w:tcPr>
          <w:p w14:paraId="2F08991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"Oxygen stoichiometry for H2S decay in water column,",1.88</w:t>
            </w:r>
          </w:p>
        </w:tc>
        <w:tc>
          <w:tcPr>
            <w:tcW w:w="4135" w:type="dxa"/>
          </w:tcPr>
          <w:p w14:paraId="77E4CE6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Oxygen stoichiometry for hydrogen sulfide decay in water column, g-O2/ g-S</w:t>
            </w:r>
          </w:p>
        </w:tc>
      </w:tr>
      <w:tr w:rsidR="001B47DD" w:rsidRPr="007B52A5" w14:paraId="6C35B24D" w14:textId="77777777" w:rsidTr="00BC6B9B">
        <w:tc>
          <w:tcPr>
            <w:tcW w:w="5215" w:type="dxa"/>
          </w:tcPr>
          <w:p w14:paraId="14437A2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"Oxygen stoichiometry for CH4 decay in water column,",5.33</w:t>
            </w:r>
          </w:p>
        </w:tc>
        <w:tc>
          <w:tcPr>
            <w:tcW w:w="4135" w:type="dxa"/>
          </w:tcPr>
          <w:p w14:paraId="7BB1B9E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Oxygen stoichiometry for methane decay in water column, g-O2/ g-C</w:t>
            </w:r>
          </w:p>
        </w:tc>
      </w:tr>
      <w:tr w:rsidR="001B47DD" w:rsidRPr="007B52A5" w14:paraId="406FA428" w14:textId="77777777" w:rsidTr="00BC6B9B">
        <w:tc>
          <w:tcPr>
            <w:tcW w:w="5215" w:type="dxa"/>
          </w:tcPr>
          <w:p w14:paraId="630616A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"Phosphorus Sorption Coefficient in Aerobic Layer m^3/g",0.00005</w:t>
            </w:r>
          </w:p>
        </w:tc>
        <w:tc>
          <w:tcPr>
            <w:tcW w:w="4135" w:type="dxa"/>
          </w:tcPr>
          <w:p w14:paraId="7B9FE70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Phosphorus sorption coefficient in the aerobic layer, </w:t>
            </w:r>
            <w:r w:rsidRPr="007B52A5">
              <w:rPr>
                <w:rFonts w:ascii="Courier New" w:hAnsi="Courier New" w:cs="Courier New"/>
                <w:i/>
                <w:sz w:val="18"/>
                <w:szCs w:val="18"/>
              </w:rPr>
              <w:t>m</w:t>
            </w:r>
            <w:r w:rsidRPr="007B52A5">
              <w:rPr>
                <w:rFonts w:ascii="Courier New" w:hAnsi="Courier New" w:cs="Courier New"/>
                <w:i/>
                <w:sz w:val="18"/>
                <w:szCs w:val="18"/>
                <w:vertAlign w:val="superscript"/>
              </w:rPr>
              <w:t>3</w:t>
            </w:r>
            <w:r w:rsidRPr="007B52A5">
              <w:rPr>
                <w:rFonts w:ascii="Courier New" w:hAnsi="Courier New" w:cs="Courier New"/>
                <w:i/>
                <w:sz w:val="18"/>
                <w:szCs w:val="18"/>
              </w:rPr>
              <w:t xml:space="preserve"> g</w:t>
            </w:r>
            <w:r w:rsidRPr="007B52A5">
              <w:rPr>
                <w:rFonts w:ascii="Courier New" w:hAnsi="Courier New" w:cs="Courier New"/>
                <w:i/>
                <w:sz w:val="18"/>
                <w:szCs w:val="18"/>
                <w:vertAlign w:val="superscript"/>
              </w:rPr>
              <w:t>-1</w:t>
            </w:r>
          </w:p>
        </w:tc>
      </w:tr>
      <w:tr w:rsidR="001B47DD" w:rsidRPr="007B52A5" w14:paraId="153F2CE6" w14:textId="77777777" w:rsidTr="00BC6B9B">
        <w:tc>
          <w:tcPr>
            <w:tcW w:w="5215" w:type="dxa"/>
          </w:tcPr>
          <w:p w14:paraId="15F9627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"Phosphorus Sorption Coefficient in Anaerobic Layer m^3/g",0.01</w:t>
            </w:r>
          </w:p>
        </w:tc>
        <w:tc>
          <w:tcPr>
            <w:tcW w:w="4135" w:type="dxa"/>
          </w:tcPr>
          <w:p w14:paraId="1B43DB4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Phosphorus sorption coefficient in the anaerobic layer, </w:t>
            </w:r>
            <w:r w:rsidRPr="007B52A5">
              <w:rPr>
                <w:rFonts w:ascii="Courier New" w:hAnsi="Courier New" w:cs="Courier New"/>
                <w:i/>
                <w:sz w:val="18"/>
                <w:szCs w:val="18"/>
              </w:rPr>
              <w:t>m</w:t>
            </w:r>
            <w:r w:rsidRPr="007B52A5">
              <w:rPr>
                <w:rFonts w:ascii="Courier New" w:hAnsi="Courier New" w:cs="Courier New"/>
                <w:i/>
                <w:sz w:val="18"/>
                <w:szCs w:val="18"/>
                <w:vertAlign w:val="superscript"/>
              </w:rPr>
              <w:t>3</w:t>
            </w:r>
            <w:r w:rsidRPr="007B52A5">
              <w:rPr>
                <w:rFonts w:ascii="Courier New" w:hAnsi="Courier New" w:cs="Courier New"/>
                <w:i/>
                <w:sz w:val="18"/>
                <w:szCs w:val="18"/>
              </w:rPr>
              <w:t xml:space="preserve"> g</w:t>
            </w:r>
            <w:r w:rsidRPr="007B52A5">
              <w:rPr>
                <w:rFonts w:ascii="Courier New" w:hAnsi="Courier New" w:cs="Courier New"/>
                <w:i/>
                <w:sz w:val="18"/>
                <w:szCs w:val="18"/>
                <w:vertAlign w:val="superscript"/>
              </w:rPr>
              <w:t>-1</w:t>
            </w:r>
          </w:p>
        </w:tc>
      </w:tr>
    </w:tbl>
    <w:p w14:paraId="33AA36B1" w14:textId="77777777" w:rsidR="001B47DD" w:rsidRDefault="001B47DD" w:rsidP="001B47DD"/>
    <w:p w14:paraId="2400F48D" w14:textId="77777777" w:rsidR="001B47DD" w:rsidRDefault="001B47DD" w:rsidP="007B52A5">
      <w:pPr>
        <w:pStyle w:val="Heading5"/>
        <w:spacing w:after="120"/>
      </w:pPr>
      <w:bookmarkStart w:id="3427" w:name="_Toc41047870"/>
      <w:r>
        <w:t>Methane Calculation Setting</w:t>
      </w:r>
      <w:bookmarkEnd w:id="3427"/>
    </w:p>
    <w:tbl>
      <w:tblPr>
        <w:tblStyle w:val="TableGrid"/>
        <w:tblW w:w="0" w:type="auto"/>
        <w:tblLook w:val="04A0" w:firstRow="1" w:lastRow="0" w:firstColumn="1" w:lastColumn="0" w:noHBand="0" w:noVBand="1"/>
      </w:tblPr>
      <w:tblGrid>
        <w:gridCol w:w="4808"/>
        <w:gridCol w:w="3822"/>
      </w:tblGrid>
      <w:tr w:rsidR="001B47DD" w:rsidRPr="007B52A5" w14:paraId="52423859" w14:textId="77777777" w:rsidTr="00BC6B9B">
        <w:trPr>
          <w:tblHeader/>
        </w:trPr>
        <w:tc>
          <w:tcPr>
            <w:tcW w:w="5215" w:type="dxa"/>
            <w:shd w:val="clear" w:color="auto" w:fill="D9D9D9" w:themeFill="background1" w:themeFillShade="D9"/>
          </w:tcPr>
          <w:p w14:paraId="53B28D4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03E3B923"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6A9BAC33" w14:textId="77777777" w:rsidTr="00BC6B9B">
        <w:tc>
          <w:tcPr>
            <w:tcW w:w="5215" w:type="dxa"/>
          </w:tcPr>
          <w:p w14:paraId="517896D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"Methane production calculation method (0: Analytical, 1: Numerical),", 1</w:t>
            </w:r>
          </w:p>
        </w:tc>
        <w:tc>
          <w:tcPr>
            <w:tcW w:w="4135" w:type="dxa"/>
          </w:tcPr>
          <w:p w14:paraId="1A40385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Methane production calculation</w:t>
            </w:r>
          </w:p>
          <w:p w14:paraId="2CBD05F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method (0: Analytical, 1: Numerical)</w:t>
            </w:r>
          </w:p>
        </w:tc>
      </w:tr>
    </w:tbl>
    <w:p w14:paraId="712A12F1" w14:textId="77777777" w:rsidR="001B47DD" w:rsidRDefault="001B47DD" w:rsidP="001B47DD"/>
    <w:p w14:paraId="76258F66" w14:textId="77777777" w:rsidR="001B47DD" w:rsidRDefault="001B47DD" w:rsidP="007B52A5">
      <w:pPr>
        <w:pStyle w:val="Heading5"/>
        <w:spacing w:after="120"/>
      </w:pPr>
      <w:bookmarkStart w:id="3428" w:name="_Toc41047871"/>
      <w:r>
        <w:t>Ionization Settings</w:t>
      </w:r>
      <w:bookmarkEnd w:id="3428"/>
    </w:p>
    <w:tbl>
      <w:tblPr>
        <w:tblStyle w:val="TableGrid"/>
        <w:tblW w:w="0" w:type="auto"/>
        <w:tblLook w:val="04A0" w:firstRow="1" w:lastRow="0" w:firstColumn="1" w:lastColumn="0" w:noHBand="0" w:noVBand="1"/>
      </w:tblPr>
      <w:tblGrid>
        <w:gridCol w:w="4804"/>
        <w:gridCol w:w="3826"/>
      </w:tblGrid>
      <w:tr w:rsidR="001B47DD" w:rsidRPr="007B52A5" w14:paraId="0CB92C20" w14:textId="77777777" w:rsidTr="00BC6B9B">
        <w:trPr>
          <w:tblHeader/>
        </w:trPr>
        <w:tc>
          <w:tcPr>
            <w:tcW w:w="5215" w:type="dxa"/>
            <w:shd w:val="clear" w:color="auto" w:fill="D9D9D9" w:themeFill="background1" w:themeFillShade="D9"/>
          </w:tcPr>
          <w:p w14:paraId="19FB32F8"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54DF11C2"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1727A514" w14:textId="77777777" w:rsidTr="00BC6B9B">
        <w:tc>
          <w:tcPr>
            <w:tcW w:w="5215" w:type="dxa"/>
          </w:tcPr>
          <w:p w14:paraId="36DE89A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"Equilibrium constant for NH4+ &lt;-&gt; NH3 ionization. Provide as </w:t>
            </w:r>
            <w:proofErr w:type="spellStart"/>
            <w:r w:rsidRPr="007B52A5">
              <w:rPr>
                <w:rFonts w:ascii="Courier New" w:hAnsi="Courier New" w:cs="Courier New"/>
                <w:sz w:val="18"/>
                <w:szCs w:val="18"/>
              </w:rPr>
              <w:t>pK</w:t>
            </w:r>
            <w:proofErr w:type="spellEnd"/>
            <w:r w:rsidRPr="007B52A5">
              <w:rPr>
                <w:rFonts w:ascii="Courier New" w:hAnsi="Courier New" w:cs="Courier New"/>
                <w:sz w:val="18"/>
                <w:szCs w:val="18"/>
              </w:rPr>
              <w:t>,", 9.1</w:t>
            </w:r>
          </w:p>
        </w:tc>
        <w:tc>
          <w:tcPr>
            <w:tcW w:w="4135" w:type="dxa"/>
          </w:tcPr>
          <w:p w14:paraId="12530D0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Equilibrium constant for NH4+ &lt;-&gt; NH3 ionization. Provide as </w:t>
            </w:r>
            <w:proofErr w:type="spellStart"/>
            <w:r w:rsidRPr="007B52A5">
              <w:rPr>
                <w:rFonts w:ascii="Courier New" w:hAnsi="Courier New" w:cs="Courier New"/>
                <w:sz w:val="18"/>
                <w:szCs w:val="18"/>
              </w:rPr>
              <w:t>pK</w:t>
            </w:r>
            <w:proofErr w:type="spellEnd"/>
          </w:p>
        </w:tc>
      </w:tr>
      <w:tr w:rsidR="001B47DD" w:rsidRPr="007B52A5" w14:paraId="2EE5B7ED" w14:textId="77777777" w:rsidTr="00BC6B9B">
        <w:tc>
          <w:tcPr>
            <w:tcW w:w="5215" w:type="dxa"/>
          </w:tcPr>
          <w:p w14:paraId="66F4BA7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 xml:space="preserve">"Equilibrium constant for HS- &lt;-&gt; H2S ionization. Provide as </w:t>
            </w:r>
            <w:proofErr w:type="spellStart"/>
            <w:r w:rsidRPr="007B52A5">
              <w:rPr>
                <w:rFonts w:ascii="Courier New" w:hAnsi="Courier New" w:cs="Courier New"/>
                <w:sz w:val="18"/>
                <w:szCs w:val="18"/>
              </w:rPr>
              <w:t>pK</w:t>
            </w:r>
            <w:proofErr w:type="spellEnd"/>
            <w:r w:rsidRPr="007B52A5">
              <w:rPr>
                <w:rFonts w:ascii="Courier New" w:hAnsi="Courier New" w:cs="Courier New"/>
                <w:sz w:val="18"/>
                <w:szCs w:val="18"/>
              </w:rPr>
              <w:t>,", 9.0</w:t>
            </w:r>
          </w:p>
        </w:tc>
        <w:tc>
          <w:tcPr>
            <w:tcW w:w="4135" w:type="dxa"/>
          </w:tcPr>
          <w:p w14:paraId="55A17A8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Equilibrium constant for HS- &lt;-&gt; H2S ionization. Provide as </w:t>
            </w:r>
            <w:proofErr w:type="spellStart"/>
            <w:r w:rsidRPr="007B52A5">
              <w:rPr>
                <w:rFonts w:ascii="Courier New" w:hAnsi="Courier New" w:cs="Courier New"/>
                <w:sz w:val="18"/>
                <w:szCs w:val="18"/>
              </w:rPr>
              <w:t>pK</w:t>
            </w:r>
            <w:proofErr w:type="spellEnd"/>
          </w:p>
        </w:tc>
      </w:tr>
    </w:tbl>
    <w:p w14:paraId="3DCDCBC0" w14:textId="77777777" w:rsidR="001B47DD" w:rsidRDefault="001B47DD" w:rsidP="001B47DD"/>
    <w:p w14:paraId="1B0E57A0" w14:textId="77777777" w:rsidR="001B47DD" w:rsidRDefault="001B47DD" w:rsidP="007B52A5">
      <w:pPr>
        <w:pStyle w:val="Heading5"/>
        <w:spacing w:after="120"/>
      </w:pPr>
      <w:bookmarkStart w:id="3429" w:name="_Toc41047872"/>
      <w:r>
        <w:t>Dissolution Settings</w:t>
      </w:r>
      <w:bookmarkEnd w:id="3429"/>
    </w:p>
    <w:tbl>
      <w:tblPr>
        <w:tblStyle w:val="TableGrid"/>
        <w:tblW w:w="0" w:type="auto"/>
        <w:tblLook w:val="04A0" w:firstRow="1" w:lastRow="0" w:firstColumn="1" w:lastColumn="0" w:noHBand="0" w:noVBand="1"/>
      </w:tblPr>
      <w:tblGrid>
        <w:gridCol w:w="4807"/>
        <w:gridCol w:w="3823"/>
      </w:tblGrid>
      <w:tr w:rsidR="001B47DD" w:rsidRPr="007B52A5" w14:paraId="6F16E9B1" w14:textId="77777777" w:rsidTr="00BC6B9B">
        <w:trPr>
          <w:tblHeader/>
        </w:trPr>
        <w:tc>
          <w:tcPr>
            <w:tcW w:w="5215" w:type="dxa"/>
            <w:shd w:val="clear" w:color="auto" w:fill="D9D9D9" w:themeFill="background1" w:themeFillShade="D9"/>
          </w:tcPr>
          <w:p w14:paraId="1044448F"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606D49A"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F03E65E" w14:textId="77777777" w:rsidTr="00BC6B9B">
        <w:tc>
          <w:tcPr>
            <w:tcW w:w="5215" w:type="dxa"/>
          </w:tcPr>
          <w:p w14:paraId="5D100BA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"Henry's constant for NH3d &lt;-&gt; NH3g in atm/M,", 0.0179</w:t>
            </w:r>
          </w:p>
        </w:tc>
        <w:tc>
          <w:tcPr>
            <w:tcW w:w="4135" w:type="dxa"/>
          </w:tcPr>
          <w:p w14:paraId="4B9C1CA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Henry's constant for NH3d &lt;-&gt; NH3g (atm/M)</w:t>
            </w:r>
          </w:p>
        </w:tc>
      </w:tr>
      <w:tr w:rsidR="001B47DD" w:rsidRPr="007B52A5" w14:paraId="137192EF" w14:textId="77777777" w:rsidTr="00BC6B9B">
        <w:tc>
          <w:tcPr>
            <w:tcW w:w="5215" w:type="dxa"/>
          </w:tcPr>
          <w:p w14:paraId="13A98AB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"Henry's constant for CH4d &lt;-&gt; CH4g in atm/M,", 469</w:t>
            </w:r>
          </w:p>
        </w:tc>
        <w:tc>
          <w:tcPr>
            <w:tcW w:w="4135" w:type="dxa"/>
          </w:tcPr>
          <w:p w14:paraId="6A3BCE9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Henry's constant for CH4d &lt;-&gt; CH4g (atm/M)</w:t>
            </w:r>
          </w:p>
        </w:tc>
      </w:tr>
      <w:tr w:rsidR="001B47DD" w:rsidRPr="007B52A5" w14:paraId="7CA9D252" w14:textId="77777777" w:rsidTr="00BC6B9B">
        <w:tc>
          <w:tcPr>
            <w:tcW w:w="5215" w:type="dxa"/>
          </w:tcPr>
          <w:p w14:paraId="071E9C0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"Henry's constant for H2Sd &lt;-&gt; H2Sg in atm/M,", 10</w:t>
            </w:r>
          </w:p>
        </w:tc>
        <w:tc>
          <w:tcPr>
            <w:tcW w:w="4135" w:type="dxa"/>
          </w:tcPr>
          <w:p w14:paraId="3C53F9F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Henry's constant for H2Sd &lt;-&gt; H2Sg (atm/M)</w:t>
            </w:r>
          </w:p>
        </w:tc>
      </w:tr>
      <w:tr w:rsidR="001B47DD" w:rsidRPr="007B52A5" w14:paraId="6B98F209" w14:textId="77777777" w:rsidTr="00BC6B9B">
        <w:tc>
          <w:tcPr>
            <w:tcW w:w="5215" w:type="dxa"/>
          </w:tcPr>
          <w:p w14:paraId="19F6803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"Henry's constant for CO2d &lt;-&gt; CO2g in atm/M,", 29</w:t>
            </w:r>
          </w:p>
        </w:tc>
        <w:tc>
          <w:tcPr>
            <w:tcW w:w="4135" w:type="dxa"/>
          </w:tcPr>
          <w:p w14:paraId="20A16B2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Henry's constant for CO2d &lt;-&gt; CO2g (atm/M)</w:t>
            </w:r>
          </w:p>
        </w:tc>
      </w:tr>
    </w:tbl>
    <w:p w14:paraId="658A43EB" w14:textId="77777777" w:rsidR="001B47DD" w:rsidRDefault="001B47DD" w:rsidP="001B47DD"/>
    <w:p w14:paraId="045C89EF" w14:textId="77777777" w:rsidR="001B47DD" w:rsidRDefault="001B47DD" w:rsidP="007B52A5">
      <w:pPr>
        <w:pStyle w:val="Heading5"/>
        <w:spacing w:after="120"/>
      </w:pPr>
      <w:bookmarkStart w:id="3430" w:name="_Toc41047873"/>
      <w:r>
        <w:t>Gas Bubble Formation Rates</w:t>
      </w:r>
      <w:bookmarkEnd w:id="3430"/>
    </w:p>
    <w:tbl>
      <w:tblPr>
        <w:tblStyle w:val="TableGrid"/>
        <w:tblW w:w="0" w:type="auto"/>
        <w:tblLook w:val="04A0" w:firstRow="1" w:lastRow="0" w:firstColumn="1" w:lastColumn="0" w:noHBand="0" w:noVBand="1"/>
      </w:tblPr>
      <w:tblGrid>
        <w:gridCol w:w="4819"/>
        <w:gridCol w:w="3811"/>
      </w:tblGrid>
      <w:tr w:rsidR="001B47DD" w:rsidRPr="007B52A5" w14:paraId="560C6FF9" w14:textId="77777777" w:rsidTr="00BC6B9B">
        <w:trPr>
          <w:tblHeader/>
        </w:trPr>
        <w:tc>
          <w:tcPr>
            <w:tcW w:w="5215" w:type="dxa"/>
            <w:shd w:val="clear" w:color="auto" w:fill="D9D9D9" w:themeFill="background1" w:themeFillShade="D9"/>
          </w:tcPr>
          <w:p w14:paraId="6D24371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1626013"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7592B3A" w14:textId="77777777" w:rsidTr="00BC6B9B">
        <w:tc>
          <w:tcPr>
            <w:tcW w:w="5215" w:type="dxa"/>
          </w:tcPr>
          <w:p w14:paraId="363090B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"Gas diffusion coefficient in sediment in m²/s,", 1.0d-9</w:t>
            </w:r>
          </w:p>
        </w:tc>
        <w:tc>
          <w:tcPr>
            <w:tcW w:w="4135" w:type="dxa"/>
          </w:tcPr>
          <w:p w14:paraId="002C1CC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Gas diffusion coefficient in sediment (m²/s)</w:t>
            </w:r>
          </w:p>
        </w:tc>
      </w:tr>
      <w:tr w:rsidR="001B47DD" w:rsidRPr="007B52A5" w14:paraId="5B895C73" w14:textId="77777777" w:rsidTr="00BC6B9B">
        <w:tc>
          <w:tcPr>
            <w:tcW w:w="5215" w:type="dxa"/>
          </w:tcPr>
          <w:p w14:paraId="72DC329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"Calibration parameter R1 in m,", 0.0014</w:t>
            </w:r>
          </w:p>
        </w:tc>
        <w:tc>
          <w:tcPr>
            <w:tcW w:w="4135" w:type="dxa"/>
          </w:tcPr>
          <w:p w14:paraId="048E20B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Calibration parameter R1 (m)</w:t>
            </w:r>
          </w:p>
        </w:tc>
      </w:tr>
      <w:tr w:rsidR="001B47DD" w:rsidRPr="007B52A5" w14:paraId="54E4561C" w14:textId="77777777" w:rsidTr="00BC6B9B">
        <w:tc>
          <w:tcPr>
            <w:tcW w:w="5215" w:type="dxa"/>
          </w:tcPr>
          <w:p w14:paraId="3FAC976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"Young's modulus E in N/m²,", 1.4d+9</w:t>
            </w:r>
          </w:p>
        </w:tc>
        <w:tc>
          <w:tcPr>
            <w:tcW w:w="4135" w:type="dxa"/>
          </w:tcPr>
          <w:p w14:paraId="5B39D66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Young's modulus E (N/m²)</w:t>
            </w:r>
          </w:p>
        </w:tc>
      </w:tr>
      <w:tr w:rsidR="001B47DD" w:rsidRPr="007B52A5" w14:paraId="34A87DA0" w14:textId="77777777" w:rsidTr="00BC6B9B">
        <w:tc>
          <w:tcPr>
            <w:tcW w:w="5215" w:type="dxa"/>
          </w:tcPr>
          <w:p w14:paraId="56C85EB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"Critical stress intensity factor for sediments K1c in N/m^3/2,", 300</w:t>
            </w:r>
          </w:p>
        </w:tc>
        <w:tc>
          <w:tcPr>
            <w:tcW w:w="4135" w:type="dxa"/>
          </w:tcPr>
          <w:p w14:paraId="5FE5831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Critical stress intensity factor for sediments K1c</w:t>
            </w:r>
          </w:p>
          <w:p w14:paraId="02E20A0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(N/m^3/2)</w:t>
            </w:r>
          </w:p>
        </w:tc>
      </w:tr>
      <w:tr w:rsidR="001B47DD" w:rsidRPr="007B52A5" w14:paraId="6EE55577" w14:textId="77777777" w:rsidTr="00BC6B9B">
        <w:tc>
          <w:tcPr>
            <w:tcW w:w="5215" w:type="dxa"/>
          </w:tcPr>
          <w:p w14:paraId="3EE821F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 release scale,", 0.02</w:t>
            </w:r>
          </w:p>
        </w:tc>
        <w:tc>
          <w:tcPr>
            <w:tcW w:w="4135" w:type="dxa"/>
          </w:tcPr>
          <w:p w14:paraId="6A6CE6F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 release scale</w:t>
            </w:r>
          </w:p>
        </w:tc>
      </w:tr>
      <w:tr w:rsidR="001B47DD" w:rsidRPr="007B52A5" w14:paraId="711AD994" w14:textId="77777777" w:rsidTr="00BC6B9B">
        <w:tc>
          <w:tcPr>
            <w:tcW w:w="5215" w:type="dxa"/>
          </w:tcPr>
          <w:p w14:paraId="6F0C97D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"Fraction of critical pressure at which cracks close,", 0.20</w:t>
            </w:r>
          </w:p>
        </w:tc>
        <w:tc>
          <w:tcPr>
            <w:tcW w:w="4135" w:type="dxa"/>
          </w:tcPr>
          <w:p w14:paraId="512AC6D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critical pressure at which cracks close</w:t>
            </w:r>
          </w:p>
        </w:tc>
      </w:tr>
      <w:tr w:rsidR="001B47DD" w:rsidRPr="007B52A5" w14:paraId="5784A340" w14:textId="77777777" w:rsidTr="00BC6B9B">
        <w:tc>
          <w:tcPr>
            <w:tcW w:w="5215" w:type="dxa"/>
          </w:tcPr>
          <w:p w14:paraId="2E19FAC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"Switch to limit bubble size,"</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35B76403"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limit bubble size</w:t>
            </w:r>
          </w:p>
        </w:tc>
      </w:tr>
      <w:tr w:rsidR="001B47DD" w:rsidRPr="007B52A5" w14:paraId="5BE60688" w14:textId="77777777" w:rsidTr="00BC6B9B">
        <w:tc>
          <w:tcPr>
            <w:tcW w:w="5215" w:type="dxa"/>
          </w:tcPr>
          <w:p w14:paraId="1677B82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"Maximum bubble radius in mm,", 80</w:t>
            </w:r>
          </w:p>
        </w:tc>
        <w:tc>
          <w:tcPr>
            <w:tcW w:w="4135" w:type="dxa"/>
          </w:tcPr>
          <w:p w14:paraId="09DF705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Maximum bubble radius (mm)</w:t>
            </w:r>
          </w:p>
        </w:tc>
      </w:tr>
      <w:tr w:rsidR="001B47DD" w:rsidRPr="007B52A5" w14:paraId="25B16447" w14:textId="77777777" w:rsidTr="00BC6B9B">
        <w:tc>
          <w:tcPr>
            <w:tcW w:w="5215" w:type="dxa"/>
          </w:tcPr>
          <w:p w14:paraId="2295877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"Switch to use slow release of bubbles,"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 xml:space="preserve">. </w:t>
            </w:r>
          </w:p>
        </w:tc>
        <w:tc>
          <w:tcPr>
            <w:tcW w:w="4135" w:type="dxa"/>
          </w:tcPr>
          <w:p w14:paraId="5D79D37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use slow release of bubbles</w:t>
            </w:r>
          </w:p>
        </w:tc>
      </w:tr>
      <w:tr w:rsidR="001B47DD" w:rsidRPr="007B52A5" w14:paraId="1BC5FBA1" w14:textId="77777777" w:rsidTr="00BC6B9B">
        <w:tc>
          <w:tcPr>
            <w:tcW w:w="5215" w:type="dxa"/>
          </w:tcPr>
          <w:p w14:paraId="2160C38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 release fraction (sediments),", 0.005</w:t>
            </w:r>
          </w:p>
        </w:tc>
        <w:tc>
          <w:tcPr>
            <w:tcW w:w="4135" w:type="dxa"/>
          </w:tcPr>
          <w:p w14:paraId="183A9DD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 release fraction (sediments)</w:t>
            </w:r>
          </w:p>
        </w:tc>
      </w:tr>
      <w:tr w:rsidR="001B47DD" w:rsidRPr="007B52A5" w14:paraId="50F3DD92" w14:textId="77777777" w:rsidTr="00BC6B9B">
        <w:tc>
          <w:tcPr>
            <w:tcW w:w="5215" w:type="dxa"/>
          </w:tcPr>
          <w:p w14:paraId="1552FDA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 accumulation fraction,", 0.1</w:t>
            </w:r>
          </w:p>
        </w:tc>
        <w:tc>
          <w:tcPr>
            <w:tcW w:w="4135" w:type="dxa"/>
          </w:tcPr>
          <w:p w14:paraId="2BD9789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 accumulation fraction</w:t>
            </w:r>
          </w:p>
        </w:tc>
      </w:tr>
      <w:tr w:rsidR="001B47DD" w:rsidRPr="007B52A5" w14:paraId="37E88951" w14:textId="77777777" w:rsidTr="00BC6B9B">
        <w:tc>
          <w:tcPr>
            <w:tcW w:w="5215" w:type="dxa"/>
          </w:tcPr>
          <w:p w14:paraId="3688040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bubbles release array,", 2000</w:t>
            </w:r>
          </w:p>
        </w:tc>
        <w:tc>
          <w:tcPr>
            <w:tcW w:w="4135" w:type="dxa"/>
          </w:tcPr>
          <w:p w14:paraId="1B0F602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bubbles release array</w:t>
            </w:r>
          </w:p>
        </w:tc>
      </w:tr>
      <w:tr w:rsidR="001B47DD" w:rsidRPr="007B52A5" w14:paraId="10DB4E32" w14:textId="77777777" w:rsidTr="00BC6B9B">
        <w:tc>
          <w:tcPr>
            <w:tcW w:w="5215" w:type="dxa"/>
          </w:tcPr>
          <w:p w14:paraId="6EE8B76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 release fraction (atmosphere),", 0.001</w:t>
            </w:r>
          </w:p>
        </w:tc>
        <w:tc>
          <w:tcPr>
            <w:tcW w:w="4135" w:type="dxa"/>
          </w:tcPr>
          <w:p w14:paraId="70D0AF2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 release fraction (atmosphere)</w:t>
            </w:r>
          </w:p>
        </w:tc>
      </w:tr>
      <w:tr w:rsidR="001B47DD" w:rsidRPr="007B52A5" w14:paraId="3760929E" w14:textId="77777777" w:rsidTr="00BC6B9B">
        <w:tc>
          <w:tcPr>
            <w:tcW w:w="5215" w:type="dxa"/>
          </w:tcPr>
          <w:p w14:paraId="4853997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"Bubbles-Water gas exchange rate (1/s),",1.0d-7</w:t>
            </w:r>
          </w:p>
        </w:tc>
        <w:tc>
          <w:tcPr>
            <w:tcW w:w="4135" w:type="dxa"/>
          </w:tcPr>
          <w:p w14:paraId="4A33917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Bubbles-Water gas exchange rate (1/s)</w:t>
            </w:r>
          </w:p>
        </w:tc>
      </w:tr>
    </w:tbl>
    <w:p w14:paraId="0EE59211" w14:textId="77777777" w:rsidR="001B47DD" w:rsidRDefault="001B47DD" w:rsidP="001B47DD"/>
    <w:p w14:paraId="1821416A" w14:textId="77777777" w:rsidR="001B47DD" w:rsidRDefault="001B47DD" w:rsidP="007B52A5">
      <w:pPr>
        <w:pStyle w:val="Heading5"/>
        <w:spacing w:after="120"/>
      </w:pPr>
      <w:bookmarkStart w:id="3431" w:name="_Toc41047874"/>
      <w:r>
        <w:t>Bubble Related Turbulence</w:t>
      </w:r>
      <w:bookmarkEnd w:id="3431"/>
    </w:p>
    <w:tbl>
      <w:tblPr>
        <w:tblStyle w:val="TableGrid"/>
        <w:tblW w:w="0" w:type="auto"/>
        <w:tblLook w:val="04A0" w:firstRow="1" w:lastRow="0" w:firstColumn="1" w:lastColumn="0" w:noHBand="0" w:noVBand="1"/>
      </w:tblPr>
      <w:tblGrid>
        <w:gridCol w:w="4825"/>
        <w:gridCol w:w="3805"/>
      </w:tblGrid>
      <w:tr w:rsidR="001B47DD" w:rsidRPr="007B52A5" w14:paraId="6E38AD8E" w14:textId="77777777" w:rsidTr="00BC6B9B">
        <w:trPr>
          <w:tblHeader/>
        </w:trPr>
        <w:tc>
          <w:tcPr>
            <w:tcW w:w="5215" w:type="dxa"/>
            <w:shd w:val="clear" w:color="auto" w:fill="D9D9D9" w:themeFill="background1" w:themeFillShade="D9"/>
          </w:tcPr>
          <w:p w14:paraId="4ED72B91"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FAF2C06"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7C63870" w14:textId="77777777" w:rsidTr="00BC6B9B">
        <w:tc>
          <w:tcPr>
            <w:tcW w:w="5215" w:type="dxa"/>
          </w:tcPr>
          <w:p w14:paraId="0F67167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"Apply additional turbulence due to bubbles </w:t>
            </w:r>
            <w:proofErr w:type="spellStart"/>
            <w:proofErr w:type="gramStart"/>
            <w:r w:rsidRPr="007B52A5">
              <w:rPr>
                <w:rFonts w:ascii="Courier New" w:hAnsi="Courier New" w:cs="Courier New"/>
                <w:sz w:val="18"/>
                <w:szCs w:val="18"/>
              </w:rPr>
              <w:t>release,",.</w:t>
            </w:r>
            <w:proofErr w:type="gramEnd"/>
            <w:r w:rsidRPr="007B52A5">
              <w:rPr>
                <w:rFonts w:ascii="Courier New" w:hAnsi="Courier New" w:cs="Courier New"/>
                <w:sz w:val="18"/>
                <w:szCs w:val="18"/>
              </w:rPr>
              <w:t>TRUE</w:t>
            </w:r>
            <w:proofErr w:type="spellEnd"/>
            <w:r w:rsidRPr="007B52A5">
              <w:rPr>
                <w:rFonts w:ascii="Courier New" w:hAnsi="Courier New" w:cs="Courier New"/>
                <w:sz w:val="18"/>
                <w:szCs w:val="18"/>
              </w:rPr>
              <w:t>.</w:t>
            </w:r>
          </w:p>
        </w:tc>
        <w:tc>
          <w:tcPr>
            <w:tcW w:w="4135" w:type="dxa"/>
          </w:tcPr>
          <w:p w14:paraId="00D508F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Apply additio</w:t>
            </w:r>
            <w:r w:rsidR="00CA7E02" w:rsidRPr="007B52A5">
              <w:rPr>
                <w:rFonts w:ascii="Courier New" w:hAnsi="Courier New" w:cs="Courier New"/>
                <w:sz w:val="18"/>
                <w:szCs w:val="18"/>
              </w:rPr>
              <w:t>nal turbulence due to bubbles re</w:t>
            </w:r>
            <w:r w:rsidRPr="007B52A5">
              <w:rPr>
                <w:rFonts w:ascii="Courier New" w:hAnsi="Courier New" w:cs="Courier New"/>
                <w:sz w:val="18"/>
                <w:szCs w:val="18"/>
              </w:rPr>
              <w:t>lease,</w:t>
            </w:r>
            <w:r w:rsidR="00CA7E02" w:rsidRPr="007B52A5">
              <w:rPr>
                <w:rFonts w:ascii="Courier New" w:hAnsi="Courier New" w:cs="Courier New"/>
                <w:sz w:val="18"/>
                <w:szCs w:val="18"/>
              </w:rPr>
              <w:t xml:space="preserve">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r w:rsidR="001B47DD" w:rsidRPr="007B52A5" w14:paraId="706FAA67" w14:textId="77777777" w:rsidTr="00BC6B9B">
        <w:tc>
          <w:tcPr>
            <w:tcW w:w="5215" w:type="dxa"/>
          </w:tcPr>
          <w:p w14:paraId="5A6FDD7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"Turbulence scaling factor for bubbles release,",0.001</w:t>
            </w:r>
          </w:p>
        </w:tc>
        <w:tc>
          <w:tcPr>
            <w:tcW w:w="4135" w:type="dxa"/>
          </w:tcPr>
          <w:p w14:paraId="108F9C6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Scaling factor for bubbles related turbulence</w:t>
            </w:r>
          </w:p>
        </w:tc>
      </w:tr>
    </w:tbl>
    <w:p w14:paraId="06E917D9" w14:textId="77777777" w:rsidR="001B47DD" w:rsidRDefault="001B47DD" w:rsidP="001B47DD"/>
    <w:p w14:paraId="37449EFF" w14:textId="77777777" w:rsidR="001B47DD" w:rsidRDefault="001B47DD" w:rsidP="007B52A5">
      <w:pPr>
        <w:pStyle w:val="Heading5"/>
        <w:spacing w:after="120"/>
      </w:pPr>
      <w:bookmarkStart w:id="3432" w:name="_Toc41047875"/>
      <w:r>
        <w:t>Turbidity Calculations</w:t>
      </w:r>
      <w:bookmarkEnd w:id="3432"/>
    </w:p>
    <w:tbl>
      <w:tblPr>
        <w:tblStyle w:val="TableGrid"/>
        <w:tblW w:w="0" w:type="auto"/>
        <w:tblLook w:val="04A0" w:firstRow="1" w:lastRow="0" w:firstColumn="1" w:lastColumn="0" w:noHBand="0" w:noVBand="1"/>
      </w:tblPr>
      <w:tblGrid>
        <w:gridCol w:w="4791"/>
        <w:gridCol w:w="3839"/>
      </w:tblGrid>
      <w:tr w:rsidR="001B47DD" w:rsidRPr="007B52A5" w14:paraId="1E37B3C7" w14:textId="77777777" w:rsidTr="00BC6B9B">
        <w:trPr>
          <w:tblHeader/>
        </w:trPr>
        <w:tc>
          <w:tcPr>
            <w:tcW w:w="5215" w:type="dxa"/>
            <w:shd w:val="clear" w:color="auto" w:fill="D9D9D9" w:themeFill="background1" w:themeFillShade="D9"/>
          </w:tcPr>
          <w:p w14:paraId="5E947B32"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01470FD9"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479EEF2B" w14:textId="77777777" w:rsidTr="00BC6B9B">
        <w:tc>
          <w:tcPr>
            <w:tcW w:w="5215" w:type="dxa"/>
          </w:tcPr>
          <w:p w14:paraId="59F898C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"Coefficient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in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 xml:space="preserve">TSS) +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 ln(Turbidity),",-0.294</w:t>
            </w:r>
          </w:p>
        </w:tc>
        <w:tc>
          <w:tcPr>
            <w:tcW w:w="4135" w:type="dxa"/>
          </w:tcPr>
          <w:p w14:paraId="31092A0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Coefficient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 xml:space="preserve"> in turb*</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 xml:space="preserve">TSS) +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 ln(Turbidity)</w:t>
            </w:r>
          </w:p>
        </w:tc>
      </w:tr>
      <w:tr w:rsidR="001B47DD" w:rsidRPr="007B52A5" w14:paraId="58CAA2A6" w14:textId="77777777" w:rsidTr="00BC6B9B">
        <w:tc>
          <w:tcPr>
            <w:tcW w:w="5215" w:type="dxa"/>
          </w:tcPr>
          <w:p w14:paraId="374A122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"Coefficient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 xml:space="preserve"> in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 xml:space="preserve">TSS) +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 ln(Turbidity),",1.243</w:t>
            </w:r>
          </w:p>
        </w:tc>
        <w:tc>
          <w:tcPr>
            <w:tcW w:w="4135" w:type="dxa"/>
          </w:tcPr>
          <w:p w14:paraId="2FA7FBC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Coefficient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in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 xml:space="preserve">TSS) + </w:t>
            </w:r>
            <w:proofErr w:type="spellStart"/>
            <w:r w:rsidRPr="007B52A5">
              <w:rPr>
                <w:rFonts w:ascii="Courier New" w:hAnsi="Courier New" w:cs="Courier New"/>
                <w:sz w:val="18"/>
                <w:szCs w:val="18"/>
              </w:rPr>
              <w:t>Bturb</w:t>
            </w:r>
            <w:proofErr w:type="spellEnd"/>
          </w:p>
          <w:p w14:paraId="5A71BF7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lastRenderedPageBreak/>
              <w:t xml:space="preserve">= </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Turbidity)</w:t>
            </w:r>
          </w:p>
        </w:tc>
      </w:tr>
    </w:tbl>
    <w:p w14:paraId="70CEAE84" w14:textId="77777777" w:rsidR="001B47DD" w:rsidRDefault="001B47DD" w:rsidP="001B47DD"/>
    <w:p w14:paraId="4409F397" w14:textId="77777777" w:rsidR="001B47DD" w:rsidRDefault="001B47DD" w:rsidP="007B52A5">
      <w:pPr>
        <w:pStyle w:val="Heading5"/>
        <w:spacing w:after="120"/>
      </w:pPr>
      <w:bookmarkStart w:id="3433" w:name="_Toc41047876"/>
      <w:r>
        <w:t>Sediment Flux Output Settings</w:t>
      </w:r>
      <w:bookmarkEnd w:id="3433"/>
    </w:p>
    <w:tbl>
      <w:tblPr>
        <w:tblStyle w:val="TableGrid"/>
        <w:tblW w:w="0" w:type="auto"/>
        <w:tblLook w:val="04A0" w:firstRow="1" w:lastRow="0" w:firstColumn="1" w:lastColumn="0" w:noHBand="0" w:noVBand="1"/>
      </w:tblPr>
      <w:tblGrid>
        <w:gridCol w:w="4757"/>
        <w:gridCol w:w="3873"/>
      </w:tblGrid>
      <w:tr w:rsidR="001B47DD" w:rsidRPr="007B52A5" w14:paraId="5F6B1992" w14:textId="77777777" w:rsidTr="00BC6B9B">
        <w:trPr>
          <w:tblHeader/>
        </w:trPr>
        <w:tc>
          <w:tcPr>
            <w:tcW w:w="5215" w:type="dxa"/>
            <w:shd w:val="clear" w:color="auto" w:fill="D9D9D9" w:themeFill="background1" w:themeFillShade="D9"/>
          </w:tcPr>
          <w:p w14:paraId="4CD2C896"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4D660F70"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20740A30" w14:textId="77777777" w:rsidTr="00BC6B9B">
        <w:tc>
          <w:tcPr>
            <w:tcW w:w="5215" w:type="dxa"/>
          </w:tcPr>
          <w:p w14:paraId="2AC0E6B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"Write sediment fluxes,"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456074F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Switch to write sediment </w:t>
            </w:r>
            <w:proofErr w:type="spellStart"/>
            <w:proofErr w:type="gramStart"/>
            <w:r w:rsidRPr="007B52A5">
              <w:rPr>
                <w:rFonts w:ascii="Courier New" w:hAnsi="Courier New" w:cs="Courier New"/>
                <w:sz w:val="18"/>
                <w:szCs w:val="18"/>
              </w:rPr>
              <w:t>fluxes,‘</w:t>
            </w:r>
            <w:proofErr w:type="gramEnd"/>
            <w:r w:rsidRPr="007B52A5">
              <w:rPr>
                <w:rFonts w:ascii="Courier New" w:hAnsi="Courier New" w:cs="Courier New"/>
                <w:sz w:val="18"/>
                <w:szCs w:val="18"/>
              </w:rPr>
              <w:t>.TRUE</w:t>
            </w:r>
            <w:proofErr w:type="spellEnd"/>
            <w:r w:rsidRPr="007B52A5">
              <w:rPr>
                <w:rFonts w:ascii="Courier New" w:hAnsi="Courier New" w:cs="Courier New"/>
                <w:sz w:val="18"/>
                <w:szCs w:val="18"/>
              </w:rPr>
              <w:t>.’ or ‘.FALSE.’</w:t>
            </w:r>
          </w:p>
        </w:tc>
      </w:tr>
    </w:tbl>
    <w:p w14:paraId="1EB7A0D7" w14:textId="77777777" w:rsidR="001B47DD" w:rsidRDefault="001B47DD" w:rsidP="001B47DD"/>
    <w:p w14:paraId="05A223F0" w14:textId="77777777" w:rsidR="001B47DD" w:rsidRDefault="001B47DD" w:rsidP="007B52A5">
      <w:pPr>
        <w:pStyle w:val="Heading5"/>
        <w:spacing w:after="120"/>
      </w:pPr>
      <w:bookmarkStart w:id="3434" w:name="_Toc41047877"/>
      <w:r>
        <w:t>Particle Mixing Velocity and Burial Velocity of Sediments</w:t>
      </w:r>
      <w:bookmarkEnd w:id="3434"/>
    </w:p>
    <w:tbl>
      <w:tblPr>
        <w:tblStyle w:val="TableGrid"/>
        <w:tblW w:w="0" w:type="auto"/>
        <w:tblLook w:val="04A0" w:firstRow="1" w:lastRow="0" w:firstColumn="1" w:lastColumn="0" w:noHBand="0" w:noVBand="1"/>
      </w:tblPr>
      <w:tblGrid>
        <w:gridCol w:w="4800"/>
        <w:gridCol w:w="3830"/>
      </w:tblGrid>
      <w:tr w:rsidR="001B47DD" w:rsidRPr="007B52A5" w14:paraId="4314AF69" w14:textId="77777777" w:rsidTr="00BC6B9B">
        <w:trPr>
          <w:tblHeader/>
        </w:trPr>
        <w:tc>
          <w:tcPr>
            <w:tcW w:w="5215" w:type="dxa"/>
            <w:shd w:val="clear" w:color="auto" w:fill="D9D9D9" w:themeFill="background1" w:themeFillShade="D9"/>
          </w:tcPr>
          <w:p w14:paraId="38495AC5"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712C1453"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521695E3" w14:textId="77777777" w:rsidTr="00BC6B9B">
        <w:tc>
          <w:tcPr>
            <w:tcW w:w="5215" w:type="dxa"/>
          </w:tcPr>
          <w:p w14:paraId="0B9A215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"Particle Mixing Velocity between Aerobic and Anaerobic Layers m/d", 0.05</w:t>
            </w:r>
          </w:p>
        </w:tc>
        <w:tc>
          <w:tcPr>
            <w:tcW w:w="4135" w:type="dxa"/>
          </w:tcPr>
          <w:p w14:paraId="32FDEA6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Particle Mixing Velocity between Aerobic and Anaerobic Layers m/d</w:t>
            </w:r>
          </w:p>
        </w:tc>
      </w:tr>
      <w:tr w:rsidR="001B47DD" w:rsidRPr="007B52A5" w14:paraId="4FB64DD8" w14:textId="77777777" w:rsidTr="00BC6B9B">
        <w:tc>
          <w:tcPr>
            <w:tcW w:w="5215" w:type="dxa"/>
          </w:tcPr>
          <w:p w14:paraId="4780F3D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"Burial Velocity m/d", 0.001</w:t>
            </w:r>
          </w:p>
        </w:tc>
        <w:tc>
          <w:tcPr>
            <w:tcW w:w="4135" w:type="dxa"/>
          </w:tcPr>
          <w:p w14:paraId="391758C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Burial Velocity of sediments, m/d</w:t>
            </w:r>
          </w:p>
        </w:tc>
      </w:tr>
    </w:tbl>
    <w:p w14:paraId="1FD5391A" w14:textId="77777777" w:rsidR="001B47DD" w:rsidRDefault="001B47DD" w:rsidP="001B47DD"/>
    <w:p w14:paraId="51FC67EC" w14:textId="77777777" w:rsidR="001B47DD" w:rsidRDefault="001B47DD" w:rsidP="007B52A5">
      <w:pPr>
        <w:pStyle w:val="Heading5"/>
        <w:spacing w:after="120"/>
      </w:pPr>
      <w:bookmarkStart w:id="3435" w:name="_Toc41047878"/>
      <w:r>
        <w:t>Metals Settings and Coefficients Settings</w:t>
      </w:r>
      <w:bookmarkEnd w:id="3435"/>
    </w:p>
    <w:tbl>
      <w:tblPr>
        <w:tblStyle w:val="TableGrid"/>
        <w:tblW w:w="0" w:type="auto"/>
        <w:tblLook w:val="06A0" w:firstRow="1" w:lastRow="0" w:firstColumn="1" w:lastColumn="0" w:noHBand="1" w:noVBand="1"/>
      </w:tblPr>
      <w:tblGrid>
        <w:gridCol w:w="4837"/>
        <w:gridCol w:w="3793"/>
      </w:tblGrid>
      <w:tr w:rsidR="001B47DD" w:rsidRPr="007B52A5" w14:paraId="4EEFD792" w14:textId="77777777" w:rsidTr="00BC6B9B">
        <w:trPr>
          <w:tblHeader/>
        </w:trPr>
        <w:tc>
          <w:tcPr>
            <w:tcW w:w="5215" w:type="dxa"/>
            <w:shd w:val="clear" w:color="auto" w:fill="D9D9D9" w:themeFill="background1" w:themeFillShade="D9"/>
          </w:tcPr>
          <w:p w14:paraId="5B2B9B8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32FA7F3B"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D82D9E4" w14:textId="77777777" w:rsidTr="00BC6B9B">
        <w:tc>
          <w:tcPr>
            <w:tcW w:w="5215" w:type="dxa"/>
          </w:tcPr>
          <w:p w14:paraId="622DCD6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modeling of Iron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and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in sediments,", .FALSE.</w:t>
            </w:r>
          </w:p>
        </w:tc>
        <w:tc>
          <w:tcPr>
            <w:tcW w:w="4135" w:type="dxa"/>
          </w:tcPr>
          <w:p w14:paraId="122E190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Turns ON/OFF Iron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and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in sediments</w:t>
            </w:r>
          </w:p>
        </w:tc>
      </w:tr>
      <w:tr w:rsidR="001B47DD" w:rsidRPr="007B52A5" w14:paraId="75A6AA06" w14:textId="77777777" w:rsidTr="00BC6B9B">
        <w:tc>
          <w:tcPr>
            <w:tcW w:w="5215" w:type="dxa"/>
          </w:tcPr>
          <w:p w14:paraId="6FEDCA1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modeling of Manganese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and MnO2) in sediments,", .FALSE.</w:t>
            </w:r>
          </w:p>
        </w:tc>
        <w:tc>
          <w:tcPr>
            <w:tcW w:w="4135" w:type="dxa"/>
          </w:tcPr>
          <w:p w14:paraId="106E61B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Turns ON/OFF Manganese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and MnO2) in sediments</w:t>
            </w:r>
          </w:p>
        </w:tc>
      </w:tr>
      <w:tr w:rsidR="001B47DD" w:rsidRPr="007B52A5" w14:paraId="392A0FEC" w14:textId="77777777" w:rsidTr="00BC6B9B">
        <w:tc>
          <w:tcPr>
            <w:tcW w:w="5215" w:type="dxa"/>
          </w:tcPr>
          <w:p w14:paraId="15D5A98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"Half-saturation constant for O2 for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reduction to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g/m^3", 0.2</w:t>
            </w:r>
          </w:p>
        </w:tc>
        <w:tc>
          <w:tcPr>
            <w:tcW w:w="4135" w:type="dxa"/>
          </w:tcPr>
          <w:p w14:paraId="40D4A77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Half-saturation constant for O2 for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reduction to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g/m</w:t>
            </w:r>
            <w:r w:rsidRPr="007B52A5">
              <w:rPr>
                <w:rFonts w:ascii="Courier New" w:hAnsi="Courier New" w:cs="Courier New"/>
                <w:sz w:val="18"/>
                <w:szCs w:val="18"/>
                <w:vertAlign w:val="superscript"/>
              </w:rPr>
              <w:t>3</w:t>
            </w:r>
          </w:p>
        </w:tc>
      </w:tr>
      <w:tr w:rsidR="001B47DD" w:rsidRPr="007B52A5" w14:paraId="1BAC6A11" w14:textId="77777777" w:rsidTr="00BC6B9B">
        <w:tc>
          <w:tcPr>
            <w:tcW w:w="5215" w:type="dxa"/>
          </w:tcPr>
          <w:p w14:paraId="1DB19C5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"Reduction rate,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to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d-1", 4.0</w:t>
            </w:r>
          </w:p>
        </w:tc>
        <w:tc>
          <w:tcPr>
            <w:tcW w:w="4135" w:type="dxa"/>
          </w:tcPr>
          <w:p w14:paraId="41C773A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Iron Oxyhydroxide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Reduction rate, d</w:t>
            </w:r>
            <w:r w:rsidRPr="007B52A5">
              <w:rPr>
                <w:rFonts w:ascii="Courier New" w:hAnsi="Courier New" w:cs="Courier New"/>
                <w:sz w:val="18"/>
                <w:szCs w:val="18"/>
                <w:vertAlign w:val="superscript"/>
              </w:rPr>
              <w:t>-1</w:t>
            </w:r>
          </w:p>
        </w:tc>
      </w:tr>
      <w:tr w:rsidR="001B47DD" w:rsidRPr="007B52A5" w14:paraId="5B1F2ADF" w14:textId="77777777" w:rsidTr="00BC6B9B">
        <w:tc>
          <w:tcPr>
            <w:tcW w:w="5215" w:type="dxa"/>
          </w:tcPr>
          <w:p w14:paraId="406DE1F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"Oxidation rate,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 xml:space="preserve">II) to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m^3/d-g", 1.0</w:t>
            </w:r>
          </w:p>
        </w:tc>
        <w:tc>
          <w:tcPr>
            <w:tcW w:w="4135" w:type="dxa"/>
          </w:tcPr>
          <w:p w14:paraId="5281DD9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Oxidation rate of Ferrous Iron or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 m</w:t>
            </w:r>
            <w:r w:rsidRPr="007B52A5">
              <w:rPr>
                <w:rFonts w:ascii="Courier New" w:hAnsi="Courier New" w:cs="Courier New"/>
                <w:sz w:val="18"/>
                <w:szCs w:val="18"/>
                <w:vertAlign w:val="superscript"/>
              </w:rPr>
              <w:t>3</w:t>
            </w:r>
            <w:r w:rsidRPr="007B52A5">
              <w:rPr>
                <w:rFonts w:ascii="Courier New" w:hAnsi="Courier New" w:cs="Courier New"/>
                <w:sz w:val="18"/>
                <w:szCs w:val="18"/>
              </w:rPr>
              <w:t xml:space="preserve"> d</w:t>
            </w:r>
            <w:r w:rsidRPr="007B52A5">
              <w:rPr>
                <w:rFonts w:ascii="Courier New" w:hAnsi="Courier New" w:cs="Courier New"/>
                <w:sz w:val="18"/>
                <w:szCs w:val="18"/>
                <w:vertAlign w:val="superscript"/>
              </w:rPr>
              <w:t>-1</w:t>
            </w:r>
            <w:r w:rsidRPr="007B52A5">
              <w:rPr>
                <w:rFonts w:ascii="Courier New" w:hAnsi="Courier New" w:cs="Courier New"/>
                <w:sz w:val="18"/>
                <w:szCs w:val="18"/>
              </w:rPr>
              <w:t xml:space="preserve"> g</w:t>
            </w:r>
            <w:r w:rsidRPr="007B52A5">
              <w:rPr>
                <w:rFonts w:ascii="Courier New" w:hAnsi="Courier New" w:cs="Courier New"/>
                <w:sz w:val="18"/>
                <w:szCs w:val="18"/>
                <w:vertAlign w:val="superscript"/>
              </w:rPr>
              <w:t>-1</w:t>
            </w:r>
          </w:p>
        </w:tc>
      </w:tr>
      <w:tr w:rsidR="001B47DD" w:rsidRPr="007B52A5" w14:paraId="07DB854A" w14:textId="77777777" w:rsidTr="00BC6B9B">
        <w:tc>
          <w:tcPr>
            <w:tcW w:w="5215" w:type="dxa"/>
          </w:tcPr>
          <w:p w14:paraId="55BC834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Settling Velocity m/d", 0.001</w:t>
            </w:r>
          </w:p>
        </w:tc>
        <w:tc>
          <w:tcPr>
            <w:tcW w:w="4135" w:type="dxa"/>
          </w:tcPr>
          <w:p w14:paraId="3C043113"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Iron Oxyhydroxide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Settling Velocity, m/d</w:t>
            </w:r>
          </w:p>
        </w:tc>
      </w:tr>
      <w:tr w:rsidR="001B47DD" w:rsidRPr="007B52A5" w14:paraId="1EEC5951" w14:textId="77777777" w:rsidTr="00BC6B9B">
        <w:tc>
          <w:tcPr>
            <w:tcW w:w="5215" w:type="dxa"/>
          </w:tcPr>
          <w:p w14:paraId="0B95242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Sorption Coefficient in Aerobic Layer m^3/g",0.00005</w:t>
            </w:r>
          </w:p>
        </w:tc>
        <w:tc>
          <w:tcPr>
            <w:tcW w:w="4135" w:type="dxa"/>
          </w:tcPr>
          <w:p w14:paraId="7397BAF6" w14:textId="77777777" w:rsidR="001B47DD" w:rsidRPr="007B52A5" w:rsidRDefault="001B47DD" w:rsidP="00BC6B9B">
            <w:pPr>
              <w:autoSpaceDE w:val="0"/>
              <w:autoSpaceDN w:val="0"/>
              <w:adjustRightInd w:val="0"/>
              <w:rPr>
                <w:rFonts w:ascii="Courier New" w:hAnsi="Courier New" w:cs="Courier New"/>
                <w:sz w:val="18"/>
                <w:szCs w:val="18"/>
              </w:rPr>
            </w:pP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sorption coefficient in aerobic Layer, m</w:t>
            </w:r>
            <w:r w:rsidRPr="007B52A5">
              <w:rPr>
                <w:rFonts w:ascii="Courier New" w:hAnsi="Courier New" w:cs="Courier New"/>
                <w:sz w:val="18"/>
                <w:szCs w:val="18"/>
                <w:vertAlign w:val="superscript"/>
              </w:rPr>
              <w:t>3</w:t>
            </w:r>
            <w:r w:rsidRPr="007B52A5">
              <w:rPr>
                <w:rFonts w:ascii="Courier New" w:hAnsi="Courier New" w:cs="Courier New"/>
                <w:sz w:val="18"/>
                <w:szCs w:val="18"/>
              </w:rPr>
              <w:t>/g</w:t>
            </w:r>
          </w:p>
        </w:tc>
      </w:tr>
      <w:tr w:rsidR="001B47DD" w:rsidRPr="007B52A5" w14:paraId="7E4F4128" w14:textId="77777777" w:rsidTr="00BC6B9B">
        <w:tc>
          <w:tcPr>
            <w:tcW w:w="5215" w:type="dxa"/>
          </w:tcPr>
          <w:p w14:paraId="6C2B4C4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Sorption Coefficient in Anaerobic Layer m^3/g",0.01</w:t>
            </w:r>
          </w:p>
        </w:tc>
        <w:tc>
          <w:tcPr>
            <w:tcW w:w="4135" w:type="dxa"/>
          </w:tcPr>
          <w:p w14:paraId="5419D6B8" w14:textId="77777777" w:rsidR="001B47DD" w:rsidRPr="007B52A5" w:rsidRDefault="001B47DD" w:rsidP="00BC6B9B">
            <w:pPr>
              <w:autoSpaceDE w:val="0"/>
              <w:autoSpaceDN w:val="0"/>
              <w:adjustRightInd w:val="0"/>
              <w:rPr>
                <w:rFonts w:ascii="Courier New" w:hAnsi="Courier New" w:cs="Courier New"/>
                <w:sz w:val="18"/>
                <w:szCs w:val="18"/>
              </w:rPr>
            </w:pP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sorption coefficient in anaerobic Layer m</w:t>
            </w:r>
            <w:r w:rsidRPr="007B52A5">
              <w:rPr>
                <w:rFonts w:ascii="Courier New" w:hAnsi="Courier New" w:cs="Courier New"/>
                <w:sz w:val="18"/>
                <w:szCs w:val="18"/>
                <w:vertAlign w:val="superscript"/>
              </w:rPr>
              <w:t>3</w:t>
            </w:r>
            <w:r w:rsidRPr="007B52A5">
              <w:rPr>
                <w:rFonts w:ascii="Courier New" w:hAnsi="Courier New" w:cs="Courier New"/>
                <w:sz w:val="18"/>
                <w:szCs w:val="18"/>
              </w:rPr>
              <w:t>/g</w:t>
            </w:r>
          </w:p>
        </w:tc>
      </w:tr>
      <w:tr w:rsidR="001B47DD" w:rsidRPr="007B52A5" w14:paraId="66C28596" w14:textId="77777777" w:rsidTr="00BC6B9B">
        <w:tc>
          <w:tcPr>
            <w:tcW w:w="5215" w:type="dxa"/>
          </w:tcPr>
          <w:p w14:paraId="4183A67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"Oxygen stoichiometry for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 xml:space="preserve">II) decay </w:t>
            </w:r>
            <w:proofErr w:type="spellStart"/>
            <w:r w:rsidRPr="007B52A5">
              <w:rPr>
                <w:rFonts w:ascii="Courier New" w:hAnsi="Courier New" w:cs="Courier New"/>
                <w:sz w:val="18"/>
                <w:szCs w:val="18"/>
              </w:rPr>
              <w:t>gO</w:t>
            </w:r>
            <w:proofErr w:type="spellEnd"/>
            <w:r w:rsidRPr="007B52A5">
              <w:rPr>
                <w:rFonts w:ascii="Courier New" w:hAnsi="Courier New" w:cs="Courier New"/>
                <w:sz w:val="18"/>
                <w:szCs w:val="18"/>
              </w:rPr>
              <w:t>/gFe,",0.143</w:t>
            </w:r>
          </w:p>
        </w:tc>
        <w:tc>
          <w:tcPr>
            <w:tcW w:w="4135" w:type="dxa"/>
          </w:tcPr>
          <w:p w14:paraId="72955A9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Oxygen stoichiometry for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decay g-O/g-Fe</w:t>
            </w:r>
          </w:p>
        </w:tc>
      </w:tr>
      <w:tr w:rsidR="001B47DD" w:rsidRPr="007B52A5" w14:paraId="1B471432" w14:textId="77777777" w:rsidTr="00BC6B9B">
        <w:tc>
          <w:tcPr>
            <w:tcW w:w="5215" w:type="dxa"/>
          </w:tcPr>
          <w:p w14:paraId="4F8BC73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"Half-saturation constant for O2 for MnO2 reduction to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g/m^3", 0.2</w:t>
            </w:r>
          </w:p>
        </w:tc>
        <w:tc>
          <w:tcPr>
            <w:tcW w:w="4135" w:type="dxa"/>
          </w:tcPr>
          <w:p w14:paraId="4065C51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Half-saturation constant of oxygen for manganese dioxide reduction, g/m</w:t>
            </w:r>
            <w:r w:rsidRPr="007B52A5">
              <w:rPr>
                <w:rFonts w:ascii="Courier New" w:hAnsi="Courier New" w:cs="Courier New"/>
                <w:sz w:val="18"/>
                <w:szCs w:val="18"/>
                <w:vertAlign w:val="superscript"/>
              </w:rPr>
              <w:t>3</w:t>
            </w:r>
          </w:p>
        </w:tc>
      </w:tr>
      <w:tr w:rsidR="001B47DD" w:rsidRPr="007B52A5" w14:paraId="58629268" w14:textId="77777777" w:rsidTr="00BC6B9B">
        <w:tc>
          <w:tcPr>
            <w:tcW w:w="5215" w:type="dxa"/>
          </w:tcPr>
          <w:p w14:paraId="10DE79E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"Reduction rate, MnO2 to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 xml:space="preserve">II) d-1", 0.002 </w:t>
            </w:r>
          </w:p>
        </w:tc>
        <w:tc>
          <w:tcPr>
            <w:tcW w:w="4135" w:type="dxa"/>
          </w:tcPr>
          <w:p w14:paraId="41F7BEE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Reduction rate of manganese dioxide, d</w:t>
            </w:r>
            <w:r w:rsidRPr="007B52A5">
              <w:rPr>
                <w:rFonts w:ascii="Courier New" w:hAnsi="Courier New" w:cs="Courier New"/>
                <w:sz w:val="18"/>
                <w:szCs w:val="18"/>
                <w:vertAlign w:val="superscript"/>
              </w:rPr>
              <w:t>-1</w:t>
            </w:r>
          </w:p>
        </w:tc>
      </w:tr>
      <w:tr w:rsidR="001B47DD" w:rsidRPr="007B52A5" w14:paraId="11F03381" w14:textId="77777777" w:rsidTr="00BC6B9B">
        <w:tc>
          <w:tcPr>
            <w:tcW w:w="5215" w:type="dxa"/>
          </w:tcPr>
          <w:p w14:paraId="5897835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"Oxidation rate,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to MnO2 m^3/d-g", 0.0001</w:t>
            </w:r>
          </w:p>
        </w:tc>
        <w:tc>
          <w:tcPr>
            <w:tcW w:w="4135" w:type="dxa"/>
          </w:tcPr>
          <w:p w14:paraId="4797499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Oxidation rate of manganese, m</w:t>
            </w:r>
            <w:r w:rsidRPr="007B52A5">
              <w:rPr>
                <w:rFonts w:ascii="Courier New" w:hAnsi="Courier New" w:cs="Courier New"/>
                <w:sz w:val="18"/>
                <w:szCs w:val="18"/>
                <w:vertAlign w:val="superscript"/>
              </w:rPr>
              <w:t>3</w:t>
            </w:r>
            <w:r w:rsidRPr="007B52A5">
              <w:rPr>
                <w:rFonts w:ascii="Courier New" w:hAnsi="Courier New" w:cs="Courier New"/>
                <w:sz w:val="18"/>
                <w:szCs w:val="18"/>
              </w:rPr>
              <w:t>/d-g</w:t>
            </w:r>
          </w:p>
        </w:tc>
      </w:tr>
      <w:tr w:rsidR="001B47DD" w:rsidRPr="007B52A5" w14:paraId="6BE84B0A" w14:textId="77777777" w:rsidTr="00BC6B9B">
        <w:tc>
          <w:tcPr>
            <w:tcW w:w="5215" w:type="dxa"/>
          </w:tcPr>
          <w:p w14:paraId="46F48E1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"MnO2 Settling Velocity m/d", 0.001</w:t>
            </w:r>
          </w:p>
        </w:tc>
        <w:tc>
          <w:tcPr>
            <w:tcW w:w="4135" w:type="dxa"/>
          </w:tcPr>
          <w:p w14:paraId="2EFAF07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Manganese dioxide settling velocity, m/d</w:t>
            </w:r>
          </w:p>
        </w:tc>
      </w:tr>
      <w:tr w:rsidR="001B47DD" w:rsidRPr="007B52A5" w14:paraId="5C62FB02" w14:textId="77777777" w:rsidTr="00BC6B9B">
        <w:tc>
          <w:tcPr>
            <w:tcW w:w="5215" w:type="dxa"/>
          </w:tcPr>
          <w:p w14:paraId="4993ACD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Sorption Coefficient in Aerobic Layer m^3/g",0.00005</w:t>
            </w:r>
          </w:p>
        </w:tc>
        <w:tc>
          <w:tcPr>
            <w:tcW w:w="4135" w:type="dxa"/>
          </w:tcPr>
          <w:p w14:paraId="415B088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Manganese sorption coefficient in aerobic layer, m</w:t>
            </w:r>
            <w:r w:rsidRPr="007B52A5">
              <w:rPr>
                <w:rFonts w:ascii="Courier New" w:hAnsi="Courier New" w:cs="Courier New"/>
                <w:sz w:val="18"/>
                <w:szCs w:val="18"/>
                <w:vertAlign w:val="superscript"/>
              </w:rPr>
              <w:t>3</w:t>
            </w:r>
            <w:r w:rsidRPr="007B52A5">
              <w:rPr>
                <w:rFonts w:ascii="Courier New" w:hAnsi="Courier New" w:cs="Courier New"/>
                <w:sz w:val="18"/>
                <w:szCs w:val="18"/>
              </w:rPr>
              <w:t>/g</w:t>
            </w:r>
          </w:p>
        </w:tc>
      </w:tr>
      <w:tr w:rsidR="001B47DD" w:rsidRPr="007B52A5" w14:paraId="2D7EE6F2" w14:textId="77777777" w:rsidTr="00BC6B9B">
        <w:tc>
          <w:tcPr>
            <w:tcW w:w="5215" w:type="dxa"/>
          </w:tcPr>
          <w:p w14:paraId="5C445F0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Sorption Coefficient in Anaerobic Layer m^3/g",0.01</w:t>
            </w:r>
          </w:p>
        </w:tc>
        <w:tc>
          <w:tcPr>
            <w:tcW w:w="4135" w:type="dxa"/>
          </w:tcPr>
          <w:p w14:paraId="45FD9D0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Manganese sorption coefficient in anaerobic layer, m</w:t>
            </w:r>
            <w:r w:rsidRPr="007B52A5">
              <w:rPr>
                <w:rFonts w:ascii="Courier New" w:hAnsi="Courier New" w:cs="Courier New"/>
                <w:sz w:val="18"/>
                <w:szCs w:val="18"/>
                <w:vertAlign w:val="superscript"/>
              </w:rPr>
              <w:t>3</w:t>
            </w:r>
            <w:r w:rsidRPr="007B52A5">
              <w:rPr>
                <w:rFonts w:ascii="Courier New" w:hAnsi="Courier New" w:cs="Courier New"/>
                <w:sz w:val="18"/>
                <w:szCs w:val="18"/>
              </w:rPr>
              <w:t>/g</w:t>
            </w:r>
          </w:p>
        </w:tc>
      </w:tr>
      <w:tr w:rsidR="001B47DD" w:rsidRPr="007B52A5" w14:paraId="13589688" w14:textId="77777777" w:rsidTr="00BC6B9B">
        <w:tc>
          <w:tcPr>
            <w:tcW w:w="5215" w:type="dxa"/>
          </w:tcPr>
          <w:p w14:paraId="786EA8F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"Oxygen stoichiometry for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 xml:space="preserve">II) decay </w:t>
            </w:r>
            <w:proofErr w:type="spellStart"/>
            <w:r w:rsidRPr="007B52A5">
              <w:rPr>
                <w:rFonts w:ascii="Courier New" w:hAnsi="Courier New" w:cs="Courier New"/>
                <w:sz w:val="18"/>
                <w:szCs w:val="18"/>
              </w:rPr>
              <w:t>gO</w:t>
            </w:r>
            <w:proofErr w:type="spellEnd"/>
            <w:r w:rsidRPr="007B52A5">
              <w:rPr>
                <w:rFonts w:ascii="Courier New" w:hAnsi="Courier New" w:cs="Courier New"/>
                <w:sz w:val="18"/>
                <w:szCs w:val="18"/>
              </w:rPr>
              <w:t>/gMn,",0.291</w:t>
            </w:r>
          </w:p>
        </w:tc>
        <w:tc>
          <w:tcPr>
            <w:tcW w:w="4135" w:type="dxa"/>
          </w:tcPr>
          <w:p w14:paraId="4855819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Oxygen stoichiometry for manganese decay, </w:t>
            </w:r>
            <w:proofErr w:type="spellStart"/>
            <w:r w:rsidRPr="007B52A5">
              <w:rPr>
                <w:rFonts w:ascii="Courier New" w:hAnsi="Courier New" w:cs="Courier New"/>
                <w:sz w:val="18"/>
                <w:szCs w:val="18"/>
              </w:rPr>
              <w:t>gO</w:t>
            </w:r>
            <w:proofErr w:type="spellEnd"/>
            <w:r w:rsidRPr="007B52A5">
              <w:rPr>
                <w:rFonts w:ascii="Courier New" w:hAnsi="Courier New" w:cs="Courier New"/>
                <w:sz w:val="18"/>
                <w:szCs w:val="18"/>
              </w:rPr>
              <w:t>/</w:t>
            </w:r>
            <w:proofErr w:type="spellStart"/>
            <w:r w:rsidRPr="007B52A5">
              <w:rPr>
                <w:rFonts w:ascii="Courier New" w:hAnsi="Courier New" w:cs="Courier New"/>
                <w:sz w:val="18"/>
                <w:szCs w:val="18"/>
              </w:rPr>
              <w:t>gMn</w:t>
            </w:r>
            <w:proofErr w:type="spellEnd"/>
          </w:p>
        </w:tc>
      </w:tr>
    </w:tbl>
    <w:p w14:paraId="4893A6BD" w14:textId="77777777" w:rsidR="001B47DD" w:rsidRDefault="001B47DD" w:rsidP="001B47DD"/>
    <w:p w14:paraId="63707780" w14:textId="77777777" w:rsidR="001B47DD" w:rsidRDefault="001B47DD" w:rsidP="00777F43">
      <w:pPr>
        <w:pStyle w:val="Heading5"/>
        <w:spacing w:after="120"/>
      </w:pPr>
      <w:bookmarkStart w:id="3436" w:name="_Toc41047879"/>
      <w:r>
        <w:lastRenderedPageBreak/>
        <w:t>Resuspension of Particulate Organic Matter</w:t>
      </w:r>
      <w:bookmarkEnd w:id="3436"/>
    </w:p>
    <w:tbl>
      <w:tblPr>
        <w:tblStyle w:val="TableGrid"/>
        <w:tblW w:w="0" w:type="auto"/>
        <w:tblLook w:val="04A0" w:firstRow="1" w:lastRow="0" w:firstColumn="1" w:lastColumn="0" w:noHBand="0" w:noVBand="1"/>
      </w:tblPr>
      <w:tblGrid>
        <w:gridCol w:w="4836"/>
        <w:gridCol w:w="3794"/>
      </w:tblGrid>
      <w:tr w:rsidR="001B47DD" w:rsidRPr="00777F43" w14:paraId="1AA71811" w14:textId="77777777" w:rsidTr="00BC6B9B">
        <w:trPr>
          <w:tblHeader/>
        </w:trPr>
        <w:tc>
          <w:tcPr>
            <w:tcW w:w="5215" w:type="dxa"/>
            <w:shd w:val="clear" w:color="auto" w:fill="D9D9D9" w:themeFill="background1" w:themeFillShade="D9"/>
          </w:tcPr>
          <w:p w14:paraId="6CA55758" w14:textId="77777777" w:rsidR="001B47DD" w:rsidRPr="00777F43" w:rsidRDefault="001B47DD" w:rsidP="00BC6B9B">
            <w:pPr>
              <w:jc w:val="center"/>
              <w:rPr>
                <w:rFonts w:ascii="Courier New" w:hAnsi="Courier New" w:cs="Courier New"/>
                <w:sz w:val="18"/>
                <w:szCs w:val="18"/>
              </w:rPr>
            </w:pPr>
            <w:r w:rsidRPr="00777F43">
              <w:rPr>
                <w:rFonts w:ascii="Courier New" w:hAnsi="Courier New" w:cs="Courier New"/>
                <w:sz w:val="18"/>
                <w:szCs w:val="18"/>
              </w:rPr>
              <w:t>Sample Line</w:t>
            </w:r>
          </w:p>
        </w:tc>
        <w:tc>
          <w:tcPr>
            <w:tcW w:w="4135" w:type="dxa"/>
            <w:shd w:val="clear" w:color="auto" w:fill="D9D9D9" w:themeFill="background1" w:themeFillShade="D9"/>
          </w:tcPr>
          <w:p w14:paraId="1E14AFC0" w14:textId="77777777" w:rsidR="001B47DD" w:rsidRPr="00777F43" w:rsidRDefault="001B47DD" w:rsidP="00BC6B9B">
            <w:pPr>
              <w:jc w:val="center"/>
              <w:rPr>
                <w:rFonts w:ascii="Courier New" w:hAnsi="Courier New" w:cs="Courier New"/>
                <w:sz w:val="18"/>
                <w:szCs w:val="18"/>
              </w:rPr>
            </w:pPr>
            <w:r w:rsidRPr="00777F43">
              <w:rPr>
                <w:rFonts w:ascii="Courier New" w:hAnsi="Courier New" w:cs="Courier New"/>
                <w:sz w:val="18"/>
                <w:szCs w:val="18"/>
              </w:rPr>
              <w:t>Description</w:t>
            </w:r>
          </w:p>
        </w:tc>
      </w:tr>
      <w:tr w:rsidR="001B47DD" w:rsidRPr="00777F43" w14:paraId="31E548C5" w14:textId="77777777" w:rsidTr="00BC6B9B">
        <w:tc>
          <w:tcPr>
            <w:tcW w:w="5215" w:type="dxa"/>
          </w:tcPr>
          <w:p w14:paraId="17530A50"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"Include particulate organic matter resuspension processes,"</w:t>
            </w:r>
            <w:proofErr w:type="gramStart"/>
            <w:r w:rsidRPr="00777F43">
              <w:rPr>
                <w:rFonts w:ascii="Courier New" w:hAnsi="Courier New" w:cs="Courier New"/>
                <w:sz w:val="18"/>
                <w:szCs w:val="18"/>
              </w:rPr>
              <w:t>, .FALSE</w:t>
            </w:r>
            <w:proofErr w:type="gramEnd"/>
            <w:r w:rsidRPr="00777F43">
              <w:rPr>
                <w:rFonts w:ascii="Courier New" w:hAnsi="Courier New" w:cs="Courier New"/>
                <w:sz w:val="18"/>
                <w:szCs w:val="18"/>
              </w:rPr>
              <w:t>.</w:t>
            </w:r>
          </w:p>
        </w:tc>
        <w:tc>
          <w:tcPr>
            <w:tcW w:w="4135" w:type="dxa"/>
          </w:tcPr>
          <w:p w14:paraId="67BF5323"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Turns ON/OFF resuspension of particulate organic matter in the sediments</w:t>
            </w:r>
          </w:p>
        </w:tc>
      </w:tr>
      <w:tr w:rsidR="001B47DD" w:rsidRPr="00777F43" w14:paraId="0902F251" w14:textId="77777777" w:rsidTr="00BC6B9B">
        <w:tc>
          <w:tcPr>
            <w:tcW w:w="5215" w:type="dxa"/>
          </w:tcPr>
          <w:p w14:paraId="44258C5A"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Algorithm for resuspension of particulate organic matter for each region (0: Wind Induced Resuspension, 1: Bottom Scour Resuspension),", 1</w:t>
            </w:r>
          </w:p>
        </w:tc>
        <w:tc>
          <w:tcPr>
            <w:tcW w:w="4135" w:type="dxa"/>
          </w:tcPr>
          <w:p w14:paraId="6F8629EA"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Choice of algorithm for resuspension of particulate organic matter for each region (0: Wind Induced Resuspension, 1: Bottom Scour Resuspension)</w:t>
            </w:r>
          </w:p>
        </w:tc>
      </w:tr>
      <w:tr w:rsidR="001B47DD" w:rsidRPr="00777F43" w14:paraId="0CDE5A01" w14:textId="77777777" w:rsidTr="00BC6B9B">
        <w:tc>
          <w:tcPr>
            <w:tcW w:w="5215" w:type="dxa"/>
          </w:tcPr>
          <w:p w14:paraId="5116CE17"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"Critical shear stress for particulate organic matter resuspension dynes/cm^2",0.001</w:t>
            </w:r>
          </w:p>
        </w:tc>
        <w:tc>
          <w:tcPr>
            <w:tcW w:w="4135" w:type="dxa"/>
          </w:tcPr>
          <w:p w14:paraId="72ED18D3"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Critical shear stress for particulate organic matter resuspension dynes/cm^2</w:t>
            </w:r>
          </w:p>
        </w:tc>
      </w:tr>
      <w:tr w:rsidR="001B47DD" w:rsidRPr="00777F43" w14:paraId="1DAC9849" w14:textId="77777777" w:rsidTr="00BC6B9B">
        <w:tc>
          <w:tcPr>
            <w:tcW w:w="5215" w:type="dxa"/>
          </w:tcPr>
          <w:p w14:paraId="492F9BE0"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"Critical Shields parameter for POM", 10.0</w:t>
            </w:r>
          </w:p>
        </w:tc>
        <w:tc>
          <w:tcPr>
            <w:tcW w:w="4135" w:type="dxa"/>
          </w:tcPr>
          <w:p w14:paraId="427BAD1A"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Critical Shields parameter for Particulate organic matter (POM)</w:t>
            </w:r>
          </w:p>
        </w:tc>
      </w:tr>
      <w:tr w:rsidR="001B47DD" w:rsidRPr="00777F43" w14:paraId="31B03D07" w14:textId="77777777" w:rsidTr="00BC6B9B">
        <w:tc>
          <w:tcPr>
            <w:tcW w:w="5215" w:type="dxa"/>
          </w:tcPr>
          <w:p w14:paraId="015AFA32"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"Use Cao method to estimate critical Shields parameter (rather than using input value),</w:t>
            </w:r>
            <w:proofErr w:type="gramStart"/>
            <w:r w:rsidRPr="00777F43">
              <w:rPr>
                <w:rFonts w:ascii="Courier New" w:hAnsi="Courier New" w:cs="Courier New"/>
                <w:sz w:val="18"/>
                <w:szCs w:val="18"/>
              </w:rPr>
              <w:t>" .FALSE</w:t>
            </w:r>
            <w:proofErr w:type="gramEnd"/>
            <w:r w:rsidRPr="00777F43">
              <w:rPr>
                <w:rFonts w:ascii="Courier New" w:hAnsi="Courier New" w:cs="Courier New"/>
                <w:sz w:val="18"/>
                <w:szCs w:val="18"/>
              </w:rPr>
              <w:t>.</w:t>
            </w:r>
          </w:p>
        </w:tc>
        <w:tc>
          <w:tcPr>
            <w:tcW w:w="4135" w:type="dxa"/>
          </w:tcPr>
          <w:p w14:paraId="1A3D0331"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Turns ON/OFF option to use Cao method to estimate critical Shields parameter (rather than using input value)</w:t>
            </w:r>
          </w:p>
        </w:tc>
      </w:tr>
      <w:tr w:rsidR="001B47DD" w:rsidRPr="00777F43" w14:paraId="368EB58E" w14:textId="77777777" w:rsidTr="00BC6B9B">
        <w:tc>
          <w:tcPr>
            <w:tcW w:w="5215" w:type="dxa"/>
          </w:tcPr>
          <w:p w14:paraId="51220CCC"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"Specific gravity of particulate organic matter," 1.5</w:t>
            </w:r>
          </w:p>
        </w:tc>
        <w:tc>
          <w:tcPr>
            <w:tcW w:w="4135" w:type="dxa"/>
          </w:tcPr>
          <w:p w14:paraId="2251C8BD"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Specific gravity of particulate organic matter</w:t>
            </w:r>
          </w:p>
        </w:tc>
      </w:tr>
      <w:tr w:rsidR="001B47DD" w:rsidRPr="00777F43" w14:paraId="505DFE5B" w14:textId="77777777" w:rsidTr="00BC6B9B">
        <w:tc>
          <w:tcPr>
            <w:tcW w:w="5215" w:type="dxa"/>
          </w:tcPr>
          <w:p w14:paraId="1BD7D996"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"Particulate organic matter particle diameter m," 0.0001</w:t>
            </w:r>
          </w:p>
        </w:tc>
        <w:tc>
          <w:tcPr>
            <w:tcW w:w="4135" w:type="dxa"/>
          </w:tcPr>
          <w:p w14:paraId="42C31088"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Particulate organic matter particle diameter m</w:t>
            </w:r>
          </w:p>
        </w:tc>
      </w:tr>
    </w:tbl>
    <w:p w14:paraId="40F3D7CE" w14:textId="77777777" w:rsidR="001B47DD" w:rsidRDefault="001B47DD" w:rsidP="001B47DD"/>
    <w:p w14:paraId="65AABF25" w14:textId="77777777" w:rsidR="00917653" w:rsidRDefault="00917653" w:rsidP="00777F43">
      <w:pPr>
        <w:pStyle w:val="Heading5"/>
        <w:spacing w:after="120"/>
      </w:pPr>
      <w:bookmarkStart w:id="3437" w:name="_Toc41047880"/>
      <w:bookmarkStart w:id="3438" w:name="_Toc395169318"/>
      <w:r>
        <w:t>Input/Output Control</w:t>
      </w:r>
      <w:bookmarkEnd w:id="3437"/>
    </w:p>
    <w:tbl>
      <w:tblPr>
        <w:tblStyle w:val="TableGrid"/>
        <w:tblW w:w="0" w:type="auto"/>
        <w:tblLook w:val="04A0" w:firstRow="1" w:lastRow="0" w:firstColumn="1" w:lastColumn="0" w:noHBand="0" w:noVBand="1"/>
      </w:tblPr>
      <w:tblGrid>
        <w:gridCol w:w="4840"/>
        <w:gridCol w:w="3790"/>
      </w:tblGrid>
      <w:tr w:rsidR="00917653" w:rsidRPr="00777F43" w14:paraId="53CBAE6C" w14:textId="77777777" w:rsidTr="00917653">
        <w:trPr>
          <w:tblHeader/>
        </w:trPr>
        <w:tc>
          <w:tcPr>
            <w:tcW w:w="4840" w:type="dxa"/>
            <w:shd w:val="clear" w:color="auto" w:fill="D9D9D9" w:themeFill="background1" w:themeFillShade="D9"/>
          </w:tcPr>
          <w:p w14:paraId="6273C8F4" w14:textId="77777777" w:rsidR="00917653" w:rsidRPr="00777F43" w:rsidRDefault="00917653" w:rsidP="0079235A">
            <w:pPr>
              <w:jc w:val="center"/>
              <w:rPr>
                <w:rFonts w:ascii="Courier New" w:hAnsi="Courier New" w:cs="Courier New"/>
                <w:sz w:val="18"/>
                <w:szCs w:val="18"/>
              </w:rPr>
            </w:pPr>
            <w:r w:rsidRPr="00777F43">
              <w:rPr>
                <w:rFonts w:ascii="Courier New" w:hAnsi="Courier New" w:cs="Courier New"/>
                <w:sz w:val="18"/>
                <w:szCs w:val="18"/>
              </w:rPr>
              <w:t>Sample Line</w:t>
            </w:r>
          </w:p>
        </w:tc>
        <w:tc>
          <w:tcPr>
            <w:tcW w:w="3790" w:type="dxa"/>
            <w:shd w:val="clear" w:color="auto" w:fill="D9D9D9" w:themeFill="background1" w:themeFillShade="D9"/>
          </w:tcPr>
          <w:p w14:paraId="0EF122AB" w14:textId="77777777" w:rsidR="00917653" w:rsidRPr="00777F43" w:rsidRDefault="00917653" w:rsidP="0079235A">
            <w:pPr>
              <w:jc w:val="center"/>
              <w:rPr>
                <w:rFonts w:ascii="Courier New" w:hAnsi="Courier New" w:cs="Courier New"/>
                <w:sz w:val="18"/>
                <w:szCs w:val="18"/>
              </w:rPr>
            </w:pPr>
            <w:r w:rsidRPr="00777F43">
              <w:rPr>
                <w:rFonts w:ascii="Courier New" w:hAnsi="Courier New" w:cs="Courier New"/>
                <w:sz w:val="18"/>
                <w:szCs w:val="18"/>
              </w:rPr>
              <w:t>Description</w:t>
            </w:r>
          </w:p>
        </w:tc>
      </w:tr>
      <w:tr w:rsidR="00917653" w:rsidRPr="00777F43" w14:paraId="7E2999D1" w14:textId="77777777" w:rsidTr="00917653">
        <w:tc>
          <w:tcPr>
            <w:tcW w:w="4840" w:type="dxa"/>
          </w:tcPr>
          <w:p w14:paraId="47EF36D5" w14:textId="77777777" w:rsidR="00917653" w:rsidRPr="00777F43" w:rsidRDefault="00917653" w:rsidP="00C00DA1">
            <w:pPr>
              <w:rPr>
                <w:rFonts w:ascii="Courier New" w:hAnsi="Courier New" w:cs="Courier New"/>
                <w:sz w:val="18"/>
                <w:szCs w:val="18"/>
              </w:rPr>
            </w:pPr>
            <w:r w:rsidRPr="00777F43">
              <w:rPr>
                <w:rFonts w:ascii="Courier New" w:hAnsi="Courier New" w:cs="Courier New"/>
                <w:sz w:val="18"/>
                <w:szCs w:val="18"/>
              </w:rPr>
              <w:t>"Frequency of Sediment Diagenesis Output in days,", 1.0</w:t>
            </w:r>
          </w:p>
        </w:tc>
        <w:tc>
          <w:tcPr>
            <w:tcW w:w="3790" w:type="dxa"/>
          </w:tcPr>
          <w:p w14:paraId="3F175BCD" w14:textId="77777777" w:rsidR="00917653" w:rsidRPr="00777F43" w:rsidRDefault="00917653" w:rsidP="0079235A">
            <w:pPr>
              <w:autoSpaceDE w:val="0"/>
              <w:autoSpaceDN w:val="0"/>
              <w:adjustRightInd w:val="0"/>
              <w:rPr>
                <w:rFonts w:ascii="Courier New" w:hAnsi="Courier New" w:cs="Courier New"/>
                <w:sz w:val="18"/>
                <w:szCs w:val="18"/>
              </w:rPr>
            </w:pPr>
            <w:r w:rsidRPr="00777F43">
              <w:rPr>
                <w:rFonts w:ascii="Courier New" w:hAnsi="Courier New" w:cs="Courier New"/>
                <w:sz w:val="18"/>
                <w:szCs w:val="18"/>
              </w:rPr>
              <w:t xml:space="preserve">Adjusts the frequency that sediment diagenesis output is written to output files </w:t>
            </w:r>
          </w:p>
        </w:tc>
      </w:tr>
    </w:tbl>
    <w:p w14:paraId="1CFED8AB" w14:textId="77777777" w:rsidR="00917653" w:rsidRDefault="00917653" w:rsidP="00917653"/>
    <w:p w14:paraId="77CAE7C4" w14:textId="77777777" w:rsidR="001B47DD" w:rsidRDefault="001B47DD">
      <w:pPr>
        <w:rPr>
          <w:rFonts w:ascii="Arial" w:hAnsi="Arial" w:cs="Arial"/>
          <w:b/>
          <w:bCs/>
          <w:sz w:val="32"/>
          <w:szCs w:val="26"/>
        </w:rPr>
      </w:pPr>
      <w:r>
        <w:br w:type="page"/>
      </w:r>
    </w:p>
    <w:p w14:paraId="3E2A4DA1" w14:textId="77777777" w:rsidR="001B47DD" w:rsidRPr="001B47DD" w:rsidRDefault="001B47DD" w:rsidP="001B47DD">
      <w:pPr>
        <w:pStyle w:val="Heading3"/>
        <w:rPr>
          <w:rFonts w:asciiTheme="minorHAnsi" w:hAnsiTheme="minorHAnsi"/>
        </w:rPr>
      </w:pPr>
      <w:bookmarkStart w:id="3439" w:name="_Toc41047881"/>
      <w:r w:rsidRPr="001B47DD">
        <w:rPr>
          <w:rFonts w:asciiTheme="minorHAnsi" w:hAnsiTheme="minorHAnsi"/>
        </w:rPr>
        <w:lastRenderedPageBreak/>
        <w:t>pH Buffering Input File</w:t>
      </w:r>
      <w:bookmarkEnd w:id="3439"/>
    </w:p>
    <w:p w14:paraId="77F0E40A" w14:textId="4FF8AC4B" w:rsidR="001B47DD" w:rsidRPr="008A4B2D" w:rsidRDefault="001B47DD" w:rsidP="001B47DD">
      <w:pPr>
        <w:rPr>
          <w:sz w:val="20"/>
          <w:szCs w:val="18"/>
        </w:rPr>
      </w:pPr>
      <w:r w:rsidRPr="008A4B2D">
        <w:rPr>
          <w:sz w:val="20"/>
          <w:szCs w:val="18"/>
        </w:rPr>
        <w:t>This describes the input file ‘</w:t>
      </w:r>
      <w:proofErr w:type="spellStart"/>
      <w:r w:rsidRPr="008A4B2D">
        <w:rPr>
          <w:b/>
          <w:bCs/>
          <w:sz w:val="20"/>
          <w:szCs w:val="18"/>
        </w:rPr>
        <w:t>pH_buffering.npt</w:t>
      </w:r>
      <w:proofErr w:type="spellEnd"/>
      <w:r w:rsidRPr="008A4B2D">
        <w:rPr>
          <w:sz w:val="20"/>
          <w:szCs w:val="18"/>
        </w:rPr>
        <w:t>’</w:t>
      </w:r>
      <w:ins w:id="3440" w:author="Honnalore Steissberg" w:date="2021-08-16T22:46:00Z">
        <w:r w:rsidR="002D6A28">
          <w:rPr>
            <w:sz w:val="20"/>
            <w:szCs w:val="18"/>
          </w:rPr>
          <w:t>,</w:t>
        </w:r>
      </w:ins>
      <w:r w:rsidRPr="008A4B2D">
        <w:rPr>
          <w:sz w:val="20"/>
          <w:szCs w:val="18"/>
        </w:rPr>
        <w:t xml:space="preserve"> which provides for dynamic computation of alkalinity. </w:t>
      </w:r>
      <w:bookmarkEnd w:id="3438"/>
      <w:r w:rsidRPr="008A4B2D">
        <w:rPr>
          <w:sz w:val="20"/>
          <w:szCs w:val="18"/>
        </w:rPr>
        <w:t>Description of file inputs for the pH and alkalinity routines have been adapted from Sullivan et al. (2013).</w:t>
      </w:r>
    </w:p>
    <w:p w14:paraId="6F694991" w14:textId="77777777" w:rsidR="001B47DD" w:rsidRPr="008A4B2D" w:rsidRDefault="001B47DD" w:rsidP="001B47DD">
      <w:pPr>
        <w:rPr>
          <w:sz w:val="20"/>
          <w:szCs w:val="18"/>
        </w:rPr>
      </w:pPr>
    </w:p>
    <w:p w14:paraId="35383C48" w14:textId="11F6A0CD" w:rsidR="001B47DD" w:rsidRPr="008A4B2D" w:rsidRDefault="001B47DD" w:rsidP="001B47DD">
      <w:pPr>
        <w:rPr>
          <w:sz w:val="20"/>
          <w:szCs w:val="18"/>
        </w:rPr>
      </w:pPr>
      <w:r w:rsidRPr="008A4B2D">
        <w:rPr>
          <w:sz w:val="20"/>
          <w:szCs w:val="18"/>
        </w:rPr>
        <w:t xml:space="preserve">The variables </w:t>
      </w:r>
      <w:r w:rsidRPr="008A4B2D">
        <w:rPr>
          <w:b/>
          <w:bCs/>
          <w:sz w:val="20"/>
          <w:szCs w:val="18"/>
        </w:rPr>
        <w:t>PHBUFC</w:t>
      </w:r>
      <w:r w:rsidRPr="008A4B2D">
        <w:rPr>
          <w:sz w:val="20"/>
          <w:szCs w:val="18"/>
        </w:rPr>
        <w:t xml:space="preserve"> turns ON/OFF the use of enhanced pH buffering</w:t>
      </w:r>
      <w:ins w:id="3441" w:author="Honnalore Steissberg" w:date="2021-08-16T22:46:00Z">
        <w:r w:rsidR="002D6A28">
          <w:rPr>
            <w:sz w:val="20"/>
            <w:szCs w:val="18"/>
          </w:rPr>
          <w:t>,</w:t>
        </w:r>
      </w:ins>
      <w:r w:rsidRPr="008A4B2D">
        <w:rPr>
          <w:sz w:val="20"/>
          <w:szCs w:val="18"/>
        </w:rPr>
        <w:t xml:space="preserve"> and </w:t>
      </w:r>
      <w:r w:rsidRPr="008A4B2D">
        <w:rPr>
          <w:b/>
          <w:bCs/>
          <w:sz w:val="20"/>
          <w:szCs w:val="18"/>
        </w:rPr>
        <w:t>NALKC</w:t>
      </w:r>
      <w:r w:rsidRPr="008A4B2D">
        <w:rPr>
          <w:sz w:val="20"/>
          <w:szCs w:val="18"/>
        </w:rPr>
        <w:t xml:space="preserve"> turns ON/OFF the use of non-conservative alkalinity.</w:t>
      </w:r>
    </w:p>
    <w:p w14:paraId="496D72B1" w14:textId="77777777" w:rsidR="001B47DD" w:rsidRPr="008A4B2D" w:rsidRDefault="001B47DD" w:rsidP="001B47DD">
      <w:pPr>
        <w:rPr>
          <w:sz w:val="20"/>
          <w:szCs w:val="18"/>
        </w:rPr>
      </w:pPr>
    </w:p>
    <w:p w14:paraId="06D5D6A8" w14:textId="77777777" w:rsidR="001B47DD" w:rsidRPr="008A4B2D" w:rsidRDefault="001B47DD" w:rsidP="001B47DD">
      <w:pPr>
        <w:rPr>
          <w:sz w:val="20"/>
          <w:szCs w:val="18"/>
        </w:rPr>
      </w:pPr>
      <w:r w:rsidRPr="008A4B2D">
        <w:rPr>
          <w:sz w:val="20"/>
          <w:szCs w:val="18"/>
        </w:rPr>
        <w:t xml:space="preserve">An example </w:t>
      </w:r>
      <w:proofErr w:type="spellStart"/>
      <w:r w:rsidRPr="008A4B2D">
        <w:rPr>
          <w:b/>
          <w:bCs/>
          <w:sz w:val="20"/>
          <w:szCs w:val="18"/>
        </w:rPr>
        <w:t>pH_buffering.npt</w:t>
      </w:r>
      <w:proofErr w:type="spellEnd"/>
      <w:r w:rsidRPr="008A4B2D">
        <w:rPr>
          <w:sz w:val="20"/>
          <w:szCs w:val="18"/>
        </w:rPr>
        <w:t xml:space="preserve"> file is shown below.</w:t>
      </w:r>
    </w:p>
    <w:p w14:paraId="5498A327" w14:textId="77777777" w:rsidR="001B47DD" w:rsidRDefault="001B47DD" w:rsidP="001B47DD"/>
    <w:p w14:paraId="7EB7EAE0" w14:textId="77777777" w:rsidR="001B47DD" w:rsidRPr="00EC1163" w:rsidRDefault="001B47DD" w:rsidP="001B47DD">
      <w:pPr>
        <w:rPr>
          <w:b/>
        </w:rPr>
      </w:pPr>
      <w:r w:rsidRPr="00EC1163">
        <w:rPr>
          <w:b/>
        </w:rPr>
        <w:t>Example:</w:t>
      </w:r>
    </w:p>
    <w:p w14:paraId="70BAA02A" w14:textId="77777777" w:rsidR="001B47DD" w:rsidRDefault="001B47DD" w:rsidP="001B47DD"/>
    <w:p w14:paraId="429F50C9"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Enhanced pH Buffering Input File for CE-QUAL-W2</w:t>
      </w:r>
    </w:p>
    <w:p w14:paraId="74EB0DA7" w14:textId="77777777" w:rsidR="001B47DD" w:rsidRPr="00722318" w:rsidRDefault="001B47DD" w:rsidP="001B47DD">
      <w:pPr>
        <w:rPr>
          <w:rFonts w:ascii="Courier New" w:hAnsi="Courier New" w:cs="Courier New"/>
          <w:sz w:val="18"/>
          <w:szCs w:val="18"/>
        </w:rPr>
      </w:pPr>
    </w:p>
    <w:p w14:paraId="7877A950"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DYNPHALK  PHBUFC  NCALKC </w:t>
      </w:r>
    </w:p>
    <w:p w14:paraId="21A766C3"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ON     </w:t>
      </w:r>
    </w:p>
    <w:p w14:paraId="2E1E14B1" w14:textId="77777777" w:rsidR="001B47DD" w:rsidRPr="00722318" w:rsidRDefault="001B47DD" w:rsidP="001B47DD">
      <w:pPr>
        <w:rPr>
          <w:rFonts w:ascii="Courier New" w:hAnsi="Courier New" w:cs="Courier New"/>
          <w:sz w:val="18"/>
          <w:szCs w:val="18"/>
        </w:rPr>
      </w:pPr>
    </w:p>
    <w:p w14:paraId="530C9993"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BUFTYPE  NH4BUFC PO4BUFC  OMBUFC</w:t>
      </w:r>
    </w:p>
    <w:p w14:paraId="256C7CFD"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ON          </w:t>
      </w:r>
    </w:p>
    <w:p w14:paraId="4E03AE8E"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ab/>
      </w:r>
      <w:r w:rsidRPr="00722318">
        <w:rPr>
          <w:rFonts w:ascii="Courier New" w:hAnsi="Courier New" w:cs="Courier New"/>
          <w:sz w:val="18"/>
          <w:szCs w:val="18"/>
        </w:rPr>
        <w:tab/>
      </w:r>
      <w:r w:rsidRPr="00722318">
        <w:rPr>
          <w:rFonts w:ascii="Courier New" w:hAnsi="Courier New" w:cs="Courier New"/>
          <w:sz w:val="18"/>
          <w:szCs w:val="18"/>
        </w:rPr>
        <w:tab/>
        <w:t xml:space="preserve">  </w:t>
      </w:r>
    </w:p>
    <w:p w14:paraId="7E4C63B6"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OM TYPE   OMTYPE     NAG POMBUFC</w:t>
      </w:r>
    </w:p>
    <w:p w14:paraId="539A2D0F"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DIST       2     OFF</w:t>
      </w:r>
    </w:p>
    <w:p w14:paraId="5CBF80AC"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ab/>
      </w:r>
      <w:r w:rsidRPr="00722318">
        <w:rPr>
          <w:rFonts w:ascii="Courier New" w:hAnsi="Courier New" w:cs="Courier New"/>
          <w:sz w:val="18"/>
          <w:szCs w:val="18"/>
        </w:rPr>
        <w:tab/>
      </w:r>
      <w:r w:rsidRPr="00722318">
        <w:rPr>
          <w:rFonts w:ascii="Courier New" w:hAnsi="Courier New" w:cs="Courier New"/>
          <w:sz w:val="18"/>
          <w:szCs w:val="18"/>
        </w:rPr>
        <w:tab/>
      </w:r>
    </w:p>
    <w:p w14:paraId="39B839BA"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DENSITY     SDEN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p>
    <w:p w14:paraId="6B8B55FB"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0.14    0.10</w:t>
      </w:r>
    </w:p>
    <w:p w14:paraId="5B6E6DFA"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ab/>
      </w:r>
      <w:r w:rsidRPr="00722318">
        <w:rPr>
          <w:rFonts w:ascii="Courier New" w:hAnsi="Courier New" w:cs="Courier New"/>
          <w:sz w:val="18"/>
          <w:szCs w:val="18"/>
        </w:rPr>
        <w:tab/>
      </w:r>
      <w:r w:rsidRPr="00722318">
        <w:rPr>
          <w:rFonts w:ascii="Courier New" w:hAnsi="Courier New" w:cs="Courier New"/>
          <w:sz w:val="18"/>
          <w:szCs w:val="18"/>
        </w:rPr>
        <w:tab/>
      </w:r>
    </w:p>
    <w:p w14:paraId="367DE9F6" w14:textId="77777777" w:rsidR="001B47DD" w:rsidRPr="00722318" w:rsidRDefault="001B47DD" w:rsidP="001B47DD">
      <w:pPr>
        <w:rPr>
          <w:rFonts w:ascii="Courier New" w:hAnsi="Courier New" w:cs="Courier New"/>
          <w:sz w:val="18"/>
          <w:szCs w:val="18"/>
        </w:rPr>
      </w:pP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VALS       PK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p>
    <w:p w14:paraId="1785498D"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4.5     9.6</w:t>
      </w:r>
    </w:p>
    <w:p w14:paraId="6F636F20"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ab/>
      </w:r>
      <w:r w:rsidRPr="00722318">
        <w:rPr>
          <w:rFonts w:ascii="Courier New" w:hAnsi="Courier New" w:cs="Courier New"/>
          <w:sz w:val="18"/>
          <w:szCs w:val="18"/>
        </w:rPr>
        <w:tab/>
      </w:r>
      <w:r w:rsidRPr="00722318">
        <w:rPr>
          <w:rFonts w:ascii="Courier New" w:hAnsi="Courier New" w:cs="Courier New"/>
          <w:sz w:val="18"/>
          <w:szCs w:val="18"/>
        </w:rPr>
        <w:tab/>
        <w:t xml:space="preserve"> </w:t>
      </w:r>
    </w:p>
    <w:p w14:paraId="54AB14B6"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STD DEV     PKSD    PDSD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p>
    <w:p w14:paraId="42466E26" w14:textId="77777777" w:rsidR="001B47DD" w:rsidRPr="00722318" w:rsidRDefault="001B47DD" w:rsidP="001B47DD">
      <w:pPr>
        <w:rPr>
          <w:sz w:val="20"/>
          <w:szCs w:val="18"/>
        </w:rPr>
      </w:pPr>
      <w:r w:rsidRPr="00722318">
        <w:rPr>
          <w:rFonts w:ascii="Courier New" w:hAnsi="Courier New" w:cs="Courier New"/>
          <w:sz w:val="18"/>
          <w:szCs w:val="18"/>
        </w:rPr>
        <w:t xml:space="preserve">             1.2     1.0</w:t>
      </w:r>
      <w:r w:rsidRPr="00722318" w:rsidDel="00F2521F">
        <w:rPr>
          <w:rFonts w:ascii="Courier New" w:hAnsi="Courier New" w:cs="Courier New"/>
          <w:sz w:val="18"/>
          <w:szCs w:val="18"/>
        </w:rPr>
        <w:t xml:space="preserve"> </w:t>
      </w:r>
    </w:p>
    <w:p w14:paraId="22FC6E17" w14:textId="77777777" w:rsidR="001B47DD" w:rsidRPr="00722318" w:rsidRDefault="001B47DD" w:rsidP="001B47DD">
      <w:pPr>
        <w:rPr>
          <w:sz w:val="20"/>
          <w:szCs w:val="18"/>
        </w:rPr>
      </w:pPr>
    </w:p>
    <w:p w14:paraId="49182A5E" w14:textId="77777777" w:rsidR="001B47DD" w:rsidRPr="008A4B2D" w:rsidRDefault="001B47DD" w:rsidP="001B47DD">
      <w:pPr>
        <w:rPr>
          <w:sz w:val="20"/>
          <w:szCs w:val="18"/>
        </w:rPr>
      </w:pPr>
      <w:proofErr w:type="spellStart"/>
      <w:r w:rsidRPr="008A4B2D">
        <w:rPr>
          <w:sz w:val="20"/>
          <w:szCs w:val="18"/>
        </w:rPr>
        <w:t>pH_buffering.npt</w:t>
      </w:r>
      <w:proofErr w:type="spellEnd"/>
      <w:r w:rsidRPr="008A4B2D">
        <w:rPr>
          <w:sz w:val="20"/>
          <w:szCs w:val="18"/>
        </w:rPr>
        <w:t xml:space="preserve"> variable descriptions </w:t>
      </w:r>
      <w:del w:id="3442" w:author="Honnalore Steissberg" w:date="2021-08-16T22:46:00Z">
        <w:r w:rsidRPr="008A4B2D" w:rsidDel="002D6A28">
          <w:rPr>
            <w:sz w:val="20"/>
            <w:szCs w:val="18"/>
          </w:rPr>
          <w:delText xml:space="preserve"> </w:delText>
        </w:r>
      </w:del>
      <w:r w:rsidRPr="008A4B2D">
        <w:rPr>
          <w:sz w:val="20"/>
          <w:szCs w:val="18"/>
        </w:rPr>
        <w:t>(Sullivan et al., 2013):</w:t>
      </w:r>
    </w:p>
    <w:p w14:paraId="3F1E32F6" w14:textId="77777777" w:rsidR="001B47DD" w:rsidRPr="008A4B2D" w:rsidRDefault="001B47DD" w:rsidP="001B47DD">
      <w:pPr>
        <w:rPr>
          <w:sz w:val="20"/>
          <w:szCs w:val="18"/>
        </w:rPr>
      </w:pPr>
    </w:p>
    <w:p w14:paraId="0495E6E8" w14:textId="3D838CFF" w:rsidR="001B47DD" w:rsidRPr="008A4B2D" w:rsidRDefault="001B47DD" w:rsidP="001B47DD">
      <w:pPr>
        <w:rPr>
          <w:sz w:val="20"/>
          <w:szCs w:val="18"/>
        </w:rPr>
      </w:pPr>
      <w:r w:rsidRPr="008A4B2D">
        <w:rPr>
          <w:sz w:val="20"/>
          <w:szCs w:val="18"/>
        </w:rPr>
        <w:t>PHBUFC:</w:t>
      </w:r>
      <w:r w:rsidRPr="008A4B2D">
        <w:rPr>
          <w:sz w:val="20"/>
          <w:szCs w:val="18"/>
        </w:rPr>
        <w:tab/>
      </w:r>
      <w:ins w:id="3443" w:author="Honnalore Steissberg" w:date="2021-08-16T22:48:00Z">
        <w:r w:rsidR="002D6A28">
          <w:rPr>
            <w:sz w:val="20"/>
            <w:szCs w:val="18"/>
          </w:rPr>
          <w:tab/>
        </w:r>
      </w:ins>
      <w:r w:rsidRPr="008A4B2D">
        <w:rPr>
          <w:sz w:val="20"/>
          <w:szCs w:val="18"/>
        </w:rPr>
        <w:t>ON/OFF, specifies if enhanced pH buffering is used</w:t>
      </w:r>
    </w:p>
    <w:p w14:paraId="05C7F61A" w14:textId="77777777" w:rsidR="001B47DD" w:rsidRPr="008A4B2D" w:rsidRDefault="001B47DD" w:rsidP="001B47DD">
      <w:pPr>
        <w:rPr>
          <w:sz w:val="20"/>
          <w:szCs w:val="18"/>
        </w:rPr>
      </w:pPr>
      <w:r w:rsidRPr="008A4B2D">
        <w:rPr>
          <w:sz w:val="20"/>
          <w:szCs w:val="18"/>
        </w:rPr>
        <w:t>NALKC:</w:t>
      </w:r>
      <w:r w:rsidRPr="008A4B2D">
        <w:rPr>
          <w:sz w:val="20"/>
          <w:szCs w:val="18"/>
        </w:rPr>
        <w:tab/>
      </w:r>
      <w:r w:rsidRPr="008A4B2D">
        <w:rPr>
          <w:sz w:val="20"/>
          <w:szCs w:val="18"/>
        </w:rPr>
        <w:tab/>
        <w:t>ON/OFF, specifies if non-conservative alkalinity is used</w:t>
      </w:r>
    </w:p>
    <w:p w14:paraId="6338F02D" w14:textId="77777777" w:rsidR="001B47DD" w:rsidRPr="008A4B2D" w:rsidRDefault="001B47DD" w:rsidP="001B47DD">
      <w:pPr>
        <w:rPr>
          <w:sz w:val="20"/>
          <w:szCs w:val="18"/>
        </w:rPr>
      </w:pPr>
      <w:r w:rsidRPr="008A4B2D">
        <w:rPr>
          <w:sz w:val="20"/>
          <w:szCs w:val="18"/>
        </w:rPr>
        <w:t xml:space="preserve">NH4BUFC: </w:t>
      </w:r>
      <w:r w:rsidRPr="008A4B2D">
        <w:rPr>
          <w:sz w:val="20"/>
          <w:szCs w:val="18"/>
        </w:rPr>
        <w:tab/>
        <w:t>ON/OFF, specifies whether ammonia/ammonium is included in pH buffering</w:t>
      </w:r>
    </w:p>
    <w:p w14:paraId="1A62D90C" w14:textId="77777777" w:rsidR="001B47DD" w:rsidRPr="008A4B2D" w:rsidRDefault="001B47DD" w:rsidP="001B47DD">
      <w:pPr>
        <w:rPr>
          <w:sz w:val="20"/>
          <w:szCs w:val="18"/>
        </w:rPr>
      </w:pPr>
      <w:r w:rsidRPr="008A4B2D">
        <w:rPr>
          <w:sz w:val="20"/>
          <w:szCs w:val="18"/>
        </w:rPr>
        <w:t>PO4BUFC:</w:t>
      </w:r>
      <w:r w:rsidRPr="008A4B2D">
        <w:rPr>
          <w:sz w:val="20"/>
          <w:szCs w:val="18"/>
        </w:rPr>
        <w:tab/>
        <w:t xml:space="preserve"> ON/OFF, specifies whether phosphoric acid is included in pH buffering</w:t>
      </w:r>
    </w:p>
    <w:p w14:paraId="5D2D6E02" w14:textId="77777777" w:rsidR="001B47DD" w:rsidRPr="008A4B2D" w:rsidRDefault="001B47DD" w:rsidP="001B47DD">
      <w:pPr>
        <w:rPr>
          <w:sz w:val="20"/>
          <w:szCs w:val="18"/>
        </w:rPr>
      </w:pPr>
      <w:r w:rsidRPr="008A4B2D">
        <w:rPr>
          <w:sz w:val="20"/>
          <w:szCs w:val="18"/>
        </w:rPr>
        <w:t>OMBUFC:</w:t>
      </w:r>
      <w:r w:rsidRPr="008A4B2D">
        <w:rPr>
          <w:sz w:val="20"/>
          <w:szCs w:val="18"/>
        </w:rPr>
        <w:tab/>
        <w:t xml:space="preserve"> ON/OFF, specifies whether organic matter is included in pH buffering</w:t>
      </w:r>
    </w:p>
    <w:p w14:paraId="32E23BF6" w14:textId="77777777" w:rsidR="001B47DD" w:rsidRPr="008A4B2D" w:rsidRDefault="001B47DD" w:rsidP="001B47DD">
      <w:pPr>
        <w:rPr>
          <w:sz w:val="20"/>
          <w:szCs w:val="18"/>
        </w:rPr>
      </w:pPr>
      <w:r w:rsidRPr="008A4B2D">
        <w:rPr>
          <w:sz w:val="20"/>
          <w:szCs w:val="18"/>
        </w:rPr>
        <w:t xml:space="preserve">OMTYPE: </w:t>
      </w:r>
      <w:r w:rsidRPr="008A4B2D">
        <w:rPr>
          <w:sz w:val="20"/>
          <w:szCs w:val="18"/>
        </w:rPr>
        <w:tab/>
        <w:t xml:space="preserve">DIST or MONO where DIST specifies one or more Gaussian distributions of </w:t>
      </w:r>
      <w:proofErr w:type="spellStart"/>
      <w:r w:rsidRPr="008A4B2D">
        <w:rPr>
          <w:sz w:val="20"/>
          <w:szCs w:val="18"/>
        </w:rPr>
        <w:t>pKa</w:t>
      </w:r>
      <w:proofErr w:type="spellEnd"/>
      <w:r w:rsidRPr="008A4B2D">
        <w:rPr>
          <w:sz w:val="20"/>
          <w:szCs w:val="18"/>
        </w:rPr>
        <w:t xml:space="preserve"> values,</w:t>
      </w:r>
    </w:p>
    <w:p w14:paraId="2C232229" w14:textId="77777777" w:rsidR="001B47DD" w:rsidRPr="008A4B2D" w:rsidRDefault="001B47DD" w:rsidP="001B47DD">
      <w:pPr>
        <w:ind w:left="720" w:firstLine="720"/>
        <w:rPr>
          <w:sz w:val="20"/>
          <w:szCs w:val="18"/>
        </w:rPr>
      </w:pPr>
      <w:r w:rsidRPr="008A4B2D">
        <w:rPr>
          <w:sz w:val="20"/>
          <w:szCs w:val="18"/>
        </w:rPr>
        <w:t xml:space="preserve">or </w:t>
      </w:r>
      <w:del w:id="3444" w:author="Honnalore Steissberg" w:date="2021-08-16T22:48:00Z">
        <w:r w:rsidRPr="008A4B2D" w:rsidDel="002D6A28">
          <w:rPr>
            <w:sz w:val="20"/>
            <w:szCs w:val="18"/>
          </w:rPr>
          <w:delText xml:space="preserve"> </w:delText>
        </w:r>
      </w:del>
      <w:r w:rsidRPr="008A4B2D">
        <w:rPr>
          <w:sz w:val="20"/>
          <w:szCs w:val="18"/>
        </w:rPr>
        <w:t xml:space="preserve">MONO specifies a collection of discrete </w:t>
      </w:r>
      <w:proofErr w:type="spellStart"/>
      <w:r w:rsidRPr="008A4B2D">
        <w:rPr>
          <w:sz w:val="20"/>
          <w:szCs w:val="18"/>
        </w:rPr>
        <w:t>pKa</w:t>
      </w:r>
      <w:proofErr w:type="spellEnd"/>
      <w:r w:rsidRPr="008A4B2D">
        <w:rPr>
          <w:sz w:val="20"/>
          <w:szCs w:val="18"/>
        </w:rPr>
        <w:t xml:space="preserve"> values</w:t>
      </w:r>
    </w:p>
    <w:p w14:paraId="5AE257E8" w14:textId="77777777" w:rsidR="001B47DD" w:rsidRPr="008A4B2D" w:rsidRDefault="001B47DD" w:rsidP="001B47DD">
      <w:pPr>
        <w:ind w:left="1440" w:hanging="1440"/>
        <w:rPr>
          <w:sz w:val="20"/>
          <w:szCs w:val="18"/>
        </w:rPr>
      </w:pPr>
      <w:r w:rsidRPr="008A4B2D">
        <w:rPr>
          <w:sz w:val="20"/>
          <w:szCs w:val="18"/>
        </w:rPr>
        <w:t xml:space="preserve">NAG: </w:t>
      </w:r>
      <w:r w:rsidRPr="008A4B2D">
        <w:rPr>
          <w:sz w:val="20"/>
          <w:szCs w:val="18"/>
        </w:rPr>
        <w:tab/>
        <w:t xml:space="preserve">number of acid/base groups to model, either as the means of Gaussian distributions of </w:t>
      </w:r>
      <w:proofErr w:type="spellStart"/>
      <w:r w:rsidRPr="008A4B2D">
        <w:rPr>
          <w:sz w:val="20"/>
          <w:szCs w:val="18"/>
        </w:rPr>
        <w:t>pKa</w:t>
      </w:r>
      <w:proofErr w:type="spellEnd"/>
      <w:r w:rsidRPr="008A4B2D">
        <w:rPr>
          <w:sz w:val="20"/>
          <w:szCs w:val="18"/>
        </w:rPr>
        <w:t xml:space="preserve"> values or as discrete monoprotic acids</w:t>
      </w:r>
    </w:p>
    <w:p w14:paraId="38535764" w14:textId="77777777" w:rsidR="001B47DD" w:rsidRPr="008A4B2D" w:rsidRDefault="001B47DD" w:rsidP="001B47DD">
      <w:pPr>
        <w:ind w:left="1440" w:hanging="1440"/>
        <w:rPr>
          <w:sz w:val="20"/>
          <w:szCs w:val="18"/>
        </w:rPr>
      </w:pPr>
      <w:r w:rsidRPr="008A4B2D">
        <w:rPr>
          <w:sz w:val="20"/>
          <w:szCs w:val="18"/>
        </w:rPr>
        <w:t>POMBUFC:</w:t>
      </w:r>
      <w:r w:rsidRPr="008A4B2D">
        <w:rPr>
          <w:sz w:val="20"/>
          <w:szCs w:val="18"/>
        </w:rPr>
        <w:tab/>
        <w:t xml:space="preserve"> ON/OFF, specifies whether POM is included in OM buffering where ON indicates that OM buffering includes both DOM and POM.  OFF indicates that OM buffering includes only DOM</w:t>
      </w:r>
    </w:p>
    <w:p w14:paraId="704C77AF" w14:textId="77777777" w:rsidR="001B47DD" w:rsidRPr="008A4B2D" w:rsidRDefault="001B47DD" w:rsidP="001B47DD">
      <w:pPr>
        <w:rPr>
          <w:sz w:val="20"/>
          <w:szCs w:val="18"/>
        </w:rPr>
      </w:pPr>
      <w:r w:rsidRPr="008A4B2D">
        <w:rPr>
          <w:sz w:val="20"/>
          <w:szCs w:val="18"/>
        </w:rPr>
        <w:t xml:space="preserve">SDEN: </w:t>
      </w:r>
      <w:r w:rsidRPr="008A4B2D">
        <w:rPr>
          <w:sz w:val="20"/>
          <w:szCs w:val="18"/>
        </w:rPr>
        <w:tab/>
      </w:r>
      <w:r w:rsidRPr="008A4B2D">
        <w:rPr>
          <w:sz w:val="20"/>
          <w:szCs w:val="18"/>
        </w:rPr>
        <w:tab/>
        <w:t>site density, in moles of acid/base sites per mole of carbon in OM</w:t>
      </w:r>
    </w:p>
    <w:p w14:paraId="4098650B" w14:textId="77777777" w:rsidR="001B47DD" w:rsidRPr="008A4B2D" w:rsidRDefault="001B47DD" w:rsidP="001B47DD">
      <w:pPr>
        <w:ind w:left="1440" w:hanging="1440"/>
        <w:rPr>
          <w:sz w:val="20"/>
          <w:szCs w:val="18"/>
        </w:rPr>
      </w:pPr>
      <w:r w:rsidRPr="008A4B2D">
        <w:rPr>
          <w:sz w:val="20"/>
          <w:szCs w:val="18"/>
        </w:rPr>
        <w:t>PK:</w:t>
      </w:r>
      <w:r w:rsidRPr="008A4B2D">
        <w:rPr>
          <w:sz w:val="20"/>
          <w:szCs w:val="18"/>
        </w:rPr>
        <w:tab/>
        <w:t xml:space="preserve"> the </w:t>
      </w:r>
      <w:proofErr w:type="spellStart"/>
      <w:r w:rsidRPr="008A4B2D">
        <w:rPr>
          <w:sz w:val="20"/>
          <w:szCs w:val="18"/>
        </w:rPr>
        <w:t>pKa</w:t>
      </w:r>
      <w:proofErr w:type="spellEnd"/>
      <w:r w:rsidRPr="008A4B2D">
        <w:rPr>
          <w:sz w:val="20"/>
          <w:szCs w:val="18"/>
        </w:rPr>
        <w:t xml:space="preserve"> values (negative log10 of the acid dissociation constant), specified either as the mean of a distribution or a discrete value</w:t>
      </w:r>
    </w:p>
    <w:p w14:paraId="31692333" w14:textId="77777777" w:rsidR="001B47DD" w:rsidRPr="008A4B2D" w:rsidRDefault="001B47DD" w:rsidP="001B47DD">
      <w:pPr>
        <w:ind w:left="1440" w:hanging="1440"/>
        <w:rPr>
          <w:sz w:val="20"/>
          <w:szCs w:val="18"/>
        </w:rPr>
      </w:pPr>
      <w:r w:rsidRPr="008A4B2D">
        <w:rPr>
          <w:sz w:val="20"/>
          <w:szCs w:val="18"/>
        </w:rPr>
        <w:lastRenderedPageBreak/>
        <w:t xml:space="preserve">PKSD: </w:t>
      </w:r>
      <w:r w:rsidRPr="008A4B2D">
        <w:rPr>
          <w:sz w:val="20"/>
          <w:szCs w:val="18"/>
        </w:rPr>
        <w:tab/>
        <w:t xml:space="preserve">the standard deviation for a Gaussian distribution of </w:t>
      </w:r>
      <w:proofErr w:type="spellStart"/>
      <w:r w:rsidRPr="008A4B2D">
        <w:rPr>
          <w:sz w:val="20"/>
          <w:szCs w:val="18"/>
        </w:rPr>
        <w:t>pKa</w:t>
      </w:r>
      <w:proofErr w:type="spellEnd"/>
      <w:r w:rsidRPr="008A4B2D">
        <w:rPr>
          <w:sz w:val="20"/>
          <w:szCs w:val="18"/>
        </w:rPr>
        <w:t xml:space="preserve"> values (ignored when specifying an OMTYPE of MONO)</w:t>
      </w:r>
    </w:p>
    <w:p w14:paraId="29782AF4" w14:textId="77777777" w:rsidR="001B47DD" w:rsidRDefault="001B47DD" w:rsidP="001B47DD"/>
    <w:p w14:paraId="02149ACD" w14:textId="77777777" w:rsidR="001B47DD" w:rsidRPr="001B47DD" w:rsidRDefault="001B47DD" w:rsidP="001B47DD">
      <w:pPr>
        <w:pStyle w:val="Heading3"/>
        <w:rPr>
          <w:rFonts w:asciiTheme="minorHAnsi" w:hAnsiTheme="minorHAnsi"/>
        </w:rPr>
      </w:pPr>
      <w:bookmarkStart w:id="3445" w:name="_Toc395169319"/>
      <w:bookmarkStart w:id="3446" w:name="_Toc41047882"/>
      <w:r w:rsidRPr="001B47DD">
        <w:rPr>
          <w:rFonts w:asciiTheme="minorHAnsi" w:hAnsiTheme="minorHAnsi"/>
        </w:rPr>
        <w:t>Bed Consolidation Rate Input File</w:t>
      </w:r>
      <w:bookmarkEnd w:id="3445"/>
      <w:bookmarkEnd w:id="3446"/>
    </w:p>
    <w:p w14:paraId="6B835AE0" w14:textId="5A816B32" w:rsidR="001B47DD" w:rsidRPr="00722318" w:rsidRDefault="001B47DD" w:rsidP="001B47DD">
      <w:pPr>
        <w:rPr>
          <w:sz w:val="20"/>
          <w:szCs w:val="18"/>
        </w:rPr>
      </w:pPr>
      <w:r w:rsidRPr="00722318">
        <w:rPr>
          <w:sz w:val="20"/>
          <w:szCs w:val="18"/>
        </w:rPr>
        <w:t xml:space="preserve">If desired, the user can specify the bed consolidation rate.  Input file names are specified by the user in </w:t>
      </w:r>
      <w:r w:rsidR="00442C6D">
        <w:rPr>
          <w:sz w:val="20"/>
          <w:szCs w:val="18"/>
        </w:rPr>
        <w:t>w</w:t>
      </w:r>
      <w:r w:rsidRPr="00722318">
        <w:rPr>
          <w:b/>
          <w:bCs/>
          <w:sz w:val="20"/>
          <w:szCs w:val="18"/>
        </w:rPr>
        <w:t>2_</w:t>
      </w:r>
      <w:r w:rsidR="008A4B2D" w:rsidRPr="00722318">
        <w:rPr>
          <w:b/>
          <w:bCs/>
          <w:sz w:val="20"/>
          <w:szCs w:val="18"/>
        </w:rPr>
        <w:t>diagenesis</w:t>
      </w:r>
      <w:r w:rsidRPr="00722318">
        <w:rPr>
          <w:b/>
          <w:bCs/>
          <w:sz w:val="20"/>
          <w:szCs w:val="18"/>
        </w:rPr>
        <w:t>.npt</w:t>
      </w:r>
      <w:r w:rsidRPr="00722318">
        <w:rPr>
          <w:sz w:val="20"/>
          <w:szCs w:val="18"/>
        </w:rPr>
        <w:t>.  The bed consolidation rate input file is a time series input file with a column header line that is skipped.  Additional comment lines can be added at the beginning of the file if they begin with a ‘$’.</w:t>
      </w:r>
    </w:p>
    <w:p w14:paraId="29422A41" w14:textId="77777777" w:rsidR="001B47DD" w:rsidRDefault="001B47DD" w:rsidP="001B47DD"/>
    <w:p w14:paraId="6A5BD926" w14:textId="77777777" w:rsidR="001B47DD" w:rsidRDefault="001B47DD" w:rsidP="001B47DD">
      <w:pPr>
        <w:rPr>
          <w:b/>
        </w:rPr>
      </w:pPr>
      <w:r w:rsidRPr="007B6989">
        <w:rPr>
          <w:b/>
        </w:rPr>
        <w:t>Example:</w:t>
      </w:r>
    </w:p>
    <w:p w14:paraId="60A68954"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$Bed consolidation (m/d) rate</w:t>
      </w:r>
    </w:p>
    <w:p w14:paraId="6FEF4563" w14:textId="77777777" w:rsidR="001B47DD" w:rsidRPr="001B47DD" w:rsidRDefault="001B47DD" w:rsidP="001B47DD">
      <w:pPr>
        <w:rPr>
          <w:rFonts w:ascii="Courier New" w:hAnsi="Courier New" w:cs="Courier New"/>
          <w:sz w:val="18"/>
        </w:rPr>
      </w:pPr>
      <w:proofErr w:type="spellStart"/>
      <w:r w:rsidRPr="001B47DD">
        <w:rPr>
          <w:rFonts w:ascii="Courier New" w:hAnsi="Courier New" w:cs="Courier New"/>
          <w:sz w:val="18"/>
        </w:rPr>
        <w:t>JDay</w:t>
      </w:r>
      <w:proofErr w:type="spellEnd"/>
      <w:r w:rsidRPr="001B47DD">
        <w:rPr>
          <w:rFonts w:ascii="Courier New" w:hAnsi="Courier New" w:cs="Courier New"/>
          <w:sz w:val="18"/>
        </w:rPr>
        <w:t xml:space="preserve">    Consolidation</w:t>
      </w:r>
    </w:p>
    <w:p w14:paraId="4945DA0E"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1.000 0.01370</w:t>
      </w:r>
    </w:p>
    <w:p w14:paraId="17CB24EE"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2.000 0.01370</w:t>
      </w:r>
    </w:p>
    <w:p w14:paraId="675469C4"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3.000 0.01370</w:t>
      </w:r>
    </w:p>
    <w:p w14:paraId="2C6A83F5"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4.000 0.01370</w:t>
      </w:r>
    </w:p>
    <w:p w14:paraId="0D551C3C"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5.000 0.01370</w:t>
      </w:r>
    </w:p>
    <w:p w14:paraId="1528CF30"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6.000 0.01370</w:t>
      </w:r>
    </w:p>
    <w:p w14:paraId="59A1306A" w14:textId="77777777" w:rsidR="001B47DD" w:rsidRDefault="001B47DD" w:rsidP="001B47DD">
      <w:pPr>
        <w:rPr>
          <w:rFonts w:ascii="Courier New" w:hAnsi="Courier New" w:cs="Courier New"/>
        </w:rPr>
      </w:pPr>
    </w:p>
    <w:p w14:paraId="17CB3365" w14:textId="77777777" w:rsidR="001B47DD" w:rsidRDefault="001B47DD">
      <w:pPr>
        <w:rPr>
          <w:rFonts w:cs="Arial"/>
          <w:b/>
          <w:bCs/>
          <w:sz w:val="32"/>
          <w:szCs w:val="26"/>
        </w:rPr>
      </w:pPr>
      <w:r>
        <w:br w:type="page"/>
      </w:r>
    </w:p>
    <w:p w14:paraId="697F57D8" w14:textId="77777777" w:rsidR="0041037A" w:rsidRPr="00B7030B" w:rsidRDefault="0041037A">
      <w:pPr>
        <w:pStyle w:val="Heading3"/>
        <w:rPr>
          <w:rFonts w:asciiTheme="minorHAnsi" w:hAnsiTheme="minorHAnsi"/>
        </w:rPr>
      </w:pPr>
      <w:bookmarkStart w:id="3447" w:name="_Toc41047883"/>
      <w:r w:rsidRPr="00B7030B">
        <w:rPr>
          <w:rFonts w:asciiTheme="minorHAnsi" w:hAnsiTheme="minorHAnsi"/>
        </w:rPr>
        <w:lastRenderedPageBreak/>
        <w:t>Meteorology File</w:t>
      </w:r>
      <w:bookmarkEnd w:id="3447"/>
    </w:p>
    <w:p w14:paraId="5559F579" w14:textId="77777777" w:rsidR="0041037A" w:rsidRPr="00722318" w:rsidRDefault="0041037A">
      <w:pPr>
        <w:pStyle w:val="BodyText"/>
        <w:rPr>
          <w:sz w:val="20"/>
          <w:szCs w:val="18"/>
        </w:rPr>
      </w:pPr>
      <w:r w:rsidRPr="00722318">
        <w:rPr>
          <w:sz w:val="20"/>
          <w:szCs w:val="18"/>
        </w:rPr>
        <w:t xml:space="preserve">The </w:t>
      </w:r>
      <w:r w:rsidR="00CA7E02" w:rsidRPr="00722318">
        <w:rPr>
          <w:sz w:val="20"/>
          <w:szCs w:val="18"/>
        </w:rPr>
        <w:t>meteorological</w:t>
      </w:r>
      <w:r w:rsidRPr="00722318">
        <w:rPr>
          <w:sz w:val="20"/>
          <w:szCs w:val="18"/>
        </w:rPr>
        <w:t xml:space="preserve"> input file contains the following data:</w:t>
      </w:r>
    </w:p>
    <w:p w14:paraId="772B1465" w14:textId="77777777" w:rsidR="0041037A" w:rsidRPr="00175BD5" w:rsidRDefault="0041037A">
      <w:pPr>
        <w:pStyle w:val="Variableformatheader"/>
        <w:rPr>
          <w:rFonts w:asciiTheme="minorHAnsi" w:hAnsiTheme="minorHAnsi"/>
          <w:sz w:val="20"/>
          <w:szCs w:val="22"/>
        </w:rPr>
      </w:pPr>
      <w:r w:rsidRPr="00175BD5">
        <w:rPr>
          <w:rFonts w:asciiTheme="minorHAnsi" w:hAnsiTheme="minorHAnsi"/>
          <w:sz w:val="20"/>
          <w:szCs w:val="22"/>
        </w:rPr>
        <w:tab/>
        <w:t>Variable Description</w:t>
      </w:r>
      <w:r w:rsidRPr="00175BD5">
        <w:rPr>
          <w:rFonts w:asciiTheme="minorHAnsi" w:hAnsiTheme="minorHAnsi"/>
          <w:sz w:val="20"/>
          <w:szCs w:val="22"/>
        </w:rPr>
        <w:tab/>
        <w:t>Name</w:t>
      </w:r>
      <w:r w:rsidRPr="00175BD5">
        <w:rPr>
          <w:rFonts w:asciiTheme="minorHAnsi" w:hAnsiTheme="minorHAnsi"/>
          <w:sz w:val="20"/>
          <w:szCs w:val="22"/>
        </w:rPr>
        <w:tab/>
        <w:t>For</w:t>
      </w:r>
      <w:r w:rsidRPr="00175BD5">
        <w:rPr>
          <w:rFonts w:asciiTheme="minorHAnsi" w:hAnsiTheme="minorHAnsi"/>
          <w:sz w:val="20"/>
          <w:szCs w:val="22"/>
        </w:rPr>
        <w:softHyphen/>
        <w:t>mat</w:t>
      </w:r>
    </w:p>
    <w:p w14:paraId="4ABA670B" w14:textId="77777777" w:rsidR="0041037A" w:rsidRPr="00175BD5" w:rsidRDefault="0041037A">
      <w:pPr>
        <w:pStyle w:val="Variableformat"/>
        <w:rPr>
          <w:sz w:val="20"/>
          <w:szCs w:val="22"/>
        </w:rPr>
      </w:pPr>
      <w:r w:rsidRPr="00175BD5">
        <w:rPr>
          <w:sz w:val="20"/>
          <w:szCs w:val="22"/>
        </w:rPr>
        <w:tab/>
        <w:t>Julian date</w:t>
      </w:r>
      <w:r w:rsidRPr="00175BD5">
        <w:rPr>
          <w:sz w:val="20"/>
          <w:szCs w:val="22"/>
        </w:rPr>
        <w:tab/>
        <w:t>[JDAY]</w:t>
      </w:r>
      <w:r w:rsidRPr="00175BD5">
        <w:rPr>
          <w:sz w:val="20"/>
          <w:szCs w:val="22"/>
        </w:rPr>
        <w:tab/>
        <w:t>F8.0</w:t>
      </w:r>
    </w:p>
    <w:p w14:paraId="6C0FF0AD" w14:textId="77777777" w:rsidR="0041037A" w:rsidRPr="00175BD5" w:rsidRDefault="0041037A">
      <w:pPr>
        <w:pStyle w:val="Variableformat"/>
        <w:rPr>
          <w:sz w:val="20"/>
          <w:szCs w:val="22"/>
        </w:rPr>
      </w:pPr>
      <w:r w:rsidRPr="00175BD5">
        <w:rPr>
          <w:sz w:val="20"/>
          <w:szCs w:val="22"/>
        </w:rPr>
        <w:tab/>
        <w:t>Air temperature, º</w:t>
      </w:r>
      <w:r w:rsidRPr="00175BD5">
        <w:rPr>
          <w:i/>
          <w:iCs/>
          <w:sz w:val="20"/>
          <w:szCs w:val="22"/>
        </w:rPr>
        <w:t>C</w:t>
      </w:r>
      <w:r w:rsidRPr="00175BD5">
        <w:rPr>
          <w:sz w:val="20"/>
          <w:szCs w:val="22"/>
        </w:rPr>
        <w:tab/>
        <w:t>[TAIR]</w:t>
      </w:r>
      <w:r w:rsidRPr="00175BD5">
        <w:rPr>
          <w:sz w:val="20"/>
          <w:szCs w:val="22"/>
        </w:rPr>
        <w:tab/>
        <w:t>F8.0</w:t>
      </w:r>
    </w:p>
    <w:p w14:paraId="3A911B54" w14:textId="77777777" w:rsidR="0041037A" w:rsidRPr="00175BD5" w:rsidRDefault="0041037A">
      <w:pPr>
        <w:pStyle w:val="Variableformat"/>
        <w:rPr>
          <w:sz w:val="20"/>
          <w:szCs w:val="22"/>
        </w:rPr>
      </w:pPr>
      <w:r w:rsidRPr="00175BD5">
        <w:rPr>
          <w:sz w:val="20"/>
          <w:szCs w:val="22"/>
        </w:rPr>
        <w:tab/>
        <w:t>Dewpoint temperature, º</w:t>
      </w:r>
      <w:r w:rsidRPr="00175BD5">
        <w:rPr>
          <w:i/>
          <w:iCs/>
          <w:sz w:val="20"/>
          <w:szCs w:val="22"/>
        </w:rPr>
        <w:t>C</w:t>
      </w:r>
      <w:r w:rsidRPr="00175BD5">
        <w:rPr>
          <w:i/>
          <w:iCs/>
          <w:sz w:val="20"/>
          <w:szCs w:val="22"/>
        </w:rPr>
        <w:tab/>
      </w:r>
      <w:r w:rsidRPr="00175BD5">
        <w:rPr>
          <w:sz w:val="20"/>
          <w:szCs w:val="22"/>
        </w:rPr>
        <w:t>[TDEW]</w:t>
      </w:r>
      <w:r w:rsidRPr="00175BD5">
        <w:rPr>
          <w:sz w:val="20"/>
          <w:szCs w:val="22"/>
        </w:rPr>
        <w:tab/>
        <w:t>F8.0</w:t>
      </w:r>
    </w:p>
    <w:p w14:paraId="6BD2305E" w14:textId="77777777" w:rsidR="0041037A" w:rsidRPr="00175BD5" w:rsidRDefault="0041037A">
      <w:pPr>
        <w:pStyle w:val="Variableformat"/>
        <w:rPr>
          <w:sz w:val="20"/>
          <w:szCs w:val="22"/>
        </w:rPr>
      </w:pPr>
      <w:r w:rsidRPr="00175BD5">
        <w:rPr>
          <w:sz w:val="20"/>
          <w:szCs w:val="22"/>
        </w:rPr>
        <w:tab/>
        <w:t xml:space="preserve">Wind speed, </w:t>
      </w:r>
      <w:r w:rsidRPr="00175BD5">
        <w:rPr>
          <w:i/>
          <w:iCs/>
          <w:sz w:val="20"/>
          <w:szCs w:val="22"/>
        </w:rPr>
        <w:t>m sec</w:t>
      </w:r>
      <w:r w:rsidRPr="00175BD5">
        <w:rPr>
          <w:i/>
          <w:iCs/>
          <w:sz w:val="20"/>
          <w:szCs w:val="22"/>
          <w:vertAlign w:val="superscript"/>
        </w:rPr>
        <w:t>-1</w:t>
      </w:r>
      <w:r w:rsidRPr="00175BD5">
        <w:rPr>
          <w:sz w:val="20"/>
          <w:szCs w:val="22"/>
        </w:rPr>
        <w:tab/>
        <w:t>[WIND]</w:t>
      </w:r>
      <w:r w:rsidRPr="00175BD5">
        <w:rPr>
          <w:sz w:val="20"/>
          <w:szCs w:val="22"/>
        </w:rPr>
        <w:tab/>
        <w:t>F8.0</w:t>
      </w:r>
    </w:p>
    <w:p w14:paraId="79967198" w14:textId="77777777" w:rsidR="0041037A" w:rsidRPr="00175BD5" w:rsidRDefault="0041037A">
      <w:pPr>
        <w:pStyle w:val="Variableformat"/>
        <w:rPr>
          <w:sz w:val="20"/>
          <w:szCs w:val="22"/>
        </w:rPr>
      </w:pPr>
      <w:r w:rsidRPr="00175BD5">
        <w:rPr>
          <w:sz w:val="20"/>
          <w:szCs w:val="22"/>
        </w:rPr>
        <w:tab/>
        <w:t xml:space="preserve">Wind direction, </w:t>
      </w:r>
      <w:r w:rsidRPr="00175BD5">
        <w:rPr>
          <w:i/>
          <w:iCs/>
          <w:sz w:val="20"/>
          <w:szCs w:val="22"/>
        </w:rPr>
        <w:t>rad</w:t>
      </w:r>
      <w:r w:rsidRPr="00175BD5">
        <w:rPr>
          <w:sz w:val="20"/>
          <w:szCs w:val="22"/>
        </w:rPr>
        <w:tab/>
        <w:t>[PHI]</w:t>
      </w:r>
      <w:r w:rsidRPr="00175BD5">
        <w:rPr>
          <w:sz w:val="20"/>
          <w:szCs w:val="22"/>
        </w:rPr>
        <w:tab/>
        <w:t>F8.0</w:t>
      </w:r>
    </w:p>
    <w:p w14:paraId="1B90C058" w14:textId="77777777" w:rsidR="0041037A" w:rsidRPr="00175BD5" w:rsidRDefault="0041037A">
      <w:pPr>
        <w:pStyle w:val="Variableformat"/>
        <w:rPr>
          <w:sz w:val="20"/>
          <w:szCs w:val="22"/>
        </w:rPr>
      </w:pPr>
      <w:r w:rsidRPr="00175BD5">
        <w:rPr>
          <w:sz w:val="20"/>
          <w:szCs w:val="22"/>
        </w:rPr>
        <w:tab/>
        <w:t>Cloud cover</w:t>
      </w:r>
      <w:r w:rsidR="00701626" w:rsidRPr="00175BD5">
        <w:rPr>
          <w:sz w:val="20"/>
          <w:szCs w:val="22"/>
        </w:rPr>
        <w:t xml:space="preserve"> (0 to 10)</w:t>
      </w:r>
      <w:r w:rsidRPr="00175BD5">
        <w:rPr>
          <w:sz w:val="20"/>
          <w:szCs w:val="22"/>
        </w:rPr>
        <w:tab/>
        <w:t>[CLOUD]</w:t>
      </w:r>
      <w:r w:rsidRPr="00175BD5">
        <w:rPr>
          <w:sz w:val="20"/>
          <w:szCs w:val="22"/>
        </w:rPr>
        <w:tab/>
        <w:t>F8.0</w:t>
      </w:r>
    </w:p>
    <w:p w14:paraId="1B2FA7A5" w14:textId="77777777" w:rsidR="0041037A" w:rsidRPr="00175BD5" w:rsidRDefault="0041037A">
      <w:pPr>
        <w:pStyle w:val="Variableformat"/>
        <w:rPr>
          <w:sz w:val="20"/>
          <w:szCs w:val="22"/>
        </w:rPr>
      </w:pPr>
      <w:r w:rsidRPr="00175BD5">
        <w:rPr>
          <w:sz w:val="20"/>
          <w:szCs w:val="22"/>
        </w:rPr>
        <w:tab/>
        <w:t xml:space="preserve">Incident short wave solar radiation, </w:t>
      </w:r>
      <w:r w:rsidRPr="00175BD5">
        <w:rPr>
          <w:i/>
          <w:iCs/>
          <w:sz w:val="20"/>
          <w:szCs w:val="22"/>
        </w:rPr>
        <w:t>W</w:t>
      </w:r>
      <w:r w:rsidRPr="00175BD5">
        <w:rPr>
          <w:sz w:val="20"/>
          <w:szCs w:val="22"/>
        </w:rPr>
        <w:t xml:space="preserve"> </w:t>
      </w:r>
      <w:r w:rsidRPr="00175BD5">
        <w:rPr>
          <w:i/>
          <w:iCs/>
          <w:sz w:val="20"/>
          <w:szCs w:val="22"/>
        </w:rPr>
        <w:t>m</w:t>
      </w:r>
      <w:r w:rsidRPr="00175BD5">
        <w:rPr>
          <w:i/>
          <w:iCs/>
          <w:sz w:val="20"/>
          <w:szCs w:val="22"/>
          <w:vertAlign w:val="superscript"/>
        </w:rPr>
        <w:t>-2</w:t>
      </w:r>
      <w:r w:rsidRPr="00175BD5">
        <w:rPr>
          <w:sz w:val="20"/>
          <w:szCs w:val="22"/>
        </w:rPr>
        <w:tab/>
        <w:t>[SRO]</w:t>
      </w:r>
      <w:r w:rsidRPr="00175BD5">
        <w:rPr>
          <w:sz w:val="20"/>
          <w:szCs w:val="22"/>
        </w:rPr>
        <w:tab/>
        <w:t>F8.0</w:t>
      </w:r>
    </w:p>
    <w:p w14:paraId="0E3F16D9" w14:textId="77777777" w:rsidR="0041037A" w:rsidRPr="00175BD5" w:rsidRDefault="0041037A">
      <w:pPr>
        <w:pStyle w:val="BodyText2"/>
        <w:rPr>
          <w:sz w:val="20"/>
          <w:szCs w:val="18"/>
        </w:rPr>
      </w:pPr>
    </w:p>
    <w:p w14:paraId="255C3543" w14:textId="77777777" w:rsidR="0041037A" w:rsidRPr="00722318" w:rsidRDefault="0041037A">
      <w:pPr>
        <w:pStyle w:val="BodyText"/>
        <w:rPr>
          <w:sz w:val="20"/>
        </w:rPr>
      </w:pPr>
      <w:r w:rsidRPr="00722318">
        <w:rPr>
          <w:sz w:val="20"/>
        </w:rPr>
        <w:t>The following is a list of guidelines for file preparation:</w:t>
      </w:r>
    </w:p>
    <w:p w14:paraId="5D74082E" w14:textId="7AC4F923" w:rsidR="0041037A" w:rsidRPr="00722318" w:rsidRDefault="0041037A">
      <w:pPr>
        <w:pStyle w:val="Numberedlist"/>
        <w:rPr>
          <w:sz w:val="20"/>
        </w:rPr>
      </w:pPr>
      <w:r w:rsidRPr="00722318">
        <w:rPr>
          <w:sz w:val="20"/>
        </w:rPr>
        <w:t>1.</w:t>
      </w:r>
      <w:r w:rsidRPr="00722318">
        <w:rPr>
          <w:sz w:val="20"/>
        </w:rPr>
        <w:tab/>
        <w:t>Data is read in according to an F8.0 for</w:t>
      </w:r>
      <w:r w:rsidRPr="00722318">
        <w:rPr>
          <w:sz w:val="20"/>
        </w:rPr>
        <w:softHyphen/>
        <w:t>mat</w:t>
      </w:r>
      <w:ins w:id="3448" w:author="Honnalore Steissberg" w:date="2021-08-16T22:51:00Z">
        <w:r w:rsidR="002D6A28">
          <w:rPr>
            <w:sz w:val="20"/>
          </w:rPr>
          <w:t>,</w:t>
        </w:r>
      </w:ins>
      <w:r w:rsidRPr="00722318">
        <w:rPr>
          <w:sz w:val="20"/>
        </w:rPr>
        <w:t xml:space="preserve"> which allows the user to override the decimal point location accord</w:t>
      </w:r>
      <w:r w:rsidRPr="00722318">
        <w:rPr>
          <w:sz w:val="20"/>
        </w:rPr>
        <w:softHyphen/>
        <w:t>ing to the loca</w:t>
      </w:r>
      <w:r w:rsidRPr="00722318">
        <w:rPr>
          <w:sz w:val="20"/>
        </w:rPr>
        <w:softHyphen/>
        <w:t>tion specified in the input file.  The field widths must be the same as specif</w:t>
      </w:r>
      <w:r w:rsidRPr="00722318">
        <w:rPr>
          <w:sz w:val="20"/>
        </w:rPr>
        <w:softHyphen/>
        <w:t>ied above.</w:t>
      </w:r>
    </w:p>
    <w:p w14:paraId="476AB96F" w14:textId="77777777" w:rsidR="00701626" w:rsidRPr="00722318" w:rsidRDefault="0041037A" w:rsidP="00701626">
      <w:pPr>
        <w:pStyle w:val="Numberedlist"/>
        <w:rPr>
          <w:sz w:val="20"/>
        </w:rPr>
      </w:pPr>
      <w:r w:rsidRPr="00722318">
        <w:rPr>
          <w:sz w:val="20"/>
        </w:rPr>
        <w:t>2.</w:t>
      </w:r>
      <w:r w:rsidRPr="00722318">
        <w:rPr>
          <w:sz w:val="20"/>
        </w:rPr>
        <w:tab/>
        <w:t>The first two lines are ignored and can be used to com</w:t>
      </w:r>
      <w:r w:rsidRPr="00722318">
        <w:rPr>
          <w:sz w:val="20"/>
        </w:rPr>
        <w:softHyphen/>
        <w:t>ment the file.</w:t>
      </w:r>
    </w:p>
    <w:p w14:paraId="6458A04D" w14:textId="0A2048F8" w:rsidR="0041037A" w:rsidRPr="00722318" w:rsidRDefault="0041037A">
      <w:pPr>
        <w:pStyle w:val="Numberedlist"/>
        <w:rPr>
          <w:sz w:val="20"/>
        </w:rPr>
      </w:pPr>
      <w:r w:rsidRPr="00722318">
        <w:rPr>
          <w:sz w:val="20"/>
        </w:rPr>
        <w:t>3.</w:t>
      </w:r>
      <w:r w:rsidRPr="00722318">
        <w:rPr>
          <w:sz w:val="20"/>
        </w:rPr>
        <w:tab/>
        <w:t xml:space="preserve">The third line contains the variable </w:t>
      </w:r>
      <w:del w:id="3449" w:author="Honnalore Steissberg" w:date="2021-08-16T22:51:00Z">
        <w:r w:rsidRPr="00722318" w:rsidDel="002D6A28">
          <w:rPr>
            <w:sz w:val="20"/>
          </w:rPr>
          <w:delText xml:space="preserve">names </w:delText>
        </w:r>
      </w:del>
      <w:ins w:id="3450" w:author="Honnalore Steissberg" w:date="2021-08-16T22:51:00Z">
        <w:r w:rsidR="002D6A28" w:rsidRPr="00722318">
          <w:rPr>
            <w:sz w:val="20"/>
          </w:rPr>
          <w:t>names</w:t>
        </w:r>
        <w:r w:rsidR="002D6A28">
          <w:rPr>
            <w:sz w:val="20"/>
          </w:rPr>
          <w:t xml:space="preserve">, </w:t>
        </w:r>
      </w:ins>
      <w:r w:rsidRPr="00722318">
        <w:rPr>
          <w:sz w:val="20"/>
        </w:rPr>
        <w:t>which are right</w:t>
      </w:r>
      <w:ins w:id="3451" w:author="Honnalore Steissberg" w:date="2021-08-20T11:37:00Z">
        <w:r w:rsidR="000D5AA2">
          <w:rPr>
            <w:sz w:val="20"/>
          </w:rPr>
          <w:t>-</w:t>
        </w:r>
      </w:ins>
      <w:del w:id="3452" w:author="Honnalore Steissberg" w:date="2021-08-20T11:37:00Z">
        <w:r w:rsidRPr="00722318" w:rsidDel="000D5AA2">
          <w:rPr>
            <w:sz w:val="20"/>
          </w:rPr>
          <w:delText xml:space="preserve"> </w:delText>
        </w:r>
      </w:del>
      <w:r w:rsidRPr="00722318">
        <w:rPr>
          <w:sz w:val="20"/>
        </w:rPr>
        <w:t>justi</w:t>
      </w:r>
      <w:r w:rsidRPr="00722318">
        <w:rPr>
          <w:sz w:val="20"/>
        </w:rPr>
        <w:softHyphen/>
        <w:t>fied accord</w:t>
      </w:r>
      <w:r w:rsidRPr="00722318">
        <w:rPr>
          <w:sz w:val="20"/>
        </w:rPr>
        <w:softHyphen/>
        <w:t>ing to the input field.  This line is also ignored</w:t>
      </w:r>
      <w:ins w:id="3453" w:author="Honnalore Steissberg" w:date="2021-08-16T22:52:00Z">
        <w:r w:rsidR="002D6A28">
          <w:rPr>
            <w:sz w:val="20"/>
          </w:rPr>
          <w:t>,</w:t>
        </w:r>
      </w:ins>
      <w:r w:rsidRPr="00722318">
        <w:rPr>
          <w:sz w:val="20"/>
        </w:rPr>
        <w:t xml:space="preserve"> al</w:t>
      </w:r>
      <w:r w:rsidRPr="00722318">
        <w:rPr>
          <w:sz w:val="20"/>
        </w:rPr>
        <w:softHyphen/>
        <w:t>though the prepro</w:t>
      </w:r>
      <w:r w:rsidRPr="00722318">
        <w:rPr>
          <w:sz w:val="20"/>
        </w:rPr>
        <w:softHyphen/>
        <w:t>cessor checks to ensure the fields are aligned correct</w:t>
      </w:r>
      <w:r w:rsidRPr="00722318">
        <w:rPr>
          <w:sz w:val="20"/>
        </w:rPr>
        <w:softHyphen/>
        <w:t>ly.</w:t>
      </w:r>
    </w:p>
    <w:p w14:paraId="370AA707" w14:textId="77777777" w:rsidR="0041037A" w:rsidRPr="00722318" w:rsidRDefault="0041037A">
      <w:pPr>
        <w:pStyle w:val="Numberedlist"/>
        <w:rPr>
          <w:sz w:val="20"/>
        </w:rPr>
      </w:pPr>
      <w:r w:rsidRPr="00722318">
        <w:rPr>
          <w:sz w:val="20"/>
        </w:rPr>
        <w:t>4.</w:t>
      </w:r>
      <w:r w:rsidRPr="00722318">
        <w:rPr>
          <w:sz w:val="20"/>
        </w:rPr>
        <w:tab/>
        <w:t>Data can be input at any frequency and may vary during the simulation.  The user need only specify the Julian date corre</w:t>
      </w:r>
      <w:r w:rsidRPr="00722318">
        <w:rPr>
          <w:sz w:val="20"/>
        </w:rPr>
        <w:softHyphen/>
        <w:t>spon</w:t>
      </w:r>
      <w:r w:rsidRPr="00722318">
        <w:rPr>
          <w:sz w:val="20"/>
        </w:rPr>
        <w:softHyphen/>
        <w:t>ding to the data.</w:t>
      </w:r>
    </w:p>
    <w:p w14:paraId="2EB69774" w14:textId="77777777" w:rsidR="0041037A" w:rsidRPr="00722318" w:rsidRDefault="0041037A">
      <w:pPr>
        <w:pStyle w:val="Numberedlist"/>
        <w:rPr>
          <w:sz w:val="20"/>
        </w:rPr>
      </w:pPr>
      <w:r w:rsidRPr="00722318">
        <w:rPr>
          <w:sz w:val="20"/>
        </w:rPr>
        <w:t>5.</w:t>
      </w:r>
      <w:r w:rsidRPr="00722318">
        <w:rPr>
          <w:sz w:val="20"/>
        </w:rPr>
        <w:tab/>
        <w:t>Short wave solar radiation is required if the user has set [</w:t>
      </w:r>
      <w:hyperlink w:anchor="heat_exchange" w:history="1">
        <w:r w:rsidRPr="00722318">
          <w:rPr>
            <w:rStyle w:val="Hyperlink"/>
            <w:rFonts w:asciiTheme="minorHAnsi" w:hAnsiTheme="minorHAnsi" w:cs="Arial"/>
          </w:rPr>
          <w:t>SROC</w:t>
        </w:r>
      </w:hyperlink>
      <w:r w:rsidRPr="00722318">
        <w:rPr>
          <w:sz w:val="20"/>
        </w:rPr>
        <w:t>] to ON</w:t>
      </w:r>
      <w:r w:rsidRPr="00722318">
        <w:rPr>
          <w:rFonts w:cs="Times New Roman TUR"/>
          <w:sz w:val="20"/>
        </w:rPr>
        <w:t xml:space="preserve"> </w:t>
      </w:r>
      <w:r w:rsidRPr="00722318">
        <w:rPr>
          <w:sz w:val="20"/>
        </w:rPr>
        <w:t>in the</w:t>
      </w:r>
      <w:r w:rsidRPr="00722318">
        <w:rPr>
          <w:rFonts w:cs="Times New Roman TUR"/>
          <w:sz w:val="20"/>
        </w:rPr>
        <w:t xml:space="preserve"> </w:t>
      </w:r>
      <w:hyperlink w:anchor="heat_exchange" w:history="1">
        <w:r w:rsidRPr="00722318">
          <w:rPr>
            <w:rStyle w:val="Hyperlink"/>
            <w:rFonts w:asciiTheme="minorHAnsi" w:hAnsiTheme="minorHAnsi"/>
          </w:rPr>
          <w:t>HEAT EXCH</w:t>
        </w:r>
      </w:hyperlink>
      <w:r w:rsidRPr="00722318">
        <w:rPr>
          <w:sz w:val="20"/>
        </w:rPr>
        <w:t xml:space="preserve"> card in the control file.  Otherwise, this field is not required.</w:t>
      </w:r>
      <w:r w:rsidR="00470349" w:rsidRPr="00722318">
        <w:rPr>
          <w:sz w:val="20"/>
        </w:rPr>
        <w:t xml:space="preserve"> This represents</w:t>
      </w:r>
      <w:del w:id="3454" w:author="Honnalore Steissberg" w:date="2021-08-16T22:54:00Z">
        <w:r w:rsidR="00470349" w:rsidRPr="00722318" w:rsidDel="00264B43">
          <w:rPr>
            <w:sz w:val="20"/>
          </w:rPr>
          <w:delText>,</w:delText>
        </w:r>
      </w:del>
      <w:r w:rsidR="00470349" w:rsidRPr="00722318">
        <w:rPr>
          <w:sz w:val="20"/>
        </w:rPr>
        <w:t xml:space="preserve"> not global radiation, but only the penetrating short-wave solar radiation component.</w:t>
      </w:r>
    </w:p>
    <w:p w14:paraId="2DDD03CD" w14:textId="1C791590" w:rsidR="00701626" w:rsidRPr="00722318" w:rsidRDefault="00701626">
      <w:pPr>
        <w:pStyle w:val="Numberedlist"/>
        <w:rPr>
          <w:sz w:val="20"/>
        </w:rPr>
      </w:pPr>
      <w:r w:rsidRPr="00722318">
        <w:rPr>
          <w:sz w:val="20"/>
        </w:rPr>
        <w:t>6.</w:t>
      </w:r>
      <w:r w:rsidRPr="00722318">
        <w:rPr>
          <w:sz w:val="20"/>
        </w:rPr>
        <w:tab/>
        <w:t>Cloud cover is provided in tenths between 0 (no clouds) and 10 (fully cloud</w:t>
      </w:r>
      <w:ins w:id="3455" w:author="Honnalore Steissberg" w:date="2021-08-16T22:55:00Z">
        <w:r w:rsidR="00264B43">
          <w:rPr>
            <w:sz w:val="20"/>
          </w:rPr>
          <w:t>ed</w:t>
        </w:r>
      </w:ins>
      <w:del w:id="3456" w:author="Honnalore Steissberg" w:date="2021-08-16T22:55:00Z">
        <w:r w:rsidRPr="00722318" w:rsidDel="00264B43">
          <w:rPr>
            <w:sz w:val="20"/>
          </w:rPr>
          <w:delText>y</w:delText>
        </w:r>
      </w:del>
      <w:r w:rsidRPr="00722318">
        <w:rPr>
          <w:sz w:val="20"/>
        </w:rPr>
        <w:t>).</w:t>
      </w:r>
    </w:p>
    <w:p w14:paraId="12E78DF7" w14:textId="77777777" w:rsidR="00887008" w:rsidRPr="00722318" w:rsidRDefault="00887008">
      <w:pPr>
        <w:pStyle w:val="Numberedlist"/>
        <w:rPr>
          <w:sz w:val="20"/>
        </w:rPr>
      </w:pPr>
    </w:p>
    <w:p w14:paraId="583E02F0" w14:textId="27841075" w:rsidR="00887008" w:rsidRDefault="00887008">
      <w:pPr>
        <w:pStyle w:val="Numberedlist"/>
        <w:rPr>
          <w:sz w:val="20"/>
        </w:rPr>
      </w:pPr>
      <w:r w:rsidRPr="00722318">
        <w:rPr>
          <w:sz w:val="20"/>
        </w:rPr>
        <w:t xml:space="preserve">Note: Cloud cover is required to </w:t>
      </w:r>
      <w:r w:rsidR="00CA7E02" w:rsidRPr="00722318">
        <w:rPr>
          <w:sz w:val="20"/>
        </w:rPr>
        <w:t>compute</w:t>
      </w:r>
      <w:r w:rsidRPr="00722318">
        <w:rPr>
          <w:sz w:val="20"/>
        </w:rPr>
        <w:t xml:space="preserve"> long-wave atmospheric radiation</w:t>
      </w:r>
      <w:ins w:id="3457" w:author="Honnalore Steissberg" w:date="2021-08-20T11:39:00Z">
        <w:r w:rsidR="001530A5">
          <w:rPr>
            <w:sz w:val="20"/>
          </w:rPr>
          <w:t>,</w:t>
        </w:r>
      </w:ins>
      <w:r w:rsidRPr="00722318">
        <w:rPr>
          <w:sz w:val="20"/>
        </w:rPr>
        <w:t xml:space="preserve"> and is always </w:t>
      </w:r>
      <w:del w:id="3458" w:author="Honnalore Steissberg" w:date="2021-08-20T11:39:00Z">
        <w:r w:rsidRPr="00722318" w:rsidDel="001530A5">
          <w:rPr>
            <w:sz w:val="20"/>
          </w:rPr>
          <w:delText xml:space="preserve">required </w:delText>
        </w:r>
      </w:del>
      <w:ins w:id="3459" w:author="Honnalore Steissberg" w:date="2021-08-20T11:39:00Z">
        <w:r w:rsidR="001530A5">
          <w:rPr>
            <w:sz w:val="20"/>
          </w:rPr>
          <w:t>nec</w:t>
        </w:r>
      </w:ins>
      <w:ins w:id="3460" w:author="Honnalore Steissberg" w:date="2021-08-20T11:40:00Z">
        <w:r w:rsidR="001530A5">
          <w:rPr>
            <w:sz w:val="20"/>
          </w:rPr>
          <w:t>essary,</w:t>
        </w:r>
      </w:ins>
      <w:ins w:id="3461" w:author="Honnalore Steissberg" w:date="2021-08-20T11:39:00Z">
        <w:r w:rsidR="001530A5" w:rsidRPr="00722318">
          <w:rPr>
            <w:sz w:val="20"/>
          </w:rPr>
          <w:t xml:space="preserve"> </w:t>
        </w:r>
      </w:ins>
      <w:r w:rsidRPr="00722318">
        <w:rPr>
          <w:sz w:val="20"/>
        </w:rPr>
        <w:t xml:space="preserve">even if short wave solar radiation data </w:t>
      </w:r>
      <w:r w:rsidR="00175BD5">
        <w:rPr>
          <w:sz w:val="20"/>
        </w:rPr>
        <w:t>are</w:t>
      </w:r>
      <w:r w:rsidRPr="00722318">
        <w:rPr>
          <w:sz w:val="20"/>
        </w:rPr>
        <w:t xml:space="preserve"> used. Also, the internal </w:t>
      </w:r>
      <w:r w:rsidR="00175BD5" w:rsidRPr="00722318">
        <w:rPr>
          <w:sz w:val="20"/>
        </w:rPr>
        <w:t>short-wave</w:t>
      </w:r>
      <w:r w:rsidRPr="00722318">
        <w:rPr>
          <w:sz w:val="20"/>
        </w:rPr>
        <w:t xml:space="preserve"> solar radiation formulation within CE-QUAL-W2 is based on a formulation computed at sea level. See the paper by Annear and Wells (2007) on the existing correlation for short-wave solar and alternatives at elevations above sea level.</w:t>
      </w:r>
    </w:p>
    <w:p w14:paraId="17BA64B4" w14:textId="4B6F8A80" w:rsidR="00071CF3" w:rsidRDefault="00071CF3">
      <w:pPr>
        <w:pStyle w:val="Numberedlist"/>
        <w:rPr>
          <w:sz w:val="20"/>
        </w:rPr>
      </w:pPr>
    </w:p>
    <w:p w14:paraId="11213069" w14:textId="34DAB71F" w:rsidR="00071CF3" w:rsidRDefault="00071CF3" w:rsidP="00071CF3">
      <w:pPr>
        <w:pStyle w:val="Numberedlist"/>
        <w:ind w:left="0" w:firstLine="0"/>
        <w:rPr>
          <w:sz w:val="20"/>
        </w:rPr>
      </w:pPr>
      <w:r>
        <w:rPr>
          <w:sz w:val="20"/>
        </w:rPr>
        <w:t xml:space="preserve">Wind direction is </w:t>
      </w:r>
      <w:del w:id="3462" w:author="Honnalore Steissberg" w:date="2021-08-16T23:00:00Z">
        <w:r w:rsidDel="00264B43">
          <w:rPr>
            <w:sz w:val="20"/>
          </w:rPr>
          <w:delText xml:space="preserve">the </w:delText>
        </w:r>
      </w:del>
      <w:r>
        <w:rPr>
          <w:sz w:val="20"/>
        </w:rPr>
        <w:t xml:space="preserve">direction as </w:t>
      </w:r>
      <w:del w:id="3463" w:author="Honnalore Steissberg" w:date="2021-08-16T22:59:00Z">
        <w:r w:rsidDel="00264B43">
          <w:rPr>
            <w:sz w:val="20"/>
          </w:rPr>
          <w:delText xml:space="preserve">used </w:delText>
        </w:r>
      </w:del>
      <w:r>
        <w:rPr>
          <w:sz w:val="20"/>
        </w:rPr>
        <w:t xml:space="preserve">typically </w:t>
      </w:r>
      <w:ins w:id="3464" w:author="Honnalore Steissberg" w:date="2021-08-16T22:59:00Z">
        <w:r w:rsidR="00264B43">
          <w:rPr>
            <w:sz w:val="20"/>
          </w:rPr>
          <w:t xml:space="preserve">used </w:t>
        </w:r>
      </w:ins>
      <w:r>
        <w:rPr>
          <w:sz w:val="20"/>
        </w:rPr>
        <w:t xml:space="preserve">by meteorological services. The wind direction is shown in </w:t>
      </w:r>
      <w:r>
        <w:rPr>
          <w:sz w:val="20"/>
        </w:rPr>
        <w:fldChar w:fldCharType="begin"/>
      </w:r>
      <w:r>
        <w:rPr>
          <w:sz w:val="20"/>
        </w:rPr>
        <w:instrText xml:space="preserve"> REF _Ref51149660 \h </w:instrText>
      </w:r>
      <w:r>
        <w:rPr>
          <w:sz w:val="20"/>
        </w:rPr>
      </w:r>
      <w:r>
        <w:rPr>
          <w:sz w:val="20"/>
        </w:rPr>
        <w:fldChar w:fldCharType="separate"/>
      </w:r>
      <w:r w:rsidR="00795A65" w:rsidRPr="00071CF3">
        <w:rPr>
          <w:sz w:val="20"/>
          <w:szCs w:val="18"/>
        </w:rPr>
        <w:t xml:space="preserve">Figure </w:t>
      </w:r>
      <w:r w:rsidR="00795A65">
        <w:rPr>
          <w:noProof/>
          <w:sz w:val="20"/>
          <w:szCs w:val="18"/>
        </w:rPr>
        <w:t>40</w:t>
      </w:r>
      <w:r>
        <w:rPr>
          <w:sz w:val="20"/>
        </w:rPr>
        <w:fldChar w:fldCharType="end"/>
      </w:r>
      <w:r>
        <w:rPr>
          <w:sz w:val="20"/>
        </w:rPr>
        <w:t>. The wind direction is always based on wind direction from true North with the wind vector arrow at the segment center. Hence, a wind from the north to the south has a radian value of 0; whereas a wind from the west to the east has a radian value of 3</w:t>
      </w:r>
      <w:r>
        <w:rPr>
          <w:rFonts w:cstheme="minorHAnsi"/>
          <w:sz w:val="20"/>
        </w:rPr>
        <w:t>π</w:t>
      </w:r>
      <w:r>
        <w:rPr>
          <w:sz w:val="20"/>
        </w:rPr>
        <w:t>/2.</w:t>
      </w:r>
    </w:p>
    <w:p w14:paraId="55E57E1A" w14:textId="6023A07B" w:rsidR="00071CF3" w:rsidRDefault="00071CF3" w:rsidP="00071CF3">
      <w:pPr>
        <w:pStyle w:val="Numberedlist"/>
        <w:ind w:left="0" w:firstLine="0"/>
        <w:rPr>
          <w:sz w:val="20"/>
        </w:rPr>
      </w:pPr>
    </w:p>
    <w:p w14:paraId="319EDC52" w14:textId="77777777" w:rsidR="00071CF3" w:rsidRDefault="00071CF3" w:rsidP="00071CF3">
      <w:pPr>
        <w:pStyle w:val="Numberedlist"/>
        <w:keepNext/>
        <w:ind w:left="0" w:firstLine="0"/>
        <w:jc w:val="center"/>
      </w:pPr>
      <w:r>
        <w:rPr>
          <w:noProof/>
          <w:sz w:val="20"/>
        </w:rPr>
        <w:lastRenderedPageBreak/>
        <w:drawing>
          <wp:inline distT="0" distB="0" distL="0" distR="0" wp14:anchorId="54458A22" wp14:editId="6667FDAC">
            <wp:extent cx="2084019" cy="2473325"/>
            <wp:effectExtent l="12700" t="12700" r="12065" b="158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92053" cy="2482860"/>
                    </a:xfrm>
                    <a:prstGeom prst="rect">
                      <a:avLst/>
                    </a:prstGeom>
                    <a:noFill/>
                    <a:ln w="3175">
                      <a:solidFill>
                        <a:schemeClr val="accent1"/>
                      </a:solidFill>
                    </a:ln>
                  </pic:spPr>
                </pic:pic>
              </a:graphicData>
            </a:graphic>
          </wp:inline>
        </w:drawing>
      </w:r>
    </w:p>
    <w:p w14:paraId="51D0843F" w14:textId="25879E08" w:rsidR="00071CF3" w:rsidRPr="00071CF3" w:rsidRDefault="00071CF3">
      <w:pPr>
        <w:pStyle w:val="Caption"/>
        <w:rPr>
          <w:sz w:val="18"/>
        </w:rPr>
      </w:pPr>
      <w:bookmarkStart w:id="3465" w:name="_Ref51149660"/>
      <w:r w:rsidRPr="00071CF3">
        <w:t xml:space="preserve">Figure </w:t>
      </w:r>
      <w:r w:rsidR="00F812F1">
        <w:fldChar w:fldCharType="begin"/>
      </w:r>
      <w:r w:rsidR="00F812F1">
        <w:instrText xml:space="preserve"> SEQ Figure \* ARABIC </w:instrText>
      </w:r>
      <w:r w:rsidR="00F812F1">
        <w:fldChar w:fldCharType="separate"/>
      </w:r>
      <w:r w:rsidR="00795A65">
        <w:rPr>
          <w:noProof/>
        </w:rPr>
        <w:t>40</w:t>
      </w:r>
      <w:r w:rsidR="00F812F1">
        <w:rPr>
          <w:noProof/>
        </w:rPr>
        <w:fldChar w:fldCharType="end"/>
      </w:r>
      <w:bookmarkEnd w:id="3465"/>
      <w:r w:rsidRPr="00071CF3">
        <w:t>. Wind direction</w:t>
      </w:r>
      <w:r>
        <w:t xml:space="preserve"> angle in radians, </w:t>
      </w:r>
      <w:r>
        <w:rPr>
          <w:rFonts w:cstheme="minorHAnsi"/>
        </w:rPr>
        <w:t>Θ</w:t>
      </w:r>
      <w:r w:rsidRPr="00071CF3">
        <w:rPr>
          <w:vertAlign w:val="subscript"/>
        </w:rPr>
        <w:t>1</w:t>
      </w:r>
      <w:r>
        <w:t>,</w:t>
      </w:r>
      <w:r w:rsidRPr="00071CF3">
        <w:t xml:space="preserve"> in meteorological file.</w:t>
      </w:r>
    </w:p>
    <w:p w14:paraId="5E039298" w14:textId="77777777" w:rsidR="0041037A" w:rsidRPr="00B7030B" w:rsidRDefault="0041037A">
      <w:pPr>
        <w:pStyle w:val="BodyText2"/>
      </w:pPr>
    </w:p>
    <w:p w14:paraId="4A1BB027"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013E2B">
        <w:rPr>
          <w:rFonts w:asciiTheme="minorHAnsi" w:hAnsiTheme="minorHAnsi"/>
        </w:rPr>
        <w:t xml:space="preserve"> – Fixed Format, Space Delimited</w:t>
      </w:r>
    </w:p>
    <w:p w14:paraId="2341A754" w14:textId="77777777" w:rsidR="0041037A" w:rsidRPr="00B7030B" w:rsidRDefault="0041037A">
      <w:pPr>
        <w:pStyle w:val="Examplebody"/>
        <w:rPr>
          <w:rStyle w:val="Cardexample1"/>
          <w:rFonts w:asciiTheme="minorHAnsi" w:hAnsiTheme="minorHAnsi"/>
        </w:rPr>
      </w:pPr>
      <w:r w:rsidRPr="00B7030B">
        <w:rPr>
          <w:rStyle w:val="Cardexample1"/>
          <w:rFonts w:asciiTheme="minorHAnsi" w:hAnsiTheme="minorHAnsi"/>
        </w:rPr>
        <w:t xml:space="preserve">Sample </w:t>
      </w:r>
      <w:r w:rsidR="00CA7E02" w:rsidRPr="00B7030B">
        <w:rPr>
          <w:rStyle w:val="Cardexample1"/>
          <w:rFonts w:asciiTheme="minorHAnsi" w:hAnsiTheme="minorHAnsi"/>
        </w:rPr>
        <w:t>meteorological</w:t>
      </w:r>
      <w:r w:rsidRPr="00B7030B">
        <w:rPr>
          <w:rStyle w:val="Cardexample1"/>
          <w:rFonts w:asciiTheme="minorHAnsi" w:hAnsiTheme="minorHAnsi"/>
        </w:rPr>
        <w:t xml:space="preserve"> input file</w:t>
      </w:r>
    </w:p>
    <w:p w14:paraId="28BD0F38" w14:textId="77777777" w:rsidR="0041037A" w:rsidRPr="00B7030B" w:rsidRDefault="0041037A">
      <w:pPr>
        <w:pStyle w:val="Examplebody"/>
        <w:rPr>
          <w:rStyle w:val="Cardexample1"/>
          <w:rFonts w:asciiTheme="minorHAnsi" w:hAnsiTheme="minorHAnsi"/>
        </w:rPr>
      </w:pPr>
      <w:r w:rsidRPr="00B7030B">
        <w:rPr>
          <w:rStyle w:val="Cardexample1"/>
          <w:rFonts w:asciiTheme="minorHAnsi" w:hAnsiTheme="minorHAnsi"/>
        </w:rPr>
        <w:t xml:space="preserve"> </w:t>
      </w:r>
    </w:p>
    <w:p w14:paraId="77FD98AE" w14:textId="77777777" w:rsidR="0041037A" w:rsidRPr="00A80DDA" w:rsidRDefault="0041037A">
      <w:pPr>
        <w:pStyle w:val="Examplebody"/>
        <w:rPr>
          <w:rStyle w:val="Cardexample1"/>
        </w:rPr>
      </w:pPr>
      <w:r w:rsidRPr="00A80DDA">
        <w:rPr>
          <w:rStyle w:val="Cardexample1"/>
        </w:rPr>
        <w:t xml:space="preserve">    JDAY    TAIR    TDEW    WIND     PHI   CLOUD     SRO</w:t>
      </w:r>
    </w:p>
    <w:p w14:paraId="56D73409" w14:textId="77777777" w:rsidR="00A1229D" w:rsidRPr="00A1229D" w:rsidRDefault="00A1229D" w:rsidP="00A1229D">
      <w:pPr>
        <w:rPr>
          <w:rStyle w:val="Cardexample1"/>
        </w:rPr>
      </w:pPr>
      <w:r>
        <w:rPr>
          <w:rStyle w:val="Cardexample1"/>
        </w:rPr>
        <w:t xml:space="preserve"> </w:t>
      </w:r>
      <w:r w:rsidRPr="00A1229D">
        <w:rPr>
          <w:rStyle w:val="Cardexample1"/>
        </w:rPr>
        <w:t>2.20833 -5.6111 -13.889 3.62102 3.14159    4.38      0.</w:t>
      </w:r>
    </w:p>
    <w:p w14:paraId="18F41B9B" w14:textId="77777777" w:rsidR="00A1229D" w:rsidRPr="00A1229D" w:rsidRDefault="00A1229D" w:rsidP="00A1229D">
      <w:pPr>
        <w:rPr>
          <w:rStyle w:val="Cardexample1"/>
        </w:rPr>
      </w:pPr>
      <w:r>
        <w:rPr>
          <w:rStyle w:val="Cardexample1"/>
        </w:rPr>
        <w:t xml:space="preserve"> </w:t>
      </w:r>
      <w:r w:rsidRPr="00A1229D">
        <w:rPr>
          <w:rStyle w:val="Cardexample1"/>
        </w:rPr>
        <w:t xml:space="preserve">   2.25 -5.6111 -14.389 3.62102 3.14159    4.38      0.</w:t>
      </w:r>
    </w:p>
    <w:p w14:paraId="67D3D715" w14:textId="77777777" w:rsidR="00A1229D" w:rsidRPr="00A1229D" w:rsidRDefault="00A1229D" w:rsidP="00A1229D">
      <w:pPr>
        <w:rPr>
          <w:rStyle w:val="Cardexample1"/>
        </w:rPr>
      </w:pPr>
      <w:r w:rsidRPr="00A1229D">
        <w:rPr>
          <w:rStyle w:val="Cardexample1"/>
        </w:rPr>
        <w:t xml:space="preserve"> 2.29167 -4.3889 -13.278 3.08458 2.96706     7.5      0.</w:t>
      </w:r>
    </w:p>
    <w:p w14:paraId="44EF2F4C" w14:textId="77777777" w:rsidR="00A1229D" w:rsidRPr="00A1229D" w:rsidRDefault="00A1229D" w:rsidP="00A1229D">
      <w:pPr>
        <w:rPr>
          <w:rStyle w:val="Cardexample1"/>
        </w:rPr>
      </w:pPr>
      <w:r w:rsidRPr="00A1229D">
        <w:rPr>
          <w:rStyle w:val="Cardexample1"/>
        </w:rPr>
        <w:t xml:space="preserve"> 2.33333 2.22222 -13.278 2.05638 3.31613     7.5 22.3519</w:t>
      </w:r>
    </w:p>
    <w:p w14:paraId="26F65B51" w14:textId="77777777" w:rsidR="00A1229D" w:rsidRPr="00A1229D" w:rsidRDefault="00A1229D" w:rsidP="00A1229D">
      <w:pPr>
        <w:rPr>
          <w:rStyle w:val="Cardexample1"/>
        </w:rPr>
      </w:pPr>
      <w:r w:rsidRPr="00A1229D">
        <w:rPr>
          <w:rStyle w:val="Cardexample1"/>
        </w:rPr>
        <w:t xml:space="preserve">  </w:t>
      </w:r>
      <w:r>
        <w:rPr>
          <w:rStyle w:val="Cardexample1"/>
        </w:rPr>
        <w:t xml:space="preserve"> </w:t>
      </w:r>
      <w:r w:rsidRPr="00A1229D">
        <w:rPr>
          <w:rStyle w:val="Cardexample1"/>
        </w:rPr>
        <w:t>2.375 4.38889 -11.722 2.59283 4.18879    4.38 108.525</w:t>
      </w:r>
    </w:p>
    <w:p w14:paraId="5419EAB2" w14:textId="77777777" w:rsidR="00A1229D" w:rsidRPr="00A1229D" w:rsidRDefault="00A1229D" w:rsidP="00A1229D">
      <w:pPr>
        <w:rPr>
          <w:rStyle w:val="Cardexample1"/>
        </w:rPr>
      </w:pPr>
      <w:r>
        <w:rPr>
          <w:rStyle w:val="Cardexample1"/>
        </w:rPr>
        <w:t xml:space="preserve"> </w:t>
      </w:r>
      <w:r w:rsidRPr="00A1229D">
        <w:rPr>
          <w:rStyle w:val="Cardexample1"/>
        </w:rPr>
        <w:t>2.41667 6.72222 -12.222 4.11277 4.71239    4.38 324.073</w:t>
      </w:r>
    </w:p>
    <w:p w14:paraId="014D9851" w14:textId="77777777" w:rsidR="00A1229D" w:rsidRPr="00A1229D" w:rsidRDefault="00A1229D" w:rsidP="00A1229D">
      <w:pPr>
        <w:rPr>
          <w:rStyle w:val="Cardexample1"/>
        </w:rPr>
      </w:pPr>
      <w:r>
        <w:rPr>
          <w:rStyle w:val="Cardexample1"/>
        </w:rPr>
        <w:t xml:space="preserve"> </w:t>
      </w:r>
      <w:r w:rsidRPr="00A1229D">
        <w:rPr>
          <w:rStyle w:val="Cardexample1"/>
        </w:rPr>
        <w:t>2.45833 8.27778  -9.389 2.05638 4.88692    4.38 450.557</w:t>
      </w:r>
    </w:p>
    <w:p w14:paraId="18D91340" w14:textId="77777777" w:rsidR="00A1229D" w:rsidRPr="00A1229D" w:rsidRDefault="00A1229D" w:rsidP="00A1229D">
      <w:pPr>
        <w:rPr>
          <w:rStyle w:val="Cardexample1"/>
        </w:rPr>
      </w:pPr>
      <w:r w:rsidRPr="00A1229D">
        <w:rPr>
          <w:rStyle w:val="Cardexample1"/>
        </w:rPr>
        <w:t xml:space="preserve">  </w:t>
      </w:r>
      <w:r>
        <w:rPr>
          <w:rStyle w:val="Cardexample1"/>
        </w:rPr>
        <w:t xml:space="preserve"> </w:t>
      </w:r>
      <w:r w:rsidRPr="00A1229D">
        <w:rPr>
          <w:rStyle w:val="Cardexample1"/>
        </w:rPr>
        <w:t xml:space="preserve">  2.5 10.6111 -7.2222  6.7056 5.06145    4.38 514.012</w:t>
      </w:r>
    </w:p>
    <w:p w14:paraId="5AC43E17" w14:textId="77777777" w:rsidR="00A1229D" w:rsidRPr="00A1229D" w:rsidRDefault="00A1229D" w:rsidP="00A1229D">
      <w:pPr>
        <w:rPr>
          <w:rStyle w:val="Cardexample1"/>
        </w:rPr>
      </w:pPr>
      <w:r>
        <w:rPr>
          <w:rStyle w:val="Cardexample1"/>
        </w:rPr>
        <w:t xml:space="preserve"> </w:t>
      </w:r>
      <w:r w:rsidRPr="00A1229D">
        <w:rPr>
          <w:rStyle w:val="Cardexample1"/>
        </w:rPr>
        <w:t>2.54167     10. -7.7778 8.22554 5.23599    4.38 513.528</w:t>
      </w:r>
    </w:p>
    <w:p w14:paraId="358ED468" w14:textId="77777777" w:rsidR="00A1229D" w:rsidRPr="00A1229D" w:rsidRDefault="00A1229D" w:rsidP="00A1229D">
      <w:pPr>
        <w:rPr>
          <w:rStyle w:val="Cardexample1"/>
        </w:rPr>
      </w:pPr>
      <w:r w:rsidRPr="00A1229D">
        <w:rPr>
          <w:rStyle w:val="Cardexample1"/>
        </w:rPr>
        <w:t xml:space="preserve"> 2.58333 10.6111 -7.7778  6.7056 5.58505    4.38 437.301</w:t>
      </w:r>
    </w:p>
    <w:p w14:paraId="4377660F" w14:textId="77777777" w:rsidR="00A1229D" w:rsidRPr="00A1229D" w:rsidRDefault="00A1229D" w:rsidP="00A1229D">
      <w:pPr>
        <w:rPr>
          <w:rStyle w:val="Cardexample1"/>
        </w:rPr>
      </w:pPr>
      <w:r w:rsidRPr="00A1229D">
        <w:rPr>
          <w:rStyle w:val="Cardexample1"/>
        </w:rPr>
        <w:t xml:space="preserve"> </w:t>
      </w:r>
      <w:r>
        <w:rPr>
          <w:rStyle w:val="Cardexample1"/>
        </w:rPr>
        <w:t xml:space="preserve"> </w:t>
      </w:r>
      <w:r w:rsidRPr="00A1229D">
        <w:rPr>
          <w:rStyle w:val="Cardexample1"/>
        </w:rPr>
        <w:t xml:space="preserve"> 2.625 8.88889 -7.7778 7.19734 5.06145    4.38 290.938</w:t>
      </w:r>
    </w:p>
    <w:p w14:paraId="569323D7" w14:textId="77777777" w:rsidR="00A1229D" w:rsidRPr="00A1229D" w:rsidRDefault="00A1229D" w:rsidP="00A1229D">
      <w:pPr>
        <w:rPr>
          <w:rStyle w:val="Cardexample1"/>
        </w:rPr>
      </w:pPr>
      <w:r>
        <w:rPr>
          <w:rStyle w:val="Cardexample1"/>
        </w:rPr>
        <w:t xml:space="preserve"> </w:t>
      </w:r>
      <w:r w:rsidRPr="00A1229D">
        <w:rPr>
          <w:rStyle w:val="Cardexample1"/>
        </w:rPr>
        <w:t>2.66667 6.72222 -7.7778 4.64922 5.23599    4.38 98.2427</w:t>
      </w:r>
    </w:p>
    <w:p w14:paraId="65D2D980" w14:textId="77777777" w:rsidR="00A1229D" w:rsidRPr="00A1229D" w:rsidRDefault="00A1229D" w:rsidP="00A1229D">
      <w:pPr>
        <w:rPr>
          <w:rStyle w:val="Cardexample1"/>
        </w:rPr>
      </w:pPr>
      <w:r>
        <w:rPr>
          <w:rStyle w:val="Cardexample1"/>
        </w:rPr>
        <w:t xml:space="preserve"> </w:t>
      </w:r>
      <w:r w:rsidRPr="00A1229D">
        <w:rPr>
          <w:rStyle w:val="Cardexample1"/>
        </w:rPr>
        <w:t>2.70833      5. -7.7778 1.56464 5.41052    4.38 24.0807</w:t>
      </w:r>
    </w:p>
    <w:p w14:paraId="64EF0101" w14:textId="77777777" w:rsidR="00A1229D" w:rsidRPr="00A1229D" w:rsidRDefault="00A1229D" w:rsidP="00A1229D">
      <w:pPr>
        <w:rPr>
          <w:rStyle w:val="Cardexample1"/>
        </w:rPr>
      </w:pPr>
      <w:r w:rsidRPr="00A1229D">
        <w:rPr>
          <w:rStyle w:val="Cardexample1"/>
        </w:rPr>
        <w:t xml:space="preserve"> </w:t>
      </w:r>
      <w:r>
        <w:rPr>
          <w:rStyle w:val="Cardexample1"/>
        </w:rPr>
        <w:t xml:space="preserve"> </w:t>
      </w:r>
      <w:r w:rsidRPr="00A1229D">
        <w:rPr>
          <w:rStyle w:val="Cardexample1"/>
        </w:rPr>
        <w:t xml:space="preserve">  2.75 5.61111 -8.2778 4.11277 4.71239    1.88      0.</w:t>
      </w:r>
    </w:p>
    <w:p w14:paraId="400666B8" w14:textId="77777777" w:rsidR="00A1229D" w:rsidRPr="00A1229D" w:rsidRDefault="00A1229D" w:rsidP="00A1229D">
      <w:pPr>
        <w:rPr>
          <w:rStyle w:val="Cardexample1"/>
        </w:rPr>
      </w:pPr>
      <w:r w:rsidRPr="00A1229D">
        <w:rPr>
          <w:rStyle w:val="Cardexample1"/>
        </w:rPr>
        <w:t xml:space="preserve"> 2.79167 2.22222 -7.7778 2.05638 3.49066    1.88      0.</w:t>
      </w:r>
    </w:p>
    <w:p w14:paraId="509F7523" w14:textId="77777777" w:rsidR="00A1229D" w:rsidRPr="00A1229D" w:rsidRDefault="00A1229D" w:rsidP="00A1229D">
      <w:pPr>
        <w:rPr>
          <w:rStyle w:val="Cardexample1"/>
        </w:rPr>
      </w:pPr>
      <w:r w:rsidRPr="00A1229D">
        <w:rPr>
          <w:rStyle w:val="Cardexample1"/>
        </w:rPr>
        <w:t xml:space="preserve"> 2.83333   0.611 -7.7778 4.11277 4.01426    4.38      0.</w:t>
      </w:r>
    </w:p>
    <w:p w14:paraId="105DA6D2" w14:textId="77777777" w:rsidR="00B226B5" w:rsidRPr="00B7030B" w:rsidRDefault="00B226B5">
      <w:pPr>
        <w:rPr>
          <w:rStyle w:val="Cardexample1"/>
          <w:rFonts w:asciiTheme="minorHAnsi" w:hAnsiTheme="minorHAnsi"/>
        </w:rPr>
      </w:pPr>
    </w:p>
    <w:p w14:paraId="73D5775D" w14:textId="53705C48" w:rsidR="00B226B5" w:rsidRPr="00175BD5" w:rsidRDefault="00B226B5">
      <w:pPr>
        <w:rPr>
          <w:rStyle w:val="Cardexample1"/>
          <w:rFonts w:asciiTheme="minorHAnsi" w:hAnsiTheme="minorHAnsi" w:cs="Times New Roman"/>
          <w:sz w:val="20"/>
          <w:szCs w:val="14"/>
        </w:rPr>
      </w:pPr>
      <w:r w:rsidRPr="00175BD5">
        <w:rPr>
          <w:rStyle w:val="Cardexample1"/>
          <w:rFonts w:asciiTheme="minorHAnsi" w:hAnsiTheme="minorHAnsi" w:cs="Times New Roman"/>
          <w:sz w:val="20"/>
          <w:szCs w:val="14"/>
        </w:rPr>
        <w:t>There is a new option starting with Version 3.71 to use a free-format file rather than the fixed format shown above. When the first character in the first line contains the ‘$’ symbol, the model will treat the file as being in free format. As in the fixed format file, the first 3 lines are ignored</w:t>
      </w:r>
      <w:ins w:id="3466" w:author="Honnalore Steissberg" w:date="2021-08-16T23:03:00Z">
        <w:r w:rsidR="00161875">
          <w:rPr>
            <w:rStyle w:val="Cardexample1"/>
            <w:rFonts w:asciiTheme="minorHAnsi" w:hAnsiTheme="minorHAnsi" w:cs="Times New Roman"/>
            <w:sz w:val="20"/>
            <w:szCs w:val="14"/>
          </w:rPr>
          <w:t>,</w:t>
        </w:r>
      </w:ins>
      <w:r w:rsidRPr="00175BD5">
        <w:rPr>
          <w:rStyle w:val="Cardexample1"/>
          <w:rFonts w:asciiTheme="minorHAnsi" w:hAnsiTheme="minorHAnsi" w:cs="Times New Roman"/>
          <w:sz w:val="20"/>
          <w:szCs w:val="14"/>
        </w:rPr>
        <w:t xml:space="preserve"> and the data fields are in the same order </w:t>
      </w:r>
      <w:r w:rsidR="00140B5E" w:rsidRPr="00175BD5">
        <w:rPr>
          <w:rStyle w:val="Cardexample1"/>
          <w:rFonts w:asciiTheme="minorHAnsi" w:hAnsiTheme="minorHAnsi" w:cs="Times New Roman"/>
          <w:sz w:val="20"/>
          <w:szCs w:val="14"/>
        </w:rPr>
        <w:t xml:space="preserve">as </w:t>
      </w:r>
      <w:r w:rsidRPr="00175BD5">
        <w:rPr>
          <w:rStyle w:val="Cardexample1"/>
          <w:rFonts w:asciiTheme="minorHAnsi" w:hAnsiTheme="minorHAnsi" w:cs="Times New Roman"/>
          <w:sz w:val="20"/>
          <w:szCs w:val="14"/>
        </w:rPr>
        <w:t>the fixed format file</w:t>
      </w:r>
      <w:ins w:id="3467" w:author="Honnalore Steissberg" w:date="2021-08-16T23:04:00Z">
        <w:r w:rsidR="00161875">
          <w:rPr>
            <w:rStyle w:val="Cardexample1"/>
            <w:rFonts w:asciiTheme="minorHAnsi" w:hAnsiTheme="minorHAnsi" w:cs="Times New Roman"/>
            <w:sz w:val="20"/>
            <w:szCs w:val="14"/>
          </w:rPr>
          <w:t>,</w:t>
        </w:r>
      </w:ins>
      <w:r w:rsidRPr="00175BD5">
        <w:rPr>
          <w:rStyle w:val="Cardexample1"/>
          <w:rFonts w:asciiTheme="minorHAnsi" w:hAnsiTheme="minorHAnsi" w:cs="Times New Roman"/>
          <w:sz w:val="20"/>
          <w:szCs w:val="14"/>
        </w:rPr>
        <w:t xml:space="preserve"> except that the user is no longer limited to 8 characters for each field. An example of a comma</w:t>
      </w:r>
      <w:ins w:id="3468" w:author="Honnalore Steissberg" w:date="2021-08-16T23:04:00Z">
        <w:r w:rsidR="00161875">
          <w:rPr>
            <w:rStyle w:val="Cardexample1"/>
            <w:rFonts w:asciiTheme="minorHAnsi" w:hAnsiTheme="minorHAnsi" w:cs="Times New Roman"/>
            <w:sz w:val="20"/>
            <w:szCs w:val="14"/>
          </w:rPr>
          <w:t>-</w:t>
        </w:r>
      </w:ins>
      <w:del w:id="3469" w:author="Honnalore Steissberg" w:date="2021-08-16T23:04:00Z">
        <w:r w:rsidRPr="00175BD5" w:rsidDel="00161875">
          <w:rPr>
            <w:rStyle w:val="Cardexample1"/>
            <w:rFonts w:asciiTheme="minorHAnsi" w:hAnsiTheme="minorHAnsi" w:cs="Times New Roman"/>
            <w:sz w:val="20"/>
            <w:szCs w:val="14"/>
          </w:rPr>
          <w:delText xml:space="preserve"> </w:delText>
        </w:r>
      </w:del>
      <w:r w:rsidRPr="00175BD5">
        <w:rPr>
          <w:rStyle w:val="Cardexample1"/>
          <w:rFonts w:asciiTheme="minorHAnsi" w:hAnsiTheme="minorHAnsi" w:cs="Times New Roman"/>
          <w:sz w:val="20"/>
          <w:szCs w:val="14"/>
        </w:rPr>
        <w:t>delim</w:t>
      </w:r>
      <w:r w:rsidR="00F330D0" w:rsidRPr="00175BD5">
        <w:rPr>
          <w:rStyle w:val="Cardexample1"/>
          <w:rFonts w:asciiTheme="minorHAnsi" w:hAnsiTheme="minorHAnsi" w:cs="Times New Roman"/>
          <w:sz w:val="20"/>
          <w:szCs w:val="14"/>
        </w:rPr>
        <w:t>i</w:t>
      </w:r>
      <w:r w:rsidRPr="00175BD5">
        <w:rPr>
          <w:rStyle w:val="Cardexample1"/>
          <w:rFonts w:asciiTheme="minorHAnsi" w:hAnsiTheme="minorHAnsi" w:cs="Times New Roman"/>
          <w:sz w:val="20"/>
          <w:szCs w:val="14"/>
        </w:rPr>
        <w:t xml:space="preserve">ted file is shown below </w:t>
      </w:r>
      <w:del w:id="3470" w:author="Honnalore Steissberg" w:date="2021-08-16T23:05:00Z">
        <w:r w:rsidRPr="00175BD5" w:rsidDel="00DC7AA2">
          <w:rPr>
            <w:rStyle w:val="Cardexample1"/>
            <w:rFonts w:asciiTheme="minorHAnsi" w:hAnsiTheme="minorHAnsi" w:cs="Times New Roman"/>
            <w:sz w:val="20"/>
            <w:szCs w:val="14"/>
          </w:rPr>
          <w:delText xml:space="preserve">and </w:delText>
        </w:r>
      </w:del>
      <w:ins w:id="3471" w:author="Honnalore Steissberg" w:date="2021-08-16T23:05:00Z">
        <w:r w:rsidR="00DC7AA2">
          <w:rPr>
            <w:rStyle w:val="Cardexample1"/>
            <w:rFonts w:asciiTheme="minorHAnsi" w:hAnsiTheme="minorHAnsi" w:cs="Times New Roman"/>
            <w:sz w:val="20"/>
            <w:szCs w:val="14"/>
          </w:rPr>
          <w:t>along with</w:t>
        </w:r>
        <w:r w:rsidR="00DC7AA2" w:rsidRPr="00175BD5">
          <w:rPr>
            <w:rStyle w:val="Cardexample1"/>
            <w:rFonts w:asciiTheme="minorHAnsi" w:hAnsiTheme="minorHAnsi" w:cs="Times New Roman"/>
            <w:sz w:val="20"/>
            <w:szCs w:val="14"/>
          </w:rPr>
          <w:t xml:space="preserve"> </w:t>
        </w:r>
      </w:ins>
      <w:r w:rsidRPr="00175BD5">
        <w:rPr>
          <w:rStyle w:val="Cardexample1"/>
          <w:rFonts w:asciiTheme="minorHAnsi" w:hAnsiTheme="minorHAnsi" w:cs="Times New Roman"/>
          <w:sz w:val="20"/>
          <w:szCs w:val="14"/>
        </w:rPr>
        <w:t>the spreadsheet that was used to develop it.</w:t>
      </w:r>
      <w:r w:rsidR="004F7653" w:rsidRPr="00175BD5">
        <w:rPr>
          <w:rStyle w:val="Cardexample1"/>
          <w:rFonts w:asciiTheme="minorHAnsi" w:hAnsiTheme="minorHAnsi" w:cs="Times New Roman"/>
          <w:sz w:val="20"/>
          <w:szCs w:val="14"/>
        </w:rPr>
        <w:t xml:space="preserve"> </w:t>
      </w:r>
    </w:p>
    <w:p w14:paraId="5F512A03" w14:textId="77777777" w:rsidR="00B226B5" w:rsidRPr="00B7030B" w:rsidRDefault="00B226B5">
      <w:pPr>
        <w:rPr>
          <w:rStyle w:val="Cardexample1"/>
          <w:rFonts w:asciiTheme="minorHAnsi" w:hAnsiTheme="minorHAnsi" w:cs="Times New Roman"/>
          <w:sz w:val="22"/>
        </w:rPr>
      </w:pPr>
    </w:p>
    <w:p w14:paraId="47C59F6A" w14:textId="189115FE" w:rsidR="00013E2B" w:rsidRPr="00013E2B" w:rsidRDefault="00013E2B" w:rsidP="00013E2B">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 Free Format, Comma</w:t>
      </w:r>
      <w:ins w:id="3472" w:author="Honnalore Steissberg" w:date="2021-08-16T23:06:00Z">
        <w:r w:rsidR="00DC7AA2">
          <w:rPr>
            <w:rFonts w:asciiTheme="minorHAnsi" w:hAnsiTheme="minorHAnsi"/>
          </w:rPr>
          <w:t>-</w:t>
        </w:r>
      </w:ins>
      <w:del w:id="3473" w:author="Honnalore Steissberg" w:date="2021-08-16T23:06:00Z">
        <w:r w:rsidDel="00DC7AA2">
          <w:rPr>
            <w:rFonts w:asciiTheme="minorHAnsi" w:hAnsiTheme="minorHAnsi"/>
          </w:rPr>
          <w:delText xml:space="preserve"> </w:delText>
        </w:r>
      </w:del>
      <w:r>
        <w:rPr>
          <w:rFonts w:asciiTheme="minorHAnsi" w:hAnsiTheme="minorHAnsi"/>
        </w:rPr>
        <w:t>Delimited</w:t>
      </w:r>
    </w:p>
    <w:p w14:paraId="038175AF" w14:textId="77777777" w:rsidR="00B226B5" w:rsidRPr="00A1229D" w:rsidRDefault="00B226B5">
      <w:pPr>
        <w:rPr>
          <w:rStyle w:val="Cardexample1"/>
          <w:rFonts w:asciiTheme="minorHAnsi" w:hAnsiTheme="minorHAnsi" w:cs="Times New Roman"/>
          <w:sz w:val="18"/>
        </w:rPr>
      </w:pPr>
    </w:p>
    <w:p w14:paraId="188C7BB1"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$Spokane International Airport met data 1/1/2001</w:t>
      </w:r>
    </w:p>
    <w:p w14:paraId="6071E2DB"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Solar is from Odessa</w:t>
      </w:r>
    </w:p>
    <w:p w14:paraId="0C18D62F" w14:textId="77777777" w:rsidR="00B226B5" w:rsidRPr="00A80DDA" w:rsidRDefault="00B226B5" w:rsidP="00B226B5">
      <w:pPr>
        <w:rPr>
          <w:rFonts w:ascii="Courier New" w:hAnsi="Courier New" w:cs="Courier New"/>
          <w:sz w:val="18"/>
        </w:rPr>
      </w:pPr>
      <w:proofErr w:type="spellStart"/>
      <w:proofErr w:type="gramStart"/>
      <w:r w:rsidRPr="00A80DDA">
        <w:rPr>
          <w:rFonts w:ascii="Courier New" w:hAnsi="Courier New" w:cs="Courier New"/>
          <w:sz w:val="18"/>
        </w:rPr>
        <w:t>JDAY,TAIR</w:t>
      </w:r>
      <w:proofErr w:type="gramEnd"/>
      <w:r w:rsidRPr="00A80DDA">
        <w:rPr>
          <w:rFonts w:ascii="Courier New" w:hAnsi="Courier New" w:cs="Courier New"/>
          <w:sz w:val="18"/>
        </w:rPr>
        <w:t>,TDEW,WIND,PHI,CLOUD,Solar</w:t>
      </w:r>
      <w:proofErr w:type="spellEnd"/>
      <w:r w:rsidRPr="00A80DDA">
        <w:rPr>
          <w:rFonts w:ascii="Courier New" w:hAnsi="Courier New" w:cs="Courier New"/>
          <w:sz w:val="18"/>
        </w:rPr>
        <w:t>,</w:t>
      </w:r>
    </w:p>
    <w:p w14:paraId="2FDD8EC2" w14:textId="77777777" w:rsidR="00B226B5" w:rsidRPr="00A80DDA" w:rsidRDefault="00B226B5" w:rsidP="00B226B5">
      <w:pPr>
        <w:rPr>
          <w:rFonts w:ascii="Courier New" w:hAnsi="Courier New" w:cs="Courier New"/>
          <w:sz w:val="18"/>
        </w:rPr>
      </w:pPr>
      <w:proofErr w:type="gramStart"/>
      <w:r w:rsidRPr="00A80DDA">
        <w:rPr>
          <w:rFonts w:ascii="Courier New" w:hAnsi="Courier New" w:cs="Courier New"/>
          <w:sz w:val="18"/>
        </w:rPr>
        <w:t>1,-</w:t>
      </w:r>
      <w:proofErr w:type="gramEnd"/>
      <w:r w:rsidRPr="00A80DDA">
        <w:rPr>
          <w:rFonts w:ascii="Courier New" w:hAnsi="Courier New" w:cs="Courier New"/>
          <w:sz w:val="18"/>
        </w:rPr>
        <w:t>2.2,-3.3,2.57,2.62,10,0,</w:t>
      </w:r>
    </w:p>
    <w:p w14:paraId="61BA7F77"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039,-</w:t>
      </w:r>
      <w:proofErr w:type="gramEnd"/>
      <w:r w:rsidRPr="00A80DDA">
        <w:rPr>
          <w:rFonts w:ascii="Courier New" w:hAnsi="Courier New" w:cs="Courier New"/>
          <w:sz w:val="18"/>
        </w:rPr>
        <w:t>2.2,-3.3,2.57,2.62,10,0,</w:t>
      </w:r>
    </w:p>
    <w:p w14:paraId="4AB8F403"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081,-</w:t>
      </w:r>
      <w:proofErr w:type="gramEnd"/>
      <w:r w:rsidRPr="00A80DDA">
        <w:rPr>
          <w:rFonts w:ascii="Courier New" w:hAnsi="Courier New" w:cs="Courier New"/>
          <w:sz w:val="18"/>
        </w:rPr>
        <w:t>2.2,-3.9,3.09,1.75,10,0,</w:t>
      </w:r>
    </w:p>
    <w:p w14:paraId="3475F3A1" w14:textId="77777777" w:rsidR="00B226B5" w:rsidRPr="00A80DDA" w:rsidRDefault="00B226B5" w:rsidP="00B226B5">
      <w:pPr>
        <w:rPr>
          <w:rFonts w:ascii="Courier New" w:hAnsi="Courier New" w:cs="Courier New"/>
          <w:sz w:val="18"/>
        </w:rPr>
      </w:pPr>
      <w:r w:rsidRPr="00A80DDA">
        <w:rPr>
          <w:rFonts w:ascii="Courier New" w:hAnsi="Courier New" w:cs="Courier New"/>
          <w:sz w:val="18"/>
        </w:rPr>
        <w:lastRenderedPageBreak/>
        <w:t>1.</w:t>
      </w:r>
      <w:proofErr w:type="gramStart"/>
      <w:r w:rsidRPr="00A80DDA">
        <w:rPr>
          <w:rFonts w:ascii="Courier New" w:hAnsi="Courier New" w:cs="Courier New"/>
          <w:sz w:val="18"/>
        </w:rPr>
        <w:t>122,-</w:t>
      </w:r>
      <w:proofErr w:type="gramEnd"/>
      <w:r w:rsidRPr="00A80DDA">
        <w:rPr>
          <w:rFonts w:ascii="Courier New" w:hAnsi="Courier New" w:cs="Courier New"/>
          <w:sz w:val="18"/>
        </w:rPr>
        <w:t>2.2,-3.3,0,0,10,0,</w:t>
      </w:r>
    </w:p>
    <w:p w14:paraId="2C10277B"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164,-</w:t>
      </w:r>
      <w:proofErr w:type="gramEnd"/>
      <w:r w:rsidRPr="00A80DDA">
        <w:rPr>
          <w:rFonts w:ascii="Courier New" w:hAnsi="Courier New" w:cs="Courier New"/>
          <w:sz w:val="18"/>
        </w:rPr>
        <w:t>2.2,-3.3,2.06,0.87,10,0,</w:t>
      </w:r>
    </w:p>
    <w:p w14:paraId="02C751CF"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206,-</w:t>
      </w:r>
      <w:proofErr w:type="gramEnd"/>
      <w:r w:rsidRPr="00A80DDA">
        <w:rPr>
          <w:rFonts w:ascii="Courier New" w:hAnsi="Courier New" w:cs="Courier New"/>
          <w:sz w:val="18"/>
        </w:rPr>
        <w:t>2.2,-3.3,3.09,0.35,10,0,</w:t>
      </w:r>
    </w:p>
    <w:p w14:paraId="339A278D"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247,-</w:t>
      </w:r>
      <w:proofErr w:type="gramEnd"/>
      <w:r w:rsidRPr="00A80DDA">
        <w:rPr>
          <w:rFonts w:ascii="Courier New" w:hAnsi="Courier New" w:cs="Courier New"/>
          <w:sz w:val="18"/>
        </w:rPr>
        <w:t>2.2,-2.8,3.09,0.35,10,0,</w:t>
      </w:r>
    </w:p>
    <w:p w14:paraId="3BEC0C4A"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289,-</w:t>
      </w:r>
      <w:proofErr w:type="gramEnd"/>
      <w:r w:rsidRPr="00A80DDA">
        <w:rPr>
          <w:rFonts w:ascii="Courier New" w:hAnsi="Courier New" w:cs="Courier New"/>
          <w:sz w:val="18"/>
        </w:rPr>
        <w:t>2.2,-2.8,3.09,1.05,10,0,</w:t>
      </w:r>
    </w:p>
    <w:p w14:paraId="69A048F9"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331,-</w:t>
      </w:r>
      <w:proofErr w:type="gramEnd"/>
      <w:r w:rsidRPr="00A80DDA">
        <w:rPr>
          <w:rFonts w:ascii="Courier New" w:hAnsi="Courier New" w:cs="Courier New"/>
          <w:sz w:val="18"/>
        </w:rPr>
        <w:t>2.2,-2.8,3.09,1.05,10,0,</w:t>
      </w:r>
    </w:p>
    <w:p w14:paraId="451C6D58"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372,-</w:t>
      </w:r>
      <w:proofErr w:type="gramEnd"/>
      <w:r w:rsidRPr="00A80DDA">
        <w:rPr>
          <w:rFonts w:ascii="Courier New" w:hAnsi="Courier New" w:cs="Courier New"/>
          <w:sz w:val="18"/>
        </w:rPr>
        <w:t>1.7,-2.2,2.57,0.87,10,13.01,</w:t>
      </w:r>
    </w:p>
    <w:p w14:paraId="6E9BB098"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414,-</w:t>
      </w:r>
      <w:proofErr w:type="gramEnd"/>
      <w:r w:rsidRPr="00A80DDA">
        <w:rPr>
          <w:rFonts w:ascii="Courier New" w:hAnsi="Courier New" w:cs="Courier New"/>
          <w:sz w:val="18"/>
        </w:rPr>
        <w:t>1.7,-1.7,0,0,10,64.47,</w:t>
      </w:r>
    </w:p>
    <w:p w14:paraId="65D29913"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456,-</w:t>
      </w:r>
      <w:proofErr w:type="gramEnd"/>
      <w:r w:rsidRPr="00A80DDA">
        <w:rPr>
          <w:rFonts w:ascii="Courier New" w:hAnsi="Courier New" w:cs="Courier New"/>
          <w:sz w:val="18"/>
        </w:rPr>
        <w:t>1.1,-1.7,2.57,6.28,10,113.6,</w:t>
      </w:r>
    </w:p>
    <w:p w14:paraId="5B47506F"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497,-</w:t>
      </w:r>
      <w:proofErr w:type="gramEnd"/>
      <w:r w:rsidRPr="00A80DDA">
        <w:rPr>
          <w:rFonts w:ascii="Courier New" w:hAnsi="Courier New" w:cs="Courier New"/>
          <w:sz w:val="18"/>
        </w:rPr>
        <w:t>1.1,-1.1,2.57,0.7,10,152.29,</w:t>
      </w:r>
    </w:p>
    <w:p w14:paraId="59E586B1"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539,-</w:t>
      </w:r>
      <w:proofErr w:type="gramEnd"/>
      <w:r w:rsidRPr="00A80DDA">
        <w:rPr>
          <w:rFonts w:ascii="Courier New" w:hAnsi="Courier New" w:cs="Courier New"/>
          <w:sz w:val="18"/>
        </w:rPr>
        <w:t>0.6,-1.1,0,0,10,144.5,</w:t>
      </w:r>
    </w:p>
    <w:p w14:paraId="556D225F"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581,-</w:t>
      </w:r>
      <w:proofErr w:type="gramEnd"/>
      <w:r w:rsidRPr="00A80DDA">
        <w:rPr>
          <w:rFonts w:ascii="Courier New" w:hAnsi="Courier New" w:cs="Courier New"/>
          <w:sz w:val="18"/>
        </w:rPr>
        <w:t>0.6,-1.1,0,0,10,100.71,</w:t>
      </w:r>
    </w:p>
    <w:p w14:paraId="56CC69D5"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622,-</w:t>
      </w:r>
      <w:proofErr w:type="gramEnd"/>
      <w:r w:rsidRPr="00A80DDA">
        <w:rPr>
          <w:rFonts w:ascii="Courier New" w:hAnsi="Courier New" w:cs="Courier New"/>
          <w:sz w:val="18"/>
        </w:rPr>
        <w:t>1.1,-1.1,3.09,3.32,10,54.13,</w:t>
      </w:r>
    </w:p>
    <w:p w14:paraId="7B04E99D"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664,-</w:t>
      </w:r>
      <w:proofErr w:type="gramEnd"/>
      <w:r w:rsidRPr="00A80DDA">
        <w:rPr>
          <w:rFonts w:ascii="Courier New" w:hAnsi="Courier New" w:cs="Courier New"/>
          <w:sz w:val="18"/>
        </w:rPr>
        <w:t>0.6,-1.1,0,0,10,20.68,</w:t>
      </w:r>
    </w:p>
    <w:p w14:paraId="0683390E"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706,-</w:t>
      </w:r>
      <w:proofErr w:type="gramEnd"/>
      <w:r w:rsidRPr="00A80DDA">
        <w:rPr>
          <w:rFonts w:ascii="Courier New" w:hAnsi="Courier New" w:cs="Courier New"/>
          <w:sz w:val="18"/>
        </w:rPr>
        <w:t>1.1,-1.1,2.06,5.24,10,0,</w:t>
      </w:r>
    </w:p>
    <w:p w14:paraId="73307BDD" w14:textId="77777777" w:rsidR="00B226B5" w:rsidRPr="00A1229D" w:rsidRDefault="00B226B5">
      <w:pPr>
        <w:rPr>
          <w:sz w:val="18"/>
        </w:rPr>
      </w:pPr>
    </w:p>
    <w:p w14:paraId="260CCCD1" w14:textId="77777777" w:rsidR="00B226B5" w:rsidRDefault="00175BD5" w:rsidP="00B226B5">
      <w:pPr>
        <w:rPr>
          <w:sz w:val="20"/>
          <w:szCs w:val="18"/>
        </w:rPr>
      </w:pPr>
      <w:r>
        <w:rPr>
          <w:sz w:val="20"/>
          <w:szCs w:val="18"/>
        </w:rPr>
        <w:t>Or as viewed in Excel:</w:t>
      </w:r>
    </w:p>
    <w:p w14:paraId="541A2765" w14:textId="77777777" w:rsidR="00175BD5" w:rsidRPr="00175BD5" w:rsidRDefault="00175BD5" w:rsidP="00B226B5">
      <w:pPr>
        <w:rPr>
          <w:sz w:val="20"/>
          <w:szCs w:val="18"/>
        </w:rPr>
      </w:pPr>
    </w:p>
    <w:p w14:paraId="0A6633BF" w14:textId="77777777" w:rsidR="00B226B5" w:rsidRPr="00B7030B" w:rsidRDefault="00B226B5" w:rsidP="00B226B5">
      <w:pPr>
        <w:rPr>
          <w:rFonts w:cs="Courier New"/>
          <w:sz w:val="18"/>
        </w:rPr>
      </w:pPr>
      <w:r w:rsidRPr="00B7030B">
        <w:rPr>
          <w:noProof/>
        </w:rPr>
        <w:drawing>
          <wp:inline distT="0" distB="0" distL="0" distR="0" wp14:anchorId="05A92994" wp14:editId="45ACBD53">
            <wp:extent cx="3197335" cy="2356485"/>
            <wp:effectExtent l="0" t="0" r="3175"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0837" b="51766"/>
                    <a:stretch/>
                  </pic:blipFill>
                  <pic:spPr bwMode="auto">
                    <a:xfrm>
                      <a:off x="0" y="0"/>
                      <a:ext cx="3208921" cy="2365024"/>
                    </a:xfrm>
                    <a:prstGeom prst="rect">
                      <a:avLst/>
                    </a:prstGeom>
                    <a:noFill/>
                    <a:ln>
                      <a:noFill/>
                    </a:ln>
                    <a:extLst>
                      <a:ext uri="{53640926-AAD7-44D8-BBD7-CCE9431645EC}">
                        <a14:shadowObscured xmlns:a14="http://schemas.microsoft.com/office/drawing/2010/main"/>
                      </a:ext>
                    </a:extLst>
                  </pic:spPr>
                </pic:pic>
              </a:graphicData>
            </a:graphic>
          </wp:inline>
        </w:drawing>
      </w:r>
    </w:p>
    <w:p w14:paraId="0DDBE900" w14:textId="77777777" w:rsidR="00B226B5" w:rsidRPr="00B7030B" w:rsidRDefault="00B226B5">
      <w:pPr>
        <w:sectPr w:rsidR="00B226B5" w:rsidRPr="00B7030B" w:rsidSect="0091315D">
          <w:endnotePr>
            <w:numFmt w:val="decimal"/>
          </w:endnotePr>
          <w:pgSz w:w="12240" w:h="15840" w:code="1"/>
          <w:pgMar w:top="1728" w:right="1440" w:bottom="1728" w:left="2160" w:header="1008" w:footer="1008" w:gutter="0"/>
          <w:paperSrc w:first="100" w:other="100"/>
          <w:cols w:space="720"/>
        </w:sectPr>
      </w:pPr>
    </w:p>
    <w:p w14:paraId="48866AD5" w14:textId="77777777" w:rsidR="003A7FFD" w:rsidRPr="00B7030B" w:rsidRDefault="003A7FFD" w:rsidP="003A7FFD">
      <w:pPr>
        <w:pStyle w:val="Heading3"/>
        <w:rPr>
          <w:rFonts w:asciiTheme="minorHAnsi" w:hAnsiTheme="minorHAnsi"/>
        </w:rPr>
      </w:pPr>
      <w:bookmarkStart w:id="3474" w:name="gate_input_file"/>
      <w:bookmarkStart w:id="3475" w:name="_Gate_File"/>
      <w:bookmarkStart w:id="3476" w:name="_Toc41047884"/>
      <w:bookmarkEnd w:id="3474"/>
      <w:bookmarkEnd w:id="3475"/>
      <w:r w:rsidRPr="00B7030B">
        <w:rPr>
          <w:rFonts w:asciiTheme="minorHAnsi" w:hAnsiTheme="minorHAnsi"/>
        </w:rPr>
        <w:lastRenderedPageBreak/>
        <w:t>Dynamic Elevation for Structure Outflows</w:t>
      </w:r>
      <w:bookmarkEnd w:id="3476"/>
    </w:p>
    <w:p w14:paraId="67BD524E" w14:textId="39F33361" w:rsidR="003A7FFD" w:rsidRPr="00175BD5" w:rsidRDefault="00CA7E02" w:rsidP="003A7FFD">
      <w:pPr>
        <w:pStyle w:val="BodyText"/>
        <w:rPr>
          <w:sz w:val="20"/>
          <w:szCs w:val="18"/>
        </w:rPr>
      </w:pPr>
      <w:r w:rsidRPr="00175BD5">
        <w:rPr>
          <w:sz w:val="20"/>
          <w:szCs w:val="18"/>
        </w:rPr>
        <w:t>Whenever</w:t>
      </w:r>
      <w:r w:rsidR="003A7FFD" w:rsidRPr="00175BD5">
        <w:rPr>
          <w:sz w:val="20"/>
          <w:szCs w:val="18"/>
        </w:rPr>
        <w:t xml:space="preserve"> </w:t>
      </w:r>
      <w:r w:rsidR="003A7FFD" w:rsidRPr="00175BD5">
        <w:rPr>
          <w:b/>
          <w:bCs/>
          <w:sz w:val="20"/>
          <w:szCs w:val="18"/>
        </w:rPr>
        <w:t>DYNELEV</w:t>
      </w:r>
      <w:r w:rsidR="003A7FFD" w:rsidRPr="00175BD5">
        <w:rPr>
          <w:sz w:val="20"/>
          <w:szCs w:val="18"/>
        </w:rPr>
        <w:t xml:space="preserve"> is set to ON in the control file, </w:t>
      </w:r>
      <w:r w:rsidR="003A7FFD" w:rsidRPr="00175BD5">
        <w:rPr>
          <w:b/>
          <w:bCs/>
          <w:sz w:val="20"/>
          <w:szCs w:val="18"/>
        </w:rPr>
        <w:t>w2_con.npt</w:t>
      </w:r>
      <w:r w:rsidR="0005289F">
        <w:rPr>
          <w:b/>
          <w:bCs/>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w:t>
      </w:r>
      <w:r w:rsidR="003A7FFD" w:rsidRPr="00175BD5">
        <w:rPr>
          <w:sz w:val="20"/>
          <w:szCs w:val="18"/>
        </w:rPr>
        <w:t xml:space="preserve">, the model looks for the file, </w:t>
      </w:r>
      <w:bookmarkStart w:id="3477" w:name="_Hlk13736338"/>
      <w:proofErr w:type="spellStart"/>
      <w:r w:rsidR="003A7FFD" w:rsidRPr="00175BD5">
        <w:rPr>
          <w:b/>
          <w:sz w:val="20"/>
          <w:szCs w:val="18"/>
        </w:rPr>
        <w:t>dynselevX.npt</w:t>
      </w:r>
      <w:bookmarkEnd w:id="3477"/>
      <w:proofErr w:type="spellEnd"/>
      <w:r w:rsidR="003A7FFD" w:rsidRPr="00175BD5">
        <w:rPr>
          <w:sz w:val="20"/>
          <w:szCs w:val="18"/>
        </w:rPr>
        <w:t xml:space="preserve">, where X is the model branch #. This file contains the variable outlet elevation of one or more structures for that branch. </w:t>
      </w:r>
    </w:p>
    <w:p w14:paraId="650B6DE0" w14:textId="77777777" w:rsidR="003A7FFD" w:rsidRPr="00175BD5" w:rsidRDefault="003A7FFD" w:rsidP="003A7FFD">
      <w:pPr>
        <w:pStyle w:val="BodyText"/>
        <w:rPr>
          <w:sz w:val="20"/>
          <w:szCs w:val="18"/>
        </w:rPr>
      </w:pPr>
      <w:r w:rsidRPr="00175BD5">
        <w:rPr>
          <w:sz w:val="20"/>
          <w:szCs w:val="18"/>
        </w:rPr>
        <w:t>First line:</w:t>
      </w:r>
      <w:r w:rsidRPr="00175BD5">
        <w:rPr>
          <w:sz w:val="20"/>
          <w:szCs w:val="18"/>
        </w:rPr>
        <w:tab/>
      </w:r>
      <w:r w:rsidRPr="00175BD5">
        <w:rPr>
          <w:sz w:val="20"/>
          <w:szCs w:val="18"/>
        </w:rPr>
        <w:tab/>
        <w:t>Ignored as header/title</w:t>
      </w:r>
    </w:p>
    <w:p w14:paraId="028307AA" w14:textId="77777777" w:rsidR="003A7FFD" w:rsidRPr="00175BD5" w:rsidRDefault="003A7FFD" w:rsidP="003A7FFD">
      <w:pPr>
        <w:pStyle w:val="BodyText"/>
        <w:ind w:left="1440" w:hanging="1440"/>
        <w:rPr>
          <w:sz w:val="20"/>
          <w:szCs w:val="18"/>
        </w:rPr>
      </w:pPr>
      <w:r w:rsidRPr="00175BD5">
        <w:rPr>
          <w:sz w:val="20"/>
          <w:szCs w:val="18"/>
        </w:rPr>
        <w:t>Second line:</w:t>
      </w:r>
      <w:r w:rsidRPr="00175BD5">
        <w:rPr>
          <w:sz w:val="20"/>
          <w:szCs w:val="18"/>
        </w:rPr>
        <w:tab/>
      </w:r>
      <w:r w:rsidRPr="00175BD5">
        <w:rPr>
          <w:sz w:val="20"/>
          <w:szCs w:val="18"/>
        </w:rPr>
        <w:tab/>
        <w:t xml:space="preserve">Integer, </w:t>
      </w:r>
      <w:r w:rsidRPr="00175BD5">
        <w:rPr>
          <w:b/>
          <w:bCs/>
          <w:sz w:val="20"/>
          <w:szCs w:val="18"/>
        </w:rPr>
        <w:t>IJS</w:t>
      </w:r>
      <w:r w:rsidRPr="00175BD5">
        <w:rPr>
          <w:sz w:val="20"/>
          <w:szCs w:val="18"/>
        </w:rPr>
        <w:t xml:space="preserve">, # of structures (outlets) for this branch that have variable </w:t>
      </w:r>
      <w:r w:rsidRPr="00175BD5">
        <w:rPr>
          <w:b/>
          <w:bCs/>
          <w:sz w:val="20"/>
          <w:szCs w:val="18"/>
        </w:rPr>
        <w:t>ESTR</w:t>
      </w:r>
      <w:r w:rsidRPr="00175BD5">
        <w:rPr>
          <w:sz w:val="20"/>
          <w:szCs w:val="18"/>
        </w:rPr>
        <w:t xml:space="preserve">. The following line is repeated </w:t>
      </w:r>
      <w:r w:rsidRPr="00175BD5">
        <w:rPr>
          <w:b/>
          <w:bCs/>
          <w:sz w:val="20"/>
          <w:szCs w:val="18"/>
        </w:rPr>
        <w:t>IJS</w:t>
      </w:r>
      <w:r w:rsidRPr="00175BD5">
        <w:rPr>
          <w:sz w:val="20"/>
          <w:szCs w:val="18"/>
        </w:rPr>
        <w:t xml:space="preserve"> times</w:t>
      </w:r>
      <w:r w:rsidR="00080526" w:rsidRPr="00175BD5">
        <w:rPr>
          <w:sz w:val="20"/>
          <w:szCs w:val="18"/>
        </w:rPr>
        <w:t xml:space="preserve"> (any text after IJS is ignored)</w:t>
      </w:r>
    </w:p>
    <w:p w14:paraId="77C9BDB3" w14:textId="2AC897CA" w:rsidR="003A7FFD" w:rsidRPr="00175BD5" w:rsidRDefault="003A7FFD" w:rsidP="00DB1462">
      <w:pPr>
        <w:pStyle w:val="BodyText"/>
        <w:ind w:left="1440" w:hanging="1440"/>
        <w:rPr>
          <w:sz w:val="20"/>
          <w:szCs w:val="18"/>
        </w:rPr>
      </w:pPr>
      <w:r w:rsidRPr="00175BD5">
        <w:rPr>
          <w:sz w:val="20"/>
          <w:szCs w:val="18"/>
        </w:rPr>
        <w:t xml:space="preserve">Third line: </w:t>
      </w:r>
      <w:r w:rsidRPr="00175BD5">
        <w:rPr>
          <w:sz w:val="20"/>
          <w:szCs w:val="18"/>
        </w:rPr>
        <w:tab/>
      </w:r>
      <w:r w:rsidRPr="00175BD5">
        <w:rPr>
          <w:sz w:val="20"/>
          <w:szCs w:val="18"/>
        </w:rPr>
        <w:tab/>
        <w:t xml:space="preserve">Integer, </w:t>
      </w:r>
      <w:r w:rsidRPr="00175BD5">
        <w:rPr>
          <w:b/>
          <w:bCs/>
          <w:sz w:val="20"/>
          <w:szCs w:val="18"/>
        </w:rPr>
        <w:t>NJS</w:t>
      </w:r>
      <w:r w:rsidRPr="00175BD5">
        <w:rPr>
          <w:sz w:val="20"/>
          <w:szCs w:val="18"/>
        </w:rPr>
        <w:t>, Structure (</w:t>
      </w:r>
      <w:del w:id="3478" w:author="Honnalore Steissberg" w:date="2021-08-16T23:10:00Z">
        <w:r w:rsidRPr="00175BD5" w:rsidDel="00DC7AA2">
          <w:rPr>
            <w:sz w:val="20"/>
            <w:szCs w:val="18"/>
          </w:rPr>
          <w:delText>Oulet</w:delText>
        </w:r>
      </w:del>
      <w:ins w:id="3479" w:author="Honnalore Steissberg" w:date="2021-08-16T23:10:00Z">
        <w:r w:rsidR="00DC7AA2" w:rsidRPr="00175BD5">
          <w:rPr>
            <w:sz w:val="20"/>
            <w:szCs w:val="18"/>
          </w:rPr>
          <w:t>Outlet</w:t>
        </w:r>
      </w:ins>
      <w:r w:rsidRPr="00175BD5">
        <w:rPr>
          <w:sz w:val="20"/>
          <w:szCs w:val="18"/>
        </w:rPr>
        <w:t>)</w:t>
      </w:r>
      <w:r w:rsidR="00DB1462" w:rsidRPr="00175BD5">
        <w:rPr>
          <w:sz w:val="20"/>
          <w:szCs w:val="18"/>
        </w:rPr>
        <w:t xml:space="preserve"> #, repeated </w:t>
      </w:r>
      <w:r w:rsidR="00DB1462" w:rsidRPr="00175BD5">
        <w:rPr>
          <w:b/>
          <w:bCs/>
          <w:sz w:val="20"/>
          <w:szCs w:val="18"/>
        </w:rPr>
        <w:t>IJS</w:t>
      </w:r>
      <w:r w:rsidR="00DB1462" w:rsidRPr="00175BD5">
        <w:rPr>
          <w:sz w:val="20"/>
          <w:szCs w:val="18"/>
        </w:rPr>
        <w:t xml:space="preserve"> times showing the order of the structures to be read.</w:t>
      </w:r>
      <w:r w:rsidR="00080526" w:rsidRPr="00175BD5">
        <w:rPr>
          <w:sz w:val="20"/>
          <w:szCs w:val="18"/>
        </w:rPr>
        <w:t xml:space="preserve"> (</w:t>
      </w:r>
      <w:del w:id="3480" w:author="Honnalore Steissberg" w:date="2021-08-16T23:10:00Z">
        <w:r w:rsidR="00080526" w:rsidRPr="00175BD5" w:rsidDel="00DC7AA2">
          <w:rPr>
            <w:sz w:val="20"/>
            <w:szCs w:val="18"/>
          </w:rPr>
          <w:delText>any</w:delText>
        </w:r>
      </w:del>
      <w:ins w:id="3481" w:author="Honnalore Steissberg" w:date="2021-08-16T23:10:00Z">
        <w:r w:rsidR="00DC7AA2" w:rsidRPr="00175BD5">
          <w:rPr>
            <w:sz w:val="20"/>
            <w:szCs w:val="18"/>
          </w:rPr>
          <w:t>Any</w:t>
        </w:r>
      </w:ins>
      <w:r w:rsidR="00080526" w:rsidRPr="00175BD5">
        <w:rPr>
          <w:sz w:val="20"/>
          <w:szCs w:val="18"/>
        </w:rPr>
        <w:t xml:space="preserve"> text after </w:t>
      </w:r>
      <w:r w:rsidR="00080526" w:rsidRPr="00175BD5">
        <w:rPr>
          <w:b/>
          <w:bCs/>
          <w:sz w:val="20"/>
          <w:szCs w:val="18"/>
        </w:rPr>
        <w:t>NJS</w:t>
      </w:r>
      <w:r w:rsidR="00080526" w:rsidRPr="00175BD5">
        <w:rPr>
          <w:sz w:val="20"/>
          <w:szCs w:val="18"/>
        </w:rPr>
        <w:t xml:space="preserve"> is ignored</w:t>
      </w:r>
      <w:ins w:id="3482" w:author="Honnalore Steissberg" w:date="2021-08-16T23:10:00Z">
        <w:r w:rsidR="00DC7AA2">
          <w:rPr>
            <w:sz w:val="20"/>
            <w:szCs w:val="18"/>
          </w:rPr>
          <w:t>.</w:t>
        </w:r>
      </w:ins>
      <w:r w:rsidR="00080526" w:rsidRPr="00175BD5">
        <w:rPr>
          <w:sz w:val="20"/>
          <w:szCs w:val="18"/>
        </w:rPr>
        <w:t>)</w:t>
      </w:r>
    </w:p>
    <w:p w14:paraId="117F7E09" w14:textId="77777777" w:rsidR="00DB1462" w:rsidRPr="00175BD5" w:rsidRDefault="00DB1462" w:rsidP="003A7FFD">
      <w:pPr>
        <w:pStyle w:val="BodyText"/>
        <w:rPr>
          <w:sz w:val="20"/>
          <w:szCs w:val="18"/>
        </w:rPr>
      </w:pPr>
      <w:r w:rsidRPr="00175BD5">
        <w:rPr>
          <w:sz w:val="20"/>
          <w:szCs w:val="18"/>
        </w:rPr>
        <w:t>Fourth line</w:t>
      </w:r>
      <w:r w:rsidRPr="00175BD5">
        <w:rPr>
          <w:sz w:val="20"/>
          <w:szCs w:val="18"/>
        </w:rPr>
        <w:tab/>
      </w:r>
      <w:r w:rsidRPr="00175BD5">
        <w:rPr>
          <w:sz w:val="20"/>
          <w:szCs w:val="18"/>
        </w:rPr>
        <w:tab/>
        <w:t>Ignored as header/title</w:t>
      </w:r>
    </w:p>
    <w:p w14:paraId="6312C901" w14:textId="05D54468" w:rsidR="00DB1462" w:rsidRPr="00175BD5" w:rsidRDefault="00DB1462" w:rsidP="00DB1462">
      <w:pPr>
        <w:pStyle w:val="BodyText"/>
        <w:ind w:left="1440" w:hanging="1440"/>
        <w:rPr>
          <w:sz w:val="20"/>
          <w:szCs w:val="18"/>
        </w:rPr>
      </w:pPr>
      <w:r w:rsidRPr="00175BD5">
        <w:rPr>
          <w:sz w:val="20"/>
          <w:szCs w:val="18"/>
        </w:rPr>
        <w:t>Fifth line</w:t>
      </w:r>
      <w:r w:rsidRPr="00175BD5">
        <w:rPr>
          <w:sz w:val="20"/>
          <w:szCs w:val="18"/>
        </w:rPr>
        <w:tab/>
      </w:r>
      <w:r w:rsidRPr="00175BD5">
        <w:rPr>
          <w:sz w:val="20"/>
          <w:szCs w:val="18"/>
        </w:rPr>
        <w:tab/>
      </w:r>
      <w:r w:rsidRPr="00175BD5">
        <w:rPr>
          <w:b/>
          <w:bCs/>
          <w:sz w:val="20"/>
          <w:szCs w:val="18"/>
        </w:rPr>
        <w:t>JDAY</w:t>
      </w:r>
      <w:r w:rsidRPr="00175BD5">
        <w:rPr>
          <w:sz w:val="20"/>
          <w:szCs w:val="18"/>
        </w:rPr>
        <w:t xml:space="preserve">, </w:t>
      </w:r>
      <w:r w:rsidRPr="00175BD5">
        <w:rPr>
          <w:b/>
          <w:bCs/>
          <w:sz w:val="20"/>
          <w:szCs w:val="18"/>
        </w:rPr>
        <w:t>ESTR</w:t>
      </w:r>
      <w:r w:rsidRPr="00175BD5">
        <w:rPr>
          <w:sz w:val="20"/>
          <w:szCs w:val="18"/>
        </w:rPr>
        <w:t>(</w:t>
      </w:r>
      <w:r w:rsidRPr="00175BD5">
        <w:rPr>
          <w:b/>
          <w:bCs/>
          <w:sz w:val="20"/>
          <w:szCs w:val="18"/>
        </w:rPr>
        <w:t>NJS1</w:t>
      </w:r>
      <w:r w:rsidRPr="00175BD5">
        <w:rPr>
          <w:sz w:val="20"/>
          <w:szCs w:val="18"/>
        </w:rPr>
        <w:t>),</w:t>
      </w:r>
      <w:r w:rsidR="00175BD5">
        <w:rPr>
          <w:sz w:val="20"/>
          <w:szCs w:val="18"/>
        </w:rPr>
        <w:t xml:space="preserve"> </w:t>
      </w:r>
      <w:r w:rsidRPr="00175BD5">
        <w:rPr>
          <w:b/>
          <w:bCs/>
          <w:sz w:val="20"/>
          <w:szCs w:val="18"/>
        </w:rPr>
        <w:t>ESTR</w:t>
      </w:r>
      <w:r w:rsidRPr="00175BD5">
        <w:rPr>
          <w:sz w:val="20"/>
          <w:szCs w:val="18"/>
        </w:rPr>
        <w:t>(</w:t>
      </w:r>
      <w:r w:rsidRPr="00175BD5">
        <w:rPr>
          <w:b/>
          <w:bCs/>
          <w:sz w:val="20"/>
          <w:szCs w:val="18"/>
        </w:rPr>
        <w:t>NJS2</w:t>
      </w:r>
      <w:r w:rsidRPr="00175BD5">
        <w:rPr>
          <w:sz w:val="20"/>
          <w:szCs w:val="18"/>
        </w:rPr>
        <w:t>),</w:t>
      </w:r>
      <w:r w:rsidR="00175BD5">
        <w:rPr>
          <w:sz w:val="20"/>
          <w:szCs w:val="18"/>
        </w:rPr>
        <w:t xml:space="preserve"> </w:t>
      </w:r>
      <w:r w:rsidRPr="00175BD5">
        <w:rPr>
          <w:b/>
          <w:bCs/>
          <w:sz w:val="20"/>
          <w:szCs w:val="18"/>
        </w:rPr>
        <w:t>ESTR</w:t>
      </w:r>
      <w:r w:rsidRPr="00175BD5">
        <w:rPr>
          <w:sz w:val="20"/>
          <w:szCs w:val="18"/>
        </w:rPr>
        <w:t>(</w:t>
      </w:r>
      <w:r w:rsidRPr="00175BD5">
        <w:rPr>
          <w:b/>
          <w:bCs/>
          <w:sz w:val="20"/>
          <w:szCs w:val="18"/>
        </w:rPr>
        <w:t>NJS3</w:t>
      </w:r>
      <w:r w:rsidRPr="00175BD5">
        <w:rPr>
          <w:sz w:val="20"/>
          <w:szCs w:val="18"/>
        </w:rPr>
        <w:t>),</w:t>
      </w:r>
      <w:ins w:id="3483" w:author="Honnalore Steissberg" w:date="2021-08-16T23:10:00Z">
        <w:r w:rsidR="00DC7AA2">
          <w:rPr>
            <w:sz w:val="20"/>
            <w:szCs w:val="18"/>
          </w:rPr>
          <w:t xml:space="preserve"> </w:t>
        </w:r>
      </w:ins>
      <w:r w:rsidRPr="00175BD5">
        <w:rPr>
          <w:sz w:val="20"/>
          <w:szCs w:val="18"/>
        </w:rPr>
        <w:t>.... This is the Julian day and the centerline elevation of each structure in m. These are not interpolated in the model</w:t>
      </w:r>
      <w:ins w:id="3484" w:author="Honnalore Steissberg" w:date="2021-08-16T23:08:00Z">
        <w:r w:rsidR="00DC7AA2">
          <w:rPr>
            <w:sz w:val="20"/>
            <w:szCs w:val="18"/>
          </w:rPr>
          <w:t>,</w:t>
        </w:r>
      </w:ins>
      <w:r w:rsidRPr="00175BD5">
        <w:rPr>
          <w:sz w:val="20"/>
          <w:szCs w:val="18"/>
        </w:rPr>
        <w:t xml:space="preserve"> but are treated as step function changes</w:t>
      </w:r>
      <w:r w:rsidR="00175BD5">
        <w:rPr>
          <w:sz w:val="20"/>
          <w:szCs w:val="18"/>
        </w:rPr>
        <w:t xml:space="preserve"> to the</w:t>
      </w:r>
      <w:r w:rsidRPr="00175BD5">
        <w:rPr>
          <w:sz w:val="20"/>
          <w:szCs w:val="18"/>
        </w:rPr>
        <w:t xml:space="preserve"> centerline elevation. There will be </w:t>
      </w:r>
      <w:r w:rsidRPr="00175BD5">
        <w:rPr>
          <w:b/>
          <w:bCs/>
          <w:sz w:val="20"/>
          <w:szCs w:val="18"/>
        </w:rPr>
        <w:t>IJS</w:t>
      </w:r>
      <w:r w:rsidRPr="00175BD5">
        <w:rPr>
          <w:sz w:val="20"/>
          <w:szCs w:val="18"/>
        </w:rPr>
        <w:t xml:space="preserve"> columns of </w:t>
      </w:r>
      <w:r w:rsidRPr="00175BD5">
        <w:rPr>
          <w:b/>
          <w:bCs/>
          <w:sz w:val="20"/>
          <w:szCs w:val="18"/>
        </w:rPr>
        <w:t>ESTR</w:t>
      </w:r>
      <w:r w:rsidRPr="00175BD5">
        <w:rPr>
          <w:sz w:val="20"/>
          <w:szCs w:val="18"/>
        </w:rPr>
        <w:t xml:space="preserve"> information provided.</w:t>
      </w:r>
    </w:p>
    <w:p w14:paraId="62B60BDE" w14:textId="77777777" w:rsidR="00DB1462" w:rsidRPr="00175BD5" w:rsidRDefault="00DB1462" w:rsidP="003A7FFD">
      <w:pPr>
        <w:pStyle w:val="BodyText"/>
        <w:rPr>
          <w:sz w:val="20"/>
          <w:szCs w:val="18"/>
        </w:rPr>
      </w:pPr>
    </w:p>
    <w:p w14:paraId="7CF2420D" w14:textId="77777777" w:rsidR="003A7FFD" w:rsidRDefault="003A7FFD" w:rsidP="003A7FFD">
      <w:pPr>
        <w:pStyle w:val="BodyText"/>
        <w:rPr>
          <w:sz w:val="20"/>
          <w:szCs w:val="18"/>
        </w:rPr>
      </w:pPr>
      <w:r w:rsidRPr="00175BD5">
        <w:rPr>
          <w:sz w:val="20"/>
          <w:szCs w:val="18"/>
        </w:rPr>
        <w:t>An example input file is shown below.</w:t>
      </w:r>
    </w:p>
    <w:p w14:paraId="74DCD6F8" w14:textId="77777777" w:rsidR="00013E2B" w:rsidRPr="00013E2B" w:rsidRDefault="00013E2B" w:rsidP="00013E2B">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572FD7D0" w14:textId="77777777" w:rsidR="003A7FFD" w:rsidRPr="00B7030B" w:rsidRDefault="003A7FFD" w:rsidP="003A7FFD"/>
    <w:p w14:paraId="617719CE"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$Dynamic structure withdrawal file for JB=1</w:t>
      </w:r>
    </w:p>
    <w:p w14:paraId="3125EC79" w14:textId="77777777" w:rsidR="003A7FFD" w:rsidRPr="00A80DDA" w:rsidRDefault="0064062F" w:rsidP="003A7FFD">
      <w:pPr>
        <w:rPr>
          <w:rFonts w:ascii="Courier New" w:hAnsi="Courier New" w:cs="Courier New"/>
          <w:sz w:val="16"/>
        </w:rPr>
      </w:pPr>
      <w:proofErr w:type="gramStart"/>
      <w:r w:rsidRPr="00A80DDA">
        <w:rPr>
          <w:rFonts w:ascii="Courier New" w:hAnsi="Courier New" w:cs="Courier New"/>
          <w:sz w:val="16"/>
        </w:rPr>
        <w:t>2</w:t>
      </w:r>
      <w:r w:rsidR="003A7FFD" w:rsidRPr="00A80DDA">
        <w:rPr>
          <w:rFonts w:ascii="Courier New" w:hAnsi="Courier New" w:cs="Courier New"/>
          <w:sz w:val="16"/>
        </w:rPr>
        <w:t>,#</w:t>
      </w:r>
      <w:proofErr w:type="gramEnd"/>
      <w:r w:rsidR="003A7FFD" w:rsidRPr="00A80DDA">
        <w:rPr>
          <w:rFonts w:ascii="Courier New" w:hAnsi="Courier New" w:cs="Courier New"/>
          <w:sz w:val="16"/>
        </w:rPr>
        <w:t xml:space="preserve"> of outlets to for this branch that have a variable ESTR</w:t>
      </w:r>
    </w:p>
    <w:p w14:paraId="16EDA25F"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 xml:space="preserve">17, Outlet number for this branch that has a variable ESTR, Repeat </w:t>
      </w:r>
      <w:r w:rsidR="00CE6C31" w:rsidRPr="00A80DDA">
        <w:rPr>
          <w:rFonts w:ascii="Courier New" w:hAnsi="Courier New" w:cs="Courier New"/>
          <w:sz w:val="16"/>
        </w:rPr>
        <w:t>on different line.</w:t>
      </w:r>
    </w:p>
    <w:p w14:paraId="357AC3C5" w14:textId="77777777" w:rsidR="0064062F" w:rsidRPr="00A80DDA" w:rsidRDefault="0064062F" w:rsidP="003A7FFD">
      <w:pPr>
        <w:rPr>
          <w:rFonts w:ascii="Courier New" w:hAnsi="Courier New" w:cs="Courier New"/>
          <w:sz w:val="16"/>
        </w:rPr>
      </w:pPr>
      <w:r w:rsidRPr="00A80DDA">
        <w:rPr>
          <w:rFonts w:ascii="Courier New" w:hAnsi="Courier New" w:cs="Courier New"/>
          <w:sz w:val="16"/>
        </w:rPr>
        <w:t>18</w:t>
      </w:r>
      <w:r w:rsidR="00CE6C31" w:rsidRPr="00A80DDA">
        <w:rPr>
          <w:rFonts w:ascii="Courier New" w:hAnsi="Courier New" w:cs="Courier New"/>
          <w:sz w:val="16"/>
        </w:rPr>
        <w:t>, Outlet number for this branch that has a variable ESTR</w:t>
      </w:r>
    </w:p>
    <w:p w14:paraId="41B52B51" w14:textId="77777777" w:rsidR="003A7FFD" w:rsidRPr="00A80DDA" w:rsidRDefault="003A7FFD" w:rsidP="003A7FFD">
      <w:pPr>
        <w:rPr>
          <w:rFonts w:ascii="Courier New" w:hAnsi="Courier New" w:cs="Courier New"/>
          <w:sz w:val="16"/>
        </w:rPr>
      </w:pPr>
      <w:proofErr w:type="spellStart"/>
      <w:r w:rsidRPr="00A80DDA">
        <w:rPr>
          <w:rFonts w:ascii="Courier New" w:hAnsi="Courier New" w:cs="Courier New"/>
          <w:sz w:val="16"/>
        </w:rPr>
        <w:t>Jday</w:t>
      </w:r>
      <w:proofErr w:type="spellEnd"/>
      <w:r w:rsidRPr="00A80DDA">
        <w:rPr>
          <w:rFonts w:ascii="Courier New" w:hAnsi="Courier New" w:cs="Courier New"/>
          <w:sz w:val="16"/>
        </w:rPr>
        <w:t xml:space="preserve"> since </w:t>
      </w:r>
      <w:proofErr w:type="gramStart"/>
      <w:r w:rsidRPr="00A80DDA">
        <w:rPr>
          <w:rFonts w:ascii="Courier New" w:hAnsi="Courier New" w:cs="Courier New"/>
          <w:sz w:val="16"/>
        </w:rPr>
        <w:t>2001,Elevation</w:t>
      </w:r>
      <w:proofErr w:type="gramEnd"/>
      <w:r w:rsidRPr="00A80DDA">
        <w:rPr>
          <w:rFonts w:ascii="Courier New" w:hAnsi="Courier New" w:cs="Courier New"/>
          <w:sz w:val="16"/>
        </w:rPr>
        <w:t>_m</w:t>
      </w:r>
      <w:r w:rsidR="0064062F" w:rsidRPr="00A80DDA">
        <w:rPr>
          <w:rFonts w:ascii="Courier New" w:hAnsi="Courier New" w:cs="Courier New"/>
          <w:sz w:val="16"/>
        </w:rPr>
        <w:t>_17,Elev_m_18</w:t>
      </w:r>
      <w:r w:rsidRPr="00A80DDA">
        <w:rPr>
          <w:rFonts w:ascii="Courier New" w:hAnsi="Courier New" w:cs="Courier New"/>
          <w:sz w:val="16"/>
        </w:rPr>
        <w:t xml:space="preserve">     Repeat columns for each JS</w:t>
      </w:r>
    </w:p>
    <w:p w14:paraId="5E4B9897"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731.0,101.7129968</w:t>
      </w:r>
      <w:r w:rsidR="0064062F" w:rsidRPr="00A80DDA">
        <w:rPr>
          <w:rFonts w:ascii="Courier New" w:hAnsi="Courier New" w:cs="Courier New"/>
          <w:sz w:val="16"/>
        </w:rPr>
        <w:t>,125.2</w:t>
      </w:r>
    </w:p>
    <w:p w14:paraId="1529D4B7"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781.0,101.7129968</w:t>
      </w:r>
      <w:r w:rsidR="0064062F" w:rsidRPr="00A80DDA">
        <w:rPr>
          <w:rFonts w:ascii="Courier New" w:hAnsi="Courier New" w:cs="Courier New"/>
          <w:sz w:val="16"/>
        </w:rPr>
        <w:t>,125.2</w:t>
      </w:r>
    </w:p>
    <w:p w14:paraId="00D22DA0"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831.0,121.9214826</w:t>
      </w:r>
      <w:r w:rsidR="0064062F" w:rsidRPr="00A80DDA">
        <w:rPr>
          <w:rFonts w:ascii="Courier New" w:hAnsi="Courier New" w:cs="Courier New"/>
          <w:sz w:val="16"/>
        </w:rPr>
        <w:t>,125.2</w:t>
      </w:r>
    </w:p>
    <w:p w14:paraId="1A2D0EFF"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921.0,121.9214826</w:t>
      </w:r>
      <w:r w:rsidR="0064062F" w:rsidRPr="00A80DDA">
        <w:rPr>
          <w:rFonts w:ascii="Courier New" w:hAnsi="Courier New" w:cs="Courier New"/>
          <w:sz w:val="16"/>
        </w:rPr>
        <w:t>,127.5</w:t>
      </w:r>
    </w:p>
    <w:p w14:paraId="4DA50522"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931.0,115.8254084</w:t>
      </w:r>
      <w:r w:rsidR="0064062F" w:rsidRPr="00A80DDA">
        <w:rPr>
          <w:rFonts w:ascii="Courier New" w:hAnsi="Courier New" w:cs="Courier New"/>
          <w:sz w:val="16"/>
        </w:rPr>
        <w:t>,127.5</w:t>
      </w:r>
    </w:p>
    <w:p w14:paraId="4EC2CD0B"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951.0,109.7293343</w:t>
      </w:r>
      <w:r w:rsidR="0064062F" w:rsidRPr="00A80DDA">
        <w:rPr>
          <w:rFonts w:ascii="Courier New" w:hAnsi="Courier New" w:cs="Courier New"/>
          <w:sz w:val="16"/>
        </w:rPr>
        <w:t>,128.5</w:t>
      </w:r>
    </w:p>
    <w:p w14:paraId="2240FF82"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971.0,103.6332602</w:t>
      </w:r>
      <w:r w:rsidR="0064062F" w:rsidRPr="00A80DDA">
        <w:rPr>
          <w:rFonts w:ascii="Courier New" w:hAnsi="Courier New" w:cs="Courier New"/>
          <w:sz w:val="16"/>
        </w:rPr>
        <w:t>,128.5</w:t>
      </w:r>
    </w:p>
    <w:p w14:paraId="3296CFE8"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991.0,101.7129968</w:t>
      </w:r>
      <w:r w:rsidR="0064062F" w:rsidRPr="00A80DDA">
        <w:rPr>
          <w:rFonts w:ascii="Courier New" w:hAnsi="Courier New" w:cs="Courier New"/>
          <w:sz w:val="16"/>
        </w:rPr>
        <w:t>,129.0</w:t>
      </w:r>
    </w:p>
    <w:p w14:paraId="5EB2BB2A"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1096.0,101.7129968</w:t>
      </w:r>
      <w:r w:rsidR="0064062F" w:rsidRPr="00A80DDA">
        <w:rPr>
          <w:rFonts w:ascii="Courier New" w:hAnsi="Courier New" w:cs="Courier New"/>
          <w:sz w:val="16"/>
        </w:rPr>
        <w:t>,129.0</w:t>
      </w:r>
    </w:p>
    <w:p w14:paraId="09C329D4" w14:textId="77777777" w:rsidR="003A7FFD" w:rsidRPr="00A80DDA" w:rsidRDefault="003A7FFD" w:rsidP="003A7FFD">
      <w:pPr>
        <w:rPr>
          <w:rFonts w:ascii="Courier New" w:hAnsi="Courier New" w:cs="Courier New"/>
        </w:rPr>
      </w:pPr>
    </w:p>
    <w:p w14:paraId="1F286F40" w14:textId="77777777" w:rsidR="003A7FFD" w:rsidRPr="00175BD5" w:rsidRDefault="003A7FFD" w:rsidP="001B47DD">
      <w:pPr>
        <w:rPr>
          <w:rFonts w:cs="Courier New"/>
          <w:sz w:val="14"/>
          <w:szCs w:val="18"/>
        </w:rPr>
      </w:pPr>
      <w:r w:rsidRPr="00175BD5">
        <w:rPr>
          <w:sz w:val="20"/>
          <w:szCs w:val="18"/>
        </w:rPr>
        <w:t>The ‘$’ as the first character of the first line means that the JDAY and elevation values are in free format. Otherwise</w:t>
      </w:r>
      <w:r w:rsidR="00175BD5">
        <w:rPr>
          <w:sz w:val="20"/>
          <w:szCs w:val="18"/>
        </w:rPr>
        <w:t>, the file is in fixed text format following the Fortran format specifier:</w:t>
      </w:r>
      <w:r w:rsidRPr="00175BD5">
        <w:rPr>
          <w:sz w:val="20"/>
          <w:szCs w:val="18"/>
        </w:rPr>
        <w:t xml:space="preserve"> 10f8.0</w:t>
      </w:r>
      <w:proofErr w:type="gramStart"/>
      <w:r w:rsidRPr="00175BD5">
        <w:rPr>
          <w:sz w:val="20"/>
          <w:szCs w:val="18"/>
        </w:rPr>
        <w:t>:/(</w:t>
      </w:r>
      <w:proofErr w:type="gramEnd"/>
      <w:r w:rsidRPr="00175BD5">
        <w:rPr>
          <w:sz w:val="20"/>
          <w:szCs w:val="18"/>
        </w:rPr>
        <w:t xml:space="preserve">9f8.0). </w:t>
      </w:r>
    </w:p>
    <w:p w14:paraId="6D40BDCB" w14:textId="77777777" w:rsidR="003A7FFD" w:rsidRPr="00B7030B" w:rsidRDefault="003A7FFD">
      <w:pPr>
        <w:rPr>
          <w:rFonts w:cs="Courier New"/>
          <w:b/>
          <w:bCs/>
          <w:sz w:val="16"/>
          <w:szCs w:val="26"/>
        </w:rPr>
      </w:pPr>
      <w:r w:rsidRPr="00B7030B">
        <w:rPr>
          <w:rFonts w:cs="Courier New"/>
          <w:sz w:val="16"/>
        </w:rPr>
        <w:br w:type="page"/>
      </w:r>
    </w:p>
    <w:p w14:paraId="67BE02E3" w14:textId="77777777" w:rsidR="00BB59EB" w:rsidRPr="00B7030B" w:rsidRDefault="00BB59EB" w:rsidP="003A7FFD">
      <w:pPr>
        <w:pStyle w:val="Heading3"/>
        <w:rPr>
          <w:rFonts w:asciiTheme="minorHAnsi" w:hAnsiTheme="minorHAnsi"/>
        </w:rPr>
      </w:pPr>
      <w:bookmarkStart w:id="3485" w:name="_Toc41047885"/>
      <w:r w:rsidRPr="00B7030B">
        <w:rPr>
          <w:rFonts w:asciiTheme="minorHAnsi" w:hAnsiTheme="minorHAnsi"/>
        </w:rPr>
        <w:lastRenderedPageBreak/>
        <w:t>Dynamic Pump Input File</w:t>
      </w:r>
      <w:bookmarkEnd w:id="3485"/>
    </w:p>
    <w:p w14:paraId="7F81BF43" w14:textId="7AB5BF05" w:rsidR="00BB59EB" w:rsidRPr="00175BD5" w:rsidRDefault="00CA7E02" w:rsidP="00BB59EB">
      <w:pPr>
        <w:pStyle w:val="BodyText"/>
        <w:rPr>
          <w:sz w:val="20"/>
          <w:szCs w:val="18"/>
        </w:rPr>
      </w:pPr>
      <w:r w:rsidRPr="00175BD5">
        <w:rPr>
          <w:sz w:val="20"/>
          <w:szCs w:val="18"/>
        </w:rPr>
        <w:t>Whenever</w:t>
      </w:r>
      <w:r w:rsidR="00BB59EB" w:rsidRPr="00175BD5">
        <w:rPr>
          <w:sz w:val="20"/>
          <w:szCs w:val="18"/>
        </w:rPr>
        <w:t xml:space="preserve"> DYNPUMP is set to ON in the control file, </w:t>
      </w:r>
      <w:r w:rsidR="00BB59EB" w:rsidRPr="00175BD5">
        <w:rPr>
          <w:b/>
          <w:bCs/>
          <w:sz w:val="20"/>
          <w:szCs w:val="18"/>
        </w:rPr>
        <w:t>w2_con.npt</w:t>
      </w:r>
      <w:r w:rsidR="0005289F">
        <w:rPr>
          <w:b/>
          <w:bCs/>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w:t>
      </w:r>
      <w:r w:rsidR="00BB59EB" w:rsidRPr="00175BD5">
        <w:rPr>
          <w:sz w:val="20"/>
          <w:szCs w:val="18"/>
        </w:rPr>
        <w:t xml:space="preserve">, the model looks for the file, </w:t>
      </w:r>
      <w:bookmarkStart w:id="3486" w:name="_Hlk13736395"/>
      <w:proofErr w:type="spellStart"/>
      <w:r w:rsidR="00BB59EB" w:rsidRPr="00175BD5">
        <w:rPr>
          <w:b/>
          <w:sz w:val="20"/>
          <w:szCs w:val="18"/>
        </w:rPr>
        <w:t>dynpumpX.npt</w:t>
      </w:r>
      <w:bookmarkEnd w:id="3486"/>
      <w:proofErr w:type="spellEnd"/>
      <w:r w:rsidR="00BB59EB" w:rsidRPr="00175BD5">
        <w:rPr>
          <w:sz w:val="20"/>
          <w:szCs w:val="18"/>
        </w:rPr>
        <w:t>, where X is the pump #. This file is a time series that skips the first 3 lines, then includes a column of Julian day (F8.0), elevation of the centerline of the pump withdrawal in m (F8.0), elevation for turning the pump ON in m (F8.0), elevation for turning OFF the pump in m (F8.0), and the pump flow rate in m</w:t>
      </w:r>
      <w:r w:rsidR="00BB59EB" w:rsidRPr="00175BD5">
        <w:rPr>
          <w:sz w:val="20"/>
          <w:szCs w:val="18"/>
          <w:vertAlign w:val="superscript"/>
        </w:rPr>
        <w:t>3</w:t>
      </w:r>
      <w:r w:rsidR="00BB59EB" w:rsidRPr="00175BD5">
        <w:rPr>
          <w:sz w:val="20"/>
          <w:szCs w:val="18"/>
        </w:rPr>
        <w:t>/s (F8.0). This file is treated as a step function input, i.e., there is no linear interpolation between successive values. An example input file is shown below.</w:t>
      </w:r>
    </w:p>
    <w:p w14:paraId="2F9376C2" w14:textId="77777777" w:rsidR="00013E2B" w:rsidRPr="00B7030B" w:rsidRDefault="00013E2B" w:rsidP="00013E2B">
      <w:pPr>
        <w:pStyle w:val="Example1"/>
        <w:rPr>
          <w:rFonts w:asciiTheme="minorHAnsi" w:hAnsiTheme="minorHAnsi"/>
        </w:rPr>
      </w:pPr>
      <w:r w:rsidRPr="00B7030B">
        <w:rPr>
          <w:rFonts w:asciiTheme="minorHAnsi" w:hAnsiTheme="minorHAnsi"/>
        </w:rPr>
        <w:t>Example</w:t>
      </w:r>
      <w:r>
        <w:rPr>
          <w:rFonts w:asciiTheme="minorHAnsi" w:hAnsiTheme="minorHAnsi"/>
        </w:rPr>
        <w:t xml:space="preserve"> – Fixed Format, Space Delimited</w:t>
      </w:r>
    </w:p>
    <w:p w14:paraId="473FCF69"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Dynamic pump input file</w:t>
      </w:r>
    </w:p>
    <w:p w14:paraId="7604CE4D" w14:textId="77777777" w:rsidR="00BB59EB" w:rsidRPr="00A80DDA" w:rsidRDefault="00BB59EB" w:rsidP="00BB59EB">
      <w:pPr>
        <w:rPr>
          <w:rFonts w:ascii="Courier New" w:hAnsi="Courier New" w:cs="Courier New"/>
          <w:sz w:val="16"/>
        </w:rPr>
      </w:pPr>
    </w:p>
    <w:p w14:paraId="316B540A"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JDAY     EPU   EONPU  EOFFPU     QPU</w:t>
      </w:r>
    </w:p>
    <w:p w14:paraId="7D83C50B"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1.000    456.   460.0   459.0     1.0</w:t>
      </w:r>
    </w:p>
    <w:p w14:paraId="432B26CA"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60.000    456.   462.0   460.0     2.0</w:t>
      </w:r>
    </w:p>
    <w:p w14:paraId="697BED85"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90.000    456.   463.0   461.0     3.0</w:t>
      </w:r>
    </w:p>
    <w:p w14:paraId="5253F4DC"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160.000   457.5   464.0   462.0     5.0</w:t>
      </w:r>
    </w:p>
    <w:p w14:paraId="79E58B30" w14:textId="77777777" w:rsidR="00140B5E" w:rsidRDefault="00BB59EB" w:rsidP="00BB59EB">
      <w:pPr>
        <w:rPr>
          <w:rFonts w:ascii="Courier New" w:hAnsi="Courier New" w:cs="Courier New"/>
          <w:sz w:val="16"/>
        </w:rPr>
      </w:pPr>
      <w:r w:rsidRPr="00A80DDA">
        <w:rPr>
          <w:rFonts w:ascii="Courier New" w:hAnsi="Courier New" w:cs="Courier New"/>
          <w:sz w:val="16"/>
        </w:rPr>
        <w:t xml:space="preserve"> 365.000    458.   460.0   462.0     5.0</w:t>
      </w:r>
    </w:p>
    <w:p w14:paraId="7619A686" w14:textId="77777777" w:rsidR="00140B5E" w:rsidRDefault="00140B5E" w:rsidP="00BB59EB">
      <w:pPr>
        <w:rPr>
          <w:rFonts w:ascii="Courier New" w:hAnsi="Courier New" w:cs="Courier New"/>
          <w:sz w:val="16"/>
        </w:rPr>
      </w:pPr>
    </w:p>
    <w:p w14:paraId="511646B5" w14:textId="6B910D9E" w:rsidR="00140B5E" w:rsidRDefault="00140B5E" w:rsidP="00140B5E">
      <w:pPr>
        <w:rPr>
          <w:rStyle w:val="Cardexample1"/>
          <w:rFonts w:asciiTheme="minorHAnsi" w:hAnsiTheme="minorHAnsi" w:cs="Times New Roman"/>
          <w:sz w:val="20"/>
          <w:szCs w:val="14"/>
        </w:rPr>
      </w:pPr>
      <w:r w:rsidRPr="00175BD5">
        <w:rPr>
          <w:sz w:val="20"/>
          <w:szCs w:val="18"/>
        </w:rPr>
        <w:t>Also, the file can be in CSV or comma</w:t>
      </w:r>
      <w:ins w:id="3487" w:author="Honnalore Steissberg" w:date="2021-08-16T23:15:00Z">
        <w:r w:rsidR="001761D7">
          <w:rPr>
            <w:sz w:val="20"/>
            <w:szCs w:val="18"/>
          </w:rPr>
          <w:t>-</w:t>
        </w:r>
      </w:ins>
      <w:r w:rsidRPr="00175BD5">
        <w:rPr>
          <w:sz w:val="20"/>
          <w:szCs w:val="18"/>
        </w:rPr>
        <w:t xml:space="preserve"> delimited format. </w:t>
      </w:r>
      <w:r w:rsidRPr="00175BD5">
        <w:rPr>
          <w:rStyle w:val="Cardexample1"/>
          <w:rFonts w:asciiTheme="minorHAnsi" w:hAnsiTheme="minorHAnsi" w:cs="Times New Roman"/>
          <w:sz w:val="20"/>
          <w:szCs w:val="14"/>
        </w:rPr>
        <w:t>When the first character in the first line contains the ‘$’ symbol, the model will treat the file as being in free format. As in the fixed format file, the first 3 lines are ignored</w:t>
      </w:r>
      <w:ins w:id="3488" w:author="Honnalore Steissberg" w:date="2021-08-16T23:12:00Z">
        <w:r w:rsidR="00DC7AA2">
          <w:rPr>
            <w:rStyle w:val="Cardexample1"/>
            <w:rFonts w:asciiTheme="minorHAnsi" w:hAnsiTheme="minorHAnsi" w:cs="Times New Roman"/>
            <w:sz w:val="20"/>
            <w:szCs w:val="14"/>
          </w:rPr>
          <w:t>,</w:t>
        </w:r>
      </w:ins>
      <w:r w:rsidRPr="00175BD5">
        <w:rPr>
          <w:rStyle w:val="Cardexample1"/>
          <w:rFonts w:asciiTheme="minorHAnsi" w:hAnsiTheme="minorHAnsi" w:cs="Times New Roman"/>
          <w:sz w:val="20"/>
          <w:szCs w:val="14"/>
        </w:rPr>
        <w:t xml:space="preserve"> and the data fields are in the same order as the fixed format file except that the user is no longer limited to 8 characters for each field. An example of a comma</w:t>
      </w:r>
      <w:ins w:id="3489" w:author="Honnalore Steissberg" w:date="2021-08-16T23:16:00Z">
        <w:r w:rsidR="001761D7">
          <w:rPr>
            <w:rStyle w:val="Cardexample1"/>
            <w:rFonts w:asciiTheme="minorHAnsi" w:hAnsiTheme="minorHAnsi" w:cs="Times New Roman"/>
            <w:sz w:val="20"/>
            <w:szCs w:val="14"/>
          </w:rPr>
          <w:t>-</w:t>
        </w:r>
      </w:ins>
      <w:del w:id="3490" w:author="Honnalore Steissberg" w:date="2021-08-16T23:16:00Z">
        <w:r w:rsidRPr="00175BD5" w:rsidDel="001761D7">
          <w:rPr>
            <w:rStyle w:val="Cardexample1"/>
            <w:rFonts w:asciiTheme="minorHAnsi" w:hAnsiTheme="minorHAnsi" w:cs="Times New Roman"/>
            <w:sz w:val="20"/>
            <w:szCs w:val="14"/>
          </w:rPr>
          <w:delText xml:space="preserve"> </w:delText>
        </w:r>
      </w:del>
      <w:r w:rsidRPr="00175BD5">
        <w:rPr>
          <w:rStyle w:val="Cardexample1"/>
          <w:rFonts w:asciiTheme="minorHAnsi" w:hAnsiTheme="minorHAnsi" w:cs="Times New Roman"/>
          <w:sz w:val="20"/>
          <w:szCs w:val="14"/>
        </w:rPr>
        <w:t>delimited file is shown below</w:t>
      </w:r>
      <w:r w:rsidR="00013E2B">
        <w:rPr>
          <w:rStyle w:val="Cardexample1"/>
          <w:rFonts w:asciiTheme="minorHAnsi" w:hAnsiTheme="minorHAnsi" w:cs="Times New Roman"/>
          <w:sz w:val="20"/>
          <w:szCs w:val="14"/>
        </w:rPr>
        <w:t>.</w:t>
      </w:r>
    </w:p>
    <w:p w14:paraId="5EA37A79" w14:textId="77777777" w:rsidR="00013E2B" w:rsidRPr="00175BD5" w:rsidRDefault="00013E2B" w:rsidP="00140B5E">
      <w:pPr>
        <w:rPr>
          <w:rStyle w:val="Cardexample1"/>
          <w:rFonts w:asciiTheme="minorHAnsi" w:hAnsiTheme="minorHAnsi" w:cs="Times New Roman"/>
          <w:sz w:val="20"/>
          <w:szCs w:val="14"/>
        </w:rPr>
      </w:pPr>
    </w:p>
    <w:p w14:paraId="409E634D" w14:textId="5BC6CF54" w:rsidR="00013E2B" w:rsidRPr="00B7030B" w:rsidRDefault="00013E2B" w:rsidP="00013E2B">
      <w:pPr>
        <w:pStyle w:val="Example1"/>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175457AB" w14:textId="77777777" w:rsidR="00140B5E" w:rsidRPr="00140B5E" w:rsidRDefault="00140B5E" w:rsidP="00140B5E">
      <w:pPr>
        <w:rPr>
          <w:rStyle w:val="Cardexample1"/>
        </w:rPr>
      </w:pPr>
      <w:r w:rsidRPr="00140B5E">
        <w:rPr>
          <w:rStyle w:val="Cardexample1"/>
        </w:rPr>
        <w:t>$$,,,,,</w:t>
      </w:r>
    </w:p>
    <w:p w14:paraId="19B3F4AB" w14:textId="77777777" w:rsidR="00140B5E" w:rsidRPr="00140B5E" w:rsidRDefault="00140B5E" w:rsidP="00140B5E">
      <w:pPr>
        <w:rPr>
          <w:rStyle w:val="Cardexample1"/>
        </w:rPr>
      </w:pPr>
      <w:r w:rsidRPr="00140B5E">
        <w:rPr>
          <w:rStyle w:val="Cardexample1"/>
        </w:rPr>
        <w:t>Flow,,,,,</w:t>
      </w:r>
    </w:p>
    <w:p w14:paraId="27BE0AC8" w14:textId="77777777" w:rsidR="00140B5E" w:rsidRPr="00140B5E" w:rsidRDefault="00140B5E" w:rsidP="00140B5E">
      <w:pPr>
        <w:rPr>
          <w:rStyle w:val="Cardexample1"/>
        </w:rPr>
      </w:pPr>
      <w:proofErr w:type="gramStart"/>
      <w:r w:rsidRPr="00140B5E">
        <w:rPr>
          <w:rStyle w:val="Cardexample1"/>
        </w:rPr>
        <w:t>JDAY,EPU</w:t>
      </w:r>
      <w:proofErr w:type="gramEnd"/>
      <w:r w:rsidRPr="00140B5E">
        <w:rPr>
          <w:rStyle w:val="Cardexample1"/>
        </w:rPr>
        <w:t>,EPON,EPOFF,QSum,</w:t>
      </w:r>
    </w:p>
    <w:p w14:paraId="40B05926" w14:textId="77777777" w:rsidR="00140B5E" w:rsidRPr="00140B5E" w:rsidRDefault="00140B5E" w:rsidP="00140B5E">
      <w:pPr>
        <w:rPr>
          <w:rStyle w:val="Cardexample1"/>
        </w:rPr>
      </w:pPr>
      <w:r w:rsidRPr="00140B5E">
        <w:rPr>
          <w:rStyle w:val="Cardexample1"/>
        </w:rPr>
        <w:t>1,12.75,11.7,11.45,1.59673962537444E-03,</w:t>
      </w:r>
    </w:p>
    <w:p w14:paraId="4858CD03" w14:textId="77777777" w:rsidR="00140B5E" w:rsidRPr="00140B5E" w:rsidRDefault="00140B5E" w:rsidP="00140B5E">
      <w:pPr>
        <w:rPr>
          <w:rStyle w:val="Cardexample1"/>
        </w:rPr>
      </w:pPr>
      <w:r w:rsidRPr="00140B5E">
        <w:rPr>
          <w:rStyle w:val="Cardexample1"/>
        </w:rPr>
        <w:t>1.04166666666424,12.75,11.7,11.45,1.25754905174206E-03,</w:t>
      </w:r>
    </w:p>
    <w:p w14:paraId="11BDCD80" w14:textId="77777777" w:rsidR="00140B5E" w:rsidRPr="00140B5E" w:rsidRDefault="00140B5E" w:rsidP="00140B5E">
      <w:pPr>
        <w:rPr>
          <w:rStyle w:val="Cardexample1"/>
        </w:rPr>
      </w:pPr>
      <w:r w:rsidRPr="00140B5E">
        <w:rPr>
          <w:rStyle w:val="Cardexample1"/>
        </w:rPr>
        <w:t>1.08333333333576,12.75,11.7,11.45,9.18358478109674E-04,</w:t>
      </w:r>
    </w:p>
    <w:p w14:paraId="39816012" w14:textId="77777777" w:rsidR="00140B5E" w:rsidRPr="00140B5E" w:rsidRDefault="00140B5E" w:rsidP="00140B5E">
      <w:pPr>
        <w:rPr>
          <w:rStyle w:val="Cardexample1"/>
        </w:rPr>
      </w:pPr>
      <w:r w:rsidRPr="00140B5E">
        <w:rPr>
          <w:rStyle w:val="Cardexample1"/>
        </w:rPr>
        <w:t>1.125,12.75,11.7,11.45,5.79167904477292E-04,</w:t>
      </w:r>
    </w:p>
    <w:p w14:paraId="334F71B3" w14:textId="77777777" w:rsidR="00140B5E" w:rsidRPr="00140B5E" w:rsidRDefault="00140B5E" w:rsidP="00140B5E">
      <w:pPr>
        <w:rPr>
          <w:rStyle w:val="Cardexample1"/>
        </w:rPr>
      </w:pPr>
      <w:r w:rsidRPr="00140B5E">
        <w:rPr>
          <w:rStyle w:val="Cardexample1"/>
        </w:rPr>
        <w:t>1.16666666666424,12.75,11.7,11.45,2.3997733084491E-04,</w:t>
      </w:r>
    </w:p>
    <w:p w14:paraId="09C9ADBB" w14:textId="77777777" w:rsidR="00140B5E" w:rsidRPr="00140B5E" w:rsidRDefault="00140B5E" w:rsidP="00140B5E">
      <w:pPr>
        <w:rPr>
          <w:rStyle w:val="Cardexample1"/>
        </w:rPr>
      </w:pPr>
      <w:r w:rsidRPr="00140B5E">
        <w:rPr>
          <w:rStyle w:val="Cardexample1"/>
        </w:rPr>
        <w:t>1.20833333333576,12.75,11.7,11.45,1.15558001161055E-04,</w:t>
      </w:r>
    </w:p>
    <w:p w14:paraId="191AA046" w14:textId="77777777" w:rsidR="00140B5E" w:rsidRPr="00140B5E" w:rsidRDefault="00140B5E" w:rsidP="00140B5E">
      <w:pPr>
        <w:rPr>
          <w:rStyle w:val="Cardexample1"/>
        </w:rPr>
      </w:pPr>
      <w:r w:rsidRPr="00140B5E">
        <w:rPr>
          <w:rStyle w:val="Cardexample1"/>
        </w:rPr>
        <w:t>1.25,12.75,11.7,11.45,4.45567429160365E-04,</w:t>
      </w:r>
    </w:p>
    <w:p w14:paraId="2D835FE4" w14:textId="77777777" w:rsidR="00140B5E" w:rsidRPr="00140B5E" w:rsidRDefault="00140B5E" w:rsidP="00140B5E">
      <w:pPr>
        <w:rPr>
          <w:rStyle w:val="Cardexample1"/>
        </w:rPr>
      </w:pPr>
      <w:r w:rsidRPr="00140B5E">
        <w:rPr>
          <w:rStyle w:val="Cardexample1"/>
        </w:rPr>
        <w:t>1.29166666666424,12.75,11.7,11.45,7.9030044978734E-04,</w:t>
      </w:r>
    </w:p>
    <w:p w14:paraId="24028C17" w14:textId="77777777" w:rsidR="00140B5E" w:rsidRPr="00140B5E" w:rsidRDefault="00140B5E" w:rsidP="00140B5E">
      <w:pPr>
        <w:rPr>
          <w:rStyle w:val="Cardexample1"/>
        </w:rPr>
      </w:pPr>
      <w:r w:rsidRPr="00140B5E">
        <w:rPr>
          <w:rStyle w:val="Cardexample1"/>
        </w:rPr>
        <w:t>1.33333333333576,12.75,11.7,11.45,1.13503347041431E-03,</w:t>
      </w:r>
    </w:p>
    <w:p w14:paraId="10C5152A" w14:textId="77777777" w:rsidR="00140B5E" w:rsidRPr="00140B5E" w:rsidRDefault="00140B5E" w:rsidP="00140B5E">
      <w:pPr>
        <w:rPr>
          <w:rStyle w:val="Cardexample1"/>
        </w:rPr>
      </w:pPr>
      <w:r w:rsidRPr="00140B5E">
        <w:rPr>
          <w:rStyle w:val="Cardexample1"/>
        </w:rPr>
        <w:t>1.375,12.75,11.7,11.45,1.47976649104129E-03,</w:t>
      </w:r>
    </w:p>
    <w:p w14:paraId="73C9B8AF" w14:textId="77777777" w:rsidR="00140B5E" w:rsidRPr="00140B5E" w:rsidRDefault="00140B5E" w:rsidP="00140B5E">
      <w:pPr>
        <w:rPr>
          <w:rStyle w:val="Cardexample1"/>
        </w:rPr>
      </w:pPr>
      <w:r w:rsidRPr="00140B5E">
        <w:rPr>
          <w:rStyle w:val="Cardexample1"/>
        </w:rPr>
        <w:t>1.41666666666424,12.75,11.7,11.45,1.82449951166826E-03,</w:t>
      </w:r>
    </w:p>
    <w:p w14:paraId="1CBEF5E8" w14:textId="77777777" w:rsidR="00140B5E" w:rsidRPr="00140B5E" w:rsidRDefault="00140B5E" w:rsidP="00140B5E">
      <w:pPr>
        <w:rPr>
          <w:rStyle w:val="Cardexample1"/>
        </w:rPr>
      </w:pPr>
      <w:r w:rsidRPr="00140B5E">
        <w:rPr>
          <w:rStyle w:val="Cardexample1"/>
        </w:rPr>
        <w:t>1.45833333333576,12.75,11.7,11.45,2.16923253229524E-03,</w:t>
      </w:r>
    </w:p>
    <w:p w14:paraId="64EC8126" w14:textId="77777777" w:rsidR="00140B5E" w:rsidRPr="00140B5E" w:rsidRDefault="00140B5E" w:rsidP="00140B5E">
      <w:pPr>
        <w:rPr>
          <w:rStyle w:val="Cardexample1"/>
        </w:rPr>
      </w:pPr>
      <w:r w:rsidRPr="00140B5E">
        <w:rPr>
          <w:rStyle w:val="Cardexample1"/>
        </w:rPr>
        <w:t>1.5,12.75,11.7,11.45,2.51396555292221E-03,</w:t>
      </w:r>
    </w:p>
    <w:p w14:paraId="60236DAA" w14:textId="77777777" w:rsidR="00BB59EB" w:rsidRPr="00B7030B" w:rsidRDefault="00BB59EB" w:rsidP="00BB59EB">
      <w:pPr>
        <w:rPr>
          <w:rFonts w:cs="Arial"/>
          <w:b/>
          <w:bCs/>
          <w:sz w:val="32"/>
          <w:szCs w:val="26"/>
        </w:rPr>
      </w:pPr>
      <w:r w:rsidRPr="00B7030B">
        <w:br w:type="page"/>
      </w:r>
    </w:p>
    <w:p w14:paraId="4A32EAF3" w14:textId="77777777" w:rsidR="003447E8" w:rsidRPr="00B7030B" w:rsidRDefault="003447E8" w:rsidP="003447E8">
      <w:pPr>
        <w:pStyle w:val="Heading3"/>
        <w:rPr>
          <w:rFonts w:asciiTheme="minorHAnsi" w:hAnsiTheme="minorHAnsi"/>
        </w:rPr>
      </w:pPr>
      <w:bookmarkStart w:id="3491" w:name="_Toc41047886"/>
      <w:r w:rsidRPr="00B7030B">
        <w:rPr>
          <w:rFonts w:asciiTheme="minorHAnsi" w:hAnsiTheme="minorHAnsi"/>
        </w:rPr>
        <w:lastRenderedPageBreak/>
        <w:t>Dynamic Pipe Input File</w:t>
      </w:r>
      <w:bookmarkEnd w:id="3491"/>
    </w:p>
    <w:p w14:paraId="1E6C3E1A" w14:textId="1A37FC95" w:rsidR="003447E8" w:rsidRPr="009363C2" w:rsidRDefault="00CA7E02" w:rsidP="003447E8">
      <w:pPr>
        <w:pStyle w:val="BodyText"/>
        <w:rPr>
          <w:sz w:val="20"/>
          <w:szCs w:val="18"/>
        </w:rPr>
      </w:pPr>
      <w:r w:rsidRPr="009363C2">
        <w:rPr>
          <w:sz w:val="20"/>
          <w:szCs w:val="18"/>
        </w:rPr>
        <w:t>Whenever</w:t>
      </w:r>
      <w:r w:rsidR="003447E8" w:rsidRPr="009363C2">
        <w:rPr>
          <w:sz w:val="20"/>
          <w:szCs w:val="18"/>
        </w:rPr>
        <w:t xml:space="preserve"> DYNPIPE is set to ON in the control file, </w:t>
      </w:r>
      <w:r w:rsidR="003447E8" w:rsidRPr="0005289F">
        <w:rPr>
          <w:b/>
          <w:bCs/>
          <w:sz w:val="20"/>
          <w:szCs w:val="18"/>
        </w:rPr>
        <w:t>w2_con.npt</w:t>
      </w:r>
      <w:r w:rsidR="0005289F">
        <w:rPr>
          <w:sz w:val="20"/>
          <w:szCs w:val="18"/>
        </w:rPr>
        <w:t xml:space="preserve"> (or </w:t>
      </w:r>
      <w:r w:rsidR="0005289F" w:rsidRPr="0005289F">
        <w:rPr>
          <w:b/>
          <w:bCs/>
          <w:sz w:val="20"/>
          <w:szCs w:val="18"/>
        </w:rPr>
        <w:t>w2_con.csv</w:t>
      </w:r>
      <w:r w:rsidR="0005289F">
        <w:rPr>
          <w:sz w:val="20"/>
          <w:szCs w:val="18"/>
        </w:rPr>
        <w:t>)</w:t>
      </w:r>
      <w:r w:rsidR="003447E8" w:rsidRPr="009363C2">
        <w:rPr>
          <w:sz w:val="20"/>
          <w:szCs w:val="18"/>
        </w:rPr>
        <w:t xml:space="preserve">, the model looks for the file, </w:t>
      </w:r>
      <w:proofErr w:type="spellStart"/>
      <w:r w:rsidR="003447E8" w:rsidRPr="009363C2">
        <w:rPr>
          <w:b/>
          <w:sz w:val="20"/>
          <w:szCs w:val="18"/>
        </w:rPr>
        <w:t>dynpipe.npt</w:t>
      </w:r>
      <w:proofErr w:type="spellEnd"/>
      <w:r w:rsidR="003447E8" w:rsidRPr="009363C2">
        <w:rPr>
          <w:sz w:val="20"/>
          <w:szCs w:val="18"/>
        </w:rPr>
        <w:t xml:space="preserve">. This file is a time series </w:t>
      </w:r>
      <w:r w:rsidR="00870695" w:rsidRPr="009363C2">
        <w:rPr>
          <w:sz w:val="20"/>
          <w:szCs w:val="18"/>
        </w:rPr>
        <w:t xml:space="preserve">that skips the first 3 lines, then includes a column of Julian day (F8.0), then every 8 columns it reads a number that is multiplied by the theoretical flow in the pipe. This allows for turning a pipe ON or OFF in case the number is 1 or 0, respectively. Or if the flow is throttled by closing a gate valve, the fraction of flow through the pipe can be given. </w:t>
      </w:r>
      <w:r w:rsidR="005F031C" w:rsidRPr="009363C2">
        <w:rPr>
          <w:sz w:val="20"/>
          <w:szCs w:val="18"/>
        </w:rPr>
        <w:t xml:space="preserve">This file is treated as a step function input, i.e., there is no linear interpolation between successive values. </w:t>
      </w:r>
      <w:r w:rsidR="00870695" w:rsidRPr="009363C2">
        <w:rPr>
          <w:sz w:val="20"/>
          <w:szCs w:val="18"/>
        </w:rPr>
        <w:t>An example input file is shown below.</w:t>
      </w:r>
    </w:p>
    <w:p w14:paraId="39972C69"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Chester Morse Lake Dynamic Pipe File.  Pipe 1 = low level outlet, Pipe2 = Bypass valve</w:t>
      </w:r>
    </w:p>
    <w:p w14:paraId="778F7E20" w14:textId="77777777" w:rsidR="003447E8" w:rsidRPr="00A80DDA" w:rsidRDefault="003447E8" w:rsidP="003447E8">
      <w:pPr>
        <w:rPr>
          <w:rFonts w:ascii="Courier New" w:hAnsi="Courier New" w:cs="Courier New"/>
          <w:sz w:val="16"/>
        </w:rPr>
      </w:pPr>
    </w:p>
    <w:p w14:paraId="56E6847D" w14:textId="77777777" w:rsidR="003447E8" w:rsidRPr="00A80DDA" w:rsidRDefault="003447E8" w:rsidP="003447E8">
      <w:pPr>
        <w:rPr>
          <w:rFonts w:ascii="Courier New" w:hAnsi="Courier New" w:cs="Courier New"/>
          <w:sz w:val="16"/>
        </w:rPr>
      </w:pPr>
      <w:proofErr w:type="spellStart"/>
      <w:r w:rsidRPr="00A80DDA">
        <w:rPr>
          <w:rFonts w:ascii="Courier New" w:hAnsi="Courier New" w:cs="Courier New"/>
          <w:sz w:val="16"/>
        </w:rPr>
        <w:t>Jday</w:t>
      </w:r>
      <w:proofErr w:type="spellEnd"/>
      <w:r w:rsidRPr="00A80DDA">
        <w:rPr>
          <w:rFonts w:ascii="Courier New" w:hAnsi="Courier New" w:cs="Courier New"/>
          <w:sz w:val="16"/>
        </w:rPr>
        <w:t xml:space="preserve">    Pipe1   Pipe2</w:t>
      </w:r>
    </w:p>
    <w:p w14:paraId="64759AC8"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1.00   1.000       1</w:t>
      </w:r>
    </w:p>
    <w:p w14:paraId="0EBFCFAA"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75.00   0.030       0</w:t>
      </w:r>
    </w:p>
    <w:p w14:paraId="6F8E5A89"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265.00   0.050       0</w:t>
      </w:r>
    </w:p>
    <w:p w14:paraId="4334394C"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269.00   0.159       0</w:t>
      </w:r>
    </w:p>
    <w:p w14:paraId="4586F871"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290.00   0.300       0</w:t>
      </w:r>
    </w:p>
    <w:p w14:paraId="65F5ED1A"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306.00   1.000       0</w:t>
      </w:r>
    </w:p>
    <w:p w14:paraId="2695E76C"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311.00   1.000       1</w:t>
      </w:r>
    </w:p>
    <w:p w14:paraId="5FDBE011"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349.00   0.000       1</w:t>
      </w:r>
    </w:p>
    <w:p w14:paraId="112FD11B"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362.00   1.000       1</w:t>
      </w:r>
    </w:p>
    <w:p w14:paraId="7275C5FB"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606.00   0.000       0</w:t>
      </w:r>
    </w:p>
    <w:p w14:paraId="2B3931D6"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630.00   0.043       0</w:t>
      </w:r>
    </w:p>
    <w:p w14:paraId="4C3997C3"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635.00   0.057       0</w:t>
      </w:r>
    </w:p>
    <w:p w14:paraId="587FF672"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636.00   0.071       0</w:t>
      </w:r>
    </w:p>
    <w:p w14:paraId="401E4EC1"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645.00   0.143       0</w:t>
      </w:r>
    </w:p>
    <w:p w14:paraId="65C005B2"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654.00   0.171       0</w:t>
      </w:r>
    </w:p>
    <w:p w14:paraId="12A777BA"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655.00   0.143       0</w:t>
      </w:r>
    </w:p>
    <w:p w14:paraId="3DA8C9ED"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657.00   0.129       0</w:t>
      </w:r>
    </w:p>
    <w:p w14:paraId="0F575B26"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663.00   0.143       0</w:t>
      </w:r>
    </w:p>
    <w:p w14:paraId="25507050"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665.00   0.157       0</w:t>
      </w:r>
    </w:p>
    <w:p w14:paraId="19F166AF"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682.00   1.000       0</w:t>
      </w:r>
    </w:p>
    <w:p w14:paraId="5CFD1533"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683.00   1.000       1</w:t>
      </w:r>
    </w:p>
    <w:p w14:paraId="74232642"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964.00   1.000       0</w:t>
      </w:r>
    </w:p>
    <w:p w14:paraId="037F9EED"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985.00   0.000       0</w:t>
      </w:r>
    </w:p>
    <w:p w14:paraId="5200A1C5"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992.00   0.057       0</w:t>
      </w:r>
    </w:p>
    <w:p w14:paraId="7D4ADAD4"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998.00   0.086       0</w:t>
      </w:r>
    </w:p>
    <w:p w14:paraId="3BB9F62B"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1002.00   0.286       0</w:t>
      </w:r>
    </w:p>
    <w:p w14:paraId="6825B2E6"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1012.00   0.357       0</w:t>
      </w:r>
    </w:p>
    <w:p w14:paraId="094D153F"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1063.00   1.000       0</w:t>
      </w:r>
    </w:p>
    <w:p w14:paraId="6D34D6BE"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1375.00   0.000       0</w:t>
      </w:r>
    </w:p>
    <w:p w14:paraId="1F1F3475"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1382.00   0.129       0</w:t>
      </w:r>
    </w:p>
    <w:p w14:paraId="0B2C22AE"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1384.00   0.157       0</w:t>
      </w:r>
    </w:p>
    <w:p w14:paraId="373B2D33" w14:textId="77777777" w:rsidR="003447E8" w:rsidRPr="00A80DDA" w:rsidRDefault="003447E8" w:rsidP="003447E8">
      <w:pPr>
        <w:rPr>
          <w:rFonts w:ascii="Courier New" w:hAnsi="Courier New" w:cs="Courier New"/>
          <w:b/>
          <w:bCs/>
          <w:sz w:val="32"/>
          <w:szCs w:val="26"/>
        </w:rPr>
      </w:pPr>
      <w:r w:rsidRPr="00A80DDA">
        <w:rPr>
          <w:rFonts w:ascii="Courier New" w:hAnsi="Courier New" w:cs="Courier New"/>
          <w:sz w:val="16"/>
        </w:rPr>
        <w:t xml:space="preserve"> 1390.00   0.143       0</w:t>
      </w:r>
      <w:r w:rsidRPr="00A80DDA">
        <w:rPr>
          <w:rFonts w:ascii="Courier New" w:hAnsi="Courier New" w:cs="Courier New"/>
        </w:rPr>
        <w:br w:type="page"/>
      </w:r>
    </w:p>
    <w:p w14:paraId="7441DC02" w14:textId="77777777" w:rsidR="0041037A" w:rsidRPr="00B7030B" w:rsidRDefault="0041037A">
      <w:pPr>
        <w:pStyle w:val="Heading3"/>
        <w:rPr>
          <w:rFonts w:asciiTheme="minorHAnsi" w:hAnsiTheme="minorHAnsi"/>
        </w:rPr>
      </w:pPr>
      <w:bookmarkStart w:id="3492" w:name="_Toc41047887"/>
      <w:r w:rsidRPr="00510238">
        <w:rPr>
          <w:rFonts w:asciiTheme="minorHAnsi" w:hAnsiTheme="minorHAnsi"/>
          <w:highlight w:val="yellow"/>
          <w:rPrChange w:id="3493" w:author="Honnalore Steissberg" w:date="2021-08-16T23:20:00Z">
            <w:rPr>
              <w:rFonts w:asciiTheme="minorHAnsi" w:hAnsiTheme="minorHAnsi"/>
            </w:rPr>
          </w:rPrChange>
        </w:rPr>
        <w:lastRenderedPageBreak/>
        <w:t>Gate File</w:t>
      </w:r>
      <w:bookmarkEnd w:id="3492"/>
    </w:p>
    <w:p w14:paraId="1DA23ACE" w14:textId="329536B5" w:rsidR="0041037A" w:rsidRPr="009363C2" w:rsidRDefault="0041037A">
      <w:pPr>
        <w:pStyle w:val="BodyText"/>
        <w:rPr>
          <w:sz w:val="20"/>
          <w:szCs w:val="18"/>
        </w:rPr>
      </w:pPr>
      <w:r w:rsidRPr="009363C2">
        <w:rPr>
          <w:sz w:val="20"/>
          <w:szCs w:val="18"/>
        </w:rPr>
        <w:t xml:space="preserve">This file contains the dynamic gate height for each gate based on the rating curve supplied in the gates section in the control file.  </w:t>
      </w:r>
      <w:r w:rsidR="007F68F6" w:rsidRPr="009363C2">
        <w:rPr>
          <w:sz w:val="20"/>
          <w:szCs w:val="18"/>
        </w:rPr>
        <w:t xml:space="preserve">One file is </w:t>
      </w:r>
      <w:r w:rsidRPr="009363C2">
        <w:rPr>
          <w:sz w:val="20"/>
          <w:szCs w:val="18"/>
        </w:rPr>
        <w:t xml:space="preserve">required for </w:t>
      </w:r>
      <w:r w:rsidR="007F68F6" w:rsidRPr="009363C2">
        <w:rPr>
          <w:sz w:val="20"/>
          <w:szCs w:val="18"/>
        </w:rPr>
        <w:t xml:space="preserve">all </w:t>
      </w:r>
      <w:del w:id="3494" w:author="Honnalore Steissberg" w:date="2021-08-16T23:21:00Z">
        <w:r w:rsidR="007F68F6" w:rsidRPr="009363C2" w:rsidDel="003462E7">
          <w:rPr>
            <w:sz w:val="20"/>
            <w:szCs w:val="18"/>
          </w:rPr>
          <w:delText xml:space="preserve">the </w:delText>
        </w:r>
      </w:del>
      <w:r w:rsidR="007F68F6" w:rsidRPr="009363C2">
        <w:rPr>
          <w:sz w:val="20"/>
          <w:szCs w:val="18"/>
        </w:rPr>
        <w:t>gates</w:t>
      </w:r>
      <w:r w:rsidRPr="009363C2">
        <w:rPr>
          <w:sz w:val="20"/>
          <w:szCs w:val="18"/>
        </w:rPr>
        <w:t xml:space="preserve"> specified in the control file </w:t>
      </w:r>
      <w:r w:rsidR="007F68F6" w:rsidRPr="009363C2">
        <w:rPr>
          <w:sz w:val="20"/>
          <w:szCs w:val="18"/>
        </w:rPr>
        <w:t>and contains the following data for n gates:</w:t>
      </w:r>
    </w:p>
    <w:p w14:paraId="73B6B0E6" w14:textId="77777777" w:rsidR="0041037A" w:rsidRPr="009363C2" w:rsidRDefault="0041037A">
      <w:pPr>
        <w:pStyle w:val="Variableformatheader"/>
        <w:rPr>
          <w:rFonts w:asciiTheme="minorHAnsi" w:hAnsiTheme="minorHAnsi"/>
          <w:sz w:val="20"/>
          <w:szCs w:val="22"/>
        </w:rPr>
      </w:pPr>
      <w:r w:rsidRPr="009363C2">
        <w:rPr>
          <w:rFonts w:asciiTheme="minorHAnsi" w:hAnsiTheme="minorHAnsi"/>
          <w:sz w:val="20"/>
          <w:szCs w:val="22"/>
        </w:rPr>
        <w:tab/>
        <w:t>Variable Description</w:t>
      </w:r>
      <w:r w:rsidRPr="009363C2">
        <w:rPr>
          <w:rFonts w:asciiTheme="minorHAnsi" w:hAnsiTheme="minorHAnsi"/>
          <w:sz w:val="20"/>
          <w:szCs w:val="22"/>
        </w:rPr>
        <w:tab/>
        <w:t>Name</w:t>
      </w:r>
      <w:r w:rsidRPr="009363C2">
        <w:rPr>
          <w:rFonts w:asciiTheme="minorHAnsi" w:hAnsiTheme="minorHAnsi"/>
          <w:sz w:val="20"/>
          <w:szCs w:val="22"/>
        </w:rPr>
        <w:tab/>
        <w:t>For</w:t>
      </w:r>
      <w:r w:rsidRPr="009363C2">
        <w:rPr>
          <w:rFonts w:asciiTheme="minorHAnsi" w:hAnsiTheme="minorHAnsi"/>
          <w:sz w:val="20"/>
          <w:szCs w:val="22"/>
        </w:rPr>
        <w:softHyphen/>
        <w:t>mat</w:t>
      </w:r>
    </w:p>
    <w:p w14:paraId="42AD4D02" w14:textId="77777777" w:rsidR="0041037A" w:rsidRPr="009363C2" w:rsidRDefault="0041037A">
      <w:pPr>
        <w:pStyle w:val="Variableformat"/>
        <w:rPr>
          <w:sz w:val="20"/>
          <w:szCs w:val="22"/>
        </w:rPr>
      </w:pPr>
      <w:r w:rsidRPr="009363C2">
        <w:rPr>
          <w:sz w:val="20"/>
          <w:szCs w:val="22"/>
        </w:rPr>
        <w:tab/>
        <w:t>Julian day</w:t>
      </w:r>
      <w:r w:rsidRPr="009363C2">
        <w:rPr>
          <w:sz w:val="20"/>
          <w:szCs w:val="22"/>
        </w:rPr>
        <w:tab/>
        <w:t>[JDAY]</w:t>
      </w:r>
      <w:r w:rsidRPr="009363C2">
        <w:rPr>
          <w:sz w:val="20"/>
          <w:szCs w:val="22"/>
        </w:rPr>
        <w:tab/>
        <w:t>F8.0</w:t>
      </w:r>
    </w:p>
    <w:p w14:paraId="0D701D79" w14:textId="77777777" w:rsidR="0041037A" w:rsidRPr="009363C2" w:rsidRDefault="0041037A">
      <w:pPr>
        <w:pStyle w:val="Variableformat"/>
        <w:rPr>
          <w:sz w:val="20"/>
          <w:szCs w:val="22"/>
        </w:rPr>
      </w:pPr>
      <w:r w:rsidRPr="009363C2">
        <w:rPr>
          <w:sz w:val="20"/>
          <w:szCs w:val="22"/>
        </w:rPr>
        <w:tab/>
        <w:t>Gate</w:t>
      </w:r>
      <w:r w:rsidR="007F68F6" w:rsidRPr="009363C2">
        <w:rPr>
          <w:sz w:val="20"/>
          <w:szCs w:val="22"/>
        </w:rPr>
        <w:t>#1</w:t>
      </w:r>
      <w:r w:rsidRPr="009363C2">
        <w:rPr>
          <w:sz w:val="20"/>
          <w:szCs w:val="22"/>
        </w:rPr>
        <w:t xml:space="preserve"> opening, </w:t>
      </w:r>
      <w:r w:rsidRPr="009363C2">
        <w:rPr>
          <w:i/>
          <w:iCs/>
          <w:sz w:val="20"/>
          <w:szCs w:val="22"/>
        </w:rPr>
        <w:t>m</w:t>
      </w:r>
      <w:r w:rsidRPr="009363C2">
        <w:rPr>
          <w:sz w:val="20"/>
          <w:szCs w:val="22"/>
        </w:rPr>
        <w:tab/>
        <w:t>[GATEH]</w:t>
      </w:r>
      <w:r w:rsidRPr="009363C2">
        <w:rPr>
          <w:sz w:val="20"/>
          <w:szCs w:val="22"/>
        </w:rPr>
        <w:tab/>
        <w:t xml:space="preserve">F8.0 </w:t>
      </w:r>
    </w:p>
    <w:p w14:paraId="212752F9" w14:textId="77777777" w:rsidR="007F68F6" w:rsidRPr="009363C2" w:rsidRDefault="007F68F6" w:rsidP="007F68F6">
      <w:pPr>
        <w:pStyle w:val="Variableformat"/>
        <w:rPr>
          <w:sz w:val="20"/>
          <w:szCs w:val="22"/>
        </w:rPr>
      </w:pPr>
      <w:r w:rsidRPr="009363C2">
        <w:rPr>
          <w:sz w:val="20"/>
          <w:szCs w:val="22"/>
        </w:rPr>
        <w:t xml:space="preserve">        </w:t>
      </w:r>
      <w:r w:rsidRPr="009363C2">
        <w:rPr>
          <w:sz w:val="20"/>
          <w:szCs w:val="22"/>
        </w:rPr>
        <w:tab/>
        <w:t xml:space="preserve">Gate#2 opening, </w:t>
      </w:r>
      <w:r w:rsidRPr="009363C2">
        <w:rPr>
          <w:i/>
          <w:iCs/>
          <w:sz w:val="20"/>
          <w:szCs w:val="22"/>
        </w:rPr>
        <w:t>m</w:t>
      </w:r>
      <w:r w:rsidRPr="009363C2">
        <w:rPr>
          <w:sz w:val="20"/>
          <w:szCs w:val="22"/>
        </w:rPr>
        <w:tab/>
        <w:t>[GATEH]</w:t>
      </w:r>
      <w:r w:rsidRPr="009363C2">
        <w:rPr>
          <w:sz w:val="20"/>
          <w:szCs w:val="22"/>
        </w:rPr>
        <w:tab/>
        <w:t xml:space="preserve">F8.0 </w:t>
      </w:r>
    </w:p>
    <w:p w14:paraId="7CA6CDC8" w14:textId="77777777" w:rsidR="007F68F6" w:rsidRPr="009363C2" w:rsidRDefault="007F68F6" w:rsidP="007F68F6">
      <w:pPr>
        <w:pStyle w:val="Variableformat"/>
        <w:rPr>
          <w:sz w:val="20"/>
          <w:szCs w:val="22"/>
        </w:rPr>
      </w:pPr>
      <w:r w:rsidRPr="009363C2">
        <w:rPr>
          <w:sz w:val="20"/>
          <w:szCs w:val="22"/>
        </w:rPr>
        <w:tab/>
        <w:t xml:space="preserve">Gate#3 opening, </w:t>
      </w:r>
      <w:r w:rsidRPr="009363C2">
        <w:rPr>
          <w:i/>
          <w:iCs/>
          <w:sz w:val="20"/>
          <w:szCs w:val="22"/>
        </w:rPr>
        <w:t>m</w:t>
      </w:r>
      <w:r w:rsidRPr="009363C2">
        <w:rPr>
          <w:sz w:val="20"/>
          <w:szCs w:val="22"/>
        </w:rPr>
        <w:tab/>
        <w:t>[GATEH]</w:t>
      </w:r>
      <w:r w:rsidRPr="009363C2">
        <w:rPr>
          <w:sz w:val="20"/>
          <w:szCs w:val="22"/>
        </w:rPr>
        <w:tab/>
        <w:t xml:space="preserve">F8.0 </w:t>
      </w:r>
    </w:p>
    <w:p w14:paraId="26315BC2" w14:textId="77777777" w:rsidR="007F68F6" w:rsidRPr="009363C2" w:rsidRDefault="007F68F6" w:rsidP="007F68F6">
      <w:pPr>
        <w:pStyle w:val="Variableformat"/>
        <w:rPr>
          <w:sz w:val="20"/>
          <w:szCs w:val="22"/>
        </w:rPr>
      </w:pPr>
      <w:r w:rsidRPr="009363C2">
        <w:rPr>
          <w:sz w:val="20"/>
          <w:szCs w:val="22"/>
        </w:rPr>
        <w:tab/>
        <w:t xml:space="preserve">Gate#4 opening, </w:t>
      </w:r>
      <w:r w:rsidRPr="009363C2">
        <w:rPr>
          <w:i/>
          <w:iCs/>
          <w:sz w:val="20"/>
          <w:szCs w:val="22"/>
        </w:rPr>
        <w:t>m</w:t>
      </w:r>
      <w:r w:rsidRPr="009363C2">
        <w:rPr>
          <w:sz w:val="20"/>
          <w:szCs w:val="22"/>
        </w:rPr>
        <w:tab/>
        <w:t>[GATEH]</w:t>
      </w:r>
      <w:r w:rsidRPr="009363C2">
        <w:rPr>
          <w:sz w:val="20"/>
          <w:szCs w:val="22"/>
        </w:rPr>
        <w:tab/>
        <w:t xml:space="preserve">F8.0 </w:t>
      </w:r>
    </w:p>
    <w:p w14:paraId="4E99DCBF" w14:textId="77777777" w:rsidR="007F68F6" w:rsidRPr="009363C2" w:rsidRDefault="007F68F6" w:rsidP="007F68F6">
      <w:pPr>
        <w:pStyle w:val="Variableformat"/>
        <w:rPr>
          <w:sz w:val="20"/>
          <w:szCs w:val="22"/>
        </w:rPr>
      </w:pPr>
      <w:r w:rsidRPr="009363C2">
        <w:rPr>
          <w:sz w:val="20"/>
          <w:szCs w:val="22"/>
        </w:rPr>
        <w:tab/>
        <w:t xml:space="preserve">Gate#5 opening, </w:t>
      </w:r>
      <w:r w:rsidRPr="009363C2">
        <w:rPr>
          <w:i/>
          <w:iCs/>
          <w:sz w:val="20"/>
          <w:szCs w:val="22"/>
        </w:rPr>
        <w:t>m</w:t>
      </w:r>
      <w:r w:rsidRPr="009363C2">
        <w:rPr>
          <w:sz w:val="20"/>
          <w:szCs w:val="22"/>
        </w:rPr>
        <w:tab/>
        <w:t>[GATEH]</w:t>
      </w:r>
      <w:r w:rsidRPr="009363C2">
        <w:rPr>
          <w:sz w:val="20"/>
          <w:szCs w:val="22"/>
        </w:rPr>
        <w:tab/>
        <w:t xml:space="preserve">F8.0 </w:t>
      </w:r>
    </w:p>
    <w:p w14:paraId="7FB658DC" w14:textId="77777777" w:rsidR="007F68F6" w:rsidRPr="009363C2" w:rsidRDefault="007F68F6">
      <w:pPr>
        <w:pStyle w:val="Variableformat"/>
        <w:rPr>
          <w:sz w:val="20"/>
          <w:szCs w:val="22"/>
        </w:rPr>
      </w:pPr>
      <w:r w:rsidRPr="009363C2">
        <w:rPr>
          <w:sz w:val="20"/>
          <w:szCs w:val="22"/>
        </w:rPr>
        <w:t>….</w:t>
      </w:r>
    </w:p>
    <w:p w14:paraId="117BE916" w14:textId="77777777" w:rsidR="007F68F6" w:rsidRPr="009363C2" w:rsidRDefault="007F68F6" w:rsidP="007F68F6">
      <w:pPr>
        <w:pStyle w:val="Variableformat"/>
        <w:rPr>
          <w:sz w:val="20"/>
          <w:szCs w:val="22"/>
        </w:rPr>
      </w:pPr>
      <w:r w:rsidRPr="009363C2">
        <w:rPr>
          <w:sz w:val="20"/>
          <w:szCs w:val="22"/>
        </w:rPr>
        <w:tab/>
      </w:r>
      <w:proofErr w:type="spellStart"/>
      <w:r w:rsidRPr="009363C2">
        <w:rPr>
          <w:sz w:val="20"/>
          <w:szCs w:val="22"/>
        </w:rPr>
        <w:t>Gate#n</w:t>
      </w:r>
      <w:proofErr w:type="spellEnd"/>
      <w:r w:rsidRPr="009363C2">
        <w:rPr>
          <w:sz w:val="20"/>
          <w:szCs w:val="22"/>
        </w:rPr>
        <w:t xml:space="preserve"> opening, </w:t>
      </w:r>
      <w:r w:rsidRPr="009363C2">
        <w:rPr>
          <w:i/>
          <w:iCs/>
          <w:sz w:val="20"/>
          <w:szCs w:val="22"/>
        </w:rPr>
        <w:t>m</w:t>
      </w:r>
      <w:r w:rsidRPr="009363C2">
        <w:rPr>
          <w:sz w:val="20"/>
          <w:szCs w:val="22"/>
        </w:rPr>
        <w:tab/>
        <w:t>[GATEH]</w:t>
      </w:r>
      <w:r w:rsidRPr="009363C2">
        <w:rPr>
          <w:sz w:val="20"/>
          <w:szCs w:val="22"/>
        </w:rPr>
        <w:tab/>
        <w:t xml:space="preserve">F8.0 </w:t>
      </w:r>
    </w:p>
    <w:p w14:paraId="59A99987" w14:textId="77777777" w:rsidR="007F68F6" w:rsidRPr="009363C2" w:rsidRDefault="007F68F6">
      <w:pPr>
        <w:pStyle w:val="Variableformat"/>
        <w:rPr>
          <w:sz w:val="20"/>
          <w:szCs w:val="22"/>
        </w:rPr>
      </w:pPr>
    </w:p>
    <w:p w14:paraId="5A73B425" w14:textId="77777777" w:rsidR="0041037A" w:rsidRPr="009363C2" w:rsidRDefault="0041037A">
      <w:pPr>
        <w:pStyle w:val="BodyText2"/>
        <w:rPr>
          <w:sz w:val="20"/>
          <w:szCs w:val="18"/>
        </w:rPr>
      </w:pPr>
    </w:p>
    <w:p w14:paraId="23D2E30F" w14:textId="77777777" w:rsidR="0041037A" w:rsidRPr="009363C2" w:rsidRDefault="0041037A">
      <w:pPr>
        <w:pStyle w:val="BodyText"/>
        <w:rPr>
          <w:sz w:val="20"/>
          <w:szCs w:val="18"/>
        </w:rPr>
      </w:pPr>
      <w:r w:rsidRPr="009363C2">
        <w:rPr>
          <w:sz w:val="20"/>
          <w:szCs w:val="18"/>
        </w:rPr>
        <w:t>The following is a list of guidelines for file preparation:</w:t>
      </w:r>
    </w:p>
    <w:p w14:paraId="6C5D7456" w14:textId="347BCB03" w:rsidR="0041037A" w:rsidRPr="009363C2" w:rsidRDefault="0041037A">
      <w:pPr>
        <w:pStyle w:val="Numberedlist"/>
        <w:rPr>
          <w:sz w:val="20"/>
          <w:szCs w:val="18"/>
        </w:rPr>
      </w:pPr>
      <w:r w:rsidRPr="009363C2">
        <w:rPr>
          <w:sz w:val="20"/>
          <w:szCs w:val="18"/>
        </w:rPr>
        <w:t>1.</w:t>
      </w:r>
      <w:r w:rsidRPr="009363C2">
        <w:rPr>
          <w:sz w:val="20"/>
          <w:szCs w:val="18"/>
        </w:rPr>
        <w:tab/>
        <w:t>Data is read in according to an F8.0 for</w:t>
      </w:r>
      <w:r w:rsidRPr="009363C2">
        <w:rPr>
          <w:sz w:val="20"/>
          <w:szCs w:val="18"/>
        </w:rPr>
        <w:softHyphen/>
        <w:t xml:space="preserve">mat </w:t>
      </w:r>
      <w:del w:id="3495" w:author="Honnalore Steissberg" w:date="2021-08-16T23:23:00Z">
        <w:r w:rsidRPr="009363C2" w:rsidDel="003462E7">
          <w:rPr>
            <w:sz w:val="20"/>
            <w:szCs w:val="18"/>
          </w:rPr>
          <w:delText xml:space="preserve">which </w:delText>
        </w:r>
      </w:del>
      <w:ins w:id="3496" w:author="Honnalore Steissberg" w:date="2021-08-16T23:23:00Z">
        <w:r w:rsidR="003462E7">
          <w:rPr>
            <w:sz w:val="20"/>
            <w:szCs w:val="18"/>
          </w:rPr>
          <w:t>that</w:t>
        </w:r>
        <w:r w:rsidR="003462E7" w:rsidRPr="009363C2">
          <w:rPr>
            <w:sz w:val="20"/>
            <w:szCs w:val="18"/>
          </w:rPr>
          <w:t xml:space="preserve"> </w:t>
        </w:r>
      </w:ins>
      <w:r w:rsidRPr="009363C2">
        <w:rPr>
          <w:sz w:val="20"/>
          <w:szCs w:val="18"/>
        </w:rPr>
        <w:t>allows the user to override the decimal point location accord</w:t>
      </w:r>
      <w:r w:rsidRPr="009363C2">
        <w:rPr>
          <w:sz w:val="20"/>
          <w:szCs w:val="18"/>
        </w:rPr>
        <w:softHyphen/>
        <w:t>ing to the loca</w:t>
      </w:r>
      <w:r w:rsidRPr="009363C2">
        <w:rPr>
          <w:sz w:val="20"/>
          <w:szCs w:val="18"/>
        </w:rPr>
        <w:softHyphen/>
        <w:t xml:space="preserve">tion specified in the input file.  The field widths </w:t>
      </w:r>
      <w:r w:rsidRPr="009363C2">
        <w:rPr>
          <w:sz w:val="20"/>
        </w:rPr>
        <w:t>must</w:t>
      </w:r>
      <w:r w:rsidRPr="009363C2">
        <w:rPr>
          <w:sz w:val="20"/>
          <w:szCs w:val="18"/>
        </w:rPr>
        <w:t xml:space="preserve"> be the same as specif</w:t>
      </w:r>
      <w:r w:rsidRPr="009363C2">
        <w:rPr>
          <w:sz w:val="20"/>
          <w:szCs w:val="18"/>
        </w:rPr>
        <w:softHyphen/>
        <w:t>ied above.</w:t>
      </w:r>
    </w:p>
    <w:p w14:paraId="584508CB" w14:textId="77777777" w:rsidR="0041037A" w:rsidRPr="009363C2" w:rsidRDefault="0041037A">
      <w:pPr>
        <w:pStyle w:val="Numberedlist"/>
        <w:rPr>
          <w:sz w:val="20"/>
          <w:szCs w:val="18"/>
        </w:rPr>
      </w:pPr>
      <w:r w:rsidRPr="009363C2">
        <w:rPr>
          <w:sz w:val="20"/>
          <w:szCs w:val="18"/>
        </w:rPr>
        <w:t>2.</w:t>
      </w:r>
      <w:r w:rsidRPr="009363C2">
        <w:rPr>
          <w:sz w:val="20"/>
          <w:szCs w:val="18"/>
        </w:rPr>
        <w:tab/>
        <w:t>The first two lines are ignored and can be used to com</w:t>
      </w:r>
      <w:r w:rsidRPr="009363C2">
        <w:rPr>
          <w:sz w:val="20"/>
          <w:szCs w:val="18"/>
        </w:rPr>
        <w:softHyphen/>
        <w:t>ment the file.</w:t>
      </w:r>
      <w:r w:rsidR="008D2807" w:rsidRPr="009363C2">
        <w:rPr>
          <w:sz w:val="20"/>
          <w:szCs w:val="18"/>
        </w:rPr>
        <w:t xml:space="preserve"> </w:t>
      </w:r>
    </w:p>
    <w:p w14:paraId="6B6F2FD5" w14:textId="628FEA83" w:rsidR="0041037A" w:rsidRPr="009363C2" w:rsidRDefault="0041037A">
      <w:pPr>
        <w:pStyle w:val="Numberedlist"/>
        <w:rPr>
          <w:sz w:val="20"/>
          <w:szCs w:val="18"/>
        </w:rPr>
      </w:pPr>
      <w:r w:rsidRPr="009363C2">
        <w:rPr>
          <w:sz w:val="20"/>
          <w:szCs w:val="18"/>
        </w:rPr>
        <w:t>3.</w:t>
      </w:r>
      <w:r w:rsidRPr="009363C2">
        <w:rPr>
          <w:sz w:val="20"/>
          <w:szCs w:val="18"/>
        </w:rPr>
        <w:tab/>
        <w:t>The third line contains the variable names which are right</w:t>
      </w:r>
      <w:ins w:id="3497" w:author="Honnalore Steissberg" w:date="2021-08-20T11:40:00Z">
        <w:r w:rsidR="001530A5">
          <w:rPr>
            <w:sz w:val="20"/>
            <w:szCs w:val="18"/>
          </w:rPr>
          <w:t>-</w:t>
        </w:r>
      </w:ins>
      <w:del w:id="3498" w:author="Honnalore Steissberg" w:date="2021-08-20T11:40:00Z">
        <w:r w:rsidRPr="009363C2" w:rsidDel="001530A5">
          <w:rPr>
            <w:sz w:val="20"/>
            <w:szCs w:val="18"/>
          </w:rPr>
          <w:delText xml:space="preserve"> </w:delText>
        </w:r>
      </w:del>
      <w:r w:rsidRPr="009363C2">
        <w:rPr>
          <w:sz w:val="20"/>
          <w:szCs w:val="18"/>
        </w:rPr>
        <w:t>justi</w:t>
      </w:r>
      <w:r w:rsidRPr="009363C2">
        <w:rPr>
          <w:sz w:val="20"/>
          <w:szCs w:val="18"/>
        </w:rPr>
        <w:softHyphen/>
        <w:t>fied accord</w:t>
      </w:r>
      <w:r w:rsidRPr="009363C2">
        <w:rPr>
          <w:sz w:val="20"/>
          <w:szCs w:val="18"/>
        </w:rPr>
        <w:softHyphen/>
        <w:t>ing to the input field.  This line is also ignored</w:t>
      </w:r>
      <w:ins w:id="3499" w:author="Honnalore Steissberg" w:date="2021-08-16T23:23:00Z">
        <w:r w:rsidR="003462E7">
          <w:rPr>
            <w:sz w:val="20"/>
            <w:szCs w:val="18"/>
          </w:rPr>
          <w:t>,</w:t>
        </w:r>
      </w:ins>
      <w:r w:rsidRPr="009363C2">
        <w:rPr>
          <w:sz w:val="20"/>
          <w:szCs w:val="18"/>
        </w:rPr>
        <w:t xml:space="preserve"> al</w:t>
      </w:r>
      <w:r w:rsidRPr="009363C2">
        <w:rPr>
          <w:sz w:val="20"/>
          <w:szCs w:val="18"/>
        </w:rPr>
        <w:softHyphen/>
        <w:t>though the prepro</w:t>
      </w:r>
      <w:r w:rsidRPr="009363C2">
        <w:rPr>
          <w:sz w:val="20"/>
          <w:szCs w:val="18"/>
        </w:rPr>
        <w:softHyphen/>
        <w:t>cessor checks to ensure the fields are aligned correct</w:t>
      </w:r>
      <w:r w:rsidRPr="009363C2">
        <w:rPr>
          <w:sz w:val="20"/>
          <w:szCs w:val="18"/>
        </w:rPr>
        <w:softHyphen/>
        <w:t>ly.</w:t>
      </w:r>
    </w:p>
    <w:p w14:paraId="238AE149" w14:textId="77777777" w:rsidR="0041037A" w:rsidRPr="009363C2" w:rsidRDefault="0041037A">
      <w:pPr>
        <w:pStyle w:val="Numberedlist"/>
        <w:rPr>
          <w:sz w:val="20"/>
          <w:szCs w:val="18"/>
        </w:rPr>
      </w:pPr>
      <w:r w:rsidRPr="009363C2">
        <w:rPr>
          <w:sz w:val="20"/>
          <w:szCs w:val="18"/>
        </w:rPr>
        <w:t>4.</w:t>
      </w:r>
      <w:r w:rsidRPr="009363C2">
        <w:rPr>
          <w:sz w:val="20"/>
          <w:szCs w:val="18"/>
        </w:rPr>
        <w:tab/>
        <w:t>Data can be input at any frequency and may vary during the simulation.  The user need only specify the Julian date corre</w:t>
      </w:r>
      <w:r w:rsidRPr="009363C2">
        <w:rPr>
          <w:sz w:val="20"/>
          <w:szCs w:val="18"/>
        </w:rPr>
        <w:softHyphen/>
        <w:t>spon</w:t>
      </w:r>
      <w:r w:rsidRPr="009363C2">
        <w:rPr>
          <w:sz w:val="20"/>
          <w:szCs w:val="18"/>
        </w:rPr>
        <w:softHyphen/>
        <w:t>ding to the data.</w:t>
      </w:r>
    </w:p>
    <w:p w14:paraId="21F17E5F" w14:textId="77777777" w:rsidR="00827D7F" w:rsidRPr="009363C2" w:rsidRDefault="00827D7F" w:rsidP="00827D7F">
      <w:pPr>
        <w:pStyle w:val="Numberedlist"/>
        <w:rPr>
          <w:sz w:val="20"/>
          <w:szCs w:val="18"/>
        </w:rPr>
      </w:pPr>
      <w:r w:rsidRPr="009363C2">
        <w:rPr>
          <w:sz w:val="20"/>
          <w:szCs w:val="18"/>
        </w:rPr>
        <w:t xml:space="preserve">5. </w:t>
      </w:r>
      <w:r w:rsidRPr="009363C2">
        <w:rPr>
          <w:sz w:val="20"/>
          <w:szCs w:val="18"/>
        </w:rPr>
        <w:tab/>
        <w:t>After the Julian day field, there are n columns of F8.0 format corresponding to each gate</w:t>
      </w:r>
    </w:p>
    <w:p w14:paraId="4889B59D" w14:textId="2F318C99" w:rsidR="003B3825" w:rsidRPr="009363C2" w:rsidRDefault="00827D7F">
      <w:pPr>
        <w:pStyle w:val="Numberedlist"/>
        <w:rPr>
          <w:sz w:val="20"/>
          <w:szCs w:val="18"/>
        </w:rPr>
      </w:pPr>
      <w:r w:rsidRPr="009363C2">
        <w:rPr>
          <w:sz w:val="20"/>
          <w:szCs w:val="18"/>
        </w:rPr>
        <w:t>6</w:t>
      </w:r>
      <w:r w:rsidR="003B3825" w:rsidRPr="009363C2">
        <w:rPr>
          <w:sz w:val="20"/>
          <w:szCs w:val="18"/>
        </w:rPr>
        <w:t xml:space="preserve">. </w:t>
      </w:r>
      <w:r w:rsidR="003B3825" w:rsidRPr="009363C2">
        <w:rPr>
          <w:sz w:val="20"/>
          <w:szCs w:val="18"/>
        </w:rPr>
        <w:tab/>
        <w:t xml:space="preserve">The gate height is treated as a step function rather </w:t>
      </w:r>
      <w:r w:rsidR="00003908" w:rsidRPr="009363C2">
        <w:rPr>
          <w:sz w:val="20"/>
          <w:szCs w:val="18"/>
        </w:rPr>
        <w:t xml:space="preserve">than interpolated between dates when </w:t>
      </w:r>
      <w:r w:rsidR="00003908" w:rsidRPr="009363C2">
        <w:rPr>
          <w:b/>
          <w:bCs/>
          <w:sz w:val="20"/>
          <w:szCs w:val="18"/>
        </w:rPr>
        <w:t>GTIC</w:t>
      </w:r>
      <w:r w:rsidR="00003908" w:rsidRPr="009363C2">
        <w:rPr>
          <w:sz w:val="20"/>
          <w:szCs w:val="18"/>
        </w:rPr>
        <w:t>=OFF</w:t>
      </w:r>
      <w:ins w:id="3500" w:author="Honnalore Steissberg" w:date="2021-08-16T23:24:00Z">
        <w:r w:rsidR="003462E7">
          <w:rPr>
            <w:sz w:val="20"/>
            <w:szCs w:val="18"/>
          </w:rPr>
          <w:t>; w</w:t>
        </w:r>
      </w:ins>
      <w:del w:id="3501" w:author="Honnalore Steissberg" w:date="2021-08-16T23:24:00Z">
        <w:r w:rsidR="00003908" w:rsidRPr="009363C2" w:rsidDel="003462E7">
          <w:rPr>
            <w:sz w:val="20"/>
            <w:szCs w:val="18"/>
          </w:rPr>
          <w:delText>. W</w:delText>
        </w:r>
      </w:del>
      <w:r w:rsidR="00003908" w:rsidRPr="009363C2">
        <w:rPr>
          <w:sz w:val="20"/>
          <w:szCs w:val="18"/>
        </w:rPr>
        <w:t xml:space="preserve">hen </w:t>
      </w:r>
      <w:r w:rsidR="00003908" w:rsidRPr="009363C2">
        <w:rPr>
          <w:b/>
          <w:bCs/>
          <w:sz w:val="20"/>
          <w:szCs w:val="18"/>
        </w:rPr>
        <w:t>GTIC</w:t>
      </w:r>
      <w:r w:rsidR="00003908" w:rsidRPr="009363C2">
        <w:rPr>
          <w:sz w:val="20"/>
          <w:szCs w:val="18"/>
        </w:rPr>
        <w:t>=ON, the time series is interpolated linearly between values.</w:t>
      </w:r>
    </w:p>
    <w:p w14:paraId="66091D3A" w14:textId="77777777" w:rsidR="0041037A" w:rsidRPr="00B7030B" w:rsidRDefault="0041037A">
      <w:pPr>
        <w:pStyle w:val="BodyText2"/>
      </w:pPr>
    </w:p>
    <w:p w14:paraId="06B32812" w14:textId="77777777" w:rsidR="0041037A" w:rsidRPr="00B7030B" w:rsidRDefault="0041037A">
      <w:pPr>
        <w:pStyle w:val="Example1"/>
        <w:rPr>
          <w:rFonts w:asciiTheme="minorHAnsi" w:hAnsiTheme="minorHAnsi"/>
        </w:rPr>
      </w:pPr>
      <w:r w:rsidRPr="00B7030B">
        <w:rPr>
          <w:rFonts w:asciiTheme="minorHAnsi" w:hAnsiTheme="minorHAnsi"/>
        </w:rPr>
        <w:t>Example</w:t>
      </w:r>
      <w:r w:rsidR="008F195D">
        <w:rPr>
          <w:rFonts w:asciiTheme="minorHAnsi" w:hAnsiTheme="minorHAnsi"/>
        </w:rPr>
        <w:t xml:space="preserve"> </w:t>
      </w:r>
      <w:r w:rsidR="00013E2B">
        <w:rPr>
          <w:rFonts w:asciiTheme="minorHAnsi" w:hAnsiTheme="minorHAnsi"/>
        </w:rPr>
        <w:t xml:space="preserve">Gate Opening </w:t>
      </w:r>
      <w:r w:rsidR="008F195D">
        <w:rPr>
          <w:rFonts w:asciiTheme="minorHAnsi" w:hAnsiTheme="minorHAnsi"/>
        </w:rPr>
        <w:t>– Fixed Format, Space Delimited</w:t>
      </w:r>
    </w:p>
    <w:p w14:paraId="2214E088" w14:textId="77777777" w:rsidR="0041037A" w:rsidRPr="00A80DDA" w:rsidRDefault="009363C2">
      <w:pPr>
        <w:pStyle w:val="Examplebody"/>
      </w:pPr>
      <w:r>
        <w:t>Radial</w:t>
      </w:r>
      <w:r w:rsidR="0041037A" w:rsidRPr="00A80DDA">
        <w:t xml:space="preserve"> gate opening, m</w:t>
      </w:r>
    </w:p>
    <w:p w14:paraId="15F67868" w14:textId="77777777" w:rsidR="0041037A" w:rsidRPr="00A80DDA" w:rsidRDefault="0041037A">
      <w:pPr>
        <w:pStyle w:val="Examplebody"/>
      </w:pPr>
    </w:p>
    <w:p w14:paraId="2B75EDB2" w14:textId="77777777" w:rsidR="0041037A" w:rsidRPr="00A80DDA" w:rsidRDefault="0041037A">
      <w:pPr>
        <w:pStyle w:val="Examplebody"/>
      </w:pPr>
      <w:r w:rsidRPr="00A80DDA">
        <w:t xml:space="preserve">    JDAY   GATEH </w:t>
      </w:r>
    </w:p>
    <w:p w14:paraId="662C9D2E" w14:textId="77777777" w:rsidR="0041037A" w:rsidRPr="00A80DDA" w:rsidRDefault="0041037A">
      <w:pPr>
        <w:pStyle w:val="Examplebody"/>
      </w:pPr>
      <w:r w:rsidRPr="00A80DDA">
        <w:t xml:space="preserve">    1.00     1.2  </w:t>
      </w:r>
    </w:p>
    <w:p w14:paraId="5896CD8B" w14:textId="77777777" w:rsidR="0041037A" w:rsidRPr="00A80DDA" w:rsidRDefault="0041037A">
      <w:pPr>
        <w:pStyle w:val="Examplebody"/>
      </w:pPr>
      <w:r w:rsidRPr="00A80DDA">
        <w:t xml:space="preserve">  200.30       0   </w:t>
      </w:r>
    </w:p>
    <w:p w14:paraId="2C58338D" w14:textId="77777777" w:rsidR="0041037A" w:rsidRPr="00A80DDA" w:rsidRDefault="0041037A">
      <w:pPr>
        <w:pStyle w:val="Examplebody"/>
      </w:pPr>
      <w:r w:rsidRPr="00A80DDA">
        <w:t xml:space="preserve">  204.65    1.25   </w:t>
      </w:r>
    </w:p>
    <w:p w14:paraId="4EBE6AD5" w14:textId="77777777" w:rsidR="0041037A" w:rsidRPr="00A80DDA" w:rsidRDefault="0041037A">
      <w:pPr>
        <w:pStyle w:val="Examplebody"/>
      </w:pPr>
      <w:r w:rsidRPr="00A80DDA">
        <w:t xml:space="preserve">  209.50    2.50   </w:t>
      </w:r>
    </w:p>
    <w:p w14:paraId="7A155992" w14:textId="77777777" w:rsidR="0041037A" w:rsidRPr="00A80DDA" w:rsidRDefault="0041037A">
      <w:pPr>
        <w:pStyle w:val="Examplebody"/>
      </w:pPr>
      <w:r w:rsidRPr="00A80DDA">
        <w:t xml:space="preserve">  368.00       0 </w:t>
      </w:r>
    </w:p>
    <w:p w14:paraId="201A4155" w14:textId="77777777" w:rsidR="0041037A" w:rsidRPr="00B7030B" w:rsidRDefault="0041037A">
      <w:pPr>
        <w:pStyle w:val="BodyText2"/>
      </w:pPr>
      <w:r w:rsidRPr="00B7030B">
        <w:t xml:space="preserve">   </w:t>
      </w:r>
    </w:p>
    <w:p w14:paraId="2A492722" w14:textId="77777777" w:rsidR="0041037A" w:rsidRPr="009363C2" w:rsidRDefault="0041037A">
      <w:pPr>
        <w:pStyle w:val="BodyText"/>
        <w:rPr>
          <w:sz w:val="20"/>
          <w:szCs w:val="18"/>
        </w:rPr>
      </w:pPr>
      <w:r w:rsidRPr="009363C2">
        <w:rPr>
          <w:sz w:val="20"/>
          <w:szCs w:val="18"/>
        </w:rPr>
        <w:t>In some cases, gate openings can be used to open or close a valve or gate dynamically.  In the following example, the dynamic opening is either closed (0) or fully open (1).  In either case, the model uses the rating curve for the gate as specified in the control file.</w:t>
      </w:r>
    </w:p>
    <w:p w14:paraId="536F013E" w14:textId="77777777" w:rsidR="0041037A" w:rsidRPr="00B7030B" w:rsidRDefault="0041037A">
      <w:pPr>
        <w:pStyle w:val="Example1"/>
        <w:rPr>
          <w:rFonts w:asciiTheme="minorHAnsi" w:hAnsiTheme="minorHAnsi"/>
        </w:rPr>
      </w:pPr>
      <w:r w:rsidRPr="001530A5">
        <w:rPr>
          <w:rFonts w:asciiTheme="minorHAnsi" w:hAnsiTheme="minorHAnsi"/>
        </w:rPr>
        <w:t>Example</w:t>
      </w:r>
      <w:r w:rsidR="00013E2B" w:rsidRPr="001530A5">
        <w:rPr>
          <w:rFonts w:asciiTheme="minorHAnsi" w:hAnsiTheme="minorHAnsi"/>
        </w:rPr>
        <w:t xml:space="preserve"> Open or Close a Weir </w:t>
      </w:r>
      <w:r w:rsidR="008F195D" w:rsidRPr="001530A5">
        <w:rPr>
          <w:rFonts w:asciiTheme="minorHAnsi" w:hAnsiTheme="minorHAnsi"/>
        </w:rPr>
        <w:t>– Fixed Format, Space Delimited</w:t>
      </w:r>
    </w:p>
    <w:p w14:paraId="648F82B6" w14:textId="77777777" w:rsidR="0041037A" w:rsidRPr="00A80DDA" w:rsidRDefault="0041037A">
      <w:pPr>
        <w:pStyle w:val="Examplebody"/>
      </w:pPr>
      <w:r w:rsidRPr="00A80DDA">
        <w:t xml:space="preserve">QGATE </w:t>
      </w:r>
    </w:p>
    <w:p w14:paraId="70965C20" w14:textId="77777777" w:rsidR="0041037A" w:rsidRPr="00A80DDA" w:rsidRDefault="0041037A">
      <w:pPr>
        <w:pStyle w:val="Examplebody"/>
      </w:pPr>
      <w:r w:rsidRPr="00A80DDA">
        <w:t>simulating Willamette Falls 1999</w:t>
      </w:r>
    </w:p>
    <w:p w14:paraId="535939ED" w14:textId="77777777" w:rsidR="0041037A" w:rsidRPr="00A80DDA" w:rsidRDefault="0041037A">
      <w:pPr>
        <w:pStyle w:val="Examplebody"/>
      </w:pPr>
      <w:r w:rsidRPr="00A80DDA">
        <w:t xml:space="preserve">    </w:t>
      </w:r>
      <w:proofErr w:type="spellStart"/>
      <w:r w:rsidRPr="00A80DDA">
        <w:t>Jday</w:t>
      </w:r>
      <w:proofErr w:type="spellEnd"/>
      <w:r w:rsidRPr="00A80DDA">
        <w:t xml:space="preserve">  Gate 1  </w:t>
      </w:r>
    </w:p>
    <w:p w14:paraId="21100E25" w14:textId="77777777" w:rsidR="0041037A" w:rsidRPr="00A80DDA" w:rsidRDefault="0041037A">
      <w:pPr>
        <w:pStyle w:val="Examplebody"/>
      </w:pPr>
      <w:r w:rsidRPr="00A80DDA">
        <w:t xml:space="preserve">    1.00       1  </w:t>
      </w:r>
    </w:p>
    <w:p w14:paraId="7FFB5B22" w14:textId="77777777" w:rsidR="0041037A" w:rsidRPr="00A80DDA" w:rsidRDefault="0041037A">
      <w:pPr>
        <w:pStyle w:val="Examplebody"/>
      </w:pPr>
      <w:r w:rsidRPr="00A80DDA">
        <w:lastRenderedPageBreak/>
        <w:t xml:space="preserve">  200.30       0   </w:t>
      </w:r>
    </w:p>
    <w:p w14:paraId="68E4224F" w14:textId="77777777" w:rsidR="0041037A" w:rsidRPr="00A80DDA" w:rsidRDefault="0041037A">
      <w:pPr>
        <w:pStyle w:val="Examplebody"/>
      </w:pPr>
      <w:r w:rsidRPr="00A80DDA">
        <w:t xml:space="preserve">  204.65       1   </w:t>
      </w:r>
    </w:p>
    <w:p w14:paraId="13050D63" w14:textId="77777777" w:rsidR="0041037A" w:rsidRPr="00A80DDA" w:rsidRDefault="0041037A">
      <w:pPr>
        <w:pStyle w:val="Examplebody"/>
      </w:pPr>
      <w:r w:rsidRPr="00A80DDA">
        <w:t xml:space="preserve">  209.50       0   </w:t>
      </w:r>
    </w:p>
    <w:p w14:paraId="43DF5CE4" w14:textId="77777777" w:rsidR="0041037A" w:rsidRPr="00A80DDA" w:rsidRDefault="0041037A">
      <w:pPr>
        <w:pStyle w:val="Examplebody"/>
      </w:pPr>
      <w:r w:rsidRPr="00A80DDA">
        <w:t xml:space="preserve">  368.00       0    </w:t>
      </w:r>
    </w:p>
    <w:p w14:paraId="6AFB6D11" w14:textId="77777777" w:rsidR="0041037A" w:rsidRPr="00B7030B" w:rsidRDefault="0041037A"/>
    <w:p w14:paraId="4A942800" w14:textId="03D8A85C" w:rsidR="0041037A" w:rsidRPr="009363C2" w:rsidRDefault="0041037A">
      <w:pPr>
        <w:pStyle w:val="BodyText"/>
        <w:rPr>
          <w:sz w:val="20"/>
        </w:rPr>
      </w:pPr>
      <w:r w:rsidRPr="009363C2">
        <w:rPr>
          <w:sz w:val="20"/>
        </w:rPr>
        <w:t>Also, if the gate is specified as a dynamic weir</w:t>
      </w:r>
      <w:r w:rsidR="003E7A64" w:rsidRPr="009363C2">
        <w:rPr>
          <w:sz w:val="20"/>
        </w:rPr>
        <w:t xml:space="preserve"> (</w:t>
      </w:r>
      <w:r w:rsidR="003E7A64" w:rsidRPr="009363C2">
        <w:rPr>
          <w:rStyle w:val="Variablename"/>
          <w:rFonts w:asciiTheme="minorHAnsi" w:hAnsiTheme="minorHAnsi"/>
        </w:rPr>
        <w:t>[DYNGC</w:t>
      </w:r>
      <w:r w:rsidR="003E7A64" w:rsidRPr="009363C2">
        <w:rPr>
          <w:sz w:val="20"/>
        </w:rPr>
        <w:t>] is set to “ZGT”)</w:t>
      </w:r>
      <w:r w:rsidRPr="009363C2">
        <w:rPr>
          <w:sz w:val="20"/>
        </w:rPr>
        <w:t>, then the bottom elevation is included in this file rather than the gate opening. For example, if flashboards are raised, the weir equations will be used</w:t>
      </w:r>
      <w:ins w:id="3502" w:author="Honnalore Steissberg" w:date="2021-08-16T23:24:00Z">
        <w:r w:rsidR="00813071">
          <w:rPr>
            <w:sz w:val="20"/>
          </w:rPr>
          <w:t>,</w:t>
        </w:r>
      </w:ins>
      <w:r w:rsidRPr="009363C2">
        <w:rPr>
          <w:sz w:val="20"/>
        </w:rPr>
        <w:t xml:space="preserve"> but with the dynamic weir crest elevation. The example below shows a dynamic flashboard height.</w:t>
      </w:r>
    </w:p>
    <w:p w14:paraId="30CF6789" w14:textId="77777777" w:rsidR="0041037A" w:rsidRPr="00B7030B" w:rsidRDefault="0041037A">
      <w:pPr>
        <w:pStyle w:val="Example1"/>
        <w:rPr>
          <w:rFonts w:asciiTheme="minorHAnsi" w:hAnsiTheme="minorHAnsi"/>
        </w:rPr>
      </w:pPr>
      <w:r w:rsidRPr="00B7030B">
        <w:rPr>
          <w:rFonts w:asciiTheme="minorHAnsi" w:hAnsiTheme="minorHAnsi"/>
        </w:rPr>
        <w:t>Example</w:t>
      </w:r>
      <w:r w:rsidR="00013E2B">
        <w:rPr>
          <w:rFonts w:asciiTheme="minorHAnsi" w:hAnsiTheme="minorHAnsi"/>
        </w:rPr>
        <w:t xml:space="preserve"> Dynamic Weir Elevation – Fixed Format, Space Delimited</w:t>
      </w:r>
    </w:p>
    <w:p w14:paraId="1FC3BCF3" w14:textId="77777777" w:rsidR="0041037A" w:rsidRPr="00A80DDA" w:rsidRDefault="0041037A">
      <w:pPr>
        <w:pStyle w:val="Examplebody"/>
      </w:pPr>
      <w:r w:rsidRPr="00A80DDA">
        <w:t xml:space="preserve">QGATE </w:t>
      </w:r>
    </w:p>
    <w:p w14:paraId="33348960" w14:textId="77777777" w:rsidR="0041037A" w:rsidRPr="00A80DDA" w:rsidRDefault="0041037A">
      <w:pPr>
        <w:pStyle w:val="Examplebody"/>
      </w:pPr>
      <w:r w:rsidRPr="00A80DDA">
        <w:t>Dynamic flashboards 1999</w:t>
      </w:r>
    </w:p>
    <w:p w14:paraId="0186EC37" w14:textId="77777777" w:rsidR="0041037A" w:rsidRPr="00A80DDA" w:rsidRDefault="0041037A">
      <w:pPr>
        <w:pStyle w:val="Examplebody"/>
      </w:pPr>
      <w:r w:rsidRPr="00A80DDA">
        <w:t xml:space="preserve">    </w:t>
      </w:r>
      <w:proofErr w:type="spellStart"/>
      <w:r w:rsidRPr="00A80DDA">
        <w:t>Jday</w:t>
      </w:r>
      <w:proofErr w:type="spellEnd"/>
      <w:r w:rsidRPr="00A80DDA">
        <w:t xml:space="preserve">  Gate 1  </w:t>
      </w:r>
    </w:p>
    <w:p w14:paraId="3020A045" w14:textId="77777777" w:rsidR="0041037A" w:rsidRPr="00A80DDA" w:rsidRDefault="0041037A">
      <w:pPr>
        <w:pStyle w:val="Examplebody"/>
      </w:pPr>
      <w:r w:rsidRPr="00A80DDA">
        <w:t xml:space="preserve">    1.00    23.5  </w:t>
      </w:r>
    </w:p>
    <w:p w14:paraId="6EB149F0" w14:textId="77777777" w:rsidR="0041037A" w:rsidRPr="00A80DDA" w:rsidRDefault="0041037A">
      <w:pPr>
        <w:pStyle w:val="Examplebody"/>
      </w:pPr>
      <w:r w:rsidRPr="00A80DDA">
        <w:t xml:space="preserve">  200.30    25.5   </w:t>
      </w:r>
    </w:p>
    <w:p w14:paraId="226E5D7C" w14:textId="77777777" w:rsidR="0041037A" w:rsidRPr="00A80DDA" w:rsidRDefault="0041037A">
      <w:pPr>
        <w:pStyle w:val="Examplebody"/>
      </w:pPr>
      <w:r w:rsidRPr="00A80DDA">
        <w:t xml:space="preserve">  204.65    25.5  </w:t>
      </w:r>
    </w:p>
    <w:p w14:paraId="7F051F75" w14:textId="77777777" w:rsidR="0041037A" w:rsidRPr="00A80DDA" w:rsidRDefault="0041037A">
      <w:pPr>
        <w:pStyle w:val="Examplebody"/>
      </w:pPr>
      <w:r w:rsidRPr="00A80DDA">
        <w:t xml:space="preserve">  209.50    23.5   </w:t>
      </w:r>
    </w:p>
    <w:p w14:paraId="0294BB4D" w14:textId="77777777" w:rsidR="0041037A" w:rsidRPr="00B7030B" w:rsidRDefault="0041037A">
      <w:pPr>
        <w:pStyle w:val="Examplebody"/>
        <w:rPr>
          <w:rFonts w:asciiTheme="minorHAnsi" w:hAnsiTheme="minorHAnsi"/>
        </w:rPr>
      </w:pPr>
      <w:r w:rsidRPr="00A80DDA">
        <w:t xml:space="preserve">  368.00    23.5</w:t>
      </w:r>
      <w:r w:rsidRPr="00B7030B">
        <w:rPr>
          <w:rFonts w:asciiTheme="minorHAnsi" w:hAnsiTheme="minorHAnsi"/>
        </w:rPr>
        <w:t xml:space="preserve">    </w:t>
      </w:r>
    </w:p>
    <w:p w14:paraId="1EE22CC0" w14:textId="77777777" w:rsidR="0041037A" w:rsidRPr="00B7030B" w:rsidRDefault="0041037A"/>
    <w:p w14:paraId="65DB88EF" w14:textId="18E385AC" w:rsidR="0041037A" w:rsidRPr="009363C2" w:rsidRDefault="0041037A">
      <w:pPr>
        <w:pStyle w:val="BodyText"/>
        <w:rPr>
          <w:sz w:val="20"/>
        </w:rPr>
      </w:pPr>
      <w:r w:rsidRPr="009363C2">
        <w:rPr>
          <w:sz w:val="20"/>
        </w:rPr>
        <w:t xml:space="preserve">This file </w:t>
      </w:r>
      <w:del w:id="3503" w:author="Honnalore Steissberg" w:date="2021-08-18T10:44:00Z">
        <w:r w:rsidRPr="009363C2" w:rsidDel="00F20153">
          <w:rPr>
            <w:sz w:val="20"/>
          </w:rPr>
          <w:delText xml:space="preserve">has </w:delText>
        </w:r>
      </w:del>
      <w:ins w:id="3504" w:author="Honnalore Steissberg" w:date="2021-08-18T10:45:00Z">
        <w:r w:rsidR="00F20153">
          <w:rPr>
            <w:sz w:val="20"/>
          </w:rPr>
          <w:t>has</w:t>
        </w:r>
      </w:ins>
      <w:ins w:id="3505" w:author="Honnalore Steissberg" w:date="2021-08-18T10:44:00Z">
        <w:r w:rsidR="00F20153">
          <w:rPr>
            <w:sz w:val="20"/>
          </w:rPr>
          <w:t xml:space="preserve"> </w:t>
        </w:r>
      </w:ins>
      <w:r w:rsidRPr="009363C2">
        <w:rPr>
          <w:sz w:val="20"/>
        </w:rPr>
        <w:t xml:space="preserve">also </w:t>
      </w:r>
      <w:ins w:id="3506" w:author="Honnalore Steissberg" w:date="2021-08-18T10:45:00Z">
        <w:r w:rsidR="00F20153">
          <w:rPr>
            <w:sz w:val="20"/>
          </w:rPr>
          <w:t xml:space="preserve">been </w:t>
        </w:r>
      </w:ins>
      <w:del w:id="3507" w:author="Honnalore Steissberg" w:date="2021-08-18T10:44:00Z">
        <w:r w:rsidRPr="009363C2" w:rsidDel="00F20153">
          <w:rPr>
            <w:sz w:val="20"/>
          </w:rPr>
          <w:delText xml:space="preserve">been </w:delText>
        </w:r>
      </w:del>
      <w:r w:rsidRPr="009363C2">
        <w:rPr>
          <w:sz w:val="20"/>
        </w:rPr>
        <w:t xml:space="preserve">used to predict the flow through needle valves where a rating curve based on the number of turns of the gate valve </w:t>
      </w:r>
      <w:del w:id="3508" w:author="Honnalore Steissberg" w:date="2021-08-18T10:44:00Z">
        <w:r w:rsidRPr="009363C2" w:rsidDel="00F20153">
          <w:rPr>
            <w:sz w:val="20"/>
          </w:rPr>
          <w:delText xml:space="preserve">was </w:delText>
        </w:r>
      </w:del>
      <w:ins w:id="3509" w:author="Honnalore Steissberg" w:date="2021-08-18T10:44:00Z">
        <w:r w:rsidR="00F20153">
          <w:rPr>
            <w:sz w:val="20"/>
          </w:rPr>
          <w:t>has been</w:t>
        </w:r>
        <w:r w:rsidR="00F20153" w:rsidRPr="009363C2">
          <w:rPr>
            <w:sz w:val="20"/>
          </w:rPr>
          <w:t xml:space="preserve"> </w:t>
        </w:r>
      </w:ins>
      <w:r w:rsidRPr="009363C2">
        <w:rPr>
          <w:sz w:val="20"/>
        </w:rPr>
        <w:t xml:space="preserve">developed.  In this case, the dynamic height </w:t>
      </w:r>
      <w:del w:id="3510" w:author="Honnalore Steissberg" w:date="2021-08-18T10:44:00Z">
        <w:r w:rsidRPr="009363C2" w:rsidDel="00F20153">
          <w:rPr>
            <w:sz w:val="20"/>
          </w:rPr>
          <w:delText xml:space="preserve">was </w:delText>
        </w:r>
      </w:del>
      <w:ins w:id="3511" w:author="Honnalore Steissberg" w:date="2021-08-18T10:44:00Z">
        <w:r w:rsidR="00F20153">
          <w:rPr>
            <w:sz w:val="20"/>
          </w:rPr>
          <w:t>is</w:t>
        </w:r>
        <w:r w:rsidR="00F20153" w:rsidRPr="009363C2">
          <w:rPr>
            <w:sz w:val="20"/>
          </w:rPr>
          <w:t xml:space="preserve"> </w:t>
        </w:r>
      </w:ins>
      <w:r w:rsidRPr="009363C2">
        <w:rPr>
          <w:sz w:val="20"/>
        </w:rPr>
        <w:t>interpreted as “turns” of a valve</w:t>
      </w:r>
      <w:ins w:id="3512" w:author="Honnalore Steissberg" w:date="2021-08-16T23:25:00Z">
        <w:r w:rsidR="00813071">
          <w:rPr>
            <w:sz w:val="20"/>
          </w:rPr>
          <w:t>,</w:t>
        </w:r>
      </w:ins>
      <w:r w:rsidRPr="009363C2">
        <w:rPr>
          <w:sz w:val="20"/>
        </w:rPr>
        <w:t xml:space="preserve"> and is dependent on the supplied rating curve.</w:t>
      </w:r>
    </w:p>
    <w:p w14:paraId="322118BC" w14:textId="77777777" w:rsidR="003E7A64" w:rsidRPr="009363C2" w:rsidRDefault="003E7A64" w:rsidP="003E7A64">
      <w:pPr>
        <w:pStyle w:val="BodyText"/>
        <w:rPr>
          <w:sz w:val="20"/>
        </w:rPr>
      </w:pPr>
      <w:r w:rsidRPr="009363C2">
        <w:rPr>
          <w:sz w:val="20"/>
        </w:rPr>
        <w:t>Also, if the gate is specified as a flow rate (</w:t>
      </w:r>
      <w:r w:rsidRPr="009363C2">
        <w:rPr>
          <w:rStyle w:val="Variablename"/>
          <w:rFonts w:asciiTheme="minorHAnsi" w:hAnsiTheme="minorHAnsi"/>
        </w:rPr>
        <w:t>[DYNGC</w:t>
      </w:r>
      <w:r w:rsidRPr="009363C2">
        <w:rPr>
          <w:sz w:val="20"/>
        </w:rPr>
        <w:t xml:space="preserve">] </w:t>
      </w:r>
      <w:del w:id="3513" w:author="Honnalore Steissberg" w:date="2021-08-18T10:45:00Z">
        <w:r w:rsidRPr="009363C2" w:rsidDel="00F20153">
          <w:rPr>
            <w:sz w:val="20"/>
          </w:rPr>
          <w:delText xml:space="preserve">is </w:delText>
        </w:r>
      </w:del>
      <w:r w:rsidRPr="009363C2">
        <w:rPr>
          <w:sz w:val="20"/>
        </w:rPr>
        <w:t>set to “FLOW”), then the flow rate is included in this file rather than the gate opening. The example below shows a dynamic flow rate.</w:t>
      </w:r>
    </w:p>
    <w:p w14:paraId="3ABEAAF4" w14:textId="77777777" w:rsidR="003E7A64" w:rsidRPr="00B7030B" w:rsidRDefault="003E7A64" w:rsidP="003E7A64">
      <w:pPr>
        <w:pStyle w:val="Example1"/>
        <w:rPr>
          <w:rFonts w:asciiTheme="minorHAnsi" w:hAnsiTheme="minorHAnsi"/>
        </w:rPr>
      </w:pPr>
      <w:r w:rsidRPr="00B7030B">
        <w:rPr>
          <w:rFonts w:asciiTheme="minorHAnsi" w:hAnsiTheme="minorHAnsi"/>
        </w:rPr>
        <w:t>Example</w:t>
      </w:r>
      <w:r w:rsidR="00013E2B">
        <w:rPr>
          <w:rFonts w:asciiTheme="minorHAnsi" w:hAnsiTheme="minorHAnsi"/>
        </w:rPr>
        <w:t xml:space="preserve"> Pumped Storage – Fixed Format, Space Delimited</w:t>
      </w:r>
    </w:p>
    <w:p w14:paraId="3FB1377F" w14:textId="77777777" w:rsidR="003E7A64" w:rsidRPr="00A80DDA" w:rsidRDefault="003E7A64" w:rsidP="003E7A64">
      <w:pPr>
        <w:pStyle w:val="Examplebody"/>
      </w:pPr>
      <w:r w:rsidRPr="00A80DDA">
        <w:t xml:space="preserve">QGATE </w:t>
      </w:r>
    </w:p>
    <w:p w14:paraId="0CAAC959" w14:textId="77777777" w:rsidR="003E7A64" w:rsidRPr="00A80DDA" w:rsidRDefault="003E7A64" w:rsidP="003E7A64">
      <w:pPr>
        <w:pStyle w:val="Examplebody"/>
      </w:pPr>
      <w:r w:rsidRPr="00A80DDA">
        <w:t>Flow rate for pumped storage between 2 reservoirs</w:t>
      </w:r>
    </w:p>
    <w:p w14:paraId="0EFB1661" w14:textId="77777777" w:rsidR="003E7A64" w:rsidRPr="00A80DDA" w:rsidRDefault="003E7A64" w:rsidP="003E7A64">
      <w:pPr>
        <w:pStyle w:val="Examplebody"/>
      </w:pPr>
      <w:r w:rsidRPr="00A80DDA">
        <w:t xml:space="preserve">    </w:t>
      </w:r>
      <w:proofErr w:type="spellStart"/>
      <w:r w:rsidRPr="00A80DDA">
        <w:t>Jday</w:t>
      </w:r>
      <w:proofErr w:type="spellEnd"/>
      <w:r w:rsidRPr="00A80DDA">
        <w:t xml:space="preserve">  GATE 1  GATE 2  </w:t>
      </w:r>
    </w:p>
    <w:p w14:paraId="51963FCF" w14:textId="77777777" w:rsidR="003E7A64" w:rsidRPr="00A80DDA" w:rsidRDefault="003E7A64" w:rsidP="003E7A64">
      <w:pPr>
        <w:pStyle w:val="Examplebody"/>
      </w:pPr>
      <w:r w:rsidRPr="00A80DDA">
        <w:t xml:space="preserve">    1.00    23.5     0.0</w:t>
      </w:r>
    </w:p>
    <w:p w14:paraId="0C1AC75D" w14:textId="77777777" w:rsidR="003E7A64" w:rsidRPr="00A80DDA" w:rsidRDefault="003E7A64" w:rsidP="003E7A64">
      <w:pPr>
        <w:pStyle w:val="Examplebody"/>
      </w:pPr>
      <w:r w:rsidRPr="00A80DDA">
        <w:t xml:space="preserve">    1.50     0.0    23.5</w:t>
      </w:r>
    </w:p>
    <w:p w14:paraId="7A5EE21F" w14:textId="77777777" w:rsidR="003E7A64" w:rsidRPr="00A80DDA" w:rsidRDefault="003E7A64" w:rsidP="003E7A64">
      <w:pPr>
        <w:pStyle w:val="Examplebody"/>
      </w:pPr>
      <w:r w:rsidRPr="00A80DDA">
        <w:t xml:space="preserve">    2.00    12.5     0.0</w:t>
      </w:r>
    </w:p>
    <w:p w14:paraId="2515A6F7" w14:textId="77777777" w:rsidR="003E7A64" w:rsidRPr="00A80DDA" w:rsidRDefault="003E7A64" w:rsidP="003E7A64">
      <w:pPr>
        <w:pStyle w:val="Examplebody"/>
      </w:pPr>
      <w:r w:rsidRPr="00A80DDA">
        <w:t xml:space="preserve">    2.50     0.0    12.5   </w:t>
      </w:r>
    </w:p>
    <w:p w14:paraId="4AB31431" w14:textId="77777777" w:rsidR="003E7A64" w:rsidRPr="00A80DDA" w:rsidRDefault="003E7A64" w:rsidP="003E7A64">
      <w:pPr>
        <w:pStyle w:val="Examplebody"/>
      </w:pPr>
      <w:r w:rsidRPr="00A80DDA">
        <w:t xml:space="preserve">    3.00    20.0     0.0</w:t>
      </w:r>
    </w:p>
    <w:p w14:paraId="531A7A0F" w14:textId="77777777" w:rsidR="003E7A64" w:rsidRPr="00B7030B" w:rsidRDefault="003E7A64" w:rsidP="003E7A64">
      <w:pPr>
        <w:pStyle w:val="Examplebody"/>
        <w:rPr>
          <w:rFonts w:asciiTheme="minorHAnsi" w:hAnsiTheme="minorHAnsi"/>
        </w:rPr>
      </w:pPr>
      <w:r w:rsidRPr="00B7030B">
        <w:rPr>
          <w:rFonts w:asciiTheme="minorHAnsi" w:hAnsiTheme="minorHAnsi"/>
        </w:rPr>
        <w:t xml:space="preserve">  </w:t>
      </w:r>
    </w:p>
    <w:p w14:paraId="39C97E9F" w14:textId="77777777" w:rsidR="003E7A64" w:rsidRPr="00B7030B" w:rsidRDefault="003E7A64" w:rsidP="003E7A64"/>
    <w:p w14:paraId="020B6631" w14:textId="4B4E78B7" w:rsidR="008D2807" w:rsidRPr="009363C2" w:rsidRDefault="00FF5D67">
      <w:pPr>
        <w:rPr>
          <w:sz w:val="20"/>
          <w:szCs w:val="18"/>
        </w:rPr>
      </w:pPr>
      <w:r w:rsidRPr="009363C2">
        <w:rPr>
          <w:sz w:val="20"/>
          <w:szCs w:val="18"/>
        </w:rPr>
        <w:t>T</w:t>
      </w:r>
      <w:r w:rsidR="008D2807" w:rsidRPr="009363C2">
        <w:rPr>
          <w:sz w:val="20"/>
          <w:szCs w:val="18"/>
        </w:rPr>
        <w:t xml:space="preserve">he model user </w:t>
      </w:r>
      <w:r w:rsidRPr="009363C2">
        <w:rPr>
          <w:sz w:val="20"/>
          <w:szCs w:val="18"/>
        </w:rPr>
        <w:t xml:space="preserve">can also use the dynamic weir algorithm </w:t>
      </w:r>
      <w:r w:rsidR="008D2807" w:rsidRPr="009363C2">
        <w:rPr>
          <w:sz w:val="20"/>
          <w:szCs w:val="18"/>
        </w:rPr>
        <w:t xml:space="preserve">to achieve a target water </w:t>
      </w:r>
      <w:r w:rsidR="00CA7E02" w:rsidRPr="009363C2">
        <w:rPr>
          <w:sz w:val="20"/>
          <w:szCs w:val="18"/>
        </w:rPr>
        <w:t>level that</w:t>
      </w:r>
      <w:r w:rsidRPr="009363C2">
        <w:rPr>
          <w:sz w:val="20"/>
          <w:szCs w:val="18"/>
        </w:rPr>
        <w:t xml:space="preserve"> changes over the year</w:t>
      </w:r>
      <w:r w:rsidR="008D2807" w:rsidRPr="009363C2">
        <w:rPr>
          <w:sz w:val="20"/>
          <w:szCs w:val="18"/>
        </w:rPr>
        <w:t xml:space="preserve">. When </w:t>
      </w:r>
      <w:r w:rsidR="008D2807" w:rsidRPr="009363C2">
        <w:rPr>
          <w:b/>
          <w:bCs/>
          <w:sz w:val="20"/>
          <w:szCs w:val="18"/>
        </w:rPr>
        <w:t>DYNGTC</w:t>
      </w:r>
      <w:r w:rsidR="008D2807" w:rsidRPr="009363C2">
        <w:rPr>
          <w:sz w:val="20"/>
          <w:szCs w:val="18"/>
        </w:rPr>
        <w:t xml:space="preserve">=ZGT, the elevation of the dynamic weir can be the target water level in the reservoir. The rating curve equations defining the gate describe the </w:t>
      </w:r>
      <w:r w:rsidR="00CA7E02" w:rsidRPr="009363C2">
        <w:rPr>
          <w:sz w:val="20"/>
          <w:szCs w:val="18"/>
        </w:rPr>
        <w:t>response</w:t>
      </w:r>
      <w:r w:rsidR="008D2807" w:rsidRPr="009363C2">
        <w:rPr>
          <w:sz w:val="20"/>
          <w:szCs w:val="18"/>
        </w:rPr>
        <w:t xml:space="preserve"> of that weir/spillway. Under normal conditions, this would be a withdrawal at the vertical location of the dynamic weir elevation. In many cases it is desired that the target water level be achieved, but the flow is taken from a different target elevation. In th</w:t>
      </w:r>
      <w:ins w:id="3514" w:author="Honnalore Steissberg" w:date="2021-08-18T10:47:00Z">
        <w:r w:rsidR="00EF6C94">
          <w:rPr>
            <w:sz w:val="20"/>
            <w:szCs w:val="18"/>
          </w:rPr>
          <w:t>is</w:t>
        </w:r>
      </w:ins>
      <w:del w:id="3515" w:author="Honnalore Steissberg" w:date="2021-08-18T10:47:00Z">
        <w:r w:rsidR="008D2807" w:rsidRPr="009363C2" w:rsidDel="00EF6C94">
          <w:rPr>
            <w:sz w:val="20"/>
            <w:szCs w:val="18"/>
          </w:rPr>
          <w:delText>at</w:delText>
        </w:r>
      </w:del>
      <w:r w:rsidR="008D2807" w:rsidRPr="009363C2">
        <w:rPr>
          <w:sz w:val="20"/>
          <w:szCs w:val="18"/>
        </w:rPr>
        <w:t xml:space="preserve"> case</w:t>
      </w:r>
      <w:ins w:id="3516" w:author="Honnalore Steissberg" w:date="2021-08-18T10:47:00Z">
        <w:r w:rsidR="00EF6C94">
          <w:rPr>
            <w:sz w:val="20"/>
            <w:szCs w:val="18"/>
          </w:rPr>
          <w:t>,</w:t>
        </w:r>
      </w:ins>
      <w:r w:rsidR="008D2807" w:rsidRPr="009363C2">
        <w:rPr>
          <w:sz w:val="20"/>
          <w:szCs w:val="18"/>
        </w:rPr>
        <w:t xml:space="preserve"> the 2</w:t>
      </w:r>
      <w:r w:rsidR="008D2807" w:rsidRPr="009363C2">
        <w:rPr>
          <w:sz w:val="20"/>
          <w:szCs w:val="18"/>
          <w:vertAlign w:val="superscript"/>
        </w:rPr>
        <w:t>nd</w:t>
      </w:r>
      <w:r w:rsidR="008D2807" w:rsidRPr="009363C2">
        <w:rPr>
          <w:sz w:val="20"/>
          <w:szCs w:val="18"/>
        </w:rPr>
        <w:t xml:space="preserve"> line in the gate file is not ignored. To turn this on, the </w:t>
      </w:r>
      <w:r w:rsidR="00CA7E02" w:rsidRPr="009363C2">
        <w:rPr>
          <w:sz w:val="20"/>
          <w:szCs w:val="18"/>
        </w:rPr>
        <w:t>model</w:t>
      </w:r>
      <w:r w:rsidR="008D2807" w:rsidRPr="009363C2">
        <w:rPr>
          <w:sz w:val="20"/>
          <w:szCs w:val="18"/>
        </w:rPr>
        <w:t xml:space="preserve"> user must insert the following in the 2</w:t>
      </w:r>
      <w:r w:rsidR="008D2807" w:rsidRPr="009363C2">
        <w:rPr>
          <w:sz w:val="20"/>
          <w:szCs w:val="18"/>
          <w:vertAlign w:val="superscript"/>
        </w:rPr>
        <w:t>nd</w:t>
      </w:r>
      <w:r w:rsidR="008D2807" w:rsidRPr="009363C2">
        <w:rPr>
          <w:sz w:val="20"/>
          <w:szCs w:val="18"/>
        </w:rPr>
        <w:t xml:space="preserve"> line:</w:t>
      </w:r>
    </w:p>
    <w:p w14:paraId="0A5C23C5" w14:textId="77777777" w:rsidR="00013E2B" w:rsidRDefault="00013E2B" w:rsidP="008D2807">
      <w:pPr>
        <w:rPr>
          <w:sz w:val="20"/>
          <w:szCs w:val="18"/>
        </w:rPr>
      </w:pPr>
    </w:p>
    <w:p w14:paraId="0BD4F85D" w14:textId="77777777" w:rsidR="008D2807" w:rsidRPr="009363C2" w:rsidRDefault="008D2807" w:rsidP="008D2807">
      <w:pPr>
        <w:rPr>
          <w:sz w:val="20"/>
          <w:szCs w:val="18"/>
        </w:rPr>
      </w:pPr>
      <w:r w:rsidRPr="009363C2">
        <w:rPr>
          <w:sz w:val="20"/>
          <w:szCs w:val="18"/>
        </w:rPr>
        <w:t xml:space="preserve">Char 1-8: Title in all caps: </w:t>
      </w:r>
      <w:r w:rsidRPr="009363C2">
        <w:rPr>
          <w:b/>
          <w:bCs/>
          <w:sz w:val="20"/>
          <w:szCs w:val="18"/>
        </w:rPr>
        <w:t>EGT2ELEV</w:t>
      </w:r>
    </w:p>
    <w:p w14:paraId="0448D04F" w14:textId="77777777" w:rsidR="00013E2B" w:rsidRDefault="00013E2B" w:rsidP="008D2807">
      <w:pPr>
        <w:rPr>
          <w:sz w:val="20"/>
          <w:szCs w:val="18"/>
        </w:rPr>
      </w:pPr>
    </w:p>
    <w:p w14:paraId="786C2AAF" w14:textId="1C79D03C" w:rsidR="008D2807" w:rsidRDefault="008D2807" w:rsidP="008D2807">
      <w:pPr>
        <w:rPr>
          <w:ins w:id="3517" w:author="Honnalore Steissberg" w:date="2021-08-18T10:47:00Z"/>
          <w:sz w:val="20"/>
          <w:szCs w:val="18"/>
        </w:rPr>
      </w:pPr>
      <w:r w:rsidRPr="009363C2">
        <w:rPr>
          <w:sz w:val="20"/>
          <w:szCs w:val="18"/>
        </w:rPr>
        <w:t>Char 9-16: Centerline elevation where the outflow will be removed in F8.0 format</w:t>
      </w:r>
    </w:p>
    <w:p w14:paraId="083659C7" w14:textId="77777777" w:rsidR="00EF6C94" w:rsidRPr="009363C2" w:rsidRDefault="00EF6C94" w:rsidP="008D2807">
      <w:pPr>
        <w:rPr>
          <w:sz w:val="20"/>
          <w:szCs w:val="18"/>
        </w:rPr>
      </w:pPr>
    </w:p>
    <w:p w14:paraId="68AE7984" w14:textId="77777777" w:rsidR="008D2807" w:rsidRDefault="008D2807" w:rsidP="008D2807">
      <w:pPr>
        <w:rPr>
          <w:sz w:val="20"/>
          <w:szCs w:val="18"/>
        </w:rPr>
      </w:pPr>
      <w:r w:rsidRPr="009363C2">
        <w:rPr>
          <w:sz w:val="20"/>
          <w:szCs w:val="18"/>
        </w:rPr>
        <w:t>This is repeated for the # of gates in F8.0 format. If you want to use the elevation specified in the dynamic weir elevations, just set the elevation above to 0.0. Note the example below for 2 gates both specified as dynamic weirs.</w:t>
      </w:r>
    </w:p>
    <w:p w14:paraId="0878BAE9" w14:textId="77777777" w:rsidR="00013E2B" w:rsidRPr="009363C2" w:rsidRDefault="00013E2B" w:rsidP="008D2807">
      <w:pPr>
        <w:rPr>
          <w:sz w:val="20"/>
          <w:szCs w:val="18"/>
        </w:rPr>
      </w:pPr>
    </w:p>
    <w:p w14:paraId="1AA73D16" w14:textId="77777777" w:rsidR="00013E2B" w:rsidRPr="00B7030B" w:rsidRDefault="00013E2B" w:rsidP="00013E2B">
      <w:pPr>
        <w:pStyle w:val="Example1"/>
        <w:rPr>
          <w:rFonts w:asciiTheme="minorHAnsi" w:hAnsiTheme="minorHAnsi"/>
        </w:rPr>
      </w:pPr>
      <w:r w:rsidRPr="00B7030B">
        <w:rPr>
          <w:rFonts w:asciiTheme="minorHAnsi" w:hAnsiTheme="minorHAnsi"/>
        </w:rPr>
        <w:lastRenderedPageBreak/>
        <w:t>Example</w:t>
      </w:r>
      <w:r>
        <w:rPr>
          <w:rFonts w:asciiTheme="minorHAnsi" w:hAnsiTheme="minorHAnsi"/>
        </w:rPr>
        <w:t xml:space="preserve"> Weir Flow Rate at Target Elevation – Fixed Format, Space Delimited</w:t>
      </w:r>
    </w:p>
    <w:p w14:paraId="1CDF3090" w14:textId="77777777" w:rsidR="008D2807" w:rsidRPr="00013E2B" w:rsidRDefault="008D2807" w:rsidP="008D2807">
      <w:pPr>
        <w:rPr>
          <w:sz w:val="16"/>
          <w:szCs w:val="14"/>
        </w:rPr>
      </w:pPr>
    </w:p>
    <w:p w14:paraId="3956C74D" w14:textId="77777777" w:rsidR="008D2807" w:rsidRPr="00A80DDA" w:rsidRDefault="008D2807" w:rsidP="008D2807">
      <w:pPr>
        <w:pStyle w:val="Examplebody"/>
      </w:pPr>
      <w:r w:rsidRPr="00A80DDA">
        <w:t xml:space="preserve">QGATE </w:t>
      </w:r>
    </w:p>
    <w:p w14:paraId="51289749" w14:textId="77777777" w:rsidR="008D2807" w:rsidRPr="00A80DDA" w:rsidRDefault="008D2807" w:rsidP="008D2807">
      <w:pPr>
        <w:pStyle w:val="Examplebody"/>
      </w:pPr>
      <w:r w:rsidRPr="00A80DDA">
        <w:t>EGT2ELEV   110.0    00.0</w:t>
      </w:r>
    </w:p>
    <w:p w14:paraId="1D409BD8" w14:textId="77777777" w:rsidR="008D2807" w:rsidRPr="00A80DDA" w:rsidRDefault="008D2807" w:rsidP="008D2807">
      <w:pPr>
        <w:pStyle w:val="Examplebody"/>
      </w:pPr>
      <w:r w:rsidRPr="00A80DDA">
        <w:t xml:space="preserve">    </w:t>
      </w:r>
      <w:proofErr w:type="spellStart"/>
      <w:proofErr w:type="gramStart"/>
      <w:r w:rsidRPr="00A80DDA">
        <w:t>Jday</w:t>
      </w:r>
      <w:proofErr w:type="spellEnd"/>
      <w:r w:rsidRPr="00A80DDA">
        <w:t>  GATE</w:t>
      </w:r>
      <w:proofErr w:type="gramEnd"/>
      <w:r w:rsidRPr="00A80DDA">
        <w:t xml:space="preserve"> 1  GATE 2  </w:t>
      </w:r>
    </w:p>
    <w:p w14:paraId="52A77C84" w14:textId="77777777" w:rsidR="008D2807" w:rsidRPr="00A80DDA" w:rsidRDefault="008D2807" w:rsidP="008D2807">
      <w:pPr>
        <w:pStyle w:val="Examplebody"/>
      </w:pPr>
      <w:r w:rsidRPr="00A80DDA">
        <w:t>    1.00   123.5   122.5</w:t>
      </w:r>
    </w:p>
    <w:p w14:paraId="7E60C5FE" w14:textId="77777777" w:rsidR="008D2807" w:rsidRPr="00A80DDA" w:rsidRDefault="008D2807" w:rsidP="008D2807">
      <w:pPr>
        <w:pStyle w:val="Examplebody"/>
      </w:pPr>
      <w:r w:rsidRPr="00A80DDA">
        <w:t>    3.00   140.0   123.0</w:t>
      </w:r>
    </w:p>
    <w:p w14:paraId="61988CA5" w14:textId="77777777" w:rsidR="008D2807" w:rsidRPr="00B7030B" w:rsidRDefault="008D2807" w:rsidP="008D2807"/>
    <w:p w14:paraId="34587B05" w14:textId="77777777" w:rsidR="008D2807" w:rsidRPr="009363C2" w:rsidRDefault="008D2807" w:rsidP="008D2807">
      <w:pPr>
        <w:rPr>
          <w:sz w:val="20"/>
          <w:szCs w:val="18"/>
        </w:rPr>
      </w:pPr>
      <w:r w:rsidRPr="00EF6C94">
        <w:rPr>
          <w:b/>
          <w:bCs/>
          <w:sz w:val="20"/>
          <w:szCs w:val="18"/>
          <w:highlight w:val="yellow"/>
          <w:rPrChange w:id="3518" w:author="Honnalore Steissberg" w:date="2021-08-18T10:48:00Z">
            <w:rPr>
              <w:b/>
              <w:bCs/>
              <w:sz w:val="20"/>
              <w:szCs w:val="18"/>
            </w:rPr>
          </w:rPrChange>
        </w:rPr>
        <w:t>GATE1</w:t>
      </w:r>
      <w:r w:rsidRPr="009363C2">
        <w:rPr>
          <w:sz w:val="20"/>
          <w:szCs w:val="18"/>
        </w:rPr>
        <w:t xml:space="preserve"> would compute flow based on the dynamic weir elevation, but it would take the centerline of the withdrawal at 110.0 m. </w:t>
      </w:r>
      <w:r w:rsidRPr="009363C2">
        <w:rPr>
          <w:b/>
          <w:bCs/>
          <w:sz w:val="20"/>
          <w:szCs w:val="18"/>
        </w:rPr>
        <w:t>GATE2</w:t>
      </w:r>
      <w:r w:rsidRPr="009363C2">
        <w:rPr>
          <w:sz w:val="20"/>
          <w:szCs w:val="18"/>
        </w:rPr>
        <w:t xml:space="preserve"> would compute the flow based on the dynamic weir elevation, and it would take the centerline of the withdrawal at elevation of the dynamic weir.</w:t>
      </w:r>
    </w:p>
    <w:p w14:paraId="417449EE" w14:textId="77777777" w:rsidR="005E317F" w:rsidRPr="009363C2" w:rsidRDefault="008D2807">
      <w:pPr>
        <w:rPr>
          <w:sz w:val="20"/>
          <w:szCs w:val="18"/>
        </w:rPr>
      </w:pPr>
      <w:r w:rsidRPr="009363C2">
        <w:rPr>
          <w:sz w:val="20"/>
          <w:szCs w:val="18"/>
        </w:rPr>
        <w:t xml:space="preserve"> </w:t>
      </w:r>
    </w:p>
    <w:p w14:paraId="25450482" w14:textId="315CB2D6" w:rsidR="005E317F" w:rsidRPr="009363C2" w:rsidRDefault="005E317F">
      <w:pPr>
        <w:rPr>
          <w:sz w:val="20"/>
          <w:szCs w:val="18"/>
        </w:rPr>
      </w:pPr>
      <w:r w:rsidRPr="009363C2">
        <w:rPr>
          <w:sz w:val="20"/>
          <w:szCs w:val="18"/>
        </w:rPr>
        <w:t>The gate file a</w:t>
      </w:r>
      <w:r w:rsidR="00BA74A3" w:rsidRPr="009363C2">
        <w:rPr>
          <w:sz w:val="20"/>
          <w:szCs w:val="18"/>
        </w:rPr>
        <w:t>l</w:t>
      </w:r>
      <w:r w:rsidRPr="009363C2">
        <w:rPr>
          <w:sz w:val="20"/>
          <w:szCs w:val="18"/>
        </w:rPr>
        <w:t>so uses the comma delimited file format if the first character in the first line is an ‘$’. Hence</w:t>
      </w:r>
      <w:ins w:id="3519" w:author="Honnalore Steissberg" w:date="2021-08-19T12:06:00Z">
        <w:r w:rsidR="00D003BB">
          <w:rPr>
            <w:sz w:val="20"/>
            <w:szCs w:val="18"/>
          </w:rPr>
          <w:t>,</w:t>
        </w:r>
      </w:ins>
      <w:r w:rsidRPr="009363C2">
        <w:rPr>
          <w:sz w:val="20"/>
          <w:szCs w:val="18"/>
        </w:rPr>
        <w:t xml:space="preserve"> for a gate file with 22 different flows, the </w:t>
      </w:r>
      <w:r w:rsidR="00013E2B">
        <w:rPr>
          <w:sz w:val="20"/>
          <w:szCs w:val="18"/>
        </w:rPr>
        <w:t>free format</w:t>
      </w:r>
      <w:r w:rsidRPr="009363C2">
        <w:rPr>
          <w:sz w:val="20"/>
          <w:szCs w:val="18"/>
        </w:rPr>
        <w:t xml:space="preserve"> file would have the following format:</w:t>
      </w:r>
    </w:p>
    <w:p w14:paraId="63CAA8EB" w14:textId="77777777" w:rsidR="005E317F" w:rsidRDefault="005E317F"/>
    <w:p w14:paraId="70BF3A53" w14:textId="77777777" w:rsidR="00013E2B" w:rsidRPr="00B7030B" w:rsidRDefault="00013E2B" w:rsidP="00013E2B">
      <w:pPr>
        <w:pStyle w:val="Example1"/>
        <w:rPr>
          <w:rFonts w:asciiTheme="minorHAnsi" w:hAnsiTheme="minorHAnsi"/>
        </w:rPr>
      </w:pPr>
      <w:r w:rsidRPr="00B7030B">
        <w:rPr>
          <w:rFonts w:asciiTheme="minorHAnsi" w:hAnsiTheme="minorHAnsi"/>
        </w:rPr>
        <w:t>Example</w:t>
      </w:r>
      <w:r>
        <w:rPr>
          <w:rFonts w:asciiTheme="minorHAnsi" w:hAnsiTheme="minorHAnsi"/>
        </w:rPr>
        <w:t xml:space="preserve"> Flow Rate Specified – Free Format, Comma Delimited</w:t>
      </w:r>
    </w:p>
    <w:p w14:paraId="732D8520" w14:textId="77777777" w:rsidR="005E317F" w:rsidRPr="005E317F" w:rsidRDefault="005E317F" w:rsidP="005E317F">
      <w:pPr>
        <w:rPr>
          <w:rFonts w:ascii="Courier New" w:hAnsi="Courier New" w:cs="Courier New"/>
          <w:sz w:val="16"/>
        </w:rPr>
      </w:pPr>
      <w:r>
        <w:rPr>
          <w:rFonts w:ascii="Courier New" w:hAnsi="Courier New" w:cs="Courier New"/>
          <w:sz w:val="16"/>
        </w:rPr>
        <w:t>$</w:t>
      </w:r>
      <w:r w:rsidRPr="005E317F">
        <w:rPr>
          <w:rFonts w:ascii="Courier New" w:hAnsi="Courier New" w:cs="Courier New"/>
          <w:sz w:val="16"/>
        </w:rPr>
        <w:t>JDA_2014_BR1_LINKED_QGT.npt -Outflow file for System McNary model,,,,,,,,,,,,,,,,,,,,,,,</w:t>
      </w:r>
    </w:p>
    <w:p w14:paraId="345909F2"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 xml:space="preserve"> Structure flows based on proportional actual dam operations. Obtained from 'McNary-Flows-Linked-2014.xlsm',,,,,,,,,,,,,,,,,,,,,,,</w:t>
      </w:r>
    </w:p>
    <w:p w14:paraId="56DF635A" w14:textId="77777777" w:rsidR="005E317F" w:rsidRPr="005E317F" w:rsidRDefault="005E317F" w:rsidP="005E317F">
      <w:pPr>
        <w:rPr>
          <w:rFonts w:ascii="Courier New" w:hAnsi="Courier New" w:cs="Courier New"/>
          <w:sz w:val="16"/>
        </w:rPr>
      </w:pPr>
      <w:proofErr w:type="gramStart"/>
      <w:r w:rsidRPr="005E317F">
        <w:rPr>
          <w:rFonts w:ascii="Courier New" w:hAnsi="Courier New" w:cs="Courier New"/>
          <w:sz w:val="16"/>
        </w:rPr>
        <w:t>JDAY,POW</w:t>
      </w:r>
      <w:proofErr w:type="gramEnd"/>
      <w:r w:rsidRPr="005E317F">
        <w:rPr>
          <w:rFonts w:ascii="Courier New" w:hAnsi="Courier New" w:cs="Courier New"/>
          <w:sz w:val="16"/>
        </w:rPr>
        <w:t>,SPB1,SPB2,SPB3,SPB4,SPB5,SPB6,SPB7,SPB8,SPB9,SPB10,SPB11,SPB12,SPB13,SPB14,SPB15,SPB16,SPB17,SPB18,SPB19,SPB20,MISC,</w:t>
      </w:r>
    </w:p>
    <w:p w14:paraId="52F356C0"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1,3888.358,0,0,0,0,0,0,0,0,0,0,0,0,0,0,0,0,0,0,0,0,36.851,</w:t>
      </w:r>
    </w:p>
    <w:p w14:paraId="5C53E288"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2,4070.175,0,0,0,0,0,0,0,0,0,0,0,0,0,0,0,0,0,0,0,0,35.816,</w:t>
      </w:r>
    </w:p>
    <w:p w14:paraId="192672FF"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3,3732.835,0,0,0,0,0,0,0,0,0,0,0,0,0,0,0,0,0,0,0,0,27.394,</w:t>
      </w:r>
    </w:p>
    <w:p w14:paraId="73165037"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4,2981.612,0,0,0,0,0,0,0,0,0,0,0,0,0,0,0,0,0,0,0,0,24.132,</w:t>
      </w:r>
    </w:p>
    <w:p w14:paraId="3A1034EF"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5,2719.898,0,0,0,0,0,0,0,0,0,0,0,0,0,0,0,0,0,0,0,0,13.68,</w:t>
      </w:r>
    </w:p>
    <w:p w14:paraId="1ACB7E7B" w14:textId="77777777" w:rsidR="005E317F" w:rsidRDefault="005E317F"/>
    <w:p w14:paraId="0BBFFD5E" w14:textId="77777777" w:rsidR="005E317F" w:rsidRDefault="005E317F"/>
    <w:p w14:paraId="5F67B9F7" w14:textId="46E02FA6" w:rsidR="005E317F" w:rsidRPr="009363C2" w:rsidRDefault="005E317F">
      <w:pPr>
        <w:rPr>
          <w:sz w:val="20"/>
          <w:szCs w:val="18"/>
        </w:rPr>
      </w:pPr>
      <w:r w:rsidRPr="009363C2">
        <w:rPr>
          <w:sz w:val="20"/>
          <w:szCs w:val="18"/>
        </w:rPr>
        <w:t>In Excel</w:t>
      </w:r>
      <w:ins w:id="3520" w:author="Honnalore Steissberg" w:date="2021-08-19T12:06:00Z">
        <w:r w:rsidR="00D003BB">
          <w:rPr>
            <w:sz w:val="20"/>
            <w:szCs w:val="18"/>
          </w:rPr>
          <w:t>,</w:t>
        </w:r>
      </w:ins>
      <w:r w:rsidRPr="009363C2">
        <w:rPr>
          <w:sz w:val="20"/>
          <w:szCs w:val="18"/>
        </w:rPr>
        <w:t xml:space="preserve"> the file would </w:t>
      </w:r>
      <w:del w:id="3521" w:author="Honnalore Steissberg" w:date="2021-08-19T12:06:00Z">
        <w:r w:rsidRPr="009363C2" w:rsidDel="00D003BB">
          <w:rPr>
            <w:sz w:val="20"/>
            <w:szCs w:val="18"/>
          </w:rPr>
          <w:delText>look like</w:delText>
        </w:r>
      </w:del>
      <w:ins w:id="3522" w:author="Honnalore Steissberg" w:date="2021-08-19T12:06:00Z">
        <w:r w:rsidR="00D003BB">
          <w:rPr>
            <w:sz w:val="20"/>
            <w:szCs w:val="18"/>
          </w:rPr>
          <w:t>resemble</w:t>
        </w:r>
      </w:ins>
      <w:r w:rsidRPr="009363C2">
        <w:rPr>
          <w:sz w:val="20"/>
          <w:szCs w:val="18"/>
        </w:rPr>
        <w:t xml:space="preserve"> the following: </w:t>
      </w:r>
    </w:p>
    <w:p w14:paraId="29562920" w14:textId="77777777" w:rsidR="005E317F" w:rsidRDefault="005E317F"/>
    <w:p w14:paraId="697475C8" w14:textId="77777777" w:rsidR="005E317F" w:rsidRDefault="005E317F"/>
    <w:p w14:paraId="33D76C99" w14:textId="77777777" w:rsidR="0096272E" w:rsidRPr="00B7030B" w:rsidRDefault="0096272E">
      <w:pPr>
        <w:sectPr w:rsidR="0096272E" w:rsidRPr="00B7030B" w:rsidSect="000E4BA7">
          <w:headerReference w:type="even" r:id="rId109"/>
          <w:headerReference w:type="default" r:id="rId110"/>
          <w:endnotePr>
            <w:numFmt w:val="decimal"/>
          </w:endnotePr>
          <w:pgSz w:w="12240" w:h="15840" w:code="1"/>
          <w:pgMar w:top="1728" w:right="1440" w:bottom="1728" w:left="2160" w:header="1008" w:footer="1008" w:gutter="0"/>
          <w:paperSrc w:first="100" w:other="100"/>
          <w:cols w:space="720"/>
        </w:sectPr>
      </w:pPr>
      <w:r w:rsidRPr="0096272E">
        <w:rPr>
          <w:noProof/>
        </w:rPr>
        <w:drawing>
          <wp:inline distT="0" distB="0" distL="0" distR="0" wp14:anchorId="0EE7F997" wp14:editId="745EC090">
            <wp:extent cx="6349238" cy="632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59263" cy="633459"/>
                    </a:xfrm>
                    <a:prstGeom prst="rect">
                      <a:avLst/>
                    </a:prstGeom>
                    <a:noFill/>
                    <a:ln>
                      <a:noFill/>
                    </a:ln>
                  </pic:spPr>
                </pic:pic>
              </a:graphicData>
            </a:graphic>
          </wp:inline>
        </w:drawing>
      </w:r>
    </w:p>
    <w:p w14:paraId="6A6DF57B" w14:textId="77777777" w:rsidR="0041037A" w:rsidRPr="00B7030B" w:rsidRDefault="0041037A">
      <w:pPr>
        <w:pStyle w:val="Heading3"/>
        <w:rPr>
          <w:rFonts w:asciiTheme="minorHAnsi" w:hAnsiTheme="minorHAnsi"/>
        </w:rPr>
      </w:pPr>
      <w:bookmarkStart w:id="3523" w:name="light_extinction_input_file"/>
      <w:bookmarkStart w:id="3524" w:name="_Light_Extinction_File"/>
      <w:bookmarkStart w:id="3525" w:name="_Toc41047888"/>
      <w:bookmarkEnd w:id="3523"/>
      <w:bookmarkEnd w:id="3524"/>
      <w:r w:rsidRPr="00B7030B">
        <w:rPr>
          <w:rFonts w:asciiTheme="minorHAnsi" w:hAnsiTheme="minorHAnsi"/>
        </w:rPr>
        <w:lastRenderedPageBreak/>
        <w:t>Light Extinction File</w:t>
      </w:r>
      <w:bookmarkEnd w:id="3525"/>
    </w:p>
    <w:p w14:paraId="176F6FF7" w14:textId="77777777" w:rsidR="0041037A" w:rsidRPr="009363C2" w:rsidRDefault="0041037A">
      <w:pPr>
        <w:pStyle w:val="BodyText"/>
        <w:rPr>
          <w:sz w:val="20"/>
          <w:szCs w:val="18"/>
        </w:rPr>
      </w:pPr>
      <w:r w:rsidRPr="009363C2">
        <w:rPr>
          <w:sz w:val="20"/>
          <w:szCs w:val="18"/>
        </w:rPr>
        <w:t>The light extinction input file contains the following data</w:t>
      </w:r>
      <w:r w:rsidR="00CF26D6" w:rsidRPr="009363C2">
        <w:rPr>
          <w:sz w:val="20"/>
          <w:szCs w:val="18"/>
        </w:rPr>
        <w:t xml:space="preserve"> for each waterbody</w:t>
      </w:r>
      <w:r w:rsidRPr="009363C2">
        <w:rPr>
          <w:sz w:val="20"/>
          <w:szCs w:val="18"/>
        </w:rPr>
        <w:t>:</w:t>
      </w:r>
    </w:p>
    <w:p w14:paraId="29270902" w14:textId="77777777" w:rsidR="0041037A" w:rsidRPr="009363C2" w:rsidRDefault="0041037A">
      <w:pPr>
        <w:pStyle w:val="Variableformatheader"/>
        <w:rPr>
          <w:rFonts w:asciiTheme="minorHAnsi" w:hAnsiTheme="minorHAnsi"/>
          <w:sz w:val="20"/>
          <w:szCs w:val="22"/>
        </w:rPr>
      </w:pPr>
      <w:r w:rsidRPr="009363C2">
        <w:rPr>
          <w:rFonts w:asciiTheme="minorHAnsi" w:hAnsiTheme="minorHAnsi"/>
          <w:sz w:val="20"/>
          <w:szCs w:val="22"/>
        </w:rPr>
        <w:tab/>
        <w:t>Variable Description</w:t>
      </w:r>
      <w:r w:rsidRPr="009363C2">
        <w:rPr>
          <w:rFonts w:asciiTheme="minorHAnsi" w:hAnsiTheme="minorHAnsi"/>
          <w:sz w:val="20"/>
          <w:szCs w:val="22"/>
        </w:rPr>
        <w:tab/>
        <w:t>Name</w:t>
      </w:r>
      <w:r w:rsidRPr="009363C2">
        <w:rPr>
          <w:rFonts w:asciiTheme="minorHAnsi" w:hAnsiTheme="minorHAnsi"/>
          <w:sz w:val="20"/>
          <w:szCs w:val="22"/>
        </w:rPr>
        <w:tab/>
        <w:t>For</w:t>
      </w:r>
      <w:r w:rsidRPr="009363C2">
        <w:rPr>
          <w:rFonts w:asciiTheme="minorHAnsi" w:hAnsiTheme="minorHAnsi"/>
          <w:sz w:val="20"/>
          <w:szCs w:val="22"/>
        </w:rPr>
        <w:softHyphen/>
        <w:t>mat</w:t>
      </w:r>
    </w:p>
    <w:p w14:paraId="599166FE" w14:textId="77777777" w:rsidR="0041037A" w:rsidRPr="009363C2" w:rsidRDefault="0041037A">
      <w:pPr>
        <w:pStyle w:val="Variableformat"/>
        <w:rPr>
          <w:sz w:val="20"/>
          <w:szCs w:val="22"/>
        </w:rPr>
      </w:pPr>
      <w:r w:rsidRPr="009363C2">
        <w:rPr>
          <w:sz w:val="20"/>
          <w:szCs w:val="22"/>
        </w:rPr>
        <w:tab/>
        <w:t>Julian date</w:t>
      </w:r>
      <w:r w:rsidRPr="009363C2">
        <w:rPr>
          <w:sz w:val="20"/>
          <w:szCs w:val="22"/>
        </w:rPr>
        <w:tab/>
        <w:t>[JDAY]</w:t>
      </w:r>
      <w:r w:rsidRPr="009363C2">
        <w:rPr>
          <w:sz w:val="20"/>
          <w:szCs w:val="22"/>
        </w:rPr>
        <w:tab/>
        <w:t>F8.0</w:t>
      </w:r>
    </w:p>
    <w:p w14:paraId="3A29133D" w14:textId="77777777" w:rsidR="0041037A" w:rsidRPr="009363C2" w:rsidRDefault="0041037A">
      <w:pPr>
        <w:pStyle w:val="Variableformat"/>
        <w:rPr>
          <w:sz w:val="20"/>
          <w:szCs w:val="22"/>
        </w:rPr>
      </w:pPr>
      <w:r w:rsidRPr="009363C2">
        <w:rPr>
          <w:sz w:val="20"/>
          <w:szCs w:val="22"/>
        </w:rPr>
        <w:tab/>
        <w:t xml:space="preserve">Light extinction, </w:t>
      </w:r>
      <w:r w:rsidRPr="009363C2">
        <w:rPr>
          <w:i/>
          <w:iCs/>
          <w:sz w:val="20"/>
          <w:szCs w:val="22"/>
        </w:rPr>
        <w:t>m</w:t>
      </w:r>
      <w:r w:rsidRPr="009363C2">
        <w:rPr>
          <w:i/>
          <w:iCs/>
          <w:sz w:val="20"/>
          <w:szCs w:val="22"/>
          <w:vertAlign w:val="superscript"/>
        </w:rPr>
        <w:t>-1</w:t>
      </w:r>
      <w:r w:rsidRPr="009363C2">
        <w:rPr>
          <w:sz w:val="20"/>
          <w:szCs w:val="22"/>
        </w:rPr>
        <w:tab/>
        <w:t>[EXH2O]</w:t>
      </w:r>
      <w:r w:rsidRPr="009363C2">
        <w:rPr>
          <w:sz w:val="20"/>
          <w:szCs w:val="22"/>
        </w:rPr>
        <w:tab/>
        <w:t>F8.0</w:t>
      </w:r>
    </w:p>
    <w:p w14:paraId="54D3D364" w14:textId="77777777" w:rsidR="0041037A" w:rsidRPr="009363C2" w:rsidRDefault="0041037A">
      <w:pPr>
        <w:pStyle w:val="BodyText2"/>
        <w:rPr>
          <w:sz w:val="20"/>
          <w:szCs w:val="18"/>
        </w:rPr>
      </w:pPr>
    </w:p>
    <w:p w14:paraId="5D618110" w14:textId="77777777" w:rsidR="0041037A" w:rsidRPr="009363C2" w:rsidRDefault="0041037A">
      <w:pPr>
        <w:pStyle w:val="BodyText"/>
        <w:rPr>
          <w:sz w:val="20"/>
          <w:szCs w:val="18"/>
        </w:rPr>
      </w:pPr>
      <w:r w:rsidRPr="009363C2">
        <w:rPr>
          <w:sz w:val="20"/>
          <w:szCs w:val="18"/>
        </w:rPr>
        <w:t>These data are usually obtained by Secchi disk measurements. Due to inaccuracies in these measurements, a more appropriate method is the measurement of light extinction directly using a photometer. If dynamic light extinction is read in, all other internal calculations of light extinction are ignored.    The following is a list of guide</w:t>
      </w:r>
      <w:r w:rsidRPr="009363C2">
        <w:rPr>
          <w:sz w:val="20"/>
          <w:szCs w:val="18"/>
        </w:rPr>
        <w:softHyphen/>
        <w:t>lines for file p</w:t>
      </w:r>
      <w:r w:rsidRPr="009363C2">
        <w:rPr>
          <w:sz w:val="20"/>
          <w:szCs w:val="18"/>
        </w:rPr>
        <w:softHyphen/>
        <w:t>reparation:</w:t>
      </w:r>
    </w:p>
    <w:p w14:paraId="00A12592" w14:textId="77777777" w:rsidR="0041037A" w:rsidRPr="009363C2" w:rsidRDefault="0041037A">
      <w:pPr>
        <w:pStyle w:val="Numberedlist"/>
        <w:rPr>
          <w:sz w:val="20"/>
          <w:szCs w:val="18"/>
        </w:rPr>
      </w:pPr>
      <w:r w:rsidRPr="009363C2">
        <w:rPr>
          <w:sz w:val="20"/>
          <w:szCs w:val="18"/>
        </w:rPr>
        <w:t>1.</w:t>
      </w:r>
      <w:r w:rsidRPr="009363C2">
        <w:rPr>
          <w:sz w:val="20"/>
          <w:szCs w:val="18"/>
        </w:rPr>
        <w:tab/>
        <w:t>Input format for each field is F8.0 that al</w:t>
      </w:r>
      <w:r w:rsidRPr="009363C2">
        <w:rPr>
          <w:sz w:val="20"/>
          <w:szCs w:val="18"/>
        </w:rPr>
        <w:softHyphen/>
        <w:t>lows the user to specify the decimal point location.</w:t>
      </w:r>
    </w:p>
    <w:p w14:paraId="412B14F3" w14:textId="77777777" w:rsidR="0041037A" w:rsidRPr="009363C2" w:rsidRDefault="0041037A">
      <w:pPr>
        <w:pStyle w:val="Numberedlist"/>
        <w:rPr>
          <w:sz w:val="20"/>
          <w:szCs w:val="18"/>
        </w:rPr>
      </w:pPr>
      <w:r w:rsidRPr="009363C2">
        <w:rPr>
          <w:sz w:val="20"/>
          <w:szCs w:val="18"/>
        </w:rPr>
        <w:t>2.</w:t>
      </w:r>
      <w:r w:rsidRPr="009363C2">
        <w:rPr>
          <w:sz w:val="20"/>
          <w:szCs w:val="18"/>
        </w:rPr>
        <w:tab/>
        <w:t>The first two lines are ignored and can be used to com</w:t>
      </w:r>
      <w:r w:rsidRPr="009363C2">
        <w:rPr>
          <w:sz w:val="20"/>
          <w:szCs w:val="18"/>
        </w:rPr>
        <w:softHyphen/>
        <w:t>ment the file.</w:t>
      </w:r>
    </w:p>
    <w:p w14:paraId="2CCF8FFD" w14:textId="3DB9F4AA" w:rsidR="0041037A" w:rsidRPr="009363C2" w:rsidRDefault="0041037A">
      <w:pPr>
        <w:pStyle w:val="Numberedlist"/>
        <w:rPr>
          <w:sz w:val="20"/>
          <w:szCs w:val="18"/>
        </w:rPr>
      </w:pPr>
      <w:r w:rsidRPr="009363C2">
        <w:rPr>
          <w:sz w:val="20"/>
          <w:szCs w:val="18"/>
        </w:rPr>
        <w:t>3.</w:t>
      </w:r>
      <w:r w:rsidRPr="009363C2">
        <w:rPr>
          <w:sz w:val="20"/>
          <w:szCs w:val="18"/>
        </w:rPr>
        <w:tab/>
        <w:t>The third line contains the variable name which is right</w:t>
      </w:r>
      <w:ins w:id="3526" w:author="Honnalore Steissberg" w:date="2021-08-20T11:40:00Z">
        <w:r w:rsidR="001530A5">
          <w:rPr>
            <w:sz w:val="20"/>
            <w:szCs w:val="18"/>
          </w:rPr>
          <w:t>-</w:t>
        </w:r>
      </w:ins>
      <w:del w:id="3527" w:author="Honnalore Steissberg" w:date="2021-08-20T11:40:00Z">
        <w:r w:rsidRPr="009363C2" w:rsidDel="001530A5">
          <w:rPr>
            <w:sz w:val="20"/>
            <w:szCs w:val="18"/>
          </w:rPr>
          <w:delText xml:space="preserve"> </w:delText>
        </w:r>
      </w:del>
      <w:r w:rsidRPr="009363C2">
        <w:rPr>
          <w:sz w:val="20"/>
          <w:szCs w:val="18"/>
        </w:rPr>
        <w:t>justi</w:t>
      </w:r>
      <w:r w:rsidRPr="009363C2">
        <w:rPr>
          <w:sz w:val="20"/>
          <w:szCs w:val="18"/>
        </w:rPr>
        <w:softHyphen/>
        <w:t>fied accord</w:t>
      </w:r>
      <w:r w:rsidRPr="009363C2">
        <w:rPr>
          <w:sz w:val="20"/>
          <w:szCs w:val="18"/>
        </w:rPr>
        <w:softHyphen/>
        <w:t>ing to the input field.  This line is also ignored al</w:t>
      </w:r>
      <w:r w:rsidRPr="009363C2">
        <w:rPr>
          <w:sz w:val="20"/>
          <w:szCs w:val="18"/>
        </w:rPr>
        <w:softHyphen/>
        <w:t>though the prepro</w:t>
      </w:r>
      <w:r w:rsidRPr="009363C2">
        <w:rPr>
          <w:sz w:val="20"/>
          <w:szCs w:val="18"/>
        </w:rPr>
        <w:softHyphen/>
        <w:t>cessor checks to ensure the fields are aligned correctly.</w:t>
      </w:r>
    </w:p>
    <w:p w14:paraId="31D39675" w14:textId="77777777" w:rsidR="0041037A" w:rsidRPr="009363C2" w:rsidRDefault="0041037A">
      <w:pPr>
        <w:pStyle w:val="Numberedlist"/>
        <w:rPr>
          <w:sz w:val="20"/>
          <w:szCs w:val="18"/>
        </w:rPr>
      </w:pPr>
      <w:r w:rsidRPr="009363C2">
        <w:rPr>
          <w:sz w:val="20"/>
          <w:szCs w:val="18"/>
        </w:rPr>
        <w:t>4.</w:t>
      </w:r>
      <w:r w:rsidRPr="009363C2">
        <w:rPr>
          <w:sz w:val="20"/>
          <w:szCs w:val="18"/>
        </w:rPr>
        <w:tab/>
        <w:t>The first field is the Julian date [JDAY], which can be entered at any frequen</w:t>
      </w:r>
      <w:r w:rsidRPr="009363C2">
        <w:rPr>
          <w:sz w:val="20"/>
          <w:szCs w:val="18"/>
        </w:rPr>
        <w:softHyphen/>
        <w:t>cy.  The fre</w:t>
      </w:r>
      <w:r w:rsidRPr="009363C2">
        <w:rPr>
          <w:sz w:val="20"/>
          <w:szCs w:val="18"/>
        </w:rPr>
        <w:softHyphen/>
        <w:t>quen</w:t>
      </w:r>
      <w:r w:rsidRPr="009363C2">
        <w:rPr>
          <w:sz w:val="20"/>
          <w:szCs w:val="18"/>
        </w:rPr>
        <w:softHyphen/>
        <w:t>cy be</w:t>
      </w:r>
      <w:r w:rsidRPr="009363C2">
        <w:rPr>
          <w:sz w:val="20"/>
          <w:szCs w:val="18"/>
        </w:rPr>
        <w:softHyphen/>
        <w:t>tween updates may vary during the simula</w:t>
      </w:r>
      <w:r w:rsidRPr="009363C2">
        <w:rPr>
          <w:sz w:val="20"/>
          <w:szCs w:val="18"/>
        </w:rPr>
        <w:softHyphen/>
        <w:t>tion.</w:t>
      </w:r>
    </w:p>
    <w:p w14:paraId="1D3FCD2A" w14:textId="77777777" w:rsidR="0041037A" w:rsidRPr="009363C2" w:rsidRDefault="0041037A">
      <w:pPr>
        <w:pStyle w:val="Numberedlist"/>
        <w:rPr>
          <w:sz w:val="20"/>
          <w:szCs w:val="18"/>
        </w:rPr>
      </w:pPr>
      <w:r w:rsidRPr="009363C2">
        <w:rPr>
          <w:sz w:val="20"/>
          <w:szCs w:val="18"/>
        </w:rPr>
        <w:t>5.</w:t>
      </w:r>
      <w:r w:rsidRPr="009363C2">
        <w:rPr>
          <w:sz w:val="20"/>
          <w:szCs w:val="18"/>
        </w:rPr>
        <w:tab/>
        <w:t xml:space="preserve">The second field contains values for observed light extinction, </w:t>
      </w:r>
      <w:r w:rsidRPr="009363C2">
        <w:rPr>
          <w:i/>
          <w:iCs/>
          <w:sz w:val="20"/>
          <w:szCs w:val="18"/>
        </w:rPr>
        <w:t>m</w:t>
      </w:r>
      <w:r w:rsidRPr="009363C2">
        <w:rPr>
          <w:i/>
          <w:iCs/>
          <w:sz w:val="20"/>
          <w:szCs w:val="18"/>
          <w:vertAlign w:val="superscript"/>
        </w:rPr>
        <w:t>-1</w:t>
      </w:r>
      <w:r w:rsidRPr="009363C2">
        <w:rPr>
          <w:sz w:val="20"/>
          <w:szCs w:val="18"/>
        </w:rPr>
        <w:t>.</w:t>
      </w:r>
    </w:p>
    <w:p w14:paraId="33AE82C0" w14:textId="77777777" w:rsidR="001510F9" w:rsidRPr="009363C2" w:rsidRDefault="001510F9" w:rsidP="001510F9">
      <w:pPr>
        <w:pStyle w:val="Numberedlist"/>
        <w:ind w:left="0" w:firstLine="0"/>
        <w:rPr>
          <w:sz w:val="20"/>
          <w:szCs w:val="18"/>
        </w:rPr>
      </w:pPr>
    </w:p>
    <w:p w14:paraId="48DAC5F5" w14:textId="77777777" w:rsidR="001510F9" w:rsidRPr="009363C2" w:rsidRDefault="001510F9" w:rsidP="001510F9">
      <w:pPr>
        <w:pStyle w:val="Numberedlist"/>
        <w:ind w:left="0" w:firstLine="0"/>
        <w:rPr>
          <w:sz w:val="20"/>
          <w:szCs w:val="18"/>
        </w:rPr>
      </w:pPr>
      <w:r w:rsidRPr="009363C2">
        <w:rPr>
          <w:sz w:val="20"/>
          <w:szCs w:val="18"/>
        </w:rPr>
        <w:t>Values of [</w:t>
      </w:r>
      <w:r w:rsidRPr="009363C2">
        <w:rPr>
          <w:b/>
          <w:bCs/>
          <w:sz w:val="20"/>
          <w:szCs w:val="18"/>
        </w:rPr>
        <w:t>EXIC</w:t>
      </w:r>
      <w:r w:rsidRPr="009363C2">
        <w:rPr>
          <w:sz w:val="20"/>
          <w:szCs w:val="18"/>
        </w:rPr>
        <w:t xml:space="preserve">] determine if the values are linearly interpolated or not. The example below is the fixed format example. </w:t>
      </w:r>
    </w:p>
    <w:p w14:paraId="0BE9296A" w14:textId="77777777" w:rsidR="0041037A" w:rsidRPr="008F195D" w:rsidRDefault="0041037A">
      <w:pPr>
        <w:pStyle w:val="BodyText2"/>
        <w:rPr>
          <w:sz w:val="12"/>
          <w:szCs w:val="10"/>
        </w:rPr>
      </w:pPr>
    </w:p>
    <w:p w14:paraId="0AE68015" w14:textId="77777777" w:rsidR="0041037A" w:rsidRPr="00B7030B" w:rsidRDefault="0041037A" w:rsidP="009363C2">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sidR="008F195D">
        <w:rPr>
          <w:rFonts w:asciiTheme="minorHAnsi" w:hAnsiTheme="minorHAnsi"/>
        </w:rPr>
        <w:t xml:space="preserve"> – Fixed Format, Space Delimited</w:t>
      </w:r>
    </w:p>
    <w:p w14:paraId="47CC5E6D" w14:textId="77777777" w:rsidR="0041037A" w:rsidRPr="00A80DDA" w:rsidRDefault="0041037A">
      <w:pPr>
        <w:pStyle w:val="Examplebody"/>
      </w:pPr>
      <w:r w:rsidRPr="00A80DDA">
        <w:t xml:space="preserve">Observed light extinction                            </w:t>
      </w:r>
    </w:p>
    <w:p w14:paraId="064F494D" w14:textId="77777777" w:rsidR="0041037A" w:rsidRPr="00A80DDA" w:rsidRDefault="0041037A">
      <w:pPr>
        <w:pStyle w:val="Examplebody"/>
      </w:pPr>
      <w:r w:rsidRPr="00A80DDA">
        <w:t xml:space="preserve">                                                                                </w:t>
      </w:r>
    </w:p>
    <w:p w14:paraId="2ABBD050" w14:textId="77777777" w:rsidR="0041037A" w:rsidRPr="00A80DDA" w:rsidRDefault="0041037A">
      <w:pPr>
        <w:pStyle w:val="Examplebody"/>
      </w:pPr>
      <w:r w:rsidRPr="00A80DDA">
        <w:t xml:space="preserve">    JDAY   EXH20                                                                </w:t>
      </w:r>
    </w:p>
    <w:p w14:paraId="02334F87" w14:textId="77777777" w:rsidR="0041037A" w:rsidRPr="00A80DDA" w:rsidRDefault="0041037A">
      <w:pPr>
        <w:pStyle w:val="Examplebody"/>
      </w:pPr>
      <w:r w:rsidRPr="00A80DDA">
        <w:t xml:space="preserve">    1.00    0.20</w:t>
      </w:r>
    </w:p>
    <w:p w14:paraId="057EA5F2" w14:textId="77777777" w:rsidR="0041037A" w:rsidRPr="00A80DDA" w:rsidRDefault="0041037A">
      <w:pPr>
        <w:pStyle w:val="Examplebody"/>
      </w:pPr>
      <w:r w:rsidRPr="00A80DDA">
        <w:t xml:space="preserve">   110.0    0.25</w:t>
      </w:r>
    </w:p>
    <w:p w14:paraId="66B0D55C" w14:textId="77777777" w:rsidR="0041037A" w:rsidRPr="00A80DDA" w:rsidRDefault="0041037A">
      <w:pPr>
        <w:pStyle w:val="Examplebody"/>
      </w:pPr>
      <w:r w:rsidRPr="00A80DDA">
        <w:t xml:space="preserve">   140.0    0.34</w:t>
      </w:r>
    </w:p>
    <w:p w14:paraId="28F60DD8" w14:textId="77777777" w:rsidR="0041037A" w:rsidRPr="00A80DDA" w:rsidRDefault="0041037A">
      <w:pPr>
        <w:pStyle w:val="Examplebody"/>
      </w:pPr>
      <w:r w:rsidRPr="00A80DDA">
        <w:t xml:space="preserve">   157.0    0.41</w:t>
      </w:r>
    </w:p>
    <w:p w14:paraId="027DE373" w14:textId="77777777" w:rsidR="0041037A" w:rsidRPr="00A80DDA" w:rsidRDefault="0041037A">
      <w:pPr>
        <w:pStyle w:val="Examplebody"/>
      </w:pPr>
      <w:r w:rsidRPr="00A80DDA">
        <w:t xml:space="preserve">   158.0    0.44</w:t>
      </w:r>
    </w:p>
    <w:p w14:paraId="328B6D4C" w14:textId="77777777" w:rsidR="0041037A" w:rsidRPr="00A80DDA" w:rsidRDefault="0041037A">
      <w:pPr>
        <w:pStyle w:val="Examplebody"/>
      </w:pPr>
      <w:r w:rsidRPr="00A80DDA">
        <w:t xml:space="preserve">   165.0    0.45</w:t>
      </w:r>
    </w:p>
    <w:p w14:paraId="29ECD122" w14:textId="77777777" w:rsidR="0041037A" w:rsidRPr="00A80DDA" w:rsidRDefault="0041037A">
      <w:pPr>
        <w:pStyle w:val="Examplebody"/>
      </w:pPr>
      <w:r w:rsidRPr="00A80DDA">
        <w:t xml:space="preserve">   200.0    0.38</w:t>
      </w:r>
    </w:p>
    <w:p w14:paraId="7D1FCBA2" w14:textId="77777777" w:rsidR="0041037A" w:rsidRPr="00A80DDA" w:rsidRDefault="0041037A">
      <w:pPr>
        <w:pStyle w:val="Examplebody"/>
      </w:pPr>
      <w:r w:rsidRPr="00A80DDA">
        <w:t xml:space="preserve">   220.0    0.25</w:t>
      </w:r>
    </w:p>
    <w:p w14:paraId="47D3EE3A" w14:textId="77777777" w:rsidR="0041037A" w:rsidRPr="00A80DDA" w:rsidRDefault="0041037A">
      <w:pPr>
        <w:pStyle w:val="Examplebody"/>
      </w:pPr>
      <w:r w:rsidRPr="00A80DDA">
        <w:t xml:space="preserve">   240.0    0.20</w:t>
      </w:r>
    </w:p>
    <w:p w14:paraId="286701F6" w14:textId="77777777" w:rsidR="001510F9" w:rsidRDefault="0041037A" w:rsidP="009363C2">
      <w:pPr>
        <w:pStyle w:val="Examplebody"/>
      </w:pPr>
      <w:r w:rsidRPr="00A80DDA">
        <w:t xml:space="preserve">   250.0    0.24</w:t>
      </w:r>
    </w:p>
    <w:p w14:paraId="12C2FA82" w14:textId="77777777" w:rsidR="009363C2" w:rsidRPr="009363C2" w:rsidRDefault="009363C2" w:rsidP="009363C2"/>
    <w:p w14:paraId="5D111348" w14:textId="77777777" w:rsidR="001510F9" w:rsidRPr="009363C2" w:rsidRDefault="001510F9" w:rsidP="001510F9">
      <w:pPr>
        <w:rPr>
          <w:sz w:val="20"/>
          <w:szCs w:val="18"/>
        </w:rPr>
      </w:pPr>
      <w:bookmarkStart w:id="3528" w:name="_Wind_Sheltering_Coefficient"/>
      <w:bookmarkStart w:id="3529" w:name="wind_sheltering_input_file"/>
      <w:bookmarkStart w:id="3530" w:name="wind_sheltering_file"/>
      <w:bookmarkEnd w:id="3528"/>
      <w:bookmarkEnd w:id="3529"/>
      <w:bookmarkEnd w:id="3530"/>
      <w:r w:rsidRPr="009363C2">
        <w:rPr>
          <w:sz w:val="20"/>
          <w:szCs w:val="18"/>
        </w:rPr>
        <w:t>The model reads in a free format version of this file if the first character on the first line is ‘$’. An example of this file type is shown below. The first 3 lines are ignored. Then each row starts with the Julian day followed by the extinction coefficient (for each waterbody).</w:t>
      </w:r>
    </w:p>
    <w:p w14:paraId="731DAAFD" w14:textId="77777777" w:rsidR="001510F9" w:rsidRPr="008F195D" w:rsidRDefault="001510F9" w:rsidP="001510F9">
      <w:pPr>
        <w:rPr>
          <w:sz w:val="12"/>
          <w:szCs w:val="10"/>
        </w:rPr>
      </w:pPr>
    </w:p>
    <w:p w14:paraId="54359316" w14:textId="77777777" w:rsidR="008F195D" w:rsidRPr="00B7030B" w:rsidRDefault="008F195D" w:rsidP="008F195D">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658917B"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 xml:space="preserve">$Dynamic light </w:t>
      </w:r>
      <w:r w:rsidR="00CA7E02" w:rsidRPr="009363C2">
        <w:rPr>
          <w:rFonts w:ascii="Courier New" w:hAnsi="Courier New" w:cs="Courier New"/>
          <w:sz w:val="16"/>
          <w:szCs w:val="18"/>
        </w:rPr>
        <w:t>extinction</w:t>
      </w:r>
      <w:r w:rsidRPr="009363C2">
        <w:rPr>
          <w:rFonts w:ascii="Courier New" w:hAnsi="Courier New" w:cs="Courier New"/>
          <w:sz w:val="16"/>
          <w:szCs w:val="18"/>
        </w:rPr>
        <w:t xml:space="preserve"> coefficient input file,</w:t>
      </w:r>
    </w:p>
    <w:p w14:paraId="2ED1D109"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w:t>
      </w:r>
    </w:p>
    <w:p w14:paraId="424D0655" w14:textId="77777777" w:rsidR="001510F9" w:rsidRPr="009363C2" w:rsidRDefault="001510F9" w:rsidP="001510F9">
      <w:pPr>
        <w:rPr>
          <w:rFonts w:ascii="Courier New" w:hAnsi="Courier New" w:cs="Courier New"/>
          <w:sz w:val="16"/>
          <w:szCs w:val="18"/>
        </w:rPr>
      </w:pPr>
      <w:proofErr w:type="gramStart"/>
      <w:r w:rsidRPr="009363C2">
        <w:rPr>
          <w:rFonts w:ascii="Courier New" w:hAnsi="Courier New" w:cs="Courier New"/>
          <w:sz w:val="16"/>
          <w:szCs w:val="18"/>
        </w:rPr>
        <w:t>JDAY,EXT</w:t>
      </w:r>
      <w:proofErr w:type="gramEnd"/>
      <w:r w:rsidRPr="009363C2">
        <w:rPr>
          <w:rFonts w:ascii="Courier New" w:hAnsi="Courier New" w:cs="Courier New"/>
          <w:sz w:val="16"/>
          <w:szCs w:val="18"/>
        </w:rPr>
        <w:t xml:space="preserve">(M-1)   </w:t>
      </w:r>
    </w:p>
    <w:p w14:paraId="1FF8D056"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1.,0.25</w:t>
      </w:r>
    </w:p>
    <w:p w14:paraId="275D2479"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50.,0.45</w:t>
      </w:r>
    </w:p>
    <w:p w14:paraId="3B4CF665"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150.,0.35</w:t>
      </w:r>
    </w:p>
    <w:p w14:paraId="129562A0"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200.,0.35</w:t>
      </w:r>
    </w:p>
    <w:p w14:paraId="07F5571D"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265.,0.4</w:t>
      </w:r>
    </w:p>
    <w:p w14:paraId="6A1BB5D8"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365.,0.45</w:t>
      </w:r>
    </w:p>
    <w:p w14:paraId="441C1628" w14:textId="77777777" w:rsidR="001510F9" w:rsidRDefault="001510F9">
      <w:r>
        <w:br w:type="page"/>
      </w:r>
    </w:p>
    <w:p w14:paraId="048ACB96" w14:textId="77777777" w:rsidR="0041037A" w:rsidRPr="00B7030B" w:rsidRDefault="0041037A">
      <w:pPr>
        <w:pStyle w:val="Heading3"/>
        <w:rPr>
          <w:rFonts w:asciiTheme="minorHAnsi" w:hAnsiTheme="minorHAnsi"/>
        </w:rPr>
      </w:pPr>
      <w:bookmarkStart w:id="3531" w:name="_Toc41047889"/>
      <w:r w:rsidRPr="00B7030B">
        <w:rPr>
          <w:rFonts w:asciiTheme="minorHAnsi" w:hAnsiTheme="minorHAnsi"/>
        </w:rPr>
        <w:lastRenderedPageBreak/>
        <w:t>Wind Sheltering Coefficient File</w:t>
      </w:r>
      <w:bookmarkEnd w:id="3531"/>
    </w:p>
    <w:p w14:paraId="5BB0DECE" w14:textId="77777777" w:rsidR="0041037A" w:rsidRPr="009363C2" w:rsidRDefault="0041037A">
      <w:pPr>
        <w:pStyle w:val="BodyText"/>
        <w:rPr>
          <w:sz w:val="20"/>
          <w:szCs w:val="18"/>
        </w:rPr>
      </w:pPr>
      <w:r w:rsidRPr="009363C2">
        <w:rPr>
          <w:sz w:val="20"/>
          <w:szCs w:val="18"/>
        </w:rPr>
        <w:t>The wind sheltering input file contains the following data:</w:t>
      </w:r>
    </w:p>
    <w:p w14:paraId="2B607036" w14:textId="77777777" w:rsidR="0041037A" w:rsidRPr="009363C2" w:rsidRDefault="0041037A">
      <w:pPr>
        <w:pStyle w:val="Variableformatheader"/>
        <w:keepNext/>
        <w:rPr>
          <w:rFonts w:asciiTheme="minorHAnsi" w:hAnsiTheme="minorHAnsi"/>
          <w:sz w:val="20"/>
          <w:szCs w:val="22"/>
        </w:rPr>
      </w:pPr>
      <w:r w:rsidRPr="009363C2">
        <w:rPr>
          <w:rFonts w:asciiTheme="minorHAnsi" w:hAnsiTheme="minorHAnsi"/>
          <w:sz w:val="20"/>
          <w:szCs w:val="22"/>
        </w:rPr>
        <w:tab/>
        <w:t>Variable Description</w:t>
      </w:r>
      <w:r w:rsidRPr="009363C2">
        <w:rPr>
          <w:rFonts w:asciiTheme="minorHAnsi" w:hAnsiTheme="minorHAnsi"/>
          <w:sz w:val="20"/>
          <w:szCs w:val="22"/>
        </w:rPr>
        <w:tab/>
        <w:t>Name</w:t>
      </w:r>
      <w:r w:rsidRPr="009363C2">
        <w:rPr>
          <w:rFonts w:asciiTheme="minorHAnsi" w:hAnsiTheme="minorHAnsi"/>
          <w:sz w:val="20"/>
          <w:szCs w:val="22"/>
        </w:rPr>
        <w:tab/>
        <w:t>For</w:t>
      </w:r>
      <w:r w:rsidRPr="009363C2">
        <w:rPr>
          <w:rFonts w:asciiTheme="minorHAnsi" w:hAnsiTheme="minorHAnsi"/>
          <w:sz w:val="20"/>
          <w:szCs w:val="22"/>
        </w:rPr>
        <w:softHyphen/>
        <w:t>mat</w:t>
      </w:r>
    </w:p>
    <w:p w14:paraId="2DBD8642" w14:textId="77777777" w:rsidR="0041037A" w:rsidRPr="009363C2" w:rsidRDefault="0041037A">
      <w:pPr>
        <w:pStyle w:val="Variableformat"/>
        <w:keepNext/>
        <w:rPr>
          <w:sz w:val="20"/>
          <w:szCs w:val="22"/>
        </w:rPr>
      </w:pPr>
      <w:r w:rsidRPr="009363C2">
        <w:rPr>
          <w:sz w:val="20"/>
          <w:szCs w:val="22"/>
        </w:rPr>
        <w:tab/>
        <w:t>Julian date</w:t>
      </w:r>
      <w:r w:rsidRPr="009363C2">
        <w:rPr>
          <w:sz w:val="20"/>
          <w:szCs w:val="22"/>
        </w:rPr>
        <w:tab/>
        <w:t>[JDAY]</w:t>
      </w:r>
      <w:r w:rsidRPr="009363C2">
        <w:rPr>
          <w:sz w:val="20"/>
          <w:szCs w:val="22"/>
        </w:rPr>
        <w:tab/>
        <w:t>F8.0</w:t>
      </w:r>
    </w:p>
    <w:p w14:paraId="5AD4661F" w14:textId="77777777" w:rsidR="0041037A" w:rsidRPr="009363C2" w:rsidRDefault="0041037A">
      <w:pPr>
        <w:pStyle w:val="Variableformat"/>
        <w:keepNext/>
        <w:rPr>
          <w:sz w:val="20"/>
          <w:szCs w:val="22"/>
        </w:rPr>
      </w:pPr>
      <w:r w:rsidRPr="009363C2">
        <w:rPr>
          <w:sz w:val="20"/>
          <w:szCs w:val="22"/>
        </w:rPr>
        <w:tab/>
        <w:t>Wind-sheltering coefficient</w:t>
      </w:r>
      <w:r w:rsidRPr="009363C2">
        <w:rPr>
          <w:sz w:val="20"/>
          <w:szCs w:val="22"/>
        </w:rPr>
        <w:tab/>
        <w:t>[WSC]</w:t>
      </w:r>
      <w:r w:rsidRPr="009363C2">
        <w:rPr>
          <w:sz w:val="20"/>
          <w:szCs w:val="22"/>
        </w:rPr>
        <w:tab/>
        <w:t>F8.0</w:t>
      </w:r>
    </w:p>
    <w:p w14:paraId="215E8C6E" w14:textId="77777777" w:rsidR="0041037A" w:rsidRPr="009363C2" w:rsidRDefault="0041037A">
      <w:pPr>
        <w:pStyle w:val="BodyText2"/>
        <w:rPr>
          <w:sz w:val="20"/>
          <w:szCs w:val="18"/>
        </w:rPr>
      </w:pPr>
    </w:p>
    <w:p w14:paraId="433E1148" w14:textId="77777777" w:rsidR="0041037A" w:rsidRPr="009363C2" w:rsidRDefault="0041037A">
      <w:pPr>
        <w:pStyle w:val="BodyText"/>
        <w:rPr>
          <w:sz w:val="20"/>
          <w:szCs w:val="18"/>
        </w:rPr>
      </w:pPr>
      <w:r w:rsidRPr="009363C2">
        <w:rPr>
          <w:sz w:val="20"/>
          <w:szCs w:val="18"/>
        </w:rPr>
        <w:t xml:space="preserve">This file contains the wind-sheltering as a function of segment and time. This is a representation of having segment-by-segment wind velocity data, which is preferable if the data exist based on only one meteorological station.  </w:t>
      </w:r>
      <w:r w:rsidR="00BB516A" w:rsidRPr="009363C2">
        <w:rPr>
          <w:b/>
          <w:sz w:val="20"/>
          <w:szCs w:val="18"/>
        </w:rPr>
        <w:t xml:space="preserve">The wind sheltering coefficient is not interpolated in time and hence is treated as a step function in time. </w:t>
      </w:r>
      <w:r w:rsidRPr="009363C2">
        <w:rPr>
          <w:sz w:val="20"/>
          <w:szCs w:val="18"/>
        </w:rPr>
        <w:t>The following is a list of guide</w:t>
      </w:r>
      <w:r w:rsidRPr="009363C2">
        <w:rPr>
          <w:sz w:val="20"/>
          <w:szCs w:val="18"/>
        </w:rPr>
        <w:softHyphen/>
        <w:t>lines for file p</w:t>
      </w:r>
      <w:r w:rsidRPr="009363C2">
        <w:rPr>
          <w:sz w:val="20"/>
          <w:szCs w:val="18"/>
        </w:rPr>
        <w:softHyphen/>
        <w:t>reparation:</w:t>
      </w:r>
    </w:p>
    <w:p w14:paraId="3F29CF46" w14:textId="77777777" w:rsidR="0041037A" w:rsidRPr="009363C2" w:rsidRDefault="0041037A">
      <w:pPr>
        <w:pStyle w:val="Numberedlist"/>
        <w:rPr>
          <w:sz w:val="20"/>
          <w:szCs w:val="18"/>
        </w:rPr>
      </w:pPr>
      <w:r w:rsidRPr="009363C2">
        <w:rPr>
          <w:sz w:val="20"/>
          <w:szCs w:val="18"/>
        </w:rPr>
        <w:t>1.</w:t>
      </w:r>
      <w:r w:rsidRPr="009363C2">
        <w:rPr>
          <w:sz w:val="20"/>
          <w:szCs w:val="18"/>
        </w:rPr>
        <w:tab/>
      </w:r>
      <w:r w:rsidR="009363C2">
        <w:rPr>
          <w:sz w:val="20"/>
          <w:szCs w:val="18"/>
        </w:rPr>
        <w:t xml:space="preserve">For the fixed format version only: </w:t>
      </w:r>
      <w:r w:rsidRPr="009363C2">
        <w:rPr>
          <w:sz w:val="20"/>
          <w:szCs w:val="18"/>
        </w:rPr>
        <w:t>Input format for each field is F8.0 that al</w:t>
      </w:r>
      <w:r w:rsidRPr="009363C2">
        <w:rPr>
          <w:sz w:val="20"/>
          <w:szCs w:val="18"/>
        </w:rPr>
        <w:softHyphen/>
        <w:t>lows the user to specify the decimal point location.</w:t>
      </w:r>
      <w:r w:rsidR="009363C2">
        <w:rPr>
          <w:sz w:val="20"/>
          <w:szCs w:val="18"/>
        </w:rPr>
        <w:t xml:space="preserve"> If more than 9 segments, the fields wrap to the next line. See example below.</w:t>
      </w:r>
    </w:p>
    <w:p w14:paraId="42017B49" w14:textId="77777777" w:rsidR="0041037A" w:rsidRPr="009363C2" w:rsidRDefault="0041037A">
      <w:pPr>
        <w:pStyle w:val="Numberedlist"/>
        <w:rPr>
          <w:sz w:val="20"/>
          <w:szCs w:val="18"/>
        </w:rPr>
      </w:pPr>
      <w:r w:rsidRPr="009363C2">
        <w:rPr>
          <w:sz w:val="20"/>
          <w:szCs w:val="18"/>
        </w:rPr>
        <w:t>2.</w:t>
      </w:r>
      <w:r w:rsidRPr="009363C2">
        <w:rPr>
          <w:sz w:val="20"/>
          <w:szCs w:val="18"/>
        </w:rPr>
        <w:tab/>
        <w:t>The first two lines are ignored and can be used to com</w:t>
      </w:r>
      <w:r w:rsidRPr="009363C2">
        <w:rPr>
          <w:sz w:val="20"/>
          <w:szCs w:val="18"/>
        </w:rPr>
        <w:softHyphen/>
        <w:t>ment the file.</w:t>
      </w:r>
    </w:p>
    <w:p w14:paraId="4DE3649A" w14:textId="59397EA4" w:rsidR="0041037A" w:rsidRPr="009363C2" w:rsidRDefault="0041037A">
      <w:pPr>
        <w:pStyle w:val="Numberedlist"/>
        <w:rPr>
          <w:sz w:val="20"/>
          <w:szCs w:val="18"/>
        </w:rPr>
      </w:pPr>
      <w:r w:rsidRPr="009363C2">
        <w:rPr>
          <w:sz w:val="20"/>
          <w:szCs w:val="18"/>
        </w:rPr>
        <w:t>3.</w:t>
      </w:r>
      <w:r w:rsidRPr="009363C2">
        <w:rPr>
          <w:sz w:val="20"/>
          <w:szCs w:val="18"/>
        </w:rPr>
        <w:tab/>
        <w:t>The third line contains the variable name</w:t>
      </w:r>
      <w:ins w:id="3532" w:author="Honnalore Steissberg" w:date="2021-08-19T12:07:00Z">
        <w:r w:rsidR="00491CCB">
          <w:rPr>
            <w:sz w:val="20"/>
            <w:szCs w:val="18"/>
          </w:rPr>
          <w:t>,</w:t>
        </w:r>
      </w:ins>
      <w:r w:rsidRPr="009363C2">
        <w:rPr>
          <w:sz w:val="20"/>
          <w:szCs w:val="18"/>
        </w:rPr>
        <w:t xml:space="preserve"> which is right</w:t>
      </w:r>
      <w:ins w:id="3533" w:author="Honnalore Steissberg" w:date="2021-08-20T11:40:00Z">
        <w:r w:rsidR="001530A5">
          <w:rPr>
            <w:sz w:val="20"/>
            <w:szCs w:val="18"/>
          </w:rPr>
          <w:t>-</w:t>
        </w:r>
      </w:ins>
      <w:del w:id="3534" w:author="Honnalore Steissberg" w:date="2021-08-20T11:40:00Z">
        <w:r w:rsidRPr="009363C2" w:rsidDel="001530A5">
          <w:rPr>
            <w:sz w:val="20"/>
            <w:szCs w:val="18"/>
          </w:rPr>
          <w:delText xml:space="preserve"> </w:delText>
        </w:r>
      </w:del>
      <w:r w:rsidRPr="009363C2">
        <w:rPr>
          <w:sz w:val="20"/>
          <w:szCs w:val="18"/>
        </w:rPr>
        <w:t>justi</w:t>
      </w:r>
      <w:r w:rsidRPr="009363C2">
        <w:rPr>
          <w:sz w:val="20"/>
          <w:szCs w:val="18"/>
        </w:rPr>
        <w:softHyphen/>
        <w:t>fied accord</w:t>
      </w:r>
      <w:r w:rsidRPr="009363C2">
        <w:rPr>
          <w:sz w:val="20"/>
          <w:szCs w:val="18"/>
        </w:rPr>
        <w:softHyphen/>
        <w:t>ing to the input field.  This line is also ignored</w:t>
      </w:r>
      <w:ins w:id="3535" w:author="Honnalore Steissberg" w:date="2021-08-19T12:07:00Z">
        <w:r w:rsidR="00491CCB">
          <w:rPr>
            <w:sz w:val="20"/>
            <w:szCs w:val="18"/>
          </w:rPr>
          <w:t>,</w:t>
        </w:r>
      </w:ins>
      <w:r w:rsidRPr="009363C2">
        <w:rPr>
          <w:sz w:val="20"/>
          <w:szCs w:val="18"/>
        </w:rPr>
        <w:t xml:space="preserve"> al</w:t>
      </w:r>
      <w:r w:rsidRPr="009363C2">
        <w:rPr>
          <w:sz w:val="20"/>
          <w:szCs w:val="18"/>
        </w:rPr>
        <w:softHyphen/>
        <w:t>though the prepro</w:t>
      </w:r>
      <w:r w:rsidRPr="009363C2">
        <w:rPr>
          <w:sz w:val="20"/>
          <w:szCs w:val="18"/>
        </w:rPr>
        <w:softHyphen/>
        <w:t>cessor checks to ensure the fields are aligned correctly.</w:t>
      </w:r>
    </w:p>
    <w:p w14:paraId="279753EB" w14:textId="77777777" w:rsidR="0041037A" w:rsidRPr="009363C2" w:rsidRDefault="0041037A">
      <w:pPr>
        <w:pStyle w:val="Numberedlist"/>
        <w:rPr>
          <w:sz w:val="20"/>
          <w:szCs w:val="18"/>
        </w:rPr>
      </w:pPr>
      <w:r w:rsidRPr="009363C2">
        <w:rPr>
          <w:sz w:val="20"/>
          <w:szCs w:val="18"/>
        </w:rPr>
        <w:t>4.</w:t>
      </w:r>
      <w:r w:rsidRPr="009363C2">
        <w:rPr>
          <w:sz w:val="20"/>
          <w:szCs w:val="18"/>
        </w:rPr>
        <w:tab/>
        <w:t>The first field is the Julian date, which can be entered at any frequen</w:t>
      </w:r>
      <w:r w:rsidRPr="009363C2">
        <w:rPr>
          <w:sz w:val="20"/>
          <w:szCs w:val="18"/>
        </w:rPr>
        <w:softHyphen/>
        <w:t>cy.  The fre</w:t>
      </w:r>
      <w:r w:rsidRPr="009363C2">
        <w:rPr>
          <w:sz w:val="20"/>
          <w:szCs w:val="18"/>
        </w:rPr>
        <w:softHyphen/>
        <w:t>quen</w:t>
      </w:r>
      <w:r w:rsidRPr="009363C2">
        <w:rPr>
          <w:sz w:val="20"/>
          <w:szCs w:val="18"/>
        </w:rPr>
        <w:softHyphen/>
        <w:t>cy be</w:t>
      </w:r>
      <w:r w:rsidRPr="009363C2">
        <w:rPr>
          <w:sz w:val="20"/>
          <w:szCs w:val="18"/>
        </w:rPr>
        <w:softHyphen/>
        <w:t>tween updates may vary during the simula</w:t>
      </w:r>
      <w:r w:rsidRPr="009363C2">
        <w:rPr>
          <w:sz w:val="20"/>
          <w:szCs w:val="18"/>
        </w:rPr>
        <w:softHyphen/>
        <w:t>tion.</w:t>
      </w:r>
    </w:p>
    <w:p w14:paraId="737B2E64" w14:textId="7FC9386D" w:rsidR="0041037A" w:rsidRPr="009363C2" w:rsidRDefault="0041037A">
      <w:pPr>
        <w:pStyle w:val="Numberedlist"/>
        <w:rPr>
          <w:sz w:val="20"/>
          <w:szCs w:val="18"/>
        </w:rPr>
      </w:pPr>
      <w:r w:rsidRPr="009363C2">
        <w:rPr>
          <w:sz w:val="20"/>
          <w:szCs w:val="18"/>
        </w:rPr>
        <w:t>5.</w:t>
      </w:r>
      <w:r w:rsidRPr="009363C2">
        <w:rPr>
          <w:sz w:val="20"/>
          <w:szCs w:val="18"/>
        </w:rPr>
        <w:tab/>
        <w:t>The next fields are the wind-sheltering coefficients for all model segments</w:t>
      </w:r>
      <w:ins w:id="3536" w:author="Honnalore Steissberg" w:date="2021-08-19T12:07:00Z">
        <w:r w:rsidR="00491CCB">
          <w:rPr>
            <w:sz w:val="20"/>
            <w:szCs w:val="18"/>
          </w:rPr>
          <w:t>,</w:t>
        </w:r>
      </w:ins>
      <w:r w:rsidRPr="009363C2">
        <w:rPr>
          <w:sz w:val="20"/>
          <w:szCs w:val="18"/>
        </w:rPr>
        <w:t xml:space="preserve"> including the boundary segments at the given Julian date.</w:t>
      </w:r>
    </w:p>
    <w:p w14:paraId="57AFB23B" w14:textId="77777777" w:rsidR="0041037A" w:rsidRPr="009363C2" w:rsidRDefault="0041037A">
      <w:pPr>
        <w:pStyle w:val="Numberedlist"/>
        <w:rPr>
          <w:sz w:val="20"/>
          <w:szCs w:val="18"/>
        </w:rPr>
      </w:pPr>
      <w:r w:rsidRPr="009363C2">
        <w:rPr>
          <w:sz w:val="20"/>
          <w:szCs w:val="18"/>
        </w:rPr>
        <w:t>6.   The Julian date [JDAY] and wind-sheltering coefficient [WSC] are repeated as required to provide for dynamic wind sheltering.</w:t>
      </w:r>
    </w:p>
    <w:p w14:paraId="0A555DAD" w14:textId="6586AD46" w:rsidR="00CF26D6" w:rsidRPr="009363C2" w:rsidRDefault="00CF26D6">
      <w:pPr>
        <w:pStyle w:val="Numberedlist"/>
        <w:rPr>
          <w:sz w:val="20"/>
          <w:szCs w:val="18"/>
        </w:rPr>
      </w:pPr>
      <w:r w:rsidRPr="009363C2">
        <w:rPr>
          <w:sz w:val="20"/>
          <w:szCs w:val="18"/>
        </w:rPr>
        <w:t>7.</w:t>
      </w:r>
      <w:r w:rsidRPr="009363C2">
        <w:rPr>
          <w:sz w:val="20"/>
          <w:szCs w:val="18"/>
        </w:rPr>
        <w:tab/>
        <w:t>Only one file is provided for all the model segments</w:t>
      </w:r>
      <w:ins w:id="3537" w:author="Honnalore Steissberg" w:date="2021-08-19T12:07:00Z">
        <w:r w:rsidR="00491CCB">
          <w:rPr>
            <w:sz w:val="20"/>
            <w:szCs w:val="18"/>
          </w:rPr>
          <w:t>,</w:t>
        </w:r>
      </w:ins>
      <w:r w:rsidRPr="009363C2">
        <w:rPr>
          <w:sz w:val="20"/>
          <w:szCs w:val="18"/>
        </w:rPr>
        <w:t xml:space="preserve"> regardless of the number of waterbodies.</w:t>
      </w:r>
    </w:p>
    <w:p w14:paraId="07F759F8" w14:textId="77777777" w:rsidR="0041037A" w:rsidRPr="009363C2" w:rsidRDefault="0041037A">
      <w:pPr>
        <w:pStyle w:val="BodyText2"/>
        <w:rPr>
          <w:sz w:val="20"/>
          <w:szCs w:val="18"/>
        </w:rPr>
      </w:pPr>
    </w:p>
    <w:p w14:paraId="37432156" w14:textId="77777777" w:rsidR="0041037A" w:rsidRPr="00B7030B" w:rsidRDefault="0041037A">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8F195D">
        <w:rPr>
          <w:rFonts w:asciiTheme="minorHAnsi" w:hAnsiTheme="minorHAnsi"/>
        </w:rPr>
        <w:t xml:space="preserve"> – Fixed Format, Space Delimited</w:t>
      </w:r>
    </w:p>
    <w:p w14:paraId="2562BA75" w14:textId="77777777" w:rsidR="0041037A" w:rsidRPr="00A80DDA" w:rsidRDefault="0041037A">
      <w:pPr>
        <w:pStyle w:val="Examplebody"/>
      </w:pPr>
      <w:r w:rsidRPr="00A80DDA">
        <w:t>Alum Creek wind sheltering coefficients</w:t>
      </w:r>
    </w:p>
    <w:p w14:paraId="5797E8A7" w14:textId="77777777" w:rsidR="0041037A" w:rsidRPr="00A80DDA" w:rsidRDefault="0041037A">
      <w:pPr>
        <w:pStyle w:val="Examplebody"/>
      </w:pPr>
    </w:p>
    <w:p w14:paraId="79C539D0" w14:textId="77777777" w:rsidR="0041037A" w:rsidRPr="00A80DDA" w:rsidRDefault="0041037A">
      <w:pPr>
        <w:pStyle w:val="Examplebody"/>
      </w:pPr>
      <w:r w:rsidRPr="00A80DDA">
        <w:t xml:space="preserve">    JDAY     WSC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p>
    <w:p w14:paraId="1E47D707" w14:textId="77777777" w:rsidR="0041037A" w:rsidRPr="00A80DDA" w:rsidRDefault="0041037A">
      <w:pPr>
        <w:pStyle w:val="Examplebody"/>
      </w:pPr>
      <w:r w:rsidRPr="00A80DDA">
        <w:t xml:space="preserve">     1.0     0.1     0.2     0.3     0.4     0.5     0.6     0.7     0.8     0.9</w:t>
      </w:r>
    </w:p>
    <w:p w14:paraId="4510E1C3" w14:textId="77777777" w:rsidR="0041037A" w:rsidRPr="00A80DDA" w:rsidRDefault="0041037A">
      <w:pPr>
        <w:pStyle w:val="Examplebody"/>
      </w:pPr>
      <w:r w:rsidRPr="00A80DDA">
        <w:t xml:space="preserve">             1.0     1.0     1.0     1.0     1.0     1.0     1.0     1.0     1.0</w:t>
      </w:r>
    </w:p>
    <w:p w14:paraId="33B1D4DA" w14:textId="77777777" w:rsidR="0041037A" w:rsidRPr="00A80DDA" w:rsidRDefault="0041037A">
      <w:pPr>
        <w:pStyle w:val="Examplebody"/>
      </w:pPr>
      <w:r w:rsidRPr="00A80DDA">
        <w:t xml:space="preserve">             1.0     1.0     1.0     1.0     1.0     1.0     1.0     1.0     1.0</w:t>
      </w:r>
    </w:p>
    <w:p w14:paraId="483F6EF6" w14:textId="77777777" w:rsidR="0041037A" w:rsidRPr="00A80DDA" w:rsidRDefault="0041037A">
      <w:pPr>
        <w:pStyle w:val="Examplebody"/>
      </w:pPr>
      <w:r w:rsidRPr="00A80DDA">
        <w:t xml:space="preserve">             1.0     1.0     1.0     1.0     1.0     1.0     1.0     1.0     1.0</w:t>
      </w:r>
    </w:p>
    <w:p w14:paraId="44909CF2" w14:textId="77777777" w:rsidR="0041037A" w:rsidRPr="00A80DDA" w:rsidRDefault="0041037A">
      <w:pPr>
        <w:pStyle w:val="Examplebody"/>
      </w:pPr>
      <w:r w:rsidRPr="00A80DDA">
        <w:t xml:space="preserve">     1.1     0.2     0.3     0.4     0.5     0.6     0.7     0.8     0.9     1.0</w:t>
      </w:r>
    </w:p>
    <w:p w14:paraId="7AE1D7FC" w14:textId="77777777" w:rsidR="0041037A" w:rsidRPr="00A80DDA" w:rsidRDefault="0041037A">
      <w:pPr>
        <w:pStyle w:val="Examplebody"/>
      </w:pPr>
      <w:r w:rsidRPr="00A80DDA">
        <w:t xml:space="preserve">             1.0     1.0     1.0     1.0     1.0     1.0     1.0     1.0     1.0</w:t>
      </w:r>
    </w:p>
    <w:p w14:paraId="4527EA37" w14:textId="77777777" w:rsidR="0041037A" w:rsidRPr="00A80DDA" w:rsidRDefault="0041037A">
      <w:pPr>
        <w:pStyle w:val="Examplebody"/>
      </w:pPr>
      <w:r w:rsidRPr="00A80DDA">
        <w:t xml:space="preserve">             1.0     1.0     1.0     1.0     1.0     1.0     1.0     1.0     1.0</w:t>
      </w:r>
    </w:p>
    <w:p w14:paraId="275109A3" w14:textId="77777777" w:rsidR="0041037A" w:rsidRPr="00A80DDA" w:rsidRDefault="0041037A">
      <w:pPr>
        <w:pStyle w:val="Examplebody"/>
      </w:pPr>
      <w:r w:rsidRPr="00A80DDA">
        <w:t xml:space="preserve">             1.0     1.0     1.0     1.0     1.0     1.0     1.0     1.0     1.0</w:t>
      </w:r>
    </w:p>
    <w:p w14:paraId="6AEB7AE5" w14:textId="77777777" w:rsidR="0041037A" w:rsidRPr="00A80DDA" w:rsidRDefault="0041037A">
      <w:pPr>
        <w:pStyle w:val="Examplebody"/>
      </w:pPr>
      <w:r w:rsidRPr="00A80DDA">
        <w:t xml:space="preserve">   365.0     1.0     1.0     1.0     1.0     1.0     1.0     1.0     1.0     1.0</w:t>
      </w:r>
    </w:p>
    <w:p w14:paraId="66D6845F" w14:textId="77777777" w:rsidR="0041037A" w:rsidRPr="00A80DDA" w:rsidRDefault="0041037A">
      <w:pPr>
        <w:pStyle w:val="Examplebody"/>
      </w:pPr>
      <w:r w:rsidRPr="00A80DDA">
        <w:t xml:space="preserve">             1.0     1.0     1.0     1.0     1.0     1.0     1.0     1.0     1.0</w:t>
      </w:r>
    </w:p>
    <w:p w14:paraId="4EA120FA" w14:textId="77777777" w:rsidR="0041037A" w:rsidRPr="00A80DDA" w:rsidRDefault="0041037A">
      <w:pPr>
        <w:pStyle w:val="Examplebody"/>
      </w:pPr>
      <w:r w:rsidRPr="00A80DDA">
        <w:t xml:space="preserve">             1.0     1.0     1.0     1.0     1.0     1.0     1.0     1.0     1.0</w:t>
      </w:r>
    </w:p>
    <w:p w14:paraId="167B0950" w14:textId="77777777" w:rsidR="0041037A" w:rsidRPr="00A80DDA" w:rsidRDefault="0041037A">
      <w:pPr>
        <w:pStyle w:val="Examplebody"/>
      </w:pPr>
      <w:r w:rsidRPr="00A80DDA">
        <w:t xml:space="preserve">             1.0     1.0     1.0     1.0     1.0     1.0     1.0     1.0     1.0</w:t>
      </w:r>
      <w:bookmarkStart w:id="3538" w:name="shade_file"/>
      <w:bookmarkEnd w:id="3538"/>
    </w:p>
    <w:p w14:paraId="09210A86" w14:textId="77777777" w:rsidR="00080526" w:rsidRPr="00B7030B" w:rsidRDefault="00080526" w:rsidP="00080526"/>
    <w:p w14:paraId="539D5C98" w14:textId="5D49840A" w:rsidR="00080526" w:rsidRPr="009363C2" w:rsidRDefault="00080526" w:rsidP="00080526">
      <w:pPr>
        <w:rPr>
          <w:sz w:val="20"/>
          <w:szCs w:val="18"/>
        </w:rPr>
      </w:pPr>
      <w:r w:rsidRPr="009363C2">
        <w:rPr>
          <w:sz w:val="20"/>
          <w:szCs w:val="18"/>
        </w:rPr>
        <w:t>The model reads in a free format version of this file if the first character on the first line is ‘$’. An example of this file type is shown below. The first 3 lines are ignored</w:t>
      </w:r>
      <w:ins w:id="3539" w:author="Honnalore Steissberg" w:date="2021-08-19T14:49:00Z">
        <w:r w:rsidR="00F65EEC">
          <w:rPr>
            <w:sz w:val="20"/>
            <w:szCs w:val="18"/>
          </w:rPr>
          <w:t>, t</w:t>
        </w:r>
      </w:ins>
      <w:del w:id="3540" w:author="Honnalore Steissberg" w:date="2021-08-19T14:49:00Z">
        <w:r w:rsidRPr="009363C2" w:rsidDel="00F65EEC">
          <w:rPr>
            <w:sz w:val="20"/>
            <w:szCs w:val="18"/>
          </w:rPr>
          <w:delText>. T</w:delText>
        </w:r>
      </w:del>
      <w:r w:rsidRPr="009363C2">
        <w:rPr>
          <w:sz w:val="20"/>
          <w:szCs w:val="18"/>
        </w:rPr>
        <w:t>hen each row starts with the Julian day followed by the WSC coefficient for each model segment including boundary/inactive segments.</w:t>
      </w:r>
    </w:p>
    <w:p w14:paraId="56F6099C" w14:textId="77777777" w:rsidR="00080526" w:rsidRPr="00B7030B" w:rsidRDefault="00080526" w:rsidP="00080526"/>
    <w:p w14:paraId="37DB9012" w14:textId="77777777" w:rsidR="008F195D" w:rsidRDefault="008F195D">
      <w:pPr>
        <w:rPr>
          <w:b/>
          <w:sz w:val="20"/>
          <w:szCs w:val="18"/>
        </w:rPr>
      </w:pPr>
      <w:r>
        <w:rPr>
          <w:b/>
          <w:sz w:val="20"/>
          <w:szCs w:val="18"/>
        </w:rPr>
        <w:br w:type="page"/>
      </w:r>
    </w:p>
    <w:p w14:paraId="7D32D9AD" w14:textId="77777777" w:rsidR="00080526" w:rsidRPr="009363C2" w:rsidRDefault="00080526" w:rsidP="00080526">
      <w:pPr>
        <w:rPr>
          <w:b/>
          <w:sz w:val="20"/>
          <w:szCs w:val="18"/>
        </w:rPr>
      </w:pPr>
      <w:r w:rsidRPr="009363C2">
        <w:rPr>
          <w:b/>
          <w:sz w:val="20"/>
          <w:szCs w:val="18"/>
        </w:rPr>
        <w:lastRenderedPageBreak/>
        <w:t xml:space="preserve">Example </w:t>
      </w:r>
      <w:r w:rsidR="008F195D">
        <w:rPr>
          <w:b/>
          <w:sz w:val="20"/>
          <w:szCs w:val="18"/>
        </w:rPr>
        <w:t>- F</w:t>
      </w:r>
      <w:r w:rsidRPr="009363C2">
        <w:rPr>
          <w:b/>
          <w:sz w:val="20"/>
          <w:szCs w:val="18"/>
        </w:rPr>
        <w:t xml:space="preserve">ree </w:t>
      </w:r>
      <w:r w:rsidR="008F195D">
        <w:rPr>
          <w:b/>
          <w:sz w:val="20"/>
          <w:szCs w:val="18"/>
        </w:rPr>
        <w:t>F</w:t>
      </w:r>
      <w:r w:rsidRPr="009363C2">
        <w:rPr>
          <w:b/>
          <w:sz w:val="20"/>
          <w:szCs w:val="18"/>
        </w:rPr>
        <w:t>ormat</w:t>
      </w:r>
      <w:r w:rsidR="008F195D">
        <w:rPr>
          <w:b/>
          <w:sz w:val="20"/>
          <w:szCs w:val="18"/>
        </w:rPr>
        <w:t>, Comma Delimited</w:t>
      </w:r>
    </w:p>
    <w:p w14:paraId="22D5CB91" w14:textId="77777777" w:rsidR="00080526" w:rsidRPr="00A80DDA" w:rsidRDefault="00080526" w:rsidP="00080526">
      <w:pPr>
        <w:rPr>
          <w:rFonts w:ascii="Courier New" w:hAnsi="Courier New" w:cs="Courier New"/>
          <w:sz w:val="18"/>
        </w:rPr>
      </w:pPr>
    </w:p>
    <w:p w14:paraId="7EEF4E1E" w14:textId="77777777" w:rsidR="00080526" w:rsidRPr="00CD2F77" w:rsidRDefault="00080526" w:rsidP="00080526">
      <w:pPr>
        <w:rPr>
          <w:rFonts w:ascii="Courier New" w:hAnsi="Courier New" w:cs="Courier New"/>
          <w:sz w:val="16"/>
          <w:szCs w:val="18"/>
        </w:rPr>
      </w:pPr>
      <w:r w:rsidRPr="00CD2F77">
        <w:rPr>
          <w:rFonts w:ascii="Courier New" w:hAnsi="Courier New" w:cs="Courier New"/>
          <w:sz w:val="16"/>
          <w:szCs w:val="18"/>
        </w:rPr>
        <w:t>$</w:t>
      </w:r>
      <w:proofErr w:type="spellStart"/>
      <w:r w:rsidRPr="00CD2F77">
        <w:rPr>
          <w:rFonts w:ascii="Courier New" w:hAnsi="Courier New" w:cs="Courier New"/>
          <w:sz w:val="16"/>
          <w:szCs w:val="18"/>
        </w:rPr>
        <w:t>wsc</w:t>
      </w:r>
      <w:proofErr w:type="spellEnd"/>
      <w:r w:rsidRPr="00CD2F77">
        <w:rPr>
          <w:rFonts w:ascii="Courier New" w:hAnsi="Courier New" w:cs="Courier New"/>
          <w:sz w:val="16"/>
          <w:szCs w:val="18"/>
        </w:rPr>
        <w:t xml:space="preserve"> file,,,,,,,,,,,,,,,,,,,,,,,,,,,,,,,,,,,,,,,,,,</w:t>
      </w:r>
    </w:p>
    <w:p w14:paraId="3D94C9F0" w14:textId="77777777" w:rsidR="00080526" w:rsidRPr="00CD2F77" w:rsidRDefault="00080526" w:rsidP="00080526">
      <w:pPr>
        <w:rPr>
          <w:rFonts w:ascii="Courier New" w:hAnsi="Courier New" w:cs="Courier New"/>
          <w:sz w:val="16"/>
          <w:szCs w:val="18"/>
        </w:rPr>
      </w:pPr>
      <w:proofErr w:type="gramStart"/>
      <w:r w:rsidRPr="00CD2F77">
        <w:rPr>
          <w:rFonts w:ascii="Courier New" w:hAnsi="Courier New" w:cs="Courier New"/>
          <w:sz w:val="16"/>
          <w:szCs w:val="18"/>
        </w:rPr>
        <w:t>,Seg</w:t>
      </w:r>
      <w:proofErr w:type="gramEnd"/>
      <w:r w:rsidRPr="00CD2F77">
        <w:rPr>
          <w:rFonts w:ascii="Courier New" w:hAnsi="Courier New" w:cs="Courier New"/>
          <w:sz w:val="16"/>
          <w:szCs w:val="18"/>
        </w:rPr>
        <w:t xml:space="preserve"> #s,,,,,,,,,,,,,,,,,,,,,,,,,,,,,,,,,,,,,,,,,</w:t>
      </w:r>
    </w:p>
    <w:p w14:paraId="1013CB8A" w14:textId="77777777" w:rsidR="00080526" w:rsidRPr="00CD2F77" w:rsidRDefault="00080526" w:rsidP="00080526">
      <w:pPr>
        <w:rPr>
          <w:rFonts w:ascii="Courier New" w:hAnsi="Courier New" w:cs="Courier New"/>
          <w:sz w:val="16"/>
          <w:szCs w:val="18"/>
        </w:rPr>
      </w:pPr>
      <w:r w:rsidRPr="00CD2F77">
        <w:rPr>
          <w:rFonts w:ascii="Courier New" w:hAnsi="Courier New" w:cs="Courier New"/>
          <w:sz w:val="16"/>
          <w:szCs w:val="18"/>
        </w:rPr>
        <w:t>JDAY,1,2,3,4,5,6,7,8,9,10,11,12,13,14,15,16,17,18,19,20</w:t>
      </w:r>
    </w:p>
    <w:p w14:paraId="62742E52" w14:textId="77777777" w:rsidR="00080526" w:rsidRPr="00CD2F77" w:rsidRDefault="00080526" w:rsidP="00080526">
      <w:pPr>
        <w:rPr>
          <w:rFonts w:ascii="Courier New" w:hAnsi="Courier New" w:cs="Courier New"/>
          <w:sz w:val="16"/>
          <w:szCs w:val="18"/>
        </w:rPr>
      </w:pPr>
      <w:r w:rsidRPr="00CD2F77">
        <w:rPr>
          <w:rFonts w:ascii="Courier New" w:hAnsi="Courier New" w:cs="Courier New"/>
          <w:sz w:val="16"/>
          <w:szCs w:val="18"/>
        </w:rPr>
        <w:t>1.0,1,1,1,1,1,1,1,1,1,1,1,1,1,1,1,1,1,1,1,1</w:t>
      </w:r>
    </w:p>
    <w:p w14:paraId="1E21DAAE" w14:textId="77777777" w:rsidR="00080526" w:rsidRPr="00CD2F77" w:rsidRDefault="00080526" w:rsidP="00080526">
      <w:pPr>
        <w:rPr>
          <w:rFonts w:ascii="Courier New" w:hAnsi="Courier New" w:cs="Courier New"/>
          <w:sz w:val="16"/>
          <w:szCs w:val="18"/>
        </w:rPr>
      </w:pPr>
      <w:r w:rsidRPr="00CD2F77">
        <w:rPr>
          <w:rFonts w:ascii="Courier New" w:hAnsi="Courier New" w:cs="Courier New"/>
          <w:sz w:val="16"/>
          <w:szCs w:val="18"/>
        </w:rPr>
        <w:t>365.0,1,1,1,1,1,1,1,1,1,1,1,1,1,1,1,1,1,1,1</w:t>
      </w:r>
    </w:p>
    <w:p w14:paraId="13CF055A" w14:textId="77777777" w:rsidR="00080526" w:rsidRPr="00A80DDA" w:rsidRDefault="00080526" w:rsidP="00080526">
      <w:pPr>
        <w:rPr>
          <w:rFonts w:ascii="Courier New" w:hAnsi="Courier New" w:cs="Courier New"/>
          <w:sz w:val="18"/>
        </w:rPr>
      </w:pPr>
    </w:p>
    <w:p w14:paraId="080D13C2" w14:textId="77777777" w:rsidR="00080526" w:rsidRPr="009363C2" w:rsidRDefault="008F195D" w:rsidP="00080526">
      <w:pPr>
        <w:rPr>
          <w:sz w:val="20"/>
          <w:szCs w:val="18"/>
        </w:rPr>
      </w:pPr>
      <w:r>
        <w:rPr>
          <w:sz w:val="20"/>
          <w:szCs w:val="18"/>
        </w:rPr>
        <w:t>An example viewed in Excel is shown below.</w:t>
      </w:r>
      <w:r w:rsidR="00080526" w:rsidRPr="009363C2">
        <w:rPr>
          <w:sz w:val="20"/>
          <w:szCs w:val="18"/>
        </w:rPr>
        <w:t xml:space="preserve"> </w:t>
      </w:r>
    </w:p>
    <w:p w14:paraId="78BBA695" w14:textId="77777777" w:rsidR="00080526" w:rsidRPr="00B7030B" w:rsidRDefault="00080526" w:rsidP="00080526"/>
    <w:p w14:paraId="51F2894E" w14:textId="77777777" w:rsidR="00080526" w:rsidRPr="00B7030B" w:rsidRDefault="00080526" w:rsidP="001B47DD">
      <w:pPr>
        <w:rPr>
          <w:rFonts w:cstheme="majorBidi"/>
          <w:sz w:val="26"/>
        </w:rPr>
      </w:pPr>
      <w:r w:rsidRPr="00A80DDA">
        <w:rPr>
          <w:noProof/>
          <w:snapToGrid/>
          <w:sz w:val="28"/>
        </w:rPr>
        <w:drawing>
          <wp:inline distT="0" distB="0" distL="0" distR="0" wp14:anchorId="720E42AE" wp14:editId="2820FC7B">
            <wp:extent cx="6059170" cy="46101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9170" cy="461010"/>
                    </a:xfrm>
                    <a:prstGeom prst="rect">
                      <a:avLst/>
                    </a:prstGeom>
                    <a:noFill/>
                    <a:ln>
                      <a:noFill/>
                    </a:ln>
                  </pic:spPr>
                </pic:pic>
              </a:graphicData>
            </a:graphic>
          </wp:inline>
        </w:drawing>
      </w:r>
    </w:p>
    <w:p w14:paraId="78B60BBC" w14:textId="77777777" w:rsidR="00080526" w:rsidRDefault="00080526" w:rsidP="00080526"/>
    <w:p w14:paraId="68F68E77" w14:textId="77777777" w:rsidR="00200879" w:rsidRDefault="00200879" w:rsidP="00080526"/>
    <w:p w14:paraId="608A53D2" w14:textId="55C4648A" w:rsidR="00200879" w:rsidRDefault="00200879">
      <w:r>
        <w:br w:type="page"/>
      </w:r>
    </w:p>
    <w:p w14:paraId="08A1BBCD" w14:textId="25D0ECBC" w:rsidR="00200879" w:rsidRPr="00B7030B" w:rsidRDefault="00200879" w:rsidP="00200879">
      <w:pPr>
        <w:pStyle w:val="Heading3"/>
        <w:rPr>
          <w:rFonts w:asciiTheme="minorHAnsi" w:hAnsiTheme="minorHAnsi"/>
        </w:rPr>
      </w:pPr>
      <w:bookmarkStart w:id="3541" w:name="_Toc41047890"/>
      <w:r>
        <w:rPr>
          <w:rFonts w:asciiTheme="minorHAnsi" w:hAnsiTheme="minorHAnsi"/>
        </w:rPr>
        <w:lastRenderedPageBreak/>
        <w:t xml:space="preserve">SYSTDG </w:t>
      </w:r>
      <w:r w:rsidRPr="00B7030B">
        <w:rPr>
          <w:rFonts w:asciiTheme="minorHAnsi" w:hAnsiTheme="minorHAnsi"/>
        </w:rPr>
        <w:t>Input File</w:t>
      </w:r>
      <w:r>
        <w:rPr>
          <w:rFonts w:asciiTheme="minorHAnsi" w:hAnsiTheme="minorHAnsi"/>
        </w:rPr>
        <w:t>s</w:t>
      </w:r>
      <w:bookmarkEnd w:id="3541"/>
    </w:p>
    <w:p w14:paraId="4FFBE056" w14:textId="73E2702E" w:rsidR="003E1A5F" w:rsidRPr="0005289F" w:rsidRDefault="00200879" w:rsidP="00080526">
      <w:pPr>
        <w:rPr>
          <w:sz w:val="20"/>
          <w:szCs w:val="18"/>
        </w:rPr>
      </w:pPr>
      <w:r w:rsidRPr="0005289F">
        <w:rPr>
          <w:sz w:val="20"/>
          <w:szCs w:val="18"/>
        </w:rPr>
        <w:t>SYSTDG is an empirical correlation for TDG at spillways at hydropower facilities. A detailed description of this algorithm is shown in the User Manual Part 2</w:t>
      </w:r>
      <w:r w:rsidR="003E1A5F" w:rsidRPr="0005289F">
        <w:rPr>
          <w:sz w:val="20"/>
          <w:szCs w:val="18"/>
        </w:rPr>
        <w:t xml:space="preserve"> under Dissolved Oxygen/Dam Reaeration.</w:t>
      </w:r>
    </w:p>
    <w:p w14:paraId="50F67DE9" w14:textId="1B492E63" w:rsidR="003E1A5F" w:rsidRDefault="003E1A5F" w:rsidP="00080526"/>
    <w:p w14:paraId="79730073" w14:textId="4272C3B9" w:rsidR="003E1A5F" w:rsidRDefault="003E1A5F" w:rsidP="008112E4">
      <w:pPr>
        <w:pStyle w:val="Heading4"/>
      </w:pPr>
      <w:r w:rsidRPr="006519A9">
        <w:t>W2 SYSTDG Control File</w:t>
      </w:r>
    </w:p>
    <w:p w14:paraId="4BE54220" w14:textId="6D65F701"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The</w:t>
      </w:r>
      <w:r w:rsidRPr="0005289F">
        <w:rPr>
          <w:rFonts w:asciiTheme="minorHAnsi" w:hAnsiTheme="minorHAnsi" w:cstheme="minorHAnsi"/>
          <w:spacing w:val="17"/>
          <w:sz w:val="20"/>
          <w:szCs w:val="16"/>
        </w:rPr>
        <w:t xml:space="preserve"> </w:t>
      </w:r>
      <w:r w:rsidRPr="0005289F">
        <w:rPr>
          <w:rFonts w:asciiTheme="minorHAnsi" w:hAnsiTheme="minorHAnsi" w:cstheme="minorHAnsi"/>
          <w:sz w:val="20"/>
          <w:szCs w:val="16"/>
        </w:rPr>
        <w:t>SYSTDG</w:t>
      </w:r>
      <w:r w:rsidRPr="0005289F">
        <w:rPr>
          <w:rFonts w:asciiTheme="minorHAnsi" w:hAnsiTheme="minorHAnsi" w:cstheme="minorHAnsi"/>
          <w:spacing w:val="17"/>
          <w:sz w:val="20"/>
          <w:szCs w:val="16"/>
        </w:rPr>
        <w:t xml:space="preserve"> </w:t>
      </w:r>
      <w:r w:rsidRPr="0005289F">
        <w:rPr>
          <w:rFonts w:asciiTheme="minorHAnsi" w:hAnsiTheme="minorHAnsi" w:cstheme="minorHAnsi"/>
          <w:spacing w:val="-1"/>
          <w:sz w:val="20"/>
          <w:szCs w:val="16"/>
        </w:rPr>
        <w:t>control</w:t>
      </w:r>
      <w:r w:rsidRPr="0005289F">
        <w:rPr>
          <w:rFonts w:asciiTheme="minorHAnsi" w:hAnsiTheme="minorHAnsi" w:cstheme="minorHAnsi"/>
          <w:spacing w:val="20"/>
          <w:sz w:val="20"/>
          <w:szCs w:val="16"/>
        </w:rPr>
        <w:t xml:space="preserve"> </w:t>
      </w:r>
      <w:r w:rsidRPr="0005289F">
        <w:rPr>
          <w:rFonts w:asciiTheme="minorHAnsi" w:hAnsiTheme="minorHAnsi" w:cstheme="minorHAnsi"/>
          <w:spacing w:val="-1"/>
          <w:sz w:val="20"/>
          <w:szCs w:val="16"/>
        </w:rPr>
        <w:t>file,</w:t>
      </w:r>
      <w:r w:rsidRPr="0005289F">
        <w:rPr>
          <w:rFonts w:asciiTheme="minorHAnsi" w:hAnsiTheme="minorHAnsi" w:cstheme="minorHAnsi"/>
          <w:spacing w:val="19"/>
          <w:sz w:val="20"/>
          <w:szCs w:val="16"/>
        </w:rPr>
        <w:t xml:space="preserve"> </w:t>
      </w:r>
      <w:r w:rsidRPr="00286E25">
        <w:rPr>
          <w:rFonts w:asciiTheme="minorHAnsi" w:hAnsiTheme="minorHAnsi" w:cstheme="minorHAnsi"/>
          <w:b/>
          <w:iCs/>
          <w:sz w:val="20"/>
          <w:szCs w:val="16"/>
        </w:rPr>
        <w:t>w2_systdg.npt</w:t>
      </w:r>
      <w:r w:rsidRPr="0005289F">
        <w:rPr>
          <w:rFonts w:asciiTheme="minorHAnsi" w:hAnsiTheme="minorHAnsi" w:cstheme="minorHAnsi"/>
          <w:spacing w:val="19"/>
          <w:sz w:val="20"/>
          <w:szCs w:val="16"/>
        </w:rPr>
        <w:t xml:space="preserve">, </w:t>
      </w:r>
      <w:r w:rsidRPr="0005289F">
        <w:rPr>
          <w:rFonts w:asciiTheme="minorHAnsi" w:hAnsiTheme="minorHAnsi" w:cstheme="minorHAnsi"/>
          <w:spacing w:val="-1"/>
          <w:sz w:val="20"/>
          <w:szCs w:val="16"/>
        </w:rPr>
        <w:t>contains</w:t>
      </w:r>
      <w:r w:rsidRPr="0005289F">
        <w:rPr>
          <w:rFonts w:asciiTheme="minorHAnsi" w:hAnsiTheme="minorHAnsi" w:cstheme="minorHAnsi"/>
          <w:spacing w:val="17"/>
          <w:sz w:val="20"/>
          <w:szCs w:val="16"/>
        </w:rPr>
        <w:t xml:space="preserve"> </w:t>
      </w:r>
      <w:r w:rsidRPr="0005289F">
        <w:rPr>
          <w:rFonts w:asciiTheme="minorHAnsi" w:hAnsiTheme="minorHAnsi" w:cstheme="minorHAnsi"/>
          <w:sz w:val="20"/>
          <w:szCs w:val="16"/>
        </w:rPr>
        <w:t>parameters that allow the user to configure the characteristics of spillways, powerhouses, and fish passage</w:t>
      </w:r>
      <w:ins w:id="3542" w:author="Honnalore Steissberg" w:date="2021-08-19T14:50:00Z">
        <w:r w:rsidR="00F65EEC">
          <w:rPr>
            <w:rFonts w:asciiTheme="minorHAnsi" w:hAnsiTheme="minorHAnsi" w:cstheme="minorHAnsi"/>
            <w:sz w:val="20"/>
            <w:szCs w:val="16"/>
          </w:rPr>
          <w:t>s</w:t>
        </w:r>
      </w:ins>
      <w:r w:rsidRPr="0005289F">
        <w:rPr>
          <w:rFonts w:asciiTheme="minorHAnsi" w:hAnsiTheme="minorHAnsi" w:cstheme="minorHAnsi"/>
          <w:sz w:val="20"/>
          <w:szCs w:val="16"/>
        </w:rPr>
        <w:t xml:space="preserve"> within the model. The control file is set up as a text file in fixed format with 8-digit numbers or characters. Each</w:t>
      </w:r>
      <w:r w:rsidRPr="0005289F">
        <w:rPr>
          <w:rFonts w:asciiTheme="minorHAnsi" w:hAnsiTheme="minorHAnsi" w:cstheme="minorHAnsi"/>
          <w:spacing w:val="22"/>
          <w:sz w:val="20"/>
          <w:szCs w:val="16"/>
        </w:rPr>
        <w:t xml:space="preserve"> </w:t>
      </w:r>
      <w:r w:rsidRPr="0005289F">
        <w:rPr>
          <w:rFonts w:asciiTheme="minorHAnsi" w:hAnsiTheme="minorHAnsi" w:cstheme="minorHAnsi"/>
          <w:spacing w:val="-1"/>
          <w:sz w:val="20"/>
          <w:szCs w:val="16"/>
        </w:rPr>
        <w:t>card</w:t>
      </w:r>
      <w:r w:rsidRPr="0005289F">
        <w:rPr>
          <w:rFonts w:asciiTheme="minorHAnsi" w:hAnsiTheme="minorHAnsi" w:cstheme="minorHAnsi"/>
          <w:spacing w:val="21"/>
          <w:sz w:val="20"/>
          <w:szCs w:val="16"/>
        </w:rPr>
        <w:t xml:space="preserve"> </w:t>
      </w:r>
      <w:r w:rsidRPr="0005289F">
        <w:rPr>
          <w:rFonts w:asciiTheme="minorHAnsi" w:hAnsiTheme="minorHAnsi" w:cstheme="minorHAnsi"/>
          <w:sz w:val="20"/>
          <w:szCs w:val="16"/>
        </w:rPr>
        <w:t>is</w:t>
      </w:r>
      <w:r w:rsidRPr="0005289F">
        <w:rPr>
          <w:rFonts w:asciiTheme="minorHAnsi" w:hAnsiTheme="minorHAnsi" w:cstheme="minorHAnsi"/>
          <w:spacing w:val="23"/>
          <w:sz w:val="20"/>
          <w:szCs w:val="16"/>
        </w:rPr>
        <w:t xml:space="preserve"> </w:t>
      </w:r>
      <w:r w:rsidRPr="0005289F">
        <w:rPr>
          <w:rFonts w:asciiTheme="minorHAnsi" w:hAnsiTheme="minorHAnsi" w:cstheme="minorHAnsi"/>
          <w:spacing w:val="-1"/>
          <w:sz w:val="20"/>
          <w:szCs w:val="16"/>
        </w:rPr>
        <w:t>required</w:t>
      </w:r>
      <w:ins w:id="3543" w:author="Honnalore Steissberg" w:date="2021-08-19T14:51:00Z">
        <w:r w:rsidR="00F65EEC">
          <w:rPr>
            <w:rFonts w:asciiTheme="minorHAnsi" w:hAnsiTheme="minorHAnsi" w:cstheme="minorHAnsi"/>
            <w:spacing w:val="-1"/>
            <w:sz w:val="20"/>
            <w:szCs w:val="16"/>
          </w:rPr>
          <w:t>,</w:t>
        </w:r>
      </w:ins>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although</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there</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may</w:t>
      </w:r>
      <w:r w:rsidRPr="0005289F">
        <w:rPr>
          <w:rFonts w:asciiTheme="minorHAnsi" w:hAnsiTheme="minorHAnsi" w:cstheme="minorHAnsi"/>
          <w:spacing w:val="22"/>
          <w:sz w:val="20"/>
          <w:szCs w:val="16"/>
        </w:rPr>
        <w:t xml:space="preserve"> </w:t>
      </w:r>
      <w:r w:rsidRPr="0005289F">
        <w:rPr>
          <w:rFonts w:asciiTheme="minorHAnsi" w:hAnsiTheme="minorHAnsi" w:cstheme="minorHAnsi"/>
          <w:sz w:val="20"/>
          <w:szCs w:val="16"/>
        </w:rPr>
        <w:t>be</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either</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zero</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or</w:t>
      </w:r>
      <w:r w:rsidRPr="0005289F">
        <w:rPr>
          <w:rFonts w:asciiTheme="minorHAnsi" w:hAnsiTheme="minorHAnsi" w:cstheme="minorHAnsi"/>
          <w:spacing w:val="24"/>
          <w:sz w:val="20"/>
          <w:szCs w:val="16"/>
        </w:rPr>
        <w:t xml:space="preserve"> </w:t>
      </w:r>
      <w:r w:rsidRPr="0005289F">
        <w:rPr>
          <w:rFonts w:asciiTheme="minorHAnsi" w:hAnsiTheme="minorHAnsi" w:cstheme="minorHAnsi"/>
          <w:sz w:val="20"/>
          <w:szCs w:val="16"/>
        </w:rPr>
        <w:t>no</w:t>
      </w:r>
      <w:r w:rsidRPr="0005289F">
        <w:rPr>
          <w:rFonts w:asciiTheme="minorHAnsi" w:hAnsiTheme="minorHAnsi" w:cstheme="minorHAnsi"/>
          <w:spacing w:val="21"/>
          <w:sz w:val="20"/>
          <w:szCs w:val="16"/>
        </w:rPr>
        <w:t xml:space="preserve"> </w:t>
      </w:r>
      <w:r w:rsidRPr="0005289F">
        <w:rPr>
          <w:rFonts w:asciiTheme="minorHAnsi" w:hAnsiTheme="minorHAnsi" w:cstheme="minorHAnsi"/>
          <w:spacing w:val="-1"/>
          <w:sz w:val="20"/>
          <w:szCs w:val="16"/>
        </w:rPr>
        <w:t>values</w:t>
      </w:r>
      <w:r w:rsidRPr="0005289F">
        <w:rPr>
          <w:rFonts w:asciiTheme="minorHAnsi" w:hAnsiTheme="minorHAnsi" w:cstheme="minorHAnsi"/>
          <w:spacing w:val="55"/>
          <w:sz w:val="20"/>
          <w:szCs w:val="16"/>
        </w:rPr>
        <w:t xml:space="preserve"> </w:t>
      </w:r>
      <w:r w:rsidRPr="0005289F">
        <w:rPr>
          <w:rFonts w:asciiTheme="minorHAnsi" w:hAnsiTheme="minorHAnsi" w:cstheme="minorHAnsi"/>
          <w:spacing w:val="-1"/>
          <w:sz w:val="20"/>
          <w:szCs w:val="16"/>
        </w:rPr>
        <w:t>associated</w:t>
      </w:r>
      <w:r w:rsidRPr="0005289F">
        <w:rPr>
          <w:rFonts w:asciiTheme="minorHAnsi" w:hAnsiTheme="minorHAnsi" w:cstheme="minorHAnsi"/>
          <w:spacing w:val="9"/>
          <w:sz w:val="20"/>
          <w:szCs w:val="16"/>
        </w:rPr>
        <w:t xml:space="preserve"> </w:t>
      </w:r>
      <w:r w:rsidRPr="0005289F">
        <w:rPr>
          <w:rFonts w:asciiTheme="minorHAnsi" w:hAnsiTheme="minorHAnsi" w:cstheme="minorHAnsi"/>
          <w:spacing w:val="-1"/>
          <w:sz w:val="20"/>
          <w:szCs w:val="16"/>
        </w:rPr>
        <w:t>with</w:t>
      </w:r>
      <w:r w:rsidRPr="0005289F">
        <w:rPr>
          <w:rFonts w:asciiTheme="minorHAnsi" w:hAnsiTheme="minorHAnsi" w:cstheme="minorHAnsi"/>
          <w:spacing w:val="11"/>
          <w:sz w:val="20"/>
          <w:szCs w:val="16"/>
        </w:rPr>
        <w:t xml:space="preserve"> </w:t>
      </w:r>
      <w:r w:rsidRPr="0005289F">
        <w:rPr>
          <w:rFonts w:asciiTheme="minorHAnsi" w:hAnsiTheme="minorHAnsi" w:cstheme="minorHAnsi"/>
          <w:spacing w:val="-1"/>
          <w:sz w:val="20"/>
          <w:szCs w:val="16"/>
        </w:rPr>
        <w:t>the</w:t>
      </w:r>
      <w:r w:rsidRPr="0005289F">
        <w:rPr>
          <w:rFonts w:asciiTheme="minorHAnsi" w:hAnsiTheme="minorHAnsi" w:cstheme="minorHAnsi"/>
          <w:spacing w:val="12"/>
          <w:sz w:val="20"/>
          <w:szCs w:val="16"/>
        </w:rPr>
        <w:t xml:space="preserve"> </w:t>
      </w:r>
      <w:r w:rsidRPr="0005289F">
        <w:rPr>
          <w:rFonts w:asciiTheme="minorHAnsi" w:hAnsiTheme="minorHAnsi" w:cstheme="minorHAnsi"/>
          <w:spacing w:val="-1"/>
          <w:sz w:val="20"/>
          <w:szCs w:val="16"/>
        </w:rPr>
        <w:t>card.</w:t>
      </w:r>
      <w:r w:rsidRPr="0005289F">
        <w:rPr>
          <w:rFonts w:asciiTheme="minorHAnsi" w:hAnsiTheme="minorHAnsi" w:cstheme="minorHAnsi"/>
          <w:spacing w:val="18"/>
          <w:sz w:val="20"/>
          <w:szCs w:val="16"/>
        </w:rPr>
        <w:t xml:space="preserve"> </w:t>
      </w:r>
      <w:r w:rsidRPr="0005289F">
        <w:rPr>
          <w:rFonts w:asciiTheme="minorHAnsi" w:hAnsiTheme="minorHAnsi" w:cstheme="minorHAnsi"/>
          <w:sz w:val="20"/>
          <w:szCs w:val="16"/>
        </w:rPr>
        <w:t>An example of the SYSTDG control file is shown below</w:t>
      </w:r>
      <w:ins w:id="3544" w:author="Honnalore Steissberg" w:date="2021-08-19T14:52:00Z">
        <w:r w:rsidR="00F65EEC">
          <w:rPr>
            <w:rFonts w:asciiTheme="minorHAnsi" w:hAnsiTheme="minorHAnsi" w:cstheme="minorHAnsi"/>
            <w:sz w:val="20"/>
            <w:szCs w:val="16"/>
          </w:rPr>
          <w:t>.</w:t>
        </w:r>
      </w:ins>
      <w:del w:id="3545" w:author="Honnalore Steissberg" w:date="2021-08-19T14:52:00Z">
        <w:r w:rsidRPr="0005289F" w:rsidDel="00F65EEC">
          <w:rPr>
            <w:rFonts w:asciiTheme="minorHAnsi" w:hAnsiTheme="minorHAnsi" w:cstheme="minorHAnsi"/>
            <w:sz w:val="20"/>
            <w:szCs w:val="16"/>
          </w:rPr>
          <w:delText>:</w:delText>
        </w:r>
      </w:del>
    </w:p>
    <w:p w14:paraId="35269354"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CE-QUAL-W2 SYSTDG</w:t>
      </w:r>
    </w:p>
    <w:p w14:paraId="23EEBEDB" w14:textId="77777777" w:rsidR="003E1A5F" w:rsidRPr="006519A9" w:rsidRDefault="003E1A5F" w:rsidP="003E1A5F">
      <w:pPr>
        <w:rPr>
          <w:rFonts w:ascii="Courier New" w:hAnsi="Courier New" w:cs="Courier New"/>
          <w:b/>
          <w:sz w:val="16"/>
          <w:szCs w:val="16"/>
        </w:rPr>
      </w:pPr>
    </w:p>
    <w:p w14:paraId="191C9A06"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TITLE C ...............................TITLE..................................</w:t>
      </w:r>
    </w:p>
    <w:p w14:paraId="794D9013"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1  SYSTDG</w:t>
      </w:r>
      <w:proofErr w:type="gramEnd"/>
      <w:r w:rsidRPr="006519A9">
        <w:rPr>
          <w:rFonts w:ascii="Courier New" w:hAnsi="Courier New" w:cs="Courier New"/>
          <w:b/>
          <w:sz w:val="16"/>
          <w:szCs w:val="16"/>
        </w:rPr>
        <w:t xml:space="preserve"> input control file</w:t>
      </w:r>
    </w:p>
    <w:p w14:paraId="2F9D1613"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2  </w:t>
      </w:r>
    </w:p>
    <w:p w14:paraId="3864A368"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3  MISCELL</w:t>
      </w:r>
      <w:proofErr w:type="gramEnd"/>
      <w:r w:rsidRPr="006519A9">
        <w:rPr>
          <w:rFonts w:ascii="Courier New" w:hAnsi="Courier New" w:cs="Courier New"/>
          <w:b/>
          <w:sz w:val="16"/>
          <w:szCs w:val="16"/>
        </w:rPr>
        <w:t xml:space="preserve">     SYSTDG  N2BND  DOBND  TDGTA</w:t>
      </w:r>
    </w:p>
    <w:p w14:paraId="07DD91B8"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4               </w:t>
      </w:r>
    </w:p>
    <w:p w14:paraId="5A2BF784"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5</w:t>
      </w:r>
    </w:p>
    <w:p w14:paraId="63C35B37"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6  5</w:t>
      </w:r>
      <w:proofErr w:type="gramEnd"/>
      <w:r w:rsidRPr="006519A9">
        <w:rPr>
          <w:rFonts w:ascii="Courier New" w:hAnsi="Courier New" w:cs="Courier New"/>
          <w:b/>
          <w:sz w:val="16"/>
          <w:szCs w:val="16"/>
        </w:rPr>
        <w:t xml:space="preserve"> TDG production calculation equations</w:t>
      </w:r>
    </w:p>
    <w:p w14:paraId="588F4C22"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7  3</w:t>
      </w:r>
      <w:proofErr w:type="gramEnd"/>
      <w:r w:rsidRPr="006519A9">
        <w:rPr>
          <w:rFonts w:ascii="Courier New" w:hAnsi="Courier New" w:cs="Courier New"/>
          <w:b/>
          <w:sz w:val="16"/>
          <w:szCs w:val="16"/>
        </w:rPr>
        <w:t xml:space="preserve"> entrainment flow calculation equations</w:t>
      </w:r>
    </w:p>
    <w:p w14:paraId="0C68978F"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8                                 </w:t>
      </w:r>
    </w:p>
    <w:p w14:paraId="238B0F4F"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9  John</w:t>
      </w:r>
      <w:proofErr w:type="gramEnd"/>
      <w:r w:rsidRPr="006519A9">
        <w:rPr>
          <w:rFonts w:ascii="Courier New" w:hAnsi="Courier New" w:cs="Courier New"/>
          <w:b/>
          <w:sz w:val="16"/>
          <w:szCs w:val="16"/>
        </w:rPr>
        <w:t xml:space="preserve"> Day Pool, Columbia River             </w:t>
      </w:r>
    </w:p>
    <w:p w14:paraId="28D712AE"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10 </w:t>
      </w:r>
    </w:p>
    <w:p w14:paraId="5DF473E7" w14:textId="77777777" w:rsidR="003E1A5F" w:rsidRPr="006519A9" w:rsidRDefault="003E1A5F" w:rsidP="003E1A5F">
      <w:pPr>
        <w:rPr>
          <w:rFonts w:ascii="Courier New" w:hAnsi="Courier New" w:cs="Courier New"/>
          <w:b/>
          <w:sz w:val="16"/>
          <w:szCs w:val="16"/>
        </w:rPr>
      </w:pPr>
    </w:p>
    <w:p w14:paraId="060F44D4" w14:textId="77777777" w:rsidR="003E1A5F" w:rsidRPr="006519A9" w:rsidRDefault="003E1A5F" w:rsidP="003E1A5F">
      <w:pPr>
        <w:pStyle w:val="BodyText1"/>
        <w:spacing w:after="0" w:line="240" w:lineRule="auto"/>
        <w:rPr>
          <w:rFonts w:ascii="Courier New" w:hAnsi="Courier New" w:cs="Courier New"/>
          <w:b/>
          <w:bCs/>
          <w:sz w:val="16"/>
          <w:szCs w:val="16"/>
        </w:rPr>
      </w:pPr>
      <w:r>
        <w:rPr>
          <w:rFonts w:ascii="Courier New" w:hAnsi="Courier New" w:cs="Courier New"/>
          <w:b/>
          <w:bCs/>
          <w:sz w:val="16"/>
          <w:szCs w:val="16"/>
        </w:rPr>
        <w:t xml:space="preserve">SYSTDGC   </w:t>
      </w:r>
      <w:r w:rsidRPr="006519A9">
        <w:rPr>
          <w:rFonts w:ascii="Courier New" w:hAnsi="Courier New" w:cs="Courier New"/>
          <w:b/>
          <w:bCs/>
          <w:sz w:val="16"/>
          <w:szCs w:val="16"/>
        </w:rPr>
        <w:t xml:space="preserve">SYSTDG   N2BND </w:t>
      </w:r>
      <w:r>
        <w:rPr>
          <w:rFonts w:ascii="Courier New" w:hAnsi="Courier New" w:cs="Courier New"/>
          <w:b/>
          <w:bCs/>
          <w:sz w:val="16"/>
          <w:szCs w:val="16"/>
        </w:rPr>
        <w:t xml:space="preserve">  </w:t>
      </w:r>
      <w:r w:rsidRPr="006519A9">
        <w:rPr>
          <w:rFonts w:ascii="Courier New" w:hAnsi="Courier New" w:cs="Courier New"/>
          <w:b/>
          <w:bCs/>
          <w:sz w:val="16"/>
          <w:szCs w:val="16"/>
        </w:rPr>
        <w:t>DOBND   TDGTA</w:t>
      </w:r>
      <w:r>
        <w:rPr>
          <w:rFonts w:ascii="Courier New" w:hAnsi="Courier New" w:cs="Courier New"/>
          <w:b/>
          <w:bCs/>
          <w:sz w:val="16"/>
          <w:szCs w:val="16"/>
        </w:rPr>
        <w:t xml:space="preserve">    </w:t>
      </w:r>
    </w:p>
    <w:p w14:paraId="12D03FAD" w14:textId="77777777" w:rsidR="003E1A5F" w:rsidRDefault="003E1A5F" w:rsidP="003E1A5F">
      <w:pPr>
        <w:pStyle w:val="BodyText1"/>
        <w:spacing w:after="0" w:line="240" w:lineRule="auto"/>
        <w:rPr>
          <w:rFonts w:ascii="Courier New" w:hAnsi="Courier New" w:cs="Courier New"/>
          <w:sz w:val="16"/>
          <w:szCs w:val="16"/>
        </w:rPr>
      </w:pPr>
      <w:r w:rsidRPr="00227664">
        <w:rPr>
          <w:rFonts w:ascii="Courier New" w:hAnsi="Courier New" w:cs="Courier New"/>
          <w:sz w:val="16"/>
          <w:szCs w:val="16"/>
        </w:rPr>
        <w:t xml:space="preserve">  </w:t>
      </w:r>
      <w:r>
        <w:rPr>
          <w:rFonts w:ascii="Courier New" w:hAnsi="Courier New" w:cs="Courier New"/>
          <w:sz w:val="16"/>
          <w:szCs w:val="16"/>
        </w:rPr>
        <w:t xml:space="preserve">  </w:t>
      </w:r>
      <w:r w:rsidRPr="00227664">
        <w:rPr>
          <w:rFonts w:ascii="Courier New" w:hAnsi="Courier New" w:cs="Courier New"/>
          <w:sz w:val="16"/>
          <w:szCs w:val="16"/>
        </w:rPr>
        <w:t xml:space="preserve">  </w:t>
      </w:r>
      <w:r>
        <w:rPr>
          <w:rFonts w:ascii="Courier New" w:hAnsi="Courier New" w:cs="Courier New"/>
          <w:sz w:val="16"/>
          <w:szCs w:val="16"/>
        </w:rPr>
        <w:t xml:space="preserve">        </w:t>
      </w:r>
      <w:r w:rsidRPr="00227664">
        <w:rPr>
          <w:rFonts w:ascii="Courier New" w:hAnsi="Courier New" w:cs="Courier New"/>
          <w:sz w:val="16"/>
          <w:szCs w:val="16"/>
        </w:rPr>
        <w:t xml:space="preserve">ON      </w:t>
      </w:r>
      <w:proofErr w:type="spellStart"/>
      <w:r w:rsidRPr="00227664">
        <w:rPr>
          <w:rFonts w:ascii="Courier New" w:hAnsi="Courier New" w:cs="Courier New"/>
          <w:sz w:val="16"/>
          <w:szCs w:val="16"/>
        </w:rPr>
        <w:t>ON</w:t>
      </w:r>
      <w:proofErr w:type="spellEnd"/>
      <w:r w:rsidRPr="00227664">
        <w:rPr>
          <w:rFonts w:ascii="Courier New" w:hAnsi="Courier New" w:cs="Courier New"/>
          <w:sz w:val="16"/>
          <w:szCs w:val="16"/>
        </w:rPr>
        <w:t xml:space="preserve">      </w:t>
      </w:r>
      <w:proofErr w:type="spellStart"/>
      <w:r w:rsidRPr="00227664">
        <w:rPr>
          <w:rFonts w:ascii="Courier New" w:hAnsi="Courier New" w:cs="Courier New"/>
          <w:sz w:val="16"/>
          <w:szCs w:val="16"/>
        </w:rPr>
        <w:t>ON</w:t>
      </w:r>
      <w:proofErr w:type="spellEnd"/>
      <w:r w:rsidRPr="00227664">
        <w:rPr>
          <w:rFonts w:ascii="Courier New" w:hAnsi="Courier New" w:cs="Courier New"/>
          <w:sz w:val="16"/>
          <w:szCs w:val="16"/>
        </w:rPr>
        <w:t xml:space="preserve">     OFF</w:t>
      </w:r>
      <w:r>
        <w:rPr>
          <w:rFonts w:ascii="Courier New" w:hAnsi="Courier New" w:cs="Courier New"/>
          <w:sz w:val="16"/>
          <w:szCs w:val="16"/>
        </w:rPr>
        <w:t xml:space="preserve">    </w:t>
      </w:r>
    </w:p>
    <w:p w14:paraId="5A278E56" w14:textId="77777777" w:rsidR="003E1A5F" w:rsidRDefault="003E1A5F" w:rsidP="003E1A5F">
      <w:pPr>
        <w:pStyle w:val="BodyText1"/>
        <w:spacing w:after="0" w:line="240" w:lineRule="auto"/>
        <w:rPr>
          <w:rFonts w:ascii="Courier New" w:hAnsi="Courier New" w:cs="Courier New"/>
          <w:sz w:val="16"/>
          <w:szCs w:val="16"/>
        </w:rPr>
      </w:pPr>
    </w:p>
    <w:p w14:paraId="3A8C65D0" w14:textId="77777777" w:rsidR="003E1A5F" w:rsidRPr="006519A9" w:rsidRDefault="003E1A5F" w:rsidP="003E1A5F">
      <w:pPr>
        <w:pStyle w:val="BodyText1"/>
        <w:spacing w:after="0" w:line="240" w:lineRule="auto"/>
        <w:rPr>
          <w:rFonts w:ascii="Courier New" w:hAnsi="Courier New" w:cs="Courier New"/>
          <w:b/>
          <w:bCs/>
          <w:sz w:val="16"/>
          <w:szCs w:val="16"/>
        </w:rPr>
      </w:pPr>
      <w:r w:rsidRPr="006519A9">
        <w:rPr>
          <w:rFonts w:ascii="Courier New" w:hAnsi="Courier New" w:cs="Courier New"/>
          <w:b/>
          <w:bCs/>
          <w:sz w:val="16"/>
          <w:szCs w:val="16"/>
        </w:rPr>
        <w:t xml:space="preserve">GATE </w:t>
      </w:r>
      <w:proofErr w:type="gramStart"/>
      <w:r w:rsidRPr="006519A9">
        <w:rPr>
          <w:rFonts w:ascii="Courier New" w:hAnsi="Courier New" w:cs="Courier New"/>
          <w:b/>
          <w:bCs/>
          <w:sz w:val="16"/>
          <w:szCs w:val="16"/>
        </w:rPr>
        <w:t>GAS  GTTYPE</w:t>
      </w:r>
      <w:proofErr w:type="gramEnd"/>
      <w:r w:rsidRPr="006519A9">
        <w:rPr>
          <w:rFonts w:ascii="Courier New" w:hAnsi="Courier New" w:cs="Courier New"/>
          <w:b/>
          <w:bCs/>
          <w:sz w:val="16"/>
          <w:szCs w:val="16"/>
        </w:rPr>
        <w:t xml:space="preserve">    SPBC</w:t>
      </w:r>
    </w:p>
    <w:p w14:paraId="372ABDF8" w14:textId="77777777" w:rsidR="003E1A5F" w:rsidRPr="00D0359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SB1     </w:t>
      </w:r>
      <w:r>
        <w:rPr>
          <w:rFonts w:ascii="Courier New" w:hAnsi="Courier New" w:cs="Courier New"/>
          <w:sz w:val="16"/>
          <w:szCs w:val="16"/>
        </w:rPr>
        <w:t xml:space="preserve">     SPB     1.0</w:t>
      </w:r>
    </w:p>
    <w:p w14:paraId="7DC6B206" w14:textId="77777777" w:rsidR="003E1A5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SB2        </w:t>
      </w:r>
      <w:r>
        <w:rPr>
          <w:rFonts w:ascii="Courier New" w:hAnsi="Courier New" w:cs="Courier New"/>
          <w:sz w:val="16"/>
          <w:szCs w:val="16"/>
        </w:rPr>
        <w:t xml:space="preserve">  SPB     1.0</w:t>
      </w:r>
    </w:p>
    <w:p w14:paraId="4AA895B4" w14:textId="77777777" w:rsidR="003E1A5F" w:rsidRPr="00DB1019" w:rsidRDefault="003E1A5F" w:rsidP="003E1A5F">
      <w:pPr>
        <w:pStyle w:val="BodyText1"/>
        <w:spacing w:after="0" w:line="240" w:lineRule="auto"/>
        <w:rPr>
          <w:rFonts w:ascii="Courier New" w:hAnsi="Courier New" w:cs="Courier New"/>
          <w:sz w:val="16"/>
          <w:szCs w:val="16"/>
        </w:rPr>
      </w:pPr>
      <w:r w:rsidRPr="00DB1019">
        <w:rPr>
          <w:rFonts w:ascii="Courier New" w:hAnsi="Courier New" w:cs="Courier New"/>
          <w:sz w:val="16"/>
          <w:szCs w:val="16"/>
        </w:rPr>
        <w:t xml:space="preserve">RO1       </w:t>
      </w:r>
      <w:r>
        <w:rPr>
          <w:rFonts w:ascii="Courier New" w:hAnsi="Courier New" w:cs="Courier New"/>
          <w:sz w:val="16"/>
          <w:szCs w:val="16"/>
        </w:rPr>
        <w:t xml:space="preserve">    RO     1.0</w:t>
      </w:r>
    </w:p>
    <w:p w14:paraId="4083E83E" w14:textId="77777777" w:rsidR="003E1A5F" w:rsidRDefault="003E1A5F" w:rsidP="003E1A5F">
      <w:pPr>
        <w:pStyle w:val="BodyText1"/>
        <w:spacing w:after="0" w:line="240" w:lineRule="auto"/>
        <w:rPr>
          <w:rFonts w:ascii="Courier New" w:hAnsi="Courier New" w:cs="Courier New"/>
          <w:sz w:val="16"/>
          <w:szCs w:val="16"/>
        </w:rPr>
      </w:pPr>
      <w:r w:rsidRPr="00DB1019">
        <w:rPr>
          <w:rFonts w:ascii="Courier New" w:hAnsi="Courier New" w:cs="Courier New"/>
          <w:sz w:val="16"/>
          <w:szCs w:val="16"/>
        </w:rPr>
        <w:t xml:space="preserve">RO2       </w:t>
      </w:r>
      <w:r>
        <w:rPr>
          <w:rFonts w:ascii="Courier New" w:hAnsi="Courier New" w:cs="Courier New"/>
          <w:sz w:val="16"/>
          <w:szCs w:val="16"/>
        </w:rPr>
        <w:t xml:space="preserve">    RO     1.0</w:t>
      </w:r>
    </w:p>
    <w:p w14:paraId="1F7161CD" w14:textId="77777777" w:rsidR="003E1A5F"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POW1         POW     1.0</w:t>
      </w:r>
    </w:p>
    <w:p w14:paraId="5BC1AFB1" w14:textId="77777777" w:rsidR="003E1A5F" w:rsidRPr="00584166"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POW2         POW     1.0</w:t>
      </w:r>
    </w:p>
    <w:p w14:paraId="307DF850" w14:textId="77777777" w:rsidR="003E1A5F" w:rsidRPr="006519A9" w:rsidRDefault="003E1A5F" w:rsidP="003E1A5F">
      <w:pPr>
        <w:rPr>
          <w:rFonts w:ascii="Courier New" w:hAnsi="Courier New" w:cs="Courier New"/>
          <w:b/>
          <w:sz w:val="16"/>
          <w:szCs w:val="16"/>
        </w:rPr>
      </w:pPr>
    </w:p>
    <w:p w14:paraId="6BABD4D3"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GATE         FBE    TWCE   TWEMOD     TWE   </w:t>
      </w:r>
      <w:proofErr w:type="gramStart"/>
      <w:r w:rsidRPr="006519A9">
        <w:rPr>
          <w:rFonts w:ascii="Courier New" w:hAnsi="Courier New" w:cs="Courier New"/>
          <w:b/>
          <w:sz w:val="16"/>
          <w:szCs w:val="16"/>
        </w:rPr>
        <w:t>TWETS  TDGLOC</w:t>
      </w:r>
      <w:proofErr w:type="gramEnd"/>
    </w:p>
    <w:p w14:paraId="3A109299" w14:textId="77777777" w:rsidR="003E1A5F" w:rsidRPr="006519A9" w:rsidRDefault="003E1A5F" w:rsidP="003E1A5F">
      <w:pPr>
        <w:rPr>
          <w:rFonts w:ascii="Courier New" w:hAnsi="Courier New" w:cs="Courier New"/>
          <w:sz w:val="16"/>
          <w:szCs w:val="16"/>
        </w:rPr>
      </w:pPr>
      <w:r w:rsidRPr="006519A9">
        <w:rPr>
          <w:rFonts w:ascii="Courier New" w:hAnsi="Courier New" w:cs="Courier New"/>
          <w:sz w:val="16"/>
          <w:szCs w:val="16"/>
        </w:rPr>
        <w:t xml:space="preserve">SPB1        -1.0   135.0        0   160.0      ON     REL </w:t>
      </w:r>
    </w:p>
    <w:p w14:paraId="28D4B972" w14:textId="77777777" w:rsidR="003E1A5F" w:rsidRPr="006519A9" w:rsidRDefault="003E1A5F" w:rsidP="003E1A5F">
      <w:pPr>
        <w:rPr>
          <w:rFonts w:ascii="Courier New" w:hAnsi="Courier New" w:cs="Courier New"/>
          <w:b/>
          <w:sz w:val="16"/>
          <w:szCs w:val="16"/>
        </w:rPr>
      </w:pPr>
    </w:p>
    <w:p w14:paraId="03DB174B"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GATE TDG   TDGEQ      P1      P2      P3      P4      P1      P2      P3      P4</w:t>
      </w:r>
    </w:p>
    <w:p w14:paraId="071959AA" w14:textId="77777777" w:rsidR="003E1A5F" w:rsidRPr="006519A9" w:rsidRDefault="003E1A5F" w:rsidP="003E1A5F">
      <w:pPr>
        <w:rPr>
          <w:rFonts w:ascii="Courier New" w:hAnsi="Courier New" w:cs="Courier New"/>
          <w:sz w:val="16"/>
          <w:szCs w:val="16"/>
        </w:rPr>
      </w:pPr>
      <w:r w:rsidRPr="006519A9">
        <w:rPr>
          <w:rFonts w:ascii="Courier New" w:hAnsi="Courier New" w:cs="Courier New"/>
          <w:sz w:val="16"/>
          <w:szCs w:val="16"/>
        </w:rPr>
        <w:t xml:space="preserve">SPB1           3     1.0     1.0   0.671    23.5   400.0     </w:t>
      </w:r>
      <w:proofErr w:type="gramStart"/>
      <w:r w:rsidRPr="006519A9">
        <w:rPr>
          <w:rFonts w:ascii="Courier New" w:hAnsi="Courier New" w:cs="Courier New"/>
          <w:sz w:val="16"/>
          <w:szCs w:val="16"/>
        </w:rPr>
        <w:t>0.0  -</w:t>
      </w:r>
      <w:proofErr w:type="gramEnd"/>
      <w:r w:rsidRPr="006519A9">
        <w:rPr>
          <w:rFonts w:ascii="Courier New" w:hAnsi="Courier New" w:cs="Courier New"/>
          <w:sz w:val="16"/>
          <w:szCs w:val="16"/>
        </w:rPr>
        <w:t>0.020     0.0</w:t>
      </w:r>
    </w:p>
    <w:p w14:paraId="729171D2" w14:textId="77777777" w:rsidR="003E1A5F" w:rsidRPr="006519A9" w:rsidRDefault="003E1A5F" w:rsidP="003E1A5F">
      <w:pPr>
        <w:rPr>
          <w:rFonts w:ascii="Courier New" w:hAnsi="Courier New" w:cs="Courier New"/>
          <w:sz w:val="16"/>
          <w:szCs w:val="16"/>
        </w:rPr>
      </w:pPr>
      <w:r w:rsidRPr="006519A9">
        <w:rPr>
          <w:rFonts w:ascii="Courier New" w:hAnsi="Courier New" w:cs="Courier New"/>
          <w:sz w:val="16"/>
          <w:szCs w:val="16"/>
        </w:rPr>
        <w:t xml:space="preserve">RO             </w:t>
      </w:r>
      <w:proofErr w:type="gramStart"/>
      <w:r w:rsidRPr="006519A9">
        <w:rPr>
          <w:rFonts w:ascii="Courier New" w:hAnsi="Courier New" w:cs="Courier New"/>
          <w:sz w:val="16"/>
          <w:szCs w:val="16"/>
        </w:rPr>
        <w:t>1  95.791</w:t>
      </w:r>
      <w:proofErr w:type="gramEnd"/>
      <w:r w:rsidRPr="006519A9">
        <w:rPr>
          <w:rFonts w:ascii="Courier New" w:hAnsi="Courier New" w:cs="Courier New"/>
          <w:sz w:val="16"/>
          <w:szCs w:val="16"/>
        </w:rPr>
        <w:t xml:space="preserve"> 1.07193 178.852   -0.51</w:t>
      </w:r>
    </w:p>
    <w:p w14:paraId="50C885CA" w14:textId="77777777" w:rsidR="003E1A5F" w:rsidRPr="006519A9" w:rsidRDefault="003E1A5F" w:rsidP="003E1A5F">
      <w:pPr>
        <w:rPr>
          <w:rFonts w:ascii="Courier New" w:hAnsi="Courier New" w:cs="Courier New"/>
          <w:b/>
          <w:sz w:val="16"/>
          <w:szCs w:val="16"/>
        </w:rPr>
      </w:pPr>
    </w:p>
    <w:p w14:paraId="37C18401"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GATE ENT   ENTEQ      E1      E2      E1      E2</w:t>
      </w:r>
    </w:p>
    <w:p w14:paraId="15F1EA3D" w14:textId="77777777" w:rsidR="003E1A5F" w:rsidRPr="006519A9" w:rsidRDefault="003E1A5F" w:rsidP="003E1A5F">
      <w:pPr>
        <w:rPr>
          <w:rFonts w:ascii="Courier New" w:hAnsi="Courier New" w:cs="Courier New"/>
          <w:sz w:val="16"/>
          <w:szCs w:val="16"/>
        </w:rPr>
      </w:pPr>
      <w:r w:rsidRPr="006519A9">
        <w:rPr>
          <w:rFonts w:ascii="Courier New" w:hAnsi="Courier New" w:cs="Courier New"/>
          <w:sz w:val="16"/>
          <w:szCs w:val="16"/>
        </w:rPr>
        <w:t>SPB1           1   0.150     0.0     0.0     0.0</w:t>
      </w:r>
    </w:p>
    <w:p w14:paraId="7CB3F1C2" w14:textId="77777777" w:rsidR="003E1A5F" w:rsidRPr="006519A9" w:rsidRDefault="003E1A5F" w:rsidP="003E1A5F">
      <w:pPr>
        <w:rPr>
          <w:rFonts w:ascii="Courier New" w:hAnsi="Courier New" w:cs="Courier New"/>
          <w:b/>
          <w:sz w:val="16"/>
          <w:szCs w:val="16"/>
        </w:rPr>
      </w:pPr>
    </w:p>
    <w:p w14:paraId="1E4EAA3F" w14:textId="77777777" w:rsidR="003E1A5F" w:rsidRPr="006519A9" w:rsidRDefault="003E1A5F" w:rsidP="003E1A5F">
      <w:pPr>
        <w:pStyle w:val="BodyText1"/>
        <w:spacing w:after="0" w:line="240" w:lineRule="auto"/>
        <w:rPr>
          <w:rFonts w:ascii="Courier New" w:hAnsi="Courier New" w:cs="Courier New"/>
          <w:b/>
          <w:sz w:val="16"/>
          <w:szCs w:val="16"/>
        </w:rPr>
      </w:pPr>
      <w:r w:rsidRPr="006519A9">
        <w:rPr>
          <w:rFonts w:ascii="Courier New" w:hAnsi="Courier New" w:cs="Courier New"/>
          <w:b/>
          <w:sz w:val="16"/>
          <w:szCs w:val="16"/>
        </w:rPr>
        <w:t>TWETS FILE................................TWEFN.................................</w:t>
      </w:r>
    </w:p>
    <w:p w14:paraId="4AE5F5A6" w14:textId="77777777" w:rsidR="003E1A5F" w:rsidRPr="003369B9" w:rsidRDefault="003E1A5F" w:rsidP="003E1A5F">
      <w:pPr>
        <w:pStyle w:val="BodyText1"/>
        <w:spacing w:after="0" w:line="240" w:lineRule="auto"/>
        <w:rPr>
          <w:rFonts w:ascii="Courier New" w:hAnsi="Courier New" w:cs="Courier New"/>
          <w:sz w:val="16"/>
          <w:szCs w:val="16"/>
        </w:rPr>
      </w:pPr>
      <w:r w:rsidRPr="006519A9">
        <w:rPr>
          <w:rFonts w:ascii="Courier New" w:hAnsi="Courier New" w:cs="Courier New"/>
          <w:sz w:val="16"/>
          <w:szCs w:val="16"/>
        </w:rPr>
        <w:t>SPB1    TWE1.npt</w:t>
      </w:r>
    </w:p>
    <w:p w14:paraId="730DB512" w14:textId="77777777" w:rsidR="003E1A5F" w:rsidRDefault="003E1A5F" w:rsidP="003E1A5F">
      <w:pPr>
        <w:pStyle w:val="BodyText1"/>
        <w:spacing w:after="0" w:line="240" w:lineRule="auto"/>
      </w:pPr>
    </w:p>
    <w:p w14:paraId="6FE87696"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 xml:space="preserve">The code looks for the file, </w:t>
      </w:r>
      <w:r w:rsidRPr="00286E25">
        <w:rPr>
          <w:rFonts w:asciiTheme="minorHAnsi" w:hAnsiTheme="minorHAnsi" w:cstheme="minorHAnsi"/>
          <w:b/>
          <w:bCs/>
          <w:sz w:val="20"/>
          <w:szCs w:val="16"/>
        </w:rPr>
        <w:t>w2_systdg.npt</w:t>
      </w:r>
      <w:r w:rsidRPr="0005289F">
        <w:rPr>
          <w:rFonts w:asciiTheme="minorHAnsi" w:hAnsiTheme="minorHAnsi" w:cstheme="minorHAnsi"/>
          <w:sz w:val="20"/>
          <w:szCs w:val="16"/>
        </w:rPr>
        <w:t>. If it exists, then it reads the file. The first input is a title that is currently only used for this file.</w:t>
      </w:r>
    </w:p>
    <w:p w14:paraId="441A4CDB"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CE-QUAL-W2 SYSTDG</w:t>
      </w:r>
    </w:p>
    <w:p w14:paraId="40034AD8" w14:textId="77777777" w:rsidR="003E1A5F" w:rsidRPr="0028576E" w:rsidRDefault="003E1A5F" w:rsidP="003E1A5F">
      <w:pPr>
        <w:rPr>
          <w:rFonts w:ascii="Courier New" w:hAnsi="Courier New" w:cs="Courier New"/>
          <w:b/>
          <w:sz w:val="16"/>
          <w:szCs w:val="16"/>
        </w:rPr>
      </w:pPr>
    </w:p>
    <w:p w14:paraId="595B1FC7"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TITLE C ...............................TITLE..................................</w:t>
      </w:r>
    </w:p>
    <w:p w14:paraId="17DEF0EF"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1  SYSTDG</w:t>
      </w:r>
      <w:proofErr w:type="gramEnd"/>
      <w:r w:rsidRPr="0028576E">
        <w:rPr>
          <w:rFonts w:ascii="Courier New" w:hAnsi="Courier New" w:cs="Courier New"/>
          <w:b/>
          <w:sz w:val="16"/>
          <w:szCs w:val="16"/>
        </w:rPr>
        <w:t xml:space="preserve"> input control file</w:t>
      </w:r>
    </w:p>
    <w:p w14:paraId="5ECDB9EB"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2  </w:t>
      </w:r>
    </w:p>
    <w:p w14:paraId="156255F3"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3  MISCELL</w:t>
      </w:r>
      <w:proofErr w:type="gramEnd"/>
      <w:r w:rsidRPr="0028576E">
        <w:rPr>
          <w:rFonts w:ascii="Courier New" w:hAnsi="Courier New" w:cs="Courier New"/>
          <w:b/>
          <w:sz w:val="16"/>
          <w:szCs w:val="16"/>
        </w:rPr>
        <w:t xml:space="preserve">     SYSTDG  N2BND  DOBND  TDGTA</w:t>
      </w:r>
    </w:p>
    <w:p w14:paraId="7887FC21"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lastRenderedPageBreak/>
        <w:t xml:space="preserve">        4               </w:t>
      </w:r>
    </w:p>
    <w:p w14:paraId="13E06851"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5</w:t>
      </w:r>
    </w:p>
    <w:p w14:paraId="230E9550"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6  5</w:t>
      </w:r>
      <w:proofErr w:type="gramEnd"/>
      <w:r w:rsidRPr="0028576E">
        <w:rPr>
          <w:rFonts w:ascii="Courier New" w:hAnsi="Courier New" w:cs="Courier New"/>
          <w:b/>
          <w:sz w:val="16"/>
          <w:szCs w:val="16"/>
        </w:rPr>
        <w:t xml:space="preserve"> TDG production calculation equations</w:t>
      </w:r>
    </w:p>
    <w:p w14:paraId="0182E626"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7  3</w:t>
      </w:r>
      <w:proofErr w:type="gramEnd"/>
      <w:r w:rsidRPr="0028576E">
        <w:rPr>
          <w:rFonts w:ascii="Courier New" w:hAnsi="Courier New" w:cs="Courier New"/>
          <w:b/>
          <w:sz w:val="16"/>
          <w:szCs w:val="16"/>
        </w:rPr>
        <w:t xml:space="preserve"> entrainment flow calculation equations</w:t>
      </w:r>
    </w:p>
    <w:p w14:paraId="15C3E93E"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8                                 </w:t>
      </w:r>
    </w:p>
    <w:p w14:paraId="17D7B429"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9  John</w:t>
      </w:r>
      <w:proofErr w:type="gramEnd"/>
      <w:r w:rsidRPr="0028576E">
        <w:rPr>
          <w:rFonts w:ascii="Courier New" w:hAnsi="Courier New" w:cs="Courier New"/>
          <w:b/>
          <w:sz w:val="16"/>
          <w:szCs w:val="16"/>
        </w:rPr>
        <w:t xml:space="preserve"> Day Pool, Columbia River             </w:t>
      </w:r>
    </w:p>
    <w:p w14:paraId="4927568F"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10 </w:t>
      </w:r>
    </w:p>
    <w:p w14:paraId="05307CFD" w14:textId="77777777"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There are 10 title cards for each simulation that can be used to identify various types of output. Each line may contain up to 72 characters of text.</w:t>
      </w:r>
    </w:p>
    <w:p w14:paraId="6216B063" w14:textId="5F5D27DD"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Then the main code reads the four ON/OFF control parameters: SYSTDG, N2BND, DOBND</w:t>
      </w:r>
      <w:r w:rsidR="00286E25">
        <w:rPr>
          <w:rFonts w:asciiTheme="minorHAnsi" w:hAnsiTheme="minorHAnsi" w:cstheme="minorHAnsi"/>
          <w:sz w:val="20"/>
        </w:rPr>
        <w:t>, and</w:t>
      </w:r>
      <w:r w:rsidRPr="0005289F">
        <w:rPr>
          <w:rFonts w:asciiTheme="minorHAnsi" w:hAnsiTheme="minorHAnsi" w:cstheme="minorHAnsi"/>
          <w:sz w:val="20"/>
        </w:rPr>
        <w:t xml:space="preserve"> TDGTA.</w:t>
      </w:r>
    </w:p>
    <w:p w14:paraId="1B79A3C7" w14:textId="77777777" w:rsidR="003E1A5F" w:rsidRPr="009E2F59" w:rsidRDefault="003E1A5F" w:rsidP="003E1A5F">
      <w:pPr>
        <w:pStyle w:val="BodyText1"/>
        <w:spacing w:after="0" w:line="240" w:lineRule="auto"/>
        <w:rPr>
          <w:rFonts w:ascii="Courier New" w:hAnsi="Courier New" w:cs="Courier New"/>
          <w:sz w:val="16"/>
          <w:szCs w:val="16"/>
        </w:rPr>
      </w:pPr>
      <w:r w:rsidRPr="006519A9">
        <w:rPr>
          <w:rFonts w:ascii="Courier New" w:hAnsi="Courier New" w:cs="Courier New"/>
          <w:sz w:val="16"/>
          <w:szCs w:val="16"/>
        </w:rPr>
        <w:t>SYSTDGC SYSTDG   N2BND   DOBND   TDGTA</w:t>
      </w:r>
    </w:p>
    <w:p w14:paraId="248CCCA8" w14:textId="77777777" w:rsidR="003E1A5F" w:rsidRPr="009E2F59"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 xml:space="preserve">            </w:t>
      </w:r>
      <w:r w:rsidRPr="009E2F59">
        <w:rPr>
          <w:rFonts w:ascii="Courier New" w:hAnsi="Courier New" w:cs="Courier New"/>
          <w:sz w:val="16"/>
          <w:szCs w:val="16"/>
        </w:rPr>
        <w:t xml:space="preserve">ON      </w:t>
      </w:r>
      <w:proofErr w:type="spellStart"/>
      <w:r w:rsidRPr="009E2F59">
        <w:rPr>
          <w:rFonts w:ascii="Courier New" w:hAnsi="Courier New" w:cs="Courier New"/>
          <w:sz w:val="16"/>
          <w:szCs w:val="16"/>
        </w:rPr>
        <w:t>ON</w:t>
      </w:r>
      <w:proofErr w:type="spellEnd"/>
      <w:r w:rsidRPr="009E2F59">
        <w:rPr>
          <w:rFonts w:ascii="Courier New" w:hAnsi="Courier New" w:cs="Courier New"/>
          <w:sz w:val="16"/>
          <w:szCs w:val="16"/>
        </w:rPr>
        <w:t xml:space="preserve">      </w:t>
      </w:r>
      <w:proofErr w:type="spellStart"/>
      <w:r w:rsidRPr="009E2F59">
        <w:rPr>
          <w:rFonts w:ascii="Courier New" w:hAnsi="Courier New" w:cs="Courier New"/>
          <w:sz w:val="16"/>
          <w:szCs w:val="16"/>
        </w:rPr>
        <w:t>ON</w:t>
      </w:r>
      <w:proofErr w:type="spellEnd"/>
      <w:r>
        <w:rPr>
          <w:rFonts w:ascii="Courier New" w:hAnsi="Courier New" w:cs="Courier New"/>
          <w:sz w:val="16"/>
          <w:szCs w:val="16"/>
        </w:rPr>
        <w:t xml:space="preserve">     OFF</w:t>
      </w:r>
    </w:p>
    <w:p w14:paraId="489407D2" w14:textId="77777777" w:rsidR="003E1A5F" w:rsidRDefault="003E1A5F" w:rsidP="003E1A5F">
      <w:pPr>
        <w:pStyle w:val="BodyText1"/>
        <w:spacing w:after="0" w:line="240" w:lineRule="auto"/>
      </w:pPr>
    </w:p>
    <w:p w14:paraId="71FCE55E" w14:textId="77777777"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[SYSTDG] is an ON/OFF control used to allow or not allow calculation of tailrace TDG production using SYSTDG equations. </w:t>
      </w:r>
    </w:p>
    <w:p w14:paraId="0DF83E70" w14:textId="77777777"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[N2BND] and [DOBND] are two ON/OFF controls to allow or not allow specifying boundary conditions of N2 and DO concentrations with percentage of their saturations.  If [N2BND] and [DOBND] are “ON”, N2 and DO concentrations included in boundary conditions must be specified with percentage of their saturations instead of their concentrations. </w:t>
      </w:r>
    </w:p>
    <w:p w14:paraId="078008C3" w14:textId="7A37B87A"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[TDGTA] is an ON/OFF control used to allow or not allow performing spillway operations </w:t>
      </w:r>
      <w:proofErr w:type="gramStart"/>
      <w:r w:rsidRPr="0005289F">
        <w:rPr>
          <w:rFonts w:asciiTheme="minorHAnsi" w:hAnsiTheme="minorHAnsi" w:cstheme="minorHAnsi"/>
          <w:sz w:val="20"/>
        </w:rPr>
        <w:t>set</w:t>
      </w:r>
      <w:proofErr w:type="gramEnd"/>
      <w:r w:rsidRPr="0005289F">
        <w:rPr>
          <w:rFonts w:asciiTheme="minorHAnsi" w:hAnsiTheme="minorHAnsi" w:cstheme="minorHAnsi"/>
          <w:sz w:val="20"/>
        </w:rPr>
        <w:t xml:space="preserve"> by TDG targets. If [TDGTA] is “ON”, then a TDG target control file</w:t>
      </w:r>
      <w:r w:rsidR="00286E25">
        <w:rPr>
          <w:rFonts w:asciiTheme="minorHAnsi" w:hAnsiTheme="minorHAnsi" w:cstheme="minorHAnsi"/>
          <w:sz w:val="20"/>
        </w:rPr>
        <w:t>,</w:t>
      </w:r>
      <w:r w:rsidRPr="0005289F">
        <w:rPr>
          <w:rFonts w:asciiTheme="minorHAnsi" w:hAnsiTheme="minorHAnsi" w:cstheme="minorHAnsi"/>
          <w:sz w:val="20"/>
        </w:rPr>
        <w:t xml:space="preserve"> </w:t>
      </w:r>
      <w:r w:rsidRPr="00286E25">
        <w:rPr>
          <w:rFonts w:asciiTheme="minorHAnsi" w:hAnsiTheme="minorHAnsi" w:cstheme="minorHAnsi"/>
          <w:b/>
          <w:iCs/>
          <w:sz w:val="20"/>
        </w:rPr>
        <w:t>w2_tdgtarget.npt</w:t>
      </w:r>
      <w:r w:rsidR="00286E25">
        <w:rPr>
          <w:rFonts w:asciiTheme="minorHAnsi" w:hAnsiTheme="minorHAnsi" w:cstheme="minorHAnsi"/>
          <w:b/>
          <w:iCs/>
          <w:sz w:val="20"/>
        </w:rPr>
        <w:t>,</w:t>
      </w:r>
      <w:r w:rsidRPr="0005289F">
        <w:rPr>
          <w:rFonts w:asciiTheme="minorHAnsi" w:hAnsiTheme="minorHAnsi" w:cstheme="minorHAnsi"/>
          <w:sz w:val="20"/>
        </w:rPr>
        <w:t xml:space="preserve"> must be provided to run the </w:t>
      </w:r>
      <w:r w:rsidR="0005289F">
        <w:rPr>
          <w:rFonts w:asciiTheme="minorHAnsi" w:hAnsiTheme="minorHAnsi" w:cstheme="minorHAnsi"/>
          <w:sz w:val="20"/>
        </w:rPr>
        <w:t>W2 model</w:t>
      </w:r>
      <w:r w:rsidRPr="0005289F">
        <w:rPr>
          <w:rFonts w:asciiTheme="minorHAnsi" w:hAnsiTheme="minorHAnsi" w:cstheme="minorHAnsi"/>
          <w:sz w:val="20"/>
        </w:rPr>
        <w:t>.</w:t>
      </w:r>
    </w:p>
    <w:p w14:paraId="55DCCB8C" w14:textId="0D3B35EB"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The next few lines describe the gates used. The number of gates (NGT) described in the </w:t>
      </w:r>
      <w:r w:rsidRPr="00286E25">
        <w:rPr>
          <w:rFonts w:asciiTheme="minorHAnsi" w:hAnsiTheme="minorHAnsi" w:cstheme="minorHAnsi"/>
          <w:b/>
          <w:bCs/>
          <w:sz w:val="20"/>
        </w:rPr>
        <w:t>w2_con.npt</w:t>
      </w:r>
      <w:r w:rsidR="0005289F" w:rsidRPr="0005289F">
        <w:rPr>
          <w:rFonts w:asciiTheme="minorHAnsi" w:hAnsiTheme="minorHAnsi" w:cstheme="minorHAnsi"/>
          <w:sz w:val="20"/>
        </w:rPr>
        <w:t xml:space="preserve"> (or </w:t>
      </w:r>
      <w:r w:rsidR="0005289F" w:rsidRPr="00286E25">
        <w:rPr>
          <w:rFonts w:asciiTheme="minorHAnsi" w:hAnsiTheme="minorHAnsi" w:cstheme="minorHAnsi"/>
          <w:b/>
          <w:bCs/>
          <w:sz w:val="20"/>
        </w:rPr>
        <w:t>w2_con.csv</w:t>
      </w:r>
      <w:r w:rsidR="0005289F" w:rsidRPr="0005289F">
        <w:rPr>
          <w:rFonts w:asciiTheme="minorHAnsi" w:hAnsiTheme="minorHAnsi" w:cstheme="minorHAnsi"/>
          <w:sz w:val="20"/>
        </w:rPr>
        <w:t>)</w:t>
      </w:r>
      <w:r w:rsidRPr="0005289F">
        <w:rPr>
          <w:rFonts w:asciiTheme="minorHAnsi" w:hAnsiTheme="minorHAnsi" w:cstheme="minorHAnsi"/>
          <w:sz w:val="20"/>
        </w:rPr>
        <w:t xml:space="preserve"> is used to determine the number of lines to read.</w:t>
      </w:r>
    </w:p>
    <w:p w14:paraId="1279A83B" w14:textId="2E5D315A" w:rsidR="003E1A5F" w:rsidRPr="0005289F" w:rsidRDefault="00286E25" w:rsidP="003E1A5F">
      <w:pPr>
        <w:pStyle w:val="BodyText1"/>
        <w:rPr>
          <w:rFonts w:asciiTheme="minorHAnsi" w:hAnsiTheme="minorHAnsi" w:cstheme="minorHAnsi"/>
          <w:sz w:val="20"/>
        </w:rPr>
      </w:pPr>
      <w:r>
        <w:rPr>
          <w:rFonts w:asciiTheme="minorHAnsi" w:hAnsiTheme="minorHAnsi" w:cstheme="minorHAnsi"/>
          <w:sz w:val="20"/>
        </w:rPr>
        <w:t xml:space="preserve">The next section in </w:t>
      </w:r>
      <w:r w:rsidR="003E1A5F" w:rsidRPr="00286E25">
        <w:rPr>
          <w:rFonts w:asciiTheme="minorHAnsi" w:hAnsiTheme="minorHAnsi" w:cstheme="minorHAnsi"/>
          <w:b/>
          <w:bCs/>
          <w:sz w:val="20"/>
        </w:rPr>
        <w:t>w2_systdg.npt</w:t>
      </w:r>
      <w:r w:rsidR="003E1A5F" w:rsidRPr="0005289F">
        <w:rPr>
          <w:rFonts w:asciiTheme="minorHAnsi" w:hAnsiTheme="minorHAnsi" w:cstheme="minorHAnsi"/>
          <w:sz w:val="20"/>
        </w:rPr>
        <w:t xml:space="preserve"> defin</w:t>
      </w:r>
      <w:r>
        <w:rPr>
          <w:rFonts w:asciiTheme="minorHAnsi" w:hAnsiTheme="minorHAnsi" w:cstheme="minorHAnsi"/>
          <w:sz w:val="20"/>
        </w:rPr>
        <w:t>es</w:t>
      </w:r>
      <w:r w:rsidR="003E1A5F" w:rsidRPr="0005289F">
        <w:rPr>
          <w:rFonts w:asciiTheme="minorHAnsi" w:hAnsiTheme="minorHAnsi" w:cstheme="minorHAnsi"/>
          <w:sz w:val="20"/>
        </w:rPr>
        <w:t xml:space="preserve"> each gate characteristic for the case of 6 gates (NGT=6):</w:t>
      </w:r>
    </w:p>
    <w:p w14:paraId="6037A843" w14:textId="77777777" w:rsidR="003E1A5F" w:rsidRPr="00D0359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GATE GAS  </w:t>
      </w:r>
      <w:r w:rsidRPr="006519A9">
        <w:rPr>
          <w:rFonts w:ascii="Courier New" w:hAnsi="Courier New" w:cs="Courier New"/>
          <w:sz w:val="16"/>
          <w:szCs w:val="16"/>
        </w:rPr>
        <w:t>GTTYPE</w:t>
      </w:r>
      <w:r w:rsidRPr="00386D96">
        <w:rPr>
          <w:rFonts w:ascii="Courier New" w:hAnsi="Courier New" w:cs="Courier New"/>
          <w:sz w:val="16"/>
          <w:szCs w:val="16"/>
        </w:rPr>
        <w:t xml:space="preserve">    </w:t>
      </w:r>
      <w:r w:rsidRPr="006519A9">
        <w:rPr>
          <w:rFonts w:ascii="Courier New" w:hAnsi="Courier New" w:cs="Courier New"/>
          <w:sz w:val="16"/>
          <w:szCs w:val="16"/>
        </w:rPr>
        <w:t>SPBC</w:t>
      </w:r>
    </w:p>
    <w:p w14:paraId="523F0175" w14:textId="77777777" w:rsidR="003E1A5F" w:rsidRPr="00D0359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SB1     </w:t>
      </w:r>
      <w:r>
        <w:rPr>
          <w:rFonts w:ascii="Courier New" w:hAnsi="Courier New" w:cs="Courier New"/>
          <w:sz w:val="16"/>
          <w:szCs w:val="16"/>
        </w:rPr>
        <w:t xml:space="preserve">     SPB     1.0</w:t>
      </w:r>
    </w:p>
    <w:p w14:paraId="5627CDA7" w14:textId="77777777" w:rsidR="003E1A5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SB2        </w:t>
      </w:r>
      <w:r>
        <w:rPr>
          <w:rFonts w:ascii="Courier New" w:hAnsi="Courier New" w:cs="Courier New"/>
          <w:sz w:val="16"/>
          <w:szCs w:val="16"/>
        </w:rPr>
        <w:t xml:space="preserve">  SPB     1.0</w:t>
      </w:r>
    </w:p>
    <w:p w14:paraId="50096BF0" w14:textId="77777777" w:rsidR="003E1A5F" w:rsidRPr="00DB1019" w:rsidRDefault="003E1A5F" w:rsidP="003E1A5F">
      <w:pPr>
        <w:pStyle w:val="BodyText1"/>
        <w:spacing w:after="0" w:line="240" w:lineRule="auto"/>
        <w:rPr>
          <w:rFonts w:ascii="Courier New" w:hAnsi="Courier New" w:cs="Courier New"/>
          <w:sz w:val="16"/>
          <w:szCs w:val="16"/>
        </w:rPr>
      </w:pPr>
      <w:r w:rsidRPr="00DB1019">
        <w:rPr>
          <w:rFonts w:ascii="Courier New" w:hAnsi="Courier New" w:cs="Courier New"/>
          <w:sz w:val="16"/>
          <w:szCs w:val="16"/>
        </w:rPr>
        <w:t xml:space="preserve">RO1       </w:t>
      </w:r>
      <w:r>
        <w:rPr>
          <w:rFonts w:ascii="Courier New" w:hAnsi="Courier New" w:cs="Courier New"/>
          <w:sz w:val="16"/>
          <w:szCs w:val="16"/>
        </w:rPr>
        <w:t xml:space="preserve">    RO     1.0</w:t>
      </w:r>
    </w:p>
    <w:p w14:paraId="147EC216" w14:textId="77777777" w:rsidR="003E1A5F" w:rsidRDefault="003E1A5F" w:rsidP="003E1A5F">
      <w:pPr>
        <w:pStyle w:val="BodyText1"/>
        <w:spacing w:after="0" w:line="240" w:lineRule="auto"/>
        <w:rPr>
          <w:rFonts w:ascii="Courier New" w:hAnsi="Courier New" w:cs="Courier New"/>
          <w:sz w:val="16"/>
          <w:szCs w:val="16"/>
        </w:rPr>
      </w:pPr>
      <w:r w:rsidRPr="00DB1019">
        <w:rPr>
          <w:rFonts w:ascii="Courier New" w:hAnsi="Courier New" w:cs="Courier New"/>
          <w:sz w:val="16"/>
          <w:szCs w:val="16"/>
        </w:rPr>
        <w:t xml:space="preserve">RO2       </w:t>
      </w:r>
      <w:r>
        <w:rPr>
          <w:rFonts w:ascii="Courier New" w:hAnsi="Courier New" w:cs="Courier New"/>
          <w:sz w:val="16"/>
          <w:szCs w:val="16"/>
        </w:rPr>
        <w:t xml:space="preserve">    RO     1.0</w:t>
      </w:r>
    </w:p>
    <w:p w14:paraId="5DE88F0C" w14:textId="77777777" w:rsidR="003E1A5F"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POW1         POW     1.0</w:t>
      </w:r>
    </w:p>
    <w:p w14:paraId="3DC49D05" w14:textId="77777777" w:rsidR="003E1A5F" w:rsidRPr="00584166"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POW2         POW     1.0</w:t>
      </w:r>
    </w:p>
    <w:p w14:paraId="3AC8A49B" w14:textId="77777777" w:rsidR="003E1A5F" w:rsidRDefault="003E1A5F" w:rsidP="003E1A5F">
      <w:pPr>
        <w:pStyle w:val="BodyText1"/>
        <w:spacing w:after="0" w:line="240" w:lineRule="auto"/>
      </w:pPr>
    </w:p>
    <w:p w14:paraId="3E5F9557" w14:textId="7431AF6F"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Since a time series gate flow can be specified by the user, spillway TDG production calculated with SYSTDG is accomplished using “GATE” in W2V4.2. Each bay for the spillway can be defined with the individual gate. For the individual gate, [GASGTC] in the control file, </w:t>
      </w:r>
      <w:r w:rsidRPr="00286E25">
        <w:rPr>
          <w:rFonts w:asciiTheme="minorHAnsi" w:hAnsiTheme="minorHAnsi" w:cstheme="minorHAnsi"/>
          <w:b/>
          <w:bCs/>
          <w:sz w:val="20"/>
        </w:rPr>
        <w:t>w2_con.npt</w:t>
      </w:r>
      <w:r w:rsidR="00286E25">
        <w:rPr>
          <w:rFonts w:asciiTheme="minorHAnsi" w:hAnsiTheme="minorHAnsi" w:cstheme="minorHAnsi"/>
          <w:b/>
          <w:bCs/>
          <w:sz w:val="20"/>
        </w:rPr>
        <w:t xml:space="preserve"> </w:t>
      </w:r>
      <w:r w:rsidR="00286E25" w:rsidRPr="00286E25">
        <w:rPr>
          <w:rFonts w:asciiTheme="minorHAnsi" w:hAnsiTheme="minorHAnsi" w:cstheme="minorHAnsi"/>
          <w:sz w:val="20"/>
        </w:rPr>
        <w:t>(or</w:t>
      </w:r>
      <w:r w:rsidR="00286E25">
        <w:rPr>
          <w:rFonts w:asciiTheme="minorHAnsi" w:hAnsiTheme="minorHAnsi" w:cstheme="minorHAnsi"/>
          <w:b/>
          <w:bCs/>
          <w:sz w:val="20"/>
        </w:rPr>
        <w:t xml:space="preserve"> w2_con.csv</w:t>
      </w:r>
      <w:r w:rsidR="00286E25" w:rsidRPr="00286E25">
        <w:rPr>
          <w:rFonts w:asciiTheme="minorHAnsi" w:hAnsiTheme="minorHAnsi" w:cstheme="minorHAnsi"/>
          <w:sz w:val="20"/>
        </w:rPr>
        <w:t>)</w:t>
      </w:r>
      <w:del w:id="3546" w:author="Honnalore Steissberg" w:date="2021-08-19T14:56:00Z">
        <w:r w:rsidRPr="0005289F" w:rsidDel="00F65EEC">
          <w:rPr>
            <w:rFonts w:asciiTheme="minorHAnsi" w:hAnsiTheme="minorHAnsi" w:cstheme="minorHAnsi"/>
            <w:sz w:val="20"/>
          </w:rPr>
          <w:delText>,</w:delText>
        </w:r>
      </w:del>
      <w:r w:rsidRPr="0005289F">
        <w:rPr>
          <w:rFonts w:asciiTheme="minorHAnsi" w:hAnsiTheme="minorHAnsi" w:cstheme="minorHAnsi"/>
          <w:sz w:val="20"/>
        </w:rPr>
        <w:t xml:space="preserve"> must be set to “ON” in order to calculate the TDG production using SYSTDG equations. </w:t>
      </w:r>
    </w:p>
    <w:p w14:paraId="73F10BEF" w14:textId="77777777"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[GTTYPE] (SPB/POW/FLD/RO) control is a character value and is included for specifying the type of individual gate. The following four types of the gate are included: </w:t>
      </w:r>
    </w:p>
    <w:p w14:paraId="0163CE28" w14:textId="153CD76D" w:rsidR="003E1A5F" w:rsidRPr="0005289F" w:rsidRDefault="003E1A5F" w:rsidP="003E1A5F">
      <w:pPr>
        <w:pStyle w:val="BodyText1"/>
        <w:spacing w:after="0" w:line="240" w:lineRule="auto"/>
        <w:rPr>
          <w:rFonts w:asciiTheme="minorHAnsi" w:hAnsiTheme="minorHAnsi" w:cstheme="minorHAnsi"/>
          <w:sz w:val="20"/>
        </w:rPr>
      </w:pPr>
      <w:r w:rsidRPr="0005289F">
        <w:rPr>
          <w:rFonts w:asciiTheme="minorHAnsi" w:hAnsiTheme="minorHAnsi" w:cstheme="minorHAnsi"/>
          <w:sz w:val="20"/>
        </w:rPr>
        <w:t>“SPB” represents a spillbay gate</w:t>
      </w:r>
    </w:p>
    <w:p w14:paraId="6CE89198" w14:textId="77777777" w:rsidR="003E1A5F" w:rsidRPr="0005289F" w:rsidRDefault="003E1A5F" w:rsidP="003E1A5F">
      <w:pPr>
        <w:pStyle w:val="BodyText1"/>
        <w:spacing w:after="0" w:line="240" w:lineRule="auto"/>
        <w:rPr>
          <w:rFonts w:asciiTheme="minorHAnsi" w:hAnsiTheme="minorHAnsi" w:cstheme="minorHAnsi"/>
          <w:sz w:val="20"/>
        </w:rPr>
      </w:pPr>
      <w:r w:rsidRPr="0005289F">
        <w:rPr>
          <w:rFonts w:asciiTheme="minorHAnsi" w:hAnsiTheme="minorHAnsi" w:cstheme="minorHAnsi"/>
          <w:sz w:val="20"/>
        </w:rPr>
        <w:t>“POW” represent a powerhouse gate</w:t>
      </w:r>
    </w:p>
    <w:p w14:paraId="312675D9" w14:textId="77777777" w:rsidR="003E1A5F" w:rsidRPr="0005289F" w:rsidRDefault="003E1A5F" w:rsidP="003E1A5F">
      <w:pPr>
        <w:pStyle w:val="BodyText1"/>
        <w:spacing w:after="0" w:line="240" w:lineRule="auto"/>
        <w:rPr>
          <w:rFonts w:asciiTheme="minorHAnsi" w:hAnsiTheme="minorHAnsi" w:cstheme="minorHAnsi"/>
          <w:sz w:val="20"/>
          <w:szCs w:val="16"/>
        </w:rPr>
      </w:pPr>
      <w:r w:rsidRPr="0005289F">
        <w:rPr>
          <w:rFonts w:asciiTheme="minorHAnsi" w:hAnsiTheme="minorHAnsi" w:cstheme="minorHAnsi"/>
          <w:sz w:val="20"/>
          <w:szCs w:val="16"/>
        </w:rPr>
        <w:t>“FLD” represent a fish collector gate</w:t>
      </w:r>
    </w:p>
    <w:p w14:paraId="2B83CDFD"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“RO” represent a regulating outlet gate.</w:t>
      </w:r>
    </w:p>
    <w:p w14:paraId="7A8239AD"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lastRenderedPageBreak/>
        <w:t xml:space="preserve">[SPBC] is a real parameter (F8.3) to define the spill pattern specific coefficient in SYSTDG if the individual gate represents a spillbay. C values for 11 dams on the Columbia and Snake Rivers are listed in </w:t>
      </w:r>
      <w:hyperlink w:anchor="_bookmark42" w:history="1">
        <w:r w:rsidRPr="0005289F">
          <w:rPr>
            <w:rFonts w:asciiTheme="minorHAnsi" w:hAnsiTheme="minorHAnsi" w:cstheme="minorHAnsi"/>
            <w:sz w:val="20"/>
            <w:szCs w:val="16"/>
          </w:rPr>
          <w:t>Table 3.</w:t>
        </w:r>
      </w:hyperlink>
      <w:r w:rsidRPr="0005289F">
        <w:rPr>
          <w:rFonts w:asciiTheme="minorHAnsi" w:hAnsiTheme="minorHAnsi" w:cstheme="minorHAnsi"/>
          <w:sz w:val="20"/>
          <w:szCs w:val="16"/>
        </w:rPr>
        <w:t xml:space="preserve"> These are only necessary if GTTYPE is specified as SPB.</w:t>
      </w:r>
    </w:p>
    <w:p w14:paraId="70EB88B9" w14:textId="037A4ECA"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Note that if [SYSTDG] is “ON” and [GASGTC] is “OFF”, the model will not compute TDG production using SYSTDG equations.  Equation number (1 to 3) and associated parameters specified in this card are not necessary</w:t>
      </w:r>
      <w:ins w:id="3547" w:author="Honnalore Steissberg" w:date="2021-08-19T14:59:00Z">
        <w:r w:rsidR="00FD65A3">
          <w:rPr>
            <w:rFonts w:asciiTheme="minorHAnsi" w:hAnsiTheme="minorHAnsi" w:cstheme="minorHAnsi"/>
            <w:sz w:val="20"/>
            <w:szCs w:val="16"/>
          </w:rPr>
          <w:t>;</w:t>
        </w:r>
      </w:ins>
      <w:del w:id="3548" w:author="Honnalore Steissberg" w:date="2021-08-19T14:59:00Z">
        <w:r w:rsidRPr="0005289F" w:rsidDel="00FD65A3">
          <w:rPr>
            <w:rFonts w:asciiTheme="minorHAnsi" w:hAnsiTheme="minorHAnsi" w:cstheme="minorHAnsi"/>
            <w:sz w:val="20"/>
            <w:szCs w:val="16"/>
          </w:rPr>
          <w:delText>,</w:delText>
        </w:r>
      </w:del>
      <w:r w:rsidRPr="0005289F">
        <w:rPr>
          <w:rFonts w:asciiTheme="minorHAnsi" w:hAnsiTheme="minorHAnsi" w:cstheme="minorHAnsi"/>
          <w:sz w:val="20"/>
          <w:szCs w:val="16"/>
        </w:rPr>
        <w:t xml:space="preserve"> all input parameters used in SYSTDG equations are specified in the SYSTDG control file if [SYSTDG] is “ON”. </w:t>
      </w:r>
    </w:p>
    <w:p w14:paraId="16E90A2F"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GATE         FBE    TWCE   TWEMOD     TWE   TWETS  TDGLOC</w:t>
      </w:r>
    </w:p>
    <w:p w14:paraId="053872FC" w14:textId="77777777" w:rsidR="003E1A5F" w:rsidRPr="0028576E" w:rsidRDefault="003E1A5F" w:rsidP="003E1A5F">
      <w:pPr>
        <w:rPr>
          <w:rFonts w:ascii="Courier New" w:hAnsi="Courier New" w:cs="Courier New"/>
          <w:sz w:val="16"/>
          <w:szCs w:val="16"/>
        </w:rPr>
      </w:pPr>
      <w:r w:rsidRPr="0028576E">
        <w:rPr>
          <w:rFonts w:ascii="Courier New" w:hAnsi="Courier New" w:cs="Courier New"/>
          <w:sz w:val="16"/>
          <w:szCs w:val="16"/>
        </w:rPr>
        <w:t xml:space="preserve">SPB1        -1.0   135.0        0   160.0      ON     REL </w:t>
      </w:r>
    </w:p>
    <w:p w14:paraId="619FF314" w14:textId="77777777" w:rsidR="003E1A5F" w:rsidRDefault="003E1A5F" w:rsidP="003E1A5F">
      <w:pPr>
        <w:pStyle w:val="BodyText1"/>
      </w:pPr>
    </w:p>
    <w:p w14:paraId="503D35AF" w14:textId="67292015" w:rsidR="003E1A5F" w:rsidRDefault="003E1A5F" w:rsidP="0005289F">
      <w:pPr>
        <w:pStyle w:val="BodyText1"/>
        <w:spacing w:after="0"/>
        <w:rPr>
          <w:rFonts w:asciiTheme="minorHAnsi" w:hAnsiTheme="minorHAnsi" w:cstheme="minorHAnsi"/>
          <w:sz w:val="20"/>
        </w:rPr>
      </w:pPr>
      <w:r w:rsidRPr="0005289F">
        <w:rPr>
          <w:rFonts w:asciiTheme="minorHAnsi" w:hAnsiTheme="minorHAnsi" w:cstheme="minorHAnsi"/>
          <w:sz w:val="20"/>
        </w:rPr>
        <w:t xml:space="preserve">FBE is a real parameter (F8.3) to define the forebay elevation (feet). If FBE &gt; 0, two sets of coefficients (P1, P2, P3, P4) used in the spillway TDG production equations must be defined for the TDG equation card; the spillway TDG is calculated based on two sets of coefficients. </w:t>
      </w:r>
    </w:p>
    <w:p w14:paraId="2FC0C5C2" w14:textId="77777777" w:rsidR="0005289F" w:rsidRPr="0005289F" w:rsidRDefault="0005289F" w:rsidP="0005289F">
      <w:pPr>
        <w:pStyle w:val="BodyText1"/>
        <w:spacing w:after="0"/>
        <w:rPr>
          <w:rFonts w:asciiTheme="minorHAnsi" w:hAnsiTheme="minorHAnsi" w:cstheme="minorHAnsi"/>
          <w:sz w:val="20"/>
        </w:rPr>
      </w:pPr>
    </w:p>
    <w:p w14:paraId="5741583C" w14:textId="116F6E2F" w:rsidR="003E1A5F" w:rsidRDefault="003E1A5F" w:rsidP="0005289F">
      <w:pPr>
        <w:pStyle w:val="BodyText1"/>
        <w:spacing w:after="0"/>
        <w:rPr>
          <w:rFonts w:asciiTheme="minorHAnsi" w:hAnsiTheme="minorHAnsi" w:cstheme="minorHAnsi"/>
          <w:sz w:val="20"/>
        </w:rPr>
      </w:pPr>
      <w:r w:rsidRPr="0005289F">
        <w:rPr>
          <w:rFonts w:asciiTheme="minorHAnsi" w:hAnsiTheme="minorHAnsi" w:cstheme="minorHAnsi"/>
          <w:sz w:val="20"/>
        </w:rPr>
        <w:t>TWCE is a real parameter (F8.3) to define the tailwater channel elevation (feet).</w:t>
      </w:r>
    </w:p>
    <w:p w14:paraId="7AE2B838" w14:textId="77777777" w:rsidR="0005289F" w:rsidRPr="0005289F" w:rsidRDefault="0005289F" w:rsidP="0005289F">
      <w:pPr>
        <w:pStyle w:val="BodyText1"/>
        <w:spacing w:after="0"/>
        <w:rPr>
          <w:rFonts w:asciiTheme="minorHAnsi" w:hAnsiTheme="minorHAnsi" w:cstheme="minorHAnsi"/>
          <w:sz w:val="20"/>
        </w:rPr>
      </w:pPr>
    </w:p>
    <w:p w14:paraId="00E2D197" w14:textId="66C2308E" w:rsidR="003E1A5F" w:rsidRDefault="003E1A5F" w:rsidP="0005289F">
      <w:pPr>
        <w:pStyle w:val="BodyText1"/>
        <w:spacing w:after="0"/>
        <w:rPr>
          <w:rFonts w:asciiTheme="minorHAnsi" w:hAnsiTheme="minorHAnsi" w:cstheme="minorHAnsi"/>
          <w:sz w:val="20"/>
        </w:rPr>
      </w:pPr>
      <w:r w:rsidRPr="0005289F">
        <w:rPr>
          <w:rFonts w:asciiTheme="minorHAnsi" w:hAnsiTheme="minorHAnsi" w:cstheme="minorHAnsi"/>
          <w:sz w:val="20"/>
        </w:rPr>
        <w:t>TWEMOD is an integer parameter (I8) to define whether TWE will be recalculated. If TWEMOD = 1, user-defined TWE will be updated based on the following equation. Otherwise, TWEMOD = 0.</w:t>
      </w:r>
    </w:p>
    <w:p w14:paraId="42CDAD4C" w14:textId="77777777" w:rsidR="0005289F" w:rsidRPr="0005289F" w:rsidRDefault="0005289F" w:rsidP="0005289F">
      <w:pPr>
        <w:pStyle w:val="BodyText1"/>
        <w:spacing w:after="0"/>
        <w:rPr>
          <w:rFonts w:asciiTheme="minorHAnsi" w:hAnsiTheme="minorHAnsi" w:cstheme="minorHAnsi"/>
          <w:sz w:val="20"/>
        </w:rPr>
      </w:pPr>
    </w:p>
    <w:p w14:paraId="188F2E87" w14:textId="77777777" w:rsidR="003E1A5F" w:rsidRPr="00E20E8F" w:rsidRDefault="003E1A5F" w:rsidP="003E1A5F">
      <w:pPr>
        <w:pStyle w:val="BodyText1"/>
      </w:pPr>
      <m:oMathPara>
        <m:oMath>
          <m:r>
            <w:rPr>
              <w:rFonts w:ascii="Cambria Math" w:hAnsi="Cambria Math"/>
            </w:rPr>
            <m:t xml:space="preserve">twe= </m:t>
          </m:r>
          <m:sSub>
            <m:sSubPr>
              <m:ctrlPr>
                <w:ins w:id="3549" w:author="Honnalore Steissberg" w:date="2021-07-30T09:49:00Z">
                  <w:rPr>
                    <w:rFonts w:ascii="Cambria Math" w:hAnsi="Cambria Math"/>
                    <w:i/>
                  </w:rPr>
                </w:ins>
              </m:ctrlPr>
            </m:sSubPr>
            <m:e>
              <m:r>
                <w:rPr>
                  <w:rFonts w:ascii="Cambria Math" w:hAnsi="Cambria Math"/>
                </w:rPr>
                <m:t>twe</m:t>
              </m:r>
            </m:e>
            <m:sub>
              <m:r>
                <w:rPr>
                  <w:rFonts w:ascii="Cambria Math" w:hAnsi="Cambria Math"/>
                </w:rPr>
                <m:t>obs</m:t>
              </m:r>
            </m:sub>
          </m:sSub>
          <m:r>
            <w:rPr>
              <w:rFonts w:ascii="Cambria Math" w:hAnsi="Cambria Math"/>
            </w:rPr>
            <m:t>*0.934+4.94</m:t>
          </m:r>
        </m:oMath>
      </m:oMathPara>
    </w:p>
    <w:p w14:paraId="47F8AC03"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TWE is a real parameter (F8.3) to define the averaged tailwater elevation (feet).</w:t>
      </w:r>
    </w:p>
    <w:p w14:paraId="29EBD28F"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 xml:space="preserve">TWETSC is a logic parameter (ON/OFF) to define if a time series file with observed tailwater elevation is given. If TWETSC is “ON”, observed time series tailwater elevation must be included in the TWEFN file. </w:t>
      </w:r>
    </w:p>
    <w:p w14:paraId="56F9837A" w14:textId="77777777" w:rsidR="003E1A5F" w:rsidRPr="0005289F" w:rsidRDefault="003E1A5F" w:rsidP="003E1A5F">
      <w:pPr>
        <w:pStyle w:val="BodyText1"/>
        <w:spacing w:after="0"/>
        <w:rPr>
          <w:rFonts w:asciiTheme="minorHAnsi" w:hAnsiTheme="minorHAnsi" w:cstheme="minorHAnsi"/>
          <w:sz w:val="20"/>
          <w:szCs w:val="16"/>
        </w:rPr>
      </w:pPr>
      <w:r w:rsidRPr="0005289F">
        <w:rPr>
          <w:rFonts w:asciiTheme="minorHAnsi" w:hAnsiTheme="minorHAnsi" w:cstheme="minorHAnsi"/>
          <w:sz w:val="20"/>
          <w:szCs w:val="16"/>
        </w:rPr>
        <w:t>TDGLOC is a character parameter (SPB/REL) to define TDG calculated for spillbay (SPB) or tailrace (REL)</w:t>
      </w:r>
    </w:p>
    <w:p w14:paraId="3D35BCC2" w14:textId="77777777" w:rsidR="003E1A5F" w:rsidRDefault="003E1A5F" w:rsidP="003E1A5F">
      <w:pPr>
        <w:pStyle w:val="BodyText1"/>
        <w:spacing w:after="0"/>
      </w:pPr>
    </w:p>
    <w:p w14:paraId="5197255C"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GATE TDG   TDGEQ      P1      P2      P3      P4      P1      P2      P3      P4</w:t>
      </w:r>
    </w:p>
    <w:p w14:paraId="2E810DD2" w14:textId="77777777" w:rsidR="003E1A5F" w:rsidRPr="0028576E" w:rsidRDefault="003E1A5F" w:rsidP="003E1A5F">
      <w:pPr>
        <w:rPr>
          <w:rFonts w:ascii="Courier New" w:hAnsi="Courier New" w:cs="Courier New"/>
          <w:sz w:val="16"/>
          <w:szCs w:val="16"/>
        </w:rPr>
      </w:pPr>
      <w:r w:rsidRPr="0028576E">
        <w:rPr>
          <w:rFonts w:ascii="Courier New" w:hAnsi="Courier New" w:cs="Courier New"/>
          <w:sz w:val="16"/>
          <w:szCs w:val="16"/>
        </w:rPr>
        <w:t xml:space="preserve">SPB1           3     1.0     1.0   0.671    23.5   400.0     </w:t>
      </w:r>
      <w:proofErr w:type="gramStart"/>
      <w:r w:rsidRPr="0028576E">
        <w:rPr>
          <w:rFonts w:ascii="Courier New" w:hAnsi="Courier New" w:cs="Courier New"/>
          <w:sz w:val="16"/>
          <w:szCs w:val="16"/>
        </w:rPr>
        <w:t>0.0  -</w:t>
      </w:r>
      <w:proofErr w:type="gramEnd"/>
      <w:r w:rsidRPr="0028576E">
        <w:rPr>
          <w:rFonts w:ascii="Courier New" w:hAnsi="Courier New" w:cs="Courier New"/>
          <w:sz w:val="16"/>
          <w:szCs w:val="16"/>
        </w:rPr>
        <w:t>0.020     0.0</w:t>
      </w:r>
    </w:p>
    <w:p w14:paraId="27FBEB23" w14:textId="77777777" w:rsidR="003E1A5F" w:rsidRPr="0028576E" w:rsidRDefault="003E1A5F" w:rsidP="003E1A5F">
      <w:pPr>
        <w:rPr>
          <w:rFonts w:ascii="Courier New" w:hAnsi="Courier New" w:cs="Courier New"/>
          <w:sz w:val="16"/>
          <w:szCs w:val="16"/>
        </w:rPr>
      </w:pPr>
      <w:r w:rsidRPr="0028576E">
        <w:rPr>
          <w:rFonts w:ascii="Courier New" w:hAnsi="Courier New" w:cs="Courier New"/>
          <w:sz w:val="16"/>
          <w:szCs w:val="16"/>
        </w:rPr>
        <w:t xml:space="preserve">RO             </w:t>
      </w:r>
      <w:proofErr w:type="gramStart"/>
      <w:r w:rsidRPr="0028576E">
        <w:rPr>
          <w:rFonts w:ascii="Courier New" w:hAnsi="Courier New" w:cs="Courier New"/>
          <w:sz w:val="16"/>
          <w:szCs w:val="16"/>
        </w:rPr>
        <w:t>1  95.791</w:t>
      </w:r>
      <w:proofErr w:type="gramEnd"/>
      <w:r w:rsidRPr="0028576E">
        <w:rPr>
          <w:rFonts w:ascii="Courier New" w:hAnsi="Courier New" w:cs="Courier New"/>
          <w:sz w:val="16"/>
          <w:szCs w:val="16"/>
        </w:rPr>
        <w:t xml:space="preserve"> 1.07193 178.852   -0.51</w:t>
      </w:r>
    </w:p>
    <w:p w14:paraId="067859E3" w14:textId="77777777" w:rsidR="003E1A5F" w:rsidRDefault="003E1A5F" w:rsidP="003E1A5F">
      <w:pPr>
        <w:pStyle w:val="BodyText1"/>
        <w:spacing w:after="0"/>
      </w:pPr>
    </w:p>
    <w:p w14:paraId="521D0778" w14:textId="77777777" w:rsidR="003E1A5F" w:rsidRPr="008D5187" w:rsidRDefault="003E1A5F" w:rsidP="003E1A5F">
      <w:pPr>
        <w:pStyle w:val="BodyText1"/>
        <w:spacing w:after="0"/>
      </w:pPr>
    </w:p>
    <w:p w14:paraId="3EB474AA" w14:textId="671DF6FD"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TDGEQ (1 to 5) is an integer parameter (I8) to define the equation number for calculating spillway TDG production in SYSTDG (</w:t>
      </w:r>
      <w:r w:rsidR="00ED1116">
        <w:rPr>
          <w:rFonts w:asciiTheme="minorHAnsi" w:hAnsiTheme="minorHAnsi" w:cstheme="minorHAnsi"/>
          <w:sz w:val="20"/>
          <w:szCs w:val="16"/>
        </w:rPr>
        <w:t>See User Manual Part 2 Systdg model description</w:t>
      </w:r>
      <w:r w:rsidRPr="0005289F">
        <w:rPr>
          <w:rFonts w:asciiTheme="minorHAnsi" w:hAnsiTheme="minorHAnsi" w:cstheme="minorHAnsi"/>
          <w:sz w:val="20"/>
          <w:szCs w:val="16"/>
        </w:rPr>
        <w:t xml:space="preserve">). Four spillway production coefficients (P1, P2, P3, P4) are real parameters (F8.3) and must be defined for each TDG equation. Either one or two sets of coefficients are required for the spillway TDG production equation depending on the FBE value. </w:t>
      </w:r>
      <w:r w:rsidR="00E02653" w:rsidRPr="0005289F">
        <w:rPr>
          <w:rFonts w:asciiTheme="minorHAnsi" w:hAnsiTheme="minorHAnsi" w:cstheme="minorHAnsi"/>
          <w:sz w:val="20"/>
          <w:szCs w:val="16"/>
        </w:rPr>
        <w:t>If FBE &gt; 0, two sets of coefficients (P1, P2, P3, P4) are required in the spillway TDG production equation. Otherwise</w:t>
      </w:r>
      <w:ins w:id="3550" w:author="Honnalore Steissberg" w:date="2021-08-19T15:01:00Z">
        <w:r w:rsidR="00FD65A3">
          <w:rPr>
            <w:rFonts w:asciiTheme="minorHAnsi" w:hAnsiTheme="minorHAnsi" w:cstheme="minorHAnsi"/>
            <w:sz w:val="20"/>
            <w:szCs w:val="16"/>
          </w:rPr>
          <w:t>,</w:t>
        </w:r>
      </w:ins>
      <w:r w:rsidR="00E02653" w:rsidRPr="0005289F">
        <w:rPr>
          <w:rFonts w:asciiTheme="minorHAnsi" w:hAnsiTheme="minorHAnsi" w:cstheme="minorHAnsi"/>
          <w:sz w:val="20"/>
          <w:szCs w:val="16"/>
        </w:rPr>
        <w:t xml:space="preserve"> only </w:t>
      </w:r>
      <w:ins w:id="3551" w:author="Honnalore Steissberg" w:date="2021-08-19T15:01:00Z">
        <w:r w:rsidR="00FD65A3">
          <w:rPr>
            <w:rFonts w:asciiTheme="minorHAnsi" w:hAnsiTheme="minorHAnsi" w:cstheme="minorHAnsi"/>
            <w:sz w:val="20"/>
            <w:szCs w:val="16"/>
          </w:rPr>
          <w:t xml:space="preserve">the </w:t>
        </w:r>
      </w:ins>
      <w:r w:rsidR="00E02653" w:rsidRPr="0005289F">
        <w:rPr>
          <w:rFonts w:asciiTheme="minorHAnsi" w:hAnsiTheme="minorHAnsi" w:cstheme="minorHAnsi"/>
          <w:sz w:val="20"/>
          <w:szCs w:val="16"/>
        </w:rPr>
        <w:t xml:space="preserve">first set of coefficients (P1, P2, P3, P4) are used for calculating the spillway TDG. </w:t>
      </w:r>
      <w:r w:rsidRPr="0005289F">
        <w:rPr>
          <w:rFonts w:asciiTheme="minorHAnsi" w:hAnsiTheme="minorHAnsi" w:cstheme="minorHAnsi"/>
          <w:sz w:val="20"/>
          <w:szCs w:val="16"/>
        </w:rPr>
        <w:t xml:space="preserve">P1, P2, P3, and P4 values for 11 dams on the Columbia and Snake Rivers are listed in </w:t>
      </w:r>
      <w:hyperlink w:anchor="_bookmark42" w:history="1">
        <w:r w:rsidR="00ED1116" w:rsidRPr="00ED1116">
          <w:rPr>
            <w:rFonts w:asciiTheme="minorHAnsi" w:hAnsiTheme="minorHAnsi" w:cstheme="minorHAnsi"/>
            <w:sz w:val="20"/>
            <w:szCs w:val="16"/>
          </w:rPr>
          <w:t xml:space="preserve">the </w:t>
        </w:r>
        <w:r w:rsidR="00ED1116">
          <w:rPr>
            <w:rFonts w:asciiTheme="minorHAnsi" w:hAnsiTheme="minorHAnsi" w:cstheme="minorHAnsi"/>
            <w:sz w:val="20"/>
            <w:szCs w:val="16"/>
          </w:rPr>
          <w:t>User Manual Part 2 in the Systdg model description section</w:t>
        </w:r>
        <w:r w:rsidRPr="0005289F">
          <w:rPr>
            <w:rFonts w:asciiTheme="minorHAnsi" w:hAnsiTheme="minorHAnsi" w:cstheme="minorHAnsi"/>
            <w:sz w:val="20"/>
            <w:szCs w:val="16"/>
          </w:rPr>
          <w:t>.</w:t>
        </w:r>
      </w:hyperlink>
      <w:r w:rsidRPr="0005289F">
        <w:rPr>
          <w:rFonts w:asciiTheme="minorHAnsi" w:hAnsiTheme="minorHAnsi" w:cstheme="minorHAnsi"/>
          <w:sz w:val="20"/>
          <w:szCs w:val="16"/>
        </w:rPr>
        <w:t xml:space="preserve"> </w:t>
      </w:r>
    </w:p>
    <w:p w14:paraId="2BEC7114" w14:textId="7ABC4268"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lastRenderedPageBreak/>
        <w:t>In SYSTDG, the TDG production through the regulating outlets (RO) is calculated differently</w:t>
      </w:r>
      <w:r w:rsidR="00E02653" w:rsidRPr="0005289F">
        <w:rPr>
          <w:rFonts w:asciiTheme="minorHAnsi" w:hAnsiTheme="minorHAnsi" w:cstheme="minorHAnsi"/>
          <w:sz w:val="20"/>
          <w:szCs w:val="16"/>
        </w:rPr>
        <w:t xml:space="preserve"> compared to the spillway gates. A set of TDG equation numbers and coefficients (P1, P2, P3, P4) must be defined separately if the gate is a RO. Currently only one equation and one set of coefficients (P1, P2, P3, P4) </w:t>
      </w:r>
      <w:del w:id="3552" w:author="Honnalore Steissberg" w:date="2021-08-19T15:07:00Z">
        <w:r w:rsidR="00E02653" w:rsidRPr="0005289F" w:rsidDel="00FD65A3">
          <w:rPr>
            <w:rFonts w:asciiTheme="minorHAnsi" w:hAnsiTheme="minorHAnsi" w:cstheme="minorHAnsi"/>
            <w:sz w:val="20"/>
            <w:szCs w:val="16"/>
          </w:rPr>
          <w:delText xml:space="preserve">is </w:delText>
        </w:r>
      </w:del>
      <w:ins w:id="3553" w:author="Honnalore Steissberg" w:date="2021-08-19T15:07:00Z">
        <w:r w:rsidR="00FD65A3">
          <w:rPr>
            <w:rFonts w:asciiTheme="minorHAnsi" w:hAnsiTheme="minorHAnsi" w:cstheme="minorHAnsi"/>
            <w:sz w:val="20"/>
            <w:szCs w:val="16"/>
          </w:rPr>
          <w:t>are</w:t>
        </w:r>
        <w:r w:rsidR="00FD65A3" w:rsidRPr="0005289F">
          <w:rPr>
            <w:rFonts w:asciiTheme="minorHAnsi" w:hAnsiTheme="minorHAnsi" w:cstheme="minorHAnsi"/>
            <w:sz w:val="20"/>
            <w:szCs w:val="16"/>
          </w:rPr>
          <w:t xml:space="preserve"> </w:t>
        </w:r>
      </w:ins>
      <w:r w:rsidR="00E02653" w:rsidRPr="0005289F">
        <w:rPr>
          <w:rFonts w:asciiTheme="minorHAnsi" w:hAnsiTheme="minorHAnsi" w:cstheme="minorHAnsi"/>
          <w:sz w:val="20"/>
          <w:szCs w:val="16"/>
        </w:rPr>
        <w:t>required for RO.</w:t>
      </w:r>
      <w:r w:rsidRPr="0005289F">
        <w:rPr>
          <w:rFonts w:asciiTheme="minorHAnsi" w:hAnsiTheme="minorHAnsi" w:cstheme="minorHAnsi"/>
          <w:sz w:val="20"/>
          <w:szCs w:val="16"/>
        </w:rPr>
        <w:t xml:space="preserve"> </w:t>
      </w:r>
    </w:p>
    <w:p w14:paraId="28BAE582"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GATE ENT  </w:t>
      </w:r>
      <w:r>
        <w:rPr>
          <w:rFonts w:ascii="Courier New" w:hAnsi="Courier New" w:cs="Courier New"/>
          <w:b/>
          <w:sz w:val="16"/>
          <w:szCs w:val="16"/>
        </w:rPr>
        <w:t>TDG</w:t>
      </w:r>
      <w:r w:rsidRPr="0028576E">
        <w:rPr>
          <w:rFonts w:ascii="Courier New" w:hAnsi="Courier New" w:cs="Courier New"/>
          <w:b/>
          <w:sz w:val="16"/>
          <w:szCs w:val="16"/>
        </w:rPr>
        <w:t>ENT      E1      E2      E1      E2</w:t>
      </w:r>
    </w:p>
    <w:p w14:paraId="25036C84" w14:textId="77777777" w:rsidR="003E1A5F" w:rsidRPr="0028576E" w:rsidRDefault="003E1A5F" w:rsidP="003E1A5F">
      <w:pPr>
        <w:rPr>
          <w:rFonts w:ascii="Courier New" w:hAnsi="Courier New" w:cs="Courier New"/>
          <w:sz w:val="16"/>
          <w:szCs w:val="16"/>
        </w:rPr>
      </w:pPr>
      <w:r w:rsidRPr="0028576E">
        <w:rPr>
          <w:rFonts w:ascii="Courier New" w:hAnsi="Courier New" w:cs="Courier New"/>
          <w:sz w:val="16"/>
          <w:szCs w:val="16"/>
        </w:rPr>
        <w:t>SPB1           1   0.150     0.0     0.0     0.0</w:t>
      </w:r>
    </w:p>
    <w:p w14:paraId="6A5A0076" w14:textId="77777777" w:rsidR="0005289F" w:rsidRDefault="0005289F" w:rsidP="0005289F">
      <w:pPr>
        <w:pStyle w:val="BodyText1"/>
        <w:spacing w:after="0"/>
        <w:rPr>
          <w:rFonts w:asciiTheme="minorHAnsi" w:hAnsiTheme="minorHAnsi" w:cstheme="minorHAnsi"/>
          <w:sz w:val="20"/>
          <w:szCs w:val="16"/>
        </w:rPr>
      </w:pPr>
    </w:p>
    <w:p w14:paraId="77775081" w14:textId="73531F7C"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TDGENT (0, 1, 2, 3) is an integer parameter (I8) to define the equation number for calculating powerhouse flow entrainment in SYSTDG (Table 2). Only spillway TDG is calculated if TDGENT is 0. Two coefficients (E1, E2) are real parameters (F8.3) and must be defined for the individual equation listed in Table 4. Either one or two sets of coefficients are required for the powerhouse flow entrainment equation depending on a FBE value. E1 and E2 values for 11 dams on the Columbia and Snake Rivers are listed in</w:t>
      </w:r>
      <w:hyperlink w:anchor="_bookmark42" w:history="1">
        <w:r w:rsidR="00ED1116" w:rsidRPr="0005289F">
          <w:rPr>
            <w:rFonts w:asciiTheme="minorHAnsi" w:hAnsiTheme="minorHAnsi" w:cstheme="minorHAnsi"/>
            <w:sz w:val="20"/>
            <w:szCs w:val="16"/>
          </w:rPr>
          <w:t xml:space="preserve"> </w:t>
        </w:r>
        <w:hyperlink w:anchor="_bookmark42" w:history="1">
          <w:r w:rsidR="00ED1116" w:rsidRPr="00ED1116">
            <w:rPr>
              <w:rFonts w:asciiTheme="minorHAnsi" w:hAnsiTheme="minorHAnsi" w:cstheme="minorHAnsi"/>
              <w:sz w:val="20"/>
              <w:szCs w:val="16"/>
            </w:rPr>
            <w:t xml:space="preserve">the </w:t>
          </w:r>
          <w:r w:rsidR="00ED1116">
            <w:rPr>
              <w:rFonts w:asciiTheme="minorHAnsi" w:hAnsiTheme="minorHAnsi" w:cstheme="minorHAnsi"/>
              <w:sz w:val="20"/>
              <w:szCs w:val="16"/>
            </w:rPr>
            <w:t>User Manual Part 2 in the Systdg model description section</w:t>
          </w:r>
          <w:r w:rsidR="00ED1116" w:rsidRPr="0005289F">
            <w:rPr>
              <w:rFonts w:asciiTheme="minorHAnsi" w:hAnsiTheme="minorHAnsi" w:cstheme="minorHAnsi"/>
              <w:sz w:val="20"/>
              <w:szCs w:val="16"/>
            </w:rPr>
            <w:t>.</w:t>
          </w:r>
        </w:hyperlink>
      </w:hyperlink>
    </w:p>
    <w:p w14:paraId="37584CCA" w14:textId="77777777" w:rsidR="003E1A5F" w:rsidRPr="0028576E" w:rsidRDefault="003E1A5F" w:rsidP="003E1A5F">
      <w:pPr>
        <w:pStyle w:val="BodyText1"/>
        <w:spacing w:after="0" w:line="240" w:lineRule="auto"/>
        <w:rPr>
          <w:rFonts w:ascii="Courier New" w:hAnsi="Courier New" w:cs="Courier New"/>
          <w:b/>
          <w:sz w:val="16"/>
          <w:szCs w:val="16"/>
        </w:rPr>
      </w:pPr>
      <w:r w:rsidRPr="0028576E">
        <w:rPr>
          <w:rFonts w:ascii="Courier New" w:hAnsi="Courier New" w:cs="Courier New"/>
          <w:b/>
          <w:sz w:val="16"/>
          <w:szCs w:val="16"/>
        </w:rPr>
        <w:t>TWETS FILE................................TWEFN.................................</w:t>
      </w:r>
    </w:p>
    <w:p w14:paraId="5186B8D3" w14:textId="77777777" w:rsidR="003E1A5F" w:rsidRPr="003369B9" w:rsidRDefault="003E1A5F" w:rsidP="003E1A5F">
      <w:pPr>
        <w:pStyle w:val="BodyText1"/>
        <w:spacing w:after="0" w:line="240" w:lineRule="auto"/>
        <w:rPr>
          <w:rFonts w:ascii="Courier New" w:hAnsi="Courier New" w:cs="Courier New"/>
          <w:sz w:val="16"/>
          <w:szCs w:val="16"/>
        </w:rPr>
      </w:pPr>
      <w:r w:rsidRPr="0028576E">
        <w:rPr>
          <w:rFonts w:ascii="Courier New" w:hAnsi="Courier New" w:cs="Courier New"/>
          <w:sz w:val="16"/>
          <w:szCs w:val="16"/>
        </w:rPr>
        <w:t>SPB1    TWE1.npt</w:t>
      </w:r>
    </w:p>
    <w:p w14:paraId="386D4F85" w14:textId="77777777" w:rsidR="003E1A5F" w:rsidRPr="008D5187" w:rsidRDefault="003E1A5F" w:rsidP="0005289F">
      <w:pPr>
        <w:pStyle w:val="BodyText1"/>
        <w:spacing w:after="0"/>
      </w:pPr>
    </w:p>
    <w:p w14:paraId="54906520"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 xml:space="preserve">TWEFN is a file name to define observed time series tailwater elevation (feet). If TWETSC is “ON”, time series tailwater elevation must be included in this file. This file format is consistent with other time series input files used in W2 model, either fixed format or csv, for example: </w:t>
      </w:r>
    </w:p>
    <w:p w14:paraId="4284653A"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 xml:space="preserve">JDAY    TWE </w:t>
      </w:r>
    </w:p>
    <w:p w14:paraId="6C2C2B6C"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1       18.91843867</w:t>
      </w:r>
    </w:p>
    <w:p w14:paraId="758AC7C4"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2       17.41010533</w:t>
      </w:r>
    </w:p>
    <w:p w14:paraId="681E9C04"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3       19.976772</w:t>
      </w:r>
    </w:p>
    <w:p w14:paraId="7954425B"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w:t>
      </w:r>
    </w:p>
    <w:p w14:paraId="1CAA12BE" w14:textId="77777777" w:rsidR="003E1A5F" w:rsidRDefault="003E1A5F" w:rsidP="003E1A5F">
      <w:pPr>
        <w:pStyle w:val="BodyText1"/>
        <w:spacing w:after="0"/>
      </w:pPr>
    </w:p>
    <w:p w14:paraId="42039F62" w14:textId="77777777" w:rsidR="008112E4" w:rsidRDefault="003E1A5F" w:rsidP="008112E4">
      <w:pPr>
        <w:pStyle w:val="Heading4"/>
      </w:pPr>
      <w:r w:rsidRPr="0005289F">
        <w:t>TDG Target Control File</w:t>
      </w:r>
    </w:p>
    <w:p w14:paraId="439DCEB3" w14:textId="74E3D2C5" w:rsidR="003E1A5F" w:rsidRPr="0005289F" w:rsidRDefault="003E1A5F" w:rsidP="003E1A5F">
      <w:pPr>
        <w:pStyle w:val="BodyText1"/>
        <w:rPr>
          <w:rFonts w:asciiTheme="minorHAnsi" w:hAnsiTheme="minorHAnsi" w:cstheme="minorHAnsi"/>
          <w:sz w:val="22"/>
          <w:szCs w:val="22"/>
        </w:rPr>
      </w:pPr>
      <w:r w:rsidRPr="0005289F">
        <w:rPr>
          <w:rFonts w:asciiTheme="minorHAnsi" w:hAnsiTheme="minorHAnsi" w:cstheme="minorHAnsi"/>
          <w:sz w:val="20"/>
          <w:szCs w:val="16"/>
        </w:rPr>
        <w:t>The TDG target control</w:t>
      </w:r>
      <w:r w:rsidRPr="0005289F">
        <w:rPr>
          <w:rFonts w:asciiTheme="minorHAnsi" w:hAnsiTheme="minorHAnsi" w:cstheme="minorHAnsi"/>
          <w:spacing w:val="20"/>
          <w:sz w:val="20"/>
          <w:szCs w:val="16"/>
        </w:rPr>
        <w:t xml:space="preserve"> </w:t>
      </w:r>
      <w:r w:rsidRPr="0005289F">
        <w:rPr>
          <w:rFonts w:asciiTheme="minorHAnsi" w:hAnsiTheme="minorHAnsi" w:cstheme="minorHAnsi"/>
          <w:sz w:val="20"/>
          <w:szCs w:val="16"/>
        </w:rPr>
        <w:t xml:space="preserve">file is named </w:t>
      </w:r>
      <w:r w:rsidRPr="00141660">
        <w:rPr>
          <w:rFonts w:asciiTheme="minorHAnsi" w:hAnsiTheme="minorHAnsi" w:cstheme="minorHAnsi"/>
          <w:b/>
          <w:iCs/>
          <w:sz w:val="20"/>
          <w:szCs w:val="16"/>
        </w:rPr>
        <w:t>w2_TDGtarget.npt</w:t>
      </w:r>
      <w:r w:rsidRPr="0005289F">
        <w:rPr>
          <w:rFonts w:asciiTheme="minorHAnsi" w:hAnsiTheme="minorHAnsi" w:cstheme="minorHAnsi"/>
          <w:sz w:val="20"/>
          <w:szCs w:val="16"/>
        </w:rPr>
        <w:t>, which must include all inputs required for performing spillway operation set by a TDG target. It contains parameters that allow the user to allocate spill flows into the powerhouse to reduce spillway TDG and meet user-specified TDG targets. The control file is set up as a text file in fixed format with 8</w:t>
      </w:r>
      <w:r w:rsidR="00141660">
        <w:rPr>
          <w:rFonts w:asciiTheme="minorHAnsi" w:hAnsiTheme="minorHAnsi" w:cstheme="minorHAnsi"/>
          <w:sz w:val="20"/>
          <w:szCs w:val="16"/>
        </w:rPr>
        <w:t>-</w:t>
      </w:r>
      <w:r w:rsidRPr="0005289F">
        <w:rPr>
          <w:rFonts w:asciiTheme="minorHAnsi" w:hAnsiTheme="minorHAnsi" w:cstheme="minorHAnsi"/>
          <w:sz w:val="20"/>
          <w:szCs w:val="16"/>
        </w:rPr>
        <w:t xml:space="preserve">digit numbers or characters. </w:t>
      </w:r>
      <w:r w:rsidR="00141660">
        <w:rPr>
          <w:rFonts w:asciiTheme="minorHAnsi" w:hAnsiTheme="minorHAnsi" w:cstheme="minorHAnsi"/>
          <w:sz w:val="20"/>
          <w:szCs w:val="16"/>
        </w:rPr>
        <w:t>Each</w:t>
      </w:r>
      <w:r w:rsidRPr="0005289F">
        <w:rPr>
          <w:rFonts w:asciiTheme="minorHAnsi" w:hAnsiTheme="minorHAnsi" w:cstheme="minorHAnsi"/>
          <w:spacing w:val="22"/>
          <w:sz w:val="20"/>
          <w:szCs w:val="16"/>
        </w:rPr>
        <w:t xml:space="preserve"> </w:t>
      </w:r>
      <w:r w:rsidRPr="0005289F">
        <w:rPr>
          <w:rFonts w:asciiTheme="minorHAnsi" w:hAnsiTheme="minorHAnsi" w:cstheme="minorHAnsi"/>
          <w:spacing w:val="-1"/>
          <w:sz w:val="20"/>
          <w:szCs w:val="16"/>
        </w:rPr>
        <w:t>card</w:t>
      </w:r>
      <w:r w:rsidRPr="0005289F">
        <w:rPr>
          <w:rFonts w:asciiTheme="minorHAnsi" w:hAnsiTheme="minorHAnsi" w:cstheme="minorHAnsi"/>
          <w:spacing w:val="21"/>
          <w:sz w:val="20"/>
          <w:szCs w:val="16"/>
        </w:rPr>
        <w:t xml:space="preserve"> </w:t>
      </w:r>
      <w:r w:rsidRPr="0005289F">
        <w:rPr>
          <w:rFonts w:asciiTheme="minorHAnsi" w:hAnsiTheme="minorHAnsi" w:cstheme="minorHAnsi"/>
          <w:sz w:val="20"/>
          <w:szCs w:val="16"/>
        </w:rPr>
        <w:t>is</w:t>
      </w:r>
      <w:r w:rsidRPr="0005289F">
        <w:rPr>
          <w:rFonts w:asciiTheme="minorHAnsi" w:hAnsiTheme="minorHAnsi" w:cstheme="minorHAnsi"/>
          <w:spacing w:val="23"/>
          <w:sz w:val="20"/>
          <w:szCs w:val="16"/>
        </w:rPr>
        <w:t xml:space="preserve"> </w:t>
      </w:r>
      <w:r w:rsidRPr="0005289F">
        <w:rPr>
          <w:rFonts w:asciiTheme="minorHAnsi" w:hAnsiTheme="minorHAnsi" w:cstheme="minorHAnsi"/>
          <w:spacing w:val="-1"/>
          <w:sz w:val="20"/>
          <w:szCs w:val="16"/>
        </w:rPr>
        <w:t>required,</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although</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there</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may</w:t>
      </w:r>
      <w:r w:rsidRPr="0005289F">
        <w:rPr>
          <w:rFonts w:asciiTheme="minorHAnsi" w:hAnsiTheme="minorHAnsi" w:cstheme="minorHAnsi"/>
          <w:spacing w:val="22"/>
          <w:sz w:val="20"/>
          <w:szCs w:val="16"/>
        </w:rPr>
        <w:t xml:space="preserve"> </w:t>
      </w:r>
      <w:r w:rsidRPr="0005289F">
        <w:rPr>
          <w:rFonts w:asciiTheme="minorHAnsi" w:hAnsiTheme="minorHAnsi" w:cstheme="minorHAnsi"/>
          <w:sz w:val="20"/>
          <w:szCs w:val="16"/>
        </w:rPr>
        <w:t>be</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either</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zero</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or</w:t>
      </w:r>
      <w:r w:rsidRPr="0005289F">
        <w:rPr>
          <w:rFonts w:asciiTheme="minorHAnsi" w:hAnsiTheme="minorHAnsi" w:cstheme="minorHAnsi"/>
          <w:spacing w:val="24"/>
          <w:sz w:val="20"/>
          <w:szCs w:val="16"/>
        </w:rPr>
        <w:t xml:space="preserve"> </w:t>
      </w:r>
      <w:r w:rsidRPr="0005289F">
        <w:rPr>
          <w:rFonts w:asciiTheme="minorHAnsi" w:hAnsiTheme="minorHAnsi" w:cstheme="minorHAnsi"/>
          <w:sz w:val="20"/>
          <w:szCs w:val="16"/>
        </w:rPr>
        <w:t>no</w:t>
      </w:r>
      <w:r w:rsidRPr="0005289F">
        <w:rPr>
          <w:rFonts w:asciiTheme="minorHAnsi" w:hAnsiTheme="minorHAnsi" w:cstheme="minorHAnsi"/>
          <w:spacing w:val="21"/>
          <w:sz w:val="20"/>
          <w:szCs w:val="16"/>
        </w:rPr>
        <w:t xml:space="preserve"> </w:t>
      </w:r>
      <w:r w:rsidRPr="0005289F">
        <w:rPr>
          <w:rFonts w:asciiTheme="minorHAnsi" w:hAnsiTheme="minorHAnsi" w:cstheme="minorHAnsi"/>
          <w:spacing w:val="-1"/>
          <w:sz w:val="20"/>
          <w:szCs w:val="16"/>
        </w:rPr>
        <w:t>values</w:t>
      </w:r>
      <w:r w:rsidRPr="0005289F">
        <w:rPr>
          <w:rFonts w:asciiTheme="minorHAnsi" w:hAnsiTheme="minorHAnsi" w:cstheme="minorHAnsi"/>
          <w:spacing w:val="55"/>
          <w:sz w:val="20"/>
          <w:szCs w:val="16"/>
        </w:rPr>
        <w:t xml:space="preserve"> </w:t>
      </w:r>
      <w:r w:rsidRPr="0005289F">
        <w:rPr>
          <w:rFonts w:asciiTheme="minorHAnsi" w:hAnsiTheme="minorHAnsi" w:cstheme="minorHAnsi"/>
          <w:spacing w:val="-1"/>
          <w:sz w:val="20"/>
          <w:szCs w:val="16"/>
        </w:rPr>
        <w:t>associated</w:t>
      </w:r>
      <w:r w:rsidRPr="0005289F">
        <w:rPr>
          <w:rFonts w:asciiTheme="minorHAnsi" w:hAnsiTheme="minorHAnsi" w:cstheme="minorHAnsi"/>
          <w:spacing w:val="9"/>
          <w:sz w:val="20"/>
          <w:szCs w:val="16"/>
        </w:rPr>
        <w:t xml:space="preserve"> </w:t>
      </w:r>
      <w:r w:rsidRPr="0005289F">
        <w:rPr>
          <w:rFonts w:asciiTheme="minorHAnsi" w:hAnsiTheme="minorHAnsi" w:cstheme="minorHAnsi"/>
          <w:spacing w:val="-1"/>
          <w:sz w:val="20"/>
          <w:szCs w:val="16"/>
        </w:rPr>
        <w:t>with</w:t>
      </w:r>
      <w:r w:rsidRPr="0005289F">
        <w:rPr>
          <w:rFonts w:asciiTheme="minorHAnsi" w:hAnsiTheme="minorHAnsi" w:cstheme="minorHAnsi"/>
          <w:spacing w:val="11"/>
          <w:sz w:val="20"/>
          <w:szCs w:val="16"/>
        </w:rPr>
        <w:t xml:space="preserve"> </w:t>
      </w:r>
      <w:r w:rsidRPr="0005289F">
        <w:rPr>
          <w:rFonts w:asciiTheme="minorHAnsi" w:hAnsiTheme="minorHAnsi" w:cstheme="minorHAnsi"/>
          <w:spacing w:val="-1"/>
          <w:sz w:val="20"/>
          <w:szCs w:val="16"/>
        </w:rPr>
        <w:t>the</w:t>
      </w:r>
      <w:r w:rsidRPr="0005289F">
        <w:rPr>
          <w:rFonts w:asciiTheme="minorHAnsi" w:hAnsiTheme="minorHAnsi" w:cstheme="minorHAnsi"/>
          <w:spacing w:val="12"/>
          <w:sz w:val="20"/>
          <w:szCs w:val="16"/>
        </w:rPr>
        <w:t xml:space="preserve"> </w:t>
      </w:r>
      <w:r w:rsidRPr="0005289F">
        <w:rPr>
          <w:rFonts w:asciiTheme="minorHAnsi" w:hAnsiTheme="minorHAnsi" w:cstheme="minorHAnsi"/>
          <w:spacing w:val="-1"/>
          <w:sz w:val="20"/>
          <w:szCs w:val="16"/>
        </w:rPr>
        <w:t>card.</w:t>
      </w:r>
      <w:r w:rsidRPr="0005289F">
        <w:rPr>
          <w:rFonts w:asciiTheme="minorHAnsi" w:hAnsiTheme="minorHAnsi" w:cstheme="minorHAnsi"/>
          <w:spacing w:val="18"/>
          <w:sz w:val="20"/>
          <w:szCs w:val="16"/>
        </w:rPr>
        <w:t xml:space="preserve"> </w:t>
      </w:r>
      <w:r w:rsidRPr="0005289F">
        <w:rPr>
          <w:rFonts w:asciiTheme="minorHAnsi" w:hAnsiTheme="minorHAnsi" w:cstheme="minorHAnsi"/>
          <w:sz w:val="20"/>
          <w:szCs w:val="16"/>
        </w:rPr>
        <w:t>An example of the TDG target control file is shown below:</w:t>
      </w:r>
      <w:r w:rsidRPr="0005289F">
        <w:rPr>
          <w:rFonts w:asciiTheme="minorHAnsi" w:hAnsiTheme="minorHAnsi" w:cstheme="minorHAnsi"/>
          <w:sz w:val="18"/>
          <w:szCs w:val="18"/>
        </w:rPr>
        <w:t xml:space="preserve"> </w:t>
      </w:r>
    </w:p>
    <w:p w14:paraId="180F9467" w14:textId="77777777" w:rsidR="003E1A5F" w:rsidRPr="00635A91" w:rsidRDefault="003E1A5F" w:rsidP="003E1A5F">
      <w:pPr>
        <w:pStyle w:val="BodyText1"/>
        <w:spacing w:after="0" w:line="240" w:lineRule="auto"/>
        <w:rPr>
          <w:rFonts w:ascii="Courier New" w:hAnsi="Courier New" w:cs="Courier New"/>
          <w:b/>
          <w:sz w:val="16"/>
          <w:szCs w:val="16"/>
          <w:highlight w:val="lightGray"/>
        </w:rPr>
      </w:pPr>
      <w:r w:rsidRPr="00635A91">
        <w:rPr>
          <w:rFonts w:ascii="Courier New" w:hAnsi="Courier New" w:cs="Courier New"/>
          <w:b/>
          <w:sz w:val="16"/>
          <w:szCs w:val="16"/>
          <w:highlight w:val="lightGray"/>
        </w:rPr>
        <w:t>CE-QUAL-W2 TDG TARGET CONTROL FILE</w:t>
      </w:r>
    </w:p>
    <w:p w14:paraId="28BCF20F" w14:textId="77777777" w:rsidR="003E1A5F" w:rsidRPr="00635A91" w:rsidRDefault="003E1A5F" w:rsidP="003E1A5F">
      <w:pPr>
        <w:pStyle w:val="BodyText1"/>
        <w:spacing w:after="0" w:line="240" w:lineRule="auto"/>
        <w:rPr>
          <w:rFonts w:ascii="Courier New" w:hAnsi="Courier New" w:cs="Courier New"/>
          <w:b/>
          <w:sz w:val="16"/>
          <w:szCs w:val="16"/>
          <w:highlight w:val="lightGray"/>
        </w:rPr>
      </w:pPr>
    </w:p>
    <w:p w14:paraId="739EFD97"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TITLE C ...............................TITLE..................................</w:t>
      </w:r>
    </w:p>
    <w:p w14:paraId="35738962"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1  TDG target control file </w:t>
      </w:r>
    </w:p>
    <w:p w14:paraId="2C6A5470"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2  TDGTA = ON  </w:t>
      </w:r>
    </w:p>
    <w:p w14:paraId="06360C61"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3  W2 model will reallocate spillbay gate flow to the powerhouse </w:t>
      </w:r>
    </w:p>
    <w:p w14:paraId="6285A7D9"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4  to meet TDG target</w:t>
      </w:r>
    </w:p>
    <w:p w14:paraId="3C851C07"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5  </w:t>
      </w:r>
    </w:p>
    <w:p w14:paraId="59911D78"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6  DYNSEL = ON, read TDG target time series file '</w:t>
      </w:r>
      <w:proofErr w:type="spellStart"/>
      <w:r w:rsidRPr="00D921EA">
        <w:rPr>
          <w:rFonts w:ascii="Courier New" w:hAnsi="Courier New" w:cs="Courier New"/>
          <w:b/>
          <w:sz w:val="16"/>
          <w:szCs w:val="16"/>
        </w:rPr>
        <w:t>TDGdyntarget.npt</w:t>
      </w:r>
      <w:proofErr w:type="spellEnd"/>
      <w:r w:rsidRPr="00D921EA">
        <w:rPr>
          <w:rFonts w:ascii="Courier New" w:hAnsi="Courier New" w:cs="Courier New"/>
          <w:b/>
          <w:sz w:val="16"/>
          <w:szCs w:val="16"/>
        </w:rPr>
        <w:t>'</w:t>
      </w:r>
    </w:p>
    <w:p w14:paraId="2F247822"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7  TDG target location: 1) Spillway 2) Tailwater</w:t>
      </w:r>
    </w:p>
    <w:p w14:paraId="25218DA4"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8                                </w:t>
      </w:r>
    </w:p>
    <w:p w14:paraId="13438587"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9                </w:t>
      </w:r>
    </w:p>
    <w:p w14:paraId="20664152"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w:t>
      </w:r>
      <w:r>
        <w:rPr>
          <w:rFonts w:ascii="Courier New" w:hAnsi="Courier New" w:cs="Courier New"/>
          <w:b/>
          <w:sz w:val="16"/>
          <w:szCs w:val="16"/>
        </w:rPr>
        <w:t xml:space="preserve">10 </w:t>
      </w:r>
    </w:p>
    <w:p w14:paraId="0DE49FE3" w14:textId="77777777" w:rsidR="003E1A5F" w:rsidRPr="00D921EA" w:rsidRDefault="003E1A5F" w:rsidP="003E1A5F">
      <w:pPr>
        <w:pStyle w:val="BodyText1"/>
        <w:spacing w:after="0" w:line="240" w:lineRule="auto"/>
        <w:rPr>
          <w:rFonts w:ascii="Courier New" w:hAnsi="Courier New" w:cs="Courier New"/>
          <w:b/>
          <w:sz w:val="16"/>
          <w:szCs w:val="16"/>
        </w:rPr>
      </w:pPr>
    </w:p>
    <w:p w14:paraId="16D68AAE"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TDGTRGET  TSFREQ  TSCONV </w:t>
      </w:r>
    </w:p>
    <w:p w14:paraId="3F92E611"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lastRenderedPageBreak/>
        <w:t xml:space="preserve">             1.0     0.1     </w:t>
      </w:r>
    </w:p>
    <w:p w14:paraId="0190DE24" w14:textId="77777777" w:rsidR="003E1A5F" w:rsidRPr="00D921EA" w:rsidRDefault="003E1A5F" w:rsidP="003E1A5F">
      <w:pPr>
        <w:pStyle w:val="BodyText1"/>
        <w:spacing w:after="0" w:line="240" w:lineRule="auto"/>
        <w:rPr>
          <w:rFonts w:ascii="Courier New" w:hAnsi="Courier New" w:cs="Courier New"/>
          <w:b/>
          <w:sz w:val="16"/>
          <w:szCs w:val="16"/>
        </w:rPr>
      </w:pPr>
    </w:p>
    <w:p w14:paraId="2DA6B4E4"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TDGTRGET  YEARLY    TSTR    TEND TTARGET  DYNSEL    ITER </w:t>
      </w:r>
      <w:r>
        <w:rPr>
          <w:rFonts w:ascii="Courier New" w:hAnsi="Courier New" w:cs="Courier New"/>
          <w:b/>
          <w:sz w:val="16"/>
          <w:szCs w:val="16"/>
        </w:rPr>
        <w:t xml:space="preserve"> PRI</w:t>
      </w:r>
      <w:r w:rsidRPr="00D921EA">
        <w:rPr>
          <w:rFonts w:ascii="Courier New" w:hAnsi="Courier New" w:cs="Courier New"/>
          <w:b/>
          <w:sz w:val="16"/>
          <w:szCs w:val="16"/>
        </w:rPr>
        <w:t>DY</w:t>
      </w:r>
      <w:r>
        <w:rPr>
          <w:rFonts w:ascii="Courier New" w:hAnsi="Courier New" w:cs="Courier New"/>
          <w:b/>
          <w:sz w:val="16"/>
          <w:szCs w:val="16"/>
        </w:rPr>
        <w:t>N PRIGRP</w:t>
      </w:r>
      <w:r w:rsidRPr="00D921EA">
        <w:rPr>
          <w:rFonts w:ascii="Courier New" w:hAnsi="Courier New" w:cs="Courier New"/>
          <w:b/>
          <w:sz w:val="16"/>
          <w:szCs w:val="16"/>
        </w:rPr>
        <w:t xml:space="preserve">   </w:t>
      </w:r>
    </w:p>
    <w:p w14:paraId="6F764FF0"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1     OFF  40544.  42369.    115.      ON      15      ON       1</w:t>
      </w:r>
    </w:p>
    <w:p w14:paraId="28E5AFF9"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w:t>
      </w:r>
    </w:p>
    <w:p w14:paraId="0E9CB668"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PRIORITY    BAY1    BAY2    BAY3    BAY4    BAY5    BAY6    BAY7    BAY8    BAY9   BAY10   BAY11   BAY12   BAY13   BAY14   BAY15   BAY16   BAY17   BAY18 </w:t>
      </w:r>
    </w:p>
    <w:p w14:paraId="2D0E6A2E"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1       1       1       1       1       1       1       1       1       1       1       1       1       1       1       1       1       1       1 </w:t>
      </w:r>
    </w:p>
    <w:p w14:paraId="1D0C3B9B"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MINFRACT MINFRC1 MINFRC2 MINFRC3 MINFRC4 MINFRC5 MINFRC6 MINFRC7 MINFRC8 MINFRC9 MNFRC10 MINFRC1 MINFRC2 MINFRC3 MINFRC4 MINFRC5 MINFRC6 MINFRC7 MINFRC8</w:t>
      </w:r>
    </w:p>
    <w:p w14:paraId="79577B6D"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1   0.001   0.001   0.001   0.001   0.001   0.001   0.001   0.001   0.001   0.001   0.001   0.001   0.001   0.001   0.001   0.001   0.001   0.001    </w:t>
      </w:r>
    </w:p>
    <w:p w14:paraId="2C2707CC"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w:t>
      </w:r>
    </w:p>
    <w:p w14:paraId="7062F90B"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MAXFLOW   PHMAX1</w:t>
      </w:r>
    </w:p>
    <w:p w14:paraId="1FF91655" w14:textId="77777777" w:rsidR="003E1A5F" w:rsidRDefault="003E1A5F" w:rsidP="003E1A5F">
      <w:pPr>
        <w:pStyle w:val="BodyText1"/>
        <w:spacing w:after="0" w:line="240" w:lineRule="auto"/>
        <w:rPr>
          <w:rFonts w:ascii="Courier New" w:hAnsi="Courier New" w:cs="Courier New"/>
          <w:b/>
          <w:sz w:val="16"/>
          <w:szCs w:val="16"/>
          <w:highlight w:val="lightGray"/>
        </w:rPr>
      </w:pPr>
      <w:r w:rsidRPr="00D921EA">
        <w:rPr>
          <w:rFonts w:ascii="Courier New" w:hAnsi="Courier New" w:cs="Courier New"/>
          <w:b/>
          <w:sz w:val="16"/>
          <w:szCs w:val="16"/>
        </w:rPr>
        <w:t xml:space="preserve">       1  20000.</w:t>
      </w:r>
    </w:p>
    <w:p w14:paraId="31DA6DC2" w14:textId="77777777" w:rsidR="003E1A5F" w:rsidRDefault="003E1A5F" w:rsidP="003E1A5F">
      <w:pPr>
        <w:pStyle w:val="BodyText1"/>
        <w:spacing w:after="0" w:line="240" w:lineRule="auto"/>
      </w:pPr>
    </w:p>
    <w:p w14:paraId="68801232" w14:textId="2B1F46F0"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User inputs were added to specify the depth of floating outlets, optional constraints on minimum and maximum head and release rates for each outlet, and a priority ranking for each outlet, among others. An iterative solution technique was added to ensure that the TDG calculations were as accurate as possible.</w:t>
      </w:r>
    </w:p>
    <w:p w14:paraId="1446F9C2"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The following description provides information on this file.</w:t>
      </w:r>
    </w:p>
    <w:p w14:paraId="01E8490B"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There are 10 title cards for each simulation that can be used to identify various types of output. Each line may contain up to 72 characters of text.</w:t>
      </w:r>
    </w:p>
    <w:p w14:paraId="4746DC00"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TSFREQ is a real parameter (F8.3) to define the frequency at which the spill flow allocation calculations for a TDG target are updated, specified as a fraction of a day.</w:t>
      </w:r>
    </w:p>
    <w:p w14:paraId="0472BDE7"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TSCONV is a real parameter (F8.3) to define the convergence criterion for the iterative spill flow allocation solution, constrained to be 0.1 or less, but nonzero.</w:t>
      </w:r>
    </w:p>
    <w:p w14:paraId="40EBFF7D"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YEARLY is a logic parameter (ON/OFF) to define whether the starting and ending dates for spill flow allocation should be repeated (ON) each year, or not (OFF).</w:t>
      </w:r>
    </w:p>
    <w:p w14:paraId="38B53D92"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TSTR is a real parameter (F8.0) to define the start date (Julian day) for spill flow allocation calculations for that group (day 1 is the start of January 1).</w:t>
      </w:r>
    </w:p>
    <w:p w14:paraId="1C07D7BE"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TEND is a real parameter (F8.0) to define the end date (Julian day) for spill flow allocation calculations for that group (day 1 is the start of January 1).</w:t>
      </w:r>
    </w:p>
    <w:p w14:paraId="73EC555C"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TTARGET is a real parameter (%) to define a constant TDG target to meet for that period of dates.</w:t>
      </w:r>
    </w:p>
    <w:p w14:paraId="4C93933F" w14:textId="7CAC824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 xml:space="preserve">TSDYN is a logic parameter (ON/OFF) to define if a time-series of TDG targets is used or not. If TSDYN is “ON”, the model will override the TTARGET value and instead use a user-specified time-series of TDG targets from an external file named </w:t>
      </w:r>
      <w:proofErr w:type="spellStart"/>
      <w:r w:rsidRPr="00141660">
        <w:rPr>
          <w:rFonts w:asciiTheme="minorHAnsi" w:hAnsiTheme="minorHAnsi" w:cstheme="minorHAnsi"/>
          <w:b/>
          <w:iCs/>
          <w:sz w:val="20"/>
          <w:szCs w:val="16"/>
        </w:rPr>
        <w:t>TDGdyntarget.npt</w:t>
      </w:r>
      <w:proofErr w:type="spellEnd"/>
      <w:r w:rsidRPr="008112E4">
        <w:rPr>
          <w:rFonts w:asciiTheme="minorHAnsi" w:hAnsiTheme="minorHAnsi" w:cstheme="minorHAnsi"/>
          <w:sz w:val="20"/>
          <w:szCs w:val="16"/>
        </w:rPr>
        <w:t xml:space="preserve"> file. This file format is consistent with other time series input files used in the W2 model, either fixed format or csv, for example: </w:t>
      </w:r>
    </w:p>
    <w:p w14:paraId="5484B638"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JDAY    TDG</w:t>
      </w:r>
    </w:p>
    <w:p w14:paraId="024F767D"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1.000 105.0</w:t>
      </w:r>
    </w:p>
    <w:p w14:paraId="3D813B5A"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90.000 105.0</w:t>
      </w:r>
    </w:p>
    <w:p w14:paraId="21CED067"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91.000 115.0</w:t>
      </w:r>
    </w:p>
    <w:p w14:paraId="161DCEB2"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181.000 115.0</w:t>
      </w:r>
    </w:p>
    <w:p w14:paraId="108F3CE3"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lastRenderedPageBreak/>
        <w:t xml:space="preserve"> 182.000 115.0</w:t>
      </w:r>
    </w:p>
    <w:p w14:paraId="621F891C"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366.000 125.0</w:t>
      </w:r>
    </w:p>
    <w:p w14:paraId="6EDBDD4C"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w:t>
      </w:r>
    </w:p>
    <w:p w14:paraId="03C59C8E" w14:textId="77777777" w:rsidR="003E1A5F" w:rsidRDefault="003E1A5F" w:rsidP="003E1A5F">
      <w:pPr>
        <w:pStyle w:val="BodyText1"/>
        <w:spacing w:after="0" w:line="240" w:lineRule="auto"/>
        <w:rPr>
          <w:rFonts w:ascii="Courier New" w:hAnsi="Courier New" w:cs="Courier New"/>
          <w:sz w:val="20"/>
        </w:rPr>
      </w:pPr>
    </w:p>
    <w:p w14:paraId="4F13B573" w14:textId="77777777"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ITER is an integer parameter (I8) to define the maximum number of flow allocation iteration</w:t>
      </w:r>
      <w:r w:rsidRPr="008112E4">
        <w:rPr>
          <w:rFonts w:asciiTheme="minorHAnsi" w:hAnsiTheme="minorHAnsi" w:cstheme="minorHAnsi"/>
          <w:color w:val="FF0000"/>
          <w:sz w:val="20"/>
        </w:rPr>
        <w:t xml:space="preserve"> </w:t>
      </w:r>
      <w:r w:rsidRPr="008112E4">
        <w:rPr>
          <w:rFonts w:asciiTheme="minorHAnsi" w:hAnsiTheme="minorHAnsi" w:cstheme="minorHAnsi"/>
          <w:sz w:val="20"/>
        </w:rPr>
        <w:t>allowed for the numerical convergence.</w:t>
      </w:r>
    </w:p>
    <w:p w14:paraId="4224C9A7" w14:textId="77777777"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 xml:space="preserve">PRIDYN is </w:t>
      </w:r>
      <w:r w:rsidRPr="008112E4">
        <w:rPr>
          <w:rFonts w:asciiTheme="minorHAnsi" w:hAnsiTheme="minorHAnsi" w:cstheme="minorHAnsi"/>
          <w:sz w:val="20"/>
          <w:szCs w:val="16"/>
        </w:rPr>
        <w:t xml:space="preserve">a logic parameter (ON/OFF) to define if “priority” of spill bays are dynamically set by their spill flow rates from the highest to the lowest. </w:t>
      </w:r>
    </w:p>
    <w:p w14:paraId="1858F372" w14:textId="77777777" w:rsidR="003E1A5F" w:rsidRPr="008112E4" w:rsidRDefault="003E1A5F" w:rsidP="003E1A5F">
      <w:pPr>
        <w:pStyle w:val="BodyText1"/>
        <w:rPr>
          <w:rFonts w:asciiTheme="minorHAnsi" w:hAnsiTheme="minorHAnsi" w:cstheme="minorHAnsi"/>
          <w:color w:val="FF0000"/>
          <w:sz w:val="20"/>
        </w:rPr>
      </w:pPr>
      <w:r w:rsidRPr="008112E4">
        <w:rPr>
          <w:rFonts w:asciiTheme="minorHAnsi" w:hAnsiTheme="minorHAnsi" w:cstheme="minorHAnsi"/>
          <w:sz w:val="20"/>
        </w:rPr>
        <w:t xml:space="preserve">PRIGRP is an integer parameter (I8) to define the number of priority groups to </w:t>
      </w:r>
      <w:r w:rsidRPr="008112E4">
        <w:rPr>
          <w:rFonts w:asciiTheme="minorHAnsi" w:hAnsiTheme="minorHAnsi" w:cstheme="minorHAnsi"/>
          <w:sz w:val="20"/>
          <w:szCs w:val="16"/>
        </w:rPr>
        <w:t>dynamically allocate spill flow</w:t>
      </w:r>
      <w:r w:rsidRPr="008112E4">
        <w:rPr>
          <w:rFonts w:asciiTheme="minorHAnsi" w:hAnsiTheme="minorHAnsi" w:cstheme="minorHAnsi"/>
          <w:sz w:val="20"/>
        </w:rPr>
        <w:t>.</w:t>
      </w:r>
    </w:p>
    <w:p w14:paraId="278025D8" w14:textId="77777777"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 xml:space="preserve">PRIORITY is an integer parameter (I8) to define individual designation of the "priority" setting for the spill bay. A "-1" means the spill bay is not adjusted or allocated and the specified spill flow rates are unchanged, but the TDG effect is accounted for by the TDG calculations. Values of greater 1 (≥ 1) are interpreted as higher priorities than lower input values. </w:t>
      </w:r>
      <w:r w:rsidRPr="008112E4">
        <w:rPr>
          <w:rFonts w:asciiTheme="minorHAnsi" w:hAnsiTheme="minorHAnsi" w:cstheme="minorHAnsi"/>
          <w:sz w:val="20"/>
          <w:szCs w:val="16"/>
        </w:rPr>
        <w:t xml:space="preserve">If </w:t>
      </w:r>
      <w:r w:rsidRPr="008112E4">
        <w:rPr>
          <w:rFonts w:asciiTheme="minorHAnsi" w:hAnsiTheme="minorHAnsi" w:cstheme="minorHAnsi"/>
          <w:sz w:val="20"/>
        </w:rPr>
        <w:t>PRIDYN</w:t>
      </w:r>
      <w:r w:rsidRPr="008112E4">
        <w:rPr>
          <w:rFonts w:asciiTheme="minorHAnsi" w:hAnsiTheme="minorHAnsi" w:cstheme="minorHAnsi"/>
          <w:sz w:val="20"/>
          <w:szCs w:val="16"/>
        </w:rPr>
        <w:t xml:space="preserve"> is “ON”, priority defined here is not used by the model since priority of spill bays are dynamically determined by the spill flow rate</w:t>
      </w:r>
      <w:r w:rsidRPr="008112E4">
        <w:rPr>
          <w:rFonts w:asciiTheme="minorHAnsi" w:hAnsiTheme="minorHAnsi" w:cstheme="minorHAnsi"/>
          <w:sz w:val="20"/>
        </w:rPr>
        <w:t>.</w:t>
      </w:r>
    </w:p>
    <w:p w14:paraId="7A38A99B" w14:textId="62976697"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 xml:space="preserve">MINFRAC is a real parameter (F8.0) </w:t>
      </w:r>
      <w:del w:id="3554" w:author="Honnalore Steissberg" w:date="2021-08-19T16:09:00Z">
        <w:r w:rsidRPr="008112E4" w:rsidDel="0025383A">
          <w:rPr>
            <w:rFonts w:asciiTheme="minorHAnsi" w:hAnsiTheme="minorHAnsi" w:cstheme="minorHAnsi"/>
            <w:sz w:val="20"/>
          </w:rPr>
          <w:delText xml:space="preserve">to </w:delText>
        </w:r>
      </w:del>
      <w:del w:id="3555" w:author="Honnalore Steissberg" w:date="2021-08-19T16:10:00Z">
        <w:r w:rsidRPr="008112E4" w:rsidDel="0025383A">
          <w:rPr>
            <w:rFonts w:asciiTheme="minorHAnsi" w:hAnsiTheme="minorHAnsi" w:cstheme="minorHAnsi"/>
            <w:sz w:val="20"/>
          </w:rPr>
          <w:delText>defin</w:delText>
        </w:r>
      </w:del>
      <w:del w:id="3556" w:author="Honnalore Steissberg" w:date="2021-08-19T16:09:00Z">
        <w:r w:rsidRPr="008112E4" w:rsidDel="0025383A">
          <w:rPr>
            <w:rFonts w:asciiTheme="minorHAnsi" w:hAnsiTheme="minorHAnsi" w:cstheme="minorHAnsi"/>
            <w:sz w:val="20"/>
          </w:rPr>
          <w:delText>e</w:delText>
        </w:r>
      </w:del>
      <w:ins w:id="3557" w:author="Honnalore Steissberg" w:date="2021-08-19T16:10:00Z">
        <w:r w:rsidR="0025383A">
          <w:rPr>
            <w:rFonts w:asciiTheme="minorHAnsi" w:hAnsiTheme="minorHAnsi" w:cstheme="minorHAnsi"/>
            <w:sz w:val="20"/>
          </w:rPr>
          <w:t>that defines</w:t>
        </w:r>
      </w:ins>
      <w:ins w:id="3558" w:author="Honnalore Steissberg" w:date="2021-08-19T16:09:00Z">
        <w:r w:rsidR="0025383A">
          <w:rPr>
            <w:rFonts w:asciiTheme="minorHAnsi" w:hAnsiTheme="minorHAnsi" w:cstheme="minorHAnsi"/>
            <w:sz w:val="20"/>
          </w:rPr>
          <w:t xml:space="preserve"> </w:t>
        </w:r>
      </w:ins>
      <w:del w:id="3559" w:author="Honnalore Steissberg" w:date="2021-08-19T16:09:00Z">
        <w:r w:rsidRPr="008112E4" w:rsidDel="0025383A">
          <w:rPr>
            <w:rFonts w:asciiTheme="minorHAnsi" w:hAnsiTheme="minorHAnsi" w:cstheme="minorHAnsi"/>
            <w:sz w:val="20"/>
          </w:rPr>
          <w:delText xml:space="preserve"> </w:delText>
        </w:r>
      </w:del>
      <w:r w:rsidRPr="008112E4">
        <w:rPr>
          <w:rFonts w:asciiTheme="minorHAnsi" w:hAnsiTheme="minorHAnsi" w:cstheme="minorHAnsi"/>
          <w:sz w:val="20"/>
        </w:rPr>
        <w:t>the minimum flow fraction (between 0 and 1)</w:t>
      </w:r>
      <w:ins w:id="3560" w:author="Honnalore Steissberg" w:date="2021-08-19T16:09:00Z">
        <w:r w:rsidR="0025383A">
          <w:rPr>
            <w:rFonts w:asciiTheme="minorHAnsi" w:hAnsiTheme="minorHAnsi" w:cstheme="minorHAnsi"/>
            <w:sz w:val="20"/>
          </w:rPr>
          <w:t>,</w:t>
        </w:r>
      </w:ins>
      <w:r w:rsidRPr="008112E4">
        <w:rPr>
          <w:rFonts w:asciiTheme="minorHAnsi" w:hAnsiTheme="minorHAnsi" w:cstheme="minorHAnsi"/>
          <w:sz w:val="20"/>
        </w:rPr>
        <w:t xml:space="preserve"> specifying that at least that fraction of the total spill flow should go through that bay. When </w:t>
      </w:r>
      <w:del w:id="3561" w:author="Honnalore Steissberg" w:date="2021-08-19T16:10:00Z">
        <w:r w:rsidRPr="008112E4" w:rsidDel="0025383A">
          <w:rPr>
            <w:rFonts w:asciiTheme="minorHAnsi" w:hAnsiTheme="minorHAnsi" w:cstheme="minorHAnsi"/>
            <w:sz w:val="20"/>
          </w:rPr>
          <w:delText xml:space="preserve">specified </w:delText>
        </w:r>
      </w:del>
      <w:ins w:id="3562" w:author="Honnalore Steissberg" w:date="2021-08-19T16:10:00Z">
        <w:r w:rsidR="0025383A">
          <w:rPr>
            <w:rFonts w:asciiTheme="minorHAnsi" w:hAnsiTheme="minorHAnsi" w:cstheme="minorHAnsi"/>
            <w:sz w:val="20"/>
          </w:rPr>
          <w:t>designated</w:t>
        </w:r>
        <w:r w:rsidR="0025383A" w:rsidRPr="008112E4">
          <w:rPr>
            <w:rFonts w:asciiTheme="minorHAnsi" w:hAnsiTheme="minorHAnsi" w:cstheme="minorHAnsi"/>
            <w:sz w:val="20"/>
          </w:rPr>
          <w:t xml:space="preserve"> </w:t>
        </w:r>
      </w:ins>
      <w:r w:rsidRPr="008112E4">
        <w:rPr>
          <w:rFonts w:asciiTheme="minorHAnsi" w:hAnsiTheme="minorHAnsi" w:cstheme="minorHAnsi"/>
          <w:sz w:val="20"/>
        </w:rPr>
        <w:t>as a negative number, this input is interpreted as a minimum flow rate (m</w:t>
      </w:r>
      <w:r w:rsidRPr="008112E4">
        <w:rPr>
          <w:rFonts w:asciiTheme="minorHAnsi" w:hAnsiTheme="minorHAnsi" w:cstheme="minorHAnsi"/>
          <w:sz w:val="20"/>
          <w:vertAlign w:val="superscript"/>
        </w:rPr>
        <w:t>3</w:t>
      </w:r>
      <w:r w:rsidRPr="008112E4">
        <w:rPr>
          <w:rFonts w:asciiTheme="minorHAnsi" w:hAnsiTheme="minorHAnsi" w:cstheme="minorHAnsi"/>
          <w:sz w:val="20"/>
        </w:rPr>
        <w:t>/s).</w:t>
      </w:r>
    </w:p>
    <w:p w14:paraId="6ACF8CDA" w14:textId="5E47C2AD"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MAXFLOW is a real parameter (F8.0) to define individual maximum available powerhouse capacity for spill flow allocation (m</w:t>
      </w:r>
      <w:r w:rsidRPr="008112E4">
        <w:rPr>
          <w:rFonts w:asciiTheme="minorHAnsi" w:hAnsiTheme="minorHAnsi" w:cstheme="minorHAnsi"/>
          <w:sz w:val="20"/>
          <w:vertAlign w:val="superscript"/>
        </w:rPr>
        <w:t>3</w:t>
      </w:r>
      <w:r w:rsidRPr="008112E4">
        <w:rPr>
          <w:rFonts w:asciiTheme="minorHAnsi" w:hAnsiTheme="minorHAnsi" w:cstheme="minorHAnsi"/>
          <w:sz w:val="20"/>
        </w:rPr>
        <w:t>/s). A zero means that no criterion is specified.</w:t>
      </w:r>
    </w:p>
    <w:p w14:paraId="61853E2A" w14:textId="77777777" w:rsidR="003E1A5F" w:rsidRDefault="003E1A5F" w:rsidP="00080526"/>
    <w:p w14:paraId="2971BF95" w14:textId="77777777" w:rsidR="003E1A5F" w:rsidRDefault="003E1A5F" w:rsidP="00080526"/>
    <w:p w14:paraId="2C81A7E0" w14:textId="0CDA300B" w:rsidR="00200879" w:rsidRPr="00B7030B" w:rsidRDefault="00200879" w:rsidP="00080526">
      <w:pPr>
        <w:sectPr w:rsidR="00200879" w:rsidRPr="00B7030B" w:rsidSect="000E4BA7">
          <w:headerReference w:type="even" r:id="rId113"/>
          <w:headerReference w:type="default" r:id="rId114"/>
          <w:endnotePr>
            <w:numFmt w:val="decimal"/>
          </w:endnotePr>
          <w:pgSz w:w="12240" w:h="15840" w:code="1"/>
          <w:pgMar w:top="1728" w:right="1440" w:bottom="1728" w:left="2160" w:header="1008" w:footer="1008" w:gutter="0"/>
          <w:paperSrc w:first="100" w:other="100"/>
          <w:cols w:space="720"/>
        </w:sectPr>
      </w:pPr>
      <w:r>
        <w:t xml:space="preserve"> </w:t>
      </w:r>
    </w:p>
    <w:p w14:paraId="35BE7B01" w14:textId="77777777" w:rsidR="0041037A" w:rsidRPr="00B7030B" w:rsidRDefault="0041037A">
      <w:pPr>
        <w:pStyle w:val="Heading3"/>
        <w:rPr>
          <w:rFonts w:asciiTheme="minorHAnsi" w:hAnsiTheme="minorHAnsi"/>
        </w:rPr>
      </w:pPr>
      <w:bookmarkStart w:id="3563" w:name="shade_input_file"/>
      <w:bookmarkStart w:id="3564" w:name="_Shade_Input_File"/>
      <w:bookmarkStart w:id="3565" w:name="_Toc41047891"/>
      <w:bookmarkEnd w:id="3563"/>
      <w:bookmarkEnd w:id="3564"/>
      <w:r w:rsidRPr="00B7030B">
        <w:rPr>
          <w:rFonts w:asciiTheme="minorHAnsi" w:hAnsiTheme="minorHAnsi"/>
        </w:rPr>
        <w:lastRenderedPageBreak/>
        <w:t>Shade Input File</w:t>
      </w:r>
      <w:bookmarkEnd w:id="3565"/>
    </w:p>
    <w:p w14:paraId="6781956D" w14:textId="77777777" w:rsidR="0041037A" w:rsidRPr="009363C2" w:rsidRDefault="0041037A">
      <w:pPr>
        <w:pStyle w:val="BodyText"/>
        <w:rPr>
          <w:sz w:val="20"/>
          <w:szCs w:val="18"/>
        </w:rPr>
      </w:pPr>
      <w:r w:rsidRPr="009363C2">
        <w:rPr>
          <w:sz w:val="20"/>
          <w:szCs w:val="18"/>
        </w:rPr>
        <w:t>The shade input file contains the following data</w:t>
      </w:r>
      <w:r w:rsidR="00050D2F" w:rsidRPr="009363C2">
        <w:rPr>
          <w:sz w:val="20"/>
          <w:szCs w:val="18"/>
        </w:rPr>
        <w:t xml:space="preserve"> (if in fixed format)</w:t>
      </w:r>
      <w:r w:rsidRPr="009363C2">
        <w:rPr>
          <w:sz w:val="20"/>
          <w:szCs w:val="18"/>
        </w:rPr>
        <w:t>:</w:t>
      </w:r>
    </w:p>
    <w:p w14:paraId="714E5C0C" w14:textId="77777777" w:rsidR="0041037A" w:rsidRPr="009363C2" w:rsidRDefault="0041037A">
      <w:pPr>
        <w:pStyle w:val="Variableformatheader"/>
        <w:rPr>
          <w:rFonts w:asciiTheme="minorHAnsi" w:hAnsiTheme="minorHAnsi"/>
          <w:sz w:val="20"/>
          <w:szCs w:val="22"/>
        </w:rPr>
      </w:pPr>
      <w:r w:rsidRPr="009363C2">
        <w:rPr>
          <w:rFonts w:asciiTheme="minorHAnsi" w:hAnsiTheme="minorHAnsi"/>
          <w:sz w:val="20"/>
          <w:szCs w:val="22"/>
        </w:rPr>
        <w:tab/>
        <w:t>Variable Description</w:t>
      </w:r>
      <w:r w:rsidRPr="009363C2">
        <w:rPr>
          <w:rFonts w:asciiTheme="minorHAnsi" w:hAnsiTheme="minorHAnsi"/>
          <w:sz w:val="20"/>
          <w:szCs w:val="22"/>
        </w:rPr>
        <w:tab/>
        <w:t>Name</w:t>
      </w:r>
      <w:r w:rsidRPr="009363C2">
        <w:rPr>
          <w:rFonts w:asciiTheme="minorHAnsi" w:hAnsiTheme="minorHAnsi"/>
          <w:sz w:val="20"/>
          <w:szCs w:val="22"/>
        </w:rPr>
        <w:tab/>
        <w:t>For</w:t>
      </w:r>
      <w:r w:rsidRPr="009363C2">
        <w:rPr>
          <w:rFonts w:asciiTheme="minorHAnsi" w:hAnsiTheme="minorHAnsi"/>
          <w:sz w:val="20"/>
          <w:szCs w:val="22"/>
        </w:rPr>
        <w:softHyphen/>
        <w:t>mat</w:t>
      </w:r>
    </w:p>
    <w:p w14:paraId="662E3650" w14:textId="77777777" w:rsidR="0041037A" w:rsidRPr="009363C2" w:rsidRDefault="0041037A">
      <w:pPr>
        <w:pStyle w:val="Variableformat"/>
        <w:rPr>
          <w:sz w:val="20"/>
          <w:szCs w:val="22"/>
        </w:rPr>
      </w:pPr>
      <w:r w:rsidRPr="009363C2">
        <w:rPr>
          <w:sz w:val="20"/>
          <w:szCs w:val="22"/>
        </w:rPr>
        <w:tab/>
        <w:t xml:space="preserve">Segment Number     </w:t>
      </w:r>
      <w:r w:rsidRPr="009363C2">
        <w:rPr>
          <w:sz w:val="20"/>
          <w:szCs w:val="22"/>
        </w:rPr>
        <w:tab/>
        <w:t>[SEG]</w:t>
      </w:r>
      <w:r w:rsidRPr="009363C2">
        <w:rPr>
          <w:sz w:val="20"/>
          <w:szCs w:val="22"/>
        </w:rPr>
        <w:tab/>
      </w:r>
      <w:r w:rsidR="00050D2F" w:rsidRPr="009363C2">
        <w:rPr>
          <w:sz w:val="20"/>
          <w:szCs w:val="22"/>
        </w:rPr>
        <w:t>I</w:t>
      </w:r>
      <w:r w:rsidRPr="009363C2">
        <w:rPr>
          <w:sz w:val="20"/>
          <w:szCs w:val="22"/>
        </w:rPr>
        <w:t>8</w:t>
      </w:r>
    </w:p>
    <w:p w14:paraId="15E681F1" w14:textId="77777777" w:rsidR="00FC6AB7" w:rsidRPr="009363C2" w:rsidRDefault="0041037A">
      <w:pPr>
        <w:pStyle w:val="Variableformat"/>
        <w:rPr>
          <w:sz w:val="20"/>
          <w:szCs w:val="22"/>
        </w:rPr>
      </w:pPr>
      <w:r w:rsidRPr="009363C2">
        <w:rPr>
          <w:sz w:val="20"/>
          <w:szCs w:val="22"/>
        </w:rPr>
        <w:tab/>
        <w:t xml:space="preserve">Dynamic shading </w:t>
      </w:r>
      <w:r w:rsidR="00FC6AB7" w:rsidRPr="009363C2">
        <w:rPr>
          <w:sz w:val="20"/>
          <w:szCs w:val="22"/>
        </w:rPr>
        <w:t>(and static canopy)</w:t>
      </w:r>
    </w:p>
    <w:p w14:paraId="4713BD16" w14:textId="77777777" w:rsidR="0041037A" w:rsidRPr="009363C2" w:rsidRDefault="00FC6AB7">
      <w:pPr>
        <w:pStyle w:val="Variableformat"/>
        <w:rPr>
          <w:sz w:val="20"/>
          <w:szCs w:val="22"/>
        </w:rPr>
      </w:pPr>
      <w:r w:rsidRPr="009363C2">
        <w:rPr>
          <w:sz w:val="20"/>
          <w:szCs w:val="22"/>
        </w:rPr>
        <w:t xml:space="preserve">                 </w:t>
      </w:r>
      <w:r w:rsidR="0041037A" w:rsidRPr="009363C2">
        <w:rPr>
          <w:sz w:val="20"/>
          <w:szCs w:val="22"/>
        </w:rPr>
        <w:t>or static shading</w:t>
      </w:r>
      <w:r w:rsidR="0041037A" w:rsidRPr="009363C2">
        <w:rPr>
          <w:sz w:val="20"/>
          <w:szCs w:val="22"/>
        </w:rPr>
        <w:tab/>
        <w:t>[DYNSH]</w:t>
      </w:r>
      <w:r w:rsidR="0041037A" w:rsidRPr="009363C2">
        <w:rPr>
          <w:sz w:val="20"/>
          <w:szCs w:val="22"/>
        </w:rPr>
        <w:tab/>
        <w:t>F8.0</w:t>
      </w:r>
    </w:p>
    <w:p w14:paraId="5B49DA38" w14:textId="77777777" w:rsidR="0041037A" w:rsidRPr="009363C2" w:rsidRDefault="0041037A">
      <w:pPr>
        <w:pStyle w:val="Variableformat"/>
        <w:rPr>
          <w:sz w:val="20"/>
          <w:szCs w:val="22"/>
        </w:rPr>
      </w:pPr>
      <w:r w:rsidRPr="009363C2">
        <w:rPr>
          <w:sz w:val="20"/>
          <w:szCs w:val="22"/>
        </w:rPr>
        <w:tab/>
        <w:t>Vegetative elevation left bank, m</w:t>
      </w:r>
      <w:r w:rsidRPr="009363C2">
        <w:rPr>
          <w:sz w:val="20"/>
          <w:szCs w:val="22"/>
        </w:rPr>
        <w:tab/>
        <w:t>[VEL]</w:t>
      </w:r>
      <w:r w:rsidRPr="009363C2">
        <w:rPr>
          <w:sz w:val="20"/>
          <w:szCs w:val="22"/>
        </w:rPr>
        <w:tab/>
        <w:t>F8.0</w:t>
      </w:r>
    </w:p>
    <w:p w14:paraId="3B457F65" w14:textId="77777777" w:rsidR="0041037A" w:rsidRPr="009363C2" w:rsidRDefault="0041037A">
      <w:pPr>
        <w:pStyle w:val="Variableformat"/>
        <w:rPr>
          <w:sz w:val="20"/>
          <w:szCs w:val="22"/>
        </w:rPr>
      </w:pPr>
      <w:r w:rsidRPr="009363C2">
        <w:rPr>
          <w:sz w:val="20"/>
          <w:szCs w:val="22"/>
        </w:rPr>
        <w:tab/>
        <w:t>Vegetative elevation right bank, m</w:t>
      </w:r>
      <w:r w:rsidRPr="009363C2">
        <w:rPr>
          <w:sz w:val="20"/>
          <w:szCs w:val="22"/>
        </w:rPr>
        <w:tab/>
        <w:t>[VER]</w:t>
      </w:r>
      <w:r w:rsidRPr="009363C2">
        <w:rPr>
          <w:sz w:val="20"/>
          <w:szCs w:val="22"/>
        </w:rPr>
        <w:tab/>
        <w:t>F8.0</w:t>
      </w:r>
    </w:p>
    <w:p w14:paraId="7435127D" w14:textId="77777777" w:rsidR="0041037A" w:rsidRPr="009363C2" w:rsidRDefault="0041037A">
      <w:pPr>
        <w:pStyle w:val="Variableformat"/>
        <w:rPr>
          <w:sz w:val="20"/>
          <w:szCs w:val="22"/>
        </w:rPr>
      </w:pPr>
      <w:r w:rsidRPr="009363C2">
        <w:rPr>
          <w:sz w:val="20"/>
          <w:szCs w:val="22"/>
        </w:rPr>
        <w:tab/>
        <w:t>Distance to vegetation left bank, m</w:t>
      </w:r>
      <w:r w:rsidRPr="009363C2">
        <w:rPr>
          <w:sz w:val="20"/>
          <w:szCs w:val="22"/>
        </w:rPr>
        <w:tab/>
        <w:t>[DL]</w:t>
      </w:r>
      <w:r w:rsidRPr="009363C2">
        <w:rPr>
          <w:sz w:val="20"/>
          <w:szCs w:val="22"/>
        </w:rPr>
        <w:tab/>
        <w:t>F8.0</w:t>
      </w:r>
    </w:p>
    <w:p w14:paraId="33134C95" w14:textId="77777777" w:rsidR="0041037A" w:rsidRPr="009363C2" w:rsidRDefault="0041037A">
      <w:pPr>
        <w:pStyle w:val="Variableformat"/>
        <w:rPr>
          <w:sz w:val="20"/>
          <w:szCs w:val="22"/>
        </w:rPr>
      </w:pPr>
      <w:r w:rsidRPr="009363C2">
        <w:rPr>
          <w:sz w:val="20"/>
          <w:szCs w:val="22"/>
        </w:rPr>
        <w:tab/>
        <w:t>Distance to vegetation right bank, m</w:t>
      </w:r>
      <w:r w:rsidRPr="009363C2">
        <w:rPr>
          <w:sz w:val="20"/>
          <w:szCs w:val="22"/>
        </w:rPr>
        <w:tab/>
        <w:t>[DR]</w:t>
      </w:r>
      <w:r w:rsidRPr="009363C2">
        <w:rPr>
          <w:sz w:val="20"/>
          <w:szCs w:val="22"/>
        </w:rPr>
        <w:tab/>
        <w:t>F8.0</w:t>
      </w:r>
    </w:p>
    <w:p w14:paraId="066DBDAF" w14:textId="77777777" w:rsidR="0041037A" w:rsidRPr="009363C2" w:rsidRDefault="0041037A">
      <w:pPr>
        <w:pStyle w:val="Variableformat"/>
        <w:rPr>
          <w:sz w:val="20"/>
          <w:szCs w:val="22"/>
        </w:rPr>
      </w:pPr>
      <w:r w:rsidRPr="009363C2">
        <w:rPr>
          <w:sz w:val="20"/>
          <w:szCs w:val="22"/>
        </w:rPr>
        <w:tab/>
        <w:t>Shade reduction factor #1, left bank</w:t>
      </w:r>
      <w:r w:rsidRPr="009363C2">
        <w:rPr>
          <w:sz w:val="20"/>
          <w:szCs w:val="22"/>
        </w:rPr>
        <w:tab/>
        <w:t>[SRFL1]</w:t>
      </w:r>
      <w:r w:rsidRPr="009363C2">
        <w:rPr>
          <w:sz w:val="20"/>
          <w:szCs w:val="22"/>
        </w:rPr>
        <w:tab/>
        <w:t>F8.0</w:t>
      </w:r>
    </w:p>
    <w:p w14:paraId="3B1295FA" w14:textId="77777777" w:rsidR="0041037A" w:rsidRPr="009363C2" w:rsidRDefault="0041037A">
      <w:pPr>
        <w:pStyle w:val="Variableformat"/>
        <w:rPr>
          <w:sz w:val="20"/>
          <w:szCs w:val="22"/>
        </w:rPr>
      </w:pPr>
      <w:r w:rsidRPr="009363C2">
        <w:rPr>
          <w:sz w:val="20"/>
          <w:szCs w:val="22"/>
        </w:rPr>
        <w:tab/>
        <w:t>Shade reduction factor #2, left bank</w:t>
      </w:r>
      <w:r w:rsidRPr="009363C2">
        <w:rPr>
          <w:sz w:val="20"/>
          <w:szCs w:val="22"/>
        </w:rPr>
        <w:tab/>
        <w:t>[SRFL2]</w:t>
      </w:r>
      <w:r w:rsidRPr="009363C2">
        <w:rPr>
          <w:sz w:val="20"/>
          <w:szCs w:val="22"/>
        </w:rPr>
        <w:tab/>
        <w:t>F8.0</w:t>
      </w:r>
    </w:p>
    <w:p w14:paraId="53106286" w14:textId="77777777" w:rsidR="0041037A" w:rsidRPr="009363C2" w:rsidRDefault="0041037A">
      <w:pPr>
        <w:pStyle w:val="Variableformat"/>
        <w:rPr>
          <w:sz w:val="20"/>
          <w:szCs w:val="22"/>
        </w:rPr>
      </w:pPr>
      <w:r w:rsidRPr="009363C2">
        <w:rPr>
          <w:sz w:val="20"/>
          <w:szCs w:val="22"/>
        </w:rPr>
        <w:tab/>
        <w:t>Shade reduction factor #1, right bank</w:t>
      </w:r>
      <w:r w:rsidRPr="009363C2">
        <w:rPr>
          <w:sz w:val="20"/>
          <w:szCs w:val="22"/>
        </w:rPr>
        <w:tab/>
        <w:t>[SRFR1]</w:t>
      </w:r>
      <w:r w:rsidRPr="009363C2">
        <w:rPr>
          <w:sz w:val="20"/>
          <w:szCs w:val="22"/>
        </w:rPr>
        <w:tab/>
        <w:t>F8.0</w:t>
      </w:r>
    </w:p>
    <w:p w14:paraId="36A08C31" w14:textId="77777777" w:rsidR="0041037A" w:rsidRPr="009363C2" w:rsidRDefault="0041037A">
      <w:pPr>
        <w:pStyle w:val="Variableformat"/>
        <w:rPr>
          <w:sz w:val="20"/>
          <w:szCs w:val="22"/>
        </w:rPr>
      </w:pPr>
      <w:r w:rsidRPr="009363C2">
        <w:rPr>
          <w:sz w:val="20"/>
          <w:szCs w:val="22"/>
        </w:rPr>
        <w:tab/>
        <w:t>Shade reduction factor #2, right bank</w:t>
      </w:r>
      <w:r w:rsidRPr="009363C2">
        <w:rPr>
          <w:sz w:val="20"/>
          <w:szCs w:val="22"/>
        </w:rPr>
        <w:tab/>
        <w:t>[SRFR2]</w:t>
      </w:r>
      <w:r w:rsidRPr="009363C2">
        <w:rPr>
          <w:sz w:val="20"/>
          <w:szCs w:val="22"/>
        </w:rPr>
        <w:tab/>
        <w:t>F8.0</w:t>
      </w:r>
    </w:p>
    <w:p w14:paraId="482F01A7" w14:textId="77777777" w:rsidR="0041037A" w:rsidRPr="009363C2" w:rsidRDefault="0041037A">
      <w:pPr>
        <w:pStyle w:val="Variableformat"/>
        <w:rPr>
          <w:sz w:val="20"/>
          <w:szCs w:val="22"/>
        </w:rPr>
      </w:pPr>
      <w:r w:rsidRPr="009363C2">
        <w:rPr>
          <w:sz w:val="20"/>
          <w:szCs w:val="22"/>
        </w:rPr>
        <w:tab/>
        <w:t>Topographic angle #1 at 0</w:t>
      </w:r>
      <w:r w:rsidRPr="009363C2">
        <w:rPr>
          <w:sz w:val="20"/>
          <w:szCs w:val="22"/>
          <w:vertAlign w:val="superscript"/>
        </w:rPr>
        <w:t>o</w:t>
      </w:r>
      <w:r w:rsidRPr="009363C2">
        <w:rPr>
          <w:sz w:val="20"/>
          <w:szCs w:val="22"/>
        </w:rPr>
        <w:t>, radians</w:t>
      </w:r>
      <w:r w:rsidRPr="009363C2">
        <w:rPr>
          <w:sz w:val="20"/>
          <w:szCs w:val="22"/>
        </w:rPr>
        <w:tab/>
        <w:t>[TOPO1]</w:t>
      </w:r>
      <w:r w:rsidRPr="009363C2">
        <w:rPr>
          <w:sz w:val="20"/>
          <w:szCs w:val="22"/>
        </w:rPr>
        <w:tab/>
        <w:t>F8.0</w:t>
      </w:r>
    </w:p>
    <w:p w14:paraId="4E5F32F1" w14:textId="77777777" w:rsidR="0041037A" w:rsidRPr="009363C2" w:rsidRDefault="0041037A">
      <w:pPr>
        <w:pStyle w:val="Variableformat"/>
        <w:rPr>
          <w:sz w:val="20"/>
          <w:szCs w:val="22"/>
        </w:rPr>
      </w:pPr>
      <w:r w:rsidRPr="009363C2">
        <w:rPr>
          <w:sz w:val="20"/>
          <w:szCs w:val="22"/>
        </w:rPr>
        <w:tab/>
        <w:t>Topographic angle #2 at 20</w:t>
      </w:r>
      <w:r w:rsidRPr="009363C2">
        <w:rPr>
          <w:sz w:val="20"/>
          <w:szCs w:val="22"/>
          <w:vertAlign w:val="superscript"/>
        </w:rPr>
        <w:t>o</w:t>
      </w:r>
      <w:r w:rsidRPr="009363C2">
        <w:rPr>
          <w:sz w:val="20"/>
          <w:szCs w:val="22"/>
        </w:rPr>
        <w:t>, radians</w:t>
      </w:r>
      <w:r w:rsidRPr="009363C2">
        <w:rPr>
          <w:sz w:val="20"/>
          <w:szCs w:val="22"/>
        </w:rPr>
        <w:tab/>
        <w:t>[TOPO2]</w:t>
      </w:r>
      <w:r w:rsidRPr="009363C2">
        <w:rPr>
          <w:sz w:val="20"/>
          <w:szCs w:val="22"/>
        </w:rPr>
        <w:tab/>
        <w:t>F8.0</w:t>
      </w:r>
    </w:p>
    <w:p w14:paraId="35322822" w14:textId="77777777" w:rsidR="0041037A" w:rsidRPr="009363C2" w:rsidRDefault="0041037A">
      <w:pPr>
        <w:pStyle w:val="Variableformat"/>
        <w:rPr>
          <w:sz w:val="20"/>
          <w:szCs w:val="22"/>
        </w:rPr>
      </w:pPr>
      <w:r w:rsidRPr="009363C2">
        <w:rPr>
          <w:sz w:val="20"/>
          <w:szCs w:val="22"/>
        </w:rPr>
        <w:tab/>
        <w:t>Topographic angle #3 at 40</w:t>
      </w:r>
      <w:r w:rsidRPr="009363C2">
        <w:rPr>
          <w:sz w:val="20"/>
          <w:szCs w:val="22"/>
          <w:vertAlign w:val="superscript"/>
        </w:rPr>
        <w:t>o</w:t>
      </w:r>
      <w:r w:rsidRPr="009363C2">
        <w:rPr>
          <w:sz w:val="20"/>
          <w:szCs w:val="22"/>
        </w:rPr>
        <w:t>, radians</w:t>
      </w:r>
      <w:r w:rsidRPr="009363C2">
        <w:rPr>
          <w:sz w:val="20"/>
          <w:szCs w:val="22"/>
        </w:rPr>
        <w:tab/>
        <w:t>[TOPO3]</w:t>
      </w:r>
      <w:r w:rsidRPr="009363C2">
        <w:rPr>
          <w:sz w:val="20"/>
          <w:szCs w:val="22"/>
        </w:rPr>
        <w:tab/>
        <w:t>F8.0</w:t>
      </w:r>
    </w:p>
    <w:p w14:paraId="603A7F5C" w14:textId="77777777" w:rsidR="0041037A" w:rsidRPr="009363C2" w:rsidRDefault="0041037A">
      <w:pPr>
        <w:pStyle w:val="Variableformat"/>
        <w:rPr>
          <w:sz w:val="20"/>
          <w:szCs w:val="22"/>
        </w:rPr>
      </w:pPr>
      <w:r w:rsidRPr="009363C2">
        <w:rPr>
          <w:sz w:val="20"/>
          <w:szCs w:val="22"/>
        </w:rPr>
        <w:tab/>
        <w:t>Topographic angle #4 at 60</w:t>
      </w:r>
      <w:r w:rsidRPr="009363C2">
        <w:rPr>
          <w:sz w:val="20"/>
          <w:szCs w:val="22"/>
          <w:vertAlign w:val="superscript"/>
        </w:rPr>
        <w:t>o</w:t>
      </w:r>
      <w:r w:rsidRPr="009363C2">
        <w:rPr>
          <w:sz w:val="20"/>
          <w:szCs w:val="22"/>
        </w:rPr>
        <w:t>, radians</w:t>
      </w:r>
      <w:r w:rsidRPr="009363C2">
        <w:rPr>
          <w:sz w:val="20"/>
          <w:szCs w:val="22"/>
        </w:rPr>
        <w:tab/>
        <w:t>[TOPO4]</w:t>
      </w:r>
      <w:r w:rsidRPr="009363C2">
        <w:rPr>
          <w:sz w:val="20"/>
          <w:szCs w:val="22"/>
        </w:rPr>
        <w:tab/>
        <w:t>F8.0</w:t>
      </w:r>
    </w:p>
    <w:p w14:paraId="3F34D28D" w14:textId="77777777" w:rsidR="0041037A" w:rsidRPr="009363C2" w:rsidRDefault="0041037A">
      <w:pPr>
        <w:pStyle w:val="Variableformat"/>
        <w:rPr>
          <w:sz w:val="20"/>
          <w:szCs w:val="22"/>
        </w:rPr>
      </w:pPr>
      <w:r w:rsidRPr="009363C2">
        <w:rPr>
          <w:sz w:val="20"/>
          <w:szCs w:val="22"/>
        </w:rPr>
        <w:tab/>
        <w:t>Topographic angle #5 at 80</w:t>
      </w:r>
      <w:r w:rsidRPr="009363C2">
        <w:rPr>
          <w:sz w:val="20"/>
          <w:szCs w:val="22"/>
          <w:vertAlign w:val="superscript"/>
        </w:rPr>
        <w:t>o</w:t>
      </w:r>
      <w:r w:rsidRPr="009363C2">
        <w:rPr>
          <w:sz w:val="20"/>
          <w:szCs w:val="22"/>
        </w:rPr>
        <w:t>, radians</w:t>
      </w:r>
      <w:r w:rsidRPr="009363C2">
        <w:rPr>
          <w:sz w:val="20"/>
          <w:szCs w:val="22"/>
        </w:rPr>
        <w:tab/>
        <w:t>[TOPO5]</w:t>
      </w:r>
      <w:r w:rsidRPr="009363C2">
        <w:rPr>
          <w:sz w:val="20"/>
          <w:szCs w:val="22"/>
        </w:rPr>
        <w:tab/>
        <w:t>F8.0</w:t>
      </w:r>
    </w:p>
    <w:p w14:paraId="687E34CD" w14:textId="77777777" w:rsidR="0041037A" w:rsidRPr="009363C2" w:rsidRDefault="0041037A">
      <w:pPr>
        <w:pStyle w:val="Variableformat"/>
        <w:rPr>
          <w:sz w:val="20"/>
          <w:szCs w:val="22"/>
        </w:rPr>
      </w:pPr>
      <w:r w:rsidRPr="009363C2">
        <w:rPr>
          <w:sz w:val="20"/>
          <w:szCs w:val="22"/>
        </w:rPr>
        <w:tab/>
        <w:t>Topographic angle #6 at 100</w:t>
      </w:r>
      <w:r w:rsidRPr="009363C2">
        <w:rPr>
          <w:sz w:val="20"/>
          <w:szCs w:val="22"/>
          <w:vertAlign w:val="superscript"/>
        </w:rPr>
        <w:t>o</w:t>
      </w:r>
      <w:r w:rsidRPr="009363C2">
        <w:rPr>
          <w:sz w:val="20"/>
          <w:szCs w:val="22"/>
        </w:rPr>
        <w:t>, radians</w:t>
      </w:r>
      <w:r w:rsidRPr="009363C2">
        <w:rPr>
          <w:sz w:val="20"/>
          <w:szCs w:val="22"/>
        </w:rPr>
        <w:tab/>
        <w:t>[TOPO6]</w:t>
      </w:r>
      <w:r w:rsidRPr="009363C2">
        <w:rPr>
          <w:sz w:val="20"/>
          <w:szCs w:val="22"/>
        </w:rPr>
        <w:tab/>
        <w:t>F8.0</w:t>
      </w:r>
    </w:p>
    <w:p w14:paraId="4CBC848C" w14:textId="77777777" w:rsidR="0041037A" w:rsidRPr="009363C2" w:rsidRDefault="0041037A">
      <w:pPr>
        <w:pStyle w:val="Variableformat"/>
        <w:rPr>
          <w:sz w:val="20"/>
          <w:szCs w:val="22"/>
        </w:rPr>
      </w:pPr>
      <w:r w:rsidRPr="009363C2">
        <w:rPr>
          <w:sz w:val="20"/>
          <w:szCs w:val="22"/>
        </w:rPr>
        <w:tab/>
        <w:t>Topographic angle #7 at 120</w:t>
      </w:r>
      <w:r w:rsidRPr="009363C2">
        <w:rPr>
          <w:sz w:val="20"/>
          <w:szCs w:val="22"/>
          <w:vertAlign w:val="superscript"/>
        </w:rPr>
        <w:t>o</w:t>
      </w:r>
      <w:r w:rsidRPr="009363C2">
        <w:rPr>
          <w:sz w:val="20"/>
          <w:szCs w:val="22"/>
        </w:rPr>
        <w:t>, radians</w:t>
      </w:r>
      <w:r w:rsidRPr="009363C2">
        <w:rPr>
          <w:sz w:val="20"/>
          <w:szCs w:val="22"/>
        </w:rPr>
        <w:tab/>
        <w:t>[TOPO7]</w:t>
      </w:r>
      <w:r w:rsidRPr="009363C2">
        <w:rPr>
          <w:sz w:val="20"/>
          <w:szCs w:val="22"/>
        </w:rPr>
        <w:tab/>
        <w:t>F8.0</w:t>
      </w:r>
    </w:p>
    <w:p w14:paraId="7735D429" w14:textId="77777777" w:rsidR="0041037A" w:rsidRPr="009363C2" w:rsidRDefault="0041037A">
      <w:pPr>
        <w:pStyle w:val="Variableformat"/>
        <w:rPr>
          <w:sz w:val="20"/>
          <w:szCs w:val="22"/>
        </w:rPr>
      </w:pPr>
      <w:r w:rsidRPr="009363C2">
        <w:rPr>
          <w:sz w:val="20"/>
          <w:szCs w:val="22"/>
        </w:rPr>
        <w:tab/>
        <w:t>Topographic angle #8 at 140</w:t>
      </w:r>
      <w:r w:rsidRPr="009363C2">
        <w:rPr>
          <w:sz w:val="20"/>
          <w:szCs w:val="22"/>
          <w:vertAlign w:val="superscript"/>
        </w:rPr>
        <w:t>o</w:t>
      </w:r>
      <w:r w:rsidRPr="009363C2">
        <w:rPr>
          <w:sz w:val="20"/>
          <w:szCs w:val="22"/>
        </w:rPr>
        <w:t>, radians</w:t>
      </w:r>
      <w:r w:rsidRPr="009363C2">
        <w:rPr>
          <w:sz w:val="20"/>
          <w:szCs w:val="22"/>
        </w:rPr>
        <w:tab/>
        <w:t>[TOPO8]</w:t>
      </w:r>
      <w:r w:rsidRPr="009363C2">
        <w:rPr>
          <w:sz w:val="20"/>
          <w:szCs w:val="22"/>
        </w:rPr>
        <w:tab/>
        <w:t>F8.0</w:t>
      </w:r>
    </w:p>
    <w:p w14:paraId="671918E9" w14:textId="77777777" w:rsidR="0041037A" w:rsidRPr="009363C2" w:rsidRDefault="0041037A">
      <w:pPr>
        <w:pStyle w:val="Variableformat"/>
        <w:rPr>
          <w:sz w:val="20"/>
          <w:szCs w:val="22"/>
        </w:rPr>
      </w:pPr>
      <w:r w:rsidRPr="009363C2">
        <w:rPr>
          <w:sz w:val="20"/>
          <w:szCs w:val="22"/>
        </w:rPr>
        <w:tab/>
        <w:t>Topographic angle #9 at 160</w:t>
      </w:r>
      <w:r w:rsidRPr="009363C2">
        <w:rPr>
          <w:sz w:val="20"/>
          <w:szCs w:val="22"/>
          <w:vertAlign w:val="superscript"/>
        </w:rPr>
        <w:t>o</w:t>
      </w:r>
      <w:r w:rsidRPr="009363C2">
        <w:rPr>
          <w:sz w:val="20"/>
          <w:szCs w:val="22"/>
        </w:rPr>
        <w:t>, radians</w:t>
      </w:r>
      <w:r w:rsidRPr="009363C2">
        <w:rPr>
          <w:sz w:val="20"/>
          <w:szCs w:val="22"/>
        </w:rPr>
        <w:tab/>
        <w:t>[TOPO9]</w:t>
      </w:r>
      <w:r w:rsidRPr="009363C2">
        <w:rPr>
          <w:sz w:val="20"/>
          <w:szCs w:val="22"/>
        </w:rPr>
        <w:tab/>
        <w:t>F8.0</w:t>
      </w:r>
    </w:p>
    <w:p w14:paraId="48DD91C3" w14:textId="77777777" w:rsidR="0041037A" w:rsidRPr="009363C2" w:rsidRDefault="0041037A">
      <w:pPr>
        <w:pStyle w:val="Variableformat"/>
        <w:rPr>
          <w:sz w:val="20"/>
          <w:szCs w:val="22"/>
        </w:rPr>
      </w:pPr>
      <w:r w:rsidRPr="009363C2">
        <w:rPr>
          <w:sz w:val="20"/>
          <w:szCs w:val="22"/>
        </w:rPr>
        <w:tab/>
        <w:t>Topographic angle #10 at 180</w:t>
      </w:r>
      <w:r w:rsidRPr="009363C2">
        <w:rPr>
          <w:sz w:val="20"/>
          <w:szCs w:val="22"/>
          <w:vertAlign w:val="superscript"/>
        </w:rPr>
        <w:t>o</w:t>
      </w:r>
      <w:r w:rsidRPr="009363C2">
        <w:rPr>
          <w:sz w:val="20"/>
          <w:szCs w:val="22"/>
        </w:rPr>
        <w:t>, radians</w:t>
      </w:r>
      <w:r w:rsidRPr="009363C2">
        <w:rPr>
          <w:sz w:val="20"/>
          <w:szCs w:val="22"/>
        </w:rPr>
        <w:tab/>
        <w:t>[TOPO10]</w:t>
      </w:r>
      <w:r w:rsidRPr="009363C2">
        <w:rPr>
          <w:sz w:val="20"/>
          <w:szCs w:val="22"/>
        </w:rPr>
        <w:tab/>
        <w:t>F8.0</w:t>
      </w:r>
    </w:p>
    <w:p w14:paraId="772DCDFD" w14:textId="77777777" w:rsidR="0041037A" w:rsidRPr="009363C2" w:rsidRDefault="0041037A">
      <w:pPr>
        <w:pStyle w:val="Variableformat"/>
        <w:rPr>
          <w:sz w:val="20"/>
          <w:szCs w:val="22"/>
        </w:rPr>
      </w:pPr>
      <w:r w:rsidRPr="009363C2">
        <w:rPr>
          <w:sz w:val="20"/>
          <w:szCs w:val="22"/>
        </w:rPr>
        <w:tab/>
        <w:t>Topographic angle #11 at 200</w:t>
      </w:r>
      <w:r w:rsidRPr="009363C2">
        <w:rPr>
          <w:sz w:val="20"/>
          <w:szCs w:val="22"/>
          <w:vertAlign w:val="superscript"/>
        </w:rPr>
        <w:t>o</w:t>
      </w:r>
      <w:r w:rsidRPr="009363C2">
        <w:rPr>
          <w:sz w:val="20"/>
          <w:szCs w:val="22"/>
        </w:rPr>
        <w:t>, radians</w:t>
      </w:r>
      <w:r w:rsidRPr="009363C2">
        <w:rPr>
          <w:sz w:val="20"/>
          <w:szCs w:val="22"/>
        </w:rPr>
        <w:tab/>
        <w:t>[TOPO11]</w:t>
      </w:r>
      <w:r w:rsidRPr="009363C2">
        <w:rPr>
          <w:sz w:val="20"/>
          <w:szCs w:val="22"/>
        </w:rPr>
        <w:tab/>
        <w:t>F8.0</w:t>
      </w:r>
    </w:p>
    <w:p w14:paraId="33444F2F" w14:textId="77777777" w:rsidR="0041037A" w:rsidRPr="009363C2" w:rsidRDefault="0041037A">
      <w:pPr>
        <w:pStyle w:val="Variableformat"/>
        <w:rPr>
          <w:sz w:val="20"/>
          <w:szCs w:val="22"/>
        </w:rPr>
      </w:pPr>
      <w:r w:rsidRPr="009363C2">
        <w:rPr>
          <w:sz w:val="20"/>
          <w:szCs w:val="22"/>
        </w:rPr>
        <w:tab/>
        <w:t>Topographic angle #12 at 220</w:t>
      </w:r>
      <w:r w:rsidRPr="009363C2">
        <w:rPr>
          <w:sz w:val="20"/>
          <w:szCs w:val="22"/>
          <w:vertAlign w:val="superscript"/>
        </w:rPr>
        <w:t>o</w:t>
      </w:r>
      <w:r w:rsidRPr="009363C2">
        <w:rPr>
          <w:sz w:val="20"/>
          <w:szCs w:val="22"/>
        </w:rPr>
        <w:t>, radians</w:t>
      </w:r>
      <w:r w:rsidRPr="009363C2">
        <w:rPr>
          <w:sz w:val="20"/>
          <w:szCs w:val="22"/>
        </w:rPr>
        <w:tab/>
        <w:t>[TOPO12]</w:t>
      </w:r>
      <w:r w:rsidRPr="009363C2">
        <w:rPr>
          <w:sz w:val="20"/>
          <w:szCs w:val="22"/>
        </w:rPr>
        <w:tab/>
        <w:t>F8.0</w:t>
      </w:r>
    </w:p>
    <w:p w14:paraId="5E9E83AE" w14:textId="77777777" w:rsidR="0041037A" w:rsidRPr="009363C2" w:rsidRDefault="0041037A">
      <w:pPr>
        <w:pStyle w:val="Variableformat"/>
        <w:rPr>
          <w:sz w:val="20"/>
          <w:szCs w:val="22"/>
        </w:rPr>
      </w:pPr>
      <w:r w:rsidRPr="009363C2">
        <w:rPr>
          <w:sz w:val="20"/>
          <w:szCs w:val="22"/>
        </w:rPr>
        <w:tab/>
        <w:t>Topographic angle #13 at 240</w:t>
      </w:r>
      <w:r w:rsidRPr="009363C2">
        <w:rPr>
          <w:sz w:val="20"/>
          <w:szCs w:val="22"/>
          <w:vertAlign w:val="superscript"/>
        </w:rPr>
        <w:t>o</w:t>
      </w:r>
      <w:r w:rsidRPr="009363C2">
        <w:rPr>
          <w:sz w:val="20"/>
          <w:szCs w:val="22"/>
        </w:rPr>
        <w:t>, radians</w:t>
      </w:r>
      <w:r w:rsidRPr="009363C2">
        <w:rPr>
          <w:sz w:val="20"/>
          <w:szCs w:val="22"/>
        </w:rPr>
        <w:tab/>
        <w:t>[TOPO13]</w:t>
      </w:r>
      <w:r w:rsidRPr="009363C2">
        <w:rPr>
          <w:sz w:val="20"/>
          <w:szCs w:val="22"/>
        </w:rPr>
        <w:tab/>
        <w:t>F8.0</w:t>
      </w:r>
    </w:p>
    <w:p w14:paraId="022EA09A" w14:textId="77777777" w:rsidR="0041037A" w:rsidRPr="009363C2" w:rsidRDefault="0041037A">
      <w:pPr>
        <w:pStyle w:val="Variableformat"/>
        <w:rPr>
          <w:sz w:val="20"/>
          <w:szCs w:val="22"/>
        </w:rPr>
      </w:pPr>
      <w:r w:rsidRPr="009363C2">
        <w:rPr>
          <w:sz w:val="20"/>
          <w:szCs w:val="22"/>
        </w:rPr>
        <w:tab/>
        <w:t>Topographic angle #14 at 260</w:t>
      </w:r>
      <w:r w:rsidRPr="009363C2">
        <w:rPr>
          <w:sz w:val="20"/>
          <w:szCs w:val="22"/>
          <w:vertAlign w:val="superscript"/>
        </w:rPr>
        <w:t>o</w:t>
      </w:r>
      <w:r w:rsidRPr="009363C2">
        <w:rPr>
          <w:sz w:val="20"/>
          <w:szCs w:val="22"/>
        </w:rPr>
        <w:t>, radians</w:t>
      </w:r>
      <w:r w:rsidRPr="009363C2">
        <w:rPr>
          <w:sz w:val="20"/>
          <w:szCs w:val="22"/>
        </w:rPr>
        <w:tab/>
        <w:t>[TOPO14]</w:t>
      </w:r>
      <w:r w:rsidRPr="009363C2">
        <w:rPr>
          <w:sz w:val="20"/>
          <w:szCs w:val="22"/>
        </w:rPr>
        <w:tab/>
        <w:t>F8.0</w:t>
      </w:r>
    </w:p>
    <w:p w14:paraId="51D3E71F" w14:textId="77777777" w:rsidR="0041037A" w:rsidRPr="009363C2" w:rsidRDefault="0041037A">
      <w:pPr>
        <w:pStyle w:val="Variableformat"/>
        <w:rPr>
          <w:sz w:val="20"/>
          <w:szCs w:val="22"/>
        </w:rPr>
      </w:pPr>
      <w:r w:rsidRPr="009363C2">
        <w:rPr>
          <w:sz w:val="20"/>
          <w:szCs w:val="22"/>
        </w:rPr>
        <w:tab/>
        <w:t>Topographic angle #15 at 280</w:t>
      </w:r>
      <w:r w:rsidRPr="009363C2">
        <w:rPr>
          <w:sz w:val="20"/>
          <w:szCs w:val="22"/>
          <w:vertAlign w:val="superscript"/>
        </w:rPr>
        <w:t>o</w:t>
      </w:r>
      <w:r w:rsidRPr="009363C2">
        <w:rPr>
          <w:sz w:val="20"/>
          <w:szCs w:val="22"/>
        </w:rPr>
        <w:t>, radians</w:t>
      </w:r>
      <w:r w:rsidRPr="009363C2">
        <w:rPr>
          <w:sz w:val="20"/>
          <w:szCs w:val="22"/>
        </w:rPr>
        <w:tab/>
        <w:t>[TOPO15]</w:t>
      </w:r>
      <w:r w:rsidRPr="009363C2">
        <w:rPr>
          <w:sz w:val="20"/>
          <w:szCs w:val="22"/>
        </w:rPr>
        <w:tab/>
        <w:t>F8.0</w:t>
      </w:r>
    </w:p>
    <w:p w14:paraId="49566C6D" w14:textId="77777777" w:rsidR="0041037A" w:rsidRPr="009363C2" w:rsidRDefault="0041037A">
      <w:pPr>
        <w:pStyle w:val="Variableformat"/>
        <w:rPr>
          <w:sz w:val="20"/>
          <w:szCs w:val="22"/>
        </w:rPr>
      </w:pPr>
      <w:r w:rsidRPr="009363C2">
        <w:rPr>
          <w:sz w:val="20"/>
          <w:szCs w:val="22"/>
        </w:rPr>
        <w:tab/>
        <w:t>Topographic angle #16 at 300</w:t>
      </w:r>
      <w:r w:rsidRPr="009363C2">
        <w:rPr>
          <w:sz w:val="20"/>
          <w:szCs w:val="22"/>
          <w:vertAlign w:val="superscript"/>
        </w:rPr>
        <w:t>o</w:t>
      </w:r>
      <w:r w:rsidRPr="009363C2">
        <w:rPr>
          <w:sz w:val="20"/>
          <w:szCs w:val="22"/>
        </w:rPr>
        <w:t>, radians</w:t>
      </w:r>
      <w:r w:rsidRPr="009363C2">
        <w:rPr>
          <w:sz w:val="20"/>
          <w:szCs w:val="22"/>
        </w:rPr>
        <w:tab/>
        <w:t>[TOPO16]</w:t>
      </w:r>
      <w:r w:rsidRPr="009363C2">
        <w:rPr>
          <w:sz w:val="20"/>
          <w:szCs w:val="22"/>
        </w:rPr>
        <w:tab/>
        <w:t>F8.0</w:t>
      </w:r>
    </w:p>
    <w:p w14:paraId="138A6C1D" w14:textId="77777777" w:rsidR="0041037A" w:rsidRPr="009363C2" w:rsidRDefault="0041037A">
      <w:pPr>
        <w:pStyle w:val="Variableformat"/>
        <w:rPr>
          <w:sz w:val="20"/>
          <w:szCs w:val="22"/>
        </w:rPr>
      </w:pPr>
      <w:r w:rsidRPr="009363C2">
        <w:rPr>
          <w:sz w:val="20"/>
          <w:szCs w:val="22"/>
        </w:rPr>
        <w:tab/>
        <w:t>Topographic angle #17 at 320</w:t>
      </w:r>
      <w:r w:rsidRPr="009363C2">
        <w:rPr>
          <w:sz w:val="20"/>
          <w:szCs w:val="22"/>
          <w:vertAlign w:val="superscript"/>
        </w:rPr>
        <w:t>o</w:t>
      </w:r>
      <w:r w:rsidRPr="009363C2">
        <w:rPr>
          <w:sz w:val="20"/>
          <w:szCs w:val="22"/>
        </w:rPr>
        <w:t>, radians</w:t>
      </w:r>
      <w:r w:rsidRPr="009363C2">
        <w:rPr>
          <w:sz w:val="20"/>
          <w:szCs w:val="22"/>
        </w:rPr>
        <w:tab/>
        <w:t>[TOPO17]</w:t>
      </w:r>
      <w:r w:rsidRPr="009363C2">
        <w:rPr>
          <w:sz w:val="20"/>
          <w:szCs w:val="22"/>
        </w:rPr>
        <w:tab/>
        <w:t>F8.0</w:t>
      </w:r>
    </w:p>
    <w:p w14:paraId="40625832" w14:textId="77777777" w:rsidR="0041037A" w:rsidRPr="009363C2" w:rsidRDefault="0041037A">
      <w:pPr>
        <w:pStyle w:val="Variableformat"/>
        <w:rPr>
          <w:sz w:val="20"/>
          <w:szCs w:val="22"/>
        </w:rPr>
      </w:pPr>
      <w:r w:rsidRPr="009363C2">
        <w:rPr>
          <w:sz w:val="20"/>
          <w:szCs w:val="22"/>
        </w:rPr>
        <w:tab/>
        <w:t>Topographic angle #18 at 340</w:t>
      </w:r>
      <w:r w:rsidRPr="009363C2">
        <w:rPr>
          <w:sz w:val="20"/>
          <w:szCs w:val="22"/>
          <w:vertAlign w:val="superscript"/>
        </w:rPr>
        <w:t>o</w:t>
      </w:r>
      <w:r w:rsidRPr="009363C2">
        <w:rPr>
          <w:sz w:val="20"/>
          <w:szCs w:val="22"/>
        </w:rPr>
        <w:t>, radians</w:t>
      </w:r>
      <w:r w:rsidRPr="009363C2">
        <w:rPr>
          <w:sz w:val="20"/>
          <w:szCs w:val="22"/>
        </w:rPr>
        <w:tab/>
        <w:t>[TOPO18]</w:t>
      </w:r>
      <w:r w:rsidRPr="009363C2">
        <w:rPr>
          <w:sz w:val="20"/>
          <w:szCs w:val="22"/>
        </w:rPr>
        <w:tab/>
        <w:t>F8.0</w:t>
      </w:r>
    </w:p>
    <w:p w14:paraId="17DE50D4" w14:textId="77777777" w:rsidR="0041037A" w:rsidRPr="009363C2" w:rsidRDefault="0041037A">
      <w:pPr>
        <w:pStyle w:val="Variableformat"/>
        <w:rPr>
          <w:sz w:val="20"/>
          <w:szCs w:val="22"/>
        </w:rPr>
      </w:pPr>
      <w:r w:rsidRPr="009363C2">
        <w:rPr>
          <w:sz w:val="20"/>
          <w:szCs w:val="22"/>
        </w:rPr>
        <w:tab/>
        <w:t>Starting date for SRF#1, Julian day</w:t>
      </w:r>
      <w:r w:rsidRPr="009363C2">
        <w:rPr>
          <w:sz w:val="20"/>
          <w:szCs w:val="22"/>
        </w:rPr>
        <w:tab/>
        <w:t>[JDSRF1]</w:t>
      </w:r>
      <w:r w:rsidRPr="009363C2">
        <w:rPr>
          <w:sz w:val="20"/>
          <w:szCs w:val="22"/>
        </w:rPr>
        <w:tab/>
        <w:t>F8.0</w:t>
      </w:r>
    </w:p>
    <w:p w14:paraId="46CFA69D" w14:textId="77777777" w:rsidR="0041037A" w:rsidRPr="009363C2" w:rsidRDefault="0041037A">
      <w:pPr>
        <w:pStyle w:val="Variableformat"/>
        <w:rPr>
          <w:sz w:val="20"/>
          <w:szCs w:val="22"/>
        </w:rPr>
      </w:pPr>
      <w:r w:rsidRPr="009363C2">
        <w:rPr>
          <w:sz w:val="20"/>
          <w:szCs w:val="22"/>
        </w:rPr>
        <w:tab/>
        <w:t>Starting date for SRF#2, Julian day</w:t>
      </w:r>
      <w:r w:rsidRPr="009363C2">
        <w:rPr>
          <w:sz w:val="20"/>
          <w:szCs w:val="22"/>
        </w:rPr>
        <w:tab/>
        <w:t>[JDSRF2]</w:t>
      </w:r>
      <w:r w:rsidRPr="009363C2">
        <w:rPr>
          <w:sz w:val="20"/>
          <w:szCs w:val="22"/>
        </w:rPr>
        <w:tab/>
        <w:t>F8.0</w:t>
      </w:r>
    </w:p>
    <w:p w14:paraId="2737A775" w14:textId="77777777" w:rsidR="0041037A" w:rsidRPr="009363C2" w:rsidRDefault="0041037A">
      <w:pPr>
        <w:pStyle w:val="BodyText2"/>
        <w:rPr>
          <w:sz w:val="18"/>
          <w:szCs w:val="18"/>
        </w:rPr>
      </w:pPr>
    </w:p>
    <w:p w14:paraId="1D2005DA" w14:textId="77777777" w:rsidR="00050D2F" w:rsidRPr="009363C2" w:rsidRDefault="00050D2F">
      <w:pPr>
        <w:pStyle w:val="BodyText"/>
        <w:rPr>
          <w:sz w:val="20"/>
          <w:szCs w:val="18"/>
        </w:rPr>
      </w:pPr>
      <w:r w:rsidRPr="009363C2">
        <w:rPr>
          <w:sz w:val="20"/>
          <w:szCs w:val="18"/>
        </w:rPr>
        <w:t xml:space="preserve">The file can also </w:t>
      </w:r>
      <w:r w:rsidR="00F330D0" w:rsidRPr="009363C2">
        <w:rPr>
          <w:sz w:val="20"/>
          <w:szCs w:val="18"/>
        </w:rPr>
        <w:t xml:space="preserve">be </w:t>
      </w:r>
      <w:r w:rsidR="00FC6AB7" w:rsidRPr="009363C2">
        <w:rPr>
          <w:sz w:val="20"/>
          <w:szCs w:val="18"/>
        </w:rPr>
        <w:t>developed</w:t>
      </w:r>
      <w:r w:rsidR="00F330D0" w:rsidRPr="009363C2">
        <w:rPr>
          <w:sz w:val="20"/>
          <w:szCs w:val="18"/>
        </w:rPr>
        <w:t xml:space="preserve"> as a comma delimi</w:t>
      </w:r>
      <w:r w:rsidRPr="009363C2">
        <w:rPr>
          <w:sz w:val="20"/>
          <w:szCs w:val="18"/>
        </w:rPr>
        <w:t>ted input file rather than fixed format. When the first character in line 1 is ‘$’, the file format is in free</w:t>
      </w:r>
      <w:r w:rsidR="008F195D">
        <w:rPr>
          <w:sz w:val="20"/>
          <w:szCs w:val="18"/>
        </w:rPr>
        <w:t>,</w:t>
      </w:r>
      <w:r w:rsidRPr="009363C2">
        <w:rPr>
          <w:sz w:val="20"/>
          <w:szCs w:val="18"/>
        </w:rPr>
        <w:t xml:space="preserve"> </w:t>
      </w:r>
      <w:r w:rsidR="008F195D">
        <w:rPr>
          <w:sz w:val="20"/>
          <w:szCs w:val="18"/>
        </w:rPr>
        <w:t>comma delimited</w:t>
      </w:r>
      <w:r w:rsidRPr="009363C2">
        <w:rPr>
          <w:sz w:val="20"/>
          <w:szCs w:val="18"/>
        </w:rPr>
        <w:t xml:space="preserve"> </w:t>
      </w:r>
      <w:r w:rsidR="008F195D">
        <w:rPr>
          <w:sz w:val="20"/>
          <w:szCs w:val="18"/>
        </w:rPr>
        <w:t xml:space="preserve">format </w:t>
      </w:r>
      <w:r w:rsidRPr="009363C2">
        <w:rPr>
          <w:sz w:val="20"/>
          <w:szCs w:val="18"/>
        </w:rPr>
        <w:t>in the order listed above.</w:t>
      </w:r>
    </w:p>
    <w:p w14:paraId="708D4792" w14:textId="14A8DB11" w:rsidR="0041037A" w:rsidRPr="009363C2" w:rsidRDefault="0041037A">
      <w:pPr>
        <w:pStyle w:val="BodyText"/>
        <w:rPr>
          <w:sz w:val="20"/>
          <w:szCs w:val="18"/>
        </w:rPr>
      </w:pPr>
      <w:r w:rsidRPr="009363C2">
        <w:rPr>
          <w:sz w:val="20"/>
          <w:szCs w:val="18"/>
        </w:rPr>
        <w:t>This file contains the shade information for computing the vegetative and topographic shading dynamically for a model segment.  If the dynamic shading value</w:t>
      </w:r>
      <w:r w:rsidR="009363C2">
        <w:rPr>
          <w:sz w:val="20"/>
          <w:szCs w:val="18"/>
        </w:rPr>
        <w:t xml:space="preserve"> </w:t>
      </w:r>
      <w:r w:rsidRPr="009363C2">
        <w:rPr>
          <w:sz w:val="20"/>
          <w:szCs w:val="18"/>
        </w:rPr>
        <w:t>[</w:t>
      </w:r>
      <w:r w:rsidRPr="009363C2">
        <w:rPr>
          <w:rFonts w:cs="Arial"/>
          <w:b/>
          <w:bCs/>
          <w:sz w:val="20"/>
          <w:szCs w:val="18"/>
        </w:rPr>
        <w:t>DYNSH</w:t>
      </w:r>
      <w:r w:rsidRPr="009363C2">
        <w:rPr>
          <w:sz w:val="20"/>
          <w:szCs w:val="18"/>
        </w:rPr>
        <w:t>] is set from 0 to 1, then static shading is used</w:t>
      </w:r>
      <w:ins w:id="3566" w:author="Honnalore Steissberg" w:date="2021-08-19T16:14:00Z">
        <w:r w:rsidR="0025383A">
          <w:rPr>
            <w:sz w:val="20"/>
            <w:szCs w:val="18"/>
          </w:rPr>
          <w:t>,</w:t>
        </w:r>
      </w:ins>
      <w:r w:rsidRPr="009363C2">
        <w:rPr>
          <w:sz w:val="20"/>
          <w:szCs w:val="18"/>
        </w:rPr>
        <w:t xml:space="preserve"> and the shade factor takes on the specified value.  This means that a dynamic shading value [</w:t>
      </w:r>
      <w:r w:rsidRPr="009363C2">
        <w:rPr>
          <w:b/>
          <w:bCs/>
          <w:sz w:val="20"/>
          <w:szCs w:val="18"/>
        </w:rPr>
        <w:t>DYNSH</w:t>
      </w:r>
      <w:r w:rsidRPr="009363C2">
        <w:rPr>
          <w:sz w:val="20"/>
          <w:szCs w:val="18"/>
        </w:rPr>
        <w:t>] of 0.8 allows 80% of the incoming short-wave solar to reach the water surface of that segment</w:t>
      </w:r>
      <w:ins w:id="3567" w:author="Honnalore Steissberg" w:date="2021-08-19T16:14:00Z">
        <w:r w:rsidR="0025383A">
          <w:rPr>
            <w:sz w:val="20"/>
            <w:szCs w:val="18"/>
          </w:rPr>
          <w:t xml:space="preserve">, </w:t>
        </w:r>
      </w:ins>
      <w:del w:id="3568" w:author="Honnalore Steissberg" w:date="2021-08-19T16:14:00Z">
        <w:r w:rsidRPr="009363C2" w:rsidDel="0025383A">
          <w:rPr>
            <w:sz w:val="20"/>
            <w:szCs w:val="18"/>
          </w:rPr>
          <w:delText xml:space="preserve"> – </w:delText>
        </w:r>
      </w:del>
      <w:r w:rsidRPr="009363C2">
        <w:rPr>
          <w:sz w:val="20"/>
          <w:szCs w:val="18"/>
        </w:rPr>
        <w:t>or 20% fully shaded. This would apply for all times. If dynamic shading [</w:t>
      </w:r>
      <w:r w:rsidRPr="009363C2">
        <w:rPr>
          <w:rFonts w:cs="Arial"/>
          <w:b/>
          <w:bCs/>
          <w:sz w:val="20"/>
          <w:szCs w:val="18"/>
        </w:rPr>
        <w:t>DYNSH</w:t>
      </w:r>
      <w:r w:rsidRPr="009363C2">
        <w:rPr>
          <w:sz w:val="20"/>
          <w:szCs w:val="18"/>
        </w:rPr>
        <w:t>] is set to a negative value, then the remaining columns are read for dynamic shading information and the shade percentage is computed dynamically.</w:t>
      </w:r>
      <w:r w:rsidR="00FC6AB7" w:rsidRPr="009363C2">
        <w:rPr>
          <w:sz w:val="20"/>
          <w:szCs w:val="18"/>
        </w:rPr>
        <w:t xml:space="preserve"> The absolute value of the negative value of [</w:t>
      </w:r>
      <w:r w:rsidR="00FC6AB7" w:rsidRPr="009363C2">
        <w:rPr>
          <w:b/>
          <w:bCs/>
          <w:sz w:val="20"/>
          <w:szCs w:val="18"/>
        </w:rPr>
        <w:t>DYNSH</w:t>
      </w:r>
      <w:r w:rsidR="00FC6AB7" w:rsidRPr="009363C2">
        <w:rPr>
          <w:sz w:val="20"/>
          <w:szCs w:val="18"/>
        </w:rPr>
        <w:t xml:space="preserve">] is used to compute a minimum canopy shade over the channel when used in conjunction with dynamic shading. Hence, if </w:t>
      </w:r>
      <w:r w:rsidR="00FC6AB7" w:rsidRPr="009363C2">
        <w:rPr>
          <w:b/>
          <w:bCs/>
          <w:sz w:val="20"/>
          <w:szCs w:val="18"/>
        </w:rPr>
        <w:t>DYNSH</w:t>
      </w:r>
      <w:r w:rsidR="00FC6AB7" w:rsidRPr="009363C2">
        <w:rPr>
          <w:sz w:val="20"/>
          <w:szCs w:val="18"/>
        </w:rPr>
        <w:t xml:space="preserve">=-1, then only dynamic shading is computed. If </w:t>
      </w:r>
      <w:r w:rsidR="00FC6AB7" w:rsidRPr="009363C2">
        <w:rPr>
          <w:b/>
          <w:bCs/>
          <w:sz w:val="20"/>
          <w:szCs w:val="18"/>
        </w:rPr>
        <w:t>DYNSH</w:t>
      </w:r>
      <w:r w:rsidR="00FC6AB7" w:rsidRPr="009363C2">
        <w:rPr>
          <w:sz w:val="20"/>
          <w:szCs w:val="18"/>
        </w:rPr>
        <w:t xml:space="preserve">=-0.8, then dynamic shading is computed using both vegetative and topographic shading and if the shading is more than 20%, then only dynamic shading is used in the model. </w:t>
      </w:r>
      <w:r w:rsidR="00FC6AB7" w:rsidRPr="009363C2">
        <w:rPr>
          <w:sz w:val="20"/>
          <w:szCs w:val="18"/>
        </w:rPr>
        <w:lastRenderedPageBreak/>
        <w:t xml:space="preserve">If the dynamic shading computes a value less than 20% shade, the model at that segment would always have 20% shade (1-absolute value of </w:t>
      </w:r>
      <w:r w:rsidR="00FC6AB7" w:rsidRPr="009363C2">
        <w:rPr>
          <w:b/>
          <w:bCs/>
          <w:sz w:val="20"/>
          <w:szCs w:val="18"/>
        </w:rPr>
        <w:t>DYNSH</w:t>
      </w:r>
      <w:r w:rsidR="00FC6AB7" w:rsidRPr="009363C2">
        <w:rPr>
          <w:sz w:val="20"/>
          <w:szCs w:val="18"/>
        </w:rPr>
        <w:t>) as if there w</w:t>
      </w:r>
      <w:ins w:id="3569" w:author="Honnalore Steissberg" w:date="2021-08-19T16:16:00Z">
        <w:r w:rsidR="002A0923">
          <w:rPr>
            <w:sz w:val="20"/>
            <w:szCs w:val="18"/>
          </w:rPr>
          <w:t>ere</w:t>
        </w:r>
      </w:ins>
      <w:del w:id="3570" w:author="Honnalore Steissberg" w:date="2021-08-19T16:16:00Z">
        <w:r w:rsidR="00FC6AB7" w:rsidRPr="009363C2" w:rsidDel="002A0923">
          <w:rPr>
            <w:sz w:val="20"/>
            <w:szCs w:val="18"/>
          </w:rPr>
          <w:delText>as</w:delText>
        </w:r>
      </w:del>
      <w:r w:rsidR="00FC6AB7" w:rsidRPr="009363C2">
        <w:rPr>
          <w:sz w:val="20"/>
          <w:szCs w:val="18"/>
        </w:rPr>
        <w:t xml:space="preserve"> a permanent canopy cover. </w:t>
      </w:r>
    </w:p>
    <w:p w14:paraId="76FFA1E6" w14:textId="2D3726BF" w:rsidR="0041037A" w:rsidRPr="009363C2" w:rsidRDefault="0041037A">
      <w:pPr>
        <w:pStyle w:val="BodyText"/>
        <w:rPr>
          <w:sz w:val="20"/>
          <w:szCs w:val="18"/>
        </w:rPr>
      </w:pPr>
      <w:r w:rsidRPr="009363C2">
        <w:rPr>
          <w:sz w:val="20"/>
          <w:szCs w:val="18"/>
        </w:rPr>
        <w:t xml:space="preserve">The shade file consists of four types of vegetative information for each bank of the river, topographic information, and the time for leaf growth and leaf fall </w:t>
      </w:r>
      <w:del w:id="3571" w:author="Honnalore Steissberg" w:date="2021-08-19T16:17:00Z">
        <w:r w:rsidRPr="009363C2" w:rsidDel="00960236">
          <w:rPr>
            <w:sz w:val="20"/>
            <w:szCs w:val="18"/>
          </w:rPr>
          <w:delText>if the</w:delText>
        </w:r>
      </w:del>
      <w:ins w:id="3572" w:author="Honnalore Steissberg" w:date="2021-08-19T16:17:00Z">
        <w:r w:rsidR="00960236">
          <w:rPr>
            <w:sz w:val="20"/>
            <w:szCs w:val="18"/>
          </w:rPr>
          <w:t>when</w:t>
        </w:r>
      </w:ins>
      <w:r w:rsidRPr="009363C2">
        <w:rPr>
          <w:sz w:val="20"/>
          <w:szCs w:val="18"/>
        </w:rPr>
        <w:t xml:space="preserve"> trees are deciduous.  More detailed information on the shading model and data preparation is given in </w:t>
      </w:r>
      <w:r w:rsidR="009363C2">
        <w:rPr>
          <w:sz w:val="20"/>
          <w:szCs w:val="18"/>
        </w:rPr>
        <w:t>Part 2 of the User’s Manual</w:t>
      </w:r>
      <w:r w:rsidRPr="009363C2">
        <w:rPr>
          <w:sz w:val="20"/>
          <w:szCs w:val="18"/>
        </w:rPr>
        <w:t xml:space="preserve"> and Annear et al. (2001).</w:t>
      </w:r>
      <w:r w:rsidR="00075E25" w:rsidRPr="009363C2">
        <w:rPr>
          <w:sz w:val="20"/>
          <w:szCs w:val="18"/>
        </w:rPr>
        <w:t xml:space="preserve"> </w:t>
      </w:r>
      <w:r w:rsidR="003B7E39" w:rsidRPr="009363C2">
        <w:rPr>
          <w:sz w:val="20"/>
          <w:szCs w:val="18"/>
        </w:rPr>
        <w:fldChar w:fldCharType="begin"/>
      </w:r>
      <w:r w:rsidR="003B7E39" w:rsidRPr="009363C2">
        <w:rPr>
          <w:sz w:val="20"/>
          <w:szCs w:val="18"/>
        </w:rPr>
        <w:instrText xml:space="preserve"> REF _Ref16642270 \h  \* MERGEFORMAT </w:instrText>
      </w:r>
      <w:r w:rsidR="003B7E39" w:rsidRPr="009363C2">
        <w:rPr>
          <w:sz w:val="20"/>
          <w:szCs w:val="18"/>
        </w:rPr>
      </w:r>
      <w:r w:rsidR="003B7E39" w:rsidRPr="009363C2">
        <w:rPr>
          <w:sz w:val="20"/>
          <w:szCs w:val="18"/>
        </w:rPr>
        <w:fldChar w:fldCharType="separate"/>
      </w:r>
      <w:r w:rsidR="00795A65" w:rsidRPr="00795A65">
        <w:rPr>
          <w:rStyle w:val="Figurehyperlink"/>
          <w:rFonts w:asciiTheme="minorHAnsi" w:hAnsiTheme="minorHAnsi"/>
          <w:sz w:val="20"/>
        </w:rPr>
        <w:t>Table 57</w:t>
      </w:r>
      <w:r w:rsidR="003B7E39" w:rsidRPr="009363C2">
        <w:rPr>
          <w:sz w:val="20"/>
          <w:szCs w:val="18"/>
        </w:rPr>
        <w:fldChar w:fldCharType="end"/>
      </w:r>
      <w:r w:rsidRPr="009363C2">
        <w:rPr>
          <w:sz w:val="20"/>
          <w:szCs w:val="18"/>
        </w:rPr>
        <w:t xml:space="preserve"> provides a description of the input variables controlling dynamic shading.</w:t>
      </w:r>
    </w:p>
    <w:p w14:paraId="47F2EA1E" w14:textId="5DBE900C" w:rsidR="0041037A" w:rsidRPr="009363C2" w:rsidRDefault="0041037A" w:rsidP="00EE7164">
      <w:pPr>
        <w:pStyle w:val="Tablecaption"/>
      </w:pPr>
      <w:bookmarkStart w:id="3573" w:name="_Ref16642270"/>
      <w:bookmarkStart w:id="3574" w:name="_Toc13665534"/>
      <w:bookmarkStart w:id="3575" w:name="_Toc37943003"/>
      <w:r w:rsidRPr="009363C2">
        <w:t xml:space="preserve">Table </w:t>
      </w:r>
      <w:r w:rsidR="00F812F1">
        <w:fldChar w:fldCharType="begin"/>
      </w:r>
      <w:r w:rsidR="00F812F1">
        <w:instrText xml:space="preserve"> SEQ Table \* ARABIC </w:instrText>
      </w:r>
      <w:r w:rsidR="00F812F1">
        <w:fldChar w:fldCharType="separate"/>
      </w:r>
      <w:r w:rsidR="00795A65">
        <w:rPr>
          <w:noProof/>
        </w:rPr>
        <w:t>57</w:t>
      </w:r>
      <w:r w:rsidR="00F812F1">
        <w:rPr>
          <w:noProof/>
        </w:rPr>
        <w:fldChar w:fldCharType="end"/>
      </w:r>
      <w:bookmarkEnd w:id="3573"/>
      <w:r w:rsidRPr="009363C2">
        <w:t>.  Description of Dynamic Shading Input Variables</w:t>
      </w:r>
      <w:bookmarkEnd w:id="3574"/>
      <w:bookmarkEnd w:id="3575"/>
    </w:p>
    <w:tbl>
      <w:tblPr>
        <w:tblW w:w="0" w:type="auto"/>
        <w:tblBorders>
          <w:top w:val="double" w:sz="4" w:space="0" w:color="000000"/>
          <w:left w:val="double" w:sz="4" w:space="0" w:color="000000"/>
          <w:bottom w:val="double" w:sz="4" w:space="0" w:color="000000"/>
          <w:right w:val="double" w:sz="4" w:space="0" w:color="000000"/>
          <w:insideH w:val="single" w:sz="4" w:space="0" w:color="auto"/>
          <w:insideV w:val="single" w:sz="4" w:space="0" w:color="auto"/>
        </w:tblBorders>
        <w:tblLayout w:type="fixed"/>
        <w:tblLook w:val="0000" w:firstRow="0" w:lastRow="0" w:firstColumn="0" w:lastColumn="0" w:noHBand="0" w:noVBand="0"/>
      </w:tblPr>
      <w:tblGrid>
        <w:gridCol w:w="985"/>
        <w:gridCol w:w="7625"/>
      </w:tblGrid>
      <w:tr w:rsidR="0041037A" w:rsidRPr="00B7030B" w14:paraId="7AFB807C" w14:textId="77777777" w:rsidTr="00075E25">
        <w:trPr>
          <w:trHeight w:val="323"/>
        </w:trPr>
        <w:tc>
          <w:tcPr>
            <w:tcW w:w="985" w:type="dxa"/>
            <w:vAlign w:val="center"/>
          </w:tcPr>
          <w:p w14:paraId="4D0C5A96"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Heading</w:t>
            </w:r>
          </w:p>
        </w:tc>
        <w:tc>
          <w:tcPr>
            <w:tcW w:w="7625" w:type="dxa"/>
            <w:vAlign w:val="center"/>
          </w:tcPr>
          <w:p w14:paraId="6DFC1697"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Description</w:t>
            </w:r>
          </w:p>
        </w:tc>
      </w:tr>
      <w:tr w:rsidR="0041037A" w:rsidRPr="00B7030B" w14:paraId="4B6185ED" w14:textId="77777777" w:rsidTr="00075E25">
        <w:trPr>
          <w:trHeight w:val="368"/>
        </w:trPr>
        <w:tc>
          <w:tcPr>
            <w:tcW w:w="985" w:type="dxa"/>
          </w:tcPr>
          <w:p w14:paraId="1D7D08F7" w14:textId="77777777" w:rsidR="0041037A" w:rsidRPr="00B7030B" w:rsidRDefault="0041037A" w:rsidP="00075E25">
            <w:pPr>
              <w:pStyle w:val="tabledata"/>
              <w:keepNext/>
              <w:rPr>
                <w:rFonts w:asciiTheme="minorHAnsi" w:hAnsiTheme="minorHAnsi"/>
              </w:rPr>
            </w:pPr>
            <w:r w:rsidRPr="00B7030B">
              <w:rPr>
                <w:rFonts w:asciiTheme="minorHAnsi" w:hAnsiTheme="minorHAnsi"/>
              </w:rPr>
              <w:t>SEG</w:t>
            </w:r>
          </w:p>
        </w:tc>
        <w:tc>
          <w:tcPr>
            <w:tcW w:w="7625" w:type="dxa"/>
          </w:tcPr>
          <w:p w14:paraId="60CD9F34" w14:textId="77777777" w:rsidR="0041037A" w:rsidRPr="00B7030B" w:rsidRDefault="0041037A" w:rsidP="00075E25">
            <w:pPr>
              <w:pStyle w:val="tabledata"/>
              <w:keepNext/>
              <w:rPr>
                <w:rFonts w:asciiTheme="minorHAnsi" w:hAnsiTheme="minorHAnsi"/>
              </w:rPr>
            </w:pPr>
            <w:r w:rsidRPr="00B7030B">
              <w:rPr>
                <w:rFonts w:asciiTheme="minorHAnsi" w:hAnsiTheme="minorHAnsi"/>
              </w:rPr>
              <w:t>Segment number in the model – include all segment numbers and leave blank those that are inactive.</w:t>
            </w:r>
          </w:p>
        </w:tc>
      </w:tr>
      <w:tr w:rsidR="0041037A" w:rsidRPr="00B7030B" w14:paraId="5C619BF7" w14:textId="77777777" w:rsidTr="00075E25">
        <w:trPr>
          <w:trHeight w:val="710"/>
        </w:trPr>
        <w:tc>
          <w:tcPr>
            <w:tcW w:w="985" w:type="dxa"/>
          </w:tcPr>
          <w:p w14:paraId="775BAE7C" w14:textId="77777777" w:rsidR="0041037A" w:rsidRPr="00B7030B" w:rsidRDefault="0041037A" w:rsidP="00075E25">
            <w:pPr>
              <w:pStyle w:val="tabledata"/>
              <w:keepNext/>
              <w:rPr>
                <w:rFonts w:asciiTheme="minorHAnsi" w:hAnsiTheme="minorHAnsi"/>
              </w:rPr>
            </w:pPr>
            <w:r w:rsidRPr="00B7030B">
              <w:rPr>
                <w:rFonts w:asciiTheme="minorHAnsi" w:hAnsiTheme="minorHAnsi"/>
              </w:rPr>
              <w:t>DYNSH</w:t>
            </w:r>
          </w:p>
        </w:tc>
        <w:tc>
          <w:tcPr>
            <w:tcW w:w="7625" w:type="dxa"/>
          </w:tcPr>
          <w:p w14:paraId="1341BFA3" w14:textId="6983D919" w:rsidR="0041037A" w:rsidRPr="00B7030B" w:rsidRDefault="0041037A" w:rsidP="00075E25">
            <w:pPr>
              <w:pStyle w:val="tabledata"/>
              <w:keepNext/>
              <w:rPr>
                <w:rFonts w:asciiTheme="minorHAnsi" w:hAnsiTheme="minorHAnsi"/>
              </w:rPr>
            </w:pPr>
            <w:r w:rsidRPr="00B7030B">
              <w:rPr>
                <w:rFonts w:asciiTheme="minorHAnsi" w:hAnsiTheme="minorHAnsi"/>
              </w:rPr>
              <w:t>If between 0 and 1, this is a non-dynamic constant shade reduction similar to that used in Version 3.0 and the columns to the right are ignored. If this number is negative, this means that the rest of the columns to the right will be read</w:t>
            </w:r>
            <w:ins w:id="3576" w:author="Honnalore Steissberg" w:date="2021-08-19T16:19:00Z">
              <w:r w:rsidR="00CB2E89">
                <w:rPr>
                  <w:rFonts w:asciiTheme="minorHAnsi" w:hAnsiTheme="minorHAnsi"/>
                </w:rPr>
                <w:t>,</w:t>
              </w:r>
            </w:ins>
            <w:r w:rsidRPr="00B7030B">
              <w:rPr>
                <w:rFonts w:asciiTheme="minorHAnsi" w:hAnsiTheme="minorHAnsi"/>
              </w:rPr>
              <w:t xml:space="preserve"> and dynamic shading will be implemented.</w:t>
            </w:r>
            <w:r w:rsidR="000E5997">
              <w:rPr>
                <w:rFonts w:asciiTheme="minorHAnsi" w:hAnsiTheme="minorHAnsi"/>
              </w:rPr>
              <w:t xml:space="preserve"> The absolute value of a negative number between -0.99 and -0.01 uses the dynamic shading algorithm but uses the absolute value of the negative number as the minimum shade value.</w:t>
            </w:r>
          </w:p>
        </w:tc>
      </w:tr>
      <w:tr w:rsidR="0041037A" w:rsidRPr="00B7030B" w14:paraId="566F97C1" w14:textId="77777777" w:rsidTr="00075E25">
        <w:trPr>
          <w:trHeight w:val="710"/>
        </w:trPr>
        <w:tc>
          <w:tcPr>
            <w:tcW w:w="985" w:type="dxa"/>
          </w:tcPr>
          <w:p w14:paraId="27A94513" w14:textId="77777777" w:rsidR="0041037A" w:rsidRPr="00B7030B" w:rsidRDefault="0041037A" w:rsidP="00075E25">
            <w:pPr>
              <w:pStyle w:val="tabledata"/>
              <w:keepNext/>
              <w:rPr>
                <w:rFonts w:asciiTheme="minorHAnsi" w:hAnsiTheme="minorHAnsi"/>
              </w:rPr>
            </w:pPr>
            <w:r w:rsidRPr="00B7030B">
              <w:rPr>
                <w:rFonts w:asciiTheme="minorHAnsi" w:hAnsiTheme="minorHAnsi"/>
              </w:rPr>
              <w:t>VEL</w:t>
            </w:r>
          </w:p>
        </w:tc>
        <w:tc>
          <w:tcPr>
            <w:tcW w:w="7625" w:type="dxa"/>
          </w:tcPr>
          <w:p w14:paraId="23CBA46C" w14:textId="683DBAB7" w:rsidR="0041037A" w:rsidRPr="00B7030B" w:rsidRDefault="0041037A" w:rsidP="00075E25">
            <w:pPr>
              <w:pStyle w:val="tabledata"/>
              <w:keepNext/>
              <w:rPr>
                <w:rFonts w:asciiTheme="minorHAnsi" w:hAnsiTheme="minorHAnsi"/>
              </w:rPr>
            </w:pPr>
            <w:r w:rsidRPr="00B7030B">
              <w:rPr>
                <w:rFonts w:asciiTheme="minorHAnsi" w:hAnsiTheme="minorHAnsi"/>
              </w:rPr>
              <w:t xml:space="preserve">Tree top elevation on the left bank (m).  The elevation of the left bank plus the height of the tree/vegetation are used to provide the tree top elevation. This is the absolute elevation </w:t>
            </w:r>
            <w:del w:id="3577" w:author="Honnalore Steissberg" w:date="2021-08-19T16:23:00Z">
              <w:r w:rsidRPr="00B7030B" w:rsidDel="00CB2E89">
                <w:rPr>
                  <w:rFonts w:asciiTheme="minorHAnsi" w:hAnsiTheme="minorHAnsi"/>
                </w:rPr>
                <w:delText xml:space="preserve">that </w:delText>
              </w:r>
            </w:del>
            <w:ins w:id="3578" w:author="Honnalore Steissberg" w:date="2021-08-19T16:23:00Z">
              <w:r w:rsidR="00CB2E89">
                <w:rPr>
                  <w:rFonts w:asciiTheme="minorHAnsi" w:hAnsiTheme="minorHAnsi"/>
                </w:rPr>
                <w:t xml:space="preserve">to which </w:t>
              </w:r>
            </w:ins>
            <w:r w:rsidRPr="00B7030B">
              <w:rPr>
                <w:rFonts w:asciiTheme="minorHAnsi" w:hAnsiTheme="minorHAnsi"/>
              </w:rPr>
              <w:t>the entire model is referenced</w:t>
            </w:r>
            <w:del w:id="3579" w:author="Honnalore Steissberg" w:date="2021-08-19T16:23:00Z">
              <w:r w:rsidRPr="00B7030B" w:rsidDel="00CB2E89">
                <w:rPr>
                  <w:rFonts w:asciiTheme="minorHAnsi" w:hAnsiTheme="minorHAnsi"/>
                </w:rPr>
                <w:delText xml:space="preserve"> to</w:delText>
              </w:r>
            </w:del>
            <w:r w:rsidRPr="00B7030B">
              <w:rPr>
                <w:rFonts w:asciiTheme="minorHAnsi" w:hAnsiTheme="minorHAnsi"/>
              </w:rPr>
              <w:t>. In most cases this is m, NGVD, or m MSL. This is not the elevation above the top of the bank.</w:t>
            </w:r>
          </w:p>
        </w:tc>
      </w:tr>
      <w:tr w:rsidR="0041037A" w:rsidRPr="00B7030B" w14:paraId="2990E694" w14:textId="77777777" w:rsidTr="00075E25">
        <w:trPr>
          <w:trHeight w:val="260"/>
        </w:trPr>
        <w:tc>
          <w:tcPr>
            <w:tcW w:w="985" w:type="dxa"/>
          </w:tcPr>
          <w:p w14:paraId="121D9CC2" w14:textId="77777777" w:rsidR="0041037A" w:rsidRPr="00B7030B" w:rsidRDefault="0041037A" w:rsidP="00075E25">
            <w:pPr>
              <w:pStyle w:val="tabledata"/>
              <w:rPr>
                <w:rFonts w:asciiTheme="minorHAnsi" w:hAnsiTheme="minorHAnsi"/>
              </w:rPr>
            </w:pPr>
            <w:r w:rsidRPr="00B7030B">
              <w:rPr>
                <w:rFonts w:asciiTheme="minorHAnsi" w:hAnsiTheme="minorHAnsi"/>
              </w:rPr>
              <w:t>VER</w:t>
            </w:r>
          </w:p>
        </w:tc>
        <w:tc>
          <w:tcPr>
            <w:tcW w:w="7625" w:type="dxa"/>
          </w:tcPr>
          <w:p w14:paraId="1513898F" w14:textId="77777777" w:rsidR="0041037A" w:rsidRPr="00B7030B" w:rsidRDefault="0041037A" w:rsidP="00075E25">
            <w:pPr>
              <w:pStyle w:val="tabledata"/>
              <w:rPr>
                <w:rFonts w:asciiTheme="minorHAnsi" w:hAnsiTheme="minorHAnsi"/>
              </w:rPr>
            </w:pPr>
            <w:r w:rsidRPr="00B7030B">
              <w:rPr>
                <w:rFonts w:asciiTheme="minorHAnsi" w:hAnsiTheme="minorHAnsi"/>
              </w:rPr>
              <w:t xml:space="preserve">Tree top elevation on the right bank (m).  </w:t>
            </w:r>
          </w:p>
        </w:tc>
      </w:tr>
      <w:tr w:rsidR="0041037A" w:rsidRPr="00B7030B" w14:paraId="68768422" w14:textId="77777777" w:rsidTr="00075E25">
        <w:trPr>
          <w:trHeight w:val="350"/>
        </w:trPr>
        <w:tc>
          <w:tcPr>
            <w:tcW w:w="985" w:type="dxa"/>
          </w:tcPr>
          <w:p w14:paraId="36EA7503" w14:textId="77777777" w:rsidR="0041037A" w:rsidRPr="00B7030B" w:rsidRDefault="0041037A" w:rsidP="00075E25">
            <w:pPr>
              <w:pStyle w:val="tabledata"/>
              <w:rPr>
                <w:rFonts w:asciiTheme="minorHAnsi" w:hAnsiTheme="minorHAnsi"/>
              </w:rPr>
            </w:pPr>
            <w:r w:rsidRPr="00B7030B">
              <w:rPr>
                <w:rFonts w:asciiTheme="minorHAnsi" w:hAnsiTheme="minorHAnsi"/>
              </w:rPr>
              <w:t>CDL</w:t>
            </w:r>
          </w:p>
        </w:tc>
        <w:tc>
          <w:tcPr>
            <w:tcW w:w="7625" w:type="dxa"/>
          </w:tcPr>
          <w:p w14:paraId="5B97C53C" w14:textId="77777777" w:rsidR="0041037A" w:rsidRPr="00B7030B" w:rsidRDefault="0041037A" w:rsidP="00075E25">
            <w:pPr>
              <w:pStyle w:val="tabledata"/>
              <w:rPr>
                <w:rFonts w:asciiTheme="minorHAnsi" w:hAnsiTheme="minorHAnsi"/>
              </w:rPr>
            </w:pPr>
            <w:r w:rsidRPr="00B7030B">
              <w:rPr>
                <w:rFonts w:asciiTheme="minorHAnsi" w:hAnsiTheme="minorHAnsi"/>
              </w:rPr>
              <w:t>Distance from the centerline of the river segment to the shade controlling line of vegetation on the left bank (m).</w:t>
            </w:r>
          </w:p>
        </w:tc>
      </w:tr>
      <w:tr w:rsidR="0041037A" w:rsidRPr="00B7030B" w14:paraId="7EFC9932" w14:textId="77777777" w:rsidTr="00075E25">
        <w:trPr>
          <w:trHeight w:val="440"/>
        </w:trPr>
        <w:tc>
          <w:tcPr>
            <w:tcW w:w="985" w:type="dxa"/>
          </w:tcPr>
          <w:p w14:paraId="25B7F76D" w14:textId="77777777" w:rsidR="0041037A" w:rsidRPr="00B7030B" w:rsidRDefault="0041037A" w:rsidP="00075E25">
            <w:pPr>
              <w:pStyle w:val="tabledata"/>
              <w:rPr>
                <w:rFonts w:asciiTheme="minorHAnsi" w:hAnsiTheme="minorHAnsi"/>
              </w:rPr>
            </w:pPr>
            <w:r w:rsidRPr="00B7030B">
              <w:rPr>
                <w:rFonts w:asciiTheme="minorHAnsi" w:hAnsiTheme="minorHAnsi"/>
              </w:rPr>
              <w:t>CDR</w:t>
            </w:r>
          </w:p>
        </w:tc>
        <w:tc>
          <w:tcPr>
            <w:tcW w:w="7625" w:type="dxa"/>
          </w:tcPr>
          <w:p w14:paraId="1D9BD9BB" w14:textId="77777777" w:rsidR="0041037A" w:rsidRPr="00B7030B" w:rsidRDefault="0041037A" w:rsidP="00075E25">
            <w:pPr>
              <w:pStyle w:val="tabledata"/>
              <w:rPr>
                <w:rFonts w:asciiTheme="minorHAnsi" w:hAnsiTheme="minorHAnsi"/>
              </w:rPr>
            </w:pPr>
            <w:r w:rsidRPr="00B7030B">
              <w:rPr>
                <w:rFonts w:asciiTheme="minorHAnsi" w:hAnsiTheme="minorHAnsi"/>
              </w:rPr>
              <w:t>Distance from the centerline of the river segment to the shade controlling line of vegetation on the right bank (m).</w:t>
            </w:r>
          </w:p>
        </w:tc>
      </w:tr>
      <w:tr w:rsidR="0041037A" w:rsidRPr="00B7030B" w14:paraId="47DBE897" w14:textId="77777777" w:rsidTr="00075E25">
        <w:trPr>
          <w:trHeight w:val="710"/>
        </w:trPr>
        <w:tc>
          <w:tcPr>
            <w:tcW w:w="985" w:type="dxa"/>
          </w:tcPr>
          <w:p w14:paraId="3B8E1132" w14:textId="77777777" w:rsidR="0041037A" w:rsidRPr="00B7030B" w:rsidRDefault="0041037A" w:rsidP="00075E25">
            <w:pPr>
              <w:pStyle w:val="tabledata"/>
              <w:rPr>
                <w:rFonts w:asciiTheme="minorHAnsi" w:hAnsiTheme="minorHAnsi"/>
              </w:rPr>
            </w:pPr>
            <w:r w:rsidRPr="00B7030B">
              <w:rPr>
                <w:rFonts w:asciiTheme="minorHAnsi" w:hAnsiTheme="minorHAnsi"/>
              </w:rPr>
              <w:t>SRFL1</w:t>
            </w:r>
          </w:p>
        </w:tc>
        <w:tc>
          <w:tcPr>
            <w:tcW w:w="7625" w:type="dxa"/>
          </w:tcPr>
          <w:p w14:paraId="543672B8" w14:textId="77777777" w:rsidR="0041037A" w:rsidRPr="00B7030B" w:rsidRDefault="0041037A" w:rsidP="00075E25">
            <w:pPr>
              <w:pStyle w:val="tabledata"/>
              <w:rPr>
                <w:rFonts w:asciiTheme="minorHAnsi" w:hAnsiTheme="minorHAnsi"/>
              </w:rPr>
            </w:pPr>
            <w:r w:rsidRPr="00B7030B">
              <w:rPr>
                <w:rFonts w:asciiTheme="minorHAnsi" w:hAnsiTheme="minorHAnsi"/>
              </w:rPr>
              <w:t>Shade reduction factor, left bank. This applies from SRFJD1 to SRFJD2 (and over multiple years for the same time period of the simulation goes over 360 days). It is based on the extent of vegetation along the length of the segment and the density of the vegetation (0 to 1).</w:t>
            </w:r>
          </w:p>
        </w:tc>
      </w:tr>
      <w:tr w:rsidR="0041037A" w:rsidRPr="00B7030B" w14:paraId="37AD057B" w14:textId="77777777" w:rsidTr="00075E25">
        <w:trPr>
          <w:trHeight w:val="710"/>
        </w:trPr>
        <w:tc>
          <w:tcPr>
            <w:tcW w:w="985" w:type="dxa"/>
          </w:tcPr>
          <w:p w14:paraId="5A76CA56" w14:textId="77777777" w:rsidR="0041037A" w:rsidRPr="00B7030B" w:rsidRDefault="0041037A" w:rsidP="00075E25">
            <w:pPr>
              <w:pStyle w:val="tabledata"/>
              <w:rPr>
                <w:rFonts w:asciiTheme="minorHAnsi" w:hAnsiTheme="minorHAnsi"/>
              </w:rPr>
            </w:pPr>
            <w:r w:rsidRPr="00B7030B">
              <w:rPr>
                <w:rFonts w:asciiTheme="minorHAnsi" w:hAnsiTheme="minorHAnsi"/>
              </w:rPr>
              <w:t>SRFL2</w:t>
            </w:r>
          </w:p>
        </w:tc>
        <w:tc>
          <w:tcPr>
            <w:tcW w:w="7625" w:type="dxa"/>
          </w:tcPr>
          <w:p w14:paraId="1A3D2B26" w14:textId="77777777" w:rsidR="0041037A" w:rsidRPr="00B7030B" w:rsidRDefault="0041037A" w:rsidP="00075E25">
            <w:pPr>
              <w:pStyle w:val="tabledata"/>
              <w:rPr>
                <w:rFonts w:asciiTheme="minorHAnsi" w:hAnsiTheme="minorHAnsi"/>
              </w:rPr>
            </w:pPr>
            <w:r w:rsidRPr="00B7030B">
              <w:rPr>
                <w:rFonts w:asciiTheme="minorHAnsi" w:hAnsiTheme="minorHAnsi"/>
              </w:rPr>
              <w:t>Shade reduction factor, left bank</w:t>
            </w:r>
            <w:del w:id="3580" w:author="Honnalore Steissberg" w:date="2021-08-19T16:26:00Z">
              <w:r w:rsidRPr="00B7030B" w:rsidDel="00CB2E89">
                <w:rPr>
                  <w:rFonts w:asciiTheme="minorHAnsi" w:hAnsiTheme="minorHAnsi"/>
                </w:rPr>
                <w:delText xml:space="preserve"> bank</w:delText>
              </w:r>
            </w:del>
            <w:r w:rsidRPr="00B7030B">
              <w:rPr>
                <w:rFonts w:asciiTheme="minorHAnsi" w:hAnsiTheme="minorHAnsi"/>
              </w:rPr>
              <w:t xml:space="preserve"> (0 to 1). This applies from SRFJD2 to SRFJD1 (and over multiple years for the same time period of the simulation goes over 360 days). It is based on the extent of vegetation along the length of the segment and the density of the vegetation (0 to 1).</w:t>
            </w:r>
          </w:p>
        </w:tc>
      </w:tr>
      <w:tr w:rsidR="0041037A" w:rsidRPr="00B7030B" w14:paraId="34039440" w14:textId="77777777" w:rsidTr="00075E25">
        <w:trPr>
          <w:trHeight w:val="710"/>
        </w:trPr>
        <w:tc>
          <w:tcPr>
            <w:tcW w:w="985" w:type="dxa"/>
          </w:tcPr>
          <w:p w14:paraId="03B80DC3" w14:textId="77777777" w:rsidR="0041037A" w:rsidRPr="00B7030B" w:rsidRDefault="0041037A" w:rsidP="00075E25">
            <w:pPr>
              <w:pStyle w:val="tabledata"/>
              <w:rPr>
                <w:rFonts w:asciiTheme="minorHAnsi" w:hAnsiTheme="minorHAnsi"/>
              </w:rPr>
            </w:pPr>
            <w:r w:rsidRPr="00B7030B">
              <w:rPr>
                <w:rFonts w:asciiTheme="minorHAnsi" w:hAnsiTheme="minorHAnsi"/>
              </w:rPr>
              <w:t>SRFR1</w:t>
            </w:r>
          </w:p>
        </w:tc>
        <w:tc>
          <w:tcPr>
            <w:tcW w:w="7625" w:type="dxa"/>
          </w:tcPr>
          <w:p w14:paraId="46F4AFA8" w14:textId="77777777" w:rsidR="0041037A" w:rsidRPr="00B7030B" w:rsidRDefault="0041037A" w:rsidP="00075E25">
            <w:pPr>
              <w:pStyle w:val="tabledata"/>
              <w:rPr>
                <w:rFonts w:asciiTheme="minorHAnsi" w:hAnsiTheme="minorHAnsi"/>
              </w:rPr>
            </w:pPr>
            <w:r w:rsidRPr="00B7030B">
              <w:rPr>
                <w:rFonts w:asciiTheme="minorHAnsi" w:hAnsiTheme="minorHAnsi"/>
              </w:rPr>
              <w:t>Shade reduction factor, right bank. This applies from SRFJD1 to SRFJD2 (and over multiple years for the same time period of the simulation goes over 360 days).  It is based on the extent of vegetation along the length of the segment and the density of the vegetation (0 to 1).</w:t>
            </w:r>
          </w:p>
        </w:tc>
      </w:tr>
      <w:tr w:rsidR="0041037A" w:rsidRPr="00B7030B" w14:paraId="79E6F5BF" w14:textId="77777777" w:rsidTr="00075E25">
        <w:trPr>
          <w:trHeight w:val="710"/>
        </w:trPr>
        <w:tc>
          <w:tcPr>
            <w:tcW w:w="985" w:type="dxa"/>
          </w:tcPr>
          <w:p w14:paraId="085B3B63" w14:textId="77777777" w:rsidR="0041037A" w:rsidRPr="00B7030B" w:rsidRDefault="0041037A" w:rsidP="00075E25">
            <w:pPr>
              <w:pStyle w:val="tabledata"/>
              <w:rPr>
                <w:rFonts w:asciiTheme="minorHAnsi" w:hAnsiTheme="minorHAnsi"/>
              </w:rPr>
            </w:pPr>
            <w:r w:rsidRPr="00B7030B">
              <w:rPr>
                <w:rFonts w:asciiTheme="minorHAnsi" w:hAnsiTheme="minorHAnsi"/>
              </w:rPr>
              <w:t>SRFR2</w:t>
            </w:r>
          </w:p>
        </w:tc>
        <w:tc>
          <w:tcPr>
            <w:tcW w:w="7625" w:type="dxa"/>
          </w:tcPr>
          <w:p w14:paraId="2F01FA2A" w14:textId="77777777" w:rsidR="0041037A" w:rsidRPr="00B7030B" w:rsidRDefault="0041037A" w:rsidP="00075E25">
            <w:pPr>
              <w:pStyle w:val="tabledata"/>
              <w:rPr>
                <w:rFonts w:asciiTheme="minorHAnsi" w:hAnsiTheme="minorHAnsi"/>
              </w:rPr>
            </w:pPr>
            <w:r w:rsidRPr="00B7030B">
              <w:rPr>
                <w:rFonts w:asciiTheme="minorHAnsi" w:hAnsiTheme="minorHAnsi"/>
              </w:rPr>
              <w:t>Shade reduction factor, right bank (0 to 1). This applies from SRFJD2 to SRFJD1 (and over multiple years for the same time period if the simulation goes over 360 days). It is based on the extent of vegetation along the length of the segment and the density of the vegetation (0 to 1).</w:t>
            </w:r>
          </w:p>
        </w:tc>
      </w:tr>
      <w:tr w:rsidR="0041037A" w:rsidRPr="00B7030B" w14:paraId="42F8F370" w14:textId="77777777" w:rsidTr="00075E25">
        <w:trPr>
          <w:trHeight w:val="710"/>
        </w:trPr>
        <w:tc>
          <w:tcPr>
            <w:tcW w:w="985" w:type="dxa"/>
          </w:tcPr>
          <w:p w14:paraId="2C6E8E15" w14:textId="77777777" w:rsidR="0041037A" w:rsidRPr="00B7030B" w:rsidRDefault="0041037A" w:rsidP="00075E25">
            <w:pPr>
              <w:pStyle w:val="tabledata"/>
              <w:rPr>
                <w:rFonts w:asciiTheme="minorHAnsi" w:hAnsiTheme="minorHAnsi"/>
              </w:rPr>
            </w:pPr>
            <w:r w:rsidRPr="00B7030B">
              <w:rPr>
                <w:rFonts w:asciiTheme="minorHAnsi" w:hAnsiTheme="minorHAnsi"/>
              </w:rPr>
              <w:t>TOPO1 to TOPO18</w:t>
            </w:r>
          </w:p>
        </w:tc>
        <w:tc>
          <w:tcPr>
            <w:tcW w:w="7625" w:type="dxa"/>
          </w:tcPr>
          <w:p w14:paraId="284D9279" w14:textId="77777777" w:rsidR="0041037A" w:rsidRPr="00B7030B" w:rsidRDefault="0041037A" w:rsidP="00075E25">
            <w:pPr>
              <w:pStyle w:val="tabledata"/>
              <w:rPr>
                <w:rFonts w:asciiTheme="minorHAnsi" w:hAnsiTheme="minorHAnsi"/>
              </w:rPr>
            </w:pPr>
            <w:r w:rsidRPr="00B7030B">
              <w:rPr>
                <w:rFonts w:asciiTheme="minorHAnsi" w:hAnsiTheme="minorHAnsi"/>
              </w:rPr>
              <w:t>Topographic inclination angle (radians) for every 20</w:t>
            </w:r>
            <w:r w:rsidRPr="00B7030B">
              <w:rPr>
                <w:rFonts w:asciiTheme="minorHAnsi" w:hAnsiTheme="minorHAnsi"/>
                <w:vertAlign w:val="superscript"/>
              </w:rPr>
              <w:t>o</w:t>
            </w:r>
            <w:r w:rsidRPr="00B7030B">
              <w:rPr>
                <w:rFonts w:asciiTheme="minorHAnsi" w:hAnsiTheme="minorHAnsi"/>
              </w:rPr>
              <w:t xml:space="preserve"> around a segment starting with TOPO1 at 0</w:t>
            </w:r>
            <w:r w:rsidRPr="00B7030B">
              <w:rPr>
                <w:rFonts w:asciiTheme="minorHAnsi" w:hAnsiTheme="minorHAnsi"/>
                <w:vertAlign w:val="superscript"/>
              </w:rPr>
              <w:t>o</w:t>
            </w:r>
            <w:r w:rsidRPr="00B7030B">
              <w:rPr>
                <w:rFonts w:asciiTheme="minorHAnsi" w:hAnsiTheme="minorHAnsi"/>
              </w:rPr>
              <w:t xml:space="preserve"> North and moving clockwise. The topographic angles are most easily computed using Digital Elevation Maps (DEMs) and using GIS or other programs to automatically compute controlling topographic angles from the DEM.</w:t>
            </w:r>
          </w:p>
        </w:tc>
      </w:tr>
      <w:tr w:rsidR="0041037A" w:rsidRPr="00B7030B" w14:paraId="60ACF6E8" w14:textId="77777777" w:rsidTr="00075E25">
        <w:trPr>
          <w:trHeight w:val="485"/>
        </w:trPr>
        <w:tc>
          <w:tcPr>
            <w:tcW w:w="985" w:type="dxa"/>
          </w:tcPr>
          <w:p w14:paraId="639FF477" w14:textId="77777777" w:rsidR="0041037A" w:rsidRPr="00B7030B" w:rsidRDefault="0041037A" w:rsidP="00075E25">
            <w:pPr>
              <w:pStyle w:val="tabledata"/>
              <w:rPr>
                <w:rFonts w:asciiTheme="minorHAnsi" w:hAnsiTheme="minorHAnsi"/>
              </w:rPr>
            </w:pPr>
            <w:r w:rsidRPr="00B7030B">
              <w:rPr>
                <w:rFonts w:asciiTheme="minorHAnsi" w:hAnsiTheme="minorHAnsi"/>
              </w:rPr>
              <w:t>JDSRF1</w:t>
            </w:r>
          </w:p>
        </w:tc>
        <w:tc>
          <w:tcPr>
            <w:tcW w:w="7625" w:type="dxa"/>
          </w:tcPr>
          <w:p w14:paraId="0A725ED6" w14:textId="77777777" w:rsidR="0041037A" w:rsidRPr="00B7030B" w:rsidRDefault="0041037A" w:rsidP="00075E25">
            <w:pPr>
              <w:pStyle w:val="tabledata"/>
              <w:rPr>
                <w:rFonts w:asciiTheme="minorHAnsi" w:hAnsiTheme="minorHAnsi"/>
              </w:rPr>
            </w:pPr>
            <w:r w:rsidRPr="00B7030B">
              <w:rPr>
                <w:rFonts w:asciiTheme="minorHAnsi" w:hAnsiTheme="minorHAnsi"/>
              </w:rPr>
              <w:t xml:space="preserve">Shading reduction factor Julian day for which SRF #1 starts to apply. This is typically thought </w:t>
            </w:r>
            <w:r w:rsidR="00CA7E02" w:rsidRPr="00B7030B">
              <w:rPr>
                <w:rFonts w:asciiTheme="minorHAnsi" w:hAnsiTheme="minorHAnsi"/>
              </w:rPr>
              <w:t>of as</w:t>
            </w:r>
            <w:r w:rsidRPr="00B7030B">
              <w:rPr>
                <w:rFonts w:asciiTheme="minorHAnsi" w:hAnsiTheme="minorHAnsi"/>
              </w:rPr>
              <w:t xml:space="preserve"> “leaf-out” conditions for deciduous trees.</w:t>
            </w:r>
          </w:p>
        </w:tc>
      </w:tr>
      <w:tr w:rsidR="0041037A" w:rsidRPr="00B7030B" w14:paraId="52FA7353" w14:textId="77777777" w:rsidTr="00075E25">
        <w:trPr>
          <w:trHeight w:val="485"/>
        </w:trPr>
        <w:tc>
          <w:tcPr>
            <w:tcW w:w="985" w:type="dxa"/>
          </w:tcPr>
          <w:p w14:paraId="668900D7" w14:textId="77777777" w:rsidR="0041037A" w:rsidRPr="00B7030B" w:rsidRDefault="0041037A" w:rsidP="00075E25">
            <w:pPr>
              <w:pStyle w:val="tabledata"/>
              <w:rPr>
                <w:rFonts w:asciiTheme="minorHAnsi" w:hAnsiTheme="minorHAnsi"/>
              </w:rPr>
            </w:pPr>
            <w:r w:rsidRPr="00B7030B">
              <w:rPr>
                <w:rFonts w:asciiTheme="minorHAnsi" w:hAnsiTheme="minorHAnsi"/>
              </w:rPr>
              <w:t>JDSRF2</w:t>
            </w:r>
          </w:p>
        </w:tc>
        <w:tc>
          <w:tcPr>
            <w:tcW w:w="7625" w:type="dxa"/>
          </w:tcPr>
          <w:p w14:paraId="30F21ACA" w14:textId="77777777" w:rsidR="0041037A" w:rsidRPr="00B7030B" w:rsidRDefault="0041037A" w:rsidP="00075E25">
            <w:pPr>
              <w:pStyle w:val="tabledata"/>
              <w:rPr>
                <w:rFonts w:asciiTheme="minorHAnsi" w:hAnsiTheme="minorHAnsi"/>
              </w:rPr>
            </w:pPr>
            <w:r w:rsidRPr="00B7030B">
              <w:rPr>
                <w:rFonts w:asciiTheme="minorHAnsi" w:hAnsiTheme="minorHAnsi"/>
              </w:rPr>
              <w:t xml:space="preserve">Shading reduction factor Julian day for which SRF #2 starts to apply. This is typically thought of as when deciduous trees </w:t>
            </w:r>
            <w:r w:rsidR="00CA7E02" w:rsidRPr="00B7030B">
              <w:rPr>
                <w:rFonts w:asciiTheme="minorHAnsi" w:hAnsiTheme="minorHAnsi"/>
              </w:rPr>
              <w:t>lose</w:t>
            </w:r>
            <w:r w:rsidRPr="00B7030B">
              <w:rPr>
                <w:rFonts w:asciiTheme="minorHAnsi" w:hAnsiTheme="minorHAnsi"/>
              </w:rPr>
              <w:t xml:space="preserve"> their leaves.</w:t>
            </w:r>
          </w:p>
        </w:tc>
      </w:tr>
    </w:tbl>
    <w:p w14:paraId="6D271CFA" w14:textId="77777777" w:rsidR="0041037A" w:rsidRPr="00075E25" w:rsidRDefault="0041037A">
      <w:pPr>
        <w:pStyle w:val="BodyText2"/>
        <w:rPr>
          <w:sz w:val="20"/>
        </w:rPr>
      </w:pPr>
    </w:p>
    <w:p w14:paraId="108F9D42" w14:textId="77777777" w:rsidR="0041037A" w:rsidRPr="009363C2" w:rsidRDefault="0041037A" w:rsidP="00075E25">
      <w:pPr>
        <w:pStyle w:val="BodyText"/>
        <w:spacing w:after="0"/>
        <w:rPr>
          <w:noProof/>
          <w:sz w:val="20"/>
          <w:szCs w:val="18"/>
        </w:rPr>
      </w:pPr>
      <w:r w:rsidRPr="009363C2">
        <w:rPr>
          <w:noProof/>
          <w:sz w:val="20"/>
          <w:szCs w:val="18"/>
        </w:rPr>
        <w:t>The following discussion provides an overview of data development for the dynamic shading file.</w:t>
      </w:r>
    </w:p>
    <w:p w14:paraId="709098F5" w14:textId="77777777" w:rsidR="00075E25" w:rsidRDefault="00075E25" w:rsidP="00075E25">
      <w:pPr>
        <w:rPr>
          <w:noProof/>
        </w:rPr>
      </w:pPr>
      <w:bookmarkStart w:id="3581" w:name="_Toc3699425"/>
    </w:p>
    <w:p w14:paraId="7648E0BE" w14:textId="77777777" w:rsidR="0041037A" w:rsidRPr="00B7030B" w:rsidRDefault="0041037A" w:rsidP="009363C2">
      <w:pPr>
        <w:pStyle w:val="Heading4"/>
        <w:spacing w:before="0" w:after="0"/>
        <w:rPr>
          <w:noProof/>
        </w:rPr>
      </w:pPr>
      <w:bookmarkStart w:id="3582" w:name="_Toc41047892"/>
      <w:r w:rsidRPr="00B7030B">
        <w:rPr>
          <w:noProof/>
        </w:rPr>
        <w:t>Vegetation Elevation</w:t>
      </w:r>
      <w:bookmarkEnd w:id="3581"/>
      <w:bookmarkEnd w:id="3582"/>
    </w:p>
    <w:p w14:paraId="64E2CF09" w14:textId="731D3B7E" w:rsidR="0041037A" w:rsidRPr="007F426D" w:rsidRDefault="0041037A">
      <w:pPr>
        <w:pStyle w:val="BodyText"/>
        <w:rPr>
          <w:noProof/>
          <w:sz w:val="20"/>
          <w:szCs w:val="18"/>
        </w:rPr>
      </w:pPr>
      <w:r w:rsidRPr="007F426D">
        <w:rPr>
          <w:noProof/>
          <w:sz w:val="20"/>
          <w:szCs w:val="18"/>
        </w:rPr>
        <w:t xml:space="preserve">The algorithm uses elevations for the grid development so the vegetation’s elevation is used instead of height.  If shading is due to brush along side a river, the top elevation of the brush would be used in the model.  The tree top elevation consists of the vegetation height and the bank surface elevation where the </w:t>
      </w:r>
      <w:r w:rsidRPr="007F426D">
        <w:rPr>
          <w:noProof/>
          <w:sz w:val="20"/>
          <w:szCs w:val="18"/>
        </w:rPr>
        <w:lastRenderedPageBreak/>
        <w:t xml:space="preserve">vegetation is standing as shown in </w:t>
      </w:r>
      <w:r w:rsidR="007F426D" w:rsidRPr="007F426D">
        <w:rPr>
          <w:sz w:val="20"/>
          <w:szCs w:val="18"/>
        </w:rPr>
        <w:fldChar w:fldCharType="begin"/>
      </w:r>
      <w:r w:rsidR="007F426D" w:rsidRPr="007F426D">
        <w:rPr>
          <w:noProof/>
          <w:sz w:val="20"/>
          <w:szCs w:val="18"/>
        </w:rPr>
        <w:instrText xml:space="preserve"> REF _Ref13485649 \h </w:instrText>
      </w:r>
      <w:r w:rsidR="007F426D">
        <w:rPr>
          <w:sz w:val="20"/>
          <w:szCs w:val="18"/>
        </w:rPr>
        <w:instrText xml:space="preserve"> \* MERGEFORMAT </w:instrText>
      </w:r>
      <w:r w:rsidR="007F426D" w:rsidRPr="007F426D">
        <w:rPr>
          <w:sz w:val="20"/>
          <w:szCs w:val="18"/>
        </w:rPr>
      </w:r>
      <w:r w:rsidR="007F426D" w:rsidRPr="007F426D">
        <w:rPr>
          <w:sz w:val="20"/>
          <w:szCs w:val="18"/>
        </w:rPr>
        <w:fldChar w:fldCharType="separate"/>
      </w:r>
      <w:r w:rsidR="00795A65" w:rsidRPr="00795A65">
        <w:rPr>
          <w:sz w:val="20"/>
          <w:szCs w:val="18"/>
        </w:rPr>
        <w:t xml:space="preserve">Figure </w:t>
      </w:r>
      <w:r w:rsidR="00795A65" w:rsidRPr="00795A65">
        <w:rPr>
          <w:noProof/>
          <w:sz w:val="20"/>
          <w:szCs w:val="18"/>
        </w:rPr>
        <w:t>41</w:t>
      </w:r>
      <w:r w:rsidR="007F426D" w:rsidRPr="007F426D">
        <w:rPr>
          <w:sz w:val="20"/>
          <w:szCs w:val="18"/>
        </w:rPr>
        <w:fldChar w:fldCharType="end"/>
      </w:r>
      <w:r w:rsidRPr="007F426D">
        <w:rPr>
          <w:noProof/>
          <w:sz w:val="20"/>
          <w:szCs w:val="18"/>
        </w:rPr>
        <w:t xml:space="preserve">.  The vegetation height can be obtained from field surveys or from a GIS vegetation coverage.  The surface elevation of the banks can be obtained from field surveys or from the U.S. Geological Survey digital elevation model (DEM).  </w:t>
      </w:r>
      <w:ins w:id="3583" w:author="Honnalore Steissberg" w:date="2021-08-19T16:35:00Z">
        <w:r w:rsidR="00A800F2">
          <w:rPr>
            <w:noProof/>
            <w:sz w:val="20"/>
            <w:szCs w:val="18"/>
          </w:rPr>
          <w:t>T</w:t>
        </w:r>
      </w:ins>
      <w:del w:id="3584" w:author="Honnalore Steissberg" w:date="2021-08-19T16:35:00Z">
        <w:r w:rsidRPr="007F426D" w:rsidDel="00A800F2">
          <w:rPr>
            <w:noProof/>
            <w:sz w:val="20"/>
            <w:szCs w:val="18"/>
          </w:rPr>
          <w:delText>The frequency of t</w:delText>
        </w:r>
      </w:del>
      <w:r w:rsidRPr="007F426D">
        <w:rPr>
          <w:noProof/>
          <w:sz w:val="20"/>
          <w:szCs w:val="18"/>
        </w:rPr>
        <w:t>ree top elevation measurement</w:t>
      </w:r>
      <w:ins w:id="3585" w:author="Honnalore Steissberg" w:date="2021-08-19T16:35:00Z">
        <w:r w:rsidR="00A800F2">
          <w:rPr>
            <w:noProof/>
            <w:sz w:val="20"/>
            <w:szCs w:val="18"/>
          </w:rPr>
          <w:t xml:space="preserve"> </w:t>
        </w:r>
      </w:ins>
      <w:del w:id="3586" w:author="Honnalore Steissberg" w:date="2021-08-19T16:35:00Z">
        <w:r w:rsidRPr="007F426D" w:rsidDel="00A800F2">
          <w:rPr>
            <w:noProof/>
            <w:sz w:val="20"/>
            <w:szCs w:val="18"/>
          </w:rPr>
          <w:delText>s</w:delText>
        </w:r>
      </w:del>
      <w:r w:rsidRPr="007F426D">
        <w:rPr>
          <w:noProof/>
          <w:sz w:val="20"/>
          <w:szCs w:val="18"/>
        </w:rPr>
        <w:t xml:space="preserve"> </w:t>
      </w:r>
      <w:ins w:id="3587" w:author="Honnalore Steissberg" w:date="2021-08-19T16:35:00Z">
        <w:r w:rsidR="00A800F2" w:rsidRPr="007F426D">
          <w:rPr>
            <w:noProof/>
            <w:sz w:val="20"/>
            <w:szCs w:val="18"/>
          </w:rPr>
          <w:t>frequency</w:t>
        </w:r>
        <w:r w:rsidR="00A800F2">
          <w:rPr>
            <w:noProof/>
            <w:sz w:val="20"/>
            <w:szCs w:val="18"/>
          </w:rPr>
          <w:t xml:space="preserve"> </w:t>
        </w:r>
      </w:ins>
      <w:r w:rsidRPr="007F426D">
        <w:rPr>
          <w:noProof/>
          <w:sz w:val="20"/>
          <w:szCs w:val="18"/>
        </w:rPr>
        <w:t>along a river bank depends on the variability of the controlling vegetation.  The more comprehensive the elevation information, the more accurately the model will simulate shade.  Tree top elevations should be collected for both river</w:t>
      </w:r>
      <w:del w:id="3588" w:author="Honnalore Steissberg" w:date="2021-08-19T16:35:00Z">
        <w:r w:rsidRPr="007F426D" w:rsidDel="00A800F2">
          <w:rPr>
            <w:noProof/>
            <w:sz w:val="20"/>
            <w:szCs w:val="18"/>
          </w:rPr>
          <w:delText xml:space="preserve"> </w:delText>
        </w:r>
      </w:del>
      <w:r w:rsidRPr="007F426D">
        <w:rPr>
          <w:noProof/>
          <w:sz w:val="20"/>
          <w:szCs w:val="18"/>
        </w:rPr>
        <w:t>banks.</w:t>
      </w:r>
    </w:p>
    <w:p w14:paraId="6C2D6967" w14:textId="77777777" w:rsidR="0041037A" w:rsidRPr="00B7030B" w:rsidRDefault="0041037A" w:rsidP="009363C2">
      <w:pPr>
        <w:pStyle w:val="Heading4"/>
        <w:spacing w:before="0" w:after="0"/>
        <w:rPr>
          <w:noProof/>
        </w:rPr>
      </w:pPr>
      <w:bookmarkStart w:id="3589" w:name="_Toc3699426"/>
      <w:bookmarkStart w:id="3590" w:name="_Toc41047893"/>
      <w:r w:rsidRPr="00B7030B">
        <w:rPr>
          <w:noProof/>
        </w:rPr>
        <w:t>Centerline Distance</w:t>
      </w:r>
      <w:bookmarkEnd w:id="3589"/>
      <w:bookmarkEnd w:id="3590"/>
    </w:p>
    <w:p w14:paraId="25318C28" w14:textId="17966484" w:rsidR="0041037A" w:rsidRPr="007F426D" w:rsidRDefault="0041037A">
      <w:pPr>
        <w:pStyle w:val="BodyText"/>
        <w:rPr>
          <w:noProof/>
          <w:sz w:val="20"/>
          <w:szCs w:val="18"/>
        </w:rPr>
      </w:pPr>
      <w:r w:rsidRPr="007F426D">
        <w:rPr>
          <w:noProof/>
          <w:sz w:val="20"/>
          <w:szCs w:val="18"/>
        </w:rPr>
        <w:t xml:space="preserve">The centerline distance is the distance between the river centerline and the controlling vegetation on each bank.  As shown in </w:t>
      </w:r>
      <w:r w:rsidR="007F426D" w:rsidRPr="007F426D">
        <w:rPr>
          <w:sz w:val="20"/>
          <w:szCs w:val="18"/>
        </w:rPr>
        <w:fldChar w:fldCharType="begin"/>
      </w:r>
      <w:r w:rsidR="007F426D" w:rsidRPr="007F426D">
        <w:rPr>
          <w:noProof/>
          <w:sz w:val="20"/>
          <w:szCs w:val="18"/>
        </w:rPr>
        <w:instrText xml:space="preserve"> REF _Ref13485649 \h </w:instrText>
      </w:r>
      <w:r w:rsidR="007F426D">
        <w:rPr>
          <w:sz w:val="20"/>
          <w:szCs w:val="18"/>
        </w:rPr>
        <w:instrText xml:space="preserve"> \* MERGEFORMAT </w:instrText>
      </w:r>
      <w:r w:rsidR="007F426D" w:rsidRPr="007F426D">
        <w:rPr>
          <w:sz w:val="20"/>
          <w:szCs w:val="18"/>
        </w:rPr>
      </w:r>
      <w:r w:rsidR="007F426D" w:rsidRPr="007F426D">
        <w:rPr>
          <w:sz w:val="20"/>
          <w:szCs w:val="18"/>
        </w:rPr>
        <w:fldChar w:fldCharType="separate"/>
      </w:r>
      <w:r w:rsidR="00795A65" w:rsidRPr="00795A65">
        <w:rPr>
          <w:sz w:val="20"/>
          <w:szCs w:val="18"/>
        </w:rPr>
        <w:t xml:space="preserve">Figure </w:t>
      </w:r>
      <w:r w:rsidR="00795A65" w:rsidRPr="00795A65">
        <w:rPr>
          <w:noProof/>
          <w:sz w:val="20"/>
          <w:szCs w:val="18"/>
        </w:rPr>
        <w:t>41</w:t>
      </w:r>
      <w:r w:rsidR="007F426D" w:rsidRPr="007F426D">
        <w:rPr>
          <w:sz w:val="20"/>
          <w:szCs w:val="18"/>
        </w:rPr>
        <w:fldChar w:fldCharType="end"/>
      </w:r>
      <w:r w:rsidRPr="007F426D">
        <w:rPr>
          <w:noProof/>
          <w:sz w:val="20"/>
          <w:szCs w:val="18"/>
        </w:rPr>
        <w:t>, the information will vary for each bank depending on the location of the river centerline and the offset of the vegetation from the wetted edge.  The frequency of the distances should match the tree top elevation data and reflect the variability of the vegetation.  Less frequent data may be acceptable if there is not much variability in the controlling vegetation and the stream width does not change much.</w:t>
      </w:r>
    </w:p>
    <w:p w14:paraId="78DA9832" w14:textId="77777777" w:rsidR="007F426D" w:rsidRDefault="00C51A7D" w:rsidP="007F426D">
      <w:pPr>
        <w:pStyle w:val="Graph"/>
      </w:pPr>
      <w:r w:rsidRPr="00C51A7D">
        <w:rPr>
          <w:noProof/>
          <w:snapToGrid/>
        </w:rPr>
        <w:object w:dxaOrig="9121" w:dyaOrig="5713" w14:anchorId="5615450A">
          <v:shape id="_x0000_i1026" type="#_x0000_t75" alt="" style="width:6in;height:287.1pt;mso-width-percent:0;mso-height-percent:0;mso-width-percent:0;mso-height-percent:0" o:ole="">
            <v:imagedata r:id="rId115" o:title=""/>
          </v:shape>
          <o:OLEObject Type="Embed" ProgID="Word.Picture.8" ShapeID="_x0000_i1026" DrawAspect="Content" ObjectID="_1691308521" r:id="rId116"/>
        </w:object>
      </w:r>
    </w:p>
    <w:p w14:paraId="750DA2CF" w14:textId="7C1D0C5D" w:rsidR="0041037A" w:rsidRPr="00B7030B" w:rsidRDefault="007F426D">
      <w:pPr>
        <w:pStyle w:val="Caption"/>
      </w:pPr>
      <w:bookmarkStart w:id="3591" w:name="_Ref13485649"/>
      <w:bookmarkStart w:id="3592" w:name="_Toc37942937"/>
      <w:r>
        <w:t xml:space="preserve">Figure </w:t>
      </w:r>
      <w:r w:rsidR="00F812F1">
        <w:fldChar w:fldCharType="begin"/>
      </w:r>
      <w:r w:rsidR="00F812F1">
        <w:instrText xml:space="preserve"> SEQ Figure \* ARABIC </w:instrText>
      </w:r>
      <w:r w:rsidR="00F812F1">
        <w:fldChar w:fldCharType="separate"/>
      </w:r>
      <w:r w:rsidR="00795A65">
        <w:rPr>
          <w:noProof/>
        </w:rPr>
        <w:t>41</w:t>
      </w:r>
      <w:r w:rsidR="00F812F1">
        <w:rPr>
          <w:noProof/>
        </w:rPr>
        <w:fldChar w:fldCharType="end"/>
      </w:r>
      <w:bookmarkEnd w:id="3591"/>
      <w:r>
        <w:t>.</w:t>
      </w:r>
      <w:bookmarkStart w:id="3593" w:name="_Ref15781535"/>
      <w:r>
        <w:t xml:space="preserve"> </w:t>
      </w:r>
      <w:r w:rsidR="0041037A" w:rsidRPr="00B7030B">
        <w:t>Tree top elevation and vegetation offset from a river</w:t>
      </w:r>
      <w:bookmarkEnd w:id="3593"/>
      <w:r w:rsidR="0041037A" w:rsidRPr="00B7030B">
        <w:t>.</w:t>
      </w:r>
      <w:bookmarkEnd w:id="3592"/>
    </w:p>
    <w:p w14:paraId="272BC7BA" w14:textId="77777777" w:rsidR="0041037A" w:rsidRPr="00B7030B" w:rsidRDefault="0041037A" w:rsidP="007F426D">
      <w:pPr>
        <w:pStyle w:val="Heading4"/>
        <w:spacing w:before="0" w:after="0"/>
        <w:rPr>
          <w:noProof/>
        </w:rPr>
      </w:pPr>
      <w:bookmarkStart w:id="3594" w:name="_Toc3699427"/>
      <w:bookmarkStart w:id="3595" w:name="_Toc41047894"/>
      <w:r w:rsidRPr="00B7030B">
        <w:rPr>
          <w:noProof/>
        </w:rPr>
        <w:t>Shade reduction factor</w:t>
      </w:r>
      <w:bookmarkEnd w:id="3594"/>
      <w:bookmarkEnd w:id="3595"/>
    </w:p>
    <w:p w14:paraId="5599ED08" w14:textId="77777777" w:rsidR="0041037A" w:rsidRPr="007F426D" w:rsidRDefault="0041037A">
      <w:pPr>
        <w:pStyle w:val="BodyText"/>
        <w:rPr>
          <w:sz w:val="20"/>
          <w:szCs w:val="18"/>
        </w:rPr>
      </w:pPr>
      <w:r w:rsidRPr="007F426D">
        <w:rPr>
          <w:sz w:val="20"/>
          <w:szCs w:val="18"/>
        </w:rPr>
        <w:t>The shade reduction factor is based on the density and extent of the vegetation along the length of each model segment.  If shade producing vegetation exists along only half the length of a segment and was 100% opaque, a shade reduction factor of 0.50 would be used.  If shade was due to vegetation along only half of the segment with 80% density, then a shade reduction factor of 0.40 would be used.  The shade reduction factors, [</w:t>
      </w:r>
      <w:r w:rsidRPr="007F426D">
        <w:rPr>
          <w:b/>
          <w:bCs/>
          <w:sz w:val="20"/>
          <w:szCs w:val="18"/>
        </w:rPr>
        <w:t>SRFR1</w:t>
      </w:r>
      <w:r w:rsidRPr="007F426D">
        <w:rPr>
          <w:sz w:val="20"/>
          <w:szCs w:val="18"/>
        </w:rPr>
        <w:t>] and [</w:t>
      </w:r>
      <w:r w:rsidRPr="007F426D">
        <w:rPr>
          <w:b/>
          <w:bCs/>
          <w:sz w:val="20"/>
          <w:szCs w:val="18"/>
        </w:rPr>
        <w:t>SRFR2</w:t>
      </w:r>
      <w:r w:rsidRPr="007F426D">
        <w:rPr>
          <w:sz w:val="20"/>
          <w:szCs w:val="18"/>
        </w:rPr>
        <w:t>], are expressed as a fraction from 0.0 to 1.0.</w:t>
      </w:r>
    </w:p>
    <w:p w14:paraId="0D272A2B" w14:textId="77777777" w:rsidR="0041037A" w:rsidRPr="007F426D" w:rsidRDefault="0041037A">
      <w:pPr>
        <w:pStyle w:val="BodyText"/>
        <w:rPr>
          <w:sz w:val="20"/>
          <w:szCs w:val="18"/>
        </w:rPr>
      </w:pPr>
      <w:r w:rsidRPr="007F426D">
        <w:rPr>
          <w:sz w:val="20"/>
          <w:szCs w:val="18"/>
        </w:rPr>
        <w:lastRenderedPageBreak/>
        <w:t>The extent of the vegetation along the segment length will depend on the grid discretization and the amount of vegetation.  Vegetation density can be obtained from field surveys or from GIS vegetation information.  The shade reduction factor is designed to attenuate the shade since some short-wave solar radiation penetrates the vegetation.  The shade reduction factor should be developed for both banks and can be used as a calibration parameter if field data is uncertain or incomplete.</w:t>
      </w:r>
    </w:p>
    <w:p w14:paraId="32897A6E" w14:textId="77777777" w:rsidR="0041037A" w:rsidRPr="00B7030B" w:rsidRDefault="0041037A" w:rsidP="007F426D">
      <w:pPr>
        <w:pStyle w:val="Heading4"/>
        <w:spacing w:before="0" w:after="0"/>
        <w:rPr>
          <w:noProof/>
        </w:rPr>
      </w:pPr>
      <w:bookmarkStart w:id="3596" w:name="_Toc481571184"/>
      <w:bookmarkStart w:id="3597" w:name="_Toc3699428"/>
      <w:bookmarkStart w:id="3598" w:name="_Toc41047895"/>
      <w:r w:rsidRPr="00B7030B">
        <w:rPr>
          <w:noProof/>
        </w:rPr>
        <w:t>Topographic Shading</w:t>
      </w:r>
      <w:bookmarkEnd w:id="3596"/>
      <w:bookmarkEnd w:id="3597"/>
      <w:bookmarkEnd w:id="3598"/>
    </w:p>
    <w:p w14:paraId="5F2A9A63" w14:textId="6FDAA166" w:rsidR="0041037A" w:rsidRPr="007F426D" w:rsidRDefault="0041037A">
      <w:pPr>
        <w:pStyle w:val="BodyText"/>
        <w:rPr>
          <w:sz w:val="20"/>
          <w:szCs w:val="18"/>
        </w:rPr>
      </w:pPr>
      <w:r w:rsidRPr="007F426D">
        <w:rPr>
          <w:sz w:val="20"/>
          <w:szCs w:val="18"/>
        </w:rPr>
        <w:t xml:space="preserve">In addition to the vegetation near a river, the local topography can influence the amount of solar radiation reaching the water surface.  </w:t>
      </w:r>
      <w:r w:rsidR="003B7E39" w:rsidRPr="007F426D">
        <w:rPr>
          <w:sz w:val="20"/>
          <w:szCs w:val="18"/>
        </w:rPr>
        <w:fldChar w:fldCharType="begin"/>
      </w:r>
      <w:r w:rsidR="003B7E39" w:rsidRPr="007F426D">
        <w:rPr>
          <w:sz w:val="20"/>
          <w:szCs w:val="18"/>
        </w:rPr>
        <w:instrText xml:space="preserve"> REF _Ref532635869 \h  \* MERGEFORMAT </w:instrText>
      </w:r>
      <w:r w:rsidR="003B7E39" w:rsidRPr="007F426D">
        <w:rPr>
          <w:sz w:val="20"/>
          <w:szCs w:val="18"/>
        </w:rPr>
      </w:r>
      <w:r w:rsidR="003B7E39" w:rsidRPr="007F426D">
        <w:rPr>
          <w:sz w:val="20"/>
          <w:szCs w:val="18"/>
        </w:rPr>
        <w:fldChar w:fldCharType="separate"/>
      </w:r>
      <w:r w:rsidR="00795A65" w:rsidRPr="00795A65">
        <w:rPr>
          <w:rStyle w:val="Figurehyperlink"/>
          <w:rFonts w:asciiTheme="minorHAnsi" w:hAnsiTheme="minorHAnsi"/>
          <w:sz w:val="20"/>
          <w:szCs w:val="18"/>
        </w:rPr>
        <w:t>Figure 42</w:t>
      </w:r>
      <w:r w:rsidR="003B7E39" w:rsidRPr="007F426D">
        <w:rPr>
          <w:sz w:val="20"/>
          <w:szCs w:val="18"/>
        </w:rPr>
        <w:fldChar w:fldCharType="end"/>
      </w:r>
      <w:r w:rsidRPr="007F426D">
        <w:rPr>
          <w:sz w:val="20"/>
          <w:szCs w:val="18"/>
        </w:rPr>
        <w:t xml:space="preserve"> illustrates the influence of topographic shading on the water surface of a river.</w:t>
      </w:r>
    </w:p>
    <w:p w14:paraId="0071AC4C" w14:textId="293A2DC2" w:rsidR="0041037A" w:rsidRPr="007F426D" w:rsidRDefault="0041037A">
      <w:pPr>
        <w:pStyle w:val="BodyText"/>
        <w:rPr>
          <w:sz w:val="20"/>
          <w:szCs w:val="18"/>
        </w:rPr>
      </w:pPr>
      <w:r w:rsidRPr="007F426D">
        <w:rPr>
          <w:sz w:val="20"/>
          <w:szCs w:val="18"/>
        </w:rPr>
        <w:t xml:space="preserve">The local topography around a river can be developed using survey information of the river channel or from a digital elevation map (DEM).  To characterize the influence of the topography, inclination angles can be obtained every 20 degrees around each model segment center point as shown in </w:t>
      </w:r>
      <w:r w:rsidR="003B7E39" w:rsidRPr="007F426D">
        <w:rPr>
          <w:sz w:val="20"/>
          <w:szCs w:val="18"/>
        </w:rPr>
        <w:fldChar w:fldCharType="begin"/>
      </w:r>
      <w:r w:rsidR="003B7E39" w:rsidRPr="007F426D">
        <w:rPr>
          <w:sz w:val="20"/>
          <w:szCs w:val="18"/>
        </w:rPr>
        <w:instrText xml:space="preserve"> REF _Ref532635877 \h  \* MERGEFORMAT </w:instrText>
      </w:r>
      <w:r w:rsidR="003B7E39" w:rsidRPr="007F426D">
        <w:rPr>
          <w:sz w:val="20"/>
          <w:szCs w:val="18"/>
        </w:rPr>
      </w:r>
      <w:r w:rsidR="003B7E39" w:rsidRPr="007F426D">
        <w:rPr>
          <w:sz w:val="20"/>
          <w:szCs w:val="18"/>
        </w:rPr>
        <w:fldChar w:fldCharType="separate"/>
      </w:r>
      <w:r w:rsidR="00795A65" w:rsidRPr="00795A65">
        <w:rPr>
          <w:rStyle w:val="Figurehyperlink"/>
          <w:rFonts w:asciiTheme="minorHAnsi" w:hAnsiTheme="minorHAnsi"/>
          <w:sz w:val="20"/>
          <w:szCs w:val="18"/>
        </w:rPr>
        <w:t>Figure 43</w:t>
      </w:r>
      <w:r w:rsidR="003B7E39" w:rsidRPr="007F426D">
        <w:rPr>
          <w:sz w:val="20"/>
          <w:szCs w:val="18"/>
        </w:rPr>
        <w:fldChar w:fldCharType="end"/>
      </w:r>
      <w:r w:rsidRPr="007F426D">
        <w:rPr>
          <w:sz w:val="20"/>
          <w:szCs w:val="18"/>
        </w:rPr>
        <w:t>.  For each 20-degree increment around a model segment, an array of elevation points and their distances from the center point are obtained from the DEM.  The elevations and distances are then used to calculate the highest inclination angle relative to the center point.  The distance away from each segment center point that should be analyzed to obtain the controlling inclination angle will vary depending on the terrain surrounding the river.  Wide open channels will require larger distances away from the channel to be analyzed than if the river channel is in a deep, narrow canyon.  Inclination angles are then generated that control topographic shading for each of the 20-degree increments around a segment’s center point.  The inclination angles are converted to radians and specified in the dynamic shading input file [SHDFN].  The first column of the topographic inclination angles represents the inclination angle at 0</w:t>
      </w:r>
      <w:r w:rsidRPr="007F426D">
        <w:rPr>
          <w:sz w:val="20"/>
          <w:szCs w:val="18"/>
          <w:vertAlign w:val="superscript"/>
        </w:rPr>
        <w:t>o</w:t>
      </w:r>
      <w:r w:rsidRPr="007F426D">
        <w:rPr>
          <w:sz w:val="20"/>
          <w:szCs w:val="18"/>
        </w:rPr>
        <w:t xml:space="preserve"> north with subsequent inclination angles obtained by moving clockwise to the east.</w:t>
      </w:r>
    </w:p>
    <w:p w14:paraId="23EB9B67" w14:textId="77777777" w:rsidR="008F195D" w:rsidRDefault="0041037A" w:rsidP="008F195D">
      <w:pPr>
        <w:pStyle w:val="BodyText"/>
        <w:rPr>
          <w:sz w:val="20"/>
          <w:szCs w:val="18"/>
        </w:rPr>
      </w:pPr>
      <w:r w:rsidRPr="007F426D">
        <w:rPr>
          <w:sz w:val="20"/>
          <w:szCs w:val="18"/>
        </w:rPr>
        <w:t>The shade algorithm can be used in both the northern and southern hemispheres, so inclination angles are provided for 360 degrees around each segment.  If there is no topographic shading in a specific direction due to the latitude or the surrounding terrain, zero can be used as the inclination angle.  The model uses all 18 topographic inclination angles.  Based on the position of the sun, the algorithm will interpolate between the two nearest inclination angles to obtain the most appropriate inclination angle.  The inclination angles are then used in the shading algorithm to determine if vegetative or topographic shading dominates at a specific time during the day.</w:t>
      </w:r>
    </w:p>
    <w:p w14:paraId="20B59650" w14:textId="77777777" w:rsidR="008F195D" w:rsidRDefault="008F195D" w:rsidP="008F195D">
      <w:pPr>
        <w:pStyle w:val="Heading4"/>
        <w:spacing w:before="0" w:after="0"/>
      </w:pPr>
      <w:bookmarkStart w:id="3599" w:name="_Toc41047896"/>
      <w:r>
        <w:t>Input File Examples</w:t>
      </w:r>
      <w:bookmarkEnd w:id="3599"/>
    </w:p>
    <w:p w14:paraId="71543C82" w14:textId="77777777" w:rsidR="008F195D" w:rsidRPr="008F195D" w:rsidRDefault="008F195D" w:rsidP="008F195D">
      <w:pPr>
        <w:pStyle w:val="BodyText"/>
        <w:rPr>
          <w:sz w:val="20"/>
          <w:szCs w:val="18"/>
        </w:rPr>
      </w:pPr>
      <w:r w:rsidRPr="008F195D">
        <w:rPr>
          <w:sz w:val="20"/>
          <w:szCs w:val="18"/>
        </w:rPr>
        <w:t>Example of the fixed format and free format files are shown below.</w:t>
      </w:r>
    </w:p>
    <w:p w14:paraId="47A24DAF" w14:textId="77777777" w:rsidR="0041037A" w:rsidRPr="00B7030B" w:rsidRDefault="00AE1A19">
      <w:pPr>
        <w:pStyle w:val="Graph"/>
      </w:pPr>
      <w:r w:rsidRPr="00B7030B">
        <w:rPr>
          <w:noProof/>
          <w:snapToGrid/>
        </w:rPr>
        <w:lastRenderedPageBreak/>
        <w:drawing>
          <wp:inline distT="0" distB="0" distL="0" distR="0" wp14:anchorId="69A5BCF2" wp14:editId="164E7093">
            <wp:extent cx="5510530" cy="3633470"/>
            <wp:effectExtent l="1905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7" cstate="print"/>
                    <a:srcRect/>
                    <a:stretch>
                      <a:fillRect/>
                    </a:stretch>
                  </pic:blipFill>
                  <pic:spPr bwMode="auto">
                    <a:xfrm>
                      <a:off x="0" y="0"/>
                      <a:ext cx="5510530" cy="3633470"/>
                    </a:xfrm>
                    <a:prstGeom prst="rect">
                      <a:avLst/>
                    </a:prstGeom>
                    <a:noFill/>
                    <a:ln w="9525">
                      <a:noFill/>
                      <a:miter lim="800000"/>
                      <a:headEnd/>
                      <a:tailEnd/>
                    </a:ln>
                  </pic:spPr>
                </pic:pic>
              </a:graphicData>
            </a:graphic>
          </wp:inline>
        </w:drawing>
      </w:r>
    </w:p>
    <w:p w14:paraId="388B1DF2" w14:textId="15D6E444" w:rsidR="0041037A" w:rsidRPr="00B7030B" w:rsidRDefault="0041037A" w:rsidP="00EE7164">
      <w:pPr>
        <w:pStyle w:val="Figurecaption"/>
      </w:pPr>
      <w:bookmarkStart w:id="3600" w:name="_Ref532635869"/>
      <w:bookmarkStart w:id="3601" w:name="_Toc37942938"/>
      <w:r w:rsidRPr="00B7030B">
        <w:t xml:space="preserve">Figure </w:t>
      </w:r>
      <w:r w:rsidR="00F812F1">
        <w:fldChar w:fldCharType="begin"/>
      </w:r>
      <w:r w:rsidR="00F812F1">
        <w:instrText xml:space="preserve"> SEQ Figure \* ARABIC </w:instrText>
      </w:r>
      <w:r w:rsidR="00F812F1">
        <w:fldChar w:fldCharType="separate"/>
      </w:r>
      <w:r w:rsidR="00795A65">
        <w:rPr>
          <w:noProof/>
        </w:rPr>
        <w:t>42</w:t>
      </w:r>
      <w:r w:rsidR="00F812F1">
        <w:rPr>
          <w:noProof/>
        </w:rPr>
        <w:fldChar w:fldCharType="end"/>
      </w:r>
      <w:bookmarkEnd w:id="3600"/>
      <w:r w:rsidRPr="00B7030B">
        <w:t>.  The influence of topographic shading along a river.</w:t>
      </w:r>
      <w:bookmarkEnd w:id="3601"/>
    </w:p>
    <w:p w14:paraId="4C08B1EB" w14:textId="77777777" w:rsidR="0041037A" w:rsidRPr="00B7030B" w:rsidRDefault="0041037A">
      <w:pPr>
        <w:pStyle w:val="Figurecaption"/>
      </w:pPr>
    </w:p>
    <w:p w14:paraId="049E5885" w14:textId="77777777" w:rsidR="0041037A" w:rsidRPr="00B7030B" w:rsidRDefault="00AE1A19">
      <w:pPr>
        <w:pStyle w:val="Graph"/>
      </w:pPr>
      <w:r w:rsidRPr="00B7030B">
        <w:rPr>
          <w:noProof/>
          <w:snapToGrid/>
        </w:rPr>
        <w:drawing>
          <wp:inline distT="0" distB="0" distL="0" distR="0" wp14:anchorId="5A417704" wp14:editId="1C7FB676">
            <wp:extent cx="5565775" cy="2919730"/>
            <wp:effectExtent l="19050" t="19050" r="15875" b="13970"/>
            <wp:docPr id="972" name="Picture 972" descr="Slice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SliceArrays"/>
                    <pic:cNvPicPr>
                      <a:picLocks noChangeAspect="1" noChangeArrowheads="1"/>
                    </pic:cNvPicPr>
                  </pic:nvPicPr>
                  <pic:blipFill>
                    <a:blip r:embed="rId118" cstate="print"/>
                    <a:srcRect l="984"/>
                    <a:stretch>
                      <a:fillRect/>
                    </a:stretch>
                  </pic:blipFill>
                  <pic:spPr bwMode="auto">
                    <a:xfrm>
                      <a:off x="0" y="0"/>
                      <a:ext cx="5565775" cy="2919730"/>
                    </a:xfrm>
                    <a:prstGeom prst="rect">
                      <a:avLst/>
                    </a:prstGeom>
                    <a:noFill/>
                    <a:ln w="6350" cmpd="sng">
                      <a:solidFill>
                        <a:srgbClr val="000000"/>
                      </a:solidFill>
                      <a:miter lim="800000"/>
                      <a:headEnd/>
                      <a:tailEnd/>
                    </a:ln>
                    <a:effectLst/>
                  </pic:spPr>
                </pic:pic>
              </a:graphicData>
            </a:graphic>
          </wp:inline>
        </w:drawing>
      </w:r>
    </w:p>
    <w:p w14:paraId="49B6991E" w14:textId="5BAB5FBA" w:rsidR="0041037A" w:rsidRPr="00B7030B" w:rsidRDefault="0041037A" w:rsidP="00EE7164">
      <w:pPr>
        <w:pStyle w:val="Figurecaption"/>
        <w:sectPr w:rsidR="0041037A" w:rsidRPr="00B7030B" w:rsidSect="000E4BA7">
          <w:headerReference w:type="even" r:id="rId119"/>
          <w:headerReference w:type="default" r:id="rId120"/>
          <w:endnotePr>
            <w:numFmt w:val="decimal"/>
          </w:endnotePr>
          <w:pgSz w:w="12240" w:h="15840" w:code="1"/>
          <w:pgMar w:top="1728" w:right="1440" w:bottom="1728" w:left="2160" w:header="1008" w:footer="1008" w:gutter="0"/>
          <w:paperSrc w:first="15" w:other="15"/>
          <w:cols w:space="720"/>
        </w:sectPr>
      </w:pPr>
      <w:bookmarkStart w:id="3602" w:name="_Ref532635877"/>
      <w:bookmarkStart w:id="3603" w:name="_Toc37942939"/>
      <w:r w:rsidRPr="00B7030B">
        <w:t xml:space="preserve">Figure </w:t>
      </w:r>
      <w:r w:rsidR="00F812F1">
        <w:fldChar w:fldCharType="begin"/>
      </w:r>
      <w:r w:rsidR="00F812F1">
        <w:instrText xml:space="preserve"> SEQ Figure \* ARABIC </w:instrText>
      </w:r>
      <w:r w:rsidR="00F812F1">
        <w:fldChar w:fldCharType="separate"/>
      </w:r>
      <w:r w:rsidR="00795A65">
        <w:rPr>
          <w:noProof/>
        </w:rPr>
        <w:t>43</w:t>
      </w:r>
      <w:r w:rsidR="00F812F1">
        <w:rPr>
          <w:noProof/>
        </w:rPr>
        <w:fldChar w:fldCharType="end"/>
      </w:r>
      <w:bookmarkEnd w:id="3602"/>
      <w:r w:rsidRPr="00B7030B">
        <w:t>.  Topographic slices at three segments along a river.</w:t>
      </w:r>
      <w:bookmarkEnd w:id="3603"/>
    </w:p>
    <w:p w14:paraId="7D1CF394" w14:textId="77777777" w:rsidR="0041037A" w:rsidRPr="00B7030B" w:rsidRDefault="0041037A">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lastRenderedPageBreak/>
        <w:t>Example</w:t>
      </w:r>
      <w:r w:rsidR="008F195D">
        <w:rPr>
          <w:rFonts w:asciiTheme="minorHAnsi" w:hAnsiTheme="minorHAnsi"/>
        </w:rPr>
        <w:t xml:space="preserve"> – Fixed Format, Space Delimited</w:t>
      </w:r>
    </w:p>
    <w:p w14:paraId="5AB9733E" w14:textId="77777777" w:rsidR="0041037A" w:rsidRPr="00A80DDA" w:rsidRDefault="0041037A">
      <w:pPr>
        <w:pStyle w:val="Examplebody"/>
        <w:rPr>
          <w:sz w:val="8"/>
        </w:rPr>
      </w:pPr>
      <w:r w:rsidRPr="00A80DDA">
        <w:rPr>
          <w:sz w:val="8"/>
        </w:rPr>
        <w:t>W2 Shading Input File, Vegetation and Topography, calibrated veg characteristics and corrected topography</w:t>
      </w:r>
    </w:p>
    <w:p w14:paraId="178702BE" w14:textId="77777777" w:rsidR="0041037A" w:rsidRPr="00A80DDA" w:rsidRDefault="0041037A">
      <w:pPr>
        <w:pStyle w:val="Examplebody"/>
        <w:rPr>
          <w:sz w:val="8"/>
        </w:rPr>
      </w:pPr>
    </w:p>
    <w:p w14:paraId="3180F81C" w14:textId="77777777" w:rsidR="0041037A" w:rsidRPr="00A80DDA" w:rsidRDefault="0041037A">
      <w:pPr>
        <w:pStyle w:val="Examplebody"/>
        <w:rPr>
          <w:sz w:val="8"/>
        </w:rPr>
      </w:pPr>
      <w:r w:rsidRPr="00A80DDA">
        <w:rPr>
          <w:sz w:val="8"/>
        </w:rPr>
        <w:t xml:space="preserve"> SEGMENT   DYNSH </w:t>
      </w:r>
      <w:proofErr w:type="spellStart"/>
      <w:r w:rsidRPr="00A80DDA">
        <w:rPr>
          <w:sz w:val="8"/>
        </w:rPr>
        <w:t>TTElELB</w:t>
      </w:r>
      <w:proofErr w:type="spellEnd"/>
      <w:r w:rsidRPr="00A80DDA">
        <w:rPr>
          <w:sz w:val="8"/>
        </w:rPr>
        <w:t xml:space="preserve"> </w:t>
      </w:r>
      <w:proofErr w:type="spellStart"/>
      <w:r w:rsidRPr="00A80DDA">
        <w:rPr>
          <w:sz w:val="8"/>
        </w:rPr>
        <w:t>TTElERB</w:t>
      </w:r>
      <w:proofErr w:type="spellEnd"/>
      <w:r w:rsidRPr="00A80DDA">
        <w:rPr>
          <w:sz w:val="8"/>
        </w:rPr>
        <w:t xml:space="preserve"> </w:t>
      </w:r>
      <w:proofErr w:type="spellStart"/>
      <w:proofErr w:type="gramStart"/>
      <w:r w:rsidRPr="00A80DDA">
        <w:rPr>
          <w:sz w:val="8"/>
        </w:rPr>
        <w:t>ClDISLB</w:t>
      </w:r>
      <w:proofErr w:type="spellEnd"/>
      <w:r w:rsidRPr="00A80DDA">
        <w:rPr>
          <w:sz w:val="8"/>
        </w:rPr>
        <w:t xml:space="preserve">  </w:t>
      </w:r>
      <w:proofErr w:type="spellStart"/>
      <w:r w:rsidRPr="00A80DDA">
        <w:rPr>
          <w:sz w:val="8"/>
        </w:rPr>
        <w:t>ClDIRB</w:t>
      </w:r>
      <w:proofErr w:type="spellEnd"/>
      <w:proofErr w:type="gramEnd"/>
      <w:r w:rsidRPr="00A80DDA">
        <w:rPr>
          <w:sz w:val="8"/>
        </w:rPr>
        <w:t xml:space="preserve">  SRFLB1  SRFLB2  SRFRB1  SRFRB2   TOPO1   TOPO2   TOPO3   TOPO4   TOPO5   TOPO6   TOPO7   TOPO8   TOPO9  TOPO10  TOPO11  TOPO12  TOPO13  TOPO14  TOPO15  TOPO16  TOPO17  TOPO18  SRFJD1  SRFJD2</w:t>
      </w:r>
    </w:p>
    <w:p w14:paraId="3BBB0FC8" w14:textId="77777777" w:rsidR="0041037A" w:rsidRPr="00A80DDA" w:rsidRDefault="0041037A">
      <w:pPr>
        <w:pStyle w:val="Examplebody"/>
        <w:rPr>
          <w:sz w:val="8"/>
        </w:rPr>
      </w:pPr>
      <w:r w:rsidRPr="00A80DDA">
        <w:rPr>
          <w:sz w:val="8"/>
        </w:rPr>
        <w:t xml:space="preserve">       1</w:t>
      </w:r>
    </w:p>
    <w:p w14:paraId="12593BAF" w14:textId="77777777" w:rsidR="0041037A" w:rsidRPr="00A80DDA" w:rsidRDefault="0041037A">
      <w:pPr>
        <w:pStyle w:val="Examplebody"/>
        <w:rPr>
          <w:sz w:val="8"/>
        </w:rPr>
      </w:pPr>
      <w:r w:rsidRPr="00A80DDA">
        <w:rPr>
          <w:sz w:val="8"/>
        </w:rPr>
        <w:t xml:space="preserve">       2    -1.</w:t>
      </w:r>
      <w:proofErr w:type="gramStart"/>
      <w:r w:rsidRPr="00A80DDA">
        <w:rPr>
          <w:sz w:val="8"/>
        </w:rPr>
        <w:t>0  233.37</w:t>
      </w:r>
      <w:proofErr w:type="gramEnd"/>
      <w:r w:rsidRPr="00A80DDA">
        <w:rPr>
          <w:sz w:val="8"/>
        </w:rPr>
        <w:t xml:space="preserve">  224.39   33.22   12.50    0.00    0.57    0.00    0.50   0.486   0.490   0.414   0.295   0.191   0.149   0.134   0.296   0.353   0.359   0.329   0.250   0.120   0.123   0.242   0.298   0.310   0.414   80.00  288.00</w:t>
      </w:r>
    </w:p>
    <w:p w14:paraId="04535BC1" w14:textId="77777777" w:rsidR="0041037A" w:rsidRPr="00A80DDA" w:rsidRDefault="0041037A">
      <w:pPr>
        <w:pStyle w:val="Examplebody"/>
        <w:rPr>
          <w:sz w:val="8"/>
        </w:rPr>
      </w:pPr>
      <w:r w:rsidRPr="00A80DDA">
        <w:rPr>
          <w:sz w:val="8"/>
        </w:rPr>
        <w:t xml:space="preserve">       3    -1.</w:t>
      </w:r>
      <w:proofErr w:type="gramStart"/>
      <w:r w:rsidRPr="00A80DDA">
        <w:rPr>
          <w:sz w:val="8"/>
        </w:rPr>
        <w:t>0  233.37</w:t>
      </w:r>
      <w:proofErr w:type="gramEnd"/>
      <w:r w:rsidRPr="00A80DDA">
        <w:rPr>
          <w:sz w:val="8"/>
        </w:rPr>
        <w:t xml:space="preserve">  224.39   33.22   12.50    0.00    0.57    0.00    0.50   0.501   0.505   0.476   0.383   0.201   0.121   0.122   0.231   0.257   0.221   0.136   0.083   0.101   0.166   0.258   0.318   0.361   0.427   80.00  288.00</w:t>
      </w:r>
    </w:p>
    <w:p w14:paraId="0CF3B0EA" w14:textId="77777777" w:rsidR="0041037A" w:rsidRPr="00A80DDA" w:rsidRDefault="0041037A">
      <w:pPr>
        <w:pStyle w:val="Examplebody"/>
        <w:rPr>
          <w:sz w:val="8"/>
        </w:rPr>
      </w:pPr>
      <w:r w:rsidRPr="00A80DDA">
        <w:rPr>
          <w:sz w:val="8"/>
        </w:rPr>
        <w:t xml:space="preserve">       4    -1.</w:t>
      </w:r>
      <w:proofErr w:type="gramStart"/>
      <w:r w:rsidRPr="00A80DDA">
        <w:rPr>
          <w:sz w:val="8"/>
        </w:rPr>
        <w:t>0  233.37</w:t>
      </w:r>
      <w:proofErr w:type="gramEnd"/>
      <w:r w:rsidRPr="00A80DDA">
        <w:rPr>
          <w:sz w:val="8"/>
        </w:rPr>
        <w:t xml:space="preserve">  224.39   33.22   12.50    0.00    0.57    0.00    0.50   0.599   0.583   0.566   0.458   0.478   0.469   0.409   0.296   0.246   0.221   0.180   0.077   0.137   0.289   0.350   0.433   0.530   0.588   80.00  288.00</w:t>
      </w:r>
    </w:p>
    <w:p w14:paraId="7BD6C484" w14:textId="77777777" w:rsidR="0041037A" w:rsidRPr="00A80DDA" w:rsidRDefault="0041037A">
      <w:pPr>
        <w:pStyle w:val="Examplebody"/>
        <w:rPr>
          <w:sz w:val="8"/>
        </w:rPr>
      </w:pPr>
      <w:r w:rsidRPr="00A80DDA">
        <w:rPr>
          <w:sz w:val="8"/>
        </w:rPr>
        <w:t xml:space="preserve">       5</w:t>
      </w:r>
    </w:p>
    <w:p w14:paraId="793DEF0A" w14:textId="77777777" w:rsidR="0041037A" w:rsidRPr="00A80DDA" w:rsidRDefault="0041037A">
      <w:pPr>
        <w:pStyle w:val="Examplebody"/>
        <w:rPr>
          <w:sz w:val="8"/>
        </w:rPr>
      </w:pPr>
      <w:r w:rsidRPr="00A80DDA">
        <w:rPr>
          <w:sz w:val="8"/>
        </w:rPr>
        <w:t xml:space="preserve">       6</w:t>
      </w:r>
    </w:p>
    <w:p w14:paraId="580852D5" w14:textId="77777777" w:rsidR="0041037A" w:rsidRPr="00A80DDA" w:rsidRDefault="0041037A">
      <w:pPr>
        <w:pStyle w:val="Examplebody"/>
        <w:rPr>
          <w:sz w:val="8"/>
        </w:rPr>
      </w:pPr>
      <w:r w:rsidRPr="00A80DDA">
        <w:rPr>
          <w:sz w:val="8"/>
        </w:rPr>
        <w:t xml:space="preserve">       7    -1.</w:t>
      </w:r>
      <w:proofErr w:type="gramStart"/>
      <w:r w:rsidRPr="00A80DDA">
        <w:rPr>
          <w:sz w:val="8"/>
        </w:rPr>
        <w:t>0  231.01</w:t>
      </w:r>
      <w:proofErr w:type="gramEnd"/>
      <w:r w:rsidRPr="00A80DDA">
        <w:rPr>
          <w:sz w:val="8"/>
        </w:rPr>
        <w:t xml:space="preserve">  230.66   34.00   13.27    0.00    0.54    0.00    0.59   0.468   0.427   0.371   0.286   0.183   0.345   0.454   0.504   0.487   0.400   0.268   0.159   0.163   0.312   0.399   0.416   0.445   0.466   80.00  288.00</w:t>
      </w:r>
    </w:p>
    <w:p w14:paraId="525EAD7D" w14:textId="77777777" w:rsidR="0041037A" w:rsidRPr="00A80DDA" w:rsidRDefault="0041037A">
      <w:pPr>
        <w:pStyle w:val="Examplebody"/>
        <w:rPr>
          <w:sz w:val="8"/>
        </w:rPr>
      </w:pPr>
      <w:r w:rsidRPr="00A80DDA">
        <w:rPr>
          <w:sz w:val="8"/>
        </w:rPr>
        <w:t xml:space="preserve">       8    -1.</w:t>
      </w:r>
      <w:proofErr w:type="gramStart"/>
      <w:r w:rsidRPr="00A80DDA">
        <w:rPr>
          <w:sz w:val="8"/>
        </w:rPr>
        <w:t>0  227.30</w:t>
      </w:r>
      <w:proofErr w:type="gramEnd"/>
      <w:r w:rsidRPr="00A80DDA">
        <w:rPr>
          <w:sz w:val="8"/>
        </w:rPr>
        <w:t xml:space="preserve">  240.49   35.22   14.49    0.00    0.55    0.00    0.53   0.468   0.418   0.332   0.251   0.127   0.185   0.230   0.255   0.247   0.197   0.102   0.134   0.253   0.427   0.522   0.536   0.534   0.500   80.00  288.00</w:t>
      </w:r>
    </w:p>
    <w:p w14:paraId="153274C5" w14:textId="77777777" w:rsidR="0041037A" w:rsidRPr="00A80DDA" w:rsidRDefault="0041037A">
      <w:pPr>
        <w:pStyle w:val="Examplebody"/>
        <w:rPr>
          <w:sz w:val="8"/>
        </w:rPr>
      </w:pPr>
      <w:r w:rsidRPr="00A80DDA">
        <w:rPr>
          <w:sz w:val="8"/>
        </w:rPr>
        <w:t xml:space="preserve">       9    -1.</w:t>
      </w:r>
      <w:proofErr w:type="gramStart"/>
      <w:r w:rsidRPr="00A80DDA">
        <w:rPr>
          <w:sz w:val="8"/>
        </w:rPr>
        <w:t>0  225.48</w:t>
      </w:r>
      <w:proofErr w:type="gramEnd"/>
      <w:r w:rsidRPr="00A80DDA">
        <w:rPr>
          <w:sz w:val="8"/>
        </w:rPr>
        <w:t xml:space="preserve">  245.29   35.81   15.09    0.00    0.55    0.00    0.58   0.462   0.392   0.304   0.218   0.196   0.229   0.272   0.224   0.162   0.120   0.062   0.271   0.396   0.567   0.645   0.701   0.667   0.561   80.00  288.00</w:t>
      </w:r>
    </w:p>
    <w:p w14:paraId="4BB673AC" w14:textId="77777777" w:rsidR="0041037A" w:rsidRPr="00A80DDA" w:rsidRDefault="0041037A">
      <w:pPr>
        <w:pStyle w:val="Examplebody"/>
        <w:rPr>
          <w:sz w:val="8"/>
        </w:rPr>
      </w:pPr>
      <w:r w:rsidRPr="00A80DDA">
        <w:rPr>
          <w:sz w:val="8"/>
        </w:rPr>
        <w:t xml:space="preserve">      10</w:t>
      </w:r>
    </w:p>
    <w:p w14:paraId="3180599D" w14:textId="77777777" w:rsidR="0041037A" w:rsidRPr="00A80DDA" w:rsidRDefault="0041037A">
      <w:pPr>
        <w:pStyle w:val="Examplebody"/>
        <w:rPr>
          <w:sz w:val="8"/>
        </w:rPr>
      </w:pPr>
      <w:r w:rsidRPr="00A80DDA">
        <w:rPr>
          <w:sz w:val="8"/>
        </w:rPr>
        <w:t xml:space="preserve">      11</w:t>
      </w:r>
    </w:p>
    <w:p w14:paraId="23FAA47E" w14:textId="77777777" w:rsidR="0041037A" w:rsidRPr="00A80DDA" w:rsidRDefault="0041037A">
      <w:pPr>
        <w:pStyle w:val="Examplebody"/>
        <w:rPr>
          <w:sz w:val="8"/>
        </w:rPr>
      </w:pPr>
      <w:r w:rsidRPr="00A80DDA">
        <w:rPr>
          <w:sz w:val="8"/>
        </w:rPr>
        <w:t xml:space="preserve">      12    -1.</w:t>
      </w:r>
      <w:proofErr w:type="gramStart"/>
      <w:r w:rsidRPr="00A80DDA">
        <w:rPr>
          <w:sz w:val="8"/>
        </w:rPr>
        <w:t>0  225.00</w:t>
      </w:r>
      <w:proofErr w:type="gramEnd"/>
      <w:r w:rsidRPr="00A80DDA">
        <w:rPr>
          <w:sz w:val="8"/>
        </w:rPr>
        <w:t xml:space="preserve">  237.01   28.08   15.14    0.00    0.51    0.00    0.58   0.393   0.310   0.236   0.216   0.228   0.228   0.250   0.222   0.169   0.119   0.283   0.558   0.736   0.809   0.770   0.699   0.668   0.564   80.00  288.00</w:t>
      </w:r>
    </w:p>
    <w:p w14:paraId="6185420C" w14:textId="77777777" w:rsidR="0041037A" w:rsidRPr="00A80DDA" w:rsidRDefault="0041037A">
      <w:pPr>
        <w:pStyle w:val="Examplebody"/>
        <w:rPr>
          <w:sz w:val="8"/>
        </w:rPr>
      </w:pPr>
      <w:r w:rsidRPr="00A80DDA">
        <w:rPr>
          <w:sz w:val="8"/>
        </w:rPr>
        <w:t xml:space="preserve">      13    -1.</w:t>
      </w:r>
      <w:proofErr w:type="gramStart"/>
      <w:r w:rsidRPr="00A80DDA">
        <w:rPr>
          <w:sz w:val="8"/>
        </w:rPr>
        <w:t>0  224.44</w:t>
      </w:r>
      <w:proofErr w:type="gramEnd"/>
      <w:r w:rsidRPr="00A80DDA">
        <w:rPr>
          <w:sz w:val="8"/>
        </w:rPr>
        <w:t xml:space="preserve">  227.11   18.84   15.21    0.00    0.50    0.00    0.59   0.271   0.229   0.182   0.247   0.329   0.370   0.344   0.294   0.238   0.189   0.111   0.177   0.290   0.358   0.397   0.431   0.391   0.357   80.00  288.00</w:t>
      </w:r>
    </w:p>
    <w:p w14:paraId="5043C31D" w14:textId="77777777" w:rsidR="0041037A" w:rsidRPr="00A80DDA" w:rsidRDefault="0041037A">
      <w:pPr>
        <w:pStyle w:val="Examplebody"/>
        <w:rPr>
          <w:sz w:val="8"/>
        </w:rPr>
      </w:pPr>
      <w:r w:rsidRPr="00A80DDA">
        <w:rPr>
          <w:sz w:val="8"/>
        </w:rPr>
        <w:t xml:space="preserve">      14    -1.</w:t>
      </w:r>
      <w:proofErr w:type="gramStart"/>
      <w:r w:rsidRPr="00A80DDA">
        <w:rPr>
          <w:sz w:val="8"/>
        </w:rPr>
        <w:t>0  225.46</w:t>
      </w:r>
      <w:proofErr w:type="gramEnd"/>
      <w:r w:rsidRPr="00A80DDA">
        <w:rPr>
          <w:sz w:val="8"/>
        </w:rPr>
        <w:t xml:space="preserve">  222.71   16.11   16.02    0.00    0.59    0.00    0.58   0.243   0.190   0.215   0.346   0.394   0.425   0.428   0.405   0.372   0.287   0.162   0.068   0.210   0.288   0.297   0.308   0.324   0.302   80.00  288.00</w:t>
      </w:r>
    </w:p>
    <w:p w14:paraId="52A119EF" w14:textId="77777777" w:rsidR="0041037A" w:rsidRPr="00A80DDA" w:rsidRDefault="0041037A">
      <w:pPr>
        <w:pStyle w:val="Examplebody"/>
        <w:rPr>
          <w:sz w:val="8"/>
        </w:rPr>
      </w:pPr>
      <w:r w:rsidRPr="00A80DDA">
        <w:rPr>
          <w:sz w:val="8"/>
        </w:rPr>
        <w:t xml:space="preserve">      15</w:t>
      </w:r>
    </w:p>
    <w:p w14:paraId="096CBCF8" w14:textId="77777777" w:rsidR="0041037A" w:rsidRPr="00A80DDA" w:rsidRDefault="0041037A">
      <w:pPr>
        <w:pStyle w:val="Examplebody"/>
        <w:rPr>
          <w:sz w:val="8"/>
        </w:rPr>
      </w:pPr>
      <w:r w:rsidRPr="00A80DDA">
        <w:rPr>
          <w:sz w:val="8"/>
        </w:rPr>
        <w:t xml:space="preserve">      16</w:t>
      </w:r>
    </w:p>
    <w:p w14:paraId="2B9A3316" w14:textId="77777777" w:rsidR="0041037A" w:rsidRPr="00A80DDA" w:rsidRDefault="0041037A">
      <w:pPr>
        <w:pStyle w:val="Examplebody"/>
        <w:rPr>
          <w:sz w:val="8"/>
        </w:rPr>
      </w:pPr>
      <w:r w:rsidRPr="00A80DDA">
        <w:rPr>
          <w:sz w:val="8"/>
        </w:rPr>
        <w:t xml:space="preserve">      17    -1.</w:t>
      </w:r>
      <w:proofErr w:type="gramStart"/>
      <w:r w:rsidRPr="00A80DDA">
        <w:rPr>
          <w:sz w:val="8"/>
        </w:rPr>
        <w:t>0  227.96</w:t>
      </w:r>
      <w:proofErr w:type="gramEnd"/>
      <w:r w:rsidRPr="00A80DDA">
        <w:rPr>
          <w:sz w:val="8"/>
        </w:rPr>
        <w:t xml:space="preserve">  223.53   19.56   17.52    0.00    0.52    0.00    0.56   0.194   0.173   0.171   0.260   0.346   0.437   0.493   0.529   0.443   0.279   0.217   0.089   0.042   0.124   0.210   0.300   0.287   0.314   80.00  288.00</w:t>
      </w:r>
    </w:p>
    <w:p w14:paraId="55A6A749" w14:textId="77777777" w:rsidR="0041037A" w:rsidRPr="00A80DDA" w:rsidRDefault="0041037A">
      <w:pPr>
        <w:pStyle w:val="Examplebody"/>
        <w:rPr>
          <w:sz w:val="8"/>
        </w:rPr>
      </w:pPr>
      <w:r w:rsidRPr="00A80DDA">
        <w:rPr>
          <w:sz w:val="8"/>
        </w:rPr>
        <w:t xml:space="preserve">      18    -1.</w:t>
      </w:r>
      <w:proofErr w:type="gramStart"/>
      <w:r w:rsidRPr="00A80DDA">
        <w:rPr>
          <w:sz w:val="8"/>
        </w:rPr>
        <w:t>0  230.47</w:t>
      </w:r>
      <w:proofErr w:type="gramEnd"/>
      <w:r w:rsidRPr="00A80DDA">
        <w:rPr>
          <w:sz w:val="8"/>
        </w:rPr>
        <w:t xml:space="preserve">  224.35   23.00   19.02    0.00    0.55    0.00    0.54   0.184   0.162   0.103   0.187   0.280   0.392   0.365   0.271   0.299   0.311   0.246   0.128   0.051   0.155   0.197   0.300   0.281   0.285   80.00  288.00</w:t>
      </w:r>
    </w:p>
    <w:p w14:paraId="756C829E" w14:textId="77777777" w:rsidR="0041037A" w:rsidRPr="00A80DDA" w:rsidRDefault="0041037A">
      <w:pPr>
        <w:pStyle w:val="Examplebody"/>
        <w:rPr>
          <w:sz w:val="8"/>
        </w:rPr>
      </w:pPr>
      <w:r w:rsidRPr="00A80DDA">
        <w:rPr>
          <w:sz w:val="8"/>
        </w:rPr>
        <w:t xml:space="preserve">      19    -1.</w:t>
      </w:r>
      <w:proofErr w:type="gramStart"/>
      <w:r w:rsidRPr="00A80DDA">
        <w:rPr>
          <w:sz w:val="8"/>
        </w:rPr>
        <w:t>0  232.80</w:t>
      </w:r>
      <w:proofErr w:type="gramEnd"/>
      <w:r w:rsidRPr="00A80DDA">
        <w:rPr>
          <w:sz w:val="8"/>
        </w:rPr>
        <w:t xml:space="preserve">  225.12   26.21   20.42    0.00    0.68    0.00    0.63   0.188   0.174   0.173   0.149   0.223   0.254   0.228   0.328   0.367   0.237   0.152   0.101   0.061   0.211   0.244   0.310   0.326   0.309   80.00  288.00</w:t>
      </w:r>
    </w:p>
    <w:p w14:paraId="5EDBE534" w14:textId="77777777" w:rsidR="0041037A" w:rsidRPr="00A80DDA" w:rsidRDefault="0041037A">
      <w:pPr>
        <w:pStyle w:val="Examplebody"/>
        <w:rPr>
          <w:sz w:val="8"/>
        </w:rPr>
      </w:pPr>
      <w:r w:rsidRPr="00A80DDA">
        <w:rPr>
          <w:sz w:val="8"/>
        </w:rPr>
        <w:t xml:space="preserve">      20</w:t>
      </w:r>
    </w:p>
    <w:p w14:paraId="34F4D4D5" w14:textId="77777777" w:rsidR="0041037A" w:rsidRPr="00A80DDA" w:rsidRDefault="0041037A">
      <w:pPr>
        <w:pStyle w:val="Examplebody"/>
        <w:rPr>
          <w:sz w:val="8"/>
        </w:rPr>
      </w:pPr>
      <w:r w:rsidRPr="00A80DDA">
        <w:rPr>
          <w:sz w:val="8"/>
        </w:rPr>
        <w:t xml:space="preserve">      21</w:t>
      </w:r>
    </w:p>
    <w:p w14:paraId="2F95BA29" w14:textId="77777777" w:rsidR="0041037A" w:rsidRPr="00A80DDA" w:rsidRDefault="0041037A">
      <w:pPr>
        <w:rPr>
          <w:rFonts w:ascii="Courier New" w:hAnsi="Courier New" w:cs="Courier New"/>
        </w:rPr>
      </w:pPr>
    </w:p>
    <w:p w14:paraId="1E137503" w14:textId="77777777" w:rsidR="00050D2F" w:rsidRPr="00B7030B" w:rsidRDefault="00050D2F"/>
    <w:p w14:paraId="6B7CBDD1" w14:textId="77777777" w:rsidR="00050D2F" w:rsidRPr="008F195D" w:rsidRDefault="008F195D" w:rsidP="008F195D">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B8AF0F0" w14:textId="77777777" w:rsidR="00050D2F" w:rsidRPr="00A80DDA" w:rsidRDefault="00050D2F" w:rsidP="00050D2F">
      <w:pPr>
        <w:rPr>
          <w:rFonts w:ascii="Courier New" w:hAnsi="Courier New" w:cs="Courier New"/>
          <w:sz w:val="14"/>
        </w:rPr>
      </w:pPr>
      <w:r w:rsidRPr="00A80DDA">
        <w:rPr>
          <w:rFonts w:ascii="Courier New" w:hAnsi="Courier New" w:cs="Courier New"/>
          <w:sz w:val="14"/>
        </w:rPr>
        <w:t xml:space="preserve">$W2 Shading </w:t>
      </w:r>
      <w:proofErr w:type="spellStart"/>
      <w:r w:rsidRPr="00A80DDA">
        <w:rPr>
          <w:rFonts w:ascii="Courier New" w:hAnsi="Courier New" w:cs="Courier New"/>
          <w:sz w:val="14"/>
        </w:rPr>
        <w:t>InputFile</w:t>
      </w:r>
      <w:proofErr w:type="spellEnd"/>
      <w:r w:rsidRPr="00A80DDA">
        <w:rPr>
          <w:rFonts w:ascii="Courier New" w:hAnsi="Courier New" w:cs="Courier New"/>
          <w:sz w:val="14"/>
        </w:rPr>
        <w:t xml:space="preserve"> Vegetation and Topography calibrated veg characteristics and corrected topography,,,,,,,,,,,,,,,,,,</w:t>
      </w:r>
    </w:p>
    <w:p w14:paraId="0C4A0454" w14:textId="77777777" w:rsidR="00050D2F" w:rsidRPr="00A80DDA" w:rsidRDefault="00050D2F" w:rsidP="00050D2F">
      <w:pPr>
        <w:rPr>
          <w:rFonts w:ascii="Courier New" w:hAnsi="Courier New" w:cs="Courier New"/>
          <w:sz w:val="14"/>
        </w:rPr>
      </w:pPr>
      <w:r w:rsidRPr="00A80DDA">
        <w:rPr>
          <w:rFonts w:ascii="Courier New" w:hAnsi="Courier New" w:cs="Courier New"/>
          <w:sz w:val="14"/>
        </w:rPr>
        <w:t>,,,,,,,,,,,,,,,,,,,,,,,,,,,,,,</w:t>
      </w:r>
    </w:p>
    <w:p w14:paraId="0E94B587" w14:textId="77777777" w:rsidR="00050D2F" w:rsidRPr="00A80DDA" w:rsidRDefault="00050D2F" w:rsidP="00050D2F">
      <w:pPr>
        <w:rPr>
          <w:rFonts w:ascii="Courier New" w:hAnsi="Courier New" w:cs="Courier New"/>
          <w:sz w:val="14"/>
        </w:rPr>
      </w:pPr>
      <w:r w:rsidRPr="00A80DDA">
        <w:rPr>
          <w:rFonts w:ascii="Courier New" w:hAnsi="Courier New" w:cs="Courier New"/>
          <w:sz w:val="14"/>
        </w:rPr>
        <w:t xml:space="preserve">Segment, </w:t>
      </w:r>
      <w:proofErr w:type="gramStart"/>
      <w:r w:rsidRPr="00A80DDA">
        <w:rPr>
          <w:rFonts w:ascii="Courier New" w:hAnsi="Courier New" w:cs="Courier New"/>
          <w:sz w:val="14"/>
        </w:rPr>
        <w:t>DynSh,TTleLB</w:t>
      </w:r>
      <w:proofErr w:type="gramEnd"/>
      <w:r w:rsidRPr="00A80DDA">
        <w:rPr>
          <w:rFonts w:ascii="Courier New" w:hAnsi="Courier New" w:cs="Courier New"/>
          <w:sz w:val="14"/>
        </w:rPr>
        <w:t>,TTEeRB,ClDisLB,ClDiRB,SRFLB1,SRFLB2,SRFRB1,SRFRB2,TOPO1,TOPO2,TOPO3,TOPO4,TOPO5,TOPO6,TOPO7,TOPO8,TOPO9,TOPO10,TOPO11, TOPO12,TOPO13,TOPO14,TOPO15,TOPO16,TOPO17,TOPO18,SRFJD1,SRFJD2,</w:t>
      </w:r>
    </w:p>
    <w:p w14:paraId="7A04B98E" w14:textId="77777777" w:rsidR="00050D2F" w:rsidRPr="00A80DDA" w:rsidRDefault="00050D2F" w:rsidP="00050D2F">
      <w:pPr>
        <w:rPr>
          <w:rFonts w:ascii="Courier New" w:hAnsi="Courier New" w:cs="Courier New"/>
          <w:sz w:val="14"/>
        </w:rPr>
      </w:pPr>
      <w:r w:rsidRPr="00A80DDA">
        <w:rPr>
          <w:rFonts w:ascii="Courier New" w:hAnsi="Courier New" w:cs="Courier New"/>
          <w:sz w:val="14"/>
        </w:rPr>
        <w:t>1,,,,,,,,,,,,,,,,,,,,,,,,,,,,,,</w:t>
      </w:r>
    </w:p>
    <w:p w14:paraId="224F81A9"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2,-</w:t>
      </w:r>
      <w:proofErr w:type="gramEnd"/>
      <w:r w:rsidRPr="00A80DDA">
        <w:rPr>
          <w:rFonts w:ascii="Courier New" w:hAnsi="Courier New" w:cs="Courier New"/>
          <w:sz w:val="14"/>
        </w:rPr>
        <w:t>1,575,580,70,70,0,0.57,0,0.5,0.486,0.49,0.414,0.295,0.191,0.149,0.134,0.296,0.353,0.359,0.329,0.25,0.12,0.123,0.242,0.298,0.31,0.414,80,288,</w:t>
      </w:r>
    </w:p>
    <w:p w14:paraId="5F2DFAA6"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3,-</w:t>
      </w:r>
      <w:proofErr w:type="gramEnd"/>
      <w:r w:rsidRPr="00A80DDA">
        <w:rPr>
          <w:rFonts w:ascii="Courier New" w:hAnsi="Courier New" w:cs="Courier New"/>
          <w:sz w:val="14"/>
        </w:rPr>
        <w:t>1,568,566,70,70,0,0.57,0,0.5,0.501,0.505,0.476,0.383,0.201,0.121,0.122,0.231,0.257,0.221,0.136,0.083,0.101,0.166,0.258,0.318,0.361,0.427,80,288,</w:t>
      </w:r>
    </w:p>
    <w:p w14:paraId="01F58C5F"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4,-</w:t>
      </w:r>
      <w:proofErr w:type="gramEnd"/>
      <w:r w:rsidRPr="00A80DDA">
        <w:rPr>
          <w:rFonts w:ascii="Courier New" w:hAnsi="Courier New" w:cs="Courier New"/>
          <w:sz w:val="14"/>
        </w:rPr>
        <w:t>1,562,565,70,70,0,0.57,0,0.5,0.599,0.583,0.566,0.458,0.478,0.469,0.409,0.296,0.246,0.221,0.18,0.077,0.137,0.289,0.35,0.433,0.53,0.588,80,288,</w:t>
      </w:r>
    </w:p>
    <w:p w14:paraId="4416D8BA"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5,-</w:t>
      </w:r>
      <w:proofErr w:type="gramEnd"/>
      <w:r w:rsidRPr="00A80DDA">
        <w:rPr>
          <w:rFonts w:ascii="Courier New" w:hAnsi="Courier New" w:cs="Courier New"/>
          <w:sz w:val="14"/>
        </w:rPr>
        <w:t>1,568,565,70,70,0,0.57,0,0.5,0.599,0.583,0.566,0.458,0.478,0.469,0.409,0.296,0.246,0.221,0.18,0.077,0.137,0.289,0.35,0.433,0.53,0.588,80,288,</w:t>
      </w:r>
    </w:p>
    <w:p w14:paraId="3B852499"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6,-</w:t>
      </w:r>
      <w:proofErr w:type="gramEnd"/>
      <w:r w:rsidRPr="00A80DDA">
        <w:rPr>
          <w:rFonts w:ascii="Courier New" w:hAnsi="Courier New" w:cs="Courier New"/>
          <w:sz w:val="14"/>
        </w:rPr>
        <w:t>1,544,546,70,70,0,0.57,0,0.5,0.599,0.583,0.566,0.458,0.478,0.469,0.409,0.296,0.246,0.221,0.18,0.077,0.137,0.289,0.35,0.433,0.53,0.588,80,288,</w:t>
      </w:r>
    </w:p>
    <w:p w14:paraId="7DD9E7EE"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7,-</w:t>
      </w:r>
      <w:proofErr w:type="gramEnd"/>
      <w:r w:rsidRPr="00A80DDA">
        <w:rPr>
          <w:rFonts w:ascii="Courier New" w:hAnsi="Courier New" w:cs="Courier New"/>
          <w:sz w:val="14"/>
        </w:rPr>
        <w:t>1,548,567,70,70,0,0.54,0,0.59,0.468,0.427,0.371,0.286,0.183,0.345,0.454,0.504,0.487,0.4,0.268,0.159,0.163,0.312,0.399,0.416,0.445,0.466,80,288,</w:t>
      </w:r>
    </w:p>
    <w:p w14:paraId="2BA39A4F" w14:textId="77777777" w:rsidR="00050D2F" w:rsidRPr="00A80DDA" w:rsidRDefault="00050D2F" w:rsidP="00050D2F">
      <w:pPr>
        <w:rPr>
          <w:rFonts w:ascii="Courier New" w:hAnsi="Courier New" w:cs="Courier New"/>
          <w:sz w:val="14"/>
        </w:rPr>
        <w:sectPr w:rsidR="00050D2F" w:rsidRPr="00A80DDA" w:rsidSect="000E4BA7">
          <w:headerReference w:type="even" r:id="rId121"/>
          <w:headerReference w:type="default" r:id="rId122"/>
          <w:footerReference w:type="even" r:id="rId123"/>
          <w:footerReference w:type="default" r:id="rId124"/>
          <w:endnotePr>
            <w:numFmt w:val="decimal"/>
          </w:endnotePr>
          <w:pgSz w:w="15840" w:h="12240" w:orient="landscape" w:code="1"/>
          <w:pgMar w:top="1728" w:right="1440" w:bottom="1728" w:left="2160" w:header="1008" w:footer="1008" w:gutter="0"/>
          <w:paperSrc w:first="100" w:other="100"/>
          <w:cols w:space="720"/>
          <w:noEndnote/>
        </w:sectPr>
      </w:pPr>
      <w:r w:rsidRPr="00A80DDA">
        <w:rPr>
          <w:rFonts w:ascii="Courier New" w:hAnsi="Courier New" w:cs="Courier New"/>
          <w:sz w:val="14"/>
        </w:rPr>
        <w:t>8,,,,,,,,,,,,,,,,,,,,,,,,,,,,,,</w:t>
      </w:r>
    </w:p>
    <w:p w14:paraId="3E63A47D" w14:textId="77777777" w:rsidR="0041037A" w:rsidRPr="00B7030B" w:rsidRDefault="0041037A">
      <w:pPr>
        <w:pStyle w:val="Heading3"/>
        <w:rPr>
          <w:rFonts w:asciiTheme="minorHAnsi" w:hAnsiTheme="minorHAnsi"/>
        </w:rPr>
      </w:pPr>
      <w:bookmarkStart w:id="3604" w:name="inflow_file"/>
      <w:bookmarkStart w:id="3605" w:name="_Branch_Inflow_File"/>
      <w:bookmarkStart w:id="3606" w:name="_Toc41047897"/>
      <w:bookmarkEnd w:id="3604"/>
      <w:bookmarkEnd w:id="3605"/>
      <w:r w:rsidRPr="00B7030B">
        <w:rPr>
          <w:rFonts w:asciiTheme="minorHAnsi" w:hAnsiTheme="minorHAnsi"/>
        </w:rPr>
        <w:lastRenderedPageBreak/>
        <w:t>Branch Inflow File</w:t>
      </w:r>
      <w:bookmarkEnd w:id="3606"/>
    </w:p>
    <w:p w14:paraId="0FAA1672" w14:textId="77777777" w:rsidR="0041037A" w:rsidRPr="00F0152C" w:rsidRDefault="0041037A" w:rsidP="007221FF">
      <w:pPr>
        <w:pStyle w:val="BodyText"/>
        <w:spacing w:after="120"/>
        <w:rPr>
          <w:sz w:val="20"/>
        </w:rPr>
      </w:pPr>
      <w:r w:rsidRPr="00F0152C">
        <w:rPr>
          <w:sz w:val="20"/>
        </w:rPr>
        <w:t xml:space="preserve">This file contains the inflow for a branch with an </w:t>
      </w:r>
      <w:hyperlink w:anchor="branch_geometry" w:history="1">
        <w:r w:rsidRPr="00F0152C">
          <w:rPr>
            <w:rStyle w:val="Hyperlink"/>
            <w:rFonts w:asciiTheme="minorHAnsi" w:hAnsiTheme="minorHAnsi"/>
          </w:rPr>
          <w:t>upstream flow boundary condition</w:t>
        </w:r>
      </w:hyperlink>
      <w:r w:rsidRPr="00F0152C">
        <w:rPr>
          <w:sz w:val="20"/>
        </w:rPr>
        <w:t>.  The following is a list of guidelines for file prepara</w:t>
      </w:r>
      <w:r w:rsidRPr="00F0152C">
        <w:rPr>
          <w:sz w:val="20"/>
        </w:rPr>
        <w:softHyphen/>
        <w:t>tion:</w:t>
      </w:r>
    </w:p>
    <w:p w14:paraId="0B2BCE63" w14:textId="77777777" w:rsidR="0041037A" w:rsidRPr="00F0152C" w:rsidRDefault="0041037A">
      <w:pPr>
        <w:pStyle w:val="Numberedlist"/>
        <w:rPr>
          <w:sz w:val="20"/>
        </w:rPr>
      </w:pPr>
      <w:r w:rsidRPr="00F0152C">
        <w:rPr>
          <w:sz w:val="20"/>
        </w:rPr>
        <w:t>1.</w:t>
      </w:r>
      <w:r w:rsidRPr="00F0152C">
        <w:rPr>
          <w:sz w:val="20"/>
        </w:rPr>
        <w:tab/>
        <w:t xml:space="preserve">A separate file is required for each branch with an </w:t>
      </w:r>
      <w:hyperlink w:anchor="branch_geometry" w:history="1">
        <w:r w:rsidRPr="00F0152C">
          <w:rPr>
            <w:sz w:val="20"/>
          </w:rPr>
          <w:t>up</w:t>
        </w:r>
        <w:r w:rsidRPr="00F0152C">
          <w:rPr>
            <w:sz w:val="20"/>
          </w:rPr>
          <w:softHyphen/>
          <w:t>stream flow boundary condi</w:t>
        </w:r>
        <w:r w:rsidRPr="00F0152C">
          <w:rPr>
            <w:sz w:val="20"/>
          </w:rPr>
          <w:softHyphen/>
          <w:t>tion</w:t>
        </w:r>
      </w:hyperlink>
      <w:r w:rsidRPr="00F0152C">
        <w:rPr>
          <w:sz w:val="20"/>
        </w:rPr>
        <w:t>.  This allows the user to up</w:t>
      </w:r>
      <w:r w:rsidRPr="00F0152C">
        <w:rPr>
          <w:sz w:val="20"/>
        </w:rPr>
        <w:softHyphen/>
        <w:t>date in</w:t>
      </w:r>
      <w:r w:rsidRPr="00F0152C">
        <w:rPr>
          <w:sz w:val="20"/>
        </w:rPr>
        <w:softHyphen/>
        <w:t>flows for one branch indepen</w:t>
      </w:r>
      <w:r w:rsidRPr="00F0152C">
        <w:rPr>
          <w:sz w:val="20"/>
        </w:rPr>
        <w:softHyphen/>
        <w:t>dent of another branch.</w:t>
      </w:r>
    </w:p>
    <w:p w14:paraId="2A995D92" w14:textId="77777777" w:rsidR="0041037A" w:rsidRPr="00F0152C" w:rsidRDefault="0041037A">
      <w:pPr>
        <w:pStyle w:val="Numberedlist"/>
        <w:rPr>
          <w:sz w:val="20"/>
        </w:rPr>
      </w:pPr>
      <w:r w:rsidRPr="00F0152C">
        <w:rPr>
          <w:sz w:val="20"/>
        </w:rPr>
        <w:t>2.</w:t>
      </w:r>
      <w:r w:rsidRPr="00F0152C">
        <w:rPr>
          <w:sz w:val="20"/>
        </w:rPr>
        <w:tab/>
      </w:r>
      <w:r w:rsidR="00F0152C">
        <w:rPr>
          <w:sz w:val="20"/>
        </w:rPr>
        <w:t xml:space="preserve">Fixed text format file: </w:t>
      </w:r>
      <w:r w:rsidRPr="00F0152C">
        <w:rPr>
          <w:sz w:val="20"/>
        </w:rPr>
        <w:t>Input format for each field is F8.0 that al</w:t>
      </w:r>
      <w:r w:rsidRPr="00F0152C">
        <w:rPr>
          <w:sz w:val="20"/>
        </w:rPr>
        <w:softHyphen/>
        <w:t>lows the user to specify the decimal point location.</w:t>
      </w:r>
    </w:p>
    <w:p w14:paraId="58A766F4" w14:textId="77777777" w:rsidR="0041037A" w:rsidRPr="00F0152C" w:rsidRDefault="0041037A">
      <w:pPr>
        <w:pStyle w:val="Numberedlist"/>
        <w:rPr>
          <w:sz w:val="20"/>
        </w:rPr>
      </w:pPr>
      <w:r w:rsidRPr="00F0152C">
        <w:rPr>
          <w:sz w:val="20"/>
        </w:rPr>
        <w:t>3.</w:t>
      </w:r>
      <w:r w:rsidRPr="00F0152C">
        <w:rPr>
          <w:sz w:val="20"/>
        </w:rPr>
        <w:tab/>
        <w:t>The first two lines are ignored and can be used to com</w:t>
      </w:r>
      <w:r w:rsidRPr="00F0152C">
        <w:rPr>
          <w:sz w:val="20"/>
        </w:rPr>
        <w:softHyphen/>
        <w:t>ment the file.</w:t>
      </w:r>
    </w:p>
    <w:p w14:paraId="29259255" w14:textId="010AA8BF" w:rsidR="0041037A" w:rsidRPr="00F0152C" w:rsidRDefault="0041037A">
      <w:pPr>
        <w:pStyle w:val="Numberedlist"/>
        <w:rPr>
          <w:sz w:val="20"/>
        </w:rPr>
      </w:pPr>
      <w:r w:rsidRPr="00F0152C">
        <w:rPr>
          <w:sz w:val="20"/>
        </w:rPr>
        <w:t>4.</w:t>
      </w:r>
      <w:r w:rsidRPr="00F0152C">
        <w:rPr>
          <w:sz w:val="20"/>
        </w:rPr>
        <w:tab/>
        <w:t>The third line contains the variable names which are right</w:t>
      </w:r>
      <w:ins w:id="3607" w:author="Honnalore Steissberg" w:date="2021-08-20T11:40:00Z">
        <w:r w:rsidR="001530A5">
          <w:rPr>
            <w:sz w:val="20"/>
          </w:rPr>
          <w:t>-</w:t>
        </w:r>
      </w:ins>
      <w:del w:id="3608" w:author="Honnalore Steissberg" w:date="2021-08-20T11:40:00Z">
        <w:r w:rsidRPr="00F0152C" w:rsidDel="001530A5">
          <w:rPr>
            <w:sz w:val="20"/>
          </w:rPr>
          <w:delText xml:space="preserve"> </w:delText>
        </w:r>
      </w:del>
      <w:r w:rsidRPr="00F0152C">
        <w:rPr>
          <w:sz w:val="20"/>
        </w:rPr>
        <w:t>justi</w:t>
      </w:r>
      <w:r w:rsidRPr="00F0152C">
        <w:rPr>
          <w:sz w:val="20"/>
        </w:rPr>
        <w:softHyphen/>
        <w:t>fied accord</w:t>
      </w:r>
      <w:r w:rsidRPr="00F0152C">
        <w:rPr>
          <w:sz w:val="20"/>
        </w:rPr>
        <w:softHyphen/>
        <w:t>ing to the input field.  This line is also ignored al</w:t>
      </w:r>
      <w:r w:rsidRPr="00F0152C">
        <w:rPr>
          <w:sz w:val="20"/>
        </w:rPr>
        <w:softHyphen/>
        <w:t>though the prepro</w:t>
      </w:r>
      <w:r w:rsidRPr="00F0152C">
        <w:rPr>
          <w:sz w:val="20"/>
        </w:rPr>
        <w:softHyphen/>
        <w:t>cessor checks to ensure the fields are aligned correct</w:t>
      </w:r>
      <w:r w:rsidRPr="00F0152C">
        <w:rPr>
          <w:sz w:val="20"/>
        </w:rPr>
        <w:softHyphen/>
        <w:t>ly.</w:t>
      </w:r>
    </w:p>
    <w:p w14:paraId="216B8BBD" w14:textId="77777777" w:rsidR="0041037A" w:rsidRPr="00F0152C" w:rsidRDefault="0041037A">
      <w:pPr>
        <w:pStyle w:val="Numberedlist"/>
        <w:rPr>
          <w:sz w:val="20"/>
        </w:rPr>
      </w:pPr>
      <w:r w:rsidRPr="00F0152C">
        <w:rPr>
          <w:sz w:val="20"/>
        </w:rPr>
        <w:t>5.</w:t>
      </w:r>
      <w:r w:rsidRPr="00F0152C">
        <w:rPr>
          <w:sz w:val="20"/>
        </w:rPr>
        <w:tab/>
        <w:t>The first field is the Julian date that can be entered at any fre</w:t>
      </w:r>
      <w:r w:rsidRPr="00F0152C">
        <w:rPr>
          <w:sz w:val="20"/>
        </w:rPr>
        <w:softHyphen/>
        <w:t>quency.  The fre</w:t>
      </w:r>
      <w:r w:rsidRPr="00F0152C">
        <w:rPr>
          <w:sz w:val="20"/>
        </w:rPr>
        <w:softHyphen/>
        <w:t>quen</w:t>
      </w:r>
      <w:r w:rsidRPr="00F0152C">
        <w:rPr>
          <w:sz w:val="20"/>
        </w:rPr>
        <w:softHyphen/>
        <w:t>cy be</w:t>
      </w:r>
      <w:r w:rsidRPr="00F0152C">
        <w:rPr>
          <w:sz w:val="20"/>
        </w:rPr>
        <w:softHyphen/>
        <w:t>tween updates may vary during the simu</w:t>
      </w:r>
      <w:r w:rsidRPr="00F0152C">
        <w:rPr>
          <w:sz w:val="20"/>
        </w:rPr>
        <w:softHyphen/>
        <w:t>la</w:t>
      </w:r>
      <w:r w:rsidRPr="00F0152C">
        <w:rPr>
          <w:sz w:val="20"/>
        </w:rPr>
        <w:softHyphen/>
        <w:t>tion.</w:t>
      </w:r>
    </w:p>
    <w:p w14:paraId="35DCA8BA" w14:textId="77777777" w:rsidR="0041037A" w:rsidRPr="00F0152C" w:rsidRDefault="0041037A">
      <w:pPr>
        <w:pStyle w:val="Numberedlist"/>
        <w:rPr>
          <w:sz w:val="20"/>
        </w:rPr>
      </w:pPr>
      <w:r w:rsidRPr="00F0152C">
        <w:rPr>
          <w:sz w:val="20"/>
        </w:rPr>
        <w:t>6.</w:t>
      </w:r>
      <w:r w:rsidRPr="00F0152C">
        <w:rPr>
          <w:sz w:val="20"/>
        </w:rPr>
        <w:tab/>
        <w:t xml:space="preserve">The second field is the inflow rate, </w:t>
      </w:r>
      <w:r w:rsidRPr="00F0152C">
        <w:rPr>
          <w:i/>
          <w:iCs/>
          <w:sz w:val="20"/>
        </w:rPr>
        <w:t>m</w:t>
      </w:r>
      <w:r w:rsidRPr="00F0152C">
        <w:rPr>
          <w:i/>
          <w:iCs/>
          <w:sz w:val="20"/>
          <w:vertAlign w:val="superscript"/>
        </w:rPr>
        <w:t>3</w:t>
      </w:r>
      <w:r w:rsidRPr="00F0152C">
        <w:rPr>
          <w:i/>
          <w:iCs/>
          <w:sz w:val="20"/>
        </w:rPr>
        <w:t xml:space="preserve"> sec</w:t>
      </w:r>
      <w:r w:rsidRPr="00F0152C">
        <w:rPr>
          <w:i/>
          <w:iCs/>
          <w:sz w:val="20"/>
          <w:vertAlign w:val="superscript"/>
        </w:rPr>
        <w:t>-1</w:t>
      </w:r>
      <w:r w:rsidRPr="00F0152C">
        <w:rPr>
          <w:sz w:val="20"/>
        </w:rPr>
        <w:t xml:space="preserve">. </w:t>
      </w:r>
    </w:p>
    <w:p w14:paraId="6D41C3F4" w14:textId="57F63C06" w:rsidR="00FD5140" w:rsidRDefault="00FD5140">
      <w:pPr>
        <w:pStyle w:val="Numberedlist"/>
        <w:rPr>
          <w:ins w:id="3609" w:author="Honnalore Steissberg" w:date="2021-08-20T11:06:00Z"/>
          <w:sz w:val="20"/>
        </w:rPr>
      </w:pPr>
      <w:r w:rsidRPr="00F0152C">
        <w:rPr>
          <w:sz w:val="20"/>
        </w:rPr>
        <w:t>7.</w:t>
      </w:r>
      <w:r w:rsidRPr="00F0152C">
        <w:rPr>
          <w:sz w:val="20"/>
        </w:rPr>
        <w:tab/>
        <w:t>Note that the inflow file CANNOT handle negative inflows like the distributed inflow file or tributary inflows.</w:t>
      </w:r>
    </w:p>
    <w:p w14:paraId="1C69A5A6" w14:textId="77777777" w:rsidR="00A309E5" w:rsidRPr="00F0152C" w:rsidRDefault="00A309E5">
      <w:pPr>
        <w:pStyle w:val="Numberedlist"/>
        <w:rPr>
          <w:sz w:val="20"/>
        </w:rPr>
      </w:pPr>
    </w:p>
    <w:p w14:paraId="0F07666C" w14:textId="404FFEFE" w:rsidR="0041037A" w:rsidRPr="00F0152C" w:rsidRDefault="0041037A">
      <w:pPr>
        <w:pStyle w:val="BodyText"/>
        <w:rPr>
          <w:sz w:val="20"/>
        </w:rPr>
      </w:pPr>
      <w:r w:rsidRPr="00F0152C">
        <w:rPr>
          <w:sz w:val="20"/>
        </w:rPr>
        <w:t>Note the following example takes advantage of the algor</w:t>
      </w:r>
      <w:r w:rsidRPr="00F0152C">
        <w:rPr>
          <w:sz w:val="20"/>
        </w:rPr>
        <w:softHyphen/>
        <w:t>ithm's capability to use data at vary</w:t>
      </w:r>
      <w:r w:rsidRPr="00F0152C">
        <w:rPr>
          <w:sz w:val="20"/>
        </w:rPr>
        <w:softHyphen/>
        <w:t>ing frequencies</w:t>
      </w:r>
      <w:ins w:id="3610" w:author="Honnalore Steissberg" w:date="2021-08-20T11:05:00Z">
        <w:r w:rsidR="00A309E5">
          <w:rPr>
            <w:sz w:val="20"/>
          </w:rPr>
          <w:t>:</w:t>
        </w:r>
      </w:ins>
      <w:del w:id="3611" w:author="Honnalore Steissberg" w:date="2021-08-20T11:05:00Z">
        <w:r w:rsidRPr="00F0152C" w:rsidDel="00A309E5">
          <w:rPr>
            <w:sz w:val="20"/>
          </w:rPr>
          <w:delText>.</w:delText>
        </w:r>
      </w:del>
    </w:p>
    <w:p w14:paraId="29F0FD99" w14:textId="77777777" w:rsidR="0041037A" w:rsidRPr="00B7030B" w:rsidRDefault="0041037A" w:rsidP="007221F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r w:rsidRPr="00B7030B">
        <w:rPr>
          <w:rFonts w:asciiTheme="minorHAnsi" w:hAnsiTheme="minorHAnsi"/>
        </w:rPr>
        <w:t>Example</w:t>
      </w:r>
      <w:r w:rsidR="008F195D">
        <w:rPr>
          <w:rFonts w:asciiTheme="minorHAnsi" w:hAnsiTheme="minorHAnsi"/>
        </w:rPr>
        <w:t xml:space="preserve"> – Fixed Format, Space Delimited </w:t>
      </w:r>
    </w:p>
    <w:p w14:paraId="1D3DB18C" w14:textId="77777777" w:rsidR="0041037A" w:rsidRPr="00A80DDA" w:rsidRDefault="0041037A">
      <w:pPr>
        <w:pStyle w:val="Examplebody"/>
        <w:rPr>
          <w:rStyle w:val="Cardexample1"/>
        </w:rPr>
      </w:pPr>
      <w:r w:rsidRPr="00A80DDA">
        <w:rPr>
          <w:rStyle w:val="Cardexample1"/>
        </w:rPr>
        <w:t>CE-QUAL-W2 sample inflow file</w:t>
      </w:r>
    </w:p>
    <w:p w14:paraId="62D10EF7" w14:textId="77777777" w:rsidR="0041037A" w:rsidRPr="00A80DDA" w:rsidRDefault="0041037A">
      <w:pPr>
        <w:pStyle w:val="Examplebody"/>
        <w:rPr>
          <w:rStyle w:val="Cardexample1"/>
        </w:rPr>
      </w:pPr>
      <w:r w:rsidRPr="00A80DDA">
        <w:rPr>
          <w:rStyle w:val="Cardexample1"/>
        </w:rPr>
        <w:t xml:space="preserve"> </w:t>
      </w:r>
    </w:p>
    <w:p w14:paraId="09380209" w14:textId="77777777" w:rsidR="0041037A" w:rsidRPr="00A80DDA" w:rsidRDefault="0041037A">
      <w:pPr>
        <w:pStyle w:val="Examplebody"/>
        <w:rPr>
          <w:rStyle w:val="Cardexample1"/>
        </w:rPr>
      </w:pPr>
      <w:r w:rsidRPr="00A80DDA">
        <w:rPr>
          <w:rStyle w:val="Cardexample1"/>
        </w:rPr>
        <w:t xml:space="preserve">    JDAY     QIN </w:t>
      </w:r>
    </w:p>
    <w:p w14:paraId="44B2C0C0" w14:textId="77777777" w:rsidR="0041037A" w:rsidRPr="00A80DDA" w:rsidRDefault="0041037A">
      <w:pPr>
        <w:pStyle w:val="Examplebody"/>
        <w:rPr>
          <w:rStyle w:val="Cardexample1"/>
        </w:rPr>
      </w:pPr>
      <w:r w:rsidRPr="00A80DDA">
        <w:rPr>
          <w:rStyle w:val="Cardexample1"/>
        </w:rPr>
        <w:t xml:space="preserve">182.0000     0.0 </w:t>
      </w:r>
    </w:p>
    <w:p w14:paraId="18996968" w14:textId="77777777" w:rsidR="0041037A" w:rsidRPr="00A80DDA" w:rsidRDefault="0041037A">
      <w:pPr>
        <w:pStyle w:val="Examplebody"/>
        <w:rPr>
          <w:rStyle w:val="Cardexample1"/>
        </w:rPr>
      </w:pPr>
      <w:r w:rsidRPr="00A80DDA">
        <w:rPr>
          <w:rStyle w:val="Cardexample1"/>
        </w:rPr>
        <w:t xml:space="preserve">182.5416   283.0 </w:t>
      </w:r>
    </w:p>
    <w:p w14:paraId="506D8496" w14:textId="77777777" w:rsidR="0041037A" w:rsidRPr="00A80DDA" w:rsidRDefault="0041037A">
      <w:pPr>
        <w:pStyle w:val="Examplebody"/>
        <w:rPr>
          <w:rStyle w:val="Cardexample1"/>
        </w:rPr>
      </w:pPr>
      <w:r w:rsidRPr="00A80DDA">
        <w:rPr>
          <w:rStyle w:val="Cardexample1"/>
        </w:rPr>
        <w:t xml:space="preserve">182.6250   566.0 </w:t>
      </w:r>
    </w:p>
    <w:p w14:paraId="1484451D" w14:textId="77777777" w:rsidR="0041037A" w:rsidRPr="00A80DDA" w:rsidRDefault="0041037A">
      <w:pPr>
        <w:pStyle w:val="Examplebody"/>
        <w:rPr>
          <w:rStyle w:val="Cardexample1"/>
        </w:rPr>
      </w:pPr>
      <w:r w:rsidRPr="00A80DDA">
        <w:rPr>
          <w:rStyle w:val="Cardexample1"/>
        </w:rPr>
        <w:t xml:space="preserve">182.6666  1699.0 </w:t>
      </w:r>
    </w:p>
    <w:p w14:paraId="315C1C1D" w14:textId="77777777" w:rsidR="0041037A" w:rsidRPr="00A80DDA" w:rsidRDefault="0041037A">
      <w:pPr>
        <w:pStyle w:val="Examplebody"/>
        <w:rPr>
          <w:rStyle w:val="Cardexample1"/>
        </w:rPr>
      </w:pPr>
      <w:r w:rsidRPr="00A80DDA">
        <w:rPr>
          <w:rStyle w:val="Cardexample1"/>
        </w:rPr>
        <w:t xml:space="preserve">182.7916   566.0 </w:t>
      </w:r>
    </w:p>
    <w:p w14:paraId="35AF4F51" w14:textId="77777777" w:rsidR="0041037A" w:rsidRPr="00A80DDA" w:rsidRDefault="0041037A">
      <w:pPr>
        <w:pStyle w:val="Examplebody"/>
        <w:rPr>
          <w:rStyle w:val="Cardexample1"/>
        </w:rPr>
      </w:pPr>
      <w:r w:rsidRPr="00A80DDA">
        <w:rPr>
          <w:rStyle w:val="Cardexample1"/>
        </w:rPr>
        <w:t xml:space="preserve">182.8333   283.0 </w:t>
      </w:r>
    </w:p>
    <w:p w14:paraId="2182948B" w14:textId="77777777" w:rsidR="0041037A" w:rsidRPr="00A80DDA" w:rsidRDefault="0041037A">
      <w:pPr>
        <w:pStyle w:val="Examplebody"/>
        <w:rPr>
          <w:rStyle w:val="Cardexample1"/>
        </w:rPr>
      </w:pPr>
      <w:r w:rsidRPr="00A80DDA">
        <w:rPr>
          <w:rStyle w:val="Cardexample1"/>
        </w:rPr>
        <w:t xml:space="preserve">182.9166     0.0 </w:t>
      </w:r>
    </w:p>
    <w:p w14:paraId="2989623A" w14:textId="77777777" w:rsidR="0041037A" w:rsidRPr="00A80DDA" w:rsidRDefault="0041037A">
      <w:pPr>
        <w:pStyle w:val="Examplebody"/>
        <w:rPr>
          <w:rStyle w:val="Cardexample1"/>
        </w:rPr>
      </w:pPr>
      <w:r w:rsidRPr="00A80DDA">
        <w:rPr>
          <w:rStyle w:val="Cardexample1"/>
        </w:rPr>
        <w:t xml:space="preserve">185.5416   283.0 </w:t>
      </w:r>
    </w:p>
    <w:p w14:paraId="168A1AB9" w14:textId="77777777" w:rsidR="0041037A" w:rsidRPr="00A80DDA" w:rsidRDefault="0041037A">
      <w:pPr>
        <w:pStyle w:val="Examplebody"/>
        <w:rPr>
          <w:rStyle w:val="Cardexample1"/>
        </w:rPr>
      </w:pPr>
      <w:r w:rsidRPr="00A80DDA">
        <w:rPr>
          <w:rStyle w:val="Cardexample1"/>
        </w:rPr>
        <w:t xml:space="preserve">185.6250   566.0 </w:t>
      </w:r>
    </w:p>
    <w:p w14:paraId="4B2FE1E8" w14:textId="77777777" w:rsidR="0041037A" w:rsidRPr="00A80DDA" w:rsidRDefault="0041037A">
      <w:pPr>
        <w:pStyle w:val="Examplebody"/>
        <w:rPr>
          <w:rStyle w:val="Cardexample1"/>
        </w:rPr>
      </w:pPr>
      <w:r w:rsidRPr="00A80DDA">
        <w:rPr>
          <w:rStyle w:val="Cardexample1"/>
        </w:rPr>
        <w:t xml:space="preserve">185.6666  1699.0 </w:t>
      </w:r>
    </w:p>
    <w:p w14:paraId="06FA4BB0" w14:textId="77777777" w:rsidR="0041037A" w:rsidRPr="00A80DDA" w:rsidRDefault="0041037A">
      <w:pPr>
        <w:pStyle w:val="Examplebody"/>
        <w:rPr>
          <w:rStyle w:val="Cardexample1"/>
        </w:rPr>
      </w:pPr>
      <w:r w:rsidRPr="00A80DDA">
        <w:rPr>
          <w:rStyle w:val="Cardexample1"/>
        </w:rPr>
        <w:t xml:space="preserve">185.7916   566.0 </w:t>
      </w:r>
    </w:p>
    <w:p w14:paraId="4B366093" w14:textId="77777777" w:rsidR="0041037A" w:rsidRPr="00A80DDA" w:rsidRDefault="0041037A">
      <w:pPr>
        <w:pStyle w:val="Examplebody"/>
        <w:rPr>
          <w:rStyle w:val="Cardexample1"/>
        </w:rPr>
      </w:pPr>
      <w:r w:rsidRPr="00A80DDA">
        <w:rPr>
          <w:rStyle w:val="Cardexample1"/>
        </w:rPr>
        <w:t xml:space="preserve">185.8333   283.0 </w:t>
      </w:r>
    </w:p>
    <w:p w14:paraId="0023C5BE" w14:textId="77777777" w:rsidR="0041037A" w:rsidRPr="00A80DDA" w:rsidRDefault="0041037A">
      <w:pPr>
        <w:pStyle w:val="Examplebody"/>
        <w:rPr>
          <w:rStyle w:val="Cardexample1"/>
        </w:rPr>
      </w:pPr>
      <w:r w:rsidRPr="00A80DDA">
        <w:rPr>
          <w:rStyle w:val="Cardexample1"/>
        </w:rPr>
        <w:t xml:space="preserve">185.9166     0.0 </w:t>
      </w:r>
    </w:p>
    <w:p w14:paraId="7765B16F" w14:textId="77777777" w:rsidR="0041037A" w:rsidRPr="00A80DDA" w:rsidRDefault="0041037A">
      <w:pPr>
        <w:pStyle w:val="Examplebody"/>
        <w:rPr>
          <w:szCs w:val="22"/>
        </w:rPr>
      </w:pPr>
      <w:r w:rsidRPr="00A80DDA">
        <w:rPr>
          <w:rStyle w:val="Cardexample1"/>
        </w:rPr>
        <w:t xml:space="preserve">186.5416   283.0 </w:t>
      </w:r>
    </w:p>
    <w:p w14:paraId="1354DDFF" w14:textId="77777777" w:rsidR="007221FF" w:rsidRPr="00B7030B" w:rsidRDefault="007221FF">
      <w:pPr>
        <w:rPr>
          <w:sz w:val="18"/>
        </w:rPr>
      </w:pPr>
    </w:p>
    <w:p w14:paraId="39D54C70" w14:textId="73DFA467" w:rsidR="007221FF" w:rsidRPr="00F0152C" w:rsidRDefault="008F195D">
      <w:pPr>
        <w:rPr>
          <w:rStyle w:val="Cardexample1"/>
          <w:rFonts w:asciiTheme="minorHAnsi" w:hAnsiTheme="minorHAnsi" w:cs="Times New Roman"/>
          <w:sz w:val="20"/>
          <w:szCs w:val="14"/>
        </w:rPr>
      </w:pPr>
      <w:r>
        <w:rPr>
          <w:rStyle w:val="Cardexample1"/>
          <w:rFonts w:asciiTheme="minorHAnsi" w:hAnsiTheme="minorHAnsi" w:cs="Times New Roman"/>
          <w:sz w:val="20"/>
          <w:szCs w:val="14"/>
        </w:rPr>
        <w:t>T</w:t>
      </w:r>
      <w:r w:rsidR="00F0152C">
        <w:rPr>
          <w:rStyle w:val="Cardexample1"/>
          <w:rFonts w:asciiTheme="minorHAnsi" w:hAnsiTheme="minorHAnsi" w:cs="Times New Roman"/>
          <w:sz w:val="20"/>
          <w:szCs w:val="14"/>
        </w:rPr>
        <w:t xml:space="preserve">he model user can </w:t>
      </w:r>
      <w:r w:rsidR="007221FF" w:rsidRPr="00F0152C">
        <w:rPr>
          <w:rStyle w:val="Cardexample1"/>
          <w:rFonts w:asciiTheme="minorHAnsi" w:hAnsiTheme="minorHAnsi" w:cs="Times New Roman"/>
          <w:sz w:val="20"/>
          <w:szCs w:val="14"/>
        </w:rPr>
        <w:t>use a free-format file rather than the fixed format shown above. When the first character in the first line contains the ‘$’ symbol, the model will treat the file as being in free format. As in the fixed format file, the first 3 lines are ignored</w:t>
      </w:r>
      <w:ins w:id="3612" w:author="Honnalore Steissberg" w:date="2021-08-20T11:06:00Z">
        <w:r w:rsidR="00A309E5">
          <w:rPr>
            <w:rStyle w:val="Cardexample1"/>
            <w:rFonts w:asciiTheme="minorHAnsi" w:hAnsiTheme="minorHAnsi" w:cs="Times New Roman"/>
            <w:sz w:val="20"/>
            <w:szCs w:val="14"/>
          </w:rPr>
          <w:t>,</w:t>
        </w:r>
      </w:ins>
      <w:r w:rsidR="007221FF" w:rsidRPr="00F0152C">
        <w:rPr>
          <w:rStyle w:val="Cardexample1"/>
          <w:rFonts w:asciiTheme="minorHAnsi" w:hAnsiTheme="minorHAnsi" w:cs="Times New Roman"/>
          <w:sz w:val="20"/>
          <w:szCs w:val="14"/>
        </w:rPr>
        <w:t xml:space="preserve"> and the data fields are in the same order as the fixed format file</w:t>
      </w:r>
      <w:ins w:id="3613" w:author="Honnalore Steissberg" w:date="2021-08-20T11:06:00Z">
        <w:r w:rsidR="00A309E5">
          <w:rPr>
            <w:rStyle w:val="Cardexample1"/>
            <w:rFonts w:asciiTheme="minorHAnsi" w:hAnsiTheme="minorHAnsi" w:cs="Times New Roman"/>
            <w:sz w:val="20"/>
            <w:szCs w:val="14"/>
          </w:rPr>
          <w:t>,</w:t>
        </w:r>
      </w:ins>
      <w:r w:rsidR="007221FF" w:rsidRPr="00F0152C">
        <w:rPr>
          <w:rStyle w:val="Cardexample1"/>
          <w:rFonts w:asciiTheme="minorHAnsi" w:hAnsiTheme="minorHAnsi" w:cs="Times New Roman"/>
          <w:sz w:val="20"/>
          <w:szCs w:val="14"/>
        </w:rPr>
        <w:t xml:space="preserve"> except that the user is no longer limited to 8 characters for each field. An example of a comma delim</w:t>
      </w:r>
      <w:r w:rsidR="00F330D0" w:rsidRPr="00F0152C">
        <w:rPr>
          <w:rStyle w:val="Cardexample1"/>
          <w:rFonts w:asciiTheme="minorHAnsi" w:hAnsiTheme="minorHAnsi" w:cs="Times New Roman"/>
          <w:sz w:val="20"/>
          <w:szCs w:val="14"/>
        </w:rPr>
        <w:t>i</w:t>
      </w:r>
      <w:r w:rsidR="007221FF" w:rsidRPr="00F0152C">
        <w:rPr>
          <w:rStyle w:val="Cardexample1"/>
          <w:rFonts w:asciiTheme="minorHAnsi" w:hAnsiTheme="minorHAnsi" w:cs="Times New Roman"/>
          <w:sz w:val="20"/>
          <w:szCs w:val="14"/>
        </w:rPr>
        <w:t>ted file is shown below.</w:t>
      </w:r>
    </w:p>
    <w:p w14:paraId="46E2457F" w14:textId="77777777" w:rsidR="007221FF" w:rsidRDefault="007221FF">
      <w:pPr>
        <w:rPr>
          <w:rStyle w:val="Cardexample1"/>
          <w:rFonts w:asciiTheme="minorHAnsi" w:hAnsiTheme="minorHAnsi" w:cs="Times New Roman"/>
          <w:sz w:val="18"/>
        </w:rPr>
      </w:pPr>
    </w:p>
    <w:p w14:paraId="7190E6AF" w14:textId="77777777" w:rsidR="008F195D" w:rsidRPr="00B7030B" w:rsidRDefault="008F195D" w:rsidP="008F195D">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 </w:t>
      </w:r>
    </w:p>
    <w:p w14:paraId="5EEEC7B3" w14:textId="77777777" w:rsidR="008F195D" w:rsidRPr="00B7030B" w:rsidRDefault="008F195D">
      <w:pPr>
        <w:rPr>
          <w:rStyle w:val="Cardexample1"/>
          <w:rFonts w:asciiTheme="minorHAnsi" w:hAnsiTheme="minorHAnsi" w:cs="Times New Roman"/>
          <w:sz w:val="18"/>
        </w:rPr>
      </w:pPr>
    </w:p>
    <w:p w14:paraId="09700F3F"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 xml:space="preserve">$Flow data for </w:t>
      </w:r>
      <w:proofErr w:type="gramStart"/>
      <w:r w:rsidRPr="00A80DDA">
        <w:rPr>
          <w:rFonts w:ascii="Courier New" w:hAnsi="Courier New" w:cs="Courier New"/>
          <w:sz w:val="16"/>
        </w:rPr>
        <w:t>2012,,</w:t>
      </w:r>
      <w:proofErr w:type="gramEnd"/>
    </w:p>
    <w:p w14:paraId="2B05A8F9"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w:t>
      </w:r>
    </w:p>
    <w:p w14:paraId="13301E12" w14:textId="77777777" w:rsidR="007221FF" w:rsidRPr="00A80DDA" w:rsidRDefault="007221FF" w:rsidP="007221FF">
      <w:pPr>
        <w:rPr>
          <w:rFonts w:ascii="Courier New" w:hAnsi="Courier New" w:cs="Courier New"/>
          <w:sz w:val="16"/>
        </w:rPr>
      </w:pPr>
      <w:proofErr w:type="spellStart"/>
      <w:proofErr w:type="gramStart"/>
      <w:r w:rsidRPr="00A80DDA">
        <w:rPr>
          <w:rFonts w:ascii="Courier New" w:hAnsi="Courier New" w:cs="Courier New"/>
          <w:sz w:val="16"/>
        </w:rPr>
        <w:t>JDAY,q</w:t>
      </w:r>
      <w:proofErr w:type="spellEnd"/>
      <w:proofErr w:type="gramEnd"/>
      <w:r w:rsidRPr="00A80DDA">
        <w:rPr>
          <w:rFonts w:ascii="Courier New" w:hAnsi="Courier New" w:cs="Courier New"/>
          <w:sz w:val="16"/>
        </w:rPr>
        <w:t>(m3/s),</w:t>
      </w:r>
    </w:p>
    <w:p w14:paraId="37FE4233"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1,9.12611182703854,</w:t>
      </w:r>
    </w:p>
    <w:p w14:paraId="303E7811"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2,12.1179791828734,</w:t>
      </w:r>
    </w:p>
    <w:p w14:paraId="67910056"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3,4.2113553278442,</w:t>
      </w:r>
    </w:p>
    <w:p w14:paraId="40C6CD1E"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4,9.94341024175013E-03,</w:t>
      </w:r>
    </w:p>
    <w:p w14:paraId="25B7C4A0"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5,9.1933302008558E-03,</w:t>
      </w:r>
    </w:p>
    <w:p w14:paraId="15FF07F8"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6,.011356298978275,</w:t>
      </w:r>
    </w:p>
    <w:p w14:paraId="73E16066" w14:textId="77777777" w:rsidR="007221FF" w:rsidRPr="00A80DDA" w:rsidRDefault="007221FF" w:rsidP="007221FF">
      <w:pPr>
        <w:rPr>
          <w:rFonts w:ascii="Courier New" w:hAnsi="Courier New" w:cs="Courier New"/>
          <w:sz w:val="16"/>
        </w:rPr>
      </w:pPr>
      <w:r w:rsidRPr="00A80DDA">
        <w:rPr>
          <w:rFonts w:ascii="Courier New" w:hAnsi="Courier New" w:cs="Courier New"/>
          <w:sz w:val="16"/>
        </w:rPr>
        <w:lastRenderedPageBreak/>
        <w:t>7,1.06203328212151E-02,</w:t>
      </w:r>
    </w:p>
    <w:p w14:paraId="283C28CF" w14:textId="77777777" w:rsidR="0041037A" w:rsidRPr="00B7030B" w:rsidRDefault="0041037A">
      <w:pPr>
        <w:pStyle w:val="Heading3"/>
        <w:rPr>
          <w:rFonts w:asciiTheme="minorHAnsi" w:hAnsiTheme="minorHAnsi"/>
        </w:rPr>
      </w:pPr>
      <w:bookmarkStart w:id="3614" w:name="inflow_temperature_file"/>
      <w:bookmarkStart w:id="3615" w:name="light_extinction_file"/>
      <w:bookmarkStart w:id="3616" w:name="_Branch_Inflow_Temperature"/>
      <w:bookmarkStart w:id="3617" w:name="_Toc41047898"/>
      <w:bookmarkEnd w:id="3614"/>
      <w:bookmarkEnd w:id="3615"/>
      <w:bookmarkEnd w:id="3616"/>
      <w:r w:rsidRPr="00B7030B">
        <w:rPr>
          <w:rFonts w:asciiTheme="minorHAnsi" w:hAnsiTheme="minorHAnsi"/>
        </w:rPr>
        <w:t>Branch Inflow Temperature File</w:t>
      </w:r>
      <w:bookmarkEnd w:id="3617"/>
    </w:p>
    <w:p w14:paraId="26F65B80" w14:textId="77777777" w:rsidR="0041037A" w:rsidRPr="00F0152C" w:rsidRDefault="0041037A" w:rsidP="007221FF">
      <w:pPr>
        <w:pStyle w:val="BodyText"/>
        <w:spacing w:after="0"/>
        <w:rPr>
          <w:sz w:val="20"/>
        </w:rPr>
      </w:pPr>
      <w:r w:rsidRPr="00F0152C">
        <w:rPr>
          <w:sz w:val="20"/>
        </w:rPr>
        <w:t>This file contains the inflow tempera</w:t>
      </w:r>
      <w:r w:rsidRPr="00F0152C">
        <w:rPr>
          <w:sz w:val="20"/>
        </w:rPr>
        <w:softHyphen/>
        <w:t xml:space="preserve">tures for a branch with an </w:t>
      </w:r>
      <w:hyperlink w:anchor="branch_geometry" w:history="1">
        <w:r w:rsidRPr="00F0152C">
          <w:rPr>
            <w:rStyle w:val="Hyperlink"/>
            <w:rFonts w:asciiTheme="minorHAnsi" w:hAnsiTheme="minorHAnsi"/>
          </w:rPr>
          <w:t>upstream flow bound</w:t>
        </w:r>
        <w:r w:rsidRPr="00F0152C">
          <w:rPr>
            <w:rStyle w:val="Hyperlink"/>
            <w:rFonts w:asciiTheme="minorHAnsi" w:hAnsiTheme="minorHAnsi"/>
          </w:rPr>
          <w:softHyphen/>
          <w:t>ary condition</w:t>
        </w:r>
      </w:hyperlink>
      <w:r w:rsidRPr="00F0152C">
        <w:rPr>
          <w:sz w:val="20"/>
        </w:rPr>
        <w:t>.  The following is a list of guidelines for file preparation:</w:t>
      </w:r>
    </w:p>
    <w:p w14:paraId="54211038" w14:textId="77777777" w:rsidR="0041037A" w:rsidRPr="00F0152C" w:rsidRDefault="0041037A">
      <w:pPr>
        <w:pStyle w:val="Numberedlist"/>
        <w:rPr>
          <w:sz w:val="20"/>
        </w:rPr>
      </w:pPr>
      <w:r w:rsidRPr="00F0152C">
        <w:rPr>
          <w:sz w:val="20"/>
        </w:rPr>
        <w:t>1.</w:t>
      </w:r>
      <w:r w:rsidRPr="00F0152C">
        <w:rPr>
          <w:sz w:val="20"/>
        </w:rPr>
        <w:tab/>
        <w:t>A separate file is re</w:t>
      </w:r>
      <w:r w:rsidRPr="00F0152C">
        <w:rPr>
          <w:sz w:val="20"/>
        </w:rPr>
        <w:softHyphen/>
        <w:t xml:space="preserve">quired for each branch with an </w:t>
      </w:r>
      <w:hyperlink w:anchor="branch_geometry" w:history="1">
        <w:r w:rsidRPr="00F0152C">
          <w:rPr>
            <w:sz w:val="20"/>
          </w:rPr>
          <w:t>upstream flow bound</w:t>
        </w:r>
        <w:r w:rsidRPr="00F0152C">
          <w:rPr>
            <w:sz w:val="20"/>
          </w:rPr>
          <w:softHyphen/>
          <w:t>ary condition</w:t>
        </w:r>
      </w:hyperlink>
      <w:r w:rsidRPr="00F0152C">
        <w:rPr>
          <w:sz w:val="20"/>
        </w:rPr>
        <w:t>.  This allows the user to up</w:t>
      </w:r>
      <w:r w:rsidRPr="00F0152C">
        <w:rPr>
          <w:sz w:val="20"/>
        </w:rPr>
        <w:softHyphen/>
        <w:t>date tem</w:t>
      </w:r>
      <w:r w:rsidRPr="00F0152C">
        <w:rPr>
          <w:sz w:val="20"/>
        </w:rPr>
        <w:softHyphen/>
        <w:t>pera</w:t>
      </w:r>
      <w:r w:rsidRPr="00F0152C">
        <w:rPr>
          <w:sz w:val="20"/>
        </w:rPr>
        <w:softHyphen/>
        <w:t>tures for one branch indepen</w:t>
      </w:r>
      <w:r w:rsidRPr="00F0152C">
        <w:rPr>
          <w:sz w:val="20"/>
        </w:rPr>
        <w:softHyphen/>
        <w:t>dent of another branch.</w:t>
      </w:r>
    </w:p>
    <w:p w14:paraId="13782291" w14:textId="50E52FE6" w:rsidR="0041037A" w:rsidRPr="00F0152C" w:rsidRDefault="0041037A">
      <w:pPr>
        <w:pStyle w:val="Numberedlist"/>
        <w:rPr>
          <w:sz w:val="20"/>
        </w:rPr>
      </w:pPr>
      <w:r w:rsidRPr="00F0152C">
        <w:rPr>
          <w:sz w:val="20"/>
        </w:rPr>
        <w:t>2.</w:t>
      </w:r>
      <w:r w:rsidRPr="00F0152C">
        <w:rPr>
          <w:sz w:val="20"/>
        </w:rPr>
        <w:tab/>
        <w:t>Input format for each field is F8.0</w:t>
      </w:r>
      <w:ins w:id="3618" w:author="Honnalore Steissberg" w:date="2021-08-20T11:07:00Z">
        <w:r w:rsidR="00A309E5">
          <w:rPr>
            <w:sz w:val="20"/>
          </w:rPr>
          <w:t>,</w:t>
        </w:r>
      </w:ins>
      <w:r w:rsidRPr="00F0152C">
        <w:rPr>
          <w:sz w:val="20"/>
        </w:rPr>
        <w:t xml:space="preserve"> </w:t>
      </w:r>
      <w:del w:id="3619" w:author="Honnalore Steissberg" w:date="2021-08-20T11:07:00Z">
        <w:r w:rsidRPr="00F0152C" w:rsidDel="00A309E5">
          <w:rPr>
            <w:sz w:val="20"/>
          </w:rPr>
          <w:delText xml:space="preserve">that </w:delText>
        </w:r>
      </w:del>
      <w:ins w:id="3620" w:author="Honnalore Steissberg" w:date="2021-08-20T11:07:00Z">
        <w:r w:rsidR="00A309E5">
          <w:rPr>
            <w:sz w:val="20"/>
          </w:rPr>
          <w:t>which</w:t>
        </w:r>
        <w:r w:rsidR="00A309E5" w:rsidRPr="00F0152C">
          <w:rPr>
            <w:sz w:val="20"/>
          </w:rPr>
          <w:t xml:space="preserve"> </w:t>
        </w:r>
      </w:ins>
      <w:r w:rsidRPr="00F0152C">
        <w:rPr>
          <w:sz w:val="20"/>
        </w:rPr>
        <w:t>al</w:t>
      </w:r>
      <w:r w:rsidRPr="00F0152C">
        <w:rPr>
          <w:sz w:val="20"/>
        </w:rPr>
        <w:softHyphen/>
        <w:t>lows the user to specify the decimal point location.</w:t>
      </w:r>
    </w:p>
    <w:p w14:paraId="02D2CF93" w14:textId="77777777" w:rsidR="0041037A" w:rsidRPr="00F0152C" w:rsidRDefault="0041037A">
      <w:pPr>
        <w:pStyle w:val="Numberedlist"/>
        <w:rPr>
          <w:sz w:val="20"/>
        </w:rPr>
      </w:pPr>
      <w:r w:rsidRPr="00F0152C">
        <w:rPr>
          <w:sz w:val="20"/>
        </w:rPr>
        <w:t>3.</w:t>
      </w:r>
      <w:r w:rsidRPr="00F0152C">
        <w:rPr>
          <w:sz w:val="20"/>
        </w:rPr>
        <w:tab/>
        <w:t>The first two lines are ignored and can be used to com</w:t>
      </w:r>
      <w:r w:rsidRPr="00F0152C">
        <w:rPr>
          <w:sz w:val="20"/>
        </w:rPr>
        <w:softHyphen/>
        <w:t>ment the file.</w:t>
      </w:r>
    </w:p>
    <w:p w14:paraId="6C71E509" w14:textId="726A1634" w:rsidR="0041037A" w:rsidRPr="00F0152C" w:rsidRDefault="0041037A">
      <w:pPr>
        <w:pStyle w:val="Numberedlist"/>
        <w:rPr>
          <w:sz w:val="20"/>
        </w:rPr>
      </w:pPr>
      <w:r w:rsidRPr="00F0152C">
        <w:rPr>
          <w:sz w:val="20"/>
        </w:rPr>
        <w:t>4.</w:t>
      </w:r>
      <w:r w:rsidRPr="00F0152C">
        <w:rPr>
          <w:sz w:val="20"/>
        </w:rPr>
        <w:tab/>
        <w:t>The third line contains the variable names</w:t>
      </w:r>
      <w:ins w:id="3621" w:author="Honnalore Steissberg" w:date="2021-08-20T11:07:00Z">
        <w:r w:rsidR="00A309E5">
          <w:rPr>
            <w:sz w:val="20"/>
          </w:rPr>
          <w:t>,</w:t>
        </w:r>
      </w:ins>
      <w:r w:rsidRPr="00F0152C">
        <w:rPr>
          <w:sz w:val="20"/>
        </w:rPr>
        <w:t xml:space="preserve"> which are right</w:t>
      </w:r>
      <w:ins w:id="3622" w:author="Honnalore Steissberg" w:date="2021-08-20T11:40:00Z">
        <w:r w:rsidR="001530A5">
          <w:rPr>
            <w:sz w:val="20"/>
          </w:rPr>
          <w:t>-</w:t>
        </w:r>
      </w:ins>
      <w:del w:id="3623" w:author="Honnalore Steissberg" w:date="2021-08-20T11:40:00Z">
        <w:r w:rsidRPr="00F0152C" w:rsidDel="001530A5">
          <w:rPr>
            <w:sz w:val="20"/>
          </w:rPr>
          <w:delText xml:space="preserve"> </w:delText>
        </w:r>
      </w:del>
      <w:r w:rsidRPr="00F0152C">
        <w:rPr>
          <w:sz w:val="20"/>
        </w:rPr>
        <w:t>justi</w:t>
      </w:r>
      <w:r w:rsidRPr="00F0152C">
        <w:rPr>
          <w:sz w:val="20"/>
        </w:rPr>
        <w:softHyphen/>
        <w:t>fied accord</w:t>
      </w:r>
      <w:r w:rsidRPr="00F0152C">
        <w:rPr>
          <w:sz w:val="20"/>
        </w:rPr>
        <w:softHyphen/>
        <w:t>ing to the input field.  This line is also ig</w:t>
      </w:r>
      <w:r w:rsidRPr="00F0152C">
        <w:rPr>
          <w:sz w:val="20"/>
        </w:rPr>
        <w:softHyphen/>
        <w:t>nored</w:t>
      </w:r>
      <w:ins w:id="3624" w:author="Honnalore Steissberg" w:date="2021-08-20T11:08:00Z">
        <w:r w:rsidR="00A309E5">
          <w:rPr>
            <w:sz w:val="20"/>
          </w:rPr>
          <w:t>,</w:t>
        </w:r>
      </w:ins>
      <w:r w:rsidRPr="00F0152C">
        <w:rPr>
          <w:sz w:val="20"/>
        </w:rPr>
        <w:t xml:space="preserve"> al</w:t>
      </w:r>
      <w:r w:rsidRPr="00F0152C">
        <w:rPr>
          <w:sz w:val="20"/>
        </w:rPr>
        <w:softHyphen/>
        <w:t>though the prepro</w:t>
      </w:r>
      <w:r w:rsidRPr="00F0152C">
        <w:rPr>
          <w:sz w:val="20"/>
        </w:rPr>
        <w:softHyphen/>
        <w:t>cessor checks to ensure the fields are aligned correct</w:t>
      </w:r>
      <w:r w:rsidRPr="00F0152C">
        <w:rPr>
          <w:sz w:val="20"/>
        </w:rPr>
        <w:softHyphen/>
        <w:t>ly.</w:t>
      </w:r>
    </w:p>
    <w:p w14:paraId="686C71AC" w14:textId="642411A0" w:rsidR="0041037A" w:rsidRPr="00F0152C" w:rsidRDefault="0041037A">
      <w:pPr>
        <w:pStyle w:val="Numberedlist"/>
        <w:rPr>
          <w:sz w:val="20"/>
        </w:rPr>
      </w:pPr>
      <w:r w:rsidRPr="00F0152C">
        <w:rPr>
          <w:sz w:val="20"/>
        </w:rPr>
        <w:t>5.</w:t>
      </w:r>
      <w:r w:rsidRPr="00F0152C">
        <w:rPr>
          <w:sz w:val="20"/>
        </w:rPr>
        <w:tab/>
        <w:t>The first field is the Julian date</w:t>
      </w:r>
      <w:ins w:id="3625" w:author="Honnalore Steissberg" w:date="2021-08-20T11:08:00Z">
        <w:r w:rsidR="00A309E5">
          <w:rPr>
            <w:sz w:val="20"/>
          </w:rPr>
          <w:t>,</w:t>
        </w:r>
      </w:ins>
      <w:r w:rsidRPr="00F0152C">
        <w:rPr>
          <w:sz w:val="20"/>
        </w:rPr>
        <w:t xml:space="preserve"> </w:t>
      </w:r>
      <w:del w:id="3626" w:author="Honnalore Steissberg" w:date="2021-08-20T11:08:00Z">
        <w:r w:rsidRPr="00F0152C" w:rsidDel="00A309E5">
          <w:rPr>
            <w:sz w:val="20"/>
          </w:rPr>
          <w:delText xml:space="preserve">that </w:delText>
        </w:r>
      </w:del>
      <w:ins w:id="3627" w:author="Honnalore Steissberg" w:date="2021-08-20T11:08:00Z">
        <w:r w:rsidR="00A309E5">
          <w:rPr>
            <w:sz w:val="20"/>
          </w:rPr>
          <w:t>which</w:t>
        </w:r>
        <w:r w:rsidR="00A309E5" w:rsidRPr="00F0152C">
          <w:rPr>
            <w:sz w:val="20"/>
          </w:rPr>
          <w:t xml:space="preserve"> </w:t>
        </w:r>
      </w:ins>
      <w:r w:rsidRPr="00F0152C">
        <w:rPr>
          <w:sz w:val="20"/>
        </w:rPr>
        <w:t>can be entered at any fre</w:t>
      </w:r>
      <w:r w:rsidRPr="00F0152C">
        <w:rPr>
          <w:sz w:val="20"/>
        </w:rPr>
        <w:softHyphen/>
        <w:t>quen</w:t>
      </w:r>
      <w:r w:rsidRPr="00F0152C">
        <w:rPr>
          <w:sz w:val="20"/>
        </w:rPr>
        <w:softHyphen/>
        <w:t>cy.  The fre</w:t>
      </w:r>
      <w:r w:rsidRPr="00F0152C">
        <w:rPr>
          <w:sz w:val="20"/>
        </w:rPr>
        <w:softHyphen/>
        <w:t>quen</w:t>
      </w:r>
      <w:r w:rsidRPr="00F0152C">
        <w:rPr>
          <w:sz w:val="20"/>
        </w:rPr>
        <w:softHyphen/>
        <w:t>cy be</w:t>
      </w:r>
      <w:r w:rsidRPr="00F0152C">
        <w:rPr>
          <w:sz w:val="20"/>
        </w:rPr>
        <w:softHyphen/>
        <w:t>tween updates may vary during the simu</w:t>
      </w:r>
      <w:r w:rsidRPr="00F0152C">
        <w:rPr>
          <w:sz w:val="20"/>
        </w:rPr>
        <w:softHyphen/>
        <w:t>la</w:t>
      </w:r>
      <w:r w:rsidRPr="00F0152C">
        <w:rPr>
          <w:sz w:val="20"/>
        </w:rPr>
        <w:softHyphen/>
        <w:t>tion.</w:t>
      </w:r>
    </w:p>
    <w:p w14:paraId="2351B784" w14:textId="77777777" w:rsidR="0041037A" w:rsidRPr="00F0152C" w:rsidRDefault="0041037A">
      <w:pPr>
        <w:pStyle w:val="Numberedlist"/>
        <w:rPr>
          <w:sz w:val="20"/>
        </w:rPr>
      </w:pPr>
      <w:r w:rsidRPr="00F0152C">
        <w:rPr>
          <w:sz w:val="20"/>
        </w:rPr>
        <w:t>6.</w:t>
      </w:r>
      <w:r w:rsidRPr="00F0152C">
        <w:rPr>
          <w:sz w:val="20"/>
        </w:rPr>
        <w:tab/>
        <w:t xml:space="preserve">The second field is the inflow temperature, </w:t>
      </w:r>
      <w:r w:rsidRPr="00F0152C">
        <w:rPr>
          <w:i/>
          <w:iCs/>
          <w:sz w:val="20"/>
        </w:rPr>
        <w:t>ºC</w:t>
      </w:r>
      <w:r w:rsidRPr="00F0152C">
        <w:rPr>
          <w:sz w:val="20"/>
        </w:rPr>
        <w:t>.</w:t>
      </w:r>
    </w:p>
    <w:p w14:paraId="10FA093D" w14:textId="77777777" w:rsidR="0041037A" w:rsidRPr="00F0152C" w:rsidRDefault="0041037A">
      <w:pPr>
        <w:pStyle w:val="BodyText2"/>
        <w:rPr>
          <w:sz w:val="20"/>
        </w:rPr>
      </w:pPr>
    </w:p>
    <w:p w14:paraId="63412B2C" w14:textId="77777777" w:rsidR="0041037A" w:rsidRPr="00B7030B" w:rsidRDefault="0041037A" w:rsidP="007221F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sidR="004A0FC2">
        <w:rPr>
          <w:rFonts w:asciiTheme="minorHAnsi" w:hAnsiTheme="minorHAnsi"/>
        </w:rPr>
        <w:t xml:space="preserve"> – Fixed Format, Space Delimited</w:t>
      </w:r>
    </w:p>
    <w:p w14:paraId="562211CC" w14:textId="77777777" w:rsidR="0041037A" w:rsidRPr="00A80DDA" w:rsidRDefault="0041037A">
      <w:pPr>
        <w:pStyle w:val="Examplebody"/>
        <w:rPr>
          <w:rStyle w:val="Cardexample1"/>
        </w:rPr>
      </w:pPr>
      <w:r w:rsidRPr="00A80DDA">
        <w:rPr>
          <w:rStyle w:val="Cardexample1"/>
        </w:rPr>
        <w:t>CE</w:t>
      </w:r>
      <w:r w:rsidRPr="00A80DDA">
        <w:rPr>
          <w:rStyle w:val="Cardexample1"/>
        </w:rPr>
        <w:noBreakHyphen/>
        <w:t>QUAL</w:t>
      </w:r>
      <w:r w:rsidRPr="00A80DDA">
        <w:rPr>
          <w:rStyle w:val="Cardexample1"/>
        </w:rPr>
        <w:noBreakHyphen/>
        <w:t>W2 sample inflow temperature file</w:t>
      </w:r>
    </w:p>
    <w:p w14:paraId="74119EA4" w14:textId="77777777" w:rsidR="0041037A" w:rsidRPr="00A80DDA" w:rsidRDefault="0041037A">
      <w:pPr>
        <w:pStyle w:val="Examplebody"/>
        <w:rPr>
          <w:rStyle w:val="Cardexample1"/>
        </w:rPr>
      </w:pPr>
      <w:r w:rsidRPr="00A80DDA">
        <w:rPr>
          <w:rStyle w:val="Cardexample1"/>
        </w:rPr>
        <w:t xml:space="preserve"> </w:t>
      </w:r>
    </w:p>
    <w:p w14:paraId="62FFEA1E" w14:textId="77777777" w:rsidR="0041037A" w:rsidRPr="00A80DDA" w:rsidRDefault="0041037A">
      <w:pPr>
        <w:pStyle w:val="Examplebody"/>
        <w:rPr>
          <w:rStyle w:val="Cardexample1"/>
        </w:rPr>
      </w:pPr>
      <w:r w:rsidRPr="00A80DDA">
        <w:rPr>
          <w:rStyle w:val="Cardexample1"/>
        </w:rPr>
        <w:t xml:space="preserve">    JDAY     TIN </w:t>
      </w:r>
    </w:p>
    <w:p w14:paraId="0EC57A83" w14:textId="77777777" w:rsidR="0041037A" w:rsidRPr="00A80DDA" w:rsidRDefault="0041037A">
      <w:pPr>
        <w:pStyle w:val="Examplebody"/>
        <w:rPr>
          <w:rStyle w:val="Cardexample1"/>
        </w:rPr>
      </w:pPr>
      <w:r w:rsidRPr="00A80DDA">
        <w:rPr>
          <w:rStyle w:val="Cardexample1"/>
        </w:rPr>
        <w:t xml:space="preserve">    1.00    6.80 </w:t>
      </w:r>
    </w:p>
    <w:p w14:paraId="48F99F7F" w14:textId="77777777" w:rsidR="0041037A" w:rsidRPr="00A80DDA" w:rsidRDefault="0041037A">
      <w:pPr>
        <w:pStyle w:val="Examplebody"/>
        <w:rPr>
          <w:rStyle w:val="Cardexample1"/>
        </w:rPr>
      </w:pPr>
      <w:r w:rsidRPr="00A80DDA">
        <w:rPr>
          <w:rStyle w:val="Cardexample1"/>
        </w:rPr>
        <w:t xml:space="preserve">    2.00    6.70 </w:t>
      </w:r>
    </w:p>
    <w:p w14:paraId="2B68B5E9" w14:textId="77777777" w:rsidR="0041037A" w:rsidRPr="00A80DDA" w:rsidRDefault="0041037A">
      <w:pPr>
        <w:pStyle w:val="Examplebody"/>
        <w:rPr>
          <w:rStyle w:val="Cardexample1"/>
        </w:rPr>
      </w:pPr>
      <w:r w:rsidRPr="00A80DDA">
        <w:rPr>
          <w:rStyle w:val="Cardexample1"/>
        </w:rPr>
        <w:t xml:space="preserve">    3.00    7.00 </w:t>
      </w:r>
    </w:p>
    <w:p w14:paraId="6B177F43" w14:textId="77777777" w:rsidR="0041037A" w:rsidRPr="00A80DDA" w:rsidRDefault="0041037A">
      <w:pPr>
        <w:pStyle w:val="Examplebody"/>
        <w:rPr>
          <w:rStyle w:val="Cardexample1"/>
        </w:rPr>
      </w:pPr>
      <w:r w:rsidRPr="00A80DDA">
        <w:rPr>
          <w:rStyle w:val="Cardexample1"/>
        </w:rPr>
        <w:t xml:space="preserve">    4.00    6.30 </w:t>
      </w:r>
    </w:p>
    <w:p w14:paraId="7F7A2273" w14:textId="77777777" w:rsidR="0041037A" w:rsidRPr="00A80DDA" w:rsidRDefault="0041037A">
      <w:pPr>
        <w:pStyle w:val="Examplebody"/>
        <w:rPr>
          <w:rStyle w:val="Cardexample1"/>
        </w:rPr>
      </w:pPr>
      <w:r w:rsidRPr="00A80DDA">
        <w:rPr>
          <w:rStyle w:val="Cardexample1"/>
        </w:rPr>
        <w:t xml:space="preserve">    5.00    6.40 </w:t>
      </w:r>
    </w:p>
    <w:p w14:paraId="0B889263" w14:textId="77777777" w:rsidR="0041037A" w:rsidRPr="00A80DDA" w:rsidRDefault="0041037A">
      <w:pPr>
        <w:pStyle w:val="Examplebody"/>
        <w:rPr>
          <w:rStyle w:val="Cardexample1"/>
        </w:rPr>
      </w:pPr>
      <w:r w:rsidRPr="00A80DDA">
        <w:rPr>
          <w:rStyle w:val="Cardexample1"/>
        </w:rPr>
        <w:t xml:space="preserve">    6.00    6.10 </w:t>
      </w:r>
    </w:p>
    <w:p w14:paraId="11649624" w14:textId="77777777" w:rsidR="0041037A" w:rsidRPr="00A80DDA" w:rsidRDefault="0041037A">
      <w:pPr>
        <w:pStyle w:val="Examplebody"/>
        <w:rPr>
          <w:rStyle w:val="Cardexample1"/>
        </w:rPr>
      </w:pPr>
      <w:r w:rsidRPr="00A80DDA">
        <w:rPr>
          <w:rStyle w:val="Cardexample1"/>
        </w:rPr>
        <w:t xml:space="preserve">    7.00    6.60 </w:t>
      </w:r>
    </w:p>
    <w:p w14:paraId="5AE0A311" w14:textId="77777777" w:rsidR="0041037A" w:rsidRPr="00A80DDA" w:rsidRDefault="0041037A">
      <w:pPr>
        <w:pStyle w:val="Examplebody"/>
        <w:rPr>
          <w:rStyle w:val="Cardexample1"/>
        </w:rPr>
      </w:pPr>
      <w:r w:rsidRPr="00A80DDA">
        <w:rPr>
          <w:rStyle w:val="Cardexample1"/>
        </w:rPr>
        <w:t xml:space="preserve">    8.00    5.70 </w:t>
      </w:r>
    </w:p>
    <w:p w14:paraId="76DCA1A8" w14:textId="77777777" w:rsidR="0041037A" w:rsidRPr="00A80DDA" w:rsidRDefault="0041037A">
      <w:pPr>
        <w:pStyle w:val="Examplebody"/>
        <w:rPr>
          <w:rStyle w:val="Cardexample1"/>
        </w:rPr>
      </w:pPr>
      <w:r w:rsidRPr="00A80DDA">
        <w:rPr>
          <w:rStyle w:val="Cardexample1"/>
        </w:rPr>
        <w:t xml:space="preserve">    9.00    5.20 </w:t>
      </w:r>
    </w:p>
    <w:p w14:paraId="0932AC1C" w14:textId="77777777" w:rsidR="0041037A" w:rsidRPr="00A80DDA" w:rsidRDefault="0041037A">
      <w:pPr>
        <w:pStyle w:val="Examplebody"/>
        <w:rPr>
          <w:rStyle w:val="Cardexample1"/>
        </w:rPr>
      </w:pPr>
      <w:r w:rsidRPr="00A80DDA">
        <w:rPr>
          <w:rStyle w:val="Cardexample1"/>
        </w:rPr>
        <w:t xml:space="preserve">   10.00    5.40 </w:t>
      </w:r>
    </w:p>
    <w:p w14:paraId="78016E3C" w14:textId="77777777" w:rsidR="0041037A" w:rsidRPr="00A80DDA" w:rsidRDefault="0041037A">
      <w:pPr>
        <w:pStyle w:val="Examplebody"/>
        <w:rPr>
          <w:rStyle w:val="Cardexample1"/>
        </w:rPr>
      </w:pPr>
      <w:r w:rsidRPr="00A80DDA">
        <w:rPr>
          <w:rStyle w:val="Cardexample1"/>
        </w:rPr>
        <w:t xml:space="preserve">   11.00    7.10 </w:t>
      </w:r>
    </w:p>
    <w:p w14:paraId="69EED93F" w14:textId="77777777" w:rsidR="0041037A" w:rsidRPr="00A80DDA" w:rsidRDefault="0041037A">
      <w:pPr>
        <w:pStyle w:val="Examplebody"/>
        <w:rPr>
          <w:rStyle w:val="Cardexample1"/>
        </w:rPr>
      </w:pPr>
      <w:r w:rsidRPr="00A80DDA">
        <w:rPr>
          <w:rStyle w:val="Cardexample1"/>
        </w:rPr>
        <w:t xml:space="preserve">   12.00    6.60 </w:t>
      </w:r>
    </w:p>
    <w:p w14:paraId="0B1143FF" w14:textId="77777777" w:rsidR="0041037A" w:rsidRPr="00A80DDA" w:rsidRDefault="0041037A">
      <w:pPr>
        <w:pStyle w:val="Examplebody"/>
        <w:rPr>
          <w:rStyle w:val="Cardexample1"/>
        </w:rPr>
      </w:pPr>
      <w:r w:rsidRPr="00A80DDA">
        <w:rPr>
          <w:rStyle w:val="Cardexample1"/>
        </w:rPr>
        <w:t xml:space="preserve">   13.00    5.50 </w:t>
      </w:r>
    </w:p>
    <w:p w14:paraId="306A35A6" w14:textId="77777777" w:rsidR="0041037A" w:rsidRPr="00A80DDA" w:rsidRDefault="0041037A">
      <w:pPr>
        <w:pStyle w:val="Examplebody"/>
        <w:rPr>
          <w:rStyle w:val="Cardexample1"/>
        </w:rPr>
      </w:pPr>
      <w:r w:rsidRPr="00A80DDA">
        <w:rPr>
          <w:rStyle w:val="Cardexample1"/>
        </w:rPr>
        <w:t xml:space="preserve">   14.00    5.60 </w:t>
      </w:r>
    </w:p>
    <w:p w14:paraId="7598FAFE" w14:textId="77777777" w:rsidR="0041037A" w:rsidRPr="00A80DDA" w:rsidRDefault="0041037A">
      <w:pPr>
        <w:pStyle w:val="Examplebody"/>
        <w:rPr>
          <w:rStyle w:val="Cardexample1"/>
        </w:rPr>
      </w:pPr>
      <w:r w:rsidRPr="00A80DDA">
        <w:rPr>
          <w:rStyle w:val="Cardexample1"/>
        </w:rPr>
        <w:t xml:space="preserve">   15.00    7.30 </w:t>
      </w:r>
    </w:p>
    <w:p w14:paraId="08E1CC60" w14:textId="77777777" w:rsidR="0041037A" w:rsidRPr="00A80DDA" w:rsidRDefault="0041037A">
      <w:pPr>
        <w:pStyle w:val="Examplebody"/>
        <w:rPr>
          <w:rStyle w:val="Cardexample1"/>
        </w:rPr>
      </w:pPr>
      <w:r w:rsidRPr="00A80DDA">
        <w:rPr>
          <w:rStyle w:val="Cardexample1"/>
        </w:rPr>
        <w:t xml:space="preserve">   16.00    9.50 </w:t>
      </w:r>
    </w:p>
    <w:p w14:paraId="596A3A24" w14:textId="77777777" w:rsidR="007221FF" w:rsidRPr="00B7030B" w:rsidRDefault="007221FF" w:rsidP="007221FF">
      <w:pPr>
        <w:rPr>
          <w:rStyle w:val="Cardexample1"/>
          <w:rFonts w:asciiTheme="minorHAnsi" w:hAnsiTheme="minorHAnsi" w:cs="Times New Roman"/>
          <w:sz w:val="22"/>
        </w:rPr>
      </w:pPr>
    </w:p>
    <w:p w14:paraId="5B456AEA" w14:textId="56C503BC" w:rsidR="00F0152C" w:rsidRPr="00F0152C" w:rsidRDefault="008F195D" w:rsidP="00F0152C">
      <w:pPr>
        <w:rPr>
          <w:rStyle w:val="Cardexample1"/>
          <w:rFonts w:asciiTheme="minorHAnsi" w:hAnsiTheme="minorHAnsi" w:cs="Times New Roman"/>
          <w:sz w:val="20"/>
          <w:szCs w:val="14"/>
        </w:rPr>
      </w:pPr>
      <w:r>
        <w:rPr>
          <w:rStyle w:val="Cardexample1"/>
          <w:rFonts w:asciiTheme="minorHAnsi" w:hAnsiTheme="minorHAnsi" w:cs="Times New Roman"/>
          <w:sz w:val="20"/>
          <w:szCs w:val="14"/>
        </w:rPr>
        <w:t>T</w:t>
      </w:r>
      <w:r w:rsidR="00F0152C">
        <w:rPr>
          <w:rStyle w:val="Cardexample1"/>
          <w:rFonts w:asciiTheme="minorHAnsi" w:hAnsiTheme="minorHAnsi" w:cs="Times New Roman"/>
          <w:sz w:val="20"/>
          <w:szCs w:val="14"/>
        </w:rPr>
        <w:t xml:space="preserve">he model user can </w:t>
      </w:r>
      <w:r>
        <w:rPr>
          <w:rStyle w:val="Cardexample1"/>
          <w:rFonts w:asciiTheme="minorHAnsi" w:hAnsiTheme="minorHAnsi" w:cs="Times New Roman"/>
          <w:sz w:val="20"/>
          <w:szCs w:val="14"/>
        </w:rPr>
        <w:t xml:space="preserve">also </w:t>
      </w:r>
      <w:r w:rsidR="00F0152C" w:rsidRPr="00F0152C">
        <w:rPr>
          <w:rStyle w:val="Cardexample1"/>
          <w:rFonts w:asciiTheme="minorHAnsi" w:hAnsiTheme="minorHAnsi" w:cs="Times New Roman"/>
          <w:sz w:val="20"/>
          <w:szCs w:val="14"/>
        </w:rPr>
        <w:t>use a free-format file rather than the fixed format shown above. When the first character in the first line contains the ‘$’ symbol, the model will treat the file as being in free format. As in the fixed format file, the first 3 lines are ignored</w:t>
      </w:r>
      <w:ins w:id="3628" w:author="Honnalore Steissberg" w:date="2021-08-20T11:08:00Z">
        <w:r w:rsidR="00A309E5">
          <w:rPr>
            <w:rStyle w:val="Cardexample1"/>
            <w:rFonts w:asciiTheme="minorHAnsi" w:hAnsiTheme="minorHAnsi" w:cs="Times New Roman"/>
            <w:sz w:val="20"/>
            <w:szCs w:val="14"/>
          </w:rPr>
          <w:t>,</w:t>
        </w:r>
      </w:ins>
      <w:r w:rsidR="00F0152C" w:rsidRPr="00F0152C">
        <w:rPr>
          <w:rStyle w:val="Cardexample1"/>
          <w:rFonts w:asciiTheme="minorHAnsi" w:hAnsiTheme="minorHAnsi" w:cs="Times New Roman"/>
          <w:sz w:val="20"/>
          <w:szCs w:val="14"/>
        </w:rPr>
        <w:t xml:space="preserve"> and the data fields are in the same order as the fixed format file except that the user is no longer limited to 8 characters for each field. An example of a comma delimited file is shown below.</w:t>
      </w:r>
    </w:p>
    <w:p w14:paraId="11238C2C" w14:textId="77777777" w:rsidR="007221FF" w:rsidRDefault="007221FF" w:rsidP="007221FF"/>
    <w:p w14:paraId="1BC51C73" w14:textId="77777777" w:rsidR="004A0FC2" w:rsidRPr="00B7030B" w:rsidRDefault="004A0FC2" w:rsidP="004A0FC2">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73E11E8C"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$Temp data for 2012,,</w:t>
      </w:r>
    </w:p>
    <w:p w14:paraId="1E5DD899"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w:t>
      </w:r>
    </w:p>
    <w:p w14:paraId="114B2340"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 xml:space="preserve">JDAY  </w:t>
      </w:r>
      <w:proofErr w:type="gramStart"/>
      <w:r w:rsidRPr="00A80DDA">
        <w:rPr>
          <w:rFonts w:ascii="Courier New" w:hAnsi="Courier New" w:cs="Courier New"/>
          <w:sz w:val="16"/>
        </w:rPr>
        <w:t xml:space="preserve">  ,Temp</w:t>
      </w:r>
      <w:proofErr w:type="gramEnd"/>
      <w:r w:rsidRPr="00A80DDA">
        <w:rPr>
          <w:rFonts w:ascii="Courier New" w:hAnsi="Courier New" w:cs="Courier New"/>
          <w:sz w:val="16"/>
        </w:rPr>
        <w:t>,</w:t>
      </w:r>
    </w:p>
    <w:p w14:paraId="0A941489"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1,15.04924,</w:t>
      </w:r>
    </w:p>
    <w:p w14:paraId="6DE48DC7"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1.125,13.61301,</w:t>
      </w:r>
    </w:p>
    <w:p w14:paraId="74200C77"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1.25,16.16824,</w:t>
      </w:r>
    </w:p>
    <w:p w14:paraId="0C8B3721"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1.375,20.82835,</w:t>
      </w:r>
    </w:p>
    <w:p w14:paraId="53CEB73E"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1.5,23.3214,</w:t>
      </w:r>
    </w:p>
    <w:p w14:paraId="3C589F96"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1.625,22.30952,</w:t>
      </w:r>
    </w:p>
    <w:p w14:paraId="2EEF2412" w14:textId="77777777" w:rsidR="0041037A" w:rsidRPr="00A80DDA" w:rsidRDefault="007221FF" w:rsidP="007221FF">
      <w:pPr>
        <w:rPr>
          <w:rFonts w:ascii="Courier New" w:hAnsi="Courier New" w:cs="Courier New"/>
          <w:sz w:val="16"/>
        </w:rPr>
        <w:sectPr w:rsidR="0041037A" w:rsidRPr="00A80DDA" w:rsidSect="000E4BA7">
          <w:headerReference w:type="even" r:id="rId125"/>
          <w:headerReference w:type="default" r:id="rId126"/>
          <w:endnotePr>
            <w:numFmt w:val="decimal"/>
          </w:endnotePr>
          <w:pgSz w:w="12240" w:h="15840" w:code="1"/>
          <w:pgMar w:top="1728" w:right="1440" w:bottom="1728" w:left="2160" w:header="1008" w:footer="1008" w:gutter="0"/>
          <w:paperSrc w:first="100" w:other="100"/>
          <w:cols w:space="720"/>
          <w:noEndnote/>
        </w:sectPr>
      </w:pPr>
      <w:r w:rsidRPr="00A80DDA">
        <w:rPr>
          <w:rFonts w:ascii="Courier New" w:hAnsi="Courier New" w:cs="Courier New"/>
          <w:sz w:val="16"/>
        </w:rPr>
        <w:t>1.75,20.3509,</w:t>
      </w:r>
    </w:p>
    <w:p w14:paraId="27479391" w14:textId="77777777" w:rsidR="0041037A" w:rsidRPr="00B7030B" w:rsidRDefault="0041037A">
      <w:pPr>
        <w:pStyle w:val="Heading3"/>
        <w:rPr>
          <w:rFonts w:asciiTheme="minorHAnsi" w:hAnsiTheme="minorHAnsi"/>
        </w:rPr>
      </w:pPr>
      <w:bookmarkStart w:id="3629" w:name="inflow_concentration_file"/>
      <w:bookmarkStart w:id="3630" w:name="_Branch_Inflow_Constituent"/>
      <w:bookmarkStart w:id="3631" w:name="_Toc41047899"/>
      <w:bookmarkEnd w:id="3629"/>
      <w:bookmarkEnd w:id="3630"/>
      <w:r w:rsidRPr="00B7030B">
        <w:rPr>
          <w:rFonts w:asciiTheme="minorHAnsi" w:hAnsiTheme="minorHAnsi"/>
        </w:rPr>
        <w:lastRenderedPageBreak/>
        <w:t>Branch Inflow Constituent Concentration File</w:t>
      </w:r>
      <w:bookmarkEnd w:id="3631"/>
    </w:p>
    <w:p w14:paraId="7FF4F105" w14:textId="77777777" w:rsidR="0041037A" w:rsidRPr="00F0152C" w:rsidRDefault="0041037A">
      <w:pPr>
        <w:pStyle w:val="BodyText"/>
        <w:rPr>
          <w:sz w:val="20"/>
        </w:rPr>
      </w:pPr>
      <w:r w:rsidRPr="00F0152C">
        <w:rPr>
          <w:sz w:val="20"/>
        </w:rPr>
        <w:t xml:space="preserve">This file contains the inflow concentrations for a branch with an </w:t>
      </w:r>
      <w:hyperlink w:anchor="branch_geometry" w:history="1">
        <w:r w:rsidRPr="00F0152C">
          <w:rPr>
            <w:rStyle w:val="Hyperlink"/>
            <w:rFonts w:asciiTheme="minorHAnsi" w:hAnsiTheme="minorHAnsi"/>
          </w:rPr>
          <w:t>upstream flow boun</w:t>
        </w:r>
        <w:r w:rsidRPr="00F0152C">
          <w:rPr>
            <w:rStyle w:val="Hyperlink"/>
            <w:rFonts w:asciiTheme="minorHAnsi" w:hAnsiTheme="minorHAnsi"/>
          </w:rPr>
          <w:softHyphen/>
          <w:t>dary condi</w:t>
        </w:r>
        <w:r w:rsidRPr="00F0152C">
          <w:rPr>
            <w:rStyle w:val="Hyperlink"/>
            <w:rFonts w:asciiTheme="minorHAnsi" w:hAnsiTheme="minorHAnsi"/>
          </w:rPr>
          <w:softHyphen/>
          <w:t>tion</w:t>
        </w:r>
      </w:hyperlink>
      <w:r w:rsidRPr="00F0152C">
        <w:rPr>
          <w:sz w:val="20"/>
        </w:rPr>
        <w:t>.  The following is a list of guidelines for file preparation:</w:t>
      </w:r>
    </w:p>
    <w:p w14:paraId="72CF5ABA" w14:textId="77777777" w:rsidR="0041037A" w:rsidRPr="00F0152C" w:rsidRDefault="0041037A">
      <w:pPr>
        <w:pStyle w:val="Numberedlist"/>
        <w:rPr>
          <w:sz w:val="20"/>
        </w:rPr>
      </w:pPr>
      <w:r w:rsidRPr="00F0152C">
        <w:rPr>
          <w:sz w:val="20"/>
        </w:rPr>
        <w:t>1.</w:t>
      </w:r>
      <w:r w:rsidRPr="00F0152C">
        <w:rPr>
          <w:sz w:val="20"/>
        </w:rPr>
        <w:tab/>
      </w:r>
      <w:r w:rsidRPr="00F0152C">
        <w:rPr>
          <w:b/>
          <w:bCs/>
          <w:i/>
          <w:iCs/>
          <w:sz w:val="20"/>
        </w:rPr>
        <w:t>If</w:t>
      </w:r>
      <w:r w:rsidRPr="00F0152C">
        <w:rPr>
          <w:sz w:val="20"/>
        </w:rPr>
        <w:t xml:space="preserve"> constituents are being modeled, a separate file is re</w:t>
      </w:r>
      <w:r w:rsidRPr="00F0152C">
        <w:rPr>
          <w:sz w:val="20"/>
        </w:rPr>
        <w:softHyphen/>
        <w:t xml:space="preserve">quired for each branch with an </w:t>
      </w:r>
      <w:hyperlink w:anchor="branch_geometry" w:history="1">
        <w:r w:rsidRPr="00F0152C">
          <w:rPr>
            <w:sz w:val="20"/>
          </w:rPr>
          <w:t>up</w:t>
        </w:r>
        <w:r w:rsidRPr="00F0152C">
          <w:rPr>
            <w:sz w:val="20"/>
          </w:rPr>
          <w:softHyphen/>
          <w:t>stream flow boundary condi</w:t>
        </w:r>
        <w:r w:rsidRPr="00F0152C">
          <w:rPr>
            <w:sz w:val="20"/>
          </w:rPr>
          <w:softHyphen/>
          <w:t>tion</w:t>
        </w:r>
      </w:hyperlink>
      <w:r w:rsidRPr="00F0152C">
        <w:rPr>
          <w:sz w:val="20"/>
        </w:rPr>
        <w:t>.  This allows the user to up</w:t>
      </w:r>
      <w:r w:rsidRPr="00F0152C">
        <w:rPr>
          <w:sz w:val="20"/>
        </w:rPr>
        <w:softHyphen/>
        <w:t>date con</w:t>
      </w:r>
      <w:r w:rsidRPr="00F0152C">
        <w:rPr>
          <w:sz w:val="20"/>
        </w:rPr>
        <w:softHyphen/>
        <w:t>stituent con</w:t>
      </w:r>
      <w:r w:rsidRPr="00F0152C">
        <w:rPr>
          <w:sz w:val="20"/>
        </w:rPr>
        <w:softHyphen/>
        <w:t>centra</w:t>
      </w:r>
      <w:r w:rsidRPr="00F0152C">
        <w:rPr>
          <w:sz w:val="20"/>
        </w:rPr>
        <w:softHyphen/>
        <w:t>tions for one branch independent of anoth</w:t>
      </w:r>
      <w:r w:rsidRPr="00F0152C">
        <w:rPr>
          <w:sz w:val="20"/>
        </w:rPr>
        <w:softHyphen/>
        <w:t>er branch.</w:t>
      </w:r>
    </w:p>
    <w:p w14:paraId="17D892F9" w14:textId="318DB18B" w:rsidR="0041037A" w:rsidRPr="00F0152C" w:rsidRDefault="0041037A">
      <w:pPr>
        <w:pStyle w:val="Numberedlist"/>
        <w:rPr>
          <w:sz w:val="20"/>
        </w:rPr>
      </w:pPr>
      <w:r w:rsidRPr="00F0152C">
        <w:rPr>
          <w:sz w:val="20"/>
        </w:rPr>
        <w:t>2.</w:t>
      </w:r>
      <w:r w:rsidRPr="00F0152C">
        <w:rPr>
          <w:sz w:val="20"/>
        </w:rPr>
        <w:tab/>
        <w:t>Input format for all fields is F8.</w:t>
      </w:r>
      <w:del w:id="3632" w:author="Honnalore Steissberg" w:date="2021-08-20T11:10:00Z">
        <w:r w:rsidRPr="00F0152C" w:rsidDel="00A309E5">
          <w:rPr>
            <w:sz w:val="20"/>
          </w:rPr>
          <w:delText xml:space="preserve">0 </w:delText>
        </w:r>
      </w:del>
      <w:ins w:id="3633" w:author="Honnalore Steissberg" w:date="2021-08-20T11:10:00Z">
        <w:r w:rsidR="00A309E5" w:rsidRPr="00F0152C">
          <w:rPr>
            <w:sz w:val="20"/>
          </w:rPr>
          <w:t>0</w:t>
        </w:r>
        <w:r w:rsidR="00A309E5">
          <w:rPr>
            <w:sz w:val="20"/>
          </w:rPr>
          <w:t xml:space="preserve">, </w:t>
        </w:r>
      </w:ins>
      <w:del w:id="3634" w:author="Honnalore Steissberg" w:date="2021-08-20T11:10:00Z">
        <w:r w:rsidRPr="00F0152C" w:rsidDel="00A309E5">
          <w:rPr>
            <w:sz w:val="20"/>
          </w:rPr>
          <w:delText xml:space="preserve">that </w:delText>
        </w:r>
      </w:del>
      <w:ins w:id="3635" w:author="Honnalore Steissberg" w:date="2021-08-20T11:10:00Z">
        <w:r w:rsidR="00A309E5">
          <w:rPr>
            <w:sz w:val="20"/>
          </w:rPr>
          <w:t>which</w:t>
        </w:r>
        <w:r w:rsidR="00A309E5" w:rsidRPr="00F0152C">
          <w:rPr>
            <w:sz w:val="20"/>
          </w:rPr>
          <w:t xml:space="preserve"> </w:t>
        </w:r>
      </w:ins>
      <w:r w:rsidRPr="00F0152C">
        <w:rPr>
          <w:sz w:val="20"/>
        </w:rPr>
        <w:t>al</w:t>
      </w:r>
      <w:r w:rsidRPr="00F0152C">
        <w:rPr>
          <w:sz w:val="20"/>
        </w:rPr>
        <w:softHyphen/>
        <w:t>lows the user to speci</w:t>
      </w:r>
      <w:r w:rsidRPr="00F0152C">
        <w:rPr>
          <w:sz w:val="20"/>
        </w:rPr>
        <w:softHyphen/>
        <w:t>fy the decimal point locati</w:t>
      </w:r>
      <w:r w:rsidRPr="00F0152C">
        <w:rPr>
          <w:sz w:val="20"/>
        </w:rPr>
        <w:softHyphen/>
        <w:t>on.  The number of fields is deter</w:t>
      </w:r>
      <w:r w:rsidRPr="00F0152C">
        <w:rPr>
          <w:sz w:val="20"/>
        </w:rPr>
        <w:softHyphen/>
        <w:t>min</w:t>
      </w:r>
      <w:r w:rsidRPr="00F0152C">
        <w:rPr>
          <w:sz w:val="20"/>
        </w:rPr>
        <w:softHyphen/>
        <w:t>ed by (6) below and they are always locat</w:t>
      </w:r>
      <w:r w:rsidRPr="00F0152C">
        <w:rPr>
          <w:sz w:val="20"/>
        </w:rPr>
        <w:softHyphen/>
        <w:t>ed on one line.</w:t>
      </w:r>
    </w:p>
    <w:p w14:paraId="6A8B289B" w14:textId="77777777" w:rsidR="0041037A" w:rsidRPr="00F0152C" w:rsidRDefault="0041037A">
      <w:pPr>
        <w:pStyle w:val="Numberedlist"/>
        <w:rPr>
          <w:sz w:val="20"/>
        </w:rPr>
      </w:pPr>
      <w:r w:rsidRPr="00F0152C">
        <w:rPr>
          <w:sz w:val="20"/>
        </w:rPr>
        <w:t>3.</w:t>
      </w:r>
      <w:r w:rsidRPr="00F0152C">
        <w:rPr>
          <w:sz w:val="20"/>
        </w:rPr>
        <w:tab/>
        <w:t>The first two lines are ignored and can be used to com</w:t>
      </w:r>
      <w:r w:rsidRPr="00F0152C">
        <w:rPr>
          <w:sz w:val="20"/>
        </w:rPr>
        <w:softHyphen/>
        <w:t>ment the file.</w:t>
      </w:r>
    </w:p>
    <w:p w14:paraId="77A1AD74" w14:textId="7482F54F" w:rsidR="0041037A" w:rsidRPr="00F0152C" w:rsidRDefault="0041037A">
      <w:pPr>
        <w:pStyle w:val="Numberedlist"/>
        <w:rPr>
          <w:sz w:val="20"/>
        </w:rPr>
      </w:pPr>
      <w:r w:rsidRPr="00F0152C">
        <w:rPr>
          <w:sz w:val="20"/>
        </w:rPr>
        <w:t>4.</w:t>
      </w:r>
      <w:r w:rsidRPr="00F0152C">
        <w:rPr>
          <w:sz w:val="20"/>
        </w:rPr>
        <w:tab/>
        <w:t>The next line contains the abbreviations for the constitu</w:t>
      </w:r>
      <w:r w:rsidRPr="00F0152C">
        <w:rPr>
          <w:sz w:val="20"/>
        </w:rPr>
        <w:softHyphen/>
        <w:t>ent names that are right</w:t>
      </w:r>
      <w:ins w:id="3636" w:author="Honnalore Steissberg" w:date="2021-08-20T11:40:00Z">
        <w:r w:rsidR="001530A5">
          <w:rPr>
            <w:sz w:val="20"/>
          </w:rPr>
          <w:t>-</w:t>
        </w:r>
      </w:ins>
      <w:del w:id="3637" w:author="Honnalore Steissberg" w:date="2021-08-20T11:40:00Z">
        <w:r w:rsidRPr="00F0152C" w:rsidDel="001530A5">
          <w:rPr>
            <w:sz w:val="20"/>
          </w:rPr>
          <w:delText xml:space="preserve"> </w:delText>
        </w:r>
      </w:del>
      <w:r w:rsidRPr="00F0152C">
        <w:rPr>
          <w:sz w:val="20"/>
        </w:rPr>
        <w:t>jus</w:t>
      </w:r>
      <w:r w:rsidRPr="00F0152C">
        <w:rPr>
          <w:sz w:val="20"/>
        </w:rPr>
        <w:softHyphen/>
        <w:t>tified according to the input field.  This line is also ignored al</w:t>
      </w:r>
      <w:r w:rsidRPr="00F0152C">
        <w:rPr>
          <w:sz w:val="20"/>
        </w:rPr>
        <w:softHyphen/>
        <w:t>though the prepro</w:t>
      </w:r>
      <w:r w:rsidRPr="00F0152C">
        <w:rPr>
          <w:sz w:val="20"/>
        </w:rPr>
        <w:softHyphen/>
        <w:t>cessor checks to ensure the fields are aligned correctly.</w:t>
      </w:r>
    </w:p>
    <w:p w14:paraId="1088319B" w14:textId="3A01B1AA" w:rsidR="0041037A" w:rsidRPr="00F0152C" w:rsidRDefault="0041037A">
      <w:pPr>
        <w:pStyle w:val="Numberedlist"/>
        <w:rPr>
          <w:sz w:val="20"/>
        </w:rPr>
      </w:pPr>
      <w:r w:rsidRPr="00F0152C">
        <w:rPr>
          <w:sz w:val="20"/>
        </w:rPr>
        <w:t>5.</w:t>
      </w:r>
      <w:r w:rsidRPr="00F0152C">
        <w:rPr>
          <w:sz w:val="20"/>
        </w:rPr>
        <w:tab/>
        <w:t xml:space="preserve">The first field is the Julian </w:t>
      </w:r>
      <w:del w:id="3638" w:author="Honnalore Steissberg" w:date="2021-08-20T11:10:00Z">
        <w:r w:rsidRPr="00F0152C" w:rsidDel="008E0CDD">
          <w:rPr>
            <w:sz w:val="20"/>
          </w:rPr>
          <w:delText xml:space="preserve">date </w:delText>
        </w:r>
      </w:del>
      <w:ins w:id="3639" w:author="Honnalore Steissberg" w:date="2021-08-20T11:10:00Z">
        <w:r w:rsidR="008E0CDD" w:rsidRPr="00F0152C">
          <w:rPr>
            <w:sz w:val="20"/>
          </w:rPr>
          <w:t>date</w:t>
        </w:r>
        <w:r w:rsidR="008E0CDD">
          <w:rPr>
            <w:sz w:val="20"/>
          </w:rPr>
          <w:t xml:space="preserve">, </w:t>
        </w:r>
      </w:ins>
      <w:del w:id="3640" w:author="Honnalore Steissberg" w:date="2021-08-20T11:10:00Z">
        <w:r w:rsidRPr="00F0152C" w:rsidDel="008E0CDD">
          <w:rPr>
            <w:sz w:val="20"/>
          </w:rPr>
          <w:delText xml:space="preserve">that </w:delText>
        </w:r>
      </w:del>
      <w:ins w:id="3641" w:author="Honnalore Steissberg" w:date="2021-08-20T11:10:00Z">
        <w:r w:rsidR="008E0CDD">
          <w:rPr>
            <w:sz w:val="20"/>
          </w:rPr>
          <w:t>which</w:t>
        </w:r>
        <w:r w:rsidR="008E0CDD" w:rsidRPr="00F0152C">
          <w:rPr>
            <w:sz w:val="20"/>
          </w:rPr>
          <w:t xml:space="preserve"> </w:t>
        </w:r>
      </w:ins>
      <w:r w:rsidRPr="00F0152C">
        <w:rPr>
          <w:sz w:val="20"/>
        </w:rPr>
        <w:t>can be entered at any frequency.  The fre</w:t>
      </w:r>
      <w:r w:rsidRPr="00F0152C">
        <w:rPr>
          <w:sz w:val="20"/>
        </w:rPr>
        <w:softHyphen/>
        <w:t>quen</w:t>
      </w:r>
      <w:r w:rsidRPr="00F0152C">
        <w:rPr>
          <w:sz w:val="20"/>
        </w:rPr>
        <w:softHyphen/>
        <w:t>cy be</w:t>
      </w:r>
      <w:r w:rsidRPr="00F0152C">
        <w:rPr>
          <w:sz w:val="20"/>
        </w:rPr>
        <w:softHyphen/>
        <w:t>tween updates may vary during the simula</w:t>
      </w:r>
      <w:r w:rsidRPr="00F0152C">
        <w:rPr>
          <w:sz w:val="20"/>
        </w:rPr>
        <w:softHyphen/>
        <w:t>tion.</w:t>
      </w:r>
    </w:p>
    <w:p w14:paraId="53E3C187" w14:textId="77777777" w:rsidR="0041037A" w:rsidRPr="00F0152C" w:rsidRDefault="0041037A">
      <w:pPr>
        <w:pStyle w:val="Numberedlist"/>
        <w:rPr>
          <w:sz w:val="20"/>
        </w:rPr>
      </w:pPr>
      <w:r w:rsidRPr="00F0152C">
        <w:rPr>
          <w:sz w:val="20"/>
        </w:rPr>
        <w:t>6.</w:t>
      </w:r>
      <w:r w:rsidRPr="00F0152C">
        <w:rPr>
          <w:sz w:val="20"/>
        </w:rPr>
        <w:tab/>
        <w:t>The remaining fields contain the concentra</w:t>
      </w:r>
      <w:r w:rsidRPr="00F0152C">
        <w:rPr>
          <w:sz w:val="20"/>
        </w:rPr>
        <w:softHyphen/>
        <w:t>tion for each con</w:t>
      </w:r>
      <w:r w:rsidRPr="00F0152C">
        <w:rPr>
          <w:sz w:val="20"/>
        </w:rPr>
        <w:softHyphen/>
        <w:t>stit</w:t>
      </w:r>
      <w:r w:rsidRPr="00F0152C">
        <w:rPr>
          <w:sz w:val="20"/>
        </w:rPr>
        <w:softHyphen/>
        <w:t>uent specified on the</w:t>
      </w:r>
      <w:r w:rsidRPr="00F0152C">
        <w:rPr>
          <w:rStyle w:val="CardReferen1"/>
          <w:rFonts w:asciiTheme="minorHAnsi" w:hAnsiTheme="minorHAnsi"/>
          <w:sz w:val="20"/>
        </w:rPr>
        <w:t xml:space="preserve"> </w:t>
      </w:r>
      <w:hyperlink w:anchor="active_constituents" w:history="1">
        <w:r w:rsidRPr="00F0152C">
          <w:rPr>
            <w:rStyle w:val="Hyperlink"/>
            <w:rFonts w:asciiTheme="minorHAnsi" w:hAnsiTheme="minorHAnsi"/>
          </w:rPr>
          <w:t>In</w:t>
        </w:r>
        <w:r w:rsidRPr="00F0152C">
          <w:rPr>
            <w:rStyle w:val="Hyperlink"/>
            <w:rFonts w:asciiTheme="minorHAnsi" w:hAnsiTheme="minorHAnsi"/>
          </w:rPr>
          <w:softHyphen/>
          <w:t>flow Active Constituent Control</w:t>
        </w:r>
      </w:hyperlink>
      <w:r w:rsidRPr="00F0152C">
        <w:rPr>
          <w:rFonts w:cs="Times New Roman TUR"/>
          <w:sz w:val="20"/>
        </w:rPr>
        <w:t xml:space="preserve"> </w:t>
      </w:r>
      <w:r w:rsidRPr="00F0152C">
        <w:rPr>
          <w:sz w:val="20"/>
        </w:rPr>
        <w:t>card.  Only those constituents speci</w:t>
      </w:r>
      <w:r w:rsidRPr="00F0152C">
        <w:rPr>
          <w:sz w:val="20"/>
        </w:rPr>
        <w:softHyphen/>
        <w:t xml:space="preserve">fied as active on the </w:t>
      </w:r>
      <w:hyperlink w:anchor="active_constituents" w:history="1">
        <w:r w:rsidRPr="00F0152C">
          <w:rPr>
            <w:rStyle w:val="Hyperlink"/>
            <w:rFonts w:asciiTheme="minorHAnsi" w:hAnsiTheme="minorHAnsi"/>
          </w:rPr>
          <w:t>In</w:t>
        </w:r>
        <w:r w:rsidRPr="00F0152C">
          <w:rPr>
            <w:rStyle w:val="Hyperlink"/>
            <w:rFonts w:asciiTheme="minorHAnsi" w:hAnsiTheme="minorHAnsi"/>
          </w:rPr>
          <w:softHyphen/>
          <w:t>flow Active Constituent Control</w:t>
        </w:r>
      </w:hyperlink>
      <w:r w:rsidRPr="00F0152C">
        <w:rPr>
          <w:sz w:val="20"/>
        </w:rPr>
        <w:t xml:space="preserve"> card are in</w:t>
      </w:r>
      <w:r w:rsidRPr="00F0152C">
        <w:rPr>
          <w:sz w:val="20"/>
        </w:rPr>
        <w:softHyphen/>
        <w:t>cluded in the constit</w:t>
      </w:r>
      <w:r w:rsidRPr="00F0152C">
        <w:rPr>
          <w:sz w:val="20"/>
        </w:rPr>
        <w:softHyphen/>
        <w:t>uent inflow con</w:t>
      </w:r>
      <w:r w:rsidRPr="00F0152C">
        <w:rPr>
          <w:sz w:val="20"/>
        </w:rPr>
        <w:softHyphen/>
        <w:t>cen</w:t>
      </w:r>
      <w:r w:rsidRPr="00F0152C">
        <w:rPr>
          <w:sz w:val="20"/>
        </w:rPr>
        <w:softHyphen/>
        <w:t>tration file.</w:t>
      </w:r>
    </w:p>
    <w:p w14:paraId="6384370D" w14:textId="77777777" w:rsidR="0041037A" w:rsidRPr="00B7030B" w:rsidRDefault="0041037A"/>
    <w:p w14:paraId="6240D3D9" w14:textId="6E09A637" w:rsidR="00D943DA" w:rsidRPr="00B7030B" w:rsidRDefault="00F0152C">
      <w:pPr>
        <w:sectPr w:rsidR="00D943DA" w:rsidRPr="00B7030B" w:rsidSect="000E4BA7">
          <w:headerReference w:type="even" r:id="rId127"/>
          <w:headerReference w:type="default" r:id="rId128"/>
          <w:endnotePr>
            <w:numFmt w:val="decimal"/>
          </w:endnotePr>
          <w:pgSz w:w="12240" w:h="15840" w:code="1"/>
          <w:pgMar w:top="1728" w:right="1440" w:bottom="1728" w:left="2160" w:header="1008" w:footer="1008" w:gutter="0"/>
          <w:paperSrc w:first="100" w:other="100"/>
          <w:cols w:space="720"/>
          <w:noEndnote/>
        </w:sectPr>
      </w:pPr>
      <w:r>
        <w:rPr>
          <w:rStyle w:val="Cardexample1"/>
          <w:rFonts w:asciiTheme="minorHAnsi" w:hAnsiTheme="minorHAnsi" w:cs="Times New Roman"/>
          <w:sz w:val="20"/>
          <w:szCs w:val="14"/>
        </w:rPr>
        <w:t>S</w:t>
      </w:r>
      <w:r w:rsidRPr="00F0152C">
        <w:rPr>
          <w:rStyle w:val="Cardexample1"/>
          <w:rFonts w:asciiTheme="minorHAnsi" w:hAnsiTheme="minorHAnsi" w:cs="Times New Roman"/>
          <w:sz w:val="20"/>
          <w:szCs w:val="14"/>
        </w:rPr>
        <w:t>tarting with Version 3.71</w:t>
      </w:r>
      <w:r>
        <w:rPr>
          <w:rStyle w:val="Cardexample1"/>
          <w:rFonts w:asciiTheme="minorHAnsi" w:hAnsiTheme="minorHAnsi" w:cs="Times New Roman"/>
          <w:sz w:val="20"/>
          <w:szCs w:val="14"/>
        </w:rPr>
        <w:t xml:space="preserve">, the model user can </w:t>
      </w:r>
      <w:r w:rsidRPr="00F0152C">
        <w:rPr>
          <w:rStyle w:val="Cardexample1"/>
          <w:rFonts w:asciiTheme="minorHAnsi" w:hAnsiTheme="minorHAnsi" w:cs="Times New Roman"/>
          <w:sz w:val="20"/>
          <w:szCs w:val="14"/>
        </w:rPr>
        <w:t>use a free-format file rather than the fixed format shown above. When the first character in the first line contains the ‘$’ symbol, the model will treat the file as being in free format. As in the fixed format file, the first 3 lines are ignored</w:t>
      </w:r>
      <w:ins w:id="3642" w:author="Honnalore Steissberg" w:date="2021-08-20T11:11:00Z">
        <w:r w:rsidR="008E0CDD">
          <w:rPr>
            <w:rStyle w:val="Cardexample1"/>
            <w:rFonts w:asciiTheme="minorHAnsi" w:hAnsiTheme="minorHAnsi" w:cs="Times New Roman"/>
            <w:sz w:val="20"/>
            <w:szCs w:val="14"/>
          </w:rPr>
          <w:t>,</w:t>
        </w:r>
      </w:ins>
      <w:r w:rsidRPr="00F0152C">
        <w:rPr>
          <w:rStyle w:val="Cardexample1"/>
          <w:rFonts w:asciiTheme="minorHAnsi" w:hAnsiTheme="minorHAnsi" w:cs="Times New Roman"/>
          <w:sz w:val="20"/>
          <w:szCs w:val="14"/>
        </w:rPr>
        <w:t xml:space="preserve"> and the data fields are in the same order as the fixed format file except that the user is no longer limited to 8 characters for each field. An example of a comma delimited file is shown below.</w:t>
      </w:r>
    </w:p>
    <w:p w14:paraId="6C0C1BC6"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lastRenderedPageBreak/>
        <w:t>Example</w:t>
      </w:r>
      <w:r w:rsidR="00F0152C">
        <w:rPr>
          <w:rFonts w:asciiTheme="minorHAnsi" w:hAnsiTheme="minorHAnsi"/>
        </w:rPr>
        <w:t xml:space="preserve"> – Fixed Format</w:t>
      </w:r>
      <w:r w:rsidR="004A0FC2">
        <w:rPr>
          <w:rFonts w:asciiTheme="minorHAnsi" w:hAnsiTheme="minorHAnsi"/>
        </w:rPr>
        <w:t>, Space Delimited</w:t>
      </w:r>
    </w:p>
    <w:p w14:paraId="27926302" w14:textId="77777777" w:rsidR="0041037A" w:rsidRPr="00A80DDA" w:rsidRDefault="0041037A">
      <w:pPr>
        <w:pStyle w:val="Examplebody"/>
        <w:rPr>
          <w:rStyle w:val="Cardexample1"/>
        </w:rPr>
      </w:pPr>
      <w:r w:rsidRPr="00A80DDA">
        <w:rPr>
          <w:rStyle w:val="Cardexample1"/>
        </w:rPr>
        <w:t xml:space="preserve">            CE</w:t>
      </w:r>
      <w:r w:rsidRPr="00A80DDA">
        <w:rPr>
          <w:rStyle w:val="Cardexample1"/>
        </w:rPr>
        <w:noBreakHyphen/>
        <w:t>QUAL</w:t>
      </w:r>
      <w:r w:rsidRPr="00A80DDA">
        <w:rPr>
          <w:rStyle w:val="Cardexample1"/>
        </w:rPr>
        <w:noBreakHyphen/>
        <w:t xml:space="preserve">W2 constituent inflow concentration sample input file </w:t>
      </w:r>
    </w:p>
    <w:p w14:paraId="35ED02BE" w14:textId="77777777" w:rsidR="0041037A" w:rsidRPr="00A80DDA" w:rsidRDefault="0041037A">
      <w:pPr>
        <w:pStyle w:val="Examplebody"/>
        <w:rPr>
          <w:rStyle w:val="Cardexample1"/>
        </w:rPr>
      </w:pPr>
      <w:r w:rsidRPr="00A80DDA">
        <w:rPr>
          <w:rStyle w:val="Cardexample1"/>
        </w:rPr>
        <w:t xml:space="preserve"> </w:t>
      </w:r>
    </w:p>
    <w:p w14:paraId="608F03A5"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JDAY    PO4     NH4     NOx    LDOM    RDOM    LPOM    RPOM   CBOD1   CBOD2   CBOD3   CBOD4   CBOD5    ALG1      DO</w:t>
      </w:r>
    </w:p>
    <w:p w14:paraId="698BBBDD"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1.040   0.030   0.010   </w:t>
      </w:r>
      <w:proofErr w:type="gramStart"/>
      <w:r w:rsidRPr="00A80DDA">
        <w:rPr>
          <w:rStyle w:val="Cardexample1"/>
        </w:rPr>
        <w:t>0.300  0.1000</w:t>
      </w:r>
      <w:proofErr w:type="gramEnd"/>
      <w:r w:rsidRPr="00A80DDA">
        <w:rPr>
          <w:rStyle w:val="Cardexample1"/>
        </w:rPr>
        <w:t xml:space="preserve">  0.1000  0.1000  0.1000   0.000   0.000   0.000   0.000   0.000   0.100  12.000</w:t>
      </w:r>
    </w:p>
    <w:p w14:paraId="30B2EED8"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1.100   0.030   0.011   </w:t>
      </w:r>
      <w:proofErr w:type="gramStart"/>
      <w:r w:rsidRPr="00A80DDA">
        <w:rPr>
          <w:rStyle w:val="Cardexample1"/>
        </w:rPr>
        <w:t>0.307  0.1040</w:t>
      </w:r>
      <w:proofErr w:type="gramEnd"/>
      <w:r w:rsidRPr="00A80DDA">
        <w:rPr>
          <w:rStyle w:val="Cardexample1"/>
        </w:rPr>
        <w:t xml:space="preserve">  0.0991  0.0989  0.0989   0.000   0.000   0.000   0.000   0.000   0.098  12.000</w:t>
      </w:r>
    </w:p>
    <w:p w14:paraId="5B819AFA"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1.200   0.029   0.012   </w:t>
      </w:r>
      <w:proofErr w:type="gramStart"/>
      <w:r w:rsidRPr="00A80DDA">
        <w:rPr>
          <w:rStyle w:val="Cardexample1"/>
        </w:rPr>
        <w:t>0.323  0.1100</w:t>
      </w:r>
      <w:proofErr w:type="gramEnd"/>
      <w:r w:rsidRPr="00A80DDA">
        <w:rPr>
          <w:rStyle w:val="Cardexample1"/>
        </w:rPr>
        <w:t xml:space="preserve">  0.0968  0.0963  0.0963   0.000   0.000   0.000   0.000   0.001   0.095  11.800</w:t>
      </w:r>
    </w:p>
    <w:p w14:paraId="16233FBD"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1.300   0.048   0.017   </w:t>
      </w:r>
      <w:proofErr w:type="gramStart"/>
      <w:r w:rsidRPr="00A80DDA">
        <w:rPr>
          <w:rStyle w:val="Cardexample1"/>
        </w:rPr>
        <w:t>0.458  0.1250</w:t>
      </w:r>
      <w:proofErr w:type="gramEnd"/>
      <w:r w:rsidRPr="00A80DDA">
        <w:rPr>
          <w:rStyle w:val="Cardexample1"/>
        </w:rPr>
        <w:t xml:space="preserve">  0.0944  0.0935  0.0936   0.000   0.000   0.000   0.229   0.003   0.091  11.900</w:t>
      </w:r>
    </w:p>
    <w:p w14:paraId="6151041C"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1.400   0.043   0.018   </w:t>
      </w:r>
      <w:proofErr w:type="gramStart"/>
      <w:r w:rsidRPr="00A80DDA">
        <w:rPr>
          <w:rStyle w:val="Cardexample1"/>
        </w:rPr>
        <w:t>0.441  0.1360</w:t>
      </w:r>
      <w:proofErr w:type="gramEnd"/>
      <w:r w:rsidRPr="00A80DDA">
        <w:rPr>
          <w:rStyle w:val="Cardexample1"/>
        </w:rPr>
        <w:t xml:space="preserve">  0.0936  0.0924  0.0925   0.000   0.000   0.000   0.167   0.010   0.090  11.900</w:t>
      </w:r>
    </w:p>
    <w:p w14:paraId="7C1786D3"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1.500   0.043   0.013   </w:t>
      </w:r>
      <w:proofErr w:type="gramStart"/>
      <w:r w:rsidRPr="00A80DDA">
        <w:rPr>
          <w:rStyle w:val="Cardexample1"/>
        </w:rPr>
        <w:t>0.498  0.1430</w:t>
      </w:r>
      <w:proofErr w:type="gramEnd"/>
      <w:r w:rsidRPr="00A80DDA">
        <w:rPr>
          <w:rStyle w:val="Cardexample1"/>
        </w:rPr>
        <w:t xml:space="preserve">  0.0874  0.0861  0.0862   0.000   0.000   0.000   0.192   0.011   0.084  11.900</w:t>
      </w:r>
    </w:p>
    <w:p w14:paraId="2D9C58FF"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1.600   0.047   0.006   </w:t>
      </w:r>
      <w:proofErr w:type="gramStart"/>
      <w:r w:rsidRPr="00A80DDA">
        <w:rPr>
          <w:rStyle w:val="Cardexample1"/>
        </w:rPr>
        <w:t>0.542  0.1530</w:t>
      </w:r>
      <w:proofErr w:type="gramEnd"/>
      <w:r w:rsidRPr="00A80DDA">
        <w:rPr>
          <w:rStyle w:val="Cardexample1"/>
        </w:rPr>
        <w:t xml:space="preserve">  0.0852  0.0837  0.0838   0.000   0.000   0.008   0.241   0.015   0.083  12.000</w:t>
      </w:r>
    </w:p>
    <w:p w14:paraId="620EEA5A"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1.700   0.046   0.001   </w:t>
      </w:r>
      <w:proofErr w:type="gramStart"/>
      <w:r w:rsidRPr="00A80DDA">
        <w:rPr>
          <w:rStyle w:val="Cardexample1"/>
        </w:rPr>
        <w:t>0.565  0.1690</w:t>
      </w:r>
      <w:proofErr w:type="gramEnd"/>
      <w:r w:rsidRPr="00A80DDA">
        <w:rPr>
          <w:rStyle w:val="Cardexample1"/>
        </w:rPr>
        <w:t xml:space="preserve">  0.0820  0.0804  0.0805   0.000   0.004   0.032   0.248   0.017   0.081  12.000</w:t>
      </w:r>
    </w:p>
    <w:p w14:paraId="714175FA"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1.800   0.045   0.002   </w:t>
      </w:r>
      <w:proofErr w:type="gramStart"/>
      <w:r w:rsidRPr="00A80DDA">
        <w:rPr>
          <w:rStyle w:val="Cardexample1"/>
        </w:rPr>
        <w:t>0.577  0.1730</w:t>
      </w:r>
      <w:proofErr w:type="gramEnd"/>
      <w:r w:rsidRPr="00A80DDA">
        <w:rPr>
          <w:rStyle w:val="Cardexample1"/>
        </w:rPr>
        <w:t xml:space="preserve">  0.0790  0.0773  0.0773   0.000   0.020   0.041   0.249   0.016   0.077  11.900</w:t>
      </w:r>
    </w:p>
    <w:p w14:paraId="7757FE9D" w14:textId="77777777" w:rsidR="002B7C41" w:rsidRPr="00B7030B" w:rsidRDefault="002B7C41"/>
    <w:p w14:paraId="05CFC48D" w14:textId="77777777" w:rsidR="00080526" w:rsidRPr="00B7030B" w:rsidRDefault="00080526" w:rsidP="00080526">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 – Free Format</w:t>
      </w:r>
      <w:r w:rsidR="004A0FC2">
        <w:rPr>
          <w:rFonts w:asciiTheme="minorHAnsi" w:hAnsiTheme="minorHAnsi"/>
        </w:rPr>
        <w:t xml:space="preserve">, Comma </w:t>
      </w:r>
      <w:proofErr w:type="gramStart"/>
      <w:r w:rsidR="004A0FC2">
        <w:rPr>
          <w:rFonts w:asciiTheme="minorHAnsi" w:hAnsiTheme="minorHAnsi"/>
        </w:rPr>
        <w:t xml:space="preserve">Delimited </w:t>
      </w:r>
      <w:r w:rsidR="00F0152C">
        <w:rPr>
          <w:rFonts w:asciiTheme="minorHAnsi" w:hAnsiTheme="minorHAnsi"/>
        </w:rPr>
        <w:t xml:space="preserve"> </w:t>
      </w:r>
      <w:r w:rsidR="00F0152C" w:rsidRPr="00F0152C">
        <w:rPr>
          <w:rFonts w:asciiTheme="minorHAnsi" w:hAnsiTheme="minorHAnsi"/>
        </w:rPr>
        <w:t>[</w:t>
      </w:r>
      <w:proofErr w:type="gramEnd"/>
      <w:r w:rsidR="00F0152C">
        <w:rPr>
          <w:rFonts w:asciiTheme="minorHAnsi" w:hAnsiTheme="minorHAnsi"/>
        </w:rPr>
        <w:t>This is a partial view because of the number of variables</w:t>
      </w:r>
      <w:r w:rsidR="00F0152C" w:rsidRPr="00F0152C">
        <w:rPr>
          <w:rFonts w:asciiTheme="minorHAnsi" w:hAnsiTheme="minorHAnsi"/>
        </w:rPr>
        <w:t>]</w:t>
      </w:r>
    </w:p>
    <w:p w14:paraId="0EB3FDE9" w14:textId="77777777" w:rsidR="002B7C41" w:rsidRPr="00B7030B" w:rsidRDefault="00F0152C" w:rsidP="002B7C41">
      <w:pPr>
        <w:rPr>
          <w:rFonts w:cs="Courier New"/>
          <w:sz w:val="18"/>
        </w:rPr>
      </w:pPr>
      <w:r>
        <w:rPr>
          <w:rFonts w:cs="Courier New"/>
          <w:noProof/>
          <w:snapToGrid/>
          <w:sz w:val="18"/>
        </w:rPr>
        <w:drawing>
          <wp:inline distT="0" distB="0" distL="0" distR="0" wp14:anchorId="6A8796D2" wp14:editId="6EB1DAD7">
            <wp:extent cx="7772400" cy="2116455"/>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841C69.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72400" cy="2116455"/>
                    </a:xfrm>
                    <a:prstGeom prst="rect">
                      <a:avLst/>
                    </a:prstGeom>
                  </pic:spPr>
                </pic:pic>
              </a:graphicData>
            </a:graphic>
          </wp:inline>
        </w:drawing>
      </w:r>
    </w:p>
    <w:p w14:paraId="2A209F53" w14:textId="77777777" w:rsidR="002B7C41" w:rsidRPr="00F0152C" w:rsidRDefault="002B7C41" w:rsidP="002B7C41">
      <w:pPr>
        <w:rPr>
          <w:sz w:val="20"/>
          <w:szCs w:val="18"/>
        </w:rPr>
      </w:pPr>
      <w:r w:rsidRPr="00F0152C">
        <w:rPr>
          <w:sz w:val="20"/>
          <w:szCs w:val="18"/>
        </w:rPr>
        <w:t>In Excel part of the input file looks like this:</w:t>
      </w:r>
    </w:p>
    <w:p w14:paraId="408CF829" w14:textId="77777777" w:rsidR="002B7C41" w:rsidRPr="00B7030B" w:rsidRDefault="002B7C41" w:rsidP="002B7C41">
      <w:pPr>
        <w:rPr>
          <w:rFonts w:cs="Courier New"/>
          <w:sz w:val="18"/>
        </w:rPr>
      </w:pPr>
    </w:p>
    <w:p w14:paraId="7B1921E5" w14:textId="77777777" w:rsidR="002B7C41" w:rsidRPr="00B7030B" w:rsidRDefault="00F0152C" w:rsidP="002B7C41">
      <w:pPr>
        <w:rPr>
          <w:rFonts w:cs="Courier New"/>
          <w:sz w:val="18"/>
        </w:rPr>
      </w:pPr>
      <w:r>
        <w:rPr>
          <w:rFonts w:cs="Courier New"/>
          <w:noProof/>
          <w:snapToGrid/>
          <w:sz w:val="18"/>
        </w:rPr>
        <w:lastRenderedPageBreak/>
        <w:drawing>
          <wp:inline distT="0" distB="0" distL="0" distR="0" wp14:anchorId="3825612B" wp14:editId="0D0D7A3A">
            <wp:extent cx="7772400" cy="2344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8444A6.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72400" cy="2344420"/>
                    </a:xfrm>
                    <a:prstGeom prst="rect">
                      <a:avLst/>
                    </a:prstGeom>
                  </pic:spPr>
                </pic:pic>
              </a:graphicData>
            </a:graphic>
          </wp:inline>
        </w:drawing>
      </w:r>
    </w:p>
    <w:p w14:paraId="0E3648B4" w14:textId="77777777" w:rsidR="002B7C41" w:rsidRPr="00B7030B" w:rsidRDefault="002B7C41" w:rsidP="002B7C41">
      <w:pPr>
        <w:rPr>
          <w:rFonts w:cs="Courier New"/>
          <w:sz w:val="18"/>
        </w:rPr>
      </w:pPr>
    </w:p>
    <w:p w14:paraId="538FD444" w14:textId="77777777" w:rsidR="002B7C41" w:rsidRPr="00B7030B" w:rsidRDefault="002B7C41">
      <w:pPr>
        <w:sectPr w:rsidR="002B7C41" w:rsidRPr="00B7030B" w:rsidSect="000E4BA7">
          <w:headerReference w:type="even" r:id="rId131"/>
          <w:headerReference w:type="default" r:id="rId132"/>
          <w:footerReference w:type="even" r:id="rId133"/>
          <w:footerReference w:type="default" r:id="rId134"/>
          <w:endnotePr>
            <w:numFmt w:val="decimal"/>
          </w:endnotePr>
          <w:pgSz w:w="15840" w:h="12240" w:orient="landscape" w:code="1"/>
          <w:pgMar w:top="1728" w:right="1440" w:bottom="1728" w:left="2160" w:header="1008" w:footer="1008" w:gutter="0"/>
          <w:paperSrc w:first="100" w:other="100"/>
          <w:cols w:space="720"/>
          <w:noEndnote/>
        </w:sectPr>
      </w:pPr>
    </w:p>
    <w:p w14:paraId="4FCF1B5B" w14:textId="77777777" w:rsidR="0041037A" w:rsidRPr="00B7030B" w:rsidRDefault="0041037A">
      <w:pPr>
        <w:pStyle w:val="Heading3"/>
        <w:rPr>
          <w:rFonts w:asciiTheme="minorHAnsi" w:hAnsiTheme="minorHAnsi"/>
        </w:rPr>
      </w:pPr>
      <w:bookmarkStart w:id="3643" w:name="outflow_file"/>
      <w:bookmarkStart w:id="3644" w:name="_Branch_Outflow_File"/>
      <w:bookmarkStart w:id="3645" w:name="_Toc41047900"/>
      <w:bookmarkEnd w:id="3643"/>
      <w:bookmarkEnd w:id="3644"/>
      <w:r w:rsidRPr="00B7030B">
        <w:rPr>
          <w:rFonts w:asciiTheme="minorHAnsi" w:hAnsiTheme="minorHAnsi"/>
        </w:rPr>
        <w:lastRenderedPageBreak/>
        <w:t>Branch Outflow File</w:t>
      </w:r>
      <w:bookmarkEnd w:id="3645"/>
    </w:p>
    <w:p w14:paraId="5759460D" w14:textId="77777777" w:rsidR="0041037A" w:rsidRPr="00F0152C" w:rsidRDefault="0041037A">
      <w:pPr>
        <w:pStyle w:val="BodyText"/>
        <w:rPr>
          <w:sz w:val="20"/>
        </w:rPr>
      </w:pPr>
      <w:r w:rsidRPr="00F0152C">
        <w:rPr>
          <w:sz w:val="20"/>
        </w:rPr>
        <w:t xml:space="preserve">This file contains the outflow for a branch </w:t>
      </w:r>
      <w:r w:rsidR="00677CD7">
        <w:rPr>
          <w:sz w:val="20"/>
        </w:rPr>
        <w:t xml:space="preserve">(a structure outflow) </w:t>
      </w:r>
      <w:r w:rsidRPr="00F0152C">
        <w:rPr>
          <w:sz w:val="20"/>
        </w:rPr>
        <w:t xml:space="preserve">with a </w:t>
      </w:r>
      <w:hyperlink w:anchor="branch_geometry" w:history="1">
        <w:r w:rsidRPr="00F0152C">
          <w:rPr>
            <w:rStyle w:val="Hyperlink"/>
            <w:rFonts w:asciiTheme="minorHAnsi" w:hAnsiTheme="minorHAnsi"/>
          </w:rPr>
          <w:t>down</w:t>
        </w:r>
        <w:r w:rsidRPr="00F0152C">
          <w:rPr>
            <w:rStyle w:val="Hyperlink"/>
            <w:rFonts w:asciiTheme="minorHAnsi" w:hAnsiTheme="minorHAnsi"/>
          </w:rPr>
          <w:softHyphen/>
          <w:t>stream flow boundary condi</w:t>
        </w:r>
        <w:r w:rsidRPr="00F0152C">
          <w:rPr>
            <w:rStyle w:val="Hyperlink"/>
            <w:rFonts w:asciiTheme="minorHAnsi" w:hAnsiTheme="minorHAnsi"/>
          </w:rPr>
          <w:softHyphen/>
          <w:t>tion</w:t>
        </w:r>
      </w:hyperlink>
      <w:r w:rsidRPr="00F0152C">
        <w:rPr>
          <w:sz w:val="20"/>
        </w:rPr>
        <w:t>.  The follow</w:t>
      </w:r>
      <w:r w:rsidRPr="00F0152C">
        <w:rPr>
          <w:sz w:val="20"/>
        </w:rPr>
        <w:softHyphen/>
        <w:t>ing is a list of guidelines for file prepara</w:t>
      </w:r>
      <w:r w:rsidRPr="00F0152C">
        <w:rPr>
          <w:sz w:val="20"/>
        </w:rPr>
        <w:softHyphen/>
        <w:t xml:space="preserve">tion: </w:t>
      </w:r>
    </w:p>
    <w:p w14:paraId="16E15251" w14:textId="77777777" w:rsidR="0041037A" w:rsidRPr="00F0152C" w:rsidRDefault="0041037A">
      <w:pPr>
        <w:pStyle w:val="Numberedlist"/>
        <w:rPr>
          <w:sz w:val="20"/>
        </w:rPr>
      </w:pPr>
      <w:r w:rsidRPr="00F0152C">
        <w:rPr>
          <w:sz w:val="20"/>
        </w:rPr>
        <w:t>1.</w:t>
      </w:r>
      <w:r w:rsidRPr="00F0152C">
        <w:rPr>
          <w:sz w:val="20"/>
        </w:rPr>
        <w:tab/>
        <w:t>A separate file is required for each branch with a down</w:t>
      </w:r>
      <w:r w:rsidRPr="00F0152C">
        <w:rPr>
          <w:sz w:val="20"/>
        </w:rPr>
        <w:softHyphen/>
        <w:t>stream flow bound</w:t>
      </w:r>
      <w:r w:rsidRPr="00F0152C">
        <w:rPr>
          <w:sz w:val="20"/>
        </w:rPr>
        <w:softHyphen/>
        <w:t>ary condi</w:t>
      </w:r>
      <w:r w:rsidRPr="00F0152C">
        <w:rPr>
          <w:sz w:val="20"/>
        </w:rPr>
        <w:softHyphen/>
        <w:t>tion.  This allows the user to update out</w:t>
      </w:r>
      <w:r w:rsidRPr="00F0152C">
        <w:rPr>
          <w:sz w:val="20"/>
        </w:rPr>
        <w:softHyphen/>
        <w:t>flows for one branch indepen</w:t>
      </w:r>
      <w:r w:rsidRPr="00F0152C">
        <w:rPr>
          <w:sz w:val="20"/>
        </w:rPr>
        <w:softHyphen/>
        <w:t>dent of another branch.</w:t>
      </w:r>
    </w:p>
    <w:p w14:paraId="5D1FAEFD" w14:textId="69CD2998" w:rsidR="0041037A" w:rsidRPr="00F0152C" w:rsidRDefault="0041037A">
      <w:pPr>
        <w:pStyle w:val="Numberedlist"/>
        <w:rPr>
          <w:sz w:val="20"/>
        </w:rPr>
      </w:pPr>
      <w:r w:rsidRPr="00F0152C">
        <w:rPr>
          <w:sz w:val="20"/>
        </w:rPr>
        <w:t>2.</w:t>
      </w:r>
      <w:r w:rsidRPr="00F0152C">
        <w:rPr>
          <w:sz w:val="20"/>
        </w:rPr>
        <w:tab/>
        <w:t>Input format for each field is F8.0</w:t>
      </w:r>
      <w:ins w:id="3646" w:author="Honnalore Steissberg" w:date="2021-08-20T11:11:00Z">
        <w:r w:rsidR="008E0CDD">
          <w:rPr>
            <w:sz w:val="20"/>
          </w:rPr>
          <w:t xml:space="preserve">, which </w:t>
        </w:r>
      </w:ins>
      <w:del w:id="3647" w:author="Honnalore Steissberg" w:date="2021-08-20T11:11:00Z">
        <w:r w:rsidRPr="00F0152C" w:rsidDel="008E0CDD">
          <w:rPr>
            <w:sz w:val="20"/>
          </w:rPr>
          <w:delText xml:space="preserve"> that </w:delText>
        </w:r>
      </w:del>
      <w:r w:rsidRPr="00F0152C">
        <w:rPr>
          <w:sz w:val="20"/>
        </w:rPr>
        <w:t>al</w:t>
      </w:r>
      <w:r w:rsidRPr="00F0152C">
        <w:rPr>
          <w:sz w:val="20"/>
        </w:rPr>
        <w:softHyphen/>
        <w:t>lows the user to specify the decimal point location.  There are a maxi</w:t>
      </w:r>
      <w:r w:rsidRPr="00F0152C">
        <w:rPr>
          <w:sz w:val="20"/>
        </w:rPr>
        <w:softHyphen/>
        <w:t>mum of 10 fields to a line.  If there are more out</w:t>
      </w:r>
      <w:r w:rsidRPr="00F0152C">
        <w:rPr>
          <w:sz w:val="20"/>
        </w:rPr>
        <w:softHyphen/>
        <w:t>flows than can be specified on one line, then they are continued on the next line with blanks inserted in the Julian date field.</w:t>
      </w:r>
    </w:p>
    <w:p w14:paraId="2388F747" w14:textId="77777777" w:rsidR="0041037A" w:rsidRPr="00F0152C" w:rsidRDefault="0041037A">
      <w:pPr>
        <w:pStyle w:val="Numberedlist"/>
        <w:rPr>
          <w:sz w:val="20"/>
        </w:rPr>
      </w:pPr>
      <w:r w:rsidRPr="00F0152C">
        <w:rPr>
          <w:sz w:val="20"/>
        </w:rPr>
        <w:t>3.</w:t>
      </w:r>
      <w:r w:rsidRPr="00F0152C">
        <w:rPr>
          <w:sz w:val="20"/>
        </w:rPr>
        <w:tab/>
        <w:t>The first two lines are ignored and can be used to com</w:t>
      </w:r>
      <w:r w:rsidRPr="00F0152C">
        <w:rPr>
          <w:sz w:val="20"/>
        </w:rPr>
        <w:softHyphen/>
        <w:t>ment the file.</w:t>
      </w:r>
    </w:p>
    <w:p w14:paraId="588330B0" w14:textId="5D88C69E" w:rsidR="0041037A" w:rsidRPr="00F0152C" w:rsidRDefault="0041037A">
      <w:pPr>
        <w:pStyle w:val="Numberedlist"/>
        <w:rPr>
          <w:sz w:val="20"/>
        </w:rPr>
      </w:pPr>
      <w:r w:rsidRPr="00F0152C">
        <w:rPr>
          <w:sz w:val="20"/>
        </w:rPr>
        <w:t>4.</w:t>
      </w:r>
      <w:r w:rsidRPr="00F0152C">
        <w:rPr>
          <w:sz w:val="20"/>
        </w:rPr>
        <w:tab/>
        <w:t>The next line contains the variable names which are right</w:t>
      </w:r>
      <w:ins w:id="3648" w:author="Honnalore Steissberg" w:date="2021-08-20T11:41:00Z">
        <w:r w:rsidR="001530A5">
          <w:rPr>
            <w:sz w:val="20"/>
          </w:rPr>
          <w:t>-</w:t>
        </w:r>
      </w:ins>
      <w:del w:id="3649" w:author="Honnalore Steissberg" w:date="2021-08-20T11:41:00Z">
        <w:r w:rsidRPr="00F0152C" w:rsidDel="001530A5">
          <w:rPr>
            <w:sz w:val="20"/>
          </w:rPr>
          <w:delText xml:space="preserve"> </w:delText>
        </w:r>
      </w:del>
      <w:r w:rsidRPr="00F0152C">
        <w:rPr>
          <w:sz w:val="20"/>
        </w:rPr>
        <w:t>justi</w:t>
      </w:r>
      <w:r w:rsidRPr="00F0152C">
        <w:rPr>
          <w:sz w:val="20"/>
        </w:rPr>
        <w:softHyphen/>
        <w:t>fied accord</w:t>
      </w:r>
      <w:r w:rsidRPr="00F0152C">
        <w:rPr>
          <w:sz w:val="20"/>
        </w:rPr>
        <w:softHyphen/>
        <w:t>ing to the input field.  This line is also ignored al</w:t>
      </w:r>
      <w:r w:rsidRPr="00F0152C">
        <w:rPr>
          <w:sz w:val="20"/>
        </w:rPr>
        <w:softHyphen/>
        <w:t>though the prepro</w:t>
      </w:r>
      <w:r w:rsidRPr="00F0152C">
        <w:rPr>
          <w:sz w:val="20"/>
        </w:rPr>
        <w:softHyphen/>
        <w:t>cessor checks to ensure the fields are aligned correctly.</w:t>
      </w:r>
    </w:p>
    <w:p w14:paraId="3BEFBE3C" w14:textId="77777777" w:rsidR="0041037A" w:rsidRPr="00F0152C" w:rsidRDefault="0041037A">
      <w:pPr>
        <w:pStyle w:val="Numberedlist"/>
        <w:rPr>
          <w:sz w:val="20"/>
        </w:rPr>
      </w:pPr>
      <w:r w:rsidRPr="00F0152C">
        <w:rPr>
          <w:sz w:val="20"/>
        </w:rPr>
        <w:t>5.</w:t>
      </w:r>
      <w:r w:rsidRPr="00F0152C">
        <w:rPr>
          <w:sz w:val="20"/>
        </w:rPr>
        <w:tab/>
        <w:t>The first field is the Julian date that can be entered at any frequency.  The fre</w:t>
      </w:r>
      <w:r w:rsidRPr="00F0152C">
        <w:rPr>
          <w:sz w:val="20"/>
        </w:rPr>
        <w:softHyphen/>
        <w:t>quen</w:t>
      </w:r>
      <w:r w:rsidRPr="00F0152C">
        <w:rPr>
          <w:sz w:val="20"/>
        </w:rPr>
        <w:softHyphen/>
        <w:t>cy be</w:t>
      </w:r>
      <w:r w:rsidRPr="00F0152C">
        <w:rPr>
          <w:sz w:val="20"/>
        </w:rPr>
        <w:softHyphen/>
        <w:t>tween updates may vary during the simula</w:t>
      </w:r>
      <w:r w:rsidRPr="00F0152C">
        <w:rPr>
          <w:sz w:val="20"/>
        </w:rPr>
        <w:softHyphen/>
        <w:t>tion.</w:t>
      </w:r>
    </w:p>
    <w:p w14:paraId="7761C5A8" w14:textId="77777777" w:rsidR="0041037A" w:rsidRPr="00F0152C" w:rsidRDefault="0041037A">
      <w:pPr>
        <w:pStyle w:val="Numberedlist"/>
        <w:rPr>
          <w:sz w:val="20"/>
        </w:rPr>
      </w:pPr>
      <w:r w:rsidRPr="00F0152C">
        <w:rPr>
          <w:sz w:val="20"/>
        </w:rPr>
        <w:t>6.</w:t>
      </w:r>
      <w:r w:rsidRPr="00F0152C">
        <w:rPr>
          <w:sz w:val="20"/>
        </w:rPr>
        <w:tab/>
        <w:t xml:space="preserve">The remaining fields are the outflow rate, </w:t>
      </w:r>
      <w:r w:rsidRPr="00F0152C">
        <w:rPr>
          <w:i/>
          <w:iCs/>
          <w:sz w:val="20"/>
        </w:rPr>
        <w:t>m</w:t>
      </w:r>
      <w:r w:rsidRPr="00F0152C">
        <w:rPr>
          <w:i/>
          <w:iCs/>
          <w:sz w:val="20"/>
          <w:vertAlign w:val="superscript"/>
        </w:rPr>
        <w:t>3</w:t>
      </w:r>
      <w:r w:rsidRPr="00F0152C">
        <w:rPr>
          <w:i/>
          <w:iCs/>
          <w:sz w:val="20"/>
        </w:rPr>
        <w:t xml:space="preserve"> sec</w:t>
      </w:r>
      <w:r w:rsidRPr="00F0152C">
        <w:rPr>
          <w:i/>
          <w:iCs/>
          <w:sz w:val="20"/>
          <w:vertAlign w:val="superscript"/>
        </w:rPr>
        <w:t>-1</w:t>
      </w:r>
      <w:r w:rsidRPr="00F0152C">
        <w:rPr>
          <w:sz w:val="20"/>
        </w:rPr>
        <w:t>.</w:t>
      </w:r>
    </w:p>
    <w:p w14:paraId="7CE8B145" w14:textId="77777777" w:rsidR="0041037A" w:rsidRPr="00F0152C" w:rsidRDefault="0041037A">
      <w:pPr>
        <w:pStyle w:val="Numberedlist"/>
        <w:rPr>
          <w:sz w:val="20"/>
        </w:rPr>
      </w:pPr>
      <w:r w:rsidRPr="00F0152C">
        <w:rPr>
          <w:sz w:val="20"/>
        </w:rPr>
        <w:t>7.</w:t>
      </w:r>
      <w:r w:rsidRPr="00F0152C">
        <w:rPr>
          <w:sz w:val="20"/>
        </w:rPr>
        <w:tab/>
        <w:t>A separate col</w:t>
      </w:r>
      <w:r w:rsidRPr="00F0152C">
        <w:rPr>
          <w:sz w:val="20"/>
        </w:rPr>
        <w:softHyphen/>
        <w:t>umn of outflow values must be speci</w:t>
      </w:r>
      <w:r w:rsidRPr="00F0152C">
        <w:rPr>
          <w:sz w:val="20"/>
        </w:rPr>
        <w:softHyphen/>
        <w:t>fied for each outlet struc</w:t>
      </w:r>
      <w:r w:rsidRPr="00F0152C">
        <w:rPr>
          <w:sz w:val="20"/>
        </w:rPr>
        <w:softHyphen/>
        <w:t>ture.</w:t>
      </w:r>
    </w:p>
    <w:p w14:paraId="05E58BFF" w14:textId="77777777" w:rsidR="0041037A" w:rsidRPr="00F0152C" w:rsidRDefault="0041037A">
      <w:pPr>
        <w:pStyle w:val="BodyText2"/>
        <w:rPr>
          <w:sz w:val="20"/>
        </w:rPr>
      </w:pPr>
    </w:p>
    <w:p w14:paraId="523866B7" w14:textId="77777777" w:rsidR="000C451C" w:rsidRPr="00F0152C" w:rsidRDefault="000C451C" w:rsidP="000C451C">
      <w:pPr>
        <w:rPr>
          <w:sz w:val="20"/>
        </w:rPr>
      </w:pPr>
      <w:r w:rsidRPr="00F0152C">
        <w:rPr>
          <w:sz w:val="20"/>
        </w:rPr>
        <w:t xml:space="preserve">There is also a free format option for this file. Whenever the first character on the first line is a ‘$’ character, the model assumes the input is in free format rather than fixed format. Besides allowing the use of Excel and easy exporting to a csv file type, this also </w:t>
      </w:r>
      <w:r w:rsidR="00677CD7">
        <w:rPr>
          <w:sz w:val="20"/>
        </w:rPr>
        <w:t>removes the restriction of an</w:t>
      </w:r>
      <w:r w:rsidRPr="00F0152C">
        <w:rPr>
          <w:sz w:val="20"/>
        </w:rPr>
        <w:t xml:space="preserve"> 8</w:t>
      </w:r>
      <w:r w:rsidR="00677CD7">
        <w:rPr>
          <w:sz w:val="20"/>
        </w:rPr>
        <w:t>-</w:t>
      </w:r>
      <w:r w:rsidRPr="00F0152C">
        <w:rPr>
          <w:sz w:val="20"/>
        </w:rPr>
        <w:t xml:space="preserve">column width of the </w:t>
      </w:r>
      <w:r w:rsidR="00677CD7">
        <w:rPr>
          <w:sz w:val="20"/>
        </w:rPr>
        <w:t>flow</w:t>
      </w:r>
      <w:r w:rsidRPr="00F0152C">
        <w:rPr>
          <w:sz w:val="20"/>
        </w:rPr>
        <w:t xml:space="preserve"> value </w:t>
      </w:r>
      <w:r w:rsidR="00677CD7">
        <w:rPr>
          <w:sz w:val="20"/>
        </w:rPr>
        <w:t>and line wrapping when one exceeds 9 outlets in a branch</w:t>
      </w:r>
      <w:r w:rsidRPr="00F0152C">
        <w:rPr>
          <w:sz w:val="20"/>
        </w:rPr>
        <w:t>. An example is shown below.</w:t>
      </w:r>
    </w:p>
    <w:p w14:paraId="58C95358" w14:textId="77777777" w:rsidR="000C451C" w:rsidRPr="00B7030B" w:rsidRDefault="000C451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p>
    <w:p w14:paraId="3E8F4124"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677CD7">
        <w:rPr>
          <w:rFonts w:asciiTheme="minorHAnsi" w:hAnsiTheme="minorHAnsi"/>
        </w:rPr>
        <w:t xml:space="preserve"> – Fixed Format</w:t>
      </w:r>
      <w:r w:rsidR="004A0FC2">
        <w:rPr>
          <w:rFonts w:asciiTheme="minorHAnsi" w:hAnsiTheme="minorHAnsi"/>
        </w:rPr>
        <w:t>, Space Delimited</w:t>
      </w:r>
    </w:p>
    <w:p w14:paraId="18C2EAAE" w14:textId="77777777" w:rsidR="0041037A" w:rsidRPr="00A80DDA" w:rsidRDefault="0041037A">
      <w:pPr>
        <w:pStyle w:val="Examplebody"/>
        <w:rPr>
          <w:rStyle w:val="Cardexample1"/>
        </w:rPr>
      </w:pPr>
      <w:r w:rsidRPr="00A80DDA">
        <w:rPr>
          <w:rStyle w:val="Cardexample1"/>
        </w:rPr>
        <w:t>CE-QUAL-W2 sample outflow file</w:t>
      </w:r>
    </w:p>
    <w:p w14:paraId="08B1DE92" w14:textId="77777777" w:rsidR="0041037A" w:rsidRPr="00A80DDA" w:rsidRDefault="0041037A">
      <w:pPr>
        <w:pStyle w:val="Examplebody"/>
        <w:rPr>
          <w:rStyle w:val="Cardexample1"/>
        </w:rPr>
      </w:pPr>
      <w:r w:rsidRPr="00A80DDA">
        <w:rPr>
          <w:rStyle w:val="Cardexample1"/>
        </w:rPr>
        <w:t xml:space="preserve"> </w:t>
      </w:r>
    </w:p>
    <w:p w14:paraId="2AB433D9" w14:textId="77777777" w:rsidR="0041037A" w:rsidRPr="00A80DDA" w:rsidRDefault="0041037A">
      <w:pPr>
        <w:pStyle w:val="Examplebody"/>
        <w:rPr>
          <w:rStyle w:val="Cardexample1"/>
        </w:rPr>
      </w:pPr>
      <w:r w:rsidRPr="00A80DDA">
        <w:rPr>
          <w:rStyle w:val="Cardexample1"/>
        </w:rPr>
        <w:t xml:space="preserve">    JDAY    QOUT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
    <w:p w14:paraId="5E35D722" w14:textId="77777777" w:rsidR="0041037A" w:rsidRPr="00A80DDA" w:rsidRDefault="0041037A">
      <w:pPr>
        <w:pStyle w:val="Examplebody"/>
        <w:rPr>
          <w:rStyle w:val="Cardexample1"/>
        </w:rPr>
      </w:pPr>
      <w:r w:rsidRPr="00A80DDA">
        <w:rPr>
          <w:rStyle w:val="Cardexample1"/>
        </w:rPr>
        <w:t xml:space="preserve">    1.00    8.13    8.13    8.13</w:t>
      </w:r>
    </w:p>
    <w:p w14:paraId="528B223F" w14:textId="77777777" w:rsidR="0041037A" w:rsidRPr="00A80DDA" w:rsidRDefault="0041037A">
      <w:pPr>
        <w:pStyle w:val="Examplebody"/>
        <w:rPr>
          <w:rStyle w:val="Cardexample1"/>
        </w:rPr>
      </w:pPr>
      <w:r w:rsidRPr="00A80DDA">
        <w:rPr>
          <w:rStyle w:val="Cardexample1"/>
        </w:rPr>
        <w:t xml:space="preserve">    2.00    6.77    6.77    6.77</w:t>
      </w:r>
    </w:p>
    <w:p w14:paraId="3EAD9E22" w14:textId="77777777" w:rsidR="0041037A" w:rsidRPr="00A80DDA" w:rsidRDefault="0041037A">
      <w:pPr>
        <w:pStyle w:val="Examplebody"/>
        <w:rPr>
          <w:rStyle w:val="Cardexample1"/>
        </w:rPr>
      </w:pPr>
      <w:r w:rsidRPr="00A80DDA">
        <w:rPr>
          <w:rStyle w:val="Cardexample1"/>
        </w:rPr>
        <w:t xml:space="preserve">    3.00   18.60   18.60   18.60</w:t>
      </w:r>
    </w:p>
    <w:p w14:paraId="259850A0" w14:textId="77777777" w:rsidR="0041037A" w:rsidRPr="00A80DDA" w:rsidRDefault="0041037A">
      <w:pPr>
        <w:pStyle w:val="Examplebody"/>
        <w:rPr>
          <w:rStyle w:val="Cardexample1"/>
        </w:rPr>
      </w:pPr>
      <w:r w:rsidRPr="00A80DDA">
        <w:rPr>
          <w:rStyle w:val="Cardexample1"/>
        </w:rPr>
        <w:t xml:space="preserve">    4.00    0.60    0.60    0.60</w:t>
      </w:r>
    </w:p>
    <w:p w14:paraId="5F59CE88" w14:textId="77777777" w:rsidR="0041037A" w:rsidRPr="00A80DDA" w:rsidRDefault="0041037A">
      <w:pPr>
        <w:pStyle w:val="Examplebody"/>
        <w:rPr>
          <w:rStyle w:val="Cardexample1"/>
        </w:rPr>
      </w:pPr>
      <w:r w:rsidRPr="00A80DDA">
        <w:rPr>
          <w:rStyle w:val="Cardexample1"/>
        </w:rPr>
        <w:t xml:space="preserve">    5.00    7.50    7.50    7.50</w:t>
      </w:r>
    </w:p>
    <w:p w14:paraId="13553164" w14:textId="77777777" w:rsidR="0041037A" w:rsidRPr="00A80DDA" w:rsidRDefault="0041037A">
      <w:pPr>
        <w:pStyle w:val="Examplebody"/>
        <w:rPr>
          <w:szCs w:val="22"/>
        </w:rPr>
      </w:pPr>
      <w:r w:rsidRPr="00A80DDA">
        <w:rPr>
          <w:rStyle w:val="Cardexample1"/>
        </w:rPr>
        <w:t xml:space="preserve">    6.00    2.87    2.87    2.87</w:t>
      </w:r>
    </w:p>
    <w:p w14:paraId="46549814" w14:textId="77777777" w:rsidR="0041037A" w:rsidRPr="00B7030B" w:rsidRDefault="0041037A"/>
    <w:p w14:paraId="365B0D6F" w14:textId="77777777" w:rsidR="000C451C" w:rsidRPr="00B7030B" w:rsidRDefault="000C451C"/>
    <w:p w14:paraId="5E1F30D1" w14:textId="77777777" w:rsidR="000C451C" w:rsidRPr="00677CD7" w:rsidRDefault="00677CD7">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rPr>
          <w:i/>
          <w:sz w:val="18"/>
          <w:szCs w:val="20"/>
        </w:rPr>
        <w:pPrChange w:id="3650" w:author="Honnalore Steissberg" w:date="2021-08-20T11:23:00Z">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pPrChange>
      </w:pPr>
      <w:r>
        <w:rPr>
          <w:rFonts w:asciiTheme="minorHAnsi" w:hAnsiTheme="minorHAnsi"/>
        </w:rPr>
        <w:t xml:space="preserve">Example - </w:t>
      </w:r>
      <w:r w:rsidR="000C451C" w:rsidRPr="00B7030B">
        <w:rPr>
          <w:rFonts w:asciiTheme="minorHAnsi" w:hAnsiTheme="minorHAnsi"/>
        </w:rPr>
        <w:t xml:space="preserve">Free </w:t>
      </w:r>
      <w:r>
        <w:rPr>
          <w:rFonts w:asciiTheme="minorHAnsi" w:hAnsiTheme="minorHAnsi"/>
        </w:rPr>
        <w:t>F</w:t>
      </w:r>
      <w:r w:rsidR="000C451C" w:rsidRPr="00B7030B">
        <w:rPr>
          <w:rFonts w:asciiTheme="minorHAnsi" w:hAnsiTheme="minorHAnsi"/>
        </w:rPr>
        <w:t>ormat</w:t>
      </w:r>
      <w:r w:rsidR="004A0FC2">
        <w:rPr>
          <w:rFonts w:asciiTheme="minorHAnsi" w:hAnsiTheme="minorHAnsi"/>
        </w:rPr>
        <w:t xml:space="preserve">, Comma Delimited </w:t>
      </w:r>
      <w:del w:id="3651" w:author="Honnalore Steissberg" w:date="2021-08-20T11:23:00Z">
        <w:r w:rsidR="000C451C" w:rsidRPr="00B7030B" w:rsidDel="0017124D">
          <w:rPr>
            <w:rFonts w:asciiTheme="minorHAnsi" w:hAnsiTheme="minorHAnsi"/>
          </w:rPr>
          <w:delText xml:space="preserve"> </w:delText>
        </w:r>
      </w:del>
      <w:r w:rsidR="000C451C" w:rsidRPr="00677CD7">
        <w:rPr>
          <w:i/>
          <w:sz w:val="18"/>
          <w:szCs w:val="20"/>
        </w:rPr>
        <w:t>[Note the file below is wrapped for viewing convenience since it has 17 out</w:t>
      </w:r>
      <w:r w:rsidR="008A29FE" w:rsidRPr="00677CD7">
        <w:rPr>
          <w:i/>
          <w:sz w:val="18"/>
          <w:szCs w:val="20"/>
        </w:rPr>
        <w:t>l</w:t>
      </w:r>
      <w:r w:rsidR="000C451C" w:rsidRPr="00677CD7">
        <w:rPr>
          <w:i/>
          <w:sz w:val="18"/>
          <w:szCs w:val="20"/>
        </w:rPr>
        <w:t xml:space="preserve">ets </w:t>
      </w:r>
      <w:r w:rsidR="004A0FC2">
        <w:rPr>
          <w:i/>
          <w:sz w:val="18"/>
          <w:szCs w:val="20"/>
        </w:rPr>
        <w:t>in the</w:t>
      </w:r>
      <w:r w:rsidR="000C451C" w:rsidRPr="00677CD7">
        <w:rPr>
          <w:i/>
          <w:sz w:val="18"/>
          <w:szCs w:val="20"/>
        </w:rPr>
        <w:t xml:space="preserve"> branch]</w:t>
      </w:r>
    </w:p>
    <w:p w14:paraId="6DA0A56E"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 xml:space="preserve">$Penstock flows and </w:t>
      </w:r>
      <w:proofErr w:type="gramStart"/>
      <w:r w:rsidRPr="00CD2F77">
        <w:rPr>
          <w:rFonts w:ascii="Courier New" w:hAnsi="Courier New" w:cs="Courier New"/>
          <w:sz w:val="16"/>
          <w:szCs w:val="18"/>
        </w:rPr>
        <w:t>spill,,,,</w:t>
      </w:r>
      <w:proofErr w:type="gramEnd"/>
      <w:r w:rsidRPr="00CD2F77">
        <w:rPr>
          <w:rFonts w:ascii="Courier New" w:hAnsi="Courier New" w:cs="Courier New"/>
          <w:sz w:val="16"/>
          <w:szCs w:val="18"/>
        </w:rPr>
        <w:t>% of lower leakage,,20,%,,,,,,,,,,,</w:t>
      </w:r>
    </w:p>
    <w:p w14:paraId="46F74F31" w14:textId="77777777" w:rsidR="000C451C" w:rsidRPr="00CD2F77" w:rsidRDefault="000C451C" w:rsidP="000C451C">
      <w:pPr>
        <w:rPr>
          <w:rFonts w:ascii="Courier New" w:hAnsi="Courier New" w:cs="Courier New"/>
          <w:sz w:val="16"/>
          <w:szCs w:val="18"/>
        </w:rPr>
      </w:pPr>
      <w:proofErr w:type="gramStart"/>
      <w:r w:rsidRPr="00CD2F77">
        <w:rPr>
          <w:rFonts w:ascii="Courier New" w:hAnsi="Courier New" w:cs="Courier New"/>
          <w:sz w:val="16"/>
          <w:szCs w:val="18"/>
        </w:rPr>
        <w:t>,P</w:t>
      </w:r>
      <w:proofErr w:type="gramEnd"/>
      <w:r w:rsidRPr="00CD2F77">
        <w:rPr>
          <w:rFonts w:ascii="Courier New" w:hAnsi="Courier New" w:cs="Courier New"/>
          <w:sz w:val="16"/>
          <w:szCs w:val="18"/>
        </w:rPr>
        <w:t>1-O,P1-A,P1-U,P1-M,P1-L,P2-O,P2-A,P2-U,P2-M,P2-L,P3-O,P3-A,P3-U,P3-M,P3-L,,,</w:t>
      </w:r>
    </w:p>
    <w:p w14:paraId="18A5E9BD"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 xml:space="preserve">Julian </w:t>
      </w:r>
      <w:proofErr w:type="gramStart"/>
      <w:r w:rsidRPr="00CD2F77">
        <w:rPr>
          <w:rFonts w:ascii="Courier New" w:hAnsi="Courier New" w:cs="Courier New"/>
          <w:sz w:val="16"/>
          <w:szCs w:val="18"/>
        </w:rPr>
        <w:t>day,Q</w:t>
      </w:r>
      <w:proofErr w:type="gramEnd"/>
      <w:r w:rsidRPr="00CD2F77">
        <w:rPr>
          <w:rFonts w:ascii="Courier New" w:hAnsi="Courier New" w:cs="Courier New"/>
          <w:sz w:val="16"/>
          <w:szCs w:val="18"/>
        </w:rPr>
        <w:t>(m3/s),Q(m3/s),Q(m3/s),Q(m3/s),Q(m3/s),Q(m3/s),Q(m3/s),Q(m3/s),Q(m3/s),Q(m3/s),Q(m3/s),Q(m3/s),Q(m3/s),Q(m3/s),Q(m3/s),QSPILL,QPP,</w:t>
      </w:r>
    </w:p>
    <w:p w14:paraId="3004B075"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730.5,0.962772798,0,0,0,0,3.4093483788,0,0,0,13.6373935152,5.2839236502,0,0,0,21.1356946008,0,2.69009789124642,</w:t>
      </w:r>
    </w:p>
    <w:p w14:paraId="3EF24634"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731.5,0.962772798,0,0,0,0,5.0007551802,0,20.0030207208,0,0,3.766140651,0,0,0,15.064562604,0,2.63346425143071,</w:t>
      </w:r>
    </w:p>
    <w:p w14:paraId="6F7C2097"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732.5,0.962772798,0,0,0,0,3.5735860914,0,14.2943443656,0,0,5.040398766,0,0,0,20.161595064,0,2.69009789124642,</w:t>
      </w:r>
    </w:p>
    <w:p w14:paraId="07FB29AF"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733.5,0.962772798,0,0,0,0,0.1925545596,0,0.7702182384,0,0,8.834856264,0,0,0,35.339425056,0,2.71841471115428,</w:t>
      </w:r>
    </w:p>
    <w:p w14:paraId="497AD68C"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lastRenderedPageBreak/>
        <w:t>734.5,0.962772798,0,0,0,0,4.1172695538,0,16.4690782152,0,0,6.0484785192,0,0,0,24.1939140768,0,2.54851379170714,</w:t>
      </w:r>
    </w:p>
    <w:p w14:paraId="088586A3"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735.5,0.962772798,0,0,0,0,10.0977876402,0,40.3911505608,0,0,1.189307574,0,0,0,0,0,2.57683061161499,</w:t>
      </w:r>
    </w:p>
    <w:p w14:paraId="058AE386" w14:textId="77777777" w:rsidR="000C451C" w:rsidRPr="00B7030B" w:rsidRDefault="000C451C"/>
    <w:p w14:paraId="3C474A05" w14:textId="168225BA" w:rsidR="000C451C" w:rsidRPr="00677CD7" w:rsidRDefault="000C451C" w:rsidP="000C451C">
      <w:pPr>
        <w:rPr>
          <w:sz w:val="20"/>
          <w:szCs w:val="18"/>
        </w:rPr>
      </w:pPr>
      <w:r w:rsidRPr="00677CD7">
        <w:rPr>
          <w:sz w:val="20"/>
          <w:szCs w:val="18"/>
        </w:rPr>
        <w:t>In Excel</w:t>
      </w:r>
      <w:ins w:id="3652" w:author="Honnalore Steissberg" w:date="2021-08-20T11:24:00Z">
        <w:r w:rsidR="0017124D">
          <w:rPr>
            <w:sz w:val="20"/>
            <w:szCs w:val="18"/>
          </w:rPr>
          <w:t>,</w:t>
        </w:r>
      </w:ins>
      <w:r w:rsidRPr="00677CD7">
        <w:rPr>
          <w:sz w:val="20"/>
          <w:szCs w:val="18"/>
        </w:rPr>
        <w:t xml:space="preserve"> this </w:t>
      </w:r>
      <w:del w:id="3653" w:author="Honnalore Steissberg" w:date="2021-08-20T11:24:00Z">
        <w:r w:rsidRPr="00677CD7" w:rsidDel="0017124D">
          <w:rPr>
            <w:sz w:val="20"/>
            <w:szCs w:val="18"/>
          </w:rPr>
          <w:delText>looks like</w:delText>
        </w:r>
      </w:del>
      <w:ins w:id="3654" w:author="Honnalore Steissberg" w:date="2021-08-20T11:24:00Z">
        <w:r w:rsidR="0017124D">
          <w:rPr>
            <w:sz w:val="20"/>
            <w:szCs w:val="18"/>
          </w:rPr>
          <w:t>resembles</w:t>
        </w:r>
      </w:ins>
      <w:r w:rsidRPr="00677CD7">
        <w:rPr>
          <w:sz w:val="20"/>
          <w:szCs w:val="18"/>
        </w:rPr>
        <w:t xml:space="preserve"> the following:</w:t>
      </w:r>
    </w:p>
    <w:p w14:paraId="15EF8074" w14:textId="77777777" w:rsidR="000C451C" w:rsidRPr="00B7030B" w:rsidRDefault="000C451C" w:rsidP="000C451C">
      <w:pPr>
        <w:rPr>
          <w:rFonts w:cs="Courier New"/>
          <w:sz w:val="18"/>
        </w:rPr>
      </w:pPr>
    </w:p>
    <w:p w14:paraId="201FA56E" w14:textId="77777777" w:rsidR="000C451C" w:rsidRPr="00B7030B" w:rsidRDefault="000C451C" w:rsidP="000C451C">
      <w:pPr>
        <w:rPr>
          <w:rFonts w:cs="Courier New"/>
          <w:sz w:val="18"/>
        </w:rPr>
      </w:pPr>
      <w:r w:rsidRPr="00B7030B">
        <w:rPr>
          <w:noProof/>
          <w:snapToGrid/>
        </w:rPr>
        <w:drawing>
          <wp:inline distT="0" distB="0" distL="0" distR="0" wp14:anchorId="5916C11C" wp14:editId="58FB384C">
            <wp:extent cx="6187522" cy="1821746"/>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98742" cy="1825050"/>
                    </a:xfrm>
                    <a:prstGeom prst="rect">
                      <a:avLst/>
                    </a:prstGeom>
                    <a:noFill/>
                    <a:ln>
                      <a:noFill/>
                    </a:ln>
                  </pic:spPr>
                </pic:pic>
              </a:graphicData>
            </a:graphic>
          </wp:inline>
        </w:drawing>
      </w:r>
    </w:p>
    <w:p w14:paraId="791A24C8" w14:textId="77777777" w:rsidR="000C451C" w:rsidRPr="00B7030B" w:rsidRDefault="000C451C" w:rsidP="000C451C">
      <w:pPr>
        <w:rPr>
          <w:rFonts w:cs="Courier New"/>
          <w:sz w:val="18"/>
        </w:rPr>
      </w:pPr>
    </w:p>
    <w:p w14:paraId="7B01F2DB" w14:textId="77777777" w:rsidR="000C451C" w:rsidRPr="00B7030B" w:rsidRDefault="000C451C">
      <w:pPr>
        <w:sectPr w:rsidR="000C451C" w:rsidRPr="00B7030B" w:rsidSect="000E4BA7">
          <w:headerReference w:type="even" r:id="rId136"/>
          <w:headerReference w:type="default" r:id="rId137"/>
          <w:footerReference w:type="even" r:id="rId138"/>
          <w:footerReference w:type="default" r:id="rId139"/>
          <w:endnotePr>
            <w:numFmt w:val="decimal"/>
          </w:endnotePr>
          <w:pgSz w:w="12240" w:h="15840" w:code="1"/>
          <w:pgMar w:top="1728" w:right="1440" w:bottom="1728" w:left="2160" w:header="1008" w:footer="1008" w:gutter="0"/>
          <w:paperSrc w:first="100" w:other="100"/>
          <w:cols w:space="720"/>
          <w:noEndnote/>
        </w:sectPr>
      </w:pPr>
    </w:p>
    <w:p w14:paraId="14CEB279" w14:textId="77777777" w:rsidR="0041037A" w:rsidRPr="00B7030B" w:rsidRDefault="0041037A">
      <w:pPr>
        <w:pStyle w:val="Heading3"/>
        <w:rPr>
          <w:rFonts w:asciiTheme="minorHAnsi" w:hAnsiTheme="minorHAnsi"/>
        </w:rPr>
      </w:pPr>
      <w:bookmarkStart w:id="3655" w:name="withdrawal_file"/>
      <w:bookmarkStart w:id="3656" w:name="_Withdrawal_File"/>
      <w:bookmarkStart w:id="3657" w:name="_Toc41047901"/>
      <w:bookmarkEnd w:id="3655"/>
      <w:bookmarkEnd w:id="3656"/>
      <w:r w:rsidRPr="00B7030B">
        <w:rPr>
          <w:rFonts w:asciiTheme="minorHAnsi" w:hAnsiTheme="minorHAnsi"/>
        </w:rPr>
        <w:lastRenderedPageBreak/>
        <w:t>Withdrawal File</w:t>
      </w:r>
      <w:bookmarkEnd w:id="3657"/>
    </w:p>
    <w:p w14:paraId="58A1899F" w14:textId="440FFD03" w:rsidR="0041037A" w:rsidRPr="00677CD7" w:rsidRDefault="0041037A">
      <w:pPr>
        <w:pStyle w:val="BodyText"/>
        <w:rPr>
          <w:sz w:val="20"/>
        </w:rPr>
      </w:pPr>
      <w:r w:rsidRPr="00677CD7">
        <w:rPr>
          <w:sz w:val="20"/>
        </w:rPr>
        <w:t xml:space="preserve">This </w:t>
      </w:r>
      <w:ins w:id="3658" w:author="Honnalore Steissberg" w:date="2021-08-20T11:24:00Z">
        <w:r w:rsidR="00B87E59">
          <w:rPr>
            <w:sz w:val="20"/>
          </w:rPr>
          <w:t xml:space="preserve">file </w:t>
        </w:r>
      </w:ins>
      <w:r w:rsidRPr="00677CD7">
        <w:rPr>
          <w:sz w:val="20"/>
        </w:rPr>
        <w:t>contains the outflow for each withdrawal specified on the</w:t>
      </w:r>
      <w:r w:rsidRPr="00677CD7">
        <w:rPr>
          <w:rFonts w:cs="Times New Roman TUR"/>
          <w:sz w:val="20"/>
        </w:rPr>
        <w:t xml:space="preserve"> </w:t>
      </w:r>
      <w:hyperlink w:anchor="inflow_outflow_dimensions" w:history="1">
        <w:r w:rsidRPr="00677CD7">
          <w:rPr>
            <w:rStyle w:val="Hyperlink"/>
            <w:rFonts w:asciiTheme="minorHAnsi" w:hAnsiTheme="minorHAnsi"/>
          </w:rPr>
          <w:t>Inflow/Outflow Dimensions</w:t>
        </w:r>
      </w:hyperlink>
      <w:r w:rsidRPr="00677CD7">
        <w:rPr>
          <w:rFonts w:cs="Times New Roman TUR"/>
          <w:sz w:val="20"/>
        </w:rPr>
        <w:t xml:space="preserve"> </w:t>
      </w:r>
      <w:r w:rsidRPr="00677CD7">
        <w:rPr>
          <w:sz w:val="20"/>
        </w:rPr>
        <w:t>card.  The follow</w:t>
      </w:r>
      <w:r w:rsidRPr="00677CD7">
        <w:rPr>
          <w:sz w:val="20"/>
        </w:rPr>
        <w:softHyphen/>
        <w:t>ing is a list of guidelines for file preparation:</w:t>
      </w:r>
    </w:p>
    <w:p w14:paraId="48298568" w14:textId="77777777" w:rsidR="0041037A" w:rsidRPr="00677CD7" w:rsidRDefault="0041037A">
      <w:pPr>
        <w:pStyle w:val="Numberedlist"/>
        <w:rPr>
          <w:sz w:val="20"/>
        </w:rPr>
      </w:pPr>
      <w:r w:rsidRPr="00677CD7">
        <w:rPr>
          <w:sz w:val="20"/>
        </w:rPr>
        <w:t>1.</w:t>
      </w:r>
      <w:r w:rsidRPr="00677CD7">
        <w:rPr>
          <w:sz w:val="20"/>
        </w:rPr>
        <w:tab/>
        <w:t>The order in which withdrawal outflows ap</w:t>
      </w:r>
      <w:r w:rsidRPr="00677CD7">
        <w:rPr>
          <w:sz w:val="20"/>
        </w:rPr>
        <w:softHyphen/>
        <w:t xml:space="preserve">pear in the file </w:t>
      </w:r>
      <w:r w:rsidRPr="00677CD7">
        <w:rPr>
          <w:b/>
          <w:bCs/>
          <w:i/>
          <w:iCs/>
          <w:sz w:val="20"/>
        </w:rPr>
        <w:t>must</w:t>
      </w:r>
      <w:r w:rsidRPr="00677CD7">
        <w:rPr>
          <w:sz w:val="20"/>
        </w:rPr>
        <w:t xml:space="preserve"> correspond with the order speci</w:t>
      </w:r>
      <w:r w:rsidRPr="00677CD7">
        <w:rPr>
          <w:sz w:val="20"/>
        </w:rPr>
        <w:softHyphen/>
        <w:t xml:space="preserve">fied on the </w:t>
      </w:r>
      <w:hyperlink w:anchor="withdrawal_segment" w:history="1">
        <w:r w:rsidRPr="00677CD7">
          <w:rPr>
            <w:sz w:val="20"/>
          </w:rPr>
          <w:t>With</w:t>
        </w:r>
        <w:r w:rsidRPr="00677CD7">
          <w:rPr>
            <w:sz w:val="20"/>
          </w:rPr>
          <w:softHyphen/>
          <w:t>drawal Segment</w:t>
        </w:r>
      </w:hyperlink>
      <w:r w:rsidRPr="00677CD7">
        <w:rPr>
          <w:sz w:val="20"/>
        </w:rPr>
        <w:t xml:space="preserve"> and the </w:t>
      </w:r>
      <w:hyperlink w:anchor="withdrawal_elevation" w:history="1">
        <w:r w:rsidRPr="00677CD7">
          <w:rPr>
            <w:rStyle w:val="Hyperlink"/>
            <w:rFonts w:asciiTheme="minorHAnsi" w:hAnsiTheme="minorHAnsi"/>
          </w:rPr>
          <w:t>Withdrawal Elevation</w:t>
        </w:r>
      </w:hyperlink>
      <w:r w:rsidRPr="00677CD7">
        <w:rPr>
          <w:sz w:val="20"/>
        </w:rPr>
        <w:t xml:space="preserve"> cards.</w:t>
      </w:r>
    </w:p>
    <w:p w14:paraId="7BEFCF27" w14:textId="77777777" w:rsidR="0041037A" w:rsidRPr="00677CD7" w:rsidRDefault="0041037A">
      <w:pPr>
        <w:pStyle w:val="Numberedlist"/>
        <w:rPr>
          <w:sz w:val="20"/>
        </w:rPr>
      </w:pPr>
      <w:r w:rsidRPr="00677CD7">
        <w:rPr>
          <w:sz w:val="20"/>
        </w:rPr>
        <w:t>2.</w:t>
      </w:r>
      <w:r w:rsidRPr="00677CD7">
        <w:rPr>
          <w:sz w:val="20"/>
        </w:rPr>
        <w:tab/>
        <w:t>Input format for each field is F8.0 with 10 fields to a line.  The F8.0 input field al</w:t>
      </w:r>
      <w:r w:rsidRPr="00677CD7">
        <w:rPr>
          <w:sz w:val="20"/>
        </w:rPr>
        <w:softHyphen/>
        <w:t>lows the user to specify the decimal point locati</w:t>
      </w:r>
      <w:r w:rsidRPr="00677CD7">
        <w:rPr>
          <w:sz w:val="20"/>
        </w:rPr>
        <w:softHyphen/>
        <w:t>on.</w:t>
      </w:r>
    </w:p>
    <w:p w14:paraId="39EB0C58" w14:textId="77777777" w:rsidR="0041037A" w:rsidRPr="00677CD7" w:rsidRDefault="0041037A">
      <w:pPr>
        <w:pStyle w:val="Numberedlist"/>
        <w:rPr>
          <w:sz w:val="20"/>
        </w:rPr>
      </w:pPr>
      <w:r w:rsidRPr="00677CD7">
        <w:rPr>
          <w:sz w:val="20"/>
        </w:rPr>
        <w:t>3.</w:t>
      </w:r>
      <w:r w:rsidRPr="00677CD7">
        <w:rPr>
          <w:sz w:val="20"/>
        </w:rPr>
        <w:tab/>
        <w:t>The first two lines are ignored and can be used to com</w:t>
      </w:r>
      <w:r w:rsidRPr="00677CD7">
        <w:rPr>
          <w:sz w:val="20"/>
        </w:rPr>
        <w:softHyphen/>
        <w:t>ment the file.</w:t>
      </w:r>
    </w:p>
    <w:p w14:paraId="09456B82" w14:textId="7CA0E23A" w:rsidR="0041037A" w:rsidRPr="00677CD7" w:rsidRDefault="0041037A">
      <w:pPr>
        <w:pStyle w:val="Numberedlist"/>
        <w:rPr>
          <w:sz w:val="20"/>
        </w:rPr>
      </w:pPr>
      <w:r w:rsidRPr="00677CD7">
        <w:rPr>
          <w:sz w:val="20"/>
        </w:rPr>
        <w:t>4.</w:t>
      </w:r>
      <w:r w:rsidRPr="00677CD7">
        <w:rPr>
          <w:sz w:val="20"/>
        </w:rPr>
        <w:tab/>
        <w:t>The third line contains the variable names</w:t>
      </w:r>
      <w:ins w:id="3659" w:author="Honnalore Steissberg" w:date="2021-08-20T11:25:00Z">
        <w:r w:rsidR="00B87E59">
          <w:rPr>
            <w:sz w:val="20"/>
          </w:rPr>
          <w:t>,</w:t>
        </w:r>
      </w:ins>
      <w:r w:rsidRPr="00677CD7">
        <w:rPr>
          <w:sz w:val="20"/>
        </w:rPr>
        <w:t xml:space="preserve"> which are right</w:t>
      </w:r>
      <w:ins w:id="3660" w:author="Honnalore Steissberg" w:date="2021-08-20T11:41:00Z">
        <w:r w:rsidR="001530A5">
          <w:rPr>
            <w:sz w:val="20"/>
          </w:rPr>
          <w:t>-</w:t>
        </w:r>
      </w:ins>
      <w:del w:id="3661" w:author="Honnalore Steissberg" w:date="2021-08-20T11:41:00Z">
        <w:r w:rsidRPr="00677CD7" w:rsidDel="001530A5">
          <w:rPr>
            <w:sz w:val="20"/>
          </w:rPr>
          <w:delText xml:space="preserve"> </w:delText>
        </w:r>
      </w:del>
      <w:r w:rsidRPr="00677CD7">
        <w:rPr>
          <w:sz w:val="20"/>
        </w:rPr>
        <w:t>justi</w:t>
      </w:r>
      <w:r w:rsidRPr="00677CD7">
        <w:rPr>
          <w:sz w:val="20"/>
        </w:rPr>
        <w:softHyphen/>
        <w:t>fied accord</w:t>
      </w:r>
      <w:r w:rsidRPr="00677CD7">
        <w:rPr>
          <w:sz w:val="20"/>
        </w:rPr>
        <w:softHyphen/>
        <w:t>ing to the input field.  This line is also ignored</w:t>
      </w:r>
      <w:ins w:id="3662" w:author="Honnalore Steissberg" w:date="2021-08-20T11:25:00Z">
        <w:r w:rsidR="00B87E59">
          <w:rPr>
            <w:sz w:val="20"/>
          </w:rPr>
          <w:t>,</w:t>
        </w:r>
      </w:ins>
      <w:r w:rsidRPr="00677CD7">
        <w:rPr>
          <w:sz w:val="20"/>
        </w:rPr>
        <w:t xml:space="preserve"> al</w:t>
      </w:r>
      <w:r w:rsidRPr="00677CD7">
        <w:rPr>
          <w:sz w:val="20"/>
        </w:rPr>
        <w:softHyphen/>
        <w:t>though the prepro</w:t>
      </w:r>
      <w:r w:rsidRPr="00677CD7">
        <w:rPr>
          <w:sz w:val="20"/>
        </w:rPr>
        <w:softHyphen/>
        <w:t>cessor checks to ensure the fields are aligned correctly.</w:t>
      </w:r>
    </w:p>
    <w:p w14:paraId="4739FE0B" w14:textId="77777777" w:rsidR="0041037A" w:rsidRPr="00677CD7" w:rsidRDefault="0041037A">
      <w:pPr>
        <w:pStyle w:val="Numberedlist"/>
        <w:rPr>
          <w:sz w:val="20"/>
        </w:rPr>
      </w:pPr>
      <w:r w:rsidRPr="00677CD7">
        <w:rPr>
          <w:sz w:val="20"/>
        </w:rPr>
        <w:t>5.</w:t>
      </w:r>
      <w:r w:rsidRPr="00677CD7">
        <w:rPr>
          <w:sz w:val="20"/>
        </w:rPr>
        <w:tab/>
        <w:t>The first field is the Julian date that can be entered at any frequency.  The fre</w:t>
      </w:r>
      <w:r w:rsidRPr="00677CD7">
        <w:rPr>
          <w:sz w:val="20"/>
        </w:rPr>
        <w:softHyphen/>
        <w:t>quen</w:t>
      </w:r>
      <w:r w:rsidRPr="00677CD7">
        <w:rPr>
          <w:sz w:val="20"/>
        </w:rPr>
        <w:softHyphen/>
        <w:t>cy be</w:t>
      </w:r>
      <w:r w:rsidRPr="00677CD7">
        <w:rPr>
          <w:sz w:val="20"/>
        </w:rPr>
        <w:softHyphen/>
        <w:t>tween updates may vary during the simula</w:t>
      </w:r>
      <w:r w:rsidRPr="00677CD7">
        <w:rPr>
          <w:sz w:val="20"/>
        </w:rPr>
        <w:softHyphen/>
        <w:t>tion.</w:t>
      </w:r>
    </w:p>
    <w:p w14:paraId="16D3BF18" w14:textId="77777777" w:rsidR="0041037A" w:rsidRPr="00677CD7" w:rsidRDefault="0041037A">
      <w:pPr>
        <w:pStyle w:val="Numberedlist"/>
        <w:rPr>
          <w:sz w:val="20"/>
        </w:rPr>
      </w:pPr>
      <w:r w:rsidRPr="00677CD7">
        <w:rPr>
          <w:sz w:val="20"/>
        </w:rPr>
        <w:t>6.</w:t>
      </w:r>
      <w:r w:rsidRPr="00677CD7">
        <w:rPr>
          <w:sz w:val="20"/>
        </w:rPr>
        <w:tab/>
        <w:t>The remaining fields are the withdrawal out</w:t>
      </w:r>
      <w:r w:rsidRPr="00677CD7">
        <w:rPr>
          <w:sz w:val="20"/>
        </w:rPr>
        <w:softHyphen/>
        <w:t xml:space="preserve">flow rate, </w:t>
      </w:r>
      <w:r w:rsidRPr="00677CD7">
        <w:rPr>
          <w:i/>
          <w:iCs/>
          <w:sz w:val="20"/>
        </w:rPr>
        <w:t>m</w:t>
      </w:r>
      <w:r w:rsidRPr="00677CD7">
        <w:rPr>
          <w:i/>
          <w:iCs/>
          <w:sz w:val="20"/>
          <w:vertAlign w:val="superscript"/>
        </w:rPr>
        <w:t>3</w:t>
      </w:r>
      <w:r w:rsidRPr="00677CD7">
        <w:rPr>
          <w:i/>
          <w:iCs/>
          <w:sz w:val="20"/>
        </w:rPr>
        <w:t xml:space="preserve"> sec</w:t>
      </w:r>
      <w:r w:rsidRPr="00677CD7">
        <w:rPr>
          <w:i/>
          <w:iCs/>
          <w:sz w:val="20"/>
          <w:vertAlign w:val="superscript"/>
        </w:rPr>
        <w:t>-1</w:t>
      </w:r>
    </w:p>
    <w:p w14:paraId="5456C00D" w14:textId="77777777" w:rsidR="0041037A" w:rsidRPr="00677CD7" w:rsidRDefault="0041037A">
      <w:pPr>
        <w:pStyle w:val="Numberedlist"/>
        <w:rPr>
          <w:sz w:val="20"/>
        </w:rPr>
      </w:pPr>
      <w:r w:rsidRPr="00677CD7">
        <w:rPr>
          <w:sz w:val="20"/>
        </w:rPr>
        <w:t>7.</w:t>
      </w:r>
      <w:r w:rsidRPr="00677CD7">
        <w:rPr>
          <w:sz w:val="20"/>
        </w:rPr>
        <w:tab/>
        <w:t>Outflows from a single withdrawal structure spanning more than one layer in the com</w:t>
      </w:r>
      <w:r w:rsidRPr="00677CD7">
        <w:rPr>
          <w:sz w:val="20"/>
        </w:rPr>
        <w:softHyphen/>
        <w:t>pu</w:t>
      </w:r>
      <w:r w:rsidRPr="00677CD7">
        <w:rPr>
          <w:sz w:val="20"/>
        </w:rPr>
        <w:softHyphen/>
        <w:t>tational grid can be divided up into several outflows and the total outflow appor</w:t>
      </w:r>
      <w:r w:rsidRPr="00677CD7">
        <w:rPr>
          <w:sz w:val="20"/>
        </w:rPr>
        <w:softHyphen/>
        <w:t>tioned among them.</w:t>
      </w:r>
    </w:p>
    <w:p w14:paraId="1F12A5BD" w14:textId="77777777" w:rsidR="0041037A" w:rsidRPr="00677CD7" w:rsidRDefault="0041037A">
      <w:pPr>
        <w:pStyle w:val="Numberedlist"/>
        <w:rPr>
          <w:sz w:val="20"/>
        </w:rPr>
      </w:pPr>
      <w:r w:rsidRPr="00677CD7">
        <w:rPr>
          <w:sz w:val="20"/>
        </w:rPr>
        <w:t>8.</w:t>
      </w:r>
      <w:r w:rsidRPr="00677CD7">
        <w:rPr>
          <w:sz w:val="20"/>
        </w:rPr>
        <w:tab/>
        <w:t xml:space="preserve">If there are </w:t>
      </w:r>
      <w:r w:rsidRPr="00677CD7">
        <w:rPr>
          <w:b/>
          <w:bCs/>
          <w:i/>
          <w:iCs/>
          <w:sz w:val="20"/>
        </w:rPr>
        <w:t>more</w:t>
      </w:r>
      <w:r w:rsidRPr="00677CD7">
        <w:rPr>
          <w:sz w:val="20"/>
        </w:rPr>
        <w:t xml:space="preserve"> withdrawals than can be specified on one line, then they are con</w:t>
      </w:r>
      <w:r w:rsidRPr="00677CD7">
        <w:rPr>
          <w:sz w:val="20"/>
        </w:rPr>
        <w:softHyphen/>
        <w:t>tinued on the next line with blanks insert</w:t>
      </w:r>
      <w:r w:rsidRPr="00677CD7">
        <w:rPr>
          <w:sz w:val="20"/>
        </w:rPr>
        <w:softHyphen/>
        <w:t>ed under the JDAY field.</w:t>
      </w:r>
    </w:p>
    <w:p w14:paraId="296D1688" w14:textId="77777777" w:rsidR="0041037A" w:rsidRPr="00677CD7" w:rsidRDefault="0041037A">
      <w:pPr>
        <w:pStyle w:val="BodyText2"/>
        <w:rPr>
          <w:sz w:val="20"/>
        </w:rPr>
      </w:pPr>
    </w:p>
    <w:p w14:paraId="59063533" w14:textId="05189ACD" w:rsidR="000C451C" w:rsidRPr="00677CD7" w:rsidRDefault="000C451C" w:rsidP="000C451C">
      <w:pPr>
        <w:rPr>
          <w:sz w:val="20"/>
        </w:rPr>
      </w:pPr>
      <w:r w:rsidRPr="00677CD7">
        <w:rPr>
          <w:sz w:val="20"/>
        </w:rPr>
        <w:t>There is also a free format option for this file. Whenever the first character on the first line is a ‘$’ character, the model assumes the input is in free format rather than fixed format. Besides allowing the use of Excel and easy exporting to a csv file type,</w:t>
      </w:r>
      <w:r w:rsidR="00677CD7" w:rsidRPr="00677CD7">
        <w:rPr>
          <w:sz w:val="20"/>
        </w:rPr>
        <w:t xml:space="preserve"> </w:t>
      </w:r>
      <w:r w:rsidR="00677CD7" w:rsidRPr="00F0152C">
        <w:rPr>
          <w:sz w:val="20"/>
        </w:rPr>
        <w:t xml:space="preserve">this also </w:t>
      </w:r>
      <w:r w:rsidR="00677CD7">
        <w:rPr>
          <w:sz w:val="20"/>
        </w:rPr>
        <w:t>removes the restriction of an</w:t>
      </w:r>
      <w:r w:rsidR="00677CD7" w:rsidRPr="00F0152C">
        <w:rPr>
          <w:sz w:val="20"/>
        </w:rPr>
        <w:t xml:space="preserve"> 8</w:t>
      </w:r>
      <w:r w:rsidR="00677CD7">
        <w:rPr>
          <w:sz w:val="20"/>
        </w:rPr>
        <w:t>-</w:t>
      </w:r>
      <w:r w:rsidR="00677CD7" w:rsidRPr="00F0152C">
        <w:rPr>
          <w:sz w:val="20"/>
        </w:rPr>
        <w:t xml:space="preserve">column width of the </w:t>
      </w:r>
      <w:r w:rsidR="00677CD7">
        <w:rPr>
          <w:sz w:val="20"/>
        </w:rPr>
        <w:t>flow</w:t>
      </w:r>
      <w:r w:rsidR="00677CD7" w:rsidRPr="00F0152C">
        <w:rPr>
          <w:sz w:val="20"/>
        </w:rPr>
        <w:t xml:space="preserve"> value </w:t>
      </w:r>
      <w:r w:rsidR="00677CD7">
        <w:rPr>
          <w:sz w:val="20"/>
        </w:rPr>
        <w:t>and line</w:t>
      </w:r>
      <w:ins w:id="3663" w:author="Honnalore Steissberg" w:date="2021-08-20T11:25:00Z">
        <w:r w:rsidR="00B87E59">
          <w:rPr>
            <w:sz w:val="20"/>
          </w:rPr>
          <w:t>-</w:t>
        </w:r>
      </w:ins>
      <w:del w:id="3664" w:author="Honnalore Steissberg" w:date="2021-08-20T11:25:00Z">
        <w:r w:rsidR="00677CD7" w:rsidDel="00B87E59">
          <w:rPr>
            <w:sz w:val="20"/>
          </w:rPr>
          <w:delText xml:space="preserve"> </w:delText>
        </w:r>
      </w:del>
      <w:r w:rsidR="00677CD7">
        <w:rPr>
          <w:sz w:val="20"/>
        </w:rPr>
        <w:t>wrapping when one exceeds 9 outlets in a branch</w:t>
      </w:r>
      <w:r w:rsidR="00677CD7" w:rsidRPr="00F0152C">
        <w:rPr>
          <w:sz w:val="20"/>
        </w:rPr>
        <w:t>.</w:t>
      </w:r>
      <w:r w:rsidRPr="00677CD7">
        <w:rPr>
          <w:sz w:val="20"/>
        </w:rPr>
        <w:t xml:space="preserve"> </w:t>
      </w:r>
      <w:r w:rsidR="00F0269B">
        <w:rPr>
          <w:sz w:val="20"/>
        </w:rPr>
        <w:t>F</w:t>
      </w:r>
      <w:r w:rsidR="00677CD7">
        <w:rPr>
          <w:sz w:val="20"/>
        </w:rPr>
        <w:t xml:space="preserve">ixed </w:t>
      </w:r>
      <w:r w:rsidR="00F0269B">
        <w:rPr>
          <w:sz w:val="20"/>
        </w:rPr>
        <w:t xml:space="preserve">and free </w:t>
      </w:r>
      <w:r w:rsidR="00677CD7">
        <w:rPr>
          <w:sz w:val="20"/>
        </w:rPr>
        <w:t>format example</w:t>
      </w:r>
      <w:r w:rsidR="00F0269B">
        <w:rPr>
          <w:sz w:val="20"/>
        </w:rPr>
        <w:t>s</w:t>
      </w:r>
      <w:r w:rsidR="00677CD7">
        <w:rPr>
          <w:sz w:val="20"/>
        </w:rPr>
        <w:t xml:space="preserve"> </w:t>
      </w:r>
      <w:r w:rsidR="00F0269B">
        <w:rPr>
          <w:sz w:val="20"/>
        </w:rPr>
        <w:t>are</w:t>
      </w:r>
      <w:r w:rsidR="00677CD7">
        <w:rPr>
          <w:sz w:val="20"/>
        </w:rPr>
        <w:t xml:space="preserve"> shown below. </w:t>
      </w:r>
    </w:p>
    <w:p w14:paraId="5E33BE8A" w14:textId="77777777" w:rsidR="000C451C" w:rsidRPr="00B7030B" w:rsidRDefault="000C451C">
      <w:pPr>
        <w:pStyle w:val="BodyText2"/>
      </w:pPr>
    </w:p>
    <w:p w14:paraId="0221AC3F"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677CD7">
        <w:rPr>
          <w:rFonts w:asciiTheme="minorHAnsi" w:hAnsiTheme="minorHAnsi"/>
        </w:rPr>
        <w:t xml:space="preserve"> – Fixed Format</w:t>
      </w:r>
      <w:r w:rsidR="004A0FC2">
        <w:rPr>
          <w:rFonts w:asciiTheme="minorHAnsi" w:hAnsiTheme="minorHAnsi"/>
        </w:rPr>
        <w:t>, Space Delimited</w:t>
      </w:r>
    </w:p>
    <w:p w14:paraId="60D9A6E1" w14:textId="77777777" w:rsidR="0041037A" w:rsidRPr="00A80DDA" w:rsidRDefault="0041037A">
      <w:pPr>
        <w:pStyle w:val="Examplebody"/>
        <w:rPr>
          <w:rStyle w:val="Cardexample1"/>
        </w:rPr>
      </w:pPr>
      <w:r w:rsidRPr="00A80DDA">
        <w:rPr>
          <w:rStyle w:val="Cardexample1"/>
        </w:rPr>
        <w:t xml:space="preserve">                    CE-QUAL-W2 sample withdrawal outflow file</w:t>
      </w:r>
    </w:p>
    <w:p w14:paraId="18E3F636" w14:textId="77777777" w:rsidR="0041037A" w:rsidRPr="00A80DDA" w:rsidRDefault="0041037A">
      <w:pPr>
        <w:pStyle w:val="Examplebody"/>
        <w:rPr>
          <w:rStyle w:val="Cardexample1"/>
        </w:rPr>
      </w:pPr>
      <w:r w:rsidRPr="00A80DDA">
        <w:rPr>
          <w:rStyle w:val="Cardexample1"/>
        </w:rPr>
        <w:t xml:space="preserve"> </w:t>
      </w:r>
    </w:p>
    <w:p w14:paraId="7C693261" w14:textId="77777777" w:rsidR="0041037A" w:rsidRPr="00A80DDA" w:rsidRDefault="0041037A">
      <w:pPr>
        <w:pStyle w:val="Examplebody"/>
        <w:rPr>
          <w:rStyle w:val="Cardexample1"/>
        </w:rPr>
      </w:pPr>
      <w:r w:rsidRPr="00A80DDA">
        <w:rPr>
          <w:rStyle w:val="Cardexample1"/>
        </w:rPr>
        <w:t xml:space="preserve">    JDAY     QWD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
    <w:p w14:paraId="6ABEBF5A" w14:textId="77777777" w:rsidR="0041037A" w:rsidRPr="00A80DDA" w:rsidRDefault="0041037A">
      <w:pPr>
        <w:pStyle w:val="Examplebody"/>
        <w:rPr>
          <w:rStyle w:val="Cardexample1"/>
        </w:rPr>
      </w:pPr>
      <w:r w:rsidRPr="00A80DDA">
        <w:rPr>
          <w:rStyle w:val="Cardexample1"/>
        </w:rPr>
        <w:t>182.0000     51.     51.     51.     51.     51.     51.     51.     51.     51.</w:t>
      </w:r>
    </w:p>
    <w:p w14:paraId="32BFD350" w14:textId="77777777" w:rsidR="0041037A" w:rsidRPr="00A80DDA" w:rsidRDefault="0041037A">
      <w:pPr>
        <w:pStyle w:val="Examplebody"/>
        <w:rPr>
          <w:rStyle w:val="Cardexample1"/>
        </w:rPr>
      </w:pPr>
      <w:r w:rsidRPr="00A80DDA">
        <w:rPr>
          <w:rStyle w:val="Cardexample1"/>
        </w:rPr>
        <w:t xml:space="preserve">             51.</w:t>
      </w:r>
    </w:p>
    <w:p w14:paraId="041A61F5" w14:textId="77777777" w:rsidR="0041037A" w:rsidRPr="00A80DDA" w:rsidRDefault="0041037A">
      <w:pPr>
        <w:pStyle w:val="Examplebody"/>
        <w:rPr>
          <w:rStyle w:val="Cardexample1"/>
        </w:rPr>
      </w:pPr>
      <w:r w:rsidRPr="00A80DDA">
        <w:rPr>
          <w:rStyle w:val="Cardexample1"/>
        </w:rPr>
        <w:t>182.2500      0.      0.      0.      0.      0.      0.      0.      0.      0.</w:t>
      </w:r>
    </w:p>
    <w:p w14:paraId="032CA8D5" w14:textId="77777777" w:rsidR="0041037A" w:rsidRPr="00A80DDA" w:rsidRDefault="0041037A">
      <w:pPr>
        <w:pStyle w:val="Examplebody"/>
        <w:rPr>
          <w:rStyle w:val="Cardexample1"/>
        </w:rPr>
      </w:pPr>
      <w:r w:rsidRPr="00A80DDA">
        <w:rPr>
          <w:rStyle w:val="Cardexample1"/>
        </w:rPr>
        <w:t xml:space="preserve">              0.</w:t>
      </w:r>
    </w:p>
    <w:p w14:paraId="6355A907" w14:textId="77777777" w:rsidR="0041037A" w:rsidRPr="00A80DDA" w:rsidRDefault="0041037A">
      <w:pPr>
        <w:pStyle w:val="Examplebody"/>
        <w:rPr>
          <w:rStyle w:val="Cardexample1"/>
        </w:rPr>
      </w:pPr>
      <w:r w:rsidRPr="00A80DDA">
        <w:rPr>
          <w:rStyle w:val="Cardexample1"/>
        </w:rPr>
        <w:t>183.0000     51.     51.     51.     51.     51.     51.     51.     51.      0.</w:t>
      </w:r>
    </w:p>
    <w:p w14:paraId="68424D7B" w14:textId="77777777" w:rsidR="0041037A" w:rsidRPr="00A80DDA" w:rsidRDefault="0041037A">
      <w:pPr>
        <w:pStyle w:val="Examplebody"/>
        <w:rPr>
          <w:rStyle w:val="Cardexample1"/>
        </w:rPr>
      </w:pPr>
      <w:r w:rsidRPr="00A80DDA">
        <w:rPr>
          <w:rStyle w:val="Cardexample1"/>
        </w:rPr>
        <w:t xml:space="preserve">             51.</w:t>
      </w:r>
    </w:p>
    <w:p w14:paraId="52A353A8" w14:textId="77777777" w:rsidR="0041037A" w:rsidRPr="00A80DDA" w:rsidRDefault="0041037A">
      <w:pPr>
        <w:pStyle w:val="Examplebody"/>
        <w:rPr>
          <w:rStyle w:val="Cardexample1"/>
        </w:rPr>
      </w:pPr>
      <w:r w:rsidRPr="00A80DDA">
        <w:rPr>
          <w:rStyle w:val="Cardexample1"/>
        </w:rPr>
        <w:t>183.2500      0.      0.      0.      0.      0.      0.      0.      0.      0.</w:t>
      </w:r>
    </w:p>
    <w:p w14:paraId="5ECD240E" w14:textId="77777777" w:rsidR="0041037A" w:rsidRPr="00A80DDA" w:rsidRDefault="0041037A">
      <w:pPr>
        <w:pStyle w:val="Examplebody"/>
        <w:rPr>
          <w:rStyle w:val="Cardexample1"/>
        </w:rPr>
      </w:pPr>
      <w:r w:rsidRPr="00A80DDA">
        <w:rPr>
          <w:rStyle w:val="Cardexample1"/>
        </w:rPr>
        <w:t xml:space="preserve">              0.</w:t>
      </w:r>
    </w:p>
    <w:p w14:paraId="7EED069F" w14:textId="77777777" w:rsidR="0041037A" w:rsidRPr="00F0269B" w:rsidRDefault="0041037A">
      <w:pPr>
        <w:pStyle w:val="BodyText2"/>
        <w:rPr>
          <w:rFonts w:ascii="Courier New" w:hAnsi="Courier New" w:cs="Courier New"/>
          <w:sz w:val="12"/>
          <w:szCs w:val="10"/>
        </w:rPr>
      </w:pPr>
    </w:p>
    <w:p w14:paraId="66240449" w14:textId="77777777" w:rsidR="006C2F9A" w:rsidRDefault="006C2F9A" w:rsidP="006C2F9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0EC54E8C" w14:textId="77777777" w:rsidR="006C2F9A" w:rsidRPr="006C2F9A" w:rsidRDefault="006C2F9A" w:rsidP="006C2F9A">
      <w:pPr>
        <w:pStyle w:val="Examplebody"/>
      </w:pPr>
      <w:r>
        <w:rPr>
          <w:noProof/>
        </w:rPr>
        <w:drawing>
          <wp:inline distT="0" distB="0" distL="0" distR="0" wp14:anchorId="38AB8F61" wp14:editId="28A858ED">
            <wp:extent cx="2161745" cy="133731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843347.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77436" cy="1347017"/>
                    </a:xfrm>
                    <a:prstGeom prst="rect">
                      <a:avLst/>
                    </a:prstGeom>
                  </pic:spPr>
                </pic:pic>
              </a:graphicData>
            </a:graphic>
          </wp:inline>
        </w:drawing>
      </w:r>
    </w:p>
    <w:p w14:paraId="42630529" w14:textId="77777777" w:rsidR="006C2F9A" w:rsidRPr="00A80DDA" w:rsidRDefault="006C2F9A">
      <w:pPr>
        <w:pStyle w:val="BodyText2"/>
        <w:rPr>
          <w:rFonts w:ascii="Courier New" w:hAnsi="Courier New" w:cs="Courier New"/>
        </w:rPr>
        <w:sectPr w:rsidR="006C2F9A" w:rsidRPr="00A80DDA" w:rsidSect="000E4BA7">
          <w:headerReference w:type="even" r:id="rId141"/>
          <w:headerReference w:type="default" r:id="rId142"/>
          <w:endnotePr>
            <w:numFmt w:val="decimal"/>
          </w:endnotePr>
          <w:pgSz w:w="12240" w:h="15840" w:code="1"/>
          <w:pgMar w:top="1728" w:right="1440" w:bottom="1728" w:left="2160" w:header="1008" w:footer="1008" w:gutter="0"/>
          <w:paperSrc w:first="100" w:other="100"/>
          <w:cols w:space="720"/>
          <w:noEndnote/>
        </w:sectPr>
      </w:pPr>
    </w:p>
    <w:p w14:paraId="6BC9C77D" w14:textId="77777777" w:rsidR="0041037A" w:rsidRPr="00B7030B" w:rsidRDefault="0041037A">
      <w:pPr>
        <w:pStyle w:val="Heading3"/>
        <w:rPr>
          <w:rFonts w:asciiTheme="minorHAnsi" w:hAnsiTheme="minorHAnsi"/>
        </w:rPr>
      </w:pPr>
      <w:bookmarkStart w:id="3665" w:name="tributary_inflow_file"/>
      <w:bookmarkStart w:id="3666" w:name="_Tributary_Inflow_File"/>
      <w:bookmarkStart w:id="3667" w:name="_Toc41047902"/>
      <w:bookmarkEnd w:id="3665"/>
      <w:bookmarkEnd w:id="3666"/>
      <w:r w:rsidRPr="00B7030B">
        <w:rPr>
          <w:rFonts w:asciiTheme="minorHAnsi" w:hAnsiTheme="minorHAnsi"/>
        </w:rPr>
        <w:lastRenderedPageBreak/>
        <w:t>Tributary Inflow File</w:t>
      </w:r>
      <w:bookmarkEnd w:id="3667"/>
    </w:p>
    <w:p w14:paraId="36F6FF32" w14:textId="77777777" w:rsidR="0041037A" w:rsidRPr="00677CD7" w:rsidRDefault="0041037A">
      <w:pPr>
        <w:pStyle w:val="BodyText"/>
        <w:rPr>
          <w:sz w:val="20"/>
        </w:rPr>
      </w:pPr>
      <w:r w:rsidRPr="00677CD7">
        <w:rPr>
          <w:sz w:val="20"/>
        </w:rPr>
        <w:t xml:space="preserve">This file contains the inflows for a tributary specified on the </w:t>
      </w:r>
      <w:hyperlink w:anchor="tributary_segment" w:history="1">
        <w:r w:rsidRPr="00677CD7">
          <w:rPr>
            <w:rStyle w:val="Hyperlink"/>
            <w:rFonts w:asciiTheme="minorHAnsi" w:hAnsiTheme="minorHAnsi"/>
          </w:rPr>
          <w:t>Tributary Seg</w:t>
        </w:r>
        <w:r w:rsidRPr="00677CD7">
          <w:rPr>
            <w:rStyle w:val="Hyperlink"/>
            <w:rFonts w:asciiTheme="minorHAnsi" w:hAnsiTheme="minorHAnsi"/>
          </w:rPr>
          <w:softHyphen/>
          <w:t>ment</w:t>
        </w:r>
      </w:hyperlink>
      <w:r w:rsidRPr="00677CD7">
        <w:rPr>
          <w:rFonts w:cs="Times New Roman TUR"/>
          <w:sz w:val="20"/>
        </w:rPr>
        <w:t xml:space="preserve"> </w:t>
      </w:r>
      <w:r w:rsidRPr="00677CD7">
        <w:rPr>
          <w:sz w:val="20"/>
        </w:rPr>
        <w:t>card.  The following is a list of guidelines for file prepa</w:t>
      </w:r>
      <w:r w:rsidRPr="00677CD7">
        <w:rPr>
          <w:sz w:val="20"/>
        </w:rPr>
        <w:softHyphen/>
        <w:t>ration:</w:t>
      </w:r>
    </w:p>
    <w:p w14:paraId="3CA8F383" w14:textId="77777777" w:rsidR="0041037A" w:rsidRPr="00677CD7" w:rsidRDefault="0041037A">
      <w:pPr>
        <w:pStyle w:val="Numberedlist"/>
        <w:rPr>
          <w:sz w:val="20"/>
        </w:rPr>
      </w:pPr>
      <w:r w:rsidRPr="00677CD7">
        <w:rPr>
          <w:sz w:val="20"/>
        </w:rPr>
        <w:t>1.</w:t>
      </w:r>
      <w:r w:rsidRPr="00677CD7">
        <w:rPr>
          <w:sz w:val="20"/>
        </w:rPr>
        <w:tab/>
        <w:t>A separate file is required for each tributary.  This allows the user to up</w:t>
      </w:r>
      <w:r w:rsidRPr="00677CD7">
        <w:rPr>
          <w:sz w:val="20"/>
        </w:rPr>
        <w:softHyphen/>
        <w:t>date in</w:t>
      </w:r>
      <w:r w:rsidRPr="00677CD7">
        <w:rPr>
          <w:sz w:val="20"/>
        </w:rPr>
        <w:softHyphen/>
        <w:t>flows for one tributary independent of anoth</w:t>
      </w:r>
      <w:r w:rsidRPr="00677CD7">
        <w:rPr>
          <w:sz w:val="20"/>
        </w:rPr>
        <w:softHyphen/>
        <w:t>er tribu</w:t>
      </w:r>
      <w:r w:rsidRPr="00677CD7">
        <w:rPr>
          <w:sz w:val="20"/>
        </w:rPr>
        <w:softHyphen/>
        <w:t>tary.</w:t>
      </w:r>
    </w:p>
    <w:p w14:paraId="3892B3F8" w14:textId="571D7DCC" w:rsidR="0041037A" w:rsidRPr="00677CD7" w:rsidRDefault="0041037A">
      <w:pPr>
        <w:pStyle w:val="Numberedlist"/>
        <w:rPr>
          <w:sz w:val="20"/>
        </w:rPr>
      </w:pPr>
      <w:r w:rsidRPr="00677CD7">
        <w:rPr>
          <w:sz w:val="20"/>
        </w:rPr>
        <w:t>2.</w:t>
      </w:r>
      <w:r w:rsidRPr="00677CD7">
        <w:rPr>
          <w:sz w:val="20"/>
        </w:rPr>
        <w:tab/>
        <w:t>Input format for each field is F8.0</w:t>
      </w:r>
      <w:ins w:id="3668" w:author="Honnalore Steissberg" w:date="2021-08-20T11:26:00Z">
        <w:r w:rsidR="00B87E59">
          <w:rPr>
            <w:sz w:val="20"/>
          </w:rPr>
          <w:t xml:space="preserve">, </w:t>
        </w:r>
      </w:ins>
      <w:r w:rsidRPr="00677CD7">
        <w:rPr>
          <w:sz w:val="20"/>
        </w:rPr>
        <w:t xml:space="preserve"> </w:t>
      </w:r>
      <w:del w:id="3669" w:author="Honnalore Steissberg" w:date="2021-08-20T11:26:00Z">
        <w:r w:rsidRPr="00677CD7" w:rsidDel="00B87E59">
          <w:rPr>
            <w:sz w:val="20"/>
          </w:rPr>
          <w:delText xml:space="preserve">that </w:delText>
        </w:r>
      </w:del>
      <w:ins w:id="3670" w:author="Honnalore Steissberg" w:date="2021-08-20T11:26:00Z">
        <w:r w:rsidR="00B87E59">
          <w:rPr>
            <w:sz w:val="20"/>
          </w:rPr>
          <w:t>which</w:t>
        </w:r>
        <w:r w:rsidR="00B87E59" w:rsidRPr="00677CD7">
          <w:rPr>
            <w:sz w:val="20"/>
          </w:rPr>
          <w:t xml:space="preserve"> </w:t>
        </w:r>
      </w:ins>
      <w:r w:rsidRPr="00677CD7">
        <w:rPr>
          <w:sz w:val="20"/>
        </w:rPr>
        <w:t>al</w:t>
      </w:r>
      <w:r w:rsidRPr="00677CD7">
        <w:rPr>
          <w:sz w:val="20"/>
        </w:rPr>
        <w:softHyphen/>
        <w:t>lows the user to specify the decimal point location.</w:t>
      </w:r>
    </w:p>
    <w:p w14:paraId="6F0F0097" w14:textId="77777777" w:rsidR="0041037A" w:rsidRPr="00677CD7" w:rsidRDefault="0041037A">
      <w:pPr>
        <w:pStyle w:val="Numberedlist"/>
        <w:rPr>
          <w:sz w:val="20"/>
        </w:rPr>
      </w:pPr>
      <w:r w:rsidRPr="00677CD7">
        <w:rPr>
          <w:sz w:val="20"/>
        </w:rPr>
        <w:t>3.</w:t>
      </w:r>
      <w:r w:rsidRPr="00677CD7">
        <w:rPr>
          <w:sz w:val="20"/>
        </w:rPr>
        <w:tab/>
        <w:t>The first two lines are ignored and can be used to com</w:t>
      </w:r>
      <w:r w:rsidRPr="00677CD7">
        <w:rPr>
          <w:sz w:val="20"/>
        </w:rPr>
        <w:softHyphen/>
        <w:t>ment the file.</w:t>
      </w:r>
    </w:p>
    <w:p w14:paraId="2D969658" w14:textId="0B7FFACA" w:rsidR="0041037A" w:rsidRPr="00677CD7" w:rsidRDefault="0041037A">
      <w:pPr>
        <w:pStyle w:val="Numberedlist"/>
        <w:rPr>
          <w:sz w:val="20"/>
        </w:rPr>
      </w:pPr>
      <w:r w:rsidRPr="00677CD7">
        <w:rPr>
          <w:sz w:val="20"/>
        </w:rPr>
        <w:t>4.</w:t>
      </w:r>
      <w:r w:rsidRPr="00677CD7">
        <w:rPr>
          <w:sz w:val="20"/>
        </w:rPr>
        <w:tab/>
        <w:t>The third line contains the variable names</w:t>
      </w:r>
      <w:ins w:id="3671" w:author="Honnalore Steissberg" w:date="2021-08-20T11:26:00Z">
        <w:r w:rsidR="00B87E59">
          <w:rPr>
            <w:sz w:val="20"/>
          </w:rPr>
          <w:t>,</w:t>
        </w:r>
      </w:ins>
      <w:r w:rsidRPr="00677CD7">
        <w:rPr>
          <w:sz w:val="20"/>
        </w:rPr>
        <w:t xml:space="preserve"> which are right</w:t>
      </w:r>
      <w:ins w:id="3672" w:author="Honnalore Steissberg" w:date="2021-08-20T11:41:00Z">
        <w:r w:rsidR="001530A5">
          <w:rPr>
            <w:sz w:val="20"/>
          </w:rPr>
          <w:t>-</w:t>
        </w:r>
      </w:ins>
      <w:del w:id="3673" w:author="Honnalore Steissberg" w:date="2021-08-20T11:41:00Z">
        <w:r w:rsidRPr="00677CD7" w:rsidDel="001530A5">
          <w:rPr>
            <w:sz w:val="20"/>
          </w:rPr>
          <w:delText xml:space="preserve"> </w:delText>
        </w:r>
      </w:del>
      <w:r w:rsidRPr="00677CD7">
        <w:rPr>
          <w:sz w:val="20"/>
        </w:rPr>
        <w:t>justi</w:t>
      </w:r>
      <w:r w:rsidRPr="00677CD7">
        <w:rPr>
          <w:sz w:val="20"/>
        </w:rPr>
        <w:softHyphen/>
        <w:t>fied accord</w:t>
      </w:r>
      <w:r w:rsidRPr="00677CD7">
        <w:rPr>
          <w:sz w:val="20"/>
        </w:rPr>
        <w:softHyphen/>
        <w:t>ing to the input field.  This line is also ignored</w:t>
      </w:r>
      <w:ins w:id="3674" w:author="Honnalore Steissberg" w:date="2021-08-20T11:26:00Z">
        <w:r w:rsidR="00B87E59">
          <w:rPr>
            <w:sz w:val="20"/>
          </w:rPr>
          <w:t>,</w:t>
        </w:r>
      </w:ins>
      <w:r w:rsidRPr="00677CD7">
        <w:rPr>
          <w:sz w:val="20"/>
        </w:rPr>
        <w:t xml:space="preserve"> al</w:t>
      </w:r>
      <w:r w:rsidRPr="00677CD7">
        <w:rPr>
          <w:sz w:val="20"/>
        </w:rPr>
        <w:softHyphen/>
        <w:t>though the prepro</w:t>
      </w:r>
      <w:r w:rsidRPr="00677CD7">
        <w:rPr>
          <w:sz w:val="20"/>
        </w:rPr>
        <w:softHyphen/>
        <w:t>cessor checks to ensure the fields are aligned correctly.</w:t>
      </w:r>
    </w:p>
    <w:p w14:paraId="0512809E" w14:textId="5AEBF77F" w:rsidR="0041037A" w:rsidRPr="00677CD7" w:rsidRDefault="0041037A">
      <w:pPr>
        <w:pStyle w:val="Numberedlist"/>
        <w:rPr>
          <w:sz w:val="20"/>
        </w:rPr>
      </w:pPr>
      <w:r w:rsidRPr="00677CD7">
        <w:rPr>
          <w:sz w:val="20"/>
        </w:rPr>
        <w:t>5.</w:t>
      </w:r>
      <w:r w:rsidRPr="00677CD7">
        <w:rPr>
          <w:sz w:val="20"/>
        </w:rPr>
        <w:tab/>
        <w:t>The first field is the Julian date</w:t>
      </w:r>
      <w:ins w:id="3675" w:author="Honnalore Steissberg" w:date="2021-08-20T11:42:00Z">
        <w:r w:rsidR="001530A5">
          <w:rPr>
            <w:sz w:val="20"/>
          </w:rPr>
          <w:t xml:space="preserve">, which </w:t>
        </w:r>
      </w:ins>
      <w:del w:id="3676" w:author="Honnalore Steissberg" w:date="2021-08-20T11:42:00Z">
        <w:r w:rsidRPr="00677CD7" w:rsidDel="001530A5">
          <w:rPr>
            <w:sz w:val="20"/>
          </w:rPr>
          <w:delText xml:space="preserve"> that </w:delText>
        </w:r>
      </w:del>
      <w:r w:rsidRPr="00677CD7">
        <w:rPr>
          <w:sz w:val="20"/>
        </w:rPr>
        <w:t xml:space="preserve">can be entered at any frequency. </w:t>
      </w:r>
      <w:del w:id="3677" w:author="Honnalore Steissberg" w:date="2021-08-20T11:42:00Z">
        <w:r w:rsidRPr="00677CD7" w:rsidDel="001530A5">
          <w:rPr>
            <w:sz w:val="20"/>
          </w:rPr>
          <w:delText xml:space="preserve"> </w:delText>
        </w:r>
      </w:del>
      <w:r w:rsidRPr="00677CD7">
        <w:rPr>
          <w:sz w:val="20"/>
        </w:rPr>
        <w:t>The fre</w:t>
      </w:r>
      <w:r w:rsidRPr="00677CD7">
        <w:rPr>
          <w:sz w:val="20"/>
        </w:rPr>
        <w:softHyphen/>
        <w:t>quen</w:t>
      </w:r>
      <w:r w:rsidRPr="00677CD7">
        <w:rPr>
          <w:sz w:val="20"/>
        </w:rPr>
        <w:softHyphen/>
        <w:t>cy be</w:t>
      </w:r>
      <w:r w:rsidRPr="00677CD7">
        <w:rPr>
          <w:sz w:val="20"/>
        </w:rPr>
        <w:softHyphen/>
        <w:t>tween updates may vary during the simula</w:t>
      </w:r>
      <w:r w:rsidRPr="00677CD7">
        <w:rPr>
          <w:sz w:val="20"/>
        </w:rPr>
        <w:softHyphen/>
        <w:t>tion.</w:t>
      </w:r>
    </w:p>
    <w:p w14:paraId="31DCEE4A" w14:textId="77777777" w:rsidR="0041037A" w:rsidRPr="00677CD7" w:rsidRDefault="0041037A">
      <w:pPr>
        <w:pStyle w:val="Numberedlist"/>
        <w:rPr>
          <w:sz w:val="20"/>
        </w:rPr>
      </w:pPr>
      <w:r w:rsidRPr="00677CD7">
        <w:rPr>
          <w:sz w:val="20"/>
        </w:rPr>
        <w:t>6.</w:t>
      </w:r>
      <w:r w:rsidRPr="00677CD7">
        <w:rPr>
          <w:sz w:val="20"/>
        </w:rPr>
        <w:tab/>
        <w:t xml:space="preserve">The second field is the inflow rate, </w:t>
      </w:r>
      <w:r w:rsidRPr="00677CD7">
        <w:rPr>
          <w:i/>
          <w:iCs/>
          <w:sz w:val="20"/>
        </w:rPr>
        <w:t>m</w:t>
      </w:r>
      <w:r w:rsidRPr="00677CD7">
        <w:rPr>
          <w:i/>
          <w:iCs/>
          <w:sz w:val="20"/>
          <w:vertAlign w:val="superscript"/>
        </w:rPr>
        <w:t>3</w:t>
      </w:r>
      <w:r w:rsidRPr="00677CD7">
        <w:rPr>
          <w:i/>
          <w:iCs/>
          <w:sz w:val="20"/>
        </w:rPr>
        <w:t xml:space="preserve"> sec</w:t>
      </w:r>
      <w:r w:rsidRPr="00677CD7">
        <w:rPr>
          <w:i/>
          <w:iCs/>
          <w:sz w:val="20"/>
          <w:vertAlign w:val="superscript"/>
        </w:rPr>
        <w:t>-1</w:t>
      </w:r>
      <w:r w:rsidRPr="00677CD7">
        <w:rPr>
          <w:sz w:val="20"/>
        </w:rPr>
        <w:t>.</w:t>
      </w:r>
    </w:p>
    <w:p w14:paraId="03AE4BE7" w14:textId="77777777" w:rsidR="0041037A" w:rsidRPr="00B7030B" w:rsidRDefault="0041037A">
      <w:pPr>
        <w:pStyle w:val="BodyText2"/>
      </w:pPr>
    </w:p>
    <w:p w14:paraId="50A2872D"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677CD7">
        <w:rPr>
          <w:rFonts w:asciiTheme="minorHAnsi" w:hAnsiTheme="minorHAnsi"/>
        </w:rPr>
        <w:t xml:space="preserve"> – Fixed Format</w:t>
      </w:r>
      <w:r w:rsidR="004A0FC2">
        <w:rPr>
          <w:rFonts w:asciiTheme="minorHAnsi" w:hAnsiTheme="minorHAnsi"/>
        </w:rPr>
        <w:t>, Space delimited</w:t>
      </w:r>
    </w:p>
    <w:p w14:paraId="0628B446" w14:textId="77777777" w:rsidR="0041037A" w:rsidRPr="00A80DDA" w:rsidRDefault="0041037A">
      <w:pPr>
        <w:pStyle w:val="Examplebody"/>
        <w:rPr>
          <w:rStyle w:val="Cardexample1"/>
        </w:rPr>
      </w:pPr>
      <w:r w:rsidRPr="00A80DDA">
        <w:rPr>
          <w:rStyle w:val="Cardexample1"/>
        </w:rPr>
        <w:t>CE-QUAL-W2 sample tributary inflow file</w:t>
      </w:r>
    </w:p>
    <w:p w14:paraId="62989C9F" w14:textId="77777777" w:rsidR="0041037A" w:rsidRPr="00A80DDA" w:rsidRDefault="0041037A">
      <w:pPr>
        <w:pStyle w:val="Examplebody"/>
        <w:rPr>
          <w:rStyle w:val="Cardexample1"/>
        </w:rPr>
      </w:pPr>
    </w:p>
    <w:p w14:paraId="13BD6CA3" w14:textId="77777777" w:rsidR="0041037A" w:rsidRPr="00A80DDA" w:rsidRDefault="0041037A">
      <w:pPr>
        <w:pStyle w:val="Examplebody"/>
        <w:rPr>
          <w:rStyle w:val="Cardexample1"/>
        </w:rPr>
      </w:pPr>
      <w:r w:rsidRPr="00A80DDA">
        <w:rPr>
          <w:rStyle w:val="Cardexample1"/>
        </w:rPr>
        <w:t xml:space="preserve">    JDAY     QTR</w:t>
      </w:r>
    </w:p>
    <w:p w14:paraId="64FD59C4" w14:textId="77777777" w:rsidR="0041037A" w:rsidRPr="00A80DDA" w:rsidRDefault="0041037A">
      <w:pPr>
        <w:pStyle w:val="Examplebody"/>
        <w:rPr>
          <w:rStyle w:val="Cardexample1"/>
        </w:rPr>
      </w:pPr>
      <w:r w:rsidRPr="00A80DDA">
        <w:rPr>
          <w:rStyle w:val="Cardexample1"/>
        </w:rPr>
        <w:t xml:space="preserve">     1.0    22.8</w:t>
      </w:r>
    </w:p>
    <w:p w14:paraId="6669A904" w14:textId="77777777" w:rsidR="0041037A" w:rsidRPr="00A80DDA" w:rsidRDefault="0041037A">
      <w:pPr>
        <w:pStyle w:val="Examplebody"/>
        <w:rPr>
          <w:rStyle w:val="Cardexample1"/>
        </w:rPr>
      </w:pPr>
      <w:r w:rsidRPr="00A80DDA">
        <w:rPr>
          <w:rStyle w:val="Cardexample1"/>
        </w:rPr>
        <w:t xml:space="preserve">     5.0    44.5</w:t>
      </w:r>
    </w:p>
    <w:p w14:paraId="7E85DF1B" w14:textId="77777777" w:rsidR="0041037A" w:rsidRPr="00A80DDA" w:rsidRDefault="0041037A">
      <w:pPr>
        <w:pStyle w:val="Examplebody"/>
        <w:rPr>
          <w:rStyle w:val="Cardexample1"/>
        </w:rPr>
      </w:pPr>
      <w:r w:rsidRPr="00A80DDA">
        <w:rPr>
          <w:rStyle w:val="Cardexample1"/>
        </w:rPr>
        <w:t xml:space="preserve">    12.0    31.2</w:t>
      </w:r>
    </w:p>
    <w:p w14:paraId="70CD1B26" w14:textId="77777777" w:rsidR="0041037A" w:rsidRPr="00A80DDA" w:rsidRDefault="0041037A">
      <w:pPr>
        <w:pStyle w:val="Examplebody"/>
        <w:rPr>
          <w:rStyle w:val="Cardexample1"/>
        </w:rPr>
      </w:pPr>
      <w:r w:rsidRPr="00A80DDA">
        <w:rPr>
          <w:rStyle w:val="Cardexample1"/>
        </w:rPr>
        <w:t xml:space="preserve">    23.0    80.4</w:t>
      </w:r>
    </w:p>
    <w:p w14:paraId="079762E4" w14:textId="77777777" w:rsidR="0041037A" w:rsidRPr="00A80DDA" w:rsidRDefault="0041037A">
      <w:pPr>
        <w:pStyle w:val="Examplebody"/>
        <w:rPr>
          <w:rStyle w:val="Cardexample1"/>
        </w:rPr>
      </w:pPr>
      <w:r w:rsidRPr="00A80DDA">
        <w:rPr>
          <w:rStyle w:val="Cardexample1"/>
        </w:rPr>
        <w:t xml:space="preserve">    35.0    50.6</w:t>
      </w:r>
    </w:p>
    <w:p w14:paraId="55B96F76" w14:textId="77777777" w:rsidR="0041037A" w:rsidRPr="00A80DDA" w:rsidRDefault="0041037A">
      <w:pPr>
        <w:pStyle w:val="Examplebody"/>
        <w:rPr>
          <w:rStyle w:val="Cardexample1"/>
        </w:rPr>
      </w:pPr>
      <w:r w:rsidRPr="00A80DDA">
        <w:rPr>
          <w:rStyle w:val="Cardexample1"/>
        </w:rPr>
        <w:t xml:space="preserve">    74.5   103.0</w:t>
      </w:r>
    </w:p>
    <w:p w14:paraId="45F5E945" w14:textId="77777777" w:rsidR="0041037A" w:rsidRPr="00A80DDA" w:rsidRDefault="0041037A">
      <w:pPr>
        <w:pStyle w:val="Examplebody"/>
        <w:rPr>
          <w:rStyle w:val="Cardexample1"/>
        </w:rPr>
      </w:pPr>
      <w:r w:rsidRPr="00A80DDA">
        <w:rPr>
          <w:rStyle w:val="Cardexample1"/>
        </w:rPr>
        <w:t xml:space="preserve">    74.7   185.6</w:t>
      </w:r>
    </w:p>
    <w:p w14:paraId="0602C906" w14:textId="77777777" w:rsidR="0041037A" w:rsidRPr="00A80DDA" w:rsidRDefault="0041037A">
      <w:pPr>
        <w:pStyle w:val="Examplebody"/>
        <w:rPr>
          <w:rStyle w:val="Cardexample1"/>
        </w:rPr>
      </w:pPr>
      <w:r w:rsidRPr="00A80DDA">
        <w:rPr>
          <w:rStyle w:val="Cardexample1"/>
        </w:rPr>
        <w:t xml:space="preserve">    75.0   212.3</w:t>
      </w:r>
    </w:p>
    <w:p w14:paraId="33E68D33" w14:textId="77777777" w:rsidR="0041037A" w:rsidRPr="00A80DDA" w:rsidRDefault="0041037A">
      <w:pPr>
        <w:pStyle w:val="Examplebody"/>
        <w:rPr>
          <w:rStyle w:val="Cardexample1"/>
        </w:rPr>
      </w:pPr>
      <w:r w:rsidRPr="00A80DDA">
        <w:rPr>
          <w:rStyle w:val="Cardexample1"/>
        </w:rPr>
        <w:t xml:space="preserve">    75.5   178.6</w:t>
      </w:r>
    </w:p>
    <w:p w14:paraId="2EC3A2D6" w14:textId="77777777" w:rsidR="0041037A" w:rsidRPr="00A80DDA" w:rsidRDefault="0041037A">
      <w:pPr>
        <w:pStyle w:val="Examplebody"/>
        <w:rPr>
          <w:rStyle w:val="Cardexample1"/>
        </w:rPr>
      </w:pPr>
      <w:r w:rsidRPr="00A80DDA">
        <w:rPr>
          <w:rStyle w:val="Cardexample1"/>
        </w:rPr>
        <w:t xml:space="preserve">    80.0   123.4</w:t>
      </w:r>
    </w:p>
    <w:p w14:paraId="224AC642" w14:textId="77777777" w:rsidR="0041037A" w:rsidRPr="00A80DDA" w:rsidRDefault="0041037A">
      <w:pPr>
        <w:pStyle w:val="Examplebody"/>
        <w:rPr>
          <w:rStyle w:val="Cardexample1"/>
        </w:rPr>
      </w:pPr>
      <w:r w:rsidRPr="00A80DDA">
        <w:rPr>
          <w:rStyle w:val="Cardexample1"/>
        </w:rPr>
        <w:t xml:space="preserve">    80.5    78.3</w:t>
      </w:r>
    </w:p>
    <w:p w14:paraId="29A495A3" w14:textId="77777777" w:rsidR="0041037A" w:rsidRPr="00A80DDA" w:rsidRDefault="0041037A">
      <w:pPr>
        <w:pStyle w:val="Examplebody"/>
        <w:rPr>
          <w:rStyle w:val="Cardexample1"/>
        </w:rPr>
      </w:pPr>
      <w:r w:rsidRPr="00A80DDA">
        <w:rPr>
          <w:rStyle w:val="Cardexample1"/>
        </w:rPr>
        <w:t xml:space="preserve">    90.0    46.5</w:t>
      </w:r>
    </w:p>
    <w:p w14:paraId="2A0D68E1" w14:textId="77777777" w:rsidR="0041037A" w:rsidRPr="00A80DDA" w:rsidRDefault="0041037A">
      <w:pPr>
        <w:pStyle w:val="Examplebody"/>
        <w:rPr>
          <w:rStyle w:val="Cardexample1"/>
        </w:rPr>
      </w:pPr>
      <w:r w:rsidRPr="00A80DDA">
        <w:rPr>
          <w:rStyle w:val="Cardexample1"/>
        </w:rPr>
        <w:t xml:space="preserve">   112.0    35.9</w:t>
      </w:r>
    </w:p>
    <w:p w14:paraId="5F7D5155" w14:textId="77777777" w:rsidR="00190417" w:rsidRPr="00B7030B" w:rsidRDefault="00190417" w:rsidP="00190417"/>
    <w:p w14:paraId="65A622A9" w14:textId="698B1E64" w:rsidR="00190417" w:rsidRDefault="00677CD7" w:rsidP="00190417">
      <w:pPr>
        <w:rPr>
          <w:rStyle w:val="Cardexample1"/>
          <w:rFonts w:asciiTheme="minorHAnsi" w:hAnsiTheme="minorHAnsi" w:cs="Times New Roman"/>
          <w:sz w:val="20"/>
          <w:szCs w:val="14"/>
        </w:rPr>
      </w:pPr>
      <w:r w:rsidRPr="00677CD7">
        <w:rPr>
          <w:rStyle w:val="Cardexample1"/>
          <w:rFonts w:asciiTheme="minorHAnsi" w:hAnsiTheme="minorHAnsi" w:cs="Times New Roman"/>
          <w:sz w:val="20"/>
          <w:szCs w:val="14"/>
        </w:rPr>
        <w:t xml:space="preserve">One can use </w:t>
      </w:r>
      <w:r w:rsidR="00190417" w:rsidRPr="00677CD7">
        <w:rPr>
          <w:rStyle w:val="Cardexample1"/>
          <w:rFonts w:asciiTheme="minorHAnsi" w:hAnsiTheme="minorHAnsi" w:cs="Times New Roman"/>
          <w:sz w:val="20"/>
          <w:szCs w:val="14"/>
        </w:rPr>
        <w:t>a free-format file rather than the fixed format shown above. When the first character in the first line contains the ‘$’ symbol, the model will treat the file as being in free format. As in the fixed format file, the first 3 lines are ignored</w:t>
      </w:r>
      <w:ins w:id="3678" w:author="Honnalore Steissberg" w:date="2021-08-20T11:26:00Z">
        <w:r w:rsidR="00B87E59">
          <w:rPr>
            <w:rStyle w:val="Cardexample1"/>
            <w:rFonts w:asciiTheme="minorHAnsi" w:hAnsiTheme="minorHAnsi" w:cs="Times New Roman"/>
            <w:sz w:val="20"/>
            <w:szCs w:val="14"/>
          </w:rPr>
          <w:t>,</w:t>
        </w:r>
      </w:ins>
      <w:r w:rsidR="00190417" w:rsidRPr="00677CD7">
        <w:rPr>
          <w:rStyle w:val="Cardexample1"/>
          <w:rFonts w:asciiTheme="minorHAnsi" w:hAnsiTheme="minorHAnsi" w:cs="Times New Roman"/>
          <w:sz w:val="20"/>
          <w:szCs w:val="14"/>
        </w:rPr>
        <w:t xml:space="preserve"> and the data fields are in the same order as the fixed format file</w:t>
      </w:r>
      <w:ins w:id="3679" w:author="Honnalore Steissberg" w:date="2021-08-20T11:26:00Z">
        <w:r w:rsidR="00B87E59">
          <w:rPr>
            <w:rStyle w:val="Cardexample1"/>
            <w:rFonts w:asciiTheme="minorHAnsi" w:hAnsiTheme="minorHAnsi" w:cs="Times New Roman"/>
            <w:sz w:val="20"/>
            <w:szCs w:val="14"/>
          </w:rPr>
          <w:t>,</w:t>
        </w:r>
      </w:ins>
      <w:r w:rsidR="00190417" w:rsidRPr="00677CD7">
        <w:rPr>
          <w:rStyle w:val="Cardexample1"/>
          <w:rFonts w:asciiTheme="minorHAnsi" w:hAnsiTheme="minorHAnsi" w:cs="Times New Roman"/>
          <w:sz w:val="20"/>
          <w:szCs w:val="14"/>
        </w:rPr>
        <w:t xml:space="preserve"> except that the user is no longer limited to 8 characters for each field. An example of a comma delim</w:t>
      </w:r>
      <w:r w:rsidR="00F330D0" w:rsidRPr="00677CD7">
        <w:rPr>
          <w:rStyle w:val="Cardexample1"/>
          <w:rFonts w:asciiTheme="minorHAnsi" w:hAnsiTheme="minorHAnsi" w:cs="Times New Roman"/>
          <w:sz w:val="20"/>
          <w:szCs w:val="14"/>
        </w:rPr>
        <w:t>i</w:t>
      </w:r>
      <w:r w:rsidR="00190417" w:rsidRPr="00677CD7">
        <w:rPr>
          <w:rStyle w:val="Cardexample1"/>
          <w:rFonts w:asciiTheme="minorHAnsi" w:hAnsiTheme="minorHAnsi" w:cs="Times New Roman"/>
          <w:sz w:val="20"/>
          <w:szCs w:val="14"/>
        </w:rPr>
        <w:t xml:space="preserve">ted file is shown </w:t>
      </w:r>
      <w:r w:rsidR="00A820E7">
        <w:rPr>
          <w:rStyle w:val="Cardexample1"/>
          <w:rFonts w:asciiTheme="minorHAnsi" w:hAnsiTheme="minorHAnsi" w:cs="Times New Roman"/>
          <w:sz w:val="20"/>
          <w:szCs w:val="14"/>
        </w:rPr>
        <w:t>below</w:t>
      </w:r>
      <w:r w:rsidR="004A0FC2">
        <w:rPr>
          <w:rStyle w:val="Cardexample1"/>
          <w:rFonts w:asciiTheme="minorHAnsi" w:hAnsiTheme="minorHAnsi" w:cs="Times New Roman"/>
          <w:sz w:val="20"/>
          <w:szCs w:val="14"/>
        </w:rPr>
        <w:t>.</w:t>
      </w:r>
    </w:p>
    <w:p w14:paraId="318CA61B" w14:textId="77777777" w:rsidR="00A820E7" w:rsidRDefault="00A820E7" w:rsidP="00190417">
      <w:pPr>
        <w:rPr>
          <w:rStyle w:val="Cardexample1"/>
          <w:rFonts w:asciiTheme="minorHAnsi" w:hAnsiTheme="minorHAnsi" w:cs="Times New Roman"/>
          <w:sz w:val="20"/>
          <w:szCs w:val="14"/>
        </w:rPr>
      </w:pPr>
    </w:p>
    <w:p w14:paraId="7BCD252F" w14:textId="77777777" w:rsidR="00A820E7" w:rsidRPr="00B7030B" w:rsidRDefault="00A820E7" w:rsidP="00A820E7">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w:t>
      </w:r>
      <w:r w:rsidR="004A0FC2">
        <w:rPr>
          <w:rFonts w:asciiTheme="minorHAnsi" w:hAnsiTheme="minorHAnsi"/>
        </w:rPr>
        <w:t>, Comma Delimited</w:t>
      </w:r>
      <w:r>
        <w:rPr>
          <w:rFonts w:asciiTheme="minorHAnsi" w:hAnsiTheme="minorHAnsi"/>
        </w:rPr>
        <w:t xml:space="preserve"> </w:t>
      </w:r>
      <w:r w:rsidR="004A0FC2">
        <w:rPr>
          <w:rFonts w:asciiTheme="minorHAnsi" w:hAnsiTheme="minorHAnsi"/>
        </w:rPr>
        <w:t xml:space="preserve">(in a </w:t>
      </w:r>
      <w:r w:rsidR="000105AE">
        <w:rPr>
          <w:rFonts w:asciiTheme="minorHAnsi" w:hAnsiTheme="minorHAnsi"/>
        </w:rPr>
        <w:t xml:space="preserve">text editor </w:t>
      </w:r>
      <w:r w:rsidR="004A0FC2">
        <w:rPr>
          <w:rFonts w:asciiTheme="minorHAnsi" w:hAnsiTheme="minorHAnsi"/>
        </w:rPr>
        <w:t xml:space="preserve">with hidden characters CRLF </w:t>
      </w:r>
      <w:r w:rsidR="000105AE">
        <w:rPr>
          <w:rFonts w:asciiTheme="minorHAnsi" w:hAnsiTheme="minorHAnsi"/>
        </w:rPr>
        <w:t xml:space="preserve">and in </w:t>
      </w:r>
      <w:r>
        <w:rPr>
          <w:rFonts w:asciiTheme="minorHAnsi" w:hAnsiTheme="minorHAnsi"/>
        </w:rPr>
        <w:t>Excel)</w:t>
      </w:r>
    </w:p>
    <w:p w14:paraId="081871F1" w14:textId="77777777" w:rsidR="00A820E7" w:rsidRDefault="004A0FC2" w:rsidP="00190417">
      <w:pPr>
        <w:rPr>
          <w:rStyle w:val="Cardexample1"/>
          <w:rFonts w:asciiTheme="minorHAnsi" w:hAnsiTheme="minorHAnsi" w:cs="Times New Roman"/>
          <w:sz w:val="20"/>
          <w:szCs w:val="14"/>
        </w:rPr>
      </w:pPr>
      <w:r>
        <w:rPr>
          <w:noProof/>
          <w:snapToGrid/>
          <w:sz w:val="20"/>
          <w:szCs w:val="14"/>
        </w:rPr>
        <w:drawing>
          <wp:inline distT="0" distB="0" distL="0" distR="0" wp14:anchorId="5D684A06" wp14:editId="04EC9E6D">
            <wp:extent cx="1303020" cy="1250337"/>
            <wp:effectExtent l="0" t="0" r="0" b="69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84A3F9.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324357" cy="1270811"/>
                    </a:xfrm>
                    <a:prstGeom prst="rect">
                      <a:avLst/>
                    </a:prstGeom>
                  </pic:spPr>
                </pic:pic>
              </a:graphicData>
            </a:graphic>
          </wp:inline>
        </w:drawing>
      </w:r>
      <w:r>
        <w:rPr>
          <w:rStyle w:val="Cardexample1"/>
          <w:rFonts w:asciiTheme="minorHAnsi" w:hAnsiTheme="minorHAnsi" w:cs="Times New Roman"/>
          <w:sz w:val="20"/>
          <w:szCs w:val="14"/>
        </w:rPr>
        <w:t xml:space="preserve">                               </w:t>
      </w:r>
      <w:r w:rsidR="00A820E7">
        <w:rPr>
          <w:noProof/>
          <w:snapToGrid/>
          <w:sz w:val="20"/>
          <w:szCs w:val="14"/>
        </w:rPr>
        <w:drawing>
          <wp:inline distT="0" distB="0" distL="0" distR="0" wp14:anchorId="048671B3" wp14:editId="34C4990C">
            <wp:extent cx="1363980" cy="1266892"/>
            <wp:effectExtent l="0" t="0" r="7620" b="952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84C21B.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74009" cy="1276207"/>
                    </a:xfrm>
                    <a:prstGeom prst="rect">
                      <a:avLst/>
                    </a:prstGeom>
                  </pic:spPr>
                </pic:pic>
              </a:graphicData>
            </a:graphic>
          </wp:inline>
        </w:drawing>
      </w:r>
    </w:p>
    <w:p w14:paraId="2CD7D363" w14:textId="77777777" w:rsidR="00A820E7" w:rsidRPr="00677CD7" w:rsidRDefault="00A820E7" w:rsidP="00190417">
      <w:pPr>
        <w:rPr>
          <w:rStyle w:val="Cardexample1"/>
          <w:rFonts w:asciiTheme="minorHAnsi" w:hAnsiTheme="minorHAnsi" w:cs="Times New Roman"/>
          <w:sz w:val="20"/>
          <w:szCs w:val="14"/>
        </w:rPr>
      </w:pPr>
    </w:p>
    <w:p w14:paraId="6ED55694" w14:textId="77777777" w:rsidR="00190417" w:rsidRPr="00B7030B" w:rsidRDefault="00190417" w:rsidP="00190417"/>
    <w:p w14:paraId="09674EE6" w14:textId="77777777" w:rsidR="0041037A" w:rsidRPr="00B7030B" w:rsidRDefault="0041037A">
      <w:pPr>
        <w:pStyle w:val="BodyText2"/>
        <w:sectPr w:rsidR="0041037A" w:rsidRPr="00B7030B" w:rsidSect="000E4BA7">
          <w:headerReference w:type="even" r:id="rId145"/>
          <w:headerReference w:type="default" r:id="rId146"/>
          <w:endnotePr>
            <w:numFmt w:val="decimal"/>
          </w:endnotePr>
          <w:pgSz w:w="12240" w:h="15840" w:code="1"/>
          <w:pgMar w:top="1728" w:right="1440" w:bottom="1728" w:left="2160" w:header="1008" w:footer="1008" w:gutter="0"/>
          <w:paperSrc w:first="100" w:other="100"/>
          <w:cols w:space="720"/>
          <w:noEndnote/>
        </w:sectPr>
      </w:pPr>
    </w:p>
    <w:p w14:paraId="5B4A8D05" w14:textId="77777777" w:rsidR="0041037A" w:rsidRPr="00B7030B" w:rsidRDefault="0041037A">
      <w:pPr>
        <w:pStyle w:val="Heading3"/>
        <w:rPr>
          <w:rFonts w:asciiTheme="minorHAnsi" w:hAnsiTheme="minorHAnsi"/>
        </w:rPr>
      </w:pPr>
      <w:bookmarkStart w:id="3680" w:name="tributary_inflow_temperature_file"/>
      <w:bookmarkStart w:id="3681" w:name="_Tributary_Inflow_Temperature"/>
      <w:bookmarkStart w:id="3682" w:name="_Toc41047903"/>
      <w:bookmarkEnd w:id="3680"/>
      <w:bookmarkEnd w:id="3681"/>
      <w:r w:rsidRPr="00B7030B">
        <w:rPr>
          <w:rFonts w:asciiTheme="minorHAnsi" w:hAnsiTheme="minorHAnsi"/>
        </w:rPr>
        <w:lastRenderedPageBreak/>
        <w:t>Tributary Inflow Temperature File</w:t>
      </w:r>
      <w:bookmarkEnd w:id="3682"/>
    </w:p>
    <w:p w14:paraId="5610CCE3" w14:textId="77777777" w:rsidR="0041037A" w:rsidRPr="00A820E7" w:rsidRDefault="0041037A">
      <w:pPr>
        <w:pStyle w:val="BodyText"/>
        <w:rPr>
          <w:sz w:val="20"/>
        </w:rPr>
      </w:pPr>
      <w:r w:rsidRPr="00A820E7">
        <w:rPr>
          <w:sz w:val="20"/>
        </w:rPr>
        <w:t>This file contains the inflow temperatures for a tributary spe</w:t>
      </w:r>
      <w:r w:rsidRPr="00A820E7">
        <w:rPr>
          <w:sz w:val="20"/>
        </w:rPr>
        <w:softHyphen/>
        <w:t xml:space="preserve">cified on the </w:t>
      </w:r>
      <w:hyperlink w:anchor="tributary_segment" w:history="1">
        <w:r w:rsidRPr="00A820E7">
          <w:rPr>
            <w:rStyle w:val="Hyperlink"/>
            <w:rFonts w:asciiTheme="minorHAnsi" w:hAnsiTheme="minorHAnsi"/>
          </w:rPr>
          <w:t>Tribu</w:t>
        </w:r>
        <w:r w:rsidRPr="00A820E7">
          <w:rPr>
            <w:rStyle w:val="Hyperlink"/>
            <w:rFonts w:asciiTheme="minorHAnsi" w:hAnsiTheme="minorHAnsi"/>
          </w:rPr>
          <w:softHyphen/>
          <w:t>tary Seg</w:t>
        </w:r>
        <w:r w:rsidRPr="00A820E7">
          <w:rPr>
            <w:rStyle w:val="Hyperlink"/>
            <w:rFonts w:asciiTheme="minorHAnsi" w:hAnsiTheme="minorHAnsi"/>
          </w:rPr>
          <w:softHyphen/>
          <w:t>ment</w:t>
        </w:r>
      </w:hyperlink>
      <w:r w:rsidRPr="00A820E7">
        <w:rPr>
          <w:rFonts w:cs="Times New Roman TUR"/>
          <w:sz w:val="20"/>
        </w:rPr>
        <w:t xml:space="preserve"> </w:t>
      </w:r>
      <w:r w:rsidRPr="00A820E7">
        <w:rPr>
          <w:sz w:val="20"/>
        </w:rPr>
        <w:t>card.  The following is a list of guidelines for file preparation:</w:t>
      </w:r>
    </w:p>
    <w:p w14:paraId="5D90F2A9" w14:textId="77777777" w:rsidR="0041037A" w:rsidRPr="00A820E7" w:rsidRDefault="0041037A">
      <w:pPr>
        <w:pStyle w:val="Numberedlist"/>
        <w:rPr>
          <w:sz w:val="20"/>
        </w:rPr>
      </w:pPr>
      <w:r w:rsidRPr="00A820E7">
        <w:rPr>
          <w:sz w:val="20"/>
        </w:rPr>
        <w:t>1.</w:t>
      </w:r>
      <w:r w:rsidRPr="00A820E7">
        <w:rPr>
          <w:sz w:val="20"/>
        </w:rPr>
        <w:tab/>
        <w:t>A separate file is required for each tributary.  This allows the user to up</w:t>
      </w:r>
      <w:r w:rsidRPr="00A820E7">
        <w:rPr>
          <w:sz w:val="20"/>
        </w:rPr>
        <w:softHyphen/>
        <w:t>date in</w:t>
      </w:r>
      <w:r w:rsidRPr="00A820E7">
        <w:rPr>
          <w:sz w:val="20"/>
        </w:rPr>
        <w:softHyphen/>
        <w:t>flow tem</w:t>
      </w:r>
      <w:r w:rsidRPr="00A820E7">
        <w:rPr>
          <w:sz w:val="20"/>
        </w:rPr>
        <w:softHyphen/>
        <w:t>pera</w:t>
      </w:r>
      <w:r w:rsidRPr="00A820E7">
        <w:rPr>
          <w:sz w:val="20"/>
        </w:rPr>
        <w:softHyphen/>
        <w:t>tures for one tributary indepen</w:t>
      </w:r>
      <w:r w:rsidRPr="00A820E7">
        <w:rPr>
          <w:sz w:val="20"/>
        </w:rPr>
        <w:softHyphen/>
        <w:t>dent of another tribu</w:t>
      </w:r>
      <w:r w:rsidRPr="00A820E7">
        <w:rPr>
          <w:sz w:val="20"/>
        </w:rPr>
        <w:softHyphen/>
        <w:t>tary.</w:t>
      </w:r>
    </w:p>
    <w:p w14:paraId="1CBA2134" w14:textId="67A1A130" w:rsidR="0041037A" w:rsidRPr="00A820E7" w:rsidRDefault="0041037A">
      <w:pPr>
        <w:pStyle w:val="Numberedlist"/>
        <w:rPr>
          <w:sz w:val="20"/>
        </w:rPr>
      </w:pPr>
      <w:r w:rsidRPr="00A820E7">
        <w:rPr>
          <w:sz w:val="20"/>
        </w:rPr>
        <w:t>2.</w:t>
      </w:r>
      <w:r w:rsidRPr="00A820E7">
        <w:rPr>
          <w:sz w:val="20"/>
        </w:rPr>
        <w:tab/>
        <w:t>Input format for each field is F8.0</w:t>
      </w:r>
      <w:ins w:id="3683" w:author="Honnalore Steissberg" w:date="2021-08-20T11:27:00Z">
        <w:r w:rsidR="00B87E59">
          <w:rPr>
            <w:sz w:val="20"/>
          </w:rPr>
          <w:t xml:space="preserve">, </w:t>
        </w:r>
      </w:ins>
      <w:r w:rsidRPr="00A820E7">
        <w:rPr>
          <w:sz w:val="20"/>
        </w:rPr>
        <w:t xml:space="preserve"> </w:t>
      </w:r>
      <w:del w:id="3684" w:author="Honnalore Steissberg" w:date="2021-08-20T11:27:00Z">
        <w:r w:rsidRPr="00A820E7" w:rsidDel="00B87E59">
          <w:rPr>
            <w:sz w:val="20"/>
          </w:rPr>
          <w:delText xml:space="preserve">that </w:delText>
        </w:r>
      </w:del>
      <w:ins w:id="3685" w:author="Honnalore Steissberg" w:date="2021-08-20T11:27:00Z">
        <w:r w:rsidR="00B87E59">
          <w:rPr>
            <w:sz w:val="20"/>
          </w:rPr>
          <w:t>which</w:t>
        </w:r>
        <w:r w:rsidR="00B87E59" w:rsidRPr="00A820E7">
          <w:rPr>
            <w:sz w:val="20"/>
          </w:rPr>
          <w:t xml:space="preserve"> </w:t>
        </w:r>
      </w:ins>
      <w:r w:rsidRPr="00A820E7">
        <w:rPr>
          <w:sz w:val="20"/>
        </w:rPr>
        <w:t>al</w:t>
      </w:r>
      <w:r w:rsidRPr="00A820E7">
        <w:rPr>
          <w:sz w:val="20"/>
        </w:rPr>
        <w:softHyphen/>
        <w:t>lows the user to specify the decimal point location.</w:t>
      </w:r>
    </w:p>
    <w:p w14:paraId="2B987945" w14:textId="77777777" w:rsidR="0041037A" w:rsidRPr="00A820E7" w:rsidRDefault="0041037A">
      <w:pPr>
        <w:pStyle w:val="Numberedlist"/>
        <w:rPr>
          <w:sz w:val="20"/>
        </w:rPr>
      </w:pPr>
      <w:r w:rsidRPr="00A820E7">
        <w:rPr>
          <w:sz w:val="20"/>
        </w:rPr>
        <w:t>3.</w:t>
      </w:r>
      <w:r w:rsidRPr="00A820E7">
        <w:rPr>
          <w:sz w:val="20"/>
        </w:rPr>
        <w:tab/>
        <w:t>The first two lines are ignored and can be used to com</w:t>
      </w:r>
      <w:r w:rsidRPr="00A820E7">
        <w:rPr>
          <w:sz w:val="20"/>
        </w:rPr>
        <w:softHyphen/>
        <w:t>ment the file.</w:t>
      </w:r>
    </w:p>
    <w:p w14:paraId="13711A72" w14:textId="7AA0F930" w:rsidR="0041037A" w:rsidRPr="00A820E7" w:rsidRDefault="0041037A">
      <w:pPr>
        <w:pStyle w:val="Numberedlist"/>
        <w:rPr>
          <w:sz w:val="20"/>
        </w:rPr>
      </w:pPr>
      <w:r w:rsidRPr="00A820E7">
        <w:rPr>
          <w:sz w:val="20"/>
        </w:rPr>
        <w:t>4.</w:t>
      </w:r>
      <w:r w:rsidRPr="00A820E7">
        <w:rPr>
          <w:sz w:val="20"/>
        </w:rPr>
        <w:tab/>
        <w:t>The third line contains the variable names</w:t>
      </w:r>
      <w:ins w:id="3686" w:author="Honnalore Steissberg" w:date="2021-08-20T11:27:00Z">
        <w:r w:rsidR="00B87E59">
          <w:rPr>
            <w:sz w:val="20"/>
          </w:rPr>
          <w:t>,</w:t>
        </w:r>
      </w:ins>
      <w:r w:rsidRPr="00A820E7">
        <w:rPr>
          <w:sz w:val="20"/>
        </w:rPr>
        <w:t xml:space="preserve"> which are right</w:t>
      </w:r>
      <w:ins w:id="3687" w:author="Honnalore Steissberg" w:date="2021-08-20T11:42:00Z">
        <w:r w:rsidR="001530A5">
          <w:rPr>
            <w:sz w:val="20"/>
          </w:rPr>
          <w:t>-</w:t>
        </w:r>
      </w:ins>
      <w:del w:id="3688" w:author="Honnalore Steissberg" w:date="2021-08-20T11:42:00Z">
        <w:r w:rsidRPr="00A820E7" w:rsidDel="001530A5">
          <w:rPr>
            <w:sz w:val="20"/>
          </w:rPr>
          <w:delText xml:space="preserve"> </w:delText>
        </w:r>
      </w:del>
      <w:r w:rsidRPr="00A820E7">
        <w:rPr>
          <w:sz w:val="20"/>
        </w:rPr>
        <w:t>justi</w:t>
      </w:r>
      <w:r w:rsidRPr="00A820E7">
        <w:rPr>
          <w:sz w:val="20"/>
        </w:rPr>
        <w:softHyphen/>
        <w:t>fied accord</w:t>
      </w:r>
      <w:r w:rsidRPr="00A820E7">
        <w:rPr>
          <w:sz w:val="20"/>
        </w:rPr>
        <w:softHyphen/>
        <w:t>ing to the input field.  This line is also ignored</w:t>
      </w:r>
      <w:ins w:id="3689" w:author="Honnalore Steissberg" w:date="2021-08-20T11:27:00Z">
        <w:r w:rsidR="00B87E59">
          <w:rPr>
            <w:sz w:val="20"/>
          </w:rPr>
          <w:t>,</w:t>
        </w:r>
      </w:ins>
      <w:r w:rsidRPr="00A820E7">
        <w:rPr>
          <w:sz w:val="20"/>
        </w:rPr>
        <w:t xml:space="preserve"> al</w:t>
      </w:r>
      <w:r w:rsidRPr="00A820E7">
        <w:rPr>
          <w:sz w:val="20"/>
        </w:rPr>
        <w:softHyphen/>
        <w:t>though the prepro</w:t>
      </w:r>
      <w:r w:rsidRPr="00A820E7">
        <w:rPr>
          <w:sz w:val="20"/>
        </w:rPr>
        <w:softHyphen/>
        <w:t>cessor checks to ensure the fields are aligned correctly.</w:t>
      </w:r>
    </w:p>
    <w:p w14:paraId="75103ABD" w14:textId="747A77A1" w:rsidR="0041037A" w:rsidRPr="00A820E7" w:rsidRDefault="0041037A">
      <w:pPr>
        <w:pStyle w:val="Numberedlist"/>
        <w:rPr>
          <w:sz w:val="20"/>
        </w:rPr>
      </w:pPr>
      <w:r w:rsidRPr="00A820E7">
        <w:rPr>
          <w:sz w:val="20"/>
        </w:rPr>
        <w:t>5.</w:t>
      </w:r>
      <w:r w:rsidRPr="00A820E7">
        <w:rPr>
          <w:sz w:val="20"/>
        </w:rPr>
        <w:tab/>
        <w:t>The first field is the Julian date</w:t>
      </w:r>
      <w:ins w:id="3690" w:author="Honnalore Steissberg" w:date="2021-08-20T11:27:00Z">
        <w:r w:rsidR="00B87E59">
          <w:rPr>
            <w:sz w:val="20"/>
          </w:rPr>
          <w:t>,</w:t>
        </w:r>
      </w:ins>
      <w:r w:rsidRPr="00A820E7">
        <w:rPr>
          <w:sz w:val="20"/>
        </w:rPr>
        <w:t xml:space="preserve"> </w:t>
      </w:r>
      <w:del w:id="3691" w:author="Honnalore Steissberg" w:date="2021-08-20T11:27:00Z">
        <w:r w:rsidRPr="00A820E7" w:rsidDel="00B87E59">
          <w:rPr>
            <w:sz w:val="20"/>
          </w:rPr>
          <w:delText xml:space="preserve">that </w:delText>
        </w:r>
      </w:del>
      <w:ins w:id="3692" w:author="Honnalore Steissberg" w:date="2021-08-20T11:27:00Z">
        <w:r w:rsidR="00B87E59">
          <w:rPr>
            <w:sz w:val="20"/>
          </w:rPr>
          <w:t>which</w:t>
        </w:r>
        <w:r w:rsidR="00B87E59" w:rsidRPr="00A820E7">
          <w:rPr>
            <w:sz w:val="20"/>
          </w:rPr>
          <w:t xml:space="preserve"> </w:t>
        </w:r>
      </w:ins>
      <w:r w:rsidRPr="00A820E7">
        <w:rPr>
          <w:sz w:val="20"/>
        </w:rPr>
        <w:t>can be entered at any frequency.  The fre</w:t>
      </w:r>
      <w:r w:rsidRPr="00A820E7">
        <w:rPr>
          <w:sz w:val="20"/>
        </w:rPr>
        <w:softHyphen/>
        <w:t>quen</w:t>
      </w:r>
      <w:r w:rsidRPr="00A820E7">
        <w:rPr>
          <w:sz w:val="20"/>
        </w:rPr>
        <w:softHyphen/>
        <w:t>cy be</w:t>
      </w:r>
      <w:r w:rsidRPr="00A820E7">
        <w:rPr>
          <w:sz w:val="20"/>
        </w:rPr>
        <w:softHyphen/>
        <w:t>tween updates may vary during the simula</w:t>
      </w:r>
      <w:r w:rsidRPr="00A820E7">
        <w:rPr>
          <w:sz w:val="20"/>
        </w:rPr>
        <w:softHyphen/>
        <w:t>tion.</w:t>
      </w:r>
    </w:p>
    <w:p w14:paraId="0AAA4EC3" w14:textId="77777777" w:rsidR="0041037A" w:rsidRPr="00A820E7" w:rsidRDefault="0041037A">
      <w:pPr>
        <w:pStyle w:val="Numberedlist"/>
        <w:rPr>
          <w:sz w:val="20"/>
        </w:rPr>
      </w:pPr>
      <w:r w:rsidRPr="00A820E7">
        <w:rPr>
          <w:sz w:val="20"/>
        </w:rPr>
        <w:t>6.</w:t>
      </w:r>
      <w:r w:rsidRPr="00A820E7">
        <w:rPr>
          <w:sz w:val="20"/>
        </w:rPr>
        <w:tab/>
        <w:t xml:space="preserve">The second field is the inflow temperature, </w:t>
      </w:r>
      <w:r w:rsidRPr="00A820E7">
        <w:rPr>
          <w:sz w:val="20"/>
        </w:rPr>
        <w:sym w:font="Symbol" w:char="F0B0"/>
      </w:r>
      <w:r w:rsidRPr="00A820E7">
        <w:rPr>
          <w:sz w:val="20"/>
        </w:rPr>
        <w:t>C.</w:t>
      </w:r>
    </w:p>
    <w:p w14:paraId="429C4A1C" w14:textId="77777777" w:rsidR="0041037A" w:rsidRPr="00B7030B" w:rsidRDefault="0041037A">
      <w:pPr>
        <w:pStyle w:val="BodyText2"/>
      </w:pPr>
    </w:p>
    <w:p w14:paraId="00D3E1A7"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145BF5">
        <w:rPr>
          <w:rFonts w:asciiTheme="minorHAnsi" w:hAnsiTheme="minorHAnsi"/>
        </w:rPr>
        <w:t xml:space="preserve"> – Fixed Format</w:t>
      </w:r>
      <w:r w:rsidR="004A0FC2">
        <w:rPr>
          <w:rFonts w:asciiTheme="minorHAnsi" w:hAnsiTheme="minorHAnsi"/>
        </w:rPr>
        <w:t>, Space Delimited</w:t>
      </w:r>
    </w:p>
    <w:p w14:paraId="5B847019" w14:textId="77777777" w:rsidR="0041037A" w:rsidRPr="001B19CA" w:rsidRDefault="0041037A">
      <w:pPr>
        <w:pStyle w:val="Examplebody"/>
        <w:rPr>
          <w:rStyle w:val="Cardexample1"/>
        </w:rPr>
      </w:pPr>
      <w:r w:rsidRPr="001B19CA">
        <w:rPr>
          <w:rStyle w:val="Cardexample1"/>
        </w:rPr>
        <w:t>CE-QUAL-W2 sample tributary inflow temperature file</w:t>
      </w:r>
    </w:p>
    <w:p w14:paraId="02CD6446" w14:textId="77777777" w:rsidR="0041037A" w:rsidRPr="001B19CA" w:rsidRDefault="0041037A">
      <w:pPr>
        <w:pStyle w:val="Examplebody"/>
        <w:rPr>
          <w:rStyle w:val="Cardexample1"/>
        </w:rPr>
      </w:pPr>
    </w:p>
    <w:p w14:paraId="1C8C93AB" w14:textId="77777777" w:rsidR="0041037A" w:rsidRPr="001B19CA" w:rsidRDefault="0041037A">
      <w:pPr>
        <w:pStyle w:val="Examplebody"/>
        <w:rPr>
          <w:rStyle w:val="Cardexample1"/>
        </w:rPr>
      </w:pPr>
      <w:r w:rsidRPr="001B19CA">
        <w:rPr>
          <w:rStyle w:val="Cardexample1"/>
        </w:rPr>
        <w:t xml:space="preserve">    JDAY     TTR</w:t>
      </w:r>
    </w:p>
    <w:p w14:paraId="5809D07A" w14:textId="77777777" w:rsidR="0041037A" w:rsidRPr="001B19CA" w:rsidRDefault="0041037A">
      <w:pPr>
        <w:pStyle w:val="Examplebody"/>
        <w:rPr>
          <w:rStyle w:val="Cardexample1"/>
        </w:rPr>
      </w:pPr>
      <w:r w:rsidRPr="001B19CA">
        <w:rPr>
          <w:rStyle w:val="Cardexample1"/>
        </w:rPr>
        <w:t xml:space="preserve">     1.0    10.3</w:t>
      </w:r>
    </w:p>
    <w:p w14:paraId="0B8FC27F" w14:textId="77777777" w:rsidR="0041037A" w:rsidRPr="001B19CA" w:rsidRDefault="0041037A">
      <w:pPr>
        <w:pStyle w:val="Examplebody"/>
        <w:rPr>
          <w:rStyle w:val="Cardexample1"/>
        </w:rPr>
      </w:pPr>
      <w:r w:rsidRPr="001B19CA">
        <w:rPr>
          <w:rStyle w:val="Cardexample1"/>
        </w:rPr>
        <w:t xml:space="preserve">     5.0     9.5</w:t>
      </w:r>
    </w:p>
    <w:p w14:paraId="25254460" w14:textId="77777777" w:rsidR="0041037A" w:rsidRPr="001B19CA" w:rsidRDefault="0041037A">
      <w:pPr>
        <w:pStyle w:val="Examplebody"/>
        <w:rPr>
          <w:rStyle w:val="Cardexample1"/>
        </w:rPr>
      </w:pPr>
      <w:r w:rsidRPr="001B19CA">
        <w:rPr>
          <w:rStyle w:val="Cardexample1"/>
        </w:rPr>
        <w:t xml:space="preserve">    12.0    10.1</w:t>
      </w:r>
    </w:p>
    <w:p w14:paraId="21BCE03B" w14:textId="77777777" w:rsidR="0041037A" w:rsidRPr="001B19CA" w:rsidRDefault="0041037A">
      <w:pPr>
        <w:pStyle w:val="Examplebody"/>
        <w:rPr>
          <w:rStyle w:val="Cardexample1"/>
        </w:rPr>
      </w:pPr>
      <w:r w:rsidRPr="001B19CA">
        <w:rPr>
          <w:rStyle w:val="Cardexample1"/>
        </w:rPr>
        <w:t xml:space="preserve">    23.0     8.6</w:t>
      </w:r>
    </w:p>
    <w:p w14:paraId="65F30A9A" w14:textId="77777777" w:rsidR="0041037A" w:rsidRPr="001B19CA" w:rsidRDefault="0041037A">
      <w:pPr>
        <w:pStyle w:val="Examplebody"/>
        <w:rPr>
          <w:rStyle w:val="Cardexample1"/>
        </w:rPr>
      </w:pPr>
      <w:r w:rsidRPr="001B19CA">
        <w:rPr>
          <w:rStyle w:val="Cardexample1"/>
        </w:rPr>
        <w:t xml:space="preserve">    35.0    11.2</w:t>
      </w:r>
    </w:p>
    <w:p w14:paraId="37EAA79D" w14:textId="77777777" w:rsidR="0041037A" w:rsidRPr="001B19CA" w:rsidRDefault="0041037A">
      <w:pPr>
        <w:pStyle w:val="Examplebody"/>
        <w:rPr>
          <w:rStyle w:val="Cardexample1"/>
        </w:rPr>
      </w:pPr>
      <w:r w:rsidRPr="001B19CA">
        <w:rPr>
          <w:rStyle w:val="Cardexample1"/>
        </w:rPr>
        <w:t xml:space="preserve">    74.5    13.9</w:t>
      </w:r>
    </w:p>
    <w:p w14:paraId="402CFA91" w14:textId="77777777" w:rsidR="0041037A" w:rsidRPr="001B19CA" w:rsidRDefault="0041037A">
      <w:pPr>
        <w:pStyle w:val="Examplebody"/>
        <w:rPr>
          <w:rStyle w:val="Cardexample1"/>
        </w:rPr>
      </w:pPr>
      <w:r w:rsidRPr="001B19CA">
        <w:rPr>
          <w:rStyle w:val="Cardexample1"/>
        </w:rPr>
        <w:t xml:space="preserve">    74.7    13.1</w:t>
      </w:r>
    </w:p>
    <w:p w14:paraId="18955FED" w14:textId="77777777" w:rsidR="0041037A" w:rsidRPr="001B19CA" w:rsidRDefault="0041037A">
      <w:pPr>
        <w:pStyle w:val="Examplebody"/>
        <w:rPr>
          <w:rStyle w:val="Cardexample1"/>
        </w:rPr>
      </w:pPr>
      <w:r w:rsidRPr="001B19CA">
        <w:rPr>
          <w:rStyle w:val="Cardexample1"/>
        </w:rPr>
        <w:t xml:space="preserve">    75.0    12.8</w:t>
      </w:r>
    </w:p>
    <w:p w14:paraId="358DB302" w14:textId="77777777" w:rsidR="0041037A" w:rsidRPr="001B19CA" w:rsidRDefault="0041037A">
      <w:pPr>
        <w:pStyle w:val="Examplebody"/>
        <w:rPr>
          <w:rStyle w:val="Cardexample1"/>
        </w:rPr>
      </w:pPr>
      <w:r w:rsidRPr="001B19CA">
        <w:rPr>
          <w:rStyle w:val="Cardexample1"/>
        </w:rPr>
        <w:t xml:space="preserve">    75.5    12.5</w:t>
      </w:r>
    </w:p>
    <w:p w14:paraId="18191824" w14:textId="77777777" w:rsidR="0041037A" w:rsidRPr="001B19CA" w:rsidRDefault="0041037A">
      <w:pPr>
        <w:pStyle w:val="Examplebody"/>
        <w:rPr>
          <w:rStyle w:val="Cardexample1"/>
        </w:rPr>
      </w:pPr>
      <w:r w:rsidRPr="001B19CA">
        <w:rPr>
          <w:rStyle w:val="Cardexample1"/>
        </w:rPr>
        <w:t xml:space="preserve">    80.0    12.6</w:t>
      </w:r>
    </w:p>
    <w:p w14:paraId="15BFCA56" w14:textId="77777777" w:rsidR="0041037A" w:rsidRPr="001B19CA" w:rsidRDefault="0041037A">
      <w:pPr>
        <w:pStyle w:val="Examplebody"/>
        <w:rPr>
          <w:rStyle w:val="Cardexample1"/>
        </w:rPr>
      </w:pPr>
      <w:r w:rsidRPr="001B19CA">
        <w:rPr>
          <w:rStyle w:val="Cardexample1"/>
        </w:rPr>
        <w:t xml:space="preserve">    80.5    12.7</w:t>
      </w:r>
    </w:p>
    <w:p w14:paraId="79C213FD" w14:textId="77777777" w:rsidR="0041037A" w:rsidRPr="001B19CA" w:rsidRDefault="0041037A">
      <w:pPr>
        <w:pStyle w:val="Examplebody"/>
        <w:rPr>
          <w:szCs w:val="22"/>
        </w:rPr>
      </w:pPr>
      <w:r w:rsidRPr="001B19CA">
        <w:rPr>
          <w:rStyle w:val="Cardexample1"/>
        </w:rPr>
        <w:t xml:space="preserve">    90.0    15.4</w:t>
      </w:r>
    </w:p>
    <w:p w14:paraId="2585CD71" w14:textId="77777777" w:rsidR="0041037A" w:rsidRPr="00B7030B" w:rsidRDefault="0041037A">
      <w:pPr>
        <w:pStyle w:val="BodyText2"/>
      </w:pPr>
    </w:p>
    <w:p w14:paraId="19273DB2" w14:textId="194C3EC5" w:rsidR="00190417" w:rsidRPr="00A820E7" w:rsidRDefault="00A820E7" w:rsidP="00190417">
      <w:pPr>
        <w:rPr>
          <w:rStyle w:val="Cardexample1"/>
          <w:rFonts w:asciiTheme="minorHAnsi" w:hAnsiTheme="minorHAnsi" w:cs="Times New Roman"/>
          <w:sz w:val="20"/>
          <w:szCs w:val="14"/>
        </w:rPr>
      </w:pPr>
      <w:r w:rsidRPr="00A820E7">
        <w:rPr>
          <w:rStyle w:val="Cardexample1"/>
          <w:rFonts w:asciiTheme="minorHAnsi" w:hAnsiTheme="minorHAnsi" w:cs="Times New Roman"/>
          <w:sz w:val="20"/>
          <w:szCs w:val="14"/>
        </w:rPr>
        <w:t xml:space="preserve">The model user can specify </w:t>
      </w:r>
      <w:r w:rsidR="00190417" w:rsidRPr="00A820E7">
        <w:rPr>
          <w:rStyle w:val="Cardexample1"/>
          <w:rFonts w:asciiTheme="minorHAnsi" w:hAnsiTheme="minorHAnsi" w:cs="Times New Roman"/>
          <w:sz w:val="20"/>
          <w:szCs w:val="14"/>
        </w:rPr>
        <w:t>a free-format file rather than the fixed format shown above. When the first character in the first line contains the ‘$’ symbol, the model will treat the file as being in free format. As in the fixed format file, the first 3 lines are ignored</w:t>
      </w:r>
      <w:ins w:id="3693" w:author="Honnalore Steissberg" w:date="2021-08-20T11:28:00Z">
        <w:r w:rsidR="00B87E59">
          <w:rPr>
            <w:rStyle w:val="Cardexample1"/>
            <w:rFonts w:asciiTheme="minorHAnsi" w:hAnsiTheme="minorHAnsi" w:cs="Times New Roman"/>
            <w:sz w:val="20"/>
            <w:szCs w:val="14"/>
          </w:rPr>
          <w:t>,</w:t>
        </w:r>
      </w:ins>
      <w:r w:rsidR="00190417" w:rsidRPr="00A820E7">
        <w:rPr>
          <w:rStyle w:val="Cardexample1"/>
          <w:rFonts w:asciiTheme="minorHAnsi" w:hAnsiTheme="minorHAnsi" w:cs="Times New Roman"/>
          <w:sz w:val="20"/>
          <w:szCs w:val="14"/>
        </w:rPr>
        <w:t xml:space="preserve"> and the data fields are in the same order as the fixed format file except that the user is no longer limited to 8 characters for each field. An example of a comma delim</w:t>
      </w:r>
      <w:r w:rsidR="00F330D0" w:rsidRPr="00A820E7">
        <w:rPr>
          <w:rStyle w:val="Cardexample1"/>
          <w:rFonts w:asciiTheme="minorHAnsi" w:hAnsiTheme="minorHAnsi" w:cs="Times New Roman"/>
          <w:sz w:val="20"/>
          <w:szCs w:val="14"/>
        </w:rPr>
        <w:t>i</w:t>
      </w:r>
      <w:r w:rsidR="00190417" w:rsidRPr="00A820E7">
        <w:rPr>
          <w:rStyle w:val="Cardexample1"/>
          <w:rFonts w:asciiTheme="minorHAnsi" w:hAnsiTheme="minorHAnsi" w:cs="Times New Roman"/>
          <w:sz w:val="20"/>
          <w:szCs w:val="14"/>
        </w:rPr>
        <w:t xml:space="preserve">ted file is shown </w:t>
      </w:r>
      <w:r w:rsidR="00145BF5">
        <w:rPr>
          <w:rStyle w:val="Cardexample1"/>
          <w:rFonts w:asciiTheme="minorHAnsi" w:hAnsiTheme="minorHAnsi" w:cs="Times New Roman"/>
          <w:sz w:val="20"/>
          <w:szCs w:val="14"/>
        </w:rPr>
        <w:t>below</w:t>
      </w:r>
      <w:r w:rsidR="00190417" w:rsidRPr="00A820E7">
        <w:rPr>
          <w:rStyle w:val="Cardexample1"/>
          <w:rFonts w:asciiTheme="minorHAnsi" w:hAnsiTheme="minorHAnsi" w:cs="Times New Roman"/>
          <w:sz w:val="20"/>
          <w:szCs w:val="14"/>
        </w:rPr>
        <w:t>.</w:t>
      </w:r>
    </w:p>
    <w:p w14:paraId="1176A0BF" w14:textId="77777777" w:rsidR="00190417" w:rsidRDefault="00190417">
      <w:pPr>
        <w:pStyle w:val="BodyText2"/>
      </w:pPr>
    </w:p>
    <w:p w14:paraId="0F017304" w14:textId="1D10D8F8" w:rsidR="00145BF5" w:rsidRDefault="00145BF5" w:rsidP="00145BF5">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w:t>
      </w:r>
      <w:r w:rsidR="004A0FC2">
        <w:rPr>
          <w:rFonts w:asciiTheme="minorHAnsi" w:hAnsiTheme="minorHAnsi"/>
        </w:rPr>
        <w:t>, Comma Delimited</w:t>
      </w:r>
      <w:r w:rsidR="000105AE">
        <w:rPr>
          <w:rFonts w:asciiTheme="minorHAnsi" w:hAnsiTheme="minorHAnsi"/>
        </w:rPr>
        <w:t xml:space="preserve"> (text editor shows hidden characters</w:t>
      </w:r>
      <w:ins w:id="3694" w:author="Honnalore Steissberg" w:date="2021-08-20T11:28:00Z">
        <w:r w:rsidR="00B87E59">
          <w:rPr>
            <w:rFonts w:asciiTheme="minorHAnsi" w:hAnsiTheme="minorHAnsi"/>
          </w:rPr>
          <w:t>,</w:t>
        </w:r>
      </w:ins>
      <w:r w:rsidR="000105AE">
        <w:rPr>
          <w:rFonts w:asciiTheme="minorHAnsi" w:hAnsiTheme="minorHAnsi"/>
        </w:rPr>
        <w:t xml:space="preserve"> such as CRLF)</w:t>
      </w:r>
    </w:p>
    <w:p w14:paraId="45A619B3" w14:textId="77777777" w:rsidR="000105AE" w:rsidRPr="000105AE" w:rsidRDefault="000105AE" w:rsidP="000105AE">
      <w:pPr>
        <w:pStyle w:val="Examplebody"/>
      </w:pPr>
      <w:r>
        <w:rPr>
          <w:noProof/>
          <w:sz w:val="20"/>
          <w:szCs w:val="14"/>
        </w:rPr>
        <w:drawing>
          <wp:inline distT="0" distB="0" distL="0" distR="0" wp14:anchorId="753043F6" wp14:editId="57AC3611">
            <wp:extent cx="1577340" cy="1291082"/>
            <wp:effectExtent l="0" t="0" r="3810" b="444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848385.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94294" cy="1304959"/>
                    </a:xfrm>
                    <a:prstGeom prst="rect">
                      <a:avLst/>
                    </a:prstGeom>
                  </pic:spPr>
                </pic:pic>
              </a:graphicData>
            </a:graphic>
          </wp:inline>
        </w:drawing>
      </w:r>
    </w:p>
    <w:p w14:paraId="1034B92E" w14:textId="77777777" w:rsidR="00145BF5" w:rsidRPr="00B7030B" w:rsidRDefault="00145BF5">
      <w:pPr>
        <w:pStyle w:val="BodyText2"/>
        <w:sectPr w:rsidR="00145BF5" w:rsidRPr="00B7030B" w:rsidSect="000E4BA7">
          <w:headerReference w:type="even" r:id="rId148"/>
          <w:headerReference w:type="default" r:id="rId149"/>
          <w:endnotePr>
            <w:numFmt w:val="decimal"/>
          </w:endnotePr>
          <w:pgSz w:w="12240" w:h="15840" w:code="1"/>
          <w:pgMar w:top="1728" w:right="1440" w:bottom="1728" w:left="2160" w:header="1008" w:footer="1008" w:gutter="0"/>
          <w:paperSrc w:first="100" w:other="100"/>
          <w:cols w:space="720"/>
          <w:noEndnote/>
        </w:sectPr>
      </w:pPr>
    </w:p>
    <w:p w14:paraId="51B0C252" w14:textId="77777777" w:rsidR="0041037A" w:rsidRPr="00B7030B" w:rsidRDefault="0041037A">
      <w:pPr>
        <w:pStyle w:val="Heading3"/>
        <w:rPr>
          <w:rFonts w:asciiTheme="minorHAnsi" w:hAnsiTheme="minorHAnsi"/>
        </w:rPr>
      </w:pPr>
      <w:bookmarkStart w:id="3695" w:name="tributary_inflow_concentration_file"/>
      <w:bookmarkStart w:id="3696" w:name="_Tributary_Inflow_Concentration"/>
      <w:bookmarkStart w:id="3697" w:name="_Toc41047904"/>
      <w:bookmarkEnd w:id="3695"/>
      <w:bookmarkEnd w:id="3696"/>
      <w:r w:rsidRPr="00B7030B">
        <w:rPr>
          <w:rFonts w:asciiTheme="minorHAnsi" w:hAnsiTheme="minorHAnsi"/>
        </w:rPr>
        <w:lastRenderedPageBreak/>
        <w:t>Tributary Inflow Concentration File</w:t>
      </w:r>
      <w:bookmarkEnd w:id="3697"/>
    </w:p>
    <w:p w14:paraId="051BAEDE" w14:textId="77777777" w:rsidR="0041037A" w:rsidRPr="004A0FC2" w:rsidRDefault="0041037A">
      <w:pPr>
        <w:pStyle w:val="BodyText"/>
        <w:rPr>
          <w:sz w:val="20"/>
        </w:rPr>
      </w:pPr>
      <w:r w:rsidRPr="004A0FC2">
        <w:rPr>
          <w:sz w:val="20"/>
        </w:rPr>
        <w:t>This file contains the inflow constituent concentrations for each tributary speci</w:t>
      </w:r>
      <w:r w:rsidRPr="004A0FC2">
        <w:rPr>
          <w:sz w:val="20"/>
        </w:rPr>
        <w:softHyphen/>
        <w:t>fied on the</w:t>
      </w:r>
      <w:r w:rsidRPr="004A0FC2">
        <w:rPr>
          <w:rStyle w:val="CardReferen1"/>
          <w:rFonts w:asciiTheme="minorHAnsi" w:hAnsiTheme="minorHAnsi"/>
          <w:sz w:val="20"/>
        </w:rPr>
        <w:t xml:space="preserve"> </w:t>
      </w:r>
      <w:hyperlink w:anchor="tributary_segment" w:history="1">
        <w:r w:rsidRPr="004A0FC2">
          <w:rPr>
            <w:rStyle w:val="Hyperlink"/>
            <w:rFonts w:asciiTheme="minorHAnsi" w:hAnsiTheme="minorHAnsi"/>
          </w:rPr>
          <w:t>Tribu</w:t>
        </w:r>
        <w:r w:rsidRPr="004A0FC2">
          <w:rPr>
            <w:rStyle w:val="Hyperlink"/>
            <w:rFonts w:asciiTheme="minorHAnsi" w:hAnsiTheme="minorHAnsi"/>
          </w:rPr>
          <w:softHyphen/>
          <w:t>tary Seg</w:t>
        </w:r>
        <w:r w:rsidRPr="004A0FC2">
          <w:rPr>
            <w:rStyle w:val="Hyperlink"/>
            <w:rFonts w:asciiTheme="minorHAnsi" w:hAnsiTheme="minorHAnsi"/>
          </w:rPr>
          <w:softHyphen/>
          <w:t>ment</w:t>
        </w:r>
      </w:hyperlink>
      <w:r w:rsidRPr="004A0FC2">
        <w:rPr>
          <w:rFonts w:cs="Times New Roman TUR"/>
          <w:sz w:val="20"/>
        </w:rPr>
        <w:t xml:space="preserve"> </w:t>
      </w:r>
      <w:r w:rsidRPr="004A0FC2">
        <w:rPr>
          <w:sz w:val="20"/>
        </w:rPr>
        <w:t>card.  The following is a list of guidelines for file preparation:</w:t>
      </w:r>
    </w:p>
    <w:p w14:paraId="12101D6B" w14:textId="77777777" w:rsidR="0041037A" w:rsidRPr="004A0FC2" w:rsidRDefault="0041037A">
      <w:pPr>
        <w:pStyle w:val="Numberedlist"/>
        <w:rPr>
          <w:sz w:val="20"/>
        </w:rPr>
      </w:pPr>
      <w:r w:rsidRPr="004A0FC2">
        <w:rPr>
          <w:sz w:val="20"/>
        </w:rPr>
        <w:t>1.</w:t>
      </w:r>
      <w:r w:rsidRPr="004A0FC2">
        <w:rPr>
          <w:sz w:val="20"/>
        </w:rPr>
        <w:tab/>
      </w:r>
      <w:r w:rsidRPr="004A0FC2">
        <w:rPr>
          <w:b/>
          <w:bCs/>
          <w:i/>
          <w:iCs/>
          <w:sz w:val="20"/>
        </w:rPr>
        <w:t>If</w:t>
      </w:r>
      <w:r w:rsidRPr="004A0FC2">
        <w:rPr>
          <w:sz w:val="20"/>
        </w:rPr>
        <w:t xml:space="preserve"> constituents are being mod</w:t>
      </w:r>
      <w:r w:rsidRPr="004A0FC2">
        <w:rPr>
          <w:sz w:val="20"/>
        </w:rPr>
        <w:softHyphen/>
        <w:t>eled, a separate file is re</w:t>
      </w:r>
      <w:r w:rsidRPr="004A0FC2">
        <w:rPr>
          <w:sz w:val="20"/>
        </w:rPr>
        <w:softHyphen/>
        <w:t>quired for each tribu</w:t>
      </w:r>
      <w:r w:rsidRPr="004A0FC2">
        <w:rPr>
          <w:sz w:val="20"/>
        </w:rPr>
        <w:softHyphen/>
        <w:t>tary.  This allows the user to update con</w:t>
      </w:r>
      <w:r w:rsidRPr="004A0FC2">
        <w:rPr>
          <w:sz w:val="20"/>
        </w:rPr>
        <w:softHyphen/>
        <w:t>stituent inflow concen</w:t>
      </w:r>
      <w:r w:rsidRPr="004A0FC2">
        <w:rPr>
          <w:sz w:val="20"/>
        </w:rPr>
        <w:softHyphen/>
        <w:t>trations for one tribu</w:t>
      </w:r>
      <w:r w:rsidRPr="004A0FC2">
        <w:rPr>
          <w:sz w:val="20"/>
        </w:rPr>
        <w:softHyphen/>
        <w:t>tary inde</w:t>
      </w:r>
      <w:r w:rsidRPr="004A0FC2">
        <w:rPr>
          <w:sz w:val="20"/>
        </w:rPr>
        <w:softHyphen/>
        <w:t>pen</w:t>
      </w:r>
      <w:r w:rsidRPr="004A0FC2">
        <w:rPr>
          <w:sz w:val="20"/>
        </w:rPr>
        <w:softHyphen/>
        <w:t>dent of an</w:t>
      </w:r>
      <w:r w:rsidRPr="004A0FC2">
        <w:rPr>
          <w:sz w:val="20"/>
        </w:rPr>
        <w:softHyphen/>
        <w:t>other tributary.</w:t>
      </w:r>
    </w:p>
    <w:p w14:paraId="0F455024" w14:textId="77777777" w:rsidR="0041037A" w:rsidRPr="004A0FC2" w:rsidRDefault="0041037A">
      <w:pPr>
        <w:pStyle w:val="Numberedlist"/>
        <w:rPr>
          <w:sz w:val="20"/>
        </w:rPr>
      </w:pPr>
      <w:r w:rsidRPr="004A0FC2">
        <w:rPr>
          <w:sz w:val="20"/>
        </w:rPr>
        <w:t>2.</w:t>
      </w:r>
      <w:r w:rsidRPr="004A0FC2">
        <w:rPr>
          <w:sz w:val="20"/>
        </w:rPr>
        <w:tab/>
        <w:t>Input format for all fields is F8.0 that al</w:t>
      </w:r>
      <w:r w:rsidRPr="004A0FC2">
        <w:rPr>
          <w:sz w:val="20"/>
        </w:rPr>
        <w:softHyphen/>
        <w:t>lows the user to speci</w:t>
      </w:r>
      <w:r w:rsidRPr="004A0FC2">
        <w:rPr>
          <w:sz w:val="20"/>
        </w:rPr>
        <w:softHyphen/>
        <w:t>fy the decimal point locati</w:t>
      </w:r>
      <w:r w:rsidRPr="004A0FC2">
        <w:rPr>
          <w:sz w:val="20"/>
        </w:rPr>
        <w:softHyphen/>
        <w:t>on.  The number of fields is deter</w:t>
      </w:r>
      <w:r w:rsidRPr="004A0FC2">
        <w:rPr>
          <w:sz w:val="20"/>
        </w:rPr>
        <w:softHyphen/>
        <w:t>min</w:t>
      </w:r>
      <w:r w:rsidRPr="004A0FC2">
        <w:rPr>
          <w:sz w:val="20"/>
        </w:rPr>
        <w:softHyphen/>
        <w:t>ed by (6) below and they are always locat</w:t>
      </w:r>
      <w:r w:rsidRPr="004A0FC2">
        <w:rPr>
          <w:sz w:val="20"/>
        </w:rPr>
        <w:softHyphen/>
        <w:t>ed on one line.</w:t>
      </w:r>
    </w:p>
    <w:p w14:paraId="71202661" w14:textId="77777777" w:rsidR="0041037A" w:rsidRPr="004A0FC2" w:rsidRDefault="0041037A">
      <w:pPr>
        <w:pStyle w:val="Numberedlist"/>
        <w:rPr>
          <w:sz w:val="20"/>
        </w:rPr>
      </w:pPr>
      <w:r w:rsidRPr="004A0FC2">
        <w:rPr>
          <w:sz w:val="20"/>
        </w:rPr>
        <w:t>3.</w:t>
      </w:r>
      <w:r w:rsidRPr="004A0FC2">
        <w:rPr>
          <w:sz w:val="20"/>
        </w:rPr>
        <w:tab/>
        <w:t>The first two lines are ig</w:t>
      </w:r>
      <w:r w:rsidRPr="004A0FC2">
        <w:rPr>
          <w:sz w:val="20"/>
        </w:rPr>
        <w:softHyphen/>
        <w:t>nored and can be used to com</w:t>
      </w:r>
      <w:r w:rsidRPr="004A0FC2">
        <w:rPr>
          <w:sz w:val="20"/>
        </w:rPr>
        <w:softHyphen/>
        <w:t>ment the file.</w:t>
      </w:r>
    </w:p>
    <w:p w14:paraId="796D4501" w14:textId="31F18A8B" w:rsidR="0041037A" w:rsidRPr="004A0FC2" w:rsidRDefault="0041037A">
      <w:pPr>
        <w:pStyle w:val="Numberedlist"/>
        <w:rPr>
          <w:sz w:val="20"/>
        </w:rPr>
      </w:pPr>
      <w:r w:rsidRPr="004A0FC2">
        <w:rPr>
          <w:sz w:val="20"/>
        </w:rPr>
        <w:t>4.</w:t>
      </w:r>
      <w:r w:rsidRPr="004A0FC2">
        <w:rPr>
          <w:sz w:val="20"/>
        </w:rPr>
        <w:tab/>
        <w:t>The next line contains the abbreviations for the constit</w:t>
      </w:r>
      <w:r w:rsidRPr="004A0FC2">
        <w:rPr>
          <w:sz w:val="20"/>
        </w:rPr>
        <w:softHyphen/>
        <w:t>uent names which are right</w:t>
      </w:r>
      <w:ins w:id="3698" w:author="Honnalore Steissberg" w:date="2021-08-20T11:43:00Z">
        <w:r w:rsidR="001530A5">
          <w:rPr>
            <w:sz w:val="20"/>
          </w:rPr>
          <w:t>-</w:t>
        </w:r>
      </w:ins>
      <w:del w:id="3699" w:author="Honnalore Steissberg" w:date="2021-08-20T11:43:00Z">
        <w:r w:rsidRPr="004A0FC2" w:rsidDel="001530A5">
          <w:rPr>
            <w:sz w:val="20"/>
          </w:rPr>
          <w:delText xml:space="preserve"> </w:delText>
        </w:r>
      </w:del>
      <w:r w:rsidRPr="004A0FC2">
        <w:rPr>
          <w:sz w:val="20"/>
        </w:rPr>
        <w:t>jus</w:t>
      </w:r>
      <w:r w:rsidRPr="004A0FC2">
        <w:rPr>
          <w:sz w:val="20"/>
        </w:rPr>
        <w:softHyphen/>
        <w:t>tified ac</w:t>
      </w:r>
      <w:r w:rsidRPr="004A0FC2">
        <w:rPr>
          <w:sz w:val="20"/>
        </w:rPr>
        <w:softHyphen/>
        <w:t>cording to the input field.  This line is also ignored al</w:t>
      </w:r>
      <w:r w:rsidRPr="004A0FC2">
        <w:rPr>
          <w:sz w:val="20"/>
        </w:rPr>
        <w:softHyphen/>
        <w:t>though the prepro</w:t>
      </w:r>
      <w:r w:rsidRPr="004A0FC2">
        <w:rPr>
          <w:sz w:val="20"/>
        </w:rPr>
        <w:softHyphen/>
        <w:t>cessor checks to ensure the fields are aligned correctly.</w:t>
      </w:r>
    </w:p>
    <w:p w14:paraId="6FFD3B9C" w14:textId="77777777" w:rsidR="0041037A" w:rsidRPr="004A0FC2" w:rsidRDefault="0041037A">
      <w:pPr>
        <w:pStyle w:val="Numberedlist"/>
        <w:rPr>
          <w:sz w:val="20"/>
        </w:rPr>
      </w:pPr>
      <w:r w:rsidRPr="004A0FC2">
        <w:rPr>
          <w:sz w:val="20"/>
        </w:rPr>
        <w:t>5.</w:t>
      </w:r>
      <w:r w:rsidRPr="004A0FC2">
        <w:rPr>
          <w:sz w:val="20"/>
        </w:rPr>
        <w:tab/>
        <w:t>The first field is the Julian date that can be entered at any frequen</w:t>
      </w:r>
      <w:r w:rsidRPr="004A0FC2">
        <w:rPr>
          <w:sz w:val="20"/>
        </w:rPr>
        <w:softHyphen/>
        <w:t>cy.  The fre</w:t>
      </w:r>
      <w:r w:rsidRPr="004A0FC2">
        <w:rPr>
          <w:sz w:val="20"/>
        </w:rPr>
        <w:softHyphen/>
        <w:t>quen</w:t>
      </w:r>
      <w:r w:rsidRPr="004A0FC2">
        <w:rPr>
          <w:sz w:val="20"/>
        </w:rPr>
        <w:softHyphen/>
        <w:t>cy be</w:t>
      </w:r>
      <w:r w:rsidRPr="004A0FC2">
        <w:rPr>
          <w:sz w:val="20"/>
        </w:rPr>
        <w:softHyphen/>
        <w:t>tween updates may vary during the simula</w:t>
      </w:r>
      <w:r w:rsidRPr="004A0FC2">
        <w:rPr>
          <w:sz w:val="20"/>
        </w:rPr>
        <w:softHyphen/>
        <w:t>tion.</w:t>
      </w:r>
    </w:p>
    <w:p w14:paraId="60E4C070" w14:textId="77777777" w:rsidR="0041037A" w:rsidRPr="004A0FC2" w:rsidRDefault="0041037A">
      <w:pPr>
        <w:pStyle w:val="Numberedlist"/>
        <w:rPr>
          <w:sz w:val="20"/>
        </w:rPr>
      </w:pPr>
      <w:r w:rsidRPr="004A0FC2">
        <w:rPr>
          <w:sz w:val="20"/>
        </w:rPr>
        <w:t>6.</w:t>
      </w:r>
      <w:r w:rsidRPr="004A0FC2">
        <w:rPr>
          <w:sz w:val="20"/>
        </w:rPr>
        <w:tab/>
        <w:t>The remaining fields con</w:t>
      </w:r>
      <w:r w:rsidRPr="004A0FC2">
        <w:rPr>
          <w:sz w:val="20"/>
        </w:rPr>
        <w:softHyphen/>
        <w:t>tain the concentra</w:t>
      </w:r>
      <w:r w:rsidRPr="004A0FC2">
        <w:rPr>
          <w:sz w:val="20"/>
        </w:rPr>
        <w:softHyphen/>
        <w:t>tion for each con</w:t>
      </w:r>
      <w:r w:rsidRPr="004A0FC2">
        <w:rPr>
          <w:sz w:val="20"/>
        </w:rPr>
        <w:softHyphen/>
        <w:t>stit</w:t>
      </w:r>
      <w:r w:rsidRPr="004A0FC2">
        <w:rPr>
          <w:sz w:val="20"/>
        </w:rPr>
        <w:softHyphen/>
        <w:t xml:space="preserve">uent specified on the </w:t>
      </w:r>
      <w:hyperlink w:anchor="tributary_active" w:history="1">
        <w:r w:rsidRPr="004A0FC2">
          <w:rPr>
            <w:rStyle w:val="Hyperlink"/>
            <w:rFonts w:asciiTheme="minorHAnsi" w:hAnsiTheme="minorHAnsi"/>
          </w:rPr>
          <w:t>Trib</w:t>
        </w:r>
        <w:r w:rsidRPr="004A0FC2">
          <w:rPr>
            <w:rStyle w:val="Hyperlink"/>
            <w:rFonts w:asciiTheme="minorHAnsi" w:hAnsiTheme="minorHAnsi"/>
          </w:rPr>
          <w:softHyphen/>
          <w:t>utary Active Constituent Control</w:t>
        </w:r>
      </w:hyperlink>
      <w:r w:rsidRPr="004A0FC2">
        <w:rPr>
          <w:sz w:val="20"/>
        </w:rPr>
        <w:t xml:space="preserve"> card.  Only those constitu</w:t>
      </w:r>
      <w:r w:rsidRPr="004A0FC2">
        <w:rPr>
          <w:sz w:val="20"/>
        </w:rPr>
        <w:softHyphen/>
        <w:t>ents speci</w:t>
      </w:r>
      <w:r w:rsidRPr="004A0FC2">
        <w:rPr>
          <w:sz w:val="20"/>
        </w:rPr>
        <w:softHyphen/>
        <w:t xml:space="preserve">fied as </w:t>
      </w:r>
      <w:r w:rsidRPr="004A0FC2">
        <w:rPr>
          <w:b/>
          <w:bCs/>
          <w:i/>
          <w:iCs/>
          <w:sz w:val="20"/>
        </w:rPr>
        <w:t>active</w:t>
      </w:r>
      <w:r w:rsidRPr="004A0FC2">
        <w:rPr>
          <w:sz w:val="20"/>
        </w:rPr>
        <w:t xml:space="preserve"> on the </w:t>
      </w:r>
      <w:hyperlink w:anchor="tributary_active" w:history="1">
        <w:r w:rsidRPr="004A0FC2">
          <w:rPr>
            <w:rStyle w:val="Hyperlink"/>
            <w:rFonts w:asciiTheme="minorHAnsi" w:hAnsiTheme="minorHAnsi"/>
          </w:rPr>
          <w:t>Trib</w:t>
        </w:r>
        <w:r w:rsidRPr="004A0FC2">
          <w:rPr>
            <w:rStyle w:val="Hyperlink"/>
            <w:rFonts w:asciiTheme="minorHAnsi" w:hAnsiTheme="minorHAnsi"/>
          </w:rPr>
          <w:softHyphen/>
          <w:t>utary Active Constituent Control</w:t>
        </w:r>
      </w:hyperlink>
      <w:r w:rsidRPr="004A0FC2">
        <w:rPr>
          <w:sz w:val="20"/>
        </w:rPr>
        <w:t xml:space="preserve"> card may be in</w:t>
      </w:r>
      <w:r w:rsidRPr="004A0FC2">
        <w:rPr>
          <w:sz w:val="20"/>
        </w:rPr>
        <w:softHyphen/>
        <w:t>cluded in the tribu</w:t>
      </w:r>
      <w:r w:rsidRPr="004A0FC2">
        <w:rPr>
          <w:sz w:val="20"/>
        </w:rPr>
        <w:softHyphen/>
        <w:t>tary in</w:t>
      </w:r>
      <w:r w:rsidRPr="004A0FC2">
        <w:rPr>
          <w:sz w:val="20"/>
        </w:rPr>
        <w:softHyphen/>
        <w:t>flow con</w:t>
      </w:r>
      <w:r w:rsidRPr="004A0FC2">
        <w:rPr>
          <w:sz w:val="20"/>
        </w:rPr>
        <w:softHyphen/>
        <w:t>centration file.</w:t>
      </w:r>
    </w:p>
    <w:p w14:paraId="42B770C3" w14:textId="77777777" w:rsidR="0041037A" w:rsidRPr="004A0FC2" w:rsidRDefault="0041037A">
      <w:pPr>
        <w:pStyle w:val="BodyText2"/>
        <w:rPr>
          <w:sz w:val="20"/>
        </w:rPr>
      </w:pPr>
    </w:p>
    <w:p w14:paraId="126DCE25" w14:textId="77777777" w:rsidR="008807A1" w:rsidRDefault="008807A1" w:rsidP="008807A1">
      <w:pPr>
        <w:rPr>
          <w:sz w:val="20"/>
        </w:rPr>
      </w:pPr>
      <w:r w:rsidRPr="004A0FC2">
        <w:rPr>
          <w:sz w:val="20"/>
        </w:rPr>
        <w:t xml:space="preserve">There is also a free format option for this file. Whenever the first character on the first line is a ‘$’ character, the model assumes the input is in free format </w:t>
      </w:r>
      <w:r w:rsidR="004A0FC2">
        <w:rPr>
          <w:sz w:val="20"/>
        </w:rPr>
        <w:t xml:space="preserve">comma delimited </w:t>
      </w:r>
      <w:r w:rsidRPr="004A0FC2">
        <w:rPr>
          <w:sz w:val="20"/>
        </w:rPr>
        <w:t>rather than fixed format</w:t>
      </w:r>
      <w:r w:rsidR="004A0FC2">
        <w:rPr>
          <w:sz w:val="20"/>
        </w:rPr>
        <w:t xml:space="preserve"> space delimited</w:t>
      </w:r>
      <w:r w:rsidRPr="004A0FC2">
        <w:rPr>
          <w:sz w:val="20"/>
        </w:rPr>
        <w:t>. Besides allowing the use of Excel and easy exporting to a csv file type, this also allows one to not be constrained by the 8</w:t>
      </w:r>
      <w:r w:rsidR="004A0FC2">
        <w:rPr>
          <w:sz w:val="20"/>
        </w:rPr>
        <w:t>-</w:t>
      </w:r>
      <w:r w:rsidRPr="004A0FC2">
        <w:rPr>
          <w:sz w:val="20"/>
        </w:rPr>
        <w:t>column width of the concentration value. An example is shown in the Inflow concentration file section above.</w:t>
      </w:r>
    </w:p>
    <w:p w14:paraId="198A2B19" w14:textId="77777777" w:rsidR="004A0FC2" w:rsidRPr="004A0FC2" w:rsidRDefault="004A0FC2" w:rsidP="008807A1">
      <w:pPr>
        <w:rPr>
          <w:sz w:val="20"/>
        </w:rPr>
      </w:pPr>
    </w:p>
    <w:p w14:paraId="64A426C3" w14:textId="77777777" w:rsidR="0041037A" w:rsidRPr="00B7030B" w:rsidRDefault="0041037A" w:rsidP="004A0FC2">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sidR="004A0FC2">
        <w:rPr>
          <w:rFonts w:asciiTheme="minorHAnsi" w:hAnsiTheme="minorHAnsi"/>
        </w:rPr>
        <w:t xml:space="preserve"> – Fixed Format, Space Delimited</w:t>
      </w:r>
    </w:p>
    <w:p w14:paraId="086FE807" w14:textId="77777777" w:rsidR="0041037A" w:rsidRPr="001B19CA" w:rsidRDefault="0041037A">
      <w:pPr>
        <w:pStyle w:val="Examplebody"/>
        <w:rPr>
          <w:rStyle w:val="Cardexample1"/>
        </w:rPr>
      </w:pPr>
      <w:r w:rsidRPr="001B19CA">
        <w:rPr>
          <w:rStyle w:val="Cardexample1"/>
        </w:rPr>
        <w:t xml:space="preserve">        CE</w:t>
      </w:r>
      <w:r w:rsidRPr="001B19CA">
        <w:rPr>
          <w:rStyle w:val="Cardexample1"/>
        </w:rPr>
        <w:noBreakHyphen/>
        <w:t>QUAL</w:t>
      </w:r>
      <w:r w:rsidRPr="001B19CA">
        <w:rPr>
          <w:rStyle w:val="Cardexample1"/>
        </w:rPr>
        <w:noBreakHyphen/>
        <w:t>W2 sample tributary con</w:t>
      </w:r>
      <w:r w:rsidRPr="001B19CA">
        <w:rPr>
          <w:rStyle w:val="Cardexample1"/>
        </w:rPr>
        <w:softHyphen/>
        <w:t xml:space="preserve">stituent inflow concentration file </w:t>
      </w:r>
    </w:p>
    <w:p w14:paraId="4824F835" w14:textId="77777777" w:rsidR="0041037A" w:rsidRPr="001B19CA" w:rsidRDefault="0041037A">
      <w:pPr>
        <w:pStyle w:val="Examplebody"/>
        <w:rPr>
          <w:rStyle w:val="Cardexample1"/>
        </w:rPr>
      </w:pPr>
      <w:r w:rsidRPr="001B19CA">
        <w:rPr>
          <w:rStyle w:val="Cardexample1"/>
        </w:rPr>
        <w:t xml:space="preserve"> </w:t>
      </w:r>
    </w:p>
    <w:p w14:paraId="4D52F4C7" w14:textId="77777777" w:rsidR="0041037A" w:rsidRPr="001B19CA" w:rsidRDefault="0041037A">
      <w:pPr>
        <w:pStyle w:val="Examplebody"/>
        <w:rPr>
          <w:rStyle w:val="Cardexample1"/>
        </w:rPr>
      </w:pPr>
      <w:r w:rsidRPr="001B19CA">
        <w:rPr>
          <w:rStyle w:val="Cardexample1"/>
        </w:rPr>
        <w:t xml:space="preserve">   JDAY CLFORM SSOLID   LDOM   RDOM  ALGAE   LPOM    PO4    NH4    NO3     O2     Fe</w:t>
      </w:r>
    </w:p>
    <w:p w14:paraId="028542E0" w14:textId="77777777" w:rsidR="0041037A" w:rsidRPr="001B19CA" w:rsidRDefault="0041037A">
      <w:pPr>
        <w:pStyle w:val="Examplebody"/>
        <w:rPr>
          <w:rStyle w:val="Cardexample1"/>
        </w:rPr>
      </w:pPr>
      <w:r w:rsidRPr="001B19CA">
        <w:rPr>
          <w:rStyle w:val="Cardexample1"/>
        </w:rPr>
        <w:t xml:space="preserve">     1.    17.    62.  7.333 17.111    0.0    0.9   0.02   0.10   0.42   13.9    0.4</w:t>
      </w:r>
    </w:p>
    <w:p w14:paraId="4D6330EA" w14:textId="77777777" w:rsidR="0041037A" w:rsidRPr="001B19CA" w:rsidRDefault="0041037A">
      <w:pPr>
        <w:pStyle w:val="Examplebody"/>
        <w:rPr>
          <w:rStyle w:val="Cardexample1"/>
        </w:rPr>
      </w:pPr>
      <w:r w:rsidRPr="001B19CA">
        <w:rPr>
          <w:rStyle w:val="Cardexample1"/>
        </w:rPr>
        <w:t xml:space="preserve">     8.    13.    </w:t>
      </w:r>
      <w:proofErr w:type="gramStart"/>
      <w:r w:rsidRPr="001B19CA">
        <w:rPr>
          <w:rStyle w:val="Cardexample1"/>
        </w:rPr>
        <w:t>0.0  8.000</w:t>
      </w:r>
      <w:proofErr w:type="gramEnd"/>
      <w:r w:rsidRPr="001B19CA">
        <w:rPr>
          <w:rStyle w:val="Cardexample1"/>
        </w:rPr>
        <w:t xml:space="preserve"> 18.667    0.0    0.4   0.01   0.03   0.37   14.0    0.2</w:t>
      </w:r>
    </w:p>
    <w:p w14:paraId="71585AEC" w14:textId="77777777" w:rsidR="0041037A" w:rsidRPr="001B19CA" w:rsidRDefault="0041037A">
      <w:pPr>
        <w:pStyle w:val="Examplebody"/>
        <w:rPr>
          <w:rStyle w:val="Cardexample1"/>
        </w:rPr>
      </w:pPr>
      <w:r w:rsidRPr="001B19CA">
        <w:rPr>
          <w:rStyle w:val="Cardexample1"/>
        </w:rPr>
        <w:t xml:space="preserve">    15.    11.    17.  9.333 21.778    0.0    0.0   0.00   0.01   0.17   10.0    0.3</w:t>
      </w:r>
    </w:p>
    <w:p w14:paraId="65A4FF60" w14:textId="77777777" w:rsidR="0041037A" w:rsidRPr="001B19CA" w:rsidRDefault="0041037A">
      <w:pPr>
        <w:pStyle w:val="Examplebody"/>
        <w:rPr>
          <w:rStyle w:val="Cardexample1"/>
        </w:rPr>
      </w:pPr>
      <w:r w:rsidRPr="001B19CA">
        <w:rPr>
          <w:rStyle w:val="Cardexample1"/>
        </w:rPr>
        <w:t xml:space="preserve">    22.    14.    34. 10.000 23.333    0.0    0.0   0.05   0.00   0.20   10.4    1.6</w:t>
      </w:r>
    </w:p>
    <w:p w14:paraId="05E5F898" w14:textId="77777777" w:rsidR="0041037A" w:rsidRPr="001B19CA" w:rsidRDefault="0041037A">
      <w:pPr>
        <w:pStyle w:val="Examplebody"/>
        <w:rPr>
          <w:rStyle w:val="Cardexample1"/>
        </w:rPr>
      </w:pPr>
      <w:r w:rsidRPr="001B19CA">
        <w:rPr>
          <w:rStyle w:val="Cardexample1"/>
        </w:rPr>
        <w:t xml:space="preserve">    29.    17.    38.  4.467 10.422    0.0    0.4   0.01   0.11   0.26   11.6    0.4</w:t>
      </w:r>
    </w:p>
    <w:p w14:paraId="627E9637" w14:textId="77777777" w:rsidR="0041037A" w:rsidRPr="001B19CA" w:rsidRDefault="0041037A">
      <w:pPr>
        <w:pStyle w:val="Examplebody"/>
        <w:rPr>
          <w:rStyle w:val="Cardexample1"/>
        </w:rPr>
      </w:pPr>
      <w:r w:rsidRPr="001B19CA">
        <w:rPr>
          <w:rStyle w:val="Cardexample1"/>
        </w:rPr>
        <w:t xml:space="preserve">    36.   101.    24.  </w:t>
      </w:r>
      <w:proofErr w:type="gramStart"/>
      <w:r w:rsidRPr="001B19CA">
        <w:rPr>
          <w:rStyle w:val="Cardexample1"/>
        </w:rPr>
        <w:t>3.867  9.022</w:t>
      </w:r>
      <w:proofErr w:type="gramEnd"/>
      <w:r w:rsidRPr="001B19CA">
        <w:rPr>
          <w:rStyle w:val="Cardexample1"/>
        </w:rPr>
        <w:t xml:space="preserve">    0.0    0.2   0.01   0.00   0.23   12.2    0.3</w:t>
      </w:r>
    </w:p>
    <w:p w14:paraId="2D55A242" w14:textId="77777777" w:rsidR="0041037A" w:rsidRPr="001B19CA" w:rsidRDefault="0041037A">
      <w:pPr>
        <w:pStyle w:val="Examplebody"/>
        <w:rPr>
          <w:szCs w:val="22"/>
        </w:rPr>
      </w:pPr>
      <w:r w:rsidRPr="001B19CA">
        <w:rPr>
          <w:rStyle w:val="Cardexample1"/>
        </w:rPr>
        <w:t xml:space="preserve">    43.    10.    11.  </w:t>
      </w:r>
      <w:proofErr w:type="gramStart"/>
      <w:r w:rsidRPr="001B19CA">
        <w:rPr>
          <w:rStyle w:val="Cardexample1"/>
        </w:rPr>
        <w:t>4.133  9.644</w:t>
      </w:r>
      <w:proofErr w:type="gramEnd"/>
      <w:r w:rsidRPr="001B19CA">
        <w:rPr>
          <w:rStyle w:val="Cardexample1"/>
        </w:rPr>
        <w:t xml:space="preserve">    0.0    0.2   0.02   0.07   0.20   12.2    0.1</w:t>
      </w:r>
      <w:r w:rsidRPr="001B19CA">
        <w:rPr>
          <w:szCs w:val="22"/>
        </w:rPr>
        <w:t xml:space="preserve"> </w:t>
      </w:r>
    </w:p>
    <w:p w14:paraId="493E957E" w14:textId="77777777" w:rsidR="0041037A" w:rsidRDefault="0041037A">
      <w:pPr>
        <w:pStyle w:val="BodyText2"/>
        <w:rPr>
          <w:rFonts w:ascii="Courier New" w:hAnsi="Courier New" w:cs="Courier New"/>
        </w:rPr>
      </w:pPr>
    </w:p>
    <w:p w14:paraId="00F9E29C" w14:textId="77777777" w:rsidR="004A0FC2" w:rsidRDefault="004A0FC2" w:rsidP="004A0FC2">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 [Not all fields or columns are shown]</w:t>
      </w:r>
    </w:p>
    <w:p w14:paraId="0D773A5D" w14:textId="77777777" w:rsidR="004A0FC2" w:rsidRPr="004A0FC2" w:rsidRDefault="004A0FC2" w:rsidP="004A0FC2">
      <w:pPr>
        <w:pStyle w:val="Examplebody"/>
        <w:sectPr w:rsidR="004A0FC2" w:rsidRPr="004A0FC2" w:rsidSect="000E4BA7">
          <w:headerReference w:type="even" r:id="rId150"/>
          <w:headerReference w:type="default" r:id="rId151"/>
          <w:endnotePr>
            <w:numFmt w:val="decimal"/>
          </w:endnotePr>
          <w:pgSz w:w="12240" w:h="15840" w:code="1"/>
          <w:pgMar w:top="1728" w:right="1440" w:bottom="1728" w:left="2160" w:header="1008" w:footer="1008" w:gutter="0"/>
          <w:paperSrc w:first="100" w:other="100"/>
          <w:cols w:space="720"/>
          <w:noEndnote/>
        </w:sectPr>
      </w:pPr>
      <w:r>
        <w:rPr>
          <w:noProof/>
        </w:rPr>
        <w:drawing>
          <wp:inline distT="0" distB="0" distL="0" distR="0" wp14:anchorId="04A31434" wp14:editId="7F4AC330">
            <wp:extent cx="5486400" cy="1020445"/>
            <wp:effectExtent l="0" t="0" r="0" b="825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84ED83.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86400" cy="1020445"/>
                    </a:xfrm>
                    <a:prstGeom prst="rect">
                      <a:avLst/>
                    </a:prstGeom>
                  </pic:spPr>
                </pic:pic>
              </a:graphicData>
            </a:graphic>
          </wp:inline>
        </w:drawing>
      </w:r>
    </w:p>
    <w:p w14:paraId="3206C466" w14:textId="77777777" w:rsidR="0041037A" w:rsidRPr="00B7030B" w:rsidRDefault="0041037A">
      <w:pPr>
        <w:pStyle w:val="Heading3"/>
        <w:rPr>
          <w:rFonts w:asciiTheme="minorHAnsi" w:hAnsiTheme="minorHAnsi"/>
        </w:rPr>
      </w:pPr>
      <w:bookmarkStart w:id="3700" w:name="distributed_tributary_inflow_file"/>
      <w:bookmarkStart w:id="3701" w:name="_Toc41047905"/>
      <w:bookmarkEnd w:id="3700"/>
      <w:r w:rsidRPr="00B7030B">
        <w:rPr>
          <w:rFonts w:asciiTheme="minorHAnsi" w:hAnsiTheme="minorHAnsi"/>
        </w:rPr>
        <w:lastRenderedPageBreak/>
        <w:t>Branch Distributed Tributary Inflow File</w:t>
      </w:r>
      <w:bookmarkEnd w:id="3701"/>
    </w:p>
    <w:p w14:paraId="48A94E64" w14:textId="77777777" w:rsidR="0041037A" w:rsidRPr="00D7586A" w:rsidRDefault="0041037A">
      <w:pPr>
        <w:pStyle w:val="BodyText"/>
        <w:rPr>
          <w:sz w:val="20"/>
        </w:rPr>
      </w:pPr>
      <w:r w:rsidRPr="00D7586A">
        <w:rPr>
          <w:sz w:val="20"/>
        </w:rPr>
        <w:t>This file contains the inflows for a dis</w:t>
      </w:r>
      <w:r w:rsidRPr="00D7586A">
        <w:rPr>
          <w:sz w:val="20"/>
        </w:rPr>
        <w:softHyphen/>
        <w:t>tributed tributary speci</w:t>
      </w:r>
      <w:r w:rsidRPr="00D7586A">
        <w:rPr>
          <w:sz w:val="20"/>
        </w:rPr>
        <w:softHyphen/>
        <w:t xml:space="preserve">fied on the </w:t>
      </w:r>
      <w:hyperlink w:anchor="distributed_tributary_active" w:history="1">
        <w:r w:rsidRPr="00D7586A">
          <w:rPr>
            <w:rStyle w:val="Hyperlink"/>
            <w:rFonts w:asciiTheme="minorHAnsi" w:hAnsiTheme="minorHAnsi"/>
          </w:rPr>
          <w:t>Dis</w:t>
        </w:r>
        <w:r w:rsidRPr="00D7586A">
          <w:rPr>
            <w:rStyle w:val="Hyperlink"/>
            <w:rFonts w:asciiTheme="minorHAnsi" w:hAnsiTheme="minorHAnsi"/>
          </w:rPr>
          <w:softHyphen/>
          <w:t>tributed Trib</w:t>
        </w:r>
        <w:r w:rsidRPr="00D7586A">
          <w:rPr>
            <w:rStyle w:val="Hyperlink"/>
            <w:rFonts w:asciiTheme="minorHAnsi" w:hAnsiTheme="minorHAnsi"/>
          </w:rPr>
          <w:softHyphen/>
          <w:t>utary</w:t>
        </w:r>
      </w:hyperlink>
      <w:r w:rsidRPr="00D7586A">
        <w:rPr>
          <w:sz w:val="20"/>
        </w:rPr>
        <w:t xml:space="preserve"> card.  The following is a list of guide</w:t>
      </w:r>
      <w:r w:rsidRPr="00D7586A">
        <w:rPr>
          <w:sz w:val="20"/>
        </w:rPr>
        <w:softHyphen/>
        <w:t>lines for file preparation:</w:t>
      </w:r>
    </w:p>
    <w:p w14:paraId="22311F8B" w14:textId="77777777" w:rsidR="0041037A" w:rsidRPr="00D7586A" w:rsidRDefault="0041037A">
      <w:pPr>
        <w:pStyle w:val="Numberedlist"/>
        <w:rPr>
          <w:sz w:val="20"/>
        </w:rPr>
      </w:pPr>
      <w:r w:rsidRPr="00D7586A">
        <w:rPr>
          <w:sz w:val="20"/>
        </w:rPr>
        <w:t>1.</w:t>
      </w:r>
      <w:r w:rsidRPr="00D7586A">
        <w:rPr>
          <w:sz w:val="20"/>
        </w:rPr>
        <w:tab/>
        <w:t>A separate file is required for each distribut</w:t>
      </w:r>
      <w:r w:rsidRPr="00D7586A">
        <w:rPr>
          <w:sz w:val="20"/>
        </w:rPr>
        <w:softHyphen/>
        <w:t>ed tributary.  This approach allows the user to up</w:t>
      </w:r>
      <w:r w:rsidRPr="00D7586A">
        <w:rPr>
          <w:sz w:val="20"/>
        </w:rPr>
        <w:softHyphen/>
        <w:t>date in</w:t>
      </w:r>
      <w:r w:rsidRPr="00D7586A">
        <w:rPr>
          <w:sz w:val="20"/>
        </w:rPr>
        <w:softHyphen/>
        <w:t>flows for one distributed tribu</w:t>
      </w:r>
      <w:r w:rsidRPr="00D7586A">
        <w:rPr>
          <w:sz w:val="20"/>
        </w:rPr>
        <w:softHyphen/>
        <w:t>tary inde</w:t>
      </w:r>
      <w:r w:rsidRPr="00D7586A">
        <w:rPr>
          <w:sz w:val="20"/>
        </w:rPr>
        <w:softHyphen/>
        <w:t>pendent of another distrib</w:t>
      </w:r>
      <w:r w:rsidRPr="00D7586A">
        <w:rPr>
          <w:sz w:val="20"/>
        </w:rPr>
        <w:softHyphen/>
        <w:t>uted tribu</w:t>
      </w:r>
      <w:r w:rsidRPr="00D7586A">
        <w:rPr>
          <w:sz w:val="20"/>
        </w:rPr>
        <w:softHyphen/>
        <w:t>tary.</w:t>
      </w:r>
    </w:p>
    <w:p w14:paraId="5193E51F" w14:textId="77777777" w:rsidR="0041037A" w:rsidRPr="00D7586A" w:rsidRDefault="0041037A">
      <w:pPr>
        <w:pStyle w:val="Numberedlist"/>
        <w:rPr>
          <w:sz w:val="20"/>
        </w:rPr>
      </w:pPr>
      <w:r w:rsidRPr="00D7586A">
        <w:rPr>
          <w:sz w:val="20"/>
        </w:rPr>
        <w:t>2.</w:t>
      </w:r>
      <w:r w:rsidRPr="00D7586A">
        <w:rPr>
          <w:sz w:val="20"/>
        </w:rPr>
        <w:tab/>
        <w:t>Input format for each field is F8.0 that al</w:t>
      </w:r>
      <w:r w:rsidRPr="00D7586A">
        <w:rPr>
          <w:sz w:val="20"/>
        </w:rPr>
        <w:softHyphen/>
        <w:t>lows the user to specify the decimal point location.</w:t>
      </w:r>
    </w:p>
    <w:p w14:paraId="31C9B6FF" w14:textId="77777777" w:rsidR="0041037A" w:rsidRPr="00D7586A" w:rsidRDefault="0041037A">
      <w:pPr>
        <w:pStyle w:val="Numberedlist"/>
        <w:rPr>
          <w:sz w:val="20"/>
        </w:rPr>
      </w:pPr>
      <w:r w:rsidRPr="00D7586A">
        <w:rPr>
          <w:sz w:val="20"/>
        </w:rPr>
        <w:t>3.</w:t>
      </w:r>
      <w:r w:rsidRPr="00D7586A">
        <w:rPr>
          <w:sz w:val="20"/>
        </w:rPr>
        <w:tab/>
        <w:t>The first two lines are ig</w:t>
      </w:r>
      <w:r w:rsidRPr="00D7586A">
        <w:rPr>
          <w:sz w:val="20"/>
        </w:rPr>
        <w:softHyphen/>
        <w:t>nored and can be used to com</w:t>
      </w:r>
      <w:r w:rsidRPr="00D7586A">
        <w:rPr>
          <w:sz w:val="20"/>
        </w:rPr>
        <w:softHyphen/>
        <w:t>ment the file.</w:t>
      </w:r>
    </w:p>
    <w:p w14:paraId="227E1B39" w14:textId="5DC152FD" w:rsidR="0041037A" w:rsidRPr="00D7586A" w:rsidRDefault="0041037A">
      <w:pPr>
        <w:pStyle w:val="Numberedlist"/>
        <w:rPr>
          <w:sz w:val="20"/>
        </w:rPr>
      </w:pPr>
      <w:r w:rsidRPr="00D7586A">
        <w:rPr>
          <w:sz w:val="20"/>
        </w:rPr>
        <w:t>4.</w:t>
      </w:r>
      <w:r w:rsidRPr="00D7586A">
        <w:rPr>
          <w:sz w:val="20"/>
        </w:rPr>
        <w:tab/>
        <w:t>The third line contains the variable names which are right</w:t>
      </w:r>
      <w:ins w:id="3702" w:author="Honnalore Steissberg" w:date="2021-08-20T11:43:00Z">
        <w:r w:rsidR="001530A5">
          <w:rPr>
            <w:sz w:val="20"/>
          </w:rPr>
          <w:t>-</w:t>
        </w:r>
      </w:ins>
      <w:del w:id="3703" w:author="Honnalore Steissberg" w:date="2021-08-20T11:43:00Z">
        <w:r w:rsidRPr="00D7586A" w:rsidDel="001530A5">
          <w:rPr>
            <w:sz w:val="20"/>
          </w:rPr>
          <w:delText xml:space="preserve"> </w:delText>
        </w:r>
      </w:del>
      <w:r w:rsidRPr="00D7586A">
        <w:rPr>
          <w:sz w:val="20"/>
        </w:rPr>
        <w:t>justi</w:t>
      </w:r>
      <w:r w:rsidRPr="00D7586A">
        <w:rPr>
          <w:sz w:val="20"/>
        </w:rPr>
        <w:softHyphen/>
        <w:t>fied accord</w:t>
      </w:r>
      <w:r w:rsidRPr="00D7586A">
        <w:rPr>
          <w:sz w:val="20"/>
        </w:rPr>
        <w:softHyphen/>
        <w:t>ing to the input field.  This line is also ignored al</w:t>
      </w:r>
      <w:r w:rsidRPr="00D7586A">
        <w:rPr>
          <w:sz w:val="20"/>
        </w:rPr>
        <w:softHyphen/>
        <w:t>though the prepro</w:t>
      </w:r>
      <w:r w:rsidRPr="00D7586A">
        <w:rPr>
          <w:sz w:val="20"/>
        </w:rPr>
        <w:softHyphen/>
        <w:t>cessor checks to ensure the fields are aligned correct</w:t>
      </w:r>
      <w:r w:rsidRPr="00D7586A">
        <w:rPr>
          <w:sz w:val="20"/>
        </w:rPr>
        <w:softHyphen/>
        <w:t>ly.</w:t>
      </w:r>
    </w:p>
    <w:p w14:paraId="5AE7113A" w14:textId="77777777" w:rsidR="0041037A" w:rsidRPr="00D7586A" w:rsidRDefault="0041037A">
      <w:pPr>
        <w:pStyle w:val="Numberedlist"/>
        <w:rPr>
          <w:sz w:val="20"/>
        </w:rPr>
      </w:pPr>
      <w:r w:rsidRPr="00D7586A">
        <w:rPr>
          <w:sz w:val="20"/>
        </w:rPr>
        <w:t>5.</w:t>
      </w:r>
      <w:r w:rsidRPr="00D7586A">
        <w:rPr>
          <w:sz w:val="20"/>
        </w:rPr>
        <w:tab/>
        <w:t>The first field is the Julian date that can be entered at any fre</w:t>
      </w:r>
      <w:r w:rsidRPr="00D7586A">
        <w:rPr>
          <w:sz w:val="20"/>
        </w:rPr>
        <w:softHyphen/>
        <w:t>quency.  The fre</w:t>
      </w:r>
      <w:r w:rsidRPr="00D7586A">
        <w:rPr>
          <w:sz w:val="20"/>
        </w:rPr>
        <w:softHyphen/>
        <w:t>quen</w:t>
      </w:r>
      <w:r w:rsidRPr="00D7586A">
        <w:rPr>
          <w:sz w:val="20"/>
        </w:rPr>
        <w:softHyphen/>
        <w:t>cy be</w:t>
      </w:r>
      <w:r w:rsidRPr="00D7586A">
        <w:rPr>
          <w:sz w:val="20"/>
        </w:rPr>
        <w:softHyphen/>
        <w:t>tween updates may vary during the simu</w:t>
      </w:r>
      <w:r w:rsidRPr="00D7586A">
        <w:rPr>
          <w:sz w:val="20"/>
        </w:rPr>
        <w:softHyphen/>
        <w:t>la</w:t>
      </w:r>
      <w:r w:rsidRPr="00D7586A">
        <w:rPr>
          <w:sz w:val="20"/>
        </w:rPr>
        <w:softHyphen/>
        <w:t>tion.</w:t>
      </w:r>
    </w:p>
    <w:p w14:paraId="6D8CCEC3" w14:textId="77777777" w:rsidR="0041037A" w:rsidRPr="00D7586A" w:rsidRDefault="0041037A">
      <w:pPr>
        <w:pStyle w:val="Numberedlist"/>
        <w:rPr>
          <w:sz w:val="20"/>
        </w:rPr>
      </w:pPr>
      <w:r w:rsidRPr="00D7586A">
        <w:rPr>
          <w:sz w:val="20"/>
        </w:rPr>
        <w:t>6.</w:t>
      </w:r>
      <w:r w:rsidRPr="00D7586A">
        <w:rPr>
          <w:sz w:val="20"/>
        </w:rPr>
        <w:tab/>
        <w:t>The second field is the inflow rate, m</w:t>
      </w:r>
      <w:r w:rsidRPr="00D7586A">
        <w:rPr>
          <w:sz w:val="20"/>
          <w:vertAlign w:val="superscript"/>
        </w:rPr>
        <w:t>3</w:t>
      </w:r>
      <w:r w:rsidRPr="00D7586A">
        <w:rPr>
          <w:sz w:val="20"/>
        </w:rPr>
        <w:t xml:space="preserve"> sec</w:t>
      </w:r>
      <w:r w:rsidRPr="00D7586A">
        <w:rPr>
          <w:sz w:val="20"/>
          <w:vertAlign w:val="superscript"/>
        </w:rPr>
        <w:t>-1</w:t>
      </w:r>
      <w:r w:rsidRPr="00D7586A">
        <w:rPr>
          <w:sz w:val="20"/>
        </w:rPr>
        <w:t>.</w:t>
      </w:r>
    </w:p>
    <w:p w14:paraId="4DE4EFDF" w14:textId="77777777" w:rsidR="0041037A" w:rsidRPr="00B7030B" w:rsidRDefault="0041037A">
      <w:pPr>
        <w:pStyle w:val="BodyText2"/>
      </w:pPr>
    </w:p>
    <w:p w14:paraId="62D3208A"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D7586A">
        <w:rPr>
          <w:rFonts w:asciiTheme="minorHAnsi" w:hAnsiTheme="minorHAnsi"/>
        </w:rPr>
        <w:t xml:space="preserve"> – Fixed Format, Space Delimited</w:t>
      </w:r>
    </w:p>
    <w:p w14:paraId="589448DD" w14:textId="77777777" w:rsidR="0041037A" w:rsidRPr="001B19CA" w:rsidRDefault="0041037A">
      <w:pPr>
        <w:pStyle w:val="Examplebody"/>
        <w:rPr>
          <w:rStyle w:val="Cardexample1"/>
        </w:rPr>
      </w:pPr>
      <w:r w:rsidRPr="001B19CA">
        <w:rPr>
          <w:rStyle w:val="Cardexample1"/>
        </w:rPr>
        <w:t>CE-QUAL-W2 sample distributed tributary inflow file</w:t>
      </w:r>
    </w:p>
    <w:p w14:paraId="4BBC345B" w14:textId="77777777" w:rsidR="0041037A" w:rsidRPr="001B19CA" w:rsidRDefault="0041037A">
      <w:pPr>
        <w:pStyle w:val="Examplebody"/>
        <w:rPr>
          <w:rStyle w:val="Cardexample1"/>
        </w:rPr>
      </w:pPr>
    </w:p>
    <w:p w14:paraId="0E315A62" w14:textId="77777777" w:rsidR="0041037A" w:rsidRPr="001B19CA" w:rsidRDefault="0041037A">
      <w:pPr>
        <w:pStyle w:val="Examplebody"/>
        <w:rPr>
          <w:rStyle w:val="Cardexample1"/>
        </w:rPr>
      </w:pPr>
      <w:r w:rsidRPr="001B19CA">
        <w:rPr>
          <w:rStyle w:val="Cardexample1"/>
        </w:rPr>
        <w:t xml:space="preserve">    JDAY    QDTR</w:t>
      </w:r>
    </w:p>
    <w:p w14:paraId="1665147B" w14:textId="77777777" w:rsidR="0041037A" w:rsidRPr="001B19CA" w:rsidRDefault="0041037A">
      <w:pPr>
        <w:pStyle w:val="Examplebody"/>
        <w:rPr>
          <w:rStyle w:val="Cardexample1"/>
        </w:rPr>
      </w:pPr>
      <w:r w:rsidRPr="001B19CA">
        <w:rPr>
          <w:rStyle w:val="Cardexample1"/>
        </w:rPr>
        <w:t xml:space="preserve">     1.0    22.8</w:t>
      </w:r>
    </w:p>
    <w:p w14:paraId="3ECF72F9" w14:textId="77777777" w:rsidR="0041037A" w:rsidRPr="001B19CA" w:rsidRDefault="0041037A">
      <w:pPr>
        <w:pStyle w:val="Examplebody"/>
        <w:rPr>
          <w:rStyle w:val="Cardexample1"/>
        </w:rPr>
      </w:pPr>
      <w:r w:rsidRPr="001B19CA">
        <w:rPr>
          <w:rStyle w:val="Cardexample1"/>
        </w:rPr>
        <w:t xml:space="preserve">     5.0    44.5</w:t>
      </w:r>
    </w:p>
    <w:p w14:paraId="377A8E74" w14:textId="77777777" w:rsidR="0041037A" w:rsidRPr="001B19CA" w:rsidRDefault="0041037A">
      <w:pPr>
        <w:pStyle w:val="Examplebody"/>
        <w:rPr>
          <w:rStyle w:val="Cardexample1"/>
        </w:rPr>
      </w:pPr>
      <w:r w:rsidRPr="001B19CA">
        <w:rPr>
          <w:rStyle w:val="Cardexample1"/>
        </w:rPr>
        <w:t xml:space="preserve">    12.0    31.2</w:t>
      </w:r>
    </w:p>
    <w:p w14:paraId="73B7C35E" w14:textId="77777777" w:rsidR="0041037A" w:rsidRPr="001B19CA" w:rsidRDefault="0041037A">
      <w:pPr>
        <w:pStyle w:val="Examplebody"/>
        <w:rPr>
          <w:rStyle w:val="Cardexample1"/>
        </w:rPr>
      </w:pPr>
      <w:r w:rsidRPr="001B19CA">
        <w:rPr>
          <w:rStyle w:val="Cardexample1"/>
        </w:rPr>
        <w:t xml:space="preserve">    23.0    80.4</w:t>
      </w:r>
    </w:p>
    <w:p w14:paraId="6BCED512" w14:textId="77777777" w:rsidR="0041037A" w:rsidRPr="001B19CA" w:rsidRDefault="0041037A">
      <w:pPr>
        <w:pStyle w:val="Examplebody"/>
        <w:rPr>
          <w:rStyle w:val="Cardexample1"/>
        </w:rPr>
      </w:pPr>
      <w:r w:rsidRPr="001B19CA">
        <w:rPr>
          <w:rStyle w:val="Cardexample1"/>
        </w:rPr>
        <w:t xml:space="preserve">    35.0    50.6</w:t>
      </w:r>
    </w:p>
    <w:p w14:paraId="78D11157" w14:textId="77777777" w:rsidR="0041037A" w:rsidRPr="001B19CA" w:rsidRDefault="0041037A">
      <w:pPr>
        <w:pStyle w:val="Examplebody"/>
        <w:rPr>
          <w:rStyle w:val="Cardexample1"/>
        </w:rPr>
      </w:pPr>
      <w:r w:rsidRPr="001B19CA">
        <w:rPr>
          <w:rStyle w:val="Cardexample1"/>
        </w:rPr>
        <w:t xml:space="preserve">    74.5   103.0</w:t>
      </w:r>
    </w:p>
    <w:p w14:paraId="079335EA" w14:textId="77777777" w:rsidR="0041037A" w:rsidRPr="001B19CA" w:rsidRDefault="0041037A">
      <w:pPr>
        <w:pStyle w:val="Examplebody"/>
        <w:rPr>
          <w:rStyle w:val="Cardexample1"/>
        </w:rPr>
      </w:pPr>
      <w:r w:rsidRPr="001B19CA">
        <w:rPr>
          <w:rStyle w:val="Cardexample1"/>
        </w:rPr>
        <w:t xml:space="preserve">    74.7   185.6</w:t>
      </w:r>
    </w:p>
    <w:p w14:paraId="3587F680" w14:textId="77777777" w:rsidR="0041037A" w:rsidRPr="001B19CA" w:rsidRDefault="0041037A">
      <w:pPr>
        <w:pStyle w:val="Examplebody"/>
        <w:rPr>
          <w:rStyle w:val="Cardexample1"/>
        </w:rPr>
      </w:pPr>
      <w:r w:rsidRPr="001B19CA">
        <w:rPr>
          <w:rStyle w:val="Cardexample1"/>
        </w:rPr>
        <w:t xml:space="preserve">    75.0   212.3</w:t>
      </w:r>
    </w:p>
    <w:p w14:paraId="3C085196" w14:textId="77777777" w:rsidR="0041037A" w:rsidRPr="001B19CA" w:rsidRDefault="0041037A">
      <w:pPr>
        <w:pStyle w:val="Examplebody"/>
        <w:rPr>
          <w:rStyle w:val="Cardexample1"/>
        </w:rPr>
      </w:pPr>
      <w:r w:rsidRPr="001B19CA">
        <w:rPr>
          <w:rStyle w:val="Cardexample1"/>
        </w:rPr>
        <w:t xml:space="preserve">    75.5   178.6</w:t>
      </w:r>
    </w:p>
    <w:p w14:paraId="262EAD1A" w14:textId="77777777" w:rsidR="0041037A" w:rsidRPr="001B19CA" w:rsidRDefault="0041037A">
      <w:pPr>
        <w:pStyle w:val="Examplebody"/>
        <w:rPr>
          <w:rStyle w:val="Cardexample1"/>
        </w:rPr>
      </w:pPr>
      <w:r w:rsidRPr="001B19CA">
        <w:rPr>
          <w:rStyle w:val="Cardexample1"/>
        </w:rPr>
        <w:t xml:space="preserve">    80.0   123.4</w:t>
      </w:r>
    </w:p>
    <w:p w14:paraId="67B38E77" w14:textId="77777777" w:rsidR="0041037A" w:rsidRPr="001B19CA" w:rsidRDefault="0041037A">
      <w:pPr>
        <w:pStyle w:val="Examplebody"/>
        <w:rPr>
          <w:rStyle w:val="Cardexample1"/>
        </w:rPr>
      </w:pPr>
      <w:r w:rsidRPr="001B19CA">
        <w:rPr>
          <w:rStyle w:val="Cardexample1"/>
        </w:rPr>
        <w:t xml:space="preserve">    80.5    78.3</w:t>
      </w:r>
    </w:p>
    <w:p w14:paraId="6E6D6B21" w14:textId="77777777" w:rsidR="0041037A" w:rsidRPr="001B19CA" w:rsidRDefault="0041037A">
      <w:pPr>
        <w:pStyle w:val="Examplebody"/>
        <w:rPr>
          <w:rStyle w:val="Cardexample1"/>
        </w:rPr>
      </w:pPr>
      <w:r w:rsidRPr="001B19CA">
        <w:rPr>
          <w:rStyle w:val="Cardexample1"/>
        </w:rPr>
        <w:t xml:space="preserve">    90.0    46.5</w:t>
      </w:r>
    </w:p>
    <w:p w14:paraId="76B3D383" w14:textId="77777777" w:rsidR="00190417" w:rsidRPr="00B7030B" w:rsidRDefault="00190417" w:rsidP="00190417"/>
    <w:p w14:paraId="6BC6329C" w14:textId="6DC2BB85" w:rsidR="00190417" w:rsidRDefault="00D7586A" w:rsidP="00190417">
      <w:pPr>
        <w:rPr>
          <w:rStyle w:val="Cardexample1"/>
          <w:rFonts w:asciiTheme="minorHAnsi" w:hAnsiTheme="minorHAnsi" w:cs="Times New Roman"/>
          <w:sz w:val="20"/>
          <w:szCs w:val="14"/>
        </w:rPr>
      </w:pPr>
      <w:r w:rsidRPr="00D7586A">
        <w:rPr>
          <w:rStyle w:val="Cardexample1"/>
          <w:rFonts w:asciiTheme="minorHAnsi" w:hAnsiTheme="minorHAnsi" w:cs="Times New Roman"/>
          <w:sz w:val="20"/>
          <w:szCs w:val="14"/>
        </w:rPr>
        <w:t>The model user can also</w:t>
      </w:r>
      <w:r w:rsidR="00190417" w:rsidRPr="00D7586A">
        <w:rPr>
          <w:rStyle w:val="Cardexample1"/>
          <w:rFonts w:asciiTheme="minorHAnsi" w:hAnsiTheme="minorHAnsi" w:cs="Times New Roman"/>
          <w:sz w:val="20"/>
          <w:szCs w:val="14"/>
        </w:rPr>
        <w:t xml:space="preserve"> use a free-format file rather than the fixed format shown above. When the first character in the first line contains the ‘$’ symbol, the model will treat the file as being in free format. As in the fixed format file, the first 3 lines are ignored</w:t>
      </w:r>
      <w:ins w:id="3704" w:author="Honnalore Steissberg" w:date="2021-08-20T11:29:00Z">
        <w:r w:rsidR="008D47E2">
          <w:rPr>
            <w:rStyle w:val="Cardexample1"/>
            <w:rFonts w:asciiTheme="minorHAnsi" w:hAnsiTheme="minorHAnsi" w:cs="Times New Roman"/>
            <w:sz w:val="20"/>
            <w:szCs w:val="14"/>
          </w:rPr>
          <w:t>,</w:t>
        </w:r>
      </w:ins>
      <w:r w:rsidR="00190417" w:rsidRPr="00D7586A">
        <w:rPr>
          <w:rStyle w:val="Cardexample1"/>
          <w:rFonts w:asciiTheme="minorHAnsi" w:hAnsiTheme="minorHAnsi" w:cs="Times New Roman"/>
          <w:sz w:val="20"/>
          <w:szCs w:val="14"/>
        </w:rPr>
        <w:t xml:space="preserve"> and the data fields are in the same order as the fixed format file</w:t>
      </w:r>
      <w:ins w:id="3705" w:author="Honnalore Steissberg" w:date="2021-08-20T11:29:00Z">
        <w:r w:rsidR="008D47E2">
          <w:rPr>
            <w:rStyle w:val="Cardexample1"/>
            <w:rFonts w:asciiTheme="minorHAnsi" w:hAnsiTheme="minorHAnsi" w:cs="Times New Roman"/>
            <w:sz w:val="20"/>
            <w:szCs w:val="14"/>
          </w:rPr>
          <w:t>,</w:t>
        </w:r>
      </w:ins>
      <w:r w:rsidR="00190417" w:rsidRPr="00D7586A">
        <w:rPr>
          <w:rStyle w:val="Cardexample1"/>
          <w:rFonts w:asciiTheme="minorHAnsi" w:hAnsiTheme="minorHAnsi" w:cs="Times New Roman"/>
          <w:sz w:val="20"/>
          <w:szCs w:val="14"/>
        </w:rPr>
        <w:t xml:space="preserve"> except that the user is no longer limited to 8 characters for each field. An example of a comma delim</w:t>
      </w:r>
      <w:r w:rsidR="00F330D0" w:rsidRPr="00D7586A">
        <w:rPr>
          <w:rStyle w:val="Cardexample1"/>
          <w:rFonts w:asciiTheme="minorHAnsi" w:hAnsiTheme="minorHAnsi" w:cs="Times New Roman"/>
          <w:sz w:val="20"/>
          <w:szCs w:val="14"/>
        </w:rPr>
        <w:t>i</w:t>
      </w:r>
      <w:r w:rsidR="00190417" w:rsidRPr="00D7586A">
        <w:rPr>
          <w:rStyle w:val="Cardexample1"/>
          <w:rFonts w:asciiTheme="minorHAnsi" w:hAnsiTheme="minorHAnsi" w:cs="Times New Roman"/>
          <w:sz w:val="20"/>
          <w:szCs w:val="14"/>
        </w:rPr>
        <w:t xml:space="preserve">ted file is shown </w:t>
      </w:r>
      <w:r>
        <w:rPr>
          <w:rStyle w:val="Cardexample1"/>
          <w:rFonts w:asciiTheme="minorHAnsi" w:hAnsiTheme="minorHAnsi" w:cs="Times New Roman"/>
          <w:sz w:val="20"/>
          <w:szCs w:val="14"/>
        </w:rPr>
        <w:t>below</w:t>
      </w:r>
      <w:r w:rsidR="00190417" w:rsidRPr="00D7586A">
        <w:rPr>
          <w:rStyle w:val="Cardexample1"/>
          <w:rFonts w:asciiTheme="minorHAnsi" w:hAnsiTheme="minorHAnsi" w:cs="Times New Roman"/>
          <w:sz w:val="20"/>
          <w:szCs w:val="14"/>
        </w:rPr>
        <w:t>.</w:t>
      </w:r>
    </w:p>
    <w:p w14:paraId="2D908BC6" w14:textId="77777777" w:rsidR="00D7586A" w:rsidRPr="00D7586A" w:rsidRDefault="00D7586A" w:rsidP="00190417">
      <w:pPr>
        <w:rPr>
          <w:rStyle w:val="Cardexample1"/>
          <w:rFonts w:asciiTheme="minorHAnsi" w:hAnsiTheme="minorHAnsi" w:cs="Times New Roman"/>
          <w:sz w:val="20"/>
          <w:szCs w:val="14"/>
        </w:rPr>
      </w:pPr>
    </w:p>
    <w:p w14:paraId="1D4F0393" w14:textId="77777777" w:rsidR="00D7586A" w:rsidRPr="00B7030B" w:rsidRDefault="00D7586A" w:rsidP="00D7586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7B48CD4E" w14:textId="77777777" w:rsidR="00D7586A" w:rsidRPr="00B7030B" w:rsidRDefault="00D7586A">
      <w:pPr>
        <w:pStyle w:val="BodyText2"/>
        <w:sectPr w:rsidR="00D7586A" w:rsidRPr="00B7030B" w:rsidSect="000E4BA7">
          <w:headerReference w:type="even" r:id="rId153"/>
          <w:headerReference w:type="default" r:id="rId154"/>
          <w:endnotePr>
            <w:numFmt w:val="decimal"/>
          </w:endnotePr>
          <w:pgSz w:w="12240" w:h="15840" w:code="1"/>
          <w:pgMar w:top="1728" w:right="1440" w:bottom="1728" w:left="2160" w:header="1008" w:footer="1008" w:gutter="0"/>
          <w:paperSrc w:first="100" w:other="100"/>
          <w:cols w:space="720"/>
          <w:noEndnote/>
        </w:sectPr>
      </w:pPr>
      <w:r>
        <w:rPr>
          <w:noProof/>
          <w:snapToGrid/>
        </w:rPr>
        <w:drawing>
          <wp:inline distT="0" distB="0" distL="0" distR="0" wp14:anchorId="722F0065" wp14:editId="102F1B8E">
            <wp:extent cx="1504950" cy="1470398"/>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848F76.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537626" cy="1502324"/>
                    </a:xfrm>
                    <a:prstGeom prst="rect">
                      <a:avLst/>
                    </a:prstGeom>
                  </pic:spPr>
                </pic:pic>
              </a:graphicData>
            </a:graphic>
          </wp:inline>
        </w:drawing>
      </w:r>
    </w:p>
    <w:p w14:paraId="32F91E4D" w14:textId="77777777" w:rsidR="0041037A" w:rsidRPr="00B7030B" w:rsidRDefault="0041037A">
      <w:pPr>
        <w:pStyle w:val="Heading3"/>
        <w:rPr>
          <w:rFonts w:asciiTheme="minorHAnsi" w:hAnsiTheme="minorHAnsi"/>
        </w:rPr>
      </w:pPr>
      <w:bookmarkStart w:id="3706" w:name="distributed_tributary_temperature_file"/>
      <w:bookmarkStart w:id="3707" w:name="_Toc41047906"/>
      <w:bookmarkEnd w:id="3706"/>
      <w:r w:rsidRPr="00B7030B">
        <w:rPr>
          <w:rFonts w:asciiTheme="minorHAnsi" w:hAnsiTheme="minorHAnsi"/>
        </w:rPr>
        <w:lastRenderedPageBreak/>
        <w:t>Branch Distributed Tri</w:t>
      </w:r>
      <w:r w:rsidRPr="00B7030B">
        <w:rPr>
          <w:rFonts w:asciiTheme="minorHAnsi" w:hAnsiTheme="minorHAnsi"/>
        </w:rPr>
        <w:softHyphen/>
        <w:t>butary Inflow Temperature File</w:t>
      </w:r>
      <w:bookmarkEnd w:id="3707"/>
    </w:p>
    <w:p w14:paraId="1A0C3848" w14:textId="77777777" w:rsidR="0041037A" w:rsidRPr="00F0269B" w:rsidRDefault="0041037A">
      <w:pPr>
        <w:pStyle w:val="BodyText"/>
        <w:rPr>
          <w:sz w:val="20"/>
        </w:rPr>
      </w:pPr>
      <w:r w:rsidRPr="00F0269B">
        <w:rPr>
          <w:sz w:val="20"/>
        </w:rPr>
        <w:t>This file contains the inflow tem</w:t>
      </w:r>
      <w:r w:rsidRPr="00F0269B">
        <w:rPr>
          <w:sz w:val="20"/>
        </w:rPr>
        <w:softHyphen/>
        <w:t>peratures for a distributed tribu</w:t>
      </w:r>
      <w:r w:rsidRPr="00F0269B">
        <w:rPr>
          <w:sz w:val="20"/>
        </w:rPr>
        <w:softHyphen/>
        <w:t xml:space="preserve">tary specified on the </w:t>
      </w:r>
      <w:hyperlink w:anchor="distributed_tributary_active" w:history="1">
        <w:r w:rsidRPr="00F0269B">
          <w:rPr>
            <w:rStyle w:val="Hyperlink"/>
            <w:rFonts w:asciiTheme="minorHAnsi" w:hAnsiTheme="minorHAnsi"/>
          </w:rPr>
          <w:t>Dis</w:t>
        </w:r>
        <w:r w:rsidRPr="00F0269B">
          <w:rPr>
            <w:rStyle w:val="Hyperlink"/>
            <w:rFonts w:asciiTheme="minorHAnsi" w:hAnsiTheme="minorHAnsi"/>
          </w:rPr>
          <w:softHyphen/>
          <w:t>tributed Trib</w:t>
        </w:r>
        <w:r w:rsidRPr="00F0269B">
          <w:rPr>
            <w:rStyle w:val="Hyperlink"/>
            <w:rFonts w:asciiTheme="minorHAnsi" w:hAnsiTheme="minorHAnsi"/>
          </w:rPr>
          <w:softHyphen/>
          <w:t>utary</w:t>
        </w:r>
      </w:hyperlink>
      <w:r w:rsidRPr="00F0269B">
        <w:rPr>
          <w:rFonts w:cs="Times New Roman TUR"/>
          <w:sz w:val="20"/>
        </w:rPr>
        <w:t xml:space="preserve"> </w:t>
      </w:r>
      <w:r w:rsidRPr="00F0269B">
        <w:rPr>
          <w:sz w:val="20"/>
        </w:rPr>
        <w:t>card.  The following is a list of guide</w:t>
      </w:r>
      <w:r w:rsidRPr="00F0269B">
        <w:rPr>
          <w:sz w:val="20"/>
        </w:rPr>
        <w:softHyphen/>
        <w:t>lines for file preparation:</w:t>
      </w:r>
    </w:p>
    <w:p w14:paraId="61D7E07F" w14:textId="77777777" w:rsidR="0041037A" w:rsidRPr="00F0269B" w:rsidRDefault="0041037A">
      <w:pPr>
        <w:pStyle w:val="Numberedlist"/>
        <w:rPr>
          <w:sz w:val="20"/>
        </w:rPr>
      </w:pPr>
      <w:r w:rsidRPr="00F0269B">
        <w:rPr>
          <w:sz w:val="20"/>
        </w:rPr>
        <w:t>1.</w:t>
      </w:r>
      <w:r w:rsidRPr="00F0269B">
        <w:rPr>
          <w:sz w:val="20"/>
        </w:rPr>
        <w:tab/>
        <w:t>A separate file is re</w:t>
      </w:r>
      <w:r w:rsidRPr="00F0269B">
        <w:rPr>
          <w:sz w:val="20"/>
        </w:rPr>
        <w:softHyphen/>
        <w:t>quired for each dis</w:t>
      </w:r>
      <w:r w:rsidRPr="00F0269B">
        <w:rPr>
          <w:sz w:val="20"/>
        </w:rPr>
        <w:softHyphen/>
        <w:t>tribut</w:t>
      </w:r>
      <w:r w:rsidRPr="00F0269B">
        <w:rPr>
          <w:sz w:val="20"/>
        </w:rPr>
        <w:softHyphen/>
        <w:t>ed tributary.  This allows the user to up</w:t>
      </w:r>
      <w:r w:rsidRPr="00F0269B">
        <w:rPr>
          <w:sz w:val="20"/>
        </w:rPr>
        <w:softHyphen/>
        <w:t>date inflow tem</w:t>
      </w:r>
      <w:r w:rsidRPr="00F0269B">
        <w:rPr>
          <w:sz w:val="20"/>
        </w:rPr>
        <w:softHyphen/>
        <w:t>peratures for one distrib</w:t>
      </w:r>
      <w:r w:rsidRPr="00F0269B">
        <w:rPr>
          <w:sz w:val="20"/>
        </w:rPr>
        <w:softHyphen/>
        <w:t>ut</w:t>
      </w:r>
      <w:r w:rsidRPr="00F0269B">
        <w:rPr>
          <w:sz w:val="20"/>
        </w:rPr>
        <w:softHyphen/>
        <w:t>ed tribu</w:t>
      </w:r>
      <w:r w:rsidRPr="00F0269B">
        <w:rPr>
          <w:sz w:val="20"/>
        </w:rPr>
        <w:softHyphen/>
        <w:t>tary inde</w:t>
      </w:r>
      <w:r w:rsidRPr="00F0269B">
        <w:rPr>
          <w:sz w:val="20"/>
        </w:rPr>
        <w:softHyphen/>
        <w:t>pen</w:t>
      </w:r>
      <w:r w:rsidRPr="00F0269B">
        <w:rPr>
          <w:sz w:val="20"/>
        </w:rPr>
        <w:softHyphen/>
        <w:t>dent of another dis</w:t>
      </w:r>
      <w:r w:rsidRPr="00F0269B">
        <w:rPr>
          <w:sz w:val="20"/>
        </w:rPr>
        <w:softHyphen/>
        <w:t>tribut</w:t>
      </w:r>
      <w:r w:rsidRPr="00F0269B">
        <w:rPr>
          <w:sz w:val="20"/>
        </w:rPr>
        <w:softHyphen/>
        <w:t>ed tribu</w:t>
      </w:r>
      <w:r w:rsidRPr="00F0269B">
        <w:rPr>
          <w:sz w:val="20"/>
        </w:rPr>
        <w:softHyphen/>
        <w:t>tary.</w:t>
      </w:r>
    </w:p>
    <w:p w14:paraId="31CC46C6" w14:textId="33496A96" w:rsidR="0041037A" w:rsidRPr="00F0269B" w:rsidRDefault="0041037A">
      <w:pPr>
        <w:pStyle w:val="Numberedlist"/>
        <w:rPr>
          <w:sz w:val="20"/>
        </w:rPr>
      </w:pPr>
      <w:r w:rsidRPr="00F0269B">
        <w:rPr>
          <w:sz w:val="20"/>
        </w:rPr>
        <w:t>2.</w:t>
      </w:r>
      <w:r w:rsidRPr="00F0269B">
        <w:rPr>
          <w:sz w:val="20"/>
        </w:rPr>
        <w:tab/>
        <w:t>Input for</w:t>
      </w:r>
      <w:r w:rsidRPr="00F0269B">
        <w:rPr>
          <w:sz w:val="20"/>
        </w:rPr>
        <w:softHyphen/>
        <w:t>mat for each field is F8.0</w:t>
      </w:r>
      <w:ins w:id="3708" w:author="Honnalore Steissberg" w:date="2021-08-20T11:29:00Z">
        <w:r w:rsidR="008D47E2">
          <w:rPr>
            <w:sz w:val="20"/>
          </w:rPr>
          <w:t xml:space="preserve">, which </w:t>
        </w:r>
      </w:ins>
      <w:del w:id="3709" w:author="Honnalore Steissberg" w:date="2021-08-20T11:29:00Z">
        <w:r w:rsidRPr="00F0269B" w:rsidDel="008D47E2">
          <w:rPr>
            <w:sz w:val="20"/>
          </w:rPr>
          <w:delText xml:space="preserve"> that </w:delText>
        </w:r>
      </w:del>
      <w:r w:rsidRPr="00F0269B">
        <w:rPr>
          <w:sz w:val="20"/>
        </w:rPr>
        <w:t>al</w:t>
      </w:r>
      <w:r w:rsidRPr="00F0269B">
        <w:rPr>
          <w:sz w:val="20"/>
        </w:rPr>
        <w:softHyphen/>
        <w:t>lows the user to specify the decimal point location.</w:t>
      </w:r>
    </w:p>
    <w:p w14:paraId="04C3DD38" w14:textId="77777777" w:rsidR="0041037A" w:rsidRPr="00F0269B" w:rsidRDefault="0041037A">
      <w:pPr>
        <w:pStyle w:val="Numberedlist"/>
        <w:rPr>
          <w:sz w:val="20"/>
        </w:rPr>
      </w:pPr>
      <w:r w:rsidRPr="00F0269B">
        <w:rPr>
          <w:sz w:val="20"/>
        </w:rPr>
        <w:t>3.</w:t>
      </w:r>
      <w:r w:rsidRPr="00F0269B">
        <w:rPr>
          <w:sz w:val="20"/>
        </w:rPr>
        <w:tab/>
        <w:t>The first two lines are ig</w:t>
      </w:r>
      <w:r w:rsidRPr="00F0269B">
        <w:rPr>
          <w:sz w:val="20"/>
        </w:rPr>
        <w:softHyphen/>
        <w:t>nored and can be used to com</w:t>
      </w:r>
      <w:r w:rsidRPr="00F0269B">
        <w:rPr>
          <w:sz w:val="20"/>
        </w:rPr>
        <w:softHyphen/>
        <w:t>ment the file.</w:t>
      </w:r>
    </w:p>
    <w:p w14:paraId="690A652A" w14:textId="4CEAA43E" w:rsidR="0041037A" w:rsidRPr="00F0269B" w:rsidRDefault="0041037A">
      <w:pPr>
        <w:pStyle w:val="Numberedlist"/>
        <w:rPr>
          <w:sz w:val="20"/>
        </w:rPr>
      </w:pPr>
      <w:r w:rsidRPr="00F0269B">
        <w:rPr>
          <w:sz w:val="20"/>
        </w:rPr>
        <w:t>4.</w:t>
      </w:r>
      <w:r w:rsidRPr="00F0269B">
        <w:rPr>
          <w:sz w:val="20"/>
        </w:rPr>
        <w:tab/>
        <w:t>The third line contains the variable names</w:t>
      </w:r>
      <w:ins w:id="3710" w:author="Honnalore Steissberg" w:date="2021-08-20T11:30:00Z">
        <w:r w:rsidR="008D47E2">
          <w:rPr>
            <w:sz w:val="20"/>
          </w:rPr>
          <w:t>,</w:t>
        </w:r>
      </w:ins>
      <w:r w:rsidRPr="00F0269B">
        <w:rPr>
          <w:sz w:val="20"/>
        </w:rPr>
        <w:t xml:space="preserve"> which are right</w:t>
      </w:r>
      <w:ins w:id="3711" w:author="Honnalore Steissberg" w:date="2021-08-20T11:33:00Z">
        <w:r w:rsidR="008D47E2">
          <w:rPr>
            <w:sz w:val="20"/>
          </w:rPr>
          <w:t>-</w:t>
        </w:r>
      </w:ins>
      <w:commentRangeStart w:id="3712"/>
      <w:commentRangeStart w:id="3713"/>
      <w:del w:id="3714" w:author="Honnalore Steissberg" w:date="2021-08-20T11:33:00Z">
        <w:r w:rsidRPr="00F0269B" w:rsidDel="008D47E2">
          <w:rPr>
            <w:sz w:val="20"/>
          </w:rPr>
          <w:delText xml:space="preserve"> </w:delText>
        </w:r>
      </w:del>
      <w:commentRangeEnd w:id="3712"/>
      <w:commentRangeEnd w:id="3713"/>
      <w:r w:rsidR="00CF5646">
        <w:rPr>
          <w:rStyle w:val="CommentReference"/>
          <w:color w:val="auto"/>
        </w:rPr>
        <w:commentReference w:id="3712"/>
      </w:r>
      <w:r w:rsidR="00CF5646">
        <w:rPr>
          <w:rStyle w:val="CommentReference"/>
          <w:color w:val="auto"/>
        </w:rPr>
        <w:commentReference w:id="3713"/>
      </w:r>
      <w:r w:rsidRPr="00F0269B">
        <w:rPr>
          <w:sz w:val="20"/>
        </w:rPr>
        <w:t>justi</w:t>
      </w:r>
      <w:r w:rsidRPr="00F0269B">
        <w:rPr>
          <w:sz w:val="20"/>
        </w:rPr>
        <w:softHyphen/>
        <w:t>fied accord</w:t>
      </w:r>
      <w:r w:rsidRPr="00F0269B">
        <w:rPr>
          <w:sz w:val="20"/>
        </w:rPr>
        <w:softHyphen/>
        <w:t>ing to the input field.  This line is also ignored al</w:t>
      </w:r>
      <w:r w:rsidRPr="00F0269B">
        <w:rPr>
          <w:sz w:val="20"/>
        </w:rPr>
        <w:softHyphen/>
        <w:t>though the prepro</w:t>
      </w:r>
      <w:r w:rsidRPr="00F0269B">
        <w:rPr>
          <w:sz w:val="20"/>
        </w:rPr>
        <w:softHyphen/>
        <w:t>cessor checks to ensure the fields are aligned correct</w:t>
      </w:r>
      <w:r w:rsidRPr="00F0269B">
        <w:rPr>
          <w:sz w:val="20"/>
        </w:rPr>
        <w:softHyphen/>
        <w:t>ly.</w:t>
      </w:r>
    </w:p>
    <w:p w14:paraId="4ED7E276" w14:textId="77777777" w:rsidR="0041037A" w:rsidRPr="00F0269B" w:rsidRDefault="0041037A">
      <w:pPr>
        <w:pStyle w:val="Numberedlist"/>
        <w:rPr>
          <w:sz w:val="20"/>
        </w:rPr>
      </w:pPr>
      <w:r w:rsidRPr="00F0269B">
        <w:rPr>
          <w:sz w:val="20"/>
        </w:rPr>
        <w:t>5.</w:t>
      </w:r>
      <w:r w:rsidRPr="00F0269B">
        <w:rPr>
          <w:sz w:val="20"/>
        </w:rPr>
        <w:tab/>
        <w:t>The first field is the Julian date that can be entered at any frequency.  The fre</w:t>
      </w:r>
      <w:r w:rsidRPr="00F0269B">
        <w:rPr>
          <w:sz w:val="20"/>
        </w:rPr>
        <w:softHyphen/>
        <w:t>quen</w:t>
      </w:r>
      <w:r w:rsidRPr="00F0269B">
        <w:rPr>
          <w:sz w:val="20"/>
        </w:rPr>
        <w:softHyphen/>
        <w:t>cy be</w:t>
      </w:r>
      <w:r w:rsidRPr="00F0269B">
        <w:rPr>
          <w:sz w:val="20"/>
        </w:rPr>
        <w:softHyphen/>
        <w:t>tween updates may vary during the simula</w:t>
      </w:r>
      <w:r w:rsidRPr="00F0269B">
        <w:rPr>
          <w:sz w:val="20"/>
        </w:rPr>
        <w:softHyphen/>
        <w:t>tion.</w:t>
      </w:r>
    </w:p>
    <w:p w14:paraId="4B17996A" w14:textId="77777777" w:rsidR="0041037A" w:rsidRPr="00F0269B" w:rsidRDefault="0041037A">
      <w:pPr>
        <w:pStyle w:val="Numberedlist"/>
        <w:rPr>
          <w:sz w:val="20"/>
        </w:rPr>
      </w:pPr>
      <w:r w:rsidRPr="00F0269B">
        <w:rPr>
          <w:sz w:val="20"/>
        </w:rPr>
        <w:t>6.</w:t>
      </w:r>
      <w:r w:rsidRPr="00F0269B">
        <w:rPr>
          <w:sz w:val="20"/>
        </w:rPr>
        <w:tab/>
        <w:t>The second field is the inflow tempera</w:t>
      </w:r>
      <w:r w:rsidRPr="00F0269B">
        <w:rPr>
          <w:sz w:val="20"/>
        </w:rPr>
        <w:softHyphen/>
        <w:t xml:space="preserve">ture, </w:t>
      </w:r>
      <w:r w:rsidRPr="00F0269B">
        <w:rPr>
          <w:sz w:val="20"/>
        </w:rPr>
        <w:sym w:font="Symbol" w:char="F0B0"/>
      </w:r>
      <w:r w:rsidRPr="00F0269B">
        <w:rPr>
          <w:sz w:val="20"/>
        </w:rPr>
        <w:t>C.</w:t>
      </w:r>
    </w:p>
    <w:p w14:paraId="63655B76" w14:textId="77777777" w:rsidR="0041037A" w:rsidRPr="00F0269B" w:rsidRDefault="0041037A">
      <w:pPr>
        <w:pStyle w:val="BodyText2"/>
        <w:rPr>
          <w:sz w:val="20"/>
        </w:rPr>
      </w:pPr>
    </w:p>
    <w:p w14:paraId="4272A38C"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F0269B">
        <w:rPr>
          <w:rFonts w:asciiTheme="minorHAnsi" w:hAnsiTheme="minorHAnsi"/>
        </w:rPr>
        <w:t xml:space="preserve"> – Fixed Format, Space Delimited</w:t>
      </w:r>
    </w:p>
    <w:p w14:paraId="42F8F7FE" w14:textId="77777777" w:rsidR="0041037A" w:rsidRPr="001B19CA" w:rsidRDefault="0041037A">
      <w:pPr>
        <w:pStyle w:val="Examplebody"/>
        <w:rPr>
          <w:rStyle w:val="Cardexample1"/>
        </w:rPr>
      </w:pPr>
      <w:r w:rsidRPr="001B19CA">
        <w:rPr>
          <w:rStyle w:val="Cardexample1"/>
        </w:rPr>
        <w:t>CE-QUAL-W2 sample tributary inflow tempera</w:t>
      </w:r>
      <w:r w:rsidRPr="001B19CA">
        <w:rPr>
          <w:rStyle w:val="Cardexample1"/>
        </w:rPr>
        <w:softHyphen/>
        <w:t>ture file</w:t>
      </w:r>
    </w:p>
    <w:p w14:paraId="644EA5B6" w14:textId="77777777" w:rsidR="0041037A" w:rsidRPr="001B19CA" w:rsidRDefault="0041037A">
      <w:pPr>
        <w:pStyle w:val="Examplebody"/>
        <w:rPr>
          <w:rStyle w:val="Cardexample1"/>
        </w:rPr>
      </w:pPr>
    </w:p>
    <w:p w14:paraId="38381A2C" w14:textId="77777777" w:rsidR="0041037A" w:rsidRPr="001B19CA" w:rsidRDefault="0041037A">
      <w:pPr>
        <w:pStyle w:val="Examplebody"/>
        <w:rPr>
          <w:rStyle w:val="Cardexample1"/>
        </w:rPr>
      </w:pPr>
      <w:r w:rsidRPr="001B19CA">
        <w:rPr>
          <w:rStyle w:val="Cardexample1"/>
        </w:rPr>
        <w:t xml:space="preserve">    JDAY    TDTR</w:t>
      </w:r>
    </w:p>
    <w:p w14:paraId="5B50E8C4" w14:textId="77777777" w:rsidR="0041037A" w:rsidRPr="001B19CA" w:rsidRDefault="0041037A">
      <w:pPr>
        <w:pStyle w:val="Examplebody"/>
        <w:rPr>
          <w:rStyle w:val="Cardexample1"/>
        </w:rPr>
      </w:pPr>
      <w:r w:rsidRPr="001B19CA">
        <w:rPr>
          <w:rStyle w:val="Cardexample1"/>
        </w:rPr>
        <w:t xml:space="preserve">     1.0    10.3</w:t>
      </w:r>
    </w:p>
    <w:p w14:paraId="49FE9ECA" w14:textId="77777777" w:rsidR="0041037A" w:rsidRPr="001B19CA" w:rsidRDefault="0041037A">
      <w:pPr>
        <w:pStyle w:val="Examplebody"/>
        <w:rPr>
          <w:rStyle w:val="Cardexample1"/>
        </w:rPr>
      </w:pPr>
      <w:r w:rsidRPr="001B19CA">
        <w:rPr>
          <w:rStyle w:val="Cardexample1"/>
        </w:rPr>
        <w:t xml:space="preserve">     5.0     9.5</w:t>
      </w:r>
    </w:p>
    <w:p w14:paraId="481E8153" w14:textId="77777777" w:rsidR="0041037A" w:rsidRPr="001B19CA" w:rsidRDefault="0041037A">
      <w:pPr>
        <w:pStyle w:val="Examplebody"/>
        <w:rPr>
          <w:rStyle w:val="Cardexample1"/>
        </w:rPr>
      </w:pPr>
      <w:r w:rsidRPr="001B19CA">
        <w:rPr>
          <w:rStyle w:val="Cardexample1"/>
        </w:rPr>
        <w:t xml:space="preserve">    12.0    10.1</w:t>
      </w:r>
    </w:p>
    <w:p w14:paraId="5554341A" w14:textId="77777777" w:rsidR="0041037A" w:rsidRPr="001B19CA" w:rsidRDefault="0041037A">
      <w:pPr>
        <w:pStyle w:val="Examplebody"/>
        <w:rPr>
          <w:rStyle w:val="Cardexample1"/>
        </w:rPr>
      </w:pPr>
      <w:r w:rsidRPr="001B19CA">
        <w:rPr>
          <w:rStyle w:val="Cardexample1"/>
        </w:rPr>
        <w:t xml:space="preserve">    23.0     8.6</w:t>
      </w:r>
    </w:p>
    <w:p w14:paraId="1A5FB951" w14:textId="77777777" w:rsidR="0041037A" w:rsidRPr="001B19CA" w:rsidRDefault="0041037A">
      <w:pPr>
        <w:pStyle w:val="Examplebody"/>
        <w:rPr>
          <w:rStyle w:val="Cardexample1"/>
        </w:rPr>
      </w:pPr>
      <w:r w:rsidRPr="001B19CA">
        <w:rPr>
          <w:rStyle w:val="Cardexample1"/>
        </w:rPr>
        <w:t xml:space="preserve">    35.0    11.2</w:t>
      </w:r>
    </w:p>
    <w:p w14:paraId="6555132B" w14:textId="77777777" w:rsidR="0041037A" w:rsidRPr="001B19CA" w:rsidRDefault="0041037A">
      <w:pPr>
        <w:pStyle w:val="Examplebody"/>
        <w:rPr>
          <w:rStyle w:val="Cardexample1"/>
        </w:rPr>
      </w:pPr>
      <w:r w:rsidRPr="001B19CA">
        <w:rPr>
          <w:rStyle w:val="Cardexample1"/>
        </w:rPr>
        <w:t xml:space="preserve">    74.5    13.9</w:t>
      </w:r>
    </w:p>
    <w:p w14:paraId="0BCD420C" w14:textId="77777777" w:rsidR="0041037A" w:rsidRPr="001B19CA" w:rsidRDefault="0041037A">
      <w:pPr>
        <w:pStyle w:val="Examplebody"/>
        <w:rPr>
          <w:rStyle w:val="Cardexample1"/>
        </w:rPr>
      </w:pPr>
      <w:r w:rsidRPr="001B19CA">
        <w:rPr>
          <w:rStyle w:val="Cardexample1"/>
        </w:rPr>
        <w:t xml:space="preserve">    74.7    13.1</w:t>
      </w:r>
    </w:p>
    <w:p w14:paraId="5C6B8FA3" w14:textId="77777777" w:rsidR="0041037A" w:rsidRPr="001B19CA" w:rsidRDefault="0041037A">
      <w:pPr>
        <w:pStyle w:val="Examplebody"/>
        <w:rPr>
          <w:rStyle w:val="Cardexample1"/>
        </w:rPr>
      </w:pPr>
      <w:r w:rsidRPr="001B19CA">
        <w:rPr>
          <w:rStyle w:val="Cardexample1"/>
        </w:rPr>
        <w:t xml:space="preserve">    75.0    12.8</w:t>
      </w:r>
    </w:p>
    <w:p w14:paraId="257252C8" w14:textId="77777777" w:rsidR="0041037A" w:rsidRPr="001B19CA" w:rsidRDefault="0041037A">
      <w:pPr>
        <w:pStyle w:val="Examplebody"/>
        <w:rPr>
          <w:rStyle w:val="Cardexample1"/>
        </w:rPr>
      </w:pPr>
      <w:r w:rsidRPr="001B19CA">
        <w:rPr>
          <w:rStyle w:val="Cardexample1"/>
        </w:rPr>
        <w:t xml:space="preserve">    75.5    12.5</w:t>
      </w:r>
    </w:p>
    <w:p w14:paraId="2DDE9215" w14:textId="77777777" w:rsidR="0041037A" w:rsidRPr="001B19CA" w:rsidRDefault="0041037A">
      <w:pPr>
        <w:pStyle w:val="Examplebody"/>
        <w:rPr>
          <w:rStyle w:val="Cardexample1"/>
        </w:rPr>
      </w:pPr>
      <w:r w:rsidRPr="001B19CA">
        <w:rPr>
          <w:rStyle w:val="Cardexample1"/>
        </w:rPr>
        <w:t xml:space="preserve">    80.0    12.6</w:t>
      </w:r>
    </w:p>
    <w:p w14:paraId="4E96F7C9" w14:textId="77777777" w:rsidR="0041037A" w:rsidRPr="001B19CA" w:rsidRDefault="0041037A">
      <w:pPr>
        <w:pStyle w:val="Examplebody"/>
        <w:rPr>
          <w:szCs w:val="22"/>
        </w:rPr>
      </w:pPr>
      <w:r w:rsidRPr="001B19CA">
        <w:rPr>
          <w:rStyle w:val="Cardexample1"/>
        </w:rPr>
        <w:t xml:space="preserve">    80.5    12.7</w:t>
      </w:r>
    </w:p>
    <w:p w14:paraId="10ACB0CA" w14:textId="77777777" w:rsidR="0041037A" w:rsidRPr="00B7030B" w:rsidRDefault="0041037A">
      <w:pPr>
        <w:pStyle w:val="BodyText2"/>
      </w:pPr>
    </w:p>
    <w:p w14:paraId="4C06F5E5" w14:textId="5D1948CF" w:rsidR="00190417" w:rsidRPr="00F0269B" w:rsidRDefault="00F0269B" w:rsidP="00190417">
      <w:pPr>
        <w:rPr>
          <w:rStyle w:val="Cardexample1"/>
          <w:rFonts w:asciiTheme="minorHAnsi" w:hAnsiTheme="minorHAnsi" w:cs="Times New Roman"/>
          <w:sz w:val="20"/>
          <w:szCs w:val="14"/>
        </w:rPr>
      </w:pPr>
      <w:r>
        <w:rPr>
          <w:rStyle w:val="Cardexample1"/>
          <w:rFonts w:asciiTheme="minorHAnsi" w:hAnsiTheme="minorHAnsi" w:cs="Times New Roman"/>
          <w:sz w:val="20"/>
          <w:szCs w:val="14"/>
        </w:rPr>
        <w:t>The model user can also specify</w:t>
      </w:r>
      <w:r w:rsidR="00190417" w:rsidRPr="00F0269B">
        <w:rPr>
          <w:rStyle w:val="Cardexample1"/>
          <w:rFonts w:asciiTheme="minorHAnsi" w:hAnsiTheme="minorHAnsi" w:cs="Times New Roman"/>
          <w:sz w:val="20"/>
          <w:szCs w:val="14"/>
        </w:rPr>
        <w:t xml:space="preserve"> a free-format file rather than the fixed format shown above. When the first character in the first line contains the ‘$’ symbol, the model will treat the file as being in free format. As in the fixed format file, the first 3 lines are ignored</w:t>
      </w:r>
      <w:ins w:id="3715" w:author="Honnalore Steissberg" w:date="2021-08-20T11:46:00Z">
        <w:r w:rsidR="0085127D">
          <w:rPr>
            <w:rStyle w:val="Cardexample1"/>
            <w:rFonts w:asciiTheme="minorHAnsi" w:hAnsiTheme="minorHAnsi" w:cs="Times New Roman"/>
            <w:sz w:val="20"/>
            <w:szCs w:val="14"/>
          </w:rPr>
          <w:t>,</w:t>
        </w:r>
      </w:ins>
      <w:r w:rsidR="00190417" w:rsidRPr="00F0269B">
        <w:rPr>
          <w:rStyle w:val="Cardexample1"/>
          <w:rFonts w:asciiTheme="minorHAnsi" w:hAnsiTheme="minorHAnsi" w:cs="Times New Roman"/>
          <w:sz w:val="20"/>
          <w:szCs w:val="14"/>
        </w:rPr>
        <w:t xml:space="preserve"> and the data fields are in the same order as the fixed format file</w:t>
      </w:r>
      <w:ins w:id="3716" w:author="Honnalore Steissberg" w:date="2021-08-20T11:46:00Z">
        <w:r w:rsidR="0085127D">
          <w:rPr>
            <w:rStyle w:val="Cardexample1"/>
            <w:rFonts w:asciiTheme="minorHAnsi" w:hAnsiTheme="minorHAnsi" w:cs="Times New Roman"/>
            <w:sz w:val="20"/>
            <w:szCs w:val="14"/>
          </w:rPr>
          <w:t>,</w:t>
        </w:r>
      </w:ins>
      <w:r w:rsidR="00190417" w:rsidRPr="00F0269B">
        <w:rPr>
          <w:rStyle w:val="Cardexample1"/>
          <w:rFonts w:asciiTheme="minorHAnsi" w:hAnsiTheme="minorHAnsi" w:cs="Times New Roman"/>
          <w:sz w:val="20"/>
          <w:szCs w:val="14"/>
        </w:rPr>
        <w:t xml:space="preserve"> except that the user is no longer limited to 8 characters for each field. An example of a comma delim</w:t>
      </w:r>
      <w:r w:rsidR="00F330D0" w:rsidRPr="00F0269B">
        <w:rPr>
          <w:rStyle w:val="Cardexample1"/>
          <w:rFonts w:asciiTheme="minorHAnsi" w:hAnsiTheme="minorHAnsi" w:cs="Times New Roman"/>
          <w:sz w:val="20"/>
          <w:szCs w:val="14"/>
        </w:rPr>
        <w:t>i</w:t>
      </w:r>
      <w:r w:rsidR="00190417" w:rsidRPr="00F0269B">
        <w:rPr>
          <w:rStyle w:val="Cardexample1"/>
          <w:rFonts w:asciiTheme="minorHAnsi" w:hAnsiTheme="minorHAnsi" w:cs="Times New Roman"/>
          <w:sz w:val="20"/>
          <w:szCs w:val="14"/>
        </w:rPr>
        <w:t>ted file is shown in the Branch Temperature Inflow file description.</w:t>
      </w:r>
    </w:p>
    <w:p w14:paraId="42143B17" w14:textId="77777777" w:rsidR="00190417" w:rsidRPr="00B7030B" w:rsidRDefault="00190417">
      <w:pPr>
        <w:pStyle w:val="BodyText2"/>
        <w:sectPr w:rsidR="00190417" w:rsidRPr="00B7030B" w:rsidSect="000E4BA7">
          <w:headerReference w:type="even" r:id="rId156"/>
          <w:headerReference w:type="default" r:id="rId157"/>
          <w:endnotePr>
            <w:numFmt w:val="decimal"/>
          </w:endnotePr>
          <w:pgSz w:w="12240" w:h="15840" w:code="1"/>
          <w:pgMar w:top="1728" w:right="1440" w:bottom="1728" w:left="2160" w:header="1008" w:footer="1008" w:gutter="0"/>
          <w:paperSrc w:first="100" w:other="100"/>
          <w:cols w:space="720"/>
          <w:noEndnote/>
        </w:sectPr>
      </w:pPr>
    </w:p>
    <w:p w14:paraId="1D2BC696" w14:textId="77777777" w:rsidR="0041037A" w:rsidRPr="00B7030B" w:rsidRDefault="0041037A">
      <w:pPr>
        <w:pStyle w:val="Heading3"/>
        <w:rPr>
          <w:rFonts w:asciiTheme="minorHAnsi" w:hAnsiTheme="minorHAnsi"/>
        </w:rPr>
      </w:pPr>
      <w:bookmarkStart w:id="3717" w:name="distributed_tributary_concentration_file"/>
      <w:bookmarkStart w:id="3718" w:name="_Toc41047907"/>
      <w:bookmarkEnd w:id="3717"/>
      <w:r w:rsidRPr="00B7030B">
        <w:rPr>
          <w:rFonts w:asciiTheme="minorHAnsi" w:hAnsiTheme="minorHAnsi"/>
        </w:rPr>
        <w:lastRenderedPageBreak/>
        <w:t>Branch Distributed Tributary Inflow Concentration File</w:t>
      </w:r>
      <w:bookmarkEnd w:id="3718"/>
    </w:p>
    <w:p w14:paraId="336E2B2E" w14:textId="77777777" w:rsidR="0041037A" w:rsidRPr="00DF50AF" w:rsidRDefault="0041037A">
      <w:pPr>
        <w:pStyle w:val="BodyText"/>
        <w:rPr>
          <w:sz w:val="20"/>
        </w:rPr>
      </w:pPr>
      <w:r w:rsidRPr="00DF50AF">
        <w:rPr>
          <w:sz w:val="20"/>
        </w:rPr>
        <w:t>This file contains the inflow concentrations for a distributed tribu</w:t>
      </w:r>
      <w:r w:rsidRPr="00DF50AF">
        <w:rPr>
          <w:sz w:val="20"/>
        </w:rPr>
        <w:softHyphen/>
        <w:t xml:space="preserve">tary specified on the </w:t>
      </w:r>
      <w:hyperlink w:anchor="distributed_tributary_active" w:history="1">
        <w:r w:rsidRPr="00DF50AF">
          <w:rPr>
            <w:rStyle w:val="Hyperlink"/>
            <w:rFonts w:asciiTheme="minorHAnsi" w:hAnsiTheme="minorHAnsi"/>
          </w:rPr>
          <w:t>Dis</w:t>
        </w:r>
        <w:r w:rsidRPr="00DF50AF">
          <w:rPr>
            <w:rStyle w:val="Hyperlink"/>
            <w:rFonts w:asciiTheme="minorHAnsi" w:hAnsiTheme="minorHAnsi"/>
          </w:rPr>
          <w:softHyphen/>
          <w:t>tributed Trib</w:t>
        </w:r>
        <w:r w:rsidRPr="00DF50AF">
          <w:rPr>
            <w:rStyle w:val="Hyperlink"/>
            <w:rFonts w:asciiTheme="minorHAnsi" w:hAnsiTheme="minorHAnsi"/>
          </w:rPr>
          <w:softHyphen/>
          <w:t>utary</w:t>
        </w:r>
      </w:hyperlink>
      <w:r w:rsidRPr="00DF50AF">
        <w:rPr>
          <w:rFonts w:cs="Times New Roman TUR"/>
          <w:sz w:val="20"/>
        </w:rPr>
        <w:t xml:space="preserve"> </w:t>
      </w:r>
      <w:r w:rsidRPr="00DF50AF">
        <w:rPr>
          <w:sz w:val="20"/>
        </w:rPr>
        <w:t>card.  The following is a list of guidelines for file prepara</w:t>
      </w:r>
      <w:r w:rsidRPr="00DF50AF">
        <w:rPr>
          <w:sz w:val="20"/>
        </w:rPr>
        <w:softHyphen/>
        <w:t>tion:</w:t>
      </w:r>
    </w:p>
    <w:p w14:paraId="247B5084" w14:textId="77777777" w:rsidR="0041037A" w:rsidRPr="00DF50AF" w:rsidRDefault="0041037A">
      <w:pPr>
        <w:pStyle w:val="Numberedlist"/>
        <w:rPr>
          <w:sz w:val="20"/>
        </w:rPr>
      </w:pPr>
      <w:r w:rsidRPr="00DF50AF">
        <w:rPr>
          <w:sz w:val="20"/>
        </w:rPr>
        <w:t>1.</w:t>
      </w:r>
      <w:r w:rsidRPr="00DF50AF">
        <w:rPr>
          <w:sz w:val="20"/>
        </w:rPr>
        <w:tab/>
      </w:r>
      <w:r w:rsidRPr="00DF50AF">
        <w:rPr>
          <w:b/>
          <w:bCs/>
          <w:i/>
          <w:iCs/>
          <w:sz w:val="20"/>
        </w:rPr>
        <w:t>If</w:t>
      </w:r>
      <w:r w:rsidRPr="00DF50AF">
        <w:rPr>
          <w:sz w:val="20"/>
        </w:rPr>
        <w:t xml:space="preserve"> constituents are being mod</w:t>
      </w:r>
      <w:r w:rsidRPr="00DF50AF">
        <w:rPr>
          <w:sz w:val="20"/>
        </w:rPr>
        <w:softHyphen/>
        <w:t>eled, a separate file is re</w:t>
      </w:r>
      <w:r w:rsidRPr="00DF50AF">
        <w:rPr>
          <w:sz w:val="20"/>
        </w:rPr>
        <w:softHyphen/>
        <w:t>quired for each branch.  This allows the user to update con</w:t>
      </w:r>
      <w:r w:rsidRPr="00DF50AF">
        <w:rPr>
          <w:sz w:val="20"/>
        </w:rPr>
        <w:softHyphen/>
        <w:t>stituent inflow concen</w:t>
      </w:r>
      <w:r w:rsidRPr="00DF50AF">
        <w:rPr>
          <w:sz w:val="20"/>
        </w:rPr>
        <w:softHyphen/>
        <w:t>trations for one branch inde</w:t>
      </w:r>
      <w:r w:rsidRPr="00DF50AF">
        <w:rPr>
          <w:sz w:val="20"/>
        </w:rPr>
        <w:softHyphen/>
        <w:t>pen</w:t>
      </w:r>
      <w:r w:rsidRPr="00DF50AF">
        <w:rPr>
          <w:sz w:val="20"/>
        </w:rPr>
        <w:softHyphen/>
        <w:t>dent of an</w:t>
      </w:r>
      <w:r w:rsidRPr="00DF50AF">
        <w:rPr>
          <w:sz w:val="20"/>
        </w:rPr>
        <w:softHyphen/>
        <w:t>other branch.</w:t>
      </w:r>
    </w:p>
    <w:p w14:paraId="29CC9266" w14:textId="77777777" w:rsidR="0041037A" w:rsidRPr="00DF50AF" w:rsidRDefault="0041037A">
      <w:pPr>
        <w:pStyle w:val="Numberedlist"/>
        <w:rPr>
          <w:sz w:val="20"/>
        </w:rPr>
      </w:pPr>
      <w:r w:rsidRPr="00DF50AF">
        <w:rPr>
          <w:sz w:val="20"/>
        </w:rPr>
        <w:t>2.</w:t>
      </w:r>
      <w:r w:rsidRPr="00DF50AF">
        <w:rPr>
          <w:sz w:val="20"/>
        </w:rPr>
        <w:tab/>
        <w:t>Input format for all fields is F8.0 that al</w:t>
      </w:r>
      <w:r w:rsidRPr="00DF50AF">
        <w:rPr>
          <w:sz w:val="20"/>
        </w:rPr>
        <w:softHyphen/>
        <w:t>lows the user to speci</w:t>
      </w:r>
      <w:r w:rsidRPr="00DF50AF">
        <w:rPr>
          <w:sz w:val="20"/>
        </w:rPr>
        <w:softHyphen/>
        <w:t>fy the decimal point locati</w:t>
      </w:r>
      <w:r w:rsidRPr="00DF50AF">
        <w:rPr>
          <w:sz w:val="20"/>
        </w:rPr>
        <w:softHyphen/>
        <w:t>on.  The number of fields is deter</w:t>
      </w:r>
      <w:r w:rsidRPr="00DF50AF">
        <w:rPr>
          <w:sz w:val="20"/>
        </w:rPr>
        <w:softHyphen/>
        <w:t>min</w:t>
      </w:r>
      <w:r w:rsidRPr="00DF50AF">
        <w:rPr>
          <w:sz w:val="20"/>
        </w:rPr>
        <w:softHyphen/>
        <w:t>ed by (6) below and they are always locat</w:t>
      </w:r>
      <w:r w:rsidRPr="00DF50AF">
        <w:rPr>
          <w:sz w:val="20"/>
        </w:rPr>
        <w:softHyphen/>
        <w:t>ed on one line.</w:t>
      </w:r>
    </w:p>
    <w:p w14:paraId="2819209B" w14:textId="77777777" w:rsidR="0041037A" w:rsidRPr="00DF50AF" w:rsidRDefault="0041037A">
      <w:pPr>
        <w:pStyle w:val="Numberedlist"/>
        <w:rPr>
          <w:sz w:val="20"/>
        </w:rPr>
      </w:pPr>
      <w:r w:rsidRPr="00DF50AF">
        <w:rPr>
          <w:sz w:val="20"/>
        </w:rPr>
        <w:t>3.</w:t>
      </w:r>
      <w:r w:rsidRPr="00DF50AF">
        <w:rPr>
          <w:sz w:val="20"/>
        </w:rPr>
        <w:tab/>
        <w:t>The first two lines are ig</w:t>
      </w:r>
      <w:r w:rsidRPr="00DF50AF">
        <w:rPr>
          <w:sz w:val="20"/>
        </w:rPr>
        <w:softHyphen/>
        <w:t>nored and can be used to com</w:t>
      </w:r>
      <w:r w:rsidRPr="00DF50AF">
        <w:rPr>
          <w:sz w:val="20"/>
        </w:rPr>
        <w:softHyphen/>
        <w:t>ment the file.</w:t>
      </w:r>
    </w:p>
    <w:p w14:paraId="6704B412" w14:textId="0F180A4B" w:rsidR="0041037A" w:rsidRPr="00DF50AF" w:rsidRDefault="0041037A">
      <w:pPr>
        <w:pStyle w:val="Numberedlist"/>
        <w:rPr>
          <w:sz w:val="20"/>
        </w:rPr>
      </w:pPr>
      <w:r w:rsidRPr="00DF50AF">
        <w:rPr>
          <w:sz w:val="20"/>
        </w:rPr>
        <w:t>4.</w:t>
      </w:r>
      <w:r w:rsidRPr="00DF50AF">
        <w:rPr>
          <w:sz w:val="20"/>
        </w:rPr>
        <w:tab/>
        <w:t>The next line contains the abbreviations for the constit</w:t>
      </w:r>
      <w:r w:rsidRPr="00DF50AF">
        <w:rPr>
          <w:sz w:val="20"/>
        </w:rPr>
        <w:softHyphen/>
        <w:t>uent names which are right</w:t>
      </w:r>
      <w:ins w:id="3719" w:author="Honnalore Steissberg" w:date="2021-08-20T11:35:00Z">
        <w:r w:rsidR="000D5AA2">
          <w:rPr>
            <w:sz w:val="20"/>
          </w:rPr>
          <w:t>-</w:t>
        </w:r>
      </w:ins>
      <w:del w:id="3720" w:author="Honnalore Steissberg" w:date="2021-08-20T11:35:00Z">
        <w:r w:rsidRPr="00DF50AF" w:rsidDel="000D5AA2">
          <w:rPr>
            <w:sz w:val="20"/>
          </w:rPr>
          <w:delText xml:space="preserve"> </w:delText>
        </w:r>
      </w:del>
      <w:r w:rsidRPr="00DF50AF">
        <w:rPr>
          <w:sz w:val="20"/>
        </w:rPr>
        <w:t>jus</w:t>
      </w:r>
      <w:r w:rsidRPr="00DF50AF">
        <w:rPr>
          <w:sz w:val="20"/>
        </w:rPr>
        <w:softHyphen/>
        <w:t>tified ac</w:t>
      </w:r>
      <w:r w:rsidRPr="00DF50AF">
        <w:rPr>
          <w:sz w:val="20"/>
        </w:rPr>
        <w:softHyphen/>
        <w:t>cording to the input field.  This line is also ignored al</w:t>
      </w:r>
      <w:r w:rsidRPr="00DF50AF">
        <w:rPr>
          <w:sz w:val="20"/>
        </w:rPr>
        <w:softHyphen/>
        <w:t>though the prepro</w:t>
      </w:r>
      <w:r w:rsidRPr="00DF50AF">
        <w:rPr>
          <w:sz w:val="20"/>
        </w:rPr>
        <w:softHyphen/>
        <w:t>cessor checks to ensure the fields are aligned correctly.</w:t>
      </w:r>
    </w:p>
    <w:p w14:paraId="3A7D079B" w14:textId="77777777" w:rsidR="0041037A" w:rsidRPr="00DF50AF" w:rsidRDefault="0041037A">
      <w:pPr>
        <w:pStyle w:val="Numberedlist"/>
        <w:rPr>
          <w:sz w:val="20"/>
        </w:rPr>
      </w:pPr>
      <w:r w:rsidRPr="00DF50AF">
        <w:rPr>
          <w:sz w:val="20"/>
        </w:rPr>
        <w:t>5.</w:t>
      </w:r>
      <w:r w:rsidRPr="00DF50AF">
        <w:rPr>
          <w:sz w:val="20"/>
        </w:rPr>
        <w:tab/>
        <w:t>The first field is the Julian date that can be entered at any frequen</w:t>
      </w:r>
      <w:r w:rsidRPr="00DF50AF">
        <w:rPr>
          <w:sz w:val="20"/>
        </w:rPr>
        <w:softHyphen/>
        <w:t>cy.  The fre</w:t>
      </w:r>
      <w:r w:rsidRPr="00DF50AF">
        <w:rPr>
          <w:sz w:val="20"/>
        </w:rPr>
        <w:softHyphen/>
        <w:t>quen</w:t>
      </w:r>
      <w:r w:rsidRPr="00DF50AF">
        <w:rPr>
          <w:sz w:val="20"/>
        </w:rPr>
        <w:softHyphen/>
        <w:t>cy be</w:t>
      </w:r>
      <w:r w:rsidRPr="00DF50AF">
        <w:rPr>
          <w:sz w:val="20"/>
        </w:rPr>
        <w:softHyphen/>
        <w:t>tween updates may vary during the simula</w:t>
      </w:r>
      <w:r w:rsidRPr="00DF50AF">
        <w:rPr>
          <w:sz w:val="20"/>
        </w:rPr>
        <w:softHyphen/>
        <w:t>tion.</w:t>
      </w:r>
    </w:p>
    <w:p w14:paraId="6999A2D1" w14:textId="77777777" w:rsidR="0041037A" w:rsidRPr="00DF50AF" w:rsidRDefault="0041037A">
      <w:pPr>
        <w:pStyle w:val="Numberedlist"/>
        <w:rPr>
          <w:sz w:val="20"/>
        </w:rPr>
      </w:pPr>
      <w:r w:rsidRPr="00DF50AF">
        <w:rPr>
          <w:sz w:val="20"/>
        </w:rPr>
        <w:t>6.</w:t>
      </w:r>
      <w:r w:rsidRPr="00DF50AF">
        <w:rPr>
          <w:sz w:val="20"/>
        </w:rPr>
        <w:tab/>
        <w:t>The remaining fields con</w:t>
      </w:r>
      <w:r w:rsidRPr="00DF50AF">
        <w:rPr>
          <w:sz w:val="20"/>
        </w:rPr>
        <w:softHyphen/>
        <w:t>tain the concentra</w:t>
      </w:r>
      <w:r w:rsidRPr="00DF50AF">
        <w:rPr>
          <w:sz w:val="20"/>
        </w:rPr>
        <w:softHyphen/>
        <w:t>tion for each con</w:t>
      </w:r>
      <w:r w:rsidRPr="00DF50AF">
        <w:rPr>
          <w:sz w:val="20"/>
        </w:rPr>
        <w:softHyphen/>
        <w:t>stit</w:t>
      </w:r>
      <w:r w:rsidRPr="00DF50AF">
        <w:rPr>
          <w:sz w:val="20"/>
        </w:rPr>
        <w:softHyphen/>
        <w:t xml:space="preserve">uent specified on the </w:t>
      </w:r>
      <w:hyperlink w:anchor="distributed_tributary_active" w:history="1">
        <w:r w:rsidRPr="00DF50AF">
          <w:rPr>
            <w:rStyle w:val="Hyperlink"/>
            <w:rFonts w:asciiTheme="minorHAnsi" w:hAnsiTheme="minorHAnsi"/>
          </w:rPr>
          <w:t>Distributed Trib</w:t>
        </w:r>
        <w:r w:rsidRPr="00DF50AF">
          <w:rPr>
            <w:rStyle w:val="Hyperlink"/>
            <w:rFonts w:asciiTheme="minorHAnsi" w:hAnsiTheme="minorHAnsi"/>
          </w:rPr>
          <w:softHyphen/>
          <w:t>utary Active Constitu</w:t>
        </w:r>
        <w:r w:rsidRPr="00DF50AF">
          <w:rPr>
            <w:rStyle w:val="Hyperlink"/>
            <w:rFonts w:asciiTheme="minorHAnsi" w:hAnsiTheme="minorHAnsi"/>
          </w:rPr>
          <w:softHyphen/>
          <w:t>ent Con</w:t>
        </w:r>
        <w:r w:rsidRPr="00DF50AF">
          <w:rPr>
            <w:rStyle w:val="Hyperlink"/>
            <w:rFonts w:asciiTheme="minorHAnsi" w:hAnsiTheme="minorHAnsi"/>
          </w:rPr>
          <w:softHyphen/>
          <w:t>trol</w:t>
        </w:r>
      </w:hyperlink>
      <w:r w:rsidRPr="00DF50AF">
        <w:rPr>
          <w:sz w:val="20"/>
        </w:rPr>
        <w:t xml:space="preserve"> card.  Only those constitu</w:t>
      </w:r>
      <w:r w:rsidRPr="00DF50AF">
        <w:rPr>
          <w:sz w:val="20"/>
        </w:rPr>
        <w:softHyphen/>
        <w:t>ents speci</w:t>
      </w:r>
      <w:r w:rsidRPr="00DF50AF">
        <w:rPr>
          <w:sz w:val="20"/>
        </w:rPr>
        <w:softHyphen/>
        <w:t xml:space="preserve">fied as </w:t>
      </w:r>
      <w:r w:rsidRPr="00DF50AF">
        <w:rPr>
          <w:b/>
          <w:bCs/>
          <w:i/>
          <w:iCs/>
          <w:sz w:val="20"/>
        </w:rPr>
        <w:t>active</w:t>
      </w:r>
      <w:r w:rsidRPr="00DF50AF">
        <w:rPr>
          <w:sz w:val="20"/>
        </w:rPr>
        <w:t xml:space="preserve"> on the </w:t>
      </w:r>
      <w:hyperlink w:anchor="distributed_tributary_active" w:history="1">
        <w:r w:rsidRPr="00DF50AF">
          <w:rPr>
            <w:rStyle w:val="Hyperlink"/>
            <w:rFonts w:asciiTheme="minorHAnsi" w:hAnsiTheme="minorHAnsi"/>
          </w:rPr>
          <w:t>Distributed Trib</w:t>
        </w:r>
        <w:r w:rsidRPr="00DF50AF">
          <w:rPr>
            <w:rStyle w:val="Hyperlink"/>
            <w:rFonts w:asciiTheme="minorHAnsi" w:hAnsiTheme="minorHAnsi"/>
          </w:rPr>
          <w:softHyphen/>
          <w:t>utary Active Constitu</w:t>
        </w:r>
        <w:r w:rsidRPr="00DF50AF">
          <w:rPr>
            <w:rStyle w:val="Hyperlink"/>
            <w:rFonts w:asciiTheme="minorHAnsi" w:hAnsiTheme="minorHAnsi"/>
          </w:rPr>
          <w:softHyphen/>
          <w:t>ent Con</w:t>
        </w:r>
        <w:r w:rsidRPr="00DF50AF">
          <w:rPr>
            <w:rStyle w:val="Hyperlink"/>
            <w:rFonts w:asciiTheme="minorHAnsi" w:hAnsiTheme="minorHAnsi"/>
          </w:rPr>
          <w:softHyphen/>
          <w:t>trol</w:t>
        </w:r>
      </w:hyperlink>
      <w:r w:rsidRPr="00DF50AF">
        <w:rPr>
          <w:sz w:val="20"/>
        </w:rPr>
        <w:t xml:space="preserve"> card may be includ</w:t>
      </w:r>
      <w:r w:rsidRPr="00DF50AF">
        <w:rPr>
          <w:sz w:val="20"/>
        </w:rPr>
        <w:softHyphen/>
        <w:t>ed in the distrib</w:t>
      </w:r>
      <w:r w:rsidRPr="00DF50AF">
        <w:rPr>
          <w:sz w:val="20"/>
        </w:rPr>
        <w:softHyphen/>
        <w:t>uted tribu</w:t>
      </w:r>
      <w:r w:rsidRPr="00DF50AF">
        <w:rPr>
          <w:sz w:val="20"/>
        </w:rPr>
        <w:softHyphen/>
        <w:t>tary in</w:t>
      </w:r>
      <w:r w:rsidRPr="00DF50AF">
        <w:rPr>
          <w:sz w:val="20"/>
        </w:rPr>
        <w:softHyphen/>
        <w:t>flow con</w:t>
      </w:r>
      <w:r w:rsidRPr="00DF50AF">
        <w:rPr>
          <w:sz w:val="20"/>
        </w:rPr>
        <w:softHyphen/>
        <w:t>centra</w:t>
      </w:r>
      <w:r w:rsidRPr="00DF50AF">
        <w:rPr>
          <w:sz w:val="20"/>
        </w:rPr>
        <w:softHyphen/>
        <w:t>tion file.</w:t>
      </w:r>
    </w:p>
    <w:p w14:paraId="46082024" w14:textId="77777777" w:rsidR="0041037A" w:rsidRPr="00DF50AF" w:rsidRDefault="0041037A">
      <w:pPr>
        <w:pStyle w:val="BodyText2"/>
        <w:rPr>
          <w:sz w:val="20"/>
        </w:rPr>
      </w:pPr>
    </w:p>
    <w:p w14:paraId="40C5D45A" w14:textId="77777777" w:rsidR="008807A1" w:rsidRPr="00DF50AF" w:rsidRDefault="008807A1" w:rsidP="008807A1">
      <w:pPr>
        <w:rPr>
          <w:sz w:val="20"/>
        </w:rPr>
      </w:pPr>
      <w:r w:rsidRPr="00DF50AF">
        <w:rPr>
          <w:sz w:val="20"/>
        </w:rPr>
        <w:t>There is also a free format option for this file. Whenever the first character on the first line is a ‘$’ character, the model assumes the input is in free format rather than fixed format. Besides allowing the use of Excel and easy exporting to a csv file type, this also allows one to not be constrained by the 8</w:t>
      </w:r>
      <w:r w:rsidR="00DF50AF">
        <w:rPr>
          <w:sz w:val="20"/>
        </w:rPr>
        <w:t>-</w:t>
      </w:r>
      <w:r w:rsidRPr="00DF50AF">
        <w:rPr>
          <w:sz w:val="20"/>
        </w:rPr>
        <w:t xml:space="preserve">column width of the concentration value. </w:t>
      </w:r>
    </w:p>
    <w:p w14:paraId="00706148" w14:textId="77777777" w:rsidR="00DF50AF" w:rsidRDefault="00DF50AF" w:rsidP="00DF50A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p>
    <w:p w14:paraId="7250BFCD"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DF50AF">
        <w:rPr>
          <w:rFonts w:asciiTheme="minorHAnsi" w:hAnsiTheme="minorHAnsi"/>
        </w:rPr>
        <w:t xml:space="preserve"> – Fixed Format, Space Delimited</w:t>
      </w:r>
    </w:p>
    <w:p w14:paraId="1EDB019A" w14:textId="77777777" w:rsidR="0041037A" w:rsidRPr="001B19CA" w:rsidRDefault="0041037A">
      <w:pPr>
        <w:pStyle w:val="Examplebody"/>
        <w:rPr>
          <w:rStyle w:val="Cardexample1"/>
        </w:rPr>
      </w:pPr>
      <w:r w:rsidRPr="001B19CA">
        <w:rPr>
          <w:rStyle w:val="Cardexample1"/>
        </w:rPr>
        <w:t xml:space="preserve">     CE</w:t>
      </w:r>
      <w:r w:rsidRPr="001B19CA">
        <w:rPr>
          <w:rStyle w:val="Cardexample1"/>
        </w:rPr>
        <w:noBreakHyphen/>
        <w:t>QUAL</w:t>
      </w:r>
      <w:r w:rsidRPr="001B19CA">
        <w:rPr>
          <w:rStyle w:val="Cardexample1"/>
        </w:rPr>
        <w:noBreakHyphen/>
        <w:t>W2 sample distributed tributary con</w:t>
      </w:r>
      <w:r w:rsidRPr="001B19CA">
        <w:rPr>
          <w:rStyle w:val="Cardexample1"/>
        </w:rPr>
        <w:softHyphen/>
        <w:t xml:space="preserve">stituent inflow concentration file </w:t>
      </w:r>
    </w:p>
    <w:p w14:paraId="52D94623" w14:textId="77777777" w:rsidR="0041037A" w:rsidRPr="001B19CA" w:rsidRDefault="0041037A">
      <w:pPr>
        <w:pStyle w:val="Examplebody"/>
        <w:rPr>
          <w:rStyle w:val="Cardexample1"/>
        </w:rPr>
      </w:pPr>
      <w:r w:rsidRPr="001B19CA">
        <w:rPr>
          <w:rStyle w:val="Cardexample1"/>
        </w:rPr>
        <w:t xml:space="preserve"> </w:t>
      </w:r>
    </w:p>
    <w:p w14:paraId="74649AB5" w14:textId="77777777" w:rsidR="0041037A" w:rsidRPr="001B19CA" w:rsidRDefault="0041037A">
      <w:pPr>
        <w:pStyle w:val="Examplebody"/>
        <w:rPr>
          <w:rStyle w:val="Cardexample1"/>
        </w:rPr>
      </w:pPr>
      <w:r w:rsidRPr="001B19CA">
        <w:rPr>
          <w:rStyle w:val="Cardexample1"/>
        </w:rPr>
        <w:t xml:space="preserve">   JDAY CLFORM    ISS   LDOM   RDOM  ALGAE DETRIT    PO4    NH4    NO3     O2     Fe</w:t>
      </w:r>
    </w:p>
    <w:p w14:paraId="52900478" w14:textId="77777777" w:rsidR="0041037A" w:rsidRPr="001B19CA" w:rsidRDefault="0041037A">
      <w:pPr>
        <w:pStyle w:val="Examplebody"/>
        <w:rPr>
          <w:rStyle w:val="Cardexample1"/>
        </w:rPr>
      </w:pPr>
      <w:r w:rsidRPr="001B19CA">
        <w:rPr>
          <w:rStyle w:val="Cardexample1"/>
        </w:rPr>
        <w:t xml:space="preserve">     1.    17.    62.  7.333 17.111    0.0    0.9   0.02   0.10   0.42   13.9    0.4</w:t>
      </w:r>
    </w:p>
    <w:p w14:paraId="7A084D07" w14:textId="77777777" w:rsidR="0041037A" w:rsidRPr="001B19CA" w:rsidRDefault="0041037A">
      <w:pPr>
        <w:pStyle w:val="Examplebody"/>
        <w:rPr>
          <w:rStyle w:val="Cardexample1"/>
        </w:rPr>
      </w:pPr>
      <w:r w:rsidRPr="001B19CA">
        <w:rPr>
          <w:rStyle w:val="Cardexample1"/>
        </w:rPr>
        <w:t xml:space="preserve">     8.    13.    0.0  8.000 18.667    0.0    0.4   0.01   0.03   0.37   14.0    0.2</w:t>
      </w:r>
    </w:p>
    <w:p w14:paraId="2B7FF2CA" w14:textId="77777777" w:rsidR="0041037A" w:rsidRPr="001B19CA" w:rsidRDefault="0041037A">
      <w:pPr>
        <w:pStyle w:val="Examplebody"/>
        <w:rPr>
          <w:rStyle w:val="Cardexample1"/>
        </w:rPr>
      </w:pPr>
      <w:r w:rsidRPr="001B19CA">
        <w:rPr>
          <w:rStyle w:val="Cardexample1"/>
        </w:rPr>
        <w:t xml:space="preserve">    15.    11.    17.  9.333 21.778    0.0    0.0   0.00   0.01   0.17   10.0    0.3</w:t>
      </w:r>
    </w:p>
    <w:p w14:paraId="669202ED" w14:textId="77777777" w:rsidR="0041037A" w:rsidRPr="001B19CA" w:rsidRDefault="0041037A">
      <w:pPr>
        <w:pStyle w:val="Examplebody"/>
        <w:rPr>
          <w:rStyle w:val="Cardexample1"/>
        </w:rPr>
      </w:pPr>
      <w:r w:rsidRPr="001B19CA">
        <w:rPr>
          <w:rStyle w:val="Cardexample1"/>
        </w:rPr>
        <w:t xml:space="preserve">    22.    14.    34. 10.000 23.333    0.0    0.0   0.05   0.00   0.20   10.4    1.6</w:t>
      </w:r>
    </w:p>
    <w:p w14:paraId="0A872C3F" w14:textId="77777777" w:rsidR="0041037A" w:rsidRDefault="0041037A">
      <w:pPr>
        <w:pStyle w:val="Examplebody"/>
        <w:rPr>
          <w:rStyle w:val="Cardexample1"/>
        </w:rPr>
      </w:pPr>
      <w:r w:rsidRPr="001B19CA">
        <w:rPr>
          <w:rStyle w:val="Cardexample1"/>
        </w:rPr>
        <w:t xml:space="preserve">    29.    17.    38.  4.467 10.422    0.0    0.4   0.01   0.11   0.26   11.6    0.4</w:t>
      </w:r>
    </w:p>
    <w:p w14:paraId="7EB920CF" w14:textId="77777777" w:rsidR="009951DF" w:rsidRPr="009951DF" w:rsidRDefault="009951DF" w:rsidP="009951DF"/>
    <w:p w14:paraId="1F2CA0AF" w14:textId="77777777" w:rsidR="009951DF" w:rsidRPr="00B7030B" w:rsidRDefault="009951DF" w:rsidP="009951D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 [not all columns are shown]</w:t>
      </w:r>
    </w:p>
    <w:p w14:paraId="0E1D1A3E" w14:textId="77777777" w:rsidR="0041037A" w:rsidRPr="001B19CA" w:rsidRDefault="009951DF">
      <w:pPr>
        <w:pStyle w:val="BodyText2"/>
        <w:rPr>
          <w:rFonts w:ascii="Courier New" w:hAnsi="Courier New" w:cs="Courier New"/>
        </w:rPr>
        <w:sectPr w:rsidR="0041037A" w:rsidRPr="001B19CA" w:rsidSect="000E4BA7">
          <w:headerReference w:type="even" r:id="rId158"/>
          <w:headerReference w:type="default" r:id="rId159"/>
          <w:endnotePr>
            <w:numFmt w:val="decimal"/>
          </w:endnotePr>
          <w:pgSz w:w="12240" w:h="15840" w:code="1"/>
          <w:pgMar w:top="1728" w:right="1440" w:bottom="1728" w:left="2160" w:header="1008" w:footer="1008" w:gutter="0"/>
          <w:paperSrc w:first="100" w:other="100"/>
          <w:cols w:space="720"/>
          <w:noEndnote/>
        </w:sectPr>
      </w:pPr>
      <w:r>
        <w:rPr>
          <w:rFonts w:ascii="Courier New" w:hAnsi="Courier New" w:cs="Courier New"/>
          <w:noProof/>
          <w:snapToGrid/>
        </w:rPr>
        <w:drawing>
          <wp:inline distT="0" distB="0" distL="0" distR="0" wp14:anchorId="7A40C99C" wp14:editId="22835A43">
            <wp:extent cx="5486400" cy="1568450"/>
            <wp:effectExtent l="0" t="0" r="0" b="0"/>
            <wp:docPr id="48" name="Picture 4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8478B0.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86400" cy="1568450"/>
                    </a:xfrm>
                    <a:prstGeom prst="rect">
                      <a:avLst/>
                    </a:prstGeom>
                  </pic:spPr>
                </pic:pic>
              </a:graphicData>
            </a:graphic>
          </wp:inline>
        </w:drawing>
      </w:r>
    </w:p>
    <w:p w14:paraId="0D8466A3" w14:textId="77777777" w:rsidR="0041037A" w:rsidRPr="00B7030B" w:rsidRDefault="0041037A">
      <w:pPr>
        <w:pStyle w:val="Heading3"/>
        <w:rPr>
          <w:rFonts w:asciiTheme="minorHAnsi" w:hAnsiTheme="minorHAnsi"/>
        </w:rPr>
      </w:pPr>
      <w:bookmarkStart w:id="3721" w:name="precipitation_file"/>
      <w:bookmarkStart w:id="3722" w:name="_Toc41047908"/>
      <w:bookmarkEnd w:id="3721"/>
      <w:r w:rsidRPr="00B7030B">
        <w:rPr>
          <w:rFonts w:asciiTheme="minorHAnsi" w:hAnsiTheme="minorHAnsi"/>
        </w:rPr>
        <w:lastRenderedPageBreak/>
        <w:t>Branch Precipitation File</w:t>
      </w:r>
      <w:bookmarkEnd w:id="3722"/>
    </w:p>
    <w:p w14:paraId="2B6231D7" w14:textId="77777777" w:rsidR="0041037A" w:rsidRPr="009951DF" w:rsidRDefault="0041037A">
      <w:pPr>
        <w:pStyle w:val="BodyText"/>
        <w:rPr>
          <w:sz w:val="20"/>
        </w:rPr>
      </w:pPr>
      <w:r w:rsidRPr="009951DF">
        <w:rPr>
          <w:sz w:val="20"/>
        </w:rPr>
        <w:t>This file contains the precipitation values for a branch and is needed only if the pre</w:t>
      </w:r>
      <w:r w:rsidRPr="009951DF">
        <w:rPr>
          <w:sz w:val="20"/>
        </w:rPr>
        <w:softHyphen/>
        <w:t>cipitation option [</w:t>
      </w:r>
      <w:hyperlink w:anchor="calculations" w:history="1">
        <w:r w:rsidRPr="009951DF">
          <w:rPr>
            <w:rStyle w:val="Hyperlink"/>
            <w:rFonts w:asciiTheme="minorHAnsi" w:hAnsiTheme="minorHAnsi" w:cs="Arial"/>
          </w:rPr>
          <w:t>PRC</w:t>
        </w:r>
      </w:hyperlink>
      <w:r w:rsidRPr="009951DF">
        <w:rPr>
          <w:sz w:val="20"/>
        </w:rPr>
        <w:t>] is turned on.  The following is a list of guidelines for fil</w:t>
      </w:r>
      <w:r w:rsidRPr="009951DF">
        <w:rPr>
          <w:sz w:val="20"/>
        </w:rPr>
        <w:softHyphen/>
        <w:t>e preparation:</w:t>
      </w:r>
    </w:p>
    <w:p w14:paraId="711EC88A" w14:textId="77777777" w:rsidR="0041037A" w:rsidRPr="009951DF" w:rsidRDefault="0041037A">
      <w:pPr>
        <w:rPr>
          <w:sz w:val="20"/>
        </w:rPr>
      </w:pPr>
    </w:p>
    <w:p w14:paraId="45004241" w14:textId="77777777" w:rsidR="0041037A" w:rsidRPr="009951DF" w:rsidRDefault="0041037A">
      <w:pPr>
        <w:pStyle w:val="Numberedlist"/>
        <w:rPr>
          <w:sz w:val="20"/>
        </w:rPr>
      </w:pPr>
      <w:r w:rsidRPr="009951DF">
        <w:rPr>
          <w:sz w:val="20"/>
        </w:rPr>
        <w:t>1.</w:t>
      </w:r>
      <w:r w:rsidRPr="009951DF">
        <w:rPr>
          <w:sz w:val="20"/>
        </w:rPr>
        <w:tab/>
        <w:t>A separate file is required for each branch.  This allows the user to update precipita</w:t>
      </w:r>
      <w:r w:rsidRPr="009951DF">
        <w:rPr>
          <w:sz w:val="20"/>
        </w:rPr>
        <w:softHyphen/>
        <w:t>tion for one branch indepen</w:t>
      </w:r>
      <w:r w:rsidRPr="009951DF">
        <w:rPr>
          <w:sz w:val="20"/>
        </w:rPr>
        <w:softHyphen/>
        <w:t>dent of another branch if needed.</w:t>
      </w:r>
    </w:p>
    <w:p w14:paraId="35FA95A6" w14:textId="77777777" w:rsidR="0041037A" w:rsidRPr="009951DF" w:rsidRDefault="0041037A">
      <w:pPr>
        <w:pStyle w:val="Numberedlist"/>
        <w:rPr>
          <w:sz w:val="20"/>
        </w:rPr>
      </w:pPr>
      <w:r w:rsidRPr="009951DF">
        <w:rPr>
          <w:sz w:val="20"/>
        </w:rPr>
        <w:t>2.</w:t>
      </w:r>
      <w:r w:rsidRPr="009951DF">
        <w:rPr>
          <w:sz w:val="20"/>
        </w:rPr>
        <w:tab/>
        <w:t>Input format for each field is F8.0 that al</w:t>
      </w:r>
      <w:r w:rsidRPr="009951DF">
        <w:rPr>
          <w:sz w:val="20"/>
        </w:rPr>
        <w:softHyphen/>
        <w:t>lows the user to specify the decimal point location.</w:t>
      </w:r>
    </w:p>
    <w:p w14:paraId="694BD991" w14:textId="77777777" w:rsidR="0041037A" w:rsidRPr="009951DF" w:rsidRDefault="0041037A">
      <w:pPr>
        <w:pStyle w:val="Numberedlist"/>
        <w:rPr>
          <w:sz w:val="20"/>
        </w:rPr>
      </w:pPr>
      <w:r w:rsidRPr="009951DF">
        <w:rPr>
          <w:sz w:val="20"/>
        </w:rPr>
        <w:t>3.</w:t>
      </w:r>
      <w:r w:rsidRPr="009951DF">
        <w:rPr>
          <w:sz w:val="20"/>
        </w:rPr>
        <w:tab/>
        <w:t>The first two lines are ignored and can be used to com</w:t>
      </w:r>
      <w:r w:rsidRPr="009951DF">
        <w:rPr>
          <w:sz w:val="20"/>
        </w:rPr>
        <w:softHyphen/>
        <w:t>ment the file.</w:t>
      </w:r>
    </w:p>
    <w:p w14:paraId="1DE68ED5" w14:textId="32F3B137" w:rsidR="0041037A" w:rsidRPr="009951DF" w:rsidRDefault="0041037A">
      <w:pPr>
        <w:pStyle w:val="Numberedlist"/>
        <w:rPr>
          <w:sz w:val="20"/>
        </w:rPr>
      </w:pPr>
      <w:r w:rsidRPr="009951DF">
        <w:rPr>
          <w:sz w:val="20"/>
        </w:rPr>
        <w:t>4.</w:t>
      </w:r>
      <w:r w:rsidRPr="009951DF">
        <w:rPr>
          <w:sz w:val="20"/>
        </w:rPr>
        <w:tab/>
        <w:t>The third line contains the variable names which are right</w:t>
      </w:r>
      <w:ins w:id="3723" w:author="Honnalore Steissberg" w:date="2021-08-20T11:35:00Z">
        <w:r w:rsidR="000D5AA2">
          <w:rPr>
            <w:sz w:val="20"/>
          </w:rPr>
          <w:t>-</w:t>
        </w:r>
      </w:ins>
      <w:del w:id="3724" w:author="Honnalore Steissberg" w:date="2021-08-20T11:35:00Z">
        <w:r w:rsidRPr="009951DF" w:rsidDel="000D5AA2">
          <w:rPr>
            <w:sz w:val="20"/>
          </w:rPr>
          <w:delText xml:space="preserve"> </w:delText>
        </w:r>
      </w:del>
      <w:r w:rsidRPr="009951DF">
        <w:rPr>
          <w:sz w:val="20"/>
        </w:rPr>
        <w:t>justi</w:t>
      </w:r>
      <w:r w:rsidRPr="009951DF">
        <w:rPr>
          <w:sz w:val="20"/>
        </w:rPr>
        <w:softHyphen/>
        <w:t>fied accord</w:t>
      </w:r>
      <w:r w:rsidRPr="009951DF">
        <w:rPr>
          <w:sz w:val="20"/>
        </w:rPr>
        <w:softHyphen/>
        <w:t>ing to the input field.  This line is also ignored</w:t>
      </w:r>
      <w:ins w:id="3725" w:author="Honnalore Steissberg" w:date="2021-08-20T11:47:00Z">
        <w:r w:rsidR="0085127D">
          <w:rPr>
            <w:sz w:val="20"/>
          </w:rPr>
          <w:t>,</w:t>
        </w:r>
      </w:ins>
      <w:r w:rsidRPr="009951DF">
        <w:rPr>
          <w:sz w:val="20"/>
        </w:rPr>
        <w:t xml:space="preserve"> al</w:t>
      </w:r>
      <w:r w:rsidRPr="009951DF">
        <w:rPr>
          <w:sz w:val="20"/>
        </w:rPr>
        <w:softHyphen/>
        <w:t>though the prepro</w:t>
      </w:r>
      <w:r w:rsidRPr="009951DF">
        <w:rPr>
          <w:sz w:val="20"/>
        </w:rPr>
        <w:softHyphen/>
        <w:t>cessor checks to ensure the fields are aligned correct</w:t>
      </w:r>
      <w:r w:rsidRPr="009951DF">
        <w:rPr>
          <w:sz w:val="20"/>
        </w:rPr>
        <w:softHyphen/>
        <w:t>ly.</w:t>
      </w:r>
    </w:p>
    <w:p w14:paraId="31023E39" w14:textId="77777777" w:rsidR="0041037A" w:rsidRPr="009951DF" w:rsidRDefault="0041037A">
      <w:pPr>
        <w:pStyle w:val="Numberedlist"/>
        <w:rPr>
          <w:sz w:val="20"/>
        </w:rPr>
      </w:pPr>
      <w:r w:rsidRPr="009951DF">
        <w:rPr>
          <w:sz w:val="20"/>
        </w:rPr>
        <w:t>5.</w:t>
      </w:r>
      <w:r w:rsidRPr="009951DF">
        <w:rPr>
          <w:sz w:val="20"/>
        </w:rPr>
        <w:tab/>
        <w:t>The first field is the Julian date that can be entered at any fre</w:t>
      </w:r>
      <w:r w:rsidRPr="009951DF">
        <w:rPr>
          <w:sz w:val="20"/>
        </w:rPr>
        <w:softHyphen/>
        <w:t>quency.  The fre</w:t>
      </w:r>
      <w:r w:rsidRPr="009951DF">
        <w:rPr>
          <w:sz w:val="20"/>
        </w:rPr>
        <w:softHyphen/>
        <w:t>quen</w:t>
      </w:r>
      <w:r w:rsidRPr="009951DF">
        <w:rPr>
          <w:sz w:val="20"/>
        </w:rPr>
        <w:softHyphen/>
        <w:t>cy be</w:t>
      </w:r>
      <w:r w:rsidRPr="009951DF">
        <w:rPr>
          <w:sz w:val="20"/>
        </w:rPr>
        <w:softHyphen/>
        <w:t>tween updates may vary during the simu</w:t>
      </w:r>
      <w:r w:rsidRPr="009951DF">
        <w:rPr>
          <w:sz w:val="20"/>
        </w:rPr>
        <w:softHyphen/>
        <w:t>la</w:t>
      </w:r>
      <w:r w:rsidRPr="009951DF">
        <w:rPr>
          <w:sz w:val="20"/>
        </w:rPr>
        <w:softHyphen/>
        <w:t>tion.</w:t>
      </w:r>
    </w:p>
    <w:p w14:paraId="3E19D711" w14:textId="77777777" w:rsidR="0041037A" w:rsidRPr="009951DF" w:rsidRDefault="0041037A">
      <w:pPr>
        <w:pStyle w:val="Numberedlist"/>
        <w:rPr>
          <w:sz w:val="20"/>
        </w:rPr>
      </w:pPr>
      <w:r w:rsidRPr="009951DF">
        <w:rPr>
          <w:sz w:val="20"/>
        </w:rPr>
        <w:t>6.</w:t>
      </w:r>
      <w:r w:rsidRPr="009951DF">
        <w:rPr>
          <w:sz w:val="20"/>
        </w:rPr>
        <w:tab/>
        <w:t>The second field is the precipitation rate, m sec</w:t>
      </w:r>
      <w:r w:rsidRPr="009951DF">
        <w:rPr>
          <w:sz w:val="20"/>
          <w:vertAlign w:val="superscript"/>
        </w:rPr>
        <w:t>-1</w:t>
      </w:r>
      <w:r w:rsidRPr="009951DF">
        <w:rPr>
          <w:sz w:val="20"/>
        </w:rPr>
        <w:t>.</w:t>
      </w:r>
      <w:r w:rsidR="005720E9" w:rsidRPr="009951DF">
        <w:rPr>
          <w:sz w:val="20"/>
        </w:rPr>
        <w:t xml:space="preserve"> </w:t>
      </w:r>
    </w:p>
    <w:p w14:paraId="005C7029" w14:textId="77777777" w:rsidR="0041037A" w:rsidRPr="009951DF" w:rsidRDefault="0041037A">
      <w:pPr>
        <w:pStyle w:val="BodyText2"/>
        <w:rPr>
          <w:sz w:val="20"/>
        </w:rPr>
      </w:pPr>
    </w:p>
    <w:p w14:paraId="75478538" w14:textId="19AF5934" w:rsidR="0041037A" w:rsidRPr="009951DF" w:rsidRDefault="0041037A">
      <w:pPr>
        <w:pStyle w:val="BodyText"/>
        <w:rPr>
          <w:sz w:val="20"/>
        </w:rPr>
      </w:pPr>
      <w:r w:rsidRPr="009951DF">
        <w:rPr>
          <w:sz w:val="20"/>
        </w:rPr>
        <w:t>Note the following example takes advantage of the algor</w:t>
      </w:r>
      <w:r w:rsidRPr="009951DF">
        <w:rPr>
          <w:sz w:val="20"/>
        </w:rPr>
        <w:softHyphen/>
        <w:t>ithm's capability to use data at vary</w:t>
      </w:r>
      <w:r w:rsidRPr="009951DF">
        <w:rPr>
          <w:sz w:val="20"/>
        </w:rPr>
        <w:softHyphen/>
        <w:t>ing frequencies</w:t>
      </w:r>
      <w:ins w:id="3726" w:author="Honnalore Steissberg" w:date="2021-08-20T11:48:00Z">
        <w:r w:rsidR="0085127D">
          <w:rPr>
            <w:sz w:val="20"/>
          </w:rPr>
          <w:t>:</w:t>
        </w:r>
      </w:ins>
      <w:del w:id="3727" w:author="Honnalore Steissberg" w:date="2021-08-20T11:48:00Z">
        <w:r w:rsidRPr="009951DF" w:rsidDel="0085127D">
          <w:rPr>
            <w:sz w:val="20"/>
          </w:rPr>
          <w:delText>.</w:delText>
        </w:r>
      </w:del>
    </w:p>
    <w:p w14:paraId="53CEBB9E"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9951DF">
        <w:rPr>
          <w:rFonts w:asciiTheme="minorHAnsi" w:hAnsiTheme="minorHAnsi"/>
        </w:rPr>
        <w:t xml:space="preserve"> – Fixed Format, Space Delimited</w:t>
      </w:r>
    </w:p>
    <w:p w14:paraId="3D007171" w14:textId="77777777" w:rsidR="0041037A" w:rsidRPr="001B19CA" w:rsidRDefault="0041037A">
      <w:pPr>
        <w:pStyle w:val="Examplebody"/>
        <w:rPr>
          <w:rStyle w:val="Cardexample1"/>
        </w:rPr>
      </w:pPr>
      <w:r w:rsidRPr="001B19CA">
        <w:rPr>
          <w:rStyle w:val="Cardexample1"/>
        </w:rPr>
        <w:t>CE-QUAL-W2 sample precipitation file</w:t>
      </w:r>
      <w:r w:rsidR="005720E9" w:rsidRPr="001B19CA">
        <w:rPr>
          <w:rStyle w:val="Cardexample1"/>
        </w:rPr>
        <w:t xml:space="preserve"> where Pre is in m/s</w:t>
      </w:r>
    </w:p>
    <w:p w14:paraId="550CDC1C" w14:textId="77777777" w:rsidR="0041037A" w:rsidRPr="001B19CA" w:rsidRDefault="0041037A">
      <w:pPr>
        <w:pStyle w:val="Examplebody"/>
        <w:rPr>
          <w:rStyle w:val="Cardexample1"/>
        </w:rPr>
      </w:pPr>
      <w:r w:rsidRPr="001B19CA">
        <w:rPr>
          <w:rStyle w:val="Cardexample1"/>
        </w:rPr>
        <w:t xml:space="preserve"> </w:t>
      </w:r>
    </w:p>
    <w:p w14:paraId="6964F2C4" w14:textId="77777777" w:rsidR="0041037A" w:rsidRPr="001B19CA" w:rsidRDefault="005720E9">
      <w:pPr>
        <w:pStyle w:val="Examplebody"/>
        <w:rPr>
          <w:rStyle w:val="Cardexample1"/>
        </w:rPr>
      </w:pPr>
      <w:r w:rsidRPr="001B19CA">
        <w:rPr>
          <w:rStyle w:val="Cardexample1"/>
        </w:rPr>
        <w:t xml:space="preserve">    JDAY     </w:t>
      </w:r>
      <w:r w:rsidR="0041037A" w:rsidRPr="001B19CA">
        <w:rPr>
          <w:rStyle w:val="Cardexample1"/>
        </w:rPr>
        <w:t>PRE</w:t>
      </w:r>
    </w:p>
    <w:p w14:paraId="60C225D0" w14:textId="77777777" w:rsidR="0041037A" w:rsidRPr="001B19CA" w:rsidRDefault="0041037A">
      <w:pPr>
        <w:pStyle w:val="Examplebody"/>
        <w:rPr>
          <w:rStyle w:val="Cardexample1"/>
        </w:rPr>
      </w:pPr>
      <w:r w:rsidRPr="001B19CA">
        <w:rPr>
          <w:rStyle w:val="Cardexample1"/>
        </w:rPr>
        <w:t xml:space="preserve">182.0000   0.000 </w:t>
      </w:r>
    </w:p>
    <w:p w14:paraId="133189E3" w14:textId="77777777" w:rsidR="0041037A" w:rsidRPr="001B19CA" w:rsidRDefault="0041037A">
      <w:pPr>
        <w:pStyle w:val="Examplebody"/>
        <w:rPr>
          <w:rStyle w:val="Cardexample1"/>
        </w:rPr>
      </w:pPr>
      <w:r w:rsidRPr="001B19CA">
        <w:rPr>
          <w:rStyle w:val="Cardexample1"/>
        </w:rPr>
        <w:t xml:space="preserve">182.5416   </w:t>
      </w:r>
      <w:r w:rsidR="005720E9" w:rsidRPr="001B19CA">
        <w:rPr>
          <w:rStyle w:val="Cardexample1"/>
        </w:rPr>
        <w:t>1.E-6</w:t>
      </w:r>
      <w:r w:rsidRPr="001B19CA">
        <w:rPr>
          <w:rStyle w:val="Cardexample1"/>
        </w:rPr>
        <w:t xml:space="preserve"> </w:t>
      </w:r>
    </w:p>
    <w:p w14:paraId="6E837D76" w14:textId="77777777" w:rsidR="0041037A" w:rsidRPr="001B19CA" w:rsidRDefault="0041037A">
      <w:pPr>
        <w:pStyle w:val="Examplebody"/>
        <w:rPr>
          <w:rStyle w:val="Cardexample1"/>
        </w:rPr>
      </w:pPr>
      <w:r w:rsidRPr="001B19CA">
        <w:rPr>
          <w:rStyle w:val="Cardexample1"/>
        </w:rPr>
        <w:t xml:space="preserve">182.6250   </w:t>
      </w:r>
      <w:r w:rsidR="005720E9" w:rsidRPr="001B19CA">
        <w:rPr>
          <w:rStyle w:val="Cardexample1"/>
        </w:rPr>
        <w:t>2.E-6</w:t>
      </w:r>
      <w:r w:rsidRPr="001B19CA">
        <w:rPr>
          <w:rStyle w:val="Cardexample1"/>
        </w:rPr>
        <w:t xml:space="preserve"> </w:t>
      </w:r>
    </w:p>
    <w:p w14:paraId="45711A51" w14:textId="77777777" w:rsidR="0041037A" w:rsidRPr="001B19CA" w:rsidRDefault="0041037A">
      <w:pPr>
        <w:pStyle w:val="Examplebody"/>
        <w:rPr>
          <w:rStyle w:val="Cardexample1"/>
        </w:rPr>
      </w:pPr>
      <w:r w:rsidRPr="001B19CA">
        <w:rPr>
          <w:rStyle w:val="Cardexample1"/>
        </w:rPr>
        <w:t xml:space="preserve">182.6666   0.000 </w:t>
      </w:r>
    </w:p>
    <w:p w14:paraId="1F0B7869" w14:textId="77777777" w:rsidR="0041037A" w:rsidRPr="001B19CA" w:rsidRDefault="0041037A">
      <w:pPr>
        <w:pStyle w:val="Examplebody"/>
        <w:rPr>
          <w:rStyle w:val="Cardexample1"/>
        </w:rPr>
      </w:pPr>
      <w:r w:rsidRPr="001B19CA">
        <w:rPr>
          <w:rStyle w:val="Cardexample1"/>
        </w:rPr>
        <w:t xml:space="preserve">188.475    </w:t>
      </w:r>
      <w:r w:rsidR="005720E9" w:rsidRPr="001B19CA">
        <w:rPr>
          <w:rStyle w:val="Cardexample1"/>
        </w:rPr>
        <w:t>2.E-6</w:t>
      </w:r>
    </w:p>
    <w:p w14:paraId="1617059A" w14:textId="77777777" w:rsidR="0041037A" w:rsidRPr="001B19CA" w:rsidRDefault="0041037A">
      <w:pPr>
        <w:pStyle w:val="Examplebody"/>
        <w:rPr>
          <w:szCs w:val="22"/>
        </w:rPr>
      </w:pPr>
      <w:r w:rsidRPr="001B19CA">
        <w:rPr>
          <w:rStyle w:val="Cardexample1"/>
        </w:rPr>
        <w:t>189.500    0.000</w:t>
      </w:r>
    </w:p>
    <w:p w14:paraId="0C3E93EE" w14:textId="77777777" w:rsidR="0041037A" w:rsidRDefault="0041037A">
      <w:pPr>
        <w:pStyle w:val="BodyText2"/>
      </w:pPr>
    </w:p>
    <w:p w14:paraId="57BDC0AA" w14:textId="0C5B6DA3" w:rsidR="009951DF" w:rsidRDefault="009414CD" w:rsidP="009414CD">
      <w:pPr>
        <w:pStyle w:val="BodyText2"/>
        <w:rPr>
          <w:sz w:val="20"/>
          <w:szCs w:val="18"/>
        </w:rPr>
      </w:pPr>
      <w:r w:rsidRPr="009951DF">
        <w:rPr>
          <w:sz w:val="20"/>
          <w:szCs w:val="18"/>
        </w:rPr>
        <w:t xml:space="preserve">There is also a free format option for this file. Whenever the first character on the first line is a ‘$’ character, the model assumes the input is in free format rather than fixed format. </w:t>
      </w:r>
      <w:del w:id="3728" w:author="Honnalore Steissberg" w:date="2021-08-20T11:48:00Z">
        <w:r w:rsidRPr="009951DF" w:rsidDel="0085127D">
          <w:rPr>
            <w:sz w:val="20"/>
            <w:szCs w:val="18"/>
          </w:rPr>
          <w:delText xml:space="preserve">Besides </w:delText>
        </w:r>
      </w:del>
      <w:ins w:id="3729" w:author="Honnalore Steissberg" w:date="2021-08-20T11:48:00Z">
        <w:r w:rsidR="0085127D">
          <w:rPr>
            <w:sz w:val="20"/>
            <w:szCs w:val="18"/>
          </w:rPr>
          <w:t>In addition to</w:t>
        </w:r>
        <w:r w:rsidR="0085127D" w:rsidRPr="009951DF">
          <w:rPr>
            <w:sz w:val="20"/>
            <w:szCs w:val="18"/>
          </w:rPr>
          <w:t xml:space="preserve"> </w:t>
        </w:r>
      </w:ins>
      <w:del w:id="3730" w:author="Honnalore Steissberg" w:date="2021-08-20T11:49:00Z">
        <w:r w:rsidRPr="009951DF" w:rsidDel="0085127D">
          <w:rPr>
            <w:sz w:val="20"/>
            <w:szCs w:val="18"/>
          </w:rPr>
          <w:delText xml:space="preserve">allowing </w:delText>
        </w:r>
      </w:del>
      <w:ins w:id="3731" w:author="Honnalore Steissberg" w:date="2021-08-20T11:49:00Z">
        <w:r w:rsidR="0085127D">
          <w:rPr>
            <w:sz w:val="20"/>
            <w:szCs w:val="18"/>
          </w:rPr>
          <w:t>enabling</w:t>
        </w:r>
        <w:r w:rsidR="0085127D" w:rsidRPr="009951DF">
          <w:rPr>
            <w:sz w:val="20"/>
            <w:szCs w:val="18"/>
          </w:rPr>
          <w:t xml:space="preserve"> </w:t>
        </w:r>
      </w:ins>
      <w:r w:rsidRPr="009951DF">
        <w:rPr>
          <w:sz w:val="20"/>
          <w:szCs w:val="18"/>
        </w:rPr>
        <w:t xml:space="preserve">the use of Excel and easy exporting to a csv file type, </w:t>
      </w:r>
      <w:del w:id="3732" w:author="Honnalore Steissberg" w:date="2021-08-20T11:52:00Z">
        <w:r w:rsidRPr="009951DF" w:rsidDel="00E07718">
          <w:rPr>
            <w:sz w:val="20"/>
            <w:szCs w:val="18"/>
          </w:rPr>
          <w:delText xml:space="preserve">this </w:delText>
        </w:r>
      </w:del>
      <w:ins w:id="3733" w:author="Honnalore Steissberg" w:date="2021-08-20T11:52:00Z">
        <w:r w:rsidR="00E07718">
          <w:rPr>
            <w:sz w:val="20"/>
            <w:szCs w:val="18"/>
          </w:rPr>
          <w:t>free format</w:t>
        </w:r>
        <w:r w:rsidR="00E07718" w:rsidRPr="009951DF">
          <w:rPr>
            <w:sz w:val="20"/>
            <w:szCs w:val="18"/>
          </w:rPr>
          <w:t xml:space="preserve"> </w:t>
        </w:r>
      </w:ins>
      <w:r w:rsidRPr="009951DF">
        <w:rPr>
          <w:sz w:val="20"/>
          <w:szCs w:val="18"/>
        </w:rPr>
        <w:t xml:space="preserve">also allows </w:t>
      </w:r>
      <w:del w:id="3734" w:author="Honnalore Steissberg" w:date="2021-08-20T11:51:00Z">
        <w:r w:rsidRPr="009951DF" w:rsidDel="00E07718">
          <w:rPr>
            <w:sz w:val="20"/>
            <w:szCs w:val="18"/>
          </w:rPr>
          <w:delText xml:space="preserve">one </w:delText>
        </w:r>
      </w:del>
      <w:ins w:id="3735" w:author="Honnalore Steissberg" w:date="2021-08-20T11:51:00Z">
        <w:r w:rsidR="00E07718">
          <w:rPr>
            <w:sz w:val="20"/>
            <w:szCs w:val="18"/>
          </w:rPr>
          <w:t>users</w:t>
        </w:r>
        <w:r w:rsidR="00E07718" w:rsidRPr="009951DF">
          <w:rPr>
            <w:sz w:val="20"/>
            <w:szCs w:val="18"/>
          </w:rPr>
          <w:t xml:space="preserve"> </w:t>
        </w:r>
      </w:ins>
      <w:r w:rsidRPr="009951DF">
        <w:rPr>
          <w:sz w:val="20"/>
          <w:szCs w:val="18"/>
        </w:rPr>
        <w:t xml:space="preserve">to </w:t>
      </w:r>
      <w:del w:id="3736" w:author="Honnalore Steissberg" w:date="2021-08-20T11:48:00Z">
        <w:r w:rsidRPr="009951DF" w:rsidDel="0085127D">
          <w:rPr>
            <w:sz w:val="20"/>
            <w:szCs w:val="18"/>
          </w:rPr>
          <w:delText xml:space="preserve">not </w:delText>
        </w:r>
      </w:del>
      <w:r w:rsidRPr="009951DF">
        <w:rPr>
          <w:sz w:val="20"/>
          <w:szCs w:val="18"/>
        </w:rPr>
        <w:t xml:space="preserve">be </w:t>
      </w:r>
      <w:ins w:id="3737" w:author="Honnalore Steissberg" w:date="2021-08-20T11:48:00Z">
        <w:r w:rsidR="0085127D">
          <w:rPr>
            <w:sz w:val="20"/>
            <w:szCs w:val="18"/>
          </w:rPr>
          <w:t>un</w:t>
        </w:r>
      </w:ins>
      <w:r w:rsidRPr="009951DF">
        <w:rPr>
          <w:sz w:val="20"/>
          <w:szCs w:val="18"/>
        </w:rPr>
        <w:t>constrained by the 8</w:t>
      </w:r>
      <w:r w:rsidR="009951DF">
        <w:rPr>
          <w:sz w:val="20"/>
          <w:szCs w:val="18"/>
        </w:rPr>
        <w:t>-</w:t>
      </w:r>
      <w:r w:rsidRPr="009951DF">
        <w:rPr>
          <w:sz w:val="20"/>
          <w:szCs w:val="18"/>
        </w:rPr>
        <w:t xml:space="preserve">column width of the </w:t>
      </w:r>
      <w:r w:rsidR="00E34B4F" w:rsidRPr="009951DF">
        <w:rPr>
          <w:sz w:val="20"/>
          <w:szCs w:val="18"/>
        </w:rPr>
        <w:t>Julian day or the precipitation rate</w:t>
      </w:r>
      <w:r w:rsidRPr="009951DF">
        <w:rPr>
          <w:sz w:val="20"/>
          <w:szCs w:val="18"/>
        </w:rPr>
        <w:t xml:space="preserve">. </w:t>
      </w:r>
    </w:p>
    <w:p w14:paraId="2595243C" w14:textId="77777777" w:rsidR="009951DF" w:rsidRPr="009951DF" w:rsidRDefault="009951DF" w:rsidP="009414CD">
      <w:pPr>
        <w:pStyle w:val="BodyText2"/>
        <w:rPr>
          <w:sz w:val="20"/>
          <w:szCs w:val="18"/>
        </w:rPr>
      </w:pPr>
    </w:p>
    <w:p w14:paraId="659BC98B" w14:textId="77777777" w:rsidR="009951DF" w:rsidRPr="009951DF" w:rsidRDefault="009951DF" w:rsidP="009951D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48FB8BB" w14:textId="77777777" w:rsidR="009414CD" w:rsidRPr="009414CD" w:rsidRDefault="009414CD" w:rsidP="009414CD">
      <w:pPr>
        <w:pStyle w:val="BodyText2"/>
        <w:rPr>
          <w:sz w:val="18"/>
        </w:rPr>
      </w:pPr>
    </w:p>
    <w:p w14:paraId="38AEB29A" w14:textId="77777777" w:rsidR="009414CD" w:rsidRPr="001B19CA" w:rsidRDefault="009414CD" w:rsidP="009414CD">
      <w:pPr>
        <w:pStyle w:val="Examplebody"/>
        <w:rPr>
          <w:rStyle w:val="Cardexample1"/>
        </w:rPr>
      </w:pPr>
      <w:r>
        <w:rPr>
          <w:rStyle w:val="Cardexample1"/>
        </w:rPr>
        <w:t>$</w:t>
      </w:r>
      <w:r w:rsidRPr="001B19CA">
        <w:rPr>
          <w:rStyle w:val="Cardexample1"/>
        </w:rPr>
        <w:t>CE-QUAL-W2 sample precipitation file where Pre is in m/s</w:t>
      </w:r>
    </w:p>
    <w:p w14:paraId="2106A187" w14:textId="77777777" w:rsidR="009414CD" w:rsidRPr="001B19CA" w:rsidRDefault="009414CD" w:rsidP="009414CD">
      <w:pPr>
        <w:pStyle w:val="Examplebody"/>
        <w:rPr>
          <w:rStyle w:val="Cardexample1"/>
        </w:rPr>
      </w:pPr>
    </w:p>
    <w:p w14:paraId="166F7AE2" w14:textId="77777777" w:rsidR="009414CD" w:rsidRPr="001B19CA" w:rsidRDefault="009414CD" w:rsidP="009414CD">
      <w:pPr>
        <w:pStyle w:val="Examplebody"/>
        <w:rPr>
          <w:rStyle w:val="Cardexample1"/>
        </w:rPr>
      </w:pPr>
      <w:proofErr w:type="gramStart"/>
      <w:r w:rsidRPr="001B19CA">
        <w:rPr>
          <w:rStyle w:val="Cardexample1"/>
        </w:rPr>
        <w:t>JDAY</w:t>
      </w:r>
      <w:r>
        <w:rPr>
          <w:rStyle w:val="Cardexample1"/>
        </w:rPr>
        <w:t>,</w:t>
      </w:r>
      <w:r w:rsidRPr="001B19CA">
        <w:rPr>
          <w:rStyle w:val="Cardexample1"/>
        </w:rPr>
        <w:t>PRE</w:t>
      </w:r>
      <w:proofErr w:type="gramEnd"/>
    </w:p>
    <w:p w14:paraId="4DC9E47A" w14:textId="77777777" w:rsidR="009414CD" w:rsidRPr="001B19CA" w:rsidRDefault="009414CD" w:rsidP="009414CD">
      <w:pPr>
        <w:pStyle w:val="Examplebody"/>
        <w:rPr>
          <w:rStyle w:val="Cardexample1"/>
        </w:rPr>
      </w:pPr>
      <w:r w:rsidRPr="001B19CA">
        <w:rPr>
          <w:rStyle w:val="Cardexample1"/>
        </w:rPr>
        <w:t>182.0000</w:t>
      </w:r>
      <w:r>
        <w:rPr>
          <w:rStyle w:val="Cardexample1"/>
        </w:rPr>
        <w:t>,</w:t>
      </w:r>
      <w:r w:rsidRPr="001B19CA">
        <w:rPr>
          <w:rStyle w:val="Cardexample1"/>
        </w:rPr>
        <w:t xml:space="preserve">0.000 </w:t>
      </w:r>
    </w:p>
    <w:p w14:paraId="554EF4E2" w14:textId="77777777" w:rsidR="009414CD" w:rsidRPr="001B19CA" w:rsidRDefault="009414CD" w:rsidP="009414CD">
      <w:pPr>
        <w:pStyle w:val="Examplebody"/>
        <w:rPr>
          <w:rStyle w:val="Cardexample1"/>
        </w:rPr>
      </w:pPr>
      <w:r w:rsidRPr="001B19CA">
        <w:rPr>
          <w:rStyle w:val="Cardexample1"/>
        </w:rPr>
        <w:t>182.5416</w:t>
      </w:r>
      <w:r>
        <w:rPr>
          <w:rStyle w:val="Cardexample1"/>
        </w:rPr>
        <w:t>,</w:t>
      </w:r>
      <w:proofErr w:type="gramStart"/>
      <w:r w:rsidRPr="001B19CA">
        <w:rPr>
          <w:rStyle w:val="Cardexample1"/>
        </w:rPr>
        <w:t>1.E</w:t>
      </w:r>
      <w:proofErr w:type="gramEnd"/>
      <w:r w:rsidRPr="001B19CA">
        <w:rPr>
          <w:rStyle w:val="Cardexample1"/>
        </w:rPr>
        <w:t xml:space="preserve">-6 </w:t>
      </w:r>
    </w:p>
    <w:p w14:paraId="511576C4" w14:textId="77777777" w:rsidR="009414CD" w:rsidRPr="001B19CA" w:rsidRDefault="009414CD" w:rsidP="009414CD">
      <w:pPr>
        <w:pStyle w:val="Examplebody"/>
        <w:rPr>
          <w:rStyle w:val="Cardexample1"/>
        </w:rPr>
      </w:pPr>
      <w:r w:rsidRPr="001B19CA">
        <w:rPr>
          <w:rStyle w:val="Cardexample1"/>
        </w:rPr>
        <w:t>182.6250</w:t>
      </w:r>
      <w:r>
        <w:rPr>
          <w:rStyle w:val="Cardexample1"/>
        </w:rPr>
        <w:t>,</w:t>
      </w:r>
      <w:proofErr w:type="gramStart"/>
      <w:r w:rsidRPr="001B19CA">
        <w:rPr>
          <w:rStyle w:val="Cardexample1"/>
        </w:rPr>
        <w:t>2.E</w:t>
      </w:r>
      <w:proofErr w:type="gramEnd"/>
      <w:r w:rsidRPr="001B19CA">
        <w:rPr>
          <w:rStyle w:val="Cardexample1"/>
        </w:rPr>
        <w:t xml:space="preserve">-6 </w:t>
      </w:r>
    </w:p>
    <w:p w14:paraId="3F7A0FED" w14:textId="77777777" w:rsidR="009414CD" w:rsidRPr="001B19CA" w:rsidRDefault="009414CD" w:rsidP="009414CD">
      <w:pPr>
        <w:pStyle w:val="Examplebody"/>
        <w:rPr>
          <w:rStyle w:val="Cardexample1"/>
        </w:rPr>
      </w:pPr>
      <w:r w:rsidRPr="001B19CA">
        <w:rPr>
          <w:rStyle w:val="Cardexample1"/>
        </w:rPr>
        <w:t>182.6666</w:t>
      </w:r>
      <w:r>
        <w:rPr>
          <w:rStyle w:val="Cardexample1"/>
        </w:rPr>
        <w:t>,</w:t>
      </w:r>
      <w:r w:rsidRPr="001B19CA">
        <w:rPr>
          <w:rStyle w:val="Cardexample1"/>
        </w:rPr>
        <w:t xml:space="preserve">0.000 </w:t>
      </w:r>
    </w:p>
    <w:p w14:paraId="48C1BEF4" w14:textId="77777777" w:rsidR="009414CD" w:rsidRPr="001B19CA" w:rsidRDefault="009414CD" w:rsidP="009414CD">
      <w:pPr>
        <w:pStyle w:val="Examplebody"/>
        <w:rPr>
          <w:rStyle w:val="Cardexample1"/>
        </w:rPr>
      </w:pPr>
      <w:r w:rsidRPr="001B19CA">
        <w:rPr>
          <w:rStyle w:val="Cardexample1"/>
        </w:rPr>
        <w:t>188.475</w:t>
      </w:r>
      <w:r>
        <w:rPr>
          <w:rStyle w:val="Cardexample1"/>
        </w:rPr>
        <w:t>,</w:t>
      </w:r>
      <w:proofErr w:type="gramStart"/>
      <w:r w:rsidRPr="001B19CA">
        <w:rPr>
          <w:rStyle w:val="Cardexample1"/>
        </w:rPr>
        <w:t>2.E</w:t>
      </w:r>
      <w:proofErr w:type="gramEnd"/>
      <w:r w:rsidRPr="001B19CA">
        <w:rPr>
          <w:rStyle w:val="Cardexample1"/>
        </w:rPr>
        <w:t>-6</w:t>
      </w:r>
    </w:p>
    <w:p w14:paraId="4BC777E6" w14:textId="77777777" w:rsidR="009414CD" w:rsidRPr="001B19CA" w:rsidRDefault="009414CD" w:rsidP="009414CD">
      <w:pPr>
        <w:pStyle w:val="Examplebody"/>
        <w:rPr>
          <w:szCs w:val="22"/>
        </w:rPr>
      </w:pPr>
      <w:r w:rsidRPr="001B19CA">
        <w:rPr>
          <w:rStyle w:val="Cardexample1"/>
        </w:rPr>
        <w:t>189.500</w:t>
      </w:r>
      <w:r>
        <w:rPr>
          <w:rStyle w:val="Cardexample1"/>
        </w:rPr>
        <w:t>,</w:t>
      </w:r>
      <w:r w:rsidRPr="001B19CA">
        <w:rPr>
          <w:rStyle w:val="Cardexample1"/>
        </w:rPr>
        <w:t>0.000</w:t>
      </w:r>
    </w:p>
    <w:p w14:paraId="3E4F838D" w14:textId="77777777" w:rsidR="009414CD" w:rsidRPr="00B7030B" w:rsidRDefault="009414CD" w:rsidP="009414CD">
      <w:pPr>
        <w:pStyle w:val="BodyText2"/>
        <w:sectPr w:rsidR="009414CD" w:rsidRPr="00B7030B" w:rsidSect="000E4BA7">
          <w:headerReference w:type="even" r:id="rId161"/>
          <w:headerReference w:type="default" r:id="rId162"/>
          <w:endnotePr>
            <w:numFmt w:val="decimal"/>
          </w:endnotePr>
          <w:pgSz w:w="12240" w:h="15840" w:code="1"/>
          <w:pgMar w:top="1728" w:right="1440" w:bottom="1728" w:left="2160" w:header="1008" w:footer="1008" w:gutter="0"/>
          <w:paperSrc w:first="100" w:other="100"/>
          <w:cols w:space="720"/>
          <w:noEndnote/>
        </w:sectPr>
      </w:pPr>
    </w:p>
    <w:p w14:paraId="0B769FA1" w14:textId="77777777" w:rsidR="0041037A" w:rsidRPr="00B7030B" w:rsidRDefault="0041037A">
      <w:pPr>
        <w:pStyle w:val="Heading3"/>
        <w:rPr>
          <w:rFonts w:asciiTheme="minorHAnsi" w:hAnsiTheme="minorHAnsi"/>
        </w:rPr>
      </w:pPr>
      <w:bookmarkStart w:id="3738" w:name="precipitation_temperature_file"/>
      <w:bookmarkStart w:id="3739" w:name="_Toc41047909"/>
      <w:bookmarkEnd w:id="3738"/>
      <w:r w:rsidRPr="00B7030B">
        <w:rPr>
          <w:rFonts w:asciiTheme="minorHAnsi" w:hAnsiTheme="minorHAnsi"/>
        </w:rPr>
        <w:lastRenderedPageBreak/>
        <w:t>Branch Precipitation Temperature File</w:t>
      </w:r>
      <w:bookmarkEnd w:id="3739"/>
    </w:p>
    <w:p w14:paraId="60D68A13" w14:textId="77777777" w:rsidR="0041037A" w:rsidRPr="009951DF" w:rsidRDefault="0041037A">
      <w:pPr>
        <w:pStyle w:val="BodyText"/>
        <w:rPr>
          <w:sz w:val="20"/>
        </w:rPr>
      </w:pPr>
      <w:r w:rsidRPr="009951DF">
        <w:rPr>
          <w:sz w:val="20"/>
        </w:rPr>
        <w:t>This file contains the precipitation tempera</w:t>
      </w:r>
      <w:r w:rsidRPr="009951DF">
        <w:rPr>
          <w:sz w:val="20"/>
        </w:rPr>
        <w:softHyphen/>
        <w:t>tures for a branch and is needed only if the pre</w:t>
      </w:r>
      <w:r w:rsidRPr="009951DF">
        <w:rPr>
          <w:sz w:val="20"/>
        </w:rPr>
        <w:softHyphen/>
        <w:t>cipitation option [</w:t>
      </w:r>
      <w:hyperlink w:anchor="calculations" w:history="1">
        <w:r w:rsidRPr="009951DF">
          <w:rPr>
            <w:rStyle w:val="Hyperlink"/>
            <w:rFonts w:asciiTheme="minorHAnsi" w:hAnsiTheme="minorHAnsi" w:cs="Arial"/>
          </w:rPr>
          <w:t>PRC</w:t>
        </w:r>
      </w:hyperlink>
      <w:r w:rsidRPr="009951DF">
        <w:rPr>
          <w:sz w:val="20"/>
        </w:rPr>
        <w:t>] is turned on.  The following is a list of guidelines for file preparation:</w:t>
      </w:r>
    </w:p>
    <w:p w14:paraId="217BE9A6" w14:textId="77777777" w:rsidR="0041037A" w:rsidRPr="009951DF" w:rsidRDefault="0041037A">
      <w:pPr>
        <w:pStyle w:val="Numberedlist"/>
        <w:rPr>
          <w:sz w:val="20"/>
        </w:rPr>
      </w:pPr>
      <w:r w:rsidRPr="009951DF">
        <w:rPr>
          <w:sz w:val="20"/>
        </w:rPr>
        <w:t>1.</w:t>
      </w:r>
      <w:r w:rsidRPr="009951DF">
        <w:rPr>
          <w:sz w:val="20"/>
        </w:rPr>
        <w:tab/>
        <w:t>A separate file is re</w:t>
      </w:r>
      <w:r w:rsidRPr="009951DF">
        <w:rPr>
          <w:sz w:val="20"/>
        </w:rPr>
        <w:softHyphen/>
        <w:t>quired for each branch.  This allows the user to update tem</w:t>
      </w:r>
      <w:r w:rsidRPr="009951DF">
        <w:rPr>
          <w:sz w:val="20"/>
        </w:rPr>
        <w:softHyphen/>
        <w:t>pera</w:t>
      </w:r>
      <w:r w:rsidRPr="009951DF">
        <w:rPr>
          <w:sz w:val="20"/>
        </w:rPr>
        <w:softHyphen/>
        <w:t>tures for one branch indepen</w:t>
      </w:r>
      <w:r w:rsidRPr="009951DF">
        <w:rPr>
          <w:sz w:val="20"/>
        </w:rPr>
        <w:softHyphen/>
        <w:t>dent of another branch.</w:t>
      </w:r>
    </w:p>
    <w:p w14:paraId="29BF4A9D" w14:textId="77777777" w:rsidR="0041037A" w:rsidRPr="009951DF" w:rsidRDefault="0041037A">
      <w:pPr>
        <w:pStyle w:val="Numberedlist"/>
        <w:rPr>
          <w:sz w:val="20"/>
        </w:rPr>
      </w:pPr>
      <w:r w:rsidRPr="009951DF">
        <w:rPr>
          <w:sz w:val="20"/>
        </w:rPr>
        <w:t>2.</w:t>
      </w:r>
      <w:r w:rsidRPr="009951DF">
        <w:rPr>
          <w:sz w:val="20"/>
        </w:rPr>
        <w:tab/>
        <w:t>Input format for each field is F8.0 that al</w:t>
      </w:r>
      <w:r w:rsidRPr="009951DF">
        <w:rPr>
          <w:sz w:val="20"/>
        </w:rPr>
        <w:softHyphen/>
        <w:t>lows the user to specify the decimal point location.</w:t>
      </w:r>
    </w:p>
    <w:p w14:paraId="2A9E438D" w14:textId="77777777" w:rsidR="0041037A" w:rsidRPr="009951DF" w:rsidRDefault="0041037A">
      <w:pPr>
        <w:pStyle w:val="Numberedlist"/>
        <w:rPr>
          <w:sz w:val="20"/>
        </w:rPr>
      </w:pPr>
      <w:r w:rsidRPr="009951DF">
        <w:rPr>
          <w:sz w:val="20"/>
        </w:rPr>
        <w:t>3.</w:t>
      </w:r>
      <w:r w:rsidRPr="009951DF">
        <w:rPr>
          <w:sz w:val="20"/>
        </w:rPr>
        <w:tab/>
        <w:t>The first two lines are ignored and can be used to com</w:t>
      </w:r>
      <w:r w:rsidRPr="009951DF">
        <w:rPr>
          <w:sz w:val="20"/>
        </w:rPr>
        <w:softHyphen/>
        <w:t>ment the file.</w:t>
      </w:r>
    </w:p>
    <w:p w14:paraId="14923BE3" w14:textId="63059347" w:rsidR="0041037A" w:rsidRPr="009951DF" w:rsidRDefault="0041037A">
      <w:pPr>
        <w:pStyle w:val="Numberedlist"/>
        <w:rPr>
          <w:sz w:val="20"/>
        </w:rPr>
      </w:pPr>
      <w:r w:rsidRPr="009951DF">
        <w:rPr>
          <w:sz w:val="20"/>
        </w:rPr>
        <w:t>4.</w:t>
      </w:r>
      <w:r w:rsidRPr="009951DF">
        <w:rPr>
          <w:sz w:val="20"/>
        </w:rPr>
        <w:tab/>
        <w:t>The third line contains the variable names which are right</w:t>
      </w:r>
      <w:ins w:id="3740" w:author="Honnalore Steissberg" w:date="2021-08-20T11:35:00Z">
        <w:r w:rsidR="000D5AA2">
          <w:rPr>
            <w:sz w:val="20"/>
          </w:rPr>
          <w:t>-</w:t>
        </w:r>
      </w:ins>
      <w:del w:id="3741" w:author="Honnalore Steissberg" w:date="2021-08-20T11:35:00Z">
        <w:r w:rsidRPr="009951DF" w:rsidDel="000D5AA2">
          <w:rPr>
            <w:sz w:val="20"/>
          </w:rPr>
          <w:delText xml:space="preserve"> </w:delText>
        </w:r>
      </w:del>
      <w:r w:rsidRPr="009951DF">
        <w:rPr>
          <w:sz w:val="20"/>
        </w:rPr>
        <w:t>justi</w:t>
      </w:r>
      <w:r w:rsidRPr="009951DF">
        <w:rPr>
          <w:sz w:val="20"/>
        </w:rPr>
        <w:softHyphen/>
        <w:t>fied accord</w:t>
      </w:r>
      <w:r w:rsidRPr="009951DF">
        <w:rPr>
          <w:sz w:val="20"/>
        </w:rPr>
        <w:softHyphen/>
        <w:t>ing to the input field.  This line is also ignored</w:t>
      </w:r>
      <w:ins w:id="3742" w:author="Honnalore Steissberg" w:date="2021-08-20T11:53:00Z">
        <w:r w:rsidR="00DC4AE1">
          <w:rPr>
            <w:sz w:val="20"/>
          </w:rPr>
          <w:t>,</w:t>
        </w:r>
      </w:ins>
      <w:r w:rsidRPr="009951DF">
        <w:rPr>
          <w:sz w:val="20"/>
        </w:rPr>
        <w:t xml:space="preserve"> al</w:t>
      </w:r>
      <w:r w:rsidRPr="009951DF">
        <w:rPr>
          <w:sz w:val="20"/>
        </w:rPr>
        <w:softHyphen/>
        <w:t>though the prepro</w:t>
      </w:r>
      <w:r w:rsidRPr="009951DF">
        <w:rPr>
          <w:sz w:val="20"/>
        </w:rPr>
        <w:softHyphen/>
        <w:t>cessor checks to ensure the fields are aligned correctly.</w:t>
      </w:r>
    </w:p>
    <w:p w14:paraId="491027C4" w14:textId="77777777" w:rsidR="0041037A" w:rsidRPr="009951DF" w:rsidRDefault="0041037A">
      <w:pPr>
        <w:pStyle w:val="Numberedlist"/>
        <w:rPr>
          <w:sz w:val="20"/>
        </w:rPr>
      </w:pPr>
      <w:r w:rsidRPr="009951DF">
        <w:rPr>
          <w:sz w:val="20"/>
        </w:rPr>
        <w:t>5.</w:t>
      </w:r>
      <w:r w:rsidRPr="009951DF">
        <w:rPr>
          <w:sz w:val="20"/>
        </w:rPr>
        <w:tab/>
        <w:t>The first field is the Julian date that can be entered at any frequen</w:t>
      </w:r>
      <w:r w:rsidRPr="009951DF">
        <w:rPr>
          <w:sz w:val="20"/>
        </w:rPr>
        <w:softHyphen/>
        <w:t>cy.  The fre</w:t>
      </w:r>
      <w:r w:rsidRPr="009951DF">
        <w:rPr>
          <w:sz w:val="20"/>
        </w:rPr>
        <w:softHyphen/>
        <w:t>quen</w:t>
      </w:r>
      <w:r w:rsidRPr="009951DF">
        <w:rPr>
          <w:sz w:val="20"/>
        </w:rPr>
        <w:softHyphen/>
        <w:t>cy be</w:t>
      </w:r>
      <w:r w:rsidRPr="009951DF">
        <w:rPr>
          <w:sz w:val="20"/>
        </w:rPr>
        <w:softHyphen/>
        <w:t>tween updates may vary during the simula</w:t>
      </w:r>
      <w:r w:rsidRPr="009951DF">
        <w:rPr>
          <w:sz w:val="20"/>
        </w:rPr>
        <w:softHyphen/>
        <w:t>tion.</w:t>
      </w:r>
    </w:p>
    <w:p w14:paraId="0BD25BCE" w14:textId="77777777" w:rsidR="0041037A" w:rsidRPr="009951DF" w:rsidRDefault="0041037A">
      <w:pPr>
        <w:pStyle w:val="Numberedlist"/>
        <w:rPr>
          <w:sz w:val="20"/>
        </w:rPr>
      </w:pPr>
      <w:r w:rsidRPr="009951DF">
        <w:rPr>
          <w:sz w:val="20"/>
        </w:rPr>
        <w:t>6.</w:t>
      </w:r>
      <w:r w:rsidRPr="009951DF">
        <w:rPr>
          <w:sz w:val="20"/>
        </w:rPr>
        <w:tab/>
        <w:t>The second field is the precipitation tempera</w:t>
      </w:r>
      <w:r w:rsidRPr="009951DF">
        <w:rPr>
          <w:sz w:val="20"/>
        </w:rPr>
        <w:softHyphen/>
        <w:t xml:space="preserve">ture, </w:t>
      </w:r>
      <w:r w:rsidRPr="009951DF">
        <w:rPr>
          <w:i/>
          <w:iCs/>
          <w:sz w:val="20"/>
        </w:rPr>
        <w:sym w:font="Symbol" w:char="F0B0"/>
      </w:r>
      <w:r w:rsidRPr="009951DF">
        <w:rPr>
          <w:i/>
          <w:iCs/>
          <w:sz w:val="20"/>
        </w:rPr>
        <w:t>C</w:t>
      </w:r>
      <w:r w:rsidRPr="009951DF">
        <w:rPr>
          <w:sz w:val="20"/>
        </w:rPr>
        <w:t>.</w:t>
      </w:r>
    </w:p>
    <w:p w14:paraId="201899E5" w14:textId="77777777" w:rsidR="0041037A" w:rsidRPr="00B7030B" w:rsidRDefault="0041037A">
      <w:pPr>
        <w:tabs>
          <w:tab w:val="left" w:pos="360"/>
          <w:tab w:val="left" w:pos="630"/>
        </w:tabs>
        <w:ind w:left="630" w:right="450" w:hanging="630"/>
      </w:pPr>
    </w:p>
    <w:p w14:paraId="6AD4B889" w14:textId="77777777" w:rsidR="009951DF" w:rsidRPr="00B7030B" w:rsidRDefault="009951DF" w:rsidP="009951D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w:t>
      </w:r>
    </w:p>
    <w:p w14:paraId="7DB85182" w14:textId="77777777" w:rsidR="0041037A" w:rsidRPr="001B19CA" w:rsidRDefault="0041037A">
      <w:pPr>
        <w:pStyle w:val="Examplebody"/>
        <w:rPr>
          <w:rStyle w:val="Cardexample1"/>
        </w:rPr>
      </w:pPr>
      <w:r w:rsidRPr="001B19CA">
        <w:rPr>
          <w:rStyle w:val="Cardexample1"/>
        </w:rPr>
        <w:t>CE</w:t>
      </w:r>
      <w:r w:rsidRPr="001B19CA">
        <w:rPr>
          <w:rStyle w:val="Cardexample1"/>
        </w:rPr>
        <w:noBreakHyphen/>
        <w:t>QUAL</w:t>
      </w:r>
      <w:r w:rsidRPr="001B19CA">
        <w:rPr>
          <w:rStyle w:val="Cardexample1"/>
        </w:rPr>
        <w:noBreakHyphen/>
        <w:t>W2 sample precipitation temperature file</w:t>
      </w:r>
    </w:p>
    <w:p w14:paraId="231BDE3E" w14:textId="77777777" w:rsidR="0041037A" w:rsidRPr="001B19CA" w:rsidRDefault="0041037A">
      <w:pPr>
        <w:pStyle w:val="Examplebody"/>
        <w:rPr>
          <w:rStyle w:val="Cardexample1"/>
        </w:rPr>
      </w:pPr>
      <w:r w:rsidRPr="001B19CA">
        <w:rPr>
          <w:rStyle w:val="Cardexample1"/>
        </w:rPr>
        <w:t xml:space="preserve"> </w:t>
      </w:r>
    </w:p>
    <w:p w14:paraId="7F29A74B" w14:textId="77777777" w:rsidR="0041037A" w:rsidRPr="001B19CA" w:rsidRDefault="0041037A">
      <w:pPr>
        <w:pStyle w:val="Examplebody"/>
        <w:rPr>
          <w:rStyle w:val="Cardexample1"/>
        </w:rPr>
      </w:pPr>
      <w:r w:rsidRPr="001B19CA">
        <w:rPr>
          <w:rStyle w:val="Cardexample1"/>
        </w:rPr>
        <w:t xml:space="preserve">    JDAY     TPR </w:t>
      </w:r>
    </w:p>
    <w:p w14:paraId="7C03DFFA" w14:textId="77777777" w:rsidR="0041037A" w:rsidRPr="001B19CA" w:rsidRDefault="0041037A">
      <w:pPr>
        <w:pStyle w:val="Examplebody"/>
        <w:rPr>
          <w:rStyle w:val="Cardexample1"/>
        </w:rPr>
      </w:pPr>
      <w:r w:rsidRPr="001B19CA">
        <w:rPr>
          <w:rStyle w:val="Cardexample1"/>
        </w:rPr>
        <w:t xml:space="preserve">    1.00    6.80 </w:t>
      </w:r>
    </w:p>
    <w:p w14:paraId="3BB48437" w14:textId="77777777" w:rsidR="0041037A" w:rsidRPr="001B19CA" w:rsidRDefault="0041037A">
      <w:pPr>
        <w:pStyle w:val="Examplebody"/>
        <w:rPr>
          <w:rStyle w:val="Cardexample1"/>
        </w:rPr>
      </w:pPr>
      <w:r w:rsidRPr="001B19CA">
        <w:rPr>
          <w:rStyle w:val="Cardexample1"/>
        </w:rPr>
        <w:t xml:space="preserve">    2.00    6.70 </w:t>
      </w:r>
    </w:p>
    <w:p w14:paraId="1740F857" w14:textId="77777777" w:rsidR="0041037A" w:rsidRPr="001B19CA" w:rsidRDefault="0041037A">
      <w:pPr>
        <w:pStyle w:val="Examplebody"/>
        <w:rPr>
          <w:rStyle w:val="Cardexample1"/>
        </w:rPr>
      </w:pPr>
      <w:r w:rsidRPr="001B19CA">
        <w:rPr>
          <w:rStyle w:val="Cardexample1"/>
        </w:rPr>
        <w:t xml:space="preserve">    3.00    7.00 </w:t>
      </w:r>
    </w:p>
    <w:p w14:paraId="3283EA96" w14:textId="77777777" w:rsidR="0041037A" w:rsidRPr="001B19CA" w:rsidRDefault="0041037A">
      <w:pPr>
        <w:pStyle w:val="Examplebody"/>
        <w:rPr>
          <w:rStyle w:val="Cardexample1"/>
        </w:rPr>
      </w:pPr>
      <w:r w:rsidRPr="001B19CA">
        <w:rPr>
          <w:rStyle w:val="Cardexample1"/>
        </w:rPr>
        <w:t xml:space="preserve">    4.00    6.30 </w:t>
      </w:r>
    </w:p>
    <w:p w14:paraId="09CB5330" w14:textId="77777777" w:rsidR="0041037A" w:rsidRPr="001B19CA" w:rsidRDefault="0041037A">
      <w:pPr>
        <w:pStyle w:val="Examplebody"/>
        <w:rPr>
          <w:rStyle w:val="Cardexample1"/>
        </w:rPr>
      </w:pPr>
      <w:r w:rsidRPr="001B19CA">
        <w:rPr>
          <w:rStyle w:val="Cardexample1"/>
        </w:rPr>
        <w:t xml:space="preserve">    5.00    6.40 </w:t>
      </w:r>
    </w:p>
    <w:p w14:paraId="584311FB" w14:textId="77777777" w:rsidR="0041037A" w:rsidRPr="001B19CA" w:rsidRDefault="0041037A">
      <w:pPr>
        <w:pStyle w:val="Examplebody"/>
        <w:rPr>
          <w:rStyle w:val="Cardexample1"/>
        </w:rPr>
      </w:pPr>
      <w:r w:rsidRPr="001B19CA">
        <w:rPr>
          <w:rStyle w:val="Cardexample1"/>
        </w:rPr>
        <w:t xml:space="preserve">    6.00    6.10 </w:t>
      </w:r>
    </w:p>
    <w:p w14:paraId="2015B735" w14:textId="77777777" w:rsidR="0041037A" w:rsidRPr="001B19CA" w:rsidRDefault="0041037A">
      <w:pPr>
        <w:pStyle w:val="Examplebody"/>
        <w:rPr>
          <w:rStyle w:val="Cardexample1"/>
        </w:rPr>
      </w:pPr>
      <w:r w:rsidRPr="001B19CA">
        <w:rPr>
          <w:rStyle w:val="Cardexample1"/>
        </w:rPr>
        <w:t xml:space="preserve">    7.00    6.60 </w:t>
      </w:r>
    </w:p>
    <w:p w14:paraId="7C222ABE" w14:textId="77777777" w:rsidR="0041037A" w:rsidRPr="001B19CA" w:rsidRDefault="0041037A">
      <w:pPr>
        <w:pStyle w:val="Examplebody"/>
        <w:rPr>
          <w:rStyle w:val="Cardexample1"/>
        </w:rPr>
      </w:pPr>
      <w:r w:rsidRPr="001B19CA">
        <w:rPr>
          <w:rStyle w:val="Cardexample1"/>
        </w:rPr>
        <w:t xml:space="preserve">    8.00    5.70 </w:t>
      </w:r>
    </w:p>
    <w:p w14:paraId="45CEA798" w14:textId="77777777" w:rsidR="0041037A" w:rsidRPr="001B19CA" w:rsidRDefault="0041037A">
      <w:pPr>
        <w:pStyle w:val="Examplebody"/>
        <w:rPr>
          <w:rStyle w:val="Cardexample1"/>
        </w:rPr>
      </w:pPr>
      <w:r w:rsidRPr="001B19CA">
        <w:rPr>
          <w:rStyle w:val="Cardexample1"/>
        </w:rPr>
        <w:t xml:space="preserve">    9.00    5.20 </w:t>
      </w:r>
    </w:p>
    <w:p w14:paraId="240053B4" w14:textId="77777777" w:rsidR="0041037A" w:rsidRPr="001B19CA" w:rsidRDefault="0041037A">
      <w:pPr>
        <w:pStyle w:val="Examplebody"/>
        <w:rPr>
          <w:rStyle w:val="Cardexample1"/>
        </w:rPr>
      </w:pPr>
      <w:r w:rsidRPr="001B19CA">
        <w:rPr>
          <w:rStyle w:val="Cardexample1"/>
        </w:rPr>
        <w:t xml:space="preserve">   10.00    5.40 </w:t>
      </w:r>
    </w:p>
    <w:p w14:paraId="3B97DFEE" w14:textId="77777777" w:rsidR="0041037A" w:rsidRPr="001B19CA" w:rsidRDefault="0041037A">
      <w:pPr>
        <w:pStyle w:val="Examplebody"/>
        <w:rPr>
          <w:rStyle w:val="Cardexample1"/>
        </w:rPr>
      </w:pPr>
      <w:r w:rsidRPr="001B19CA">
        <w:rPr>
          <w:rStyle w:val="Cardexample1"/>
        </w:rPr>
        <w:t xml:space="preserve">   11.00    7.10 </w:t>
      </w:r>
    </w:p>
    <w:p w14:paraId="4C768880" w14:textId="77777777" w:rsidR="0041037A" w:rsidRPr="00B7030B" w:rsidRDefault="0041037A">
      <w:pPr>
        <w:pStyle w:val="Examplebody"/>
        <w:rPr>
          <w:rFonts w:asciiTheme="minorHAnsi" w:hAnsiTheme="minorHAnsi" w:cs="Times New Roman TUR"/>
          <w:szCs w:val="22"/>
        </w:rPr>
      </w:pPr>
      <w:r w:rsidRPr="001B19CA">
        <w:rPr>
          <w:rStyle w:val="Cardexample1"/>
        </w:rPr>
        <w:t xml:space="preserve">   12.00    6.60 </w:t>
      </w:r>
    </w:p>
    <w:p w14:paraId="7A5F6492" w14:textId="77777777" w:rsidR="0041037A" w:rsidRDefault="0041037A">
      <w:pPr>
        <w:pStyle w:val="BodyText2"/>
      </w:pPr>
    </w:p>
    <w:p w14:paraId="38A23F95" w14:textId="77777777" w:rsidR="009414CD" w:rsidRPr="009951DF" w:rsidRDefault="009414CD" w:rsidP="009414CD">
      <w:pPr>
        <w:pStyle w:val="BodyText2"/>
        <w:rPr>
          <w:sz w:val="20"/>
          <w:szCs w:val="18"/>
        </w:rPr>
      </w:pPr>
      <w:r w:rsidRPr="009951DF">
        <w:rPr>
          <w:sz w:val="20"/>
          <w:szCs w:val="18"/>
        </w:rPr>
        <w:t>There is also a free format option for this file. Whenever the first character on the first line is a ‘$’ character, the model assumes the input is in free format rather than fixed format. Besides allowing the use of Excel and easy exporting to a csv file type, this also allows one to not be constrained by the 8</w:t>
      </w:r>
      <w:r w:rsidR="009951DF">
        <w:rPr>
          <w:sz w:val="20"/>
          <w:szCs w:val="18"/>
        </w:rPr>
        <w:t>-</w:t>
      </w:r>
      <w:r w:rsidRPr="009951DF">
        <w:rPr>
          <w:sz w:val="20"/>
          <w:szCs w:val="18"/>
        </w:rPr>
        <w:t xml:space="preserve">column width of the </w:t>
      </w:r>
      <w:r w:rsidR="00E34B4F" w:rsidRPr="009951DF">
        <w:rPr>
          <w:sz w:val="20"/>
          <w:szCs w:val="18"/>
        </w:rPr>
        <w:t>Julian day or temperature</w:t>
      </w:r>
      <w:r w:rsidRPr="009951DF">
        <w:rPr>
          <w:sz w:val="20"/>
          <w:szCs w:val="18"/>
        </w:rPr>
        <w:t xml:space="preserve"> value. As shown below:</w:t>
      </w:r>
    </w:p>
    <w:p w14:paraId="436E0B6C" w14:textId="77777777" w:rsidR="009414CD" w:rsidRDefault="009414CD">
      <w:pPr>
        <w:pStyle w:val="BodyText2"/>
      </w:pPr>
    </w:p>
    <w:p w14:paraId="6FB91555" w14:textId="77777777" w:rsidR="009951DF" w:rsidRPr="009951DF" w:rsidRDefault="009951DF" w:rsidP="009951D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A745BAF" w14:textId="77777777" w:rsidR="009951DF" w:rsidRDefault="009951DF" w:rsidP="009414CD">
      <w:pPr>
        <w:pStyle w:val="BodyText2"/>
        <w:rPr>
          <w:rFonts w:ascii="Courier New" w:hAnsi="Courier New" w:cs="Courier New"/>
          <w:sz w:val="16"/>
        </w:rPr>
      </w:pPr>
    </w:p>
    <w:p w14:paraId="4CEE2183"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$CE QUAL W2 sample precipitation temperature file</w:t>
      </w:r>
    </w:p>
    <w:p w14:paraId="66888FBB"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 </w:t>
      </w:r>
    </w:p>
    <w:p w14:paraId="1FFEDD6A"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JDAY,TPR </w:t>
      </w:r>
    </w:p>
    <w:p w14:paraId="0F80F53E"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1.00,6.80 </w:t>
      </w:r>
    </w:p>
    <w:p w14:paraId="614CF4CF"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2.00,6.70 </w:t>
      </w:r>
    </w:p>
    <w:p w14:paraId="60588642"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3.00,7.00 </w:t>
      </w:r>
    </w:p>
    <w:p w14:paraId="3F2382BE"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4.00,6.30 </w:t>
      </w:r>
    </w:p>
    <w:p w14:paraId="505B9B06"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5.00,6.40 </w:t>
      </w:r>
    </w:p>
    <w:p w14:paraId="65571383"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6.00,6.10 </w:t>
      </w:r>
    </w:p>
    <w:p w14:paraId="58947CBA"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7.00,6.60 </w:t>
      </w:r>
    </w:p>
    <w:p w14:paraId="5381DA3D"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8.00,5.70 </w:t>
      </w:r>
    </w:p>
    <w:p w14:paraId="379E3ADD"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9.00,5.20 </w:t>
      </w:r>
    </w:p>
    <w:p w14:paraId="4C450EEB"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10.00,5.40 </w:t>
      </w:r>
    </w:p>
    <w:p w14:paraId="105A3706"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11.00,7.10 </w:t>
      </w:r>
    </w:p>
    <w:p w14:paraId="6FFD9900" w14:textId="77777777" w:rsidR="009414CD" w:rsidRPr="009414CD" w:rsidRDefault="009414CD" w:rsidP="009414CD">
      <w:pPr>
        <w:pStyle w:val="BodyText2"/>
        <w:rPr>
          <w:rFonts w:ascii="Courier New" w:hAnsi="Courier New" w:cs="Courier New"/>
          <w:sz w:val="18"/>
        </w:rPr>
        <w:sectPr w:rsidR="009414CD" w:rsidRPr="009414CD" w:rsidSect="000E4BA7">
          <w:headerReference w:type="even" r:id="rId163"/>
          <w:headerReference w:type="default" r:id="rId164"/>
          <w:endnotePr>
            <w:numFmt w:val="decimal"/>
          </w:endnotePr>
          <w:pgSz w:w="12240" w:h="15840" w:code="1"/>
          <w:pgMar w:top="1728" w:right="1440" w:bottom="1728" w:left="2160" w:header="1008" w:footer="1008" w:gutter="0"/>
          <w:paperSrc w:first="100" w:other="100"/>
          <w:cols w:space="720"/>
          <w:noEndnote/>
        </w:sectPr>
      </w:pPr>
      <w:r w:rsidRPr="009414CD">
        <w:rPr>
          <w:rFonts w:ascii="Courier New" w:hAnsi="Courier New" w:cs="Courier New"/>
          <w:sz w:val="16"/>
        </w:rPr>
        <w:t>12.00,6.60</w:t>
      </w:r>
    </w:p>
    <w:p w14:paraId="6EE37B33" w14:textId="77777777" w:rsidR="0041037A" w:rsidRPr="00B7030B" w:rsidRDefault="0041037A">
      <w:pPr>
        <w:pStyle w:val="Heading3"/>
        <w:rPr>
          <w:rFonts w:asciiTheme="minorHAnsi" w:hAnsiTheme="minorHAnsi"/>
        </w:rPr>
      </w:pPr>
      <w:bookmarkStart w:id="3743" w:name="precipitation_concentration_file"/>
      <w:bookmarkStart w:id="3744" w:name="_Toc41047910"/>
      <w:bookmarkEnd w:id="3743"/>
      <w:r w:rsidRPr="00B7030B">
        <w:rPr>
          <w:rFonts w:asciiTheme="minorHAnsi" w:hAnsiTheme="minorHAnsi"/>
        </w:rPr>
        <w:lastRenderedPageBreak/>
        <w:t>Branch Precipitation Concentration File</w:t>
      </w:r>
      <w:bookmarkEnd w:id="3744"/>
    </w:p>
    <w:p w14:paraId="27FA4A71" w14:textId="77777777" w:rsidR="0041037A" w:rsidRPr="009951DF" w:rsidRDefault="0041037A">
      <w:pPr>
        <w:pStyle w:val="BodyText"/>
        <w:rPr>
          <w:sz w:val="20"/>
        </w:rPr>
      </w:pPr>
      <w:r w:rsidRPr="009951DF">
        <w:rPr>
          <w:sz w:val="20"/>
        </w:rPr>
        <w:t>This file contains the precipitation concentrations for a branch and is needed only if the precipitation option [</w:t>
      </w:r>
      <w:hyperlink w:anchor="calculations" w:history="1">
        <w:r w:rsidRPr="009951DF">
          <w:rPr>
            <w:rStyle w:val="Hyperlink"/>
            <w:rFonts w:asciiTheme="minorHAnsi" w:hAnsiTheme="minorHAnsi" w:cs="Arial"/>
          </w:rPr>
          <w:t>PRC</w:t>
        </w:r>
      </w:hyperlink>
      <w:r w:rsidRPr="009951DF">
        <w:rPr>
          <w:sz w:val="20"/>
        </w:rPr>
        <w:t>] is turned on.  The following is a list of guide</w:t>
      </w:r>
      <w:r w:rsidRPr="009951DF">
        <w:rPr>
          <w:sz w:val="20"/>
        </w:rPr>
        <w:softHyphen/>
        <w:t>lines for file preparation:</w:t>
      </w:r>
    </w:p>
    <w:p w14:paraId="48068EB7" w14:textId="77777777" w:rsidR="0041037A" w:rsidRPr="009951DF" w:rsidRDefault="0041037A">
      <w:pPr>
        <w:pStyle w:val="Numberedlist"/>
        <w:rPr>
          <w:sz w:val="20"/>
        </w:rPr>
      </w:pPr>
      <w:r w:rsidRPr="009951DF">
        <w:rPr>
          <w:sz w:val="20"/>
        </w:rPr>
        <w:t>1.</w:t>
      </w:r>
      <w:r w:rsidRPr="009951DF">
        <w:rPr>
          <w:sz w:val="20"/>
        </w:rPr>
        <w:tab/>
      </w:r>
      <w:r w:rsidRPr="009951DF">
        <w:rPr>
          <w:b/>
          <w:bCs/>
          <w:i/>
          <w:iCs/>
          <w:sz w:val="20"/>
        </w:rPr>
        <w:t>If</w:t>
      </w:r>
      <w:r w:rsidRPr="009951DF">
        <w:rPr>
          <w:sz w:val="20"/>
        </w:rPr>
        <w:t xml:space="preserve"> constituents are being modeled, a separate file is re</w:t>
      </w:r>
      <w:r w:rsidRPr="009951DF">
        <w:rPr>
          <w:sz w:val="20"/>
        </w:rPr>
        <w:softHyphen/>
        <w:t>quired for each branch.  This allows the user to up</w:t>
      </w:r>
      <w:r w:rsidRPr="009951DF">
        <w:rPr>
          <w:sz w:val="20"/>
        </w:rPr>
        <w:softHyphen/>
        <w:t>date constituent concen</w:t>
      </w:r>
      <w:r w:rsidRPr="009951DF">
        <w:rPr>
          <w:sz w:val="20"/>
        </w:rPr>
        <w:softHyphen/>
        <w:t>trations for one branch independent of another branch.</w:t>
      </w:r>
    </w:p>
    <w:p w14:paraId="3E9DEF20" w14:textId="77777777" w:rsidR="0041037A" w:rsidRPr="009951DF" w:rsidRDefault="0041037A">
      <w:pPr>
        <w:pStyle w:val="Numberedlist"/>
        <w:rPr>
          <w:sz w:val="20"/>
        </w:rPr>
      </w:pPr>
      <w:r w:rsidRPr="009951DF">
        <w:rPr>
          <w:sz w:val="20"/>
        </w:rPr>
        <w:t>2.</w:t>
      </w:r>
      <w:r w:rsidRPr="009951DF">
        <w:rPr>
          <w:sz w:val="20"/>
        </w:rPr>
        <w:tab/>
        <w:t>Input format for all fields is F8.0 that al</w:t>
      </w:r>
      <w:r w:rsidRPr="009951DF">
        <w:rPr>
          <w:sz w:val="20"/>
        </w:rPr>
        <w:softHyphen/>
        <w:t>lows the user to speci</w:t>
      </w:r>
      <w:r w:rsidRPr="009951DF">
        <w:rPr>
          <w:sz w:val="20"/>
        </w:rPr>
        <w:softHyphen/>
        <w:t>fy the decimal point locati</w:t>
      </w:r>
      <w:r w:rsidRPr="009951DF">
        <w:rPr>
          <w:sz w:val="20"/>
        </w:rPr>
        <w:softHyphen/>
        <w:t>on.  The number of fields is deter</w:t>
      </w:r>
      <w:r w:rsidRPr="009951DF">
        <w:rPr>
          <w:sz w:val="20"/>
        </w:rPr>
        <w:softHyphen/>
        <w:t>min</w:t>
      </w:r>
      <w:r w:rsidRPr="009951DF">
        <w:rPr>
          <w:sz w:val="20"/>
        </w:rPr>
        <w:softHyphen/>
        <w:t>ed by (6) below and they are always locat</w:t>
      </w:r>
      <w:r w:rsidRPr="009951DF">
        <w:rPr>
          <w:sz w:val="20"/>
        </w:rPr>
        <w:softHyphen/>
        <w:t>ed on one line.</w:t>
      </w:r>
    </w:p>
    <w:p w14:paraId="4BEB8700" w14:textId="77777777" w:rsidR="0041037A" w:rsidRPr="009951DF" w:rsidRDefault="0041037A">
      <w:pPr>
        <w:pStyle w:val="Numberedlist"/>
        <w:rPr>
          <w:sz w:val="20"/>
        </w:rPr>
      </w:pPr>
      <w:r w:rsidRPr="009951DF">
        <w:rPr>
          <w:sz w:val="20"/>
        </w:rPr>
        <w:t>3.</w:t>
      </w:r>
      <w:r w:rsidRPr="009951DF">
        <w:rPr>
          <w:sz w:val="20"/>
        </w:rPr>
        <w:tab/>
        <w:t>The first two lines are ignored and can be used to com</w:t>
      </w:r>
      <w:r w:rsidRPr="009951DF">
        <w:rPr>
          <w:sz w:val="20"/>
        </w:rPr>
        <w:softHyphen/>
        <w:t>ment the file.</w:t>
      </w:r>
    </w:p>
    <w:p w14:paraId="25A6E5D1" w14:textId="4F41ED6C" w:rsidR="0041037A" w:rsidRPr="009951DF" w:rsidRDefault="0041037A">
      <w:pPr>
        <w:pStyle w:val="Numberedlist"/>
        <w:rPr>
          <w:sz w:val="20"/>
        </w:rPr>
      </w:pPr>
      <w:r w:rsidRPr="009951DF">
        <w:rPr>
          <w:sz w:val="20"/>
        </w:rPr>
        <w:t>4.</w:t>
      </w:r>
      <w:r w:rsidRPr="009951DF">
        <w:rPr>
          <w:sz w:val="20"/>
        </w:rPr>
        <w:tab/>
        <w:t>The next line contains the abbreviations for the constitu</w:t>
      </w:r>
      <w:r w:rsidRPr="009951DF">
        <w:rPr>
          <w:sz w:val="20"/>
        </w:rPr>
        <w:softHyphen/>
        <w:t>ent names that are right</w:t>
      </w:r>
      <w:ins w:id="3745" w:author="Honnalore Steissberg" w:date="2021-08-20T11:35:00Z">
        <w:r w:rsidR="000D5AA2">
          <w:rPr>
            <w:sz w:val="20"/>
          </w:rPr>
          <w:t>-</w:t>
        </w:r>
      </w:ins>
      <w:del w:id="3746" w:author="Honnalore Steissberg" w:date="2021-08-20T11:35:00Z">
        <w:r w:rsidRPr="009951DF" w:rsidDel="000D5AA2">
          <w:rPr>
            <w:sz w:val="20"/>
          </w:rPr>
          <w:delText xml:space="preserve"> </w:delText>
        </w:r>
      </w:del>
      <w:r w:rsidRPr="009951DF">
        <w:rPr>
          <w:sz w:val="20"/>
        </w:rPr>
        <w:t>jus</w:t>
      </w:r>
      <w:r w:rsidRPr="009951DF">
        <w:rPr>
          <w:sz w:val="20"/>
        </w:rPr>
        <w:softHyphen/>
        <w:t>tified according to the input field.  This line is also ignored</w:t>
      </w:r>
      <w:ins w:id="3747" w:author="Honnalore Steissberg" w:date="2021-08-20T11:54:00Z">
        <w:r w:rsidR="00DC4AE1">
          <w:rPr>
            <w:sz w:val="20"/>
          </w:rPr>
          <w:t>,</w:t>
        </w:r>
      </w:ins>
      <w:r w:rsidRPr="009951DF">
        <w:rPr>
          <w:sz w:val="20"/>
        </w:rPr>
        <w:t xml:space="preserve"> al</w:t>
      </w:r>
      <w:r w:rsidRPr="009951DF">
        <w:rPr>
          <w:sz w:val="20"/>
        </w:rPr>
        <w:softHyphen/>
        <w:t>though the prepro</w:t>
      </w:r>
      <w:r w:rsidRPr="009951DF">
        <w:rPr>
          <w:sz w:val="20"/>
        </w:rPr>
        <w:softHyphen/>
        <w:t>cessor checks to ensure the fields are aligned correctly.</w:t>
      </w:r>
    </w:p>
    <w:p w14:paraId="0ECB3C19" w14:textId="77777777" w:rsidR="0041037A" w:rsidRPr="009951DF" w:rsidRDefault="0041037A">
      <w:pPr>
        <w:pStyle w:val="Numberedlist"/>
        <w:rPr>
          <w:sz w:val="20"/>
        </w:rPr>
      </w:pPr>
      <w:r w:rsidRPr="009951DF">
        <w:rPr>
          <w:sz w:val="20"/>
        </w:rPr>
        <w:t>5.</w:t>
      </w:r>
      <w:r w:rsidRPr="009951DF">
        <w:rPr>
          <w:sz w:val="20"/>
        </w:rPr>
        <w:tab/>
        <w:t>The first field is the Julian date that can be entered at any frequency.  The fre</w:t>
      </w:r>
      <w:r w:rsidRPr="009951DF">
        <w:rPr>
          <w:sz w:val="20"/>
        </w:rPr>
        <w:softHyphen/>
        <w:t>quen</w:t>
      </w:r>
      <w:r w:rsidRPr="009951DF">
        <w:rPr>
          <w:sz w:val="20"/>
        </w:rPr>
        <w:softHyphen/>
        <w:t>cy be</w:t>
      </w:r>
      <w:r w:rsidRPr="009951DF">
        <w:rPr>
          <w:sz w:val="20"/>
        </w:rPr>
        <w:softHyphen/>
        <w:t>tween updates may vary during the simula</w:t>
      </w:r>
      <w:r w:rsidRPr="009951DF">
        <w:rPr>
          <w:sz w:val="20"/>
        </w:rPr>
        <w:softHyphen/>
        <w:t>tion.</w:t>
      </w:r>
    </w:p>
    <w:p w14:paraId="25CD5543" w14:textId="77777777" w:rsidR="0041037A" w:rsidRPr="009951DF" w:rsidRDefault="0041037A">
      <w:pPr>
        <w:pStyle w:val="Numberedlist"/>
        <w:rPr>
          <w:sz w:val="20"/>
        </w:rPr>
      </w:pPr>
      <w:r w:rsidRPr="009951DF">
        <w:rPr>
          <w:sz w:val="20"/>
        </w:rPr>
        <w:t>6.</w:t>
      </w:r>
      <w:r w:rsidRPr="009951DF">
        <w:rPr>
          <w:sz w:val="20"/>
        </w:rPr>
        <w:tab/>
        <w:t>The remaining fields contain the concentra</w:t>
      </w:r>
      <w:r w:rsidRPr="009951DF">
        <w:rPr>
          <w:sz w:val="20"/>
        </w:rPr>
        <w:softHyphen/>
        <w:t>tion for each con</w:t>
      </w:r>
      <w:r w:rsidRPr="009951DF">
        <w:rPr>
          <w:sz w:val="20"/>
        </w:rPr>
        <w:softHyphen/>
        <w:t>stit</w:t>
      </w:r>
      <w:r w:rsidRPr="009951DF">
        <w:rPr>
          <w:sz w:val="20"/>
        </w:rPr>
        <w:softHyphen/>
        <w:t xml:space="preserve">uent specified on the </w:t>
      </w:r>
      <w:hyperlink w:anchor="precipitation_active" w:history="1">
        <w:r w:rsidRPr="009951DF">
          <w:rPr>
            <w:rStyle w:val="Hyperlink"/>
            <w:rFonts w:asciiTheme="minorHAnsi" w:hAnsiTheme="minorHAnsi"/>
          </w:rPr>
          <w:t>Precipita</w:t>
        </w:r>
        <w:r w:rsidRPr="009951DF">
          <w:rPr>
            <w:rStyle w:val="Hyperlink"/>
            <w:rFonts w:asciiTheme="minorHAnsi" w:hAnsiTheme="minorHAnsi"/>
          </w:rPr>
          <w:softHyphen/>
          <w:t>tion Active Constitu</w:t>
        </w:r>
        <w:r w:rsidRPr="009951DF">
          <w:rPr>
            <w:rStyle w:val="Hyperlink"/>
            <w:rFonts w:asciiTheme="minorHAnsi" w:hAnsiTheme="minorHAnsi"/>
          </w:rPr>
          <w:softHyphen/>
          <w:t>ent Con</w:t>
        </w:r>
        <w:r w:rsidRPr="009951DF">
          <w:rPr>
            <w:rStyle w:val="Hyperlink"/>
            <w:rFonts w:asciiTheme="minorHAnsi" w:hAnsiTheme="minorHAnsi"/>
          </w:rPr>
          <w:softHyphen/>
          <w:t xml:space="preserve">trol </w:t>
        </w:r>
      </w:hyperlink>
      <w:r w:rsidRPr="009951DF">
        <w:rPr>
          <w:sz w:val="20"/>
        </w:rPr>
        <w:t>card.  Only those con</w:t>
      </w:r>
      <w:r w:rsidRPr="009951DF">
        <w:rPr>
          <w:sz w:val="20"/>
        </w:rPr>
        <w:softHyphen/>
        <w:t>stitu</w:t>
      </w:r>
      <w:r w:rsidRPr="009951DF">
        <w:rPr>
          <w:sz w:val="20"/>
        </w:rPr>
        <w:softHyphen/>
        <w:t>ents speci</w:t>
      </w:r>
      <w:r w:rsidRPr="009951DF">
        <w:rPr>
          <w:sz w:val="20"/>
        </w:rPr>
        <w:softHyphen/>
        <w:t xml:space="preserve">fied as </w:t>
      </w:r>
      <w:r w:rsidRPr="009951DF">
        <w:rPr>
          <w:b/>
          <w:bCs/>
          <w:i/>
          <w:iCs/>
          <w:sz w:val="20"/>
        </w:rPr>
        <w:t>active</w:t>
      </w:r>
      <w:r w:rsidRPr="009951DF">
        <w:rPr>
          <w:sz w:val="20"/>
        </w:rPr>
        <w:t xml:space="preserve"> on the </w:t>
      </w:r>
      <w:hyperlink w:anchor="precipitation_active" w:history="1">
        <w:r w:rsidRPr="009951DF">
          <w:rPr>
            <w:rStyle w:val="Hyperlink"/>
            <w:rFonts w:asciiTheme="minorHAnsi" w:hAnsiTheme="minorHAnsi"/>
          </w:rPr>
          <w:t>Precipita</w:t>
        </w:r>
        <w:r w:rsidRPr="009951DF">
          <w:rPr>
            <w:rStyle w:val="Hyperlink"/>
            <w:rFonts w:asciiTheme="minorHAnsi" w:hAnsiTheme="minorHAnsi"/>
          </w:rPr>
          <w:softHyphen/>
          <w:t>tion Active Constitu</w:t>
        </w:r>
        <w:r w:rsidRPr="009951DF">
          <w:rPr>
            <w:rStyle w:val="Hyperlink"/>
            <w:rFonts w:asciiTheme="minorHAnsi" w:hAnsiTheme="minorHAnsi"/>
          </w:rPr>
          <w:softHyphen/>
          <w:t>ent Con</w:t>
        </w:r>
        <w:r w:rsidRPr="009951DF">
          <w:rPr>
            <w:rStyle w:val="Hyperlink"/>
            <w:rFonts w:asciiTheme="minorHAnsi" w:hAnsiTheme="minorHAnsi"/>
          </w:rPr>
          <w:softHyphen/>
          <w:t xml:space="preserve">trol </w:t>
        </w:r>
      </w:hyperlink>
      <w:r w:rsidRPr="009951DF">
        <w:rPr>
          <w:sz w:val="20"/>
        </w:rPr>
        <w:t xml:space="preserve"> card may be included in the constitu</w:t>
      </w:r>
      <w:r w:rsidRPr="009951DF">
        <w:rPr>
          <w:sz w:val="20"/>
        </w:rPr>
        <w:softHyphen/>
        <w:t>ent inflow concen</w:t>
      </w:r>
      <w:r w:rsidRPr="009951DF">
        <w:rPr>
          <w:sz w:val="20"/>
        </w:rPr>
        <w:softHyphen/>
        <w:t>tra</w:t>
      </w:r>
      <w:r w:rsidRPr="009951DF">
        <w:rPr>
          <w:sz w:val="20"/>
        </w:rPr>
        <w:softHyphen/>
        <w:t>tion file.  In the following exam</w:t>
      </w:r>
      <w:r w:rsidRPr="009951DF">
        <w:rPr>
          <w:sz w:val="20"/>
        </w:rPr>
        <w:softHyphen/>
        <w:t>ple, only DO has been in</w:t>
      </w:r>
      <w:r w:rsidRPr="009951DF">
        <w:rPr>
          <w:sz w:val="20"/>
        </w:rPr>
        <w:softHyphen/>
        <w:t>cluded.</w:t>
      </w:r>
    </w:p>
    <w:p w14:paraId="514CBE6F" w14:textId="77777777" w:rsidR="0041037A" w:rsidRPr="009951DF" w:rsidRDefault="0041037A">
      <w:pPr>
        <w:pStyle w:val="BodyText2"/>
        <w:rPr>
          <w:sz w:val="20"/>
        </w:rPr>
      </w:pPr>
    </w:p>
    <w:p w14:paraId="08329307" w14:textId="77777777" w:rsidR="008807A1" w:rsidRPr="009951DF" w:rsidRDefault="008807A1" w:rsidP="008807A1">
      <w:pPr>
        <w:rPr>
          <w:sz w:val="20"/>
        </w:rPr>
      </w:pPr>
      <w:r w:rsidRPr="009951DF">
        <w:rPr>
          <w:sz w:val="20"/>
        </w:rPr>
        <w:t xml:space="preserve">An example is shown </w:t>
      </w:r>
      <w:r w:rsidR="00562ADE" w:rsidRPr="009951DF">
        <w:rPr>
          <w:sz w:val="20"/>
        </w:rPr>
        <w:t xml:space="preserve">for the precipitation </w:t>
      </w:r>
      <w:r w:rsidRPr="009951DF">
        <w:rPr>
          <w:sz w:val="20"/>
        </w:rPr>
        <w:t xml:space="preserve">concentration </w:t>
      </w:r>
      <w:r w:rsidR="00562ADE" w:rsidRPr="009951DF">
        <w:rPr>
          <w:sz w:val="20"/>
        </w:rPr>
        <w:t>below</w:t>
      </w:r>
      <w:r w:rsidRPr="009951DF">
        <w:rPr>
          <w:sz w:val="20"/>
        </w:rPr>
        <w:t>.</w:t>
      </w:r>
    </w:p>
    <w:p w14:paraId="173F19D6" w14:textId="77777777" w:rsidR="009414CD" w:rsidRDefault="009414CD" w:rsidP="009414CD">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p>
    <w:p w14:paraId="6ACED33F" w14:textId="77777777" w:rsidR="0041037A" w:rsidRPr="00B7030B" w:rsidRDefault="0041037A" w:rsidP="008D377A">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sidR="008D377A">
        <w:rPr>
          <w:rFonts w:asciiTheme="minorHAnsi" w:hAnsiTheme="minorHAnsi"/>
        </w:rPr>
        <w:t xml:space="preserve"> – Fixed Format, Space Delimited</w:t>
      </w:r>
    </w:p>
    <w:p w14:paraId="1B8B140C" w14:textId="77777777" w:rsidR="0041037A" w:rsidRPr="001B19CA" w:rsidRDefault="0041037A">
      <w:pPr>
        <w:pStyle w:val="Examplebody"/>
        <w:rPr>
          <w:rStyle w:val="Cardexample1"/>
        </w:rPr>
      </w:pPr>
      <w:r w:rsidRPr="001B19CA">
        <w:rPr>
          <w:rStyle w:val="Cardexample1"/>
        </w:rPr>
        <w:t>CE</w:t>
      </w:r>
      <w:r w:rsidRPr="001B19CA">
        <w:rPr>
          <w:rStyle w:val="Cardexample1"/>
        </w:rPr>
        <w:noBreakHyphen/>
        <w:t>QUAL</w:t>
      </w:r>
      <w:r w:rsidRPr="001B19CA">
        <w:rPr>
          <w:rStyle w:val="Cardexample1"/>
        </w:rPr>
        <w:noBreakHyphen/>
        <w:t xml:space="preserve">W2 constituent precipitation concentration sample input file </w:t>
      </w:r>
    </w:p>
    <w:p w14:paraId="418CC316" w14:textId="77777777" w:rsidR="0041037A" w:rsidRPr="001B19CA" w:rsidRDefault="0041037A">
      <w:pPr>
        <w:pStyle w:val="Examplebody"/>
        <w:rPr>
          <w:rStyle w:val="Cardexample1"/>
        </w:rPr>
      </w:pPr>
    </w:p>
    <w:p w14:paraId="5024FBB5" w14:textId="77777777" w:rsidR="0041037A" w:rsidRPr="001B19CA" w:rsidRDefault="0041037A">
      <w:pPr>
        <w:pStyle w:val="Examplebody"/>
        <w:rPr>
          <w:rStyle w:val="Cardexample1"/>
        </w:rPr>
      </w:pPr>
      <w:r w:rsidRPr="001B19CA">
        <w:rPr>
          <w:rStyle w:val="Cardexample1"/>
        </w:rPr>
        <w:t xml:space="preserve">    JDAY      DO </w:t>
      </w:r>
    </w:p>
    <w:p w14:paraId="35D92AFE" w14:textId="77777777" w:rsidR="0041037A" w:rsidRPr="001B19CA" w:rsidRDefault="0041037A">
      <w:pPr>
        <w:pStyle w:val="Examplebody"/>
        <w:rPr>
          <w:rStyle w:val="Cardexample1"/>
        </w:rPr>
      </w:pPr>
      <w:r w:rsidRPr="001B19CA">
        <w:rPr>
          <w:rStyle w:val="Cardexample1"/>
        </w:rPr>
        <w:t xml:space="preserve"> 180.000     8.7</w:t>
      </w:r>
    </w:p>
    <w:p w14:paraId="67531CC0" w14:textId="77777777" w:rsidR="0041037A" w:rsidRPr="001B19CA" w:rsidRDefault="0041037A">
      <w:pPr>
        <w:pStyle w:val="Examplebody"/>
        <w:rPr>
          <w:rStyle w:val="Cardexample1"/>
        </w:rPr>
      </w:pPr>
      <w:r w:rsidRPr="001B19CA">
        <w:rPr>
          <w:rStyle w:val="Cardexample1"/>
        </w:rPr>
        <w:t xml:space="preserve"> 190.000     8.2</w:t>
      </w:r>
    </w:p>
    <w:p w14:paraId="7A82E0B7" w14:textId="77777777" w:rsidR="0041037A" w:rsidRPr="001B19CA" w:rsidRDefault="0041037A">
      <w:pPr>
        <w:pStyle w:val="Examplebody"/>
        <w:rPr>
          <w:rStyle w:val="Cardexample1"/>
        </w:rPr>
      </w:pPr>
      <w:r w:rsidRPr="001B19CA">
        <w:rPr>
          <w:rStyle w:val="Cardexample1"/>
        </w:rPr>
        <w:t xml:space="preserve"> 195.000     8.0</w:t>
      </w:r>
    </w:p>
    <w:p w14:paraId="09F3CD10" w14:textId="77777777" w:rsidR="0041037A" w:rsidRPr="001B19CA" w:rsidRDefault="0041037A">
      <w:pPr>
        <w:pStyle w:val="Examplebody"/>
        <w:rPr>
          <w:rStyle w:val="Cardexample1"/>
        </w:rPr>
      </w:pPr>
      <w:r w:rsidRPr="001B19CA">
        <w:rPr>
          <w:rStyle w:val="Cardexample1"/>
        </w:rPr>
        <w:t xml:space="preserve"> 220.000     7.8</w:t>
      </w:r>
    </w:p>
    <w:p w14:paraId="690E8699" w14:textId="77777777" w:rsidR="0041037A" w:rsidRPr="009414CD" w:rsidRDefault="0041037A">
      <w:pPr>
        <w:pStyle w:val="BodyText2"/>
        <w:rPr>
          <w:sz w:val="20"/>
        </w:rPr>
      </w:pPr>
    </w:p>
    <w:p w14:paraId="6D4E86BA" w14:textId="77777777" w:rsidR="009414CD" w:rsidRPr="009951DF" w:rsidRDefault="009414CD" w:rsidP="009414CD">
      <w:pPr>
        <w:pStyle w:val="BodyText2"/>
        <w:rPr>
          <w:sz w:val="20"/>
          <w:szCs w:val="18"/>
        </w:rPr>
      </w:pPr>
      <w:r w:rsidRPr="009951DF">
        <w:rPr>
          <w:sz w:val="20"/>
          <w:szCs w:val="18"/>
        </w:rPr>
        <w:t xml:space="preserve">There is also a free format option for this file. Whenever the first character on the first line is a ‘$’ character, the model assumes the input is in free format rather than fixed format. Besides allowing the use of Excel and easy exporting to a csv file type, this also allows one to not be constrained by the 8 column width of the </w:t>
      </w:r>
      <w:r w:rsidR="00E34B4F" w:rsidRPr="009951DF">
        <w:rPr>
          <w:sz w:val="20"/>
          <w:szCs w:val="18"/>
        </w:rPr>
        <w:t xml:space="preserve">Julian day or the </w:t>
      </w:r>
      <w:r w:rsidRPr="009951DF">
        <w:rPr>
          <w:sz w:val="20"/>
          <w:szCs w:val="18"/>
        </w:rPr>
        <w:t>concentration value. As shown below:</w:t>
      </w:r>
    </w:p>
    <w:p w14:paraId="78938407" w14:textId="77777777" w:rsidR="008D377A" w:rsidRDefault="008D377A" w:rsidP="009414CD">
      <w:pPr>
        <w:pStyle w:val="Examplebody"/>
        <w:rPr>
          <w:rStyle w:val="Cardexample1"/>
        </w:rPr>
      </w:pPr>
    </w:p>
    <w:p w14:paraId="4E3D077D" w14:textId="77777777" w:rsidR="008D377A" w:rsidRPr="009951DF" w:rsidRDefault="008D377A" w:rsidP="008D37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1655257F" w14:textId="77777777" w:rsidR="009414CD" w:rsidRPr="001B19CA" w:rsidRDefault="009414CD" w:rsidP="009414CD">
      <w:pPr>
        <w:pStyle w:val="Examplebody"/>
        <w:rPr>
          <w:rStyle w:val="Cardexample1"/>
        </w:rPr>
      </w:pPr>
      <w:r>
        <w:rPr>
          <w:rStyle w:val="Cardexample1"/>
        </w:rPr>
        <w:t>$</w:t>
      </w:r>
      <w:r w:rsidRPr="001B19CA">
        <w:rPr>
          <w:rStyle w:val="Cardexample1"/>
        </w:rPr>
        <w:t>CE</w:t>
      </w:r>
      <w:r w:rsidRPr="001B19CA">
        <w:rPr>
          <w:rStyle w:val="Cardexample1"/>
        </w:rPr>
        <w:noBreakHyphen/>
        <w:t>QUAL</w:t>
      </w:r>
      <w:r w:rsidRPr="001B19CA">
        <w:rPr>
          <w:rStyle w:val="Cardexample1"/>
        </w:rPr>
        <w:noBreakHyphen/>
        <w:t xml:space="preserve">W2 constituent precipitation concentration sample input file </w:t>
      </w:r>
    </w:p>
    <w:p w14:paraId="5B8C3FDE" w14:textId="77777777" w:rsidR="009414CD" w:rsidRPr="001B19CA" w:rsidRDefault="009414CD" w:rsidP="009414CD">
      <w:pPr>
        <w:pStyle w:val="Examplebody"/>
        <w:rPr>
          <w:rStyle w:val="Cardexample1"/>
        </w:rPr>
      </w:pPr>
    </w:p>
    <w:p w14:paraId="2E7B1379" w14:textId="77777777" w:rsidR="009414CD" w:rsidRPr="001B19CA" w:rsidRDefault="009414CD" w:rsidP="009414CD">
      <w:pPr>
        <w:pStyle w:val="Examplebody"/>
        <w:rPr>
          <w:rStyle w:val="Cardexample1"/>
        </w:rPr>
      </w:pPr>
      <w:r w:rsidRPr="001B19CA">
        <w:rPr>
          <w:rStyle w:val="Cardexample1"/>
        </w:rPr>
        <w:t>JDAY</w:t>
      </w:r>
      <w:r>
        <w:rPr>
          <w:rStyle w:val="Cardexample1"/>
        </w:rPr>
        <w:t>,</w:t>
      </w:r>
      <w:r w:rsidRPr="001B19CA">
        <w:rPr>
          <w:rStyle w:val="Cardexample1"/>
        </w:rPr>
        <w:t xml:space="preserve">DO </w:t>
      </w:r>
    </w:p>
    <w:p w14:paraId="42A6CB0B" w14:textId="77777777" w:rsidR="009414CD" w:rsidRPr="001B19CA" w:rsidRDefault="009414CD" w:rsidP="009414CD">
      <w:pPr>
        <w:pStyle w:val="Examplebody"/>
        <w:rPr>
          <w:rStyle w:val="Cardexample1"/>
        </w:rPr>
      </w:pPr>
      <w:r w:rsidRPr="001B19CA">
        <w:rPr>
          <w:rStyle w:val="Cardexample1"/>
        </w:rPr>
        <w:t>180.000</w:t>
      </w:r>
      <w:r>
        <w:rPr>
          <w:rStyle w:val="Cardexample1"/>
        </w:rPr>
        <w:t>,</w:t>
      </w:r>
      <w:r w:rsidRPr="001B19CA">
        <w:rPr>
          <w:rStyle w:val="Cardexample1"/>
        </w:rPr>
        <w:t>8.7</w:t>
      </w:r>
    </w:p>
    <w:p w14:paraId="13C846C8" w14:textId="77777777" w:rsidR="009414CD" w:rsidRPr="001B19CA" w:rsidRDefault="009414CD" w:rsidP="009414CD">
      <w:pPr>
        <w:pStyle w:val="Examplebody"/>
        <w:rPr>
          <w:rStyle w:val="Cardexample1"/>
        </w:rPr>
      </w:pPr>
      <w:r w:rsidRPr="001B19CA">
        <w:rPr>
          <w:rStyle w:val="Cardexample1"/>
        </w:rPr>
        <w:t>190.000</w:t>
      </w:r>
      <w:r>
        <w:rPr>
          <w:rStyle w:val="Cardexample1"/>
        </w:rPr>
        <w:t>,</w:t>
      </w:r>
      <w:r w:rsidRPr="001B19CA">
        <w:rPr>
          <w:rStyle w:val="Cardexample1"/>
        </w:rPr>
        <w:t>8.2</w:t>
      </w:r>
    </w:p>
    <w:p w14:paraId="05501BB6" w14:textId="77777777" w:rsidR="009414CD" w:rsidRPr="001B19CA" w:rsidRDefault="009414CD" w:rsidP="009414CD">
      <w:pPr>
        <w:pStyle w:val="Examplebody"/>
        <w:rPr>
          <w:rStyle w:val="Cardexample1"/>
        </w:rPr>
      </w:pPr>
      <w:r w:rsidRPr="001B19CA">
        <w:rPr>
          <w:rStyle w:val="Cardexample1"/>
        </w:rPr>
        <w:t>195.000</w:t>
      </w:r>
      <w:r>
        <w:rPr>
          <w:rStyle w:val="Cardexample1"/>
        </w:rPr>
        <w:t>,</w:t>
      </w:r>
      <w:r w:rsidRPr="001B19CA">
        <w:rPr>
          <w:rStyle w:val="Cardexample1"/>
        </w:rPr>
        <w:t>8.0</w:t>
      </w:r>
    </w:p>
    <w:p w14:paraId="6D43B94E" w14:textId="77777777" w:rsidR="009414CD" w:rsidRPr="001B19CA" w:rsidRDefault="009414CD" w:rsidP="009414CD">
      <w:pPr>
        <w:pStyle w:val="Examplebody"/>
        <w:rPr>
          <w:rStyle w:val="Cardexample1"/>
        </w:rPr>
      </w:pPr>
      <w:r w:rsidRPr="001B19CA">
        <w:rPr>
          <w:rStyle w:val="Cardexample1"/>
        </w:rPr>
        <w:t>220.000</w:t>
      </w:r>
      <w:r>
        <w:rPr>
          <w:rStyle w:val="Cardexample1"/>
        </w:rPr>
        <w:t>,</w:t>
      </w:r>
      <w:r w:rsidRPr="001B19CA">
        <w:rPr>
          <w:rStyle w:val="Cardexample1"/>
        </w:rPr>
        <w:t>7.8</w:t>
      </w:r>
    </w:p>
    <w:p w14:paraId="5A28DB46" w14:textId="77777777" w:rsidR="009414CD" w:rsidRPr="00B7030B" w:rsidRDefault="009414CD">
      <w:pPr>
        <w:pStyle w:val="BodyText2"/>
        <w:sectPr w:rsidR="009414CD" w:rsidRPr="00B7030B" w:rsidSect="005B32A3">
          <w:headerReference w:type="even" r:id="rId165"/>
          <w:headerReference w:type="default" r:id="rId166"/>
          <w:endnotePr>
            <w:numFmt w:val="decimal"/>
          </w:endnotePr>
          <w:pgSz w:w="12240" w:h="15840" w:code="1"/>
          <w:pgMar w:top="1728" w:right="1440" w:bottom="1728" w:left="2160" w:header="1008" w:footer="1008" w:gutter="0"/>
          <w:paperSrc w:first="100" w:other="100"/>
          <w:cols w:space="720"/>
          <w:noEndnote/>
        </w:sectPr>
      </w:pPr>
    </w:p>
    <w:p w14:paraId="6C70E2AB" w14:textId="77777777" w:rsidR="0041037A" w:rsidRPr="00B7030B" w:rsidRDefault="0041037A">
      <w:pPr>
        <w:pStyle w:val="Heading3"/>
        <w:rPr>
          <w:rFonts w:asciiTheme="minorHAnsi" w:hAnsiTheme="minorHAnsi"/>
        </w:rPr>
      </w:pPr>
      <w:bookmarkStart w:id="3748" w:name="upstream_head_elevation_file"/>
      <w:bookmarkStart w:id="3749" w:name="_Toc41047911"/>
      <w:bookmarkEnd w:id="3748"/>
      <w:r w:rsidRPr="00B7030B">
        <w:rPr>
          <w:rFonts w:asciiTheme="minorHAnsi" w:hAnsiTheme="minorHAnsi"/>
        </w:rPr>
        <w:lastRenderedPageBreak/>
        <w:t>Branch External Upstream Head Elevation File</w:t>
      </w:r>
      <w:bookmarkEnd w:id="3749"/>
    </w:p>
    <w:p w14:paraId="41B4BCF2" w14:textId="77777777" w:rsidR="0041037A" w:rsidRPr="00C32E35" w:rsidRDefault="0041037A">
      <w:pPr>
        <w:pStyle w:val="BodyText"/>
        <w:rPr>
          <w:sz w:val="20"/>
        </w:rPr>
      </w:pPr>
      <w:r w:rsidRPr="00C32E35">
        <w:rPr>
          <w:sz w:val="20"/>
        </w:rPr>
        <w:t xml:space="preserve">This file contains the elevations for a branch with an </w:t>
      </w:r>
      <w:hyperlink w:anchor="branch_geometry" w:history="1">
        <w:r w:rsidRPr="00C32E35">
          <w:rPr>
            <w:rStyle w:val="Hyperlink"/>
            <w:rFonts w:asciiTheme="minorHAnsi" w:hAnsiTheme="minorHAnsi"/>
          </w:rPr>
          <w:t>external upstream head boundary condi</w:t>
        </w:r>
        <w:r w:rsidRPr="00C32E35">
          <w:rPr>
            <w:rStyle w:val="Hyperlink"/>
            <w:rFonts w:asciiTheme="minorHAnsi" w:hAnsiTheme="minorHAnsi"/>
          </w:rPr>
          <w:softHyphen/>
          <w:t>tion</w:t>
        </w:r>
      </w:hyperlink>
      <w:r w:rsidRPr="00C32E35">
        <w:rPr>
          <w:sz w:val="20"/>
        </w:rPr>
        <w:t>.  The fol</w:t>
      </w:r>
      <w:r w:rsidRPr="00C32E35">
        <w:rPr>
          <w:sz w:val="20"/>
        </w:rPr>
        <w:softHyphen/>
        <w:t>low</w:t>
      </w:r>
      <w:r w:rsidRPr="00C32E35">
        <w:rPr>
          <w:sz w:val="20"/>
        </w:rPr>
        <w:softHyphen/>
        <w:t xml:space="preserve">ing is a list of guidelines for file preparation: </w:t>
      </w:r>
    </w:p>
    <w:p w14:paraId="4DC16F72" w14:textId="77777777" w:rsidR="0041037A" w:rsidRPr="00C32E35" w:rsidRDefault="0041037A">
      <w:pPr>
        <w:pStyle w:val="Numberedlist"/>
        <w:rPr>
          <w:sz w:val="20"/>
        </w:rPr>
      </w:pPr>
      <w:r w:rsidRPr="00C32E35">
        <w:rPr>
          <w:sz w:val="20"/>
        </w:rPr>
        <w:t>1.</w:t>
      </w:r>
      <w:r w:rsidRPr="00C32E35">
        <w:rPr>
          <w:sz w:val="20"/>
        </w:rPr>
        <w:tab/>
        <w:t>A separate file is required for each branch with an exter</w:t>
      </w:r>
      <w:r w:rsidRPr="00C32E35">
        <w:rPr>
          <w:sz w:val="20"/>
        </w:rPr>
        <w:softHyphen/>
        <w:t>nal up</w:t>
      </w:r>
      <w:r w:rsidRPr="00C32E35">
        <w:rPr>
          <w:sz w:val="20"/>
        </w:rPr>
        <w:softHyphen/>
        <w:t>stream head boundary condition.  This allows the user to update elevations for one branch indepen</w:t>
      </w:r>
      <w:r w:rsidRPr="00C32E35">
        <w:rPr>
          <w:sz w:val="20"/>
        </w:rPr>
        <w:softHyphen/>
        <w:t>dent of another branch.</w:t>
      </w:r>
    </w:p>
    <w:p w14:paraId="10DD58F6" w14:textId="77777777" w:rsidR="0041037A" w:rsidRPr="00C32E35" w:rsidRDefault="0041037A">
      <w:pPr>
        <w:pStyle w:val="Numberedlist"/>
        <w:rPr>
          <w:sz w:val="20"/>
        </w:rPr>
      </w:pPr>
      <w:r w:rsidRPr="00C32E35">
        <w:rPr>
          <w:sz w:val="20"/>
        </w:rPr>
        <w:t>2.</w:t>
      </w:r>
      <w:r w:rsidRPr="00C32E35">
        <w:rPr>
          <w:sz w:val="20"/>
        </w:rPr>
        <w:tab/>
        <w:t>Input format for each field is F8.0 that al</w:t>
      </w:r>
      <w:r w:rsidRPr="00C32E35">
        <w:rPr>
          <w:sz w:val="20"/>
        </w:rPr>
        <w:softHyphen/>
        <w:t>lows the user to spe</w:t>
      </w:r>
      <w:r w:rsidR="0025066F" w:rsidRPr="00C32E35">
        <w:rPr>
          <w:sz w:val="20"/>
        </w:rPr>
        <w:t xml:space="preserve">cify the decimal point location. If the first character in line 1 though is ‘$’, then this file is in CSV format and all fields are comma </w:t>
      </w:r>
      <w:r w:rsidR="00CA7E02" w:rsidRPr="00C32E35">
        <w:rPr>
          <w:sz w:val="20"/>
        </w:rPr>
        <w:t>delimited</w:t>
      </w:r>
      <w:r w:rsidR="0025066F" w:rsidRPr="00C32E35">
        <w:rPr>
          <w:sz w:val="20"/>
        </w:rPr>
        <w:t xml:space="preserve"> and are not restricted to an </w:t>
      </w:r>
      <w:r w:rsidR="00CA7E02" w:rsidRPr="00C32E35">
        <w:rPr>
          <w:sz w:val="20"/>
        </w:rPr>
        <w:t>8-character</w:t>
      </w:r>
      <w:r w:rsidR="0025066F" w:rsidRPr="00C32E35">
        <w:rPr>
          <w:sz w:val="20"/>
        </w:rPr>
        <w:t xml:space="preserve"> field. An example is shown below.</w:t>
      </w:r>
    </w:p>
    <w:p w14:paraId="16AA821A" w14:textId="77777777" w:rsidR="0041037A" w:rsidRPr="00C32E35" w:rsidRDefault="0041037A">
      <w:pPr>
        <w:pStyle w:val="Numberedlist"/>
        <w:rPr>
          <w:sz w:val="20"/>
        </w:rPr>
      </w:pPr>
      <w:r w:rsidRPr="00C32E35">
        <w:rPr>
          <w:sz w:val="20"/>
        </w:rPr>
        <w:t>3.</w:t>
      </w:r>
      <w:r w:rsidRPr="00C32E35">
        <w:rPr>
          <w:sz w:val="20"/>
        </w:rPr>
        <w:tab/>
        <w:t>The first two lines are ignored and can be used to com</w:t>
      </w:r>
      <w:r w:rsidRPr="00C32E35">
        <w:rPr>
          <w:sz w:val="20"/>
        </w:rPr>
        <w:softHyphen/>
        <w:t>ment the file.</w:t>
      </w:r>
    </w:p>
    <w:p w14:paraId="264DE3C8" w14:textId="774F7563" w:rsidR="0041037A" w:rsidRPr="00C32E35" w:rsidRDefault="0041037A">
      <w:pPr>
        <w:pStyle w:val="Numberedlist"/>
        <w:rPr>
          <w:sz w:val="20"/>
        </w:rPr>
      </w:pPr>
      <w:r w:rsidRPr="00C32E35">
        <w:rPr>
          <w:sz w:val="20"/>
        </w:rPr>
        <w:t>4.</w:t>
      </w:r>
      <w:r w:rsidRPr="00C32E35">
        <w:rPr>
          <w:sz w:val="20"/>
        </w:rPr>
        <w:tab/>
        <w:t>The next line contains the variable names which are right</w:t>
      </w:r>
      <w:ins w:id="3750" w:author="Honnalore Steissberg" w:date="2021-08-20T11:35:00Z">
        <w:r w:rsidR="000D5AA2">
          <w:rPr>
            <w:sz w:val="20"/>
          </w:rPr>
          <w:t>-</w:t>
        </w:r>
      </w:ins>
      <w:del w:id="3751" w:author="Honnalore Steissberg" w:date="2021-08-20T11:35:00Z">
        <w:r w:rsidRPr="00C32E35" w:rsidDel="000D5AA2">
          <w:rPr>
            <w:sz w:val="20"/>
          </w:rPr>
          <w:delText xml:space="preserve"> </w:delText>
        </w:r>
      </w:del>
      <w:r w:rsidRPr="00C32E35">
        <w:rPr>
          <w:sz w:val="20"/>
        </w:rPr>
        <w:t>justi</w:t>
      </w:r>
      <w:r w:rsidRPr="00C32E35">
        <w:rPr>
          <w:sz w:val="20"/>
        </w:rPr>
        <w:softHyphen/>
        <w:t>fied accord</w:t>
      </w:r>
      <w:r w:rsidRPr="00C32E35">
        <w:rPr>
          <w:sz w:val="20"/>
        </w:rPr>
        <w:softHyphen/>
        <w:t>ing to the input field.  This line is also ignored al</w:t>
      </w:r>
      <w:r w:rsidRPr="00C32E35">
        <w:rPr>
          <w:sz w:val="20"/>
        </w:rPr>
        <w:softHyphen/>
        <w:t>though the prepro</w:t>
      </w:r>
      <w:r w:rsidRPr="00C32E35">
        <w:rPr>
          <w:sz w:val="20"/>
        </w:rPr>
        <w:softHyphen/>
        <w:t>cessor checks to ensure the fields are aligned correctly.</w:t>
      </w:r>
    </w:p>
    <w:p w14:paraId="15283C50" w14:textId="77777777" w:rsidR="0041037A" w:rsidRPr="00C32E35" w:rsidRDefault="0041037A">
      <w:pPr>
        <w:pStyle w:val="Numberedlist"/>
        <w:rPr>
          <w:sz w:val="20"/>
        </w:rPr>
      </w:pPr>
      <w:r w:rsidRPr="00C32E35">
        <w:rPr>
          <w:sz w:val="20"/>
        </w:rPr>
        <w:t>5.</w:t>
      </w:r>
      <w:r w:rsidRPr="00C32E35">
        <w:rPr>
          <w:sz w:val="20"/>
        </w:rPr>
        <w:tab/>
        <w:t>The first field is the Julian date that can be entered at any frequency.  The fre</w:t>
      </w:r>
      <w:r w:rsidRPr="00C32E35">
        <w:rPr>
          <w:sz w:val="20"/>
        </w:rPr>
        <w:softHyphen/>
        <w:t>quen</w:t>
      </w:r>
      <w:r w:rsidRPr="00C32E35">
        <w:rPr>
          <w:sz w:val="20"/>
        </w:rPr>
        <w:softHyphen/>
        <w:t>cy be</w:t>
      </w:r>
      <w:r w:rsidRPr="00C32E35">
        <w:rPr>
          <w:sz w:val="20"/>
        </w:rPr>
        <w:softHyphen/>
        <w:t>tween updates may vary during the simula</w:t>
      </w:r>
      <w:r w:rsidRPr="00C32E35">
        <w:rPr>
          <w:sz w:val="20"/>
        </w:rPr>
        <w:softHyphen/>
        <w:t>tion.</w:t>
      </w:r>
    </w:p>
    <w:p w14:paraId="439E7592" w14:textId="77777777" w:rsidR="0041037A" w:rsidRPr="00C32E35" w:rsidRDefault="0041037A">
      <w:pPr>
        <w:pStyle w:val="Numberedlist"/>
        <w:rPr>
          <w:sz w:val="20"/>
        </w:rPr>
      </w:pPr>
      <w:r w:rsidRPr="00C32E35">
        <w:rPr>
          <w:sz w:val="20"/>
        </w:rPr>
        <w:t>6.</w:t>
      </w:r>
      <w:r w:rsidRPr="00C32E35">
        <w:rPr>
          <w:sz w:val="20"/>
        </w:rPr>
        <w:tab/>
        <w:t xml:space="preserve">The next field is the external head elevation (m above datum specified on the </w:t>
      </w:r>
      <w:r w:rsidRPr="00C32E35">
        <w:rPr>
          <w:rStyle w:val="Hyperlink"/>
          <w:rFonts w:asciiTheme="minorHAnsi" w:hAnsiTheme="minorHAnsi"/>
        </w:rPr>
        <w:t>LOCATION</w:t>
      </w:r>
      <w:r w:rsidRPr="00C32E35">
        <w:rPr>
          <w:sz w:val="20"/>
        </w:rPr>
        <w:t xml:space="preserve"> card).</w:t>
      </w:r>
    </w:p>
    <w:p w14:paraId="311137D5" w14:textId="77777777" w:rsidR="0041037A" w:rsidRPr="00C32E35" w:rsidRDefault="0041037A">
      <w:pPr>
        <w:pStyle w:val="BodyText2"/>
        <w:rPr>
          <w:sz w:val="20"/>
        </w:rPr>
      </w:pPr>
    </w:p>
    <w:p w14:paraId="7C97BF64" w14:textId="77777777" w:rsidR="00ED1F73" w:rsidRPr="00B7030B" w:rsidRDefault="00ED1F73" w:rsidP="00ED1F73">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w:t>
      </w:r>
    </w:p>
    <w:p w14:paraId="64965770" w14:textId="77777777" w:rsidR="0025066F" w:rsidRPr="00B7030B" w:rsidRDefault="0025066F">
      <w:pPr>
        <w:pStyle w:val="BodyText2"/>
      </w:pPr>
    </w:p>
    <w:p w14:paraId="76A5441E" w14:textId="77777777" w:rsidR="0041037A" w:rsidRPr="001B19CA" w:rsidRDefault="0041037A">
      <w:pPr>
        <w:pStyle w:val="Examplebody"/>
        <w:rPr>
          <w:rStyle w:val="Cardexample1"/>
        </w:rPr>
      </w:pPr>
      <w:r w:rsidRPr="001B19CA">
        <w:rPr>
          <w:rStyle w:val="Cardexample1"/>
        </w:rPr>
        <w:t>CE-QUAL-W2 sample external head elevation file</w:t>
      </w:r>
    </w:p>
    <w:p w14:paraId="3D332A56" w14:textId="77777777" w:rsidR="0041037A" w:rsidRPr="001B19CA" w:rsidRDefault="0041037A">
      <w:pPr>
        <w:pStyle w:val="Examplebody"/>
        <w:rPr>
          <w:rStyle w:val="Cardexample1"/>
        </w:rPr>
      </w:pPr>
    </w:p>
    <w:p w14:paraId="6EEBED65" w14:textId="77777777" w:rsidR="0041037A" w:rsidRPr="001B19CA" w:rsidRDefault="0041037A">
      <w:pPr>
        <w:pStyle w:val="Examplebody"/>
        <w:rPr>
          <w:rStyle w:val="Cardexample1"/>
        </w:rPr>
      </w:pPr>
      <w:r w:rsidRPr="001B19CA">
        <w:rPr>
          <w:rStyle w:val="Cardexample1"/>
        </w:rPr>
        <w:t xml:space="preserve">    JDAY    ELUH</w:t>
      </w:r>
    </w:p>
    <w:p w14:paraId="6BFF38D2" w14:textId="77777777" w:rsidR="0041037A" w:rsidRPr="001B19CA" w:rsidRDefault="0041037A">
      <w:pPr>
        <w:pStyle w:val="Examplebody"/>
        <w:rPr>
          <w:rStyle w:val="Cardexample1"/>
        </w:rPr>
      </w:pPr>
      <w:r w:rsidRPr="001B19CA">
        <w:rPr>
          <w:rStyle w:val="Cardexample1"/>
        </w:rPr>
        <w:t xml:space="preserve"> 180.000  431.12</w:t>
      </w:r>
    </w:p>
    <w:p w14:paraId="3933B751" w14:textId="77777777" w:rsidR="0041037A" w:rsidRPr="001B19CA" w:rsidRDefault="0041037A">
      <w:pPr>
        <w:pStyle w:val="Examplebody"/>
        <w:rPr>
          <w:rStyle w:val="Cardexample1"/>
        </w:rPr>
      </w:pPr>
      <w:r w:rsidRPr="001B19CA">
        <w:rPr>
          <w:rStyle w:val="Cardexample1"/>
        </w:rPr>
        <w:t xml:space="preserve"> 180.050  431.15</w:t>
      </w:r>
    </w:p>
    <w:p w14:paraId="100C6EFA" w14:textId="77777777" w:rsidR="0041037A" w:rsidRPr="001B19CA" w:rsidRDefault="0041037A">
      <w:pPr>
        <w:pStyle w:val="Examplebody"/>
        <w:rPr>
          <w:rStyle w:val="Cardexample1"/>
        </w:rPr>
      </w:pPr>
      <w:r w:rsidRPr="001B19CA">
        <w:rPr>
          <w:rStyle w:val="Cardexample1"/>
        </w:rPr>
        <w:t xml:space="preserve"> 180.100  431.20</w:t>
      </w:r>
    </w:p>
    <w:p w14:paraId="480A2A69" w14:textId="77777777" w:rsidR="0041037A" w:rsidRPr="001B19CA" w:rsidRDefault="0041037A">
      <w:pPr>
        <w:pStyle w:val="Examplebody"/>
        <w:rPr>
          <w:rStyle w:val="Cardexample1"/>
        </w:rPr>
      </w:pPr>
      <w:r w:rsidRPr="001B19CA">
        <w:rPr>
          <w:rStyle w:val="Cardexample1"/>
        </w:rPr>
        <w:t xml:space="preserve"> 180.150  431.25</w:t>
      </w:r>
    </w:p>
    <w:p w14:paraId="4909E3D2" w14:textId="77777777" w:rsidR="0041037A" w:rsidRPr="001B19CA" w:rsidRDefault="0041037A">
      <w:pPr>
        <w:pStyle w:val="Examplebody"/>
        <w:rPr>
          <w:rStyle w:val="Cardexample1"/>
        </w:rPr>
      </w:pPr>
      <w:r w:rsidRPr="001B19CA">
        <w:rPr>
          <w:rStyle w:val="Cardexample1"/>
        </w:rPr>
        <w:t xml:space="preserve"> 180.200  431.30</w:t>
      </w:r>
    </w:p>
    <w:p w14:paraId="1B75DBCA" w14:textId="77777777" w:rsidR="0041037A" w:rsidRDefault="0041037A">
      <w:pPr>
        <w:pStyle w:val="BodyText2"/>
      </w:pPr>
    </w:p>
    <w:p w14:paraId="137D8876" w14:textId="77777777" w:rsidR="0025066F" w:rsidRPr="00C32E35" w:rsidRDefault="0025066F">
      <w:pPr>
        <w:pStyle w:val="BodyText2"/>
        <w:rPr>
          <w:sz w:val="20"/>
          <w:szCs w:val="18"/>
        </w:rPr>
      </w:pPr>
      <w:r w:rsidRPr="00C32E35">
        <w:rPr>
          <w:sz w:val="20"/>
          <w:szCs w:val="18"/>
        </w:rPr>
        <w:t>If t</w:t>
      </w:r>
      <w:r w:rsidR="00CA7E02" w:rsidRPr="00C32E35">
        <w:rPr>
          <w:sz w:val="20"/>
          <w:szCs w:val="18"/>
        </w:rPr>
        <w:t>he first character in line 1 is</w:t>
      </w:r>
      <w:r w:rsidRPr="00C32E35">
        <w:rPr>
          <w:sz w:val="20"/>
          <w:szCs w:val="18"/>
        </w:rPr>
        <w:t xml:space="preserve"> ‘$’, then the file is treated as a csv file format (comma </w:t>
      </w:r>
      <w:r w:rsidR="00CA7E02" w:rsidRPr="00C32E35">
        <w:rPr>
          <w:sz w:val="20"/>
          <w:szCs w:val="18"/>
        </w:rPr>
        <w:t xml:space="preserve">delimited) and </w:t>
      </w:r>
      <w:r w:rsidRPr="00C32E35">
        <w:rPr>
          <w:sz w:val="20"/>
          <w:szCs w:val="18"/>
        </w:rPr>
        <w:t>date formats can exceed 8 characters.</w:t>
      </w:r>
    </w:p>
    <w:p w14:paraId="51E8D38F" w14:textId="77777777" w:rsidR="0025066F" w:rsidRDefault="0025066F">
      <w:pPr>
        <w:pStyle w:val="BodyText2"/>
      </w:pPr>
    </w:p>
    <w:p w14:paraId="6C08F3BB"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E7B4485"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 Head BC csv format</w:t>
      </w:r>
    </w:p>
    <w:p w14:paraId="4A007842" w14:textId="77777777" w:rsidR="0025066F" w:rsidRPr="0025066F" w:rsidRDefault="0025066F" w:rsidP="0025066F">
      <w:pPr>
        <w:pStyle w:val="BodyText2"/>
        <w:rPr>
          <w:rFonts w:ascii="Courier New" w:hAnsi="Courier New" w:cs="Courier New"/>
          <w:sz w:val="16"/>
        </w:rPr>
      </w:pPr>
      <w:r w:rsidRPr="0025066F">
        <w:rPr>
          <w:rFonts w:ascii="Courier New" w:hAnsi="Courier New" w:cs="Courier New"/>
          <w:sz w:val="16"/>
        </w:rPr>
        <w:t>,</w:t>
      </w:r>
    </w:p>
    <w:p w14:paraId="0F1262EE" w14:textId="77777777" w:rsidR="0025066F" w:rsidRPr="0025066F" w:rsidRDefault="0025066F" w:rsidP="0025066F">
      <w:pPr>
        <w:pStyle w:val="BodyText2"/>
        <w:rPr>
          <w:rFonts w:ascii="Courier New" w:hAnsi="Courier New" w:cs="Courier New"/>
          <w:sz w:val="16"/>
        </w:rPr>
      </w:pPr>
      <w:proofErr w:type="spellStart"/>
      <w:proofErr w:type="gramStart"/>
      <w:r w:rsidRPr="0025066F">
        <w:rPr>
          <w:rFonts w:ascii="Courier New" w:hAnsi="Courier New" w:cs="Courier New"/>
          <w:sz w:val="16"/>
        </w:rPr>
        <w:t>JDAY,Elevation</w:t>
      </w:r>
      <w:proofErr w:type="spellEnd"/>
      <w:proofErr w:type="gramEnd"/>
      <w:r w:rsidRPr="0025066F">
        <w:rPr>
          <w:rFonts w:ascii="Courier New" w:hAnsi="Courier New" w:cs="Courier New"/>
          <w:sz w:val="16"/>
        </w:rPr>
        <w:t>(m)</w:t>
      </w:r>
    </w:p>
    <w:p w14:paraId="4F6A0DF7"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1.01</w:t>
      </w:r>
      <w:r>
        <w:rPr>
          <w:rFonts w:ascii="Courier New" w:hAnsi="Courier New" w:cs="Courier New"/>
          <w:sz w:val="16"/>
        </w:rPr>
        <w:t>231</w:t>
      </w:r>
      <w:r w:rsidRPr="0025066F">
        <w:rPr>
          <w:rFonts w:ascii="Courier New" w:hAnsi="Courier New" w:cs="Courier New"/>
          <w:sz w:val="16"/>
        </w:rPr>
        <w:t>,1.847</w:t>
      </w:r>
    </w:p>
    <w:p w14:paraId="32A69DD7"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1.021</w:t>
      </w:r>
      <w:r>
        <w:rPr>
          <w:rFonts w:ascii="Courier New" w:hAnsi="Courier New" w:cs="Courier New"/>
          <w:sz w:val="16"/>
        </w:rPr>
        <w:t>56</w:t>
      </w:r>
      <w:r w:rsidRPr="0025066F">
        <w:rPr>
          <w:rFonts w:ascii="Courier New" w:hAnsi="Courier New" w:cs="Courier New"/>
          <w:sz w:val="16"/>
        </w:rPr>
        <w:t>,1.844</w:t>
      </w:r>
    </w:p>
    <w:p w14:paraId="3D02042B"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1.031</w:t>
      </w:r>
      <w:r>
        <w:rPr>
          <w:rFonts w:ascii="Courier New" w:hAnsi="Courier New" w:cs="Courier New"/>
          <w:sz w:val="16"/>
        </w:rPr>
        <w:t>23</w:t>
      </w:r>
      <w:r w:rsidRPr="0025066F">
        <w:rPr>
          <w:rFonts w:ascii="Courier New" w:hAnsi="Courier New" w:cs="Courier New"/>
          <w:sz w:val="16"/>
        </w:rPr>
        <w:t>,1.832</w:t>
      </w:r>
    </w:p>
    <w:p w14:paraId="1166AEE7"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1.042</w:t>
      </w:r>
      <w:r>
        <w:rPr>
          <w:rFonts w:ascii="Courier New" w:hAnsi="Courier New" w:cs="Courier New"/>
          <w:sz w:val="16"/>
        </w:rPr>
        <w:t>34</w:t>
      </w:r>
      <w:r w:rsidRPr="0025066F">
        <w:rPr>
          <w:rFonts w:ascii="Courier New" w:hAnsi="Courier New" w:cs="Courier New"/>
          <w:sz w:val="16"/>
        </w:rPr>
        <w:t>,1.807</w:t>
      </w:r>
    </w:p>
    <w:p w14:paraId="2B50A01F"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1.052</w:t>
      </w:r>
      <w:r>
        <w:rPr>
          <w:rFonts w:ascii="Courier New" w:hAnsi="Courier New" w:cs="Courier New"/>
          <w:sz w:val="16"/>
        </w:rPr>
        <w:t>34</w:t>
      </w:r>
      <w:r w:rsidRPr="0025066F">
        <w:rPr>
          <w:rFonts w:ascii="Courier New" w:hAnsi="Courier New" w:cs="Courier New"/>
          <w:sz w:val="16"/>
        </w:rPr>
        <w:t>,1.807</w:t>
      </w:r>
    </w:p>
    <w:p w14:paraId="4F1B94AF" w14:textId="77777777" w:rsidR="0025066F" w:rsidRPr="0025066F" w:rsidRDefault="0025066F" w:rsidP="0025066F">
      <w:pPr>
        <w:pStyle w:val="BodyText2"/>
        <w:rPr>
          <w:rFonts w:ascii="Courier New" w:hAnsi="Courier New" w:cs="Courier New"/>
          <w:sz w:val="16"/>
        </w:rPr>
        <w:sectPr w:rsidR="0025066F" w:rsidRPr="0025066F" w:rsidSect="000E4BA7">
          <w:headerReference w:type="even" r:id="rId167"/>
          <w:headerReference w:type="default" r:id="rId168"/>
          <w:endnotePr>
            <w:numFmt w:val="decimal"/>
          </w:endnotePr>
          <w:pgSz w:w="12240" w:h="15840" w:code="1"/>
          <w:pgMar w:top="1728" w:right="1440" w:bottom="1728" w:left="2160" w:header="1008" w:footer="1008" w:gutter="0"/>
          <w:paperSrc w:first="100" w:other="100"/>
          <w:cols w:space="720"/>
          <w:noEndnote/>
        </w:sectPr>
      </w:pPr>
      <w:r>
        <w:rPr>
          <w:rFonts w:ascii="Courier New" w:hAnsi="Courier New" w:cs="Courier New"/>
          <w:sz w:val="16"/>
        </w:rPr>
        <w:t>31</w:t>
      </w:r>
      <w:r w:rsidRPr="0025066F">
        <w:rPr>
          <w:rFonts w:ascii="Courier New" w:hAnsi="Courier New" w:cs="Courier New"/>
          <w:sz w:val="16"/>
        </w:rPr>
        <w:t>1.063</w:t>
      </w:r>
      <w:r>
        <w:rPr>
          <w:rFonts w:ascii="Courier New" w:hAnsi="Courier New" w:cs="Courier New"/>
          <w:sz w:val="16"/>
        </w:rPr>
        <w:t>45</w:t>
      </w:r>
      <w:r w:rsidRPr="0025066F">
        <w:rPr>
          <w:rFonts w:ascii="Courier New" w:hAnsi="Courier New" w:cs="Courier New"/>
          <w:sz w:val="16"/>
        </w:rPr>
        <w:t>,1.786</w:t>
      </w:r>
    </w:p>
    <w:p w14:paraId="7023EC17" w14:textId="77777777" w:rsidR="0041037A" w:rsidRPr="00B7030B" w:rsidRDefault="0041037A">
      <w:pPr>
        <w:pStyle w:val="Heading3"/>
        <w:rPr>
          <w:rFonts w:asciiTheme="minorHAnsi" w:hAnsiTheme="minorHAnsi"/>
        </w:rPr>
      </w:pPr>
      <w:bookmarkStart w:id="3752" w:name="upstream_head_temperature_file"/>
      <w:bookmarkStart w:id="3753" w:name="_Toc41047912"/>
      <w:bookmarkEnd w:id="3752"/>
      <w:r w:rsidRPr="00B7030B">
        <w:rPr>
          <w:rFonts w:asciiTheme="minorHAnsi" w:hAnsiTheme="minorHAnsi"/>
        </w:rPr>
        <w:lastRenderedPageBreak/>
        <w:t>Branch External Upstream Head Temperature File</w:t>
      </w:r>
      <w:bookmarkEnd w:id="3753"/>
    </w:p>
    <w:p w14:paraId="2D252B7D" w14:textId="77777777" w:rsidR="0041037A" w:rsidRPr="00ED1F73" w:rsidRDefault="0041037A">
      <w:pPr>
        <w:pStyle w:val="BodyText"/>
        <w:rPr>
          <w:sz w:val="20"/>
        </w:rPr>
      </w:pPr>
      <w:r w:rsidRPr="00ED1F73">
        <w:rPr>
          <w:sz w:val="20"/>
        </w:rPr>
        <w:t>This file contains the upstream tempera</w:t>
      </w:r>
      <w:r w:rsidRPr="00ED1F73">
        <w:rPr>
          <w:sz w:val="20"/>
        </w:rPr>
        <w:softHyphen/>
        <w:t xml:space="preserve">ture profiles for a branch with an </w:t>
      </w:r>
      <w:hyperlink w:anchor="branch_geometry" w:history="1">
        <w:r w:rsidRPr="00ED1F73">
          <w:rPr>
            <w:rStyle w:val="Hyperlink"/>
            <w:rFonts w:asciiTheme="minorHAnsi" w:hAnsiTheme="minorHAnsi"/>
          </w:rPr>
          <w:t>external upstream head boundary condi</w:t>
        </w:r>
        <w:r w:rsidRPr="00ED1F73">
          <w:rPr>
            <w:rStyle w:val="Hyperlink"/>
            <w:rFonts w:asciiTheme="minorHAnsi" w:hAnsiTheme="minorHAnsi"/>
          </w:rPr>
          <w:softHyphen/>
          <w:t>tion</w:t>
        </w:r>
      </w:hyperlink>
      <w:r w:rsidRPr="00ED1F73">
        <w:rPr>
          <w:sz w:val="20"/>
        </w:rPr>
        <w:t xml:space="preserve">.  </w:t>
      </w:r>
      <w:r w:rsidR="00BD2F49" w:rsidRPr="00ED1F73">
        <w:rPr>
          <w:sz w:val="20"/>
        </w:rPr>
        <w:t xml:space="preserve">Please note that there are 3 different input formats for this file. </w:t>
      </w:r>
      <w:r w:rsidRPr="00ED1F73">
        <w:rPr>
          <w:sz w:val="20"/>
        </w:rPr>
        <w:t>The following is a list of guidelines for file p</w:t>
      </w:r>
      <w:r w:rsidRPr="00ED1F73">
        <w:rPr>
          <w:sz w:val="20"/>
        </w:rPr>
        <w:softHyphen/>
        <w:t>reparation</w:t>
      </w:r>
      <w:r w:rsidR="00BD2F49" w:rsidRPr="00ED1F73">
        <w:rPr>
          <w:sz w:val="20"/>
        </w:rPr>
        <w:t xml:space="preserve"> for those files where the temperatures vary with depth at the upstream boundary</w:t>
      </w:r>
      <w:r w:rsidRPr="00ED1F73">
        <w:rPr>
          <w:sz w:val="20"/>
        </w:rPr>
        <w:t>:</w:t>
      </w:r>
    </w:p>
    <w:p w14:paraId="06021B14" w14:textId="77777777" w:rsidR="0041037A" w:rsidRPr="00ED1F73" w:rsidRDefault="0041037A">
      <w:pPr>
        <w:pStyle w:val="Numberedlist"/>
        <w:rPr>
          <w:sz w:val="20"/>
        </w:rPr>
      </w:pPr>
      <w:r w:rsidRPr="00ED1F73">
        <w:rPr>
          <w:sz w:val="20"/>
        </w:rPr>
        <w:t>1.</w:t>
      </w:r>
      <w:r w:rsidRPr="00ED1F73">
        <w:rPr>
          <w:sz w:val="20"/>
        </w:rPr>
        <w:tab/>
        <w:t>A separate file is re</w:t>
      </w:r>
      <w:r w:rsidRPr="00ED1F73">
        <w:rPr>
          <w:sz w:val="20"/>
        </w:rPr>
        <w:softHyphen/>
        <w:t>quired for each branch.  This allows the user to update tem</w:t>
      </w:r>
      <w:r w:rsidRPr="00ED1F73">
        <w:rPr>
          <w:sz w:val="20"/>
        </w:rPr>
        <w:softHyphen/>
        <w:t>pera</w:t>
      </w:r>
      <w:r w:rsidRPr="00ED1F73">
        <w:rPr>
          <w:sz w:val="20"/>
        </w:rPr>
        <w:softHyphen/>
        <w:t>tures for one branch indepen</w:t>
      </w:r>
      <w:r w:rsidRPr="00ED1F73">
        <w:rPr>
          <w:sz w:val="20"/>
        </w:rPr>
        <w:softHyphen/>
        <w:t>dent of another branch.</w:t>
      </w:r>
    </w:p>
    <w:p w14:paraId="19D57861" w14:textId="77777777" w:rsidR="0041037A" w:rsidRPr="00ED1F73" w:rsidRDefault="0041037A">
      <w:pPr>
        <w:pStyle w:val="Numberedlist"/>
        <w:rPr>
          <w:sz w:val="20"/>
        </w:rPr>
      </w:pPr>
      <w:r w:rsidRPr="00ED1F73">
        <w:rPr>
          <w:sz w:val="20"/>
        </w:rPr>
        <w:t>2.</w:t>
      </w:r>
      <w:r w:rsidRPr="00ED1F73">
        <w:rPr>
          <w:sz w:val="20"/>
        </w:rPr>
        <w:tab/>
        <w:t>Input format for each field is F8.0 that al</w:t>
      </w:r>
      <w:r w:rsidRPr="00ED1F73">
        <w:rPr>
          <w:sz w:val="20"/>
        </w:rPr>
        <w:softHyphen/>
        <w:t>lows the user to specify the decimal point location.</w:t>
      </w:r>
      <w:r w:rsidR="00BD2F49" w:rsidRPr="00ED1F73">
        <w:rPr>
          <w:sz w:val="20"/>
        </w:rPr>
        <w:t xml:space="preserve"> But if the first character on line 1 is a ‘$’, then the file is in a comma </w:t>
      </w:r>
      <w:r w:rsidR="00CA7E02" w:rsidRPr="00ED1F73">
        <w:rPr>
          <w:sz w:val="20"/>
        </w:rPr>
        <w:t>delimited</w:t>
      </w:r>
      <w:r w:rsidR="00BD2F49" w:rsidRPr="00ED1F73">
        <w:rPr>
          <w:sz w:val="20"/>
        </w:rPr>
        <w:t xml:space="preserve"> format with no restriction on field length (csv file format).</w:t>
      </w:r>
    </w:p>
    <w:p w14:paraId="2D77D7DD" w14:textId="77777777" w:rsidR="0041037A" w:rsidRPr="00ED1F73" w:rsidRDefault="0041037A">
      <w:pPr>
        <w:pStyle w:val="Numberedlist"/>
        <w:rPr>
          <w:sz w:val="20"/>
        </w:rPr>
      </w:pPr>
      <w:r w:rsidRPr="00ED1F73">
        <w:rPr>
          <w:sz w:val="20"/>
        </w:rPr>
        <w:t>3.</w:t>
      </w:r>
      <w:r w:rsidRPr="00ED1F73">
        <w:rPr>
          <w:sz w:val="20"/>
        </w:rPr>
        <w:tab/>
        <w:t>The first two lines are ignored and can be used to com</w:t>
      </w:r>
      <w:r w:rsidRPr="00ED1F73">
        <w:rPr>
          <w:sz w:val="20"/>
        </w:rPr>
        <w:softHyphen/>
        <w:t>ment the file.</w:t>
      </w:r>
    </w:p>
    <w:p w14:paraId="69A0FCB8" w14:textId="77D4C1B0" w:rsidR="0041037A" w:rsidRPr="00ED1F73" w:rsidRDefault="0041037A">
      <w:pPr>
        <w:pStyle w:val="Numberedlist"/>
        <w:rPr>
          <w:sz w:val="20"/>
        </w:rPr>
      </w:pPr>
      <w:r w:rsidRPr="00ED1F73">
        <w:rPr>
          <w:sz w:val="20"/>
        </w:rPr>
        <w:t>4.</w:t>
      </w:r>
      <w:r w:rsidRPr="00ED1F73">
        <w:rPr>
          <w:sz w:val="20"/>
        </w:rPr>
        <w:tab/>
        <w:t>The third line contains the variable names which are right</w:t>
      </w:r>
      <w:ins w:id="3754" w:author="Honnalore Steissberg" w:date="2021-08-20T11:36:00Z">
        <w:r w:rsidR="000D5AA2">
          <w:rPr>
            <w:sz w:val="20"/>
          </w:rPr>
          <w:t>-</w:t>
        </w:r>
      </w:ins>
      <w:del w:id="3755" w:author="Honnalore Steissberg" w:date="2021-08-20T11:36:00Z">
        <w:r w:rsidRPr="00ED1F73" w:rsidDel="000D5AA2">
          <w:rPr>
            <w:sz w:val="20"/>
          </w:rPr>
          <w:delText xml:space="preserve"> </w:delText>
        </w:r>
      </w:del>
      <w:r w:rsidRPr="00ED1F73">
        <w:rPr>
          <w:sz w:val="20"/>
        </w:rPr>
        <w:t>justi</w:t>
      </w:r>
      <w:r w:rsidRPr="00ED1F73">
        <w:rPr>
          <w:sz w:val="20"/>
        </w:rPr>
        <w:softHyphen/>
        <w:t>fied accord</w:t>
      </w:r>
      <w:r w:rsidRPr="00ED1F73">
        <w:rPr>
          <w:sz w:val="20"/>
        </w:rPr>
        <w:softHyphen/>
        <w:t>ing to the input field.  This line is also ignored al</w:t>
      </w:r>
      <w:r w:rsidRPr="00ED1F73">
        <w:rPr>
          <w:sz w:val="20"/>
        </w:rPr>
        <w:softHyphen/>
        <w:t>though the prepro</w:t>
      </w:r>
      <w:r w:rsidRPr="00ED1F73">
        <w:rPr>
          <w:sz w:val="20"/>
        </w:rPr>
        <w:softHyphen/>
        <w:t>cessor checks to ensure the fields are aligned correctly.</w:t>
      </w:r>
    </w:p>
    <w:p w14:paraId="600C0AF7" w14:textId="77777777" w:rsidR="0041037A" w:rsidRPr="00ED1F73" w:rsidRDefault="0041037A">
      <w:pPr>
        <w:pStyle w:val="Numberedlist"/>
        <w:rPr>
          <w:sz w:val="20"/>
        </w:rPr>
      </w:pPr>
      <w:r w:rsidRPr="00ED1F73">
        <w:rPr>
          <w:sz w:val="20"/>
        </w:rPr>
        <w:t>5.</w:t>
      </w:r>
      <w:r w:rsidRPr="00ED1F73">
        <w:rPr>
          <w:sz w:val="20"/>
        </w:rPr>
        <w:tab/>
        <w:t>The first field is the Julian date that can be entered at any frequen</w:t>
      </w:r>
      <w:r w:rsidRPr="00ED1F73">
        <w:rPr>
          <w:sz w:val="20"/>
        </w:rPr>
        <w:softHyphen/>
        <w:t>cy.  The fre</w:t>
      </w:r>
      <w:r w:rsidRPr="00ED1F73">
        <w:rPr>
          <w:sz w:val="20"/>
        </w:rPr>
        <w:softHyphen/>
        <w:t>quen</w:t>
      </w:r>
      <w:r w:rsidRPr="00ED1F73">
        <w:rPr>
          <w:sz w:val="20"/>
        </w:rPr>
        <w:softHyphen/>
        <w:t>cy be</w:t>
      </w:r>
      <w:r w:rsidRPr="00ED1F73">
        <w:rPr>
          <w:sz w:val="20"/>
        </w:rPr>
        <w:softHyphen/>
        <w:t>tween updates may vary during the simula</w:t>
      </w:r>
      <w:r w:rsidRPr="00ED1F73">
        <w:rPr>
          <w:sz w:val="20"/>
        </w:rPr>
        <w:softHyphen/>
        <w:t>tion.</w:t>
      </w:r>
    </w:p>
    <w:p w14:paraId="490D83B1" w14:textId="77777777" w:rsidR="0041037A" w:rsidRPr="00ED1F73" w:rsidRDefault="0041037A">
      <w:pPr>
        <w:pStyle w:val="Numberedlist"/>
        <w:rPr>
          <w:sz w:val="20"/>
        </w:rPr>
      </w:pPr>
      <w:r w:rsidRPr="00ED1F73">
        <w:rPr>
          <w:sz w:val="20"/>
        </w:rPr>
        <w:t>6.</w:t>
      </w:r>
      <w:r w:rsidRPr="00ED1F73">
        <w:rPr>
          <w:sz w:val="20"/>
        </w:rPr>
        <w:tab/>
        <w:t xml:space="preserve">The next fields are the upstream boundary temperatures, </w:t>
      </w:r>
      <w:r w:rsidRPr="00ED1F73">
        <w:rPr>
          <w:i/>
          <w:iCs/>
          <w:sz w:val="20"/>
        </w:rPr>
        <w:sym w:font="Symbol" w:char="F0B0"/>
      </w:r>
      <w:r w:rsidRPr="00ED1F73">
        <w:rPr>
          <w:i/>
          <w:iCs/>
          <w:sz w:val="20"/>
        </w:rPr>
        <w:t>C</w:t>
      </w:r>
    </w:p>
    <w:p w14:paraId="2681EE9A" w14:textId="77777777" w:rsidR="0041037A" w:rsidRPr="00ED1F73" w:rsidRDefault="0041037A">
      <w:pPr>
        <w:pStyle w:val="Numberedlist"/>
        <w:rPr>
          <w:sz w:val="20"/>
        </w:rPr>
      </w:pPr>
      <w:r w:rsidRPr="00ED1F73">
        <w:rPr>
          <w:sz w:val="20"/>
        </w:rPr>
        <w:t>7.</w:t>
      </w:r>
      <w:r w:rsidRPr="00ED1F73">
        <w:rPr>
          <w:sz w:val="20"/>
        </w:rPr>
        <w:tab/>
        <w:t>Temperature values must be specified for each cell starting from layer two and extend</w:t>
      </w:r>
      <w:r w:rsidRPr="00ED1F73">
        <w:rPr>
          <w:sz w:val="20"/>
        </w:rPr>
        <w:softHyphen/>
        <w:t>ing to the bot</w:t>
      </w:r>
      <w:r w:rsidRPr="00ED1F73">
        <w:rPr>
          <w:sz w:val="20"/>
        </w:rPr>
        <w:softHyphen/>
        <w:t>tom active layer at the up</w:t>
      </w:r>
      <w:r w:rsidRPr="00ED1F73">
        <w:rPr>
          <w:sz w:val="20"/>
        </w:rPr>
        <w:softHyphen/>
        <w:t xml:space="preserve">stream segment.  </w:t>
      </w:r>
      <w:r w:rsidR="00BD2F49" w:rsidRPr="00ED1F73">
        <w:rPr>
          <w:sz w:val="20"/>
          <w:u w:val="single"/>
        </w:rPr>
        <w:t>For the fixed format input file:</w:t>
      </w:r>
      <w:r w:rsidR="00BD2F49" w:rsidRPr="00ED1F73">
        <w:rPr>
          <w:sz w:val="20"/>
        </w:rPr>
        <w:t xml:space="preserve"> i</w:t>
      </w:r>
      <w:r w:rsidRPr="00ED1F73">
        <w:rPr>
          <w:sz w:val="20"/>
        </w:rPr>
        <w:t>f the values do not all fit on one line, then they are con</w:t>
      </w:r>
      <w:r w:rsidRPr="00ED1F73">
        <w:rPr>
          <w:sz w:val="20"/>
        </w:rPr>
        <w:softHyphen/>
        <w:t>tinued on the next line with the first field (corre</w:t>
      </w:r>
      <w:r w:rsidRPr="00ED1F73">
        <w:rPr>
          <w:sz w:val="20"/>
        </w:rPr>
        <w:softHyphen/>
        <w:t>spon</w:t>
      </w:r>
      <w:r w:rsidRPr="00ED1F73">
        <w:rPr>
          <w:sz w:val="20"/>
        </w:rPr>
        <w:softHyphen/>
        <w:t xml:space="preserve">ding to the Julian date field) left blank. </w:t>
      </w:r>
      <w:r w:rsidR="00BD2F49" w:rsidRPr="00ED1F73">
        <w:rPr>
          <w:sz w:val="20"/>
          <w:u w:val="single"/>
        </w:rPr>
        <w:t xml:space="preserve">For the comma </w:t>
      </w:r>
      <w:r w:rsidR="00CA7E02" w:rsidRPr="00ED1F73">
        <w:rPr>
          <w:sz w:val="20"/>
          <w:u w:val="single"/>
        </w:rPr>
        <w:t>delimited</w:t>
      </w:r>
      <w:r w:rsidR="00BD2F49" w:rsidRPr="00ED1F73">
        <w:rPr>
          <w:sz w:val="20"/>
          <w:u w:val="single"/>
        </w:rPr>
        <w:t xml:space="preserve"> file format</w:t>
      </w:r>
      <w:r w:rsidR="00BD2F49" w:rsidRPr="00ED1F73">
        <w:rPr>
          <w:sz w:val="20"/>
        </w:rPr>
        <w:t xml:space="preserve">, the temperatures do not wrap on the next line. </w:t>
      </w:r>
      <w:r w:rsidRPr="00ED1F73">
        <w:rPr>
          <w:sz w:val="20"/>
        </w:rPr>
        <w:t xml:space="preserve"> The reason why the temperatures must start at layer two is the water surface may vary over many layers during the simulation and it is impossible to know beforehand exactly what time layers will be added or subtracted.  When preparing the bound</w:t>
      </w:r>
      <w:r w:rsidRPr="00ED1F73">
        <w:rPr>
          <w:sz w:val="20"/>
        </w:rPr>
        <w:softHyphen/>
        <w:t>ary tempera</w:t>
      </w:r>
      <w:r w:rsidRPr="00ED1F73">
        <w:rPr>
          <w:sz w:val="20"/>
        </w:rPr>
        <w:softHyphen/>
        <w:t>ture profiles, it is best to assign bound</w:t>
      </w:r>
      <w:r w:rsidRPr="00ED1F73">
        <w:rPr>
          <w:sz w:val="20"/>
        </w:rPr>
        <w:softHyphen/>
        <w:t>ary tem</w:t>
      </w:r>
      <w:r w:rsidRPr="00ED1F73">
        <w:rPr>
          <w:sz w:val="20"/>
        </w:rPr>
        <w:softHyphen/>
        <w:t>pera</w:t>
      </w:r>
      <w:r w:rsidRPr="00ED1F73">
        <w:rPr>
          <w:sz w:val="20"/>
        </w:rPr>
        <w:softHyphen/>
        <w:t>tures starting from the bot</w:t>
      </w:r>
      <w:r w:rsidRPr="00ED1F73">
        <w:rPr>
          <w:sz w:val="20"/>
        </w:rPr>
        <w:softHyphen/>
        <w:t>tom layer.  Once the surface layer has been reached, then use this value to assign values up to layer two.  In the fol</w:t>
      </w:r>
      <w:r w:rsidRPr="00ED1F73">
        <w:rPr>
          <w:sz w:val="20"/>
        </w:rPr>
        <w:softHyphen/>
        <w:t>lowing example, the surface layer [KT] starts out at layer six and the bottom is at layer 22.  The first four values corre</w:t>
      </w:r>
      <w:r w:rsidRPr="00ED1F73">
        <w:rPr>
          <w:sz w:val="20"/>
        </w:rPr>
        <w:softHyphen/>
        <w:t>spond to layers two through five and must be defined even if they are never used.</w:t>
      </w:r>
    </w:p>
    <w:p w14:paraId="61AB407E" w14:textId="77777777" w:rsidR="0041037A" w:rsidRPr="00B7030B" w:rsidRDefault="0041037A">
      <w:pPr>
        <w:pStyle w:val="BodyText2"/>
      </w:pPr>
    </w:p>
    <w:p w14:paraId="01D6049C" w14:textId="77777777" w:rsidR="00ED1F73" w:rsidRPr="00B7030B" w:rsidRDefault="00ED1F73" w:rsidP="00ED1F73">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w:t>
      </w:r>
    </w:p>
    <w:p w14:paraId="0A7B7831" w14:textId="77777777" w:rsidR="0041037A" w:rsidRPr="001B19CA" w:rsidRDefault="0041037A">
      <w:pPr>
        <w:pStyle w:val="Examplebody"/>
        <w:rPr>
          <w:rStyle w:val="Cardexample1"/>
        </w:rPr>
      </w:pPr>
      <w:r w:rsidRPr="001B19CA">
        <w:rPr>
          <w:rStyle w:val="Cardexample1"/>
        </w:rPr>
        <w:t>CE</w:t>
      </w:r>
      <w:r w:rsidRPr="001B19CA">
        <w:rPr>
          <w:rStyle w:val="Cardexample1"/>
        </w:rPr>
        <w:noBreakHyphen/>
        <w:t>QUAL</w:t>
      </w:r>
      <w:r w:rsidRPr="001B19CA">
        <w:rPr>
          <w:rStyle w:val="Cardexample1"/>
        </w:rPr>
        <w:noBreakHyphen/>
        <w:t>W2 sample external upstream boundary temperature file</w:t>
      </w:r>
    </w:p>
    <w:p w14:paraId="3DBEA707" w14:textId="77777777" w:rsidR="0041037A" w:rsidRPr="001B19CA" w:rsidRDefault="0041037A">
      <w:pPr>
        <w:pStyle w:val="Examplebody"/>
        <w:rPr>
          <w:rStyle w:val="Cardexample1"/>
        </w:rPr>
      </w:pPr>
      <w:r w:rsidRPr="001B19CA">
        <w:rPr>
          <w:rStyle w:val="Cardexample1"/>
        </w:rPr>
        <w:t xml:space="preserve"> </w:t>
      </w:r>
    </w:p>
    <w:p w14:paraId="561A7CFE" w14:textId="77777777" w:rsidR="0041037A" w:rsidRPr="001B19CA" w:rsidRDefault="0041037A">
      <w:pPr>
        <w:pStyle w:val="Examplebody"/>
        <w:rPr>
          <w:rStyle w:val="Cardexample1"/>
        </w:rPr>
      </w:pPr>
      <w:r w:rsidRPr="001B19CA">
        <w:rPr>
          <w:rStyle w:val="Cardexample1"/>
        </w:rPr>
        <w:t xml:space="preserve">    JDAY     TUH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p>
    <w:p w14:paraId="5139F570" w14:textId="77777777" w:rsidR="0041037A" w:rsidRPr="001B19CA" w:rsidRDefault="0041037A">
      <w:pPr>
        <w:pStyle w:val="Examplebody"/>
        <w:rPr>
          <w:rStyle w:val="Cardexample1"/>
        </w:rPr>
      </w:pPr>
      <w:r w:rsidRPr="001B19CA">
        <w:rPr>
          <w:rStyle w:val="Cardexample1"/>
        </w:rPr>
        <w:t xml:space="preserve"> 180.500    19.3    19.3    19.3    19.3    19.3    19.0    18.8    18.7    18.6</w:t>
      </w:r>
    </w:p>
    <w:p w14:paraId="3789A95F" w14:textId="77777777" w:rsidR="0041037A" w:rsidRPr="001B19CA" w:rsidRDefault="0041037A">
      <w:pPr>
        <w:pStyle w:val="Examplebody"/>
        <w:rPr>
          <w:rStyle w:val="Cardexample1"/>
        </w:rPr>
      </w:pPr>
      <w:r w:rsidRPr="001B19CA">
        <w:rPr>
          <w:rStyle w:val="Cardexample1"/>
        </w:rPr>
        <w:t xml:space="preserve">            18.4    18.0    17.0    15.0    14.0    13.5    13.2    13.0    12.8</w:t>
      </w:r>
    </w:p>
    <w:p w14:paraId="373379A1" w14:textId="77777777" w:rsidR="0041037A" w:rsidRPr="001B19CA" w:rsidRDefault="0041037A">
      <w:pPr>
        <w:pStyle w:val="Examplebody"/>
        <w:rPr>
          <w:rStyle w:val="Cardexample1"/>
        </w:rPr>
      </w:pPr>
      <w:r w:rsidRPr="001B19CA">
        <w:rPr>
          <w:rStyle w:val="Cardexample1"/>
        </w:rPr>
        <w:t xml:space="preserve">            12.8    12.8    12.8</w:t>
      </w:r>
    </w:p>
    <w:p w14:paraId="4CCDE057" w14:textId="77777777" w:rsidR="0041037A" w:rsidRPr="001B19CA" w:rsidRDefault="0041037A">
      <w:pPr>
        <w:pStyle w:val="Examplebody"/>
        <w:rPr>
          <w:rStyle w:val="Cardexample1"/>
        </w:rPr>
      </w:pPr>
      <w:r w:rsidRPr="001B19CA">
        <w:rPr>
          <w:rStyle w:val="Cardexample1"/>
        </w:rPr>
        <w:t xml:space="preserve"> 187.500    20.3    20.3    20.3    20.3    20.3    20.0    19.8    19.7    19.6</w:t>
      </w:r>
    </w:p>
    <w:p w14:paraId="1124550E" w14:textId="77777777" w:rsidR="0041037A" w:rsidRPr="001B19CA" w:rsidRDefault="0041037A">
      <w:pPr>
        <w:pStyle w:val="Examplebody"/>
        <w:rPr>
          <w:rStyle w:val="Cardexample1"/>
        </w:rPr>
      </w:pPr>
      <w:r w:rsidRPr="001B19CA">
        <w:rPr>
          <w:rStyle w:val="Cardexample1"/>
        </w:rPr>
        <w:t xml:space="preserve">            19.4    19.0    18.0    15.5    14.0    13.5    13.2    13.0    12.8</w:t>
      </w:r>
    </w:p>
    <w:p w14:paraId="39DFBFB2" w14:textId="77777777" w:rsidR="0041037A" w:rsidRPr="001B19CA" w:rsidRDefault="0041037A">
      <w:pPr>
        <w:pStyle w:val="Examplebody"/>
        <w:rPr>
          <w:rStyle w:val="Cardexample1"/>
        </w:rPr>
      </w:pPr>
      <w:r w:rsidRPr="001B19CA">
        <w:rPr>
          <w:rStyle w:val="Cardexample1"/>
        </w:rPr>
        <w:t xml:space="preserve">            12.8    12.8    12.8</w:t>
      </w:r>
    </w:p>
    <w:p w14:paraId="57C9DFB0" w14:textId="77777777" w:rsidR="0041037A" w:rsidRDefault="0041037A">
      <w:pPr>
        <w:pStyle w:val="BodyText2"/>
      </w:pPr>
    </w:p>
    <w:p w14:paraId="76973C79"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 (viewed in Excel)</w:t>
      </w:r>
    </w:p>
    <w:p w14:paraId="22F7F07C" w14:textId="77777777" w:rsidR="00BD2F49" w:rsidRDefault="00BD2F49" w:rsidP="00BD2F49">
      <w:r w:rsidRPr="00BD2F49">
        <w:rPr>
          <w:noProof/>
        </w:rPr>
        <w:drawing>
          <wp:inline distT="0" distB="0" distL="0" distR="0" wp14:anchorId="242A8818" wp14:editId="0EB3CCB3">
            <wp:extent cx="6013095" cy="1052513"/>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26862" cy="1054923"/>
                    </a:xfrm>
                    <a:prstGeom prst="rect">
                      <a:avLst/>
                    </a:prstGeom>
                    <a:noFill/>
                    <a:ln>
                      <a:noFill/>
                    </a:ln>
                  </pic:spPr>
                </pic:pic>
              </a:graphicData>
            </a:graphic>
          </wp:inline>
        </w:drawing>
      </w:r>
    </w:p>
    <w:p w14:paraId="1CD188B6" w14:textId="77777777" w:rsidR="00BD2F49" w:rsidRDefault="00BD2F49" w:rsidP="00BD2F49"/>
    <w:p w14:paraId="2D76626B" w14:textId="77777777" w:rsidR="00BD2F49" w:rsidRDefault="00BD2F49" w:rsidP="00BD2F49"/>
    <w:p w14:paraId="31AA7478" w14:textId="77777777" w:rsidR="00BD2F49" w:rsidRPr="00ED1F73" w:rsidRDefault="00BD2F49" w:rsidP="00BD2F49">
      <w:pPr>
        <w:rPr>
          <w:sz w:val="20"/>
          <w:szCs w:val="18"/>
        </w:rPr>
      </w:pPr>
      <w:r w:rsidRPr="00ED1F73">
        <w:rPr>
          <w:sz w:val="20"/>
          <w:szCs w:val="18"/>
        </w:rPr>
        <w:t xml:space="preserve">Another file format is available when the </w:t>
      </w:r>
      <w:r w:rsidR="00E4007C" w:rsidRPr="00ED1F73">
        <w:rPr>
          <w:sz w:val="20"/>
          <w:szCs w:val="18"/>
        </w:rPr>
        <w:t>upstream</w:t>
      </w:r>
      <w:r w:rsidRPr="00ED1F73">
        <w:rPr>
          <w:sz w:val="20"/>
          <w:szCs w:val="18"/>
        </w:rPr>
        <w:t xml:space="preserve"> boundary condition does not have any vertical stratification. In this case, the first 2 characters on line 1 of this file are ‘</w:t>
      </w:r>
      <w:r w:rsidRPr="00ED1F73">
        <w:rPr>
          <w:b/>
          <w:bCs/>
          <w:sz w:val="20"/>
          <w:szCs w:val="18"/>
        </w:rPr>
        <w:t>$T</w:t>
      </w:r>
      <w:r w:rsidRPr="00ED1F73">
        <w:rPr>
          <w:sz w:val="20"/>
          <w:szCs w:val="18"/>
        </w:rPr>
        <w:t xml:space="preserve">’.  The file format is similar to other comma </w:t>
      </w:r>
      <w:r w:rsidR="00CA7E02" w:rsidRPr="00ED1F73">
        <w:rPr>
          <w:sz w:val="20"/>
          <w:szCs w:val="18"/>
        </w:rPr>
        <w:t>delimited</w:t>
      </w:r>
      <w:r w:rsidRPr="00ED1F73">
        <w:rPr>
          <w:sz w:val="20"/>
          <w:szCs w:val="18"/>
        </w:rPr>
        <w:t xml:space="preserve"> file formats such as the tributary temperature file.</w:t>
      </w:r>
    </w:p>
    <w:p w14:paraId="7342F203" w14:textId="77777777" w:rsidR="00BD2F49" w:rsidRDefault="00BD2F49" w:rsidP="00BD2F49"/>
    <w:p w14:paraId="6A4B55CC"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No Stratification in Boundary – Free Format, Comma Delimited </w:t>
      </w:r>
    </w:p>
    <w:p w14:paraId="672764EC" w14:textId="77777777" w:rsidR="00BD2F49" w:rsidRDefault="00BD2F49" w:rsidP="00BD2F49"/>
    <w:p w14:paraId="6D57AE90"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$T Temperature BC,</w:t>
      </w:r>
    </w:p>
    <w:p w14:paraId="57D0BBAE"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w:t>
      </w:r>
    </w:p>
    <w:p w14:paraId="7DBCD54E" w14:textId="77777777" w:rsidR="00E4007C" w:rsidRPr="00E4007C" w:rsidRDefault="00E4007C" w:rsidP="00E4007C">
      <w:pPr>
        <w:rPr>
          <w:rFonts w:ascii="Courier New" w:hAnsi="Courier New" w:cs="Courier New"/>
          <w:sz w:val="16"/>
        </w:rPr>
      </w:pPr>
      <w:proofErr w:type="spellStart"/>
      <w:proofErr w:type="gramStart"/>
      <w:r w:rsidRPr="00E4007C">
        <w:rPr>
          <w:rFonts w:ascii="Courier New" w:hAnsi="Courier New" w:cs="Courier New"/>
          <w:sz w:val="16"/>
        </w:rPr>
        <w:t>JDAY,Temp</w:t>
      </w:r>
      <w:proofErr w:type="spellEnd"/>
      <w:proofErr w:type="gramEnd"/>
      <w:r w:rsidRPr="00E4007C">
        <w:rPr>
          <w:rFonts w:ascii="Courier New" w:hAnsi="Courier New" w:cs="Courier New"/>
          <w:sz w:val="16"/>
        </w:rPr>
        <w:t xml:space="preserve">(C) </w:t>
      </w:r>
    </w:p>
    <w:p w14:paraId="504FFC08"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1</w:t>
      </w:r>
      <w:r>
        <w:rPr>
          <w:rFonts w:ascii="Courier New" w:hAnsi="Courier New" w:cs="Courier New"/>
          <w:sz w:val="16"/>
        </w:rPr>
        <w:t>.0</w:t>
      </w:r>
      <w:r w:rsidRPr="00E4007C">
        <w:rPr>
          <w:rFonts w:ascii="Courier New" w:hAnsi="Courier New" w:cs="Courier New"/>
          <w:sz w:val="16"/>
        </w:rPr>
        <w:t>,8</w:t>
      </w:r>
      <w:r>
        <w:rPr>
          <w:rFonts w:ascii="Courier New" w:hAnsi="Courier New" w:cs="Courier New"/>
          <w:sz w:val="16"/>
        </w:rPr>
        <w:t>.25</w:t>
      </w:r>
    </w:p>
    <w:p w14:paraId="2784B1EC"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80</w:t>
      </w:r>
      <w:r>
        <w:rPr>
          <w:rFonts w:ascii="Courier New" w:hAnsi="Courier New" w:cs="Courier New"/>
          <w:sz w:val="16"/>
        </w:rPr>
        <w:t>.05</w:t>
      </w:r>
      <w:r w:rsidRPr="00E4007C">
        <w:rPr>
          <w:rFonts w:ascii="Courier New" w:hAnsi="Courier New" w:cs="Courier New"/>
          <w:sz w:val="16"/>
        </w:rPr>
        <w:t>,12</w:t>
      </w:r>
      <w:r>
        <w:rPr>
          <w:rFonts w:ascii="Courier New" w:hAnsi="Courier New" w:cs="Courier New"/>
          <w:sz w:val="16"/>
        </w:rPr>
        <w:t>.345</w:t>
      </w:r>
    </w:p>
    <w:p w14:paraId="28AA7D9B"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200</w:t>
      </w:r>
      <w:r>
        <w:rPr>
          <w:rFonts w:ascii="Courier New" w:hAnsi="Courier New" w:cs="Courier New"/>
          <w:sz w:val="16"/>
        </w:rPr>
        <w:t>.1</w:t>
      </w:r>
      <w:r w:rsidRPr="00E4007C">
        <w:rPr>
          <w:rFonts w:ascii="Courier New" w:hAnsi="Courier New" w:cs="Courier New"/>
          <w:sz w:val="16"/>
        </w:rPr>
        <w:t>,21.82</w:t>
      </w:r>
    </w:p>
    <w:p w14:paraId="2FA1791A"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211</w:t>
      </w:r>
      <w:r>
        <w:rPr>
          <w:rFonts w:ascii="Courier New" w:hAnsi="Courier New" w:cs="Courier New"/>
          <w:sz w:val="16"/>
        </w:rPr>
        <w:t>.4</w:t>
      </w:r>
      <w:r w:rsidRPr="00E4007C">
        <w:rPr>
          <w:rFonts w:ascii="Courier New" w:hAnsi="Courier New" w:cs="Courier New"/>
          <w:sz w:val="16"/>
        </w:rPr>
        <w:t>,21.82</w:t>
      </w:r>
    </w:p>
    <w:p w14:paraId="60AFB375"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225</w:t>
      </w:r>
      <w:r>
        <w:rPr>
          <w:rFonts w:ascii="Courier New" w:hAnsi="Courier New" w:cs="Courier New"/>
          <w:sz w:val="16"/>
        </w:rPr>
        <w:t>.4</w:t>
      </w:r>
      <w:r w:rsidRPr="00E4007C">
        <w:rPr>
          <w:rFonts w:ascii="Courier New" w:hAnsi="Courier New" w:cs="Courier New"/>
          <w:sz w:val="16"/>
        </w:rPr>
        <w:t>,21.87</w:t>
      </w:r>
    </w:p>
    <w:p w14:paraId="4F84879D"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239</w:t>
      </w:r>
      <w:r>
        <w:rPr>
          <w:rFonts w:ascii="Courier New" w:hAnsi="Courier New" w:cs="Courier New"/>
          <w:sz w:val="16"/>
        </w:rPr>
        <w:t>.2</w:t>
      </w:r>
      <w:r w:rsidRPr="00E4007C">
        <w:rPr>
          <w:rFonts w:ascii="Courier New" w:hAnsi="Courier New" w:cs="Courier New"/>
          <w:sz w:val="16"/>
        </w:rPr>
        <w:t>,21.18</w:t>
      </w:r>
    </w:p>
    <w:p w14:paraId="2A537265"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253</w:t>
      </w:r>
      <w:r>
        <w:rPr>
          <w:rFonts w:ascii="Courier New" w:hAnsi="Courier New" w:cs="Courier New"/>
          <w:sz w:val="16"/>
        </w:rPr>
        <w:t>.2</w:t>
      </w:r>
      <w:r w:rsidRPr="00E4007C">
        <w:rPr>
          <w:rFonts w:ascii="Courier New" w:hAnsi="Courier New" w:cs="Courier New"/>
          <w:sz w:val="16"/>
        </w:rPr>
        <w:t>,19.26</w:t>
      </w:r>
    </w:p>
    <w:p w14:paraId="5E5856CB"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271</w:t>
      </w:r>
      <w:r>
        <w:rPr>
          <w:rFonts w:ascii="Courier New" w:hAnsi="Courier New" w:cs="Courier New"/>
          <w:sz w:val="16"/>
        </w:rPr>
        <w:t>.1</w:t>
      </w:r>
      <w:r w:rsidRPr="00E4007C">
        <w:rPr>
          <w:rFonts w:ascii="Courier New" w:hAnsi="Courier New" w:cs="Courier New"/>
          <w:sz w:val="16"/>
        </w:rPr>
        <w:t>,17.61</w:t>
      </w:r>
    </w:p>
    <w:p w14:paraId="7E069C3C"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280</w:t>
      </w:r>
      <w:r>
        <w:rPr>
          <w:rFonts w:ascii="Courier New" w:hAnsi="Courier New" w:cs="Courier New"/>
          <w:sz w:val="16"/>
        </w:rPr>
        <w:t>.9</w:t>
      </w:r>
      <w:r w:rsidRPr="00E4007C">
        <w:rPr>
          <w:rFonts w:ascii="Courier New" w:hAnsi="Courier New" w:cs="Courier New"/>
          <w:sz w:val="16"/>
        </w:rPr>
        <w:t>,16.49</w:t>
      </w:r>
    </w:p>
    <w:p w14:paraId="5EA4989D"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293</w:t>
      </w:r>
      <w:r>
        <w:rPr>
          <w:rFonts w:ascii="Courier New" w:hAnsi="Courier New" w:cs="Courier New"/>
          <w:sz w:val="16"/>
        </w:rPr>
        <w:t>.1</w:t>
      </w:r>
      <w:r w:rsidRPr="00E4007C">
        <w:rPr>
          <w:rFonts w:ascii="Courier New" w:hAnsi="Courier New" w:cs="Courier New"/>
          <w:sz w:val="16"/>
        </w:rPr>
        <w:t>,14.5</w:t>
      </w:r>
    </w:p>
    <w:p w14:paraId="6B7FB1BF"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310</w:t>
      </w:r>
      <w:r>
        <w:rPr>
          <w:rFonts w:ascii="Courier New" w:hAnsi="Courier New" w:cs="Courier New"/>
          <w:sz w:val="16"/>
        </w:rPr>
        <w:t>.2</w:t>
      </w:r>
      <w:r w:rsidRPr="00E4007C">
        <w:rPr>
          <w:rFonts w:ascii="Courier New" w:hAnsi="Courier New" w:cs="Courier New"/>
          <w:sz w:val="16"/>
        </w:rPr>
        <w:t>,13.06</w:t>
      </w:r>
    </w:p>
    <w:p w14:paraId="1CD2F01D"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323</w:t>
      </w:r>
      <w:r>
        <w:rPr>
          <w:rFonts w:ascii="Courier New" w:hAnsi="Courier New" w:cs="Courier New"/>
          <w:sz w:val="16"/>
        </w:rPr>
        <w:t>.25</w:t>
      </w:r>
      <w:r w:rsidRPr="00E4007C">
        <w:rPr>
          <w:rFonts w:ascii="Courier New" w:hAnsi="Courier New" w:cs="Courier New"/>
          <w:sz w:val="16"/>
        </w:rPr>
        <w:t>,11.01</w:t>
      </w:r>
    </w:p>
    <w:p w14:paraId="63524899" w14:textId="77777777" w:rsidR="00E4007C" w:rsidRPr="00E4007C" w:rsidRDefault="00E4007C" w:rsidP="00E4007C">
      <w:pPr>
        <w:rPr>
          <w:rFonts w:ascii="Courier New" w:hAnsi="Courier New" w:cs="Courier New"/>
          <w:sz w:val="16"/>
        </w:rPr>
        <w:sectPr w:rsidR="00E4007C" w:rsidRPr="00E4007C" w:rsidSect="000E4BA7">
          <w:headerReference w:type="even" r:id="rId170"/>
          <w:headerReference w:type="default" r:id="rId171"/>
          <w:endnotePr>
            <w:numFmt w:val="decimal"/>
          </w:endnotePr>
          <w:pgSz w:w="12240" w:h="15840" w:code="1"/>
          <w:pgMar w:top="1728" w:right="1440" w:bottom="1728" w:left="2160" w:header="1008" w:footer="1008" w:gutter="0"/>
          <w:paperSrc w:first="100" w:other="100"/>
          <w:cols w:space="720"/>
          <w:noEndnote/>
        </w:sectPr>
      </w:pPr>
      <w:r w:rsidRPr="00E4007C">
        <w:rPr>
          <w:rFonts w:ascii="Courier New" w:hAnsi="Courier New" w:cs="Courier New"/>
          <w:sz w:val="16"/>
        </w:rPr>
        <w:t>337</w:t>
      </w:r>
      <w:r>
        <w:rPr>
          <w:rFonts w:ascii="Courier New" w:hAnsi="Courier New" w:cs="Courier New"/>
          <w:sz w:val="16"/>
        </w:rPr>
        <w:t>.56</w:t>
      </w:r>
      <w:r w:rsidRPr="00E4007C">
        <w:rPr>
          <w:rFonts w:ascii="Courier New" w:hAnsi="Courier New" w:cs="Courier New"/>
          <w:sz w:val="16"/>
        </w:rPr>
        <w:t>,6.73</w:t>
      </w:r>
    </w:p>
    <w:p w14:paraId="66B7FB08" w14:textId="77777777" w:rsidR="0041037A" w:rsidRPr="00B7030B" w:rsidRDefault="0041037A" w:rsidP="001B19CA">
      <w:pPr>
        <w:pStyle w:val="Heading3"/>
        <w:spacing w:after="80"/>
        <w:rPr>
          <w:rFonts w:asciiTheme="minorHAnsi" w:hAnsiTheme="minorHAnsi"/>
        </w:rPr>
      </w:pPr>
      <w:bookmarkStart w:id="3756" w:name="upstream_head_constituent_file"/>
      <w:bookmarkStart w:id="3757" w:name="_Branch_External_Upstream"/>
      <w:bookmarkStart w:id="3758" w:name="_Toc41047913"/>
      <w:bookmarkEnd w:id="3756"/>
      <w:bookmarkEnd w:id="3757"/>
      <w:r w:rsidRPr="00B7030B">
        <w:rPr>
          <w:rFonts w:asciiTheme="minorHAnsi" w:hAnsiTheme="minorHAnsi"/>
        </w:rPr>
        <w:lastRenderedPageBreak/>
        <w:t>Branch External Upstream Head Constituent Con</w:t>
      </w:r>
      <w:r w:rsidRPr="00B7030B">
        <w:rPr>
          <w:rFonts w:asciiTheme="minorHAnsi" w:hAnsiTheme="minorHAnsi"/>
        </w:rPr>
        <w:softHyphen/>
        <w:t>centration File</w:t>
      </w:r>
      <w:bookmarkEnd w:id="3758"/>
    </w:p>
    <w:p w14:paraId="3B265FDC" w14:textId="77777777" w:rsidR="0041037A" w:rsidRPr="00ED1F73" w:rsidRDefault="0041037A" w:rsidP="00B519A0">
      <w:pPr>
        <w:pStyle w:val="BodyText"/>
        <w:rPr>
          <w:sz w:val="20"/>
        </w:rPr>
      </w:pPr>
      <w:r w:rsidRPr="00ED1F73">
        <w:rPr>
          <w:sz w:val="20"/>
        </w:rPr>
        <w:t xml:space="preserve">This file contains the upstream constituent concentration profiles for a branch with an  </w:t>
      </w:r>
      <w:hyperlink w:anchor="branch_geometry" w:history="1">
        <w:r w:rsidRPr="00ED1F73">
          <w:rPr>
            <w:rStyle w:val="Hyperlink"/>
            <w:rFonts w:asciiTheme="minorHAnsi" w:hAnsiTheme="minorHAnsi"/>
          </w:rPr>
          <w:t>external upstream head boundary condi</w:t>
        </w:r>
        <w:r w:rsidRPr="00ED1F73">
          <w:rPr>
            <w:rStyle w:val="Hyperlink"/>
            <w:rFonts w:asciiTheme="minorHAnsi" w:hAnsiTheme="minorHAnsi"/>
          </w:rPr>
          <w:softHyphen/>
          <w:t>tion</w:t>
        </w:r>
      </w:hyperlink>
      <w:r w:rsidRPr="00ED1F73">
        <w:rPr>
          <w:sz w:val="20"/>
        </w:rPr>
        <w:t xml:space="preserve">.  </w:t>
      </w:r>
      <w:r w:rsidR="00B519A0" w:rsidRPr="00ED1F73">
        <w:rPr>
          <w:sz w:val="20"/>
        </w:rPr>
        <w:t>Please note that there are 3 different input formats for this file. The following is a list of guidelines for file p</w:t>
      </w:r>
      <w:r w:rsidR="00B519A0" w:rsidRPr="00ED1F73">
        <w:rPr>
          <w:sz w:val="20"/>
        </w:rPr>
        <w:softHyphen/>
        <w:t>reparation for those files where the temperatures vary with depth at the upstream boundary:</w:t>
      </w:r>
    </w:p>
    <w:p w14:paraId="4A3861B9" w14:textId="77777777" w:rsidR="0041037A" w:rsidRPr="00ED1F73" w:rsidRDefault="0041037A">
      <w:pPr>
        <w:pStyle w:val="Numberedlist"/>
        <w:rPr>
          <w:sz w:val="20"/>
        </w:rPr>
      </w:pPr>
      <w:r w:rsidRPr="00ED1F73">
        <w:rPr>
          <w:sz w:val="20"/>
        </w:rPr>
        <w:t>1.</w:t>
      </w:r>
      <w:r w:rsidRPr="00ED1F73">
        <w:rPr>
          <w:sz w:val="20"/>
        </w:rPr>
        <w:tab/>
      </w:r>
      <w:r w:rsidRPr="00ED1F73">
        <w:rPr>
          <w:b/>
          <w:bCs/>
          <w:i/>
          <w:iCs/>
          <w:sz w:val="20"/>
        </w:rPr>
        <w:t>If</w:t>
      </w:r>
      <w:r w:rsidRPr="00ED1F73">
        <w:rPr>
          <w:sz w:val="20"/>
        </w:rPr>
        <w:t xml:space="preserve"> constituents are being modeled, then a separate file is re</w:t>
      </w:r>
      <w:r w:rsidRPr="00ED1F73">
        <w:rPr>
          <w:sz w:val="20"/>
        </w:rPr>
        <w:softHyphen/>
        <w:t>quired for each branch.  This allows the user to update tem</w:t>
      </w:r>
      <w:r w:rsidRPr="00ED1F73">
        <w:rPr>
          <w:sz w:val="20"/>
        </w:rPr>
        <w:softHyphen/>
        <w:t>pera</w:t>
      </w:r>
      <w:r w:rsidRPr="00ED1F73">
        <w:rPr>
          <w:sz w:val="20"/>
        </w:rPr>
        <w:softHyphen/>
        <w:t>tures for one branch indepen</w:t>
      </w:r>
      <w:r w:rsidRPr="00ED1F73">
        <w:rPr>
          <w:sz w:val="20"/>
        </w:rPr>
        <w:softHyphen/>
        <w:t>dent of another branch.</w:t>
      </w:r>
    </w:p>
    <w:p w14:paraId="7009D823" w14:textId="77777777" w:rsidR="00B519A0" w:rsidRPr="00ED1F73" w:rsidRDefault="0041037A" w:rsidP="00B519A0">
      <w:pPr>
        <w:pStyle w:val="Numberedlist"/>
        <w:rPr>
          <w:sz w:val="20"/>
        </w:rPr>
      </w:pPr>
      <w:r w:rsidRPr="00ED1F73">
        <w:rPr>
          <w:sz w:val="20"/>
        </w:rPr>
        <w:t>2.</w:t>
      </w:r>
      <w:r w:rsidRPr="00ED1F73">
        <w:rPr>
          <w:sz w:val="20"/>
        </w:rPr>
        <w:tab/>
      </w:r>
      <w:r w:rsidR="00B519A0" w:rsidRPr="00ED1F73">
        <w:rPr>
          <w:sz w:val="20"/>
        </w:rPr>
        <w:t>Input format for each field is F8.0 that al</w:t>
      </w:r>
      <w:r w:rsidR="00B519A0" w:rsidRPr="00ED1F73">
        <w:rPr>
          <w:sz w:val="20"/>
        </w:rPr>
        <w:softHyphen/>
        <w:t xml:space="preserve">lows the user to specify the decimal point location. But if the first character on line 1 is a ‘$’, then the file is in a comma </w:t>
      </w:r>
      <w:r w:rsidR="00CA7E02" w:rsidRPr="00ED1F73">
        <w:rPr>
          <w:sz w:val="20"/>
        </w:rPr>
        <w:t>delimited</w:t>
      </w:r>
      <w:r w:rsidR="00B519A0" w:rsidRPr="00ED1F73">
        <w:rPr>
          <w:sz w:val="20"/>
        </w:rPr>
        <w:t xml:space="preserve"> format with no restriction on field length (csv file format).</w:t>
      </w:r>
    </w:p>
    <w:p w14:paraId="44B5A010" w14:textId="77777777" w:rsidR="0041037A" w:rsidRPr="00ED1F73" w:rsidRDefault="0041037A">
      <w:pPr>
        <w:pStyle w:val="Numberedlist"/>
        <w:rPr>
          <w:sz w:val="20"/>
        </w:rPr>
      </w:pPr>
      <w:r w:rsidRPr="00ED1F73">
        <w:rPr>
          <w:sz w:val="20"/>
        </w:rPr>
        <w:t>3.</w:t>
      </w:r>
      <w:r w:rsidRPr="00ED1F73">
        <w:rPr>
          <w:sz w:val="20"/>
        </w:rPr>
        <w:tab/>
        <w:t>The first two lines are ignored and can be used to com</w:t>
      </w:r>
      <w:r w:rsidRPr="00ED1F73">
        <w:rPr>
          <w:sz w:val="20"/>
        </w:rPr>
        <w:softHyphen/>
        <w:t>ment the file.</w:t>
      </w:r>
    </w:p>
    <w:p w14:paraId="06CA6EA4" w14:textId="7CCBB84D" w:rsidR="0041037A" w:rsidRPr="00ED1F73" w:rsidRDefault="0041037A">
      <w:pPr>
        <w:pStyle w:val="Numberedlist"/>
        <w:rPr>
          <w:sz w:val="20"/>
        </w:rPr>
      </w:pPr>
      <w:r w:rsidRPr="00ED1F73">
        <w:rPr>
          <w:sz w:val="20"/>
        </w:rPr>
        <w:t>4.</w:t>
      </w:r>
      <w:r w:rsidRPr="00ED1F73">
        <w:rPr>
          <w:sz w:val="20"/>
        </w:rPr>
        <w:tab/>
        <w:t>The third line contains the variable names which are right</w:t>
      </w:r>
      <w:ins w:id="3759" w:author="Honnalore Steissberg" w:date="2021-08-20T11:36:00Z">
        <w:r w:rsidR="000D5AA2">
          <w:rPr>
            <w:sz w:val="20"/>
          </w:rPr>
          <w:t>-</w:t>
        </w:r>
      </w:ins>
      <w:del w:id="3760" w:author="Honnalore Steissberg" w:date="2021-08-20T11:36:00Z">
        <w:r w:rsidRPr="00ED1F73" w:rsidDel="000D5AA2">
          <w:rPr>
            <w:sz w:val="20"/>
          </w:rPr>
          <w:delText xml:space="preserve"> </w:delText>
        </w:r>
      </w:del>
      <w:r w:rsidRPr="00ED1F73">
        <w:rPr>
          <w:sz w:val="20"/>
        </w:rPr>
        <w:t>justi</w:t>
      </w:r>
      <w:r w:rsidRPr="00ED1F73">
        <w:rPr>
          <w:sz w:val="20"/>
        </w:rPr>
        <w:softHyphen/>
        <w:t>fied accord</w:t>
      </w:r>
      <w:r w:rsidRPr="00ED1F73">
        <w:rPr>
          <w:sz w:val="20"/>
        </w:rPr>
        <w:softHyphen/>
        <w:t>ing to the input field.  This line is also ignored al</w:t>
      </w:r>
      <w:r w:rsidRPr="00ED1F73">
        <w:rPr>
          <w:sz w:val="20"/>
        </w:rPr>
        <w:softHyphen/>
        <w:t>though the prepro</w:t>
      </w:r>
      <w:r w:rsidRPr="00ED1F73">
        <w:rPr>
          <w:sz w:val="20"/>
        </w:rPr>
        <w:softHyphen/>
        <w:t>cessor checks to ensure the fields are aligned correctly.</w:t>
      </w:r>
    </w:p>
    <w:p w14:paraId="1F03417A" w14:textId="77777777" w:rsidR="0041037A" w:rsidRPr="00ED1F73" w:rsidRDefault="0041037A">
      <w:pPr>
        <w:pStyle w:val="Numberedlist"/>
        <w:rPr>
          <w:sz w:val="20"/>
        </w:rPr>
      </w:pPr>
      <w:r w:rsidRPr="00ED1F73">
        <w:rPr>
          <w:sz w:val="20"/>
        </w:rPr>
        <w:t>5.</w:t>
      </w:r>
      <w:r w:rsidRPr="00ED1F73">
        <w:rPr>
          <w:sz w:val="20"/>
        </w:rPr>
        <w:tab/>
        <w:t>The first field is the Julian date that can be entered at any frequen</w:t>
      </w:r>
      <w:r w:rsidRPr="00ED1F73">
        <w:rPr>
          <w:sz w:val="20"/>
        </w:rPr>
        <w:softHyphen/>
        <w:t>cy.  The fre</w:t>
      </w:r>
      <w:r w:rsidRPr="00ED1F73">
        <w:rPr>
          <w:sz w:val="20"/>
        </w:rPr>
        <w:softHyphen/>
        <w:t>quen</w:t>
      </w:r>
      <w:r w:rsidRPr="00ED1F73">
        <w:rPr>
          <w:sz w:val="20"/>
        </w:rPr>
        <w:softHyphen/>
        <w:t>cy be</w:t>
      </w:r>
      <w:r w:rsidRPr="00ED1F73">
        <w:rPr>
          <w:sz w:val="20"/>
        </w:rPr>
        <w:softHyphen/>
        <w:t>tween updates may vary during the simula</w:t>
      </w:r>
      <w:r w:rsidRPr="00ED1F73">
        <w:rPr>
          <w:sz w:val="20"/>
        </w:rPr>
        <w:softHyphen/>
        <w:t>tion.</w:t>
      </w:r>
    </w:p>
    <w:p w14:paraId="5AF3AC20" w14:textId="77777777" w:rsidR="0041037A" w:rsidRPr="00ED1F73" w:rsidRDefault="0041037A">
      <w:pPr>
        <w:pStyle w:val="Numberedlist"/>
        <w:rPr>
          <w:sz w:val="20"/>
        </w:rPr>
      </w:pPr>
      <w:r w:rsidRPr="00ED1F73">
        <w:rPr>
          <w:sz w:val="20"/>
        </w:rPr>
        <w:t>6.</w:t>
      </w:r>
      <w:r w:rsidRPr="00ED1F73">
        <w:rPr>
          <w:sz w:val="20"/>
        </w:rPr>
        <w:tab/>
        <w:t>The next fields are the upstream boundary constituent concen</w:t>
      </w:r>
      <w:r w:rsidRPr="00ED1F73">
        <w:rPr>
          <w:sz w:val="20"/>
        </w:rPr>
        <w:softHyphen/>
        <w:t>trations.</w:t>
      </w:r>
    </w:p>
    <w:p w14:paraId="511F3A6A" w14:textId="77777777" w:rsidR="0041037A" w:rsidRPr="00ED1F73" w:rsidRDefault="0041037A">
      <w:pPr>
        <w:pStyle w:val="Numberedlist"/>
        <w:rPr>
          <w:sz w:val="20"/>
        </w:rPr>
      </w:pPr>
      <w:r w:rsidRPr="00ED1F73">
        <w:rPr>
          <w:sz w:val="20"/>
        </w:rPr>
        <w:t>7.</w:t>
      </w:r>
      <w:r w:rsidRPr="00ED1F73">
        <w:rPr>
          <w:sz w:val="20"/>
        </w:rPr>
        <w:tab/>
        <w:t xml:space="preserve">Constituents must appear in the same order as they are turned on in the </w:t>
      </w:r>
      <w:hyperlink w:anchor="active_constituents" w:history="1">
        <w:r w:rsidRPr="00ED1F73">
          <w:rPr>
            <w:rStyle w:val="Hyperlink"/>
            <w:rFonts w:asciiTheme="minorHAnsi" w:hAnsiTheme="minorHAnsi"/>
          </w:rPr>
          <w:t>Active Constit</w:t>
        </w:r>
        <w:r w:rsidRPr="00ED1F73">
          <w:rPr>
            <w:rStyle w:val="Hyperlink"/>
            <w:rFonts w:asciiTheme="minorHAnsi" w:hAnsiTheme="minorHAnsi"/>
          </w:rPr>
          <w:softHyphen/>
          <w:t>uent</w:t>
        </w:r>
      </w:hyperlink>
      <w:r w:rsidRPr="00ED1F73">
        <w:rPr>
          <w:sz w:val="20"/>
        </w:rPr>
        <w:t xml:space="preserve"> card.  A bound</w:t>
      </w:r>
      <w:r w:rsidRPr="00ED1F73">
        <w:rPr>
          <w:sz w:val="20"/>
        </w:rPr>
        <w:softHyphen/>
        <w:t>ary con</w:t>
      </w:r>
      <w:r w:rsidRPr="00ED1F73">
        <w:rPr>
          <w:sz w:val="20"/>
        </w:rPr>
        <w:softHyphen/>
        <w:t xml:space="preserve">centration is </w:t>
      </w:r>
      <w:r w:rsidRPr="00ED1F73">
        <w:rPr>
          <w:b/>
          <w:bCs/>
          <w:i/>
          <w:iCs/>
          <w:sz w:val="20"/>
        </w:rPr>
        <w:t>re</w:t>
      </w:r>
      <w:r w:rsidRPr="00ED1F73">
        <w:rPr>
          <w:b/>
          <w:bCs/>
          <w:i/>
          <w:iCs/>
          <w:sz w:val="20"/>
        </w:rPr>
        <w:softHyphen/>
        <w:t>quired for each</w:t>
      </w:r>
      <w:r w:rsidRPr="00ED1F73">
        <w:rPr>
          <w:sz w:val="20"/>
        </w:rPr>
        <w:t xml:space="preserve"> active con</w:t>
      </w:r>
      <w:r w:rsidRPr="00ED1F73">
        <w:rPr>
          <w:sz w:val="20"/>
        </w:rPr>
        <w:softHyphen/>
        <w:t>stituent</w:t>
      </w:r>
      <w:r w:rsidR="009D713A" w:rsidRPr="00ED1F73">
        <w:rPr>
          <w:sz w:val="20"/>
        </w:rPr>
        <w:t>.</w:t>
      </w:r>
    </w:p>
    <w:p w14:paraId="3610D8D6" w14:textId="7CE18E02" w:rsidR="0041037A" w:rsidRPr="00ED1F73" w:rsidRDefault="0041037A">
      <w:pPr>
        <w:pStyle w:val="Numberedlist"/>
        <w:rPr>
          <w:sz w:val="20"/>
        </w:rPr>
      </w:pPr>
      <w:r w:rsidRPr="00ED1F73">
        <w:rPr>
          <w:sz w:val="20"/>
        </w:rPr>
        <w:t>8.</w:t>
      </w:r>
      <w:r w:rsidRPr="00ED1F73">
        <w:rPr>
          <w:sz w:val="20"/>
        </w:rPr>
        <w:tab/>
        <w:t>Concentration values must be specified for each cell start</w:t>
      </w:r>
      <w:r w:rsidRPr="00ED1F73">
        <w:rPr>
          <w:sz w:val="20"/>
        </w:rPr>
        <w:softHyphen/>
        <w:t>ing from layer two and ex</w:t>
      </w:r>
      <w:r w:rsidRPr="00ED1F73">
        <w:rPr>
          <w:sz w:val="20"/>
        </w:rPr>
        <w:softHyphen/>
        <w:t>tend</w:t>
      </w:r>
      <w:r w:rsidRPr="00ED1F73">
        <w:rPr>
          <w:sz w:val="20"/>
        </w:rPr>
        <w:softHyphen/>
        <w:t>ing to the bottom active layer at the up</w:t>
      </w:r>
      <w:r w:rsidRPr="00ED1F73">
        <w:rPr>
          <w:sz w:val="20"/>
        </w:rPr>
        <w:softHyphen/>
        <w:t xml:space="preserve">stream segment.  </w:t>
      </w:r>
      <w:r w:rsidR="00B519A0" w:rsidRPr="00ED1F73">
        <w:rPr>
          <w:sz w:val="20"/>
          <w:u w:val="single"/>
        </w:rPr>
        <w:t>For the fixed format file only</w:t>
      </w:r>
      <w:r w:rsidR="00B519A0" w:rsidRPr="00ED1F73">
        <w:rPr>
          <w:sz w:val="20"/>
        </w:rPr>
        <w:t xml:space="preserve">: </w:t>
      </w:r>
      <w:r w:rsidRPr="00ED1F73">
        <w:rPr>
          <w:sz w:val="20"/>
        </w:rPr>
        <w:t>If the values do not all fit on one line, then they</w:t>
      </w:r>
      <w:ins w:id="3761" w:author="Honnalore Steissberg" w:date="2021-08-20T21:27:00Z">
        <w:r w:rsidR="00242C5A">
          <w:rPr>
            <w:sz w:val="20"/>
          </w:rPr>
          <w:t xml:space="preserve"> </w:t>
        </w:r>
      </w:ins>
      <w:del w:id="3762" w:author="Honnalore Steissberg" w:date="2021-08-20T21:27:00Z">
        <w:r w:rsidRPr="00ED1F73" w:rsidDel="00242C5A">
          <w:rPr>
            <w:sz w:val="20"/>
          </w:rPr>
          <w:delText xml:space="preserve"> are </w:delText>
        </w:r>
      </w:del>
      <w:r w:rsidRPr="00ED1F73">
        <w:rPr>
          <w:sz w:val="20"/>
        </w:rPr>
        <w:t>continue</w:t>
      </w:r>
      <w:del w:id="3763" w:author="Honnalore Steissberg" w:date="2021-08-20T21:27:00Z">
        <w:r w:rsidRPr="00ED1F73" w:rsidDel="00242C5A">
          <w:rPr>
            <w:sz w:val="20"/>
          </w:rPr>
          <w:delText>d</w:delText>
        </w:r>
      </w:del>
      <w:r w:rsidRPr="00ED1F73">
        <w:rPr>
          <w:sz w:val="20"/>
        </w:rPr>
        <w:t xml:space="preserve"> on the next line with the first field (cor</w:t>
      </w:r>
      <w:r w:rsidRPr="00ED1F73">
        <w:rPr>
          <w:sz w:val="20"/>
        </w:rPr>
        <w:softHyphen/>
        <w:t>re</w:t>
      </w:r>
      <w:r w:rsidRPr="00ED1F73">
        <w:rPr>
          <w:sz w:val="20"/>
        </w:rPr>
        <w:softHyphen/>
        <w:t>spon</w:t>
      </w:r>
      <w:r w:rsidRPr="00ED1F73">
        <w:rPr>
          <w:sz w:val="20"/>
        </w:rPr>
        <w:softHyphen/>
        <w:t>ding to the Julian date field) left blank.  T</w:t>
      </w:r>
      <w:del w:id="3764" w:author="Honnalore Steissberg" w:date="2021-08-20T21:27:00Z">
        <w:r w:rsidRPr="00ED1F73" w:rsidDel="00242C5A">
          <w:rPr>
            <w:sz w:val="20"/>
          </w:rPr>
          <w:delText>he reason why t</w:delText>
        </w:r>
      </w:del>
      <w:proofErr w:type="gramStart"/>
      <w:r w:rsidRPr="00ED1F73">
        <w:rPr>
          <w:sz w:val="20"/>
        </w:rPr>
        <w:t>he</w:t>
      </w:r>
      <w:proofErr w:type="gramEnd"/>
      <w:r w:rsidRPr="00ED1F73">
        <w:rPr>
          <w:sz w:val="20"/>
        </w:rPr>
        <w:t xml:space="preserve"> concentrations must start at layer two </w:t>
      </w:r>
      <w:ins w:id="3765" w:author="Honnalore Steissberg" w:date="2021-08-20T21:27:00Z">
        <w:r w:rsidR="00242C5A">
          <w:rPr>
            <w:sz w:val="20"/>
          </w:rPr>
          <w:t xml:space="preserve">because </w:t>
        </w:r>
      </w:ins>
      <w:del w:id="3766" w:author="Honnalore Steissberg" w:date="2021-08-20T21:27:00Z">
        <w:r w:rsidRPr="00ED1F73" w:rsidDel="00242C5A">
          <w:rPr>
            <w:sz w:val="20"/>
          </w:rPr>
          <w:delText xml:space="preserve">is the </w:delText>
        </w:r>
      </w:del>
      <w:r w:rsidRPr="00ED1F73">
        <w:rPr>
          <w:sz w:val="20"/>
        </w:rPr>
        <w:t>water sur</w:t>
      </w:r>
      <w:r w:rsidRPr="00ED1F73">
        <w:rPr>
          <w:sz w:val="20"/>
        </w:rPr>
        <w:softHyphen/>
        <w:t>face may vary over many layers during the simula</w:t>
      </w:r>
      <w:r w:rsidRPr="00ED1F73">
        <w:rPr>
          <w:sz w:val="20"/>
        </w:rPr>
        <w:softHyphen/>
        <w:t>tion and it is impos</w:t>
      </w:r>
      <w:r w:rsidRPr="00ED1F73">
        <w:rPr>
          <w:sz w:val="20"/>
        </w:rPr>
        <w:softHyphen/>
        <w:t>sible to know before</w:t>
      </w:r>
      <w:r w:rsidRPr="00ED1F73">
        <w:rPr>
          <w:sz w:val="20"/>
        </w:rPr>
        <w:softHyphen/>
        <w:t>hand exactly what time layers will be added or subtracted.  When preparing the bound</w:t>
      </w:r>
      <w:r w:rsidRPr="00ED1F73">
        <w:rPr>
          <w:sz w:val="20"/>
        </w:rPr>
        <w:softHyphen/>
        <w:t>ary concen</w:t>
      </w:r>
      <w:r w:rsidRPr="00ED1F73">
        <w:rPr>
          <w:sz w:val="20"/>
        </w:rPr>
        <w:softHyphen/>
        <w:t>tration pro</w:t>
      </w:r>
      <w:r w:rsidRPr="00ED1F73">
        <w:rPr>
          <w:sz w:val="20"/>
        </w:rPr>
        <w:softHyphen/>
        <w:t>files, it is best to assign con</w:t>
      </w:r>
      <w:r w:rsidRPr="00ED1F73">
        <w:rPr>
          <w:sz w:val="20"/>
        </w:rPr>
        <w:softHyphen/>
        <w:t>centra</w:t>
      </w:r>
      <w:r w:rsidRPr="00ED1F73">
        <w:rPr>
          <w:sz w:val="20"/>
        </w:rPr>
        <w:softHyphen/>
        <w:t>tions start</w:t>
      </w:r>
      <w:r w:rsidRPr="00ED1F73">
        <w:rPr>
          <w:sz w:val="20"/>
        </w:rPr>
        <w:softHyphen/>
        <w:t>ing from the bottom layer.  Once the surface layer has been reached, then use this value to assign val</w:t>
      </w:r>
      <w:r w:rsidRPr="00ED1F73">
        <w:rPr>
          <w:sz w:val="20"/>
        </w:rPr>
        <w:softHyphen/>
        <w:t>ues up to layer two.  In the fol</w:t>
      </w:r>
      <w:r w:rsidRPr="00ED1F73">
        <w:rPr>
          <w:sz w:val="20"/>
        </w:rPr>
        <w:softHyphen/>
        <w:t>lowing exam</w:t>
      </w:r>
      <w:r w:rsidRPr="00ED1F73">
        <w:rPr>
          <w:sz w:val="20"/>
        </w:rPr>
        <w:softHyphen/>
        <w:t>ple, the surface layer [KT] starts out at layer six and the bottom is at layer 22.  The first four values corre</w:t>
      </w:r>
      <w:r w:rsidRPr="00ED1F73">
        <w:rPr>
          <w:sz w:val="20"/>
        </w:rPr>
        <w:softHyphen/>
        <w:t>spond to layers two through five and must be defined even if they are never used.  Salinity and dissolved oxygen are the only values specified as active.</w:t>
      </w:r>
    </w:p>
    <w:p w14:paraId="3F5B6BE6" w14:textId="77777777" w:rsidR="00B519A0" w:rsidRDefault="00B519A0">
      <w:pPr>
        <w:pStyle w:val="Examplebody"/>
        <w:rPr>
          <w:rStyle w:val="Cardexample1"/>
          <w:rFonts w:asciiTheme="minorHAnsi" w:hAnsiTheme="minorHAnsi"/>
        </w:rPr>
      </w:pPr>
    </w:p>
    <w:p w14:paraId="31472E72"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12CDA7BB" w14:textId="77777777" w:rsidR="00B519A0" w:rsidRPr="00B519A0" w:rsidRDefault="00B519A0" w:rsidP="00B519A0"/>
    <w:p w14:paraId="76A85C04" w14:textId="77777777" w:rsidR="0041037A" w:rsidRPr="001B19CA" w:rsidRDefault="0041037A">
      <w:pPr>
        <w:pStyle w:val="Examplebody"/>
        <w:rPr>
          <w:rStyle w:val="Cardexample1"/>
        </w:rPr>
      </w:pPr>
      <w:r w:rsidRPr="00B7030B">
        <w:rPr>
          <w:rStyle w:val="Cardexample1"/>
          <w:rFonts w:asciiTheme="minorHAnsi" w:hAnsiTheme="minorHAnsi"/>
        </w:rPr>
        <w:t xml:space="preserve">   </w:t>
      </w:r>
      <w:r w:rsidRPr="001B19CA">
        <w:rPr>
          <w:rStyle w:val="Cardexample1"/>
        </w:rPr>
        <w:t>CE</w:t>
      </w:r>
      <w:r w:rsidRPr="001B19CA">
        <w:rPr>
          <w:rStyle w:val="Cardexample1"/>
        </w:rPr>
        <w:noBreakHyphen/>
        <w:t>QUAL</w:t>
      </w:r>
      <w:r w:rsidRPr="001B19CA">
        <w:rPr>
          <w:rStyle w:val="Cardexample1"/>
        </w:rPr>
        <w:noBreakHyphen/>
        <w:t>W2 sample external upstream boundary constituent concentration file</w:t>
      </w:r>
    </w:p>
    <w:p w14:paraId="33DEF04D" w14:textId="77777777" w:rsidR="0041037A" w:rsidRPr="001B19CA" w:rsidRDefault="0041037A">
      <w:pPr>
        <w:pStyle w:val="Examplebody"/>
        <w:rPr>
          <w:rStyle w:val="Cardexample1"/>
        </w:rPr>
      </w:pPr>
      <w:r w:rsidRPr="001B19CA">
        <w:rPr>
          <w:rStyle w:val="Cardexample1"/>
        </w:rPr>
        <w:t xml:space="preserve">         </w:t>
      </w:r>
    </w:p>
    <w:p w14:paraId="0AB594B7" w14:textId="77777777" w:rsidR="0041037A" w:rsidRPr="001B19CA" w:rsidRDefault="0041037A">
      <w:pPr>
        <w:pStyle w:val="Examplebody"/>
        <w:rPr>
          <w:rStyle w:val="Cardexample1"/>
        </w:rPr>
      </w:pPr>
      <w:r w:rsidRPr="001B19CA">
        <w:rPr>
          <w:rStyle w:val="Cardexample1"/>
        </w:rPr>
        <w:t xml:space="preserve">    JDAY     CUH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p>
    <w:p w14:paraId="7316E2AE" w14:textId="77777777" w:rsidR="0041037A" w:rsidRPr="001B19CA" w:rsidRDefault="0041037A">
      <w:pPr>
        <w:pStyle w:val="Examplebody"/>
        <w:rPr>
          <w:rStyle w:val="Cardexample1"/>
        </w:rPr>
      </w:pPr>
      <w:r w:rsidRPr="001B19CA">
        <w:rPr>
          <w:rStyle w:val="Cardexample1"/>
        </w:rPr>
        <w:t xml:space="preserve"> 180.000    23.5    23.5    23.5    23.5    23.5    23.9    24.5    25.0    </w:t>
      </w:r>
      <w:proofErr w:type="gramStart"/>
      <w:r w:rsidRPr="001B19CA">
        <w:rPr>
          <w:rStyle w:val="Cardexample1"/>
        </w:rPr>
        <w:t>26.0</w:t>
      </w:r>
      <w:r w:rsidR="00262E2E" w:rsidRPr="001B19CA">
        <w:rPr>
          <w:rStyle w:val="Cardexample1"/>
        </w:rPr>
        <w:t xml:space="preserve"> !TDS</w:t>
      </w:r>
      <w:proofErr w:type="gramEnd"/>
    </w:p>
    <w:p w14:paraId="500321E0" w14:textId="77777777" w:rsidR="0041037A" w:rsidRPr="001B19CA" w:rsidRDefault="0041037A">
      <w:pPr>
        <w:pStyle w:val="Examplebody"/>
        <w:rPr>
          <w:rStyle w:val="Cardexample1"/>
        </w:rPr>
      </w:pPr>
      <w:r w:rsidRPr="001B19CA">
        <w:rPr>
          <w:rStyle w:val="Cardexample1"/>
        </w:rPr>
        <w:t xml:space="preserve">            27.0    28.0    29.0    29.5    30.0    30.2    30.4    30.6    30.6</w:t>
      </w:r>
    </w:p>
    <w:p w14:paraId="2337612C" w14:textId="77777777" w:rsidR="0041037A" w:rsidRPr="001B19CA" w:rsidRDefault="0041037A">
      <w:pPr>
        <w:pStyle w:val="Examplebody"/>
        <w:rPr>
          <w:rStyle w:val="Cardexample1"/>
        </w:rPr>
      </w:pPr>
      <w:r w:rsidRPr="001B19CA">
        <w:rPr>
          <w:rStyle w:val="Cardexample1"/>
        </w:rPr>
        <w:t xml:space="preserve">            30.6    30.6    30.6    30.6</w:t>
      </w:r>
    </w:p>
    <w:p w14:paraId="1E97A3D0" w14:textId="77777777" w:rsidR="0041037A" w:rsidRPr="001B19CA" w:rsidRDefault="0041037A">
      <w:pPr>
        <w:pStyle w:val="Examplebody"/>
        <w:rPr>
          <w:rStyle w:val="Cardexample1"/>
        </w:rPr>
      </w:pPr>
      <w:r w:rsidRPr="001B19CA">
        <w:rPr>
          <w:rStyle w:val="Cardexample1"/>
        </w:rPr>
        <w:t xml:space="preserve"> 180.000     9.0     9.0     9.0     9.0     9.0     9.0     9.0     8.8     </w:t>
      </w:r>
      <w:proofErr w:type="gramStart"/>
      <w:r w:rsidRPr="001B19CA">
        <w:rPr>
          <w:rStyle w:val="Cardexample1"/>
        </w:rPr>
        <w:t>8.7</w:t>
      </w:r>
      <w:r w:rsidR="00262E2E" w:rsidRPr="001B19CA">
        <w:rPr>
          <w:rStyle w:val="Cardexample1"/>
        </w:rPr>
        <w:t xml:space="preserve"> !DO</w:t>
      </w:r>
      <w:proofErr w:type="gramEnd"/>
    </w:p>
    <w:p w14:paraId="3A741956" w14:textId="77777777" w:rsidR="0041037A" w:rsidRPr="001B19CA" w:rsidRDefault="0041037A">
      <w:pPr>
        <w:pStyle w:val="Examplebody"/>
        <w:rPr>
          <w:rStyle w:val="Cardexample1"/>
        </w:rPr>
      </w:pPr>
      <w:r w:rsidRPr="001B19CA">
        <w:rPr>
          <w:rStyle w:val="Cardexample1"/>
        </w:rPr>
        <w:t xml:space="preserve">             8.6     8.4     8.0     7.5     7.0     6.0     5.5     5.5     5.5</w:t>
      </w:r>
    </w:p>
    <w:p w14:paraId="12FCC99E" w14:textId="77777777" w:rsidR="0041037A" w:rsidRPr="001B19CA" w:rsidRDefault="0041037A">
      <w:pPr>
        <w:pStyle w:val="Examplebody"/>
        <w:rPr>
          <w:rStyle w:val="Cardexample1"/>
        </w:rPr>
      </w:pPr>
      <w:r w:rsidRPr="001B19CA">
        <w:rPr>
          <w:rStyle w:val="Cardexample1"/>
        </w:rPr>
        <w:t xml:space="preserve">             5.5     5.5     5.5     5.5</w:t>
      </w:r>
    </w:p>
    <w:p w14:paraId="06CF6FEB" w14:textId="77777777" w:rsidR="0041037A" w:rsidRPr="001B19CA" w:rsidRDefault="0041037A">
      <w:pPr>
        <w:pStyle w:val="Examplebody"/>
        <w:rPr>
          <w:rStyle w:val="Cardexample1"/>
        </w:rPr>
      </w:pPr>
      <w:r w:rsidRPr="001B19CA">
        <w:rPr>
          <w:rStyle w:val="Cardexample1"/>
        </w:rPr>
        <w:t xml:space="preserve"> 190.000    23.5    23.5    23.5    23.5    23.5    23.9    24.5    25.0    </w:t>
      </w:r>
      <w:proofErr w:type="gramStart"/>
      <w:r w:rsidRPr="001B19CA">
        <w:rPr>
          <w:rStyle w:val="Cardexample1"/>
        </w:rPr>
        <w:t>26.0</w:t>
      </w:r>
      <w:r w:rsidR="00262E2E" w:rsidRPr="001B19CA">
        <w:rPr>
          <w:rStyle w:val="Cardexample1"/>
        </w:rPr>
        <w:t xml:space="preserve"> !TDS</w:t>
      </w:r>
      <w:proofErr w:type="gramEnd"/>
    </w:p>
    <w:p w14:paraId="5F0542B7" w14:textId="77777777" w:rsidR="0041037A" w:rsidRPr="001B19CA" w:rsidRDefault="0041037A">
      <w:pPr>
        <w:pStyle w:val="Examplebody"/>
        <w:rPr>
          <w:rStyle w:val="Cardexample1"/>
        </w:rPr>
      </w:pPr>
      <w:r w:rsidRPr="001B19CA">
        <w:rPr>
          <w:rStyle w:val="Cardexample1"/>
        </w:rPr>
        <w:t xml:space="preserve">            27.0    28.0    29.0    29.5    30.0    30.2    30.4    30.6    30.6</w:t>
      </w:r>
    </w:p>
    <w:p w14:paraId="67DD5718" w14:textId="77777777" w:rsidR="0041037A" w:rsidRPr="001B19CA" w:rsidRDefault="0041037A">
      <w:pPr>
        <w:pStyle w:val="Examplebody"/>
        <w:rPr>
          <w:rStyle w:val="Cardexample1"/>
        </w:rPr>
      </w:pPr>
      <w:r w:rsidRPr="001B19CA">
        <w:rPr>
          <w:rStyle w:val="Cardexample1"/>
        </w:rPr>
        <w:t xml:space="preserve">            30.6    30.6    30.6    30.6</w:t>
      </w:r>
    </w:p>
    <w:p w14:paraId="31633426" w14:textId="77777777" w:rsidR="0041037A" w:rsidRPr="001B19CA" w:rsidRDefault="0041037A">
      <w:pPr>
        <w:pStyle w:val="Examplebody"/>
        <w:rPr>
          <w:rStyle w:val="Cardexample1"/>
        </w:rPr>
      </w:pPr>
      <w:r w:rsidRPr="001B19CA">
        <w:rPr>
          <w:rStyle w:val="Cardexample1"/>
        </w:rPr>
        <w:t xml:space="preserve"> 190.000     9.0     9.0     9.0     9.0     9.0     9.0     9.0     8.8     </w:t>
      </w:r>
      <w:proofErr w:type="gramStart"/>
      <w:r w:rsidRPr="001B19CA">
        <w:rPr>
          <w:rStyle w:val="Cardexample1"/>
        </w:rPr>
        <w:t>8.7</w:t>
      </w:r>
      <w:r w:rsidR="00262E2E" w:rsidRPr="001B19CA">
        <w:rPr>
          <w:rStyle w:val="Cardexample1"/>
        </w:rPr>
        <w:t xml:space="preserve"> !DO</w:t>
      </w:r>
      <w:proofErr w:type="gramEnd"/>
    </w:p>
    <w:p w14:paraId="45D45605" w14:textId="77777777" w:rsidR="0041037A" w:rsidRPr="001B19CA" w:rsidRDefault="0041037A">
      <w:pPr>
        <w:pStyle w:val="Examplebody"/>
        <w:rPr>
          <w:rStyle w:val="Cardexample1"/>
        </w:rPr>
      </w:pPr>
      <w:r w:rsidRPr="001B19CA">
        <w:rPr>
          <w:rStyle w:val="Cardexample1"/>
        </w:rPr>
        <w:t xml:space="preserve">             8.6     8.4     8.0     7.0     6.0     5.0     5.0     5.0     5.0</w:t>
      </w:r>
    </w:p>
    <w:p w14:paraId="7DF4CAD7" w14:textId="77777777" w:rsidR="0041037A" w:rsidRPr="001B19CA" w:rsidRDefault="0041037A">
      <w:pPr>
        <w:pStyle w:val="Examplebody"/>
        <w:rPr>
          <w:rStyle w:val="Cardexample1"/>
        </w:rPr>
      </w:pPr>
      <w:r w:rsidRPr="001B19CA">
        <w:rPr>
          <w:rStyle w:val="Cardexample1"/>
        </w:rPr>
        <w:t xml:space="preserve">             5.0     5.0     5.0     5.0</w:t>
      </w:r>
    </w:p>
    <w:p w14:paraId="33168FD2" w14:textId="77777777" w:rsidR="0041037A" w:rsidRDefault="0041037A">
      <w:pPr>
        <w:pStyle w:val="BodyText2"/>
        <w:rPr>
          <w:rFonts w:ascii="Courier New" w:hAnsi="Courier New" w:cs="Courier New"/>
        </w:rPr>
      </w:pPr>
    </w:p>
    <w:p w14:paraId="03982C8E" w14:textId="77777777" w:rsidR="00B519A0" w:rsidRDefault="00B519A0">
      <w:pPr>
        <w:pStyle w:val="BodyText2"/>
        <w:rPr>
          <w:rFonts w:ascii="Courier New" w:hAnsi="Courier New" w:cs="Courier New"/>
        </w:rPr>
      </w:pPr>
    </w:p>
    <w:p w14:paraId="7FF1FF13"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lastRenderedPageBreak/>
        <w:t>Example</w:t>
      </w:r>
      <w:r>
        <w:rPr>
          <w:rFonts w:asciiTheme="minorHAnsi" w:hAnsiTheme="minorHAnsi"/>
        </w:rPr>
        <w:t xml:space="preserve"> – Free Format, Comma Delimited (viewed in Excel)</w:t>
      </w:r>
    </w:p>
    <w:p w14:paraId="01D384A7" w14:textId="77777777" w:rsidR="00B519A0" w:rsidRDefault="00B519A0">
      <w:pPr>
        <w:pStyle w:val="BodyText2"/>
        <w:rPr>
          <w:rFonts w:cstheme="minorHAnsi"/>
        </w:rPr>
      </w:pPr>
    </w:p>
    <w:p w14:paraId="2A949AD0" w14:textId="77777777" w:rsidR="00B519A0" w:rsidRDefault="00B519A0">
      <w:pPr>
        <w:pStyle w:val="BodyText2"/>
        <w:rPr>
          <w:rFonts w:cstheme="minorHAnsi"/>
        </w:rPr>
      </w:pPr>
      <w:r w:rsidRPr="00B519A0">
        <w:rPr>
          <w:noProof/>
        </w:rPr>
        <w:drawing>
          <wp:inline distT="0" distB="0" distL="0" distR="0" wp14:anchorId="22C0A98C" wp14:editId="54353461">
            <wp:extent cx="5486400" cy="3157178"/>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86400" cy="3157178"/>
                    </a:xfrm>
                    <a:prstGeom prst="rect">
                      <a:avLst/>
                    </a:prstGeom>
                    <a:noFill/>
                    <a:ln>
                      <a:noFill/>
                    </a:ln>
                  </pic:spPr>
                </pic:pic>
              </a:graphicData>
            </a:graphic>
          </wp:inline>
        </w:drawing>
      </w:r>
    </w:p>
    <w:p w14:paraId="2203F47C" w14:textId="77777777" w:rsidR="00B519A0" w:rsidRDefault="00B519A0" w:rsidP="00B519A0"/>
    <w:p w14:paraId="0CC6F824" w14:textId="7D10D576" w:rsidR="00B519A0" w:rsidRPr="00ED1F73" w:rsidRDefault="00B519A0" w:rsidP="00B519A0">
      <w:pPr>
        <w:rPr>
          <w:sz w:val="20"/>
          <w:szCs w:val="18"/>
        </w:rPr>
      </w:pPr>
      <w:r w:rsidRPr="00ED1F73">
        <w:rPr>
          <w:sz w:val="20"/>
          <w:szCs w:val="18"/>
        </w:rPr>
        <w:t>Another file format is available when the upstream boundary condition does not have any vertical variation in concentration. In this case, the first 2 characters on line 1 of this file are ‘</w:t>
      </w:r>
      <w:r w:rsidRPr="00760CFE">
        <w:rPr>
          <w:b/>
          <w:bCs/>
          <w:sz w:val="20"/>
          <w:szCs w:val="18"/>
        </w:rPr>
        <w:t>$T</w:t>
      </w:r>
      <w:r w:rsidRPr="00ED1F73">
        <w:rPr>
          <w:sz w:val="20"/>
          <w:szCs w:val="18"/>
        </w:rPr>
        <w:t xml:space="preserve">’.  The file format is similar to other comma </w:t>
      </w:r>
      <w:r w:rsidR="00CA7E02" w:rsidRPr="00ED1F73">
        <w:rPr>
          <w:sz w:val="20"/>
          <w:szCs w:val="18"/>
        </w:rPr>
        <w:t>delimited</w:t>
      </w:r>
      <w:r w:rsidRPr="00ED1F73">
        <w:rPr>
          <w:sz w:val="20"/>
          <w:szCs w:val="18"/>
        </w:rPr>
        <w:t xml:space="preserve"> file formats</w:t>
      </w:r>
      <w:ins w:id="3767" w:author="Honnalore Steissberg" w:date="2021-08-20T21:28:00Z">
        <w:r w:rsidR="00242C5A">
          <w:rPr>
            <w:sz w:val="20"/>
            <w:szCs w:val="18"/>
          </w:rPr>
          <w:t>,</w:t>
        </w:r>
      </w:ins>
      <w:r w:rsidRPr="00ED1F73">
        <w:rPr>
          <w:sz w:val="20"/>
          <w:szCs w:val="18"/>
        </w:rPr>
        <w:t xml:space="preserve"> such as the tributary concentration file. </w:t>
      </w:r>
    </w:p>
    <w:p w14:paraId="482A2E4E" w14:textId="77777777" w:rsidR="00B519A0" w:rsidRDefault="00B519A0" w:rsidP="00B519A0"/>
    <w:p w14:paraId="153F4D24"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w:t>
      </w:r>
      <w:r w:rsidR="00760CFE">
        <w:rPr>
          <w:rFonts w:asciiTheme="minorHAnsi" w:hAnsiTheme="minorHAnsi"/>
        </w:rPr>
        <w:t>No Stratification</w:t>
      </w:r>
      <w:r>
        <w:rPr>
          <w:rFonts w:asciiTheme="minorHAnsi" w:hAnsiTheme="minorHAnsi"/>
        </w:rPr>
        <w:t>– Free Format, Comma Delimited</w:t>
      </w:r>
    </w:p>
    <w:p w14:paraId="387F19A6"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$T Concentration BC,,,,,,,,,,,,,,,,</w:t>
      </w:r>
    </w:p>
    <w:p w14:paraId="7F07B849"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w:t>
      </w:r>
    </w:p>
    <w:p w14:paraId="6635D78E" w14:textId="77777777" w:rsidR="00B519A0" w:rsidRPr="00B519A0" w:rsidRDefault="00B519A0" w:rsidP="00B519A0">
      <w:pPr>
        <w:pStyle w:val="BodyText2"/>
        <w:rPr>
          <w:rFonts w:ascii="Courier New" w:hAnsi="Courier New" w:cs="Courier New"/>
          <w:sz w:val="16"/>
        </w:rPr>
      </w:pPr>
      <w:proofErr w:type="gramStart"/>
      <w:r w:rsidRPr="00B519A0">
        <w:rPr>
          <w:rFonts w:ascii="Courier New" w:hAnsi="Courier New" w:cs="Courier New"/>
          <w:sz w:val="16"/>
        </w:rPr>
        <w:t>JDAY,TDS</w:t>
      </w:r>
      <w:proofErr w:type="gramEnd"/>
      <w:r w:rsidRPr="00B519A0">
        <w:rPr>
          <w:rFonts w:ascii="Courier New" w:hAnsi="Courier New" w:cs="Courier New"/>
          <w:sz w:val="16"/>
        </w:rPr>
        <w:t>,TRACER,Age,COLIFRM,ISS,PO4,NH4,NO3,FE,LDOM,RDOM,LPOM,ALG1,DO,TIC,ALK</w:t>
      </w:r>
    </w:p>
    <w:p w14:paraId="3A9B5959"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1</w:t>
      </w:r>
      <w:r>
        <w:rPr>
          <w:rFonts w:ascii="Courier New" w:hAnsi="Courier New" w:cs="Courier New"/>
          <w:sz w:val="16"/>
        </w:rPr>
        <w:t>.25</w:t>
      </w:r>
      <w:r w:rsidRPr="00B519A0">
        <w:rPr>
          <w:rFonts w:ascii="Courier New" w:hAnsi="Courier New" w:cs="Courier New"/>
          <w:sz w:val="16"/>
        </w:rPr>
        <w:t>,0,0,0,3300,0,0.05,0.1,0.3,0,5,0,0,0.06,9.31,0,0</w:t>
      </w:r>
    </w:p>
    <w:p w14:paraId="74BF8159"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80</w:t>
      </w:r>
      <w:r>
        <w:rPr>
          <w:rFonts w:ascii="Courier New" w:hAnsi="Courier New" w:cs="Courier New"/>
          <w:sz w:val="16"/>
        </w:rPr>
        <w:t>.5</w:t>
      </w:r>
      <w:r w:rsidRPr="00B519A0">
        <w:rPr>
          <w:rFonts w:ascii="Courier New" w:hAnsi="Courier New" w:cs="Courier New"/>
          <w:sz w:val="16"/>
        </w:rPr>
        <w:t>,0,0,0,3300,0,0.05,0.1,0.3,0,5,0,0,0.06,9.31,0,0</w:t>
      </w:r>
    </w:p>
    <w:p w14:paraId="71D22140"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200</w:t>
      </w:r>
      <w:r>
        <w:rPr>
          <w:rFonts w:ascii="Courier New" w:hAnsi="Courier New" w:cs="Courier New"/>
          <w:sz w:val="16"/>
        </w:rPr>
        <w:t>.24</w:t>
      </w:r>
      <w:r w:rsidRPr="00B519A0">
        <w:rPr>
          <w:rFonts w:ascii="Courier New" w:hAnsi="Courier New" w:cs="Courier New"/>
          <w:sz w:val="16"/>
        </w:rPr>
        <w:t>,0,0,0,3300,0,0.05,0.1,0.3,0,5,0,0,0.06,9.31,0,0</w:t>
      </w:r>
    </w:p>
    <w:p w14:paraId="25528013"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211</w:t>
      </w:r>
      <w:r>
        <w:rPr>
          <w:rFonts w:ascii="Courier New" w:hAnsi="Courier New" w:cs="Courier New"/>
          <w:sz w:val="16"/>
        </w:rPr>
        <w:t>.45</w:t>
      </w:r>
      <w:r w:rsidRPr="00B519A0">
        <w:rPr>
          <w:rFonts w:ascii="Courier New" w:hAnsi="Courier New" w:cs="Courier New"/>
          <w:sz w:val="16"/>
        </w:rPr>
        <w:t>,0,0,0,3300,0,0.05,0.1,0.3,0,5,0,0,0.06,9.31,0,0</w:t>
      </w:r>
    </w:p>
    <w:p w14:paraId="69081B10" w14:textId="77777777" w:rsidR="00B519A0" w:rsidRPr="00B519A0" w:rsidRDefault="00B519A0" w:rsidP="00B519A0">
      <w:pPr>
        <w:pStyle w:val="BodyText2"/>
        <w:rPr>
          <w:rFonts w:ascii="Courier New" w:hAnsi="Courier New" w:cs="Courier New"/>
          <w:sz w:val="16"/>
        </w:rPr>
        <w:sectPr w:rsidR="00B519A0" w:rsidRPr="00B519A0" w:rsidSect="000E4BA7">
          <w:headerReference w:type="even" r:id="rId173"/>
          <w:headerReference w:type="default" r:id="rId174"/>
          <w:endnotePr>
            <w:numFmt w:val="decimal"/>
          </w:endnotePr>
          <w:pgSz w:w="12240" w:h="15840" w:code="1"/>
          <w:pgMar w:top="1728" w:right="1440" w:bottom="1728" w:left="2160" w:header="1008" w:footer="1008" w:gutter="0"/>
          <w:paperSrc w:first="100" w:other="100"/>
          <w:cols w:space="720"/>
          <w:noEndnote/>
        </w:sectPr>
      </w:pPr>
      <w:r w:rsidRPr="00B519A0">
        <w:rPr>
          <w:rFonts w:ascii="Courier New" w:hAnsi="Courier New" w:cs="Courier New"/>
          <w:sz w:val="16"/>
        </w:rPr>
        <w:t>225</w:t>
      </w:r>
      <w:r>
        <w:rPr>
          <w:rFonts w:ascii="Courier New" w:hAnsi="Courier New" w:cs="Courier New"/>
          <w:sz w:val="16"/>
        </w:rPr>
        <w:t>.4</w:t>
      </w:r>
      <w:r w:rsidRPr="00B519A0">
        <w:rPr>
          <w:rFonts w:ascii="Courier New" w:hAnsi="Courier New" w:cs="Courier New"/>
          <w:sz w:val="16"/>
        </w:rPr>
        <w:t>,0,0,0,3300,0,0.05,0.1,0.3,0,5,0,0,0.06,9.31,0,0</w:t>
      </w:r>
    </w:p>
    <w:p w14:paraId="77031D8F" w14:textId="77777777" w:rsidR="0041037A" w:rsidRPr="00B7030B" w:rsidRDefault="0041037A">
      <w:pPr>
        <w:pStyle w:val="Heading3"/>
        <w:rPr>
          <w:rFonts w:asciiTheme="minorHAnsi" w:hAnsiTheme="minorHAnsi"/>
        </w:rPr>
      </w:pPr>
      <w:bookmarkStart w:id="3768" w:name="downstream_head_elevation_file"/>
      <w:bookmarkStart w:id="3769" w:name="_Toc41047914"/>
      <w:bookmarkEnd w:id="3768"/>
      <w:r w:rsidRPr="00242C5A">
        <w:rPr>
          <w:rFonts w:asciiTheme="minorHAnsi" w:hAnsiTheme="minorHAnsi"/>
          <w:highlight w:val="yellow"/>
          <w:rPrChange w:id="3770" w:author="Honnalore Steissberg" w:date="2021-08-20T21:28:00Z">
            <w:rPr>
              <w:rFonts w:asciiTheme="minorHAnsi" w:hAnsiTheme="minorHAnsi"/>
            </w:rPr>
          </w:rPrChange>
        </w:rPr>
        <w:lastRenderedPageBreak/>
        <w:t>Branch External Downstream Head Elevation File</w:t>
      </w:r>
      <w:bookmarkEnd w:id="3769"/>
    </w:p>
    <w:p w14:paraId="4D91F49A" w14:textId="77777777" w:rsidR="0041037A" w:rsidRPr="001E284C" w:rsidRDefault="0041037A">
      <w:pPr>
        <w:pStyle w:val="BodyText"/>
        <w:rPr>
          <w:sz w:val="20"/>
        </w:rPr>
      </w:pPr>
      <w:r w:rsidRPr="001E284C">
        <w:rPr>
          <w:sz w:val="20"/>
        </w:rPr>
        <w:t xml:space="preserve">This file contains the elevations for a branch with an </w:t>
      </w:r>
      <w:hyperlink w:anchor="branch_geometry" w:history="1">
        <w:r w:rsidRPr="001E284C">
          <w:rPr>
            <w:rStyle w:val="Hyperlink"/>
            <w:rFonts w:asciiTheme="minorHAnsi" w:hAnsiTheme="minorHAnsi"/>
          </w:rPr>
          <w:t>external downstream head boundary condition</w:t>
        </w:r>
      </w:hyperlink>
      <w:r w:rsidRPr="001E284C">
        <w:rPr>
          <w:sz w:val="20"/>
        </w:rPr>
        <w:t>.  The follow</w:t>
      </w:r>
      <w:r w:rsidRPr="001E284C">
        <w:rPr>
          <w:sz w:val="20"/>
        </w:rPr>
        <w:softHyphen/>
        <w:t xml:space="preserve">ing is a list of guidelines for file preparation: </w:t>
      </w:r>
    </w:p>
    <w:p w14:paraId="7361A94F" w14:textId="77777777" w:rsidR="0041037A" w:rsidRPr="001E284C" w:rsidRDefault="0041037A">
      <w:pPr>
        <w:pStyle w:val="Numberedlist"/>
        <w:rPr>
          <w:sz w:val="20"/>
        </w:rPr>
      </w:pPr>
      <w:r w:rsidRPr="001E284C">
        <w:rPr>
          <w:sz w:val="20"/>
        </w:rPr>
        <w:t>1.</w:t>
      </w:r>
      <w:r w:rsidRPr="001E284C">
        <w:rPr>
          <w:sz w:val="20"/>
        </w:rPr>
        <w:tab/>
        <w:t>A separate file is required for each branch with an exter</w:t>
      </w:r>
      <w:r w:rsidRPr="001E284C">
        <w:rPr>
          <w:sz w:val="20"/>
        </w:rPr>
        <w:softHyphen/>
        <w:t>nal down</w:t>
      </w:r>
      <w:r w:rsidRPr="001E284C">
        <w:rPr>
          <w:sz w:val="20"/>
        </w:rPr>
        <w:softHyphen/>
        <w:t>stream head bound</w:t>
      </w:r>
      <w:r w:rsidRPr="001E284C">
        <w:rPr>
          <w:sz w:val="20"/>
        </w:rPr>
        <w:softHyphen/>
        <w:t>ary condi</w:t>
      </w:r>
      <w:r w:rsidRPr="001E284C">
        <w:rPr>
          <w:sz w:val="20"/>
        </w:rPr>
        <w:softHyphen/>
        <w:t>tion.  This allows the user to update elevations for one branch indepen</w:t>
      </w:r>
      <w:r w:rsidRPr="001E284C">
        <w:rPr>
          <w:sz w:val="20"/>
        </w:rPr>
        <w:softHyphen/>
        <w:t>dent of another branch.</w:t>
      </w:r>
    </w:p>
    <w:p w14:paraId="04A93516" w14:textId="77777777" w:rsidR="0041037A" w:rsidRPr="001E284C" w:rsidRDefault="0041037A">
      <w:pPr>
        <w:pStyle w:val="Numberedlist"/>
        <w:rPr>
          <w:sz w:val="20"/>
        </w:rPr>
      </w:pPr>
      <w:r w:rsidRPr="001E284C">
        <w:rPr>
          <w:sz w:val="20"/>
        </w:rPr>
        <w:t>2.</w:t>
      </w:r>
      <w:r w:rsidRPr="001E284C">
        <w:rPr>
          <w:sz w:val="20"/>
        </w:rPr>
        <w:tab/>
        <w:t>Input format for each field is F8.0 that al</w:t>
      </w:r>
      <w:r w:rsidRPr="001E284C">
        <w:rPr>
          <w:sz w:val="20"/>
        </w:rPr>
        <w:softHyphen/>
        <w:t>lows the user to specify the decimal point location.</w:t>
      </w:r>
      <w:r w:rsidR="0025066F" w:rsidRPr="001E284C">
        <w:rPr>
          <w:sz w:val="20"/>
        </w:rPr>
        <w:t xml:space="preserve"> If the first character in line 1 though is ‘$’, then this file is in CSV format and all fields are comma </w:t>
      </w:r>
      <w:r w:rsidR="00CA7E02" w:rsidRPr="001E284C">
        <w:rPr>
          <w:sz w:val="20"/>
        </w:rPr>
        <w:t>delimited and are not restricted to an 8-</w:t>
      </w:r>
      <w:r w:rsidR="0025066F" w:rsidRPr="001E284C">
        <w:rPr>
          <w:sz w:val="20"/>
        </w:rPr>
        <w:t>character field. An example is shown below.</w:t>
      </w:r>
    </w:p>
    <w:p w14:paraId="6A664A5B" w14:textId="77777777" w:rsidR="0041037A" w:rsidRPr="001E284C" w:rsidRDefault="0041037A">
      <w:pPr>
        <w:pStyle w:val="Numberedlist"/>
        <w:rPr>
          <w:sz w:val="20"/>
        </w:rPr>
      </w:pPr>
      <w:r w:rsidRPr="001E284C">
        <w:rPr>
          <w:sz w:val="20"/>
        </w:rPr>
        <w:t>3.</w:t>
      </w:r>
      <w:r w:rsidRPr="001E284C">
        <w:rPr>
          <w:sz w:val="20"/>
        </w:rPr>
        <w:tab/>
        <w:t>The first two lines are ignored and can be used to com</w:t>
      </w:r>
      <w:r w:rsidRPr="001E284C">
        <w:rPr>
          <w:sz w:val="20"/>
        </w:rPr>
        <w:softHyphen/>
        <w:t>ment the file.</w:t>
      </w:r>
    </w:p>
    <w:p w14:paraId="713F7C31" w14:textId="5D30F23A" w:rsidR="0041037A" w:rsidRPr="001E284C" w:rsidRDefault="0041037A">
      <w:pPr>
        <w:pStyle w:val="Numberedlist"/>
        <w:rPr>
          <w:sz w:val="20"/>
        </w:rPr>
      </w:pPr>
      <w:r w:rsidRPr="001E284C">
        <w:rPr>
          <w:sz w:val="20"/>
        </w:rPr>
        <w:t>4.</w:t>
      </w:r>
      <w:r w:rsidRPr="001E284C">
        <w:rPr>
          <w:sz w:val="20"/>
        </w:rPr>
        <w:tab/>
        <w:t>The next line contains the variable names which are right</w:t>
      </w:r>
      <w:ins w:id="3771" w:author="Honnalore Steissberg" w:date="2021-08-20T11:36:00Z">
        <w:r w:rsidR="000D5AA2">
          <w:rPr>
            <w:sz w:val="20"/>
          </w:rPr>
          <w:t>-</w:t>
        </w:r>
      </w:ins>
      <w:del w:id="3772" w:author="Honnalore Steissberg" w:date="2021-08-20T11:36:00Z">
        <w:r w:rsidRPr="001E284C" w:rsidDel="000D5AA2">
          <w:rPr>
            <w:sz w:val="20"/>
          </w:rPr>
          <w:delText xml:space="preserve"> </w:delText>
        </w:r>
      </w:del>
      <w:r w:rsidRPr="001E284C">
        <w:rPr>
          <w:sz w:val="20"/>
        </w:rPr>
        <w:t>justi</w:t>
      </w:r>
      <w:r w:rsidRPr="001E284C">
        <w:rPr>
          <w:sz w:val="20"/>
        </w:rPr>
        <w:softHyphen/>
        <w:t>fied accord</w:t>
      </w:r>
      <w:r w:rsidRPr="001E284C">
        <w:rPr>
          <w:sz w:val="20"/>
        </w:rPr>
        <w:softHyphen/>
        <w:t>ing to the input field.  This line is also ignored al</w:t>
      </w:r>
      <w:r w:rsidRPr="001E284C">
        <w:rPr>
          <w:sz w:val="20"/>
        </w:rPr>
        <w:softHyphen/>
        <w:t>though the prepro</w:t>
      </w:r>
      <w:r w:rsidRPr="001E284C">
        <w:rPr>
          <w:sz w:val="20"/>
        </w:rPr>
        <w:softHyphen/>
        <w:t>cessor checks to ensure the fields are aligned correctly.</w:t>
      </w:r>
    </w:p>
    <w:p w14:paraId="2B8C5CA9" w14:textId="77777777" w:rsidR="0041037A" w:rsidRPr="001E284C" w:rsidRDefault="0041037A">
      <w:pPr>
        <w:pStyle w:val="Numberedlist"/>
        <w:rPr>
          <w:sz w:val="20"/>
        </w:rPr>
      </w:pPr>
      <w:r w:rsidRPr="001E284C">
        <w:rPr>
          <w:sz w:val="20"/>
        </w:rPr>
        <w:t>5.</w:t>
      </w:r>
      <w:r w:rsidRPr="001E284C">
        <w:rPr>
          <w:sz w:val="20"/>
        </w:rPr>
        <w:tab/>
        <w:t>The first field is the Julian date that can be entered at any frequency.  The fre</w:t>
      </w:r>
      <w:r w:rsidRPr="001E284C">
        <w:rPr>
          <w:sz w:val="20"/>
        </w:rPr>
        <w:softHyphen/>
        <w:t>quen</w:t>
      </w:r>
      <w:r w:rsidRPr="001E284C">
        <w:rPr>
          <w:sz w:val="20"/>
        </w:rPr>
        <w:softHyphen/>
        <w:t>cy be</w:t>
      </w:r>
      <w:r w:rsidRPr="001E284C">
        <w:rPr>
          <w:sz w:val="20"/>
        </w:rPr>
        <w:softHyphen/>
        <w:t>tween updates may vary during the simula</w:t>
      </w:r>
      <w:r w:rsidRPr="001E284C">
        <w:rPr>
          <w:sz w:val="20"/>
        </w:rPr>
        <w:softHyphen/>
        <w:t>tion.</w:t>
      </w:r>
    </w:p>
    <w:p w14:paraId="42CB98C9" w14:textId="77777777" w:rsidR="0041037A" w:rsidRPr="001E284C" w:rsidRDefault="0041037A">
      <w:pPr>
        <w:pStyle w:val="Numberedlist"/>
        <w:rPr>
          <w:sz w:val="20"/>
        </w:rPr>
      </w:pPr>
      <w:r w:rsidRPr="001E284C">
        <w:rPr>
          <w:sz w:val="20"/>
        </w:rPr>
        <w:t>6.</w:t>
      </w:r>
      <w:r w:rsidRPr="001E284C">
        <w:rPr>
          <w:sz w:val="20"/>
        </w:rPr>
        <w:tab/>
        <w:t xml:space="preserve">The next field is the external head elevation (m above datum specified on the </w:t>
      </w:r>
      <w:hyperlink w:anchor="initial_conditions" w:history="1">
        <w:r w:rsidRPr="001E284C">
          <w:rPr>
            <w:rStyle w:val="Hyperlink"/>
            <w:rFonts w:asciiTheme="minorHAnsi" w:hAnsiTheme="minorHAnsi"/>
          </w:rPr>
          <w:t>Initial Con</w:t>
        </w:r>
        <w:r w:rsidRPr="001E284C">
          <w:rPr>
            <w:rStyle w:val="Hyperlink"/>
            <w:rFonts w:asciiTheme="minorHAnsi" w:hAnsiTheme="minorHAnsi"/>
          </w:rPr>
          <w:softHyphen/>
          <w:t>dition</w:t>
        </w:r>
      </w:hyperlink>
      <w:r w:rsidRPr="001E284C">
        <w:rPr>
          <w:sz w:val="20"/>
        </w:rPr>
        <w:t xml:space="preserve"> card.</w:t>
      </w:r>
    </w:p>
    <w:p w14:paraId="17B1253F" w14:textId="77777777" w:rsidR="0041037A" w:rsidRPr="001E284C" w:rsidRDefault="0041037A">
      <w:pPr>
        <w:pStyle w:val="BodyText2"/>
        <w:rPr>
          <w:sz w:val="20"/>
        </w:rPr>
      </w:pPr>
    </w:p>
    <w:p w14:paraId="01EEADA5"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3C88388E" w14:textId="77777777" w:rsidR="0025066F" w:rsidRDefault="0025066F">
      <w:pPr>
        <w:pStyle w:val="Examplebody"/>
        <w:rPr>
          <w:rStyle w:val="Cardexample1"/>
        </w:rPr>
      </w:pPr>
    </w:p>
    <w:p w14:paraId="50EE8078" w14:textId="77777777" w:rsidR="0041037A" w:rsidRPr="001B19CA" w:rsidRDefault="0041037A">
      <w:pPr>
        <w:pStyle w:val="Examplebody"/>
        <w:rPr>
          <w:rStyle w:val="Cardexample1"/>
        </w:rPr>
      </w:pPr>
      <w:r w:rsidRPr="001B19CA">
        <w:rPr>
          <w:rStyle w:val="Cardexample1"/>
        </w:rPr>
        <w:t>CE-QUAL-W2 sample external downstream head elevation file</w:t>
      </w:r>
    </w:p>
    <w:p w14:paraId="68C3671D" w14:textId="77777777" w:rsidR="0041037A" w:rsidRPr="001B19CA" w:rsidRDefault="0041037A">
      <w:pPr>
        <w:pStyle w:val="Examplebody"/>
        <w:rPr>
          <w:rStyle w:val="Cardexample1"/>
        </w:rPr>
      </w:pPr>
    </w:p>
    <w:p w14:paraId="2B57B67A" w14:textId="77777777" w:rsidR="0041037A" w:rsidRPr="001B19CA" w:rsidRDefault="0041037A">
      <w:pPr>
        <w:pStyle w:val="Examplebody"/>
        <w:rPr>
          <w:rStyle w:val="Cardexample1"/>
        </w:rPr>
      </w:pPr>
      <w:r w:rsidRPr="001B19CA">
        <w:rPr>
          <w:rStyle w:val="Cardexample1"/>
        </w:rPr>
        <w:t xml:space="preserve">    JDAY    ELUH</w:t>
      </w:r>
    </w:p>
    <w:p w14:paraId="5F003239"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180.000  431.12</w:t>
      </w:r>
      <w:proofErr w:type="gramEnd"/>
    </w:p>
    <w:p w14:paraId="25938E9F"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180.050  431.15</w:t>
      </w:r>
      <w:proofErr w:type="gramEnd"/>
    </w:p>
    <w:p w14:paraId="28D34267"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180.100  431.20</w:t>
      </w:r>
      <w:proofErr w:type="gramEnd"/>
    </w:p>
    <w:p w14:paraId="4BA73EB0"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180.150  431.25</w:t>
      </w:r>
      <w:proofErr w:type="gramEnd"/>
    </w:p>
    <w:p w14:paraId="6A1CB489"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180.200  431.30</w:t>
      </w:r>
      <w:proofErr w:type="gramEnd"/>
    </w:p>
    <w:p w14:paraId="6A46DA5D" w14:textId="77777777" w:rsidR="0041037A" w:rsidRDefault="0041037A">
      <w:pPr>
        <w:pStyle w:val="BodyText2"/>
      </w:pPr>
    </w:p>
    <w:p w14:paraId="3B33FF85" w14:textId="77777777" w:rsidR="0025066F" w:rsidRDefault="0025066F">
      <w:pPr>
        <w:pStyle w:val="BodyText2"/>
      </w:pPr>
    </w:p>
    <w:p w14:paraId="54DE7412" w14:textId="77777777" w:rsidR="0025066F" w:rsidRDefault="0025066F" w:rsidP="0025066F">
      <w:pPr>
        <w:pStyle w:val="BodyText2"/>
      </w:pPr>
      <w:r>
        <w:t xml:space="preserve">If the first character in line 1 is ‘$’, then the file is treated as a csv file format (comma </w:t>
      </w:r>
      <w:r w:rsidR="00CA7E02">
        <w:t xml:space="preserve">delimited) and </w:t>
      </w:r>
      <w:r>
        <w:t>date formats can exceed 8 characters.</w:t>
      </w:r>
    </w:p>
    <w:p w14:paraId="7517BFCF" w14:textId="77777777" w:rsidR="0025066F" w:rsidRDefault="0025066F" w:rsidP="0025066F">
      <w:pPr>
        <w:pStyle w:val="BodyText2"/>
      </w:pPr>
    </w:p>
    <w:p w14:paraId="2B267045"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7CADDB82" w14:textId="77777777" w:rsidR="001E284C" w:rsidRDefault="001E284C" w:rsidP="0025066F">
      <w:pPr>
        <w:pStyle w:val="BodyText2"/>
        <w:rPr>
          <w:rFonts w:ascii="Courier New" w:hAnsi="Courier New" w:cs="Courier New"/>
          <w:sz w:val="16"/>
        </w:rPr>
      </w:pPr>
    </w:p>
    <w:p w14:paraId="34CAFF44"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 Head BC csv format</w:t>
      </w:r>
    </w:p>
    <w:p w14:paraId="6AAFA30D" w14:textId="77777777" w:rsidR="0025066F" w:rsidRPr="0025066F" w:rsidRDefault="0025066F" w:rsidP="0025066F">
      <w:pPr>
        <w:pStyle w:val="BodyText2"/>
        <w:rPr>
          <w:rFonts w:ascii="Courier New" w:hAnsi="Courier New" w:cs="Courier New"/>
          <w:sz w:val="16"/>
        </w:rPr>
      </w:pPr>
      <w:r w:rsidRPr="0025066F">
        <w:rPr>
          <w:rFonts w:ascii="Courier New" w:hAnsi="Courier New" w:cs="Courier New"/>
          <w:sz w:val="16"/>
        </w:rPr>
        <w:t>,</w:t>
      </w:r>
    </w:p>
    <w:p w14:paraId="6F0F1145" w14:textId="77777777" w:rsidR="0025066F" w:rsidRPr="0025066F" w:rsidRDefault="0025066F" w:rsidP="0025066F">
      <w:pPr>
        <w:pStyle w:val="BodyText2"/>
        <w:rPr>
          <w:rFonts w:ascii="Courier New" w:hAnsi="Courier New" w:cs="Courier New"/>
          <w:sz w:val="16"/>
        </w:rPr>
      </w:pPr>
      <w:proofErr w:type="spellStart"/>
      <w:proofErr w:type="gramStart"/>
      <w:r w:rsidRPr="0025066F">
        <w:rPr>
          <w:rFonts w:ascii="Courier New" w:hAnsi="Courier New" w:cs="Courier New"/>
          <w:sz w:val="16"/>
        </w:rPr>
        <w:t>JDAY,Elevation</w:t>
      </w:r>
      <w:proofErr w:type="spellEnd"/>
      <w:proofErr w:type="gramEnd"/>
      <w:r w:rsidRPr="0025066F">
        <w:rPr>
          <w:rFonts w:ascii="Courier New" w:hAnsi="Courier New" w:cs="Courier New"/>
          <w:sz w:val="16"/>
        </w:rPr>
        <w:t>(m)</w:t>
      </w:r>
    </w:p>
    <w:p w14:paraId="30168552"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1.01</w:t>
      </w:r>
      <w:r>
        <w:rPr>
          <w:rFonts w:ascii="Courier New" w:hAnsi="Courier New" w:cs="Courier New"/>
          <w:sz w:val="16"/>
        </w:rPr>
        <w:t>231</w:t>
      </w:r>
      <w:r w:rsidRPr="0025066F">
        <w:rPr>
          <w:rFonts w:ascii="Courier New" w:hAnsi="Courier New" w:cs="Courier New"/>
          <w:sz w:val="16"/>
        </w:rPr>
        <w:t>,1.847</w:t>
      </w:r>
    </w:p>
    <w:p w14:paraId="6B055B00"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1.021</w:t>
      </w:r>
      <w:r>
        <w:rPr>
          <w:rFonts w:ascii="Courier New" w:hAnsi="Courier New" w:cs="Courier New"/>
          <w:sz w:val="16"/>
        </w:rPr>
        <w:t>56</w:t>
      </w:r>
      <w:r w:rsidRPr="0025066F">
        <w:rPr>
          <w:rFonts w:ascii="Courier New" w:hAnsi="Courier New" w:cs="Courier New"/>
          <w:sz w:val="16"/>
        </w:rPr>
        <w:t>,1.844</w:t>
      </w:r>
    </w:p>
    <w:p w14:paraId="47810264"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1.031</w:t>
      </w:r>
      <w:r>
        <w:rPr>
          <w:rFonts w:ascii="Courier New" w:hAnsi="Courier New" w:cs="Courier New"/>
          <w:sz w:val="16"/>
        </w:rPr>
        <w:t>23</w:t>
      </w:r>
      <w:r w:rsidRPr="0025066F">
        <w:rPr>
          <w:rFonts w:ascii="Courier New" w:hAnsi="Courier New" w:cs="Courier New"/>
          <w:sz w:val="16"/>
        </w:rPr>
        <w:t>,1.832</w:t>
      </w:r>
    </w:p>
    <w:p w14:paraId="3B4585AE"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1.042</w:t>
      </w:r>
      <w:r>
        <w:rPr>
          <w:rFonts w:ascii="Courier New" w:hAnsi="Courier New" w:cs="Courier New"/>
          <w:sz w:val="16"/>
        </w:rPr>
        <w:t>34</w:t>
      </w:r>
      <w:r w:rsidRPr="0025066F">
        <w:rPr>
          <w:rFonts w:ascii="Courier New" w:hAnsi="Courier New" w:cs="Courier New"/>
          <w:sz w:val="16"/>
        </w:rPr>
        <w:t>,1.807</w:t>
      </w:r>
    </w:p>
    <w:p w14:paraId="75262565"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1.052</w:t>
      </w:r>
      <w:r>
        <w:rPr>
          <w:rFonts w:ascii="Courier New" w:hAnsi="Courier New" w:cs="Courier New"/>
          <w:sz w:val="16"/>
        </w:rPr>
        <w:t>34</w:t>
      </w:r>
      <w:r w:rsidRPr="0025066F">
        <w:rPr>
          <w:rFonts w:ascii="Courier New" w:hAnsi="Courier New" w:cs="Courier New"/>
          <w:sz w:val="16"/>
        </w:rPr>
        <w:t>,1.807</w:t>
      </w:r>
    </w:p>
    <w:p w14:paraId="537594F1" w14:textId="77777777" w:rsidR="0025066F" w:rsidRPr="00B7030B" w:rsidRDefault="0025066F">
      <w:pPr>
        <w:pStyle w:val="BodyText2"/>
        <w:sectPr w:rsidR="0025066F" w:rsidRPr="00B7030B" w:rsidSect="000E4BA7">
          <w:headerReference w:type="even" r:id="rId175"/>
          <w:headerReference w:type="default" r:id="rId176"/>
          <w:endnotePr>
            <w:numFmt w:val="decimal"/>
          </w:endnotePr>
          <w:pgSz w:w="12240" w:h="15840" w:code="1"/>
          <w:pgMar w:top="1728" w:right="1440" w:bottom="1728" w:left="2160" w:header="1008" w:footer="1008" w:gutter="0"/>
          <w:paperSrc w:first="100" w:other="100"/>
          <w:cols w:space="720"/>
          <w:noEndnote/>
        </w:sectPr>
      </w:pPr>
      <w:r>
        <w:rPr>
          <w:rFonts w:ascii="Courier New" w:hAnsi="Courier New" w:cs="Courier New"/>
          <w:sz w:val="16"/>
        </w:rPr>
        <w:t>31</w:t>
      </w:r>
      <w:r w:rsidRPr="0025066F">
        <w:rPr>
          <w:rFonts w:ascii="Courier New" w:hAnsi="Courier New" w:cs="Courier New"/>
          <w:sz w:val="16"/>
        </w:rPr>
        <w:t>1.063</w:t>
      </w:r>
      <w:r>
        <w:rPr>
          <w:rFonts w:ascii="Courier New" w:hAnsi="Courier New" w:cs="Courier New"/>
          <w:sz w:val="16"/>
        </w:rPr>
        <w:t>45</w:t>
      </w:r>
      <w:r w:rsidRPr="0025066F">
        <w:rPr>
          <w:rFonts w:ascii="Courier New" w:hAnsi="Courier New" w:cs="Courier New"/>
          <w:sz w:val="16"/>
        </w:rPr>
        <w:t>,1.786</w:t>
      </w:r>
    </w:p>
    <w:p w14:paraId="60DFC820" w14:textId="77777777" w:rsidR="0041037A" w:rsidRPr="00B7030B" w:rsidRDefault="0041037A">
      <w:pPr>
        <w:pStyle w:val="Heading3"/>
        <w:rPr>
          <w:rFonts w:asciiTheme="minorHAnsi" w:hAnsiTheme="minorHAnsi"/>
        </w:rPr>
      </w:pPr>
      <w:bookmarkStart w:id="3773" w:name="downstream_head_temperature_file"/>
      <w:bookmarkStart w:id="3774" w:name="_Toc41047915"/>
      <w:bookmarkEnd w:id="3773"/>
      <w:r w:rsidRPr="00B7030B">
        <w:rPr>
          <w:rFonts w:asciiTheme="minorHAnsi" w:hAnsiTheme="minorHAnsi"/>
        </w:rPr>
        <w:lastRenderedPageBreak/>
        <w:t>Branch External Downstream Head Temperature File</w:t>
      </w:r>
      <w:bookmarkEnd w:id="3774"/>
    </w:p>
    <w:p w14:paraId="040D6705" w14:textId="77777777" w:rsidR="00E4007C" w:rsidRPr="001E284C" w:rsidRDefault="0041037A" w:rsidP="00E4007C">
      <w:pPr>
        <w:pStyle w:val="BodyText"/>
        <w:rPr>
          <w:sz w:val="20"/>
        </w:rPr>
      </w:pPr>
      <w:r w:rsidRPr="001E284C">
        <w:rPr>
          <w:sz w:val="20"/>
        </w:rPr>
        <w:t>This file contains the downstream tempera</w:t>
      </w:r>
      <w:r w:rsidRPr="001E284C">
        <w:rPr>
          <w:sz w:val="20"/>
        </w:rPr>
        <w:softHyphen/>
        <w:t xml:space="preserve">ture profiles for a branch with an </w:t>
      </w:r>
      <w:hyperlink w:anchor="branch_geometry" w:history="1">
        <w:r w:rsidRPr="001E284C">
          <w:rPr>
            <w:rStyle w:val="Hyperlink"/>
            <w:rFonts w:asciiTheme="minorHAnsi" w:hAnsiTheme="minorHAnsi"/>
          </w:rPr>
          <w:t>external downstream head boundary condition</w:t>
        </w:r>
      </w:hyperlink>
      <w:r w:rsidRPr="001E284C">
        <w:rPr>
          <w:sz w:val="20"/>
        </w:rPr>
        <w:t xml:space="preserve">.  </w:t>
      </w:r>
      <w:r w:rsidR="00E4007C" w:rsidRPr="001E284C">
        <w:rPr>
          <w:sz w:val="20"/>
        </w:rPr>
        <w:t>Please note that there are 3 different input formats for this file. The following is a list of guidelines for file p</w:t>
      </w:r>
      <w:r w:rsidR="00E4007C" w:rsidRPr="001E284C">
        <w:rPr>
          <w:sz w:val="20"/>
        </w:rPr>
        <w:softHyphen/>
        <w:t>reparation for those files where the temperatures vary with depth at the upstream boundary:</w:t>
      </w:r>
    </w:p>
    <w:p w14:paraId="1135D3CE" w14:textId="77777777" w:rsidR="00E4007C" w:rsidRPr="001E284C" w:rsidRDefault="00E4007C" w:rsidP="00E4007C">
      <w:pPr>
        <w:pStyle w:val="Numberedlist"/>
        <w:rPr>
          <w:sz w:val="20"/>
        </w:rPr>
      </w:pPr>
      <w:r w:rsidRPr="001E284C">
        <w:rPr>
          <w:sz w:val="20"/>
        </w:rPr>
        <w:t>1.</w:t>
      </w:r>
      <w:r w:rsidRPr="001E284C">
        <w:rPr>
          <w:sz w:val="20"/>
        </w:rPr>
        <w:tab/>
        <w:t>A separate file is re</w:t>
      </w:r>
      <w:r w:rsidRPr="001E284C">
        <w:rPr>
          <w:sz w:val="20"/>
        </w:rPr>
        <w:softHyphen/>
        <w:t>quired for each branch.  This allows the user to update tem</w:t>
      </w:r>
      <w:r w:rsidRPr="001E284C">
        <w:rPr>
          <w:sz w:val="20"/>
        </w:rPr>
        <w:softHyphen/>
        <w:t>pera</w:t>
      </w:r>
      <w:r w:rsidRPr="001E284C">
        <w:rPr>
          <w:sz w:val="20"/>
        </w:rPr>
        <w:softHyphen/>
        <w:t>tures for one branch indepen</w:t>
      </w:r>
      <w:r w:rsidRPr="001E284C">
        <w:rPr>
          <w:sz w:val="20"/>
        </w:rPr>
        <w:softHyphen/>
        <w:t>dent of another branch.</w:t>
      </w:r>
    </w:p>
    <w:p w14:paraId="590B4706" w14:textId="77777777" w:rsidR="00E4007C" w:rsidRPr="001E284C" w:rsidRDefault="00E4007C" w:rsidP="00E4007C">
      <w:pPr>
        <w:pStyle w:val="Numberedlist"/>
        <w:rPr>
          <w:sz w:val="20"/>
        </w:rPr>
      </w:pPr>
      <w:r w:rsidRPr="001E284C">
        <w:rPr>
          <w:sz w:val="20"/>
        </w:rPr>
        <w:t>2.</w:t>
      </w:r>
      <w:r w:rsidRPr="001E284C">
        <w:rPr>
          <w:sz w:val="20"/>
        </w:rPr>
        <w:tab/>
        <w:t>Input format for each field is F8.0 that al</w:t>
      </w:r>
      <w:r w:rsidRPr="001E284C">
        <w:rPr>
          <w:sz w:val="20"/>
        </w:rPr>
        <w:softHyphen/>
        <w:t xml:space="preserve">lows the user to specify the decimal point location. But if the first character on line 1 is a ‘$’, then the file is in a comma </w:t>
      </w:r>
      <w:r w:rsidR="00CA7E02" w:rsidRPr="001E284C">
        <w:rPr>
          <w:sz w:val="20"/>
        </w:rPr>
        <w:t>delimited</w:t>
      </w:r>
      <w:r w:rsidRPr="001E284C">
        <w:rPr>
          <w:sz w:val="20"/>
        </w:rPr>
        <w:t xml:space="preserve"> format with no restriction on field length (csv file format).</w:t>
      </w:r>
    </w:p>
    <w:p w14:paraId="20B08C12" w14:textId="77777777" w:rsidR="00E4007C" w:rsidRPr="001E284C" w:rsidRDefault="00E4007C" w:rsidP="00E4007C">
      <w:pPr>
        <w:pStyle w:val="Numberedlist"/>
        <w:rPr>
          <w:sz w:val="20"/>
        </w:rPr>
      </w:pPr>
      <w:r w:rsidRPr="001E284C">
        <w:rPr>
          <w:sz w:val="20"/>
        </w:rPr>
        <w:t>3.</w:t>
      </w:r>
      <w:r w:rsidRPr="001E284C">
        <w:rPr>
          <w:sz w:val="20"/>
        </w:rPr>
        <w:tab/>
        <w:t>The first two lines are ignored and can be used to com</w:t>
      </w:r>
      <w:r w:rsidRPr="001E284C">
        <w:rPr>
          <w:sz w:val="20"/>
        </w:rPr>
        <w:softHyphen/>
        <w:t>ment the file.</w:t>
      </w:r>
    </w:p>
    <w:p w14:paraId="2FFA4EAE" w14:textId="4BFD6CE0" w:rsidR="00E4007C" w:rsidRPr="001E284C" w:rsidRDefault="00E4007C" w:rsidP="00E4007C">
      <w:pPr>
        <w:pStyle w:val="Numberedlist"/>
        <w:rPr>
          <w:sz w:val="20"/>
        </w:rPr>
      </w:pPr>
      <w:r w:rsidRPr="001E284C">
        <w:rPr>
          <w:sz w:val="20"/>
        </w:rPr>
        <w:t>4.</w:t>
      </w:r>
      <w:r w:rsidRPr="001E284C">
        <w:rPr>
          <w:sz w:val="20"/>
        </w:rPr>
        <w:tab/>
        <w:t>The third line contains the variable names which are right</w:t>
      </w:r>
      <w:ins w:id="3775" w:author="Honnalore Steissberg" w:date="2021-08-20T11:36:00Z">
        <w:r w:rsidR="000D5AA2">
          <w:rPr>
            <w:sz w:val="20"/>
          </w:rPr>
          <w:t>-</w:t>
        </w:r>
      </w:ins>
      <w:del w:id="3776" w:author="Honnalore Steissberg" w:date="2021-08-20T11:36:00Z">
        <w:r w:rsidRPr="001E284C" w:rsidDel="000D5AA2">
          <w:rPr>
            <w:sz w:val="20"/>
          </w:rPr>
          <w:delText xml:space="preserve"> </w:delText>
        </w:r>
      </w:del>
      <w:r w:rsidRPr="001E284C">
        <w:rPr>
          <w:sz w:val="20"/>
        </w:rPr>
        <w:t>justi</w:t>
      </w:r>
      <w:r w:rsidRPr="001E284C">
        <w:rPr>
          <w:sz w:val="20"/>
        </w:rPr>
        <w:softHyphen/>
        <w:t>fied accord</w:t>
      </w:r>
      <w:r w:rsidRPr="001E284C">
        <w:rPr>
          <w:sz w:val="20"/>
        </w:rPr>
        <w:softHyphen/>
        <w:t>ing to the input field.  This line is also ignored al</w:t>
      </w:r>
      <w:r w:rsidRPr="001E284C">
        <w:rPr>
          <w:sz w:val="20"/>
        </w:rPr>
        <w:softHyphen/>
        <w:t>though the prepro</w:t>
      </w:r>
      <w:r w:rsidRPr="001E284C">
        <w:rPr>
          <w:sz w:val="20"/>
        </w:rPr>
        <w:softHyphen/>
        <w:t>cessor checks to ensure the fields are aligned correctly.</w:t>
      </w:r>
    </w:p>
    <w:p w14:paraId="30A92F45" w14:textId="77777777" w:rsidR="00E4007C" w:rsidRPr="001E284C" w:rsidRDefault="00E4007C" w:rsidP="00E4007C">
      <w:pPr>
        <w:pStyle w:val="Numberedlist"/>
        <w:rPr>
          <w:sz w:val="20"/>
        </w:rPr>
      </w:pPr>
      <w:r w:rsidRPr="001E284C">
        <w:rPr>
          <w:sz w:val="20"/>
        </w:rPr>
        <w:t>5.</w:t>
      </w:r>
      <w:r w:rsidRPr="001E284C">
        <w:rPr>
          <w:sz w:val="20"/>
        </w:rPr>
        <w:tab/>
        <w:t>The first field is the Julian date that can be entered at any frequen</w:t>
      </w:r>
      <w:r w:rsidRPr="001E284C">
        <w:rPr>
          <w:sz w:val="20"/>
        </w:rPr>
        <w:softHyphen/>
        <w:t>cy.  The fre</w:t>
      </w:r>
      <w:r w:rsidRPr="001E284C">
        <w:rPr>
          <w:sz w:val="20"/>
        </w:rPr>
        <w:softHyphen/>
        <w:t>quen</w:t>
      </w:r>
      <w:r w:rsidRPr="001E284C">
        <w:rPr>
          <w:sz w:val="20"/>
        </w:rPr>
        <w:softHyphen/>
        <w:t>cy be</w:t>
      </w:r>
      <w:r w:rsidRPr="001E284C">
        <w:rPr>
          <w:sz w:val="20"/>
        </w:rPr>
        <w:softHyphen/>
        <w:t>tween updates may vary during the simula</w:t>
      </w:r>
      <w:r w:rsidRPr="001E284C">
        <w:rPr>
          <w:sz w:val="20"/>
        </w:rPr>
        <w:softHyphen/>
        <w:t>tion.</w:t>
      </w:r>
    </w:p>
    <w:p w14:paraId="65873D89" w14:textId="77777777" w:rsidR="001E284C" w:rsidRPr="001E284C" w:rsidRDefault="00E4007C" w:rsidP="001E284C">
      <w:pPr>
        <w:pStyle w:val="Numberedlist"/>
        <w:rPr>
          <w:i/>
          <w:iCs/>
          <w:sz w:val="20"/>
        </w:rPr>
      </w:pPr>
      <w:r w:rsidRPr="001E284C">
        <w:rPr>
          <w:sz w:val="20"/>
        </w:rPr>
        <w:t>6.</w:t>
      </w:r>
      <w:r w:rsidRPr="001E284C">
        <w:rPr>
          <w:sz w:val="20"/>
        </w:rPr>
        <w:tab/>
        <w:t xml:space="preserve">The next fields are the upstream boundary temperatures, </w:t>
      </w:r>
      <w:r w:rsidRPr="001E284C">
        <w:rPr>
          <w:i/>
          <w:iCs/>
          <w:sz w:val="20"/>
        </w:rPr>
        <w:sym w:font="Symbol" w:char="F0B0"/>
      </w:r>
      <w:r w:rsidRPr="001E284C">
        <w:rPr>
          <w:i/>
          <w:iCs/>
          <w:sz w:val="20"/>
        </w:rPr>
        <w:t>C</w:t>
      </w:r>
      <w:r w:rsidR="001E284C">
        <w:rPr>
          <w:i/>
          <w:iCs/>
          <w:sz w:val="20"/>
        </w:rPr>
        <w:t>, starting from layer 2 to the bottom layer at that boundary location.</w:t>
      </w:r>
    </w:p>
    <w:p w14:paraId="105097F3" w14:textId="3ABE0437" w:rsidR="00E4007C" w:rsidRPr="001E284C" w:rsidRDefault="00E4007C" w:rsidP="00E4007C">
      <w:pPr>
        <w:pStyle w:val="Numberedlist"/>
        <w:rPr>
          <w:sz w:val="20"/>
        </w:rPr>
      </w:pPr>
      <w:r w:rsidRPr="001E284C">
        <w:rPr>
          <w:sz w:val="20"/>
        </w:rPr>
        <w:t>7.</w:t>
      </w:r>
      <w:r w:rsidRPr="001E284C">
        <w:rPr>
          <w:sz w:val="20"/>
        </w:rPr>
        <w:tab/>
        <w:t>Temperature values must be specified for each cell starting from layer two and extend</w:t>
      </w:r>
      <w:r w:rsidRPr="001E284C">
        <w:rPr>
          <w:sz w:val="20"/>
        </w:rPr>
        <w:softHyphen/>
        <w:t>ing to the bot</w:t>
      </w:r>
      <w:r w:rsidRPr="001E284C">
        <w:rPr>
          <w:sz w:val="20"/>
        </w:rPr>
        <w:softHyphen/>
        <w:t>tom active layer at the up</w:t>
      </w:r>
      <w:r w:rsidRPr="001E284C">
        <w:rPr>
          <w:sz w:val="20"/>
        </w:rPr>
        <w:softHyphen/>
        <w:t xml:space="preserve">stream segment.  </w:t>
      </w:r>
      <w:r w:rsidRPr="001E284C">
        <w:rPr>
          <w:sz w:val="20"/>
          <w:u w:val="single"/>
        </w:rPr>
        <w:t>For the fixed format input file:</w:t>
      </w:r>
      <w:r w:rsidRPr="001E284C">
        <w:rPr>
          <w:sz w:val="20"/>
        </w:rPr>
        <w:t xml:space="preserve"> if the values do not all fit on one line, then they are con</w:t>
      </w:r>
      <w:r w:rsidRPr="001E284C">
        <w:rPr>
          <w:sz w:val="20"/>
        </w:rPr>
        <w:softHyphen/>
        <w:t>tinued on the next line with the first field (corre</w:t>
      </w:r>
      <w:r w:rsidRPr="001E284C">
        <w:rPr>
          <w:sz w:val="20"/>
        </w:rPr>
        <w:softHyphen/>
        <w:t>spon</w:t>
      </w:r>
      <w:r w:rsidRPr="001E284C">
        <w:rPr>
          <w:sz w:val="20"/>
        </w:rPr>
        <w:softHyphen/>
        <w:t xml:space="preserve">ding to the Julian date field) left blank. </w:t>
      </w:r>
      <w:r w:rsidRPr="001E284C">
        <w:rPr>
          <w:sz w:val="20"/>
          <w:u w:val="single"/>
        </w:rPr>
        <w:t xml:space="preserve">For the comma </w:t>
      </w:r>
      <w:r w:rsidR="00CA7E02" w:rsidRPr="001E284C">
        <w:rPr>
          <w:sz w:val="20"/>
          <w:u w:val="single"/>
        </w:rPr>
        <w:t>delimited</w:t>
      </w:r>
      <w:r w:rsidRPr="001E284C">
        <w:rPr>
          <w:sz w:val="20"/>
          <w:u w:val="single"/>
        </w:rPr>
        <w:t xml:space="preserve"> file format</w:t>
      </w:r>
      <w:r w:rsidRPr="001E284C">
        <w:rPr>
          <w:sz w:val="20"/>
        </w:rPr>
        <w:t xml:space="preserve">, the temperatures do not wrap on the next line.  The reason </w:t>
      </w:r>
      <w:del w:id="3777" w:author="Honnalore Steissberg" w:date="2021-08-22T18:16:00Z">
        <w:r w:rsidRPr="001E284C" w:rsidDel="000525E2">
          <w:rPr>
            <w:sz w:val="20"/>
          </w:rPr>
          <w:delText xml:space="preserve">why </w:delText>
        </w:r>
      </w:del>
      <w:r w:rsidRPr="001E284C">
        <w:rPr>
          <w:sz w:val="20"/>
        </w:rPr>
        <w:t xml:space="preserve">the temperatures must start at layer two is </w:t>
      </w:r>
      <w:ins w:id="3778" w:author="Honnalore Steissberg" w:date="2021-08-22T18:17:00Z">
        <w:r w:rsidR="000525E2">
          <w:rPr>
            <w:sz w:val="20"/>
          </w:rPr>
          <w:t xml:space="preserve">that </w:t>
        </w:r>
      </w:ins>
      <w:r w:rsidRPr="001E284C">
        <w:rPr>
          <w:sz w:val="20"/>
        </w:rPr>
        <w:t>the water surface may vary over many layers during the simulation</w:t>
      </w:r>
      <w:ins w:id="3779" w:author="Honnalore Steissberg" w:date="2021-08-22T18:20:00Z">
        <w:r w:rsidR="004A0BAC">
          <w:rPr>
            <w:sz w:val="20"/>
          </w:rPr>
          <w:t>,</w:t>
        </w:r>
      </w:ins>
      <w:r w:rsidRPr="001E284C">
        <w:rPr>
          <w:sz w:val="20"/>
        </w:rPr>
        <w:t xml:space="preserve"> and it is impossible to know beforehand exactly what time layers will be added or subtracted.  When preparing the bound</w:t>
      </w:r>
      <w:r w:rsidRPr="001E284C">
        <w:rPr>
          <w:sz w:val="20"/>
        </w:rPr>
        <w:softHyphen/>
        <w:t>ary tempera</w:t>
      </w:r>
      <w:r w:rsidRPr="001E284C">
        <w:rPr>
          <w:sz w:val="20"/>
        </w:rPr>
        <w:softHyphen/>
        <w:t>ture profiles, it is best to assign bound</w:t>
      </w:r>
      <w:r w:rsidRPr="001E284C">
        <w:rPr>
          <w:sz w:val="20"/>
        </w:rPr>
        <w:softHyphen/>
        <w:t>ary tem</w:t>
      </w:r>
      <w:r w:rsidRPr="001E284C">
        <w:rPr>
          <w:sz w:val="20"/>
        </w:rPr>
        <w:softHyphen/>
        <w:t>pera</w:t>
      </w:r>
      <w:r w:rsidRPr="001E284C">
        <w:rPr>
          <w:sz w:val="20"/>
        </w:rPr>
        <w:softHyphen/>
        <w:t>tures starting from the bot</w:t>
      </w:r>
      <w:r w:rsidRPr="001E284C">
        <w:rPr>
          <w:sz w:val="20"/>
        </w:rPr>
        <w:softHyphen/>
        <w:t>tom layer.  Once the surface layer has been reached, then use this value to assign values up to layer two.  In the fol</w:t>
      </w:r>
      <w:r w:rsidRPr="001E284C">
        <w:rPr>
          <w:sz w:val="20"/>
        </w:rPr>
        <w:softHyphen/>
        <w:t>lowing example, the surface layer [KT] starts out at layer six and the bottom is at layer 22.  The first four values corre</w:t>
      </w:r>
      <w:r w:rsidRPr="001E284C">
        <w:rPr>
          <w:sz w:val="20"/>
        </w:rPr>
        <w:softHyphen/>
        <w:t>spond to layers two through five and must be defined even if they are never used.</w:t>
      </w:r>
    </w:p>
    <w:p w14:paraId="7EE1FD52" w14:textId="77777777" w:rsidR="0041037A" w:rsidRPr="00B7030B" w:rsidRDefault="0041037A">
      <w:pPr>
        <w:pStyle w:val="BodyText2"/>
      </w:pPr>
    </w:p>
    <w:p w14:paraId="3EC02DE6"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6DAD94D0" w14:textId="77777777" w:rsidR="0041037A" w:rsidRPr="001B19CA" w:rsidRDefault="0041037A">
      <w:pPr>
        <w:pStyle w:val="Examplebody"/>
      </w:pPr>
      <w:r w:rsidRPr="001B19CA">
        <w:t>CE</w:t>
      </w:r>
      <w:r w:rsidRPr="001B19CA">
        <w:noBreakHyphen/>
        <w:t>QUAL</w:t>
      </w:r>
      <w:r w:rsidRPr="001B19CA">
        <w:noBreakHyphen/>
        <w:t>W2 sample external downstream boundary temperature file</w:t>
      </w:r>
    </w:p>
    <w:p w14:paraId="3732DB9C" w14:textId="77777777" w:rsidR="0041037A" w:rsidRPr="001B19CA" w:rsidRDefault="0041037A">
      <w:pPr>
        <w:pStyle w:val="Examplebody"/>
      </w:pPr>
      <w:r w:rsidRPr="001B19CA">
        <w:t xml:space="preserve"> </w:t>
      </w:r>
    </w:p>
    <w:p w14:paraId="351FC6D1"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JDAY     TUH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p>
    <w:p w14:paraId="1F1AFCEB"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180.500    19.3    19.3    19.3    19.3    19.3    19.0    18.8    18.7    18.6</w:t>
      </w:r>
    </w:p>
    <w:p w14:paraId="696597AA"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18.4    18.0    17.0    15.0    14.0    13.5    13.2    13.0    12.8</w:t>
      </w:r>
    </w:p>
    <w:p w14:paraId="79783BDB"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12.8    12.8    12.8</w:t>
      </w:r>
    </w:p>
    <w:p w14:paraId="149D3E5E"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187.500    20.3    20.3    20.3    20.3    20.3    20.0    19.8    19.7    19.6</w:t>
      </w:r>
    </w:p>
    <w:p w14:paraId="6F6E4EB9"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19.4    19.0    18.0    15.5    14.0    13.5    13.2    13.0    12.8</w:t>
      </w:r>
    </w:p>
    <w:p w14:paraId="75CF0059"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12.8    12.8    12.8</w:t>
      </w:r>
    </w:p>
    <w:p w14:paraId="214D3AF7" w14:textId="77777777" w:rsidR="0041037A" w:rsidRDefault="0041037A">
      <w:pPr>
        <w:pStyle w:val="BodyText2"/>
        <w:rPr>
          <w:rFonts w:ascii="Courier New" w:hAnsi="Courier New" w:cs="Courier New"/>
        </w:rPr>
      </w:pPr>
    </w:p>
    <w:p w14:paraId="2ADBC71C" w14:textId="77777777" w:rsidR="00E4007C" w:rsidRDefault="00E4007C">
      <w:pPr>
        <w:pStyle w:val="BodyText2"/>
        <w:rPr>
          <w:rFonts w:ascii="Courier New" w:hAnsi="Courier New" w:cs="Courier New"/>
        </w:rPr>
      </w:pPr>
    </w:p>
    <w:p w14:paraId="4C724B8C"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lastRenderedPageBreak/>
        <w:t>Example</w:t>
      </w:r>
      <w:r>
        <w:rPr>
          <w:rFonts w:asciiTheme="minorHAnsi" w:hAnsiTheme="minorHAnsi"/>
        </w:rPr>
        <w:t xml:space="preserve"> – Free Format, Comma Delimited (viewed in Excel where bottom layer is K=16)</w:t>
      </w:r>
    </w:p>
    <w:p w14:paraId="57C9138C" w14:textId="77777777" w:rsidR="00E4007C" w:rsidRDefault="00E4007C" w:rsidP="00E4007C">
      <w:r w:rsidRPr="00BD2F49">
        <w:rPr>
          <w:noProof/>
        </w:rPr>
        <w:drawing>
          <wp:inline distT="0" distB="0" distL="0" distR="0" wp14:anchorId="182742E2" wp14:editId="353DA32E">
            <wp:extent cx="6013095" cy="1052513"/>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26862" cy="1054923"/>
                    </a:xfrm>
                    <a:prstGeom prst="rect">
                      <a:avLst/>
                    </a:prstGeom>
                    <a:noFill/>
                    <a:ln>
                      <a:noFill/>
                    </a:ln>
                  </pic:spPr>
                </pic:pic>
              </a:graphicData>
            </a:graphic>
          </wp:inline>
        </w:drawing>
      </w:r>
    </w:p>
    <w:p w14:paraId="57FFCBF5" w14:textId="77777777" w:rsidR="00E4007C" w:rsidRDefault="00E4007C" w:rsidP="00E4007C"/>
    <w:p w14:paraId="0B4057A4" w14:textId="77777777" w:rsidR="00E4007C" w:rsidRDefault="00E4007C" w:rsidP="00E4007C"/>
    <w:p w14:paraId="3E6ED5B1" w14:textId="77777777" w:rsidR="00E4007C" w:rsidRPr="001E284C" w:rsidRDefault="00E4007C" w:rsidP="00E4007C">
      <w:pPr>
        <w:rPr>
          <w:sz w:val="20"/>
          <w:szCs w:val="18"/>
        </w:rPr>
      </w:pPr>
      <w:r w:rsidRPr="001E284C">
        <w:rPr>
          <w:sz w:val="20"/>
          <w:szCs w:val="18"/>
        </w:rPr>
        <w:t>Another file format is available when the downstream boundary condition does not have any vertical stratification. In this case, the first 2 characters on line 1 of this file are ‘</w:t>
      </w:r>
      <w:r w:rsidRPr="001E284C">
        <w:rPr>
          <w:b/>
          <w:bCs/>
          <w:sz w:val="20"/>
          <w:szCs w:val="18"/>
        </w:rPr>
        <w:t>$T</w:t>
      </w:r>
      <w:r w:rsidRPr="001E284C">
        <w:rPr>
          <w:sz w:val="20"/>
          <w:szCs w:val="18"/>
        </w:rPr>
        <w:t xml:space="preserve">’.  The file format is similar to other comma </w:t>
      </w:r>
      <w:r w:rsidR="00CA7E02" w:rsidRPr="001E284C">
        <w:rPr>
          <w:sz w:val="20"/>
          <w:szCs w:val="18"/>
        </w:rPr>
        <w:t>delimited</w:t>
      </w:r>
      <w:r w:rsidRPr="001E284C">
        <w:rPr>
          <w:sz w:val="20"/>
          <w:szCs w:val="18"/>
        </w:rPr>
        <w:t xml:space="preserve"> file formats such as the tributary temperature file. </w:t>
      </w:r>
    </w:p>
    <w:p w14:paraId="3D08BA19" w14:textId="77777777" w:rsidR="00E4007C" w:rsidRDefault="00E4007C" w:rsidP="00E4007C"/>
    <w:p w14:paraId="12D81FE9"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No Stratification, Free Format, Comma Delimited</w:t>
      </w:r>
    </w:p>
    <w:p w14:paraId="084CE46C" w14:textId="77777777" w:rsidR="00E4007C" w:rsidRDefault="00E4007C" w:rsidP="00E4007C"/>
    <w:p w14:paraId="08E3AE3F"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$T Temperature BC,</w:t>
      </w:r>
    </w:p>
    <w:p w14:paraId="21A06468"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w:t>
      </w:r>
    </w:p>
    <w:p w14:paraId="2138A221" w14:textId="77777777" w:rsidR="00E4007C" w:rsidRPr="00E4007C" w:rsidRDefault="00E4007C" w:rsidP="00E4007C">
      <w:pPr>
        <w:rPr>
          <w:rFonts w:ascii="Courier New" w:hAnsi="Courier New" w:cs="Courier New"/>
          <w:sz w:val="16"/>
        </w:rPr>
      </w:pPr>
      <w:proofErr w:type="spellStart"/>
      <w:proofErr w:type="gramStart"/>
      <w:r w:rsidRPr="00E4007C">
        <w:rPr>
          <w:rFonts w:ascii="Courier New" w:hAnsi="Courier New" w:cs="Courier New"/>
          <w:sz w:val="16"/>
        </w:rPr>
        <w:t>JDAY,Temp</w:t>
      </w:r>
      <w:proofErr w:type="spellEnd"/>
      <w:proofErr w:type="gramEnd"/>
      <w:r w:rsidRPr="00E4007C">
        <w:rPr>
          <w:rFonts w:ascii="Courier New" w:hAnsi="Courier New" w:cs="Courier New"/>
          <w:sz w:val="16"/>
        </w:rPr>
        <w:t xml:space="preserve">(C) </w:t>
      </w:r>
    </w:p>
    <w:p w14:paraId="14B0963F"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1</w:t>
      </w:r>
      <w:r>
        <w:rPr>
          <w:rFonts w:ascii="Courier New" w:hAnsi="Courier New" w:cs="Courier New"/>
          <w:sz w:val="16"/>
        </w:rPr>
        <w:t>.0</w:t>
      </w:r>
      <w:r w:rsidRPr="00E4007C">
        <w:rPr>
          <w:rFonts w:ascii="Courier New" w:hAnsi="Courier New" w:cs="Courier New"/>
          <w:sz w:val="16"/>
        </w:rPr>
        <w:t>,8</w:t>
      </w:r>
      <w:r>
        <w:rPr>
          <w:rFonts w:ascii="Courier New" w:hAnsi="Courier New" w:cs="Courier New"/>
          <w:sz w:val="16"/>
        </w:rPr>
        <w:t>.25</w:t>
      </w:r>
    </w:p>
    <w:p w14:paraId="5580A296"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80</w:t>
      </w:r>
      <w:r>
        <w:rPr>
          <w:rFonts w:ascii="Courier New" w:hAnsi="Courier New" w:cs="Courier New"/>
          <w:sz w:val="16"/>
        </w:rPr>
        <w:t>.05</w:t>
      </w:r>
      <w:r w:rsidRPr="00E4007C">
        <w:rPr>
          <w:rFonts w:ascii="Courier New" w:hAnsi="Courier New" w:cs="Courier New"/>
          <w:sz w:val="16"/>
        </w:rPr>
        <w:t>,12</w:t>
      </w:r>
      <w:r>
        <w:rPr>
          <w:rFonts w:ascii="Courier New" w:hAnsi="Courier New" w:cs="Courier New"/>
          <w:sz w:val="16"/>
        </w:rPr>
        <w:t>.345</w:t>
      </w:r>
    </w:p>
    <w:p w14:paraId="42EA3B12"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200</w:t>
      </w:r>
      <w:r>
        <w:rPr>
          <w:rFonts w:ascii="Courier New" w:hAnsi="Courier New" w:cs="Courier New"/>
          <w:sz w:val="16"/>
        </w:rPr>
        <w:t>.1</w:t>
      </w:r>
      <w:r w:rsidRPr="00E4007C">
        <w:rPr>
          <w:rFonts w:ascii="Courier New" w:hAnsi="Courier New" w:cs="Courier New"/>
          <w:sz w:val="16"/>
        </w:rPr>
        <w:t>,21.82</w:t>
      </w:r>
    </w:p>
    <w:p w14:paraId="2EE8EE91"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211</w:t>
      </w:r>
      <w:r>
        <w:rPr>
          <w:rFonts w:ascii="Courier New" w:hAnsi="Courier New" w:cs="Courier New"/>
          <w:sz w:val="16"/>
        </w:rPr>
        <w:t>.4</w:t>
      </w:r>
      <w:r w:rsidRPr="00E4007C">
        <w:rPr>
          <w:rFonts w:ascii="Courier New" w:hAnsi="Courier New" w:cs="Courier New"/>
          <w:sz w:val="16"/>
        </w:rPr>
        <w:t>,21.82</w:t>
      </w:r>
    </w:p>
    <w:p w14:paraId="39150007"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225</w:t>
      </w:r>
      <w:r>
        <w:rPr>
          <w:rFonts w:ascii="Courier New" w:hAnsi="Courier New" w:cs="Courier New"/>
          <w:sz w:val="16"/>
        </w:rPr>
        <w:t>.4</w:t>
      </w:r>
      <w:r w:rsidRPr="00E4007C">
        <w:rPr>
          <w:rFonts w:ascii="Courier New" w:hAnsi="Courier New" w:cs="Courier New"/>
          <w:sz w:val="16"/>
        </w:rPr>
        <w:t>,21.87</w:t>
      </w:r>
    </w:p>
    <w:p w14:paraId="75AECDBA"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239</w:t>
      </w:r>
      <w:r>
        <w:rPr>
          <w:rFonts w:ascii="Courier New" w:hAnsi="Courier New" w:cs="Courier New"/>
          <w:sz w:val="16"/>
        </w:rPr>
        <w:t>.2</w:t>
      </w:r>
      <w:r w:rsidRPr="00E4007C">
        <w:rPr>
          <w:rFonts w:ascii="Courier New" w:hAnsi="Courier New" w:cs="Courier New"/>
          <w:sz w:val="16"/>
        </w:rPr>
        <w:t>,21.18</w:t>
      </w:r>
    </w:p>
    <w:p w14:paraId="4E1759D2"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253</w:t>
      </w:r>
      <w:r>
        <w:rPr>
          <w:rFonts w:ascii="Courier New" w:hAnsi="Courier New" w:cs="Courier New"/>
          <w:sz w:val="16"/>
        </w:rPr>
        <w:t>.2</w:t>
      </w:r>
      <w:r w:rsidRPr="00E4007C">
        <w:rPr>
          <w:rFonts w:ascii="Courier New" w:hAnsi="Courier New" w:cs="Courier New"/>
          <w:sz w:val="16"/>
        </w:rPr>
        <w:t>,19.26</w:t>
      </w:r>
    </w:p>
    <w:p w14:paraId="70DDB3DD"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271</w:t>
      </w:r>
      <w:r>
        <w:rPr>
          <w:rFonts w:ascii="Courier New" w:hAnsi="Courier New" w:cs="Courier New"/>
          <w:sz w:val="16"/>
        </w:rPr>
        <w:t>.1</w:t>
      </w:r>
      <w:r w:rsidRPr="00E4007C">
        <w:rPr>
          <w:rFonts w:ascii="Courier New" w:hAnsi="Courier New" w:cs="Courier New"/>
          <w:sz w:val="16"/>
        </w:rPr>
        <w:t>,17.61</w:t>
      </w:r>
    </w:p>
    <w:p w14:paraId="044A18AE"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280</w:t>
      </w:r>
      <w:r>
        <w:rPr>
          <w:rFonts w:ascii="Courier New" w:hAnsi="Courier New" w:cs="Courier New"/>
          <w:sz w:val="16"/>
        </w:rPr>
        <w:t>.9</w:t>
      </w:r>
      <w:r w:rsidRPr="00E4007C">
        <w:rPr>
          <w:rFonts w:ascii="Courier New" w:hAnsi="Courier New" w:cs="Courier New"/>
          <w:sz w:val="16"/>
        </w:rPr>
        <w:t>,16.49</w:t>
      </w:r>
    </w:p>
    <w:p w14:paraId="29A17433"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293</w:t>
      </w:r>
      <w:r>
        <w:rPr>
          <w:rFonts w:ascii="Courier New" w:hAnsi="Courier New" w:cs="Courier New"/>
          <w:sz w:val="16"/>
        </w:rPr>
        <w:t>.1</w:t>
      </w:r>
      <w:r w:rsidRPr="00E4007C">
        <w:rPr>
          <w:rFonts w:ascii="Courier New" w:hAnsi="Courier New" w:cs="Courier New"/>
          <w:sz w:val="16"/>
        </w:rPr>
        <w:t>,14.5</w:t>
      </w:r>
    </w:p>
    <w:p w14:paraId="31F389B7"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310</w:t>
      </w:r>
      <w:r>
        <w:rPr>
          <w:rFonts w:ascii="Courier New" w:hAnsi="Courier New" w:cs="Courier New"/>
          <w:sz w:val="16"/>
        </w:rPr>
        <w:t>.2</w:t>
      </w:r>
      <w:r w:rsidRPr="00E4007C">
        <w:rPr>
          <w:rFonts w:ascii="Courier New" w:hAnsi="Courier New" w:cs="Courier New"/>
          <w:sz w:val="16"/>
        </w:rPr>
        <w:t>,13.06</w:t>
      </w:r>
    </w:p>
    <w:p w14:paraId="66F70C5E"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323</w:t>
      </w:r>
      <w:r>
        <w:rPr>
          <w:rFonts w:ascii="Courier New" w:hAnsi="Courier New" w:cs="Courier New"/>
          <w:sz w:val="16"/>
        </w:rPr>
        <w:t>.25</w:t>
      </w:r>
      <w:r w:rsidRPr="00E4007C">
        <w:rPr>
          <w:rFonts w:ascii="Courier New" w:hAnsi="Courier New" w:cs="Courier New"/>
          <w:sz w:val="16"/>
        </w:rPr>
        <w:t>,11.01</w:t>
      </w:r>
    </w:p>
    <w:p w14:paraId="2EA258A7" w14:textId="77777777" w:rsidR="00E4007C" w:rsidRPr="001B19CA" w:rsidRDefault="00E4007C" w:rsidP="00B519A0">
      <w:pPr>
        <w:rPr>
          <w:rFonts w:ascii="Courier New" w:hAnsi="Courier New" w:cs="Courier New"/>
        </w:rPr>
        <w:sectPr w:rsidR="00E4007C" w:rsidRPr="001B19CA" w:rsidSect="000E4BA7">
          <w:headerReference w:type="even" r:id="rId177"/>
          <w:headerReference w:type="default" r:id="rId178"/>
          <w:endnotePr>
            <w:numFmt w:val="decimal"/>
          </w:endnotePr>
          <w:pgSz w:w="12240" w:h="15840" w:code="1"/>
          <w:pgMar w:top="1728" w:right="1440" w:bottom="1728" w:left="2160" w:header="1008" w:footer="1008" w:gutter="0"/>
          <w:paperSrc w:first="100" w:other="100"/>
          <w:cols w:space="720"/>
          <w:noEndnote/>
        </w:sectPr>
      </w:pPr>
      <w:r w:rsidRPr="00E4007C">
        <w:rPr>
          <w:rFonts w:ascii="Courier New" w:hAnsi="Courier New" w:cs="Courier New"/>
          <w:sz w:val="16"/>
        </w:rPr>
        <w:t>337</w:t>
      </w:r>
      <w:r>
        <w:rPr>
          <w:rFonts w:ascii="Courier New" w:hAnsi="Courier New" w:cs="Courier New"/>
          <w:sz w:val="16"/>
        </w:rPr>
        <w:t>.56</w:t>
      </w:r>
      <w:r w:rsidRPr="00E4007C">
        <w:rPr>
          <w:rFonts w:ascii="Courier New" w:hAnsi="Courier New" w:cs="Courier New"/>
          <w:sz w:val="16"/>
        </w:rPr>
        <w:t>,6.73</w:t>
      </w:r>
    </w:p>
    <w:p w14:paraId="252FC4BA" w14:textId="77777777" w:rsidR="0041037A" w:rsidRPr="00B7030B" w:rsidRDefault="0041037A" w:rsidP="001B19CA">
      <w:pPr>
        <w:pStyle w:val="Heading3"/>
        <w:spacing w:after="120"/>
        <w:rPr>
          <w:rFonts w:asciiTheme="minorHAnsi" w:hAnsiTheme="minorHAnsi"/>
        </w:rPr>
      </w:pPr>
      <w:bookmarkStart w:id="3780" w:name="downstream_head_concentration_file"/>
      <w:bookmarkStart w:id="3781" w:name="_Branch_External_Downstream"/>
      <w:bookmarkStart w:id="3782" w:name="_Toc41047916"/>
      <w:bookmarkEnd w:id="3780"/>
      <w:bookmarkEnd w:id="3781"/>
      <w:r w:rsidRPr="00B7030B">
        <w:rPr>
          <w:rFonts w:asciiTheme="minorHAnsi" w:hAnsiTheme="minorHAnsi"/>
        </w:rPr>
        <w:lastRenderedPageBreak/>
        <w:t>Branch External Downstream Head Concentration File</w:t>
      </w:r>
      <w:bookmarkEnd w:id="3782"/>
    </w:p>
    <w:p w14:paraId="349AE70B" w14:textId="1E965AC3" w:rsidR="00B519A0" w:rsidRPr="001E284C" w:rsidRDefault="0041037A" w:rsidP="00B519A0">
      <w:pPr>
        <w:pStyle w:val="BodyText"/>
        <w:rPr>
          <w:sz w:val="20"/>
        </w:rPr>
      </w:pPr>
      <w:r w:rsidRPr="001E284C">
        <w:rPr>
          <w:sz w:val="20"/>
        </w:rPr>
        <w:t xml:space="preserve">This file contains the downstream constituent concentration profiles for a branch with an </w:t>
      </w:r>
      <w:hyperlink w:anchor="branch_geometry" w:history="1">
        <w:r w:rsidRPr="001E284C">
          <w:rPr>
            <w:rStyle w:val="Hyperlink"/>
            <w:rFonts w:asciiTheme="minorHAnsi" w:hAnsiTheme="minorHAnsi"/>
          </w:rPr>
          <w:t>external downstream head boundary condition</w:t>
        </w:r>
      </w:hyperlink>
      <w:r w:rsidRPr="001E284C">
        <w:rPr>
          <w:sz w:val="20"/>
        </w:rPr>
        <w:t xml:space="preserve">.  </w:t>
      </w:r>
      <w:r w:rsidR="00B519A0" w:rsidRPr="001E284C">
        <w:rPr>
          <w:sz w:val="20"/>
        </w:rPr>
        <w:t>Please note that there are 3 different input formats for this file. The following is a list of guidelines for file p</w:t>
      </w:r>
      <w:r w:rsidR="00B519A0" w:rsidRPr="001E284C">
        <w:rPr>
          <w:sz w:val="20"/>
        </w:rPr>
        <w:softHyphen/>
        <w:t xml:space="preserve">reparation for those files where </w:t>
      </w:r>
      <w:del w:id="3783" w:author="Honnalore Steissberg" w:date="2021-08-22T18:25:00Z">
        <w:r w:rsidR="00B519A0" w:rsidRPr="001E284C" w:rsidDel="00E703FD">
          <w:rPr>
            <w:sz w:val="20"/>
          </w:rPr>
          <w:delText xml:space="preserve">the </w:delText>
        </w:r>
      </w:del>
      <w:r w:rsidR="00B519A0" w:rsidRPr="001E284C">
        <w:rPr>
          <w:sz w:val="20"/>
        </w:rPr>
        <w:t>temperatures vary with depth at the upstream boundary:</w:t>
      </w:r>
    </w:p>
    <w:p w14:paraId="359E51CF" w14:textId="77777777" w:rsidR="00B519A0" w:rsidRPr="001E284C" w:rsidRDefault="00B519A0" w:rsidP="00B519A0">
      <w:pPr>
        <w:pStyle w:val="Numberedlist"/>
        <w:rPr>
          <w:sz w:val="20"/>
        </w:rPr>
      </w:pPr>
      <w:r w:rsidRPr="001E284C">
        <w:rPr>
          <w:sz w:val="20"/>
        </w:rPr>
        <w:t>1.</w:t>
      </w:r>
      <w:r w:rsidRPr="001E284C">
        <w:rPr>
          <w:sz w:val="20"/>
        </w:rPr>
        <w:tab/>
      </w:r>
      <w:r w:rsidRPr="001E284C">
        <w:rPr>
          <w:b/>
          <w:bCs/>
          <w:i/>
          <w:iCs/>
          <w:sz w:val="20"/>
        </w:rPr>
        <w:t>If</w:t>
      </w:r>
      <w:r w:rsidRPr="001E284C">
        <w:rPr>
          <w:sz w:val="20"/>
        </w:rPr>
        <w:t xml:space="preserve"> constituents are being modeled, then a separate file is re</w:t>
      </w:r>
      <w:r w:rsidRPr="001E284C">
        <w:rPr>
          <w:sz w:val="20"/>
        </w:rPr>
        <w:softHyphen/>
        <w:t>quired for each branch.  This allows the user to update tem</w:t>
      </w:r>
      <w:r w:rsidRPr="001E284C">
        <w:rPr>
          <w:sz w:val="20"/>
        </w:rPr>
        <w:softHyphen/>
        <w:t>pera</w:t>
      </w:r>
      <w:r w:rsidRPr="001E284C">
        <w:rPr>
          <w:sz w:val="20"/>
        </w:rPr>
        <w:softHyphen/>
        <w:t>tures for one branch indepen</w:t>
      </w:r>
      <w:r w:rsidRPr="001E284C">
        <w:rPr>
          <w:sz w:val="20"/>
        </w:rPr>
        <w:softHyphen/>
        <w:t>dent of another branch.</w:t>
      </w:r>
    </w:p>
    <w:p w14:paraId="15B5509D" w14:textId="5F333637" w:rsidR="00B519A0" w:rsidRPr="001E284C" w:rsidRDefault="00B519A0" w:rsidP="00B519A0">
      <w:pPr>
        <w:pStyle w:val="Numberedlist"/>
        <w:rPr>
          <w:sz w:val="20"/>
        </w:rPr>
      </w:pPr>
      <w:r w:rsidRPr="001E284C">
        <w:rPr>
          <w:sz w:val="20"/>
        </w:rPr>
        <w:t>2.</w:t>
      </w:r>
      <w:r w:rsidRPr="001E284C">
        <w:rPr>
          <w:sz w:val="20"/>
        </w:rPr>
        <w:tab/>
        <w:t>Input format for each field is F8.0</w:t>
      </w:r>
      <w:ins w:id="3784" w:author="Honnalore Steissberg" w:date="2021-08-22T18:25:00Z">
        <w:r w:rsidR="00E703FD">
          <w:rPr>
            <w:sz w:val="20"/>
          </w:rPr>
          <w:t>,</w:t>
        </w:r>
      </w:ins>
      <w:r w:rsidRPr="001E284C">
        <w:rPr>
          <w:sz w:val="20"/>
        </w:rPr>
        <w:t xml:space="preserve"> </w:t>
      </w:r>
      <w:del w:id="3785" w:author="Honnalore Steissberg" w:date="2021-08-22T18:25:00Z">
        <w:r w:rsidRPr="001E284C" w:rsidDel="00E703FD">
          <w:rPr>
            <w:sz w:val="20"/>
          </w:rPr>
          <w:delText xml:space="preserve">that </w:delText>
        </w:r>
      </w:del>
      <w:ins w:id="3786" w:author="Honnalore Steissberg" w:date="2021-08-22T18:25:00Z">
        <w:r w:rsidR="00E703FD">
          <w:rPr>
            <w:sz w:val="20"/>
          </w:rPr>
          <w:t>which</w:t>
        </w:r>
        <w:r w:rsidR="00E703FD" w:rsidRPr="001E284C">
          <w:rPr>
            <w:sz w:val="20"/>
          </w:rPr>
          <w:t xml:space="preserve"> </w:t>
        </w:r>
      </w:ins>
      <w:r w:rsidRPr="001E284C">
        <w:rPr>
          <w:sz w:val="20"/>
        </w:rPr>
        <w:t>al</w:t>
      </w:r>
      <w:r w:rsidRPr="001E284C">
        <w:rPr>
          <w:sz w:val="20"/>
        </w:rPr>
        <w:softHyphen/>
        <w:t xml:space="preserve">lows the user to specify the decimal point location. But if the first character on line 1 is a ‘$’, then the file is in a comma </w:t>
      </w:r>
      <w:r w:rsidR="00CA7E02" w:rsidRPr="001E284C">
        <w:rPr>
          <w:sz w:val="20"/>
        </w:rPr>
        <w:t>delimited</w:t>
      </w:r>
      <w:r w:rsidRPr="001E284C">
        <w:rPr>
          <w:sz w:val="20"/>
        </w:rPr>
        <w:t xml:space="preserve"> format with no restriction on field length (csv file format).</w:t>
      </w:r>
    </w:p>
    <w:p w14:paraId="67E2456A" w14:textId="77777777" w:rsidR="00B519A0" w:rsidRPr="001E284C" w:rsidRDefault="00B519A0" w:rsidP="00B519A0">
      <w:pPr>
        <w:pStyle w:val="Numberedlist"/>
        <w:rPr>
          <w:sz w:val="20"/>
        </w:rPr>
      </w:pPr>
      <w:r w:rsidRPr="001E284C">
        <w:rPr>
          <w:sz w:val="20"/>
        </w:rPr>
        <w:t>3.</w:t>
      </w:r>
      <w:r w:rsidRPr="001E284C">
        <w:rPr>
          <w:sz w:val="20"/>
        </w:rPr>
        <w:tab/>
        <w:t>The first two lines are ignored and can be used to com</w:t>
      </w:r>
      <w:r w:rsidRPr="001E284C">
        <w:rPr>
          <w:sz w:val="20"/>
        </w:rPr>
        <w:softHyphen/>
        <w:t>ment the file.</w:t>
      </w:r>
    </w:p>
    <w:p w14:paraId="6E8DDE0E" w14:textId="1A727895" w:rsidR="00B519A0" w:rsidRPr="001E284C" w:rsidRDefault="00B519A0" w:rsidP="00B519A0">
      <w:pPr>
        <w:pStyle w:val="Numberedlist"/>
        <w:rPr>
          <w:sz w:val="20"/>
        </w:rPr>
      </w:pPr>
      <w:r w:rsidRPr="001E284C">
        <w:rPr>
          <w:sz w:val="20"/>
        </w:rPr>
        <w:t>4.</w:t>
      </w:r>
      <w:r w:rsidRPr="001E284C">
        <w:rPr>
          <w:sz w:val="20"/>
        </w:rPr>
        <w:tab/>
        <w:t>The third line contains the variable names which are right</w:t>
      </w:r>
      <w:ins w:id="3787" w:author="Honnalore Steissberg" w:date="2021-08-20T11:36:00Z">
        <w:r w:rsidR="000D5AA2">
          <w:rPr>
            <w:sz w:val="20"/>
          </w:rPr>
          <w:t>-</w:t>
        </w:r>
      </w:ins>
      <w:del w:id="3788" w:author="Honnalore Steissberg" w:date="2021-08-20T11:36:00Z">
        <w:r w:rsidRPr="001E284C" w:rsidDel="000D5AA2">
          <w:rPr>
            <w:sz w:val="20"/>
          </w:rPr>
          <w:delText xml:space="preserve"> </w:delText>
        </w:r>
      </w:del>
      <w:r w:rsidRPr="001E284C">
        <w:rPr>
          <w:sz w:val="20"/>
        </w:rPr>
        <w:t>justi</w:t>
      </w:r>
      <w:r w:rsidRPr="001E284C">
        <w:rPr>
          <w:sz w:val="20"/>
        </w:rPr>
        <w:softHyphen/>
        <w:t>fied accord</w:t>
      </w:r>
      <w:r w:rsidRPr="001E284C">
        <w:rPr>
          <w:sz w:val="20"/>
        </w:rPr>
        <w:softHyphen/>
        <w:t>ing to the input field.  This line is also ignored</w:t>
      </w:r>
      <w:ins w:id="3789" w:author="Honnalore Steissberg" w:date="2021-08-23T12:11:00Z">
        <w:r w:rsidR="008A3363">
          <w:rPr>
            <w:sz w:val="20"/>
          </w:rPr>
          <w:t>,</w:t>
        </w:r>
      </w:ins>
      <w:r w:rsidRPr="001E284C">
        <w:rPr>
          <w:sz w:val="20"/>
        </w:rPr>
        <w:t xml:space="preserve"> al</w:t>
      </w:r>
      <w:r w:rsidRPr="001E284C">
        <w:rPr>
          <w:sz w:val="20"/>
        </w:rPr>
        <w:softHyphen/>
        <w:t>though the prepro</w:t>
      </w:r>
      <w:r w:rsidRPr="001E284C">
        <w:rPr>
          <w:sz w:val="20"/>
        </w:rPr>
        <w:softHyphen/>
        <w:t>cessor checks to ensure the fields are aligned correctly.</w:t>
      </w:r>
    </w:p>
    <w:p w14:paraId="538CA42A" w14:textId="77777777" w:rsidR="00B519A0" w:rsidRPr="001E284C" w:rsidRDefault="00B519A0" w:rsidP="00B519A0">
      <w:pPr>
        <w:pStyle w:val="Numberedlist"/>
        <w:rPr>
          <w:sz w:val="20"/>
        </w:rPr>
      </w:pPr>
      <w:r w:rsidRPr="001E284C">
        <w:rPr>
          <w:sz w:val="20"/>
        </w:rPr>
        <w:t>5.</w:t>
      </w:r>
      <w:r w:rsidRPr="001E284C">
        <w:rPr>
          <w:sz w:val="20"/>
        </w:rPr>
        <w:tab/>
        <w:t>The first field is the Julian date that can be entered at any frequen</w:t>
      </w:r>
      <w:r w:rsidRPr="001E284C">
        <w:rPr>
          <w:sz w:val="20"/>
        </w:rPr>
        <w:softHyphen/>
        <w:t>cy.  The fre</w:t>
      </w:r>
      <w:r w:rsidRPr="001E284C">
        <w:rPr>
          <w:sz w:val="20"/>
        </w:rPr>
        <w:softHyphen/>
        <w:t>quen</w:t>
      </w:r>
      <w:r w:rsidRPr="001E284C">
        <w:rPr>
          <w:sz w:val="20"/>
        </w:rPr>
        <w:softHyphen/>
        <w:t>cy be</w:t>
      </w:r>
      <w:r w:rsidRPr="001E284C">
        <w:rPr>
          <w:sz w:val="20"/>
        </w:rPr>
        <w:softHyphen/>
        <w:t>tween updates may vary during the simula</w:t>
      </w:r>
      <w:r w:rsidRPr="001E284C">
        <w:rPr>
          <w:sz w:val="20"/>
        </w:rPr>
        <w:softHyphen/>
        <w:t>tion.</w:t>
      </w:r>
    </w:p>
    <w:p w14:paraId="5582BA72" w14:textId="6479D5B8" w:rsidR="00B519A0" w:rsidRPr="001E284C" w:rsidRDefault="00B519A0" w:rsidP="00B519A0">
      <w:pPr>
        <w:pStyle w:val="Numberedlist"/>
        <w:rPr>
          <w:sz w:val="20"/>
        </w:rPr>
      </w:pPr>
      <w:r w:rsidRPr="001E284C">
        <w:rPr>
          <w:sz w:val="20"/>
        </w:rPr>
        <w:t>6.</w:t>
      </w:r>
      <w:r w:rsidRPr="001E284C">
        <w:rPr>
          <w:sz w:val="20"/>
        </w:rPr>
        <w:tab/>
        <w:t>The next fields are the upstream boundary constituent concen</w:t>
      </w:r>
      <w:r w:rsidRPr="001E284C">
        <w:rPr>
          <w:sz w:val="20"/>
        </w:rPr>
        <w:softHyphen/>
        <w:t>trations</w:t>
      </w:r>
      <w:ins w:id="3790" w:author="Honnalore Steissberg" w:date="2021-08-22T18:26:00Z">
        <w:r w:rsidR="00E703FD">
          <w:rPr>
            <w:sz w:val="20"/>
          </w:rPr>
          <w:t>,</w:t>
        </w:r>
      </w:ins>
      <w:r w:rsidR="001E284C">
        <w:rPr>
          <w:sz w:val="20"/>
        </w:rPr>
        <w:t xml:space="preserve"> starting from layer K=2 to the bottom layer at the boundary.</w:t>
      </w:r>
    </w:p>
    <w:p w14:paraId="1337836E" w14:textId="77777777" w:rsidR="00B519A0" w:rsidRPr="001E284C" w:rsidRDefault="00B519A0" w:rsidP="00B519A0">
      <w:pPr>
        <w:pStyle w:val="Numberedlist"/>
        <w:rPr>
          <w:sz w:val="20"/>
        </w:rPr>
      </w:pPr>
      <w:r w:rsidRPr="001E284C">
        <w:rPr>
          <w:sz w:val="20"/>
        </w:rPr>
        <w:t>7.</w:t>
      </w:r>
      <w:r w:rsidRPr="001E284C">
        <w:rPr>
          <w:sz w:val="20"/>
        </w:rPr>
        <w:tab/>
        <w:t xml:space="preserve">Constituents must appear in the same order as they are turned on in the </w:t>
      </w:r>
      <w:hyperlink w:anchor="active_constituents" w:history="1">
        <w:r w:rsidRPr="001E284C">
          <w:rPr>
            <w:rStyle w:val="Hyperlink"/>
            <w:rFonts w:asciiTheme="minorHAnsi" w:hAnsiTheme="minorHAnsi"/>
          </w:rPr>
          <w:t>Active Constit</w:t>
        </w:r>
        <w:r w:rsidRPr="001E284C">
          <w:rPr>
            <w:rStyle w:val="Hyperlink"/>
            <w:rFonts w:asciiTheme="minorHAnsi" w:hAnsiTheme="minorHAnsi"/>
          </w:rPr>
          <w:softHyphen/>
          <w:t>uent</w:t>
        </w:r>
      </w:hyperlink>
      <w:r w:rsidRPr="001E284C">
        <w:rPr>
          <w:sz w:val="20"/>
        </w:rPr>
        <w:t xml:space="preserve"> card.  A bound</w:t>
      </w:r>
      <w:r w:rsidRPr="001E284C">
        <w:rPr>
          <w:sz w:val="20"/>
        </w:rPr>
        <w:softHyphen/>
        <w:t>ary con</w:t>
      </w:r>
      <w:r w:rsidRPr="001E284C">
        <w:rPr>
          <w:sz w:val="20"/>
        </w:rPr>
        <w:softHyphen/>
        <w:t xml:space="preserve">centration is </w:t>
      </w:r>
      <w:r w:rsidRPr="001E284C">
        <w:rPr>
          <w:b/>
          <w:bCs/>
          <w:i/>
          <w:iCs/>
          <w:sz w:val="20"/>
        </w:rPr>
        <w:t>re</w:t>
      </w:r>
      <w:r w:rsidRPr="001E284C">
        <w:rPr>
          <w:b/>
          <w:bCs/>
          <w:i/>
          <w:iCs/>
          <w:sz w:val="20"/>
        </w:rPr>
        <w:softHyphen/>
        <w:t>quired for each</w:t>
      </w:r>
      <w:r w:rsidRPr="001E284C">
        <w:rPr>
          <w:sz w:val="20"/>
        </w:rPr>
        <w:t xml:space="preserve"> active con</w:t>
      </w:r>
      <w:r w:rsidRPr="001E284C">
        <w:rPr>
          <w:sz w:val="20"/>
        </w:rPr>
        <w:softHyphen/>
        <w:t>stituent.</w:t>
      </w:r>
    </w:p>
    <w:p w14:paraId="53B9C889" w14:textId="48A51DCE" w:rsidR="00B519A0" w:rsidRPr="001E284C" w:rsidRDefault="00B519A0" w:rsidP="00B519A0">
      <w:pPr>
        <w:pStyle w:val="Numberedlist"/>
        <w:rPr>
          <w:sz w:val="20"/>
        </w:rPr>
      </w:pPr>
      <w:r w:rsidRPr="001E284C">
        <w:rPr>
          <w:sz w:val="20"/>
        </w:rPr>
        <w:t>8.</w:t>
      </w:r>
      <w:r w:rsidRPr="001E284C">
        <w:rPr>
          <w:sz w:val="20"/>
        </w:rPr>
        <w:tab/>
        <w:t>Concentration values must be specified for each cell start</w:t>
      </w:r>
      <w:r w:rsidRPr="001E284C">
        <w:rPr>
          <w:sz w:val="20"/>
        </w:rPr>
        <w:softHyphen/>
        <w:t>ing from layer two and ex</w:t>
      </w:r>
      <w:r w:rsidRPr="001E284C">
        <w:rPr>
          <w:sz w:val="20"/>
        </w:rPr>
        <w:softHyphen/>
        <w:t>tend</w:t>
      </w:r>
      <w:r w:rsidRPr="001E284C">
        <w:rPr>
          <w:sz w:val="20"/>
        </w:rPr>
        <w:softHyphen/>
        <w:t>ing to the bottom active layer at the up</w:t>
      </w:r>
      <w:r w:rsidRPr="001E284C">
        <w:rPr>
          <w:sz w:val="20"/>
        </w:rPr>
        <w:softHyphen/>
        <w:t xml:space="preserve">stream segment.  </w:t>
      </w:r>
      <w:r w:rsidRPr="001E284C">
        <w:rPr>
          <w:sz w:val="20"/>
          <w:u w:val="single"/>
        </w:rPr>
        <w:t>For the fixed format file only</w:t>
      </w:r>
      <w:r w:rsidRPr="001E284C">
        <w:rPr>
          <w:sz w:val="20"/>
        </w:rPr>
        <w:t>: If the values do not all fit on one line, then they are continued on the next line with the first field (cor</w:t>
      </w:r>
      <w:r w:rsidRPr="001E284C">
        <w:rPr>
          <w:sz w:val="20"/>
        </w:rPr>
        <w:softHyphen/>
        <w:t>re</w:t>
      </w:r>
      <w:r w:rsidRPr="001E284C">
        <w:rPr>
          <w:sz w:val="20"/>
        </w:rPr>
        <w:softHyphen/>
        <w:t>spon</w:t>
      </w:r>
      <w:r w:rsidRPr="001E284C">
        <w:rPr>
          <w:sz w:val="20"/>
        </w:rPr>
        <w:softHyphen/>
        <w:t>ding to the Julian date field) left blank.  T</w:t>
      </w:r>
      <w:del w:id="3791" w:author="Honnalore Steissberg" w:date="2021-08-23T12:25:00Z">
        <w:r w:rsidRPr="001E284C" w:rsidDel="00234618">
          <w:rPr>
            <w:sz w:val="20"/>
          </w:rPr>
          <w:delText>he reason why t</w:delText>
        </w:r>
      </w:del>
      <w:proofErr w:type="gramStart"/>
      <w:r w:rsidRPr="001E284C">
        <w:rPr>
          <w:sz w:val="20"/>
        </w:rPr>
        <w:t>he</w:t>
      </w:r>
      <w:proofErr w:type="gramEnd"/>
      <w:r w:rsidRPr="001E284C">
        <w:rPr>
          <w:sz w:val="20"/>
        </w:rPr>
        <w:t xml:space="preserve"> concentrations must start at layer two </w:t>
      </w:r>
      <w:ins w:id="3792" w:author="Honnalore Steissberg" w:date="2021-08-23T12:25:00Z">
        <w:r w:rsidR="00234618">
          <w:rPr>
            <w:sz w:val="20"/>
          </w:rPr>
          <w:t>because</w:t>
        </w:r>
      </w:ins>
      <w:del w:id="3793" w:author="Honnalore Steissberg" w:date="2021-08-23T12:25:00Z">
        <w:r w:rsidRPr="001E284C" w:rsidDel="00234618">
          <w:rPr>
            <w:sz w:val="20"/>
          </w:rPr>
          <w:delText>is</w:delText>
        </w:r>
      </w:del>
      <w:r w:rsidRPr="001E284C">
        <w:rPr>
          <w:sz w:val="20"/>
        </w:rPr>
        <w:t xml:space="preserve"> the water sur</w:t>
      </w:r>
      <w:r w:rsidRPr="001E284C">
        <w:rPr>
          <w:sz w:val="20"/>
        </w:rPr>
        <w:softHyphen/>
        <w:t>face may vary over many layers during the simula</w:t>
      </w:r>
      <w:r w:rsidRPr="001E284C">
        <w:rPr>
          <w:sz w:val="20"/>
        </w:rPr>
        <w:softHyphen/>
        <w:t>tion and it is impos</w:t>
      </w:r>
      <w:r w:rsidRPr="001E284C">
        <w:rPr>
          <w:sz w:val="20"/>
        </w:rPr>
        <w:softHyphen/>
        <w:t>sible to know before</w:t>
      </w:r>
      <w:r w:rsidRPr="001E284C">
        <w:rPr>
          <w:sz w:val="20"/>
        </w:rPr>
        <w:softHyphen/>
        <w:t>hand exactly what time layers will be added or subtracted.  When preparing the bound</w:t>
      </w:r>
      <w:r w:rsidRPr="001E284C">
        <w:rPr>
          <w:sz w:val="20"/>
        </w:rPr>
        <w:softHyphen/>
        <w:t>ary concen</w:t>
      </w:r>
      <w:r w:rsidRPr="001E284C">
        <w:rPr>
          <w:sz w:val="20"/>
        </w:rPr>
        <w:softHyphen/>
        <w:t>tration pro</w:t>
      </w:r>
      <w:r w:rsidRPr="001E284C">
        <w:rPr>
          <w:sz w:val="20"/>
        </w:rPr>
        <w:softHyphen/>
        <w:t>files, it is best to assign con</w:t>
      </w:r>
      <w:r w:rsidRPr="001E284C">
        <w:rPr>
          <w:sz w:val="20"/>
        </w:rPr>
        <w:softHyphen/>
        <w:t>centra</w:t>
      </w:r>
      <w:r w:rsidRPr="001E284C">
        <w:rPr>
          <w:sz w:val="20"/>
        </w:rPr>
        <w:softHyphen/>
        <w:t>tions start</w:t>
      </w:r>
      <w:r w:rsidRPr="001E284C">
        <w:rPr>
          <w:sz w:val="20"/>
        </w:rPr>
        <w:softHyphen/>
        <w:t>ing from the bottom layer.  Once the surface layer has been reached, then use this value to assign val</w:t>
      </w:r>
      <w:r w:rsidRPr="001E284C">
        <w:rPr>
          <w:sz w:val="20"/>
        </w:rPr>
        <w:softHyphen/>
        <w:t>ues up to layer two.  In the fol</w:t>
      </w:r>
      <w:r w:rsidRPr="001E284C">
        <w:rPr>
          <w:sz w:val="20"/>
        </w:rPr>
        <w:softHyphen/>
        <w:t>lowing exam</w:t>
      </w:r>
      <w:r w:rsidRPr="001E284C">
        <w:rPr>
          <w:sz w:val="20"/>
        </w:rPr>
        <w:softHyphen/>
        <w:t xml:space="preserve">ple, the surface layer [KT] starts out at layer six and the bottom is at layer 22. </w:t>
      </w:r>
      <w:del w:id="3794" w:author="Honnalore Steissberg" w:date="2021-08-23T12:30:00Z">
        <w:r w:rsidRPr="001E284C" w:rsidDel="00CC0960">
          <w:rPr>
            <w:sz w:val="20"/>
          </w:rPr>
          <w:delText xml:space="preserve"> </w:delText>
        </w:r>
      </w:del>
      <w:r w:rsidRPr="001E284C">
        <w:rPr>
          <w:sz w:val="20"/>
        </w:rPr>
        <w:t>The first four values corre</w:t>
      </w:r>
      <w:r w:rsidRPr="001E284C">
        <w:rPr>
          <w:sz w:val="20"/>
        </w:rPr>
        <w:softHyphen/>
        <w:t>spond to layers two through five</w:t>
      </w:r>
      <w:ins w:id="3795" w:author="Honnalore Steissberg" w:date="2021-08-23T12:30:00Z">
        <w:r w:rsidR="00CC0960">
          <w:rPr>
            <w:sz w:val="20"/>
          </w:rPr>
          <w:t>,</w:t>
        </w:r>
      </w:ins>
      <w:r w:rsidRPr="001E284C">
        <w:rPr>
          <w:sz w:val="20"/>
        </w:rPr>
        <w:t xml:space="preserve"> and must be defined even if they are never used.  Salinity and dissolved oxygen are the only values specified as active.</w:t>
      </w:r>
    </w:p>
    <w:p w14:paraId="194F04BE" w14:textId="77777777" w:rsidR="00B519A0" w:rsidRDefault="00B519A0" w:rsidP="00B519A0">
      <w:pPr>
        <w:pStyle w:val="Examplebody"/>
        <w:rPr>
          <w:rStyle w:val="Cardexample1"/>
          <w:rFonts w:asciiTheme="minorHAnsi" w:hAnsiTheme="minorHAnsi"/>
        </w:rPr>
      </w:pPr>
    </w:p>
    <w:p w14:paraId="07759FC1"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467E6177" w14:textId="77777777" w:rsidR="0041037A" w:rsidRPr="001B19CA" w:rsidRDefault="00FA1B19" w:rsidP="00B519A0">
      <w:pPr>
        <w:pStyle w:val="BodyText"/>
        <w:spacing w:after="0"/>
        <w:rPr>
          <w:rStyle w:val="Cardexample1"/>
        </w:rPr>
      </w:pPr>
      <w:r w:rsidRPr="001B19CA">
        <w:rPr>
          <w:rStyle w:val="Cardexample1"/>
        </w:rPr>
        <w:fldChar w:fldCharType="begin"/>
      </w:r>
      <w:r w:rsidR="0041037A" w:rsidRPr="001B19CA">
        <w:rPr>
          <w:rStyle w:val="Cardexample1"/>
        </w:rPr>
        <w:instrText>ADVANCE \u3</w:instrText>
      </w:r>
      <w:r w:rsidRPr="001B19CA">
        <w:rPr>
          <w:rStyle w:val="Cardexample1"/>
        </w:rPr>
        <w:fldChar w:fldCharType="end"/>
      </w:r>
      <w:r w:rsidR="0041037A" w:rsidRPr="001B19CA">
        <w:rPr>
          <w:rStyle w:val="Cardexample1"/>
        </w:rPr>
        <w:t xml:space="preserve">  CE</w:t>
      </w:r>
      <w:r w:rsidR="0041037A" w:rsidRPr="001B19CA">
        <w:rPr>
          <w:rStyle w:val="Cardexample1"/>
        </w:rPr>
        <w:noBreakHyphen/>
        <w:t>QUAL</w:t>
      </w:r>
      <w:r w:rsidR="0041037A" w:rsidRPr="001B19CA">
        <w:rPr>
          <w:rStyle w:val="Cardexample1"/>
        </w:rPr>
        <w:noBreakHyphen/>
        <w:t>W2 sample external downstream boundary constituent concentration file</w:t>
      </w:r>
    </w:p>
    <w:p w14:paraId="796DEE77" w14:textId="77777777" w:rsidR="0041037A" w:rsidRPr="001B19CA" w:rsidRDefault="0041037A">
      <w:pPr>
        <w:pStyle w:val="Examplebody"/>
        <w:rPr>
          <w:rStyle w:val="Cardexample1"/>
        </w:rPr>
      </w:pPr>
      <w:r w:rsidRPr="001B19CA">
        <w:rPr>
          <w:rStyle w:val="Cardexample1"/>
        </w:rPr>
        <w:t xml:space="preserve">          </w:t>
      </w:r>
    </w:p>
    <w:p w14:paraId="09623C13" w14:textId="77777777" w:rsidR="0041037A" w:rsidRPr="001B19CA" w:rsidRDefault="0041037A">
      <w:pPr>
        <w:pStyle w:val="Examplebody"/>
        <w:rPr>
          <w:rStyle w:val="Cardexample1"/>
        </w:rPr>
      </w:pPr>
      <w:r w:rsidRPr="001B19CA">
        <w:rPr>
          <w:rStyle w:val="Cardexample1"/>
        </w:rPr>
        <w:t xml:space="preserve">    JDAY     CUH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p>
    <w:p w14:paraId="18A76DA9" w14:textId="77777777" w:rsidR="0041037A" w:rsidRPr="001B19CA" w:rsidRDefault="0041037A">
      <w:pPr>
        <w:pStyle w:val="Examplebody"/>
        <w:rPr>
          <w:rStyle w:val="Cardexample1"/>
        </w:rPr>
      </w:pPr>
      <w:r w:rsidRPr="001B19CA">
        <w:rPr>
          <w:rStyle w:val="Cardexample1"/>
        </w:rPr>
        <w:t xml:space="preserve"> 180.000    23.5    23.5    23.5    23.5    23.5    23.9    24.5    25.0    26.0</w:t>
      </w:r>
    </w:p>
    <w:p w14:paraId="6A26AE2E" w14:textId="77777777" w:rsidR="0041037A" w:rsidRPr="001B19CA" w:rsidRDefault="0041037A">
      <w:pPr>
        <w:pStyle w:val="Examplebody"/>
        <w:rPr>
          <w:rStyle w:val="Cardexample1"/>
        </w:rPr>
      </w:pPr>
      <w:r w:rsidRPr="001B19CA">
        <w:rPr>
          <w:rStyle w:val="Cardexample1"/>
        </w:rPr>
        <w:t>Salinity    27.0    28.0    29.0    29.5    30.0    30.2    30.4    30.6    30.6</w:t>
      </w:r>
    </w:p>
    <w:p w14:paraId="68F506FB" w14:textId="77777777" w:rsidR="0041037A" w:rsidRPr="001B19CA" w:rsidRDefault="0041037A">
      <w:pPr>
        <w:pStyle w:val="Examplebody"/>
        <w:rPr>
          <w:rStyle w:val="Cardexample1"/>
        </w:rPr>
      </w:pPr>
      <w:r w:rsidRPr="001B19CA">
        <w:rPr>
          <w:rStyle w:val="Cardexample1"/>
        </w:rPr>
        <w:t xml:space="preserve">            30.6    30.6    30.6    30.6</w:t>
      </w:r>
    </w:p>
    <w:p w14:paraId="1B19B715" w14:textId="77777777" w:rsidR="0041037A" w:rsidRPr="001B19CA" w:rsidRDefault="0041037A">
      <w:pPr>
        <w:pStyle w:val="Examplebody"/>
        <w:rPr>
          <w:rStyle w:val="Cardexample1"/>
        </w:rPr>
      </w:pPr>
      <w:r w:rsidRPr="001B19CA">
        <w:rPr>
          <w:rStyle w:val="Cardexample1"/>
        </w:rPr>
        <w:t xml:space="preserve"> 180.000     9.0     9.0     9.0     9.0     9.0     9.0     9.0     8.8     8.7</w:t>
      </w:r>
    </w:p>
    <w:p w14:paraId="449169AF" w14:textId="77777777" w:rsidR="0041037A" w:rsidRPr="001B19CA" w:rsidRDefault="008A29FE">
      <w:pPr>
        <w:pStyle w:val="Examplebody"/>
        <w:rPr>
          <w:rStyle w:val="Cardexample1"/>
        </w:rPr>
      </w:pPr>
      <w:r>
        <w:rPr>
          <w:rStyle w:val="Cardexample1"/>
        </w:rPr>
        <w:t xml:space="preserve">DO  </w:t>
      </w:r>
      <w:r w:rsidR="0041037A" w:rsidRPr="001B19CA">
        <w:rPr>
          <w:rStyle w:val="Cardexample1"/>
        </w:rPr>
        <w:t xml:space="preserve">         8.6     8.4     8.0     7.5     7.0     6.0     5.5     5.5     5.5</w:t>
      </w:r>
    </w:p>
    <w:p w14:paraId="19903C3D" w14:textId="77777777" w:rsidR="0041037A" w:rsidRPr="001B19CA" w:rsidRDefault="0041037A">
      <w:pPr>
        <w:pStyle w:val="Examplebody"/>
        <w:rPr>
          <w:rStyle w:val="Cardexample1"/>
        </w:rPr>
      </w:pPr>
      <w:r w:rsidRPr="001B19CA">
        <w:rPr>
          <w:rStyle w:val="Cardexample1"/>
        </w:rPr>
        <w:t xml:space="preserve">             5.5     5.5     5.5     5.5</w:t>
      </w:r>
    </w:p>
    <w:p w14:paraId="4D63A595" w14:textId="77777777" w:rsidR="0041037A" w:rsidRPr="001B19CA" w:rsidRDefault="0041037A">
      <w:pPr>
        <w:pStyle w:val="Examplebody"/>
        <w:rPr>
          <w:rStyle w:val="Cardexample1"/>
        </w:rPr>
      </w:pPr>
      <w:r w:rsidRPr="001B19CA">
        <w:rPr>
          <w:rStyle w:val="Cardexample1"/>
        </w:rPr>
        <w:t xml:space="preserve"> 190.000    23.5    23.5    23.5    23.5    23.5    23.9    24.5    25.0    26.0</w:t>
      </w:r>
    </w:p>
    <w:p w14:paraId="02D43287" w14:textId="77777777" w:rsidR="0041037A" w:rsidRPr="001B19CA" w:rsidRDefault="0041037A">
      <w:pPr>
        <w:pStyle w:val="Examplebody"/>
        <w:rPr>
          <w:rStyle w:val="Cardexample1"/>
        </w:rPr>
      </w:pPr>
      <w:r w:rsidRPr="001B19CA">
        <w:rPr>
          <w:rStyle w:val="Cardexample1"/>
        </w:rPr>
        <w:t>Salinity    27.0    28.0    29.0    29.5    30.0    30.2    30.4    30.6    30.6</w:t>
      </w:r>
    </w:p>
    <w:p w14:paraId="21A32004" w14:textId="77777777" w:rsidR="0041037A" w:rsidRPr="001B19CA" w:rsidRDefault="0041037A">
      <w:pPr>
        <w:pStyle w:val="Examplebody"/>
        <w:rPr>
          <w:rStyle w:val="Cardexample1"/>
        </w:rPr>
      </w:pPr>
      <w:r w:rsidRPr="001B19CA">
        <w:rPr>
          <w:rStyle w:val="Cardexample1"/>
        </w:rPr>
        <w:t xml:space="preserve">            30.6    30.6    30.6    30.6</w:t>
      </w:r>
    </w:p>
    <w:p w14:paraId="0A0FEB10" w14:textId="77777777" w:rsidR="0041037A" w:rsidRPr="001B19CA" w:rsidRDefault="0041037A">
      <w:pPr>
        <w:pStyle w:val="Examplebody"/>
        <w:rPr>
          <w:rStyle w:val="Cardexample1"/>
        </w:rPr>
      </w:pPr>
      <w:r w:rsidRPr="001B19CA">
        <w:rPr>
          <w:rStyle w:val="Cardexample1"/>
        </w:rPr>
        <w:t xml:space="preserve"> 190.000     9.0     9.0     9.0     9.0     9.0     9.0     9.0     8.8     8.7</w:t>
      </w:r>
    </w:p>
    <w:p w14:paraId="1FB9725F" w14:textId="77777777" w:rsidR="0041037A" w:rsidRPr="001B19CA" w:rsidRDefault="008A29FE">
      <w:pPr>
        <w:pStyle w:val="Examplebody"/>
        <w:rPr>
          <w:rStyle w:val="Cardexample1"/>
        </w:rPr>
      </w:pPr>
      <w:r>
        <w:rPr>
          <w:rStyle w:val="Cardexample1"/>
        </w:rPr>
        <w:t xml:space="preserve">DO  </w:t>
      </w:r>
      <w:r w:rsidR="0041037A" w:rsidRPr="001B19CA">
        <w:rPr>
          <w:rStyle w:val="Cardexample1"/>
        </w:rPr>
        <w:t xml:space="preserve">         8.6     8.4     8.0     7.0     6.0     5.0     5.0     5.0     5.0</w:t>
      </w:r>
    </w:p>
    <w:p w14:paraId="28656AC6" w14:textId="77777777" w:rsidR="0041037A" w:rsidRPr="001B19CA" w:rsidRDefault="0041037A">
      <w:pPr>
        <w:pStyle w:val="Examplebody"/>
        <w:rPr>
          <w:rStyle w:val="Cardexample1"/>
        </w:rPr>
      </w:pPr>
      <w:r w:rsidRPr="001B19CA">
        <w:rPr>
          <w:rStyle w:val="Cardexample1"/>
        </w:rPr>
        <w:t xml:space="preserve">             5.0     5.0     5.0     5.0</w:t>
      </w:r>
    </w:p>
    <w:p w14:paraId="55BDF39D" w14:textId="77777777" w:rsidR="0041037A" w:rsidRDefault="0041037A">
      <w:pPr>
        <w:pStyle w:val="BodyText2"/>
        <w:rPr>
          <w:rFonts w:ascii="Courier New" w:hAnsi="Courier New" w:cs="Courier New"/>
        </w:rPr>
      </w:pPr>
    </w:p>
    <w:p w14:paraId="7337A506"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lastRenderedPageBreak/>
        <w:t>Example</w:t>
      </w:r>
      <w:r>
        <w:rPr>
          <w:rFonts w:asciiTheme="minorHAnsi" w:hAnsiTheme="minorHAnsi"/>
        </w:rPr>
        <w:t xml:space="preserve"> – Free Format, Comma Delimited (viewed in Excel where bottom layer is K=16)</w:t>
      </w:r>
    </w:p>
    <w:p w14:paraId="38C2D2F6" w14:textId="77777777" w:rsidR="00B519A0" w:rsidRDefault="00B519A0" w:rsidP="00B519A0">
      <w:pPr>
        <w:pStyle w:val="BodyText2"/>
        <w:rPr>
          <w:rFonts w:cstheme="minorHAnsi"/>
        </w:rPr>
      </w:pPr>
    </w:p>
    <w:p w14:paraId="252403E8" w14:textId="77777777" w:rsidR="00B519A0" w:rsidRDefault="00B519A0" w:rsidP="00B519A0">
      <w:pPr>
        <w:pStyle w:val="BodyText2"/>
        <w:rPr>
          <w:rFonts w:cstheme="minorHAnsi"/>
        </w:rPr>
      </w:pPr>
      <w:r w:rsidRPr="00B519A0">
        <w:rPr>
          <w:noProof/>
        </w:rPr>
        <w:drawing>
          <wp:inline distT="0" distB="0" distL="0" distR="0" wp14:anchorId="18A9F5B4" wp14:editId="4B43B3A3">
            <wp:extent cx="5486400" cy="3157178"/>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86400" cy="3157178"/>
                    </a:xfrm>
                    <a:prstGeom prst="rect">
                      <a:avLst/>
                    </a:prstGeom>
                    <a:noFill/>
                    <a:ln>
                      <a:noFill/>
                    </a:ln>
                  </pic:spPr>
                </pic:pic>
              </a:graphicData>
            </a:graphic>
          </wp:inline>
        </w:drawing>
      </w:r>
    </w:p>
    <w:p w14:paraId="71B69B44" w14:textId="77777777" w:rsidR="00B519A0" w:rsidRDefault="00B519A0" w:rsidP="00B519A0"/>
    <w:p w14:paraId="056F848E" w14:textId="4CBFBACD" w:rsidR="00B519A0" w:rsidRPr="001E284C" w:rsidRDefault="00B519A0" w:rsidP="00B519A0">
      <w:pPr>
        <w:rPr>
          <w:sz w:val="20"/>
          <w:szCs w:val="18"/>
        </w:rPr>
      </w:pPr>
      <w:r w:rsidRPr="001E284C">
        <w:rPr>
          <w:sz w:val="20"/>
          <w:szCs w:val="18"/>
        </w:rPr>
        <w:t xml:space="preserve">Another file format is available when the downstream boundary condition does not have any vertical variation in concentration. In this case, the first </w:t>
      </w:r>
      <w:ins w:id="3796" w:author="Honnalore Steissberg" w:date="2021-08-23T12:31:00Z">
        <w:r w:rsidR="008356DD">
          <w:rPr>
            <w:sz w:val="20"/>
            <w:szCs w:val="18"/>
          </w:rPr>
          <w:t>t</w:t>
        </w:r>
      </w:ins>
      <w:ins w:id="3797" w:author="Honnalore Steissberg" w:date="2021-08-23T12:32:00Z">
        <w:r w:rsidR="008356DD">
          <w:rPr>
            <w:sz w:val="20"/>
            <w:szCs w:val="18"/>
          </w:rPr>
          <w:t>wo</w:t>
        </w:r>
      </w:ins>
      <w:del w:id="3798" w:author="Honnalore Steissberg" w:date="2021-08-23T12:31:00Z">
        <w:r w:rsidRPr="001E284C" w:rsidDel="008356DD">
          <w:rPr>
            <w:sz w:val="20"/>
            <w:szCs w:val="18"/>
          </w:rPr>
          <w:delText>2</w:delText>
        </w:r>
      </w:del>
      <w:r w:rsidRPr="001E284C">
        <w:rPr>
          <w:sz w:val="20"/>
          <w:szCs w:val="18"/>
        </w:rPr>
        <w:t xml:space="preserve"> characters on line 1 of this file are ‘</w:t>
      </w:r>
      <w:r w:rsidRPr="001E284C">
        <w:rPr>
          <w:b/>
          <w:bCs/>
          <w:sz w:val="20"/>
          <w:szCs w:val="18"/>
        </w:rPr>
        <w:t>$T</w:t>
      </w:r>
      <w:r w:rsidRPr="001E284C">
        <w:rPr>
          <w:sz w:val="20"/>
          <w:szCs w:val="18"/>
        </w:rPr>
        <w:t xml:space="preserve">’.  The file format is similar to other comma </w:t>
      </w:r>
      <w:r w:rsidR="00CA7E02" w:rsidRPr="001E284C">
        <w:rPr>
          <w:sz w:val="20"/>
          <w:szCs w:val="18"/>
        </w:rPr>
        <w:t>delimited</w:t>
      </w:r>
      <w:r w:rsidRPr="001E284C">
        <w:rPr>
          <w:sz w:val="20"/>
          <w:szCs w:val="18"/>
        </w:rPr>
        <w:t xml:space="preserve"> file formats</w:t>
      </w:r>
      <w:ins w:id="3799" w:author="Honnalore Steissberg" w:date="2021-08-23T12:33:00Z">
        <w:r w:rsidR="008356DD">
          <w:rPr>
            <w:sz w:val="20"/>
            <w:szCs w:val="18"/>
          </w:rPr>
          <w:t>,</w:t>
        </w:r>
      </w:ins>
      <w:r w:rsidRPr="001E284C">
        <w:rPr>
          <w:sz w:val="20"/>
          <w:szCs w:val="18"/>
        </w:rPr>
        <w:t xml:space="preserve"> such as the tributary concentration file. </w:t>
      </w:r>
    </w:p>
    <w:p w14:paraId="223CF103" w14:textId="77777777" w:rsidR="00B519A0" w:rsidRDefault="00B519A0" w:rsidP="00B519A0"/>
    <w:p w14:paraId="16F6C720"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No Stratification, Free Format, Comma Delimited</w:t>
      </w:r>
    </w:p>
    <w:p w14:paraId="1441D199" w14:textId="77777777" w:rsidR="001E284C" w:rsidRDefault="001E284C" w:rsidP="00B519A0">
      <w:pPr>
        <w:pStyle w:val="BodyText2"/>
        <w:rPr>
          <w:rFonts w:ascii="Courier New" w:hAnsi="Courier New" w:cs="Courier New"/>
          <w:sz w:val="16"/>
        </w:rPr>
      </w:pPr>
    </w:p>
    <w:p w14:paraId="3C128C2F"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$T Concentration BC,,,,,,,,,,,,,,,,</w:t>
      </w:r>
    </w:p>
    <w:p w14:paraId="2E98CA5B"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w:t>
      </w:r>
    </w:p>
    <w:p w14:paraId="3697D263"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JDAY,TDS,TRACER,Age,COLIFRM,ISS,PO4,NH4,NO3,FE,LDOM,RDOM,LPOM,ALG1,DO,TIC,ALK</w:t>
      </w:r>
    </w:p>
    <w:p w14:paraId="796EE4D2"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1</w:t>
      </w:r>
      <w:r>
        <w:rPr>
          <w:rFonts w:ascii="Courier New" w:hAnsi="Courier New" w:cs="Courier New"/>
          <w:sz w:val="16"/>
        </w:rPr>
        <w:t>.25</w:t>
      </w:r>
      <w:r w:rsidRPr="00B519A0">
        <w:rPr>
          <w:rFonts w:ascii="Courier New" w:hAnsi="Courier New" w:cs="Courier New"/>
          <w:sz w:val="16"/>
        </w:rPr>
        <w:t>,0,0,0,3300,0,0.05,0.1,0.3,0,5,0,0,0.06,9.31,0,0</w:t>
      </w:r>
    </w:p>
    <w:p w14:paraId="2E4D49B8"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80</w:t>
      </w:r>
      <w:r>
        <w:rPr>
          <w:rFonts w:ascii="Courier New" w:hAnsi="Courier New" w:cs="Courier New"/>
          <w:sz w:val="16"/>
        </w:rPr>
        <w:t>.5</w:t>
      </w:r>
      <w:r w:rsidRPr="00B519A0">
        <w:rPr>
          <w:rFonts w:ascii="Courier New" w:hAnsi="Courier New" w:cs="Courier New"/>
          <w:sz w:val="16"/>
        </w:rPr>
        <w:t>,0,0,0,3300,0,0.05,0.1,0.3,0,5,0,0,0.06,9.31,0,0</w:t>
      </w:r>
    </w:p>
    <w:p w14:paraId="6611F461"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200</w:t>
      </w:r>
      <w:r>
        <w:rPr>
          <w:rFonts w:ascii="Courier New" w:hAnsi="Courier New" w:cs="Courier New"/>
          <w:sz w:val="16"/>
        </w:rPr>
        <w:t>.24</w:t>
      </w:r>
      <w:r w:rsidRPr="00B519A0">
        <w:rPr>
          <w:rFonts w:ascii="Courier New" w:hAnsi="Courier New" w:cs="Courier New"/>
          <w:sz w:val="16"/>
        </w:rPr>
        <w:t>,0,0,0,3300,0,0.05,0.1,0.3,0,5,0,0,0.06,9.31,0,0</w:t>
      </w:r>
    </w:p>
    <w:p w14:paraId="59D91397"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211</w:t>
      </w:r>
      <w:r>
        <w:rPr>
          <w:rFonts w:ascii="Courier New" w:hAnsi="Courier New" w:cs="Courier New"/>
          <w:sz w:val="16"/>
        </w:rPr>
        <w:t>.45</w:t>
      </w:r>
      <w:r w:rsidRPr="00B519A0">
        <w:rPr>
          <w:rFonts w:ascii="Courier New" w:hAnsi="Courier New" w:cs="Courier New"/>
          <w:sz w:val="16"/>
        </w:rPr>
        <w:t>,0,0,0,3300,0,0.05,0.1,0.3,0,5,0,0,0.06,9.31,0,0</w:t>
      </w:r>
    </w:p>
    <w:p w14:paraId="77D16656" w14:textId="77777777" w:rsidR="00B519A0" w:rsidRPr="00B519A0" w:rsidRDefault="00B519A0" w:rsidP="00B519A0">
      <w:pPr>
        <w:pStyle w:val="BodyText2"/>
        <w:rPr>
          <w:rFonts w:ascii="Courier New" w:hAnsi="Courier New" w:cs="Courier New"/>
          <w:sz w:val="16"/>
        </w:rPr>
        <w:sectPr w:rsidR="00B519A0" w:rsidRPr="00B519A0" w:rsidSect="000E4BA7">
          <w:headerReference w:type="even" r:id="rId179"/>
          <w:headerReference w:type="default" r:id="rId180"/>
          <w:endnotePr>
            <w:numFmt w:val="decimal"/>
          </w:endnotePr>
          <w:pgSz w:w="12240" w:h="15840" w:code="1"/>
          <w:pgMar w:top="1728" w:right="1440" w:bottom="1728" w:left="2160" w:header="1008" w:footer="1008" w:gutter="0"/>
          <w:paperSrc w:first="100" w:other="100"/>
          <w:cols w:space="720"/>
          <w:noEndnote/>
        </w:sectPr>
      </w:pPr>
      <w:r w:rsidRPr="00B519A0">
        <w:rPr>
          <w:rFonts w:ascii="Courier New" w:hAnsi="Courier New" w:cs="Courier New"/>
          <w:sz w:val="16"/>
        </w:rPr>
        <w:t>225</w:t>
      </w:r>
      <w:r>
        <w:rPr>
          <w:rFonts w:ascii="Courier New" w:hAnsi="Courier New" w:cs="Courier New"/>
          <w:sz w:val="16"/>
        </w:rPr>
        <w:t>.4</w:t>
      </w:r>
      <w:r w:rsidRPr="00B519A0">
        <w:rPr>
          <w:rFonts w:ascii="Courier New" w:hAnsi="Courier New" w:cs="Courier New"/>
          <w:sz w:val="16"/>
        </w:rPr>
        <w:t>,0,0,0,3300,0,0.05,0.1,0.3,0,5,0,0,0.06,9.31,0,0</w:t>
      </w:r>
    </w:p>
    <w:p w14:paraId="374FF352" w14:textId="77777777" w:rsidR="0041037A" w:rsidRPr="00B7030B" w:rsidRDefault="0041037A">
      <w:pPr>
        <w:pStyle w:val="Heading3"/>
        <w:rPr>
          <w:rFonts w:asciiTheme="minorHAnsi" w:hAnsiTheme="minorHAnsi"/>
        </w:rPr>
      </w:pPr>
      <w:bookmarkStart w:id="3800" w:name="vertical_profile_file"/>
      <w:bookmarkStart w:id="3801" w:name="_Vertical_Profile_File"/>
      <w:bookmarkStart w:id="3802" w:name="_Toc41047917"/>
      <w:bookmarkEnd w:id="3800"/>
      <w:bookmarkEnd w:id="3801"/>
      <w:r w:rsidRPr="00B7030B">
        <w:rPr>
          <w:rFonts w:asciiTheme="minorHAnsi" w:hAnsiTheme="minorHAnsi"/>
        </w:rPr>
        <w:lastRenderedPageBreak/>
        <w:t>Vertical Profile File</w:t>
      </w:r>
      <w:bookmarkEnd w:id="3802"/>
    </w:p>
    <w:p w14:paraId="113650DB" w14:textId="77777777" w:rsidR="0041037A" w:rsidRPr="00D40AC6" w:rsidRDefault="0041037A">
      <w:pPr>
        <w:pStyle w:val="BodyText"/>
        <w:rPr>
          <w:sz w:val="20"/>
        </w:rPr>
      </w:pPr>
      <w:r w:rsidRPr="00D40AC6">
        <w:rPr>
          <w:sz w:val="20"/>
        </w:rPr>
        <w:t>This file contains a single vertical profile used to specify initial con</w:t>
      </w:r>
      <w:r w:rsidRPr="00D40AC6">
        <w:rPr>
          <w:sz w:val="20"/>
        </w:rPr>
        <w:softHyphen/>
        <w:t>di</w:t>
      </w:r>
      <w:r w:rsidRPr="00D40AC6">
        <w:rPr>
          <w:sz w:val="20"/>
        </w:rPr>
        <w:softHyphen/>
        <w:t>tions for tem</w:t>
      </w:r>
      <w:r w:rsidRPr="00D40AC6">
        <w:rPr>
          <w:sz w:val="20"/>
        </w:rPr>
        <w:softHyphen/>
        <w:t>peratures and/or constituent concentrations.  The vertically varying profile is then used to initialize all segments in the computa</w:t>
      </w:r>
      <w:r w:rsidRPr="00D40AC6">
        <w:rPr>
          <w:sz w:val="20"/>
        </w:rPr>
        <w:softHyphen/>
        <w:t>tional grid.  This file is most commonly used for vertically stratified water</w:t>
      </w:r>
      <w:r w:rsidRPr="00D40AC6">
        <w:rPr>
          <w:sz w:val="20"/>
        </w:rPr>
        <w:softHyphen/>
        <w:t>bod</w:t>
      </w:r>
      <w:r w:rsidRPr="00D40AC6">
        <w:rPr>
          <w:sz w:val="20"/>
        </w:rPr>
        <w:softHyphen/>
        <w:t>ies with no longitudinal gradi</w:t>
      </w:r>
      <w:r w:rsidRPr="00D40AC6">
        <w:rPr>
          <w:sz w:val="20"/>
        </w:rPr>
        <w:softHyphen/>
        <w:t>ents.  The following is a list of guide</w:t>
      </w:r>
      <w:r w:rsidRPr="00D40AC6">
        <w:rPr>
          <w:sz w:val="20"/>
        </w:rPr>
        <w:softHyphen/>
        <w:t>lines for file preparation:</w:t>
      </w:r>
    </w:p>
    <w:p w14:paraId="6BC8A0A5" w14:textId="0EC55117" w:rsidR="0041037A" w:rsidRPr="00D40AC6" w:rsidRDefault="0041037A">
      <w:pPr>
        <w:pStyle w:val="Numberedlist"/>
        <w:rPr>
          <w:sz w:val="20"/>
        </w:rPr>
      </w:pPr>
      <w:r w:rsidRPr="00D40AC6">
        <w:rPr>
          <w:sz w:val="20"/>
        </w:rPr>
        <w:t>1.</w:t>
      </w:r>
      <w:r w:rsidRPr="00D40AC6">
        <w:rPr>
          <w:sz w:val="20"/>
        </w:rPr>
        <w:tab/>
        <w:t>An initial vertical profile is specified by input</w:t>
      </w:r>
      <w:r w:rsidRPr="00D40AC6">
        <w:rPr>
          <w:sz w:val="20"/>
        </w:rPr>
        <w:softHyphen/>
        <w:t>ting -1.0 for the initial temp</w:t>
      </w:r>
      <w:r w:rsidRPr="00D40AC6">
        <w:rPr>
          <w:sz w:val="20"/>
        </w:rPr>
        <w:softHyphen/>
        <w:t>era</w:t>
      </w:r>
      <w:r w:rsidRPr="00D40AC6">
        <w:rPr>
          <w:sz w:val="20"/>
        </w:rPr>
        <w:softHyphen/>
        <w:t xml:space="preserve">ture on the </w:t>
      </w:r>
      <w:hyperlink w:anchor="initial_conditions" w:history="1">
        <w:r w:rsidRPr="00D40AC6">
          <w:rPr>
            <w:rStyle w:val="Hyperlink"/>
            <w:rFonts w:asciiTheme="minorHAnsi" w:hAnsiTheme="minorHAnsi"/>
          </w:rPr>
          <w:t>Initial Con</w:t>
        </w:r>
        <w:r w:rsidRPr="00D40AC6">
          <w:rPr>
            <w:rStyle w:val="Hyperlink"/>
            <w:rFonts w:asciiTheme="minorHAnsi" w:hAnsiTheme="minorHAnsi"/>
          </w:rPr>
          <w:softHyphen/>
          <w:t>ditions</w:t>
        </w:r>
      </w:hyperlink>
      <w:r w:rsidRPr="00D40AC6">
        <w:rPr>
          <w:sz w:val="20"/>
        </w:rPr>
        <w:t xml:space="preserve"> card or a consti</w:t>
      </w:r>
      <w:r w:rsidRPr="00D40AC6">
        <w:rPr>
          <w:sz w:val="20"/>
        </w:rPr>
        <w:softHyphen/>
        <w:t>tu</w:t>
      </w:r>
      <w:r w:rsidRPr="00D40AC6">
        <w:rPr>
          <w:sz w:val="20"/>
        </w:rPr>
        <w:softHyphen/>
        <w:t>ent's ini</w:t>
      </w:r>
      <w:r w:rsidRPr="00D40AC6">
        <w:rPr>
          <w:sz w:val="20"/>
        </w:rPr>
        <w:softHyphen/>
        <w:t>tial con</w:t>
      </w:r>
      <w:r w:rsidRPr="00D40AC6">
        <w:rPr>
          <w:sz w:val="20"/>
        </w:rPr>
        <w:softHyphen/>
        <w:t>cen</w:t>
      </w:r>
      <w:r w:rsidRPr="00D40AC6">
        <w:rPr>
          <w:sz w:val="20"/>
        </w:rPr>
        <w:softHyphen/>
        <w:t xml:space="preserve">tration on the </w:t>
      </w:r>
      <w:hyperlink w:anchor="initial_concentration" w:history="1">
        <w:r w:rsidRPr="00D40AC6">
          <w:rPr>
            <w:rStyle w:val="Hyperlink"/>
            <w:rFonts w:asciiTheme="minorHAnsi" w:hAnsiTheme="minorHAnsi"/>
          </w:rPr>
          <w:t>Initial Con</w:t>
        </w:r>
        <w:r w:rsidRPr="00D40AC6">
          <w:rPr>
            <w:rStyle w:val="Hyperlink"/>
            <w:rFonts w:asciiTheme="minorHAnsi" w:hAnsiTheme="minorHAnsi"/>
          </w:rPr>
          <w:softHyphen/>
          <w:t>cen</w:t>
        </w:r>
        <w:r w:rsidRPr="00D40AC6">
          <w:rPr>
            <w:rStyle w:val="Hyperlink"/>
            <w:rFonts w:asciiTheme="minorHAnsi" w:hAnsiTheme="minorHAnsi"/>
          </w:rPr>
          <w:softHyphen/>
          <w:t>tra</w:t>
        </w:r>
        <w:r w:rsidRPr="00D40AC6">
          <w:rPr>
            <w:rStyle w:val="Hyperlink"/>
            <w:rFonts w:asciiTheme="minorHAnsi" w:hAnsiTheme="minorHAnsi"/>
          </w:rPr>
          <w:softHyphen/>
          <w:t>tion</w:t>
        </w:r>
      </w:hyperlink>
      <w:r w:rsidRPr="00D40AC6">
        <w:rPr>
          <w:sz w:val="20"/>
        </w:rPr>
        <w:t xml:space="preserve"> card.  If tem</w:t>
      </w:r>
      <w:r w:rsidRPr="00D40AC6">
        <w:rPr>
          <w:sz w:val="20"/>
        </w:rPr>
        <w:softHyphen/>
        <w:t>pera</w:t>
      </w:r>
      <w:r w:rsidRPr="00D40AC6">
        <w:rPr>
          <w:sz w:val="20"/>
        </w:rPr>
        <w:softHyphen/>
        <w:t>ture is in</w:t>
      </w:r>
      <w:r w:rsidRPr="00D40AC6">
        <w:rPr>
          <w:sz w:val="20"/>
        </w:rPr>
        <w:softHyphen/>
        <w:t xml:space="preserve">cluded, then it </w:t>
      </w:r>
      <w:r w:rsidRPr="00D40AC6">
        <w:rPr>
          <w:b/>
          <w:bCs/>
          <w:i/>
          <w:iCs/>
          <w:sz w:val="20"/>
        </w:rPr>
        <w:t>must</w:t>
      </w:r>
      <w:r w:rsidRPr="00D40AC6">
        <w:rPr>
          <w:sz w:val="20"/>
        </w:rPr>
        <w:t xml:space="preserve"> be the first pro</w:t>
      </w:r>
      <w:r w:rsidRPr="00D40AC6">
        <w:rPr>
          <w:sz w:val="20"/>
        </w:rPr>
        <w:softHyphen/>
        <w:t>file in the file.  Constituent pro</w:t>
      </w:r>
      <w:r w:rsidRPr="00D40AC6">
        <w:rPr>
          <w:sz w:val="20"/>
        </w:rPr>
        <w:softHyphen/>
        <w:t xml:space="preserve">files </w:t>
      </w:r>
      <w:r w:rsidRPr="00D40AC6">
        <w:rPr>
          <w:b/>
          <w:bCs/>
          <w:i/>
          <w:iCs/>
          <w:sz w:val="20"/>
        </w:rPr>
        <w:t>must</w:t>
      </w:r>
      <w:r w:rsidRPr="00D40AC6">
        <w:rPr>
          <w:sz w:val="20"/>
        </w:rPr>
        <w:t xml:space="preserve"> be input in the same order </w:t>
      </w:r>
      <w:del w:id="3803" w:author="Honnalore Steissberg" w:date="2021-08-23T12:34:00Z">
        <w:r w:rsidRPr="00D40AC6" w:rsidDel="007071E4">
          <w:rPr>
            <w:sz w:val="20"/>
          </w:rPr>
          <w:delText xml:space="preserve">as </w:delText>
        </w:r>
      </w:del>
      <w:r w:rsidRPr="00D40AC6">
        <w:rPr>
          <w:sz w:val="20"/>
        </w:rPr>
        <w:t>they are specified on the</w:t>
      </w:r>
      <w:r w:rsidRPr="00D40AC6">
        <w:rPr>
          <w:rStyle w:val="Hyperlink"/>
          <w:rFonts w:asciiTheme="minorHAnsi" w:hAnsiTheme="minorHAnsi"/>
        </w:rPr>
        <w:t xml:space="preserve"> </w:t>
      </w:r>
      <w:hyperlink w:anchor="initial_concentration" w:history="1">
        <w:r w:rsidRPr="00D40AC6">
          <w:rPr>
            <w:rStyle w:val="Hyperlink"/>
            <w:rFonts w:asciiTheme="minorHAnsi" w:hAnsiTheme="minorHAnsi"/>
          </w:rPr>
          <w:t>Initial Con</w:t>
        </w:r>
        <w:r w:rsidRPr="00D40AC6">
          <w:rPr>
            <w:rStyle w:val="Hyperlink"/>
            <w:rFonts w:asciiTheme="minorHAnsi" w:hAnsiTheme="minorHAnsi"/>
          </w:rPr>
          <w:softHyphen/>
          <w:t>cen</w:t>
        </w:r>
        <w:r w:rsidRPr="00D40AC6">
          <w:rPr>
            <w:rStyle w:val="Hyperlink"/>
            <w:rFonts w:asciiTheme="minorHAnsi" w:hAnsiTheme="minorHAnsi"/>
          </w:rPr>
          <w:softHyphen/>
          <w:t>tra</w:t>
        </w:r>
        <w:r w:rsidRPr="00D40AC6">
          <w:rPr>
            <w:rStyle w:val="Hyperlink"/>
            <w:rFonts w:asciiTheme="minorHAnsi" w:hAnsiTheme="minorHAnsi"/>
          </w:rPr>
          <w:softHyphen/>
          <w:t>tion</w:t>
        </w:r>
      </w:hyperlink>
      <w:r w:rsidRPr="00D40AC6">
        <w:rPr>
          <w:sz w:val="20"/>
        </w:rPr>
        <w:t xml:space="preserve"> card.</w:t>
      </w:r>
    </w:p>
    <w:p w14:paraId="0AC7D7E6" w14:textId="77777777" w:rsidR="0041037A" w:rsidRPr="00D40AC6" w:rsidRDefault="0041037A">
      <w:pPr>
        <w:pStyle w:val="Numberedlist"/>
        <w:rPr>
          <w:sz w:val="20"/>
        </w:rPr>
      </w:pPr>
      <w:r w:rsidRPr="00D40AC6">
        <w:rPr>
          <w:sz w:val="20"/>
        </w:rPr>
        <w:t>2.</w:t>
      </w:r>
      <w:r w:rsidRPr="00D40AC6">
        <w:rPr>
          <w:sz w:val="20"/>
        </w:rPr>
        <w:tab/>
        <w:t>Input format for each field is F8.0 that al</w:t>
      </w:r>
      <w:r w:rsidRPr="00D40AC6">
        <w:rPr>
          <w:sz w:val="20"/>
        </w:rPr>
        <w:softHyphen/>
        <w:t>lows the user to specify the decimal point location.</w:t>
      </w:r>
    </w:p>
    <w:p w14:paraId="2FB25312" w14:textId="77777777" w:rsidR="0041037A" w:rsidRPr="00D40AC6" w:rsidRDefault="0041037A">
      <w:pPr>
        <w:pStyle w:val="Numberedlist"/>
        <w:rPr>
          <w:sz w:val="20"/>
        </w:rPr>
      </w:pPr>
      <w:r w:rsidRPr="00D40AC6">
        <w:rPr>
          <w:sz w:val="20"/>
        </w:rPr>
        <w:t>3.</w:t>
      </w:r>
      <w:r w:rsidRPr="00D40AC6">
        <w:rPr>
          <w:sz w:val="20"/>
        </w:rPr>
        <w:tab/>
        <w:t>The first two lines are ig</w:t>
      </w:r>
      <w:r w:rsidRPr="00D40AC6">
        <w:rPr>
          <w:sz w:val="20"/>
        </w:rPr>
        <w:softHyphen/>
        <w:t>nored and can be used to com</w:t>
      </w:r>
      <w:r w:rsidRPr="00D40AC6">
        <w:rPr>
          <w:sz w:val="20"/>
        </w:rPr>
        <w:softHyphen/>
        <w:t>ment the file.</w:t>
      </w:r>
    </w:p>
    <w:p w14:paraId="67299C13" w14:textId="4DF00815" w:rsidR="0041037A" w:rsidRPr="00D40AC6" w:rsidRDefault="0041037A">
      <w:pPr>
        <w:pStyle w:val="Numberedlist"/>
        <w:rPr>
          <w:sz w:val="20"/>
        </w:rPr>
      </w:pPr>
      <w:r w:rsidRPr="00D40AC6">
        <w:rPr>
          <w:sz w:val="20"/>
        </w:rPr>
        <w:t>4.</w:t>
      </w:r>
      <w:r w:rsidRPr="00D40AC6">
        <w:rPr>
          <w:sz w:val="20"/>
        </w:rPr>
        <w:tab/>
        <w:t>The third line contains in the first field a con</w:t>
      </w:r>
      <w:r w:rsidRPr="00D40AC6">
        <w:rPr>
          <w:sz w:val="20"/>
        </w:rPr>
        <w:softHyphen/>
        <w:t>stituent iden</w:t>
      </w:r>
      <w:r w:rsidRPr="00D40AC6">
        <w:rPr>
          <w:sz w:val="20"/>
        </w:rPr>
        <w:softHyphen/>
        <w:t>tifier name to aid in creat</w:t>
      </w:r>
      <w:r w:rsidRPr="00D40AC6">
        <w:rPr>
          <w:sz w:val="20"/>
        </w:rPr>
        <w:softHyphen/>
        <w:t>ing and editing the file.  The remaining fields contain the variable name which is right</w:t>
      </w:r>
      <w:ins w:id="3804" w:author="Honnalore Steissberg" w:date="2021-08-20T11:36:00Z">
        <w:r w:rsidR="000D5AA2">
          <w:rPr>
            <w:sz w:val="20"/>
          </w:rPr>
          <w:t>-</w:t>
        </w:r>
      </w:ins>
      <w:del w:id="3805" w:author="Honnalore Steissberg" w:date="2021-08-20T11:36:00Z">
        <w:r w:rsidRPr="00D40AC6" w:rsidDel="000D5AA2">
          <w:rPr>
            <w:sz w:val="20"/>
          </w:rPr>
          <w:delText xml:space="preserve"> </w:delText>
        </w:r>
      </w:del>
      <w:r w:rsidRPr="00D40AC6">
        <w:rPr>
          <w:sz w:val="20"/>
        </w:rPr>
        <w:t>justi</w:t>
      </w:r>
      <w:r w:rsidRPr="00D40AC6">
        <w:rPr>
          <w:sz w:val="20"/>
        </w:rPr>
        <w:softHyphen/>
        <w:t>fied ac</w:t>
      </w:r>
      <w:r w:rsidRPr="00D40AC6">
        <w:rPr>
          <w:sz w:val="20"/>
        </w:rPr>
        <w:softHyphen/>
        <w:t>cord</w:t>
      </w:r>
      <w:r w:rsidRPr="00D40AC6">
        <w:rPr>
          <w:sz w:val="20"/>
        </w:rPr>
        <w:softHyphen/>
        <w:t>ing to the input field.  This line is also ignored</w:t>
      </w:r>
      <w:ins w:id="3806" w:author="Honnalore Steissberg" w:date="2021-08-23T12:35:00Z">
        <w:r w:rsidR="0048042C">
          <w:rPr>
            <w:sz w:val="20"/>
          </w:rPr>
          <w:t>,</w:t>
        </w:r>
      </w:ins>
      <w:r w:rsidRPr="00D40AC6">
        <w:rPr>
          <w:sz w:val="20"/>
        </w:rPr>
        <w:t xml:space="preserve"> although the preproces</w:t>
      </w:r>
      <w:r w:rsidRPr="00D40AC6">
        <w:rPr>
          <w:sz w:val="20"/>
        </w:rPr>
        <w:softHyphen/>
        <w:t>sor checks to ensure the fields are aligned correct</w:t>
      </w:r>
      <w:r w:rsidRPr="00D40AC6">
        <w:rPr>
          <w:sz w:val="20"/>
        </w:rPr>
        <w:softHyphen/>
        <w:t>ly.</w:t>
      </w:r>
    </w:p>
    <w:p w14:paraId="42556A21" w14:textId="77777777" w:rsidR="0041037A" w:rsidRPr="00D40AC6" w:rsidRDefault="0041037A">
      <w:pPr>
        <w:pStyle w:val="Numberedlist"/>
        <w:rPr>
          <w:sz w:val="20"/>
        </w:rPr>
      </w:pPr>
      <w:r w:rsidRPr="00D40AC6">
        <w:rPr>
          <w:sz w:val="20"/>
        </w:rPr>
        <w:t>5.</w:t>
      </w:r>
      <w:r w:rsidRPr="00D40AC6">
        <w:rPr>
          <w:sz w:val="20"/>
        </w:rPr>
        <w:tab/>
        <w:t>The first field is left blank or can be used for com</w:t>
      </w:r>
      <w:r w:rsidRPr="00D40AC6">
        <w:rPr>
          <w:sz w:val="20"/>
        </w:rPr>
        <w:softHyphen/>
        <w:t>ments since it is ignored on input.  The remaining fields are used for specify</w:t>
      </w:r>
      <w:r w:rsidRPr="00D40AC6">
        <w:rPr>
          <w:sz w:val="20"/>
        </w:rPr>
        <w:softHyphen/>
        <w:t>ing the temperature or concentra</w:t>
      </w:r>
      <w:r w:rsidRPr="00D40AC6">
        <w:rPr>
          <w:sz w:val="20"/>
        </w:rPr>
        <w:softHyphen/>
        <w:t>tion at a given lay</w:t>
      </w:r>
      <w:r w:rsidRPr="00D40AC6">
        <w:rPr>
          <w:sz w:val="20"/>
        </w:rPr>
        <w:softHyphen/>
        <w:t xml:space="preserve">er.  If there are </w:t>
      </w:r>
      <w:r w:rsidRPr="00D40AC6">
        <w:rPr>
          <w:b/>
          <w:bCs/>
          <w:i/>
          <w:iCs/>
          <w:sz w:val="20"/>
        </w:rPr>
        <w:t>more</w:t>
      </w:r>
      <w:r w:rsidRPr="00D40AC6">
        <w:rPr>
          <w:sz w:val="20"/>
        </w:rPr>
        <w:t xml:space="preserve"> values than can be speci</w:t>
      </w:r>
      <w:r w:rsidRPr="00D40AC6">
        <w:rPr>
          <w:sz w:val="20"/>
        </w:rPr>
        <w:softHyphen/>
        <w:t>fied on one line, then they are continued on the next line leaving the first field blank or using it for com</w:t>
      </w:r>
      <w:r w:rsidRPr="00D40AC6">
        <w:rPr>
          <w:sz w:val="20"/>
        </w:rPr>
        <w:softHyphen/>
        <w:t>ments.</w:t>
      </w:r>
    </w:p>
    <w:p w14:paraId="61D55D09" w14:textId="77777777" w:rsidR="0041037A" w:rsidRPr="00D40AC6" w:rsidRDefault="0041037A">
      <w:pPr>
        <w:pStyle w:val="Numberedlist"/>
        <w:rPr>
          <w:sz w:val="20"/>
        </w:rPr>
      </w:pPr>
      <w:r w:rsidRPr="00D40AC6">
        <w:rPr>
          <w:sz w:val="20"/>
        </w:rPr>
        <w:t>6.</w:t>
      </w:r>
      <w:r w:rsidRPr="00D40AC6">
        <w:rPr>
          <w:sz w:val="20"/>
        </w:rPr>
        <w:tab/>
        <w:t>Values for the vertical profile start at the water surface layer [KT] and stop at the bot</w:t>
      </w:r>
      <w:r w:rsidRPr="00D40AC6">
        <w:rPr>
          <w:sz w:val="20"/>
        </w:rPr>
        <w:softHyphen/>
        <w:t>tom layer.  Boundary seg</w:t>
      </w:r>
      <w:r w:rsidRPr="00D40AC6">
        <w:rPr>
          <w:sz w:val="20"/>
        </w:rPr>
        <w:softHyphen/>
        <w:t xml:space="preserve">ments are </w:t>
      </w:r>
      <w:r w:rsidRPr="00D40AC6">
        <w:rPr>
          <w:b/>
          <w:bCs/>
          <w:i/>
          <w:iCs/>
          <w:sz w:val="20"/>
        </w:rPr>
        <w:t>not</w:t>
      </w:r>
      <w:r w:rsidRPr="00D40AC6">
        <w:rPr>
          <w:sz w:val="20"/>
        </w:rPr>
        <w:t xml:space="preserve"> included in the file.</w:t>
      </w:r>
    </w:p>
    <w:p w14:paraId="515F156F" w14:textId="77777777" w:rsidR="00D43FC7" w:rsidRPr="00D40AC6" w:rsidRDefault="00D43FC7">
      <w:pPr>
        <w:pStyle w:val="Numberedlist"/>
        <w:rPr>
          <w:sz w:val="20"/>
        </w:rPr>
      </w:pPr>
      <w:r w:rsidRPr="00D40AC6">
        <w:rPr>
          <w:sz w:val="20"/>
        </w:rPr>
        <w:t xml:space="preserve">7. </w:t>
      </w:r>
      <w:r w:rsidRPr="00D40AC6">
        <w:rPr>
          <w:sz w:val="20"/>
        </w:rPr>
        <w:tab/>
        <w:t xml:space="preserve">The order of constituents in the VPR </w:t>
      </w:r>
      <w:r w:rsidR="00D40AC6">
        <w:rPr>
          <w:sz w:val="20"/>
        </w:rPr>
        <w:t xml:space="preserve">file </w:t>
      </w:r>
      <w:r w:rsidRPr="00D40AC6">
        <w:rPr>
          <w:sz w:val="20"/>
        </w:rPr>
        <w:t>are as follows:</w:t>
      </w:r>
    </w:p>
    <w:p w14:paraId="47C62422" w14:textId="77777777" w:rsidR="00D43FC7" w:rsidRPr="00D40AC6" w:rsidRDefault="00D43FC7">
      <w:pPr>
        <w:pStyle w:val="Numberedlist"/>
        <w:numPr>
          <w:ilvl w:val="0"/>
          <w:numId w:val="52"/>
        </w:numPr>
        <w:rPr>
          <w:sz w:val="20"/>
        </w:rPr>
        <w:pPrChange w:id="3807" w:author="Honnalore Steissberg" w:date="2021-08-23T12:49:00Z">
          <w:pPr>
            <w:pStyle w:val="Numberedlist"/>
            <w:numPr>
              <w:numId w:val="35"/>
            </w:numPr>
            <w:ind w:left="1080"/>
          </w:pPr>
        </w:pPrChange>
      </w:pPr>
      <w:r w:rsidRPr="00D40AC6">
        <w:rPr>
          <w:sz w:val="20"/>
        </w:rPr>
        <w:t>Temperature</w:t>
      </w:r>
    </w:p>
    <w:p w14:paraId="1764F9E8" w14:textId="77777777" w:rsidR="00D43FC7" w:rsidRPr="00D40AC6" w:rsidRDefault="00D43FC7">
      <w:pPr>
        <w:pStyle w:val="Numberedlist"/>
        <w:numPr>
          <w:ilvl w:val="0"/>
          <w:numId w:val="52"/>
        </w:numPr>
        <w:rPr>
          <w:sz w:val="20"/>
        </w:rPr>
        <w:pPrChange w:id="3808" w:author="Honnalore Steissberg" w:date="2021-08-23T12:49:00Z">
          <w:pPr>
            <w:pStyle w:val="Numberedlist"/>
            <w:numPr>
              <w:numId w:val="35"/>
            </w:numPr>
            <w:ind w:left="1080"/>
          </w:pPr>
        </w:pPrChange>
      </w:pPr>
      <w:r w:rsidRPr="00D40AC6">
        <w:rPr>
          <w:sz w:val="20"/>
        </w:rPr>
        <w:t>Constituents</w:t>
      </w:r>
    </w:p>
    <w:p w14:paraId="17D3ECAF" w14:textId="77777777" w:rsidR="00D43FC7" w:rsidRPr="00D40AC6" w:rsidRDefault="00D43FC7">
      <w:pPr>
        <w:pStyle w:val="Numberedlist"/>
        <w:numPr>
          <w:ilvl w:val="0"/>
          <w:numId w:val="52"/>
        </w:numPr>
        <w:rPr>
          <w:sz w:val="20"/>
        </w:rPr>
        <w:pPrChange w:id="3809" w:author="Honnalore Steissberg" w:date="2021-08-23T12:49:00Z">
          <w:pPr>
            <w:pStyle w:val="Numberedlist"/>
            <w:numPr>
              <w:numId w:val="35"/>
            </w:numPr>
            <w:ind w:left="1080"/>
          </w:pPr>
        </w:pPrChange>
      </w:pPr>
      <w:r w:rsidRPr="00D40AC6">
        <w:rPr>
          <w:sz w:val="20"/>
        </w:rPr>
        <w:t>Epiphyton/periphyton</w:t>
      </w:r>
    </w:p>
    <w:p w14:paraId="382BC047" w14:textId="77777777" w:rsidR="00D43FC7" w:rsidRPr="00D40AC6" w:rsidRDefault="00D43FC7">
      <w:pPr>
        <w:pStyle w:val="Numberedlist"/>
        <w:numPr>
          <w:ilvl w:val="0"/>
          <w:numId w:val="52"/>
        </w:numPr>
        <w:rPr>
          <w:sz w:val="20"/>
        </w:rPr>
        <w:pPrChange w:id="3810" w:author="Honnalore Steissberg" w:date="2021-08-23T12:49:00Z">
          <w:pPr>
            <w:pStyle w:val="Numberedlist"/>
            <w:numPr>
              <w:numId w:val="35"/>
            </w:numPr>
            <w:ind w:left="1080"/>
          </w:pPr>
        </w:pPrChange>
      </w:pPr>
      <w:r w:rsidRPr="00D40AC6">
        <w:rPr>
          <w:sz w:val="20"/>
        </w:rPr>
        <w:t>Macrophytes</w:t>
      </w:r>
    </w:p>
    <w:p w14:paraId="017C414F" w14:textId="77777777" w:rsidR="0041037A" w:rsidRPr="00D40AC6" w:rsidRDefault="0041037A">
      <w:pPr>
        <w:pStyle w:val="BodyText2"/>
        <w:rPr>
          <w:sz w:val="20"/>
        </w:rPr>
      </w:pPr>
    </w:p>
    <w:p w14:paraId="16E21B30" w14:textId="77777777" w:rsidR="0041037A" w:rsidRPr="00D40AC6" w:rsidRDefault="0041037A">
      <w:pPr>
        <w:pStyle w:val="BodyText"/>
        <w:rPr>
          <w:sz w:val="20"/>
        </w:rPr>
      </w:pPr>
      <w:r w:rsidRPr="00D40AC6">
        <w:rPr>
          <w:sz w:val="20"/>
        </w:rPr>
        <w:t>The following sample input file contains vertically varying initial temperature and dissolved oxygen profiles that corre</w:t>
      </w:r>
      <w:r w:rsidRPr="00D40AC6">
        <w:rPr>
          <w:sz w:val="20"/>
        </w:rPr>
        <w:softHyphen/>
        <w:t>spond to the sample input bath</w:t>
      </w:r>
      <w:r w:rsidRPr="00D40AC6">
        <w:rPr>
          <w:sz w:val="20"/>
        </w:rPr>
        <w:softHyphen/>
        <w:t>ym</w:t>
      </w:r>
      <w:r w:rsidRPr="00D40AC6">
        <w:rPr>
          <w:sz w:val="20"/>
        </w:rPr>
        <w:softHyphen/>
        <w:t>etry.  The surface layer [</w:t>
      </w:r>
      <w:r w:rsidRPr="00D40AC6">
        <w:rPr>
          <w:rFonts w:cs="Arial"/>
          <w:sz w:val="20"/>
        </w:rPr>
        <w:t>KT</w:t>
      </w:r>
      <w:r w:rsidRPr="00D40AC6">
        <w:rPr>
          <w:sz w:val="20"/>
        </w:rPr>
        <w:t>] is located at layer five.</w:t>
      </w:r>
    </w:p>
    <w:p w14:paraId="7B39CFB6" w14:textId="77777777" w:rsidR="00D40AC6" w:rsidRPr="009951DF" w:rsidRDefault="00D40AC6" w:rsidP="00D40AC6">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73E26533" w14:textId="77777777" w:rsidR="0041037A" w:rsidRPr="001B19CA" w:rsidRDefault="0041037A">
      <w:pPr>
        <w:pStyle w:val="Examplebody"/>
        <w:rPr>
          <w:rStyle w:val="Cardexample1"/>
        </w:rPr>
      </w:pPr>
      <w:r w:rsidRPr="001B19CA">
        <w:rPr>
          <w:rStyle w:val="Cardexample1"/>
        </w:rPr>
        <w:t xml:space="preserve">            CE-QUAL-W2 sample vertical profile initial conditions file</w:t>
      </w:r>
    </w:p>
    <w:p w14:paraId="4F51434C" w14:textId="77777777" w:rsidR="0041037A" w:rsidRPr="001B19CA" w:rsidRDefault="0041037A">
      <w:pPr>
        <w:pStyle w:val="Examplebody"/>
        <w:rPr>
          <w:rStyle w:val="Cardexample1"/>
        </w:rPr>
      </w:pPr>
    </w:p>
    <w:p w14:paraId="7B8F987E" w14:textId="77777777" w:rsidR="0041037A" w:rsidRPr="001B19CA" w:rsidRDefault="0041037A">
      <w:pPr>
        <w:pStyle w:val="Examplebody"/>
        <w:rPr>
          <w:rStyle w:val="Cardexample1"/>
        </w:rPr>
      </w:pPr>
      <w:r w:rsidRPr="001B19CA">
        <w:rPr>
          <w:rStyle w:val="Cardexample1"/>
        </w:rPr>
        <w:t xml:space="preserve">TEMP VPR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4EDA0A77" w14:textId="77777777" w:rsidR="0041037A" w:rsidRPr="001B19CA" w:rsidRDefault="0041037A">
      <w:pPr>
        <w:pStyle w:val="Examplebody"/>
        <w:rPr>
          <w:rStyle w:val="Cardexample1"/>
        </w:rPr>
      </w:pPr>
      <w:r w:rsidRPr="001B19CA">
        <w:rPr>
          <w:rStyle w:val="Cardexample1"/>
        </w:rPr>
        <w:t xml:space="preserve">            15.2    15.0    14.7    14.5    14.3    14.2    11.7     8.5     6.7</w:t>
      </w:r>
    </w:p>
    <w:p w14:paraId="1DD05844" w14:textId="77777777" w:rsidR="0041037A" w:rsidRPr="001B19CA" w:rsidRDefault="0041037A">
      <w:pPr>
        <w:pStyle w:val="Examplebody"/>
        <w:rPr>
          <w:rStyle w:val="Cardexample1"/>
        </w:rPr>
      </w:pPr>
      <w:r w:rsidRPr="001B19CA">
        <w:rPr>
          <w:rStyle w:val="Cardexample1"/>
        </w:rPr>
        <w:t xml:space="preserve">             6.2     6.0     6.0     6.0     6.0     6.0     6.0     6.0     6.0</w:t>
      </w:r>
    </w:p>
    <w:p w14:paraId="5CD6E4CB" w14:textId="77777777" w:rsidR="0041037A" w:rsidRPr="001B19CA" w:rsidRDefault="0041037A">
      <w:pPr>
        <w:pStyle w:val="Examplebody"/>
        <w:rPr>
          <w:rStyle w:val="Cardexample1"/>
        </w:rPr>
      </w:pPr>
      <w:r w:rsidRPr="001B19CA">
        <w:rPr>
          <w:rStyle w:val="Cardexample1"/>
        </w:rPr>
        <w:t xml:space="preserve">             6.0     6.0</w:t>
      </w:r>
    </w:p>
    <w:p w14:paraId="3B143383" w14:textId="77777777" w:rsidR="0041037A" w:rsidRPr="001B19CA" w:rsidRDefault="0041037A">
      <w:pPr>
        <w:pStyle w:val="Examplebody"/>
        <w:rPr>
          <w:rStyle w:val="Cardexample1"/>
        </w:rPr>
      </w:pPr>
    </w:p>
    <w:p w14:paraId="1108F46C" w14:textId="77777777" w:rsidR="0041037A" w:rsidRPr="001B19CA" w:rsidRDefault="0041037A">
      <w:pPr>
        <w:pStyle w:val="Examplebody"/>
        <w:rPr>
          <w:rStyle w:val="Cardexample1"/>
        </w:rPr>
      </w:pPr>
      <w:r w:rsidRPr="001B19CA">
        <w:rPr>
          <w:rStyle w:val="Cardexample1"/>
        </w:rPr>
        <w:t xml:space="preserve">DO VPR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1F957FD2" w14:textId="77777777" w:rsidR="0041037A" w:rsidRPr="001B19CA" w:rsidRDefault="0041037A">
      <w:pPr>
        <w:pStyle w:val="Examplebody"/>
        <w:rPr>
          <w:rStyle w:val="Cardexample1"/>
        </w:rPr>
      </w:pPr>
      <w:r w:rsidRPr="001B19CA">
        <w:rPr>
          <w:rStyle w:val="Cardexample1"/>
        </w:rPr>
        <w:t xml:space="preserve">            12.0    12.0    12.0    12.0    11.9    11.9    11.7     8.5     6.7</w:t>
      </w:r>
    </w:p>
    <w:p w14:paraId="455551B0" w14:textId="77777777" w:rsidR="0041037A" w:rsidRPr="001B19CA" w:rsidRDefault="0041037A">
      <w:pPr>
        <w:pStyle w:val="Examplebody"/>
        <w:rPr>
          <w:rStyle w:val="Cardexample1"/>
        </w:rPr>
      </w:pPr>
      <w:r w:rsidRPr="001B19CA">
        <w:rPr>
          <w:rStyle w:val="Cardexample1"/>
        </w:rPr>
        <w:t xml:space="preserve">             6.2     6.0     6.0     6.0     6.0     6.0     6.0     6.0     6.0</w:t>
      </w:r>
    </w:p>
    <w:p w14:paraId="752BA1D4" w14:textId="77777777" w:rsidR="0041037A" w:rsidRPr="001B19CA" w:rsidRDefault="0041037A">
      <w:pPr>
        <w:pStyle w:val="BodyText2"/>
        <w:rPr>
          <w:rStyle w:val="Cardexample1"/>
        </w:rPr>
      </w:pPr>
      <w:r w:rsidRPr="001B19CA">
        <w:rPr>
          <w:rStyle w:val="Cardexample1"/>
        </w:rPr>
        <w:t xml:space="preserve">             6.0     6.0</w:t>
      </w:r>
    </w:p>
    <w:p w14:paraId="25EC3A81" w14:textId="77777777" w:rsidR="0041037A" w:rsidRPr="00B7030B" w:rsidRDefault="0041037A">
      <w:pPr>
        <w:pStyle w:val="BodyText2"/>
      </w:pPr>
    </w:p>
    <w:p w14:paraId="728D1D55" w14:textId="77777777" w:rsidR="001A6B6B" w:rsidRPr="00D40AC6" w:rsidRDefault="001A6B6B" w:rsidP="001A6B6B">
      <w:pPr>
        <w:rPr>
          <w:sz w:val="20"/>
          <w:szCs w:val="18"/>
        </w:rPr>
      </w:pPr>
      <w:r w:rsidRPr="00D40AC6">
        <w:rPr>
          <w:sz w:val="20"/>
          <w:szCs w:val="18"/>
        </w:rPr>
        <w:t>There is also a free format option for this file. Whenever the first character on the first line is a ‘$’ character, the model assumes the input is in free format rather than fixed format. Besides allowing the use of Excel and easy exporting to a csv file type, this also allows one not to be constrained by the 8</w:t>
      </w:r>
      <w:r w:rsidR="00D40AC6">
        <w:rPr>
          <w:sz w:val="20"/>
          <w:szCs w:val="18"/>
        </w:rPr>
        <w:t>-</w:t>
      </w:r>
      <w:r w:rsidRPr="00D40AC6">
        <w:rPr>
          <w:sz w:val="20"/>
          <w:szCs w:val="18"/>
        </w:rPr>
        <w:t>column width nor by wrapping temperature or concentration values.</w:t>
      </w:r>
    </w:p>
    <w:p w14:paraId="2AAB481B" w14:textId="77777777" w:rsidR="0043449E" w:rsidRPr="00B7030B" w:rsidRDefault="0043449E">
      <w:pPr>
        <w:pStyle w:val="BodyText2"/>
      </w:pPr>
    </w:p>
    <w:p w14:paraId="07FA01F6" w14:textId="77777777" w:rsidR="001A6B6B" w:rsidRPr="00B7030B" w:rsidRDefault="001A6B6B">
      <w:pPr>
        <w:pStyle w:val="BodyText2"/>
      </w:pPr>
    </w:p>
    <w:p w14:paraId="1D29FF27" w14:textId="77777777" w:rsidR="001A6B6B" w:rsidRPr="00B7030B" w:rsidRDefault="00D40AC6" w:rsidP="00CD2F77">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r w:rsidRPr="00B7030B">
        <w:rPr>
          <w:rFonts w:asciiTheme="minorHAnsi" w:hAnsiTheme="minorHAnsi"/>
        </w:rPr>
        <w:lastRenderedPageBreak/>
        <w:t>Example</w:t>
      </w:r>
      <w:r>
        <w:rPr>
          <w:rFonts w:asciiTheme="minorHAnsi" w:hAnsiTheme="minorHAnsi"/>
        </w:rPr>
        <w:t xml:space="preserve"> – </w:t>
      </w:r>
      <w:r w:rsidR="001A6B6B" w:rsidRPr="00B7030B">
        <w:rPr>
          <w:rFonts w:asciiTheme="minorHAnsi" w:hAnsiTheme="minorHAnsi"/>
        </w:rPr>
        <w:t>Free format</w:t>
      </w:r>
      <w:r>
        <w:rPr>
          <w:rFonts w:asciiTheme="minorHAnsi" w:hAnsiTheme="minorHAnsi"/>
        </w:rPr>
        <w:t>, comma delimited</w:t>
      </w:r>
    </w:p>
    <w:p w14:paraId="6F2E4B44" w14:textId="77777777" w:rsidR="001A6B6B" w:rsidRPr="00B7030B" w:rsidRDefault="001A6B6B" w:rsidP="001A6B6B">
      <w:pPr>
        <w:rPr>
          <w:rFonts w:cs="Courier New"/>
          <w:sz w:val="18"/>
        </w:rPr>
      </w:pPr>
    </w:p>
    <w:p w14:paraId="5E0A5036"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 xml:space="preserve">$VPR file for Spokane </w:t>
      </w:r>
      <w:proofErr w:type="spellStart"/>
      <w:proofErr w:type="gramStart"/>
      <w:r w:rsidRPr="00CD2F77">
        <w:rPr>
          <w:rFonts w:ascii="Courier New" w:hAnsi="Courier New" w:cs="Courier New"/>
          <w:sz w:val="16"/>
          <w:szCs w:val="18"/>
        </w:rPr>
        <w:t>River,,,</w:t>
      </w:r>
      <w:proofErr w:type="gramEnd"/>
      <w:r w:rsidRPr="00CD2F77">
        <w:rPr>
          <w:rFonts w:ascii="Courier New" w:hAnsi="Courier New" w:cs="Courier New"/>
          <w:sz w:val="16"/>
          <w:szCs w:val="18"/>
        </w:rPr>
        <w:t>KMX</w:t>
      </w:r>
      <w:proofErr w:type="spellEnd"/>
      <w:r w:rsidRPr="00CD2F77">
        <w:rPr>
          <w:rFonts w:ascii="Courier New" w:hAnsi="Courier New" w:cs="Courier New"/>
          <w:sz w:val="16"/>
          <w:szCs w:val="18"/>
        </w:rPr>
        <w:t>=47,Start at K=2 to 46,,,,,,</w:t>
      </w:r>
    </w:p>
    <w:p w14:paraId="4CB3FFA8" w14:textId="77777777" w:rsidR="001A6B6B" w:rsidRPr="00CD2F77" w:rsidRDefault="001A6B6B" w:rsidP="001A6B6B">
      <w:pPr>
        <w:rPr>
          <w:rFonts w:ascii="Courier New" w:hAnsi="Courier New" w:cs="Courier New"/>
          <w:sz w:val="16"/>
          <w:szCs w:val="18"/>
        </w:rPr>
      </w:pPr>
      <w:proofErr w:type="spellStart"/>
      <w:r w:rsidRPr="00CD2F77">
        <w:rPr>
          <w:rFonts w:ascii="Courier New" w:hAnsi="Courier New" w:cs="Courier New"/>
          <w:sz w:val="16"/>
          <w:szCs w:val="18"/>
        </w:rPr>
        <w:t>Layer</w:t>
      </w:r>
      <w:proofErr w:type="gramStart"/>
      <w:r w:rsidRPr="00CD2F77">
        <w:rPr>
          <w:rFonts w:ascii="Courier New" w:hAnsi="Courier New" w:cs="Courier New"/>
          <w:sz w:val="16"/>
          <w:szCs w:val="18"/>
        </w:rPr>
        <w:t>#,KT</w:t>
      </w:r>
      <w:proofErr w:type="spellEnd"/>
      <w:proofErr w:type="gramEnd"/>
      <w:r w:rsidRPr="00CD2F77">
        <w:rPr>
          <w:rFonts w:ascii="Courier New" w:hAnsi="Courier New" w:cs="Courier New"/>
          <w:sz w:val="16"/>
          <w:szCs w:val="18"/>
        </w:rPr>
        <w:t>,,,,,,,,,</w:t>
      </w:r>
    </w:p>
    <w:p w14:paraId="3063BA48"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Variable,37,38,39,40,41,42,43,44,45,46</w:t>
      </w:r>
    </w:p>
    <w:p w14:paraId="7CEE255C"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TEMP,17.10,17.10,17.10,17.10,17.10,17.10,17.10,17.10,17.10,17.00</w:t>
      </w:r>
    </w:p>
    <w:p w14:paraId="571C2605"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ALG1,0.10,0.10,0.10,0.10,0.10,0.10,0.10,0.10,0.10,0.11</w:t>
      </w:r>
    </w:p>
    <w:p w14:paraId="6DEB615C"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DO,12.10,12.10,12.00,12.00,12.00,12.00,12.00,12.00,12.00,12.00</w:t>
      </w:r>
    </w:p>
    <w:p w14:paraId="7A02F490" w14:textId="77777777" w:rsidR="001A6B6B" w:rsidRPr="00B7030B" w:rsidRDefault="001A6B6B" w:rsidP="001A6B6B">
      <w:pPr>
        <w:rPr>
          <w:rFonts w:cs="Courier New"/>
          <w:sz w:val="18"/>
        </w:rPr>
      </w:pPr>
    </w:p>
    <w:p w14:paraId="5E6D391D" w14:textId="77777777" w:rsidR="00D40AC6" w:rsidRPr="00B7030B" w:rsidRDefault="00D40AC6" w:rsidP="00D40AC6">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w:t>
      </w:r>
      <w:r w:rsidRPr="00B7030B">
        <w:rPr>
          <w:rFonts w:asciiTheme="minorHAnsi" w:hAnsiTheme="minorHAnsi"/>
        </w:rPr>
        <w:t>Free format</w:t>
      </w:r>
      <w:r>
        <w:rPr>
          <w:rFonts w:asciiTheme="minorHAnsi" w:hAnsiTheme="minorHAnsi"/>
        </w:rPr>
        <w:t>, comma delimited (as viewed in Excel)</w:t>
      </w:r>
    </w:p>
    <w:p w14:paraId="1F34F0AB" w14:textId="77777777" w:rsidR="001A6B6B" w:rsidRPr="00B7030B" w:rsidRDefault="001A6B6B" w:rsidP="001A6B6B">
      <w:pPr>
        <w:rPr>
          <w:rFonts w:cs="Courier New"/>
          <w:sz w:val="18"/>
        </w:rPr>
      </w:pPr>
    </w:p>
    <w:p w14:paraId="4D018F83" w14:textId="77777777" w:rsidR="001A6B6B" w:rsidRPr="00B7030B" w:rsidRDefault="001A6B6B" w:rsidP="001A6B6B">
      <w:pPr>
        <w:rPr>
          <w:rFonts w:cs="Courier New"/>
          <w:sz w:val="18"/>
        </w:rPr>
      </w:pPr>
      <w:r w:rsidRPr="00B7030B">
        <w:rPr>
          <w:noProof/>
          <w:snapToGrid/>
        </w:rPr>
        <w:drawing>
          <wp:inline distT="0" distB="0" distL="0" distR="0" wp14:anchorId="7F4F455C" wp14:editId="1F24CFC3">
            <wp:extent cx="5949315" cy="108077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9315" cy="1080770"/>
                    </a:xfrm>
                    <a:prstGeom prst="rect">
                      <a:avLst/>
                    </a:prstGeom>
                    <a:noFill/>
                    <a:ln>
                      <a:noFill/>
                    </a:ln>
                  </pic:spPr>
                </pic:pic>
              </a:graphicData>
            </a:graphic>
          </wp:inline>
        </w:drawing>
      </w:r>
    </w:p>
    <w:p w14:paraId="4FEB61B1" w14:textId="77777777" w:rsidR="0043449E" w:rsidRPr="00B7030B" w:rsidRDefault="0043449E">
      <w:pPr>
        <w:pStyle w:val="BodyText2"/>
        <w:sectPr w:rsidR="0043449E" w:rsidRPr="00B7030B" w:rsidSect="000E4BA7">
          <w:headerReference w:type="even" r:id="rId182"/>
          <w:headerReference w:type="default" r:id="rId183"/>
          <w:endnotePr>
            <w:numFmt w:val="decimal"/>
          </w:endnotePr>
          <w:pgSz w:w="12240" w:h="15840" w:code="1"/>
          <w:pgMar w:top="1728" w:right="1440" w:bottom="1728" w:left="2160" w:header="1008" w:footer="1008" w:gutter="0"/>
          <w:paperSrc w:first="100" w:other="100"/>
          <w:cols w:space="720"/>
          <w:noEndnote/>
        </w:sectPr>
      </w:pPr>
    </w:p>
    <w:p w14:paraId="140F999F" w14:textId="77777777" w:rsidR="0041037A" w:rsidRPr="00B7030B" w:rsidRDefault="0041037A">
      <w:pPr>
        <w:pStyle w:val="Heading3"/>
        <w:rPr>
          <w:rFonts w:asciiTheme="minorHAnsi" w:hAnsiTheme="minorHAnsi"/>
        </w:rPr>
      </w:pPr>
      <w:bookmarkStart w:id="3811" w:name="longitudinal_profile_file"/>
      <w:bookmarkStart w:id="3812" w:name="_Longitudinal_Profile_File"/>
      <w:bookmarkStart w:id="3813" w:name="_Toc41047918"/>
      <w:bookmarkEnd w:id="3811"/>
      <w:bookmarkEnd w:id="3812"/>
      <w:r w:rsidRPr="00B7030B">
        <w:rPr>
          <w:rFonts w:asciiTheme="minorHAnsi" w:hAnsiTheme="minorHAnsi"/>
        </w:rPr>
        <w:lastRenderedPageBreak/>
        <w:t>Longitudinal Pro</w:t>
      </w:r>
      <w:r w:rsidRPr="00B7030B">
        <w:rPr>
          <w:rFonts w:asciiTheme="minorHAnsi" w:hAnsiTheme="minorHAnsi"/>
        </w:rPr>
        <w:softHyphen/>
        <w:t>file File</w:t>
      </w:r>
      <w:bookmarkEnd w:id="3813"/>
    </w:p>
    <w:p w14:paraId="358525D4" w14:textId="2A17F2E2" w:rsidR="0041037A" w:rsidRPr="00FC5404" w:rsidRDefault="0041037A">
      <w:pPr>
        <w:pStyle w:val="BodyText"/>
        <w:rPr>
          <w:sz w:val="20"/>
        </w:rPr>
      </w:pPr>
      <w:r w:rsidRPr="00FC5404">
        <w:rPr>
          <w:sz w:val="20"/>
        </w:rPr>
        <w:t>This file contains vertical pro</w:t>
      </w:r>
      <w:r w:rsidRPr="00FC5404">
        <w:rPr>
          <w:sz w:val="20"/>
        </w:rPr>
        <w:softHyphen/>
        <w:t>files for each seg</w:t>
      </w:r>
      <w:r w:rsidRPr="00FC5404">
        <w:rPr>
          <w:sz w:val="20"/>
        </w:rPr>
        <w:softHyphen/>
        <w:t>ment used to ini</w:t>
      </w:r>
      <w:r w:rsidRPr="00FC5404">
        <w:rPr>
          <w:sz w:val="20"/>
        </w:rPr>
        <w:softHyphen/>
        <w:t>tialize tem</w:t>
      </w:r>
      <w:r w:rsidRPr="00FC5404">
        <w:rPr>
          <w:sz w:val="20"/>
        </w:rPr>
        <w:softHyphen/>
        <w:t>pera</w:t>
      </w:r>
      <w:r w:rsidRPr="00FC5404">
        <w:rPr>
          <w:sz w:val="20"/>
        </w:rPr>
        <w:softHyphen/>
        <w:t>ture and/or constitu</w:t>
      </w:r>
      <w:r w:rsidRPr="00FC5404">
        <w:rPr>
          <w:sz w:val="20"/>
        </w:rPr>
        <w:softHyphen/>
        <w:t>ent concentrations for each compu</w:t>
      </w:r>
      <w:r w:rsidRPr="00FC5404">
        <w:rPr>
          <w:sz w:val="20"/>
        </w:rPr>
        <w:softHyphen/>
        <w:t>tation</w:t>
      </w:r>
      <w:r w:rsidRPr="00FC5404">
        <w:rPr>
          <w:sz w:val="20"/>
        </w:rPr>
        <w:softHyphen/>
        <w:t>al grid cell.  It is useful when temperature or a constituent is both vertically and lon</w:t>
      </w:r>
      <w:r w:rsidRPr="00FC5404">
        <w:rPr>
          <w:sz w:val="20"/>
        </w:rPr>
        <w:softHyphen/>
        <w:t>gitudi</w:t>
      </w:r>
      <w:r w:rsidRPr="00FC5404">
        <w:rPr>
          <w:sz w:val="20"/>
        </w:rPr>
        <w:softHyphen/>
        <w:t>nally stratified</w:t>
      </w:r>
      <w:ins w:id="3814" w:author="Honnalore Steissberg" w:date="2021-08-22T18:31:00Z">
        <w:r w:rsidR="00C44CB5">
          <w:rPr>
            <w:sz w:val="20"/>
          </w:rPr>
          <w:t>,</w:t>
        </w:r>
      </w:ins>
      <w:r w:rsidRPr="00FC5404">
        <w:rPr>
          <w:sz w:val="20"/>
        </w:rPr>
        <w:t xml:space="preserve"> where a single value or profile is not representative of the ini</w:t>
      </w:r>
      <w:r w:rsidRPr="00FC5404">
        <w:rPr>
          <w:sz w:val="20"/>
        </w:rPr>
        <w:softHyphen/>
        <w:t>tial conditions.  The following is a list of guide</w:t>
      </w:r>
      <w:r w:rsidRPr="00FC5404">
        <w:rPr>
          <w:sz w:val="20"/>
        </w:rPr>
        <w:softHyphen/>
        <w:t>lines for file preparation:</w:t>
      </w:r>
    </w:p>
    <w:p w14:paraId="50091147" w14:textId="77777777" w:rsidR="0041037A" w:rsidRPr="00FC5404" w:rsidRDefault="0041037A">
      <w:pPr>
        <w:pStyle w:val="Numberedlist"/>
        <w:rPr>
          <w:sz w:val="20"/>
        </w:rPr>
      </w:pPr>
      <w:r w:rsidRPr="00FC5404">
        <w:rPr>
          <w:sz w:val="20"/>
        </w:rPr>
        <w:t>1.</w:t>
      </w:r>
      <w:r w:rsidRPr="00FC5404">
        <w:rPr>
          <w:sz w:val="20"/>
        </w:rPr>
        <w:tab/>
        <w:t>An initial longitudinal profile input is specified by input</w:t>
      </w:r>
      <w:r w:rsidRPr="00FC5404">
        <w:rPr>
          <w:sz w:val="20"/>
        </w:rPr>
        <w:softHyphen/>
        <w:t>ting -2.0 for the initial temp</w:t>
      </w:r>
      <w:r w:rsidRPr="00FC5404">
        <w:rPr>
          <w:sz w:val="20"/>
        </w:rPr>
        <w:softHyphen/>
        <w:t>era</w:t>
      </w:r>
      <w:r w:rsidRPr="00FC5404">
        <w:rPr>
          <w:sz w:val="20"/>
        </w:rPr>
        <w:softHyphen/>
        <w:t xml:space="preserve">ture on the </w:t>
      </w:r>
      <w:hyperlink w:anchor="initial_conditions" w:history="1">
        <w:r w:rsidRPr="00FC5404">
          <w:rPr>
            <w:rStyle w:val="Hyperlink"/>
            <w:rFonts w:asciiTheme="minorHAnsi" w:hAnsiTheme="minorHAnsi"/>
          </w:rPr>
          <w:t>Initial Con</w:t>
        </w:r>
        <w:r w:rsidRPr="00FC5404">
          <w:rPr>
            <w:rStyle w:val="Hyperlink"/>
            <w:rFonts w:asciiTheme="minorHAnsi" w:hAnsiTheme="minorHAnsi"/>
          </w:rPr>
          <w:softHyphen/>
          <w:t>ditions</w:t>
        </w:r>
      </w:hyperlink>
      <w:r w:rsidRPr="00FC5404">
        <w:rPr>
          <w:sz w:val="20"/>
        </w:rPr>
        <w:t xml:space="preserve"> card or a consti</w:t>
      </w:r>
      <w:r w:rsidRPr="00FC5404">
        <w:rPr>
          <w:sz w:val="20"/>
        </w:rPr>
        <w:softHyphen/>
        <w:t>tu</w:t>
      </w:r>
      <w:r w:rsidRPr="00FC5404">
        <w:rPr>
          <w:sz w:val="20"/>
        </w:rPr>
        <w:softHyphen/>
        <w:t>ent's initial con</w:t>
      </w:r>
      <w:r w:rsidRPr="00FC5404">
        <w:rPr>
          <w:sz w:val="20"/>
        </w:rPr>
        <w:softHyphen/>
        <w:t xml:space="preserve">centration on the </w:t>
      </w:r>
      <w:hyperlink w:anchor="initial_concentration" w:history="1">
        <w:r w:rsidRPr="00FC5404">
          <w:rPr>
            <w:rStyle w:val="Hyperlink"/>
            <w:rFonts w:asciiTheme="minorHAnsi" w:hAnsiTheme="minorHAnsi"/>
          </w:rPr>
          <w:t>Initial Con</w:t>
        </w:r>
        <w:r w:rsidRPr="00FC5404">
          <w:rPr>
            <w:rStyle w:val="Hyperlink"/>
            <w:rFonts w:asciiTheme="minorHAnsi" w:hAnsiTheme="minorHAnsi"/>
          </w:rPr>
          <w:softHyphen/>
          <w:t>centra</w:t>
        </w:r>
        <w:r w:rsidRPr="00FC5404">
          <w:rPr>
            <w:rStyle w:val="Hyperlink"/>
            <w:rFonts w:asciiTheme="minorHAnsi" w:hAnsiTheme="minorHAnsi"/>
          </w:rPr>
          <w:softHyphen/>
          <w:t>tion</w:t>
        </w:r>
      </w:hyperlink>
      <w:r w:rsidRPr="00FC5404">
        <w:rPr>
          <w:sz w:val="20"/>
        </w:rPr>
        <w:t xml:space="preserve"> card.  If temperature is in</w:t>
      </w:r>
      <w:r w:rsidRPr="00FC5404">
        <w:rPr>
          <w:sz w:val="20"/>
        </w:rPr>
        <w:softHyphen/>
        <w:t>clud</w:t>
      </w:r>
      <w:r w:rsidRPr="00FC5404">
        <w:rPr>
          <w:sz w:val="20"/>
        </w:rPr>
        <w:softHyphen/>
        <w:t xml:space="preserve">ed, then it </w:t>
      </w:r>
      <w:r w:rsidRPr="00FC5404">
        <w:rPr>
          <w:b/>
          <w:bCs/>
          <w:i/>
          <w:iCs/>
          <w:sz w:val="20"/>
        </w:rPr>
        <w:t>must</w:t>
      </w:r>
      <w:r w:rsidRPr="00FC5404">
        <w:rPr>
          <w:sz w:val="20"/>
        </w:rPr>
        <w:t xml:space="preserve"> be the first series of profiles in the file.  Constituent pro</w:t>
      </w:r>
      <w:r w:rsidRPr="00FC5404">
        <w:rPr>
          <w:sz w:val="20"/>
        </w:rPr>
        <w:softHyphen/>
        <w:t xml:space="preserve">files </w:t>
      </w:r>
      <w:r w:rsidRPr="00FC5404">
        <w:rPr>
          <w:b/>
          <w:bCs/>
          <w:i/>
          <w:iCs/>
          <w:sz w:val="20"/>
        </w:rPr>
        <w:t>must</w:t>
      </w:r>
      <w:r w:rsidRPr="00FC5404">
        <w:rPr>
          <w:sz w:val="20"/>
        </w:rPr>
        <w:t xml:space="preserve"> be input in the same order as they are speci</w:t>
      </w:r>
      <w:r w:rsidRPr="00FC5404">
        <w:rPr>
          <w:sz w:val="20"/>
        </w:rPr>
        <w:softHyphen/>
        <w:t xml:space="preserve">fied on the </w:t>
      </w:r>
      <w:hyperlink w:anchor="initial_concentration" w:history="1">
        <w:r w:rsidRPr="00FC5404">
          <w:rPr>
            <w:rStyle w:val="Hyperlink"/>
            <w:rFonts w:asciiTheme="minorHAnsi" w:hAnsiTheme="minorHAnsi"/>
          </w:rPr>
          <w:t>Initial Con</w:t>
        </w:r>
        <w:r w:rsidRPr="00FC5404">
          <w:rPr>
            <w:rStyle w:val="Hyperlink"/>
            <w:rFonts w:asciiTheme="minorHAnsi" w:hAnsiTheme="minorHAnsi"/>
          </w:rPr>
          <w:softHyphen/>
          <w:t>centra</w:t>
        </w:r>
        <w:r w:rsidRPr="00FC5404">
          <w:rPr>
            <w:rStyle w:val="Hyperlink"/>
            <w:rFonts w:asciiTheme="minorHAnsi" w:hAnsiTheme="minorHAnsi"/>
          </w:rPr>
          <w:softHyphen/>
          <w:t>tion</w:t>
        </w:r>
      </w:hyperlink>
      <w:r w:rsidRPr="00FC5404">
        <w:rPr>
          <w:sz w:val="20"/>
        </w:rPr>
        <w:t xml:space="preserve"> card.</w:t>
      </w:r>
    </w:p>
    <w:p w14:paraId="06E8B3C7" w14:textId="77777777" w:rsidR="0041037A" w:rsidRPr="00FC5404" w:rsidRDefault="0041037A">
      <w:pPr>
        <w:pStyle w:val="Numberedlist"/>
        <w:rPr>
          <w:sz w:val="20"/>
        </w:rPr>
      </w:pPr>
      <w:r w:rsidRPr="00FC5404">
        <w:rPr>
          <w:sz w:val="20"/>
        </w:rPr>
        <w:t>2.</w:t>
      </w:r>
      <w:r w:rsidRPr="00FC5404">
        <w:rPr>
          <w:sz w:val="20"/>
        </w:rPr>
        <w:tab/>
        <w:t>Input format for each field is F8.0 that al</w:t>
      </w:r>
      <w:r w:rsidRPr="00FC5404">
        <w:rPr>
          <w:sz w:val="20"/>
        </w:rPr>
        <w:softHyphen/>
        <w:t>lows the user to specify the decimal point location.</w:t>
      </w:r>
    </w:p>
    <w:p w14:paraId="28458ABF" w14:textId="77777777" w:rsidR="0041037A" w:rsidRPr="00FC5404" w:rsidRDefault="0041037A">
      <w:pPr>
        <w:pStyle w:val="Numberedlist"/>
        <w:rPr>
          <w:sz w:val="20"/>
        </w:rPr>
      </w:pPr>
      <w:r w:rsidRPr="00FC5404">
        <w:rPr>
          <w:sz w:val="20"/>
        </w:rPr>
        <w:t>3.</w:t>
      </w:r>
      <w:r w:rsidRPr="00FC5404">
        <w:rPr>
          <w:sz w:val="20"/>
        </w:rPr>
        <w:tab/>
        <w:t>The first two lines are ig</w:t>
      </w:r>
      <w:r w:rsidRPr="00FC5404">
        <w:rPr>
          <w:sz w:val="20"/>
        </w:rPr>
        <w:softHyphen/>
        <w:t>nored and can be used to com</w:t>
      </w:r>
      <w:r w:rsidRPr="00FC5404">
        <w:rPr>
          <w:sz w:val="20"/>
        </w:rPr>
        <w:softHyphen/>
        <w:t>ment the file.</w:t>
      </w:r>
    </w:p>
    <w:p w14:paraId="0EE896BC" w14:textId="2CA6087C" w:rsidR="0041037A" w:rsidRPr="00FC5404" w:rsidRDefault="0041037A">
      <w:pPr>
        <w:pStyle w:val="Numberedlist"/>
        <w:rPr>
          <w:sz w:val="20"/>
        </w:rPr>
      </w:pPr>
      <w:r w:rsidRPr="00FC5404">
        <w:rPr>
          <w:sz w:val="20"/>
        </w:rPr>
        <w:t>4.</w:t>
      </w:r>
      <w:r w:rsidRPr="00FC5404">
        <w:rPr>
          <w:sz w:val="20"/>
        </w:rPr>
        <w:tab/>
        <w:t>The third line contains in the first field a con</w:t>
      </w:r>
      <w:r w:rsidRPr="00FC5404">
        <w:rPr>
          <w:sz w:val="20"/>
        </w:rPr>
        <w:softHyphen/>
        <w:t>stituent iden</w:t>
      </w:r>
      <w:r w:rsidRPr="00FC5404">
        <w:rPr>
          <w:sz w:val="20"/>
        </w:rPr>
        <w:softHyphen/>
        <w:t>tifier name to aid in creat</w:t>
      </w:r>
      <w:r w:rsidRPr="00FC5404">
        <w:rPr>
          <w:sz w:val="20"/>
        </w:rPr>
        <w:softHyphen/>
        <w:t>ing and editing the file.  The remaining fields contain the variable name which is right</w:t>
      </w:r>
      <w:ins w:id="3815" w:author="Honnalore Steissberg" w:date="2021-08-20T11:36:00Z">
        <w:r w:rsidR="000D5AA2">
          <w:rPr>
            <w:sz w:val="20"/>
          </w:rPr>
          <w:t>-</w:t>
        </w:r>
      </w:ins>
      <w:del w:id="3816" w:author="Honnalore Steissberg" w:date="2021-08-20T11:36:00Z">
        <w:r w:rsidRPr="00FC5404" w:rsidDel="000D5AA2">
          <w:rPr>
            <w:sz w:val="20"/>
          </w:rPr>
          <w:delText xml:space="preserve"> </w:delText>
        </w:r>
      </w:del>
      <w:r w:rsidRPr="00FC5404">
        <w:rPr>
          <w:sz w:val="20"/>
        </w:rPr>
        <w:t>justi</w:t>
      </w:r>
      <w:r w:rsidRPr="00FC5404">
        <w:rPr>
          <w:sz w:val="20"/>
        </w:rPr>
        <w:softHyphen/>
        <w:t>fied ac</w:t>
      </w:r>
      <w:r w:rsidRPr="00FC5404">
        <w:rPr>
          <w:sz w:val="20"/>
        </w:rPr>
        <w:softHyphen/>
        <w:t>cord</w:t>
      </w:r>
      <w:r w:rsidRPr="00FC5404">
        <w:rPr>
          <w:sz w:val="20"/>
        </w:rPr>
        <w:softHyphen/>
        <w:t>ing to the input field.  This line is also ignored although the preproces</w:t>
      </w:r>
      <w:r w:rsidRPr="00FC5404">
        <w:rPr>
          <w:sz w:val="20"/>
        </w:rPr>
        <w:softHyphen/>
        <w:t>sor checks to ensure the fields are aligned correct</w:t>
      </w:r>
      <w:r w:rsidRPr="00FC5404">
        <w:rPr>
          <w:sz w:val="20"/>
        </w:rPr>
        <w:softHyphen/>
        <w:t>ly.</w:t>
      </w:r>
    </w:p>
    <w:p w14:paraId="0BEB5981" w14:textId="781B6989" w:rsidR="0041037A" w:rsidRPr="00FC5404" w:rsidRDefault="0041037A">
      <w:pPr>
        <w:pStyle w:val="Numberedlist"/>
        <w:rPr>
          <w:sz w:val="20"/>
        </w:rPr>
      </w:pPr>
      <w:r w:rsidRPr="00FC5404">
        <w:rPr>
          <w:sz w:val="20"/>
        </w:rPr>
        <w:t>5.</w:t>
      </w:r>
      <w:r w:rsidRPr="00FC5404">
        <w:rPr>
          <w:sz w:val="20"/>
        </w:rPr>
        <w:tab/>
        <w:t>The first field is left blank or can be used for com</w:t>
      </w:r>
      <w:r w:rsidRPr="00FC5404">
        <w:rPr>
          <w:sz w:val="20"/>
        </w:rPr>
        <w:softHyphen/>
        <w:t>ments</w:t>
      </w:r>
      <w:ins w:id="3817" w:author="Honnalore Steissberg" w:date="2021-08-23T12:48:00Z">
        <w:r w:rsidR="00955E2E">
          <w:rPr>
            <w:sz w:val="20"/>
          </w:rPr>
          <w:t>,</w:t>
        </w:r>
      </w:ins>
      <w:r w:rsidRPr="00FC5404">
        <w:rPr>
          <w:sz w:val="20"/>
        </w:rPr>
        <w:t xml:space="preserve"> since it is ignored on input.  The remaining fields are used for specify</w:t>
      </w:r>
      <w:r w:rsidRPr="00FC5404">
        <w:rPr>
          <w:sz w:val="20"/>
        </w:rPr>
        <w:softHyphen/>
        <w:t>ing the temperature or concentra</w:t>
      </w:r>
      <w:r w:rsidRPr="00FC5404">
        <w:rPr>
          <w:sz w:val="20"/>
        </w:rPr>
        <w:softHyphen/>
        <w:t>tion at a given lay</w:t>
      </w:r>
      <w:r w:rsidRPr="00FC5404">
        <w:rPr>
          <w:sz w:val="20"/>
        </w:rPr>
        <w:softHyphen/>
        <w:t xml:space="preserve">er.  If there are </w:t>
      </w:r>
      <w:r w:rsidRPr="00FC5404">
        <w:rPr>
          <w:b/>
          <w:bCs/>
          <w:i/>
          <w:iCs/>
          <w:sz w:val="20"/>
        </w:rPr>
        <w:t>more</w:t>
      </w:r>
      <w:r w:rsidRPr="00FC5404">
        <w:rPr>
          <w:sz w:val="20"/>
        </w:rPr>
        <w:t xml:space="preserve"> values than can be speci</w:t>
      </w:r>
      <w:r w:rsidRPr="00FC5404">
        <w:rPr>
          <w:sz w:val="20"/>
        </w:rPr>
        <w:softHyphen/>
        <w:t xml:space="preserve">fied on one line, </w:t>
      </w:r>
      <w:del w:id="3818" w:author="Honnalore Steissberg" w:date="2021-08-23T12:48:00Z">
        <w:r w:rsidRPr="00FC5404" w:rsidDel="00955E2E">
          <w:rPr>
            <w:sz w:val="20"/>
          </w:rPr>
          <w:delText xml:space="preserve">then </w:delText>
        </w:r>
      </w:del>
      <w:r w:rsidRPr="00FC5404">
        <w:rPr>
          <w:sz w:val="20"/>
        </w:rPr>
        <w:t>they are continued on the next line leaving the first field blank or using it for com</w:t>
      </w:r>
      <w:r w:rsidRPr="00FC5404">
        <w:rPr>
          <w:sz w:val="20"/>
        </w:rPr>
        <w:softHyphen/>
        <w:t>ments.</w:t>
      </w:r>
    </w:p>
    <w:p w14:paraId="5ED56DF9" w14:textId="77777777" w:rsidR="0041037A" w:rsidRPr="00FC5404" w:rsidRDefault="0041037A">
      <w:pPr>
        <w:pStyle w:val="Numberedlist"/>
        <w:rPr>
          <w:sz w:val="20"/>
        </w:rPr>
      </w:pPr>
      <w:r w:rsidRPr="00FC5404">
        <w:rPr>
          <w:sz w:val="20"/>
        </w:rPr>
        <w:t>6.</w:t>
      </w:r>
      <w:r w:rsidRPr="00FC5404">
        <w:rPr>
          <w:sz w:val="20"/>
        </w:rPr>
        <w:tab/>
        <w:t>Values for the vertical profile at each seg</w:t>
      </w:r>
      <w:r w:rsidRPr="00FC5404">
        <w:rPr>
          <w:sz w:val="20"/>
        </w:rPr>
        <w:softHyphen/>
        <w:t>ment start at the water surface layer [KT] and stop at the bottom layer.  Boun</w:t>
      </w:r>
      <w:r w:rsidRPr="00FC5404">
        <w:rPr>
          <w:sz w:val="20"/>
        </w:rPr>
        <w:softHyphen/>
        <w:t>dary seg</w:t>
      </w:r>
      <w:r w:rsidRPr="00FC5404">
        <w:rPr>
          <w:sz w:val="20"/>
        </w:rPr>
        <w:softHyphen/>
        <w:t xml:space="preserve">ments are </w:t>
      </w:r>
      <w:r w:rsidRPr="00FC5404">
        <w:rPr>
          <w:b/>
          <w:bCs/>
          <w:i/>
          <w:iCs/>
          <w:sz w:val="20"/>
        </w:rPr>
        <w:t>not</w:t>
      </w:r>
      <w:r w:rsidRPr="00FC5404">
        <w:rPr>
          <w:sz w:val="20"/>
        </w:rPr>
        <w:t xml:space="preserve"> in</w:t>
      </w:r>
      <w:r w:rsidRPr="00FC5404">
        <w:rPr>
          <w:sz w:val="20"/>
        </w:rPr>
        <w:softHyphen/>
        <w:t>cluded in the file.</w:t>
      </w:r>
    </w:p>
    <w:p w14:paraId="3CE8C791" w14:textId="77777777" w:rsidR="00D43FC7" w:rsidRPr="00FC5404" w:rsidRDefault="00D43FC7">
      <w:pPr>
        <w:pStyle w:val="Numberedlist"/>
        <w:rPr>
          <w:sz w:val="20"/>
        </w:rPr>
      </w:pPr>
      <w:r w:rsidRPr="00FC5404">
        <w:rPr>
          <w:sz w:val="20"/>
        </w:rPr>
        <w:t xml:space="preserve">7. </w:t>
      </w:r>
      <w:r w:rsidRPr="00FC5404">
        <w:rPr>
          <w:sz w:val="20"/>
        </w:rPr>
        <w:tab/>
        <w:t>Note that the order of constituents in the LPR file is as follows:</w:t>
      </w:r>
    </w:p>
    <w:p w14:paraId="493CE4E9" w14:textId="77777777" w:rsidR="00D43FC7" w:rsidRPr="00FC5404" w:rsidRDefault="00D43FC7">
      <w:pPr>
        <w:pStyle w:val="Numberedlist"/>
        <w:numPr>
          <w:ilvl w:val="0"/>
          <w:numId w:val="51"/>
        </w:numPr>
        <w:rPr>
          <w:sz w:val="20"/>
        </w:rPr>
        <w:pPrChange w:id="3819" w:author="Honnalore Steissberg" w:date="2021-08-23T12:48:00Z">
          <w:pPr>
            <w:pStyle w:val="Numberedlist"/>
            <w:numPr>
              <w:numId w:val="36"/>
            </w:numPr>
            <w:ind w:left="1080"/>
          </w:pPr>
        </w:pPrChange>
      </w:pPr>
      <w:r w:rsidRPr="00FC5404">
        <w:rPr>
          <w:sz w:val="20"/>
        </w:rPr>
        <w:t>Temperature</w:t>
      </w:r>
    </w:p>
    <w:p w14:paraId="40269350" w14:textId="77777777" w:rsidR="00D43FC7" w:rsidRPr="00FC5404" w:rsidRDefault="00D43FC7">
      <w:pPr>
        <w:pStyle w:val="Numberedlist"/>
        <w:numPr>
          <w:ilvl w:val="0"/>
          <w:numId w:val="51"/>
        </w:numPr>
        <w:rPr>
          <w:sz w:val="20"/>
        </w:rPr>
        <w:pPrChange w:id="3820" w:author="Honnalore Steissberg" w:date="2021-08-23T12:48:00Z">
          <w:pPr>
            <w:pStyle w:val="Numberedlist"/>
            <w:numPr>
              <w:numId w:val="36"/>
            </w:numPr>
            <w:ind w:left="1080"/>
          </w:pPr>
        </w:pPrChange>
      </w:pPr>
      <w:r w:rsidRPr="00FC5404">
        <w:rPr>
          <w:sz w:val="20"/>
        </w:rPr>
        <w:t>Constituents</w:t>
      </w:r>
    </w:p>
    <w:p w14:paraId="22EE47A5" w14:textId="77777777" w:rsidR="00D43FC7" w:rsidRPr="00FC5404" w:rsidRDefault="00D43FC7">
      <w:pPr>
        <w:pStyle w:val="Numberedlist"/>
        <w:numPr>
          <w:ilvl w:val="0"/>
          <w:numId w:val="51"/>
        </w:numPr>
        <w:rPr>
          <w:sz w:val="20"/>
        </w:rPr>
        <w:pPrChange w:id="3821" w:author="Honnalore Steissberg" w:date="2021-08-23T12:48:00Z">
          <w:pPr>
            <w:pStyle w:val="Numberedlist"/>
            <w:numPr>
              <w:numId w:val="36"/>
            </w:numPr>
            <w:ind w:left="1080"/>
          </w:pPr>
        </w:pPrChange>
      </w:pPr>
      <w:r w:rsidRPr="00FC5404">
        <w:rPr>
          <w:sz w:val="20"/>
        </w:rPr>
        <w:t>Epiphyton/periphyton</w:t>
      </w:r>
    </w:p>
    <w:p w14:paraId="2A3F47C7" w14:textId="77777777" w:rsidR="00D43FC7" w:rsidRPr="00FC5404" w:rsidRDefault="00D43FC7">
      <w:pPr>
        <w:pStyle w:val="Numberedlist"/>
        <w:numPr>
          <w:ilvl w:val="0"/>
          <w:numId w:val="51"/>
        </w:numPr>
        <w:rPr>
          <w:sz w:val="20"/>
        </w:rPr>
        <w:pPrChange w:id="3822" w:author="Honnalore Steissberg" w:date="2021-08-23T12:48:00Z">
          <w:pPr>
            <w:pStyle w:val="Numberedlist"/>
            <w:numPr>
              <w:numId w:val="36"/>
            </w:numPr>
            <w:ind w:left="1080"/>
          </w:pPr>
        </w:pPrChange>
      </w:pPr>
      <w:r w:rsidRPr="00FC5404">
        <w:rPr>
          <w:sz w:val="20"/>
        </w:rPr>
        <w:t>Macrophytes</w:t>
      </w:r>
    </w:p>
    <w:p w14:paraId="58B17808" w14:textId="77777777" w:rsidR="00D43FC7" w:rsidRPr="00FC5404" w:rsidRDefault="00D43FC7">
      <w:pPr>
        <w:pStyle w:val="Numberedlist"/>
        <w:numPr>
          <w:ilvl w:val="0"/>
          <w:numId w:val="51"/>
        </w:numPr>
        <w:rPr>
          <w:sz w:val="20"/>
        </w:rPr>
        <w:pPrChange w:id="3823" w:author="Honnalore Steissberg" w:date="2021-08-23T12:48:00Z">
          <w:pPr>
            <w:pStyle w:val="Numberedlist"/>
            <w:numPr>
              <w:numId w:val="36"/>
            </w:numPr>
            <w:ind w:left="1080"/>
          </w:pPr>
        </w:pPrChange>
      </w:pPr>
      <w:r w:rsidRPr="00FC5404">
        <w:rPr>
          <w:sz w:val="20"/>
        </w:rPr>
        <w:t>Sediment</w:t>
      </w:r>
    </w:p>
    <w:p w14:paraId="2B56A379" w14:textId="77777777" w:rsidR="0041037A" w:rsidRPr="00FC5404" w:rsidRDefault="0041037A">
      <w:pPr>
        <w:pStyle w:val="BodyText2"/>
        <w:rPr>
          <w:sz w:val="20"/>
        </w:rPr>
      </w:pPr>
    </w:p>
    <w:p w14:paraId="35CA2742" w14:textId="77777777" w:rsidR="0041037A" w:rsidRPr="00FC5404" w:rsidRDefault="0041037A">
      <w:pPr>
        <w:pStyle w:val="BodyText"/>
        <w:rPr>
          <w:sz w:val="20"/>
        </w:rPr>
      </w:pPr>
      <w:r w:rsidRPr="00FC5404">
        <w:rPr>
          <w:sz w:val="20"/>
        </w:rPr>
        <w:t>The following sample input file in</w:t>
      </w:r>
      <w:r w:rsidRPr="00FC5404">
        <w:rPr>
          <w:sz w:val="20"/>
        </w:rPr>
        <w:softHyphen/>
        <w:t>cludes vertically and longitu</w:t>
      </w:r>
      <w:r w:rsidRPr="00FC5404">
        <w:rPr>
          <w:sz w:val="20"/>
        </w:rPr>
        <w:softHyphen/>
        <w:t>dinally varying initial condi</w:t>
      </w:r>
      <w:r w:rsidRPr="00FC5404">
        <w:rPr>
          <w:sz w:val="20"/>
        </w:rPr>
        <w:softHyphen/>
        <w:t>tions for temp</w:t>
      </w:r>
      <w:r w:rsidRPr="00FC5404">
        <w:rPr>
          <w:sz w:val="20"/>
        </w:rPr>
        <w:softHyphen/>
        <w:t>erature and dis</w:t>
      </w:r>
      <w:r w:rsidRPr="00FC5404">
        <w:rPr>
          <w:sz w:val="20"/>
        </w:rPr>
        <w:softHyphen/>
        <w:t>solved oxygen that corresponds to the sample input bath</w:t>
      </w:r>
      <w:r w:rsidRPr="00FC5404">
        <w:rPr>
          <w:sz w:val="20"/>
        </w:rPr>
        <w:softHyphen/>
        <w:t>ymetry.  The surface layer [</w:t>
      </w:r>
      <w:r w:rsidRPr="00FC5404">
        <w:rPr>
          <w:rFonts w:cs="Arial"/>
          <w:sz w:val="20"/>
        </w:rPr>
        <w:t>KT</w:t>
      </w:r>
      <w:r w:rsidRPr="00FC5404">
        <w:rPr>
          <w:sz w:val="20"/>
        </w:rPr>
        <w:t>] is located at layer five.</w:t>
      </w:r>
    </w:p>
    <w:p w14:paraId="2750E1B3" w14:textId="77777777" w:rsidR="00D40AC6" w:rsidRPr="009951DF" w:rsidRDefault="00D40AC6" w:rsidP="00D40AC6">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64EF57E2" w14:textId="77777777" w:rsidR="0041037A" w:rsidRPr="001B19CA" w:rsidRDefault="0041037A">
      <w:pPr>
        <w:pStyle w:val="Examplebody"/>
        <w:rPr>
          <w:rStyle w:val="Cardexample1"/>
        </w:rPr>
      </w:pPr>
      <w:r w:rsidRPr="001B19CA">
        <w:rPr>
          <w:rStyle w:val="Cardexample1"/>
        </w:rPr>
        <w:t xml:space="preserve">                   CE-QUAL-W2 sample longitudinal profile file</w:t>
      </w:r>
    </w:p>
    <w:p w14:paraId="4D0B5A5C" w14:textId="77777777" w:rsidR="0041037A" w:rsidRPr="001B19CA" w:rsidRDefault="0041037A">
      <w:pPr>
        <w:pStyle w:val="Examplebody"/>
        <w:rPr>
          <w:rStyle w:val="Cardexample1"/>
        </w:rPr>
      </w:pPr>
      <w:r w:rsidRPr="001B19CA">
        <w:rPr>
          <w:rStyle w:val="Cardexample1"/>
        </w:rPr>
        <w:t>Segment 2</w:t>
      </w:r>
    </w:p>
    <w:p w14:paraId="47964C6B"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6BFE8C45" w14:textId="77777777" w:rsidR="0041037A" w:rsidRPr="001B19CA" w:rsidRDefault="0041037A">
      <w:pPr>
        <w:pStyle w:val="Examplebody"/>
        <w:rPr>
          <w:rStyle w:val="Cardexample1"/>
        </w:rPr>
      </w:pPr>
      <w:r w:rsidRPr="001B19CA">
        <w:rPr>
          <w:rStyle w:val="Cardexample1"/>
        </w:rPr>
        <w:t xml:space="preserve">            15.0    14.8    14.5    14.3    14.2    14.1    11.5     8.2     6.5</w:t>
      </w:r>
    </w:p>
    <w:p w14:paraId="1F582662" w14:textId="77777777" w:rsidR="0041037A" w:rsidRPr="001B19CA" w:rsidRDefault="0041037A">
      <w:pPr>
        <w:pStyle w:val="Examplebody"/>
        <w:rPr>
          <w:rStyle w:val="Cardexample1"/>
        </w:rPr>
      </w:pPr>
      <w:r w:rsidRPr="001B19CA">
        <w:rPr>
          <w:rStyle w:val="Cardexample1"/>
        </w:rPr>
        <w:t xml:space="preserve">             6.2     6.0     6.0</w:t>
      </w:r>
    </w:p>
    <w:p w14:paraId="13C5460F" w14:textId="77777777" w:rsidR="0041037A" w:rsidRPr="001B19CA" w:rsidRDefault="0041037A">
      <w:pPr>
        <w:pStyle w:val="Examplebody"/>
        <w:rPr>
          <w:rStyle w:val="Cardexample1"/>
        </w:rPr>
      </w:pPr>
      <w:r w:rsidRPr="001B19CA">
        <w:rPr>
          <w:rStyle w:val="Cardexample1"/>
        </w:rPr>
        <w:t>Segment 3</w:t>
      </w:r>
    </w:p>
    <w:p w14:paraId="121D79BB"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0FD3AAF7" w14:textId="77777777" w:rsidR="0041037A" w:rsidRPr="001B19CA" w:rsidRDefault="0041037A">
      <w:pPr>
        <w:pStyle w:val="Examplebody"/>
        <w:rPr>
          <w:rStyle w:val="Cardexample1"/>
        </w:rPr>
      </w:pPr>
      <w:r w:rsidRPr="001B19CA">
        <w:rPr>
          <w:rStyle w:val="Cardexample1"/>
        </w:rPr>
        <w:t xml:space="preserve">            15.0    14.8    14.5    14.3    14.2    14.1    11.5     8.2     6.5</w:t>
      </w:r>
    </w:p>
    <w:p w14:paraId="465289C4" w14:textId="77777777" w:rsidR="0041037A" w:rsidRPr="001B19CA" w:rsidRDefault="0041037A">
      <w:pPr>
        <w:pStyle w:val="Examplebody"/>
        <w:rPr>
          <w:rStyle w:val="Cardexample1"/>
        </w:rPr>
      </w:pPr>
      <w:r w:rsidRPr="001B19CA">
        <w:rPr>
          <w:rStyle w:val="Cardexample1"/>
        </w:rPr>
        <w:t xml:space="preserve">             6.2     6.0</w:t>
      </w:r>
    </w:p>
    <w:p w14:paraId="677BFB58" w14:textId="77777777" w:rsidR="0041037A" w:rsidRPr="001B19CA" w:rsidRDefault="0041037A">
      <w:pPr>
        <w:pStyle w:val="Examplebody"/>
        <w:rPr>
          <w:rStyle w:val="Cardexample1"/>
        </w:rPr>
      </w:pPr>
      <w:r w:rsidRPr="001B19CA">
        <w:rPr>
          <w:rStyle w:val="Cardexample1"/>
        </w:rPr>
        <w:t>Segment 4</w:t>
      </w:r>
    </w:p>
    <w:p w14:paraId="1A664254"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600B3E72" w14:textId="77777777" w:rsidR="0041037A" w:rsidRPr="001B19CA" w:rsidRDefault="0041037A">
      <w:pPr>
        <w:pStyle w:val="Examplebody"/>
        <w:rPr>
          <w:rStyle w:val="Cardexample1"/>
        </w:rPr>
      </w:pPr>
      <w:r w:rsidRPr="001B19CA">
        <w:rPr>
          <w:rStyle w:val="Cardexample1"/>
        </w:rPr>
        <w:t xml:space="preserve">            15.0    14.8    14.5    14.3    14.2    14.1    11.5     8.2     6.5</w:t>
      </w:r>
    </w:p>
    <w:p w14:paraId="2A678284" w14:textId="77777777" w:rsidR="0041037A" w:rsidRPr="001B19CA" w:rsidRDefault="0041037A">
      <w:pPr>
        <w:pStyle w:val="Examplebody"/>
        <w:rPr>
          <w:rStyle w:val="Cardexample1"/>
        </w:rPr>
      </w:pPr>
      <w:r w:rsidRPr="001B19CA">
        <w:rPr>
          <w:rStyle w:val="Cardexample1"/>
        </w:rPr>
        <w:t xml:space="preserve">             6.2</w:t>
      </w:r>
    </w:p>
    <w:p w14:paraId="6006D965" w14:textId="77777777" w:rsidR="0041037A" w:rsidRPr="001B19CA" w:rsidRDefault="0041037A">
      <w:pPr>
        <w:pStyle w:val="Examplebody"/>
        <w:rPr>
          <w:rStyle w:val="Cardexample1"/>
        </w:rPr>
      </w:pPr>
      <w:r w:rsidRPr="001B19CA">
        <w:rPr>
          <w:rStyle w:val="Cardexample1"/>
        </w:rPr>
        <w:t>Segment 5</w:t>
      </w:r>
    </w:p>
    <w:p w14:paraId="01CED08F"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7623C1C2" w14:textId="77777777" w:rsidR="0041037A" w:rsidRPr="001B19CA" w:rsidRDefault="0041037A">
      <w:pPr>
        <w:pStyle w:val="Examplebody"/>
        <w:rPr>
          <w:rStyle w:val="Cardexample1"/>
        </w:rPr>
      </w:pPr>
      <w:r w:rsidRPr="001B19CA">
        <w:rPr>
          <w:rStyle w:val="Cardexample1"/>
        </w:rPr>
        <w:t xml:space="preserve">            15.0    14.8    14.5    14.3    14.2    14.1    11.5     8.2     6.5</w:t>
      </w:r>
    </w:p>
    <w:p w14:paraId="54CD1814" w14:textId="77777777" w:rsidR="0041037A" w:rsidRPr="001B19CA" w:rsidRDefault="0041037A">
      <w:pPr>
        <w:pStyle w:val="Examplebody"/>
        <w:keepNext/>
        <w:rPr>
          <w:rStyle w:val="Cardexample1"/>
        </w:rPr>
      </w:pPr>
      <w:r w:rsidRPr="001B19CA">
        <w:rPr>
          <w:rStyle w:val="Cardexample1"/>
        </w:rPr>
        <w:lastRenderedPageBreak/>
        <w:t>Segment 6</w:t>
      </w:r>
    </w:p>
    <w:p w14:paraId="5B2197B2" w14:textId="77777777" w:rsidR="0041037A" w:rsidRPr="001B19CA" w:rsidRDefault="0041037A">
      <w:pPr>
        <w:pStyle w:val="Examplebody"/>
        <w:keepNext/>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32C57F1A" w14:textId="77777777" w:rsidR="0041037A" w:rsidRPr="001B19CA" w:rsidRDefault="0041037A">
      <w:pPr>
        <w:pStyle w:val="Examplebody"/>
        <w:keepNext/>
        <w:rPr>
          <w:rStyle w:val="Cardexample1"/>
        </w:rPr>
      </w:pPr>
      <w:r w:rsidRPr="001B19CA">
        <w:rPr>
          <w:rStyle w:val="Cardexample1"/>
        </w:rPr>
        <w:t xml:space="preserve">            15.1    14.9    14.5    14.4    14.2    14.2    11.7     8.5     6.7</w:t>
      </w:r>
    </w:p>
    <w:p w14:paraId="5DA9D073" w14:textId="77777777" w:rsidR="0041037A" w:rsidRPr="001B19CA" w:rsidRDefault="0041037A">
      <w:pPr>
        <w:pStyle w:val="Examplebody"/>
        <w:keepNext/>
        <w:rPr>
          <w:rStyle w:val="Cardexample1"/>
        </w:rPr>
      </w:pPr>
      <w:r w:rsidRPr="001B19CA">
        <w:rPr>
          <w:rStyle w:val="Cardexample1"/>
        </w:rPr>
        <w:t xml:space="preserve">             6.2     6.0     6.0</w:t>
      </w:r>
    </w:p>
    <w:p w14:paraId="56AEBAF8" w14:textId="77777777" w:rsidR="0041037A" w:rsidRPr="001B19CA" w:rsidRDefault="0041037A">
      <w:pPr>
        <w:pStyle w:val="Examplebody"/>
        <w:rPr>
          <w:rStyle w:val="Cardexample1"/>
        </w:rPr>
      </w:pPr>
      <w:r w:rsidRPr="001B19CA">
        <w:rPr>
          <w:rStyle w:val="Cardexample1"/>
        </w:rPr>
        <w:t>Segment 7</w:t>
      </w:r>
    </w:p>
    <w:p w14:paraId="0847AB37"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40801EC5" w14:textId="77777777" w:rsidR="0041037A" w:rsidRPr="001B19CA" w:rsidRDefault="0041037A">
      <w:pPr>
        <w:pStyle w:val="Examplebody"/>
        <w:rPr>
          <w:rStyle w:val="Cardexample1"/>
        </w:rPr>
      </w:pPr>
      <w:r w:rsidRPr="001B19CA">
        <w:rPr>
          <w:rStyle w:val="Cardexample1"/>
        </w:rPr>
        <w:t xml:space="preserve">            15.1    14.9    14.6    14.4    14.2    14.2    11.7     8.5     6.7</w:t>
      </w:r>
    </w:p>
    <w:p w14:paraId="0E29317A" w14:textId="77777777" w:rsidR="0041037A" w:rsidRPr="001B19CA" w:rsidRDefault="0041037A">
      <w:pPr>
        <w:pStyle w:val="Examplebody"/>
        <w:rPr>
          <w:rStyle w:val="Cardexample1"/>
        </w:rPr>
      </w:pPr>
      <w:r w:rsidRPr="001B19CA">
        <w:rPr>
          <w:rStyle w:val="Cardexample1"/>
        </w:rPr>
        <w:t xml:space="preserve">             6.2     6.0     6.0     6.0     6.0     6.0</w:t>
      </w:r>
    </w:p>
    <w:p w14:paraId="5D5BDADA" w14:textId="77777777" w:rsidR="0041037A" w:rsidRPr="001B19CA" w:rsidRDefault="0041037A">
      <w:pPr>
        <w:pStyle w:val="Examplebody"/>
        <w:rPr>
          <w:rStyle w:val="Cardexample1"/>
        </w:rPr>
      </w:pPr>
      <w:r w:rsidRPr="001B19CA">
        <w:rPr>
          <w:rStyle w:val="Cardexample1"/>
        </w:rPr>
        <w:t>Segment 8</w:t>
      </w:r>
    </w:p>
    <w:p w14:paraId="27E7CC9E"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02A180B3" w14:textId="77777777" w:rsidR="0041037A" w:rsidRPr="001B19CA" w:rsidRDefault="0041037A">
      <w:pPr>
        <w:pStyle w:val="Examplebody"/>
        <w:rPr>
          <w:rStyle w:val="Cardexample1"/>
        </w:rPr>
      </w:pPr>
      <w:r w:rsidRPr="001B19CA">
        <w:rPr>
          <w:rStyle w:val="Cardexample1"/>
        </w:rPr>
        <w:t xml:space="preserve">            15.2    15.0    14.7    14.5    14.3    14.2    11.7     8.5     6.7</w:t>
      </w:r>
    </w:p>
    <w:p w14:paraId="08D30874" w14:textId="77777777" w:rsidR="0041037A" w:rsidRPr="001B19CA" w:rsidRDefault="0041037A">
      <w:pPr>
        <w:pStyle w:val="Examplebody"/>
        <w:rPr>
          <w:rStyle w:val="Cardexample1"/>
        </w:rPr>
      </w:pPr>
      <w:r w:rsidRPr="001B19CA">
        <w:rPr>
          <w:rStyle w:val="Cardexample1"/>
        </w:rPr>
        <w:t xml:space="preserve">             6.2     6.0     6.0     6.0     6.0     6.0     6.0     6.0     6.0</w:t>
      </w:r>
    </w:p>
    <w:p w14:paraId="22F8112D" w14:textId="77777777" w:rsidR="0041037A" w:rsidRPr="001B19CA" w:rsidRDefault="0041037A">
      <w:pPr>
        <w:pStyle w:val="Examplebody"/>
        <w:rPr>
          <w:rStyle w:val="Cardexample1"/>
        </w:rPr>
      </w:pPr>
      <w:r w:rsidRPr="001B19CA">
        <w:rPr>
          <w:rStyle w:val="Cardexample1"/>
        </w:rPr>
        <w:t>Segment 9</w:t>
      </w:r>
    </w:p>
    <w:p w14:paraId="21B7BD50"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20E665B7" w14:textId="77777777" w:rsidR="0041037A" w:rsidRPr="001B19CA" w:rsidRDefault="0041037A">
      <w:pPr>
        <w:pStyle w:val="Examplebody"/>
        <w:rPr>
          <w:rStyle w:val="Cardexample1"/>
        </w:rPr>
      </w:pPr>
      <w:r w:rsidRPr="001B19CA">
        <w:rPr>
          <w:rStyle w:val="Cardexample1"/>
        </w:rPr>
        <w:t xml:space="preserve">            15.2    15.0    14.7    14.5    14.3    14.2    11.7     8.5     6.7</w:t>
      </w:r>
    </w:p>
    <w:p w14:paraId="41D8EFCA" w14:textId="77777777" w:rsidR="0041037A" w:rsidRPr="001B19CA" w:rsidRDefault="0041037A">
      <w:pPr>
        <w:pStyle w:val="Examplebody"/>
        <w:rPr>
          <w:rStyle w:val="Cardexample1"/>
        </w:rPr>
      </w:pPr>
      <w:r w:rsidRPr="001B19CA">
        <w:rPr>
          <w:rStyle w:val="Cardexample1"/>
        </w:rPr>
        <w:t xml:space="preserve">             6.2     6.0     6.0     6.0     6.0     6.0     6.0     6.0     6.0</w:t>
      </w:r>
    </w:p>
    <w:p w14:paraId="3A73F375" w14:textId="77777777" w:rsidR="0041037A" w:rsidRPr="001B19CA" w:rsidRDefault="0041037A">
      <w:pPr>
        <w:pStyle w:val="Examplebody"/>
        <w:rPr>
          <w:rStyle w:val="Cardexample1"/>
        </w:rPr>
      </w:pPr>
      <w:r w:rsidRPr="001B19CA">
        <w:rPr>
          <w:rStyle w:val="Cardexample1"/>
        </w:rPr>
        <w:t xml:space="preserve">             6.0     6.0</w:t>
      </w:r>
    </w:p>
    <w:p w14:paraId="0D4FB436" w14:textId="77777777" w:rsidR="0041037A" w:rsidRPr="001B19CA" w:rsidRDefault="0041037A">
      <w:pPr>
        <w:pStyle w:val="Examplebody"/>
        <w:rPr>
          <w:rStyle w:val="Cardexample1"/>
        </w:rPr>
      </w:pPr>
      <w:r w:rsidRPr="001B19CA">
        <w:rPr>
          <w:rStyle w:val="Cardexample1"/>
        </w:rPr>
        <w:t>Segment 12</w:t>
      </w:r>
    </w:p>
    <w:p w14:paraId="45C133E3"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1FF0751E" w14:textId="77777777" w:rsidR="0041037A" w:rsidRPr="001B19CA" w:rsidRDefault="0041037A">
      <w:pPr>
        <w:pStyle w:val="Examplebody"/>
        <w:rPr>
          <w:rStyle w:val="Cardexample1"/>
        </w:rPr>
      </w:pPr>
      <w:r w:rsidRPr="001B19CA">
        <w:rPr>
          <w:rStyle w:val="Cardexample1"/>
        </w:rPr>
        <w:t xml:space="preserve">            15.5    15.3    14.8    14.5    14.3    14.2    10.6     7.2</w:t>
      </w:r>
    </w:p>
    <w:p w14:paraId="66C9B7B8" w14:textId="77777777" w:rsidR="0041037A" w:rsidRPr="001B19CA" w:rsidRDefault="0041037A">
      <w:pPr>
        <w:pStyle w:val="Examplebody"/>
        <w:rPr>
          <w:rStyle w:val="Cardexample1"/>
        </w:rPr>
      </w:pPr>
      <w:r w:rsidRPr="001B19CA">
        <w:rPr>
          <w:rStyle w:val="Cardexample1"/>
        </w:rPr>
        <w:t>Segment 13</w:t>
      </w:r>
    </w:p>
    <w:p w14:paraId="6399F40B"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243440E9" w14:textId="77777777" w:rsidR="0041037A" w:rsidRPr="001B19CA" w:rsidRDefault="0041037A">
      <w:pPr>
        <w:pStyle w:val="Examplebody"/>
        <w:rPr>
          <w:rStyle w:val="Cardexample1"/>
        </w:rPr>
      </w:pPr>
      <w:r w:rsidRPr="001B19CA">
        <w:rPr>
          <w:rStyle w:val="Cardexample1"/>
        </w:rPr>
        <w:t xml:space="preserve">            15.4    15.2    14.8    14.5    14.3    14.2    10.6     7.2     6.8</w:t>
      </w:r>
    </w:p>
    <w:p w14:paraId="03AAE83D" w14:textId="77777777" w:rsidR="0041037A" w:rsidRPr="001B19CA" w:rsidRDefault="0041037A">
      <w:pPr>
        <w:pStyle w:val="Examplebody"/>
        <w:rPr>
          <w:rStyle w:val="Cardexample1"/>
        </w:rPr>
      </w:pPr>
      <w:r w:rsidRPr="001B19CA">
        <w:rPr>
          <w:rStyle w:val="Cardexample1"/>
        </w:rPr>
        <w:t xml:space="preserve">             6.2     6.0</w:t>
      </w:r>
    </w:p>
    <w:p w14:paraId="4E9C2B79" w14:textId="77777777" w:rsidR="0041037A" w:rsidRPr="001B19CA" w:rsidRDefault="0041037A">
      <w:pPr>
        <w:pStyle w:val="Examplebody"/>
        <w:rPr>
          <w:rStyle w:val="Cardexample1"/>
        </w:rPr>
      </w:pPr>
      <w:r w:rsidRPr="001B19CA">
        <w:rPr>
          <w:rStyle w:val="Cardexample1"/>
        </w:rPr>
        <w:t>Segment 14</w:t>
      </w:r>
    </w:p>
    <w:p w14:paraId="583CAD74"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2AD71595" w14:textId="77777777" w:rsidR="0041037A" w:rsidRPr="001B19CA" w:rsidRDefault="0041037A">
      <w:pPr>
        <w:pStyle w:val="Examplebody"/>
        <w:rPr>
          <w:rStyle w:val="Cardexample1"/>
        </w:rPr>
      </w:pPr>
      <w:r w:rsidRPr="001B19CA">
        <w:rPr>
          <w:rStyle w:val="Cardexample1"/>
        </w:rPr>
        <w:t xml:space="preserve">            15.4    15.2    14.8    14.5    14.3    14.2    10.6     7.2     6.5</w:t>
      </w:r>
    </w:p>
    <w:p w14:paraId="1863B1D3" w14:textId="77777777" w:rsidR="0041037A" w:rsidRPr="001B19CA" w:rsidRDefault="0041037A">
      <w:pPr>
        <w:pStyle w:val="Examplebody"/>
        <w:rPr>
          <w:rStyle w:val="Cardexample1"/>
        </w:rPr>
      </w:pPr>
      <w:r w:rsidRPr="001B19CA">
        <w:rPr>
          <w:rStyle w:val="Cardexample1"/>
        </w:rPr>
        <w:t xml:space="preserve">             6.2     6.0     6.0     6.0</w:t>
      </w:r>
    </w:p>
    <w:p w14:paraId="43A9A413" w14:textId="77777777" w:rsidR="0041037A" w:rsidRPr="001B19CA" w:rsidRDefault="0041037A">
      <w:pPr>
        <w:pStyle w:val="Examplebody"/>
        <w:rPr>
          <w:rStyle w:val="Cardexample1"/>
        </w:rPr>
      </w:pPr>
      <w:r w:rsidRPr="001B19CA">
        <w:rPr>
          <w:rStyle w:val="Cardexample1"/>
        </w:rPr>
        <w:t>Segment 15</w:t>
      </w:r>
    </w:p>
    <w:p w14:paraId="5E083E20"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7D442790" w14:textId="77777777" w:rsidR="0041037A" w:rsidRPr="001B19CA" w:rsidRDefault="0041037A">
      <w:pPr>
        <w:pStyle w:val="Examplebody"/>
        <w:rPr>
          <w:rStyle w:val="Cardexample1"/>
        </w:rPr>
      </w:pPr>
      <w:r w:rsidRPr="001B19CA">
        <w:rPr>
          <w:rStyle w:val="Cardexample1"/>
        </w:rPr>
        <w:t xml:space="preserve">            15.5    15.3    14.8    14.5    14.3    14.2    10.6     7.2     6.4</w:t>
      </w:r>
    </w:p>
    <w:p w14:paraId="3AAECCA1" w14:textId="77777777" w:rsidR="0041037A" w:rsidRPr="001B19CA" w:rsidRDefault="0041037A">
      <w:pPr>
        <w:pStyle w:val="Examplebody"/>
        <w:rPr>
          <w:rStyle w:val="Cardexample1"/>
        </w:rPr>
      </w:pPr>
      <w:r w:rsidRPr="001B19CA">
        <w:rPr>
          <w:rStyle w:val="Cardexample1"/>
        </w:rPr>
        <w:t xml:space="preserve">             6.2     6.0     6.0     6.0     6.0</w:t>
      </w:r>
    </w:p>
    <w:p w14:paraId="5EED0624" w14:textId="77777777" w:rsidR="0041037A" w:rsidRPr="001B19CA" w:rsidRDefault="0041037A">
      <w:pPr>
        <w:pStyle w:val="Examplebody"/>
        <w:rPr>
          <w:rStyle w:val="Cardexample1"/>
        </w:rPr>
      </w:pPr>
      <w:r w:rsidRPr="001B19CA">
        <w:rPr>
          <w:rStyle w:val="Cardexample1"/>
        </w:rPr>
        <w:t>Segment 18</w:t>
      </w:r>
    </w:p>
    <w:p w14:paraId="4611821F"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28B9C072" w14:textId="77777777" w:rsidR="0041037A" w:rsidRPr="001B19CA" w:rsidRDefault="0041037A">
      <w:pPr>
        <w:pStyle w:val="Examplebody"/>
        <w:rPr>
          <w:rStyle w:val="Cardexample1"/>
        </w:rPr>
      </w:pPr>
      <w:r w:rsidRPr="001B19CA">
        <w:rPr>
          <w:rStyle w:val="Cardexample1"/>
        </w:rPr>
        <w:t xml:space="preserve">            15.5    15.3    14.8    14.5    14.3    14.2    10.6     7.2     6.4</w:t>
      </w:r>
    </w:p>
    <w:p w14:paraId="79189F71" w14:textId="77777777" w:rsidR="0041037A" w:rsidRPr="001B19CA" w:rsidRDefault="0041037A">
      <w:pPr>
        <w:pStyle w:val="Examplebody"/>
        <w:rPr>
          <w:rStyle w:val="Cardexample1"/>
        </w:rPr>
      </w:pPr>
      <w:r w:rsidRPr="001B19CA">
        <w:rPr>
          <w:rStyle w:val="Cardexample1"/>
        </w:rPr>
        <w:t xml:space="preserve">             6.2     6.0     6.0     6.0     6.0     6.0     6.0     6.0</w:t>
      </w:r>
    </w:p>
    <w:p w14:paraId="40A99D93" w14:textId="77777777" w:rsidR="0041037A" w:rsidRPr="001B19CA" w:rsidRDefault="0041037A">
      <w:pPr>
        <w:pStyle w:val="Examplebody"/>
        <w:rPr>
          <w:rStyle w:val="Cardexample1"/>
        </w:rPr>
      </w:pPr>
      <w:r w:rsidRPr="001B19CA">
        <w:rPr>
          <w:rStyle w:val="Cardexample1"/>
        </w:rPr>
        <w:t>Segment 19</w:t>
      </w:r>
    </w:p>
    <w:p w14:paraId="460EDD0E"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434334F5" w14:textId="77777777" w:rsidR="0041037A" w:rsidRPr="001B19CA" w:rsidRDefault="0041037A">
      <w:pPr>
        <w:pStyle w:val="Examplebody"/>
        <w:rPr>
          <w:rStyle w:val="Cardexample1"/>
        </w:rPr>
      </w:pPr>
      <w:r w:rsidRPr="001B19CA">
        <w:rPr>
          <w:rStyle w:val="Cardexample1"/>
        </w:rPr>
        <w:t xml:space="preserve">            15.5    15.3    14.8    14.5    14.3    14.2    10.6     7.2     6.4</w:t>
      </w:r>
    </w:p>
    <w:p w14:paraId="045370CD" w14:textId="77777777" w:rsidR="0041037A" w:rsidRPr="001B19CA" w:rsidRDefault="0041037A">
      <w:pPr>
        <w:pStyle w:val="Examplebody"/>
        <w:rPr>
          <w:rStyle w:val="Cardexample1"/>
        </w:rPr>
      </w:pPr>
      <w:r w:rsidRPr="001B19CA">
        <w:rPr>
          <w:rStyle w:val="Cardexample1"/>
        </w:rPr>
        <w:t xml:space="preserve">             6.2     6.0     6.0     6.0     6.0     6.0     6.0     6.0     6.0</w:t>
      </w:r>
    </w:p>
    <w:p w14:paraId="101B1B21" w14:textId="77777777" w:rsidR="0041037A" w:rsidRPr="001B19CA" w:rsidRDefault="0041037A">
      <w:pPr>
        <w:pStyle w:val="Examplebody"/>
        <w:rPr>
          <w:rStyle w:val="Cardexample1"/>
        </w:rPr>
      </w:pPr>
      <w:r w:rsidRPr="001B19CA">
        <w:rPr>
          <w:rStyle w:val="Cardexample1"/>
        </w:rPr>
        <w:t xml:space="preserve">             6.0</w:t>
      </w:r>
    </w:p>
    <w:p w14:paraId="7AEC6C5E" w14:textId="77777777" w:rsidR="0041037A" w:rsidRPr="001B19CA" w:rsidRDefault="0041037A">
      <w:pPr>
        <w:pStyle w:val="Examplebody"/>
        <w:rPr>
          <w:rStyle w:val="Cardexample1"/>
        </w:rPr>
      </w:pPr>
      <w:r w:rsidRPr="001B19CA">
        <w:rPr>
          <w:rStyle w:val="Cardexample1"/>
        </w:rPr>
        <w:t>Segment 2</w:t>
      </w:r>
    </w:p>
    <w:p w14:paraId="5B0658DE"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1D8C2D45" w14:textId="77777777" w:rsidR="0041037A" w:rsidRPr="001B19CA" w:rsidRDefault="0041037A">
      <w:pPr>
        <w:pStyle w:val="Examplebody"/>
        <w:rPr>
          <w:rStyle w:val="Cardexample1"/>
        </w:rPr>
      </w:pPr>
      <w:r w:rsidRPr="001B19CA">
        <w:rPr>
          <w:rStyle w:val="Cardexample1"/>
        </w:rPr>
        <w:t xml:space="preserve">            12.0    12.0    12.0    12.0    11.9    11.9    11.5     8.2     6.5</w:t>
      </w:r>
    </w:p>
    <w:p w14:paraId="25B163C5" w14:textId="77777777" w:rsidR="0041037A" w:rsidRPr="001B19CA" w:rsidRDefault="0041037A">
      <w:pPr>
        <w:pStyle w:val="Examplebody"/>
        <w:rPr>
          <w:rStyle w:val="Cardexample1"/>
        </w:rPr>
      </w:pPr>
      <w:r w:rsidRPr="001B19CA">
        <w:rPr>
          <w:rStyle w:val="Cardexample1"/>
        </w:rPr>
        <w:t xml:space="preserve">             6.2     6.0     6.0</w:t>
      </w:r>
    </w:p>
    <w:p w14:paraId="214D3CC8" w14:textId="77777777" w:rsidR="0041037A" w:rsidRPr="001B19CA" w:rsidRDefault="0041037A">
      <w:pPr>
        <w:pStyle w:val="Examplebody"/>
        <w:rPr>
          <w:rStyle w:val="Cardexample1"/>
        </w:rPr>
      </w:pPr>
      <w:r w:rsidRPr="001B19CA">
        <w:rPr>
          <w:rStyle w:val="Cardexample1"/>
        </w:rPr>
        <w:t>Segment 3</w:t>
      </w:r>
    </w:p>
    <w:p w14:paraId="2B2191AF"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41DEB5EC" w14:textId="77777777" w:rsidR="0041037A" w:rsidRPr="001B19CA" w:rsidRDefault="0041037A">
      <w:pPr>
        <w:pStyle w:val="Examplebody"/>
        <w:rPr>
          <w:rStyle w:val="Cardexample1"/>
        </w:rPr>
      </w:pPr>
      <w:r w:rsidRPr="001B19CA">
        <w:rPr>
          <w:rStyle w:val="Cardexample1"/>
        </w:rPr>
        <w:t xml:space="preserve">            12.0    12.0    12.0    12.0    11.9    11.9    11.5     8.2     6.5</w:t>
      </w:r>
    </w:p>
    <w:p w14:paraId="17F6064A" w14:textId="77777777" w:rsidR="0041037A" w:rsidRPr="001B19CA" w:rsidRDefault="0041037A">
      <w:pPr>
        <w:pStyle w:val="Examplebody"/>
        <w:rPr>
          <w:rStyle w:val="Cardexample1"/>
        </w:rPr>
      </w:pPr>
      <w:r w:rsidRPr="001B19CA">
        <w:rPr>
          <w:rStyle w:val="Cardexample1"/>
        </w:rPr>
        <w:t xml:space="preserve">             6.2     6.0</w:t>
      </w:r>
    </w:p>
    <w:p w14:paraId="545BF968" w14:textId="77777777" w:rsidR="0041037A" w:rsidRPr="001B19CA" w:rsidRDefault="0041037A">
      <w:pPr>
        <w:pStyle w:val="Examplebody"/>
        <w:rPr>
          <w:rStyle w:val="Cardexample1"/>
        </w:rPr>
      </w:pPr>
      <w:r w:rsidRPr="001B19CA">
        <w:rPr>
          <w:rStyle w:val="Cardexample1"/>
        </w:rPr>
        <w:t>Segment 4</w:t>
      </w:r>
    </w:p>
    <w:p w14:paraId="677BF148"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18E44395" w14:textId="77777777" w:rsidR="0041037A" w:rsidRPr="001B19CA" w:rsidRDefault="0041037A">
      <w:pPr>
        <w:pStyle w:val="Examplebody"/>
        <w:rPr>
          <w:rStyle w:val="Cardexample1"/>
        </w:rPr>
      </w:pPr>
      <w:r w:rsidRPr="001B19CA">
        <w:rPr>
          <w:rStyle w:val="Cardexample1"/>
        </w:rPr>
        <w:t xml:space="preserve">            12.0    12.0    12.0    12.0    11.9    11.9    11.5     8.2     6.5</w:t>
      </w:r>
    </w:p>
    <w:p w14:paraId="0801583D" w14:textId="77777777" w:rsidR="0041037A" w:rsidRPr="001B19CA" w:rsidRDefault="0041037A">
      <w:pPr>
        <w:pStyle w:val="Examplebody"/>
        <w:rPr>
          <w:rStyle w:val="Cardexample1"/>
        </w:rPr>
      </w:pPr>
      <w:r w:rsidRPr="001B19CA">
        <w:rPr>
          <w:rStyle w:val="Cardexample1"/>
        </w:rPr>
        <w:t xml:space="preserve">             6.2</w:t>
      </w:r>
    </w:p>
    <w:p w14:paraId="36A2DCF9" w14:textId="77777777" w:rsidR="0041037A" w:rsidRPr="001B19CA" w:rsidRDefault="0041037A">
      <w:pPr>
        <w:pStyle w:val="Examplebody"/>
        <w:rPr>
          <w:rStyle w:val="Cardexample1"/>
        </w:rPr>
      </w:pPr>
      <w:r w:rsidRPr="001B19CA">
        <w:rPr>
          <w:rStyle w:val="Cardexample1"/>
        </w:rPr>
        <w:t>Segment 5</w:t>
      </w:r>
    </w:p>
    <w:p w14:paraId="21041ADE"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35878B65" w14:textId="77777777" w:rsidR="0041037A" w:rsidRPr="001B19CA" w:rsidRDefault="0041037A">
      <w:pPr>
        <w:pStyle w:val="Examplebody"/>
        <w:rPr>
          <w:rStyle w:val="Cardexample1"/>
        </w:rPr>
      </w:pPr>
      <w:r w:rsidRPr="001B19CA">
        <w:rPr>
          <w:rStyle w:val="Cardexample1"/>
        </w:rPr>
        <w:t xml:space="preserve">            12.0    12.0    12.0    12.0    11.9    11.9    11.5     8.3     6.5</w:t>
      </w:r>
    </w:p>
    <w:p w14:paraId="2BFB65E1" w14:textId="77777777" w:rsidR="0041037A" w:rsidRPr="001B19CA" w:rsidRDefault="0041037A">
      <w:pPr>
        <w:pStyle w:val="Examplebody"/>
        <w:rPr>
          <w:rStyle w:val="Cardexample1"/>
        </w:rPr>
      </w:pPr>
      <w:r w:rsidRPr="001B19CA">
        <w:rPr>
          <w:rStyle w:val="Cardexample1"/>
        </w:rPr>
        <w:t xml:space="preserve">             6.2     6.0</w:t>
      </w:r>
    </w:p>
    <w:p w14:paraId="66802774" w14:textId="77777777" w:rsidR="0041037A" w:rsidRPr="001B19CA" w:rsidRDefault="0041037A">
      <w:pPr>
        <w:pStyle w:val="Examplebody"/>
        <w:rPr>
          <w:rStyle w:val="Cardexample1"/>
        </w:rPr>
      </w:pPr>
      <w:r w:rsidRPr="001B19CA">
        <w:rPr>
          <w:rStyle w:val="Cardexample1"/>
        </w:rPr>
        <w:t>Segment 6</w:t>
      </w:r>
    </w:p>
    <w:p w14:paraId="5D766841"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228A5AA9" w14:textId="77777777" w:rsidR="0041037A" w:rsidRPr="001B19CA" w:rsidRDefault="0041037A">
      <w:pPr>
        <w:pStyle w:val="Examplebody"/>
        <w:rPr>
          <w:rStyle w:val="Cardexample1"/>
        </w:rPr>
      </w:pPr>
      <w:r w:rsidRPr="001B19CA">
        <w:rPr>
          <w:rStyle w:val="Cardexample1"/>
        </w:rPr>
        <w:t xml:space="preserve">            12.0    12.0    12.0    12.0    11.9    11.9    11.6     8.4     6.7</w:t>
      </w:r>
    </w:p>
    <w:p w14:paraId="30C4BF17" w14:textId="77777777" w:rsidR="0041037A" w:rsidRPr="001B19CA" w:rsidRDefault="0041037A">
      <w:pPr>
        <w:pStyle w:val="Examplebody"/>
        <w:rPr>
          <w:rStyle w:val="Cardexample1"/>
        </w:rPr>
      </w:pPr>
      <w:r w:rsidRPr="001B19CA">
        <w:rPr>
          <w:rStyle w:val="Cardexample1"/>
        </w:rPr>
        <w:t xml:space="preserve">             6.2     6.0     6.0</w:t>
      </w:r>
    </w:p>
    <w:p w14:paraId="06E3A9F4" w14:textId="77777777" w:rsidR="0041037A" w:rsidRPr="001B19CA" w:rsidRDefault="0041037A">
      <w:pPr>
        <w:pStyle w:val="Examplebody"/>
        <w:rPr>
          <w:rStyle w:val="Cardexample1"/>
        </w:rPr>
      </w:pPr>
      <w:r w:rsidRPr="001B19CA">
        <w:rPr>
          <w:rStyle w:val="Cardexample1"/>
        </w:rPr>
        <w:t>Segment 7</w:t>
      </w:r>
    </w:p>
    <w:p w14:paraId="66FBABE3"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5FFE10C9" w14:textId="77777777" w:rsidR="0041037A" w:rsidRPr="001B19CA" w:rsidRDefault="0041037A">
      <w:pPr>
        <w:pStyle w:val="Examplebody"/>
        <w:rPr>
          <w:rStyle w:val="Cardexample1"/>
        </w:rPr>
      </w:pPr>
      <w:r w:rsidRPr="001B19CA">
        <w:rPr>
          <w:rStyle w:val="Cardexample1"/>
        </w:rPr>
        <w:t xml:space="preserve">            12.0    12.0    12.0    12.0    11.9    11.9    11.6     8.5     6.7</w:t>
      </w:r>
    </w:p>
    <w:p w14:paraId="30D6C962" w14:textId="77777777" w:rsidR="0041037A" w:rsidRPr="001B19CA" w:rsidRDefault="0041037A">
      <w:pPr>
        <w:pStyle w:val="Examplebody"/>
        <w:rPr>
          <w:rStyle w:val="Cardexample1"/>
        </w:rPr>
      </w:pPr>
      <w:r w:rsidRPr="001B19CA">
        <w:rPr>
          <w:rStyle w:val="Cardexample1"/>
        </w:rPr>
        <w:t xml:space="preserve">             6.2     6.0     6.0     6.0     6.0     6.0</w:t>
      </w:r>
    </w:p>
    <w:p w14:paraId="3AF890B0" w14:textId="77777777" w:rsidR="0041037A" w:rsidRPr="001B19CA" w:rsidRDefault="0041037A">
      <w:pPr>
        <w:pStyle w:val="Examplebody"/>
        <w:keepNext/>
        <w:rPr>
          <w:rStyle w:val="Cardexample1"/>
        </w:rPr>
      </w:pPr>
      <w:r w:rsidRPr="001B19CA">
        <w:rPr>
          <w:rStyle w:val="Cardexample1"/>
        </w:rPr>
        <w:lastRenderedPageBreak/>
        <w:t>Segment 8</w:t>
      </w:r>
    </w:p>
    <w:p w14:paraId="6CD392D7" w14:textId="77777777" w:rsidR="0041037A" w:rsidRPr="001B19CA" w:rsidRDefault="0041037A">
      <w:pPr>
        <w:pStyle w:val="Examplebody"/>
        <w:keepNext/>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0BB53952" w14:textId="77777777" w:rsidR="0041037A" w:rsidRPr="001B19CA" w:rsidRDefault="0041037A">
      <w:pPr>
        <w:pStyle w:val="Examplebody"/>
        <w:keepNext/>
        <w:rPr>
          <w:rStyle w:val="Cardexample1"/>
        </w:rPr>
      </w:pPr>
      <w:r w:rsidRPr="001B19CA">
        <w:rPr>
          <w:rStyle w:val="Cardexample1"/>
        </w:rPr>
        <w:t xml:space="preserve">            12.0    12.0    12.0    12.0    11.9    11.9    11.6     8.5     6.7</w:t>
      </w:r>
    </w:p>
    <w:p w14:paraId="4264B1F7" w14:textId="77777777" w:rsidR="0041037A" w:rsidRPr="001B19CA" w:rsidRDefault="0041037A">
      <w:pPr>
        <w:pStyle w:val="Examplebody"/>
        <w:keepNext/>
        <w:rPr>
          <w:rStyle w:val="Cardexample1"/>
        </w:rPr>
      </w:pPr>
      <w:r w:rsidRPr="001B19CA">
        <w:rPr>
          <w:rStyle w:val="Cardexample1"/>
        </w:rPr>
        <w:t xml:space="preserve">             6.2     6.0     6.0     6.0     6.0     6.0     6.0     6.0     6.0</w:t>
      </w:r>
    </w:p>
    <w:p w14:paraId="2C0C2CE5" w14:textId="77777777" w:rsidR="0041037A" w:rsidRPr="001B19CA" w:rsidRDefault="0041037A">
      <w:pPr>
        <w:pStyle w:val="Examplebody"/>
        <w:rPr>
          <w:rStyle w:val="Cardexample1"/>
        </w:rPr>
      </w:pPr>
      <w:r w:rsidRPr="001B19CA">
        <w:rPr>
          <w:rStyle w:val="Cardexample1"/>
        </w:rPr>
        <w:t>Segment 9</w:t>
      </w:r>
    </w:p>
    <w:p w14:paraId="6A2310B3"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5E44961E" w14:textId="77777777" w:rsidR="0041037A" w:rsidRPr="001B19CA" w:rsidRDefault="0041037A">
      <w:pPr>
        <w:pStyle w:val="Examplebody"/>
        <w:rPr>
          <w:rStyle w:val="Cardexample1"/>
        </w:rPr>
      </w:pPr>
      <w:r w:rsidRPr="001B19CA">
        <w:rPr>
          <w:rStyle w:val="Cardexample1"/>
        </w:rPr>
        <w:t xml:space="preserve">            12.0    12.0    12.0    12.0    11.9    11.9    11.7     8.5     6.7</w:t>
      </w:r>
    </w:p>
    <w:p w14:paraId="083FD6BE" w14:textId="77777777" w:rsidR="0041037A" w:rsidRPr="001B19CA" w:rsidRDefault="0041037A">
      <w:pPr>
        <w:pStyle w:val="Examplebody"/>
        <w:rPr>
          <w:rStyle w:val="Cardexample1"/>
        </w:rPr>
      </w:pPr>
      <w:r w:rsidRPr="001B19CA">
        <w:rPr>
          <w:rStyle w:val="Cardexample1"/>
        </w:rPr>
        <w:t xml:space="preserve">             6.2     6.0     6.0     6.0     6.0     6.0     6.0     6.0     6.0</w:t>
      </w:r>
    </w:p>
    <w:p w14:paraId="141DE256" w14:textId="77777777" w:rsidR="0041037A" w:rsidRPr="001B19CA" w:rsidRDefault="0041037A">
      <w:pPr>
        <w:pStyle w:val="Examplebody"/>
        <w:rPr>
          <w:rStyle w:val="Cardexample1"/>
        </w:rPr>
      </w:pPr>
      <w:r w:rsidRPr="001B19CA">
        <w:rPr>
          <w:rStyle w:val="Cardexample1"/>
        </w:rPr>
        <w:t xml:space="preserve">             6.0     6.0</w:t>
      </w:r>
    </w:p>
    <w:p w14:paraId="5980B044" w14:textId="77777777" w:rsidR="0041037A" w:rsidRPr="001B19CA" w:rsidRDefault="0041037A">
      <w:pPr>
        <w:pStyle w:val="Examplebody"/>
        <w:rPr>
          <w:rStyle w:val="Cardexample1"/>
        </w:rPr>
      </w:pPr>
      <w:r w:rsidRPr="001B19CA">
        <w:rPr>
          <w:rStyle w:val="Cardexample1"/>
        </w:rPr>
        <w:t>Segment 12</w:t>
      </w:r>
    </w:p>
    <w:p w14:paraId="38F7154B"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79F8A9FF" w14:textId="77777777" w:rsidR="0041037A" w:rsidRPr="001B19CA" w:rsidRDefault="0041037A">
      <w:pPr>
        <w:pStyle w:val="Examplebody"/>
        <w:rPr>
          <w:rStyle w:val="Cardexample1"/>
        </w:rPr>
      </w:pPr>
      <w:r w:rsidRPr="001B19CA">
        <w:rPr>
          <w:rStyle w:val="Cardexample1"/>
        </w:rPr>
        <w:t xml:space="preserve">            12.0    15.3    14.8    14.5    14.3    14.2    11.7     8.5</w:t>
      </w:r>
    </w:p>
    <w:p w14:paraId="539E8DFA" w14:textId="77777777" w:rsidR="0041037A" w:rsidRPr="001B19CA" w:rsidRDefault="0041037A">
      <w:pPr>
        <w:pStyle w:val="Examplebody"/>
        <w:rPr>
          <w:rStyle w:val="Cardexample1"/>
        </w:rPr>
      </w:pPr>
      <w:r w:rsidRPr="001B19CA">
        <w:rPr>
          <w:rStyle w:val="Cardexample1"/>
        </w:rPr>
        <w:t>Segment 13</w:t>
      </w:r>
    </w:p>
    <w:p w14:paraId="04B990DB"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5DF6DDA6" w14:textId="77777777" w:rsidR="0041037A" w:rsidRPr="001B19CA" w:rsidRDefault="0041037A">
      <w:pPr>
        <w:pStyle w:val="Examplebody"/>
        <w:rPr>
          <w:rStyle w:val="Cardexample1"/>
        </w:rPr>
      </w:pPr>
      <w:r w:rsidRPr="001B19CA">
        <w:rPr>
          <w:rStyle w:val="Cardexample1"/>
        </w:rPr>
        <w:t xml:space="preserve">            12.0    12.0    12.0    12.0    11.9    11.9    11.7     8.5     6.8</w:t>
      </w:r>
    </w:p>
    <w:p w14:paraId="62A21D11" w14:textId="77777777" w:rsidR="0041037A" w:rsidRPr="001B19CA" w:rsidRDefault="0041037A">
      <w:pPr>
        <w:pStyle w:val="Examplebody"/>
        <w:rPr>
          <w:rStyle w:val="Cardexample1"/>
        </w:rPr>
      </w:pPr>
      <w:r w:rsidRPr="001B19CA">
        <w:rPr>
          <w:rStyle w:val="Cardexample1"/>
        </w:rPr>
        <w:t xml:space="preserve">             6.2     6.0</w:t>
      </w:r>
    </w:p>
    <w:p w14:paraId="0042075F" w14:textId="77777777" w:rsidR="0041037A" w:rsidRPr="001B19CA" w:rsidRDefault="0041037A">
      <w:pPr>
        <w:pStyle w:val="Examplebody"/>
        <w:rPr>
          <w:rStyle w:val="Cardexample1"/>
        </w:rPr>
      </w:pPr>
      <w:r w:rsidRPr="001B19CA">
        <w:rPr>
          <w:rStyle w:val="Cardexample1"/>
        </w:rPr>
        <w:t>Segment 14</w:t>
      </w:r>
    </w:p>
    <w:p w14:paraId="00217419"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1E6F997C" w14:textId="77777777" w:rsidR="0041037A" w:rsidRPr="001B19CA" w:rsidRDefault="0041037A">
      <w:pPr>
        <w:pStyle w:val="Examplebody"/>
        <w:rPr>
          <w:rStyle w:val="Cardexample1"/>
        </w:rPr>
      </w:pPr>
      <w:r w:rsidRPr="001B19CA">
        <w:rPr>
          <w:rStyle w:val="Cardexample1"/>
        </w:rPr>
        <w:t xml:space="preserve">            12.0    12.0    12.0    12.0    11.9    11.9    11.7     8.5     6.5</w:t>
      </w:r>
    </w:p>
    <w:p w14:paraId="3A5FE6F4" w14:textId="77777777" w:rsidR="0041037A" w:rsidRPr="001B19CA" w:rsidRDefault="0041037A">
      <w:pPr>
        <w:pStyle w:val="Examplebody"/>
        <w:rPr>
          <w:rStyle w:val="Cardexample1"/>
        </w:rPr>
      </w:pPr>
      <w:r w:rsidRPr="001B19CA">
        <w:rPr>
          <w:rStyle w:val="Cardexample1"/>
        </w:rPr>
        <w:t xml:space="preserve">             6.2     6.0     6.0     6.0</w:t>
      </w:r>
    </w:p>
    <w:p w14:paraId="0C2BE650" w14:textId="77777777" w:rsidR="0041037A" w:rsidRPr="001B19CA" w:rsidRDefault="0041037A">
      <w:pPr>
        <w:pStyle w:val="Examplebody"/>
        <w:rPr>
          <w:rStyle w:val="Cardexample1"/>
        </w:rPr>
      </w:pPr>
      <w:r w:rsidRPr="001B19CA">
        <w:rPr>
          <w:rStyle w:val="Cardexample1"/>
        </w:rPr>
        <w:t>Segment 15</w:t>
      </w:r>
    </w:p>
    <w:p w14:paraId="0B2F47C2"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2FE095E6" w14:textId="77777777" w:rsidR="0041037A" w:rsidRPr="001B19CA" w:rsidRDefault="0041037A">
      <w:pPr>
        <w:pStyle w:val="Examplebody"/>
        <w:rPr>
          <w:rStyle w:val="Cardexample1"/>
        </w:rPr>
      </w:pPr>
      <w:r w:rsidRPr="001B19CA">
        <w:rPr>
          <w:rStyle w:val="Cardexample1"/>
        </w:rPr>
        <w:t xml:space="preserve">            12.0    12.0    12.0    12.0    11.9    11.9    11.7     8.5     6.4</w:t>
      </w:r>
    </w:p>
    <w:p w14:paraId="55E369C7" w14:textId="77777777" w:rsidR="0041037A" w:rsidRPr="001B19CA" w:rsidRDefault="0041037A">
      <w:pPr>
        <w:pStyle w:val="Examplebody"/>
        <w:rPr>
          <w:rStyle w:val="Cardexample1"/>
        </w:rPr>
      </w:pPr>
      <w:r w:rsidRPr="001B19CA">
        <w:rPr>
          <w:rStyle w:val="Cardexample1"/>
        </w:rPr>
        <w:t xml:space="preserve">             6.2     6.0     6.0     6.0     6.0</w:t>
      </w:r>
    </w:p>
    <w:p w14:paraId="105DCD3D" w14:textId="77777777" w:rsidR="0041037A" w:rsidRPr="001B19CA" w:rsidRDefault="0041037A">
      <w:pPr>
        <w:pStyle w:val="Examplebody"/>
        <w:rPr>
          <w:rStyle w:val="Cardexample1"/>
        </w:rPr>
      </w:pPr>
      <w:r w:rsidRPr="001B19CA">
        <w:rPr>
          <w:rStyle w:val="Cardexample1"/>
        </w:rPr>
        <w:t>Segment 18</w:t>
      </w:r>
    </w:p>
    <w:p w14:paraId="79975DBF"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3EF45841" w14:textId="77777777" w:rsidR="0041037A" w:rsidRPr="001B19CA" w:rsidRDefault="0041037A">
      <w:pPr>
        <w:pStyle w:val="Examplebody"/>
        <w:rPr>
          <w:rStyle w:val="Cardexample1"/>
        </w:rPr>
      </w:pPr>
      <w:r w:rsidRPr="001B19CA">
        <w:rPr>
          <w:rStyle w:val="Cardexample1"/>
        </w:rPr>
        <w:t xml:space="preserve">            12.0    12.0    12.0    12.0    11.9    11.9    11.7     8.5     6.4</w:t>
      </w:r>
    </w:p>
    <w:p w14:paraId="3EEA96CC" w14:textId="77777777" w:rsidR="0041037A" w:rsidRPr="001B19CA" w:rsidRDefault="0041037A">
      <w:pPr>
        <w:pStyle w:val="Examplebody"/>
        <w:rPr>
          <w:rStyle w:val="Cardexample1"/>
        </w:rPr>
      </w:pPr>
      <w:r w:rsidRPr="001B19CA">
        <w:rPr>
          <w:rStyle w:val="Cardexample1"/>
        </w:rPr>
        <w:t xml:space="preserve">             6.2     6.0     6.0     6.0     6.0     6.0     6.0     6.0</w:t>
      </w:r>
    </w:p>
    <w:p w14:paraId="48A7DA23" w14:textId="77777777" w:rsidR="0041037A" w:rsidRPr="001B19CA" w:rsidRDefault="0041037A">
      <w:pPr>
        <w:pStyle w:val="Examplebody"/>
        <w:rPr>
          <w:rStyle w:val="Cardexample1"/>
        </w:rPr>
      </w:pPr>
      <w:r w:rsidRPr="001B19CA">
        <w:rPr>
          <w:rStyle w:val="Cardexample1"/>
        </w:rPr>
        <w:t>Segment 19</w:t>
      </w:r>
    </w:p>
    <w:p w14:paraId="6A685C3C"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40A75CBD" w14:textId="77777777" w:rsidR="0041037A" w:rsidRPr="001B19CA" w:rsidRDefault="0041037A">
      <w:pPr>
        <w:pStyle w:val="Examplebody"/>
        <w:rPr>
          <w:rStyle w:val="Cardexample1"/>
        </w:rPr>
      </w:pPr>
      <w:r w:rsidRPr="001B19CA">
        <w:rPr>
          <w:rStyle w:val="Cardexample1"/>
        </w:rPr>
        <w:t xml:space="preserve">            12.0    12.0    12.0    12.0    11.9    11.9    11.7     8.5     6.4</w:t>
      </w:r>
    </w:p>
    <w:p w14:paraId="6F9D8A8F" w14:textId="77777777" w:rsidR="0041037A" w:rsidRPr="001B19CA" w:rsidRDefault="0041037A">
      <w:pPr>
        <w:pStyle w:val="Examplebody"/>
        <w:rPr>
          <w:rStyle w:val="Cardexample1"/>
        </w:rPr>
      </w:pPr>
      <w:r w:rsidRPr="001B19CA">
        <w:rPr>
          <w:rStyle w:val="Cardexample1"/>
        </w:rPr>
        <w:t xml:space="preserve">             6.2     6.0     6.0     6.0     6.0     6.0     6.0     6.0     6.0</w:t>
      </w:r>
    </w:p>
    <w:p w14:paraId="09D9903B" w14:textId="77777777" w:rsidR="0041037A" w:rsidRPr="001B19CA" w:rsidRDefault="0041037A">
      <w:pPr>
        <w:pStyle w:val="BodyText2"/>
        <w:rPr>
          <w:rStyle w:val="Cardexample1"/>
        </w:rPr>
      </w:pPr>
      <w:r w:rsidRPr="001B19CA">
        <w:rPr>
          <w:rStyle w:val="Cardexample1"/>
        </w:rPr>
        <w:t xml:space="preserve">             6.0</w:t>
      </w:r>
    </w:p>
    <w:p w14:paraId="7A7ED9B5" w14:textId="77777777" w:rsidR="001A6B6B" w:rsidRPr="00B7030B" w:rsidRDefault="001A6B6B">
      <w:pPr>
        <w:pStyle w:val="BodyText2"/>
        <w:rPr>
          <w:rStyle w:val="Cardexample1"/>
          <w:rFonts w:asciiTheme="minorHAnsi" w:hAnsiTheme="minorHAnsi"/>
        </w:rPr>
      </w:pPr>
    </w:p>
    <w:p w14:paraId="6F72F062" w14:textId="77777777" w:rsidR="001A6B6B" w:rsidRPr="00FC5404" w:rsidRDefault="001A6B6B" w:rsidP="001A6B6B">
      <w:pPr>
        <w:rPr>
          <w:sz w:val="20"/>
        </w:rPr>
      </w:pPr>
      <w:r w:rsidRPr="00FC5404">
        <w:rPr>
          <w:sz w:val="20"/>
        </w:rPr>
        <w:t xml:space="preserve">There is also a free format option for this file. Whenever the first character on the first line is a ‘$’ character, the model assumes the input is in free format rather than fixed format. </w:t>
      </w:r>
      <w:r w:rsidR="00D40AC6" w:rsidRPr="00D40AC6">
        <w:rPr>
          <w:iCs/>
          <w:sz w:val="20"/>
        </w:rPr>
        <w:t xml:space="preserve">The free format </w:t>
      </w:r>
      <w:r w:rsidR="00D40AC6">
        <w:rPr>
          <w:iCs/>
          <w:sz w:val="20"/>
        </w:rPr>
        <w:t>file has</w:t>
      </w:r>
      <w:r w:rsidR="00D40AC6" w:rsidRPr="00D40AC6">
        <w:rPr>
          <w:iCs/>
          <w:sz w:val="20"/>
        </w:rPr>
        <w:t xml:space="preserve"> a similar structure as the fixed format shown above where layers are columns and rows are model segments. </w:t>
      </w:r>
      <w:r w:rsidRPr="00FC5404">
        <w:rPr>
          <w:sz w:val="20"/>
        </w:rPr>
        <w:t xml:space="preserve">Besides allowing the use of Excel </w:t>
      </w:r>
      <w:r w:rsidR="00D40AC6">
        <w:rPr>
          <w:sz w:val="20"/>
        </w:rPr>
        <w:t>(</w:t>
      </w:r>
      <w:r w:rsidRPr="00FC5404">
        <w:rPr>
          <w:sz w:val="20"/>
        </w:rPr>
        <w:t>and easy exporting to a csv file type</w:t>
      </w:r>
      <w:r w:rsidR="00D40AC6">
        <w:rPr>
          <w:sz w:val="20"/>
        </w:rPr>
        <w:t>)</w:t>
      </w:r>
      <w:r w:rsidRPr="00FC5404">
        <w:rPr>
          <w:sz w:val="20"/>
        </w:rPr>
        <w:t>, this also allows one not to be constrained by the 8</w:t>
      </w:r>
      <w:r w:rsidR="00D40AC6">
        <w:rPr>
          <w:sz w:val="20"/>
        </w:rPr>
        <w:t>-</w:t>
      </w:r>
      <w:r w:rsidRPr="00FC5404">
        <w:rPr>
          <w:sz w:val="20"/>
        </w:rPr>
        <w:t>column width nor by wrapping temperature or concentration values</w:t>
      </w:r>
      <w:r w:rsidR="00D40AC6">
        <w:rPr>
          <w:sz w:val="20"/>
        </w:rPr>
        <w:t>.</w:t>
      </w:r>
    </w:p>
    <w:p w14:paraId="277CD4B7" w14:textId="77777777" w:rsidR="001A6B6B" w:rsidRPr="00D40AC6" w:rsidRDefault="001A6B6B">
      <w:pPr>
        <w:pStyle w:val="BodyText2"/>
        <w:rPr>
          <w:sz w:val="16"/>
          <w:szCs w:val="14"/>
        </w:rPr>
      </w:pPr>
    </w:p>
    <w:p w14:paraId="7AF946B8" w14:textId="77777777" w:rsidR="00D40AC6" w:rsidRPr="00B7030B" w:rsidRDefault="00D40AC6" w:rsidP="00D40AC6">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w:t>
      </w:r>
      <w:r w:rsidRPr="00B7030B">
        <w:rPr>
          <w:rFonts w:asciiTheme="minorHAnsi" w:hAnsiTheme="minorHAnsi"/>
        </w:rPr>
        <w:t>Free format</w:t>
      </w:r>
      <w:r>
        <w:rPr>
          <w:rFonts w:asciiTheme="minorHAnsi" w:hAnsiTheme="minorHAnsi"/>
        </w:rPr>
        <w:t>, comma delimited</w:t>
      </w:r>
    </w:p>
    <w:p w14:paraId="481B03A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$LPR file,,,,,,,,,,,</w:t>
      </w:r>
    </w:p>
    <w:p w14:paraId="4F6896A7"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w:t>
      </w:r>
    </w:p>
    <w:p w14:paraId="7A68753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PO4,KT:37,38,39,40,41,42,43,44,45,46,</w:t>
      </w:r>
    </w:p>
    <w:p w14:paraId="14656BB7"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Segment:2,0.03,0.03,0.03,0.03,0.03,0.03,0.03,0.03,0.03,0.03,</w:t>
      </w:r>
    </w:p>
    <w:p w14:paraId="11E20FE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3,0.03,0.03,0.03,0.03,0.03,0.03,0.03,0.03,0.03,0.03,</w:t>
      </w:r>
    </w:p>
    <w:p w14:paraId="28887173"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4,0.03,0.03,0.03,0.03,0.03,0.03,0.03,0.03,0.03,0.03,</w:t>
      </w:r>
    </w:p>
    <w:p w14:paraId="1575178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5,0.03,0.03,0.03,0.03,0.03,0.03,0.03,0.03,0.03,0.03,</w:t>
      </w:r>
    </w:p>
    <w:p w14:paraId="48146C3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6,0.03,0.03,0.03,0.03,0.03,0.03,0.03,0.03,0.03,0.03,</w:t>
      </w:r>
    </w:p>
    <w:p w14:paraId="5288291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7,0.03,0.03,0.03,0.03,0.03,0.03,0.03,0.03,0.03,0.03,</w:t>
      </w:r>
    </w:p>
    <w:p w14:paraId="4C9DFAAD"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10,0.03,0.03,0.03,0.03,0.03,0.03,0.03,0.03,0.03,0.03,</w:t>
      </w:r>
    </w:p>
    <w:p w14:paraId="63A6A114"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11,0.03,0.03,0.03,0.03,0.03,0.03,0.03,0.03,0.03,0.03,</w:t>
      </w:r>
    </w:p>
    <w:p w14:paraId="0A7E5B2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12,0.03,0.03,0.03,0.03,0.03,0.03,0.03,0.03,0.03,0.03,</w:t>
      </w:r>
    </w:p>
    <w:p w14:paraId="2C7AB2D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13,0.03,0.03,0.03,0.03,0.03,0.03,0.03,0.03,0.03,0.03,</w:t>
      </w:r>
    </w:p>
    <w:p w14:paraId="7A2ACDB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14,0.03,0.03,0.03,0.03,0.03,0.03,0.03,0.03,0.03,0.03,</w:t>
      </w:r>
    </w:p>
    <w:p w14:paraId="5723FFB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15,0.03,0.03,0.03,0.03,0.03,0.03,0.03,0.03,0.03,0.03,</w:t>
      </w:r>
    </w:p>
    <w:p w14:paraId="1B15D58A"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16,0.03,0.03,0.03,0.03,0.03,0.03,0.03,0.03,0.03,0.03,</w:t>
      </w:r>
    </w:p>
    <w:p w14:paraId="2FADE29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17,0.03,0.03,0.03,0.03,0.03,0.03,0.03,0.03,0.03,0.03,</w:t>
      </w:r>
    </w:p>
    <w:p w14:paraId="3CDB151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18,0.03,0.03,0.03,0.03,0.03,0.03,0.03,0.03,0.03,0.03,</w:t>
      </w:r>
    </w:p>
    <w:p w14:paraId="3BC624A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19,0.03,0.03,0.03,0.03,0.03,0.03,0.03,0.03,0.03,0.03,</w:t>
      </w:r>
    </w:p>
    <w:p w14:paraId="3B79AF3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20,0.03,0.03,0.03,0.03,0.03,0.03,0.03,0.03,0.03,0.03,</w:t>
      </w:r>
    </w:p>
    <w:p w14:paraId="46442E9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21,0.03,0.03,0.03,0.03,0.03,0.03,0.03,0.03,0.03,0.03,</w:t>
      </w:r>
    </w:p>
    <w:p w14:paraId="40BD487A"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22,0.03,0.03,0.03,0.03,0.03,0.03,0.03,0.03,0.03,0.03,</w:t>
      </w:r>
    </w:p>
    <w:p w14:paraId="38924B6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23,0.03,0.03,0.03,0.03,0.03,0.03,0.03,0.03,0.03,0.03,</w:t>
      </w:r>
    </w:p>
    <w:p w14:paraId="5F64B65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lastRenderedPageBreak/>
        <w:t>24,0.03,0.03,0.03,0.03,0.03,0.03,0.03,0.03,0.03,0.03,</w:t>
      </w:r>
    </w:p>
    <w:p w14:paraId="35B5143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25,0.03,0.03,0.03,0.03,0.03,0.03,0.03,0.03,0.03,0.03,</w:t>
      </w:r>
    </w:p>
    <w:p w14:paraId="7ED509D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26,0.03,0.03,0.03,0.03,0.03,0.03,0.03,0.03,0.03,0.03,</w:t>
      </w:r>
    </w:p>
    <w:p w14:paraId="4DE7A67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27,0.03,0.03,0.03,0.03,0.03,0.03,0.03,0.03,0.03,0.03,</w:t>
      </w:r>
    </w:p>
    <w:p w14:paraId="4AE92A5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28,0.03,0.03,0.03,0.03,0.03,0.03,0.03,0.03,0.03,0.03,</w:t>
      </w:r>
    </w:p>
    <w:p w14:paraId="6E0B58D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29,0.03,0.03,0.03,0.03,0.03,0.03,0.03,0.03,0.03,0.03,</w:t>
      </w:r>
    </w:p>
    <w:p w14:paraId="445D657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30,0.03,0.03,0.03,0.03,0.03,0.03,0.03,0.03,0.03,0.03,</w:t>
      </w:r>
    </w:p>
    <w:p w14:paraId="4E0A42D9"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31,0.03,0.03,0.03,0.03,0.03,0.03,0.03,0.03,0.03,0.03,</w:t>
      </w:r>
    </w:p>
    <w:p w14:paraId="7AB356A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32,0.03,0.03,0.03,0.03,0.03,0.03,0.03,0.03,0.03,0.03,</w:t>
      </w:r>
    </w:p>
    <w:p w14:paraId="4D0FF3A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33,0.03,0.03,0.03,0.03,0.03,0.03,0.03,0.03,0.03,0.03,</w:t>
      </w:r>
    </w:p>
    <w:p w14:paraId="7802FCF2"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34,0.03,0.03,0.03,0.03,0.03,0.03,0.03,0.03,0.03,0.03,</w:t>
      </w:r>
    </w:p>
    <w:p w14:paraId="25AEC15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35,0.03,0.03,0.03,0.03,0.03,0.03,0.03,0.03,0.03,0.03,</w:t>
      </w:r>
    </w:p>
    <w:p w14:paraId="3C3C9A33"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36,0.03,0.03,0.03,0.03,0.03,0.03,0.03,0.03,0.03,0.03,</w:t>
      </w:r>
    </w:p>
    <w:p w14:paraId="7BF45DB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37,0.03,0.03,0.03,0.03,0.03,0.03,0.03,0.03,0.03,0.03,</w:t>
      </w:r>
    </w:p>
    <w:p w14:paraId="68BBD80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38,0.03,0.03,0.03,0.03,0.03,0.03,0.03,0.03,0.03,0.03,</w:t>
      </w:r>
    </w:p>
    <w:p w14:paraId="095B2DF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39,0.04,0.03,0.03,0.03,0.03,0.03,0.03,0.03,0.03,0.03,</w:t>
      </w:r>
    </w:p>
    <w:p w14:paraId="09FFBAD2"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40,0.04,0.035,0.035,0.03,0.03,0.03,0.03,0.03,0.03,0.03,</w:t>
      </w:r>
    </w:p>
    <w:p w14:paraId="32AECC74"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41,0.05,0.04,0.03,0.02,0.03,0.03,0.03,0.03,0.03,0.03,</w:t>
      </w:r>
    </w:p>
    <w:p w14:paraId="76E64086" w14:textId="77777777" w:rsidR="001A6B6B" w:rsidRPr="001B19CA" w:rsidRDefault="001A6B6B" w:rsidP="001A6B6B">
      <w:pPr>
        <w:rPr>
          <w:rFonts w:ascii="Courier New" w:hAnsi="Courier New" w:cs="Courier New"/>
          <w:sz w:val="16"/>
          <w:szCs w:val="16"/>
        </w:rPr>
      </w:pPr>
      <w:proofErr w:type="gramStart"/>
      <w:r w:rsidRPr="001B19CA">
        <w:rPr>
          <w:rFonts w:ascii="Courier New" w:hAnsi="Courier New" w:cs="Courier New"/>
          <w:sz w:val="16"/>
          <w:szCs w:val="16"/>
        </w:rPr>
        <w:t>LDOM,KT</w:t>
      </w:r>
      <w:proofErr w:type="gramEnd"/>
      <w:r w:rsidRPr="001B19CA">
        <w:rPr>
          <w:rFonts w:ascii="Courier New" w:hAnsi="Courier New" w:cs="Courier New"/>
          <w:sz w:val="16"/>
          <w:szCs w:val="16"/>
        </w:rPr>
        <w:t>:37,38,39,40,41,42,43,44,45,46,</w:t>
      </w:r>
    </w:p>
    <w:p w14:paraId="7A46525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Segment:2,0.015,0.015,0.01,0.01,0.01,0.01,0.01,0.01,0.01,0.01,</w:t>
      </w:r>
    </w:p>
    <w:p w14:paraId="76D1783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3,0.02,0.01,0.01,0.01,0.01,0.01,0.01,0.01,0.01,0.01,</w:t>
      </w:r>
    </w:p>
    <w:p w14:paraId="5CFEDBF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4,0.02,0.01,0.01,0.01,0.01,0.01,0.01,0.01,0.01,0.01,</w:t>
      </w:r>
    </w:p>
    <w:p w14:paraId="384A16F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5,0.015,0.01,0.01,0.01,0.01,0.01,0.01,0.01,0.01,0.01,</w:t>
      </w:r>
    </w:p>
    <w:p w14:paraId="0D5F88A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6,0.01,0.01,0.01,0.01,0.01,0.01,0.01,0.01,0.01,0.01,</w:t>
      </w:r>
    </w:p>
    <w:p w14:paraId="250930E0"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7,0.01,0.01,0.01,0.01,0.01,0.01,0.01,0.01,0.01,0.01,</w:t>
      </w:r>
    </w:p>
    <w:p w14:paraId="6CA4D78A"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10,0.01,0.01,0.01,0.01,0.01,0.01,0.01,0.01,0.01,0.01,</w:t>
      </w:r>
    </w:p>
    <w:p w14:paraId="0AEDC4F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11,0.01,0.01,0.01,0.01,0.01,0.01,0.01,0.01,0.01,0.01,</w:t>
      </w:r>
    </w:p>
    <w:p w14:paraId="5EAB017D"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12,0.01,0.01,0.01,0.01,0.01,0.01,0.01,0.01,0.01,0.01,</w:t>
      </w:r>
    </w:p>
    <w:p w14:paraId="6165019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13,0.01,0.01,0.01,0.01,0.01,0.01,0.01,0.01,0.01,0.01,</w:t>
      </w:r>
    </w:p>
    <w:p w14:paraId="7AFB986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14,0.01,0.01,0.01,0.01,0.01,0.01,0.01,0.01,0.01,0.01,</w:t>
      </w:r>
    </w:p>
    <w:p w14:paraId="2112CCB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15,0.01,0.01,0.01,0.01,0.01,0.01,0.01,0.01,0.01,0.01,</w:t>
      </w:r>
    </w:p>
    <w:p w14:paraId="6944309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16,0.01,0.01,0.01,0.01,0.01,0.01,0.01,0.01,0.01,0.01,</w:t>
      </w:r>
    </w:p>
    <w:p w14:paraId="78080B5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17,0.01,0.01,0.01,0.01,0.01,0.01,0.01,0.01,0.01,0.01,</w:t>
      </w:r>
    </w:p>
    <w:p w14:paraId="67A7A1D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18,0.01,0.01,0.01,0.01,0.01,0.01,0.01,0.01,0.01,0.01,</w:t>
      </w:r>
    </w:p>
    <w:p w14:paraId="24F930A4"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19,0.01,0.01,0.01,0.01,0.01,0.01,0.01,0.01,0.01,0.01,</w:t>
      </w:r>
    </w:p>
    <w:p w14:paraId="06CBD48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20,0.01,0.01,0.01,0.01,0.01,0.01,0.01,0.01,0.01,0.01,</w:t>
      </w:r>
    </w:p>
    <w:p w14:paraId="54A412E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21,0.01,0.01,0.01,0.01,0.01,0.01,0.01,0.01,0.01,0.01,</w:t>
      </w:r>
    </w:p>
    <w:p w14:paraId="35772BE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22,0.01,0.01,0.01,0.01,0.01,0.01,0.01,0.01,0.01,0.01,</w:t>
      </w:r>
    </w:p>
    <w:p w14:paraId="37DBDE90"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23,0.01,0.01,0.01,0.01,0.01,0.01,0.01,0.01,0.01,0.01,</w:t>
      </w:r>
    </w:p>
    <w:p w14:paraId="08F6032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24,0.01,0.01,0.01,0.01,0.01,0.01,0.01,0.01,0.01,0.01,</w:t>
      </w:r>
    </w:p>
    <w:p w14:paraId="60E36B32"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25,0.01,0.01,0.01,0.01,0.01,0.01,0.01,0.01,0.01,0.01,</w:t>
      </w:r>
    </w:p>
    <w:p w14:paraId="0F94455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26,0.01,0.01,0.01,0.01,0.01,0.01,0.01,0.01,0.01,0.01,</w:t>
      </w:r>
    </w:p>
    <w:p w14:paraId="4633FA5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27,0.01,0.01,0.01,0.01,0.01,0.01,0.01,0.01,0.01,0.01,</w:t>
      </w:r>
    </w:p>
    <w:p w14:paraId="53177AC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28,0.01,0.01,0.01,0.01,0.01,0.01,0.01,0.01,0.01,0.01,</w:t>
      </w:r>
    </w:p>
    <w:p w14:paraId="46CDED59"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29,0.01,0.01,0.01,0.01,0.01,0.01,0.01,0.01,0.01,0.01,</w:t>
      </w:r>
    </w:p>
    <w:p w14:paraId="65174CF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30,0.01,0.01,0.01,0.01,0.01,0.01,0.01,0.01,0.01,0.01,</w:t>
      </w:r>
    </w:p>
    <w:p w14:paraId="49F1880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31,0.01,0.01,0.01,0.01,0.01,0.01,0.01,0.01,0.01,0.01,</w:t>
      </w:r>
    </w:p>
    <w:p w14:paraId="51FD94D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32,0.01,0.01,0.01,0.01,0.01,0.01,0.01,0.01,0.01,0.01,</w:t>
      </w:r>
    </w:p>
    <w:p w14:paraId="084403C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33,0.01,0.01,0.01,0.01,0.01,0.01,0.01,0.01,0.01,0.01,</w:t>
      </w:r>
    </w:p>
    <w:p w14:paraId="3452A77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34,0.01,0.01,0.01,0.01,0.01,0.01,0.01,0.01,0.01,0.01,</w:t>
      </w:r>
    </w:p>
    <w:p w14:paraId="61EE56F7"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35,0.01,0.01,0.01,0.01,0.01,0.01,0.01,0.01,0.01,0.01,</w:t>
      </w:r>
    </w:p>
    <w:p w14:paraId="0F8B356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36,0.01,0.01,0.01,0.01,0.01,0.01,0.01,0.01,0.01,0.01,</w:t>
      </w:r>
    </w:p>
    <w:p w14:paraId="6A8D3517"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37,0.01,0.01,0.01,0.01,0.01,0.01,0.01,0.01,0.01,0.01,</w:t>
      </w:r>
    </w:p>
    <w:p w14:paraId="463AB0C9"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38,0.01,0.01,0.01,0.01,0.01,0.01,0.01,0.01,0.01,0.01,</w:t>
      </w:r>
    </w:p>
    <w:p w14:paraId="549CEB6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39,0.01,0.01,0.01,0.01,0.01,0.01,0.01,0.01,0.01,0.01,</w:t>
      </w:r>
    </w:p>
    <w:p w14:paraId="22FFCD33"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40,0.01,0.01,0.01,0.01,0.01,0.01,0.01,0.01,0.01,0.01,</w:t>
      </w:r>
    </w:p>
    <w:p w14:paraId="4A6FDDE4" w14:textId="77777777" w:rsidR="00D40AC6" w:rsidRDefault="001A6B6B" w:rsidP="00D40AC6">
      <w:pPr>
        <w:rPr>
          <w:rFonts w:ascii="Courier New" w:hAnsi="Courier New" w:cs="Courier New"/>
          <w:sz w:val="16"/>
          <w:szCs w:val="16"/>
        </w:rPr>
      </w:pPr>
      <w:r w:rsidRPr="001B19CA">
        <w:rPr>
          <w:rFonts w:ascii="Courier New" w:hAnsi="Courier New" w:cs="Courier New"/>
          <w:sz w:val="16"/>
          <w:szCs w:val="16"/>
        </w:rPr>
        <w:t>41,0.01,0.01,0.01,0.01,0.01,0.01,0.01,0.01,0.01,0.01,</w:t>
      </w:r>
    </w:p>
    <w:p w14:paraId="40A04ECB" w14:textId="77777777" w:rsidR="00D40AC6" w:rsidRDefault="00D40AC6" w:rsidP="00D40AC6">
      <w:pPr>
        <w:rPr>
          <w:rFonts w:ascii="Courier New" w:hAnsi="Courier New" w:cs="Courier New"/>
          <w:sz w:val="16"/>
          <w:szCs w:val="16"/>
        </w:rPr>
      </w:pPr>
    </w:p>
    <w:p w14:paraId="4E0A2E2C" w14:textId="77777777" w:rsidR="00CD2F77" w:rsidRDefault="00CD2F77">
      <w:pPr>
        <w:rPr>
          <w:b/>
          <w:bCs/>
          <w:sz w:val="20"/>
          <w:szCs w:val="18"/>
        </w:rPr>
      </w:pPr>
      <w:r>
        <w:rPr>
          <w:b/>
          <w:bCs/>
          <w:sz w:val="20"/>
          <w:szCs w:val="18"/>
        </w:rPr>
        <w:br w:type="page"/>
      </w:r>
    </w:p>
    <w:p w14:paraId="60FB88DA" w14:textId="16B58DB6" w:rsidR="00D40AC6" w:rsidRPr="00D40AC6" w:rsidRDefault="00D40AC6" w:rsidP="00D40AC6">
      <w:pPr>
        <w:rPr>
          <w:rFonts w:ascii="Courier New" w:hAnsi="Courier New" w:cs="Courier New"/>
          <w:b/>
          <w:bCs/>
          <w:sz w:val="14"/>
          <w:szCs w:val="14"/>
        </w:rPr>
      </w:pPr>
      <w:r w:rsidRPr="00D40AC6">
        <w:rPr>
          <w:b/>
          <w:bCs/>
          <w:sz w:val="20"/>
          <w:szCs w:val="18"/>
        </w:rPr>
        <w:lastRenderedPageBreak/>
        <w:t>Example – Free format, comma delimited (as viewed in Excel)</w:t>
      </w:r>
    </w:p>
    <w:p w14:paraId="2CBDFB7F" w14:textId="77777777" w:rsidR="001A6B6B" w:rsidRPr="00B7030B" w:rsidRDefault="001A6B6B" w:rsidP="001A6B6B">
      <w:pPr>
        <w:rPr>
          <w:rFonts w:cs="Courier New"/>
          <w:sz w:val="18"/>
        </w:rPr>
      </w:pPr>
      <w:r w:rsidRPr="00B7030B">
        <w:rPr>
          <w:noProof/>
          <w:snapToGrid/>
        </w:rPr>
        <w:drawing>
          <wp:inline distT="0" distB="0" distL="0" distR="0" wp14:anchorId="624330B2" wp14:editId="6A09D822">
            <wp:extent cx="3845731" cy="7500257"/>
            <wp:effectExtent l="0" t="0" r="254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9245" cy="7507111"/>
                    </a:xfrm>
                    <a:prstGeom prst="rect">
                      <a:avLst/>
                    </a:prstGeom>
                    <a:noFill/>
                    <a:ln>
                      <a:noFill/>
                    </a:ln>
                  </pic:spPr>
                </pic:pic>
              </a:graphicData>
            </a:graphic>
          </wp:inline>
        </w:drawing>
      </w:r>
    </w:p>
    <w:p w14:paraId="0F660AFC" w14:textId="77777777" w:rsidR="001A6B6B" w:rsidRPr="00B7030B" w:rsidRDefault="001A6B6B">
      <w:pPr>
        <w:pStyle w:val="BodyText2"/>
        <w:sectPr w:rsidR="001A6B6B" w:rsidRPr="00B7030B" w:rsidSect="000E4BA7">
          <w:headerReference w:type="even" r:id="rId185"/>
          <w:headerReference w:type="default" r:id="rId186"/>
          <w:endnotePr>
            <w:numFmt w:val="decimal"/>
          </w:endnotePr>
          <w:pgSz w:w="12240" w:h="15840" w:code="1"/>
          <w:pgMar w:top="1728" w:right="1440" w:bottom="1728" w:left="2160" w:header="1008" w:footer="1008" w:gutter="0"/>
          <w:paperSrc w:first="100" w:other="100"/>
          <w:cols w:space="720"/>
          <w:noEndnote/>
        </w:sectPr>
      </w:pPr>
    </w:p>
    <w:p w14:paraId="58C022D6" w14:textId="77777777" w:rsidR="0041037A" w:rsidRPr="00B7030B" w:rsidRDefault="0041037A">
      <w:pPr>
        <w:pStyle w:val="Heading3"/>
        <w:rPr>
          <w:rFonts w:asciiTheme="minorHAnsi" w:hAnsiTheme="minorHAnsi"/>
        </w:rPr>
      </w:pPr>
      <w:bookmarkStart w:id="3824" w:name="graph_input_file"/>
      <w:bookmarkStart w:id="3825" w:name="_Toc41047919"/>
      <w:bookmarkEnd w:id="3824"/>
      <w:r w:rsidRPr="00B7030B">
        <w:rPr>
          <w:rFonts w:asciiTheme="minorHAnsi" w:hAnsiTheme="minorHAnsi"/>
        </w:rPr>
        <w:lastRenderedPageBreak/>
        <w:t>Graph Input File</w:t>
      </w:r>
      <w:bookmarkEnd w:id="3825"/>
    </w:p>
    <w:p w14:paraId="5E055BE9" w14:textId="1EA31FBD" w:rsidR="0041037A" w:rsidRPr="008F6D0B" w:rsidRDefault="0041037A">
      <w:pPr>
        <w:pStyle w:val="BodyText"/>
        <w:rPr>
          <w:sz w:val="20"/>
        </w:rPr>
      </w:pPr>
      <w:r w:rsidRPr="008F6D0B">
        <w:rPr>
          <w:sz w:val="20"/>
        </w:rPr>
        <w:t xml:space="preserve">The file </w:t>
      </w:r>
      <w:r w:rsidRPr="00D40AC6">
        <w:rPr>
          <w:b/>
          <w:bCs/>
          <w:sz w:val="20"/>
        </w:rPr>
        <w:t>graph.npt</w:t>
      </w:r>
      <w:r w:rsidRPr="008F6D0B">
        <w:rPr>
          <w:sz w:val="20"/>
        </w:rPr>
        <w:t xml:space="preserve"> is required for all model simulations of </w:t>
      </w:r>
      <w:r w:rsidR="00D92E57">
        <w:rPr>
          <w:sz w:val="20"/>
        </w:rPr>
        <w:t>CE-QUAL-</w:t>
      </w:r>
      <w:r w:rsidRPr="008F6D0B">
        <w:rPr>
          <w:sz w:val="20"/>
        </w:rPr>
        <w:t xml:space="preserve">W2 using the </w:t>
      </w:r>
      <w:r w:rsidR="00D92E57">
        <w:rPr>
          <w:sz w:val="20"/>
        </w:rPr>
        <w:t xml:space="preserve">control file </w:t>
      </w:r>
      <w:r w:rsidR="00D92E57" w:rsidRPr="00D92E57">
        <w:rPr>
          <w:b/>
          <w:bCs/>
          <w:sz w:val="20"/>
        </w:rPr>
        <w:t>w2_con.npt</w:t>
      </w:r>
      <w:r w:rsidR="00D92E57">
        <w:rPr>
          <w:sz w:val="20"/>
        </w:rPr>
        <w:t xml:space="preserve">. </w:t>
      </w:r>
      <w:r w:rsidR="00D92E57" w:rsidRPr="00D92E57">
        <w:rPr>
          <w:i/>
          <w:iCs/>
          <w:sz w:val="20"/>
        </w:rPr>
        <w:t xml:space="preserve">When the model user uses the control file </w:t>
      </w:r>
      <w:r w:rsidR="00D92E57" w:rsidRPr="00D92E57">
        <w:rPr>
          <w:b/>
          <w:bCs/>
          <w:i/>
          <w:iCs/>
          <w:sz w:val="20"/>
        </w:rPr>
        <w:t xml:space="preserve">w2_con.csv, </w:t>
      </w:r>
      <w:r w:rsidR="00D92E57" w:rsidRPr="00D92E57">
        <w:rPr>
          <w:i/>
          <w:iCs/>
          <w:sz w:val="20"/>
        </w:rPr>
        <w:t>the graph.npt file is not needed</w:t>
      </w:r>
      <w:r w:rsidR="00D92E57">
        <w:rPr>
          <w:i/>
          <w:iCs/>
          <w:sz w:val="20"/>
        </w:rPr>
        <w:t>,</w:t>
      </w:r>
      <w:r w:rsidR="00D92E57" w:rsidRPr="00D92E57">
        <w:rPr>
          <w:i/>
          <w:iCs/>
          <w:sz w:val="20"/>
        </w:rPr>
        <w:t xml:space="preserve"> and many of the </w:t>
      </w:r>
      <w:r w:rsidR="00D92E57">
        <w:rPr>
          <w:i/>
          <w:iCs/>
          <w:sz w:val="20"/>
        </w:rPr>
        <w:t xml:space="preserve">variables in the graph.npt file </w:t>
      </w:r>
      <w:r w:rsidR="00D92E57" w:rsidRPr="00D92E57">
        <w:rPr>
          <w:i/>
          <w:iCs/>
          <w:sz w:val="20"/>
        </w:rPr>
        <w:t xml:space="preserve">are </w:t>
      </w:r>
      <w:r w:rsidR="00D92E57">
        <w:rPr>
          <w:i/>
          <w:iCs/>
          <w:sz w:val="20"/>
        </w:rPr>
        <w:t xml:space="preserve">now </w:t>
      </w:r>
      <w:r w:rsidR="00D92E57" w:rsidRPr="00D92E57">
        <w:rPr>
          <w:i/>
          <w:iCs/>
          <w:sz w:val="20"/>
        </w:rPr>
        <w:t>included in the csv file format directly.</w:t>
      </w:r>
      <w:r w:rsidR="00D92E57">
        <w:rPr>
          <w:sz w:val="20"/>
        </w:rPr>
        <w:t xml:space="preserve"> </w:t>
      </w:r>
      <w:r w:rsidRPr="008F6D0B">
        <w:rPr>
          <w:sz w:val="20"/>
        </w:rPr>
        <w:t xml:space="preserve">This file controls </w:t>
      </w:r>
      <w:r w:rsidR="008C38DE" w:rsidRPr="008F6D0B">
        <w:rPr>
          <w:sz w:val="20"/>
        </w:rPr>
        <w:t xml:space="preserve">output formats for the </w:t>
      </w:r>
      <w:r w:rsidR="00833EFC" w:rsidRPr="008F6D0B">
        <w:rPr>
          <w:sz w:val="20"/>
        </w:rPr>
        <w:t xml:space="preserve">model </w:t>
      </w:r>
      <w:r w:rsidR="008C38DE" w:rsidRPr="008F6D0B">
        <w:rPr>
          <w:sz w:val="20"/>
        </w:rPr>
        <w:t>output variables</w:t>
      </w:r>
      <w:r w:rsidR="004C2438" w:rsidRPr="008F6D0B">
        <w:rPr>
          <w:sz w:val="20"/>
        </w:rPr>
        <w:t>.</w:t>
      </w:r>
    </w:p>
    <w:p w14:paraId="0EA3D044" w14:textId="77777777" w:rsidR="00727664" w:rsidRPr="008F6D0B" w:rsidRDefault="00727664" w:rsidP="00727664">
      <w:pPr>
        <w:pStyle w:val="BodyText"/>
        <w:rPr>
          <w:sz w:val="20"/>
        </w:rPr>
      </w:pPr>
      <w:r w:rsidRPr="008F6D0B">
        <w:rPr>
          <w:sz w:val="20"/>
        </w:rPr>
        <w:t>The first section contains hydraulic variables. The hydrodynamic format [</w:t>
      </w:r>
      <w:r w:rsidRPr="00D40AC6">
        <w:rPr>
          <w:rFonts w:cs="Arial"/>
          <w:b/>
          <w:bCs/>
          <w:sz w:val="20"/>
        </w:rPr>
        <w:t>HFMT</w:t>
      </w:r>
      <w:r w:rsidRPr="008F6D0B">
        <w:rPr>
          <w:sz w:val="20"/>
        </w:rPr>
        <w:t xml:space="preserve">] specifies the output variable format for the snapshot output file. </w:t>
      </w:r>
      <w:r w:rsidRPr="008F6D0B">
        <w:rPr>
          <w:i/>
          <w:sz w:val="20"/>
        </w:rPr>
        <w:t>The hydrodynamic minimum [</w:t>
      </w:r>
      <w:r w:rsidRPr="00D40AC6">
        <w:rPr>
          <w:rFonts w:cs="Arial"/>
          <w:b/>
          <w:bCs/>
          <w:i/>
          <w:sz w:val="20"/>
        </w:rPr>
        <w:t>HMIN</w:t>
      </w:r>
      <w:r w:rsidRPr="008F6D0B">
        <w:rPr>
          <w:i/>
          <w:sz w:val="20"/>
        </w:rPr>
        <w:t>], maximum [</w:t>
      </w:r>
      <w:r w:rsidRPr="00D40AC6">
        <w:rPr>
          <w:rFonts w:cs="Arial"/>
          <w:b/>
          <w:bCs/>
          <w:i/>
          <w:sz w:val="20"/>
        </w:rPr>
        <w:t>HMAX</w:t>
      </w:r>
      <w:r w:rsidRPr="008F6D0B">
        <w:rPr>
          <w:i/>
          <w:sz w:val="20"/>
        </w:rPr>
        <w:t>], and [HPLTC] are no longer used and are ignored by the model</w:t>
      </w:r>
      <w:r w:rsidRPr="008F6D0B">
        <w:rPr>
          <w:sz w:val="20"/>
        </w:rPr>
        <w:t xml:space="preserve">. In earlier versions of the </w:t>
      </w:r>
      <w:proofErr w:type="gramStart"/>
      <w:r w:rsidRPr="008F6D0B">
        <w:rPr>
          <w:sz w:val="20"/>
        </w:rPr>
        <w:t>code</w:t>
      </w:r>
      <w:proofErr w:type="gramEnd"/>
      <w:r w:rsidRPr="008F6D0B">
        <w:rPr>
          <w:sz w:val="20"/>
        </w:rPr>
        <w:t xml:space="preserve"> they specify the plotting limits when viewing the output using Array Viewer. The </w:t>
      </w:r>
      <w:r w:rsidRPr="008F6D0B">
        <w:rPr>
          <w:b/>
          <w:sz w:val="20"/>
        </w:rPr>
        <w:t>HYD PR</w:t>
      </w:r>
      <w:r w:rsidRPr="008F6D0B">
        <w:rPr>
          <w:sz w:val="20"/>
        </w:rPr>
        <w:t xml:space="preserve"> card in the </w:t>
      </w:r>
      <w:r w:rsidRPr="00D40AC6">
        <w:rPr>
          <w:b/>
          <w:bCs/>
          <w:sz w:val="20"/>
        </w:rPr>
        <w:t>w2_con.npt</w:t>
      </w:r>
      <w:r w:rsidRPr="008F6D0B">
        <w:rPr>
          <w:sz w:val="20"/>
        </w:rPr>
        <w:t xml:space="preserve"> control file defines which terms are printed and describes the output variables.</w:t>
      </w:r>
    </w:p>
    <w:p w14:paraId="3D797348" w14:textId="77777777" w:rsidR="0041037A" w:rsidRDefault="0041037A">
      <w:pPr>
        <w:pStyle w:val="BodyText"/>
        <w:rPr>
          <w:sz w:val="20"/>
        </w:rPr>
      </w:pPr>
      <w:r w:rsidRPr="008F6D0B">
        <w:rPr>
          <w:sz w:val="20"/>
        </w:rPr>
        <w:t xml:space="preserve">The </w:t>
      </w:r>
      <w:r w:rsidR="00727664" w:rsidRPr="008F6D0B">
        <w:rPr>
          <w:sz w:val="20"/>
        </w:rPr>
        <w:t>second</w:t>
      </w:r>
      <w:r w:rsidRPr="008F6D0B">
        <w:rPr>
          <w:sz w:val="20"/>
        </w:rPr>
        <w:t xml:space="preserve"> section of the file contains a line for each active constituent defined in the control file</w:t>
      </w:r>
      <w:r w:rsidR="00D40AC6">
        <w:rPr>
          <w:sz w:val="20"/>
        </w:rPr>
        <w:t xml:space="preserve"> </w:t>
      </w:r>
      <w:r w:rsidR="00D40AC6" w:rsidRPr="00D40AC6">
        <w:rPr>
          <w:b/>
          <w:bCs/>
          <w:sz w:val="20"/>
        </w:rPr>
        <w:t>w2_con.npt</w:t>
      </w:r>
      <w:r w:rsidRPr="008F6D0B">
        <w:rPr>
          <w:sz w:val="20"/>
        </w:rPr>
        <w:t>. The concentration multiplier [</w:t>
      </w:r>
      <w:r w:rsidRPr="00D40AC6">
        <w:rPr>
          <w:rFonts w:cs="Arial"/>
          <w:b/>
          <w:bCs/>
          <w:sz w:val="20"/>
        </w:rPr>
        <w:t>CMULT</w:t>
      </w:r>
      <w:r w:rsidRPr="008F6D0B">
        <w:rPr>
          <w:sz w:val="20"/>
        </w:rPr>
        <w:t xml:space="preserve">] is a conversion factor and multiplies the output by the value specified. This is most useful when converting from </w:t>
      </w:r>
      <w:r w:rsidRPr="008F6D0B">
        <w:rPr>
          <w:i/>
          <w:iCs/>
          <w:sz w:val="20"/>
        </w:rPr>
        <w:t>g m</w:t>
      </w:r>
      <w:r w:rsidRPr="008F6D0B">
        <w:rPr>
          <w:i/>
          <w:iCs/>
          <w:sz w:val="20"/>
          <w:vertAlign w:val="superscript"/>
        </w:rPr>
        <w:t>-3</w:t>
      </w:r>
      <w:r w:rsidRPr="008F6D0B">
        <w:rPr>
          <w:sz w:val="20"/>
        </w:rPr>
        <w:t xml:space="preserve"> to</w:t>
      </w:r>
      <w:r w:rsidRPr="008F6D0B">
        <w:rPr>
          <w:i/>
          <w:iCs/>
          <w:sz w:val="20"/>
        </w:rPr>
        <w:t xml:space="preserve"> mg m</w:t>
      </w:r>
      <w:r w:rsidRPr="008F6D0B">
        <w:rPr>
          <w:i/>
          <w:iCs/>
          <w:sz w:val="20"/>
          <w:vertAlign w:val="superscript"/>
        </w:rPr>
        <w:t>-3</w:t>
      </w:r>
      <w:r w:rsidRPr="008F6D0B">
        <w:rPr>
          <w:sz w:val="20"/>
        </w:rPr>
        <w:t xml:space="preserve"> for nutrient values.  </w:t>
      </w:r>
      <w:r w:rsidRPr="008F6D0B">
        <w:rPr>
          <w:i/>
          <w:sz w:val="20"/>
        </w:rPr>
        <w:t>The concentration minimum [</w:t>
      </w:r>
      <w:r w:rsidRPr="00D40AC6">
        <w:rPr>
          <w:rFonts w:cs="Arial"/>
          <w:b/>
          <w:bCs/>
          <w:i/>
          <w:sz w:val="20"/>
        </w:rPr>
        <w:t>CMIN</w:t>
      </w:r>
      <w:r w:rsidRPr="008F6D0B">
        <w:rPr>
          <w:i/>
          <w:sz w:val="20"/>
        </w:rPr>
        <w:t>]</w:t>
      </w:r>
      <w:r w:rsidR="00727664" w:rsidRPr="008F6D0B">
        <w:rPr>
          <w:i/>
          <w:sz w:val="20"/>
        </w:rPr>
        <w:t>,</w:t>
      </w:r>
      <w:r w:rsidRPr="008F6D0B">
        <w:rPr>
          <w:i/>
          <w:sz w:val="20"/>
        </w:rPr>
        <w:t xml:space="preserve"> maximum [</w:t>
      </w:r>
      <w:r w:rsidRPr="00D40AC6">
        <w:rPr>
          <w:rFonts w:cs="Arial"/>
          <w:b/>
          <w:bCs/>
          <w:i/>
          <w:sz w:val="20"/>
        </w:rPr>
        <w:t>CMAX</w:t>
      </w:r>
      <w:r w:rsidRPr="008F6D0B">
        <w:rPr>
          <w:i/>
          <w:sz w:val="20"/>
        </w:rPr>
        <w:t>]</w:t>
      </w:r>
      <w:r w:rsidR="00727664" w:rsidRPr="008F6D0B">
        <w:rPr>
          <w:i/>
          <w:sz w:val="20"/>
        </w:rPr>
        <w:t>, and plot control [</w:t>
      </w:r>
      <w:r w:rsidR="00727664" w:rsidRPr="00D40AC6">
        <w:rPr>
          <w:rFonts w:cs="Arial"/>
          <w:b/>
          <w:bCs/>
          <w:i/>
          <w:sz w:val="20"/>
        </w:rPr>
        <w:t>CPLTC</w:t>
      </w:r>
      <w:r w:rsidR="00727664" w:rsidRPr="008F6D0B">
        <w:rPr>
          <w:i/>
          <w:sz w:val="20"/>
        </w:rPr>
        <w:t xml:space="preserve">] </w:t>
      </w:r>
      <w:r w:rsidR="008C38DE" w:rsidRPr="008F6D0B">
        <w:rPr>
          <w:i/>
          <w:sz w:val="20"/>
        </w:rPr>
        <w:t xml:space="preserve">are no longer used in Version 3.7 and later. </w:t>
      </w:r>
      <w:r w:rsidR="008C38DE" w:rsidRPr="008F6D0B">
        <w:rPr>
          <w:sz w:val="20"/>
        </w:rPr>
        <w:t xml:space="preserve">For earlier versions they </w:t>
      </w:r>
      <w:r w:rsidRPr="008F6D0B">
        <w:rPr>
          <w:sz w:val="20"/>
        </w:rPr>
        <w:t>define</w:t>
      </w:r>
      <w:r w:rsidR="00727664" w:rsidRPr="008F6D0B">
        <w:rPr>
          <w:sz w:val="20"/>
        </w:rPr>
        <w:t>d</w:t>
      </w:r>
      <w:r w:rsidRPr="008F6D0B">
        <w:rPr>
          <w:sz w:val="20"/>
        </w:rPr>
        <w:t xml:space="preserve"> the limits of the Array Viewer animation scaling.  </w:t>
      </w:r>
    </w:p>
    <w:p w14:paraId="77485BEE" w14:textId="77777777" w:rsidR="00D40AC6" w:rsidRPr="008F6D0B" w:rsidRDefault="00D40AC6">
      <w:pPr>
        <w:pStyle w:val="BodyText"/>
        <w:rPr>
          <w:sz w:val="20"/>
        </w:rPr>
      </w:pPr>
      <w:r>
        <w:rPr>
          <w:sz w:val="20"/>
        </w:rPr>
        <w:t xml:space="preserve">The model preprocessor provides </w:t>
      </w:r>
      <w:r w:rsidR="00C84711">
        <w:rPr>
          <w:sz w:val="20"/>
        </w:rPr>
        <w:t xml:space="preserve">detailed </w:t>
      </w:r>
      <w:r>
        <w:rPr>
          <w:sz w:val="20"/>
        </w:rPr>
        <w:t xml:space="preserve">guidance on setting up the active model constituents in this file once they have been set in </w:t>
      </w:r>
      <w:r w:rsidRPr="00C84711">
        <w:rPr>
          <w:b/>
          <w:bCs/>
          <w:sz w:val="20"/>
        </w:rPr>
        <w:t>w2_con.npt</w:t>
      </w:r>
      <w:r>
        <w:rPr>
          <w:sz w:val="20"/>
        </w:rPr>
        <w:t>.</w:t>
      </w:r>
      <w:r w:rsidR="00C84711">
        <w:rPr>
          <w:sz w:val="20"/>
        </w:rPr>
        <w:t xml:space="preserve"> Hence, we recommend running the preprocessor first before spending time adjusting the </w:t>
      </w:r>
      <w:r w:rsidR="00C84711" w:rsidRPr="00C84711">
        <w:rPr>
          <w:b/>
          <w:bCs/>
          <w:sz w:val="20"/>
        </w:rPr>
        <w:t>graph.npt</w:t>
      </w:r>
      <w:r w:rsidR="00C84711">
        <w:rPr>
          <w:sz w:val="20"/>
        </w:rPr>
        <w:t xml:space="preserve"> file.</w:t>
      </w:r>
    </w:p>
    <w:p w14:paraId="2DFBC44E" w14:textId="1863ADF7" w:rsidR="0041037A" w:rsidRPr="008F6D0B" w:rsidRDefault="0041037A">
      <w:pPr>
        <w:pStyle w:val="BodyText"/>
        <w:rPr>
          <w:sz w:val="20"/>
        </w:rPr>
      </w:pPr>
      <w:r w:rsidRPr="008F6D0B">
        <w:rPr>
          <w:sz w:val="20"/>
        </w:rPr>
        <w:t>The third section contains derived constituent variables. The derived constituent multiplier [</w:t>
      </w:r>
      <w:r w:rsidRPr="00D40AC6">
        <w:rPr>
          <w:rFonts w:cs="Arial"/>
          <w:b/>
          <w:bCs/>
          <w:sz w:val="20"/>
        </w:rPr>
        <w:t>CDMULT</w:t>
      </w:r>
      <w:r w:rsidRPr="008F6D0B">
        <w:rPr>
          <w:sz w:val="20"/>
        </w:rPr>
        <w:t xml:space="preserve">] can be used to convert the output to units other than </w:t>
      </w:r>
      <w:r w:rsidRPr="008F6D0B">
        <w:rPr>
          <w:i/>
          <w:iCs/>
          <w:sz w:val="20"/>
        </w:rPr>
        <w:t>g m</w:t>
      </w:r>
      <w:r w:rsidRPr="008F6D0B">
        <w:rPr>
          <w:i/>
          <w:iCs/>
          <w:sz w:val="20"/>
          <w:vertAlign w:val="superscript"/>
        </w:rPr>
        <w:t>-3</w:t>
      </w:r>
      <w:r w:rsidRPr="008F6D0B">
        <w:rPr>
          <w:sz w:val="20"/>
        </w:rPr>
        <w:t xml:space="preserve">.  </w:t>
      </w:r>
      <w:r w:rsidRPr="008F6D0B">
        <w:rPr>
          <w:i/>
          <w:sz w:val="20"/>
        </w:rPr>
        <w:t>The derived constituent minimum</w:t>
      </w:r>
      <w:r w:rsidR="00727664" w:rsidRPr="008F6D0B">
        <w:rPr>
          <w:i/>
          <w:sz w:val="20"/>
        </w:rPr>
        <w:t xml:space="preserve"> concentration</w:t>
      </w:r>
      <w:r w:rsidRPr="008F6D0B">
        <w:rPr>
          <w:i/>
          <w:sz w:val="20"/>
        </w:rPr>
        <w:t xml:space="preserve"> [</w:t>
      </w:r>
      <w:r w:rsidRPr="00D40AC6">
        <w:rPr>
          <w:rFonts w:cs="Arial"/>
          <w:b/>
          <w:bCs/>
          <w:i/>
          <w:sz w:val="20"/>
        </w:rPr>
        <w:t>CDMIN</w:t>
      </w:r>
      <w:r w:rsidRPr="008F6D0B">
        <w:rPr>
          <w:i/>
          <w:sz w:val="20"/>
        </w:rPr>
        <w:t>]</w:t>
      </w:r>
      <w:r w:rsidR="00727664" w:rsidRPr="008F6D0B">
        <w:rPr>
          <w:i/>
          <w:sz w:val="20"/>
        </w:rPr>
        <w:t>,</w:t>
      </w:r>
      <w:r w:rsidRPr="008F6D0B">
        <w:rPr>
          <w:i/>
          <w:sz w:val="20"/>
        </w:rPr>
        <w:t xml:space="preserve"> maximum</w:t>
      </w:r>
      <w:r w:rsidR="00727664" w:rsidRPr="008F6D0B">
        <w:rPr>
          <w:i/>
          <w:sz w:val="20"/>
        </w:rPr>
        <w:t xml:space="preserve"> concentration</w:t>
      </w:r>
      <w:r w:rsidRPr="008F6D0B">
        <w:rPr>
          <w:i/>
          <w:sz w:val="20"/>
        </w:rPr>
        <w:t xml:space="preserve"> [</w:t>
      </w:r>
      <w:r w:rsidRPr="00D40AC6">
        <w:rPr>
          <w:rFonts w:cs="Arial"/>
          <w:b/>
          <w:bCs/>
          <w:i/>
          <w:sz w:val="20"/>
        </w:rPr>
        <w:t>CDMAX</w:t>
      </w:r>
      <w:r w:rsidRPr="008F6D0B">
        <w:rPr>
          <w:i/>
          <w:sz w:val="20"/>
        </w:rPr>
        <w:t>]</w:t>
      </w:r>
      <w:r w:rsidR="00727664" w:rsidRPr="008F6D0B">
        <w:rPr>
          <w:i/>
          <w:sz w:val="20"/>
        </w:rPr>
        <w:t>, and plot control [</w:t>
      </w:r>
      <w:r w:rsidR="00727664" w:rsidRPr="00D40AC6">
        <w:rPr>
          <w:rFonts w:cs="Arial"/>
          <w:b/>
          <w:bCs/>
          <w:i/>
          <w:sz w:val="20"/>
        </w:rPr>
        <w:t>CDPLTC</w:t>
      </w:r>
      <w:r w:rsidR="00727664" w:rsidRPr="008F6D0B">
        <w:rPr>
          <w:i/>
          <w:sz w:val="20"/>
        </w:rPr>
        <w:t xml:space="preserve">] </w:t>
      </w:r>
      <w:r w:rsidR="008C38DE" w:rsidRPr="008F6D0B">
        <w:rPr>
          <w:i/>
          <w:sz w:val="20"/>
        </w:rPr>
        <w:t>are no longer used.</w:t>
      </w:r>
      <w:r w:rsidR="008C38DE" w:rsidRPr="008F6D0B">
        <w:rPr>
          <w:sz w:val="20"/>
        </w:rPr>
        <w:t xml:space="preserve"> In earlier versions of the code</w:t>
      </w:r>
      <w:ins w:id="3826" w:author="Honnalore Steissberg" w:date="2021-08-22T18:38:00Z">
        <w:r w:rsidR="005B605C">
          <w:rPr>
            <w:sz w:val="20"/>
          </w:rPr>
          <w:t>,</w:t>
        </w:r>
      </w:ins>
      <w:r w:rsidR="008C38DE" w:rsidRPr="008F6D0B">
        <w:rPr>
          <w:sz w:val="20"/>
        </w:rPr>
        <w:t xml:space="preserve"> they </w:t>
      </w:r>
      <w:r w:rsidRPr="008F6D0B">
        <w:rPr>
          <w:sz w:val="20"/>
        </w:rPr>
        <w:t>specif</w:t>
      </w:r>
      <w:r w:rsidR="008F6D0B" w:rsidRPr="008F6D0B">
        <w:rPr>
          <w:sz w:val="20"/>
        </w:rPr>
        <w:t>ied</w:t>
      </w:r>
      <w:r w:rsidRPr="008F6D0B">
        <w:rPr>
          <w:sz w:val="20"/>
        </w:rPr>
        <w:t xml:space="preserve"> the plotting limits when viewing the output using Array Viewer.</w:t>
      </w:r>
    </w:p>
    <w:p w14:paraId="2EA6AE24" w14:textId="77777777" w:rsidR="0041037A" w:rsidRPr="00B7030B" w:rsidRDefault="0041037A">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p>
    <w:p w14:paraId="4B7371B2" w14:textId="77777777" w:rsidR="00C20422" w:rsidRPr="001B19CA" w:rsidRDefault="00C20422" w:rsidP="00C20422">
      <w:pPr>
        <w:pStyle w:val="Examplebody"/>
      </w:pPr>
      <w:r w:rsidRPr="001B19CA">
        <w:t>Hydrodynamic, constituent, and derived constituent names, formats, multipliers, and array viewer controls</w:t>
      </w:r>
    </w:p>
    <w:p w14:paraId="26DD929B" w14:textId="77777777" w:rsidR="00C20422" w:rsidRPr="001B19CA" w:rsidRDefault="00C20422" w:rsidP="00C20422">
      <w:pPr>
        <w:pStyle w:val="Examplebody"/>
      </w:pPr>
    </w:p>
    <w:p w14:paraId="1D4E0F17" w14:textId="77777777" w:rsidR="00C20422" w:rsidRPr="001B19CA" w:rsidRDefault="00C20422" w:rsidP="00C20422">
      <w:pPr>
        <w:pStyle w:val="Examplebody"/>
      </w:pPr>
      <w:r w:rsidRPr="001B19CA">
        <w:t>....................HNAME...................     FMTH   HMULT    HMIN    HMAX   HPLTC   #</w:t>
      </w:r>
    </w:p>
    <w:p w14:paraId="56A5A378" w14:textId="77777777" w:rsidR="00C20422" w:rsidRPr="001B19CA" w:rsidRDefault="00C20422" w:rsidP="00C20422">
      <w:pPr>
        <w:pStyle w:val="Examplebody"/>
      </w:pPr>
      <w:r w:rsidRPr="001B19CA">
        <w:t>Timestep violations [NVIOL]                     (I10)     1.0    -1.0     1.0     OFF   1</w:t>
      </w:r>
    </w:p>
    <w:p w14:paraId="2B7D22B0" w14:textId="77777777" w:rsidR="00C20422" w:rsidRPr="001B19CA" w:rsidRDefault="00C20422" w:rsidP="00C20422">
      <w:pPr>
        <w:pStyle w:val="Examplebody"/>
      </w:pPr>
      <w:r w:rsidRPr="001B19CA">
        <w:t>Horizontal velocity [U], m/s                  (g10.3)     1.0  -.1000    0.25     OFF   2</w:t>
      </w:r>
    </w:p>
    <w:p w14:paraId="7AA88995" w14:textId="77777777" w:rsidR="00C20422" w:rsidRPr="001B19CA" w:rsidRDefault="00C20422" w:rsidP="00C20422">
      <w:pPr>
        <w:pStyle w:val="Examplebody"/>
      </w:pPr>
      <w:r w:rsidRPr="001B19CA">
        <w:t>Vertical velocity [W], m/s                    (g10.3)     1.0  -.1E-6   -0.01     OFF   3</w:t>
      </w:r>
    </w:p>
    <w:p w14:paraId="2EB31C8E" w14:textId="77777777" w:rsidR="00C20422" w:rsidRPr="001B19CA" w:rsidRDefault="00C20422" w:rsidP="00C20422">
      <w:pPr>
        <w:pStyle w:val="Examplebody"/>
      </w:pPr>
      <w:r w:rsidRPr="001B19CA">
        <w:t>Temperature [T1], &lt;o/&gt;C                       (g10.3)     1.0    -2.0   -30.0      ON   4</w:t>
      </w:r>
    </w:p>
    <w:p w14:paraId="285B3E24" w14:textId="77777777" w:rsidR="00C20422" w:rsidRPr="001B19CA" w:rsidRDefault="00C20422" w:rsidP="00C20422">
      <w:pPr>
        <w:pStyle w:val="Examplebody"/>
      </w:pPr>
      <w:r w:rsidRPr="001B19CA">
        <w:t xml:space="preserve">Density [RHO], </w:t>
      </w:r>
      <w:r w:rsidR="002F21F9" w:rsidRPr="001B19CA">
        <w:t>k</w:t>
      </w:r>
      <w:r w:rsidRPr="001B19CA">
        <w:t>g/m^3                         (g10.3)     1.0   997.0  1005.0     OFF   5</w:t>
      </w:r>
    </w:p>
    <w:p w14:paraId="4F6BBAA7" w14:textId="77777777" w:rsidR="00C20422" w:rsidRPr="001B19CA" w:rsidRDefault="00C20422" w:rsidP="00C20422">
      <w:pPr>
        <w:pStyle w:val="Examplebody"/>
      </w:pPr>
      <w:r w:rsidRPr="001B19CA">
        <w:t>Vertical eddy viscosity [AZ], m^2/s           (g10.3)     1.0  -1E-08    0.01     OFF   6</w:t>
      </w:r>
    </w:p>
    <w:p w14:paraId="72E46EC2" w14:textId="77777777" w:rsidR="00C20422" w:rsidRPr="001B19CA" w:rsidRDefault="00C20422" w:rsidP="00C20422">
      <w:pPr>
        <w:pStyle w:val="Examplebody"/>
      </w:pPr>
      <w:r w:rsidRPr="001B19CA">
        <w:t xml:space="preserve">Velocity shear stress [SHEAR], 1/s^2       </w:t>
      </w:r>
      <w:proofErr w:type="gramStart"/>
      <w:r w:rsidRPr="001B19CA">
        <w:t xml:space="preserve">   (</w:t>
      </w:r>
      <w:proofErr w:type="gramEnd"/>
      <w:r w:rsidRPr="001B19CA">
        <w:t>g10.3)     1.0  -1E-08    0.01     OFF   7</w:t>
      </w:r>
    </w:p>
    <w:p w14:paraId="4079FD5D" w14:textId="77777777" w:rsidR="00C20422" w:rsidRPr="001B19CA" w:rsidRDefault="00C20422" w:rsidP="00C20422">
      <w:pPr>
        <w:pStyle w:val="Examplebody"/>
      </w:pPr>
      <w:r w:rsidRPr="001B19CA">
        <w:t>Internal shear [ST], m^3/s</w:t>
      </w:r>
      <w:r w:rsidR="002F21F9" w:rsidRPr="001B19CA">
        <w:t>^2</w:t>
      </w:r>
      <w:r w:rsidRPr="001B19CA">
        <w:t xml:space="preserve">               </w:t>
      </w:r>
      <w:proofErr w:type="gramStart"/>
      <w:r w:rsidRPr="001B19CA">
        <w:t xml:space="preserve">   (</w:t>
      </w:r>
      <w:proofErr w:type="gramEnd"/>
      <w:r w:rsidRPr="001B19CA">
        <w:t>g10.3)     1.0  -1E-08    0.01     OFF   8</w:t>
      </w:r>
    </w:p>
    <w:p w14:paraId="22F9C06A" w14:textId="77777777" w:rsidR="00C20422" w:rsidRPr="001B19CA" w:rsidRDefault="00C20422" w:rsidP="00C20422">
      <w:pPr>
        <w:pStyle w:val="Examplebody"/>
      </w:pPr>
      <w:r w:rsidRPr="001B19CA">
        <w:t>Bottom shear [SB], m^3/s</w:t>
      </w:r>
      <w:r w:rsidR="002F21F9" w:rsidRPr="001B19CA">
        <w:t>^2</w:t>
      </w:r>
      <w:r w:rsidRPr="001B19CA">
        <w:t xml:space="preserve">                 </w:t>
      </w:r>
      <w:proofErr w:type="gramStart"/>
      <w:r w:rsidRPr="001B19CA">
        <w:t xml:space="preserve">   (</w:t>
      </w:r>
      <w:proofErr w:type="gramEnd"/>
      <w:r w:rsidRPr="001B19CA">
        <w:t>g10.3)     1.0  -1E-08    0.01     OFF   9</w:t>
      </w:r>
    </w:p>
    <w:p w14:paraId="62575E00" w14:textId="77777777" w:rsidR="00C20422" w:rsidRPr="001B19CA" w:rsidRDefault="00C20422" w:rsidP="00C20422">
      <w:pPr>
        <w:pStyle w:val="Examplebody"/>
      </w:pPr>
      <w:r w:rsidRPr="001B19CA">
        <w:t>Longitudinal momentum [ADMX], m^3/s</w:t>
      </w:r>
      <w:r w:rsidR="002F21F9" w:rsidRPr="001B19CA">
        <w:t>^2</w:t>
      </w:r>
      <w:r w:rsidRPr="001B19CA">
        <w:t xml:space="preserve">      </w:t>
      </w:r>
      <w:proofErr w:type="gramStart"/>
      <w:r w:rsidRPr="001B19CA">
        <w:t xml:space="preserve">   (</w:t>
      </w:r>
      <w:proofErr w:type="gramEnd"/>
      <w:r w:rsidRPr="001B19CA">
        <w:t>g10.3)     1.0  -1E-08    0.01     OFF  10</w:t>
      </w:r>
    </w:p>
    <w:p w14:paraId="4CBE0861" w14:textId="77777777" w:rsidR="00C20422" w:rsidRPr="001B19CA" w:rsidRDefault="00C20422" w:rsidP="00C20422">
      <w:pPr>
        <w:pStyle w:val="Examplebody"/>
      </w:pPr>
      <w:r w:rsidRPr="001B19CA">
        <w:t>Longitudinal momentum [DM], m^3/s</w:t>
      </w:r>
      <w:r w:rsidR="002F21F9" w:rsidRPr="001B19CA">
        <w:t>^2</w:t>
      </w:r>
      <w:r w:rsidRPr="001B19CA">
        <w:t xml:space="preserve">        </w:t>
      </w:r>
      <w:proofErr w:type="gramStart"/>
      <w:r w:rsidRPr="001B19CA">
        <w:t xml:space="preserve">   (</w:t>
      </w:r>
      <w:proofErr w:type="gramEnd"/>
      <w:r w:rsidRPr="001B19CA">
        <w:t>g10.3)     1.0  -1E-08    0.01     OFF  11</w:t>
      </w:r>
    </w:p>
    <w:p w14:paraId="31545E09" w14:textId="77777777" w:rsidR="00C20422" w:rsidRPr="001B19CA" w:rsidRDefault="00C20422" w:rsidP="00C20422">
      <w:pPr>
        <w:pStyle w:val="Examplebody"/>
      </w:pPr>
      <w:r w:rsidRPr="001B19CA">
        <w:t>Horizontal density gradient [HDG], m^3/s</w:t>
      </w:r>
      <w:r w:rsidR="002F21F9" w:rsidRPr="001B19CA">
        <w:t>^2</w:t>
      </w:r>
      <w:r w:rsidRPr="001B19CA">
        <w:t xml:space="preserve"> </w:t>
      </w:r>
      <w:proofErr w:type="gramStart"/>
      <w:r w:rsidRPr="001B19CA">
        <w:t xml:space="preserve">   (</w:t>
      </w:r>
      <w:proofErr w:type="gramEnd"/>
      <w:r w:rsidRPr="001B19CA">
        <w:t>g10.3)     1.0  -1E-08    0.01     OFF  12</w:t>
      </w:r>
    </w:p>
    <w:p w14:paraId="0CA84F39" w14:textId="77777777" w:rsidR="00C20422" w:rsidRPr="001B19CA" w:rsidRDefault="00C20422" w:rsidP="00C20422">
      <w:pPr>
        <w:pStyle w:val="Examplebody"/>
      </w:pPr>
      <w:r w:rsidRPr="001B19CA">
        <w:t>Vertical momentum [ADMZ], m^3/s</w:t>
      </w:r>
      <w:r w:rsidR="002F21F9" w:rsidRPr="001B19CA">
        <w:t>^2</w:t>
      </w:r>
      <w:r w:rsidRPr="001B19CA">
        <w:t xml:space="preserve">          </w:t>
      </w:r>
      <w:proofErr w:type="gramStart"/>
      <w:r w:rsidRPr="001B19CA">
        <w:t xml:space="preserve">   (</w:t>
      </w:r>
      <w:proofErr w:type="gramEnd"/>
      <w:r w:rsidRPr="001B19CA">
        <w:t>g10.3)     1.0  -1E-08    0.01     OFF  13</w:t>
      </w:r>
    </w:p>
    <w:p w14:paraId="2FF3E9EB" w14:textId="77777777" w:rsidR="00C20422" w:rsidRPr="001B19CA" w:rsidRDefault="00C20422" w:rsidP="00C20422">
      <w:pPr>
        <w:pStyle w:val="Examplebody"/>
      </w:pPr>
      <w:r w:rsidRPr="001B19CA">
        <w:t>Horizontal pressure gradient [HPG], m^3/s</w:t>
      </w:r>
      <w:r w:rsidR="002F21F9" w:rsidRPr="001B19CA">
        <w:t>^2</w:t>
      </w:r>
      <w:proofErr w:type="gramStart"/>
      <w:r w:rsidRPr="001B19CA">
        <w:t xml:space="preserve">   (</w:t>
      </w:r>
      <w:proofErr w:type="gramEnd"/>
      <w:r w:rsidRPr="001B19CA">
        <w:t>g10.3)     1.0  -1E-08    10.0     OFF  14</w:t>
      </w:r>
    </w:p>
    <w:p w14:paraId="3B61964B" w14:textId="77777777" w:rsidR="00C20422" w:rsidRPr="001B19CA" w:rsidRDefault="00C20422" w:rsidP="00C20422">
      <w:pPr>
        <w:pStyle w:val="Examplebody"/>
      </w:pPr>
      <w:r w:rsidRPr="001B19CA">
        <w:t>Gravity term channel slope [GRAV], m^3/s</w:t>
      </w:r>
      <w:r w:rsidR="002F21F9" w:rsidRPr="001B19CA">
        <w:t>^2</w:t>
      </w:r>
      <w:r w:rsidRPr="001B19CA">
        <w:t xml:space="preserve"> </w:t>
      </w:r>
      <w:proofErr w:type="gramStart"/>
      <w:r w:rsidRPr="001B19CA">
        <w:t xml:space="preserve">   (</w:t>
      </w:r>
      <w:proofErr w:type="gramEnd"/>
      <w:r w:rsidRPr="001B19CA">
        <w:t>g10.3)     1.0     0.0     0.0     OFF  15</w:t>
      </w:r>
    </w:p>
    <w:p w14:paraId="29CF7E62" w14:textId="77777777" w:rsidR="00C20422" w:rsidRPr="001B19CA" w:rsidRDefault="00C20422" w:rsidP="00C20422">
      <w:pPr>
        <w:pStyle w:val="Examplebody"/>
      </w:pPr>
      <w:r w:rsidRPr="001B19CA">
        <w:t xml:space="preserve"> </w:t>
      </w:r>
    </w:p>
    <w:p w14:paraId="183045DA" w14:textId="77777777" w:rsidR="00C20422" w:rsidRPr="001B19CA" w:rsidRDefault="00C20422" w:rsidP="00C20422">
      <w:pPr>
        <w:pStyle w:val="Examplebody"/>
      </w:pPr>
      <w:r w:rsidRPr="001B19CA">
        <w:t>....................CNAME....................    FMTC   CMULT    CMIN    CMAX   CPLTC   #</w:t>
      </w:r>
    </w:p>
    <w:p w14:paraId="0EF48448" w14:textId="77777777" w:rsidR="00C20422" w:rsidRPr="001B19CA" w:rsidRDefault="00C20422" w:rsidP="00C20422">
      <w:pPr>
        <w:pStyle w:val="Examplebody"/>
      </w:pPr>
      <w:r w:rsidRPr="001B19CA">
        <w:t xml:space="preserve">TDS, g/m^3                                 </w:t>
      </w:r>
      <w:proofErr w:type="gramStart"/>
      <w:r w:rsidRPr="001B19CA">
        <w:t xml:space="preserve">   (</w:t>
      </w:r>
      <w:proofErr w:type="gramEnd"/>
      <w:r w:rsidRPr="001B19CA">
        <w:t>g10.3)     1.0    -1.0   200.0     OFF   1</w:t>
      </w:r>
    </w:p>
    <w:p w14:paraId="55836797" w14:textId="77777777" w:rsidR="00C20422" w:rsidRPr="001B19CA" w:rsidRDefault="00C20422" w:rsidP="00C20422">
      <w:pPr>
        <w:pStyle w:val="Examplebody"/>
      </w:pPr>
      <w:r w:rsidRPr="001B19CA">
        <w:t xml:space="preserve">Tracer, g/m^3                              </w:t>
      </w:r>
      <w:proofErr w:type="gramStart"/>
      <w:r w:rsidRPr="001B19CA">
        <w:t xml:space="preserve">   (</w:t>
      </w:r>
      <w:proofErr w:type="gramEnd"/>
      <w:r w:rsidRPr="001B19CA">
        <w:t>g10.3)     1.0    -1.0   200.0     OFF   2</w:t>
      </w:r>
    </w:p>
    <w:p w14:paraId="2D29F6DB" w14:textId="77777777" w:rsidR="00C20422" w:rsidRPr="001B19CA" w:rsidRDefault="00C20422" w:rsidP="00C20422">
      <w:pPr>
        <w:pStyle w:val="Examplebody"/>
      </w:pPr>
      <w:r w:rsidRPr="001B19CA">
        <w:t xml:space="preserve">Age, days                                  </w:t>
      </w:r>
      <w:proofErr w:type="gramStart"/>
      <w:r w:rsidRPr="001B19CA">
        <w:t xml:space="preserve">   (</w:t>
      </w:r>
      <w:proofErr w:type="gramEnd"/>
      <w:r w:rsidRPr="001B19CA">
        <w:t>g10.3)     1.0    -1.0   -20.0     OFF   3</w:t>
      </w:r>
    </w:p>
    <w:p w14:paraId="3DEFF1B9" w14:textId="77777777" w:rsidR="00C20422" w:rsidRPr="001B19CA" w:rsidRDefault="00C20422" w:rsidP="00C20422">
      <w:pPr>
        <w:pStyle w:val="Examplebody"/>
      </w:pPr>
      <w:r w:rsidRPr="001B19CA">
        <w:t xml:space="preserve">Coliform, g/m^3                            </w:t>
      </w:r>
      <w:proofErr w:type="gramStart"/>
      <w:r w:rsidRPr="001B19CA">
        <w:t xml:space="preserve">   (</w:t>
      </w:r>
      <w:proofErr w:type="gramEnd"/>
      <w:r w:rsidRPr="001B19CA">
        <w:t>g10.3)     1.0    -1.0   200.0     OFF   4</w:t>
      </w:r>
    </w:p>
    <w:p w14:paraId="39190898" w14:textId="77777777" w:rsidR="00C20422" w:rsidRPr="001B19CA" w:rsidRDefault="00C20422" w:rsidP="00C20422">
      <w:pPr>
        <w:pStyle w:val="Examplebody"/>
      </w:pPr>
      <w:r w:rsidRPr="001B19CA">
        <w:t xml:space="preserve">Conductivity, g/m^3                        </w:t>
      </w:r>
      <w:proofErr w:type="gramStart"/>
      <w:r w:rsidRPr="001B19CA">
        <w:t xml:space="preserve">   (</w:t>
      </w:r>
      <w:proofErr w:type="gramEnd"/>
      <w:r w:rsidRPr="001B19CA">
        <w:t>g10.3)     1.0    -1.0  -300.0     OFF   5   Chloride, g/m^3                               (g10.3)     1.0    -1.0     6.0     OFF   6</w:t>
      </w:r>
    </w:p>
    <w:p w14:paraId="106B8683" w14:textId="77777777" w:rsidR="00C20422" w:rsidRPr="001B19CA" w:rsidRDefault="00C20422" w:rsidP="00C20422">
      <w:pPr>
        <w:pStyle w:val="Examplebody"/>
      </w:pPr>
      <w:r w:rsidRPr="001B19CA">
        <w:lastRenderedPageBreak/>
        <w:t xml:space="preserve">ISS, g/m^3                                 </w:t>
      </w:r>
      <w:proofErr w:type="gramStart"/>
      <w:r w:rsidRPr="001B19CA">
        <w:t xml:space="preserve">   (</w:t>
      </w:r>
      <w:proofErr w:type="gramEnd"/>
      <w:r w:rsidRPr="001B19CA">
        <w:t>g10.3)     1.0 -20.000    15.0     OFF   7</w:t>
      </w:r>
    </w:p>
    <w:p w14:paraId="08141A86" w14:textId="77777777" w:rsidR="00C20422" w:rsidRPr="001B19CA" w:rsidRDefault="00C20422" w:rsidP="00C20422">
      <w:pPr>
        <w:pStyle w:val="Examplebody"/>
      </w:pPr>
      <w:r w:rsidRPr="001B19CA">
        <w:t xml:space="preserve">Phosphate, mg/m^3                          </w:t>
      </w:r>
      <w:proofErr w:type="gramStart"/>
      <w:r w:rsidRPr="001B19CA">
        <w:t xml:space="preserve">   (</w:t>
      </w:r>
      <w:proofErr w:type="gramEnd"/>
      <w:r w:rsidRPr="001B19CA">
        <w:t>g10.3)  1000.0    -1.0  -500.0      ON   8</w:t>
      </w:r>
    </w:p>
    <w:p w14:paraId="064A2C5F" w14:textId="77777777" w:rsidR="00C20422" w:rsidRPr="001B19CA" w:rsidRDefault="00C20422" w:rsidP="00C20422">
      <w:pPr>
        <w:pStyle w:val="Examplebody"/>
      </w:pPr>
      <w:r w:rsidRPr="001B19CA">
        <w:t xml:space="preserve">Ammonium, mg/m^3                           </w:t>
      </w:r>
      <w:proofErr w:type="gramStart"/>
      <w:r w:rsidRPr="001B19CA">
        <w:t xml:space="preserve">   (</w:t>
      </w:r>
      <w:proofErr w:type="gramEnd"/>
      <w:r w:rsidRPr="001B19CA">
        <w:t>g10.3)  1000.0 -0.1000  -300.0     OFF   9</w:t>
      </w:r>
    </w:p>
    <w:p w14:paraId="6694F9FF" w14:textId="77777777" w:rsidR="00C20422" w:rsidRPr="001B19CA" w:rsidRDefault="00C20422" w:rsidP="00C20422">
      <w:pPr>
        <w:pStyle w:val="Examplebody"/>
      </w:pPr>
      <w:r w:rsidRPr="001B19CA">
        <w:t xml:space="preserve">Nitrate-Nitrite, g/m^3                     </w:t>
      </w:r>
      <w:proofErr w:type="gramStart"/>
      <w:r w:rsidRPr="001B19CA">
        <w:t xml:space="preserve">   (</w:t>
      </w:r>
      <w:proofErr w:type="gramEnd"/>
      <w:r w:rsidRPr="001B19CA">
        <w:t xml:space="preserve">g10.3)     1.0 -0.1000     5.0     OFF  10 </w:t>
      </w:r>
    </w:p>
    <w:p w14:paraId="7C47A265" w14:textId="77777777" w:rsidR="00C20422" w:rsidRPr="001B19CA" w:rsidRDefault="00C20422" w:rsidP="00C20422">
      <w:pPr>
        <w:pStyle w:val="Examplebody"/>
      </w:pPr>
      <w:r w:rsidRPr="001B19CA">
        <w:t xml:space="preserve">Dissolved silica, g/m^3                    </w:t>
      </w:r>
      <w:proofErr w:type="gramStart"/>
      <w:r w:rsidRPr="001B19CA">
        <w:t xml:space="preserve">   (</w:t>
      </w:r>
      <w:proofErr w:type="gramEnd"/>
      <w:r w:rsidRPr="001B19CA">
        <w:t xml:space="preserve">g10.3)     1.0    -1.0    10.0     OFF  11 </w:t>
      </w:r>
    </w:p>
    <w:p w14:paraId="632DF912" w14:textId="77777777" w:rsidR="00C20422" w:rsidRPr="001B19CA" w:rsidRDefault="00C20422" w:rsidP="00C20422">
      <w:pPr>
        <w:pStyle w:val="Examplebody"/>
      </w:pPr>
      <w:r w:rsidRPr="001B19CA">
        <w:t xml:space="preserve">Particulate silica, g/m^3                  </w:t>
      </w:r>
      <w:proofErr w:type="gramStart"/>
      <w:r w:rsidRPr="001B19CA">
        <w:t xml:space="preserve">   (</w:t>
      </w:r>
      <w:proofErr w:type="gramEnd"/>
      <w:r w:rsidRPr="001B19CA">
        <w:t>g10.3)     1.0 -0.2000    15.0     OFF  12</w:t>
      </w:r>
    </w:p>
    <w:p w14:paraId="75B91575" w14:textId="77777777" w:rsidR="00C20422" w:rsidRPr="001B19CA" w:rsidRDefault="00C20422" w:rsidP="00C20422">
      <w:pPr>
        <w:pStyle w:val="Examplebody"/>
      </w:pPr>
      <w:r w:rsidRPr="001B19CA">
        <w:t xml:space="preserve">Total iron, g/m^3                          </w:t>
      </w:r>
      <w:proofErr w:type="gramStart"/>
      <w:r w:rsidRPr="001B19CA">
        <w:t xml:space="preserve">   (</w:t>
      </w:r>
      <w:proofErr w:type="gramEnd"/>
      <w:r w:rsidRPr="001B19CA">
        <w:t>g10.3)     1.0 -0.1000     2.0     OFF  13</w:t>
      </w:r>
    </w:p>
    <w:p w14:paraId="58791540" w14:textId="77777777" w:rsidR="00C20422" w:rsidRPr="001B19CA" w:rsidRDefault="00C20422" w:rsidP="00C20422">
      <w:pPr>
        <w:pStyle w:val="Examplebody"/>
      </w:pPr>
      <w:r w:rsidRPr="001B19CA">
        <w:t xml:space="preserve">Labile DOM, g/m^3                          </w:t>
      </w:r>
      <w:proofErr w:type="gramStart"/>
      <w:r w:rsidRPr="001B19CA">
        <w:t xml:space="preserve">   (</w:t>
      </w:r>
      <w:proofErr w:type="gramEnd"/>
      <w:r w:rsidRPr="001B19CA">
        <w:t>g10.3)     1.0 -0.1000    -3.0     OFF  14</w:t>
      </w:r>
    </w:p>
    <w:p w14:paraId="383119E2" w14:textId="77777777" w:rsidR="00C20422" w:rsidRPr="001B19CA" w:rsidRDefault="00C20422" w:rsidP="00C20422">
      <w:pPr>
        <w:pStyle w:val="Examplebody"/>
      </w:pPr>
      <w:r w:rsidRPr="001B19CA">
        <w:t xml:space="preserve">Refractory DOM, g/m^3                      </w:t>
      </w:r>
      <w:proofErr w:type="gramStart"/>
      <w:r w:rsidRPr="001B19CA">
        <w:t xml:space="preserve">   (</w:t>
      </w:r>
      <w:proofErr w:type="gramEnd"/>
      <w:r w:rsidRPr="001B19CA">
        <w:t>g10.3)     1.0 -0.1000    -4.0     OFF  15</w:t>
      </w:r>
    </w:p>
    <w:p w14:paraId="4EBAC094" w14:textId="77777777" w:rsidR="00C20422" w:rsidRPr="001B19CA" w:rsidRDefault="00C20422" w:rsidP="00C20422">
      <w:pPr>
        <w:pStyle w:val="Examplebody"/>
      </w:pPr>
      <w:r w:rsidRPr="001B19CA">
        <w:t xml:space="preserve">Labile POM, g/m^3                          </w:t>
      </w:r>
      <w:proofErr w:type="gramStart"/>
      <w:r w:rsidRPr="001B19CA">
        <w:t xml:space="preserve">   (</w:t>
      </w:r>
      <w:proofErr w:type="gramEnd"/>
      <w:r w:rsidRPr="001B19CA">
        <w:t>g10.3)     1.0 -0.1000    -3.0     OFF  16</w:t>
      </w:r>
    </w:p>
    <w:p w14:paraId="6D7AC08F" w14:textId="77777777" w:rsidR="00C20422" w:rsidRPr="001B19CA" w:rsidRDefault="00C20422" w:rsidP="00C20422">
      <w:pPr>
        <w:pStyle w:val="Examplebody"/>
      </w:pPr>
      <w:r w:rsidRPr="001B19CA">
        <w:t xml:space="preserve">Refractory POM, g/m^3                      </w:t>
      </w:r>
      <w:proofErr w:type="gramStart"/>
      <w:r w:rsidRPr="001B19CA">
        <w:t xml:space="preserve">   (</w:t>
      </w:r>
      <w:proofErr w:type="gramEnd"/>
      <w:r w:rsidRPr="001B19CA">
        <w:t>g10.3)     1.0 -0.1000    -4.0     OFF  17</w:t>
      </w:r>
    </w:p>
    <w:p w14:paraId="193A2324" w14:textId="77777777" w:rsidR="00C20422" w:rsidRPr="001B19CA" w:rsidRDefault="00C20422" w:rsidP="00C20422">
      <w:pPr>
        <w:pStyle w:val="Examplebody"/>
      </w:pPr>
      <w:r w:rsidRPr="001B19CA">
        <w:t xml:space="preserve">1CBOD, g/m^3                               </w:t>
      </w:r>
      <w:proofErr w:type="gramStart"/>
      <w:r w:rsidRPr="001B19CA">
        <w:t xml:space="preserve">   (</w:t>
      </w:r>
      <w:proofErr w:type="gramEnd"/>
      <w:r w:rsidRPr="001B19CA">
        <w:t>g10.3)     1.0    -0.1    10.0     OFF  18</w:t>
      </w:r>
    </w:p>
    <w:p w14:paraId="6662D2D9" w14:textId="77777777" w:rsidR="004C2438" w:rsidRPr="001B19CA" w:rsidRDefault="004C2438" w:rsidP="004C2438">
      <w:pPr>
        <w:pStyle w:val="Examplebody"/>
      </w:pPr>
      <w:r w:rsidRPr="001B19CA">
        <w:t xml:space="preserve">1CBODP, g/m^3                              </w:t>
      </w:r>
      <w:proofErr w:type="gramStart"/>
      <w:r w:rsidRPr="001B19CA">
        <w:t xml:space="preserve">   (</w:t>
      </w:r>
      <w:proofErr w:type="gramEnd"/>
      <w:r w:rsidRPr="001B19CA">
        <w:t>g10.3)     1.0    -0.1    10.0     OFF  19</w:t>
      </w:r>
    </w:p>
    <w:p w14:paraId="783FC690" w14:textId="77777777" w:rsidR="004C2438" w:rsidRPr="001B19CA" w:rsidRDefault="004C2438" w:rsidP="004C2438">
      <w:pPr>
        <w:pStyle w:val="Examplebody"/>
      </w:pPr>
      <w:r w:rsidRPr="001B19CA">
        <w:t xml:space="preserve">1CBODN, g/m^3                              </w:t>
      </w:r>
      <w:proofErr w:type="gramStart"/>
      <w:r w:rsidRPr="001B19CA">
        <w:t xml:space="preserve">   (</w:t>
      </w:r>
      <w:proofErr w:type="gramEnd"/>
      <w:r w:rsidRPr="001B19CA">
        <w:t>g10.3)     1.0    -0.1    10.0     OFF  20</w:t>
      </w:r>
    </w:p>
    <w:p w14:paraId="41B18C8E" w14:textId="77777777" w:rsidR="00C20422" w:rsidRPr="001B19CA" w:rsidRDefault="00C20422" w:rsidP="00C20422">
      <w:pPr>
        <w:pStyle w:val="Examplebody"/>
      </w:pPr>
      <w:r w:rsidRPr="001B19CA">
        <w:t xml:space="preserve">Algae1, g/m^3                              </w:t>
      </w:r>
      <w:proofErr w:type="gramStart"/>
      <w:r w:rsidRPr="001B19CA">
        <w:t xml:space="preserve">   (</w:t>
      </w:r>
      <w:proofErr w:type="gramEnd"/>
      <w:r w:rsidRPr="001B19CA">
        <w:t xml:space="preserve">g10.3)    </w:t>
      </w:r>
      <w:r w:rsidR="004C2438" w:rsidRPr="001B19CA">
        <w:t xml:space="preserve"> 1.0 -0.0100     3.0     OFF  21</w:t>
      </w:r>
    </w:p>
    <w:p w14:paraId="536A025F" w14:textId="77777777" w:rsidR="00C20422" w:rsidRPr="001B19CA" w:rsidRDefault="00C20422" w:rsidP="00C20422">
      <w:pPr>
        <w:pStyle w:val="Examplebody"/>
      </w:pPr>
      <w:r w:rsidRPr="001B19CA">
        <w:t xml:space="preserve">Algae2, g/m^3                              </w:t>
      </w:r>
      <w:proofErr w:type="gramStart"/>
      <w:r w:rsidRPr="001B19CA">
        <w:t xml:space="preserve">   (</w:t>
      </w:r>
      <w:proofErr w:type="gramEnd"/>
      <w:r w:rsidRPr="001B19CA">
        <w:t xml:space="preserve">g10.3)    </w:t>
      </w:r>
      <w:r w:rsidR="004C2438" w:rsidRPr="001B19CA">
        <w:t xml:space="preserve"> 1.0 -0.0100     3.0     OFF  22</w:t>
      </w:r>
    </w:p>
    <w:p w14:paraId="24E9C7BC" w14:textId="77777777" w:rsidR="00C20422" w:rsidRPr="001B19CA" w:rsidRDefault="00C20422" w:rsidP="00C20422">
      <w:pPr>
        <w:pStyle w:val="Examplebody"/>
      </w:pPr>
      <w:r w:rsidRPr="001B19CA">
        <w:t xml:space="preserve">Algae3, g/m^3                              </w:t>
      </w:r>
      <w:proofErr w:type="gramStart"/>
      <w:r w:rsidRPr="001B19CA">
        <w:t xml:space="preserve">   (</w:t>
      </w:r>
      <w:proofErr w:type="gramEnd"/>
      <w:r w:rsidRPr="001B19CA">
        <w:t xml:space="preserve">g10.3)    </w:t>
      </w:r>
      <w:r w:rsidR="004C2438" w:rsidRPr="001B19CA">
        <w:t xml:space="preserve"> 1.0 -0.0100     3.0     OFF  23</w:t>
      </w:r>
    </w:p>
    <w:p w14:paraId="37A04D3E" w14:textId="77777777" w:rsidR="00C20422" w:rsidRPr="001B19CA" w:rsidRDefault="00C20422" w:rsidP="00C20422">
      <w:pPr>
        <w:pStyle w:val="Examplebody"/>
      </w:pPr>
      <w:r w:rsidRPr="001B19CA">
        <w:t xml:space="preserve">Algae4, g/m^3                              </w:t>
      </w:r>
      <w:proofErr w:type="gramStart"/>
      <w:r w:rsidRPr="001B19CA">
        <w:t xml:space="preserve">   (</w:t>
      </w:r>
      <w:proofErr w:type="gramEnd"/>
      <w:r w:rsidRPr="001B19CA">
        <w:t xml:space="preserve">g10.3)    </w:t>
      </w:r>
      <w:r w:rsidR="004C2438" w:rsidRPr="001B19CA">
        <w:t xml:space="preserve"> 1.0 -0.0100     3.0     OFF  24</w:t>
      </w:r>
    </w:p>
    <w:p w14:paraId="1BC0041D" w14:textId="77777777" w:rsidR="00C20422" w:rsidRPr="001B19CA" w:rsidRDefault="00C20422" w:rsidP="00C20422">
      <w:pPr>
        <w:pStyle w:val="Examplebody"/>
      </w:pPr>
      <w:r w:rsidRPr="001B19CA">
        <w:t xml:space="preserve">Dissolved oxygen, g/m^3                    </w:t>
      </w:r>
      <w:proofErr w:type="gramStart"/>
      <w:r w:rsidRPr="001B19CA">
        <w:t xml:space="preserve">   (</w:t>
      </w:r>
      <w:proofErr w:type="gramEnd"/>
      <w:r w:rsidRPr="001B19CA">
        <w:t xml:space="preserve">g10.3)    </w:t>
      </w:r>
      <w:r w:rsidR="004C2438" w:rsidRPr="001B19CA">
        <w:t xml:space="preserve"> 1.0 -0.0100    -1.0      ON  25</w:t>
      </w:r>
    </w:p>
    <w:p w14:paraId="306A960B" w14:textId="77777777" w:rsidR="00C20422" w:rsidRPr="001B19CA" w:rsidRDefault="00C20422" w:rsidP="00C20422">
      <w:pPr>
        <w:pStyle w:val="Examplebody"/>
      </w:pPr>
      <w:r w:rsidRPr="001B19CA">
        <w:t xml:space="preserve">Inorganic carbon, g/m^3                    </w:t>
      </w:r>
      <w:proofErr w:type="gramStart"/>
      <w:r w:rsidRPr="001B19CA">
        <w:t xml:space="preserve">   (</w:t>
      </w:r>
      <w:proofErr w:type="gramEnd"/>
      <w:r w:rsidRPr="001B19CA">
        <w:t>g10.3)     1.0 -0.0100     3.0     OF</w:t>
      </w:r>
      <w:r w:rsidR="004C2438" w:rsidRPr="001B19CA">
        <w:t>F  26</w:t>
      </w:r>
    </w:p>
    <w:p w14:paraId="040ADEBE" w14:textId="77777777" w:rsidR="00C20422" w:rsidRPr="001B19CA" w:rsidRDefault="00C20422" w:rsidP="00C20422">
      <w:pPr>
        <w:pStyle w:val="Examplebody"/>
      </w:pPr>
      <w:r w:rsidRPr="001B19CA">
        <w:t xml:space="preserve">Alkalinity, g/m^3                          </w:t>
      </w:r>
      <w:proofErr w:type="gramStart"/>
      <w:r w:rsidRPr="001B19CA">
        <w:t xml:space="preserve">   (</w:t>
      </w:r>
      <w:proofErr w:type="gramEnd"/>
      <w:r w:rsidRPr="001B19CA">
        <w:t xml:space="preserve">g10.3)    </w:t>
      </w:r>
      <w:r w:rsidR="004C2438" w:rsidRPr="001B19CA">
        <w:t xml:space="preserve"> 1.0 -0.0100     3.0     OFF  27</w:t>
      </w:r>
    </w:p>
    <w:p w14:paraId="300FE216" w14:textId="77777777" w:rsidR="00C20422" w:rsidRPr="001B19CA" w:rsidRDefault="00C20422" w:rsidP="00C20422">
      <w:pPr>
        <w:pStyle w:val="Examplebody"/>
      </w:pPr>
      <w:r w:rsidRPr="001B19CA">
        <w:t xml:space="preserve">zooplankton1, mg/m^3                       </w:t>
      </w:r>
      <w:proofErr w:type="gramStart"/>
      <w:r w:rsidRPr="001B19CA">
        <w:t xml:space="preserve">   (</w:t>
      </w:r>
      <w:proofErr w:type="gramEnd"/>
      <w:r w:rsidRPr="001B19CA">
        <w:t>g10.3)  10</w:t>
      </w:r>
      <w:r w:rsidR="004C2438" w:rsidRPr="001B19CA">
        <w:t>00.0 -0.0100     1.0     OFF  28</w:t>
      </w:r>
    </w:p>
    <w:p w14:paraId="6C612F45" w14:textId="77777777" w:rsidR="00C20422" w:rsidRPr="001B19CA" w:rsidRDefault="00C20422" w:rsidP="00C20422">
      <w:pPr>
        <w:pStyle w:val="Examplebody"/>
      </w:pPr>
      <w:r w:rsidRPr="001B19CA">
        <w:t xml:space="preserve">LDOM P, mg/m^3                             </w:t>
      </w:r>
      <w:proofErr w:type="gramStart"/>
      <w:r w:rsidRPr="001B19CA">
        <w:t xml:space="preserve">   (</w:t>
      </w:r>
      <w:proofErr w:type="gramEnd"/>
      <w:r w:rsidRPr="001B19CA">
        <w:t xml:space="preserve">g10.3)  1000.0     0.0 </w:t>
      </w:r>
      <w:r w:rsidR="004C2438" w:rsidRPr="001B19CA">
        <w:t xml:space="preserve">    1.0     OFF  29</w:t>
      </w:r>
    </w:p>
    <w:p w14:paraId="675F5CA1" w14:textId="77777777" w:rsidR="00C20422" w:rsidRPr="001B19CA" w:rsidRDefault="00C20422" w:rsidP="00C20422">
      <w:pPr>
        <w:pStyle w:val="Examplebody"/>
      </w:pPr>
      <w:r w:rsidRPr="001B19CA">
        <w:t xml:space="preserve">RDOM P, mg/m^3                             </w:t>
      </w:r>
      <w:proofErr w:type="gramStart"/>
      <w:r w:rsidRPr="001B19CA">
        <w:t xml:space="preserve">   (</w:t>
      </w:r>
      <w:proofErr w:type="gramEnd"/>
      <w:r w:rsidRPr="001B19CA">
        <w:t>g10.3)  10</w:t>
      </w:r>
      <w:r w:rsidR="004C2438" w:rsidRPr="001B19CA">
        <w:t>00.0     0.0     1.0     OFF  30</w:t>
      </w:r>
    </w:p>
    <w:p w14:paraId="5071825A" w14:textId="77777777" w:rsidR="00C20422" w:rsidRPr="001B19CA" w:rsidRDefault="00C20422" w:rsidP="00C20422">
      <w:pPr>
        <w:pStyle w:val="Examplebody"/>
      </w:pPr>
      <w:r w:rsidRPr="001B19CA">
        <w:t xml:space="preserve">LPOM P, mg/m^3                             </w:t>
      </w:r>
      <w:proofErr w:type="gramStart"/>
      <w:r w:rsidRPr="001B19CA">
        <w:t xml:space="preserve">   (</w:t>
      </w:r>
      <w:proofErr w:type="gramEnd"/>
      <w:r w:rsidRPr="001B19CA">
        <w:t>g10.3)  10</w:t>
      </w:r>
      <w:r w:rsidR="004C2438" w:rsidRPr="001B19CA">
        <w:t>00.0     0.0     1.0     OFF  31</w:t>
      </w:r>
    </w:p>
    <w:p w14:paraId="2DA285D2" w14:textId="77777777" w:rsidR="00C20422" w:rsidRPr="001B19CA" w:rsidRDefault="00C20422" w:rsidP="00C20422">
      <w:pPr>
        <w:pStyle w:val="Examplebody"/>
      </w:pPr>
      <w:r w:rsidRPr="001B19CA">
        <w:t xml:space="preserve">RPOM P, mg/m^3                             </w:t>
      </w:r>
      <w:proofErr w:type="gramStart"/>
      <w:r w:rsidRPr="001B19CA">
        <w:t xml:space="preserve">   (</w:t>
      </w:r>
      <w:proofErr w:type="gramEnd"/>
      <w:r w:rsidRPr="001B19CA">
        <w:t>g10.3)  10</w:t>
      </w:r>
      <w:r w:rsidR="004C2438" w:rsidRPr="001B19CA">
        <w:t>00.0     0.0     1.0     OFF  32</w:t>
      </w:r>
    </w:p>
    <w:p w14:paraId="4EF49BEF" w14:textId="77777777" w:rsidR="00C20422" w:rsidRPr="001B19CA" w:rsidRDefault="00C20422" w:rsidP="00C20422">
      <w:pPr>
        <w:pStyle w:val="Examplebody"/>
      </w:pPr>
      <w:r w:rsidRPr="001B19CA">
        <w:t xml:space="preserve">LDOM N, mg/m^3                             </w:t>
      </w:r>
      <w:proofErr w:type="gramStart"/>
      <w:r w:rsidRPr="001B19CA">
        <w:t xml:space="preserve">   (</w:t>
      </w:r>
      <w:proofErr w:type="gramEnd"/>
      <w:r w:rsidRPr="001B19CA">
        <w:t>g10.3)  10</w:t>
      </w:r>
      <w:r w:rsidR="004C2438" w:rsidRPr="001B19CA">
        <w:t>00.0     0.0     1.0     OFF  33</w:t>
      </w:r>
    </w:p>
    <w:p w14:paraId="190F0714" w14:textId="77777777" w:rsidR="00C20422" w:rsidRPr="001B19CA" w:rsidRDefault="00C20422" w:rsidP="00C20422">
      <w:pPr>
        <w:pStyle w:val="Examplebody"/>
      </w:pPr>
      <w:r w:rsidRPr="001B19CA">
        <w:t xml:space="preserve">RDOM N, mg/m^3                             </w:t>
      </w:r>
      <w:proofErr w:type="gramStart"/>
      <w:r w:rsidRPr="001B19CA">
        <w:t xml:space="preserve">   (</w:t>
      </w:r>
      <w:proofErr w:type="gramEnd"/>
      <w:r w:rsidRPr="001B19CA">
        <w:t>g10.3)  10</w:t>
      </w:r>
      <w:r w:rsidR="004C2438" w:rsidRPr="001B19CA">
        <w:t>00.0     0.0     1.0     OFF  34</w:t>
      </w:r>
    </w:p>
    <w:p w14:paraId="708F4947" w14:textId="77777777" w:rsidR="00C20422" w:rsidRPr="001B19CA" w:rsidRDefault="00C20422" w:rsidP="00C20422">
      <w:pPr>
        <w:pStyle w:val="Examplebody"/>
      </w:pPr>
      <w:r w:rsidRPr="001B19CA">
        <w:t xml:space="preserve">LPOM N, mg/m^3                             </w:t>
      </w:r>
      <w:proofErr w:type="gramStart"/>
      <w:r w:rsidRPr="001B19CA">
        <w:t xml:space="preserve">   (</w:t>
      </w:r>
      <w:proofErr w:type="gramEnd"/>
      <w:r w:rsidRPr="001B19CA">
        <w:t>g10.3)  10</w:t>
      </w:r>
      <w:r w:rsidR="004C2438" w:rsidRPr="001B19CA">
        <w:t>00.0     0.0     1.0     OFF  35</w:t>
      </w:r>
    </w:p>
    <w:p w14:paraId="43FB1FC7" w14:textId="77777777" w:rsidR="00C20422" w:rsidRPr="001B19CA" w:rsidRDefault="00C20422" w:rsidP="00C20422">
      <w:pPr>
        <w:pStyle w:val="Examplebody"/>
      </w:pPr>
      <w:r w:rsidRPr="001B19CA">
        <w:t xml:space="preserve">RPOM N, mg/m^3                             </w:t>
      </w:r>
      <w:proofErr w:type="gramStart"/>
      <w:r w:rsidRPr="001B19CA">
        <w:t xml:space="preserve">   (</w:t>
      </w:r>
      <w:proofErr w:type="gramEnd"/>
      <w:r w:rsidRPr="001B19CA">
        <w:t>g10.3)  10</w:t>
      </w:r>
      <w:r w:rsidR="004C2438" w:rsidRPr="001B19CA">
        <w:t>00.0     0.0     1.0     OFF  36</w:t>
      </w:r>
    </w:p>
    <w:p w14:paraId="13FF0038" w14:textId="77777777" w:rsidR="00C20422" w:rsidRPr="001B19CA" w:rsidRDefault="00C20422" w:rsidP="00C20422">
      <w:pPr>
        <w:pStyle w:val="Examplebody"/>
      </w:pPr>
    </w:p>
    <w:p w14:paraId="38B81F8A" w14:textId="77777777" w:rsidR="00C20422" w:rsidRPr="001B19CA" w:rsidRDefault="00C20422" w:rsidP="00C20422">
      <w:pPr>
        <w:pStyle w:val="Examplebody"/>
      </w:pPr>
      <w:r w:rsidRPr="001B19CA">
        <w:t xml:space="preserve">....................CDNAME...................   </w:t>
      </w:r>
      <w:proofErr w:type="gramStart"/>
      <w:r w:rsidRPr="001B19CA">
        <w:t>FMTCD  CDMULT</w:t>
      </w:r>
      <w:proofErr w:type="gramEnd"/>
      <w:r w:rsidRPr="001B19CA">
        <w:t xml:space="preserve">   CDMIN   CDMAX  CDPLTC   #</w:t>
      </w:r>
    </w:p>
    <w:p w14:paraId="0A9EB7A5" w14:textId="77777777" w:rsidR="00C20422" w:rsidRPr="001B19CA" w:rsidRDefault="00C20422" w:rsidP="00C20422">
      <w:pPr>
        <w:pStyle w:val="Examplebody"/>
      </w:pPr>
      <w:r w:rsidRPr="001B19CA">
        <w:t xml:space="preserve">Dissolved organic carbon, g/m^3            </w:t>
      </w:r>
      <w:proofErr w:type="gramStart"/>
      <w:r w:rsidRPr="001B19CA">
        <w:t xml:space="preserve">   (</w:t>
      </w:r>
      <w:proofErr w:type="gramEnd"/>
      <w:r w:rsidRPr="001B19CA">
        <w:t>g10.3)     1.0    -1.0    25.0     OFF   1</w:t>
      </w:r>
    </w:p>
    <w:p w14:paraId="05F7E580" w14:textId="77777777" w:rsidR="00C20422" w:rsidRPr="001B19CA" w:rsidRDefault="00C20422" w:rsidP="00C20422">
      <w:pPr>
        <w:pStyle w:val="Examplebody"/>
      </w:pPr>
      <w:r w:rsidRPr="001B19CA">
        <w:t xml:space="preserve">Particulate organic carbon, g/m^3          </w:t>
      </w:r>
      <w:proofErr w:type="gramStart"/>
      <w:r w:rsidRPr="001B19CA">
        <w:t xml:space="preserve">   (</w:t>
      </w:r>
      <w:proofErr w:type="gramEnd"/>
      <w:r w:rsidRPr="001B19CA">
        <w:t>g10.3)     1.0    -1.0    50.0     OFF   2</w:t>
      </w:r>
    </w:p>
    <w:p w14:paraId="122C0797" w14:textId="77777777" w:rsidR="00C20422" w:rsidRPr="001B19CA" w:rsidRDefault="00C20422" w:rsidP="00C20422">
      <w:pPr>
        <w:pStyle w:val="Examplebody"/>
      </w:pPr>
      <w:r w:rsidRPr="001B19CA">
        <w:t xml:space="preserve">Total organic carbon, g/m^3                </w:t>
      </w:r>
      <w:proofErr w:type="gramStart"/>
      <w:r w:rsidRPr="001B19CA">
        <w:t xml:space="preserve">   (</w:t>
      </w:r>
      <w:proofErr w:type="gramEnd"/>
      <w:r w:rsidRPr="001B19CA">
        <w:t>g10.3)     1.0    -1.0    25.0     OFF   3</w:t>
      </w:r>
    </w:p>
    <w:p w14:paraId="3E2BE626" w14:textId="77777777" w:rsidR="00C20422" w:rsidRPr="001B19CA" w:rsidRDefault="00C20422" w:rsidP="00C20422">
      <w:pPr>
        <w:pStyle w:val="Examplebody"/>
      </w:pPr>
      <w:r w:rsidRPr="001B19CA">
        <w:t xml:space="preserve">Dissolved organic nitrogen, g/m^3          </w:t>
      </w:r>
      <w:proofErr w:type="gramStart"/>
      <w:r w:rsidRPr="001B19CA">
        <w:t xml:space="preserve">   (</w:t>
      </w:r>
      <w:proofErr w:type="gramEnd"/>
      <w:r w:rsidRPr="001B19CA">
        <w:t>g10.3)     1.0    -1.0    25.0     OFF   4</w:t>
      </w:r>
    </w:p>
    <w:p w14:paraId="352925C8" w14:textId="77777777" w:rsidR="00C20422" w:rsidRPr="001B19CA" w:rsidRDefault="00C20422" w:rsidP="00C20422">
      <w:pPr>
        <w:pStyle w:val="Examplebody"/>
      </w:pPr>
      <w:r w:rsidRPr="001B19CA">
        <w:t xml:space="preserve">Particulate organic nitrogen, g/m^3        </w:t>
      </w:r>
      <w:proofErr w:type="gramStart"/>
      <w:r w:rsidRPr="001B19CA">
        <w:t xml:space="preserve">   (</w:t>
      </w:r>
      <w:proofErr w:type="gramEnd"/>
      <w:r w:rsidRPr="001B19CA">
        <w:t>g10.3)     1.0    -1.0    25.0     OFF   5</w:t>
      </w:r>
    </w:p>
    <w:p w14:paraId="069B4BAB" w14:textId="77777777" w:rsidR="00C20422" w:rsidRPr="001B19CA" w:rsidRDefault="00C20422" w:rsidP="00C20422">
      <w:pPr>
        <w:pStyle w:val="Examplebody"/>
      </w:pPr>
      <w:r w:rsidRPr="001B19CA">
        <w:t xml:space="preserve">Total organic nitrogen, g/m^3              </w:t>
      </w:r>
      <w:proofErr w:type="gramStart"/>
      <w:r w:rsidRPr="001B19CA">
        <w:t xml:space="preserve">   (</w:t>
      </w:r>
      <w:proofErr w:type="gramEnd"/>
      <w:r w:rsidRPr="001B19CA">
        <w:t>g10.3)     1.0    -1.0    50.0     OFF   6</w:t>
      </w:r>
    </w:p>
    <w:p w14:paraId="0EB282B7" w14:textId="77777777" w:rsidR="00C20422" w:rsidRPr="001B19CA" w:rsidRDefault="00C20422" w:rsidP="00C20422">
      <w:pPr>
        <w:pStyle w:val="Examplebody"/>
      </w:pPr>
      <w:r w:rsidRPr="001B19CA">
        <w:t xml:space="preserve">Total Kheldahl Nitrogen, g/m^3             </w:t>
      </w:r>
      <w:proofErr w:type="gramStart"/>
      <w:r w:rsidRPr="001B19CA">
        <w:t xml:space="preserve">   (</w:t>
      </w:r>
      <w:proofErr w:type="gramEnd"/>
      <w:r w:rsidRPr="001B19CA">
        <w:t>g10.3)     1.0    -1.0    15.0     OFF   7</w:t>
      </w:r>
    </w:p>
    <w:p w14:paraId="714D64AB" w14:textId="77777777" w:rsidR="00C20422" w:rsidRPr="001B19CA" w:rsidRDefault="00C20422" w:rsidP="00C20422">
      <w:pPr>
        <w:pStyle w:val="Examplebody"/>
      </w:pPr>
      <w:r w:rsidRPr="001B19CA">
        <w:t xml:space="preserve">Total nitrogen, g/m^3                      </w:t>
      </w:r>
      <w:proofErr w:type="gramStart"/>
      <w:r w:rsidRPr="001B19CA">
        <w:t xml:space="preserve">   (</w:t>
      </w:r>
      <w:proofErr w:type="gramEnd"/>
      <w:r w:rsidRPr="001B19CA">
        <w:t>g10.3)     1.0    -1.0    15.0     OFF   8</w:t>
      </w:r>
    </w:p>
    <w:p w14:paraId="411BEB2F" w14:textId="77777777" w:rsidR="00C20422" w:rsidRPr="001B19CA" w:rsidRDefault="00C20422" w:rsidP="00C20422">
      <w:pPr>
        <w:pStyle w:val="Examplebody"/>
      </w:pPr>
      <w:r w:rsidRPr="001B19CA">
        <w:t xml:space="preserve">Dissolved organic phosphorus, mg/m^3       </w:t>
      </w:r>
      <w:proofErr w:type="gramStart"/>
      <w:r w:rsidRPr="001B19CA">
        <w:t xml:space="preserve">   (</w:t>
      </w:r>
      <w:proofErr w:type="gramEnd"/>
      <w:r w:rsidRPr="001B19CA">
        <w:t>g10.3)  1000.0    -1.0    25.0     OFF   9</w:t>
      </w:r>
    </w:p>
    <w:p w14:paraId="671A35AD" w14:textId="77777777" w:rsidR="00C20422" w:rsidRPr="001B19CA" w:rsidRDefault="00C20422" w:rsidP="00C20422">
      <w:pPr>
        <w:pStyle w:val="Examplebody"/>
      </w:pPr>
      <w:r w:rsidRPr="001B19CA">
        <w:t xml:space="preserve">Particulate organic phosphorus, mg/m^3     </w:t>
      </w:r>
      <w:proofErr w:type="gramStart"/>
      <w:r w:rsidRPr="001B19CA">
        <w:t xml:space="preserve">   (</w:t>
      </w:r>
      <w:proofErr w:type="gramEnd"/>
      <w:r w:rsidRPr="001B19CA">
        <w:t>g10.3)  1000.0    -1.0    -1.0     OFF  10</w:t>
      </w:r>
    </w:p>
    <w:p w14:paraId="738A1240" w14:textId="77777777" w:rsidR="00C20422" w:rsidRPr="001B19CA" w:rsidRDefault="00C20422" w:rsidP="00C20422">
      <w:pPr>
        <w:pStyle w:val="Examplebody"/>
      </w:pPr>
      <w:r w:rsidRPr="001B19CA">
        <w:t xml:space="preserve">Total organic phosphorus, mg/m^3           </w:t>
      </w:r>
      <w:proofErr w:type="gramStart"/>
      <w:r w:rsidRPr="001B19CA">
        <w:t xml:space="preserve">   (</w:t>
      </w:r>
      <w:proofErr w:type="gramEnd"/>
      <w:r w:rsidRPr="001B19CA">
        <w:t>g10.3)  1000.0    -1.0     5.0     OFF  11</w:t>
      </w:r>
    </w:p>
    <w:p w14:paraId="12EB0A61" w14:textId="77777777" w:rsidR="00C20422" w:rsidRPr="001B19CA" w:rsidRDefault="00C20422" w:rsidP="00C20422">
      <w:pPr>
        <w:pStyle w:val="Examplebody"/>
      </w:pPr>
      <w:r w:rsidRPr="001B19CA">
        <w:t xml:space="preserve">Total phosphorus, mg/m^3                   </w:t>
      </w:r>
      <w:proofErr w:type="gramStart"/>
      <w:r w:rsidRPr="001B19CA">
        <w:t xml:space="preserve">   (</w:t>
      </w:r>
      <w:proofErr w:type="gramEnd"/>
      <w:r w:rsidRPr="001B19CA">
        <w:t>g10.3)  1000.0    -1.0    20.0     OFF  12</w:t>
      </w:r>
    </w:p>
    <w:p w14:paraId="5DF9D8B8" w14:textId="77777777" w:rsidR="00C20422" w:rsidRPr="001B19CA" w:rsidRDefault="00C20422" w:rsidP="00C20422">
      <w:pPr>
        <w:pStyle w:val="Examplebody"/>
      </w:pPr>
      <w:r w:rsidRPr="001B19CA">
        <w:t xml:space="preserve">Algal production, g/m^2/day                </w:t>
      </w:r>
      <w:proofErr w:type="gramStart"/>
      <w:r w:rsidRPr="001B19CA">
        <w:t xml:space="preserve">   (</w:t>
      </w:r>
      <w:proofErr w:type="gramEnd"/>
      <w:r w:rsidRPr="001B19CA">
        <w:t>g10.3)     1.0    -1.0     5.0     OFF  13</w:t>
      </w:r>
    </w:p>
    <w:p w14:paraId="54FBEE7F" w14:textId="77777777" w:rsidR="00C20422" w:rsidRPr="001B19CA" w:rsidRDefault="00C20422" w:rsidP="00C20422">
      <w:pPr>
        <w:pStyle w:val="Examplebody"/>
      </w:pPr>
      <w:r w:rsidRPr="001B19CA">
        <w:t xml:space="preserve">Chlorophyll a, mg/m^3                      </w:t>
      </w:r>
      <w:proofErr w:type="gramStart"/>
      <w:r w:rsidRPr="001B19CA">
        <w:t xml:space="preserve">   (</w:t>
      </w:r>
      <w:proofErr w:type="gramEnd"/>
      <w:r w:rsidRPr="001B19CA">
        <w:t>g10.3)     1.0    -5.0   145.0     OFF  14</w:t>
      </w:r>
    </w:p>
    <w:p w14:paraId="5FF96E4E" w14:textId="77777777" w:rsidR="00C20422" w:rsidRPr="001B19CA" w:rsidRDefault="00C20422" w:rsidP="00C20422">
      <w:pPr>
        <w:pStyle w:val="Examplebody"/>
      </w:pPr>
      <w:r w:rsidRPr="001B19CA">
        <w:t xml:space="preserve">Total algae, g/m^3                         </w:t>
      </w:r>
      <w:proofErr w:type="gramStart"/>
      <w:r w:rsidRPr="001B19CA">
        <w:t xml:space="preserve">   (</w:t>
      </w:r>
      <w:proofErr w:type="gramEnd"/>
      <w:r w:rsidRPr="001B19CA">
        <w:t>g10.3)     1.0    -1.0    60.0     OFF  15</w:t>
      </w:r>
    </w:p>
    <w:p w14:paraId="7F097CF3" w14:textId="77777777" w:rsidR="00C20422" w:rsidRPr="001B19CA" w:rsidRDefault="00C20422" w:rsidP="00C20422">
      <w:pPr>
        <w:pStyle w:val="Examplebody"/>
      </w:pPr>
      <w:r w:rsidRPr="001B19CA">
        <w:t xml:space="preserve">Oxygen % Gas Saturation                    </w:t>
      </w:r>
      <w:proofErr w:type="gramStart"/>
      <w:r w:rsidRPr="001B19CA">
        <w:t xml:space="preserve">   (</w:t>
      </w:r>
      <w:proofErr w:type="gramEnd"/>
      <w:r w:rsidRPr="001B19CA">
        <w:t>g10.3)     1.0    -1.0    50.0     OFF  16</w:t>
      </w:r>
    </w:p>
    <w:p w14:paraId="2A0B7595" w14:textId="77777777" w:rsidR="00C20422" w:rsidRPr="001B19CA" w:rsidRDefault="00C20422" w:rsidP="00C20422">
      <w:pPr>
        <w:pStyle w:val="Examplebody"/>
      </w:pPr>
      <w:r w:rsidRPr="001B19CA">
        <w:t xml:space="preserve">Total suspended Solids, g/m^3              </w:t>
      </w:r>
      <w:proofErr w:type="gramStart"/>
      <w:r w:rsidRPr="001B19CA">
        <w:t xml:space="preserve">   (</w:t>
      </w:r>
      <w:proofErr w:type="gramEnd"/>
      <w:r w:rsidRPr="001B19CA">
        <w:t>g10.3)     1.0    -1.0     5.0     OFF  17</w:t>
      </w:r>
    </w:p>
    <w:p w14:paraId="14AA9FFC" w14:textId="77777777" w:rsidR="00C20422" w:rsidRPr="001B19CA" w:rsidRDefault="00C20422" w:rsidP="00C20422">
      <w:pPr>
        <w:pStyle w:val="Examplebody"/>
      </w:pPr>
      <w:r w:rsidRPr="001B19CA">
        <w:t xml:space="preserve">Total Inorganic Suspended </w:t>
      </w:r>
      <w:proofErr w:type="gramStart"/>
      <w:r w:rsidRPr="001B19CA">
        <w:t>Solids,g</w:t>
      </w:r>
      <w:proofErr w:type="gramEnd"/>
      <w:r w:rsidRPr="001B19CA">
        <w:t>/m^3        (g10.3)     1.0    -1.0    20.0     OFF  18</w:t>
      </w:r>
    </w:p>
    <w:p w14:paraId="70C84BA1" w14:textId="77777777" w:rsidR="00C20422" w:rsidRPr="001B19CA" w:rsidRDefault="00C20422" w:rsidP="00C20422">
      <w:pPr>
        <w:pStyle w:val="Examplebody"/>
      </w:pPr>
      <w:r w:rsidRPr="001B19CA">
        <w:t xml:space="preserve">Carbonaceous Ultimate BOD, g/m^3           </w:t>
      </w:r>
      <w:proofErr w:type="gramStart"/>
      <w:r w:rsidRPr="001B19CA">
        <w:t xml:space="preserve">   (</w:t>
      </w:r>
      <w:proofErr w:type="gramEnd"/>
      <w:r w:rsidRPr="001B19CA">
        <w:t>g10.3)     1.0     5.0     9.0     OFF  19</w:t>
      </w:r>
    </w:p>
    <w:p w14:paraId="4F0A4B76" w14:textId="77777777" w:rsidR="00C20422" w:rsidRPr="001B19CA" w:rsidRDefault="00C20422" w:rsidP="00C20422">
      <w:pPr>
        <w:pStyle w:val="Examplebody"/>
      </w:pPr>
      <w:r w:rsidRPr="001B19CA">
        <w:t xml:space="preserve">pH                                         </w:t>
      </w:r>
      <w:proofErr w:type="gramStart"/>
      <w:r w:rsidRPr="001B19CA">
        <w:t xml:space="preserve">   (</w:t>
      </w:r>
      <w:proofErr w:type="gramEnd"/>
      <w:r w:rsidRPr="001B19CA">
        <w:t>g10.3)     1.0    -1.0    10.0     OFF  20</w:t>
      </w:r>
    </w:p>
    <w:p w14:paraId="58FDBDF7" w14:textId="77777777" w:rsidR="00C20422" w:rsidRPr="001B19CA" w:rsidRDefault="00C20422" w:rsidP="00C20422">
      <w:pPr>
        <w:pStyle w:val="Examplebody"/>
      </w:pPr>
      <w:r w:rsidRPr="001B19CA">
        <w:t xml:space="preserve">CO2                                        </w:t>
      </w:r>
      <w:proofErr w:type="gramStart"/>
      <w:r w:rsidRPr="001B19CA">
        <w:t xml:space="preserve">   (</w:t>
      </w:r>
      <w:proofErr w:type="gramEnd"/>
      <w:r w:rsidRPr="001B19CA">
        <w:t>g10.3)     1.0    -1.0    10.0     OFF  21</w:t>
      </w:r>
    </w:p>
    <w:p w14:paraId="196D8D3E" w14:textId="77777777" w:rsidR="00C20422" w:rsidRPr="001B19CA" w:rsidRDefault="00C20422" w:rsidP="00C20422">
      <w:pPr>
        <w:pStyle w:val="Examplebody"/>
      </w:pPr>
      <w:r w:rsidRPr="001B19CA">
        <w:t xml:space="preserve">HCO3                                       </w:t>
      </w:r>
      <w:proofErr w:type="gramStart"/>
      <w:r w:rsidRPr="001B19CA">
        <w:t xml:space="preserve">   (</w:t>
      </w:r>
      <w:proofErr w:type="gramEnd"/>
      <w:r w:rsidRPr="001B19CA">
        <w:t>g10.3)     1.0    -1.0    10.0     OFF  22</w:t>
      </w:r>
    </w:p>
    <w:p w14:paraId="0016D388" w14:textId="77777777" w:rsidR="00C20422" w:rsidRDefault="00C20422" w:rsidP="00C20422">
      <w:pPr>
        <w:pStyle w:val="Examplebody"/>
      </w:pPr>
      <w:r w:rsidRPr="001B19CA">
        <w:t xml:space="preserve">CO3                                        </w:t>
      </w:r>
      <w:proofErr w:type="gramStart"/>
      <w:r w:rsidRPr="001B19CA">
        <w:t xml:space="preserve">   (</w:t>
      </w:r>
      <w:proofErr w:type="gramEnd"/>
      <w:r w:rsidRPr="001B19CA">
        <w:t xml:space="preserve">g10.3)     </w:t>
      </w:r>
      <w:r w:rsidR="00ED1E2E" w:rsidRPr="001B19CA">
        <w:t>1</w:t>
      </w:r>
      <w:r w:rsidRPr="001B19CA">
        <w:t xml:space="preserve">.0    </w:t>
      </w:r>
      <w:r w:rsidR="00ED1E2E" w:rsidRPr="001B19CA">
        <w:t>-1</w:t>
      </w:r>
      <w:r w:rsidRPr="001B19CA">
        <w:t>.0     0.0     OFF  23</w:t>
      </w:r>
    </w:p>
    <w:p w14:paraId="37A9E11A" w14:textId="77777777" w:rsidR="00E6746B" w:rsidRDefault="00E6746B" w:rsidP="00E6746B"/>
    <w:p w14:paraId="4CEAA78C" w14:textId="77777777" w:rsidR="00E6746B" w:rsidRDefault="00E6746B" w:rsidP="00E6746B"/>
    <w:p w14:paraId="612A7D39" w14:textId="7534F10F" w:rsidR="00E6746B" w:rsidRPr="00B7030B" w:rsidRDefault="00E6746B" w:rsidP="00E6746B">
      <w:pPr>
        <w:pStyle w:val="Heading3"/>
        <w:rPr>
          <w:rFonts w:asciiTheme="minorHAnsi" w:hAnsiTheme="minorHAnsi"/>
        </w:rPr>
      </w:pPr>
      <w:bookmarkStart w:id="3827" w:name="_Toc41047920"/>
      <w:r>
        <w:rPr>
          <w:rFonts w:asciiTheme="minorHAnsi" w:hAnsiTheme="minorHAnsi"/>
        </w:rPr>
        <w:t>Tecplot Input File Specifying Which Branches to Output</w:t>
      </w:r>
      <w:bookmarkEnd w:id="3827"/>
    </w:p>
    <w:p w14:paraId="7628F52E" w14:textId="0C9E63D9" w:rsidR="00E6746B" w:rsidRDefault="00E6746B" w:rsidP="00E6746B">
      <w:r>
        <w:t>If the model user specifies</w:t>
      </w:r>
      <w:del w:id="3828" w:author="Honnalore Steissberg" w:date="2021-08-22T18:39:00Z">
        <w:r w:rsidDel="005B605C">
          <w:delText xml:space="preserve"> for the CPL output,</w:delText>
        </w:r>
      </w:del>
      <w:r>
        <w:t xml:space="preserve"> CPLC=ON and TECPLOT=ON</w:t>
      </w:r>
      <w:ins w:id="3829" w:author="Honnalore Steissberg" w:date="2021-08-22T18:39:00Z">
        <w:r w:rsidR="005B605C" w:rsidRPr="005B605C">
          <w:t xml:space="preserve"> </w:t>
        </w:r>
        <w:r w:rsidR="005B605C">
          <w:t>for the CPL output</w:t>
        </w:r>
      </w:ins>
      <w:r>
        <w:t xml:space="preserve">, then the model searches for a file named </w:t>
      </w:r>
      <w:r w:rsidRPr="00E6746B">
        <w:rPr>
          <w:b/>
          <w:bCs/>
        </w:rPr>
        <w:t>Tecplotbr.csv</w:t>
      </w:r>
      <w:r>
        <w:t xml:space="preserve">. This file contains information on how many branches of </w:t>
      </w:r>
      <w:r>
        <w:lastRenderedPageBreak/>
        <w:t xml:space="preserve">information to output to the output file.  For example, if the user had a main branch and numerous side branches, the model user may want </w:t>
      </w:r>
      <w:del w:id="3830" w:author="Honnalore Steissberg" w:date="2021-08-22T18:40:00Z">
        <w:r w:rsidDel="005B605C">
          <w:delText xml:space="preserve">just </w:delText>
        </w:r>
      </w:del>
      <w:r>
        <w:t xml:space="preserve">to </w:t>
      </w:r>
      <w:ins w:id="3831" w:author="Honnalore Steissberg" w:date="2021-08-22T18:40:00Z">
        <w:r w:rsidR="005B605C">
          <w:t xml:space="preserve">just </w:t>
        </w:r>
      </w:ins>
      <w:r>
        <w:t>use the main branch in Tecplot rather than post-processing the output file further to isolate the main branch.</w:t>
      </w:r>
    </w:p>
    <w:p w14:paraId="32EF17E5" w14:textId="77777777" w:rsidR="00E6746B" w:rsidRDefault="00E6746B" w:rsidP="00E6746B"/>
    <w:p w14:paraId="762067FB" w14:textId="77777777" w:rsidR="00E6746B" w:rsidRDefault="00E6746B" w:rsidP="00E6746B">
      <w:r>
        <w:t xml:space="preserve">The file, </w:t>
      </w:r>
      <w:r w:rsidRPr="00E6746B">
        <w:rPr>
          <w:b/>
          <w:bCs/>
        </w:rPr>
        <w:t>Tecplotbr.csv</w:t>
      </w:r>
      <w:r>
        <w:t>, is shown below:</w:t>
      </w:r>
    </w:p>
    <w:p w14:paraId="00D065FD" w14:textId="77777777" w:rsidR="00E6746B" w:rsidRDefault="00E6746B" w:rsidP="00E6746B"/>
    <w:p w14:paraId="7140D1A4" w14:textId="3C6929BA" w:rsidR="00E6746B" w:rsidRPr="00E6746B" w:rsidRDefault="00E6746B" w:rsidP="00E6746B">
      <w:pPr>
        <w:rPr>
          <w:rFonts w:ascii="Courier New" w:hAnsi="Courier New" w:cs="Courier New"/>
          <w:sz w:val="16"/>
          <w:szCs w:val="14"/>
        </w:rPr>
      </w:pPr>
      <w:r w:rsidRPr="00E6746B">
        <w:rPr>
          <w:rFonts w:ascii="Courier New" w:hAnsi="Courier New" w:cs="Courier New"/>
          <w:sz w:val="16"/>
          <w:szCs w:val="14"/>
        </w:rPr>
        <w:t># of branches to output to TECPLOT</w:t>
      </w:r>
    </w:p>
    <w:p w14:paraId="5EB77DB5" w14:textId="77777777" w:rsidR="00E6746B" w:rsidRPr="00E6746B" w:rsidRDefault="00E6746B" w:rsidP="00E6746B">
      <w:pPr>
        <w:rPr>
          <w:rFonts w:ascii="Courier New" w:hAnsi="Courier New" w:cs="Courier New"/>
          <w:sz w:val="16"/>
          <w:szCs w:val="14"/>
        </w:rPr>
      </w:pPr>
      <w:r w:rsidRPr="00E6746B">
        <w:rPr>
          <w:rFonts w:ascii="Courier New" w:hAnsi="Courier New" w:cs="Courier New"/>
          <w:sz w:val="16"/>
          <w:szCs w:val="14"/>
        </w:rPr>
        <w:t>2</w:t>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p>
    <w:p w14:paraId="405E6FC8" w14:textId="517E489B" w:rsidR="00E6746B" w:rsidRPr="00E6746B" w:rsidRDefault="00E6746B" w:rsidP="00E6746B">
      <w:pPr>
        <w:rPr>
          <w:rFonts w:ascii="Courier New" w:hAnsi="Courier New" w:cs="Courier New"/>
          <w:sz w:val="16"/>
          <w:szCs w:val="14"/>
        </w:rPr>
      </w:pPr>
      <w:r w:rsidRPr="00E6746B">
        <w:rPr>
          <w:rFonts w:ascii="Courier New" w:hAnsi="Courier New" w:cs="Courier New"/>
          <w:sz w:val="16"/>
          <w:szCs w:val="14"/>
        </w:rPr>
        <w:t>Put the branches you want to be output to TECPLOT on the next line separated by a comma</w:t>
      </w:r>
    </w:p>
    <w:p w14:paraId="2D4AF2C9" w14:textId="77777777" w:rsidR="00E6746B" w:rsidRDefault="00E6746B" w:rsidP="00E6746B">
      <w:pPr>
        <w:rPr>
          <w:rFonts w:ascii="Courier New" w:hAnsi="Courier New" w:cs="Courier New"/>
          <w:sz w:val="16"/>
          <w:szCs w:val="14"/>
        </w:rPr>
      </w:pPr>
      <w:r w:rsidRPr="00E6746B">
        <w:rPr>
          <w:rFonts w:ascii="Courier New" w:hAnsi="Courier New" w:cs="Courier New"/>
          <w:sz w:val="16"/>
          <w:szCs w:val="14"/>
        </w:rPr>
        <w:t>1,2</w:t>
      </w:r>
    </w:p>
    <w:p w14:paraId="4819DD46" w14:textId="77777777" w:rsidR="00E6746B" w:rsidRDefault="00E6746B" w:rsidP="00E6746B">
      <w:pPr>
        <w:rPr>
          <w:rFonts w:ascii="Courier New" w:hAnsi="Courier New" w:cs="Courier New"/>
          <w:sz w:val="16"/>
          <w:szCs w:val="14"/>
        </w:rPr>
      </w:pPr>
    </w:p>
    <w:p w14:paraId="002FF1CF" w14:textId="77777777" w:rsidR="00E6746B" w:rsidRPr="00E6746B" w:rsidRDefault="00E6746B" w:rsidP="00E6746B">
      <w:r w:rsidRPr="00E6746B">
        <w:t>Or in Excel:</w:t>
      </w:r>
    </w:p>
    <w:p w14:paraId="4B33081A" w14:textId="77777777" w:rsidR="00E6746B" w:rsidRDefault="00E6746B" w:rsidP="00E6746B">
      <w:pPr>
        <w:rPr>
          <w:rFonts w:ascii="Courier New" w:hAnsi="Courier New" w:cs="Courier New"/>
          <w:sz w:val="16"/>
          <w:szCs w:val="14"/>
        </w:rPr>
      </w:pPr>
      <w:r>
        <w:rPr>
          <w:rFonts w:ascii="Courier New" w:hAnsi="Courier New" w:cs="Courier New"/>
          <w:noProof/>
          <w:snapToGrid/>
          <w:sz w:val="16"/>
          <w:szCs w:val="14"/>
        </w:rPr>
        <w:drawing>
          <wp:inline distT="0" distB="0" distL="0" distR="0" wp14:anchorId="03415ED7" wp14:editId="6DB23EE6">
            <wp:extent cx="5486400" cy="88265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1CA639.t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86400" cy="882650"/>
                    </a:xfrm>
                    <a:prstGeom prst="rect">
                      <a:avLst/>
                    </a:prstGeom>
                  </pic:spPr>
                </pic:pic>
              </a:graphicData>
            </a:graphic>
          </wp:inline>
        </w:drawing>
      </w:r>
    </w:p>
    <w:p w14:paraId="1AA342A9" w14:textId="77777777" w:rsidR="00E6746B" w:rsidRDefault="00E6746B" w:rsidP="00E6746B">
      <w:pPr>
        <w:rPr>
          <w:rFonts w:ascii="Courier New" w:hAnsi="Courier New" w:cs="Courier New"/>
          <w:sz w:val="16"/>
          <w:szCs w:val="14"/>
        </w:rPr>
      </w:pPr>
    </w:p>
    <w:p w14:paraId="5182865E" w14:textId="77777777" w:rsidR="00E6746B" w:rsidRDefault="00E6746B" w:rsidP="00E6746B">
      <w:pPr>
        <w:rPr>
          <w:rFonts w:ascii="Courier New" w:hAnsi="Courier New" w:cs="Courier New"/>
          <w:sz w:val="16"/>
          <w:szCs w:val="14"/>
        </w:rPr>
      </w:pPr>
    </w:p>
    <w:p w14:paraId="1AD03534" w14:textId="5E21B771" w:rsidR="00E6746B" w:rsidRPr="00E6746B" w:rsidRDefault="00000885" w:rsidP="00E6746B">
      <w:pPr>
        <w:sectPr w:rsidR="00E6746B" w:rsidRPr="00E6746B" w:rsidSect="000E4BA7">
          <w:headerReference w:type="even" r:id="rId188"/>
          <w:headerReference w:type="default" r:id="rId189"/>
          <w:endnotePr>
            <w:numFmt w:val="decimal"/>
          </w:endnotePr>
          <w:pgSz w:w="12240" w:h="15840" w:code="1"/>
          <w:pgMar w:top="1728" w:right="1440" w:bottom="1728" w:left="2160" w:header="1008" w:footer="1008" w:gutter="0"/>
          <w:paperSrc w:first="100" w:other="100"/>
          <w:cols w:space="720"/>
          <w:noEndnote/>
        </w:sectPr>
      </w:pPr>
      <w:r>
        <w:t>The first line is a comment and is not read. The 2</w:t>
      </w:r>
      <w:r w:rsidRPr="00000885">
        <w:rPr>
          <w:vertAlign w:val="superscript"/>
        </w:rPr>
        <w:t>nd</w:t>
      </w:r>
      <w:r>
        <w:t xml:space="preserve"> line shows the number of branches to output to the Tecplot CPL file within a </w:t>
      </w:r>
      <w:del w:id="3832" w:author="Honnalore Steissberg" w:date="2021-08-22T18:40:00Z">
        <w:r w:rsidDel="005B605C">
          <w:delText xml:space="preserve"> </w:delText>
        </w:r>
      </w:del>
      <w:r>
        <w:t>waterbody. In the example above, only 2 branches are written out to the CPL output file.  The 3</w:t>
      </w:r>
      <w:r w:rsidRPr="00000885">
        <w:rPr>
          <w:vertAlign w:val="superscript"/>
        </w:rPr>
        <w:t>rd</w:t>
      </w:r>
      <w:r>
        <w:t xml:space="preserve"> line is a comment line. The 4</w:t>
      </w:r>
      <w:r w:rsidRPr="00000885">
        <w:rPr>
          <w:vertAlign w:val="superscript"/>
        </w:rPr>
        <w:t>th</w:t>
      </w:r>
      <w:r>
        <w:t xml:space="preserve"> line is the branch number for each branch to output. </w:t>
      </w:r>
      <w:proofErr w:type="gramStart"/>
      <w:r>
        <w:t>So</w:t>
      </w:r>
      <w:proofErr w:type="gramEnd"/>
      <w:r>
        <w:t xml:space="preserve"> in this example, branches 1 and 2 are written to the CPL output file, even though there may have been more branches in the waterbody.</w:t>
      </w:r>
    </w:p>
    <w:p w14:paraId="4095CFC7" w14:textId="77777777" w:rsidR="009E33CD" w:rsidRDefault="0041037A" w:rsidP="00C20422">
      <w:pPr>
        <w:pStyle w:val="Heading2"/>
        <w:rPr>
          <w:rFonts w:asciiTheme="minorHAnsi" w:hAnsiTheme="minorHAnsi"/>
        </w:rPr>
      </w:pPr>
      <w:bookmarkStart w:id="3833" w:name="snapshot_output_file"/>
      <w:bookmarkStart w:id="3834" w:name="_Toc41047921"/>
      <w:bookmarkEnd w:id="3833"/>
      <w:r w:rsidRPr="00B7030B">
        <w:rPr>
          <w:rFonts w:asciiTheme="minorHAnsi" w:hAnsiTheme="minorHAnsi"/>
        </w:rPr>
        <w:lastRenderedPageBreak/>
        <w:t>Output Files</w:t>
      </w:r>
      <w:bookmarkStart w:id="3835" w:name="_Snapshot"/>
      <w:bookmarkEnd w:id="3834"/>
      <w:bookmarkEnd w:id="3835"/>
    </w:p>
    <w:p w14:paraId="4E50CE7F" w14:textId="77777777" w:rsidR="0041037A" w:rsidRPr="00B7030B" w:rsidRDefault="0041037A" w:rsidP="009E33CD">
      <w:pPr>
        <w:pStyle w:val="Heading3"/>
      </w:pPr>
      <w:bookmarkStart w:id="3836" w:name="_Toc41047922"/>
      <w:r w:rsidRPr="00B7030B">
        <w:t>Snapshot</w:t>
      </w:r>
      <w:bookmarkEnd w:id="3836"/>
    </w:p>
    <w:p w14:paraId="0D0EC9BD" w14:textId="77777777" w:rsidR="0041037A" w:rsidRPr="008F6D0B" w:rsidRDefault="0041037A">
      <w:pPr>
        <w:pStyle w:val="BodyText"/>
        <w:rPr>
          <w:sz w:val="20"/>
        </w:rPr>
      </w:pPr>
      <w:r w:rsidRPr="008F6D0B">
        <w:rPr>
          <w:sz w:val="20"/>
        </w:rPr>
        <w:t xml:space="preserve">The snapshot file was designed for output to a hard copy printer and contains useful information that can be utilized during model application.  The file can </w:t>
      </w:r>
      <w:r w:rsidR="00C84711">
        <w:rPr>
          <w:sz w:val="20"/>
        </w:rPr>
        <w:t>read using any</w:t>
      </w:r>
      <w:r w:rsidRPr="008F6D0B">
        <w:rPr>
          <w:sz w:val="20"/>
        </w:rPr>
        <w:t xml:space="preserve"> text editor</w:t>
      </w:r>
      <w:r w:rsidR="00C84711">
        <w:rPr>
          <w:sz w:val="20"/>
        </w:rPr>
        <w:t>.</w:t>
      </w:r>
      <w:r w:rsidR="007C4F96">
        <w:rPr>
          <w:sz w:val="20"/>
        </w:rPr>
        <w:t xml:space="preserve"> It is not recommended for using </w:t>
      </w:r>
      <w:r w:rsidR="004B29A4">
        <w:rPr>
          <w:sz w:val="20"/>
        </w:rPr>
        <w:t xml:space="preserve">the snapshot file </w:t>
      </w:r>
      <w:r w:rsidR="007C4F96">
        <w:rPr>
          <w:sz w:val="20"/>
        </w:rPr>
        <w:t xml:space="preserve">for plotting model predictions since other output files are </w:t>
      </w:r>
      <w:r w:rsidR="004B29A4">
        <w:rPr>
          <w:sz w:val="20"/>
        </w:rPr>
        <w:t>easier to graph</w:t>
      </w:r>
      <w:r w:rsidR="007C4F96">
        <w:rPr>
          <w:sz w:val="20"/>
        </w:rPr>
        <w:t>.</w:t>
      </w:r>
    </w:p>
    <w:p w14:paraId="0B5E04D8" w14:textId="77777777" w:rsidR="0041037A" w:rsidRPr="00B7030B" w:rsidRDefault="0041037A" w:rsidP="007C4F96">
      <w:pPr>
        <w:pStyle w:val="Heading4"/>
        <w:spacing w:before="0" w:after="0"/>
        <w:rPr>
          <w:rFonts w:asciiTheme="minorHAnsi" w:hAnsiTheme="minorHAnsi"/>
        </w:rPr>
      </w:pPr>
      <w:bookmarkStart w:id="3837" w:name="_Toc41047923"/>
      <w:r w:rsidRPr="00B7030B">
        <w:rPr>
          <w:rFonts w:asciiTheme="minorHAnsi" w:hAnsiTheme="minorHAnsi"/>
        </w:rPr>
        <w:t>Title Cards</w:t>
      </w:r>
      <w:bookmarkEnd w:id="3837"/>
    </w:p>
    <w:p w14:paraId="30EC9A40" w14:textId="691A0AB2" w:rsidR="0041037A" w:rsidRPr="008F6D0B" w:rsidRDefault="0041037A">
      <w:pPr>
        <w:pStyle w:val="BodyText"/>
        <w:rPr>
          <w:sz w:val="20"/>
        </w:rPr>
      </w:pPr>
      <w:r w:rsidRPr="008F6D0B">
        <w:rPr>
          <w:sz w:val="20"/>
        </w:rPr>
        <w:t xml:space="preserve">The first lines of output contain the information specified in the </w:t>
      </w:r>
      <w:r w:rsidRPr="008F6D0B">
        <w:rPr>
          <w:rFonts w:cs="Arial"/>
          <w:b/>
          <w:bCs/>
          <w:sz w:val="20"/>
        </w:rPr>
        <w:t xml:space="preserve">Title Card </w:t>
      </w:r>
      <w:r w:rsidRPr="008F6D0B">
        <w:rPr>
          <w:sz w:val="20"/>
        </w:rPr>
        <w:t xml:space="preserve">for identifying the run plus the date and time that the run occurred.  This information will appear </w:t>
      </w:r>
      <w:r w:rsidR="00CA7E02" w:rsidRPr="008F6D0B">
        <w:rPr>
          <w:sz w:val="20"/>
        </w:rPr>
        <w:t>every time</w:t>
      </w:r>
      <w:r w:rsidRPr="008F6D0B">
        <w:rPr>
          <w:sz w:val="20"/>
        </w:rPr>
        <w:t xml:space="preserve"> output is </w:t>
      </w:r>
      <w:r w:rsidR="00CA7E02" w:rsidRPr="008F6D0B">
        <w:rPr>
          <w:sz w:val="20"/>
        </w:rPr>
        <w:t>updated to</w:t>
      </w:r>
      <w:r w:rsidRPr="008F6D0B">
        <w:rPr>
          <w:sz w:val="20"/>
        </w:rPr>
        <w:t xml:space="preserve"> the file based on the update dates [</w:t>
      </w:r>
      <w:r w:rsidRPr="007C4F96">
        <w:rPr>
          <w:b/>
          <w:bCs/>
          <w:sz w:val="20"/>
        </w:rPr>
        <w:t>SNPD</w:t>
      </w:r>
      <w:r w:rsidRPr="008F6D0B">
        <w:rPr>
          <w:sz w:val="20"/>
        </w:rPr>
        <w:t>] and frequency [</w:t>
      </w:r>
      <w:r w:rsidRPr="007C4F96">
        <w:rPr>
          <w:b/>
          <w:bCs/>
          <w:sz w:val="20"/>
        </w:rPr>
        <w:t>SNPF</w:t>
      </w:r>
      <w:r w:rsidRPr="008F6D0B">
        <w:rPr>
          <w:sz w:val="20"/>
        </w:rPr>
        <w:t>] specified in the control file.  Following the title cards is information related to the progress of the run</w:t>
      </w:r>
      <w:ins w:id="3838" w:author="Honnalore Steissberg" w:date="2021-08-23T14:42:00Z">
        <w:r w:rsidR="00754C78">
          <w:rPr>
            <w:sz w:val="20"/>
          </w:rPr>
          <w:t>,</w:t>
        </w:r>
      </w:ins>
      <w:r w:rsidRPr="008F6D0B">
        <w:rPr>
          <w:sz w:val="20"/>
        </w:rPr>
        <w:t xml:space="preserve"> including the output date and timestep information.</w:t>
      </w:r>
    </w:p>
    <w:p w14:paraId="7FE66389"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44857A40" w14:textId="77777777" w:rsidR="0041037A" w:rsidRPr="001B19CA" w:rsidRDefault="0041037A">
      <w:pPr>
        <w:pStyle w:val="Examplebody"/>
      </w:pPr>
      <w:r w:rsidRPr="001B19CA">
        <w:t xml:space="preserve"> CE-QUAL-W2 V3.1</w:t>
      </w:r>
    </w:p>
    <w:p w14:paraId="4FAFD047" w14:textId="77777777" w:rsidR="0041037A" w:rsidRPr="001B19CA" w:rsidRDefault="0041037A">
      <w:pPr>
        <w:pStyle w:val="Examplebody"/>
      </w:pPr>
      <w:r w:rsidRPr="001B19CA">
        <w:t xml:space="preserve"> Burnsville Reservoir - March 15 through December 11, 1992               </w:t>
      </w:r>
    </w:p>
    <w:p w14:paraId="26D60445" w14:textId="77777777" w:rsidR="0041037A" w:rsidRPr="001B19CA" w:rsidRDefault="0041037A">
      <w:pPr>
        <w:pStyle w:val="Examplebody"/>
      </w:pPr>
      <w:r w:rsidRPr="001B19CA">
        <w:t xml:space="preserve"> Density placed inflow, point sink outflows                              </w:t>
      </w:r>
    </w:p>
    <w:p w14:paraId="7B6E81B0" w14:textId="77777777" w:rsidR="0041037A" w:rsidRPr="001B19CA" w:rsidRDefault="0041037A">
      <w:pPr>
        <w:pStyle w:val="Examplebody"/>
      </w:pPr>
      <w:r w:rsidRPr="001B19CA">
        <w:t xml:space="preserve"> Default hydraulic coefficients                                          </w:t>
      </w:r>
    </w:p>
    <w:p w14:paraId="597226BC" w14:textId="77777777" w:rsidR="0041037A" w:rsidRPr="001B19CA" w:rsidRDefault="0041037A">
      <w:pPr>
        <w:pStyle w:val="Examplebody"/>
      </w:pPr>
      <w:r w:rsidRPr="001B19CA">
        <w:t xml:space="preserve"> Default light absorption/extinction coefficients                        </w:t>
      </w:r>
    </w:p>
    <w:p w14:paraId="0B44E66C" w14:textId="77777777" w:rsidR="0041037A" w:rsidRPr="001B19CA" w:rsidRDefault="0041037A">
      <w:pPr>
        <w:pStyle w:val="Examplebody"/>
      </w:pPr>
      <w:r w:rsidRPr="001B19CA">
        <w:t xml:space="preserve"> Default kinetic coefficients                                            </w:t>
      </w:r>
    </w:p>
    <w:p w14:paraId="6D4874D4" w14:textId="77777777" w:rsidR="0041037A" w:rsidRPr="001B19CA" w:rsidRDefault="0041037A">
      <w:pPr>
        <w:pStyle w:val="Examplebody"/>
      </w:pPr>
      <w:r w:rsidRPr="001B19CA">
        <w:t xml:space="preserve"> Temperature and water quality simulation                                </w:t>
      </w:r>
    </w:p>
    <w:p w14:paraId="0FB6E0AE" w14:textId="77777777" w:rsidR="0041037A" w:rsidRPr="001B19CA" w:rsidRDefault="0041037A">
      <w:pPr>
        <w:pStyle w:val="Examplebody"/>
      </w:pPr>
      <w:r w:rsidRPr="001B19CA">
        <w:t xml:space="preserve"> Run 8                                                                   </w:t>
      </w:r>
    </w:p>
    <w:p w14:paraId="75D629D5" w14:textId="77777777" w:rsidR="0041037A" w:rsidRPr="001B19CA" w:rsidRDefault="0041037A">
      <w:pPr>
        <w:pStyle w:val="Examplebody"/>
      </w:pPr>
      <w:r w:rsidRPr="001B19CA">
        <w:t xml:space="preserve"> Testing sensitivity to wind                                             </w:t>
      </w:r>
    </w:p>
    <w:p w14:paraId="340FBA2E" w14:textId="77777777" w:rsidR="0041037A" w:rsidRPr="001B19CA" w:rsidRDefault="0041037A">
      <w:pPr>
        <w:pStyle w:val="Examplebody"/>
      </w:pPr>
      <w:r w:rsidRPr="001B19CA">
        <w:t xml:space="preserve"> Wind sheltering set to 0.75                                             </w:t>
      </w:r>
    </w:p>
    <w:p w14:paraId="5A663C78" w14:textId="77777777" w:rsidR="0041037A" w:rsidRPr="001B19CA" w:rsidRDefault="0041037A">
      <w:pPr>
        <w:pStyle w:val="Examplebody"/>
      </w:pPr>
      <w:r w:rsidRPr="001B19CA">
        <w:t xml:space="preserve"> Jim Stiles and Vince Marchese, USACE Huntington District                </w:t>
      </w:r>
    </w:p>
    <w:p w14:paraId="1F2AA58E" w14:textId="77777777" w:rsidR="0041037A" w:rsidRPr="001B19CA" w:rsidRDefault="0041037A">
      <w:pPr>
        <w:pStyle w:val="Examplebody"/>
      </w:pPr>
      <w:r w:rsidRPr="001B19CA">
        <w:t xml:space="preserve"> Model run at 16:58:03 on 07/22/02                                       </w:t>
      </w:r>
    </w:p>
    <w:p w14:paraId="421E09E2" w14:textId="77777777" w:rsidR="0041037A" w:rsidRPr="001B19CA" w:rsidRDefault="0041037A">
      <w:pPr>
        <w:pStyle w:val="Examplebody"/>
      </w:pPr>
    </w:p>
    <w:p w14:paraId="156E0004" w14:textId="77777777" w:rsidR="0041037A" w:rsidRPr="001B19CA" w:rsidRDefault="0041037A">
      <w:pPr>
        <w:pStyle w:val="Examplebody"/>
      </w:pPr>
      <w:r w:rsidRPr="001B19CA">
        <w:t xml:space="preserve"> Time Parameters</w:t>
      </w:r>
    </w:p>
    <w:p w14:paraId="380355EC" w14:textId="77777777" w:rsidR="0041037A" w:rsidRPr="001B19CA" w:rsidRDefault="0041037A">
      <w:pPr>
        <w:pStyle w:val="Examplebody"/>
      </w:pPr>
      <w:r w:rsidRPr="001B19CA">
        <w:t xml:space="preserve">   Gregorian date   </w:t>
      </w:r>
      <w:proofErr w:type="gramStart"/>
      <w:r w:rsidRPr="001B19CA">
        <w:t xml:space="preserve">   [</w:t>
      </w:r>
      <w:proofErr w:type="gramEnd"/>
      <w:r w:rsidRPr="001B19CA">
        <w:t>GDAY] =              March 15, 1992</w:t>
      </w:r>
    </w:p>
    <w:p w14:paraId="7304089C" w14:textId="77777777" w:rsidR="0041037A" w:rsidRPr="001B19CA" w:rsidRDefault="0041037A">
      <w:pPr>
        <w:pStyle w:val="Examplebody"/>
      </w:pPr>
      <w:r w:rsidRPr="001B19CA">
        <w:t xml:space="preserve">   Julian date      </w:t>
      </w:r>
      <w:proofErr w:type="gramStart"/>
      <w:r w:rsidRPr="001B19CA">
        <w:t xml:space="preserve">   [</w:t>
      </w:r>
      <w:proofErr w:type="gramEnd"/>
      <w:r w:rsidRPr="001B19CA">
        <w:t>JDAY] =        75 days 12.00 hours</w:t>
      </w:r>
    </w:p>
    <w:p w14:paraId="7CCB4C9E" w14:textId="77777777" w:rsidR="0041037A" w:rsidRPr="001B19CA" w:rsidRDefault="0041037A">
      <w:pPr>
        <w:pStyle w:val="Examplebody"/>
      </w:pPr>
      <w:r w:rsidRPr="001B19CA">
        <w:t xml:space="preserve">   Elapsed time   </w:t>
      </w:r>
      <w:proofErr w:type="gramStart"/>
      <w:r w:rsidRPr="001B19CA">
        <w:t xml:space="preserve">   [</w:t>
      </w:r>
      <w:proofErr w:type="gramEnd"/>
      <w:r w:rsidRPr="001B19CA">
        <w:t>ELTMJD] =         0 days 12.00 hours</w:t>
      </w:r>
    </w:p>
    <w:p w14:paraId="1E4744A8" w14:textId="77777777" w:rsidR="0041037A" w:rsidRPr="001B19CA" w:rsidRDefault="0041037A">
      <w:pPr>
        <w:pStyle w:val="Examplebody"/>
      </w:pPr>
      <w:r w:rsidRPr="001B19CA">
        <w:t xml:space="preserve">   Timestep          </w:t>
      </w:r>
      <w:proofErr w:type="gramStart"/>
      <w:r w:rsidRPr="001B19CA">
        <w:t xml:space="preserve">   [</w:t>
      </w:r>
      <w:proofErr w:type="gramEnd"/>
      <w:r w:rsidRPr="001B19CA">
        <w:t>DLT] =       356 sec</w:t>
      </w:r>
    </w:p>
    <w:p w14:paraId="2F21B33B" w14:textId="77777777" w:rsidR="0041037A" w:rsidRPr="001B19CA" w:rsidRDefault="0041037A">
      <w:pPr>
        <w:pStyle w:val="Examplebody"/>
      </w:pPr>
      <w:r w:rsidRPr="001B19CA">
        <w:t xml:space="preserve">     at </w:t>
      </w:r>
      <w:proofErr w:type="gramStart"/>
      <w:r w:rsidRPr="001B19CA">
        <w:t>location  [</w:t>
      </w:r>
      <w:proofErr w:type="gramEnd"/>
      <w:r w:rsidRPr="001B19CA">
        <w:t>KLOC,ILOC] = (26,47)</w:t>
      </w:r>
    </w:p>
    <w:p w14:paraId="3AE59BE0" w14:textId="77777777" w:rsidR="0041037A" w:rsidRPr="001B19CA" w:rsidRDefault="0041037A">
      <w:pPr>
        <w:pStyle w:val="Examplebody"/>
      </w:pPr>
      <w:r w:rsidRPr="001B19CA">
        <w:t xml:space="preserve">   Minimum </w:t>
      </w:r>
      <w:proofErr w:type="gramStart"/>
      <w:r w:rsidRPr="001B19CA">
        <w:t>timestep  [</w:t>
      </w:r>
      <w:proofErr w:type="gramEnd"/>
      <w:r w:rsidRPr="001B19CA">
        <w:t xml:space="preserve">MINDLT] =       378 sec </w:t>
      </w:r>
    </w:p>
    <w:p w14:paraId="1599B81E" w14:textId="77777777" w:rsidR="0041037A" w:rsidRPr="001B19CA" w:rsidRDefault="0041037A">
      <w:pPr>
        <w:pStyle w:val="Examplebody"/>
      </w:pPr>
      <w:r w:rsidRPr="001B19CA">
        <w:t xml:space="preserve">     at Julian day </w:t>
      </w:r>
      <w:proofErr w:type="gramStart"/>
      <w:r w:rsidRPr="001B19CA">
        <w:t xml:space="preserve">   [</w:t>
      </w:r>
      <w:proofErr w:type="gramEnd"/>
      <w:r w:rsidRPr="001B19CA">
        <w:t>JDMIN] =        75 days  7.31 hours</w:t>
      </w:r>
    </w:p>
    <w:p w14:paraId="45392546" w14:textId="77777777" w:rsidR="0041037A" w:rsidRPr="001B19CA" w:rsidRDefault="0041037A">
      <w:pPr>
        <w:pStyle w:val="Examplebody"/>
      </w:pPr>
      <w:r w:rsidRPr="001B19CA">
        <w:t xml:space="preserve">     at location  [KMIN,IMIN] = (27,19)</w:t>
      </w:r>
    </w:p>
    <w:p w14:paraId="3C57C81F" w14:textId="77777777" w:rsidR="0041037A" w:rsidRPr="001B19CA" w:rsidRDefault="0041037A">
      <w:pPr>
        <w:pStyle w:val="Examplebody"/>
      </w:pPr>
      <w:r w:rsidRPr="001B19CA">
        <w:t xml:space="preserve">   Average timestep   [DLTAV] =       600 sec</w:t>
      </w:r>
    </w:p>
    <w:p w14:paraId="0EA51100" w14:textId="77777777" w:rsidR="0041037A" w:rsidRPr="001B19CA" w:rsidRDefault="0041037A">
      <w:pPr>
        <w:pStyle w:val="Examplebody"/>
      </w:pPr>
      <w:r w:rsidRPr="001B19CA">
        <w:t xml:space="preserve">   Number of iterations [NIT] =        72</w:t>
      </w:r>
    </w:p>
    <w:p w14:paraId="6D89E844" w14:textId="77777777" w:rsidR="0041037A" w:rsidRPr="001B19CA" w:rsidRDefault="0041037A">
      <w:pPr>
        <w:pStyle w:val="Examplebody"/>
      </w:pPr>
      <w:r w:rsidRPr="001B19CA">
        <w:t xml:space="preserve">   Number of violations  [NV] =         5</w:t>
      </w:r>
    </w:p>
    <w:p w14:paraId="5EA06C8A" w14:textId="77777777" w:rsidR="0041037A" w:rsidRPr="001B19CA" w:rsidRDefault="0041037A">
      <w:pPr>
        <w:pStyle w:val="BodyText2"/>
        <w:rPr>
          <w:rFonts w:ascii="Courier New" w:hAnsi="Courier New" w:cs="Courier New"/>
        </w:rPr>
      </w:pPr>
    </w:p>
    <w:p w14:paraId="4B70E371" w14:textId="77777777" w:rsidR="0041037A" w:rsidRPr="00B7030B" w:rsidRDefault="0041037A" w:rsidP="007C4F96">
      <w:pPr>
        <w:pStyle w:val="Heading4"/>
        <w:spacing w:before="0" w:after="0"/>
        <w:rPr>
          <w:rFonts w:asciiTheme="minorHAnsi" w:hAnsiTheme="minorHAnsi"/>
        </w:rPr>
      </w:pPr>
      <w:bookmarkStart w:id="3839" w:name="_Time_Parameters"/>
      <w:bookmarkStart w:id="3840" w:name="_Toc41047924"/>
      <w:bookmarkEnd w:id="3839"/>
      <w:r w:rsidRPr="00B7030B">
        <w:rPr>
          <w:rFonts w:asciiTheme="minorHAnsi" w:hAnsiTheme="minorHAnsi"/>
        </w:rPr>
        <w:t>Time Parameters</w:t>
      </w:r>
      <w:bookmarkEnd w:id="3840"/>
    </w:p>
    <w:p w14:paraId="44D242D0" w14:textId="73E3A0C7" w:rsidR="0041037A" w:rsidRPr="008F6D0B" w:rsidRDefault="0041037A">
      <w:pPr>
        <w:pStyle w:val="BodyText"/>
        <w:rPr>
          <w:sz w:val="20"/>
        </w:rPr>
      </w:pPr>
      <w:r w:rsidRPr="008F6D0B">
        <w:rPr>
          <w:sz w:val="20"/>
        </w:rPr>
        <w:t xml:space="preserve">The time parameter information includes the date </w:t>
      </w:r>
      <w:del w:id="3841" w:author="Honnalore Steissberg" w:date="2021-08-22T18:45:00Z">
        <w:r w:rsidRPr="008F6D0B" w:rsidDel="003444F7">
          <w:rPr>
            <w:sz w:val="20"/>
          </w:rPr>
          <w:delText>at which</w:delText>
        </w:r>
      </w:del>
      <w:ins w:id="3842" w:author="Honnalore Steissberg" w:date="2021-08-22T18:45:00Z">
        <w:r w:rsidR="003444F7">
          <w:rPr>
            <w:sz w:val="20"/>
          </w:rPr>
          <w:t>when</w:t>
        </w:r>
      </w:ins>
      <w:r w:rsidRPr="008F6D0B">
        <w:rPr>
          <w:sz w:val="20"/>
        </w:rPr>
        <w:t xml:space="preserve"> the information was output, the elapsed time of the simulation, and useful information about the timestep and its behavior.  This includes the current timestep and where the computational cell is located that was used to determine the current timestep based on numerical stability criterion.  </w:t>
      </w:r>
      <w:ins w:id="3843" w:author="Honnalore Steissberg" w:date="2021-08-22T18:46:00Z">
        <w:r w:rsidR="003444F7">
          <w:rPr>
            <w:sz w:val="20"/>
          </w:rPr>
          <w:t>A</w:t>
        </w:r>
        <w:r w:rsidR="003444F7" w:rsidRPr="008F6D0B">
          <w:rPr>
            <w:sz w:val="20"/>
          </w:rPr>
          <w:t xml:space="preserve">lso given </w:t>
        </w:r>
        <w:r w:rsidR="003444F7">
          <w:rPr>
            <w:sz w:val="20"/>
          </w:rPr>
          <w:t>are t</w:t>
        </w:r>
      </w:ins>
      <w:del w:id="3844" w:author="Honnalore Steissberg" w:date="2021-08-22T18:46:00Z">
        <w:r w:rsidRPr="008F6D0B" w:rsidDel="003444F7">
          <w:rPr>
            <w:sz w:val="20"/>
          </w:rPr>
          <w:delText>T</w:delText>
        </w:r>
      </w:del>
      <w:r w:rsidRPr="008F6D0B">
        <w:rPr>
          <w:sz w:val="20"/>
        </w:rPr>
        <w:t>he current minimum timestep that has occurred, the date at which it occurred, and the location</w:t>
      </w:r>
      <w:del w:id="3845" w:author="Honnalore Steissberg" w:date="2021-08-22T18:46:00Z">
        <w:r w:rsidRPr="008F6D0B" w:rsidDel="003444F7">
          <w:rPr>
            <w:sz w:val="20"/>
          </w:rPr>
          <w:delText xml:space="preserve"> is also given</w:delText>
        </w:r>
      </w:del>
      <w:r w:rsidRPr="008F6D0B">
        <w:rPr>
          <w:sz w:val="20"/>
        </w:rPr>
        <w:t xml:space="preserve">.  </w:t>
      </w:r>
      <w:ins w:id="3846" w:author="Honnalore Steissberg" w:date="2021-08-22T18:47:00Z">
        <w:r w:rsidR="003444F7">
          <w:rPr>
            <w:sz w:val="20"/>
          </w:rPr>
          <w:t>In additions, the following information is output: t</w:t>
        </w:r>
      </w:ins>
      <w:del w:id="3847" w:author="Honnalore Steissberg" w:date="2021-08-22T18:47:00Z">
        <w:r w:rsidRPr="008F6D0B" w:rsidDel="003444F7">
          <w:rPr>
            <w:sz w:val="20"/>
          </w:rPr>
          <w:delText>T</w:delText>
        </w:r>
      </w:del>
      <w:r w:rsidRPr="008F6D0B">
        <w:rPr>
          <w:sz w:val="20"/>
        </w:rPr>
        <w:t>he average timestep for the simulation up to this time, the total number of iterations, and the number of timestep violations that required restoring variables and recomputing the water surface elevations and velocities</w:t>
      </w:r>
      <w:del w:id="3848" w:author="Honnalore Steissberg" w:date="2021-08-22T18:49:00Z">
        <w:r w:rsidRPr="008F6D0B" w:rsidDel="00FF6AAB">
          <w:rPr>
            <w:sz w:val="20"/>
          </w:rPr>
          <w:delText xml:space="preserve"> </w:delText>
        </w:r>
        <w:r w:rsidR="004B29A4" w:rsidDel="00FF6AAB">
          <w:rPr>
            <w:sz w:val="20"/>
          </w:rPr>
          <w:delText>are</w:delText>
        </w:r>
        <w:r w:rsidRPr="008F6D0B" w:rsidDel="00FF6AAB">
          <w:rPr>
            <w:sz w:val="20"/>
          </w:rPr>
          <w:delText xml:space="preserve"> also output</w:delText>
        </w:r>
      </w:del>
      <w:r w:rsidRPr="008F6D0B">
        <w:rPr>
          <w:sz w:val="20"/>
        </w:rPr>
        <w:t>.</w:t>
      </w:r>
    </w:p>
    <w:p w14:paraId="5159FA75" w14:textId="332B42F1" w:rsidR="0041037A" w:rsidRPr="008F6D0B" w:rsidRDefault="0041037A">
      <w:pPr>
        <w:pStyle w:val="BodyText"/>
        <w:rPr>
          <w:sz w:val="20"/>
        </w:rPr>
      </w:pPr>
      <w:r w:rsidRPr="008F6D0B">
        <w:rPr>
          <w:sz w:val="20"/>
        </w:rPr>
        <w:lastRenderedPageBreak/>
        <w:t xml:space="preserve">The timestep information can be very useful in providing information that can be analyzed to see where violations are occurring and possibly altering inputs or the bathymetry to increase the average timestep without impacting the results.  For example, the location of the minimum timestep can be checked to see if the width can be increased without impacting results.  The number of violations provides information </w:t>
      </w:r>
      <w:del w:id="3849" w:author="Honnalore Steissberg" w:date="2021-08-22T18:52:00Z">
        <w:r w:rsidRPr="008F6D0B" w:rsidDel="001479F0">
          <w:rPr>
            <w:sz w:val="20"/>
          </w:rPr>
          <w:delText xml:space="preserve">as to </w:delText>
        </w:r>
      </w:del>
      <w:ins w:id="3850" w:author="Honnalore Steissberg" w:date="2021-08-22T18:52:00Z">
        <w:r w:rsidR="001479F0">
          <w:rPr>
            <w:sz w:val="20"/>
          </w:rPr>
          <w:t xml:space="preserve">about </w:t>
        </w:r>
      </w:ins>
      <w:r w:rsidRPr="008F6D0B">
        <w:rPr>
          <w:sz w:val="20"/>
        </w:rPr>
        <w:t>whether</w:t>
      </w:r>
      <w:ins w:id="3851" w:author="Honnalore Steissberg" w:date="2021-08-22T18:52:00Z">
        <w:r w:rsidR="001479F0">
          <w:rPr>
            <w:sz w:val="20"/>
          </w:rPr>
          <w:t xml:space="preserve"> </w:t>
        </w:r>
      </w:ins>
      <w:del w:id="3852" w:author="Honnalore Steissberg" w:date="2021-08-22T18:52:00Z">
        <w:r w:rsidRPr="008F6D0B" w:rsidDel="001479F0">
          <w:rPr>
            <w:sz w:val="20"/>
          </w:rPr>
          <w:delText xml:space="preserve"> or not </w:delText>
        </w:r>
      </w:del>
      <w:r w:rsidRPr="008F6D0B">
        <w:rPr>
          <w:sz w:val="20"/>
        </w:rPr>
        <w:t xml:space="preserve">the fraction of the computed timestep </w:t>
      </w:r>
      <w:del w:id="3853" w:author="Honnalore Steissberg" w:date="2021-08-22T18:52:00Z">
        <w:r w:rsidRPr="008F6D0B" w:rsidDel="001479F0">
          <w:rPr>
            <w:sz w:val="20"/>
          </w:rPr>
          <w:delText xml:space="preserve">used </w:delText>
        </w:r>
      </w:del>
      <w:r w:rsidRPr="008F6D0B">
        <w:rPr>
          <w:sz w:val="20"/>
        </w:rPr>
        <w:t>needs to be decreased.  If the number of viola</w:t>
      </w:r>
      <w:r w:rsidR="00C801DD" w:rsidRPr="008F6D0B">
        <w:rPr>
          <w:sz w:val="20"/>
        </w:rPr>
        <w:t>tions exceeds 5% of the number o</w:t>
      </w:r>
      <w:r w:rsidRPr="008F6D0B">
        <w:rPr>
          <w:sz w:val="20"/>
        </w:rPr>
        <w:t>f iterations, the fraction of the timestep [</w:t>
      </w:r>
      <w:hyperlink w:anchor="timestep_fraction" w:history="1">
        <w:r w:rsidRPr="008F6D0B">
          <w:rPr>
            <w:rStyle w:val="Hyperlink"/>
            <w:rFonts w:asciiTheme="minorHAnsi" w:hAnsiTheme="minorHAnsi"/>
          </w:rPr>
          <w:t>DLTF</w:t>
        </w:r>
      </w:hyperlink>
      <w:r w:rsidRPr="008F6D0B">
        <w:rPr>
          <w:sz w:val="20"/>
        </w:rPr>
        <w:t>] should be decreased 5-10%.</w:t>
      </w:r>
    </w:p>
    <w:p w14:paraId="03EA2CA1" w14:textId="77777777" w:rsidR="0041037A" w:rsidRPr="00B7030B" w:rsidRDefault="0041037A" w:rsidP="007C4F96">
      <w:pPr>
        <w:pStyle w:val="Heading4"/>
        <w:spacing w:before="0" w:after="0"/>
        <w:rPr>
          <w:rFonts w:asciiTheme="minorHAnsi" w:hAnsiTheme="minorHAnsi"/>
        </w:rPr>
      </w:pPr>
      <w:bookmarkStart w:id="3854" w:name="_Toc41047925"/>
      <w:r w:rsidRPr="00B7030B">
        <w:rPr>
          <w:rFonts w:asciiTheme="minorHAnsi" w:hAnsiTheme="minorHAnsi"/>
        </w:rPr>
        <w:t>Meteorological Parameters</w:t>
      </w:r>
      <w:bookmarkEnd w:id="3854"/>
    </w:p>
    <w:p w14:paraId="49BED2F6" w14:textId="25D3D78E" w:rsidR="0041037A" w:rsidRPr="008F6D0B" w:rsidRDefault="0041037A">
      <w:pPr>
        <w:pStyle w:val="BodyText"/>
        <w:rPr>
          <w:sz w:val="20"/>
        </w:rPr>
      </w:pPr>
      <w:r w:rsidRPr="008F6D0B">
        <w:rPr>
          <w:sz w:val="20"/>
        </w:rPr>
        <w:t xml:space="preserve">The next information includes </w:t>
      </w:r>
      <w:r w:rsidR="00CA7E02" w:rsidRPr="008F6D0B">
        <w:rPr>
          <w:sz w:val="20"/>
        </w:rPr>
        <w:t>meteorological</w:t>
      </w:r>
      <w:r w:rsidRPr="008F6D0B">
        <w:rPr>
          <w:sz w:val="20"/>
        </w:rPr>
        <w:t xml:space="preserve"> parameters used at the current timestep.  This can be useful when trying to better understand temperature simulation</w:t>
      </w:r>
      <w:ins w:id="3855" w:author="Honnalore Steissberg" w:date="2021-08-23T13:00:00Z">
        <w:r w:rsidR="002D1632">
          <w:rPr>
            <w:sz w:val="20"/>
          </w:rPr>
          <w:t xml:space="preserve"> questions</w:t>
        </w:r>
      </w:ins>
      <w:del w:id="3856" w:author="Honnalore Steissberg" w:date="2021-08-23T13:00:00Z">
        <w:r w:rsidRPr="008F6D0B" w:rsidDel="002D1632">
          <w:rPr>
            <w:sz w:val="20"/>
          </w:rPr>
          <w:delText>s</w:delText>
        </w:r>
      </w:del>
      <w:ins w:id="3857" w:author="Honnalore Steissberg" w:date="2021-08-23T12:59:00Z">
        <w:r w:rsidR="002D1632">
          <w:rPr>
            <w:sz w:val="20"/>
          </w:rPr>
          <w:t>,</w:t>
        </w:r>
      </w:ins>
      <w:r w:rsidRPr="008F6D0B">
        <w:rPr>
          <w:sz w:val="20"/>
        </w:rPr>
        <w:t xml:space="preserve"> such as</w:t>
      </w:r>
      <w:ins w:id="3858" w:author="Honnalore Steissberg" w:date="2021-08-23T13:00:00Z">
        <w:r w:rsidR="002D1632">
          <w:rPr>
            <w:sz w:val="20"/>
          </w:rPr>
          <w:t>,</w:t>
        </w:r>
      </w:ins>
      <w:r w:rsidRPr="008F6D0B">
        <w:rPr>
          <w:sz w:val="20"/>
        </w:rPr>
        <w:t xml:space="preserve"> “</w:t>
      </w:r>
      <w:ins w:id="3859" w:author="Honnalore Steissberg" w:date="2021-08-23T13:00:00Z">
        <w:r w:rsidR="002D1632">
          <w:rPr>
            <w:sz w:val="20"/>
          </w:rPr>
          <w:t>W</w:t>
        </w:r>
      </w:ins>
      <w:del w:id="3860" w:author="Honnalore Steissberg" w:date="2021-08-23T13:00:00Z">
        <w:r w:rsidRPr="008F6D0B" w:rsidDel="002D1632">
          <w:rPr>
            <w:sz w:val="20"/>
          </w:rPr>
          <w:delText>w</w:delText>
        </w:r>
      </w:del>
      <w:r w:rsidRPr="008F6D0B">
        <w:rPr>
          <w:sz w:val="20"/>
        </w:rPr>
        <w:t>hy is the model overpredicting epilimnetic temperatures</w:t>
      </w:r>
      <w:r w:rsidR="004B29A4">
        <w:rPr>
          <w:sz w:val="20"/>
        </w:rPr>
        <w:t xml:space="preserve"> on a specified date</w:t>
      </w:r>
      <w:r w:rsidRPr="008F6D0B">
        <w:rPr>
          <w:sz w:val="20"/>
        </w:rPr>
        <w:t>?”</w:t>
      </w:r>
      <w:del w:id="3861" w:author="Honnalore Steissberg" w:date="2021-08-23T13:00:00Z">
        <w:r w:rsidRPr="008F6D0B" w:rsidDel="002D1632">
          <w:rPr>
            <w:sz w:val="20"/>
          </w:rPr>
          <w:delText xml:space="preserve">. </w:delText>
        </w:r>
      </w:del>
      <w:r w:rsidRPr="008F6D0B">
        <w:rPr>
          <w:sz w:val="20"/>
        </w:rPr>
        <w:t xml:space="preserve"> Running sensitivity analyses on meteorological forcing data during this time period can show </w:t>
      </w:r>
      <w:del w:id="3862" w:author="Honnalore Steissberg" w:date="2021-08-23T13:01:00Z">
        <w:r w:rsidRPr="008F6D0B" w:rsidDel="002D1632">
          <w:rPr>
            <w:sz w:val="20"/>
          </w:rPr>
          <w:delText xml:space="preserve">that </w:delText>
        </w:r>
      </w:del>
      <w:ins w:id="3863" w:author="Honnalore Steissberg" w:date="2021-08-23T13:01:00Z">
        <w:r w:rsidR="002D1632">
          <w:rPr>
            <w:sz w:val="20"/>
          </w:rPr>
          <w:t>w</w:t>
        </w:r>
      </w:ins>
      <w:ins w:id="3864" w:author="Honnalore Steissberg" w:date="2021-08-23T13:02:00Z">
        <w:r w:rsidR="002D1632">
          <w:rPr>
            <w:sz w:val="20"/>
          </w:rPr>
          <w:t>hether</w:t>
        </w:r>
      </w:ins>
      <w:ins w:id="3865" w:author="Honnalore Steissberg" w:date="2021-08-23T13:01:00Z">
        <w:r w:rsidR="002D1632" w:rsidRPr="008F6D0B">
          <w:rPr>
            <w:sz w:val="20"/>
          </w:rPr>
          <w:t xml:space="preserve"> </w:t>
        </w:r>
      </w:ins>
      <w:r w:rsidRPr="008F6D0B">
        <w:rPr>
          <w:sz w:val="20"/>
        </w:rPr>
        <w:t xml:space="preserve">the model </w:t>
      </w:r>
      <w:del w:id="3866" w:author="Honnalore Steissberg" w:date="2021-08-23T13:02:00Z">
        <w:r w:rsidRPr="008F6D0B" w:rsidDel="002D1632">
          <w:rPr>
            <w:sz w:val="20"/>
          </w:rPr>
          <w:delText xml:space="preserve">will </w:delText>
        </w:r>
      </w:del>
      <w:ins w:id="3867" w:author="Honnalore Steissberg" w:date="2021-08-23T13:02:00Z">
        <w:r w:rsidR="002D1632">
          <w:rPr>
            <w:sz w:val="20"/>
          </w:rPr>
          <w:t>would</w:t>
        </w:r>
        <w:r w:rsidR="002D1632" w:rsidRPr="008F6D0B">
          <w:rPr>
            <w:sz w:val="20"/>
          </w:rPr>
          <w:t xml:space="preserve"> </w:t>
        </w:r>
      </w:ins>
      <w:r w:rsidRPr="008F6D0B">
        <w:rPr>
          <w:sz w:val="20"/>
        </w:rPr>
        <w:t xml:space="preserve">reproduce observed data if the forcing data </w:t>
      </w:r>
      <w:del w:id="3868" w:author="Honnalore Steissberg" w:date="2021-08-23T13:01:00Z">
        <w:r w:rsidRPr="008F6D0B" w:rsidDel="002D1632">
          <w:rPr>
            <w:sz w:val="20"/>
          </w:rPr>
          <w:delText xml:space="preserve">are </w:delText>
        </w:r>
      </w:del>
      <w:ins w:id="3869" w:author="Honnalore Steissberg" w:date="2021-08-23T13:01:00Z">
        <w:r w:rsidR="002D1632">
          <w:rPr>
            <w:sz w:val="20"/>
          </w:rPr>
          <w:t>were</w:t>
        </w:r>
        <w:r w:rsidR="002D1632" w:rsidRPr="008F6D0B">
          <w:rPr>
            <w:sz w:val="20"/>
          </w:rPr>
          <w:t xml:space="preserve"> </w:t>
        </w:r>
      </w:ins>
      <w:r w:rsidRPr="008F6D0B">
        <w:rPr>
          <w:sz w:val="20"/>
        </w:rPr>
        <w:t>more accurate.</w:t>
      </w:r>
    </w:p>
    <w:p w14:paraId="38B0033B"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5378BC6F" w14:textId="77777777" w:rsidR="0041037A" w:rsidRPr="001B19CA" w:rsidRDefault="0041037A">
      <w:pPr>
        <w:pStyle w:val="Examplebody"/>
      </w:pPr>
      <w:r w:rsidRPr="001B19CA">
        <w:t xml:space="preserve"> Meteorological Parameters</w:t>
      </w:r>
    </w:p>
    <w:p w14:paraId="59E1CB89" w14:textId="77777777" w:rsidR="0041037A" w:rsidRPr="001B19CA" w:rsidRDefault="0041037A">
      <w:pPr>
        <w:pStyle w:val="Examplebody"/>
      </w:pPr>
      <w:r w:rsidRPr="001B19CA">
        <w:t xml:space="preserve">   Input</w:t>
      </w:r>
    </w:p>
    <w:p w14:paraId="464A1F1C" w14:textId="77777777" w:rsidR="0041037A" w:rsidRPr="001B19CA" w:rsidRDefault="0041037A">
      <w:pPr>
        <w:pStyle w:val="Examplebody"/>
      </w:pPr>
      <w:r w:rsidRPr="001B19CA">
        <w:t xml:space="preserve">     Air temperature       [TAIR] =     0.55 </w:t>
      </w:r>
      <w:proofErr w:type="spellStart"/>
      <w:r w:rsidRPr="001B19CA">
        <w:t>øC</w:t>
      </w:r>
      <w:proofErr w:type="spellEnd"/>
    </w:p>
    <w:p w14:paraId="249854EF" w14:textId="77777777" w:rsidR="0041037A" w:rsidRPr="001B19CA" w:rsidRDefault="0041037A">
      <w:pPr>
        <w:pStyle w:val="Examplebody"/>
      </w:pPr>
      <w:r w:rsidRPr="001B19CA">
        <w:t xml:space="preserve">     Dewpoint temperature  [TDEW] =    -8.59 </w:t>
      </w:r>
      <w:proofErr w:type="spellStart"/>
      <w:r w:rsidRPr="001B19CA">
        <w:t>øC</w:t>
      </w:r>
      <w:proofErr w:type="spellEnd"/>
    </w:p>
    <w:p w14:paraId="02FF0D8D" w14:textId="77777777" w:rsidR="0041037A" w:rsidRPr="001B19CA" w:rsidRDefault="0041037A">
      <w:pPr>
        <w:pStyle w:val="Examplebody"/>
      </w:pPr>
      <w:r w:rsidRPr="001B19CA">
        <w:t xml:space="preserve">     Wind direction         [PHI] =     4.65 rad</w:t>
      </w:r>
    </w:p>
    <w:p w14:paraId="0DB77A98" w14:textId="77777777" w:rsidR="0041037A" w:rsidRPr="001B19CA" w:rsidRDefault="0041037A">
      <w:pPr>
        <w:pStyle w:val="Examplebody"/>
      </w:pPr>
      <w:r w:rsidRPr="001B19CA">
        <w:t xml:space="preserve">     Cloud cover          [CLOUD] =     4.53</w:t>
      </w:r>
    </w:p>
    <w:p w14:paraId="52E6DEAE" w14:textId="77777777" w:rsidR="0041037A" w:rsidRPr="001B19CA" w:rsidRDefault="0041037A">
      <w:pPr>
        <w:pStyle w:val="Examplebody"/>
      </w:pPr>
      <w:r w:rsidRPr="001B19CA">
        <w:t xml:space="preserve">     Calculated</w:t>
      </w:r>
    </w:p>
    <w:p w14:paraId="7DF9924C" w14:textId="77777777" w:rsidR="0041037A" w:rsidRPr="001B19CA" w:rsidRDefault="0041037A">
      <w:pPr>
        <w:pStyle w:val="Examplebody"/>
      </w:pPr>
      <w:r w:rsidRPr="001B19CA">
        <w:t xml:space="preserve">       Equilibrium temperature [ET] =     0.00 </w:t>
      </w:r>
      <w:proofErr w:type="spellStart"/>
      <w:r w:rsidRPr="001B19CA">
        <w:t>øC</w:t>
      </w:r>
      <w:proofErr w:type="spellEnd"/>
    </w:p>
    <w:p w14:paraId="6A6E6CAF" w14:textId="77777777" w:rsidR="0041037A" w:rsidRPr="001B19CA" w:rsidRDefault="0041037A">
      <w:pPr>
        <w:pStyle w:val="Examplebody"/>
      </w:pPr>
      <w:r w:rsidRPr="001B19CA">
        <w:t xml:space="preserve">       Surface heat exchange [CSHE] = 0.00E+00 m/sec</w:t>
      </w:r>
    </w:p>
    <w:p w14:paraId="294C782D" w14:textId="77777777" w:rsidR="0041037A" w:rsidRPr="001B19CA" w:rsidRDefault="0041037A">
      <w:pPr>
        <w:pStyle w:val="Examplebody"/>
      </w:pPr>
      <w:r w:rsidRPr="001B19CA">
        <w:t xml:space="preserve">       Short wave radiation   [SRO] = 0.14E-03 </w:t>
      </w:r>
      <w:proofErr w:type="spellStart"/>
      <w:r w:rsidRPr="001B19CA">
        <w:t>øC</w:t>
      </w:r>
      <w:proofErr w:type="spellEnd"/>
      <w:r w:rsidRPr="001B19CA">
        <w:t xml:space="preserve"> m/sec</w:t>
      </w:r>
    </w:p>
    <w:p w14:paraId="75AB20D3" w14:textId="77777777" w:rsidR="0041037A" w:rsidRPr="00B7030B" w:rsidRDefault="0041037A">
      <w:pPr>
        <w:pStyle w:val="BodyText2"/>
      </w:pPr>
    </w:p>
    <w:p w14:paraId="41172D9F" w14:textId="65B1F1C3" w:rsidR="0041037A" w:rsidRPr="00B7030B" w:rsidRDefault="00847A4D" w:rsidP="007C4F96">
      <w:pPr>
        <w:pStyle w:val="Heading4"/>
        <w:spacing w:before="0" w:after="0"/>
        <w:rPr>
          <w:rFonts w:asciiTheme="minorHAnsi" w:hAnsiTheme="minorHAnsi"/>
        </w:rPr>
      </w:pPr>
      <w:bookmarkStart w:id="3870" w:name="_Toc41047926"/>
      <w:r>
        <w:rPr>
          <w:rFonts w:asciiTheme="minorHAnsi" w:hAnsiTheme="minorHAnsi"/>
        </w:rPr>
        <w:t xml:space="preserve">Selective Withdrawal and </w:t>
      </w:r>
      <w:r w:rsidR="0041037A" w:rsidRPr="00B7030B">
        <w:rPr>
          <w:rFonts w:asciiTheme="minorHAnsi" w:hAnsiTheme="minorHAnsi"/>
        </w:rPr>
        <w:t>Inflow/Outflow Parameters</w:t>
      </w:r>
      <w:bookmarkEnd w:id="3870"/>
    </w:p>
    <w:p w14:paraId="313E070D" w14:textId="700320C3" w:rsidR="0041037A" w:rsidRPr="008F6D0B" w:rsidRDefault="0041037A">
      <w:pPr>
        <w:pStyle w:val="BodyText2"/>
        <w:rPr>
          <w:sz w:val="20"/>
        </w:rPr>
      </w:pPr>
      <w:r w:rsidRPr="008F6D0B">
        <w:rPr>
          <w:sz w:val="20"/>
        </w:rPr>
        <w:t>Inflows, inflow placement, and inflow temperatures are then output to provide information as to what the model is seeing at all inflow boundaries during the current timestep.  This information can be very useful in de</w:t>
      </w:r>
      <w:r w:rsidR="00847A4D">
        <w:rPr>
          <w:sz w:val="20"/>
        </w:rPr>
        <w:t>bugging a model application</w:t>
      </w:r>
      <w:r w:rsidRPr="008F6D0B">
        <w:rPr>
          <w:sz w:val="20"/>
        </w:rPr>
        <w:t>.</w:t>
      </w:r>
    </w:p>
    <w:p w14:paraId="33A152D8" w14:textId="77777777" w:rsidR="0041037A" w:rsidRPr="008F6D0B" w:rsidRDefault="0041037A">
      <w:pPr>
        <w:pStyle w:val="BodyText2"/>
        <w:rPr>
          <w:sz w:val="20"/>
        </w:rPr>
      </w:pPr>
    </w:p>
    <w:p w14:paraId="4EF3E922" w14:textId="56CB2B99" w:rsidR="0041037A" w:rsidRPr="008F6D0B" w:rsidRDefault="0041037A">
      <w:pPr>
        <w:pStyle w:val="BodyText2"/>
        <w:rPr>
          <w:sz w:val="20"/>
        </w:rPr>
      </w:pPr>
      <w:r w:rsidRPr="008F6D0B">
        <w:rPr>
          <w:sz w:val="20"/>
        </w:rPr>
        <w:t>All outflows are also printed out</w:t>
      </w:r>
      <w:ins w:id="3871" w:author="Honnalore Steissberg" w:date="2021-08-22T18:55:00Z">
        <w:r w:rsidR="001479F0">
          <w:rPr>
            <w:sz w:val="20"/>
          </w:rPr>
          <w:t>,</w:t>
        </w:r>
      </w:ins>
      <w:r w:rsidRPr="008F6D0B">
        <w:rPr>
          <w:sz w:val="20"/>
        </w:rPr>
        <w:t xml:space="preserve"> including individual structure outflows, the layer-by-layer outflow computed from the selective withdrawal algorithm, and the total outflow.  </w:t>
      </w:r>
    </w:p>
    <w:p w14:paraId="7E438DD2" w14:textId="77777777" w:rsidR="0041037A" w:rsidRPr="00B7030B" w:rsidRDefault="0041037A">
      <w:pPr>
        <w:pStyle w:val="BodyText2"/>
      </w:pPr>
    </w:p>
    <w:p w14:paraId="00A4B4A4"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49B2BB17" w14:textId="77777777" w:rsidR="0041037A" w:rsidRPr="00847A4D" w:rsidRDefault="0041037A">
      <w:pPr>
        <w:pStyle w:val="Examplebody"/>
        <w:keepNext/>
        <w:rPr>
          <w:sz w:val="14"/>
          <w:szCs w:val="14"/>
        </w:rPr>
      </w:pPr>
      <w:r w:rsidRPr="001B19CA">
        <w:t xml:space="preserve"> </w:t>
      </w:r>
      <w:r w:rsidRPr="00847A4D">
        <w:rPr>
          <w:sz w:val="14"/>
          <w:szCs w:val="14"/>
        </w:rPr>
        <w:t>Inflows</w:t>
      </w:r>
    </w:p>
    <w:p w14:paraId="68C02E15" w14:textId="77777777" w:rsidR="0041037A" w:rsidRPr="00847A4D" w:rsidRDefault="0041037A">
      <w:pPr>
        <w:pStyle w:val="Examplebody"/>
        <w:keepNext/>
        <w:rPr>
          <w:sz w:val="14"/>
          <w:szCs w:val="14"/>
        </w:rPr>
      </w:pPr>
      <w:r w:rsidRPr="00847A4D">
        <w:rPr>
          <w:sz w:val="14"/>
          <w:szCs w:val="14"/>
        </w:rPr>
        <w:t xml:space="preserve">   Upstream inflows</w:t>
      </w:r>
    </w:p>
    <w:p w14:paraId="2FB4C0EF" w14:textId="77777777" w:rsidR="0041037A" w:rsidRPr="00847A4D" w:rsidRDefault="0041037A">
      <w:pPr>
        <w:pStyle w:val="Examplebody"/>
        <w:keepNext/>
        <w:rPr>
          <w:sz w:val="14"/>
          <w:szCs w:val="14"/>
        </w:rPr>
      </w:pPr>
      <w:r w:rsidRPr="00847A4D">
        <w:rPr>
          <w:sz w:val="14"/>
          <w:szCs w:val="14"/>
        </w:rPr>
        <w:t xml:space="preserve">     Branch 1</w:t>
      </w:r>
    </w:p>
    <w:p w14:paraId="445A5A7B" w14:textId="77777777" w:rsidR="0041037A" w:rsidRPr="00847A4D" w:rsidRDefault="0041037A">
      <w:pPr>
        <w:pStyle w:val="Examplebody"/>
        <w:rPr>
          <w:sz w:val="14"/>
          <w:szCs w:val="14"/>
        </w:rPr>
      </w:pPr>
      <w:r w:rsidRPr="00847A4D">
        <w:rPr>
          <w:sz w:val="14"/>
          <w:szCs w:val="14"/>
        </w:rPr>
        <w:t xml:space="preserve">       Layer       [KQIN] = 23-23</w:t>
      </w:r>
    </w:p>
    <w:p w14:paraId="594DE95D" w14:textId="77777777" w:rsidR="0041037A" w:rsidRPr="00847A4D" w:rsidRDefault="0041037A">
      <w:pPr>
        <w:pStyle w:val="Examplebody"/>
        <w:rPr>
          <w:sz w:val="14"/>
          <w:szCs w:val="14"/>
        </w:rPr>
      </w:pPr>
      <w:r w:rsidRPr="00847A4D">
        <w:rPr>
          <w:sz w:val="14"/>
          <w:szCs w:val="14"/>
        </w:rPr>
        <w:t xml:space="preserve">       Inflow       [QIN] =    7.13 m^3/sec</w:t>
      </w:r>
    </w:p>
    <w:p w14:paraId="1CFE75F8"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3.59 </w:t>
      </w:r>
      <w:proofErr w:type="spellStart"/>
      <w:r w:rsidRPr="00847A4D">
        <w:rPr>
          <w:sz w:val="14"/>
          <w:szCs w:val="14"/>
        </w:rPr>
        <w:t>øC</w:t>
      </w:r>
      <w:proofErr w:type="spellEnd"/>
    </w:p>
    <w:p w14:paraId="6900751F" w14:textId="77777777" w:rsidR="0041037A" w:rsidRPr="00847A4D" w:rsidRDefault="0041037A">
      <w:pPr>
        <w:pStyle w:val="Examplebody"/>
        <w:rPr>
          <w:sz w:val="14"/>
          <w:szCs w:val="14"/>
        </w:rPr>
      </w:pPr>
      <w:r w:rsidRPr="00847A4D">
        <w:rPr>
          <w:sz w:val="14"/>
          <w:szCs w:val="14"/>
        </w:rPr>
        <w:t xml:space="preserve">     Branch 2</w:t>
      </w:r>
    </w:p>
    <w:p w14:paraId="519A11C8"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29-29</w:t>
      </w:r>
    </w:p>
    <w:p w14:paraId="1EA91899"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QIN] =    0.87 m^3/sec</w:t>
      </w:r>
    </w:p>
    <w:p w14:paraId="5821717C"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160B7BF7" w14:textId="77777777" w:rsidR="0041037A" w:rsidRPr="00847A4D" w:rsidRDefault="0041037A">
      <w:pPr>
        <w:pStyle w:val="Examplebody"/>
        <w:rPr>
          <w:sz w:val="14"/>
          <w:szCs w:val="14"/>
        </w:rPr>
      </w:pPr>
      <w:r w:rsidRPr="00847A4D">
        <w:rPr>
          <w:sz w:val="14"/>
          <w:szCs w:val="14"/>
        </w:rPr>
        <w:t xml:space="preserve">     Branch 3</w:t>
      </w:r>
    </w:p>
    <w:p w14:paraId="519F6502"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35-35</w:t>
      </w:r>
    </w:p>
    <w:p w14:paraId="6AF2D2FE"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QIN] =    0.18 m^3/sec</w:t>
      </w:r>
    </w:p>
    <w:p w14:paraId="00954F3E"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7B0D9F76" w14:textId="77777777" w:rsidR="0041037A" w:rsidRPr="00847A4D" w:rsidRDefault="0041037A">
      <w:pPr>
        <w:pStyle w:val="Examplebody"/>
        <w:rPr>
          <w:sz w:val="14"/>
          <w:szCs w:val="14"/>
        </w:rPr>
      </w:pPr>
      <w:r w:rsidRPr="00847A4D">
        <w:rPr>
          <w:sz w:val="14"/>
          <w:szCs w:val="14"/>
        </w:rPr>
        <w:t xml:space="preserve">     Branch 4</w:t>
      </w:r>
    </w:p>
    <w:p w14:paraId="54AB7CEF"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28-28</w:t>
      </w:r>
    </w:p>
    <w:p w14:paraId="51E4C6FF"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QIN] =    0.12 m^3/sec</w:t>
      </w:r>
    </w:p>
    <w:p w14:paraId="50B30D3C"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000FA685" w14:textId="77777777" w:rsidR="0041037A" w:rsidRPr="00847A4D" w:rsidRDefault="0041037A">
      <w:pPr>
        <w:pStyle w:val="Examplebody"/>
        <w:rPr>
          <w:sz w:val="14"/>
          <w:szCs w:val="14"/>
        </w:rPr>
      </w:pPr>
      <w:r w:rsidRPr="00847A4D">
        <w:rPr>
          <w:sz w:val="14"/>
          <w:szCs w:val="14"/>
        </w:rPr>
        <w:t xml:space="preserve">     Branch 5</w:t>
      </w:r>
    </w:p>
    <w:p w14:paraId="7373E91F"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28-28</w:t>
      </w:r>
    </w:p>
    <w:p w14:paraId="40C33BEE"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QIN] =    0.06 m^3/sec</w:t>
      </w:r>
    </w:p>
    <w:p w14:paraId="1CDEEFB5"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2F9EA8DA" w14:textId="77777777" w:rsidR="0041037A" w:rsidRPr="00847A4D" w:rsidRDefault="0041037A">
      <w:pPr>
        <w:pStyle w:val="Examplebody"/>
        <w:rPr>
          <w:sz w:val="14"/>
          <w:szCs w:val="14"/>
        </w:rPr>
      </w:pPr>
      <w:r w:rsidRPr="00847A4D">
        <w:rPr>
          <w:sz w:val="14"/>
          <w:szCs w:val="14"/>
        </w:rPr>
        <w:t xml:space="preserve">     Branch 6</w:t>
      </w:r>
    </w:p>
    <w:p w14:paraId="74C09293"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24-24</w:t>
      </w:r>
    </w:p>
    <w:p w14:paraId="1AC41A60" w14:textId="77777777" w:rsidR="0041037A" w:rsidRPr="00847A4D" w:rsidRDefault="0041037A">
      <w:pPr>
        <w:pStyle w:val="Examplebody"/>
        <w:rPr>
          <w:sz w:val="14"/>
          <w:szCs w:val="14"/>
        </w:rPr>
      </w:pPr>
      <w:r w:rsidRPr="00847A4D">
        <w:rPr>
          <w:sz w:val="14"/>
          <w:szCs w:val="14"/>
        </w:rPr>
        <w:lastRenderedPageBreak/>
        <w:t xml:space="preserve">       Inflow    </w:t>
      </w:r>
      <w:proofErr w:type="gramStart"/>
      <w:r w:rsidRPr="00847A4D">
        <w:rPr>
          <w:sz w:val="14"/>
          <w:szCs w:val="14"/>
        </w:rPr>
        <w:t xml:space="preserve">   [</w:t>
      </w:r>
      <w:proofErr w:type="gramEnd"/>
      <w:r w:rsidRPr="00847A4D">
        <w:rPr>
          <w:sz w:val="14"/>
          <w:szCs w:val="14"/>
        </w:rPr>
        <w:t>QIN] =    0.04 m^3/sec</w:t>
      </w:r>
    </w:p>
    <w:p w14:paraId="703489D9"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2A9933C8" w14:textId="77777777" w:rsidR="0041037A" w:rsidRPr="00847A4D" w:rsidRDefault="0041037A">
      <w:pPr>
        <w:pStyle w:val="Examplebody"/>
        <w:rPr>
          <w:sz w:val="14"/>
          <w:szCs w:val="14"/>
        </w:rPr>
      </w:pPr>
    </w:p>
    <w:p w14:paraId="52645380" w14:textId="77777777" w:rsidR="0041037A" w:rsidRPr="00847A4D" w:rsidRDefault="0041037A">
      <w:pPr>
        <w:pStyle w:val="Examplebody"/>
        <w:rPr>
          <w:sz w:val="14"/>
          <w:szCs w:val="14"/>
        </w:rPr>
      </w:pPr>
      <w:r w:rsidRPr="00847A4D">
        <w:rPr>
          <w:sz w:val="14"/>
          <w:szCs w:val="14"/>
        </w:rPr>
        <w:t xml:space="preserve">   Tributaries</w:t>
      </w:r>
    </w:p>
    <w:p w14:paraId="6DE43927" w14:textId="77777777" w:rsidR="0041037A" w:rsidRPr="00847A4D" w:rsidRDefault="0041037A">
      <w:pPr>
        <w:pStyle w:val="Examplebody"/>
        <w:rPr>
          <w:sz w:val="14"/>
          <w:szCs w:val="14"/>
        </w:rPr>
      </w:pPr>
      <w:r w:rsidRPr="00847A4D">
        <w:rPr>
          <w:sz w:val="14"/>
          <w:szCs w:val="14"/>
        </w:rPr>
        <w:t xml:space="preserve">     Segment  </w:t>
      </w:r>
      <w:proofErr w:type="gramStart"/>
      <w:r w:rsidRPr="00847A4D">
        <w:rPr>
          <w:sz w:val="14"/>
          <w:szCs w:val="14"/>
        </w:rPr>
        <w:t xml:space="preserve">   [</w:t>
      </w:r>
      <w:proofErr w:type="gramEnd"/>
      <w:r w:rsidRPr="00847A4D">
        <w:rPr>
          <w:sz w:val="14"/>
          <w:szCs w:val="14"/>
        </w:rPr>
        <w:t>ITR] =      24</w:t>
      </w:r>
    </w:p>
    <w:p w14:paraId="67717D55"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KTWB] = 23-38</w:t>
      </w:r>
    </w:p>
    <w:p w14:paraId="07E222F0"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QTR] =    0.09</w:t>
      </w:r>
    </w:p>
    <w:p w14:paraId="09630ABC" w14:textId="77777777" w:rsidR="0041037A" w:rsidRPr="00847A4D" w:rsidRDefault="0041037A">
      <w:pPr>
        <w:pStyle w:val="Examplebody"/>
        <w:rPr>
          <w:sz w:val="14"/>
          <w:szCs w:val="14"/>
        </w:rPr>
      </w:pPr>
      <w:r w:rsidRPr="00847A4D">
        <w:rPr>
          <w:sz w:val="14"/>
          <w:szCs w:val="14"/>
        </w:rPr>
        <w:t xml:space="preserve">     Temperature [TTR] =    5.10</w:t>
      </w:r>
    </w:p>
    <w:p w14:paraId="379F94F5" w14:textId="77777777" w:rsidR="0041037A" w:rsidRPr="00847A4D" w:rsidRDefault="0041037A">
      <w:pPr>
        <w:pStyle w:val="Examplebody"/>
        <w:rPr>
          <w:sz w:val="14"/>
          <w:szCs w:val="14"/>
        </w:rPr>
      </w:pPr>
    </w:p>
    <w:p w14:paraId="3EEA8EC5" w14:textId="77777777" w:rsidR="00847A4D" w:rsidRPr="00847A4D" w:rsidRDefault="00847A4D" w:rsidP="00847A4D">
      <w:pPr>
        <w:pStyle w:val="Examplebody"/>
        <w:rPr>
          <w:sz w:val="14"/>
          <w:szCs w:val="14"/>
        </w:rPr>
      </w:pPr>
      <w:r w:rsidRPr="00847A4D">
        <w:rPr>
          <w:sz w:val="14"/>
          <w:szCs w:val="14"/>
        </w:rPr>
        <w:t>Outflows</w:t>
      </w:r>
    </w:p>
    <w:p w14:paraId="4774031E" w14:textId="77777777" w:rsidR="00847A4D" w:rsidRPr="00847A4D" w:rsidRDefault="00847A4D" w:rsidP="00847A4D">
      <w:pPr>
        <w:pStyle w:val="Examplebody"/>
        <w:rPr>
          <w:sz w:val="14"/>
          <w:szCs w:val="14"/>
        </w:rPr>
      </w:pPr>
      <w:r w:rsidRPr="00847A4D">
        <w:rPr>
          <w:sz w:val="14"/>
          <w:szCs w:val="14"/>
        </w:rPr>
        <w:t xml:space="preserve">   Structure outflows [QSTR]</w:t>
      </w:r>
    </w:p>
    <w:p w14:paraId="48A870C9" w14:textId="77777777" w:rsidR="00847A4D" w:rsidRPr="00847A4D" w:rsidRDefault="00847A4D" w:rsidP="00847A4D">
      <w:pPr>
        <w:pStyle w:val="Examplebody"/>
        <w:rPr>
          <w:sz w:val="14"/>
          <w:szCs w:val="14"/>
        </w:rPr>
      </w:pPr>
      <w:r w:rsidRPr="00847A4D">
        <w:rPr>
          <w:sz w:val="14"/>
          <w:szCs w:val="14"/>
        </w:rPr>
        <w:t xml:space="preserve">     Branch 1 =    22.00</w:t>
      </w:r>
    </w:p>
    <w:p w14:paraId="00FBB587" w14:textId="77777777" w:rsidR="00847A4D" w:rsidRDefault="00847A4D" w:rsidP="00847A4D">
      <w:pPr>
        <w:pStyle w:val="Examplebody"/>
      </w:pPr>
    </w:p>
    <w:p w14:paraId="536F9BBD" w14:textId="77777777" w:rsidR="00847A4D" w:rsidRPr="00847A4D" w:rsidRDefault="00847A4D" w:rsidP="00847A4D">
      <w:pPr>
        <w:pStyle w:val="Examplebody"/>
        <w:rPr>
          <w:sz w:val="14"/>
          <w:szCs w:val="14"/>
        </w:rPr>
      </w:pPr>
      <w:r w:rsidRPr="00847A4D">
        <w:rPr>
          <w:sz w:val="14"/>
          <w:szCs w:val="14"/>
        </w:rPr>
        <w:t xml:space="preserve">   Total outflow [QOUT] =   22.00 m^3/s</w:t>
      </w:r>
    </w:p>
    <w:p w14:paraId="7BB67521" w14:textId="77777777" w:rsidR="00847A4D" w:rsidRPr="00847A4D" w:rsidRDefault="00847A4D" w:rsidP="00847A4D">
      <w:pPr>
        <w:pStyle w:val="Examplebody"/>
        <w:rPr>
          <w:sz w:val="14"/>
          <w:szCs w:val="14"/>
        </w:rPr>
      </w:pPr>
      <w:r w:rsidRPr="00847A4D">
        <w:rPr>
          <w:sz w:val="14"/>
          <w:szCs w:val="14"/>
        </w:rPr>
        <w:t xml:space="preserve">     Outlets</w:t>
      </w:r>
    </w:p>
    <w:p w14:paraId="21B865A1" w14:textId="225B4E46" w:rsidR="00847A4D" w:rsidRPr="00847A4D" w:rsidRDefault="00847A4D" w:rsidP="00847A4D">
      <w:pPr>
        <w:pStyle w:val="Examplebody"/>
        <w:rPr>
          <w:sz w:val="14"/>
          <w:szCs w:val="14"/>
        </w:rPr>
      </w:pPr>
      <w:r w:rsidRPr="00847A4D">
        <w:rPr>
          <w:sz w:val="14"/>
          <w:szCs w:val="14"/>
        </w:rPr>
        <w:t xml:space="preserve">       </w:t>
      </w:r>
      <w:proofErr w:type="gramStart"/>
      <w:r w:rsidRPr="00847A4D">
        <w:rPr>
          <w:sz w:val="14"/>
          <w:szCs w:val="14"/>
        </w:rPr>
        <w:t>Layer[</w:t>
      </w:r>
      <w:proofErr w:type="gramEnd"/>
      <w:r w:rsidRPr="00847A4D">
        <w:rPr>
          <w:sz w:val="14"/>
          <w:szCs w:val="14"/>
        </w:rPr>
        <w:t>KOUT] =   8      9     10     11     12     13     14     15     16     17     18     19</w:t>
      </w:r>
    </w:p>
    <w:p w14:paraId="3A1FA808" w14:textId="1ADE3B00" w:rsidR="00847A4D" w:rsidRPr="00847A4D" w:rsidRDefault="00847A4D" w:rsidP="00847A4D">
      <w:pPr>
        <w:pStyle w:val="Examplebody"/>
        <w:rPr>
          <w:sz w:val="14"/>
          <w:szCs w:val="14"/>
        </w:rPr>
      </w:pPr>
      <w:r w:rsidRPr="00847A4D">
        <w:rPr>
          <w:sz w:val="14"/>
          <w:szCs w:val="14"/>
        </w:rPr>
        <w:t xml:space="preserve">                      20     21     22     23     24     25     26     27     28     29     30     31</w:t>
      </w:r>
    </w:p>
    <w:p w14:paraId="3FE691C8" w14:textId="77777777" w:rsidR="00847A4D" w:rsidRDefault="00847A4D" w:rsidP="00847A4D">
      <w:pPr>
        <w:pStyle w:val="Examplebody"/>
        <w:rPr>
          <w:sz w:val="14"/>
          <w:szCs w:val="14"/>
        </w:rPr>
      </w:pPr>
      <w:r w:rsidRPr="00847A4D">
        <w:rPr>
          <w:sz w:val="14"/>
          <w:szCs w:val="14"/>
        </w:rPr>
        <w:t xml:space="preserve">                      32     33     34     3</w:t>
      </w:r>
    </w:p>
    <w:p w14:paraId="5DC0E2A3" w14:textId="27CFDED6" w:rsidR="00847A4D" w:rsidRPr="00847A4D" w:rsidRDefault="00847A4D" w:rsidP="00847A4D">
      <w:pPr>
        <w:pStyle w:val="Examplebody"/>
        <w:rPr>
          <w:sz w:val="14"/>
          <w:szCs w:val="14"/>
        </w:rPr>
      </w:pPr>
      <w:r w:rsidRPr="00847A4D">
        <w:rPr>
          <w:sz w:val="14"/>
          <w:szCs w:val="14"/>
        </w:rPr>
        <w:t>Outflow (m^3/sec)</w:t>
      </w:r>
      <w:ins w:id="3872" w:author="Honnalore Steissberg" w:date="2021-08-22T18:55:00Z">
        <w:r w:rsidR="001479F0">
          <w:rPr>
            <w:sz w:val="14"/>
            <w:szCs w:val="14"/>
          </w:rPr>
          <w:t xml:space="preserve"> </w:t>
        </w:r>
      </w:ins>
      <w:r w:rsidRPr="00847A4D">
        <w:rPr>
          <w:sz w:val="14"/>
          <w:szCs w:val="14"/>
        </w:rPr>
        <w:t xml:space="preserve">[QOUT]=3.27 </w:t>
      </w:r>
      <w:proofErr w:type="gramStart"/>
      <w:r w:rsidRPr="00847A4D">
        <w:rPr>
          <w:sz w:val="14"/>
          <w:szCs w:val="14"/>
        </w:rPr>
        <w:t>1.83  2.20</w:t>
      </w:r>
      <w:proofErr w:type="gramEnd"/>
      <w:r w:rsidRPr="00847A4D">
        <w:rPr>
          <w:sz w:val="14"/>
          <w:szCs w:val="14"/>
        </w:rPr>
        <w:t xml:space="preserve">   2.15   2.11   2.05   1.97   1.84   1.60   1.28   1.24   0.47</w:t>
      </w:r>
    </w:p>
    <w:p w14:paraId="4BC36B65" w14:textId="02D08C1F" w:rsidR="00847A4D" w:rsidRPr="00847A4D" w:rsidRDefault="00847A4D" w:rsidP="00847A4D">
      <w:pPr>
        <w:pStyle w:val="Examplebody"/>
        <w:rPr>
          <w:sz w:val="14"/>
          <w:szCs w:val="14"/>
        </w:rPr>
      </w:pPr>
      <w:r w:rsidRPr="00847A4D">
        <w:rPr>
          <w:sz w:val="14"/>
          <w:szCs w:val="14"/>
        </w:rPr>
        <w:t xml:space="preserve">                     0.00   0.00   0.00   0.00   0.00   0.00   0.00   0.00   0.00   0.00   0.00   0.00</w:t>
      </w:r>
    </w:p>
    <w:p w14:paraId="22FBD5EA" w14:textId="3907D7C0" w:rsidR="00847A4D" w:rsidRPr="00847A4D" w:rsidRDefault="00847A4D" w:rsidP="00847A4D">
      <w:pPr>
        <w:pStyle w:val="Examplebody"/>
        <w:rPr>
          <w:sz w:val="14"/>
          <w:szCs w:val="14"/>
        </w:rPr>
      </w:pPr>
      <w:r w:rsidRPr="00847A4D">
        <w:rPr>
          <w:sz w:val="14"/>
          <w:szCs w:val="14"/>
        </w:rPr>
        <w:t xml:space="preserve">                     0.00   0.00   0.00   0.00</w:t>
      </w:r>
    </w:p>
    <w:p w14:paraId="324A2BC7" w14:textId="77777777" w:rsidR="00847A4D" w:rsidRDefault="00847A4D" w:rsidP="00847A4D">
      <w:pPr>
        <w:pStyle w:val="Examplebody"/>
      </w:pPr>
      <w:r>
        <w:t xml:space="preserve"> </w:t>
      </w:r>
    </w:p>
    <w:p w14:paraId="627E4CDB" w14:textId="77777777" w:rsidR="00847A4D" w:rsidRDefault="00847A4D" w:rsidP="00847A4D">
      <w:pPr>
        <w:pStyle w:val="Examplebody"/>
      </w:pPr>
      <w:r>
        <w:t xml:space="preserve">  LAYER   DEPTH(m)   T(C) </w:t>
      </w:r>
      <w:proofErr w:type="gramStart"/>
      <w:r>
        <w:t>DENSITY(</w:t>
      </w:r>
      <w:proofErr w:type="gramEnd"/>
      <w:r>
        <w:t>kg/m3)  U(m/s)     Q(m3/s)</w:t>
      </w:r>
    </w:p>
    <w:p w14:paraId="2257460D" w14:textId="77777777" w:rsidR="00847A4D" w:rsidRDefault="00847A4D" w:rsidP="00847A4D">
      <w:pPr>
        <w:pStyle w:val="Examplebody"/>
      </w:pPr>
      <w:r>
        <w:t xml:space="preserve">    8       1.72     7.40    999.927      0.001      3.273</w:t>
      </w:r>
    </w:p>
    <w:p w14:paraId="0927280F" w14:textId="77777777" w:rsidR="00847A4D" w:rsidRDefault="00847A4D" w:rsidP="00847A4D">
      <w:pPr>
        <w:pStyle w:val="Examplebody"/>
      </w:pPr>
      <w:r>
        <w:t xml:space="preserve">    9       4.45     7.40    999.927      0.001      1.832</w:t>
      </w:r>
    </w:p>
    <w:p w14:paraId="3E3877EE" w14:textId="77777777" w:rsidR="00847A4D" w:rsidRDefault="00847A4D" w:rsidP="00847A4D">
      <w:pPr>
        <w:pStyle w:val="Examplebody"/>
      </w:pPr>
      <w:r>
        <w:t xml:space="preserve">   10       6.45     7.30    999.932      0.002      2.203</w:t>
      </w:r>
    </w:p>
    <w:p w14:paraId="175DACF2" w14:textId="77777777" w:rsidR="00847A4D" w:rsidRDefault="00847A4D" w:rsidP="00847A4D">
      <w:pPr>
        <w:pStyle w:val="Examplebody"/>
      </w:pPr>
      <w:r>
        <w:t xml:space="preserve">   11       8.45     7.30    999.932      0.002      2.155</w:t>
      </w:r>
    </w:p>
    <w:p w14:paraId="7FC07E53" w14:textId="77777777" w:rsidR="00847A4D" w:rsidRDefault="00847A4D" w:rsidP="00847A4D">
      <w:pPr>
        <w:pStyle w:val="Examplebody"/>
      </w:pPr>
      <w:r>
        <w:t xml:space="preserve">   12      10.45     7.30    999.932      0.002      2.106</w:t>
      </w:r>
    </w:p>
    <w:p w14:paraId="16BB421F" w14:textId="77777777" w:rsidR="00847A4D" w:rsidRDefault="00847A4D" w:rsidP="00847A4D">
      <w:pPr>
        <w:pStyle w:val="Examplebody"/>
      </w:pPr>
      <w:r>
        <w:t xml:space="preserve">   13      12.45     7.30    999.932      0.002      2.046</w:t>
      </w:r>
    </w:p>
    <w:p w14:paraId="28E45E6E" w14:textId="77777777" w:rsidR="00847A4D" w:rsidRDefault="00847A4D" w:rsidP="00847A4D">
      <w:pPr>
        <w:pStyle w:val="Examplebody"/>
      </w:pPr>
      <w:r>
        <w:t xml:space="preserve">   14      14.45     7.30    999.932      0.002      1.973</w:t>
      </w:r>
    </w:p>
    <w:p w14:paraId="5C075A28" w14:textId="77777777" w:rsidR="00847A4D" w:rsidRDefault="00847A4D" w:rsidP="00847A4D">
      <w:pPr>
        <w:pStyle w:val="Examplebody"/>
      </w:pPr>
      <w:r>
        <w:t xml:space="preserve">   15      16.45     7.20    999.937      0.001      1.836</w:t>
      </w:r>
    </w:p>
    <w:p w14:paraId="211A9337" w14:textId="77777777" w:rsidR="00847A4D" w:rsidRDefault="00847A4D" w:rsidP="00847A4D">
      <w:pPr>
        <w:pStyle w:val="Examplebody"/>
      </w:pPr>
      <w:r>
        <w:t xml:space="preserve">   16      18.45     7.10    999.941      0.001      1.596</w:t>
      </w:r>
    </w:p>
    <w:p w14:paraId="138E60ED" w14:textId="77777777" w:rsidR="00847A4D" w:rsidRDefault="00847A4D" w:rsidP="00847A4D">
      <w:pPr>
        <w:pStyle w:val="Examplebody"/>
      </w:pPr>
      <w:r>
        <w:t xml:space="preserve">   17      20.45     7.00    999.946      0.001      1.278</w:t>
      </w:r>
    </w:p>
    <w:p w14:paraId="58292390" w14:textId="77777777" w:rsidR="00847A4D" w:rsidRDefault="00847A4D" w:rsidP="00847A4D">
      <w:pPr>
        <w:pStyle w:val="Examplebody"/>
      </w:pPr>
      <w:r>
        <w:t xml:space="preserve">   18      22.45     7.00    999.946      0.001      1.239</w:t>
      </w:r>
    </w:p>
    <w:p w14:paraId="3D461F62" w14:textId="77777777" w:rsidR="00847A4D" w:rsidRDefault="00847A4D" w:rsidP="00847A4D">
      <w:pPr>
        <w:pStyle w:val="Examplebody"/>
      </w:pPr>
      <w:r>
        <w:t xml:space="preserve">   19      24.45     6.80    999.955      0.000      0.468</w:t>
      </w:r>
    </w:p>
    <w:p w14:paraId="462EC4CC" w14:textId="77777777" w:rsidR="00847A4D" w:rsidRDefault="00847A4D" w:rsidP="00847A4D">
      <w:pPr>
        <w:pStyle w:val="Examplebody"/>
      </w:pPr>
      <w:r>
        <w:t xml:space="preserve">   20      26.45     6.70    999.959      0.000      0.000</w:t>
      </w:r>
    </w:p>
    <w:p w14:paraId="0B40A9EB" w14:textId="77777777" w:rsidR="00847A4D" w:rsidRDefault="00847A4D" w:rsidP="00847A4D">
      <w:pPr>
        <w:pStyle w:val="Examplebody"/>
      </w:pPr>
      <w:r>
        <w:t xml:space="preserve">   21      28.45     6.70    999.959      0.000      0.000</w:t>
      </w:r>
    </w:p>
    <w:p w14:paraId="4AC34DC0" w14:textId="77777777" w:rsidR="00847A4D" w:rsidRDefault="00847A4D" w:rsidP="00847A4D">
      <w:pPr>
        <w:pStyle w:val="Examplebody"/>
      </w:pPr>
      <w:r>
        <w:t xml:space="preserve">   22      30.45     6.60    999.964      0.000      0.000</w:t>
      </w:r>
    </w:p>
    <w:p w14:paraId="418A8D20" w14:textId="77777777" w:rsidR="00847A4D" w:rsidRDefault="00847A4D" w:rsidP="00847A4D">
      <w:pPr>
        <w:pStyle w:val="Examplebody"/>
      </w:pPr>
      <w:r>
        <w:t xml:space="preserve">   23      32.45     6.60    999.964      0.000      0.000</w:t>
      </w:r>
    </w:p>
    <w:p w14:paraId="7B54DE50" w14:textId="77777777" w:rsidR="00847A4D" w:rsidRDefault="00847A4D" w:rsidP="00847A4D">
      <w:pPr>
        <w:pStyle w:val="Examplebody"/>
      </w:pPr>
      <w:r>
        <w:t xml:space="preserve">   24      34.45     6.60    999.964      0.000      0.000</w:t>
      </w:r>
    </w:p>
    <w:p w14:paraId="01E18D2A" w14:textId="77777777" w:rsidR="00847A4D" w:rsidRDefault="00847A4D" w:rsidP="00847A4D">
      <w:pPr>
        <w:pStyle w:val="Examplebody"/>
      </w:pPr>
      <w:r>
        <w:t xml:space="preserve">   25      36.45     6.60    999.964      0.000      0.000</w:t>
      </w:r>
    </w:p>
    <w:p w14:paraId="44F13F87" w14:textId="77777777" w:rsidR="00847A4D" w:rsidRDefault="00847A4D" w:rsidP="00847A4D">
      <w:pPr>
        <w:pStyle w:val="Examplebody"/>
      </w:pPr>
      <w:r>
        <w:t xml:space="preserve">   26      38.45     6.50    999.968      0.000      0.000</w:t>
      </w:r>
    </w:p>
    <w:p w14:paraId="761EEB85" w14:textId="77777777" w:rsidR="00847A4D" w:rsidRDefault="00847A4D" w:rsidP="00847A4D">
      <w:pPr>
        <w:pStyle w:val="Examplebody"/>
      </w:pPr>
      <w:r>
        <w:t xml:space="preserve">   27      40.45     6.50    999.968      0.000      0.000</w:t>
      </w:r>
    </w:p>
    <w:p w14:paraId="1B3E371E" w14:textId="77777777" w:rsidR="00847A4D" w:rsidRDefault="00847A4D" w:rsidP="00847A4D">
      <w:pPr>
        <w:pStyle w:val="Examplebody"/>
      </w:pPr>
      <w:r>
        <w:t xml:space="preserve">   28      42.45     6.50    999.968      0.000      0.000</w:t>
      </w:r>
    </w:p>
    <w:p w14:paraId="3CD53FA8" w14:textId="77777777" w:rsidR="00847A4D" w:rsidRDefault="00847A4D" w:rsidP="00847A4D">
      <w:pPr>
        <w:pStyle w:val="Examplebody"/>
      </w:pPr>
      <w:r>
        <w:t xml:space="preserve">   29      44.45     6.50    999.968      0.000      0.000</w:t>
      </w:r>
    </w:p>
    <w:p w14:paraId="5BF7EDFD" w14:textId="77777777" w:rsidR="00847A4D" w:rsidRDefault="00847A4D" w:rsidP="00847A4D">
      <w:pPr>
        <w:pStyle w:val="Examplebody"/>
      </w:pPr>
      <w:r>
        <w:t xml:space="preserve">   30      46.45     6.50    999.968      0.000      0.000</w:t>
      </w:r>
    </w:p>
    <w:p w14:paraId="5171FA92" w14:textId="77777777" w:rsidR="00847A4D" w:rsidRDefault="00847A4D" w:rsidP="00847A4D">
      <w:pPr>
        <w:pStyle w:val="Examplebody"/>
      </w:pPr>
      <w:r>
        <w:t xml:space="preserve">   31      48.45     6.50    999.968      0.000      0.000</w:t>
      </w:r>
    </w:p>
    <w:p w14:paraId="1CA68FF4" w14:textId="77777777" w:rsidR="00847A4D" w:rsidRDefault="00847A4D" w:rsidP="00847A4D">
      <w:pPr>
        <w:pStyle w:val="Examplebody"/>
      </w:pPr>
      <w:r>
        <w:t xml:space="preserve">   32      50.45     6.50    999.968      0.000      0.000</w:t>
      </w:r>
    </w:p>
    <w:p w14:paraId="3CED401C" w14:textId="77777777" w:rsidR="00847A4D" w:rsidRDefault="00847A4D" w:rsidP="00847A4D">
      <w:pPr>
        <w:pStyle w:val="Examplebody"/>
      </w:pPr>
      <w:r>
        <w:t xml:space="preserve">   33      52.45     6.50    999.968      0.000      0.000</w:t>
      </w:r>
    </w:p>
    <w:p w14:paraId="74C13C0C" w14:textId="77777777" w:rsidR="00847A4D" w:rsidRDefault="00847A4D" w:rsidP="00847A4D">
      <w:pPr>
        <w:pStyle w:val="Examplebody"/>
      </w:pPr>
      <w:r>
        <w:t xml:space="preserve">   34      54.45     6.50    999.968      0.000      0.000</w:t>
      </w:r>
    </w:p>
    <w:p w14:paraId="34299C4F" w14:textId="77777777" w:rsidR="00847A4D" w:rsidRDefault="00847A4D" w:rsidP="00847A4D">
      <w:pPr>
        <w:pStyle w:val="Examplebody"/>
      </w:pPr>
      <w:r>
        <w:t xml:space="preserve">   35      56.45     6.50    999.968      0.000      0.000</w:t>
      </w:r>
    </w:p>
    <w:p w14:paraId="3B5E5798" w14:textId="77777777" w:rsidR="00847A4D" w:rsidRDefault="00847A4D" w:rsidP="00847A4D">
      <w:pPr>
        <w:pStyle w:val="Examplebody"/>
      </w:pPr>
      <w:r>
        <w:t xml:space="preserve">     Withdrawals</w:t>
      </w:r>
    </w:p>
    <w:p w14:paraId="2D533457" w14:textId="77777777" w:rsidR="00847A4D" w:rsidRDefault="00847A4D" w:rsidP="00847A4D">
      <w:pPr>
        <w:pStyle w:val="Examplebody"/>
      </w:pPr>
      <w:r>
        <w:t xml:space="preserve">       Segment         </w:t>
      </w:r>
      <w:proofErr w:type="gramStart"/>
      <w:r>
        <w:t xml:space="preserve">   [</w:t>
      </w:r>
      <w:proofErr w:type="gramEnd"/>
      <w:r>
        <w:t>IWD] =     31</w:t>
      </w:r>
    </w:p>
    <w:p w14:paraId="6C0BCA70" w14:textId="77777777" w:rsidR="00847A4D" w:rsidRDefault="00847A4D" w:rsidP="00847A4D">
      <w:pPr>
        <w:pStyle w:val="Examplebody"/>
      </w:pPr>
      <w:r>
        <w:t xml:space="preserve">       Outflow (m^3/</w:t>
      </w:r>
      <w:proofErr w:type="gramStart"/>
      <w:r>
        <w:t>sec)  [</w:t>
      </w:r>
      <w:proofErr w:type="gramEnd"/>
      <w:r>
        <w:t>QWD] =   0.02</w:t>
      </w:r>
    </w:p>
    <w:p w14:paraId="1B622CEA" w14:textId="77777777" w:rsidR="00847A4D" w:rsidRDefault="00847A4D" w:rsidP="00847A4D">
      <w:pPr>
        <w:pStyle w:val="Examplebody"/>
      </w:pPr>
      <w:r>
        <w:t xml:space="preserve">       Layer           </w:t>
      </w:r>
      <w:proofErr w:type="gramStart"/>
      <w:r>
        <w:t xml:space="preserve">   [</w:t>
      </w:r>
      <w:proofErr w:type="gramEnd"/>
      <w:r>
        <w:t>KWD] =      8      9     10     11</w:t>
      </w:r>
    </w:p>
    <w:p w14:paraId="2061DB29" w14:textId="77777777" w:rsidR="00847A4D" w:rsidRDefault="00847A4D" w:rsidP="00847A4D">
      <w:pPr>
        <w:pStyle w:val="Examplebody"/>
      </w:pPr>
      <w:r>
        <w:t xml:space="preserve">       Outflow (m^3/</w:t>
      </w:r>
      <w:proofErr w:type="gramStart"/>
      <w:r>
        <w:t>sec)  [</w:t>
      </w:r>
      <w:proofErr w:type="gramEnd"/>
      <w:r>
        <w:t>QSW] =   0.01   0.01   0.00   0.00</w:t>
      </w:r>
    </w:p>
    <w:p w14:paraId="652178AD" w14:textId="77777777" w:rsidR="00847A4D" w:rsidRDefault="00847A4D" w:rsidP="00847A4D">
      <w:pPr>
        <w:pStyle w:val="Examplebody"/>
      </w:pPr>
      <w:r>
        <w:t xml:space="preserve"> </w:t>
      </w:r>
    </w:p>
    <w:p w14:paraId="501F7B4F" w14:textId="77777777" w:rsidR="00847A4D" w:rsidRDefault="00847A4D" w:rsidP="00847A4D">
      <w:pPr>
        <w:pStyle w:val="Examplebody"/>
      </w:pPr>
      <w:r>
        <w:t xml:space="preserve">  LAYER   DEPTH(m)   T(C) </w:t>
      </w:r>
      <w:proofErr w:type="gramStart"/>
      <w:r>
        <w:t>DENSITY(</w:t>
      </w:r>
      <w:proofErr w:type="gramEnd"/>
      <w:r>
        <w:t>kg/m3)  Q(m3/s)</w:t>
      </w:r>
    </w:p>
    <w:p w14:paraId="62CA6634" w14:textId="77777777" w:rsidR="00847A4D" w:rsidRDefault="00847A4D" w:rsidP="00847A4D">
      <w:pPr>
        <w:pStyle w:val="Examplebody"/>
      </w:pPr>
      <w:r>
        <w:t xml:space="preserve">    8       1.72     7.40    999.927      0.013</w:t>
      </w:r>
    </w:p>
    <w:p w14:paraId="09BFD74C" w14:textId="77777777" w:rsidR="00847A4D" w:rsidRDefault="00847A4D" w:rsidP="00847A4D">
      <w:pPr>
        <w:pStyle w:val="Examplebody"/>
      </w:pPr>
      <w:r>
        <w:t xml:space="preserve">    9       4.45     7.40    999.927      0.007</w:t>
      </w:r>
    </w:p>
    <w:p w14:paraId="1FB3427F" w14:textId="77777777" w:rsidR="00847A4D" w:rsidRDefault="00847A4D" w:rsidP="00847A4D">
      <w:pPr>
        <w:pStyle w:val="Examplebody"/>
      </w:pPr>
      <w:r>
        <w:t xml:space="preserve">   10       6.45     7.30    999.932      0.000</w:t>
      </w:r>
    </w:p>
    <w:p w14:paraId="3B0ACB58" w14:textId="77777777" w:rsidR="00847A4D" w:rsidRDefault="00847A4D" w:rsidP="00847A4D">
      <w:pPr>
        <w:pStyle w:val="Examplebody"/>
      </w:pPr>
      <w:r>
        <w:t xml:space="preserve">   11       8.45     7.30    999.932      0.000</w:t>
      </w:r>
    </w:p>
    <w:p w14:paraId="2827B434" w14:textId="77777777" w:rsidR="00847A4D" w:rsidRDefault="00847A4D" w:rsidP="00847A4D">
      <w:pPr>
        <w:pStyle w:val="Examplebody"/>
      </w:pPr>
      <w:r>
        <w:t xml:space="preserve">   12      10.45     7.30    999.932      0.000</w:t>
      </w:r>
    </w:p>
    <w:p w14:paraId="16390270" w14:textId="77777777" w:rsidR="00847A4D" w:rsidRDefault="00847A4D" w:rsidP="00847A4D">
      <w:pPr>
        <w:pStyle w:val="Examplebody"/>
      </w:pPr>
      <w:r>
        <w:t xml:space="preserve">   13      12.45     7.30    999.932      0.000</w:t>
      </w:r>
    </w:p>
    <w:p w14:paraId="241F4A79" w14:textId="77777777" w:rsidR="00847A4D" w:rsidRDefault="00847A4D" w:rsidP="00847A4D">
      <w:pPr>
        <w:pStyle w:val="Examplebody"/>
      </w:pPr>
      <w:r>
        <w:t xml:space="preserve">   14      14.45     7.30    999.932      0.000</w:t>
      </w:r>
    </w:p>
    <w:p w14:paraId="5F78B7E1" w14:textId="77777777" w:rsidR="00847A4D" w:rsidRDefault="00847A4D" w:rsidP="00847A4D">
      <w:pPr>
        <w:pStyle w:val="Examplebody"/>
      </w:pPr>
      <w:r>
        <w:t xml:space="preserve">   15      16.45     7.20    999.937      0.000</w:t>
      </w:r>
    </w:p>
    <w:p w14:paraId="35332E39" w14:textId="77777777" w:rsidR="00847A4D" w:rsidRDefault="00847A4D" w:rsidP="00847A4D">
      <w:pPr>
        <w:pStyle w:val="Examplebody"/>
      </w:pPr>
      <w:r>
        <w:t xml:space="preserve">   16      18.45     7.10    999.941      0.000</w:t>
      </w:r>
    </w:p>
    <w:p w14:paraId="07810160" w14:textId="77777777" w:rsidR="00847A4D" w:rsidRDefault="00847A4D" w:rsidP="00847A4D">
      <w:pPr>
        <w:pStyle w:val="Examplebody"/>
      </w:pPr>
      <w:r>
        <w:t xml:space="preserve">   17      20.45     7.00    999.946      0.000</w:t>
      </w:r>
    </w:p>
    <w:p w14:paraId="7B1E69FB" w14:textId="77777777" w:rsidR="00847A4D" w:rsidRDefault="00847A4D" w:rsidP="00847A4D">
      <w:pPr>
        <w:pStyle w:val="Examplebody"/>
      </w:pPr>
      <w:r>
        <w:t xml:space="preserve">   18      22.45     7.00    999.946      0.000</w:t>
      </w:r>
    </w:p>
    <w:p w14:paraId="58D4C588" w14:textId="77777777" w:rsidR="00847A4D" w:rsidRDefault="00847A4D" w:rsidP="00847A4D">
      <w:pPr>
        <w:pStyle w:val="Examplebody"/>
      </w:pPr>
      <w:r>
        <w:lastRenderedPageBreak/>
        <w:t xml:space="preserve">   19      24.45     6.80    999.955      0.000</w:t>
      </w:r>
    </w:p>
    <w:p w14:paraId="75AADC47" w14:textId="77777777" w:rsidR="00847A4D" w:rsidRDefault="00847A4D" w:rsidP="00847A4D">
      <w:pPr>
        <w:pStyle w:val="Examplebody"/>
      </w:pPr>
      <w:r>
        <w:t xml:space="preserve">   20      26.45     6.70    999.959      0.000</w:t>
      </w:r>
    </w:p>
    <w:p w14:paraId="36D182E2" w14:textId="77777777" w:rsidR="00847A4D" w:rsidRDefault="00847A4D" w:rsidP="00847A4D">
      <w:pPr>
        <w:pStyle w:val="Examplebody"/>
      </w:pPr>
      <w:r>
        <w:t xml:space="preserve">   21      28.45     6.70    999.959      0.000</w:t>
      </w:r>
    </w:p>
    <w:p w14:paraId="1E96F1F1" w14:textId="77777777" w:rsidR="00847A4D" w:rsidRDefault="00847A4D" w:rsidP="00847A4D">
      <w:pPr>
        <w:pStyle w:val="Examplebody"/>
      </w:pPr>
      <w:r>
        <w:t xml:space="preserve">   22      30.45     6.60    999.964      0.000</w:t>
      </w:r>
    </w:p>
    <w:p w14:paraId="1FCC7C3A" w14:textId="77777777" w:rsidR="00847A4D" w:rsidRDefault="00847A4D" w:rsidP="00847A4D">
      <w:pPr>
        <w:pStyle w:val="Examplebody"/>
      </w:pPr>
      <w:r>
        <w:t xml:space="preserve">   23      32.45     6.60    999.964      0.000</w:t>
      </w:r>
    </w:p>
    <w:p w14:paraId="02C6701A" w14:textId="77777777" w:rsidR="00847A4D" w:rsidRDefault="00847A4D" w:rsidP="00847A4D">
      <w:pPr>
        <w:pStyle w:val="Examplebody"/>
      </w:pPr>
      <w:r>
        <w:t xml:space="preserve">   24      34.45     6.60    999.964      0.000</w:t>
      </w:r>
    </w:p>
    <w:p w14:paraId="11C73D4F" w14:textId="77777777" w:rsidR="00847A4D" w:rsidRDefault="00847A4D" w:rsidP="00847A4D">
      <w:pPr>
        <w:pStyle w:val="Examplebody"/>
      </w:pPr>
      <w:r>
        <w:t xml:space="preserve">   25      36.45     6.60    999.964      0.000</w:t>
      </w:r>
    </w:p>
    <w:p w14:paraId="2387CB75" w14:textId="77777777" w:rsidR="00847A4D" w:rsidRDefault="00847A4D" w:rsidP="00847A4D">
      <w:pPr>
        <w:pStyle w:val="Examplebody"/>
      </w:pPr>
      <w:r>
        <w:t xml:space="preserve">   26      38.45     6.50    999.968      0.000</w:t>
      </w:r>
    </w:p>
    <w:p w14:paraId="2B95041F" w14:textId="77777777" w:rsidR="00847A4D" w:rsidRDefault="00847A4D" w:rsidP="00847A4D">
      <w:pPr>
        <w:pStyle w:val="Examplebody"/>
      </w:pPr>
      <w:r>
        <w:t xml:space="preserve">   27      40.45     6.50    999.968      0.000</w:t>
      </w:r>
    </w:p>
    <w:p w14:paraId="0ECBF115" w14:textId="77777777" w:rsidR="00847A4D" w:rsidRDefault="00847A4D" w:rsidP="00847A4D">
      <w:pPr>
        <w:pStyle w:val="Examplebody"/>
      </w:pPr>
      <w:r>
        <w:t xml:space="preserve">   28      42.45     6.50    999.968      0.000</w:t>
      </w:r>
    </w:p>
    <w:p w14:paraId="40EC619C" w14:textId="77777777" w:rsidR="00847A4D" w:rsidRDefault="00847A4D" w:rsidP="00847A4D">
      <w:pPr>
        <w:pStyle w:val="Examplebody"/>
      </w:pPr>
      <w:r>
        <w:t xml:space="preserve">   29      44.45     6.50    999.968      0.000</w:t>
      </w:r>
    </w:p>
    <w:p w14:paraId="4769733D" w14:textId="77777777" w:rsidR="00847A4D" w:rsidRDefault="00847A4D" w:rsidP="00847A4D">
      <w:pPr>
        <w:pStyle w:val="Examplebody"/>
      </w:pPr>
      <w:r>
        <w:t xml:space="preserve">   30      46.45     6.50    999.968      0.000</w:t>
      </w:r>
    </w:p>
    <w:p w14:paraId="3376D5A2" w14:textId="77777777" w:rsidR="00847A4D" w:rsidRDefault="00847A4D" w:rsidP="00847A4D">
      <w:pPr>
        <w:pStyle w:val="Examplebody"/>
      </w:pPr>
      <w:r>
        <w:t xml:space="preserve">   31      48.45     6.50    999.968      0.000</w:t>
      </w:r>
    </w:p>
    <w:p w14:paraId="70EE85F5" w14:textId="77777777" w:rsidR="00847A4D" w:rsidRDefault="00847A4D" w:rsidP="00847A4D">
      <w:pPr>
        <w:pStyle w:val="Examplebody"/>
      </w:pPr>
      <w:r>
        <w:t xml:space="preserve">   32      50.45     6.50    999.968      0.000</w:t>
      </w:r>
    </w:p>
    <w:p w14:paraId="09960D9B" w14:textId="77777777" w:rsidR="00847A4D" w:rsidRDefault="00847A4D" w:rsidP="00847A4D">
      <w:pPr>
        <w:pStyle w:val="Examplebody"/>
      </w:pPr>
      <w:r>
        <w:t xml:space="preserve">   33      52.45     6.50    999.968      0.000</w:t>
      </w:r>
    </w:p>
    <w:p w14:paraId="5C94A1B0" w14:textId="77777777" w:rsidR="00847A4D" w:rsidRDefault="00847A4D" w:rsidP="00847A4D">
      <w:pPr>
        <w:pStyle w:val="Examplebody"/>
      </w:pPr>
      <w:r>
        <w:t xml:space="preserve">   34      54.45     6.50    999.968      0.000</w:t>
      </w:r>
    </w:p>
    <w:p w14:paraId="328EEA19" w14:textId="4D0BC77C" w:rsidR="0041037A" w:rsidRPr="001B19CA" w:rsidRDefault="00847A4D" w:rsidP="00847A4D">
      <w:pPr>
        <w:pStyle w:val="Examplebody"/>
      </w:pPr>
      <w:r>
        <w:t xml:space="preserve">   35      56.45     6.50    999.968      0.000</w:t>
      </w:r>
    </w:p>
    <w:p w14:paraId="2FB7966D" w14:textId="77777777" w:rsidR="0041037A" w:rsidRPr="001B19CA" w:rsidRDefault="0041037A">
      <w:pPr>
        <w:pStyle w:val="BodyText2"/>
        <w:rPr>
          <w:rFonts w:ascii="Courier New" w:hAnsi="Courier New" w:cs="Courier New"/>
        </w:rPr>
      </w:pPr>
    </w:p>
    <w:p w14:paraId="3112A92B" w14:textId="3FF3502D" w:rsidR="0041037A" w:rsidRPr="008F6D0B" w:rsidRDefault="0041037A">
      <w:pPr>
        <w:pStyle w:val="BodyText"/>
        <w:rPr>
          <w:sz w:val="20"/>
        </w:rPr>
      </w:pPr>
      <w:r w:rsidRPr="008F6D0B">
        <w:rPr>
          <w:sz w:val="20"/>
        </w:rPr>
        <w:t xml:space="preserve">The final information regarding boundary forcing functions is output next and includes inflow constituent concentrations for all boundary inflows. </w:t>
      </w:r>
      <w:r w:rsidRPr="007C4F96">
        <w:rPr>
          <w:i/>
          <w:iCs/>
          <w:sz w:val="20"/>
        </w:rPr>
        <w:t xml:space="preserve"> A great deal of grief can be saved by checking </w:t>
      </w:r>
      <w:del w:id="3873" w:author="Honnalore Steissberg" w:date="2021-08-22T18:56:00Z">
        <w:r w:rsidRPr="007C4F96" w:rsidDel="001479F0">
          <w:rPr>
            <w:i/>
            <w:iCs/>
            <w:sz w:val="20"/>
          </w:rPr>
          <w:delText xml:space="preserve">to ensure </w:delText>
        </w:r>
      </w:del>
      <w:r w:rsidRPr="007C4F96">
        <w:rPr>
          <w:i/>
          <w:iCs/>
          <w:sz w:val="20"/>
        </w:rPr>
        <w:t xml:space="preserve">that </w:t>
      </w:r>
      <w:del w:id="3874" w:author="Honnalore Steissberg" w:date="2021-08-23T13:15:00Z">
        <w:r w:rsidRPr="007C4F96" w:rsidDel="002D737C">
          <w:rPr>
            <w:i/>
            <w:iCs/>
            <w:sz w:val="20"/>
          </w:rPr>
          <w:delText xml:space="preserve">the </w:delText>
        </w:r>
      </w:del>
      <w:r w:rsidRPr="007C4F96">
        <w:rPr>
          <w:i/>
          <w:iCs/>
          <w:sz w:val="20"/>
        </w:rPr>
        <w:t>concentrations are correct</w:t>
      </w:r>
      <w:ins w:id="3875" w:author="Honnalore Steissberg" w:date="2021-08-23T13:16:00Z">
        <w:r w:rsidR="002D737C">
          <w:rPr>
            <w:i/>
            <w:iCs/>
            <w:sz w:val="20"/>
          </w:rPr>
          <w:t>, since</w:t>
        </w:r>
      </w:ins>
      <w:del w:id="3876" w:author="Honnalore Steissberg" w:date="2021-08-23T13:15:00Z">
        <w:r w:rsidRPr="007C4F96" w:rsidDel="002D737C">
          <w:rPr>
            <w:i/>
            <w:iCs/>
            <w:sz w:val="20"/>
          </w:rPr>
          <w:delText xml:space="preserve"> as</w:delText>
        </w:r>
      </w:del>
      <w:r w:rsidRPr="007C4F96">
        <w:rPr>
          <w:i/>
          <w:iCs/>
          <w:sz w:val="20"/>
        </w:rPr>
        <w:t xml:space="preserve"> it is very easy to get the inflow concentrations out of order.</w:t>
      </w:r>
    </w:p>
    <w:p w14:paraId="33F09ABB"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306CD60B" w14:textId="77777777" w:rsidR="0041037A" w:rsidRPr="001B19CA" w:rsidRDefault="0041037A">
      <w:pPr>
        <w:pStyle w:val="Examplebody"/>
      </w:pPr>
      <w:r w:rsidRPr="001B19CA">
        <w:t>Constituent Inflow Concentrations</w:t>
      </w:r>
    </w:p>
    <w:p w14:paraId="5A5C433B" w14:textId="77777777" w:rsidR="0041037A" w:rsidRPr="001B19CA" w:rsidRDefault="0041037A">
      <w:pPr>
        <w:pStyle w:val="Examplebody"/>
      </w:pPr>
      <w:r w:rsidRPr="001B19CA">
        <w:t xml:space="preserve">   Branch 1 [CIN]</w:t>
      </w:r>
    </w:p>
    <w:p w14:paraId="208C031B" w14:textId="77777777" w:rsidR="0041037A" w:rsidRPr="001B19CA" w:rsidRDefault="0041037A">
      <w:pPr>
        <w:pStyle w:val="Examplebody"/>
      </w:pPr>
      <w:r w:rsidRPr="001B19CA">
        <w:t xml:space="preserve">     Dissolved solids   =   43.004 g/m^3 </w:t>
      </w:r>
    </w:p>
    <w:p w14:paraId="365FE007" w14:textId="77777777" w:rsidR="0041037A" w:rsidRPr="001B19CA" w:rsidRDefault="0041037A">
      <w:pPr>
        <w:pStyle w:val="Examplebody"/>
      </w:pPr>
      <w:r w:rsidRPr="001B19CA">
        <w:t xml:space="preserve">     Suspended solids</w:t>
      </w:r>
      <w:proofErr w:type="gramStart"/>
      <w:r w:rsidRPr="001B19CA">
        <w:t>1  =</w:t>
      </w:r>
      <w:proofErr w:type="gramEnd"/>
      <w:r w:rsidRPr="001B19CA">
        <w:t xml:space="preserve">    2.000 g/m^3 </w:t>
      </w:r>
    </w:p>
    <w:p w14:paraId="17222F62" w14:textId="77777777" w:rsidR="0041037A" w:rsidRPr="001B19CA" w:rsidRDefault="0041037A">
      <w:pPr>
        <w:pStyle w:val="Examplebody"/>
      </w:pPr>
      <w:r w:rsidRPr="001B19CA">
        <w:t xml:space="preserve">     Phosphate          =    0.020 g/m^3 </w:t>
      </w:r>
    </w:p>
    <w:p w14:paraId="158076FB" w14:textId="77777777" w:rsidR="0041037A" w:rsidRPr="001B19CA" w:rsidRDefault="0041037A">
      <w:pPr>
        <w:pStyle w:val="Examplebody"/>
      </w:pPr>
      <w:r w:rsidRPr="001B19CA">
        <w:t xml:space="preserve">     Ammonium           =    0.100 g/m^3 </w:t>
      </w:r>
    </w:p>
    <w:p w14:paraId="7C612D62" w14:textId="77777777" w:rsidR="0041037A" w:rsidRPr="001B19CA" w:rsidRDefault="0041037A">
      <w:pPr>
        <w:pStyle w:val="Examplebody"/>
      </w:pPr>
      <w:r w:rsidRPr="001B19CA">
        <w:t xml:space="preserve">     Nitrate nitrite    =    0.200 g/m^3 </w:t>
      </w:r>
    </w:p>
    <w:p w14:paraId="3716FD44" w14:textId="77777777" w:rsidR="0041037A" w:rsidRPr="001B19CA" w:rsidRDefault="0041037A">
      <w:pPr>
        <w:pStyle w:val="Examplebody"/>
      </w:pPr>
      <w:r w:rsidRPr="001B19CA">
        <w:t xml:space="preserve">     Labile DOM         =    0.382 g/m^3 </w:t>
      </w:r>
    </w:p>
    <w:p w14:paraId="07FEEC81" w14:textId="77777777" w:rsidR="0041037A" w:rsidRPr="001B19CA" w:rsidRDefault="0041037A">
      <w:pPr>
        <w:pStyle w:val="Examplebody"/>
      </w:pPr>
      <w:r w:rsidRPr="001B19CA">
        <w:t xml:space="preserve">     Refractory_DOM     =    0.892 g/m^3 </w:t>
      </w:r>
    </w:p>
    <w:p w14:paraId="59C3B953" w14:textId="77777777" w:rsidR="0041037A" w:rsidRPr="001B19CA" w:rsidRDefault="0041037A">
      <w:pPr>
        <w:pStyle w:val="Examplebody"/>
      </w:pPr>
      <w:r w:rsidRPr="001B19CA">
        <w:t xml:space="preserve">     Labile POM         =    0.425 g/m^3 </w:t>
      </w:r>
    </w:p>
    <w:p w14:paraId="44A9824A" w14:textId="77777777" w:rsidR="0041037A" w:rsidRPr="001B19CA" w:rsidRDefault="0041037A">
      <w:pPr>
        <w:pStyle w:val="Examplebody"/>
      </w:pPr>
      <w:r w:rsidRPr="001B19CA">
        <w:t xml:space="preserve">     Algae              =    0.000 g/m^3 </w:t>
      </w:r>
    </w:p>
    <w:p w14:paraId="35F82242" w14:textId="77777777" w:rsidR="0041037A" w:rsidRPr="001B19CA" w:rsidRDefault="0041037A">
      <w:pPr>
        <w:pStyle w:val="Examplebody"/>
      </w:pPr>
      <w:r w:rsidRPr="001B19CA">
        <w:t xml:space="preserve">     Dissolved oxygen   =   12.000 g/m^3 </w:t>
      </w:r>
    </w:p>
    <w:p w14:paraId="0B46FB7F" w14:textId="77777777" w:rsidR="0041037A" w:rsidRPr="001B19CA" w:rsidRDefault="0041037A">
      <w:pPr>
        <w:pStyle w:val="Examplebody"/>
      </w:pPr>
      <w:r w:rsidRPr="001B19CA">
        <w:t xml:space="preserve">  Tributary 1 [CTR]</w:t>
      </w:r>
    </w:p>
    <w:p w14:paraId="3D2AEF7C" w14:textId="77777777" w:rsidR="0041037A" w:rsidRPr="001B19CA" w:rsidRDefault="0041037A">
      <w:pPr>
        <w:pStyle w:val="Examplebody"/>
      </w:pPr>
      <w:r w:rsidRPr="001B19CA">
        <w:t xml:space="preserve">     Dissolved solids   =  161.196 g/m^3 </w:t>
      </w:r>
    </w:p>
    <w:p w14:paraId="3332324D" w14:textId="77777777" w:rsidR="0041037A" w:rsidRPr="001B19CA" w:rsidRDefault="0041037A">
      <w:pPr>
        <w:pStyle w:val="Examplebody"/>
      </w:pPr>
      <w:r w:rsidRPr="001B19CA">
        <w:t xml:space="preserve">     Suspended solids1  =    2.000 g/m^3 </w:t>
      </w:r>
    </w:p>
    <w:p w14:paraId="27C08E0A" w14:textId="77777777" w:rsidR="0041037A" w:rsidRPr="001B19CA" w:rsidRDefault="0041037A">
      <w:pPr>
        <w:pStyle w:val="Examplebody"/>
      </w:pPr>
      <w:r w:rsidRPr="001B19CA">
        <w:t xml:space="preserve">     Phosphate          =    0.020 g/m^3 </w:t>
      </w:r>
    </w:p>
    <w:p w14:paraId="2115D5D9" w14:textId="77777777" w:rsidR="0041037A" w:rsidRPr="001B19CA" w:rsidRDefault="0041037A">
      <w:pPr>
        <w:pStyle w:val="Examplebody"/>
      </w:pPr>
      <w:r w:rsidRPr="001B19CA">
        <w:t xml:space="preserve">     Ammonium           =    0.100 g/m^3 </w:t>
      </w:r>
    </w:p>
    <w:p w14:paraId="5DB9B2DB" w14:textId="77777777" w:rsidR="0041037A" w:rsidRPr="001B19CA" w:rsidRDefault="0041037A">
      <w:pPr>
        <w:pStyle w:val="Examplebody"/>
      </w:pPr>
      <w:r w:rsidRPr="001B19CA">
        <w:t xml:space="preserve">     Nitrate nitrite    =    0.200 g/m^3 </w:t>
      </w:r>
    </w:p>
    <w:p w14:paraId="380F7146" w14:textId="77777777" w:rsidR="0041037A" w:rsidRPr="001B19CA" w:rsidRDefault="0041037A">
      <w:pPr>
        <w:pStyle w:val="Examplebody"/>
      </w:pPr>
      <w:r w:rsidRPr="001B19CA">
        <w:t xml:space="preserve">     Labile DOM         =    0.405 g/m^3 </w:t>
      </w:r>
    </w:p>
    <w:p w14:paraId="43794B9E" w14:textId="77777777" w:rsidR="0041037A" w:rsidRPr="001B19CA" w:rsidRDefault="0041037A">
      <w:pPr>
        <w:pStyle w:val="Examplebody"/>
      </w:pPr>
      <w:r w:rsidRPr="001B19CA">
        <w:t xml:space="preserve">     Refractory_DOM     =    0.945 g/m^3 </w:t>
      </w:r>
    </w:p>
    <w:p w14:paraId="1F56C74A" w14:textId="77777777" w:rsidR="0041037A" w:rsidRPr="001B19CA" w:rsidRDefault="0041037A">
      <w:pPr>
        <w:pStyle w:val="Examplebody"/>
      </w:pPr>
      <w:r w:rsidRPr="001B19CA">
        <w:t xml:space="preserve">     Labile POM         =    0.450 g/m^3 </w:t>
      </w:r>
    </w:p>
    <w:p w14:paraId="5F282205" w14:textId="77777777" w:rsidR="0041037A" w:rsidRPr="001B19CA" w:rsidRDefault="0041037A">
      <w:pPr>
        <w:pStyle w:val="Examplebody"/>
      </w:pPr>
      <w:r w:rsidRPr="001B19CA">
        <w:t xml:space="preserve">     Algae              =    0.000 g/m^3 </w:t>
      </w:r>
    </w:p>
    <w:p w14:paraId="21AE063D" w14:textId="77777777" w:rsidR="0041037A" w:rsidRPr="001B19CA" w:rsidRDefault="0041037A">
      <w:pPr>
        <w:pStyle w:val="Examplebody"/>
      </w:pPr>
      <w:r w:rsidRPr="001B19CA">
        <w:t xml:space="preserve">     Dissolved oxygen   =   11.980 g/m^3 </w:t>
      </w:r>
    </w:p>
    <w:p w14:paraId="2C3225A2" w14:textId="77777777" w:rsidR="0041037A" w:rsidRPr="001B19CA" w:rsidRDefault="0041037A">
      <w:pPr>
        <w:pStyle w:val="BodyText2"/>
        <w:rPr>
          <w:rFonts w:ascii="Courier New" w:hAnsi="Courier New" w:cs="Courier New"/>
        </w:rPr>
      </w:pPr>
    </w:p>
    <w:p w14:paraId="1ADA78AB" w14:textId="77777777" w:rsidR="0041037A" w:rsidRPr="00B7030B" w:rsidRDefault="0041037A" w:rsidP="007C4F96">
      <w:pPr>
        <w:pStyle w:val="Heading4"/>
        <w:spacing w:before="0" w:after="0"/>
        <w:rPr>
          <w:rFonts w:asciiTheme="minorHAnsi" w:hAnsiTheme="minorHAnsi"/>
        </w:rPr>
      </w:pPr>
      <w:bookmarkStart w:id="3877" w:name="_Toc41047927"/>
      <w:r w:rsidRPr="00B7030B">
        <w:rPr>
          <w:rFonts w:asciiTheme="minorHAnsi" w:hAnsiTheme="minorHAnsi"/>
        </w:rPr>
        <w:t>Balances</w:t>
      </w:r>
      <w:bookmarkEnd w:id="3877"/>
    </w:p>
    <w:p w14:paraId="4A53F02B" w14:textId="5B5F7D59" w:rsidR="0041037A" w:rsidRPr="007C4F96" w:rsidRDefault="0041037A" w:rsidP="008F6D0B">
      <w:pPr>
        <w:pStyle w:val="BodyText"/>
        <w:spacing w:after="0"/>
        <w:rPr>
          <w:sz w:val="20"/>
        </w:rPr>
      </w:pPr>
      <w:r w:rsidRPr="007C4F96">
        <w:rPr>
          <w:sz w:val="20"/>
        </w:rPr>
        <w:t xml:space="preserve">If volume, thermal, and/or constituent mass balances are turned on, then </w:t>
      </w:r>
      <w:del w:id="3878" w:author="Honnalore Steissberg" w:date="2021-08-22T19:04:00Z">
        <w:r w:rsidRPr="007C4F96" w:rsidDel="00696A04">
          <w:rPr>
            <w:sz w:val="20"/>
          </w:rPr>
          <w:delText xml:space="preserve">the </w:delText>
        </w:r>
      </w:del>
      <w:r w:rsidRPr="007C4F96">
        <w:rPr>
          <w:sz w:val="20"/>
        </w:rPr>
        <w:t>balances are output next. The</w:t>
      </w:r>
      <w:ins w:id="3879" w:author="Honnalore Steissberg" w:date="2021-08-22T18:58:00Z">
        <w:r w:rsidR="00114941">
          <w:rPr>
            <w:sz w:val="20"/>
          </w:rPr>
          <w:t>se</w:t>
        </w:r>
      </w:ins>
      <w:del w:id="3880" w:author="Honnalore Steissberg" w:date="2021-08-22T18:58:00Z">
        <w:r w:rsidRPr="007C4F96" w:rsidDel="00114941">
          <w:rPr>
            <w:sz w:val="20"/>
          </w:rPr>
          <w:delText>y</w:delText>
        </w:r>
      </w:del>
      <w:r w:rsidRPr="007C4F96">
        <w:rPr>
          <w:sz w:val="20"/>
        </w:rPr>
        <w:t xml:space="preserve"> are computed </w:t>
      </w:r>
      <w:del w:id="3881" w:author="Honnalore Steissberg" w:date="2021-08-22T19:04:00Z">
        <w:r w:rsidRPr="007C4F96" w:rsidDel="00696A04">
          <w:rPr>
            <w:sz w:val="20"/>
          </w:rPr>
          <w:delText xml:space="preserve">for </w:delText>
        </w:r>
      </w:del>
      <w:r w:rsidRPr="007C4F96">
        <w:rPr>
          <w:sz w:val="20"/>
        </w:rPr>
        <w:t xml:space="preserve">separately for each branch and summed for each waterbody.  Information includes the spatially and temporally integrated change in volume since the start of the </w:t>
      </w:r>
      <w:r w:rsidR="00CA7E02" w:rsidRPr="007C4F96">
        <w:rPr>
          <w:sz w:val="20"/>
        </w:rPr>
        <w:t>simulation</w:t>
      </w:r>
      <w:r w:rsidRPr="007C4F96">
        <w:rPr>
          <w:sz w:val="20"/>
        </w:rPr>
        <w:t xml:space="preserve">, the total volume error between the two, and the percent error based on the total volume change.  Using the change in volume rather than the total volume is important for preventing roundoff error </w:t>
      </w:r>
      <w:del w:id="3882" w:author="Honnalore Steissberg" w:date="2021-08-22T19:04:00Z">
        <w:r w:rsidRPr="007C4F96" w:rsidDel="00696A04">
          <w:rPr>
            <w:sz w:val="20"/>
          </w:rPr>
          <w:delText xml:space="preserve">from </w:delText>
        </w:r>
      </w:del>
      <w:ins w:id="3883" w:author="Honnalore Steissberg" w:date="2021-08-22T19:04:00Z">
        <w:r w:rsidR="00696A04">
          <w:rPr>
            <w:sz w:val="20"/>
          </w:rPr>
          <w:t>caused by</w:t>
        </w:r>
        <w:r w:rsidR="00696A04" w:rsidRPr="007C4F96">
          <w:rPr>
            <w:sz w:val="20"/>
          </w:rPr>
          <w:t xml:space="preserve"> </w:t>
        </w:r>
      </w:ins>
      <w:r w:rsidRPr="007C4F96">
        <w:rPr>
          <w:sz w:val="20"/>
        </w:rPr>
        <w:t>masking the results of the balance.  The volume balance is computed as</w:t>
      </w:r>
      <w:del w:id="3884" w:author="Honnalore Steissberg" w:date="2021-08-22T19:04:00Z">
        <w:r w:rsidRPr="007C4F96" w:rsidDel="00696A04">
          <w:rPr>
            <w:sz w:val="20"/>
          </w:rPr>
          <w:delText>:</w:delText>
        </w:r>
      </w:del>
    </w:p>
    <w:p w14:paraId="1131765E" w14:textId="77777777" w:rsidR="0041037A" w:rsidRPr="007C4F96" w:rsidRDefault="00C51A7D" w:rsidP="00DC03F9">
      <w:pPr>
        <w:pStyle w:val="Equation0"/>
        <w:spacing w:after="0"/>
        <w:rPr>
          <w:sz w:val="20"/>
        </w:rPr>
      </w:pPr>
      <m:oMathPara>
        <m:oMath>
          <m:limLow>
            <m:limLowPr>
              <m:ctrlPr>
                <w:ins w:id="3885" w:author="Honnalore Steissberg" w:date="2021-07-30T09:49:00Z">
                  <w:rPr>
                    <w:rFonts w:ascii="Cambria Math" w:hAnsi="Cambria Math"/>
                    <w:i/>
                    <w:sz w:val="20"/>
                  </w:rPr>
                </w:ins>
              </m:ctrlPr>
            </m:limLowPr>
            <m:e>
              <m:groupChr>
                <m:groupChrPr>
                  <m:ctrlPr>
                    <w:ins w:id="3886" w:author="Honnalore Steissberg" w:date="2021-07-30T09:49:00Z">
                      <w:rPr>
                        <w:rFonts w:ascii="Cambria Math" w:hAnsi="Cambria Math"/>
                        <w:i/>
                        <w:sz w:val="20"/>
                      </w:rPr>
                    </w:ins>
                  </m:ctrlPr>
                </m:groupChrPr>
                <m:e>
                  <m:r>
                    <w:rPr>
                      <w:rFonts w:ascii="Cambria Math"/>
                      <w:sz w:val="20"/>
                    </w:rPr>
                    <m:t>ΔS</m:t>
                  </m:r>
                </m:e>
              </m:groupChr>
            </m:e>
            <m:lim>
              <m:eqArr>
                <m:eqArrPr>
                  <m:ctrlPr>
                    <w:ins w:id="3887" w:author="Honnalore Steissberg" w:date="2021-07-30T09:49:00Z">
                      <w:rPr>
                        <w:rFonts w:ascii="Cambria Math" w:hAnsi="Cambria Math"/>
                        <w:i/>
                        <w:sz w:val="20"/>
                      </w:rPr>
                    </w:ins>
                  </m:ctrlPr>
                </m:eqArrPr>
                <m:e>
                  <m:r>
                    <w:rPr>
                      <w:rFonts w:ascii="Cambria Math"/>
                      <w:sz w:val="20"/>
                    </w:rPr>
                    <m:t>&amp;</m:t>
                  </m:r>
                  <m:r>
                    <m:rPr>
                      <m:nor/>
                    </m:rPr>
                    <w:rPr>
                      <w:rFonts w:ascii="Cambria Math"/>
                      <w:sz w:val="20"/>
                    </w:rPr>
                    <m:t>spatially integrated</m:t>
                  </m:r>
                  <m:ctrlPr>
                    <w:ins w:id="3888" w:author="Honnalore Steissberg" w:date="2021-07-30T09:49:00Z">
                      <w:rPr>
                        <w:rFonts w:ascii="Cambria Math" w:hAnsi="Cambria Math"/>
                        <w:sz w:val="20"/>
                      </w:rPr>
                    </w:ins>
                  </m:ctrlPr>
                </m:e>
                <m:e>
                  <m:r>
                    <w:rPr>
                      <w:rFonts w:ascii="Cambria Math"/>
                      <w:sz w:val="20"/>
                    </w:rPr>
                    <m:t>&amp;</m:t>
                  </m:r>
                  <m:r>
                    <m:rPr>
                      <m:nor/>
                    </m:rPr>
                    <w:rPr>
                      <w:rFonts w:ascii="Cambria Math"/>
                      <w:sz w:val="20"/>
                    </w:rPr>
                    <m:t xml:space="preserve">           volume</m:t>
                  </m:r>
                  <m:ctrlPr>
                    <w:ins w:id="3889" w:author="Honnalore Steissberg" w:date="2021-07-30T09:49:00Z">
                      <w:rPr>
                        <w:rFonts w:ascii="Cambria Math" w:hAnsi="Cambria Math"/>
                        <w:sz w:val="20"/>
                      </w:rPr>
                    </w:ins>
                  </m:ctrlPr>
                </m:e>
              </m:eqArr>
            </m:lim>
          </m:limLow>
          <m:r>
            <w:rPr>
              <w:rFonts w:ascii="Cambria Math"/>
              <w:sz w:val="20"/>
            </w:rPr>
            <m:t>=</m:t>
          </m:r>
          <m:limLow>
            <m:limLowPr>
              <m:ctrlPr>
                <w:ins w:id="3890" w:author="Honnalore Steissberg" w:date="2021-07-30T09:49:00Z">
                  <w:rPr>
                    <w:rFonts w:ascii="Cambria Math" w:hAnsi="Cambria Math"/>
                    <w:i/>
                    <w:sz w:val="20"/>
                  </w:rPr>
                </w:ins>
              </m:ctrlPr>
            </m:limLowPr>
            <m:e>
              <m:groupChr>
                <m:groupChrPr>
                  <m:ctrlPr>
                    <w:ins w:id="3891" w:author="Honnalore Steissberg" w:date="2021-07-30T09:49:00Z">
                      <w:rPr>
                        <w:rFonts w:ascii="Cambria Math" w:hAnsi="Cambria Math"/>
                        <w:i/>
                        <w:sz w:val="20"/>
                      </w:rPr>
                    </w:ins>
                  </m:ctrlPr>
                </m:groupChrPr>
                <m:e>
                  <m:nary>
                    <m:naryPr>
                      <m:chr m:val="∑"/>
                      <m:subHide m:val="1"/>
                      <m:supHide m:val="1"/>
                      <m:ctrlPr>
                        <w:ins w:id="3892" w:author="Honnalore Steissberg" w:date="2021-07-30T09:49:00Z">
                          <w:rPr>
                            <w:rFonts w:ascii="Cambria Math" w:hAnsi="Cambria Math"/>
                            <w:i/>
                            <w:sz w:val="20"/>
                          </w:rPr>
                        </w:ins>
                      </m:ctrlPr>
                    </m:naryPr>
                    <m:sub/>
                    <m:sup/>
                    <m:e>
                      <m:sSub>
                        <m:sSubPr>
                          <m:ctrlPr>
                            <w:ins w:id="3893" w:author="Honnalore Steissberg" w:date="2021-07-30T09:49:00Z">
                              <w:rPr>
                                <w:rFonts w:ascii="Cambria Math" w:hAnsi="Cambria Math"/>
                                <w:i/>
                                <w:sz w:val="20"/>
                              </w:rPr>
                            </w:ins>
                          </m:ctrlPr>
                        </m:sSubPr>
                        <m:e>
                          <m:r>
                            <w:rPr>
                              <w:rFonts w:ascii="Cambria Math"/>
                              <w:sz w:val="20"/>
                            </w:rPr>
                            <m:t>Q</m:t>
                          </m:r>
                        </m:e>
                        <m:sub>
                          <m:r>
                            <w:rPr>
                              <w:rFonts w:ascii="Cambria Math"/>
                              <w:sz w:val="20"/>
                            </w:rPr>
                            <m:t>in</m:t>
                          </m:r>
                        </m:sub>
                      </m:sSub>
                    </m:e>
                  </m:nary>
                  <m:r>
                    <w:rPr>
                      <w:rFonts w:ascii="Cambria Math"/>
                      <w:sz w:val="20"/>
                    </w:rPr>
                    <m:t>-</m:t>
                  </m:r>
                  <m:nary>
                    <m:naryPr>
                      <m:chr m:val="∑"/>
                      <m:subHide m:val="1"/>
                      <m:supHide m:val="1"/>
                      <m:ctrlPr>
                        <w:ins w:id="3894" w:author="Honnalore Steissberg" w:date="2021-07-30T09:49:00Z">
                          <w:rPr>
                            <w:rFonts w:ascii="Cambria Math" w:hAnsi="Cambria Math"/>
                            <w:i/>
                            <w:sz w:val="20"/>
                          </w:rPr>
                        </w:ins>
                      </m:ctrlPr>
                    </m:naryPr>
                    <m:sub/>
                    <m:sup/>
                    <m:e>
                      <m:sSub>
                        <m:sSubPr>
                          <m:ctrlPr>
                            <w:ins w:id="3895" w:author="Honnalore Steissberg" w:date="2021-07-30T09:49:00Z">
                              <w:rPr>
                                <w:rFonts w:ascii="Cambria Math" w:hAnsi="Cambria Math"/>
                                <w:i/>
                                <w:sz w:val="20"/>
                              </w:rPr>
                            </w:ins>
                          </m:ctrlPr>
                        </m:sSubPr>
                        <m:e>
                          <m:r>
                            <w:rPr>
                              <w:rFonts w:ascii="Cambria Math"/>
                              <w:sz w:val="20"/>
                            </w:rPr>
                            <m:t>Q</m:t>
                          </m:r>
                        </m:e>
                        <m:sub>
                          <m:r>
                            <w:rPr>
                              <w:rFonts w:ascii="Cambria Math"/>
                              <w:sz w:val="20"/>
                            </w:rPr>
                            <m:t>out</m:t>
                          </m:r>
                        </m:sub>
                      </m:sSub>
                    </m:e>
                  </m:nary>
                </m:e>
              </m:groupChr>
            </m:e>
            <m:lim>
              <m:eqArr>
                <m:eqArrPr>
                  <m:ctrlPr>
                    <w:ins w:id="3896" w:author="Honnalore Steissberg" w:date="2021-07-30T09:49:00Z">
                      <w:rPr>
                        <w:rFonts w:ascii="Cambria Math" w:hAnsi="Cambria Math"/>
                        <w:i/>
                        <w:sz w:val="20"/>
                      </w:rPr>
                    </w:ins>
                  </m:ctrlPr>
                </m:eqArrPr>
                <m:e>
                  <m:r>
                    <w:rPr>
                      <w:rFonts w:ascii="Cambria Math"/>
                      <w:sz w:val="20"/>
                    </w:rPr>
                    <m:t>&amp;</m:t>
                  </m:r>
                  <m:r>
                    <m:rPr>
                      <m:nor/>
                    </m:rPr>
                    <w:rPr>
                      <w:rFonts w:ascii="Cambria Math"/>
                      <w:sz w:val="20"/>
                    </w:rPr>
                    <m:t>temporally integrated</m:t>
                  </m:r>
                  <m:ctrlPr>
                    <w:ins w:id="3897" w:author="Honnalore Steissberg" w:date="2021-07-30T09:49:00Z">
                      <w:rPr>
                        <w:rFonts w:ascii="Cambria Math" w:hAnsi="Cambria Math"/>
                        <w:sz w:val="20"/>
                      </w:rPr>
                    </w:ins>
                  </m:ctrlPr>
                </m:e>
                <m:e>
                  <m:r>
                    <w:rPr>
                      <w:rFonts w:ascii="Cambria Math"/>
                      <w:sz w:val="20"/>
                    </w:rPr>
                    <m:t>&amp;</m:t>
                  </m:r>
                  <m:r>
                    <m:rPr>
                      <m:nor/>
                    </m:rPr>
                    <w:rPr>
                      <w:rFonts w:ascii="Cambria Math"/>
                      <w:sz w:val="20"/>
                    </w:rPr>
                    <m:t xml:space="preserve">              volume</m:t>
                  </m:r>
                  <m:ctrlPr>
                    <w:ins w:id="3898" w:author="Honnalore Steissberg" w:date="2021-07-30T09:49:00Z">
                      <w:rPr>
                        <w:rFonts w:ascii="Cambria Math" w:hAnsi="Cambria Math"/>
                        <w:sz w:val="20"/>
                      </w:rPr>
                    </w:ins>
                  </m:ctrlPr>
                </m:e>
              </m:eqArr>
            </m:lim>
          </m:limLow>
        </m:oMath>
      </m:oMathPara>
    </w:p>
    <w:p w14:paraId="3196B856" w14:textId="77777777" w:rsidR="0041037A" w:rsidRPr="007C4F96" w:rsidRDefault="0041037A" w:rsidP="008F6D0B">
      <w:pPr>
        <w:pStyle w:val="BodyText"/>
        <w:spacing w:after="0"/>
        <w:rPr>
          <w:sz w:val="20"/>
        </w:rPr>
      </w:pPr>
      <w:r w:rsidRPr="007C4F96">
        <w:rPr>
          <w:sz w:val="20"/>
        </w:rPr>
        <w:t>where</w:t>
      </w:r>
      <w:del w:id="3899" w:author="Honnalore Steissberg" w:date="2021-08-22T19:04:00Z">
        <w:r w:rsidRPr="007C4F96" w:rsidDel="00696A04">
          <w:rPr>
            <w:sz w:val="20"/>
          </w:rPr>
          <w:delText>:</w:delText>
        </w:r>
      </w:del>
    </w:p>
    <w:p w14:paraId="7E2A79F4" w14:textId="77777777" w:rsidR="0041037A" w:rsidRPr="007C4F96" w:rsidRDefault="0041037A">
      <w:pPr>
        <w:pStyle w:val="Variabledefinition"/>
        <w:rPr>
          <w:sz w:val="20"/>
          <w:szCs w:val="20"/>
        </w:rPr>
      </w:pPr>
      <w:r w:rsidRPr="007C4F96">
        <w:rPr>
          <w:sz w:val="20"/>
          <w:szCs w:val="20"/>
        </w:rPr>
        <w:tab/>
        <w:t>ΔS</w:t>
      </w:r>
      <w:r w:rsidRPr="007C4F96">
        <w:rPr>
          <w:sz w:val="20"/>
          <w:szCs w:val="20"/>
        </w:rPr>
        <w:tab/>
        <w:t>=</w:t>
      </w:r>
      <w:r w:rsidRPr="007C4F96">
        <w:rPr>
          <w:sz w:val="20"/>
          <w:szCs w:val="20"/>
        </w:rPr>
        <w:tab/>
        <w:t>change in volume,</w:t>
      </w:r>
      <w:r w:rsidRPr="007C4F96">
        <w:rPr>
          <w:i/>
          <w:iCs/>
          <w:sz w:val="20"/>
          <w:szCs w:val="20"/>
        </w:rPr>
        <w:t xml:space="preserve"> m</w:t>
      </w:r>
      <w:r w:rsidRPr="007C4F96">
        <w:rPr>
          <w:i/>
          <w:iCs/>
          <w:sz w:val="20"/>
          <w:szCs w:val="20"/>
          <w:vertAlign w:val="superscript"/>
        </w:rPr>
        <w:t>3</w:t>
      </w:r>
    </w:p>
    <w:p w14:paraId="3E95871E" w14:textId="77777777" w:rsidR="0041037A" w:rsidRPr="007C4F96" w:rsidRDefault="0041037A">
      <w:pPr>
        <w:pStyle w:val="Variabledefinition"/>
        <w:rPr>
          <w:sz w:val="20"/>
          <w:szCs w:val="20"/>
        </w:rPr>
      </w:pPr>
      <w:r w:rsidRPr="007C4F96">
        <w:rPr>
          <w:sz w:val="20"/>
          <w:szCs w:val="20"/>
        </w:rPr>
        <w:lastRenderedPageBreak/>
        <w:tab/>
      </w:r>
      <w:proofErr w:type="spellStart"/>
      <w:r w:rsidRPr="007C4F96">
        <w:rPr>
          <w:sz w:val="20"/>
          <w:szCs w:val="20"/>
        </w:rPr>
        <w:t>ΣQ</w:t>
      </w:r>
      <w:r w:rsidRPr="007C4F96">
        <w:rPr>
          <w:sz w:val="20"/>
          <w:szCs w:val="20"/>
          <w:vertAlign w:val="subscript"/>
        </w:rPr>
        <w:t>in</w:t>
      </w:r>
      <w:proofErr w:type="spellEnd"/>
      <w:r w:rsidRPr="007C4F96">
        <w:rPr>
          <w:sz w:val="20"/>
          <w:szCs w:val="20"/>
        </w:rPr>
        <w:tab/>
        <w:t>=</w:t>
      </w:r>
      <w:r w:rsidRPr="007C4F96">
        <w:rPr>
          <w:sz w:val="20"/>
          <w:szCs w:val="20"/>
        </w:rPr>
        <w:tab/>
        <w:t xml:space="preserve">sum of all inflows, </w:t>
      </w:r>
      <w:r w:rsidRPr="007C4F96">
        <w:rPr>
          <w:i/>
          <w:iCs/>
          <w:sz w:val="20"/>
          <w:szCs w:val="20"/>
        </w:rPr>
        <w:t>m</w:t>
      </w:r>
      <w:r w:rsidRPr="007C4F96">
        <w:rPr>
          <w:i/>
          <w:iCs/>
          <w:sz w:val="20"/>
          <w:szCs w:val="20"/>
          <w:vertAlign w:val="superscript"/>
        </w:rPr>
        <w:t>3</w:t>
      </w:r>
    </w:p>
    <w:p w14:paraId="096D5EF2" w14:textId="4ED92C46" w:rsidR="0041037A" w:rsidRPr="007C4F96" w:rsidRDefault="0041037A">
      <w:pPr>
        <w:pStyle w:val="Variabledefinition"/>
        <w:rPr>
          <w:sz w:val="20"/>
          <w:szCs w:val="20"/>
        </w:rPr>
      </w:pPr>
      <w:r w:rsidRPr="007C4F96">
        <w:rPr>
          <w:sz w:val="20"/>
          <w:szCs w:val="20"/>
        </w:rPr>
        <w:tab/>
      </w:r>
      <w:proofErr w:type="spellStart"/>
      <w:r w:rsidRPr="007C4F96">
        <w:rPr>
          <w:sz w:val="20"/>
          <w:szCs w:val="20"/>
        </w:rPr>
        <w:t>ΣQ</w:t>
      </w:r>
      <w:r w:rsidRPr="007C4F96">
        <w:rPr>
          <w:sz w:val="20"/>
          <w:szCs w:val="20"/>
          <w:vertAlign w:val="subscript"/>
        </w:rPr>
        <w:t>out</w:t>
      </w:r>
      <w:proofErr w:type="spellEnd"/>
      <w:r w:rsidRPr="007C4F96">
        <w:rPr>
          <w:sz w:val="20"/>
          <w:szCs w:val="20"/>
        </w:rPr>
        <w:tab/>
        <w:t>=</w:t>
      </w:r>
      <w:r w:rsidRPr="007C4F96">
        <w:rPr>
          <w:sz w:val="20"/>
          <w:szCs w:val="20"/>
        </w:rPr>
        <w:tab/>
        <w:t>sum of all outflows,</w:t>
      </w:r>
      <w:r w:rsidRPr="007C4F96">
        <w:rPr>
          <w:i/>
          <w:iCs/>
          <w:sz w:val="20"/>
          <w:szCs w:val="20"/>
        </w:rPr>
        <w:t xml:space="preserve"> m</w:t>
      </w:r>
      <w:r w:rsidRPr="007C4F96">
        <w:rPr>
          <w:i/>
          <w:iCs/>
          <w:sz w:val="20"/>
          <w:szCs w:val="20"/>
          <w:vertAlign w:val="superscript"/>
        </w:rPr>
        <w:t>3</w:t>
      </w:r>
      <w:ins w:id="3900" w:author="Honnalore Steissberg" w:date="2021-08-22T19:05:00Z">
        <w:r w:rsidR="00696A04">
          <w:rPr>
            <w:i/>
            <w:iCs/>
            <w:sz w:val="20"/>
            <w:szCs w:val="20"/>
            <w:vertAlign w:val="superscript"/>
          </w:rPr>
          <w:t xml:space="preserve"> </w:t>
        </w:r>
      </w:ins>
    </w:p>
    <w:p w14:paraId="43E0239C" w14:textId="77777777" w:rsidR="0041037A" w:rsidRPr="007C4F96" w:rsidRDefault="0041037A">
      <w:pPr>
        <w:pStyle w:val="Variabledefinition"/>
        <w:rPr>
          <w:sz w:val="20"/>
          <w:szCs w:val="20"/>
        </w:rPr>
      </w:pPr>
    </w:p>
    <w:p w14:paraId="08C2EC45" w14:textId="77777777" w:rsidR="0041037A" w:rsidRPr="007C4F96" w:rsidRDefault="0041037A">
      <w:pPr>
        <w:pStyle w:val="BodyText"/>
        <w:rPr>
          <w:sz w:val="20"/>
        </w:rPr>
      </w:pPr>
      <w:r w:rsidRPr="007C4F96">
        <w:rPr>
          <w:sz w:val="20"/>
        </w:rPr>
        <w:t>Energy and mass balances are computed similarly. Errors should be on the order of 10</w:t>
      </w:r>
      <w:r w:rsidRPr="007C4F96">
        <w:rPr>
          <w:sz w:val="20"/>
          <w:vertAlign w:val="superscript"/>
        </w:rPr>
        <w:t>-</w:t>
      </w:r>
      <w:r w:rsidR="004B29A4">
        <w:rPr>
          <w:sz w:val="20"/>
          <w:vertAlign w:val="superscript"/>
        </w:rPr>
        <w:t>6</w:t>
      </w:r>
      <w:r w:rsidRPr="007C4F96">
        <w:rPr>
          <w:sz w:val="20"/>
        </w:rPr>
        <w:t xml:space="preserve"> to 10</w:t>
      </w:r>
      <w:r w:rsidRPr="007C4F96">
        <w:rPr>
          <w:sz w:val="20"/>
          <w:vertAlign w:val="superscript"/>
        </w:rPr>
        <w:t>-13</w:t>
      </w:r>
      <w:r w:rsidRPr="007C4F96">
        <w:rPr>
          <w:sz w:val="20"/>
        </w:rPr>
        <w:t xml:space="preserve"> percent, which means that the model is essentially conserving water to machine accuracy.  This computation is routinely used to debug and find errors in the code.</w:t>
      </w:r>
    </w:p>
    <w:p w14:paraId="38EEC951"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3BADEF62" w14:textId="77777777" w:rsidR="0041037A" w:rsidRPr="001B19CA" w:rsidRDefault="0041037A">
      <w:pPr>
        <w:pStyle w:val="Examplebody"/>
      </w:pPr>
      <w:r w:rsidRPr="001B19CA">
        <w:t>Water Balance</w:t>
      </w:r>
    </w:p>
    <w:p w14:paraId="1AC55CF8" w14:textId="77777777" w:rsidR="0041037A" w:rsidRPr="001B19CA" w:rsidRDefault="0041037A">
      <w:pPr>
        <w:pStyle w:val="Examplebody"/>
      </w:pPr>
      <w:r w:rsidRPr="001B19CA">
        <w:t xml:space="preserve">   Waterbody 1</w:t>
      </w:r>
    </w:p>
    <w:p w14:paraId="208C4BD2" w14:textId="77777777" w:rsidR="0041037A" w:rsidRPr="001B19CA" w:rsidRDefault="0041037A">
      <w:pPr>
        <w:pStyle w:val="Examplebody"/>
      </w:pPr>
      <w:r w:rsidRPr="001B19CA">
        <w:t xml:space="preserve">     Spatial </w:t>
      </w:r>
      <w:proofErr w:type="gramStart"/>
      <w:r w:rsidRPr="001B19CA">
        <w:t>change  [</w:t>
      </w:r>
      <w:proofErr w:type="gramEnd"/>
      <w:r w:rsidRPr="001B19CA">
        <w:t>VOLSR]  = -0.20089851E+06 m^3</w:t>
      </w:r>
    </w:p>
    <w:p w14:paraId="414573D5" w14:textId="77777777" w:rsidR="0041037A" w:rsidRPr="001B19CA" w:rsidRDefault="0041037A">
      <w:pPr>
        <w:pStyle w:val="Examplebody"/>
      </w:pPr>
      <w:r w:rsidRPr="001B19CA">
        <w:t xml:space="preserve">     Temporal change [</w:t>
      </w:r>
      <w:proofErr w:type="gramStart"/>
      <w:r w:rsidRPr="001B19CA">
        <w:t>VOLTR]  =</w:t>
      </w:r>
      <w:proofErr w:type="gramEnd"/>
      <w:r w:rsidRPr="001B19CA">
        <w:t xml:space="preserve"> -0.20089851E+06 m^3</w:t>
      </w:r>
    </w:p>
    <w:p w14:paraId="2079833B" w14:textId="77777777" w:rsidR="0041037A" w:rsidRPr="001B19CA" w:rsidRDefault="0041037A">
      <w:pPr>
        <w:pStyle w:val="Examplebody"/>
      </w:pPr>
      <w:r w:rsidRPr="001B19CA">
        <w:t xml:space="preserve">     Volume error             </w:t>
      </w:r>
      <w:proofErr w:type="gramStart"/>
      <w:r w:rsidRPr="001B19CA">
        <w:t>=  0.10186341E</w:t>
      </w:r>
      <w:proofErr w:type="gramEnd"/>
      <w:r w:rsidRPr="001B19CA">
        <w:t>-08 m^3</w:t>
      </w:r>
    </w:p>
    <w:p w14:paraId="70AC2188" w14:textId="77777777" w:rsidR="0041037A" w:rsidRPr="001B19CA" w:rsidRDefault="0041037A">
      <w:pPr>
        <w:pStyle w:val="Examplebody"/>
      </w:pPr>
      <w:r w:rsidRPr="001B19CA">
        <w:t xml:space="preserve">     Percent error            = -0.50703913E-12 %</w:t>
      </w:r>
    </w:p>
    <w:p w14:paraId="168F59F7" w14:textId="77777777" w:rsidR="0041037A" w:rsidRPr="001B19CA" w:rsidRDefault="0041037A">
      <w:pPr>
        <w:pStyle w:val="Examplebody"/>
      </w:pPr>
      <w:r w:rsidRPr="001B19CA">
        <w:t xml:space="preserve">   Branch 1</w:t>
      </w:r>
    </w:p>
    <w:p w14:paraId="147B2071" w14:textId="77777777" w:rsidR="0041037A" w:rsidRPr="001B19CA" w:rsidRDefault="0041037A">
      <w:pPr>
        <w:pStyle w:val="Examplebody"/>
      </w:pPr>
      <w:r w:rsidRPr="001B19CA">
        <w:t xml:space="preserve">     Spatial </w:t>
      </w:r>
      <w:proofErr w:type="gramStart"/>
      <w:r w:rsidRPr="001B19CA">
        <w:t>change  [</w:t>
      </w:r>
      <w:proofErr w:type="gramEnd"/>
      <w:r w:rsidRPr="001B19CA">
        <w:t>VOLSBR] = -0.13863158E+06 m^3</w:t>
      </w:r>
    </w:p>
    <w:p w14:paraId="52983C02" w14:textId="77777777" w:rsidR="0041037A" w:rsidRPr="001B19CA" w:rsidRDefault="0041037A">
      <w:pPr>
        <w:pStyle w:val="Examplebody"/>
      </w:pPr>
      <w:r w:rsidRPr="001B19CA">
        <w:t xml:space="preserve">     Temporal change [VOLTBR] = -0.13863158E+06 m^3</w:t>
      </w:r>
    </w:p>
    <w:p w14:paraId="3542F1F8" w14:textId="77777777" w:rsidR="0041037A" w:rsidRPr="001B19CA" w:rsidRDefault="0041037A">
      <w:pPr>
        <w:pStyle w:val="Examplebody"/>
      </w:pPr>
      <w:r w:rsidRPr="001B19CA">
        <w:t xml:space="preserve">     Volume error             </w:t>
      </w:r>
      <w:proofErr w:type="gramStart"/>
      <w:r w:rsidRPr="001B19CA">
        <w:t>=  0.10768417E</w:t>
      </w:r>
      <w:proofErr w:type="gramEnd"/>
      <w:r w:rsidRPr="001B19CA">
        <w:t>-08 m^3</w:t>
      </w:r>
    </w:p>
    <w:p w14:paraId="64497761" w14:textId="77777777" w:rsidR="0041037A" w:rsidRPr="001B19CA" w:rsidRDefault="0041037A">
      <w:pPr>
        <w:pStyle w:val="Examplebody"/>
      </w:pPr>
      <w:r w:rsidRPr="001B19CA">
        <w:t xml:space="preserve">     Percent error            = -0.77676510E-12 %</w:t>
      </w:r>
    </w:p>
    <w:p w14:paraId="7175BE98" w14:textId="77777777" w:rsidR="0041037A" w:rsidRPr="001B19CA" w:rsidRDefault="0041037A">
      <w:pPr>
        <w:pStyle w:val="Examplebody"/>
      </w:pPr>
      <w:r w:rsidRPr="001B19CA">
        <w:t xml:space="preserve">   Branch 2</w:t>
      </w:r>
    </w:p>
    <w:p w14:paraId="4D1DBECF" w14:textId="77777777" w:rsidR="0041037A" w:rsidRPr="001B19CA" w:rsidRDefault="0041037A">
      <w:pPr>
        <w:pStyle w:val="Examplebody"/>
      </w:pPr>
      <w:r w:rsidRPr="001B19CA">
        <w:t xml:space="preserve">     Spatial </w:t>
      </w:r>
      <w:proofErr w:type="gramStart"/>
      <w:r w:rsidRPr="001B19CA">
        <w:t>change  [</w:t>
      </w:r>
      <w:proofErr w:type="gramEnd"/>
      <w:r w:rsidRPr="001B19CA">
        <w:t>VOLSBR] = -0.28973777E+05 m^3</w:t>
      </w:r>
    </w:p>
    <w:p w14:paraId="092DF321" w14:textId="77777777" w:rsidR="0041037A" w:rsidRPr="001B19CA" w:rsidRDefault="0041037A">
      <w:pPr>
        <w:pStyle w:val="Examplebody"/>
      </w:pPr>
      <w:r w:rsidRPr="001B19CA">
        <w:t xml:space="preserve">     Temporal change [VOLTBR] = -0.28973777E+05 m^3</w:t>
      </w:r>
    </w:p>
    <w:p w14:paraId="42D4E9FE" w14:textId="77777777" w:rsidR="0041037A" w:rsidRPr="001B19CA" w:rsidRDefault="0041037A">
      <w:pPr>
        <w:pStyle w:val="Examplebody"/>
      </w:pPr>
      <w:r w:rsidRPr="001B19CA">
        <w:t xml:space="preserve">     Volume error             = -0.76397555E-10 m^3</w:t>
      </w:r>
    </w:p>
    <w:p w14:paraId="7D21872B" w14:textId="77777777" w:rsidR="0041037A" w:rsidRPr="001B19CA" w:rsidRDefault="0041037A">
      <w:pPr>
        <w:pStyle w:val="Examplebody"/>
      </w:pPr>
      <w:r w:rsidRPr="001B19CA">
        <w:t xml:space="preserve">     Percent error            </w:t>
      </w:r>
      <w:proofErr w:type="gramStart"/>
      <w:r w:rsidRPr="001B19CA">
        <w:t>=  0.26367827E</w:t>
      </w:r>
      <w:proofErr w:type="gramEnd"/>
      <w:r w:rsidRPr="001B19CA">
        <w:t>-12 %</w:t>
      </w:r>
    </w:p>
    <w:p w14:paraId="0A4B6AEB" w14:textId="77777777" w:rsidR="0041037A" w:rsidRPr="001B19CA" w:rsidRDefault="0041037A">
      <w:pPr>
        <w:pStyle w:val="Examplebody"/>
      </w:pPr>
    </w:p>
    <w:p w14:paraId="0A517B3D" w14:textId="77777777" w:rsidR="0041037A" w:rsidRPr="001B19CA" w:rsidRDefault="0041037A">
      <w:pPr>
        <w:pStyle w:val="Examplebody"/>
      </w:pPr>
      <w:r w:rsidRPr="001B19CA">
        <w:t xml:space="preserve"> Energy Balance</w:t>
      </w:r>
    </w:p>
    <w:p w14:paraId="72F179AC" w14:textId="77777777" w:rsidR="0041037A" w:rsidRPr="001B19CA" w:rsidRDefault="0041037A">
      <w:pPr>
        <w:pStyle w:val="Examplebody"/>
      </w:pPr>
    </w:p>
    <w:p w14:paraId="34D5A343" w14:textId="77777777" w:rsidR="0041037A" w:rsidRPr="001B19CA" w:rsidRDefault="0041037A">
      <w:pPr>
        <w:pStyle w:val="Examplebody"/>
      </w:pPr>
      <w:r w:rsidRPr="001B19CA">
        <w:t xml:space="preserve">   Waterbody 1</w:t>
      </w:r>
    </w:p>
    <w:p w14:paraId="02E50AD9" w14:textId="77777777" w:rsidR="0041037A" w:rsidRPr="001B19CA" w:rsidRDefault="0041037A">
      <w:pPr>
        <w:pStyle w:val="Examplebody"/>
      </w:pPr>
      <w:r w:rsidRPr="001B19CA">
        <w:t xml:space="preserve">     Spatially integrated energy</w:t>
      </w:r>
      <w:proofErr w:type="gramStart"/>
      <w:r w:rsidRPr="001B19CA">
        <w:t xml:space="preserve">   [</w:t>
      </w:r>
      <w:proofErr w:type="gramEnd"/>
      <w:r w:rsidRPr="001B19CA">
        <w:t>ESR] =  0.29332063E+12 kJ</w:t>
      </w:r>
    </w:p>
    <w:p w14:paraId="27DDE194" w14:textId="77777777" w:rsidR="0041037A" w:rsidRPr="001B19CA" w:rsidRDefault="0041037A">
      <w:pPr>
        <w:pStyle w:val="Examplebody"/>
      </w:pPr>
      <w:r w:rsidRPr="001B19CA">
        <w:t xml:space="preserve">     Temporally integrated </w:t>
      </w:r>
      <w:proofErr w:type="gramStart"/>
      <w:r w:rsidRPr="001B19CA">
        <w:t>energy  [</w:t>
      </w:r>
      <w:proofErr w:type="gramEnd"/>
      <w:r w:rsidRPr="001B19CA">
        <w:t>ETR] =  0.29332063E+12 kJ</w:t>
      </w:r>
    </w:p>
    <w:p w14:paraId="0623ADD5" w14:textId="77777777" w:rsidR="0041037A" w:rsidRPr="001B19CA" w:rsidRDefault="0041037A">
      <w:pPr>
        <w:pStyle w:val="Examplebody"/>
      </w:pPr>
      <w:r w:rsidRPr="001B19CA">
        <w:t xml:space="preserve">     Energy error                        = -0.28701192E+01 kJ</w:t>
      </w:r>
    </w:p>
    <w:p w14:paraId="21D07E4D" w14:textId="77777777" w:rsidR="0041037A" w:rsidRPr="001B19CA" w:rsidRDefault="0041037A">
      <w:pPr>
        <w:pStyle w:val="Examplebody"/>
      </w:pPr>
      <w:r w:rsidRPr="001B19CA">
        <w:t xml:space="preserve">     Percent error                       = -0.97849211E-09 %</w:t>
      </w:r>
    </w:p>
    <w:p w14:paraId="568A131B" w14:textId="77777777" w:rsidR="0041037A" w:rsidRPr="001B19CA" w:rsidRDefault="0041037A">
      <w:pPr>
        <w:pStyle w:val="Examplebody"/>
      </w:pPr>
      <w:r w:rsidRPr="001B19CA">
        <w:t xml:space="preserve">   Branch 1</w:t>
      </w:r>
    </w:p>
    <w:p w14:paraId="0A0BE96C" w14:textId="77777777" w:rsidR="0041037A" w:rsidRPr="001B19CA" w:rsidRDefault="0041037A">
      <w:pPr>
        <w:pStyle w:val="Examplebody"/>
      </w:pPr>
      <w:r w:rsidRPr="001B19CA">
        <w:t xml:space="preserve">     Spatially integrated </w:t>
      </w:r>
      <w:proofErr w:type="gramStart"/>
      <w:r w:rsidRPr="001B19CA">
        <w:t>energy  [</w:t>
      </w:r>
      <w:proofErr w:type="gramEnd"/>
      <w:r w:rsidRPr="001B19CA">
        <w:t>ESBR] =  0.20810993E+12 kJ</w:t>
      </w:r>
    </w:p>
    <w:p w14:paraId="06069C52" w14:textId="77777777" w:rsidR="0041037A" w:rsidRPr="001B19CA" w:rsidRDefault="0041037A">
      <w:pPr>
        <w:pStyle w:val="Examplebody"/>
      </w:pPr>
      <w:r w:rsidRPr="001B19CA">
        <w:t xml:space="preserve">     Temporally integrated energy [ETBR] </w:t>
      </w:r>
      <w:proofErr w:type="gramStart"/>
      <w:r w:rsidRPr="001B19CA">
        <w:t>=  0</w:t>
      </w:r>
      <w:proofErr w:type="gramEnd"/>
      <w:r w:rsidRPr="001B19CA">
        <w:t>.20812486E+12 kJ</w:t>
      </w:r>
    </w:p>
    <w:p w14:paraId="46A79F39" w14:textId="77777777" w:rsidR="0041037A" w:rsidRPr="001B19CA" w:rsidRDefault="0041037A">
      <w:pPr>
        <w:pStyle w:val="Examplebody"/>
      </w:pPr>
      <w:r w:rsidRPr="001B19CA">
        <w:t xml:space="preserve">     Energy error                        </w:t>
      </w:r>
      <w:proofErr w:type="gramStart"/>
      <w:r w:rsidRPr="001B19CA">
        <w:t>=  0</w:t>
      </w:r>
      <w:proofErr w:type="gramEnd"/>
      <w:r w:rsidRPr="001B19CA">
        <w:t>.79701322E+01 kJ</w:t>
      </w:r>
    </w:p>
    <w:p w14:paraId="279438B5" w14:textId="77777777" w:rsidR="0041037A" w:rsidRPr="001B19CA" w:rsidRDefault="0041037A">
      <w:pPr>
        <w:pStyle w:val="Examplebody"/>
      </w:pPr>
      <w:r w:rsidRPr="001B19CA">
        <w:t xml:space="preserve">     Percent error                       </w:t>
      </w:r>
      <w:proofErr w:type="gramStart"/>
      <w:r w:rsidRPr="001B19CA">
        <w:t>=  0.38294956E</w:t>
      </w:r>
      <w:proofErr w:type="gramEnd"/>
      <w:r w:rsidRPr="001B19CA">
        <w:t>-08 %</w:t>
      </w:r>
    </w:p>
    <w:p w14:paraId="7C5039EA" w14:textId="77777777" w:rsidR="0041037A" w:rsidRPr="001B19CA" w:rsidRDefault="0041037A">
      <w:pPr>
        <w:pStyle w:val="Examplebody"/>
      </w:pPr>
      <w:r w:rsidRPr="001B19CA">
        <w:t xml:space="preserve">   Branch 2</w:t>
      </w:r>
    </w:p>
    <w:p w14:paraId="2CCAAEC2" w14:textId="77777777" w:rsidR="0041037A" w:rsidRPr="001B19CA" w:rsidRDefault="0041037A">
      <w:pPr>
        <w:pStyle w:val="Examplebody"/>
      </w:pPr>
      <w:r w:rsidRPr="001B19CA">
        <w:t xml:space="preserve">     Spatially integrated </w:t>
      </w:r>
      <w:proofErr w:type="gramStart"/>
      <w:r w:rsidRPr="001B19CA">
        <w:t>energy  [</w:t>
      </w:r>
      <w:proofErr w:type="gramEnd"/>
      <w:r w:rsidRPr="001B19CA">
        <w:t>ESBR] =  0.46706347E+11 kJ</w:t>
      </w:r>
    </w:p>
    <w:p w14:paraId="769F1FEA" w14:textId="77777777" w:rsidR="0041037A" w:rsidRPr="001B19CA" w:rsidRDefault="0041037A">
      <w:pPr>
        <w:pStyle w:val="Examplebody"/>
      </w:pPr>
      <w:r w:rsidRPr="001B19CA">
        <w:t xml:space="preserve">     Temporally integrated energy [ETBR] </w:t>
      </w:r>
      <w:proofErr w:type="gramStart"/>
      <w:r w:rsidRPr="001B19CA">
        <w:t>=  0</w:t>
      </w:r>
      <w:proofErr w:type="gramEnd"/>
      <w:r w:rsidRPr="001B19CA">
        <w:t>.46709696E+11 kJ</w:t>
      </w:r>
    </w:p>
    <w:p w14:paraId="5198533C" w14:textId="77777777" w:rsidR="0041037A" w:rsidRPr="001B19CA" w:rsidRDefault="0041037A">
      <w:pPr>
        <w:pStyle w:val="Examplebody"/>
      </w:pPr>
      <w:r w:rsidRPr="001B19CA">
        <w:t xml:space="preserve">     Energy error                        = -0.72348511E+01 kJ</w:t>
      </w:r>
    </w:p>
    <w:p w14:paraId="5BBE0F1E" w14:textId="77777777" w:rsidR="0041037A" w:rsidRPr="001B19CA" w:rsidRDefault="0041037A">
      <w:pPr>
        <w:pStyle w:val="Examplebody"/>
      </w:pPr>
      <w:r w:rsidRPr="001B19CA">
        <w:t xml:space="preserve">     Percent error                       = -0.15488971E-07 %</w:t>
      </w:r>
    </w:p>
    <w:p w14:paraId="2556E870" w14:textId="77777777" w:rsidR="0041037A" w:rsidRPr="001B19CA" w:rsidRDefault="0041037A">
      <w:pPr>
        <w:pStyle w:val="Examplebody"/>
      </w:pPr>
    </w:p>
    <w:p w14:paraId="121FD1CE" w14:textId="77777777" w:rsidR="0041037A" w:rsidRPr="001B19CA" w:rsidRDefault="0041037A">
      <w:pPr>
        <w:pStyle w:val="Examplebody"/>
      </w:pPr>
      <w:r w:rsidRPr="001B19CA">
        <w:t xml:space="preserve"> Mass Balance</w:t>
      </w:r>
    </w:p>
    <w:p w14:paraId="69C07964" w14:textId="77777777" w:rsidR="0041037A" w:rsidRPr="001B19CA" w:rsidRDefault="0041037A">
      <w:pPr>
        <w:pStyle w:val="Examplebody"/>
      </w:pPr>
    </w:p>
    <w:p w14:paraId="17FDDBF4" w14:textId="77777777" w:rsidR="0041037A" w:rsidRPr="001B19CA" w:rsidRDefault="0041037A">
      <w:pPr>
        <w:pStyle w:val="Examplebody"/>
      </w:pPr>
      <w:r w:rsidRPr="001B19CA">
        <w:t xml:space="preserve">   Branch 1</w:t>
      </w:r>
    </w:p>
    <w:p w14:paraId="00EBE554" w14:textId="77777777" w:rsidR="0041037A" w:rsidRPr="001B19CA" w:rsidRDefault="0041037A">
      <w:pPr>
        <w:pStyle w:val="Examplebody"/>
      </w:pPr>
      <w:r w:rsidRPr="001B19CA">
        <w:t xml:space="preserve">     Dissolved solids   </w:t>
      </w:r>
    </w:p>
    <w:p w14:paraId="74C97824"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0.42683593E+09 g   </w:t>
      </w:r>
    </w:p>
    <w:p w14:paraId="7012F8DC"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.42683593E+09 g   </w:t>
      </w:r>
    </w:p>
    <w:p w14:paraId="22E1F800" w14:textId="77777777" w:rsidR="0041037A" w:rsidRPr="001B19CA" w:rsidRDefault="0041037A">
      <w:pPr>
        <w:pStyle w:val="Examplebody"/>
      </w:pPr>
      <w:r w:rsidRPr="001B19CA">
        <w:t xml:space="preserve">       Mass error                         = -0.15495062E-01 g   </w:t>
      </w:r>
    </w:p>
    <w:p w14:paraId="51F3D704" w14:textId="77777777" w:rsidR="0041037A" w:rsidRPr="001B19CA" w:rsidRDefault="0041037A">
      <w:pPr>
        <w:pStyle w:val="Examplebody"/>
      </w:pPr>
      <w:r w:rsidRPr="001B19CA">
        <w:t xml:space="preserve">       Percent error                      = -0.36302150E-08 %</w:t>
      </w:r>
    </w:p>
    <w:p w14:paraId="128C8514" w14:textId="77777777" w:rsidR="0041037A" w:rsidRPr="001B19CA" w:rsidRDefault="0041037A">
      <w:pPr>
        <w:pStyle w:val="Examplebody"/>
      </w:pPr>
      <w:r w:rsidRPr="001B19CA">
        <w:t xml:space="preserve">     Residence time     </w:t>
      </w:r>
    </w:p>
    <w:p w14:paraId="33DA14D3"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0.46090907E+07     </w:t>
      </w:r>
    </w:p>
    <w:p w14:paraId="505DC435"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.46090907E+07     </w:t>
      </w:r>
    </w:p>
    <w:p w14:paraId="383D1220" w14:textId="77777777" w:rsidR="0041037A" w:rsidRPr="001B19CA" w:rsidRDefault="0041037A">
      <w:pPr>
        <w:pStyle w:val="Examplebody"/>
      </w:pPr>
      <w:r w:rsidRPr="001B19CA">
        <w:t xml:space="preserve">       Mass error                         = -0.14215708E-04     </w:t>
      </w:r>
    </w:p>
    <w:p w14:paraId="19ED2C8B" w14:textId="77777777" w:rsidR="0041037A" w:rsidRPr="001B19CA" w:rsidRDefault="0041037A">
      <w:pPr>
        <w:pStyle w:val="Examplebody"/>
      </w:pPr>
      <w:r w:rsidRPr="001B19CA">
        <w:t xml:space="preserve">       Percent error                      = -0.30842760E-09 %</w:t>
      </w:r>
    </w:p>
    <w:p w14:paraId="3AD29EF2" w14:textId="77777777" w:rsidR="0041037A" w:rsidRPr="001B19CA" w:rsidRDefault="0041037A">
      <w:pPr>
        <w:pStyle w:val="Examplebody"/>
      </w:pPr>
      <w:r w:rsidRPr="001B19CA">
        <w:t xml:space="preserve">     Suspended solids1  </w:t>
      </w:r>
    </w:p>
    <w:p w14:paraId="3D288A92"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0.10093689E+08 g   </w:t>
      </w:r>
    </w:p>
    <w:p w14:paraId="5758E904"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.10093689E+08 g   </w:t>
      </w:r>
    </w:p>
    <w:p w14:paraId="08F02077" w14:textId="77777777" w:rsidR="0041037A" w:rsidRPr="001B19CA" w:rsidRDefault="0041037A">
      <w:pPr>
        <w:pStyle w:val="Examplebody"/>
      </w:pPr>
      <w:r w:rsidRPr="001B19CA">
        <w:t xml:space="preserve">       Mass error                         = -0.31241588E-03 g   </w:t>
      </w:r>
    </w:p>
    <w:p w14:paraId="7F1A18D1" w14:textId="77777777" w:rsidR="0041037A" w:rsidRPr="001B19CA" w:rsidRDefault="0041037A">
      <w:pPr>
        <w:pStyle w:val="Examplebody"/>
      </w:pPr>
      <w:r w:rsidRPr="001B19CA">
        <w:t xml:space="preserve">       Percent error                      = -0.30951605E-08 %</w:t>
      </w:r>
    </w:p>
    <w:p w14:paraId="273714D8" w14:textId="77777777" w:rsidR="0041037A" w:rsidRPr="001B19CA" w:rsidRDefault="0041037A">
      <w:pPr>
        <w:pStyle w:val="Examplebody"/>
      </w:pPr>
      <w:r w:rsidRPr="001B19CA">
        <w:t xml:space="preserve">     Phosphate          </w:t>
      </w:r>
    </w:p>
    <w:p w14:paraId="07277352"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0.17123908E+06 g   </w:t>
      </w:r>
    </w:p>
    <w:p w14:paraId="0F7FC3E5"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.17123908E+06 g   </w:t>
      </w:r>
    </w:p>
    <w:p w14:paraId="338AD706" w14:textId="77777777" w:rsidR="0041037A" w:rsidRPr="001B19CA" w:rsidRDefault="0041037A">
      <w:pPr>
        <w:pStyle w:val="Examplebody"/>
      </w:pPr>
      <w:r w:rsidRPr="001B19CA">
        <w:t xml:space="preserve">       Mass error                         = -0.72119292E-05 g   </w:t>
      </w:r>
    </w:p>
    <w:p w14:paraId="7067C8CF" w14:textId="77777777" w:rsidR="0041037A" w:rsidRPr="001B19CA" w:rsidRDefault="0041037A">
      <w:pPr>
        <w:pStyle w:val="Examplebody"/>
      </w:pPr>
      <w:r w:rsidRPr="001B19CA">
        <w:lastRenderedPageBreak/>
        <w:t xml:space="preserve">       Percent error                      = -0.42116142E-08 %</w:t>
      </w:r>
    </w:p>
    <w:p w14:paraId="588F9FEA" w14:textId="77777777" w:rsidR="0041037A" w:rsidRPr="001B19CA" w:rsidRDefault="0041037A">
      <w:pPr>
        <w:pStyle w:val="Examplebody"/>
      </w:pPr>
      <w:r w:rsidRPr="001B19CA">
        <w:t xml:space="preserve">     Ammonium           </w:t>
      </w:r>
    </w:p>
    <w:p w14:paraId="18F6B172"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0.48859061E+06 g   </w:t>
      </w:r>
    </w:p>
    <w:p w14:paraId="4B02294C"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.48859061E+06 g   </w:t>
      </w:r>
    </w:p>
    <w:p w14:paraId="2CF71C02" w14:textId="77777777" w:rsidR="0041037A" w:rsidRPr="001B19CA" w:rsidRDefault="0041037A">
      <w:pPr>
        <w:pStyle w:val="Examplebody"/>
      </w:pPr>
      <w:r w:rsidRPr="001B19CA">
        <w:t xml:space="preserve">       Mass error                         = -0.20249572E-04 g   </w:t>
      </w:r>
    </w:p>
    <w:p w14:paraId="1EFA3293" w14:textId="77777777" w:rsidR="0041037A" w:rsidRPr="001B19CA" w:rsidRDefault="0041037A">
      <w:pPr>
        <w:pStyle w:val="Examplebody"/>
      </w:pPr>
      <w:r w:rsidRPr="001B19CA">
        <w:t xml:space="preserve">       Percent error                      = -0.41444865E-08 %</w:t>
      </w:r>
    </w:p>
    <w:p w14:paraId="7F72ED91" w14:textId="77777777" w:rsidR="0041037A" w:rsidRPr="001B19CA" w:rsidRDefault="0041037A">
      <w:pPr>
        <w:pStyle w:val="Examplebody"/>
      </w:pPr>
      <w:r w:rsidRPr="001B19CA">
        <w:t xml:space="preserve">     Nitrate nitrite    </w:t>
      </w:r>
    </w:p>
    <w:p w14:paraId="7710CE68"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0.18775938E+07 g   </w:t>
      </w:r>
    </w:p>
    <w:p w14:paraId="5ACB5A00"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.18775938E+07 g   </w:t>
      </w:r>
    </w:p>
    <w:p w14:paraId="46489355" w14:textId="77777777" w:rsidR="0041037A" w:rsidRPr="001B19CA" w:rsidRDefault="0041037A">
      <w:pPr>
        <w:pStyle w:val="Examplebody"/>
      </w:pPr>
      <w:r w:rsidRPr="001B19CA">
        <w:t xml:space="preserve">       Mass error                         = -0.75169839E-04 g   </w:t>
      </w:r>
    </w:p>
    <w:p w14:paraId="6948FBD8" w14:textId="77777777" w:rsidR="0041037A" w:rsidRPr="001B19CA" w:rsidRDefault="0041037A">
      <w:pPr>
        <w:pStyle w:val="Examplebody"/>
      </w:pPr>
      <w:r w:rsidRPr="001B19CA">
        <w:t xml:space="preserve">       Percent error                      = -0.40035198E-08 %</w:t>
      </w:r>
    </w:p>
    <w:p w14:paraId="2FF270C0" w14:textId="77777777" w:rsidR="0041037A" w:rsidRPr="001B19CA" w:rsidRDefault="0041037A">
      <w:pPr>
        <w:pStyle w:val="Examplebody"/>
      </w:pPr>
      <w:r w:rsidRPr="001B19CA">
        <w:t xml:space="preserve">     Labile DOM         </w:t>
      </w:r>
    </w:p>
    <w:p w14:paraId="02DC4314"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0.61793186E+07 g   </w:t>
      </w:r>
    </w:p>
    <w:p w14:paraId="57061B20"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.61793186E+07 g   </w:t>
      </w:r>
    </w:p>
    <w:p w14:paraId="204B71B2" w14:textId="77777777" w:rsidR="0041037A" w:rsidRPr="001B19CA" w:rsidRDefault="0041037A">
      <w:pPr>
        <w:pStyle w:val="Examplebody"/>
      </w:pPr>
      <w:r w:rsidRPr="001B19CA">
        <w:t xml:space="preserve">       Mass error                         = -0.24503283E-03 g   </w:t>
      </w:r>
    </w:p>
    <w:p w14:paraId="095586B2" w14:textId="77777777" w:rsidR="0041037A" w:rsidRPr="001B19CA" w:rsidRDefault="0041037A">
      <w:pPr>
        <w:pStyle w:val="Examplebody"/>
      </w:pPr>
      <w:r w:rsidRPr="001B19CA">
        <w:t xml:space="preserve">       Percent error                      = -0.39653698E-08 %</w:t>
      </w:r>
    </w:p>
    <w:p w14:paraId="311D03A7" w14:textId="77777777" w:rsidR="0041037A" w:rsidRPr="001B19CA" w:rsidRDefault="0041037A">
      <w:pPr>
        <w:pStyle w:val="Examplebody"/>
      </w:pPr>
      <w:r w:rsidRPr="001B19CA">
        <w:t xml:space="preserve">     Refractory_DOM     </w:t>
      </w:r>
    </w:p>
    <w:p w14:paraId="4121DEDB"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0.14555086E+08 g   </w:t>
      </w:r>
    </w:p>
    <w:p w14:paraId="4B6F5272"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.14555086E+08 g   </w:t>
      </w:r>
    </w:p>
    <w:p w14:paraId="08BAC5EB" w14:textId="77777777" w:rsidR="0041037A" w:rsidRPr="001B19CA" w:rsidRDefault="0041037A">
      <w:pPr>
        <w:pStyle w:val="Examplebody"/>
      </w:pPr>
      <w:r w:rsidRPr="001B19CA">
        <w:t xml:space="preserve">       Mass error                         = -0.57210773E-03 g   </w:t>
      </w:r>
    </w:p>
    <w:p w14:paraId="00478E6F" w14:textId="77777777" w:rsidR="0041037A" w:rsidRPr="001B19CA" w:rsidRDefault="0041037A">
      <w:pPr>
        <w:pStyle w:val="Examplebody"/>
      </w:pPr>
      <w:r w:rsidRPr="001B19CA">
        <w:t xml:space="preserve">       Percent error                      = -0.39306379E-08 %</w:t>
      </w:r>
    </w:p>
    <w:p w14:paraId="542FE56E" w14:textId="77777777" w:rsidR="0041037A" w:rsidRPr="001B19CA" w:rsidRDefault="0041037A">
      <w:pPr>
        <w:pStyle w:val="Examplebody"/>
      </w:pPr>
      <w:r w:rsidRPr="001B19CA">
        <w:t xml:space="preserve">     Labile POM         </w:t>
      </w:r>
    </w:p>
    <w:p w14:paraId="4C819423"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0.65861106E+07 g   </w:t>
      </w:r>
    </w:p>
    <w:p w14:paraId="221CEF83"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.65861106E+07 g   </w:t>
      </w:r>
    </w:p>
    <w:p w14:paraId="4B1D448A" w14:textId="77777777" w:rsidR="0041037A" w:rsidRPr="001B19CA" w:rsidRDefault="0041037A">
      <w:pPr>
        <w:pStyle w:val="Examplebody"/>
      </w:pPr>
      <w:r w:rsidRPr="001B19CA">
        <w:t xml:space="preserve">       Mass error                         = -0.26675593E-03 g   </w:t>
      </w:r>
    </w:p>
    <w:p w14:paraId="3CDB34B4" w14:textId="77777777" w:rsidR="0041037A" w:rsidRPr="001B19CA" w:rsidRDefault="0041037A">
      <w:pPr>
        <w:pStyle w:val="Examplebody"/>
      </w:pPr>
      <w:r w:rsidRPr="001B19CA">
        <w:t xml:space="preserve">       Percent error                      = -0.40502802E-08 %</w:t>
      </w:r>
    </w:p>
    <w:p w14:paraId="4081BDAC" w14:textId="77777777" w:rsidR="0041037A" w:rsidRPr="001B19CA" w:rsidRDefault="0041037A">
      <w:pPr>
        <w:pStyle w:val="Examplebody"/>
      </w:pPr>
      <w:r w:rsidRPr="001B19CA">
        <w:t xml:space="preserve">     Algae              </w:t>
      </w:r>
    </w:p>
    <w:p w14:paraId="4C5658FC"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0.57925594E+07 g   </w:t>
      </w:r>
    </w:p>
    <w:p w14:paraId="27A08BCC"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.57925594E+07 g   </w:t>
      </w:r>
    </w:p>
    <w:p w14:paraId="551FD930" w14:textId="77777777" w:rsidR="0041037A" w:rsidRPr="001B19CA" w:rsidRDefault="0041037A">
      <w:pPr>
        <w:pStyle w:val="Examplebody"/>
      </w:pPr>
      <w:r w:rsidRPr="001B19CA">
        <w:t xml:space="preserve">       Mass error                         = -0.22346061E-03 g   </w:t>
      </w:r>
    </w:p>
    <w:p w14:paraId="41DBFC9A" w14:textId="77777777" w:rsidR="0041037A" w:rsidRPr="001B19CA" w:rsidRDefault="0041037A">
      <w:pPr>
        <w:pStyle w:val="Examplebody"/>
      </w:pPr>
      <w:r w:rsidRPr="001B19CA">
        <w:t xml:space="preserve">       Percent error                      = -0.38577180E-08 %</w:t>
      </w:r>
    </w:p>
    <w:p w14:paraId="2F766495" w14:textId="77777777" w:rsidR="0041037A" w:rsidRPr="001B19CA" w:rsidRDefault="0041037A">
      <w:pPr>
        <w:pStyle w:val="Examplebody"/>
      </w:pPr>
      <w:r w:rsidRPr="001B19CA">
        <w:t xml:space="preserve">     Dissolved oxygen   </w:t>
      </w:r>
    </w:p>
    <w:p w14:paraId="6BFD6A4A"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0.10224093E+09 g   </w:t>
      </w:r>
    </w:p>
    <w:p w14:paraId="73E381A1"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.10224093E+09 g   </w:t>
      </w:r>
    </w:p>
    <w:p w14:paraId="79F0FB4A" w14:textId="77777777" w:rsidR="0041037A" w:rsidRPr="001B19CA" w:rsidRDefault="0041037A">
      <w:pPr>
        <w:pStyle w:val="Examplebody"/>
      </w:pPr>
      <w:r w:rsidRPr="001B19CA">
        <w:t xml:space="preserve">       Mass error                         = -0.40865839E-02 g   </w:t>
      </w:r>
    </w:p>
    <w:p w14:paraId="2CE54530" w14:textId="77777777" w:rsidR="0041037A" w:rsidRPr="001B19CA" w:rsidRDefault="0041037A">
      <w:pPr>
        <w:pStyle w:val="Examplebody"/>
      </w:pPr>
      <w:r w:rsidRPr="001B19CA">
        <w:t xml:space="preserve">       Percent error                      = -0.39970136E-08 %</w:t>
      </w:r>
    </w:p>
    <w:p w14:paraId="729C0D4A" w14:textId="77777777" w:rsidR="0041037A" w:rsidRPr="00B7030B" w:rsidRDefault="0041037A">
      <w:pPr>
        <w:pStyle w:val="BodyText2"/>
      </w:pPr>
    </w:p>
    <w:p w14:paraId="67B6BB54" w14:textId="77777777" w:rsidR="0041037A" w:rsidRPr="00B7030B" w:rsidRDefault="0041037A" w:rsidP="004B29A4">
      <w:pPr>
        <w:pStyle w:val="Heading4"/>
        <w:spacing w:before="0" w:after="0"/>
        <w:rPr>
          <w:rFonts w:asciiTheme="minorHAnsi" w:hAnsiTheme="minorHAnsi"/>
        </w:rPr>
      </w:pPr>
      <w:bookmarkStart w:id="3901" w:name="_Toc41047928"/>
      <w:r w:rsidRPr="00B7030B">
        <w:rPr>
          <w:rFonts w:asciiTheme="minorHAnsi" w:hAnsiTheme="minorHAnsi"/>
        </w:rPr>
        <w:t>Geometry</w:t>
      </w:r>
      <w:bookmarkEnd w:id="3901"/>
    </w:p>
    <w:p w14:paraId="683D71A3" w14:textId="77777777" w:rsidR="0041037A" w:rsidRPr="008F6D0B" w:rsidRDefault="0041037A" w:rsidP="004B29A4">
      <w:pPr>
        <w:pStyle w:val="BodyText"/>
        <w:spacing w:after="120"/>
        <w:rPr>
          <w:sz w:val="20"/>
        </w:rPr>
      </w:pPr>
      <w:r w:rsidRPr="008F6D0B">
        <w:rPr>
          <w:sz w:val="20"/>
        </w:rPr>
        <w:t>The water surface layer number, elevation at the downstream segment, and the current upstream segment number for each branch are then output. Note that in the example, the current upstream segment is located at segment 8.</w:t>
      </w:r>
    </w:p>
    <w:p w14:paraId="183D582D"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046C87A6" w14:textId="77777777" w:rsidR="0041037A" w:rsidRPr="001B19CA" w:rsidRDefault="0041037A">
      <w:pPr>
        <w:pStyle w:val="Examplebody"/>
      </w:pPr>
      <w:r w:rsidRPr="001B19CA">
        <w:t xml:space="preserve"> Geometry</w:t>
      </w:r>
    </w:p>
    <w:p w14:paraId="529CA1DA" w14:textId="77777777" w:rsidR="0041037A" w:rsidRPr="001B19CA" w:rsidRDefault="0041037A">
      <w:pPr>
        <w:pStyle w:val="Examplebody"/>
      </w:pPr>
      <w:r w:rsidRPr="001B19CA">
        <w:t xml:space="preserve">   Surface layer [KT] = 23</w:t>
      </w:r>
    </w:p>
    <w:p w14:paraId="5DFA0B06" w14:textId="77777777" w:rsidR="0041037A" w:rsidRPr="001B19CA" w:rsidRDefault="0041037A">
      <w:pPr>
        <w:pStyle w:val="Examplebody"/>
      </w:pPr>
      <w:r w:rsidRPr="001B19CA">
        <w:t xml:space="preserve">   Elevation   [ELKT] =   238.575 m</w:t>
      </w:r>
    </w:p>
    <w:p w14:paraId="5C85D56C" w14:textId="77777777" w:rsidR="0041037A" w:rsidRPr="001B19CA" w:rsidRDefault="0041037A">
      <w:pPr>
        <w:pStyle w:val="Examplebody"/>
      </w:pPr>
    </w:p>
    <w:p w14:paraId="15596DD3" w14:textId="77777777" w:rsidR="0041037A" w:rsidRPr="001B19CA" w:rsidRDefault="0041037A">
      <w:pPr>
        <w:pStyle w:val="Examplebody"/>
      </w:pPr>
      <w:r w:rsidRPr="001B19CA">
        <w:t xml:space="preserve">   Current upstream segment [CUS]</w:t>
      </w:r>
    </w:p>
    <w:p w14:paraId="22D6E61C" w14:textId="77777777" w:rsidR="0041037A" w:rsidRPr="001B19CA" w:rsidRDefault="0041037A">
      <w:pPr>
        <w:pStyle w:val="Examplebody"/>
      </w:pPr>
      <w:r w:rsidRPr="001B19CA">
        <w:t xml:space="preserve">     Branch 1 =8</w:t>
      </w:r>
    </w:p>
    <w:p w14:paraId="29468B54" w14:textId="77777777" w:rsidR="0041037A" w:rsidRPr="001B19CA" w:rsidRDefault="0041037A">
      <w:pPr>
        <w:pStyle w:val="Examplebody"/>
      </w:pPr>
      <w:r w:rsidRPr="001B19CA">
        <w:t xml:space="preserve">     Branch 2 =30</w:t>
      </w:r>
    </w:p>
    <w:p w14:paraId="125BD01D" w14:textId="77777777" w:rsidR="0041037A" w:rsidRPr="001B19CA" w:rsidRDefault="0041037A">
      <w:pPr>
        <w:pStyle w:val="Examplebody"/>
      </w:pPr>
      <w:r w:rsidRPr="001B19CA">
        <w:t xml:space="preserve">     Branch 3 =41</w:t>
      </w:r>
    </w:p>
    <w:p w14:paraId="674B9DA8" w14:textId="77777777" w:rsidR="0041037A" w:rsidRPr="001B19CA" w:rsidRDefault="0041037A">
      <w:pPr>
        <w:pStyle w:val="Examplebody"/>
      </w:pPr>
      <w:r w:rsidRPr="001B19CA">
        <w:t xml:space="preserve">     Branch 4 =46</w:t>
      </w:r>
    </w:p>
    <w:p w14:paraId="5AEC2DEA" w14:textId="77777777" w:rsidR="0041037A" w:rsidRPr="001B19CA" w:rsidRDefault="0041037A">
      <w:pPr>
        <w:pStyle w:val="Examplebody"/>
      </w:pPr>
      <w:r w:rsidRPr="001B19CA">
        <w:t xml:space="preserve">     Branch 5 =51</w:t>
      </w:r>
    </w:p>
    <w:p w14:paraId="31AA5BD3" w14:textId="77777777" w:rsidR="0041037A" w:rsidRPr="001B19CA" w:rsidRDefault="0041037A">
      <w:pPr>
        <w:pStyle w:val="Examplebody"/>
      </w:pPr>
      <w:r w:rsidRPr="001B19CA">
        <w:t xml:space="preserve">     Branch 6 =55</w:t>
      </w:r>
    </w:p>
    <w:p w14:paraId="6F91841E" w14:textId="77777777" w:rsidR="0041037A" w:rsidRPr="00B7030B" w:rsidRDefault="0041037A">
      <w:pPr>
        <w:pStyle w:val="BodyText2"/>
      </w:pPr>
    </w:p>
    <w:p w14:paraId="3C866444" w14:textId="77777777" w:rsidR="0041037A" w:rsidRPr="00B7030B" w:rsidRDefault="0041037A" w:rsidP="004B29A4">
      <w:pPr>
        <w:pStyle w:val="Heading4"/>
        <w:spacing w:before="0" w:after="0"/>
        <w:rPr>
          <w:rFonts w:asciiTheme="minorHAnsi" w:hAnsiTheme="minorHAnsi"/>
        </w:rPr>
      </w:pPr>
      <w:bookmarkStart w:id="3902" w:name="_Toc41047929"/>
      <w:r w:rsidRPr="00B7030B">
        <w:rPr>
          <w:rFonts w:asciiTheme="minorHAnsi" w:hAnsiTheme="minorHAnsi"/>
        </w:rPr>
        <w:t>Water Surface</w:t>
      </w:r>
      <w:bookmarkEnd w:id="3902"/>
    </w:p>
    <w:p w14:paraId="0AC157CD" w14:textId="369BE105" w:rsidR="0041037A" w:rsidRPr="008F6D0B" w:rsidRDefault="0041037A">
      <w:pPr>
        <w:pStyle w:val="BodyText"/>
        <w:rPr>
          <w:sz w:val="20"/>
        </w:rPr>
      </w:pPr>
      <w:r w:rsidRPr="008F6D0B">
        <w:rPr>
          <w:sz w:val="20"/>
        </w:rPr>
        <w:t xml:space="preserve">The water surface elevation and the water surface deviation from the top of the water surface layer number </w:t>
      </w:r>
      <w:del w:id="3903" w:author="Honnalore Steissberg" w:date="2021-08-23T13:18:00Z">
        <w:r w:rsidRPr="008F6D0B" w:rsidDel="002D737C">
          <w:rPr>
            <w:sz w:val="20"/>
          </w:rPr>
          <w:delText xml:space="preserve">is </w:delText>
        </w:r>
      </w:del>
      <w:ins w:id="3904" w:author="Honnalore Steissberg" w:date="2021-08-23T13:18:00Z">
        <w:r w:rsidR="002D737C">
          <w:rPr>
            <w:sz w:val="20"/>
          </w:rPr>
          <w:t>are</w:t>
        </w:r>
        <w:r w:rsidR="002D737C" w:rsidRPr="008F6D0B">
          <w:rPr>
            <w:sz w:val="20"/>
          </w:rPr>
          <w:t xml:space="preserve"> </w:t>
        </w:r>
      </w:ins>
      <w:r w:rsidRPr="008F6D0B">
        <w:rPr>
          <w:sz w:val="20"/>
        </w:rPr>
        <w:t xml:space="preserve">output next.  The water surface deviation uses the oceanographic convention in which the deviation downwards from the top of the surface layer is positive.  The output includes information only for the segments specified on the </w:t>
      </w:r>
      <w:hyperlink w:anchor="snapshot_segments" w:history="1">
        <w:r w:rsidRPr="008F6D0B">
          <w:rPr>
            <w:rStyle w:val="Hyperlink"/>
            <w:rFonts w:asciiTheme="minorHAnsi" w:hAnsiTheme="minorHAnsi"/>
          </w:rPr>
          <w:t>Snapshot Segments</w:t>
        </w:r>
      </w:hyperlink>
      <w:r w:rsidRPr="008F6D0B">
        <w:rPr>
          <w:sz w:val="20"/>
        </w:rPr>
        <w:t xml:space="preserve"> card.</w:t>
      </w:r>
    </w:p>
    <w:p w14:paraId="365217CF"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lastRenderedPageBreak/>
        <w:t>EXAMPLE</w:t>
      </w:r>
    </w:p>
    <w:p w14:paraId="06682CDB" w14:textId="77777777" w:rsidR="0041037A" w:rsidRPr="001B19CA" w:rsidRDefault="0041037A">
      <w:pPr>
        <w:pStyle w:val="Examplebody"/>
      </w:pPr>
      <w:r w:rsidRPr="001B19CA">
        <w:t xml:space="preserve">          Water Surface, m</w:t>
      </w:r>
    </w:p>
    <w:p w14:paraId="658D7A10" w14:textId="77777777" w:rsidR="0041037A" w:rsidRPr="001B19CA" w:rsidRDefault="0041037A">
      <w:pPr>
        <w:pStyle w:val="Examplebody"/>
      </w:pPr>
    </w:p>
    <w:p w14:paraId="7F90B3F7" w14:textId="77777777" w:rsidR="0041037A" w:rsidRPr="001B19CA" w:rsidRDefault="0041037A">
      <w:pPr>
        <w:pStyle w:val="Examplebody"/>
      </w:pPr>
      <w:r w:rsidRPr="001B19CA">
        <w:t xml:space="preserve">           8         9        10        11        12        13        14        15</w:t>
      </w:r>
    </w:p>
    <w:p w14:paraId="6D550A1B" w14:textId="77777777" w:rsidR="0041037A" w:rsidRPr="001B19CA" w:rsidRDefault="0041037A">
      <w:pPr>
        <w:pStyle w:val="Examplebody"/>
      </w:pPr>
      <w:r w:rsidRPr="001B19CA">
        <w:t xml:space="preserve">     238.574   238.573   238.574   238.573   238.574   238.574   238.574   238.574   </w:t>
      </w:r>
    </w:p>
    <w:p w14:paraId="7271A5EA" w14:textId="77777777" w:rsidR="0041037A" w:rsidRPr="001B19CA" w:rsidRDefault="0041037A">
      <w:pPr>
        <w:pStyle w:val="BodyText2"/>
        <w:rPr>
          <w:rFonts w:ascii="Courier New" w:hAnsi="Courier New" w:cs="Courier New"/>
        </w:rPr>
      </w:pPr>
    </w:p>
    <w:p w14:paraId="0CF708CF" w14:textId="77777777" w:rsidR="0041037A" w:rsidRPr="001B19CA" w:rsidRDefault="0041037A">
      <w:pPr>
        <w:pStyle w:val="Examplebody"/>
      </w:pPr>
      <w:r w:rsidRPr="001B19CA">
        <w:t xml:space="preserve">          Water Surface Deviation (positive downwards), m</w:t>
      </w:r>
    </w:p>
    <w:p w14:paraId="7C1997FB" w14:textId="77777777" w:rsidR="0041037A" w:rsidRPr="001B19CA" w:rsidRDefault="0041037A">
      <w:pPr>
        <w:pStyle w:val="Examplebody"/>
      </w:pPr>
    </w:p>
    <w:p w14:paraId="7CE86D85" w14:textId="77777777" w:rsidR="0041037A" w:rsidRPr="001B19CA" w:rsidRDefault="0041037A">
      <w:pPr>
        <w:pStyle w:val="Examplebody"/>
      </w:pPr>
      <w:r w:rsidRPr="001B19CA">
        <w:t xml:space="preserve">           8         9        10        11        12        13        14        15</w:t>
      </w:r>
    </w:p>
    <w:p w14:paraId="7BBE7289" w14:textId="77777777" w:rsidR="0041037A" w:rsidRPr="001B19CA" w:rsidRDefault="0041037A">
      <w:pPr>
        <w:pStyle w:val="Examplebody"/>
      </w:pPr>
      <w:r w:rsidRPr="001B19CA">
        <w:t xml:space="preserve">     -0.2136   -0.2135   -0.2135   -0.2135   -0.2136   -0.2139   -0.2138   -0.2137</w:t>
      </w:r>
    </w:p>
    <w:p w14:paraId="543CEF46" w14:textId="77777777" w:rsidR="0041037A" w:rsidRPr="00B7030B" w:rsidRDefault="0041037A">
      <w:pPr>
        <w:pStyle w:val="BodyText2"/>
      </w:pPr>
    </w:p>
    <w:p w14:paraId="40B433DC" w14:textId="77777777" w:rsidR="0041037A" w:rsidRPr="00B7030B" w:rsidRDefault="0041037A" w:rsidP="004B29A4">
      <w:pPr>
        <w:pStyle w:val="Heading4"/>
        <w:spacing w:before="0" w:after="0"/>
        <w:rPr>
          <w:rFonts w:asciiTheme="minorHAnsi" w:hAnsiTheme="minorHAnsi"/>
        </w:rPr>
      </w:pPr>
      <w:bookmarkStart w:id="3905" w:name="_Toc41047930"/>
      <w:r w:rsidRPr="00B7030B">
        <w:rPr>
          <w:rFonts w:asciiTheme="minorHAnsi" w:hAnsiTheme="minorHAnsi"/>
        </w:rPr>
        <w:t>Temperature/Water Quality</w:t>
      </w:r>
      <w:bookmarkEnd w:id="3905"/>
    </w:p>
    <w:p w14:paraId="5C365A2F" w14:textId="52A5FDE5" w:rsidR="0041037A" w:rsidRPr="008F6D0B" w:rsidRDefault="0041037A">
      <w:pPr>
        <w:pStyle w:val="BodyText"/>
        <w:rPr>
          <w:sz w:val="20"/>
        </w:rPr>
      </w:pPr>
      <w:r w:rsidRPr="008F6D0B">
        <w:rPr>
          <w:sz w:val="20"/>
        </w:rPr>
        <w:t>The last information available from the snapshot file is information related to hydrodynamics and water quality.  The user has complete control of how much information is output</w:t>
      </w:r>
      <w:ins w:id="3906" w:author="Honnalore Steissberg" w:date="2021-08-22T19:06:00Z">
        <w:r w:rsidR="00696A04">
          <w:rPr>
            <w:sz w:val="20"/>
          </w:rPr>
          <w:t>,</w:t>
        </w:r>
      </w:ins>
      <w:r w:rsidRPr="008F6D0B">
        <w:rPr>
          <w:sz w:val="20"/>
        </w:rPr>
        <w:t xml:space="preserve"> including which hydrodynamic and water quality variables are included in the output.  The file can rapidly become quite large, so only variables of interest should be output.  This information is useful for quickly looking at the results of a run </w:t>
      </w:r>
      <w:commentRangeStart w:id="3907"/>
      <w:r w:rsidRPr="008F6D0B">
        <w:rPr>
          <w:sz w:val="20"/>
        </w:rPr>
        <w:t xml:space="preserve">to gain a feel for </w:t>
      </w:r>
      <w:commentRangeEnd w:id="3907"/>
      <w:r w:rsidR="000154E0">
        <w:rPr>
          <w:rStyle w:val="CommentReference"/>
          <w:color w:val="auto"/>
        </w:rPr>
        <w:commentReference w:id="3907"/>
      </w:r>
      <w:r w:rsidRPr="008F6D0B">
        <w:rPr>
          <w:sz w:val="20"/>
        </w:rPr>
        <w:t xml:space="preserve">how </w:t>
      </w:r>
      <w:del w:id="3908" w:author="Honnalore Steissberg" w:date="2021-08-22T19:10:00Z">
        <w:r w:rsidRPr="008F6D0B" w:rsidDel="006B32DE">
          <w:rPr>
            <w:sz w:val="20"/>
          </w:rPr>
          <w:delText xml:space="preserve">the </w:delText>
        </w:r>
      </w:del>
      <w:r w:rsidRPr="008F6D0B">
        <w:rPr>
          <w:sz w:val="20"/>
        </w:rPr>
        <w:t>variables of concern are behaving over time.  Title cards are printed on each new page for ease in identifying the simulation.</w:t>
      </w:r>
      <w:r w:rsidR="003D183A">
        <w:rPr>
          <w:sz w:val="20"/>
        </w:rPr>
        <w:t xml:space="preserve"> An example below shows the temperature snapshot output.</w:t>
      </w:r>
    </w:p>
    <w:p w14:paraId="2C2EA00E" w14:textId="77777777" w:rsidR="003D183A" w:rsidRDefault="003D183A">
      <w:pPr>
        <w:pStyle w:val="BodyText2"/>
        <w:rPr>
          <w:sz w:val="20"/>
        </w:rPr>
      </w:pPr>
    </w:p>
    <w:p w14:paraId="13BF10E8" w14:textId="77777777" w:rsidR="003D183A" w:rsidRPr="008F6D0B" w:rsidRDefault="003D183A">
      <w:pPr>
        <w:pStyle w:val="BodyText2"/>
        <w:rPr>
          <w:sz w:val="20"/>
        </w:rPr>
        <w:sectPr w:rsidR="003D183A" w:rsidRPr="008F6D0B" w:rsidSect="000E4BA7">
          <w:headerReference w:type="even" r:id="rId190"/>
          <w:headerReference w:type="default" r:id="rId191"/>
          <w:endnotePr>
            <w:numFmt w:val="decimal"/>
          </w:endnotePr>
          <w:pgSz w:w="12240" w:h="15840" w:code="1"/>
          <w:pgMar w:top="1728" w:right="1440" w:bottom="1728" w:left="2160" w:header="1008" w:footer="1008" w:gutter="0"/>
          <w:cols w:space="720"/>
          <w:noEndnote/>
        </w:sectPr>
      </w:pPr>
      <w:r>
        <w:rPr>
          <w:noProof/>
          <w:snapToGrid/>
          <w:sz w:val="20"/>
        </w:rPr>
        <w:drawing>
          <wp:inline distT="0" distB="0" distL="0" distR="0" wp14:anchorId="6CE5E71A" wp14:editId="4ADFCF39">
            <wp:extent cx="5486400" cy="282575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84660E.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86400" cy="2825750"/>
                    </a:xfrm>
                    <a:prstGeom prst="rect">
                      <a:avLst/>
                    </a:prstGeom>
                  </pic:spPr>
                </pic:pic>
              </a:graphicData>
            </a:graphic>
          </wp:inline>
        </w:drawing>
      </w:r>
    </w:p>
    <w:p w14:paraId="23F84343" w14:textId="77777777" w:rsidR="00366642" w:rsidRDefault="00366642">
      <w:pPr>
        <w:pStyle w:val="Heading3"/>
        <w:rPr>
          <w:rFonts w:asciiTheme="minorHAnsi" w:hAnsiTheme="minorHAnsi"/>
        </w:rPr>
      </w:pPr>
      <w:bookmarkStart w:id="3909" w:name="time_series_output_file"/>
      <w:bookmarkStart w:id="3910" w:name="_Toc41047931"/>
      <w:bookmarkEnd w:id="3909"/>
      <w:r>
        <w:rPr>
          <w:rFonts w:asciiTheme="minorHAnsi" w:hAnsiTheme="minorHAnsi"/>
        </w:rPr>
        <w:lastRenderedPageBreak/>
        <w:t>Sediment Diagenesis Output Files</w:t>
      </w:r>
      <w:bookmarkEnd w:id="3910"/>
    </w:p>
    <w:p w14:paraId="063936E9" w14:textId="786C1E5A" w:rsidR="00204EBD" w:rsidRPr="005E2061" w:rsidRDefault="00204EBD">
      <w:pPr>
        <w:rPr>
          <w:sz w:val="20"/>
        </w:rPr>
      </w:pPr>
      <w:r w:rsidRPr="005E2061">
        <w:rPr>
          <w:sz w:val="20"/>
        </w:rPr>
        <w:t>Output files from the sediment diagenesis routine are shown in</w:t>
      </w:r>
      <w:r w:rsidR="00884690" w:rsidRPr="005E2061">
        <w:rPr>
          <w:sz w:val="20"/>
        </w:rPr>
        <w:t xml:space="preserve"> </w:t>
      </w:r>
      <w:r w:rsidR="00884690" w:rsidRPr="005E2061">
        <w:rPr>
          <w:sz w:val="20"/>
        </w:rPr>
        <w:fldChar w:fldCharType="begin"/>
      </w:r>
      <w:r w:rsidR="00884690" w:rsidRPr="005E2061">
        <w:rPr>
          <w:sz w:val="20"/>
        </w:rPr>
        <w:instrText xml:space="preserve"> REF _Ref421652956 \h </w:instrText>
      </w:r>
      <w:r w:rsidR="005E2061">
        <w:rPr>
          <w:sz w:val="20"/>
        </w:rPr>
        <w:instrText xml:space="preserve"> \* MERGEFORMAT </w:instrText>
      </w:r>
      <w:r w:rsidR="00884690" w:rsidRPr="005E2061">
        <w:rPr>
          <w:sz w:val="20"/>
        </w:rPr>
      </w:r>
      <w:r w:rsidR="00884690" w:rsidRPr="005E2061">
        <w:rPr>
          <w:sz w:val="20"/>
        </w:rPr>
        <w:fldChar w:fldCharType="separate"/>
      </w:r>
      <w:r w:rsidR="00795A65" w:rsidRPr="00795A65">
        <w:rPr>
          <w:sz w:val="20"/>
        </w:rPr>
        <w:t xml:space="preserve">Table </w:t>
      </w:r>
      <w:r w:rsidR="00795A65" w:rsidRPr="00795A65">
        <w:rPr>
          <w:noProof/>
          <w:sz w:val="20"/>
        </w:rPr>
        <w:t>58</w:t>
      </w:r>
      <w:r w:rsidR="00884690" w:rsidRPr="005E2061">
        <w:rPr>
          <w:sz w:val="20"/>
        </w:rPr>
        <w:fldChar w:fldCharType="end"/>
      </w:r>
      <w:r w:rsidRPr="005E2061">
        <w:rPr>
          <w:sz w:val="20"/>
        </w:rPr>
        <w:t>.</w:t>
      </w:r>
      <w:r w:rsidR="00985D25" w:rsidRPr="005E2061">
        <w:rPr>
          <w:sz w:val="20"/>
        </w:rPr>
        <w:t xml:space="preserve"> Examples of these files are included in the sediment diagenesis example problem in the download package.</w:t>
      </w:r>
      <w:r w:rsidR="00124446">
        <w:rPr>
          <w:sz w:val="20"/>
        </w:rPr>
        <w:t xml:space="preserve"> Most of these </w:t>
      </w:r>
      <w:r w:rsidR="00D4162A">
        <w:rPr>
          <w:sz w:val="20"/>
        </w:rPr>
        <w:t>are in csv format</w:t>
      </w:r>
      <w:ins w:id="3911" w:author="Honnalore Steissberg" w:date="2021-08-22T19:15:00Z">
        <w:r w:rsidR="003F0535">
          <w:rPr>
            <w:sz w:val="20"/>
          </w:rPr>
          <w:t>,</w:t>
        </w:r>
      </w:ins>
      <w:r w:rsidR="00D4162A">
        <w:rPr>
          <w:sz w:val="20"/>
        </w:rPr>
        <w:t xml:space="preserve"> facilitating graphing.</w:t>
      </w:r>
    </w:p>
    <w:p w14:paraId="5BFC4CC1" w14:textId="77777777" w:rsidR="00204EBD" w:rsidRDefault="00204EBD"/>
    <w:p w14:paraId="79196638" w14:textId="082EBF0E" w:rsidR="00884690" w:rsidRPr="003D183A" w:rsidRDefault="00884690" w:rsidP="00EE7164">
      <w:pPr>
        <w:pStyle w:val="Caption"/>
      </w:pPr>
      <w:bookmarkStart w:id="3912" w:name="_Ref421652956"/>
      <w:bookmarkStart w:id="3913" w:name="_Ref421652938"/>
      <w:bookmarkStart w:id="3914" w:name="_Toc37943004"/>
      <w:r w:rsidRPr="003D183A">
        <w:t xml:space="preserve">Table </w:t>
      </w:r>
      <w:r w:rsidR="00F812F1">
        <w:fldChar w:fldCharType="begin"/>
      </w:r>
      <w:r w:rsidR="00F812F1">
        <w:instrText xml:space="preserve"> SEQ Table \* ARABIC </w:instrText>
      </w:r>
      <w:r w:rsidR="00F812F1">
        <w:fldChar w:fldCharType="separate"/>
      </w:r>
      <w:r w:rsidR="00795A65">
        <w:rPr>
          <w:noProof/>
        </w:rPr>
        <w:t>58</w:t>
      </w:r>
      <w:r w:rsidR="00F812F1">
        <w:rPr>
          <w:noProof/>
        </w:rPr>
        <w:fldChar w:fldCharType="end"/>
      </w:r>
      <w:bookmarkEnd w:id="3912"/>
      <w:r w:rsidRPr="003D183A">
        <w:t>. Output file names for sediment diagenesis model.</w:t>
      </w:r>
      <w:bookmarkEnd w:id="3913"/>
      <w:bookmarkEnd w:id="3914"/>
    </w:p>
    <w:tbl>
      <w:tblPr>
        <w:tblStyle w:val="TableGrid"/>
        <w:tblW w:w="0" w:type="auto"/>
        <w:tblLook w:val="04A0" w:firstRow="1" w:lastRow="0" w:firstColumn="1" w:lastColumn="0" w:noHBand="0" w:noVBand="1"/>
      </w:tblPr>
      <w:tblGrid>
        <w:gridCol w:w="3685"/>
        <w:gridCol w:w="4945"/>
      </w:tblGrid>
      <w:tr w:rsidR="00204EBD" w:rsidRPr="00204EBD" w14:paraId="704F80CB" w14:textId="77777777" w:rsidTr="00985D25">
        <w:tc>
          <w:tcPr>
            <w:tcW w:w="3685" w:type="dxa"/>
          </w:tcPr>
          <w:p w14:paraId="5E7377F0" w14:textId="77777777" w:rsidR="00204EBD" w:rsidRPr="00204EBD" w:rsidRDefault="00204EBD" w:rsidP="00204EBD">
            <w:pPr>
              <w:rPr>
                <w:b/>
              </w:rPr>
            </w:pPr>
            <w:r>
              <w:rPr>
                <w:b/>
              </w:rPr>
              <w:t>Sediment d</w:t>
            </w:r>
            <w:r w:rsidRPr="00204EBD">
              <w:rPr>
                <w:b/>
              </w:rPr>
              <w:t>iagenesis output file name</w:t>
            </w:r>
          </w:p>
        </w:tc>
        <w:tc>
          <w:tcPr>
            <w:tcW w:w="4945" w:type="dxa"/>
          </w:tcPr>
          <w:p w14:paraId="0ECD2D4C" w14:textId="77777777" w:rsidR="00204EBD" w:rsidRPr="00204EBD" w:rsidRDefault="00204EBD" w:rsidP="00204EBD">
            <w:pPr>
              <w:rPr>
                <w:b/>
              </w:rPr>
            </w:pPr>
            <w:r w:rsidRPr="00204EBD">
              <w:rPr>
                <w:b/>
              </w:rPr>
              <w:t>Description</w:t>
            </w:r>
          </w:p>
        </w:tc>
      </w:tr>
      <w:tr w:rsidR="00985D25" w14:paraId="60EA591E" w14:textId="77777777" w:rsidTr="00985D25">
        <w:tc>
          <w:tcPr>
            <w:tcW w:w="3685" w:type="dxa"/>
          </w:tcPr>
          <w:p w14:paraId="350CD0D3" w14:textId="77777777" w:rsidR="00985D25" w:rsidRPr="008F6D0B" w:rsidRDefault="003D183A" w:rsidP="00985D25">
            <w:pPr>
              <w:rPr>
                <w:sz w:val="20"/>
              </w:rPr>
            </w:pPr>
            <w:r>
              <w:rPr>
                <w:sz w:val="20"/>
              </w:rPr>
              <w:t>Diagenesis</w:t>
            </w:r>
            <w:r w:rsidR="00985D25" w:rsidRPr="008F6D0B">
              <w:rPr>
                <w:sz w:val="20"/>
              </w:rPr>
              <w:t>BottomLayer.</w:t>
            </w:r>
            <w:r w:rsidR="00124446">
              <w:rPr>
                <w:sz w:val="20"/>
              </w:rPr>
              <w:t>csv</w:t>
            </w:r>
          </w:p>
        </w:tc>
        <w:tc>
          <w:tcPr>
            <w:tcW w:w="4945" w:type="dxa"/>
          </w:tcPr>
          <w:p w14:paraId="47B409D7" w14:textId="77777777" w:rsidR="00985D25" w:rsidRPr="008F6D0B" w:rsidRDefault="00985D25" w:rsidP="00985D25">
            <w:pPr>
              <w:rPr>
                <w:sz w:val="20"/>
              </w:rPr>
            </w:pPr>
            <w:r w:rsidRPr="008F6D0B">
              <w:rPr>
                <w:sz w:val="20"/>
              </w:rPr>
              <w:t>Time series containing bottommost active layer of each model segment.</w:t>
            </w:r>
          </w:p>
        </w:tc>
      </w:tr>
      <w:tr w:rsidR="00124446" w14:paraId="2FC91435" w14:textId="77777777" w:rsidTr="00985D25">
        <w:tc>
          <w:tcPr>
            <w:tcW w:w="3685" w:type="dxa"/>
          </w:tcPr>
          <w:p w14:paraId="1969AFD7" w14:textId="77777777" w:rsidR="00124446" w:rsidRPr="008F6D0B" w:rsidRDefault="003D183A" w:rsidP="00985D25">
            <w:pPr>
              <w:rPr>
                <w:sz w:val="20"/>
              </w:rPr>
            </w:pPr>
            <w:r>
              <w:rPr>
                <w:sz w:val="20"/>
              </w:rPr>
              <w:t>Diagenesis</w:t>
            </w:r>
            <w:r w:rsidR="00124446">
              <w:rPr>
                <w:sz w:val="20"/>
              </w:rPr>
              <w:t>B</w:t>
            </w:r>
            <w:r w:rsidR="00D1635B">
              <w:rPr>
                <w:sz w:val="20"/>
              </w:rPr>
              <w:t>u</w:t>
            </w:r>
            <w:r w:rsidR="00124446">
              <w:rPr>
                <w:sz w:val="20"/>
              </w:rPr>
              <w:t>bbleReleaseSummary.csv</w:t>
            </w:r>
          </w:p>
        </w:tc>
        <w:tc>
          <w:tcPr>
            <w:tcW w:w="4945" w:type="dxa"/>
          </w:tcPr>
          <w:p w14:paraId="068B79B7" w14:textId="77777777" w:rsidR="00124446" w:rsidRPr="008F6D0B" w:rsidRDefault="00124446" w:rsidP="00985D25">
            <w:pPr>
              <w:rPr>
                <w:sz w:val="20"/>
              </w:rPr>
            </w:pPr>
            <w:r>
              <w:rPr>
                <w:sz w:val="20"/>
              </w:rPr>
              <w:t>Summary of bubble release model predictions</w:t>
            </w:r>
          </w:p>
        </w:tc>
      </w:tr>
      <w:tr w:rsidR="00985D25" w14:paraId="7E6DEA5B" w14:textId="77777777" w:rsidTr="00985D25">
        <w:tc>
          <w:tcPr>
            <w:tcW w:w="3685" w:type="dxa"/>
          </w:tcPr>
          <w:p w14:paraId="50190DF8" w14:textId="77777777" w:rsidR="00985D25" w:rsidRPr="008F6D0B" w:rsidRDefault="003D183A" w:rsidP="00985D25">
            <w:pPr>
              <w:rPr>
                <w:sz w:val="20"/>
              </w:rPr>
            </w:pPr>
            <w:r>
              <w:rPr>
                <w:sz w:val="20"/>
              </w:rPr>
              <w:t>Diagenesis</w:t>
            </w:r>
            <w:r w:rsidR="00985D25" w:rsidRPr="008F6D0B">
              <w:rPr>
                <w:sz w:val="20"/>
              </w:rPr>
              <w:t>Bubbles.</w:t>
            </w:r>
            <w:r w:rsidR="00124446">
              <w:rPr>
                <w:sz w:val="20"/>
              </w:rPr>
              <w:t>csv</w:t>
            </w:r>
          </w:p>
        </w:tc>
        <w:tc>
          <w:tcPr>
            <w:tcW w:w="4945" w:type="dxa"/>
          </w:tcPr>
          <w:p w14:paraId="6C39BF54" w14:textId="77777777" w:rsidR="00985D25" w:rsidRPr="008F6D0B" w:rsidRDefault="00985D25" w:rsidP="00985D25">
            <w:pPr>
              <w:rPr>
                <w:sz w:val="20"/>
              </w:rPr>
            </w:pPr>
            <w:r w:rsidRPr="008F6D0B">
              <w:rPr>
                <w:sz w:val="20"/>
              </w:rPr>
              <w:t>Time series including bubble radius, concentration of gas in bubbles (Cg), concentration of gas in porewater (C0), net concentration of gas (</w:t>
            </w:r>
            <w:proofErr w:type="spellStart"/>
            <w:r w:rsidRPr="008F6D0B">
              <w:rPr>
                <w:sz w:val="20"/>
              </w:rPr>
              <w:t>dissolved+gas</w:t>
            </w:r>
            <w:proofErr w:type="spellEnd"/>
            <w:r w:rsidRPr="008F6D0B">
              <w:rPr>
                <w:sz w:val="20"/>
              </w:rPr>
              <w:t>) in sediments (Ct), and if cracks are open or closed for each model segment.</w:t>
            </w:r>
          </w:p>
        </w:tc>
      </w:tr>
      <w:tr w:rsidR="00985D25" w14:paraId="64865647" w14:textId="77777777" w:rsidTr="00985D25">
        <w:tc>
          <w:tcPr>
            <w:tcW w:w="3685" w:type="dxa"/>
          </w:tcPr>
          <w:p w14:paraId="59C4942D" w14:textId="77777777" w:rsidR="00985D25" w:rsidRPr="008F6D0B" w:rsidRDefault="003D183A" w:rsidP="00985D25">
            <w:pPr>
              <w:rPr>
                <w:sz w:val="20"/>
              </w:rPr>
            </w:pPr>
            <w:r>
              <w:rPr>
                <w:sz w:val="20"/>
              </w:rPr>
              <w:t>Diagenesis</w:t>
            </w:r>
            <w:r w:rsidR="00985D25" w:rsidRPr="008F6D0B">
              <w:rPr>
                <w:sz w:val="20"/>
              </w:rPr>
              <w:t>BubblesAtmosphereRelease.</w:t>
            </w:r>
            <w:r w:rsidR="00124446">
              <w:rPr>
                <w:sz w:val="20"/>
              </w:rPr>
              <w:t>csv</w:t>
            </w:r>
          </w:p>
        </w:tc>
        <w:tc>
          <w:tcPr>
            <w:tcW w:w="4945" w:type="dxa"/>
          </w:tcPr>
          <w:p w14:paraId="65756A92" w14:textId="77777777" w:rsidR="00985D25" w:rsidRPr="008F6D0B" w:rsidRDefault="00985D25" w:rsidP="00985D25">
            <w:pPr>
              <w:rPr>
                <w:sz w:val="20"/>
              </w:rPr>
            </w:pPr>
            <w:r w:rsidRPr="008F6D0B">
              <w:rPr>
                <w:sz w:val="20"/>
              </w:rPr>
              <w:t>Time series of H2S, CH4, NH3, and CO2 gas bubble release to atmosphere for each model segment.</w:t>
            </w:r>
          </w:p>
        </w:tc>
      </w:tr>
      <w:tr w:rsidR="00985D25" w14:paraId="43DD68BC" w14:textId="77777777" w:rsidTr="00985D25">
        <w:tc>
          <w:tcPr>
            <w:tcW w:w="3685" w:type="dxa"/>
          </w:tcPr>
          <w:p w14:paraId="10A8C992" w14:textId="77777777" w:rsidR="00985D25" w:rsidRPr="008F6D0B" w:rsidRDefault="00985D25" w:rsidP="00985D25">
            <w:pPr>
              <w:rPr>
                <w:sz w:val="20"/>
              </w:rPr>
            </w:pPr>
            <w:r w:rsidRPr="008F6D0B">
              <w:rPr>
                <w:sz w:val="20"/>
              </w:rPr>
              <w:t>DiagenesisAerobicLayer.</w:t>
            </w:r>
            <w:r w:rsidR="00124446">
              <w:rPr>
                <w:sz w:val="20"/>
              </w:rPr>
              <w:t>csv</w:t>
            </w:r>
          </w:p>
        </w:tc>
        <w:tc>
          <w:tcPr>
            <w:tcW w:w="4945" w:type="dxa"/>
          </w:tcPr>
          <w:p w14:paraId="3649AF78" w14:textId="77777777" w:rsidR="00985D25" w:rsidRPr="008F6D0B" w:rsidRDefault="00985D25" w:rsidP="00985D25">
            <w:pPr>
              <w:rPr>
                <w:sz w:val="20"/>
              </w:rPr>
            </w:pPr>
            <w:r w:rsidRPr="008F6D0B">
              <w:rPr>
                <w:sz w:val="20"/>
              </w:rPr>
              <w:t>Time series containing thickness of sediment aerobic layer for each model segment</w:t>
            </w:r>
          </w:p>
        </w:tc>
      </w:tr>
      <w:tr w:rsidR="00985D25" w14:paraId="77C53E93" w14:textId="77777777" w:rsidTr="00985D25">
        <w:tc>
          <w:tcPr>
            <w:tcW w:w="3685" w:type="dxa"/>
          </w:tcPr>
          <w:p w14:paraId="2007BB7B" w14:textId="77777777" w:rsidR="00985D25" w:rsidRPr="008F6D0B" w:rsidRDefault="00985D25" w:rsidP="00985D25">
            <w:pPr>
              <w:rPr>
                <w:sz w:val="20"/>
              </w:rPr>
            </w:pPr>
            <w:r w:rsidRPr="008F6D0B">
              <w:rPr>
                <w:sz w:val="20"/>
              </w:rPr>
              <w:t>DiagenesisConstituent.</w:t>
            </w:r>
            <w:r w:rsidR="00124446">
              <w:rPr>
                <w:sz w:val="20"/>
              </w:rPr>
              <w:t>csv</w:t>
            </w:r>
          </w:p>
        </w:tc>
        <w:tc>
          <w:tcPr>
            <w:tcW w:w="4945" w:type="dxa"/>
          </w:tcPr>
          <w:p w14:paraId="63B02696" w14:textId="77777777" w:rsidR="00985D25" w:rsidRPr="008F6D0B" w:rsidRDefault="00985D25" w:rsidP="00985D25">
            <w:pPr>
              <w:rPr>
                <w:sz w:val="20"/>
              </w:rPr>
            </w:pPr>
            <w:r w:rsidRPr="008F6D0B">
              <w:rPr>
                <w:sz w:val="20"/>
              </w:rPr>
              <w:t>Time series containing sediment constituent concentrations of POC, PON, and SO4 for each model segment</w:t>
            </w:r>
          </w:p>
        </w:tc>
      </w:tr>
      <w:tr w:rsidR="00985D25" w14:paraId="534D4B93" w14:textId="77777777" w:rsidTr="00985D25">
        <w:tc>
          <w:tcPr>
            <w:tcW w:w="3685" w:type="dxa"/>
          </w:tcPr>
          <w:p w14:paraId="64FE97CB" w14:textId="77777777" w:rsidR="00985D25" w:rsidRPr="008F6D0B" w:rsidRDefault="00985D25" w:rsidP="00985D25">
            <w:pPr>
              <w:rPr>
                <w:sz w:val="20"/>
              </w:rPr>
            </w:pPr>
            <w:r w:rsidRPr="008F6D0B">
              <w:rPr>
                <w:sz w:val="20"/>
              </w:rPr>
              <w:t>DiagenesisSOD</w:t>
            </w:r>
            <w:r w:rsidR="00D1635B">
              <w:rPr>
                <w:sz w:val="20"/>
              </w:rPr>
              <w:t>CSODNSOD</w:t>
            </w:r>
            <w:r w:rsidRPr="008F6D0B">
              <w:rPr>
                <w:sz w:val="20"/>
              </w:rPr>
              <w:t>.</w:t>
            </w:r>
            <w:r w:rsidR="00124446">
              <w:rPr>
                <w:sz w:val="20"/>
              </w:rPr>
              <w:t>csv</w:t>
            </w:r>
          </w:p>
        </w:tc>
        <w:tc>
          <w:tcPr>
            <w:tcW w:w="4945" w:type="dxa"/>
          </w:tcPr>
          <w:p w14:paraId="16123378" w14:textId="77777777" w:rsidR="00985D25" w:rsidRPr="008F6D0B" w:rsidRDefault="00985D25" w:rsidP="00985D25">
            <w:pPr>
              <w:rPr>
                <w:sz w:val="20"/>
              </w:rPr>
            </w:pPr>
            <w:r w:rsidRPr="008F6D0B">
              <w:rPr>
                <w:sz w:val="20"/>
              </w:rPr>
              <w:t>Time series containing carbonaceous sediment oxygen demand (CSOD), nitrogenous sediment oxygen demand (NSOD), and SOD (CSOD+NCSOD) for each model segment</w:t>
            </w:r>
          </w:p>
        </w:tc>
      </w:tr>
      <w:tr w:rsidR="00985D25" w14:paraId="64514425" w14:textId="77777777" w:rsidTr="00985D25">
        <w:tc>
          <w:tcPr>
            <w:tcW w:w="3685" w:type="dxa"/>
          </w:tcPr>
          <w:p w14:paraId="57591D18" w14:textId="77777777" w:rsidR="00985D25" w:rsidRPr="008F6D0B" w:rsidRDefault="003D183A" w:rsidP="00985D25">
            <w:pPr>
              <w:rPr>
                <w:sz w:val="20"/>
              </w:rPr>
            </w:pPr>
            <w:proofErr w:type="spellStart"/>
            <w:r>
              <w:rPr>
                <w:sz w:val="20"/>
              </w:rPr>
              <w:t>Diagenesis</w:t>
            </w:r>
            <w:r w:rsidR="00985D25" w:rsidRPr="008F6D0B">
              <w:rPr>
                <w:sz w:val="20"/>
              </w:rPr>
              <w:t>LogFile.opt</w:t>
            </w:r>
            <w:proofErr w:type="spellEnd"/>
          </w:p>
        </w:tc>
        <w:tc>
          <w:tcPr>
            <w:tcW w:w="4945" w:type="dxa"/>
          </w:tcPr>
          <w:p w14:paraId="10BE01A1" w14:textId="77777777" w:rsidR="00985D25" w:rsidRPr="008F6D0B" w:rsidRDefault="00985D25" w:rsidP="00985D25">
            <w:pPr>
              <w:rPr>
                <w:sz w:val="20"/>
              </w:rPr>
            </w:pPr>
            <w:r w:rsidRPr="008F6D0B">
              <w:rPr>
                <w:sz w:val="20"/>
              </w:rPr>
              <w:t>Contains information regarding layer addition when using bed consolidation feature</w:t>
            </w:r>
          </w:p>
        </w:tc>
      </w:tr>
      <w:tr w:rsidR="00985D25" w14:paraId="75E95C54" w14:textId="77777777" w:rsidTr="00985D25">
        <w:tc>
          <w:tcPr>
            <w:tcW w:w="3685" w:type="dxa"/>
          </w:tcPr>
          <w:p w14:paraId="1CB0244C" w14:textId="77777777" w:rsidR="00985D25" w:rsidRPr="008F6D0B" w:rsidRDefault="003D183A" w:rsidP="00124446">
            <w:pPr>
              <w:rPr>
                <w:sz w:val="20"/>
              </w:rPr>
            </w:pPr>
            <w:r>
              <w:rPr>
                <w:sz w:val="20"/>
              </w:rPr>
              <w:t>Diagenesis</w:t>
            </w:r>
            <w:r w:rsidR="00985D25" w:rsidRPr="008F6D0B">
              <w:rPr>
                <w:sz w:val="20"/>
              </w:rPr>
              <w:t>SedDissGas</w:t>
            </w:r>
            <w:r w:rsidR="00124446">
              <w:rPr>
                <w:sz w:val="20"/>
              </w:rPr>
              <w:t>Output</w:t>
            </w:r>
            <w:r w:rsidR="00985D25" w:rsidRPr="008F6D0B">
              <w:rPr>
                <w:sz w:val="20"/>
              </w:rPr>
              <w:t>.</w:t>
            </w:r>
            <w:r w:rsidR="00124446">
              <w:rPr>
                <w:sz w:val="20"/>
              </w:rPr>
              <w:t>csv</w:t>
            </w:r>
          </w:p>
        </w:tc>
        <w:tc>
          <w:tcPr>
            <w:tcW w:w="4945" w:type="dxa"/>
          </w:tcPr>
          <w:p w14:paraId="2C6D3DD2" w14:textId="77777777" w:rsidR="00985D25" w:rsidRPr="008F6D0B" w:rsidRDefault="00985D25" w:rsidP="00985D25">
            <w:pPr>
              <w:rPr>
                <w:sz w:val="20"/>
              </w:rPr>
            </w:pPr>
            <w:r w:rsidRPr="008F6D0B">
              <w:rPr>
                <w:sz w:val="20"/>
              </w:rPr>
              <w:t xml:space="preserve">Time series of sediment dissolved gas concentrations (H2S, CH4, NH3, and CO2) for each model segment </w:t>
            </w:r>
          </w:p>
        </w:tc>
      </w:tr>
      <w:tr w:rsidR="00985D25" w14:paraId="489F87C7" w14:textId="77777777" w:rsidTr="00985D25">
        <w:tc>
          <w:tcPr>
            <w:tcW w:w="3685" w:type="dxa"/>
          </w:tcPr>
          <w:p w14:paraId="148807D1" w14:textId="77777777" w:rsidR="00985D25" w:rsidRPr="008F6D0B" w:rsidRDefault="003D183A" w:rsidP="00124446">
            <w:pPr>
              <w:rPr>
                <w:sz w:val="20"/>
              </w:rPr>
            </w:pPr>
            <w:r>
              <w:rPr>
                <w:sz w:val="20"/>
              </w:rPr>
              <w:t>Diagenesis</w:t>
            </w:r>
            <w:r w:rsidR="00985D25" w:rsidRPr="008F6D0B">
              <w:rPr>
                <w:sz w:val="20"/>
              </w:rPr>
              <w:t>SedimentGas</w:t>
            </w:r>
            <w:r w:rsidR="00124446">
              <w:rPr>
                <w:sz w:val="20"/>
              </w:rPr>
              <w:t>Output</w:t>
            </w:r>
            <w:r w:rsidR="00985D25" w:rsidRPr="008F6D0B">
              <w:rPr>
                <w:sz w:val="20"/>
              </w:rPr>
              <w:t>.</w:t>
            </w:r>
            <w:r w:rsidR="00124446">
              <w:rPr>
                <w:sz w:val="20"/>
              </w:rPr>
              <w:t>csv</w:t>
            </w:r>
          </w:p>
        </w:tc>
        <w:tc>
          <w:tcPr>
            <w:tcW w:w="4945" w:type="dxa"/>
          </w:tcPr>
          <w:p w14:paraId="41A095CC" w14:textId="77777777" w:rsidR="00985D25" w:rsidRPr="008F6D0B" w:rsidRDefault="00985D25" w:rsidP="00985D25">
            <w:pPr>
              <w:rPr>
                <w:sz w:val="20"/>
              </w:rPr>
            </w:pPr>
            <w:r w:rsidRPr="008F6D0B">
              <w:rPr>
                <w:sz w:val="20"/>
              </w:rPr>
              <w:t xml:space="preserve">Time series of gas concentrations in bubbles (H2S, CH4, NH3, and CO2) for each model segment </w:t>
            </w:r>
          </w:p>
        </w:tc>
      </w:tr>
      <w:tr w:rsidR="00985D25" w14:paraId="1420365C" w14:textId="77777777" w:rsidTr="00985D25">
        <w:tc>
          <w:tcPr>
            <w:tcW w:w="3685" w:type="dxa"/>
          </w:tcPr>
          <w:p w14:paraId="2B28C0E0" w14:textId="77777777" w:rsidR="00985D25" w:rsidRPr="008F6D0B" w:rsidRDefault="00D1635B" w:rsidP="00985D25">
            <w:pPr>
              <w:rPr>
                <w:sz w:val="20"/>
              </w:rPr>
            </w:pPr>
            <w:r>
              <w:rPr>
                <w:sz w:val="20"/>
              </w:rPr>
              <w:t>Diagenesis_</w:t>
            </w:r>
            <w:r w:rsidR="00985D25" w:rsidRPr="008F6D0B">
              <w:rPr>
                <w:sz w:val="20"/>
              </w:rPr>
              <w:t>CH4</w:t>
            </w:r>
            <w:r w:rsidRPr="008F6D0B">
              <w:rPr>
                <w:sz w:val="20"/>
              </w:rPr>
              <w:t>_Sediments</w:t>
            </w:r>
            <w:r w:rsidR="00985D25" w:rsidRPr="008F6D0B">
              <w:rPr>
                <w:sz w:val="20"/>
              </w:rPr>
              <w:t>.</w:t>
            </w:r>
            <w:r w:rsidR="00124446">
              <w:rPr>
                <w:sz w:val="20"/>
              </w:rPr>
              <w:t>csv</w:t>
            </w:r>
          </w:p>
        </w:tc>
        <w:tc>
          <w:tcPr>
            <w:tcW w:w="4945" w:type="dxa"/>
          </w:tcPr>
          <w:p w14:paraId="557C1436" w14:textId="77777777" w:rsidR="00985D25" w:rsidRPr="008F6D0B" w:rsidRDefault="00985D25" w:rsidP="00985D25">
            <w:pPr>
              <w:rPr>
                <w:sz w:val="20"/>
              </w:rPr>
            </w:pPr>
            <w:r w:rsidRPr="008F6D0B">
              <w:rPr>
                <w:sz w:val="20"/>
              </w:rPr>
              <w:t>Time series of dissolved methane sediment concentrations for each model segment</w:t>
            </w:r>
          </w:p>
        </w:tc>
      </w:tr>
      <w:tr w:rsidR="00985D25" w14:paraId="17947152" w14:textId="77777777" w:rsidTr="00985D25">
        <w:tc>
          <w:tcPr>
            <w:tcW w:w="3685" w:type="dxa"/>
          </w:tcPr>
          <w:p w14:paraId="32D219A0" w14:textId="77777777" w:rsidR="00985D25" w:rsidRPr="008F6D0B" w:rsidRDefault="00D1635B" w:rsidP="00985D25">
            <w:pPr>
              <w:rPr>
                <w:sz w:val="20"/>
              </w:rPr>
            </w:pPr>
            <w:r>
              <w:rPr>
                <w:sz w:val="20"/>
              </w:rPr>
              <w:t>Diagenesis_</w:t>
            </w:r>
            <w:r w:rsidR="00985D25" w:rsidRPr="008F6D0B">
              <w:rPr>
                <w:sz w:val="20"/>
              </w:rPr>
              <w:t>H2S</w:t>
            </w:r>
            <w:r w:rsidRPr="008F6D0B">
              <w:rPr>
                <w:sz w:val="20"/>
              </w:rPr>
              <w:t>_Sediments</w:t>
            </w:r>
            <w:r w:rsidR="00985D25" w:rsidRPr="008F6D0B">
              <w:rPr>
                <w:sz w:val="20"/>
              </w:rPr>
              <w:t>.</w:t>
            </w:r>
            <w:r w:rsidR="00124446">
              <w:rPr>
                <w:sz w:val="20"/>
              </w:rPr>
              <w:t>csv</w:t>
            </w:r>
          </w:p>
        </w:tc>
        <w:tc>
          <w:tcPr>
            <w:tcW w:w="4945" w:type="dxa"/>
          </w:tcPr>
          <w:p w14:paraId="412DDD6D" w14:textId="77777777" w:rsidR="00985D25" w:rsidRPr="008F6D0B" w:rsidRDefault="00985D25" w:rsidP="00985D25">
            <w:pPr>
              <w:rPr>
                <w:sz w:val="20"/>
              </w:rPr>
            </w:pPr>
            <w:r w:rsidRPr="008F6D0B">
              <w:rPr>
                <w:sz w:val="20"/>
              </w:rPr>
              <w:t>Time series of dissolved H2S sediment concentrations for each model segment</w:t>
            </w:r>
          </w:p>
        </w:tc>
      </w:tr>
      <w:tr w:rsidR="00985D25" w14:paraId="15295287" w14:textId="77777777" w:rsidTr="00985D25">
        <w:tc>
          <w:tcPr>
            <w:tcW w:w="3685" w:type="dxa"/>
          </w:tcPr>
          <w:p w14:paraId="34CC1EA5" w14:textId="77777777" w:rsidR="00985D25" w:rsidRPr="008F6D0B" w:rsidRDefault="00D1635B" w:rsidP="00985D25">
            <w:pPr>
              <w:rPr>
                <w:sz w:val="20"/>
              </w:rPr>
            </w:pPr>
            <w:r>
              <w:rPr>
                <w:sz w:val="20"/>
              </w:rPr>
              <w:t>Diagenesis_</w:t>
            </w:r>
            <w:r w:rsidR="00985D25" w:rsidRPr="008F6D0B">
              <w:rPr>
                <w:sz w:val="20"/>
              </w:rPr>
              <w:t>POC_Sediments.</w:t>
            </w:r>
            <w:r w:rsidR="00124446">
              <w:rPr>
                <w:sz w:val="20"/>
              </w:rPr>
              <w:t>csv</w:t>
            </w:r>
          </w:p>
        </w:tc>
        <w:tc>
          <w:tcPr>
            <w:tcW w:w="4945" w:type="dxa"/>
          </w:tcPr>
          <w:p w14:paraId="15C08134" w14:textId="77777777" w:rsidR="00985D25" w:rsidRPr="008F6D0B" w:rsidRDefault="00985D25" w:rsidP="00985D25">
            <w:pPr>
              <w:rPr>
                <w:sz w:val="20"/>
              </w:rPr>
            </w:pPr>
            <w:r w:rsidRPr="008F6D0B">
              <w:rPr>
                <w:sz w:val="20"/>
              </w:rPr>
              <w:t>Time series of dissolved POC sediment concentrations for each model segment</w:t>
            </w:r>
          </w:p>
        </w:tc>
      </w:tr>
      <w:tr w:rsidR="00985D25" w14:paraId="40AA7C96" w14:textId="77777777" w:rsidTr="00985D25">
        <w:tc>
          <w:tcPr>
            <w:tcW w:w="3685" w:type="dxa"/>
          </w:tcPr>
          <w:p w14:paraId="6D4FC614" w14:textId="77777777" w:rsidR="00985D25" w:rsidRPr="008F6D0B" w:rsidRDefault="00D1635B" w:rsidP="00985D25">
            <w:pPr>
              <w:rPr>
                <w:sz w:val="20"/>
              </w:rPr>
            </w:pPr>
            <w:r>
              <w:rPr>
                <w:sz w:val="20"/>
              </w:rPr>
              <w:t>Diagenesis_</w:t>
            </w:r>
            <w:r w:rsidR="00985D25" w:rsidRPr="008F6D0B">
              <w:rPr>
                <w:sz w:val="20"/>
              </w:rPr>
              <w:t>PON_Sediments.</w:t>
            </w:r>
            <w:r w:rsidR="00124446">
              <w:rPr>
                <w:sz w:val="20"/>
              </w:rPr>
              <w:t>csv</w:t>
            </w:r>
          </w:p>
        </w:tc>
        <w:tc>
          <w:tcPr>
            <w:tcW w:w="4945" w:type="dxa"/>
          </w:tcPr>
          <w:p w14:paraId="286EE095" w14:textId="77777777" w:rsidR="00985D25" w:rsidRPr="008F6D0B" w:rsidRDefault="00985D25" w:rsidP="00985D25">
            <w:pPr>
              <w:rPr>
                <w:sz w:val="20"/>
              </w:rPr>
            </w:pPr>
            <w:r w:rsidRPr="008F6D0B">
              <w:rPr>
                <w:sz w:val="20"/>
              </w:rPr>
              <w:t>Time series of dissolved PON sediment concentrations for each model segment</w:t>
            </w:r>
          </w:p>
        </w:tc>
      </w:tr>
      <w:tr w:rsidR="00985D25" w14:paraId="7EAB1266" w14:textId="77777777" w:rsidTr="00985D25">
        <w:tc>
          <w:tcPr>
            <w:tcW w:w="3685" w:type="dxa"/>
          </w:tcPr>
          <w:p w14:paraId="677A52C4" w14:textId="77777777" w:rsidR="00985D25" w:rsidRPr="008F6D0B" w:rsidRDefault="00D1635B" w:rsidP="00985D25">
            <w:pPr>
              <w:rPr>
                <w:sz w:val="20"/>
              </w:rPr>
            </w:pPr>
            <w:r>
              <w:rPr>
                <w:sz w:val="20"/>
              </w:rPr>
              <w:t>Diagenesis_</w:t>
            </w:r>
            <w:r w:rsidR="00985D25" w:rsidRPr="008F6D0B">
              <w:rPr>
                <w:sz w:val="20"/>
              </w:rPr>
              <w:t>POP_Sediments.</w:t>
            </w:r>
            <w:r w:rsidR="00124446">
              <w:rPr>
                <w:sz w:val="20"/>
              </w:rPr>
              <w:t>csv</w:t>
            </w:r>
          </w:p>
        </w:tc>
        <w:tc>
          <w:tcPr>
            <w:tcW w:w="4945" w:type="dxa"/>
          </w:tcPr>
          <w:p w14:paraId="5AC625F5" w14:textId="77777777" w:rsidR="00985D25" w:rsidRPr="008F6D0B" w:rsidRDefault="00985D25" w:rsidP="00985D25">
            <w:pPr>
              <w:rPr>
                <w:sz w:val="20"/>
              </w:rPr>
            </w:pPr>
            <w:r w:rsidRPr="008F6D0B">
              <w:rPr>
                <w:sz w:val="20"/>
              </w:rPr>
              <w:t>Time series of dissolved POP sediment concentrations for each model segment</w:t>
            </w:r>
          </w:p>
        </w:tc>
      </w:tr>
      <w:tr w:rsidR="00985D25" w14:paraId="66E12180" w14:textId="77777777" w:rsidTr="00985D25">
        <w:tc>
          <w:tcPr>
            <w:tcW w:w="3685" w:type="dxa"/>
          </w:tcPr>
          <w:p w14:paraId="03EDD090" w14:textId="77777777" w:rsidR="00985D25" w:rsidRPr="008F6D0B" w:rsidRDefault="003D183A" w:rsidP="00985D25">
            <w:pPr>
              <w:rPr>
                <w:sz w:val="20"/>
              </w:rPr>
            </w:pPr>
            <w:r>
              <w:rPr>
                <w:sz w:val="20"/>
              </w:rPr>
              <w:t>Diagenesis</w:t>
            </w:r>
            <w:r w:rsidR="00985D25" w:rsidRPr="008F6D0B">
              <w:rPr>
                <w:sz w:val="20"/>
              </w:rPr>
              <w:t>SOD.</w:t>
            </w:r>
            <w:r w:rsidR="00124446">
              <w:rPr>
                <w:sz w:val="20"/>
              </w:rPr>
              <w:t>csv</w:t>
            </w:r>
          </w:p>
        </w:tc>
        <w:tc>
          <w:tcPr>
            <w:tcW w:w="4945" w:type="dxa"/>
          </w:tcPr>
          <w:p w14:paraId="5566E161" w14:textId="77777777" w:rsidR="00985D25" w:rsidRPr="008F6D0B" w:rsidRDefault="00985D25" w:rsidP="00985D25">
            <w:pPr>
              <w:rPr>
                <w:sz w:val="20"/>
              </w:rPr>
            </w:pPr>
            <w:r w:rsidRPr="008F6D0B">
              <w:rPr>
                <w:sz w:val="20"/>
              </w:rPr>
              <w:t>Time series containing sediment oxygen demand (CSOD+NCSOD) for each model segment</w:t>
            </w:r>
          </w:p>
        </w:tc>
      </w:tr>
    </w:tbl>
    <w:p w14:paraId="65CF0E7A" w14:textId="77777777" w:rsidR="008F6D0B" w:rsidRDefault="008F6D0B" w:rsidP="0096272E"/>
    <w:p w14:paraId="536B5C80" w14:textId="77777777" w:rsidR="008F6D0B" w:rsidRDefault="008F6D0B">
      <w:pPr>
        <w:rPr>
          <w:rFonts w:cs="Arial"/>
          <w:b/>
          <w:bCs/>
          <w:sz w:val="32"/>
          <w:szCs w:val="26"/>
        </w:rPr>
      </w:pPr>
      <w:r>
        <w:br w:type="page"/>
      </w:r>
    </w:p>
    <w:p w14:paraId="58C86FD8" w14:textId="77777777" w:rsidR="0041037A" w:rsidRPr="00B7030B" w:rsidRDefault="0041037A">
      <w:pPr>
        <w:pStyle w:val="Heading3"/>
        <w:rPr>
          <w:rFonts w:asciiTheme="minorHAnsi" w:hAnsiTheme="minorHAnsi"/>
        </w:rPr>
      </w:pPr>
      <w:bookmarkStart w:id="3915" w:name="_Toc41047932"/>
      <w:r w:rsidRPr="001F2FCF">
        <w:rPr>
          <w:rFonts w:asciiTheme="minorHAnsi" w:hAnsiTheme="minorHAnsi"/>
        </w:rPr>
        <w:lastRenderedPageBreak/>
        <w:t>Time Series</w:t>
      </w:r>
      <w:bookmarkEnd w:id="3915"/>
    </w:p>
    <w:p w14:paraId="1C77870A" w14:textId="6ACE3D1F" w:rsidR="00A95DA3" w:rsidRPr="005E2061" w:rsidRDefault="0041037A">
      <w:pPr>
        <w:pStyle w:val="BodyText"/>
        <w:rPr>
          <w:sz w:val="20"/>
        </w:rPr>
      </w:pPr>
      <w:r w:rsidRPr="005E2061">
        <w:rPr>
          <w:sz w:val="20"/>
        </w:rPr>
        <w:t>A time series history can be output for any number of cells in the computational grid with output for each cell written to a separate output file.  Output is suitable for import into a spreadsheet program for analysis and plotting</w:t>
      </w:r>
      <w:r w:rsidR="00FD1FA9" w:rsidRPr="005E2061">
        <w:rPr>
          <w:sz w:val="20"/>
        </w:rPr>
        <w:t xml:space="preserve"> and is in comma delim</w:t>
      </w:r>
      <w:r w:rsidR="00F330D0" w:rsidRPr="005E2061">
        <w:rPr>
          <w:sz w:val="20"/>
        </w:rPr>
        <w:t>i</w:t>
      </w:r>
      <w:r w:rsidR="00FD1FA9" w:rsidRPr="005E2061">
        <w:rPr>
          <w:sz w:val="20"/>
        </w:rPr>
        <w:t>ted format</w:t>
      </w:r>
      <w:r w:rsidRPr="005E2061">
        <w:rPr>
          <w:sz w:val="20"/>
        </w:rPr>
        <w:t xml:space="preserve">.  </w:t>
      </w:r>
      <w:r w:rsidR="006C3F64" w:rsidRPr="005E2061">
        <w:rPr>
          <w:sz w:val="20"/>
        </w:rPr>
        <w:t xml:space="preserve">If the TSR filename is set to a file suffix ‘csv’, then all </w:t>
      </w:r>
      <w:proofErr w:type="spellStart"/>
      <w:r w:rsidR="006C3F64" w:rsidRPr="005E2061">
        <w:rPr>
          <w:sz w:val="20"/>
        </w:rPr>
        <w:t>tsr</w:t>
      </w:r>
      <w:proofErr w:type="spellEnd"/>
      <w:r w:rsidR="006C3F64" w:rsidRPr="005E2061">
        <w:rPr>
          <w:sz w:val="20"/>
        </w:rPr>
        <w:t xml:space="preserve"> files will have that suffix and will open in Excel automatically. </w:t>
      </w:r>
      <w:r w:rsidRPr="005E2061">
        <w:rPr>
          <w:sz w:val="20"/>
        </w:rPr>
        <w:t>The model takes the name of the time series file specified on the</w:t>
      </w:r>
      <w:r w:rsidRPr="005E2061">
        <w:rPr>
          <w:rFonts w:cs="Arial"/>
          <w:sz w:val="20"/>
        </w:rPr>
        <w:t xml:space="preserve"> </w:t>
      </w:r>
      <w:hyperlink w:anchor="time_series_filename" w:history="1">
        <w:r w:rsidRPr="005E2061">
          <w:rPr>
            <w:rStyle w:val="Hyperlink"/>
            <w:rFonts w:asciiTheme="minorHAnsi" w:hAnsiTheme="minorHAnsi"/>
          </w:rPr>
          <w:t>TIME SERIES PLOT FILENAME</w:t>
        </w:r>
      </w:hyperlink>
      <w:r w:rsidRPr="005E2061">
        <w:rPr>
          <w:sz w:val="20"/>
        </w:rPr>
        <w:t xml:space="preserve"> card and appends an “_x” to the filename where x is 1, 2, 3, etc., depending upon whether the cell is the first, second, third, etc. </w:t>
      </w:r>
      <w:del w:id="3916" w:author="Honnalore Steissberg" w:date="2021-08-22T20:05:00Z">
        <w:r w:rsidRPr="005E2061" w:rsidDel="001F2FCF">
          <w:rPr>
            <w:sz w:val="20"/>
          </w:rPr>
          <w:delText xml:space="preserve">one </w:delText>
        </w:r>
      </w:del>
      <w:r w:rsidRPr="005E2061">
        <w:rPr>
          <w:sz w:val="20"/>
        </w:rPr>
        <w:t xml:space="preserve">specified on the </w:t>
      </w:r>
      <w:hyperlink w:anchor="time_series_segment" w:history="1">
        <w:r w:rsidRPr="005E2061">
          <w:rPr>
            <w:rStyle w:val="Hyperlink"/>
            <w:rFonts w:asciiTheme="minorHAnsi" w:hAnsiTheme="minorHAnsi"/>
          </w:rPr>
          <w:t>TIME SERIES SEGMENT</w:t>
        </w:r>
      </w:hyperlink>
      <w:r w:rsidRPr="005E2061">
        <w:rPr>
          <w:rFonts w:cs="Arial"/>
          <w:b/>
          <w:bCs/>
          <w:sz w:val="20"/>
        </w:rPr>
        <w:t xml:space="preserve"> </w:t>
      </w:r>
      <w:r w:rsidRPr="005E2061">
        <w:rPr>
          <w:sz w:val="20"/>
        </w:rPr>
        <w:t>card.  Information includes the Julian date, current time</w:t>
      </w:r>
      <w:r w:rsidR="000059CE" w:rsidRPr="005E2061">
        <w:rPr>
          <w:sz w:val="20"/>
        </w:rPr>
        <w:t xml:space="preserve"> </w:t>
      </w:r>
      <w:r w:rsidRPr="005E2061">
        <w:rPr>
          <w:sz w:val="20"/>
        </w:rPr>
        <w:t>step</w:t>
      </w:r>
      <w:del w:id="3917" w:author="Honnalore Steissberg" w:date="2021-08-22T20:06:00Z">
        <w:r w:rsidR="00F212C1" w:rsidRPr="005E2061" w:rsidDel="001F2FCF">
          <w:rPr>
            <w:sz w:val="20"/>
          </w:rPr>
          <w:delText xml:space="preserve"> </w:delText>
        </w:r>
      </w:del>
      <w:r w:rsidR="00F212C1" w:rsidRPr="005E2061">
        <w:rPr>
          <w:sz w:val="20"/>
        </w:rPr>
        <w:t>(s)</w:t>
      </w:r>
      <w:r w:rsidRPr="005E2061">
        <w:rPr>
          <w:sz w:val="20"/>
        </w:rPr>
        <w:t>, water surface elevation for the cell’s segment location</w:t>
      </w:r>
      <w:r w:rsidR="00F212C1" w:rsidRPr="005E2061">
        <w:rPr>
          <w:sz w:val="20"/>
        </w:rPr>
        <w:t xml:space="preserve"> (m)</w:t>
      </w:r>
      <w:r w:rsidRPr="005E2061">
        <w:rPr>
          <w:sz w:val="20"/>
        </w:rPr>
        <w:t>, temperature</w:t>
      </w:r>
      <w:r w:rsidR="00F212C1" w:rsidRPr="005E2061">
        <w:rPr>
          <w:sz w:val="20"/>
        </w:rPr>
        <w:t xml:space="preserve"> (</w:t>
      </w:r>
      <w:proofErr w:type="spellStart"/>
      <w:r w:rsidR="00F212C1" w:rsidRPr="005E2061">
        <w:rPr>
          <w:sz w:val="20"/>
          <w:vertAlign w:val="superscript"/>
        </w:rPr>
        <w:t>o</w:t>
      </w:r>
      <w:r w:rsidR="00F212C1" w:rsidRPr="005E2061">
        <w:rPr>
          <w:sz w:val="20"/>
        </w:rPr>
        <w:t>C</w:t>
      </w:r>
      <w:proofErr w:type="spellEnd"/>
      <w:r w:rsidR="00F212C1" w:rsidRPr="005E2061">
        <w:rPr>
          <w:sz w:val="20"/>
        </w:rPr>
        <w:t>)</w:t>
      </w:r>
      <w:r w:rsidR="00D1635B">
        <w:rPr>
          <w:sz w:val="20"/>
        </w:rPr>
        <w:t xml:space="preserve"> </w:t>
      </w:r>
      <w:r w:rsidR="00D1635B" w:rsidRPr="005E2061">
        <w:rPr>
          <w:sz w:val="20"/>
        </w:rPr>
        <w:t>at the layer and segment specified</w:t>
      </w:r>
      <w:r w:rsidRPr="005E2061">
        <w:rPr>
          <w:sz w:val="20"/>
        </w:rPr>
        <w:t xml:space="preserve">, </w:t>
      </w:r>
      <w:r w:rsidR="009A7054" w:rsidRPr="005E2061">
        <w:rPr>
          <w:sz w:val="20"/>
        </w:rPr>
        <w:t>velocity</w:t>
      </w:r>
      <w:r w:rsidR="00F212C1" w:rsidRPr="005E2061">
        <w:rPr>
          <w:sz w:val="20"/>
        </w:rPr>
        <w:t xml:space="preserve"> (m/s) at the layer and segment specified</w:t>
      </w:r>
      <w:r w:rsidR="009A7054" w:rsidRPr="005E2061">
        <w:rPr>
          <w:sz w:val="20"/>
        </w:rPr>
        <w:t xml:space="preserve">, </w:t>
      </w:r>
      <w:r w:rsidR="00F212C1" w:rsidRPr="005E2061">
        <w:rPr>
          <w:sz w:val="20"/>
        </w:rPr>
        <w:t xml:space="preserve">total </w:t>
      </w:r>
      <w:r w:rsidRPr="005E2061">
        <w:rPr>
          <w:sz w:val="20"/>
        </w:rPr>
        <w:t xml:space="preserve">flow </w:t>
      </w:r>
      <w:r w:rsidR="00F212C1" w:rsidRPr="005E2061">
        <w:rPr>
          <w:sz w:val="20"/>
        </w:rPr>
        <w:t xml:space="preserve">rate </w:t>
      </w:r>
      <w:r w:rsidRPr="005E2061">
        <w:rPr>
          <w:sz w:val="20"/>
        </w:rPr>
        <w:t xml:space="preserve">through the </w:t>
      </w:r>
      <w:r w:rsidR="00F212C1" w:rsidRPr="005E2061">
        <w:rPr>
          <w:sz w:val="20"/>
        </w:rPr>
        <w:t xml:space="preserve">entire </w:t>
      </w:r>
      <w:r w:rsidR="000059CE" w:rsidRPr="005E2061">
        <w:rPr>
          <w:sz w:val="20"/>
        </w:rPr>
        <w:t>segment</w:t>
      </w:r>
      <w:r w:rsidR="00F212C1" w:rsidRPr="005E2061">
        <w:rPr>
          <w:sz w:val="20"/>
        </w:rPr>
        <w:t xml:space="preserve"> (m</w:t>
      </w:r>
      <w:r w:rsidR="00F212C1" w:rsidRPr="005E2061">
        <w:rPr>
          <w:sz w:val="20"/>
          <w:vertAlign w:val="superscript"/>
        </w:rPr>
        <w:t>3</w:t>
      </w:r>
      <w:r w:rsidR="00F212C1" w:rsidRPr="005E2061">
        <w:rPr>
          <w:sz w:val="20"/>
        </w:rPr>
        <w:t>/s, vertically integrated flow through the segment)</w:t>
      </w:r>
      <w:r w:rsidRPr="005E2061">
        <w:rPr>
          <w:sz w:val="20"/>
        </w:rPr>
        <w:t xml:space="preserve">, </w:t>
      </w:r>
      <w:r w:rsidR="000059CE" w:rsidRPr="005E2061">
        <w:rPr>
          <w:sz w:val="20"/>
        </w:rPr>
        <w:t>net short wave solar radiation incident on the water surface (</w:t>
      </w:r>
      <w:r w:rsidR="00F212C1" w:rsidRPr="005E2061">
        <w:rPr>
          <w:sz w:val="20"/>
        </w:rPr>
        <w:t>W/m</w:t>
      </w:r>
      <w:r w:rsidR="00F212C1" w:rsidRPr="005E2061">
        <w:rPr>
          <w:sz w:val="20"/>
          <w:vertAlign w:val="superscript"/>
        </w:rPr>
        <w:t>2</w:t>
      </w:r>
      <w:ins w:id="3918" w:author="Honnalore Steissberg" w:date="2021-08-22T20:08:00Z">
        <w:r w:rsidR="001F2FCF">
          <w:rPr>
            <w:sz w:val="20"/>
          </w:rPr>
          <w:t>;</w:t>
        </w:r>
      </w:ins>
      <w:del w:id="3919" w:author="Honnalore Steissberg" w:date="2021-08-22T20:08:00Z">
        <w:r w:rsidR="00F212C1" w:rsidRPr="005E2061" w:rsidDel="001F2FCF">
          <w:rPr>
            <w:sz w:val="20"/>
          </w:rPr>
          <w:delText>,</w:delText>
        </w:r>
      </w:del>
      <w:r w:rsidR="00F212C1" w:rsidRPr="005E2061">
        <w:rPr>
          <w:sz w:val="20"/>
        </w:rPr>
        <w:t xml:space="preserve"> </w:t>
      </w:r>
      <w:r w:rsidR="000059CE" w:rsidRPr="005E2061">
        <w:rPr>
          <w:sz w:val="20"/>
        </w:rPr>
        <w:t xml:space="preserve">reflection is not included), </w:t>
      </w:r>
      <w:r w:rsidR="00F77235" w:rsidRPr="005E2061">
        <w:rPr>
          <w:sz w:val="20"/>
        </w:rPr>
        <w:t>light extinction coefficient in m</w:t>
      </w:r>
      <w:r w:rsidR="00F77235" w:rsidRPr="005E2061">
        <w:rPr>
          <w:sz w:val="20"/>
          <w:vertAlign w:val="superscript"/>
        </w:rPr>
        <w:t>-1</w:t>
      </w:r>
      <w:r w:rsidR="00D1635B">
        <w:rPr>
          <w:sz w:val="20"/>
        </w:rPr>
        <w:t xml:space="preserve"> </w:t>
      </w:r>
      <w:r w:rsidR="00D1635B" w:rsidRPr="005E2061">
        <w:rPr>
          <w:sz w:val="20"/>
        </w:rPr>
        <w:t>at the layer and segment specified</w:t>
      </w:r>
      <w:r w:rsidR="000059CE" w:rsidRPr="005E2061">
        <w:rPr>
          <w:sz w:val="20"/>
        </w:rPr>
        <w:t>, depth from water surface to channel bottom (m), surface width (m), shade (shade factor multiplied by SRON, if SHADE =1, no shade</w:t>
      </w:r>
      <w:ins w:id="3920" w:author="Honnalore Steissberg" w:date="2021-08-22T20:09:00Z">
        <w:r w:rsidR="001F2FCF">
          <w:rPr>
            <w:sz w:val="20"/>
          </w:rPr>
          <w:t>;</w:t>
        </w:r>
      </w:ins>
      <w:del w:id="3921" w:author="Honnalore Steissberg" w:date="2021-08-22T20:09:00Z">
        <w:r w:rsidR="000059CE" w:rsidRPr="005E2061" w:rsidDel="001F2FCF">
          <w:rPr>
            <w:sz w:val="20"/>
          </w:rPr>
          <w:delText>,</w:delText>
        </w:r>
      </w:del>
      <w:r w:rsidR="000059CE" w:rsidRPr="005E2061">
        <w:rPr>
          <w:sz w:val="20"/>
        </w:rPr>
        <w:t xml:space="preserve"> if shade =0, no short wave solar reaches the water surface)</w:t>
      </w:r>
      <w:r w:rsidR="006852D4" w:rsidRPr="005E2061">
        <w:rPr>
          <w:sz w:val="20"/>
        </w:rPr>
        <w:t xml:space="preserve">, </w:t>
      </w:r>
      <w:r w:rsidR="00E400A1" w:rsidRPr="005E2061">
        <w:rPr>
          <w:sz w:val="20"/>
        </w:rPr>
        <w:t xml:space="preserve">vertically volume-weighted temperature at the specified model segment, </w:t>
      </w:r>
      <w:r w:rsidR="006852D4" w:rsidRPr="005E2061">
        <w:rPr>
          <w:sz w:val="20"/>
        </w:rPr>
        <w:t>net radiation at surface of segment (W/m</w:t>
      </w:r>
      <w:r w:rsidR="006852D4" w:rsidRPr="005E2061">
        <w:rPr>
          <w:sz w:val="20"/>
          <w:vertAlign w:val="superscript"/>
        </w:rPr>
        <w:t>2</w:t>
      </w:r>
      <w:r w:rsidR="006852D4" w:rsidRPr="005E2061">
        <w:rPr>
          <w:sz w:val="20"/>
        </w:rPr>
        <w:t>), short wave solar net at surface (W/m</w:t>
      </w:r>
      <w:r w:rsidR="006852D4" w:rsidRPr="005E2061">
        <w:rPr>
          <w:sz w:val="20"/>
          <w:vertAlign w:val="superscript"/>
        </w:rPr>
        <w:t>2</w:t>
      </w:r>
      <w:r w:rsidR="006852D4" w:rsidRPr="005E2061">
        <w:rPr>
          <w:sz w:val="20"/>
        </w:rPr>
        <w:t>), long wave radiation in net at surface (W/m</w:t>
      </w:r>
      <w:r w:rsidR="006852D4" w:rsidRPr="005E2061">
        <w:rPr>
          <w:sz w:val="20"/>
          <w:vertAlign w:val="superscript"/>
        </w:rPr>
        <w:t>2</w:t>
      </w:r>
      <w:r w:rsidR="006852D4" w:rsidRPr="005E2061">
        <w:rPr>
          <w:sz w:val="20"/>
        </w:rPr>
        <w:t>), back radiation at surface (W/m</w:t>
      </w:r>
      <w:r w:rsidR="006852D4" w:rsidRPr="005E2061">
        <w:rPr>
          <w:sz w:val="20"/>
          <w:vertAlign w:val="superscript"/>
        </w:rPr>
        <w:t>2</w:t>
      </w:r>
      <w:r w:rsidR="006852D4" w:rsidRPr="005E2061">
        <w:rPr>
          <w:sz w:val="20"/>
        </w:rPr>
        <w:t>), evaporative heat flux at surface (W/m</w:t>
      </w:r>
      <w:r w:rsidR="006852D4" w:rsidRPr="005E2061">
        <w:rPr>
          <w:sz w:val="20"/>
          <w:vertAlign w:val="superscript"/>
        </w:rPr>
        <w:t>2</w:t>
      </w:r>
      <w:r w:rsidR="006852D4" w:rsidRPr="005E2061">
        <w:rPr>
          <w:sz w:val="20"/>
        </w:rPr>
        <w:t>), conductive heat flux at surface (W/m</w:t>
      </w:r>
      <w:r w:rsidR="006852D4" w:rsidRPr="005E2061">
        <w:rPr>
          <w:sz w:val="20"/>
          <w:vertAlign w:val="superscript"/>
        </w:rPr>
        <w:t>2</w:t>
      </w:r>
      <w:r w:rsidR="006852D4" w:rsidRPr="005E2061">
        <w:rPr>
          <w:sz w:val="20"/>
        </w:rPr>
        <w:t>),</w:t>
      </w:r>
      <w:r w:rsidR="000059CE" w:rsidRPr="005E2061">
        <w:rPr>
          <w:sz w:val="20"/>
        </w:rPr>
        <w:t xml:space="preserve"> </w:t>
      </w:r>
      <w:r w:rsidRPr="005E2061">
        <w:rPr>
          <w:sz w:val="20"/>
        </w:rPr>
        <w:t>and active constituent</w:t>
      </w:r>
      <w:r w:rsidR="00F77235" w:rsidRPr="005E2061">
        <w:rPr>
          <w:sz w:val="20"/>
        </w:rPr>
        <w:t xml:space="preserve"> concentrations,</w:t>
      </w:r>
      <w:r w:rsidRPr="005E2061">
        <w:rPr>
          <w:sz w:val="20"/>
        </w:rPr>
        <w:t xml:space="preserve"> derived constituent concentrations</w:t>
      </w:r>
      <w:r w:rsidR="00F77235" w:rsidRPr="005E2061">
        <w:rPr>
          <w:sz w:val="20"/>
        </w:rPr>
        <w:t xml:space="preserve">, </w:t>
      </w:r>
      <w:r w:rsidR="009D68AD" w:rsidRPr="005E2061">
        <w:rPr>
          <w:sz w:val="20"/>
        </w:rPr>
        <w:t xml:space="preserve">instantaneous </w:t>
      </w:r>
      <w:r w:rsidR="00F77235" w:rsidRPr="005E2061">
        <w:rPr>
          <w:sz w:val="20"/>
        </w:rPr>
        <w:t>kinetic flux rates in kg/day</w:t>
      </w:r>
      <w:r w:rsidR="00074174" w:rsidRPr="005E2061">
        <w:rPr>
          <w:sz w:val="20"/>
        </w:rPr>
        <w:t>, and instantaneous algae growth rate limitation fractions for P, N, and light [0 to 1] for each algal group [if LIMC is turned on under the CST COMP card]</w:t>
      </w:r>
      <w:r w:rsidR="00F77235" w:rsidRPr="005E2061">
        <w:rPr>
          <w:sz w:val="20"/>
        </w:rPr>
        <w:t>.</w:t>
      </w:r>
    </w:p>
    <w:p w14:paraId="30844EBE" w14:textId="77777777" w:rsidR="00F77235" w:rsidRDefault="00B50B3E">
      <w:pPr>
        <w:pStyle w:val="BodyText"/>
        <w:rPr>
          <w:sz w:val="20"/>
        </w:rPr>
      </w:pPr>
      <w:r w:rsidRPr="005E2061">
        <w:rPr>
          <w:sz w:val="20"/>
        </w:rPr>
        <w:t>Note that if SLHTC is set to ‘ET’ for e</w:t>
      </w:r>
      <w:r w:rsidR="00B36A86">
        <w:rPr>
          <w:sz w:val="20"/>
        </w:rPr>
        <w:t>quilibrium temperature approach</w:t>
      </w:r>
      <w:r w:rsidRPr="005E2061">
        <w:rPr>
          <w:sz w:val="20"/>
        </w:rPr>
        <w:t xml:space="preserve">, then the radiation fluxes will all be set to zero. </w:t>
      </w:r>
    </w:p>
    <w:p w14:paraId="5ECDAD22" w14:textId="77777777" w:rsidR="00D1635B" w:rsidRDefault="00D1635B" w:rsidP="00D1635B">
      <w:pPr>
        <w:pStyle w:val="BodyText"/>
        <w:rPr>
          <w:b/>
          <w:bCs/>
          <w:color w:val="auto"/>
          <w:szCs w:val="16"/>
        </w:rPr>
      </w:pPr>
      <w:r w:rsidRPr="00B7030B">
        <w:rPr>
          <w:b/>
          <w:bCs/>
          <w:color w:val="auto"/>
          <w:szCs w:val="16"/>
        </w:rPr>
        <w:t>Example</w:t>
      </w:r>
      <w:r>
        <w:rPr>
          <w:b/>
          <w:bCs/>
          <w:color w:val="auto"/>
          <w:szCs w:val="16"/>
        </w:rPr>
        <w:t xml:space="preserve"> </w:t>
      </w:r>
      <w:r w:rsidRPr="00D1635B">
        <w:rPr>
          <w:color w:val="auto"/>
          <w:szCs w:val="16"/>
        </w:rPr>
        <w:t>(not all columns are shown)</w:t>
      </w:r>
    </w:p>
    <w:p w14:paraId="1377D097" w14:textId="77777777" w:rsidR="00D1635B" w:rsidRPr="005E2061" w:rsidRDefault="00D1635B">
      <w:pPr>
        <w:pStyle w:val="BodyText"/>
        <w:rPr>
          <w:sz w:val="20"/>
        </w:rPr>
        <w:sectPr w:rsidR="00D1635B" w:rsidRPr="005E2061" w:rsidSect="000E4BA7">
          <w:headerReference w:type="even" r:id="rId193"/>
          <w:headerReference w:type="default" r:id="rId194"/>
          <w:footerReference w:type="default" r:id="rId195"/>
          <w:endnotePr>
            <w:numFmt w:val="decimal"/>
          </w:endnotePr>
          <w:pgSz w:w="12240" w:h="15840" w:code="1"/>
          <w:pgMar w:top="1728" w:right="1440" w:bottom="1728" w:left="2160" w:header="1008" w:footer="1008" w:gutter="0"/>
          <w:cols w:space="720"/>
          <w:noEndnote/>
        </w:sectPr>
      </w:pPr>
      <w:r>
        <w:rPr>
          <w:noProof/>
          <w:snapToGrid/>
          <w:sz w:val="20"/>
        </w:rPr>
        <w:drawing>
          <wp:inline distT="0" distB="0" distL="0" distR="0" wp14:anchorId="071DA470" wp14:editId="173A114A">
            <wp:extent cx="5677615" cy="1470660"/>
            <wp:effectExtent l="0" t="0" r="0" b="0"/>
            <wp:docPr id="51" name="Picture 51" descr="A picture containing window, large,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846239.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681252" cy="1471602"/>
                    </a:xfrm>
                    <a:prstGeom prst="rect">
                      <a:avLst/>
                    </a:prstGeom>
                  </pic:spPr>
                </pic:pic>
              </a:graphicData>
            </a:graphic>
          </wp:inline>
        </w:drawing>
      </w:r>
    </w:p>
    <w:p w14:paraId="7689DF28" w14:textId="77777777" w:rsidR="00984E97" w:rsidRPr="00CD6291" w:rsidRDefault="00984E97">
      <w:pPr>
        <w:pStyle w:val="BodyText"/>
        <w:rPr>
          <w:bCs/>
          <w:color w:val="auto"/>
          <w:szCs w:val="16"/>
        </w:rPr>
      </w:pPr>
    </w:p>
    <w:p w14:paraId="22430B7A" w14:textId="77777777" w:rsidR="000059CE" w:rsidRDefault="00472093" w:rsidP="00472093">
      <w:pPr>
        <w:pStyle w:val="BodyText"/>
        <w:spacing w:after="0"/>
        <w:rPr>
          <w:sz w:val="14"/>
          <w:szCs w:val="14"/>
        </w:rPr>
      </w:pPr>
      <w:r w:rsidRPr="00B7030B">
        <w:rPr>
          <w:sz w:val="14"/>
          <w:szCs w:val="14"/>
        </w:rPr>
        <w:t xml:space="preserve">    </w:t>
      </w:r>
      <w:r w:rsidR="00A95DA3" w:rsidRPr="00B7030B">
        <w:rPr>
          <w:sz w:val="14"/>
          <w:szCs w:val="14"/>
        </w:rPr>
        <w:t xml:space="preserve"> </w:t>
      </w:r>
    </w:p>
    <w:p w14:paraId="011C0A3C" w14:textId="77777777" w:rsidR="0041037A" w:rsidRPr="00B7030B" w:rsidRDefault="0041037A">
      <w:pPr>
        <w:pStyle w:val="Heading3"/>
        <w:rPr>
          <w:rFonts w:asciiTheme="minorHAnsi" w:hAnsiTheme="minorHAnsi"/>
        </w:rPr>
      </w:pPr>
      <w:bookmarkStart w:id="3922" w:name="preprocessor_output"/>
      <w:bookmarkStart w:id="3923" w:name="_Preprocessor"/>
      <w:bookmarkStart w:id="3924" w:name="_Toc41047933"/>
      <w:bookmarkEnd w:id="3922"/>
      <w:bookmarkEnd w:id="3923"/>
      <w:r w:rsidRPr="00B7030B">
        <w:rPr>
          <w:rFonts w:asciiTheme="minorHAnsi" w:hAnsiTheme="minorHAnsi"/>
        </w:rPr>
        <w:t>Preprocessor</w:t>
      </w:r>
      <w:bookmarkEnd w:id="3924"/>
    </w:p>
    <w:p w14:paraId="2BC15B24" w14:textId="54FAF606" w:rsidR="0041037A" w:rsidRPr="005E2061" w:rsidRDefault="0041037A">
      <w:pPr>
        <w:pStyle w:val="BodyText"/>
        <w:rPr>
          <w:sz w:val="20"/>
        </w:rPr>
      </w:pPr>
      <w:r w:rsidRPr="005E2061">
        <w:rPr>
          <w:sz w:val="20"/>
        </w:rPr>
        <w:t>The preprocessor produces several output files</w:t>
      </w:r>
      <w:ins w:id="3925" w:author="Honnalore Steissberg" w:date="2021-08-22T20:13:00Z">
        <w:r w:rsidR="00AA6DB7">
          <w:rPr>
            <w:sz w:val="20"/>
          </w:rPr>
          <w:t>,</w:t>
        </w:r>
      </w:ins>
      <w:r w:rsidRPr="005E2061">
        <w:rPr>
          <w:sz w:val="20"/>
        </w:rPr>
        <w:t xml:space="preserve"> including a file that echoes all control file inputs along with additional information (</w:t>
      </w:r>
      <w:proofErr w:type="spellStart"/>
      <w:r w:rsidRPr="00B93F50">
        <w:rPr>
          <w:b/>
          <w:bCs/>
          <w:sz w:val="20"/>
        </w:rPr>
        <w:t>pre.opt</w:t>
      </w:r>
      <w:proofErr w:type="spellEnd"/>
      <w:r w:rsidRPr="005E2061">
        <w:rPr>
          <w:sz w:val="20"/>
        </w:rPr>
        <w:t>), a warning file that attempts to alert the user to potential problems with inputs (</w:t>
      </w:r>
      <w:proofErr w:type="spellStart"/>
      <w:r w:rsidRPr="00B93F50">
        <w:rPr>
          <w:b/>
          <w:bCs/>
          <w:sz w:val="20"/>
        </w:rPr>
        <w:t>pre.wrn</w:t>
      </w:r>
      <w:proofErr w:type="spellEnd"/>
      <w:r w:rsidRPr="005E2061">
        <w:rPr>
          <w:sz w:val="20"/>
        </w:rPr>
        <w:t xml:space="preserve">), and an error file </w:t>
      </w:r>
      <w:r w:rsidR="00B93F50">
        <w:rPr>
          <w:sz w:val="20"/>
        </w:rPr>
        <w:t>(</w:t>
      </w:r>
      <w:proofErr w:type="spellStart"/>
      <w:r w:rsidR="00B93F50" w:rsidRPr="00B93F50">
        <w:rPr>
          <w:b/>
          <w:bCs/>
          <w:sz w:val="20"/>
        </w:rPr>
        <w:t>pre.err</w:t>
      </w:r>
      <w:proofErr w:type="spellEnd"/>
      <w:r w:rsidR="00B93F50">
        <w:rPr>
          <w:sz w:val="20"/>
        </w:rPr>
        <w:t xml:space="preserve">) </w:t>
      </w:r>
      <w:r w:rsidRPr="005E2061">
        <w:rPr>
          <w:sz w:val="20"/>
        </w:rPr>
        <w:t xml:space="preserve">that points out serious problems in the input data that </w:t>
      </w:r>
      <w:r w:rsidR="00B93F50">
        <w:rPr>
          <w:sz w:val="20"/>
        </w:rPr>
        <w:t>may</w:t>
      </w:r>
      <w:r w:rsidRPr="005E2061">
        <w:rPr>
          <w:sz w:val="20"/>
        </w:rPr>
        <w:t xml:space="preserve"> prevent the model from running or running correctly.  It is important to run the preprocessor </w:t>
      </w:r>
      <w:r w:rsidR="00B93F50">
        <w:rPr>
          <w:sz w:val="20"/>
        </w:rPr>
        <w:t>routinely before a model simulation.</w:t>
      </w:r>
    </w:p>
    <w:p w14:paraId="33D24886" w14:textId="77777777" w:rsidR="001B599F" w:rsidRPr="00B7030B" w:rsidRDefault="001B599F" w:rsidP="00B93F50">
      <w:pPr>
        <w:pStyle w:val="Heading4"/>
        <w:spacing w:before="0" w:after="0"/>
        <w:rPr>
          <w:rFonts w:asciiTheme="minorHAnsi" w:hAnsiTheme="minorHAnsi"/>
        </w:rPr>
      </w:pPr>
      <w:bookmarkStart w:id="3926" w:name="_Toc41047934"/>
      <w:r w:rsidRPr="00B7030B">
        <w:rPr>
          <w:rFonts w:asciiTheme="minorHAnsi" w:hAnsiTheme="minorHAnsi"/>
        </w:rPr>
        <w:t>Command-line working directory specification</w:t>
      </w:r>
      <w:bookmarkEnd w:id="3926"/>
    </w:p>
    <w:p w14:paraId="253516DC" w14:textId="77777777" w:rsidR="001B599F" w:rsidRPr="005E2061" w:rsidRDefault="001B599F" w:rsidP="001B599F">
      <w:pPr>
        <w:pStyle w:val="BodyText"/>
        <w:rPr>
          <w:sz w:val="20"/>
        </w:rPr>
      </w:pPr>
      <w:r w:rsidRPr="005E2061">
        <w:rPr>
          <w:sz w:val="20"/>
        </w:rPr>
        <w:t>In the windows version of the preprocessor, the user can now supply a command line argument that sets the working directory of the code. Hence, one does not need to copy the preprocessor into every directory. In a batch file, for example, one can execute the following command:</w:t>
      </w:r>
    </w:p>
    <w:p w14:paraId="00BAAD69" w14:textId="77777777" w:rsidR="001B599F" w:rsidRPr="00B7030B" w:rsidRDefault="001B599F" w:rsidP="001B599F">
      <w:pPr>
        <w:pStyle w:val="BodyText"/>
      </w:pPr>
      <w:r w:rsidRPr="00B7030B">
        <w:t>preW2_ivf.exe "C:\</w:t>
      </w:r>
      <w:proofErr w:type="spellStart"/>
      <w:r w:rsidRPr="00B7030B">
        <w:t>scott</w:t>
      </w:r>
      <w:proofErr w:type="spellEnd"/>
      <w:r w:rsidRPr="00B7030B">
        <w:t>\w2workshop\2009 workshop\</w:t>
      </w:r>
      <w:proofErr w:type="spellStart"/>
      <w:r w:rsidRPr="00B7030B">
        <w:t>waterqual</w:t>
      </w:r>
      <w:proofErr w:type="spellEnd"/>
      <w:r w:rsidRPr="00B7030B">
        <w:t>\problem3"</w:t>
      </w:r>
    </w:p>
    <w:p w14:paraId="149B48D0" w14:textId="77777777" w:rsidR="001B599F" w:rsidRPr="005E2061" w:rsidRDefault="001B599F" w:rsidP="001B599F">
      <w:pPr>
        <w:pStyle w:val="BodyText"/>
        <w:rPr>
          <w:sz w:val="20"/>
        </w:rPr>
      </w:pPr>
      <w:r w:rsidRPr="005E2061">
        <w:rPr>
          <w:sz w:val="20"/>
        </w:rPr>
        <w:t>The preprocessor now uses the supplied directory (in double quotes) as the working directory for all the files. The command line argument has one blank space between the end of the executable and the first quote. The working directory is displayed at the top of the window for the preprocessor.</w:t>
      </w:r>
    </w:p>
    <w:p w14:paraId="2444FD1D" w14:textId="77777777" w:rsidR="0041037A" w:rsidRPr="00B7030B" w:rsidRDefault="0041037A" w:rsidP="00B93F50">
      <w:pPr>
        <w:pStyle w:val="Heading4"/>
        <w:spacing w:before="0" w:after="0"/>
        <w:rPr>
          <w:rFonts w:asciiTheme="minorHAnsi" w:hAnsiTheme="minorHAnsi"/>
        </w:rPr>
      </w:pPr>
      <w:bookmarkStart w:id="3927" w:name="preprocessor_output_file"/>
      <w:bookmarkStart w:id="3928" w:name="_Toc41047935"/>
      <w:bookmarkEnd w:id="3927"/>
      <w:r w:rsidRPr="00B7030B">
        <w:rPr>
          <w:rFonts w:asciiTheme="minorHAnsi" w:hAnsiTheme="minorHAnsi"/>
        </w:rPr>
        <w:t>Output (</w:t>
      </w:r>
      <w:proofErr w:type="spellStart"/>
      <w:r w:rsidRPr="00B7030B">
        <w:rPr>
          <w:rFonts w:asciiTheme="minorHAnsi" w:hAnsiTheme="minorHAnsi"/>
        </w:rPr>
        <w:t>pre.opt</w:t>
      </w:r>
      <w:proofErr w:type="spellEnd"/>
      <w:r w:rsidRPr="00B7030B">
        <w:rPr>
          <w:rFonts w:asciiTheme="minorHAnsi" w:hAnsiTheme="minorHAnsi"/>
        </w:rPr>
        <w:t>)</w:t>
      </w:r>
      <w:bookmarkEnd w:id="3928"/>
    </w:p>
    <w:p w14:paraId="05AF08F2" w14:textId="6EDDAE86" w:rsidR="0041037A" w:rsidRPr="005E2061" w:rsidRDefault="00B93F50">
      <w:pPr>
        <w:pStyle w:val="BodyText"/>
        <w:rPr>
          <w:sz w:val="20"/>
        </w:rPr>
      </w:pPr>
      <w:r>
        <w:rPr>
          <w:sz w:val="20"/>
        </w:rPr>
        <w:t>T</w:t>
      </w:r>
      <w:r w:rsidR="0041037A" w:rsidRPr="005E2061">
        <w:rPr>
          <w:sz w:val="20"/>
        </w:rPr>
        <w:t>he title cards are echoed at the beginning of the output</w:t>
      </w:r>
      <w:ins w:id="3929" w:author="Honnalore Steissberg" w:date="2021-08-22T20:31:00Z">
        <w:r w:rsidR="00953E19">
          <w:rPr>
            <w:sz w:val="20"/>
          </w:rPr>
          <w:t>,</w:t>
        </w:r>
      </w:ins>
      <w:r w:rsidR="0041037A" w:rsidRPr="005E2061">
        <w:rPr>
          <w:sz w:val="20"/>
        </w:rPr>
        <w:t xml:space="preserve"> followed by a complete echoing of all control file input.  A description of the input, the FORTRAN variable name used in the control file, and the value of the variable are then output.  The sequence of output tries to closely follow the sequence of input in the control file, but in some cases</w:t>
      </w:r>
      <w:r>
        <w:rPr>
          <w:sz w:val="20"/>
        </w:rPr>
        <w:t xml:space="preserve"> it</w:t>
      </w:r>
      <w:r w:rsidR="0041037A" w:rsidRPr="005E2061">
        <w:rPr>
          <w:sz w:val="20"/>
        </w:rPr>
        <w:t xml:space="preserve"> is different</w:t>
      </w:r>
      <w:ins w:id="3930" w:author="Honnalore Steissberg" w:date="2021-08-22T20:37:00Z">
        <w:r w:rsidR="00953E19">
          <w:rPr>
            <w:sz w:val="20"/>
          </w:rPr>
          <w:t>,</w:t>
        </w:r>
      </w:ins>
      <w:r w:rsidR="0041037A" w:rsidRPr="005E2061">
        <w:rPr>
          <w:sz w:val="20"/>
        </w:rPr>
        <w:t xml:space="preserve"> as certain types of output are more logically grouped together.</w:t>
      </w:r>
    </w:p>
    <w:p w14:paraId="26F6E35D" w14:textId="77777777" w:rsidR="0041037A" w:rsidRPr="005E2061" w:rsidRDefault="0041037A">
      <w:pPr>
        <w:pStyle w:val="BodyText"/>
        <w:rPr>
          <w:sz w:val="20"/>
        </w:rPr>
      </w:pPr>
      <w:r w:rsidRPr="005E2061">
        <w:rPr>
          <w:sz w:val="20"/>
        </w:rPr>
        <w:t xml:space="preserve">The first information includes variables affecting the time of simulation and the timestep for the simulation.  Next is information </w:t>
      </w:r>
      <w:del w:id="3931" w:author="Honnalore Steissberg" w:date="2021-08-22T20:48:00Z">
        <w:r w:rsidRPr="005E2061" w:rsidDel="00081443">
          <w:rPr>
            <w:sz w:val="20"/>
          </w:rPr>
          <w:delText xml:space="preserve">that is </w:delText>
        </w:r>
      </w:del>
      <w:r w:rsidRPr="005E2061">
        <w:rPr>
          <w:sz w:val="20"/>
        </w:rPr>
        <w:t>used to set initial conditions and variables that are used to control certain calculations in the model.</w:t>
      </w:r>
    </w:p>
    <w:p w14:paraId="687D2A25"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24C6B299" w14:textId="77777777" w:rsidR="0041037A" w:rsidRPr="001B19CA" w:rsidRDefault="0041037A">
      <w:pPr>
        <w:pStyle w:val="Examplebody"/>
      </w:pPr>
      <w:r w:rsidRPr="001B19CA">
        <w:t xml:space="preserve">Burnsville Reservoir - March 15 through December 11, 1992               </w:t>
      </w:r>
    </w:p>
    <w:p w14:paraId="75BE534C" w14:textId="77777777" w:rsidR="0041037A" w:rsidRPr="001B19CA" w:rsidRDefault="0041037A">
      <w:pPr>
        <w:pStyle w:val="Examplebody"/>
      </w:pPr>
      <w:r w:rsidRPr="001B19CA">
        <w:t xml:space="preserve"> Density placed inflow, point sink outflows                              </w:t>
      </w:r>
    </w:p>
    <w:p w14:paraId="218E81E6" w14:textId="77777777" w:rsidR="0041037A" w:rsidRPr="001B19CA" w:rsidRDefault="0041037A">
      <w:pPr>
        <w:pStyle w:val="Examplebody"/>
      </w:pPr>
      <w:r w:rsidRPr="001B19CA">
        <w:t xml:space="preserve"> Default hydraulic coefficients                                          </w:t>
      </w:r>
    </w:p>
    <w:p w14:paraId="731A0E9F" w14:textId="77777777" w:rsidR="0041037A" w:rsidRPr="001B19CA" w:rsidRDefault="0041037A">
      <w:pPr>
        <w:pStyle w:val="Examplebody"/>
      </w:pPr>
      <w:r w:rsidRPr="001B19CA">
        <w:t xml:space="preserve"> Default light absorption/extinction coefficients                        </w:t>
      </w:r>
    </w:p>
    <w:p w14:paraId="49AFE132" w14:textId="77777777" w:rsidR="0041037A" w:rsidRPr="001B19CA" w:rsidRDefault="0041037A">
      <w:pPr>
        <w:pStyle w:val="Examplebody"/>
      </w:pPr>
      <w:r w:rsidRPr="001B19CA">
        <w:t xml:space="preserve"> Default kinetic coefficients                                            </w:t>
      </w:r>
    </w:p>
    <w:p w14:paraId="7B5F29AE" w14:textId="77777777" w:rsidR="0041037A" w:rsidRPr="001B19CA" w:rsidRDefault="0041037A">
      <w:pPr>
        <w:pStyle w:val="Examplebody"/>
      </w:pPr>
      <w:r w:rsidRPr="001B19CA">
        <w:t xml:space="preserve"> Temperature and water quality simulation                                </w:t>
      </w:r>
    </w:p>
    <w:p w14:paraId="0CCEF558" w14:textId="77777777" w:rsidR="0041037A" w:rsidRPr="001B19CA" w:rsidRDefault="0041037A">
      <w:pPr>
        <w:pStyle w:val="Examplebody"/>
      </w:pPr>
      <w:r w:rsidRPr="001B19CA">
        <w:t xml:space="preserve"> Run 8                                                                   </w:t>
      </w:r>
    </w:p>
    <w:p w14:paraId="7AA6F1A1" w14:textId="77777777" w:rsidR="0041037A" w:rsidRPr="001B19CA" w:rsidRDefault="0041037A">
      <w:pPr>
        <w:pStyle w:val="Examplebody"/>
      </w:pPr>
      <w:r w:rsidRPr="001B19CA">
        <w:t xml:space="preserve"> Testing sensitivity to wind                                             </w:t>
      </w:r>
    </w:p>
    <w:p w14:paraId="7190A452" w14:textId="77777777" w:rsidR="0041037A" w:rsidRPr="001B19CA" w:rsidRDefault="0041037A">
      <w:pPr>
        <w:pStyle w:val="Examplebody"/>
      </w:pPr>
      <w:r w:rsidRPr="001B19CA">
        <w:t xml:space="preserve"> Wind sheltering set to 0.75                                             </w:t>
      </w:r>
    </w:p>
    <w:p w14:paraId="54FCE14A" w14:textId="77777777" w:rsidR="0041037A" w:rsidRPr="001B19CA" w:rsidRDefault="0041037A">
      <w:pPr>
        <w:pStyle w:val="Examplebody"/>
      </w:pPr>
      <w:r w:rsidRPr="001B19CA">
        <w:t xml:space="preserve"> Jim Stiles and Vince Marchese, USACE Huntington District                </w:t>
      </w:r>
    </w:p>
    <w:p w14:paraId="045BA555" w14:textId="77777777" w:rsidR="0041037A" w:rsidRPr="001B19CA" w:rsidRDefault="0041037A">
      <w:pPr>
        <w:pStyle w:val="Examplebody"/>
      </w:pPr>
    </w:p>
    <w:p w14:paraId="4AE2725D" w14:textId="77777777" w:rsidR="0041037A" w:rsidRPr="001B19CA" w:rsidRDefault="0041037A">
      <w:pPr>
        <w:pStyle w:val="Examplebody"/>
      </w:pPr>
      <w:r w:rsidRPr="001B19CA">
        <w:t xml:space="preserve"> Time Control</w:t>
      </w:r>
    </w:p>
    <w:p w14:paraId="6C4A345F" w14:textId="77777777" w:rsidR="0041037A" w:rsidRPr="001B19CA" w:rsidRDefault="0041037A">
      <w:pPr>
        <w:pStyle w:val="Examplebody"/>
      </w:pPr>
      <w:r w:rsidRPr="001B19CA">
        <w:t xml:space="preserve">   Starting time (Julian day) [TMSTRT] =   75.00</w:t>
      </w:r>
    </w:p>
    <w:p w14:paraId="75C81180" w14:textId="77777777" w:rsidR="0041037A" w:rsidRPr="001B19CA" w:rsidRDefault="0041037A">
      <w:pPr>
        <w:pStyle w:val="Examplebody"/>
      </w:pPr>
      <w:r w:rsidRPr="001B19CA">
        <w:t xml:space="preserve">   Ending time (Julian </w:t>
      </w:r>
      <w:proofErr w:type="gramStart"/>
      <w:r w:rsidRPr="001B19CA">
        <w:t xml:space="preserve">day)   </w:t>
      </w:r>
      <w:proofErr w:type="gramEnd"/>
      <w:r w:rsidRPr="001B19CA">
        <w:t xml:space="preserve"> [TMEND] =  320.00</w:t>
      </w:r>
    </w:p>
    <w:p w14:paraId="17545869" w14:textId="77777777" w:rsidR="0041037A" w:rsidRPr="001B19CA" w:rsidRDefault="0041037A">
      <w:pPr>
        <w:pStyle w:val="Examplebody"/>
      </w:pPr>
      <w:r w:rsidRPr="001B19CA">
        <w:t xml:space="preserve">   Year                      </w:t>
      </w:r>
      <w:proofErr w:type="gramStart"/>
      <w:r w:rsidRPr="001B19CA">
        <w:t xml:space="preserve">   [</w:t>
      </w:r>
      <w:proofErr w:type="gramEnd"/>
      <w:r w:rsidRPr="001B19CA">
        <w:t>YEAR] =    1992</w:t>
      </w:r>
    </w:p>
    <w:p w14:paraId="19D05FD5" w14:textId="77777777" w:rsidR="0041037A" w:rsidRPr="001B19CA" w:rsidRDefault="0041037A">
      <w:pPr>
        <w:pStyle w:val="Examplebody"/>
      </w:pPr>
      <w:r w:rsidRPr="001B19CA">
        <w:t xml:space="preserve">   # Timestep intervals      </w:t>
      </w:r>
      <w:proofErr w:type="gramStart"/>
      <w:r w:rsidRPr="001B19CA">
        <w:t xml:space="preserve">   [</w:t>
      </w:r>
      <w:proofErr w:type="gramEnd"/>
      <w:r w:rsidRPr="001B19CA">
        <w:t>NDLT] =       1</w:t>
      </w:r>
    </w:p>
    <w:p w14:paraId="69F91DE2" w14:textId="77777777" w:rsidR="0041037A" w:rsidRPr="001B19CA" w:rsidRDefault="0041037A">
      <w:pPr>
        <w:pStyle w:val="Examplebody"/>
      </w:pPr>
      <w:r w:rsidRPr="001B19CA">
        <w:t xml:space="preserve">   Minimum timestep (</w:t>
      </w:r>
      <w:proofErr w:type="gramStart"/>
      <w:r w:rsidRPr="001B19CA">
        <w:t xml:space="preserve">sec)   </w:t>
      </w:r>
      <w:proofErr w:type="gramEnd"/>
      <w:r w:rsidRPr="001B19CA">
        <w:t xml:space="preserve">  [DLTMIN] =     1.0</w:t>
      </w:r>
    </w:p>
    <w:p w14:paraId="14FC4716" w14:textId="77777777" w:rsidR="0041037A" w:rsidRPr="001B19CA" w:rsidRDefault="0041037A">
      <w:pPr>
        <w:pStyle w:val="Examplebody"/>
      </w:pPr>
      <w:r w:rsidRPr="001B19CA">
        <w:t xml:space="preserve">   Timestep day (Julian </w:t>
      </w:r>
      <w:proofErr w:type="gramStart"/>
      <w:r w:rsidRPr="001B19CA">
        <w:t xml:space="preserve">day)   </w:t>
      </w:r>
      <w:proofErr w:type="gramEnd"/>
      <w:r w:rsidRPr="001B19CA">
        <w:t xml:space="preserve"> [DLTD] =     1.0</w:t>
      </w:r>
    </w:p>
    <w:p w14:paraId="2D3FE49F" w14:textId="77777777" w:rsidR="0041037A" w:rsidRPr="001B19CA" w:rsidRDefault="0041037A">
      <w:pPr>
        <w:pStyle w:val="Examplebody"/>
      </w:pPr>
      <w:r w:rsidRPr="001B19CA">
        <w:t xml:space="preserve">   Maximum timestep (</w:t>
      </w:r>
      <w:proofErr w:type="gramStart"/>
      <w:r w:rsidRPr="001B19CA">
        <w:t xml:space="preserve">sec)   </w:t>
      </w:r>
      <w:proofErr w:type="gramEnd"/>
      <w:r w:rsidRPr="001B19CA">
        <w:t xml:space="preserve">  [DLTMAX] =  1800.0</w:t>
      </w:r>
    </w:p>
    <w:p w14:paraId="07326222" w14:textId="77777777" w:rsidR="0041037A" w:rsidRPr="001B19CA" w:rsidRDefault="0041037A">
      <w:pPr>
        <w:pStyle w:val="Examplebody"/>
      </w:pPr>
      <w:r w:rsidRPr="001B19CA">
        <w:t xml:space="preserve">   Fraction of timestep      </w:t>
      </w:r>
      <w:proofErr w:type="gramStart"/>
      <w:r w:rsidRPr="001B19CA">
        <w:t xml:space="preserve">   [</w:t>
      </w:r>
      <w:proofErr w:type="gramEnd"/>
      <w:r w:rsidRPr="001B19CA">
        <w:t>DLTF] =    0.85</w:t>
      </w:r>
    </w:p>
    <w:p w14:paraId="32EB78EF" w14:textId="77777777" w:rsidR="0041037A" w:rsidRPr="001B19CA" w:rsidRDefault="0041037A">
      <w:pPr>
        <w:pStyle w:val="Examplebody"/>
      </w:pPr>
      <w:r w:rsidRPr="001B19CA">
        <w:t xml:space="preserve">   Timestep limitation</w:t>
      </w:r>
    </w:p>
    <w:p w14:paraId="0E8B46B6" w14:textId="77777777" w:rsidR="0041037A" w:rsidRPr="001B19CA" w:rsidRDefault="0041037A">
      <w:pPr>
        <w:pStyle w:val="Examplebody"/>
      </w:pPr>
      <w:r w:rsidRPr="001B19CA">
        <w:lastRenderedPageBreak/>
        <w:t xml:space="preserve">     Waterbody 1</w:t>
      </w:r>
    </w:p>
    <w:p w14:paraId="10247E73" w14:textId="77777777" w:rsidR="0041037A" w:rsidRPr="001B19CA" w:rsidRDefault="0041037A">
      <w:pPr>
        <w:pStyle w:val="Examplebody"/>
      </w:pPr>
      <w:r w:rsidRPr="001B19CA">
        <w:t xml:space="preserve">       Vertical eddy viscosity </w:t>
      </w:r>
      <w:proofErr w:type="gramStart"/>
      <w:r w:rsidRPr="001B19CA">
        <w:t xml:space="preserve">   [</w:t>
      </w:r>
      <w:proofErr w:type="gramEnd"/>
      <w:r w:rsidRPr="001B19CA">
        <w:t>VISC] =  ON</w:t>
      </w:r>
    </w:p>
    <w:p w14:paraId="6313BC72" w14:textId="77777777" w:rsidR="0041037A" w:rsidRPr="001B19CA" w:rsidRDefault="0041037A">
      <w:pPr>
        <w:pStyle w:val="Examplebody"/>
      </w:pPr>
      <w:r w:rsidRPr="001B19CA">
        <w:t xml:space="preserve">       Internal gravity wave   </w:t>
      </w:r>
      <w:proofErr w:type="gramStart"/>
      <w:r w:rsidRPr="001B19CA">
        <w:t xml:space="preserve">   [</w:t>
      </w:r>
      <w:proofErr w:type="gramEnd"/>
      <w:r w:rsidRPr="001B19CA">
        <w:t>CELC] =  ON</w:t>
      </w:r>
    </w:p>
    <w:p w14:paraId="073143E0" w14:textId="77777777" w:rsidR="0041037A" w:rsidRPr="001B19CA" w:rsidRDefault="0041037A">
      <w:pPr>
        <w:pStyle w:val="Examplebody"/>
      </w:pPr>
    </w:p>
    <w:p w14:paraId="08058F6B" w14:textId="77777777" w:rsidR="0041037A" w:rsidRPr="001B19CA" w:rsidRDefault="0041037A">
      <w:pPr>
        <w:pStyle w:val="Examplebody"/>
      </w:pPr>
      <w:r w:rsidRPr="001B19CA">
        <w:t xml:space="preserve"> Initial Conditions</w:t>
      </w:r>
    </w:p>
    <w:p w14:paraId="585BA156" w14:textId="77777777" w:rsidR="0041037A" w:rsidRPr="001B19CA" w:rsidRDefault="0041037A">
      <w:pPr>
        <w:pStyle w:val="Examplebody"/>
      </w:pPr>
      <w:r w:rsidRPr="001B19CA">
        <w:t xml:space="preserve">   Waterbody 1</w:t>
      </w:r>
    </w:p>
    <w:p w14:paraId="4E493330" w14:textId="77777777" w:rsidR="0041037A" w:rsidRPr="001B19CA" w:rsidRDefault="0041037A">
      <w:pPr>
        <w:pStyle w:val="Examplebody"/>
      </w:pPr>
      <w:r w:rsidRPr="001B19CA">
        <w:t xml:space="preserve">     Temperature   </w:t>
      </w:r>
      <w:proofErr w:type="gramStart"/>
      <w:r w:rsidRPr="001B19CA">
        <w:t xml:space="preserve">   [</w:t>
      </w:r>
      <w:proofErr w:type="gramEnd"/>
      <w:r w:rsidRPr="001B19CA">
        <w:t>T2I] = Downstream vertical profile</w:t>
      </w:r>
    </w:p>
    <w:p w14:paraId="693D9532" w14:textId="77777777" w:rsidR="0041037A" w:rsidRPr="001B19CA" w:rsidRDefault="0041037A">
      <w:pPr>
        <w:pStyle w:val="Examplebody"/>
      </w:pPr>
      <w:r w:rsidRPr="001B19CA">
        <w:t xml:space="preserve">     Water type </w:t>
      </w:r>
      <w:proofErr w:type="gramStart"/>
      <w:r w:rsidRPr="001B19CA">
        <w:t xml:space="preserve">   [</w:t>
      </w:r>
      <w:proofErr w:type="gramEnd"/>
      <w:r w:rsidRPr="001B19CA">
        <w:t>WTYPEC] = FRESH water</w:t>
      </w:r>
    </w:p>
    <w:p w14:paraId="7A919A6B" w14:textId="77777777" w:rsidR="0041037A" w:rsidRPr="001B19CA" w:rsidRDefault="0041037A">
      <w:pPr>
        <w:pStyle w:val="Examplebody"/>
      </w:pPr>
      <w:r w:rsidRPr="001B19CA">
        <w:t xml:space="preserve">     Ice thickness</w:t>
      </w:r>
      <w:proofErr w:type="gramStart"/>
      <w:r w:rsidRPr="001B19CA">
        <w:t xml:space="preserve">   [</w:t>
      </w:r>
      <w:proofErr w:type="gramEnd"/>
      <w:r w:rsidRPr="001B19CA">
        <w:t>ICEI] = 0.000 m</w:t>
      </w:r>
    </w:p>
    <w:p w14:paraId="3EDDF35B" w14:textId="77777777" w:rsidR="0041037A" w:rsidRPr="001B19CA" w:rsidRDefault="0041037A">
      <w:pPr>
        <w:pStyle w:val="Examplebody"/>
      </w:pPr>
    </w:p>
    <w:p w14:paraId="63CDC6E5" w14:textId="77777777" w:rsidR="0041037A" w:rsidRPr="001B19CA" w:rsidRDefault="0041037A">
      <w:pPr>
        <w:pStyle w:val="Examplebody"/>
      </w:pPr>
      <w:r w:rsidRPr="001B19CA">
        <w:t xml:space="preserve"> Calculations</w:t>
      </w:r>
    </w:p>
    <w:p w14:paraId="68541B0D" w14:textId="77777777" w:rsidR="0041037A" w:rsidRPr="001B19CA" w:rsidRDefault="0041037A">
      <w:pPr>
        <w:pStyle w:val="Examplebody"/>
      </w:pPr>
      <w:r w:rsidRPr="001B19CA">
        <w:t xml:space="preserve">   Waterbody 1</w:t>
      </w:r>
    </w:p>
    <w:p w14:paraId="7D9EB615" w14:textId="77777777" w:rsidR="0041037A" w:rsidRPr="001B19CA" w:rsidRDefault="0041037A">
      <w:pPr>
        <w:pStyle w:val="Examplebody"/>
      </w:pPr>
      <w:r w:rsidRPr="001B19CA">
        <w:t xml:space="preserve">     Evaporation  </w:t>
      </w:r>
      <w:proofErr w:type="gramStart"/>
      <w:r w:rsidRPr="001B19CA">
        <w:t xml:space="preserve">   [</w:t>
      </w:r>
      <w:proofErr w:type="gramEnd"/>
      <w:r w:rsidRPr="001B19CA">
        <w:t>EVC] = OFF</w:t>
      </w:r>
    </w:p>
    <w:p w14:paraId="4CBC4734" w14:textId="77777777" w:rsidR="0041037A" w:rsidRPr="001B19CA" w:rsidRDefault="0041037A">
      <w:pPr>
        <w:pStyle w:val="Examplebody"/>
      </w:pPr>
      <w:r w:rsidRPr="001B19CA">
        <w:t xml:space="preserve">     Precipitation</w:t>
      </w:r>
      <w:proofErr w:type="gramStart"/>
      <w:r w:rsidRPr="001B19CA">
        <w:t xml:space="preserve">   [</w:t>
      </w:r>
      <w:proofErr w:type="gramEnd"/>
      <w:r w:rsidRPr="001B19CA">
        <w:t>PRC] = OFF</w:t>
      </w:r>
    </w:p>
    <w:p w14:paraId="6E046E3B" w14:textId="77777777" w:rsidR="0041037A" w:rsidRPr="001B19CA" w:rsidRDefault="0041037A">
      <w:pPr>
        <w:pStyle w:val="Examplebody"/>
      </w:pPr>
      <w:r w:rsidRPr="001B19CA">
        <w:t xml:space="preserve">     Volume </w:t>
      </w:r>
      <w:proofErr w:type="gramStart"/>
      <w:r w:rsidRPr="001B19CA">
        <w:t>balance  [</w:t>
      </w:r>
      <w:proofErr w:type="gramEnd"/>
      <w:r w:rsidRPr="001B19CA">
        <w:t>VBC] =  ON</w:t>
      </w:r>
    </w:p>
    <w:p w14:paraId="3B05AD31" w14:textId="77777777" w:rsidR="0041037A" w:rsidRPr="001B19CA" w:rsidRDefault="0041037A">
      <w:pPr>
        <w:pStyle w:val="Examplebody"/>
      </w:pPr>
      <w:r w:rsidRPr="001B19CA">
        <w:t xml:space="preserve">     Energy </w:t>
      </w:r>
      <w:proofErr w:type="gramStart"/>
      <w:r w:rsidRPr="001B19CA">
        <w:t>balance  [</w:t>
      </w:r>
      <w:proofErr w:type="gramEnd"/>
      <w:r w:rsidRPr="001B19CA">
        <w:t>EBC] =  ON</w:t>
      </w:r>
    </w:p>
    <w:p w14:paraId="63D21008" w14:textId="77777777" w:rsidR="0041037A" w:rsidRPr="001B19CA" w:rsidRDefault="0041037A">
      <w:pPr>
        <w:pStyle w:val="Examplebody"/>
      </w:pPr>
      <w:r w:rsidRPr="001B19CA">
        <w:t xml:space="preserve">     Mass balance </w:t>
      </w:r>
      <w:proofErr w:type="gramStart"/>
      <w:r w:rsidRPr="001B19CA">
        <w:t xml:space="preserve">   [</w:t>
      </w:r>
      <w:proofErr w:type="gramEnd"/>
      <w:r w:rsidRPr="001B19CA">
        <w:t>MBC] =  ON</w:t>
      </w:r>
    </w:p>
    <w:p w14:paraId="0CBDFDF1" w14:textId="77777777" w:rsidR="0041037A" w:rsidRPr="001B19CA" w:rsidRDefault="0041037A">
      <w:pPr>
        <w:pStyle w:val="Examplebody"/>
      </w:pPr>
      <w:r w:rsidRPr="001B19CA">
        <w:t xml:space="preserve">     Place inflows</w:t>
      </w:r>
      <w:proofErr w:type="gramStart"/>
      <w:r w:rsidRPr="001B19CA">
        <w:t xml:space="preserve">   [</w:t>
      </w:r>
      <w:proofErr w:type="gramEnd"/>
      <w:r w:rsidRPr="001B19CA">
        <w:t>PQC] =  ON</w:t>
      </w:r>
    </w:p>
    <w:p w14:paraId="6FC3C3C4" w14:textId="77777777" w:rsidR="0041037A" w:rsidRPr="001B19CA" w:rsidRDefault="0041037A">
      <w:pPr>
        <w:pStyle w:val="Examplebody"/>
      </w:pPr>
      <w:r w:rsidRPr="001B19CA">
        <w:t xml:space="preserve">     Wind       </w:t>
      </w:r>
      <w:proofErr w:type="gramStart"/>
      <w:r w:rsidRPr="001B19CA">
        <w:t xml:space="preserve">   [</w:t>
      </w:r>
      <w:proofErr w:type="gramEnd"/>
      <w:r w:rsidRPr="001B19CA">
        <w:t>WINDC] =  ON</w:t>
      </w:r>
    </w:p>
    <w:p w14:paraId="443A1F67" w14:textId="77777777" w:rsidR="0041037A" w:rsidRPr="001B19CA" w:rsidRDefault="0041037A">
      <w:pPr>
        <w:pStyle w:val="Examplebody"/>
      </w:pPr>
      <w:r w:rsidRPr="001B19CA">
        <w:t xml:space="preserve">     Inflow      </w:t>
      </w:r>
      <w:proofErr w:type="gramStart"/>
      <w:r w:rsidRPr="001B19CA">
        <w:t xml:space="preserve">   [</w:t>
      </w:r>
      <w:proofErr w:type="gramEnd"/>
      <w:r w:rsidRPr="001B19CA">
        <w:t>QINC] =  ON</w:t>
      </w:r>
    </w:p>
    <w:p w14:paraId="04D38D29" w14:textId="77777777" w:rsidR="0041037A" w:rsidRPr="001B19CA" w:rsidRDefault="0041037A">
      <w:pPr>
        <w:pStyle w:val="Examplebody"/>
      </w:pPr>
      <w:r w:rsidRPr="001B19CA">
        <w:t xml:space="preserve">     Outflow    </w:t>
      </w:r>
      <w:proofErr w:type="gramStart"/>
      <w:r w:rsidRPr="001B19CA">
        <w:t xml:space="preserve">   [</w:t>
      </w:r>
      <w:proofErr w:type="gramEnd"/>
      <w:r w:rsidRPr="001B19CA">
        <w:t>QOUTC] =  ON</w:t>
      </w:r>
    </w:p>
    <w:p w14:paraId="42DB1019" w14:textId="77777777" w:rsidR="0041037A" w:rsidRPr="001B19CA" w:rsidRDefault="0041037A">
      <w:pPr>
        <w:pStyle w:val="Examplebody"/>
      </w:pPr>
      <w:r w:rsidRPr="001B19CA">
        <w:t xml:space="preserve">     Heat exchange [HEATC] </w:t>
      </w:r>
      <w:proofErr w:type="gramStart"/>
      <w:r w:rsidRPr="001B19CA">
        <w:t>=  ON</w:t>
      </w:r>
      <w:proofErr w:type="gramEnd"/>
    </w:p>
    <w:p w14:paraId="69055D61" w14:textId="77777777" w:rsidR="0041037A" w:rsidRPr="001B19CA" w:rsidRDefault="0041037A">
      <w:pPr>
        <w:pStyle w:val="Examplebody"/>
      </w:pPr>
      <w:r w:rsidRPr="001B19CA">
        <w:t xml:space="preserve">     Heat exchange [SLHTC] = TERM</w:t>
      </w:r>
    </w:p>
    <w:p w14:paraId="0DDC4B53" w14:textId="77777777" w:rsidR="0041037A" w:rsidRPr="001B19CA" w:rsidRDefault="0041037A">
      <w:pPr>
        <w:pStyle w:val="Examplebody"/>
      </w:pPr>
      <w:r w:rsidRPr="001B19CA">
        <w:t xml:space="preserve">   Waterbody 1</w:t>
      </w:r>
    </w:p>
    <w:p w14:paraId="57427702" w14:textId="77777777" w:rsidR="0041037A" w:rsidRPr="001B19CA" w:rsidRDefault="0041037A">
      <w:pPr>
        <w:pStyle w:val="Examplebody"/>
      </w:pPr>
      <w:r w:rsidRPr="001B19CA">
        <w:t xml:space="preserve">     read radiation            </w:t>
      </w:r>
      <w:proofErr w:type="gramStart"/>
      <w:r w:rsidRPr="001B19CA">
        <w:t xml:space="preserve">   [</w:t>
      </w:r>
      <w:proofErr w:type="gramEnd"/>
      <w:r w:rsidRPr="001B19CA">
        <w:t>SROC] =     OFF</w:t>
      </w:r>
    </w:p>
    <w:p w14:paraId="2BDC68FC" w14:textId="77777777" w:rsidR="0041037A" w:rsidRPr="001B19CA" w:rsidRDefault="0041037A">
      <w:pPr>
        <w:pStyle w:val="Examplebody"/>
      </w:pPr>
      <w:r w:rsidRPr="001B19CA">
        <w:t xml:space="preserve">     wind function coefficient a</w:t>
      </w:r>
      <w:proofErr w:type="gramStart"/>
      <w:r w:rsidRPr="001B19CA">
        <w:t xml:space="preserve">   [</w:t>
      </w:r>
      <w:proofErr w:type="gramEnd"/>
      <w:r w:rsidRPr="001B19CA">
        <w:t>AFW] =    9.20</w:t>
      </w:r>
    </w:p>
    <w:p w14:paraId="41B45C8B" w14:textId="77777777" w:rsidR="0041037A" w:rsidRPr="001B19CA" w:rsidRDefault="0041037A">
      <w:pPr>
        <w:pStyle w:val="Examplebody"/>
      </w:pPr>
      <w:r w:rsidRPr="001B19CA">
        <w:t xml:space="preserve">     wind function coefficient b</w:t>
      </w:r>
      <w:proofErr w:type="gramStart"/>
      <w:r w:rsidRPr="001B19CA">
        <w:t xml:space="preserve">   [</w:t>
      </w:r>
      <w:proofErr w:type="gramEnd"/>
      <w:r w:rsidRPr="001B19CA">
        <w:t>BFW] =    0.46</w:t>
      </w:r>
    </w:p>
    <w:p w14:paraId="3F4F27E6" w14:textId="77777777" w:rsidR="0041037A" w:rsidRPr="001B19CA" w:rsidRDefault="0041037A">
      <w:pPr>
        <w:pStyle w:val="Examplebody"/>
      </w:pPr>
      <w:r w:rsidRPr="001B19CA">
        <w:t xml:space="preserve">     wind function coefficient c</w:t>
      </w:r>
      <w:proofErr w:type="gramStart"/>
      <w:r w:rsidRPr="001B19CA">
        <w:t xml:space="preserve">   [</w:t>
      </w:r>
      <w:proofErr w:type="gramEnd"/>
      <w:r w:rsidRPr="001B19CA">
        <w:t>CFW] =    2.00</w:t>
      </w:r>
    </w:p>
    <w:p w14:paraId="5ABA6F81" w14:textId="77777777" w:rsidR="0041037A" w:rsidRPr="001B19CA" w:rsidRDefault="0041037A">
      <w:pPr>
        <w:pStyle w:val="Examplebody"/>
      </w:pPr>
      <w:r w:rsidRPr="001B19CA">
        <w:t xml:space="preserve">     wind height              </w:t>
      </w:r>
      <w:proofErr w:type="gramStart"/>
      <w:r w:rsidRPr="001B19CA">
        <w:t xml:space="preserve">   [</w:t>
      </w:r>
      <w:proofErr w:type="gramEnd"/>
      <w:r w:rsidRPr="001B19CA">
        <w:t>WINDH] =   10.00</w:t>
      </w:r>
    </w:p>
    <w:p w14:paraId="3D54969C" w14:textId="77777777" w:rsidR="0041037A" w:rsidRPr="00B7030B" w:rsidRDefault="0041037A">
      <w:pPr>
        <w:pStyle w:val="Examplebody"/>
        <w:rPr>
          <w:rFonts w:asciiTheme="minorHAnsi" w:hAnsiTheme="minorHAnsi"/>
        </w:rPr>
      </w:pPr>
      <w:r w:rsidRPr="001B19CA">
        <w:t xml:space="preserve">     Ryan-Harleman evaporation</w:t>
      </w:r>
      <w:proofErr w:type="gramStart"/>
      <w:r w:rsidRPr="001B19CA">
        <w:t xml:space="preserve">   [</w:t>
      </w:r>
      <w:proofErr w:type="gramEnd"/>
      <w:r w:rsidRPr="001B19CA">
        <w:t>RHEVC] =     OFF</w:t>
      </w:r>
    </w:p>
    <w:p w14:paraId="7122A3FA" w14:textId="77777777" w:rsidR="0041037A" w:rsidRPr="00B7030B" w:rsidRDefault="0041037A">
      <w:pPr>
        <w:pStyle w:val="BodyText2"/>
      </w:pPr>
    </w:p>
    <w:p w14:paraId="58F9AEB2" w14:textId="77777777" w:rsidR="0041037A" w:rsidRPr="005E2061" w:rsidRDefault="0041037A">
      <w:pPr>
        <w:pStyle w:val="BodyText"/>
        <w:rPr>
          <w:sz w:val="20"/>
        </w:rPr>
      </w:pPr>
      <w:r w:rsidRPr="005E2061">
        <w:rPr>
          <w:sz w:val="20"/>
        </w:rPr>
        <w:t>The next output includes controls for all input interpolation.  These are then followed by meteorological parameters that affect wind and surface heat exchange</w:t>
      </w:r>
      <w:r w:rsidR="00434628">
        <w:rPr>
          <w:sz w:val="20"/>
        </w:rPr>
        <w:t xml:space="preserve"> as well as a summary of statistics of all meteorological variables in the meteorological input file.</w:t>
      </w:r>
    </w:p>
    <w:p w14:paraId="7DAFCCAF"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5C4C5699" w14:textId="77777777" w:rsidR="0041037A" w:rsidRPr="001B19CA" w:rsidRDefault="0041037A">
      <w:pPr>
        <w:pStyle w:val="Examplebody"/>
      </w:pPr>
      <w:r w:rsidRPr="001B19CA">
        <w:t>Input Interpolations</w:t>
      </w:r>
    </w:p>
    <w:p w14:paraId="77A323B0" w14:textId="77777777" w:rsidR="0041037A" w:rsidRPr="001B19CA" w:rsidRDefault="0041037A">
      <w:pPr>
        <w:pStyle w:val="Examplebody"/>
      </w:pPr>
      <w:r w:rsidRPr="001B19CA">
        <w:t xml:space="preserve">   Branch 1</w:t>
      </w:r>
    </w:p>
    <w:p w14:paraId="489D1DA9" w14:textId="77777777" w:rsidR="0041037A" w:rsidRPr="001B19CA" w:rsidRDefault="0041037A">
      <w:pPr>
        <w:pStyle w:val="Examplebody"/>
      </w:pPr>
      <w:r w:rsidRPr="001B19CA">
        <w:t xml:space="preserve">     Inflow                [QINIC] =  ON</w:t>
      </w:r>
    </w:p>
    <w:p w14:paraId="4E87A6A6" w14:textId="77777777" w:rsidR="0041037A" w:rsidRPr="001B19CA" w:rsidRDefault="0041037A">
      <w:pPr>
        <w:pStyle w:val="Examplebody"/>
      </w:pPr>
      <w:r w:rsidRPr="001B19CA">
        <w:t xml:space="preserve">     Distributed tributary [DTRIC] = OFF</w:t>
      </w:r>
    </w:p>
    <w:p w14:paraId="4511085E" w14:textId="77777777" w:rsidR="0041037A" w:rsidRPr="001B19CA" w:rsidRDefault="0041037A">
      <w:pPr>
        <w:pStyle w:val="Examplebody"/>
      </w:pPr>
      <w:r w:rsidRPr="001B19CA">
        <w:t xml:space="preserve">     Head boundary          [HDIC] = OFF</w:t>
      </w:r>
    </w:p>
    <w:p w14:paraId="397AE4BA" w14:textId="77777777" w:rsidR="0041037A" w:rsidRPr="001B19CA" w:rsidRDefault="0041037A">
      <w:pPr>
        <w:pStyle w:val="Examplebody"/>
      </w:pPr>
      <w:r w:rsidRPr="001B19CA">
        <w:t xml:space="preserve">   Branch 2</w:t>
      </w:r>
    </w:p>
    <w:p w14:paraId="3AA58099" w14:textId="77777777" w:rsidR="0041037A" w:rsidRPr="001B19CA" w:rsidRDefault="0041037A">
      <w:pPr>
        <w:pStyle w:val="Examplebody"/>
      </w:pPr>
      <w:r w:rsidRPr="001B19CA">
        <w:t xml:space="preserve">     Inflow             </w:t>
      </w:r>
      <w:proofErr w:type="gramStart"/>
      <w:r w:rsidRPr="001B19CA">
        <w:t xml:space="preserve">   [</w:t>
      </w:r>
      <w:proofErr w:type="gramEnd"/>
      <w:r w:rsidRPr="001B19CA">
        <w:t>QINIC] =  ON</w:t>
      </w:r>
    </w:p>
    <w:p w14:paraId="7A433CEE" w14:textId="77777777" w:rsidR="0041037A" w:rsidRPr="001B19CA" w:rsidRDefault="0041037A">
      <w:pPr>
        <w:pStyle w:val="Examplebody"/>
      </w:pPr>
      <w:r w:rsidRPr="001B19CA">
        <w:t xml:space="preserve">     Distributed tributary [DTRIC] = OFF</w:t>
      </w:r>
    </w:p>
    <w:p w14:paraId="00855E04" w14:textId="77777777" w:rsidR="0041037A" w:rsidRPr="001B19CA" w:rsidRDefault="0041037A">
      <w:pPr>
        <w:pStyle w:val="Examplebody"/>
      </w:pPr>
      <w:r w:rsidRPr="001B19CA">
        <w:t xml:space="preserve">     Head boundary       </w:t>
      </w:r>
      <w:proofErr w:type="gramStart"/>
      <w:r w:rsidRPr="001B19CA">
        <w:t xml:space="preserve">   [</w:t>
      </w:r>
      <w:proofErr w:type="gramEnd"/>
      <w:r w:rsidRPr="001B19CA">
        <w:t>HDIC] = OFF</w:t>
      </w:r>
    </w:p>
    <w:p w14:paraId="17747421" w14:textId="77777777" w:rsidR="0041037A" w:rsidRPr="001B19CA" w:rsidRDefault="0041037A">
      <w:pPr>
        <w:pStyle w:val="Examplebody"/>
      </w:pPr>
      <w:r w:rsidRPr="001B19CA">
        <w:t xml:space="preserve">   Branch 3</w:t>
      </w:r>
    </w:p>
    <w:p w14:paraId="6997E410" w14:textId="77777777" w:rsidR="0041037A" w:rsidRPr="001B19CA" w:rsidRDefault="0041037A">
      <w:pPr>
        <w:pStyle w:val="Examplebody"/>
      </w:pPr>
      <w:r w:rsidRPr="001B19CA">
        <w:t xml:space="preserve">     Inflow             </w:t>
      </w:r>
      <w:proofErr w:type="gramStart"/>
      <w:r w:rsidRPr="001B19CA">
        <w:t xml:space="preserve">   [</w:t>
      </w:r>
      <w:proofErr w:type="gramEnd"/>
      <w:r w:rsidRPr="001B19CA">
        <w:t>QINIC] =  ON</w:t>
      </w:r>
    </w:p>
    <w:p w14:paraId="0315297F" w14:textId="77777777" w:rsidR="0041037A" w:rsidRPr="001B19CA" w:rsidRDefault="0041037A">
      <w:pPr>
        <w:pStyle w:val="Examplebody"/>
      </w:pPr>
      <w:r w:rsidRPr="001B19CA">
        <w:t xml:space="preserve">     Distributed tributary [DTRIC] = OFF</w:t>
      </w:r>
    </w:p>
    <w:p w14:paraId="5DE5A9AD" w14:textId="77777777" w:rsidR="0041037A" w:rsidRPr="001B19CA" w:rsidRDefault="0041037A">
      <w:pPr>
        <w:pStyle w:val="Examplebody"/>
      </w:pPr>
      <w:r w:rsidRPr="001B19CA">
        <w:t xml:space="preserve">     Head boundary       </w:t>
      </w:r>
      <w:proofErr w:type="gramStart"/>
      <w:r w:rsidRPr="001B19CA">
        <w:t xml:space="preserve">   [</w:t>
      </w:r>
      <w:proofErr w:type="gramEnd"/>
      <w:r w:rsidRPr="001B19CA">
        <w:t>HDIC] = OFF</w:t>
      </w:r>
    </w:p>
    <w:p w14:paraId="4EAB490F" w14:textId="77777777" w:rsidR="0041037A" w:rsidRPr="001B19CA" w:rsidRDefault="0041037A">
      <w:pPr>
        <w:pStyle w:val="Examplebody"/>
      </w:pPr>
      <w:r w:rsidRPr="001B19CA">
        <w:t xml:space="preserve">   Waterbody 1</w:t>
      </w:r>
    </w:p>
    <w:p w14:paraId="1C1EB4EB" w14:textId="77777777" w:rsidR="0041037A" w:rsidRPr="001B19CA" w:rsidRDefault="0041037A">
      <w:pPr>
        <w:pStyle w:val="Examplebody"/>
      </w:pPr>
      <w:r w:rsidRPr="001B19CA">
        <w:t xml:space="preserve">     Meteorology        </w:t>
      </w:r>
      <w:proofErr w:type="gramStart"/>
      <w:r w:rsidRPr="001B19CA">
        <w:t xml:space="preserve">   [</w:t>
      </w:r>
      <w:proofErr w:type="gramEnd"/>
      <w:r w:rsidRPr="001B19CA">
        <w:t>METIC] =  ON</w:t>
      </w:r>
    </w:p>
    <w:p w14:paraId="610F677F" w14:textId="77777777" w:rsidR="0041037A" w:rsidRPr="001B19CA" w:rsidRDefault="0041037A">
      <w:pPr>
        <w:pStyle w:val="Examplebody"/>
      </w:pPr>
      <w:r w:rsidRPr="001B19CA">
        <w:t xml:space="preserve">   Tributary 1           </w:t>
      </w:r>
      <w:proofErr w:type="gramStart"/>
      <w:r w:rsidRPr="001B19CA">
        <w:t xml:space="preserve">   [</w:t>
      </w:r>
      <w:proofErr w:type="gramEnd"/>
      <w:r w:rsidRPr="001B19CA">
        <w:t>TRIC] =  ON</w:t>
      </w:r>
    </w:p>
    <w:p w14:paraId="270261F5" w14:textId="77777777" w:rsidR="0041037A" w:rsidRPr="001B19CA" w:rsidRDefault="0041037A">
      <w:pPr>
        <w:pStyle w:val="Examplebody"/>
      </w:pPr>
      <w:r w:rsidRPr="001B19CA">
        <w:t xml:space="preserve">   Branch 1</w:t>
      </w:r>
    </w:p>
    <w:p w14:paraId="2174C048" w14:textId="77777777" w:rsidR="0041037A" w:rsidRPr="001B19CA" w:rsidRDefault="0041037A">
      <w:pPr>
        <w:pStyle w:val="Examplebody"/>
      </w:pPr>
      <w:r w:rsidRPr="001B19CA">
        <w:t xml:space="preserve">     Structure 1        </w:t>
      </w:r>
      <w:proofErr w:type="gramStart"/>
      <w:r w:rsidRPr="001B19CA">
        <w:t xml:space="preserve">   [</w:t>
      </w:r>
      <w:proofErr w:type="gramEnd"/>
      <w:r w:rsidRPr="001B19CA">
        <w:t>STRIC] =  ON</w:t>
      </w:r>
    </w:p>
    <w:p w14:paraId="1701608D" w14:textId="77777777" w:rsidR="0041037A" w:rsidRPr="001B19CA" w:rsidRDefault="0041037A">
      <w:pPr>
        <w:pStyle w:val="Examplebody"/>
      </w:pPr>
      <w:r w:rsidRPr="001B19CA">
        <w:t xml:space="preserve">     Structure 2        </w:t>
      </w:r>
      <w:proofErr w:type="gramStart"/>
      <w:r w:rsidRPr="001B19CA">
        <w:t xml:space="preserve">   [</w:t>
      </w:r>
      <w:proofErr w:type="gramEnd"/>
      <w:r w:rsidRPr="001B19CA">
        <w:t>STRIC] =  ON</w:t>
      </w:r>
    </w:p>
    <w:p w14:paraId="2AE1C542" w14:textId="77777777" w:rsidR="0041037A" w:rsidRPr="001B19CA" w:rsidRDefault="0041037A">
      <w:pPr>
        <w:pStyle w:val="Examplebody"/>
      </w:pPr>
      <w:r w:rsidRPr="001B19CA">
        <w:t xml:space="preserve">     Structure 3        </w:t>
      </w:r>
      <w:proofErr w:type="gramStart"/>
      <w:r w:rsidRPr="001B19CA">
        <w:t xml:space="preserve">   [</w:t>
      </w:r>
      <w:proofErr w:type="gramEnd"/>
      <w:r w:rsidRPr="001B19CA">
        <w:t>STRIC] =  ON</w:t>
      </w:r>
    </w:p>
    <w:p w14:paraId="32594C1F" w14:textId="77777777" w:rsidR="0041037A" w:rsidRPr="001B19CA" w:rsidRDefault="0041037A">
      <w:pPr>
        <w:pStyle w:val="Examplebody"/>
      </w:pPr>
    </w:p>
    <w:p w14:paraId="26C9FE41" w14:textId="77777777" w:rsidR="0041037A" w:rsidRPr="001B19CA" w:rsidRDefault="0041037A">
      <w:pPr>
        <w:pStyle w:val="Examplebody"/>
      </w:pPr>
      <w:r w:rsidRPr="001B19CA">
        <w:t xml:space="preserve"> </w:t>
      </w:r>
      <w:r w:rsidR="00434628" w:rsidRPr="001B19CA">
        <w:t>Meteorological</w:t>
      </w:r>
      <w:r w:rsidRPr="001B19CA">
        <w:t xml:space="preserve"> Parameters</w:t>
      </w:r>
    </w:p>
    <w:p w14:paraId="2E2BD7E9" w14:textId="77777777" w:rsidR="0041037A" w:rsidRPr="001B19CA" w:rsidRDefault="0041037A">
      <w:pPr>
        <w:pStyle w:val="Examplebody"/>
      </w:pPr>
      <w:r w:rsidRPr="001B19CA">
        <w:t xml:space="preserve">   Waterbody 1</w:t>
      </w:r>
    </w:p>
    <w:p w14:paraId="6306C661" w14:textId="77777777" w:rsidR="0041037A" w:rsidRPr="001B19CA" w:rsidRDefault="0041037A">
      <w:pPr>
        <w:pStyle w:val="Examplebody"/>
      </w:pPr>
      <w:r w:rsidRPr="001B19CA">
        <w:t xml:space="preserve">     Latitude               </w:t>
      </w:r>
      <w:proofErr w:type="gramStart"/>
      <w:r w:rsidRPr="001B19CA">
        <w:t xml:space="preserve">   [</w:t>
      </w:r>
      <w:proofErr w:type="gramEnd"/>
      <w:r w:rsidRPr="001B19CA">
        <w:t>LAT] =   38.80</w:t>
      </w:r>
    </w:p>
    <w:p w14:paraId="15F5750C" w14:textId="77777777" w:rsidR="0041037A" w:rsidRDefault="0041037A">
      <w:pPr>
        <w:pStyle w:val="Examplebody"/>
      </w:pPr>
      <w:r w:rsidRPr="001B19CA">
        <w:t xml:space="preserve">     Longitude             </w:t>
      </w:r>
      <w:proofErr w:type="gramStart"/>
      <w:r w:rsidRPr="001B19CA">
        <w:t xml:space="preserve">   [</w:t>
      </w:r>
      <w:proofErr w:type="gramEnd"/>
      <w:r w:rsidRPr="001B19CA">
        <w:t>LONG] =   80.60</w:t>
      </w:r>
    </w:p>
    <w:p w14:paraId="0497FFDD"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Meteorological Data Input Summary</w:t>
      </w:r>
    </w:p>
    <w:p w14:paraId="563F8518"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Parameter   Waterbody   Average Value    Maximum     Minimum</w:t>
      </w:r>
    </w:p>
    <w:p w14:paraId="5DE1D251" w14:textId="77777777" w:rsidR="00434628" w:rsidRPr="00434628" w:rsidRDefault="00434628" w:rsidP="00434628">
      <w:pPr>
        <w:rPr>
          <w:rFonts w:ascii="Courier New" w:hAnsi="Courier New" w:cs="Courier New"/>
          <w:sz w:val="16"/>
          <w:szCs w:val="16"/>
        </w:rPr>
      </w:pPr>
    </w:p>
    <w:p w14:paraId="3B4E5D25"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TAIR(C)          1           26.258       37.300      16.000</w:t>
      </w:r>
    </w:p>
    <w:p w14:paraId="4858279D"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TDEW(C)          1           22.850       29.000       8.500</w:t>
      </w:r>
    </w:p>
    <w:p w14:paraId="78F47D56"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lastRenderedPageBreak/>
        <w:t xml:space="preserve">    WIND(m/</w:t>
      </w:r>
      <w:proofErr w:type="gramStart"/>
      <w:r w:rsidRPr="00434628">
        <w:rPr>
          <w:rFonts w:ascii="Courier New" w:hAnsi="Courier New" w:cs="Courier New"/>
          <w:sz w:val="16"/>
          <w:szCs w:val="16"/>
        </w:rPr>
        <w:t xml:space="preserve">s)   </w:t>
      </w:r>
      <w:proofErr w:type="gramEnd"/>
      <w:r w:rsidRPr="00434628">
        <w:rPr>
          <w:rFonts w:ascii="Courier New" w:hAnsi="Courier New" w:cs="Courier New"/>
          <w:sz w:val="16"/>
          <w:szCs w:val="16"/>
        </w:rPr>
        <w:t xml:space="preserve">     1            0.592       11.490       0.000</w:t>
      </w:r>
    </w:p>
    <w:p w14:paraId="56793B23"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w:t>
      </w:r>
      <w:proofErr w:type="gramStart"/>
      <w:r w:rsidRPr="00434628">
        <w:rPr>
          <w:rFonts w:ascii="Courier New" w:hAnsi="Courier New" w:cs="Courier New"/>
          <w:sz w:val="16"/>
          <w:szCs w:val="16"/>
        </w:rPr>
        <w:t>PHI(</w:t>
      </w:r>
      <w:proofErr w:type="gramEnd"/>
      <w:r w:rsidRPr="00434628">
        <w:rPr>
          <w:rFonts w:ascii="Courier New" w:hAnsi="Courier New" w:cs="Courier New"/>
          <w:sz w:val="16"/>
          <w:szCs w:val="16"/>
        </w:rPr>
        <w:t>rad)         1            1.871        6.280       0.000</w:t>
      </w:r>
    </w:p>
    <w:p w14:paraId="03DE80F7"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w:t>
      </w:r>
      <w:proofErr w:type="gramStart"/>
      <w:r w:rsidRPr="00434628">
        <w:rPr>
          <w:rFonts w:ascii="Courier New" w:hAnsi="Courier New" w:cs="Courier New"/>
          <w:sz w:val="16"/>
          <w:szCs w:val="16"/>
        </w:rPr>
        <w:t>CLOUD(</w:t>
      </w:r>
      <w:proofErr w:type="gramEnd"/>
      <w:r w:rsidRPr="00434628">
        <w:rPr>
          <w:rFonts w:ascii="Courier New" w:hAnsi="Courier New" w:cs="Courier New"/>
          <w:sz w:val="16"/>
          <w:szCs w:val="16"/>
        </w:rPr>
        <w:t>0-10)      1            5.249       10.000       0.000</w:t>
      </w:r>
    </w:p>
    <w:p w14:paraId="0A062FA4"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SRO(W/m2)        1            0.000        0.000       0.000</w:t>
      </w:r>
    </w:p>
    <w:p w14:paraId="2A5E6AFD" w14:textId="77777777" w:rsidR="0041037A" w:rsidRPr="001B19CA" w:rsidRDefault="0041037A">
      <w:pPr>
        <w:pStyle w:val="Examplebody"/>
      </w:pPr>
      <w:r w:rsidRPr="001B19CA">
        <w:t xml:space="preserve">   Axis orientation</w:t>
      </w:r>
    </w:p>
    <w:p w14:paraId="033B3F89" w14:textId="77777777" w:rsidR="0041037A" w:rsidRPr="001B19CA" w:rsidRDefault="0041037A">
      <w:pPr>
        <w:pStyle w:val="Examplebody"/>
      </w:pPr>
      <w:r w:rsidRPr="001B19CA">
        <w:t xml:space="preserve">     Segment #         2    3    4    5    6    7    8    9   10   11   12   13   14   15 </w:t>
      </w:r>
    </w:p>
    <w:p w14:paraId="13011329" w14:textId="77777777" w:rsidR="0041037A" w:rsidRPr="001B19CA" w:rsidRDefault="0041037A">
      <w:pPr>
        <w:pStyle w:val="Examplebody"/>
      </w:pPr>
      <w:r w:rsidRPr="001B19CA">
        <w:t xml:space="preserve">     [PHI0] (</w:t>
      </w:r>
      <w:proofErr w:type="gramStart"/>
      <w:r w:rsidRPr="001B19CA">
        <w:t>rads)  1.22</w:t>
      </w:r>
      <w:proofErr w:type="gramEnd"/>
      <w:r w:rsidRPr="001B19CA">
        <w:t xml:space="preserve"> 5.22 4.62 0.65 5.67 3.84 5.08 6.27 0.19 5.58 5.32 0.44 0.35 4.54 </w:t>
      </w:r>
    </w:p>
    <w:p w14:paraId="2B48BBB4" w14:textId="77777777" w:rsidR="0041037A" w:rsidRPr="001B19CA" w:rsidRDefault="0041037A">
      <w:pPr>
        <w:pStyle w:val="Examplebody"/>
      </w:pPr>
      <w:r w:rsidRPr="001B19CA">
        <w:t xml:space="preserve">     Segment #        21   22   23   24   25   26   27   28   29   30   31   32   33   34 </w:t>
      </w:r>
    </w:p>
    <w:p w14:paraId="2055AE87" w14:textId="77777777" w:rsidR="0041037A" w:rsidRPr="001B19CA" w:rsidRDefault="0041037A">
      <w:pPr>
        <w:pStyle w:val="Examplebody"/>
      </w:pPr>
      <w:r w:rsidRPr="001B19CA">
        <w:t xml:space="preserve">     [PHI0] (</w:t>
      </w:r>
      <w:proofErr w:type="gramStart"/>
      <w:r w:rsidRPr="001B19CA">
        <w:t>rads)  4.82</w:t>
      </w:r>
      <w:proofErr w:type="gramEnd"/>
      <w:r w:rsidRPr="001B19CA">
        <w:t xml:space="preserve"> 0.24 6.16 0.04 0.00 0.00 5.24 5.18 4.14 5.01 4.35 4.00 3.30 5.15 </w:t>
      </w:r>
    </w:p>
    <w:p w14:paraId="1215251F" w14:textId="77777777" w:rsidR="0041037A" w:rsidRPr="001B19CA" w:rsidRDefault="0041037A">
      <w:pPr>
        <w:pStyle w:val="Examplebody"/>
      </w:pPr>
      <w:r w:rsidRPr="001B19CA">
        <w:t xml:space="preserve">     Segment #        40   41   42   43   44   45   46   47   48   49   50   51   52   53 </w:t>
      </w:r>
    </w:p>
    <w:p w14:paraId="503DD2F4" w14:textId="77777777" w:rsidR="0041037A" w:rsidRPr="001B19CA" w:rsidRDefault="0041037A">
      <w:pPr>
        <w:pStyle w:val="Examplebody"/>
      </w:pPr>
      <w:r w:rsidRPr="001B19CA">
        <w:t xml:space="preserve">     [PHI0] (</w:t>
      </w:r>
      <w:proofErr w:type="gramStart"/>
      <w:r w:rsidRPr="001B19CA">
        <w:t>rads)  6.13</w:t>
      </w:r>
      <w:proofErr w:type="gramEnd"/>
      <w:r w:rsidRPr="001B19CA">
        <w:t xml:space="preserve"> 0.35 0.33 0.00 0.00 0.35 6.20 5.64 0.00 0.00 3.51 3.77 3.40 0.00 </w:t>
      </w:r>
    </w:p>
    <w:p w14:paraId="6ED2B96C" w14:textId="77777777" w:rsidR="0041037A" w:rsidRPr="00B7030B" w:rsidRDefault="0041037A">
      <w:pPr>
        <w:pStyle w:val="BodyText2"/>
      </w:pPr>
    </w:p>
    <w:p w14:paraId="25205BD2" w14:textId="77777777" w:rsidR="0041037A" w:rsidRPr="005E2061" w:rsidRDefault="0041037A">
      <w:pPr>
        <w:pStyle w:val="BodyText"/>
        <w:rPr>
          <w:sz w:val="20"/>
        </w:rPr>
      </w:pPr>
      <w:r w:rsidRPr="005E2061">
        <w:rPr>
          <w:sz w:val="20"/>
        </w:rPr>
        <w:t>Variables affecting the transport solution and hydraulics are output next along with variables affecting ice cover.</w:t>
      </w:r>
    </w:p>
    <w:p w14:paraId="656F5D3B"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7C588762" w14:textId="77777777" w:rsidR="0041037A" w:rsidRPr="001B19CA" w:rsidRDefault="0041037A">
      <w:pPr>
        <w:pStyle w:val="Examplebody"/>
      </w:pPr>
      <w:r w:rsidRPr="001B19CA">
        <w:t xml:space="preserve"> Transport Solution</w:t>
      </w:r>
    </w:p>
    <w:p w14:paraId="6B4EAA78" w14:textId="77777777" w:rsidR="0041037A" w:rsidRPr="001B19CA" w:rsidRDefault="0041037A">
      <w:pPr>
        <w:pStyle w:val="Examplebody"/>
      </w:pPr>
      <w:r w:rsidRPr="001B19CA">
        <w:t xml:space="preserve">   Waterbody 1</w:t>
      </w:r>
    </w:p>
    <w:p w14:paraId="43EE9EC7" w14:textId="77777777" w:rsidR="0041037A" w:rsidRPr="001B19CA" w:rsidRDefault="0041037A">
      <w:pPr>
        <w:pStyle w:val="Examplebody"/>
      </w:pPr>
      <w:r w:rsidRPr="001B19CA">
        <w:t xml:space="preserve">     Transport [SLTRC] = QUICKEST</w:t>
      </w:r>
    </w:p>
    <w:p w14:paraId="344E0266" w14:textId="77777777" w:rsidR="0041037A" w:rsidRPr="001B19CA" w:rsidRDefault="0041037A">
      <w:pPr>
        <w:pStyle w:val="Examplebody"/>
      </w:pPr>
      <w:r w:rsidRPr="001B19CA">
        <w:t xml:space="preserve">     Theta  </w:t>
      </w:r>
      <w:proofErr w:type="gramStart"/>
      <w:r w:rsidRPr="001B19CA">
        <w:t xml:space="preserve">   [</w:t>
      </w:r>
      <w:proofErr w:type="gramEnd"/>
      <w:r w:rsidRPr="001B19CA">
        <w:t>THETA] =     0.55</w:t>
      </w:r>
    </w:p>
    <w:p w14:paraId="2FBECF2F" w14:textId="77777777" w:rsidR="0041037A" w:rsidRPr="001B19CA" w:rsidRDefault="0041037A">
      <w:pPr>
        <w:pStyle w:val="Examplebody"/>
      </w:pPr>
    </w:p>
    <w:p w14:paraId="461F0688" w14:textId="77777777" w:rsidR="0041037A" w:rsidRPr="001B19CA" w:rsidRDefault="0041037A">
      <w:pPr>
        <w:pStyle w:val="Examplebody"/>
      </w:pPr>
      <w:r w:rsidRPr="001B19CA">
        <w:t xml:space="preserve"> Hydraulic coefficients</w:t>
      </w:r>
    </w:p>
    <w:p w14:paraId="2F4A5BAF" w14:textId="77777777" w:rsidR="0041037A" w:rsidRPr="001B19CA" w:rsidRDefault="0041037A">
      <w:pPr>
        <w:pStyle w:val="Examplebody"/>
      </w:pPr>
      <w:r w:rsidRPr="001B19CA">
        <w:t xml:space="preserve">   Waterbody 1</w:t>
      </w:r>
    </w:p>
    <w:p w14:paraId="52AC1EF7" w14:textId="77777777" w:rsidR="0041037A" w:rsidRPr="001B19CA" w:rsidRDefault="0041037A">
      <w:pPr>
        <w:pStyle w:val="Examplebody"/>
      </w:pPr>
      <w:r w:rsidRPr="001B19CA">
        <w:t xml:space="preserve">   Longitudinal eddy viscosity        </w:t>
      </w:r>
      <w:proofErr w:type="gramStart"/>
      <w:r w:rsidRPr="001B19CA">
        <w:t xml:space="preserve">   [</w:t>
      </w:r>
      <w:proofErr w:type="gramEnd"/>
      <w:r w:rsidRPr="001B19CA">
        <w:t>AX] =     1.00 m^2/sec</w:t>
      </w:r>
    </w:p>
    <w:p w14:paraId="302CD421" w14:textId="77777777" w:rsidR="0041037A" w:rsidRPr="001B19CA" w:rsidRDefault="0041037A">
      <w:pPr>
        <w:pStyle w:val="Examplebody"/>
      </w:pPr>
      <w:r w:rsidRPr="001B19CA">
        <w:t xml:space="preserve">   Longitudinal eddy diffusivity      </w:t>
      </w:r>
      <w:proofErr w:type="gramStart"/>
      <w:r w:rsidRPr="001B19CA">
        <w:t xml:space="preserve">   [</w:t>
      </w:r>
      <w:proofErr w:type="gramEnd"/>
      <w:r w:rsidRPr="001B19CA">
        <w:t>DX] =     1.00 m^2/sec</w:t>
      </w:r>
    </w:p>
    <w:p w14:paraId="42D2CD21" w14:textId="77777777" w:rsidR="0041037A" w:rsidRPr="001B19CA" w:rsidRDefault="0041037A">
      <w:pPr>
        <w:pStyle w:val="Examplebody"/>
      </w:pPr>
      <w:r w:rsidRPr="001B19CA">
        <w:t xml:space="preserve">   Sediment temperature             </w:t>
      </w:r>
      <w:proofErr w:type="gramStart"/>
      <w:r w:rsidRPr="001B19CA">
        <w:t xml:space="preserve">   [</w:t>
      </w:r>
      <w:proofErr w:type="gramEnd"/>
      <w:r w:rsidRPr="001B19CA">
        <w:t xml:space="preserve">TSED] =    11.80 </w:t>
      </w:r>
      <w:proofErr w:type="spellStart"/>
      <w:r w:rsidRPr="001B19CA">
        <w:t>øC</w:t>
      </w:r>
      <w:proofErr w:type="spellEnd"/>
    </w:p>
    <w:p w14:paraId="2C144E58" w14:textId="77777777" w:rsidR="0041037A" w:rsidRPr="001B19CA" w:rsidRDefault="0041037A">
      <w:pPr>
        <w:pStyle w:val="Examplebody"/>
      </w:pPr>
      <w:r w:rsidRPr="001B19CA">
        <w:t xml:space="preserve">   Coefficient of bottom heat exchange [CBHE] =      0.3 W/m^2/</w:t>
      </w:r>
      <w:proofErr w:type="spellStart"/>
      <w:r w:rsidR="00896643" w:rsidRPr="001B19CA">
        <w:t>oC</w:t>
      </w:r>
      <w:proofErr w:type="spellEnd"/>
    </w:p>
    <w:p w14:paraId="220E5A44" w14:textId="77777777" w:rsidR="0041037A" w:rsidRPr="001B19CA" w:rsidRDefault="0041037A">
      <w:pPr>
        <w:pStyle w:val="Examplebody"/>
      </w:pPr>
    </w:p>
    <w:p w14:paraId="1BA9A372" w14:textId="77777777" w:rsidR="0041037A" w:rsidRPr="001B19CA" w:rsidRDefault="0041037A">
      <w:pPr>
        <w:pStyle w:val="Examplebody"/>
      </w:pPr>
      <w:r w:rsidRPr="001B19CA">
        <w:t xml:space="preserve"> Ice cover</w:t>
      </w:r>
    </w:p>
    <w:p w14:paraId="55EFFD7E" w14:textId="77777777" w:rsidR="0041037A" w:rsidRPr="001B19CA" w:rsidRDefault="0041037A">
      <w:pPr>
        <w:pStyle w:val="Examplebody"/>
      </w:pPr>
      <w:r w:rsidRPr="001B19CA">
        <w:t xml:space="preserve">   Waterbody 1</w:t>
      </w:r>
    </w:p>
    <w:p w14:paraId="72DCA3A3" w14:textId="77777777" w:rsidR="0041037A" w:rsidRPr="001B19CA" w:rsidRDefault="0041037A">
      <w:pPr>
        <w:pStyle w:val="Examplebody"/>
      </w:pPr>
      <w:r w:rsidRPr="001B19CA">
        <w:t xml:space="preserve">     Ice calculations       </w:t>
      </w:r>
      <w:proofErr w:type="gramStart"/>
      <w:r w:rsidRPr="001B19CA">
        <w:t xml:space="preserve">   [</w:t>
      </w:r>
      <w:proofErr w:type="gramEnd"/>
      <w:r w:rsidRPr="001B19CA">
        <w:t>ICEC] =      OFF</w:t>
      </w:r>
    </w:p>
    <w:p w14:paraId="157E8E64" w14:textId="77777777" w:rsidR="0041037A" w:rsidRPr="001B19CA" w:rsidRDefault="0041037A">
      <w:pPr>
        <w:pStyle w:val="Examplebody"/>
      </w:pPr>
      <w:r w:rsidRPr="001B19CA">
        <w:t xml:space="preserve">     Solution             </w:t>
      </w:r>
      <w:proofErr w:type="gramStart"/>
      <w:r w:rsidRPr="001B19CA">
        <w:t xml:space="preserve">   [</w:t>
      </w:r>
      <w:proofErr w:type="gramEnd"/>
      <w:r w:rsidRPr="001B19CA">
        <w:t>SLICEC] =   DETAIL</w:t>
      </w:r>
    </w:p>
    <w:p w14:paraId="332954A4" w14:textId="77777777" w:rsidR="0041037A" w:rsidRPr="001B19CA" w:rsidRDefault="0041037A">
      <w:pPr>
        <w:pStyle w:val="Examplebody"/>
      </w:pPr>
      <w:r w:rsidRPr="001B19CA">
        <w:t xml:space="preserve">     Albedo               </w:t>
      </w:r>
      <w:proofErr w:type="gramStart"/>
      <w:r w:rsidRPr="001B19CA">
        <w:t xml:space="preserve">   [</w:t>
      </w:r>
      <w:proofErr w:type="gramEnd"/>
      <w:r w:rsidRPr="001B19CA">
        <w:t>ALBEDO] =     0.25</w:t>
      </w:r>
    </w:p>
    <w:p w14:paraId="53A0E7E6" w14:textId="77777777" w:rsidR="0041037A" w:rsidRPr="001B19CA" w:rsidRDefault="0041037A">
      <w:pPr>
        <w:pStyle w:val="Examplebody"/>
      </w:pPr>
      <w:r w:rsidRPr="001B19CA">
        <w:t xml:space="preserve">     Ice-water heat exchange </w:t>
      </w:r>
      <w:proofErr w:type="gramStart"/>
      <w:r w:rsidRPr="001B19CA">
        <w:t xml:space="preserve">   [</w:t>
      </w:r>
      <w:proofErr w:type="gramEnd"/>
      <w:r w:rsidRPr="001B19CA">
        <w:t>HWI] =    10.00</w:t>
      </w:r>
    </w:p>
    <w:p w14:paraId="5EED57F7" w14:textId="77777777" w:rsidR="0041037A" w:rsidRPr="001B19CA" w:rsidRDefault="0041037A">
      <w:pPr>
        <w:pStyle w:val="Examplebody"/>
      </w:pPr>
      <w:r w:rsidRPr="001B19CA">
        <w:t xml:space="preserve">     Light absorption      </w:t>
      </w:r>
      <w:proofErr w:type="gramStart"/>
      <w:r w:rsidRPr="001B19CA">
        <w:t xml:space="preserve">   [</w:t>
      </w:r>
      <w:proofErr w:type="gramEnd"/>
      <w:r w:rsidRPr="001B19CA">
        <w:t>BETAI] =     0.60</w:t>
      </w:r>
    </w:p>
    <w:p w14:paraId="525490C5" w14:textId="77777777" w:rsidR="0041037A" w:rsidRPr="001B19CA" w:rsidRDefault="0041037A">
      <w:pPr>
        <w:pStyle w:val="Examplebody"/>
      </w:pPr>
      <w:r w:rsidRPr="001B19CA">
        <w:t xml:space="preserve">     Light decay          </w:t>
      </w:r>
      <w:proofErr w:type="gramStart"/>
      <w:r w:rsidRPr="001B19CA">
        <w:t xml:space="preserve">   [</w:t>
      </w:r>
      <w:proofErr w:type="gramEnd"/>
      <w:r w:rsidRPr="001B19CA">
        <w:t>GAMMAI] =     0.07</w:t>
      </w:r>
    </w:p>
    <w:p w14:paraId="1142C0F1" w14:textId="77777777" w:rsidR="0041037A" w:rsidRPr="00B7030B" w:rsidRDefault="0041037A">
      <w:pPr>
        <w:pStyle w:val="BodyText2"/>
      </w:pPr>
    </w:p>
    <w:p w14:paraId="48F09C31" w14:textId="77777777" w:rsidR="0041037A" w:rsidRPr="005E2061" w:rsidRDefault="0041037A">
      <w:pPr>
        <w:pStyle w:val="BodyText"/>
        <w:rPr>
          <w:sz w:val="20"/>
        </w:rPr>
      </w:pPr>
      <w:r w:rsidRPr="005E2061">
        <w:rPr>
          <w:sz w:val="20"/>
        </w:rPr>
        <w:t xml:space="preserve">Output controls excluding constituents are output next.  </w:t>
      </w:r>
    </w:p>
    <w:p w14:paraId="51A4D7F2"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3BFD3814" w14:textId="77777777" w:rsidR="0041037A" w:rsidRPr="001B19CA" w:rsidRDefault="0041037A">
      <w:pPr>
        <w:pStyle w:val="Examplebody"/>
      </w:pPr>
      <w:r w:rsidRPr="00B7030B">
        <w:rPr>
          <w:rFonts w:asciiTheme="minorHAnsi" w:hAnsiTheme="minorHAnsi"/>
        </w:rPr>
        <w:t xml:space="preserve"> </w:t>
      </w:r>
      <w:r w:rsidRPr="001B19CA">
        <w:t>Output Control</w:t>
      </w:r>
    </w:p>
    <w:p w14:paraId="7C5D36F2" w14:textId="77777777" w:rsidR="0041037A" w:rsidRPr="001B19CA" w:rsidRDefault="0041037A">
      <w:pPr>
        <w:pStyle w:val="Examplebody"/>
      </w:pPr>
      <w:r w:rsidRPr="001B19CA">
        <w:t xml:space="preserve">   Waterbody 1</w:t>
      </w:r>
    </w:p>
    <w:p w14:paraId="1F11E065" w14:textId="77777777" w:rsidR="0041037A" w:rsidRPr="001B19CA" w:rsidRDefault="0041037A">
      <w:pPr>
        <w:pStyle w:val="Examplebody"/>
      </w:pPr>
      <w:r w:rsidRPr="001B19CA">
        <w:t xml:space="preserve">     Timestep violations [</w:t>
      </w:r>
      <w:proofErr w:type="gramStart"/>
      <w:r w:rsidRPr="001B19CA">
        <w:t xml:space="preserve">NVIOL]   </w:t>
      </w:r>
      <w:proofErr w:type="gramEnd"/>
      <w:r w:rsidRPr="001B19CA">
        <w:t xml:space="preserve">            = OFF</w:t>
      </w:r>
    </w:p>
    <w:p w14:paraId="0BDA4D8C" w14:textId="77777777" w:rsidR="0041037A" w:rsidRPr="001B19CA" w:rsidRDefault="0041037A">
      <w:pPr>
        <w:pStyle w:val="Examplebody"/>
      </w:pPr>
      <w:r w:rsidRPr="001B19CA">
        <w:t xml:space="preserve">     Horizontal velocity [U], m/s              = OFF</w:t>
      </w:r>
    </w:p>
    <w:p w14:paraId="50DDB8F1" w14:textId="77777777" w:rsidR="0041037A" w:rsidRPr="001B19CA" w:rsidRDefault="0041037A">
      <w:pPr>
        <w:pStyle w:val="Examplebody"/>
      </w:pPr>
      <w:r w:rsidRPr="001B19CA">
        <w:t xml:space="preserve">     Vertical velocity [W], m/ s               = OFF</w:t>
      </w:r>
    </w:p>
    <w:p w14:paraId="650CE185" w14:textId="77777777" w:rsidR="0041037A" w:rsidRPr="001B19CA" w:rsidRDefault="0041037A">
      <w:pPr>
        <w:pStyle w:val="Examplebody"/>
      </w:pPr>
      <w:r w:rsidRPr="001B19CA">
        <w:t xml:space="preserve">     Temperature [T1], deg C                   </w:t>
      </w:r>
      <w:proofErr w:type="gramStart"/>
      <w:r w:rsidRPr="001B19CA">
        <w:t>=  ON</w:t>
      </w:r>
      <w:proofErr w:type="gramEnd"/>
    </w:p>
    <w:p w14:paraId="3A34A1B4" w14:textId="77777777" w:rsidR="0041037A" w:rsidRPr="001B19CA" w:rsidRDefault="0041037A">
      <w:pPr>
        <w:pStyle w:val="Examplebody"/>
      </w:pPr>
      <w:r w:rsidRPr="001B19CA">
        <w:t xml:space="preserve">     Density [RHO], </w:t>
      </w:r>
      <w:r w:rsidR="00F95588" w:rsidRPr="001B19CA">
        <w:t>k</w:t>
      </w:r>
      <w:r w:rsidRPr="001B19CA">
        <w:t>g/m^3                     = OFF</w:t>
      </w:r>
    </w:p>
    <w:p w14:paraId="102C4FEF" w14:textId="77777777" w:rsidR="0041037A" w:rsidRPr="001B19CA" w:rsidRDefault="0041037A">
      <w:pPr>
        <w:pStyle w:val="Examplebody"/>
      </w:pPr>
      <w:r w:rsidRPr="001B19CA">
        <w:t xml:space="preserve">     Vertical eddy viscosity [AZ], m^2/s       = OFF</w:t>
      </w:r>
    </w:p>
    <w:p w14:paraId="0F0339A0" w14:textId="77777777" w:rsidR="0041037A" w:rsidRPr="001B19CA" w:rsidRDefault="0041037A">
      <w:pPr>
        <w:pStyle w:val="Examplebody"/>
      </w:pPr>
      <w:r w:rsidRPr="001B19CA">
        <w:t xml:space="preserve">     Velocity shear stress [SHEAR], 1/s^2      = OFF</w:t>
      </w:r>
    </w:p>
    <w:p w14:paraId="09C672A4" w14:textId="77777777" w:rsidR="0041037A" w:rsidRPr="001B19CA" w:rsidRDefault="0041037A">
      <w:pPr>
        <w:pStyle w:val="Examplebody"/>
      </w:pPr>
      <w:r w:rsidRPr="001B19CA">
        <w:t xml:space="preserve">     Internal shear [ST], m^3/s</w:t>
      </w:r>
      <w:r w:rsidR="00F95588" w:rsidRPr="001B19CA">
        <w:t>^2</w:t>
      </w:r>
      <w:r w:rsidRPr="001B19CA">
        <w:t xml:space="preserve">              = OFF</w:t>
      </w:r>
    </w:p>
    <w:p w14:paraId="1D28A3F2" w14:textId="77777777" w:rsidR="0041037A" w:rsidRPr="001B19CA" w:rsidRDefault="0041037A">
      <w:pPr>
        <w:pStyle w:val="Examplebody"/>
      </w:pPr>
      <w:r w:rsidRPr="001B19CA">
        <w:t xml:space="preserve">     Bottom shear [SB], m^3/s</w:t>
      </w:r>
      <w:r w:rsidR="00F95588" w:rsidRPr="001B19CA">
        <w:t>^2</w:t>
      </w:r>
      <w:r w:rsidRPr="001B19CA">
        <w:t xml:space="preserve">                = OFF</w:t>
      </w:r>
    </w:p>
    <w:p w14:paraId="3B262E64" w14:textId="77777777" w:rsidR="0041037A" w:rsidRPr="001B19CA" w:rsidRDefault="0041037A">
      <w:pPr>
        <w:pStyle w:val="Examplebody"/>
      </w:pPr>
      <w:r w:rsidRPr="001B19CA">
        <w:t xml:space="preserve">     Longitudinal momentum [ADMX], m^3/s</w:t>
      </w:r>
      <w:r w:rsidR="00F95588" w:rsidRPr="001B19CA">
        <w:t>^2</w:t>
      </w:r>
      <w:r w:rsidRPr="001B19CA">
        <w:t xml:space="preserve">     = OFF</w:t>
      </w:r>
    </w:p>
    <w:p w14:paraId="42CE8400" w14:textId="77777777" w:rsidR="0041037A" w:rsidRPr="001B19CA" w:rsidRDefault="0041037A">
      <w:pPr>
        <w:pStyle w:val="Examplebody"/>
      </w:pPr>
      <w:r w:rsidRPr="001B19CA">
        <w:t xml:space="preserve">     Longitudinal momentum [DM], m^3/s</w:t>
      </w:r>
      <w:r w:rsidR="00F95588" w:rsidRPr="001B19CA">
        <w:t>^2</w:t>
      </w:r>
      <w:r w:rsidRPr="001B19CA">
        <w:t xml:space="preserve">       = OFF</w:t>
      </w:r>
    </w:p>
    <w:p w14:paraId="07AACD65" w14:textId="77777777" w:rsidR="0041037A" w:rsidRPr="001B19CA" w:rsidRDefault="0041037A">
      <w:pPr>
        <w:pStyle w:val="Examplebody"/>
      </w:pPr>
      <w:r w:rsidRPr="001B19CA">
        <w:t xml:space="preserve">     Horizontal density gradient [HDG], m^3/s</w:t>
      </w:r>
      <w:r w:rsidR="00F95588" w:rsidRPr="001B19CA">
        <w:t>^2</w:t>
      </w:r>
      <w:r w:rsidRPr="001B19CA">
        <w:t>= OFF</w:t>
      </w:r>
    </w:p>
    <w:p w14:paraId="3E96438E" w14:textId="77777777" w:rsidR="0041037A" w:rsidRPr="001B19CA" w:rsidRDefault="0041037A">
      <w:pPr>
        <w:pStyle w:val="Examplebody"/>
      </w:pPr>
      <w:r w:rsidRPr="001B19CA">
        <w:t xml:space="preserve">     Vertical momentum [ADMZ], m^3/s</w:t>
      </w:r>
      <w:r w:rsidR="00F95588" w:rsidRPr="001B19CA">
        <w:t>^2</w:t>
      </w:r>
      <w:r w:rsidRPr="001B19CA">
        <w:t xml:space="preserve">         = OFF</w:t>
      </w:r>
    </w:p>
    <w:p w14:paraId="25AA6A57" w14:textId="77777777" w:rsidR="0041037A" w:rsidRPr="001B19CA" w:rsidRDefault="0041037A">
      <w:pPr>
        <w:pStyle w:val="Examplebody"/>
      </w:pPr>
      <w:r w:rsidRPr="001B19CA">
        <w:t xml:space="preserve">     Horizontal pressure gradient [HPG], m^3/s</w:t>
      </w:r>
      <w:r w:rsidR="00F95588" w:rsidRPr="001B19CA">
        <w:t>^2</w:t>
      </w:r>
      <w:r w:rsidRPr="001B19CA">
        <w:t>= OFF</w:t>
      </w:r>
    </w:p>
    <w:p w14:paraId="15BE5796" w14:textId="77777777" w:rsidR="0041037A" w:rsidRPr="001B19CA" w:rsidRDefault="0041037A">
      <w:pPr>
        <w:pStyle w:val="Examplebody"/>
      </w:pPr>
      <w:r w:rsidRPr="001B19CA">
        <w:t xml:space="preserve">     Gravity term channel slope [GRAV], m^3/s</w:t>
      </w:r>
      <w:r w:rsidR="00F95588" w:rsidRPr="001B19CA">
        <w:t>^2</w:t>
      </w:r>
      <w:r w:rsidRPr="001B19CA">
        <w:t>= OFF</w:t>
      </w:r>
    </w:p>
    <w:p w14:paraId="4232D003" w14:textId="77777777" w:rsidR="0041037A" w:rsidRPr="001B19CA" w:rsidRDefault="0041037A">
      <w:pPr>
        <w:pStyle w:val="Examplebody"/>
        <w:keepNext/>
      </w:pPr>
      <w:r w:rsidRPr="001B19CA">
        <w:t xml:space="preserve">   Waterbody 1</w:t>
      </w:r>
    </w:p>
    <w:p w14:paraId="3262D79C" w14:textId="77777777" w:rsidR="0041037A" w:rsidRPr="001B19CA" w:rsidRDefault="0041037A">
      <w:pPr>
        <w:pStyle w:val="Examplebody"/>
        <w:keepNext/>
      </w:pPr>
      <w:r w:rsidRPr="001B19CA">
        <w:t xml:space="preserve">     Snapshot      </w:t>
      </w:r>
      <w:proofErr w:type="gramStart"/>
      <w:r w:rsidRPr="001B19CA">
        <w:t xml:space="preserve">   [</w:t>
      </w:r>
      <w:proofErr w:type="gramEnd"/>
      <w:r w:rsidRPr="001B19CA">
        <w:t>SNPC] =  ON</w:t>
      </w:r>
    </w:p>
    <w:p w14:paraId="14F65151" w14:textId="77777777" w:rsidR="0041037A" w:rsidRPr="001B19CA" w:rsidRDefault="0041037A">
      <w:pPr>
        <w:pStyle w:val="Examplebody"/>
        <w:keepNext/>
      </w:pPr>
      <w:r w:rsidRPr="001B19CA">
        <w:t xml:space="preserve">       Number of time intervals [NSNP] =      7</w:t>
      </w:r>
    </w:p>
    <w:p w14:paraId="489A5B81" w14:textId="77777777" w:rsidR="0041037A" w:rsidRPr="001B19CA" w:rsidRDefault="0041037A">
      <w:pPr>
        <w:pStyle w:val="Examplebody"/>
        <w:keepNext/>
      </w:pPr>
      <w:r w:rsidRPr="001B19CA">
        <w:t xml:space="preserve">       </w:t>
      </w:r>
      <w:proofErr w:type="gramStart"/>
      <w:r w:rsidRPr="001B19CA">
        <w:t>Date  (</w:t>
      </w:r>
      <w:proofErr w:type="gramEnd"/>
      <w:r w:rsidRPr="001B19CA">
        <w:t xml:space="preserve">Julian day)       [SNPD] =  75.50 139.50 153.50 167.50 195.50 223.60 252.60 </w:t>
      </w:r>
    </w:p>
    <w:p w14:paraId="64B53DDA" w14:textId="77777777" w:rsidR="0041037A" w:rsidRPr="001B19CA" w:rsidRDefault="0041037A">
      <w:pPr>
        <w:pStyle w:val="Examplebody"/>
      </w:pPr>
      <w:r w:rsidRPr="001B19CA">
        <w:t xml:space="preserve">       </w:t>
      </w:r>
      <w:proofErr w:type="gramStart"/>
      <w:r w:rsidRPr="001B19CA">
        <w:t>Frequency  (</w:t>
      </w:r>
      <w:proofErr w:type="gramEnd"/>
      <w:r w:rsidRPr="001B19CA">
        <w:t xml:space="preserve">days)        [SNPF] = 100.00 100.00 100.00 100.00 100.00 100.00 100.00 </w:t>
      </w:r>
    </w:p>
    <w:p w14:paraId="1812B3CE" w14:textId="77777777" w:rsidR="0041037A" w:rsidRPr="001B19CA" w:rsidRDefault="0041037A">
      <w:pPr>
        <w:pStyle w:val="Examplebody"/>
      </w:pPr>
      <w:r w:rsidRPr="001B19CA">
        <w:t xml:space="preserve">     Screen        </w:t>
      </w:r>
      <w:proofErr w:type="gramStart"/>
      <w:r w:rsidRPr="001B19CA">
        <w:t xml:space="preserve">   [</w:t>
      </w:r>
      <w:proofErr w:type="gramEnd"/>
      <w:r w:rsidRPr="001B19CA">
        <w:t>SCRC] =  ON</w:t>
      </w:r>
    </w:p>
    <w:p w14:paraId="2088B6FC" w14:textId="77777777" w:rsidR="0041037A" w:rsidRPr="001B19CA" w:rsidRDefault="0041037A">
      <w:pPr>
        <w:pStyle w:val="Examplebody"/>
      </w:pPr>
      <w:r w:rsidRPr="001B19CA">
        <w:t xml:space="preserve">       Number of time intervals [NSCR] =      1</w:t>
      </w:r>
    </w:p>
    <w:p w14:paraId="37E0B086" w14:textId="77777777" w:rsidR="0041037A" w:rsidRPr="001B19CA" w:rsidRDefault="0041037A">
      <w:pPr>
        <w:pStyle w:val="Examplebody"/>
      </w:pPr>
      <w:r w:rsidRPr="001B19CA">
        <w:t xml:space="preserve">       </w:t>
      </w:r>
      <w:proofErr w:type="gramStart"/>
      <w:r w:rsidRPr="001B19CA">
        <w:t>Date  (</w:t>
      </w:r>
      <w:proofErr w:type="gramEnd"/>
      <w:r w:rsidRPr="001B19CA">
        <w:t>Julian day)       [SCRD] =  75.50</w:t>
      </w:r>
    </w:p>
    <w:p w14:paraId="41E0C964" w14:textId="77777777" w:rsidR="0041037A" w:rsidRPr="001B19CA" w:rsidRDefault="0041037A">
      <w:pPr>
        <w:pStyle w:val="Examplebody"/>
      </w:pPr>
      <w:r w:rsidRPr="001B19CA">
        <w:lastRenderedPageBreak/>
        <w:t xml:space="preserve">       </w:t>
      </w:r>
      <w:proofErr w:type="gramStart"/>
      <w:r w:rsidRPr="001B19CA">
        <w:t>Frequency  (</w:t>
      </w:r>
      <w:proofErr w:type="gramEnd"/>
      <w:r w:rsidRPr="001B19CA">
        <w:t>days)        [SCRF] =   1.00</w:t>
      </w:r>
    </w:p>
    <w:p w14:paraId="679ACA75" w14:textId="77777777" w:rsidR="0041037A" w:rsidRPr="001B19CA" w:rsidRDefault="0041037A">
      <w:pPr>
        <w:pStyle w:val="Examplebody"/>
      </w:pPr>
      <w:r w:rsidRPr="001B19CA">
        <w:t xml:space="preserve">     Fluxes        </w:t>
      </w:r>
      <w:proofErr w:type="gramStart"/>
      <w:r w:rsidRPr="001B19CA">
        <w:t xml:space="preserve">   [</w:t>
      </w:r>
      <w:proofErr w:type="gramEnd"/>
      <w:r w:rsidRPr="001B19CA">
        <w:t>FLXC] =  ON</w:t>
      </w:r>
    </w:p>
    <w:p w14:paraId="3855CF22" w14:textId="77777777" w:rsidR="0041037A" w:rsidRPr="001B19CA" w:rsidRDefault="0041037A">
      <w:pPr>
        <w:pStyle w:val="Examplebody"/>
      </w:pPr>
      <w:r w:rsidRPr="001B19CA">
        <w:t xml:space="preserve">       Number of time intervals [NFLX] =      1</w:t>
      </w:r>
    </w:p>
    <w:p w14:paraId="4EF82304" w14:textId="77777777" w:rsidR="0041037A" w:rsidRPr="001B19CA" w:rsidRDefault="0041037A">
      <w:pPr>
        <w:pStyle w:val="Examplebody"/>
      </w:pPr>
      <w:r w:rsidRPr="001B19CA">
        <w:t xml:space="preserve">       </w:t>
      </w:r>
      <w:proofErr w:type="gramStart"/>
      <w:r w:rsidRPr="001B19CA">
        <w:t>Date  (</w:t>
      </w:r>
      <w:proofErr w:type="gramEnd"/>
      <w:r w:rsidRPr="001B19CA">
        <w:t>Julian day)       [FLXD] =  77.70</w:t>
      </w:r>
    </w:p>
    <w:p w14:paraId="20643E3A" w14:textId="77777777" w:rsidR="0041037A" w:rsidRPr="001B19CA" w:rsidRDefault="0041037A">
      <w:pPr>
        <w:pStyle w:val="Examplebody"/>
      </w:pPr>
      <w:r w:rsidRPr="001B19CA">
        <w:t xml:space="preserve">       </w:t>
      </w:r>
      <w:proofErr w:type="gramStart"/>
      <w:r w:rsidRPr="001B19CA">
        <w:t>Frequency  (</w:t>
      </w:r>
      <w:proofErr w:type="gramEnd"/>
      <w:r w:rsidRPr="001B19CA">
        <w:t>days)        [FLXF] = 100.00</w:t>
      </w:r>
    </w:p>
    <w:p w14:paraId="40B3EE84" w14:textId="77777777" w:rsidR="0041037A" w:rsidRPr="001B19CA" w:rsidRDefault="0041037A">
      <w:pPr>
        <w:pStyle w:val="Examplebody"/>
      </w:pPr>
      <w:r w:rsidRPr="001B19CA">
        <w:t xml:space="preserve">     Vector plot   </w:t>
      </w:r>
      <w:proofErr w:type="gramStart"/>
      <w:r w:rsidRPr="001B19CA">
        <w:t xml:space="preserve">   [</w:t>
      </w:r>
      <w:proofErr w:type="gramEnd"/>
      <w:r w:rsidRPr="001B19CA">
        <w:t>VPLC] =  ON</w:t>
      </w:r>
    </w:p>
    <w:p w14:paraId="51D227AD" w14:textId="77777777" w:rsidR="0041037A" w:rsidRPr="001B19CA" w:rsidRDefault="0041037A">
      <w:pPr>
        <w:pStyle w:val="Examplebody"/>
      </w:pPr>
      <w:r w:rsidRPr="001B19CA">
        <w:t xml:space="preserve">       Number of time intervals [NVPL] =      1</w:t>
      </w:r>
    </w:p>
    <w:p w14:paraId="0648FD01" w14:textId="77777777" w:rsidR="0041037A" w:rsidRPr="001B19CA" w:rsidRDefault="0041037A">
      <w:pPr>
        <w:pStyle w:val="Examplebody"/>
      </w:pPr>
      <w:r w:rsidRPr="001B19CA">
        <w:t xml:space="preserve">       </w:t>
      </w:r>
      <w:proofErr w:type="gramStart"/>
      <w:r w:rsidRPr="001B19CA">
        <w:t>Date  (</w:t>
      </w:r>
      <w:proofErr w:type="gramEnd"/>
      <w:r w:rsidRPr="001B19CA">
        <w:t>Julian day)       [VPLD] =  75.70</w:t>
      </w:r>
    </w:p>
    <w:p w14:paraId="391ECB15" w14:textId="77777777" w:rsidR="0041037A" w:rsidRPr="001B19CA" w:rsidRDefault="0041037A">
      <w:pPr>
        <w:pStyle w:val="Examplebody"/>
      </w:pPr>
      <w:r w:rsidRPr="001B19CA">
        <w:t xml:space="preserve">       </w:t>
      </w:r>
      <w:proofErr w:type="gramStart"/>
      <w:r w:rsidRPr="001B19CA">
        <w:t>Frequency  (</w:t>
      </w:r>
      <w:proofErr w:type="gramEnd"/>
      <w:r w:rsidRPr="001B19CA">
        <w:t>days)        [VPLF] = 100.00</w:t>
      </w:r>
    </w:p>
    <w:p w14:paraId="6D61B58D" w14:textId="77777777" w:rsidR="0041037A" w:rsidRPr="001B19CA" w:rsidRDefault="0041037A">
      <w:pPr>
        <w:pStyle w:val="Examplebody"/>
      </w:pPr>
      <w:r w:rsidRPr="001B19CA">
        <w:t xml:space="preserve">     Profile plot  </w:t>
      </w:r>
      <w:proofErr w:type="gramStart"/>
      <w:r w:rsidRPr="001B19CA">
        <w:t xml:space="preserve">   [</w:t>
      </w:r>
      <w:proofErr w:type="gramEnd"/>
      <w:r w:rsidRPr="001B19CA">
        <w:t>PRFC] =  ON</w:t>
      </w:r>
    </w:p>
    <w:p w14:paraId="587EC2A7" w14:textId="77777777" w:rsidR="0041037A" w:rsidRPr="001B19CA" w:rsidRDefault="0041037A">
      <w:pPr>
        <w:pStyle w:val="Examplebody"/>
      </w:pPr>
      <w:r w:rsidRPr="001B19CA">
        <w:t xml:space="preserve">       Number of time intervals [NPRF] =      7</w:t>
      </w:r>
    </w:p>
    <w:p w14:paraId="11FE782F" w14:textId="77777777" w:rsidR="0041037A" w:rsidRPr="001B19CA" w:rsidRDefault="0041037A">
      <w:pPr>
        <w:pStyle w:val="Examplebody"/>
      </w:pPr>
      <w:r w:rsidRPr="001B19CA">
        <w:t xml:space="preserve">       Number of stations   </w:t>
      </w:r>
      <w:proofErr w:type="gramStart"/>
      <w:r w:rsidRPr="001B19CA">
        <w:t xml:space="preserve">   [</w:t>
      </w:r>
      <w:proofErr w:type="gramEnd"/>
      <w:r w:rsidRPr="001B19CA">
        <w:t>NIPRF] =      1</w:t>
      </w:r>
    </w:p>
    <w:p w14:paraId="6A554BAF" w14:textId="77777777" w:rsidR="0041037A" w:rsidRPr="001B19CA" w:rsidRDefault="0041037A">
      <w:pPr>
        <w:pStyle w:val="Examplebody"/>
      </w:pPr>
      <w:r w:rsidRPr="001B19CA">
        <w:t xml:space="preserve">       Segment location      </w:t>
      </w:r>
      <w:proofErr w:type="gramStart"/>
      <w:r w:rsidRPr="001B19CA">
        <w:t xml:space="preserve">   [</w:t>
      </w:r>
      <w:proofErr w:type="gramEnd"/>
      <w:r w:rsidRPr="001B19CA">
        <w:t>IPRF] =     24</w:t>
      </w:r>
    </w:p>
    <w:p w14:paraId="654563A5" w14:textId="77777777" w:rsidR="0041037A" w:rsidRPr="001B19CA" w:rsidRDefault="0041037A">
      <w:pPr>
        <w:pStyle w:val="Examplebody"/>
      </w:pPr>
      <w:r w:rsidRPr="001B19CA">
        <w:t xml:space="preserve">       </w:t>
      </w:r>
      <w:proofErr w:type="gramStart"/>
      <w:r w:rsidRPr="001B19CA">
        <w:t>Date  (</w:t>
      </w:r>
      <w:proofErr w:type="gramEnd"/>
      <w:r w:rsidRPr="001B19CA">
        <w:t xml:space="preserve">Julian day)       [PRFD] =  75.70 139.50 153.50 167.50 195.50 223.60 252.60 </w:t>
      </w:r>
    </w:p>
    <w:p w14:paraId="320CA070" w14:textId="77777777" w:rsidR="0041037A" w:rsidRPr="001B19CA" w:rsidRDefault="0041037A">
      <w:pPr>
        <w:pStyle w:val="Examplebody"/>
      </w:pPr>
      <w:r w:rsidRPr="001B19CA">
        <w:t xml:space="preserve">       </w:t>
      </w:r>
      <w:proofErr w:type="gramStart"/>
      <w:r w:rsidRPr="001B19CA">
        <w:t>Frequency  (</w:t>
      </w:r>
      <w:proofErr w:type="gramEnd"/>
      <w:r w:rsidRPr="001B19CA">
        <w:t xml:space="preserve">days)        [PRFF] = 100.00 100.00 100.00 100.00 100.00 100.00 100.00 </w:t>
      </w:r>
    </w:p>
    <w:p w14:paraId="2973A6F4" w14:textId="77777777" w:rsidR="0041037A" w:rsidRPr="001B19CA" w:rsidRDefault="0041037A">
      <w:pPr>
        <w:pStyle w:val="Examplebody"/>
      </w:pPr>
      <w:r w:rsidRPr="001B19CA">
        <w:t xml:space="preserve">     Spreadsheet plot [SPRC] </w:t>
      </w:r>
      <w:proofErr w:type="gramStart"/>
      <w:r w:rsidRPr="001B19CA">
        <w:t>=  ON</w:t>
      </w:r>
      <w:proofErr w:type="gramEnd"/>
    </w:p>
    <w:p w14:paraId="54D8B64E" w14:textId="77777777" w:rsidR="0041037A" w:rsidRPr="001B19CA" w:rsidRDefault="0041037A">
      <w:pPr>
        <w:pStyle w:val="Examplebody"/>
      </w:pPr>
      <w:r w:rsidRPr="001B19CA">
        <w:t xml:space="preserve">       Number of time intervals [NSPR] =      7</w:t>
      </w:r>
    </w:p>
    <w:p w14:paraId="18D6BC1C" w14:textId="77777777" w:rsidR="0041037A" w:rsidRPr="001B19CA" w:rsidRDefault="0041037A">
      <w:pPr>
        <w:pStyle w:val="Examplebody"/>
      </w:pPr>
      <w:r w:rsidRPr="001B19CA">
        <w:t xml:space="preserve">       Number of stations   </w:t>
      </w:r>
      <w:proofErr w:type="gramStart"/>
      <w:r w:rsidRPr="001B19CA">
        <w:t xml:space="preserve">   [</w:t>
      </w:r>
      <w:proofErr w:type="gramEnd"/>
      <w:r w:rsidRPr="001B19CA">
        <w:t>NISPR] =      1</w:t>
      </w:r>
    </w:p>
    <w:p w14:paraId="00FB359F" w14:textId="77777777" w:rsidR="0041037A" w:rsidRPr="001B19CA" w:rsidRDefault="0041037A">
      <w:pPr>
        <w:pStyle w:val="Examplebody"/>
      </w:pPr>
      <w:r w:rsidRPr="001B19CA">
        <w:t xml:space="preserve">       Segment location      </w:t>
      </w:r>
      <w:proofErr w:type="gramStart"/>
      <w:r w:rsidRPr="001B19CA">
        <w:t xml:space="preserve">   [</w:t>
      </w:r>
      <w:proofErr w:type="gramEnd"/>
      <w:r w:rsidRPr="001B19CA">
        <w:t>ISPR] =     24</w:t>
      </w:r>
    </w:p>
    <w:p w14:paraId="4044D81F" w14:textId="77777777" w:rsidR="0041037A" w:rsidRPr="001B19CA" w:rsidRDefault="0041037A">
      <w:pPr>
        <w:pStyle w:val="Examplebody"/>
      </w:pPr>
      <w:r w:rsidRPr="001B19CA">
        <w:t xml:space="preserve">       </w:t>
      </w:r>
      <w:proofErr w:type="gramStart"/>
      <w:r w:rsidRPr="001B19CA">
        <w:t>Date  (</w:t>
      </w:r>
      <w:proofErr w:type="gramEnd"/>
      <w:r w:rsidRPr="001B19CA">
        <w:t xml:space="preserve">Julian day)       [SPRD] =  75.70 139.50 153.50 167.50 195.50 223.60 252.60 </w:t>
      </w:r>
    </w:p>
    <w:p w14:paraId="2C24026B" w14:textId="77777777" w:rsidR="0041037A" w:rsidRPr="001B19CA" w:rsidRDefault="0041037A">
      <w:pPr>
        <w:pStyle w:val="Examplebody"/>
      </w:pPr>
      <w:r w:rsidRPr="001B19CA">
        <w:t xml:space="preserve">       </w:t>
      </w:r>
      <w:proofErr w:type="gramStart"/>
      <w:r w:rsidRPr="001B19CA">
        <w:t>Frequency  (</w:t>
      </w:r>
      <w:proofErr w:type="gramEnd"/>
      <w:r w:rsidRPr="001B19CA">
        <w:t xml:space="preserve">days)        [SPRF] = 100.00 100.00 100.00 100.00 100.00 100.00 100.00 </w:t>
      </w:r>
    </w:p>
    <w:p w14:paraId="7C7D8A0D" w14:textId="77777777" w:rsidR="0041037A" w:rsidRPr="001B19CA" w:rsidRDefault="0041037A">
      <w:pPr>
        <w:pStyle w:val="Examplebody"/>
      </w:pPr>
      <w:r w:rsidRPr="001B19CA">
        <w:t xml:space="preserve">     Contour plot  </w:t>
      </w:r>
      <w:proofErr w:type="gramStart"/>
      <w:r w:rsidRPr="001B19CA">
        <w:t xml:space="preserve">   [</w:t>
      </w:r>
      <w:proofErr w:type="gramEnd"/>
      <w:r w:rsidRPr="001B19CA">
        <w:t>CPLC] =  ON</w:t>
      </w:r>
    </w:p>
    <w:p w14:paraId="772603FD" w14:textId="77777777" w:rsidR="0041037A" w:rsidRPr="001B19CA" w:rsidRDefault="0041037A">
      <w:pPr>
        <w:pStyle w:val="Examplebody"/>
      </w:pPr>
      <w:r w:rsidRPr="001B19CA">
        <w:t xml:space="preserve">       Number of time intervals [NCPL] =      1</w:t>
      </w:r>
    </w:p>
    <w:p w14:paraId="0873F713" w14:textId="77777777" w:rsidR="0041037A" w:rsidRPr="001B19CA" w:rsidRDefault="0041037A">
      <w:pPr>
        <w:pStyle w:val="Examplebody"/>
      </w:pPr>
      <w:r w:rsidRPr="001B19CA">
        <w:t xml:space="preserve">       Date (Julian </w:t>
      </w:r>
      <w:proofErr w:type="gramStart"/>
      <w:r w:rsidRPr="001B19CA">
        <w:t xml:space="preserve">day)   </w:t>
      </w:r>
      <w:proofErr w:type="gramEnd"/>
      <w:r w:rsidRPr="001B19CA">
        <w:t xml:space="preserve">     [CPLD] =  75.70</w:t>
      </w:r>
    </w:p>
    <w:p w14:paraId="63DA589C" w14:textId="77777777" w:rsidR="0041037A" w:rsidRPr="001B19CA" w:rsidRDefault="0041037A">
      <w:pPr>
        <w:pStyle w:val="Examplebody"/>
      </w:pPr>
      <w:r w:rsidRPr="001B19CA">
        <w:t xml:space="preserve">       </w:t>
      </w:r>
      <w:proofErr w:type="gramStart"/>
      <w:r w:rsidRPr="001B19CA">
        <w:t>Frequency  (</w:t>
      </w:r>
      <w:proofErr w:type="gramEnd"/>
      <w:r w:rsidRPr="001B19CA">
        <w:t>days)        [CPLF] =  15.00</w:t>
      </w:r>
    </w:p>
    <w:p w14:paraId="4A86482A" w14:textId="77777777" w:rsidR="0041037A" w:rsidRPr="001B19CA" w:rsidRDefault="0041037A">
      <w:pPr>
        <w:pStyle w:val="Examplebody"/>
      </w:pPr>
      <w:r w:rsidRPr="001B19CA">
        <w:t xml:space="preserve">     Time series   </w:t>
      </w:r>
      <w:proofErr w:type="gramStart"/>
      <w:r w:rsidRPr="001B19CA">
        <w:t xml:space="preserve">   [</w:t>
      </w:r>
      <w:proofErr w:type="gramEnd"/>
      <w:r w:rsidRPr="001B19CA">
        <w:t>TSRC] =  ON</w:t>
      </w:r>
    </w:p>
    <w:p w14:paraId="1C8B57E4" w14:textId="77777777" w:rsidR="0041037A" w:rsidRPr="001B19CA" w:rsidRDefault="0041037A">
      <w:pPr>
        <w:pStyle w:val="Examplebody"/>
      </w:pPr>
      <w:r w:rsidRPr="001B19CA">
        <w:t xml:space="preserve">       Number of time intervals [NTSR] =      1</w:t>
      </w:r>
    </w:p>
    <w:p w14:paraId="28B77722" w14:textId="77777777" w:rsidR="0041037A" w:rsidRPr="001B19CA" w:rsidRDefault="0041037A">
      <w:pPr>
        <w:pStyle w:val="Examplebody"/>
      </w:pPr>
      <w:r w:rsidRPr="001B19CA">
        <w:t xml:space="preserve">       </w:t>
      </w:r>
      <w:proofErr w:type="gramStart"/>
      <w:r w:rsidRPr="001B19CA">
        <w:t>Date  (</w:t>
      </w:r>
      <w:proofErr w:type="gramEnd"/>
      <w:r w:rsidRPr="001B19CA">
        <w:t>Julian day)       [TSRD] =  75.70</w:t>
      </w:r>
    </w:p>
    <w:p w14:paraId="21621AC3" w14:textId="77777777" w:rsidR="0041037A" w:rsidRPr="001B19CA" w:rsidRDefault="0041037A">
      <w:pPr>
        <w:pStyle w:val="Examplebody"/>
      </w:pPr>
      <w:r w:rsidRPr="001B19CA">
        <w:t xml:space="preserve">       </w:t>
      </w:r>
      <w:proofErr w:type="gramStart"/>
      <w:r w:rsidRPr="001B19CA">
        <w:t>Frequency  (</w:t>
      </w:r>
      <w:proofErr w:type="gramEnd"/>
      <w:r w:rsidRPr="001B19CA">
        <w:t>days)        [TSRF] =   1.00</w:t>
      </w:r>
    </w:p>
    <w:p w14:paraId="4BA96249" w14:textId="77777777" w:rsidR="0041037A" w:rsidRPr="001B19CA" w:rsidRDefault="0041037A">
      <w:pPr>
        <w:pStyle w:val="Examplebody"/>
      </w:pPr>
      <w:r w:rsidRPr="001B19CA">
        <w:t xml:space="preserve">     Restart out   </w:t>
      </w:r>
      <w:proofErr w:type="gramStart"/>
      <w:r w:rsidRPr="001B19CA">
        <w:t xml:space="preserve">   [</w:t>
      </w:r>
      <w:proofErr w:type="gramEnd"/>
      <w:r w:rsidRPr="001B19CA">
        <w:t>RSOC] = OFF</w:t>
      </w:r>
    </w:p>
    <w:p w14:paraId="3C2C743E" w14:textId="77777777" w:rsidR="0041037A" w:rsidRPr="001B19CA" w:rsidRDefault="0041037A">
      <w:pPr>
        <w:pStyle w:val="Examplebody"/>
      </w:pPr>
      <w:r w:rsidRPr="001B19CA">
        <w:t xml:space="preserve">     Restart in    </w:t>
      </w:r>
      <w:proofErr w:type="gramStart"/>
      <w:r w:rsidRPr="001B19CA">
        <w:t xml:space="preserve">   [</w:t>
      </w:r>
      <w:proofErr w:type="gramEnd"/>
      <w:r w:rsidRPr="001B19CA">
        <w:t>RSIC] = OFF</w:t>
      </w:r>
    </w:p>
    <w:p w14:paraId="107453AE" w14:textId="77777777" w:rsidR="0041037A" w:rsidRPr="00B7030B" w:rsidRDefault="0041037A">
      <w:pPr>
        <w:pStyle w:val="BodyText2"/>
      </w:pPr>
    </w:p>
    <w:p w14:paraId="59BAF5ED" w14:textId="77777777" w:rsidR="0041037A" w:rsidRPr="005E2061" w:rsidRDefault="0041037A">
      <w:pPr>
        <w:pStyle w:val="BodyText"/>
        <w:rPr>
          <w:sz w:val="20"/>
        </w:rPr>
      </w:pPr>
      <w:r w:rsidRPr="005E2061">
        <w:rPr>
          <w:sz w:val="20"/>
        </w:rPr>
        <w:t>Inflow/outflow information is output next.</w:t>
      </w:r>
    </w:p>
    <w:p w14:paraId="74797C61"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73A59C08" w14:textId="77777777" w:rsidR="0041037A" w:rsidRPr="001B19CA" w:rsidRDefault="0041037A">
      <w:pPr>
        <w:pStyle w:val="Examplebody"/>
      </w:pPr>
      <w:r w:rsidRPr="001B19CA">
        <w:t>Inflow/Outflow</w:t>
      </w:r>
    </w:p>
    <w:p w14:paraId="335FD66B" w14:textId="77777777" w:rsidR="0041037A" w:rsidRPr="001B19CA" w:rsidRDefault="0041037A">
      <w:pPr>
        <w:pStyle w:val="Examplebody"/>
      </w:pPr>
      <w:r w:rsidRPr="001B19CA">
        <w:t xml:space="preserve">   Selective Withdrawal</w:t>
      </w:r>
    </w:p>
    <w:p w14:paraId="7EB195EB" w14:textId="77777777" w:rsidR="0041037A" w:rsidRPr="001B19CA" w:rsidRDefault="0041037A">
      <w:pPr>
        <w:pStyle w:val="Examplebody"/>
      </w:pPr>
      <w:r w:rsidRPr="001B19CA">
        <w:t xml:space="preserve">     Branch    # of structures [NSTR]</w:t>
      </w:r>
    </w:p>
    <w:p w14:paraId="7DD14A69" w14:textId="77777777" w:rsidR="0041037A" w:rsidRPr="001B19CA" w:rsidRDefault="0041037A">
      <w:pPr>
        <w:pStyle w:val="Examplebody"/>
      </w:pPr>
      <w:r w:rsidRPr="001B19CA">
        <w:t xml:space="preserve">        1                3</w:t>
      </w:r>
    </w:p>
    <w:p w14:paraId="612089AA" w14:textId="77777777" w:rsidR="0041037A" w:rsidRPr="001B19CA" w:rsidRDefault="0041037A">
      <w:pPr>
        <w:pStyle w:val="Examplebody"/>
      </w:pPr>
      <w:r w:rsidRPr="001B19CA">
        <w:t xml:space="preserve">        2                0</w:t>
      </w:r>
    </w:p>
    <w:p w14:paraId="384E31C6" w14:textId="77777777" w:rsidR="0041037A" w:rsidRPr="001B19CA" w:rsidRDefault="0041037A">
      <w:pPr>
        <w:pStyle w:val="Examplebody"/>
      </w:pPr>
      <w:r w:rsidRPr="001B19CA">
        <w:t xml:space="preserve">        3                0</w:t>
      </w:r>
    </w:p>
    <w:p w14:paraId="2AD84BCD" w14:textId="77777777" w:rsidR="0041037A" w:rsidRPr="001B19CA" w:rsidRDefault="0041037A">
      <w:pPr>
        <w:pStyle w:val="Examplebody"/>
      </w:pPr>
      <w:r w:rsidRPr="001B19CA">
        <w:t xml:space="preserve">     Branch 1</w:t>
      </w:r>
    </w:p>
    <w:p w14:paraId="46E0CD44" w14:textId="77777777" w:rsidR="0041037A" w:rsidRPr="001B19CA" w:rsidRDefault="0041037A">
      <w:pPr>
        <w:pStyle w:val="Examplebody"/>
      </w:pPr>
      <w:r w:rsidRPr="001B19CA">
        <w:t xml:space="preserve">       Structure   Type   Width (m)   Elevation (m)   Bottom Layer</w:t>
      </w:r>
    </w:p>
    <w:p w14:paraId="392F82B8" w14:textId="77777777" w:rsidR="0041037A" w:rsidRPr="001B19CA" w:rsidRDefault="0041037A">
      <w:pPr>
        <w:pStyle w:val="Examplebody"/>
      </w:pPr>
      <w:r w:rsidRPr="001B19CA">
        <w:t xml:space="preserve">           1       POINT      0.0        237.7            38</w:t>
      </w:r>
    </w:p>
    <w:p w14:paraId="6EB69E97" w14:textId="77777777" w:rsidR="0041037A" w:rsidRPr="001B19CA" w:rsidRDefault="0041037A">
      <w:pPr>
        <w:pStyle w:val="Examplebody"/>
      </w:pPr>
      <w:r w:rsidRPr="001B19CA">
        <w:t xml:space="preserve">           2       POINT      0.0        234.7            38</w:t>
      </w:r>
    </w:p>
    <w:p w14:paraId="6EEEE736" w14:textId="77777777" w:rsidR="0041037A" w:rsidRPr="001B19CA" w:rsidRDefault="0041037A">
      <w:pPr>
        <w:pStyle w:val="Examplebody"/>
      </w:pPr>
      <w:r w:rsidRPr="001B19CA">
        <w:t xml:space="preserve">           3        LINE      6.1        231.9            38</w:t>
      </w:r>
    </w:p>
    <w:p w14:paraId="5E28F33C" w14:textId="77777777" w:rsidR="0041037A" w:rsidRPr="001B19CA" w:rsidRDefault="0041037A">
      <w:pPr>
        <w:pStyle w:val="Examplebody"/>
      </w:pPr>
      <w:r w:rsidRPr="001B19CA">
        <w:t xml:space="preserve">   Number of withdrawals [NWD] = 0</w:t>
      </w:r>
    </w:p>
    <w:p w14:paraId="64081EEF" w14:textId="77777777" w:rsidR="0041037A" w:rsidRPr="001B19CA" w:rsidRDefault="0041037A">
      <w:pPr>
        <w:pStyle w:val="Examplebody"/>
      </w:pPr>
      <w:r w:rsidRPr="001B19CA">
        <w:t xml:space="preserve">   Number of tributaries [NTR] = 1</w:t>
      </w:r>
    </w:p>
    <w:p w14:paraId="2697A45F" w14:textId="77777777" w:rsidR="0041037A" w:rsidRPr="001B19CA" w:rsidRDefault="0041037A">
      <w:pPr>
        <w:pStyle w:val="Examplebody"/>
      </w:pPr>
      <w:r w:rsidRPr="001B19CA">
        <w:t xml:space="preserve">     segment number     [ITR] =       24</w:t>
      </w:r>
    </w:p>
    <w:p w14:paraId="2289996B" w14:textId="77777777" w:rsidR="0041037A" w:rsidRPr="001B19CA" w:rsidRDefault="0041037A">
      <w:pPr>
        <w:pStyle w:val="Examplebody"/>
      </w:pPr>
      <w:r w:rsidRPr="001B19CA">
        <w:t xml:space="preserve">     Inflow placement  [PTRC] =    DISTR</w:t>
      </w:r>
    </w:p>
    <w:p w14:paraId="13CF6D99" w14:textId="77777777" w:rsidR="0041037A" w:rsidRPr="001B19CA" w:rsidRDefault="0041037A">
      <w:pPr>
        <w:pStyle w:val="Examplebody"/>
      </w:pPr>
      <w:r w:rsidRPr="001B19CA">
        <w:t xml:space="preserve">     Top elevation     [ETTR] =     2.00</w:t>
      </w:r>
    </w:p>
    <w:p w14:paraId="17AC4440" w14:textId="77777777" w:rsidR="0041037A" w:rsidRPr="001B19CA" w:rsidRDefault="0041037A">
      <w:pPr>
        <w:pStyle w:val="Examplebody"/>
      </w:pPr>
      <w:r w:rsidRPr="001B19CA">
        <w:t xml:space="preserve">     Bottom elevation  [EBTR] =    38.00</w:t>
      </w:r>
    </w:p>
    <w:p w14:paraId="46C31188" w14:textId="77777777" w:rsidR="0041037A" w:rsidRPr="001B19CA" w:rsidRDefault="0041037A">
      <w:pPr>
        <w:pStyle w:val="Examplebody"/>
      </w:pPr>
      <w:r w:rsidRPr="001B19CA">
        <w:t xml:space="preserve">   Distributed tributaries [DTRC]</w:t>
      </w:r>
    </w:p>
    <w:p w14:paraId="448476C8" w14:textId="77777777" w:rsidR="0041037A" w:rsidRPr="001B19CA" w:rsidRDefault="0041037A">
      <w:pPr>
        <w:pStyle w:val="Examplebody"/>
      </w:pPr>
      <w:r w:rsidRPr="001B19CA">
        <w:t xml:space="preserve">     Branch 1 = OFF</w:t>
      </w:r>
    </w:p>
    <w:p w14:paraId="28CDB179" w14:textId="77777777" w:rsidR="0041037A" w:rsidRPr="001B19CA" w:rsidRDefault="0041037A">
      <w:pPr>
        <w:pStyle w:val="Examplebody"/>
      </w:pPr>
      <w:r w:rsidRPr="001B19CA">
        <w:t xml:space="preserve">     Branch 2 = OFF</w:t>
      </w:r>
    </w:p>
    <w:p w14:paraId="761E2820" w14:textId="77777777" w:rsidR="0041037A" w:rsidRPr="001B19CA" w:rsidRDefault="0041037A">
      <w:pPr>
        <w:pStyle w:val="Examplebody"/>
      </w:pPr>
      <w:r w:rsidRPr="001B19CA">
        <w:t xml:space="preserve">     Branch 3 = OFF</w:t>
      </w:r>
    </w:p>
    <w:p w14:paraId="7DF6442A" w14:textId="77777777" w:rsidR="0041037A" w:rsidRPr="001B19CA" w:rsidRDefault="0041037A">
      <w:pPr>
        <w:pStyle w:val="Examplebody"/>
      </w:pPr>
      <w:r w:rsidRPr="001B19CA">
        <w:t xml:space="preserve">     Branch 4 = OFF</w:t>
      </w:r>
    </w:p>
    <w:p w14:paraId="6BA1F8DD" w14:textId="77777777" w:rsidR="0041037A" w:rsidRPr="001B19CA" w:rsidRDefault="0041037A">
      <w:pPr>
        <w:pStyle w:val="Examplebody"/>
      </w:pPr>
      <w:r w:rsidRPr="001B19CA">
        <w:t xml:space="preserve">     Branch 5 = OFF</w:t>
      </w:r>
    </w:p>
    <w:p w14:paraId="3FD52EFF" w14:textId="77777777" w:rsidR="0041037A" w:rsidRPr="001B19CA" w:rsidRDefault="0041037A">
      <w:pPr>
        <w:pStyle w:val="Examplebody"/>
      </w:pPr>
      <w:r w:rsidRPr="001B19CA">
        <w:t xml:space="preserve">     Branch 6 = OFF</w:t>
      </w:r>
    </w:p>
    <w:p w14:paraId="7078B816" w14:textId="77777777" w:rsidR="0041037A" w:rsidRPr="00B7030B" w:rsidRDefault="0041037A">
      <w:pPr>
        <w:pStyle w:val="BodyText2"/>
      </w:pPr>
    </w:p>
    <w:p w14:paraId="623B20D2" w14:textId="77777777" w:rsidR="0041037A" w:rsidRPr="005E2061" w:rsidRDefault="0041037A">
      <w:pPr>
        <w:pStyle w:val="BodyText"/>
        <w:rPr>
          <w:sz w:val="20"/>
        </w:rPr>
      </w:pPr>
      <w:r w:rsidRPr="005E2061">
        <w:rPr>
          <w:sz w:val="20"/>
        </w:rPr>
        <w:t>Input and output filenames are then output.</w:t>
      </w:r>
    </w:p>
    <w:p w14:paraId="116709CF"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38F004CB" w14:textId="77777777" w:rsidR="0041037A" w:rsidRPr="001B19CA" w:rsidRDefault="0041037A">
      <w:pPr>
        <w:pStyle w:val="Examplebody"/>
      </w:pPr>
      <w:r w:rsidRPr="001B19CA">
        <w:t xml:space="preserve"> Input Filenames</w:t>
      </w:r>
    </w:p>
    <w:p w14:paraId="6AF4BB3B" w14:textId="77777777" w:rsidR="0041037A" w:rsidRPr="001B19CA" w:rsidRDefault="0041037A">
      <w:pPr>
        <w:pStyle w:val="Examplebody"/>
      </w:pPr>
      <w:r w:rsidRPr="001B19CA">
        <w:t xml:space="preserve">   Control    = w2_con.npt                                                              </w:t>
      </w:r>
    </w:p>
    <w:p w14:paraId="49BFBE52" w14:textId="77777777" w:rsidR="0041037A" w:rsidRPr="001B19CA" w:rsidRDefault="0041037A">
      <w:pPr>
        <w:pStyle w:val="Examplebody"/>
      </w:pPr>
      <w:r w:rsidRPr="001B19CA">
        <w:lastRenderedPageBreak/>
        <w:t xml:space="preserve">   Restart    = </w:t>
      </w:r>
      <w:proofErr w:type="spellStart"/>
      <w:r w:rsidRPr="001B19CA">
        <w:t>rsi.npt</w:t>
      </w:r>
      <w:proofErr w:type="spellEnd"/>
      <w:r w:rsidRPr="001B19CA">
        <w:t xml:space="preserve"> - not used                                                      </w:t>
      </w:r>
    </w:p>
    <w:p w14:paraId="5BF51B3E" w14:textId="77777777" w:rsidR="0041037A" w:rsidRPr="001B19CA" w:rsidRDefault="0041037A">
      <w:pPr>
        <w:pStyle w:val="Examplebody"/>
      </w:pPr>
      <w:r w:rsidRPr="001B19CA">
        <w:t xml:space="preserve">   Withdrawal = </w:t>
      </w:r>
      <w:proofErr w:type="spellStart"/>
      <w:r w:rsidRPr="001B19CA">
        <w:t>qwd.npt</w:t>
      </w:r>
      <w:proofErr w:type="spellEnd"/>
      <w:r w:rsidRPr="001B19CA">
        <w:t xml:space="preserve"> - not used                                                      </w:t>
      </w:r>
    </w:p>
    <w:p w14:paraId="6522EFFD" w14:textId="77777777" w:rsidR="0041037A" w:rsidRPr="001B19CA" w:rsidRDefault="0041037A">
      <w:pPr>
        <w:pStyle w:val="Examplebody"/>
      </w:pPr>
      <w:r w:rsidRPr="001B19CA">
        <w:t xml:space="preserve">   Waterbody 1</w:t>
      </w:r>
    </w:p>
    <w:p w14:paraId="085DAE48" w14:textId="77777777" w:rsidR="0041037A" w:rsidRPr="001B19CA" w:rsidRDefault="0041037A">
      <w:pPr>
        <w:pStyle w:val="Examplebody"/>
      </w:pPr>
      <w:r w:rsidRPr="001B19CA">
        <w:t xml:space="preserve">     Bathymetry           = </w:t>
      </w:r>
      <w:proofErr w:type="spellStart"/>
      <w:r w:rsidRPr="001B19CA">
        <w:t>bth.npt</w:t>
      </w:r>
      <w:proofErr w:type="spellEnd"/>
      <w:r w:rsidRPr="001B19CA">
        <w:t xml:space="preserve">                                                      </w:t>
      </w:r>
    </w:p>
    <w:p w14:paraId="0CF3ACD1" w14:textId="77777777" w:rsidR="0041037A" w:rsidRPr="001B19CA" w:rsidRDefault="0041037A">
      <w:pPr>
        <w:pStyle w:val="Examplebody"/>
      </w:pPr>
      <w:r w:rsidRPr="001B19CA">
        <w:t xml:space="preserve">     Meteorology          = </w:t>
      </w:r>
      <w:proofErr w:type="spellStart"/>
      <w:r w:rsidRPr="001B19CA">
        <w:t>met.npt</w:t>
      </w:r>
      <w:proofErr w:type="spellEnd"/>
      <w:r w:rsidRPr="001B19CA">
        <w:t xml:space="preserve">                                                      </w:t>
      </w:r>
    </w:p>
    <w:p w14:paraId="7B398B4A" w14:textId="77777777" w:rsidR="0041037A" w:rsidRPr="001B19CA" w:rsidRDefault="0041037A">
      <w:pPr>
        <w:pStyle w:val="Examplebody"/>
      </w:pPr>
      <w:r w:rsidRPr="001B19CA">
        <w:t xml:space="preserve">     Vertical profile     = </w:t>
      </w:r>
      <w:proofErr w:type="spellStart"/>
      <w:r w:rsidRPr="001B19CA">
        <w:t>vpr.npt</w:t>
      </w:r>
      <w:proofErr w:type="spellEnd"/>
      <w:r w:rsidRPr="001B19CA">
        <w:t xml:space="preserve">                                                      </w:t>
      </w:r>
    </w:p>
    <w:p w14:paraId="69A18D04" w14:textId="77777777" w:rsidR="0041037A" w:rsidRPr="001B19CA" w:rsidRDefault="0041037A">
      <w:pPr>
        <w:pStyle w:val="Examplebody"/>
      </w:pPr>
      <w:r w:rsidRPr="001B19CA">
        <w:t xml:space="preserve">     Longitudinal profile = </w:t>
      </w:r>
      <w:proofErr w:type="spellStart"/>
      <w:r w:rsidRPr="001B19CA">
        <w:t>lpr.npt</w:t>
      </w:r>
      <w:proofErr w:type="spellEnd"/>
      <w:r w:rsidRPr="001B19CA">
        <w:t xml:space="preserve"> - not used                                    </w:t>
      </w:r>
    </w:p>
    <w:p w14:paraId="75ABCB76" w14:textId="77777777" w:rsidR="0041037A" w:rsidRPr="001B19CA" w:rsidRDefault="0041037A">
      <w:pPr>
        <w:pStyle w:val="Examplebody"/>
      </w:pPr>
      <w:r w:rsidRPr="001B19CA">
        <w:t xml:space="preserve">   Branch 1</w:t>
      </w:r>
    </w:p>
    <w:p w14:paraId="5AA9551E" w14:textId="77777777" w:rsidR="0041037A" w:rsidRPr="001B19CA" w:rsidRDefault="0041037A">
      <w:pPr>
        <w:pStyle w:val="Examplebody"/>
      </w:pPr>
      <w:r w:rsidRPr="001B19CA">
        <w:t xml:space="preserve">     Inflow                               = qin_br1.npt                          </w:t>
      </w:r>
    </w:p>
    <w:p w14:paraId="2D33456E" w14:textId="77777777" w:rsidR="0041037A" w:rsidRPr="001B19CA" w:rsidRDefault="0041037A">
      <w:pPr>
        <w:pStyle w:val="Examplebody"/>
      </w:pPr>
      <w:r w:rsidRPr="001B19CA">
        <w:t xml:space="preserve">     Inflow temperature                   = tin_br1.npt                         </w:t>
      </w:r>
    </w:p>
    <w:p w14:paraId="22FB4529" w14:textId="77777777" w:rsidR="0041037A" w:rsidRPr="001B19CA" w:rsidRDefault="0041037A">
      <w:pPr>
        <w:pStyle w:val="Examplebody"/>
      </w:pPr>
      <w:r w:rsidRPr="001B19CA">
        <w:t xml:space="preserve">     Inflow concentrations                = cin_br1.npt                          </w:t>
      </w:r>
    </w:p>
    <w:p w14:paraId="1C98F237" w14:textId="77777777" w:rsidR="0041037A" w:rsidRPr="001B19CA" w:rsidRDefault="0041037A">
      <w:pPr>
        <w:pStyle w:val="Examplebody"/>
      </w:pPr>
      <w:r w:rsidRPr="001B19CA">
        <w:t xml:space="preserve">     Outflow                              = qot_br1.npt                 </w:t>
      </w:r>
    </w:p>
    <w:p w14:paraId="3290E3ED" w14:textId="77777777" w:rsidR="0041037A" w:rsidRPr="001B19CA" w:rsidRDefault="0041037A">
      <w:pPr>
        <w:pStyle w:val="Examplebody"/>
      </w:pPr>
      <w:r w:rsidRPr="001B19CA">
        <w:t xml:space="preserve">     Distributed tributary inflows        = qin_br1.npt - not used      </w:t>
      </w:r>
    </w:p>
    <w:p w14:paraId="7B84BA8F" w14:textId="77777777" w:rsidR="0041037A" w:rsidRPr="001B19CA" w:rsidRDefault="0041037A">
      <w:pPr>
        <w:pStyle w:val="Examplebody"/>
      </w:pPr>
      <w:r w:rsidRPr="001B19CA">
        <w:t xml:space="preserve">     Distributed tributary temperatures   = tdt_br1.npt - not used              </w:t>
      </w:r>
    </w:p>
    <w:p w14:paraId="2DF5FA62" w14:textId="77777777" w:rsidR="0041037A" w:rsidRPr="001B19CA" w:rsidRDefault="0041037A">
      <w:pPr>
        <w:pStyle w:val="Examplebody"/>
      </w:pPr>
      <w:r w:rsidRPr="001B19CA">
        <w:t xml:space="preserve">     Distributed tributary concentrations = cdt_br1.npt - not used                </w:t>
      </w:r>
    </w:p>
    <w:p w14:paraId="509353F2" w14:textId="77777777" w:rsidR="0041037A" w:rsidRPr="001B19CA" w:rsidRDefault="0041037A">
      <w:pPr>
        <w:pStyle w:val="Examplebody"/>
      </w:pPr>
      <w:r w:rsidRPr="001B19CA">
        <w:t xml:space="preserve">     Precipitation                        = pre_br1.npt - not used             </w:t>
      </w:r>
    </w:p>
    <w:p w14:paraId="3F085CA8" w14:textId="77777777" w:rsidR="0041037A" w:rsidRPr="001B19CA" w:rsidRDefault="0041037A">
      <w:pPr>
        <w:pStyle w:val="Examplebody"/>
      </w:pPr>
      <w:r w:rsidRPr="001B19CA">
        <w:t xml:space="preserve">     Precipitation temperatures           = tpr_br1.npt - not used        </w:t>
      </w:r>
    </w:p>
    <w:p w14:paraId="3ED76888" w14:textId="77777777" w:rsidR="0041037A" w:rsidRPr="001B19CA" w:rsidRDefault="0041037A">
      <w:pPr>
        <w:pStyle w:val="Examplebody"/>
      </w:pPr>
      <w:r w:rsidRPr="001B19CA">
        <w:t xml:space="preserve">     Precipitation concentrations         = cpr_br1.npt - not used              </w:t>
      </w:r>
    </w:p>
    <w:p w14:paraId="68D1F887" w14:textId="77777777" w:rsidR="0041037A" w:rsidRPr="001B19CA" w:rsidRDefault="0041037A">
      <w:pPr>
        <w:pStyle w:val="Examplebody"/>
      </w:pPr>
      <w:r w:rsidRPr="001B19CA">
        <w:t xml:space="preserve">     Upstream head                        = euh_br1.npt - not used                   </w:t>
      </w:r>
    </w:p>
    <w:p w14:paraId="5A384C0D" w14:textId="77777777" w:rsidR="0041037A" w:rsidRPr="001B19CA" w:rsidRDefault="0041037A">
      <w:pPr>
        <w:pStyle w:val="Examplebody"/>
      </w:pPr>
      <w:r w:rsidRPr="001B19CA">
        <w:t xml:space="preserve">     Upstream head temperatures           = tuh_br1.npt - not used                     </w:t>
      </w:r>
    </w:p>
    <w:p w14:paraId="3CCA75F9" w14:textId="77777777" w:rsidR="0041037A" w:rsidRPr="001B19CA" w:rsidRDefault="0041037A">
      <w:pPr>
        <w:pStyle w:val="Examplebody"/>
      </w:pPr>
      <w:r w:rsidRPr="001B19CA">
        <w:t xml:space="preserve">     Upstream head concentrations         = cuh_br1.npt - not used                     </w:t>
      </w:r>
    </w:p>
    <w:p w14:paraId="3E1CB6D6" w14:textId="77777777" w:rsidR="0041037A" w:rsidRPr="001B19CA" w:rsidRDefault="0041037A">
      <w:pPr>
        <w:pStyle w:val="Examplebody"/>
      </w:pPr>
      <w:r w:rsidRPr="001B19CA">
        <w:t xml:space="preserve">     Downstream head                      = edh_br1.npt - not used                      </w:t>
      </w:r>
    </w:p>
    <w:p w14:paraId="6E9F005D" w14:textId="77777777" w:rsidR="0041037A" w:rsidRPr="001B19CA" w:rsidRDefault="0041037A">
      <w:pPr>
        <w:pStyle w:val="Examplebody"/>
      </w:pPr>
      <w:r w:rsidRPr="001B19CA">
        <w:t xml:space="preserve">     Downstream head temperatures         = tdh_br1.npt - not used                    </w:t>
      </w:r>
    </w:p>
    <w:p w14:paraId="64DDDAB5" w14:textId="77777777" w:rsidR="0041037A" w:rsidRPr="001B19CA" w:rsidRDefault="0041037A">
      <w:pPr>
        <w:pStyle w:val="Examplebody"/>
      </w:pPr>
      <w:r w:rsidRPr="001B19CA">
        <w:t xml:space="preserve">     Downstream head concentrations       = cdh_br1.npt - not used                          Tributary 1</w:t>
      </w:r>
    </w:p>
    <w:p w14:paraId="2E1C3363" w14:textId="77777777" w:rsidR="0041037A" w:rsidRPr="001B19CA" w:rsidRDefault="0041037A">
      <w:pPr>
        <w:pStyle w:val="Examplebody"/>
      </w:pPr>
      <w:r w:rsidRPr="001B19CA">
        <w:t xml:space="preserve">     Inflow               = qtr_tr1.npt                              </w:t>
      </w:r>
    </w:p>
    <w:p w14:paraId="0AEC2A72" w14:textId="77777777" w:rsidR="0041037A" w:rsidRPr="001B19CA" w:rsidRDefault="0041037A">
      <w:pPr>
        <w:pStyle w:val="Examplebody"/>
      </w:pPr>
      <w:r w:rsidRPr="001B19CA">
        <w:t xml:space="preserve">     Inflow temperature   = ttr_tr1.npt                                           </w:t>
      </w:r>
    </w:p>
    <w:p w14:paraId="212503D9" w14:textId="77777777" w:rsidR="0041037A" w:rsidRPr="001B19CA" w:rsidRDefault="0041037A">
      <w:pPr>
        <w:pStyle w:val="Examplebody"/>
      </w:pPr>
      <w:r w:rsidRPr="001B19CA">
        <w:t xml:space="preserve">     Inflow concentration = ctr_tr1.npt                                       </w:t>
      </w:r>
    </w:p>
    <w:p w14:paraId="24116AA9" w14:textId="77777777" w:rsidR="0041037A" w:rsidRPr="001B19CA" w:rsidRDefault="0041037A">
      <w:pPr>
        <w:pStyle w:val="Examplebody"/>
      </w:pPr>
    </w:p>
    <w:p w14:paraId="4B358C2B" w14:textId="77777777" w:rsidR="0041037A" w:rsidRPr="001B19CA" w:rsidRDefault="0041037A">
      <w:pPr>
        <w:pStyle w:val="Examplebody"/>
      </w:pPr>
      <w:r w:rsidRPr="001B19CA">
        <w:t xml:space="preserve"> Output Filenames</w:t>
      </w:r>
    </w:p>
    <w:p w14:paraId="604F1EFE" w14:textId="77777777" w:rsidR="0041037A" w:rsidRPr="001B19CA" w:rsidRDefault="0041037A">
      <w:pPr>
        <w:pStyle w:val="Examplebody"/>
      </w:pPr>
      <w:r w:rsidRPr="001B19CA">
        <w:t xml:space="preserve">   Error       = </w:t>
      </w:r>
      <w:proofErr w:type="spellStart"/>
      <w:r w:rsidRPr="001B19CA">
        <w:t>pre.err</w:t>
      </w:r>
      <w:proofErr w:type="spellEnd"/>
      <w:r w:rsidRPr="001B19CA">
        <w:t xml:space="preserve">                                                                 </w:t>
      </w:r>
    </w:p>
    <w:p w14:paraId="5664DA27" w14:textId="77777777" w:rsidR="0041037A" w:rsidRPr="001B19CA" w:rsidRDefault="0041037A">
      <w:pPr>
        <w:pStyle w:val="Examplebody"/>
      </w:pPr>
      <w:r w:rsidRPr="001B19CA">
        <w:t xml:space="preserve">   Warning     = </w:t>
      </w:r>
      <w:proofErr w:type="spellStart"/>
      <w:r w:rsidRPr="001B19CA">
        <w:t>pre.wrn</w:t>
      </w:r>
      <w:proofErr w:type="spellEnd"/>
      <w:r w:rsidRPr="001B19CA">
        <w:t xml:space="preserve">                                                                 </w:t>
      </w:r>
    </w:p>
    <w:p w14:paraId="7611E8E0" w14:textId="77777777" w:rsidR="0041037A" w:rsidRPr="001B19CA" w:rsidRDefault="0041037A">
      <w:pPr>
        <w:pStyle w:val="Examplebody"/>
      </w:pPr>
      <w:r w:rsidRPr="001B19CA">
        <w:t xml:space="preserve">   Time series = </w:t>
      </w:r>
      <w:proofErr w:type="spellStart"/>
      <w:r w:rsidRPr="001B19CA">
        <w:t>tsr.opt</w:t>
      </w:r>
      <w:proofErr w:type="spellEnd"/>
      <w:r w:rsidRPr="001B19CA">
        <w:t xml:space="preserve">                                                                 </w:t>
      </w:r>
    </w:p>
    <w:p w14:paraId="281FC9FE" w14:textId="77777777" w:rsidR="0041037A" w:rsidRPr="001B19CA" w:rsidRDefault="0041037A">
      <w:pPr>
        <w:pStyle w:val="Examplebody"/>
      </w:pPr>
      <w:r w:rsidRPr="001B19CA">
        <w:t xml:space="preserve">   </w:t>
      </w:r>
      <w:proofErr w:type="gramStart"/>
      <w:r w:rsidRPr="001B19CA">
        <w:t>Withdrawal  =</w:t>
      </w:r>
      <w:proofErr w:type="gramEnd"/>
      <w:r w:rsidRPr="001B19CA">
        <w:t xml:space="preserve"> </w:t>
      </w:r>
      <w:proofErr w:type="spellStart"/>
      <w:r w:rsidRPr="001B19CA">
        <w:t>wdo.opt</w:t>
      </w:r>
      <w:proofErr w:type="spellEnd"/>
      <w:r w:rsidRPr="001B19CA">
        <w:t xml:space="preserve">                                                                 </w:t>
      </w:r>
    </w:p>
    <w:p w14:paraId="6694EF69" w14:textId="77777777" w:rsidR="0041037A" w:rsidRPr="001B19CA" w:rsidRDefault="0041037A">
      <w:pPr>
        <w:pStyle w:val="Examplebody"/>
      </w:pPr>
      <w:r w:rsidRPr="001B19CA">
        <w:t xml:space="preserve">   Waterbody 1</w:t>
      </w:r>
    </w:p>
    <w:p w14:paraId="7AB17CB0" w14:textId="77777777" w:rsidR="0041037A" w:rsidRPr="001B19CA" w:rsidRDefault="0041037A">
      <w:pPr>
        <w:pStyle w:val="Examplebody"/>
      </w:pPr>
      <w:r w:rsidRPr="001B19CA">
        <w:t xml:space="preserve">     Snapshot     = </w:t>
      </w:r>
      <w:proofErr w:type="spellStart"/>
      <w:r w:rsidRPr="001B19CA">
        <w:t>snp.opt</w:t>
      </w:r>
      <w:proofErr w:type="spellEnd"/>
      <w:r w:rsidRPr="001B19CA">
        <w:t xml:space="preserve">                                                   </w:t>
      </w:r>
    </w:p>
    <w:p w14:paraId="06095B36" w14:textId="77777777" w:rsidR="0041037A" w:rsidRPr="001B19CA" w:rsidRDefault="0041037A">
      <w:pPr>
        <w:pStyle w:val="Examplebody"/>
      </w:pPr>
      <w:r w:rsidRPr="001B19CA">
        <w:t xml:space="preserve">     Fluxes       = </w:t>
      </w:r>
      <w:proofErr w:type="spellStart"/>
      <w:r w:rsidRPr="001B19CA">
        <w:t>flx.opt</w:t>
      </w:r>
      <w:proofErr w:type="spellEnd"/>
      <w:r w:rsidRPr="001B19CA">
        <w:t xml:space="preserve">                                                     </w:t>
      </w:r>
    </w:p>
    <w:p w14:paraId="2FFCD00E" w14:textId="77777777" w:rsidR="0041037A" w:rsidRPr="001B19CA" w:rsidRDefault="0041037A">
      <w:pPr>
        <w:pStyle w:val="Examplebody"/>
      </w:pPr>
      <w:r w:rsidRPr="001B19CA">
        <w:t xml:space="preserve">     Profile      = </w:t>
      </w:r>
      <w:proofErr w:type="spellStart"/>
      <w:r w:rsidRPr="001B19CA">
        <w:t>prf.opt</w:t>
      </w:r>
      <w:proofErr w:type="spellEnd"/>
      <w:r w:rsidRPr="001B19CA">
        <w:t xml:space="preserve">                                                     </w:t>
      </w:r>
    </w:p>
    <w:p w14:paraId="10C66DB9" w14:textId="77777777" w:rsidR="0041037A" w:rsidRPr="001B19CA" w:rsidRDefault="0041037A">
      <w:pPr>
        <w:pStyle w:val="Examplebody"/>
      </w:pPr>
      <w:r w:rsidRPr="001B19CA">
        <w:t xml:space="preserve">     Vector </w:t>
      </w:r>
      <w:proofErr w:type="gramStart"/>
      <w:r w:rsidRPr="001B19CA">
        <w:t>plot  =</w:t>
      </w:r>
      <w:proofErr w:type="gramEnd"/>
      <w:r w:rsidRPr="001B19CA">
        <w:t xml:space="preserve"> </w:t>
      </w:r>
      <w:proofErr w:type="spellStart"/>
      <w:r w:rsidRPr="001B19CA">
        <w:t>vpl.opt</w:t>
      </w:r>
      <w:proofErr w:type="spellEnd"/>
      <w:r w:rsidRPr="001B19CA">
        <w:t xml:space="preserve">                                   </w:t>
      </w:r>
    </w:p>
    <w:p w14:paraId="276C145F" w14:textId="77777777" w:rsidR="0041037A" w:rsidRPr="001B19CA" w:rsidRDefault="0041037A">
      <w:pPr>
        <w:pStyle w:val="Examplebody"/>
      </w:pPr>
      <w:r w:rsidRPr="001B19CA">
        <w:t xml:space="preserve">     Contour plot = </w:t>
      </w:r>
      <w:proofErr w:type="spellStart"/>
      <w:r w:rsidRPr="001B19CA">
        <w:t>cpl.opt</w:t>
      </w:r>
      <w:proofErr w:type="spellEnd"/>
    </w:p>
    <w:p w14:paraId="785642E5" w14:textId="77777777" w:rsidR="0041037A" w:rsidRPr="00B7030B" w:rsidRDefault="0041037A">
      <w:pPr>
        <w:pStyle w:val="BodyText2"/>
      </w:pPr>
    </w:p>
    <w:p w14:paraId="205148D9" w14:textId="77777777" w:rsidR="0041037A" w:rsidRPr="005E2061" w:rsidRDefault="0041037A">
      <w:pPr>
        <w:pStyle w:val="BodyText"/>
        <w:rPr>
          <w:sz w:val="20"/>
        </w:rPr>
      </w:pPr>
      <w:r w:rsidRPr="005E2061">
        <w:rPr>
          <w:sz w:val="20"/>
        </w:rPr>
        <w:t>The next section includes all variables affecting water quality simulations including input/output controls, initial concentrations, active constituents, derived variables, kinetic fluxes, and kinetic rates constants.</w:t>
      </w:r>
    </w:p>
    <w:p w14:paraId="696477D5"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4E561FC3" w14:textId="77777777" w:rsidR="0041037A" w:rsidRPr="001B19CA" w:rsidRDefault="0041037A">
      <w:pPr>
        <w:pStyle w:val="Examplebody"/>
      </w:pPr>
      <w:r w:rsidRPr="001B19CA">
        <w:t xml:space="preserve"> Constituents [CCC] =  ON</w:t>
      </w:r>
    </w:p>
    <w:p w14:paraId="590D5F91" w14:textId="77777777" w:rsidR="0041037A" w:rsidRPr="001B19CA" w:rsidRDefault="0041037A">
      <w:pPr>
        <w:pStyle w:val="Examplebody"/>
      </w:pPr>
      <w:r w:rsidRPr="001B19CA">
        <w:t xml:space="preserve">   Algal limiting nutrient  [LIMC] = OFF</w:t>
      </w:r>
    </w:p>
    <w:p w14:paraId="711834CF" w14:textId="77777777" w:rsidR="0041037A" w:rsidRPr="001B19CA" w:rsidRDefault="0041037A">
      <w:pPr>
        <w:pStyle w:val="Examplebody"/>
      </w:pPr>
      <w:r w:rsidRPr="001B19CA">
        <w:t xml:space="preserve">   Kinetics update frequency [CUF] =   2</w:t>
      </w:r>
    </w:p>
    <w:p w14:paraId="48AEE20F" w14:textId="77777777" w:rsidR="0041037A" w:rsidRPr="001B19CA" w:rsidRDefault="0041037A">
      <w:pPr>
        <w:pStyle w:val="Examplebody"/>
      </w:pPr>
    </w:p>
    <w:p w14:paraId="782332D6" w14:textId="77777777" w:rsidR="0041037A" w:rsidRPr="001B19CA" w:rsidRDefault="0041037A">
      <w:pPr>
        <w:pStyle w:val="Examplebody"/>
      </w:pPr>
      <w:r w:rsidRPr="001B19CA">
        <w:t xml:space="preserve">   Waterbody 1</w:t>
      </w:r>
    </w:p>
    <w:p w14:paraId="79623054" w14:textId="77777777" w:rsidR="0041037A" w:rsidRPr="001B19CA" w:rsidRDefault="0041037A">
      <w:pPr>
        <w:pStyle w:val="Examplebody"/>
      </w:pPr>
      <w:r w:rsidRPr="001B19CA">
        <w:t xml:space="preserve">     State Variables</w:t>
      </w:r>
    </w:p>
    <w:p w14:paraId="46E4F8A2" w14:textId="77777777" w:rsidR="0041037A" w:rsidRPr="001B19CA" w:rsidRDefault="0041037A">
      <w:pPr>
        <w:pStyle w:val="Examplebody"/>
      </w:pPr>
      <w:r w:rsidRPr="001B19CA">
        <w:t xml:space="preserve">       Constituent          Computation  Initial Conc   Fluxes    Printout</w:t>
      </w:r>
    </w:p>
    <w:p w14:paraId="59232AE7" w14:textId="77777777" w:rsidR="0041037A" w:rsidRPr="001B19CA" w:rsidRDefault="0041037A">
      <w:pPr>
        <w:pStyle w:val="Examplebody"/>
      </w:pPr>
      <w:r w:rsidRPr="001B19CA">
        <w:t xml:space="preserve">         [CNAME]               [CAC]     [C2IWB,g/m^3]  [CFWBC]   [CPRWBC]</w:t>
      </w:r>
    </w:p>
    <w:p w14:paraId="3531C7C5" w14:textId="77777777" w:rsidR="0041037A" w:rsidRPr="001B19CA" w:rsidRDefault="0041037A">
      <w:pPr>
        <w:pStyle w:val="Examplebody"/>
      </w:pPr>
      <w:r w:rsidRPr="001B19CA">
        <w:t xml:space="preserve">       Dissolved solids          ON          -1.000       OFF        ON</w:t>
      </w:r>
    </w:p>
    <w:p w14:paraId="51C9A0F7" w14:textId="77777777" w:rsidR="0041037A" w:rsidRPr="001B19CA" w:rsidRDefault="0041037A">
      <w:pPr>
        <w:pStyle w:val="Examplebody"/>
      </w:pPr>
      <w:r w:rsidRPr="001B19CA">
        <w:t xml:space="preserve">       Residence time            ON           0.000       OFF       </w:t>
      </w:r>
      <w:proofErr w:type="spellStart"/>
      <w:r w:rsidRPr="001B19CA">
        <w:t>OFF</w:t>
      </w:r>
      <w:proofErr w:type="spellEnd"/>
    </w:p>
    <w:p w14:paraId="3F30F9C0" w14:textId="77777777" w:rsidR="0041037A" w:rsidRPr="001B19CA" w:rsidRDefault="0041037A">
      <w:pPr>
        <w:pStyle w:val="Examplebody"/>
      </w:pPr>
      <w:r w:rsidRPr="001B19CA">
        <w:t xml:space="preserve">       Suspended solids1         ON          -1.000       OFF        ON</w:t>
      </w:r>
    </w:p>
    <w:p w14:paraId="54EA024E" w14:textId="77777777" w:rsidR="0041037A" w:rsidRPr="001B19CA" w:rsidRDefault="0041037A">
      <w:pPr>
        <w:pStyle w:val="Examplebody"/>
      </w:pPr>
      <w:r w:rsidRPr="001B19CA">
        <w:t xml:space="preserve">       Phosphate                 ON           0.020       OFF        ON</w:t>
      </w:r>
    </w:p>
    <w:p w14:paraId="30675616" w14:textId="77777777" w:rsidR="0041037A" w:rsidRPr="001B19CA" w:rsidRDefault="0041037A">
      <w:pPr>
        <w:pStyle w:val="Examplebody"/>
      </w:pPr>
      <w:r w:rsidRPr="001B19CA">
        <w:t xml:space="preserve">       Ammonium                  ON           0.050       OFF        ON</w:t>
      </w:r>
    </w:p>
    <w:p w14:paraId="075E451D" w14:textId="77777777" w:rsidR="0041037A" w:rsidRPr="001B19CA" w:rsidRDefault="0041037A">
      <w:pPr>
        <w:pStyle w:val="Examplebody"/>
      </w:pPr>
      <w:r w:rsidRPr="001B19CA">
        <w:t xml:space="preserve">       Nitrate nitrite           ON           0.200       OFF        ON</w:t>
      </w:r>
    </w:p>
    <w:p w14:paraId="468E2913" w14:textId="77777777" w:rsidR="0041037A" w:rsidRPr="001B19CA" w:rsidRDefault="0041037A">
      <w:pPr>
        <w:pStyle w:val="Examplebody"/>
      </w:pPr>
      <w:r w:rsidRPr="001B19CA">
        <w:t xml:space="preserve">       Dissolved silica         OFF           0.000       OFF       </w:t>
      </w:r>
      <w:proofErr w:type="spellStart"/>
      <w:r w:rsidRPr="001B19CA">
        <w:t>OFF</w:t>
      </w:r>
      <w:proofErr w:type="spellEnd"/>
    </w:p>
    <w:p w14:paraId="56CA98F0" w14:textId="77777777" w:rsidR="0041037A" w:rsidRPr="001B19CA" w:rsidRDefault="0041037A">
      <w:pPr>
        <w:pStyle w:val="Examplebody"/>
      </w:pPr>
      <w:r w:rsidRPr="001B19CA">
        <w:t xml:space="preserve">       Particulate silica       OFF           0.000       OFF       </w:t>
      </w:r>
      <w:proofErr w:type="spellStart"/>
      <w:r w:rsidRPr="001B19CA">
        <w:t>OFF</w:t>
      </w:r>
      <w:proofErr w:type="spellEnd"/>
    </w:p>
    <w:p w14:paraId="355A23A1" w14:textId="77777777" w:rsidR="0041037A" w:rsidRPr="001B19CA" w:rsidRDefault="0041037A">
      <w:pPr>
        <w:pStyle w:val="Examplebody"/>
      </w:pPr>
      <w:r w:rsidRPr="001B19CA">
        <w:t xml:space="preserve">       Total Iron               OFF          10.000       OFF       </w:t>
      </w:r>
      <w:proofErr w:type="spellStart"/>
      <w:r w:rsidRPr="001B19CA">
        <w:t>OFF</w:t>
      </w:r>
      <w:proofErr w:type="spellEnd"/>
    </w:p>
    <w:p w14:paraId="5E15954D" w14:textId="77777777" w:rsidR="0041037A" w:rsidRPr="001B19CA" w:rsidRDefault="0041037A">
      <w:pPr>
        <w:pStyle w:val="Examplebody"/>
      </w:pPr>
      <w:r w:rsidRPr="001B19CA">
        <w:t xml:space="preserve">       Labile DOM                ON           0.675       OFF        ON</w:t>
      </w:r>
    </w:p>
    <w:p w14:paraId="7D0DA58D" w14:textId="77777777" w:rsidR="0041037A" w:rsidRPr="001B19CA" w:rsidRDefault="0041037A">
      <w:pPr>
        <w:pStyle w:val="Examplebody"/>
      </w:pPr>
      <w:r w:rsidRPr="001B19CA">
        <w:t xml:space="preserve">       Refractory_DOM            ON           1.575       OFF        ON</w:t>
      </w:r>
    </w:p>
    <w:p w14:paraId="0F9518B9" w14:textId="77777777" w:rsidR="0041037A" w:rsidRPr="001B19CA" w:rsidRDefault="0041037A">
      <w:pPr>
        <w:pStyle w:val="Examplebody"/>
      </w:pPr>
      <w:r w:rsidRPr="001B19CA">
        <w:t xml:space="preserve">       Labile POM                ON           0.750       OFF        ON</w:t>
      </w:r>
    </w:p>
    <w:p w14:paraId="65E2267B" w14:textId="77777777" w:rsidR="0041037A" w:rsidRPr="001B19CA" w:rsidRDefault="0041037A">
      <w:pPr>
        <w:pStyle w:val="Examplebody"/>
      </w:pPr>
      <w:r w:rsidRPr="001B19CA">
        <w:t xml:space="preserve">       Refractory POM           OFF           0.000       OFF       </w:t>
      </w:r>
      <w:proofErr w:type="spellStart"/>
      <w:r w:rsidRPr="001B19CA">
        <w:t>OFF</w:t>
      </w:r>
      <w:proofErr w:type="spellEnd"/>
    </w:p>
    <w:p w14:paraId="2FEB1C25" w14:textId="77777777" w:rsidR="0041037A" w:rsidRPr="001B19CA" w:rsidRDefault="0041037A">
      <w:pPr>
        <w:pStyle w:val="Examplebody"/>
      </w:pPr>
      <w:r w:rsidRPr="001B19CA">
        <w:lastRenderedPageBreak/>
        <w:t xml:space="preserve">       Algae                     ON           0.650       OFF        ON</w:t>
      </w:r>
    </w:p>
    <w:p w14:paraId="69A37AA6" w14:textId="77777777" w:rsidR="0041037A" w:rsidRPr="001B19CA" w:rsidRDefault="0041037A">
      <w:pPr>
        <w:pStyle w:val="Examplebody"/>
      </w:pPr>
      <w:r w:rsidRPr="001B19CA">
        <w:t xml:space="preserve">       Dissolved oxygen          ON          -1.000       OFF        ON</w:t>
      </w:r>
    </w:p>
    <w:p w14:paraId="3FA52FE3" w14:textId="77777777" w:rsidR="0041037A" w:rsidRPr="001B19CA" w:rsidRDefault="0041037A">
      <w:pPr>
        <w:pStyle w:val="Examplebody"/>
      </w:pPr>
      <w:r w:rsidRPr="001B19CA">
        <w:t xml:space="preserve">       Inorganic carbon         OFF          11.910       OFF       </w:t>
      </w:r>
      <w:proofErr w:type="spellStart"/>
      <w:r w:rsidRPr="001B19CA">
        <w:t>OFF</w:t>
      </w:r>
      <w:proofErr w:type="spellEnd"/>
    </w:p>
    <w:p w14:paraId="3F2ADB6D" w14:textId="77777777" w:rsidR="0041037A" w:rsidRPr="001B19CA" w:rsidRDefault="0041037A">
      <w:pPr>
        <w:pStyle w:val="Examplebody"/>
      </w:pPr>
      <w:r w:rsidRPr="001B19CA">
        <w:t xml:space="preserve">       Alkalinity               OFF          40.000       OFF       </w:t>
      </w:r>
      <w:proofErr w:type="spellStart"/>
      <w:r w:rsidRPr="001B19CA">
        <w:t>OFF</w:t>
      </w:r>
      <w:proofErr w:type="spellEnd"/>
    </w:p>
    <w:p w14:paraId="6A30B4C5" w14:textId="77777777" w:rsidR="0041037A" w:rsidRPr="001B19CA" w:rsidRDefault="0041037A">
      <w:pPr>
        <w:pStyle w:val="Examplebody"/>
      </w:pPr>
      <w:r w:rsidRPr="001B19CA">
        <w:t xml:space="preserve">       Sediments                OFF           0.000       OFF       </w:t>
      </w:r>
      <w:proofErr w:type="spellStart"/>
      <w:r w:rsidRPr="001B19CA">
        <w:t>OFF</w:t>
      </w:r>
      <w:proofErr w:type="spellEnd"/>
    </w:p>
    <w:p w14:paraId="6993D10A" w14:textId="77777777" w:rsidR="0041037A" w:rsidRPr="001B19CA" w:rsidRDefault="0041037A">
      <w:pPr>
        <w:pStyle w:val="Examplebody"/>
      </w:pPr>
      <w:r w:rsidRPr="001B19CA">
        <w:t xml:space="preserve">   Branch 1</w:t>
      </w:r>
    </w:p>
    <w:p w14:paraId="66C766EA" w14:textId="77777777" w:rsidR="0041037A" w:rsidRPr="001B19CA" w:rsidRDefault="0041037A">
      <w:pPr>
        <w:pStyle w:val="Examplebody"/>
      </w:pPr>
      <w:r w:rsidRPr="001B19CA">
        <w:t xml:space="preserve">     State Variables</w:t>
      </w:r>
    </w:p>
    <w:p w14:paraId="0AC409A2" w14:textId="77777777" w:rsidR="0041037A" w:rsidRPr="001B19CA" w:rsidRDefault="0041037A">
      <w:pPr>
        <w:pStyle w:val="Examplebody"/>
      </w:pPr>
      <w:r w:rsidRPr="001B19CA">
        <w:t xml:space="preserve">       Constituent             Inflow    Distributed </w:t>
      </w:r>
      <w:proofErr w:type="spellStart"/>
      <w:r w:rsidRPr="001B19CA">
        <w:t>trib</w:t>
      </w:r>
      <w:proofErr w:type="spellEnd"/>
      <w:r w:rsidRPr="001B19CA">
        <w:t xml:space="preserve">    Precipitation</w:t>
      </w:r>
    </w:p>
    <w:p w14:paraId="1DB2518A" w14:textId="77777777" w:rsidR="0041037A" w:rsidRPr="001B19CA" w:rsidRDefault="0041037A">
      <w:pPr>
        <w:pStyle w:val="Examplebody"/>
      </w:pPr>
      <w:r w:rsidRPr="001B19CA">
        <w:t xml:space="preserve">         [</w:t>
      </w:r>
      <w:proofErr w:type="gramStart"/>
      <w:r w:rsidRPr="001B19CA">
        <w:t xml:space="preserve">CNAME]   </w:t>
      </w:r>
      <w:proofErr w:type="gramEnd"/>
      <w:r w:rsidRPr="001B19CA">
        <w:t xml:space="preserve">           [CINBRC]       [CDTBRC]          [CPRBRC]</w:t>
      </w:r>
    </w:p>
    <w:p w14:paraId="5CEECBC3" w14:textId="77777777" w:rsidR="0041037A" w:rsidRPr="001B19CA" w:rsidRDefault="0041037A">
      <w:pPr>
        <w:pStyle w:val="Examplebody"/>
      </w:pPr>
      <w:r w:rsidRPr="001B19CA">
        <w:t xml:space="preserve">       Dissolved solids          ON            OFF                </w:t>
      </w:r>
      <w:proofErr w:type="spellStart"/>
      <w:r w:rsidRPr="001B19CA">
        <w:t>OFF</w:t>
      </w:r>
      <w:proofErr w:type="spellEnd"/>
    </w:p>
    <w:p w14:paraId="500BCD42" w14:textId="77777777" w:rsidR="0041037A" w:rsidRPr="001B19CA" w:rsidRDefault="0041037A">
      <w:pPr>
        <w:pStyle w:val="Examplebody"/>
      </w:pPr>
      <w:r w:rsidRPr="001B19CA">
        <w:t xml:space="preserve">       Residence time           OFF            </w:t>
      </w:r>
      <w:proofErr w:type="spellStart"/>
      <w:r w:rsidRPr="001B19CA">
        <w:t>OFF</w:t>
      </w:r>
      <w:proofErr w:type="spellEnd"/>
      <w:r w:rsidRPr="001B19CA">
        <w:t xml:space="preserve">                </w:t>
      </w:r>
      <w:proofErr w:type="spellStart"/>
      <w:r w:rsidRPr="001B19CA">
        <w:t>OFF</w:t>
      </w:r>
      <w:proofErr w:type="spellEnd"/>
    </w:p>
    <w:p w14:paraId="6FCE3983" w14:textId="77777777" w:rsidR="0041037A" w:rsidRPr="001B19CA" w:rsidRDefault="0041037A">
      <w:pPr>
        <w:pStyle w:val="Examplebody"/>
      </w:pPr>
      <w:r w:rsidRPr="001B19CA">
        <w:t xml:space="preserve">       Suspended solids1         ON            OFF                </w:t>
      </w:r>
      <w:proofErr w:type="spellStart"/>
      <w:r w:rsidRPr="001B19CA">
        <w:t>OFF</w:t>
      </w:r>
      <w:proofErr w:type="spellEnd"/>
    </w:p>
    <w:p w14:paraId="55813CF1" w14:textId="77777777" w:rsidR="0041037A" w:rsidRPr="001B19CA" w:rsidRDefault="0041037A">
      <w:pPr>
        <w:pStyle w:val="Examplebody"/>
      </w:pPr>
      <w:r w:rsidRPr="001B19CA">
        <w:t xml:space="preserve">       Phosphate                 ON            OFF                </w:t>
      </w:r>
      <w:proofErr w:type="spellStart"/>
      <w:r w:rsidRPr="001B19CA">
        <w:t>OFF</w:t>
      </w:r>
      <w:proofErr w:type="spellEnd"/>
    </w:p>
    <w:p w14:paraId="5A0BC82F" w14:textId="77777777" w:rsidR="0041037A" w:rsidRPr="001B19CA" w:rsidRDefault="0041037A">
      <w:pPr>
        <w:pStyle w:val="Examplebody"/>
      </w:pPr>
      <w:r w:rsidRPr="001B19CA">
        <w:t xml:space="preserve">       Ammonium                  ON            OFF                </w:t>
      </w:r>
      <w:proofErr w:type="spellStart"/>
      <w:r w:rsidRPr="001B19CA">
        <w:t>OFF</w:t>
      </w:r>
      <w:proofErr w:type="spellEnd"/>
    </w:p>
    <w:p w14:paraId="110B9CBA" w14:textId="77777777" w:rsidR="0041037A" w:rsidRPr="001B19CA" w:rsidRDefault="0041037A">
      <w:pPr>
        <w:pStyle w:val="Examplebody"/>
      </w:pPr>
      <w:r w:rsidRPr="001B19CA">
        <w:t xml:space="preserve">       Nitrate nitrite           ON            OFF                </w:t>
      </w:r>
      <w:proofErr w:type="spellStart"/>
      <w:r w:rsidRPr="001B19CA">
        <w:t>OFF</w:t>
      </w:r>
      <w:proofErr w:type="spellEnd"/>
    </w:p>
    <w:p w14:paraId="05884365" w14:textId="77777777" w:rsidR="0041037A" w:rsidRPr="001B19CA" w:rsidRDefault="0041037A">
      <w:pPr>
        <w:pStyle w:val="Examplebody"/>
      </w:pPr>
      <w:r w:rsidRPr="001B19CA">
        <w:t xml:space="preserve">       Dissolved silica         OFF            </w:t>
      </w:r>
      <w:proofErr w:type="spellStart"/>
      <w:r w:rsidRPr="001B19CA">
        <w:t>OFF</w:t>
      </w:r>
      <w:proofErr w:type="spellEnd"/>
      <w:r w:rsidRPr="001B19CA">
        <w:t xml:space="preserve">                </w:t>
      </w:r>
      <w:proofErr w:type="spellStart"/>
      <w:r w:rsidRPr="001B19CA">
        <w:t>OFF</w:t>
      </w:r>
      <w:proofErr w:type="spellEnd"/>
    </w:p>
    <w:p w14:paraId="578E3987" w14:textId="77777777" w:rsidR="0041037A" w:rsidRPr="001B19CA" w:rsidRDefault="0041037A">
      <w:pPr>
        <w:pStyle w:val="Examplebody"/>
      </w:pPr>
      <w:r w:rsidRPr="001B19CA">
        <w:t xml:space="preserve">       Particulate silica       OFF            </w:t>
      </w:r>
      <w:proofErr w:type="spellStart"/>
      <w:r w:rsidRPr="001B19CA">
        <w:t>OFF</w:t>
      </w:r>
      <w:proofErr w:type="spellEnd"/>
      <w:r w:rsidRPr="001B19CA">
        <w:t xml:space="preserve">                </w:t>
      </w:r>
      <w:proofErr w:type="spellStart"/>
      <w:r w:rsidRPr="001B19CA">
        <w:t>OFF</w:t>
      </w:r>
      <w:proofErr w:type="spellEnd"/>
    </w:p>
    <w:p w14:paraId="0641E6F5" w14:textId="77777777" w:rsidR="0041037A" w:rsidRPr="001B19CA" w:rsidRDefault="0041037A">
      <w:pPr>
        <w:pStyle w:val="Examplebody"/>
      </w:pPr>
      <w:r w:rsidRPr="001B19CA">
        <w:t xml:space="preserve">       Total Iron               OFF            </w:t>
      </w:r>
      <w:proofErr w:type="spellStart"/>
      <w:r w:rsidRPr="001B19CA">
        <w:t>OFF</w:t>
      </w:r>
      <w:proofErr w:type="spellEnd"/>
      <w:r w:rsidRPr="001B19CA">
        <w:t xml:space="preserve">                </w:t>
      </w:r>
      <w:proofErr w:type="spellStart"/>
      <w:r w:rsidRPr="001B19CA">
        <w:t>OFF</w:t>
      </w:r>
      <w:proofErr w:type="spellEnd"/>
    </w:p>
    <w:p w14:paraId="29460299" w14:textId="77777777" w:rsidR="0041037A" w:rsidRPr="001B19CA" w:rsidRDefault="0041037A">
      <w:pPr>
        <w:pStyle w:val="Examplebody"/>
      </w:pPr>
      <w:r w:rsidRPr="001B19CA">
        <w:t xml:space="preserve">       Labile DOM                ON            OFF                </w:t>
      </w:r>
      <w:proofErr w:type="spellStart"/>
      <w:r w:rsidRPr="001B19CA">
        <w:t>OFF</w:t>
      </w:r>
      <w:proofErr w:type="spellEnd"/>
    </w:p>
    <w:p w14:paraId="7DDE66E5" w14:textId="77777777" w:rsidR="0041037A" w:rsidRPr="001B19CA" w:rsidRDefault="0041037A">
      <w:pPr>
        <w:pStyle w:val="Examplebody"/>
      </w:pPr>
      <w:r w:rsidRPr="001B19CA">
        <w:t xml:space="preserve">       </w:t>
      </w:r>
      <w:proofErr w:type="spellStart"/>
      <w:r w:rsidRPr="001B19CA">
        <w:t>Refractory_DOM</w:t>
      </w:r>
      <w:proofErr w:type="spellEnd"/>
      <w:r w:rsidRPr="001B19CA">
        <w:t xml:space="preserve">            ON            OFF                </w:t>
      </w:r>
      <w:proofErr w:type="spellStart"/>
      <w:r w:rsidRPr="001B19CA">
        <w:t>OFF</w:t>
      </w:r>
      <w:proofErr w:type="spellEnd"/>
    </w:p>
    <w:p w14:paraId="581E4BB0" w14:textId="77777777" w:rsidR="0041037A" w:rsidRPr="001B19CA" w:rsidRDefault="0041037A">
      <w:pPr>
        <w:pStyle w:val="Examplebody"/>
      </w:pPr>
      <w:r w:rsidRPr="001B19CA">
        <w:t xml:space="preserve">       Labile POM                ON            OFF                </w:t>
      </w:r>
      <w:proofErr w:type="spellStart"/>
      <w:r w:rsidRPr="001B19CA">
        <w:t>OFF</w:t>
      </w:r>
      <w:proofErr w:type="spellEnd"/>
    </w:p>
    <w:p w14:paraId="1D4A7961" w14:textId="77777777" w:rsidR="0041037A" w:rsidRPr="001B19CA" w:rsidRDefault="0041037A">
      <w:pPr>
        <w:pStyle w:val="Examplebody"/>
      </w:pPr>
      <w:r w:rsidRPr="001B19CA">
        <w:t xml:space="preserve">       Refractory POM           OFF            </w:t>
      </w:r>
      <w:proofErr w:type="spellStart"/>
      <w:r w:rsidRPr="001B19CA">
        <w:t>OFF</w:t>
      </w:r>
      <w:proofErr w:type="spellEnd"/>
      <w:r w:rsidRPr="001B19CA">
        <w:t xml:space="preserve">                </w:t>
      </w:r>
      <w:proofErr w:type="spellStart"/>
      <w:r w:rsidRPr="001B19CA">
        <w:t>OFF</w:t>
      </w:r>
      <w:proofErr w:type="spellEnd"/>
    </w:p>
    <w:p w14:paraId="4D1F3AEE" w14:textId="77777777" w:rsidR="0041037A" w:rsidRPr="001B19CA" w:rsidRDefault="0041037A">
      <w:pPr>
        <w:pStyle w:val="Examplebody"/>
      </w:pPr>
      <w:r w:rsidRPr="001B19CA">
        <w:t xml:space="preserve">       Algae                     ON            OFF                </w:t>
      </w:r>
      <w:proofErr w:type="spellStart"/>
      <w:r w:rsidRPr="001B19CA">
        <w:t>OFF</w:t>
      </w:r>
      <w:proofErr w:type="spellEnd"/>
    </w:p>
    <w:p w14:paraId="42249B3F" w14:textId="77777777" w:rsidR="0041037A" w:rsidRPr="001B19CA" w:rsidRDefault="0041037A">
      <w:pPr>
        <w:pStyle w:val="Examplebody"/>
      </w:pPr>
      <w:r w:rsidRPr="001B19CA">
        <w:t xml:space="preserve">       Dissolved oxygen          ON            OFF                </w:t>
      </w:r>
      <w:proofErr w:type="spellStart"/>
      <w:r w:rsidRPr="001B19CA">
        <w:t>OFF</w:t>
      </w:r>
      <w:proofErr w:type="spellEnd"/>
    </w:p>
    <w:p w14:paraId="1164911D" w14:textId="77777777" w:rsidR="0041037A" w:rsidRPr="001B19CA" w:rsidRDefault="0041037A">
      <w:pPr>
        <w:pStyle w:val="Examplebody"/>
      </w:pPr>
      <w:r w:rsidRPr="001B19CA">
        <w:t xml:space="preserve">       Inorganic carbon         OFF            </w:t>
      </w:r>
      <w:proofErr w:type="spellStart"/>
      <w:r w:rsidRPr="001B19CA">
        <w:t>OFF</w:t>
      </w:r>
      <w:proofErr w:type="spellEnd"/>
      <w:r w:rsidRPr="001B19CA">
        <w:t xml:space="preserve">                </w:t>
      </w:r>
      <w:proofErr w:type="spellStart"/>
      <w:r w:rsidRPr="001B19CA">
        <w:t>OFF</w:t>
      </w:r>
      <w:proofErr w:type="spellEnd"/>
    </w:p>
    <w:p w14:paraId="5A1FB51D" w14:textId="77777777" w:rsidR="0041037A" w:rsidRPr="001B19CA" w:rsidRDefault="0041037A">
      <w:pPr>
        <w:pStyle w:val="Examplebody"/>
      </w:pPr>
      <w:r w:rsidRPr="001B19CA">
        <w:t xml:space="preserve">       Alkalinity               OFF            </w:t>
      </w:r>
      <w:proofErr w:type="spellStart"/>
      <w:r w:rsidRPr="001B19CA">
        <w:t>OFF</w:t>
      </w:r>
      <w:proofErr w:type="spellEnd"/>
      <w:r w:rsidRPr="001B19CA">
        <w:t xml:space="preserve">                </w:t>
      </w:r>
      <w:proofErr w:type="spellStart"/>
      <w:r w:rsidRPr="001B19CA">
        <w:t>OFF</w:t>
      </w:r>
      <w:proofErr w:type="spellEnd"/>
    </w:p>
    <w:p w14:paraId="0D74007D" w14:textId="77777777" w:rsidR="0041037A" w:rsidRPr="001B19CA" w:rsidRDefault="0041037A">
      <w:pPr>
        <w:pStyle w:val="Examplebody"/>
      </w:pPr>
      <w:r w:rsidRPr="001B19CA">
        <w:t xml:space="preserve">   Branch 2</w:t>
      </w:r>
    </w:p>
    <w:p w14:paraId="364384EA" w14:textId="77777777" w:rsidR="0041037A" w:rsidRPr="001B19CA" w:rsidRDefault="0041037A">
      <w:pPr>
        <w:pStyle w:val="Examplebody"/>
      </w:pPr>
      <w:r w:rsidRPr="001B19CA">
        <w:t xml:space="preserve">     State Variables</w:t>
      </w:r>
    </w:p>
    <w:p w14:paraId="574EE61D" w14:textId="77777777" w:rsidR="0041037A" w:rsidRPr="001B19CA" w:rsidRDefault="0041037A">
      <w:pPr>
        <w:pStyle w:val="Examplebody"/>
      </w:pPr>
      <w:r w:rsidRPr="001B19CA">
        <w:t xml:space="preserve">       Constituent             Inflow    Distributed </w:t>
      </w:r>
      <w:proofErr w:type="spellStart"/>
      <w:r w:rsidRPr="001B19CA">
        <w:t>trib</w:t>
      </w:r>
      <w:proofErr w:type="spellEnd"/>
      <w:r w:rsidRPr="001B19CA">
        <w:t xml:space="preserve">    Precipitation</w:t>
      </w:r>
    </w:p>
    <w:p w14:paraId="08DECFF7" w14:textId="77777777" w:rsidR="0041037A" w:rsidRPr="001B19CA" w:rsidRDefault="0041037A">
      <w:pPr>
        <w:pStyle w:val="Examplebody"/>
      </w:pPr>
      <w:r w:rsidRPr="001B19CA">
        <w:t xml:space="preserve">         [</w:t>
      </w:r>
      <w:proofErr w:type="gramStart"/>
      <w:r w:rsidRPr="001B19CA">
        <w:t xml:space="preserve">CNAME]   </w:t>
      </w:r>
      <w:proofErr w:type="gramEnd"/>
      <w:r w:rsidRPr="001B19CA">
        <w:t xml:space="preserve">           [CINBRC]       [CDTBRC]          [CPRBRC]</w:t>
      </w:r>
    </w:p>
    <w:p w14:paraId="66DCD9A5" w14:textId="77777777" w:rsidR="0041037A" w:rsidRPr="001B19CA" w:rsidRDefault="0041037A">
      <w:pPr>
        <w:pStyle w:val="Examplebody"/>
      </w:pPr>
      <w:r w:rsidRPr="001B19CA">
        <w:t xml:space="preserve">       Dissolved solids          ON            OFF                </w:t>
      </w:r>
      <w:proofErr w:type="spellStart"/>
      <w:r w:rsidRPr="001B19CA">
        <w:t>OFF</w:t>
      </w:r>
      <w:proofErr w:type="spellEnd"/>
    </w:p>
    <w:p w14:paraId="41968182" w14:textId="77777777" w:rsidR="0041037A" w:rsidRPr="001B19CA" w:rsidRDefault="0041037A">
      <w:pPr>
        <w:pStyle w:val="Examplebody"/>
      </w:pPr>
      <w:r w:rsidRPr="001B19CA">
        <w:t xml:space="preserve">       Residence time           OFF            </w:t>
      </w:r>
      <w:proofErr w:type="spellStart"/>
      <w:r w:rsidRPr="001B19CA">
        <w:t>OFF</w:t>
      </w:r>
      <w:proofErr w:type="spellEnd"/>
      <w:r w:rsidRPr="001B19CA">
        <w:t xml:space="preserve">                </w:t>
      </w:r>
      <w:proofErr w:type="spellStart"/>
      <w:r w:rsidRPr="001B19CA">
        <w:t>OFF</w:t>
      </w:r>
      <w:proofErr w:type="spellEnd"/>
    </w:p>
    <w:p w14:paraId="45F327A7" w14:textId="77777777" w:rsidR="0041037A" w:rsidRPr="001B19CA" w:rsidRDefault="0041037A">
      <w:pPr>
        <w:pStyle w:val="Examplebody"/>
      </w:pPr>
      <w:r w:rsidRPr="001B19CA">
        <w:t xml:space="preserve">       Suspended solids1         ON            OFF                </w:t>
      </w:r>
      <w:proofErr w:type="spellStart"/>
      <w:r w:rsidRPr="001B19CA">
        <w:t>OFF</w:t>
      </w:r>
      <w:proofErr w:type="spellEnd"/>
    </w:p>
    <w:p w14:paraId="1C44F9D4" w14:textId="77777777" w:rsidR="0041037A" w:rsidRPr="001B19CA" w:rsidRDefault="0041037A">
      <w:pPr>
        <w:pStyle w:val="Examplebody"/>
      </w:pPr>
      <w:r w:rsidRPr="001B19CA">
        <w:t xml:space="preserve">       Phosphate                 ON            OFF                </w:t>
      </w:r>
      <w:proofErr w:type="spellStart"/>
      <w:r w:rsidRPr="001B19CA">
        <w:t>OFF</w:t>
      </w:r>
      <w:proofErr w:type="spellEnd"/>
    </w:p>
    <w:p w14:paraId="1D30EA6C" w14:textId="77777777" w:rsidR="0041037A" w:rsidRPr="001B19CA" w:rsidRDefault="0041037A">
      <w:pPr>
        <w:pStyle w:val="Examplebody"/>
      </w:pPr>
      <w:r w:rsidRPr="001B19CA">
        <w:t xml:space="preserve">       Ammonium                  ON            OFF                </w:t>
      </w:r>
      <w:proofErr w:type="spellStart"/>
      <w:r w:rsidRPr="001B19CA">
        <w:t>OFF</w:t>
      </w:r>
      <w:proofErr w:type="spellEnd"/>
    </w:p>
    <w:p w14:paraId="789DF1BF" w14:textId="77777777" w:rsidR="0041037A" w:rsidRPr="001B19CA" w:rsidRDefault="0041037A">
      <w:pPr>
        <w:pStyle w:val="Examplebody"/>
      </w:pPr>
      <w:r w:rsidRPr="001B19CA">
        <w:t xml:space="preserve">       Nitrate nitrite           ON            OFF                </w:t>
      </w:r>
      <w:proofErr w:type="spellStart"/>
      <w:r w:rsidRPr="001B19CA">
        <w:t>OFF</w:t>
      </w:r>
      <w:proofErr w:type="spellEnd"/>
    </w:p>
    <w:p w14:paraId="5E501549" w14:textId="77777777" w:rsidR="0041037A" w:rsidRPr="001B19CA" w:rsidRDefault="0041037A">
      <w:pPr>
        <w:pStyle w:val="Examplebody"/>
      </w:pPr>
      <w:r w:rsidRPr="001B19CA">
        <w:t xml:space="preserve">       Dissolved silica         OFF            </w:t>
      </w:r>
      <w:proofErr w:type="spellStart"/>
      <w:r w:rsidRPr="001B19CA">
        <w:t>OFF</w:t>
      </w:r>
      <w:proofErr w:type="spellEnd"/>
      <w:r w:rsidRPr="001B19CA">
        <w:t xml:space="preserve">                </w:t>
      </w:r>
      <w:proofErr w:type="spellStart"/>
      <w:r w:rsidRPr="001B19CA">
        <w:t>OFF</w:t>
      </w:r>
      <w:proofErr w:type="spellEnd"/>
    </w:p>
    <w:p w14:paraId="414D76BF" w14:textId="77777777" w:rsidR="0041037A" w:rsidRPr="001B19CA" w:rsidRDefault="0041037A">
      <w:pPr>
        <w:pStyle w:val="Examplebody"/>
      </w:pPr>
      <w:r w:rsidRPr="001B19CA">
        <w:t xml:space="preserve">       Particulate silica       OFF            </w:t>
      </w:r>
      <w:proofErr w:type="spellStart"/>
      <w:r w:rsidRPr="001B19CA">
        <w:t>OFF</w:t>
      </w:r>
      <w:proofErr w:type="spellEnd"/>
      <w:r w:rsidRPr="001B19CA">
        <w:t xml:space="preserve">                </w:t>
      </w:r>
      <w:proofErr w:type="spellStart"/>
      <w:r w:rsidRPr="001B19CA">
        <w:t>OFF</w:t>
      </w:r>
      <w:proofErr w:type="spellEnd"/>
    </w:p>
    <w:p w14:paraId="53D1666F" w14:textId="77777777" w:rsidR="0041037A" w:rsidRPr="001B19CA" w:rsidRDefault="0041037A">
      <w:pPr>
        <w:pStyle w:val="Examplebody"/>
      </w:pPr>
      <w:r w:rsidRPr="001B19CA">
        <w:t xml:space="preserve">       Total Iron               OFF            </w:t>
      </w:r>
      <w:proofErr w:type="spellStart"/>
      <w:r w:rsidRPr="001B19CA">
        <w:t>OFF</w:t>
      </w:r>
      <w:proofErr w:type="spellEnd"/>
      <w:r w:rsidRPr="001B19CA">
        <w:t xml:space="preserve">                </w:t>
      </w:r>
      <w:proofErr w:type="spellStart"/>
      <w:r w:rsidRPr="001B19CA">
        <w:t>OFF</w:t>
      </w:r>
      <w:proofErr w:type="spellEnd"/>
    </w:p>
    <w:p w14:paraId="2353A37E" w14:textId="77777777" w:rsidR="0041037A" w:rsidRPr="001B19CA" w:rsidRDefault="0041037A">
      <w:pPr>
        <w:pStyle w:val="Examplebody"/>
      </w:pPr>
      <w:r w:rsidRPr="001B19CA">
        <w:t xml:space="preserve">       Labile DOM                ON            OFF                </w:t>
      </w:r>
      <w:proofErr w:type="spellStart"/>
      <w:r w:rsidRPr="001B19CA">
        <w:t>OFF</w:t>
      </w:r>
      <w:proofErr w:type="spellEnd"/>
    </w:p>
    <w:p w14:paraId="5AB3D337" w14:textId="77777777" w:rsidR="0041037A" w:rsidRPr="001B19CA" w:rsidRDefault="0041037A">
      <w:pPr>
        <w:pStyle w:val="Examplebody"/>
      </w:pPr>
      <w:r w:rsidRPr="001B19CA">
        <w:t xml:space="preserve">       </w:t>
      </w:r>
      <w:proofErr w:type="spellStart"/>
      <w:r w:rsidRPr="001B19CA">
        <w:t>Refractory_DOM</w:t>
      </w:r>
      <w:proofErr w:type="spellEnd"/>
      <w:r w:rsidRPr="001B19CA">
        <w:t xml:space="preserve">            ON            OFF                </w:t>
      </w:r>
      <w:proofErr w:type="spellStart"/>
      <w:r w:rsidRPr="001B19CA">
        <w:t>OFF</w:t>
      </w:r>
      <w:proofErr w:type="spellEnd"/>
    </w:p>
    <w:p w14:paraId="3FBAD8E5" w14:textId="77777777" w:rsidR="0041037A" w:rsidRPr="001B19CA" w:rsidRDefault="0041037A">
      <w:pPr>
        <w:pStyle w:val="Examplebody"/>
      </w:pPr>
      <w:r w:rsidRPr="001B19CA">
        <w:t xml:space="preserve">       Labile POM                ON            OFF                </w:t>
      </w:r>
      <w:proofErr w:type="spellStart"/>
      <w:r w:rsidRPr="001B19CA">
        <w:t>OFF</w:t>
      </w:r>
      <w:proofErr w:type="spellEnd"/>
    </w:p>
    <w:p w14:paraId="7E1FA2F4" w14:textId="77777777" w:rsidR="0041037A" w:rsidRPr="001B19CA" w:rsidRDefault="0041037A">
      <w:pPr>
        <w:pStyle w:val="Examplebody"/>
      </w:pPr>
      <w:r w:rsidRPr="001B19CA">
        <w:t xml:space="preserve">       Refractory POM           OFF            </w:t>
      </w:r>
      <w:proofErr w:type="spellStart"/>
      <w:r w:rsidRPr="001B19CA">
        <w:t>OFF</w:t>
      </w:r>
      <w:proofErr w:type="spellEnd"/>
      <w:r w:rsidRPr="001B19CA">
        <w:t xml:space="preserve">                </w:t>
      </w:r>
      <w:proofErr w:type="spellStart"/>
      <w:r w:rsidRPr="001B19CA">
        <w:t>OFF</w:t>
      </w:r>
      <w:proofErr w:type="spellEnd"/>
    </w:p>
    <w:p w14:paraId="1EBB5BB6" w14:textId="77777777" w:rsidR="0041037A" w:rsidRPr="001B19CA" w:rsidRDefault="0041037A">
      <w:pPr>
        <w:pStyle w:val="Examplebody"/>
      </w:pPr>
      <w:r w:rsidRPr="001B19CA">
        <w:t xml:space="preserve">       Algae                     ON            OFF                </w:t>
      </w:r>
      <w:proofErr w:type="spellStart"/>
      <w:r w:rsidRPr="001B19CA">
        <w:t>OFF</w:t>
      </w:r>
      <w:proofErr w:type="spellEnd"/>
    </w:p>
    <w:p w14:paraId="14BA0C58" w14:textId="77777777" w:rsidR="0041037A" w:rsidRPr="001B19CA" w:rsidRDefault="0041037A">
      <w:pPr>
        <w:pStyle w:val="Examplebody"/>
      </w:pPr>
      <w:r w:rsidRPr="001B19CA">
        <w:t xml:space="preserve">       Dissolved oxygen          ON            OFF                </w:t>
      </w:r>
      <w:proofErr w:type="spellStart"/>
      <w:r w:rsidRPr="001B19CA">
        <w:t>OFF</w:t>
      </w:r>
      <w:proofErr w:type="spellEnd"/>
    </w:p>
    <w:p w14:paraId="40783A6D" w14:textId="77777777" w:rsidR="0041037A" w:rsidRPr="001B19CA" w:rsidRDefault="0041037A">
      <w:pPr>
        <w:pStyle w:val="Examplebody"/>
      </w:pPr>
      <w:r w:rsidRPr="001B19CA">
        <w:t xml:space="preserve">       Inorganic carbon         OFF            </w:t>
      </w:r>
      <w:proofErr w:type="spellStart"/>
      <w:r w:rsidRPr="001B19CA">
        <w:t>OFF</w:t>
      </w:r>
      <w:proofErr w:type="spellEnd"/>
      <w:r w:rsidRPr="001B19CA">
        <w:t xml:space="preserve">                </w:t>
      </w:r>
      <w:proofErr w:type="spellStart"/>
      <w:r w:rsidRPr="001B19CA">
        <w:t>OFF</w:t>
      </w:r>
      <w:proofErr w:type="spellEnd"/>
    </w:p>
    <w:p w14:paraId="5F6632C0" w14:textId="77777777" w:rsidR="0041037A" w:rsidRPr="001B19CA" w:rsidRDefault="0041037A">
      <w:pPr>
        <w:pStyle w:val="Examplebody"/>
      </w:pPr>
      <w:r w:rsidRPr="001B19CA">
        <w:t xml:space="preserve">       Alkalinity               OFF            </w:t>
      </w:r>
      <w:proofErr w:type="spellStart"/>
      <w:r w:rsidRPr="001B19CA">
        <w:t>OFF</w:t>
      </w:r>
      <w:proofErr w:type="spellEnd"/>
      <w:r w:rsidRPr="001B19CA">
        <w:t xml:space="preserve">                </w:t>
      </w:r>
      <w:proofErr w:type="spellStart"/>
      <w:r w:rsidRPr="001B19CA">
        <w:t>OFF</w:t>
      </w:r>
      <w:proofErr w:type="spellEnd"/>
    </w:p>
    <w:p w14:paraId="6EB5D0B4" w14:textId="77777777" w:rsidR="0041037A" w:rsidRPr="001B19CA" w:rsidRDefault="0041037A">
      <w:pPr>
        <w:pStyle w:val="Examplebody"/>
      </w:pPr>
      <w:r w:rsidRPr="001B19CA">
        <w:t xml:space="preserve">   Branch 3</w:t>
      </w:r>
    </w:p>
    <w:p w14:paraId="50148B3E" w14:textId="77777777" w:rsidR="0041037A" w:rsidRPr="001B19CA" w:rsidRDefault="0041037A">
      <w:pPr>
        <w:pStyle w:val="Examplebody"/>
      </w:pPr>
      <w:r w:rsidRPr="001B19CA">
        <w:t xml:space="preserve">     State Variables</w:t>
      </w:r>
    </w:p>
    <w:p w14:paraId="3F2E9B1F" w14:textId="77777777" w:rsidR="0041037A" w:rsidRPr="001B19CA" w:rsidRDefault="0041037A">
      <w:pPr>
        <w:pStyle w:val="Examplebody"/>
      </w:pPr>
      <w:r w:rsidRPr="001B19CA">
        <w:t xml:space="preserve">       Constituent             Inflow    Distributed </w:t>
      </w:r>
      <w:proofErr w:type="spellStart"/>
      <w:r w:rsidRPr="001B19CA">
        <w:t>trib</w:t>
      </w:r>
      <w:proofErr w:type="spellEnd"/>
      <w:r w:rsidRPr="001B19CA">
        <w:t xml:space="preserve">    Precipitation</w:t>
      </w:r>
    </w:p>
    <w:p w14:paraId="7A01C6AE" w14:textId="77777777" w:rsidR="0041037A" w:rsidRPr="001B19CA" w:rsidRDefault="0041037A">
      <w:pPr>
        <w:pStyle w:val="Examplebody"/>
      </w:pPr>
      <w:r w:rsidRPr="001B19CA">
        <w:t xml:space="preserve">         [</w:t>
      </w:r>
      <w:proofErr w:type="gramStart"/>
      <w:r w:rsidRPr="001B19CA">
        <w:t xml:space="preserve">CNAME]   </w:t>
      </w:r>
      <w:proofErr w:type="gramEnd"/>
      <w:r w:rsidRPr="001B19CA">
        <w:t xml:space="preserve">           [CINBRC]       [CDTBRC]          [CPRBRC]</w:t>
      </w:r>
    </w:p>
    <w:p w14:paraId="312FF9EC" w14:textId="77777777" w:rsidR="0041037A" w:rsidRPr="001B19CA" w:rsidRDefault="0041037A">
      <w:pPr>
        <w:pStyle w:val="Examplebody"/>
      </w:pPr>
      <w:r w:rsidRPr="001B19CA">
        <w:t xml:space="preserve">       Dissolved solids          ON            OFF                </w:t>
      </w:r>
      <w:proofErr w:type="spellStart"/>
      <w:r w:rsidRPr="001B19CA">
        <w:t>OFF</w:t>
      </w:r>
      <w:proofErr w:type="spellEnd"/>
    </w:p>
    <w:p w14:paraId="18939E31" w14:textId="77777777" w:rsidR="0041037A" w:rsidRPr="001B19CA" w:rsidRDefault="0041037A">
      <w:pPr>
        <w:pStyle w:val="Examplebody"/>
      </w:pPr>
      <w:r w:rsidRPr="001B19CA">
        <w:t xml:space="preserve">       Residence time           OFF            </w:t>
      </w:r>
      <w:proofErr w:type="spellStart"/>
      <w:r w:rsidRPr="001B19CA">
        <w:t>OFF</w:t>
      </w:r>
      <w:proofErr w:type="spellEnd"/>
      <w:r w:rsidRPr="001B19CA">
        <w:t xml:space="preserve">                </w:t>
      </w:r>
      <w:proofErr w:type="spellStart"/>
      <w:r w:rsidRPr="001B19CA">
        <w:t>OFF</w:t>
      </w:r>
      <w:proofErr w:type="spellEnd"/>
    </w:p>
    <w:p w14:paraId="72286DE7" w14:textId="77777777" w:rsidR="0041037A" w:rsidRPr="001B19CA" w:rsidRDefault="0041037A">
      <w:pPr>
        <w:pStyle w:val="Examplebody"/>
      </w:pPr>
      <w:r w:rsidRPr="001B19CA">
        <w:t xml:space="preserve">       Suspended solids1         ON            OFF                </w:t>
      </w:r>
      <w:proofErr w:type="spellStart"/>
      <w:r w:rsidRPr="001B19CA">
        <w:t>OFF</w:t>
      </w:r>
      <w:proofErr w:type="spellEnd"/>
    </w:p>
    <w:p w14:paraId="140D284A" w14:textId="77777777" w:rsidR="0041037A" w:rsidRPr="001B19CA" w:rsidRDefault="0041037A">
      <w:pPr>
        <w:pStyle w:val="Examplebody"/>
      </w:pPr>
      <w:r w:rsidRPr="001B19CA">
        <w:t xml:space="preserve">       Phosphate                 ON            OFF                </w:t>
      </w:r>
      <w:proofErr w:type="spellStart"/>
      <w:r w:rsidRPr="001B19CA">
        <w:t>OFF</w:t>
      </w:r>
      <w:proofErr w:type="spellEnd"/>
    </w:p>
    <w:p w14:paraId="57CF4B9D" w14:textId="77777777" w:rsidR="0041037A" w:rsidRPr="001B19CA" w:rsidRDefault="0041037A">
      <w:pPr>
        <w:pStyle w:val="Examplebody"/>
      </w:pPr>
      <w:r w:rsidRPr="001B19CA">
        <w:t xml:space="preserve">       Ammonium                  ON            OFF                </w:t>
      </w:r>
      <w:proofErr w:type="spellStart"/>
      <w:r w:rsidRPr="001B19CA">
        <w:t>OFF</w:t>
      </w:r>
      <w:proofErr w:type="spellEnd"/>
    </w:p>
    <w:p w14:paraId="4694B0BC" w14:textId="77777777" w:rsidR="0041037A" w:rsidRPr="001B19CA" w:rsidRDefault="0041037A">
      <w:pPr>
        <w:pStyle w:val="Examplebody"/>
      </w:pPr>
      <w:r w:rsidRPr="001B19CA">
        <w:t xml:space="preserve">       Nitrate nitrite           ON            OFF                </w:t>
      </w:r>
      <w:proofErr w:type="spellStart"/>
      <w:r w:rsidRPr="001B19CA">
        <w:t>OFF</w:t>
      </w:r>
      <w:proofErr w:type="spellEnd"/>
    </w:p>
    <w:p w14:paraId="514CE8F3" w14:textId="77777777" w:rsidR="0041037A" w:rsidRPr="001B19CA" w:rsidRDefault="0041037A">
      <w:pPr>
        <w:pStyle w:val="Examplebody"/>
      </w:pPr>
      <w:r w:rsidRPr="001B19CA">
        <w:t xml:space="preserve">       Dissolved silica         OFF            </w:t>
      </w:r>
      <w:proofErr w:type="spellStart"/>
      <w:r w:rsidRPr="001B19CA">
        <w:t>OFF</w:t>
      </w:r>
      <w:proofErr w:type="spellEnd"/>
      <w:r w:rsidRPr="001B19CA">
        <w:t xml:space="preserve">                </w:t>
      </w:r>
      <w:proofErr w:type="spellStart"/>
      <w:r w:rsidRPr="001B19CA">
        <w:t>OFF</w:t>
      </w:r>
      <w:proofErr w:type="spellEnd"/>
    </w:p>
    <w:p w14:paraId="0E918527" w14:textId="77777777" w:rsidR="0041037A" w:rsidRPr="001B19CA" w:rsidRDefault="0041037A">
      <w:pPr>
        <w:pStyle w:val="Examplebody"/>
      </w:pPr>
      <w:r w:rsidRPr="001B19CA">
        <w:t xml:space="preserve">       Particulate silica       OFF            </w:t>
      </w:r>
      <w:proofErr w:type="spellStart"/>
      <w:r w:rsidRPr="001B19CA">
        <w:t>OFF</w:t>
      </w:r>
      <w:proofErr w:type="spellEnd"/>
      <w:r w:rsidRPr="001B19CA">
        <w:t xml:space="preserve">                </w:t>
      </w:r>
      <w:proofErr w:type="spellStart"/>
      <w:r w:rsidRPr="001B19CA">
        <w:t>OFF</w:t>
      </w:r>
      <w:proofErr w:type="spellEnd"/>
    </w:p>
    <w:p w14:paraId="7FADD898" w14:textId="77777777" w:rsidR="0041037A" w:rsidRPr="001B19CA" w:rsidRDefault="0041037A">
      <w:pPr>
        <w:pStyle w:val="Examplebody"/>
      </w:pPr>
      <w:r w:rsidRPr="001B19CA">
        <w:t xml:space="preserve">       Total Iron               OFF            </w:t>
      </w:r>
      <w:proofErr w:type="spellStart"/>
      <w:r w:rsidRPr="001B19CA">
        <w:t>OFF</w:t>
      </w:r>
      <w:proofErr w:type="spellEnd"/>
      <w:r w:rsidRPr="001B19CA">
        <w:t xml:space="preserve">                </w:t>
      </w:r>
      <w:proofErr w:type="spellStart"/>
      <w:r w:rsidRPr="001B19CA">
        <w:t>OFF</w:t>
      </w:r>
      <w:proofErr w:type="spellEnd"/>
    </w:p>
    <w:p w14:paraId="4B5B3E99" w14:textId="77777777" w:rsidR="0041037A" w:rsidRPr="001B19CA" w:rsidRDefault="0041037A">
      <w:pPr>
        <w:pStyle w:val="Examplebody"/>
      </w:pPr>
      <w:r w:rsidRPr="001B19CA">
        <w:t xml:space="preserve">       Labile DOM                ON            OFF                </w:t>
      </w:r>
      <w:proofErr w:type="spellStart"/>
      <w:r w:rsidRPr="001B19CA">
        <w:t>OFF</w:t>
      </w:r>
      <w:proofErr w:type="spellEnd"/>
    </w:p>
    <w:p w14:paraId="067D4555" w14:textId="77777777" w:rsidR="0041037A" w:rsidRPr="001B19CA" w:rsidRDefault="0041037A">
      <w:pPr>
        <w:pStyle w:val="Examplebody"/>
      </w:pPr>
      <w:r w:rsidRPr="001B19CA">
        <w:t xml:space="preserve">       </w:t>
      </w:r>
      <w:proofErr w:type="spellStart"/>
      <w:r w:rsidRPr="001B19CA">
        <w:t>Refractory_DOM</w:t>
      </w:r>
      <w:proofErr w:type="spellEnd"/>
      <w:r w:rsidRPr="001B19CA">
        <w:t xml:space="preserve">            ON            OFF                </w:t>
      </w:r>
      <w:proofErr w:type="spellStart"/>
      <w:r w:rsidRPr="001B19CA">
        <w:t>OFF</w:t>
      </w:r>
      <w:proofErr w:type="spellEnd"/>
    </w:p>
    <w:p w14:paraId="0ED987E0" w14:textId="77777777" w:rsidR="0041037A" w:rsidRPr="001B19CA" w:rsidRDefault="0041037A">
      <w:pPr>
        <w:pStyle w:val="Examplebody"/>
      </w:pPr>
      <w:r w:rsidRPr="001B19CA">
        <w:t xml:space="preserve">       Labile POM                ON            OFF                </w:t>
      </w:r>
      <w:proofErr w:type="spellStart"/>
      <w:r w:rsidRPr="001B19CA">
        <w:t>OFF</w:t>
      </w:r>
      <w:proofErr w:type="spellEnd"/>
    </w:p>
    <w:p w14:paraId="4A3E667B" w14:textId="77777777" w:rsidR="0041037A" w:rsidRPr="001B19CA" w:rsidRDefault="0041037A">
      <w:pPr>
        <w:pStyle w:val="Examplebody"/>
      </w:pPr>
      <w:r w:rsidRPr="001B19CA">
        <w:t xml:space="preserve">       Refractory POM           OFF            </w:t>
      </w:r>
      <w:proofErr w:type="spellStart"/>
      <w:r w:rsidRPr="001B19CA">
        <w:t>OFF</w:t>
      </w:r>
      <w:proofErr w:type="spellEnd"/>
      <w:r w:rsidRPr="001B19CA">
        <w:t xml:space="preserve">                </w:t>
      </w:r>
      <w:proofErr w:type="spellStart"/>
      <w:r w:rsidRPr="001B19CA">
        <w:t>OFF</w:t>
      </w:r>
      <w:proofErr w:type="spellEnd"/>
    </w:p>
    <w:p w14:paraId="56EE48CF" w14:textId="77777777" w:rsidR="0041037A" w:rsidRPr="001B19CA" w:rsidRDefault="0041037A">
      <w:pPr>
        <w:pStyle w:val="Examplebody"/>
      </w:pPr>
      <w:r w:rsidRPr="001B19CA">
        <w:t xml:space="preserve">       Algae                     ON            OFF                </w:t>
      </w:r>
      <w:proofErr w:type="spellStart"/>
      <w:r w:rsidRPr="001B19CA">
        <w:t>OFF</w:t>
      </w:r>
      <w:proofErr w:type="spellEnd"/>
    </w:p>
    <w:p w14:paraId="0E6C1C06" w14:textId="77777777" w:rsidR="0041037A" w:rsidRPr="001B19CA" w:rsidRDefault="0041037A">
      <w:pPr>
        <w:pStyle w:val="Examplebody"/>
      </w:pPr>
      <w:r w:rsidRPr="001B19CA">
        <w:t xml:space="preserve">       Dissolved oxygen          ON            OFF                </w:t>
      </w:r>
      <w:proofErr w:type="spellStart"/>
      <w:r w:rsidRPr="001B19CA">
        <w:t>OFF</w:t>
      </w:r>
      <w:proofErr w:type="spellEnd"/>
    </w:p>
    <w:p w14:paraId="647BB817" w14:textId="77777777" w:rsidR="0041037A" w:rsidRPr="001B19CA" w:rsidRDefault="0041037A">
      <w:pPr>
        <w:pStyle w:val="Examplebody"/>
      </w:pPr>
      <w:r w:rsidRPr="001B19CA">
        <w:t xml:space="preserve">       Inorganic carbon         OFF            </w:t>
      </w:r>
      <w:proofErr w:type="spellStart"/>
      <w:r w:rsidRPr="001B19CA">
        <w:t>OFF</w:t>
      </w:r>
      <w:proofErr w:type="spellEnd"/>
      <w:r w:rsidRPr="001B19CA">
        <w:t xml:space="preserve">                </w:t>
      </w:r>
      <w:proofErr w:type="spellStart"/>
      <w:r w:rsidRPr="001B19CA">
        <w:t>OFF</w:t>
      </w:r>
      <w:proofErr w:type="spellEnd"/>
    </w:p>
    <w:p w14:paraId="7952471C" w14:textId="77777777" w:rsidR="0041037A" w:rsidRPr="001B19CA" w:rsidRDefault="0041037A">
      <w:pPr>
        <w:pStyle w:val="Examplebody"/>
      </w:pPr>
      <w:r w:rsidRPr="001B19CA">
        <w:t xml:space="preserve">       Alkalinity               OFF            </w:t>
      </w:r>
      <w:proofErr w:type="spellStart"/>
      <w:r w:rsidRPr="001B19CA">
        <w:t>OFF</w:t>
      </w:r>
      <w:proofErr w:type="spellEnd"/>
      <w:r w:rsidRPr="001B19CA">
        <w:t xml:space="preserve">                </w:t>
      </w:r>
      <w:proofErr w:type="spellStart"/>
      <w:r w:rsidRPr="001B19CA">
        <w:t>OFF</w:t>
      </w:r>
      <w:proofErr w:type="spellEnd"/>
    </w:p>
    <w:p w14:paraId="647EE791" w14:textId="77777777" w:rsidR="0041037A" w:rsidRPr="001B19CA" w:rsidRDefault="0041037A">
      <w:pPr>
        <w:pStyle w:val="Examplebody"/>
      </w:pPr>
      <w:r w:rsidRPr="001B19CA">
        <w:lastRenderedPageBreak/>
        <w:t xml:space="preserve">     Derived Variables</w:t>
      </w:r>
    </w:p>
    <w:p w14:paraId="7386A32E" w14:textId="77777777" w:rsidR="0041037A" w:rsidRPr="001B19CA" w:rsidRDefault="0041037A">
      <w:pPr>
        <w:pStyle w:val="Examplebody"/>
      </w:pPr>
      <w:r w:rsidRPr="001B19CA">
        <w:t xml:space="preserve">                   Constituent               Computation</w:t>
      </w:r>
    </w:p>
    <w:p w14:paraId="0F2EFF12" w14:textId="77777777" w:rsidR="0041037A" w:rsidRPr="001B19CA" w:rsidRDefault="0041037A">
      <w:pPr>
        <w:pStyle w:val="Examplebody"/>
      </w:pPr>
      <w:r w:rsidRPr="001B19CA">
        <w:t xml:space="preserve">                    [</w:t>
      </w:r>
      <w:proofErr w:type="gramStart"/>
      <w:r w:rsidRPr="001B19CA">
        <w:t xml:space="preserve">CDNAME]   </w:t>
      </w:r>
      <w:proofErr w:type="gramEnd"/>
      <w:r w:rsidRPr="001B19CA">
        <w:t xml:space="preserve">                [CDWBC]</w:t>
      </w:r>
    </w:p>
    <w:p w14:paraId="18FC039F" w14:textId="77777777" w:rsidR="0041037A" w:rsidRPr="001B19CA" w:rsidRDefault="0041037A">
      <w:pPr>
        <w:pStyle w:val="Examplebody"/>
      </w:pPr>
      <w:r w:rsidRPr="001B19CA">
        <w:t xml:space="preserve">       Dissolved organic carbon, g/m^3           OFF</w:t>
      </w:r>
    </w:p>
    <w:p w14:paraId="1723B970" w14:textId="77777777" w:rsidR="0041037A" w:rsidRPr="001B19CA" w:rsidRDefault="0041037A">
      <w:pPr>
        <w:pStyle w:val="Examplebody"/>
      </w:pPr>
      <w:r w:rsidRPr="001B19CA">
        <w:t xml:space="preserve">       Particulate organic carbon, g/m^3         OFF</w:t>
      </w:r>
    </w:p>
    <w:p w14:paraId="508DCCE3" w14:textId="77777777" w:rsidR="0041037A" w:rsidRPr="001B19CA" w:rsidRDefault="0041037A">
      <w:pPr>
        <w:pStyle w:val="Examplebody"/>
      </w:pPr>
      <w:r w:rsidRPr="001B19CA">
        <w:t xml:space="preserve">       Total organic carbon, g/m^3               OFF</w:t>
      </w:r>
    </w:p>
    <w:p w14:paraId="6AF9FA14" w14:textId="77777777" w:rsidR="0041037A" w:rsidRPr="001B19CA" w:rsidRDefault="0041037A">
      <w:pPr>
        <w:pStyle w:val="Examplebody"/>
      </w:pPr>
      <w:r w:rsidRPr="001B19CA">
        <w:t xml:space="preserve">       Dissolved organic nitrogen, g/m^3         OFF</w:t>
      </w:r>
    </w:p>
    <w:p w14:paraId="12FBB466" w14:textId="77777777" w:rsidR="0041037A" w:rsidRPr="001B19CA" w:rsidRDefault="0041037A">
      <w:pPr>
        <w:pStyle w:val="Examplebody"/>
      </w:pPr>
      <w:r w:rsidRPr="001B19CA">
        <w:t xml:space="preserve">       Particulate organic nitrogen, g/m^3       OFF</w:t>
      </w:r>
    </w:p>
    <w:p w14:paraId="5D446C84" w14:textId="77777777" w:rsidR="0041037A" w:rsidRPr="001B19CA" w:rsidRDefault="0041037A">
      <w:pPr>
        <w:pStyle w:val="Examplebody"/>
      </w:pPr>
      <w:r w:rsidRPr="001B19CA">
        <w:t xml:space="preserve">       Total organic nitrogen, g/m^3             OFF</w:t>
      </w:r>
    </w:p>
    <w:p w14:paraId="2503FE63" w14:textId="77777777" w:rsidR="0041037A" w:rsidRPr="001B19CA" w:rsidRDefault="0041037A">
      <w:pPr>
        <w:pStyle w:val="Examplebody"/>
      </w:pPr>
      <w:r w:rsidRPr="001B19CA">
        <w:t xml:space="preserve">       Total nitrogen, g/m^3                     OFF</w:t>
      </w:r>
    </w:p>
    <w:p w14:paraId="2542EE2A" w14:textId="77777777" w:rsidR="0041037A" w:rsidRPr="001B19CA" w:rsidRDefault="0041037A">
      <w:pPr>
        <w:pStyle w:val="Examplebody"/>
      </w:pPr>
      <w:r w:rsidRPr="001B19CA">
        <w:t xml:space="preserve">       Dissolved organic phosphorus, mg/m^3      OFF</w:t>
      </w:r>
    </w:p>
    <w:p w14:paraId="13B77EB4" w14:textId="77777777" w:rsidR="0041037A" w:rsidRPr="001B19CA" w:rsidRDefault="0041037A">
      <w:pPr>
        <w:pStyle w:val="Examplebody"/>
      </w:pPr>
      <w:r w:rsidRPr="001B19CA">
        <w:t xml:space="preserve">       Particulate organic phosphorus, mg/m^3    OFF</w:t>
      </w:r>
    </w:p>
    <w:p w14:paraId="018470C6" w14:textId="77777777" w:rsidR="0041037A" w:rsidRPr="001B19CA" w:rsidRDefault="0041037A">
      <w:pPr>
        <w:pStyle w:val="Examplebody"/>
      </w:pPr>
      <w:r w:rsidRPr="001B19CA">
        <w:t xml:space="preserve">       Total organic phosphorus, mg/m^3          OFF</w:t>
      </w:r>
    </w:p>
    <w:p w14:paraId="50E703F1" w14:textId="77777777" w:rsidR="0041037A" w:rsidRPr="001B19CA" w:rsidRDefault="0041037A">
      <w:pPr>
        <w:pStyle w:val="Examplebody"/>
      </w:pPr>
      <w:r w:rsidRPr="001B19CA">
        <w:t xml:space="preserve">       Total phosphorus, mg/m^3                  OFF</w:t>
      </w:r>
    </w:p>
    <w:p w14:paraId="498F0E3E" w14:textId="77777777" w:rsidR="0041037A" w:rsidRPr="001B19CA" w:rsidRDefault="0041037A">
      <w:pPr>
        <w:pStyle w:val="Examplebody"/>
      </w:pPr>
      <w:r w:rsidRPr="001B19CA">
        <w:t xml:space="preserve">       Algal production, g/m^2/day               OFF</w:t>
      </w:r>
    </w:p>
    <w:p w14:paraId="10222FBA" w14:textId="77777777" w:rsidR="0041037A" w:rsidRPr="001B19CA" w:rsidRDefault="0041037A">
      <w:pPr>
        <w:pStyle w:val="Examplebody"/>
      </w:pPr>
      <w:r w:rsidRPr="001B19CA">
        <w:t xml:space="preserve">       Chlorophyll a, mg/m^3                     OFF</w:t>
      </w:r>
    </w:p>
    <w:p w14:paraId="0A8DA5D3" w14:textId="77777777" w:rsidR="0041037A" w:rsidRPr="001B19CA" w:rsidRDefault="0041037A">
      <w:pPr>
        <w:pStyle w:val="Examplebody"/>
      </w:pPr>
      <w:r w:rsidRPr="001B19CA">
        <w:t xml:space="preserve">       Total algae, g/m^3                        OFF</w:t>
      </w:r>
    </w:p>
    <w:p w14:paraId="771F4C6B" w14:textId="77777777" w:rsidR="0041037A" w:rsidRPr="001B19CA" w:rsidRDefault="0041037A">
      <w:pPr>
        <w:pStyle w:val="Examplebody"/>
      </w:pPr>
      <w:r w:rsidRPr="001B19CA">
        <w:t xml:space="preserve">       Oxygen gas saturation, %                  OFF</w:t>
      </w:r>
    </w:p>
    <w:p w14:paraId="06C38AA1" w14:textId="77777777" w:rsidR="0041037A" w:rsidRPr="001B19CA" w:rsidRDefault="0041037A">
      <w:pPr>
        <w:pStyle w:val="Examplebody"/>
      </w:pPr>
      <w:r w:rsidRPr="001B19CA">
        <w:t xml:space="preserve">       Total suspended solids, g/m^3             OFF</w:t>
      </w:r>
    </w:p>
    <w:p w14:paraId="16A9E961" w14:textId="77777777" w:rsidR="0041037A" w:rsidRPr="001B19CA" w:rsidRDefault="0041037A">
      <w:pPr>
        <w:pStyle w:val="Examplebody"/>
      </w:pPr>
      <w:r w:rsidRPr="001B19CA">
        <w:t xml:space="preserve">       Total inorganic suspended </w:t>
      </w:r>
      <w:proofErr w:type="gramStart"/>
      <w:r w:rsidRPr="001B19CA">
        <w:t>solids,g</w:t>
      </w:r>
      <w:proofErr w:type="gramEnd"/>
      <w:r w:rsidRPr="001B19CA">
        <w:t>/m^3    OFF</w:t>
      </w:r>
    </w:p>
    <w:p w14:paraId="0F6AEC22" w14:textId="77777777" w:rsidR="0041037A" w:rsidRPr="001B19CA" w:rsidRDefault="0041037A">
      <w:pPr>
        <w:pStyle w:val="Examplebody"/>
      </w:pPr>
      <w:r w:rsidRPr="001B19CA">
        <w:t xml:space="preserve">       Total Kheldahl nitrogen, g/m^3            OFF</w:t>
      </w:r>
    </w:p>
    <w:p w14:paraId="13F1892E" w14:textId="77777777" w:rsidR="0041037A" w:rsidRPr="001B19CA" w:rsidRDefault="0041037A">
      <w:pPr>
        <w:pStyle w:val="Examplebody"/>
      </w:pPr>
      <w:r w:rsidRPr="001B19CA">
        <w:t xml:space="preserve">       Carbonaceous ultimate BOD, g/m^3          OFF</w:t>
      </w:r>
    </w:p>
    <w:p w14:paraId="34285F5C" w14:textId="77777777" w:rsidR="0041037A" w:rsidRPr="001B19CA" w:rsidRDefault="0041037A">
      <w:pPr>
        <w:pStyle w:val="Examplebody"/>
      </w:pPr>
      <w:r w:rsidRPr="001B19CA">
        <w:t xml:space="preserve">       pH                                        OFF</w:t>
      </w:r>
    </w:p>
    <w:p w14:paraId="0BDF285D" w14:textId="77777777" w:rsidR="0041037A" w:rsidRPr="001B19CA" w:rsidRDefault="0041037A">
      <w:pPr>
        <w:pStyle w:val="Examplebody"/>
      </w:pPr>
      <w:r w:rsidRPr="001B19CA">
        <w:t xml:space="preserve">       Carbon dioxide, g/m^3                     OFF</w:t>
      </w:r>
    </w:p>
    <w:p w14:paraId="0B1C2665" w14:textId="77777777" w:rsidR="0041037A" w:rsidRPr="001B19CA" w:rsidRDefault="0041037A">
      <w:pPr>
        <w:pStyle w:val="Examplebody"/>
      </w:pPr>
      <w:r w:rsidRPr="001B19CA">
        <w:t xml:space="preserve">       Bicarbonate, g/m^3                        OFF</w:t>
      </w:r>
    </w:p>
    <w:p w14:paraId="51F9A36B" w14:textId="77777777" w:rsidR="0041037A" w:rsidRPr="001B19CA" w:rsidRDefault="0041037A">
      <w:pPr>
        <w:pStyle w:val="Examplebody"/>
      </w:pPr>
      <w:r w:rsidRPr="001B19CA">
        <w:t xml:space="preserve">       Carbonate, g/m^3                          OFF</w:t>
      </w:r>
    </w:p>
    <w:p w14:paraId="70FF1895" w14:textId="77777777" w:rsidR="0041037A" w:rsidRPr="001B19CA" w:rsidRDefault="0041037A">
      <w:pPr>
        <w:pStyle w:val="Examplebody"/>
      </w:pPr>
      <w:r w:rsidRPr="001B19CA">
        <w:t xml:space="preserve">   Tributary 1</w:t>
      </w:r>
    </w:p>
    <w:p w14:paraId="055F0EBC" w14:textId="77777777" w:rsidR="0041037A" w:rsidRPr="001B19CA" w:rsidRDefault="0041037A">
      <w:pPr>
        <w:pStyle w:val="Examplebody"/>
      </w:pPr>
      <w:r w:rsidRPr="001B19CA">
        <w:t xml:space="preserve">     State Variables</w:t>
      </w:r>
    </w:p>
    <w:p w14:paraId="2AC4E67D" w14:textId="77777777" w:rsidR="0041037A" w:rsidRPr="001B19CA" w:rsidRDefault="0041037A">
      <w:pPr>
        <w:pStyle w:val="Examplebody"/>
      </w:pPr>
      <w:r w:rsidRPr="001B19CA">
        <w:t xml:space="preserve">       Constituent             Inflow</w:t>
      </w:r>
    </w:p>
    <w:p w14:paraId="5ECB18FC" w14:textId="77777777" w:rsidR="0041037A" w:rsidRPr="001B19CA" w:rsidRDefault="0041037A">
      <w:pPr>
        <w:pStyle w:val="Examplebody"/>
      </w:pPr>
      <w:r w:rsidRPr="001B19CA">
        <w:t xml:space="preserve">         [</w:t>
      </w:r>
      <w:proofErr w:type="gramStart"/>
      <w:r w:rsidRPr="001B19CA">
        <w:t xml:space="preserve">CNAME]   </w:t>
      </w:r>
      <w:proofErr w:type="gramEnd"/>
      <w:r w:rsidRPr="001B19CA">
        <w:t xml:space="preserve">           [CINTRC]</w:t>
      </w:r>
    </w:p>
    <w:p w14:paraId="308A51A4" w14:textId="77777777" w:rsidR="0041037A" w:rsidRPr="001B19CA" w:rsidRDefault="0041037A">
      <w:pPr>
        <w:pStyle w:val="Examplebody"/>
      </w:pPr>
      <w:r w:rsidRPr="001B19CA">
        <w:t xml:space="preserve">       Dissolved solids          ON</w:t>
      </w:r>
    </w:p>
    <w:p w14:paraId="456ACF1A" w14:textId="77777777" w:rsidR="0041037A" w:rsidRPr="001B19CA" w:rsidRDefault="0041037A">
      <w:pPr>
        <w:pStyle w:val="Examplebody"/>
      </w:pPr>
      <w:r w:rsidRPr="001B19CA">
        <w:t xml:space="preserve">       Residence time           OFF</w:t>
      </w:r>
    </w:p>
    <w:p w14:paraId="2D980013" w14:textId="77777777" w:rsidR="0041037A" w:rsidRPr="001B19CA" w:rsidRDefault="0041037A">
      <w:pPr>
        <w:pStyle w:val="Examplebody"/>
      </w:pPr>
      <w:r w:rsidRPr="001B19CA">
        <w:t xml:space="preserve">       Suspended solids1         ON</w:t>
      </w:r>
    </w:p>
    <w:p w14:paraId="3B479465" w14:textId="77777777" w:rsidR="0041037A" w:rsidRPr="001B19CA" w:rsidRDefault="0041037A">
      <w:pPr>
        <w:pStyle w:val="Examplebody"/>
      </w:pPr>
      <w:r w:rsidRPr="001B19CA">
        <w:t xml:space="preserve">       Phosphate                 ON</w:t>
      </w:r>
    </w:p>
    <w:p w14:paraId="4414C913" w14:textId="77777777" w:rsidR="0041037A" w:rsidRPr="001B19CA" w:rsidRDefault="0041037A">
      <w:pPr>
        <w:pStyle w:val="Examplebody"/>
      </w:pPr>
      <w:r w:rsidRPr="001B19CA">
        <w:t xml:space="preserve">       Ammonium                  ON</w:t>
      </w:r>
    </w:p>
    <w:p w14:paraId="6C72A455" w14:textId="77777777" w:rsidR="0041037A" w:rsidRPr="001B19CA" w:rsidRDefault="0041037A">
      <w:pPr>
        <w:pStyle w:val="Examplebody"/>
      </w:pPr>
      <w:r w:rsidRPr="001B19CA">
        <w:t xml:space="preserve">       Nitrate nitrite           ON</w:t>
      </w:r>
    </w:p>
    <w:p w14:paraId="05174732" w14:textId="77777777" w:rsidR="0041037A" w:rsidRPr="001B19CA" w:rsidRDefault="0041037A">
      <w:pPr>
        <w:pStyle w:val="Examplebody"/>
      </w:pPr>
      <w:r w:rsidRPr="001B19CA">
        <w:t xml:space="preserve">       Dissolved silica         OFF</w:t>
      </w:r>
    </w:p>
    <w:p w14:paraId="6912F572" w14:textId="77777777" w:rsidR="0041037A" w:rsidRPr="001B19CA" w:rsidRDefault="0041037A">
      <w:pPr>
        <w:pStyle w:val="Examplebody"/>
      </w:pPr>
      <w:r w:rsidRPr="001B19CA">
        <w:t xml:space="preserve">       Particulate silica       OFF</w:t>
      </w:r>
    </w:p>
    <w:p w14:paraId="175EFDAB" w14:textId="77777777" w:rsidR="0041037A" w:rsidRPr="001B19CA" w:rsidRDefault="0041037A">
      <w:pPr>
        <w:pStyle w:val="Examplebody"/>
      </w:pPr>
      <w:r w:rsidRPr="001B19CA">
        <w:t xml:space="preserve">       Total Iron               OFF</w:t>
      </w:r>
    </w:p>
    <w:p w14:paraId="32364823" w14:textId="77777777" w:rsidR="0041037A" w:rsidRPr="001B19CA" w:rsidRDefault="0041037A">
      <w:pPr>
        <w:pStyle w:val="Examplebody"/>
      </w:pPr>
      <w:r w:rsidRPr="001B19CA">
        <w:t xml:space="preserve">       Labile DOM                ON</w:t>
      </w:r>
    </w:p>
    <w:p w14:paraId="677A3756" w14:textId="77777777" w:rsidR="0041037A" w:rsidRPr="001B19CA" w:rsidRDefault="0041037A">
      <w:pPr>
        <w:pStyle w:val="Examplebody"/>
      </w:pPr>
      <w:r w:rsidRPr="001B19CA">
        <w:t xml:space="preserve">       Refractory_DOM            ON</w:t>
      </w:r>
    </w:p>
    <w:p w14:paraId="56A9C92A" w14:textId="77777777" w:rsidR="0041037A" w:rsidRPr="001B19CA" w:rsidRDefault="0041037A">
      <w:pPr>
        <w:pStyle w:val="Examplebody"/>
      </w:pPr>
      <w:r w:rsidRPr="001B19CA">
        <w:t xml:space="preserve">       Labile POM                ON</w:t>
      </w:r>
    </w:p>
    <w:p w14:paraId="4A9731D0" w14:textId="77777777" w:rsidR="0041037A" w:rsidRPr="001B19CA" w:rsidRDefault="0041037A">
      <w:pPr>
        <w:pStyle w:val="Examplebody"/>
      </w:pPr>
      <w:r w:rsidRPr="001B19CA">
        <w:t xml:space="preserve">       Refractory POM           OFF</w:t>
      </w:r>
    </w:p>
    <w:p w14:paraId="255EE56F" w14:textId="77777777" w:rsidR="0041037A" w:rsidRPr="001B19CA" w:rsidRDefault="0041037A">
      <w:pPr>
        <w:pStyle w:val="Examplebody"/>
      </w:pPr>
      <w:r w:rsidRPr="001B19CA">
        <w:t xml:space="preserve">       Algae                     ON</w:t>
      </w:r>
    </w:p>
    <w:p w14:paraId="4494AA3E" w14:textId="77777777" w:rsidR="0041037A" w:rsidRPr="001B19CA" w:rsidRDefault="0041037A">
      <w:pPr>
        <w:pStyle w:val="Examplebody"/>
      </w:pPr>
      <w:r w:rsidRPr="001B19CA">
        <w:t xml:space="preserve">       Dissolved oxygen          ON</w:t>
      </w:r>
    </w:p>
    <w:p w14:paraId="1653DAFA" w14:textId="77777777" w:rsidR="0041037A" w:rsidRPr="001B19CA" w:rsidRDefault="0041037A">
      <w:pPr>
        <w:pStyle w:val="Examplebody"/>
      </w:pPr>
      <w:r w:rsidRPr="001B19CA">
        <w:t xml:space="preserve">       Inorganic carbon         OFF</w:t>
      </w:r>
    </w:p>
    <w:p w14:paraId="2A04631E" w14:textId="77777777" w:rsidR="0041037A" w:rsidRPr="001B19CA" w:rsidRDefault="0041037A">
      <w:pPr>
        <w:pStyle w:val="Examplebody"/>
      </w:pPr>
      <w:r w:rsidRPr="001B19CA">
        <w:t xml:space="preserve">       Alkalinity               OFF</w:t>
      </w:r>
    </w:p>
    <w:p w14:paraId="055B3584" w14:textId="77777777" w:rsidR="0041037A" w:rsidRPr="001B19CA" w:rsidRDefault="0041037A">
      <w:pPr>
        <w:pStyle w:val="Examplebody"/>
      </w:pPr>
      <w:r w:rsidRPr="001B19CA">
        <w:t xml:space="preserve">   Waterbody 1</w:t>
      </w:r>
    </w:p>
    <w:p w14:paraId="1720C499" w14:textId="77777777" w:rsidR="0041037A" w:rsidRPr="001B19CA" w:rsidRDefault="0041037A">
      <w:pPr>
        <w:pStyle w:val="Examplebody"/>
      </w:pPr>
      <w:r w:rsidRPr="001B19CA">
        <w:t xml:space="preserve">     Constituent Rates</w:t>
      </w:r>
    </w:p>
    <w:p w14:paraId="5F22EB89" w14:textId="77777777" w:rsidR="0041037A" w:rsidRPr="001B19CA" w:rsidRDefault="0041037A">
      <w:pPr>
        <w:pStyle w:val="Examplebody"/>
      </w:pPr>
      <w:r w:rsidRPr="001B19CA">
        <w:t xml:space="preserve">       Constituent             Rate/Coefficient</w:t>
      </w:r>
    </w:p>
    <w:p w14:paraId="59B2CB52" w14:textId="77777777" w:rsidR="0041037A" w:rsidRPr="001B19CA" w:rsidRDefault="0041037A">
      <w:pPr>
        <w:pStyle w:val="Examplebody"/>
      </w:pPr>
      <w:r w:rsidRPr="001B19CA">
        <w:t xml:space="preserve">       Residence time     Temperature </w:t>
      </w:r>
      <w:proofErr w:type="spellStart"/>
      <w:r w:rsidRPr="001B19CA">
        <w:t>mult</w:t>
      </w:r>
      <w:proofErr w:type="spellEnd"/>
      <w:r w:rsidRPr="001B19CA">
        <w:t xml:space="preserve">  </w:t>
      </w:r>
      <w:proofErr w:type="gramStart"/>
      <w:r w:rsidRPr="001B19CA">
        <w:t xml:space="preserve">   [</w:t>
      </w:r>
      <w:proofErr w:type="gramEnd"/>
      <w:r w:rsidRPr="001B19CA">
        <w:t>CGQ10] = 0.000</w:t>
      </w:r>
    </w:p>
    <w:p w14:paraId="3B2EFFDA" w14:textId="77777777" w:rsidR="0041037A" w:rsidRPr="001B19CA" w:rsidRDefault="0041037A">
      <w:pPr>
        <w:pStyle w:val="Examplebody"/>
      </w:pPr>
      <w:r w:rsidRPr="001B19CA">
        <w:t xml:space="preserve">                          0-Order Decay     </w:t>
      </w:r>
      <w:proofErr w:type="gramStart"/>
      <w:r w:rsidRPr="001B19CA">
        <w:t xml:space="preserve">   [</w:t>
      </w:r>
      <w:proofErr w:type="gramEnd"/>
      <w:r w:rsidRPr="001B19CA">
        <w:t>CG0DK] =-1.000/day</w:t>
      </w:r>
    </w:p>
    <w:p w14:paraId="151A19BA" w14:textId="77777777" w:rsidR="0041037A" w:rsidRPr="001B19CA" w:rsidRDefault="0041037A">
      <w:pPr>
        <w:pStyle w:val="Examplebody"/>
      </w:pPr>
      <w:r w:rsidRPr="001B19CA">
        <w:t xml:space="preserve">                          1-Order Decay     </w:t>
      </w:r>
      <w:proofErr w:type="gramStart"/>
      <w:r w:rsidRPr="001B19CA">
        <w:t xml:space="preserve">   [</w:t>
      </w:r>
      <w:proofErr w:type="gramEnd"/>
      <w:r w:rsidRPr="001B19CA">
        <w:t>CG1DK] = 0.000/day</w:t>
      </w:r>
    </w:p>
    <w:p w14:paraId="2559ABA5" w14:textId="77777777" w:rsidR="0041037A" w:rsidRPr="001B19CA" w:rsidRDefault="0041037A">
      <w:pPr>
        <w:pStyle w:val="Examplebody"/>
      </w:pPr>
      <w:r w:rsidRPr="001B19CA">
        <w:t xml:space="preserve">                          Settling            </w:t>
      </w:r>
      <w:proofErr w:type="gramStart"/>
      <w:r w:rsidRPr="001B19CA">
        <w:t xml:space="preserve">   [</w:t>
      </w:r>
      <w:proofErr w:type="gramEnd"/>
      <w:r w:rsidRPr="001B19CA">
        <w:t>CGS] = 0.000 m/day</w:t>
      </w:r>
    </w:p>
    <w:p w14:paraId="7C1A9FD2" w14:textId="77777777" w:rsidR="0041037A" w:rsidRPr="001B19CA" w:rsidRDefault="0041037A">
      <w:pPr>
        <w:pStyle w:val="Examplebody"/>
      </w:pPr>
      <w:r w:rsidRPr="001B19CA">
        <w:t xml:space="preserve">       Suspended solids   Settling         </w:t>
      </w:r>
      <w:proofErr w:type="gramStart"/>
      <w:r w:rsidRPr="001B19CA">
        <w:t xml:space="preserve">   [</w:t>
      </w:r>
      <w:proofErr w:type="gramEnd"/>
      <w:r w:rsidRPr="001B19CA">
        <w:t>SSS] = 1.000 m/day</w:t>
      </w:r>
    </w:p>
    <w:p w14:paraId="2472350D" w14:textId="77777777" w:rsidR="0041037A" w:rsidRPr="001B19CA" w:rsidRDefault="0041037A">
      <w:pPr>
        <w:pStyle w:val="Examplebody"/>
      </w:pPr>
      <w:r w:rsidRPr="001B19CA">
        <w:t xml:space="preserve">       Labile DOM         Decay            </w:t>
      </w:r>
      <w:proofErr w:type="gramStart"/>
      <w:r w:rsidRPr="001B19CA">
        <w:t xml:space="preserve">   [</w:t>
      </w:r>
      <w:proofErr w:type="gramEnd"/>
      <w:r w:rsidRPr="001B19CA">
        <w:t>LDOMDK] = 0.120 /day</w:t>
      </w:r>
    </w:p>
    <w:p w14:paraId="4C69EDA4" w14:textId="77777777" w:rsidR="0041037A" w:rsidRPr="001B19CA" w:rsidRDefault="0041037A">
      <w:pPr>
        <w:pStyle w:val="Examplebody"/>
      </w:pPr>
      <w:r w:rsidRPr="001B19CA">
        <w:t xml:space="preserve">                          to refractory     </w:t>
      </w:r>
      <w:proofErr w:type="gramStart"/>
      <w:r w:rsidRPr="001B19CA">
        <w:t xml:space="preserve">   [</w:t>
      </w:r>
      <w:proofErr w:type="gramEnd"/>
      <w:r w:rsidRPr="001B19CA">
        <w:t>LRDDK] = 0.001 /day</w:t>
      </w:r>
    </w:p>
    <w:p w14:paraId="16CE9614" w14:textId="77777777" w:rsidR="0041037A" w:rsidRPr="001B19CA" w:rsidRDefault="0041037A">
      <w:pPr>
        <w:pStyle w:val="Examplebody"/>
      </w:pPr>
      <w:r w:rsidRPr="001B19CA">
        <w:t xml:space="preserve">       Refractory DOM     Decay            </w:t>
      </w:r>
      <w:proofErr w:type="gramStart"/>
      <w:r w:rsidRPr="001B19CA">
        <w:t xml:space="preserve">   [</w:t>
      </w:r>
      <w:proofErr w:type="gramEnd"/>
      <w:r w:rsidRPr="001B19CA">
        <w:t>RDOMDK] = 0.001 /day</w:t>
      </w:r>
    </w:p>
    <w:p w14:paraId="0E604D84" w14:textId="77777777" w:rsidR="0041037A" w:rsidRPr="001B19CA" w:rsidRDefault="0041037A">
      <w:pPr>
        <w:pStyle w:val="Examplebody"/>
      </w:pPr>
      <w:r w:rsidRPr="001B19CA">
        <w:t xml:space="preserve">       Labile POM         Decay            </w:t>
      </w:r>
      <w:proofErr w:type="gramStart"/>
      <w:r w:rsidRPr="001B19CA">
        <w:t xml:space="preserve">   [</w:t>
      </w:r>
      <w:proofErr w:type="gramEnd"/>
      <w:r w:rsidRPr="001B19CA">
        <w:t>LPOMDK] = 0.060 /day</w:t>
      </w:r>
    </w:p>
    <w:p w14:paraId="1F8A8909" w14:textId="77777777" w:rsidR="0041037A" w:rsidRPr="001B19CA" w:rsidRDefault="0041037A">
      <w:pPr>
        <w:pStyle w:val="Examplebody"/>
      </w:pPr>
      <w:r w:rsidRPr="001B19CA">
        <w:t xml:space="preserve">                          to refractory     </w:t>
      </w:r>
      <w:proofErr w:type="gramStart"/>
      <w:r w:rsidRPr="001B19CA">
        <w:t xml:space="preserve">   [</w:t>
      </w:r>
      <w:proofErr w:type="gramEnd"/>
      <w:r w:rsidRPr="001B19CA">
        <w:t>LRPDK] = 0.001 /day</w:t>
      </w:r>
    </w:p>
    <w:p w14:paraId="20B7EE12" w14:textId="77777777" w:rsidR="0041037A" w:rsidRPr="001B19CA" w:rsidRDefault="0041037A">
      <w:pPr>
        <w:pStyle w:val="Examplebody"/>
      </w:pPr>
      <w:r w:rsidRPr="001B19CA">
        <w:t xml:space="preserve">                          Settling           </w:t>
      </w:r>
      <w:proofErr w:type="gramStart"/>
      <w:r w:rsidRPr="001B19CA">
        <w:t xml:space="preserve">   [</w:t>
      </w:r>
      <w:proofErr w:type="gramEnd"/>
      <w:r w:rsidRPr="001B19CA">
        <w:t>POMS] = 0.350 m/day</w:t>
      </w:r>
    </w:p>
    <w:p w14:paraId="4B34ED2C" w14:textId="77777777" w:rsidR="0041037A" w:rsidRPr="001B19CA" w:rsidRDefault="0041037A">
      <w:pPr>
        <w:pStyle w:val="Examplebody"/>
      </w:pPr>
      <w:r w:rsidRPr="001B19CA">
        <w:t xml:space="preserve">       Refractory POM     Decay            </w:t>
      </w:r>
      <w:proofErr w:type="gramStart"/>
      <w:r w:rsidRPr="001B19CA">
        <w:t xml:space="preserve">   [</w:t>
      </w:r>
      <w:proofErr w:type="gramEnd"/>
      <w:r w:rsidRPr="001B19CA">
        <w:t>RPOMDK] = 0.010 /day</w:t>
      </w:r>
    </w:p>
    <w:p w14:paraId="487B9982" w14:textId="77777777" w:rsidR="0041037A" w:rsidRPr="001B19CA" w:rsidRDefault="0041037A">
      <w:pPr>
        <w:pStyle w:val="Examplebody"/>
      </w:pPr>
      <w:r w:rsidRPr="001B19CA">
        <w:t xml:space="preserve">       Algal </w:t>
      </w:r>
      <w:proofErr w:type="gramStart"/>
      <w:r w:rsidRPr="001B19CA">
        <w:t>group  1</w:t>
      </w:r>
      <w:proofErr w:type="gramEnd"/>
      <w:r w:rsidRPr="001B19CA">
        <w:t xml:space="preserve">     Growth                  [AG] = 1.100 /day</w:t>
      </w:r>
    </w:p>
    <w:p w14:paraId="48BCF8FA" w14:textId="77777777" w:rsidR="0041037A" w:rsidRPr="001B19CA" w:rsidRDefault="0041037A">
      <w:pPr>
        <w:pStyle w:val="Examplebody"/>
      </w:pPr>
      <w:r w:rsidRPr="001B19CA">
        <w:t xml:space="preserve">                          Mortality            </w:t>
      </w:r>
      <w:proofErr w:type="gramStart"/>
      <w:r w:rsidRPr="001B19CA">
        <w:t xml:space="preserve">   [</w:t>
      </w:r>
      <w:proofErr w:type="gramEnd"/>
      <w:r w:rsidRPr="001B19CA">
        <w:t>AM] = 0.010 /day</w:t>
      </w:r>
    </w:p>
    <w:p w14:paraId="14A8661D" w14:textId="77777777" w:rsidR="0041037A" w:rsidRPr="001B19CA" w:rsidRDefault="0041037A">
      <w:pPr>
        <w:pStyle w:val="Examplebody"/>
      </w:pPr>
      <w:r w:rsidRPr="001B19CA">
        <w:t xml:space="preserve">                          Excretion            </w:t>
      </w:r>
      <w:proofErr w:type="gramStart"/>
      <w:r w:rsidRPr="001B19CA">
        <w:t xml:space="preserve">   [</w:t>
      </w:r>
      <w:proofErr w:type="gramEnd"/>
      <w:r w:rsidRPr="001B19CA">
        <w:t>AE] = 0.010 /day</w:t>
      </w:r>
    </w:p>
    <w:p w14:paraId="1B623177" w14:textId="77777777" w:rsidR="0041037A" w:rsidRPr="001B19CA" w:rsidRDefault="0041037A">
      <w:pPr>
        <w:pStyle w:val="Examplebody"/>
      </w:pPr>
      <w:r w:rsidRPr="001B19CA">
        <w:t xml:space="preserve">                          Respiration          </w:t>
      </w:r>
      <w:proofErr w:type="gramStart"/>
      <w:r w:rsidRPr="001B19CA">
        <w:t xml:space="preserve">   [</w:t>
      </w:r>
      <w:proofErr w:type="gramEnd"/>
      <w:r w:rsidRPr="001B19CA">
        <w:t>AR] = 0.020 /day</w:t>
      </w:r>
    </w:p>
    <w:p w14:paraId="21106E49" w14:textId="77777777" w:rsidR="0041037A" w:rsidRPr="001B19CA" w:rsidRDefault="0041037A">
      <w:pPr>
        <w:pStyle w:val="Examplebody"/>
      </w:pPr>
      <w:r w:rsidRPr="001B19CA">
        <w:t xml:space="preserve">                          Settling             </w:t>
      </w:r>
      <w:proofErr w:type="gramStart"/>
      <w:r w:rsidRPr="001B19CA">
        <w:t xml:space="preserve">   [</w:t>
      </w:r>
      <w:proofErr w:type="gramEnd"/>
      <w:r w:rsidRPr="001B19CA">
        <w:t>AS] = 0.140 m/day</w:t>
      </w:r>
    </w:p>
    <w:p w14:paraId="0E63A803" w14:textId="77777777" w:rsidR="0041037A" w:rsidRPr="001B19CA" w:rsidRDefault="0041037A">
      <w:pPr>
        <w:pStyle w:val="Examplebody"/>
      </w:pPr>
      <w:r w:rsidRPr="001B19CA">
        <w:t xml:space="preserve">                          Org-P              </w:t>
      </w:r>
      <w:proofErr w:type="gramStart"/>
      <w:r w:rsidRPr="001B19CA">
        <w:t xml:space="preserve">   [</w:t>
      </w:r>
      <w:proofErr w:type="gramEnd"/>
      <w:r w:rsidRPr="001B19CA">
        <w:t>ALGP] = 0.011</w:t>
      </w:r>
    </w:p>
    <w:p w14:paraId="20312520" w14:textId="77777777" w:rsidR="0041037A" w:rsidRPr="001B19CA" w:rsidRDefault="0041037A">
      <w:pPr>
        <w:pStyle w:val="Examplebody"/>
      </w:pPr>
      <w:r w:rsidRPr="001B19CA">
        <w:lastRenderedPageBreak/>
        <w:t xml:space="preserve">                          Org-N              </w:t>
      </w:r>
      <w:proofErr w:type="gramStart"/>
      <w:r w:rsidRPr="001B19CA">
        <w:t xml:space="preserve">   [</w:t>
      </w:r>
      <w:proofErr w:type="gramEnd"/>
      <w:r w:rsidRPr="001B19CA">
        <w:t>ALGN] = 0.080</w:t>
      </w:r>
    </w:p>
    <w:p w14:paraId="186A12A5" w14:textId="77777777" w:rsidR="0041037A" w:rsidRPr="001B19CA" w:rsidRDefault="0041037A">
      <w:pPr>
        <w:pStyle w:val="Examplebody"/>
      </w:pPr>
      <w:r w:rsidRPr="001B19CA">
        <w:t xml:space="preserve">                          Org-C              </w:t>
      </w:r>
      <w:proofErr w:type="gramStart"/>
      <w:r w:rsidRPr="001B19CA">
        <w:t xml:space="preserve">   [</w:t>
      </w:r>
      <w:proofErr w:type="gramEnd"/>
      <w:r w:rsidRPr="001B19CA">
        <w:t>ALGC] = 0.450</w:t>
      </w:r>
    </w:p>
    <w:p w14:paraId="385A0B80" w14:textId="77777777" w:rsidR="0041037A" w:rsidRPr="001B19CA" w:rsidRDefault="0041037A">
      <w:pPr>
        <w:pStyle w:val="Examplebody"/>
      </w:pPr>
      <w:r w:rsidRPr="001B19CA">
        <w:t xml:space="preserve">                          Org-Si            </w:t>
      </w:r>
      <w:proofErr w:type="gramStart"/>
      <w:r w:rsidRPr="001B19CA">
        <w:t xml:space="preserve">   [</w:t>
      </w:r>
      <w:proofErr w:type="gramEnd"/>
      <w:r w:rsidRPr="001B19CA">
        <w:t>ALGSI] = 0.000</w:t>
      </w:r>
    </w:p>
    <w:p w14:paraId="7177F2E2" w14:textId="77777777" w:rsidR="0041037A" w:rsidRPr="001B19CA" w:rsidRDefault="0041037A">
      <w:pPr>
        <w:pStyle w:val="Examplebody"/>
      </w:pPr>
      <w:r w:rsidRPr="001B19CA">
        <w:t xml:space="preserve">                          </w:t>
      </w:r>
      <w:proofErr w:type="spellStart"/>
      <w:r w:rsidRPr="001B19CA">
        <w:t>Chl</w:t>
      </w:r>
      <w:proofErr w:type="spellEnd"/>
      <w:r w:rsidRPr="001B19CA">
        <w:t xml:space="preserve"> a/algae ratio </w:t>
      </w:r>
      <w:proofErr w:type="gramStart"/>
      <w:r w:rsidRPr="001B19CA">
        <w:t xml:space="preserve">   [</w:t>
      </w:r>
      <w:proofErr w:type="gramEnd"/>
      <w:r w:rsidRPr="001B19CA">
        <w:t>ACHLA] =65.000 ug/mg</w:t>
      </w:r>
    </w:p>
    <w:p w14:paraId="21ADA996" w14:textId="77777777" w:rsidR="0041037A" w:rsidRPr="001B19CA" w:rsidRDefault="0041037A">
      <w:pPr>
        <w:pStyle w:val="Examplebody"/>
      </w:pPr>
      <w:r w:rsidRPr="001B19CA">
        <w:t xml:space="preserve">                          Fraction algae to POM [APOM] </w:t>
      </w:r>
      <w:proofErr w:type="gramStart"/>
      <w:r w:rsidRPr="001B19CA">
        <w:t>=  0.80</w:t>
      </w:r>
      <w:proofErr w:type="gramEnd"/>
    </w:p>
    <w:p w14:paraId="1E4F9F1C" w14:textId="77777777" w:rsidR="0041037A" w:rsidRPr="001B19CA" w:rsidRDefault="0041037A">
      <w:pPr>
        <w:pStyle w:val="Examplebody"/>
      </w:pPr>
    </w:p>
    <w:p w14:paraId="6F97B0D0" w14:textId="77777777" w:rsidR="0041037A" w:rsidRPr="001B19CA" w:rsidRDefault="0041037A">
      <w:pPr>
        <w:pStyle w:val="Examplebody"/>
      </w:pPr>
      <w:r w:rsidRPr="001B19CA">
        <w:t xml:space="preserve">       Phosphorous        Release         </w:t>
      </w:r>
      <w:proofErr w:type="gramStart"/>
      <w:r w:rsidRPr="001B19CA">
        <w:t xml:space="preserve">   [</w:t>
      </w:r>
      <w:proofErr w:type="gramEnd"/>
      <w:r w:rsidRPr="001B19CA">
        <w:t>PO4R] = 0.015 g/m^2/day</w:t>
      </w:r>
    </w:p>
    <w:p w14:paraId="29670BE2" w14:textId="77777777" w:rsidR="0041037A" w:rsidRPr="001B19CA" w:rsidRDefault="0041037A">
      <w:pPr>
        <w:pStyle w:val="Examplebody"/>
      </w:pPr>
      <w:r w:rsidRPr="001B19CA">
        <w:t xml:space="preserve">       Ammonium           Decay          </w:t>
      </w:r>
      <w:proofErr w:type="gramStart"/>
      <w:r w:rsidRPr="001B19CA">
        <w:t xml:space="preserve">   [</w:t>
      </w:r>
      <w:proofErr w:type="gramEnd"/>
      <w:r w:rsidRPr="001B19CA">
        <w:t>NH4DK] = 0.120 /day</w:t>
      </w:r>
    </w:p>
    <w:p w14:paraId="713F9B5D" w14:textId="77777777" w:rsidR="0041037A" w:rsidRPr="001B19CA" w:rsidRDefault="0041037A">
      <w:pPr>
        <w:pStyle w:val="Examplebody"/>
      </w:pPr>
      <w:r w:rsidRPr="001B19CA">
        <w:t xml:space="preserve">                          Release         </w:t>
      </w:r>
      <w:proofErr w:type="gramStart"/>
      <w:r w:rsidRPr="001B19CA">
        <w:t xml:space="preserve">   [</w:t>
      </w:r>
      <w:proofErr w:type="gramEnd"/>
      <w:r w:rsidRPr="001B19CA">
        <w:t>NH4R] = 0.080 g/m^2/day</w:t>
      </w:r>
    </w:p>
    <w:p w14:paraId="30383CD1" w14:textId="77777777" w:rsidR="0041037A" w:rsidRPr="001B19CA" w:rsidRDefault="0041037A">
      <w:pPr>
        <w:pStyle w:val="Examplebody"/>
      </w:pPr>
      <w:r w:rsidRPr="001B19CA">
        <w:t xml:space="preserve">       Nitrate-Nitrite    Decay          </w:t>
      </w:r>
      <w:proofErr w:type="gramStart"/>
      <w:r w:rsidRPr="001B19CA">
        <w:t xml:space="preserve">   [</w:t>
      </w:r>
      <w:proofErr w:type="gramEnd"/>
      <w:r w:rsidRPr="001B19CA">
        <w:t>NO3DK] = 0.102 /day</w:t>
      </w:r>
    </w:p>
    <w:p w14:paraId="7881E57B" w14:textId="77777777" w:rsidR="0041037A" w:rsidRPr="001B19CA" w:rsidRDefault="0041037A">
      <w:pPr>
        <w:pStyle w:val="Examplebody"/>
      </w:pPr>
      <w:r w:rsidRPr="001B19CA">
        <w:t xml:space="preserve">       Silica             Decay          </w:t>
      </w:r>
      <w:proofErr w:type="gramStart"/>
      <w:r w:rsidRPr="001B19CA">
        <w:t xml:space="preserve">   [</w:t>
      </w:r>
      <w:proofErr w:type="gramEnd"/>
      <w:r w:rsidRPr="001B19CA">
        <w:t>PSIDK] = 0.100 /day</w:t>
      </w:r>
    </w:p>
    <w:p w14:paraId="2A4D8B6F" w14:textId="77777777" w:rsidR="0041037A" w:rsidRPr="001B19CA" w:rsidRDefault="0041037A">
      <w:pPr>
        <w:pStyle w:val="Examplebody"/>
      </w:pPr>
      <w:r w:rsidRPr="001B19CA">
        <w:t xml:space="preserve">                          Release         </w:t>
      </w:r>
      <w:proofErr w:type="gramStart"/>
      <w:r w:rsidRPr="001B19CA">
        <w:t xml:space="preserve">   [</w:t>
      </w:r>
      <w:proofErr w:type="gramEnd"/>
      <w:r w:rsidRPr="001B19CA">
        <w:t>DSIR] = 0.300 g/m^2/day</w:t>
      </w:r>
    </w:p>
    <w:p w14:paraId="7BEADC97" w14:textId="77777777" w:rsidR="0041037A" w:rsidRPr="001B19CA" w:rsidRDefault="0041037A">
      <w:pPr>
        <w:pStyle w:val="Examplebody"/>
      </w:pPr>
      <w:r w:rsidRPr="001B19CA">
        <w:t xml:space="preserve">                          Settling        </w:t>
      </w:r>
      <w:proofErr w:type="gramStart"/>
      <w:r w:rsidRPr="001B19CA">
        <w:t xml:space="preserve">   [</w:t>
      </w:r>
      <w:proofErr w:type="gramEnd"/>
      <w:r w:rsidRPr="001B19CA">
        <w:t>PSIS] = 0.100 m/day</w:t>
      </w:r>
    </w:p>
    <w:p w14:paraId="7C1D80B1" w14:textId="77777777" w:rsidR="0041037A" w:rsidRPr="001B19CA" w:rsidRDefault="0041037A">
      <w:pPr>
        <w:pStyle w:val="Examplebody"/>
      </w:pPr>
      <w:r w:rsidRPr="001B19CA">
        <w:t xml:space="preserve">       Sediment           Decay          </w:t>
      </w:r>
      <w:proofErr w:type="gramStart"/>
      <w:r w:rsidRPr="001B19CA">
        <w:t xml:space="preserve">   [</w:t>
      </w:r>
      <w:proofErr w:type="gramEnd"/>
      <w:r w:rsidRPr="001B19CA">
        <w:t>SEDDK] = 0.080 /day</w:t>
      </w:r>
    </w:p>
    <w:p w14:paraId="12DEFF9D" w14:textId="77777777" w:rsidR="0041037A" w:rsidRPr="001B19CA" w:rsidRDefault="0041037A">
      <w:pPr>
        <w:pStyle w:val="Examplebody"/>
      </w:pPr>
      <w:r w:rsidRPr="001B19CA">
        <w:t xml:space="preserve">       Iron               Settling         </w:t>
      </w:r>
      <w:proofErr w:type="gramStart"/>
      <w:r w:rsidRPr="001B19CA">
        <w:t xml:space="preserve">   [</w:t>
      </w:r>
      <w:proofErr w:type="gramEnd"/>
      <w:r w:rsidRPr="001B19CA">
        <w:t>FES] = 2.000 m/day</w:t>
      </w:r>
    </w:p>
    <w:p w14:paraId="1000E083" w14:textId="77777777" w:rsidR="0041037A" w:rsidRPr="001B19CA" w:rsidRDefault="0041037A">
      <w:pPr>
        <w:pStyle w:val="Examplebody"/>
      </w:pPr>
      <w:r w:rsidRPr="001B19CA">
        <w:t xml:space="preserve">                          Release          </w:t>
      </w:r>
      <w:proofErr w:type="gramStart"/>
      <w:r w:rsidRPr="001B19CA">
        <w:t xml:space="preserve">   [</w:t>
      </w:r>
      <w:proofErr w:type="gramEnd"/>
      <w:r w:rsidRPr="001B19CA">
        <w:t>FER] = 0.500 g/m^2/day</w:t>
      </w:r>
    </w:p>
    <w:p w14:paraId="0CB1B718" w14:textId="77777777" w:rsidR="0041037A" w:rsidRPr="001B19CA" w:rsidRDefault="0041037A">
      <w:pPr>
        <w:pStyle w:val="Examplebody"/>
      </w:pPr>
      <w:r w:rsidRPr="001B19CA">
        <w:t xml:space="preserve">       Oxygen             Sediment demand  </w:t>
      </w:r>
      <w:proofErr w:type="gramStart"/>
      <w:r w:rsidRPr="001B19CA">
        <w:t xml:space="preserve">   [</w:t>
      </w:r>
      <w:proofErr w:type="gramEnd"/>
      <w:r w:rsidRPr="001B19CA">
        <w:t xml:space="preserve">SOD] =   1.0  1.0  1.0  1.0  1.0  1.0  1.0 </w:t>
      </w:r>
    </w:p>
    <w:p w14:paraId="18C9BB5C" w14:textId="77777777" w:rsidR="0041037A" w:rsidRPr="001B19CA" w:rsidRDefault="0041037A">
      <w:pPr>
        <w:pStyle w:val="Examplebody"/>
      </w:pPr>
      <w:r w:rsidRPr="001B19CA">
        <w:t xml:space="preserve">                                                        </w:t>
      </w:r>
      <w:proofErr w:type="gramStart"/>
      <w:r w:rsidRPr="001B19CA">
        <w:t>1.0  1.0</w:t>
      </w:r>
      <w:proofErr w:type="gramEnd"/>
      <w:r w:rsidRPr="001B19CA">
        <w:t xml:space="preserve">  1.0  1.0  1.0  1.0  1.0 </w:t>
      </w:r>
    </w:p>
    <w:p w14:paraId="0E256F46" w14:textId="77777777" w:rsidR="0041037A" w:rsidRPr="001B19CA" w:rsidRDefault="0041037A">
      <w:pPr>
        <w:pStyle w:val="Examplebody"/>
      </w:pPr>
      <w:r w:rsidRPr="001B19CA">
        <w:t xml:space="preserve">                                                        </w:t>
      </w:r>
      <w:proofErr w:type="gramStart"/>
      <w:r w:rsidRPr="001B19CA">
        <w:t>1.0  1.0</w:t>
      </w:r>
      <w:proofErr w:type="gramEnd"/>
      <w:r w:rsidRPr="001B19CA">
        <w:t xml:space="preserve">  1.0  1.0  1.0  1.0  1.0 </w:t>
      </w:r>
    </w:p>
    <w:p w14:paraId="4D2A8268" w14:textId="77777777" w:rsidR="0041037A" w:rsidRPr="001B19CA" w:rsidRDefault="0041037A">
      <w:pPr>
        <w:pStyle w:val="Examplebody"/>
      </w:pPr>
      <w:r w:rsidRPr="001B19CA">
        <w:t xml:space="preserve">                                                        </w:t>
      </w:r>
      <w:proofErr w:type="gramStart"/>
      <w:r w:rsidRPr="001B19CA">
        <w:t>1.0  1.0</w:t>
      </w:r>
      <w:proofErr w:type="gramEnd"/>
      <w:r w:rsidRPr="001B19CA">
        <w:t xml:space="preserve">  1.0  1.0  1.0  1.0  1.0 </w:t>
      </w:r>
    </w:p>
    <w:p w14:paraId="72D9AF89" w14:textId="77777777" w:rsidR="0041037A" w:rsidRPr="001B19CA" w:rsidRDefault="0041037A">
      <w:pPr>
        <w:pStyle w:val="Examplebody"/>
      </w:pPr>
      <w:r w:rsidRPr="001B19CA">
        <w:t xml:space="preserve">                                                        </w:t>
      </w:r>
      <w:proofErr w:type="gramStart"/>
      <w:r w:rsidRPr="001B19CA">
        <w:t>1.0  1.0</w:t>
      </w:r>
      <w:proofErr w:type="gramEnd"/>
      <w:r w:rsidRPr="001B19CA">
        <w:t xml:space="preserve">  1.0  1.0</w:t>
      </w:r>
    </w:p>
    <w:p w14:paraId="24302038" w14:textId="77777777" w:rsidR="0041037A" w:rsidRPr="001B19CA" w:rsidRDefault="0041037A">
      <w:pPr>
        <w:pStyle w:val="Examplebody"/>
      </w:pPr>
      <w:r w:rsidRPr="001B19CA">
        <w:t xml:space="preserve">                          SOD fraction    </w:t>
      </w:r>
      <w:proofErr w:type="gramStart"/>
      <w:r w:rsidRPr="001B19CA">
        <w:t xml:space="preserve">   [</w:t>
      </w:r>
      <w:proofErr w:type="gramEnd"/>
      <w:r w:rsidRPr="001B19CA">
        <w:t>FSOD] =   1.0</w:t>
      </w:r>
    </w:p>
    <w:p w14:paraId="6550CB26" w14:textId="77777777" w:rsidR="0041037A" w:rsidRPr="001B19CA" w:rsidRDefault="0041037A">
      <w:pPr>
        <w:pStyle w:val="Examplebody"/>
      </w:pPr>
      <w:r w:rsidRPr="001B19CA">
        <w:t xml:space="preserve">                          Sediment </w:t>
      </w:r>
      <w:proofErr w:type="gramStart"/>
      <w:r w:rsidRPr="001B19CA">
        <w:t>fraction  [</w:t>
      </w:r>
      <w:proofErr w:type="gramEnd"/>
      <w:r w:rsidRPr="001B19CA">
        <w:t>FSED] =   1.0</w:t>
      </w:r>
    </w:p>
    <w:p w14:paraId="678E6398" w14:textId="77777777" w:rsidR="0041037A" w:rsidRPr="001B19CA" w:rsidRDefault="0041037A">
      <w:pPr>
        <w:pStyle w:val="Examplebody"/>
      </w:pPr>
      <w:r w:rsidRPr="001B19CA">
        <w:t xml:space="preserve">     Upper Temperature Bounds</w:t>
      </w:r>
    </w:p>
    <w:p w14:paraId="5C8FA28C" w14:textId="77777777" w:rsidR="0041037A" w:rsidRPr="001B19CA" w:rsidRDefault="0041037A">
      <w:pPr>
        <w:pStyle w:val="Examplebody"/>
      </w:pPr>
      <w:r w:rsidRPr="001B19CA">
        <w:t xml:space="preserve">         Constituent   Rate         Upper        Max Upper</w:t>
      </w:r>
    </w:p>
    <w:p w14:paraId="0D5BB705" w14:textId="77777777" w:rsidR="0041037A" w:rsidRPr="001B19CA" w:rsidRDefault="0041037A">
      <w:pPr>
        <w:pStyle w:val="Examplebody"/>
      </w:pPr>
      <w:r w:rsidRPr="001B19CA">
        <w:t xml:space="preserve">       Ammonium       Decay </w:t>
      </w:r>
      <w:proofErr w:type="gramStart"/>
      <w:r w:rsidRPr="001B19CA">
        <w:t xml:space="preserve">   [</w:t>
      </w:r>
      <w:proofErr w:type="gramEnd"/>
      <w:r w:rsidRPr="001B19CA">
        <w:t>NH4T1] =  5.0 [NH4T2] = 25.0</w:t>
      </w:r>
    </w:p>
    <w:p w14:paraId="1288EC59" w14:textId="77777777" w:rsidR="0041037A" w:rsidRPr="001B19CA" w:rsidRDefault="0041037A">
      <w:pPr>
        <w:pStyle w:val="Examplebody"/>
      </w:pPr>
      <w:r w:rsidRPr="001B19CA">
        <w:t xml:space="preserve">       Nitrate        Decay </w:t>
      </w:r>
      <w:proofErr w:type="gramStart"/>
      <w:r w:rsidRPr="001B19CA">
        <w:t xml:space="preserve">   [</w:t>
      </w:r>
      <w:proofErr w:type="gramEnd"/>
      <w:r w:rsidRPr="001B19CA">
        <w:t>NO3T1] =  5.0 [NO3T2] = 25.0</w:t>
      </w:r>
    </w:p>
    <w:p w14:paraId="29DFC848" w14:textId="77777777" w:rsidR="0041037A" w:rsidRPr="001B19CA" w:rsidRDefault="0041037A">
      <w:pPr>
        <w:pStyle w:val="Examplebody"/>
      </w:pPr>
      <w:r w:rsidRPr="001B19CA">
        <w:t xml:space="preserve">       Organic        Decay  </w:t>
      </w:r>
      <w:proofErr w:type="gramStart"/>
      <w:r w:rsidRPr="001B19CA">
        <w:t xml:space="preserve">   [</w:t>
      </w:r>
      <w:proofErr w:type="gramEnd"/>
      <w:r w:rsidRPr="001B19CA">
        <w:t>OMT1] =  4.0  [OMT2] = 20.0</w:t>
      </w:r>
    </w:p>
    <w:p w14:paraId="0913439B" w14:textId="77777777" w:rsidR="0041037A" w:rsidRPr="001B19CA" w:rsidRDefault="0041037A">
      <w:pPr>
        <w:pStyle w:val="Examplebody"/>
      </w:pPr>
      <w:r w:rsidRPr="001B19CA">
        <w:t xml:space="preserve">       Sediment       Decay </w:t>
      </w:r>
      <w:proofErr w:type="gramStart"/>
      <w:r w:rsidRPr="001B19CA">
        <w:t xml:space="preserve">   [</w:t>
      </w:r>
      <w:proofErr w:type="gramEnd"/>
      <w:r w:rsidRPr="001B19CA">
        <w:t>SEDT1] =  4.0 [SEDT2] = 20.0</w:t>
      </w:r>
    </w:p>
    <w:p w14:paraId="431555CB" w14:textId="77777777" w:rsidR="0041037A" w:rsidRPr="001B19CA" w:rsidRDefault="0041037A">
      <w:pPr>
        <w:pStyle w:val="Examplebody"/>
      </w:pPr>
      <w:r w:rsidRPr="001B19CA">
        <w:t xml:space="preserve">       Algal group </w:t>
      </w:r>
      <w:proofErr w:type="gramStart"/>
      <w:r w:rsidRPr="001B19CA">
        <w:t>1  Growth</w:t>
      </w:r>
      <w:proofErr w:type="gramEnd"/>
      <w:r w:rsidRPr="001B19CA">
        <w:t xml:space="preserve">     [AT1] = 10.0   [AT2] = 30.0</w:t>
      </w:r>
    </w:p>
    <w:p w14:paraId="24892756" w14:textId="77777777" w:rsidR="0041037A" w:rsidRPr="001B19CA" w:rsidRDefault="0041037A">
      <w:pPr>
        <w:pStyle w:val="Examplebody"/>
      </w:pPr>
      <w:r w:rsidRPr="001B19CA">
        <w:t xml:space="preserve">     Lower Temperature Bounds</w:t>
      </w:r>
    </w:p>
    <w:p w14:paraId="3CB6D8DF" w14:textId="77777777" w:rsidR="0041037A" w:rsidRPr="001B19CA" w:rsidRDefault="0041037A">
      <w:pPr>
        <w:pStyle w:val="Examplebody"/>
      </w:pPr>
      <w:r w:rsidRPr="001B19CA">
        <w:t xml:space="preserve">         Constituent   Rate         Lower        Max Lower</w:t>
      </w:r>
    </w:p>
    <w:p w14:paraId="4DAAB98E" w14:textId="77777777" w:rsidR="0041037A" w:rsidRPr="001B19CA" w:rsidRDefault="0041037A">
      <w:pPr>
        <w:pStyle w:val="Examplebody"/>
      </w:pPr>
      <w:r w:rsidRPr="001B19CA">
        <w:t xml:space="preserve">       Algal group </w:t>
      </w:r>
      <w:proofErr w:type="gramStart"/>
      <w:r w:rsidRPr="001B19CA">
        <w:t>1  Growth</w:t>
      </w:r>
      <w:proofErr w:type="gramEnd"/>
      <w:r w:rsidRPr="001B19CA">
        <w:t xml:space="preserve">     [AT3] = 35.0   [AT4] = 40.0</w:t>
      </w:r>
    </w:p>
    <w:p w14:paraId="299D4E8F" w14:textId="77777777" w:rsidR="0041037A" w:rsidRPr="001B19CA" w:rsidRDefault="0041037A">
      <w:pPr>
        <w:pStyle w:val="Examplebody"/>
      </w:pPr>
      <w:r w:rsidRPr="001B19CA">
        <w:t xml:space="preserve">     Stoichiometric Equivalence</w:t>
      </w:r>
    </w:p>
    <w:p w14:paraId="12DB92DA" w14:textId="77777777" w:rsidR="0041037A" w:rsidRPr="001B19CA" w:rsidRDefault="0041037A">
      <w:pPr>
        <w:pStyle w:val="Examplebody"/>
      </w:pPr>
      <w:r w:rsidRPr="001B19CA">
        <w:t xml:space="preserve">       Oxygen</w:t>
      </w:r>
    </w:p>
    <w:p w14:paraId="0C9D72F1" w14:textId="77777777" w:rsidR="0041037A" w:rsidRPr="001B19CA" w:rsidRDefault="0041037A">
      <w:pPr>
        <w:pStyle w:val="Examplebody"/>
      </w:pPr>
      <w:r w:rsidRPr="001B19CA">
        <w:t xml:space="preserve">         Ammonium    </w:t>
      </w:r>
      <w:proofErr w:type="gramStart"/>
      <w:r w:rsidRPr="001B19CA">
        <w:t xml:space="preserve">   [</w:t>
      </w:r>
      <w:proofErr w:type="gramEnd"/>
      <w:r w:rsidRPr="001B19CA">
        <w:t>O2NH4] = 4.57</w:t>
      </w:r>
    </w:p>
    <w:p w14:paraId="0F4F2E71" w14:textId="77777777" w:rsidR="0041037A" w:rsidRPr="001B19CA" w:rsidRDefault="0041037A">
      <w:pPr>
        <w:pStyle w:val="Examplebody"/>
      </w:pPr>
      <w:r w:rsidRPr="001B19CA">
        <w:t xml:space="preserve">         Organic </w:t>
      </w:r>
      <w:proofErr w:type="gramStart"/>
      <w:r w:rsidRPr="001B19CA">
        <w:t>matter  [</w:t>
      </w:r>
      <w:proofErr w:type="gramEnd"/>
      <w:r w:rsidRPr="001B19CA">
        <w:t>O2OM] = 1.40</w:t>
      </w:r>
    </w:p>
    <w:p w14:paraId="6BB562F0" w14:textId="77777777" w:rsidR="0041037A" w:rsidRPr="001B19CA" w:rsidRDefault="0041037A">
      <w:pPr>
        <w:pStyle w:val="Examplebody"/>
      </w:pPr>
      <w:r w:rsidRPr="001B19CA">
        <w:t xml:space="preserve">         Respiration  </w:t>
      </w:r>
      <w:proofErr w:type="gramStart"/>
      <w:r w:rsidRPr="001B19CA">
        <w:t xml:space="preserve">   [</w:t>
      </w:r>
      <w:proofErr w:type="gramEnd"/>
      <w:r w:rsidRPr="001B19CA">
        <w:t>O2AR] = 1.40</w:t>
      </w:r>
    </w:p>
    <w:p w14:paraId="28A192BE" w14:textId="77777777" w:rsidR="0041037A" w:rsidRPr="001B19CA" w:rsidRDefault="0041037A">
      <w:pPr>
        <w:pStyle w:val="Examplebody"/>
      </w:pPr>
      <w:r w:rsidRPr="001B19CA">
        <w:t xml:space="preserve">         Algal growth </w:t>
      </w:r>
      <w:proofErr w:type="gramStart"/>
      <w:r w:rsidRPr="001B19CA">
        <w:t xml:space="preserve">   [</w:t>
      </w:r>
      <w:proofErr w:type="gramEnd"/>
      <w:r w:rsidRPr="001B19CA">
        <w:t>O2AG] = 1.40</w:t>
      </w:r>
    </w:p>
    <w:p w14:paraId="598738BF" w14:textId="77777777" w:rsidR="0041037A" w:rsidRPr="001B19CA" w:rsidRDefault="0041037A">
      <w:pPr>
        <w:pStyle w:val="Examplebody"/>
      </w:pPr>
      <w:r w:rsidRPr="001B19CA">
        <w:t xml:space="preserve">       Organic Matter</w:t>
      </w:r>
    </w:p>
    <w:p w14:paraId="3398DA4B" w14:textId="77777777" w:rsidR="0041037A" w:rsidRPr="001B19CA" w:rsidRDefault="0041037A">
      <w:pPr>
        <w:pStyle w:val="Examplebody"/>
      </w:pPr>
      <w:r w:rsidRPr="001B19CA">
        <w:t xml:space="preserve">         Carbon   </w:t>
      </w:r>
      <w:proofErr w:type="gramStart"/>
      <w:r w:rsidRPr="001B19CA">
        <w:t xml:space="preserve">   [</w:t>
      </w:r>
      <w:proofErr w:type="gramEnd"/>
      <w:r w:rsidRPr="001B19CA">
        <w:t>BIOC] = 0.450</w:t>
      </w:r>
    </w:p>
    <w:p w14:paraId="09FB4019" w14:textId="77777777" w:rsidR="0041037A" w:rsidRPr="001B19CA" w:rsidRDefault="0041037A">
      <w:pPr>
        <w:pStyle w:val="Examplebody"/>
      </w:pPr>
      <w:r w:rsidRPr="001B19CA">
        <w:t xml:space="preserve">         Phosphorous [BIOP] = 0.011</w:t>
      </w:r>
    </w:p>
    <w:p w14:paraId="06D6B230" w14:textId="77777777" w:rsidR="0041037A" w:rsidRPr="001B19CA" w:rsidRDefault="0041037A">
      <w:pPr>
        <w:pStyle w:val="Examplebody"/>
      </w:pPr>
      <w:r w:rsidRPr="001B19CA">
        <w:t xml:space="preserve">         Nitrogen </w:t>
      </w:r>
      <w:proofErr w:type="gramStart"/>
      <w:r w:rsidRPr="001B19CA">
        <w:t xml:space="preserve">   [</w:t>
      </w:r>
      <w:proofErr w:type="gramEnd"/>
      <w:r w:rsidRPr="001B19CA">
        <w:t>BION] = 0.080</w:t>
      </w:r>
    </w:p>
    <w:p w14:paraId="757E8A44" w14:textId="77777777" w:rsidR="0041037A" w:rsidRPr="001B19CA" w:rsidRDefault="0041037A">
      <w:pPr>
        <w:pStyle w:val="Examplebody"/>
      </w:pPr>
      <w:r w:rsidRPr="001B19CA">
        <w:t xml:space="preserve">         Silica  </w:t>
      </w:r>
      <w:proofErr w:type="gramStart"/>
      <w:r w:rsidRPr="001B19CA">
        <w:t xml:space="preserve">   [</w:t>
      </w:r>
      <w:proofErr w:type="gramEnd"/>
      <w:r w:rsidRPr="001B19CA">
        <w:t>BIOSI] = 0.180</w:t>
      </w:r>
    </w:p>
    <w:p w14:paraId="128B40B3" w14:textId="77777777" w:rsidR="0041037A" w:rsidRPr="001B19CA" w:rsidRDefault="0041037A">
      <w:pPr>
        <w:pStyle w:val="Examplebody"/>
      </w:pPr>
      <w:r w:rsidRPr="001B19CA">
        <w:t xml:space="preserve">     Half Saturation</w:t>
      </w:r>
    </w:p>
    <w:p w14:paraId="033DDF62" w14:textId="77777777" w:rsidR="0041037A" w:rsidRPr="001B19CA" w:rsidRDefault="0041037A">
      <w:pPr>
        <w:pStyle w:val="Examplebody"/>
      </w:pPr>
      <w:r w:rsidRPr="001B19CA">
        <w:t xml:space="preserve">       Algal group 1</w:t>
      </w:r>
    </w:p>
    <w:p w14:paraId="77AF6999" w14:textId="77777777" w:rsidR="0041037A" w:rsidRPr="001B19CA" w:rsidRDefault="0041037A">
      <w:pPr>
        <w:pStyle w:val="Examplebody"/>
      </w:pPr>
      <w:r w:rsidRPr="001B19CA">
        <w:t xml:space="preserve">         Phosphorous [AHSP] = 0.009 g/m^3</w:t>
      </w:r>
    </w:p>
    <w:p w14:paraId="1F72F8DD" w14:textId="77777777" w:rsidR="0041037A" w:rsidRPr="001B19CA" w:rsidRDefault="0041037A">
      <w:pPr>
        <w:pStyle w:val="Examplebody"/>
      </w:pPr>
      <w:r w:rsidRPr="001B19CA">
        <w:t xml:space="preserve">         Nitrogen </w:t>
      </w:r>
      <w:proofErr w:type="gramStart"/>
      <w:r w:rsidRPr="001B19CA">
        <w:t xml:space="preserve">   [</w:t>
      </w:r>
      <w:proofErr w:type="gramEnd"/>
      <w:r w:rsidRPr="001B19CA">
        <w:t>AHSN] = 0.014 g/m^3</w:t>
      </w:r>
    </w:p>
    <w:p w14:paraId="18C1FE72" w14:textId="77777777" w:rsidR="0041037A" w:rsidRPr="001B19CA" w:rsidRDefault="0041037A">
      <w:pPr>
        <w:pStyle w:val="Examplebody"/>
      </w:pPr>
      <w:r w:rsidRPr="001B19CA">
        <w:t xml:space="preserve">         Silica  </w:t>
      </w:r>
      <w:proofErr w:type="gramStart"/>
      <w:r w:rsidRPr="001B19CA">
        <w:t xml:space="preserve">   [</w:t>
      </w:r>
      <w:proofErr w:type="gramEnd"/>
      <w:r w:rsidRPr="001B19CA">
        <w:t>AHSSI] = 0.000 g/m^3</w:t>
      </w:r>
    </w:p>
    <w:p w14:paraId="654B0BD1" w14:textId="77777777" w:rsidR="0041037A" w:rsidRPr="001B19CA" w:rsidRDefault="0041037A">
      <w:pPr>
        <w:pStyle w:val="Examplebody"/>
      </w:pPr>
      <w:r w:rsidRPr="001B19CA">
        <w:t xml:space="preserve">     Light</w:t>
      </w:r>
    </w:p>
    <w:p w14:paraId="0B1137CE" w14:textId="77777777" w:rsidR="0041037A" w:rsidRPr="001B19CA" w:rsidRDefault="0041037A">
      <w:pPr>
        <w:pStyle w:val="Examplebody"/>
      </w:pPr>
      <w:r w:rsidRPr="001B19CA">
        <w:t xml:space="preserve">       Attenuation</w:t>
      </w:r>
    </w:p>
    <w:p w14:paraId="2E969C60" w14:textId="77777777" w:rsidR="0041037A" w:rsidRPr="001B19CA" w:rsidRDefault="0041037A">
      <w:pPr>
        <w:pStyle w:val="Examplebody"/>
      </w:pPr>
      <w:r w:rsidRPr="001B19CA">
        <w:t xml:space="preserve">         Surface layer   </w:t>
      </w:r>
      <w:proofErr w:type="gramStart"/>
      <w:r w:rsidRPr="001B19CA">
        <w:t xml:space="preserve">   [</w:t>
      </w:r>
      <w:proofErr w:type="gramEnd"/>
      <w:r w:rsidRPr="001B19CA">
        <w:t>BETA] = 0.45</w:t>
      </w:r>
    </w:p>
    <w:p w14:paraId="62F9CDBD" w14:textId="77777777" w:rsidR="0041037A" w:rsidRPr="001B19CA" w:rsidRDefault="0041037A">
      <w:pPr>
        <w:pStyle w:val="Examplebody"/>
      </w:pPr>
      <w:r w:rsidRPr="001B19CA">
        <w:t xml:space="preserve">         Water          </w:t>
      </w:r>
      <w:proofErr w:type="gramStart"/>
      <w:r w:rsidRPr="001B19CA">
        <w:t xml:space="preserve">   [</w:t>
      </w:r>
      <w:proofErr w:type="gramEnd"/>
      <w:r w:rsidRPr="001B19CA">
        <w:t>EXH2O] = 0.55 /m</w:t>
      </w:r>
    </w:p>
    <w:p w14:paraId="2456B4B6" w14:textId="77777777" w:rsidR="0041037A" w:rsidRPr="001B19CA" w:rsidRDefault="0041037A">
      <w:pPr>
        <w:pStyle w:val="Examplebody"/>
      </w:pPr>
      <w:r w:rsidRPr="001B19CA">
        <w:t xml:space="preserve">         Inorganic solids</w:t>
      </w:r>
      <w:proofErr w:type="gramStart"/>
      <w:r w:rsidRPr="001B19CA">
        <w:t xml:space="preserve">   [</w:t>
      </w:r>
      <w:proofErr w:type="gramEnd"/>
      <w:r w:rsidRPr="001B19CA">
        <w:t>EXSS] = 0.01 /m</w:t>
      </w:r>
    </w:p>
    <w:p w14:paraId="2D5F76EC" w14:textId="77777777" w:rsidR="0041037A" w:rsidRPr="001B19CA" w:rsidRDefault="0041037A">
      <w:pPr>
        <w:pStyle w:val="Examplebody"/>
      </w:pPr>
      <w:r w:rsidRPr="001B19CA">
        <w:t xml:space="preserve">         Organic solids  </w:t>
      </w:r>
      <w:proofErr w:type="gramStart"/>
      <w:r w:rsidRPr="001B19CA">
        <w:t xml:space="preserve">   [</w:t>
      </w:r>
      <w:proofErr w:type="gramEnd"/>
      <w:r w:rsidRPr="001B19CA">
        <w:t>EXOM] = 0.01 /m</w:t>
      </w:r>
    </w:p>
    <w:p w14:paraId="4261F62E" w14:textId="77777777" w:rsidR="0041037A" w:rsidRPr="001B19CA" w:rsidRDefault="0041037A">
      <w:pPr>
        <w:pStyle w:val="Examplebody"/>
      </w:pPr>
      <w:r w:rsidRPr="001B19CA">
        <w:t xml:space="preserve">         Algal group 1    </w:t>
      </w:r>
      <w:proofErr w:type="gramStart"/>
      <w:r w:rsidRPr="001B19CA">
        <w:t xml:space="preserve">   [</w:t>
      </w:r>
      <w:proofErr w:type="gramEnd"/>
      <w:r w:rsidRPr="001B19CA">
        <w:t>EXA] = 0.20 /m</w:t>
      </w:r>
    </w:p>
    <w:p w14:paraId="432E1043" w14:textId="77777777" w:rsidR="0041037A" w:rsidRPr="001B19CA" w:rsidRDefault="0041037A">
      <w:pPr>
        <w:pStyle w:val="Examplebody"/>
      </w:pPr>
      <w:r w:rsidRPr="001B19CA">
        <w:t xml:space="preserve">       Saturation Intensity</w:t>
      </w:r>
    </w:p>
    <w:p w14:paraId="5932B41A" w14:textId="77777777" w:rsidR="0041037A" w:rsidRPr="001B19CA" w:rsidRDefault="0041037A">
      <w:pPr>
        <w:pStyle w:val="Examplebody"/>
      </w:pPr>
      <w:r w:rsidRPr="001B19CA">
        <w:t xml:space="preserve">         Algal group 1 [ASAT] = 150.0 W/m^2</w:t>
      </w:r>
    </w:p>
    <w:p w14:paraId="09343A84" w14:textId="77777777" w:rsidR="0041037A" w:rsidRPr="001B19CA" w:rsidRDefault="0041037A">
      <w:pPr>
        <w:pStyle w:val="Examplebody"/>
      </w:pPr>
      <w:r w:rsidRPr="001B19CA">
        <w:t xml:space="preserve">     Diffusion</w:t>
      </w:r>
    </w:p>
    <w:p w14:paraId="33B5911A" w14:textId="77777777" w:rsidR="0041037A" w:rsidRPr="001B19CA" w:rsidRDefault="0041037A">
      <w:pPr>
        <w:pStyle w:val="Examplebody"/>
      </w:pPr>
      <w:r w:rsidRPr="001B19CA">
        <w:t xml:space="preserve">       Oxygen       </w:t>
      </w:r>
      <w:proofErr w:type="gramStart"/>
      <w:r w:rsidRPr="001B19CA">
        <w:t xml:space="preserve">   [</w:t>
      </w:r>
      <w:proofErr w:type="gramEnd"/>
      <w:r w:rsidRPr="001B19CA">
        <w:t>DMO2] = 2.040E-09 m^2/g</w:t>
      </w:r>
    </w:p>
    <w:p w14:paraId="578C604B" w14:textId="77777777" w:rsidR="0041037A" w:rsidRPr="001B19CA" w:rsidRDefault="0041037A">
      <w:pPr>
        <w:pStyle w:val="Examplebody"/>
      </w:pPr>
      <w:r w:rsidRPr="001B19CA">
        <w:t xml:space="preserve">       Carbon dioxide [DMCO2] = 1.630E-09 m^2/g</w:t>
      </w:r>
    </w:p>
    <w:p w14:paraId="3F5712E2" w14:textId="77777777" w:rsidR="0041037A" w:rsidRPr="001B19CA" w:rsidRDefault="0041037A">
      <w:pPr>
        <w:pStyle w:val="Examplebody"/>
      </w:pPr>
      <w:r w:rsidRPr="001B19CA">
        <w:t xml:space="preserve">     Partitioning Coefficients</w:t>
      </w:r>
    </w:p>
    <w:p w14:paraId="0A7C48B0" w14:textId="77777777" w:rsidR="0041037A" w:rsidRPr="001B19CA" w:rsidRDefault="0041037A">
      <w:pPr>
        <w:pStyle w:val="Examplebody"/>
      </w:pPr>
      <w:r w:rsidRPr="001B19CA">
        <w:t xml:space="preserve">       Phosphorous [PARTP] = 1.200 m^3/g</w:t>
      </w:r>
    </w:p>
    <w:p w14:paraId="5CFD4095" w14:textId="77777777" w:rsidR="0041037A" w:rsidRPr="001B19CA" w:rsidRDefault="0041037A">
      <w:pPr>
        <w:pStyle w:val="Examplebody"/>
      </w:pPr>
      <w:r w:rsidRPr="001B19CA">
        <w:t xml:space="preserve">       Silica  </w:t>
      </w:r>
      <w:proofErr w:type="gramStart"/>
      <w:r w:rsidRPr="001B19CA">
        <w:t xml:space="preserve">   [</w:t>
      </w:r>
      <w:proofErr w:type="gramEnd"/>
      <w:r w:rsidRPr="001B19CA">
        <w:t>PARTSI] = 0.200 m^3/g</w:t>
      </w:r>
    </w:p>
    <w:p w14:paraId="7AA37A41" w14:textId="77777777" w:rsidR="0041037A" w:rsidRPr="001B19CA" w:rsidRDefault="0041037A">
      <w:pPr>
        <w:pStyle w:val="Examplebody"/>
      </w:pPr>
      <w:r w:rsidRPr="001B19CA">
        <w:t xml:space="preserve">     Miscellaneous Constants</w:t>
      </w:r>
    </w:p>
    <w:p w14:paraId="6C95FF8E" w14:textId="77777777" w:rsidR="0041037A" w:rsidRPr="001B19CA" w:rsidRDefault="0041037A">
      <w:pPr>
        <w:pStyle w:val="Examplebody"/>
      </w:pPr>
      <w:r w:rsidRPr="001B19CA">
        <w:t xml:space="preserve">       Aerobic </w:t>
      </w:r>
      <w:r w:rsidR="00F77235" w:rsidRPr="001B19CA">
        <w:t xml:space="preserve">half saturation </w:t>
      </w:r>
      <w:proofErr w:type="gramStart"/>
      <w:r w:rsidR="00F77235" w:rsidRPr="001B19CA">
        <w:t>coeff</w:t>
      </w:r>
      <w:r w:rsidRPr="001B19CA">
        <w:t>[</w:t>
      </w:r>
      <w:proofErr w:type="gramEnd"/>
      <w:r w:rsidR="00F77235" w:rsidRPr="001B19CA">
        <w:t>KDO</w:t>
      </w:r>
      <w:r w:rsidRPr="001B19CA">
        <w:t>]</w:t>
      </w:r>
      <w:r w:rsidR="00F77235" w:rsidRPr="001B19CA">
        <w:t xml:space="preserve"> </w:t>
      </w:r>
      <w:r w:rsidRPr="001B19CA">
        <w:t xml:space="preserve"> =  0.20 g/m^3</w:t>
      </w:r>
    </w:p>
    <w:p w14:paraId="5179D2CF" w14:textId="77777777" w:rsidR="0041037A" w:rsidRPr="001B19CA" w:rsidRDefault="0041037A">
      <w:pPr>
        <w:pStyle w:val="Examplebody"/>
      </w:pPr>
      <w:r w:rsidRPr="001B19CA">
        <w:t xml:space="preserve">       CO2 sediment release      </w:t>
      </w:r>
      <w:proofErr w:type="gramStart"/>
      <w:r w:rsidRPr="001B19CA">
        <w:t xml:space="preserve"> </w:t>
      </w:r>
      <w:r w:rsidR="00F77235" w:rsidRPr="001B19CA">
        <w:t xml:space="preserve">  </w:t>
      </w:r>
      <w:r w:rsidRPr="001B19CA">
        <w:t>[</w:t>
      </w:r>
      <w:proofErr w:type="gramEnd"/>
      <w:r w:rsidRPr="001B19CA">
        <w:t>CO2R] =  0.10 g/m^2/day</w:t>
      </w:r>
    </w:p>
    <w:p w14:paraId="49994283" w14:textId="77777777" w:rsidR="0041037A" w:rsidRPr="00B7030B" w:rsidRDefault="0041037A">
      <w:pPr>
        <w:pStyle w:val="BodyText2"/>
      </w:pPr>
    </w:p>
    <w:p w14:paraId="17998A56" w14:textId="77777777" w:rsidR="0041037A" w:rsidRPr="005E2061" w:rsidRDefault="0041037A" w:rsidP="00434628">
      <w:pPr>
        <w:pStyle w:val="BodyText"/>
        <w:spacing w:after="120"/>
        <w:rPr>
          <w:sz w:val="20"/>
        </w:rPr>
      </w:pPr>
      <w:r w:rsidRPr="005E2061">
        <w:rPr>
          <w:sz w:val="20"/>
        </w:rPr>
        <w:t>The next section contains summary statistics regarding inflows</w:t>
      </w:r>
      <w:r w:rsidR="00DA3FA5" w:rsidRPr="005E2061">
        <w:rPr>
          <w:sz w:val="20"/>
        </w:rPr>
        <w:t>, temperatures,</w:t>
      </w:r>
      <w:r w:rsidRPr="005E2061">
        <w:rPr>
          <w:sz w:val="20"/>
        </w:rPr>
        <w:t xml:space="preserve"> and inflow constituent concentrations. This is useful for screening time-varying input files </w:t>
      </w:r>
      <w:r w:rsidR="007B6AF2">
        <w:rPr>
          <w:sz w:val="20"/>
        </w:rPr>
        <w:t>for accuracy</w:t>
      </w:r>
      <w:r w:rsidRPr="005E2061">
        <w:rPr>
          <w:sz w:val="20"/>
        </w:rPr>
        <w:t>.</w:t>
      </w:r>
    </w:p>
    <w:p w14:paraId="785CCA8C"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1AD35DBD" w14:textId="77777777" w:rsidR="00434628" w:rsidRPr="001B19CA" w:rsidRDefault="0041037A" w:rsidP="00434628">
      <w:pPr>
        <w:pStyle w:val="Examplebody"/>
      </w:pPr>
      <w:r w:rsidRPr="001B19CA">
        <w:t xml:space="preserve"> </w:t>
      </w:r>
      <w:r w:rsidR="00434628" w:rsidRPr="001B19CA">
        <w:t>Inflow Constituent Statistics</w:t>
      </w:r>
    </w:p>
    <w:p w14:paraId="39BFDF52" w14:textId="77777777" w:rsidR="00434628" w:rsidRPr="001B19CA" w:rsidRDefault="00434628" w:rsidP="00434628">
      <w:pPr>
        <w:pStyle w:val="Examplebody"/>
      </w:pPr>
      <w:r w:rsidRPr="001B19CA">
        <w:t xml:space="preserve">    Branch 1</w:t>
      </w:r>
    </w:p>
    <w:p w14:paraId="10E72775" w14:textId="77777777" w:rsidR="00434628" w:rsidRPr="001B19CA" w:rsidRDefault="00434628" w:rsidP="00434628">
      <w:pPr>
        <w:pStyle w:val="Examplebody"/>
      </w:pPr>
      <w:r w:rsidRPr="001B19CA">
        <w:t xml:space="preserve">       Constituent name        Average     Maximum     Minimum</w:t>
      </w:r>
    </w:p>
    <w:p w14:paraId="0EE15EBE" w14:textId="77777777" w:rsidR="00434628" w:rsidRPr="001B19CA" w:rsidRDefault="00434628" w:rsidP="00434628">
      <w:pPr>
        <w:pStyle w:val="Examplebody"/>
      </w:pPr>
      <w:r w:rsidRPr="001B19CA">
        <w:t xml:space="preserve">       Dissolved solids         49.576      99.000      10.000</w:t>
      </w:r>
    </w:p>
    <w:p w14:paraId="76FC4B14" w14:textId="77777777" w:rsidR="00434628" w:rsidRPr="001B19CA" w:rsidRDefault="00434628" w:rsidP="00434628">
      <w:pPr>
        <w:pStyle w:val="Examplebody"/>
      </w:pPr>
      <w:r w:rsidRPr="001B19CA">
        <w:t xml:space="preserve">       Suspended solids1         4.467     156.000       2.000</w:t>
      </w:r>
    </w:p>
    <w:p w14:paraId="47D936FA" w14:textId="77777777" w:rsidR="00434628" w:rsidRPr="001B19CA" w:rsidRDefault="00434628" w:rsidP="00434628">
      <w:pPr>
        <w:pStyle w:val="Examplebody"/>
      </w:pPr>
      <w:r w:rsidRPr="001B19CA">
        <w:t xml:space="preserve">       Phosphate                 0.020       0.020       0.020</w:t>
      </w:r>
    </w:p>
    <w:p w14:paraId="731EE045" w14:textId="77777777" w:rsidR="00434628" w:rsidRPr="001B19CA" w:rsidRDefault="00434628" w:rsidP="00434628">
      <w:pPr>
        <w:pStyle w:val="Examplebody"/>
      </w:pPr>
      <w:r w:rsidRPr="001B19CA">
        <w:t xml:space="preserve">       Ammonium                  0.100       0.100       0.100</w:t>
      </w:r>
    </w:p>
    <w:p w14:paraId="028EB3E7" w14:textId="77777777" w:rsidR="00434628" w:rsidRPr="001B19CA" w:rsidRDefault="00434628" w:rsidP="00434628">
      <w:pPr>
        <w:pStyle w:val="Examplebody"/>
      </w:pPr>
      <w:r w:rsidRPr="001B19CA">
        <w:t xml:space="preserve">       Nitrate nitrite           0.200       0.200       0.200</w:t>
      </w:r>
    </w:p>
    <w:p w14:paraId="379849B5" w14:textId="77777777" w:rsidR="00434628" w:rsidRPr="001B19CA" w:rsidRDefault="00434628" w:rsidP="00434628">
      <w:pPr>
        <w:pStyle w:val="Examplebody"/>
      </w:pPr>
      <w:r w:rsidRPr="001B19CA">
        <w:t xml:space="preserve">       Labile DOM                0.382       0.382       0.382</w:t>
      </w:r>
    </w:p>
    <w:p w14:paraId="685085B6" w14:textId="77777777" w:rsidR="00434628" w:rsidRPr="001B19CA" w:rsidRDefault="00434628" w:rsidP="00434628">
      <w:pPr>
        <w:pStyle w:val="Examplebody"/>
      </w:pPr>
      <w:r w:rsidRPr="001B19CA">
        <w:t xml:space="preserve">       Refractory_DOM            0.892       0.892       0.892</w:t>
      </w:r>
    </w:p>
    <w:p w14:paraId="7426899B" w14:textId="77777777" w:rsidR="00434628" w:rsidRPr="001B19CA" w:rsidRDefault="00434628" w:rsidP="00434628">
      <w:pPr>
        <w:pStyle w:val="Examplebody"/>
      </w:pPr>
      <w:r w:rsidRPr="001B19CA">
        <w:t xml:space="preserve">       Labile POM                0.425       0.425       0.425</w:t>
      </w:r>
    </w:p>
    <w:p w14:paraId="0579EE22" w14:textId="77777777" w:rsidR="00434628" w:rsidRPr="001B19CA" w:rsidRDefault="00434628" w:rsidP="00434628">
      <w:pPr>
        <w:pStyle w:val="Examplebody"/>
      </w:pPr>
      <w:r w:rsidRPr="001B19CA">
        <w:t xml:space="preserve">       Algae                     0.000       0.000       0.000</w:t>
      </w:r>
    </w:p>
    <w:p w14:paraId="31B13457" w14:textId="77777777" w:rsidR="00434628" w:rsidRPr="001B19CA" w:rsidRDefault="00434628" w:rsidP="00434628">
      <w:pPr>
        <w:pStyle w:val="Examplebody"/>
      </w:pPr>
      <w:r w:rsidRPr="001B19CA">
        <w:t xml:space="preserve">       Dissolved oxygen          9.851      14.000       0.000</w:t>
      </w:r>
    </w:p>
    <w:p w14:paraId="7631CAF7" w14:textId="77777777" w:rsidR="00434628" w:rsidRDefault="00434628">
      <w:pPr>
        <w:pStyle w:val="Examplebody"/>
      </w:pPr>
    </w:p>
    <w:p w14:paraId="6F444C01" w14:textId="77777777" w:rsidR="0041037A" w:rsidRPr="001B19CA" w:rsidRDefault="0041037A">
      <w:pPr>
        <w:pStyle w:val="Examplebody"/>
      </w:pPr>
      <w:r w:rsidRPr="001B19CA">
        <w:t>Water Balance Summary</w:t>
      </w:r>
    </w:p>
    <w:p w14:paraId="2A24C052" w14:textId="77777777" w:rsidR="0041037A" w:rsidRPr="001B19CA" w:rsidRDefault="0041037A">
      <w:pPr>
        <w:pStyle w:val="Examplebody"/>
      </w:pPr>
      <w:r w:rsidRPr="001B19CA">
        <w:t xml:space="preserve">   Waterbody 1</w:t>
      </w:r>
    </w:p>
    <w:p w14:paraId="5EF2CA4D" w14:textId="77777777" w:rsidR="0041037A" w:rsidRPr="001B19CA" w:rsidRDefault="0041037A">
      <w:pPr>
        <w:pStyle w:val="Examplebody"/>
      </w:pPr>
      <w:r w:rsidRPr="001B19CA">
        <w:t xml:space="preserve">      total inflows     total outflows</w:t>
      </w:r>
    </w:p>
    <w:p w14:paraId="2347D4E0" w14:textId="77777777" w:rsidR="0041037A" w:rsidRPr="001B19CA" w:rsidRDefault="0041037A">
      <w:pPr>
        <w:pStyle w:val="Examplebody"/>
      </w:pPr>
      <w:r w:rsidRPr="001B19CA">
        <w:t xml:space="preserve">    average  maximum   average  maximum</w:t>
      </w:r>
    </w:p>
    <w:p w14:paraId="15BE543E" w14:textId="77777777" w:rsidR="0041037A" w:rsidRPr="001B19CA" w:rsidRDefault="0041037A">
      <w:pPr>
        <w:pStyle w:val="Examplebody"/>
      </w:pPr>
      <w:r w:rsidRPr="001B19CA">
        <w:t xml:space="preserve">       6.22   124.38      6.25    38.19</w:t>
      </w:r>
    </w:p>
    <w:p w14:paraId="41B29136" w14:textId="77777777" w:rsidR="0041037A" w:rsidRPr="001B19CA" w:rsidRDefault="0041037A">
      <w:pPr>
        <w:pStyle w:val="Examplebody"/>
      </w:pPr>
    </w:p>
    <w:p w14:paraId="7A79916A" w14:textId="77777777" w:rsidR="0041037A" w:rsidRPr="001B19CA" w:rsidRDefault="0041037A">
      <w:pPr>
        <w:pStyle w:val="Examplebody"/>
      </w:pPr>
      <w:r w:rsidRPr="001B19CA">
        <w:t xml:space="preserve">     Branch 1</w:t>
      </w:r>
    </w:p>
    <w:p w14:paraId="24CC96AE" w14:textId="77777777" w:rsidR="0041037A" w:rsidRPr="001B19CA" w:rsidRDefault="0041037A">
      <w:pPr>
        <w:pStyle w:val="Examplebody"/>
      </w:pPr>
      <w:r w:rsidRPr="001B19CA">
        <w:t xml:space="preserve">       Inflows</w:t>
      </w:r>
    </w:p>
    <w:p w14:paraId="57BD5EC3" w14:textId="77777777" w:rsidR="0041037A" w:rsidRPr="001B19CA" w:rsidRDefault="0041037A">
      <w:pPr>
        <w:pStyle w:val="Examplebody"/>
      </w:pPr>
      <w:r w:rsidRPr="001B19CA">
        <w:t xml:space="preserve">              total</w:t>
      </w:r>
    </w:p>
    <w:p w14:paraId="16E9389B" w14:textId="77777777" w:rsidR="0041037A" w:rsidRPr="001B19CA" w:rsidRDefault="0041037A">
      <w:pPr>
        <w:pStyle w:val="Examplebody"/>
      </w:pPr>
      <w:r w:rsidRPr="001B19CA">
        <w:t xml:space="preserve">         average  maximum</w:t>
      </w:r>
    </w:p>
    <w:p w14:paraId="0C2D5D04" w14:textId="77777777" w:rsidR="0041037A" w:rsidRPr="001B19CA" w:rsidRDefault="0041037A">
      <w:pPr>
        <w:pStyle w:val="Examplebody"/>
      </w:pPr>
      <w:r w:rsidRPr="001B19CA">
        <w:t xml:space="preserve">             5.29   124.38</w:t>
      </w:r>
    </w:p>
    <w:p w14:paraId="4356199A" w14:textId="77777777" w:rsidR="0041037A" w:rsidRPr="001B19CA" w:rsidRDefault="0041037A">
      <w:pPr>
        <w:pStyle w:val="Examplebody"/>
      </w:pPr>
      <w:r w:rsidRPr="001B19CA">
        <w:t xml:space="preserve">             upstream         tributaries     distributed tributaries     precipitation</w:t>
      </w:r>
    </w:p>
    <w:p w14:paraId="5920F6CB" w14:textId="77777777" w:rsidR="0041037A" w:rsidRPr="001B19CA" w:rsidRDefault="0041037A">
      <w:pPr>
        <w:pStyle w:val="Examplebody"/>
      </w:pPr>
      <w:r w:rsidRPr="001B19CA">
        <w:t xml:space="preserve">         average  maximum   average  maximum      average  maximum      average  maximum</w:t>
      </w:r>
    </w:p>
    <w:p w14:paraId="60A8BF62" w14:textId="77777777" w:rsidR="0041037A" w:rsidRPr="001B19CA" w:rsidRDefault="0041037A">
      <w:pPr>
        <w:pStyle w:val="Examplebody"/>
      </w:pPr>
      <w:r w:rsidRPr="001B19CA">
        <w:t xml:space="preserve">            5.22   124.38      0.07     1.60         0.00     0.00         0.00     0.00</w:t>
      </w:r>
    </w:p>
    <w:p w14:paraId="44C2F32F" w14:textId="77777777" w:rsidR="0041037A" w:rsidRPr="001B19CA" w:rsidRDefault="0041037A">
      <w:pPr>
        <w:pStyle w:val="Examplebody"/>
      </w:pPr>
      <w:r w:rsidRPr="001B19CA">
        <w:t xml:space="preserve">       Outflows</w:t>
      </w:r>
    </w:p>
    <w:p w14:paraId="05F83116" w14:textId="77777777" w:rsidR="0041037A" w:rsidRPr="001B19CA" w:rsidRDefault="0041037A">
      <w:pPr>
        <w:pStyle w:val="Examplebody"/>
      </w:pPr>
      <w:r w:rsidRPr="001B19CA">
        <w:t xml:space="preserve">              outlets         withdrawals</w:t>
      </w:r>
    </w:p>
    <w:p w14:paraId="1D7FD8C2" w14:textId="77777777" w:rsidR="0041037A" w:rsidRPr="001B19CA" w:rsidRDefault="0041037A">
      <w:pPr>
        <w:pStyle w:val="Examplebody"/>
      </w:pPr>
      <w:r w:rsidRPr="001B19CA">
        <w:t xml:space="preserve">         average  maximum   average  maximum</w:t>
      </w:r>
    </w:p>
    <w:p w14:paraId="4CAB540E" w14:textId="77777777" w:rsidR="0041037A" w:rsidRPr="001B19CA" w:rsidRDefault="0041037A">
      <w:pPr>
        <w:pStyle w:val="Examplebody"/>
      </w:pPr>
      <w:r w:rsidRPr="001B19CA">
        <w:t xml:space="preserve">            6.25    38.19      0.00     0.00</w:t>
      </w:r>
    </w:p>
    <w:p w14:paraId="63C48529" w14:textId="77777777" w:rsidR="00DA3FA5" w:rsidRPr="001B19CA" w:rsidRDefault="00DA3FA5" w:rsidP="00DA3FA5">
      <w:pPr>
        <w:rPr>
          <w:rFonts w:ascii="Courier New" w:hAnsi="Courier New" w:cs="Courier New"/>
        </w:rPr>
      </w:pPr>
    </w:p>
    <w:p w14:paraId="05355B34" w14:textId="77777777" w:rsidR="00DA3FA5" w:rsidRPr="001B19CA" w:rsidRDefault="00DA3FA5" w:rsidP="00DA3FA5">
      <w:pPr>
        <w:pStyle w:val="Examplebody"/>
      </w:pPr>
      <w:r w:rsidRPr="001B19CA">
        <w:t xml:space="preserve">  Branch Inflow Temperature Min/Max</w:t>
      </w:r>
    </w:p>
    <w:p w14:paraId="6AF87D2E" w14:textId="77777777" w:rsidR="00DA3FA5" w:rsidRPr="001B19CA" w:rsidRDefault="00DA3FA5" w:rsidP="00DA3FA5">
      <w:pPr>
        <w:pStyle w:val="Examplebody"/>
      </w:pPr>
      <w:r w:rsidRPr="001B19CA">
        <w:t xml:space="preserve">  Branch(JB)    Maximum Temp(C)     Minimum Temp(C) </w:t>
      </w:r>
    </w:p>
    <w:p w14:paraId="59E73CC1" w14:textId="77777777" w:rsidR="00DA3FA5" w:rsidRPr="001B19CA" w:rsidRDefault="00DA3FA5" w:rsidP="00DA3FA5">
      <w:pPr>
        <w:pStyle w:val="Examplebody"/>
      </w:pPr>
      <w:r w:rsidRPr="001B19CA">
        <w:t xml:space="preserve">          1       0.200E+02          0.187E+01</w:t>
      </w:r>
    </w:p>
    <w:p w14:paraId="17129973" w14:textId="77777777" w:rsidR="00DA3FA5" w:rsidRPr="001B19CA" w:rsidRDefault="00DA3FA5" w:rsidP="00DA3FA5">
      <w:pPr>
        <w:pStyle w:val="Examplebody"/>
      </w:pPr>
    </w:p>
    <w:p w14:paraId="3F958261" w14:textId="77777777" w:rsidR="00DA3FA5" w:rsidRPr="001B19CA" w:rsidRDefault="00DA3FA5" w:rsidP="00DA3FA5">
      <w:pPr>
        <w:pStyle w:val="Examplebody"/>
      </w:pPr>
      <w:r w:rsidRPr="001B19CA">
        <w:t xml:space="preserve">  Tributary Inflow Temperature Min/Max</w:t>
      </w:r>
    </w:p>
    <w:p w14:paraId="65B7A684" w14:textId="77777777" w:rsidR="00DA3FA5" w:rsidRPr="001B19CA" w:rsidRDefault="00DA3FA5" w:rsidP="00DA3FA5">
      <w:pPr>
        <w:pStyle w:val="Examplebody"/>
      </w:pPr>
      <w:r w:rsidRPr="001B19CA">
        <w:t xml:space="preserve">  Tributary(JT)    Maximum Temp(C)     Minimum Temp(C)</w:t>
      </w:r>
    </w:p>
    <w:p w14:paraId="517C09A4" w14:textId="77777777" w:rsidR="00DA3FA5" w:rsidRPr="001B19CA" w:rsidRDefault="00DA3FA5" w:rsidP="00DA3FA5">
      <w:pPr>
        <w:pStyle w:val="Examplebody"/>
      </w:pPr>
      <w:r w:rsidRPr="001B19CA">
        <w:t xml:space="preserve">          1       0.178E+02          0.320E+01</w:t>
      </w:r>
    </w:p>
    <w:p w14:paraId="1E8AC3CE" w14:textId="77777777" w:rsidR="0041037A" w:rsidRPr="001B19CA" w:rsidDel="00742E6F" w:rsidRDefault="0041037A" w:rsidP="00434628">
      <w:pPr>
        <w:pStyle w:val="Examplebody"/>
        <w:rPr>
          <w:del w:id="3932" w:author="Honnalore Steissberg" w:date="2021-08-23T13:21:00Z"/>
        </w:rPr>
      </w:pPr>
      <w:r w:rsidRPr="001B19CA">
        <w:t xml:space="preserve"> </w:t>
      </w:r>
    </w:p>
    <w:p w14:paraId="4C86668A" w14:textId="77777777" w:rsidR="0041037A" w:rsidRPr="00B7030B" w:rsidRDefault="0041037A">
      <w:pPr>
        <w:pStyle w:val="Examplebody"/>
        <w:pPrChange w:id="3933" w:author="Honnalore Steissberg" w:date="2021-08-23T13:21:00Z">
          <w:pPr>
            <w:pStyle w:val="BodyText2"/>
          </w:pPr>
        </w:pPrChange>
      </w:pPr>
    </w:p>
    <w:p w14:paraId="5B189885" w14:textId="482169C8" w:rsidR="0041037A" w:rsidRPr="005E2061" w:rsidRDefault="0041037A">
      <w:pPr>
        <w:pStyle w:val="BodyText"/>
        <w:rPr>
          <w:sz w:val="20"/>
        </w:rPr>
      </w:pPr>
      <w:r w:rsidRPr="005E2061">
        <w:rPr>
          <w:sz w:val="20"/>
        </w:rPr>
        <w:t>Geometric information follows</w:t>
      </w:r>
      <w:ins w:id="3934" w:author="Honnalore Steissberg" w:date="2021-08-23T13:22:00Z">
        <w:r w:rsidR="00625815">
          <w:rPr>
            <w:sz w:val="20"/>
          </w:rPr>
          <w:t>,</w:t>
        </w:r>
      </w:ins>
      <w:r w:rsidRPr="005E2061">
        <w:rPr>
          <w:sz w:val="20"/>
        </w:rPr>
        <w:t xml:space="preserve"> including all information in the control and bathymetry file along with a computed area-volume-elevation table that also includes average width and depth.  Theoretical hydraulic residence at each elevation is also included if the waterbody is a reservoir.  The location of the surface layer is indicated by a [KT] next to the layer number.  The computational grid showing cell widths is then output</w:t>
      </w:r>
      <w:r w:rsidR="009C683E" w:rsidRPr="005E2061">
        <w:rPr>
          <w:sz w:val="20"/>
        </w:rPr>
        <w:t xml:space="preserve">, at the top of which </w:t>
      </w:r>
      <w:del w:id="3935" w:author="Honnalore Steissberg" w:date="2021-08-23T13:24:00Z">
        <w:r w:rsidR="009C683E" w:rsidRPr="005E2061" w:rsidDel="00625815">
          <w:rPr>
            <w:sz w:val="20"/>
          </w:rPr>
          <w:delText xml:space="preserve">is </w:delText>
        </w:r>
      </w:del>
      <w:ins w:id="3936" w:author="Honnalore Steissberg" w:date="2021-08-23T13:24:00Z">
        <w:r w:rsidR="00625815">
          <w:rPr>
            <w:sz w:val="20"/>
          </w:rPr>
          <w:t>are</w:t>
        </w:r>
        <w:r w:rsidR="00625815" w:rsidRPr="005E2061">
          <w:rPr>
            <w:sz w:val="20"/>
          </w:rPr>
          <w:t xml:space="preserve"> </w:t>
        </w:r>
      </w:ins>
      <w:r w:rsidR="009C683E" w:rsidRPr="005E2061">
        <w:rPr>
          <w:sz w:val="20"/>
        </w:rPr>
        <w:t>the segment number and the distance to the end of the branch in m</w:t>
      </w:r>
      <w:r w:rsidRPr="005E2061">
        <w:rPr>
          <w:sz w:val="20"/>
        </w:rPr>
        <w:t>.</w:t>
      </w:r>
    </w:p>
    <w:p w14:paraId="599FFEBB"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69FC32A8" w14:textId="77777777" w:rsidR="0041037A" w:rsidRPr="001B19CA" w:rsidRDefault="0041037A">
      <w:pPr>
        <w:pStyle w:val="Examplebody"/>
      </w:pPr>
      <w:r w:rsidRPr="001B19CA">
        <w:t>Geometry</w:t>
      </w:r>
    </w:p>
    <w:p w14:paraId="0B30585C" w14:textId="77777777" w:rsidR="0041037A" w:rsidRPr="001B19CA" w:rsidRDefault="0041037A">
      <w:pPr>
        <w:pStyle w:val="Examplebody"/>
      </w:pPr>
      <w:r w:rsidRPr="001B19CA">
        <w:t xml:space="preserve">   Overall Grid</w:t>
      </w:r>
    </w:p>
    <w:p w14:paraId="58BA8887" w14:textId="77777777" w:rsidR="0041037A" w:rsidRPr="001B19CA" w:rsidRDefault="0041037A">
      <w:pPr>
        <w:pStyle w:val="Examplebody"/>
      </w:pPr>
      <w:r w:rsidRPr="001B19CA">
        <w:t xml:space="preserve">     Total</w:t>
      </w:r>
    </w:p>
    <w:p w14:paraId="07148B59" w14:textId="77777777" w:rsidR="0041037A" w:rsidRPr="001B19CA" w:rsidRDefault="0041037A">
      <w:pPr>
        <w:pStyle w:val="Examplebody"/>
      </w:pPr>
      <w:r w:rsidRPr="001B19CA">
        <w:t xml:space="preserve">       segments [IMX] = 58</w:t>
      </w:r>
    </w:p>
    <w:p w14:paraId="3A3282D0" w14:textId="77777777" w:rsidR="0041037A" w:rsidRPr="001B19CA" w:rsidRDefault="0041037A">
      <w:pPr>
        <w:pStyle w:val="Examplebody"/>
      </w:pPr>
      <w:r w:rsidRPr="001B19CA">
        <w:t xml:space="preserve">       layers   [KMX] = 39</w:t>
      </w:r>
    </w:p>
    <w:p w14:paraId="3ED14938" w14:textId="77777777" w:rsidR="0041037A" w:rsidRPr="001B19CA" w:rsidRDefault="0041037A">
      <w:pPr>
        <w:pStyle w:val="Examplebody"/>
      </w:pPr>
      <w:r w:rsidRPr="001B19CA">
        <w:t xml:space="preserve">       branches [NBR] = 6</w:t>
      </w:r>
    </w:p>
    <w:p w14:paraId="7DF2B325" w14:textId="77777777" w:rsidR="0041037A" w:rsidRPr="001B19CA" w:rsidRDefault="0041037A">
      <w:pPr>
        <w:pStyle w:val="Examplebody"/>
      </w:pPr>
    </w:p>
    <w:p w14:paraId="62CF8F6C" w14:textId="77777777" w:rsidR="0041037A" w:rsidRPr="001B19CA" w:rsidRDefault="0041037A">
      <w:pPr>
        <w:pStyle w:val="Examplebody"/>
      </w:pPr>
      <w:r w:rsidRPr="001B19CA">
        <w:t xml:space="preserve">   Waterbody 1</w:t>
      </w:r>
    </w:p>
    <w:p w14:paraId="4FBDFB2C" w14:textId="77777777" w:rsidR="0041037A" w:rsidRPr="001B19CA" w:rsidRDefault="0041037A">
      <w:pPr>
        <w:pStyle w:val="Examplebody"/>
      </w:pPr>
      <w:r w:rsidRPr="001B19CA">
        <w:t xml:space="preserve">     Segments                 = 1-58</w:t>
      </w:r>
    </w:p>
    <w:p w14:paraId="4659B820" w14:textId="77777777" w:rsidR="0041037A" w:rsidRPr="001B19CA" w:rsidRDefault="0041037A">
      <w:pPr>
        <w:pStyle w:val="Examplebody"/>
      </w:pPr>
      <w:r w:rsidRPr="001B19CA">
        <w:t xml:space="preserve">     Branches                 = 1-6</w:t>
      </w:r>
    </w:p>
    <w:p w14:paraId="7AF9881A" w14:textId="77777777" w:rsidR="0041037A" w:rsidRPr="001B19CA" w:rsidRDefault="0041037A">
      <w:pPr>
        <w:pStyle w:val="Examplebody"/>
      </w:pPr>
      <w:r w:rsidRPr="001B19CA">
        <w:t xml:space="preserve">     Bottom elevation [ELBOT] =   228.60 m</w:t>
      </w:r>
    </w:p>
    <w:p w14:paraId="51E73D8A" w14:textId="77777777" w:rsidR="0041037A" w:rsidRPr="001B19CA" w:rsidRDefault="0041037A">
      <w:pPr>
        <w:pStyle w:val="Examplebody"/>
      </w:pPr>
      <w:r w:rsidRPr="001B19CA">
        <w:lastRenderedPageBreak/>
        <w:t xml:space="preserve">     Surface layer    </w:t>
      </w:r>
      <w:proofErr w:type="gramStart"/>
      <w:r w:rsidRPr="001B19CA">
        <w:t xml:space="preserve">   [</w:t>
      </w:r>
      <w:proofErr w:type="gramEnd"/>
      <w:r w:rsidRPr="001B19CA">
        <w:t>KT] =       23</w:t>
      </w:r>
    </w:p>
    <w:p w14:paraId="2F30A6C8" w14:textId="77777777" w:rsidR="0041037A" w:rsidRPr="001B19CA" w:rsidRDefault="0041037A">
      <w:pPr>
        <w:pStyle w:val="Examplebody"/>
      </w:pPr>
      <w:r w:rsidRPr="001B19CA">
        <w:t xml:space="preserve">     Vertical spacing  </w:t>
      </w:r>
      <w:proofErr w:type="gramStart"/>
      <w:r w:rsidRPr="001B19CA">
        <w:t xml:space="preserve">   [</w:t>
      </w:r>
      <w:proofErr w:type="gramEnd"/>
      <w:r w:rsidRPr="001B19CA">
        <w:t>H]</w:t>
      </w:r>
    </w:p>
    <w:p w14:paraId="787B23B7" w14:textId="77777777" w:rsidR="0041037A" w:rsidRPr="001B19CA" w:rsidRDefault="0041037A">
      <w:pPr>
        <w:pStyle w:val="Examplebody"/>
      </w:pPr>
      <w:r w:rsidRPr="001B19CA">
        <w:t xml:space="preserve">       Layer          1    2    3    4    5    6    7    8    9   10   11   12   13   14</w:t>
      </w:r>
    </w:p>
    <w:p w14:paraId="27161440" w14:textId="77777777" w:rsidR="0041037A" w:rsidRPr="001B19CA" w:rsidRDefault="0041037A">
      <w:pPr>
        <w:pStyle w:val="Examplebody"/>
      </w:pPr>
      <w:r w:rsidRPr="001B19CA">
        <w:t xml:space="preserve">                     15   16   17   18   19</w:t>
      </w:r>
    </w:p>
    <w:p w14:paraId="15139CF7" w14:textId="77777777" w:rsidR="0041037A" w:rsidRPr="001B19CA" w:rsidRDefault="0041037A">
      <w:pPr>
        <w:pStyle w:val="Examplebody"/>
      </w:pPr>
      <w:r w:rsidRPr="001B19CA">
        <w:t xml:space="preserve">       Height (m)   </w:t>
      </w:r>
      <w:proofErr w:type="gramStart"/>
      <w:r w:rsidRPr="001B19CA">
        <w:t>0.6  0.6</w:t>
      </w:r>
      <w:proofErr w:type="gramEnd"/>
      <w:r w:rsidRPr="001B19CA">
        <w:t xml:space="preserve">  0.6  0.6  0.6  0.6  0.6  0.6  0.6  0.6  0.6  0.6  0.6  0.6</w:t>
      </w:r>
    </w:p>
    <w:p w14:paraId="2C796EAC" w14:textId="77777777" w:rsidR="0041037A" w:rsidRPr="001B19CA" w:rsidRDefault="0041037A">
      <w:pPr>
        <w:pStyle w:val="Examplebody"/>
      </w:pPr>
      <w:r w:rsidRPr="001B19CA">
        <w:t xml:space="preserve">                    </w:t>
      </w:r>
      <w:proofErr w:type="gramStart"/>
      <w:r w:rsidRPr="001B19CA">
        <w:t>0.6  0.6</w:t>
      </w:r>
      <w:proofErr w:type="gramEnd"/>
      <w:r w:rsidRPr="001B19CA">
        <w:t xml:space="preserve">  0.6  0.6  0.6</w:t>
      </w:r>
    </w:p>
    <w:p w14:paraId="49978623" w14:textId="77777777" w:rsidR="0041037A" w:rsidRPr="001B19CA" w:rsidRDefault="0041037A">
      <w:pPr>
        <w:pStyle w:val="Examplebody"/>
      </w:pPr>
      <w:r w:rsidRPr="001B19CA">
        <w:t xml:space="preserve">       Layer         20   21   22   23   24   25   26   27   28   29   30   31   32   33</w:t>
      </w:r>
    </w:p>
    <w:p w14:paraId="5501DBC2" w14:textId="77777777" w:rsidR="0041037A" w:rsidRPr="001B19CA" w:rsidRDefault="0041037A">
      <w:pPr>
        <w:pStyle w:val="Examplebody"/>
      </w:pPr>
      <w:r w:rsidRPr="001B19CA">
        <w:t xml:space="preserve">                     34   35   36   37   38</w:t>
      </w:r>
    </w:p>
    <w:p w14:paraId="435882A9" w14:textId="77777777" w:rsidR="0041037A" w:rsidRPr="001B19CA" w:rsidRDefault="0041037A">
      <w:pPr>
        <w:pStyle w:val="Examplebody"/>
      </w:pPr>
      <w:r w:rsidRPr="001B19CA">
        <w:t xml:space="preserve">       Height (m)   </w:t>
      </w:r>
      <w:proofErr w:type="gramStart"/>
      <w:r w:rsidRPr="001B19CA">
        <w:t>0.6  0.6</w:t>
      </w:r>
      <w:proofErr w:type="gramEnd"/>
      <w:r w:rsidRPr="001B19CA">
        <w:t xml:space="preserve">  0.6  0.6  0.6  0.6  0.6  0.6  0.6  0.6  0.6  0.6  0.6  0.6</w:t>
      </w:r>
    </w:p>
    <w:p w14:paraId="3599576D" w14:textId="77777777" w:rsidR="0041037A" w:rsidRPr="001B19CA" w:rsidRDefault="0041037A">
      <w:pPr>
        <w:pStyle w:val="Examplebody"/>
      </w:pPr>
      <w:r w:rsidRPr="001B19CA">
        <w:t xml:space="preserve">                    </w:t>
      </w:r>
      <w:proofErr w:type="gramStart"/>
      <w:r w:rsidRPr="001B19CA">
        <w:t>0.6  0.6</w:t>
      </w:r>
      <w:proofErr w:type="gramEnd"/>
      <w:r w:rsidRPr="001B19CA">
        <w:t xml:space="preserve">  0.6  0.6  0.6</w:t>
      </w:r>
    </w:p>
    <w:p w14:paraId="56BBB5C1" w14:textId="77777777" w:rsidR="0041037A" w:rsidRPr="001B19CA" w:rsidRDefault="0041037A">
      <w:pPr>
        <w:pStyle w:val="Examplebody"/>
      </w:pPr>
      <w:r w:rsidRPr="001B19CA">
        <w:t xml:space="preserve">       Layer         39</w:t>
      </w:r>
    </w:p>
    <w:p w14:paraId="7A38A00D" w14:textId="77777777" w:rsidR="0041037A" w:rsidRPr="001B19CA" w:rsidRDefault="0041037A">
      <w:pPr>
        <w:pStyle w:val="Examplebody"/>
      </w:pPr>
      <w:r w:rsidRPr="001B19CA">
        <w:t xml:space="preserve">       Height (m)   0.6</w:t>
      </w:r>
    </w:p>
    <w:p w14:paraId="696104FC" w14:textId="77777777" w:rsidR="0041037A" w:rsidRPr="001B19CA" w:rsidRDefault="0041037A">
      <w:pPr>
        <w:pStyle w:val="Examplebody"/>
      </w:pPr>
      <w:r w:rsidRPr="001B19CA">
        <w:t xml:space="preserve">     Branch 1</w:t>
      </w:r>
    </w:p>
    <w:p w14:paraId="4A0937E6" w14:textId="77777777" w:rsidR="0041037A" w:rsidRPr="001B19CA" w:rsidRDefault="0041037A">
      <w:pPr>
        <w:pStyle w:val="Examplebody"/>
      </w:pPr>
      <w:r w:rsidRPr="001B19CA">
        <w:t xml:space="preserve">       Upstream segment    </w:t>
      </w:r>
      <w:proofErr w:type="gramStart"/>
      <w:r w:rsidRPr="001B19CA">
        <w:t xml:space="preserve">   [</w:t>
      </w:r>
      <w:proofErr w:type="gramEnd"/>
      <w:r w:rsidRPr="001B19CA">
        <w:t>US] = 2     Downstream segment       [DS] = 24</w:t>
      </w:r>
    </w:p>
    <w:p w14:paraId="5EB25229" w14:textId="77777777" w:rsidR="0041037A" w:rsidRPr="001B19CA" w:rsidRDefault="0041037A">
      <w:pPr>
        <w:pStyle w:val="Examplebody"/>
      </w:pPr>
      <w:r w:rsidRPr="001B19CA">
        <w:t xml:space="preserve">       Upstream head segment [UHS] = 0     Downstream head segment [DHS] = 0</w:t>
      </w:r>
    </w:p>
    <w:p w14:paraId="7A06E667" w14:textId="77777777" w:rsidR="0041037A" w:rsidRPr="001B19CA" w:rsidRDefault="0041037A">
      <w:pPr>
        <w:pStyle w:val="Examplebody"/>
      </w:pPr>
      <w:r w:rsidRPr="001B19CA">
        <w:t xml:space="preserve">     Branch 2</w:t>
      </w:r>
    </w:p>
    <w:p w14:paraId="75C1F2C1" w14:textId="77777777" w:rsidR="0041037A" w:rsidRPr="001B19CA" w:rsidRDefault="0041037A">
      <w:pPr>
        <w:pStyle w:val="Examplebody"/>
      </w:pPr>
      <w:r w:rsidRPr="001B19CA">
        <w:t xml:space="preserve">       Upstream segment    </w:t>
      </w:r>
      <w:proofErr w:type="gramStart"/>
      <w:r w:rsidRPr="001B19CA">
        <w:t xml:space="preserve">   [</w:t>
      </w:r>
      <w:proofErr w:type="gramEnd"/>
      <w:r w:rsidRPr="001B19CA">
        <w:t>US] = 27    Downstream segment       [DS] = 36</w:t>
      </w:r>
    </w:p>
    <w:p w14:paraId="2C8AC156" w14:textId="77777777" w:rsidR="0041037A" w:rsidRPr="001B19CA" w:rsidRDefault="0041037A">
      <w:pPr>
        <w:pStyle w:val="Examplebody"/>
      </w:pPr>
      <w:r w:rsidRPr="001B19CA">
        <w:t xml:space="preserve">       Upstream head segment [UHS] = 0     Downstream head segment [DHS] = 19</w:t>
      </w:r>
    </w:p>
    <w:p w14:paraId="6227D762" w14:textId="77777777" w:rsidR="0041037A" w:rsidRPr="001B19CA" w:rsidRDefault="0041037A">
      <w:pPr>
        <w:pStyle w:val="Examplebody"/>
      </w:pPr>
      <w:r w:rsidRPr="001B19CA">
        <w:t xml:space="preserve">     Branch 3</w:t>
      </w:r>
    </w:p>
    <w:p w14:paraId="2D7EADF5" w14:textId="77777777" w:rsidR="0041037A" w:rsidRPr="001B19CA" w:rsidRDefault="0041037A">
      <w:pPr>
        <w:pStyle w:val="Examplebody"/>
      </w:pPr>
      <w:r w:rsidRPr="001B19CA">
        <w:t xml:space="preserve">       Upstream segment    </w:t>
      </w:r>
      <w:proofErr w:type="gramStart"/>
      <w:r w:rsidRPr="001B19CA">
        <w:t xml:space="preserve">   [</w:t>
      </w:r>
      <w:proofErr w:type="gramEnd"/>
      <w:r w:rsidRPr="001B19CA">
        <w:t>US] = 39    Downstream segment       [DS] = 42</w:t>
      </w:r>
    </w:p>
    <w:p w14:paraId="6FE4644C" w14:textId="77777777" w:rsidR="0041037A" w:rsidRPr="001B19CA" w:rsidRDefault="0041037A">
      <w:pPr>
        <w:pStyle w:val="Examplebody"/>
      </w:pPr>
      <w:r w:rsidRPr="001B19CA">
        <w:t xml:space="preserve">       Upstream head segment [UHS] = 0     Downstream head segment [DHS] = 17</w:t>
      </w:r>
    </w:p>
    <w:p w14:paraId="27E89EB6" w14:textId="77777777" w:rsidR="0041037A" w:rsidRPr="001B19CA" w:rsidRDefault="0041037A">
      <w:pPr>
        <w:pStyle w:val="Examplebody"/>
      </w:pPr>
    </w:p>
    <w:p w14:paraId="221D8390" w14:textId="77777777" w:rsidR="0041037A" w:rsidRPr="001B19CA" w:rsidRDefault="0041037A">
      <w:pPr>
        <w:pStyle w:val="Examplebody"/>
      </w:pPr>
      <w:r w:rsidRPr="001B19CA">
        <w:t xml:space="preserve"> Initial Branch Volume [VOLB] = 9495622.2 m^3</w:t>
      </w:r>
    </w:p>
    <w:p w14:paraId="614CDDD0" w14:textId="77777777" w:rsidR="0041037A" w:rsidRPr="001B19CA" w:rsidRDefault="0041037A">
      <w:pPr>
        <w:pStyle w:val="Examplebody"/>
      </w:pPr>
    </w:p>
    <w:p w14:paraId="5CE65EBC" w14:textId="77777777" w:rsidR="0041037A" w:rsidRPr="001B19CA" w:rsidRDefault="0041037A">
      <w:pPr>
        <w:pStyle w:val="Examplebody"/>
      </w:pPr>
      <w:r w:rsidRPr="001B19CA">
        <w:t xml:space="preserve">                                 Branch 1 Volume-Area-Elevation Table</w:t>
      </w:r>
    </w:p>
    <w:p w14:paraId="0CCD3AE6" w14:textId="77777777" w:rsidR="0041037A" w:rsidRPr="001B19CA" w:rsidRDefault="0041037A">
      <w:pPr>
        <w:pStyle w:val="Examplebody"/>
      </w:pPr>
    </w:p>
    <w:p w14:paraId="385952E9" w14:textId="77777777" w:rsidR="0041037A" w:rsidRPr="001B19CA" w:rsidRDefault="0041037A">
      <w:pPr>
        <w:pStyle w:val="Examplebody"/>
      </w:pPr>
      <w:r w:rsidRPr="001B19CA">
        <w:t xml:space="preserve"> Layer     Elevation      Area        Volume   Active </w:t>
      </w:r>
      <w:proofErr w:type="gramStart"/>
      <w:r w:rsidRPr="001B19CA">
        <w:t>Cells  Average</w:t>
      </w:r>
      <w:proofErr w:type="gramEnd"/>
      <w:r w:rsidRPr="001B19CA">
        <w:t xml:space="preserve"> depth  Average width</w:t>
      </w:r>
    </w:p>
    <w:p w14:paraId="55CE87D0" w14:textId="77777777" w:rsidR="0041037A" w:rsidRPr="001B19CA" w:rsidRDefault="0041037A">
      <w:pPr>
        <w:pStyle w:val="Examplebody"/>
      </w:pPr>
      <w:r w:rsidRPr="001B19CA">
        <w:t xml:space="preserve">              (m)   </w:t>
      </w:r>
      <w:proofErr w:type="gramStart"/>
      <w:r w:rsidRPr="001B19CA">
        <w:t xml:space="preserve">   (</w:t>
      </w:r>
      <w:proofErr w:type="gramEnd"/>
      <w:r w:rsidRPr="001B19CA">
        <w:t>1.0E6 m^2)  (1.0E6 m^3)                  (m)             (m)</w:t>
      </w:r>
    </w:p>
    <w:p w14:paraId="6F3D283A" w14:textId="77777777" w:rsidR="0041037A" w:rsidRPr="001B19CA" w:rsidRDefault="0041037A">
      <w:pPr>
        <w:pStyle w:val="Examplebody"/>
      </w:pPr>
    </w:p>
    <w:p w14:paraId="183D27F8" w14:textId="77777777" w:rsidR="0041037A" w:rsidRPr="001B19CA" w:rsidRDefault="0041037A">
      <w:pPr>
        <w:pStyle w:val="Examplebody"/>
      </w:pPr>
      <w:r w:rsidRPr="001B19CA">
        <w:t xml:space="preserve">   2        251.17        5.171       58.316       630           11.3           262.48</w:t>
      </w:r>
    </w:p>
    <w:p w14:paraId="7D3301F9" w14:textId="77777777" w:rsidR="0041037A" w:rsidRPr="001B19CA" w:rsidRDefault="0041037A">
      <w:pPr>
        <w:pStyle w:val="Examplebody"/>
      </w:pPr>
      <w:r w:rsidRPr="001B19CA">
        <w:t xml:space="preserve">   3        250.56        5.002       55.162       607           11.0           253.90</w:t>
      </w:r>
    </w:p>
    <w:p w14:paraId="28DFA618" w14:textId="77777777" w:rsidR="0041037A" w:rsidRPr="001B19CA" w:rsidRDefault="0041037A">
      <w:pPr>
        <w:pStyle w:val="Examplebody"/>
      </w:pPr>
      <w:r w:rsidRPr="001B19CA">
        <w:t xml:space="preserve">   4        249.95        4.923       52.111       584           10.6           249.88</w:t>
      </w:r>
    </w:p>
    <w:p w14:paraId="26F3AB48" w14:textId="77777777" w:rsidR="0041037A" w:rsidRPr="001B19CA" w:rsidRDefault="0041037A">
      <w:pPr>
        <w:pStyle w:val="Examplebody"/>
      </w:pPr>
      <w:r w:rsidRPr="001B19CA">
        <w:t xml:space="preserve">   5        249.34        4.828       49.108       563           10.2           245.09</w:t>
      </w:r>
    </w:p>
    <w:p w14:paraId="6CFEA459" w14:textId="77777777" w:rsidR="0041037A" w:rsidRPr="001B19CA" w:rsidRDefault="0041037A">
      <w:pPr>
        <w:pStyle w:val="Examplebody"/>
      </w:pPr>
      <w:r w:rsidRPr="001B19CA">
        <w:t xml:space="preserve">   6        248.73        4.706       46.163       542            9.8           238.89</w:t>
      </w:r>
    </w:p>
    <w:p w14:paraId="7FF3D733" w14:textId="77777777" w:rsidR="0041037A" w:rsidRPr="001B19CA" w:rsidRDefault="0041037A">
      <w:pPr>
        <w:pStyle w:val="Examplebody"/>
      </w:pPr>
      <w:r w:rsidRPr="001B19CA">
        <w:t xml:space="preserve">   7        248.12        4.624       43.292       521            9.4           234.74</w:t>
      </w:r>
    </w:p>
    <w:p w14:paraId="4893BCE2" w14:textId="77777777" w:rsidR="0041037A" w:rsidRPr="001B19CA" w:rsidRDefault="0041037A">
      <w:pPr>
        <w:pStyle w:val="Examplebody"/>
      </w:pPr>
      <w:r w:rsidRPr="001B19CA">
        <w:t xml:space="preserve">   8        247.51        4.522       40.471       500            9.0           229.52</w:t>
      </w:r>
    </w:p>
    <w:p w14:paraId="66C1FF98" w14:textId="77777777" w:rsidR="0041037A" w:rsidRPr="001B19CA" w:rsidRDefault="0041037A">
      <w:pPr>
        <w:pStyle w:val="Examplebody"/>
      </w:pPr>
      <w:r w:rsidRPr="001B19CA">
        <w:t xml:space="preserve">   9        246.90        4.350       37.713       479            8.7           220.84</w:t>
      </w:r>
    </w:p>
    <w:p w14:paraId="3B774DB9" w14:textId="77777777" w:rsidR="0041037A" w:rsidRPr="001B19CA" w:rsidRDefault="0041037A">
      <w:pPr>
        <w:pStyle w:val="Examplebody"/>
      </w:pPr>
      <w:r w:rsidRPr="001B19CA">
        <w:t xml:space="preserve">  10        246.29        4.191       35.059       458            8.4           212.73</w:t>
      </w:r>
    </w:p>
    <w:p w14:paraId="6AED9470" w14:textId="77777777" w:rsidR="0041037A" w:rsidRPr="001B19CA" w:rsidRDefault="0041037A">
      <w:pPr>
        <w:pStyle w:val="Examplebody"/>
      </w:pPr>
      <w:r w:rsidRPr="001B19CA">
        <w:t xml:space="preserve">  11        245.68        4.059       32.503       437            8.0           206.02</w:t>
      </w:r>
    </w:p>
    <w:p w14:paraId="37646B8C" w14:textId="77777777" w:rsidR="0041037A" w:rsidRPr="001B19CA" w:rsidRDefault="0041037A">
      <w:pPr>
        <w:pStyle w:val="Examplebody"/>
      </w:pPr>
      <w:r w:rsidRPr="001B19CA">
        <w:t xml:space="preserve">  12        245.07        3.835       30.027       417            7.8           194.70</w:t>
      </w:r>
    </w:p>
    <w:p w14:paraId="227EB234" w14:textId="77777777" w:rsidR="0041037A" w:rsidRPr="001B19CA" w:rsidRDefault="0041037A">
      <w:pPr>
        <w:pStyle w:val="Examplebody"/>
      </w:pPr>
      <w:r w:rsidRPr="001B19CA">
        <w:t xml:space="preserve">  13        244.46        3.661       27.688       397            7.6           185.86</w:t>
      </w:r>
    </w:p>
    <w:p w14:paraId="71872E48" w14:textId="77777777" w:rsidR="0041037A" w:rsidRPr="001B19CA" w:rsidRDefault="0041037A">
      <w:pPr>
        <w:pStyle w:val="Examplebody"/>
      </w:pPr>
      <w:r w:rsidRPr="001B19CA">
        <w:t xml:space="preserve">  14        243.85        3.570       25.454       378            7.1           181.21</w:t>
      </w:r>
    </w:p>
    <w:p w14:paraId="6A07859A" w14:textId="77777777" w:rsidR="0041037A" w:rsidRPr="001B19CA" w:rsidRDefault="0041037A">
      <w:pPr>
        <w:pStyle w:val="Examplebody"/>
      </w:pPr>
      <w:r w:rsidRPr="001B19CA">
        <w:t xml:space="preserve">  15        243.24        3.476       23.277       359            6.7           176.45</w:t>
      </w:r>
    </w:p>
    <w:p w14:paraId="3D9D521E" w14:textId="77777777" w:rsidR="0041037A" w:rsidRPr="001B19CA" w:rsidRDefault="0041037A">
      <w:pPr>
        <w:pStyle w:val="Examplebody"/>
      </w:pPr>
      <w:r w:rsidRPr="001B19CA">
        <w:t xml:space="preserve">  16        242.63        3.363       21.156       341            6.3           170.73</w:t>
      </w:r>
    </w:p>
    <w:p w14:paraId="57641553" w14:textId="77777777" w:rsidR="0041037A" w:rsidRPr="001B19CA" w:rsidRDefault="0041037A">
      <w:pPr>
        <w:pStyle w:val="Examplebody"/>
      </w:pPr>
      <w:r w:rsidRPr="001B19CA">
        <w:t xml:space="preserve">  17        242.02        3.083       19.104       323            6.2           156.48</w:t>
      </w:r>
    </w:p>
    <w:p w14:paraId="3592F57B" w14:textId="77777777" w:rsidR="0041037A" w:rsidRPr="001B19CA" w:rsidRDefault="0041037A">
      <w:pPr>
        <w:pStyle w:val="Examplebody"/>
      </w:pPr>
      <w:r w:rsidRPr="001B19CA">
        <w:t xml:space="preserve">  18        241.41        2.972       17.224       305            5.8           150.88</w:t>
      </w:r>
    </w:p>
    <w:p w14:paraId="61E051D7" w14:textId="77777777" w:rsidR="0041037A" w:rsidRPr="001B19CA" w:rsidRDefault="0041037A">
      <w:pPr>
        <w:pStyle w:val="Examplebody"/>
      </w:pPr>
      <w:r w:rsidRPr="001B19CA">
        <w:t xml:space="preserve">  19        240.80        2.878       15.411       287            5.4           146.07</w:t>
      </w:r>
    </w:p>
    <w:p w14:paraId="75B07CFE" w14:textId="77777777" w:rsidR="0041037A" w:rsidRPr="001B19CA" w:rsidRDefault="0041037A">
      <w:pPr>
        <w:pStyle w:val="Examplebody"/>
      </w:pPr>
      <w:r w:rsidRPr="001B19CA">
        <w:t xml:space="preserve">  20        240.19        2.777       13.655       269            4.9           140.96</w:t>
      </w:r>
    </w:p>
    <w:p w14:paraId="0EB81EF4" w14:textId="77777777" w:rsidR="0041037A" w:rsidRPr="001B19CA" w:rsidRDefault="0041037A">
      <w:pPr>
        <w:pStyle w:val="Examplebody"/>
      </w:pPr>
      <w:r w:rsidRPr="001B19CA">
        <w:t xml:space="preserve">  21        239.58        2.626       11.962       251            4.6           133.29</w:t>
      </w:r>
    </w:p>
    <w:p w14:paraId="488821B9" w14:textId="77777777" w:rsidR="0041037A" w:rsidRPr="001B19CA" w:rsidRDefault="0041037A">
      <w:pPr>
        <w:pStyle w:val="Examplebody"/>
      </w:pPr>
      <w:r w:rsidRPr="001B19CA">
        <w:t xml:space="preserve">  22        238.97        2.485       10.360       233            4.2           126.14</w:t>
      </w:r>
    </w:p>
    <w:p w14:paraId="2982A10E" w14:textId="77777777" w:rsidR="0041037A" w:rsidRPr="001B19CA" w:rsidRDefault="0041037A">
      <w:pPr>
        <w:pStyle w:val="Examplebody"/>
      </w:pPr>
      <w:r w:rsidRPr="001B19CA">
        <w:t xml:space="preserve">  23 KT     238.36        2.413        8.844       216            3.7           122.50</w:t>
      </w:r>
    </w:p>
    <w:p w14:paraId="136970AD" w14:textId="77777777" w:rsidR="0041037A" w:rsidRPr="001B19CA" w:rsidRDefault="0041037A">
      <w:pPr>
        <w:pStyle w:val="Examplebody"/>
      </w:pPr>
      <w:r w:rsidRPr="001B19CA">
        <w:t xml:space="preserve">  24        237.75        2.282        7.372       199            3.2           115.85</w:t>
      </w:r>
    </w:p>
    <w:p w14:paraId="4F14677A" w14:textId="77777777" w:rsidR="0041037A" w:rsidRPr="001B19CA" w:rsidRDefault="0041037A">
      <w:pPr>
        <w:pStyle w:val="Examplebody"/>
      </w:pPr>
      <w:r w:rsidRPr="001B19CA">
        <w:t xml:space="preserve">  25        237.14        1.927        5.980       182            3.1            97.83</w:t>
      </w:r>
    </w:p>
    <w:p w14:paraId="5CD289DC" w14:textId="77777777" w:rsidR="0041037A" w:rsidRPr="001B19CA" w:rsidRDefault="0041037A">
      <w:pPr>
        <w:pStyle w:val="Examplebody"/>
      </w:pPr>
      <w:r w:rsidRPr="001B19CA">
        <w:t xml:space="preserve">  26        236.53        1.716        4.804       165            2.8            87.12</w:t>
      </w:r>
    </w:p>
    <w:p w14:paraId="13FFB542" w14:textId="77777777" w:rsidR="0041037A" w:rsidRPr="001B19CA" w:rsidRDefault="0041037A">
      <w:pPr>
        <w:pStyle w:val="Examplebody"/>
      </w:pPr>
      <w:r w:rsidRPr="001B19CA">
        <w:t xml:space="preserve">  27        235.92        1.290        3.757       148            2.9            65.48</w:t>
      </w:r>
    </w:p>
    <w:p w14:paraId="53D973E0" w14:textId="77777777" w:rsidR="0041037A" w:rsidRPr="001B19CA" w:rsidRDefault="0041037A">
      <w:pPr>
        <w:pStyle w:val="Examplebody"/>
      </w:pPr>
      <w:r w:rsidRPr="001B19CA">
        <w:t xml:space="preserve">  28        235.31        1.150        2.970       132            2.6            58.38</w:t>
      </w:r>
    </w:p>
    <w:p w14:paraId="583F3C7A" w14:textId="77777777" w:rsidR="0041037A" w:rsidRPr="001B19CA" w:rsidRDefault="0041037A">
      <w:pPr>
        <w:pStyle w:val="Examplebody"/>
      </w:pPr>
      <w:r w:rsidRPr="001B19CA">
        <w:t xml:space="preserve">  29        234.70        0.995        2.269       116            2.3            50.52</w:t>
      </w:r>
    </w:p>
    <w:p w14:paraId="0D0007F0" w14:textId="77777777" w:rsidR="0041037A" w:rsidRPr="001B19CA" w:rsidRDefault="0041037A">
      <w:pPr>
        <w:pStyle w:val="Examplebody"/>
      </w:pPr>
      <w:r w:rsidRPr="001B19CA">
        <w:t xml:space="preserve">  30        234.09        0.839        1.662       101            2.0            42.61</w:t>
      </w:r>
    </w:p>
    <w:p w14:paraId="553D4014" w14:textId="77777777" w:rsidR="0041037A" w:rsidRPr="001B19CA" w:rsidRDefault="0041037A">
      <w:pPr>
        <w:pStyle w:val="Examplebody"/>
      </w:pPr>
      <w:r w:rsidRPr="001B19CA">
        <w:t xml:space="preserve">  31        233.48        0.595        1.150        86            1.9            30.19</w:t>
      </w:r>
    </w:p>
    <w:p w14:paraId="29D01A74" w14:textId="77777777" w:rsidR="0041037A" w:rsidRPr="001B19CA" w:rsidRDefault="0041037A">
      <w:pPr>
        <w:pStyle w:val="Examplebody"/>
      </w:pPr>
      <w:r w:rsidRPr="001B19CA">
        <w:t xml:space="preserve">  32        232.87        0.410        0.787        71            1.9            20.84</w:t>
      </w:r>
    </w:p>
    <w:p w14:paraId="2F93B027" w14:textId="77777777" w:rsidR="0041037A" w:rsidRPr="001B19CA" w:rsidRDefault="0041037A">
      <w:pPr>
        <w:pStyle w:val="Examplebody"/>
      </w:pPr>
      <w:r w:rsidRPr="001B19CA">
        <w:t xml:space="preserve">  33        232.26        0.306        0.536        56            1.8            15.51</w:t>
      </w:r>
    </w:p>
    <w:p w14:paraId="4FD9A41B" w14:textId="77777777" w:rsidR="0041037A" w:rsidRPr="001B19CA" w:rsidRDefault="0041037A">
      <w:pPr>
        <w:pStyle w:val="Examplebody"/>
      </w:pPr>
      <w:r w:rsidRPr="001B19CA">
        <w:t xml:space="preserve">  34        231.65        0.225        0.350        41            1.6            11.41</w:t>
      </w:r>
    </w:p>
    <w:p w14:paraId="6B7974C6" w14:textId="77777777" w:rsidR="0041037A" w:rsidRPr="001B19CA" w:rsidRDefault="0041037A">
      <w:pPr>
        <w:pStyle w:val="Examplebody"/>
      </w:pPr>
      <w:r w:rsidRPr="001B19CA">
        <w:t xml:space="preserve">  35        231.04        0.145        0.213        28            1.5             7.34</w:t>
      </w:r>
    </w:p>
    <w:p w14:paraId="2D81CF62" w14:textId="77777777" w:rsidR="0041037A" w:rsidRPr="001B19CA" w:rsidRDefault="0041037A">
      <w:pPr>
        <w:pStyle w:val="Examplebody"/>
      </w:pPr>
      <w:r w:rsidRPr="001B19CA">
        <w:t xml:space="preserve">  36        230.43        0.106        0.125        17            1.2             5.39</w:t>
      </w:r>
    </w:p>
    <w:p w14:paraId="67FDBB64" w14:textId="77777777" w:rsidR="0041037A" w:rsidRPr="001B19CA" w:rsidRDefault="0041037A">
      <w:pPr>
        <w:pStyle w:val="Examplebody"/>
      </w:pPr>
      <w:r w:rsidRPr="001B19CA">
        <w:t xml:space="preserve">  37        229.82        0.074        0.060         8            0.8             3.76</w:t>
      </w:r>
    </w:p>
    <w:p w14:paraId="0C0ACE89" w14:textId="77777777" w:rsidR="0041037A" w:rsidRPr="001B19CA" w:rsidRDefault="0041037A">
      <w:pPr>
        <w:pStyle w:val="Examplebody"/>
      </w:pPr>
      <w:r w:rsidRPr="001B19CA">
        <w:t xml:space="preserve">  38        229.21        0.024        0.015         3            0.6             1.23</w:t>
      </w:r>
    </w:p>
    <w:p w14:paraId="15A22421" w14:textId="77777777" w:rsidR="0041037A" w:rsidRPr="001B19CA" w:rsidRDefault="0041037A">
      <w:pPr>
        <w:pStyle w:val="Examplebody"/>
      </w:pPr>
    </w:p>
    <w:p w14:paraId="0850CEF9" w14:textId="77777777" w:rsidR="0041037A" w:rsidRPr="001B19CA" w:rsidRDefault="0041037A">
      <w:pPr>
        <w:pStyle w:val="Examplebody"/>
      </w:pPr>
      <w:r w:rsidRPr="001B19CA">
        <w:t xml:space="preserve"> Initial Branch Volume [VOLB] = 2111233.1 m^3</w:t>
      </w:r>
    </w:p>
    <w:p w14:paraId="1F20D6CA" w14:textId="77777777" w:rsidR="0041037A" w:rsidRPr="001B19CA" w:rsidRDefault="0041037A">
      <w:pPr>
        <w:pStyle w:val="Examplebody"/>
      </w:pPr>
    </w:p>
    <w:p w14:paraId="49DCBCED" w14:textId="77777777" w:rsidR="007B6AF2" w:rsidRDefault="007B6AF2">
      <w:pPr>
        <w:pStyle w:val="Examplebody"/>
        <w:rPr>
          <w:rFonts w:asciiTheme="minorHAnsi" w:hAnsiTheme="minorHAnsi"/>
        </w:rPr>
      </w:pPr>
    </w:p>
    <w:p w14:paraId="3448BD1F" w14:textId="77777777" w:rsidR="00434628" w:rsidRPr="00331036" w:rsidRDefault="00434628" w:rsidP="00331036">
      <w:pPr>
        <w:pStyle w:val="BodyText"/>
        <w:rPr>
          <w:sz w:val="20"/>
        </w:rPr>
      </w:pPr>
      <w:r w:rsidRPr="005E2061">
        <w:rPr>
          <w:sz w:val="20"/>
        </w:rPr>
        <w:t xml:space="preserve">Finally, initial conditions for the water surface deviation, temperature, and constituent concentrations are output.  The user should check these to ensure that the initial concentrations are correct, particularly when using the vertical and/or longitudinal profile files to set initial conditions. Inactive segments are output to ensure the user realizes that the initial water surface has caused upstream segments to be subtracted.  </w:t>
      </w:r>
      <w:r>
        <w:rPr>
          <w:sz w:val="20"/>
        </w:rPr>
        <w:t xml:space="preserve">Open a </w:t>
      </w:r>
      <w:proofErr w:type="spellStart"/>
      <w:r w:rsidRPr="00331036">
        <w:rPr>
          <w:b/>
          <w:bCs/>
          <w:sz w:val="20"/>
        </w:rPr>
        <w:t>pre.opt</w:t>
      </w:r>
      <w:proofErr w:type="spellEnd"/>
      <w:r>
        <w:rPr>
          <w:sz w:val="20"/>
        </w:rPr>
        <w:t xml:space="preserve"> file from the Example problems to review this section of output.</w:t>
      </w:r>
    </w:p>
    <w:p w14:paraId="658C0CC0" w14:textId="77777777" w:rsidR="0041037A" w:rsidRPr="00331036" w:rsidRDefault="0041037A" w:rsidP="00331036">
      <w:pPr>
        <w:pStyle w:val="Heading4"/>
        <w:spacing w:before="0" w:after="0"/>
      </w:pPr>
      <w:bookmarkStart w:id="3937" w:name="preprocessor_warning_file"/>
      <w:bookmarkStart w:id="3938" w:name="_Toc41047936"/>
      <w:bookmarkEnd w:id="3937"/>
      <w:r w:rsidRPr="00331036">
        <w:t>Warning Messages (</w:t>
      </w:r>
      <w:proofErr w:type="spellStart"/>
      <w:r w:rsidRPr="00331036">
        <w:t>pre.wrn</w:t>
      </w:r>
      <w:proofErr w:type="spellEnd"/>
      <w:r w:rsidRPr="00331036">
        <w:t>)</w:t>
      </w:r>
      <w:bookmarkEnd w:id="3938"/>
    </w:p>
    <w:p w14:paraId="48D20E52" w14:textId="2E776B87" w:rsidR="0041037A" w:rsidRPr="005E2061" w:rsidRDefault="0041037A">
      <w:pPr>
        <w:pStyle w:val="BodyText"/>
        <w:rPr>
          <w:sz w:val="20"/>
        </w:rPr>
      </w:pPr>
      <w:r w:rsidRPr="005E2061">
        <w:rPr>
          <w:sz w:val="20"/>
        </w:rPr>
        <w:t>The preprocessor does an extensive check of inputs in order to determine if inputs “make sense”.  For many cases, it is easy to determine if the input is valid or not.  For these cases, information is written to the error output file (</w:t>
      </w:r>
      <w:proofErr w:type="spellStart"/>
      <w:r w:rsidRPr="00331036">
        <w:rPr>
          <w:b/>
          <w:bCs/>
          <w:sz w:val="20"/>
        </w:rPr>
        <w:t>pre.err</w:t>
      </w:r>
      <w:proofErr w:type="spellEnd"/>
      <w:r w:rsidRPr="005E2061">
        <w:rPr>
          <w:sz w:val="20"/>
        </w:rPr>
        <w:t>) if the information is invalid</w:t>
      </w:r>
      <w:ins w:id="3939" w:author="Honnalore Steissberg" w:date="2021-08-23T13:28:00Z">
        <w:r w:rsidR="005A7977">
          <w:rPr>
            <w:sz w:val="20"/>
          </w:rPr>
          <w:t xml:space="preserve">, e.g., </w:t>
        </w:r>
      </w:ins>
      <w:del w:id="3940" w:author="Honnalore Steissberg" w:date="2021-08-23T13:28:00Z">
        <w:r w:rsidRPr="005E2061" w:rsidDel="005A7977">
          <w:rPr>
            <w:sz w:val="20"/>
          </w:rPr>
          <w:delText xml:space="preserve">.  For instance, </w:delText>
        </w:r>
      </w:del>
      <w:r w:rsidRPr="005E2061">
        <w:rPr>
          <w:sz w:val="20"/>
        </w:rPr>
        <w:t xml:space="preserve">an algal growth rate that is less than the respiration rate. However, because the model is so flexible, certain inputs are not necessarily errors, but should be flagged so that the user can check to ensure that what they have input is indeed what they </w:t>
      </w:r>
      <w:r w:rsidR="00331036">
        <w:rPr>
          <w:sz w:val="20"/>
        </w:rPr>
        <w:t>intended</w:t>
      </w:r>
      <w:r w:rsidRPr="005E2061">
        <w:rPr>
          <w:sz w:val="20"/>
        </w:rPr>
        <w:t>.  Additionally, when kinetic rates differ from valid ranges or a specific value that should not normally be changed, a warning message is also generated.</w:t>
      </w:r>
    </w:p>
    <w:p w14:paraId="3D7C4132" w14:textId="6729D30D" w:rsidR="0041037A" w:rsidRPr="005E2061" w:rsidRDefault="0041037A">
      <w:pPr>
        <w:pStyle w:val="BodyText"/>
        <w:rPr>
          <w:sz w:val="20"/>
        </w:rPr>
      </w:pPr>
      <w:r w:rsidRPr="005E2061">
        <w:rPr>
          <w:sz w:val="20"/>
        </w:rPr>
        <w:t>For example, the preprocessor warns the user that certain active constituents are given a zero initial concentration</w:t>
      </w:r>
      <w:r w:rsidR="00331036">
        <w:rPr>
          <w:sz w:val="20"/>
        </w:rPr>
        <w:t xml:space="preserve"> or</w:t>
      </w:r>
      <w:r w:rsidRPr="005E2061">
        <w:rPr>
          <w:sz w:val="20"/>
        </w:rPr>
        <w:t xml:space="preserve"> are not included in branch inflows</w:t>
      </w:r>
      <w:r w:rsidR="00331036">
        <w:rPr>
          <w:sz w:val="20"/>
        </w:rPr>
        <w:t xml:space="preserve">. </w:t>
      </w:r>
      <w:r w:rsidRPr="005E2061">
        <w:rPr>
          <w:sz w:val="20"/>
        </w:rPr>
        <w:t xml:space="preserve"> </w:t>
      </w:r>
      <w:r w:rsidR="00331036">
        <w:rPr>
          <w:sz w:val="20"/>
        </w:rPr>
        <w:t xml:space="preserve">This may be fine unless one had not intended for them to be zero. </w:t>
      </w:r>
      <w:r w:rsidRPr="005E2061">
        <w:rPr>
          <w:sz w:val="20"/>
        </w:rPr>
        <w:t xml:space="preserve">This is analogous to a compiler that will issue warning and error messages.  Warning messages alert the user to potential problems.  Error messages are meant to alert </w:t>
      </w:r>
      <w:del w:id="3941" w:author="Honnalore Steissberg" w:date="2021-08-22T21:17:00Z">
        <w:r w:rsidRPr="005E2061" w:rsidDel="00DF58F6">
          <w:rPr>
            <w:sz w:val="20"/>
          </w:rPr>
          <w:delText xml:space="preserve">the </w:delText>
        </w:r>
      </w:del>
      <w:r w:rsidRPr="005E2061">
        <w:rPr>
          <w:sz w:val="20"/>
        </w:rPr>
        <w:t>user</w:t>
      </w:r>
      <w:ins w:id="3942" w:author="Honnalore Steissberg" w:date="2021-08-22T21:17:00Z">
        <w:r w:rsidR="00DF58F6">
          <w:rPr>
            <w:sz w:val="20"/>
          </w:rPr>
          <w:t>s</w:t>
        </w:r>
      </w:ins>
      <w:r w:rsidRPr="005E2061">
        <w:rPr>
          <w:sz w:val="20"/>
        </w:rPr>
        <w:t xml:space="preserve"> that they cannot continue until the problem is fixed.</w:t>
      </w:r>
    </w:p>
    <w:p w14:paraId="62DDFA19" w14:textId="12BB1AFB" w:rsidR="0041037A" w:rsidRPr="005E2061" w:rsidRDefault="0041037A">
      <w:pPr>
        <w:pStyle w:val="BodyText"/>
        <w:rPr>
          <w:sz w:val="20"/>
        </w:rPr>
      </w:pPr>
      <w:r w:rsidRPr="005E2061">
        <w:rPr>
          <w:sz w:val="20"/>
        </w:rPr>
        <w:t xml:space="preserve">All warning messages include a concise statement in English </w:t>
      </w:r>
      <w:del w:id="3943" w:author="Honnalore Steissberg" w:date="2021-08-22T21:20:00Z">
        <w:r w:rsidR="004F67D3" w:rsidRPr="005E2061" w:rsidDel="00DF58F6">
          <w:rPr>
            <w:sz w:val="20"/>
          </w:rPr>
          <w:delText xml:space="preserve">showing </w:delText>
        </w:r>
      </w:del>
      <w:ins w:id="3944" w:author="Honnalore Steissberg" w:date="2021-08-22T21:20:00Z">
        <w:r w:rsidR="00DF58F6">
          <w:rPr>
            <w:sz w:val="20"/>
          </w:rPr>
          <w:t>indicating</w:t>
        </w:r>
        <w:r w:rsidR="00DF58F6" w:rsidRPr="005E2061">
          <w:rPr>
            <w:sz w:val="20"/>
          </w:rPr>
          <w:t xml:space="preserve"> </w:t>
        </w:r>
      </w:ins>
      <w:del w:id="3945" w:author="Honnalore Steissberg" w:date="2021-08-22T21:20:00Z">
        <w:r w:rsidRPr="005E2061" w:rsidDel="00DF58F6">
          <w:rPr>
            <w:sz w:val="20"/>
          </w:rPr>
          <w:delText xml:space="preserve">what </w:delText>
        </w:r>
      </w:del>
      <w:r w:rsidRPr="005E2061">
        <w:rPr>
          <w:sz w:val="20"/>
        </w:rPr>
        <w:t>the problem</w:t>
      </w:r>
      <w:del w:id="3946" w:author="Honnalore Steissberg" w:date="2021-08-22T21:20:00Z">
        <w:r w:rsidRPr="005E2061" w:rsidDel="00DF58F6">
          <w:rPr>
            <w:sz w:val="20"/>
          </w:rPr>
          <w:delText xml:space="preserve"> is</w:delText>
        </w:r>
      </w:del>
      <w:r w:rsidRPr="005E2061">
        <w:rPr>
          <w:sz w:val="20"/>
        </w:rPr>
        <w:t>.  Also included is the FORTRAN variable name as it appears in the input file header along with its value where appropriate.  This is illustrated in the following example.</w:t>
      </w:r>
    </w:p>
    <w:p w14:paraId="78D0703D" w14:textId="77777777" w:rsidR="0041037A" w:rsidRPr="00B7030B" w:rsidRDefault="0041037A">
      <w:pPr>
        <w:pStyle w:val="Example1"/>
        <w:rPr>
          <w:rFonts w:asciiTheme="minorHAnsi" w:hAnsiTheme="minorHAnsi"/>
        </w:rPr>
      </w:pPr>
      <w:r w:rsidRPr="00B7030B">
        <w:rPr>
          <w:rFonts w:asciiTheme="minorHAnsi" w:hAnsiTheme="minorHAnsi"/>
        </w:rPr>
        <w:t>EXAMPLE</w:t>
      </w:r>
    </w:p>
    <w:p w14:paraId="6F6EC839" w14:textId="77777777" w:rsidR="0041037A" w:rsidRPr="00B7030B" w:rsidRDefault="0041037A">
      <w:pPr>
        <w:pStyle w:val="Examplebody"/>
        <w:rPr>
          <w:rFonts w:asciiTheme="minorHAnsi" w:hAnsiTheme="minorHAnsi"/>
        </w:rPr>
      </w:pPr>
      <w:r w:rsidRPr="00B7030B">
        <w:rPr>
          <w:rFonts w:asciiTheme="minorHAnsi" w:hAnsiTheme="minorHAnsi"/>
        </w:rPr>
        <w:t>Epiphyton excretion rate [EE=0.000] &lt; 0.001 for epiphyton group 1</w:t>
      </w:r>
    </w:p>
    <w:p w14:paraId="08041A7D" w14:textId="77777777" w:rsidR="0041037A" w:rsidRPr="001B19CA" w:rsidRDefault="0041037A">
      <w:pPr>
        <w:pStyle w:val="Examplebody"/>
      </w:pPr>
      <w:r w:rsidRPr="001B19CA">
        <w:t>Oxygen to algal respiration stoichiometry [O2AR=1.400] /= 1.1 for waterbody 1</w:t>
      </w:r>
    </w:p>
    <w:p w14:paraId="2078D08E" w14:textId="77777777" w:rsidR="0041037A" w:rsidRPr="001B19CA" w:rsidRDefault="0041037A">
      <w:pPr>
        <w:pStyle w:val="Examplebody"/>
      </w:pPr>
      <w:r w:rsidRPr="001B19CA">
        <w:t>Phosphorus/organic matter stoichiometry [ORGP=0.011] /= 0.005 for waterbody 1</w:t>
      </w:r>
    </w:p>
    <w:p w14:paraId="55E59254" w14:textId="77777777" w:rsidR="0041037A" w:rsidRPr="001B19CA" w:rsidRDefault="0041037A">
      <w:pPr>
        <w:pStyle w:val="Examplebody"/>
      </w:pPr>
      <w:r w:rsidRPr="001B19CA">
        <w:t>Water surface elevation is below bottom elevation at segment 1</w:t>
      </w:r>
    </w:p>
    <w:p w14:paraId="632B89F0" w14:textId="77777777" w:rsidR="0041037A" w:rsidRPr="001B19CA" w:rsidRDefault="0041037A">
      <w:pPr>
        <w:pStyle w:val="Examplebody"/>
      </w:pPr>
      <w:r w:rsidRPr="001B19CA">
        <w:t>Water surface elevation is below bottom elevation at segment 2</w:t>
      </w:r>
    </w:p>
    <w:p w14:paraId="1857ABD5" w14:textId="77777777" w:rsidR="0041037A" w:rsidRPr="001B19CA" w:rsidRDefault="0041037A">
      <w:pPr>
        <w:pStyle w:val="Examplebody"/>
      </w:pPr>
      <w:r w:rsidRPr="001B19CA">
        <w:t>Water surface elevation is below bottom elevation at segment 3</w:t>
      </w:r>
    </w:p>
    <w:p w14:paraId="7667D694" w14:textId="77777777" w:rsidR="0041037A" w:rsidRPr="001B19CA" w:rsidRDefault="0041037A">
      <w:pPr>
        <w:pStyle w:val="Examplebody"/>
      </w:pPr>
      <w:r w:rsidRPr="001B19CA">
        <w:t>Water surface elevation is below bottom elevation at segment 4</w:t>
      </w:r>
    </w:p>
    <w:p w14:paraId="089FE18E" w14:textId="77777777" w:rsidR="0041037A" w:rsidRPr="001B19CA" w:rsidRDefault="0041037A">
      <w:pPr>
        <w:pStyle w:val="Examplebody"/>
      </w:pPr>
      <w:r w:rsidRPr="001B19CA">
        <w:t>Water surface elevation is below bottom elevation at segment 5</w:t>
      </w:r>
    </w:p>
    <w:p w14:paraId="789CCCBD" w14:textId="77777777" w:rsidR="0041037A" w:rsidRPr="001B19CA" w:rsidRDefault="0041037A">
      <w:pPr>
        <w:pStyle w:val="Examplebody"/>
      </w:pPr>
      <w:r w:rsidRPr="001B19CA">
        <w:t>Water surface elevation is below bottom elevation at segment 6</w:t>
      </w:r>
    </w:p>
    <w:p w14:paraId="32676BCB" w14:textId="77777777" w:rsidR="0041037A" w:rsidRPr="001B19CA" w:rsidRDefault="0041037A">
      <w:pPr>
        <w:pStyle w:val="Examplebody"/>
      </w:pPr>
      <w:r w:rsidRPr="001B19CA">
        <w:t>Water surface elevation is below bottom elevation at segment 7</w:t>
      </w:r>
    </w:p>
    <w:p w14:paraId="449F0B69" w14:textId="77777777" w:rsidR="0041037A" w:rsidRPr="001B19CA" w:rsidRDefault="0041037A">
      <w:pPr>
        <w:pStyle w:val="Examplebody"/>
      </w:pPr>
      <w:r w:rsidRPr="001B19CA">
        <w:t>Water surface elevation is below bottom elevation at segment 26</w:t>
      </w:r>
    </w:p>
    <w:p w14:paraId="24858B9F" w14:textId="77777777" w:rsidR="0041037A" w:rsidRPr="001B19CA" w:rsidRDefault="0041037A">
      <w:pPr>
        <w:pStyle w:val="Examplebody"/>
      </w:pPr>
      <w:r w:rsidRPr="001B19CA">
        <w:t>Water surface elevation is below bottom elevation at segment 27</w:t>
      </w:r>
    </w:p>
    <w:p w14:paraId="324A0963" w14:textId="77777777" w:rsidR="0041037A" w:rsidRPr="001B19CA" w:rsidRDefault="0041037A">
      <w:pPr>
        <w:pStyle w:val="Examplebody"/>
      </w:pPr>
      <w:r w:rsidRPr="001B19CA">
        <w:t>Water surface elevation is below bottom elevation at segment 28</w:t>
      </w:r>
    </w:p>
    <w:p w14:paraId="5D56DE66" w14:textId="77777777" w:rsidR="0041037A" w:rsidRPr="001B19CA" w:rsidRDefault="0041037A">
      <w:pPr>
        <w:pStyle w:val="Examplebody"/>
      </w:pPr>
      <w:r w:rsidRPr="001B19CA">
        <w:t>Water surface elevation is below bottom elevation at segment 44</w:t>
      </w:r>
    </w:p>
    <w:p w14:paraId="689EDB2D" w14:textId="77777777" w:rsidR="0041037A" w:rsidRPr="001B19CA" w:rsidRDefault="0041037A">
      <w:pPr>
        <w:pStyle w:val="Examplebody"/>
      </w:pPr>
      <w:r w:rsidRPr="001B19CA">
        <w:t>Water surface elevation is below bottom elevation at segment 45</w:t>
      </w:r>
    </w:p>
    <w:p w14:paraId="314B2B4F" w14:textId="77777777" w:rsidR="0041037A" w:rsidRPr="001B19CA" w:rsidRDefault="0041037A">
      <w:pPr>
        <w:pStyle w:val="Examplebody"/>
      </w:pPr>
      <w:r w:rsidRPr="001B19CA">
        <w:t>Water surface elevation is below bottom elevation at segment 49</w:t>
      </w:r>
    </w:p>
    <w:p w14:paraId="2BC946FF" w14:textId="77777777" w:rsidR="0041037A" w:rsidRPr="001B19CA" w:rsidRDefault="0041037A">
      <w:pPr>
        <w:pStyle w:val="Examplebody"/>
      </w:pPr>
      <w:r w:rsidRPr="001B19CA">
        <w:t>Water surface elevation is below bottom elevation at segment 50</w:t>
      </w:r>
    </w:p>
    <w:p w14:paraId="63B5818C" w14:textId="77777777" w:rsidR="0041037A" w:rsidRPr="00B7030B" w:rsidRDefault="0041037A">
      <w:pPr>
        <w:pStyle w:val="BodyText2"/>
      </w:pPr>
    </w:p>
    <w:p w14:paraId="4537BAB1" w14:textId="14129154" w:rsidR="0041037A" w:rsidRPr="005E2061" w:rsidRDefault="0041037A">
      <w:pPr>
        <w:pStyle w:val="BodyText"/>
        <w:rPr>
          <w:sz w:val="20"/>
        </w:rPr>
      </w:pPr>
      <w:r w:rsidRPr="005E2061">
        <w:rPr>
          <w:sz w:val="20"/>
        </w:rPr>
        <w:t>In the above example, the user is warned that the epiphyton excretion rate is less than the recommended minimum value.  Likewise, the stoichiometric relationships are flagged</w:t>
      </w:r>
      <w:ins w:id="3947" w:author="Honnalore Steissberg" w:date="2021-08-22T21:26:00Z">
        <w:r w:rsidR="004B6AFB">
          <w:rPr>
            <w:sz w:val="20"/>
          </w:rPr>
          <w:t>,</w:t>
        </w:r>
      </w:ins>
      <w:r w:rsidRPr="005E2061">
        <w:rPr>
          <w:sz w:val="20"/>
        </w:rPr>
        <w:t xml:space="preserve"> as these should not be changed from their default values unless the user has data that indicate</w:t>
      </w:r>
      <w:del w:id="3948" w:author="Honnalore Steissberg" w:date="2021-08-22T21:27:00Z">
        <w:r w:rsidRPr="005E2061" w:rsidDel="004B6AFB">
          <w:rPr>
            <w:sz w:val="20"/>
          </w:rPr>
          <w:delText>s</w:delText>
        </w:r>
      </w:del>
      <w:r w:rsidRPr="005E2061">
        <w:rPr>
          <w:sz w:val="20"/>
        </w:rPr>
        <w:t xml:space="preserve"> a different stoichiometry.  The remaining warning messages inform the user that part of the system is dry based on the given initial water surface elevation.</w:t>
      </w:r>
    </w:p>
    <w:p w14:paraId="0601E22F" w14:textId="77777777" w:rsidR="00331036" w:rsidRDefault="0041037A" w:rsidP="00331036">
      <w:pPr>
        <w:pStyle w:val="BodyText"/>
        <w:rPr>
          <w:sz w:val="20"/>
        </w:rPr>
      </w:pPr>
      <w:r w:rsidRPr="005E2061">
        <w:rPr>
          <w:sz w:val="20"/>
        </w:rPr>
        <w:lastRenderedPageBreak/>
        <w:t>A very important point – the user should not assume that because there are no warnings generated that there are no problems with inputs.  It is not possible to check all possible combinations of inputs, so there may be problems that were not flagged.</w:t>
      </w:r>
      <w:bookmarkStart w:id="3949" w:name="preprocessor_error_file"/>
      <w:bookmarkEnd w:id="3949"/>
    </w:p>
    <w:p w14:paraId="114EDC4D" w14:textId="77777777" w:rsidR="0041037A" w:rsidRPr="00331036" w:rsidRDefault="0041037A" w:rsidP="00331036">
      <w:pPr>
        <w:pStyle w:val="Heading4"/>
        <w:spacing w:before="0" w:after="0"/>
        <w:rPr>
          <w:sz w:val="20"/>
        </w:rPr>
      </w:pPr>
      <w:bookmarkStart w:id="3950" w:name="_Toc41047937"/>
      <w:r w:rsidRPr="00B7030B">
        <w:t>Error Messages (</w:t>
      </w:r>
      <w:proofErr w:type="spellStart"/>
      <w:r w:rsidRPr="00B7030B">
        <w:t>pre.err</w:t>
      </w:r>
      <w:proofErr w:type="spellEnd"/>
      <w:r w:rsidRPr="00B7030B">
        <w:t>)</w:t>
      </w:r>
      <w:bookmarkEnd w:id="3950"/>
    </w:p>
    <w:p w14:paraId="1966246E" w14:textId="118004E9" w:rsidR="0041037A" w:rsidRPr="005E2061" w:rsidRDefault="0041037A">
      <w:pPr>
        <w:pStyle w:val="BodyText"/>
        <w:rPr>
          <w:sz w:val="20"/>
        </w:rPr>
      </w:pPr>
      <w:r w:rsidRPr="005E2061">
        <w:rPr>
          <w:sz w:val="20"/>
        </w:rPr>
        <w:t>Input errors that will prevent the model from running correctly or running at all are extensively screened</w:t>
      </w:r>
      <w:ins w:id="3951" w:author="Honnalore Steissberg" w:date="2021-08-22T21:29:00Z">
        <w:r w:rsidR="004B6AFB">
          <w:rPr>
            <w:sz w:val="20"/>
          </w:rPr>
          <w:t>,</w:t>
        </w:r>
      </w:ins>
      <w:r w:rsidRPr="005E2061">
        <w:rPr>
          <w:sz w:val="20"/>
        </w:rPr>
        <w:t xml:space="preserve"> and</w:t>
      </w:r>
      <w:del w:id="3952" w:author="Honnalore Steissberg" w:date="2021-08-22T21:29:00Z">
        <w:r w:rsidRPr="005E2061" w:rsidDel="004B6AFB">
          <w:rPr>
            <w:sz w:val="20"/>
          </w:rPr>
          <w:delText>,</w:delText>
        </w:r>
      </w:del>
      <w:r w:rsidRPr="005E2061">
        <w:rPr>
          <w:sz w:val="20"/>
        </w:rPr>
        <w:t xml:space="preserve"> when found, are included in the preprocessor error output file.  All error messages include a concise statement in English what the problem is along with the FORTRAN variable name as it appears in the input file header and its input value where appropriate.  This is illustrated in the following example</w:t>
      </w:r>
      <w:ins w:id="3953" w:author="Honnalore Steissberg" w:date="2021-08-22T21:30:00Z">
        <w:r w:rsidR="004B6AFB">
          <w:rPr>
            <w:sz w:val="20"/>
          </w:rPr>
          <w:t>:</w:t>
        </w:r>
      </w:ins>
      <w:del w:id="3954" w:author="Honnalore Steissberg" w:date="2021-08-22T21:30:00Z">
        <w:r w:rsidRPr="005E2061" w:rsidDel="004B6AFB">
          <w:rPr>
            <w:sz w:val="20"/>
          </w:rPr>
          <w:delText>.</w:delText>
        </w:r>
      </w:del>
    </w:p>
    <w:p w14:paraId="7E905B1C" w14:textId="77777777" w:rsidR="0041037A" w:rsidRPr="00B7030B" w:rsidRDefault="0041037A">
      <w:pPr>
        <w:pStyle w:val="Example1"/>
        <w:rPr>
          <w:rFonts w:asciiTheme="minorHAnsi" w:hAnsiTheme="minorHAnsi"/>
        </w:rPr>
      </w:pPr>
      <w:r w:rsidRPr="00B7030B">
        <w:rPr>
          <w:rFonts w:asciiTheme="minorHAnsi" w:hAnsiTheme="minorHAnsi"/>
        </w:rPr>
        <w:t>EXAMPLE</w:t>
      </w:r>
    </w:p>
    <w:p w14:paraId="0304487F" w14:textId="77777777" w:rsidR="0041037A" w:rsidRPr="001B19CA" w:rsidRDefault="0041037A">
      <w:pPr>
        <w:pStyle w:val="Examplebody"/>
      </w:pPr>
      <w:r w:rsidRPr="001B19CA">
        <w:t>Starting time [TMSTRT=75.000] &lt; ending time [TMEND=-320.000]</w:t>
      </w:r>
    </w:p>
    <w:p w14:paraId="565DE569" w14:textId="77777777" w:rsidR="0041037A" w:rsidRPr="001B19CA" w:rsidRDefault="0041037A">
      <w:pPr>
        <w:pStyle w:val="Examplebody"/>
      </w:pPr>
      <w:r w:rsidRPr="001B19CA">
        <w:t>Timestep fraction [DLTF(1)=-0.850] &lt;= 0.0</w:t>
      </w:r>
    </w:p>
    <w:p w14:paraId="6B36CC9A" w14:textId="77777777" w:rsidR="0041037A" w:rsidRPr="001B19CA" w:rsidRDefault="0041037A">
      <w:pPr>
        <w:pStyle w:val="Examplebody"/>
      </w:pPr>
      <w:r w:rsidRPr="001B19CA">
        <w:t>Internal gravity wave limitation control   [CELC= on] /= " ON" or "OFF" for waterbody 1</w:t>
      </w:r>
    </w:p>
    <w:p w14:paraId="30543086" w14:textId="77777777" w:rsidR="0041037A" w:rsidRPr="001B19CA" w:rsidRDefault="0041037A">
      <w:pPr>
        <w:pStyle w:val="Examplebody"/>
      </w:pPr>
      <w:r w:rsidRPr="001B19CA">
        <w:t>Heat exchange solution control [SLHTC=  term] /= "    TERM" or "      ET" for waterbody 1</w:t>
      </w:r>
    </w:p>
    <w:p w14:paraId="28D652D5" w14:textId="77777777" w:rsidR="0041037A" w:rsidRPr="001B19CA" w:rsidRDefault="0041037A">
      <w:pPr>
        <w:pStyle w:val="Examplebody"/>
      </w:pPr>
      <w:r w:rsidRPr="001B19CA">
        <w:t>Vertical advection time weighting [THETA=-0.550] &lt; 0.0 for waterbody 1</w:t>
      </w:r>
    </w:p>
    <w:p w14:paraId="41347A2A" w14:textId="77777777" w:rsidR="0041037A" w:rsidRPr="001B19CA" w:rsidRDefault="0041037A">
      <w:pPr>
        <w:pStyle w:val="Examplebody"/>
      </w:pPr>
      <w:r w:rsidRPr="001B19CA">
        <w:t xml:space="preserve">Selective withdrawal elevation [ESTR=137.700] &lt; the bottom active cell elevation </w:t>
      </w:r>
    </w:p>
    <w:p w14:paraId="153F6D5C" w14:textId="77777777" w:rsidR="001B19CA" w:rsidRDefault="001B19CA">
      <w:pPr>
        <w:pStyle w:val="BodyText2"/>
        <w:rPr>
          <w:rFonts w:ascii="Courier New" w:hAnsi="Courier New" w:cs="Courier New"/>
        </w:rPr>
      </w:pPr>
    </w:p>
    <w:p w14:paraId="3D531C91" w14:textId="77777777" w:rsidR="001B19CA" w:rsidRPr="001B19CA" w:rsidRDefault="001B19CA" w:rsidP="001B19CA">
      <w:pPr>
        <w:pStyle w:val="Footer"/>
      </w:pPr>
    </w:p>
    <w:p w14:paraId="387BBEB8" w14:textId="77777777" w:rsidR="001B19CA" w:rsidRPr="001B19CA" w:rsidRDefault="001B19CA" w:rsidP="001B19CA">
      <w:pPr>
        <w:pStyle w:val="Footer"/>
      </w:pPr>
    </w:p>
    <w:p w14:paraId="7E505CBA" w14:textId="77777777" w:rsidR="001B19CA" w:rsidRPr="001B19CA" w:rsidRDefault="001B19CA" w:rsidP="001B19CA">
      <w:pPr>
        <w:pStyle w:val="Footer"/>
      </w:pPr>
    </w:p>
    <w:p w14:paraId="6C023B23" w14:textId="77777777" w:rsidR="001B19CA" w:rsidRPr="001B19CA" w:rsidRDefault="001B19CA" w:rsidP="001B19CA">
      <w:pPr>
        <w:pStyle w:val="Footer"/>
      </w:pPr>
    </w:p>
    <w:p w14:paraId="2CA39963" w14:textId="77777777" w:rsidR="001B19CA" w:rsidRPr="001B19CA" w:rsidRDefault="001B19CA" w:rsidP="001B19CA">
      <w:pPr>
        <w:pStyle w:val="Footer"/>
      </w:pPr>
    </w:p>
    <w:p w14:paraId="1B40458E" w14:textId="77777777" w:rsidR="001B19CA" w:rsidRDefault="001B19CA" w:rsidP="001B19CA">
      <w:pPr>
        <w:pStyle w:val="Footer"/>
      </w:pPr>
    </w:p>
    <w:p w14:paraId="0BB92338" w14:textId="77777777" w:rsidR="001B19CA" w:rsidRDefault="001B19CA" w:rsidP="001B19CA">
      <w:pPr>
        <w:pStyle w:val="Footer"/>
        <w:tabs>
          <w:tab w:val="clear" w:pos="8640"/>
          <w:tab w:val="left" w:pos="2244"/>
        </w:tabs>
      </w:pPr>
      <w:r>
        <w:tab/>
      </w:r>
    </w:p>
    <w:p w14:paraId="5888CB85" w14:textId="77777777" w:rsidR="0041037A" w:rsidRPr="001B19CA" w:rsidRDefault="001B19CA" w:rsidP="001B19CA">
      <w:pPr>
        <w:pStyle w:val="Footer"/>
        <w:tabs>
          <w:tab w:val="clear" w:pos="8640"/>
          <w:tab w:val="left" w:pos="2244"/>
        </w:tabs>
        <w:sectPr w:rsidR="0041037A" w:rsidRPr="001B19CA" w:rsidSect="000E4BA7">
          <w:headerReference w:type="even" r:id="rId197"/>
          <w:headerReference w:type="default" r:id="rId198"/>
          <w:footerReference w:type="even" r:id="rId199"/>
          <w:footerReference w:type="default" r:id="rId200"/>
          <w:endnotePr>
            <w:numFmt w:val="decimal"/>
          </w:endnotePr>
          <w:pgSz w:w="12240" w:h="15840" w:code="1"/>
          <w:pgMar w:top="1728" w:right="1440" w:bottom="1728" w:left="2160" w:header="1008" w:footer="1008" w:gutter="0"/>
          <w:paperSrc w:first="100" w:other="100"/>
          <w:cols w:space="720"/>
          <w:noEndnote/>
        </w:sectPr>
      </w:pPr>
      <w:r>
        <w:tab/>
      </w:r>
    </w:p>
    <w:p w14:paraId="12F4A5A8" w14:textId="77777777" w:rsidR="0041037A" w:rsidRPr="00B7030B" w:rsidRDefault="0041037A">
      <w:pPr>
        <w:pStyle w:val="Heading3"/>
        <w:rPr>
          <w:rFonts w:asciiTheme="minorHAnsi" w:hAnsiTheme="minorHAnsi"/>
        </w:rPr>
      </w:pPr>
      <w:bookmarkStart w:id="3955" w:name="spreadsheet_plot_file"/>
      <w:bookmarkStart w:id="3956" w:name="_Toc41047938"/>
      <w:bookmarkEnd w:id="3955"/>
      <w:r w:rsidRPr="00B7030B">
        <w:rPr>
          <w:rFonts w:asciiTheme="minorHAnsi" w:hAnsiTheme="minorHAnsi"/>
        </w:rPr>
        <w:lastRenderedPageBreak/>
        <w:t xml:space="preserve">Spreadsheet </w:t>
      </w:r>
      <w:r w:rsidR="00344CC0" w:rsidRPr="00B7030B">
        <w:rPr>
          <w:rFonts w:asciiTheme="minorHAnsi" w:hAnsiTheme="minorHAnsi"/>
        </w:rPr>
        <w:t xml:space="preserve">Profile </w:t>
      </w:r>
      <w:r w:rsidRPr="00B7030B">
        <w:rPr>
          <w:rFonts w:asciiTheme="minorHAnsi" w:hAnsiTheme="minorHAnsi"/>
        </w:rPr>
        <w:t>Plot</w:t>
      </w:r>
      <w:bookmarkEnd w:id="3956"/>
    </w:p>
    <w:p w14:paraId="4E83C691" w14:textId="77777777" w:rsidR="0041037A" w:rsidRPr="005E2061" w:rsidRDefault="0041037A">
      <w:pPr>
        <w:pStyle w:val="BodyText"/>
        <w:rPr>
          <w:sz w:val="20"/>
        </w:rPr>
      </w:pPr>
      <w:r w:rsidRPr="005E2061">
        <w:rPr>
          <w:sz w:val="20"/>
        </w:rPr>
        <w:t xml:space="preserve">The spreadsheet </w:t>
      </w:r>
      <w:r w:rsidR="00344CC0" w:rsidRPr="005E2061">
        <w:rPr>
          <w:sz w:val="20"/>
        </w:rPr>
        <w:t xml:space="preserve">profile </w:t>
      </w:r>
      <w:r w:rsidRPr="005E2061">
        <w:rPr>
          <w:sz w:val="20"/>
        </w:rPr>
        <w:t xml:space="preserve">output was designed to be imported into a spreadsheet program for plotting vertical profiles of temperature, constituents, and derived constituents.  Output consists of </w:t>
      </w:r>
      <w:r w:rsidR="00FD1FA9" w:rsidRPr="005E2061">
        <w:rPr>
          <w:sz w:val="20"/>
        </w:rPr>
        <w:t>a comma delim</w:t>
      </w:r>
      <w:r w:rsidR="00F330D0" w:rsidRPr="005E2061">
        <w:rPr>
          <w:sz w:val="20"/>
        </w:rPr>
        <w:t>i</w:t>
      </w:r>
      <w:r w:rsidR="00FD1FA9" w:rsidRPr="005E2061">
        <w:rPr>
          <w:sz w:val="20"/>
        </w:rPr>
        <w:t xml:space="preserve">ted file with </w:t>
      </w:r>
      <w:r w:rsidRPr="005E2061">
        <w:rPr>
          <w:sz w:val="20"/>
        </w:rPr>
        <w:t xml:space="preserve">the variable name, Julian date, depth below water surface, elevation, and temperature and/or concentrations for the output segment.  Additional segments each contain a depth, elevation, and temperature/concentration </w:t>
      </w:r>
      <w:r w:rsidR="007B6AF2" w:rsidRPr="005E2061">
        <w:rPr>
          <w:sz w:val="20"/>
        </w:rPr>
        <w:t>column</w:t>
      </w:r>
      <w:r w:rsidRPr="005E2061">
        <w:rPr>
          <w:sz w:val="20"/>
        </w:rPr>
        <w:t xml:space="preserve"> and are continued to the right.</w:t>
      </w:r>
      <w:r w:rsidR="009C683E" w:rsidRPr="005E2061">
        <w:rPr>
          <w:sz w:val="20"/>
        </w:rPr>
        <w:t xml:space="preserve"> Whenever a depth or vertical layer is part of the channel bottom, </w:t>
      </w:r>
      <w:r w:rsidR="00E16580" w:rsidRPr="005E2061">
        <w:rPr>
          <w:sz w:val="20"/>
        </w:rPr>
        <w:t>a value of -99</w:t>
      </w:r>
      <w:r w:rsidR="009C683E" w:rsidRPr="005E2061">
        <w:rPr>
          <w:sz w:val="20"/>
        </w:rPr>
        <w:t xml:space="preserve"> is placed in the cell. </w:t>
      </w:r>
    </w:p>
    <w:p w14:paraId="30658CC8" w14:textId="77777777" w:rsidR="0041037A" w:rsidRPr="00B7030B" w:rsidRDefault="0041037A" w:rsidP="004E6B3B">
      <w:pPr>
        <w:pStyle w:val="Example1"/>
        <w:spacing w:after="0"/>
        <w:rPr>
          <w:rFonts w:asciiTheme="minorHAnsi" w:hAnsiTheme="minorHAnsi"/>
        </w:rPr>
      </w:pPr>
      <w:r w:rsidRPr="00B7030B">
        <w:rPr>
          <w:rFonts w:asciiTheme="minorHAnsi" w:hAnsiTheme="minorHAnsi"/>
        </w:rPr>
        <w:t>EXAMPLE</w:t>
      </w:r>
    </w:p>
    <w:p w14:paraId="42D6A1E8"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Constituent,Julian_day,Depth,Elevation,Seg_35 ,Elevation,Seg_36 ,Elevation,</w:t>
      </w:r>
    </w:p>
    <w:p w14:paraId="3F0E258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Temperature,     1.040,     1.229,   466.760,      9.00,   466.759,      9.00,</w:t>
      </w:r>
    </w:p>
    <w:p w14:paraId="1CC2D3F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1.040,     2.962,   465.025,      9.00,   465.025,      9.00,</w:t>
      </w:r>
    </w:p>
    <w:p w14:paraId="794A3A03"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1.040,     3.972,   464.015,      9.00,   464.015,      9.00,</w:t>
      </w:r>
    </w:p>
    <w:p w14:paraId="2FA08764"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1.040,     4.982,   463.005,      9.00,   463.005,      9.00,</w:t>
      </w:r>
    </w:p>
    <w:p w14:paraId="3C76DC5F"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1.040,     5.992,   461.995,      9.00,   461.995,      9.00,</w:t>
      </w:r>
    </w:p>
    <w:p w14:paraId="36F1089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1.040,     7.002,   460.985,      9.00,   460.985,      9.00,</w:t>
      </w:r>
    </w:p>
    <w:p w14:paraId="57E29DA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1.040,     8.012,   459.975,      9.00,   459.975,      9.00,</w:t>
      </w:r>
    </w:p>
    <w:p w14:paraId="2BC62C77"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1.040,     9.022,   458.965,      9.00,   458.965,      9.00,</w:t>
      </w:r>
    </w:p>
    <w:p w14:paraId="6CA4982F"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1.040,    10.032,   457.955,      9.00,   457.955,      9.00,</w:t>
      </w:r>
    </w:p>
    <w:p w14:paraId="016F43CE"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1.040,    11.042,   456.945,      9.00,   456.945,      9.00,</w:t>
      </w:r>
    </w:p>
    <w:p w14:paraId="2488EBB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1.040,    12.052,   455.935,      9.00,   455.935,      9.00,</w:t>
      </w:r>
    </w:p>
    <w:p w14:paraId="33C76F99"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1.040,    13.062,   454.925,      9.00,   454.925,      9.00,</w:t>
      </w:r>
    </w:p>
    <w:p w14:paraId="051114B1"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1.040,    14.072,   453.915,      9.00,   453.915,      9.00,</w:t>
      </w:r>
    </w:p>
    <w:p w14:paraId="7B538CCC"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1.040,    15.082,   452.905,      9.00,   452.905,      9.00,</w:t>
      </w:r>
    </w:p>
    <w:p w14:paraId="4F4D6309"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1.040,    16.092,   451.895,      9.00,   451.895,      9.00,</w:t>
      </w:r>
    </w:p>
    <w:p w14:paraId="66DD284F"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1.040,    17.102,   450.885,      9.00,   450.885,      9.00,</w:t>
      </w:r>
    </w:p>
    <w:p w14:paraId="4D6048F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1.040,    18.112,   449.875,      9.00,   449.875,      9.00,</w:t>
      </w:r>
    </w:p>
    <w:p w14:paraId="01DB5B7D"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1.040,    19.122,   448.865,      9.00,   448.865,      9.00,</w:t>
      </w:r>
    </w:p>
    <w:p w14:paraId="57516948"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1.040,    20.132,   447.855,      9.00,   447.855,      9.00,</w:t>
      </w:r>
    </w:p>
    <w:p w14:paraId="6940C2B4"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1.040,    21.142,   446.845,      9.00,   446.845,      9.00,</w:t>
      </w:r>
    </w:p>
    <w:p w14:paraId="747A522C"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1.040,    22.152,   445.835,      9.00,   445.835,      9.00,</w:t>
      </w:r>
    </w:p>
    <w:p w14:paraId="13AF5993"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1.040,    23.162,   444.825,      9.00,   444.825,      9.00,</w:t>
      </w:r>
    </w:p>
    <w:p w14:paraId="490C0BFB"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1.040,    24.172,   443.815,      9.00,   443.815,      9.00,</w:t>
      </w:r>
    </w:p>
    <w:p w14:paraId="6E34832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1.040,    25.182,   442.805,      9.00,   442.805,      9.00,</w:t>
      </w:r>
    </w:p>
    <w:p w14:paraId="6F979F38"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1.040,    26.192,   441.795,      9.00,   441.795,      9.00,</w:t>
      </w:r>
    </w:p>
    <w:p w14:paraId="26C40887"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1.040,    27.202,   440.785,      9.00,   440.785,      9.00,</w:t>
      </w:r>
    </w:p>
    <w:p w14:paraId="4987ED2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1.040,    28.212,   439.775,      9.00,   439.775,      9.00,</w:t>
      </w:r>
    </w:p>
    <w:p w14:paraId="7EA196EE"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1.040,    29.222,   438.765,      9.00,   438.765,      9.00,</w:t>
      </w:r>
    </w:p>
    <w:p w14:paraId="18281748"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1.040,    30.232,   437.755,      9.00,   437.755,      9.00,</w:t>
      </w:r>
    </w:p>
    <w:p w14:paraId="5511F18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1.040,    31.242,   436.745,      9.00,   436.745,      9.00,</w:t>
      </w:r>
    </w:p>
    <w:p w14:paraId="2C6AE597"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1.040,    32.252,   435.735,      9.00,   435.735,      9.00,</w:t>
      </w:r>
    </w:p>
    <w:p w14:paraId="1BF691C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1.040,    33.262,   434.725,      9.00,   434.725,      9.00,</w:t>
      </w:r>
    </w:p>
    <w:p w14:paraId="5D430A15"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1.040,    34.272,   433.715,      9.00,   433.715,      9.00,</w:t>
      </w:r>
    </w:p>
    <w:p w14:paraId="6FE6A77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1.040,    35.282,   432.705,      9.00,   432.705,      9.00,</w:t>
      </w:r>
    </w:p>
    <w:p w14:paraId="7EB33FEB"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1.040,    36.292,   431.695,      9.00,   431.695,      9.00,</w:t>
      </w:r>
    </w:p>
    <w:p w14:paraId="3DA8037F"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1.040,    37.302,   430.685,      9.00,   430.685,      9.00,</w:t>
      </w:r>
    </w:p>
    <w:p w14:paraId="719AF2FB"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1.040,    38.312,   429.675,      9.00,   429.675,      9.00,</w:t>
      </w:r>
    </w:p>
    <w:p w14:paraId="60686AD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1.040,    39.322,   428.665,      9.00,   428.665,      9.00,</w:t>
      </w:r>
    </w:p>
    <w:p w14:paraId="20D78410"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1.040,    40.332,   427.655,      9.00,   427.655,      9.00,</w:t>
      </w:r>
    </w:p>
    <w:p w14:paraId="06F2180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1.040,    41.342,   426.645,      9.00,   426.645,      9.00,</w:t>
      </w:r>
    </w:p>
    <w:p w14:paraId="108FAF10"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1.040,    42.352,   425.635,      9.00,   425.635,      9.00,</w:t>
      </w:r>
    </w:p>
    <w:p w14:paraId="733BC45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1.040,    43.362,   424.625,      9.00,   424.625,      9.00,</w:t>
      </w:r>
    </w:p>
    <w:p w14:paraId="56E81B0A"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44.372,   423.615,    -99.00,   423.615,      9.00,</w:t>
      </w:r>
    </w:p>
    <w:p w14:paraId="21623BF5"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45.382,   422.605,    -99.00,   422.605,      9.00,</w:t>
      </w:r>
    </w:p>
    <w:p w14:paraId="50A2DA01"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1.040,     1.229,   466.760,     0.000,   466.759,     0.000,</w:t>
      </w:r>
    </w:p>
    <w:p w14:paraId="12923474"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1.040,     2.962,   465.025,     0.000,   465.025,     0.000,</w:t>
      </w:r>
    </w:p>
    <w:p w14:paraId="0DF302B0"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1.040,     3.972,   464.015,     0.000,   464.015,     0.000,</w:t>
      </w:r>
    </w:p>
    <w:p w14:paraId="3EBAC46C"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1.040,     4.982,   463.005,     0.000,   463.005,     0.000,</w:t>
      </w:r>
    </w:p>
    <w:p w14:paraId="1E0E3CB3"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1.040,     5.992,   461.995,     0.000,   461.995,     0.000,</w:t>
      </w:r>
    </w:p>
    <w:p w14:paraId="233B743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1.040,     7.002,   460.985,     0.000,   460.985,     0.000,</w:t>
      </w:r>
    </w:p>
    <w:p w14:paraId="3AE67657"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1.040,     8.012,   459.975,     0.000,   459.975,     0.000,</w:t>
      </w:r>
    </w:p>
    <w:p w14:paraId="3656B3F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1.040,     9.022,   458.965,     0.000,   458.965,     0.000,</w:t>
      </w:r>
    </w:p>
    <w:p w14:paraId="37429B5E"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1.040,    10.032,   457.955,     0.000,   457.955,     0.000,</w:t>
      </w:r>
    </w:p>
    <w:p w14:paraId="114F2511"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1.040,    11.042,   456.945,     0.000,   456.945,     0.000,</w:t>
      </w:r>
    </w:p>
    <w:p w14:paraId="244DAE5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1.040,    12.052,   455.935,     0.000,   455.935,     0.000,</w:t>
      </w:r>
    </w:p>
    <w:p w14:paraId="5325AC5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1.040,    13.062,   454.925,     0.000,   454.925,     0.000,</w:t>
      </w:r>
    </w:p>
    <w:p w14:paraId="6751B862"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1.040,    14.072,   453.915,     0.000,   453.915,     0.000,</w:t>
      </w:r>
    </w:p>
    <w:p w14:paraId="451B7093"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1.040,    15.082,   452.905,     0.000,   452.905,     0.000,</w:t>
      </w:r>
    </w:p>
    <w:p w14:paraId="48BAA39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1.040,    16.092,   451.895,     0.000,   451.895,     0.000,</w:t>
      </w:r>
    </w:p>
    <w:p w14:paraId="3B230983"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1.040,    17.102,   450.885,     0.000,   450.885,     0.000,</w:t>
      </w:r>
    </w:p>
    <w:p w14:paraId="4A30B3C4"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lastRenderedPageBreak/>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1.040,    18.112,   449.875,     0.000,   449.875,     0.000,</w:t>
      </w:r>
    </w:p>
    <w:p w14:paraId="496D437D"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1.040,    19.122,   448.865,     0.000,   448.865,     0.000,</w:t>
      </w:r>
    </w:p>
    <w:p w14:paraId="7FC2F1B7"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1.040,    20.132,   447.855,     0.000,   447.855,     0.000,</w:t>
      </w:r>
    </w:p>
    <w:p w14:paraId="74BFFB7A"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1.040,    21.142,   446.845,     0.000,   446.845,     0.000,</w:t>
      </w:r>
    </w:p>
    <w:p w14:paraId="041F7D3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1.040,    22.152,   445.835,     0.000,   445.835,     0.000,</w:t>
      </w:r>
    </w:p>
    <w:p w14:paraId="4713979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1.040,    23.162,   444.825,     0.000,   444.825,     0.000,</w:t>
      </w:r>
    </w:p>
    <w:p w14:paraId="55ABA2A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1.040,    24.172,   443.815,     0.000,   443.815,     0.000,</w:t>
      </w:r>
    </w:p>
    <w:p w14:paraId="348B7A8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1.040,    25.182,   442.805,     0.000,   442.805,     0.000,</w:t>
      </w:r>
    </w:p>
    <w:p w14:paraId="65E80D57"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1.040,    26.192,   441.795,     0.000,   441.795,     0.000,</w:t>
      </w:r>
    </w:p>
    <w:p w14:paraId="1254B852"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1.040,    27.202,   440.785,     0.000,   440.785,     0.000,</w:t>
      </w:r>
    </w:p>
    <w:p w14:paraId="572FE2FA"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1.040,    28.212,   439.775,     0.000,   439.775,     0.000,</w:t>
      </w:r>
    </w:p>
    <w:p w14:paraId="63236BB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1.040,    29.222,   438.765,     0.000,   438.765,     0.000,</w:t>
      </w:r>
    </w:p>
    <w:p w14:paraId="60E7E541"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1.040,    30.232,   437.755,     0.000,   437.755,     0.000,</w:t>
      </w:r>
    </w:p>
    <w:p w14:paraId="3B52DB0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1.040,    31.242,   436.745,     0.000,   436.745,     0.000,</w:t>
      </w:r>
    </w:p>
    <w:p w14:paraId="74A9BBBD"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1.040,    32.252,   435.735,     0.000,   435.735,     0.000,</w:t>
      </w:r>
    </w:p>
    <w:p w14:paraId="2E9428D6"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1.040,    33.262,   434.725,     0.000,   434.725,     0.000,</w:t>
      </w:r>
    </w:p>
    <w:p w14:paraId="04EF783B"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1.040,    34.272,   433.715,     0.000,   433.715,     0.000,</w:t>
      </w:r>
    </w:p>
    <w:p w14:paraId="71E424C8"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1.040,    35.282,   432.705,     0.000,   432.705,     0.000,</w:t>
      </w:r>
    </w:p>
    <w:p w14:paraId="5863F31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1.040,    36.292,   431.695,     0.000,   431.695,     0.000,</w:t>
      </w:r>
    </w:p>
    <w:p w14:paraId="0D71522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1.040,    37.302,   430.685,     0.000,   430.685,     0.000,</w:t>
      </w:r>
    </w:p>
    <w:p w14:paraId="4F69A717"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1.040,    38.312,   429.675,     0.000,   429.675,     0.000,</w:t>
      </w:r>
    </w:p>
    <w:p w14:paraId="233C000A"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1.040,    39.322,   428.665,     0.000,   428.665,     0.000,</w:t>
      </w:r>
    </w:p>
    <w:p w14:paraId="4FDA3B93"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1.040,    40.332,   427.655,     0.000,   427.655,     0.000,</w:t>
      </w:r>
    </w:p>
    <w:p w14:paraId="022C5C3C"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1.040,    41.342,   426.645,     0.000,   426.645,     0.000,</w:t>
      </w:r>
    </w:p>
    <w:p w14:paraId="7ADB1780"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1.040,    42.352,   425.635,     0.000,   425.635,     0.000,</w:t>
      </w:r>
    </w:p>
    <w:p w14:paraId="42218210"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1.040,    43.362,   424.625,     0.000,   424.625,     0.000,</w:t>
      </w:r>
    </w:p>
    <w:p w14:paraId="1A877442"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44.372,   423.615,    -99.00,   423.615,     0.000,</w:t>
      </w:r>
    </w:p>
    <w:p w14:paraId="5983D6A6"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45.382,   422.605,    -99.00,   422.605,     0.000,</w:t>
      </w:r>
    </w:p>
    <w:p w14:paraId="31CE93DE" w14:textId="77777777" w:rsidR="004E6B3B" w:rsidRDefault="004E6B3B" w:rsidP="004E6B3B"/>
    <w:p w14:paraId="5D0B8543" w14:textId="5B1D7125" w:rsidR="000F7030" w:rsidRDefault="000F7030" w:rsidP="000F7030">
      <w:pPr>
        <w:pStyle w:val="BodyText"/>
        <w:rPr>
          <w:sz w:val="20"/>
        </w:rPr>
      </w:pPr>
      <w:r>
        <w:rPr>
          <w:sz w:val="20"/>
        </w:rPr>
        <w:t xml:space="preserve">If the </w:t>
      </w:r>
      <w:r w:rsidRPr="009A12DD">
        <w:rPr>
          <w:b/>
          <w:bCs/>
          <w:sz w:val="20"/>
        </w:rPr>
        <w:t>SPRC</w:t>
      </w:r>
      <w:r>
        <w:rPr>
          <w:sz w:val="20"/>
        </w:rPr>
        <w:t xml:space="preserve"> </w:t>
      </w:r>
      <w:del w:id="3957" w:author="Honnalore Steissberg" w:date="2021-08-23T14:09:00Z">
        <w:r w:rsidDel="00951B83">
          <w:rPr>
            <w:sz w:val="20"/>
          </w:rPr>
          <w:delText xml:space="preserve">was </w:delText>
        </w:r>
      </w:del>
      <w:ins w:id="3958" w:author="Honnalore Steissberg" w:date="2021-08-23T14:09:00Z">
        <w:r w:rsidR="00951B83">
          <w:rPr>
            <w:sz w:val="20"/>
          </w:rPr>
          <w:t xml:space="preserve">is </w:t>
        </w:r>
      </w:ins>
      <w:r>
        <w:rPr>
          <w:sz w:val="20"/>
        </w:rPr>
        <w:t xml:space="preserve">set to ‘ONV’ rather than ‘ON’, an additional output file </w:t>
      </w:r>
      <w:ins w:id="3959" w:author="Honnalore Steissberg" w:date="2021-08-23T14:09:00Z">
        <w:r w:rsidR="00951B83">
          <w:rPr>
            <w:sz w:val="20"/>
          </w:rPr>
          <w:t>is</w:t>
        </w:r>
      </w:ins>
      <w:del w:id="3960" w:author="Honnalore Steissberg" w:date="2021-08-23T14:09:00Z">
        <w:r w:rsidDel="00951B83">
          <w:rPr>
            <w:sz w:val="20"/>
          </w:rPr>
          <w:delText>is</w:delText>
        </w:r>
      </w:del>
      <w:r>
        <w:rPr>
          <w:sz w:val="20"/>
        </w:rPr>
        <w:t xml:space="preserve"> written that contains the volume</w:t>
      </w:r>
      <w:ins w:id="3961" w:author="Honnalore Steissberg" w:date="2021-08-23T14:08:00Z">
        <w:r w:rsidR="00951B83">
          <w:rPr>
            <w:sz w:val="20"/>
          </w:rPr>
          <w:t>-</w:t>
        </w:r>
      </w:ins>
      <w:r>
        <w:rPr>
          <w:sz w:val="20"/>
        </w:rPr>
        <w:t xml:space="preserve"> weighted temperature and water quality state and derived variables at the locations and times specified.  This file has the suffix ‘</w:t>
      </w:r>
      <w:r w:rsidRPr="009A12DD">
        <w:rPr>
          <w:b/>
          <w:bCs/>
          <w:sz w:val="20"/>
        </w:rPr>
        <w:t>_volw.csv</w:t>
      </w:r>
      <w:r>
        <w:rPr>
          <w:sz w:val="20"/>
        </w:rPr>
        <w:t xml:space="preserve">’ and is a comma </w:t>
      </w:r>
      <w:r w:rsidR="007B6AF2">
        <w:rPr>
          <w:sz w:val="20"/>
        </w:rPr>
        <w:t>delimited</w:t>
      </w:r>
      <w:r>
        <w:rPr>
          <w:sz w:val="20"/>
        </w:rPr>
        <w:t xml:space="preserve"> file. A typical output file for a simulation with </w:t>
      </w:r>
      <w:r w:rsidR="004E6B3B">
        <w:rPr>
          <w:sz w:val="20"/>
        </w:rPr>
        <w:t xml:space="preserve">the vertical, volume-weighted </w:t>
      </w:r>
      <w:r>
        <w:rPr>
          <w:sz w:val="20"/>
        </w:rPr>
        <w:t>temperature and water age is shown below.</w:t>
      </w:r>
    </w:p>
    <w:tbl>
      <w:tblPr>
        <w:tblW w:w="5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400"/>
        <w:gridCol w:w="1260"/>
        <w:gridCol w:w="1440"/>
      </w:tblGrid>
      <w:tr w:rsidR="000F7030" w:rsidRPr="004E6B3B" w14:paraId="15D18D03" w14:textId="77777777" w:rsidTr="004E6B3B">
        <w:trPr>
          <w:trHeight w:val="288"/>
        </w:trPr>
        <w:tc>
          <w:tcPr>
            <w:tcW w:w="1285" w:type="dxa"/>
            <w:shd w:val="clear" w:color="auto" w:fill="auto"/>
            <w:noWrap/>
            <w:vAlign w:val="bottom"/>
            <w:hideMark/>
          </w:tcPr>
          <w:p w14:paraId="1E043E79"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Constituent</w:t>
            </w:r>
          </w:p>
        </w:tc>
        <w:tc>
          <w:tcPr>
            <w:tcW w:w="1400" w:type="dxa"/>
            <w:shd w:val="clear" w:color="auto" w:fill="auto"/>
            <w:noWrap/>
            <w:vAlign w:val="bottom"/>
            <w:hideMark/>
          </w:tcPr>
          <w:p w14:paraId="23DD6759"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Julian</w:t>
            </w:r>
            <w:r w:rsidR="009A12DD">
              <w:rPr>
                <w:rFonts w:ascii="Calibri" w:hAnsi="Calibri" w:cs="Calibri"/>
                <w:snapToGrid/>
                <w:color w:val="000000"/>
                <w:sz w:val="18"/>
                <w:szCs w:val="18"/>
              </w:rPr>
              <w:t xml:space="preserve"> </w:t>
            </w:r>
            <w:r w:rsidRPr="004E6B3B">
              <w:rPr>
                <w:rFonts w:ascii="Calibri" w:hAnsi="Calibri" w:cs="Calibri"/>
                <w:snapToGrid/>
                <w:color w:val="000000"/>
                <w:sz w:val="18"/>
                <w:szCs w:val="18"/>
              </w:rPr>
              <w:t>day</w:t>
            </w:r>
          </w:p>
        </w:tc>
        <w:tc>
          <w:tcPr>
            <w:tcW w:w="1260" w:type="dxa"/>
            <w:shd w:val="clear" w:color="auto" w:fill="auto"/>
            <w:noWrap/>
            <w:vAlign w:val="bottom"/>
            <w:hideMark/>
          </w:tcPr>
          <w:p w14:paraId="7FD28E6E"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Seg_35 </w:t>
            </w:r>
          </w:p>
        </w:tc>
        <w:tc>
          <w:tcPr>
            <w:tcW w:w="1440" w:type="dxa"/>
            <w:shd w:val="clear" w:color="auto" w:fill="auto"/>
            <w:noWrap/>
            <w:vAlign w:val="bottom"/>
            <w:hideMark/>
          </w:tcPr>
          <w:p w14:paraId="4BAF0EA4"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Seg_36 </w:t>
            </w:r>
          </w:p>
        </w:tc>
      </w:tr>
      <w:tr w:rsidR="000F7030" w:rsidRPr="004E6B3B" w14:paraId="1DB0A72A" w14:textId="77777777" w:rsidTr="004E6B3B">
        <w:trPr>
          <w:trHeight w:val="288"/>
        </w:trPr>
        <w:tc>
          <w:tcPr>
            <w:tcW w:w="1285" w:type="dxa"/>
            <w:shd w:val="clear" w:color="auto" w:fill="auto"/>
            <w:noWrap/>
            <w:vAlign w:val="bottom"/>
            <w:hideMark/>
          </w:tcPr>
          <w:p w14:paraId="231B60FE"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6C64ACE3"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1.04</w:t>
            </w:r>
          </w:p>
        </w:tc>
        <w:tc>
          <w:tcPr>
            <w:tcW w:w="1260" w:type="dxa"/>
            <w:shd w:val="clear" w:color="auto" w:fill="auto"/>
            <w:noWrap/>
            <w:vAlign w:val="bottom"/>
            <w:hideMark/>
          </w:tcPr>
          <w:p w14:paraId="6D497EA4"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4</w:t>
            </w:r>
          </w:p>
        </w:tc>
        <w:tc>
          <w:tcPr>
            <w:tcW w:w="1440" w:type="dxa"/>
            <w:shd w:val="clear" w:color="auto" w:fill="auto"/>
            <w:noWrap/>
            <w:vAlign w:val="bottom"/>
            <w:hideMark/>
          </w:tcPr>
          <w:p w14:paraId="378C5549"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8.986</w:t>
            </w:r>
          </w:p>
        </w:tc>
      </w:tr>
      <w:tr w:rsidR="000F7030" w:rsidRPr="004E6B3B" w14:paraId="15EB866B" w14:textId="77777777" w:rsidTr="004E6B3B">
        <w:trPr>
          <w:trHeight w:val="288"/>
        </w:trPr>
        <w:tc>
          <w:tcPr>
            <w:tcW w:w="1285" w:type="dxa"/>
            <w:shd w:val="clear" w:color="auto" w:fill="auto"/>
            <w:noWrap/>
            <w:vAlign w:val="bottom"/>
            <w:hideMark/>
          </w:tcPr>
          <w:p w14:paraId="1D09C157"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1A4ADA3C"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1.04</w:t>
            </w:r>
          </w:p>
        </w:tc>
        <w:tc>
          <w:tcPr>
            <w:tcW w:w="1260" w:type="dxa"/>
            <w:shd w:val="clear" w:color="auto" w:fill="auto"/>
            <w:noWrap/>
            <w:vAlign w:val="bottom"/>
            <w:hideMark/>
          </w:tcPr>
          <w:p w14:paraId="44A2E90B"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0</w:t>
            </w:r>
          </w:p>
        </w:tc>
        <w:tc>
          <w:tcPr>
            <w:tcW w:w="1440" w:type="dxa"/>
            <w:shd w:val="clear" w:color="auto" w:fill="auto"/>
            <w:noWrap/>
            <w:vAlign w:val="bottom"/>
            <w:hideMark/>
          </w:tcPr>
          <w:p w14:paraId="38D31C2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0</w:t>
            </w:r>
          </w:p>
        </w:tc>
      </w:tr>
      <w:tr w:rsidR="000F7030" w:rsidRPr="004E6B3B" w14:paraId="2C266F3A" w14:textId="77777777" w:rsidTr="004E6B3B">
        <w:trPr>
          <w:trHeight w:val="288"/>
        </w:trPr>
        <w:tc>
          <w:tcPr>
            <w:tcW w:w="1285" w:type="dxa"/>
            <w:shd w:val="clear" w:color="auto" w:fill="auto"/>
            <w:noWrap/>
            <w:vAlign w:val="bottom"/>
            <w:hideMark/>
          </w:tcPr>
          <w:p w14:paraId="07907B96"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4CE1CC42"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31.041</w:t>
            </w:r>
          </w:p>
        </w:tc>
        <w:tc>
          <w:tcPr>
            <w:tcW w:w="1260" w:type="dxa"/>
            <w:shd w:val="clear" w:color="auto" w:fill="auto"/>
            <w:noWrap/>
            <w:vAlign w:val="bottom"/>
            <w:hideMark/>
          </w:tcPr>
          <w:p w14:paraId="0D65E49C"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3.998</w:t>
            </w:r>
          </w:p>
        </w:tc>
        <w:tc>
          <w:tcPr>
            <w:tcW w:w="1440" w:type="dxa"/>
            <w:shd w:val="clear" w:color="auto" w:fill="auto"/>
            <w:noWrap/>
            <w:vAlign w:val="bottom"/>
            <w:hideMark/>
          </w:tcPr>
          <w:p w14:paraId="18FFE5FA"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3.999</w:t>
            </w:r>
          </w:p>
        </w:tc>
      </w:tr>
      <w:tr w:rsidR="000F7030" w:rsidRPr="004E6B3B" w14:paraId="7BD3DDDC" w14:textId="77777777" w:rsidTr="004E6B3B">
        <w:trPr>
          <w:trHeight w:val="288"/>
        </w:trPr>
        <w:tc>
          <w:tcPr>
            <w:tcW w:w="1285" w:type="dxa"/>
            <w:shd w:val="clear" w:color="auto" w:fill="auto"/>
            <w:noWrap/>
            <w:vAlign w:val="bottom"/>
            <w:hideMark/>
          </w:tcPr>
          <w:p w14:paraId="5985E1E1"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00375E77"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31.041</w:t>
            </w:r>
          </w:p>
        </w:tc>
        <w:tc>
          <w:tcPr>
            <w:tcW w:w="1260" w:type="dxa"/>
            <w:shd w:val="clear" w:color="auto" w:fill="auto"/>
            <w:noWrap/>
            <w:vAlign w:val="bottom"/>
            <w:hideMark/>
          </w:tcPr>
          <w:p w14:paraId="672FBA0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14.335</w:t>
            </w:r>
          </w:p>
        </w:tc>
        <w:tc>
          <w:tcPr>
            <w:tcW w:w="1440" w:type="dxa"/>
            <w:shd w:val="clear" w:color="auto" w:fill="auto"/>
            <w:noWrap/>
            <w:vAlign w:val="bottom"/>
            <w:hideMark/>
          </w:tcPr>
          <w:p w14:paraId="2D0033E7"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16.312</w:t>
            </w:r>
          </w:p>
        </w:tc>
      </w:tr>
      <w:tr w:rsidR="000F7030" w:rsidRPr="004E6B3B" w14:paraId="7580DAE1" w14:textId="77777777" w:rsidTr="004E6B3B">
        <w:trPr>
          <w:trHeight w:val="288"/>
        </w:trPr>
        <w:tc>
          <w:tcPr>
            <w:tcW w:w="1285" w:type="dxa"/>
            <w:shd w:val="clear" w:color="auto" w:fill="auto"/>
            <w:noWrap/>
            <w:vAlign w:val="bottom"/>
            <w:hideMark/>
          </w:tcPr>
          <w:p w14:paraId="09F342ED"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545B3744"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61.041</w:t>
            </w:r>
          </w:p>
        </w:tc>
        <w:tc>
          <w:tcPr>
            <w:tcW w:w="1260" w:type="dxa"/>
            <w:shd w:val="clear" w:color="auto" w:fill="auto"/>
            <w:noWrap/>
            <w:vAlign w:val="bottom"/>
            <w:hideMark/>
          </w:tcPr>
          <w:p w14:paraId="4A641C3F"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3.908</w:t>
            </w:r>
          </w:p>
        </w:tc>
        <w:tc>
          <w:tcPr>
            <w:tcW w:w="1440" w:type="dxa"/>
            <w:shd w:val="clear" w:color="auto" w:fill="auto"/>
            <w:noWrap/>
            <w:vAlign w:val="bottom"/>
            <w:hideMark/>
          </w:tcPr>
          <w:p w14:paraId="7D9C6FFB"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3.906</w:t>
            </w:r>
          </w:p>
        </w:tc>
      </w:tr>
      <w:tr w:rsidR="000F7030" w:rsidRPr="004E6B3B" w14:paraId="237DCC8D" w14:textId="77777777" w:rsidTr="004E6B3B">
        <w:trPr>
          <w:trHeight w:val="288"/>
        </w:trPr>
        <w:tc>
          <w:tcPr>
            <w:tcW w:w="1285" w:type="dxa"/>
            <w:shd w:val="clear" w:color="auto" w:fill="auto"/>
            <w:noWrap/>
            <w:vAlign w:val="bottom"/>
            <w:hideMark/>
          </w:tcPr>
          <w:p w14:paraId="6B59DCC0"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7176AB0E"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61.041</w:t>
            </w:r>
          </w:p>
        </w:tc>
        <w:tc>
          <w:tcPr>
            <w:tcW w:w="1260" w:type="dxa"/>
            <w:shd w:val="clear" w:color="auto" w:fill="auto"/>
            <w:noWrap/>
            <w:vAlign w:val="bottom"/>
            <w:hideMark/>
          </w:tcPr>
          <w:p w14:paraId="708D3B48"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11.502</w:t>
            </w:r>
          </w:p>
        </w:tc>
        <w:tc>
          <w:tcPr>
            <w:tcW w:w="1440" w:type="dxa"/>
            <w:shd w:val="clear" w:color="auto" w:fill="auto"/>
            <w:noWrap/>
            <w:vAlign w:val="bottom"/>
            <w:hideMark/>
          </w:tcPr>
          <w:p w14:paraId="75283B74"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12.378</w:t>
            </w:r>
          </w:p>
        </w:tc>
      </w:tr>
      <w:tr w:rsidR="000F7030" w:rsidRPr="004E6B3B" w14:paraId="2D7660B4" w14:textId="77777777" w:rsidTr="004E6B3B">
        <w:trPr>
          <w:trHeight w:val="288"/>
        </w:trPr>
        <w:tc>
          <w:tcPr>
            <w:tcW w:w="1285" w:type="dxa"/>
            <w:shd w:val="clear" w:color="auto" w:fill="auto"/>
            <w:noWrap/>
            <w:vAlign w:val="bottom"/>
            <w:hideMark/>
          </w:tcPr>
          <w:p w14:paraId="2C1CF6FE"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6E3C49D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91.04</w:t>
            </w:r>
          </w:p>
        </w:tc>
        <w:tc>
          <w:tcPr>
            <w:tcW w:w="1260" w:type="dxa"/>
            <w:shd w:val="clear" w:color="auto" w:fill="auto"/>
            <w:noWrap/>
            <w:vAlign w:val="bottom"/>
            <w:hideMark/>
          </w:tcPr>
          <w:p w14:paraId="19E96F3C"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5.649</w:t>
            </w:r>
          </w:p>
        </w:tc>
        <w:tc>
          <w:tcPr>
            <w:tcW w:w="1440" w:type="dxa"/>
            <w:shd w:val="clear" w:color="auto" w:fill="auto"/>
            <w:noWrap/>
            <w:vAlign w:val="bottom"/>
            <w:hideMark/>
          </w:tcPr>
          <w:p w14:paraId="2B5D183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5.65</w:t>
            </w:r>
          </w:p>
        </w:tc>
      </w:tr>
      <w:tr w:rsidR="000F7030" w:rsidRPr="004E6B3B" w14:paraId="5F4EFC2A" w14:textId="77777777" w:rsidTr="004E6B3B">
        <w:trPr>
          <w:trHeight w:val="288"/>
        </w:trPr>
        <w:tc>
          <w:tcPr>
            <w:tcW w:w="1285" w:type="dxa"/>
            <w:shd w:val="clear" w:color="auto" w:fill="auto"/>
            <w:noWrap/>
            <w:vAlign w:val="bottom"/>
            <w:hideMark/>
          </w:tcPr>
          <w:p w14:paraId="31689CC1"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155256E8"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91.04</w:t>
            </w:r>
          </w:p>
        </w:tc>
        <w:tc>
          <w:tcPr>
            <w:tcW w:w="1260" w:type="dxa"/>
            <w:shd w:val="clear" w:color="auto" w:fill="auto"/>
            <w:noWrap/>
            <w:vAlign w:val="bottom"/>
            <w:hideMark/>
          </w:tcPr>
          <w:p w14:paraId="12DCBE01"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7.977</w:t>
            </w:r>
          </w:p>
        </w:tc>
        <w:tc>
          <w:tcPr>
            <w:tcW w:w="1440" w:type="dxa"/>
            <w:shd w:val="clear" w:color="auto" w:fill="auto"/>
            <w:noWrap/>
            <w:vAlign w:val="bottom"/>
            <w:hideMark/>
          </w:tcPr>
          <w:p w14:paraId="3971D6EC"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8.595</w:t>
            </w:r>
          </w:p>
        </w:tc>
      </w:tr>
      <w:tr w:rsidR="000F7030" w:rsidRPr="004E6B3B" w14:paraId="24278BA0" w14:textId="77777777" w:rsidTr="004E6B3B">
        <w:trPr>
          <w:trHeight w:val="288"/>
        </w:trPr>
        <w:tc>
          <w:tcPr>
            <w:tcW w:w="1285" w:type="dxa"/>
            <w:shd w:val="clear" w:color="auto" w:fill="auto"/>
            <w:noWrap/>
            <w:vAlign w:val="bottom"/>
            <w:hideMark/>
          </w:tcPr>
          <w:p w14:paraId="742CCEB1"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76024AAB"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121.04</w:t>
            </w:r>
          </w:p>
        </w:tc>
        <w:tc>
          <w:tcPr>
            <w:tcW w:w="1260" w:type="dxa"/>
            <w:shd w:val="clear" w:color="auto" w:fill="auto"/>
            <w:noWrap/>
            <w:vAlign w:val="bottom"/>
            <w:hideMark/>
          </w:tcPr>
          <w:p w14:paraId="50F77164"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8.183</w:t>
            </w:r>
          </w:p>
        </w:tc>
        <w:tc>
          <w:tcPr>
            <w:tcW w:w="1440" w:type="dxa"/>
            <w:shd w:val="clear" w:color="auto" w:fill="auto"/>
            <w:noWrap/>
            <w:vAlign w:val="bottom"/>
            <w:hideMark/>
          </w:tcPr>
          <w:p w14:paraId="3FC5D921"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8.186</w:t>
            </w:r>
          </w:p>
        </w:tc>
      </w:tr>
      <w:tr w:rsidR="000F7030" w:rsidRPr="004E6B3B" w14:paraId="0B3392C0" w14:textId="77777777" w:rsidTr="004E6B3B">
        <w:trPr>
          <w:trHeight w:val="288"/>
        </w:trPr>
        <w:tc>
          <w:tcPr>
            <w:tcW w:w="1285" w:type="dxa"/>
            <w:shd w:val="clear" w:color="auto" w:fill="auto"/>
            <w:noWrap/>
            <w:vAlign w:val="bottom"/>
            <w:hideMark/>
          </w:tcPr>
          <w:p w14:paraId="1C243B4A"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3503484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121.04</w:t>
            </w:r>
          </w:p>
        </w:tc>
        <w:tc>
          <w:tcPr>
            <w:tcW w:w="1260" w:type="dxa"/>
            <w:shd w:val="clear" w:color="auto" w:fill="auto"/>
            <w:noWrap/>
            <w:vAlign w:val="bottom"/>
            <w:hideMark/>
          </w:tcPr>
          <w:p w14:paraId="59F8565B"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3.875</w:t>
            </w:r>
          </w:p>
        </w:tc>
        <w:tc>
          <w:tcPr>
            <w:tcW w:w="1440" w:type="dxa"/>
            <w:shd w:val="clear" w:color="auto" w:fill="auto"/>
            <w:noWrap/>
            <w:vAlign w:val="bottom"/>
            <w:hideMark/>
          </w:tcPr>
          <w:p w14:paraId="2715D25A"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4.11</w:t>
            </w:r>
          </w:p>
        </w:tc>
      </w:tr>
    </w:tbl>
    <w:p w14:paraId="5491913D" w14:textId="77777777" w:rsidR="004E6B3B" w:rsidRDefault="004E6B3B" w:rsidP="004E6B3B">
      <w:bookmarkStart w:id="3962" w:name="profile_plot_file"/>
      <w:bookmarkEnd w:id="3962"/>
    </w:p>
    <w:p w14:paraId="6F7DA18E" w14:textId="77777777" w:rsidR="0041037A" w:rsidRPr="00B7030B" w:rsidRDefault="0041037A">
      <w:pPr>
        <w:pStyle w:val="Heading3"/>
        <w:rPr>
          <w:rFonts w:asciiTheme="minorHAnsi" w:hAnsiTheme="minorHAnsi"/>
        </w:rPr>
      </w:pPr>
      <w:bookmarkStart w:id="3963" w:name="_Toc41047939"/>
      <w:r w:rsidRPr="00B7030B">
        <w:rPr>
          <w:rFonts w:asciiTheme="minorHAnsi" w:hAnsiTheme="minorHAnsi"/>
        </w:rPr>
        <w:t>Profile Plot</w:t>
      </w:r>
      <w:bookmarkEnd w:id="3963"/>
    </w:p>
    <w:p w14:paraId="41ABC0F8" w14:textId="77777777" w:rsidR="005E2061" w:rsidRPr="005E2061" w:rsidRDefault="0041037A" w:rsidP="005E2061">
      <w:pPr>
        <w:pStyle w:val="BodyText"/>
        <w:rPr>
          <w:i/>
          <w:sz w:val="20"/>
        </w:rPr>
      </w:pPr>
      <w:r w:rsidRPr="005E2061">
        <w:rPr>
          <w:sz w:val="20"/>
        </w:rPr>
        <w:t>The profile plot output file was originally developed to provide data for a plotting package from Computer Associates called DISSPLA.  This was a popular set of FORTRAN callable subroutines developed back in the 1970</w:t>
      </w:r>
      <w:del w:id="3964" w:author="Honnalore Steissberg" w:date="2021-08-23T14:13:00Z">
        <w:r w:rsidRPr="005E2061" w:rsidDel="000C3C74">
          <w:rPr>
            <w:sz w:val="20"/>
          </w:rPr>
          <w:delText>’</w:delText>
        </w:r>
      </w:del>
      <w:r w:rsidRPr="005E2061">
        <w:rPr>
          <w:sz w:val="20"/>
        </w:rPr>
        <w:t xml:space="preserve">s for visualizing scientific computing.  If the user should decide to develop their own plotting program, then the following describes the information located in the </w:t>
      </w:r>
      <w:hyperlink w:anchor="profile_filename" w:history="1">
        <w:r w:rsidRPr="005E2061">
          <w:rPr>
            <w:rStyle w:val="Hyperlink"/>
            <w:rFonts w:asciiTheme="minorHAnsi" w:hAnsiTheme="minorHAnsi"/>
          </w:rPr>
          <w:t>profile plot output file</w:t>
        </w:r>
      </w:hyperlink>
      <w:r w:rsidRPr="005E2061">
        <w:rPr>
          <w:sz w:val="20"/>
        </w:rPr>
        <w:t>.</w:t>
      </w:r>
      <w:r w:rsidR="009A12DD">
        <w:rPr>
          <w:sz w:val="20"/>
        </w:rPr>
        <w:t xml:space="preserve"> </w:t>
      </w:r>
      <w:r w:rsidR="005E2061" w:rsidRPr="005E2061">
        <w:rPr>
          <w:i/>
          <w:sz w:val="20"/>
        </w:rPr>
        <w:t xml:space="preserve">Note that the new longitudinal profile plot output format is </w:t>
      </w:r>
      <w:r w:rsidR="009A12DD">
        <w:rPr>
          <w:i/>
          <w:sz w:val="20"/>
        </w:rPr>
        <w:t>described</w:t>
      </w:r>
      <w:r w:rsidR="005E2061" w:rsidRPr="005E2061">
        <w:rPr>
          <w:i/>
          <w:sz w:val="20"/>
        </w:rPr>
        <w:t xml:space="preserve"> in the next section.</w:t>
      </w:r>
    </w:p>
    <w:p w14:paraId="7516B1A6" w14:textId="77777777" w:rsidR="0041037A" w:rsidRPr="005E2061" w:rsidRDefault="0041037A">
      <w:pPr>
        <w:pStyle w:val="BodyText"/>
        <w:rPr>
          <w:sz w:val="20"/>
        </w:rPr>
      </w:pPr>
      <w:r w:rsidRPr="005E2061">
        <w:rPr>
          <w:sz w:val="20"/>
        </w:rPr>
        <w:t>As in most other output files, the card titles are included for identifying the run prior to plotting and also for including information about the run on the plot.</w:t>
      </w:r>
    </w:p>
    <w:p w14:paraId="02AA190E" w14:textId="77777777" w:rsidR="0041037A" w:rsidRPr="001B19CA" w:rsidRDefault="0041037A">
      <w:pPr>
        <w:pStyle w:val="Examplebody"/>
      </w:pPr>
      <w:r w:rsidRPr="001B19CA">
        <w:lastRenderedPageBreak/>
        <w:t>Burnsville Reservoir - March 15 through December 11, 1992</w:t>
      </w:r>
    </w:p>
    <w:p w14:paraId="528FE95A" w14:textId="77777777" w:rsidR="0041037A" w:rsidRPr="001B19CA" w:rsidRDefault="0041037A">
      <w:pPr>
        <w:pStyle w:val="Examplebody"/>
      </w:pPr>
      <w:r w:rsidRPr="001B19CA">
        <w:t>Density placed inflow, point sink outflows</w:t>
      </w:r>
    </w:p>
    <w:p w14:paraId="75F81589" w14:textId="77777777" w:rsidR="0041037A" w:rsidRPr="001B19CA" w:rsidRDefault="0041037A">
      <w:pPr>
        <w:pStyle w:val="Examplebody"/>
      </w:pPr>
      <w:r w:rsidRPr="001B19CA">
        <w:t>Default hydraulic coefficients</w:t>
      </w:r>
    </w:p>
    <w:p w14:paraId="495F1291" w14:textId="77777777" w:rsidR="0041037A" w:rsidRPr="001B19CA" w:rsidRDefault="0041037A">
      <w:pPr>
        <w:pStyle w:val="Examplebody"/>
      </w:pPr>
      <w:r w:rsidRPr="001B19CA">
        <w:t>Default light absorption/extinction coefficients</w:t>
      </w:r>
    </w:p>
    <w:p w14:paraId="5F5830CC" w14:textId="77777777" w:rsidR="0041037A" w:rsidRPr="001B19CA" w:rsidRDefault="0041037A">
      <w:pPr>
        <w:pStyle w:val="Examplebody"/>
      </w:pPr>
      <w:r w:rsidRPr="001B19CA">
        <w:t>Default kinetic coefficients</w:t>
      </w:r>
    </w:p>
    <w:p w14:paraId="5554E012" w14:textId="77777777" w:rsidR="0041037A" w:rsidRPr="001B19CA" w:rsidRDefault="0041037A">
      <w:pPr>
        <w:pStyle w:val="Examplebody"/>
      </w:pPr>
      <w:r w:rsidRPr="001B19CA">
        <w:t>Temperature and water quality simulation</w:t>
      </w:r>
    </w:p>
    <w:p w14:paraId="3424E3D6" w14:textId="77777777" w:rsidR="0041037A" w:rsidRPr="001B19CA" w:rsidRDefault="0041037A">
      <w:pPr>
        <w:pStyle w:val="Examplebody"/>
      </w:pPr>
      <w:r w:rsidRPr="001B19CA">
        <w:t>Run 8</w:t>
      </w:r>
    </w:p>
    <w:p w14:paraId="064565A8" w14:textId="77777777" w:rsidR="0041037A" w:rsidRPr="001B19CA" w:rsidRDefault="0041037A">
      <w:pPr>
        <w:pStyle w:val="Examplebody"/>
      </w:pPr>
      <w:r w:rsidRPr="001B19CA">
        <w:t>Testing sensitivity to wind</w:t>
      </w:r>
    </w:p>
    <w:p w14:paraId="2F599A80" w14:textId="77777777" w:rsidR="0041037A" w:rsidRPr="001B19CA" w:rsidRDefault="0041037A">
      <w:pPr>
        <w:pStyle w:val="Examplebody"/>
      </w:pPr>
      <w:r w:rsidRPr="001B19CA">
        <w:t>Wind sheltering set to 0.75</w:t>
      </w:r>
    </w:p>
    <w:p w14:paraId="1B88EA62" w14:textId="77777777" w:rsidR="0041037A" w:rsidRPr="001B19CA" w:rsidRDefault="0041037A">
      <w:pPr>
        <w:pStyle w:val="Examplebody"/>
      </w:pPr>
      <w:r w:rsidRPr="001B19CA">
        <w:t>Jim Stiles and Vince Marchese, USACE Huntington District</w:t>
      </w:r>
    </w:p>
    <w:p w14:paraId="6E9468D2" w14:textId="77777777" w:rsidR="0041037A" w:rsidRPr="001B19CA" w:rsidRDefault="0041037A">
      <w:pPr>
        <w:pStyle w:val="Examplebody"/>
      </w:pPr>
      <w:r w:rsidRPr="001B19CA">
        <w:t>Model run at 13:18:39 on 07/23/02</w:t>
      </w:r>
    </w:p>
    <w:p w14:paraId="4E863B78" w14:textId="77777777" w:rsidR="0041037A" w:rsidRPr="001B19CA" w:rsidRDefault="0041037A">
      <w:pPr>
        <w:pStyle w:val="BodyText2"/>
        <w:rPr>
          <w:rFonts w:ascii="Courier New" w:hAnsi="Courier New" w:cs="Courier New"/>
        </w:rPr>
      </w:pPr>
    </w:p>
    <w:p w14:paraId="0EA45C1D" w14:textId="7CAB28E4" w:rsidR="0041037A" w:rsidRPr="005E2061" w:rsidRDefault="0041037A" w:rsidP="009A12DD">
      <w:pPr>
        <w:pStyle w:val="BodyText"/>
        <w:spacing w:after="0"/>
        <w:rPr>
          <w:sz w:val="20"/>
        </w:rPr>
      </w:pPr>
      <w:r w:rsidRPr="005E2061">
        <w:rPr>
          <w:sz w:val="20"/>
        </w:rPr>
        <w:t>The next line report</w:t>
      </w:r>
      <w:ins w:id="3965" w:author="Honnalore Steissberg" w:date="2021-08-23T14:15:00Z">
        <w:r w:rsidR="007C083B">
          <w:rPr>
            <w:sz w:val="20"/>
          </w:rPr>
          <w:t xml:space="preserve"> the following</w:t>
        </w:r>
      </w:ins>
      <w:del w:id="3966" w:author="Honnalore Steissberg" w:date="2021-08-23T14:15:00Z">
        <w:r w:rsidRPr="005E2061" w:rsidDel="007C083B">
          <w:rPr>
            <w:sz w:val="20"/>
          </w:rPr>
          <w:delText>s</w:delText>
        </w:r>
      </w:del>
      <w:r w:rsidRPr="005E2061">
        <w:rPr>
          <w:sz w:val="20"/>
        </w:rPr>
        <w:t>:</w:t>
      </w:r>
    </w:p>
    <w:p w14:paraId="526E7F21" w14:textId="46B41E3C" w:rsidR="0041037A" w:rsidRPr="005E2061" w:rsidRDefault="0041037A">
      <w:pPr>
        <w:pStyle w:val="Numberedlist"/>
        <w:rPr>
          <w:sz w:val="20"/>
        </w:rPr>
      </w:pPr>
      <w:r w:rsidRPr="005E2061">
        <w:rPr>
          <w:sz w:val="20"/>
        </w:rPr>
        <w:t>1.</w:t>
      </w:r>
      <w:r w:rsidRPr="005E2061">
        <w:rPr>
          <w:sz w:val="20"/>
        </w:rPr>
        <w:tab/>
      </w:r>
      <w:r w:rsidR="004B6AFB" w:rsidRPr="005E2061">
        <w:rPr>
          <w:sz w:val="20"/>
        </w:rPr>
        <w:t xml:space="preserve">Maximum </w:t>
      </w:r>
      <w:r w:rsidRPr="005E2061">
        <w:rPr>
          <w:sz w:val="20"/>
        </w:rPr>
        <w:t>number of layers [KMX]</w:t>
      </w:r>
    </w:p>
    <w:p w14:paraId="740FF079" w14:textId="79EC4326" w:rsidR="0041037A" w:rsidRPr="005E2061" w:rsidRDefault="0041037A">
      <w:pPr>
        <w:pStyle w:val="Numberedlist"/>
        <w:rPr>
          <w:sz w:val="20"/>
        </w:rPr>
      </w:pPr>
      <w:r w:rsidRPr="005E2061">
        <w:rPr>
          <w:sz w:val="20"/>
        </w:rPr>
        <w:t>2.</w:t>
      </w:r>
      <w:r w:rsidRPr="005E2061">
        <w:rPr>
          <w:sz w:val="20"/>
        </w:rPr>
        <w:tab/>
      </w:r>
      <w:ins w:id="3967" w:author="Honnalore Steissberg" w:date="2021-08-22T21:32:00Z">
        <w:r w:rsidR="004B6AFB">
          <w:rPr>
            <w:sz w:val="20"/>
          </w:rPr>
          <w:t>N</w:t>
        </w:r>
      </w:ins>
      <w:del w:id="3968" w:author="Honnalore Steissberg" w:date="2021-08-22T21:32:00Z">
        <w:r w:rsidRPr="005E2061" w:rsidDel="004B6AFB">
          <w:rPr>
            <w:sz w:val="20"/>
          </w:rPr>
          <w:delText>n</w:delText>
        </w:r>
      </w:del>
      <w:r w:rsidRPr="005E2061">
        <w:rPr>
          <w:sz w:val="20"/>
        </w:rPr>
        <w:t>umber of segments for which information is output [NIPRF]</w:t>
      </w:r>
    </w:p>
    <w:p w14:paraId="228949D8" w14:textId="43F5C006" w:rsidR="0041037A" w:rsidRPr="005E2061" w:rsidRDefault="0041037A">
      <w:pPr>
        <w:pStyle w:val="Numberedlist"/>
        <w:rPr>
          <w:sz w:val="20"/>
        </w:rPr>
      </w:pPr>
      <w:r w:rsidRPr="005E2061">
        <w:rPr>
          <w:sz w:val="20"/>
        </w:rPr>
        <w:t>3.</w:t>
      </w:r>
      <w:r w:rsidRPr="005E2061">
        <w:rPr>
          <w:sz w:val="20"/>
        </w:rPr>
        <w:tab/>
      </w:r>
      <w:ins w:id="3969" w:author="Honnalore Steissberg" w:date="2021-08-22T21:32:00Z">
        <w:r w:rsidR="004B6AFB">
          <w:rPr>
            <w:sz w:val="20"/>
          </w:rPr>
          <w:t>T</w:t>
        </w:r>
      </w:ins>
      <w:del w:id="3970" w:author="Honnalore Steissberg" w:date="2021-08-22T21:32:00Z">
        <w:r w:rsidRPr="005E2061" w:rsidDel="004B6AFB">
          <w:rPr>
            <w:sz w:val="20"/>
          </w:rPr>
          <w:delText>t</w:delText>
        </w:r>
      </w:del>
      <w:r w:rsidRPr="005E2061">
        <w:rPr>
          <w:sz w:val="20"/>
        </w:rPr>
        <w:t>otal number of output dates [NDSP]</w:t>
      </w:r>
    </w:p>
    <w:p w14:paraId="07E2AEED" w14:textId="456BDBDD" w:rsidR="0041037A" w:rsidRPr="005E2061" w:rsidRDefault="0041037A">
      <w:pPr>
        <w:pStyle w:val="Numberedlist"/>
        <w:rPr>
          <w:sz w:val="20"/>
        </w:rPr>
      </w:pPr>
      <w:r w:rsidRPr="005E2061">
        <w:rPr>
          <w:sz w:val="20"/>
        </w:rPr>
        <w:t>4.</w:t>
      </w:r>
      <w:r w:rsidRPr="005E2061">
        <w:rPr>
          <w:sz w:val="20"/>
        </w:rPr>
        <w:tab/>
      </w:r>
      <w:ins w:id="3971" w:author="Honnalore Steissberg" w:date="2021-08-22T21:32:00Z">
        <w:r w:rsidR="004B6AFB">
          <w:rPr>
            <w:sz w:val="20"/>
          </w:rPr>
          <w:t>T</w:t>
        </w:r>
      </w:ins>
      <w:del w:id="3972" w:author="Honnalore Steissberg" w:date="2021-08-22T21:32:00Z">
        <w:r w:rsidRPr="005E2061" w:rsidDel="004B6AFB">
          <w:rPr>
            <w:sz w:val="20"/>
          </w:rPr>
          <w:delText>t</w:delText>
        </w:r>
      </w:del>
      <w:r w:rsidRPr="005E2061">
        <w:rPr>
          <w:sz w:val="20"/>
        </w:rPr>
        <w:t>otal number of constituents regardless of whether they are included in the simulations [NCT]</w:t>
      </w:r>
    </w:p>
    <w:p w14:paraId="1E5D6A34" w14:textId="6C51D686" w:rsidR="0041037A" w:rsidRPr="005E2061" w:rsidRDefault="0041037A">
      <w:pPr>
        <w:pStyle w:val="Numberedlist"/>
        <w:rPr>
          <w:sz w:val="20"/>
        </w:rPr>
      </w:pPr>
      <w:r w:rsidRPr="005E2061">
        <w:rPr>
          <w:sz w:val="20"/>
        </w:rPr>
        <w:t>5.</w:t>
      </w:r>
      <w:r w:rsidRPr="005E2061">
        <w:rPr>
          <w:sz w:val="20"/>
        </w:rPr>
        <w:tab/>
      </w:r>
      <w:ins w:id="3973" w:author="Honnalore Steissberg" w:date="2021-08-22T21:32:00Z">
        <w:r w:rsidR="004B6AFB">
          <w:rPr>
            <w:sz w:val="20"/>
          </w:rPr>
          <w:t>T</w:t>
        </w:r>
      </w:ins>
      <w:del w:id="3974" w:author="Honnalore Steissberg" w:date="2021-08-22T21:32:00Z">
        <w:r w:rsidRPr="005E2061" w:rsidDel="004B6AFB">
          <w:rPr>
            <w:sz w:val="20"/>
          </w:rPr>
          <w:delText>t</w:delText>
        </w:r>
      </w:del>
      <w:r w:rsidRPr="005E2061">
        <w:rPr>
          <w:sz w:val="20"/>
        </w:rPr>
        <w:t>otal number of derived constituents regardless of whether they are included in the output [NDC]</w:t>
      </w:r>
    </w:p>
    <w:p w14:paraId="00C017E6" w14:textId="782F1E29" w:rsidR="0041037A" w:rsidRPr="005E2061" w:rsidRDefault="0041037A">
      <w:pPr>
        <w:pStyle w:val="Numberedlist"/>
        <w:rPr>
          <w:sz w:val="20"/>
        </w:rPr>
      </w:pPr>
      <w:r w:rsidRPr="005E2061">
        <w:rPr>
          <w:sz w:val="20"/>
        </w:rPr>
        <w:t>6.</w:t>
      </w:r>
      <w:r w:rsidRPr="005E2061">
        <w:rPr>
          <w:sz w:val="20"/>
        </w:rPr>
        <w:tab/>
      </w:r>
      <w:ins w:id="3975" w:author="Honnalore Steissberg" w:date="2021-08-22T21:32:00Z">
        <w:r w:rsidR="004B6AFB">
          <w:rPr>
            <w:sz w:val="20"/>
          </w:rPr>
          <w:t>P</w:t>
        </w:r>
      </w:ins>
      <w:del w:id="3976" w:author="Honnalore Steissberg" w:date="2021-08-22T21:32:00Z">
        <w:r w:rsidRPr="005E2061" w:rsidDel="004B6AFB">
          <w:rPr>
            <w:sz w:val="20"/>
          </w:rPr>
          <w:delText>p</w:delText>
        </w:r>
      </w:del>
      <w:r w:rsidRPr="005E2061">
        <w:rPr>
          <w:sz w:val="20"/>
        </w:rPr>
        <w:t>ointer to the profile date currently in effect</w:t>
      </w:r>
      <w:hyperlink w:anchor="profile_dates" w:history="1">
        <w:r w:rsidRPr="005E2061">
          <w:rPr>
            <w:rStyle w:val="Hyperlink"/>
            <w:rFonts w:asciiTheme="minorHAnsi" w:hAnsiTheme="minorHAnsi"/>
          </w:rPr>
          <w:t xml:space="preserve"> [PRFDP]</w:t>
        </w:r>
      </w:hyperlink>
    </w:p>
    <w:p w14:paraId="64617F36" w14:textId="4DFFFAC0" w:rsidR="0041037A" w:rsidRPr="005E2061" w:rsidRDefault="0041037A">
      <w:pPr>
        <w:pStyle w:val="Numberedlist"/>
        <w:rPr>
          <w:sz w:val="20"/>
        </w:rPr>
      </w:pPr>
      <w:r w:rsidRPr="005E2061">
        <w:rPr>
          <w:sz w:val="20"/>
        </w:rPr>
        <w:t>7.</w:t>
      </w:r>
      <w:r w:rsidRPr="005E2061">
        <w:rPr>
          <w:sz w:val="20"/>
        </w:rPr>
        <w:tab/>
      </w:r>
      <w:ins w:id="3977" w:author="Honnalore Steissberg" w:date="2021-08-22T21:33:00Z">
        <w:r w:rsidR="004B6AFB">
          <w:rPr>
            <w:sz w:val="20"/>
          </w:rPr>
          <w:t>W</w:t>
        </w:r>
      </w:ins>
      <w:del w:id="3978" w:author="Honnalore Steissberg" w:date="2021-08-22T21:32:00Z">
        <w:r w:rsidRPr="005E2061" w:rsidDel="004B6AFB">
          <w:rPr>
            <w:sz w:val="20"/>
          </w:rPr>
          <w:delText>w</w:delText>
        </w:r>
      </w:del>
      <w:r w:rsidRPr="005E2061">
        <w:rPr>
          <w:sz w:val="20"/>
        </w:rPr>
        <w:t>aterbody surface layer [KTWB]</w:t>
      </w:r>
    </w:p>
    <w:p w14:paraId="0B5A1E5A" w14:textId="7156E279" w:rsidR="0041037A" w:rsidRPr="005E2061" w:rsidRDefault="0041037A">
      <w:pPr>
        <w:pStyle w:val="Numberedlist"/>
        <w:rPr>
          <w:sz w:val="20"/>
        </w:rPr>
      </w:pPr>
      <w:r w:rsidRPr="005E2061">
        <w:rPr>
          <w:sz w:val="20"/>
        </w:rPr>
        <w:t>8.</w:t>
      </w:r>
      <w:r w:rsidRPr="005E2061">
        <w:rPr>
          <w:sz w:val="20"/>
        </w:rPr>
        <w:tab/>
      </w:r>
      <w:ins w:id="3979" w:author="Honnalore Steissberg" w:date="2021-08-22T21:33:00Z">
        <w:r w:rsidR="004B6AFB">
          <w:rPr>
            <w:sz w:val="20"/>
          </w:rPr>
          <w:t>L</w:t>
        </w:r>
      </w:ins>
      <w:del w:id="3980" w:author="Honnalore Steissberg" w:date="2021-08-22T21:33:00Z">
        <w:r w:rsidRPr="005E2061" w:rsidDel="004B6AFB">
          <w:rPr>
            <w:sz w:val="20"/>
          </w:rPr>
          <w:delText>l</w:delText>
        </w:r>
      </w:del>
      <w:r w:rsidRPr="005E2061">
        <w:rPr>
          <w:sz w:val="20"/>
        </w:rPr>
        <w:t>ogical variable that is T if constituents are simulated, otherwise F</w:t>
      </w:r>
    </w:p>
    <w:p w14:paraId="1B4B1892" w14:textId="77777777" w:rsidR="0041037A" w:rsidRPr="00B7030B" w:rsidRDefault="0041037A">
      <w:pPr>
        <w:pStyle w:val="BodyText2"/>
      </w:pPr>
    </w:p>
    <w:p w14:paraId="2AFA6385" w14:textId="77777777" w:rsidR="0041037A" w:rsidRPr="001B19CA" w:rsidRDefault="0041037A">
      <w:pPr>
        <w:pStyle w:val="Examplebody"/>
      </w:pPr>
      <w:r w:rsidRPr="001B19CA">
        <w:t xml:space="preserve">      39       1       3      17      23      12       1      23 T</w:t>
      </w:r>
    </w:p>
    <w:p w14:paraId="62C8ADEC" w14:textId="77777777" w:rsidR="0041037A" w:rsidRPr="00B7030B" w:rsidRDefault="0041037A">
      <w:pPr>
        <w:pStyle w:val="BodyText2"/>
      </w:pPr>
    </w:p>
    <w:p w14:paraId="47C510F3" w14:textId="77777777" w:rsidR="0041037A" w:rsidRPr="005E2061" w:rsidRDefault="0041037A">
      <w:pPr>
        <w:pStyle w:val="BodyText"/>
        <w:rPr>
          <w:sz w:val="20"/>
        </w:rPr>
      </w:pPr>
      <w:r w:rsidRPr="005E2061">
        <w:rPr>
          <w:sz w:val="20"/>
        </w:rPr>
        <w:t xml:space="preserve">The next line reports the segment(s) output </w:t>
      </w:r>
      <w:hyperlink w:anchor="profile_segment" w:history="1">
        <w:r w:rsidRPr="005E2061">
          <w:rPr>
            <w:rStyle w:val="Hyperlink"/>
            <w:rFonts w:asciiTheme="minorHAnsi" w:hAnsiTheme="minorHAnsi"/>
          </w:rPr>
          <w:t>[IPRF]</w:t>
        </w:r>
      </w:hyperlink>
      <w:r w:rsidRPr="005E2061">
        <w:rPr>
          <w:sz w:val="20"/>
        </w:rPr>
        <w:t>:</w:t>
      </w:r>
    </w:p>
    <w:p w14:paraId="6E28086D" w14:textId="77777777" w:rsidR="0041037A" w:rsidRPr="001B19CA" w:rsidRDefault="0041037A">
      <w:pPr>
        <w:pStyle w:val="BodyText2"/>
        <w:rPr>
          <w:rFonts w:ascii="Courier New" w:hAnsi="Courier New" w:cs="Courier New"/>
          <w:sz w:val="16"/>
          <w:szCs w:val="16"/>
        </w:rPr>
      </w:pPr>
      <w:r w:rsidRPr="001B19CA">
        <w:rPr>
          <w:rFonts w:ascii="Courier New" w:hAnsi="Courier New" w:cs="Courier New"/>
          <w:sz w:val="16"/>
          <w:szCs w:val="16"/>
        </w:rPr>
        <w:t xml:space="preserve">      18      24</w:t>
      </w:r>
    </w:p>
    <w:p w14:paraId="10D828C0" w14:textId="77777777" w:rsidR="0041037A" w:rsidRPr="00B7030B" w:rsidRDefault="0041037A">
      <w:pPr>
        <w:pStyle w:val="BodyText2"/>
      </w:pPr>
    </w:p>
    <w:p w14:paraId="4F9FF7A2" w14:textId="77777777" w:rsidR="0041037A" w:rsidRPr="005E2061" w:rsidRDefault="0041037A">
      <w:pPr>
        <w:pStyle w:val="BodyText"/>
        <w:rPr>
          <w:sz w:val="20"/>
        </w:rPr>
      </w:pPr>
      <w:r w:rsidRPr="005E2061">
        <w:rPr>
          <w:sz w:val="20"/>
        </w:rPr>
        <w:t>The next three lines report which constituents are active:</w:t>
      </w:r>
    </w:p>
    <w:p w14:paraId="46EBF04C" w14:textId="77777777" w:rsidR="0041037A" w:rsidRPr="001B19CA" w:rsidRDefault="0041037A">
      <w:pPr>
        <w:pStyle w:val="Examplebody"/>
      </w:pPr>
      <w:r w:rsidRPr="001B19CA">
        <w:t xml:space="preserve">  ON  </w:t>
      </w:r>
      <w:proofErr w:type="spellStart"/>
      <w:r w:rsidRPr="001B19CA">
        <w:t>ON</w:t>
      </w:r>
      <w:proofErr w:type="spellEnd"/>
      <w:r w:rsidRPr="001B19CA">
        <w:t xml:space="preserve"> OFF  ON  </w:t>
      </w:r>
      <w:proofErr w:type="spellStart"/>
      <w:r w:rsidRPr="001B19CA">
        <w:t>ON</w:t>
      </w:r>
      <w:proofErr w:type="spellEnd"/>
      <w:r w:rsidRPr="001B19CA">
        <w:t xml:space="preserve">  </w:t>
      </w:r>
      <w:proofErr w:type="spellStart"/>
      <w:r w:rsidRPr="001B19CA">
        <w:t>ON</w:t>
      </w:r>
      <w:proofErr w:type="spellEnd"/>
      <w:r w:rsidRPr="001B19CA">
        <w:t xml:space="preserve">  </w:t>
      </w:r>
      <w:proofErr w:type="spellStart"/>
      <w:r w:rsidRPr="001B19CA">
        <w:t>ON</w:t>
      </w:r>
      <w:proofErr w:type="spellEnd"/>
      <w:r w:rsidRPr="001B19CA">
        <w:t xml:space="preserve"> OFF </w:t>
      </w:r>
      <w:proofErr w:type="spellStart"/>
      <w:r w:rsidRPr="001B19CA">
        <w:t>OFF</w:t>
      </w:r>
      <w:proofErr w:type="spellEnd"/>
      <w:r w:rsidRPr="001B19CA">
        <w:t xml:space="preserve"> </w:t>
      </w:r>
      <w:proofErr w:type="spellStart"/>
      <w:r w:rsidRPr="001B19CA">
        <w:t>OFF</w:t>
      </w:r>
      <w:proofErr w:type="spellEnd"/>
      <w:r w:rsidRPr="001B19CA">
        <w:t xml:space="preserve">  ON  </w:t>
      </w:r>
      <w:proofErr w:type="spellStart"/>
      <w:r w:rsidRPr="001B19CA">
        <w:t>ON</w:t>
      </w:r>
      <w:proofErr w:type="spellEnd"/>
      <w:r w:rsidRPr="001B19CA">
        <w:t xml:space="preserve">  </w:t>
      </w:r>
      <w:proofErr w:type="spellStart"/>
      <w:r w:rsidRPr="001B19CA">
        <w:t>ON</w:t>
      </w:r>
      <w:proofErr w:type="spellEnd"/>
      <w:r w:rsidRPr="001B19CA">
        <w:t xml:space="preserve"> OFF  ON  </w:t>
      </w:r>
      <w:proofErr w:type="spellStart"/>
      <w:r w:rsidRPr="001B19CA">
        <w:t>ON</w:t>
      </w:r>
      <w:proofErr w:type="spellEnd"/>
      <w:r w:rsidRPr="001B19CA">
        <w:t xml:space="preserve"> OFF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p>
    <w:p w14:paraId="646E6368" w14:textId="77777777" w:rsidR="0041037A" w:rsidRPr="001B19CA" w:rsidRDefault="0041037A">
      <w:pPr>
        <w:pStyle w:val="Examplebody"/>
      </w:pPr>
      <w:r w:rsidRPr="001B19CA">
        <w:t xml:space="preserve"> OFF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p>
    <w:p w14:paraId="79E877C7" w14:textId="77777777" w:rsidR="0041037A" w:rsidRPr="001B19CA" w:rsidRDefault="0041037A">
      <w:pPr>
        <w:pStyle w:val="Examplebody"/>
      </w:pPr>
      <w:r w:rsidRPr="001B19CA">
        <w:t xml:space="preserve"> OFF</w:t>
      </w:r>
    </w:p>
    <w:p w14:paraId="6647F5D1" w14:textId="77777777" w:rsidR="0041037A" w:rsidRPr="00B7030B" w:rsidRDefault="0041037A">
      <w:pPr>
        <w:pStyle w:val="BodyText2"/>
      </w:pPr>
    </w:p>
    <w:p w14:paraId="71AE3BBF" w14:textId="77777777" w:rsidR="0041037A" w:rsidRPr="005E2061" w:rsidRDefault="0041037A">
      <w:pPr>
        <w:pStyle w:val="BodyText"/>
        <w:keepNext/>
        <w:rPr>
          <w:sz w:val="20"/>
        </w:rPr>
      </w:pPr>
      <w:r w:rsidRPr="005E2061">
        <w:rPr>
          <w:sz w:val="20"/>
        </w:rPr>
        <w:t>Constituent and derived constituent names are included in the next 21 lines:</w:t>
      </w:r>
    </w:p>
    <w:p w14:paraId="44371303" w14:textId="77777777" w:rsidR="0041037A" w:rsidRPr="00B7030B" w:rsidRDefault="0041037A">
      <w:pPr>
        <w:pStyle w:val="Examplebody"/>
        <w:rPr>
          <w:rFonts w:asciiTheme="minorHAnsi" w:hAnsiTheme="minorHAnsi"/>
        </w:rPr>
      </w:pPr>
      <w:r w:rsidRPr="00B7030B">
        <w:rPr>
          <w:rFonts w:asciiTheme="minorHAnsi" w:hAnsiTheme="minorHAnsi"/>
        </w:rPr>
        <w:t xml:space="preserve">Temperature, </w:t>
      </w:r>
      <w:proofErr w:type="spellStart"/>
      <w:r w:rsidRPr="00B7030B">
        <w:rPr>
          <w:rFonts w:asciiTheme="minorHAnsi" w:hAnsiTheme="minorHAnsi"/>
        </w:rPr>
        <w:t>øC</w:t>
      </w:r>
      <w:proofErr w:type="spellEnd"/>
      <w:r w:rsidRPr="00B7030B">
        <w:rPr>
          <w:rFonts w:asciiTheme="minorHAnsi" w:hAnsiTheme="minorHAnsi"/>
        </w:rPr>
        <w:t xml:space="preserve">           Dissolved solids, g/m^3</w:t>
      </w:r>
    </w:p>
    <w:p w14:paraId="0FE1210D" w14:textId="77777777" w:rsidR="0041037A" w:rsidRPr="001B19CA" w:rsidRDefault="0041037A">
      <w:pPr>
        <w:pStyle w:val="Examplebody"/>
      </w:pPr>
      <w:r w:rsidRPr="001B19CA">
        <w:t>Residence time, days      Suspended solids1, g/m^3</w:t>
      </w:r>
    </w:p>
    <w:p w14:paraId="4ABDA3B9" w14:textId="77777777" w:rsidR="0041037A" w:rsidRPr="001B19CA" w:rsidRDefault="0041037A">
      <w:pPr>
        <w:pStyle w:val="Examplebody"/>
      </w:pPr>
      <w:r w:rsidRPr="001B19CA">
        <w:t>Phosphate, mg/m^3         Ammonium, mg/m^3</w:t>
      </w:r>
    </w:p>
    <w:p w14:paraId="683ECC4B" w14:textId="77777777" w:rsidR="0041037A" w:rsidRPr="001B19CA" w:rsidRDefault="0041037A">
      <w:pPr>
        <w:pStyle w:val="Examplebody"/>
      </w:pPr>
      <w:r w:rsidRPr="001B19CA">
        <w:t>Nitrate nitrite, g/m^3    Dissolved silica, g/m^3</w:t>
      </w:r>
    </w:p>
    <w:p w14:paraId="4C303C27" w14:textId="77777777" w:rsidR="0041037A" w:rsidRPr="001B19CA" w:rsidRDefault="0041037A">
      <w:pPr>
        <w:pStyle w:val="Examplebody"/>
      </w:pPr>
      <w:r w:rsidRPr="001B19CA">
        <w:t>Particulate silica, g/m^3 Total Iron, g/m^3</w:t>
      </w:r>
    </w:p>
    <w:p w14:paraId="71807503" w14:textId="77777777" w:rsidR="0041037A" w:rsidRPr="001B19CA" w:rsidRDefault="0041037A">
      <w:pPr>
        <w:pStyle w:val="Examplebody"/>
      </w:pPr>
      <w:r w:rsidRPr="001B19CA">
        <w:t>Labile DOM, g/m^3         Refractory_DOM, g/m^3</w:t>
      </w:r>
    </w:p>
    <w:p w14:paraId="6815F3EA" w14:textId="77777777" w:rsidR="0041037A" w:rsidRPr="001B19CA" w:rsidRDefault="0041037A">
      <w:pPr>
        <w:pStyle w:val="Examplebody"/>
      </w:pPr>
      <w:r w:rsidRPr="001B19CA">
        <w:t>Labile POM, g/m^3         Refractory POM, g/m^3</w:t>
      </w:r>
    </w:p>
    <w:p w14:paraId="2D3B53B7" w14:textId="77777777" w:rsidR="0041037A" w:rsidRPr="001B19CA" w:rsidRDefault="0041037A">
      <w:pPr>
        <w:pStyle w:val="Examplebody"/>
      </w:pPr>
      <w:r w:rsidRPr="001B19CA">
        <w:t>Algae, g/m^3              Dissolved oxygen, g/m^3</w:t>
      </w:r>
    </w:p>
    <w:p w14:paraId="5807690C" w14:textId="77777777" w:rsidR="0041037A" w:rsidRPr="001B19CA" w:rsidRDefault="0041037A">
      <w:pPr>
        <w:pStyle w:val="Examplebody"/>
      </w:pPr>
      <w:r w:rsidRPr="001B19CA">
        <w:t>Inorganic carbon, g/m^3   Alkalinity, g/m^3</w:t>
      </w:r>
    </w:p>
    <w:p w14:paraId="2F55DBD5" w14:textId="77777777" w:rsidR="0041037A" w:rsidRPr="001B19CA" w:rsidRDefault="0041037A">
      <w:pPr>
        <w:pStyle w:val="Examplebody"/>
      </w:pPr>
      <w:r w:rsidRPr="001B19CA">
        <w:t>Dissolved organic carbon, g/m^3            Particulate organic carbon, g/m^3</w:t>
      </w:r>
    </w:p>
    <w:p w14:paraId="0BDF587E" w14:textId="77777777" w:rsidR="0041037A" w:rsidRPr="001B19CA" w:rsidRDefault="0041037A">
      <w:pPr>
        <w:pStyle w:val="Examplebody"/>
      </w:pPr>
      <w:r w:rsidRPr="001B19CA">
        <w:t>Total organic carbon, g/m^3                Dissolved organic nitrogen, g/m^3</w:t>
      </w:r>
    </w:p>
    <w:p w14:paraId="125292A6" w14:textId="77777777" w:rsidR="0041037A" w:rsidRPr="001B19CA" w:rsidRDefault="0041037A">
      <w:pPr>
        <w:pStyle w:val="Examplebody"/>
      </w:pPr>
      <w:r w:rsidRPr="001B19CA">
        <w:t>Particulate organic nitrogen, g/m^3        Total organic nitrogen, g/m^3</w:t>
      </w:r>
    </w:p>
    <w:p w14:paraId="04D0989D" w14:textId="77777777" w:rsidR="0041037A" w:rsidRPr="001B19CA" w:rsidRDefault="0041037A">
      <w:pPr>
        <w:pStyle w:val="Examplebody"/>
      </w:pPr>
      <w:r w:rsidRPr="001B19CA">
        <w:t>Total nitrogen, g/m^3                      Dissolved organic phosphorus, mg/m^3</w:t>
      </w:r>
    </w:p>
    <w:p w14:paraId="517B7C40" w14:textId="77777777" w:rsidR="0041037A" w:rsidRPr="001B19CA" w:rsidRDefault="0041037A">
      <w:pPr>
        <w:pStyle w:val="Examplebody"/>
      </w:pPr>
      <w:r w:rsidRPr="001B19CA">
        <w:t>Particulate organic phosphorus, mg/m^3     Total organic phosphorus, mg/m^3</w:t>
      </w:r>
    </w:p>
    <w:p w14:paraId="095A8C74" w14:textId="77777777" w:rsidR="0041037A" w:rsidRPr="001B19CA" w:rsidRDefault="0041037A">
      <w:pPr>
        <w:pStyle w:val="Examplebody"/>
      </w:pPr>
      <w:r w:rsidRPr="001B19CA">
        <w:t>Total phosphorus, mg/m^3                   Algal production, g/m^2/day</w:t>
      </w:r>
    </w:p>
    <w:p w14:paraId="71CAF283" w14:textId="77777777" w:rsidR="0041037A" w:rsidRPr="001B19CA" w:rsidRDefault="0041037A">
      <w:pPr>
        <w:pStyle w:val="Examplebody"/>
      </w:pPr>
      <w:r w:rsidRPr="001B19CA">
        <w:t>Chlorophyll a, mg/m^3                      Total algae, g/m^3</w:t>
      </w:r>
    </w:p>
    <w:p w14:paraId="11C68A86" w14:textId="77777777" w:rsidR="0041037A" w:rsidRPr="001B19CA" w:rsidRDefault="0041037A">
      <w:pPr>
        <w:pStyle w:val="Examplebody"/>
      </w:pPr>
      <w:r w:rsidRPr="001B19CA">
        <w:t>Oxygen gas saturation, %                   Total suspended solids, g/m^3</w:t>
      </w:r>
    </w:p>
    <w:p w14:paraId="08BCDEC5" w14:textId="77777777" w:rsidR="0041037A" w:rsidRPr="001B19CA" w:rsidRDefault="0041037A">
      <w:pPr>
        <w:pStyle w:val="Examplebody"/>
      </w:pPr>
      <w:r w:rsidRPr="001B19CA">
        <w:t>Total inorganic suspended solids,g/m^3     Total Kheldahl nitrogen, g/m^3</w:t>
      </w:r>
    </w:p>
    <w:p w14:paraId="50BAE5DC" w14:textId="77777777" w:rsidR="0041037A" w:rsidRPr="001B19CA" w:rsidRDefault="0041037A">
      <w:pPr>
        <w:pStyle w:val="Examplebody"/>
      </w:pPr>
      <w:r w:rsidRPr="001B19CA">
        <w:t>Carbonaceous ultimate BOD, g/m^3           pH</w:t>
      </w:r>
    </w:p>
    <w:p w14:paraId="2D110EE7" w14:textId="77777777" w:rsidR="0041037A" w:rsidRPr="001B19CA" w:rsidRDefault="0041037A">
      <w:pPr>
        <w:pStyle w:val="Examplebody"/>
      </w:pPr>
      <w:r w:rsidRPr="001B19CA">
        <w:t>Carbon dioxide, g/m^3                      Bicarbonate, g/m^3</w:t>
      </w:r>
    </w:p>
    <w:p w14:paraId="02756F91" w14:textId="77777777" w:rsidR="0041037A" w:rsidRPr="001B19CA" w:rsidRDefault="0041037A">
      <w:pPr>
        <w:pStyle w:val="Examplebody"/>
      </w:pPr>
      <w:r w:rsidRPr="001B19CA">
        <w:t>Carbonate, g/m^3</w:t>
      </w:r>
    </w:p>
    <w:p w14:paraId="6E45B144" w14:textId="77777777" w:rsidR="0041037A" w:rsidRPr="00B7030B" w:rsidRDefault="0041037A">
      <w:pPr>
        <w:pStyle w:val="BodyText2"/>
      </w:pPr>
    </w:p>
    <w:p w14:paraId="02AE6243" w14:textId="4D4CB32E" w:rsidR="0041037A" w:rsidRPr="005E2061" w:rsidRDefault="0041037A">
      <w:pPr>
        <w:pStyle w:val="BodyText"/>
        <w:rPr>
          <w:sz w:val="20"/>
        </w:rPr>
      </w:pPr>
      <w:r w:rsidRPr="005E2061">
        <w:rPr>
          <w:sz w:val="20"/>
        </w:rPr>
        <w:t>The constituent and derived constituent numbers follow on the next line.  Temperature is always considered constituent 1</w:t>
      </w:r>
      <w:ins w:id="3981" w:author="Honnalore Steissberg" w:date="2021-08-23T14:16:00Z">
        <w:r w:rsidR="007C083B">
          <w:rPr>
            <w:sz w:val="20"/>
          </w:rPr>
          <w:t>,</w:t>
        </w:r>
      </w:ins>
      <w:r w:rsidRPr="005E2061">
        <w:rPr>
          <w:sz w:val="20"/>
        </w:rPr>
        <w:t xml:space="preserve"> and derived constituents continue increasing from the last constituent number.</w:t>
      </w:r>
    </w:p>
    <w:p w14:paraId="76FC65C0" w14:textId="77777777" w:rsidR="0041037A" w:rsidRPr="001B19CA" w:rsidRDefault="0041037A">
      <w:pPr>
        <w:pStyle w:val="Examplebody"/>
      </w:pPr>
      <w:r w:rsidRPr="001B19CA">
        <w:t xml:space="preserve">   1   2   3   4   5   6   7  11  12  13  15  16</w:t>
      </w:r>
    </w:p>
    <w:p w14:paraId="4BD8668C" w14:textId="77777777" w:rsidR="0041037A" w:rsidRPr="00B7030B" w:rsidRDefault="0041037A">
      <w:pPr>
        <w:pStyle w:val="BodyText2"/>
      </w:pPr>
    </w:p>
    <w:p w14:paraId="47E2D3B6" w14:textId="77777777" w:rsidR="0041037A" w:rsidRPr="005E2061" w:rsidRDefault="0041037A">
      <w:pPr>
        <w:pStyle w:val="BodyText"/>
        <w:rPr>
          <w:sz w:val="20"/>
        </w:rPr>
      </w:pPr>
      <w:r w:rsidRPr="005E2061">
        <w:rPr>
          <w:sz w:val="20"/>
        </w:rPr>
        <w:t>The bottom active layer for each output segment is given on the next line.</w:t>
      </w:r>
    </w:p>
    <w:p w14:paraId="63E0D890" w14:textId="77777777" w:rsidR="0041037A" w:rsidRPr="00B7030B" w:rsidRDefault="0041037A">
      <w:pPr>
        <w:pStyle w:val="Examplebody"/>
        <w:rPr>
          <w:rFonts w:asciiTheme="minorHAnsi" w:hAnsiTheme="minorHAnsi"/>
        </w:rPr>
      </w:pPr>
      <w:r w:rsidRPr="00B7030B">
        <w:rPr>
          <w:rFonts w:asciiTheme="minorHAnsi" w:hAnsiTheme="minorHAnsi"/>
        </w:rPr>
        <w:t xml:space="preserve">  36  38</w:t>
      </w:r>
    </w:p>
    <w:p w14:paraId="43E0F849" w14:textId="77777777" w:rsidR="0041037A" w:rsidRPr="00B7030B" w:rsidRDefault="0041037A">
      <w:pPr>
        <w:pStyle w:val="BodyText2"/>
      </w:pPr>
    </w:p>
    <w:p w14:paraId="28A1D88B" w14:textId="77777777" w:rsidR="0041037A" w:rsidRPr="005E2061" w:rsidRDefault="0041037A">
      <w:pPr>
        <w:pStyle w:val="BodyText"/>
        <w:rPr>
          <w:sz w:val="20"/>
        </w:rPr>
      </w:pPr>
      <w:r w:rsidRPr="005E2061">
        <w:rPr>
          <w:sz w:val="20"/>
        </w:rPr>
        <w:t>Layer heights for layers 1 through the maximum [KMX] are output next.</w:t>
      </w:r>
    </w:p>
    <w:p w14:paraId="63FD2609" w14:textId="77777777" w:rsidR="0041037A" w:rsidRPr="001B19CA" w:rsidRDefault="0041037A">
      <w:pPr>
        <w:pStyle w:val="Examplebody"/>
      </w:pPr>
      <w:r w:rsidRPr="001B19CA">
        <w:t xml:space="preserve">    0.61    0.61    0.61    0.61    0.61    0.61    0.61    0.61    0.61    0.61</w:t>
      </w:r>
    </w:p>
    <w:p w14:paraId="01A9036F" w14:textId="77777777" w:rsidR="0041037A" w:rsidRPr="001B19CA" w:rsidRDefault="0041037A">
      <w:pPr>
        <w:pStyle w:val="Examplebody"/>
      </w:pPr>
      <w:r w:rsidRPr="001B19CA">
        <w:t xml:space="preserve">    0.61    0.61    0.61    0.61    0.61    0.61    0.61    0.61    0.61    0.61</w:t>
      </w:r>
    </w:p>
    <w:p w14:paraId="4BF57CD6" w14:textId="77777777" w:rsidR="0041037A" w:rsidRPr="001B19CA" w:rsidRDefault="0041037A">
      <w:pPr>
        <w:pStyle w:val="Examplebody"/>
      </w:pPr>
      <w:r w:rsidRPr="001B19CA">
        <w:t xml:space="preserve">    0.61    0.61    0.61    0.61    0.61    0.61    0.61    0.61    0.61    0.61</w:t>
      </w:r>
    </w:p>
    <w:p w14:paraId="23C2EA79" w14:textId="77777777" w:rsidR="0041037A" w:rsidRPr="001B19CA" w:rsidRDefault="0041037A">
      <w:pPr>
        <w:pStyle w:val="Examplebody"/>
      </w:pPr>
      <w:r w:rsidRPr="001B19CA">
        <w:t xml:space="preserve">    0.61    0.61    0.61    0.61    0.61    0.61    0.61    0.61    0.61</w:t>
      </w:r>
    </w:p>
    <w:p w14:paraId="07A9E2E7" w14:textId="77777777" w:rsidR="0041037A" w:rsidRPr="00B7030B" w:rsidRDefault="0041037A">
      <w:pPr>
        <w:pStyle w:val="BodyText2"/>
      </w:pPr>
    </w:p>
    <w:p w14:paraId="1B725B36" w14:textId="77777777" w:rsidR="0041037A" w:rsidRPr="005E2061" w:rsidRDefault="0041037A">
      <w:pPr>
        <w:pStyle w:val="BodyText"/>
        <w:rPr>
          <w:sz w:val="20"/>
        </w:rPr>
      </w:pPr>
      <w:r w:rsidRPr="005E2061">
        <w:rPr>
          <w:sz w:val="20"/>
        </w:rPr>
        <w:t>Initial temperatures/constituent concentrations for each segment specified in the profile segment card are then output.  Initial temperatures/constituent concentrations are always output in case the user wants to include these in their plot to show how much change has occurred over time.  The first line contains the constituent abbreviation and the number of values corresponding to the number of active layers output.  The next line(s) contain the temperatures/concentrations for a given segment.</w:t>
      </w:r>
    </w:p>
    <w:p w14:paraId="0D21EF4D" w14:textId="77777777" w:rsidR="0041037A" w:rsidRPr="001B19CA" w:rsidRDefault="0041037A">
      <w:pPr>
        <w:pStyle w:val="Examplebody"/>
      </w:pPr>
      <w:r w:rsidRPr="001B19CA">
        <w:t>TEMP      14</w:t>
      </w:r>
    </w:p>
    <w:p w14:paraId="69E617CA" w14:textId="77777777" w:rsidR="0041037A" w:rsidRPr="001B19CA" w:rsidRDefault="0041037A">
      <w:pPr>
        <w:pStyle w:val="Examplebody"/>
      </w:pPr>
      <w:r w:rsidRPr="001B19CA">
        <w:t xml:space="preserve">      5.50      5.50      5.50      5.40      5.40      5.50      5.40      5.30</w:t>
      </w:r>
    </w:p>
    <w:p w14:paraId="3B2B90C7" w14:textId="77777777" w:rsidR="0041037A" w:rsidRPr="001B19CA" w:rsidRDefault="0041037A">
      <w:pPr>
        <w:pStyle w:val="Examplebody"/>
      </w:pPr>
      <w:r w:rsidRPr="001B19CA">
        <w:t xml:space="preserve">      5.30      5.40      5.30      5.20      5.20      5.20</w:t>
      </w:r>
    </w:p>
    <w:p w14:paraId="115DE774" w14:textId="77777777" w:rsidR="0041037A" w:rsidRPr="001B19CA" w:rsidRDefault="0041037A">
      <w:pPr>
        <w:pStyle w:val="Examplebody"/>
      </w:pPr>
      <w:r w:rsidRPr="001B19CA">
        <w:t>TEMP      16</w:t>
      </w:r>
    </w:p>
    <w:p w14:paraId="5A8519B7" w14:textId="77777777" w:rsidR="0041037A" w:rsidRPr="001B19CA" w:rsidRDefault="0041037A">
      <w:pPr>
        <w:pStyle w:val="Examplebody"/>
      </w:pPr>
      <w:r w:rsidRPr="001B19CA">
        <w:t xml:space="preserve">      5.50      5.50      5.50      5.40      5.40      5.50      5.40      5.30</w:t>
      </w:r>
    </w:p>
    <w:p w14:paraId="3F3873BF" w14:textId="77777777" w:rsidR="0041037A" w:rsidRPr="001B19CA" w:rsidRDefault="0041037A">
      <w:pPr>
        <w:pStyle w:val="Examplebody"/>
      </w:pPr>
      <w:r w:rsidRPr="001B19CA">
        <w:t xml:space="preserve">      5.30      5.40      5.30      5.20      5.20      5.20      5.20      5.20</w:t>
      </w:r>
    </w:p>
    <w:p w14:paraId="73BD404C" w14:textId="77777777" w:rsidR="0041037A" w:rsidRPr="001B19CA" w:rsidRDefault="0041037A">
      <w:pPr>
        <w:pStyle w:val="Examplebody"/>
      </w:pPr>
      <w:r w:rsidRPr="001B19CA">
        <w:t>TDS       14</w:t>
      </w:r>
    </w:p>
    <w:p w14:paraId="3E58A29D" w14:textId="77777777" w:rsidR="0041037A" w:rsidRPr="001B19CA" w:rsidRDefault="0041037A">
      <w:pPr>
        <w:pStyle w:val="Examplebody"/>
      </w:pPr>
      <w:r w:rsidRPr="001B19CA">
        <w:t xml:space="preserve"> 0.400E+02 </w:t>
      </w:r>
      <w:proofErr w:type="spellStart"/>
      <w:r w:rsidRPr="001B19CA">
        <w:t>0.400E+02</w:t>
      </w:r>
      <w:proofErr w:type="spellEnd"/>
      <w:r w:rsidRPr="001B19CA">
        <w:t xml:space="preserve"> </w:t>
      </w:r>
      <w:proofErr w:type="spellStart"/>
      <w:r w:rsidRPr="001B19CA">
        <w:t>0.400E+02</w:t>
      </w:r>
      <w:proofErr w:type="spellEnd"/>
      <w:r w:rsidRPr="001B19CA">
        <w:t xml:space="preserve"> </w:t>
      </w:r>
      <w:proofErr w:type="spellStart"/>
      <w:r w:rsidRPr="001B19CA">
        <w:t>0.400E+02</w:t>
      </w:r>
      <w:proofErr w:type="spellEnd"/>
      <w:r w:rsidRPr="001B19CA">
        <w:t xml:space="preserve"> 0.450E+02 0.500E+02 0.550E+02 0.680E+02</w:t>
      </w:r>
    </w:p>
    <w:p w14:paraId="69633660" w14:textId="77777777" w:rsidR="0041037A" w:rsidRPr="001B19CA" w:rsidRDefault="0041037A">
      <w:pPr>
        <w:pStyle w:val="Examplebody"/>
      </w:pPr>
      <w:r w:rsidRPr="001B19CA">
        <w:t xml:space="preserve"> 0.700E+02 0.650E+02 0.600E+02 0.550E+02 0.500E+02 0.450E+02</w:t>
      </w:r>
    </w:p>
    <w:p w14:paraId="1E29FCCF" w14:textId="77777777" w:rsidR="0041037A" w:rsidRPr="001B19CA" w:rsidRDefault="0041037A">
      <w:pPr>
        <w:pStyle w:val="Examplebody"/>
      </w:pPr>
      <w:r w:rsidRPr="001B19CA">
        <w:t>TDS       16</w:t>
      </w:r>
    </w:p>
    <w:p w14:paraId="4BD4554F" w14:textId="77777777" w:rsidR="0041037A" w:rsidRPr="001B19CA" w:rsidRDefault="0041037A">
      <w:pPr>
        <w:pStyle w:val="Examplebody"/>
      </w:pPr>
      <w:r w:rsidRPr="001B19CA">
        <w:t xml:space="preserve"> 0.400E+02 </w:t>
      </w:r>
      <w:proofErr w:type="spellStart"/>
      <w:r w:rsidRPr="001B19CA">
        <w:t>0.400E+02</w:t>
      </w:r>
      <w:proofErr w:type="spellEnd"/>
      <w:r w:rsidRPr="001B19CA">
        <w:t xml:space="preserve"> </w:t>
      </w:r>
      <w:proofErr w:type="spellStart"/>
      <w:r w:rsidRPr="001B19CA">
        <w:t>0.400E+02</w:t>
      </w:r>
      <w:proofErr w:type="spellEnd"/>
      <w:r w:rsidRPr="001B19CA">
        <w:t xml:space="preserve"> </w:t>
      </w:r>
      <w:proofErr w:type="spellStart"/>
      <w:r w:rsidRPr="001B19CA">
        <w:t>0.400E+02</w:t>
      </w:r>
      <w:proofErr w:type="spellEnd"/>
      <w:r w:rsidRPr="001B19CA">
        <w:t xml:space="preserve"> 0.450E+02 0.500E+02 0.550E+02 0.680E+02</w:t>
      </w:r>
    </w:p>
    <w:p w14:paraId="2BD995D0" w14:textId="77777777" w:rsidR="0041037A" w:rsidRPr="001B19CA" w:rsidRDefault="0041037A">
      <w:pPr>
        <w:pStyle w:val="Examplebody"/>
      </w:pPr>
      <w:r w:rsidRPr="001B19CA">
        <w:t xml:space="preserve"> 0.700E+02 0.650E+02 0.600E+02 0.550E+02 0.500E+02 0.450E+02 0.400E+02 0.340E+02</w:t>
      </w:r>
    </w:p>
    <w:p w14:paraId="5555056F" w14:textId="77777777" w:rsidR="0041037A" w:rsidRPr="001B19CA" w:rsidRDefault="0041037A">
      <w:pPr>
        <w:pStyle w:val="Examplebody"/>
      </w:pPr>
      <w:r w:rsidRPr="001B19CA">
        <w:t>ISS       14</w:t>
      </w:r>
    </w:p>
    <w:p w14:paraId="39BE47FE" w14:textId="77777777" w:rsidR="0041037A" w:rsidRPr="001B19CA" w:rsidRDefault="0041037A">
      <w:pPr>
        <w:pStyle w:val="Examplebody"/>
      </w:pPr>
      <w:r w:rsidRPr="001B19CA">
        <w:t xml:space="preserve"> 0.100E+01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p>
    <w:p w14:paraId="53DCBEDA" w14:textId="77777777" w:rsidR="0041037A" w:rsidRPr="001B19CA" w:rsidRDefault="0041037A">
      <w:pPr>
        <w:pStyle w:val="Examplebody"/>
      </w:pPr>
      <w:r w:rsidRPr="001B19CA">
        <w:t xml:space="preserve"> 0.100E+01 0.200E+01 </w:t>
      </w:r>
      <w:proofErr w:type="spellStart"/>
      <w:r w:rsidRPr="001B19CA">
        <w:t>0.200E+01</w:t>
      </w:r>
      <w:proofErr w:type="spellEnd"/>
      <w:r w:rsidRPr="001B19CA">
        <w:t xml:space="preserve"> 0.500E+01 </w:t>
      </w:r>
      <w:proofErr w:type="spellStart"/>
      <w:r w:rsidRPr="001B19CA">
        <w:t>0.500E+01</w:t>
      </w:r>
      <w:proofErr w:type="spellEnd"/>
      <w:r w:rsidRPr="001B19CA">
        <w:t xml:space="preserve"> </w:t>
      </w:r>
      <w:proofErr w:type="spellStart"/>
      <w:r w:rsidRPr="001B19CA">
        <w:t>0.500E+01</w:t>
      </w:r>
      <w:proofErr w:type="spellEnd"/>
    </w:p>
    <w:p w14:paraId="56929A65" w14:textId="77777777" w:rsidR="0041037A" w:rsidRPr="001B19CA" w:rsidRDefault="0041037A">
      <w:pPr>
        <w:pStyle w:val="Examplebody"/>
      </w:pPr>
      <w:r w:rsidRPr="001B19CA">
        <w:t>ISS       16</w:t>
      </w:r>
    </w:p>
    <w:p w14:paraId="5139EF6E" w14:textId="77777777" w:rsidR="0041037A" w:rsidRPr="001B19CA" w:rsidRDefault="0041037A">
      <w:pPr>
        <w:pStyle w:val="Examplebody"/>
      </w:pPr>
      <w:r w:rsidRPr="001B19CA">
        <w:t xml:space="preserve"> 0.100E+01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p>
    <w:p w14:paraId="36A32787" w14:textId="77777777" w:rsidR="0041037A" w:rsidRPr="001B19CA" w:rsidRDefault="0041037A">
      <w:pPr>
        <w:pStyle w:val="Examplebody"/>
      </w:pPr>
      <w:r w:rsidRPr="001B19CA">
        <w:t xml:space="preserve"> 0.100E+01 0.200E+01 </w:t>
      </w:r>
      <w:proofErr w:type="spellStart"/>
      <w:r w:rsidRPr="001B19CA">
        <w:t>0.200E+01</w:t>
      </w:r>
      <w:proofErr w:type="spellEnd"/>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0.150E+02 0.300E+02</w:t>
      </w:r>
    </w:p>
    <w:p w14:paraId="2C303458" w14:textId="77777777" w:rsidR="0041037A" w:rsidRPr="001B19CA" w:rsidRDefault="0041037A">
      <w:pPr>
        <w:pStyle w:val="Examplebody"/>
      </w:pPr>
      <w:r w:rsidRPr="001B19CA">
        <w:t>PO4       14</w:t>
      </w:r>
    </w:p>
    <w:p w14:paraId="5054E6B0" w14:textId="77777777" w:rsidR="0041037A" w:rsidRPr="001B19CA" w:rsidRDefault="0041037A">
      <w:pPr>
        <w:pStyle w:val="Examplebody"/>
      </w:pPr>
      <w:r w:rsidRPr="001B19CA">
        <w:t xml:space="preserve"> 0.200E-01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p>
    <w:p w14:paraId="6422DC28" w14:textId="77777777" w:rsidR="0041037A" w:rsidRPr="001B19CA" w:rsidRDefault="0041037A">
      <w:pPr>
        <w:pStyle w:val="Examplebody"/>
      </w:pPr>
      <w:r w:rsidRPr="001B19CA">
        <w:t xml:space="preserve"> 0.200E-01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p>
    <w:p w14:paraId="2864CBCA" w14:textId="77777777" w:rsidR="0041037A" w:rsidRPr="001B19CA" w:rsidRDefault="0041037A">
      <w:pPr>
        <w:pStyle w:val="Examplebody"/>
      </w:pPr>
      <w:r w:rsidRPr="001B19CA">
        <w:t>PO4       16</w:t>
      </w:r>
    </w:p>
    <w:p w14:paraId="3DEAD561" w14:textId="77777777" w:rsidR="0041037A" w:rsidRPr="001B19CA" w:rsidRDefault="0041037A">
      <w:pPr>
        <w:pStyle w:val="Examplebody"/>
      </w:pPr>
      <w:r w:rsidRPr="001B19CA">
        <w:t xml:space="preserve"> 0.200E-01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p>
    <w:p w14:paraId="7508D1A3" w14:textId="77777777" w:rsidR="0041037A" w:rsidRPr="001B19CA" w:rsidRDefault="0041037A">
      <w:pPr>
        <w:pStyle w:val="Examplebody"/>
      </w:pPr>
      <w:r w:rsidRPr="001B19CA">
        <w:t xml:space="preserve"> 0.200E-01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p>
    <w:p w14:paraId="6E5F4D87" w14:textId="77777777" w:rsidR="0041037A" w:rsidRPr="001B19CA" w:rsidRDefault="0041037A">
      <w:pPr>
        <w:pStyle w:val="Examplebody"/>
      </w:pPr>
      <w:r w:rsidRPr="001B19CA">
        <w:t>NH4       14</w:t>
      </w:r>
    </w:p>
    <w:p w14:paraId="592E22DC" w14:textId="77777777" w:rsidR="0041037A" w:rsidRPr="001B19CA" w:rsidRDefault="0041037A">
      <w:pPr>
        <w:pStyle w:val="Examplebody"/>
      </w:pPr>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p>
    <w:p w14:paraId="59FC44A3" w14:textId="77777777" w:rsidR="0041037A" w:rsidRPr="001B19CA" w:rsidRDefault="0041037A">
      <w:pPr>
        <w:pStyle w:val="Examplebody"/>
      </w:pPr>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p>
    <w:p w14:paraId="3DE1FE93" w14:textId="77777777" w:rsidR="0041037A" w:rsidRPr="001B19CA" w:rsidRDefault="0041037A">
      <w:pPr>
        <w:pStyle w:val="Examplebody"/>
      </w:pPr>
      <w:r w:rsidRPr="001B19CA">
        <w:t>NH4       16</w:t>
      </w:r>
    </w:p>
    <w:p w14:paraId="21F033AE" w14:textId="77777777" w:rsidR="0041037A" w:rsidRPr="001B19CA" w:rsidRDefault="0041037A">
      <w:pPr>
        <w:pStyle w:val="Examplebody"/>
      </w:pPr>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p>
    <w:p w14:paraId="16FB71BB" w14:textId="77777777" w:rsidR="0041037A" w:rsidRPr="001B19CA" w:rsidRDefault="0041037A">
      <w:pPr>
        <w:pStyle w:val="Examplebody"/>
      </w:pPr>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p>
    <w:p w14:paraId="4746CC67" w14:textId="77777777" w:rsidR="0041037A" w:rsidRPr="001B19CA" w:rsidRDefault="0041037A">
      <w:pPr>
        <w:pStyle w:val="Examplebody"/>
      </w:pPr>
      <w:r w:rsidRPr="001B19CA">
        <w:t>NO3       14</w:t>
      </w:r>
    </w:p>
    <w:p w14:paraId="021C7179"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1839F192"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01F533E1" w14:textId="77777777" w:rsidR="0041037A" w:rsidRPr="001B19CA" w:rsidRDefault="0041037A">
      <w:pPr>
        <w:pStyle w:val="Examplebody"/>
      </w:pPr>
      <w:r w:rsidRPr="001B19CA">
        <w:t>NO3       16</w:t>
      </w:r>
    </w:p>
    <w:p w14:paraId="36D3EDF2"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7B5C2106"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186BD84C" w14:textId="77777777" w:rsidR="0041037A" w:rsidRPr="001B19CA" w:rsidRDefault="0041037A">
      <w:pPr>
        <w:pStyle w:val="Examplebody"/>
      </w:pPr>
      <w:r w:rsidRPr="001B19CA">
        <w:t>LDOM      14</w:t>
      </w:r>
    </w:p>
    <w:p w14:paraId="7C558B7C" w14:textId="77777777" w:rsidR="0041037A" w:rsidRPr="001B19CA" w:rsidRDefault="0041037A">
      <w:pPr>
        <w:pStyle w:val="Examplebody"/>
      </w:pPr>
      <w:r w:rsidRPr="001B19CA">
        <w:t xml:space="preserve"> 0.675E+00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p>
    <w:p w14:paraId="78D516DE" w14:textId="77777777" w:rsidR="0041037A" w:rsidRPr="001B19CA" w:rsidRDefault="0041037A">
      <w:pPr>
        <w:pStyle w:val="Examplebody"/>
      </w:pPr>
      <w:r w:rsidRPr="001B19CA">
        <w:t xml:space="preserve"> 0.675E+00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p>
    <w:p w14:paraId="21DB488C" w14:textId="77777777" w:rsidR="0041037A" w:rsidRPr="001B19CA" w:rsidRDefault="0041037A">
      <w:pPr>
        <w:pStyle w:val="Examplebody"/>
      </w:pPr>
      <w:r w:rsidRPr="001B19CA">
        <w:lastRenderedPageBreak/>
        <w:t>LDOM      16</w:t>
      </w:r>
    </w:p>
    <w:p w14:paraId="747AED1C" w14:textId="77777777" w:rsidR="0041037A" w:rsidRPr="001B19CA" w:rsidRDefault="0041037A">
      <w:pPr>
        <w:pStyle w:val="Examplebody"/>
      </w:pPr>
      <w:r w:rsidRPr="001B19CA">
        <w:t xml:space="preserve"> 0.675E+00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p>
    <w:p w14:paraId="2AE74B9A" w14:textId="77777777" w:rsidR="0041037A" w:rsidRPr="001B19CA" w:rsidRDefault="0041037A">
      <w:pPr>
        <w:pStyle w:val="Examplebody"/>
      </w:pPr>
      <w:r w:rsidRPr="001B19CA">
        <w:t xml:space="preserve"> 0.675E+00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p>
    <w:p w14:paraId="064C1350" w14:textId="77777777" w:rsidR="0041037A" w:rsidRPr="001B19CA" w:rsidRDefault="0041037A">
      <w:pPr>
        <w:pStyle w:val="Examplebody"/>
      </w:pPr>
      <w:r w:rsidRPr="001B19CA">
        <w:t>RDOM      14</w:t>
      </w:r>
    </w:p>
    <w:p w14:paraId="2F8D98AA"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662678DD"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6CF79E95" w14:textId="77777777" w:rsidR="0041037A" w:rsidRPr="001B19CA" w:rsidRDefault="0041037A">
      <w:pPr>
        <w:pStyle w:val="Examplebody"/>
      </w:pPr>
      <w:r w:rsidRPr="001B19CA">
        <w:t>RDOM      16</w:t>
      </w:r>
    </w:p>
    <w:p w14:paraId="728BB456"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74922AF8"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2687634E" w14:textId="77777777" w:rsidR="0041037A" w:rsidRPr="001B19CA" w:rsidRDefault="0041037A">
      <w:pPr>
        <w:pStyle w:val="Examplebody"/>
      </w:pPr>
      <w:r w:rsidRPr="001B19CA">
        <w:t>LPOM      14</w:t>
      </w:r>
    </w:p>
    <w:p w14:paraId="32F980E0" w14:textId="77777777" w:rsidR="0041037A" w:rsidRPr="001B19CA" w:rsidRDefault="0041037A">
      <w:pPr>
        <w:pStyle w:val="Examplebody"/>
      </w:pPr>
      <w:r w:rsidRPr="001B19CA">
        <w:t xml:space="preserve"> 0.750E+00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p>
    <w:p w14:paraId="28D1ED8A" w14:textId="77777777" w:rsidR="0041037A" w:rsidRPr="001B19CA" w:rsidRDefault="0041037A">
      <w:pPr>
        <w:pStyle w:val="Examplebody"/>
      </w:pPr>
      <w:r w:rsidRPr="001B19CA">
        <w:t xml:space="preserve"> 0.750E+00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p>
    <w:p w14:paraId="18928AA5" w14:textId="77777777" w:rsidR="0041037A" w:rsidRPr="001B19CA" w:rsidRDefault="0041037A">
      <w:pPr>
        <w:pStyle w:val="Examplebody"/>
      </w:pPr>
      <w:r w:rsidRPr="001B19CA">
        <w:t>LPOM      16</w:t>
      </w:r>
    </w:p>
    <w:p w14:paraId="48DDA8AB" w14:textId="77777777" w:rsidR="0041037A" w:rsidRPr="001B19CA" w:rsidRDefault="0041037A">
      <w:pPr>
        <w:pStyle w:val="Examplebody"/>
      </w:pPr>
      <w:r w:rsidRPr="001B19CA">
        <w:t xml:space="preserve"> 0.750E+00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p>
    <w:p w14:paraId="7A9C81F5" w14:textId="77777777" w:rsidR="0041037A" w:rsidRPr="001B19CA" w:rsidRDefault="0041037A">
      <w:pPr>
        <w:pStyle w:val="Examplebody"/>
      </w:pPr>
      <w:r w:rsidRPr="001B19CA">
        <w:t xml:space="preserve"> 0.750E+00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p>
    <w:p w14:paraId="61328C0A" w14:textId="77777777" w:rsidR="0041037A" w:rsidRPr="001B19CA" w:rsidRDefault="0041037A">
      <w:pPr>
        <w:pStyle w:val="Examplebody"/>
      </w:pPr>
      <w:r w:rsidRPr="001B19CA">
        <w:t>ALG1      14</w:t>
      </w:r>
    </w:p>
    <w:p w14:paraId="6B33352B" w14:textId="77777777" w:rsidR="0041037A" w:rsidRPr="001B19CA" w:rsidRDefault="0041037A">
      <w:pPr>
        <w:pStyle w:val="Examplebody"/>
      </w:pPr>
      <w:r w:rsidRPr="001B19CA">
        <w:t xml:space="preserve"> 0.650E+00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p>
    <w:p w14:paraId="268BB526" w14:textId="77777777" w:rsidR="0041037A" w:rsidRPr="001B19CA" w:rsidRDefault="0041037A">
      <w:pPr>
        <w:pStyle w:val="Examplebody"/>
      </w:pPr>
      <w:r w:rsidRPr="001B19CA">
        <w:t xml:space="preserve"> 0.650E+00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p>
    <w:p w14:paraId="58B13677" w14:textId="77777777" w:rsidR="0041037A" w:rsidRPr="001B19CA" w:rsidRDefault="0041037A">
      <w:pPr>
        <w:pStyle w:val="Examplebody"/>
      </w:pPr>
      <w:r w:rsidRPr="001B19CA">
        <w:t>ALG1      16</w:t>
      </w:r>
    </w:p>
    <w:p w14:paraId="21834DE5" w14:textId="77777777" w:rsidR="0041037A" w:rsidRPr="001B19CA" w:rsidRDefault="0041037A">
      <w:pPr>
        <w:pStyle w:val="Examplebody"/>
      </w:pPr>
      <w:r w:rsidRPr="001B19CA">
        <w:t xml:space="preserve"> 0.650E+00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p>
    <w:p w14:paraId="45501BCA" w14:textId="77777777" w:rsidR="0041037A" w:rsidRPr="001B19CA" w:rsidRDefault="0041037A">
      <w:pPr>
        <w:pStyle w:val="Examplebody"/>
      </w:pPr>
      <w:r w:rsidRPr="001B19CA">
        <w:t xml:space="preserve"> 0.650E+00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p>
    <w:p w14:paraId="2D46E6CE" w14:textId="77777777" w:rsidR="0041037A" w:rsidRPr="001B19CA" w:rsidRDefault="0041037A">
      <w:pPr>
        <w:pStyle w:val="Examplebody"/>
      </w:pPr>
      <w:r w:rsidRPr="001B19CA">
        <w:t>DO        14</w:t>
      </w:r>
    </w:p>
    <w:p w14:paraId="14113F2F" w14:textId="77777777" w:rsidR="0041037A" w:rsidRPr="001B19CA" w:rsidRDefault="0041037A">
      <w:pPr>
        <w:pStyle w:val="Examplebody"/>
      </w:pPr>
      <w:r w:rsidRPr="001B19CA">
        <w:t xml:space="preserve"> 0.108E+02 0.107E+02 </w:t>
      </w:r>
      <w:proofErr w:type="spellStart"/>
      <w:r w:rsidRPr="001B19CA">
        <w:t>0.107E+02</w:t>
      </w:r>
      <w:proofErr w:type="spellEnd"/>
      <w:r w:rsidRPr="001B19CA">
        <w:t xml:space="preserve"> 0.108E+02 </w:t>
      </w:r>
      <w:proofErr w:type="spellStart"/>
      <w:r w:rsidRPr="001B19CA">
        <w:t>0.108E+02</w:t>
      </w:r>
      <w:proofErr w:type="spellEnd"/>
      <w:r w:rsidRPr="001B19CA">
        <w:t xml:space="preserve"> 0.109E+02 </w:t>
      </w:r>
      <w:proofErr w:type="spellStart"/>
      <w:r w:rsidRPr="001B19CA">
        <w:t>0.109E+02</w:t>
      </w:r>
      <w:proofErr w:type="spellEnd"/>
      <w:r w:rsidRPr="001B19CA">
        <w:t xml:space="preserve"> </w:t>
      </w:r>
      <w:proofErr w:type="spellStart"/>
      <w:r w:rsidRPr="001B19CA">
        <w:t>0.109E+02</w:t>
      </w:r>
      <w:proofErr w:type="spellEnd"/>
    </w:p>
    <w:p w14:paraId="74B1B973" w14:textId="77777777" w:rsidR="0041037A" w:rsidRPr="001B19CA" w:rsidRDefault="0041037A">
      <w:pPr>
        <w:pStyle w:val="Examplebody"/>
      </w:pPr>
      <w:r w:rsidRPr="001B19CA">
        <w:t xml:space="preserve"> 0.109E+02 0.110E+02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p>
    <w:p w14:paraId="612466A3" w14:textId="77777777" w:rsidR="0041037A" w:rsidRPr="001B19CA" w:rsidRDefault="0041037A">
      <w:pPr>
        <w:pStyle w:val="Examplebody"/>
      </w:pPr>
      <w:r w:rsidRPr="001B19CA">
        <w:t>DO        16</w:t>
      </w:r>
    </w:p>
    <w:p w14:paraId="4C8270C7" w14:textId="77777777" w:rsidR="0041037A" w:rsidRPr="001B19CA" w:rsidRDefault="0041037A">
      <w:pPr>
        <w:pStyle w:val="Examplebody"/>
      </w:pPr>
      <w:r w:rsidRPr="001B19CA">
        <w:t xml:space="preserve"> 0.108E+02 0.107E+02 </w:t>
      </w:r>
      <w:proofErr w:type="spellStart"/>
      <w:r w:rsidRPr="001B19CA">
        <w:t>0.107E+02</w:t>
      </w:r>
      <w:proofErr w:type="spellEnd"/>
      <w:r w:rsidRPr="001B19CA">
        <w:t xml:space="preserve"> 0.108E+02 </w:t>
      </w:r>
      <w:proofErr w:type="spellStart"/>
      <w:r w:rsidRPr="001B19CA">
        <w:t>0.108E+02</w:t>
      </w:r>
      <w:proofErr w:type="spellEnd"/>
      <w:r w:rsidRPr="001B19CA">
        <w:t xml:space="preserve"> 0.109E+02 </w:t>
      </w:r>
      <w:proofErr w:type="spellStart"/>
      <w:r w:rsidRPr="001B19CA">
        <w:t>0.109E+02</w:t>
      </w:r>
      <w:proofErr w:type="spellEnd"/>
      <w:r w:rsidRPr="001B19CA">
        <w:t xml:space="preserve"> </w:t>
      </w:r>
      <w:proofErr w:type="spellStart"/>
      <w:r w:rsidRPr="001B19CA">
        <w:t>0.109E+02</w:t>
      </w:r>
      <w:proofErr w:type="spellEnd"/>
    </w:p>
    <w:p w14:paraId="432D5BE8" w14:textId="77777777" w:rsidR="0041037A" w:rsidRPr="001B19CA" w:rsidRDefault="0041037A">
      <w:pPr>
        <w:pStyle w:val="Examplebody"/>
      </w:pPr>
      <w:r w:rsidRPr="001B19CA">
        <w:t xml:space="preserve"> 0.109E+02 0.110E+02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p>
    <w:p w14:paraId="3E2BB669" w14:textId="77777777" w:rsidR="0041037A" w:rsidRPr="00B7030B" w:rsidRDefault="0041037A">
      <w:pPr>
        <w:pStyle w:val="BodyText2"/>
      </w:pPr>
    </w:p>
    <w:p w14:paraId="2E01BFE6" w14:textId="27CE3A92" w:rsidR="0041037A" w:rsidRPr="005E2061" w:rsidRDefault="0041037A">
      <w:pPr>
        <w:pStyle w:val="BodyText"/>
        <w:rPr>
          <w:sz w:val="20"/>
        </w:rPr>
      </w:pPr>
      <w:r w:rsidRPr="005E2061">
        <w:rPr>
          <w:sz w:val="20"/>
        </w:rPr>
        <w:t xml:space="preserve">The next output grouping consists of temperature/constituent concentrations output over time for the </w:t>
      </w:r>
      <w:hyperlink w:anchor="profile_dates" w:history="1">
        <w:r w:rsidRPr="005E2061">
          <w:rPr>
            <w:rStyle w:val="Hyperlink"/>
            <w:rFonts w:asciiTheme="minorHAnsi" w:hAnsiTheme="minorHAnsi"/>
          </w:rPr>
          <w:t>dates</w:t>
        </w:r>
      </w:hyperlink>
      <w:r w:rsidRPr="005E2061">
        <w:rPr>
          <w:sz w:val="20"/>
        </w:rPr>
        <w:t xml:space="preserve"> and </w:t>
      </w:r>
      <w:hyperlink w:anchor="profile_frequency" w:history="1">
        <w:r w:rsidRPr="005E2061">
          <w:rPr>
            <w:rStyle w:val="Hyperlink"/>
            <w:rFonts w:asciiTheme="minorHAnsi" w:hAnsiTheme="minorHAnsi"/>
          </w:rPr>
          <w:t>frequencies</w:t>
        </w:r>
      </w:hyperlink>
      <w:r w:rsidRPr="005E2061">
        <w:rPr>
          <w:sz w:val="20"/>
        </w:rPr>
        <w:t xml:space="preserve"> specified in the control file.  The first line includes</w:t>
      </w:r>
      <w:ins w:id="3982" w:author="Honnalore Steissberg" w:date="2021-08-23T14:29:00Z">
        <w:r w:rsidR="00911E3B">
          <w:rPr>
            <w:sz w:val="20"/>
          </w:rPr>
          <w:t xml:space="preserve"> these items</w:t>
        </w:r>
      </w:ins>
      <w:r w:rsidRPr="005E2061">
        <w:rPr>
          <w:sz w:val="20"/>
        </w:rPr>
        <w:t>:</w:t>
      </w:r>
    </w:p>
    <w:p w14:paraId="142BA7A9" w14:textId="77777777" w:rsidR="0041037A" w:rsidRPr="005E2061" w:rsidRDefault="0041037A">
      <w:pPr>
        <w:pStyle w:val="Numberedlist"/>
        <w:rPr>
          <w:sz w:val="20"/>
        </w:rPr>
      </w:pPr>
      <w:r w:rsidRPr="005E2061">
        <w:rPr>
          <w:sz w:val="20"/>
        </w:rPr>
        <w:t>1.</w:t>
      </w:r>
      <w:r w:rsidRPr="005E2061">
        <w:rPr>
          <w:sz w:val="20"/>
        </w:rPr>
        <w:tab/>
        <w:t>Julian date [JDAY]</w:t>
      </w:r>
    </w:p>
    <w:p w14:paraId="69CBAE59" w14:textId="77777777" w:rsidR="0041037A" w:rsidRPr="005E2061" w:rsidRDefault="0041037A">
      <w:pPr>
        <w:pStyle w:val="Numberedlist"/>
        <w:rPr>
          <w:sz w:val="20"/>
        </w:rPr>
      </w:pPr>
      <w:r w:rsidRPr="005E2061">
        <w:rPr>
          <w:sz w:val="20"/>
        </w:rPr>
        <w:t>2.</w:t>
      </w:r>
      <w:r w:rsidRPr="005E2061">
        <w:rPr>
          <w:sz w:val="20"/>
        </w:rPr>
        <w:tab/>
        <w:t xml:space="preserve">Gregorian </w:t>
      </w:r>
      <w:del w:id="3983" w:author="Honnalore Steissberg" w:date="2021-08-23T10:29:00Z">
        <w:r w:rsidRPr="005E2061" w:rsidDel="00D73F8C">
          <w:rPr>
            <w:sz w:val="20"/>
          </w:rPr>
          <w:delText xml:space="preserve"> </w:delText>
        </w:r>
      </w:del>
      <w:r w:rsidRPr="005E2061">
        <w:rPr>
          <w:sz w:val="20"/>
        </w:rPr>
        <w:t>date [GDAY]</w:t>
      </w:r>
    </w:p>
    <w:p w14:paraId="45EC6FC3" w14:textId="77777777" w:rsidR="0041037A" w:rsidRPr="005E2061" w:rsidRDefault="0041037A">
      <w:pPr>
        <w:pStyle w:val="Numberedlist"/>
        <w:rPr>
          <w:sz w:val="20"/>
        </w:rPr>
      </w:pPr>
      <w:r w:rsidRPr="005E2061">
        <w:rPr>
          <w:sz w:val="20"/>
        </w:rPr>
        <w:t>3.</w:t>
      </w:r>
      <w:r w:rsidRPr="005E2061">
        <w:rPr>
          <w:sz w:val="20"/>
        </w:rPr>
        <w:tab/>
        <w:t>water surface layer number [KTWB]</w:t>
      </w:r>
    </w:p>
    <w:p w14:paraId="1A88671B" w14:textId="77777777" w:rsidR="0041037A" w:rsidRPr="005E2061" w:rsidRDefault="0041037A">
      <w:pPr>
        <w:pStyle w:val="Numberedlist"/>
        <w:rPr>
          <w:sz w:val="20"/>
        </w:rPr>
      </w:pPr>
      <w:r w:rsidRPr="005E2061">
        <w:rPr>
          <w:sz w:val="20"/>
        </w:rPr>
        <w:t>4.</w:t>
      </w:r>
      <w:r w:rsidRPr="005E2061">
        <w:rPr>
          <w:sz w:val="20"/>
        </w:rPr>
        <w:tab/>
        <w:t>deviation of the water surface [Z] from the top of the surface layer [KT]</w:t>
      </w:r>
    </w:p>
    <w:p w14:paraId="7DE8336C" w14:textId="77777777" w:rsidR="0041037A" w:rsidRPr="005E2061" w:rsidRDefault="0041037A">
      <w:pPr>
        <w:pStyle w:val="Numberedlist"/>
        <w:rPr>
          <w:sz w:val="20"/>
        </w:rPr>
      </w:pPr>
      <w:r w:rsidRPr="005E2061">
        <w:rPr>
          <w:sz w:val="20"/>
        </w:rPr>
        <w:t>5.</w:t>
      </w:r>
      <w:r w:rsidRPr="005E2061">
        <w:rPr>
          <w:sz w:val="20"/>
        </w:rPr>
        <w:tab/>
        <w:t xml:space="preserve">how many dates information has been written to the file </w:t>
      </w:r>
    </w:p>
    <w:p w14:paraId="5009B46A" w14:textId="77777777" w:rsidR="0041037A" w:rsidRPr="005E2061" w:rsidRDefault="0041037A">
      <w:pPr>
        <w:pStyle w:val="BodyText2"/>
        <w:rPr>
          <w:sz w:val="20"/>
        </w:rPr>
      </w:pPr>
    </w:p>
    <w:p w14:paraId="1F5B1BDA" w14:textId="77777777" w:rsidR="0041037A" w:rsidRPr="005E2061" w:rsidRDefault="0041037A">
      <w:pPr>
        <w:pStyle w:val="BodyText"/>
        <w:rPr>
          <w:sz w:val="20"/>
        </w:rPr>
      </w:pPr>
      <w:r w:rsidRPr="005E2061">
        <w:rPr>
          <w:sz w:val="20"/>
        </w:rPr>
        <w:t>The next line contains the abbreviated constituent name and the number of active layers at the segment.  This is also the number of values that have to be read in the following cards.</w:t>
      </w:r>
    </w:p>
    <w:p w14:paraId="05484FC4" w14:textId="77777777" w:rsidR="0041037A" w:rsidRPr="001B19CA" w:rsidRDefault="0041037A">
      <w:pPr>
        <w:pStyle w:val="Examplebody"/>
      </w:pPr>
      <w:r w:rsidRPr="001B19CA">
        <w:t xml:space="preserve">  75.702 Mar 15, 1992  23 -0.1950   1</w:t>
      </w:r>
    </w:p>
    <w:p w14:paraId="4228D650" w14:textId="77777777" w:rsidR="0041037A" w:rsidRPr="001B19CA" w:rsidRDefault="0041037A">
      <w:pPr>
        <w:pStyle w:val="Examplebody"/>
      </w:pPr>
      <w:r w:rsidRPr="001B19CA">
        <w:t>TEMP      14</w:t>
      </w:r>
    </w:p>
    <w:p w14:paraId="33B2992C" w14:textId="77777777" w:rsidR="0041037A" w:rsidRPr="001B19CA" w:rsidRDefault="0041037A">
      <w:pPr>
        <w:pStyle w:val="Examplebody"/>
      </w:pPr>
      <w:r w:rsidRPr="001B19CA">
        <w:t xml:space="preserve">      5.81      5.64      5.48      5.41      5.37      5.35      5.34      5.33</w:t>
      </w:r>
    </w:p>
    <w:p w14:paraId="65AB0C37" w14:textId="77777777" w:rsidR="0041037A" w:rsidRPr="001B19CA" w:rsidRDefault="0041037A">
      <w:pPr>
        <w:pStyle w:val="Examplebody"/>
      </w:pPr>
      <w:r w:rsidRPr="001B19CA">
        <w:t xml:space="preserve">      5.32      5.32      5.32      5.32      5.32      5.32</w:t>
      </w:r>
    </w:p>
    <w:p w14:paraId="6E009503" w14:textId="77777777" w:rsidR="0041037A" w:rsidRPr="001B19CA" w:rsidRDefault="0041037A">
      <w:pPr>
        <w:pStyle w:val="Examplebody"/>
      </w:pPr>
      <w:r w:rsidRPr="001B19CA">
        <w:t>TEMP      16</w:t>
      </w:r>
    </w:p>
    <w:p w14:paraId="276177AC" w14:textId="77777777" w:rsidR="0041037A" w:rsidRPr="001B19CA" w:rsidRDefault="0041037A">
      <w:pPr>
        <w:pStyle w:val="Examplebody"/>
      </w:pPr>
      <w:r w:rsidRPr="001B19CA">
        <w:t xml:space="preserve">      6.07      5.89      5.67      5.52      5.41      5.34      5.30      5.29</w:t>
      </w:r>
    </w:p>
    <w:p w14:paraId="6138C465" w14:textId="77777777" w:rsidR="0041037A" w:rsidRPr="001B19CA" w:rsidRDefault="0041037A">
      <w:pPr>
        <w:pStyle w:val="Examplebody"/>
      </w:pPr>
      <w:r w:rsidRPr="001B19CA">
        <w:t xml:space="preserve">      5.32      5.34      5.32      5.32      5.31      5.31      5.31      5.31</w:t>
      </w:r>
    </w:p>
    <w:p w14:paraId="59D33866" w14:textId="77777777" w:rsidR="0041037A" w:rsidRPr="001B19CA" w:rsidRDefault="0041037A">
      <w:pPr>
        <w:pStyle w:val="Examplebody"/>
      </w:pPr>
      <w:r w:rsidRPr="001B19CA">
        <w:t>ISS       14</w:t>
      </w:r>
    </w:p>
    <w:p w14:paraId="17277580" w14:textId="77777777" w:rsidR="0041037A" w:rsidRPr="001B19CA" w:rsidRDefault="0041037A">
      <w:pPr>
        <w:pStyle w:val="Examplebody"/>
      </w:pPr>
      <w:r w:rsidRPr="001B19CA">
        <w:t xml:space="preserve"> 0.674E+00 0.850E+00 0.991E+00 0.116E+01 0.136E+01 0.148E+01 0.166E+01 0.191E+01</w:t>
      </w:r>
    </w:p>
    <w:p w14:paraId="5FD37E2C" w14:textId="77777777" w:rsidR="0041037A" w:rsidRPr="001B19CA" w:rsidRDefault="0041037A">
      <w:pPr>
        <w:pStyle w:val="Examplebody"/>
      </w:pPr>
      <w:r w:rsidRPr="001B19CA">
        <w:t xml:space="preserve"> 0.208E+01 0.225E+01 0.239E+01 0.250E+01 0.255E+01 </w:t>
      </w:r>
      <w:proofErr w:type="spellStart"/>
      <w:r w:rsidRPr="001B19CA">
        <w:t>0.255E+01</w:t>
      </w:r>
      <w:proofErr w:type="spellEnd"/>
    </w:p>
    <w:p w14:paraId="4F9C538C" w14:textId="77777777" w:rsidR="0041037A" w:rsidRPr="001B19CA" w:rsidRDefault="0041037A">
      <w:pPr>
        <w:pStyle w:val="Examplebody"/>
      </w:pPr>
      <w:r w:rsidRPr="001B19CA">
        <w:t>ISS       16</w:t>
      </w:r>
    </w:p>
    <w:p w14:paraId="3B3DFB79" w14:textId="77777777" w:rsidR="0041037A" w:rsidRPr="001B19CA" w:rsidRDefault="0041037A">
      <w:pPr>
        <w:pStyle w:val="Examplebody"/>
      </w:pPr>
      <w:r w:rsidRPr="001B19CA">
        <w:t xml:space="preserve"> 0.611E+00 0.771E+00 0.841E+00 0.873E+00 0.888E+00 0.893E+00 0.891E+00 0.870E+00</w:t>
      </w:r>
    </w:p>
    <w:p w14:paraId="53E53416" w14:textId="77777777" w:rsidR="0041037A" w:rsidRPr="001B19CA" w:rsidRDefault="0041037A">
      <w:pPr>
        <w:pStyle w:val="Examplebody"/>
      </w:pPr>
      <w:r w:rsidRPr="001B19CA">
        <w:t xml:space="preserve"> 0.877E+00 0.130E+01 0.217E+01 0.279E+01 0.296E+01 0.307E+01 </w:t>
      </w:r>
      <w:proofErr w:type="spellStart"/>
      <w:r w:rsidRPr="001B19CA">
        <w:t>0.307E+01</w:t>
      </w:r>
      <w:proofErr w:type="spellEnd"/>
      <w:r w:rsidRPr="001B19CA">
        <w:t xml:space="preserve"> </w:t>
      </w:r>
      <w:proofErr w:type="spellStart"/>
      <w:r w:rsidRPr="001B19CA">
        <w:t>0.307E+01</w:t>
      </w:r>
      <w:proofErr w:type="spellEnd"/>
    </w:p>
    <w:p w14:paraId="1B0C15BF" w14:textId="77777777" w:rsidR="0041037A" w:rsidRPr="001B19CA" w:rsidRDefault="0041037A">
      <w:pPr>
        <w:pStyle w:val="Examplebody"/>
      </w:pPr>
      <w:r w:rsidRPr="001B19CA">
        <w:t>PO4       14</w:t>
      </w:r>
    </w:p>
    <w:p w14:paraId="39AB0D7D" w14:textId="77777777" w:rsidR="0041037A" w:rsidRPr="001B19CA" w:rsidRDefault="0041037A">
      <w:pPr>
        <w:pStyle w:val="Examplebody"/>
      </w:pPr>
      <w:r w:rsidRPr="001B19CA">
        <w:t xml:space="preserve"> 0.157E-01 0.171E-01 0.182E-01 0.186E-01 0.188E-01 0.189E-01 0.191E-01 0.193E-01</w:t>
      </w:r>
    </w:p>
    <w:p w14:paraId="72314ABA" w14:textId="77777777" w:rsidR="0041037A" w:rsidRPr="001B19CA" w:rsidRDefault="0041037A">
      <w:pPr>
        <w:pStyle w:val="Examplebody"/>
      </w:pPr>
      <w:r w:rsidRPr="001B19CA">
        <w:t xml:space="preserve"> 0.195E-01 0.196E-01 0.197E-01 0.198E-01 </w:t>
      </w:r>
      <w:proofErr w:type="spellStart"/>
      <w:r w:rsidRPr="001B19CA">
        <w:t>0.198E-01</w:t>
      </w:r>
      <w:proofErr w:type="spellEnd"/>
      <w:r w:rsidRPr="001B19CA">
        <w:t xml:space="preserve"> </w:t>
      </w:r>
      <w:proofErr w:type="spellStart"/>
      <w:r w:rsidRPr="001B19CA">
        <w:t>0.198E-01</w:t>
      </w:r>
      <w:proofErr w:type="spellEnd"/>
    </w:p>
    <w:p w14:paraId="680CA4FF" w14:textId="77777777" w:rsidR="0041037A" w:rsidRPr="001B19CA" w:rsidRDefault="0041037A">
      <w:pPr>
        <w:pStyle w:val="Examplebody"/>
      </w:pPr>
      <w:r w:rsidRPr="001B19CA">
        <w:t>PO4       16</w:t>
      </w:r>
    </w:p>
    <w:p w14:paraId="4822CC56" w14:textId="77777777" w:rsidR="0041037A" w:rsidRPr="001B19CA" w:rsidRDefault="0041037A">
      <w:pPr>
        <w:pStyle w:val="Examplebody"/>
      </w:pPr>
      <w:r w:rsidRPr="001B19CA">
        <w:t xml:space="preserve"> 0.155E-01 0.166E-01 0.177E-01 0.182E-01 0.185E-01 0.187E-01 0.189E-01 0.191E-01</w:t>
      </w:r>
    </w:p>
    <w:p w14:paraId="7A05E930" w14:textId="77777777" w:rsidR="0041037A" w:rsidRPr="001B19CA" w:rsidRDefault="0041037A">
      <w:pPr>
        <w:pStyle w:val="Examplebody"/>
      </w:pPr>
      <w:r w:rsidRPr="001B19CA">
        <w:t xml:space="preserve"> 0.189E-01 0.181E-01 0.185E-01 0.193E-01 0.196E-01 0.199E-01 </w:t>
      </w:r>
      <w:proofErr w:type="spellStart"/>
      <w:r w:rsidRPr="001B19CA">
        <w:t>0.199E-01</w:t>
      </w:r>
      <w:proofErr w:type="spellEnd"/>
      <w:r w:rsidRPr="001B19CA">
        <w:t xml:space="preserve"> </w:t>
      </w:r>
      <w:proofErr w:type="spellStart"/>
      <w:r w:rsidRPr="001B19CA">
        <w:t>0.199E-01</w:t>
      </w:r>
      <w:proofErr w:type="spellEnd"/>
    </w:p>
    <w:p w14:paraId="4FCFD07F" w14:textId="77777777" w:rsidR="0041037A" w:rsidRPr="001B19CA" w:rsidRDefault="0041037A">
      <w:pPr>
        <w:pStyle w:val="Examplebody"/>
      </w:pPr>
      <w:r w:rsidRPr="001B19CA">
        <w:t>NH4       14</w:t>
      </w:r>
    </w:p>
    <w:p w14:paraId="727E6DED" w14:textId="77777777" w:rsidR="0041037A" w:rsidRPr="001B19CA" w:rsidRDefault="0041037A">
      <w:pPr>
        <w:pStyle w:val="Examplebody"/>
      </w:pPr>
      <w:r w:rsidRPr="001B19CA">
        <w:t xml:space="preserve"> 0.507E-01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p>
    <w:p w14:paraId="774C1C79" w14:textId="77777777" w:rsidR="0041037A" w:rsidRPr="001B19CA" w:rsidRDefault="0041037A">
      <w:pPr>
        <w:pStyle w:val="Examplebody"/>
      </w:pPr>
      <w:r w:rsidRPr="001B19CA">
        <w:t xml:space="preserve"> 0.507E-01 0.506E-01 </w:t>
      </w:r>
      <w:proofErr w:type="spellStart"/>
      <w:r w:rsidRPr="001B19CA">
        <w:t>0.506E-01</w:t>
      </w:r>
      <w:proofErr w:type="spellEnd"/>
      <w:r w:rsidRPr="001B19CA">
        <w:t xml:space="preserve"> 0.505E-01 0.503E-01 </w:t>
      </w:r>
      <w:proofErr w:type="spellStart"/>
      <w:r w:rsidRPr="001B19CA">
        <w:t>0.503E-01</w:t>
      </w:r>
      <w:proofErr w:type="spellEnd"/>
    </w:p>
    <w:p w14:paraId="3DED4611" w14:textId="77777777" w:rsidR="0041037A" w:rsidRPr="001B19CA" w:rsidRDefault="0041037A">
      <w:pPr>
        <w:pStyle w:val="Examplebody"/>
      </w:pPr>
      <w:r w:rsidRPr="001B19CA">
        <w:t>NH4       16</w:t>
      </w:r>
    </w:p>
    <w:p w14:paraId="52A5DA9C" w14:textId="77777777" w:rsidR="0041037A" w:rsidRPr="001B19CA" w:rsidRDefault="0041037A">
      <w:pPr>
        <w:pStyle w:val="Examplebody"/>
      </w:pPr>
      <w:r w:rsidRPr="001B19CA">
        <w:lastRenderedPageBreak/>
        <w:t xml:space="preserve"> 0.508E-01 </w:t>
      </w:r>
      <w:proofErr w:type="spellStart"/>
      <w:r w:rsidRPr="001B19CA">
        <w:t>0.508E-01</w:t>
      </w:r>
      <w:proofErr w:type="spellEnd"/>
      <w:r w:rsidRPr="001B19CA">
        <w:t xml:space="preserve"> </w:t>
      </w:r>
      <w:proofErr w:type="spellStart"/>
      <w:r w:rsidRPr="001B19CA">
        <w:t>0.508E-01</w:t>
      </w:r>
      <w:proofErr w:type="spellEnd"/>
      <w:r w:rsidRPr="001B19CA">
        <w:t xml:space="preserve"> </w:t>
      </w:r>
      <w:proofErr w:type="spellStart"/>
      <w:r w:rsidRPr="001B19CA">
        <w:t>0.508E-01</w:t>
      </w:r>
      <w:proofErr w:type="spellEnd"/>
      <w:r w:rsidRPr="001B19CA">
        <w:t xml:space="preserve"> </w:t>
      </w:r>
      <w:proofErr w:type="spellStart"/>
      <w:r w:rsidRPr="001B19CA">
        <w:t>0.508E-01</w:t>
      </w:r>
      <w:proofErr w:type="spellEnd"/>
      <w:r w:rsidRPr="001B19CA">
        <w:t xml:space="preserve"> </w:t>
      </w:r>
      <w:proofErr w:type="spellStart"/>
      <w:r w:rsidRPr="001B19CA">
        <w:t>0.508E-01</w:t>
      </w:r>
      <w:proofErr w:type="spellEnd"/>
      <w:r w:rsidRPr="001B19CA">
        <w:t xml:space="preserve"> 0.509E-01 </w:t>
      </w:r>
      <w:proofErr w:type="spellStart"/>
      <w:r w:rsidRPr="001B19CA">
        <w:t>0.509E-01</w:t>
      </w:r>
      <w:proofErr w:type="spellEnd"/>
    </w:p>
    <w:p w14:paraId="3FC063BF" w14:textId="77777777" w:rsidR="0041037A" w:rsidRPr="001B19CA" w:rsidRDefault="0041037A">
      <w:pPr>
        <w:pStyle w:val="Examplebody"/>
      </w:pPr>
      <w:r w:rsidRPr="001B19CA">
        <w:t xml:space="preserve"> 0.509E-01 0.510E-01 </w:t>
      </w:r>
      <w:proofErr w:type="spellStart"/>
      <w:r w:rsidRPr="001B19CA">
        <w:t>0.510E-01</w:t>
      </w:r>
      <w:proofErr w:type="spellEnd"/>
      <w:r w:rsidRPr="001B19CA">
        <w:t xml:space="preserve"> </w:t>
      </w:r>
      <w:proofErr w:type="spellStart"/>
      <w:r w:rsidRPr="001B19CA">
        <w:t>0.510E-01</w:t>
      </w:r>
      <w:proofErr w:type="spellEnd"/>
      <w:r w:rsidRPr="001B19CA">
        <w:t xml:space="preserve"> </w:t>
      </w:r>
      <w:proofErr w:type="spellStart"/>
      <w:r w:rsidRPr="001B19CA">
        <w:t>0.510E-01</w:t>
      </w:r>
      <w:proofErr w:type="spellEnd"/>
      <w:r w:rsidRPr="001B19CA">
        <w:t xml:space="preserve"> </w:t>
      </w:r>
      <w:proofErr w:type="spellStart"/>
      <w:r w:rsidRPr="001B19CA">
        <w:t>0.510E-01</w:t>
      </w:r>
      <w:proofErr w:type="spellEnd"/>
      <w:r w:rsidRPr="001B19CA">
        <w:t xml:space="preserve"> </w:t>
      </w:r>
      <w:proofErr w:type="spellStart"/>
      <w:r w:rsidRPr="001B19CA">
        <w:t>0.510E-01</w:t>
      </w:r>
      <w:proofErr w:type="spellEnd"/>
      <w:r w:rsidRPr="001B19CA">
        <w:t xml:space="preserve"> </w:t>
      </w:r>
      <w:proofErr w:type="spellStart"/>
      <w:r w:rsidRPr="001B19CA">
        <w:t>0.510E-01</w:t>
      </w:r>
      <w:proofErr w:type="spellEnd"/>
    </w:p>
    <w:p w14:paraId="52BF5E64" w14:textId="77777777" w:rsidR="0041037A" w:rsidRPr="001B19CA" w:rsidRDefault="0041037A">
      <w:pPr>
        <w:pStyle w:val="Examplebody"/>
      </w:pPr>
      <w:r w:rsidRPr="001B19CA">
        <w:t>NO3       14</w:t>
      </w:r>
    </w:p>
    <w:p w14:paraId="12951186"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7BCE0A6F"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2A732C7A" w14:textId="77777777" w:rsidR="0041037A" w:rsidRPr="001B19CA" w:rsidRDefault="0041037A">
      <w:pPr>
        <w:pStyle w:val="Examplebody"/>
      </w:pPr>
      <w:r w:rsidRPr="001B19CA">
        <w:t>NO3       16</w:t>
      </w:r>
    </w:p>
    <w:p w14:paraId="1F7E0A61"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4160FEB5"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41184CEE" w14:textId="77777777" w:rsidR="0041037A" w:rsidRPr="001B19CA" w:rsidRDefault="0041037A">
      <w:pPr>
        <w:pStyle w:val="Examplebody"/>
      </w:pPr>
      <w:r w:rsidRPr="001B19CA">
        <w:t>LDOM      14</w:t>
      </w:r>
    </w:p>
    <w:p w14:paraId="5C4C24DF" w14:textId="77777777" w:rsidR="0041037A" w:rsidRPr="001B19CA" w:rsidRDefault="0041037A">
      <w:pPr>
        <w:pStyle w:val="Examplebody"/>
      </w:pPr>
      <w:r w:rsidRPr="001B19CA">
        <w:t xml:space="preserve"> 0.665E+00 0.666E+00 </w:t>
      </w:r>
      <w:proofErr w:type="spellStart"/>
      <w:r w:rsidRPr="001B19CA">
        <w:t>0.666E+00</w:t>
      </w:r>
      <w:proofErr w:type="spellEnd"/>
      <w:r w:rsidRPr="001B19CA">
        <w:t xml:space="preserve"> </w:t>
      </w:r>
      <w:proofErr w:type="spellStart"/>
      <w:r w:rsidRPr="001B19CA">
        <w:t>0.666E+00</w:t>
      </w:r>
      <w:proofErr w:type="spellEnd"/>
      <w:r w:rsidRPr="001B19CA">
        <w:t xml:space="preserve"> </w:t>
      </w:r>
      <w:proofErr w:type="spellStart"/>
      <w:r w:rsidRPr="001B19CA">
        <w:t>0.666E+00</w:t>
      </w:r>
      <w:proofErr w:type="spellEnd"/>
      <w:r w:rsidRPr="001B19CA">
        <w:t xml:space="preserve"> </w:t>
      </w:r>
      <w:proofErr w:type="spellStart"/>
      <w:r w:rsidRPr="001B19CA">
        <w:t>0.666E+00</w:t>
      </w:r>
      <w:proofErr w:type="spellEnd"/>
      <w:r w:rsidRPr="001B19CA">
        <w:t xml:space="preserve"> </w:t>
      </w:r>
      <w:proofErr w:type="spellStart"/>
      <w:r w:rsidRPr="001B19CA">
        <w:t>0.666E+00</w:t>
      </w:r>
      <w:proofErr w:type="spellEnd"/>
      <w:r w:rsidRPr="001B19CA">
        <w:t xml:space="preserve"> </w:t>
      </w:r>
      <w:proofErr w:type="spellStart"/>
      <w:r w:rsidRPr="001B19CA">
        <w:t>0.666E+00</w:t>
      </w:r>
      <w:proofErr w:type="spellEnd"/>
    </w:p>
    <w:p w14:paraId="702F53C1" w14:textId="77777777" w:rsidR="0041037A" w:rsidRPr="001B19CA" w:rsidRDefault="0041037A">
      <w:pPr>
        <w:pStyle w:val="Examplebody"/>
      </w:pPr>
      <w:r w:rsidRPr="001B19CA">
        <w:t xml:space="preserve"> 0.666E+00 </w:t>
      </w:r>
      <w:proofErr w:type="spellStart"/>
      <w:r w:rsidRPr="001B19CA">
        <w:t>0.666E+00</w:t>
      </w:r>
      <w:proofErr w:type="spellEnd"/>
      <w:r w:rsidRPr="001B19CA">
        <w:t xml:space="preserve"> 0.667E+00 </w:t>
      </w:r>
      <w:proofErr w:type="spellStart"/>
      <w:r w:rsidRPr="001B19CA">
        <w:t>0.667E+00</w:t>
      </w:r>
      <w:proofErr w:type="spellEnd"/>
      <w:r w:rsidRPr="001B19CA">
        <w:t xml:space="preserve"> 0.668E+00 </w:t>
      </w:r>
      <w:proofErr w:type="spellStart"/>
      <w:r w:rsidRPr="001B19CA">
        <w:t>0.668E+00</w:t>
      </w:r>
      <w:proofErr w:type="spellEnd"/>
    </w:p>
    <w:p w14:paraId="62ACFDA9" w14:textId="77777777" w:rsidR="0041037A" w:rsidRPr="001B19CA" w:rsidRDefault="0041037A">
      <w:pPr>
        <w:pStyle w:val="Examplebody"/>
      </w:pPr>
      <w:r w:rsidRPr="001B19CA">
        <w:t>LDOM      16</w:t>
      </w:r>
    </w:p>
    <w:p w14:paraId="218C21A0" w14:textId="77777777" w:rsidR="0041037A" w:rsidRPr="001B19CA" w:rsidRDefault="0041037A">
      <w:pPr>
        <w:pStyle w:val="Examplebody"/>
      </w:pPr>
      <w:r w:rsidRPr="001B19CA">
        <w:t xml:space="preserve"> 0.664E+00 0.665E+00 </w:t>
      </w:r>
      <w:proofErr w:type="spellStart"/>
      <w:r w:rsidRPr="001B19CA">
        <w:t>0.665E+00</w:t>
      </w:r>
      <w:proofErr w:type="spellEnd"/>
      <w:r w:rsidRPr="001B19CA">
        <w:t xml:space="preserve"> </w:t>
      </w:r>
      <w:proofErr w:type="spellStart"/>
      <w:r w:rsidRPr="001B19CA">
        <w:t>0.665E+00</w:t>
      </w:r>
      <w:proofErr w:type="spellEnd"/>
      <w:r w:rsidRPr="001B19CA">
        <w:t xml:space="preserve"> </w:t>
      </w:r>
      <w:proofErr w:type="spellStart"/>
      <w:r w:rsidRPr="001B19CA">
        <w:t>0.665E+00</w:t>
      </w:r>
      <w:proofErr w:type="spellEnd"/>
      <w:r w:rsidRPr="001B19CA">
        <w:t xml:space="preserve"> </w:t>
      </w:r>
      <w:proofErr w:type="spellStart"/>
      <w:r w:rsidRPr="001B19CA">
        <w:t>0.665E+00</w:t>
      </w:r>
      <w:proofErr w:type="spellEnd"/>
      <w:r w:rsidRPr="001B19CA">
        <w:t xml:space="preserve"> </w:t>
      </w:r>
      <w:proofErr w:type="spellStart"/>
      <w:r w:rsidRPr="001B19CA">
        <w:t>0.665E+00</w:t>
      </w:r>
      <w:proofErr w:type="spellEnd"/>
      <w:r w:rsidRPr="001B19CA">
        <w:t xml:space="preserve"> </w:t>
      </w:r>
      <w:proofErr w:type="spellStart"/>
      <w:r w:rsidRPr="001B19CA">
        <w:t>0.665E+00</w:t>
      </w:r>
      <w:proofErr w:type="spellEnd"/>
    </w:p>
    <w:p w14:paraId="17F2B9D0" w14:textId="77777777" w:rsidR="0041037A" w:rsidRPr="001B19CA" w:rsidRDefault="0041037A">
      <w:pPr>
        <w:pStyle w:val="Examplebody"/>
      </w:pPr>
      <w:r w:rsidRPr="001B19CA">
        <w:t xml:space="preserve"> 0.665E+00 0.664E+00 </w:t>
      </w:r>
      <w:proofErr w:type="spellStart"/>
      <w:r w:rsidRPr="001B19CA">
        <w:t>0.664E+00</w:t>
      </w:r>
      <w:proofErr w:type="spellEnd"/>
      <w:r w:rsidRPr="001B19CA">
        <w:t xml:space="preserve"> </w:t>
      </w:r>
      <w:proofErr w:type="spellStart"/>
      <w:r w:rsidRPr="001B19CA">
        <w:t>0.664E+00</w:t>
      </w:r>
      <w:proofErr w:type="spellEnd"/>
      <w:r w:rsidRPr="001B19CA">
        <w:t xml:space="preserve"> </w:t>
      </w:r>
      <w:proofErr w:type="spellStart"/>
      <w:r w:rsidRPr="001B19CA">
        <w:t>0.664E+00</w:t>
      </w:r>
      <w:proofErr w:type="spellEnd"/>
      <w:r w:rsidRPr="001B19CA">
        <w:t xml:space="preserve"> </w:t>
      </w:r>
      <w:proofErr w:type="spellStart"/>
      <w:r w:rsidRPr="001B19CA">
        <w:t>0.664E+00</w:t>
      </w:r>
      <w:proofErr w:type="spellEnd"/>
      <w:r w:rsidRPr="001B19CA">
        <w:t xml:space="preserve"> </w:t>
      </w:r>
      <w:proofErr w:type="spellStart"/>
      <w:r w:rsidRPr="001B19CA">
        <w:t>0.664E+00</w:t>
      </w:r>
      <w:proofErr w:type="spellEnd"/>
      <w:r w:rsidRPr="001B19CA">
        <w:t xml:space="preserve"> </w:t>
      </w:r>
      <w:proofErr w:type="spellStart"/>
      <w:r w:rsidRPr="001B19CA">
        <w:t>0.664E+00</w:t>
      </w:r>
      <w:proofErr w:type="spellEnd"/>
    </w:p>
    <w:p w14:paraId="55CF2D5D" w14:textId="77777777" w:rsidR="0041037A" w:rsidRPr="001B19CA" w:rsidRDefault="0041037A">
      <w:pPr>
        <w:pStyle w:val="Examplebody"/>
      </w:pPr>
      <w:r w:rsidRPr="001B19CA">
        <w:t>RDOM      14</w:t>
      </w:r>
    </w:p>
    <w:p w14:paraId="080C2999"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0.158E+01 </w:t>
      </w:r>
      <w:proofErr w:type="spellStart"/>
      <w:r w:rsidRPr="001B19CA">
        <w:t>0.158E+01</w:t>
      </w:r>
      <w:proofErr w:type="spellEnd"/>
      <w:r w:rsidRPr="001B19CA">
        <w:t xml:space="preserve"> </w:t>
      </w:r>
      <w:proofErr w:type="spellStart"/>
      <w:r w:rsidRPr="001B19CA">
        <w:t>0.158E+01</w:t>
      </w:r>
      <w:proofErr w:type="spellEnd"/>
    </w:p>
    <w:p w14:paraId="55A479C5" w14:textId="77777777" w:rsidR="0041037A" w:rsidRPr="001B19CA" w:rsidRDefault="0041037A">
      <w:pPr>
        <w:pStyle w:val="Examplebody"/>
      </w:pPr>
      <w:r w:rsidRPr="001B19CA">
        <w:t xml:space="preserve"> 0.158E+01 </w:t>
      </w:r>
      <w:proofErr w:type="spellStart"/>
      <w:r w:rsidRPr="001B19CA">
        <w:t>0.158E+01</w:t>
      </w:r>
      <w:proofErr w:type="spellEnd"/>
      <w:r w:rsidRPr="001B19CA">
        <w:t xml:space="preserve"> </w:t>
      </w:r>
      <w:proofErr w:type="spellStart"/>
      <w:r w:rsidRPr="001B19CA">
        <w:t>0.158E+01</w:t>
      </w:r>
      <w:proofErr w:type="spellEnd"/>
      <w:r w:rsidRPr="001B19CA">
        <w:t xml:space="preserve"> </w:t>
      </w:r>
      <w:proofErr w:type="spellStart"/>
      <w:r w:rsidRPr="001B19CA">
        <w:t>0.158E+01</w:t>
      </w:r>
      <w:proofErr w:type="spellEnd"/>
      <w:r w:rsidRPr="001B19CA">
        <w:t xml:space="preserve"> </w:t>
      </w:r>
      <w:proofErr w:type="spellStart"/>
      <w:r w:rsidRPr="001B19CA">
        <w:t>0.158E+01</w:t>
      </w:r>
      <w:proofErr w:type="spellEnd"/>
      <w:r w:rsidRPr="001B19CA">
        <w:t xml:space="preserve"> </w:t>
      </w:r>
      <w:proofErr w:type="spellStart"/>
      <w:r w:rsidRPr="001B19CA">
        <w:t>0.158E+01</w:t>
      </w:r>
      <w:proofErr w:type="spellEnd"/>
    </w:p>
    <w:p w14:paraId="21E05455" w14:textId="77777777" w:rsidR="0041037A" w:rsidRPr="001B19CA" w:rsidRDefault="0041037A">
      <w:pPr>
        <w:pStyle w:val="Examplebody"/>
      </w:pPr>
      <w:r w:rsidRPr="001B19CA">
        <w:t>RDOM      16</w:t>
      </w:r>
    </w:p>
    <w:p w14:paraId="36100B95"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209930A4"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2FEBD16E" w14:textId="77777777" w:rsidR="0041037A" w:rsidRPr="001B19CA" w:rsidRDefault="0041037A">
      <w:pPr>
        <w:pStyle w:val="Examplebody"/>
      </w:pPr>
      <w:r w:rsidRPr="001B19CA">
        <w:t>LPOM      14</w:t>
      </w:r>
    </w:p>
    <w:p w14:paraId="04CE383D" w14:textId="77777777" w:rsidR="0041037A" w:rsidRPr="001B19CA" w:rsidRDefault="0041037A">
      <w:pPr>
        <w:pStyle w:val="Examplebody"/>
      </w:pPr>
      <w:r w:rsidRPr="001B19CA">
        <w:t xml:space="preserve"> 0.641E+00 0.697E+00 0.717E+00 0.727E+00 0.732E+00 0.734E+00 0.739E+00 0.742E+00</w:t>
      </w:r>
    </w:p>
    <w:p w14:paraId="76503660" w14:textId="77777777" w:rsidR="0041037A" w:rsidRPr="001B19CA" w:rsidRDefault="0041037A">
      <w:pPr>
        <w:pStyle w:val="Examplebody"/>
      </w:pPr>
      <w:r w:rsidRPr="001B19CA">
        <w:t xml:space="preserve"> 0.743E+00 0.744E+00 0.745E+00 0.746E+00 0.747E+00 </w:t>
      </w:r>
      <w:proofErr w:type="spellStart"/>
      <w:r w:rsidRPr="001B19CA">
        <w:t>0.747E+00</w:t>
      </w:r>
      <w:proofErr w:type="spellEnd"/>
    </w:p>
    <w:p w14:paraId="7E43063E" w14:textId="77777777" w:rsidR="0041037A" w:rsidRPr="001B19CA" w:rsidRDefault="0041037A">
      <w:pPr>
        <w:pStyle w:val="Examplebody"/>
      </w:pPr>
      <w:r w:rsidRPr="001B19CA">
        <w:t>LPOM      16</w:t>
      </w:r>
    </w:p>
    <w:p w14:paraId="6C538503" w14:textId="77777777" w:rsidR="0041037A" w:rsidRPr="001B19CA" w:rsidRDefault="0041037A">
      <w:pPr>
        <w:pStyle w:val="Examplebody"/>
      </w:pPr>
      <w:r w:rsidRPr="001B19CA">
        <w:t xml:space="preserve"> 0.624E+00 0.683E+00 0.703E+00 0.711E+00 0.715E+00 0.718E+00 0.719E+00 0.721E+00</w:t>
      </w:r>
    </w:p>
    <w:p w14:paraId="5B22B41B" w14:textId="77777777" w:rsidR="0041037A" w:rsidRPr="001B19CA" w:rsidRDefault="0041037A">
      <w:pPr>
        <w:pStyle w:val="Examplebody"/>
      </w:pPr>
      <w:r w:rsidRPr="001B19CA">
        <w:t xml:space="preserve"> 0.728E+00 0.736E+00 0.742E+00 0.743E+00 </w:t>
      </w:r>
      <w:proofErr w:type="spellStart"/>
      <w:r w:rsidRPr="001B19CA">
        <w:t>0.743E+00</w:t>
      </w:r>
      <w:proofErr w:type="spellEnd"/>
      <w:r w:rsidRPr="001B19CA">
        <w:t xml:space="preserve"> </w:t>
      </w:r>
      <w:proofErr w:type="spellStart"/>
      <w:r w:rsidRPr="001B19CA">
        <w:t>0.743E+00</w:t>
      </w:r>
      <w:proofErr w:type="spellEnd"/>
      <w:r w:rsidRPr="001B19CA">
        <w:t xml:space="preserve"> </w:t>
      </w:r>
      <w:proofErr w:type="spellStart"/>
      <w:r w:rsidRPr="001B19CA">
        <w:t>0.743E+00</w:t>
      </w:r>
      <w:proofErr w:type="spellEnd"/>
      <w:r w:rsidRPr="001B19CA">
        <w:t xml:space="preserve"> </w:t>
      </w:r>
      <w:proofErr w:type="spellStart"/>
      <w:r w:rsidRPr="001B19CA">
        <w:t>0.743E+00</w:t>
      </w:r>
      <w:proofErr w:type="spellEnd"/>
    </w:p>
    <w:p w14:paraId="5D645EED" w14:textId="77777777" w:rsidR="0041037A" w:rsidRPr="001B19CA" w:rsidRDefault="0041037A">
      <w:pPr>
        <w:pStyle w:val="Examplebody"/>
      </w:pPr>
      <w:r w:rsidRPr="001B19CA">
        <w:t>ALG1      14</w:t>
      </w:r>
    </w:p>
    <w:p w14:paraId="6E9A923F" w14:textId="77777777" w:rsidR="0041037A" w:rsidRPr="001B19CA" w:rsidRDefault="0041037A">
      <w:pPr>
        <w:pStyle w:val="Examplebody"/>
      </w:pPr>
      <w:r w:rsidRPr="001B19CA">
        <w:t xml:space="preserve"> 0.615E+00 0.636E+00 0.643E+00 0.646E+00 0.647E+00 0.648E+00 0.649E+00 0.650E+00</w:t>
      </w:r>
    </w:p>
    <w:p w14:paraId="3AE96729" w14:textId="77777777" w:rsidR="0041037A" w:rsidRPr="001B19CA" w:rsidRDefault="0041037A">
      <w:pPr>
        <w:pStyle w:val="Examplebody"/>
      </w:pPr>
      <w:r w:rsidRPr="001B19CA">
        <w:t xml:space="preserve"> 0.650E+00 0.651E+00 0.652E+00 0.653E+00 0.655E+00 </w:t>
      </w:r>
      <w:proofErr w:type="spellStart"/>
      <w:r w:rsidRPr="001B19CA">
        <w:t>0.655E+00</w:t>
      </w:r>
      <w:proofErr w:type="spellEnd"/>
    </w:p>
    <w:p w14:paraId="27275581" w14:textId="77777777" w:rsidR="0041037A" w:rsidRPr="001B19CA" w:rsidRDefault="0041037A">
      <w:pPr>
        <w:pStyle w:val="Examplebody"/>
      </w:pPr>
      <w:r w:rsidRPr="001B19CA">
        <w:t>ALG1      16</w:t>
      </w:r>
    </w:p>
    <w:p w14:paraId="2B0805E3" w14:textId="77777777" w:rsidR="0041037A" w:rsidRPr="001B19CA" w:rsidRDefault="0041037A">
      <w:pPr>
        <w:pStyle w:val="Examplebody"/>
      </w:pPr>
      <w:r w:rsidRPr="001B19CA">
        <w:t xml:space="preserve"> 0.607E+00 0.630E+00 0.637E+00 0.639E+00 0.640E+00 0.641E+00 </w:t>
      </w:r>
      <w:proofErr w:type="spellStart"/>
      <w:r w:rsidRPr="001B19CA">
        <w:t>0.641E+00</w:t>
      </w:r>
      <w:proofErr w:type="spellEnd"/>
      <w:r w:rsidRPr="001B19CA">
        <w:t xml:space="preserve"> </w:t>
      </w:r>
      <w:proofErr w:type="spellStart"/>
      <w:r w:rsidRPr="001B19CA">
        <w:t>0.641E+00</w:t>
      </w:r>
      <w:proofErr w:type="spellEnd"/>
    </w:p>
    <w:p w14:paraId="6DD6AF00" w14:textId="77777777" w:rsidR="0041037A" w:rsidRPr="001B19CA" w:rsidRDefault="0041037A">
      <w:pPr>
        <w:pStyle w:val="Examplebody"/>
      </w:pPr>
      <w:r w:rsidRPr="001B19CA">
        <w:t xml:space="preserve"> 0.643E+00 0.645E+00 0.646E+00 </w:t>
      </w:r>
      <w:proofErr w:type="spellStart"/>
      <w:r w:rsidRPr="001B19CA">
        <w:t>0.646E+00</w:t>
      </w:r>
      <w:proofErr w:type="spellEnd"/>
      <w:r w:rsidRPr="001B19CA">
        <w:t xml:space="preserve"> </w:t>
      </w:r>
      <w:proofErr w:type="spellStart"/>
      <w:r w:rsidRPr="001B19CA">
        <w:t>0.646E+00</w:t>
      </w:r>
      <w:proofErr w:type="spellEnd"/>
      <w:r w:rsidRPr="001B19CA">
        <w:t xml:space="preserve"> </w:t>
      </w:r>
      <w:proofErr w:type="spellStart"/>
      <w:r w:rsidRPr="001B19CA">
        <w:t>0.646E+00</w:t>
      </w:r>
      <w:proofErr w:type="spellEnd"/>
      <w:r w:rsidRPr="001B19CA">
        <w:t xml:space="preserve"> </w:t>
      </w:r>
      <w:proofErr w:type="spellStart"/>
      <w:r w:rsidRPr="001B19CA">
        <w:t>0.646E+00</w:t>
      </w:r>
      <w:proofErr w:type="spellEnd"/>
      <w:r w:rsidRPr="001B19CA">
        <w:t xml:space="preserve"> </w:t>
      </w:r>
      <w:proofErr w:type="spellStart"/>
      <w:r w:rsidRPr="001B19CA">
        <w:t>0.646E+00</w:t>
      </w:r>
      <w:proofErr w:type="spellEnd"/>
    </w:p>
    <w:p w14:paraId="60049586" w14:textId="77777777" w:rsidR="0041037A" w:rsidRPr="001B19CA" w:rsidRDefault="0041037A">
      <w:pPr>
        <w:pStyle w:val="Examplebody"/>
      </w:pPr>
      <w:r w:rsidRPr="001B19CA">
        <w:t>DO        14</w:t>
      </w:r>
    </w:p>
    <w:p w14:paraId="2AE91FB4" w14:textId="77777777" w:rsidR="0041037A" w:rsidRPr="001B19CA" w:rsidRDefault="0041037A">
      <w:pPr>
        <w:pStyle w:val="Examplebody"/>
      </w:pPr>
      <w:r w:rsidRPr="001B19CA">
        <w:t xml:space="preserve"> 0.110E+02 0.109E+02 0.108E+02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p>
    <w:p w14:paraId="4C72170E" w14:textId="77777777" w:rsidR="0041037A" w:rsidRPr="001B19CA" w:rsidRDefault="0041037A">
      <w:pPr>
        <w:pStyle w:val="Examplebody"/>
      </w:pPr>
      <w:r w:rsidRPr="001B19CA">
        <w:t xml:space="preserve"> 0.109E+02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r w:rsidRPr="001B19CA">
        <w:t xml:space="preserve"> 0.108E+02 </w:t>
      </w:r>
      <w:proofErr w:type="spellStart"/>
      <w:r w:rsidRPr="001B19CA">
        <w:t>0.108E+02</w:t>
      </w:r>
      <w:proofErr w:type="spellEnd"/>
    </w:p>
    <w:p w14:paraId="4FEB45AF" w14:textId="77777777" w:rsidR="0041037A" w:rsidRPr="001B19CA" w:rsidRDefault="0041037A">
      <w:pPr>
        <w:pStyle w:val="Examplebody"/>
      </w:pPr>
      <w:r w:rsidRPr="001B19CA">
        <w:t>DO        16</w:t>
      </w:r>
    </w:p>
    <w:p w14:paraId="0FDD1D00" w14:textId="77777777" w:rsidR="0041037A" w:rsidRPr="001B19CA" w:rsidRDefault="0041037A">
      <w:pPr>
        <w:pStyle w:val="Examplebody"/>
      </w:pPr>
      <w:r w:rsidRPr="001B19CA">
        <w:t xml:space="preserve"> 0.110E+02 0.109E+02 </w:t>
      </w:r>
      <w:proofErr w:type="spellStart"/>
      <w:r w:rsidRPr="001B19CA">
        <w:t>0.109E+02</w:t>
      </w:r>
      <w:proofErr w:type="spellEnd"/>
      <w:r w:rsidRPr="001B19CA">
        <w:t xml:space="preserve"> 0.108E+02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p>
    <w:p w14:paraId="30AE34FC" w14:textId="77777777" w:rsidR="0041037A" w:rsidRPr="001B19CA" w:rsidRDefault="0041037A">
      <w:pPr>
        <w:pStyle w:val="Examplebody"/>
      </w:pPr>
      <w:r w:rsidRPr="001B19CA">
        <w:t xml:space="preserve"> 0.108E+02 0.109E+02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p>
    <w:p w14:paraId="263372ED" w14:textId="77777777" w:rsidR="0041037A" w:rsidRPr="001B19CA" w:rsidRDefault="0041037A">
      <w:pPr>
        <w:pStyle w:val="BodyText2"/>
        <w:rPr>
          <w:rFonts w:ascii="Courier New" w:hAnsi="Courier New" w:cs="Courier New"/>
        </w:rPr>
        <w:sectPr w:rsidR="0041037A" w:rsidRPr="001B19CA" w:rsidSect="00E338C1">
          <w:headerReference w:type="even" r:id="rId201"/>
          <w:headerReference w:type="default" r:id="rId202"/>
          <w:footerReference w:type="even" r:id="rId203"/>
          <w:footerReference w:type="default" r:id="rId204"/>
          <w:endnotePr>
            <w:numFmt w:val="decimal"/>
          </w:endnotePr>
          <w:pgSz w:w="12240" w:h="15840" w:code="1"/>
          <w:pgMar w:top="1728" w:right="1440" w:bottom="1728" w:left="2160" w:header="1008" w:footer="1008" w:gutter="0"/>
          <w:paperSrc w:first="100" w:other="100"/>
          <w:cols w:space="720"/>
          <w:noEndnote/>
        </w:sectPr>
      </w:pPr>
    </w:p>
    <w:p w14:paraId="1ECCBD99" w14:textId="77777777" w:rsidR="00044D73" w:rsidRDefault="00044D73">
      <w:pPr>
        <w:pStyle w:val="Heading3"/>
        <w:rPr>
          <w:rFonts w:asciiTheme="minorHAnsi" w:hAnsiTheme="minorHAnsi"/>
        </w:rPr>
      </w:pPr>
      <w:bookmarkStart w:id="3984" w:name="vector_plot_file"/>
      <w:bookmarkStart w:id="3985" w:name="_Toc41047940"/>
      <w:bookmarkEnd w:id="3984"/>
      <w:r>
        <w:rPr>
          <w:rFonts w:asciiTheme="minorHAnsi" w:hAnsiTheme="minorHAnsi"/>
        </w:rPr>
        <w:lastRenderedPageBreak/>
        <w:t>Longitudinal Profile Plot</w:t>
      </w:r>
      <w:bookmarkEnd w:id="3985"/>
    </w:p>
    <w:p w14:paraId="2F9265B5" w14:textId="61C1CC74" w:rsidR="00044D73" w:rsidRPr="005E2061" w:rsidRDefault="00044D73" w:rsidP="00044D73">
      <w:pPr>
        <w:rPr>
          <w:sz w:val="20"/>
        </w:rPr>
      </w:pPr>
      <w:r w:rsidRPr="005E2061">
        <w:rPr>
          <w:sz w:val="20"/>
        </w:rPr>
        <w:t>An alternative output file for the profile plot is the longitudinal profile plot. This is set in the profile plot section of the control file. The output consists of files named as ‘</w:t>
      </w:r>
      <w:r w:rsidRPr="009A12DD">
        <w:rPr>
          <w:b/>
          <w:bCs/>
          <w:sz w:val="20"/>
        </w:rPr>
        <w:t>ProfLongJDXXX.</w:t>
      </w:r>
      <w:r w:rsidR="009A12DD">
        <w:rPr>
          <w:b/>
          <w:bCs/>
          <w:sz w:val="20"/>
        </w:rPr>
        <w:t>csv</w:t>
      </w:r>
      <w:r w:rsidRPr="005E2061">
        <w:rPr>
          <w:sz w:val="20"/>
        </w:rPr>
        <w:t>’ where XXX is the Julian day of the profile. The output consists of model segment number, water surface elevation(m), flow rate (m</w:t>
      </w:r>
      <w:r w:rsidRPr="005E2061">
        <w:rPr>
          <w:sz w:val="20"/>
          <w:vertAlign w:val="superscript"/>
        </w:rPr>
        <w:t>3</w:t>
      </w:r>
      <w:r w:rsidRPr="005E2061">
        <w:rPr>
          <w:sz w:val="20"/>
        </w:rPr>
        <w:t>/s), temperature(</w:t>
      </w:r>
      <w:proofErr w:type="spellStart"/>
      <w:r w:rsidRPr="005E2061">
        <w:rPr>
          <w:sz w:val="20"/>
          <w:vertAlign w:val="superscript"/>
        </w:rPr>
        <w:t>o</w:t>
      </w:r>
      <w:r w:rsidRPr="005E2061">
        <w:rPr>
          <w:sz w:val="20"/>
        </w:rPr>
        <w:t>C</w:t>
      </w:r>
      <w:proofErr w:type="spellEnd"/>
      <w:r w:rsidRPr="005E2061">
        <w:rPr>
          <w:sz w:val="20"/>
        </w:rPr>
        <w:t xml:space="preserve">) of surface layer, </w:t>
      </w:r>
      <w:r w:rsidR="00204B79" w:rsidRPr="005E2061">
        <w:rPr>
          <w:sz w:val="20"/>
        </w:rPr>
        <w:t xml:space="preserve">depth (m), </w:t>
      </w:r>
      <w:r w:rsidR="007C7B18">
        <w:rPr>
          <w:sz w:val="20"/>
        </w:rPr>
        <w:t>volume</w:t>
      </w:r>
      <w:ins w:id="3986" w:author="Honnalore Steissberg" w:date="2021-08-23T14:30:00Z">
        <w:r w:rsidR="00911E3B">
          <w:rPr>
            <w:sz w:val="20"/>
          </w:rPr>
          <w:t>-</w:t>
        </w:r>
      </w:ins>
      <w:del w:id="3987" w:author="Honnalore Steissberg" w:date="2021-08-23T14:30:00Z">
        <w:r w:rsidR="007C7B18" w:rsidDel="00911E3B">
          <w:rPr>
            <w:sz w:val="20"/>
          </w:rPr>
          <w:delText xml:space="preserve"> </w:delText>
        </w:r>
      </w:del>
      <w:r w:rsidR="007C7B18">
        <w:rPr>
          <w:sz w:val="20"/>
        </w:rPr>
        <w:t>weighted temperature of the segment (</w:t>
      </w:r>
      <w:proofErr w:type="spellStart"/>
      <w:r w:rsidR="007C7B18" w:rsidRPr="007C7B18">
        <w:rPr>
          <w:sz w:val="20"/>
          <w:vertAlign w:val="superscript"/>
        </w:rPr>
        <w:t>o</w:t>
      </w:r>
      <w:r w:rsidR="007C7B18">
        <w:rPr>
          <w:sz w:val="20"/>
        </w:rPr>
        <w:t>C</w:t>
      </w:r>
      <w:proofErr w:type="spellEnd"/>
      <w:r w:rsidR="007C7B18">
        <w:rPr>
          <w:sz w:val="20"/>
        </w:rPr>
        <w:t xml:space="preserve">), </w:t>
      </w:r>
      <w:r w:rsidRPr="005E2061">
        <w:rPr>
          <w:sz w:val="20"/>
        </w:rPr>
        <w:t>concentrations of state variables</w:t>
      </w:r>
      <w:ins w:id="3988" w:author="Honnalore Steissberg" w:date="2021-08-23T14:30:00Z">
        <w:r w:rsidR="00911E3B">
          <w:rPr>
            <w:sz w:val="20"/>
          </w:rPr>
          <w:t>,</w:t>
        </w:r>
      </w:ins>
      <w:r w:rsidRPr="005E2061">
        <w:rPr>
          <w:sz w:val="20"/>
        </w:rPr>
        <w:t xml:space="preserve"> and derived variables at the surface layer. The file is a comma </w:t>
      </w:r>
      <w:r w:rsidR="007B6AF2" w:rsidRPr="005E2061">
        <w:rPr>
          <w:sz w:val="20"/>
        </w:rPr>
        <w:t>delimited</w:t>
      </w:r>
      <w:r w:rsidRPr="005E2061">
        <w:rPr>
          <w:sz w:val="20"/>
        </w:rPr>
        <w:t xml:space="preserve"> file format</w:t>
      </w:r>
      <w:ins w:id="3989" w:author="Honnalore Steissberg" w:date="2021-08-23T14:30:00Z">
        <w:r w:rsidR="00911E3B">
          <w:rPr>
            <w:sz w:val="20"/>
          </w:rPr>
          <w:t>,</w:t>
        </w:r>
      </w:ins>
      <w:r w:rsidRPr="005E2061">
        <w:rPr>
          <w:sz w:val="20"/>
        </w:rPr>
        <w:t xml:space="preserve"> as shown below:</w:t>
      </w:r>
    </w:p>
    <w:p w14:paraId="1E54A367" w14:textId="77777777" w:rsidR="00044D73" w:rsidRDefault="00044D73" w:rsidP="00044D73"/>
    <w:p w14:paraId="300D674F"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Seg#,ElevWaterSurf(m),Q(m3/s),SurfaceTemp(oC),Depth(m),Width(m),VolWeighTemp(oC),     TDS,    Gen1,    Gen2,    Gen3,    ISS1,     PO4,     NH4,     NO3,      FE,    LDOM,    RDOM,    LPOM,    ALG1,      DO,     TIC,     ALK,</w:t>
      </w:r>
    </w:p>
    <w:p w14:paraId="0D4100B8"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2,   </w:t>
      </w:r>
      <w:proofErr w:type="gramEnd"/>
      <w:r w:rsidRPr="00E45438">
        <w:rPr>
          <w:rFonts w:ascii="Courier New" w:hAnsi="Courier New" w:cs="Courier New"/>
          <w:sz w:val="14"/>
        </w:rPr>
        <w:t xml:space="preserve">  122.335,       3.782,      28.740,       3.985,      79.000,      28.529,      25.161,     100.000,       0.762,      51.823,      41.164,       6.043,     108.891,       0.014,       0.107,       4.776,      14.229,       0.330,       0.002,       4.293,      14.829,      46.230,</w:t>
      </w:r>
    </w:p>
    <w:p w14:paraId="11C53D1B"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3,   </w:t>
      </w:r>
      <w:proofErr w:type="gramEnd"/>
      <w:r w:rsidRPr="00E45438">
        <w:rPr>
          <w:rFonts w:ascii="Courier New" w:hAnsi="Courier New" w:cs="Courier New"/>
          <w:sz w:val="14"/>
        </w:rPr>
        <w:t xml:space="preserve">  122.335,       3.770,      29.246,       3.985,     100.000,      28.952,      31.416,     100.000,      15.342,      25.373,      27.203,       8.209,     200.732,       0.041,       0.052,       3.557,      14.254,       0.266,       0.103,       4.081,      14.742,      44.852,</w:t>
      </w:r>
    </w:p>
    <w:p w14:paraId="56C5F95E"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4,   </w:t>
      </w:r>
      <w:proofErr w:type="gramEnd"/>
      <w:r w:rsidRPr="00E45438">
        <w:rPr>
          <w:rFonts w:ascii="Courier New" w:hAnsi="Courier New" w:cs="Courier New"/>
          <w:sz w:val="14"/>
        </w:rPr>
        <w:t xml:space="preserve">  122.335,       3.754,      31.198,       5.985,     125.000,      30.654,      50.331,     100.000,      83.158,       2.435,       5.341,       3.305,     149.378,       0.125,       0.006,       0.838,      10.788,       0.276,       0.599,       5.814,      13.979,      36.630,</w:t>
      </w:r>
    </w:p>
    <w:p w14:paraId="03FC6CB6"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5,   </w:t>
      </w:r>
      <w:proofErr w:type="gramEnd"/>
      <w:r w:rsidRPr="00E45438">
        <w:rPr>
          <w:rFonts w:ascii="Courier New" w:hAnsi="Courier New" w:cs="Courier New"/>
          <w:sz w:val="14"/>
        </w:rPr>
        <w:t xml:space="preserve">  122.335,       3.733,      31.629,       7.985,     183.000,      30.817,      54.273,     100.000,     100.817,       0.160,       1.355,       1.416,     120.269,       0.148,       0.000,       0.287,       9.539,       0.290,       0.718,       6.424,      13.633,      34.382,</w:t>
      </w:r>
    </w:p>
    <w:p w14:paraId="05E32244"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6,   </w:t>
      </w:r>
      <w:proofErr w:type="gramEnd"/>
      <w:r w:rsidRPr="00E45438">
        <w:rPr>
          <w:rFonts w:ascii="Courier New" w:hAnsi="Courier New" w:cs="Courier New"/>
          <w:sz w:val="14"/>
        </w:rPr>
        <w:t xml:space="preserve">  122.335,       3.684,      31.647,       9.985,     353.000,      30.264,      53.966,     100.000,     100.976,       0.188,       1.509,       1.568,     121.739,       0.149,       0.000,       0.300,       9.547,       0.293,       0.694,       6.317,      13.596,      34.359,</w:t>
      </w:r>
    </w:p>
    <w:p w14:paraId="75A63B41"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7,   </w:t>
      </w:r>
      <w:proofErr w:type="gramEnd"/>
      <w:r w:rsidRPr="00E45438">
        <w:rPr>
          <w:rFonts w:ascii="Courier New" w:hAnsi="Courier New" w:cs="Courier New"/>
          <w:sz w:val="14"/>
        </w:rPr>
        <w:t xml:space="preserve">  122.335,       3.623,      31.658,      11.985,     603.000,      29.480,      53.990,     100.000,     104.386,       0.090,       1.190,       1.384,     116.675,       0.156,       0.000,       0.249,       9.305,       0.291,       0.675,       6.353,      13.439,      33.909,</w:t>
      </w:r>
    </w:p>
    <w:p w14:paraId="053C216E"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8,   </w:t>
      </w:r>
      <w:proofErr w:type="gramEnd"/>
      <w:r w:rsidRPr="00E45438">
        <w:rPr>
          <w:rFonts w:ascii="Courier New" w:hAnsi="Courier New" w:cs="Courier New"/>
          <w:sz w:val="14"/>
        </w:rPr>
        <w:t xml:space="preserve">  122.335,       3.565,      31.675,      13.985,     624.000,      28.646,      53.749,     100.000,     110.506,       0.043,       0.843,       1.073,     106.667,       0.167,       0.000,       0.194,       8.853,       0.274,       0.627,       6.393,      13.151,      33.087,</w:t>
      </w:r>
    </w:p>
    <w:p w14:paraId="6EDB3354"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9,   </w:t>
      </w:r>
      <w:proofErr w:type="gramEnd"/>
      <w:r w:rsidRPr="00E45438">
        <w:rPr>
          <w:rFonts w:ascii="Courier New" w:hAnsi="Courier New" w:cs="Courier New"/>
          <w:sz w:val="14"/>
        </w:rPr>
        <w:t xml:space="preserve">  122.335,       3.518,      31.659,      15.985,     492.000,      27.439,      53.400,     100.000,     116.488,       0.018,       0.567,       0.839,      96.931,       0.179,       0.000,       0.147,       8.405,       0.255,       0.577,       6.433,      12.863,      32.288,</w:t>
      </w:r>
    </w:p>
    <w:p w14:paraId="6A4D0A76"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10,   </w:t>
      </w:r>
      <w:proofErr w:type="gramEnd"/>
      <w:r w:rsidRPr="00E45438">
        <w:rPr>
          <w:rFonts w:ascii="Courier New" w:hAnsi="Courier New" w:cs="Courier New"/>
          <w:sz w:val="14"/>
        </w:rPr>
        <w:t xml:space="preserve">  122.335,       3.459,      31.604,      15.985,     574.000,      27.493,      52.901,     100.000,     123.644,       0.004,       0.300,       0.616,      85.751,       0.192,       0.000,       0.098,       7.864,       0.232,       0.517,       6.468,      12.511,      31.334,</w:t>
      </w:r>
    </w:p>
    <w:p w14:paraId="28972EE7" w14:textId="77777777" w:rsidR="00044D73" w:rsidRDefault="00E45438" w:rsidP="00E45438">
      <w:r w:rsidRPr="00E45438">
        <w:rPr>
          <w:rFonts w:ascii="Courier New" w:hAnsi="Courier New" w:cs="Courier New"/>
          <w:sz w:val="14"/>
        </w:rPr>
        <w:t xml:space="preserve">   </w:t>
      </w:r>
      <w:proofErr w:type="gramStart"/>
      <w:r w:rsidRPr="00E45438">
        <w:rPr>
          <w:rFonts w:ascii="Courier New" w:hAnsi="Courier New" w:cs="Courier New"/>
          <w:sz w:val="14"/>
        </w:rPr>
        <w:t xml:space="preserve">11,   </w:t>
      </w:r>
      <w:proofErr w:type="gramEnd"/>
      <w:r w:rsidRPr="00E45438">
        <w:rPr>
          <w:rFonts w:ascii="Courier New" w:hAnsi="Courier New" w:cs="Courier New"/>
          <w:sz w:val="14"/>
        </w:rPr>
        <w:t xml:space="preserve">  122.335,       3.375,      31.568,      17.985,     857.000,      27.548,      52.150,     100.000,     131.370,       0.000,       0.112,       0.473,      74.438,       0.207,       0.000,       0.060,       7.288,       0.203,       0.451,       6.464,      12.118,      30.320,</w:t>
      </w:r>
    </w:p>
    <w:p w14:paraId="4AEF2C2F" w14:textId="77777777" w:rsidR="00044D73" w:rsidRDefault="00044D73" w:rsidP="00044D73"/>
    <w:p w14:paraId="547EDFDD" w14:textId="77777777" w:rsidR="00044D73" w:rsidRDefault="00044D73" w:rsidP="00D87540"/>
    <w:p w14:paraId="225F047E" w14:textId="77777777" w:rsidR="0041037A" w:rsidRPr="00B7030B" w:rsidRDefault="0041037A">
      <w:pPr>
        <w:pStyle w:val="Heading3"/>
        <w:rPr>
          <w:rFonts w:asciiTheme="minorHAnsi" w:hAnsiTheme="minorHAnsi"/>
        </w:rPr>
      </w:pPr>
      <w:bookmarkStart w:id="3990" w:name="_Toc41047941"/>
      <w:r w:rsidRPr="00B7030B">
        <w:rPr>
          <w:rFonts w:asciiTheme="minorHAnsi" w:hAnsiTheme="minorHAnsi"/>
        </w:rPr>
        <w:t>Vector Plot</w:t>
      </w:r>
      <w:bookmarkEnd w:id="3990"/>
    </w:p>
    <w:p w14:paraId="323C1C22" w14:textId="3C45D340" w:rsidR="0041037A" w:rsidRPr="005E2061" w:rsidRDefault="00C20272">
      <w:pPr>
        <w:pStyle w:val="BodyText"/>
        <w:rPr>
          <w:sz w:val="20"/>
        </w:rPr>
      </w:pPr>
      <w:r w:rsidRPr="005E2061">
        <w:rPr>
          <w:sz w:val="20"/>
        </w:rPr>
        <w:t xml:space="preserve">The vector plot output writes a binary file that is used by the W2_POST post-processor developed by DSI, Inc. </w:t>
      </w:r>
      <w:r w:rsidR="009A12DD">
        <w:rPr>
          <w:sz w:val="20"/>
        </w:rPr>
        <w:t>In order for the W2_Post.exe program to recognize the file natively, we recommend using the filetype ‘</w:t>
      </w:r>
      <w:r w:rsidR="009A12DD" w:rsidRPr="009A12DD">
        <w:rPr>
          <w:b/>
          <w:bCs/>
          <w:sz w:val="20"/>
        </w:rPr>
        <w:t>w2L</w:t>
      </w:r>
      <w:r w:rsidR="009A12DD">
        <w:rPr>
          <w:sz w:val="20"/>
        </w:rPr>
        <w:t xml:space="preserve">’ for W2 Linkage file. Only the first filename for the first waterbody is used for the output </w:t>
      </w:r>
      <w:del w:id="3991" w:author="Honnalore Steissberg" w:date="2021-08-23T10:46:00Z">
        <w:r w:rsidR="009A12DD" w:rsidDel="00ED6141">
          <w:rPr>
            <w:sz w:val="20"/>
          </w:rPr>
          <w:delText xml:space="preserve">for </w:delText>
        </w:r>
      </w:del>
      <w:ins w:id="3992" w:author="Honnalore Steissberg" w:date="2021-08-23T10:46:00Z">
        <w:r w:rsidR="00ED6141">
          <w:rPr>
            <w:sz w:val="20"/>
          </w:rPr>
          <w:t xml:space="preserve">of </w:t>
        </w:r>
      </w:ins>
      <w:r w:rsidR="009A12DD">
        <w:rPr>
          <w:sz w:val="20"/>
        </w:rPr>
        <w:t>all waterbodies.</w:t>
      </w:r>
    </w:p>
    <w:p w14:paraId="47100D55" w14:textId="77777777" w:rsidR="0041037A" w:rsidRPr="00B7030B" w:rsidRDefault="0041037A">
      <w:pPr>
        <w:pStyle w:val="Heading3"/>
        <w:rPr>
          <w:rFonts w:asciiTheme="minorHAnsi" w:hAnsiTheme="minorHAnsi"/>
        </w:rPr>
      </w:pPr>
      <w:bookmarkStart w:id="3993" w:name="contour_plot_file"/>
      <w:bookmarkStart w:id="3994" w:name="_Toc41047942"/>
      <w:bookmarkEnd w:id="3993"/>
      <w:r w:rsidRPr="00B7030B">
        <w:rPr>
          <w:rFonts w:asciiTheme="minorHAnsi" w:hAnsiTheme="minorHAnsi"/>
        </w:rPr>
        <w:t>Contour Plot</w:t>
      </w:r>
      <w:bookmarkEnd w:id="3994"/>
    </w:p>
    <w:p w14:paraId="4DDC4C92" w14:textId="697DA758" w:rsidR="0041037A" w:rsidRPr="005E2061" w:rsidRDefault="0041037A">
      <w:pPr>
        <w:pStyle w:val="BodyText"/>
        <w:rPr>
          <w:sz w:val="20"/>
        </w:rPr>
      </w:pPr>
      <w:r w:rsidRPr="005E2061">
        <w:rPr>
          <w:sz w:val="20"/>
        </w:rPr>
        <w:t>As in the profile and vector plot output, this output was originally included for developing DISSPLA contour plots of model output using FORTRAN callable subroutines.  Output consists initially of</w:t>
      </w:r>
      <w:ins w:id="3995" w:author="Honnalore Steissberg" w:date="2021-08-23T10:46:00Z">
        <w:r w:rsidR="00ED6141">
          <w:rPr>
            <w:sz w:val="20"/>
          </w:rPr>
          <w:t xml:space="preserve"> the following:</w:t>
        </w:r>
      </w:ins>
      <w:del w:id="3996" w:author="Honnalore Steissberg" w:date="2021-08-23T10:46:00Z">
        <w:r w:rsidRPr="005E2061" w:rsidDel="00ED6141">
          <w:rPr>
            <w:sz w:val="20"/>
          </w:rPr>
          <w:delText>:</w:delText>
        </w:r>
      </w:del>
    </w:p>
    <w:p w14:paraId="17725CF3" w14:textId="1489BB41" w:rsidR="0041037A" w:rsidRPr="005E2061" w:rsidRDefault="0041037A">
      <w:pPr>
        <w:pStyle w:val="Numberedlist"/>
        <w:rPr>
          <w:sz w:val="20"/>
        </w:rPr>
      </w:pPr>
      <w:r w:rsidRPr="005E2061">
        <w:rPr>
          <w:sz w:val="20"/>
        </w:rPr>
        <w:t>1.</w:t>
      </w:r>
      <w:r w:rsidRPr="005E2061">
        <w:rPr>
          <w:sz w:val="20"/>
        </w:rPr>
        <w:tab/>
      </w:r>
      <w:ins w:id="3997" w:author="Honnalore Steissberg" w:date="2021-08-23T10:47:00Z">
        <w:r w:rsidR="00ED6141">
          <w:rPr>
            <w:sz w:val="20"/>
          </w:rPr>
          <w:t>T</w:t>
        </w:r>
      </w:ins>
      <w:del w:id="3998" w:author="Honnalore Steissberg" w:date="2021-08-23T10:47:00Z">
        <w:r w:rsidRPr="005E2061" w:rsidDel="00ED6141">
          <w:rPr>
            <w:sz w:val="20"/>
          </w:rPr>
          <w:delText>t</w:delText>
        </w:r>
      </w:del>
      <w:r w:rsidRPr="005E2061">
        <w:rPr>
          <w:sz w:val="20"/>
        </w:rPr>
        <w:t>itle cards</w:t>
      </w:r>
    </w:p>
    <w:p w14:paraId="19649CF0" w14:textId="02E16FC1" w:rsidR="0041037A" w:rsidRPr="005E2061" w:rsidRDefault="0041037A">
      <w:pPr>
        <w:pStyle w:val="Numberedlist"/>
        <w:rPr>
          <w:sz w:val="20"/>
        </w:rPr>
      </w:pPr>
      <w:r w:rsidRPr="005E2061">
        <w:rPr>
          <w:sz w:val="20"/>
        </w:rPr>
        <w:t>2.</w:t>
      </w:r>
      <w:r w:rsidRPr="005E2061">
        <w:rPr>
          <w:sz w:val="20"/>
        </w:rPr>
        <w:tab/>
      </w:r>
      <w:ins w:id="3999" w:author="Honnalore Steissberg" w:date="2021-08-23T10:47:00Z">
        <w:r w:rsidR="00ED6141">
          <w:rPr>
            <w:sz w:val="20"/>
          </w:rPr>
          <w:t>N</w:t>
        </w:r>
      </w:ins>
      <w:del w:id="4000" w:author="Honnalore Steissberg" w:date="2021-08-23T10:47:00Z">
        <w:r w:rsidRPr="005E2061" w:rsidDel="00ED6141">
          <w:rPr>
            <w:sz w:val="20"/>
          </w:rPr>
          <w:delText>n</w:delText>
        </w:r>
      </w:del>
      <w:r w:rsidRPr="005E2061">
        <w:rPr>
          <w:sz w:val="20"/>
        </w:rPr>
        <w:t>umber of branches [NBR]</w:t>
      </w:r>
    </w:p>
    <w:p w14:paraId="43E561AE" w14:textId="1D88E900" w:rsidR="0041037A" w:rsidRPr="005E2061" w:rsidRDefault="0041037A">
      <w:pPr>
        <w:pStyle w:val="Numberedlist"/>
        <w:rPr>
          <w:sz w:val="20"/>
        </w:rPr>
      </w:pPr>
      <w:r w:rsidRPr="005E2061">
        <w:rPr>
          <w:sz w:val="20"/>
        </w:rPr>
        <w:t>3.</w:t>
      </w:r>
      <w:r w:rsidRPr="005E2061">
        <w:rPr>
          <w:sz w:val="20"/>
        </w:rPr>
        <w:tab/>
      </w:r>
      <w:ins w:id="4001" w:author="Honnalore Steissberg" w:date="2021-08-23T10:47:00Z">
        <w:r w:rsidR="00ED6141">
          <w:rPr>
            <w:sz w:val="20"/>
          </w:rPr>
          <w:t>G</w:t>
        </w:r>
      </w:ins>
      <w:del w:id="4002" w:author="Honnalore Steissberg" w:date="2021-08-23T10:47:00Z">
        <w:r w:rsidRPr="005E2061" w:rsidDel="00ED6141">
          <w:rPr>
            <w:sz w:val="20"/>
          </w:rPr>
          <w:delText>g</w:delText>
        </w:r>
      </w:del>
      <w:r w:rsidRPr="005E2061">
        <w:rPr>
          <w:sz w:val="20"/>
        </w:rPr>
        <w:t>rid dimensions [KMX] and [IMX]</w:t>
      </w:r>
    </w:p>
    <w:p w14:paraId="51E1166B" w14:textId="285F6D16" w:rsidR="0041037A" w:rsidRPr="005E2061" w:rsidRDefault="0041037A">
      <w:pPr>
        <w:pStyle w:val="Numberedlist"/>
        <w:rPr>
          <w:sz w:val="20"/>
        </w:rPr>
      </w:pPr>
      <w:r w:rsidRPr="005E2061">
        <w:rPr>
          <w:sz w:val="20"/>
        </w:rPr>
        <w:t>4.</w:t>
      </w:r>
      <w:r w:rsidRPr="005E2061">
        <w:rPr>
          <w:sz w:val="20"/>
        </w:rPr>
        <w:tab/>
      </w:r>
      <w:ins w:id="4003" w:author="Honnalore Steissberg" w:date="2021-08-23T10:47:00Z">
        <w:r w:rsidR="00ED6141">
          <w:rPr>
            <w:sz w:val="20"/>
          </w:rPr>
          <w:t>B</w:t>
        </w:r>
      </w:ins>
      <w:del w:id="4004" w:author="Honnalore Steissberg" w:date="2021-08-23T10:47:00Z">
        <w:r w:rsidRPr="005E2061" w:rsidDel="00ED6141">
          <w:rPr>
            <w:sz w:val="20"/>
          </w:rPr>
          <w:delText>b</w:delText>
        </w:r>
      </w:del>
      <w:r w:rsidRPr="005E2061">
        <w:rPr>
          <w:sz w:val="20"/>
        </w:rPr>
        <w:t>ranch upstream and downstream segments [US] and [DS]</w:t>
      </w:r>
    </w:p>
    <w:p w14:paraId="4325E847" w14:textId="6FE8A56E" w:rsidR="0041037A" w:rsidRPr="005E2061" w:rsidRDefault="0041037A">
      <w:pPr>
        <w:pStyle w:val="Numberedlist"/>
        <w:rPr>
          <w:sz w:val="20"/>
        </w:rPr>
      </w:pPr>
      <w:r w:rsidRPr="005E2061">
        <w:rPr>
          <w:sz w:val="20"/>
        </w:rPr>
        <w:lastRenderedPageBreak/>
        <w:t>5.</w:t>
      </w:r>
      <w:r w:rsidRPr="005E2061">
        <w:rPr>
          <w:sz w:val="20"/>
        </w:rPr>
        <w:tab/>
      </w:r>
      <w:ins w:id="4005" w:author="Honnalore Steissberg" w:date="2021-08-23T10:47:00Z">
        <w:r w:rsidR="00ED6141">
          <w:rPr>
            <w:sz w:val="20"/>
          </w:rPr>
          <w:t>S</w:t>
        </w:r>
      </w:ins>
      <w:del w:id="4006" w:author="Honnalore Steissberg" w:date="2021-08-23T10:47:00Z">
        <w:r w:rsidRPr="005E2061" w:rsidDel="00ED6141">
          <w:rPr>
            <w:sz w:val="20"/>
          </w:rPr>
          <w:delText>s</w:delText>
        </w:r>
      </w:del>
      <w:r w:rsidRPr="005E2061">
        <w:rPr>
          <w:sz w:val="20"/>
        </w:rPr>
        <w:t>egment length [DLX]</w:t>
      </w:r>
    </w:p>
    <w:p w14:paraId="204CCABB" w14:textId="4B1F4EE4" w:rsidR="0041037A" w:rsidRPr="005E2061" w:rsidRDefault="0041037A">
      <w:pPr>
        <w:pStyle w:val="Numberedlist"/>
        <w:rPr>
          <w:sz w:val="20"/>
        </w:rPr>
      </w:pPr>
      <w:r w:rsidRPr="005E2061">
        <w:rPr>
          <w:sz w:val="20"/>
        </w:rPr>
        <w:t>6.</w:t>
      </w:r>
      <w:r w:rsidRPr="005E2061">
        <w:rPr>
          <w:sz w:val="20"/>
        </w:rPr>
        <w:tab/>
      </w:r>
      <w:ins w:id="4007" w:author="Honnalore Steissberg" w:date="2021-08-23T10:47:00Z">
        <w:r w:rsidR="00ED6141">
          <w:rPr>
            <w:sz w:val="20"/>
          </w:rPr>
          <w:t>L</w:t>
        </w:r>
      </w:ins>
      <w:del w:id="4008" w:author="Honnalore Steissberg" w:date="2021-08-23T10:47:00Z">
        <w:r w:rsidRPr="005E2061" w:rsidDel="00ED6141">
          <w:rPr>
            <w:sz w:val="20"/>
          </w:rPr>
          <w:delText>l</w:delText>
        </w:r>
      </w:del>
      <w:r w:rsidRPr="005E2061">
        <w:rPr>
          <w:sz w:val="20"/>
        </w:rPr>
        <w:t>ayer heights [H]</w:t>
      </w:r>
    </w:p>
    <w:p w14:paraId="3D0A20BB" w14:textId="0B226A41" w:rsidR="0041037A" w:rsidRPr="005E2061" w:rsidRDefault="0041037A">
      <w:pPr>
        <w:pStyle w:val="Numberedlist"/>
        <w:rPr>
          <w:sz w:val="20"/>
        </w:rPr>
      </w:pPr>
      <w:r w:rsidRPr="005E2061">
        <w:rPr>
          <w:sz w:val="20"/>
        </w:rPr>
        <w:t>7.</w:t>
      </w:r>
      <w:r w:rsidRPr="005E2061">
        <w:rPr>
          <w:sz w:val="20"/>
        </w:rPr>
        <w:tab/>
      </w:r>
      <w:ins w:id="4009" w:author="Honnalore Steissberg" w:date="2021-08-23T10:47:00Z">
        <w:r w:rsidR="00ED6141">
          <w:rPr>
            <w:sz w:val="20"/>
          </w:rPr>
          <w:t>N</w:t>
        </w:r>
      </w:ins>
      <w:del w:id="4010" w:author="Honnalore Steissberg" w:date="2021-08-23T10:47:00Z">
        <w:r w:rsidRPr="005E2061" w:rsidDel="00ED6141">
          <w:rPr>
            <w:sz w:val="20"/>
          </w:rPr>
          <w:delText>n</w:delText>
        </w:r>
      </w:del>
      <w:r w:rsidRPr="005E2061">
        <w:rPr>
          <w:sz w:val="20"/>
        </w:rPr>
        <w:t>umber of active constituents</w:t>
      </w:r>
    </w:p>
    <w:p w14:paraId="489673A2" w14:textId="425308E5" w:rsidR="0041037A" w:rsidRPr="005E2061" w:rsidRDefault="0041037A">
      <w:pPr>
        <w:pStyle w:val="Numberedlist"/>
        <w:rPr>
          <w:sz w:val="20"/>
        </w:rPr>
      </w:pPr>
      <w:r w:rsidRPr="005E2061">
        <w:rPr>
          <w:sz w:val="20"/>
        </w:rPr>
        <w:t>8.</w:t>
      </w:r>
      <w:r w:rsidRPr="005E2061">
        <w:rPr>
          <w:sz w:val="20"/>
        </w:rPr>
        <w:tab/>
      </w:r>
      <w:ins w:id="4011" w:author="Honnalore Steissberg" w:date="2021-08-23T10:47:00Z">
        <w:r w:rsidR="00ED6141">
          <w:rPr>
            <w:sz w:val="20"/>
          </w:rPr>
          <w:t>A</w:t>
        </w:r>
      </w:ins>
      <w:del w:id="4012" w:author="Honnalore Steissberg" w:date="2021-08-23T10:47:00Z">
        <w:r w:rsidRPr="005E2061" w:rsidDel="00ED6141">
          <w:rPr>
            <w:sz w:val="20"/>
          </w:rPr>
          <w:delText>a</w:delText>
        </w:r>
      </w:del>
      <w:r w:rsidRPr="005E2061">
        <w:rPr>
          <w:sz w:val="20"/>
        </w:rPr>
        <w:t>ctive constituent names</w:t>
      </w:r>
    </w:p>
    <w:p w14:paraId="4EDEF58D" w14:textId="77777777" w:rsidR="0041037A" w:rsidRPr="005E2061" w:rsidRDefault="0041037A">
      <w:pPr>
        <w:pStyle w:val="BodyText2"/>
        <w:rPr>
          <w:sz w:val="20"/>
        </w:rPr>
      </w:pPr>
    </w:p>
    <w:p w14:paraId="5A7F0B0C" w14:textId="74F88DDC" w:rsidR="0041037A" w:rsidRPr="005E2061" w:rsidRDefault="0041037A">
      <w:pPr>
        <w:pStyle w:val="BodyText"/>
        <w:rPr>
          <w:sz w:val="20"/>
        </w:rPr>
      </w:pPr>
      <w:r w:rsidRPr="005E2061">
        <w:rPr>
          <w:sz w:val="20"/>
        </w:rPr>
        <w:t>Each title card takes up a separate line in the output</w:t>
      </w:r>
      <w:ins w:id="4013" w:author="Honnalore Steissberg" w:date="2021-08-23T10:50:00Z">
        <w:r w:rsidR="00C47397">
          <w:rPr>
            <w:sz w:val="20"/>
          </w:rPr>
          <w:t>,</w:t>
        </w:r>
      </w:ins>
      <w:r w:rsidRPr="005E2061">
        <w:rPr>
          <w:sz w:val="20"/>
        </w:rPr>
        <w:t xml:space="preserve"> and each of the </w:t>
      </w:r>
      <w:r w:rsidR="007B6AF2" w:rsidRPr="005E2061">
        <w:rPr>
          <w:sz w:val="20"/>
        </w:rPr>
        <w:t>reaming</w:t>
      </w:r>
      <w:r w:rsidRPr="005E2061">
        <w:rPr>
          <w:sz w:val="20"/>
        </w:rPr>
        <w:t xml:space="preserve"> item number</w:t>
      </w:r>
      <w:ins w:id="4014" w:author="Honnalore Steissberg" w:date="2021-08-23T10:50:00Z">
        <w:r w:rsidR="00C47397">
          <w:rPr>
            <w:sz w:val="20"/>
          </w:rPr>
          <w:t>s</w:t>
        </w:r>
      </w:ins>
      <w:r w:rsidRPr="005E2061">
        <w:rPr>
          <w:sz w:val="20"/>
        </w:rPr>
        <w:t xml:space="preserve"> is output on a single line.  The user should refer to the code for the actual format of the output.  The </w:t>
      </w:r>
      <w:r w:rsidR="007B6AF2" w:rsidRPr="005E2061">
        <w:rPr>
          <w:sz w:val="20"/>
        </w:rPr>
        <w:t>preceding</w:t>
      </w:r>
      <w:r w:rsidRPr="005E2061">
        <w:rPr>
          <w:sz w:val="20"/>
        </w:rPr>
        <w:t xml:space="preserve"> information is time</w:t>
      </w:r>
      <w:ins w:id="4015" w:author="Honnalore Steissberg" w:date="2021-08-23T10:51:00Z">
        <w:r w:rsidR="00C47397">
          <w:rPr>
            <w:sz w:val="20"/>
          </w:rPr>
          <w:t>-</w:t>
        </w:r>
      </w:ins>
      <w:del w:id="4016" w:author="Honnalore Steissberg" w:date="2021-08-23T10:51:00Z">
        <w:r w:rsidRPr="005E2061" w:rsidDel="00C47397">
          <w:rPr>
            <w:sz w:val="20"/>
          </w:rPr>
          <w:delText xml:space="preserve"> </w:delText>
        </w:r>
      </w:del>
      <w:r w:rsidRPr="005E2061">
        <w:rPr>
          <w:sz w:val="20"/>
        </w:rPr>
        <w:t>invariant and is used to set up the plotting grid.  During simulations, the following information is output:</w:t>
      </w:r>
    </w:p>
    <w:p w14:paraId="56D7A99E" w14:textId="77777777" w:rsidR="0041037A" w:rsidRPr="005E2061" w:rsidRDefault="0041037A">
      <w:pPr>
        <w:pStyle w:val="Numberedlist"/>
        <w:rPr>
          <w:sz w:val="20"/>
        </w:rPr>
      </w:pPr>
      <w:r w:rsidRPr="005E2061">
        <w:rPr>
          <w:sz w:val="20"/>
        </w:rPr>
        <w:t>1.</w:t>
      </w:r>
      <w:r w:rsidRPr="005E2061">
        <w:rPr>
          <w:sz w:val="20"/>
        </w:rPr>
        <w:tab/>
        <w:t>Julian date [JDAY] and Gregorian date [GDAY]</w:t>
      </w:r>
    </w:p>
    <w:p w14:paraId="2A92FF92" w14:textId="721ABB4B" w:rsidR="0041037A" w:rsidRPr="005E2061" w:rsidRDefault="0041037A">
      <w:pPr>
        <w:pStyle w:val="Numberedlist"/>
        <w:rPr>
          <w:sz w:val="20"/>
        </w:rPr>
      </w:pPr>
      <w:r w:rsidRPr="005E2061">
        <w:rPr>
          <w:sz w:val="20"/>
        </w:rPr>
        <w:t>3.</w:t>
      </w:r>
      <w:r w:rsidRPr="005E2061">
        <w:rPr>
          <w:sz w:val="20"/>
        </w:rPr>
        <w:tab/>
      </w:r>
      <w:r w:rsidR="00132E7D" w:rsidRPr="005E2061">
        <w:rPr>
          <w:sz w:val="20"/>
        </w:rPr>
        <w:t xml:space="preserve">Water </w:t>
      </w:r>
      <w:r w:rsidRPr="005E2061">
        <w:rPr>
          <w:sz w:val="20"/>
        </w:rPr>
        <w:t>surface layer [KTWB]</w:t>
      </w:r>
    </w:p>
    <w:p w14:paraId="64635077" w14:textId="61EC81A2" w:rsidR="0041037A" w:rsidRPr="005E2061" w:rsidRDefault="0041037A">
      <w:pPr>
        <w:pStyle w:val="Numberedlist"/>
        <w:rPr>
          <w:sz w:val="20"/>
        </w:rPr>
      </w:pPr>
      <w:r w:rsidRPr="005E2061">
        <w:rPr>
          <w:sz w:val="20"/>
        </w:rPr>
        <w:t>3.</w:t>
      </w:r>
      <w:r w:rsidRPr="005E2061">
        <w:rPr>
          <w:sz w:val="20"/>
        </w:rPr>
        <w:tab/>
      </w:r>
      <w:r w:rsidR="00132E7D" w:rsidRPr="005E2061">
        <w:rPr>
          <w:sz w:val="20"/>
        </w:rPr>
        <w:t xml:space="preserve">Tributary </w:t>
      </w:r>
      <w:r w:rsidRPr="005E2061">
        <w:rPr>
          <w:sz w:val="20"/>
        </w:rPr>
        <w:t>inflows [QTR]</w:t>
      </w:r>
    </w:p>
    <w:p w14:paraId="5112C98F" w14:textId="37C25BEE" w:rsidR="0041037A" w:rsidRPr="005E2061" w:rsidRDefault="0041037A">
      <w:pPr>
        <w:pStyle w:val="Numberedlist"/>
        <w:rPr>
          <w:sz w:val="20"/>
        </w:rPr>
      </w:pPr>
      <w:r w:rsidRPr="005E2061">
        <w:rPr>
          <w:sz w:val="20"/>
        </w:rPr>
        <w:t>4.</w:t>
      </w:r>
      <w:r w:rsidRPr="005E2061">
        <w:rPr>
          <w:sz w:val="20"/>
        </w:rPr>
        <w:tab/>
      </w:r>
      <w:r w:rsidR="00132E7D" w:rsidRPr="005E2061">
        <w:rPr>
          <w:sz w:val="20"/>
        </w:rPr>
        <w:t xml:space="preserve">Tributary </w:t>
      </w:r>
      <w:r w:rsidRPr="005E2061">
        <w:rPr>
          <w:sz w:val="20"/>
        </w:rPr>
        <w:t>inflow temperatures [TTR]</w:t>
      </w:r>
    </w:p>
    <w:p w14:paraId="58CB551B" w14:textId="57F0AFF7" w:rsidR="0041037A" w:rsidRPr="005E2061" w:rsidRDefault="0041037A">
      <w:pPr>
        <w:pStyle w:val="Numberedlist"/>
        <w:rPr>
          <w:sz w:val="20"/>
        </w:rPr>
      </w:pPr>
      <w:r w:rsidRPr="005E2061">
        <w:rPr>
          <w:sz w:val="20"/>
        </w:rPr>
        <w:t>5.</w:t>
      </w:r>
      <w:r w:rsidRPr="005E2061">
        <w:rPr>
          <w:sz w:val="20"/>
        </w:rPr>
        <w:tab/>
      </w:r>
      <w:r w:rsidR="00132E7D" w:rsidRPr="005E2061">
        <w:rPr>
          <w:sz w:val="20"/>
        </w:rPr>
        <w:t xml:space="preserve">Tributary </w:t>
      </w:r>
      <w:r w:rsidRPr="005E2061">
        <w:rPr>
          <w:sz w:val="20"/>
        </w:rPr>
        <w:t>inflow concentrations for each active constituent [CTR]</w:t>
      </w:r>
    </w:p>
    <w:p w14:paraId="0B8CC4B4" w14:textId="3187FF38" w:rsidR="0041037A" w:rsidRPr="005E2061" w:rsidRDefault="0041037A">
      <w:pPr>
        <w:pStyle w:val="Numberedlist"/>
        <w:rPr>
          <w:sz w:val="20"/>
        </w:rPr>
      </w:pPr>
      <w:r w:rsidRPr="005E2061">
        <w:rPr>
          <w:sz w:val="20"/>
        </w:rPr>
        <w:t>6.</w:t>
      </w:r>
      <w:r w:rsidRPr="005E2061">
        <w:rPr>
          <w:sz w:val="20"/>
        </w:rPr>
        <w:tab/>
      </w:r>
      <w:r w:rsidR="00132E7D" w:rsidRPr="005E2061">
        <w:rPr>
          <w:sz w:val="20"/>
        </w:rPr>
        <w:t xml:space="preserve">Current </w:t>
      </w:r>
      <w:r w:rsidRPr="005E2061">
        <w:rPr>
          <w:sz w:val="20"/>
        </w:rPr>
        <w:t>upstream segment [CUS]</w:t>
      </w:r>
    </w:p>
    <w:p w14:paraId="3262E357" w14:textId="258AF3EE" w:rsidR="0041037A" w:rsidRPr="005E2061" w:rsidRDefault="0041037A">
      <w:pPr>
        <w:pStyle w:val="Numberedlist"/>
        <w:rPr>
          <w:sz w:val="20"/>
        </w:rPr>
      </w:pPr>
      <w:r w:rsidRPr="005E2061">
        <w:rPr>
          <w:sz w:val="20"/>
        </w:rPr>
        <w:t>7.</w:t>
      </w:r>
      <w:r w:rsidRPr="005E2061">
        <w:rPr>
          <w:sz w:val="20"/>
        </w:rPr>
        <w:tab/>
      </w:r>
      <w:r w:rsidR="00132E7D" w:rsidRPr="005E2061">
        <w:rPr>
          <w:sz w:val="20"/>
        </w:rPr>
        <w:t xml:space="preserve">Branch </w:t>
      </w:r>
      <w:r w:rsidRPr="005E2061">
        <w:rPr>
          <w:sz w:val="20"/>
        </w:rPr>
        <w:t>inflow [QIN] and the sum of the branch inflow [QSUM]</w:t>
      </w:r>
    </w:p>
    <w:p w14:paraId="16B8520E" w14:textId="06F372A5" w:rsidR="0041037A" w:rsidRPr="005E2061" w:rsidRDefault="0041037A">
      <w:pPr>
        <w:pStyle w:val="Numberedlist"/>
        <w:rPr>
          <w:sz w:val="20"/>
        </w:rPr>
      </w:pPr>
      <w:r w:rsidRPr="005E2061">
        <w:rPr>
          <w:sz w:val="20"/>
        </w:rPr>
        <w:t>8.</w:t>
      </w:r>
      <w:r w:rsidRPr="005E2061">
        <w:rPr>
          <w:sz w:val="20"/>
        </w:rPr>
        <w:tab/>
      </w:r>
      <w:r w:rsidR="00132E7D" w:rsidRPr="005E2061">
        <w:rPr>
          <w:sz w:val="20"/>
        </w:rPr>
        <w:t xml:space="preserve">Interfacial </w:t>
      </w:r>
      <w:r w:rsidRPr="005E2061">
        <w:rPr>
          <w:sz w:val="20"/>
        </w:rPr>
        <w:t>area (width times height) [BHRKT1] for all active segments in the surface layer [KT]</w:t>
      </w:r>
    </w:p>
    <w:p w14:paraId="3830A792" w14:textId="4714B44E" w:rsidR="0041037A" w:rsidRPr="005E2061" w:rsidRDefault="0041037A">
      <w:pPr>
        <w:pStyle w:val="Numberedlist"/>
        <w:rPr>
          <w:sz w:val="20"/>
        </w:rPr>
      </w:pPr>
      <w:r w:rsidRPr="005E2061">
        <w:rPr>
          <w:sz w:val="20"/>
        </w:rPr>
        <w:t>9.</w:t>
      </w:r>
      <w:r w:rsidRPr="005E2061">
        <w:rPr>
          <w:sz w:val="20"/>
        </w:rPr>
        <w:tab/>
      </w:r>
      <w:r w:rsidR="00132E7D" w:rsidRPr="005E2061">
        <w:rPr>
          <w:sz w:val="20"/>
        </w:rPr>
        <w:t xml:space="preserve">Interfacial </w:t>
      </w:r>
      <w:r w:rsidRPr="005E2061">
        <w:rPr>
          <w:sz w:val="20"/>
        </w:rPr>
        <w:t>area [BHR] for all remaining active computational cells</w:t>
      </w:r>
    </w:p>
    <w:p w14:paraId="3D9966A1" w14:textId="7DCF8CCC" w:rsidR="0041037A" w:rsidRPr="005E2061" w:rsidRDefault="0041037A">
      <w:pPr>
        <w:pStyle w:val="Numberedlist"/>
        <w:rPr>
          <w:sz w:val="20"/>
        </w:rPr>
      </w:pPr>
      <w:r w:rsidRPr="005E2061">
        <w:rPr>
          <w:sz w:val="20"/>
        </w:rPr>
        <w:t>10.</w:t>
      </w:r>
      <w:r w:rsidRPr="005E2061">
        <w:rPr>
          <w:sz w:val="20"/>
        </w:rPr>
        <w:tab/>
      </w:r>
      <w:r w:rsidR="00132E7D" w:rsidRPr="005E2061">
        <w:rPr>
          <w:sz w:val="20"/>
        </w:rPr>
        <w:t xml:space="preserve">Horizontal </w:t>
      </w:r>
      <w:r w:rsidRPr="005E2061">
        <w:rPr>
          <w:sz w:val="20"/>
        </w:rPr>
        <w:t>velocities [U]</w:t>
      </w:r>
    </w:p>
    <w:p w14:paraId="4102F91E" w14:textId="68263067" w:rsidR="0041037A" w:rsidRPr="005E2061" w:rsidRDefault="0041037A">
      <w:pPr>
        <w:pStyle w:val="Numberedlist"/>
        <w:rPr>
          <w:sz w:val="20"/>
        </w:rPr>
      </w:pPr>
      <w:r w:rsidRPr="005E2061">
        <w:rPr>
          <w:sz w:val="20"/>
        </w:rPr>
        <w:t>11.</w:t>
      </w:r>
      <w:r w:rsidRPr="005E2061">
        <w:rPr>
          <w:sz w:val="20"/>
        </w:rPr>
        <w:tab/>
      </w:r>
      <w:r w:rsidR="00132E7D" w:rsidRPr="005E2061">
        <w:rPr>
          <w:sz w:val="20"/>
        </w:rPr>
        <w:t xml:space="preserve">Flows </w:t>
      </w:r>
      <w:r w:rsidRPr="005E2061">
        <w:rPr>
          <w:sz w:val="20"/>
        </w:rPr>
        <w:t>[QC]</w:t>
      </w:r>
    </w:p>
    <w:p w14:paraId="2A1BCA71" w14:textId="721CE26D" w:rsidR="0041037A" w:rsidRPr="005E2061" w:rsidRDefault="0041037A">
      <w:pPr>
        <w:pStyle w:val="Numberedlist"/>
        <w:rPr>
          <w:sz w:val="20"/>
        </w:rPr>
      </w:pPr>
      <w:r w:rsidRPr="005E2061">
        <w:rPr>
          <w:sz w:val="20"/>
        </w:rPr>
        <w:t>12.</w:t>
      </w:r>
      <w:r w:rsidRPr="005E2061">
        <w:rPr>
          <w:sz w:val="20"/>
        </w:rPr>
        <w:tab/>
      </w:r>
      <w:r w:rsidR="00132E7D" w:rsidRPr="005E2061">
        <w:rPr>
          <w:sz w:val="20"/>
        </w:rPr>
        <w:t xml:space="preserve">Water </w:t>
      </w:r>
      <w:r w:rsidRPr="005E2061">
        <w:rPr>
          <w:sz w:val="20"/>
        </w:rPr>
        <w:t>surface deviations [Z]</w:t>
      </w:r>
    </w:p>
    <w:p w14:paraId="07322307" w14:textId="568ED8F3" w:rsidR="0041037A" w:rsidRPr="005E2061" w:rsidRDefault="0041037A">
      <w:pPr>
        <w:pStyle w:val="Numberedlist"/>
        <w:rPr>
          <w:sz w:val="20"/>
        </w:rPr>
      </w:pPr>
      <w:r w:rsidRPr="005E2061">
        <w:rPr>
          <w:sz w:val="20"/>
        </w:rPr>
        <w:t>13.</w:t>
      </w:r>
      <w:r w:rsidRPr="005E2061">
        <w:rPr>
          <w:sz w:val="20"/>
        </w:rPr>
        <w:tab/>
      </w:r>
      <w:r w:rsidR="00132E7D" w:rsidRPr="005E2061">
        <w:rPr>
          <w:sz w:val="20"/>
        </w:rPr>
        <w:t>Temperatures</w:t>
      </w:r>
    </w:p>
    <w:p w14:paraId="29766C15" w14:textId="4E8D2FBA" w:rsidR="0041037A" w:rsidRPr="005E2061" w:rsidRDefault="0041037A">
      <w:pPr>
        <w:pStyle w:val="Numberedlist"/>
        <w:rPr>
          <w:sz w:val="20"/>
        </w:rPr>
      </w:pPr>
      <w:r w:rsidRPr="005E2061">
        <w:rPr>
          <w:sz w:val="20"/>
        </w:rPr>
        <w:t xml:space="preserve">14. </w:t>
      </w:r>
      <w:ins w:id="4017" w:author="Honnalore Steissberg" w:date="2021-08-23T11:09:00Z">
        <w:r w:rsidR="00132E7D">
          <w:rPr>
            <w:sz w:val="20"/>
          </w:rPr>
          <w:t xml:space="preserve"> </w:t>
        </w:r>
      </w:ins>
      <w:r w:rsidR="00132E7D" w:rsidRPr="005E2061">
        <w:rPr>
          <w:sz w:val="20"/>
        </w:rPr>
        <w:t xml:space="preserve">Constituent </w:t>
      </w:r>
      <w:r w:rsidRPr="005E2061">
        <w:rPr>
          <w:sz w:val="20"/>
        </w:rPr>
        <w:t>concentrations</w:t>
      </w:r>
    </w:p>
    <w:p w14:paraId="3F1D1F5F" w14:textId="77777777" w:rsidR="0041037A" w:rsidRPr="005E2061" w:rsidRDefault="0041037A">
      <w:pPr>
        <w:pStyle w:val="BodyText2"/>
        <w:rPr>
          <w:sz w:val="20"/>
        </w:rPr>
      </w:pPr>
    </w:p>
    <w:p w14:paraId="5B494CC3" w14:textId="225A88CD" w:rsidR="0041037A" w:rsidRPr="005E2061" w:rsidRDefault="0041037A">
      <w:pPr>
        <w:pStyle w:val="BodyText"/>
        <w:rPr>
          <w:sz w:val="20"/>
        </w:rPr>
      </w:pPr>
      <w:r w:rsidRPr="005E2061">
        <w:rPr>
          <w:sz w:val="20"/>
        </w:rPr>
        <w:t xml:space="preserve">Currently, </w:t>
      </w:r>
      <w:del w:id="4018" w:author="Honnalore Steissberg" w:date="2021-08-23T11:09:00Z">
        <w:r w:rsidRPr="005E2061" w:rsidDel="005C6715">
          <w:rPr>
            <w:sz w:val="20"/>
          </w:rPr>
          <w:delText xml:space="preserve">the </w:delText>
        </w:r>
      </w:del>
      <w:r w:rsidR="00983BA5">
        <w:rPr>
          <w:sz w:val="20"/>
        </w:rPr>
        <w:t xml:space="preserve">model </w:t>
      </w:r>
      <w:r w:rsidRPr="005E2061">
        <w:rPr>
          <w:sz w:val="20"/>
        </w:rPr>
        <w:t>user</w:t>
      </w:r>
      <w:ins w:id="4019" w:author="Honnalore Steissberg" w:date="2021-08-23T11:09:00Z">
        <w:r w:rsidR="005C6715">
          <w:rPr>
            <w:sz w:val="20"/>
          </w:rPr>
          <w:t>s</w:t>
        </w:r>
      </w:ins>
      <w:r w:rsidRPr="005E2061">
        <w:rPr>
          <w:sz w:val="20"/>
        </w:rPr>
        <w:t xml:space="preserve"> must develop their own plotting program to use this feature</w:t>
      </w:r>
      <w:r w:rsidR="00983BA5">
        <w:rPr>
          <w:sz w:val="20"/>
        </w:rPr>
        <w:t xml:space="preserve"> unless the TECPLOT option is chosen. </w:t>
      </w:r>
    </w:p>
    <w:p w14:paraId="2612B919" w14:textId="76B33AB4" w:rsidR="0041037A" w:rsidRPr="005E2061" w:rsidRDefault="00462269" w:rsidP="00462269">
      <w:pPr>
        <w:pStyle w:val="BodyText"/>
        <w:spacing w:after="0"/>
        <w:rPr>
          <w:sz w:val="20"/>
        </w:rPr>
      </w:pPr>
      <w:r w:rsidRPr="005E2061">
        <w:rPr>
          <w:sz w:val="20"/>
        </w:rPr>
        <w:t>When the TECPLOT option is ON, the output consists of elevation (m), longitudinal distance</w:t>
      </w:r>
      <w:r w:rsidR="002748FD">
        <w:rPr>
          <w:sz w:val="20"/>
        </w:rPr>
        <w:t xml:space="preserve"> </w:t>
      </w:r>
      <w:r w:rsidRPr="005E2061">
        <w:rPr>
          <w:sz w:val="20"/>
        </w:rPr>
        <w:t>(m), U</w:t>
      </w:r>
      <w:r w:rsidR="002748FD">
        <w:rPr>
          <w:sz w:val="20"/>
        </w:rPr>
        <w:t xml:space="preserve"> (x-velocity, m/s)</w:t>
      </w:r>
      <w:r w:rsidRPr="005E2061">
        <w:rPr>
          <w:sz w:val="20"/>
        </w:rPr>
        <w:t>, W</w:t>
      </w:r>
      <w:r w:rsidR="002748FD">
        <w:rPr>
          <w:sz w:val="20"/>
        </w:rPr>
        <w:t xml:space="preserve"> (z-velocity, m/s)</w:t>
      </w:r>
      <w:r w:rsidRPr="005E2061">
        <w:rPr>
          <w:sz w:val="20"/>
        </w:rPr>
        <w:t>, T</w:t>
      </w:r>
      <w:r w:rsidR="002748FD">
        <w:rPr>
          <w:sz w:val="20"/>
        </w:rPr>
        <w:t xml:space="preserve"> (</w:t>
      </w:r>
      <w:proofErr w:type="spellStart"/>
      <w:r w:rsidR="002748FD" w:rsidRPr="002748FD">
        <w:rPr>
          <w:sz w:val="20"/>
          <w:vertAlign w:val="superscript"/>
        </w:rPr>
        <w:t>o</w:t>
      </w:r>
      <w:r w:rsidR="002748FD">
        <w:rPr>
          <w:sz w:val="20"/>
        </w:rPr>
        <w:t>C</w:t>
      </w:r>
      <w:proofErr w:type="spellEnd"/>
      <w:r w:rsidR="002748FD">
        <w:rPr>
          <w:sz w:val="20"/>
        </w:rPr>
        <w:t>)</w:t>
      </w:r>
      <w:r w:rsidRPr="005E2061">
        <w:rPr>
          <w:sz w:val="20"/>
        </w:rPr>
        <w:t>, RHO</w:t>
      </w:r>
      <w:r w:rsidR="002748FD">
        <w:rPr>
          <w:sz w:val="20"/>
        </w:rPr>
        <w:t xml:space="preserve"> (kg/m</w:t>
      </w:r>
      <w:r w:rsidR="002748FD" w:rsidRPr="002748FD">
        <w:rPr>
          <w:sz w:val="20"/>
          <w:vertAlign w:val="superscript"/>
        </w:rPr>
        <w:t>3</w:t>
      </w:r>
      <w:r w:rsidR="002748FD">
        <w:rPr>
          <w:sz w:val="20"/>
        </w:rPr>
        <w:t>)</w:t>
      </w:r>
      <w:r w:rsidRPr="005E2061">
        <w:rPr>
          <w:sz w:val="20"/>
        </w:rPr>
        <w:t xml:space="preserve">, </w:t>
      </w:r>
      <w:r w:rsidR="004216FA" w:rsidRPr="005E2061">
        <w:rPr>
          <w:sz w:val="20"/>
        </w:rPr>
        <w:t>Fish Habitat#</w:t>
      </w:r>
      <w:r w:rsidR="0038266B" w:rsidRPr="005E2061">
        <w:rPr>
          <w:sz w:val="20"/>
        </w:rPr>
        <w:t xml:space="preserve"> (see below)</w:t>
      </w:r>
      <w:r w:rsidR="004216FA" w:rsidRPr="005E2061">
        <w:rPr>
          <w:sz w:val="20"/>
        </w:rPr>
        <w:t xml:space="preserve">, </w:t>
      </w:r>
      <w:r w:rsidRPr="005E2061">
        <w:rPr>
          <w:sz w:val="20"/>
        </w:rPr>
        <w:t xml:space="preserve">and </w:t>
      </w:r>
      <w:r w:rsidR="002748FD">
        <w:rPr>
          <w:sz w:val="20"/>
        </w:rPr>
        <w:t xml:space="preserve">concentrations for </w:t>
      </w:r>
      <w:r w:rsidRPr="005E2061">
        <w:rPr>
          <w:sz w:val="20"/>
        </w:rPr>
        <w:t xml:space="preserve">all active constituents for the entire grid at the time interval specified in CPL FREQ. For those users of TECPLOT, TECPLOT can read the file directly and </w:t>
      </w:r>
      <w:del w:id="4020" w:author="Honnalore Steissberg" w:date="2021-08-23T11:10:00Z">
        <w:r w:rsidRPr="005E2061" w:rsidDel="005C6715">
          <w:rPr>
            <w:sz w:val="20"/>
          </w:rPr>
          <w:delText xml:space="preserve">the </w:delText>
        </w:r>
      </w:del>
      <w:r w:rsidRPr="005E2061">
        <w:rPr>
          <w:sz w:val="20"/>
        </w:rPr>
        <w:t>user</w:t>
      </w:r>
      <w:ins w:id="4021" w:author="Honnalore Steissberg" w:date="2021-08-23T11:10:00Z">
        <w:r w:rsidR="005C6715">
          <w:rPr>
            <w:sz w:val="20"/>
          </w:rPr>
          <w:t>s</w:t>
        </w:r>
      </w:ins>
      <w:r w:rsidRPr="005E2061">
        <w:rPr>
          <w:sz w:val="20"/>
        </w:rPr>
        <w:t xml:space="preserve"> can create contour animations of any of the variables</w:t>
      </w:r>
      <w:ins w:id="4022" w:author="Honnalore Steissberg" w:date="2021-08-23T11:10:00Z">
        <w:r w:rsidR="005C6715">
          <w:rPr>
            <w:sz w:val="20"/>
          </w:rPr>
          <w:t>,</w:t>
        </w:r>
      </w:ins>
      <w:r w:rsidRPr="005E2061">
        <w:rPr>
          <w:sz w:val="20"/>
        </w:rPr>
        <w:t xml:space="preserve"> including superimposed </w:t>
      </w:r>
      <w:r w:rsidR="00983BA5">
        <w:rPr>
          <w:sz w:val="20"/>
        </w:rPr>
        <w:t xml:space="preserve">velocity </w:t>
      </w:r>
      <w:r w:rsidRPr="005E2061">
        <w:rPr>
          <w:sz w:val="20"/>
        </w:rPr>
        <w:t>vector plots.</w:t>
      </w:r>
    </w:p>
    <w:p w14:paraId="3753A8E8" w14:textId="77777777" w:rsidR="004216FA" w:rsidRPr="005E2061" w:rsidRDefault="004216FA" w:rsidP="00462269">
      <w:pPr>
        <w:pStyle w:val="BodyText"/>
        <w:spacing w:after="0"/>
        <w:rPr>
          <w:sz w:val="20"/>
        </w:rPr>
      </w:pPr>
    </w:p>
    <w:p w14:paraId="1F83A84C" w14:textId="1EB5C5DF" w:rsidR="004216FA" w:rsidRPr="005E2061" w:rsidRDefault="004216FA" w:rsidP="00462269">
      <w:pPr>
        <w:pStyle w:val="BodyText"/>
        <w:spacing w:after="0"/>
        <w:rPr>
          <w:sz w:val="20"/>
        </w:rPr>
      </w:pPr>
      <w:r w:rsidRPr="005E2061">
        <w:rPr>
          <w:sz w:val="20"/>
        </w:rPr>
        <w:t>The Fish Habitat # is the fish criterion that is satisfied at that grid point (K,</w:t>
      </w:r>
      <w:ins w:id="4023" w:author="Honnalore Steissberg" w:date="2021-08-23T11:10:00Z">
        <w:r w:rsidR="005C6715">
          <w:rPr>
            <w:sz w:val="20"/>
          </w:rPr>
          <w:t xml:space="preserve"> </w:t>
        </w:r>
      </w:ins>
      <w:r w:rsidRPr="005E2061">
        <w:rPr>
          <w:sz w:val="20"/>
        </w:rPr>
        <w:t xml:space="preserve">I). For example, consider defining fish criteria in the order of more restrictive to least restrictive. Consider </w:t>
      </w:r>
      <w:ins w:id="4024" w:author="Honnalore Steissberg" w:date="2021-08-23T11:11:00Z">
        <w:r w:rsidR="005C6715">
          <w:rPr>
            <w:sz w:val="20"/>
          </w:rPr>
          <w:t>three</w:t>
        </w:r>
      </w:ins>
      <w:del w:id="4025" w:author="Honnalore Steissberg" w:date="2021-08-23T11:11:00Z">
        <w:r w:rsidRPr="005E2061" w:rsidDel="005C6715">
          <w:rPr>
            <w:sz w:val="20"/>
          </w:rPr>
          <w:delText>3</w:delText>
        </w:r>
      </w:del>
      <w:r w:rsidRPr="005E2061">
        <w:rPr>
          <w:sz w:val="20"/>
        </w:rPr>
        <w:t xml:space="preserve"> fish criteria</w:t>
      </w:r>
      <w:ins w:id="4026" w:author="Honnalore Steissberg" w:date="2021-08-23T11:11:00Z">
        <w:r w:rsidR="005C6715">
          <w:rPr>
            <w:sz w:val="20"/>
          </w:rPr>
          <w:t>,</w:t>
        </w:r>
      </w:ins>
      <w:r w:rsidRPr="005E2061">
        <w:rPr>
          <w:sz w:val="20"/>
        </w:rPr>
        <w:t xml:space="preserve"> defined as follows (See Fish Habitat input file):</w:t>
      </w:r>
    </w:p>
    <w:p w14:paraId="18DC2130" w14:textId="77777777" w:rsidR="004216FA" w:rsidRPr="005E2061" w:rsidRDefault="004216FA" w:rsidP="00462269">
      <w:pPr>
        <w:pStyle w:val="BodyText"/>
        <w:spacing w:after="0"/>
        <w:rPr>
          <w:sz w:val="20"/>
        </w:rPr>
      </w:pPr>
    </w:p>
    <w:p w14:paraId="4FF1DD0B" w14:textId="77777777" w:rsidR="004216FA" w:rsidRPr="005E2061" w:rsidRDefault="004216FA" w:rsidP="004216FA">
      <w:pPr>
        <w:rPr>
          <w:rFonts w:cs="Courier New"/>
          <w:sz w:val="20"/>
        </w:rPr>
      </w:pPr>
      <w:r w:rsidRPr="005E2061">
        <w:rPr>
          <w:rFonts w:cs="Courier New"/>
          <w:sz w:val="20"/>
        </w:rPr>
        <w:t>OptimalFishX,1</w:t>
      </w:r>
      <w:r w:rsidR="0038266B" w:rsidRPr="005E2061">
        <w:rPr>
          <w:rFonts w:cs="Courier New"/>
          <w:sz w:val="20"/>
        </w:rPr>
        <w:t>2</w:t>
      </w:r>
      <w:r w:rsidRPr="005E2061">
        <w:rPr>
          <w:rFonts w:cs="Courier New"/>
          <w:sz w:val="20"/>
        </w:rPr>
        <w:t>.0,</w:t>
      </w:r>
      <w:r w:rsidR="0038266B" w:rsidRPr="005E2061">
        <w:rPr>
          <w:rFonts w:cs="Courier New"/>
          <w:sz w:val="20"/>
        </w:rPr>
        <w:t>18.0</w:t>
      </w:r>
      <w:r w:rsidRPr="005E2061">
        <w:rPr>
          <w:rFonts w:cs="Courier New"/>
          <w:sz w:val="20"/>
        </w:rPr>
        <w:t>,</w:t>
      </w:r>
      <w:r w:rsidR="0038266B" w:rsidRPr="005E2061">
        <w:rPr>
          <w:rFonts w:cs="Courier New"/>
          <w:sz w:val="20"/>
        </w:rPr>
        <w:t>5</w:t>
      </w:r>
      <w:r w:rsidRPr="005E2061">
        <w:rPr>
          <w:rFonts w:cs="Courier New"/>
          <w:sz w:val="20"/>
        </w:rPr>
        <w:t>.</w:t>
      </w:r>
      <w:r w:rsidR="0038266B" w:rsidRPr="005E2061">
        <w:rPr>
          <w:rFonts w:cs="Courier New"/>
          <w:sz w:val="20"/>
        </w:rPr>
        <w:t>0</w:t>
      </w:r>
    </w:p>
    <w:p w14:paraId="0CB9C817" w14:textId="77777777" w:rsidR="004216FA" w:rsidRPr="005E2061" w:rsidRDefault="004216FA" w:rsidP="004216FA">
      <w:pPr>
        <w:rPr>
          <w:rFonts w:cs="Courier New"/>
          <w:sz w:val="20"/>
        </w:rPr>
      </w:pPr>
      <w:r w:rsidRPr="005E2061">
        <w:rPr>
          <w:rFonts w:cs="Courier New"/>
          <w:sz w:val="20"/>
        </w:rPr>
        <w:t>SuboptimalFishX,10.0,</w:t>
      </w:r>
      <w:r w:rsidR="0038266B" w:rsidRPr="005E2061">
        <w:rPr>
          <w:rFonts w:cs="Courier New"/>
          <w:sz w:val="20"/>
        </w:rPr>
        <w:t>22</w:t>
      </w:r>
      <w:r w:rsidRPr="005E2061">
        <w:rPr>
          <w:rFonts w:cs="Courier New"/>
          <w:sz w:val="20"/>
        </w:rPr>
        <w:t>.0,</w:t>
      </w:r>
      <w:r w:rsidR="0038266B" w:rsidRPr="005E2061">
        <w:rPr>
          <w:rFonts w:cs="Courier New"/>
          <w:sz w:val="20"/>
        </w:rPr>
        <w:t>5.0</w:t>
      </w:r>
    </w:p>
    <w:p w14:paraId="4E3DCCB5" w14:textId="77777777" w:rsidR="004216FA" w:rsidRPr="005E2061" w:rsidRDefault="0038266B" w:rsidP="004216FA">
      <w:pPr>
        <w:rPr>
          <w:rFonts w:cs="Courier New"/>
          <w:sz w:val="20"/>
        </w:rPr>
      </w:pPr>
      <w:proofErr w:type="spellStart"/>
      <w:proofErr w:type="gramStart"/>
      <w:r w:rsidRPr="005E2061">
        <w:rPr>
          <w:rFonts w:cs="Courier New"/>
          <w:sz w:val="20"/>
        </w:rPr>
        <w:t>NonOptimalFishX</w:t>
      </w:r>
      <w:proofErr w:type="spellEnd"/>
      <w:r w:rsidRPr="005E2061">
        <w:rPr>
          <w:rFonts w:cs="Courier New"/>
          <w:sz w:val="20"/>
        </w:rPr>
        <w:t>(</w:t>
      </w:r>
      <w:proofErr w:type="gramEnd"/>
      <w:r w:rsidRPr="005E2061">
        <w:rPr>
          <w:rFonts w:cs="Courier New"/>
          <w:sz w:val="20"/>
        </w:rPr>
        <w:t>Lethal)</w:t>
      </w:r>
      <w:r w:rsidR="004216FA" w:rsidRPr="005E2061">
        <w:rPr>
          <w:rFonts w:cs="Courier New"/>
          <w:sz w:val="20"/>
        </w:rPr>
        <w:t>,</w:t>
      </w:r>
      <w:r w:rsidRPr="005E2061">
        <w:rPr>
          <w:rFonts w:cs="Courier New"/>
          <w:sz w:val="20"/>
        </w:rPr>
        <w:t>0.0</w:t>
      </w:r>
      <w:r w:rsidR="004216FA" w:rsidRPr="005E2061">
        <w:rPr>
          <w:rFonts w:cs="Courier New"/>
          <w:sz w:val="20"/>
        </w:rPr>
        <w:t>,3</w:t>
      </w:r>
      <w:r w:rsidRPr="005E2061">
        <w:rPr>
          <w:rFonts w:cs="Courier New"/>
          <w:sz w:val="20"/>
        </w:rPr>
        <w:t>5</w:t>
      </w:r>
      <w:r w:rsidR="004216FA" w:rsidRPr="005E2061">
        <w:rPr>
          <w:rFonts w:cs="Courier New"/>
          <w:sz w:val="20"/>
        </w:rPr>
        <w:t>.0,</w:t>
      </w:r>
      <w:r w:rsidRPr="005E2061">
        <w:rPr>
          <w:rFonts w:cs="Courier New"/>
          <w:sz w:val="20"/>
        </w:rPr>
        <w:t>4</w:t>
      </w:r>
      <w:r w:rsidR="004216FA" w:rsidRPr="005E2061">
        <w:rPr>
          <w:rFonts w:cs="Courier New"/>
          <w:sz w:val="20"/>
        </w:rPr>
        <w:t>.0</w:t>
      </w:r>
    </w:p>
    <w:p w14:paraId="33E317FE" w14:textId="77777777" w:rsidR="004216FA" w:rsidRPr="005E2061" w:rsidRDefault="004216FA" w:rsidP="00462269">
      <w:pPr>
        <w:pStyle w:val="BodyText"/>
        <w:spacing w:after="0"/>
        <w:rPr>
          <w:sz w:val="20"/>
        </w:rPr>
      </w:pPr>
    </w:p>
    <w:p w14:paraId="2A1C35C1" w14:textId="174C4312" w:rsidR="004216FA" w:rsidRPr="005E2061" w:rsidRDefault="004216FA" w:rsidP="00462269">
      <w:pPr>
        <w:pStyle w:val="BodyText"/>
        <w:spacing w:after="0"/>
        <w:rPr>
          <w:sz w:val="20"/>
        </w:rPr>
      </w:pPr>
      <w:r w:rsidRPr="005E2061">
        <w:rPr>
          <w:sz w:val="20"/>
        </w:rPr>
        <w:t xml:space="preserve">where the first </w:t>
      </w:r>
      <w:ins w:id="4027" w:author="Honnalore Steissberg" w:date="2021-08-23T11:11:00Z">
        <w:r w:rsidR="005C6715">
          <w:rPr>
            <w:sz w:val="20"/>
          </w:rPr>
          <w:t>two</w:t>
        </w:r>
      </w:ins>
      <w:del w:id="4028" w:author="Honnalore Steissberg" w:date="2021-08-23T11:11:00Z">
        <w:r w:rsidRPr="005E2061" w:rsidDel="005C6715">
          <w:rPr>
            <w:sz w:val="20"/>
          </w:rPr>
          <w:delText>2</w:delText>
        </w:r>
      </w:del>
      <w:r w:rsidRPr="005E2061">
        <w:rPr>
          <w:sz w:val="20"/>
        </w:rPr>
        <w:t xml:space="preserve"> numbers are the lower and higher temperature criteria and the last number is the minimum dissolved oxygen level. </w:t>
      </w:r>
    </w:p>
    <w:p w14:paraId="1746F5B9" w14:textId="77777777" w:rsidR="0038266B" w:rsidRPr="00B7030B" w:rsidRDefault="0038266B" w:rsidP="00462269">
      <w:pPr>
        <w:pStyle w:val="BodyText"/>
        <w:spacing w:after="0"/>
      </w:pPr>
    </w:p>
    <w:p w14:paraId="184D6E0F" w14:textId="223B6331" w:rsidR="0038266B" w:rsidRPr="005E2061" w:rsidRDefault="0038266B" w:rsidP="00462269">
      <w:pPr>
        <w:pStyle w:val="BodyText"/>
        <w:spacing w:after="0"/>
        <w:rPr>
          <w:sz w:val="20"/>
        </w:rPr>
      </w:pPr>
      <w:r w:rsidRPr="005E2061">
        <w:rPr>
          <w:sz w:val="20"/>
        </w:rPr>
        <w:t xml:space="preserve">The first fish is given a #1, second fish #2, and </w:t>
      </w:r>
      <w:del w:id="4029" w:author="Honnalore Steissberg" w:date="2021-08-23T11:11:00Z">
        <w:r w:rsidRPr="005E2061" w:rsidDel="005C6715">
          <w:rPr>
            <w:sz w:val="20"/>
          </w:rPr>
          <w:delText>3</w:delText>
        </w:r>
        <w:r w:rsidRPr="005E2061" w:rsidDel="005C6715">
          <w:rPr>
            <w:sz w:val="20"/>
            <w:vertAlign w:val="superscript"/>
          </w:rPr>
          <w:delText>rd</w:delText>
        </w:r>
        <w:r w:rsidRPr="005E2061" w:rsidDel="005C6715">
          <w:rPr>
            <w:sz w:val="20"/>
          </w:rPr>
          <w:delText xml:space="preserve"> </w:delText>
        </w:r>
      </w:del>
      <w:ins w:id="4030" w:author="Honnalore Steissberg" w:date="2021-08-23T11:11:00Z">
        <w:r w:rsidR="005C6715">
          <w:rPr>
            <w:sz w:val="20"/>
          </w:rPr>
          <w:t>third</w:t>
        </w:r>
        <w:r w:rsidR="005C6715" w:rsidRPr="005E2061">
          <w:rPr>
            <w:sz w:val="20"/>
          </w:rPr>
          <w:t xml:space="preserve"> </w:t>
        </w:r>
      </w:ins>
      <w:r w:rsidRPr="005E2061">
        <w:rPr>
          <w:sz w:val="20"/>
        </w:rPr>
        <w:t xml:space="preserve">fish group #3. In the Tecplot output for each grid point, the fish habitat criteria 1, 2, 3, or 100 (if outside the last range) is written to the Tecplot output file. You can </w:t>
      </w:r>
      <w:r w:rsidRPr="005E2061">
        <w:rPr>
          <w:sz w:val="20"/>
        </w:rPr>
        <w:lastRenderedPageBreak/>
        <w:t xml:space="preserve">then produce a dynamic movie of habitat areas that are optimal (1), suboptimal (2), </w:t>
      </w:r>
      <w:ins w:id="4031" w:author="Honnalore Steissberg" w:date="2021-08-23T11:12:00Z">
        <w:r w:rsidR="005C6715">
          <w:rPr>
            <w:sz w:val="20"/>
          </w:rPr>
          <w:t xml:space="preserve">or </w:t>
        </w:r>
      </w:ins>
      <w:r w:rsidRPr="005E2061">
        <w:rPr>
          <w:sz w:val="20"/>
        </w:rPr>
        <w:t xml:space="preserve">not optimal </w:t>
      </w:r>
      <w:ins w:id="4032" w:author="Honnalore Steissberg" w:date="2021-08-23T11:12:00Z">
        <w:r w:rsidR="005C6715">
          <w:rPr>
            <w:sz w:val="20"/>
          </w:rPr>
          <w:t xml:space="preserve">or </w:t>
        </w:r>
      </w:ins>
      <w:r w:rsidRPr="005E2061">
        <w:rPr>
          <w:sz w:val="20"/>
        </w:rPr>
        <w:t xml:space="preserve">perhaps lethal (3 to 100). An example is shown </w:t>
      </w:r>
      <w:r w:rsidR="002748FD">
        <w:rPr>
          <w:sz w:val="20"/>
        </w:rPr>
        <w:fldChar w:fldCharType="begin"/>
      </w:r>
      <w:r w:rsidR="002748FD">
        <w:rPr>
          <w:sz w:val="20"/>
        </w:rPr>
        <w:instrText xml:space="preserve"> REF _Ref13559398 \h </w:instrText>
      </w:r>
      <w:r w:rsidR="002748FD">
        <w:rPr>
          <w:sz w:val="20"/>
        </w:rPr>
      </w:r>
      <w:r w:rsidR="002748FD">
        <w:rPr>
          <w:sz w:val="20"/>
        </w:rPr>
        <w:fldChar w:fldCharType="separate"/>
      </w:r>
      <w:r w:rsidR="00795A65" w:rsidRPr="002748FD">
        <w:rPr>
          <w:sz w:val="20"/>
          <w:szCs w:val="18"/>
        </w:rPr>
        <w:t xml:space="preserve">Figure </w:t>
      </w:r>
      <w:r w:rsidR="00795A65">
        <w:rPr>
          <w:noProof/>
          <w:sz w:val="20"/>
          <w:szCs w:val="18"/>
        </w:rPr>
        <w:t>44</w:t>
      </w:r>
      <w:r w:rsidR="002748FD">
        <w:rPr>
          <w:sz w:val="20"/>
        </w:rPr>
        <w:fldChar w:fldCharType="end"/>
      </w:r>
      <w:r w:rsidR="002748FD">
        <w:rPr>
          <w:sz w:val="20"/>
        </w:rPr>
        <w:t xml:space="preserve"> </w:t>
      </w:r>
      <w:r w:rsidRPr="005E2061">
        <w:rPr>
          <w:sz w:val="20"/>
        </w:rPr>
        <w:t>for 5 criteria ranked from most favorable to least favorable.</w:t>
      </w:r>
    </w:p>
    <w:p w14:paraId="6D840399" w14:textId="77777777" w:rsidR="0038266B" w:rsidRPr="00B7030B" w:rsidRDefault="0038266B" w:rsidP="00462269">
      <w:pPr>
        <w:pStyle w:val="BodyText"/>
        <w:spacing w:after="0"/>
      </w:pPr>
    </w:p>
    <w:p w14:paraId="7C8AEFBA" w14:textId="77777777" w:rsidR="002748FD" w:rsidRDefault="0038266B" w:rsidP="002748FD">
      <w:pPr>
        <w:pStyle w:val="BodyText"/>
        <w:keepNext/>
        <w:spacing w:after="0"/>
      </w:pPr>
      <w:r w:rsidRPr="00B7030B">
        <w:rPr>
          <w:noProof/>
          <w:snapToGrid/>
        </w:rPr>
        <w:drawing>
          <wp:inline distT="0" distB="0" distL="0" distR="0" wp14:anchorId="29B60AFE" wp14:editId="47D07436">
            <wp:extent cx="5486400" cy="489712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BC51.tmp"/>
                    <pic:cNvPicPr/>
                  </pic:nvPicPr>
                  <pic:blipFill>
                    <a:blip r:embed="rId205">
                      <a:extLst>
                        <a:ext uri="{28A0092B-C50C-407E-A947-70E740481C1C}">
                          <a14:useLocalDpi xmlns:a14="http://schemas.microsoft.com/office/drawing/2010/main" val="0"/>
                        </a:ext>
                      </a:extLst>
                    </a:blip>
                    <a:stretch>
                      <a:fillRect/>
                    </a:stretch>
                  </pic:blipFill>
                  <pic:spPr>
                    <a:xfrm>
                      <a:off x="0" y="0"/>
                      <a:ext cx="5486400" cy="4897120"/>
                    </a:xfrm>
                    <a:prstGeom prst="rect">
                      <a:avLst/>
                    </a:prstGeom>
                  </pic:spPr>
                </pic:pic>
              </a:graphicData>
            </a:graphic>
          </wp:inline>
        </w:drawing>
      </w:r>
    </w:p>
    <w:p w14:paraId="791BA92E" w14:textId="5EF8CD92" w:rsidR="0038266B" w:rsidRPr="002748FD" w:rsidRDefault="002748FD" w:rsidP="00EE7164">
      <w:pPr>
        <w:pStyle w:val="Caption"/>
      </w:pPr>
      <w:bookmarkStart w:id="4033" w:name="_Ref13559398"/>
      <w:bookmarkStart w:id="4034" w:name="_Toc37942940"/>
      <w:r w:rsidRPr="002748FD">
        <w:t xml:space="preserve">Figure </w:t>
      </w:r>
      <w:r w:rsidR="00F812F1">
        <w:fldChar w:fldCharType="begin"/>
      </w:r>
      <w:r w:rsidR="00F812F1">
        <w:instrText xml:space="preserve"> SEQ Figure \* ARABIC </w:instrText>
      </w:r>
      <w:r w:rsidR="00F812F1">
        <w:fldChar w:fldCharType="separate"/>
      </w:r>
      <w:r w:rsidR="00795A65">
        <w:rPr>
          <w:noProof/>
        </w:rPr>
        <w:t>44</w:t>
      </w:r>
      <w:r w:rsidR="00F812F1">
        <w:rPr>
          <w:noProof/>
        </w:rPr>
        <w:fldChar w:fldCharType="end"/>
      </w:r>
      <w:bookmarkEnd w:id="4033"/>
      <w:r w:rsidRPr="002748FD">
        <w:t>. Example of contour plot of fish habitat zones using Tecplot.</w:t>
      </w:r>
      <w:bookmarkEnd w:id="4034"/>
    </w:p>
    <w:p w14:paraId="3536383B" w14:textId="77777777" w:rsidR="0038266B" w:rsidRPr="00B7030B" w:rsidRDefault="0038266B" w:rsidP="00462269">
      <w:pPr>
        <w:pStyle w:val="BodyText"/>
        <w:spacing w:after="0"/>
      </w:pPr>
    </w:p>
    <w:p w14:paraId="7C180646" w14:textId="77777777" w:rsidR="00ED1E2E" w:rsidRPr="005E2061" w:rsidRDefault="00ED1E2E" w:rsidP="00462269">
      <w:pPr>
        <w:pStyle w:val="BodyText"/>
        <w:spacing w:after="0"/>
        <w:rPr>
          <w:sz w:val="20"/>
        </w:rPr>
      </w:pPr>
      <w:r w:rsidRPr="005E2061">
        <w:rPr>
          <w:sz w:val="20"/>
        </w:rPr>
        <w:t>The steps to making a useful contour animation in TECPLOT are as follows:</w:t>
      </w:r>
    </w:p>
    <w:p w14:paraId="40B59946" w14:textId="77777777" w:rsidR="00ED1E2E" w:rsidRPr="005E2061" w:rsidRDefault="00ED1E2E" w:rsidP="00A955F4">
      <w:pPr>
        <w:pStyle w:val="BodyText"/>
        <w:numPr>
          <w:ilvl w:val="0"/>
          <w:numId w:val="24"/>
        </w:numPr>
        <w:spacing w:after="0"/>
        <w:rPr>
          <w:sz w:val="20"/>
        </w:rPr>
      </w:pPr>
      <w:r w:rsidRPr="005E2061">
        <w:rPr>
          <w:sz w:val="20"/>
        </w:rPr>
        <w:t>Import data (</w:t>
      </w:r>
      <w:proofErr w:type="spellStart"/>
      <w:r w:rsidRPr="005E2061">
        <w:rPr>
          <w:sz w:val="20"/>
        </w:rPr>
        <w:t>cpl.opt</w:t>
      </w:r>
      <w:proofErr w:type="spellEnd"/>
      <w:r w:rsidRPr="005E2061">
        <w:rPr>
          <w:sz w:val="20"/>
        </w:rPr>
        <w:t>) file into Tecplot using the Tecplot Data Loader</w:t>
      </w:r>
    </w:p>
    <w:p w14:paraId="11C5F75C" w14:textId="77777777" w:rsidR="00ED1E2E" w:rsidRPr="005E2061" w:rsidRDefault="00ED1E2E" w:rsidP="00A955F4">
      <w:pPr>
        <w:pStyle w:val="BodyText"/>
        <w:numPr>
          <w:ilvl w:val="0"/>
          <w:numId w:val="24"/>
        </w:numPr>
        <w:spacing w:after="0"/>
        <w:rPr>
          <w:sz w:val="20"/>
        </w:rPr>
      </w:pPr>
      <w:r w:rsidRPr="005E2061">
        <w:rPr>
          <w:sz w:val="20"/>
        </w:rPr>
        <w:t>Turn ON contours</w:t>
      </w:r>
    </w:p>
    <w:p w14:paraId="72AF5198" w14:textId="77777777" w:rsidR="00ED1E2E" w:rsidRPr="005E2061" w:rsidRDefault="00ED1E2E" w:rsidP="00A955F4">
      <w:pPr>
        <w:pStyle w:val="BodyText"/>
        <w:numPr>
          <w:ilvl w:val="0"/>
          <w:numId w:val="24"/>
        </w:numPr>
        <w:spacing w:after="0"/>
        <w:rPr>
          <w:sz w:val="20"/>
        </w:rPr>
      </w:pPr>
      <w:r w:rsidRPr="005E2061">
        <w:rPr>
          <w:sz w:val="20"/>
        </w:rPr>
        <w:t>Reset axes so that they are Independent (Tecplot default is dependent)</w:t>
      </w:r>
    </w:p>
    <w:p w14:paraId="4ADA37DE" w14:textId="77777777" w:rsidR="00ED1E2E" w:rsidRPr="005E2061" w:rsidRDefault="00ED1E2E" w:rsidP="00A955F4">
      <w:pPr>
        <w:pStyle w:val="BodyText"/>
        <w:numPr>
          <w:ilvl w:val="0"/>
          <w:numId w:val="24"/>
        </w:numPr>
        <w:spacing w:after="0"/>
        <w:rPr>
          <w:sz w:val="20"/>
        </w:rPr>
      </w:pPr>
      <w:r w:rsidRPr="005E2061">
        <w:rPr>
          <w:sz w:val="20"/>
        </w:rPr>
        <w:t>Turn on Value Blanking since any state variables outside the domain are set to -99. Set value blanking for temperature to any value less than 0.0.</w:t>
      </w:r>
    </w:p>
    <w:p w14:paraId="309E1F09" w14:textId="020C72DB" w:rsidR="00ED1E2E" w:rsidRPr="005E2061" w:rsidRDefault="00ED1E2E" w:rsidP="00A955F4">
      <w:pPr>
        <w:pStyle w:val="BodyText"/>
        <w:numPr>
          <w:ilvl w:val="0"/>
          <w:numId w:val="24"/>
        </w:numPr>
        <w:spacing w:after="0"/>
        <w:rPr>
          <w:sz w:val="20"/>
        </w:rPr>
      </w:pPr>
      <w:r w:rsidRPr="005E2061">
        <w:rPr>
          <w:sz w:val="20"/>
        </w:rPr>
        <w:t>Reset the contour intervals</w:t>
      </w:r>
      <w:ins w:id="4035" w:author="Honnalore Steissberg" w:date="2021-08-23T11:21:00Z">
        <w:r w:rsidR="00EE1ECB">
          <w:rPr>
            <w:sz w:val="20"/>
          </w:rPr>
          <w:t>,</w:t>
        </w:r>
      </w:ins>
      <w:r w:rsidRPr="005E2061">
        <w:rPr>
          <w:sz w:val="20"/>
        </w:rPr>
        <w:t xml:space="preserve"> since Tecplot automatically uses the -99 as its minimum data value. </w:t>
      </w:r>
    </w:p>
    <w:p w14:paraId="3D195883" w14:textId="77777777" w:rsidR="00ED1E2E" w:rsidRPr="005E2061" w:rsidRDefault="00ED1E2E" w:rsidP="00A955F4">
      <w:pPr>
        <w:pStyle w:val="BodyText"/>
        <w:numPr>
          <w:ilvl w:val="0"/>
          <w:numId w:val="24"/>
        </w:numPr>
        <w:spacing w:after="0"/>
        <w:rPr>
          <w:sz w:val="20"/>
        </w:rPr>
      </w:pPr>
      <w:r w:rsidRPr="005E2061">
        <w:rPr>
          <w:sz w:val="20"/>
        </w:rPr>
        <w:t>One can now go to the animation and view the zones (the model output frequency or time of output) to view the movie on screen or sent to an AVI or RM file.</w:t>
      </w:r>
    </w:p>
    <w:p w14:paraId="106574EE" w14:textId="77777777" w:rsidR="00ED1E2E" w:rsidRPr="005E2061" w:rsidRDefault="00ED1E2E" w:rsidP="00A955F4">
      <w:pPr>
        <w:pStyle w:val="BodyText"/>
        <w:numPr>
          <w:ilvl w:val="0"/>
          <w:numId w:val="24"/>
        </w:numPr>
        <w:spacing w:after="0"/>
        <w:rPr>
          <w:sz w:val="20"/>
        </w:rPr>
      </w:pPr>
      <w:r w:rsidRPr="005E2061">
        <w:rPr>
          <w:sz w:val="20"/>
        </w:rPr>
        <w:t>Adding vectors is also easy. Turn on vectors and choose U and W as the vector variables. You will have to adjust the arrowhead size and length of the vector until the arrows appear correctly.</w:t>
      </w:r>
    </w:p>
    <w:p w14:paraId="1F43920C" w14:textId="77777777" w:rsidR="00462269" w:rsidRPr="00B7030B" w:rsidRDefault="00462269">
      <w:pPr>
        <w:pStyle w:val="BodyText"/>
      </w:pPr>
    </w:p>
    <w:p w14:paraId="7E46AA0D" w14:textId="77777777" w:rsidR="00462269" w:rsidRPr="00B7030B" w:rsidRDefault="00462269">
      <w:pPr>
        <w:pStyle w:val="BodyText"/>
        <w:sectPr w:rsidR="00462269" w:rsidRPr="00B7030B" w:rsidSect="00983BA5">
          <w:headerReference w:type="even" r:id="rId206"/>
          <w:headerReference w:type="default" r:id="rId207"/>
          <w:footerReference w:type="even" r:id="rId208"/>
          <w:footerReference w:type="default" r:id="rId209"/>
          <w:endnotePr>
            <w:numFmt w:val="decimal"/>
          </w:endnotePr>
          <w:pgSz w:w="12240" w:h="15840" w:code="1"/>
          <w:pgMar w:top="1728" w:right="1440" w:bottom="1728" w:left="2160" w:header="1008" w:footer="1008" w:gutter="0"/>
          <w:paperSrc w:first="100" w:other="100"/>
          <w:cols w:space="720"/>
          <w:noEndnote/>
        </w:sectPr>
      </w:pPr>
    </w:p>
    <w:p w14:paraId="77F6B0CD" w14:textId="77777777" w:rsidR="0041037A" w:rsidRPr="00B7030B" w:rsidRDefault="0041037A">
      <w:pPr>
        <w:pStyle w:val="Heading3"/>
        <w:rPr>
          <w:rFonts w:asciiTheme="minorHAnsi" w:hAnsiTheme="minorHAnsi"/>
        </w:rPr>
      </w:pPr>
      <w:bookmarkStart w:id="4036" w:name="kinetic_flux_file"/>
      <w:bookmarkStart w:id="4037" w:name="_Toc41047943"/>
      <w:bookmarkEnd w:id="4036"/>
      <w:r w:rsidRPr="00B7030B">
        <w:rPr>
          <w:rFonts w:asciiTheme="minorHAnsi" w:hAnsiTheme="minorHAnsi"/>
        </w:rPr>
        <w:lastRenderedPageBreak/>
        <w:t>Kinetic Fluxes</w:t>
      </w:r>
      <w:bookmarkEnd w:id="4037"/>
    </w:p>
    <w:p w14:paraId="4DE9A0E2" w14:textId="03D8F2EB" w:rsidR="0041037A" w:rsidRDefault="0041037A">
      <w:pPr>
        <w:pStyle w:val="BodyText"/>
        <w:rPr>
          <w:sz w:val="20"/>
        </w:rPr>
      </w:pPr>
      <w:r w:rsidRPr="005E2061">
        <w:rPr>
          <w:sz w:val="20"/>
        </w:rPr>
        <w:t xml:space="preserve">The ability to compute kinetic fluxes </w:t>
      </w:r>
      <w:r w:rsidR="009D68AD" w:rsidRPr="005E2061">
        <w:rPr>
          <w:sz w:val="20"/>
        </w:rPr>
        <w:t xml:space="preserve">was </w:t>
      </w:r>
      <w:ins w:id="4038" w:author="Honnalore Steissberg" w:date="2021-08-23T11:24:00Z">
        <w:r w:rsidR="00F42AF9" w:rsidRPr="005E2061">
          <w:rPr>
            <w:sz w:val="20"/>
          </w:rPr>
          <w:t xml:space="preserve">first </w:t>
        </w:r>
      </w:ins>
      <w:r w:rsidR="009D68AD" w:rsidRPr="005E2061">
        <w:rPr>
          <w:sz w:val="20"/>
        </w:rPr>
        <w:t>introduced</w:t>
      </w:r>
      <w:del w:id="4039" w:author="Honnalore Steissberg" w:date="2021-08-23T11:24:00Z">
        <w:r w:rsidR="009D68AD" w:rsidRPr="005E2061" w:rsidDel="00F42AF9">
          <w:rPr>
            <w:sz w:val="20"/>
          </w:rPr>
          <w:delText xml:space="preserve"> first</w:delText>
        </w:r>
      </w:del>
      <w:r w:rsidR="009D68AD" w:rsidRPr="005E2061">
        <w:rPr>
          <w:sz w:val="20"/>
        </w:rPr>
        <w:t xml:space="preserve"> in Version 3.2</w:t>
      </w:r>
      <w:r w:rsidR="002748FD" w:rsidRPr="002748FD">
        <w:rPr>
          <w:sz w:val="20"/>
        </w:rPr>
        <w:t xml:space="preserve"> </w:t>
      </w:r>
      <w:r w:rsidR="002748FD">
        <w:rPr>
          <w:sz w:val="20"/>
        </w:rPr>
        <w:t xml:space="preserve">and </w:t>
      </w:r>
      <w:r w:rsidR="002748FD" w:rsidRPr="005E2061">
        <w:rPr>
          <w:sz w:val="20"/>
        </w:rPr>
        <w:t xml:space="preserve">is specified by setting the kinetic flux control variable </w:t>
      </w:r>
      <w:hyperlink w:anchor="fluxes" w:history="1">
        <w:r w:rsidR="002748FD" w:rsidRPr="005E2061">
          <w:rPr>
            <w:rStyle w:val="Hyperlink"/>
            <w:rFonts w:asciiTheme="minorHAnsi" w:hAnsiTheme="minorHAnsi"/>
          </w:rPr>
          <w:t>[</w:t>
        </w:r>
        <w:r w:rsidR="002748FD">
          <w:rPr>
            <w:rStyle w:val="Hyperlink"/>
            <w:rFonts w:asciiTheme="minorHAnsi" w:hAnsiTheme="minorHAnsi"/>
          </w:rPr>
          <w:t>FLXC</w:t>
        </w:r>
        <w:r w:rsidR="002748FD" w:rsidRPr="005E2061">
          <w:rPr>
            <w:rStyle w:val="Hyperlink"/>
            <w:rFonts w:asciiTheme="minorHAnsi" w:hAnsiTheme="minorHAnsi"/>
          </w:rPr>
          <w:t xml:space="preserve">] </w:t>
        </w:r>
      </w:hyperlink>
      <w:r w:rsidR="002748FD" w:rsidRPr="005E2061">
        <w:rPr>
          <w:sz w:val="20"/>
        </w:rPr>
        <w:t xml:space="preserve">to </w:t>
      </w:r>
      <w:r w:rsidR="002748FD">
        <w:rPr>
          <w:sz w:val="20"/>
        </w:rPr>
        <w:t>ON</w:t>
      </w:r>
      <w:r w:rsidR="002748FD" w:rsidRPr="005E2061">
        <w:rPr>
          <w:sz w:val="20"/>
        </w:rPr>
        <w:t>.</w:t>
      </w:r>
      <w:r w:rsidR="002748FD">
        <w:rPr>
          <w:sz w:val="20"/>
        </w:rPr>
        <w:t xml:space="preserve"> </w:t>
      </w:r>
      <w:r w:rsidRPr="005E2061">
        <w:rPr>
          <w:sz w:val="20"/>
        </w:rPr>
        <w:t>Two types of output are available. The first</w:t>
      </w:r>
      <w:r w:rsidR="002748FD">
        <w:rPr>
          <w:sz w:val="20"/>
        </w:rPr>
        <w:t xml:space="preserve"> flux output file</w:t>
      </w:r>
      <w:r w:rsidRPr="005E2061">
        <w:rPr>
          <w:sz w:val="20"/>
        </w:rPr>
        <w:t xml:space="preserve"> </w:t>
      </w:r>
      <w:r w:rsidR="002748FD">
        <w:rPr>
          <w:sz w:val="20"/>
        </w:rPr>
        <w:t xml:space="preserve">writes the fluxes at </w:t>
      </w:r>
      <w:r w:rsidRPr="005E2061">
        <w:rPr>
          <w:sz w:val="20"/>
        </w:rPr>
        <w:t xml:space="preserve">segments </w:t>
      </w:r>
      <w:r w:rsidR="002748FD">
        <w:rPr>
          <w:sz w:val="20"/>
        </w:rPr>
        <w:t>specified by</w:t>
      </w:r>
      <w:r w:rsidRPr="005E2061">
        <w:rPr>
          <w:sz w:val="20"/>
        </w:rPr>
        <w:t xml:space="preserve"> the snapshot segments </w:t>
      </w:r>
      <w:r w:rsidR="002748FD">
        <w:rPr>
          <w:sz w:val="20"/>
        </w:rPr>
        <w:t xml:space="preserve">[SNP] </w:t>
      </w:r>
      <w:r w:rsidRPr="005E2061">
        <w:rPr>
          <w:sz w:val="20"/>
        </w:rPr>
        <w:t>in the control file</w:t>
      </w:r>
      <w:r w:rsidR="002748FD">
        <w:rPr>
          <w:sz w:val="20"/>
        </w:rPr>
        <w:t xml:space="preserve">, </w:t>
      </w:r>
      <w:r w:rsidR="002748FD" w:rsidRPr="002748FD">
        <w:rPr>
          <w:b/>
          <w:bCs/>
          <w:sz w:val="20"/>
        </w:rPr>
        <w:t>w2_con.npt</w:t>
      </w:r>
      <w:r w:rsidR="008112E4">
        <w:rPr>
          <w:b/>
          <w:bCs/>
          <w:sz w:val="20"/>
        </w:rPr>
        <w:t xml:space="preserve"> </w:t>
      </w:r>
      <w:r w:rsidR="008112E4">
        <w:rPr>
          <w:sz w:val="20"/>
          <w:szCs w:val="18"/>
        </w:rPr>
        <w:t xml:space="preserve">(or </w:t>
      </w:r>
      <w:r w:rsidR="008112E4" w:rsidRPr="008112E4">
        <w:rPr>
          <w:b/>
          <w:bCs/>
          <w:sz w:val="20"/>
          <w:szCs w:val="18"/>
        </w:rPr>
        <w:t>w2_con.csv</w:t>
      </w:r>
      <w:r w:rsidR="008112E4">
        <w:rPr>
          <w:sz w:val="20"/>
          <w:szCs w:val="18"/>
        </w:rPr>
        <w:t>)</w:t>
      </w:r>
      <w:r w:rsidRPr="005E2061">
        <w:rPr>
          <w:sz w:val="20"/>
        </w:rPr>
        <w:t xml:space="preserve">. </w:t>
      </w:r>
      <w:r w:rsidR="002748FD">
        <w:rPr>
          <w:sz w:val="20"/>
        </w:rPr>
        <w:t>The model user specifies the file name, but it is a formatted text file similar to the snapshot file.</w:t>
      </w:r>
    </w:p>
    <w:p w14:paraId="16CDD40C" w14:textId="77777777" w:rsidR="00464FDD" w:rsidRDefault="00464FDD" w:rsidP="00464FDD">
      <w:pPr>
        <w:pStyle w:val="Example1"/>
        <w:rPr>
          <w:rFonts w:asciiTheme="minorHAnsi" w:hAnsiTheme="minorHAnsi"/>
        </w:rPr>
      </w:pPr>
      <w:r w:rsidRPr="00B7030B">
        <w:rPr>
          <w:rFonts w:asciiTheme="minorHAnsi" w:hAnsiTheme="minorHAnsi"/>
        </w:rPr>
        <w:t>EXAMPLE</w:t>
      </w:r>
      <w:r>
        <w:rPr>
          <w:rFonts w:asciiTheme="minorHAnsi" w:hAnsiTheme="minorHAnsi"/>
        </w:rPr>
        <w:t xml:space="preserve"> of formatted text output (similar to SNP file):</w:t>
      </w:r>
    </w:p>
    <w:p w14:paraId="714C90F2" w14:textId="77777777" w:rsidR="00464FDD" w:rsidRPr="00464FDD" w:rsidRDefault="00464FDD" w:rsidP="00464FDD">
      <w:pPr>
        <w:pStyle w:val="Examplebody"/>
      </w:pPr>
      <w:r>
        <w:rPr>
          <w:noProof/>
        </w:rPr>
        <w:drawing>
          <wp:inline distT="0" distB="0" distL="0" distR="0" wp14:anchorId="23070F77" wp14:editId="60E90585">
            <wp:extent cx="5486400" cy="145669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30957E.t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86400" cy="1456690"/>
                    </a:xfrm>
                    <a:prstGeom prst="rect">
                      <a:avLst/>
                    </a:prstGeom>
                  </pic:spPr>
                </pic:pic>
              </a:graphicData>
            </a:graphic>
          </wp:inline>
        </w:drawing>
      </w:r>
    </w:p>
    <w:p w14:paraId="216183C9" w14:textId="77777777" w:rsidR="00464FDD" w:rsidRDefault="00464FDD">
      <w:pPr>
        <w:pStyle w:val="BodyText"/>
        <w:rPr>
          <w:sz w:val="20"/>
        </w:rPr>
      </w:pPr>
    </w:p>
    <w:p w14:paraId="350970D7" w14:textId="49A726CF" w:rsidR="00464FDD" w:rsidRPr="005E2061" w:rsidRDefault="00464FDD" w:rsidP="00464FDD">
      <w:pPr>
        <w:pStyle w:val="BodyText"/>
        <w:rPr>
          <w:sz w:val="20"/>
        </w:rPr>
      </w:pPr>
      <w:r w:rsidRPr="005E2061">
        <w:rPr>
          <w:sz w:val="20"/>
        </w:rPr>
        <w:t>In addition</w:t>
      </w:r>
      <w:r>
        <w:rPr>
          <w:sz w:val="20"/>
        </w:rPr>
        <w:t>,</w:t>
      </w:r>
      <w:r w:rsidRPr="005E2061">
        <w:rPr>
          <w:sz w:val="20"/>
        </w:rPr>
        <w:t xml:space="preserve"> another output file </w:t>
      </w:r>
      <w:r>
        <w:rPr>
          <w:sz w:val="20"/>
        </w:rPr>
        <w:t xml:space="preserve">is written </w:t>
      </w:r>
      <w:r w:rsidRPr="005E2061">
        <w:rPr>
          <w:sz w:val="20"/>
        </w:rPr>
        <w:t>named internally in the model as “</w:t>
      </w:r>
      <w:r w:rsidRPr="002748FD">
        <w:rPr>
          <w:b/>
          <w:bCs/>
          <w:sz w:val="20"/>
        </w:rPr>
        <w:t>kflux_wb#.</w:t>
      </w:r>
      <w:r>
        <w:rPr>
          <w:b/>
          <w:bCs/>
          <w:sz w:val="20"/>
        </w:rPr>
        <w:t>csv</w:t>
      </w:r>
      <w:r w:rsidRPr="005E2061">
        <w:rPr>
          <w:sz w:val="20"/>
        </w:rPr>
        <w:t xml:space="preserve">” where # is the waterbody number is output for each waterbody. This sums up all the kinetic fluxes for all active cells at the frequency specified for the kinetic flux file (FLX FREQ). Output format is JDAY, ELTM (elapsed time over which fluxes are summed in days), </w:t>
      </w:r>
      <w:ins w:id="4040" w:author="Honnalore Steissberg" w:date="2021-08-23T11:27:00Z">
        <w:r w:rsidR="00C6154B">
          <w:rPr>
            <w:sz w:val="20"/>
          </w:rPr>
          <w:t xml:space="preserve">and </w:t>
        </w:r>
      </w:ins>
      <w:r w:rsidRPr="005E2061">
        <w:rPr>
          <w:sz w:val="20"/>
        </w:rPr>
        <w:t>each active kinetic flux term in kg/day. Example output is shown below.</w:t>
      </w:r>
    </w:p>
    <w:p w14:paraId="463AB222" w14:textId="77777777" w:rsidR="00464FDD" w:rsidRDefault="00464FDD" w:rsidP="00464FDD">
      <w:pPr>
        <w:pStyle w:val="Example1"/>
        <w:rPr>
          <w:rFonts w:asciiTheme="minorHAnsi" w:hAnsiTheme="minorHAnsi"/>
        </w:rPr>
      </w:pPr>
      <w:r w:rsidRPr="00B7030B">
        <w:rPr>
          <w:rFonts w:asciiTheme="minorHAnsi" w:hAnsiTheme="minorHAnsi"/>
        </w:rPr>
        <w:t>EXAMPLE</w:t>
      </w:r>
      <w:r>
        <w:rPr>
          <w:rFonts w:asciiTheme="minorHAnsi" w:hAnsiTheme="minorHAnsi"/>
        </w:rPr>
        <w:t xml:space="preserve"> of comma delimited csv text output:</w:t>
      </w:r>
    </w:p>
    <w:p w14:paraId="54D0ADDF" w14:textId="77777777" w:rsidR="00464FDD" w:rsidRDefault="00464FDD" w:rsidP="00464FDD">
      <w:pPr>
        <w:pStyle w:val="Examplebody"/>
      </w:pPr>
    </w:p>
    <w:p w14:paraId="64AB36F3" w14:textId="77777777" w:rsidR="00464FDD" w:rsidRPr="00464FDD" w:rsidRDefault="00464FDD" w:rsidP="00464FDD">
      <w:r>
        <w:rPr>
          <w:noProof/>
          <w:snapToGrid/>
        </w:rPr>
        <w:drawing>
          <wp:inline distT="0" distB="0" distL="0" distR="0" wp14:anchorId="6685AF7B" wp14:editId="31A9FEAA">
            <wp:extent cx="5833473" cy="1049215"/>
            <wp:effectExtent l="0" t="0" r="0" b="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304D7B.t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863624" cy="1054638"/>
                    </a:xfrm>
                    <a:prstGeom prst="rect">
                      <a:avLst/>
                    </a:prstGeom>
                  </pic:spPr>
                </pic:pic>
              </a:graphicData>
            </a:graphic>
          </wp:inline>
        </w:drawing>
      </w:r>
    </w:p>
    <w:p w14:paraId="1767FA8C" w14:textId="77777777" w:rsidR="00464FDD" w:rsidRDefault="00464FDD" w:rsidP="00464FDD">
      <w:pPr>
        <w:pStyle w:val="BodyText"/>
        <w:spacing w:after="0"/>
      </w:pPr>
    </w:p>
    <w:p w14:paraId="0B03806A" w14:textId="77777777" w:rsidR="00464FDD" w:rsidRPr="005E2061" w:rsidRDefault="00464FDD" w:rsidP="00464FDD">
      <w:pPr>
        <w:pStyle w:val="BodyText"/>
        <w:rPr>
          <w:sz w:val="20"/>
        </w:rPr>
      </w:pPr>
      <w:r w:rsidRPr="005E2061">
        <w:rPr>
          <w:sz w:val="20"/>
        </w:rPr>
        <w:t>Hence, the fluxes at JDAY=</w:t>
      </w:r>
      <w:r>
        <w:rPr>
          <w:sz w:val="20"/>
        </w:rPr>
        <w:t>4387.0</w:t>
      </w:r>
      <w:r w:rsidRPr="005E2061">
        <w:rPr>
          <w:sz w:val="20"/>
        </w:rPr>
        <w:t xml:space="preserve"> above represent the sum of all fluxes between JD </w:t>
      </w:r>
      <w:r>
        <w:rPr>
          <w:sz w:val="20"/>
        </w:rPr>
        <w:t>4385.5</w:t>
      </w:r>
      <w:r w:rsidRPr="005E2061">
        <w:rPr>
          <w:sz w:val="20"/>
        </w:rPr>
        <w:t xml:space="preserve"> and JD </w:t>
      </w:r>
      <w:r>
        <w:rPr>
          <w:sz w:val="20"/>
        </w:rPr>
        <w:t>4387.0</w:t>
      </w:r>
      <w:r w:rsidRPr="005E2061">
        <w:rPr>
          <w:sz w:val="20"/>
        </w:rPr>
        <w:t xml:space="preserve"> over the ELTM of </w:t>
      </w:r>
      <w:r>
        <w:rPr>
          <w:sz w:val="20"/>
        </w:rPr>
        <w:t>1</w:t>
      </w:r>
      <w:r w:rsidRPr="005E2061">
        <w:rPr>
          <w:sz w:val="20"/>
        </w:rPr>
        <w:t>.5 days.</w:t>
      </w:r>
    </w:p>
    <w:p w14:paraId="206214C9" w14:textId="77777777" w:rsidR="00464FDD" w:rsidRDefault="00464FDD">
      <w:pPr>
        <w:pStyle w:val="BodyText"/>
        <w:rPr>
          <w:sz w:val="20"/>
        </w:rPr>
        <w:sectPr w:rsidR="00464FDD" w:rsidSect="005B32A3">
          <w:headerReference w:type="even" r:id="rId212"/>
          <w:headerReference w:type="default" r:id="rId213"/>
          <w:footerReference w:type="even" r:id="rId214"/>
          <w:footerReference w:type="default" r:id="rId215"/>
          <w:endnotePr>
            <w:numFmt w:val="decimal"/>
          </w:endnotePr>
          <w:pgSz w:w="12240" w:h="15840" w:code="1"/>
          <w:pgMar w:top="1728" w:right="1440" w:bottom="1728" w:left="2160" w:header="1008" w:footer="1008" w:gutter="0"/>
          <w:paperSrc w:first="100" w:other="100"/>
          <w:cols w:space="720"/>
          <w:noEndnote/>
        </w:sectPr>
      </w:pPr>
      <w:r>
        <w:rPr>
          <w:sz w:val="20"/>
        </w:rPr>
        <w:t xml:space="preserve">The list of available fluxes that can be specified are shown below.  Some are automatically turned ON when different processes are active (for example 121-135 are turned ON when sediment diagenesis is ON and FLXC is ON). Currently, numbers 1-73 can be toggled ON/OFF by the model user. The other numbers are reserved for future </w:t>
      </w:r>
      <w:r w:rsidR="00B443E2">
        <w:rPr>
          <w:sz w:val="20"/>
        </w:rPr>
        <w:t>use but have not been activated.</w:t>
      </w:r>
    </w:p>
    <w:tbl>
      <w:tblPr>
        <w:tblStyle w:val="TableGrid"/>
        <w:tblW w:w="4401" w:type="dxa"/>
        <w:tblLook w:val="04A0" w:firstRow="1" w:lastRow="0" w:firstColumn="1" w:lastColumn="0" w:noHBand="0" w:noVBand="1"/>
      </w:tblPr>
      <w:tblGrid>
        <w:gridCol w:w="512"/>
        <w:gridCol w:w="1443"/>
        <w:gridCol w:w="2446"/>
      </w:tblGrid>
      <w:tr w:rsidR="00B02BC2" w:rsidRPr="00B02BC2" w14:paraId="7AB60F65" w14:textId="77777777" w:rsidTr="00B443E2">
        <w:trPr>
          <w:trHeight w:val="20"/>
        </w:trPr>
        <w:tc>
          <w:tcPr>
            <w:tcW w:w="512" w:type="dxa"/>
            <w:noWrap/>
            <w:hideMark/>
          </w:tcPr>
          <w:p w14:paraId="6DC43849" w14:textId="77777777" w:rsidR="00B02BC2" w:rsidRPr="00B02BC2" w:rsidRDefault="00B02BC2" w:rsidP="00B02BC2">
            <w:pPr>
              <w:pStyle w:val="BodyText"/>
              <w:spacing w:after="120"/>
              <w:rPr>
                <w:rFonts w:ascii="Arial" w:hAnsi="Arial" w:cs="Arial"/>
                <w:b/>
                <w:bCs/>
                <w:sz w:val="16"/>
                <w:szCs w:val="18"/>
              </w:rPr>
            </w:pPr>
            <w:r w:rsidRPr="00B02BC2">
              <w:rPr>
                <w:rFonts w:ascii="Arial" w:hAnsi="Arial" w:cs="Arial"/>
                <w:b/>
                <w:bCs/>
                <w:sz w:val="16"/>
                <w:szCs w:val="18"/>
              </w:rPr>
              <w:t>#</w:t>
            </w:r>
          </w:p>
        </w:tc>
        <w:tc>
          <w:tcPr>
            <w:tcW w:w="1443" w:type="dxa"/>
            <w:noWrap/>
            <w:hideMark/>
          </w:tcPr>
          <w:p w14:paraId="1BB03D7C" w14:textId="77777777" w:rsidR="00B02BC2" w:rsidRPr="00B02BC2" w:rsidRDefault="00B02BC2" w:rsidP="00B02BC2">
            <w:pPr>
              <w:pStyle w:val="BodyText"/>
              <w:spacing w:after="120"/>
              <w:rPr>
                <w:rFonts w:ascii="Arial" w:hAnsi="Arial" w:cs="Arial"/>
                <w:b/>
                <w:bCs/>
                <w:sz w:val="16"/>
                <w:szCs w:val="18"/>
              </w:rPr>
            </w:pPr>
            <w:r w:rsidRPr="00B02BC2">
              <w:rPr>
                <w:rFonts w:ascii="Arial" w:hAnsi="Arial" w:cs="Arial"/>
                <w:b/>
                <w:bCs/>
                <w:sz w:val="16"/>
                <w:szCs w:val="18"/>
              </w:rPr>
              <w:t>Short name for output</w:t>
            </w:r>
          </w:p>
        </w:tc>
        <w:tc>
          <w:tcPr>
            <w:tcW w:w="2446" w:type="dxa"/>
            <w:tcBorders>
              <w:bottom w:val="single" w:sz="4" w:space="0" w:color="auto"/>
            </w:tcBorders>
            <w:noWrap/>
            <w:hideMark/>
          </w:tcPr>
          <w:p w14:paraId="5333865A" w14:textId="77777777" w:rsidR="00B02BC2" w:rsidRPr="00B02BC2" w:rsidRDefault="00B02BC2" w:rsidP="00B02BC2">
            <w:pPr>
              <w:pStyle w:val="BodyText"/>
              <w:spacing w:after="120"/>
              <w:rPr>
                <w:rFonts w:ascii="Arial" w:hAnsi="Arial" w:cs="Arial"/>
                <w:b/>
                <w:bCs/>
                <w:sz w:val="16"/>
                <w:szCs w:val="18"/>
              </w:rPr>
            </w:pPr>
            <w:r w:rsidRPr="00B02BC2">
              <w:rPr>
                <w:rFonts w:ascii="Arial" w:hAnsi="Arial" w:cs="Arial"/>
                <w:b/>
                <w:bCs/>
                <w:sz w:val="16"/>
                <w:szCs w:val="18"/>
              </w:rPr>
              <w:t>Description (long name)</w:t>
            </w:r>
          </w:p>
        </w:tc>
      </w:tr>
      <w:tr w:rsidR="00B02BC2" w:rsidRPr="00B02BC2" w14:paraId="67C187F0" w14:textId="77777777" w:rsidTr="00B443E2">
        <w:trPr>
          <w:trHeight w:val="20"/>
        </w:trPr>
        <w:tc>
          <w:tcPr>
            <w:tcW w:w="512" w:type="dxa"/>
            <w:noWrap/>
            <w:hideMark/>
          </w:tcPr>
          <w:p w14:paraId="35799AB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w:t>
            </w:r>
          </w:p>
        </w:tc>
        <w:tc>
          <w:tcPr>
            <w:tcW w:w="1443" w:type="dxa"/>
            <w:noWrap/>
            <w:hideMark/>
          </w:tcPr>
          <w:p w14:paraId="15303BA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TISSIN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66DA78B" w14:textId="77777777" w:rsidR="00B02BC2" w:rsidRPr="00B02BC2" w:rsidRDefault="00B02BC2" w:rsidP="00B02BC2">
            <w:pPr>
              <w:rPr>
                <w:rFonts w:ascii="Arial" w:hAnsi="Arial" w:cs="Arial"/>
                <w:snapToGrid/>
                <w:color w:val="000000"/>
                <w:sz w:val="16"/>
                <w:szCs w:val="16"/>
              </w:rPr>
            </w:pPr>
            <w:r w:rsidRPr="00B02BC2">
              <w:rPr>
                <w:rFonts w:ascii="Arial" w:hAnsi="Arial" w:cs="Arial"/>
                <w:color w:val="000000"/>
                <w:sz w:val="16"/>
                <w:szCs w:val="16"/>
              </w:rPr>
              <w:t xml:space="preserve">TISS settling in - source, kg/day  </w:t>
            </w:r>
          </w:p>
        </w:tc>
      </w:tr>
      <w:tr w:rsidR="00B02BC2" w:rsidRPr="00B02BC2" w14:paraId="23F76FA1" w14:textId="77777777" w:rsidTr="00B443E2">
        <w:trPr>
          <w:trHeight w:val="20"/>
        </w:trPr>
        <w:tc>
          <w:tcPr>
            <w:tcW w:w="512" w:type="dxa"/>
            <w:noWrap/>
            <w:hideMark/>
          </w:tcPr>
          <w:p w14:paraId="0688F98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w:t>
            </w:r>
          </w:p>
        </w:tc>
        <w:tc>
          <w:tcPr>
            <w:tcW w:w="1443" w:type="dxa"/>
            <w:noWrap/>
            <w:hideMark/>
          </w:tcPr>
          <w:p w14:paraId="4FDA574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TISSOUT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652724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TISS settling out - sink, kg/day   </w:t>
            </w:r>
          </w:p>
        </w:tc>
      </w:tr>
      <w:tr w:rsidR="00B02BC2" w:rsidRPr="00B02BC2" w14:paraId="47B086AF" w14:textId="77777777" w:rsidTr="00B443E2">
        <w:trPr>
          <w:trHeight w:val="20"/>
        </w:trPr>
        <w:tc>
          <w:tcPr>
            <w:tcW w:w="512" w:type="dxa"/>
            <w:noWrap/>
            <w:hideMark/>
          </w:tcPr>
          <w:p w14:paraId="668238C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w:t>
            </w:r>
          </w:p>
        </w:tc>
        <w:tc>
          <w:tcPr>
            <w:tcW w:w="1443" w:type="dxa"/>
            <w:noWrap/>
            <w:hideMark/>
          </w:tcPr>
          <w:p w14:paraId="2CC9C4A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PO4AR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388F1C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algal respiration - source, kg/day      </w:t>
            </w:r>
          </w:p>
        </w:tc>
      </w:tr>
      <w:tr w:rsidR="00B02BC2" w:rsidRPr="00B02BC2" w14:paraId="3FB65C5E" w14:textId="77777777" w:rsidTr="00B443E2">
        <w:trPr>
          <w:trHeight w:val="20"/>
        </w:trPr>
        <w:tc>
          <w:tcPr>
            <w:tcW w:w="512" w:type="dxa"/>
            <w:noWrap/>
            <w:hideMark/>
          </w:tcPr>
          <w:p w14:paraId="5A2BB92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w:t>
            </w:r>
          </w:p>
        </w:tc>
        <w:tc>
          <w:tcPr>
            <w:tcW w:w="1443" w:type="dxa"/>
            <w:noWrap/>
            <w:hideMark/>
          </w:tcPr>
          <w:p w14:paraId="5A6B9F6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DCF2B2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algal growth - sink, kg/day    </w:t>
            </w:r>
          </w:p>
        </w:tc>
      </w:tr>
      <w:tr w:rsidR="00B02BC2" w:rsidRPr="00B02BC2" w14:paraId="351313F7" w14:textId="77777777" w:rsidTr="00B443E2">
        <w:trPr>
          <w:trHeight w:val="20"/>
        </w:trPr>
        <w:tc>
          <w:tcPr>
            <w:tcW w:w="512" w:type="dxa"/>
            <w:noWrap/>
            <w:hideMark/>
          </w:tcPr>
          <w:p w14:paraId="520251C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lastRenderedPageBreak/>
              <w:t>5</w:t>
            </w:r>
          </w:p>
        </w:tc>
        <w:tc>
          <w:tcPr>
            <w:tcW w:w="1443" w:type="dxa"/>
            <w:noWrap/>
            <w:hideMark/>
          </w:tcPr>
          <w:p w14:paraId="3E08DC2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4F34E6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algal net- source/sink, kg/day </w:t>
            </w:r>
          </w:p>
        </w:tc>
      </w:tr>
      <w:tr w:rsidR="00B02BC2" w:rsidRPr="00B02BC2" w14:paraId="71B0EE9D" w14:textId="77777777" w:rsidTr="00B443E2">
        <w:trPr>
          <w:trHeight w:val="20"/>
        </w:trPr>
        <w:tc>
          <w:tcPr>
            <w:tcW w:w="512" w:type="dxa"/>
            <w:noWrap/>
            <w:hideMark/>
          </w:tcPr>
          <w:p w14:paraId="37F1C91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w:t>
            </w:r>
          </w:p>
        </w:tc>
        <w:tc>
          <w:tcPr>
            <w:tcW w:w="1443" w:type="dxa"/>
            <w:noWrap/>
            <w:hideMark/>
          </w:tcPr>
          <w:p w14:paraId="51BB5EF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PO4ER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C367EF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epiphyton respiration - source, kg/day  </w:t>
            </w:r>
          </w:p>
        </w:tc>
      </w:tr>
      <w:tr w:rsidR="00B02BC2" w:rsidRPr="00B02BC2" w14:paraId="3D614CA9" w14:textId="77777777" w:rsidTr="00B443E2">
        <w:trPr>
          <w:trHeight w:val="20"/>
        </w:trPr>
        <w:tc>
          <w:tcPr>
            <w:tcW w:w="512" w:type="dxa"/>
            <w:noWrap/>
            <w:hideMark/>
          </w:tcPr>
          <w:p w14:paraId="2BBF020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w:t>
            </w:r>
          </w:p>
        </w:tc>
        <w:tc>
          <w:tcPr>
            <w:tcW w:w="1443" w:type="dxa"/>
            <w:noWrap/>
            <w:hideMark/>
          </w:tcPr>
          <w:p w14:paraId="59BDD6A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2DFC3A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PO4 epiphyton growth - sink, kg/day</w:t>
            </w:r>
          </w:p>
        </w:tc>
      </w:tr>
      <w:tr w:rsidR="00B02BC2" w:rsidRPr="00B02BC2" w14:paraId="0340C1A6" w14:textId="77777777" w:rsidTr="00B443E2">
        <w:trPr>
          <w:trHeight w:val="20"/>
        </w:trPr>
        <w:tc>
          <w:tcPr>
            <w:tcW w:w="512" w:type="dxa"/>
            <w:noWrap/>
            <w:hideMark/>
          </w:tcPr>
          <w:p w14:paraId="58C6C05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w:t>
            </w:r>
          </w:p>
        </w:tc>
        <w:tc>
          <w:tcPr>
            <w:tcW w:w="1443" w:type="dxa"/>
            <w:noWrap/>
            <w:hideMark/>
          </w:tcPr>
          <w:p w14:paraId="5BCCC3D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PO4EP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9829FF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epiphyton net- source/sink, kg/day      </w:t>
            </w:r>
          </w:p>
        </w:tc>
      </w:tr>
      <w:tr w:rsidR="00B02BC2" w:rsidRPr="00B02BC2" w14:paraId="538149C6" w14:textId="77777777" w:rsidTr="00B443E2">
        <w:trPr>
          <w:trHeight w:val="20"/>
        </w:trPr>
        <w:tc>
          <w:tcPr>
            <w:tcW w:w="512" w:type="dxa"/>
            <w:noWrap/>
            <w:hideMark/>
          </w:tcPr>
          <w:p w14:paraId="66519FC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w:t>
            </w:r>
          </w:p>
        </w:tc>
        <w:tc>
          <w:tcPr>
            <w:tcW w:w="1443" w:type="dxa"/>
            <w:noWrap/>
            <w:hideMark/>
          </w:tcPr>
          <w:p w14:paraId="646B37A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04433BB"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POM decay - source, kg/day     </w:t>
            </w:r>
          </w:p>
        </w:tc>
      </w:tr>
      <w:tr w:rsidR="00B02BC2" w:rsidRPr="00B02BC2" w14:paraId="58BCB78D" w14:textId="77777777" w:rsidTr="00B443E2">
        <w:trPr>
          <w:trHeight w:val="20"/>
        </w:trPr>
        <w:tc>
          <w:tcPr>
            <w:tcW w:w="512" w:type="dxa"/>
            <w:noWrap/>
            <w:hideMark/>
          </w:tcPr>
          <w:p w14:paraId="21F81DA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w:t>
            </w:r>
          </w:p>
        </w:tc>
        <w:tc>
          <w:tcPr>
            <w:tcW w:w="1443" w:type="dxa"/>
            <w:noWrap/>
            <w:hideMark/>
          </w:tcPr>
          <w:p w14:paraId="4696670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PO4DOM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2FB962B"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DOM decay - source, kg/day     </w:t>
            </w:r>
          </w:p>
        </w:tc>
      </w:tr>
      <w:tr w:rsidR="00B02BC2" w:rsidRPr="00B02BC2" w14:paraId="511A30D8" w14:textId="77777777" w:rsidTr="00B443E2">
        <w:trPr>
          <w:trHeight w:val="20"/>
        </w:trPr>
        <w:tc>
          <w:tcPr>
            <w:tcW w:w="512" w:type="dxa"/>
            <w:noWrap/>
            <w:hideMark/>
          </w:tcPr>
          <w:p w14:paraId="5ADA847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w:t>
            </w:r>
          </w:p>
        </w:tc>
        <w:tc>
          <w:tcPr>
            <w:tcW w:w="1443" w:type="dxa"/>
            <w:noWrap/>
            <w:hideMark/>
          </w:tcPr>
          <w:p w14:paraId="0C17FCA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F447A7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OM decay - source, kg/day      </w:t>
            </w:r>
          </w:p>
        </w:tc>
      </w:tr>
      <w:tr w:rsidR="00B02BC2" w:rsidRPr="00B02BC2" w14:paraId="1C123DB3" w14:textId="77777777" w:rsidTr="00B443E2">
        <w:trPr>
          <w:trHeight w:val="20"/>
        </w:trPr>
        <w:tc>
          <w:tcPr>
            <w:tcW w:w="512" w:type="dxa"/>
            <w:noWrap/>
            <w:hideMark/>
          </w:tcPr>
          <w:p w14:paraId="74D0A89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w:t>
            </w:r>
          </w:p>
        </w:tc>
        <w:tc>
          <w:tcPr>
            <w:tcW w:w="1443" w:type="dxa"/>
            <w:noWrap/>
            <w:hideMark/>
          </w:tcPr>
          <w:p w14:paraId="03E12FD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0F5AD9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PO4 sediment decay - source, kg/day</w:t>
            </w:r>
          </w:p>
        </w:tc>
      </w:tr>
      <w:tr w:rsidR="00B02BC2" w:rsidRPr="00B02BC2" w14:paraId="65224DCC" w14:textId="77777777" w:rsidTr="00B443E2">
        <w:trPr>
          <w:trHeight w:val="20"/>
        </w:trPr>
        <w:tc>
          <w:tcPr>
            <w:tcW w:w="512" w:type="dxa"/>
            <w:noWrap/>
            <w:hideMark/>
          </w:tcPr>
          <w:p w14:paraId="02D5B19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w:t>
            </w:r>
          </w:p>
        </w:tc>
        <w:tc>
          <w:tcPr>
            <w:tcW w:w="1443" w:type="dxa"/>
            <w:noWrap/>
            <w:hideMark/>
          </w:tcPr>
          <w:p w14:paraId="5B0B35E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PO4SOD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8202B1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SOD release - source, kg/day   </w:t>
            </w:r>
          </w:p>
        </w:tc>
      </w:tr>
      <w:tr w:rsidR="00B02BC2" w:rsidRPr="00B02BC2" w14:paraId="18BC71FD" w14:textId="77777777" w:rsidTr="00B443E2">
        <w:trPr>
          <w:trHeight w:val="20"/>
        </w:trPr>
        <w:tc>
          <w:tcPr>
            <w:tcW w:w="512" w:type="dxa"/>
            <w:noWrap/>
            <w:hideMark/>
          </w:tcPr>
          <w:p w14:paraId="700F84A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14</w:t>
            </w:r>
          </w:p>
        </w:tc>
        <w:tc>
          <w:tcPr>
            <w:tcW w:w="1443" w:type="dxa"/>
            <w:noWrap/>
            <w:hideMark/>
          </w:tcPr>
          <w:p w14:paraId="1E60793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6182E7D" w14:textId="4689A87E"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net </w:t>
            </w:r>
            <w:del w:id="4041" w:author="Honnalore Steissberg" w:date="2021-08-23T14:34:00Z">
              <w:r w:rsidRPr="00B02BC2" w:rsidDel="00754C78">
                <w:rPr>
                  <w:rFonts w:ascii="Arial" w:hAnsi="Arial" w:cs="Arial"/>
                  <w:color w:val="000000"/>
                  <w:sz w:val="16"/>
                  <w:szCs w:val="16"/>
                </w:rPr>
                <w:delText>settling  -</w:delText>
              </w:r>
            </w:del>
            <w:ins w:id="4042" w:author="Honnalore Steissberg" w:date="2021-08-23T14:34:00Z">
              <w:r w:rsidR="00754C78" w:rsidRPr="00B02BC2">
                <w:rPr>
                  <w:rFonts w:ascii="Arial" w:hAnsi="Arial" w:cs="Arial"/>
                  <w:color w:val="000000"/>
                  <w:sz w:val="16"/>
                  <w:szCs w:val="16"/>
                </w:rPr>
                <w:t>settling -</w:t>
              </w:r>
            </w:ins>
            <w:r w:rsidRPr="00B02BC2">
              <w:rPr>
                <w:rFonts w:ascii="Arial" w:hAnsi="Arial" w:cs="Arial"/>
                <w:color w:val="000000"/>
                <w:sz w:val="16"/>
                <w:szCs w:val="16"/>
              </w:rPr>
              <w:t xml:space="preserve"> source/sink, kg/day     </w:t>
            </w:r>
          </w:p>
        </w:tc>
      </w:tr>
      <w:tr w:rsidR="00B02BC2" w:rsidRPr="00B02BC2" w14:paraId="7F276FB7" w14:textId="77777777" w:rsidTr="00B443E2">
        <w:trPr>
          <w:trHeight w:val="20"/>
        </w:trPr>
        <w:tc>
          <w:tcPr>
            <w:tcW w:w="512" w:type="dxa"/>
            <w:noWrap/>
            <w:hideMark/>
          </w:tcPr>
          <w:p w14:paraId="106DC51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15</w:t>
            </w:r>
          </w:p>
        </w:tc>
        <w:tc>
          <w:tcPr>
            <w:tcW w:w="1443" w:type="dxa"/>
            <w:noWrap/>
            <w:hideMark/>
          </w:tcPr>
          <w:p w14:paraId="5E2DBB9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NH4NITR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B82ACA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nitrification - sink, kg/day   </w:t>
            </w:r>
          </w:p>
        </w:tc>
      </w:tr>
      <w:tr w:rsidR="00B02BC2" w:rsidRPr="00B02BC2" w14:paraId="6716970A" w14:textId="77777777" w:rsidTr="00B443E2">
        <w:trPr>
          <w:trHeight w:val="20"/>
        </w:trPr>
        <w:tc>
          <w:tcPr>
            <w:tcW w:w="512" w:type="dxa"/>
            <w:noWrap/>
            <w:hideMark/>
          </w:tcPr>
          <w:p w14:paraId="26F5BDE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16</w:t>
            </w:r>
          </w:p>
        </w:tc>
        <w:tc>
          <w:tcPr>
            <w:tcW w:w="1443" w:type="dxa"/>
            <w:noWrap/>
            <w:hideMark/>
          </w:tcPr>
          <w:p w14:paraId="3C82716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NH4AR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34632C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algal respiration - source, kg/day      </w:t>
            </w:r>
          </w:p>
        </w:tc>
      </w:tr>
      <w:tr w:rsidR="00B02BC2" w:rsidRPr="00B02BC2" w14:paraId="35A8C1F7" w14:textId="77777777" w:rsidTr="00B443E2">
        <w:trPr>
          <w:trHeight w:val="20"/>
        </w:trPr>
        <w:tc>
          <w:tcPr>
            <w:tcW w:w="512" w:type="dxa"/>
            <w:noWrap/>
            <w:hideMark/>
          </w:tcPr>
          <w:p w14:paraId="68AD54F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17</w:t>
            </w:r>
          </w:p>
        </w:tc>
        <w:tc>
          <w:tcPr>
            <w:tcW w:w="1443" w:type="dxa"/>
            <w:noWrap/>
            <w:hideMark/>
          </w:tcPr>
          <w:p w14:paraId="5CA25F8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C36996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algal growth - sink, kg/day    </w:t>
            </w:r>
          </w:p>
        </w:tc>
      </w:tr>
      <w:tr w:rsidR="00B02BC2" w:rsidRPr="00B02BC2" w14:paraId="4169FAF5" w14:textId="77777777" w:rsidTr="00B443E2">
        <w:trPr>
          <w:trHeight w:val="20"/>
        </w:trPr>
        <w:tc>
          <w:tcPr>
            <w:tcW w:w="512" w:type="dxa"/>
            <w:noWrap/>
            <w:hideMark/>
          </w:tcPr>
          <w:p w14:paraId="2625F2A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18</w:t>
            </w:r>
          </w:p>
        </w:tc>
        <w:tc>
          <w:tcPr>
            <w:tcW w:w="1443" w:type="dxa"/>
            <w:noWrap/>
            <w:hideMark/>
          </w:tcPr>
          <w:p w14:paraId="18D9D26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76A3B1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algal net - source/sink, kg/day</w:t>
            </w:r>
          </w:p>
        </w:tc>
      </w:tr>
      <w:tr w:rsidR="00B02BC2" w:rsidRPr="00B02BC2" w14:paraId="507BD003" w14:textId="77777777" w:rsidTr="00B443E2">
        <w:trPr>
          <w:trHeight w:val="20"/>
        </w:trPr>
        <w:tc>
          <w:tcPr>
            <w:tcW w:w="512" w:type="dxa"/>
            <w:noWrap/>
            <w:hideMark/>
          </w:tcPr>
          <w:p w14:paraId="19CD70E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19</w:t>
            </w:r>
          </w:p>
        </w:tc>
        <w:tc>
          <w:tcPr>
            <w:tcW w:w="1443" w:type="dxa"/>
            <w:noWrap/>
            <w:hideMark/>
          </w:tcPr>
          <w:p w14:paraId="797231D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NH4ER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CEE63E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epiphyton respiration - source, kg/day  </w:t>
            </w:r>
          </w:p>
        </w:tc>
      </w:tr>
      <w:tr w:rsidR="00B02BC2" w:rsidRPr="00B02BC2" w14:paraId="036DC60B" w14:textId="77777777" w:rsidTr="00B443E2">
        <w:trPr>
          <w:trHeight w:val="20"/>
        </w:trPr>
        <w:tc>
          <w:tcPr>
            <w:tcW w:w="512" w:type="dxa"/>
            <w:noWrap/>
            <w:hideMark/>
          </w:tcPr>
          <w:p w14:paraId="38E7F24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20</w:t>
            </w:r>
          </w:p>
        </w:tc>
        <w:tc>
          <w:tcPr>
            <w:tcW w:w="1443" w:type="dxa"/>
            <w:noWrap/>
            <w:hideMark/>
          </w:tcPr>
          <w:p w14:paraId="3546A34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1F29C9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epiphyton growth - sink, kg/day</w:t>
            </w:r>
          </w:p>
        </w:tc>
      </w:tr>
      <w:tr w:rsidR="00B02BC2" w:rsidRPr="00B02BC2" w14:paraId="3AE29238" w14:textId="77777777" w:rsidTr="00B443E2">
        <w:trPr>
          <w:trHeight w:val="20"/>
        </w:trPr>
        <w:tc>
          <w:tcPr>
            <w:tcW w:w="512" w:type="dxa"/>
            <w:noWrap/>
            <w:hideMark/>
          </w:tcPr>
          <w:p w14:paraId="2553333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21</w:t>
            </w:r>
          </w:p>
        </w:tc>
        <w:tc>
          <w:tcPr>
            <w:tcW w:w="1443" w:type="dxa"/>
            <w:noWrap/>
            <w:hideMark/>
          </w:tcPr>
          <w:p w14:paraId="03E1A18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NH4EP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1FF516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epiphyton net - source/sink, kg/day     </w:t>
            </w:r>
          </w:p>
        </w:tc>
      </w:tr>
      <w:tr w:rsidR="00B02BC2" w:rsidRPr="00B02BC2" w14:paraId="4E3BFC87" w14:textId="77777777" w:rsidTr="00B443E2">
        <w:trPr>
          <w:trHeight w:val="20"/>
        </w:trPr>
        <w:tc>
          <w:tcPr>
            <w:tcW w:w="512" w:type="dxa"/>
            <w:noWrap/>
            <w:hideMark/>
          </w:tcPr>
          <w:p w14:paraId="211031D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22</w:t>
            </w:r>
          </w:p>
        </w:tc>
        <w:tc>
          <w:tcPr>
            <w:tcW w:w="1443" w:type="dxa"/>
            <w:noWrap/>
            <w:hideMark/>
          </w:tcPr>
          <w:p w14:paraId="0555824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C7421A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POM decay - source, kg/day     </w:t>
            </w:r>
          </w:p>
        </w:tc>
      </w:tr>
      <w:tr w:rsidR="00B02BC2" w:rsidRPr="00B02BC2" w14:paraId="6EB29E77" w14:textId="77777777" w:rsidTr="00B443E2">
        <w:trPr>
          <w:trHeight w:val="20"/>
        </w:trPr>
        <w:tc>
          <w:tcPr>
            <w:tcW w:w="512" w:type="dxa"/>
            <w:noWrap/>
            <w:hideMark/>
          </w:tcPr>
          <w:p w14:paraId="6E53A05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23</w:t>
            </w:r>
          </w:p>
        </w:tc>
        <w:tc>
          <w:tcPr>
            <w:tcW w:w="1443" w:type="dxa"/>
            <w:noWrap/>
            <w:hideMark/>
          </w:tcPr>
          <w:p w14:paraId="193BB0A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NH4DOM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1F5D329" w14:textId="73A9DDD6"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DOM </w:t>
            </w:r>
            <w:del w:id="4043" w:author="Honnalore Steissberg" w:date="2021-08-23T14:34:00Z">
              <w:r w:rsidRPr="00B02BC2" w:rsidDel="00754C78">
                <w:rPr>
                  <w:rFonts w:ascii="Arial" w:hAnsi="Arial" w:cs="Arial"/>
                  <w:color w:val="000000"/>
                  <w:sz w:val="16"/>
                  <w:szCs w:val="16"/>
                </w:rPr>
                <w:delText>decay  -</w:delText>
              </w:r>
            </w:del>
            <w:ins w:id="4044" w:author="Honnalore Steissberg" w:date="2021-08-23T14:34:00Z">
              <w:r w:rsidR="00754C78" w:rsidRPr="00B02BC2">
                <w:rPr>
                  <w:rFonts w:ascii="Arial" w:hAnsi="Arial" w:cs="Arial"/>
                  <w:color w:val="000000"/>
                  <w:sz w:val="16"/>
                  <w:szCs w:val="16"/>
                </w:rPr>
                <w:t>decay -</w:t>
              </w:r>
            </w:ins>
            <w:r w:rsidRPr="00B02BC2">
              <w:rPr>
                <w:rFonts w:ascii="Arial" w:hAnsi="Arial" w:cs="Arial"/>
                <w:color w:val="000000"/>
                <w:sz w:val="16"/>
                <w:szCs w:val="16"/>
              </w:rPr>
              <w:t xml:space="preserve"> source, kg/day    </w:t>
            </w:r>
          </w:p>
        </w:tc>
      </w:tr>
      <w:tr w:rsidR="00B02BC2" w:rsidRPr="00B02BC2" w14:paraId="01B11049" w14:textId="77777777" w:rsidTr="00B443E2">
        <w:trPr>
          <w:trHeight w:val="20"/>
        </w:trPr>
        <w:tc>
          <w:tcPr>
            <w:tcW w:w="512" w:type="dxa"/>
            <w:noWrap/>
            <w:hideMark/>
          </w:tcPr>
          <w:p w14:paraId="55761B8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24</w:t>
            </w:r>
          </w:p>
        </w:tc>
        <w:tc>
          <w:tcPr>
            <w:tcW w:w="1443" w:type="dxa"/>
            <w:noWrap/>
            <w:hideMark/>
          </w:tcPr>
          <w:p w14:paraId="2F0A5A2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B31D47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OM decay - source, kg/day      </w:t>
            </w:r>
          </w:p>
        </w:tc>
      </w:tr>
      <w:tr w:rsidR="00B02BC2" w:rsidRPr="00B02BC2" w14:paraId="6DEB8C40" w14:textId="77777777" w:rsidTr="00B443E2">
        <w:trPr>
          <w:trHeight w:val="20"/>
        </w:trPr>
        <w:tc>
          <w:tcPr>
            <w:tcW w:w="512" w:type="dxa"/>
            <w:noWrap/>
            <w:hideMark/>
          </w:tcPr>
          <w:p w14:paraId="00CA6A5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25</w:t>
            </w:r>
          </w:p>
        </w:tc>
        <w:tc>
          <w:tcPr>
            <w:tcW w:w="1443" w:type="dxa"/>
            <w:noWrap/>
            <w:hideMark/>
          </w:tcPr>
          <w:p w14:paraId="705DFFF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1329E3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sediment decay - source, kg/day</w:t>
            </w:r>
          </w:p>
        </w:tc>
      </w:tr>
      <w:tr w:rsidR="00B02BC2" w:rsidRPr="00B02BC2" w14:paraId="3B3B16D2" w14:textId="77777777" w:rsidTr="00B443E2">
        <w:trPr>
          <w:trHeight w:val="20"/>
        </w:trPr>
        <w:tc>
          <w:tcPr>
            <w:tcW w:w="512" w:type="dxa"/>
            <w:noWrap/>
            <w:hideMark/>
          </w:tcPr>
          <w:p w14:paraId="007053E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26</w:t>
            </w:r>
          </w:p>
        </w:tc>
        <w:tc>
          <w:tcPr>
            <w:tcW w:w="1443" w:type="dxa"/>
            <w:noWrap/>
            <w:hideMark/>
          </w:tcPr>
          <w:p w14:paraId="704FD16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NH4SOD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12172B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SOD release - source, kg/day   </w:t>
            </w:r>
          </w:p>
        </w:tc>
      </w:tr>
      <w:tr w:rsidR="00B02BC2" w:rsidRPr="00B02BC2" w14:paraId="66EE206D" w14:textId="77777777" w:rsidTr="00B443E2">
        <w:trPr>
          <w:trHeight w:val="20"/>
        </w:trPr>
        <w:tc>
          <w:tcPr>
            <w:tcW w:w="512" w:type="dxa"/>
            <w:noWrap/>
            <w:hideMark/>
          </w:tcPr>
          <w:p w14:paraId="64E75A8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27</w:t>
            </w:r>
          </w:p>
        </w:tc>
        <w:tc>
          <w:tcPr>
            <w:tcW w:w="1443" w:type="dxa"/>
            <w:noWrap/>
            <w:hideMark/>
          </w:tcPr>
          <w:p w14:paraId="1A8961B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NO3DEN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375529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NO3 denitrification - sink, kg/day </w:t>
            </w:r>
          </w:p>
        </w:tc>
      </w:tr>
      <w:tr w:rsidR="00B02BC2" w:rsidRPr="00B02BC2" w14:paraId="1DA6D36D" w14:textId="77777777" w:rsidTr="00B443E2">
        <w:trPr>
          <w:trHeight w:val="20"/>
        </w:trPr>
        <w:tc>
          <w:tcPr>
            <w:tcW w:w="512" w:type="dxa"/>
            <w:noWrap/>
            <w:hideMark/>
          </w:tcPr>
          <w:p w14:paraId="585EF0E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28</w:t>
            </w:r>
          </w:p>
        </w:tc>
        <w:tc>
          <w:tcPr>
            <w:tcW w:w="1443" w:type="dxa"/>
            <w:noWrap/>
            <w:hideMark/>
          </w:tcPr>
          <w:p w14:paraId="4D4DB38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NO3AG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8EE00F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NO3 algal growth - sink, kg/day    </w:t>
            </w:r>
          </w:p>
        </w:tc>
      </w:tr>
      <w:tr w:rsidR="00B02BC2" w:rsidRPr="00B02BC2" w14:paraId="1419B239" w14:textId="77777777" w:rsidTr="00B443E2">
        <w:trPr>
          <w:trHeight w:val="20"/>
        </w:trPr>
        <w:tc>
          <w:tcPr>
            <w:tcW w:w="512" w:type="dxa"/>
            <w:noWrap/>
            <w:hideMark/>
          </w:tcPr>
          <w:p w14:paraId="2409C71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29</w:t>
            </w:r>
          </w:p>
        </w:tc>
        <w:tc>
          <w:tcPr>
            <w:tcW w:w="1443" w:type="dxa"/>
            <w:noWrap/>
            <w:hideMark/>
          </w:tcPr>
          <w:p w14:paraId="262712D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NO3EG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40BCF3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NO3 epiphyton growth - sink, kg/day</w:t>
            </w:r>
          </w:p>
        </w:tc>
      </w:tr>
      <w:tr w:rsidR="00B02BC2" w:rsidRPr="00B02BC2" w14:paraId="645DDB5B" w14:textId="77777777" w:rsidTr="00B443E2">
        <w:trPr>
          <w:trHeight w:val="20"/>
        </w:trPr>
        <w:tc>
          <w:tcPr>
            <w:tcW w:w="512" w:type="dxa"/>
            <w:noWrap/>
            <w:hideMark/>
          </w:tcPr>
          <w:p w14:paraId="38D6F97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30</w:t>
            </w:r>
          </w:p>
        </w:tc>
        <w:tc>
          <w:tcPr>
            <w:tcW w:w="1443" w:type="dxa"/>
            <w:noWrap/>
            <w:hideMark/>
          </w:tcPr>
          <w:p w14:paraId="2A2E26E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NO3SED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796198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NO3 sediment uptake - sink, kg/day </w:t>
            </w:r>
          </w:p>
        </w:tc>
      </w:tr>
      <w:tr w:rsidR="00B02BC2" w:rsidRPr="00B02BC2" w14:paraId="2EDFA35F" w14:textId="77777777" w:rsidTr="00B443E2">
        <w:trPr>
          <w:trHeight w:val="20"/>
        </w:trPr>
        <w:tc>
          <w:tcPr>
            <w:tcW w:w="512" w:type="dxa"/>
            <w:noWrap/>
            <w:hideMark/>
          </w:tcPr>
          <w:p w14:paraId="7FB51C4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31</w:t>
            </w:r>
          </w:p>
        </w:tc>
        <w:tc>
          <w:tcPr>
            <w:tcW w:w="1443" w:type="dxa"/>
            <w:noWrap/>
            <w:hideMark/>
          </w:tcPr>
          <w:p w14:paraId="620BCBE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99A4896"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algal growth - sink, kg/day    </w:t>
            </w:r>
          </w:p>
        </w:tc>
      </w:tr>
      <w:tr w:rsidR="00B02BC2" w:rsidRPr="00B02BC2" w14:paraId="7A455269" w14:textId="77777777" w:rsidTr="00B443E2">
        <w:trPr>
          <w:trHeight w:val="20"/>
        </w:trPr>
        <w:tc>
          <w:tcPr>
            <w:tcW w:w="512" w:type="dxa"/>
            <w:noWrap/>
            <w:hideMark/>
          </w:tcPr>
          <w:p w14:paraId="548B372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32</w:t>
            </w:r>
          </w:p>
        </w:tc>
        <w:tc>
          <w:tcPr>
            <w:tcW w:w="1443" w:type="dxa"/>
            <w:noWrap/>
            <w:hideMark/>
          </w:tcPr>
          <w:p w14:paraId="7BD06DA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60B4AE8"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epiphyton growth - sink, kg/day</w:t>
            </w:r>
          </w:p>
        </w:tc>
      </w:tr>
      <w:tr w:rsidR="00B02BC2" w:rsidRPr="00B02BC2" w14:paraId="19BD31EC" w14:textId="77777777" w:rsidTr="00B443E2">
        <w:trPr>
          <w:trHeight w:val="20"/>
        </w:trPr>
        <w:tc>
          <w:tcPr>
            <w:tcW w:w="512" w:type="dxa"/>
            <w:noWrap/>
            <w:hideMark/>
          </w:tcPr>
          <w:p w14:paraId="507785D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33</w:t>
            </w:r>
          </w:p>
        </w:tc>
        <w:tc>
          <w:tcPr>
            <w:tcW w:w="1443" w:type="dxa"/>
            <w:noWrap/>
            <w:hideMark/>
          </w:tcPr>
          <w:p w14:paraId="1455B6E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DSIPIS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756D885"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w:t>
            </w:r>
            <w:proofErr w:type="spellStart"/>
            <w:r w:rsidRPr="00B02BC2">
              <w:rPr>
                <w:rFonts w:ascii="Arial" w:hAnsi="Arial" w:cs="Arial"/>
                <w:color w:val="000000"/>
                <w:sz w:val="16"/>
                <w:szCs w:val="16"/>
              </w:rPr>
              <w:t>PBSi</w:t>
            </w:r>
            <w:proofErr w:type="spellEnd"/>
            <w:r w:rsidRPr="00B02BC2">
              <w:rPr>
                <w:rFonts w:ascii="Arial" w:hAnsi="Arial" w:cs="Arial"/>
                <w:color w:val="000000"/>
                <w:sz w:val="16"/>
                <w:szCs w:val="16"/>
              </w:rPr>
              <w:t xml:space="preserve"> decay - source, kg/day    </w:t>
            </w:r>
          </w:p>
        </w:tc>
      </w:tr>
      <w:tr w:rsidR="00B02BC2" w:rsidRPr="00B02BC2" w14:paraId="3645EF3F" w14:textId="77777777" w:rsidTr="00B443E2">
        <w:trPr>
          <w:trHeight w:val="20"/>
        </w:trPr>
        <w:tc>
          <w:tcPr>
            <w:tcW w:w="512" w:type="dxa"/>
            <w:noWrap/>
            <w:hideMark/>
          </w:tcPr>
          <w:p w14:paraId="0A30E8C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34</w:t>
            </w:r>
          </w:p>
        </w:tc>
        <w:tc>
          <w:tcPr>
            <w:tcW w:w="1443" w:type="dxa"/>
            <w:noWrap/>
            <w:hideMark/>
          </w:tcPr>
          <w:p w14:paraId="115EDD0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F5335DA"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sediment decay - source, kg/day</w:t>
            </w:r>
          </w:p>
        </w:tc>
      </w:tr>
      <w:tr w:rsidR="00B02BC2" w:rsidRPr="00B02BC2" w14:paraId="6073A032" w14:textId="77777777" w:rsidTr="00B443E2">
        <w:trPr>
          <w:trHeight w:val="20"/>
        </w:trPr>
        <w:tc>
          <w:tcPr>
            <w:tcW w:w="512" w:type="dxa"/>
            <w:noWrap/>
            <w:hideMark/>
          </w:tcPr>
          <w:p w14:paraId="33F811E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35</w:t>
            </w:r>
          </w:p>
        </w:tc>
        <w:tc>
          <w:tcPr>
            <w:tcW w:w="1443" w:type="dxa"/>
            <w:noWrap/>
            <w:hideMark/>
          </w:tcPr>
          <w:p w14:paraId="4ED30EA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DSISOD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1E6DB31" w14:textId="321F42C5"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SOD </w:t>
            </w:r>
            <w:del w:id="4045" w:author="Honnalore Steissberg" w:date="2021-08-23T14:34:00Z">
              <w:r w:rsidRPr="00B02BC2" w:rsidDel="00754C78">
                <w:rPr>
                  <w:rFonts w:ascii="Arial" w:hAnsi="Arial" w:cs="Arial"/>
                  <w:color w:val="000000"/>
                  <w:sz w:val="16"/>
                  <w:szCs w:val="16"/>
                </w:rPr>
                <w:delText>release  -</w:delText>
              </w:r>
            </w:del>
            <w:ins w:id="4046" w:author="Honnalore Steissberg" w:date="2021-08-23T14:34:00Z">
              <w:r w:rsidR="00754C78" w:rsidRPr="00B02BC2">
                <w:rPr>
                  <w:rFonts w:ascii="Arial" w:hAnsi="Arial" w:cs="Arial"/>
                  <w:color w:val="000000"/>
                  <w:sz w:val="16"/>
                  <w:szCs w:val="16"/>
                </w:rPr>
                <w:t>release -</w:t>
              </w:r>
            </w:ins>
            <w:r w:rsidRPr="00B02BC2">
              <w:rPr>
                <w:rFonts w:ascii="Arial" w:hAnsi="Arial" w:cs="Arial"/>
                <w:color w:val="000000"/>
                <w:sz w:val="16"/>
                <w:szCs w:val="16"/>
              </w:rPr>
              <w:t xml:space="preserve"> source, kg/day  </w:t>
            </w:r>
          </w:p>
        </w:tc>
      </w:tr>
      <w:tr w:rsidR="00B02BC2" w:rsidRPr="00B02BC2" w14:paraId="01CA49E4" w14:textId="77777777" w:rsidTr="00B443E2">
        <w:trPr>
          <w:trHeight w:val="20"/>
        </w:trPr>
        <w:tc>
          <w:tcPr>
            <w:tcW w:w="512" w:type="dxa"/>
            <w:noWrap/>
            <w:hideMark/>
          </w:tcPr>
          <w:p w14:paraId="4ED57D3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36</w:t>
            </w:r>
          </w:p>
        </w:tc>
        <w:tc>
          <w:tcPr>
            <w:tcW w:w="1443" w:type="dxa"/>
            <w:noWrap/>
            <w:hideMark/>
          </w:tcPr>
          <w:p w14:paraId="6F32C6F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A087702"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net settling - source/sink, kg/day      </w:t>
            </w:r>
          </w:p>
        </w:tc>
      </w:tr>
      <w:tr w:rsidR="00B02BC2" w:rsidRPr="00B02BC2" w14:paraId="6B57ECC5" w14:textId="77777777" w:rsidTr="00B443E2">
        <w:trPr>
          <w:trHeight w:val="20"/>
        </w:trPr>
        <w:tc>
          <w:tcPr>
            <w:tcW w:w="512" w:type="dxa"/>
            <w:noWrap/>
            <w:hideMark/>
          </w:tcPr>
          <w:p w14:paraId="4881723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37</w:t>
            </w:r>
          </w:p>
        </w:tc>
        <w:tc>
          <w:tcPr>
            <w:tcW w:w="1443" w:type="dxa"/>
            <w:noWrap/>
            <w:hideMark/>
          </w:tcPr>
          <w:p w14:paraId="29077F4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PSIAM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FAA825D" w14:textId="70F0D02A"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PBSi</w:t>
            </w:r>
            <w:proofErr w:type="spellEnd"/>
            <w:r w:rsidRPr="00B02BC2">
              <w:rPr>
                <w:rFonts w:ascii="Arial" w:hAnsi="Arial" w:cs="Arial"/>
                <w:color w:val="000000"/>
                <w:sz w:val="16"/>
                <w:szCs w:val="16"/>
              </w:rPr>
              <w:t xml:space="preserve"> algal </w:t>
            </w:r>
            <w:del w:id="4047" w:author="Honnalore Steissberg" w:date="2021-08-23T14:34:00Z">
              <w:r w:rsidRPr="00B02BC2" w:rsidDel="00754C78">
                <w:rPr>
                  <w:rFonts w:ascii="Arial" w:hAnsi="Arial" w:cs="Arial"/>
                  <w:color w:val="000000"/>
                  <w:sz w:val="16"/>
                  <w:szCs w:val="16"/>
                </w:rPr>
                <w:delText>mortality  -</w:delText>
              </w:r>
            </w:del>
            <w:ins w:id="4048" w:author="Honnalore Steissberg" w:date="2021-08-23T14:34:00Z">
              <w:r w:rsidR="00754C78" w:rsidRPr="00B02BC2">
                <w:rPr>
                  <w:rFonts w:ascii="Arial" w:hAnsi="Arial" w:cs="Arial"/>
                  <w:color w:val="000000"/>
                  <w:sz w:val="16"/>
                  <w:szCs w:val="16"/>
                </w:rPr>
                <w:t>mortality -</w:t>
              </w:r>
            </w:ins>
            <w:r w:rsidRPr="00B02BC2">
              <w:rPr>
                <w:rFonts w:ascii="Arial" w:hAnsi="Arial" w:cs="Arial"/>
                <w:color w:val="000000"/>
                <w:sz w:val="16"/>
                <w:szCs w:val="16"/>
              </w:rPr>
              <w:t xml:space="preserve"> source, kg/day      </w:t>
            </w:r>
          </w:p>
        </w:tc>
      </w:tr>
      <w:tr w:rsidR="00B02BC2" w:rsidRPr="00B02BC2" w14:paraId="794A76AB" w14:textId="77777777" w:rsidTr="00B443E2">
        <w:trPr>
          <w:trHeight w:val="20"/>
        </w:trPr>
        <w:tc>
          <w:tcPr>
            <w:tcW w:w="512" w:type="dxa"/>
            <w:noWrap/>
            <w:hideMark/>
          </w:tcPr>
          <w:p w14:paraId="27232A3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38</w:t>
            </w:r>
          </w:p>
        </w:tc>
        <w:tc>
          <w:tcPr>
            <w:tcW w:w="1443" w:type="dxa"/>
            <w:noWrap/>
            <w:hideMark/>
          </w:tcPr>
          <w:p w14:paraId="0B185CE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PSINET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0B19FC1"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PBSi</w:t>
            </w:r>
            <w:proofErr w:type="spellEnd"/>
            <w:r w:rsidRPr="00B02BC2">
              <w:rPr>
                <w:rFonts w:ascii="Arial" w:hAnsi="Arial" w:cs="Arial"/>
                <w:color w:val="000000"/>
                <w:sz w:val="16"/>
                <w:szCs w:val="16"/>
              </w:rPr>
              <w:t xml:space="preserve"> net settling - source/sink, kg/day     </w:t>
            </w:r>
          </w:p>
        </w:tc>
      </w:tr>
      <w:tr w:rsidR="00B02BC2" w:rsidRPr="00B02BC2" w14:paraId="2707D7CD" w14:textId="77777777" w:rsidTr="00B443E2">
        <w:trPr>
          <w:trHeight w:val="20"/>
        </w:trPr>
        <w:tc>
          <w:tcPr>
            <w:tcW w:w="512" w:type="dxa"/>
            <w:noWrap/>
            <w:hideMark/>
          </w:tcPr>
          <w:p w14:paraId="38B769D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39</w:t>
            </w:r>
          </w:p>
        </w:tc>
        <w:tc>
          <w:tcPr>
            <w:tcW w:w="1443" w:type="dxa"/>
            <w:noWrap/>
            <w:hideMark/>
          </w:tcPr>
          <w:p w14:paraId="6F654B4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PSIDK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C05D6A2"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PBSi</w:t>
            </w:r>
            <w:proofErr w:type="spellEnd"/>
            <w:r w:rsidRPr="00B02BC2">
              <w:rPr>
                <w:rFonts w:ascii="Arial" w:hAnsi="Arial" w:cs="Arial"/>
                <w:color w:val="000000"/>
                <w:sz w:val="16"/>
                <w:szCs w:val="16"/>
              </w:rPr>
              <w:t xml:space="preserve"> decay - sink, kg/day </w:t>
            </w:r>
          </w:p>
        </w:tc>
      </w:tr>
      <w:tr w:rsidR="00B02BC2" w:rsidRPr="00B02BC2" w14:paraId="0D2FCE21" w14:textId="77777777" w:rsidTr="00B443E2">
        <w:trPr>
          <w:trHeight w:val="20"/>
        </w:trPr>
        <w:tc>
          <w:tcPr>
            <w:tcW w:w="512" w:type="dxa"/>
            <w:noWrap/>
            <w:hideMark/>
          </w:tcPr>
          <w:p w14:paraId="72EE89D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40</w:t>
            </w:r>
          </w:p>
        </w:tc>
        <w:tc>
          <w:tcPr>
            <w:tcW w:w="1443" w:type="dxa"/>
            <w:noWrap/>
            <w:hideMark/>
          </w:tcPr>
          <w:p w14:paraId="442C04E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FESET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7C50A7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Fe net settling - source/sink, kg/day</w:t>
            </w:r>
          </w:p>
        </w:tc>
      </w:tr>
      <w:tr w:rsidR="00B02BC2" w:rsidRPr="00B02BC2" w14:paraId="7F7596FC" w14:textId="77777777" w:rsidTr="00B443E2">
        <w:trPr>
          <w:trHeight w:val="20"/>
        </w:trPr>
        <w:tc>
          <w:tcPr>
            <w:tcW w:w="512" w:type="dxa"/>
            <w:noWrap/>
            <w:hideMark/>
          </w:tcPr>
          <w:p w14:paraId="7E03795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41</w:t>
            </w:r>
          </w:p>
        </w:tc>
        <w:tc>
          <w:tcPr>
            <w:tcW w:w="1443" w:type="dxa"/>
            <w:noWrap/>
            <w:hideMark/>
          </w:tcPr>
          <w:p w14:paraId="6653D98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FESED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9CCC38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Fe sediment release - source, kg/day </w:t>
            </w:r>
          </w:p>
        </w:tc>
      </w:tr>
      <w:tr w:rsidR="00B02BC2" w:rsidRPr="00B02BC2" w14:paraId="572F0D06" w14:textId="77777777" w:rsidTr="00B443E2">
        <w:trPr>
          <w:trHeight w:val="20"/>
        </w:trPr>
        <w:tc>
          <w:tcPr>
            <w:tcW w:w="512" w:type="dxa"/>
            <w:noWrap/>
            <w:hideMark/>
          </w:tcPr>
          <w:p w14:paraId="5D2E414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42</w:t>
            </w:r>
          </w:p>
        </w:tc>
        <w:tc>
          <w:tcPr>
            <w:tcW w:w="1443" w:type="dxa"/>
            <w:noWrap/>
            <w:hideMark/>
          </w:tcPr>
          <w:p w14:paraId="528BF54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LDOMDK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E4D5126"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decay - sink, kg/day </w:t>
            </w:r>
          </w:p>
        </w:tc>
      </w:tr>
      <w:tr w:rsidR="00B02BC2" w:rsidRPr="00B02BC2" w14:paraId="1DBC84C6" w14:textId="77777777" w:rsidTr="00B443E2">
        <w:trPr>
          <w:trHeight w:val="20"/>
        </w:trPr>
        <w:tc>
          <w:tcPr>
            <w:tcW w:w="512" w:type="dxa"/>
            <w:noWrap/>
            <w:hideMark/>
          </w:tcPr>
          <w:p w14:paraId="4313807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43</w:t>
            </w:r>
          </w:p>
        </w:tc>
        <w:tc>
          <w:tcPr>
            <w:tcW w:w="1443" w:type="dxa"/>
            <w:noWrap/>
            <w:hideMark/>
          </w:tcPr>
          <w:p w14:paraId="5E3319A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LRDOM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96D35F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decay to RDOM - sink, kg/day  </w:t>
            </w:r>
          </w:p>
        </w:tc>
      </w:tr>
      <w:tr w:rsidR="00B02BC2" w:rsidRPr="00B02BC2" w14:paraId="33718534" w14:textId="77777777" w:rsidTr="00B443E2">
        <w:trPr>
          <w:trHeight w:val="20"/>
        </w:trPr>
        <w:tc>
          <w:tcPr>
            <w:tcW w:w="512" w:type="dxa"/>
            <w:noWrap/>
            <w:hideMark/>
          </w:tcPr>
          <w:p w14:paraId="643E684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44</w:t>
            </w:r>
          </w:p>
        </w:tc>
        <w:tc>
          <w:tcPr>
            <w:tcW w:w="1443" w:type="dxa"/>
            <w:noWrap/>
            <w:hideMark/>
          </w:tcPr>
          <w:p w14:paraId="49348A5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RDOMDK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FAD3906"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RDOM decay - sink, kg/day </w:t>
            </w:r>
          </w:p>
        </w:tc>
      </w:tr>
      <w:tr w:rsidR="00B02BC2" w:rsidRPr="00B02BC2" w14:paraId="7C2BE2C2" w14:textId="77777777" w:rsidTr="00B443E2">
        <w:trPr>
          <w:trHeight w:val="20"/>
        </w:trPr>
        <w:tc>
          <w:tcPr>
            <w:tcW w:w="512" w:type="dxa"/>
            <w:noWrap/>
            <w:hideMark/>
          </w:tcPr>
          <w:p w14:paraId="250FF6A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45</w:t>
            </w:r>
          </w:p>
        </w:tc>
        <w:tc>
          <w:tcPr>
            <w:tcW w:w="1443" w:type="dxa"/>
            <w:noWrap/>
            <w:hideMark/>
          </w:tcPr>
          <w:p w14:paraId="7075570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LDOMAP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099826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LDOM algal mortality - source, kg/day</w:t>
            </w:r>
          </w:p>
        </w:tc>
      </w:tr>
      <w:tr w:rsidR="00B02BC2" w:rsidRPr="00B02BC2" w14:paraId="2CF0FD32" w14:textId="77777777" w:rsidTr="00B443E2">
        <w:trPr>
          <w:trHeight w:val="20"/>
        </w:trPr>
        <w:tc>
          <w:tcPr>
            <w:tcW w:w="512" w:type="dxa"/>
            <w:noWrap/>
            <w:hideMark/>
          </w:tcPr>
          <w:p w14:paraId="3AA721A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46</w:t>
            </w:r>
          </w:p>
        </w:tc>
        <w:tc>
          <w:tcPr>
            <w:tcW w:w="1443" w:type="dxa"/>
            <w:noWrap/>
            <w:hideMark/>
          </w:tcPr>
          <w:p w14:paraId="38C353E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LDOMEP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876499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epiphyton mortality - source, kg/day   </w:t>
            </w:r>
          </w:p>
        </w:tc>
      </w:tr>
      <w:tr w:rsidR="00B02BC2" w:rsidRPr="00B02BC2" w14:paraId="5B703DFB" w14:textId="77777777" w:rsidTr="00B443E2">
        <w:trPr>
          <w:trHeight w:val="20"/>
        </w:trPr>
        <w:tc>
          <w:tcPr>
            <w:tcW w:w="512" w:type="dxa"/>
            <w:noWrap/>
            <w:hideMark/>
          </w:tcPr>
          <w:p w14:paraId="342E1F8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47</w:t>
            </w:r>
          </w:p>
        </w:tc>
        <w:tc>
          <w:tcPr>
            <w:tcW w:w="1443" w:type="dxa"/>
            <w:noWrap/>
            <w:hideMark/>
          </w:tcPr>
          <w:p w14:paraId="687BAED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LPOMDK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BEF6E8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decay - sink, kg/day </w:t>
            </w:r>
          </w:p>
        </w:tc>
      </w:tr>
      <w:tr w:rsidR="00B02BC2" w:rsidRPr="00B02BC2" w14:paraId="04383111" w14:textId="77777777" w:rsidTr="00B443E2">
        <w:trPr>
          <w:trHeight w:val="20"/>
        </w:trPr>
        <w:tc>
          <w:tcPr>
            <w:tcW w:w="512" w:type="dxa"/>
            <w:noWrap/>
            <w:hideMark/>
          </w:tcPr>
          <w:p w14:paraId="7C06B9A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48</w:t>
            </w:r>
          </w:p>
        </w:tc>
        <w:tc>
          <w:tcPr>
            <w:tcW w:w="1443" w:type="dxa"/>
            <w:noWrap/>
            <w:hideMark/>
          </w:tcPr>
          <w:p w14:paraId="290CEBA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LRPOM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FB8163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decay to RPOM - sink, kg/day  </w:t>
            </w:r>
          </w:p>
        </w:tc>
      </w:tr>
      <w:tr w:rsidR="00B02BC2" w:rsidRPr="00B02BC2" w14:paraId="586C8BBF" w14:textId="77777777" w:rsidTr="00B443E2">
        <w:trPr>
          <w:trHeight w:val="20"/>
        </w:trPr>
        <w:tc>
          <w:tcPr>
            <w:tcW w:w="512" w:type="dxa"/>
            <w:noWrap/>
            <w:hideMark/>
          </w:tcPr>
          <w:p w14:paraId="7ABF15F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49</w:t>
            </w:r>
          </w:p>
        </w:tc>
        <w:tc>
          <w:tcPr>
            <w:tcW w:w="1443" w:type="dxa"/>
            <w:noWrap/>
            <w:hideMark/>
          </w:tcPr>
          <w:p w14:paraId="0FB9A44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RPOMDK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FE11196"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decay - sink, kg/day </w:t>
            </w:r>
          </w:p>
        </w:tc>
      </w:tr>
      <w:tr w:rsidR="00B02BC2" w:rsidRPr="00B02BC2" w14:paraId="5F680862" w14:textId="77777777" w:rsidTr="00B443E2">
        <w:trPr>
          <w:trHeight w:val="20"/>
        </w:trPr>
        <w:tc>
          <w:tcPr>
            <w:tcW w:w="512" w:type="dxa"/>
            <w:noWrap/>
            <w:hideMark/>
          </w:tcPr>
          <w:p w14:paraId="5739F99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50</w:t>
            </w:r>
          </w:p>
        </w:tc>
        <w:tc>
          <w:tcPr>
            <w:tcW w:w="1443" w:type="dxa"/>
            <w:noWrap/>
            <w:hideMark/>
          </w:tcPr>
          <w:p w14:paraId="6628586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LPOMAP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4D4B67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algal production - source, kg/day      </w:t>
            </w:r>
          </w:p>
        </w:tc>
      </w:tr>
      <w:tr w:rsidR="00B02BC2" w:rsidRPr="00B02BC2" w14:paraId="136598C8" w14:textId="77777777" w:rsidTr="00B443E2">
        <w:trPr>
          <w:trHeight w:val="20"/>
        </w:trPr>
        <w:tc>
          <w:tcPr>
            <w:tcW w:w="512" w:type="dxa"/>
            <w:noWrap/>
            <w:hideMark/>
          </w:tcPr>
          <w:p w14:paraId="351670B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51</w:t>
            </w:r>
          </w:p>
        </w:tc>
        <w:tc>
          <w:tcPr>
            <w:tcW w:w="1443" w:type="dxa"/>
            <w:noWrap/>
            <w:hideMark/>
          </w:tcPr>
          <w:p w14:paraId="38EE0F0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LPOMEP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FC2E8B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epiphyton production - source, kg/day  </w:t>
            </w:r>
          </w:p>
        </w:tc>
      </w:tr>
      <w:tr w:rsidR="00B02BC2" w:rsidRPr="00B02BC2" w14:paraId="04AC9986" w14:textId="77777777" w:rsidTr="00B443E2">
        <w:trPr>
          <w:trHeight w:val="20"/>
        </w:trPr>
        <w:tc>
          <w:tcPr>
            <w:tcW w:w="512" w:type="dxa"/>
            <w:noWrap/>
            <w:hideMark/>
          </w:tcPr>
          <w:p w14:paraId="3BA2F94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52</w:t>
            </w:r>
          </w:p>
        </w:tc>
        <w:tc>
          <w:tcPr>
            <w:tcW w:w="1443" w:type="dxa"/>
            <w:noWrap/>
            <w:hideMark/>
          </w:tcPr>
          <w:p w14:paraId="7641598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LPOMSET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4156AB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net settling - source/sink, kg/day     </w:t>
            </w:r>
          </w:p>
        </w:tc>
      </w:tr>
      <w:tr w:rsidR="00B02BC2" w:rsidRPr="00B02BC2" w14:paraId="3B9B95C0" w14:textId="77777777" w:rsidTr="00B443E2">
        <w:trPr>
          <w:trHeight w:val="20"/>
        </w:trPr>
        <w:tc>
          <w:tcPr>
            <w:tcW w:w="512" w:type="dxa"/>
            <w:noWrap/>
            <w:hideMark/>
          </w:tcPr>
          <w:p w14:paraId="6C8A5A6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53</w:t>
            </w:r>
          </w:p>
        </w:tc>
        <w:tc>
          <w:tcPr>
            <w:tcW w:w="1443" w:type="dxa"/>
            <w:noWrap/>
            <w:hideMark/>
          </w:tcPr>
          <w:p w14:paraId="12BA3DF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RPOMSET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DE8EB6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net settling - source/sink, kg/day     </w:t>
            </w:r>
          </w:p>
        </w:tc>
      </w:tr>
      <w:tr w:rsidR="00B02BC2" w:rsidRPr="00B02BC2" w14:paraId="5F2B6E83" w14:textId="77777777" w:rsidTr="00B443E2">
        <w:trPr>
          <w:trHeight w:val="20"/>
        </w:trPr>
        <w:tc>
          <w:tcPr>
            <w:tcW w:w="512" w:type="dxa"/>
            <w:noWrap/>
            <w:hideMark/>
          </w:tcPr>
          <w:p w14:paraId="5ACCBD9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54</w:t>
            </w:r>
          </w:p>
        </w:tc>
        <w:tc>
          <w:tcPr>
            <w:tcW w:w="1443" w:type="dxa"/>
            <w:noWrap/>
            <w:hideMark/>
          </w:tcPr>
          <w:p w14:paraId="7B9237B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CBODDK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36FB2C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CBOD decay - sink, kg/day </w:t>
            </w:r>
          </w:p>
        </w:tc>
      </w:tr>
      <w:tr w:rsidR="00B02BC2" w:rsidRPr="00B02BC2" w14:paraId="42D8653D" w14:textId="77777777" w:rsidTr="00B443E2">
        <w:trPr>
          <w:trHeight w:val="20"/>
        </w:trPr>
        <w:tc>
          <w:tcPr>
            <w:tcW w:w="512" w:type="dxa"/>
            <w:noWrap/>
            <w:hideMark/>
          </w:tcPr>
          <w:p w14:paraId="203B841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55</w:t>
            </w:r>
          </w:p>
        </w:tc>
        <w:tc>
          <w:tcPr>
            <w:tcW w:w="1443" w:type="dxa"/>
            <w:noWrap/>
            <w:hideMark/>
          </w:tcPr>
          <w:p w14:paraId="26471A6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0CDD105" w14:textId="7E920DAA"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algal production - source, kg/day</w:t>
            </w:r>
          </w:p>
        </w:tc>
      </w:tr>
      <w:tr w:rsidR="00B02BC2" w:rsidRPr="00B02BC2" w14:paraId="2E10B649" w14:textId="77777777" w:rsidTr="00B443E2">
        <w:trPr>
          <w:trHeight w:val="20"/>
        </w:trPr>
        <w:tc>
          <w:tcPr>
            <w:tcW w:w="512" w:type="dxa"/>
            <w:noWrap/>
            <w:hideMark/>
          </w:tcPr>
          <w:p w14:paraId="02B0A66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56</w:t>
            </w:r>
          </w:p>
        </w:tc>
        <w:tc>
          <w:tcPr>
            <w:tcW w:w="1443" w:type="dxa"/>
            <w:noWrap/>
            <w:hideMark/>
          </w:tcPr>
          <w:p w14:paraId="4DEBD38B" w14:textId="0006F699" w:rsidR="00B02BC2" w:rsidRPr="00B02BC2" w:rsidRDefault="0075669A" w:rsidP="00B02BC2">
            <w:pPr>
              <w:pStyle w:val="BodyText"/>
              <w:spacing w:after="120"/>
              <w:rPr>
                <w:rFonts w:ascii="Arial" w:hAnsi="Arial" w:cs="Arial"/>
                <w:sz w:val="16"/>
                <w:szCs w:val="18"/>
              </w:rPr>
            </w:pPr>
            <w:r w:rsidRPr="00B02BC2">
              <w:rPr>
                <w:rFonts w:ascii="Arial" w:hAnsi="Arial" w:cs="Arial"/>
                <w:sz w:val="16"/>
                <w:szCs w:val="18"/>
              </w:rPr>
              <w:t>DOEP</w:t>
            </w:r>
            <w:r w:rsidR="00B02BC2" w:rsidRPr="00B02BC2">
              <w:rPr>
                <w:rFonts w:ascii="Arial" w:hAnsi="Arial" w:cs="Arial"/>
                <w:sz w:val="16"/>
                <w:szCs w:val="18"/>
              </w:rPr>
              <w:t xml:space="preserve">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D85EDA6" w14:textId="44232686" w:rsidR="0075669A" w:rsidRDefault="0075669A" w:rsidP="0075669A">
            <w:pPr>
              <w:rPr>
                <w:rFonts w:ascii="Arial" w:hAnsi="Arial" w:cs="Arial"/>
                <w:color w:val="000000"/>
                <w:sz w:val="16"/>
                <w:szCs w:val="16"/>
              </w:rPr>
            </w:pPr>
            <w:r w:rsidRPr="00B02BC2">
              <w:rPr>
                <w:rFonts w:ascii="Arial" w:hAnsi="Arial" w:cs="Arial"/>
                <w:color w:val="000000"/>
                <w:sz w:val="16"/>
                <w:szCs w:val="16"/>
              </w:rPr>
              <w:t xml:space="preserve">DO epiphyton production - source, kg/day   </w:t>
            </w:r>
          </w:p>
          <w:p w14:paraId="6B1F6273" w14:textId="67E499F5" w:rsidR="00B02BC2" w:rsidRPr="00B02BC2" w:rsidRDefault="00B02BC2" w:rsidP="00B02BC2">
            <w:pPr>
              <w:rPr>
                <w:rFonts w:ascii="Arial" w:hAnsi="Arial" w:cs="Arial"/>
                <w:color w:val="000000"/>
                <w:sz w:val="16"/>
                <w:szCs w:val="16"/>
              </w:rPr>
            </w:pPr>
          </w:p>
        </w:tc>
      </w:tr>
      <w:tr w:rsidR="00B02BC2" w:rsidRPr="00B02BC2" w14:paraId="53472088" w14:textId="77777777" w:rsidTr="00B443E2">
        <w:trPr>
          <w:trHeight w:val="20"/>
        </w:trPr>
        <w:tc>
          <w:tcPr>
            <w:tcW w:w="512" w:type="dxa"/>
            <w:noWrap/>
            <w:hideMark/>
          </w:tcPr>
          <w:p w14:paraId="522DE68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57</w:t>
            </w:r>
          </w:p>
        </w:tc>
        <w:tc>
          <w:tcPr>
            <w:tcW w:w="1443" w:type="dxa"/>
            <w:noWrap/>
            <w:hideMark/>
          </w:tcPr>
          <w:p w14:paraId="45F2E633" w14:textId="7CD279F9" w:rsidR="00B02BC2" w:rsidRPr="00B02BC2" w:rsidRDefault="0075669A" w:rsidP="00B02BC2">
            <w:pPr>
              <w:pStyle w:val="BodyText"/>
              <w:spacing w:after="120"/>
              <w:rPr>
                <w:rFonts w:ascii="Arial" w:hAnsi="Arial" w:cs="Arial"/>
                <w:sz w:val="16"/>
                <w:szCs w:val="18"/>
              </w:rPr>
            </w:pPr>
            <w:r w:rsidRPr="00B02BC2">
              <w:rPr>
                <w:rFonts w:ascii="Arial" w:hAnsi="Arial" w:cs="Arial"/>
                <w:sz w:val="16"/>
                <w:szCs w:val="18"/>
              </w:rPr>
              <w:t>DOAR</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275FBBC" w14:textId="09C32C55" w:rsidR="0075669A" w:rsidRPr="00B02BC2" w:rsidRDefault="0075669A" w:rsidP="00B02BC2">
            <w:pPr>
              <w:rPr>
                <w:rFonts w:ascii="Arial" w:hAnsi="Arial" w:cs="Arial"/>
                <w:color w:val="000000"/>
                <w:sz w:val="16"/>
                <w:szCs w:val="16"/>
              </w:rPr>
            </w:pPr>
            <w:r w:rsidRPr="00B02BC2">
              <w:rPr>
                <w:rFonts w:ascii="Arial" w:hAnsi="Arial" w:cs="Arial"/>
                <w:color w:val="000000"/>
                <w:sz w:val="16"/>
                <w:szCs w:val="16"/>
              </w:rPr>
              <w:t>DO algal respiration - sink, kg/day</w:t>
            </w:r>
          </w:p>
        </w:tc>
      </w:tr>
      <w:tr w:rsidR="00B02BC2" w:rsidRPr="00B02BC2" w14:paraId="22F06ACD" w14:textId="77777777" w:rsidTr="00B443E2">
        <w:trPr>
          <w:trHeight w:val="20"/>
        </w:trPr>
        <w:tc>
          <w:tcPr>
            <w:tcW w:w="512" w:type="dxa"/>
            <w:noWrap/>
            <w:hideMark/>
          </w:tcPr>
          <w:p w14:paraId="6AB7D4F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58</w:t>
            </w:r>
          </w:p>
        </w:tc>
        <w:tc>
          <w:tcPr>
            <w:tcW w:w="1443" w:type="dxa"/>
            <w:noWrap/>
            <w:hideMark/>
          </w:tcPr>
          <w:p w14:paraId="29715C6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DOER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CF3758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epiphyton respiration - sink, kg/day </w:t>
            </w:r>
          </w:p>
        </w:tc>
      </w:tr>
      <w:tr w:rsidR="00B02BC2" w:rsidRPr="00B02BC2" w14:paraId="6D0E9CD9" w14:textId="77777777" w:rsidTr="00B443E2">
        <w:trPr>
          <w:trHeight w:val="20"/>
        </w:trPr>
        <w:tc>
          <w:tcPr>
            <w:tcW w:w="512" w:type="dxa"/>
            <w:noWrap/>
            <w:hideMark/>
          </w:tcPr>
          <w:p w14:paraId="7C3DFB2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59</w:t>
            </w:r>
          </w:p>
        </w:tc>
        <w:tc>
          <w:tcPr>
            <w:tcW w:w="1443" w:type="dxa"/>
            <w:noWrap/>
            <w:hideMark/>
          </w:tcPr>
          <w:p w14:paraId="70D83E2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2D6949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POM decay - sink, kg/day </w:t>
            </w:r>
          </w:p>
        </w:tc>
      </w:tr>
      <w:tr w:rsidR="00B02BC2" w:rsidRPr="00B02BC2" w14:paraId="1AB3C2C5" w14:textId="77777777" w:rsidTr="00B443E2">
        <w:trPr>
          <w:trHeight w:val="20"/>
        </w:trPr>
        <w:tc>
          <w:tcPr>
            <w:tcW w:w="512" w:type="dxa"/>
            <w:noWrap/>
            <w:hideMark/>
          </w:tcPr>
          <w:p w14:paraId="64A41BA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60</w:t>
            </w:r>
          </w:p>
        </w:tc>
        <w:tc>
          <w:tcPr>
            <w:tcW w:w="1443" w:type="dxa"/>
            <w:noWrap/>
            <w:hideMark/>
          </w:tcPr>
          <w:p w14:paraId="06C6BCF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DODOM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14B8ED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DOM decay - sink, kg/day </w:t>
            </w:r>
          </w:p>
        </w:tc>
      </w:tr>
      <w:tr w:rsidR="00B02BC2" w:rsidRPr="00B02BC2" w14:paraId="21C2D73E" w14:textId="77777777" w:rsidTr="00B443E2">
        <w:trPr>
          <w:trHeight w:val="20"/>
        </w:trPr>
        <w:tc>
          <w:tcPr>
            <w:tcW w:w="512" w:type="dxa"/>
            <w:noWrap/>
            <w:hideMark/>
          </w:tcPr>
          <w:p w14:paraId="7D43D24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61</w:t>
            </w:r>
          </w:p>
        </w:tc>
        <w:tc>
          <w:tcPr>
            <w:tcW w:w="1443" w:type="dxa"/>
            <w:noWrap/>
            <w:hideMark/>
          </w:tcPr>
          <w:p w14:paraId="2DE728B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812BBF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OM decay - sink, kg/day</w:t>
            </w:r>
          </w:p>
        </w:tc>
      </w:tr>
      <w:tr w:rsidR="00B02BC2" w:rsidRPr="00B02BC2" w14:paraId="5A2D3239" w14:textId="77777777" w:rsidTr="00B443E2">
        <w:trPr>
          <w:trHeight w:val="20"/>
        </w:trPr>
        <w:tc>
          <w:tcPr>
            <w:tcW w:w="512" w:type="dxa"/>
            <w:noWrap/>
            <w:hideMark/>
          </w:tcPr>
          <w:p w14:paraId="4AC8227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62</w:t>
            </w:r>
          </w:p>
        </w:tc>
        <w:tc>
          <w:tcPr>
            <w:tcW w:w="1443" w:type="dxa"/>
            <w:noWrap/>
            <w:hideMark/>
          </w:tcPr>
          <w:p w14:paraId="7ADE166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DONITR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50D4C1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nitrification - sink, kg/day    </w:t>
            </w:r>
          </w:p>
        </w:tc>
      </w:tr>
      <w:tr w:rsidR="00B02BC2" w:rsidRPr="00B02BC2" w14:paraId="34692E16" w14:textId="77777777" w:rsidTr="00B443E2">
        <w:trPr>
          <w:trHeight w:val="20"/>
        </w:trPr>
        <w:tc>
          <w:tcPr>
            <w:tcW w:w="512" w:type="dxa"/>
            <w:noWrap/>
            <w:hideMark/>
          </w:tcPr>
          <w:p w14:paraId="12EC981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63</w:t>
            </w:r>
          </w:p>
        </w:tc>
        <w:tc>
          <w:tcPr>
            <w:tcW w:w="1443" w:type="dxa"/>
            <w:noWrap/>
            <w:hideMark/>
          </w:tcPr>
          <w:p w14:paraId="1992721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DOCBOD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2305CE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CBOD uptake - sink, kg/day      </w:t>
            </w:r>
          </w:p>
        </w:tc>
      </w:tr>
      <w:tr w:rsidR="00B02BC2" w:rsidRPr="00B02BC2" w14:paraId="561BDC20" w14:textId="77777777" w:rsidTr="00B443E2">
        <w:trPr>
          <w:trHeight w:val="20"/>
        </w:trPr>
        <w:tc>
          <w:tcPr>
            <w:tcW w:w="512" w:type="dxa"/>
            <w:noWrap/>
            <w:hideMark/>
          </w:tcPr>
          <w:p w14:paraId="4219DAD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64</w:t>
            </w:r>
          </w:p>
        </w:tc>
        <w:tc>
          <w:tcPr>
            <w:tcW w:w="1443" w:type="dxa"/>
            <w:noWrap/>
            <w:hideMark/>
          </w:tcPr>
          <w:p w14:paraId="74EDEDB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DOREAR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6C6078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reaeration - source/sink, kg/day</w:t>
            </w:r>
          </w:p>
        </w:tc>
      </w:tr>
      <w:tr w:rsidR="00B02BC2" w:rsidRPr="00B02BC2" w14:paraId="789A28E0" w14:textId="77777777" w:rsidTr="00B443E2">
        <w:trPr>
          <w:trHeight w:val="20"/>
        </w:trPr>
        <w:tc>
          <w:tcPr>
            <w:tcW w:w="512" w:type="dxa"/>
            <w:noWrap/>
            <w:hideMark/>
          </w:tcPr>
          <w:p w14:paraId="05D88AC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65</w:t>
            </w:r>
          </w:p>
        </w:tc>
        <w:tc>
          <w:tcPr>
            <w:tcW w:w="1443" w:type="dxa"/>
            <w:noWrap/>
            <w:hideMark/>
          </w:tcPr>
          <w:p w14:paraId="5F517F6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491CE0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sediment uptake - sink, kg/day  </w:t>
            </w:r>
          </w:p>
        </w:tc>
      </w:tr>
      <w:tr w:rsidR="00B02BC2" w:rsidRPr="00B02BC2" w14:paraId="38318ACB" w14:textId="77777777" w:rsidTr="00B443E2">
        <w:trPr>
          <w:trHeight w:val="20"/>
        </w:trPr>
        <w:tc>
          <w:tcPr>
            <w:tcW w:w="512" w:type="dxa"/>
            <w:noWrap/>
            <w:hideMark/>
          </w:tcPr>
          <w:p w14:paraId="4D1F120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66</w:t>
            </w:r>
          </w:p>
        </w:tc>
        <w:tc>
          <w:tcPr>
            <w:tcW w:w="1443" w:type="dxa"/>
            <w:noWrap/>
            <w:hideMark/>
          </w:tcPr>
          <w:p w14:paraId="3C02C1A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DOSOD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0CBDED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SOD uptake - sink, kg/day</w:t>
            </w:r>
          </w:p>
        </w:tc>
      </w:tr>
      <w:tr w:rsidR="00B02BC2" w:rsidRPr="00B02BC2" w14:paraId="1D5C39A0" w14:textId="77777777" w:rsidTr="00B443E2">
        <w:trPr>
          <w:trHeight w:val="20"/>
        </w:trPr>
        <w:tc>
          <w:tcPr>
            <w:tcW w:w="512" w:type="dxa"/>
            <w:noWrap/>
            <w:hideMark/>
          </w:tcPr>
          <w:p w14:paraId="5FA664A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67</w:t>
            </w:r>
          </w:p>
        </w:tc>
        <w:tc>
          <w:tcPr>
            <w:tcW w:w="1443" w:type="dxa"/>
            <w:noWrap/>
            <w:hideMark/>
          </w:tcPr>
          <w:p w14:paraId="0D709C3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TICAG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4257DE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TIC algal uptake - sink, kg/day    </w:t>
            </w:r>
          </w:p>
        </w:tc>
      </w:tr>
      <w:tr w:rsidR="00B02BC2" w:rsidRPr="00B02BC2" w14:paraId="6E2D7E94" w14:textId="77777777" w:rsidTr="00B443E2">
        <w:trPr>
          <w:trHeight w:val="20"/>
        </w:trPr>
        <w:tc>
          <w:tcPr>
            <w:tcW w:w="512" w:type="dxa"/>
            <w:noWrap/>
            <w:hideMark/>
          </w:tcPr>
          <w:p w14:paraId="761B6AC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68</w:t>
            </w:r>
          </w:p>
        </w:tc>
        <w:tc>
          <w:tcPr>
            <w:tcW w:w="1443" w:type="dxa"/>
            <w:noWrap/>
            <w:hideMark/>
          </w:tcPr>
          <w:p w14:paraId="14DBD18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TICEG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001BFF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TIC epiphyton uptake - sink, kg/day</w:t>
            </w:r>
          </w:p>
        </w:tc>
      </w:tr>
      <w:tr w:rsidR="00B02BC2" w:rsidRPr="00B02BC2" w14:paraId="20F61775" w14:textId="77777777" w:rsidTr="00B443E2">
        <w:trPr>
          <w:trHeight w:val="20"/>
        </w:trPr>
        <w:tc>
          <w:tcPr>
            <w:tcW w:w="512" w:type="dxa"/>
            <w:noWrap/>
            <w:hideMark/>
          </w:tcPr>
          <w:p w14:paraId="625DE18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69</w:t>
            </w:r>
          </w:p>
        </w:tc>
        <w:tc>
          <w:tcPr>
            <w:tcW w:w="1443" w:type="dxa"/>
            <w:noWrap/>
            <w:hideMark/>
          </w:tcPr>
          <w:p w14:paraId="46A222A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SEDDK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518515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decay - sink, kg/day      </w:t>
            </w:r>
          </w:p>
        </w:tc>
      </w:tr>
      <w:tr w:rsidR="00B02BC2" w:rsidRPr="00B02BC2" w14:paraId="77F34DD1" w14:textId="77777777" w:rsidTr="00B443E2">
        <w:trPr>
          <w:trHeight w:val="20"/>
        </w:trPr>
        <w:tc>
          <w:tcPr>
            <w:tcW w:w="512" w:type="dxa"/>
            <w:noWrap/>
            <w:hideMark/>
          </w:tcPr>
          <w:p w14:paraId="1BEE9F9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70</w:t>
            </w:r>
          </w:p>
        </w:tc>
        <w:tc>
          <w:tcPr>
            <w:tcW w:w="1443" w:type="dxa"/>
            <w:noWrap/>
            <w:hideMark/>
          </w:tcPr>
          <w:p w14:paraId="2C6D7DF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SEDAS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F86F85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algal settling - sink, kg/day      </w:t>
            </w:r>
          </w:p>
        </w:tc>
      </w:tr>
      <w:tr w:rsidR="00B02BC2" w:rsidRPr="00B02BC2" w14:paraId="1F376D40" w14:textId="77777777" w:rsidTr="00B443E2">
        <w:trPr>
          <w:trHeight w:val="20"/>
        </w:trPr>
        <w:tc>
          <w:tcPr>
            <w:tcW w:w="512" w:type="dxa"/>
            <w:noWrap/>
            <w:hideMark/>
          </w:tcPr>
          <w:p w14:paraId="4BFD4E2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71</w:t>
            </w:r>
          </w:p>
        </w:tc>
        <w:tc>
          <w:tcPr>
            <w:tcW w:w="1443" w:type="dxa"/>
            <w:noWrap/>
            <w:hideMark/>
          </w:tcPr>
          <w:p w14:paraId="4FAAFD9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SEDLPOM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DCE5247" w14:textId="3135F8AF"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Sediment LPOM settling - source,</w:t>
            </w:r>
            <w:r w:rsidR="005849A3">
              <w:rPr>
                <w:rFonts w:ascii="Arial" w:hAnsi="Arial" w:cs="Arial"/>
                <w:color w:val="000000"/>
                <w:sz w:val="16"/>
                <w:szCs w:val="16"/>
              </w:rPr>
              <w:t xml:space="preserve"> </w:t>
            </w:r>
            <w:r w:rsidRPr="00B02BC2">
              <w:rPr>
                <w:rFonts w:ascii="Arial" w:hAnsi="Arial" w:cs="Arial"/>
                <w:color w:val="000000"/>
                <w:sz w:val="16"/>
                <w:szCs w:val="16"/>
              </w:rPr>
              <w:t xml:space="preserve">kg/day      </w:t>
            </w:r>
          </w:p>
        </w:tc>
      </w:tr>
      <w:tr w:rsidR="00B02BC2" w:rsidRPr="00B02BC2" w14:paraId="523A9B65" w14:textId="77777777" w:rsidTr="00B443E2">
        <w:trPr>
          <w:trHeight w:val="20"/>
        </w:trPr>
        <w:tc>
          <w:tcPr>
            <w:tcW w:w="512" w:type="dxa"/>
            <w:noWrap/>
            <w:hideMark/>
          </w:tcPr>
          <w:p w14:paraId="2C66E2A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lastRenderedPageBreak/>
              <w:t>72</w:t>
            </w:r>
          </w:p>
        </w:tc>
        <w:tc>
          <w:tcPr>
            <w:tcW w:w="1443" w:type="dxa"/>
            <w:noWrap/>
            <w:hideMark/>
          </w:tcPr>
          <w:p w14:paraId="0212EA0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SEDSET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AA9E17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net settling - source/sink, kg/day </w:t>
            </w:r>
          </w:p>
        </w:tc>
      </w:tr>
      <w:tr w:rsidR="00B02BC2" w:rsidRPr="00B02BC2" w14:paraId="3F4FFAFD" w14:textId="77777777" w:rsidTr="00B443E2">
        <w:trPr>
          <w:trHeight w:val="20"/>
        </w:trPr>
        <w:tc>
          <w:tcPr>
            <w:tcW w:w="512" w:type="dxa"/>
            <w:noWrap/>
            <w:hideMark/>
          </w:tcPr>
          <w:p w14:paraId="2D685F6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73</w:t>
            </w:r>
          </w:p>
        </w:tc>
        <w:tc>
          <w:tcPr>
            <w:tcW w:w="1443" w:type="dxa"/>
            <w:noWrap/>
            <w:hideMark/>
          </w:tcPr>
          <w:p w14:paraId="18202FC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SODDK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5D6DFA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SOD decay - sink, kg/day  </w:t>
            </w:r>
          </w:p>
        </w:tc>
      </w:tr>
      <w:tr w:rsidR="00B02BC2" w:rsidRPr="00B02BC2" w14:paraId="020A380F" w14:textId="77777777" w:rsidTr="00B443E2">
        <w:trPr>
          <w:trHeight w:val="20"/>
        </w:trPr>
        <w:tc>
          <w:tcPr>
            <w:tcW w:w="512" w:type="dxa"/>
            <w:noWrap/>
            <w:hideMark/>
          </w:tcPr>
          <w:p w14:paraId="7A5CA18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74</w:t>
            </w:r>
          </w:p>
        </w:tc>
        <w:tc>
          <w:tcPr>
            <w:tcW w:w="1443" w:type="dxa"/>
            <w:noWrap/>
            <w:hideMark/>
          </w:tcPr>
          <w:p w14:paraId="4EAD041E"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E83D18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P algal mortality - source, kg/day     </w:t>
            </w:r>
          </w:p>
        </w:tc>
      </w:tr>
      <w:tr w:rsidR="00B02BC2" w:rsidRPr="00B02BC2" w14:paraId="6A347E49" w14:textId="77777777" w:rsidTr="00B443E2">
        <w:trPr>
          <w:trHeight w:val="20"/>
        </w:trPr>
        <w:tc>
          <w:tcPr>
            <w:tcW w:w="512" w:type="dxa"/>
            <w:noWrap/>
            <w:hideMark/>
          </w:tcPr>
          <w:p w14:paraId="5D154F4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75</w:t>
            </w:r>
          </w:p>
        </w:tc>
        <w:tc>
          <w:tcPr>
            <w:tcW w:w="1443" w:type="dxa"/>
            <w:noWrap/>
            <w:hideMark/>
          </w:tcPr>
          <w:p w14:paraId="158EF046"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7A46E9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P epiphyton mortality - source, kg/day </w:t>
            </w:r>
          </w:p>
        </w:tc>
      </w:tr>
      <w:tr w:rsidR="00B02BC2" w:rsidRPr="00B02BC2" w14:paraId="4E80BF89" w14:textId="77777777" w:rsidTr="00B443E2">
        <w:trPr>
          <w:trHeight w:val="20"/>
        </w:trPr>
        <w:tc>
          <w:tcPr>
            <w:tcW w:w="512" w:type="dxa"/>
            <w:noWrap/>
            <w:hideMark/>
          </w:tcPr>
          <w:p w14:paraId="7ADD9D0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76</w:t>
            </w:r>
          </w:p>
        </w:tc>
        <w:tc>
          <w:tcPr>
            <w:tcW w:w="1443" w:type="dxa"/>
            <w:noWrap/>
            <w:hideMark/>
          </w:tcPr>
          <w:p w14:paraId="22DDB53D"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E7EB8B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P algal production- source, kg/day     </w:t>
            </w:r>
          </w:p>
        </w:tc>
      </w:tr>
      <w:tr w:rsidR="00B02BC2" w:rsidRPr="00B02BC2" w14:paraId="0D68D3DE" w14:textId="77777777" w:rsidTr="00B443E2">
        <w:trPr>
          <w:trHeight w:val="20"/>
        </w:trPr>
        <w:tc>
          <w:tcPr>
            <w:tcW w:w="512" w:type="dxa"/>
            <w:noWrap/>
            <w:hideMark/>
          </w:tcPr>
          <w:p w14:paraId="3C40C50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77</w:t>
            </w:r>
          </w:p>
        </w:tc>
        <w:tc>
          <w:tcPr>
            <w:tcW w:w="1443" w:type="dxa"/>
            <w:noWrap/>
            <w:hideMark/>
          </w:tcPr>
          <w:p w14:paraId="1BD4A592"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7E092B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P net settling - source/sink, kg/day   </w:t>
            </w:r>
          </w:p>
        </w:tc>
      </w:tr>
      <w:tr w:rsidR="00B02BC2" w:rsidRPr="00B02BC2" w14:paraId="544A7FBE" w14:textId="77777777" w:rsidTr="00B443E2">
        <w:trPr>
          <w:trHeight w:val="20"/>
        </w:trPr>
        <w:tc>
          <w:tcPr>
            <w:tcW w:w="512" w:type="dxa"/>
            <w:noWrap/>
            <w:hideMark/>
          </w:tcPr>
          <w:p w14:paraId="0994A24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78</w:t>
            </w:r>
          </w:p>
        </w:tc>
        <w:tc>
          <w:tcPr>
            <w:tcW w:w="1443" w:type="dxa"/>
            <w:noWrap/>
            <w:hideMark/>
          </w:tcPr>
          <w:p w14:paraId="26221ADE"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56D7C6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P net settling - source/sink, kg/day   </w:t>
            </w:r>
          </w:p>
        </w:tc>
      </w:tr>
      <w:tr w:rsidR="00B02BC2" w:rsidRPr="00B02BC2" w14:paraId="00CE79CE" w14:textId="77777777" w:rsidTr="00B443E2">
        <w:trPr>
          <w:trHeight w:val="20"/>
        </w:trPr>
        <w:tc>
          <w:tcPr>
            <w:tcW w:w="512" w:type="dxa"/>
            <w:noWrap/>
            <w:hideMark/>
          </w:tcPr>
          <w:p w14:paraId="49136D5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79</w:t>
            </w:r>
          </w:p>
        </w:tc>
        <w:tc>
          <w:tcPr>
            <w:tcW w:w="1443" w:type="dxa"/>
            <w:noWrap/>
            <w:hideMark/>
          </w:tcPr>
          <w:p w14:paraId="0955BFB4"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9A818D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P algal mortality - source, kg/day     </w:t>
            </w:r>
          </w:p>
        </w:tc>
      </w:tr>
      <w:tr w:rsidR="00B02BC2" w:rsidRPr="00B02BC2" w14:paraId="4226467D" w14:textId="77777777" w:rsidTr="00B443E2">
        <w:trPr>
          <w:trHeight w:val="20"/>
        </w:trPr>
        <w:tc>
          <w:tcPr>
            <w:tcW w:w="512" w:type="dxa"/>
            <w:noWrap/>
            <w:hideMark/>
          </w:tcPr>
          <w:p w14:paraId="0C238B1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80</w:t>
            </w:r>
          </w:p>
        </w:tc>
        <w:tc>
          <w:tcPr>
            <w:tcW w:w="1443" w:type="dxa"/>
            <w:noWrap/>
            <w:hideMark/>
          </w:tcPr>
          <w:p w14:paraId="4A9A934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71094B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P epiphyton mortality - source, kg/day </w:t>
            </w:r>
          </w:p>
        </w:tc>
      </w:tr>
      <w:tr w:rsidR="00B02BC2" w:rsidRPr="00B02BC2" w14:paraId="5D4D46F2" w14:textId="77777777" w:rsidTr="00B443E2">
        <w:trPr>
          <w:trHeight w:val="20"/>
        </w:trPr>
        <w:tc>
          <w:tcPr>
            <w:tcW w:w="512" w:type="dxa"/>
            <w:noWrap/>
            <w:hideMark/>
          </w:tcPr>
          <w:p w14:paraId="516AF59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81</w:t>
            </w:r>
          </w:p>
        </w:tc>
        <w:tc>
          <w:tcPr>
            <w:tcW w:w="1443" w:type="dxa"/>
            <w:noWrap/>
            <w:hideMark/>
          </w:tcPr>
          <w:p w14:paraId="0F5D5776"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AF1120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P algal production- source, kg/day     </w:t>
            </w:r>
          </w:p>
        </w:tc>
      </w:tr>
      <w:tr w:rsidR="00B02BC2" w:rsidRPr="00B02BC2" w14:paraId="109341A7" w14:textId="77777777" w:rsidTr="00B443E2">
        <w:trPr>
          <w:trHeight w:val="20"/>
        </w:trPr>
        <w:tc>
          <w:tcPr>
            <w:tcW w:w="512" w:type="dxa"/>
            <w:noWrap/>
            <w:hideMark/>
          </w:tcPr>
          <w:p w14:paraId="78A798C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82</w:t>
            </w:r>
          </w:p>
        </w:tc>
        <w:tc>
          <w:tcPr>
            <w:tcW w:w="1443" w:type="dxa"/>
            <w:noWrap/>
            <w:hideMark/>
          </w:tcPr>
          <w:p w14:paraId="509D664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169BD6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P net settling - source/sink, kg/day   </w:t>
            </w:r>
          </w:p>
        </w:tc>
      </w:tr>
      <w:tr w:rsidR="00B02BC2" w:rsidRPr="00B02BC2" w14:paraId="41F6BBDC" w14:textId="77777777" w:rsidTr="00B443E2">
        <w:trPr>
          <w:trHeight w:val="20"/>
        </w:trPr>
        <w:tc>
          <w:tcPr>
            <w:tcW w:w="512" w:type="dxa"/>
            <w:noWrap/>
            <w:hideMark/>
          </w:tcPr>
          <w:p w14:paraId="7C4A707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83</w:t>
            </w:r>
          </w:p>
        </w:tc>
        <w:tc>
          <w:tcPr>
            <w:tcW w:w="1443" w:type="dxa"/>
            <w:noWrap/>
            <w:hideMark/>
          </w:tcPr>
          <w:p w14:paraId="4EC98C67"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51C18F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P net settling - source/sink, kg/day   </w:t>
            </w:r>
          </w:p>
        </w:tc>
      </w:tr>
      <w:tr w:rsidR="00B02BC2" w:rsidRPr="00B02BC2" w14:paraId="17200E74" w14:textId="77777777" w:rsidTr="00B443E2">
        <w:trPr>
          <w:trHeight w:val="20"/>
        </w:trPr>
        <w:tc>
          <w:tcPr>
            <w:tcW w:w="512" w:type="dxa"/>
            <w:noWrap/>
            <w:hideMark/>
          </w:tcPr>
          <w:p w14:paraId="3191B1A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84</w:t>
            </w:r>
          </w:p>
        </w:tc>
        <w:tc>
          <w:tcPr>
            <w:tcW w:w="1443" w:type="dxa"/>
            <w:noWrap/>
            <w:hideMark/>
          </w:tcPr>
          <w:p w14:paraId="3D5824A3"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9824F1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P decay - sink, kg/day    </w:t>
            </w:r>
          </w:p>
        </w:tc>
      </w:tr>
      <w:tr w:rsidR="00B02BC2" w:rsidRPr="00B02BC2" w14:paraId="4E1B5857" w14:textId="77777777" w:rsidTr="00B443E2">
        <w:trPr>
          <w:trHeight w:val="20"/>
        </w:trPr>
        <w:tc>
          <w:tcPr>
            <w:tcW w:w="512" w:type="dxa"/>
            <w:noWrap/>
            <w:hideMark/>
          </w:tcPr>
          <w:p w14:paraId="43D7328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85</w:t>
            </w:r>
          </w:p>
        </w:tc>
        <w:tc>
          <w:tcPr>
            <w:tcW w:w="1443" w:type="dxa"/>
            <w:noWrap/>
            <w:hideMark/>
          </w:tcPr>
          <w:p w14:paraId="31B9922C"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7297FD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algal P settling - source, kg/day  </w:t>
            </w:r>
          </w:p>
        </w:tc>
      </w:tr>
      <w:tr w:rsidR="00B02BC2" w:rsidRPr="00B02BC2" w14:paraId="67AEA85D" w14:textId="77777777" w:rsidTr="00B443E2">
        <w:trPr>
          <w:trHeight w:val="20"/>
        </w:trPr>
        <w:tc>
          <w:tcPr>
            <w:tcW w:w="512" w:type="dxa"/>
            <w:noWrap/>
            <w:hideMark/>
          </w:tcPr>
          <w:p w14:paraId="0A18E2A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86</w:t>
            </w:r>
          </w:p>
        </w:tc>
        <w:tc>
          <w:tcPr>
            <w:tcW w:w="1443" w:type="dxa"/>
            <w:noWrap/>
            <w:hideMark/>
          </w:tcPr>
          <w:p w14:paraId="77BB69A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BD1B8E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P LPOM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 xml:space="preserve">/day    </w:t>
            </w:r>
          </w:p>
        </w:tc>
      </w:tr>
      <w:tr w:rsidR="00B02BC2" w:rsidRPr="00B02BC2" w14:paraId="04805BF3" w14:textId="77777777" w:rsidTr="00B443E2">
        <w:trPr>
          <w:trHeight w:val="20"/>
        </w:trPr>
        <w:tc>
          <w:tcPr>
            <w:tcW w:w="512" w:type="dxa"/>
            <w:noWrap/>
            <w:hideMark/>
          </w:tcPr>
          <w:p w14:paraId="327DF82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87</w:t>
            </w:r>
          </w:p>
        </w:tc>
        <w:tc>
          <w:tcPr>
            <w:tcW w:w="1443" w:type="dxa"/>
            <w:noWrap/>
            <w:hideMark/>
          </w:tcPr>
          <w:p w14:paraId="25A53653"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E21DF4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Sediment net P settling - source/sink, kg/day</w:t>
            </w:r>
          </w:p>
        </w:tc>
      </w:tr>
      <w:tr w:rsidR="00B02BC2" w:rsidRPr="00B02BC2" w14:paraId="776BF214" w14:textId="77777777" w:rsidTr="00B443E2">
        <w:trPr>
          <w:trHeight w:val="20"/>
        </w:trPr>
        <w:tc>
          <w:tcPr>
            <w:tcW w:w="512" w:type="dxa"/>
            <w:noWrap/>
            <w:hideMark/>
          </w:tcPr>
          <w:p w14:paraId="4B543DF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88</w:t>
            </w:r>
          </w:p>
        </w:tc>
        <w:tc>
          <w:tcPr>
            <w:tcW w:w="1443" w:type="dxa"/>
            <w:noWrap/>
            <w:hideMark/>
          </w:tcPr>
          <w:p w14:paraId="79DADC09"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C38504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epiphyton P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/day</w:t>
            </w:r>
          </w:p>
        </w:tc>
      </w:tr>
      <w:tr w:rsidR="00B02BC2" w:rsidRPr="00B02BC2" w14:paraId="1E6A86B5" w14:textId="77777777" w:rsidTr="00B443E2">
        <w:trPr>
          <w:trHeight w:val="20"/>
        </w:trPr>
        <w:tc>
          <w:tcPr>
            <w:tcW w:w="512" w:type="dxa"/>
            <w:noWrap/>
            <w:hideMark/>
          </w:tcPr>
          <w:p w14:paraId="0332DE0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89</w:t>
            </w:r>
          </w:p>
        </w:tc>
        <w:tc>
          <w:tcPr>
            <w:tcW w:w="1443" w:type="dxa"/>
            <w:noWrap/>
            <w:hideMark/>
          </w:tcPr>
          <w:p w14:paraId="517BA634"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FA3EA9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 decay - sink, kg/day    </w:t>
            </w:r>
          </w:p>
        </w:tc>
      </w:tr>
      <w:tr w:rsidR="00B02BC2" w:rsidRPr="00B02BC2" w14:paraId="53DC8959" w14:textId="77777777" w:rsidTr="00B443E2">
        <w:trPr>
          <w:trHeight w:val="20"/>
        </w:trPr>
        <w:tc>
          <w:tcPr>
            <w:tcW w:w="512" w:type="dxa"/>
            <w:noWrap/>
            <w:hideMark/>
          </w:tcPr>
          <w:p w14:paraId="77BE92E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90</w:t>
            </w:r>
          </w:p>
        </w:tc>
        <w:tc>
          <w:tcPr>
            <w:tcW w:w="1443" w:type="dxa"/>
            <w:noWrap/>
            <w:hideMark/>
          </w:tcPr>
          <w:p w14:paraId="6516E79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ABF318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algal N settling - source, kg/day  </w:t>
            </w:r>
          </w:p>
        </w:tc>
      </w:tr>
      <w:tr w:rsidR="00B02BC2" w:rsidRPr="00B02BC2" w14:paraId="4A31EBE9" w14:textId="77777777" w:rsidTr="00B443E2">
        <w:trPr>
          <w:trHeight w:val="20"/>
        </w:trPr>
        <w:tc>
          <w:tcPr>
            <w:tcW w:w="512" w:type="dxa"/>
            <w:noWrap/>
            <w:hideMark/>
          </w:tcPr>
          <w:p w14:paraId="4E8DEBB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91</w:t>
            </w:r>
          </w:p>
        </w:tc>
        <w:tc>
          <w:tcPr>
            <w:tcW w:w="1443" w:type="dxa"/>
            <w:noWrap/>
            <w:hideMark/>
          </w:tcPr>
          <w:p w14:paraId="35993AF4"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2776A3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 LPOM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 xml:space="preserve">/day    </w:t>
            </w:r>
          </w:p>
        </w:tc>
      </w:tr>
      <w:tr w:rsidR="00B02BC2" w:rsidRPr="00B02BC2" w14:paraId="4A86C1B4" w14:textId="77777777" w:rsidTr="00B443E2">
        <w:trPr>
          <w:trHeight w:val="20"/>
        </w:trPr>
        <w:tc>
          <w:tcPr>
            <w:tcW w:w="512" w:type="dxa"/>
            <w:noWrap/>
            <w:hideMark/>
          </w:tcPr>
          <w:p w14:paraId="78342B2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92</w:t>
            </w:r>
          </w:p>
        </w:tc>
        <w:tc>
          <w:tcPr>
            <w:tcW w:w="1443" w:type="dxa"/>
            <w:noWrap/>
            <w:hideMark/>
          </w:tcPr>
          <w:p w14:paraId="0467508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A892616"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Sediment net N settling - source/sink, kg/day</w:t>
            </w:r>
          </w:p>
        </w:tc>
      </w:tr>
      <w:tr w:rsidR="00B02BC2" w:rsidRPr="00B02BC2" w14:paraId="4F6940BC" w14:textId="77777777" w:rsidTr="00B443E2">
        <w:trPr>
          <w:trHeight w:val="20"/>
        </w:trPr>
        <w:tc>
          <w:tcPr>
            <w:tcW w:w="512" w:type="dxa"/>
            <w:noWrap/>
            <w:hideMark/>
          </w:tcPr>
          <w:p w14:paraId="2EC1FA9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93</w:t>
            </w:r>
          </w:p>
        </w:tc>
        <w:tc>
          <w:tcPr>
            <w:tcW w:w="1443" w:type="dxa"/>
            <w:noWrap/>
            <w:hideMark/>
          </w:tcPr>
          <w:p w14:paraId="62B68742"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F6FCF1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epiphyton N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/day</w:t>
            </w:r>
          </w:p>
        </w:tc>
      </w:tr>
      <w:tr w:rsidR="00B02BC2" w:rsidRPr="00B02BC2" w14:paraId="0FEE4EA3" w14:textId="77777777" w:rsidTr="00B443E2">
        <w:trPr>
          <w:trHeight w:val="20"/>
        </w:trPr>
        <w:tc>
          <w:tcPr>
            <w:tcW w:w="512" w:type="dxa"/>
            <w:noWrap/>
            <w:hideMark/>
          </w:tcPr>
          <w:p w14:paraId="13E544C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94</w:t>
            </w:r>
          </w:p>
        </w:tc>
        <w:tc>
          <w:tcPr>
            <w:tcW w:w="1443" w:type="dxa"/>
            <w:noWrap/>
            <w:hideMark/>
          </w:tcPr>
          <w:p w14:paraId="5D8CC0B7"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BCA035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 decay - sink, kg/day     </w:t>
            </w:r>
          </w:p>
        </w:tc>
      </w:tr>
      <w:tr w:rsidR="00B02BC2" w:rsidRPr="00B02BC2" w14:paraId="28623312" w14:textId="77777777" w:rsidTr="00B443E2">
        <w:trPr>
          <w:trHeight w:val="20"/>
        </w:trPr>
        <w:tc>
          <w:tcPr>
            <w:tcW w:w="512" w:type="dxa"/>
            <w:noWrap/>
            <w:hideMark/>
          </w:tcPr>
          <w:p w14:paraId="444B81C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95</w:t>
            </w:r>
          </w:p>
        </w:tc>
        <w:tc>
          <w:tcPr>
            <w:tcW w:w="1443" w:type="dxa"/>
            <w:noWrap/>
            <w:hideMark/>
          </w:tcPr>
          <w:p w14:paraId="1FBEA2D6"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F79A2A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algal C settling - source, kg/day   </w:t>
            </w:r>
          </w:p>
        </w:tc>
      </w:tr>
      <w:tr w:rsidR="00B02BC2" w:rsidRPr="00B02BC2" w14:paraId="5451819E" w14:textId="77777777" w:rsidTr="00B443E2">
        <w:trPr>
          <w:trHeight w:val="20"/>
        </w:trPr>
        <w:tc>
          <w:tcPr>
            <w:tcW w:w="512" w:type="dxa"/>
            <w:noWrap/>
            <w:hideMark/>
          </w:tcPr>
          <w:p w14:paraId="5A4DEED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96</w:t>
            </w:r>
          </w:p>
        </w:tc>
        <w:tc>
          <w:tcPr>
            <w:tcW w:w="1443" w:type="dxa"/>
            <w:noWrap/>
            <w:hideMark/>
          </w:tcPr>
          <w:p w14:paraId="7ACF810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595866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 LPOM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 xml:space="preserve">/day     </w:t>
            </w:r>
          </w:p>
        </w:tc>
      </w:tr>
      <w:tr w:rsidR="00B02BC2" w:rsidRPr="00B02BC2" w14:paraId="0491E843" w14:textId="77777777" w:rsidTr="00B443E2">
        <w:trPr>
          <w:trHeight w:val="20"/>
        </w:trPr>
        <w:tc>
          <w:tcPr>
            <w:tcW w:w="512" w:type="dxa"/>
            <w:noWrap/>
            <w:hideMark/>
          </w:tcPr>
          <w:p w14:paraId="55E67BB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97</w:t>
            </w:r>
          </w:p>
        </w:tc>
        <w:tc>
          <w:tcPr>
            <w:tcW w:w="1443" w:type="dxa"/>
            <w:noWrap/>
            <w:hideMark/>
          </w:tcPr>
          <w:p w14:paraId="0624015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E54C18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Sediment net C settling - source/sink, kg/day</w:t>
            </w:r>
          </w:p>
        </w:tc>
      </w:tr>
      <w:tr w:rsidR="00B02BC2" w:rsidRPr="00B02BC2" w14:paraId="28728637" w14:textId="77777777" w:rsidTr="00B443E2">
        <w:trPr>
          <w:trHeight w:val="20"/>
        </w:trPr>
        <w:tc>
          <w:tcPr>
            <w:tcW w:w="512" w:type="dxa"/>
            <w:noWrap/>
            <w:hideMark/>
          </w:tcPr>
          <w:p w14:paraId="6C8801F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98</w:t>
            </w:r>
          </w:p>
        </w:tc>
        <w:tc>
          <w:tcPr>
            <w:tcW w:w="1443" w:type="dxa"/>
            <w:noWrap/>
            <w:hideMark/>
          </w:tcPr>
          <w:p w14:paraId="38C15B32"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CD4529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epiphyton C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/day</w:t>
            </w:r>
          </w:p>
        </w:tc>
      </w:tr>
      <w:tr w:rsidR="00B02BC2" w:rsidRPr="00B02BC2" w14:paraId="774396C8" w14:textId="77777777" w:rsidTr="00B443E2">
        <w:trPr>
          <w:trHeight w:val="20"/>
        </w:trPr>
        <w:tc>
          <w:tcPr>
            <w:tcW w:w="512" w:type="dxa"/>
            <w:noWrap/>
            <w:hideMark/>
          </w:tcPr>
          <w:p w14:paraId="4C93A78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99</w:t>
            </w:r>
          </w:p>
        </w:tc>
        <w:tc>
          <w:tcPr>
            <w:tcW w:w="1443" w:type="dxa"/>
            <w:noWrap/>
            <w:hideMark/>
          </w:tcPr>
          <w:p w14:paraId="578F8F3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975CCE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 denitrification - source, kg/day  </w:t>
            </w:r>
          </w:p>
        </w:tc>
      </w:tr>
      <w:tr w:rsidR="00B02BC2" w:rsidRPr="00B02BC2" w14:paraId="40A79A76" w14:textId="77777777" w:rsidTr="00B443E2">
        <w:trPr>
          <w:trHeight w:val="20"/>
        </w:trPr>
        <w:tc>
          <w:tcPr>
            <w:tcW w:w="512" w:type="dxa"/>
            <w:noWrap/>
            <w:hideMark/>
          </w:tcPr>
          <w:p w14:paraId="76FC6C1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100</w:t>
            </w:r>
          </w:p>
        </w:tc>
        <w:tc>
          <w:tcPr>
            <w:tcW w:w="1443" w:type="dxa"/>
            <w:noWrap/>
            <w:hideMark/>
          </w:tcPr>
          <w:p w14:paraId="4CCABA4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8599B4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PO4 macrophyte resp - source, kg/day</w:t>
            </w:r>
          </w:p>
        </w:tc>
      </w:tr>
      <w:tr w:rsidR="00B02BC2" w:rsidRPr="00B02BC2" w14:paraId="39FD8F96" w14:textId="77777777" w:rsidTr="00B443E2">
        <w:trPr>
          <w:trHeight w:val="20"/>
        </w:trPr>
        <w:tc>
          <w:tcPr>
            <w:tcW w:w="512" w:type="dxa"/>
            <w:noWrap/>
            <w:hideMark/>
          </w:tcPr>
          <w:p w14:paraId="78DD714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101</w:t>
            </w:r>
          </w:p>
        </w:tc>
        <w:tc>
          <w:tcPr>
            <w:tcW w:w="1443" w:type="dxa"/>
            <w:noWrap/>
            <w:hideMark/>
          </w:tcPr>
          <w:p w14:paraId="624F13B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EB467C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PO4 macrophyte growth - sink, kg/day</w:t>
            </w:r>
          </w:p>
        </w:tc>
      </w:tr>
      <w:tr w:rsidR="00B02BC2" w:rsidRPr="00B02BC2" w14:paraId="02C1FCF2" w14:textId="77777777" w:rsidTr="00B443E2">
        <w:trPr>
          <w:trHeight w:val="20"/>
        </w:trPr>
        <w:tc>
          <w:tcPr>
            <w:tcW w:w="512" w:type="dxa"/>
            <w:noWrap/>
            <w:hideMark/>
          </w:tcPr>
          <w:p w14:paraId="4F7A4EF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102</w:t>
            </w:r>
          </w:p>
        </w:tc>
        <w:tc>
          <w:tcPr>
            <w:tcW w:w="1443" w:type="dxa"/>
            <w:noWrap/>
            <w:hideMark/>
          </w:tcPr>
          <w:p w14:paraId="22348C5D"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4F9807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macrophyte resp - source, kg/day</w:t>
            </w:r>
          </w:p>
        </w:tc>
      </w:tr>
      <w:tr w:rsidR="00B02BC2" w:rsidRPr="00B02BC2" w14:paraId="4E2CA0D5" w14:textId="77777777" w:rsidTr="00B443E2">
        <w:trPr>
          <w:trHeight w:val="20"/>
        </w:trPr>
        <w:tc>
          <w:tcPr>
            <w:tcW w:w="512" w:type="dxa"/>
            <w:noWrap/>
            <w:hideMark/>
          </w:tcPr>
          <w:p w14:paraId="67118DB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103</w:t>
            </w:r>
          </w:p>
        </w:tc>
        <w:tc>
          <w:tcPr>
            <w:tcW w:w="1443" w:type="dxa"/>
            <w:noWrap/>
            <w:hideMark/>
          </w:tcPr>
          <w:p w14:paraId="2777132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E26B64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macrophyte growth - sink, kg/day</w:t>
            </w:r>
          </w:p>
        </w:tc>
      </w:tr>
      <w:tr w:rsidR="00B02BC2" w:rsidRPr="00B02BC2" w14:paraId="35014447" w14:textId="77777777" w:rsidTr="00B443E2">
        <w:trPr>
          <w:trHeight w:val="20"/>
        </w:trPr>
        <w:tc>
          <w:tcPr>
            <w:tcW w:w="512" w:type="dxa"/>
            <w:noWrap/>
            <w:hideMark/>
          </w:tcPr>
          <w:p w14:paraId="2122E4B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104</w:t>
            </w:r>
          </w:p>
        </w:tc>
        <w:tc>
          <w:tcPr>
            <w:tcW w:w="1443" w:type="dxa"/>
            <w:noWrap/>
            <w:hideMark/>
          </w:tcPr>
          <w:p w14:paraId="52AC47EC"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64FF89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macrophyte </w:t>
            </w:r>
            <w:proofErr w:type="gramStart"/>
            <w:r w:rsidRPr="00B02BC2">
              <w:rPr>
                <w:rFonts w:ascii="Arial" w:hAnsi="Arial" w:cs="Arial"/>
                <w:color w:val="000000"/>
                <w:sz w:val="16"/>
                <w:szCs w:val="16"/>
              </w:rPr>
              <w:t>mort  -</w:t>
            </w:r>
            <w:proofErr w:type="gramEnd"/>
            <w:r w:rsidRPr="00B02BC2">
              <w:rPr>
                <w:rFonts w:ascii="Arial" w:hAnsi="Arial" w:cs="Arial"/>
                <w:color w:val="000000"/>
                <w:sz w:val="16"/>
                <w:szCs w:val="16"/>
              </w:rPr>
              <w:t xml:space="preserve"> source, kg/day</w:t>
            </w:r>
          </w:p>
        </w:tc>
      </w:tr>
      <w:tr w:rsidR="00B02BC2" w:rsidRPr="00B02BC2" w14:paraId="5D1B8889" w14:textId="77777777" w:rsidTr="00B443E2">
        <w:trPr>
          <w:trHeight w:val="20"/>
        </w:trPr>
        <w:tc>
          <w:tcPr>
            <w:tcW w:w="512" w:type="dxa"/>
            <w:noWrap/>
            <w:hideMark/>
          </w:tcPr>
          <w:p w14:paraId="0CA515D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105</w:t>
            </w:r>
          </w:p>
        </w:tc>
        <w:tc>
          <w:tcPr>
            <w:tcW w:w="1443" w:type="dxa"/>
            <w:noWrap/>
            <w:hideMark/>
          </w:tcPr>
          <w:p w14:paraId="34437581"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AFFA9A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macrophyte </w:t>
            </w:r>
            <w:proofErr w:type="gramStart"/>
            <w:r w:rsidRPr="00B02BC2">
              <w:rPr>
                <w:rFonts w:ascii="Arial" w:hAnsi="Arial" w:cs="Arial"/>
                <w:color w:val="000000"/>
                <w:sz w:val="16"/>
                <w:szCs w:val="16"/>
              </w:rPr>
              <w:t>mort  -</w:t>
            </w:r>
            <w:proofErr w:type="gramEnd"/>
            <w:r w:rsidRPr="00B02BC2">
              <w:rPr>
                <w:rFonts w:ascii="Arial" w:hAnsi="Arial" w:cs="Arial"/>
                <w:color w:val="000000"/>
                <w:sz w:val="16"/>
                <w:szCs w:val="16"/>
              </w:rPr>
              <w:t xml:space="preserve"> source, kg/day</w:t>
            </w:r>
          </w:p>
        </w:tc>
      </w:tr>
      <w:tr w:rsidR="00B02BC2" w:rsidRPr="00B02BC2" w14:paraId="5916A339" w14:textId="77777777" w:rsidTr="00B443E2">
        <w:trPr>
          <w:trHeight w:val="20"/>
        </w:trPr>
        <w:tc>
          <w:tcPr>
            <w:tcW w:w="512" w:type="dxa"/>
            <w:noWrap/>
            <w:hideMark/>
          </w:tcPr>
          <w:p w14:paraId="0451E41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106</w:t>
            </w:r>
          </w:p>
        </w:tc>
        <w:tc>
          <w:tcPr>
            <w:tcW w:w="1443" w:type="dxa"/>
            <w:noWrap/>
            <w:hideMark/>
          </w:tcPr>
          <w:p w14:paraId="54A6E9B1"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26007C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macrophyte </w:t>
            </w:r>
            <w:proofErr w:type="gramStart"/>
            <w:r w:rsidRPr="00B02BC2">
              <w:rPr>
                <w:rFonts w:ascii="Arial" w:hAnsi="Arial" w:cs="Arial"/>
                <w:color w:val="000000"/>
                <w:sz w:val="16"/>
                <w:szCs w:val="16"/>
              </w:rPr>
              <w:t>mort  -</w:t>
            </w:r>
            <w:proofErr w:type="gramEnd"/>
            <w:r w:rsidRPr="00B02BC2">
              <w:rPr>
                <w:rFonts w:ascii="Arial" w:hAnsi="Arial" w:cs="Arial"/>
                <w:color w:val="000000"/>
                <w:sz w:val="16"/>
                <w:szCs w:val="16"/>
              </w:rPr>
              <w:t xml:space="preserve"> source, kg/day</w:t>
            </w:r>
          </w:p>
        </w:tc>
      </w:tr>
      <w:tr w:rsidR="00B02BC2" w:rsidRPr="00B02BC2" w14:paraId="3C7A4D0F" w14:textId="77777777" w:rsidTr="00B443E2">
        <w:trPr>
          <w:trHeight w:val="20"/>
        </w:trPr>
        <w:tc>
          <w:tcPr>
            <w:tcW w:w="512" w:type="dxa"/>
            <w:noWrap/>
            <w:hideMark/>
          </w:tcPr>
          <w:p w14:paraId="5480A45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107</w:t>
            </w:r>
          </w:p>
        </w:tc>
        <w:tc>
          <w:tcPr>
            <w:tcW w:w="1443" w:type="dxa"/>
            <w:noWrap/>
            <w:hideMark/>
          </w:tcPr>
          <w:p w14:paraId="662C6C66"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1476F01" w14:textId="77777777" w:rsidR="00B02BC2" w:rsidRPr="00B02BC2" w:rsidRDefault="00B02BC2" w:rsidP="00B02BC2">
            <w:pPr>
              <w:rPr>
                <w:rFonts w:ascii="Arial" w:hAnsi="Arial" w:cs="Arial"/>
                <w:color w:val="000000"/>
                <w:sz w:val="16"/>
                <w:szCs w:val="16"/>
              </w:rPr>
            </w:pPr>
            <w:proofErr w:type="gramStart"/>
            <w:r w:rsidRPr="00B02BC2">
              <w:rPr>
                <w:rFonts w:ascii="Arial" w:hAnsi="Arial" w:cs="Arial"/>
                <w:color w:val="000000"/>
                <w:sz w:val="16"/>
                <w:szCs w:val="16"/>
              </w:rPr>
              <w:t>DO  macrophyte</w:t>
            </w:r>
            <w:proofErr w:type="gramEnd"/>
            <w:r w:rsidRPr="00B02BC2">
              <w:rPr>
                <w:rFonts w:ascii="Arial" w:hAnsi="Arial" w:cs="Arial"/>
                <w:color w:val="000000"/>
                <w:sz w:val="16"/>
                <w:szCs w:val="16"/>
              </w:rPr>
              <w:t xml:space="preserve"> production  - source, kg/day  </w:t>
            </w:r>
          </w:p>
        </w:tc>
      </w:tr>
      <w:tr w:rsidR="00B02BC2" w:rsidRPr="00B02BC2" w14:paraId="78A72BE4" w14:textId="77777777" w:rsidTr="00B443E2">
        <w:trPr>
          <w:trHeight w:val="20"/>
        </w:trPr>
        <w:tc>
          <w:tcPr>
            <w:tcW w:w="512" w:type="dxa"/>
            <w:noWrap/>
            <w:hideMark/>
          </w:tcPr>
          <w:p w14:paraId="3AEB0E2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108</w:t>
            </w:r>
          </w:p>
        </w:tc>
        <w:tc>
          <w:tcPr>
            <w:tcW w:w="1443" w:type="dxa"/>
            <w:noWrap/>
            <w:hideMark/>
          </w:tcPr>
          <w:p w14:paraId="668B59AA"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AFBCAFE" w14:textId="77777777" w:rsidR="00B02BC2" w:rsidRPr="00B02BC2" w:rsidRDefault="00B02BC2" w:rsidP="00B02BC2">
            <w:pPr>
              <w:rPr>
                <w:rFonts w:ascii="Arial" w:hAnsi="Arial" w:cs="Arial"/>
                <w:color w:val="000000"/>
                <w:sz w:val="16"/>
                <w:szCs w:val="16"/>
              </w:rPr>
            </w:pPr>
            <w:proofErr w:type="gramStart"/>
            <w:r w:rsidRPr="00B02BC2">
              <w:rPr>
                <w:rFonts w:ascii="Arial" w:hAnsi="Arial" w:cs="Arial"/>
                <w:color w:val="000000"/>
                <w:sz w:val="16"/>
                <w:szCs w:val="16"/>
              </w:rPr>
              <w:t>DO  macrophyte</w:t>
            </w:r>
            <w:proofErr w:type="gramEnd"/>
            <w:r w:rsidRPr="00B02BC2">
              <w:rPr>
                <w:rFonts w:ascii="Arial" w:hAnsi="Arial" w:cs="Arial"/>
                <w:color w:val="000000"/>
                <w:sz w:val="16"/>
                <w:szCs w:val="16"/>
              </w:rPr>
              <w:t xml:space="preserve"> respiration - sink, kg/day    </w:t>
            </w:r>
          </w:p>
        </w:tc>
      </w:tr>
      <w:tr w:rsidR="00B02BC2" w:rsidRPr="00B02BC2" w14:paraId="187F5CB5" w14:textId="77777777" w:rsidTr="00B443E2">
        <w:trPr>
          <w:trHeight w:val="20"/>
        </w:trPr>
        <w:tc>
          <w:tcPr>
            <w:tcW w:w="512" w:type="dxa"/>
            <w:noWrap/>
            <w:hideMark/>
          </w:tcPr>
          <w:p w14:paraId="404BBDD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109</w:t>
            </w:r>
          </w:p>
        </w:tc>
        <w:tc>
          <w:tcPr>
            <w:tcW w:w="1443" w:type="dxa"/>
            <w:noWrap/>
            <w:hideMark/>
          </w:tcPr>
          <w:p w14:paraId="34BDDBA9"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2A0A8F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TIC macrophyte growth/</w:t>
            </w:r>
            <w:proofErr w:type="gramStart"/>
            <w:r w:rsidRPr="00B02BC2">
              <w:rPr>
                <w:rFonts w:ascii="Arial" w:hAnsi="Arial" w:cs="Arial"/>
                <w:color w:val="000000"/>
                <w:sz w:val="16"/>
                <w:szCs w:val="16"/>
              </w:rPr>
              <w:t>resp  -</w:t>
            </w:r>
            <w:proofErr w:type="gramEnd"/>
            <w:r w:rsidRPr="00B02BC2">
              <w:rPr>
                <w:rFonts w:ascii="Arial" w:hAnsi="Arial" w:cs="Arial"/>
                <w:color w:val="000000"/>
                <w:sz w:val="16"/>
                <w:szCs w:val="16"/>
              </w:rPr>
              <w:t xml:space="preserve"> S/S, kg/day    </w:t>
            </w:r>
          </w:p>
        </w:tc>
      </w:tr>
      <w:tr w:rsidR="00B02BC2" w:rsidRPr="00B02BC2" w14:paraId="07D16DCE" w14:textId="77777777" w:rsidTr="00B443E2">
        <w:trPr>
          <w:trHeight w:val="20"/>
        </w:trPr>
        <w:tc>
          <w:tcPr>
            <w:tcW w:w="512" w:type="dxa"/>
            <w:noWrap/>
            <w:hideMark/>
          </w:tcPr>
          <w:p w14:paraId="6914562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110</w:t>
            </w:r>
          </w:p>
        </w:tc>
        <w:tc>
          <w:tcPr>
            <w:tcW w:w="1443" w:type="dxa"/>
            <w:noWrap/>
            <w:hideMark/>
          </w:tcPr>
          <w:p w14:paraId="4C3A248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D9853B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CBOD settling - sink, kg/day </w:t>
            </w:r>
          </w:p>
        </w:tc>
      </w:tr>
      <w:tr w:rsidR="00B02BC2" w:rsidRPr="00B02BC2" w14:paraId="07F1E520" w14:textId="77777777" w:rsidTr="00B443E2">
        <w:trPr>
          <w:trHeight w:val="20"/>
        </w:trPr>
        <w:tc>
          <w:tcPr>
            <w:tcW w:w="512" w:type="dxa"/>
            <w:noWrap/>
            <w:hideMark/>
          </w:tcPr>
          <w:p w14:paraId="086E19E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111</w:t>
            </w:r>
          </w:p>
        </w:tc>
        <w:tc>
          <w:tcPr>
            <w:tcW w:w="1443" w:type="dxa"/>
            <w:noWrap/>
            <w:hideMark/>
          </w:tcPr>
          <w:p w14:paraId="02E58BBE"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B2EA80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CBOD settling - source, kg/day      </w:t>
            </w:r>
          </w:p>
        </w:tc>
      </w:tr>
      <w:tr w:rsidR="00B02BC2" w:rsidRPr="00B02BC2" w14:paraId="70A6E30E" w14:textId="77777777" w:rsidTr="00B443E2">
        <w:trPr>
          <w:trHeight w:val="20"/>
        </w:trPr>
        <w:tc>
          <w:tcPr>
            <w:tcW w:w="512" w:type="dxa"/>
            <w:noWrap/>
            <w:hideMark/>
          </w:tcPr>
          <w:p w14:paraId="65EFC46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112</w:t>
            </w:r>
          </w:p>
        </w:tc>
        <w:tc>
          <w:tcPr>
            <w:tcW w:w="1443" w:type="dxa"/>
            <w:noWrap/>
            <w:hideMark/>
          </w:tcPr>
          <w:p w14:paraId="3A4EA412"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5F91BA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CBOD P settling - source, kg/day    </w:t>
            </w:r>
          </w:p>
        </w:tc>
      </w:tr>
      <w:tr w:rsidR="00B02BC2" w:rsidRPr="00B02BC2" w14:paraId="4C1C6DCB" w14:textId="77777777" w:rsidTr="00B443E2">
        <w:trPr>
          <w:trHeight w:val="20"/>
        </w:trPr>
        <w:tc>
          <w:tcPr>
            <w:tcW w:w="512" w:type="dxa"/>
            <w:noWrap/>
            <w:hideMark/>
          </w:tcPr>
          <w:p w14:paraId="4D6186F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113</w:t>
            </w:r>
          </w:p>
        </w:tc>
        <w:tc>
          <w:tcPr>
            <w:tcW w:w="1443" w:type="dxa"/>
            <w:noWrap/>
            <w:hideMark/>
          </w:tcPr>
          <w:p w14:paraId="3184C8A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E130E6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CBOD N settling - source, kg/day    </w:t>
            </w:r>
          </w:p>
        </w:tc>
      </w:tr>
      <w:tr w:rsidR="00B02BC2" w:rsidRPr="00B02BC2" w14:paraId="6CF7B71C" w14:textId="77777777" w:rsidTr="00B443E2">
        <w:trPr>
          <w:trHeight w:val="20"/>
        </w:trPr>
        <w:tc>
          <w:tcPr>
            <w:tcW w:w="512" w:type="dxa"/>
            <w:noWrap/>
            <w:hideMark/>
          </w:tcPr>
          <w:p w14:paraId="79ACDF8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114</w:t>
            </w:r>
          </w:p>
        </w:tc>
        <w:tc>
          <w:tcPr>
            <w:tcW w:w="1443" w:type="dxa"/>
            <w:noWrap/>
            <w:hideMark/>
          </w:tcPr>
          <w:p w14:paraId="7809507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8616F4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CBOD C settling - source, kg/day    </w:t>
            </w:r>
          </w:p>
        </w:tc>
      </w:tr>
      <w:tr w:rsidR="00B02BC2" w:rsidRPr="00B02BC2" w14:paraId="7A314FB6" w14:textId="77777777" w:rsidTr="00B443E2">
        <w:trPr>
          <w:trHeight w:val="20"/>
        </w:trPr>
        <w:tc>
          <w:tcPr>
            <w:tcW w:w="512" w:type="dxa"/>
            <w:noWrap/>
            <w:hideMark/>
          </w:tcPr>
          <w:p w14:paraId="76389AB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115</w:t>
            </w:r>
          </w:p>
        </w:tc>
        <w:tc>
          <w:tcPr>
            <w:tcW w:w="1443" w:type="dxa"/>
            <w:noWrap/>
            <w:hideMark/>
          </w:tcPr>
          <w:p w14:paraId="74944DE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87D4E4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Burial - sink, kg/day      </w:t>
            </w:r>
          </w:p>
        </w:tc>
      </w:tr>
      <w:tr w:rsidR="00B02BC2" w:rsidRPr="00B02BC2" w14:paraId="4E9B291B" w14:textId="77777777" w:rsidTr="00B443E2">
        <w:trPr>
          <w:trHeight w:val="20"/>
        </w:trPr>
        <w:tc>
          <w:tcPr>
            <w:tcW w:w="512" w:type="dxa"/>
            <w:noWrap/>
            <w:hideMark/>
          </w:tcPr>
          <w:p w14:paraId="50CBE96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116</w:t>
            </w:r>
          </w:p>
        </w:tc>
        <w:tc>
          <w:tcPr>
            <w:tcW w:w="1443" w:type="dxa"/>
            <w:noWrap/>
            <w:hideMark/>
          </w:tcPr>
          <w:p w14:paraId="39C72BF4"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8EE074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P Burial - sink, kg/day    </w:t>
            </w:r>
          </w:p>
        </w:tc>
      </w:tr>
      <w:tr w:rsidR="00B02BC2" w:rsidRPr="00B02BC2" w14:paraId="09B57B98" w14:textId="77777777" w:rsidTr="00B443E2">
        <w:trPr>
          <w:trHeight w:val="20"/>
        </w:trPr>
        <w:tc>
          <w:tcPr>
            <w:tcW w:w="512" w:type="dxa"/>
            <w:noWrap/>
            <w:hideMark/>
          </w:tcPr>
          <w:p w14:paraId="3184CE9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117</w:t>
            </w:r>
          </w:p>
        </w:tc>
        <w:tc>
          <w:tcPr>
            <w:tcW w:w="1443" w:type="dxa"/>
            <w:noWrap/>
            <w:hideMark/>
          </w:tcPr>
          <w:p w14:paraId="4EF76D1F"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522236B"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 Burial - sink, kg/day    </w:t>
            </w:r>
          </w:p>
        </w:tc>
      </w:tr>
      <w:tr w:rsidR="00B02BC2" w:rsidRPr="00B02BC2" w14:paraId="579CD3F2" w14:textId="77777777" w:rsidTr="00B443E2">
        <w:trPr>
          <w:trHeight w:val="20"/>
        </w:trPr>
        <w:tc>
          <w:tcPr>
            <w:tcW w:w="512" w:type="dxa"/>
            <w:noWrap/>
            <w:hideMark/>
          </w:tcPr>
          <w:p w14:paraId="125320C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118</w:t>
            </w:r>
          </w:p>
        </w:tc>
        <w:tc>
          <w:tcPr>
            <w:tcW w:w="1443" w:type="dxa"/>
            <w:noWrap/>
            <w:hideMark/>
          </w:tcPr>
          <w:p w14:paraId="1A1D52BA"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1FB7AA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 Burial - sink, kg/day    </w:t>
            </w:r>
          </w:p>
        </w:tc>
      </w:tr>
      <w:tr w:rsidR="00B02BC2" w:rsidRPr="00B02BC2" w14:paraId="7EA3755B" w14:textId="77777777" w:rsidTr="00B443E2">
        <w:trPr>
          <w:trHeight w:val="20"/>
        </w:trPr>
        <w:tc>
          <w:tcPr>
            <w:tcW w:w="512" w:type="dxa"/>
            <w:noWrap/>
            <w:hideMark/>
          </w:tcPr>
          <w:p w14:paraId="367BDA2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119</w:t>
            </w:r>
          </w:p>
        </w:tc>
        <w:tc>
          <w:tcPr>
            <w:tcW w:w="1443" w:type="dxa"/>
            <w:noWrap/>
            <w:hideMark/>
          </w:tcPr>
          <w:p w14:paraId="486E0CCC"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0EDD22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CBOD P settling - sink, kg/day      </w:t>
            </w:r>
          </w:p>
        </w:tc>
      </w:tr>
      <w:tr w:rsidR="00B02BC2" w:rsidRPr="00B02BC2" w14:paraId="17187A24" w14:textId="77777777" w:rsidTr="00B443E2">
        <w:trPr>
          <w:trHeight w:val="20"/>
        </w:trPr>
        <w:tc>
          <w:tcPr>
            <w:tcW w:w="512" w:type="dxa"/>
            <w:noWrap/>
            <w:hideMark/>
          </w:tcPr>
          <w:p w14:paraId="5FDA32C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120</w:t>
            </w:r>
          </w:p>
        </w:tc>
        <w:tc>
          <w:tcPr>
            <w:tcW w:w="1443" w:type="dxa"/>
            <w:noWrap/>
            <w:hideMark/>
          </w:tcPr>
          <w:p w14:paraId="50DB96FF"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33C9B2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CBOD N settling - sink, kg/day      </w:t>
            </w:r>
          </w:p>
        </w:tc>
      </w:tr>
      <w:tr w:rsidR="00B02BC2" w:rsidRPr="00B02BC2" w14:paraId="417B9F23" w14:textId="77777777" w:rsidTr="00B443E2">
        <w:trPr>
          <w:trHeight w:val="20"/>
        </w:trPr>
        <w:tc>
          <w:tcPr>
            <w:tcW w:w="512" w:type="dxa"/>
            <w:noWrap/>
            <w:hideMark/>
          </w:tcPr>
          <w:p w14:paraId="2112643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121</w:t>
            </w:r>
          </w:p>
        </w:tc>
        <w:tc>
          <w:tcPr>
            <w:tcW w:w="1443" w:type="dxa"/>
            <w:noWrap/>
            <w:hideMark/>
          </w:tcPr>
          <w:p w14:paraId="599A464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CO2</w:t>
            </w:r>
            <w:proofErr w:type="gramStart"/>
            <w:r w:rsidRPr="00B02BC2">
              <w:rPr>
                <w:rFonts w:ascii="Arial" w:hAnsi="Arial" w:cs="Arial"/>
                <w:sz w:val="16"/>
                <w:szCs w:val="18"/>
              </w:rPr>
              <w:t>GASX(</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E85E3A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CO2 gas exchange air/water interface, kg/day </w:t>
            </w:r>
          </w:p>
        </w:tc>
      </w:tr>
      <w:tr w:rsidR="00B02BC2" w:rsidRPr="00B02BC2" w14:paraId="58205297" w14:textId="77777777" w:rsidTr="00B443E2">
        <w:trPr>
          <w:trHeight w:val="20"/>
        </w:trPr>
        <w:tc>
          <w:tcPr>
            <w:tcW w:w="512" w:type="dxa"/>
            <w:noWrap/>
            <w:hideMark/>
          </w:tcPr>
          <w:p w14:paraId="3E94EC4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122</w:t>
            </w:r>
          </w:p>
        </w:tc>
        <w:tc>
          <w:tcPr>
            <w:tcW w:w="1443" w:type="dxa"/>
            <w:noWrap/>
            <w:hideMark/>
          </w:tcPr>
          <w:p w14:paraId="7238AB6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DOH2S(kg/d)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31502F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H2S decay - sink, kg/day</w:t>
            </w:r>
          </w:p>
        </w:tc>
      </w:tr>
      <w:tr w:rsidR="00B02BC2" w:rsidRPr="00B02BC2" w14:paraId="11FFA06B" w14:textId="77777777" w:rsidTr="00B443E2">
        <w:trPr>
          <w:trHeight w:val="20"/>
        </w:trPr>
        <w:tc>
          <w:tcPr>
            <w:tcW w:w="512" w:type="dxa"/>
            <w:noWrap/>
            <w:hideMark/>
          </w:tcPr>
          <w:p w14:paraId="6B0D4AE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123</w:t>
            </w:r>
          </w:p>
        </w:tc>
        <w:tc>
          <w:tcPr>
            <w:tcW w:w="1443" w:type="dxa"/>
            <w:noWrap/>
            <w:hideMark/>
          </w:tcPr>
          <w:p w14:paraId="77FFDE9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DOCH4(kg/d)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E0BB3DB"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CH4 decay - sink, kg/day</w:t>
            </w:r>
          </w:p>
        </w:tc>
      </w:tr>
      <w:tr w:rsidR="00B02BC2" w:rsidRPr="00B02BC2" w14:paraId="0BD2156A" w14:textId="77777777" w:rsidTr="00B443E2">
        <w:trPr>
          <w:trHeight w:val="20"/>
        </w:trPr>
        <w:tc>
          <w:tcPr>
            <w:tcW w:w="512" w:type="dxa"/>
            <w:noWrap/>
            <w:hideMark/>
          </w:tcPr>
          <w:p w14:paraId="16B9E3C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124</w:t>
            </w:r>
          </w:p>
        </w:tc>
        <w:tc>
          <w:tcPr>
            <w:tcW w:w="1443" w:type="dxa"/>
            <w:noWrap/>
            <w:hideMark/>
          </w:tcPr>
          <w:p w14:paraId="7463A73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H2</w:t>
            </w:r>
            <w:proofErr w:type="gramStart"/>
            <w:r w:rsidRPr="00B02BC2">
              <w:rPr>
                <w:rFonts w:ascii="Arial" w:hAnsi="Arial" w:cs="Arial"/>
                <w:sz w:val="16"/>
                <w:szCs w:val="18"/>
              </w:rPr>
              <w:t>SGASX(</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E1236E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H2S gas exchange air/water interface, kg/day </w:t>
            </w:r>
          </w:p>
        </w:tc>
      </w:tr>
      <w:tr w:rsidR="00B02BC2" w:rsidRPr="00B02BC2" w14:paraId="06BE9719" w14:textId="77777777" w:rsidTr="00B443E2">
        <w:trPr>
          <w:trHeight w:val="20"/>
        </w:trPr>
        <w:tc>
          <w:tcPr>
            <w:tcW w:w="512" w:type="dxa"/>
            <w:noWrap/>
            <w:hideMark/>
          </w:tcPr>
          <w:p w14:paraId="158C4BE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125</w:t>
            </w:r>
          </w:p>
        </w:tc>
        <w:tc>
          <w:tcPr>
            <w:tcW w:w="1443" w:type="dxa"/>
            <w:noWrap/>
            <w:hideMark/>
          </w:tcPr>
          <w:p w14:paraId="42482F2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CH4</w:t>
            </w:r>
            <w:proofErr w:type="gramStart"/>
            <w:r w:rsidRPr="00B02BC2">
              <w:rPr>
                <w:rFonts w:ascii="Arial" w:hAnsi="Arial" w:cs="Arial"/>
                <w:sz w:val="16"/>
                <w:szCs w:val="18"/>
              </w:rPr>
              <w:t>GASX(</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6452C3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CH4 gas exchange air/water interface, kg/day </w:t>
            </w:r>
          </w:p>
        </w:tc>
      </w:tr>
      <w:tr w:rsidR="00B02BC2" w:rsidRPr="00B02BC2" w14:paraId="0B7DE9A1" w14:textId="77777777" w:rsidTr="00B443E2">
        <w:trPr>
          <w:trHeight w:val="20"/>
        </w:trPr>
        <w:tc>
          <w:tcPr>
            <w:tcW w:w="512" w:type="dxa"/>
            <w:noWrap/>
            <w:hideMark/>
          </w:tcPr>
          <w:p w14:paraId="58B74E6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126</w:t>
            </w:r>
          </w:p>
        </w:tc>
        <w:tc>
          <w:tcPr>
            <w:tcW w:w="1443" w:type="dxa"/>
            <w:noWrap/>
            <w:hideMark/>
          </w:tcPr>
          <w:p w14:paraId="0B46D73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H2</w:t>
            </w:r>
            <w:proofErr w:type="gramStart"/>
            <w:r w:rsidRPr="00B02BC2">
              <w:rPr>
                <w:rFonts w:ascii="Arial" w:hAnsi="Arial" w:cs="Arial"/>
                <w:sz w:val="16"/>
                <w:szCs w:val="18"/>
              </w:rPr>
              <w:t>SDK(</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7BA91F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H2S decay - sink, kg/day   </w:t>
            </w:r>
          </w:p>
        </w:tc>
      </w:tr>
      <w:tr w:rsidR="00B02BC2" w:rsidRPr="00B02BC2" w14:paraId="1A17F92A" w14:textId="77777777" w:rsidTr="00B443E2">
        <w:trPr>
          <w:trHeight w:val="20"/>
        </w:trPr>
        <w:tc>
          <w:tcPr>
            <w:tcW w:w="512" w:type="dxa"/>
            <w:noWrap/>
            <w:hideMark/>
          </w:tcPr>
          <w:p w14:paraId="78786A8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127</w:t>
            </w:r>
          </w:p>
        </w:tc>
        <w:tc>
          <w:tcPr>
            <w:tcW w:w="1443" w:type="dxa"/>
            <w:noWrap/>
            <w:hideMark/>
          </w:tcPr>
          <w:p w14:paraId="3E9AA65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CH4</w:t>
            </w:r>
            <w:proofErr w:type="gramStart"/>
            <w:r w:rsidRPr="00B02BC2">
              <w:rPr>
                <w:rFonts w:ascii="Arial" w:hAnsi="Arial" w:cs="Arial"/>
                <w:sz w:val="16"/>
                <w:szCs w:val="18"/>
              </w:rPr>
              <w:t>DK(</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DED0CF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CH4 decay - sink, kg/day   </w:t>
            </w:r>
          </w:p>
        </w:tc>
      </w:tr>
      <w:tr w:rsidR="00B02BC2" w:rsidRPr="00B02BC2" w14:paraId="253B376B" w14:textId="77777777" w:rsidTr="00B443E2">
        <w:trPr>
          <w:trHeight w:val="20"/>
        </w:trPr>
        <w:tc>
          <w:tcPr>
            <w:tcW w:w="512" w:type="dxa"/>
            <w:noWrap/>
            <w:hideMark/>
          </w:tcPr>
          <w:p w14:paraId="24BE7D0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128</w:t>
            </w:r>
          </w:p>
        </w:tc>
        <w:tc>
          <w:tcPr>
            <w:tcW w:w="1443" w:type="dxa"/>
            <w:noWrap/>
            <w:hideMark/>
          </w:tcPr>
          <w:p w14:paraId="3ACF34E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SD_C_</w:t>
            </w:r>
            <w:proofErr w:type="gramStart"/>
            <w:r w:rsidRPr="00B02BC2">
              <w:rPr>
                <w:rFonts w:ascii="Arial" w:hAnsi="Arial" w:cs="Arial"/>
                <w:sz w:val="16"/>
                <w:szCs w:val="18"/>
              </w:rPr>
              <w:t>IN(</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A2E81E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 to Sed. Diagenesis module - source, kg/day </w:t>
            </w:r>
          </w:p>
        </w:tc>
      </w:tr>
      <w:tr w:rsidR="00B02BC2" w:rsidRPr="00B02BC2" w14:paraId="78E43208" w14:textId="77777777" w:rsidTr="00B443E2">
        <w:trPr>
          <w:trHeight w:val="20"/>
        </w:trPr>
        <w:tc>
          <w:tcPr>
            <w:tcW w:w="512" w:type="dxa"/>
            <w:noWrap/>
            <w:hideMark/>
          </w:tcPr>
          <w:p w14:paraId="6BC9C0E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129</w:t>
            </w:r>
          </w:p>
        </w:tc>
        <w:tc>
          <w:tcPr>
            <w:tcW w:w="1443" w:type="dxa"/>
            <w:noWrap/>
            <w:hideMark/>
          </w:tcPr>
          <w:p w14:paraId="35FB927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SD_N_</w:t>
            </w:r>
            <w:proofErr w:type="gramStart"/>
            <w:r w:rsidRPr="00B02BC2">
              <w:rPr>
                <w:rFonts w:ascii="Arial" w:hAnsi="Arial" w:cs="Arial"/>
                <w:sz w:val="16"/>
                <w:szCs w:val="18"/>
              </w:rPr>
              <w:t>IN(</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F2E28E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 to Sed. Diagenesis module - source, kg/day </w:t>
            </w:r>
          </w:p>
        </w:tc>
      </w:tr>
      <w:tr w:rsidR="00B02BC2" w:rsidRPr="00B02BC2" w14:paraId="657A1491" w14:textId="77777777" w:rsidTr="00B443E2">
        <w:trPr>
          <w:trHeight w:val="20"/>
        </w:trPr>
        <w:tc>
          <w:tcPr>
            <w:tcW w:w="512" w:type="dxa"/>
            <w:noWrap/>
            <w:hideMark/>
          </w:tcPr>
          <w:p w14:paraId="6560505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130</w:t>
            </w:r>
          </w:p>
        </w:tc>
        <w:tc>
          <w:tcPr>
            <w:tcW w:w="1443" w:type="dxa"/>
            <w:noWrap/>
            <w:hideMark/>
          </w:tcPr>
          <w:p w14:paraId="3AF822E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SD_P_</w:t>
            </w:r>
            <w:proofErr w:type="gramStart"/>
            <w:r w:rsidRPr="00B02BC2">
              <w:rPr>
                <w:rFonts w:ascii="Arial" w:hAnsi="Arial" w:cs="Arial"/>
                <w:sz w:val="16"/>
                <w:szCs w:val="18"/>
              </w:rPr>
              <w:t>IN(</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C5FE25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 to Sed. Diagenesis module - source, kg/day </w:t>
            </w:r>
          </w:p>
        </w:tc>
      </w:tr>
      <w:tr w:rsidR="00B02BC2" w:rsidRPr="00B02BC2" w14:paraId="143F5FEF" w14:textId="77777777" w:rsidTr="00B443E2">
        <w:trPr>
          <w:trHeight w:val="20"/>
        </w:trPr>
        <w:tc>
          <w:tcPr>
            <w:tcW w:w="512" w:type="dxa"/>
            <w:noWrap/>
            <w:hideMark/>
          </w:tcPr>
          <w:p w14:paraId="1773E20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131</w:t>
            </w:r>
          </w:p>
        </w:tc>
        <w:tc>
          <w:tcPr>
            <w:tcW w:w="1443" w:type="dxa"/>
            <w:noWrap/>
            <w:hideMark/>
          </w:tcPr>
          <w:p w14:paraId="53B32133" w14:textId="77777777" w:rsidR="00B02BC2" w:rsidRPr="00B02BC2" w:rsidRDefault="00B02BC2" w:rsidP="00B02BC2">
            <w:pPr>
              <w:pStyle w:val="BodyText"/>
              <w:spacing w:after="120"/>
              <w:rPr>
                <w:rFonts w:ascii="Arial" w:hAnsi="Arial" w:cs="Arial"/>
                <w:sz w:val="16"/>
                <w:szCs w:val="18"/>
              </w:rPr>
            </w:pPr>
            <w:proofErr w:type="gramStart"/>
            <w:r w:rsidRPr="00B02BC2">
              <w:rPr>
                <w:rFonts w:ascii="Arial" w:hAnsi="Arial" w:cs="Arial"/>
                <w:sz w:val="16"/>
                <w:szCs w:val="18"/>
              </w:rPr>
              <w:t>DOSEDIA(</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A0D88A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sediment diagenesis uptake - sink, kg/day </w:t>
            </w:r>
          </w:p>
        </w:tc>
      </w:tr>
      <w:tr w:rsidR="00B02BC2" w:rsidRPr="00B02BC2" w14:paraId="29087578" w14:textId="77777777" w:rsidTr="00B443E2">
        <w:trPr>
          <w:trHeight w:val="20"/>
        </w:trPr>
        <w:tc>
          <w:tcPr>
            <w:tcW w:w="512" w:type="dxa"/>
            <w:noWrap/>
            <w:hideMark/>
          </w:tcPr>
          <w:p w14:paraId="5E50065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132</w:t>
            </w:r>
          </w:p>
        </w:tc>
        <w:tc>
          <w:tcPr>
            <w:tcW w:w="1443" w:type="dxa"/>
            <w:noWrap/>
            <w:hideMark/>
          </w:tcPr>
          <w:p w14:paraId="3F0F885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Fe2D(kg/d)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1EDC0C0" w14:textId="77777777" w:rsidR="00B02BC2" w:rsidRPr="00B02BC2" w:rsidRDefault="00B02BC2" w:rsidP="00B02BC2">
            <w:pPr>
              <w:rPr>
                <w:rFonts w:ascii="Arial" w:hAnsi="Arial" w:cs="Arial"/>
                <w:color w:val="000000"/>
                <w:sz w:val="16"/>
                <w:szCs w:val="16"/>
              </w:rPr>
            </w:pPr>
            <w:proofErr w:type="gramStart"/>
            <w:r w:rsidRPr="00B02BC2">
              <w:rPr>
                <w:rFonts w:ascii="Arial" w:hAnsi="Arial" w:cs="Arial"/>
                <w:color w:val="000000"/>
                <w:sz w:val="16"/>
                <w:szCs w:val="16"/>
              </w:rPr>
              <w:t>Fe(</w:t>
            </w:r>
            <w:proofErr w:type="gramEnd"/>
            <w:r w:rsidRPr="00B02BC2">
              <w:rPr>
                <w:rFonts w:ascii="Arial" w:hAnsi="Arial" w:cs="Arial"/>
                <w:color w:val="000000"/>
                <w:sz w:val="16"/>
                <w:szCs w:val="16"/>
              </w:rPr>
              <w:t xml:space="preserve">II) oxidation water column - sink, kg/day </w:t>
            </w:r>
          </w:p>
        </w:tc>
      </w:tr>
      <w:tr w:rsidR="00B02BC2" w:rsidRPr="00B02BC2" w14:paraId="7475C1B8" w14:textId="77777777" w:rsidTr="00B443E2">
        <w:trPr>
          <w:trHeight w:val="20"/>
        </w:trPr>
        <w:tc>
          <w:tcPr>
            <w:tcW w:w="512" w:type="dxa"/>
            <w:noWrap/>
            <w:hideMark/>
          </w:tcPr>
          <w:p w14:paraId="448F4FC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133</w:t>
            </w:r>
          </w:p>
        </w:tc>
        <w:tc>
          <w:tcPr>
            <w:tcW w:w="1443" w:type="dxa"/>
            <w:noWrap/>
            <w:hideMark/>
          </w:tcPr>
          <w:p w14:paraId="48F3DD8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DOFe2(kg/d)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E858CC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w:t>
            </w:r>
            <w:proofErr w:type="gramStart"/>
            <w:r w:rsidRPr="00B02BC2">
              <w:rPr>
                <w:rFonts w:ascii="Arial" w:hAnsi="Arial" w:cs="Arial"/>
                <w:color w:val="000000"/>
                <w:sz w:val="16"/>
                <w:szCs w:val="16"/>
              </w:rPr>
              <w:t>Fe(</w:t>
            </w:r>
            <w:proofErr w:type="gramEnd"/>
            <w:r w:rsidRPr="00B02BC2">
              <w:rPr>
                <w:rFonts w:ascii="Arial" w:hAnsi="Arial" w:cs="Arial"/>
                <w:color w:val="000000"/>
                <w:sz w:val="16"/>
                <w:szCs w:val="16"/>
              </w:rPr>
              <w:t xml:space="preserve">II) oxidation water col.- sink, kg/day </w:t>
            </w:r>
          </w:p>
        </w:tc>
      </w:tr>
      <w:tr w:rsidR="00B02BC2" w:rsidRPr="00B02BC2" w14:paraId="77F83B22" w14:textId="77777777" w:rsidTr="00B443E2">
        <w:trPr>
          <w:trHeight w:val="20"/>
        </w:trPr>
        <w:tc>
          <w:tcPr>
            <w:tcW w:w="512" w:type="dxa"/>
            <w:noWrap/>
            <w:hideMark/>
          </w:tcPr>
          <w:p w14:paraId="6495A87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134</w:t>
            </w:r>
          </w:p>
        </w:tc>
        <w:tc>
          <w:tcPr>
            <w:tcW w:w="1443" w:type="dxa"/>
            <w:noWrap/>
            <w:hideMark/>
          </w:tcPr>
          <w:p w14:paraId="5C6D3B3E" w14:textId="77777777" w:rsidR="00B02BC2" w:rsidRPr="00B02BC2" w:rsidRDefault="00B02BC2" w:rsidP="00B02BC2">
            <w:pPr>
              <w:pStyle w:val="BodyText"/>
              <w:spacing w:after="120"/>
              <w:rPr>
                <w:rFonts w:ascii="Arial" w:hAnsi="Arial" w:cs="Arial"/>
                <w:sz w:val="16"/>
                <w:szCs w:val="18"/>
              </w:rPr>
            </w:pPr>
            <w:proofErr w:type="spellStart"/>
            <w:r w:rsidRPr="00B02BC2">
              <w:rPr>
                <w:rFonts w:ascii="Arial" w:hAnsi="Arial" w:cs="Arial"/>
                <w:sz w:val="16"/>
                <w:szCs w:val="18"/>
              </w:rPr>
              <w:t>SDINFeOOH</w:t>
            </w:r>
            <w:proofErr w:type="spell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5869B14"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FeOOH</w:t>
            </w:r>
            <w:proofErr w:type="spellEnd"/>
            <w:r w:rsidRPr="00B02BC2">
              <w:rPr>
                <w:rFonts w:ascii="Arial" w:hAnsi="Arial" w:cs="Arial"/>
                <w:color w:val="000000"/>
                <w:sz w:val="16"/>
                <w:szCs w:val="16"/>
              </w:rPr>
              <w:t xml:space="preserve"> settling from water col. - sink, kg/day</w:t>
            </w:r>
          </w:p>
        </w:tc>
      </w:tr>
      <w:tr w:rsidR="00B02BC2" w:rsidRPr="00B02BC2" w14:paraId="16859978" w14:textId="77777777" w:rsidTr="00B443E2">
        <w:trPr>
          <w:trHeight w:val="20"/>
        </w:trPr>
        <w:tc>
          <w:tcPr>
            <w:tcW w:w="512" w:type="dxa"/>
            <w:noWrap/>
            <w:hideMark/>
          </w:tcPr>
          <w:p w14:paraId="090184A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135</w:t>
            </w:r>
          </w:p>
        </w:tc>
        <w:tc>
          <w:tcPr>
            <w:tcW w:w="1443" w:type="dxa"/>
            <w:noWrap/>
            <w:hideMark/>
          </w:tcPr>
          <w:p w14:paraId="1A4A094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SDINMnO2(kg/d)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553AFA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MnO2 settling from water col. - sink, kg/day </w:t>
            </w:r>
          </w:p>
        </w:tc>
      </w:tr>
      <w:tr w:rsidR="00B02BC2" w:rsidRPr="00B02BC2" w14:paraId="2581C634" w14:textId="77777777" w:rsidTr="00B443E2">
        <w:trPr>
          <w:trHeight w:val="20"/>
        </w:trPr>
        <w:tc>
          <w:tcPr>
            <w:tcW w:w="512" w:type="dxa"/>
            <w:noWrap/>
            <w:hideMark/>
          </w:tcPr>
          <w:p w14:paraId="1E5D4C3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136</w:t>
            </w:r>
          </w:p>
        </w:tc>
        <w:tc>
          <w:tcPr>
            <w:tcW w:w="1443" w:type="dxa"/>
            <w:noWrap/>
            <w:hideMark/>
          </w:tcPr>
          <w:p w14:paraId="7C428A1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Mn2d(kg/d)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FB95F17" w14:textId="77777777" w:rsidR="00B02BC2" w:rsidRPr="00B02BC2" w:rsidRDefault="00B02BC2" w:rsidP="00B02BC2">
            <w:pPr>
              <w:rPr>
                <w:rFonts w:ascii="Arial" w:hAnsi="Arial" w:cs="Arial"/>
                <w:color w:val="000000"/>
                <w:sz w:val="16"/>
                <w:szCs w:val="16"/>
              </w:rPr>
            </w:pPr>
            <w:proofErr w:type="gramStart"/>
            <w:r w:rsidRPr="00B02BC2">
              <w:rPr>
                <w:rFonts w:ascii="Arial" w:hAnsi="Arial" w:cs="Arial"/>
                <w:color w:val="000000"/>
                <w:sz w:val="16"/>
                <w:szCs w:val="16"/>
              </w:rPr>
              <w:t>Mn(</w:t>
            </w:r>
            <w:proofErr w:type="gramEnd"/>
            <w:r w:rsidRPr="00B02BC2">
              <w:rPr>
                <w:rFonts w:ascii="Arial" w:hAnsi="Arial" w:cs="Arial"/>
                <w:color w:val="000000"/>
                <w:sz w:val="16"/>
                <w:szCs w:val="16"/>
              </w:rPr>
              <w:t xml:space="preserve">II) oxidation water column - sink, kg/day </w:t>
            </w:r>
          </w:p>
        </w:tc>
      </w:tr>
      <w:tr w:rsidR="00B02BC2" w:rsidRPr="00B02BC2" w14:paraId="0D898030" w14:textId="77777777" w:rsidTr="00B443E2">
        <w:trPr>
          <w:trHeight w:val="20"/>
        </w:trPr>
        <w:tc>
          <w:tcPr>
            <w:tcW w:w="512" w:type="dxa"/>
            <w:noWrap/>
            <w:hideMark/>
          </w:tcPr>
          <w:p w14:paraId="7E9D925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lastRenderedPageBreak/>
              <w:t>137</w:t>
            </w:r>
          </w:p>
        </w:tc>
        <w:tc>
          <w:tcPr>
            <w:tcW w:w="1443" w:type="dxa"/>
            <w:noWrap/>
            <w:hideMark/>
          </w:tcPr>
          <w:p w14:paraId="7E04824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DOMn2(kg/d)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E05BF5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w:t>
            </w:r>
            <w:proofErr w:type="gramStart"/>
            <w:r w:rsidRPr="00B02BC2">
              <w:rPr>
                <w:rFonts w:ascii="Arial" w:hAnsi="Arial" w:cs="Arial"/>
                <w:color w:val="000000"/>
                <w:sz w:val="16"/>
                <w:szCs w:val="16"/>
              </w:rPr>
              <w:t>Mn(</w:t>
            </w:r>
            <w:proofErr w:type="gramEnd"/>
            <w:r w:rsidRPr="00B02BC2">
              <w:rPr>
                <w:rFonts w:ascii="Arial" w:hAnsi="Arial" w:cs="Arial"/>
                <w:color w:val="000000"/>
                <w:sz w:val="16"/>
                <w:szCs w:val="16"/>
              </w:rPr>
              <w:t xml:space="preserve">II) oxidation water col.- sink, kg/day </w:t>
            </w:r>
          </w:p>
        </w:tc>
      </w:tr>
      <w:tr w:rsidR="00B02BC2" w:rsidRPr="00B02BC2" w14:paraId="05608548" w14:textId="77777777" w:rsidTr="00B443E2">
        <w:trPr>
          <w:trHeight w:val="20"/>
        </w:trPr>
        <w:tc>
          <w:tcPr>
            <w:tcW w:w="512" w:type="dxa"/>
            <w:noWrap/>
            <w:hideMark/>
          </w:tcPr>
          <w:p w14:paraId="6F076B4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138</w:t>
            </w:r>
          </w:p>
        </w:tc>
        <w:tc>
          <w:tcPr>
            <w:tcW w:w="1443" w:type="dxa"/>
            <w:noWrap/>
            <w:hideMark/>
          </w:tcPr>
          <w:p w14:paraId="0AAB8BB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SEDD1(kg/d)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21AB36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Labile standing biomass decay- sink, kg/day  </w:t>
            </w:r>
          </w:p>
        </w:tc>
      </w:tr>
      <w:tr w:rsidR="00B02BC2" w:rsidRPr="00B02BC2" w14:paraId="67E2F860" w14:textId="77777777" w:rsidTr="00B443E2">
        <w:trPr>
          <w:trHeight w:val="20"/>
        </w:trPr>
        <w:tc>
          <w:tcPr>
            <w:tcW w:w="512" w:type="dxa"/>
            <w:noWrap/>
            <w:hideMark/>
          </w:tcPr>
          <w:p w14:paraId="62E5C42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139</w:t>
            </w:r>
          </w:p>
        </w:tc>
        <w:tc>
          <w:tcPr>
            <w:tcW w:w="1443" w:type="dxa"/>
            <w:noWrap/>
            <w:hideMark/>
          </w:tcPr>
          <w:p w14:paraId="23A280A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SEDD2(kg/d)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C2D7B6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Refract. stand. biomass decay- sink, kg/day  </w:t>
            </w:r>
          </w:p>
        </w:tc>
      </w:tr>
    </w:tbl>
    <w:p w14:paraId="095F674D" w14:textId="77777777" w:rsidR="00FD1CCB" w:rsidRPr="002748FD" w:rsidRDefault="00FD1CCB">
      <w:pPr>
        <w:pStyle w:val="BodyText"/>
        <w:rPr>
          <w:sz w:val="18"/>
          <w:szCs w:val="18"/>
        </w:rPr>
      </w:pPr>
    </w:p>
    <w:p w14:paraId="2C0AA215" w14:textId="77777777" w:rsidR="00FD1CCB" w:rsidRPr="002748FD" w:rsidRDefault="00FD1CCB">
      <w:pPr>
        <w:pStyle w:val="BodyText"/>
        <w:rPr>
          <w:sz w:val="18"/>
          <w:szCs w:val="18"/>
        </w:rPr>
        <w:sectPr w:rsidR="00FD1CCB" w:rsidRPr="002748FD" w:rsidSect="00FD1CCB">
          <w:endnotePr>
            <w:numFmt w:val="decimal"/>
          </w:endnotePr>
          <w:type w:val="continuous"/>
          <w:pgSz w:w="12240" w:h="15840" w:code="1"/>
          <w:pgMar w:top="1728" w:right="1440" w:bottom="1728" w:left="2160" w:header="1008" w:footer="1008" w:gutter="0"/>
          <w:paperSrc w:first="100" w:other="100"/>
          <w:pgNumType w:chapStyle="6"/>
          <w:cols w:num="2" w:space="720"/>
          <w:noEndnote/>
        </w:sectPr>
      </w:pPr>
    </w:p>
    <w:p w14:paraId="2EF8C071" w14:textId="77777777" w:rsidR="009D68AD" w:rsidRPr="005E2061" w:rsidRDefault="009D68AD">
      <w:pPr>
        <w:pStyle w:val="BodyText"/>
        <w:rPr>
          <w:sz w:val="20"/>
        </w:rPr>
      </w:pPr>
      <w:r w:rsidRPr="005E2061">
        <w:rPr>
          <w:sz w:val="20"/>
        </w:rPr>
        <w:lastRenderedPageBreak/>
        <w:t xml:space="preserve">Note also that the TSR </w:t>
      </w:r>
      <w:r w:rsidR="00B443E2">
        <w:rPr>
          <w:sz w:val="20"/>
        </w:rPr>
        <w:t xml:space="preserve">output </w:t>
      </w:r>
      <w:r w:rsidRPr="005E2061">
        <w:rPr>
          <w:sz w:val="20"/>
        </w:rPr>
        <w:t>file includes flux output on an instantaneous basis at a given cell location.</w:t>
      </w:r>
    </w:p>
    <w:p w14:paraId="17FB8D77" w14:textId="77777777" w:rsidR="0041037A" w:rsidRDefault="00B95E90">
      <w:pPr>
        <w:pStyle w:val="BodyText"/>
        <w:rPr>
          <w:sz w:val="20"/>
        </w:rPr>
      </w:pPr>
      <w:r w:rsidRPr="005E2061">
        <w:rPr>
          <w:sz w:val="20"/>
        </w:rPr>
        <w:t>If Sediment Diagenesis is turned ON, then other flux terms will appear in the file “</w:t>
      </w:r>
      <w:r w:rsidR="002748FD" w:rsidRPr="002748FD">
        <w:rPr>
          <w:b/>
          <w:bCs/>
          <w:sz w:val="20"/>
        </w:rPr>
        <w:t>kflux</w:t>
      </w:r>
      <w:r w:rsidRPr="002748FD">
        <w:rPr>
          <w:b/>
          <w:bCs/>
          <w:sz w:val="20"/>
        </w:rPr>
        <w:t>_</w:t>
      </w:r>
      <w:r w:rsidR="002748FD" w:rsidRPr="002748FD">
        <w:rPr>
          <w:b/>
          <w:bCs/>
          <w:sz w:val="20"/>
        </w:rPr>
        <w:t>wb</w:t>
      </w:r>
      <w:r w:rsidRPr="002748FD">
        <w:rPr>
          <w:b/>
          <w:bCs/>
          <w:sz w:val="20"/>
        </w:rPr>
        <w:t>#.</w:t>
      </w:r>
      <w:r w:rsidR="002748FD" w:rsidRPr="002748FD">
        <w:rPr>
          <w:b/>
          <w:bCs/>
          <w:sz w:val="20"/>
        </w:rPr>
        <w:t>csv</w:t>
      </w:r>
      <w:r w:rsidRPr="005E2061">
        <w:rPr>
          <w:sz w:val="20"/>
        </w:rPr>
        <w:t>”. These include the following in kg/d: CO2GASX (CO2 exchange with atmosphere), DOH2S (oxygen demand for oxidation of H2S in water column), DOCH4 (oxygen demand for oxidation of methane in water column), H2SGASX (H2S gas flux to the atmosphere), CH4GASX (CH4 gas flux to the atmosphere), H2SDK (first order loss of H2S within water column), CH4DK (first order CH4 decay in water column), SD_C_IN (Flux rate of C to the sediments), SD_N_IN (Flux rate of N to the sediments), SD_P_IN (Flux rate of P to the sediments),</w:t>
      </w:r>
      <w:r w:rsidR="005C5C45">
        <w:rPr>
          <w:sz w:val="20"/>
        </w:rPr>
        <w:t xml:space="preserve"> </w:t>
      </w:r>
      <w:r w:rsidRPr="005E2061">
        <w:rPr>
          <w:sz w:val="20"/>
        </w:rPr>
        <w:t xml:space="preserve">DOSEDIA (sediment oxygen demand of sediment diagenesis model), Fe2D (oxidation rate of Fe in water column), DOFe2 (oxygen demand to oxidize reduced iron to oxidized iron in water column), </w:t>
      </w:r>
      <w:proofErr w:type="spellStart"/>
      <w:r w:rsidRPr="005E2061">
        <w:rPr>
          <w:sz w:val="20"/>
        </w:rPr>
        <w:t>SDINFeOO</w:t>
      </w:r>
      <w:proofErr w:type="spellEnd"/>
      <w:r w:rsidRPr="005E2061">
        <w:rPr>
          <w:sz w:val="20"/>
        </w:rPr>
        <w:t xml:space="preserve"> (Flux rate of oxidized Fe to the sediments), SDINMnO2 (Flux rate of oxidized Mn to the sediments), Mn2D (oxidation rate of Fe in water column).</w:t>
      </w:r>
    </w:p>
    <w:p w14:paraId="286EBC9D" w14:textId="77777777" w:rsidR="0041037A" w:rsidRPr="00B7030B" w:rsidRDefault="0041037A">
      <w:pPr>
        <w:pStyle w:val="Heading3"/>
        <w:rPr>
          <w:rFonts w:asciiTheme="minorHAnsi" w:hAnsiTheme="minorHAnsi"/>
        </w:rPr>
      </w:pPr>
      <w:bookmarkStart w:id="4049" w:name="withdrawal_outflow_file"/>
      <w:bookmarkStart w:id="4050" w:name="_Toc41047944"/>
      <w:bookmarkEnd w:id="4049"/>
      <w:r w:rsidRPr="00B7030B">
        <w:rPr>
          <w:rFonts w:asciiTheme="minorHAnsi" w:hAnsiTheme="minorHAnsi"/>
        </w:rPr>
        <w:t>Withdrawal Outflow</w:t>
      </w:r>
      <w:bookmarkEnd w:id="4050"/>
    </w:p>
    <w:p w14:paraId="3B469738" w14:textId="54DE0D6D" w:rsidR="0041037A" w:rsidRPr="005E2061" w:rsidRDefault="00CF15AD">
      <w:pPr>
        <w:pStyle w:val="BodyText"/>
        <w:rPr>
          <w:sz w:val="20"/>
        </w:rPr>
      </w:pPr>
      <w:r>
        <w:rPr>
          <w:sz w:val="20"/>
        </w:rPr>
        <w:t>W</w:t>
      </w:r>
      <w:r w:rsidRPr="005E2061">
        <w:rPr>
          <w:sz w:val="20"/>
        </w:rPr>
        <w:t>henever withdrawal output</w:t>
      </w:r>
      <w:r>
        <w:rPr>
          <w:sz w:val="20"/>
        </w:rPr>
        <w:t xml:space="preserve"> control [</w:t>
      </w:r>
      <w:r w:rsidRPr="00CF15AD">
        <w:rPr>
          <w:b/>
          <w:bCs/>
          <w:sz w:val="20"/>
        </w:rPr>
        <w:t>WDOC</w:t>
      </w:r>
      <w:r>
        <w:rPr>
          <w:sz w:val="20"/>
        </w:rPr>
        <w:t>]</w:t>
      </w:r>
      <w:r w:rsidRPr="005E2061">
        <w:rPr>
          <w:sz w:val="20"/>
        </w:rPr>
        <w:t xml:space="preserve"> is ON (see in </w:t>
      </w:r>
      <w:r w:rsidRPr="00565EA9">
        <w:rPr>
          <w:b/>
          <w:bCs/>
          <w:sz w:val="20"/>
        </w:rPr>
        <w:t>w2_con.npt</w:t>
      </w:r>
      <w:r w:rsidR="008112E4">
        <w:rPr>
          <w:b/>
          <w:bCs/>
          <w:sz w:val="20"/>
        </w:rPr>
        <w:t xml:space="preserve">, </w:t>
      </w:r>
      <w:r w:rsidR="008112E4">
        <w:rPr>
          <w:sz w:val="20"/>
          <w:szCs w:val="18"/>
        </w:rPr>
        <w:t xml:space="preserve">or </w:t>
      </w:r>
      <w:r w:rsidR="008112E4" w:rsidRPr="008112E4">
        <w:rPr>
          <w:b/>
          <w:bCs/>
          <w:sz w:val="20"/>
          <w:szCs w:val="18"/>
        </w:rPr>
        <w:t>w2_con.csv</w:t>
      </w:r>
      <w:r w:rsidR="008112E4">
        <w:rPr>
          <w:sz w:val="20"/>
          <w:szCs w:val="18"/>
        </w:rPr>
        <w:t xml:space="preserve">, </w:t>
      </w:r>
      <w:r w:rsidRPr="005E2061">
        <w:rPr>
          <w:sz w:val="20"/>
        </w:rPr>
        <w:t xml:space="preserve">file), </w:t>
      </w:r>
      <w:r>
        <w:rPr>
          <w:sz w:val="20"/>
        </w:rPr>
        <w:t>w</w:t>
      </w:r>
      <w:r w:rsidR="0041037A" w:rsidRPr="005E2061">
        <w:rPr>
          <w:sz w:val="20"/>
        </w:rPr>
        <w:t>ithdrawal outflow files contain</w:t>
      </w:r>
      <w:ins w:id="4051" w:author="Honnalore Steissberg" w:date="2021-08-23T14:36:00Z">
        <w:r w:rsidR="00754C78">
          <w:rPr>
            <w:sz w:val="20"/>
          </w:rPr>
          <w:t>ing</w:t>
        </w:r>
      </w:ins>
      <w:r w:rsidR="0041037A" w:rsidRPr="005E2061">
        <w:rPr>
          <w:sz w:val="20"/>
        </w:rPr>
        <w:t xml:space="preserve"> information for plotting any release or withdrawal temperatures and/or constituent concentrations as a time series</w:t>
      </w:r>
      <w:r>
        <w:rPr>
          <w:sz w:val="20"/>
        </w:rPr>
        <w:t xml:space="preserve"> are output</w:t>
      </w:r>
      <w:r w:rsidR="0041037A" w:rsidRPr="005E2061">
        <w:rPr>
          <w:sz w:val="20"/>
        </w:rPr>
        <w:t>.  The files can also be used to externally link upstream waterbodies to downstream waterbodies so that water</w:t>
      </w:r>
      <w:ins w:id="4052" w:author="Honnalore Steissberg" w:date="2021-08-23T15:04:00Z">
        <w:r w:rsidR="009E6728">
          <w:rPr>
            <w:sz w:val="20"/>
          </w:rPr>
          <w:t xml:space="preserve"> </w:t>
        </w:r>
      </w:ins>
      <w:r w:rsidR="0041037A" w:rsidRPr="005E2061">
        <w:rPr>
          <w:sz w:val="20"/>
        </w:rPr>
        <w:t xml:space="preserve">basins can be broken up into multiple waterbodies.  This is an important feature when runtimes for the entire </w:t>
      </w:r>
      <w:del w:id="4053" w:author="Honnalore Steissberg" w:date="2021-08-23T15:05:00Z">
        <w:r w:rsidR="0041037A" w:rsidRPr="005E2061" w:rsidDel="009E6728">
          <w:rPr>
            <w:sz w:val="20"/>
          </w:rPr>
          <w:delText>waterbasin</w:delText>
        </w:r>
      </w:del>
      <w:ins w:id="4054" w:author="Honnalore Steissberg" w:date="2021-08-23T15:05:00Z">
        <w:r w:rsidR="009E6728" w:rsidRPr="005E2061">
          <w:rPr>
            <w:sz w:val="20"/>
          </w:rPr>
          <w:t>water basin</w:t>
        </w:r>
      </w:ins>
      <w:r w:rsidR="0041037A" w:rsidRPr="005E2061">
        <w:rPr>
          <w:sz w:val="20"/>
        </w:rPr>
        <w:t xml:space="preserve"> become excessive. With this option, calibration can start at the most upstream waterbody and proceed sequentially downstream.</w:t>
      </w:r>
    </w:p>
    <w:p w14:paraId="1E24246D" w14:textId="37F4E2C5" w:rsidR="00CF15AD" w:rsidRPr="005E2061" w:rsidRDefault="00CF15AD" w:rsidP="00CF15AD">
      <w:pPr>
        <w:pStyle w:val="BodyText"/>
        <w:rPr>
          <w:sz w:val="20"/>
        </w:rPr>
      </w:pPr>
      <w:r>
        <w:rPr>
          <w:sz w:val="20"/>
        </w:rPr>
        <w:t xml:space="preserve">The model user can set any filetype for the WDO files and all output files will have that filetype. For example, if </w:t>
      </w:r>
      <w:r w:rsidRPr="00CF15AD">
        <w:rPr>
          <w:b/>
          <w:bCs/>
          <w:sz w:val="20"/>
        </w:rPr>
        <w:t>WDOFN</w:t>
      </w:r>
      <w:r>
        <w:rPr>
          <w:sz w:val="20"/>
        </w:rPr>
        <w:t xml:space="preserve"> is set to ‘</w:t>
      </w:r>
      <w:r w:rsidRPr="00CF15AD">
        <w:rPr>
          <w:b/>
          <w:bCs/>
          <w:sz w:val="20"/>
        </w:rPr>
        <w:t>wdo.csv</w:t>
      </w:r>
      <w:r>
        <w:rPr>
          <w:sz w:val="20"/>
        </w:rPr>
        <w:t>’, then all output files will have the filetype ‘.csv’.</w:t>
      </w:r>
    </w:p>
    <w:p w14:paraId="6B961E58" w14:textId="77777777" w:rsidR="00CF15AD" w:rsidRPr="00CF15AD" w:rsidRDefault="00CF15AD">
      <w:pPr>
        <w:pStyle w:val="BodyText"/>
        <w:rPr>
          <w:b/>
          <w:bCs/>
          <w:sz w:val="20"/>
        </w:rPr>
      </w:pPr>
      <w:r w:rsidRPr="00CF15AD">
        <w:rPr>
          <w:b/>
          <w:bCs/>
          <w:sz w:val="20"/>
        </w:rPr>
        <w:t>Integrated output</w:t>
      </w:r>
    </w:p>
    <w:p w14:paraId="7917115F" w14:textId="197AAD43" w:rsidR="0041037A" w:rsidRPr="005E2061" w:rsidRDefault="0041037A">
      <w:pPr>
        <w:pStyle w:val="BodyText"/>
        <w:rPr>
          <w:sz w:val="20"/>
        </w:rPr>
      </w:pPr>
      <w:r w:rsidRPr="005E2061">
        <w:rPr>
          <w:sz w:val="20"/>
        </w:rPr>
        <w:t xml:space="preserve">Output consists of up to four separate files for each segment </w:t>
      </w:r>
      <w:hyperlink w:anchor="withdrawal_output_segment" w:history="1">
        <w:r w:rsidRPr="005E2061">
          <w:rPr>
            <w:rStyle w:val="Hyperlink"/>
            <w:rFonts w:asciiTheme="minorHAnsi" w:hAnsiTheme="minorHAnsi"/>
          </w:rPr>
          <w:t>[IWDO]</w:t>
        </w:r>
      </w:hyperlink>
      <w:r w:rsidRPr="005E2061">
        <w:rPr>
          <w:sz w:val="20"/>
        </w:rPr>
        <w:t xml:space="preserve"> specified in the control file.  The files include an outflow, outflow temperature, constituent concentrations, and derived constituent concentrations.  </w:t>
      </w:r>
      <w:r w:rsidR="00E00640" w:rsidRPr="005E2061">
        <w:rPr>
          <w:sz w:val="20"/>
        </w:rPr>
        <w:t>These files are for all the withdrawals specified at that segment</w:t>
      </w:r>
      <w:ins w:id="4055" w:author="Honnalore Steissberg" w:date="2021-08-23T15:05:00Z">
        <w:r w:rsidR="008B0E7E">
          <w:rPr>
            <w:sz w:val="20"/>
          </w:rPr>
          <w:t>,</w:t>
        </w:r>
      </w:ins>
      <w:r w:rsidR="00E00640" w:rsidRPr="005E2061">
        <w:rPr>
          <w:sz w:val="20"/>
        </w:rPr>
        <w:t xml:space="preserve"> lumped together if there are multiple withdrawals. </w:t>
      </w:r>
      <w:r w:rsidRPr="005E2061">
        <w:rPr>
          <w:sz w:val="20"/>
        </w:rPr>
        <w:t xml:space="preserve">The constituent concentration outflow file is only generated if constituent computations </w:t>
      </w:r>
      <w:hyperlink w:anchor="constituent_computations" w:history="1">
        <w:r w:rsidRPr="005E2061">
          <w:rPr>
            <w:rStyle w:val="Hyperlink"/>
            <w:rFonts w:asciiTheme="minorHAnsi" w:hAnsiTheme="minorHAnsi"/>
          </w:rPr>
          <w:t>[CCC]</w:t>
        </w:r>
      </w:hyperlink>
      <w:r w:rsidRPr="005E2061">
        <w:rPr>
          <w:sz w:val="20"/>
        </w:rPr>
        <w:t xml:space="preserve"> are turned on.  The derived constituent concentration outflow file is generated only if constituent computations </w:t>
      </w:r>
      <w:hyperlink w:anchor="constituent_computations" w:history="1">
        <w:r w:rsidRPr="005E2061">
          <w:rPr>
            <w:rStyle w:val="Hyperlink"/>
            <w:rFonts w:asciiTheme="minorHAnsi" w:hAnsiTheme="minorHAnsi"/>
          </w:rPr>
          <w:t>[CCC]</w:t>
        </w:r>
      </w:hyperlink>
      <w:r w:rsidRPr="005E2061">
        <w:rPr>
          <w:sz w:val="20"/>
        </w:rPr>
        <w:t xml:space="preserve"> are turned on and one or more derived constituents </w:t>
      </w:r>
      <w:hyperlink w:anchor="derived_constituents" w:history="1">
        <w:r w:rsidRPr="005E2061">
          <w:rPr>
            <w:rStyle w:val="Hyperlink"/>
            <w:rFonts w:asciiTheme="minorHAnsi" w:hAnsiTheme="minorHAnsi"/>
          </w:rPr>
          <w:t>[CDWBC]</w:t>
        </w:r>
      </w:hyperlink>
      <w:r w:rsidRPr="005E2061">
        <w:rPr>
          <w:sz w:val="20"/>
        </w:rPr>
        <w:t xml:space="preserve"> are turned on.</w:t>
      </w:r>
    </w:p>
    <w:p w14:paraId="05027003" w14:textId="77777777" w:rsidR="00FA73C1" w:rsidRDefault="00FA73C1">
      <w:pPr>
        <w:pStyle w:val="BodyText"/>
        <w:rPr>
          <w:sz w:val="20"/>
        </w:rPr>
      </w:pPr>
      <w:r w:rsidRPr="005E2061">
        <w:rPr>
          <w:sz w:val="20"/>
        </w:rPr>
        <w:t>In addition, for the flow and temperature files, individual flows and outlet temperatures are provided to the right of the weighted average (temperature) or summed flow.</w:t>
      </w:r>
      <w:r w:rsidR="00FD1FA9" w:rsidRPr="005E2061">
        <w:rPr>
          <w:sz w:val="20"/>
        </w:rPr>
        <w:t xml:space="preserve"> All output files are in comma delim</w:t>
      </w:r>
      <w:r w:rsidR="00F330D0" w:rsidRPr="005E2061">
        <w:rPr>
          <w:sz w:val="20"/>
        </w:rPr>
        <w:t>i</w:t>
      </w:r>
      <w:r w:rsidR="00FD1FA9" w:rsidRPr="005E2061">
        <w:rPr>
          <w:sz w:val="20"/>
        </w:rPr>
        <w:t>ted format</w:t>
      </w:r>
      <w:r w:rsidR="00A201FF">
        <w:rPr>
          <w:sz w:val="20"/>
        </w:rPr>
        <w:t xml:space="preserve"> and are in the correct format for a downstream inflow or tributary file.</w:t>
      </w:r>
    </w:p>
    <w:p w14:paraId="498FD85D" w14:textId="77777777" w:rsidR="00CF15AD" w:rsidRPr="00CF15AD" w:rsidRDefault="00CF15AD">
      <w:pPr>
        <w:pStyle w:val="BodyText"/>
        <w:rPr>
          <w:b/>
          <w:bCs/>
          <w:sz w:val="20"/>
        </w:rPr>
      </w:pPr>
      <w:r w:rsidRPr="00CF15AD">
        <w:rPr>
          <w:b/>
          <w:bCs/>
          <w:sz w:val="20"/>
        </w:rPr>
        <w:t>Individual Output</w:t>
      </w:r>
    </w:p>
    <w:p w14:paraId="2E6C473F" w14:textId="17C2C35E" w:rsidR="00FA73C1" w:rsidRPr="005E2061" w:rsidRDefault="00CF15AD">
      <w:pPr>
        <w:pStyle w:val="BodyText"/>
        <w:rPr>
          <w:sz w:val="20"/>
        </w:rPr>
      </w:pPr>
      <w:r>
        <w:rPr>
          <w:sz w:val="20"/>
        </w:rPr>
        <w:t xml:space="preserve">Also, </w:t>
      </w:r>
      <w:r w:rsidR="00E4386E" w:rsidRPr="005E2061">
        <w:rPr>
          <w:sz w:val="20"/>
        </w:rPr>
        <w:t xml:space="preserve">a series of individual </w:t>
      </w:r>
      <w:r>
        <w:rPr>
          <w:sz w:val="20"/>
        </w:rPr>
        <w:t xml:space="preserve">comma delimited </w:t>
      </w:r>
      <w:r w:rsidR="00E4386E" w:rsidRPr="005E2061">
        <w:rPr>
          <w:sz w:val="20"/>
        </w:rPr>
        <w:t>files are also output for each structure at the withdrawal segment. For example, if there are 2 spillways (weirs), 1 gate and 1 pump</w:t>
      </w:r>
      <w:r>
        <w:rPr>
          <w:sz w:val="20"/>
        </w:rPr>
        <w:t xml:space="preserve"> at the withdrawal segment</w:t>
      </w:r>
      <w:r w:rsidR="00E4386E" w:rsidRPr="005E2061">
        <w:rPr>
          <w:sz w:val="20"/>
        </w:rPr>
        <w:t xml:space="preserve">, all these withdrawal types are automatically output individually as </w:t>
      </w:r>
      <w:r w:rsidR="00E00640" w:rsidRPr="005E2061">
        <w:rPr>
          <w:sz w:val="20"/>
        </w:rPr>
        <w:t>separate files.</w:t>
      </w:r>
      <w:r w:rsidR="00A51052" w:rsidRPr="005E2061">
        <w:rPr>
          <w:sz w:val="20"/>
        </w:rPr>
        <w:t xml:space="preserve"> </w:t>
      </w:r>
      <w:r w:rsidR="00B423EF" w:rsidRPr="005E2061">
        <w:rPr>
          <w:sz w:val="20"/>
        </w:rPr>
        <w:t xml:space="preserve">They would be output with a fixed internally specified file name based on the hydraulic element and the segment number where it is located, such as: </w:t>
      </w:r>
      <w:r w:rsidR="00B423EF" w:rsidRPr="00CF15AD">
        <w:rPr>
          <w:b/>
          <w:bCs/>
          <w:sz w:val="20"/>
        </w:rPr>
        <w:t>qwo_sp1_seg23.</w:t>
      </w:r>
      <w:r w:rsidRPr="00CF15AD">
        <w:rPr>
          <w:b/>
          <w:bCs/>
          <w:sz w:val="20"/>
        </w:rPr>
        <w:t>csv</w:t>
      </w:r>
      <w:r w:rsidR="00B423EF" w:rsidRPr="005E2061">
        <w:rPr>
          <w:sz w:val="20"/>
        </w:rPr>
        <w:t xml:space="preserve">, </w:t>
      </w:r>
      <w:r w:rsidR="00B423EF" w:rsidRPr="00CF15AD">
        <w:rPr>
          <w:b/>
          <w:bCs/>
          <w:sz w:val="20"/>
        </w:rPr>
        <w:t>qwo_sp2_seg23.</w:t>
      </w:r>
      <w:r w:rsidRPr="00CF15AD">
        <w:rPr>
          <w:b/>
          <w:bCs/>
          <w:sz w:val="20"/>
        </w:rPr>
        <w:t>csv</w:t>
      </w:r>
      <w:r w:rsidR="00B423EF" w:rsidRPr="005E2061">
        <w:rPr>
          <w:sz w:val="20"/>
        </w:rPr>
        <w:t xml:space="preserve">, </w:t>
      </w:r>
      <w:r w:rsidR="00B423EF" w:rsidRPr="00CF15AD">
        <w:rPr>
          <w:b/>
          <w:bCs/>
          <w:sz w:val="20"/>
        </w:rPr>
        <w:t>qwo_g</w:t>
      </w:r>
      <w:r>
        <w:rPr>
          <w:b/>
          <w:bCs/>
          <w:sz w:val="20"/>
        </w:rPr>
        <w:t>a</w:t>
      </w:r>
      <w:r w:rsidR="00B423EF" w:rsidRPr="00CF15AD">
        <w:rPr>
          <w:b/>
          <w:bCs/>
          <w:sz w:val="20"/>
        </w:rPr>
        <w:t>t</w:t>
      </w:r>
      <w:r>
        <w:rPr>
          <w:b/>
          <w:bCs/>
          <w:sz w:val="20"/>
        </w:rPr>
        <w:t>e</w:t>
      </w:r>
      <w:r w:rsidR="00B423EF" w:rsidRPr="00CF15AD">
        <w:rPr>
          <w:b/>
          <w:bCs/>
          <w:sz w:val="20"/>
        </w:rPr>
        <w:t>1_seg23.</w:t>
      </w:r>
      <w:r w:rsidRPr="00CF15AD">
        <w:rPr>
          <w:b/>
          <w:bCs/>
          <w:sz w:val="20"/>
        </w:rPr>
        <w:t>csv</w:t>
      </w:r>
      <w:r w:rsidR="00B423EF" w:rsidRPr="005E2061">
        <w:rPr>
          <w:sz w:val="20"/>
        </w:rPr>
        <w:t xml:space="preserve">, and </w:t>
      </w:r>
      <w:r w:rsidR="00B423EF" w:rsidRPr="00CF15AD">
        <w:rPr>
          <w:b/>
          <w:bCs/>
          <w:sz w:val="20"/>
        </w:rPr>
        <w:t>qwo_pmp1_seg23.</w:t>
      </w:r>
      <w:r w:rsidRPr="00CF15AD">
        <w:rPr>
          <w:b/>
          <w:bCs/>
          <w:sz w:val="20"/>
        </w:rPr>
        <w:t>csv</w:t>
      </w:r>
      <w:r w:rsidR="00B423EF" w:rsidRPr="005E2061">
        <w:rPr>
          <w:sz w:val="20"/>
        </w:rPr>
        <w:t xml:space="preserve">. </w:t>
      </w:r>
      <w:r w:rsidR="00A51052" w:rsidRPr="005E2061">
        <w:rPr>
          <w:sz w:val="20"/>
        </w:rPr>
        <w:t xml:space="preserve">For further information, see the withdrawal output card description in </w:t>
      </w:r>
      <w:r w:rsidR="00A51052" w:rsidRPr="00CF15AD">
        <w:rPr>
          <w:b/>
          <w:bCs/>
          <w:sz w:val="20"/>
        </w:rPr>
        <w:t>w2_con.npt</w:t>
      </w:r>
      <w:r w:rsidR="008112E4">
        <w:rPr>
          <w:b/>
          <w:bCs/>
          <w:sz w:val="20"/>
        </w:rPr>
        <w:t xml:space="preserve"> </w:t>
      </w:r>
      <w:r w:rsidR="008112E4">
        <w:rPr>
          <w:sz w:val="20"/>
          <w:szCs w:val="18"/>
        </w:rPr>
        <w:t xml:space="preserve">(or </w:t>
      </w:r>
      <w:r w:rsidR="008112E4" w:rsidRPr="008112E4">
        <w:rPr>
          <w:b/>
          <w:bCs/>
          <w:sz w:val="20"/>
          <w:szCs w:val="18"/>
        </w:rPr>
        <w:t>w2_con.csv</w:t>
      </w:r>
      <w:r w:rsidR="008112E4">
        <w:rPr>
          <w:sz w:val="20"/>
          <w:szCs w:val="18"/>
        </w:rPr>
        <w:t>)</w:t>
      </w:r>
      <w:r w:rsidR="00A51052" w:rsidRPr="005E2061">
        <w:rPr>
          <w:sz w:val="20"/>
        </w:rPr>
        <w:t>.</w:t>
      </w:r>
      <w:r>
        <w:rPr>
          <w:sz w:val="20"/>
        </w:rPr>
        <w:t xml:space="preserve"> </w:t>
      </w:r>
      <w:r w:rsidR="00A201FF">
        <w:rPr>
          <w:sz w:val="20"/>
        </w:rPr>
        <w:t>The files have the same format as the integrated output, but have only flow, temperature, and concentration for one outlet.</w:t>
      </w:r>
    </w:p>
    <w:p w14:paraId="0AF5FF1A" w14:textId="77777777" w:rsidR="0041037A" w:rsidRPr="00B7030B" w:rsidRDefault="0041037A" w:rsidP="00A201FF">
      <w:pPr>
        <w:pStyle w:val="Example1"/>
        <w:spacing w:after="0"/>
        <w:rPr>
          <w:rFonts w:asciiTheme="minorHAnsi" w:hAnsiTheme="minorHAnsi"/>
        </w:rPr>
      </w:pPr>
      <w:r w:rsidRPr="00B7030B">
        <w:rPr>
          <w:rFonts w:asciiTheme="minorHAnsi" w:hAnsiTheme="minorHAnsi"/>
        </w:rPr>
        <w:lastRenderedPageBreak/>
        <w:t>EXAMPLE</w:t>
      </w:r>
      <w:r w:rsidR="00A201FF">
        <w:rPr>
          <w:rFonts w:asciiTheme="minorHAnsi" w:hAnsiTheme="minorHAnsi"/>
        </w:rPr>
        <w:t xml:space="preserve"> – Integrated Output for flow rate</w:t>
      </w:r>
    </w:p>
    <w:p w14:paraId="1A48394D" w14:textId="77777777" w:rsidR="00FA73C1" w:rsidRPr="00B7030B" w:rsidRDefault="00A201FF" w:rsidP="00FA73C1">
      <w:pPr>
        <w:pStyle w:val="BodyText2"/>
        <w:rPr>
          <w:rFonts w:cs="Courier New"/>
          <w:snapToGrid/>
          <w:color w:val="auto"/>
          <w:sz w:val="16"/>
          <w:szCs w:val="16"/>
        </w:rPr>
      </w:pPr>
      <w:r>
        <w:rPr>
          <w:rFonts w:cs="Courier New"/>
          <w:noProof/>
          <w:snapToGrid/>
          <w:color w:val="auto"/>
          <w:sz w:val="16"/>
          <w:szCs w:val="16"/>
        </w:rPr>
        <w:drawing>
          <wp:inline distT="0" distB="0" distL="0" distR="0" wp14:anchorId="619B98B2" wp14:editId="293DD5CF">
            <wp:extent cx="5486400" cy="175323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3069CF.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86400" cy="1753235"/>
                    </a:xfrm>
                    <a:prstGeom prst="rect">
                      <a:avLst/>
                    </a:prstGeom>
                  </pic:spPr>
                </pic:pic>
              </a:graphicData>
            </a:graphic>
          </wp:inline>
        </w:drawing>
      </w:r>
    </w:p>
    <w:p w14:paraId="5FCB02EE" w14:textId="77777777" w:rsidR="00A201FF" w:rsidRDefault="00A201FF" w:rsidP="00A201FF">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 Integrated Output for temperature</w:t>
      </w:r>
    </w:p>
    <w:p w14:paraId="0A3C5B00" w14:textId="77777777" w:rsidR="00A201FF" w:rsidRPr="00A201FF" w:rsidRDefault="00A201FF" w:rsidP="00A201FF">
      <w:pPr>
        <w:pStyle w:val="Examplebody"/>
      </w:pPr>
      <w:r>
        <w:rPr>
          <w:noProof/>
        </w:rPr>
        <w:drawing>
          <wp:inline distT="0" distB="0" distL="0" distR="0" wp14:anchorId="44402451" wp14:editId="6BBE0127">
            <wp:extent cx="5486400" cy="204343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303BE1.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86400" cy="2043430"/>
                    </a:xfrm>
                    <a:prstGeom prst="rect">
                      <a:avLst/>
                    </a:prstGeom>
                  </pic:spPr>
                </pic:pic>
              </a:graphicData>
            </a:graphic>
          </wp:inline>
        </w:drawing>
      </w:r>
    </w:p>
    <w:p w14:paraId="487BD01D" w14:textId="77777777" w:rsidR="00A201FF" w:rsidRDefault="00A201FF" w:rsidP="00A201FF">
      <w:pPr>
        <w:pStyle w:val="Example1"/>
        <w:spacing w:after="0"/>
        <w:rPr>
          <w:rFonts w:asciiTheme="minorHAnsi" w:hAnsiTheme="minorHAnsi"/>
        </w:rPr>
      </w:pPr>
    </w:p>
    <w:p w14:paraId="50EBBC74" w14:textId="77777777" w:rsidR="00A201FF" w:rsidRDefault="00A201FF" w:rsidP="00A201FF">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 Integrated Output for concentration (partial listing of columns)</w:t>
      </w:r>
    </w:p>
    <w:p w14:paraId="7EA998C3" w14:textId="77777777" w:rsidR="00A201FF" w:rsidRPr="00A201FF" w:rsidRDefault="00A201FF" w:rsidP="00A201FF">
      <w:pPr>
        <w:pStyle w:val="Examplebody"/>
      </w:pPr>
      <w:r>
        <w:rPr>
          <w:noProof/>
        </w:rPr>
        <w:drawing>
          <wp:inline distT="0" distB="0" distL="0" distR="0" wp14:anchorId="733F2B2D" wp14:editId="596860D8">
            <wp:extent cx="5486400" cy="1181735"/>
            <wp:effectExtent l="0" t="0" r="0" b="0"/>
            <wp:docPr id="53" name="Picture 53"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303CE6.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86400" cy="1181735"/>
                    </a:xfrm>
                    <a:prstGeom prst="rect">
                      <a:avLst/>
                    </a:prstGeom>
                  </pic:spPr>
                </pic:pic>
              </a:graphicData>
            </a:graphic>
          </wp:inline>
        </w:drawing>
      </w:r>
    </w:p>
    <w:p w14:paraId="4B565CE3" w14:textId="77777777" w:rsidR="00FA73C1" w:rsidRPr="00B7030B" w:rsidRDefault="00FA73C1" w:rsidP="00FA73C1"/>
    <w:p w14:paraId="4B36479B" w14:textId="77777777" w:rsidR="00BD711C" w:rsidRPr="00B7030B" w:rsidRDefault="00BD711C"/>
    <w:p w14:paraId="7C65E8A9" w14:textId="77777777" w:rsidR="00625343" w:rsidRPr="00625343" w:rsidRDefault="00625343" w:rsidP="00625343">
      <w:pPr>
        <w:pStyle w:val="Heading3"/>
        <w:rPr>
          <w:rFonts w:asciiTheme="minorHAnsi" w:hAnsiTheme="minorHAnsi"/>
        </w:rPr>
      </w:pPr>
      <w:bookmarkStart w:id="4056" w:name="_Toc41047945"/>
      <w:r>
        <w:rPr>
          <w:rFonts w:asciiTheme="minorHAnsi" w:hAnsiTheme="minorHAnsi"/>
        </w:rPr>
        <w:t>Mass</w:t>
      </w:r>
      <w:r w:rsidRPr="00625343">
        <w:rPr>
          <w:rFonts w:asciiTheme="minorHAnsi" w:hAnsiTheme="minorHAnsi"/>
        </w:rPr>
        <w:t xml:space="preserve"> Balance Output File</w:t>
      </w:r>
      <w:bookmarkEnd w:id="4056"/>
    </w:p>
    <w:p w14:paraId="6C9B960D" w14:textId="77777777" w:rsidR="0073598E" w:rsidRPr="005E2061" w:rsidRDefault="00625343" w:rsidP="005E2061">
      <w:pPr>
        <w:jc w:val="both"/>
        <w:rPr>
          <w:sz w:val="20"/>
        </w:rPr>
      </w:pPr>
      <w:r w:rsidRPr="005E2061">
        <w:rPr>
          <w:sz w:val="20"/>
        </w:rPr>
        <w:t xml:space="preserve">When a </w:t>
      </w:r>
      <w:proofErr w:type="spellStart"/>
      <w:r w:rsidRPr="005E2061">
        <w:rPr>
          <w:sz w:val="20"/>
        </w:rPr>
        <w:t>Mass_Balance</w:t>
      </w:r>
      <w:proofErr w:type="spellEnd"/>
      <w:r w:rsidRPr="005E2061">
        <w:rPr>
          <w:sz w:val="20"/>
        </w:rPr>
        <w:t xml:space="preserve"> [</w:t>
      </w:r>
      <w:r w:rsidRPr="005E2061">
        <w:rPr>
          <w:b/>
          <w:sz w:val="20"/>
        </w:rPr>
        <w:t>MBC</w:t>
      </w:r>
      <w:r w:rsidRPr="005E2061">
        <w:rPr>
          <w:sz w:val="20"/>
        </w:rPr>
        <w:t>] is turned ON</w:t>
      </w:r>
      <w:r w:rsidR="004F6D3B" w:rsidRPr="005E2061">
        <w:rPr>
          <w:sz w:val="20"/>
        </w:rPr>
        <w:t xml:space="preserve"> (see CALCULATIONS in control file),</w:t>
      </w:r>
      <w:r w:rsidRPr="005E2061">
        <w:rPr>
          <w:sz w:val="20"/>
        </w:rPr>
        <w:t xml:space="preserve"> the model outputs a summary of the N and P mass balance for each waterbody based on the output interval for CPL output</w:t>
      </w:r>
      <w:r w:rsidR="005D4A24">
        <w:rPr>
          <w:sz w:val="20"/>
        </w:rPr>
        <w:t xml:space="preserve"> with the name ‘</w:t>
      </w:r>
      <w:r w:rsidR="005D4A24" w:rsidRPr="0013651E">
        <w:rPr>
          <w:b/>
          <w:sz w:val="20"/>
        </w:rPr>
        <w:t>massbal.csv</w:t>
      </w:r>
      <w:r w:rsidR="005D4A24">
        <w:rPr>
          <w:sz w:val="20"/>
        </w:rPr>
        <w:t>’</w:t>
      </w:r>
      <w:r w:rsidRPr="005E2061">
        <w:rPr>
          <w:sz w:val="20"/>
        </w:rPr>
        <w:t>. If CPL output is turned OFF</w:t>
      </w:r>
      <w:r w:rsidR="004F6D3B" w:rsidRPr="005E2061">
        <w:rPr>
          <w:sz w:val="20"/>
        </w:rPr>
        <w:t xml:space="preserve">, </w:t>
      </w:r>
      <w:r w:rsidR="004F6D3B" w:rsidRPr="005E2061">
        <w:rPr>
          <w:b/>
          <w:sz w:val="20"/>
        </w:rPr>
        <w:t>[CPLC</w:t>
      </w:r>
      <w:r w:rsidR="004F6D3B" w:rsidRPr="005E2061">
        <w:rPr>
          <w:sz w:val="20"/>
        </w:rPr>
        <w:t>]=’OFF’,</w:t>
      </w:r>
      <w:r w:rsidRPr="005E2061">
        <w:rPr>
          <w:sz w:val="20"/>
        </w:rPr>
        <w:t xml:space="preserve"> or if [</w:t>
      </w:r>
      <w:r w:rsidRPr="005E2061">
        <w:rPr>
          <w:b/>
          <w:sz w:val="20"/>
        </w:rPr>
        <w:t>MBC</w:t>
      </w:r>
      <w:r w:rsidRPr="005E2061">
        <w:rPr>
          <w:sz w:val="20"/>
        </w:rPr>
        <w:t>] is OFF or if no derived variables were turned ON [TP</w:t>
      </w:r>
      <w:r w:rsidR="0073598E" w:rsidRPr="005E2061">
        <w:rPr>
          <w:sz w:val="20"/>
        </w:rPr>
        <w:t>, total phosphorus,</w:t>
      </w:r>
      <w:r w:rsidRPr="005E2061">
        <w:rPr>
          <w:sz w:val="20"/>
        </w:rPr>
        <w:t xml:space="preserve"> and TN</w:t>
      </w:r>
      <w:r w:rsidR="0073598E" w:rsidRPr="005E2061">
        <w:rPr>
          <w:sz w:val="20"/>
        </w:rPr>
        <w:t>, total nitrogen,</w:t>
      </w:r>
      <w:r w:rsidRPr="005E2061">
        <w:rPr>
          <w:sz w:val="20"/>
        </w:rPr>
        <w:t xml:space="preserve"> must be turned ON], then no file will be written. The file name is ‘</w:t>
      </w:r>
      <w:proofErr w:type="spellStart"/>
      <w:r w:rsidR="0073598E" w:rsidRPr="005E2061">
        <w:rPr>
          <w:sz w:val="20"/>
        </w:rPr>
        <w:t>massbal</w:t>
      </w:r>
      <w:r w:rsidRPr="005E2061">
        <w:rPr>
          <w:sz w:val="20"/>
        </w:rPr>
        <w:t>.opt</w:t>
      </w:r>
      <w:proofErr w:type="spellEnd"/>
      <w:r w:rsidRPr="005E2061">
        <w:rPr>
          <w:sz w:val="20"/>
        </w:rPr>
        <w:t>’.</w:t>
      </w:r>
      <w:r w:rsidR="007B6AF2">
        <w:rPr>
          <w:sz w:val="20"/>
        </w:rPr>
        <w:t xml:space="preserve"> </w:t>
      </w:r>
      <w:r w:rsidRPr="005E2061">
        <w:rPr>
          <w:sz w:val="20"/>
        </w:rPr>
        <w:t xml:space="preserve">This file is useful in looking at waterbody overall </w:t>
      </w:r>
      <w:r w:rsidR="0073598E" w:rsidRPr="005E2061">
        <w:rPr>
          <w:sz w:val="20"/>
        </w:rPr>
        <w:t>N and P balances</w:t>
      </w:r>
      <w:r w:rsidRPr="005E2061">
        <w:rPr>
          <w:sz w:val="20"/>
        </w:rPr>
        <w:t xml:space="preserve">. The output file consists of the following </w:t>
      </w:r>
      <w:r w:rsidR="007B6AF2" w:rsidRPr="005E2061">
        <w:rPr>
          <w:sz w:val="20"/>
        </w:rPr>
        <w:t>information in</w:t>
      </w:r>
      <w:r w:rsidR="0073598E" w:rsidRPr="005E2061">
        <w:rPr>
          <w:sz w:val="20"/>
        </w:rPr>
        <w:t xml:space="preserve"> comma </w:t>
      </w:r>
      <w:r w:rsidR="007B6AF2" w:rsidRPr="005E2061">
        <w:rPr>
          <w:sz w:val="20"/>
        </w:rPr>
        <w:t>delimited</w:t>
      </w:r>
      <w:r w:rsidR="0073598E" w:rsidRPr="005E2061">
        <w:rPr>
          <w:sz w:val="20"/>
        </w:rPr>
        <w:t xml:space="preserve"> format</w:t>
      </w:r>
      <w:r w:rsidRPr="005E2061">
        <w:rPr>
          <w:sz w:val="20"/>
        </w:rPr>
        <w:t xml:space="preserve">: Julian day, water body #, </w:t>
      </w:r>
      <w:r w:rsidR="0073598E" w:rsidRPr="005E2061">
        <w:rPr>
          <w:sz w:val="20"/>
        </w:rPr>
        <w:t xml:space="preserve">TP in the water column (kg) at that JDAY, TP in the sediments (kg) at that time, cumulative TP in the outflow (kg), </w:t>
      </w:r>
      <w:r w:rsidRPr="005E2061">
        <w:rPr>
          <w:sz w:val="20"/>
        </w:rPr>
        <w:t xml:space="preserve"> </w:t>
      </w:r>
      <w:r w:rsidR="0073598E" w:rsidRPr="005E2061">
        <w:rPr>
          <w:sz w:val="20"/>
        </w:rPr>
        <w:t xml:space="preserve">cumulative TP in the tributaries (kg),  cumulative TP in the distributed tributaries (kg),  cumulative TP in the withdrawals (kg),  cumulative TP in precipitation (kg),  cumulative TP in the inflow (kg),  cumulative </w:t>
      </w:r>
      <w:r w:rsidR="0073598E" w:rsidRPr="005E2061">
        <w:rPr>
          <w:sz w:val="20"/>
        </w:rPr>
        <w:lastRenderedPageBreak/>
        <w:t xml:space="preserve">TP release from zero order and first order sediment models (kg),  cumulative TP flux to the sediments (kg),  </w:t>
      </w:r>
      <w:proofErr w:type="spellStart"/>
      <w:r w:rsidR="008D4FE7" w:rsidRPr="008D4FE7">
        <w:rPr>
          <w:sz w:val="20"/>
        </w:rPr>
        <w:t>SedimentDiagenesisPFlux</w:t>
      </w:r>
      <w:proofErr w:type="spellEnd"/>
      <w:r w:rsidR="008D4FE7" w:rsidRPr="008D4FE7">
        <w:rPr>
          <w:sz w:val="20"/>
        </w:rPr>
        <w:t>(kg)</w:t>
      </w:r>
      <w:r w:rsidR="008D4FE7">
        <w:rPr>
          <w:sz w:val="20"/>
        </w:rPr>
        <w:t xml:space="preserve">, </w:t>
      </w:r>
      <w:r w:rsidR="0073598E" w:rsidRPr="005E2061">
        <w:rPr>
          <w:sz w:val="20"/>
        </w:rPr>
        <w:t>TN in the water column (kg) at that JDAY, T</w:t>
      </w:r>
      <w:r w:rsidR="0059083B" w:rsidRPr="005E2061">
        <w:rPr>
          <w:sz w:val="20"/>
        </w:rPr>
        <w:t>N</w:t>
      </w:r>
      <w:r w:rsidR="0073598E" w:rsidRPr="005E2061">
        <w:rPr>
          <w:sz w:val="20"/>
        </w:rPr>
        <w:t xml:space="preserve"> in the sediments (kg) at that time, cumulative T</w:t>
      </w:r>
      <w:r w:rsidR="0059083B" w:rsidRPr="005E2061">
        <w:rPr>
          <w:sz w:val="20"/>
        </w:rPr>
        <w:t>N</w:t>
      </w:r>
      <w:r w:rsidR="0073598E" w:rsidRPr="005E2061">
        <w:rPr>
          <w:sz w:val="20"/>
        </w:rPr>
        <w:t xml:space="preserve"> in the outflow (kg),  cumulative T</w:t>
      </w:r>
      <w:r w:rsidR="0059083B" w:rsidRPr="005E2061">
        <w:rPr>
          <w:sz w:val="20"/>
        </w:rPr>
        <w:t>N</w:t>
      </w:r>
      <w:r w:rsidR="0073598E" w:rsidRPr="005E2061">
        <w:rPr>
          <w:sz w:val="20"/>
        </w:rPr>
        <w:t xml:space="preserve"> in the tributaries (kg),  cumulative T</w:t>
      </w:r>
      <w:r w:rsidR="0059083B" w:rsidRPr="005E2061">
        <w:rPr>
          <w:sz w:val="20"/>
        </w:rPr>
        <w:t>N</w:t>
      </w:r>
      <w:r w:rsidR="0073598E" w:rsidRPr="005E2061">
        <w:rPr>
          <w:sz w:val="20"/>
        </w:rPr>
        <w:t xml:space="preserve"> in the distributed tributaries (kg),  cumulative T</w:t>
      </w:r>
      <w:r w:rsidR="0059083B" w:rsidRPr="005E2061">
        <w:rPr>
          <w:sz w:val="20"/>
        </w:rPr>
        <w:t>N</w:t>
      </w:r>
      <w:r w:rsidR="0073598E" w:rsidRPr="005E2061">
        <w:rPr>
          <w:sz w:val="20"/>
        </w:rPr>
        <w:t xml:space="preserve"> in the withdrawals (kg),  cumulative T</w:t>
      </w:r>
      <w:r w:rsidR="0059083B" w:rsidRPr="005E2061">
        <w:rPr>
          <w:sz w:val="20"/>
        </w:rPr>
        <w:t>N</w:t>
      </w:r>
      <w:r w:rsidR="0073598E" w:rsidRPr="005E2061">
        <w:rPr>
          <w:sz w:val="20"/>
        </w:rPr>
        <w:t xml:space="preserve"> in precipitation (kg),  cumulative T</w:t>
      </w:r>
      <w:r w:rsidR="0059083B" w:rsidRPr="005E2061">
        <w:rPr>
          <w:sz w:val="20"/>
        </w:rPr>
        <w:t>N</w:t>
      </w:r>
      <w:r w:rsidR="0073598E" w:rsidRPr="005E2061">
        <w:rPr>
          <w:sz w:val="20"/>
        </w:rPr>
        <w:t xml:space="preserve"> in the inflow (kg),  cumulative T</w:t>
      </w:r>
      <w:r w:rsidR="0059083B" w:rsidRPr="005E2061">
        <w:rPr>
          <w:sz w:val="20"/>
        </w:rPr>
        <w:t>N</w:t>
      </w:r>
      <w:r w:rsidR="008D4FE7">
        <w:rPr>
          <w:sz w:val="20"/>
        </w:rPr>
        <w:t xml:space="preserve"> release from zero order and </w:t>
      </w:r>
      <w:r w:rsidR="0073598E" w:rsidRPr="005E2061">
        <w:rPr>
          <w:sz w:val="20"/>
        </w:rPr>
        <w:t>first order sediment models (kg),  cumulative T</w:t>
      </w:r>
      <w:r w:rsidR="0059083B" w:rsidRPr="005E2061">
        <w:rPr>
          <w:sz w:val="20"/>
        </w:rPr>
        <w:t>N</w:t>
      </w:r>
      <w:r w:rsidR="0073598E" w:rsidRPr="005E2061">
        <w:rPr>
          <w:sz w:val="20"/>
        </w:rPr>
        <w:t xml:space="preserve"> flux to the sediments (kg)</w:t>
      </w:r>
      <w:r w:rsidR="008D4FE7">
        <w:rPr>
          <w:sz w:val="20"/>
        </w:rPr>
        <w:t xml:space="preserve">, </w:t>
      </w:r>
      <w:r w:rsidR="008D4FE7" w:rsidRPr="008D4FE7">
        <w:rPr>
          <w:sz w:val="20"/>
        </w:rPr>
        <w:t>SedimentDiagenesisNH4Flux(kg)</w:t>
      </w:r>
      <w:r w:rsidR="008D4FE7">
        <w:rPr>
          <w:sz w:val="20"/>
        </w:rPr>
        <w:t xml:space="preserve">, and </w:t>
      </w:r>
      <w:r w:rsidR="008D4FE7" w:rsidRPr="008D4FE7">
        <w:rPr>
          <w:sz w:val="20"/>
        </w:rPr>
        <w:t>SedimentDiagenesisNO3F</w:t>
      </w:r>
      <w:r w:rsidR="008D4FE7">
        <w:rPr>
          <w:sz w:val="20"/>
        </w:rPr>
        <w:t>lux(kg)</w:t>
      </w:r>
      <w:r w:rsidR="0073598E" w:rsidRPr="005E2061">
        <w:rPr>
          <w:sz w:val="20"/>
        </w:rPr>
        <w:t>.</w:t>
      </w:r>
      <w:r w:rsidR="0059083B" w:rsidRPr="005E2061">
        <w:rPr>
          <w:sz w:val="20"/>
        </w:rPr>
        <w:t xml:space="preserve"> An example file is shown below:</w:t>
      </w:r>
    </w:p>
    <w:p w14:paraId="27D857E7" w14:textId="77777777" w:rsidR="00625343" w:rsidRDefault="00625343" w:rsidP="00625343"/>
    <w:p w14:paraId="31B0F10A" w14:textId="77777777" w:rsidR="004E0D38" w:rsidRDefault="004E0D38" w:rsidP="004E0D38">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w:t>
      </w:r>
    </w:p>
    <w:p w14:paraId="6C1BE858" w14:textId="77777777" w:rsidR="004E0D38" w:rsidRDefault="004E0D38" w:rsidP="0073598E">
      <w:pPr>
        <w:rPr>
          <w:rFonts w:ascii="Courier New" w:hAnsi="Courier New" w:cs="Courier New"/>
          <w:sz w:val="16"/>
        </w:rPr>
      </w:pPr>
    </w:p>
    <w:p w14:paraId="05AD5E66"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JDAY,WB,TP-Waterbody(kg),TP-Sediment(kg),TP-Plants(kg),OutflowTP(kg),TributaryTP(kg),DistributedTributaryTP(kg),WithdrawalTP(kg),PrecipitationTP(kg),InflowTP(kg),SED+SOD_PRelease(kg),PFluxtoSediments(kg),TN-Waterbody(kg),TN-Sediment(kg),TN-Plants(kg),OutflowTN(kg),TributaryTN(kg),DistributedTributaryTN(kg),WithdrawalTN(kg),PrecipitationTN(kg),InflowTN(kg),SED+SOD_NRelease(kg),NFluxtoSedi</w:t>
      </w:r>
    </w:p>
    <w:p w14:paraId="670B2E38"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64.667,   1,  0.12679944E+05,   0.00000000E+00,   0.00000000E+00,   0.83834236E+00,   0.00000000E+00,   0.79200000E-01,   0.00000000E+00,   0.00000000E+00,   0.35644500E+00,   0.00000000E+00,   0.00000000E+00,   0.30836186E+06,   0.00000000E+00,   0.00000000E+00,   0.11709391E+03,   0.00000000E+00,   0.47520000E+00,   0.00000000E+00,   0.00000000E+00,   0.60953400E+01,   0.00000000E+00,   0.00000000E+00,</w:t>
      </w:r>
    </w:p>
    <w:p w14:paraId="32F8F8E8"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65.664,   1,  0.12659822E+05,   0.00000000E+00,   0.00000000E+00,   0.45900878E+01,   0.00000000E+00,   0.21442880E+00,   0.00000000E+00,   0.00000000E+00,   0.16980436E+01,   0.00000000E+00,   0.00000000E+00,   0.30749935E+06,   0.00000000E+00,   0.00000000E+00,   0.59442605E+03,   0.00000000E+00,   0.17735488E+01,   0.00000000E+00,   0.00000000E+00,   0.34790680E+02,   0.00000000E+00,   0.00000000E+00,</w:t>
      </w:r>
    </w:p>
    <w:p w14:paraId="1471989A"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66.667,   1,  0.12585145E+05,   0.00000000E+00,   0.00000000E+00,   0.86632257E+01,   0.00000000E+00,   0.24912040E+00,   0.00000000E+00,   0.00000000E+00,   0.27638597E+01,   0.00000000E+00,   0.00000000E+00,   0.30663902E+06,   0.00000000E+00,   0.00000000E+00,   0.10567244E+04,   0.00000000E+00,   0.26755304E+01,   0.00000000E+00,   0.00000000E+00,   0.64705249E+02,   0.00000000E+00,   0.00000000E+00,</w:t>
      </w:r>
    </w:p>
    <w:p w14:paraId="64F807E3"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67.667,   1,  0.12497461E+05,   0.00000000E+00,   0.00000000E+00,   0.13014066E+02,   0.00000000E+00,   0.28368040E+00,   0.00000000E+00,   0.00000000E+00,   0.35159535E+01,   0.00000000E+00,   0.00000000E+00,   0.30586699E+06,   0.00000000E+00,   0.00000000E+00,   0.14947647E+04,   0.00000000E+00,   0.35740904E+01,   0.00000000E+00,   0.00000000E+00,   0.94594627E+02,   0.00000000E+00,   0.00000000E+00,</w:t>
      </w:r>
    </w:p>
    <w:p w14:paraId="1A53754C"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68.697,   1,  0.12414187E+05,   0.00000000E+00,   0.00000000E+00,   0.15884963E+02,   0.00000000E+00,   0.31902752E+00,   0.00000000E+00,   0.00000000E+00,   0.41401823E+01,   0.00000000E+00,   0.00000000E+00,   0.30551296E+06,   0.00000000E+00,   0.00000000E+00,   0.17768698E+04,   0.00000000E+00,   0.44931156E+01,   0.00000000E+00,   0.00000000E+00,   0.12793976E+03,   0.00000000E+00,   0.00000000E+00,</w:t>
      </w:r>
    </w:p>
    <w:p w14:paraId="0EC79252"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69.665,   1,  0.12336782E+05,   0.00000000E+00,   0.00000000E+00,   0.18633801E+02,   0.00000000E+00,   0.35272419E+00,   0.00000000E+00,   0.00000000E+00,   0.47557015E+01,   0.00000000E+00,   0.00000000E+00,   0.30529501E+06,   0.00000000E+00,   0.00000000E+00,   0.20373899E+04,   0.00000000E+00,   0.53692290E+01,   0.00000000E+00,   0.00000000E+00,   0.16495905E+03,   0.00000000E+00,   0.00000000E+00,</w:t>
      </w:r>
    </w:p>
    <w:p w14:paraId="1944FFA0" w14:textId="77777777" w:rsidR="00625343"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70.665,   1,  0.12260243E+05,   0.00000000E+00,   0.00000000E+00,   0.20302616E+02,   0.00000000E+00,   0.38715346E+00,   0.00000000E+00,   0.00000000E+00,   0.56108035E+01,   0.00000000E+00,   0.00000000E+00,   0.30537243E+06,   0.00000000E+00,   0.00000000E+00,   0.21865107E+04,   0.00000000E+00,   0.62643900E+01,   0.00000000E+00,   0.00000000E+00,   0.21075827E+03,   0.00000000E+00,   0.00000000E+00,</w:t>
      </w:r>
    </w:p>
    <w:p w14:paraId="070F5A92" w14:textId="77777777" w:rsidR="00EB29AB" w:rsidRDefault="00EB29AB" w:rsidP="00EB29AB"/>
    <w:p w14:paraId="7312446A" w14:textId="77777777" w:rsidR="00BD711C" w:rsidRPr="00B7030B" w:rsidRDefault="00BD711C" w:rsidP="00625343">
      <w:pPr>
        <w:pStyle w:val="Heading3"/>
        <w:rPr>
          <w:rFonts w:asciiTheme="minorHAnsi" w:hAnsiTheme="minorHAnsi"/>
        </w:rPr>
      </w:pPr>
      <w:bookmarkStart w:id="4057" w:name="_Toc41047946"/>
      <w:r w:rsidRPr="00B7030B">
        <w:rPr>
          <w:rFonts w:asciiTheme="minorHAnsi" w:hAnsiTheme="minorHAnsi"/>
        </w:rPr>
        <w:t>Flow Balance Output File</w:t>
      </w:r>
      <w:bookmarkEnd w:id="4057"/>
    </w:p>
    <w:p w14:paraId="1ED78B40" w14:textId="77777777" w:rsidR="00BD711C" w:rsidRDefault="00BD711C" w:rsidP="00BD711C">
      <w:pPr>
        <w:pStyle w:val="BodyText"/>
        <w:rPr>
          <w:sz w:val="20"/>
        </w:rPr>
      </w:pPr>
      <w:r w:rsidRPr="005E2061">
        <w:rPr>
          <w:sz w:val="20"/>
        </w:rPr>
        <w:t xml:space="preserve">When a </w:t>
      </w:r>
      <w:proofErr w:type="spellStart"/>
      <w:r w:rsidRPr="005E2061">
        <w:rPr>
          <w:sz w:val="20"/>
        </w:rPr>
        <w:t>Volume_Balance</w:t>
      </w:r>
      <w:proofErr w:type="spellEnd"/>
      <w:r w:rsidR="00D87540" w:rsidRPr="005E2061">
        <w:rPr>
          <w:sz w:val="20"/>
        </w:rPr>
        <w:t xml:space="preserve"> </w:t>
      </w:r>
      <w:r w:rsidRPr="005E2061">
        <w:rPr>
          <w:sz w:val="20"/>
        </w:rPr>
        <w:t xml:space="preserve">is turned ON, </w:t>
      </w:r>
      <w:r w:rsidR="00D87540" w:rsidRPr="005E2061">
        <w:rPr>
          <w:b/>
          <w:sz w:val="20"/>
        </w:rPr>
        <w:t>[VBC</w:t>
      </w:r>
      <w:r w:rsidR="00D87540" w:rsidRPr="005E2061">
        <w:rPr>
          <w:sz w:val="20"/>
        </w:rPr>
        <w:t xml:space="preserve">]=’ON’ (see CALCULATIONS in control file), </w:t>
      </w:r>
      <w:r w:rsidRPr="005E2061">
        <w:rPr>
          <w:sz w:val="20"/>
        </w:rPr>
        <w:t xml:space="preserve">the model outputs a summary of the flow balance for each waterbody based on the output interval for </w:t>
      </w:r>
      <w:r w:rsidR="00D87540" w:rsidRPr="005E2061">
        <w:rPr>
          <w:sz w:val="20"/>
        </w:rPr>
        <w:t xml:space="preserve">Contour output or </w:t>
      </w:r>
      <w:r w:rsidRPr="005E2061">
        <w:rPr>
          <w:sz w:val="20"/>
        </w:rPr>
        <w:t>CPL outp</w:t>
      </w:r>
      <w:r w:rsidR="00D87540" w:rsidRPr="005E2061">
        <w:rPr>
          <w:sz w:val="20"/>
        </w:rPr>
        <w:t>ut</w:t>
      </w:r>
      <w:r w:rsidR="005D4A24">
        <w:rPr>
          <w:sz w:val="20"/>
        </w:rPr>
        <w:t xml:space="preserve"> in a file of the name ‘</w:t>
      </w:r>
      <w:r w:rsidR="005D4A24" w:rsidRPr="0013651E">
        <w:rPr>
          <w:b/>
          <w:sz w:val="20"/>
        </w:rPr>
        <w:t>flowbalance.csv</w:t>
      </w:r>
      <w:r w:rsidR="005D4A24">
        <w:rPr>
          <w:sz w:val="20"/>
        </w:rPr>
        <w:t>’</w:t>
      </w:r>
      <w:r w:rsidR="00D87540" w:rsidRPr="005E2061">
        <w:rPr>
          <w:sz w:val="20"/>
        </w:rPr>
        <w:t xml:space="preserve">. If CPL output is turned OFF, </w:t>
      </w:r>
      <w:r w:rsidR="00D87540" w:rsidRPr="005E2061">
        <w:rPr>
          <w:b/>
          <w:sz w:val="20"/>
        </w:rPr>
        <w:t>[CPLC</w:t>
      </w:r>
      <w:r w:rsidR="00D87540" w:rsidRPr="005E2061">
        <w:rPr>
          <w:sz w:val="20"/>
        </w:rPr>
        <w:t xml:space="preserve">]=’OFF’, </w:t>
      </w:r>
      <w:r w:rsidRPr="005E2061">
        <w:rPr>
          <w:sz w:val="20"/>
        </w:rPr>
        <w:t>or Volume-Balance</w:t>
      </w:r>
      <w:r w:rsidR="00D87540" w:rsidRPr="005E2061">
        <w:rPr>
          <w:sz w:val="20"/>
        </w:rPr>
        <w:t xml:space="preserve"> [</w:t>
      </w:r>
      <w:r w:rsidR="00D87540" w:rsidRPr="005E2061">
        <w:rPr>
          <w:b/>
          <w:sz w:val="20"/>
        </w:rPr>
        <w:t>VBC</w:t>
      </w:r>
      <w:r w:rsidR="00D87540" w:rsidRPr="005E2061">
        <w:rPr>
          <w:sz w:val="20"/>
        </w:rPr>
        <w:t>]</w:t>
      </w:r>
      <w:r w:rsidRPr="005E2061">
        <w:rPr>
          <w:sz w:val="20"/>
        </w:rPr>
        <w:t xml:space="preserve"> is OFF, then no file will be written. This </w:t>
      </w:r>
      <w:r w:rsidR="004E0D38">
        <w:rPr>
          <w:sz w:val="20"/>
        </w:rPr>
        <w:t xml:space="preserve">output </w:t>
      </w:r>
      <w:r w:rsidRPr="005E2061">
        <w:rPr>
          <w:sz w:val="20"/>
        </w:rPr>
        <w:t>file is useful in looking at waterbody overall flows. The output file consists of the following information: Julian day, water body #, inflow volume to waterbody from Qin files in m</w:t>
      </w:r>
      <w:r w:rsidRPr="005E2061">
        <w:rPr>
          <w:sz w:val="20"/>
          <w:vertAlign w:val="superscript"/>
        </w:rPr>
        <w:t>3</w:t>
      </w:r>
      <w:r w:rsidRPr="005E2061">
        <w:rPr>
          <w:sz w:val="20"/>
        </w:rPr>
        <w:t>, inflow volume from precipitation in m</w:t>
      </w:r>
      <w:r w:rsidRPr="005E2061">
        <w:rPr>
          <w:sz w:val="20"/>
          <w:vertAlign w:val="superscript"/>
        </w:rPr>
        <w:t>3</w:t>
      </w:r>
      <w:r w:rsidRPr="005E2061">
        <w:rPr>
          <w:sz w:val="20"/>
        </w:rPr>
        <w:t>, outflow volume from outlet structures in m</w:t>
      </w:r>
      <w:r w:rsidRPr="005E2061">
        <w:rPr>
          <w:sz w:val="20"/>
          <w:vertAlign w:val="superscript"/>
        </w:rPr>
        <w:t>3</w:t>
      </w:r>
      <w:r w:rsidRPr="005E2061">
        <w:rPr>
          <w:sz w:val="20"/>
        </w:rPr>
        <w:t xml:space="preserve">, output </w:t>
      </w:r>
      <w:r w:rsidRPr="005E2061">
        <w:rPr>
          <w:sz w:val="20"/>
        </w:rPr>
        <w:lastRenderedPageBreak/>
        <w:t>volume from withdrawals in m</w:t>
      </w:r>
      <w:r w:rsidRPr="005E2061">
        <w:rPr>
          <w:sz w:val="20"/>
          <w:vertAlign w:val="superscript"/>
        </w:rPr>
        <w:t>3</w:t>
      </w:r>
      <w:r w:rsidRPr="005E2061">
        <w:rPr>
          <w:sz w:val="20"/>
        </w:rPr>
        <w:t>, output volume from evaporation in m</w:t>
      </w:r>
      <w:r w:rsidRPr="005E2061">
        <w:rPr>
          <w:sz w:val="20"/>
          <w:vertAlign w:val="superscript"/>
        </w:rPr>
        <w:t>3</w:t>
      </w:r>
      <w:r w:rsidRPr="005E2061">
        <w:rPr>
          <w:sz w:val="20"/>
        </w:rPr>
        <w:t>, input volume from distributed tributaries in m</w:t>
      </w:r>
      <w:r w:rsidRPr="005E2061">
        <w:rPr>
          <w:sz w:val="20"/>
          <w:vertAlign w:val="superscript"/>
        </w:rPr>
        <w:t>3</w:t>
      </w:r>
      <w:r w:rsidRPr="005E2061">
        <w:rPr>
          <w:sz w:val="20"/>
        </w:rPr>
        <w:t>, input volume from tributaries in m</w:t>
      </w:r>
      <w:r w:rsidRPr="005E2061">
        <w:rPr>
          <w:sz w:val="20"/>
          <w:vertAlign w:val="superscript"/>
        </w:rPr>
        <w:t>3</w:t>
      </w:r>
      <w:r w:rsidR="004E0D38">
        <w:rPr>
          <w:sz w:val="20"/>
        </w:rPr>
        <w:t>,</w:t>
      </w:r>
      <w:r w:rsidR="00E32571" w:rsidRPr="005E2061">
        <w:rPr>
          <w:sz w:val="20"/>
          <w:vertAlign w:val="superscript"/>
        </w:rPr>
        <w:t xml:space="preserve"> </w:t>
      </w:r>
      <w:r w:rsidR="00E32571" w:rsidRPr="005E2061">
        <w:rPr>
          <w:sz w:val="20"/>
        </w:rPr>
        <w:t>the volume of ice formation/ice melting in m</w:t>
      </w:r>
      <w:r w:rsidR="00E32571" w:rsidRPr="005E2061">
        <w:rPr>
          <w:sz w:val="20"/>
          <w:vertAlign w:val="superscript"/>
        </w:rPr>
        <w:t>3</w:t>
      </w:r>
      <w:r w:rsidR="00E32571" w:rsidRPr="005E2061">
        <w:rPr>
          <w:sz w:val="20"/>
        </w:rPr>
        <w:t xml:space="preserve"> (this is zero if </w:t>
      </w:r>
      <w:r w:rsidR="00D87540" w:rsidRPr="005E2061">
        <w:rPr>
          <w:b/>
          <w:sz w:val="20"/>
        </w:rPr>
        <w:t>[</w:t>
      </w:r>
      <w:r w:rsidR="00E32571" w:rsidRPr="005E2061">
        <w:rPr>
          <w:b/>
          <w:sz w:val="20"/>
        </w:rPr>
        <w:t>ICE</w:t>
      </w:r>
      <w:r w:rsidR="00D87540" w:rsidRPr="005E2061">
        <w:rPr>
          <w:b/>
          <w:sz w:val="20"/>
        </w:rPr>
        <w:t>C</w:t>
      </w:r>
      <w:r w:rsidR="00D87540" w:rsidRPr="005E2061">
        <w:rPr>
          <w:sz w:val="20"/>
        </w:rPr>
        <w:t>]</w:t>
      </w:r>
      <w:r w:rsidR="00E32571" w:rsidRPr="005E2061">
        <w:rPr>
          <w:sz w:val="20"/>
        </w:rPr>
        <w:t xml:space="preserve"> is OFF)</w:t>
      </w:r>
      <w:r w:rsidR="004E0D38">
        <w:rPr>
          <w:sz w:val="20"/>
        </w:rPr>
        <w:t>, and the % error in computing the fluid mass balance</w:t>
      </w:r>
      <w:r w:rsidRPr="005E2061">
        <w:rPr>
          <w:sz w:val="20"/>
        </w:rPr>
        <w:t xml:space="preserve">. The volumes </w:t>
      </w:r>
      <w:r w:rsidR="004E0D38">
        <w:rPr>
          <w:sz w:val="20"/>
        </w:rPr>
        <w:t xml:space="preserve">and % error </w:t>
      </w:r>
      <w:r w:rsidRPr="005E2061">
        <w:rPr>
          <w:sz w:val="20"/>
        </w:rPr>
        <w:t>between Julian days are cumulative, not instantaneous, and are negative for an outflow and positive for an inflow.</w:t>
      </w:r>
      <w:r w:rsidR="00E32571" w:rsidRPr="005E2061">
        <w:rPr>
          <w:sz w:val="20"/>
        </w:rPr>
        <w:t xml:space="preserve"> Note that </w:t>
      </w:r>
      <w:r w:rsidR="004F6D3B" w:rsidRPr="005E2061">
        <w:rPr>
          <w:sz w:val="20"/>
        </w:rPr>
        <w:t xml:space="preserve">if one has ice formation removing water and later ice melting back into the waterbody, </w:t>
      </w:r>
      <w:r w:rsidR="00E32571" w:rsidRPr="005E2061">
        <w:rPr>
          <w:sz w:val="20"/>
        </w:rPr>
        <w:t>there should not be any net gain or loss of water.</w:t>
      </w:r>
    </w:p>
    <w:p w14:paraId="4E05C9BA" w14:textId="77777777" w:rsidR="004E0D38" w:rsidRPr="004E0D38" w:rsidRDefault="004E0D38" w:rsidP="004E0D38">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w:t>
      </w:r>
    </w:p>
    <w:p w14:paraId="4F18B63E" w14:textId="77777777" w:rsidR="0006229F" w:rsidRPr="005E2061" w:rsidRDefault="004E0D38" w:rsidP="00D87540">
      <w:pPr>
        <w:rPr>
          <w:rFonts w:cs="Arial"/>
          <w:b/>
          <w:bCs/>
          <w:sz w:val="24"/>
          <w:szCs w:val="26"/>
        </w:rPr>
      </w:pPr>
      <w:r>
        <w:rPr>
          <w:rFonts w:cs="Arial"/>
          <w:b/>
          <w:bCs/>
          <w:noProof/>
          <w:snapToGrid/>
          <w:sz w:val="24"/>
          <w:szCs w:val="26"/>
        </w:rPr>
        <w:drawing>
          <wp:inline distT="0" distB="0" distL="0" distR="0" wp14:anchorId="14583648" wp14:editId="17272CA5">
            <wp:extent cx="5486400" cy="452755"/>
            <wp:effectExtent l="0" t="0" r="0" b="444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303877.t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86400" cy="452755"/>
                    </a:xfrm>
                    <a:prstGeom prst="rect">
                      <a:avLst/>
                    </a:prstGeom>
                  </pic:spPr>
                </pic:pic>
              </a:graphicData>
            </a:graphic>
          </wp:inline>
        </w:drawing>
      </w:r>
    </w:p>
    <w:p w14:paraId="021441EB" w14:textId="77777777" w:rsidR="004E0D38" w:rsidRDefault="004E0D38" w:rsidP="00EB29AB"/>
    <w:p w14:paraId="107FCB55" w14:textId="49C29186" w:rsidR="0024796F" w:rsidRPr="0024796F" w:rsidRDefault="0024796F" w:rsidP="0024796F">
      <w:pPr>
        <w:pStyle w:val="Heading3"/>
        <w:rPr>
          <w:rFonts w:asciiTheme="minorHAnsi" w:hAnsiTheme="minorHAnsi"/>
        </w:rPr>
      </w:pPr>
      <w:bookmarkStart w:id="4058" w:name="_Toc41047947"/>
      <w:r w:rsidRPr="0024796F">
        <w:rPr>
          <w:rFonts w:asciiTheme="minorHAnsi" w:hAnsiTheme="minorHAnsi"/>
        </w:rPr>
        <w:t>SYSTDG Output File</w:t>
      </w:r>
      <w:bookmarkEnd w:id="4058"/>
    </w:p>
    <w:p w14:paraId="08F9152C" w14:textId="4D9D1BDF" w:rsidR="0024796F" w:rsidRDefault="0024796F" w:rsidP="0024796F">
      <w:r>
        <w:t>TDG concentrations computed with the SYSTDG equations are written into the withdrawal output files. Withdrawal outflow files contain information with release or withdrawal TDG concentrations in the time series output files. The model output consists of up to four separate files for the individual segment [IWDO] specified in the W2 control file. The files include an outflow, outflow temperature, constituent concentrations, and derived constituent concentrations. These files are for all the withdrawals specified at that segment lumped together if there are multiple withdrawals. All output files are in comma delimited format. Also, whenever withdrawal output is ON, a series of individual files is also written in the output file for each structure at the withdrawal segment.</w:t>
      </w:r>
    </w:p>
    <w:p w14:paraId="0C509140" w14:textId="77777777" w:rsidR="0024796F" w:rsidRDefault="0024796F" w:rsidP="0024796F"/>
    <w:p w14:paraId="58905EF5" w14:textId="06AD2DE9" w:rsidR="0024796F" w:rsidRDefault="0024796F" w:rsidP="0024796F">
      <w:r>
        <w:t>An additional TDG target output file, “</w:t>
      </w:r>
      <w:proofErr w:type="spellStart"/>
      <w:r w:rsidRPr="0024796F">
        <w:rPr>
          <w:b/>
          <w:bCs/>
        </w:rPr>
        <w:t>TDGTarget_output.opt</w:t>
      </w:r>
      <w:proofErr w:type="spellEnd"/>
      <w:r>
        <w:t xml:space="preserve">” is generated from the model if </w:t>
      </w:r>
      <w:r w:rsidRPr="0024796F">
        <w:rPr>
          <w:b/>
          <w:bCs/>
        </w:rPr>
        <w:t>TDGTA</w:t>
      </w:r>
      <w:r>
        <w:t xml:space="preserve"> is turned ON. This file contains information for outflow release or spillway TDG concentrations and outflows as a time series file. These files are for all the withdrawals specified at that segment lumped together if there are multiple withdrawals. </w:t>
      </w:r>
    </w:p>
    <w:p w14:paraId="3CC707AE" w14:textId="77777777" w:rsidR="0024796F" w:rsidRDefault="0024796F" w:rsidP="0024796F">
      <w:pPr>
        <w:rPr>
          <w:rFonts w:cs="Arial"/>
          <w:b/>
          <w:bCs/>
          <w:sz w:val="32"/>
          <w:szCs w:val="26"/>
        </w:rPr>
      </w:pPr>
    </w:p>
    <w:p w14:paraId="5E317C3B" w14:textId="0DFDB188" w:rsidR="00BD711C" w:rsidRPr="00B7030B" w:rsidRDefault="00BD711C" w:rsidP="005E2061">
      <w:pPr>
        <w:pStyle w:val="Heading3"/>
        <w:spacing w:after="120"/>
        <w:rPr>
          <w:rFonts w:asciiTheme="minorHAnsi" w:hAnsiTheme="minorHAnsi"/>
        </w:rPr>
      </w:pPr>
      <w:bookmarkStart w:id="4059" w:name="_Toc41047948"/>
      <w:r w:rsidRPr="00B7030B">
        <w:rPr>
          <w:rFonts w:asciiTheme="minorHAnsi" w:hAnsiTheme="minorHAnsi"/>
        </w:rPr>
        <w:t>Water Level Output File</w:t>
      </w:r>
      <w:bookmarkEnd w:id="4059"/>
    </w:p>
    <w:p w14:paraId="2B77D58E" w14:textId="6D5AB9C6" w:rsidR="0006229F" w:rsidRPr="005E2061" w:rsidRDefault="0006229F">
      <w:pPr>
        <w:pStyle w:val="BodyText"/>
        <w:rPr>
          <w:sz w:val="20"/>
        </w:rPr>
      </w:pPr>
      <w:r w:rsidRPr="005E2061">
        <w:rPr>
          <w:sz w:val="20"/>
        </w:rPr>
        <w:t xml:space="preserve">A convenient file for plotting water level variations as a function of time and space is written out if the TIME_SERIES is ON. The water level at every model segment is written rather than </w:t>
      </w:r>
      <w:ins w:id="4060" w:author="Honnalore Steissberg" w:date="2021-08-23T15:21:00Z">
        <w:r w:rsidR="00A918D8">
          <w:rPr>
            <w:sz w:val="20"/>
          </w:rPr>
          <w:t xml:space="preserve">reflecting </w:t>
        </w:r>
      </w:ins>
      <w:r w:rsidRPr="005E2061">
        <w:rPr>
          <w:sz w:val="20"/>
        </w:rPr>
        <w:t>those specified in the TIME_SERIES output. The output file name is ‘</w:t>
      </w:r>
      <w:proofErr w:type="spellStart"/>
      <w:r w:rsidRPr="004E0D38">
        <w:rPr>
          <w:b/>
          <w:bCs/>
          <w:sz w:val="20"/>
        </w:rPr>
        <w:t>wl.opt</w:t>
      </w:r>
      <w:proofErr w:type="spellEnd"/>
      <w:r w:rsidRPr="005E2061">
        <w:rPr>
          <w:sz w:val="20"/>
        </w:rPr>
        <w:t xml:space="preserve">’. The file consists of Julian day followed by the water surface elevation at each model segment in m. </w:t>
      </w:r>
      <w:r w:rsidR="005E2061">
        <w:rPr>
          <w:sz w:val="20"/>
        </w:rPr>
        <w:t xml:space="preserve"> </w:t>
      </w:r>
      <w:r w:rsidRPr="005E2061">
        <w:rPr>
          <w:sz w:val="20"/>
        </w:rPr>
        <w:t>An example file is shown below:</w:t>
      </w:r>
    </w:p>
    <w:p w14:paraId="2F486534" w14:textId="77777777" w:rsidR="0006229F" w:rsidRDefault="0006229F" w:rsidP="0006229F">
      <w:pPr>
        <w:pStyle w:val="BodyText"/>
        <w:spacing w:after="0"/>
        <w:rPr>
          <w:rFonts w:ascii="Courier New" w:hAnsi="Courier New" w:cs="Courier New"/>
          <w:sz w:val="16"/>
        </w:rPr>
      </w:pPr>
      <w:r w:rsidRPr="001B19CA">
        <w:rPr>
          <w:rFonts w:ascii="Courier New" w:hAnsi="Courier New" w:cs="Courier New"/>
          <w:sz w:val="16"/>
          <w:highlight w:val="yellow"/>
        </w:rPr>
        <w:t>JDAY</w:t>
      </w:r>
      <w:r w:rsidRPr="001B19CA">
        <w:rPr>
          <w:rFonts w:ascii="Courier New" w:hAnsi="Courier New" w:cs="Courier New"/>
          <w:sz w:val="16"/>
        </w:rPr>
        <w:t xml:space="preserve">,SEG   2,SEG   3,SEG   4,SEG   5,SEG   6,SEG   7,SEG   8,SEG   9,SEG  10,SEG  11,SEG  12,SEG  13,SEG  14,SEG  15,SEG  16,SEG  17,SEG  18,SEG  19,SEG  20,SEG  21,SEG  22,SEG  23,SEG  24,SEG  25,SEG  26,SEG  27,SEG  28,SEG  29,SEG  30,SEG  31,SEG  32,SEG  33,SEG  34,SEG  35,SEG  36,SEG  37,SEG  38,SEG  39,SEG  40,SEG  41,SEG  42,SEG  43,SEG  44,SEG  45,SEG  46,SEG  47,SEG  48,SEG  49,SEG  50,SEG  51,SEG  52,SEG  53,SEG  54,SEG  55,SEG  56,SEG  57,SEG  58,SEG  59,SEG  60,SEG  61,SEG  62,SEG  63,SEG  64,SEG  65,SEG  </w:t>
      </w:r>
      <w:r w:rsidRPr="001B19CA">
        <w:rPr>
          <w:rFonts w:ascii="Courier New" w:hAnsi="Courier New" w:cs="Courier New"/>
          <w:sz w:val="16"/>
          <w:highlight w:val="yellow"/>
        </w:rPr>
        <w:t>1.001</w:t>
      </w:r>
      <w:r w:rsidRPr="001B19CA">
        <w:rPr>
          <w:rFonts w:ascii="Courier New" w:hAnsi="Courier New" w:cs="Courier New"/>
          <w:sz w:val="16"/>
        </w:rPr>
        <w:t xml:space="preserve">,1484.700,1484.700,1484.700,1484.700,1484.700,1484.700,1484.703,1484.701,1484.700,1484.700,1484.700,1484.700,1484.700,1484.700,1484.699,1484.698,1484.696,1484.691,1484.691,1480.000,1480.044,1480.022,1480.019,1480.019,1480.000,1480.043,1480.036,1480.034,1480.034,1480.000,1480.009,1480.006,1480.005,1480.005,1480.000,1480.008,1480.005,1480.004,1480.004,1473.700,1473.701,1473.700,1473.700,1473.700,1470.900,1470.900,1470.900,1470.900,1470.900,1470.900,1466.500,1466.500,1466.500,1466.500,1466.500,1464.500,1464.500,1464.500,1464.500,1464.500,1464.000,1464.000,1464.000,1464.000,   </w:t>
      </w:r>
      <w:r w:rsidRPr="001B19CA">
        <w:rPr>
          <w:rFonts w:ascii="Courier New" w:hAnsi="Courier New" w:cs="Courier New"/>
          <w:sz w:val="16"/>
          <w:highlight w:val="yellow"/>
        </w:rPr>
        <w:t>1.150</w:t>
      </w:r>
      <w:r w:rsidRPr="001B19CA">
        <w:rPr>
          <w:rFonts w:ascii="Courier New" w:hAnsi="Courier New" w:cs="Courier New"/>
          <w:sz w:val="16"/>
        </w:rPr>
        <w:t>,1484.700,1484.700,1484.700,1484.700,1484.700,1484.700,1484.320,1484.319,1484.319,1484.319,1484.700,1484.317,1484.317,1484.317,1484.317,1484.317,1484.317,1484.317,1484.317,1</w:t>
      </w:r>
      <w:r w:rsidRPr="001B19CA">
        <w:rPr>
          <w:rFonts w:ascii="Courier New" w:hAnsi="Courier New" w:cs="Courier New"/>
          <w:sz w:val="16"/>
        </w:rPr>
        <w:lastRenderedPageBreak/>
        <w:t>480.000,1480.658,1480.658,1480.658,1480.658,1480.000,1480.644,1480.644,1480.644,1480.644,1480.000,1480.614,1480.614,1480.614,1480.614,1480.000,1480.591,1480.591,1480.591,1480.591,1473.700,1474.226,1474.226,1474.226,1474.226,1470.900,1470.900,1470.900,1470.900,1470.900,1470.900,1466.500,1466.500,1466.500,1466.500,1466.500,1464.500,1464.500,1464.500,1464.500,1464.500,1464.000,1464.000,1464.000,1464.000,</w:t>
      </w:r>
    </w:p>
    <w:p w14:paraId="075F53B6" w14:textId="77777777" w:rsidR="00EB29AB" w:rsidRDefault="00EB29AB" w:rsidP="0006229F">
      <w:pPr>
        <w:pStyle w:val="BodyText"/>
        <w:spacing w:after="0"/>
        <w:rPr>
          <w:rFonts w:ascii="Courier New" w:hAnsi="Courier New" w:cs="Courier New"/>
          <w:sz w:val="16"/>
        </w:rPr>
      </w:pPr>
    </w:p>
    <w:p w14:paraId="6F1B1C18" w14:textId="77777777" w:rsidR="00EB29AB" w:rsidRDefault="00EB29AB" w:rsidP="00EB29AB">
      <w:bookmarkStart w:id="4061" w:name="_RUN-TIME_WARNINGS"/>
      <w:bookmarkEnd w:id="4061"/>
    </w:p>
    <w:p w14:paraId="7E11C0A6" w14:textId="77777777" w:rsidR="0041037A" w:rsidRPr="00B7030B" w:rsidRDefault="0041037A">
      <w:pPr>
        <w:pStyle w:val="Heading3"/>
        <w:rPr>
          <w:rFonts w:asciiTheme="minorHAnsi" w:hAnsiTheme="minorHAnsi"/>
        </w:rPr>
      </w:pPr>
      <w:bookmarkStart w:id="4062" w:name="_Toc41047949"/>
      <w:r w:rsidRPr="00B7030B">
        <w:rPr>
          <w:rFonts w:asciiTheme="minorHAnsi" w:hAnsiTheme="minorHAnsi"/>
        </w:rPr>
        <w:t>Run-time Warnings</w:t>
      </w:r>
      <w:bookmarkEnd w:id="4062"/>
    </w:p>
    <w:p w14:paraId="0A188AEE" w14:textId="77777777" w:rsidR="0041037A" w:rsidRPr="005E2061" w:rsidRDefault="0041037A">
      <w:pPr>
        <w:pStyle w:val="BodyText"/>
        <w:rPr>
          <w:sz w:val="20"/>
        </w:rPr>
      </w:pPr>
      <w:r w:rsidRPr="005E2061">
        <w:rPr>
          <w:sz w:val="20"/>
        </w:rPr>
        <w:t>The model generates the following run-time warnings that can be useful when setting up the model.</w:t>
      </w:r>
      <w:r w:rsidR="001150C0" w:rsidRPr="005E2061">
        <w:rPr>
          <w:sz w:val="20"/>
        </w:rPr>
        <w:t xml:space="preserve"> These are output to the file: </w:t>
      </w:r>
      <w:r w:rsidR="001150C0" w:rsidRPr="005E2061">
        <w:rPr>
          <w:b/>
          <w:sz w:val="20"/>
        </w:rPr>
        <w:t>w2.wrn</w:t>
      </w:r>
      <w:r w:rsidR="001150C0" w:rsidRPr="005E2061">
        <w:rPr>
          <w:sz w:val="20"/>
        </w:rPr>
        <w:t>.</w:t>
      </w:r>
    </w:p>
    <w:p w14:paraId="6A969238" w14:textId="77777777" w:rsidR="0041037A" w:rsidRPr="005E2061" w:rsidRDefault="0041037A">
      <w:pPr>
        <w:pStyle w:val="W2messages"/>
        <w:rPr>
          <w:sz w:val="20"/>
        </w:rPr>
      </w:pPr>
      <w:r w:rsidRPr="005E2061">
        <w:rPr>
          <w:sz w:val="20"/>
        </w:rPr>
        <w:t>1.</w:t>
      </w:r>
      <w:r w:rsidRPr="005E2061">
        <w:rPr>
          <w:sz w:val="20"/>
        </w:rPr>
        <w:tab/>
        <w:t>Water surface is above the top of layer 2 in segment 'x' at day 'y’</w:t>
      </w:r>
    </w:p>
    <w:p w14:paraId="2D744C4E" w14:textId="77777777" w:rsidR="0041037A" w:rsidRPr="005E2061" w:rsidRDefault="0041037A">
      <w:pPr>
        <w:pStyle w:val="BodyText2"/>
        <w:rPr>
          <w:sz w:val="20"/>
        </w:rPr>
      </w:pPr>
    </w:p>
    <w:p w14:paraId="61A01DA2" w14:textId="29E7943E" w:rsidR="0041037A" w:rsidRPr="005E2061" w:rsidRDefault="0041037A">
      <w:pPr>
        <w:pStyle w:val="BodyText"/>
        <w:rPr>
          <w:sz w:val="20"/>
        </w:rPr>
      </w:pPr>
      <w:r w:rsidRPr="005E2061">
        <w:rPr>
          <w:sz w:val="20"/>
        </w:rPr>
        <w:t>This message is output to inform the user that the water surface elevation has gone above the top of the computational grid.  This may be okay</w:t>
      </w:r>
      <w:ins w:id="4063" w:author="Honnalore Steissberg" w:date="2021-08-23T15:23:00Z">
        <w:r w:rsidR="00E8117E">
          <w:rPr>
            <w:sz w:val="20"/>
          </w:rPr>
          <w:t>,</w:t>
        </w:r>
      </w:ins>
      <w:r w:rsidRPr="005E2061">
        <w:rPr>
          <w:sz w:val="20"/>
        </w:rPr>
        <w:t xml:space="preserve"> or it might indicate that additional layers need to be added to the grid so that the surface layer does not become inappropriately thick.  This is a common message when first calibrating the water surface in a reservoir if either </w:t>
      </w:r>
      <w:del w:id="4064" w:author="Honnalore Steissberg" w:date="2021-08-23T15:28:00Z">
        <w:r w:rsidRPr="005E2061" w:rsidDel="00A73F45">
          <w:rPr>
            <w:sz w:val="20"/>
          </w:rPr>
          <w:delText xml:space="preserve">the </w:delText>
        </w:r>
      </w:del>
      <w:r w:rsidRPr="005E2061">
        <w:rPr>
          <w:sz w:val="20"/>
        </w:rPr>
        <w:t xml:space="preserve">inflows are overestimated or </w:t>
      </w:r>
      <w:del w:id="4065" w:author="Honnalore Steissberg" w:date="2021-08-23T15:28:00Z">
        <w:r w:rsidRPr="005E2061" w:rsidDel="00A73F45">
          <w:rPr>
            <w:sz w:val="20"/>
          </w:rPr>
          <w:delText xml:space="preserve">the </w:delText>
        </w:r>
      </w:del>
      <w:r w:rsidRPr="005E2061">
        <w:rPr>
          <w:sz w:val="20"/>
        </w:rPr>
        <w:t>outflows are underestimated.  An application of the model to Lake Roosevelt did not include water pumped to another reservoir</w:t>
      </w:r>
      <w:ins w:id="4066" w:author="Honnalore Steissberg" w:date="2021-08-23T15:28:00Z">
        <w:r w:rsidR="00A73F45">
          <w:rPr>
            <w:sz w:val="20"/>
          </w:rPr>
          <w:t>,</w:t>
        </w:r>
      </w:ins>
      <w:r w:rsidRPr="005E2061">
        <w:rPr>
          <w:sz w:val="20"/>
        </w:rPr>
        <w:t xml:space="preserve"> and the water surface ended up 70 </w:t>
      </w:r>
      <w:r w:rsidRPr="005E2061">
        <w:rPr>
          <w:i/>
          <w:iCs/>
          <w:sz w:val="20"/>
        </w:rPr>
        <w:t>m</w:t>
      </w:r>
      <w:r w:rsidRPr="005E2061">
        <w:rPr>
          <w:sz w:val="20"/>
        </w:rPr>
        <w:t xml:space="preserve"> above the top of the grid.</w:t>
      </w:r>
    </w:p>
    <w:p w14:paraId="569DACC3" w14:textId="77777777" w:rsidR="0041037A" w:rsidRPr="005E2061" w:rsidRDefault="0041037A">
      <w:pPr>
        <w:pStyle w:val="W2messages"/>
        <w:rPr>
          <w:sz w:val="20"/>
        </w:rPr>
      </w:pPr>
      <w:r w:rsidRPr="005E2061">
        <w:rPr>
          <w:sz w:val="20"/>
        </w:rPr>
        <w:t>2.</w:t>
      </w:r>
      <w:r w:rsidRPr="005E2061">
        <w:rPr>
          <w:sz w:val="20"/>
        </w:rPr>
        <w:tab/>
        <w:t xml:space="preserve">Computational warning at Julian day = ‘x’,' at segment ‘y’  timestep = 'z’ </w:t>
      </w:r>
    </w:p>
    <w:p w14:paraId="79F997AB" w14:textId="77777777" w:rsidR="0041037A" w:rsidRPr="005E2061" w:rsidRDefault="0041037A">
      <w:pPr>
        <w:pStyle w:val="W2messages"/>
        <w:rPr>
          <w:sz w:val="20"/>
        </w:rPr>
      </w:pPr>
      <w:r w:rsidRPr="005E2061">
        <w:rPr>
          <w:sz w:val="20"/>
        </w:rPr>
        <w:t xml:space="preserve">     water surface deviation [Z] = ‘x' m  layer thickness = ‘y’ m</w:t>
      </w:r>
    </w:p>
    <w:p w14:paraId="773C6B5C" w14:textId="77777777" w:rsidR="0041037A" w:rsidRPr="005E2061" w:rsidRDefault="0041037A">
      <w:pPr>
        <w:pStyle w:val="BodyText2"/>
        <w:rPr>
          <w:sz w:val="20"/>
        </w:rPr>
      </w:pPr>
    </w:p>
    <w:p w14:paraId="63EFAC85" w14:textId="6C4EA6CC" w:rsidR="0041037A" w:rsidRPr="005E2061" w:rsidRDefault="0041037A">
      <w:pPr>
        <w:pStyle w:val="BodyText"/>
        <w:rPr>
          <w:sz w:val="20"/>
        </w:rPr>
      </w:pPr>
      <w:r w:rsidRPr="005E2061">
        <w:rPr>
          <w:sz w:val="20"/>
        </w:rPr>
        <w:t>This message indicates that the water surface elevation solution is starting to go unstable</w:t>
      </w:r>
      <w:ins w:id="4067" w:author="Honnalore Steissberg" w:date="2021-08-23T15:34:00Z">
        <w:r w:rsidR="009F5D74">
          <w:rPr>
            <w:sz w:val="20"/>
          </w:rPr>
          <w:t>,</w:t>
        </w:r>
      </w:ins>
      <w:r w:rsidRPr="005E2061">
        <w:rPr>
          <w:sz w:val="20"/>
        </w:rPr>
        <w:t xml:space="preserve"> and is generally a result of velocities approaching supercritical values.  What is happening is that from one timestep to the next, the water surface elevation has gone from residing in layer [KT] to layer [KT]+1, which causes a negative surface layer thickness (</w:t>
      </w:r>
      <w:r w:rsidR="003B7E39" w:rsidRPr="005E2061">
        <w:rPr>
          <w:sz w:val="20"/>
        </w:rPr>
        <w:fldChar w:fldCharType="begin"/>
      </w:r>
      <w:r w:rsidR="003B7E39" w:rsidRPr="005E2061">
        <w:rPr>
          <w:sz w:val="20"/>
        </w:rPr>
        <w:instrText xml:space="preserve"> REF _Ref532635905 \h  \* MERGEFORMAT </w:instrText>
      </w:r>
      <w:r w:rsidR="003B7E39" w:rsidRPr="005E2061">
        <w:rPr>
          <w:sz w:val="20"/>
        </w:rPr>
      </w:r>
      <w:r w:rsidR="003B7E39" w:rsidRPr="005E2061">
        <w:rPr>
          <w:sz w:val="20"/>
        </w:rPr>
        <w:fldChar w:fldCharType="separate"/>
      </w:r>
      <w:r w:rsidR="00795A65" w:rsidRPr="00795A65">
        <w:rPr>
          <w:rStyle w:val="Figurehyperlink"/>
          <w:rFonts w:asciiTheme="minorHAnsi" w:hAnsiTheme="minorHAnsi"/>
          <w:sz w:val="20"/>
        </w:rPr>
        <w:t>Figure 45</w:t>
      </w:r>
      <w:r w:rsidR="003B7E39" w:rsidRPr="005E2061">
        <w:rPr>
          <w:sz w:val="20"/>
        </w:rPr>
        <w:fldChar w:fldCharType="end"/>
      </w:r>
      <w:r w:rsidRPr="005E2061">
        <w:rPr>
          <w:sz w:val="20"/>
        </w:rPr>
        <w:t xml:space="preserve">).  The surface layer thickness, HKT1, is the layer thickness, H, minus the water surface deviation, z, from the top layer [KT].  As can be seen, this is negative when the solution begins to go unstable. </w:t>
      </w:r>
    </w:p>
    <w:p w14:paraId="7CBA4D25" w14:textId="0F74160E" w:rsidR="0041037A" w:rsidRPr="00B7030B" w:rsidRDefault="00C51A7D">
      <w:pPr>
        <w:pStyle w:val="graph0"/>
        <w:pPrChange w:id="4068" w:author="Honnalore Steissberg" w:date="2021-08-23T15:35:00Z">
          <w:pPr>
            <w:pStyle w:val="graph0"/>
            <w:jc w:val="left"/>
          </w:pPr>
        </w:pPrChange>
      </w:pPr>
      <w:r w:rsidRPr="00B7030B">
        <w:rPr>
          <w:noProof/>
        </w:rPr>
        <w:object w:dxaOrig="7020" w:dyaOrig="4395" w14:anchorId="6F0846AD">
          <v:shape id="_x0000_i1025" type="#_x0000_t75" alt="" style="width:364.45pt;height:210.65pt;mso-width-percent:0;mso-height-percent:0;mso-width-percent:0;mso-height-percent:0" o:ole="" fillcolor="window">
            <v:imagedata r:id="rId220" o:title=""/>
          </v:shape>
          <o:OLEObject Type="Embed" ProgID="Word.Picture.8" ShapeID="_x0000_i1025" DrawAspect="Content" ObjectID="_1691308522" r:id="rId221"/>
        </w:object>
      </w:r>
      <w:bookmarkStart w:id="4069" w:name="_Ref532203035"/>
      <w:bookmarkStart w:id="4070" w:name="_Ref532203071"/>
    </w:p>
    <w:p w14:paraId="122E74B0" w14:textId="4E23B69B" w:rsidR="0041037A" w:rsidRPr="00B7030B" w:rsidRDefault="0041037A" w:rsidP="009F5D74">
      <w:pPr>
        <w:pStyle w:val="Caption"/>
      </w:pPr>
      <w:bookmarkStart w:id="4071" w:name="_Ref532635905"/>
      <w:bookmarkStart w:id="4072" w:name="_Toc37942941"/>
      <w:r w:rsidRPr="00B7030B">
        <w:t xml:space="preserve">Figure </w:t>
      </w:r>
      <w:r w:rsidR="00F812F1">
        <w:fldChar w:fldCharType="begin"/>
      </w:r>
      <w:r w:rsidR="00F812F1">
        <w:instrText xml:space="preserve"> SEQ Figure \* ARABIC </w:instrText>
      </w:r>
      <w:r w:rsidR="00F812F1">
        <w:fldChar w:fldCharType="separate"/>
      </w:r>
      <w:r w:rsidR="00795A65">
        <w:rPr>
          <w:noProof/>
        </w:rPr>
        <w:t>45</w:t>
      </w:r>
      <w:r w:rsidR="00F812F1">
        <w:rPr>
          <w:noProof/>
        </w:rPr>
        <w:fldChar w:fldCharType="end"/>
      </w:r>
      <w:bookmarkEnd w:id="4071"/>
      <w:r w:rsidRPr="00B7030B">
        <w:t>.  Diagram illustrating unstable water surface elevation solution.</w:t>
      </w:r>
      <w:bookmarkEnd w:id="4072"/>
    </w:p>
    <w:bookmarkEnd w:id="4069"/>
    <w:bookmarkEnd w:id="4070"/>
    <w:p w14:paraId="1B3F3B50" w14:textId="6BACC7B3" w:rsidR="0041037A" w:rsidRPr="005E2061" w:rsidRDefault="0041037A">
      <w:pPr>
        <w:pStyle w:val="BodyText"/>
        <w:rPr>
          <w:sz w:val="20"/>
        </w:rPr>
      </w:pPr>
      <w:r w:rsidRPr="005E2061">
        <w:rPr>
          <w:sz w:val="20"/>
        </w:rPr>
        <w:lastRenderedPageBreak/>
        <w:t>Normally, when the water surface elevation approaches the bottom of layer [KT], the model would subtract a layer</w:t>
      </w:r>
      <w:ins w:id="4073" w:author="Honnalore Steissberg" w:date="2021-08-23T15:36:00Z">
        <w:r w:rsidR="00AE1CDD">
          <w:rPr>
            <w:sz w:val="20"/>
          </w:rPr>
          <w:t>,</w:t>
        </w:r>
      </w:ins>
      <w:r w:rsidRPr="005E2061">
        <w:rPr>
          <w:sz w:val="20"/>
        </w:rPr>
        <w:t xml:space="preserve"> thus allowing the water surface level to decline smoothly over time.  However, if the water surface elevation jumps below the bottom of layer [KT] in</w:t>
      </w:r>
      <w:del w:id="4074" w:author="Honnalore Steissberg" w:date="2021-08-23T15:36:00Z">
        <w:r w:rsidRPr="005E2061" w:rsidDel="00F25B78">
          <w:rPr>
            <w:sz w:val="20"/>
          </w:rPr>
          <w:delText xml:space="preserve"> </w:delText>
        </w:r>
      </w:del>
      <w:r w:rsidRPr="005E2061">
        <w:rPr>
          <w:sz w:val="20"/>
        </w:rPr>
        <w:t xml:space="preserve"> one timestep, the layer subtraction algorithm does not have a chance to adjust the water surface layer before solving for the velocities. </w:t>
      </w:r>
    </w:p>
    <w:p w14:paraId="63D32874" w14:textId="74642FE6" w:rsidR="0041037A" w:rsidRPr="005E2061" w:rsidRDefault="0041037A">
      <w:pPr>
        <w:pStyle w:val="BodyText"/>
        <w:rPr>
          <w:sz w:val="20"/>
        </w:rPr>
      </w:pPr>
      <w:r w:rsidRPr="005E2061">
        <w:rPr>
          <w:sz w:val="20"/>
        </w:rPr>
        <w:t xml:space="preserve">The model attempts to recover from the instability by decreasing the timestep by 90% and recomputing the water surface elevation.  If the current timestep is greater than the minimum timestep [DLTMIN], then the following warning message is </w:t>
      </w:r>
      <w:del w:id="4075" w:author="Honnalore Steissberg" w:date="2021-08-23T15:40:00Z">
        <w:r w:rsidRPr="005E2061" w:rsidDel="00AE1CDD">
          <w:rPr>
            <w:sz w:val="20"/>
          </w:rPr>
          <w:delText xml:space="preserve">then </w:delText>
        </w:r>
      </w:del>
      <w:r w:rsidRPr="005E2061">
        <w:rPr>
          <w:sz w:val="20"/>
        </w:rPr>
        <w:t>generated</w:t>
      </w:r>
      <w:ins w:id="4076" w:author="Honnalore Steissberg" w:date="2021-08-23T15:40:00Z">
        <w:r w:rsidR="00AE1CDD">
          <w:rPr>
            <w:sz w:val="20"/>
          </w:rPr>
          <w:t>:</w:t>
        </w:r>
      </w:ins>
      <w:del w:id="4077" w:author="Honnalore Steissberg" w:date="2021-08-23T15:40:00Z">
        <w:r w:rsidRPr="005E2061" w:rsidDel="00AE1CDD">
          <w:rPr>
            <w:sz w:val="20"/>
          </w:rPr>
          <w:delText>.</w:delText>
        </w:r>
      </w:del>
    </w:p>
    <w:p w14:paraId="36C3D36A" w14:textId="600D9331" w:rsidR="0041037A" w:rsidRPr="005E2061" w:rsidDel="00AE1CDD" w:rsidRDefault="0041037A">
      <w:pPr>
        <w:pStyle w:val="W2messages"/>
        <w:rPr>
          <w:del w:id="4078" w:author="Honnalore Steissberg" w:date="2021-08-23T15:41:00Z"/>
          <w:sz w:val="20"/>
        </w:rPr>
      </w:pPr>
      <w:r w:rsidRPr="005E2061">
        <w:rPr>
          <w:sz w:val="20"/>
        </w:rPr>
        <w:t>3.</w:t>
      </w:r>
      <w:r w:rsidRPr="005E2061">
        <w:rPr>
          <w:sz w:val="20"/>
        </w:rPr>
        <w:tab/>
        <w:t>Unstable water surface elevation on day 'x,</w:t>
      </w:r>
      <w:ins w:id="4079" w:author="Honnalore Steissberg" w:date="2021-08-23T15:41:00Z">
        <w:r w:rsidR="00AE1CDD">
          <w:rPr>
            <w:sz w:val="20"/>
          </w:rPr>
          <w:t xml:space="preserve"> </w:t>
        </w:r>
      </w:ins>
    </w:p>
    <w:p w14:paraId="11926B38" w14:textId="77777777" w:rsidR="0041037A" w:rsidRPr="005E2061" w:rsidRDefault="0041037A">
      <w:pPr>
        <w:pStyle w:val="W2messages"/>
        <w:rPr>
          <w:sz w:val="20"/>
        </w:rPr>
      </w:pPr>
      <w:del w:id="4080" w:author="Honnalore Steissberg" w:date="2021-08-23T15:41:00Z">
        <w:r w:rsidRPr="005E2061" w:rsidDel="00AE1CDD">
          <w:rPr>
            <w:sz w:val="20"/>
          </w:rPr>
          <w:tab/>
        </w:r>
        <w:r w:rsidRPr="005E2061" w:rsidDel="00AE1CDD">
          <w:rPr>
            <w:sz w:val="20"/>
          </w:rPr>
          <w:tab/>
        </w:r>
      </w:del>
      <w:r w:rsidRPr="005E2061">
        <w:rPr>
          <w:sz w:val="20"/>
        </w:rPr>
        <w:t>negative surface layer thickness using minimum timestep at iteration 'y’</w:t>
      </w:r>
    </w:p>
    <w:p w14:paraId="3927F16D" w14:textId="77777777" w:rsidR="0041037A" w:rsidRPr="005E2061" w:rsidRDefault="0041037A">
      <w:pPr>
        <w:pStyle w:val="BodyText2"/>
        <w:rPr>
          <w:sz w:val="20"/>
        </w:rPr>
      </w:pPr>
    </w:p>
    <w:p w14:paraId="4C65B146" w14:textId="7625EAD9" w:rsidR="0041037A" w:rsidRPr="005E2061" w:rsidRDefault="0041037A">
      <w:pPr>
        <w:pStyle w:val="BodyText"/>
        <w:rPr>
          <w:sz w:val="20"/>
        </w:rPr>
      </w:pPr>
      <w:r w:rsidRPr="005E2061">
        <w:rPr>
          <w:sz w:val="20"/>
        </w:rPr>
        <w:t xml:space="preserve">If the current timestep is less than or equal to the minimum timestep </w:t>
      </w:r>
      <w:hyperlink w:anchor="timestep_control" w:history="1">
        <w:r w:rsidRPr="005E2061">
          <w:rPr>
            <w:rStyle w:val="Hyperlink"/>
            <w:rFonts w:asciiTheme="minorHAnsi" w:hAnsiTheme="minorHAnsi"/>
          </w:rPr>
          <w:t>[DLTMIN]</w:t>
        </w:r>
      </w:hyperlink>
      <w:r w:rsidRPr="005E2061">
        <w:rPr>
          <w:sz w:val="20"/>
        </w:rPr>
        <w:t>, then an error message is output</w:t>
      </w:r>
      <w:ins w:id="4081" w:author="Honnalore Steissberg" w:date="2021-08-23T15:41:00Z">
        <w:r w:rsidR="00AE1CDD">
          <w:rPr>
            <w:sz w:val="20"/>
          </w:rPr>
          <w:t>,</w:t>
        </w:r>
      </w:ins>
      <w:r w:rsidRPr="005E2061">
        <w:rPr>
          <w:sz w:val="20"/>
        </w:rPr>
        <w:t xml:space="preserve"> and the run is stopped.  However, all is not lost.  Based on the Julian date in the warning messages, the user can reduce the maximum timestep </w:t>
      </w:r>
      <w:hyperlink w:anchor="maximum_timestp" w:history="1">
        <w:r w:rsidRPr="005E2061">
          <w:rPr>
            <w:rStyle w:val="Hyperlink"/>
            <w:rFonts w:asciiTheme="minorHAnsi" w:hAnsiTheme="minorHAnsi"/>
          </w:rPr>
          <w:t xml:space="preserve">[DLTMAX] </w:t>
        </w:r>
      </w:hyperlink>
      <w:r w:rsidRPr="005E2061">
        <w:rPr>
          <w:sz w:val="20"/>
        </w:rPr>
        <w:t xml:space="preserve">and/or the fraction of the timestep </w:t>
      </w:r>
      <w:hyperlink w:anchor="timestep_fraction" w:history="1">
        <w:r w:rsidRPr="005E2061">
          <w:rPr>
            <w:rStyle w:val="Hyperlink"/>
            <w:rFonts w:asciiTheme="minorHAnsi" w:hAnsiTheme="minorHAnsi"/>
          </w:rPr>
          <w:t>[DLTF]</w:t>
        </w:r>
      </w:hyperlink>
      <w:r w:rsidRPr="005E2061">
        <w:rPr>
          <w:sz w:val="20"/>
        </w:rPr>
        <w:t xml:space="preserve"> just prior to the instability and then increase back to the original value(s) sometime later in the simulation.  Oftentimes, this allows the model to get through the time period that was generating the instability.  This may need to be done for several time periods during the simulation in order to get the model to run to completion, especially </w:t>
      </w:r>
      <w:del w:id="4082" w:author="Honnalore Steissberg" w:date="2021-08-23T15:42:00Z">
        <w:r w:rsidRPr="005E2061" w:rsidDel="00AE1CDD">
          <w:rPr>
            <w:sz w:val="20"/>
          </w:rPr>
          <w:delText xml:space="preserve">for </w:delText>
        </w:r>
      </w:del>
      <w:ins w:id="4083" w:author="Honnalore Steissberg" w:date="2021-08-23T15:42:00Z">
        <w:r w:rsidR="00AE1CDD">
          <w:rPr>
            <w:sz w:val="20"/>
          </w:rPr>
          <w:t>in the case of</w:t>
        </w:r>
        <w:r w:rsidR="00AE1CDD" w:rsidRPr="005E2061">
          <w:rPr>
            <w:sz w:val="20"/>
          </w:rPr>
          <w:t xml:space="preserve"> </w:t>
        </w:r>
      </w:ins>
      <w:r w:rsidRPr="005E2061">
        <w:rPr>
          <w:sz w:val="20"/>
        </w:rPr>
        <w:t>river applications.</w:t>
      </w:r>
    </w:p>
    <w:p w14:paraId="744E99A0" w14:textId="39412B3B" w:rsidR="0041037A" w:rsidRPr="005E2061" w:rsidRDefault="0041037A">
      <w:pPr>
        <w:pStyle w:val="BodyText"/>
        <w:rPr>
          <w:sz w:val="20"/>
        </w:rPr>
      </w:pPr>
      <w:r w:rsidRPr="005E2061">
        <w:rPr>
          <w:sz w:val="20"/>
        </w:rPr>
        <w:t xml:space="preserve">If the instability is occurring during high inflow periods, the user also has the option of spreading inflows out over a greater time period in order to reduce the maximum velocities.  Care must be taken to ensure that </w:t>
      </w:r>
      <w:del w:id="4084" w:author="Honnalore Steissberg" w:date="2021-08-23T15:43:00Z">
        <w:r w:rsidRPr="005E2061" w:rsidDel="00D31F9D">
          <w:rPr>
            <w:sz w:val="20"/>
          </w:rPr>
          <w:delText xml:space="preserve">the </w:delText>
        </w:r>
      </w:del>
      <w:r w:rsidRPr="005E2061">
        <w:rPr>
          <w:sz w:val="20"/>
        </w:rPr>
        <w:t xml:space="preserve">total inflows remain the same, especially if inflow interpolation </w:t>
      </w:r>
      <w:hyperlink w:anchor="interpolation" w:history="1">
        <w:r w:rsidRPr="005E2061">
          <w:rPr>
            <w:rStyle w:val="Hyperlink"/>
            <w:rFonts w:asciiTheme="minorHAnsi" w:hAnsiTheme="minorHAnsi"/>
          </w:rPr>
          <w:t>[QINIC]</w:t>
        </w:r>
      </w:hyperlink>
      <w:r w:rsidRPr="005E2061">
        <w:rPr>
          <w:sz w:val="20"/>
        </w:rPr>
        <w:t xml:space="preserve"> is turned on.  Likewise, velocities can also be reduced through adjustments to the bathymetry</w:t>
      </w:r>
      <w:ins w:id="4085" w:author="Honnalore Steissberg" w:date="2021-08-23T15:44:00Z">
        <w:r w:rsidR="00D31F9D">
          <w:rPr>
            <w:sz w:val="20"/>
          </w:rPr>
          <w:t>,</w:t>
        </w:r>
      </w:ins>
      <w:r w:rsidRPr="005E2061">
        <w:rPr>
          <w:sz w:val="20"/>
        </w:rPr>
        <w:t xml:space="preserve"> such as making cells wider.  If inflows are placed according to density </w:t>
      </w:r>
      <w:hyperlink w:anchor="calculations" w:history="1">
        <w:r w:rsidRPr="005E2061">
          <w:rPr>
            <w:rStyle w:val="Hyperlink"/>
            <w:rFonts w:asciiTheme="minorHAnsi" w:hAnsiTheme="minorHAnsi"/>
          </w:rPr>
          <w:t>[PQINC]</w:t>
        </w:r>
      </w:hyperlink>
      <w:r w:rsidRPr="005E2061">
        <w:rPr>
          <w:sz w:val="20"/>
        </w:rPr>
        <w:t xml:space="preserve"> and/or </w:t>
      </w:r>
      <w:hyperlink w:anchor="tributary_interpolation" w:history="1">
        <w:r w:rsidRPr="005E2061">
          <w:rPr>
            <w:rStyle w:val="Hyperlink"/>
            <w:rFonts w:asciiTheme="minorHAnsi" w:hAnsiTheme="minorHAnsi"/>
          </w:rPr>
          <w:t>[PQTRC]</w:t>
        </w:r>
      </w:hyperlink>
      <w:r w:rsidRPr="005E2061">
        <w:rPr>
          <w:sz w:val="20"/>
        </w:rPr>
        <w:t xml:space="preserve">, velocities can also be reduced by using the “distribute evenly from top to bottom” option.  Still another option is to increase the minimum number of layers </w:t>
      </w:r>
      <w:hyperlink w:anchor="branch_geometry" w:history="1">
        <w:r w:rsidRPr="005E2061">
          <w:rPr>
            <w:rStyle w:val="Hyperlink"/>
            <w:rFonts w:asciiTheme="minorHAnsi" w:hAnsiTheme="minorHAnsi"/>
          </w:rPr>
          <w:t>[NLMIN]</w:t>
        </w:r>
      </w:hyperlink>
      <w:r w:rsidRPr="005E2061">
        <w:rPr>
          <w:sz w:val="20"/>
        </w:rPr>
        <w:t xml:space="preserve"> for a segment to remain active.  This has a similar action as distributing the inflow evenly from top to bottom in that it provides more layers for the inflow to be distributed over thus reducing velocities.</w:t>
      </w:r>
    </w:p>
    <w:p w14:paraId="06688F1B" w14:textId="77777777" w:rsidR="0041037A" w:rsidRPr="005E2061" w:rsidRDefault="0041037A">
      <w:pPr>
        <w:pStyle w:val="BodyText"/>
        <w:rPr>
          <w:sz w:val="20"/>
        </w:rPr>
      </w:pPr>
      <w:r w:rsidRPr="005E2061">
        <w:rPr>
          <w:sz w:val="20"/>
        </w:rPr>
        <w:t xml:space="preserve">Problems in model setup can also generate these warning messages.  For instance, if an external head boundary condition is inadvertently set way off from the starting water surface elevation (or vice versa), then large velocities can be generated that result in a water surface instability.  Extremely small widths (&lt;1 </w:t>
      </w:r>
      <w:r w:rsidRPr="005E2061">
        <w:rPr>
          <w:i/>
          <w:iCs/>
          <w:sz w:val="20"/>
        </w:rPr>
        <w:t>m</w:t>
      </w:r>
      <w:r w:rsidRPr="005E2061">
        <w:rPr>
          <w:sz w:val="20"/>
        </w:rPr>
        <w:t>) can also cause the same problems.</w:t>
      </w:r>
    </w:p>
    <w:p w14:paraId="7446BB93" w14:textId="77777777" w:rsidR="0041037A" w:rsidRPr="005E2061" w:rsidRDefault="0041037A">
      <w:pPr>
        <w:pStyle w:val="W2messages"/>
        <w:rPr>
          <w:sz w:val="20"/>
        </w:rPr>
      </w:pPr>
      <w:r w:rsidRPr="005E2061">
        <w:rPr>
          <w:sz w:val="20"/>
        </w:rPr>
        <w:t>4.</w:t>
      </w:r>
      <w:r w:rsidRPr="005E2061">
        <w:rPr>
          <w:sz w:val="20"/>
        </w:rPr>
        <w:tab/>
        <w:t>Low water in segment 'x' water surface deviation =’y’ at day 'z</w:t>
      </w:r>
    </w:p>
    <w:p w14:paraId="5896DC27" w14:textId="77777777" w:rsidR="0041037A" w:rsidRPr="005E2061" w:rsidRDefault="0041037A">
      <w:pPr>
        <w:pStyle w:val="BodyText2"/>
        <w:rPr>
          <w:sz w:val="20"/>
        </w:rPr>
      </w:pPr>
    </w:p>
    <w:p w14:paraId="2E88B7C9" w14:textId="77777777" w:rsidR="0041037A" w:rsidRPr="005E2061" w:rsidRDefault="0041037A">
      <w:pPr>
        <w:pStyle w:val="BodyText"/>
        <w:rPr>
          <w:sz w:val="20"/>
        </w:rPr>
      </w:pPr>
      <w:r w:rsidRPr="005E2061">
        <w:rPr>
          <w:sz w:val="20"/>
        </w:rPr>
        <w:t>This warning message is to alert the user that water is drying up in a segment with only one active layer.</w:t>
      </w:r>
      <w:r w:rsidR="00EC61F2" w:rsidRPr="005E2061">
        <w:rPr>
          <w:sz w:val="20"/>
        </w:rPr>
        <w:t xml:space="preserve"> This may mean that more friction is required to hold back water in downstream segments or the segment in question, or that segments upstream may need to have less friction.</w:t>
      </w:r>
    </w:p>
    <w:p w14:paraId="4DFF57E9" w14:textId="77777777" w:rsidR="0041037A" w:rsidRPr="005E2061" w:rsidRDefault="0041037A">
      <w:pPr>
        <w:pStyle w:val="W2messages"/>
        <w:rPr>
          <w:sz w:val="20"/>
        </w:rPr>
      </w:pPr>
      <w:r w:rsidRPr="005E2061">
        <w:rPr>
          <w:sz w:val="20"/>
        </w:rPr>
        <w:t>5.</w:t>
      </w:r>
      <w:r w:rsidRPr="005E2061">
        <w:rPr>
          <w:sz w:val="20"/>
        </w:rPr>
        <w:tab/>
        <w:t>Computational warning at Julian day = ‘x’</w:t>
      </w:r>
    </w:p>
    <w:p w14:paraId="57DC60D5" w14:textId="77777777" w:rsidR="0041037A" w:rsidRPr="005E2061" w:rsidRDefault="0041037A">
      <w:pPr>
        <w:pStyle w:val="W2messages"/>
        <w:rPr>
          <w:sz w:val="20"/>
        </w:rPr>
      </w:pPr>
      <w:r w:rsidRPr="005E2061">
        <w:rPr>
          <w:sz w:val="20"/>
        </w:rPr>
        <w:tab/>
      </w:r>
      <w:r w:rsidRPr="005E2061">
        <w:rPr>
          <w:sz w:val="20"/>
        </w:rPr>
        <w:tab/>
        <w:t>spatial change ='x' m^3    temporal change =’y' m^3    volume error =’z' m^3</w:t>
      </w:r>
    </w:p>
    <w:p w14:paraId="3C7BA764" w14:textId="77777777" w:rsidR="0041037A" w:rsidRPr="005E2061" w:rsidRDefault="0041037A">
      <w:pPr>
        <w:pStyle w:val="BodyText2"/>
        <w:rPr>
          <w:sz w:val="20"/>
        </w:rPr>
      </w:pPr>
    </w:p>
    <w:p w14:paraId="6ED18343" w14:textId="5F0D98EC" w:rsidR="0041037A" w:rsidRPr="005E2061" w:rsidRDefault="0041037A" w:rsidP="001150C0">
      <w:pPr>
        <w:pStyle w:val="BodyText"/>
        <w:spacing w:after="0"/>
        <w:rPr>
          <w:sz w:val="20"/>
        </w:rPr>
      </w:pPr>
      <w:r w:rsidRPr="005E2061">
        <w:rPr>
          <w:sz w:val="20"/>
        </w:rPr>
        <w:t xml:space="preserve">This message is to let the user now that the volume error is more than 1000 </w:t>
      </w:r>
      <w:r w:rsidRPr="005E2061">
        <w:rPr>
          <w:i/>
          <w:iCs/>
          <w:sz w:val="20"/>
        </w:rPr>
        <w:t>m</w:t>
      </w:r>
      <w:r w:rsidRPr="005E2061">
        <w:rPr>
          <w:i/>
          <w:iCs/>
          <w:sz w:val="20"/>
          <w:vertAlign w:val="superscript"/>
        </w:rPr>
        <w:t>3</w:t>
      </w:r>
      <w:r w:rsidRPr="005E2061">
        <w:rPr>
          <w:sz w:val="20"/>
        </w:rPr>
        <w:t xml:space="preserve">.  </w:t>
      </w:r>
      <w:ins w:id="4086" w:author="Honnalore Steissberg" w:date="2021-08-23T16:38:00Z">
        <w:r w:rsidR="00CF781F">
          <w:rPr>
            <w:sz w:val="20"/>
          </w:rPr>
          <w:t>N</w:t>
        </w:r>
        <w:r w:rsidR="00CF781F" w:rsidRPr="005E2061">
          <w:rPr>
            <w:sz w:val="20"/>
          </w:rPr>
          <w:t>ormally</w:t>
        </w:r>
        <w:r w:rsidR="00CF781F">
          <w:rPr>
            <w:sz w:val="20"/>
          </w:rPr>
          <w:t>, t</w:t>
        </w:r>
      </w:ins>
      <w:del w:id="4087" w:author="Honnalore Steissberg" w:date="2021-08-23T16:38:00Z">
        <w:r w:rsidRPr="005E2061" w:rsidDel="00CF781F">
          <w:rPr>
            <w:sz w:val="20"/>
          </w:rPr>
          <w:delText>T</w:delText>
        </w:r>
      </w:del>
      <w:r w:rsidRPr="005E2061">
        <w:rPr>
          <w:sz w:val="20"/>
        </w:rPr>
        <w:t xml:space="preserve">his should not </w:t>
      </w:r>
      <w:del w:id="4088" w:author="Honnalore Steissberg" w:date="2021-08-23T16:38:00Z">
        <w:r w:rsidRPr="005E2061" w:rsidDel="00CF781F">
          <w:rPr>
            <w:sz w:val="20"/>
          </w:rPr>
          <w:delText xml:space="preserve">normally </w:delText>
        </w:r>
      </w:del>
      <w:r w:rsidRPr="005E2061">
        <w:rPr>
          <w:sz w:val="20"/>
        </w:rPr>
        <w:t xml:space="preserve">happen unless the user has incorrectly modified the </w:t>
      </w:r>
      <w:proofErr w:type="gramStart"/>
      <w:r w:rsidRPr="005E2061">
        <w:rPr>
          <w:sz w:val="20"/>
        </w:rPr>
        <w:t>code</w:t>
      </w:r>
      <w:proofErr w:type="gramEnd"/>
      <w:r w:rsidRPr="005E2061">
        <w:rPr>
          <w:sz w:val="20"/>
        </w:rPr>
        <w:t xml:space="preserve"> or the water surface elevation solution has become unstable. </w:t>
      </w:r>
      <w:del w:id="4089" w:author="Honnalore Steissberg" w:date="2021-08-23T16:39:00Z">
        <w:r w:rsidRPr="005E2061" w:rsidDel="00CF781F">
          <w:rPr>
            <w:sz w:val="20"/>
          </w:rPr>
          <w:delText xml:space="preserve"> </w:delText>
        </w:r>
      </w:del>
      <w:r w:rsidRPr="005E2061">
        <w:rPr>
          <w:sz w:val="20"/>
        </w:rPr>
        <w:t xml:space="preserve">The message is </w:t>
      </w:r>
      <w:del w:id="4090" w:author="Honnalore Steissberg" w:date="2021-08-23T16:40:00Z">
        <w:r w:rsidRPr="005E2061" w:rsidDel="00CF781F">
          <w:rPr>
            <w:sz w:val="20"/>
          </w:rPr>
          <w:delText xml:space="preserve">more </w:delText>
        </w:r>
      </w:del>
      <w:ins w:id="4091" w:author="Honnalore Steissberg" w:date="2021-08-23T16:40:00Z">
        <w:r w:rsidR="00CF781F">
          <w:rPr>
            <w:sz w:val="20"/>
          </w:rPr>
          <w:t>mainly</w:t>
        </w:r>
        <w:r w:rsidR="00CF781F" w:rsidRPr="005E2061">
          <w:rPr>
            <w:sz w:val="20"/>
          </w:rPr>
          <w:t xml:space="preserve"> </w:t>
        </w:r>
      </w:ins>
      <w:r w:rsidRPr="005E2061">
        <w:rPr>
          <w:sz w:val="20"/>
        </w:rPr>
        <w:t>informational and does not require the user to do anything</w:t>
      </w:r>
      <w:ins w:id="4092" w:author="Honnalore Steissberg" w:date="2021-08-23T16:40:00Z">
        <w:r w:rsidR="00CF781F">
          <w:rPr>
            <w:sz w:val="20"/>
          </w:rPr>
          <w:t>,</w:t>
        </w:r>
      </w:ins>
      <w:r w:rsidRPr="005E2061">
        <w:rPr>
          <w:sz w:val="20"/>
        </w:rPr>
        <w:t xml:space="preserve"> as the volume error is arbitrarily set to 1000 </w:t>
      </w:r>
      <w:r w:rsidRPr="005E2061">
        <w:rPr>
          <w:i/>
          <w:iCs/>
          <w:sz w:val="20"/>
        </w:rPr>
        <w:t>m</w:t>
      </w:r>
      <w:r w:rsidRPr="005E2061">
        <w:rPr>
          <w:i/>
          <w:iCs/>
          <w:sz w:val="20"/>
          <w:vertAlign w:val="superscript"/>
        </w:rPr>
        <w:t>3</w:t>
      </w:r>
      <w:r w:rsidRPr="005E2061">
        <w:rPr>
          <w:sz w:val="20"/>
        </w:rPr>
        <w:t>.</w:t>
      </w:r>
    </w:p>
    <w:p w14:paraId="76A59CAB" w14:textId="77777777" w:rsidR="0041037A" w:rsidRDefault="0041037A" w:rsidP="001150C0">
      <w:pPr>
        <w:pStyle w:val="BodyText"/>
        <w:spacing w:after="0"/>
        <w:rPr>
          <w:sz w:val="20"/>
        </w:rPr>
      </w:pPr>
    </w:p>
    <w:p w14:paraId="4A784BB9" w14:textId="77777777" w:rsidR="0041037A" w:rsidRPr="00B7030B" w:rsidRDefault="0041037A" w:rsidP="00713A6B">
      <w:pPr>
        <w:pStyle w:val="Heading3"/>
        <w:spacing w:after="120"/>
        <w:rPr>
          <w:rFonts w:asciiTheme="minorHAnsi" w:hAnsiTheme="minorHAnsi"/>
        </w:rPr>
      </w:pPr>
      <w:bookmarkStart w:id="4093" w:name="_Toc41047950"/>
      <w:r w:rsidRPr="00B7030B">
        <w:rPr>
          <w:rFonts w:asciiTheme="minorHAnsi" w:hAnsiTheme="minorHAnsi"/>
        </w:rPr>
        <w:lastRenderedPageBreak/>
        <w:t>Run-time Errors</w:t>
      </w:r>
      <w:bookmarkEnd w:id="4093"/>
    </w:p>
    <w:p w14:paraId="03FDDEF0" w14:textId="4AFAE9C9" w:rsidR="0041037A" w:rsidRDefault="00713A6B">
      <w:pPr>
        <w:pStyle w:val="BodyText"/>
        <w:rPr>
          <w:bCs/>
          <w:sz w:val="20"/>
        </w:rPr>
      </w:pPr>
      <w:r w:rsidRPr="005E2061">
        <w:rPr>
          <w:sz w:val="20"/>
        </w:rPr>
        <w:t>When the model goes unstable and stops running</w:t>
      </w:r>
      <w:ins w:id="4094" w:author="Honnalore Steissberg" w:date="2021-08-23T16:43:00Z">
        <w:r w:rsidR="00786B05">
          <w:rPr>
            <w:sz w:val="20"/>
          </w:rPr>
          <w:t>,</w:t>
        </w:r>
      </w:ins>
      <w:r w:rsidRPr="005E2061">
        <w:rPr>
          <w:sz w:val="20"/>
        </w:rPr>
        <w:t xml:space="preserve"> the code generates </w:t>
      </w:r>
      <w:ins w:id="4095" w:author="Honnalore Steissberg" w:date="2021-08-23T16:43:00Z">
        <w:r w:rsidR="00786B05">
          <w:rPr>
            <w:sz w:val="20"/>
          </w:rPr>
          <w:t>two</w:t>
        </w:r>
      </w:ins>
      <w:del w:id="4096" w:author="Honnalore Steissberg" w:date="2021-08-23T16:43:00Z">
        <w:r w:rsidRPr="005E2061" w:rsidDel="00786B05">
          <w:rPr>
            <w:sz w:val="20"/>
          </w:rPr>
          <w:delText>2</w:delText>
        </w:r>
      </w:del>
      <w:r w:rsidRPr="005E2061">
        <w:rPr>
          <w:sz w:val="20"/>
        </w:rPr>
        <w:t xml:space="preserve"> files: </w:t>
      </w:r>
      <w:r w:rsidRPr="00713A6B">
        <w:rPr>
          <w:b/>
          <w:bCs/>
          <w:sz w:val="20"/>
        </w:rPr>
        <w:t>w2.err</w:t>
      </w:r>
      <w:r w:rsidRPr="005E2061">
        <w:rPr>
          <w:sz w:val="20"/>
        </w:rPr>
        <w:t xml:space="preserve"> and </w:t>
      </w:r>
      <w:r w:rsidRPr="00713A6B">
        <w:rPr>
          <w:b/>
          <w:bCs/>
          <w:sz w:val="20"/>
        </w:rPr>
        <w:t>w2errordump.csv</w:t>
      </w:r>
      <w:r w:rsidRPr="005E2061">
        <w:rPr>
          <w:sz w:val="20"/>
        </w:rPr>
        <w:t xml:space="preserve">. </w:t>
      </w:r>
      <w:r w:rsidR="0041037A" w:rsidRPr="005E2061">
        <w:rPr>
          <w:sz w:val="20"/>
        </w:rPr>
        <w:t xml:space="preserve">The model generates the </w:t>
      </w:r>
      <w:r w:rsidR="001150C0" w:rsidRPr="005E2061">
        <w:rPr>
          <w:sz w:val="20"/>
        </w:rPr>
        <w:t>run-time error messages and outputs them to the file</w:t>
      </w:r>
      <w:r w:rsidR="009F0CB9">
        <w:rPr>
          <w:sz w:val="20"/>
        </w:rPr>
        <w:t xml:space="preserve">, </w:t>
      </w:r>
      <w:r w:rsidR="001150C0" w:rsidRPr="005E2061">
        <w:rPr>
          <w:b/>
          <w:sz w:val="20"/>
        </w:rPr>
        <w:t>w2.err</w:t>
      </w:r>
      <w:r w:rsidR="009F0CB9">
        <w:rPr>
          <w:b/>
          <w:sz w:val="20"/>
        </w:rPr>
        <w:t xml:space="preserve">, </w:t>
      </w:r>
      <w:r w:rsidR="009F0CB9" w:rsidRPr="009F0CB9">
        <w:rPr>
          <w:bCs/>
          <w:sz w:val="20"/>
        </w:rPr>
        <w:t>and</w:t>
      </w:r>
      <w:r w:rsidR="009F0CB9">
        <w:rPr>
          <w:b/>
          <w:sz w:val="20"/>
        </w:rPr>
        <w:t xml:space="preserve"> </w:t>
      </w:r>
      <w:r w:rsidR="009F0CB9" w:rsidRPr="009F0CB9">
        <w:rPr>
          <w:bCs/>
          <w:sz w:val="20"/>
        </w:rPr>
        <w:t>generates an error “dump” file of all the pertinent output data at the time of the model crash,</w:t>
      </w:r>
      <w:r w:rsidR="009F0CB9">
        <w:rPr>
          <w:b/>
          <w:sz w:val="20"/>
        </w:rPr>
        <w:t xml:space="preserve"> w2errordump.csv. </w:t>
      </w:r>
      <w:r w:rsidR="009F0CB9" w:rsidRPr="009F0CB9">
        <w:rPr>
          <w:bCs/>
          <w:sz w:val="20"/>
        </w:rPr>
        <w:t>Both of these files are useful in debugging the cause of a model instability and “crash”.</w:t>
      </w:r>
    </w:p>
    <w:p w14:paraId="08DF66AC" w14:textId="587B3F90" w:rsidR="009F0CB9" w:rsidRPr="009F0CB9" w:rsidRDefault="009F0CB9" w:rsidP="00713A6B">
      <w:pPr>
        <w:pStyle w:val="Heading4"/>
        <w:spacing w:after="0"/>
        <w:jc w:val="left"/>
        <w:rPr>
          <w:rFonts w:asciiTheme="minorHAnsi" w:hAnsiTheme="minorHAnsi" w:cstheme="minorHAnsi"/>
        </w:rPr>
      </w:pPr>
      <w:bookmarkStart w:id="4097" w:name="_Toc41047951"/>
      <w:r w:rsidRPr="009F0CB9">
        <w:rPr>
          <w:rFonts w:asciiTheme="minorHAnsi" w:hAnsiTheme="minorHAnsi" w:cstheme="minorHAnsi"/>
        </w:rPr>
        <w:t>W2.err</w:t>
      </w:r>
      <w:bookmarkEnd w:id="4097"/>
    </w:p>
    <w:p w14:paraId="3D5E51CA" w14:textId="77777777" w:rsidR="0041037A" w:rsidRPr="005E2061" w:rsidRDefault="0041037A">
      <w:pPr>
        <w:pStyle w:val="W2messages"/>
        <w:rPr>
          <w:sz w:val="20"/>
        </w:rPr>
      </w:pPr>
      <w:r w:rsidRPr="005E2061">
        <w:rPr>
          <w:sz w:val="20"/>
        </w:rPr>
        <w:t>1.</w:t>
      </w:r>
      <w:r w:rsidRPr="005E2061">
        <w:rPr>
          <w:sz w:val="20"/>
        </w:rPr>
        <w:tab/>
        <w:t>Unstable water surface elevation on day ‘x’ negative surface layer thickness using minimum timestep at iteration 'y’</w:t>
      </w:r>
    </w:p>
    <w:p w14:paraId="6674797D" w14:textId="77777777" w:rsidR="0041037A" w:rsidRPr="005E2061" w:rsidRDefault="0041037A">
      <w:pPr>
        <w:pStyle w:val="BodyText2"/>
        <w:rPr>
          <w:sz w:val="20"/>
        </w:rPr>
      </w:pPr>
    </w:p>
    <w:p w14:paraId="1D6598B6" w14:textId="77777777" w:rsidR="0041037A" w:rsidRPr="005E2061" w:rsidRDefault="0041037A">
      <w:pPr>
        <w:pStyle w:val="BodyText"/>
        <w:rPr>
          <w:sz w:val="20"/>
        </w:rPr>
      </w:pPr>
      <w:r w:rsidRPr="005E2061">
        <w:rPr>
          <w:sz w:val="20"/>
        </w:rPr>
        <w:t xml:space="preserve">As discussed in the </w:t>
      </w:r>
      <w:hyperlink w:anchor="_RUN-TIME_WARNINGS" w:history="1">
        <w:r w:rsidRPr="005E2061">
          <w:rPr>
            <w:rStyle w:val="Hyperlink"/>
            <w:rFonts w:asciiTheme="minorHAnsi" w:hAnsiTheme="minorHAnsi" w:cs="Arial"/>
          </w:rPr>
          <w:t>RUN-TIME WARNINGS</w:t>
        </w:r>
      </w:hyperlink>
      <w:r w:rsidRPr="005E2061">
        <w:rPr>
          <w:sz w:val="20"/>
        </w:rPr>
        <w:t xml:space="preserve"> section, this error message is generated by an unstable water surface elevation solution.  Refer to that section on methods for eliminating the instability.  Additional information is output to the error message file and includes the segment number, the water surface elevation at that segment, the bottom elevation of that segment, and the elevation difference for all segments in the offending branch.</w:t>
      </w:r>
    </w:p>
    <w:p w14:paraId="5DA051F6" w14:textId="77777777" w:rsidR="0041037A" w:rsidRPr="005E2061" w:rsidRDefault="0041037A">
      <w:pPr>
        <w:pStyle w:val="W2messages"/>
        <w:rPr>
          <w:sz w:val="20"/>
        </w:rPr>
      </w:pPr>
      <w:r w:rsidRPr="005E2061">
        <w:rPr>
          <w:sz w:val="20"/>
        </w:rPr>
        <w:t>2.</w:t>
      </w:r>
      <w:r w:rsidRPr="005E2061">
        <w:rPr>
          <w:sz w:val="20"/>
        </w:rPr>
        <w:tab/>
        <w:t xml:space="preserve">Fatal error - Insufficient segments in branch 'x' </w:t>
      </w:r>
      <w:del w:id="4098" w:author="Honnalore Steissberg" w:date="2021-08-23T16:46:00Z">
        <w:r w:rsidRPr="005E2061" w:rsidDel="00786B05">
          <w:rPr>
            <w:sz w:val="20"/>
          </w:rPr>
          <w:delText xml:space="preserve"> </w:delText>
        </w:r>
      </w:del>
      <w:r w:rsidRPr="005E2061">
        <w:rPr>
          <w:sz w:val="20"/>
        </w:rPr>
        <w:t>Julian day = 'y' water surface layer = 'z’</w:t>
      </w:r>
    </w:p>
    <w:p w14:paraId="6A752E05" w14:textId="77777777" w:rsidR="0041037A" w:rsidRPr="005E2061" w:rsidRDefault="0041037A">
      <w:pPr>
        <w:pStyle w:val="BodyText2"/>
        <w:rPr>
          <w:sz w:val="20"/>
        </w:rPr>
      </w:pPr>
    </w:p>
    <w:p w14:paraId="2C7365FC" w14:textId="5E2EE482" w:rsidR="0041037A" w:rsidRPr="005E2061" w:rsidRDefault="0041037A">
      <w:pPr>
        <w:pStyle w:val="BodyText"/>
        <w:rPr>
          <w:sz w:val="20"/>
        </w:rPr>
      </w:pPr>
      <w:del w:id="4099" w:author="Honnalore Steissberg" w:date="2021-08-23T16:46:00Z">
        <w:r w:rsidRPr="005E2061" w:rsidDel="00786B05">
          <w:rPr>
            <w:sz w:val="20"/>
          </w:rPr>
          <w:delText xml:space="preserve">Currently </w:delText>
        </w:r>
      </w:del>
      <w:ins w:id="4100" w:author="Honnalore Steissberg" w:date="2021-08-23T16:46:00Z">
        <w:r w:rsidR="00786B05">
          <w:rPr>
            <w:sz w:val="20"/>
          </w:rPr>
          <w:t>I</w:t>
        </w:r>
      </w:ins>
      <w:del w:id="4101" w:author="Honnalore Steissberg" w:date="2021-08-23T16:46:00Z">
        <w:r w:rsidRPr="005E2061" w:rsidDel="00786B05">
          <w:rPr>
            <w:sz w:val="20"/>
          </w:rPr>
          <w:delText>i</w:delText>
        </w:r>
      </w:del>
      <w:r w:rsidRPr="005E2061">
        <w:rPr>
          <w:sz w:val="20"/>
        </w:rPr>
        <w:t xml:space="preserve">n the </w:t>
      </w:r>
      <w:ins w:id="4102" w:author="Honnalore Steissberg" w:date="2021-08-23T16:46:00Z">
        <w:r w:rsidR="00786B05">
          <w:rPr>
            <w:sz w:val="20"/>
          </w:rPr>
          <w:t xml:space="preserve">current </w:t>
        </w:r>
      </w:ins>
      <w:r w:rsidRPr="005E2061">
        <w:rPr>
          <w:sz w:val="20"/>
        </w:rPr>
        <w:t xml:space="preserve">model, if the number of segments in a branch becomes less than two due to drying out and subsequent subtraction of upstream segments from the active computational grid, then the model issues this error message and terminates.  The reason </w:t>
      </w:r>
      <w:del w:id="4103" w:author="Honnalore Steissberg" w:date="2021-08-23T16:46:00Z">
        <w:r w:rsidRPr="005E2061" w:rsidDel="00786B05">
          <w:rPr>
            <w:sz w:val="20"/>
          </w:rPr>
          <w:delText xml:space="preserve">why </w:delText>
        </w:r>
      </w:del>
      <w:ins w:id="4104" w:author="Honnalore Steissberg" w:date="2021-08-23T16:46:00Z">
        <w:r w:rsidR="00786B05">
          <w:rPr>
            <w:sz w:val="20"/>
          </w:rPr>
          <w:t>for this</w:t>
        </w:r>
        <w:r w:rsidR="00786B05" w:rsidRPr="005E2061">
          <w:rPr>
            <w:sz w:val="20"/>
          </w:rPr>
          <w:t xml:space="preserve"> </w:t>
        </w:r>
      </w:ins>
      <w:r w:rsidRPr="005E2061">
        <w:rPr>
          <w:sz w:val="20"/>
        </w:rPr>
        <w:t xml:space="preserve">is that there must be at least two active segments in a branch for many of the computations to proceed. </w:t>
      </w:r>
      <w:ins w:id="4105" w:author="Honnalore Steissberg" w:date="2021-08-23T16:47:00Z">
        <w:r w:rsidR="00786B05">
          <w:rPr>
            <w:sz w:val="20"/>
          </w:rPr>
          <w:t xml:space="preserve"> </w:t>
        </w:r>
      </w:ins>
      <w:del w:id="4106" w:author="Honnalore Steissberg" w:date="2021-08-23T16:47:00Z">
        <w:r w:rsidRPr="005E2061" w:rsidDel="00786B05">
          <w:rPr>
            <w:sz w:val="20"/>
          </w:rPr>
          <w:delText xml:space="preserve"> </w:delText>
        </w:r>
      </w:del>
      <w:r w:rsidRPr="005E2061">
        <w:rPr>
          <w:sz w:val="20"/>
        </w:rPr>
        <w:t>This error is most common in reservoir simulations.  Future plans include bypassing this limitation so that the model runs using only active branches.  However, this will involve major coding changes and will take some time to implement.</w:t>
      </w:r>
    </w:p>
    <w:p w14:paraId="621C4B2A" w14:textId="77777777" w:rsidR="0041037A" w:rsidRPr="005E2061" w:rsidRDefault="0041037A">
      <w:pPr>
        <w:pStyle w:val="BodyText"/>
        <w:rPr>
          <w:sz w:val="20"/>
        </w:rPr>
      </w:pPr>
      <w:r w:rsidRPr="005E2061">
        <w:rPr>
          <w:sz w:val="20"/>
        </w:rPr>
        <w:t>If this occurs during water surface calibration due to insufficient inflows or excessive outflows, then adjust the flows so that either more water comes in or less water flows out.  The user will have to decide the appropriate inflow/outflow to adjust.  If this problem occurs with a correct water balance, then one option is to remove the branch from the computational grid and include the branch inflows as a tributary.  The missing branch volume should then be evenly distributed throughout the active computational grid cells to ensure that the project volume is conserved.</w:t>
      </w:r>
    </w:p>
    <w:p w14:paraId="727C6332" w14:textId="77777777" w:rsidR="0041037A" w:rsidRPr="005E2061" w:rsidRDefault="0041037A">
      <w:pPr>
        <w:pStyle w:val="BodyText"/>
        <w:rPr>
          <w:sz w:val="20"/>
        </w:rPr>
      </w:pPr>
      <w:r w:rsidRPr="005E2061">
        <w:rPr>
          <w:sz w:val="20"/>
        </w:rPr>
        <w:t xml:space="preserve">Another workaround is to add additional depth to the bottom of the branch so that water levels can drop without segments being subtracted.  Similarly, the number of active layers required to prevent segment subtraction </w:t>
      </w:r>
      <w:hyperlink w:anchor="branch_geometry" w:history="1">
        <w:r w:rsidRPr="005E2061">
          <w:rPr>
            <w:rStyle w:val="Hyperlink"/>
            <w:rFonts w:asciiTheme="minorHAnsi" w:hAnsiTheme="minorHAnsi"/>
          </w:rPr>
          <w:t>[NLMIN]</w:t>
        </w:r>
      </w:hyperlink>
      <w:r w:rsidRPr="005E2061">
        <w:rPr>
          <w:sz w:val="20"/>
        </w:rPr>
        <w:t xml:space="preserve"> can be set to one if it is not already set to that value, which may prevent the branch from going dry.</w:t>
      </w:r>
    </w:p>
    <w:p w14:paraId="28F6664F" w14:textId="577959C4" w:rsidR="001150C0" w:rsidRPr="005E2061" w:rsidRDefault="001150C0" w:rsidP="005E2061">
      <w:pPr>
        <w:pStyle w:val="BodyText"/>
        <w:rPr>
          <w:sz w:val="20"/>
        </w:rPr>
      </w:pPr>
      <w:r w:rsidRPr="005E2061">
        <w:rPr>
          <w:sz w:val="20"/>
        </w:rPr>
        <w:t xml:space="preserve">An example of the </w:t>
      </w:r>
      <w:r w:rsidRPr="009F0CB9">
        <w:rPr>
          <w:b/>
          <w:bCs/>
          <w:sz w:val="20"/>
        </w:rPr>
        <w:t>w2.err</w:t>
      </w:r>
      <w:r w:rsidRPr="005E2061">
        <w:rPr>
          <w:sz w:val="20"/>
        </w:rPr>
        <w:t xml:space="preserve"> file is shown below:</w:t>
      </w:r>
    </w:p>
    <w:p w14:paraId="0FBFA2F8"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Unstable water surface elevation on day 200.039</w:t>
      </w:r>
    </w:p>
    <w:p w14:paraId="45DBB566" w14:textId="32225BD4" w:rsidR="00F87598" w:rsidRDefault="00F87598" w:rsidP="00F87598">
      <w:pPr>
        <w:pStyle w:val="BodyText"/>
        <w:spacing w:after="0"/>
        <w:rPr>
          <w:rFonts w:ascii="Courier New" w:hAnsi="Courier New" w:cs="Courier New"/>
          <w:sz w:val="16"/>
        </w:rPr>
      </w:pPr>
      <w:r w:rsidRPr="001B19CA">
        <w:rPr>
          <w:rFonts w:ascii="Courier New" w:hAnsi="Courier New" w:cs="Courier New"/>
          <w:sz w:val="16"/>
        </w:rPr>
        <w:t>negative surface layer thickness using minimum timestep at iteration 295</w:t>
      </w:r>
    </w:p>
    <w:p w14:paraId="6B299F8B" w14:textId="75C4BBC7" w:rsidR="00713A6B" w:rsidRPr="001B19CA" w:rsidRDefault="00713A6B" w:rsidP="00F87598">
      <w:pPr>
        <w:pStyle w:val="BodyText"/>
        <w:spacing w:after="0"/>
        <w:rPr>
          <w:rFonts w:ascii="Courier New" w:hAnsi="Courier New" w:cs="Courier New"/>
          <w:sz w:val="16"/>
        </w:rPr>
      </w:pPr>
      <w:r w:rsidRPr="00713A6B">
        <w:rPr>
          <w:rFonts w:ascii="Courier New" w:hAnsi="Courier New" w:cs="Courier New"/>
          <w:sz w:val="16"/>
        </w:rPr>
        <w:t>Branch #:           1  in Waterbody:           1  Surface layer KT:          39</w:t>
      </w:r>
    </w:p>
    <w:p w14:paraId="18CAD177"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Segment, Surface layer thickness, m, Flow m3/s, U(KT,I) m/s, ELWS, m</w:t>
      </w:r>
    </w:p>
    <w:p w14:paraId="37D279AE"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37                  3.15             92.69       0.63      495.73</w:t>
      </w:r>
    </w:p>
    <w:p w14:paraId="2092CB93"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38                  3.09             95.95       0.76      494.66</w:t>
      </w:r>
    </w:p>
    <w:p w14:paraId="3A988531"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39                  3.00         -12781.80      -0.30      493.54</w:t>
      </w:r>
    </w:p>
    <w:p w14:paraId="083A8AE3"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40                -88.37        3541556.07  -19427.77      401.16</w:t>
      </w:r>
    </w:p>
    <w:p w14:paraId="48EED106" w14:textId="77777777" w:rsidR="00EF41B7"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41                  9.73              0.00       0.02      498.24</w:t>
      </w:r>
    </w:p>
    <w:p w14:paraId="26DD1D62" w14:textId="030DD6DC" w:rsidR="009F0CB9" w:rsidRPr="009F0CB9" w:rsidRDefault="009F0CB9" w:rsidP="00713A6B">
      <w:pPr>
        <w:pStyle w:val="Heading4"/>
        <w:spacing w:before="0" w:after="0"/>
        <w:jc w:val="left"/>
        <w:rPr>
          <w:rFonts w:asciiTheme="minorHAnsi" w:hAnsiTheme="minorHAnsi" w:cstheme="minorHAnsi"/>
        </w:rPr>
      </w:pPr>
      <w:bookmarkStart w:id="4107" w:name="_Toc41047952"/>
      <w:r w:rsidRPr="009F0CB9">
        <w:rPr>
          <w:rFonts w:asciiTheme="minorHAnsi" w:hAnsiTheme="minorHAnsi" w:cstheme="minorHAnsi"/>
        </w:rPr>
        <w:lastRenderedPageBreak/>
        <w:t>W2ErrorDump.csv</w:t>
      </w:r>
      <w:bookmarkEnd w:id="4107"/>
    </w:p>
    <w:p w14:paraId="1123D83D" w14:textId="73D581D4" w:rsidR="00E8509E" w:rsidRDefault="00EF41B7" w:rsidP="00CD2F77">
      <w:pPr>
        <w:pStyle w:val="BodyText"/>
        <w:spacing w:after="0"/>
        <w:rPr>
          <w:ins w:id="4108" w:author="Honnalore Steissberg" w:date="2021-08-23T17:46:00Z"/>
          <w:sz w:val="20"/>
        </w:rPr>
      </w:pPr>
      <w:r w:rsidRPr="005E2061">
        <w:rPr>
          <w:sz w:val="20"/>
        </w:rPr>
        <w:t xml:space="preserve">An example of the output in </w:t>
      </w:r>
      <w:r w:rsidRPr="00EB29AB">
        <w:rPr>
          <w:b/>
          <w:bCs/>
          <w:sz w:val="20"/>
        </w:rPr>
        <w:t>w2errordump.</w:t>
      </w:r>
      <w:r w:rsidR="009F0CB9">
        <w:rPr>
          <w:b/>
          <w:bCs/>
          <w:sz w:val="20"/>
        </w:rPr>
        <w:t>csv</w:t>
      </w:r>
      <w:r w:rsidRPr="005E2061">
        <w:rPr>
          <w:sz w:val="20"/>
        </w:rPr>
        <w:t xml:space="preserve"> is shown below. The </w:t>
      </w:r>
      <w:ins w:id="4109" w:author="Honnalore Steissberg" w:date="2021-08-23T17:49:00Z">
        <w:r w:rsidR="00E8509E">
          <w:rPr>
            <w:sz w:val="20"/>
          </w:rPr>
          <w:t xml:space="preserve">following </w:t>
        </w:r>
      </w:ins>
      <w:r w:rsidRPr="005E2061">
        <w:rPr>
          <w:sz w:val="20"/>
        </w:rPr>
        <w:t>variable name</w:t>
      </w:r>
      <w:r w:rsidR="009F0CB9">
        <w:rPr>
          <w:sz w:val="20"/>
        </w:rPr>
        <w:t xml:space="preserve">s </w:t>
      </w:r>
      <w:ins w:id="4110" w:author="Honnalore Steissberg" w:date="2021-08-23T17:49:00Z">
        <w:r w:rsidR="00E8509E">
          <w:rPr>
            <w:sz w:val="20"/>
          </w:rPr>
          <w:t xml:space="preserve">are </w:t>
        </w:r>
      </w:ins>
      <w:r w:rsidR="009F0CB9">
        <w:rPr>
          <w:sz w:val="20"/>
        </w:rPr>
        <w:t>shown in the dump file</w:t>
      </w:r>
      <w:del w:id="4111" w:author="Honnalore Steissberg" w:date="2021-08-23T17:49:00Z">
        <w:r w:rsidR="009F0CB9" w:rsidDel="00E8509E">
          <w:rPr>
            <w:sz w:val="20"/>
          </w:rPr>
          <w:delText xml:space="preserve"> are as follows</w:delText>
        </w:r>
      </w:del>
      <w:r w:rsidR="009F0CB9">
        <w:rPr>
          <w:sz w:val="20"/>
        </w:rPr>
        <w:t>:</w:t>
      </w:r>
      <w:r w:rsidRPr="005E2061">
        <w:rPr>
          <w:sz w:val="20"/>
        </w:rPr>
        <w:t xml:space="preserve"> </w:t>
      </w:r>
    </w:p>
    <w:p w14:paraId="4694AF9E" w14:textId="77777777" w:rsidR="00E8509E" w:rsidRDefault="009F0CB9" w:rsidP="00CD2F77">
      <w:pPr>
        <w:pStyle w:val="BodyText"/>
        <w:spacing w:after="0"/>
        <w:rPr>
          <w:ins w:id="4112" w:author="Honnalore Steissberg" w:date="2021-08-23T17:46:00Z"/>
          <w:sz w:val="20"/>
        </w:rPr>
      </w:pPr>
      <w:r>
        <w:rPr>
          <w:sz w:val="20"/>
        </w:rPr>
        <w:t>JDAY: Julian day at time of model crash</w:t>
      </w:r>
      <w:del w:id="4113" w:author="Honnalore Steissberg" w:date="2021-08-23T17:48:00Z">
        <w:r w:rsidDel="00E8509E">
          <w:rPr>
            <w:sz w:val="20"/>
          </w:rPr>
          <w:delText>,</w:delText>
        </w:r>
      </w:del>
      <w:r>
        <w:rPr>
          <w:sz w:val="20"/>
        </w:rPr>
        <w:t xml:space="preserve"> </w:t>
      </w:r>
    </w:p>
    <w:p w14:paraId="21952785" w14:textId="37B9E4D2" w:rsidR="00E8509E" w:rsidRDefault="009F0CB9" w:rsidP="00CD2F77">
      <w:pPr>
        <w:pStyle w:val="BodyText"/>
        <w:spacing w:after="0"/>
        <w:rPr>
          <w:ins w:id="4114" w:author="Honnalore Steissberg" w:date="2021-08-23T17:46:00Z"/>
          <w:sz w:val="20"/>
        </w:rPr>
      </w:pPr>
      <w:r>
        <w:rPr>
          <w:sz w:val="20"/>
        </w:rPr>
        <w:t>QIN: inflow flow rates in m</w:t>
      </w:r>
      <w:r w:rsidRPr="009F0CB9">
        <w:rPr>
          <w:sz w:val="20"/>
          <w:vertAlign w:val="superscript"/>
        </w:rPr>
        <w:t>3</w:t>
      </w:r>
      <w:r>
        <w:rPr>
          <w:sz w:val="20"/>
        </w:rPr>
        <w:t>/s for each model branch</w:t>
      </w:r>
      <w:del w:id="4115" w:author="Honnalore Steissberg" w:date="2021-08-23T17:48:00Z">
        <w:r w:rsidDel="00E8509E">
          <w:rPr>
            <w:sz w:val="20"/>
          </w:rPr>
          <w:delText>,</w:delText>
        </w:r>
      </w:del>
      <w:r>
        <w:rPr>
          <w:sz w:val="20"/>
        </w:rPr>
        <w:t xml:space="preserve"> </w:t>
      </w:r>
    </w:p>
    <w:p w14:paraId="6495A51D" w14:textId="77777777" w:rsidR="00E8509E" w:rsidRDefault="009F0CB9" w:rsidP="00CD2F77">
      <w:pPr>
        <w:pStyle w:val="BodyText"/>
        <w:spacing w:after="0"/>
        <w:rPr>
          <w:ins w:id="4116" w:author="Honnalore Steissberg" w:date="2021-08-23T17:46:00Z"/>
          <w:sz w:val="20"/>
        </w:rPr>
      </w:pPr>
      <w:r>
        <w:rPr>
          <w:sz w:val="20"/>
        </w:rPr>
        <w:t>QTR: tributary inflow flow rates in m3/s for each tributary</w:t>
      </w:r>
      <w:del w:id="4117" w:author="Honnalore Steissberg" w:date="2021-08-23T17:48:00Z">
        <w:r w:rsidDel="00E8509E">
          <w:rPr>
            <w:sz w:val="20"/>
          </w:rPr>
          <w:delText>,</w:delText>
        </w:r>
      </w:del>
      <w:r>
        <w:rPr>
          <w:sz w:val="20"/>
        </w:rPr>
        <w:t xml:space="preserve"> </w:t>
      </w:r>
    </w:p>
    <w:p w14:paraId="0DCDE346" w14:textId="77777777" w:rsidR="00E8509E" w:rsidRDefault="009F0CB9" w:rsidP="00CD2F77">
      <w:pPr>
        <w:pStyle w:val="BodyText"/>
        <w:spacing w:after="0"/>
        <w:rPr>
          <w:ins w:id="4118" w:author="Honnalore Steissberg" w:date="2021-08-23T17:46:00Z"/>
          <w:sz w:val="20"/>
        </w:rPr>
      </w:pPr>
      <w:r>
        <w:rPr>
          <w:sz w:val="20"/>
        </w:rPr>
        <w:t>QDT: distributed inflow rates in m3/s for each branch</w:t>
      </w:r>
      <w:del w:id="4119" w:author="Honnalore Steissberg" w:date="2021-08-23T17:48:00Z">
        <w:r w:rsidDel="00E8509E">
          <w:rPr>
            <w:sz w:val="20"/>
          </w:rPr>
          <w:delText xml:space="preserve">, </w:delText>
        </w:r>
      </w:del>
    </w:p>
    <w:p w14:paraId="18A0F974" w14:textId="77777777" w:rsidR="00E8509E" w:rsidRDefault="009F0CB9" w:rsidP="00CD2F77">
      <w:pPr>
        <w:pStyle w:val="BodyText"/>
        <w:spacing w:after="0"/>
        <w:rPr>
          <w:ins w:id="4120" w:author="Honnalore Steissberg" w:date="2021-08-23T17:46:00Z"/>
          <w:sz w:val="20"/>
        </w:rPr>
      </w:pPr>
      <w:r>
        <w:rPr>
          <w:sz w:val="20"/>
        </w:rPr>
        <w:t>QWD: withdrawal flow rates in m3/s for each withdrawal</w:t>
      </w:r>
      <w:del w:id="4121" w:author="Honnalore Steissberg" w:date="2021-08-23T17:48:00Z">
        <w:r w:rsidDel="00E8509E">
          <w:rPr>
            <w:sz w:val="20"/>
          </w:rPr>
          <w:delText>,</w:delText>
        </w:r>
      </w:del>
      <w:r>
        <w:rPr>
          <w:sz w:val="20"/>
        </w:rPr>
        <w:t xml:space="preserve"> </w:t>
      </w:r>
    </w:p>
    <w:p w14:paraId="65C3EEE4" w14:textId="77777777" w:rsidR="00E8509E" w:rsidRDefault="009F0CB9" w:rsidP="00CD2F77">
      <w:pPr>
        <w:pStyle w:val="BodyText"/>
        <w:spacing w:after="0"/>
        <w:rPr>
          <w:ins w:id="4122" w:author="Honnalore Steissberg" w:date="2021-08-23T17:46:00Z"/>
          <w:sz w:val="20"/>
        </w:rPr>
      </w:pPr>
      <w:r>
        <w:rPr>
          <w:sz w:val="20"/>
        </w:rPr>
        <w:t>SEG: segment number (I), Branch: branch number</w:t>
      </w:r>
      <w:del w:id="4123" w:author="Honnalore Steissberg" w:date="2021-08-23T17:47:00Z">
        <w:r w:rsidDel="00E8509E">
          <w:rPr>
            <w:sz w:val="20"/>
          </w:rPr>
          <w:delText>,</w:delText>
        </w:r>
      </w:del>
      <w:r>
        <w:rPr>
          <w:sz w:val="20"/>
        </w:rPr>
        <w:t xml:space="preserve"> </w:t>
      </w:r>
    </w:p>
    <w:p w14:paraId="172AAF1B" w14:textId="77777777" w:rsidR="00E8509E" w:rsidRDefault="009F0CB9" w:rsidP="00CD2F77">
      <w:pPr>
        <w:pStyle w:val="BodyText"/>
        <w:spacing w:after="0"/>
        <w:rPr>
          <w:ins w:id="4124" w:author="Honnalore Steissberg" w:date="2021-08-23T17:46:00Z"/>
          <w:sz w:val="20"/>
        </w:rPr>
      </w:pPr>
      <w:r>
        <w:rPr>
          <w:sz w:val="20"/>
        </w:rPr>
        <w:t>KT: surface layer, WSE: water surface elevation in m</w:t>
      </w:r>
      <w:del w:id="4125" w:author="Honnalore Steissberg" w:date="2021-08-23T17:47:00Z">
        <w:r w:rsidDel="00E8509E">
          <w:rPr>
            <w:sz w:val="20"/>
          </w:rPr>
          <w:delText>,</w:delText>
        </w:r>
      </w:del>
      <w:r>
        <w:rPr>
          <w:sz w:val="20"/>
        </w:rPr>
        <w:t xml:space="preserve"> </w:t>
      </w:r>
    </w:p>
    <w:p w14:paraId="30185962" w14:textId="77777777" w:rsidR="00E8509E" w:rsidRDefault="009F0CB9" w:rsidP="00CD2F77">
      <w:pPr>
        <w:pStyle w:val="BodyText"/>
        <w:spacing w:after="0"/>
        <w:rPr>
          <w:ins w:id="4126" w:author="Honnalore Steissberg" w:date="2021-08-23T17:46:00Z"/>
          <w:sz w:val="20"/>
        </w:rPr>
      </w:pPr>
      <w:r>
        <w:rPr>
          <w:sz w:val="20"/>
        </w:rPr>
        <w:t>SZ: the prior time step deviation of the surface layer water surface from KT</w:t>
      </w:r>
      <w:del w:id="4127" w:author="Honnalore Steissberg" w:date="2021-08-23T17:47:00Z">
        <w:r w:rsidDel="00E8509E">
          <w:rPr>
            <w:sz w:val="20"/>
          </w:rPr>
          <w:delText>,</w:delText>
        </w:r>
      </w:del>
      <w:r>
        <w:rPr>
          <w:sz w:val="20"/>
        </w:rPr>
        <w:t xml:space="preserve"> </w:t>
      </w:r>
    </w:p>
    <w:p w14:paraId="2DF6EA58" w14:textId="77777777" w:rsidR="00E8509E" w:rsidRDefault="009F0CB9" w:rsidP="00CD2F77">
      <w:pPr>
        <w:pStyle w:val="BodyText"/>
        <w:spacing w:after="0"/>
        <w:rPr>
          <w:ins w:id="4128" w:author="Honnalore Steissberg" w:date="2021-08-23T17:46:00Z"/>
          <w:sz w:val="20"/>
        </w:rPr>
      </w:pPr>
      <w:r>
        <w:rPr>
          <w:sz w:val="20"/>
        </w:rPr>
        <w:t>Z: the current time step deviation of the surface layer water surface from KT</w:t>
      </w:r>
      <w:del w:id="4129" w:author="Honnalore Steissberg" w:date="2021-08-23T17:47:00Z">
        <w:r w:rsidDel="00E8509E">
          <w:rPr>
            <w:sz w:val="20"/>
          </w:rPr>
          <w:delText>,</w:delText>
        </w:r>
      </w:del>
      <w:r>
        <w:rPr>
          <w:sz w:val="20"/>
        </w:rPr>
        <w:t xml:space="preserve"> </w:t>
      </w:r>
    </w:p>
    <w:p w14:paraId="48911621" w14:textId="77777777" w:rsidR="00E8509E" w:rsidRDefault="009F0CB9" w:rsidP="00CD2F77">
      <w:pPr>
        <w:pStyle w:val="BodyText"/>
        <w:spacing w:after="0"/>
        <w:rPr>
          <w:ins w:id="4130" w:author="Honnalore Steissberg" w:date="2021-08-23T17:46:00Z"/>
          <w:sz w:val="20"/>
        </w:rPr>
      </w:pPr>
      <w:r>
        <w:rPr>
          <w:sz w:val="20"/>
        </w:rPr>
        <w:t>Q: flow rate between model segments computed from horizontal momentum equation</w:t>
      </w:r>
      <w:del w:id="4131" w:author="Honnalore Steissberg" w:date="2021-08-23T17:47:00Z">
        <w:r w:rsidDel="00E8509E">
          <w:rPr>
            <w:sz w:val="20"/>
          </w:rPr>
          <w:delText xml:space="preserve">, </w:delText>
        </w:r>
      </w:del>
    </w:p>
    <w:p w14:paraId="17188E3E" w14:textId="77777777" w:rsidR="00E8509E" w:rsidRDefault="009F0CB9" w:rsidP="00CD2F77">
      <w:pPr>
        <w:pStyle w:val="BodyText"/>
        <w:spacing w:after="0"/>
        <w:rPr>
          <w:ins w:id="4132" w:author="Honnalore Steissberg" w:date="2021-08-23T17:46:00Z"/>
          <w:sz w:val="20"/>
        </w:rPr>
      </w:pPr>
      <w:r>
        <w:rPr>
          <w:sz w:val="20"/>
        </w:rPr>
        <w:t>QC: corrected flow rate between model segments computed from continuity balance</w:t>
      </w:r>
      <w:r w:rsidR="00713A6B">
        <w:rPr>
          <w:sz w:val="20"/>
        </w:rPr>
        <w:t xml:space="preserve"> (this is what is used in the model)</w:t>
      </w:r>
      <w:del w:id="4133" w:author="Honnalore Steissberg" w:date="2021-08-23T17:47:00Z">
        <w:r w:rsidR="00713A6B" w:rsidDel="00E8509E">
          <w:rPr>
            <w:sz w:val="20"/>
          </w:rPr>
          <w:delText>,</w:delText>
        </w:r>
      </w:del>
      <w:r w:rsidR="00713A6B">
        <w:rPr>
          <w:sz w:val="20"/>
        </w:rPr>
        <w:t xml:space="preserve"> </w:t>
      </w:r>
    </w:p>
    <w:p w14:paraId="69CD6D54" w14:textId="77777777" w:rsidR="00E8509E" w:rsidRDefault="00713A6B" w:rsidP="00CD2F77">
      <w:pPr>
        <w:pStyle w:val="BodyText"/>
        <w:spacing w:after="0"/>
        <w:rPr>
          <w:ins w:id="4134" w:author="Honnalore Steissberg" w:date="2021-08-23T17:46:00Z"/>
          <w:sz w:val="20"/>
        </w:rPr>
      </w:pPr>
      <w:r>
        <w:rPr>
          <w:sz w:val="20"/>
        </w:rPr>
        <w:t>QERR: differences in flow rate between Q and QC</w:t>
      </w:r>
      <w:del w:id="4135" w:author="Honnalore Steissberg" w:date="2021-08-23T17:47:00Z">
        <w:r w:rsidDel="00E8509E">
          <w:rPr>
            <w:sz w:val="20"/>
          </w:rPr>
          <w:delText>,</w:delText>
        </w:r>
      </w:del>
      <w:r>
        <w:rPr>
          <w:sz w:val="20"/>
        </w:rPr>
        <w:t xml:space="preserve"> </w:t>
      </w:r>
    </w:p>
    <w:p w14:paraId="4B6C2ACB" w14:textId="77777777" w:rsidR="00E8509E" w:rsidRDefault="00713A6B" w:rsidP="00CD2F77">
      <w:pPr>
        <w:pStyle w:val="BodyText"/>
        <w:spacing w:after="0"/>
        <w:rPr>
          <w:ins w:id="4136" w:author="Honnalore Steissberg" w:date="2021-08-23T17:47:00Z"/>
          <w:sz w:val="20"/>
        </w:rPr>
      </w:pPr>
      <w:r>
        <w:rPr>
          <w:sz w:val="20"/>
        </w:rPr>
        <w:t>H2KT: the prior time step surface layer depth</w:t>
      </w:r>
      <w:del w:id="4137" w:author="Honnalore Steissberg" w:date="2021-08-23T17:47:00Z">
        <w:r w:rsidDel="00E8509E">
          <w:rPr>
            <w:sz w:val="20"/>
          </w:rPr>
          <w:delText>,</w:delText>
        </w:r>
      </w:del>
      <w:r>
        <w:rPr>
          <w:sz w:val="20"/>
        </w:rPr>
        <w:t xml:space="preserve"> </w:t>
      </w:r>
    </w:p>
    <w:p w14:paraId="510DBFE2" w14:textId="77777777" w:rsidR="00E8509E" w:rsidRDefault="00713A6B" w:rsidP="00CD2F77">
      <w:pPr>
        <w:pStyle w:val="BodyText"/>
        <w:spacing w:after="0"/>
        <w:rPr>
          <w:ins w:id="4138" w:author="Honnalore Steissberg" w:date="2021-08-23T17:47:00Z"/>
          <w:sz w:val="20"/>
        </w:rPr>
      </w:pPr>
      <w:r>
        <w:rPr>
          <w:sz w:val="20"/>
        </w:rPr>
        <w:t>H1KT: the current time step surface layer depth</w:t>
      </w:r>
      <w:del w:id="4139" w:author="Honnalore Steissberg" w:date="2021-08-23T17:47:00Z">
        <w:r w:rsidDel="00E8509E">
          <w:rPr>
            <w:sz w:val="20"/>
          </w:rPr>
          <w:delText xml:space="preserve">, </w:delText>
        </w:r>
      </w:del>
    </w:p>
    <w:p w14:paraId="38E17607" w14:textId="77777777" w:rsidR="00E8509E" w:rsidRDefault="00713A6B" w:rsidP="00CD2F77">
      <w:pPr>
        <w:pStyle w:val="BodyText"/>
        <w:spacing w:after="0"/>
        <w:rPr>
          <w:ins w:id="4140" w:author="Honnalore Steissberg" w:date="2021-08-23T17:47:00Z"/>
          <w:sz w:val="20"/>
        </w:rPr>
      </w:pPr>
      <w:r>
        <w:rPr>
          <w:sz w:val="20"/>
        </w:rPr>
        <w:t>BHR1: the current time step right hand side area (depth times width) of the surface layer</w:t>
      </w:r>
      <w:del w:id="4141" w:author="Honnalore Steissberg" w:date="2021-08-23T17:47:00Z">
        <w:r w:rsidDel="00E8509E">
          <w:rPr>
            <w:sz w:val="20"/>
          </w:rPr>
          <w:delText>,</w:delText>
        </w:r>
      </w:del>
      <w:r>
        <w:rPr>
          <w:sz w:val="20"/>
        </w:rPr>
        <w:t xml:space="preserve"> </w:t>
      </w:r>
    </w:p>
    <w:p w14:paraId="2710AE08" w14:textId="77777777" w:rsidR="00E8509E" w:rsidRDefault="00713A6B" w:rsidP="00CD2F77">
      <w:pPr>
        <w:pStyle w:val="BodyText"/>
        <w:spacing w:after="0"/>
        <w:rPr>
          <w:ins w:id="4142" w:author="Honnalore Steissberg" w:date="2021-08-23T17:47:00Z"/>
          <w:sz w:val="20"/>
        </w:rPr>
      </w:pPr>
      <w:r>
        <w:rPr>
          <w:sz w:val="20"/>
        </w:rPr>
        <w:t>BHR2: the prior time step right hand side area (depth times width) of the surface layer</w:t>
      </w:r>
      <w:del w:id="4143" w:author="Honnalore Steissberg" w:date="2021-08-23T17:47:00Z">
        <w:r w:rsidDel="00E8509E">
          <w:rPr>
            <w:sz w:val="20"/>
          </w:rPr>
          <w:delText>,</w:delText>
        </w:r>
      </w:del>
      <w:r>
        <w:rPr>
          <w:sz w:val="20"/>
        </w:rPr>
        <w:t xml:space="preserve"> </w:t>
      </w:r>
    </w:p>
    <w:p w14:paraId="53722CDE" w14:textId="77777777" w:rsidR="00E8509E" w:rsidRDefault="00713A6B" w:rsidP="00CD2F77">
      <w:pPr>
        <w:pStyle w:val="BodyText"/>
        <w:spacing w:after="0"/>
        <w:rPr>
          <w:ins w:id="4144" w:author="Honnalore Steissberg" w:date="2021-08-23T17:47:00Z"/>
          <w:sz w:val="20"/>
        </w:rPr>
      </w:pPr>
      <w:r>
        <w:rPr>
          <w:sz w:val="20"/>
        </w:rPr>
        <w:t>T1: the current time step model temperature at the surface layer</w:t>
      </w:r>
      <w:del w:id="4145" w:author="Honnalore Steissberg" w:date="2021-08-23T17:47:00Z">
        <w:r w:rsidDel="00E8509E">
          <w:rPr>
            <w:sz w:val="20"/>
          </w:rPr>
          <w:delText>,</w:delText>
        </w:r>
      </w:del>
      <w:r>
        <w:rPr>
          <w:sz w:val="20"/>
        </w:rPr>
        <w:t xml:space="preserve"> </w:t>
      </w:r>
    </w:p>
    <w:p w14:paraId="79495E7D" w14:textId="77777777" w:rsidR="00E8509E" w:rsidRDefault="00713A6B" w:rsidP="00CD2F77">
      <w:pPr>
        <w:pStyle w:val="BodyText"/>
        <w:spacing w:after="0"/>
        <w:rPr>
          <w:ins w:id="4146" w:author="Honnalore Steissberg" w:date="2021-08-23T17:47:00Z"/>
          <w:sz w:val="20"/>
        </w:rPr>
      </w:pPr>
      <w:r>
        <w:rPr>
          <w:sz w:val="20"/>
        </w:rPr>
        <w:t>T2: the prior time step model temperature at the surface layer</w:t>
      </w:r>
      <w:del w:id="4147" w:author="Honnalore Steissberg" w:date="2021-08-23T17:47:00Z">
        <w:r w:rsidDel="00E8509E">
          <w:rPr>
            <w:sz w:val="20"/>
          </w:rPr>
          <w:delText>,</w:delText>
        </w:r>
      </w:del>
      <w:r>
        <w:rPr>
          <w:sz w:val="20"/>
        </w:rPr>
        <w:t xml:space="preserve"> </w:t>
      </w:r>
    </w:p>
    <w:p w14:paraId="31F55B37" w14:textId="77777777" w:rsidR="00E8509E" w:rsidRDefault="00713A6B" w:rsidP="00CD2F77">
      <w:pPr>
        <w:pStyle w:val="BodyText"/>
        <w:spacing w:after="0"/>
        <w:rPr>
          <w:ins w:id="4148" w:author="Honnalore Steissberg" w:date="2021-08-23T17:47:00Z"/>
          <w:sz w:val="20"/>
        </w:rPr>
      </w:pPr>
      <w:r>
        <w:rPr>
          <w:sz w:val="20"/>
        </w:rPr>
        <w:t>SUKT: the prior time step velocity of the surface layer at the right-hand side of the segment</w:t>
      </w:r>
      <w:del w:id="4149" w:author="Honnalore Steissberg" w:date="2021-08-23T17:47:00Z">
        <w:r w:rsidDel="00E8509E">
          <w:rPr>
            <w:sz w:val="20"/>
          </w:rPr>
          <w:delText>,</w:delText>
        </w:r>
      </w:del>
      <w:r>
        <w:rPr>
          <w:sz w:val="20"/>
        </w:rPr>
        <w:t xml:space="preserve"> </w:t>
      </w:r>
    </w:p>
    <w:p w14:paraId="7D585F1B" w14:textId="0EBADE78" w:rsidR="00EF41B7" w:rsidRPr="005E2061" w:rsidRDefault="00713A6B" w:rsidP="00CD2F77">
      <w:pPr>
        <w:pStyle w:val="BodyText"/>
        <w:spacing w:after="0"/>
        <w:rPr>
          <w:sz w:val="20"/>
        </w:rPr>
      </w:pPr>
      <w:r>
        <w:rPr>
          <w:sz w:val="20"/>
        </w:rPr>
        <w:t>UKT: the current time step velocity of the surface layer at the right-hand side of the segment</w:t>
      </w:r>
      <w:del w:id="4150" w:author="Honnalore Steissberg" w:date="2021-08-23T17:48:00Z">
        <w:r w:rsidDel="00E8509E">
          <w:rPr>
            <w:sz w:val="20"/>
          </w:rPr>
          <w:delText>.</w:delText>
        </w:r>
      </w:del>
    </w:p>
    <w:p w14:paraId="42457D2E" w14:textId="77777777" w:rsidR="00EF41B7" w:rsidRPr="00B7030B" w:rsidRDefault="00EF41B7" w:rsidP="001150C0">
      <w:pPr>
        <w:pStyle w:val="BodyText"/>
        <w:spacing w:after="0"/>
        <w:rPr>
          <w:rFonts w:cs="Courier New"/>
          <w:sz w:val="16"/>
        </w:rPr>
      </w:pPr>
    </w:p>
    <w:p w14:paraId="05E0FD4D" w14:textId="17E16E66" w:rsidR="00EF41B7" w:rsidRPr="00B7030B" w:rsidRDefault="009F0CB9" w:rsidP="00EF41B7">
      <w:pPr>
        <w:pStyle w:val="BodyText"/>
        <w:spacing w:after="0"/>
        <w:rPr>
          <w:rFonts w:cs="Courier New"/>
          <w:sz w:val="16"/>
        </w:rPr>
      </w:pPr>
      <w:r>
        <w:rPr>
          <w:rFonts w:cs="Courier New"/>
          <w:noProof/>
          <w:snapToGrid/>
          <w:sz w:val="16"/>
        </w:rPr>
        <w:drawing>
          <wp:inline distT="0" distB="0" distL="0" distR="0" wp14:anchorId="3E550689" wp14:editId="56EC345E">
            <wp:extent cx="5666940" cy="2152650"/>
            <wp:effectExtent l="0" t="0" r="0" b="0"/>
            <wp:docPr id="57" name="Picture 57"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68AE3A.t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668069" cy="2153079"/>
                    </a:xfrm>
                    <a:prstGeom prst="rect">
                      <a:avLst/>
                    </a:prstGeom>
                  </pic:spPr>
                </pic:pic>
              </a:graphicData>
            </a:graphic>
          </wp:inline>
        </w:drawing>
      </w:r>
    </w:p>
    <w:p w14:paraId="2362380F" w14:textId="77777777" w:rsidR="00EF41B7" w:rsidRPr="00B7030B" w:rsidRDefault="00EF41B7" w:rsidP="00EF41B7">
      <w:pPr>
        <w:pStyle w:val="BodyText"/>
        <w:spacing w:after="0"/>
        <w:rPr>
          <w:rFonts w:cs="Courier New"/>
          <w:sz w:val="16"/>
        </w:rPr>
      </w:pPr>
    </w:p>
    <w:p w14:paraId="0A0D5D10" w14:textId="77777777" w:rsidR="0041037A" w:rsidRPr="00B7030B" w:rsidRDefault="0041037A">
      <w:pPr>
        <w:pStyle w:val="Heading8"/>
        <w:rPr>
          <w:vanish/>
        </w:rPr>
      </w:pPr>
    </w:p>
    <w:p w14:paraId="3DB7D879" w14:textId="77777777" w:rsidR="0041037A" w:rsidRPr="00B7030B" w:rsidRDefault="0041037A">
      <w:pPr>
        <w:pStyle w:val="Heading7"/>
        <w:rPr>
          <w:vanish/>
        </w:rPr>
      </w:pPr>
    </w:p>
    <w:p w14:paraId="50F8737F" w14:textId="77777777" w:rsidR="0041037A" w:rsidRPr="00B7030B" w:rsidRDefault="0041037A">
      <w:pPr>
        <w:pStyle w:val="Heading6"/>
        <w:rPr>
          <w:vanish/>
        </w:rPr>
      </w:pPr>
    </w:p>
    <w:p w14:paraId="7E7F6C7B" w14:textId="77777777" w:rsidR="00104FA3" w:rsidRDefault="00104FA3">
      <w:pPr>
        <w:rPr>
          <w:rFonts w:ascii="Arial" w:hAnsi="Arial" w:cs="Arial"/>
          <w:b/>
          <w:bCs/>
          <w:sz w:val="48"/>
        </w:rPr>
      </w:pPr>
      <w:r>
        <w:br w:type="page"/>
      </w:r>
    </w:p>
    <w:p w14:paraId="79719DC5" w14:textId="77777777" w:rsidR="00104FA3" w:rsidRDefault="00104FA3" w:rsidP="00153523">
      <w:pPr>
        <w:pStyle w:val="Heading1"/>
        <w:numPr>
          <w:ilvl w:val="0"/>
          <w:numId w:val="44"/>
        </w:numPr>
        <w:spacing w:before="360" w:after="360"/>
      </w:pPr>
      <w:bookmarkStart w:id="4151" w:name="_Toc41047953"/>
      <w:r>
        <w:lastRenderedPageBreak/>
        <w:t xml:space="preserve">Using </w:t>
      </w:r>
      <w:r w:rsidRPr="00867349">
        <w:t>Particle Transport in CE-QUAL-W2</w:t>
      </w:r>
      <w:bookmarkEnd w:id="4151"/>
    </w:p>
    <w:p w14:paraId="16BE8EC6" w14:textId="3A1118B9" w:rsidR="00104FA3" w:rsidRPr="00FF2124" w:rsidRDefault="00104FA3" w:rsidP="00104FA3">
      <w:pPr>
        <w:rPr>
          <w:sz w:val="20"/>
          <w:szCs w:val="18"/>
        </w:rPr>
      </w:pPr>
      <w:r w:rsidRPr="00FF2124">
        <w:rPr>
          <w:rFonts w:cstheme="minorHAnsi"/>
          <w:sz w:val="20"/>
          <w:szCs w:val="18"/>
        </w:rPr>
        <w:t xml:space="preserve">There are no switches in the </w:t>
      </w:r>
      <w:r w:rsidRPr="00FF2124">
        <w:rPr>
          <w:rFonts w:cstheme="minorHAnsi"/>
          <w:b/>
          <w:bCs/>
          <w:sz w:val="20"/>
          <w:szCs w:val="18"/>
        </w:rPr>
        <w:t>w2_con.npt</w:t>
      </w:r>
      <w:r w:rsidR="008112E4">
        <w:rPr>
          <w:rFonts w:cstheme="minorHAnsi"/>
          <w:sz w:val="20"/>
          <w:szCs w:val="18"/>
        </w:rPr>
        <w:t xml:space="preserve"> </w:t>
      </w:r>
      <w:r w:rsidR="008112E4">
        <w:rPr>
          <w:sz w:val="20"/>
          <w:szCs w:val="18"/>
        </w:rPr>
        <w:t xml:space="preserve">(or </w:t>
      </w:r>
      <w:r w:rsidR="008112E4" w:rsidRPr="008112E4">
        <w:rPr>
          <w:b/>
          <w:bCs/>
          <w:sz w:val="20"/>
          <w:szCs w:val="18"/>
        </w:rPr>
        <w:t>w2_con.csv</w:t>
      </w:r>
      <w:r w:rsidR="008112E4">
        <w:rPr>
          <w:sz w:val="20"/>
          <w:szCs w:val="18"/>
        </w:rPr>
        <w:t>)</w:t>
      </w:r>
      <w:r w:rsidRPr="00FF2124">
        <w:rPr>
          <w:rFonts w:cstheme="minorHAnsi"/>
          <w:sz w:val="20"/>
          <w:szCs w:val="18"/>
        </w:rPr>
        <w:t xml:space="preserve"> input file </w:t>
      </w:r>
      <w:r w:rsidR="00283C28">
        <w:rPr>
          <w:rFonts w:cstheme="minorHAnsi"/>
          <w:sz w:val="20"/>
          <w:szCs w:val="18"/>
        </w:rPr>
        <w:t xml:space="preserve">to turn ON particle transport. Activating the </w:t>
      </w:r>
      <w:r w:rsidRPr="00FF2124">
        <w:rPr>
          <w:sz w:val="20"/>
          <w:szCs w:val="18"/>
        </w:rPr>
        <w:t xml:space="preserve">particle transport algorithm in CE-QUAL-W2 is based on having the input file, </w:t>
      </w:r>
      <w:r w:rsidRPr="00FF2124">
        <w:rPr>
          <w:b/>
          <w:bCs/>
          <w:sz w:val="20"/>
          <w:szCs w:val="18"/>
        </w:rPr>
        <w:t>particle.csv</w:t>
      </w:r>
      <w:r w:rsidRPr="00FF2124">
        <w:rPr>
          <w:sz w:val="20"/>
          <w:szCs w:val="18"/>
        </w:rPr>
        <w:t xml:space="preserve">, in the default model directory of the executable. The file </w:t>
      </w:r>
      <w:r w:rsidRPr="00283C28">
        <w:rPr>
          <w:b/>
          <w:bCs/>
          <w:sz w:val="20"/>
          <w:szCs w:val="18"/>
        </w:rPr>
        <w:t>particle.csv</w:t>
      </w:r>
      <w:r w:rsidRPr="00FF2124">
        <w:rPr>
          <w:sz w:val="20"/>
          <w:szCs w:val="18"/>
        </w:rPr>
        <w:t xml:space="preserve"> and output files from the particle transport algorithm are described below.</w:t>
      </w:r>
    </w:p>
    <w:p w14:paraId="2777ED51" w14:textId="77777777" w:rsidR="00104FA3" w:rsidRPr="00CB146E" w:rsidRDefault="00104FA3" w:rsidP="00E53418">
      <w:pPr>
        <w:pStyle w:val="Heading2"/>
        <w:spacing w:after="240"/>
      </w:pPr>
      <w:bookmarkStart w:id="4152" w:name="_Toc41047954"/>
      <w:r>
        <w:t>Input file particle.csv</w:t>
      </w:r>
      <w:bookmarkEnd w:id="4152"/>
    </w:p>
    <w:p w14:paraId="3ED7F66C" w14:textId="1C37E33E" w:rsidR="00104FA3" w:rsidRDefault="00104FA3" w:rsidP="00104FA3">
      <w:pPr>
        <w:rPr>
          <w:rFonts w:cstheme="minorHAnsi"/>
          <w:sz w:val="20"/>
          <w:szCs w:val="18"/>
        </w:rPr>
      </w:pPr>
      <w:r w:rsidRPr="00FF2124">
        <w:rPr>
          <w:rFonts w:cstheme="minorHAnsi"/>
          <w:sz w:val="20"/>
          <w:szCs w:val="18"/>
        </w:rPr>
        <w:t>The input file</w:t>
      </w:r>
      <w:r w:rsidR="00283C28">
        <w:rPr>
          <w:rFonts w:cstheme="minorHAnsi"/>
          <w:sz w:val="20"/>
          <w:szCs w:val="18"/>
        </w:rPr>
        <w:t>,</w:t>
      </w:r>
      <w:r w:rsidRPr="00FF2124">
        <w:rPr>
          <w:rFonts w:cstheme="minorHAnsi"/>
          <w:sz w:val="20"/>
          <w:szCs w:val="18"/>
        </w:rPr>
        <w:t xml:space="preserve"> </w:t>
      </w:r>
      <w:r w:rsidRPr="00283C28">
        <w:rPr>
          <w:rFonts w:cstheme="minorHAnsi"/>
          <w:b/>
          <w:bCs/>
          <w:sz w:val="20"/>
          <w:szCs w:val="18"/>
        </w:rPr>
        <w:t>particle.csv</w:t>
      </w:r>
      <w:r w:rsidR="00283C28" w:rsidRPr="00283C28">
        <w:rPr>
          <w:rFonts w:cstheme="minorHAnsi"/>
          <w:sz w:val="20"/>
          <w:szCs w:val="18"/>
        </w:rPr>
        <w:t>,</w:t>
      </w:r>
      <w:r w:rsidRPr="00283C28">
        <w:rPr>
          <w:rFonts w:cstheme="minorHAnsi"/>
          <w:sz w:val="20"/>
          <w:szCs w:val="18"/>
        </w:rPr>
        <w:t xml:space="preserve"> </w:t>
      </w:r>
      <w:r w:rsidRPr="00FF2124">
        <w:rPr>
          <w:rFonts w:cstheme="minorHAnsi"/>
          <w:sz w:val="20"/>
          <w:szCs w:val="18"/>
        </w:rPr>
        <w:t>must be in the directory of the model files for the particle transport to be activated. An example of the file</w:t>
      </w:r>
      <w:r w:rsidR="00283C28">
        <w:rPr>
          <w:rFonts w:cstheme="minorHAnsi"/>
          <w:sz w:val="20"/>
          <w:szCs w:val="18"/>
        </w:rPr>
        <w:t xml:space="preserve"> </w:t>
      </w:r>
      <w:r w:rsidRPr="00FF2124">
        <w:rPr>
          <w:rFonts w:cstheme="minorHAnsi"/>
          <w:sz w:val="20"/>
          <w:szCs w:val="18"/>
        </w:rPr>
        <w:t>opened directly in Excel is shown below:</w:t>
      </w:r>
    </w:p>
    <w:p w14:paraId="7E155756" w14:textId="77777777" w:rsidR="00283C28" w:rsidRPr="00FF2124" w:rsidRDefault="00283C28" w:rsidP="00104FA3">
      <w:pPr>
        <w:rPr>
          <w:rFonts w:cstheme="minorHAnsi"/>
          <w:sz w:val="20"/>
          <w:szCs w:val="18"/>
        </w:rPr>
      </w:pPr>
    </w:p>
    <w:tbl>
      <w:tblPr>
        <w:tblW w:w="50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1"/>
        <w:gridCol w:w="873"/>
        <w:gridCol w:w="998"/>
        <w:gridCol w:w="961"/>
        <w:gridCol w:w="785"/>
        <w:gridCol w:w="722"/>
        <w:gridCol w:w="908"/>
        <w:gridCol w:w="991"/>
        <w:gridCol w:w="743"/>
        <w:gridCol w:w="789"/>
      </w:tblGrid>
      <w:tr w:rsidR="00104FA3" w:rsidRPr="00E53418" w14:paraId="292E4C64" w14:textId="77777777" w:rsidTr="0045259D">
        <w:trPr>
          <w:trHeight w:val="288"/>
        </w:trPr>
        <w:tc>
          <w:tcPr>
            <w:tcW w:w="4552" w:type="pct"/>
            <w:gridSpan w:val="9"/>
            <w:shd w:val="clear" w:color="auto" w:fill="auto"/>
            <w:noWrap/>
            <w:vAlign w:val="bottom"/>
            <w:hideMark/>
          </w:tcPr>
          <w:p w14:paraId="13C470BC"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 xml:space="preserve">Particle Input File     </w:t>
            </w:r>
            <w:proofErr w:type="spellStart"/>
            <w:proofErr w:type="gramStart"/>
            <w:r w:rsidRPr="00E53418">
              <w:rPr>
                <w:rFonts w:ascii="Calibri" w:hAnsi="Calibri" w:cs="Calibri"/>
                <w:color w:val="000000"/>
                <w:sz w:val="16"/>
                <w:szCs w:val="16"/>
              </w:rPr>
              <w:t>S.Wells</w:t>
            </w:r>
            <w:proofErr w:type="spellEnd"/>
            <w:proofErr w:type="gramEnd"/>
            <w:r w:rsidRPr="00E53418">
              <w:rPr>
                <w:rFonts w:ascii="Calibri" w:hAnsi="Calibri" w:cs="Calibri"/>
                <w:color w:val="000000"/>
                <w:sz w:val="16"/>
                <w:szCs w:val="16"/>
              </w:rPr>
              <w:t xml:space="preserve"> PSU based on Andy Goodwin Fish Migration Program </w:t>
            </w:r>
            <w:r w:rsidR="00650C41" w:rsidRPr="00E53418">
              <w:rPr>
                <w:rFonts w:ascii="Calibri" w:hAnsi="Calibri" w:cs="Calibri"/>
                <w:color w:val="000000"/>
                <w:sz w:val="16"/>
                <w:szCs w:val="16"/>
              </w:rPr>
              <w:t>(Goodwin et al., 2001)</w:t>
            </w:r>
          </w:p>
        </w:tc>
        <w:tc>
          <w:tcPr>
            <w:tcW w:w="448" w:type="pct"/>
            <w:shd w:val="clear" w:color="auto" w:fill="auto"/>
            <w:noWrap/>
            <w:vAlign w:val="bottom"/>
            <w:hideMark/>
          </w:tcPr>
          <w:p w14:paraId="7225A4C0" w14:textId="77777777" w:rsidR="00104FA3" w:rsidRPr="00E53418" w:rsidRDefault="00104FA3" w:rsidP="0045259D">
            <w:pPr>
              <w:rPr>
                <w:rFonts w:ascii="Calibri" w:hAnsi="Calibri" w:cs="Calibri"/>
                <w:color w:val="000000"/>
                <w:sz w:val="16"/>
                <w:szCs w:val="16"/>
              </w:rPr>
            </w:pPr>
          </w:p>
        </w:tc>
      </w:tr>
      <w:tr w:rsidR="00104FA3" w:rsidRPr="00E53418" w14:paraId="0E85EF1C" w14:textId="77777777" w:rsidTr="0045259D">
        <w:trPr>
          <w:trHeight w:val="288"/>
        </w:trPr>
        <w:tc>
          <w:tcPr>
            <w:tcW w:w="586" w:type="pct"/>
            <w:shd w:val="clear" w:color="auto" w:fill="auto"/>
            <w:noWrap/>
            <w:vAlign w:val="bottom"/>
            <w:hideMark/>
          </w:tcPr>
          <w:p w14:paraId="70356EDE"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PART CONTROL</w:t>
            </w:r>
          </w:p>
        </w:tc>
        <w:tc>
          <w:tcPr>
            <w:tcW w:w="496" w:type="pct"/>
            <w:shd w:val="clear" w:color="auto" w:fill="auto"/>
            <w:noWrap/>
            <w:vAlign w:val="bottom"/>
            <w:hideMark/>
          </w:tcPr>
          <w:p w14:paraId="4CEB32FC"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NSEG</w:t>
            </w:r>
          </w:p>
        </w:tc>
        <w:tc>
          <w:tcPr>
            <w:tcW w:w="567" w:type="pct"/>
            <w:shd w:val="clear" w:color="auto" w:fill="auto"/>
            <w:noWrap/>
            <w:vAlign w:val="bottom"/>
            <w:hideMark/>
          </w:tcPr>
          <w:p w14:paraId="760FBC98"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#PARTICLE /SEGMENT</w:t>
            </w:r>
          </w:p>
        </w:tc>
        <w:tc>
          <w:tcPr>
            <w:tcW w:w="546" w:type="pct"/>
            <w:shd w:val="clear" w:color="auto" w:fill="auto"/>
            <w:noWrap/>
            <w:vAlign w:val="bottom"/>
            <w:hideMark/>
          </w:tcPr>
          <w:p w14:paraId="54C30542"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LINE</w:t>
            </w:r>
          </w:p>
        </w:tc>
        <w:tc>
          <w:tcPr>
            <w:tcW w:w="446" w:type="pct"/>
            <w:shd w:val="clear" w:color="auto" w:fill="auto"/>
            <w:noWrap/>
            <w:vAlign w:val="bottom"/>
            <w:hideMark/>
          </w:tcPr>
          <w:p w14:paraId="58ADA07F"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DXTHEORY</w:t>
            </w:r>
          </w:p>
        </w:tc>
        <w:tc>
          <w:tcPr>
            <w:tcW w:w="410" w:type="pct"/>
            <w:shd w:val="clear" w:color="auto" w:fill="auto"/>
            <w:noWrap/>
            <w:vAlign w:val="bottom"/>
            <w:hideMark/>
          </w:tcPr>
          <w:p w14:paraId="17F31B14"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OUTFREQ</w:t>
            </w:r>
          </w:p>
        </w:tc>
        <w:tc>
          <w:tcPr>
            <w:tcW w:w="516" w:type="pct"/>
            <w:shd w:val="clear" w:color="auto" w:fill="auto"/>
            <w:noWrap/>
            <w:vAlign w:val="bottom"/>
            <w:hideMark/>
          </w:tcPr>
          <w:p w14:paraId="64629A2B"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ILINEAR</w:t>
            </w:r>
          </w:p>
        </w:tc>
        <w:tc>
          <w:tcPr>
            <w:tcW w:w="563" w:type="pct"/>
            <w:shd w:val="clear" w:color="auto" w:fill="auto"/>
            <w:noWrap/>
            <w:vAlign w:val="bottom"/>
            <w:hideMark/>
          </w:tcPr>
          <w:p w14:paraId="35C13D89"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HTST BOTTOM</w:t>
            </w:r>
          </w:p>
        </w:tc>
        <w:tc>
          <w:tcPr>
            <w:tcW w:w="422" w:type="pct"/>
            <w:shd w:val="clear" w:color="auto" w:fill="auto"/>
            <w:noWrap/>
            <w:vAlign w:val="bottom"/>
            <w:hideMark/>
          </w:tcPr>
          <w:p w14:paraId="51628969"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HTST SIDE</w:t>
            </w:r>
          </w:p>
        </w:tc>
        <w:tc>
          <w:tcPr>
            <w:tcW w:w="448" w:type="pct"/>
            <w:shd w:val="clear" w:color="auto" w:fill="auto"/>
            <w:noWrap/>
            <w:vAlign w:val="bottom"/>
            <w:hideMark/>
          </w:tcPr>
          <w:p w14:paraId="4C3E566A"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IDEBUG</w:t>
            </w:r>
          </w:p>
        </w:tc>
      </w:tr>
      <w:tr w:rsidR="00104FA3" w:rsidRPr="00E53418" w14:paraId="48D5E7A0" w14:textId="77777777" w:rsidTr="0045259D">
        <w:trPr>
          <w:trHeight w:val="288"/>
        </w:trPr>
        <w:tc>
          <w:tcPr>
            <w:tcW w:w="586" w:type="pct"/>
            <w:shd w:val="clear" w:color="auto" w:fill="auto"/>
            <w:noWrap/>
            <w:vAlign w:val="bottom"/>
            <w:hideMark/>
          </w:tcPr>
          <w:p w14:paraId="4332CD67"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ON</w:t>
            </w:r>
          </w:p>
        </w:tc>
        <w:tc>
          <w:tcPr>
            <w:tcW w:w="496" w:type="pct"/>
            <w:shd w:val="clear" w:color="auto" w:fill="auto"/>
            <w:noWrap/>
            <w:vAlign w:val="bottom"/>
            <w:hideMark/>
          </w:tcPr>
          <w:p w14:paraId="0EFEC628"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w:t>
            </w:r>
          </w:p>
        </w:tc>
        <w:tc>
          <w:tcPr>
            <w:tcW w:w="567" w:type="pct"/>
            <w:shd w:val="clear" w:color="auto" w:fill="auto"/>
            <w:noWrap/>
            <w:vAlign w:val="bottom"/>
            <w:hideMark/>
          </w:tcPr>
          <w:p w14:paraId="5F04A8E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5</w:t>
            </w:r>
          </w:p>
        </w:tc>
        <w:tc>
          <w:tcPr>
            <w:tcW w:w="546" w:type="pct"/>
            <w:shd w:val="clear" w:color="auto" w:fill="auto"/>
            <w:noWrap/>
            <w:vAlign w:val="bottom"/>
            <w:hideMark/>
          </w:tcPr>
          <w:p w14:paraId="50D14F02"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ON</w:t>
            </w:r>
          </w:p>
        </w:tc>
        <w:tc>
          <w:tcPr>
            <w:tcW w:w="446" w:type="pct"/>
            <w:shd w:val="clear" w:color="auto" w:fill="auto"/>
            <w:noWrap/>
            <w:vAlign w:val="bottom"/>
            <w:hideMark/>
          </w:tcPr>
          <w:p w14:paraId="08D0E170"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OFF</w:t>
            </w:r>
          </w:p>
        </w:tc>
        <w:tc>
          <w:tcPr>
            <w:tcW w:w="410" w:type="pct"/>
            <w:shd w:val="clear" w:color="auto" w:fill="auto"/>
            <w:noWrap/>
            <w:vAlign w:val="bottom"/>
            <w:hideMark/>
          </w:tcPr>
          <w:p w14:paraId="506533C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w:t>
            </w:r>
          </w:p>
        </w:tc>
        <w:tc>
          <w:tcPr>
            <w:tcW w:w="516" w:type="pct"/>
            <w:shd w:val="clear" w:color="auto" w:fill="auto"/>
            <w:noWrap/>
            <w:vAlign w:val="bottom"/>
            <w:hideMark/>
          </w:tcPr>
          <w:p w14:paraId="557FDB3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w:t>
            </w:r>
          </w:p>
        </w:tc>
        <w:tc>
          <w:tcPr>
            <w:tcW w:w="563" w:type="pct"/>
            <w:shd w:val="clear" w:color="auto" w:fill="auto"/>
            <w:noWrap/>
            <w:vAlign w:val="bottom"/>
            <w:hideMark/>
          </w:tcPr>
          <w:p w14:paraId="250AA8B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22" w:type="pct"/>
            <w:shd w:val="clear" w:color="auto" w:fill="auto"/>
            <w:noWrap/>
            <w:vAlign w:val="bottom"/>
            <w:hideMark/>
          </w:tcPr>
          <w:p w14:paraId="24F79AD3"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48" w:type="pct"/>
            <w:shd w:val="clear" w:color="auto" w:fill="auto"/>
            <w:noWrap/>
            <w:vAlign w:val="bottom"/>
            <w:hideMark/>
          </w:tcPr>
          <w:p w14:paraId="49FB4D6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r>
      <w:tr w:rsidR="00104FA3" w:rsidRPr="00E53418" w14:paraId="52671472" w14:textId="77777777" w:rsidTr="0045259D">
        <w:trPr>
          <w:trHeight w:val="288"/>
        </w:trPr>
        <w:tc>
          <w:tcPr>
            <w:tcW w:w="586" w:type="pct"/>
            <w:shd w:val="clear" w:color="auto" w:fill="auto"/>
            <w:noWrap/>
            <w:vAlign w:val="bottom"/>
            <w:hideMark/>
          </w:tcPr>
          <w:p w14:paraId="5123B23A"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Part#</w:t>
            </w:r>
          </w:p>
        </w:tc>
        <w:tc>
          <w:tcPr>
            <w:tcW w:w="496" w:type="pct"/>
            <w:shd w:val="clear" w:color="auto" w:fill="auto"/>
            <w:noWrap/>
            <w:vAlign w:val="bottom"/>
            <w:hideMark/>
          </w:tcPr>
          <w:p w14:paraId="61793163"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PARTSEG</w:t>
            </w:r>
          </w:p>
        </w:tc>
        <w:tc>
          <w:tcPr>
            <w:tcW w:w="567" w:type="pct"/>
            <w:shd w:val="clear" w:color="auto" w:fill="auto"/>
            <w:noWrap/>
            <w:vAlign w:val="bottom"/>
            <w:hideMark/>
          </w:tcPr>
          <w:p w14:paraId="01688666"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TOPK</w:t>
            </w:r>
          </w:p>
        </w:tc>
        <w:tc>
          <w:tcPr>
            <w:tcW w:w="546" w:type="pct"/>
            <w:shd w:val="clear" w:color="auto" w:fill="auto"/>
            <w:noWrap/>
            <w:vAlign w:val="bottom"/>
            <w:hideMark/>
          </w:tcPr>
          <w:p w14:paraId="21F8ABF5"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BOTTOMK</w:t>
            </w:r>
          </w:p>
        </w:tc>
        <w:tc>
          <w:tcPr>
            <w:tcW w:w="446" w:type="pct"/>
            <w:shd w:val="clear" w:color="auto" w:fill="auto"/>
            <w:noWrap/>
            <w:vAlign w:val="bottom"/>
            <w:hideMark/>
          </w:tcPr>
          <w:p w14:paraId="5BE9929F"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FXLOC (m)</w:t>
            </w:r>
          </w:p>
        </w:tc>
        <w:tc>
          <w:tcPr>
            <w:tcW w:w="410" w:type="pct"/>
            <w:shd w:val="clear" w:color="auto" w:fill="auto"/>
            <w:noWrap/>
            <w:vAlign w:val="bottom"/>
            <w:hideMark/>
          </w:tcPr>
          <w:p w14:paraId="2AAAC115"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FZLOC (m)</w:t>
            </w:r>
          </w:p>
        </w:tc>
        <w:tc>
          <w:tcPr>
            <w:tcW w:w="516" w:type="pct"/>
            <w:shd w:val="clear" w:color="auto" w:fill="auto"/>
            <w:noWrap/>
            <w:vAlign w:val="bottom"/>
            <w:hideMark/>
          </w:tcPr>
          <w:p w14:paraId="73BE0038"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SEDVEL (m/d)</w:t>
            </w:r>
          </w:p>
        </w:tc>
        <w:tc>
          <w:tcPr>
            <w:tcW w:w="563" w:type="pct"/>
            <w:shd w:val="clear" w:color="auto" w:fill="auto"/>
            <w:noWrap/>
            <w:vAlign w:val="bottom"/>
            <w:hideMark/>
          </w:tcPr>
          <w:p w14:paraId="5B1B4A05"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DATE</w:t>
            </w:r>
          </w:p>
        </w:tc>
        <w:tc>
          <w:tcPr>
            <w:tcW w:w="422" w:type="pct"/>
            <w:shd w:val="clear" w:color="auto" w:fill="auto"/>
            <w:noWrap/>
            <w:vAlign w:val="bottom"/>
            <w:hideMark/>
          </w:tcPr>
          <w:p w14:paraId="40F38E63" w14:textId="77777777" w:rsidR="00104FA3" w:rsidRPr="00E53418" w:rsidRDefault="00104FA3" w:rsidP="0045259D">
            <w:pPr>
              <w:rPr>
                <w:rFonts w:ascii="Calibri" w:hAnsi="Calibri" w:cs="Calibri"/>
                <w:color w:val="000000"/>
                <w:sz w:val="16"/>
                <w:szCs w:val="16"/>
              </w:rPr>
            </w:pPr>
          </w:p>
        </w:tc>
        <w:tc>
          <w:tcPr>
            <w:tcW w:w="448" w:type="pct"/>
            <w:shd w:val="clear" w:color="auto" w:fill="auto"/>
            <w:noWrap/>
            <w:vAlign w:val="bottom"/>
            <w:hideMark/>
          </w:tcPr>
          <w:p w14:paraId="5AAA4D5F" w14:textId="77777777" w:rsidR="00104FA3" w:rsidRPr="00E53418" w:rsidRDefault="00104FA3" w:rsidP="0045259D">
            <w:pPr>
              <w:rPr>
                <w:rFonts w:ascii="Times New Roman" w:hAnsi="Times New Roman"/>
                <w:sz w:val="16"/>
                <w:szCs w:val="16"/>
              </w:rPr>
            </w:pPr>
          </w:p>
        </w:tc>
      </w:tr>
      <w:tr w:rsidR="00104FA3" w:rsidRPr="00E53418" w14:paraId="3F45FCB2" w14:textId="77777777" w:rsidTr="0045259D">
        <w:trPr>
          <w:trHeight w:val="288"/>
        </w:trPr>
        <w:tc>
          <w:tcPr>
            <w:tcW w:w="586" w:type="pct"/>
            <w:shd w:val="clear" w:color="auto" w:fill="auto"/>
            <w:noWrap/>
            <w:vAlign w:val="bottom"/>
            <w:hideMark/>
          </w:tcPr>
          <w:p w14:paraId="5788389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w:t>
            </w:r>
          </w:p>
        </w:tc>
        <w:tc>
          <w:tcPr>
            <w:tcW w:w="496" w:type="pct"/>
            <w:shd w:val="clear" w:color="auto" w:fill="auto"/>
            <w:noWrap/>
            <w:vAlign w:val="bottom"/>
            <w:hideMark/>
          </w:tcPr>
          <w:p w14:paraId="1FEF2D1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35A22626"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289E424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5A6108F6"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57A1B289"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714B248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6AC6664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4384.5</w:t>
            </w:r>
          </w:p>
        </w:tc>
        <w:tc>
          <w:tcPr>
            <w:tcW w:w="422" w:type="pct"/>
            <w:shd w:val="clear" w:color="auto" w:fill="auto"/>
            <w:noWrap/>
            <w:vAlign w:val="bottom"/>
            <w:hideMark/>
          </w:tcPr>
          <w:p w14:paraId="584E9406"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5991891D" w14:textId="77777777" w:rsidR="00104FA3" w:rsidRPr="00E53418" w:rsidRDefault="00104FA3" w:rsidP="0045259D">
            <w:pPr>
              <w:rPr>
                <w:rFonts w:ascii="Times New Roman" w:hAnsi="Times New Roman"/>
                <w:sz w:val="16"/>
                <w:szCs w:val="16"/>
              </w:rPr>
            </w:pPr>
          </w:p>
        </w:tc>
      </w:tr>
      <w:tr w:rsidR="00104FA3" w:rsidRPr="00E53418" w14:paraId="78B101C0" w14:textId="77777777" w:rsidTr="0045259D">
        <w:trPr>
          <w:trHeight w:val="288"/>
        </w:trPr>
        <w:tc>
          <w:tcPr>
            <w:tcW w:w="586" w:type="pct"/>
            <w:shd w:val="clear" w:color="auto" w:fill="auto"/>
            <w:noWrap/>
            <w:vAlign w:val="bottom"/>
            <w:hideMark/>
          </w:tcPr>
          <w:p w14:paraId="7AFC065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2</w:t>
            </w:r>
          </w:p>
        </w:tc>
        <w:tc>
          <w:tcPr>
            <w:tcW w:w="496" w:type="pct"/>
            <w:shd w:val="clear" w:color="auto" w:fill="auto"/>
            <w:noWrap/>
            <w:vAlign w:val="bottom"/>
            <w:hideMark/>
          </w:tcPr>
          <w:p w14:paraId="318D057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62</w:t>
            </w:r>
          </w:p>
        </w:tc>
        <w:tc>
          <w:tcPr>
            <w:tcW w:w="567" w:type="pct"/>
            <w:shd w:val="clear" w:color="auto" w:fill="auto"/>
            <w:noWrap/>
            <w:vAlign w:val="bottom"/>
            <w:hideMark/>
          </w:tcPr>
          <w:p w14:paraId="0A184EE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61969F4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6A69073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5A477B96"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035D0DD3"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23E8137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4384.5</w:t>
            </w:r>
          </w:p>
        </w:tc>
        <w:tc>
          <w:tcPr>
            <w:tcW w:w="422" w:type="pct"/>
            <w:shd w:val="clear" w:color="auto" w:fill="auto"/>
            <w:noWrap/>
            <w:vAlign w:val="bottom"/>
            <w:hideMark/>
          </w:tcPr>
          <w:p w14:paraId="193ED44F"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1A6390A6" w14:textId="77777777" w:rsidR="00104FA3" w:rsidRPr="00E53418" w:rsidRDefault="00104FA3" w:rsidP="0045259D">
            <w:pPr>
              <w:rPr>
                <w:rFonts w:ascii="Times New Roman" w:hAnsi="Times New Roman"/>
                <w:sz w:val="16"/>
                <w:szCs w:val="16"/>
              </w:rPr>
            </w:pPr>
          </w:p>
        </w:tc>
      </w:tr>
      <w:tr w:rsidR="00104FA3" w:rsidRPr="00E53418" w14:paraId="76B1BF1D" w14:textId="77777777" w:rsidTr="0045259D">
        <w:trPr>
          <w:trHeight w:val="288"/>
        </w:trPr>
        <w:tc>
          <w:tcPr>
            <w:tcW w:w="586" w:type="pct"/>
            <w:shd w:val="clear" w:color="auto" w:fill="auto"/>
            <w:noWrap/>
            <w:vAlign w:val="bottom"/>
            <w:hideMark/>
          </w:tcPr>
          <w:p w14:paraId="399D0D99"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3</w:t>
            </w:r>
          </w:p>
        </w:tc>
        <w:tc>
          <w:tcPr>
            <w:tcW w:w="496" w:type="pct"/>
            <w:shd w:val="clear" w:color="auto" w:fill="auto"/>
            <w:noWrap/>
            <w:vAlign w:val="bottom"/>
            <w:hideMark/>
          </w:tcPr>
          <w:p w14:paraId="591F815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63</w:t>
            </w:r>
          </w:p>
        </w:tc>
        <w:tc>
          <w:tcPr>
            <w:tcW w:w="567" w:type="pct"/>
            <w:shd w:val="clear" w:color="auto" w:fill="auto"/>
            <w:noWrap/>
            <w:vAlign w:val="bottom"/>
            <w:hideMark/>
          </w:tcPr>
          <w:p w14:paraId="28B0FF5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2941145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40B6E02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42C1B34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1C084BDE"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055354A6"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4384.5</w:t>
            </w:r>
          </w:p>
        </w:tc>
        <w:tc>
          <w:tcPr>
            <w:tcW w:w="422" w:type="pct"/>
            <w:shd w:val="clear" w:color="auto" w:fill="auto"/>
            <w:noWrap/>
            <w:vAlign w:val="bottom"/>
            <w:hideMark/>
          </w:tcPr>
          <w:p w14:paraId="68E32557"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6D1C6DEB" w14:textId="77777777" w:rsidR="00104FA3" w:rsidRPr="00E53418" w:rsidRDefault="00104FA3" w:rsidP="0045259D">
            <w:pPr>
              <w:rPr>
                <w:rFonts w:ascii="Times New Roman" w:hAnsi="Times New Roman"/>
                <w:sz w:val="16"/>
                <w:szCs w:val="16"/>
              </w:rPr>
            </w:pPr>
          </w:p>
        </w:tc>
      </w:tr>
      <w:tr w:rsidR="00104FA3" w:rsidRPr="00E53418" w14:paraId="578E4702" w14:textId="77777777" w:rsidTr="0045259D">
        <w:trPr>
          <w:trHeight w:val="288"/>
        </w:trPr>
        <w:tc>
          <w:tcPr>
            <w:tcW w:w="586" w:type="pct"/>
            <w:shd w:val="clear" w:color="auto" w:fill="auto"/>
            <w:noWrap/>
            <w:vAlign w:val="bottom"/>
            <w:hideMark/>
          </w:tcPr>
          <w:p w14:paraId="1BFDA75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w:t>
            </w:r>
          </w:p>
        </w:tc>
        <w:tc>
          <w:tcPr>
            <w:tcW w:w="496" w:type="pct"/>
            <w:shd w:val="clear" w:color="auto" w:fill="auto"/>
            <w:noWrap/>
            <w:vAlign w:val="bottom"/>
            <w:hideMark/>
          </w:tcPr>
          <w:p w14:paraId="6D0A369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3BDCDAE1"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22C5C12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1790DA94"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2B1E2394"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3E47A701"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5DDE9AB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4394.5</w:t>
            </w:r>
          </w:p>
        </w:tc>
        <w:tc>
          <w:tcPr>
            <w:tcW w:w="422" w:type="pct"/>
            <w:shd w:val="clear" w:color="auto" w:fill="auto"/>
            <w:noWrap/>
            <w:vAlign w:val="bottom"/>
            <w:hideMark/>
          </w:tcPr>
          <w:p w14:paraId="3FE25804"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69575CC1" w14:textId="77777777" w:rsidR="00104FA3" w:rsidRPr="00E53418" w:rsidRDefault="00104FA3" w:rsidP="0045259D">
            <w:pPr>
              <w:rPr>
                <w:rFonts w:ascii="Times New Roman" w:hAnsi="Times New Roman"/>
                <w:sz w:val="16"/>
                <w:szCs w:val="16"/>
              </w:rPr>
            </w:pPr>
          </w:p>
        </w:tc>
      </w:tr>
      <w:tr w:rsidR="00104FA3" w:rsidRPr="00E53418" w14:paraId="347A69C5" w14:textId="77777777" w:rsidTr="0045259D">
        <w:trPr>
          <w:trHeight w:val="288"/>
        </w:trPr>
        <w:tc>
          <w:tcPr>
            <w:tcW w:w="586" w:type="pct"/>
            <w:shd w:val="clear" w:color="auto" w:fill="auto"/>
            <w:noWrap/>
            <w:vAlign w:val="bottom"/>
            <w:hideMark/>
          </w:tcPr>
          <w:p w14:paraId="0846EAF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5</w:t>
            </w:r>
          </w:p>
        </w:tc>
        <w:tc>
          <w:tcPr>
            <w:tcW w:w="496" w:type="pct"/>
            <w:shd w:val="clear" w:color="auto" w:fill="auto"/>
            <w:noWrap/>
            <w:vAlign w:val="bottom"/>
            <w:hideMark/>
          </w:tcPr>
          <w:p w14:paraId="23B124B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5DDADE5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3090A99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38C6D49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3ED7147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5C3961D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206A4C1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4394.5</w:t>
            </w:r>
          </w:p>
        </w:tc>
        <w:tc>
          <w:tcPr>
            <w:tcW w:w="422" w:type="pct"/>
            <w:shd w:val="clear" w:color="auto" w:fill="auto"/>
            <w:noWrap/>
            <w:vAlign w:val="bottom"/>
            <w:hideMark/>
          </w:tcPr>
          <w:p w14:paraId="28F50A69"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5B9D16A4" w14:textId="77777777" w:rsidR="00104FA3" w:rsidRPr="00E53418" w:rsidRDefault="00104FA3" w:rsidP="0045259D">
            <w:pPr>
              <w:rPr>
                <w:rFonts w:ascii="Times New Roman" w:hAnsi="Times New Roman"/>
                <w:sz w:val="16"/>
                <w:szCs w:val="16"/>
              </w:rPr>
            </w:pPr>
          </w:p>
        </w:tc>
      </w:tr>
      <w:tr w:rsidR="00104FA3" w:rsidRPr="00E53418" w14:paraId="5BCA1DD6" w14:textId="77777777" w:rsidTr="0045259D">
        <w:trPr>
          <w:trHeight w:val="288"/>
        </w:trPr>
        <w:tc>
          <w:tcPr>
            <w:tcW w:w="586" w:type="pct"/>
            <w:shd w:val="clear" w:color="auto" w:fill="auto"/>
            <w:noWrap/>
            <w:vAlign w:val="bottom"/>
            <w:hideMark/>
          </w:tcPr>
          <w:p w14:paraId="57387C63"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w:t>
            </w:r>
          </w:p>
        </w:tc>
        <w:tc>
          <w:tcPr>
            <w:tcW w:w="496" w:type="pct"/>
            <w:shd w:val="clear" w:color="auto" w:fill="auto"/>
            <w:noWrap/>
            <w:vAlign w:val="bottom"/>
            <w:hideMark/>
          </w:tcPr>
          <w:p w14:paraId="2D08C94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451F083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528B8BE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4E843B1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41DCF24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544825E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6EE1DB2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4394.5</w:t>
            </w:r>
          </w:p>
        </w:tc>
        <w:tc>
          <w:tcPr>
            <w:tcW w:w="422" w:type="pct"/>
            <w:shd w:val="clear" w:color="auto" w:fill="auto"/>
            <w:noWrap/>
            <w:vAlign w:val="bottom"/>
            <w:hideMark/>
          </w:tcPr>
          <w:p w14:paraId="69A1BD76"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7CEE4496" w14:textId="77777777" w:rsidR="00104FA3" w:rsidRPr="00E53418" w:rsidRDefault="00104FA3" w:rsidP="0045259D">
            <w:pPr>
              <w:rPr>
                <w:rFonts w:ascii="Times New Roman" w:hAnsi="Times New Roman"/>
                <w:sz w:val="16"/>
                <w:szCs w:val="16"/>
              </w:rPr>
            </w:pPr>
          </w:p>
        </w:tc>
      </w:tr>
      <w:tr w:rsidR="00104FA3" w:rsidRPr="00E53418" w14:paraId="2ECDB135" w14:textId="77777777" w:rsidTr="0045259D">
        <w:trPr>
          <w:trHeight w:val="288"/>
        </w:trPr>
        <w:tc>
          <w:tcPr>
            <w:tcW w:w="586" w:type="pct"/>
            <w:shd w:val="clear" w:color="auto" w:fill="auto"/>
            <w:noWrap/>
            <w:vAlign w:val="bottom"/>
            <w:hideMark/>
          </w:tcPr>
          <w:p w14:paraId="73E7719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7</w:t>
            </w:r>
          </w:p>
        </w:tc>
        <w:tc>
          <w:tcPr>
            <w:tcW w:w="496" w:type="pct"/>
            <w:shd w:val="clear" w:color="auto" w:fill="auto"/>
            <w:noWrap/>
            <w:vAlign w:val="bottom"/>
            <w:hideMark/>
          </w:tcPr>
          <w:p w14:paraId="10FD4EF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60CB8B6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7BAF2223"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08BD9C5E"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6D247B2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2B96033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3506A369"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4400.5</w:t>
            </w:r>
          </w:p>
        </w:tc>
        <w:tc>
          <w:tcPr>
            <w:tcW w:w="422" w:type="pct"/>
            <w:shd w:val="clear" w:color="auto" w:fill="auto"/>
            <w:noWrap/>
            <w:vAlign w:val="bottom"/>
            <w:hideMark/>
          </w:tcPr>
          <w:p w14:paraId="5AB7B6BB"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54E9F7A1" w14:textId="77777777" w:rsidR="00104FA3" w:rsidRPr="00E53418" w:rsidRDefault="00104FA3" w:rsidP="0045259D">
            <w:pPr>
              <w:rPr>
                <w:rFonts w:ascii="Times New Roman" w:hAnsi="Times New Roman"/>
                <w:sz w:val="16"/>
                <w:szCs w:val="16"/>
              </w:rPr>
            </w:pPr>
          </w:p>
        </w:tc>
      </w:tr>
      <w:tr w:rsidR="00104FA3" w:rsidRPr="00E53418" w14:paraId="4523CC31" w14:textId="77777777" w:rsidTr="0045259D">
        <w:trPr>
          <w:trHeight w:val="288"/>
        </w:trPr>
        <w:tc>
          <w:tcPr>
            <w:tcW w:w="586" w:type="pct"/>
            <w:shd w:val="clear" w:color="auto" w:fill="auto"/>
            <w:noWrap/>
            <w:vAlign w:val="bottom"/>
            <w:hideMark/>
          </w:tcPr>
          <w:p w14:paraId="2414104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8</w:t>
            </w:r>
          </w:p>
        </w:tc>
        <w:tc>
          <w:tcPr>
            <w:tcW w:w="496" w:type="pct"/>
            <w:shd w:val="clear" w:color="auto" w:fill="auto"/>
            <w:noWrap/>
            <w:vAlign w:val="bottom"/>
            <w:hideMark/>
          </w:tcPr>
          <w:p w14:paraId="30C22FD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24B22B1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622BDEF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481623E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146CB4F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2966D28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68A74F5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4400.5</w:t>
            </w:r>
          </w:p>
        </w:tc>
        <w:tc>
          <w:tcPr>
            <w:tcW w:w="422" w:type="pct"/>
            <w:shd w:val="clear" w:color="auto" w:fill="auto"/>
            <w:noWrap/>
            <w:vAlign w:val="bottom"/>
            <w:hideMark/>
          </w:tcPr>
          <w:p w14:paraId="759CD08A"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1BF946F4" w14:textId="77777777" w:rsidR="00104FA3" w:rsidRPr="00E53418" w:rsidRDefault="00104FA3" w:rsidP="0045259D">
            <w:pPr>
              <w:rPr>
                <w:rFonts w:ascii="Times New Roman" w:hAnsi="Times New Roman"/>
                <w:sz w:val="16"/>
                <w:szCs w:val="16"/>
              </w:rPr>
            </w:pPr>
          </w:p>
        </w:tc>
      </w:tr>
      <w:tr w:rsidR="00104FA3" w:rsidRPr="00E53418" w14:paraId="610DDFFC" w14:textId="77777777" w:rsidTr="0045259D">
        <w:trPr>
          <w:trHeight w:val="288"/>
        </w:trPr>
        <w:tc>
          <w:tcPr>
            <w:tcW w:w="586" w:type="pct"/>
            <w:shd w:val="clear" w:color="auto" w:fill="auto"/>
            <w:noWrap/>
            <w:vAlign w:val="bottom"/>
            <w:hideMark/>
          </w:tcPr>
          <w:p w14:paraId="095D4D9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9</w:t>
            </w:r>
          </w:p>
        </w:tc>
        <w:tc>
          <w:tcPr>
            <w:tcW w:w="496" w:type="pct"/>
            <w:shd w:val="clear" w:color="auto" w:fill="auto"/>
            <w:noWrap/>
            <w:vAlign w:val="bottom"/>
            <w:hideMark/>
          </w:tcPr>
          <w:p w14:paraId="5B757E61"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457E2CC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14878F9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2F9CD639"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2ED302E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70241D1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347D7AF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4400.5</w:t>
            </w:r>
          </w:p>
        </w:tc>
        <w:tc>
          <w:tcPr>
            <w:tcW w:w="422" w:type="pct"/>
            <w:shd w:val="clear" w:color="auto" w:fill="auto"/>
            <w:noWrap/>
            <w:vAlign w:val="bottom"/>
            <w:hideMark/>
          </w:tcPr>
          <w:p w14:paraId="4CE212D7"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17F9B127" w14:textId="77777777" w:rsidR="00104FA3" w:rsidRPr="00E53418" w:rsidRDefault="00104FA3" w:rsidP="0045259D">
            <w:pPr>
              <w:rPr>
                <w:rFonts w:ascii="Times New Roman" w:hAnsi="Times New Roman"/>
                <w:sz w:val="16"/>
                <w:szCs w:val="16"/>
              </w:rPr>
            </w:pPr>
          </w:p>
        </w:tc>
      </w:tr>
      <w:tr w:rsidR="00104FA3" w:rsidRPr="00E53418" w14:paraId="35ED9917" w14:textId="77777777" w:rsidTr="0045259D">
        <w:trPr>
          <w:trHeight w:val="288"/>
        </w:trPr>
        <w:tc>
          <w:tcPr>
            <w:tcW w:w="586" w:type="pct"/>
            <w:shd w:val="clear" w:color="auto" w:fill="auto"/>
            <w:noWrap/>
            <w:vAlign w:val="bottom"/>
            <w:hideMark/>
          </w:tcPr>
          <w:p w14:paraId="6C56B6F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w:t>
            </w:r>
          </w:p>
        </w:tc>
        <w:tc>
          <w:tcPr>
            <w:tcW w:w="496" w:type="pct"/>
            <w:shd w:val="clear" w:color="auto" w:fill="auto"/>
            <w:noWrap/>
            <w:vAlign w:val="bottom"/>
            <w:hideMark/>
          </w:tcPr>
          <w:p w14:paraId="55B500B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1BE912C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177</w:t>
            </w:r>
          </w:p>
        </w:tc>
        <w:tc>
          <w:tcPr>
            <w:tcW w:w="546" w:type="pct"/>
            <w:shd w:val="clear" w:color="auto" w:fill="auto"/>
            <w:noWrap/>
            <w:vAlign w:val="bottom"/>
            <w:hideMark/>
          </w:tcPr>
          <w:p w14:paraId="5781E27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177</w:t>
            </w:r>
          </w:p>
        </w:tc>
        <w:tc>
          <w:tcPr>
            <w:tcW w:w="446" w:type="pct"/>
            <w:shd w:val="clear" w:color="auto" w:fill="auto"/>
            <w:noWrap/>
            <w:vAlign w:val="bottom"/>
            <w:hideMark/>
          </w:tcPr>
          <w:p w14:paraId="2CD8B87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112A1FB4"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0.5</w:t>
            </w:r>
          </w:p>
        </w:tc>
        <w:tc>
          <w:tcPr>
            <w:tcW w:w="516" w:type="pct"/>
            <w:shd w:val="clear" w:color="auto" w:fill="auto"/>
            <w:noWrap/>
            <w:vAlign w:val="bottom"/>
            <w:hideMark/>
          </w:tcPr>
          <w:p w14:paraId="180EE7C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0EDE774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4384.5</w:t>
            </w:r>
          </w:p>
        </w:tc>
        <w:tc>
          <w:tcPr>
            <w:tcW w:w="422" w:type="pct"/>
            <w:shd w:val="clear" w:color="auto" w:fill="auto"/>
            <w:noWrap/>
            <w:vAlign w:val="bottom"/>
            <w:hideMark/>
          </w:tcPr>
          <w:p w14:paraId="07931BFE"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31A5850A" w14:textId="77777777" w:rsidR="00104FA3" w:rsidRPr="00E53418" w:rsidRDefault="00104FA3" w:rsidP="0045259D">
            <w:pPr>
              <w:rPr>
                <w:rFonts w:ascii="Times New Roman" w:hAnsi="Times New Roman"/>
                <w:sz w:val="16"/>
                <w:szCs w:val="16"/>
              </w:rPr>
            </w:pPr>
          </w:p>
        </w:tc>
      </w:tr>
      <w:tr w:rsidR="0073422C" w:rsidRPr="00E53418" w14:paraId="44D3663C" w14:textId="77777777" w:rsidTr="0045259D">
        <w:trPr>
          <w:trHeight w:val="288"/>
        </w:trPr>
        <w:tc>
          <w:tcPr>
            <w:tcW w:w="586" w:type="pct"/>
            <w:shd w:val="clear" w:color="auto" w:fill="auto"/>
            <w:noWrap/>
            <w:vAlign w:val="bottom"/>
          </w:tcPr>
          <w:p w14:paraId="7716D3A1" w14:textId="77777777" w:rsidR="0073422C" w:rsidRPr="00E53418" w:rsidRDefault="0073422C" w:rsidP="0073422C">
            <w:pPr>
              <w:rPr>
                <w:rFonts w:ascii="Calibri" w:hAnsi="Calibri" w:cs="Calibri"/>
                <w:snapToGrid/>
                <w:color w:val="000000"/>
                <w:sz w:val="16"/>
                <w:szCs w:val="16"/>
              </w:rPr>
            </w:pPr>
            <w:r w:rsidRPr="00E53418">
              <w:rPr>
                <w:rFonts w:ascii="Calibri" w:hAnsi="Calibri" w:cs="Calibri"/>
                <w:color w:val="000000"/>
                <w:sz w:val="16"/>
                <w:szCs w:val="16"/>
              </w:rPr>
              <w:t>NUMCLASS OR INTERVALS</w:t>
            </w:r>
          </w:p>
        </w:tc>
        <w:tc>
          <w:tcPr>
            <w:tcW w:w="496" w:type="pct"/>
            <w:shd w:val="clear" w:color="auto" w:fill="auto"/>
            <w:noWrap/>
            <w:vAlign w:val="bottom"/>
          </w:tcPr>
          <w:p w14:paraId="41C1C43E" w14:textId="77777777" w:rsidR="0073422C" w:rsidRPr="00E53418" w:rsidRDefault="0073422C" w:rsidP="0073422C">
            <w:pPr>
              <w:jc w:val="right"/>
              <w:rPr>
                <w:rFonts w:ascii="Calibri" w:hAnsi="Calibri" w:cs="Calibri"/>
                <w:color w:val="000000"/>
                <w:sz w:val="16"/>
                <w:szCs w:val="16"/>
              </w:rPr>
            </w:pPr>
          </w:p>
        </w:tc>
        <w:tc>
          <w:tcPr>
            <w:tcW w:w="567" w:type="pct"/>
            <w:shd w:val="clear" w:color="auto" w:fill="auto"/>
            <w:noWrap/>
            <w:vAlign w:val="bottom"/>
          </w:tcPr>
          <w:p w14:paraId="419268FF" w14:textId="77777777" w:rsidR="0073422C" w:rsidRPr="00E53418" w:rsidRDefault="0073422C" w:rsidP="0073422C">
            <w:pPr>
              <w:jc w:val="right"/>
              <w:rPr>
                <w:rFonts w:ascii="Calibri" w:hAnsi="Calibri" w:cs="Calibri"/>
                <w:color w:val="000000"/>
                <w:sz w:val="16"/>
                <w:szCs w:val="16"/>
              </w:rPr>
            </w:pPr>
          </w:p>
        </w:tc>
        <w:tc>
          <w:tcPr>
            <w:tcW w:w="546" w:type="pct"/>
            <w:shd w:val="clear" w:color="auto" w:fill="auto"/>
            <w:noWrap/>
            <w:vAlign w:val="bottom"/>
          </w:tcPr>
          <w:p w14:paraId="28D2DCC0" w14:textId="77777777" w:rsidR="0073422C" w:rsidRPr="00E53418" w:rsidRDefault="0073422C" w:rsidP="0073422C">
            <w:pPr>
              <w:jc w:val="right"/>
              <w:rPr>
                <w:rFonts w:ascii="Calibri" w:hAnsi="Calibri" w:cs="Calibri"/>
                <w:color w:val="000000"/>
                <w:sz w:val="16"/>
                <w:szCs w:val="16"/>
              </w:rPr>
            </w:pPr>
          </w:p>
        </w:tc>
        <w:tc>
          <w:tcPr>
            <w:tcW w:w="446" w:type="pct"/>
            <w:shd w:val="clear" w:color="auto" w:fill="auto"/>
            <w:noWrap/>
            <w:vAlign w:val="bottom"/>
          </w:tcPr>
          <w:p w14:paraId="3C6B6A9F" w14:textId="77777777" w:rsidR="0073422C" w:rsidRPr="00E53418" w:rsidRDefault="0073422C" w:rsidP="0073422C">
            <w:pPr>
              <w:jc w:val="right"/>
              <w:rPr>
                <w:rFonts w:ascii="Calibri" w:hAnsi="Calibri" w:cs="Calibri"/>
                <w:color w:val="000000"/>
                <w:sz w:val="16"/>
                <w:szCs w:val="16"/>
              </w:rPr>
            </w:pPr>
          </w:p>
        </w:tc>
        <w:tc>
          <w:tcPr>
            <w:tcW w:w="410" w:type="pct"/>
            <w:shd w:val="clear" w:color="auto" w:fill="auto"/>
            <w:noWrap/>
            <w:vAlign w:val="bottom"/>
          </w:tcPr>
          <w:p w14:paraId="7FE62A6D" w14:textId="77777777" w:rsidR="0073422C" w:rsidRPr="00E53418" w:rsidRDefault="0073422C" w:rsidP="0073422C">
            <w:pPr>
              <w:jc w:val="right"/>
              <w:rPr>
                <w:rFonts w:ascii="Calibri" w:hAnsi="Calibri" w:cs="Calibri"/>
                <w:color w:val="000000"/>
                <w:sz w:val="16"/>
                <w:szCs w:val="16"/>
              </w:rPr>
            </w:pPr>
          </w:p>
        </w:tc>
        <w:tc>
          <w:tcPr>
            <w:tcW w:w="516" w:type="pct"/>
            <w:shd w:val="clear" w:color="auto" w:fill="auto"/>
            <w:noWrap/>
            <w:vAlign w:val="bottom"/>
          </w:tcPr>
          <w:p w14:paraId="3BF6A18B" w14:textId="77777777" w:rsidR="0073422C" w:rsidRPr="00E53418" w:rsidRDefault="0073422C" w:rsidP="0073422C">
            <w:pPr>
              <w:jc w:val="right"/>
              <w:rPr>
                <w:rFonts w:ascii="Calibri" w:hAnsi="Calibri" w:cs="Calibri"/>
                <w:color w:val="000000"/>
                <w:sz w:val="16"/>
                <w:szCs w:val="16"/>
              </w:rPr>
            </w:pPr>
          </w:p>
        </w:tc>
        <w:tc>
          <w:tcPr>
            <w:tcW w:w="563" w:type="pct"/>
            <w:shd w:val="clear" w:color="auto" w:fill="auto"/>
            <w:noWrap/>
            <w:vAlign w:val="bottom"/>
          </w:tcPr>
          <w:p w14:paraId="7FA01467" w14:textId="77777777" w:rsidR="0073422C" w:rsidRPr="00E53418" w:rsidRDefault="0073422C" w:rsidP="0073422C">
            <w:pPr>
              <w:jc w:val="right"/>
              <w:rPr>
                <w:rFonts w:ascii="Calibri" w:hAnsi="Calibri" w:cs="Calibri"/>
                <w:color w:val="000000"/>
                <w:sz w:val="16"/>
                <w:szCs w:val="16"/>
              </w:rPr>
            </w:pPr>
          </w:p>
        </w:tc>
        <w:tc>
          <w:tcPr>
            <w:tcW w:w="422" w:type="pct"/>
            <w:shd w:val="clear" w:color="auto" w:fill="auto"/>
            <w:noWrap/>
            <w:vAlign w:val="bottom"/>
          </w:tcPr>
          <w:p w14:paraId="3B3BBB7D" w14:textId="77777777" w:rsidR="0073422C" w:rsidRPr="00E53418" w:rsidRDefault="0073422C" w:rsidP="0073422C">
            <w:pPr>
              <w:jc w:val="right"/>
              <w:rPr>
                <w:rFonts w:ascii="Calibri" w:hAnsi="Calibri" w:cs="Calibri"/>
                <w:color w:val="000000"/>
                <w:sz w:val="16"/>
                <w:szCs w:val="16"/>
              </w:rPr>
            </w:pPr>
          </w:p>
        </w:tc>
        <w:tc>
          <w:tcPr>
            <w:tcW w:w="448" w:type="pct"/>
            <w:shd w:val="clear" w:color="auto" w:fill="auto"/>
            <w:noWrap/>
            <w:vAlign w:val="bottom"/>
          </w:tcPr>
          <w:p w14:paraId="7D947EDA" w14:textId="77777777" w:rsidR="0073422C" w:rsidRPr="00E53418" w:rsidRDefault="0073422C" w:rsidP="0073422C">
            <w:pPr>
              <w:rPr>
                <w:rFonts w:ascii="Times New Roman" w:hAnsi="Times New Roman"/>
                <w:sz w:val="16"/>
                <w:szCs w:val="16"/>
              </w:rPr>
            </w:pPr>
          </w:p>
        </w:tc>
      </w:tr>
      <w:tr w:rsidR="0073422C" w:rsidRPr="00E53418" w14:paraId="23DB9556" w14:textId="77777777" w:rsidTr="0045259D">
        <w:trPr>
          <w:trHeight w:val="288"/>
        </w:trPr>
        <w:tc>
          <w:tcPr>
            <w:tcW w:w="586" w:type="pct"/>
            <w:shd w:val="clear" w:color="auto" w:fill="auto"/>
            <w:noWrap/>
            <w:vAlign w:val="bottom"/>
          </w:tcPr>
          <w:p w14:paraId="7D05DB24"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30</w:t>
            </w:r>
          </w:p>
        </w:tc>
        <w:tc>
          <w:tcPr>
            <w:tcW w:w="496" w:type="pct"/>
            <w:shd w:val="clear" w:color="auto" w:fill="auto"/>
            <w:noWrap/>
            <w:vAlign w:val="bottom"/>
          </w:tcPr>
          <w:p w14:paraId="64B501FE" w14:textId="77777777" w:rsidR="0073422C" w:rsidRPr="00E53418" w:rsidRDefault="0073422C" w:rsidP="0073422C">
            <w:pPr>
              <w:jc w:val="right"/>
              <w:rPr>
                <w:rFonts w:ascii="Calibri" w:hAnsi="Calibri" w:cs="Calibri"/>
                <w:color w:val="000000"/>
                <w:sz w:val="16"/>
                <w:szCs w:val="16"/>
              </w:rPr>
            </w:pPr>
          </w:p>
        </w:tc>
        <w:tc>
          <w:tcPr>
            <w:tcW w:w="567" w:type="pct"/>
            <w:shd w:val="clear" w:color="auto" w:fill="auto"/>
            <w:noWrap/>
            <w:vAlign w:val="bottom"/>
          </w:tcPr>
          <w:p w14:paraId="0F1A4851" w14:textId="77777777" w:rsidR="0073422C" w:rsidRPr="00E53418" w:rsidRDefault="0073422C" w:rsidP="0073422C">
            <w:pPr>
              <w:jc w:val="right"/>
              <w:rPr>
                <w:rFonts w:ascii="Calibri" w:hAnsi="Calibri" w:cs="Calibri"/>
                <w:color w:val="000000"/>
                <w:sz w:val="16"/>
                <w:szCs w:val="16"/>
              </w:rPr>
            </w:pPr>
          </w:p>
        </w:tc>
        <w:tc>
          <w:tcPr>
            <w:tcW w:w="546" w:type="pct"/>
            <w:shd w:val="clear" w:color="auto" w:fill="auto"/>
            <w:noWrap/>
            <w:vAlign w:val="bottom"/>
          </w:tcPr>
          <w:p w14:paraId="7E54F322" w14:textId="77777777" w:rsidR="0073422C" w:rsidRPr="00E53418" w:rsidRDefault="0073422C" w:rsidP="0073422C">
            <w:pPr>
              <w:jc w:val="right"/>
              <w:rPr>
                <w:rFonts w:ascii="Calibri" w:hAnsi="Calibri" w:cs="Calibri"/>
                <w:color w:val="000000"/>
                <w:sz w:val="16"/>
                <w:szCs w:val="16"/>
              </w:rPr>
            </w:pPr>
          </w:p>
        </w:tc>
        <w:tc>
          <w:tcPr>
            <w:tcW w:w="446" w:type="pct"/>
            <w:shd w:val="clear" w:color="auto" w:fill="auto"/>
            <w:noWrap/>
            <w:vAlign w:val="bottom"/>
          </w:tcPr>
          <w:p w14:paraId="1C0069E6" w14:textId="77777777" w:rsidR="0073422C" w:rsidRPr="00E53418" w:rsidRDefault="0073422C" w:rsidP="0073422C">
            <w:pPr>
              <w:jc w:val="right"/>
              <w:rPr>
                <w:rFonts w:ascii="Calibri" w:hAnsi="Calibri" w:cs="Calibri"/>
                <w:color w:val="000000"/>
                <w:sz w:val="16"/>
                <w:szCs w:val="16"/>
              </w:rPr>
            </w:pPr>
          </w:p>
        </w:tc>
        <w:tc>
          <w:tcPr>
            <w:tcW w:w="410" w:type="pct"/>
            <w:shd w:val="clear" w:color="auto" w:fill="auto"/>
            <w:noWrap/>
            <w:vAlign w:val="bottom"/>
          </w:tcPr>
          <w:p w14:paraId="56EB4A7C" w14:textId="77777777" w:rsidR="0073422C" w:rsidRPr="00E53418" w:rsidRDefault="0073422C" w:rsidP="0073422C">
            <w:pPr>
              <w:jc w:val="right"/>
              <w:rPr>
                <w:rFonts w:ascii="Calibri" w:hAnsi="Calibri" w:cs="Calibri"/>
                <w:color w:val="000000"/>
                <w:sz w:val="16"/>
                <w:szCs w:val="16"/>
              </w:rPr>
            </w:pPr>
          </w:p>
        </w:tc>
        <w:tc>
          <w:tcPr>
            <w:tcW w:w="516" w:type="pct"/>
            <w:shd w:val="clear" w:color="auto" w:fill="auto"/>
            <w:noWrap/>
            <w:vAlign w:val="bottom"/>
          </w:tcPr>
          <w:p w14:paraId="1B955E27" w14:textId="77777777" w:rsidR="0073422C" w:rsidRPr="00E53418" w:rsidRDefault="0073422C" w:rsidP="0073422C">
            <w:pPr>
              <w:jc w:val="right"/>
              <w:rPr>
                <w:rFonts w:ascii="Calibri" w:hAnsi="Calibri" w:cs="Calibri"/>
                <w:color w:val="000000"/>
                <w:sz w:val="16"/>
                <w:szCs w:val="16"/>
              </w:rPr>
            </w:pPr>
          </w:p>
        </w:tc>
        <w:tc>
          <w:tcPr>
            <w:tcW w:w="563" w:type="pct"/>
            <w:shd w:val="clear" w:color="auto" w:fill="auto"/>
            <w:noWrap/>
            <w:vAlign w:val="bottom"/>
          </w:tcPr>
          <w:p w14:paraId="4C49AF3F" w14:textId="77777777" w:rsidR="0073422C" w:rsidRPr="00E53418" w:rsidRDefault="0073422C" w:rsidP="0073422C">
            <w:pPr>
              <w:jc w:val="right"/>
              <w:rPr>
                <w:rFonts w:ascii="Calibri" w:hAnsi="Calibri" w:cs="Calibri"/>
                <w:color w:val="000000"/>
                <w:sz w:val="16"/>
                <w:szCs w:val="16"/>
              </w:rPr>
            </w:pPr>
          </w:p>
        </w:tc>
        <w:tc>
          <w:tcPr>
            <w:tcW w:w="422" w:type="pct"/>
            <w:shd w:val="clear" w:color="auto" w:fill="auto"/>
            <w:noWrap/>
            <w:vAlign w:val="bottom"/>
          </w:tcPr>
          <w:p w14:paraId="41D4DCC0" w14:textId="77777777" w:rsidR="0073422C" w:rsidRPr="00E53418" w:rsidRDefault="0073422C" w:rsidP="0073422C">
            <w:pPr>
              <w:jc w:val="right"/>
              <w:rPr>
                <w:rFonts w:ascii="Calibri" w:hAnsi="Calibri" w:cs="Calibri"/>
                <w:color w:val="000000"/>
                <w:sz w:val="16"/>
                <w:szCs w:val="16"/>
              </w:rPr>
            </w:pPr>
          </w:p>
        </w:tc>
        <w:tc>
          <w:tcPr>
            <w:tcW w:w="448" w:type="pct"/>
            <w:shd w:val="clear" w:color="auto" w:fill="auto"/>
            <w:noWrap/>
            <w:vAlign w:val="bottom"/>
          </w:tcPr>
          <w:p w14:paraId="1E259BED" w14:textId="77777777" w:rsidR="0073422C" w:rsidRPr="00E53418" w:rsidRDefault="0073422C" w:rsidP="0073422C">
            <w:pPr>
              <w:rPr>
                <w:rFonts w:ascii="Times New Roman" w:hAnsi="Times New Roman"/>
                <w:sz w:val="16"/>
                <w:szCs w:val="16"/>
              </w:rPr>
            </w:pPr>
          </w:p>
        </w:tc>
      </w:tr>
      <w:tr w:rsidR="0073422C" w:rsidRPr="00E53418" w14:paraId="5B7FD319" w14:textId="77777777" w:rsidTr="0045259D">
        <w:trPr>
          <w:trHeight w:val="288"/>
        </w:trPr>
        <w:tc>
          <w:tcPr>
            <w:tcW w:w="586" w:type="pct"/>
            <w:shd w:val="clear" w:color="auto" w:fill="auto"/>
            <w:noWrap/>
            <w:vAlign w:val="bottom"/>
          </w:tcPr>
          <w:p w14:paraId="39FCCD99"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VINCR</w:t>
            </w:r>
          </w:p>
        </w:tc>
        <w:tc>
          <w:tcPr>
            <w:tcW w:w="496" w:type="pct"/>
            <w:shd w:val="clear" w:color="auto" w:fill="auto"/>
            <w:noWrap/>
            <w:vAlign w:val="bottom"/>
          </w:tcPr>
          <w:p w14:paraId="326839C1" w14:textId="77777777" w:rsidR="0073422C" w:rsidRPr="00E53418" w:rsidRDefault="0073422C" w:rsidP="0073422C">
            <w:pPr>
              <w:rPr>
                <w:rFonts w:ascii="Calibri" w:hAnsi="Calibri" w:cs="Calibri"/>
                <w:snapToGrid/>
                <w:color w:val="000000"/>
                <w:sz w:val="16"/>
                <w:szCs w:val="16"/>
              </w:rPr>
            </w:pPr>
            <w:r w:rsidRPr="00E53418">
              <w:rPr>
                <w:rFonts w:ascii="Calibri" w:hAnsi="Calibri" w:cs="Calibri"/>
                <w:color w:val="000000"/>
                <w:sz w:val="16"/>
                <w:szCs w:val="16"/>
              </w:rPr>
              <w:t>VTOP</w:t>
            </w:r>
          </w:p>
        </w:tc>
        <w:tc>
          <w:tcPr>
            <w:tcW w:w="567" w:type="pct"/>
            <w:shd w:val="clear" w:color="auto" w:fill="auto"/>
            <w:noWrap/>
            <w:vAlign w:val="bottom"/>
          </w:tcPr>
          <w:p w14:paraId="637C6C6A"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TINCR</w:t>
            </w:r>
          </w:p>
        </w:tc>
        <w:tc>
          <w:tcPr>
            <w:tcW w:w="546" w:type="pct"/>
            <w:shd w:val="clear" w:color="auto" w:fill="auto"/>
            <w:noWrap/>
            <w:vAlign w:val="bottom"/>
          </w:tcPr>
          <w:p w14:paraId="37580D67"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TTOP</w:t>
            </w:r>
          </w:p>
        </w:tc>
        <w:tc>
          <w:tcPr>
            <w:tcW w:w="446" w:type="pct"/>
            <w:shd w:val="clear" w:color="auto" w:fill="auto"/>
            <w:noWrap/>
            <w:vAlign w:val="bottom"/>
          </w:tcPr>
          <w:p w14:paraId="4806FBAA"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DINCR</w:t>
            </w:r>
          </w:p>
        </w:tc>
        <w:tc>
          <w:tcPr>
            <w:tcW w:w="410" w:type="pct"/>
            <w:shd w:val="clear" w:color="auto" w:fill="auto"/>
            <w:noWrap/>
            <w:vAlign w:val="bottom"/>
          </w:tcPr>
          <w:p w14:paraId="4EF17B07"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DTOP</w:t>
            </w:r>
          </w:p>
        </w:tc>
        <w:tc>
          <w:tcPr>
            <w:tcW w:w="516" w:type="pct"/>
            <w:shd w:val="clear" w:color="auto" w:fill="auto"/>
            <w:noWrap/>
            <w:vAlign w:val="bottom"/>
          </w:tcPr>
          <w:p w14:paraId="2109A651" w14:textId="77777777" w:rsidR="0073422C" w:rsidRPr="00E53418" w:rsidRDefault="0073422C" w:rsidP="0073422C">
            <w:pPr>
              <w:jc w:val="right"/>
              <w:rPr>
                <w:rFonts w:ascii="Calibri" w:hAnsi="Calibri" w:cs="Calibri"/>
                <w:color w:val="000000"/>
                <w:sz w:val="16"/>
                <w:szCs w:val="16"/>
              </w:rPr>
            </w:pPr>
          </w:p>
        </w:tc>
        <w:tc>
          <w:tcPr>
            <w:tcW w:w="563" w:type="pct"/>
            <w:shd w:val="clear" w:color="auto" w:fill="auto"/>
            <w:noWrap/>
            <w:vAlign w:val="bottom"/>
          </w:tcPr>
          <w:p w14:paraId="0A3E450D" w14:textId="77777777" w:rsidR="0073422C" w:rsidRPr="00E53418" w:rsidRDefault="0073422C" w:rsidP="0073422C">
            <w:pPr>
              <w:jc w:val="right"/>
              <w:rPr>
                <w:rFonts w:ascii="Calibri" w:hAnsi="Calibri" w:cs="Calibri"/>
                <w:color w:val="000000"/>
                <w:sz w:val="16"/>
                <w:szCs w:val="16"/>
              </w:rPr>
            </w:pPr>
          </w:p>
        </w:tc>
        <w:tc>
          <w:tcPr>
            <w:tcW w:w="422" w:type="pct"/>
            <w:shd w:val="clear" w:color="auto" w:fill="auto"/>
            <w:noWrap/>
            <w:vAlign w:val="bottom"/>
          </w:tcPr>
          <w:p w14:paraId="11EBAC1D" w14:textId="77777777" w:rsidR="0073422C" w:rsidRPr="00E53418" w:rsidRDefault="0073422C" w:rsidP="0073422C">
            <w:pPr>
              <w:jc w:val="right"/>
              <w:rPr>
                <w:rFonts w:ascii="Calibri" w:hAnsi="Calibri" w:cs="Calibri"/>
                <w:color w:val="000000"/>
                <w:sz w:val="16"/>
                <w:szCs w:val="16"/>
              </w:rPr>
            </w:pPr>
          </w:p>
        </w:tc>
        <w:tc>
          <w:tcPr>
            <w:tcW w:w="448" w:type="pct"/>
            <w:shd w:val="clear" w:color="auto" w:fill="auto"/>
            <w:noWrap/>
            <w:vAlign w:val="bottom"/>
          </w:tcPr>
          <w:p w14:paraId="19368458" w14:textId="77777777" w:rsidR="0073422C" w:rsidRPr="00E53418" w:rsidRDefault="0073422C" w:rsidP="0073422C">
            <w:pPr>
              <w:rPr>
                <w:rFonts w:ascii="Times New Roman" w:hAnsi="Times New Roman"/>
                <w:sz w:val="16"/>
                <w:szCs w:val="16"/>
              </w:rPr>
            </w:pPr>
          </w:p>
        </w:tc>
      </w:tr>
      <w:tr w:rsidR="0073422C" w:rsidRPr="00E53418" w14:paraId="6E2D37CB" w14:textId="77777777" w:rsidTr="0045259D">
        <w:trPr>
          <w:trHeight w:val="288"/>
        </w:trPr>
        <w:tc>
          <w:tcPr>
            <w:tcW w:w="586" w:type="pct"/>
            <w:shd w:val="clear" w:color="auto" w:fill="auto"/>
            <w:noWrap/>
            <w:vAlign w:val="bottom"/>
          </w:tcPr>
          <w:p w14:paraId="51D24996"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0.05</w:t>
            </w:r>
          </w:p>
        </w:tc>
        <w:tc>
          <w:tcPr>
            <w:tcW w:w="496" w:type="pct"/>
            <w:shd w:val="clear" w:color="auto" w:fill="auto"/>
            <w:noWrap/>
            <w:vAlign w:val="bottom"/>
          </w:tcPr>
          <w:p w14:paraId="0B5DE1BA"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0.5</w:t>
            </w:r>
          </w:p>
        </w:tc>
        <w:tc>
          <w:tcPr>
            <w:tcW w:w="567" w:type="pct"/>
            <w:shd w:val="clear" w:color="auto" w:fill="auto"/>
            <w:noWrap/>
            <w:vAlign w:val="bottom"/>
          </w:tcPr>
          <w:p w14:paraId="2BA95511"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1</w:t>
            </w:r>
          </w:p>
        </w:tc>
        <w:tc>
          <w:tcPr>
            <w:tcW w:w="546" w:type="pct"/>
            <w:shd w:val="clear" w:color="auto" w:fill="auto"/>
            <w:noWrap/>
            <w:vAlign w:val="bottom"/>
          </w:tcPr>
          <w:p w14:paraId="1A31455E"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30</w:t>
            </w:r>
          </w:p>
        </w:tc>
        <w:tc>
          <w:tcPr>
            <w:tcW w:w="446" w:type="pct"/>
            <w:shd w:val="clear" w:color="auto" w:fill="auto"/>
            <w:noWrap/>
            <w:vAlign w:val="bottom"/>
          </w:tcPr>
          <w:p w14:paraId="6F3EF8F8"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10</w:t>
            </w:r>
          </w:p>
        </w:tc>
        <w:tc>
          <w:tcPr>
            <w:tcW w:w="410" w:type="pct"/>
            <w:shd w:val="clear" w:color="auto" w:fill="auto"/>
            <w:noWrap/>
            <w:vAlign w:val="bottom"/>
          </w:tcPr>
          <w:p w14:paraId="5DE2296B"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120</w:t>
            </w:r>
          </w:p>
        </w:tc>
        <w:tc>
          <w:tcPr>
            <w:tcW w:w="516" w:type="pct"/>
            <w:shd w:val="clear" w:color="auto" w:fill="auto"/>
            <w:noWrap/>
            <w:vAlign w:val="bottom"/>
          </w:tcPr>
          <w:p w14:paraId="485BDA4B" w14:textId="77777777" w:rsidR="0073422C" w:rsidRPr="00E53418" w:rsidRDefault="0073422C" w:rsidP="0073422C">
            <w:pPr>
              <w:jc w:val="right"/>
              <w:rPr>
                <w:rFonts w:ascii="Calibri" w:hAnsi="Calibri" w:cs="Calibri"/>
                <w:color w:val="000000"/>
                <w:sz w:val="16"/>
                <w:szCs w:val="16"/>
              </w:rPr>
            </w:pPr>
          </w:p>
        </w:tc>
        <w:tc>
          <w:tcPr>
            <w:tcW w:w="563" w:type="pct"/>
            <w:shd w:val="clear" w:color="auto" w:fill="auto"/>
            <w:noWrap/>
            <w:vAlign w:val="bottom"/>
          </w:tcPr>
          <w:p w14:paraId="06D242B8" w14:textId="77777777" w:rsidR="0073422C" w:rsidRPr="00E53418" w:rsidRDefault="0073422C" w:rsidP="0073422C">
            <w:pPr>
              <w:jc w:val="right"/>
              <w:rPr>
                <w:rFonts w:ascii="Calibri" w:hAnsi="Calibri" w:cs="Calibri"/>
                <w:color w:val="000000"/>
                <w:sz w:val="16"/>
                <w:szCs w:val="16"/>
              </w:rPr>
            </w:pPr>
          </w:p>
        </w:tc>
        <w:tc>
          <w:tcPr>
            <w:tcW w:w="422" w:type="pct"/>
            <w:shd w:val="clear" w:color="auto" w:fill="auto"/>
            <w:noWrap/>
            <w:vAlign w:val="bottom"/>
          </w:tcPr>
          <w:p w14:paraId="4B564DA8" w14:textId="77777777" w:rsidR="0073422C" w:rsidRPr="00E53418" w:rsidRDefault="0073422C" w:rsidP="0073422C">
            <w:pPr>
              <w:jc w:val="right"/>
              <w:rPr>
                <w:rFonts w:ascii="Calibri" w:hAnsi="Calibri" w:cs="Calibri"/>
                <w:color w:val="000000"/>
                <w:sz w:val="16"/>
                <w:szCs w:val="16"/>
              </w:rPr>
            </w:pPr>
          </w:p>
        </w:tc>
        <w:tc>
          <w:tcPr>
            <w:tcW w:w="448" w:type="pct"/>
            <w:shd w:val="clear" w:color="auto" w:fill="auto"/>
            <w:noWrap/>
            <w:vAlign w:val="bottom"/>
          </w:tcPr>
          <w:p w14:paraId="48EE0471" w14:textId="77777777" w:rsidR="0073422C" w:rsidRPr="00E53418" w:rsidRDefault="0073422C" w:rsidP="0073422C">
            <w:pPr>
              <w:rPr>
                <w:rFonts w:ascii="Times New Roman" w:hAnsi="Times New Roman"/>
                <w:sz w:val="16"/>
                <w:szCs w:val="16"/>
              </w:rPr>
            </w:pPr>
          </w:p>
        </w:tc>
      </w:tr>
    </w:tbl>
    <w:p w14:paraId="57C2514B" w14:textId="77777777" w:rsidR="00104FA3" w:rsidRDefault="00104FA3" w:rsidP="00104FA3">
      <w:pPr>
        <w:rPr>
          <w:rFonts w:cstheme="minorHAnsi"/>
        </w:rPr>
      </w:pPr>
    </w:p>
    <w:p w14:paraId="54B58F79" w14:textId="77777777" w:rsidR="00104FA3" w:rsidRPr="0054024B" w:rsidRDefault="00104FA3" w:rsidP="00104FA3">
      <w:pPr>
        <w:rPr>
          <w:u w:val="single"/>
        </w:rPr>
      </w:pPr>
      <w:r w:rsidRPr="0054024B">
        <w:rPr>
          <w:u w:val="single"/>
        </w:rPr>
        <w:t>Description of Input File for Particle Transport</w:t>
      </w:r>
    </w:p>
    <w:p w14:paraId="4F165F87" w14:textId="0DDC9B0C" w:rsidR="00104FA3" w:rsidRPr="00E53418" w:rsidRDefault="00104FA3" w:rsidP="00E53418">
      <w:pPr>
        <w:pStyle w:val="ListParagraph"/>
        <w:numPr>
          <w:ilvl w:val="0"/>
          <w:numId w:val="38"/>
        </w:numPr>
        <w:spacing w:after="160" w:line="259" w:lineRule="auto"/>
        <w:rPr>
          <w:sz w:val="20"/>
          <w:szCs w:val="20"/>
        </w:rPr>
      </w:pPr>
      <w:r w:rsidRPr="00FF2124">
        <w:rPr>
          <w:sz w:val="20"/>
          <w:szCs w:val="20"/>
        </w:rPr>
        <w:t xml:space="preserve">The first </w:t>
      </w:r>
      <w:ins w:id="4153" w:author="Honnalore Steissberg" w:date="2021-08-23T18:02:00Z">
        <w:r w:rsidR="00A304E3">
          <w:rPr>
            <w:sz w:val="20"/>
            <w:szCs w:val="20"/>
          </w:rPr>
          <w:t>two</w:t>
        </w:r>
      </w:ins>
      <w:del w:id="4154" w:author="Honnalore Steissberg" w:date="2021-08-23T18:02:00Z">
        <w:r w:rsidRPr="00FF2124" w:rsidDel="00A304E3">
          <w:rPr>
            <w:sz w:val="20"/>
            <w:szCs w:val="20"/>
          </w:rPr>
          <w:delText>2</w:delText>
        </w:r>
      </w:del>
      <w:r w:rsidRPr="00FF2124">
        <w:rPr>
          <w:sz w:val="20"/>
          <w:szCs w:val="20"/>
        </w:rPr>
        <w:t xml:space="preserve"> lines are headers and are skipped in the model. The model reads the </w:t>
      </w:r>
      <w:ins w:id="4155" w:author="Honnalore Steissberg" w:date="2021-08-23T18:02:00Z">
        <w:r w:rsidR="00A304E3">
          <w:rPr>
            <w:sz w:val="20"/>
            <w:szCs w:val="20"/>
          </w:rPr>
          <w:t>third</w:t>
        </w:r>
      </w:ins>
      <w:del w:id="4156" w:author="Honnalore Steissberg" w:date="2021-08-23T18:02:00Z">
        <w:r w:rsidR="00283C28" w:rsidDel="00A304E3">
          <w:rPr>
            <w:sz w:val="20"/>
            <w:szCs w:val="20"/>
          </w:rPr>
          <w:delText>3rd</w:delText>
        </w:r>
      </w:del>
      <w:r w:rsidRPr="00FF2124">
        <w:rPr>
          <w:sz w:val="20"/>
          <w:szCs w:val="20"/>
        </w:rPr>
        <w:t xml:space="preserve"> line. Note that all model inputs are </w:t>
      </w:r>
      <w:r w:rsidR="00283C28">
        <w:rPr>
          <w:sz w:val="20"/>
          <w:szCs w:val="20"/>
        </w:rPr>
        <w:t xml:space="preserve">comma delimited. </w:t>
      </w:r>
      <w:r w:rsidRPr="00FF2124">
        <w:rPr>
          <w:sz w:val="20"/>
          <w:szCs w:val="20"/>
        </w:rPr>
        <w:t xml:space="preserve"> </w:t>
      </w:r>
    </w:p>
    <w:tbl>
      <w:tblPr>
        <w:tblW w:w="51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1"/>
        <w:gridCol w:w="659"/>
        <w:gridCol w:w="1349"/>
        <w:gridCol w:w="561"/>
        <w:gridCol w:w="714"/>
        <w:gridCol w:w="755"/>
        <w:gridCol w:w="688"/>
        <w:gridCol w:w="832"/>
        <w:gridCol w:w="997"/>
        <w:gridCol w:w="748"/>
      </w:tblGrid>
      <w:tr w:rsidR="00104FA3" w:rsidRPr="00E53418" w14:paraId="289EE5E0" w14:textId="77777777" w:rsidTr="0045259D">
        <w:trPr>
          <w:trHeight w:val="288"/>
        </w:trPr>
        <w:tc>
          <w:tcPr>
            <w:tcW w:w="4018" w:type="pct"/>
            <w:gridSpan w:val="8"/>
            <w:shd w:val="clear" w:color="auto" w:fill="auto"/>
            <w:noWrap/>
            <w:vAlign w:val="bottom"/>
            <w:hideMark/>
          </w:tcPr>
          <w:p w14:paraId="285B9EDA"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 xml:space="preserve">Particle Input File     </w:t>
            </w:r>
            <w:proofErr w:type="spellStart"/>
            <w:proofErr w:type="gramStart"/>
            <w:r w:rsidRPr="00E53418">
              <w:rPr>
                <w:rFonts w:ascii="Calibri" w:hAnsi="Calibri" w:cs="Calibri"/>
                <w:color w:val="000000"/>
                <w:sz w:val="16"/>
                <w:szCs w:val="18"/>
              </w:rPr>
              <w:t>S.Wells</w:t>
            </w:r>
            <w:proofErr w:type="spellEnd"/>
            <w:proofErr w:type="gramEnd"/>
            <w:r w:rsidRPr="00E53418">
              <w:rPr>
                <w:rFonts w:ascii="Calibri" w:hAnsi="Calibri" w:cs="Calibri"/>
                <w:color w:val="000000"/>
                <w:sz w:val="16"/>
                <w:szCs w:val="18"/>
              </w:rPr>
              <w:t xml:space="preserve"> PSU based on Andy Goodwin Fish Migration Program </w:t>
            </w:r>
          </w:p>
        </w:tc>
        <w:tc>
          <w:tcPr>
            <w:tcW w:w="561" w:type="pct"/>
            <w:shd w:val="clear" w:color="auto" w:fill="auto"/>
            <w:noWrap/>
            <w:vAlign w:val="bottom"/>
            <w:hideMark/>
          </w:tcPr>
          <w:p w14:paraId="5DE9DEBF" w14:textId="77777777" w:rsidR="00104FA3" w:rsidRPr="00E53418" w:rsidRDefault="00104FA3" w:rsidP="0045259D">
            <w:pPr>
              <w:rPr>
                <w:rFonts w:ascii="Calibri" w:hAnsi="Calibri" w:cs="Calibri"/>
                <w:color w:val="000000"/>
                <w:sz w:val="16"/>
                <w:szCs w:val="18"/>
              </w:rPr>
            </w:pPr>
          </w:p>
        </w:tc>
        <w:tc>
          <w:tcPr>
            <w:tcW w:w="421" w:type="pct"/>
            <w:shd w:val="clear" w:color="auto" w:fill="auto"/>
            <w:noWrap/>
            <w:vAlign w:val="bottom"/>
            <w:hideMark/>
          </w:tcPr>
          <w:p w14:paraId="70131F26" w14:textId="77777777" w:rsidR="00104FA3" w:rsidRPr="00E53418" w:rsidRDefault="00104FA3" w:rsidP="0045259D">
            <w:pPr>
              <w:rPr>
                <w:rFonts w:ascii="Times New Roman" w:hAnsi="Times New Roman"/>
                <w:sz w:val="16"/>
                <w:szCs w:val="18"/>
              </w:rPr>
            </w:pPr>
          </w:p>
        </w:tc>
      </w:tr>
      <w:tr w:rsidR="00104FA3" w:rsidRPr="00E53418" w14:paraId="4315F18F" w14:textId="77777777" w:rsidTr="0045259D">
        <w:trPr>
          <w:trHeight w:val="288"/>
        </w:trPr>
        <w:tc>
          <w:tcPr>
            <w:tcW w:w="890" w:type="pct"/>
            <w:shd w:val="clear" w:color="auto" w:fill="auto"/>
            <w:noWrap/>
            <w:vAlign w:val="bottom"/>
            <w:hideMark/>
          </w:tcPr>
          <w:p w14:paraId="72E57998"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PART CONTROL ON/OFF</w:t>
            </w:r>
          </w:p>
        </w:tc>
        <w:tc>
          <w:tcPr>
            <w:tcW w:w="371" w:type="pct"/>
            <w:shd w:val="clear" w:color="auto" w:fill="auto"/>
            <w:noWrap/>
            <w:vAlign w:val="bottom"/>
            <w:hideMark/>
          </w:tcPr>
          <w:p w14:paraId="6876B766"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NSEG</w:t>
            </w:r>
          </w:p>
        </w:tc>
        <w:tc>
          <w:tcPr>
            <w:tcW w:w="759" w:type="pct"/>
            <w:shd w:val="clear" w:color="auto" w:fill="auto"/>
            <w:noWrap/>
            <w:vAlign w:val="bottom"/>
            <w:hideMark/>
          </w:tcPr>
          <w:p w14:paraId="2D66B593"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#PARTICLES SEGMENT</w:t>
            </w:r>
          </w:p>
        </w:tc>
        <w:tc>
          <w:tcPr>
            <w:tcW w:w="316" w:type="pct"/>
            <w:shd w:val="clear" w:color="auto" w:fill="auto"/>
            <w:noWrap/>
            <w:vAlign w:val="bottom"/>
            <w:hideMark/>
          </w:tcPr>
          <w:p w14:paraId="585082FF"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LINE</w:t>
            </w:r>
          </w:p>
        </w:tc>
        <w:tc>
          <w:tcPr>
            <w:tcW w:w="402" w:type="pct"/>
            <w:shd w:val="clear" w:color="auto" w:fill="auto"/>
            <w:noWrap/>
            <w:vAlign w:val="bottom"/>
            <w:hideMark/>
          </w:tcPr>
          <w:p w14:paraId="23BE4C20"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DXTHEORY</w:t>
            </w:r>
          </w:p>
        </w:tc>
        <w:tc>
          <w:tcPr>
            <w:tcW w:w="425" w:type="pct"/>
            <w:shd w:val="clear" w:color="auto" w:fill="auto"/>
            <w:noWrap/>
            <w:vAlign w:val="bottom"/>
            <w:hideMark/>
          </w:tcPr>
          <w:p w14:paraId="567B3925"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OUTFREQ (days)</w:t>
            </w:r>
          </w:p>
        </w:tc>
        <w:tc>
          <w:tcPr>
            <w:tcW w:w="387" w:type="pct"/>
            <w:shd w:val="clear" w:color="auto" w:fill="auto"/>
            <w:noWrap/>
            <w:vAlign w:val="bottom"/>
            <w:hideMark/>
          </w:tcPr>
          <w:p w14:paraId="504C3242"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LINEAR</w:t>
            </w:r>
          </w:p>
        </w:tc>
        <w:tc>
          <w:tcPr>
            <w:tcW w:w="468" w:type="pct"/>
            <w:shd w:val="clear" w:color="auto" w:fill="auto"/>
            <w:noWrap/>
            <w:vAlign w:val="bottom"/>
            <w:hideMark/>
          </w:tcPr>
          <w:p w14:paraId="1630E472"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HTST BOTTOM</w:t>
            </w:r>
          </w:p>
        </w:tc>
        <w:tc>
          <w:tcPr>
            <w:tcW w:w="561" w:type="pct"/>
            <w:shd w:val="clear" w:color="auto" w:fill="auto"/>
            <w:noWrap/>
            <w:vAlign w:val="bottom"/>
            <w:hideMark/>
          </w:tcPr>
          <w:p w14:paraId="6CB8B46A"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HTST SIDE</w:t>
            </w:r>
          </w:p>
        </w:tc>
        <w:tc>
          <w:tcPr>
            <w:tcW w:w="421" w:type="pct"/>
            <w:shd w:val="clear" w:color="auto" w:fill="auto"/>
            <w:noWrap/>
            <w:vAlign w:val="bottom"/>
            <w:hideMark/>
          </w:tcPr>
          <w:p w14:paraId="04EE3FE5"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IDEBUG</w:t>
            </w:r>
          </w:p>
        </w:tc>
      </w:tr>
      <w:tr w:rsidR="00104FA3" w:rsidRPr="00E53418" w14:paraId="3E42AAE6" w14:textId="77777777" w:rsidTr="0045259D">
        <w:trPr>
          <w:trHeight w:val="288"/>
        </w:trPr>
        <w:tc>
          <w:tcPr>
            <w:tcW w:w="890" w:type="pct"/>
            <w:shd w:val="clear" w:color="auto" w:fill="auto"/>
            <w:noWrap/>
            <w:vAlign w:val="bottom"/>
            <w:hideMark/>
          </w:tcPr>
          <w:p w14:paraId="3BE0CBB9"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ON</w:t>
            </w:r>
          </w:p>
        </w:tc>
        <w:tc>
          <w:tcPr>
            <w:tcW w:w="371" w:type="pct"/>
            <w:shd w:val="clear" w:color="auto" w:fill="auto"/>
            <w:noWrap/>
            <w:vAlign w:val="bottom"/>
            <w:hideMark/>
          </w:tcPr>
          <w:p w14:paraId="39F44AB4"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5</w:t>
            </w:r>
          </w:p>
        </w:tc>
        <w:tc>
          <w:tcPr>
            <w:tcW w:w="759" w:type="pct"/>
            <w:shd w:val="clear" w:color="auto" w:fill="auto"/>
            <w:noWrap/>
            <w:vAlign w:val="bottom"/>
            <w:hideMark/>
          </w:tcPr>
          <w:p w14:paraId="6BE2B4B4"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10</w:t>
            </w:r>
          </w:p>
        </w:tc>
        <w:tc>
          <w:tcPr>
            <w:tcW w:w="316" w:type="pct"/>
            <w:shd w:val="clear" w:color="auto" w:fill="auto"/>
            <w:noWrap/>
            <w:vAlign w:val="bottom"/>
            <w:hideMark/>
          </w:tcPr>
          <w:p w14:paraId="733B4B02"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ON</w:t>
            </w:r>
          </w:p>
        </w:tc>
        <w:tc>
          <w:tcPr>
            <w:tcW w:w="402" w:type="pct"/>
            <w:shd w:val="clear" w:color="auto" w:fill="auto"/>
            <w:noWrap/>
            <w:vAlign w:val="bottom"/>
            <w:hideMark/>
          </w:tcPr>
          <w:p w14:paraId="44B9820A"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ON</w:t>
            </w:r>
          </w:p>
        </w:tc>
        <w:tc>
          <w:tcPr>
            <w:tcW w:w="425" w:type="pct"/>
            <w:shd w:val="clear" w:color="auto" w:fill="auto"/>
            <w:noWrap/>
            <w:vAlign w:val="bottom"/>
            <w:hideMark/>
          </w:tcPr>
          <w:p w14:paraId="1BBE8C48"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1</w:t>
            </w:r>
          </w:p>
        </w:tc>
        <w:tc>
          <w:tcPr>
            <w:tcW w:w="387" w:type="pct"/>
            <w:shd w:val="clear" w:color="auto" w:fill="auto"/>
            <w:noWrap/>
            <w:vAlign w:val="bottom"/>
            <w:hideMark/>
          </w:tcPr>
          <w:p w14:paraId="7818670B"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1</w:t>
            </w:r>
          </w:p>
        </w:tc>
        <w:tc>
          <w:tcPr>
            <w:tcW w:w="468" w:type="pct"/>
            <w:shd w:val="clear" w:color="auto" w:fill="auto"/>
            <w:noWrap/>
            <w:vAlign w:val="bottom"/>
            <w:hideMark/>
          </w:tcPr>
          <w:p w14:paraId="5B35F65F"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0</w:t>
            </w:r>
          </w:p>
        </w:tc>
        <w:tc>
          <w:tcPr>
            <w:tcW w:w="561" w:type="pct"/>
            <w:shd w:val="clear" w:color="auto" w:fill="auto"/>
            <w:noWrap/>
            <w:vAlign w:val="bottom"/>
            <w:hideMark/>
          </w:tcPr>
          <w:p w14:paraId="40399193"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0</w:t>
            </w:r>
          </w:p>
        </w:tc>
        <w:tc>
          <w:tcPr>
            <w:tcW w:w="421" w:type="pct"/>
            <w:shd w:val="clear" w:color="auto" w:fill="auto"/>
            <w:noWrap/>
            <w:vAlign w:val="bottom"/>
            <w:hideMark/>
          </w:tcPr>
          <w:p w14:paraId="7B927FED"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0</w:t>
            </w:r>
          </w:p>
        </w:tc>
      </w:tr>
    </w:tbl>
    <w:p w14:paraId="6E577BF3" w14:textId="77777777" w:rsidR="00104FA3" w:rsidRPr="00FF2124" w:rsidRDefault="00104FA3" w:rsidP="00104FA3">
      <w:pPr>
        <w:pStyle w:val="ListParagraph"/>
        <w:rPr>
          <w:sz w:val="20"/>
          <w:szCs w:val="20"/>
        </w:rPr>
      </w:pPr>
      <w:r w:rsidRPr="00C648AC">
        <w:rPr>
          <w:b/>
          <w:bCs/>
          <w:sz w:val="20"/>
          <w:szCs w:val="20"/>
        </w:rPr>
        <w:lastRenderedPageBreak/>
        <w:t>PART CONTROL</w:t>
      </w:r>
      <w:r w:rsidRPr="00FF2124">
        <w:rPr>
          <w:sz w:val="20"/>
          <w:szCs w:val="20"/>
        </w:rPr>
        <w:t>: ON or OFF. Turns ON or OFF particle transport in the model.</w:t>
      </w:r>
    </w:p>
    <w:p w14:paraId="2D3B1BBB" w14:textId="77777777" w:rsidR="00104FA3" w:rsidRPr="00FF2124" w:rsidRDefault="00104FA3" w:rsidP="00104FA3">
      <w:pPr>
        <w:pStyle w:val="ListParagraph"/>
        <w:rPr>
          <w:sz w:val="20"/>
          <w:szCs w:val="20"/>
        </w:rPr>
      </w:pPr>
      <w:r w:rsidRPr="00C648AC">
        <w:rPr>
          <w:b/>
          <w:bCs/>
          <w:sz w:val="20"/>
          <w:szCs w:val="20"/>
        </w:rPr>
        <w:t>NSEG</w:t>
      </w:r>
      <w:r w:rsidRPr="00FF2124">
        <w:rPr>
          <w:sz w:val="20"/>
          <w:szCs w:val="20"/>
        </w:rPr>
        <w:t>: Number of segments to add particles</w:t>
      </w:r>
    </w:p>
    <w:p w14:paraId="4FA3918D" w14:textId="77777777" w:rsidR="00104FA3" w:rsidRPr="00FF2124" w:rsidRDefault="00104FA3" w:rsidP="00104FA3">
      <w:pPr>
        <w:pStyle w:val="ListParagraph"/>
        <w:rPr>
          <w:sz w:val="20"/>
          <w:szCs w:val="20"/>
        </w:rPr>
      </w:pPr>
      <w:r w:rsidRPr="00C648AC">
        <w:rPr>
          <w:b/>
          <w:bCs/>
          <w:sz w:val="20"/>
          <w:szCs w:val="20"/>
        </w:rPr>
        <w:t>#PART/SEG</w:t>
      </w:r>
      <w:r w:rsidRPr="00FF2124">
        <w:rPr>
          <w:sz w:val="20"/>
          <w:szCs w:val="20"/>
        </w:rPr>
        <w:t>: Number of particles added per segment. In this example, 5 particles are added per model cell.</w:t>
      </w:r>
    </w:p>
    <w:p w14:paraId="5113A60A" w14:textId="77777777" w:rsidR="00104FA3" w:rsidRPr="00FF2124" w:rsidRDefault="00104FA3" w:rsidP="00104FA3">
      <w:pPr>
        <w:pStyle w:val="ListParagraph"/>
        <w:rPr>
          <w:sz w:val="20"/>
          <w:szCs w:val="20"/>
        </w:rPr>
      </w:pPr>
      <w:r w:rsidRPr="00C648AC">
        <w:rPr>
          <w:b/>
          <w:bCs/>
          <w:sz w:val="20"/>
          <w:szCs w:val="20"/>
        </w:rPr>
        <w:t>LINE</w:t>
      </w:r>
      <w:r w:rsidRPr="00FF2124">
        <w:rPr>
          <w:sz w:val="20"/>
          <w:szCs w:val="20"/>
        </w:rPr>
        <w:t>: distribute particles in a line from top to bottom at a segment (top and bottom are defined below for each segment)</w:t>
      </w:r>
    </w:p>
    <w:p w14:paraId="79D5A2F9" w14:textId="6334C910" w:rsidR="00104FA3" w:rsidRPr="00FF2124" w:rsidRDefault="00104FA3" w:rsidP="00104FA3">
      <w:pPr>
        <w:pStyle w:val="ListParagraph"/>
        <w:spacing w:after="0"/>
        <w:rPr>
          <w:sz w:val="20"/>
          <w:szCs w:val="20"/>
        </w:rPr>
      </w:pPr>
      <w:r w:rsidRPr="00C648AC">
        <w:rPr>
          <w:b/>
          <w:bCs/>
          <w:sz w:val="20"/>
          <w:szCs w:val="20"/>
        </w:rPr>
        <w:t>DXTHEORY</w:t>
      </w:r>
      <w:r w:rsidRPr="00FF2124">
        <w:rPr>
          <w:sz w:val="20"/>
          <w:szCs w:val="20"/>
        </w:rPr>
        <w:t xml:space="preserve">: This ignores the value of DX in the control file for longitudinal dispersion and uses a theoretically computed value based on the segment length, i.e., </w:t>
      </w:r>
      <w:r w:rsidRPr="00FF2124">
        <w:rPr>
          <w:rFonts w:ascii="Consolas" w:hAnsi="Consolas" w:cs="Consolas"/>
          <w:color w:val="000000"/>
          <w:sz w:val="20"/>
          <w:szCs w:val="20"/>
        </w:rPr>
        <w:t>DISPX=5.84e-4*DLX**1.1</w:t>
      </w:r>
      <w:ins w:id="4157" w:author="Honnalore Steissberg" w:date="2021-08-23T18:02:00Z">
        <w:r w:rsidR="00A304E3">
          <w:rPr>
            <w:rFonts w:ascii="Consolas" w:hAnsi="Consolas" w:cs="Consolas"/>
            <w:color w:val="000000"/>
            <w:sz w:val="20"/>
            <w:szCs w:val="20"/>
          </w:rPr>
          <w:t>,</w:t>
        </w:r>
      </w:ins>
      <w:r w:rsidRPr="00FF2124">
        <w:rPr>
          <w:rFonts w:ascii="Consolas" w:hAnsi="Consolas" w:cs="Consolas"/>
          <w:color w:val="000000"/>
          <w:sz w:val="20"/>
          <w:szCs w:val="20"/>
        </w:rPr>
        <w:t xml:space="preserve"> </w:t>
      </w:r>
      <w:r w:rsidRPr="00FF2124">
        <w:rPr>
          <w:sz w:val="20"/>
          <w:szCs w:val="20"/>
        </w:rPr>
        <w:t>where DLX is the segment length in m, and DISPX is the longitudinal dispersion coefficient in m</w:t>
      </w:r>
      <w:r w:rsidRPr="00FF2124">
        <w:rPr>
          <w:sz w:val="20"/>
          <w:szCs w:val="20"/>
          <w:vertAlign w:val="superscript"/>
        </w:rPr>
        <w:t>2</w:t>
      </w:r>
      <w:r w:rsidRPr="00FF2124">
        <w:rPr>
          <w:sz w:val="20"/>
          <w:szCs w:val="20"/>
        </w:rPr>
        <w:t>/s. The random movement in x is very sensitive to the value of DX. Hence, adjusting values of DX in the control file with DXTHEORY being OFF will affect the random component significantly.</w:t>
      </w:r>
    </w:p>
    <w:p w14:paraId="13DA2664" w14:textId="77777777" w:rsidR="00104FA3" w:rsidRPr="00FF2124" w:rsidRDefault="00104FA3" w:rsidP="00104FA3">
      <w:pPr>
        <w:ind w:firstLine="720"/>
        <w:rPr>
          <w:sz w:val="20"/>
        </w:rPr>
      </w:pPr>
      <w:r w:rsidRPr="00C648AC">
        <w:rPr>
          <w:b/>
          <w:bCs/>
          <w:sz w:val="20"/>
        </w:rPr>
        <w:t>OUTFREQ</w:t>
      </w:r>
      <w:r w:rsidRPr="00FF2124">
        <w:rPr>
          <w:sz w:val="20"/>
        </w:rPr>
        <w:t>: output frequency of model files in days</w:t>
      </w:r>
    </w:p>
    <w:p w14:paraId="32FF8E97" w14:textId="77777777" w:rsidR="00104FA3" w:rsidRPr="00FF2124" w:rsidRDefault="00104FA3" w:rsidP="00104FA3">
      <w:pPr>
        <w:ind w:left="720"/>
        <w:rPr>
          <w:sz w:val="20"/>
        </w:rPr>
      </w:pPr>
      <w:r w:rsidRPr="00C648AC">
        <w:rPr>
          <w:b/>
          <w:bCs/>
          <w:sz w:val="20"/>
        </w:rPr>
        <w:t>ILINEAR</w:t>
      </w:r>
      <w:r w:rsidRPr="00FF2124">
        <w:rPr>
          <w:sz w:val="20"/>
        </w:rPr>
        <w:t>: This turns on linear interpolation rather than 3</w:t>
      </w:r>
      <w:r w:rsidRPr="00FF2124">
        <w:rPr>
          <w:sz w:val="20"/>
          <w:vertAlign w:val="superscript"/>
        </w:rPr>
        <w:t>rd</w:t>
      </w:r>
      <w:r w:rsidRPr="00FF2124">
        <w:rPr>
          <w:sz w:val="20"/>
        </w:rPr>
        <w:t xml:space="preserve"> order Newton interpolating polynomial for computing the velocity field for the particles. When ILINEAR=1, linear interpolation is used.</w:t>
      </w:r>
    </w:p>
    <w:p w14:paraId="110DFC8B" w14:textId="77777777" w:rsidR="00104FA3" w:rsidRPr="00FF2124" w:rsidRDefault="00104FA3" w:rsidP="00104FA3">
      <w:pPr>
        <w:ind w:left="720"/>
        <w:rPr>
          <w:sz w:val="20"/>
        </w:rPr>
      </w:pPr>
      <w:r w:rsidRPr="00C648AC">
        <w:rPr>
          <w:b/>
          <w:bCs/>
          <w:sz w:val="20"/>
        </w:rPr>
        <w:t>HTSTBOTTOM</w:t>
      </w:r>
      <w:r w:rsidRPr="00FF2124">
        <w:rPr>
          <w:sz w:val="20"/>
        </w:rPr>
        <w:t>: If =0, particles are reflected off the bottom when in contact with the bottom. If =1, particles are lost from the system by contact to the bottom.</w:t>
      </w:r>
    </w:p>
    <w:p w14:paraId="609E111F" w14:textId="77777777" w:rsidR="00104FA3" w:rsidRPr="00FF2124" w:rsidRDefault="00104FA3" w:rsidP="00104FA3">
      <w:pPr>
        <w:ind w:left="720"/>
        <w:rPr>
          <w:sz w:val="20"/>
        </w:rPr>
      </w:pPr>
      <w:r w:rsidRPr="00C648AC">
        <w:rPr>
          <w:b/>
          <w:bCs/>
          <w:sz w:val="20"/>
        </w:rPr>
        <w:t>HTSTSIDE</w:t>
      </w:r>
      <w:r w:rsidRPr="00FF2124">
        <w:rPr>
          <w:sz w:val="20"/>
        </w:rPr>
        <w:t>: If =0, particles are reflected off the side when in contact with the side. If =1, particles are lost from the system by contact to the side.</w:t>
      </w:r>
    </w:p>
    <w:p w14:paraId="2B03CE0B" w14:textId="77777777" w:rsidR="00104FA3" w:rsidRPr="00FF2124" w:rsidRDefault="00104FA3" w:rsidP="00104FA3">
      <w:pPr>
        <w:ind w:firstLine="720"/>
        <w:rPr>
          <w:sz w:val="20"/>
        </w:rPr>
      </w:pPr>
      <w:r w:rsidRPr="00C648AC">
        <w:rPr>
          <w:b/>
          <w:bCs/>
          <w:sz w:val="20"/>
        </w:rPr>
        <w:t>IDEBUG</w:t>
      </w:r>
      <w:r w:rsidRPr="00FF2124">
        <w:rPr>
          <w:sz w:val="20"/>
        </w:rPr>
        <w:t>: If you want extensive debug information, set IDEBUG=1, it is OFF when =0.</w:t>
      </w:r>
    </w:p>
    <w:p w14:paraId="4C045888" w14:textId="77777777" w:rsidR="00104FA3" w:rsidRPr="00FF2124" w:rsidRDefault="00104FA3" w:rsidP="00104FA3">
      <w:pPr>
        <w:pStyle w:val="ListParagraph"/>
        <w:rPr>
          <w:sz w:val="20"/>
          <w:szCs w:val="20"/>
        </w:rPr>
      </w:pPr>
    </w:p>
    <w:p w14:paraId="5DC53FC2" w14:textId="77777777" w:rsidR="00104FA3" w:rsidRPr="00FF2124" w:rsidRDefault="00104FA3" w:rsidP="00104FA3">
      <w:pPr>
        <w:pStyle w:val="ListParagraph"/>
        <w:numPr>
          <w:ilvl w:val="0"/>
          <w:numId w:val="38"/>
        </w:numPr>
        <w:spacing w:after="160" w:line="259" w:lineRule="auto"/>
        <w:rPr>
          <w:sz w:val="20"/>
          <w:szCs w:val="20"/>
        </w:rPr>
      </w:pPr>
      <w:r w:rsidRPr="00FF2124">
        <w:rPr>
          <w:sz w:val="20"/>
          <w:szCs w:val="20"/>
        </w:rPr>
        <w:t xml:space="preserve">The next section defines the segments where the particles are deposited. The first line are text headers ignored by the model. For the number of segments defined above in </w:t>
      </w:r>
      <w:r w:rsidRPr="00283C28">
        <w:rPr>
          <w:b/>
          <w:bCs/>
          <w:sz w:val="20"/>
          <w:szCs w:val="20"/>
        </w:rPr>
        <w:t>NSEG</w:t>
      </w:r>
      <w:r w:rsidRPr="00FF2124">
        <w:rPr>
          <w:sz w:val="20"/>
          <w:szCs w:val="20"/>
        </w:rPr>
        <w:t xml:space="preserve">, there will be separate lines for each segment number where the particles will be deposited.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158" w:author="Honnalore Steissberg" w:date="2021-08-23T18:0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65"/>
        <w:gridCol w:w="809"/>
        <w:gridCol w:w="566"/>
        <w:gridCol w:w="891"/>
        <w:gridCol w:w="856"/>
        <w:gridCol w:w="848"/>
        <w:gridCol w:w="1073"/>
        <w:gridCol w:w="662"/>
        <w:tblGridChange w:id="4159">
          <w:tblGrid>
            <w:gridCol w:w="565"/>
            <w:gridCol w:w="809"/>
            <w:gridCol w:w="566"/>
            <w:gridCol w:w="891"/>
            <w:gridCol w:w="856"/>
            <w:gridCol w:w="848"/>
            <w:gridCol w:w="1073"/>
            <w:gridCol w:w="662"/>
          </w:tblGrid>
        </w:tblGridChange>
      </w:tblGrid>
      <w:tr w:rsidR="00104FA3" w:rsidRPr="00E53418" w14:paraId="649368BC" w14:textId="77777777" w:rsidTr="00D36BBC">
        <w:trPr>
          <w:trHeight w:val="288"/>
          <w:jc w:val="center"/>
          <w:trPrChange w:id="4160" w:author="Honnalore Steissberg" w:date="2021-08-23T18:03:00Z">
            <w:trPr>
              <w:trHeight w:val="288"/>
            </w:trPr>
          </w:trPrChange>
        </w:trPr>
        <w:tc>
          <w:tcPr>
            <w:tcW w:w="0" w:type="auto"/>
            <w:shd w:val="clear" w:color="auto" w:fill="auto"/>
            <w:noWrap/>
            <w:vAlign w:val="bottom"/>
            <w:hideMark/>
            <w:tcPrChange w:id="4161" w:author="Honnalore Steissberg" w:date="2021-08-23T18:03:00Z">
              <w:tcPr>
                <w:tcW w:w="0" w:type="auto"/>
                <w:shd w:val="clear" w:color="auto" w:fill="auto"/>
                <w:noWrap/>
                <w:vAlign w:val="bottom"/>
                <w:hideMark/>
              </w:tcPr>
            </w:tcPrChange>
          </w:tcPr>
          <w:p w14:paraId="732BD3F5" w14:textId="77777777" w:rsidR="00104FA3" w:rsidRPr="00E53418" w:rsidRDefault="00104FA3" w:rsidP="0045259D">
            <w:pPr>
              <w:rPr>
                <w:rFonts w:cstheme="minorHAnsi"/>
                <w:color w:val="000000"/>
                <w:sz w:val="16"/>
                <w:szCs w:val="16"/>
              </w:rPr>
            </w:pPr>
            <w:r w:rsidRPr="00E53418">
              <w:rPr>
                <w:rFonts w:cstheme="minorHAnsi"/>
                <w:color w:val="000000"/>
                <w:sz w:val="16"/>
                <w:szCs w:val="16"/>
              </w:rPr>
              <w:t>Part#</w:t>
            </w:r>
          </w:p>
        </w:tc>
        <w:tc>
          <w:tcPr>
            <w:tcW w:w="0" w:type="auto"/>
            <w:shd w:val="clear" w:color="auto" w:fill="auto"/>
            <w:noWrap/>
            <w:vAlign w:val="bottom"/>
            <w:hideMark/>
            <w:tcPrChange w:id="4162" w:author="Honnalore Steissberg" w:date="2021-08-23T18:03:00Z">
              <w:tcPr>
                <w:tcW w:w="0" w:type="auto"/>
                <w:shd w:val="clear" w:color="auto" w:fill="auto"/>
                <w:noWrap/>
                <w:vAlign w:val="bottom"/>
                <w:hideMark/>
              </w:tcPr>
            </w:tcPrChange>
          </w:tcPr>
          <w:p w14:paraId="736F6014" w14:textId="77777777" w:rsidR="00104FA3" w:rsidRPr="00E53418" w:rsidRDefault="00104FA3" w:rsidP="0045259D">
            <w:pPr>
              <w:rPr>
                <w:rFonts w:cstheme="minorHAnsi"/>
                <w:color w:val="000000"/>
                <w:sz w:val="16"/>
                <w:szCs w:val="16"/>
              </w:rPr>
            </w:pPr>
            <w:r w:rsidRPr="00E53418">
              <w:rPr>
                <w:rFonts w:cstheme="minorHAnsi"/>
                <w:color w:val="000000"/>
                <w:sz w:val="16"/>
                <w:szCs w:val="16"/>
              </w:rPr>
              <w:t>PARTSEG</w:t>
            </w:r>
          </w:p>
        </w:tc>
        <w:tc>
          <w:tcPr>
            <w:tcW w:w="0" w:type="auto"/>
            <w:shd w:val="clear" w:color="auto" w:fill="auto"/>
            <w:noWrap/>
            <w:vAlign w:val="bottom"/>
            <w:hideMark/>
            <w:tcPrChange w:id="4163" w:author="Honnalore Steissberg" w:date="2021-08-23T18:03:00Z">
              <w:tcPr>
                <w:tcW w:w="0" w:type="auto"/>
                <w:shd w:val="clear" w:color="auto" w:fill="auto"/>
                <w:noWrap/>
                <w:vAlign w:val="bottom"/>
                <w:hideMark/>
              </w:tcPr>
            </w:tcPrChange>
          </w:tcPr>
          <w:p w14:paraId="12C5C5B2" w14:textId="77777777" w:rsidR="00104FA3" w:rsidRPr="00E53418" w:rsidRDefault="00104FA3" w:rsidP="0045259D">
            <w:pPr>
              <w:rPr>
                <w:rFonts w:cstheme="minorHAnsi"/>
                <w:color w:val="000000"/>
                <w:sz w:val="16"/>
                <w:szCs w:val="16"/>
              </w:rPr>
            </w:pPr>
            <w:r w:rsidRPr="00E53418">
              <w:rPr>
                <w:rFonts w:cstheme="minorHAnsi"/>
                <w:color w:val="000000"/>
                <w:sz w:val="16"/>
                <w:szCs w:val="16"/>
              </w:rPr>
              <w:t>TOPK</w:t>
            </w:r>
          </w:p>
        </w:tc>
        <w:tc>
          <w:tcPr>
            <w:tcW w:w="0" w:type="auto"/>
            <w:shd w:val="clear" w:color="auto" w:fill="auto"/>
            <w:noWrap/>
            <w:vAlign w:val="bottom"/>
            <w:hideMark/>
            <w:tcPrChange w:id="4164" w:author="Honnalore Steissberg" w:date="2021-08-23T18:03:00Z">
              <w:tcPr>
                <w:tcW w:w="0" w:type="auto"/>
                <w:shd w:val="clear" w:color="auto" w:fill="auto"/>
                <w:noWrap/>
                <w:vAlign w:val="bottom"/>
                <w:hideMark/>
              </w:tcPr>
            </w:tcPrChange>
          </w:tcPr>
          <w:p w14:paraId="483DFCD4" w14:textId="77777777" w:rsidR="00104FA3" w:rsidRPr="00E53418" w:rsidRDefault="00104FA3" w:rsidP="0045259D">
            <w:pPr>
              <w:rPr>
                <w:rFonts w:cstheme="minorHAnsi"/>
                <w:color w:val="000000"/>
                <w:sz w:val="16"/>
                <w:szCs w:val="16"/>
              </w:rPr>
            </w:pPr>
            <w:r w:rsidRPr="00E53418">
              <w:rPr>
                <w:rFonts w:cstheme="minorHAnsi"/>
                <w:color w:val="000000"/>
                <w:sz w:val="16"/>
                <w:szCs w:val="16"/>
              </w:rPr>
              <w:t>BOTTOMK</w:t>
            </w:r>
          </w:p>
        </w:tc>
        <w:tc>
          <w:tcPr>
            <w:tcW w:w="0" w:type="auto"/>
            <w:shd w:val="clear" w:color="auto" w:fill="auto"/>
            <w:noWrap/>
            <w:vAlign w:val="bottom"/>
            <w:hideMark/>
            <w:tcPrChange w:id="4165" w:author="Honnalore Steissberg" w:date="2021-08-23T18:03:00Z">
              <w:tcPr>
                <w:tcW w:w="0" w:type="auto"/>
                <w:shd w:val="clear" w:color="auto" w:fill="auto"/>
                <w:noWrap/>
                <w:vAlign w:val="bottom"/>
                <w:hideMark/>
              </w:tcPr>
            </w:tcPrChange>
          </w:tcPr>
          <w:p w14:paraId="0D192F94" w14:textId="77777777" w:rsidR="00104FA3" w:rsidRPr="00E53418" w:rsidRDefault="00104FA3" w:rsidP="0045259D">
            <w:pPr>
              <w:rPr>
                <w:rFonts w:cstheme="minorHAnsi"/>
                <w:color w:val="000000"/>
                <w:sz w:val="16"/>
                <w:szCs w:val="16"/>
              </w:rPr>
            </w:pPr>
            <w:r w:rsidRPr="00E53418">
              <w:rPr>
                <w:rFonts w:cstheme="minorHAnsi"/>
                <w:color w:val="000000"/>
                <w:sz w:val="16"/>
                <w:szCs w:val="16"/>
              </w:rPr>
              <w:t>FXLOC(m)</w:t>
            </w:r>
          </w:p>
        </w:tc>
        <w:tc>
          <w:tcPr>
            <w:tcW w:w="0" w:type="auto"/>
            <w:shd w:val="clear" w:color="auto" w:fill="auto"/>
            <w:noWrap/>
            <w:vAlign w:val="bottom"/>
            <w:hideMark/>
            <w:tcPrChange w:id="4166" w:author="Honnalore Steissberg" w:date="2021-08-23T18:03:00Z">
              <w:tcPr>
                <w:tcW w:w="0" w:type="auto"/>
                <w:shd w:val="clear" w:color="auto" w:fill="auto"/>
                <w:noWrap/>
                <w:vAlign w:val="bottom"/>
                <w:hideMark/>
              </w:tcPr>
            </w:tcPrChange>
          </w:tcPr>
          <w:p w14:paraId="1A42FD16" w14:textId="77777777" w:rsidR="00104FA3" w:rsidRPr="00E53418" w:rsidRDefault="00104FA3" w:rsidP="0045259D">
            <w:pPr>
              <w:rPr>
                <w:rFonts w:cstheme="minorHAnsi"/>
                <w:color w:val="000000"/>
                <w:sz w:val="16"/>
                <w:szCs w:val="16"/>
              </w:rPr>
            </w:pPr>
            <w:r w:rsidRPr="00E53418">
              <w:rPr>
                <w:rFonts w:cstheme="minorHAnsi"/>
                <w:color w:val="000000"/>
                <w:sz w:val="16"/>
                <w:szCs w:val="16"/>
              </w:rPr>
              <w:t>FZLOC(m)</w:t>
            </w:r>
          </w:p>
        </w:tc>
        <w:tc>
          <w:tcPr>
            <w:tcW w:w="0" w:type="auto"/>
            <w:shd w:val="clear" w:color="auto" w:fill="auto"/>
            <w:noWrap/>
            <w:vAlign w:val="bottom"/>
            <w:hideMark/>
            <w:tcPrChange w:id="4167" w:author="Honnalore Steissberg" w:date="2021-08-23T18:03:00Z">
              <w:tcPr>
                <w:tcW w:w="0" w:type="auto"/>
                <w:shd w:val="clear" w:color="auto" w:fill="auto"/>
                <w:noWrap/>
                <w:vAlign w:val="bottom"/>
                <w:hideMark/>
              </w:tcPr>
            </w:tcPrChange>
          </w:tcPr>
          <w:p w14:paraId="16F3F0F0" w14:textId="77777777" w:rsidR="00104FA3" w:rsidRPr="00E53418" w:rsidRDefault="00104FA3" w:rsidP="0045259D">
            <w:pPr>
              <w:rPr>
                <w:rFonts w:cstheme="minorHAnsi"/>
                <w:color w:val="000000"/>
                <w:sz w:val="16"/>
                <w:szCs w:val="16"/>
              </w:rPr>
            </w:pPr>
            <w:r w:rsidRPr="00E53418">
              <w:rPr>
                <w:rFonts w:cstheme="minorHAnsi"/>
                <w:color w:val="000000"/>
                <w:sz w:val="16"/>
                <w:szCs w:val="16"/>
              </w:rPr>
              <w:t>SEDVEL(m/d)</w:t>
            </w:r>
          </w:p>
        </w:tc>
        <w:tc>
          <w:tcPr>
            <w:tcW w:w="0" w:type="auto"/>
            <w:shd w:val="clear" w:color="auto" w:fill="auto"/>
            <w:noWrap/>
            <w:vAlign w:val="bottom"/>
            <w:hideMark/>
            <w:tcPrChange w:id="4168" w:author="Honnalore Steissberg" w:date="2021-08-23T18:03:00Z">
              <w:tcPr>
                <w:tcW w:w="0" w:type="auto"/>
                <w:shd w:val="clear" w:color="auto" w:fill="auto"/>
                <w:noWrap/>
                <w:vAlign w:val="bottom"/>
                <w:hideMark/>
              </w:tcPr>
            </w:tcPrChange>
          </w:tcPr>
          <w:p w14:paraId="276EE6A7" w14:textId="77777777" w:rsidR="00104FA3" w:rsidRPr="00E53418" w:rsidRDefault="00104FA3" w:rsidP="0045259D">
            <w:pPr>
              <w:rPr>
                <w:rFonts w:cstheme="minorHAnsi"/>
                <w:color w:val="000000"/>
                <w:sz w:val="16"/>
                <w:szCs w:val="16"/>
              </w:rPr>
            </w:pPr>
            <w:r w:rsidRPr="00E53418">
              <w:rPr>
                <w:rFonts w:cstheme="minorHAnsi"/>
                <w:color w:val="000000"/>
                <w:sz w:val="16"/>
                <w:szCs w:val="16"/>
              </w:rPr>
              <w:t>DATE</w:t>
            </w:r>
          </w:p>
        </w:tc>
      </w:tr>
      <w:tr w:rsidR="00104FA3" w:rsidRPr="00E53418" w14:paraId="66183C73" w14:textId="77777777" w:rsidTr="00D36BBC">
        <w:trPr>
          <w:trHeight w:val="288"/>
          <w:jc w:val="center"/>
          <w:trPrChange w:id="4169" w:author="Honnalore Steissberg" w:date="2021-08-23T18:03:00Z">
            <w:trPr>
              <w:trHeight w:val="288"/>
            </w:trPr>
          </w:trPrChange>
        </w:trPr>
        <w:tc>
          <w:tcPr>
            <w:tcW w:w="0" w:type="auto"/>
            <w:shd w:val="clear" w:color="auto" w:fill="auto"/>
            <w:noWrap/>
            <w:vAlign w:val="bottom"/>
            <w:hideMark/>
            <w:tcPrChange w:id="4170" w:author="Honnalore Steissberg" w:date="2021-08-23T18:03:00Z">
              <w:tcPr>
                <w:tcW w:w="0" w:type="auto"/>
                <w:shd w:val="clear" w:color="auto" w:fill="auto"/>
                <w:noWrap/>
                <w:vAlign w:val="bottom"/>
                <w:hideMark/>
              </w:tcPr>
            </w:tcPrChange>
          </w:tcPr>
          <w:p w14:paraId="0625ECD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w:t>
            </w:r>
          </w:p>
        </w:tc>
        <w:tc>
          <w:tcPr>
            <w:tcW w:w="0" w:type="auto"/>
            <w:shd w:val="clear" w:color="auto" w:fill="auto"/>
            <w:noWrap/>
            <w:vAlign w:val="bottom"/>
            <w:hideMark/>
            <w:tcPrChange w:id="4171" w:author="Honnalore Steissberg" w:date="2021-08-23T18:03:00Z">
              <w:tcPr>
                <w:tcW w:w="0" w:type="auto"/>
                <w:shd w:val="clear" w:color="auto" w:fill="auto"/>
                <w:noWrap/>
                <w:vAlign w:val="bottom"/>
                <w:hideMark/>
              </w:tcPr>
            </w:tcPrChange>
          </w:tcPr>
          <w:p w14:paraId="77FC715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172" w:author="Honnalore Steissberg" w:date="2021-08-23T18:03:00Z">
              <w:tcPr>
                <w:tcW w:w="0" w:type="auto"/>
                <w:shd w:val="clear" w:color="auto" w:fill="auto"/>
                <w:noWrap/>
                <w:vAlign w:val="bottom"/>
                <w:hideMark/>
              </w:tcPr>
            </w:tcPrChange>
          </w:tcPr>
          <w:p w14:paraId="2A95D48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73" w:author="Honnalore Steissberg" w:date="2021-08-23T18:03:00Z">
              <w:tcPr>
                <w:tcW w:w="0" w:type="auto"/>
                <w:shd w:val="clear" w:color="auto" w:fill="auto"/>
                <w:noWrap/>
                <w:vAlign w:val="bottom"/>
                <w:hideMark/>
              </w:tcPr>
            </w:tcPrChange>
          </w:tcPr>
          <w:p w14:paraId="51070D7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74" w:author="Honnalore Steissberg" w:date="2021-08-23T18:03:00Z">
              <w:tcPr>
                <w:tcW w:w="0" w:type="auto"/>
                <w:shd w:val="clear" w:color="auto" w:fill="auto"/>
                <w:noWrap/>
                <w:vAlign w:val="bottom"/>
                <w:hideMark/>
              </w:tcPr>
            </w:tcPrChange>
          </w:tcPr>
          <w:p w14:paraId="169D7B6F"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75" w:author="Honnalore Steissberg" w:date="2021-08-23T18:03:00Z">
              <w:tcPr>
                <w:tcW w:w="0" w:type="auto"/>
                <w:shd w:val="clear" w:color="auto" w:fill="auto"/>
                <w:noWrap/>
                <w:vAlign w:val="bottom"/>
                <w:hideMark/>
              </w:tcPr>
            </w:tcPrChange>
          </w:tcPr>
          <w:p w14:paraId="329510F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76" w:author="Honnalore Steissberg" w:date="2021-08-23T18:03:00Z">
              <w:tcPr>
                <w:tcW w:w="0" w:type="auto"/>
                <w:shd w:val="clear" w:color="auto" w:fill="auto"/>
                <w:noWrap/>
                <w:vAlign w:val="bottom"/>
                <w:hideMark/>
              </w:tcPr>
            </w:tcPrChange>
          </w:tcPr>
          <w:p w14:paraId="1BB7A932"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77" w:author="Honnalore Steissberg" w:date="2021-08-23T18:03:00Z">
              <w:tcPr>
                <w:tcW w:w="0" w:type="auto"/>
                <w:shd w:val="clear" w:color="auto" w:fill="auto"/>
                <w:noWrap/>
                <w:vAlign w:val="bottom"/>
                <w:hideMark/>
              </w:tcPr>
            </w:tcPrChange>
          </w:tcPr>
          <w:p w14:paraId="6FE2AD1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4384.5</w:t>
            </w:r>
          </w:p>
        </w:tc>
      </w:tr>
      <w:tr w:rsidR="00104FA3" w:rsidRPr="00E53418" w14:paraId="0063AD53" w14:textId="77777777" w:rsidTr="00D36BBC">
        <w:trPr>
          <w:trHeight w:val="288"/>
          <w:jc w:val="center"/>
          <w:trPrChange w:id="4178" w:author="Honnalore Steissberg" w:date="2021-08-23T18:03:00Z">
            <w:trPr>
              <w:trHeight w:val="288"/>
            </w:trPr>
          </w:trPrChange>
        </w:trPr>
        <w:tc>
          <w:tcPr>
            <w:tcW w:w="0" w:type="auto"/>
            <w:shd w:val="clear" w:color="auto" w:fill="auto"/>
            <w:noWrap/>
            <w:vAlign w:val="bottom"/>
            <w:hideMark/>
            <w:tcPrChange w:id="4179" w:author="Honnalore Steissberg" w:date="2021-08-23T18:03:00Z">
              <w:tcPr>
                <w:tcW w:w="0" w:type="auto"/>
                <w:shd w:val="clear" w:color="auto" w:fill="auto"/>
                <w:noWrap/>
                <w:vAlign w:val="bottom"/>
                <w:hideMark/>
              </w:tcPr>
            </w:tcPrChange>
          </w:tcPr>
          <w:p w14:paraId="4AD3FEFD"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2</w:t>
            </w:r>
          </w:p>
        </w:tc>
        <w:tc>
          <w:tcPr>
            <w:tcW w:w="0" w:type="auto"/>
            <w:shd w:val="clear" w:color="auto" w:fill="auto"/>
            <w:noWrap/>
            <w:vAlign w:val="bottom"/>
            <w:hideMark/>
            <w:tcPrChange w:id="4180" w:author="Honnalore Steissberg" w:date="2021-08-23T18:03:00Z">
              <w:tcPr>
                <w:tcW w:w="0" w:type="auto"/>
                <w:shd w:val="clear" w:color="auto" w:fill="auto"/>
                <w:noWrap/>
                <w:vAlign w:val="bottom"/>
                <w:hideMark/>
              </w:tcPr>
            </w:tcPrChange>
          </w:tcPr>
          <w:p w14:paraId="41EA0960"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62</w:t>
            </w:r>
          </w:p>
        </w:tc>
        <w:tc>
          <w:tcPr>
            <w:tcW w:w="0" w:type="auto"/>
            <w:shd w:val="clear" w:color="auto" w:fill="auto"/>
            <w:noWrap/>
            <w:vAlign w:val="bottom"/>
            <w:hideMark/>
            <w:tcPrChange w:id="4181" w:author="Honnalore Steissberg" w:date="2021-08-23T18:03:00Z">
              <w:tcPr>
                <w:tcW w:w="0" w:type="auto"/>
                <w:shd w:val="clear" w:color="auto" w:fill="auto"/>
                <w:noWrap/>
                <w:vAlign w:val="bottom"/>
                <w:hideMark/>
              </w:tcPr>
            </w:tcPrChange>
          </w:tcPr>
          <w:p w14:paraId="4A767D1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82" w:author="Honnalore Steissberg" w:date="2021-08-23T18:03:00Z">
              <w:tcPr>
                <w:tcW w:w="0" w:type="auto"/>
                <w:shd w:val="clear" w:color="auto" w:fill="auto"/>
                <w:noWrap/>
                <w:vAlign w:val="bottom"/>
                <w:hideMark/>
              </w:tcPr>
            </w:tcPrChange>
          </w:tcPr>
          <w:p w14:paraId="3EA8E32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83" w:author="Honnalore Steissberg" w:date="2021-08-23T18:03:00Z">
              <w:tcPr>
                <w:tcW w:w="0" w:type="auto"/>
                <w:shd w:val="clear" w:color="auto" w:fill="auto"/>
                <w:noWrap/>
                <w:vAlign w:val="bottom"/>
                <w:hideMark/>
              </w:tcPr>
            </w:tcPrChange>
          </w:tcPr>
          <w:p w14:paraId="701FDB55"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84" w:author="Honnalore Steissberg" w:date="2021-08-23T18:03:00Z">
              <w:tcPr>
                <w:tcW w:w="0" w:type="auto"/>
                <w:shd w:val="clear" w:color="auto" w:fill="auto"/>
                <w:noWrap/>
                <w:vAlign w:val="bottom"/>
                <w:hideMark/>
              </w:tcPr>
            </w:tcPrChange>
          </w:tcPr>
          <w:p w14:paraId="112E4F9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85" w:author="Honnalore Steissberg" w:date="2021-08-23T18:03:00Z">
              <w:tcPr>
                <w:tcW w:w="0" w:type="auto"/>
                <w:shd w:val="clear" w:color="auto" w:fill="auto"/>
                <w:noWrap/>
                <w:vAlign w:val="bottom"/>
                <w:hideMark/>
              </w:tcPr>
            </w:tcPrChange>
          </w:tcPr>
          <w:p w14:paraId="38B0AD60"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86" w:author="Honnalore Steissberg" w:date="2021-08-23T18:03:00Z">
              <w:tcPr>
                <w:tcW w:w="0" w:type="auto"/>
                <w:shd w:val="clear" w:color="auto" w:fill="auto"/>
                <w:noWrap/>
                <w:vAlign w:val="bottom"/>
                <w:hideMark/>
              </w:tcPr>
            </w:tcPrChange>
          </w:tcPr>
          <w:p w14:paraId="6CF7FAF6"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4384.5</w:t>
            </w:r>
          </w:p>
        </w:tc>
      </w:tr>
      <w:tr w:rsidR="00104FA3" w:rsidRPr="00E53418" w14:paraId="5AF5682F" w14:textId="77777777" w:rsidTr="00D36BBC">
        <w:trPr>
          <w:trHeight w:val="288"/>
          <w:jc w:val="center"/>
          <w:trPrChange w:id="4187" w:author="Honnalore Steissberg" w:date="2021-08-23T18:03:00Z">
            <w:trPr>
              <w:trHeight w:val="288"/>
            </w:trPr>
          </w:trPrChange>
        </w:trPr>
        <w:tc>
          <w:tcPr>
            <w:tcW w:w="0" w:type="auto"/>
            <w:shd w:val="clear" w:color="auto" w:fill="auto"/>
            <w:noWrap/>
            <w:vAlign w:val="bottom"/>
            <w:hideMark/>
            <w:tcPrChange w:id="4188" w:author="Honnalore Steissberg" w:date="2021-08-23T18:03:00Z">
              <w:tcPr>
                <w:tcW w:w="0" w:type="auto"/>
                <w:shd w:val="clear" w:color="auto" w:fill="auto"/>
                <w:noWrap/>
                <w:vAlign w:val="bottom"/>
                <w:hideMark/>
              </w:tcPr>
            </w:tcPrChange>
          </w:tcPr>
          <w:p w14:paraId="0AFD09A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3</w:t>
            </w:r>
          </w:p>
        </w:tc>
        <w:tc>
          <w:tcPr>
            <w:tcW w:w="0" w:type="auto"/>
            <w:shd w:val="clear" w:color="auto" w:fill="auto"/>
            <w:noWrap/>
            <w:vAlign w:val="bottom"/>
            <w:hideMark/>
            <w:tcPrChange w:id="4189" w:author="Honnalore Steissberg" w:date="2021-08-23T18:03:00Z">
              <w:tcPr>
                <w:tcW w:w="0" w:type="auto"/>
                <w:shd w:val="clear" w:color="auto" w:fill="auto"/>
                <w:noWrap/>
                <w:vAlign w:val="bottom"/>
                <w:hideMark/>
              </w:tcPr>
            </w:tcPrChange>
          </w:tcPr>
          <w:p w14:paraId="2868A7A9"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63</w:t>
            </w:r>
          </w:p>
        </w:tc>
        <w:tc>
          <w:tcPr>
            <w:tcW w:w="0" w:type="auto"/>
            <w:shd w:val="clear" w:color="auto" w:fill="auto"/>
            <w:noWrap/>
            <w:vAlign w:val="bottom"/>
            <w:hideMark/>
            <w:tcPrChange w:id="4190" w:author="Honnalore Steissberg" w:date="2021-08-23T18:03:00Z">
              <w:tcPr>
                <w:tcW w:w="0" w:type="auto"/>
                <w:shd w:val="clear" w:color="auto" w:fill="auto"/>
                <w:noWrap/>
                <w:vAlign w:val="bottom"/>
                <w:hideMark/>
              </w:tcPr>
            </w:tcPrChange>
          </w:tcPr>
          <w:p w14:paraId="51F4CBA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91" w:author="Honnalore Steissberg" w:date="2021-08-23T18:03:00Z">
              <w:tcPr>
                <w:tcW w:w="0" w:type="auto"/>
                <w:shd w:val="clear" w:color="auto" w:fill="auto"/>
                <w:noWrap/>
                <w:vAlign w:val="bottom"/>
                <w:hideMark/>
              </w:tcPr>
            </w:tcPrChange>
          </w:tcPr>
          <w:p w14:paraId="37350139"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92" w:author="Honnalore Steissberg" w:date="2021-08-23T18:03:00Z">
              <w:tcPr>
                <w:tcW w:w="0" w:type="auto"/>
                <w:shd w:val="clear" w:color="auto" w:fill="auto"/>
                <w:noWrap/>
                <w:vAlign w:val="bottom"/>
                <w:hideMark/>
              </w:tcPr>
            </w:tcPrChange>
          </w:tcPr>
          <w:p w14:paraId="077CB12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93" w:author="Honnalore Steissberg" w:date="2021-08-23T18:03:00Z">
              <w:tcPr>
                <w:tcW w:w="0" w:type="auto"/>
                <w:shd w:val="clear" w:color="auto" w:fill="auto"/>
                <w:noWrap/>
                <w:vAlign w:val="bottom"/>
                <w:hideMark/>
              </w:tcPr>
            </w:tcPrChange>
          </w:tcPr>
          <w:p w14:paraId="55A465D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94" w:author="Honnalore Steissberg" w:date="2021-08-23T18:03:00Z">
              <w:tcPr>
                <w:tcW w:w="0" w:type="auto"/>
                <w:shd w:val="clear" w:color="auto" w:fill="auto"/>
                <w:noWrap/>
                <w:vAlign w:val="bottom"/>
                <w:hideMark/>
              </w:tcPr>
            </w:tcPrChange>
          </w:tcPr>
          <w:p w14:paraId="1EE449B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95" w:author="Honnalore Steissberg" w:date="2021-08-23T18:03:00Z">
              <w:tcPr>
                <w:tcW w:w="0" w:type="auto"/>
                <w:shd w:val="clear" w:color="auto" w:fill="auto"/>
                <w:noWrap/>
                <w:vAlign w:val="bottom"/>
                <w:hideMark/>
              </w:tcPr>
            </w:tcPrChange>
          </w:tcPr>
          <w:p w14:paraId="36EDC6E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4384.5</w:t>
            </w:r>
          </w:p>
        </w:tc>
      </w:tr>
      <w:tr w:rsidR="00104FA3" w:rsidRPr="00E53418" w14:paraId="32FB0818" w14:textId="77777777" w:rsidTr="00D36BBC">
        <w:trPr>
          <w:trHeight w:val="288"/>
          <w:jc w:val="center"/>
          <w:trPrChange w:id="4196" w:author="Honnalore Steissberg" w:date="2021-08-23T18:03:00Z">
            <w:trPr>
              <w:trHeight w:val="288"/>
            </w:trPr>
          </w:trPrChange>
        </w:trPr>
        <w:tc>
          <w:tcPr>
            <w:tcW w:w="0" w:type="auto"/>
            <w:shd w:val="clear" w:color="auto" w:fill="auto"/>
            <w:noWrap/>
            <w:vAlign w:val="bottom"/>
            <w:hideMark/>
            <w:tcPrChange w:id="4197" w:author="Honnalore Steissberg" w:date="2021-08-23T18:03:00Z">
              <w:tcPr>
                <w:tcW w:w="0" w:type="auto"/>
                <w:shd w:val="clear" w:color="auto" w:fill="auto"/>
                <w:noWrap/>
                <w:vAlign w:val="bottom"/>
                <w:hideMark/>
              </w:tcPr>
            </w:tcPrChange>
          </w:tcPr>
          <w:p w14:paraId="13AAB71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w:t>
            </w:r>
          </w:p>
        </w:tc>
        <w:tc>
          <w:tcPr>
            <w:tcW w:w="0" w:type="auto"/>
            <w:shd w:val="clear" w:color="auto" w:fill="auto"/>
            <w:noWrap/>
            <w:vAlign w:val="bottom"/>
            <w:hideMark/>
            <w:tcPrChange w:id="4198" w:author="Honnalore Steissberg" w:date="2021-08-23T18:03:00Z">
              <w:tcPr>
                <w:tcW w:w="0" w:type="auto"/>
                <w:shd w:val="clear" w:color="auto" w:fill="auto"/>
                <w:noWrap/>
                <w:vAlign w:val="bottom"/>
                <w:hideMark/>
              </w:tcPr>
            </w:tcPrChange>
          </w:tcPr>
          <w:p w14:paraId="173F4D18"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199" w:author="Honnalore Steissberg" w:date="2021-08-23T18:03:00Z">
              <w:tcPr>
                <w:tcW w:w="0" w:type="auto"/>
                <w:shd w:val="clear" w:color="auto" w:fill="auto"/>
                <w:noWrap/>
                <w:vAlign w:val="bottom"/>
                <w:hideMark/>
              </w:tcPr>
            </w:tcPrChange>
          </w:tcPr>
          <w:p w14:paraId="727D53B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200" w:author="Honnalore Steissberg" w:date="2021-08-23T18:03:00Z">
              <w:tcPr>
                <w:tcW w:w="0" w:type="auto"/>
                <w:shd w:val="clear" w:color="auto" w:fill="auto"/>
                <w:noWrap/>
                <w:vAlign w:val="bottom"/>
                <w:hideMark/>
              </w:tcPr>
            </w:tcPrChange>
          </w:tcPr>
          <w:p w14:paraId="4D0207BF"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201" w:author="Honnalore Steissberg" w:date="2021-08-23T18:03:00Z">
              <w:tcPr>
                <w:tcW w:w="0" w:type="auto"/>
                <w:shd w:val="clear" w:color="auto" w:fill="auto"/>
                <w:noWrap/>
                <w:vAlign w:val="bottom"/>
                <w:hideMark/>
              </w:tcPr>
            </w:tcPrChange>
          </w:tcPr>
          <w:p w14:paraId="61F009E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02" w:author="Honnalore Steissberg" w:date="2021-08-23T18:03:00Z">
              <w:tcPr>
                <w:tcW w:w="0" w:type="auto"/>
                <w:shd w:val="clear" w:color="auto" w:fill="auto"/>
                <w:noWrap/>
                <w:vAlign w:val="bottom"/>
                <w:hideMark/>
              </w:tcPr>
            </w:tcPrChange>
          </w:tcPr>
          <w:p w14:paraId="50B96CE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03" w:author="Honnalore Steissberg" w:date="2021-08-23T18:03:00Z">
              <w:tcPr>
                <w:tcW w:w="0" w:type="auto"/>
                <w:shd w:val="clear" w:color="auto" w:fill="auto"/>
                <w:noWrap/>
                <w:vAlign w:val="bottom"/>
                <w:hideMark/>
              </w:tcPr>
            </w:tcPrChange>
          </w:tcPr>
          <w:p w14:paraId="7494201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04" w:author="Honnalore Steissberg" w:date="2021-08-23T18:03:00Z">
              <w:tcPr>
                <w:tcW w:w="0" w:type="auto"/>
                <w:shd w:val="clear" w:color="auto" w:fill="auto"/>
                <w:noWrap/>
                <w:vAlign w:val="bottom"/>
                <w:hideMark/>
              </w:tcPr>
            </w:tcPrChange>
          </w:tcPr>
          <w:p w14:paraId="71A0702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4394.5</w:t>
            </w:r>
          </w:p>
        </w:tc>
      </w:tr>
      <w:tr w:rsidR="00104FA3" w:rsidRPr="00E53418" w14:paraId="5D3F9EBD" w14:textId="77777777" w:rsidTr="00D36BBC">
        <w:trPr>
          <w:trHeight w:val="288"/>
          <w:jc w:val="center"/>
          <w:trPrChange w:id="4205" w:author="Honnalore Steissberg" w:date="2021-08-23T18:03:00Z">
            <w:trPr>
              <w:trHeight w:val="288"/>
            </w:trPr>
          </w:trPrChange>
        </w:trPr>
        <w:tc>
          <w:tcPr>
            <w:tcW w:w="0" w:type="auto"/>
            <w:shd w:val="clear" w:color="auto" w:fill="auto"/>
            <w:noWrap/>
            <w:vAlign w:val="bottom"/>
            <w:hideMark/>
            <w:tcPrChange w:id="4206" w:author="Honnalore Steissberg" w:date="2021-08-23T18:03:00Z">
              <w:tcPr>
                <w:tcW w:w="0" w:type="auto"/>
                <w:shd w:val="clear" w:color="auto" w:fill="auto"/>
                <w:noWrap/>
                <w:vAlign w:val="bottom"/>
                <w:hideMark/>
              </w:tcPr>
            </w:tcPrChange>
          </w:tcPr>
          <w:p w14:paraId="637253A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5</w:t>
            </w:r>
          </w:p>
        </w:tc>
        <w:tc>
          <w:tcPr>
            <w:tcW w:w="0" w:type="auto"/>
            <w:shd w:val="clear" w:color="auto" w:fill="auto"/>
            <w:noWrap/>
            <w:vAlign w:val="bottom"/>
            <w:hideMark/>
            <w:tcPrChange w:id="4207" w:author="Honnalore Steissberg" w:date="2021-08-23T18:03:00Z">
              <w:tcPr>
                <w:tcW w:w="0" w:type="auto"/>
                <w:shd w:val="clear" w:color="auto" w:fill="auto"/>
                <w:noWrap/>
                <w:vAlign w:val="bottom"/>
                <w:hideMark/>
              </w:tcPr>
            </w:tcPrChange>
          </w:tcPr>
          <w:p w14:paraId="34007D85"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208" w:author="Honnalore Steissberg" w:date="2021-08-23T18:03:00Z">
              <w:tcPr>
                <w:tcW w:w="0" w:type="auto"/>
                <w:shd w:val="clear" w:color="auto" w:fill="auto"/>
                <w:noWrap/>
                <w:vAlign w:val="bottom"/>
                <w:hideMark/>
              </w:tcPr>
            </w:tcPrChange>
          </w:tcPr>
          <w:p w14:paraId="11DC2C3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209" w:author="Honnalore Steissberg" w:date="2021-08-23T18:03:00Z">
              <w:tcPr>
                <w:tcW w:w="0" w:type="auto"/>
                <w:shd w:val="clear" w:color="auto" w:fill="auto"/>
                <w:noWrap/>
                <w:vAlign w:val="bottom"/>
                <w:hideMark/>
              </w:tcPr>
            </w:tcPrChange>
          </w:tcPr>
          <w:p w14:paraId="4698E5BD"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210" w:author="Honnalore Steissberg" w:date="2021-08-23T18:03:00Z">
              <w:tcPr>
                <w:tcW w:w="0" w:type="auto"/>
                <w:shd w:val="clear" w:color="auto" w:fill="auto"/>
                <w:noWrap/>
                <w:vAlign w:val="bottom"/>
                <w:hideMark/>
              </w:tcPr>
            </w:tcPrChange>
          </w:tcPr>
          <w:p w14:paraId="72B2607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11" w:author="Honnalore Steissberg" w:date="2021-08-23T18:03:00Z">
              <w:tcPr>
                <w:tcW w:w="0" w:type="auto"/>
                <w:shd w:val="clear" w:color="auto" w:fill="auto"/>
                <w:noWrap/>
                <w:vAlign w:val="bottom"/>
                <w:hideMark/>
              </w:tcPr>
            </w:tcPrChange>
          </w:tcPr>
          <w:p w14:paraId="402CC400"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12" w:author="Honnalore Steissberg" w:date="2021-08-23T18:03:00Z">
              <w:tcPr>
                <w:tcW w:w="0" w:type="auto"/>
                <w:shd w:val="clear" w:color="auto" w:fill="auto"/>
                <w:noWrap/>
                <w:vAlign w:val="bottom"/>
                <w:hideMark/>
              </w:tcPr>
            </w:tcPrChange>
          </w:tcPr>
          <w:p w14:paraId="1068022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13" w:author="Honnalore Steissberg" w:date="2021-08-23T18:03:00Z">
              <w:tcPr>
                <w:tcW w:w="0" w:type="auto"/>
                <w:shd w:val="clear" w:color="auto" w:fill="auto"/>
                <w:noWrap/>
                <w:vAlign w:val="bottom"/>
                <w:hideMark/>
              </w:tcPr>
            </w:tcPrChange>
          </w:tcPr>
          <w:p w14:paraId="012756F5"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4394.5</w:t>
            </w:r>
          </w:p>
        </w:tc>
      </w:tr>
      <w:tr w:rsidR="00104FA3" w:rsidRPr="00E53418" w14:paraId="25862FA2" w14:textId="77777777" w:rsidTr="00D36BBC">
        <w:trPr>
          <w:trHeight w:val="288"/>
          <w:jc w:val="center"/>
          <w:trPrChange w:id="4214" w:author="Honnalore Steissberg" w:date="2021-08-23T18:03:00Z">
            <w:trPr>
              <w:trHeight w:val="288"/>
            </w:trPr>
          </w:trPrChange>
        </w:trPr>
        <w:tc>
          <w:tcPr>
            <w:tcW w:w="0" w:type="auto"/>
            <w:shd w:val="clear" w:color="auto" w:fill="auto"/>
            <w:noWrap/>
            <w:vAlign w:val="bottom"/>
            <w:hideMark/>
            <w:tcPrChange w:id="4215" w:author="Honnalore Steissberg" w:date="2021-08-23T18:03:00Z">
              <w:tcPr>
                <w:tcW w:w="0" w:type="auto"/>
                <w:shd w:val="clear" w:color="auto" w:fill="auto"/>
                <w:noWrap/>
                <w:vAlign w:val="bottom"/>
                <w:hideMark/>
              </w:tcPr>
            </w:tcPrChange>
          </w:tcPr>
          <w:p w14:paraId="6CB9992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w:t>
            </w:r>
          </w:p>
        </w:tc>
        <w:tc>
          <w:tcPr>
            <w:tcW w:w="0" w:type="auto"/>
            <w:shd w:val="clear" w:color="auto" w:fill="auto"/>
            <w:noWrap/>
            <w:vAlign w:val="bottom"/>
            <w:hideMark/>
            <w:tcPrChange w:id="4216" w:author="Honnalore Steissberg" w:date="2021-08-23T18:03:00Z">
              <w:tcPr>
                <w:tcW w:w="0" w:type="auto"/>
                <w:shd w:val="clear" w:color="auto" w:fill="auto"/>
                <w:noWrap/>
                <w:vAlign w:val="bottom"/>
                <w:hideMark/>
              </w:tcPr>
            </w:tcPrChange>
          </w:tcPr>
          <w:p w14:paraId="2735EA2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217" w:author="Honnalore Steissberg" w:date="2021-08-23T18:03:00Z">
              <w:tcPr>
                <w:tcW w:w="0" w:type="auto"/>
                <w:shd w:val="clear" w:color="auto" w:fill="auto"/>
                <w:noWrap/>
                <w:vAlign w:val="bottom"/>
                <w:hideMark/>
              </w:tcPr>
            </w:tcPrChange>
          </w:tcPr>
          <w:p w14:paraId="5A63AFD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218" w:author="Honnalore Steissberg" w:date="2021-08-23T18:03:00Z">
              <w:tcPr>
                <w:tcW w:w="0" w:type="auto"/>
                <w:shd w:val="clear" w:color="auto" w:fill="auto"/>
                <w:noWrap/>
                <w:vAlign w:val="bottom"/>
                <w:hideMark/>
              </w:tcPr>
            </w:tcPrChange>
          </w:tcPr>
          <w:p w14:paraId="3D5E436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219" w:author="Honnalore Steissberg" w:date="2021-08-23T18:03:00Z">
              <w:tcPr>
                <w:tcW w:w="0" w:type="auto"/>
                <w:shd w:val="clear" w:color="auto" w:fill="auto"/>
                <w:noWrap/>
                <w:vAlign w:val="bottom"/>
                <w:hideMark/>
              </w:tcPr>
            </w:tcPrChange>
          </w:tcPr>
          <w:p w14:paraId="644D380F"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20" w:author="Honnalore Steissberg" w:date="2021-08-23T18:03:00Z">
              <w:tcPr>
                <w:tcW w:w="0" w:type="auto"/>
                <w:shd w:val="clear" w:color="auto" w:fill="auto"/>
                <w:noWrap/>
                <w:vAlign w:val="bottom"/>
                <w:hideMark/>
              </w:tcPr>
            </w:tcPrChange>
          </w:tcPr>
          <w:p w14:paraId="016C8FA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21" w:author="Honnalore Steissberg" w:date="2021-08-23T18:03:00Z">
              <w:tcPr>
                <w:tcW w:w="0" w:type="auto"/>
                <w:shd w:val="clear" w:color="auto" w:fill="auto"/>
                <w:noWrap/>
                <w:vAlign w:val="bottom"/>
                <w:hideMark/>
              </w:tcPr>
            </w:tcPrChange>
          </w:tcPr>
          <w:p w14:paraId="3CCF212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22" w:author="Honnalore Steissberg" w:date="2021-08-23T18:03:00Z">
              <w:tcPr>
                <w:tcW w:w="0" w:type="auto"/>
                <w:shd w:val="clear" w:color="auto" w:fill="auto"/>
                <w:noWrap/>
                <w:vAlign w:val="bottom"/>
                <w:hideMark/>
              </w:tcPr>
            </w:tcPrChange>
          </w:tcPr>
          <w:p w14:paraId="7138A7B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4394.5</w:t>
            </w:r>
          </w:p>
        </w:tc>
      </w:tr>
      <w:tr w:rsidR="00104FA3" w:rsidRPr="00E53418" w14:paraId="5899CC3E" w14:textId="77777777" w:rsidTr="00D36BBC">
        <w:trPr>
          <w:trHeight w:val="288"/>
          <w:jc w:val="center"/>
          <w:trPrChange w:id="4223" w:author="Honnalore Steissberg" w:date="2021-08-23T18:03:00Z">
            <w:trPr>
              <w:trHeight w:val="288"/>
            </w:trPr>
          </w:trPrChange>
        </w:trPr>
        <w:tc>
          <w:tcPr>
            <w:tcW w:w="0" w:type="auto"/>
            <w:shd w:val="clear" w:color="auto" w:fill="auto"/>
            <w:noWrap/>
            <w:vAlign w:val="bottom"/>
            <w:hideMark/>
            <w:tcPrChange w:id="4224" w:author="Honnalore Steissberg" w:date="2021-08-23T18:03:00Z">
              <w:tcPr>
                <w:tcW w:w="0" w:type="auto"/>
                <w:shd w:val="clear" w:color="auto" w:fill="auto"/>
                <w:noWrap/>
                <w:vAlign w:val="bottom"/>
                <w:hideMark/>
              </w:tcPr>
            </w:tcPrChange>
          </w:tcPr>
          <w:p w14:paraId="27DE16E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7</w:t>
            </w:r>
          </w:p>
        </w:tc>
        <w:tc>
          <w:tcPr>
            <w:tcW w:w="0" w:type="auto"/>
            <w:shd w:val="clear" w:color="auto" w:fill="auto"/>
            <w:noWrap/>
            <w:vAlign w:val="bottom"/>
            <w:hideMark/>
            <w:tcPrChange w:id="4225" w:author="Honnalore Steissberg" w:date="2021-08-23T18:03:00Z">
              <w:tcPr>
                <w:tcW w:w="0" w:type="auto"/>
                <w:shd w:val="clear" w:color="auto" w:fill="auto"/>
                <w:noWrap/>
                <w:vAlign w:val="bottom"/>
                <w:hideMark/>
              </w:tcPr>
            </w:tcPrChange>
          </w:tcPr>
          <w:p w14:paraId="0E2210A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226" w:author="Honnalore Steissberg" w:date="2021-08-23T18:03:00Z">
              <w:tcPr>
                <w:tcW w:w="0" w:type="auto"/>
                <w:shd w:val="clear" w:color="auto" w:fill="auto"/>
                <w:noWrap/>
                <w:vAlign w:val="bottom"/>
                <w:hideMark/>
              </w:tcPr>
            </w:tcPrChange>
          </w:tcPr>
          <w:p w14:paraId="4BE4F9D5"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227" w:author="Honnalore Steissberg" w:date="2021-08-23T18:03:00Z">
              <w:tcPr>
                <w:tcW w:w="0" w:type="auto"/>
                <w:shd w:val="clear" w:color="auto" w:fill="auto"/>
                <w:noWrap/>
                <w:vAlign w:val="bottom"/>
                <w:hideMark/>
              </w:tcPr>
            </w:tcPrChange>
          </w:tcPr>
          <w:p w14:paraId="2A513832"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228" w:author="Honnalore Steissberg" w:date="2021-08-23T18:03:00Z">
              <w:tcPr>
                <w:tcW w:w="0" w:type="auto"/>
                <w:shd w:val="clear" w:color="auto" w:fill="auto"/>
                <w:noWrap/>
                <w:vAlign w:val="bottom"/>
                <w:hideMark/>
              </w:tcPr>
            </w:tcPrChange>
          </w:tcPr>
          <w:p w14:paraId="08E5AB8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29" w:author="Honnalore Steissberg" w:date="2021-08-23T18:03:00Z">
              <w:tcPr>
                <w:tcW w:w="0" w:type="auto"/>
                <w:shd w:val="clear" w:color="auto" w:fill="auto"/>
                <w:noWrap/>
                <w:vAlign w:val="bottom"/>
                <w:hideMark/>
              </w:tcPr>
            </w:tcPrChange>
          </w:tcPr>
          <w:p w14:paraId="6DF16FC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30" w:author="Honnalore Steissberg" w:date="2021-08-23T18:03:00Z">
              <w:tcPr>
                <w:tcW w:w="0" w:type="auto"/>
                <w:shd w:val="clear" w:color="auto" w:fill="auto"/>
                <w:noWrap/>
                <w:vAlign w:val="bottom"/>
                <w:hideMark/>
              </w:tcPr>
            </w:tcPrChange>
          </w:tcPr>
          <w:p w14:paraId="625AA938"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31" w:author="Honnalore Steissberg" w:date="2021-08-23T18:03:00Z">
              <w:tcPr>
                <w:tcW w:w="0" w:type="auto"/>
                <w:shd w:val="clear" w:color="auto" w:fill="auto"/>
                <w:noWrap/>
                <w:vAlign w:val="bottom"/>
                <w:hideMark/>
              </w:tcPr>
            </w:tcPrChange>
          </w:tcPr>
          <w:p w14:paraId="4B1AA78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4400.5</w:t>
            </w:r>
          </w:p>
        </w:tc>
      </w:tr>
      <w:tr w:rsidR="00104FA3" w:rsidRPr="00E53418" w14:paraId="52000078" w14:textId="77777777" w:rsidTr="00D36BBC">
        <w:trPr>
          <w:trHeight w:val="288"/>
          <w:jc w:val="center"/>
          <w:trPrChange w:id="4232" w:author="Honnalore Steissberg" w:date="2021-08-23T18:03:00Z">
            <w:trPr>
              <w:trHeight w:val="288"/>
            </w:trPr>
          </w:trPrChange>
        </w:trPr>
        <w:tc>
          <w:tcPr>
            <w:tcW w:w="0" w:type="auto"/>
            <w:shd w:val="clear" w:color="auto" w:fill="auto"/>
            <w:noWrap/>
            <w:vAlign w:val="bottom"/>
            <w:hideMark/>
            <w:tcPrChange w:id="4233" w:author="Honnalore Steissberg" w:date="2021-08-23T18:03:00Z">
              <w:tcPr>
                <w:tcW w:w="0" w:type="auto"/>
                <w:shd w:val="clear" w:color="auto" w:fill="auto"/>
                <w:noWrap/>
                <w:vAlign w:val="bottom"/>
                <w:hideMark/>
              </w:tcPr>
            </w:tcPrChange>
          </w:tcPr>
          <w:p w14:paraId="1F3D5D70"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8</w:t>
            </w:r>
          </w:p>
        </w:tc>
        <w:tc>
          <w:tcPr>
            <w:tcW w:w="0" w:type="auto"/>
            <w:shd w:val="clear" w:color="auto" w:fill="auto"/>
            <w:noWrap/>
            <w:vAlign w:val="bottom"/>
            <w:hideMark/>
            <w:tcPrChange w:id="4234" w:author="Honnalore Steissberg" w:date="2021-08-23T18:03:00Z">
              <w:tcPr>
                <w:tcW w:w="0" w:type="auto"/>
                <w:shd w:val="clear" w:color="auto" w:fill="auto"/>
                <w:noWrap/>
                <w:vAlign w:val="bottom"/>
                <w:hideMark/>
              </w:tcPr>
            </w:tcPrChange>
          </w:tcPr>
          <w:p w14:paraId="10364F48"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235" w:author="Honnalore Steissberg" w:date="2021-08-23T18:03:00Z">
              <w:tcPr>
                <w:tcW w:w="0" w:type="auto"/>
                <w:shd w:val="clear" w:color="auto" w:fill="auto"/>
                <w:noWrap/>
                <w:vAlign w:val="bottom"/>
                <w:hideMark/>
              </w:tcPr>
            </w:tcPrChange>
          </w:tcPr>
          <w:p w14:paraId="0E8C3C79"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236" w:author="Honnalore Steissberg" w:date="2021-08-23T18:03:00Z">
              <w:tcPr>
                <w:tcW w:w="0" w:type="auto"/>
                <w:shd w:val="clear" w:color="auto" w:fill="auto"/>
                <w:noWrap/>
                <w:vAlign w:val="bottom"/>
                <w:hideMark/>
              </w:tcPr>
            </w:tcPrChange>
          </w:tcPr>
          <w:p w14:paraId="34F8B41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237" w:author="Honnalore Steissberg" w:date="2021-08-23T18:03:00Z">
              <w:tcPr>
                <w:tcW w:w="0" w:type="auto"/>
                <w:shd w:val="clear" w:color="auto" w:fill="auto"/>
                <w:noWrap/>
                <w:vAlign w:val="bottom"/>
                <w:hideMark/>
              </w:tcPr>
            </w:tcPrChange>
          </w:tcPr>
          <w:p w14:paraId="4421B0C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38" w:author="Honnalore Steissberg" w:date="2021-08-23T18:03:00Z">
              <w:tcPr>
                <w:tcW w:w="0" w:type="auto"/>
                <w:shd w:val="clear" w:color="auto" w:fill="auto"/>
                <w:noWrap/>
                <w:vAlign w:val="bottom"/>
                <w:hideMark/>
              </w:tcPr>
            </w:tcPrChange>
          </w:tcPr>
          <w:p w14:paraId="5B883ECD"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39" w:author="Honnalore Steissberg" w:date="2021-08-23T18:03:00Z">
              <w:tcPr>
                <w:tcW w:w="0" w:type="auto"/>
                <w:shd w:val="clear" w:color="auto" w:fill="auto"/>
                <w:noWrap/>
                <w:vAlign w:val="bottom"/>
                <w:hideMark/>
              </w:tcPr>
            </w:tcPrChange>
          </w:tcPr>
          <w:p w14:paraId="14DE1D4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40" w:author="Honnalore Steissberg" w:date="2021-08-23T18:03:00Z">
              <w:tcPr>
                <w:tcW w:w="0" w:type="auto"/>
                <w:shd w:val="clear" w:color="auto" w:fill="auto"/>
                <w:noWrap/>
                <w:vAlign w:val="bottom"/>
                <w:hideMark/>
              </w:tcPr>
            </w:tcPrChange>
          </w:tcPr>
          <w:p w14:paraId="28153E3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4400.5</w:t>
            </w:r>
          </w:p>
        </w:tc>
      </w:tr>
      <w:tr w:rsidR="00104FA3" w:rsidRPr="00E53418" w14:paraId="44E327BE" w14:textId="77777777" w:rsidTr="00D36BBC">
        <w:trPr>
          <w:trHeight w:val="288"/>
          <w:jc w:val="center"/>
          <w:trPrChange w:id="4241" w:author="Honnalore Steissberg" w:date="2021-08-23T18:03:00Z">
            <w:trPr>
              <w:trHeight w:val="288"/>
            </w:trPr>
          </w:trPrChange>
        </w:trPr>
        <w:tc>
          <w:tcPr>
            <w:tcW w:w="0" w:type="auto"/>
            <w:shd w:val="clear" w:color="auto" w:fill="auto"/>
            <w:noWrap/>
            <w:vAlign w:val="bottom"/>
            <w:hideMark/>
            <w:tcPrChange w:id="4242" w:author="Honnalore Steissberg" w:date="2021-08-23T18:03:00Z">
              <w:tcPr>
                <w:tcW w:w="0" w:type="auto"/>
                <w:shd w:val="clear" w:color="auto" w:fill="auto"/>
                <w:noWrap/>
                <w:vAlign w:val="bottom"/>
                <w:hideMark/>
              </w:tcPr>
            </w:tcPrChange>
          </w:tcPr>
          <w:p w14:paraId="651EE28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9</w:t>
            </w:r>
          </w:p>
        </w:tc>
        <w:tc>
          <w:tcPr>
            <w:tcW w:w="0" w:type="auto"/>
            <w:shd w:val="clear" w:color="auto" w:fill="auto"/>
            <w:noWrap/>
            <w:vAlign w:val="bottom"/>
            <w:hideMark/>
            <w:tcPrChange w:id="4243" w:author="Honnalore Steissberg" w:date="2021-08-23T18:03:00Z">
              <w:tcPr>
                <w:tcW w:w="0" w:type="auto"/>
                <w:shd w:val="clear" w:color="auto" w:fill="auto"/>
                <w:noWrap/>
                <w:vAlign w:val="bottom"/>
                <w:hideMark/>
              </w:tcPr>
            </w:tcPrChange>
          </w:tcPr>
          <w:p w14:paraId="6CE5DE5D"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244" w:author="Honnalore Steissberg" w:date="2021-08-23T18:03:00Z">
              <w:tcPr>
                <w:tcW w:w="0" w:type="auto"/>
                <w:shd w:val="clear" w:color="auto" w:fill="auto"/>
                <w:noWrap/>
                <w:vAlign w:val="bottom"/>
                <w:hideMark/>
              </w:tcPr>
            </w:tcPrChange>
          </w:tcPr>
          <w:p w14:paraId="499076E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245" w:author="Honnalore Steissberg" w:date="2021-08-23T18:03:00Z">
              <w:tcPr>
                <w:tcW w:w="0" w:type="auto"/>
                <w:shd w:val="clear" w:color="auto" w:fill="auto"/>
                <w:noWrap/>
                <w:vAlign w:val="bottom"/>
                <w:hideMark/>
              </w:tcPr>
            </w:tcPrChange>
          </w:tcPr>
          <w:p w14:paraId="462DF24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246" w:author="Honnalore Steissberg" w:date="2021-08-23T18:03:00Z">
              <w:tcPr>
                <w:tcW w:w="0" w:type="auto"/>
                <w:shd w:val="clear" w:color="auto" w:fill="auto"/>
                <w:noWrap/>
                <w:vAlign w:val="bottom"/>
                <w:hideMark/>
              </w:tcPr>
            </w:tcPrChange>
          </w:tcPr>
          <w:p w14:paraId="6BB370E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47" w:author="Honnalore Steissberg" w:date="2021-08-23T18:03:00Z">
              <w:tcPr>
                <w:tcW w:w="0" w:type="auto"/>
                <w:shd w:val="clear" w:color="auto" w:fill="auto"/>
                <w:noWrap/>
                <w:vAlign w:val="bottom"/>
                <w:hideMark/>
              </w:tcPr>
            </w:tcPrChange>
          </w:tcPr>
          <w:p w14:paraId="5DFECD6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48" w:author="Honnalore Steissberg" w:date="2021-08-23T18:03:00Z">
              <w:tcPr>
                <w:tcW w:w="0" w:type="auto"/>
                <w:shd w:val="clear" w:color="auto" w:fill="auto"/>
                <w:noWrap/>
                <w:vAlign w:val="bottom"/>
                <w:hideMark/>
              </w:tcPr>
            </w:tcPrChange>
          </w:tcPr>
          <w:p w14:paraId="131A6B32"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49" w:author="Honnalore Steissberg" w:date="2021-08-23T18:03:00Z">
              <w:tcPr>
                <w:tcW w:w="0" w:type="auto"/>
                <w:shd w:val="clear" w:color="auto" w:fill="auto"/>
                <w:noWrap/>
                <w:vAlign w:val="bottom"/>
                <w:hideMark/>
              </w:tcPr>
            </w:tcPrChange>
          </w:tcPr>
          <w:p w14:paraId="778F05E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4400.5</w:t>
            </w:r>
          </w:p>
        </w:tc>
      </w:tr>
      <w:tr w:rsidR="00104FA3" w:rsidRPr="00E53418" w14:paraId="794BAF7A" w14:textId="77777777" w:rsidTr="00D36BBC">
        <w:trPr>
          <w:trHeight w:val="288"/>
          <w:jc w:val="center"/>
          <w:trPrChange w:id="4250" w:author="Honnalore Steissberg" w:date="2021-08-23T18:03:00Z">
            <w:trPr>
              <w:trHeight w:val="288"/>
            </w:trPr>
          </w:trPrChange>
        </w:trPr>
        <w:tc>
          <w:tcPr>
            <w:tcW w:w="0" w:type="auto"/>
            <w:shd w:val="clear" w:color="auto" w:fill="auto"/>
            <w:noWrap/>
            <w:vAlign w:val="bottom"/>
            <w:hideMark/>
            <w:tcPrChange w:id="4251" w:author="Honnalore Steissberg" w:date="2021-08-23T18:03:00Z">
              <w:tcPr>
                <w:tcW w:w="0" w:type="auto"/>
                <w:shd w:val="clear" w:color="auto" w:fill="auto"/>
                <w:noWrap/>
                <w:vAlign w:val="bottom"/>
                <w:hideMark/>
              </w:tcPr>
            </w:tcPrChange>
          </w:tcPr>
          <w:p w14:paraId="59788B59"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w:t>
            </w:r>
          </w:p>
        </w:tc>
        <w:tc>
          <w:tcPr>
            <w:tcW w:w="0" w:type="auto"/>
            <w:shd w:val="clear" w:color="auto" w:fill="auto"/>
            <w:noWrap/>
            <w:vAlign w:val="bottom"/>
            <w:hideMark/>
            <w:tcPrChange w:id="4252" w:author="Honnalore Steissberg" w:date="2021-08-23T18:03:00Z">
              <w:tcPr>
                <w:tcW w:w="0" w:type="auto"/>
                <w:shd w:val="clear" w:color="auto" w:fill="auto"/>
                <w:noWrap/>
                <w:vAlign w:val="bottom"/>
                <w:hideMark/>
              </w:tcPr>
            </w:tcPrChange>
          </w:tcPr>
          <w:p w14:paraId="0086C1AF"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253" w:author="Honnalore Steissberg" w:date="2021-08-23T18:03:00Z">
              <w:tcPr>
                <w:tcW w:w="0" w:type="auto"/>
                <w:shd w:val="clear" w:color="auto" w:fill="auto"/>
                <w:noWrap/>
                <w:vAlign w:val="bottom"/>
                <w:hideMark/>
              </w:tcPr>
            </w:tcPrChange>
          </w:tcPr>
          <w:p w14:paraId="4CC0FCB6"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177</w:t>
            </w:r>
          </w:p>
        </w:tc>
        <w:tc>
          <w:tcPr>
            <w:tcW w:w="0" w:type="auto"/>
            <w:shd w:val="clear" w:color="auto" w:fill="auto"/>
            <w:noWrap/>
            <w:vAlign w:val="bottom"/>
            <w:hideMark/>
            <w:tcPrChange w:id="4254" w:author="Honnalore Steissberg" w:date="2021-08-23T18:03:00Z">
              <w:tcPr>
                <w:tcW w:w="0" w:type="auto"/>
                <w:shd w:val="clear" w:color="auto" w:fill="auto"/>
                <w:noWrap/>
                <w:vAlign w:val="bottom"/>
                <w:hideMark/>
              </w:tcPr>
            </w:tcPrChange>
          </w:tcPr>
          <w:p w14:paraId="22ABBD6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177</w:t>
            </w:r>
          </w:p>
        </w:tc>
        <w:tc>
          <w:tcPr>
            <w:tcW w:w="0" w:type="auto"/>
            <w:shd w:val="clear" w:color="auto" w:fill="auto"/>
            <w:noWrap/>
            <w:vAlign w:val="bottom"/>
            <w:hideMark/>
            <w:tcPrChange w:id="4255" w:author="Honnalore Steissberg" w:date="2021-08-23T18:03:00Z">
              <w:tcPr>
                <w:tcW w:w="0" w:type="auto"/>
                <w:shd w:val="clear" w:color="auto" w:fill="auto"/>
                <w:noWrap/>
                <w:vAlign w:val="bottom"/>
                <w:hideMark/>
              </w:tcPr>
            </w:tcPrChange>
          </w:tcPr>
          <w:p w14:paraId="318E7502"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56" w:author="Honnalore Steissberg" w:date="2021-08-23T18:03:00Z">
              <w:tcPr>
                <w:tcW w:w="0" w:type="auto"/>
                <w:shd w:val="clear" w:color="auto" w:fill="auto"/>
                <w:noWrap/>
                <w:vAlign w:val="bottom"/>
                <w:hideMark/>
              </w:tcPr>
            </w:tcPrChange>
          </w:tcPr>
          <w:p w14:paraId="412B9DF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0.5</w:t>
            </w:r>
          </w:p>
        </w:tc>
        <w:tc>
          <w:tcPr>
            <w:tcW w:w="0" w:type="auto"/>
            <w:shd w:val="clear" w:color="auto" w:fill="auto"/>
            <w:noWrap/>
            <w:vAlign w:val="bottom"/>
            <w:hideMark/>
            <w:tcPrChange w:id="4257" w:author="Honnalore Steissberg" w:date="2021-08-23T18:03:00Z">
              <w:tcPr>
                <w:tcW w:w="0" w:type="auto"/>
                <w:shd w:val="clear" w:color="auto" w:fill="auto"/>
                <w:noWrap/>
                <w:vAlign w:val="bottom"/>
                <w:hideMark/>
              </w:tcPr>
            </w:tcPrChange>
          </w:tcPr>
          <w:p w14:paraId="415847E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58" w:author="Honnalore Steissberg" w:date="2021-08-23T18:03:00Z">
              <w:tcPr>
                <w:tcW w:w="0" w:type="auto"/>
                <w:shd w:val="clear" w:color="auto" w:fill="auto"/>
                <w:noWrap/>
                <w:vAlign w:val="bottom"/>
                <w:hideMark/>
              </w:tcPr>
            </w:tcPrChange>
          </w:tcPr>
          <w:p w14:paraId="72CB38B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4384.5</w:t>
            </w:r>
          </w:p>
        </w:tc>
      </w:tr>
    </w:tbl>
    <w:p w14:paraId="6797C3D8" w14:textId="77777777" w:rsidR="00104FA3" w:rsidRDefault="00104FA3" w:rsidP="00104FA3"/>
    <w:p w14:paraId="44411E4B" w14:textId="77777777" w:rsidR="00104FA3" w:rsidRPr="00FF2124" w:rsidRDefault="00104FA3" w:rsidP="00104FA3">
      <w:pPr>
        <w:rPr>
          <w:sz w:val="20"/>
          <w:szCs w:val="18"/>
        </w:rPr>
      </w:pPr>
      <w:r w:rsidRPr="00C648AC">
        <w:rPr>
          <w:b/>
          <w:bCs/>
          <w:sz w:val="20"/>
          <w:szCs w:val="18"/>
        </w:rPr>
        <w:t>PARTSEG</w:t>
      </w:r>
      <w:r w:rsidRPr="00FF2124">
        <w:rPr>
          <w:sz w:val="20"/>
          <w:szCs w:val="18"/>
        </w:rPr>
        <w:t>: The segment number where particles will be deposited.</w:t>
      </w:r>
    </w:p>
    <w:p w14:paraId="11340182" w14:textId="77777777" w:rsidR="00104FA3" w:rsidRPr="00FF2124" w:rsidRDefault="00104FA3" w:rsidP="00104FA3">
      <w:pPr>
        <w:rPr>
          <w:sz w:val="20"/>
          <w:szCs w:val="18"/>
        </w:rPr>
      </w:pPr>
      <w:r w:rsidRPr="00C648AC">
        <w:rPr>
          <w:b/>
          <w:bCs/>
          <w:sz w:val="20"/>
          <w:szCs w:val="18"/>
        </w:rPr>
        <w:t>TOPK</w:t>
      </w:r>
      <w:r w:rsidRPr="00FF2124">
        <w:rPr>
          <w:sz w:val="20"/>
          <w:szCs w:val="18"/>
        </w:rPr>
        <w:t>: the top layer for the particles</w:t>
      </w:r>
    </w:p>
    <w:p w14:paraId="132A9F09" w14:textId="77777777" w:rsidR="00104FA3" w:rsidRPr="00FF2124" w:rsidRDefault="00104FA3" w:rsidP="00104FA3">
      <w:pPr>
        <w:rPr>
          <w:sz w:val="20"/>
          <w:szCs w:val="18"/>
        </w:rPr>
      </w:pPr>
      <w:r w:rsidRPr="00C648AC">
        <w:rPr>
          <w:b/>
          <w:bCs/>
          <w:sz w:val="20"/>
          <w:szCs w:val="18"/>
        </w:rPr>
        <w:t>BOTTOMK</w:t>
      </w:r>
      <w:r w:rsidRPr="00FF2124">
        <w:rPr>
          <w:sz w:val="20"/>
          <w:szCs w:val="18"/>
        </w:rPr>
        <w:t xml:space="preserve">: the bottom layer for a particle. </w:t>
      </w:r>
    </w:p>
    <w:p w14:paraId="6523E8B2" w14:textId="77777777" w:rsidR="00104FA3" w:rsidRPr="00FF2124" w:rsidRDefault="00104FA3" w:rsidP="00104FA3">
      <w:pPr>
        <w:rPr>
          <w:sz w:val="20"/>
          <w:szCs w:val="18"/>
        </w:rPr>
      </w:pPr>
      <w:r w:rsidRPr="00C648AC">
        <w:rPr>
          <w:b/>
          <w:bCs/>
          <w:sz w:val="20"/>
          <w:szCs w:val="18"/>
        </w:rPr>
        <w:t>FXLOC</w:t>
      </w:r>
      <w:r w:rsidRPr="00FF2124">
        <w:rPr>
          <w:sz w:val="20"/>
          <w:szCs w:val="18"/>
        </w:rPr>
        <w:t>: x distance in m from upstream for location of particles</w:t>
      </w:r>
    </w:p>
    <w:p w14:paraId="2DA2D8FF" w14:textId="77777777" w:rsidR="00104FA3" w:rsidRPr="00FF2124" w:rsidRDefault="00104FA3" w:rsidP="00104FA3">
      <w:pPr>
        <w:rPr>
          <w:sz w:val="20"/>
          <w:szCs w:val="18"/>
        </w:rPr>
      </w:pPr>
      <w:r w:rsidRPr="00C648AC">
        <w:rPr>
          <w:b/>
          <w:bCs/>
          <w:sz w:val="20"/>
          <w:szCs w:val="18"/>
        </w:rPr>
        <w:t>FZLOC</w:t>
      </w:r>
      <w:r w:rsidRPr="00FF2124">
        <w:rPr>
          <w:sz w:val="20"/>
          <w:szCs w:val="18"/>
        </w:rPr>
        <w:t>: z distance in m from top of cell for location of particles. This is not used if the particles are distributed as a LINE in each layer.</w:t>
      </w:r>
    </w:p>
    <w:p w14:paraId="5B6B6A6E" w14:textId="77777777" w:rsidR="00104FA3" w:rsidRPr="00FF2124" w:rsidRDefault="00104FA3" w:rsidP="00104FA3">
      <w:pPr>
        <w:rPr>
          <w:sz w:val="20"/>
          <w:szCs w:val="18"/>
        </w:rPr>
      </w:pPr>
      <w:r w:rsidRPr="00C648AC">
        <w:rPr>
          <w:b/>
          <w:bCs/>
          <w:sz w:val="20"/>
          <w:szCs w:val="18"/>
        </w:rPr>
        <w:t>SEDVEL</w:t>
      </w:r>
      <w:r w:rsidRPr="00FF2124">
        <w:rPr>
          <w:sz w:val="20"/>
          <w:szCs w:val="18"/>
        </w:rPr>
        <w:t>: Sedimentation velocity of particles in m/d in case they are not neutrally buoyant.</w:t>
      </w:r>
    </w:p>
    <w:p w14:paraId="42DED5DA" w14:textId="537E5177" w:rsidR="00104FA3" w:rsidRPr="00FF2124" w:rsidRDefault="00104FA3" w:rsidP="00104FA3">
      <w:pPr>
        <w:rPr>
          <w:sz w:val="20"/>
          <w:szCs w:val="18"/>
        </w:rPr>
      </w:pPr>
      <w:r w:rsidRPr="00C648AC">
        <w:rPr>
          <w:b/>
          <w:bCs/>
          <w:sz w:val="20"/>
          <w:szCs w:val="18"/>
        </w:rPr>
        <w:t>DATE</w:t>
      </w:r>
      <w:r w:rsidRPr="00FF2124">
        <w:rPr>
          <w:sz w:val="20"/>
          <w:szCs w:val="18"/>
        </w:rPr>
        <w:t xml:space="preserve">: The Julian day </w:t>
      </w:r>
      <w:del w:id="4259" w:author="Honnalore Steissberg" w:date="2021-08-23T18:03:00Z">
        <w:r w:rsidRPr="00FF2124" w:rsidDel="00197FBE">
          <w:rPr>
            <w:sz w:val="20"/>
            <w:szCs w:val="18"/>
          </w:rPr>
          <w:delText xml:space="preserve">when </w:delText>
        </w:r>
      </w:del>
      <w:ins w:id="4260" w:author="Honnalore Steissberg" w:date="2021-08-23T18:03:00Z">
        <w:r w:rsidR="00197FBE">
          <w:rPr>
            <w:sz w:val="20"/>
            <w:szCs w:val="18"/>
          </w:rPr>
          <w:t>on</w:t>
        </w:r>
      </w:ins>
      <w:ins w:id="4261" w:author="Honnalore Steissberg" w:date="2021-08-23T18:04:00Z">
        <w:r w:rsidR="00197FBE">
          <w:rPr>
            <w:sz w:val="20"/>
            <w:szCs w:val="18"/>
          </w:rPr>
          <w:t xml:space="preserve"> which</w:t>
        </w:r>
      </w:ins>
      <w:ins w:id="4262" w:author="Honnalore Steissberg" w:date="2021-08-23T18:03:00Z">
        <w:r w:rsidR="00197FBE" w:rsidRPr="00FF2124">
          <w:rPr>
            <w:sz w:val="20"/>
            <w:szCs w:val="18"/>
          </w:rPr>
          <w:t xml:space="preserve"> </w:t>
        </w:r>
      </w:ins>
      <w:r w:rsidRPr="00FF2124">
        <w:rPr>
          <w:sz w:val="20"/>
          <w:szCs w:val="18"/>
        </w:rPr>
        <w:t xml:space="preserve">to </w:t>
      </w:r>
      <w:r w:rsidR="00283C28">
        <w:rPr>
          <w:sz w:val="20"/>
          <w:szCs w:val="18"/>
        </w:rPr>
        <w:t>release</w:t>
      </w:r>
      <w:r w:rsidRPr="00FF2124">
        <w:rPr>
          <w:sz w:val="20"/>
          <w:szCs w:val="18"/>
        </w:rPr>
        <w:t xml:space="preserve"> the particles. If this is less than the start date, then the particles will be </w:t>
      </w:r>
      <w:r w:rsidR="00283C28">
        <w:rPr>
          <w:sz w:val="20"/>
          <w:szCs w:val="18"/>
        </w:rPr>
        <w:t>released</w:t>
      </w:r>
      <w:r w:rsidRPr="00FF2124">
        <w:rPr>
          <w:sz w:val="20"/>
          <w:szCs w:val="18"/>
        </w:rPr>
        <w:t xml:space="preserve"> at the first time step.</w:t>
      </w:r>
    </w:p>
    <w:p w14:paraId="79BEE881" w14:textId="77777777" w:rsidR="00104FA3" w:rsidRPr="00FF2124" w:rsidRDefault="00104FA3" w:rsidP="00104FA3">
      <w:pPr>
        <w:rPr>
          <w:sz w:val="20"/>
          <w:szCs w:val="18"/>
        </w:rPr>
      </w:pPr>
    </w:p>
    <w:p w14:paraId="2BEA94AD" w14:textId="3A2CB024" w:rsidR="00104FA3" w:rsidRPr="00283C28" w:rsidRDefault="00104FA3" w:rsidP="00283C28">
      <w:pPr>
        <w:rPr>
          <w:sz w:val="20"/>
          <w:szCs w:val="18"/>
        </w:rPr>
      </w:pPr>
      <w:r w:rsidRPr="00283C28">
        <w:rPr>
          <w:sz w:val="20"/>
          <w:szCs w:val="18"/>
        </w:rPr>
        <w:lastRenderedPageBreak/>
        <w:t xml:space="preserve">Looking at the example above for Part#1, </w:t>
      </w:r>
      <w:ins w:id="4263" w:author="Honnalore Steissberg" w:date="2021-08-23T18:04:00Z">
        <w:r w:rsidR="00FD2A6B">
          <w:rPr>
            <w:sz w:val="20"/>
            <w:szCs w:val="18"/>
          </w:rPr>
          <w:t>s</w:t>
        </w:r>
      </w:ins>
      <w:del w:id="4264" w:author="Honnalore Steissberg" w:date="2021-08-23T18:04:00Z">
        <w:r w:rsidRPr="00283C28" w:rsidDel="00FD2A6B">
          <w:rPr>
            <w:sz w:val="20"/>
            <w:szCs w:val="18"/>
          </w:rPr>
          <w:delText>S</w:delText>
        </w:r>
      </w:del>
      <w:r w:rsidRPr="00283C28">
        <w:rPr>
          <w:sz w:val="20"/>
          <w:szCs w:val="18"/>
        </w:rPr>
        <w:t xml:space="preserve">ince </w:t>
      </w:r>
      <w:r w:rsidRPr="00283C28">
        <w:rPr>
          <w:b/>
          <w:bCs/>
          <w:sz w:val="20"/>
          <w:szCs w:val="18"/>
        </w:rPr>
        <w:t>LINE</w:t>
      </w:r>
      <w:r w:rsidRPr="00283C28">
        <w:rPr>
          <w:sz w:val="20"/>
          <w:szCs w:val="18"/>
        </w:rPr>
        <w:t xml:space="preserve"> is ON above, this would mean that </w:t>
      </w:r>
      <w:ins w:id="4265" w:author="Honnalore Steissberg" w:date="2021-08-23T18:04:00Z">
        <w:r w:rsidR="00FD2A6B">
          <w:rPr>
            <w:sz w:val="20"/>
            <w:szCs w:val="18"/>
          </w:rPr>
          <w:t>five</w:t>
        </w:r>
      </w:ins>
      <w:del w:id="4266" w:author="Honnalore Steissberg" w:date="2021-08-23T18:04:00Z">
        <w:r w:rsidRPr="00283C28" w:rsidDel="00FD2A6B">
          <w:rPr>
            <w:sz w:val="20"/>
            <w:szCs w:val="18"/>
          </w:rPr>
          <w:delText>5</w:delText>
        </w:r>
      </w:del>
      <w:r w:rsidRPr="00283C28">
        <w:rPr>
          <w:sz w:val="20"/>
          <w:szCs w:val="18"/>
        </w:rPr>
        <w:t xml:space="preserve"> particles would be added to each </w:t>
      </w:r>
      <w:r w:rsidR="00283C28" w:rsidRPr="00283C28">
        <w:rPr>
          <w:sz w:val="20"/>
          <w:szCs w:val="18"/>
        </w:rPr>
        <w:t xml:space="preserve">K </w:t>
      </w:r>
      <w:r w:rsidRPr="00283C28">
        <w:rPr>
          <w:sz w:val="20"/>
          <w:szCs w:val="18"/>
        </w:rPr>
        <w:t xml:space="preserve">layer from </w:t>
      </w:r>
      <w:r w:rsidR="00283C28" w:rsidRPr="00283C28">
        <w:rPr>
          <w:sz w:val="20"/>
          <w:szCs w:val="18"/>
        </w:rPr>
        <w:t>K=</w:t>
      </w:r>
      <w:r w:rsidRPr="00283C28">
        <w:rPr>
          <w:sz w:val="20"/>
          <w:szCs w:val="18"/>
        </w:rPr>
        <w:t xml:space="preserve">100 to </w:t>
      </w:r>
      <w:r w:rsidR="00283C28" w:rsidRPr="00283C28">
        <w:rPr>
          <w:sz w:val="20"/>
          <w:szCs w:val="18"/>
        </w:rPr>
        <w:t>K=</w:t>
      </w:r>
      <w:r w:rsidRPr="00283C28">
        <w:rPr>
          <w:sz w:val="20"/>
          <w:szCs w:val="18"/>
        </w:rPr>
        <w:t xml:space="preserve">120 at segment 61 evenly spaced in a line. If </w:t>
      </w:r>
      <w:r w:rsidRPr="00283C28">
        <w:rPr>
          <w:b/>
          <w:bCs/>
          <w:sz w:val="20"/>
          <w:szCs w:val="18"/>
        </w:rPr>
        <w:t>LINE</w:t>
      </w:r>
      <w:r w:rsidRPr="00283C28">
        <w:rPr>
          <w:sz w:val="20"/>
          <w:szCs w:val="18"/>
        </w:rPr>
        <w:t xml:space="preserve"> were OFF, </w:t>
      </w:r>
      <w:ins w:id="4267" w:author="Honnalore Steissberg" w:date="2021-08-23T18:04:00Z">
        <w:r w:rsidR="00FD2A6B">
          <w:rPr>
            <w:sz w:val="20"/>
            <w:szCs w:val="18"/>
          </w:rPr>
          <w:t>five</w:t>
        </w:r>
      </w:ins>
      <w:del w:id="4268" w:author="Honnalore Steissberg" w:date="2021-08-23T18:04:00Z">
        <w:r w:rsidRPr="00283C28" w:rsidDel="00FD2A6B">
          <w:rPr>
            <w:sz w:val="20"/>
            <w:szCs w:val="18"/>
          </w:rPr>
          <w:delText>5</w:delText>
        </w:r>
      </w:del>
      <w:r w:rsidRPr="00283C28">
        <w:rPr>
          <w:sz w:val="20"/>
          <w:szCs w:val="18"/>
        </w:rPr>
        <w:t xml:space="preserve"> particles would be starting at </w:t>
      </w:r>
      <w:r w:rsidRPr="00283C28">
        <w:rPr>
          <w:b/>
          <w:bCs/>
          <w:sz w:val="20"/>
          <w:szCs w:val="18"/>
        </w:rPr>
        <w:t>FZLOC</w:t>
      </w:r>
      <w:r w:rsidRPr="00283C28">
        <w:rPr>
          <w:sz w:val="20"/>
          <w:szCs w:val="18"/>
        </w:rPr>
        <w:t xml:space="preserve"> of 0.0 for each layer from 100 to 120 rather than being distributed with a spacing of the layer height over the number of particles.</w:t>
      </w:r>
    </w:p>
    <w:p w14:paraId="61567568" w14:textId="77777777" w:rsidR="0073422C" w:rsidRPr="00FF2124" w:rsidRDefault="0073422C" w:rsidP="00104FA3">
      <w:pPr>
        <w:rPr>
          <w:sz w:val="20"/>
          <w:szCs w:val="18"/>
        </w:rPr>
      </w:pPr>
    </w:p>
    <w:p w14:paraId="4CE2F856" w14:textId="77777777" w:rsidR="0073422C" w:rsidRPr="00FF2124" w:rsidRDefault="0073422C" w:rsidP="0073422C">
      <w:pPr>
        <w:pStyle w:val="ListParagraph"/>
        <w:numPr>
          <w:ilvl w:val="0"/>
          <w:numId w:val="38"/>
        </w:numPr>
        <w:rPr>
          <w:sz w:val="20"/>
          <w:szCs w:val="20"/>
        </w:rPr>
      </w:pPr>
      <w:r w:rsidRPr="00FF2124">
        <w:rPr>
          <w:sz w:val="20"/>
          <w:szCs w:val="20"/>
        </w:rPr>
        <w:t xml:space="preserve">This section defines the histogram output for the particle time history. A time history of the temperature, velocity and depth of the particle are determined for every time step </w:t>
      </w:r>
      <w:r w:rsidR="006243D2" w:rsidRPr="00FF2124">
        <w:rPr>
          <w:sz w:val="20"/>
          <w:szCs w:val="20"/>
        </w:rPr>
        <w:t xml:space="preserve">and particle released </w:t>
      </w:r>
      <w:r w:rsidRPr="00FF2124">
        <w:rPr>
          <w:sz w:val="20"/>
          <w:szCs w:val="20"/>
        </w:rPr>
        <w:t xml:space="preserve">and output to 3 files: </w:t>
      </w:r>
      <w:r w:rsidRPr="00C648AC">
        <w:rPr>
          <w:b/>
          <w:bCs/>
          <w:sz w:val="20"/>
          <w:szCs w:val="20"/>
        </w:rPr>
        <w:t>envrprf_v_particle.csv</w:t>
      </w:r>
      <w:r w:rsidRPr="00FF2124">
        <w:rPr>
          <w:sz w:val="20"/>
          <w:szCs w:val="20"/>
        </w:rPr>
        <w:t xml:space="preserve">, </w:t>
      </w:r>
      <w:r w:rsidRPr="00C648AC">
        <w:rPr>
          <w:b/>
          <w:bCs/>
          <w:sz w:val="20"/>
          <w:szCs w:val="20"/>
        </w:rPr>
        <w:t>envrprf_</w:t>
      </w:r>
      <w:r w:rsidR="006243D2" w:rsidRPr="00C648AC">
        <w:rPr>
          <w:b/>
          <w:bCs/>
          <w:sz w:val="20"/>
          <w:szCs w:val="20"/>
        </w:rPr>
        <w:t>t</w:t>
      </w:r>
      <w:r w:rsidRPr="00C648AC">
        <w:rPr>
          <w:b/>
          <w:bCs/>
          <w:sz w:val="20"/>
          <w:szCs w:val="20"/>
        </w:rPr>
        <w:t>_particle.csv</w:t>
      </w:r>
      <w:r w:rsidRPr="00FF2124">
        <w:rPr>
          <w:sz w:val="20"/>
          <w:szCs w:val="20"/>
        </w:rPr>
        <w:t xml:space="preserve">, and </w:t>
      </w:r>
      <w:r w:rsidRPr="00C648AC">
        <w:rPr>
          <w:b/>
          <w:bCs/>
          <w:sz w:val="20"/>
          <w:szCs w:val="20"/>
        </w:rPr>
        <w:t>envrprf_</w:t>
      </w:r>
      <w:r w:rsidR="006243D2" w:rsidRPr="00C648AC">
        <w:rPr>
          <w:b/>
          <w:bCs/>
          <w:sz w:val="20"/>
          <w:szCs w:val="20"/>
        </w:rPr>
        <w:t>depth</w:t>
      </w:r>
      <w:r w:rsidRPr="00C648AC">
        <w:rPr>
          <w:b/>
          <w:bCs/>
          <w:sz w:val="20"/>
          <w:szCs w:val="20"/>
        </w:rPr>
        <w:t>_particle.csv</w:t>
      </w:r>
      <w:r w:rsidR="006243D2" w:rsidRPr="00FF2124">
        <w:rPr>
          <w:sz w:val="20"/>
          <w:szCs w:val="20"/>
        </w:rPr>
        <w:t xml:space="preserve">. </w:t>
      </w:r>
    </w:p>
    <w:p w14:paraId="3A5DE81D" w14:textId="77777777" w:rsidR="0073422C" w:rsidRPr="00FF2124" w:rsidRDefault="006243D2" w:rsidP="00104FA3">
      <w:pPr>
        <w:rPr>
          <w:sz w:val="20"/>
          <w:szCs w:val="18"/>
        </w:rPr>
      </w:pPr>
      <w:r w:rsidRPr="00FF2124">
        <w:rPr>
          <w:sz w:val="20"/>
          <w:szCs w:val="18"/>
        </w:rPr>
        <w:t>The first variable is the number of histogram bins for each variable. As shown below there are 30 bins or intervals specified.</w:t>
      </w:r>
    </w:p>
    <w:p w14:paraId="3F9E7774" w14:textId="77777777" w:rsidR="006243D2" w:rsidRDefault="006243D2" w:rsidP="00104FA3"/>
    <w:tbl>
      <w:tblPr>
        <w:tblW w:w="50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9"/>
        <w:gridCol w:w="1057"/>
        <w:gridCol w:w="1208"/>
        <w:gridCol w:w="1163"/>
        <w:gridCol w:w="951"/>
        <w:gridCol w:w="873"/>
        <w:gridCol w:w="1100"/>
        <w:gridCol w:w="1200"/>
      </w:tblGrid>
      <w:tr w:rsidR="0073422C" w:rsidRPr="00E53418" w14:paraId="4ACFCEE1" w14:textId="77777777" w:rsidTr="0073422C">
        <w:trPr>
          <w:trHeight w:val="288"/>
        </w:trPr>
        <w:tc>
          <w:tcPr>
            <w:tcW w:w="586" w:type="pct"/>
            <w:shd w:val="clear" w:color="auto" w:fill="auto"/>
            <w:noWrap/>
            <w:vAlign w:val="bottom"/>
          </w:tcPr>
          <w:p w14:paraId="3D596B97" w14:textId="77777777" w:rsidR="0073422C" w:rsidRPr="00E53418" w:rsidRDefault="0073422C" w:rsidP="0073422C">
            <w:pPr>
              <w:rPr>
                <w:rFonts w:ascii="Calibri" w:hAnsi="Calibri" w:cs="Calibri"/>
                <w:snapToGrid/>
                <w:color w:val="000000"/>
                <w:sz w:val="16"/>
              </w:rPr>
            </w:pPr>
            <w:r w:rsidRPr="00E53418">
              <w:rPr>
                <w:rFonts w:ascii="Calibri" w:hAnsi="Calibri" w:cs="Calibri"/>
                <w:color w:val="000000"/>
                <w:sz w:val="16"/>
              </w:rPr>
              <w:t>NUMCLASS OR INTERVALS</w:t>
            </w:r>
          </w:p>
        </w:tc>
        <w:tc>
          <w:tcPr>
            <w:tcW w:w="496" w:type="pct"/>
            <w:shd w:val="clear" w:color="auto" w:fill="auto"/>
            <w:noWrap/>
            <w:vAlign w:val="bottom"/>
          </w:tcPr>
          <w:p w14:paraId="2A816084" w14:textId="77777777" w:rsidR="0073422C" w:rsidRPr="00E53418" w:rsidRDefault="0073422C" w:rsidP="0073422C">
            <w:pPr>
              <w:jc w:val="right"/>
              <w:rPr>
                <w:rFonts w:ascii="Calibri" w:hAnsi="Calibri" w:cs="Calibri"/>
                <w:color w:val="000000"/>
                <w:sz w:val="16"/>
              </w:rPr>
            </w:pPr>
          </w:p>
        </w:tc>
        <w:tc>
          <w:tcPr>
            <w:tcW w:w="567" w:type="pct"/>
            <w:shd w:val="clear" w:color="auto" w:fill="auto"/>
            <w:noWrap/>
            <w:vAlign w:val="bottom"/>
          </w:tcPr>
          <w:p w14:paraId="40606791" w14:textId="77777777" w:rsidR="0073422C" w:rsidRPr="00E53418" w:rsidRDefault="0073422C" w:rsidP="0073422C">
            <w:pPr>
              <w:jc w:val="right"/>
              <w:rPr>
                <w:rFonts w:ascii="Calibri" w:hAnsi="Calibri" w:cs="Calibri"/>
                <w:color w:val="000000"/>
                <w:sz w:val="16"/>
              </w:rPr>
            </w:pPr>
          </w:p>
        </w:tc>
        <w:tc>
          <w:tcPr>
            <w:tcW w:w="546" w:type="pct"/>
            <w:shd w:val="clear" w:color="auto" w:fill="auto"/>
            <w:noWrap/>
            <w:vAlign w:val="bottom"/>
          </w:tcPr>
          <w:p w14:paraId="4D7207AE" w14:textId="77777777" w:rsidR="0073422C" w:rsidRPr="00E53418" w:rsidRDefault="0073422C" w:rsidP="0073422C">
            <w:pPr>
              <w:jc w:val="right"/>
              <w:rPr>
                <w:rFonts w:ascii="Calibri" w:hAnsi="Calibri" w:cs="Calibri"/>
                <w:color w:val="000000"/>
                <w:sz w:val="16"/>
              </w:rPr>
            </w:pPr>
          </w:p>
        </w:tc>
        <w:tc>
          <w:tcPr>
            <w:tcW w:w="446" w:type="pct"/>
            <w:shd w:val="clear" w:color="auto" w:fill="auto"/>
            <w:noWrap/>
            <w:vAlign w:val="bottom"/>
          </w:tcPr>
          <w:p w14:paraId="2A9D8E88" w14:textId="77777777" w:rsidR="0073422C" w:rsidRPr="00E53418" w:rsidRDefault="0073422C" w:rsidP="0073422C">
            <w:pPr>
              <w:jc w:val="right"/>
              <w:rPr>
                <w:rFonts w:ascii="Calibri" w:hAnsi="Calibri" w:cs="Calibri"/>
                <w:color w:val="000000"/>
                <w:sz w:val="16"/>
              </w:rPr>
            </w:pPr>
          </w:p>
        </w:tc>
        <w:tc>
          <w:tcPr>
            <w:tcW w:w="410" w:type="pct"/>
            <w:shd w:val="clear" w:color="auto" w:fill="auto"/>
            <w:noWrap/>
            <w:vAlign w:val="bottom"/>
          </w:tcPr>
          <w:p w14:paraId="7971B598" w14:textId="77777777" w:rsidR="0073422C" w:rsidRPr="00E53418" w:rsidRDefault="0073422C" w:rsidP="0073422C">
            <w:pPr>
              <w:jc w:val="right"/>
              <w:rPr>
                <w:rFonts w:ascii="Calibri" w:hAnsi="Calibri" w:cs="Calibri"/>
                <w:color w:val="000000"/>
                <w:sz w:val="16"/>
              </w:rPr>
            </w:pPr>
          </w:p>
        </w:tc>
        <w:tc>
          <w:tcPr>
            <w:tcW w:w="516" w:type="pct"/>
            <w:shd w:val="clear" w:color="auto" w:fill="auto"/>
            <w:noWrap/>
            <w:vAlign w:val="bottom"/>
          </w:tcPr>
          <w:p w14:paraId="1A507F48" w14:textId="77777777" w:rsidR="0073422C" w:rsidRPr="00E53418" w:rsidRDefault="0073422C" w:rsidP="0073422C">
            <w:pPr>
              <w:jc w:val="right"/>
              <w:rPr>
                <w:rFonts w:ascii="Calibri" w:hAnsi="Calibri" w:cs="Calibri"/>
                <w:color w:val="000000"/>
                <w:sz w:val="16"/>
              </w:rPr>
            </w:pPr>
          </w:p>
        </w:tc>
        <w:tc>
          <w:tcPr>
            <w:tcW w:w="563" w:type="pct"/>
            <w:shd w:val="clear" w:color="auto" w:fill="auto"/>
            <w:noWrap/>
            <w:vAlign w:val="bottom"/>
          </w:tcPr>
          <w:p w14:paraId="1D2FB8C3" w14:textId="77777777" w:rsidR="0073422C" w:rsidRPr="00E53418" w:rsidRDefault="0073422C" w:rsidP="0073422C">
            <w:pPr>
              <w:jc w:val="right"/>
              <w:rPr>
                <w:rFonts w:ascii="Calibri" w:hAnsi="Calibri" w:cs="Calibri"/>
                <w:color w:val="000000"/>
                <w:sz w:val="16"/>
              </w:rPr>
            </w:pPr>
          </w:p>
        </w:tc>
      </w:tr>
      <w:tr w:rsidR="0073422C" w:rsidRPr="00E53418" w14:paraId="076BE743" w14:textId="77777777" w:rsidTr="0073422C">
        <w:trPr>
          <w:trHeight w:val="288"/>
        </w:trPr>
        <w:tc>
          <w:tcPr>
            <w:tcW w:w="586" w:type="pct"/>
            <w:shd w:val="clear" w:color="auto" w:fill="auto"/>
            <w:noWrap/>
            <w:vAlign w:val="bottom"/>
          </w:tcPr>
          <w:p w14:paraId="214076DD" w14:textId="77777777" w:rsidR="0073422C" w:rsidRPr="00E53418" w:rsidRDefault="0073422C" w:rsidP="0073422C">
            <w:pPr>
              <w:jc w:val="right"/>
              <w:rPr>
                <w:rFonts w:ascii="Calibri" w:hAnsi="Calibri" w:cs="Calibri"/>
                <w:color w:val="000000"/>
                <w:sz w:val="16"/>
              </w:rPr>
            </w:pPr>
            <w:r w:rsidRPr="00E53418">
              <w:rPr>
                <w:rFonts w:ascii="Calibri" w:hAnsi="Calibri" w:cs="Calibri"/>
                <w:color w:val="000000"/>
                <w:sz w:val="16"/>
              </w:rPr>
              <w:t>30</w:t>
            </w:r>
          </w:p>
        </w:tc>
        <w:tc>
          <w:tcPr>
            <w:tcW w:w="496" w:type="pct"/>
            <w:shd w:val="clear" w:color="auto" w:fill="auto"/>
            <w:noWrap/>
            <w:vAlign w:val="bottom"/>
          </w:tcPr>
          <w:p w14:paraId="411CD00E" w14:textId="77777777" w:rsidR="0073422C" w:rsidRPr="00E53418" w:rsidRDefault="0073422C" w:rsidP="0073422C">
            <w:pPr>
              <w:jc w:val="right"/>
              <w:rPr>
                <w:rFonts w:ascii="Calibri" w:hAnsi="Calibri" w:cs="Calibri"/>
                <w:color w:val="000000"/>
                <w:sz w:val="16"/>
              </w:rPr>
            </w:pPr>
          </w:p>
        </w:tc>
        <w:tc>
          <w:tcPr>
            <w:tcW w:w="567" w:type="pct"/>
            <w:shd w:val="clear" w:color="auto" w:fill="auto"/>
            <w:noWrap/>
            <w:vAlign w:val="bottom"/>
          </w:tcPr>
          <w:p w14:paraId="096685C7" w14:textId="77777777" w:rsidR="0073422C" w:rsidRPr="00E53418" w:rsidRDefault="0073422C" w:rsidP="0073422C">
            <w:pPr>
              <w:jc w:val="right"/>
              <w:rPr>
                <w:rFonts w:ascii="Calibri" w:hAnsi="Calibri" w:cs="Calibri"/>
                <w:color w:val="000000"/>
                <w:sz w:val="16"/>
              </w:rPr>
            </w:pPr>
          </w:p>
        </w:tc>
        <w:tc>
          <w:tcPr>
            <w:tcW w:w="546" w:type="pct"/>
            <w:shd w:val="clear" w:color="auto" w:fill="auto"/>
            <w:noWrap/>
            <w:vAlign w:val="bottom"/>
          </w:tcPr>
          <w:p w14:paraId="3D26CADB" w14:textId="77777777" w:rsidR="0073422C" w:rsidRPr="00E53418" w:rsidRDefault="0073422C" w:rsidP="0073422C">
            <w:pPr>
              <w:jc w:val="right"/>
              <w:rPr>
                <w:rFonts w:ascii="Calibri" w:hAnsi="Calibri" w:cs="Calibri"/>
                <w:color w:val="000000"/>
                <w:sz w:val="16"/>
              </w:rPr>
            </w:pPr>
          </w:p>
        </w:tc>
        <w:tc>
          <w:tcPr>
            <w:tcW w:w="446" w:type="pct"/>
            <w:shd w:val="clear" w:color="auto" w:fill="auto"/>
            <w:noWrap/>
            <w:vAlign w:val="bottom"/>
          </w:tcPr>
          <w:p w14:paraId="144109CE" w14:textId="77777777" w:rsidR="0073422C" w:rsidRPr="00E53418" w:rsidRDefault="0073422C" w:rsidP="0073422C">
            <w:pPr>
              <w:jc w:val="right"/>
              <w:rPr>
                <w:rFonts w:ascii="Calibri" w:hAnsi="Calibri" w:cs="Calibri"/>
                <w:color w:val="000000"/>
                <w:sz w:val="16"/>
              </w:rPr>
            </w:pPr>
          </w:p>
        </w:tc>
        <w:tc>
          <w:tcPr>
            <w:tcW w:w="410" w:type="pct"/>
            <w:shd w:val="clear" w:color="auto" w:fill="auto"/>
            <w:noWrap/>
            <w:vAlign w:val="bottom"/>
          </w:tcPr>
          <w:p w14:paraId="1E21D9F0" w14:textId="77777777" w:rsidR="0073422C" w:rsidRPr="00E53418" w:rsidRDefault="0073422C" w:rsidP="0073422C">
            <w:pPr>
              <w:jc w:val="right"/>
              <w:rPr>
                <w:rFonts w:ascii="Calibri" w:hAnsi="Calibri" w:cs="Calibri"/>
                <w:color w:val="000000"/>
                <w:sz w:val="16"/>
              </w:rPr>
            </w:pPr>
          </w:p>
        </w:tc>
        <w:tc>
          <w:tcPr>
            <w:tcW w:w="516" w:type="pct"/>
            <w:shd w:val="clear" w:color="auto" w:fill="auto"/>
            <w:noWrap/>
            <w:vAlign w:val="bottom"/>
          </w:tcPr>
          <w:p w14:paraId="13B28536" w14:textId="77777777" w:rsidR="0073422C" w:rsidRPr="00E53418" w:rsidRDefault="0073422C" w:rsidP="0073422C">
            <w:pPr>
              <w:jc w:val="right"/>
              <w:rPr>
                <w:rFonts w:ascii="Calibri" w:hAnsi="Calibri" w:cs="Calibri"/>
                <w:color w:val="000000"/>
                <w:sz w:val="16"/>
              </w:rPr>
            </w:pPr>
          </w:p>
        </w:tc>
        <w:tc>
          <w:tcPr>
            <w:tcW w:w="563" w:type="pct"/>
            <w:shd w:val="clear" w:color="auto" w:fill="auto"/>
            <w:noWrap/>
            <w:vAlign w:val="bottom"/>
          </w:tcPr>
          <w:p w14:paraId="42AD24DC" w14:textId="77777777" w:rsidR="0073422C" w:rsidRPr="00E53418" w:rsidRDefault="0073422C" w:rsidP="0073422C">
            <w:pPr>
              <w:jc w:val="right"/>
              <w:rPr>
                <w:rFonts w:ascii="Calibri" w:hAnsi="Calibri" w:cs="Calibri"/>
                <w:color w:val="000000"/>
                <w:sz w:val="16"/>
              </w:rPr>
            </w:pPr>
          </w:p>
        </w:tc>
      </w:tr>
    </w:tbl>
    <w:p w14:paraId="5193B8ED" w14:textId="77777777" w:rsidR="0073422C" w:rsidRDefault="0073422C" w:rsidP="00104FA3"/>
    <w:p w14:paraId="2B2A2FCB" w14:textId="77777777" w:rsidR="006243D2" w:rsidRPr="00283C28" w:rsidRDefault="006243D2" w:rsidP="00283C28">
      <w:pPr>
        <w:rPr>
          <w:sz w:val="20"/>
          <w:szCs w:val="18"/>
        </w:rPr>
      </w:pPr>
      <w:r w:rsidRPr="00283C28">
        <w:rPr>
          <w:sz w:val="20"/>
          <w:szCs w:val="18"/>
        </w:rPr>
        <w:t>The next section defines the histogram bins or intervals for velocity, temperature, and depth.</w:t>
      </w:r>
    </w:p>
    <w:p w14:paraId="0C785478" w14:textId="77777777" w:rsidR="006243D2" w:rsidRDefault="006243D2" w:rsidP="00104FA3"/>
    <w:tbl>
      <w:tblPr>
        <w:tblW w:w="50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0"/>
        <w:gridCol w:w="1431"/>
        <w:gridCol w:w="1635"/>
        <w:gridCol w:w="1575"/>
        <w:gridCol w:w="1287"/>
        <w:gridCol w:w="1183"/>
      </w:tblGrid>
      <w:tr w:rsidR="006243D2" w:rsidRPr="00E53418" w14:paraId="1D961776" w14:textId="77777777" w:rsidTr="006243D2">
        <w:trPr>
          <w:trHeight w:val="288"/>
        </w:trPr>
        <w:tc>
          <w:tcPr>
            <w:tcW w:w="586" w:type="pct"/>
            <w:shd w:val="clear" w:color="auto" w:fill="auto"/>
            <w:noWrap/>
            <w:vAlign w:val="bottom"/>
          </w:tcPr>
          <w:p w14:paraId="7F4D2B46"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VINCR</w:t>
            </w:r>
          </w:p>
        </w:tc>
        <w:tc>
          <w:tcPr>
            <w:tcW w:w="496" w:type="pct"/>
            <w:shd w:val="clear" w:color="auto" w:fill="auto"/>
            <w:noWrap/>
            <w:vAlign w:val="bottom"/>
          </w:tcPr>
          <w:p w14:paraId="4E8218A9" w14:textId="77777777" w:rsidR="006243D2" w:rsidRPr="00E53418" w:rsidRDefault="006243D2" w:rsidP="006243D2">
            <w:pPr>
              <w:rPr>
                <w:rFonts w:ascii="Calibri" w:hAnsi="Calibri" w:cs="Calibri"/>
                <w:snapToGrid/>
                <w:color w:val="000000"/>
                <w:sz w:val="16"/>
              </w:rPr>
            </w:pPr>
            <w:r w:rsidRPr="00E53418">
              <w:rPr>
                <w:rFonts w:ascii="Calibri" w:hAnsi="Calibri" w:cs="Calibri"/>
                <w:color w:val="000000"/>
                <w:sz w:val="16"/>
              </w:rPr>
              <w:t>VTOP</w:t>
            </w:r>
          </w:p>
        </w:tc>
        <w:tc>
          <w:tcPr>
            <w:tcW w:w="567" w:type="pct"/>
            <w:shd w:val="clear" w:color="auto" w:fill="auto"/>
            <w:noWrap/>
            <w:vAlign w:val="bottom"/>
          </w:tcPr>
          <w:p w14:paraId="6FF8EB86"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TINCR</w:t>
            </w:r>
          </w:p>
        </w:tc>
        <w:tc>
          <w:tcPr>
            <w:tcW w:w="546" w:type="pct"/>
            <w:shd w:val="clear" w:color="auto" w:fill="auto"/>
            <w:noWrap/>
            <w:vAlign w:val="bottom"/>
          </w:tcPr>
          <w:p w14:paraId="3B70759B"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TTOP</w:t>
            </w:r>
          </w:p>
        </w:tc>
        <w:tc>
          <w:tcPr>
            <w:tcW w:w="446" w:type="pct"/>
            <w:shd w:val="clear" w:color="auto" w:fill="auto"/>
            <w:noWrap/>
            <w:vAlign w:val="bottom"/>
          </w:tcPr>
          <w:p w14:paraId="645C93F2"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DINCR</w:t>
            </w:r>
          </w:p>
        </w:tc>
        <w:tc>
          <w:tcPr>
            <w:tcW w:w="410" w:type="pct"/>
            <w:shd w:val="clear" w:color="auto" w:fill="auto"/>
            <w:noWrap/>
            <w:vAlign w:val="bottom"/>
          </w:tcPr>
          <w:p w14:paraId="4EA4A68C"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DTOP</w:t>
            </w:r>
          </w:p>
        </w:tc>
      </w:tr>
      <w:tr w:rsidR="006243D2" w:rsidRPr="00E53418" w14:paraId="2546F0A0" w14:textId="77777777" w:rsidTr="006243D2">
        <w:trPr>
          <w:trHeight w:val="288"/>
        </w:trPr>
        <w:tc>
          <w:tcPr>
            <w:tcW w:w="586" w:type="pct"/>
            <w:shd w:val="clear" w:color="auto" w:fill="auto"/>
            <w:noWrap/>
            <w:vAlign w:val="bottom"/>
          </w:tcPr>
          <w:p w14:paraId="220ED21A"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0.05</w:t>
            </w:r>
          </w:p>
        </w:tc>
        <w:tc>
          <w:tcPr>
            <w:tcW w:w="496" w:type="pct"/>
            <w:shd w:val="clear" w:color="auto" w:fill="auto"/>
            <w:noWrap/>
            <w:vAlign w:val="bottom"/>
          </w:tcPr>
          <w:p w14:paraId="2D9EE6D2"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0.5</w:t>
            </w:r>
          </w:p>
        </w:tc>
        <w:tc>
          <w:tcPr>
            <w:tcW w:w="567" w:type="pct"/>
            <w:shd w:val="clear" w:color="auto" w:fill="auto"/>
            <w:noWrap/>
            <w:vAlign w:val="bottom"/>
          </w:tcPr>
          <w:p w14:paraId="4409C2AE"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1</w:t>
            </w:r>
          </w:p>
        </w:tc>
        <w:tc>
          <w:tcPr>
            <w:tcW w:w="546" w:type="pct"/>
            <w:shd w:val="clear" w:color="auto" w:fill="auto"/>
            <w:noWrap/>
            <w:vAlign w:val="bottom"/>
          </w:tcPr>
          <w:p w14:paraId="457E767C"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30</w:t>
            </w:r>
          </w:p>
        </w:tc>
        <w:tc>
          <w:tcPr>
            <w:tcW w:w="446" w:type="pct"/>
            <w:shd w:val="clear" w:color="auto" w:fill="auto"/>
            <w:noWrap/>
            <w:vAlign w:val="bottom"/>
          </w:tcPr>
          <w:p w14:paraId="1F9454C1"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10</w:t>
            </w:r>
          </w:p>
        </w:tc>
        <w:tc>
          <w:tcPr>
            <w:tcW w:w="410" w:type="pct"/>
            <w:shd w:val="clear" w:color="auto" w:fill="auto"/>
            <w:noWrap/>
            <w:vAlign w:val="bottom"/>
          </w:tcPr>
          <w:p w14:paraId="1884448F"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120</w:t>
            </w:r>
          </w:p>
        </w:tc>
      </w:tr>
    </w:tbl>
    <w:p w14:paraId="2D89F953" w14:textId="77777777" w:rsidR="006243D2" w:rsidRDefault="006243D2" w:rsidP="00104FA3"/>
    <w:p w14:paraId="212EBEC5" w14:textId="77777777" w:rsidR="006243D2" w:rsidRPr="00FF2124" w:rsidRDefault="006243D2" w:rsidP="00104FA3">
      <w:pPr>
        <w:rPr>
          <w:sz w:val="20"/>
          <w:szCs w:val="18"/>
        </w:rPr>
      </w:pPr>
      <w:r w:rsidRPr="00C648AC">
        <w:rPr>
          <w:b/>
          <w:bCs/>
          <w:sz w:val="20"/>
          <w:szCs w:val="18"/>
        </w:rPr>
        <w:t>VINCR</w:t>
      </w:r>
      <w:r w:rsidRPr="00FF2124">
        <w:rPr>
          <w:sz w:val="20"/>
          <w:szCs w:val="18"/>
        </w:rPr>
        <w:t xml:space="preserve"> is the interval for velocity in m/s. VTOP is the maximum velocity in m/s. </w:t>
      </w:r>
      <w:r w:rsidRPr="00C648AC">
        <w:rPr>
          <w:b/>
          <w:bCs/>
          <w:sz w:val="20"/>
          <w:szCs w:val="18"/>
        </w:rPr>
        <w:t>TINCR</w:t>
      </w:r>
      <w:r w:rsidRPr="00FF2124">
        <w:rPr>
          <w:sz w:val="20"/>
          <w:szCs w:val="18"/>
        </w:rPr>
        <w:t xml:space="preserve"> is the temperature increment in </w:t>
      </w:r>
      <w:r w:rsidRPr="00FF2124">
        <w:rPr>
          <w:sz w:val="20"/>
          <w:szCs w:val="18"/>
          <w:vertAlign w:val="superscript"/>
        </w:rPr>
        <w:t>o</w:t>
      </w:r>
      <w:r w:rsidRPr="00FF2124">
        <w:rPr>
          <w:sz w:val="20"/>
          <w:szCs w:val="18"/>
        </w:rPr>
        <w:t xml:space="preserve">C. </w:t>
      </w:r>
      <w:r w:rsidRPr="00C648AC">
        <w:rPr>
          <w:b/>
          <w:bCs/>
          <w:sz w:val="20"/>
          <w:szCs w:val="18"/>
        </w:rPr>
        <w:t>TTOP</w:t>
      </w:r>
      <w:r w:rsidRPr="00FF2124">
        <w:rPr>
          <w:sz w:val="20"/>
          <w:szCs w:val="18"/>
        </w:rPr>
        <w:t xml:space="preserve"> is the maximum temperature in </w:t>
      </w:r>
      <w:r w:rsidRPr="00FF2124">
        <w:rPr>
          <w:sz w:val="20"/>
          <w:szCs w:val="18"/>
          <w:vertAlign w:val="superscript"/>
        </w:rPr>
        <w:t>o</w:t>
      </w:r>
      <w:r w:rsidRPr="00FF2124">
        <w:rPr>
          <w:sz w:val="20"/>
          <w:szCs w:val="18"/>
        </w:rPr>
        <w:t xml:space="preserve">C. </w:t>
      </w:r>
      <w:r w:rsidRPr="00C648AC">
        <w:rPr>
          <w:b/>
          <w:bCs/>
          <w:sz w:val="20"/>
          <w:szCs w:val="18"/>
        </w:rPr>
        <w:t>DINCR</w:t>
      </w:r>
      <w:r w:rsidRPr="00FF2124">
        <w:rPr>
          <w:sz w:val="20"/>
          <w:szCs w:val="18"/>
        </w:rPr>
        <w:t xml:space="preserve"> is the depth interval in m. </w:t>
      </w:r>
      <w:r w:rsidRPr="00C648AC">
        <w:rPr>
          <w:b/>
          <w:bCs/>
          <w:sz w:val="20"/>
          <w:szCs w:val="18"/>
        </w:rPr>
        <w:t>DTOP</w:t>
      </w:r>
      <w:r w:rsidRPr="00FF2124">
        <w:rPr>
          <w:sz w:val="20"/>
          <w:szCs w:val="18"/>
        </w:rPr>
        <w:t xml:space="preserve"> is the maximum depth in m.</w:t>
      </w:r>
    </w:p>
    <w:p w14:paraId="19594856" w14:textId="77777777" w:rsidR="009F55FE" w:rsidRDefault="009F55FE" w:rsidP="00B029C5">
      <w:pPr>
        <w:pStyle w:val="Heading2"/>
        <w:spacing w:before="120" w:after="240"/>
      </w:pPr>
      <w:bookmarkStart w:id="4269" w:name="_Toc41047955"/>
      <w:r>
        <w:t>Reference System for Particles in Grid</w:t>
      </w:r>
      <w:bookmarkEnd w:id="4269"/>
    </w:p>
    <w:p w14:paraId="1138CAA2" w14:textId="2DAC070F" w:rsidR="009F55FE" w:rsidRPr="001437E2" w:rsidRDefault="009F55FE" w:rsidP="00B029C5">
      <w:r w:rsidRPr="00B029C5">
        <w:rPr>
          <w:sz w:val="20"/>
          <w:szCs w:val="18"/>
        </w:rPr>
        <w:t xml:space="preserve">The location of </w:t>
      </w:r>
      <w:del w:id="4270" w:author="Honnalore Steissberg" w:date="2021-08-24T09:20:00Z">
        <w:r w:rsidRPr="00B029C5" w:rsidDel="000E6D51">
          <w:rPr>
            <w:sz w:val="20"/>
            <w:szCs w:val="18"/>
          </w:rPr>
          <w:delText xml:space="preserve">the </w:delText>
        </w:r>
      </w:del>
      <w:r w:rsidRPr="00B029C5">
        <w:rPr>
          <w:sz w:val="20"/>
          <w:szCs w:val="18"/>
        </w:rPr>
        <w:t xml:space="preserve">particles in the grid are identified by </w:t>
      </w:r>
      <w:del w:id="4271" w:author="Honnalore Steissberg" w:date="2021-08-24T09:20:00Z">
        <w:r w:rsidRPr="00B029C5" w:rsidDel="000E6D51">
          <w:rPr>
            <w:sz w:val="20"/>
            <w:szCs w:val="18"/>
          </w:rPr>
          <w:delText xml:space="preserve">its </w:delText>
        </w:r>
      </w:del>
      <w:r w:rsidRPr="00B029C5">
        <w:rPr>
          <w:sz w:val="20"/>
          <w:szCs w:val="18"/>
        </w:rPr>
        <w:t xml:space="preserve">segment (I) and layer (K) location as well as X, Y, and Z coordinates within each layer. </w:t>
      </w:r>
      <w:r w:rsidR="00B029C5">
        <w:rPr>
          <w:sz w:val="20"/>
          <w:szCs w:val="18"/>
        </w:rPr>
        <w:t>These are shown in Part 2 of the User Manual</w:t>
      </w:r>
      <w:ins w:id="4272" w:author="Honnalore Steissberg" w:date="2021-08-24T09:20:00Z">
        <w:r w:rsidR="000E6D51">
          <w:rPr>
            <w:sz w:val="20"/>
            <w:szCs w:val="18"/>
          </w:rPr>
          <w:t>,</w:t>
        </w:r>
      </w:ins>
      <w:r w:rsidR="00B029C5">
        <w:rPr>
          <w:sz w:val="20"/>
          <w:szCs w:val="18"/>
        </w:rPr>
        <w:t xml:space="preserve"> where the particle algorithm is discussed.</w:t>
      </w:r>
    </w:p>
    <w:p w14:paraId="4AC275F4" w14:textId="77777777" w:rsidR="00104FA3" w:rsidRDefault="00104FA3" w:rsidP="00104FA3">
      <w:pPr>
        <w:rPr>
          <w:rFonts w:ascii="Courier New" w:hAnsi="Courier New" w:cs="Courier New"/>
          <w:sz w:val="16"/>
        </w:rPr>
      </w:pPr>
    </w:p>
    <w:p w14:paraId="2133E7F6" w14:textId="77777777" w:rsidR="00104FA3" w:rsidRDefault="00104FA3" w:rsidP="00E53418">
      <w:pPr>
        <w:pStyle w:val="Heading2"/>
        <w:spacing w:before="0" w:after="240"/>
      </w:pPr>
      <w:bookmarkStart w:id="4273" w:name="_Toc41047956"/>
      <w:r>
        <w:t>Output Files</w:t>
      </w:r>
      <w:bookmarkEnd w:id="4273"/>
    </w:p>
    <w:p w14:paraId="5F56856F" w14:textId="2640CB8F" w:rsidR="00104FA3" w:rsidRDefault="00104FA3" w:rsidP="00104FA3">
      <w:pPr>
        <w:rPr>
          <w:sz w:val="20"/>
          <w:szCs w:val="18"/>
        </w:rPr>
      </w:pPr>
      <w:r w:rsidRPr="00FF2124">
        <w:rPr>
          <w:sz w:val="20"/>
          <w:szCs w:val="18"/>
        </w:rPr>
        <w:t xml:space="preserve">The model generates output files for viewing the particle transport in Tecplot. There are 2 types of files: </w:t>
      </w:r>
      <w:r w:rsidRPr="00FF2124">
        <w:rPr>
          <w:b/>
          <w:bCs/>
          <w:sz w:val="20"/>
          <w:szCs w:val="18"/>
        </w:rPr>
        <w:t>BranchX.dat</w:t>
      </w:r>
      <w:r w:rsidRPr="00FF2124">
        <w:rPr>
          <w:sz w:val="20"/>
          <w:szCs w:val="18"/>
        </w:rPr>
        <w:t xml:space="preserve"> and </w:t>
      </w:r>
      <w:r w:rsidRPr="00FF2124">
        <w:rPr>
          <w:b/>
          <w:bCs/>
          <w:sz w:val="20"/>
          <w:szCs w:val="18"/>
        </w:rPr>
        <w:t>PartX.dat</w:t>
      </w:r>
      <w:r w:rsidRPr="00FF2124">
        <w:rPr>
          <w:sz w:val="20"/>
          <w:szCs w:val="18"/>
        </w:rPr>
        <w:t xml:space="preserve">, where X is the branch number. The </w:t>
      </w:r>
      <w:r w:rsidRPr="00FF2124">
        <w:rPr>
          <w:b/>
          <w:bCs/>
          <w:sz w:val="20"/>
          <w:szCs w:val="18"/>
        </w:rPr>
        <w:t>BranchX.dat</w:t>
      </w:r>
      <w:r w:rsidRPr="00FF2124">
        <w:rPr>
          <w:sz w:val="20"/>
          <w:szCs w:val="18"/>
        </w:rPr>
        <w:t xml:space="preserve"> file has branch characteristics, such as velocity, temperature, dissolved oxygen</w:t>
      </w:r>
      <w:ins w:id="4274" w:author="Honnalore Steissberg" w:date="2021-08-24T09:21:00Z">
        <w:r w:rsidR="00462DCF">
          <w:rPr>
            <w:sz w:val="20"/>
            <w:szCs w:val="18"/>
          </w:rPr>
          <w:t>,</w:t>
        </w:r>
      </w:ins>
      <w:del w:id="4275" w:author="Honnalore Steissberg" w:date="2021-08-24T09:21:00Z">
        <w:r w:rsidRPr="00FF2124" w:rsidDel="00462DCF">
          <w:rPr>
            <w:sz w:val="20"/>
            <w:szCs w:val="18"/>
          </w:rPr>
          <w:delText>;</w:delText>
        </w:r>
      </w:del>
      <w:r w:rsidRPr="00FF2124">
        <w:rPr>
          <w:sz w:val="20"/>
          <w:szCs w:val="18"/>
        </w:rPr>
        <w:t xml:space="preserve"> whereas the </w:t>
      </w:r>
      <w:r w:rsidRPr="00FF2124">
        <w:rPr>
          <w:b/>
          <w:bCs/>
          <w:sz w:val="20"/>
          <w:szCs w:val="18"/>
        </w:rPr>
        <w:t>PartX.dat</w:t>
      </w:r>
      <w:r w:rsidRPr="00FF2124">
        <w:rPr>
          <w:sz w:val="20"/>
          <w:szCs w:val="18"/>
        </w:rPr>
        <w:t xml:space="preserve"> file has the particle location in each branch for those particles in that branch.</w:t>
      </w:r>
    </w:p>
    <w:p w14:paraId="1549CE97" w14:textId="77777777" w:rsidR="00FF2124" w:rsidRPr="00FF2124" w:rsidRDefault="00FF2124" w:rsidP="00104FA3">
      <w:pPr>
        <w:rPr>
          <w:sz w:val="20"/>
          <w:szCs w:val="18"/>
        </w:rPr>
      </w:pPr>
    </w:p>
    <w:p w14:paraId="4B873379" w14:textId="77777777" w:rsidR="00104FA3" w:rsidRDefault="00104FA3" w:rsidP="00FF2124">
      <w:pPr>
        <w:pStyle w:val="Heading3"/>
        <w:spacing w:before="0"/>
      </w:pPr>
      <w:bookmarkStart w:id="4276" w:name="_Toc41047957"/>
      <w:r>
        <w:t>BRANCHX.DAT</w:t>
      </w:r>
      <w:bookmarkEnd w:id="4276"/>
    </w:p>
    <w:p w14:paraId="1CCE80C7" w14:textId="34D690E4" w:rsidR="00104FA3" w:rsidRDefault="00104FA3" w:rsidP="00104FA3">
      <w:pPr>
        <w:rPr>
          <w:sz w:val="20"/>
          <w:szCs w:val="18"/>
        </w:rPr>
      </w:pPr>
      <w:r w:rsidRPr="00FF2124">
        <w:rPr>
          <w:sz w:val="20"/>
          <w:szCs w:val="18"/>
        </w:rPr>
        <w:t>This file has X, Z, Water</w:t>
      </w:r>
      <w:ins w:id="4277" w:author="Honnalore Steissberg" w:date="2021-08-24T09:21:00Z">
        <w:r w:rsidR="00462DCF">
          <w:rPr>
            <w:sz w:val="20"/>
            <w:szCs w:val="18"/>
          </w:rPr>
          <w:t xml:space="preserve"> </w:t>
        </w:r>
      </w:ins>
      <w:r w:rsidRPr="00FF2124">
        <w:rPr>
          <w:sz w:val="20"/>
          <w:szCs w:val="18"/>
        </w:rPr>
        <w:t>(=</w:t>
      </w:r>
      <w:ins w:id="4278" w:author="Honnalore Steissberg" w:date="2021-08-24T09:21:00Z">
        <w:r w:rsidR="00462DCF">
          <w:rPr>
            <w:sz w:val="20"/>
            <w:szCs w:val="18"/>
          </w:rPr>
          <w:t xml:space="preserve"> </w:t>
        </w:r>
      </w:ins>
      <w:r w:rsidRPr="00FF2124">
        <w:rPr>
          <w:sz w:val="20"/>
          <w:szCs w:val="18"/>
        </w:rPr>
        <w:t>1 if in the water</w:t>
      </w:r>
      <w:ins w:id="4279" w:author="Honnalore Steissberg" w:date="2021-08-24T09:21:00Z">
        <w:r w:rsidR="00462DCF">
          <w:rPr>
            <w:sz w:val="20"/>
            <w:szCs w:val="18"/>
          </w:rPr>
          <w:t>,</w:t>
        </w:r>
      </w:ins>
      <w:r w:rsidRPr="00FF2124">
        <w:rPr>
          <w:sz w:val="20"/>
          <w:szCs w:val="18"/>
        </w:rPr>
        <w:t xml:space="preserve"> and</w:t>
      </w:r>
      <w:ins w:id="4280" w:author="Honnalore Steissberg" w:date="2021-08-24T09:22:00Z">
        <w:r w:rsidR="00462DCF">
          <w:rPr>
            <w:sz w:val="20"/>
            <w:szCs w:val="18"/>
          </w:rPr>
          <w:t xml:space="preserve"> =</w:t>
        </w:r>
      </w:ins>
      <w:r w:rsidRPr="00FF2124">
        <w:rPr>
          <w:sz w:val="20"/>
          <w:szCs w:val="18"/>
        </w:rPr>
        <w:t xml:space="preserve"> -1 if above water or in bottom), U</w:t>
      </w:r>
      <w:ins w:id="4281" w:author="Honnalore Steissberg" w:date="2021-08-24T09:22:00Z">
        <w:r w:rsidR="00462DCF">
          <w:rPr>
            <w:sz w:val="20"/>
            <w:szCs w:val="18"/>
          </w:rPr>
          <w:t xml:space="preserve"> </w:t>
        </w:r>
      </w:ins>
      <w:r w:rsidRPr="00FF2124">
        <w:rPr>
          <w:sz w:val="20"/>
          <w:szCs w:val="18"/>
        </w:rPr>
        <w:t>(</w:t>
      </w:r>
      <w:proofErr w:type="spellStart"/>
      <w:r w:rsidRPr="00FF2124">
        <w:rPr>
          <w:sz w:val="20"/>
          <w:szCs w:val="18"/>
        </w:rPr>
        <w:t>HorizVel</w:t>
      </w:r>
      <w:proofErr w:type="spellEnd"/>
      <w:r w:rsidRPr="00FF2124">
        <w:rPr>
          <w:sz w:val="20"/>
          <w:szCs w:val="18"/>
        </w:rPr>
        <w:t>), W</w:t>
      </w:r>
      <w:ins w:id="4282" w:author="Honnalore Steissberg" w:date="2021-08-24T09:22:00Z">
        <w:r w:rsidR="00462DCF">
          <w:rPr>
            <w:sz w:val="20"/>
            <w:szCs w:val="18"/>
          </w:rPr>
          <w:t xml:space="preserve"> </w:t>
        </w:r>
      </w:ins>
      <w:r w:rsidRPr="00FF2124">
        <w:rPr>
          <w:sz w:val="20"/>
          <w:szCs w:val="18"/>
        </w:rPr>
        <w:t>(</w:t>
      </w:r>
      <w:proofErr w:type="spellStart"/>
      <w:r w:rsidRPr="00FF2124">
        <w:rPr>
          <w:sz w:val="20"/>
          <w:szCs w:val="18"/>
        </w:rPr>
        <w:t>VertVel</w:t>
      </w:r>
      <w:proofErr w:type="spellEnd"/>
      <w:r w:rsidRPr="00FF2124">
        <w:rPr>
          <w:sz w:val="20"/>
          <w:szCs w:val="18"/>
        </w:rPr>
        <w:t xml:space="preserve">), Temperature, </w:t>
      </w:r>
      <w:proofErr w:type="spellStart"/>
      <w:r w:rsidRPr="00FF2124">
        <w:rPr>
          <w:sz w:val="20"/>
          <w:szCs w:val="18"/>
        </w:rPr>
        <w:t>DissolvedOxygen</w:t>
      </w:r>
      <w:proofErr w:type="spellEnd"/>
      <w:r w:rsidRPr="00FF2124">
        <w:rPr>
          <w:sz w:val="20"/>
          <w:szCs w:val="18"/>
        </w:rPr>
        <w:t xml:space="preserve">, </w:t>
      </w:r>
      <w:proofErr w:type="spellStart"/>
      <w:r w:rsidRPr="00FF2124">
        <w:rPr>
          <w:sz w:val="20"/>
          <w:szCs w:val="18"/>
        </w:rPr>
        <w:t>KLayer</w:t>
      </w:r>
      <w:proofErr w:type="spellEnd"/>
      <w:r w:rsidRPr="00FF2124">
        <w:rPr>
          <w:sz w:val="20"/>
          <w:szCs w:val="18"/>
        </w:rPr>
        <w:t xml:space="preserve">, and </w:t>
      </w:r>
      <w:proofErr w:type="spellStart"/>
      <w:r w:rsidRPr="00FF2124">
        <w:rPr>
          <w:sz w:val="20"/>
          <w:szCs w:val="18"/>
        </w:rPr>
        <w:t>ISegment</w:t>
      </w:r>
      <w:proofErr w:type="spellEnd"/>
      <w:r w:rsidRPr="00FF2124">
        <w:rPr>
          <w:sz w:val="20"/>
          <w:szCs w:val="18"/>
        </w:rPr>
        <w:t xml:space="preserve"> for each time interval of output. This file is often used as the background to overlay over the particle file.</w:t>
      </w:r>
    </w:p>
    <w:p w14:paraId="392F0146" w14:textId="77777777" w:rsidR="00FF2124" w:rsidRPr="00FF2124" w:rsidRDefault="00FF2124" w:rsidP="00104FA3">
      <w:pPr>
        <w:rPr>
          <w:sz w:val="20"/>
          <w:szCs w:val="18"/>
        </w:rPr>
      </w:pPr>
    </w:p>
    <w:p w14:paraId="5B50AFF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TITLE = "GRID NODE INFO for Branch     1"</w:t>
      </w:r>
    </w:p>
    <w:p w14:paraId="417CB41C"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VARIABLES = "X", "Z", "WATER", "</w:t>
      </w:r>
      <w:proofErr w:type="spellStart"/>
      <w:r w:rsidRPr="00AA11DC">
        <w:rPr>
          <w:rFonts w:ascii="Courier New" w:hAnsi="Courier New" w:cs="Courier New"/>
          <w:sz w:val="16"/>
        </w:rPr>
        <w:t>HorizVel</w:t>
      </w:r>
      <w:proofErr w:type="spellEnd"/>
      <w:r w:rsidRPr="00AA11DC">
        <w:rPr>
          <w:rFonts w:ascii="Courier New" w:hAnsi="Courier New" w:cs="Courier New"/>
          <w:sz w:val="16"/>
        </w:rPr>
        <w:t>", "</w:t>
      </w:r>
      <w:proofErr w:type="spellStart"/>
      <w:r w:rsidRPr="00AA11DC">
        <w:rPr>
          <w:rFonts w:ascii="Courier New" w:hAnsi="Courier New" w:cs="Courier New"/>
          <w:sz w:val="16"/>
        </w:rPr>
        <w:t>VertVel</w:t>
      </w:r>
      <w:proofErr w:type="spellEnd"/>
      <w:r w:rsidRPr="00AA11DC">
        <w:rPr>
          <w:rFonts w:ascii="Courier New" w:hAnsi="Courier New" w:cs="Courier New"/>
          <w:sz w:val="16"/>
        </w:rPr>
        <w:t>", "Temp", "DO", "</w:t>
      </w:r>
      <w:proofErr w:type="spellStart"/>
      <w:r w:rsidRPr="00AA11DC">
        <w:rPr>
          <w:rFonts w:ascii="Courier New" w:hAnsi="Courier New" w:cs="Courier New"/>
          <w:sz w:val="16"/>
        </w:rPr>
        <w:t>KLayer</w:t>
      </w:r>
      <w:proofErr w:type="spellEnd"/>
      <w:r w:rsidRPr="00AA11DC">
        <w:rPr>
          <w:rFonts w:ascii="Courier New" w:hAnsi="Courier New" w:cs="Courier New"/>
          <w:sz w:val="16"/>
        </w:rPr>
        <w:t>", "</w:t>
      </w:r>
      <w:proofErr w:type="spellStart"/>
      <w:r w:rsidRPr="00AA11DC">
        <w:rPr>
          <w:rFonts w:ascii="Courier New" w:hAnsi="Courier New" w:cs="Courier New"/>
          <w:sz w:val="16"/>
        </w:rPr>
        <w:t>ISegment</w:t>
      </w:r>
      <w:proofErr w:type="spellEnd"/>
      <w:r w:rsidRPr="00AA11DC">
        <w:rPr>
          <w:rFonts w:ascii="Courier New" w:hAnsi="Courier New" w:cs="Courier New"/>
          <w:sz w:val="16"/>
        </w:rPr>
        <w:t>"</w:t>
      </w:r>
    </w:p>
    <w:p w14:paraId="68167448"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ZONE T="JDAY   4384.00", N=    9351, E=    9109, F=FEPOINT, ET=QUADRILATERAL</w:t>
      </w:r>
    </w:p>
    <w:p w14:paraId="4077CD64"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0.0    300.04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25.00    5.64    2    2</w:t>
      </w:r>
    </w:p>
    <w:p w14:paraId="4F0F49F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lastRenderedPageBreak/>
        <w:t xml:space="preserve">          503.3    300.02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25.00    5.64    2    3</w:t>
      </w:r>
    </w:p>
    <w:p w14:paraId="18969F38"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1006.7    300.01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25.00    5.64    2    4</w:t>
      </w:r>
    </w:p>
    <w:p w14:paraId="6566EA2E"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1510.0    300.01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25.00    5.64    2    5</w:t>
      </w:r>
    </w:p>
    <w:p w14:paraId="3832C173"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2013.4    300.00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25.00    5.64    2    6</w:t>
      </w:r>
    </w:p>
    <w:p w14:paraId="0E343159"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2516.7    300.00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25.00    5.64    2    7</w:t>
      </w:r>
    </w:p>
    <w:p w14:paraId="0355CB46" w14:textId="77777777" w:rsidR="00104FA3" w:rsidRPr="00CB146E" w:rsidRDefault="00104FA3" w:rsidP="00104FA3"/>
    <w:p w14:paraId="0D63E8CA" w14:textId="77777777" w:rsidR="00104FA3" w:rsidRDefault="00104FA3" w:rsidP="00FF2124">
      <w:pPr>
        <w:pStyle w:val="Heading3"/>
        <w:spacing w:before="0"/>
      </w:pPr>
      <w:bookmarkStart w:id="4283" w:name="_Toc41047958"/>
      <w:r>
        <w:t>PARTX.NPT</w:t>
      </w:r>
      <w:bookmarkEnd w:id="4283"/>
    </w:p>
    <w:p w14:paraId="4CE6553D" w14:textId="77777777" w:rsidR="00104FA3" w:rsidRDefault="00104FA3" w:rsidP="00104FA3">
      <w:pPr>
        <w:rPr>
          <w:sz w:val="20"/>
          <w:szCs w:val="18"/>
        </w:rPr>
      </w:pPr>
      <w:r w:rsidRPr="00FF2124">
        <w:rPr>
          <w:sz w:val="20"/>
          <w:szCs w:val="18"/>
        </w:rPr>
        <w:t>This file has the location of all the particles as a function of time. Typical format is shown below:</w:t>
      </w:r>
    </w:p>
    <w:p w14:paraId="3B60E66B" w14:textId="77777777" w:rsidR="00FF2124" w:rsidRPr="00FF2124" w:rsidRDefault="00FF2124" w:rsidP="00104FA3">
      <w:pPr>
        <w:rPr>
          <w:sz w:val="20"/>
          <w:szCs w:val="18"/>
        </w:rPr>
      </w:pPr>
    </w:p>
    <w:p w14:paraId="0F7467D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TITLE = "FISH INFO for Branch     1"</w:t>
      </w:r>
    </w:p>
    <w:p w14:paraId="7FC1970C"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VARIABLES = "X", "Z", "FSIZE", "FAGE", "WATER"</w:t>
      </w:r>
    </w:p>
    <w:p w14:paraId="40CC9AAD"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ZONE T="JDAY   4384.00", I=    631, F=POINT</w:t>
      </w:r>
    </w:p>
    <w:p w14:paraId="0456A74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0.01      0.01     0.00     </w:t>
      </w:r>
      <w:proofErr w:type="gramStart"/>
      <w:r w:rsidRPr="00AA11DC">
        <w:rPr>
          <w:rFonts w:ascii="Courier New" w:hAnsi="Courier New" w:cs="Courier New"/>
          <w:sz w:val="16"/>
        </w:rPr>
        <w:t>0.00  -</w:t>
      </w:r>
      <w:proofErr w:type="gramEnd"/>
      <w:r w:rsidRPr="00AA11DC">
        <w:rPr>
          <w:rFonts w:ascii="Courier New" w:hAnsi="Courier New" w:cs="Courier New"/>
          <w:sz w:val="16"/>
        </w:rPr>
        <w:t>1</w:t>
      </w:r>
    </w:p>
    <w:p w14:paraId="0B5D279E"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0FC5886E"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280FA7F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7BACB8C6"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2C398DA6"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36FBEDC0"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79DCAD6C"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21F5FDCD"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751654CC"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74C00034"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04D4D2E4"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29705.55    298.00     0.00     0.00   1</w:t>
      </w:r>
    </w:p>
    <w:p w14:paraId="73AB1C03" w14:textId="77777777" w:rsidR="00104FA3" w:rsidRDefault="00104FA3" w:rsidP="00104FA3">
      <w:pPr>
        <w:rPr>
          <w:rFonts w:cstheme="minorHAnsi"/>
        </w:rPr>
      </w:pPr>
      <w:r>
        <w:rPr>
          <w:rFonts w:cstheme="minorHAnsi"/>
        </w:rPr>
        <w:t>…</w:t>
      </w:r>
    </w:p>
    <w:p w14:paraId="065E9F39"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TEXT X=47, Y=90, F=HELV-BOLD, HU=FRAME, AN=</w:t>
      </w:r>
      <w:proofErr w:type="gramStart"/>
      <w:r w:rsidRPr="00AA11DC">
        <w:rPr>
          <w:rFonts w:ascii="Courier New" w:hAnsi="Courier New" w:cs="Courier New"/>
          <w:sz w:val="16"/>
        </w:rPr>
        <w:t>MIDCENTER,C</w:t>
      </w:r>
      <w:proofErr w:type="gramEnd"/>
      <w:r w:rsidRPr="00AA11DC">
        <w:rPr>
          <w:rFonts w:ascii="Courier New" w:hAnsi="Courier New" w:cs="Courier New"/>
          <w:sz w:val="16"/>
        </w:rPr>
        <w:t>=RED, H=3, T="   January  1, 2012     12am    (JDAY4384.000)", ZN=     1</w:t>
      </w:r>
    </w:p>
    <w:p w14:paraId="770EF232"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TEXT X=30.0, Y=21.0, F=HELV-BOLD, HU=</w:t>
      </w:r>
      <w:proofErr w:type="gramStart"/>
      <w:r w:rsidRPr="00AA11DC">
        <w:rPr>
          <w:rFonts w:ascii="Courier New" w:hAnsi="Courier New" w:cs="Courier New"/>
          <w:sz w:val="16"/>
        </w:rPr>
        <w:t>FRAME,AN</w:t>
      </w:r>
      <w:proofErr w:type="gramEnd"/>
      <w:r w:rsidRPr="00AA11DC">
        <w:rPr>
          <w:rFonts w:ascii="Courier New" w:hAnsi="Courier New" w:cs="Courier New"/>
          <w:sz w:val="16"/>
        </w:rPr>
        <w:t>=MIDRIGHT, C=BLACK, H=2.1, T="   630", ZN=     1</w:t>
      </w:r>
    </w:p>
    <w:p w14:paraId="136E539D"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TEXT X=25.0, Y=25.0, F=HELV-BOLD, HU=</w:t>
      </w:r>
      <w:proofErr w:type="gramStart"/>
      <w:r w:rsidRPr="00AA11DC">
        <w:rPr>
          <w:rFonts w:ascii="Courier New" w:hAnsi="Courier New" w:cs="Courier New"/>
          <w:sz w:val="16"/>
        </w:rPr>
        <w:t>FRAME,AN</w:t>
      </w:r>
      <w:proofErr w:type="gramEnd"/>
      <w:r w:rsidRPr="00AA11DC">
        <w:rPr>
          <w:rFonts w:ascii="Courier New" w:hAnsi="Courier New" w:cs="Courier New"/>
          <w:sz w:val="16"/>
        </w:rPr>
        <w:t>=MIDCENTER, C=BLACK, H=2.1, T="# of Particles"</w:t>
      </w:r>
    </w:p>
    <w:p w14:paraId="0A8A73CC" w14:textId="77777777" w:rsidR="00104FA3" w:rsidRDefault="00104FA3" w:rsidP="00104FA3">
      <w:pPr>
        <w:rPr>
          <w:rFonts w:cstheme="minorHAnsi"/>
        </w:rPr>
      </w:pPr>
    </w:p>
    <w:p w14:paraId="7C8910B4" w14:textId="77777777" w:rsidR="00104FA3" w:rsidRPr="00050F98" w:rsidRDefault="00104FA3" w:rsidP="00FF2124">
      <w:pPr>
        <w:pStyle w:val="Heading3"/>
        <w:spacing w:before="0"/>
      </w:pPr>
      <w:bookmarkStart w:id="4284" w:name="_Toc41047959"/>
      <w:r w:rsidRPr="00050F98">
        <w:t>Finalparticle.csv</w:t>
      </w:r>
      <w:bookmarkEnd w:id="4284"/>
    </w:p>
    <w:p w14:paraId="3152C10D" w14:textId="1C7F9652" w:rsidR="00104FA3" w:rsidRDefault="00104FA3" w:rsidP="00104FA3">
      <w:pPr>
        <w:rPr>
          <w:ins w:id="4285" w:author="Honnalore Steissberg" w:date="2021-08-24T09:23:00Z"/>
          <w:rFonts w:cstheme="minorHAnsi"/>
          <w:sz w:val="20"/>
          <w:szCs w:val="18"/>
        </w:rPr>
      </w:pPr>
      <w:r w:rsidRPr="00FF2124">
        <w:rPr>
          <w:rFonts w:cstheme="minorHAnsi"/>
          <w:sz w:val="20"/>
          <w:szCs w:val="18"/>
        </w:rPr>
        <w:t>This file contains the final state of all particles released in the model. The header prints out the information for each particle as shown below:</w:t>
      </w:r>
    </w:p>
    <w:p w14:paraId="65B67BDD" w14:textId="77777777" w:rsidR="00A17094" w:rsidRPr="00FF2124" w:rsidRDefault="00A17094" w:rsidP="00104FA3">
      <w:pPr>
        <w:rPr>
          <w:rFonts w:cstheme="minorHAnsi"/>
          <w:sz w:val="20"/>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9"/>
        <w:gridCol w:w="506"/>
        <w:gridCol w:w="990"/>
        <w:gridCol w:w="630"/>
        <w:gridCol w:w="1040"/>
        <w:gridCol w:w="963"/>
        <w:gridCol w:w="437"/>
        <w:gridCol w:w="750"/>
        <w:gridCol w:w="628"/>
        <w:gridCol w:w="852"/>
        <w:gridCol w:w="829"/>
        <w:gridCol w:w="741"/>
        <w:gridCol w:w="505"/>
      </w:tblGrid>
      <w:tr w:rsidR="00104FA3" w:rsidRPr="006C1181" w14:paraId="3E4D7B7A" w14:textId="77777777" w:rsidTr="0045259D">
        <w:trPr>
          <w:trHeight w:val="288"/>
        </w:trPr>
        <w:tc>
          <w:tcPr>
            <w:tcW w:w="479" w:type="dxa"/>
            <w:shd w:val="clear" w:color="auto" w:fill="auto"/>
            <w:noWrap/>
            <w:vAlign w:val="bottom"/>
            <w:hideMark/>
          </w:tcPr>
          <w:p w14:paraId="4EC4ECB5"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 xml:space="preserve">        </w:t>
            </w:r>
            <w:r>
              <w:rPr>
                <w:rFonts w:ascii="Calibri" w:hAnsi="Calibri" w:cs="Calibri"/>
                <w:color w:val="000000"/>
                <w:sz w:val="16"/>
                <w:szCs w:val="16"/>
              </w:rPr>
              <w:t>Part</w:t>
            </w:r>
            <w:r w:rsidRPr="006C1181">
              <w:rPr>
                <w:rFonts w:ascii="Calibri" w:hAnsi="Calibri" w:cs="Calibri"/>
                <w:color w:val="000000"/>
                <w:sz w:val="16"/>
                <w:szCs w:val="16"/>
              </w:rPr>
              <w:t>#</w:t>
            </w:r>
          </w:p>
        </w:tc>
        <w:tc>
          <w:tcPr>
            <w:tcW w:w="506" w:type="dxa"/>
            <w:shd w:val="clear" w:color="auto" w:fill="auto"/>
            <w:noWrap/>
            <w:vAlign w:val="bottom"/>
            <w:hideMark/>
          </w:tcPr>
          <w:p w14:paraId="73B9C58D"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Seg</w:t>
            </w:r>
            <w:r>
              <w:rPr>
                <w:rFonts w:ascii="Calibri" w:hAnsi="Calibri" w:cs="Calibri"/>
                <w:color w:val="000000"/>
                <w:sz w:val="16"/>
                <w:szCs w:val="16"/>
              </w:rPr>
              <w:t xml:space="preserve"> </w:t>
            </w:r>
            <w:r w:rsidRPr="006C1181">
              <w:rPr>
                <w:rFonts w:ascii="Calibri" w:hAnsi="Calibri" w:cs="Calibri"/>
                <w:color w:val="000000"/>
                <w:sz w:val="16"/>
                <w:szCs w:val="16"/>
              </w:rPr>
              <w:t>#</w:t>
            </w:r>
            <w:r>
              <w:rPr>
                <w:rFonts w:ascii="Calibri" w:hAnsi="Calibri" w:cs="Calibri"/>
                <w:color w:val="000000"/>
                <w:sz w:val="16"/>
                <w:szCs w:val="16"/>
              </w:rPr>
              <w:t xml:space="preserve"> I</w:t>
            </w:r>
          </w:p>
        </w:tc>
        <w:tc>
          <w:tcPr>
            <w:tcW w:w="990" w:type="dxa"/>
            <w:shd w:val="clear" w:color="auto" w:fill="auto"/>
            <w:noWrap/>
            <w:vAlign w:val="bottom"/>
            <w:hideMark/>
          </w:tcPr>
          <w:p w14:paraId="38DC9E58"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X</w:t>
            </w:r>
            <w:r>
              <w:rPr>
                <w:rFonts w:ascii="Calibri" w:hAnsi="Calibri" w:cs="Calibri"/>
                <w:color w:val="000000"/>
                <w:sz w:val="16"/>
                <w:szCs w:val="16"/>
              </w:rPr>
              <w:t xml:space="preserve"> </w:t>
            </w:r>
            <w:r w:rsidRPr="006C1181">
              <w:rPr>
                <w:rFonts w:ascii="Calibri" w:hAnsi="Calibri" w:cs="Calibri"/>
                <w:color w:val="000000"/>
                <w:sz w:val="16"/>
                <w:szCs w:val="16"/>
              </w:rPr>
              <w:t>Location</w:t>
            </w:r>
            <w:r>
              <w:rPr>
                <w:rFonts w:ascii="Calibri" w:hAnsi="Calibri" w:cs="Calibri"/>
                <w:color w:val="000000"/>
                <w:sz w:val="16"/>
                <w:szCs w:val="16"/>
              </w:rPr>
              <w:t xml:space="preserve"> </w:t>
            </w:r>
            <w:r w:rsidRPr="006C1181">
              <w:rPr>
                <w:rFonts w:ascii="Calibri" w:hAnsi="Calibri" w:cs="Calibri"/>
                <w:color w:val="000000"/>
                <w:sz w:val="16"/>
                <w:szCs w:val="16"/>
              </w:rPr>
              <w:t>within</w:t>
            </w:r>
            <w:r>
              <w:rPr>
                <w:rFonts w:ascii="Calibri" w:hAnsi="Calibri" w:cs="Calibri"/>
                <w:color w:val="000000"/>
                <w:sz w:val="16"/>
                <w:szCs w:val="16"/>
              </w:rPr>
              <w:t xml:space="preserve"> </w:t>
            </w:r>
            <w:r w:rsidRPr="006C1181">
              <w:rPr>
                <w:rFonts w:ascii="Calibri" w:hAnsi="Calibri" w:cs="Calibri"/>
                <w:color w:val="000000"/>
                <w:sz w:val="16"/>
                <w:szCs w:val="16"/>
              </w:rPr>
              <w:t>Segment</w:t>
            </w:r>
            <w:r>
              <w:rPr>
                <w:rFonts w:ascii="Calibri" w:hAnsi="Calibri" w:cs="Calibri"/>
                <w:color w:val="000000"/>
                <w:sz w:val="16"/>
                <w:szCs w:val="16"/>
              </w:rPr>
              <w:t xml:space="preserve"> </w:t>
            </w:r>
            <w:r w:rsidRPr="006C1181">
              <w:rPr>
                <w:rFonts w:ascii="Calibri" w:hAnsi="Calibri" w:cs="Calibri"/>
                <w:color w:val="000000"/>
                <w:sz w:val="16"/>
                <w:szCs w:val="16"/>
              </w:rPr>
              <w:t>from</w:t>
            </w:r>
            <w:r>
              <w:rPr>
                <w:rFonts w:ascii="Calibri" w:hAnsi="Calibri" w:cs="Calibri"/>
                <w:color w:val="000000"/>
                <w:sz w:val="16"/>
                <w:szCs w:val="16"/>
              </w:rPr>
              <w:t xml:space="preserve"> </w:t>
            </w:r>
            <w:r w:rsidRPr="006C1181">
              <w:rPr>
                <w:rFonts w:ascii="Calibri" w:hAnsi="Calibri" w:cs="Calibri"/>
                <w:color w:val="000000"/>
                <w:sz w:val="16"/>
                <w:szCs w:val="16"/>
              </w:rPr>
              <w:t>Upstream</w:t>
            </w:r>
            <w:r>
              <w:rPr>
                <w:rFonts w:ascii="Calibri" w:hAnsi="Calibri" w:cs="Calibri"/>
                <w:color w:val="000000"/>
                <w:sz w:val="16"/>
                <w:szCs w:val="16"/>
              </w:rPr>
              <w:t xml:space="preserve"> </w:t>
            </w:r>
            <w:r w:rsidRPr="006C1181">
              <w:rPr>
                <w:rFonts w:ascii="Calibri" w:hAnsi="Calibri" w:cs="Calibri"/>
                <w:color w:val="000000"/>
                <w:sz w:val="16"/>
                <w:szCs w:val="16"/>
              </w:rPr>
              <w:t>Side</w:t>
            </w:r>
            <w:r>
              <w:rPr>
                <w:rFonts w:ascii="Calibri" w:hAnsi="Calibri" w:cs="Calibri"/>
                <w:color w:val="000000"/>
                <w:sz w:val="16"/>
                <w:szCs w:val="16"/>
              </w:rPr>
              <w:t>(m)</w:t>
            </w:r>
          </w:p>
        </w:tc>
        <w:tc>
          <w:tcPr>
            <w:tcW w:w="630" w:type="dxa"/>
            <w:shd w:val="clear" w:color="auto" w:fill="auto"/>
            <w:noWrap/>
            <w:vAlign w:val="bottom"/>
            <w:hideMark/>
          </w:tcPr>
          <w:p w14:paraId="02B37402"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Layer</w:t>
            </w:r>
            <w:r>
              <w:rPr>
                <w:rFonts w:ascii="Calibri" w:hAnsi="Calibri" w:cs="Calibri"/>
                <w:color w:val="000000"/>
                <w:sz w:val="16"/>
                <w:szCs w:val="16"/>
              </w:rPr>
              <w:t xml:space="preserve"> </w:t>
            </w:r>
            <w:r w:rsidRPr="006C1181">
              <w:rPr>
                <w:rFonts w:ascii="Calibri" w:hAnsi="Calibri" w:cs="Calibri"/>
                <w:color w:val="000000"/>
                <w:sz w:val="16"/>
                <w:szCs w:val="16"/>
              </w:rPr>
              <w:t>#</w:t>
            </w:r>
            <w:r>
              <w:rPr>
                <w:rFonts w:ascii="Calibri" w:hAnsi="Calibri" w:cs="Calibri"/>
                <w:color w:val="000000"/>
                <w:sz w:val="16"/>
                <w:szCs w:val="16"/>
              </w:rPr>
              <w:t xml:space="preserve"> K</w:t>
            </w:r>
          </w:p>
        </w:tc>
        <w:tc>
          <w:tcPr>
            <w:tcW w:w="1040" w:type="dxa"/>
            <w:shd w:val="clear" w:color="auto" w:fill="auto"/>
            <w:noWrap/>
            <w:vAlign w:val="bottom"/>
            <w:hideMark/>
          </w:tcPr>
          <w:p w14:paraId="397622A1"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Vertical</w:t>
            </w:r>
            <w:r>
              <w:rPr>
                <w:rFonts w:ascii="Calibri" w:hAnsi="Calibri" w:cs="Calibri"/>
                <w:color w:val="000000"/>
                <w:sz w:val="16"/>
                <w:szCs w:val="16"/>
              </w:rPr>
              <w:t xml:space="preserve"> </w:t>
            </w:r>
            <w:proofErr w:type="spellStart"/>
            <w:r w:rsidRPr="006C1181">
              <w:rPr>
                <w:rFonts w:ascii="Calibri" w:hAnsi="Calibri" w:cs="Calibri"/>
                <w:color w:val="000000"/>
                <w:sz w:val="16"/>
                <w:szCs w:val="16"/>
              </w:rPr>
              <w:t>Dist</w:t>
            </w:r>
            <w:proofErr w:type="spellEnd"/>
            <w:r>
              <w:rPr>
                <w:rFonts w:ascii="Calibri" w:hAnsi="Calibri" w:cs="Calibri"/>
                <w:color w:val="000000"/>
                <w:sz w:val="16"/>
                <w:szCs w:val="16"/>
              </w:rPr>
              <w:t xml:space="preserve"> </w:t>
            </w:r>
            <w:r w:rsidRPr="006C1181">
              <w:rPr>
                <w:rFonts w:ascii="Calibri" w:hAnsi="Calibri" w:cs="Calibri"/>
                <w:color w:val="000000"/>
                <w:sz w:val="16"/>
                <w:szCs w:val="16"/>
              </w:rPr>
              <w:t>from</w:t>
            </w:r>
            <w:r>
              <w:rPr>
                <w:rFonts w:ascii="Calibri" w:hAnsi="Calibri" w:cs="Calibri"/>
                <w:color w:val="000000"/>
                <w:sz w:val="16"/>
                <w:szCs w:val="16"/>
              </w:rPr>
              <w:t xml:space="preserve"> </w:t>
            </w:r>
            <w:r w:rsidRPr="006C1181">
              <w:rPr>
                <w:rFonts w:ascii="Calibri" w:hAnsi="Calibri" w:cs="Calibri"/>
                <w:color w:val="000000"/>
                <w:sz w:val="16"/>
                <w:szCs w:val="16"/>
              </w:rPr>
              <w:t>Top</w:t>
            </w:r>
            <w:r>
              <w:rPr>
                <w:rFonts w:ascii="Calibri" w:hAnsi="Calibri" w:cs="Calibri"/>
                <w:color w:val="000000"/>
                <w:sz w:val="16"/>
                <w:szCs w:val="16"/>
              </w:rPr>
              <w:t xml:space="preserve"> (m)</w:t>
            </w:r>
          </w:p>
        </w:tc>
        <w:tc>
          <w:tcPr>
            <w:tcW w:w="963" w:type="dxa"/>
            <w:shd w:val="clear" w:color="auto" w:fill="auto"/>
            <w:noWrap/>
            <w:vAlign w:val="bottom"/>
            <w:hideMark/>
          </w:tcPr>
          <w:p w14:paraId="041B5349"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Lateral</w:t>
            </w:r>
            <w:r>
              <w:rPr>
                <w:rFonts w:ascii="Calibri" w:hAnsi="Calibri" w:cs="Calibri"/>
                <w:color w:val="000000"/>
                <w:sz w:val="16"/>
                <w:szCs w:val="16"/>
              </w:rPr>
              <w:t xml:space="preserve"> </w:t>
            </w:r>
            <w:proofErr w:type="spellStart"/>
            <w:r w:rsidRPr="006C1181">
              <w:rPr>
                <w:rFonts w:ascii="Calibri" w:hAnsi="Calibri" w:cs="Calibri"/>
                <w:color w:val="000000"/>
                <w:sz w:val="16"/>
                <w:szCs w:val="16"/>
              </w:rPr>
              <w:t>Dist</w:t>
            </w:r>
            <w:proofErr w:type="spellEnd"/>
            <w:r>
              <w:rPr>
                <w:rFonts w:ascii="Calibri" w:hAnsi="Calibri" w:cs="Calibri"/>
                <w:color w:val="000000"/>
                <w:sz w:val="16"/>
                <w:szCs w:val="16"/>
              </w:rPr>
              <w:t xml:space="preserve"> </w:t>
            </w:r>
            <w:r w:rsidRPr="006C1181">
              <w:rPr>
                <w:rFonts w:ascii="Calibri" w:hAnsi="Calibri" w:cs="Calibri"/>
                <w:color w:val="000000"/>
                <w:sz w:val="16"/>
                <w:szCs w:val="16"/>
              </w:rPr>
              <w:t>from</w:t>
            </w:r>
            <w:r>
              <w:rPr>
                <w:rFonts w:ascii="Calibri" w:hAnsi="Calibri" w:cs="Calibri"/>
                <w:color w:val="000000"/>
                <w:sz w:val="16"/>
                <w:szCs w:val="16"/>
              </w:rPr>
              <w:t xml:space="preserve"> </w:t>
            </w:r>
            <w:r w:rsidRPr="006C1181">
              <w:rPr>
                <w:rFonts w:ascii="Calibri" w:hAnsi="Calibri" w:cs="Calibri"/>
                <w:color w:val="000000"/>
                <w:sz w:val="16"/>
                <w:szCs w:val="16"/>
              </w:rPr>
              <w:t>Left</w:t>
            </w:r>
            <w:r>
              <w:rPr>
                <w:rFonts w:ascii="Calibri" w:hAnsi="Calibri" w:cs="Calibri"/>
                <w:color w:val="000000"/>
                <w:sz w:val="16"/>
                <w:szCs w:val="16"/>
              </w:rPr>
              <w:t xml:space="preserve"> </w:t>
            </w:r>
            <w:r w:rsidRPr="006C1181">
              <w:rPr>
                <w:rFonts w:ascii="Calibri" w:hAnsi="Calibri" w:cs="Calibri"/>
                <w:color w:val="000000"/>
                <w:sz w:val="16"/>
                <w:szCs w:val="16"/>
              </w:rPr>
              <w:t>Bank</w:t>
            </w:r>
            <w:r>
              <w:rPr>
                <w:rFonts w:ascii="Calibri" w:hAnsi="Calibri" w:cs="Calibri"/>
                <w:color w:val="000000"/>
                <w:sz w:val="16"/>
                <w:szCs w:val="16"/>
              </w:rPr>
              <w:t xml:space="preserve"> (m)</w:t>
            </w:r>
          </w:p>
        </w:tc>
        <w:tc>
          <w:tcPr>
            <w:tcW w:w="437" w:type="dxa"/>
            <w:shd w:val="clear" w:color="auto" w:fill="auto"/>
            <w:noWrap/>
            <w:vAlign w:val="bottom"/>
            <w:hideMark/>
          </w:tcPr>
          <w:p w14:paraId="2756C501"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Branch#</w:t>
            </w:r>
          </w:p>
        </w:tc>
        <w:tc>
          <w:tcPr>
            <w:tcW w:w="750" w:type="dxa"/>
            <w:shd w:val="clear" w:color="auto" w:fill="auto"/>
            <w:noWrap/>
            <w:vAlign w:val="bottom"/>
            <w:hideMark/>
          </w:tcPr>
          <w:p w14:paraId="46D074A8"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Particle</w:t>
            </w:r>
            <w:r>
              <w:rPr>
                <w:rFonts w:ascii="Calibri" w:hAnsi="Calibri" w:cs="Calibri"/>
                <w:color w:val="000000"/>
                <w:sz w:val="16"/>
                <w:szCs w:val="16"/>
              </w:rPr>
              <w:t xml:space="preserve"> </w:t>
            </w:r>
            <w:r w:rsidRPr="006C1181">
              <w:rPr>
                <w:rFonts w:ascii="Calibri" w:hAnsi="Calibri" w:cs="Calibri"/>
                <w:color w:val="000000"/>
                <w:sz w:val="16"/>
                <w:szCs w:val="16"/>
              </w:rPr>
              <w:t>In</w:t>
            </w:r>
            <w:r>
              <w:rPr>
                <w:rFonts w:ascii="Calibri" w:hAnsi="Calibri" w:cs="Calibri"/>
                <w:color w:val="000000"/>
                <w:sz w:val="16"/>
                <w:szCs w:val="16"/>
              </w:rPr>
              <w:t xml:space="preserve"> </w:t>
            </w:r>
            <w:r w:rsidRPr="006C1181">
              <w:rPr>
                <w:rFonts w:ascii="Calibri" w:hAnsi="Calibri" w:cs="Calibri"/>
                <w:color w:val="000000"/>
                <w:sz w:val="16"/>
                <w:szCs w:val="16"/>
              </w:rPr>
              <w:t>Model</w:t>
            </w:r>
            <w:r>
              <w:rPr>
                <w:rFonts w:ascii="Calibri" w:hAnsi="Calibri" w:cs="Calibri"/>
                <w:color w:val="000000"/>
                <w:sz w:val="16"/>
                <w:szCs w:val="16"/>
              </w:rPr>
              <w:t xml:space="preserve"> </w:t>
            </w:r>
            <w:r w:rsidRPr="006C1181">
              <w:rPr>
                <w:rFonts w:ascii="Calibri" w:hAnsi="Calibri" w:cs="Calibri"/>
                <w:color w:val="000000"/>
                <w:sz w:val="16"/>
                <w:szCs w:val="16"/>
              </w:rPr>
              <w:t>(=0)</w:t>
            </w:r>
          </w:p>
        </w:tc>
        <w:tc>
          <w:tcPr>
            <w:tcW w:w="628" w:type="dxa"/>
            <w:shd w:val="clear" w:color="auto" w:fill="auto"/>
            <w:noWrap/>
            <w:vAlign w:val="bottom"/>
            <w:hideMark/>
          </w:tcPr>
          <w:p w14:paraId="46181AD6"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JDAY</w:t>
            </w:r>
            <w:r>
              <w:rPr>
                <w:rFonts w:ascii="Calibri" w:hAnsi="Calibri" w:cs="Calibri"/>
                <w:color w:val="000000"/>
                <w:sz w:val="16"/>
                <w:szCs w:val="16"/>
              </w:rPr>
              <w:t xml:space="preserve"> </w:t>
            </w:r>
            <w:r w:rsidRPr="006C1181">
              <w:rPr>
                <w:rFonts w:ascii="Calibri" w:hAnsi="Calibri" w:cs="Calibri"/>
                <w:color w:val="000000"/>
                <w:sz w:val="16"/>
                <w:szCs w:val="16"/>
              </w:rPr>
              <w:t>left</w:t>
            </w:r>
            <w:r>
              <w:rPr>
                <w:rFonts w:ascii="Calibri" w:hAnsi="Calibri" w:cs="Calibri"/>
                <w:color w:val="000000"/>
                <w:sz w:val="16"/>
                <w:szCs w:val="16"/>
              </w:rPr>
              <w:t xml:space="preserve"> </w:t>
            </w:r>
            <w:r w:rsidRPr="006C1181">
              <w:rPr>
                <w:rFonts w:ascii="Calibri" w:hAnsi="Calibri" w:cs="Calibri"/>
                <w:color w:val="000000"/>
                <w:sz w:val="16"/>
                <w:szCs w:val="16"/>
              </w:rPr>
              <w:t>system</w:t>
            </w:r>
          </w:p>
        </w:tc>
        <w:tc>
          <w:tcPr>
            <w:tcW w:w="852" w:type="dxa"/>
            <w:shd w:val="clear" w:color="auto" w:fill="auto"/>
            <w:noWrap/>
            <w:vAlign w:val="bottom"/>
            <w:hideMark/>
          </w:tcPr>
          <w:p w14:paraId="25CA5A5C" w14:textId="77777777" w:rsidR="00104FA3" w:rsidRPr="008A5F93" w:rsidRDefault="00104FA3" w:rsidP="0045259D">
            <w:pPr>
              <w:rPr>
                <w:rFonts w:ascii="Calibri" w:hAnsi="Calibri" w:cs="Calibri"/>
                <w:color w:val="000000"/>
                <w:sz w:val="18"/>
              </w:rPr>
            </w:pPr>
            <w:r w:rsidRPr="008A5F93">
              <w:rPr>
                <w:rFonts w:ascii="Calibri" w:hAnsi="Calibri" w:cs="Calibri"/>
                <w:color w:val="000000"/>
                <w:sz w:val="18"/>
              </w:rPr>
              <w:t>Detent</w:t>
            </w:r>
            <w:r>
              <w:rPr>
                <w:rFonts w:ascii="Calibri" w:hAnsi="Calibri" w:cs="Calibri"/>
                <w:color w:val="000000"/>
                <w:sz w:val="18"/>
              </w:rPr>
              <w:t>-</w:t>
            </w:r>
            <w:r w:rsidRPr="008A5F93">
              <w:rPr>
                <w:rFonts w:ascii="Calibri" w:hAnsi="Calibri" w:cs="Calibri"/>
                <w:color w:val="000000"/>
                <w:sz w:val="18"/>
              </w:rPr>
              <w:t>ion</w:t>
            </w:r>
            <w:r>
              <w:rPr>
                <w:rFonts w:ascii="Calibri" w:hAnsi="Calibri" w:cs="Calibri"/>
                <w:color w:val="000000"/>
                <w:sz w:val="18"/>
              </w:rPr>
              <w:t xml:space="preserve"> </w:t>
            </w:r>
            <w:r w:rsidRPr="008A5F93">
              <w:rPr>
                <w:rFonts w:ascii="Calibri" w:hAnsi="Calibri" w:cs="Calibri"/>
                <w:color w:val="000000"/>
                <w:sz w:val="18"/>
              </w:rPr>
              <w:t>Time</w:t>
            </w:r>
            <w:r>
              <w:rPr>
                <w:rFonts w:ascii="Calibri" w:hAnsi="Calibri" w:cs="Calibri"/>
                <w:color w:val="000000"/>
                <w:sz w:val="18"/>
              </w:rPr>
              <w:t xml:space="preserve"> </w:t>
            </w:r>
            <w:r w:rsidRPr="008A5F93">
              <w:rPr>
                <w:rFonts w:ascii="Calibri" w:hAnsi="Calibri" w:cs="Calibri"/>
                <w:color w:val="000000"/>
                <w:sz w:val="18"/>
              </w:rPr>
              <w:t>(days)</w:t>
            </w:r>
          </w:p>
        </w:tc>
        <w:tc>
          <w:tcPr>
            <w:tcW w:w="829" w:type="dxa"/>
            <w:shd w:val="clear" w:color="auto" w:fill="auto"/>
            <w:noWrap/>
            <w:vAlign w:val="bottom"/>
            <w:hideMark/>
          </w:tcPr>
          <w:p w14:paraId="5EF9545C" w14:textId="77777777" w:rsidR="00104FA3" w:rsidRPr="008A5F93" w:rsidRDefault="00104FA3" w:rsidP="0045259D">
            <w:pPr>
              <w:rPr>
                <w:rFonts w:ascii="Calibri" w:hAnsi="Calibri" w:cs="Calibri"/>
                <w:color w:val="000000"/>
                <w:sz w:val="18"/>
              </w:rPr>
            </w:pPr>
            <w:r w:rsidRPr="008A5F93">
              <w:rPr>
                <w:rFonts w:ascii="Calibri" w:hAnsi="Calibri" w:cs="Calibri"/>
                <w:color w:val="000000"/>
                <w:sz w:val="18"/>
              </w:rPr>
              <w:t>Rem</w:t>
            </w:r>
            <w:r>
              <w:rPr>
                <w:rFonts w:ascii="Calibri" w:hAnsi="Calibri" w:cs="Calibri"/>
                <w:color w:val="000000"/>
                <w:sz w:val="18"/>
              </w:rPr>
              <w:t>-</w:t>
            </w:r>
            <w:r w:rsidRPr="008A5F93">
              <w:rPr>
                <w:rFonts w:ascii="Calibri" w:hAnsi="Calibri" w:cs="Calibri"/>
                <w:color w:val="000000"/>
                <w:sz w:val="18"/>
              </w:rPr>
              <w:t>oval</w:t>
            </w:r>
            <w:r>
              <w:rPr>
                <w:rFonts w:ascii="Calibri" w:hAnsi="Calibri" w:cs="Calibri"/>
                <w:color w:val="000000"/>
                <w:sz w:val="18"/>
              </w:rPr>
              <w:t xml:space="preserve"> </w:t>
            </w:r>
            <w:r w:rsidRPr="008A5F93">
              <w:rPr>
                <w:rFonts w:ascii="Calibri" w:hAnsi="Calibri" w:cs="Calibri"/>
                <w:color w:val="000000"/>
                <w:sz w:val="18"/>
              </w:rPr>
              <w:t>Mech</w:t>
            </w:r>
            <w:r>
              <w:rPr>
                <w:rFonts w:ascii="Calibri" w:hAnsi="Calibri" w:cs="Calibri"/>
                <w:color w:val="000000"/>
                <w:sz w:val="18"/>
              </w:rPr>
              <w:t>-</w:t>
            </w:r>
            <w:proofErr w:type="spellStart"/>
            <w:r w:rsidRPr="008A5F93">
              <w:rPr>
                <w:rFonts w:ascii="Calibri" w:hAnsi="Calibri" w:cs="Calibri"/>
                <w:color w:val="000000"/>
                <w:sz w:val="18"/>
              </w:rPr>
              <w:t>anism</w:t>
            </w:r>
            <w:proofErr w:type="spellEnd"/>
          </w:p>
        </w:tc>
        <w:tc>
          <w:tcPr>
            <w:tcW w:w="741" w:type="dxa"/>
          </w:tcPr>
          <w:p w14:paraId="1E263E91" w14:textId="77777777" w:rsidR="00104FA3" w:rsidRPr="008A5F93" w:rsidRDefault="00104FA3" w:rsidP="0045259D">
            <w:pPr>
              <w:rPr>
                <w:sz w:val="18"/>
              </w:rPr>
            </w:pPr>
            <w:r w:rsidRPr="008A5F93">
              <w:rPr>
                <w:sz w:val="18"/>
              </w:rPr>
              <w:t>Sed</w:t>
            </w:r>
            <w:r>
              <w:rPr>
                <w:sz w:val="18"/>
              </w:rPr>
              <w:t xml:space="preserve"> </w:t>
            </w:r>
            <w:r w:rsidRPr="008A5F93">
              <w:rPr>
                <w:sz w:val="18"/>
              </w:rPr>
              <w:t>Velocity</w:t>
            </w:r>
            <w:r>
              <w:rPr>
                <w:sz w:val="18"/>
              </w:rPr>
              <w:t xml:space="preserve"> </w:t>
            </w:r>
            <w:r w:rsidRPr="008A5F93">
              <w:rPr>
                <w:sz w:val="18"/>
              </w:rPr>
              <w:t>(m/d)</w:t>
            </w:r>
          </w:p>
        </w:tc>
        <w:tc>
          <w:tcPr>
            <w:tcW w:w="505" w:type="dxa"/>
          </w:tcPr>
          <w:p w14:paraId="3C3AFECB" w14:textId="77777777" w:rsidR="00104FA3" w:rsidRPr="008A5F93" w:rsidRDefault="00104FA3" w:rsidP="0045259D">
            <w:pPr>
              <w:rPr>
                <w:sz w:val="18"/>
              </w:rPr>
            </w:pPr>
            <w:r w:rsidRPr="008A5F93">
              <w:rPr>
                <w:sz w:val="18"/>
              </w:rPr>
              <w:t>Date</w:t>
            </w:r>
            <w:r>
              <w:rPr>
                <w:sz w:val="18"/>
              </w:rPr>
              <w:t xml:space="preserve"> </w:t>
            </w:r>
            <w:r w:rsidRPr="008A5F93">
              <w:rPr>
                <w:sz w:val="18"/>
              </w:rPr>
              <w:t>Start</w:t>
            </w:r>
          </w:p>
        </w:tc>
      </w:tr>
      <w:tr w:rsidR="00104FA3" w:rsidRPr="006C1181" w14:paraId="77503118" w14:textId="77777777" w:rsidTr="0045259D">
        <w:trPr>
          <w:trHeight w:val="288"/>
        </w:trPr>
        <w:tc>
          <w:tcPr>
            <w:tcW w:w="479" w:type="dxa"/>
            <w:shd w:val="clear" w:color="auto" w:fill="auto"/>
            <w:noWrap/>
            <w:vAlign w:val="bottom"/>
            <w:hideMark/>
          </w:tcPr>
          <w:p w14:paraId="3D86C6F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506" w:type="dxa"/>
            <w:shd w:val="clear" w:color="auto" w:fill="auto"/>
            <w:noWrap/>
            <w:vAlign w:val="bottom"/>
            <w:hideMark/>
          </w:tcPr>
          <w:p w14:paraId="768BF52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99</w:t>
            </w:r>
          </w:p>
        </w:tc>
        <w:tc>
          <w:tcPr>
            <w:tcW w:w="990" w:type="dxa"/>
            <w:shd w:val="clear" w:color="auto" w:fill="auto"/>
            <w:noWrap/>
            <w:vAlign w:val="bottom"/>
            <w:hideMark/>
          </w:tcPr>
          <w:p w14:paraId="7248C9E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155.32</w:t>
            </w:r>
          </w:p>
        </w:tc>
        <w:tc>
          <w:tcPr>
            <w:tcW w:w="630" w:type="dxa"/>
            <w:shd w:val="clear" w:color="auto" w:fill="auto"/>
            <w:noWrap/>
            <w:vAlign w:val="bottom"/>
            <w:hideMark/>
          </w:tcPr>
          <w:p w14:paraId="6D77BDE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111</w:t>
            </w:r>
          </w:p>
        </w:tc>
        <w:tc>
          <w:tcPr>
            <w:tcW w:w="1040" w:type="dxa"/>
            <w:shd w:val="clear" w:color="auto" w:fill="auto"/>
            <w:noWrap/>
            <w:vAlign w:val="bottom"/>
            <w:hideMark/>
          </w:tcPr>
          <w:p w14:paraId="25BD05E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1.194</w:t>
            </w:r>
          </w:p>
        </w:tc>
        <w:tc>
          <w:tcPr>
            <w:tcW w:w="963" w:type="dxa"/>
            <w:shd w:val="clear" w:color="auto" w:fill="auto"/>
            <w:noWrap/>
            <w:vAlign w:val="bottom"/>
            <w:hideMark/>
          </w:tcPr>
          <w:p w14:paraId="5F99728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22.498</w:t>
            </w:r>
          </w:p>
        </w:tc>
        <w:tc>
          <w:tcPr>
            <w:tcW w:w="437" w:type="dxa"/>
            <w:shd w:val="clear" w:color="auto" w:fill="auto"/>
            <w:noWrap/>
            <w:vAlign w:val="bottom"/>
            <w:hideMark/>
          </w:tcPr>
          <w:p w14:paraId="1CCB4A3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3</w:t>
            </w:r>
          </w:p>
        </w:tc>
        <w:tc>
          <w:tcPr>
            <w:tcW w:w="750" w:type="dxa"/>
            <w:shd w:val="clear" w:color="auto" w:fill="auto"/>
            <w:noWrap/>
            <w:vAlign w:val="bottom"/>
            <w:hideMark/>
          </w:tcPr>
          <w:p w14:paraId="3DEAB0B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6F893D2E"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7EFD077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4C1466E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45BB88F3"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4681A97E"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4B0F7439" w14:textId="77777777" w:rsidTr="0045259D">
        <w:trPr>
          <w:trHeight w:val="288"/>
        </w:trPr>
        <w:tc>
          <w:tcPr>
            <w:tcW w:w="479" w:type="dxa"/>
            <w:shd w:val="clear" w:color="auto" w:fill="auto"/>
            <w:noWrap/>
            <w:vAlign w:val="bottom"/>
            <w:hideMark/>
          </w:tcPr>
          <w:p w14:paraId="5A785C4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w:t>
            </w:r>
          </w:p>
        </w:tc>
        <w:tc>
          <w:tcPr>
            <w:tcW w:w="506" w:type="dxa"/>
            <w:shd w:val="clear" w:color="auto" w:fill="auto"/>
            <w:noWrap/>
            <w:vAlign w:val="bottom"/>
            <w:hideMark/>
          </w:tcPr>
          <w:p w14:paraId="5678113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123</w:t>
            </w:r>
          </w:p>
        </w:tc>
        <w:tc>
          <w:tcPr>
            <w:tcW w:w="990" w:type="dxa"/>
            <w:shd w:val="clear" w:color="auto" w:fill="auto"/>
            <w:noWrap/>
            <w:vAlign w:val="bottom"/>
            <w:hideMark/>
          </w:tcPr>
          <w:p w14:paraId="573A3304"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64.456</w:t>
            </w:r>
          </w:p>
        </w:tc>
        <w:tc>
          <w:tcPr>
            <w:tcW w:w="630" w:type="dxa"/>
            <w:shd w:val="clear" w:color="auto" w:fill="auto"/>
            <w:noWrap/>
            <w:vAlign w:val="bottom"/>
            <w:hideMark/>
          </w:tcPr>
          <w:p w14:paraId="6EC402D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114</w:t>
            </w:r>
          </w:p>
        </w:tc>
        <w:tc>
          <w:tcPr>
            <w:tcW w:w="1040" w:type="dxa"/>
            <w:shd w:val="clear" w:color="auto" w:fill="auto"/>
            <w:noWrap/>
            <w:vAlign w:val="bottom"/>
            <w:hideMark/>
          </w:tcPr>
          <w:p w14:paraId="70AD922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0.325</w:t>
            </w:r>
          </w:p>
        </w:tc>
        <w:tc>
          <w:tcPr>
            <w:tcW w:w="963" w:type="dxa"/>
            <w:shd w:val="clear" w:color="auto" w:fill="auto"/>
            <w:noWrap/>
            <w:vAlign w:val="bottom"/>
            <w:hideMark/>
          </w:tcPr>
          <w:p w14:paraId="4DCD984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249.169</w:t>
            </w:r>
          </w:p>
        </w:tc>
        <w:tc>
          <w:tcPr>
            <w:tcW w:w="437" w:type="dxa"/>
            <w:shd w:val="clear" w:color="auto" w:fill="auto"/>
            <w:noWrap/>
            <w:vAlign w:val="bottom"/>
            <w:hideMark/>
          </w:tcPr>
          <w:p w14:paraId="63586E4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w:t>
            </w:r>
          </w:p>
        </w:tc>
        <w:tc>
          <w:tcPr>
            <w:tcW w:w="750" w:type="dxa"/>
            <w:shd w:val="clear" w:color="auto" w:fill="auto"/>
            <w:noWrap/>
            <w:vAlign w:val="bottom"/>
            <w:hideMark/>
          </w:tcPr>
          <w:p w14:paraId="528A9AD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2A63F5A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57D44B6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065CB32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2D520D74"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3FDAE1A6"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32F33BC0" w14:textId="77777777" w:rsidTr="0045259D">
        <w:trPr>
          <w:trHeight w:val="288"/>
        </w:trPr>
        <w:tc>
          <w:tcPr>
            <w:tcW w:w="479" w:type="dxa"/>
            <w:shd w:val="clear" w:color="auto" w:fill="auto"/>
            <w:noWrap/>
            <w:vAlign w:val="bottom"/>
            <w:hideMark/>
          </w:tcPr>
          <w:p w14:paraId="2AEA7D29"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3</w:t>
            </w:r>
          </w:p>
        </w:tc>
        <w:tc>
          <w:tcPr>
            <w:tcW w:w="506" w:type="dxa"/>
            <w:shd w:val="clear" w:color="auto" w:fill="auto"/>
            <w:noWrap/>
            <w:vAlign w:val="bottom"/>
            <w:hideMark/>
          </w:tcPr>
          <w:p w14:paraId="00D0483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123</w:t>
            </w:r>
          </w:p>
        </w:tc>
        <w:tc>
          <w:tcPr>
            <w:tcW w:w="990" w:type="dxa"/>
            <w:shd w:val="clear" w:color="auto" w:fill="auto"/>
            <w:noWrap/>
            <w:vAlign w:val="bottom"/>
            <w:hideMark/>
          </w:tcPr>
          <w:p w14:paraId="516E3F6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43.971</w:t>
            </w:r>
          </w:p>
        </w:tc>
        <w:tc>
          <w:tcPr>
            <w:tcW w:w="630" w:type="dxa"/>
            <w:shd w:val="clear" w:color="auto" w:fill="auto"/>
            <w:noWrap/>
            <w:vAlign w:val="bottom"/>
            <w:hideMark/>
          </w:tcPr>
          <w:p w14:paraId="0D83A78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133</w:t>
            </w:r>
          </w:p>
        </w:tc>
        <w:tc>
          <w:tcPr>
            <w:tcW w:w="1040" w:type="dxa"/>
            <w:shd w:val="clear" w:color="auto" w:fill="auto"/>
            <w:noWrap/>
            <w:vAlign w:val="bottom"/>
            <w:hideMark/>
          </w:tcPr>
          <w:p w14:paraId="0EBE486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0.291</w:t>
            </w:r>
          </w:p>
        </w:tc>
        <w:tc>
          <w:tcPr>
            <w:tcW w:w="963" w:type="dxa"/>
            <w:shd w:val="clear" w:color="auto" w:fill="auto"/>
            <w:noWrap/>
            <w:vAlign w:val="bottom"/>
            <w:hideMark/>
          </w:tcPr>
          <w:p w14:paraId="34EB410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138.361</w:t>
            </w:r>
          </w:p>
        </w:tc>
        <w:tc>
          <w:tcPr>
            <w:tcW w:w="437" w:type="dxa"/>
            <w:shd w:val="clear" w:color="auto" w:fill="auto"/>
            <w:noWrap/>
            <w:vAlign w:val="bottom"/>
            <w:hideMark/>
          </w:tcPr>
          <w:p w14:paraId="402B4FB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w:t>
            </w:r>
          </w:p>
        </w:tc>
        <w:tc>
          <w:tcPr>
            <w:tcW w:w="750" w:type="dxa"/>
            <w:shd w:val="clear" w:color="auto" w:fill="auto"/>
            <w:noWrap/>
            <w:vAlign w:val="bottom"/>
            <w:hideMark/>
          </w:tcPr>
          <w:p w14:paraId="589DD79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3A650AA9"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5156B57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067C2EF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65224498"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6EAE6205"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68A11321" w14:textId="77777777" w:rsidTr="0045259D">
        <w:trPr>
          <w:trHeight w:val="288"/>
        </w:trPr>
        <w:tc>
          <w:tcPr>
            <w:tcW w:w="479" w:type="dxa"/>
            <w:shd w:val="clear" w:color="auto" w:fill="auto"/>
            <w:noWrap/>
            <w:vAlign w:val="bottom"/>
            <w:hideMark/>
          </w:tcPr>
          <w:p w14:paraId="3847F7D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4</w:t>
            </w:r>
          </w:p>
        </w:tc>
        <w:tc>
          <w:tcPr>
            <w:tcW w:w="506" w:type="dxa"/>
            <w:shd w:val="clear" w:color="auto" w:fill="auto"/>
            <w:noWrap/>
            <w:vAlign w:val="bottom"/>
            <w:hideMark/>
          </w:tcPr>
          <w:p w14:paraId="3BFAAFD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64</w:t>
            </w:r>
          </w:p>
        </w:tc>
        <w:tc>
          <w:tcPr>
            <w:tcW w:w="990" w:type="dxa"/>
            <w:shd w:val="clear" w:color="auto" w:fill="auto"/>
            <w:noWrap/>
            <w:vAlign w:val="bottom"/>
            <w:hideMark/>
          </w:tcPr>
          <w:p w14:paraId="1B38BDA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503.855</w:t>
            </w:r>
          </w:p>
        </w:tc>
        <w:tc>
          <w:tcPr>
            <w:tcW w:w="630" w:type="dxa"/>
            <w:shd w:val="clear" w:color="auto" w:fill="auto"/>
            <w:noWrap/>
            <w:vAlign w:val="bottom"/>
            <w:hideMark/>
          </w:tcPr>
          <w:p w14:paraId="6AD13EE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115</w:t>
            </w:r>
          </w:p>
        </w:tc>
        <w:tc>
          <w:tcPr>
            <w:tcW w:w="1040" w:type="dxa"/>
            <w:shd w:val="clear" w:color="auto" w:fill="auto"/>
            <w:noWrap/>
            <w:vAlign w:val="bottom"/>
            <w:hideMark/>
          </w:tcPr>
          <w:p w14:paraId="786738C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0.579</w:t>
            </w:r>
          </w:p>
        </w:tc>
        <w:tc>
          <w:tcPr>
            <w:tcW w:w="963" w:type="dxa"/>
            <w:shd w:val="clear" w:color="auto" w:fill="auto"/>
            <w:noWrap/>
            <w:vAlign w:val="bottom"/>
            <w:hideMark/>
          </w:tcPr>
          <w:p w14:paraId="2AFAE75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245.313</w:t>
            </w:r>
          </w:p>
        </w:tc>
        <w:tc>
          <w:tcPr>
            <w:tcW w:w="437" w:type="dxa"/>
            <w:shd w:val="clear" w:color="auto" w:fill="auto"/>
            <w:noWrap/>
            <w:vAlign w:val="bottom"/>
            <w:hideMark/>
          </w:tcPr>
          <w:p w14:paraId="7688D5FB"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750" w:type="dxa"/>
            <w:shd w:val="clear" w:color="auto" w:fill="auto"/>
            <w:noWrap/>
            <w:vAlign w:val="bottom"/>
            <w:hideMark/>
          </w:tcPr>
          <w:p w14:paraId="7A85E9E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628" w:type="dxa"/>
            <w:shd w:val="clear" w:color="auto" w:fill="auto"/>
            <w:noWrap/>
            <w:vAlign w:val="bottom"/>
            <w:hideMark/>
          </w:tcPr>
          <w:p w14:paraId="7E6C311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4605.509</w:t>
            </w:r>
          </w:p>
        </w:tc>
        <w:tc>
          <w:tcPr>
            <w:tcW w:w="852" w:type="dxa"/>
            <w:shd w:val="clear" w:color="auto" w:fill="auto"/>
            <w:noWrap/>
            <w:vAlign w:val="bottom"/>
            <w:hideMark/>
          </w:tcPr>
          <w:p w14:paraId="17A4334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221.509</w:t>
            </w:r>
          </w:p>
        </w:tc>
        <w:tc>
          <w:tcPr>
            <w:tcW w:w="829" w:type="dxa"/>
            <w:shd w:val="clear" w:color="auto" w:fill="auto"/>
            <w:noWrap/>
            <w:vAlign w:val="bottom"/>
            <w:hideMark/>
          </w:tcPr>
          <w:p w14:paraId="114FB7E9" w14:textId="77777777" w:rsidR="00104FA3" w:rsidRPr="006C1181" w:rsidRDefault="00104FA3" w:rsidP="0045259D">
            <w:pPr>
              <w:jc w:val="right"/>
              <w:rPr>
                <w:rFonts w:ascii="Calibri" w:hAnsi="Calibri" w:cs="Calibri"/>
                <w:color w:val="000000"/>
                <w:sz w:val="16"/>
                <w:szCs w:val="16"/>
              </w:rPr>
            </w:pPr>
            <w:r>
              <w:rPr>
                <w:rFonts w:ascii="Calibri" w:hAnsi="Calibri" w:cs="Calibri"/>
                <w:color w:val="000000"/>
                <w:sz w:val="16"/>
                <w:szCs w:val="16"/>
              </w:rPr>
              <w:t>5</w:t>
            </w:r>
          </w:p>
        </w:tc>
        <w:tc>
          <w:tcPr>
            <w:tcW w:w="741" w:type="dxa"/>
            <w:vAlign w:val="bottom"/>
          </w:tcPr>
          <w:p w14:paraId="3A4F10F4"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064A3A09"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1B9A5715" w14:textId="77777777" w:rsidTr="0045259D">
        <w:trPr>
          <w:trHeight w:val="288"/>
        </w:trPr>
        <w:tc>
          <w:tcPr>
            <w:tcW w:w="479" w:type="dxa"/>
            <w:shd w:val="clear" w:color="auto" w:fill="auto"/>
            <w:noWrap/>
            <w:vAlign w:val="bottom"/>
            <w:hideMark/>
          </w:tcPr>
          <w:p w14:paraId="0667CB1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w:t>
            </w:r>
          </w:p>
        </w:tc>
        <w:tc>
          <w:tcPr>
            <w:tcW w:w="506" w:type="dxa"/>
            <w:shd w:val="clear" w:color="auto" w:fill="auto"/>
            <w:noWrap/>
            <w:vAlign w:val="bottom"/>
            <w:hideMark/>
          </w:tcPr>
          <w:p w14:paraId="56E796C9"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52</w:t>
            </w:r>
          </w:p>
        </w:tc>
        <w:tc>
          <w:tcPr>
            <w:tcW w:w="990" w:type="dxa"/>
            <w:shd w:val="clear" w:color="auto" w:fill="auto"/>
            <w:noWrap/>
            <w:vAlign w:val="bottom"/>
            <w:hideMark/>
          </w:tcPr>
          <w:p w14:paraId="0D907DE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64.271</w:t>
            </w:r>
          </w:p>
        </w:tc>
        <w:tc>
          <w:tcPr>
            <w:tcW w:w="630" w:type="dxa"/>
            <w:shd w:val="clear" w:color="auto" w:fill="auto"/>
            <w:noWrap/>
            <w:vAlign w:val="bottom"/>
            <w:hideMark/>
          </w:tcPr>
          <w:p w14:paraId="7B3ADB6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140</w:t>
            </w:r>
          </w:p>
        </w:tc>
        <w:tc>
          <w:tcPr>
            <w:tcW w:w="1040" w:type="dxa"/>
            <w:shd w:val="clear" w:color="auto" w:fill="auto"/>
            <w:noWrap/>
            <w:vAlign w:val="bottom"/>
            <w:hideMark/>
          </w:tcPr>
          <w:p w14:paraId="1C012D5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0.492</w:t>
            </w:r>
          </w:p>
        </w:tc>
        <w:tc>
          <w:tcPr>
            <w:tcW w:w="963" w:type="dxa"/>
            <w:shd w:val="clear" w:color="auto" w:fill="auto"/>
            <w:noWrap/>
            <w:vAlign w:val="bottom"/>
            <w:hideMark/>
          </w:tcPr>
          <w:p w14:paraId="7434E10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362.113</w:t>
            </w:r>
          </w:p>
        </w:tc>
        <w:tc>
          <w:tcPr>
            <w:tcW w:w="437" w:type="dxa"/>
            <w:shd w:val="clear" w:color="auto" w:fill="auto"/>
            <w:noWrap/>
            <w:vAlign w:val="bottom"/>
            <w:hideMark/>
          </w:tcPr>
          <w:p w14:paraId="2BA9D0D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750" w:type="dxa"/>
            <w:shd w:val="clear" w:color="auto" w:fill="auto"/>
            <w:noWrap/>
            <w:vAlign w:val="bottom"/>
            <w:hideMark/>
          </w:tcPr>
          <w:p w14:paraId="2CBE89E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24BE0232"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2866FB6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11C6691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03BA81AF"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250DC063"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23E19453" w14:textId="77777777" w:rsidTr="0045259D">
        <w:trPr>
          <w:trHeight w:val="288"/>
        </w:trPr>
        <w:tc>
          <w:tcPr>
            <w:tcW w:w="479" w:type="dxa"/>
            <w:shd w:val="clear" w:color="auto" w:fill="auto"/>
            <w:noWrap/>
            <w:vAlign w:val="bottom"/>
            <w:hideMark/>
          </w:tcPr>
          <w:p w14:paraId="0B0B6E3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w:t>
            </w:r>
          </w:p>
        </w:tc>
        <w:tc>
          <w:tcPr>
            <w:tcW w:w="506" w:type="dxa"/>
            <w:shd w:val="clear" w:color="auto" w:fill="auto"/>
            <w:noWrap/>
            <w:vAlign w:val="bottom"/>
            <w:hideMark/>
          </w:tcPr>
          <w:p w14:paraId="508EEBB2"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56</w:t>
            </w:r>
          </w:p>
        </w:tc>
        <w:tc>
          <w:tcPr>
            <w:tcW w:w="990" w:type="dxa"/>
            <w:shd w:val="clear" w:color="auto" w:fill="auto"/>
            <w:noWrap/>
            <w:vAlign w:val="bottom"/>
            <w:hideMark/>
          </w:tcPr>
          <w:p w14:paraId="15F4F7B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397.945</w:t>
            </w:r>
          </w:p>
        </w:tc>
        <w:tc>
          <w:tcPr>
            <w:tcW w:w="630" w:type="dxa"/>
            <w:shd w:val="clear" w:color="auto" w:fill="auto"/>
            <w:noWrap/>
            <w:vAlign w:val="bottom"/>
            <w:hideMark/>
          </w:tcPr>
          <w:p w14:paraId="71CFD81B"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145</w:t>
            </w:r>
          </w:p>
        </w:tc>
        <w:tc>
          <w:tcPr>
            <w:tcW w:w="1040" w:type="dxa"/>
            <w:shd w:val="clear" w:color="auto" w:fill="auto"/>
            <w:noWrap/>
            <w:vAlign w:val="bottom"/>
            <w:hideMark/>
          </w:tcPr>
          <w:p w14:paraId="4DA27F9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0.611</w:t>
            </w:r>
          </w:p>
        </w:tc>
        <w:tc>
          <w:tcPr>
            <w:tcW w:w="963" w:type="dxa"/>
            <w:shd w:val="clear" w:color="auto" w:fill="auto"/>
            <w:noWrap/>
            <w:vAlign w:val="bottom"/>
            <w:hideMark/>
          </w:tcPr>
          <w:p w14:paraId="6E05A064"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59.894</w:t>
            </w:r>
          </w:p>
        </w:tc>
        <w:tc>
          <w:tcPr>
            <w:tcW w:w="437" w:type="dxa"/>
            <w:shd w:val="clear" w:color="auto" w:fill="auto"/>
            <w:noWrap/>
            <w:vAlign w:val="bottom"/>
            <w:hideMark/>
          </w:tcPr>
          <w:p w14:paraId="68E702AE"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750" w:type="dxa"/>
            <w:shd w:val="clear" w:color="auto" w:fill="auto"/>
            <w:noWrap/>
            <w:vAlign w:val="bottom"/>
            <w:hideMark/>
          </w:tcPr>
          <w:p w14:paraId="015EABD9"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27F3671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3FC7C81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6E53BF5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1DDFFF0A"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3547F07C"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5F6F522A" w14:textId="77777777" w:rsidTr="0045259D">
        <w:trPr>
          <w:trHeight w:val="288"/>
        </w:trPr>
        <w:tc>
          <w:tcPr>
            <w:tcW w:w="479" w:type="dxa"/>
            <w:shd w:val="clear" w:color="auto" w:fill="auto"/>
            <w:noWrap/>
            <w:vAlign w:val="bottom"/>
            <w:hideMark/>
          </w:tcPr>
          <w:p w14:paraId="2003EE6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7</w:t>
            </w:r>
          </w:p>
        </w:tc>
        <w:tc>
          <w:tcPr>
            <w:tcW w:w="506" w:type="dxa"/>
            <w:shd w:val="clear" w:color="auto" w:fill="auto"/>
            <w:noWrap/>
            <w:vAlign w:val="bottom"/>
            <w:hideMark/>
          </w:tcPr>
          <w:p w14:paraId="51DC918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64</w:t>
            </w:r>
          </w:p>
        </w:tc>
        <w:tc>
          <w:tcPr>
            <w:tcW w:w="990" w:type="dxa"/>
            <w:shd w:val="clear" w:color="auto" w:fill="auto"/>
            <w:noWrap/>
            <w:vAlign w:val="bottom"/>
            <w:hideMark/>
          </w:tcPr>
          <w:p w14:paraId="15C78172"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503.61</w:t>
            </w:r>
          </w:p>
        </w:tc>
        <w:tc>
          <w:tcPr>
            <w:tcW w:w="630" w:type="dxa"/>
            <w:shd w:val="clear" w:color="auto" w:fill="auto"/>
            <w:noWrap/>
            <w:vAlign w:val="bottom"/>
            <w:hideMark/>
          </w:tcPr>
          <w:p w14:paraId="21BDBBF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113</w:t>
            </w:r>
          </w:p>
        </w:tc>
        <w:tc>
          <w:tcPr>
            <w:tcW w:w="1040" w:type="dxa"/>
            <w:shd w:val="clear" w:color="auto" w:fill="auto"/>
            <w:noWrap/>
            <w:vAlign w:val="bottom"/>
            <w:hideMark/>
          </w:tcPr>
          <w:p w14:paraId="06E1E75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1.109</w:t>
            </w:r>
          </w:p>
        </w:tc>
        <w:tc>
          <w:tcPr>
            <w:tcW w:w="963" w:type="dxa"/>
            <w:shd w:val="clear" w:color="auto" w:fill="auto"/>
            <w:noWrap/>
            <w:vAlign w:val="bottom"/>
            <w:hideMark/>
          </w:tcPr>
          <w:p w14:paraId="237526A3"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201.792</w:t>
            </w:r>
          </w:p>
        </w:tc>
        <w:tc>
          <w:tcPr>
            <w:tcW w:w="437" w:type="dxa"/>
            <w:shd w:val="clear" w:color="auto" w:fill="auto"/>
            <w:noWrap/>
            <w:vAlign w:val="bottom"/>
            <w:hideMark/>
          </w:tcPr>
          <w:p w14:paraId="605804DE"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750" w:type="dxa"/>
            <w:shd w:val="clear" w:color="auto" w:fill="auto"/>
            <w:noWrap/>
            <w:vAlign w:val="bottom"/>
            <w:hideMark/>
          </w:tcPr>
          <w:p w14:paraId="2BBFA7B2"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628" w:type="dxa"/>
            <w:shd w:val="clear" w:color="auto" w:fill="auto"/>
            <w:noWrap/>
            <w:vAlign w:val="bottom"/>
            <w:hideMark/>
          </w:tcPr>
          <w:p w14:paraId="7291127B"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4479.505</w:t>
            </w:r>
          </w:p>
        </w:tc>
        <w:tc>
          <w:tcPr>
            <w:tcW w:w="852" w:type="dxa"/>
            <w:shd w:val="clear" w:color="auto" w:fill="auto"/>
            <w:noWrap/>
            <w:vAlign w:val="bottom"/>
            <w:hideMark/>
          </w:tcPr>
          <w:p w14:paraId="427EE914"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95.505</w:t>
            </w:r>
          </w:p>
        </w:tc>
        <w:tc>
          <w:tcPr>
            <w:tcW w:w="829" w:type="dxa"/>
            <w:shd w:val="clear" w:color="auto" w:fill="auto"/>
            <w:noWrap/>
            <w:vAlign w:val="bottom"/>
            <w:hideMark/>
          </w:tcPr>
          <w:p w14:paraId="19C0696D" w14:textId="77777777" w:rsidR="00104FA3" w:rsidRPr="006C1181" w:rsidRDefault="00104FA3" w:rsidP="0045259D">
            <w:pPr>
              <w:jc w:val="right"/>
              <w:rPr>
                <w:rFonts w:ascii="Calibri" w:hAnsi="Calibri" w:cs="Calibri"/>
                <w:color w:val="000000"/>
                <w:sz w:val="16"/>
                <w:szCs w:val="16"/>
              </w:rPr>
            </w:pPr>
            <w:r>
              <w:rPr>
                <w:rFonts w:ascii="Calibri" w:hAnsi="Calibri" w:cs="Calibri"/>
                <w:color w:val="000000"/>
                <w:sz w:val="16"/>
                <w:szCs w:val="16"/>
              </w:rPr>
              <w:t>5</w:t>
            </w:r>
          </w:p>
        </w:tc>
        <w:tc>
          <w:tcPr>
            <w:tcW w:w="741" w:type="dxa"/>
            <w:vAlign w:val="bottom"/>
          </w:tcPr>
          <w:p w14:paraId="0599472E"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644C5540"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bl>
    <w:p w14:paraId="4CAFEDE6" w14:textId="77777777" w:rsidR="00104FA3" w:rsidRPr="00C648AC" w:rsidRDefault="00C648AC" w:rsidP="00104FA3">
      <w:pPr>
        <w:rPr>
          <w:rFonts w:cstheme="minorHAnsi"/>
          <w:sz w:val="20"/>
          <w:szCs w:val="18"/>
        </w:rPr>
      </w:pPr>
      <w:r>
        <w:rPr>
          <w:rFonts w:cstheme="minorHAnsi"/>
          <w:sz w:val="20"/>
          <w:szCs w:val="18"/>
        </w:rPr>
        <w:lastRenderedPageBreak/>
        <w:t>T</w:t>
      </w:r>
      <w:r w:rsidRPr="00C648AC">
        <w:rPr>
          <w:rFonts w:cstheme="minorHAnsi"/>
          <w:sz w:val="20"/>
          <w:szCs w:val="18"/>
        </w:rPr>
        <w:t xml:space="preserve">his file </w:t>
      </w:r>
      <w:r>
        <w:rPr>
          <w:rFonts w:cstheme="minorHAnsi"/>
          <w:sz w:val="20"/>
          <w:szCs w:val="18"/>
        </w:rPr>
        <w:t xml:space="preserve">also </w:t>
      </w:r>
      <w:r w:rsidRPr="00C648AC">
        <w:rPr>
          <w:rFonts w:cstheme="minorHAnsi"/>
          <w:sz w:val="20"/>
          <w:szCs w:val="18"/>
        </w:rPr>
        <w:t xml:space="preserve">includes </w:t>
      </w:r>
      <w:r>
        <w:rPr>
          <w:rFonts w:cstheme="minorHAnsi"/>
          <w:sz w:val="20"/>
          <w:szCs w:val="18"/>
        </w:rPr>
        <w:t xml:space="preserve">additional </w:t>
      </w:r>
      <w:r w:rsidRPr="00C648AC">
        <w:rPr>
          <w:rFonts w:cstheme="minorHAnsi"/>
          <w:sz w:val="20"/>
          <w:szCs w:val="18"/>
        </w:rPr>
        <w:t xml:space="preserve">columns of time </w:t>
      </w:r>
      <w:r>
        <w:rPr>
          <w:rFonts w:cstheme="minorHAnsi"/>
          <w:sz w:val="20"/>
          <w:szCs w:val="18"/>
        </w:rPr>
        <w:t xml:space="preserve">in Julian days </w:t>
      </w:r>
      <w:r w:rsidRPr="00C648AC">
        <w:rPr>
          <w:rFonts w:cstheme="minorHAnsi"/>
          <w:sz w:val="20"/>
          <w:szCs w:val="18"/>
        </w:rPr>
        <w:t>when the particle passed a monitoring location.</w:t>
      </w:r>
    </w:p>
    <w:p w14:paraId="144665D3" w14:textId="77777777" w:rsidR="00C648AC" w:rsidRDefault="00C648AC" w:rsidP="00104FA3">
      <w:pPr>
        <w:rPr>
          <w:rFonts w:cstheme="minorHAnsi"/>
          <w:sz w:val="20"/>
          <w:szCs w:val="18"/>
        </w:rPr>
      </w:pPr>
    </w:p>
    <w:p w14:paraId="6BBD1E40" w14:textId="24BAB058" w:rsidR="00104FA3" w:rsidRDefault="00104FA3" w:rsidP="00104FA3">
      <w:pPr>
        <w:rPr>
          <w:ins w:id="4286" w:author="Honnalore Steissberg" w:date="2021-08-24T09:23:00Z"/>
          <w:rFonts w:cstheme="minorHAnsi"/>
          <w:sz w:val="20"/>
          <w:szCs w:val="18"/>
        </w:rPr>
      </w:pPr>
      <w:r w:rsidRPr="00FF2124">
        <w:rPr>
          <w:rFonts w:cstheme="minorHAnsi"/>
          <w:sz w:val="20"/>
          <w:szCs w:val="18"/>
        </w:rPr>
        <w:t>The column removal mechanism shows why the particle left the system. The following codes are used for particle removal:</w:t>
      </w:r>
    </w:p>
    <w:p w14:paraId="290BD864" w14:textId="77777777" w:rsidR="00A17094" w:rsidRPr="00FF2124" w:rsidRDefault="00A17094" w:rsidP="00104FA3">
      <w:pPr>
        <w:rPr>
          <w:rFonts w:cstheme="minorHAnsi"/>
          <w:sz w:val="20"/>
          <w:szCs w:val="18"/>
        </w:rPr>
      </w:pPr>
    </w:p>
    <w:tbl>
      <w:tblPr>
        <w:tblStyle w:val="TableGrid"/>
        <w:tblW w:w="0" w:type="auto"/>
        <w:tblLook w:val="04A0" w:firstRow="1" w:lastRow="0" w:firstColumn="1" w:lastColumn="0" w:noHBand="0" w:noVBand="1"/>
      </w:tblPr>
      <w:tblGrid>
        <w:gridCol w:w="1851"/>
        <w:gridCol w:w="6779"/>
      </w:tblGrid>
      <w:tr w:rsidR="00104FA3" w:rsidRPr="00FF2124" w14:paraId="656C7CA5" w14:textId="77777777" w:rsidTr="0045259D">
        <w:tc>
          <w:tcPr>
            <w:tcW w:w="1975" w:type="dxa"/>
          </w:tcPr>
          <w:p w14:paraId="513E6BD8" w14:textId="77777777" w:rsidR="00104FA3" w:rsidRPr="00FF2124" w:rsidRDefault="00104FA3" w:rsidP="0045259D">
            <w:pPr>
              <w:rPr>
                <w:rFonts w:cstheme="minorHAnsi"/>
                <w:sz w:val="20"/>
              </w:rPr>
            </w:pPr>
            <w:r w:rsidRPr="00FF2124">
              <w:rPr>
                <w:rFonts w:cstheme="minorHAnsi"/>
                <w:sz w:val="20"/>
              </w:rPr>
              <w:t>Removal #</w:t>
            </w:r>
          </w:p>
        </w:tc>
        <w:tc>
          <w:tcPr>
            <w:tcW w:w="7375" w:type="dxa"/>
          </w:tcPr>
          <w:p w14:paraId="62BC1B34" w14:textId="77777777" w:rsidR="00104FA3" w:rsidRPr="00FF2124" w:rsidRDefault="00104FA3" w:rsidP="0045259D">
            <w:pPr>
              <w:rPr>
                <w:rFonts w:cstheme="minorHAnsi"/>
                <w:sz w:val="20"/>
              </w:rPr>
            </w:pPr>
            <w:r w:rsidRPr="00FF2124">
              <w:rPr>
                <w:rFonts w:cstheme="minorHAnsi"/>
                <w:sz w:val="20"/>
              </w:rPr>
              <w:t>Reason</w:t>
            </w:r>
          </w:p>
        </w:tc>
      </w:tr>
      <w:tr w:rsidR="00104FA3" w:rsidRPr="00FF2124" w14:paraId="3B4FDE62" w14:textId="77777777" w:rsidTr="0045259D">
        <w:tc>
          <w:tcPr>
            <w:tcW w:w="1975" w:type="dxa"/>
          </w:tcPr>
          <w:p w14:paraId="0DF6AF38" w14:textId="77777777" w:rsidR="00104FA3" w:rsidRPr="00FF2124" w:rsidRDefault="00104FA3" w:rsidP="0045259D">
            <w:pPr>
              <w:rPr>
                <w:rFonts w:cstheme="minorHAnsi"/>
                <w:sz w:val="20"/>
              </w:rPr>
            </w:pPr>
            <w:r w:rsidRPr="00FF2124">
              <w:rPr>
                <w:rFonts w:cstheme="minorHAnsi"/>
                <w:sz w:val="20"/>
              </w:rPr>
              <w:t>1</w:t>
            </w:r>
          </w:p>
        </w:tc>
        <w:tc>
          <w:tcPr>
            <w:tcW w:w="7375" w:type="dxa"/>
          </w:tcPr>
          <w:p w14:paraId="4BACB2B0" w14:textId="77777777" w:rsidR="00104FA3" w:rsidRPr="00FF2124" w:rsidRDefault="00104FA3" w:rsidP="0045259D">
            <w:pPr>
              <w:rPr>
                <w:rFonts w:cstheme="minorHAnsi"/>
                <w:sz w:val="20"/>
              </w:rPr>
            </w:pPr>
            <w:r w:rsidRPr="00FF2124">
              <w:rPr>
                <w:rFonts w:cstheme="minorHAnsi"/>
                <w:color w:val="008000"/>
                <w:sz w:val="20"/>
              </w:rPr>
              <w:t>Particle lateral removal by withdrawal</w:t>
            </w:r>
          </w:p>
        </w:tc>
      </w:tr>
      <w:tr w:rsidR="00104FA3" w:rsidRPr="00FF2124" w14:paraId="0C3E97E5" w14:textId="77777777" w:rsidTr="0045259D">
        <w:tc>
          <w:tcPr>
            <w:tcW w:w="1975" w:type="dxa"/>
          </w:tcPr>
          <w:p w14:paraId="02132448" w14:textId="77777777" w:rsidR="00104FA3" w:rsidRPr="00FF2124" w:rsidRDefault="00104FA3" w:rsidP="0045259D">
            <w:pPr>
              <w:rPr>
                <w:rFonts w:cstheme="minorHAnsi"/>
                <w:sz w:val="20"/>
              </w:rPr>
            </w:pPr>
            <w:r w:rsidRPr="00FF2124">
              <w:rPr>
                <w:rFonts w:cstheme="minorHAnsi"/>
                <w:sz w:val="20"/>
              </w:rPr>
              <w:t>2</w:t>
            </w:r>
          </w:p>
        </w:tc>
        <w:tc>
          <w:tcPr>
            <w:tcW w:w="7375" w:type="dxa"/>
          </w:tcPr>
          <w:p w14:paraId="336386FE" w14:textId="77777777" w:rsidR="00104FA3" w:rsidRPr="00FF2124" w:rsidRDefault="00104FA3" w:rsidP="0045259D">
            <w:pPr>
              <w:rPr>
                <w:rFonts w:cstheme="minorHAnsi"/>
                <w:sz w:val="20"/>
              </w:rPr>
            </w:pPr>
            <w:r w:rsidRPr="00FF2124">
              <w:rPr>
                <w:rFonts w:cstheme="minorHAnsi"/>
                <w:color w:val="008000"/>
                <w:sz w:val="20"/>
              </w:rPr>
              <w:t>Particle hits bottom and sticks</w:t>
            </w:r>
          </w:p>
        </w:tc>
      </w:tr>
      <w:tr w:rsidR="00104FA3" w:rsidRPr="00FF2124" w14:paraId="6AAFE7FD" w14:textId="77777777" w:rsidTr="0045259D">
        <w:tc>
          <w:tcPr>
            <w:tcW w:w="1975" w:type="dxa"/>
          </w:tcPr>
          <w:p w14:paraId="5855D999" w14:textId="77777777" w:rsidR="00104FA3" w:rsidRPr="00FF2124" w:rsidRDefault="00104FA3" w:rsidP="0045259D">
            <w:pPr>
              <w:rPr>
                <w:rFonts w:cstheme="minorHAnsi"/>
                <w:sz w:val="20"/>
              </w:rPr>
            </w:pPr>
            <w:r w:rsidRPr="00FF2124">
              <w:rPr>
                <w:rFonts w:cstheme="minorHAnsi"/>
                <w:sz w:val="20"/>
              </w:rPr>
              <w:t>3</w:t>
            </w:r>
          </w:p>
        </w:tc>
        <w:tc>
          <w:tcPr>
            <w:tcW w:w="7375" w:type="dxa"/>
          </w:tcPr>
          <w:p w14:paraId="70899F44" w14:textId="77777777" w:rsidR="00104FA3" w:rsidRPr="00FF2124" w:rsidRDefault="00104FA3" w:rsidP="0045259D">
            <w:pPr>
              <w:rPr>
                <w:rFonts w:cstheme="minorHAnsi"/>
                <w:sz w:val="20"/>
              </w:rPr>
            </w:pPr>
            <w:r w:rsidRPr="00FF2124">
              <w:rPr>
                <w:rFonts w:cstheme="minorHAnsi"/>
                <w:color w:val="008000"/>
                <w:sz w:val="20"/>
              </w:rPr>
              <w:t>Particle leaves at external head BC Upstream</w:t>
            </w:r>
          </w:p>
        </w:tc>
      </w:tr>
      <w:tr w:rsidR="00104FA3" w:rsidRPr="00FF2124" w14:paraId="3DFC6F0B" w14:textId="77777777" w:rsidTr="0045259D">
        <w:tc>
          <w:tcPr>
            <w:tcW w:w="1975" w:type="dxa"/>
          </w:tcPr>
          <w:p w14:paraId="7963D183" w14:textId="77777777" w:rsidR="00104FA3" w:rsidRPr="00FF2124" w:rsidRDefault="00104FA3" w:rsidP="0045259D">
            <w:pPr>
              <w:rPr>
                <w:rFonts w:cstheme="minorHAnsi"/>
                <w:sz w:val="20"/>
              </w:rPr>
            </w:pPr>
            <w:r w:rsidRPr="00FF2124">
              <w:rPr>
                <w:rFonts w:cstheme="minorHAnsi"/>
                <w:sz w:val="20"/>
              </w:rPr>
              <w:t>4</w:t>
            </w:r>
          </w:p>
        </w:tc>
        <w:tc>
          <w:tcPr>
            <w:tcW w:w="7375" w:type="dxa"/>
          </w:tcPr>
          <w:p w14:paraId="0569916B" w14:textId="77777777" w:rsidR="00104FA3" w:rsidRPr="00FF2124" w:rsidRDefault="00104FA3" w:rsidP="0045259D">
            <w:pPr>
              <w:rPr>
                <w:rFonts w:cstheme="minorHAnsi"/>
                <w:sz w:val="20"/>
              </w:rPr>
            </w:pPr>
            <w:r w:rsidRPr="00FF2124">
              <w:rPr>
                <w:rFonts w:cstheme="minorHAnsi"/>
                <w:color w:val="008000"/>
                <w:sz w:val="20"/>
              </w:rPr>
              <w:t>Particle leaves at external head BC Downstream</w:t>
            </w:r>
          </w:p>
        </w:tc>
      </w:tr>
      <w:tr w:rsidR="00104FA3" w:rsidRPr="00FF2124" w14:paraId="396BA1C0" w14:textId="77777777" w:rsidTr="0045259D">
        <w:tc>
          <w:tcPr>
            <w:tcW w:w="1975" w:type="dxa"/>
          </w:tcPr>
          <w:p w14:paraId="183CC32E" w14:textId="77777777" w:rsidR="00104FA3" w:rsidRPr="00FF2124" w:rsidRDefault="00104FA3" w:rsidP="0045259D">
            <w:pPr>
              <w:rPr>
                <w:rFonts w:cstheme="minorHAnsi"/>
                <w:sz w:val="20"/>
              </w:rPr>
            </w:pPr>
            <w:r w:rsidRPr="00FF2124">
              <w:rPr>
                <w:rFonts w:cstheme="minorHAnsi"/>
                <w:sz w:val="20"/>
              </w:rPr>
              <w:t>5</w:t>
            </w:r>
          </w:p>
        </w:tc>
        <w:tc>
          <w:tcPr>
            <w:tcW w:w="7375" w:type="dxa"/>
          </w:tcPr>
          <w:p w14:paraId="6E186871" w14:textId="77777777" w:rsidR="00104FA3" w:rsidRPr="00FF2124" w:rsidRDefault="00104FA3" w:rsidP="0045259D">
            <w:pPr>
              <w:rPr>
                <w:rFonts w:cstheme="minorHAnsi"/>
                <w:sz w:val="20"/>
              </w:rPr>
            </w:pPr>
            <w:r w:rsidRPr="00FF2124">
              <w:rPr>
                <w:rFonts w:cstheme="minorHAnsi"/>
                <w:color w:val="008000"/>
                <w:sz w:val="20"/>
              </w:rPr>
              <w:t>Particle leaves at downstream structure/dam/hydraulic structure</w:t>
            </w:r>
          </w:p>
        </w:tc>
      </w:tr>
      <w:tr w:rsidR="00104FA3" w:rsidRPr="00FF2124" w14:paraId="0077ADD4" w14:textId="77777777" w:rsidTr="0045259D">
        <w:tc>
          <w:tcPr>
            <w:tcW w:w="1975" w:type="dxa"/>
          </w:tcPr>
          <w:p w14:paraId="71290F66" w14:textId="77777777" w:rsidR="00104FA3" w:rsidRPr="00FF2124" w:rsidRDefault="00104FA3" w:rsidP="0045259D">
            <w:pPr>
              <w:rPr>
                <w:rFonts w:cstheme="minorHAnsi"/>
                <w:sz w:val="20"/>
              </w:rPr>
            </w:pPr>
            <w:r w:rsidRPr="00FF2124">
              <w:rPr>
                <w:rFonts w:cstheme="minorHAnsi"/>
                <w:sz w:val="20"/>
              </w:rPr>
              <w:t>6</w:t>
            </w:r>
          </w:p>
        </w:tc>
        <w:tc>
          <w:tcPr>
            <w:tcW w:w="7375" w:type="dxa"/>
          </w:tcPr>
          <w:p w14:paraId="4F40B54A" w14:textId="77777777" w:rsidR="00104FA3" w:rsidRPr="00FF2124" w:rsidRDefault="00104FA3" w:rsidP="0045259D">
            <w:pPr>
              <w:rPr>
                <w:rFonts w:cstheme="minorHAnsi"/>
                <w:sz w:val="20"/>
              </w:rPr>
            </w:pPr>
            <w:r w:rsidRPr="00FF2124">
              <w:rPr>
                <w:rFonts w:cstheme="minorHAnsi"/>
                <w:color w:val="008000"/>
                <w:sz w:val="20"/>
              </w:rPr>
              <w:t>Particle leaves by hitting side wall and sticking-LHS</w:t>
            </w:r>
          </w:p>
        </w:tc>
      </w:tr>
      <w:tr w:rsidR="00104FA3" w:rsidRPr="00FF2124" w14:paraId="5756FD2C" w14:textId="77777777" w:rsidTr="0045259D">
        <w:tc>
          <w:tcPr>
            <w:tcW w:w="1975" w:type="dxa"/>
          </w:tcPr>
          <w:p w14:paraId="0A545E9B" w14:textId="77777777" w:rsidR="00104FA3" w:rsidRPr="00FF2124" w:rsidRDefault="00104FA3" w:rsidP="0045259D">
            <w:pPr>
              <w:rPr>
                <w:rFonts w:cstheme="minorHAnsi"/>
                <w:sz w:val="20"/>
              </w:rPr>
            </w:pPr>
            <w:r w:rsidRPr="00FF2124">
              <w:rPr>
                <w:rFonts w:cstheme="minorHAnsi"/>
                <w:sz w:val="20"/>
              </w:rPr>
              <w:t>7</w:t>
            </w:r>
          </w:p>
        </w:tc>
        <w:tc>
          <w:tcPr>
            <w:tcW w:w="7375" w:type="dxa"/>
          </w:tcPr>
          <w:p w14:paraId="61BE29D0" w14:textId="77777777" w:rsidR="00104FA3" w:rsidRPr="00FF2124" w:rsidRDefault="00104FA3" w:rsidP="0045259D">
            <w:pPr>
              <w:rPr>
                <w:rFonts w:cstheme="minorHAnsi"/>
                <w:color w:val="008000"/>
                <w:sz w:val="20"/>
              </w:rPr>
            </w:pPr>
            <w:r w:rsidRPr="00FF2124">
              <w:rPr>
                <w:rFonts w:cstheme="minorHAnsi"/>
                <w:color w:val="008000"/>
                <w:sz w:val="20"/>
              </w:rPr>
              <w:t>Particle leaves by hitting side wall and sticking-RHS</w:t>
            </w:r>
          </w:p>
        </w:tc>
      </w:tr>
    </w:tbl>
    <w:p w14:paraId="3F3B52A8" w14:textId="77777777" w:rsidR="00104FA3" w:rsidRDefault="00104FA3" w:rsidP="00104FA3">
      <w:pPr>
        <w:rPr>
          <w:rFonts w:cstheme="minorHAnsi"/>
        </w:rPr>
      </w:pPr>
    </w:p>
    <w:p w14:paraId="61DED06B" w14:textId="593C1A35" w:rsidR="00104FA3" w:rsidRDefault="00104FA3" w:rsidP="00104FA3">
      <w:pPr>
        <w:rPr>
          <w:ins w:id="4287" w:author="Honnalore Steissberg" w:date="2021-08-24T09:23:00Z"/>
          <w:rFonts w:cstheme="minorHAnsi"/>
          <w:sz w:val="20"/>
          <w:szCs w:val="18"/>
        </w:rPr>
      </w:pPr>
      <w:r w:rsidRPr="00FF2124">
        <w:rPr>
          <w:rFonts w:cstheme="minorHAnsi"/>
          <w:sz w:val="20"/>
          <w:szCs w:val="18"/>
        </w:rPr>
        <w:t xml:space="preserve">The user can then plot a histogram of particle detention times in the system. </w:t>
      </w:r>
      <w:r w:rsidRPr="00FF2124">
        <w:rPr>
          <w:rFonts w:cstheme="minorHAnsi"/>
          <w:sz w:val="20"/>
          <w:szCs w:val="18"/>
        </w:rPr>
        <w:fldChar w:fldCharType="begin"/>
      </w:r>
      <w:r w:rsidRPr="00FF2124">
        <w:rPr>
          <w:rFonts w:cstheme="minorHAnsi"/>
          <w:sz w:val="20"/>
          <w:szCs w:val="18"/>
        </w:rPr>
        <w:instrText xml:space="preserve"> REF _Ref490571172 \h </w:instrText>
      </w:r>
      <w:r w:rsidR="00FF2124">
        <w:rPr>
          <w:rFonts w:cstheme="minorHAnsi"/>
          <w:sz w:val="20"/>
          <w:szCs w:val="18"/>
        </w:rPr>
        <w:instrText xml:space="preserve"> \* MERGEFORMAT </w:instrText>
      </w:r>
      <w:r w:rsidRPr="00FF2124">
        <w:rPr>
          <w:rFonts w:cstheme="minorHAnsi"/>
          <w:sz w:val="20"/>
          <w:szCs w:val="18"/>
        </w:rPr>
      </w:r>
      <w:r w:rsidRPr="00FF2124">
        <w:rPr>
          <w:rFonts w:cstheme="minorHAnsi"/>
          <w:sz w:val="20"/>
          <w:szCs w:val="18"/>
        </w:rPr>
        <w:fldChar w:fldCharType="separate"/>
      </w:r>
      <w:r w:rsidR="00795A65" w:rsidRPr="00795A65">
        <w:rPr>
          <w:sz w:val="20"/>
          <w:szCs w:val="18"/>
        </w:rPr>
        <w:t xml:space="preserve">Figure </w:t>
      </w:r>
      <w:r w:rsidR="00795A65" w:rsidRPr="00795A65">
        <w:rPr>
          <w:noProof/>
          <w:sz w:val="20"/>
          <w:szCs w:val="18"/>
        </w:rPr>
        <w:t>46</w:t>
      </w:r>
      <w:r w:rsidRPr="00FF2124">
        <w:rPr>
          <w:rFonts w:cstheme="minorHAnsi"/>
          <w:sz w:val="20"/>
          <w:szCs w:val="18"/>
        </w:rPr>
        <w:fldChar w:fldCharType="end"/>
      </w:r>
      <w:r w:rsidRPr="00FF2124">
        <w:rPr>
          <w:rFonts w:cstheme="minorHAnsi"/>
          <w:sz w:val="20"/>
          <w:szCs w:val="18"/>
        </w:rPr>
        <w:t xml:space="preserve"> shows an example of particle detention time histogram plotted using Excel from the ‘finalparticle.csv’ file</w:t>
      </w:r>
      <w:ins w:id="4288" w:author="Honnalore Steissberg" w:date="2021-08-24T09:23:00Z">
        <w:r w:rsidR="00A17094">
          <w:rPr>
            <w:rFonts w:cstheme="minorHAnsi"/>
            <w:sz w:val="20"/>
            <w:szCs w:val="18"/>
          </w:rPr>
          <w:t>:</w:t>
        </w:r>
      </w:ins>
      <w:del w:id="4289" w:author="Honnalore Steissberg" w:date="2021-08-24T09:23:00Z">
        <w:r w:rsidRPr="00FF2124" w:rsidDel="00A17094">
          <w:rPr>
            <w:rFonts w:cstheme="minorHAnsi"/>
            <w:sz w:val="20"/>
            <w:szCs w:val="18"/>
          </w:rPr>
          <w:delText>.</w:delText>
        </w:r>
      </w:del>
    </w:p>
    <w:p w14:paraId="356E082B" w14:textId="77777777" w:rsidR="00A17094" w:rsidRPr="00FF2124" w:rsidRDefault="00A17094" w:rsidP="00104FA3">
      <w:pPr>
        <w:rPr>
          <w:rFonts w:cstheme="minorHAnsi"/>
          <w:sz w:val="20"/>
          <w:szCs w:val="18"/>
        </w:rPr>
      </w:pPr>
    </w:p>
    <w:p w14:paraId="3BEE8D76" w14:textId="77777777" w:rsidR="00104FA3" w:rsidRDefault="00104FA3" w:rsidP="00104FA3">
      <w:pPr>
        <w:keepNext/>
      </w:pPr>
      <w:r>
        <w:rPr>
          <w:rFonts w:cstheme="minorHAnsi"/>
          <w:noProof/>
        </w:rPr>
        <w:drawing>
          <wp:inline distT="0" distB="0" distL="0" distR="0" wp14:anchorId="733DBE3F" wp14:editId="22B873CB">
            <wp:extent cx="5779770" cy="31946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79770" cy="3194685"/>
                    </a:xfrm>
                    <a:prstGeom prst="rect">
                      <a:avLst/>
                    </a:prstGeom>
                    <a:noFill/>
                  </pic:spPr>
                </pic:pic>
              </a:graphicData>
            </a:graphic>
          </wp:inline>
        </w:drawing>
      </w:r>
    </w:p>
    <w:p w14:paraId="49B5B39F" w14:textId="71C6531E" w:rsidR="00104FA3" w:rsidRDefault="00104FA3" w:rsidP="00EE7164">
      <w:pPr>
        <w:pStyle w:val="Caption"/>
      </w:pPr>
      <w:bookmarkStart w:id="4290" w:name="_Ref490571172"/>
      <w:bookmarkStart w:id="4291" w:name="_Toc37942942"/>
      <w:r>
        <w:t xml:space="preserve">Figure </w:t>
      </w:r>
      <w:r w:rsidR="00F812F1">
        <w:fldChar w:fldCharType="begin"/>
      </w:r>
      <w:r w:rsidR="00F812F1">
        <w:instrText xml:space="preserve"> SEQ Figure \* ARABIC </w:instrText>
      </w:r>
      <w:r w:rsidR="00F812F1">
        <w:fldChar w:fldCharType="separate"/>
      </w:r>
      <w:r w:rsidR="00795A65">
        <w:rPr>
          <w:noProof/>
        </w:rPr>
        <w:t>46</w:t>
      </w:r>
      <w:r w:rsidR="00F812F1">
        <w:rPr>
          <w:noProof/>
        </w:rPr>
        <w:fldChar w:fldCharType="end"/>
      </w:r>
      <w:bookmarkEnd w:id="4290"/>
      <w:r>
        <w:t>. Example of particle detention time histogram using the file fnalparticle.csv file. For this system</w:t>
      </w:r>
      <w:ins w:id="4292" w:author="Honnalore Steissberg" w:date="2021-08-24T09:24:00Z">
        <w:r w:rsidR="00A17094">
          <w:t>,</w:t>
        </w:r>
      </w:ins>
      <w:r>
        <w:t xml:space="preserve"> the average particle detention time was 9.5 days.</w:t>
      </w:r>
      <w:bookmarkEnd w:id="4291"/>
    </w:p>
    <w:p w14:paraId="5AB8A6BD" w14:textId="77777777" w:rsidR="00104FA3" w:rsidRPr="006F0329" w:rsidRDefault="00104FA3" w:rsidP="00104FA3"/>
    <w:p w14:paraId="78E1818A" w14:textId="77777777" w:rsidR="00104FA3" w:rsidRDefault="00104FA3" w:rsidP="00FF2124">
      <w:pPr>
        <w:pStyle w:val="Heading3"/>
        <w:spacing w:before="0"/>
      </w:pPr>
      <w:bookmarkStart w:id="4293" w:name="_Toc41047960"/>
      <w:r>
        <w:t>Initialparticle.csv</w:t>
      </w:r>
      <w:bookmarkEnd w:id="4293"/>
    </w:p>
    <w:p w14:paraId="7E338603" w14:textId="73C0A96F" w:rsidR="00104FA3" w:rsidRPr="00FF2124" w:rsidRDefault="00104FA3" w:rsidP="00FF2124">
      <w:pPr>
        <w:jc w:val="both"/>
        <w:rPr>
          <w:rFonts w:cstheme="minorHAnsi"/>
          <w:sz w:val="20"/>
          <w:szCs w:val="18"/>
        </w:rPr>
      </w:pPr>
      <w:r w:rsidRPr="00FF2124">
        <w:rPr>
          <w:rFonts w:cstheme="minorHAnsi"/>
          <w:sz w:val="20"/>
          <w:szCs w:val="18"/>
        </w:rPr>
        <w:t xml:space="preserve">This file contains the initial state of all particles added or to be added to the system. This is a valuable file </w:t>
      </w:r>
      <w:del w:id="4294" w:author="Honnalore Steissberg" w:date="2021-08-24T09:24:00Z">
        <w:r w:rsidRPr="00FF2124" w:rsidDel="00A17094">
          <w:rPr>
            <w:rFonts w:cstheme="minorHAnsi"/>
            <w:sz w:val="20"/>
            <w:szCs w:val="18"/>
          </w:rPr>
          <w:delText>in order to</w:delText>
        </w:r>
      </w:del>
      <w:ins w:id="4295" w:author="Honnalore Steissberg" w:date="2021-08-24T09:24:00Z">
        <w:r w:rsidR="00A17094">
          <w:rPr>
            <w:rFonts w:cstheme="minorHAnsi"/>
            <w:sz w:val="20"/>
            <w:szCs w:val="18"/>
          </w:rPr>
          <w:t>for</w:t>
        </w:r>
      </w:ins>
      <w:r w:rsidRPr="00FF2124">
        <w:rPr>
          <w:rFonts w:cstheme="minorHAnsi"/>
          <w:sz w:val="20"/>
          <w:szCs w:val="18"/>
        </w:rPr>
        <w:t xml:space="preserve"> </w:t>
      </w:r>
      <w:del w:id="4296" w:author="Honnalore Steissberg" w:date="2021-08-24T09:24:00Z">
        <w:r w:rsidRPr="00FF2124" w:rsidDel="00A17094">
          <w:rPr>
            <w:rFonts w:cstheme="minorHAnsi"/>
            <w:sz w:val="20"/>
            <w:szCs w:val="18"/>
          </w:rPr>
          <w:delText>make sure</w:delText>
        </w:r>
      </w:del>
      <w:ins w:id="4297" w:author="Honnalore Steissberg" w:date="2021-08-24T09:24:00Z">
        <w:r w:rsidR="00A17094">
          <w:rPr>
            <w:rFonts w:cstheme="minorHAnsi"/>
            <w:sz w:val="20"/>
            <w:szCs w:val="18"/>
          </w:rPr>
          <w:t>checking that</w:t>
        </w:r>
      </w:ins>
      <w:r w:rsidRPr="00FF2124">
        <w:rPr>
          <w:rFonts w:cstheme="minorHAnsi"/>
          <w:sz w:val="20"/>
          <w:szCs w:val="18"/>
        </w:rPr>
        <w:t xml:space="preserve"> the input file, </w:t>
      </w:r>
      <w:r w:rsidRPr="00C648AC">
        <w:rPr>
          <w:rFonts w:cstheme="minorHAnsi"/>
          <w:b/>
          <w:bCs/>
          <w:sz w:val="20"/>
          <w:szCs w:val="18"/>
        </w:rPr>
        <w:t>particle.csv</w:t>
      </w:r>
      <w:r w:rsidRPr="00FF2124">
        <w:rPr>
          <w:rFonts w:cstheme="minorHAnsi"/>
          <w:sz w:val="20"/>
          <w:szCs w:val="18"/>
        </w:rPr>
        <w:t>, was interpreted properly.</w:t>
      </w:r>
      <w:r w:rsidR="00C648AC">
        <w:rPr>
          <w:rFonts w:cstheme="minorHAnsi"/>
          <w:sz w:val="20"/>
          <w:szCs w:val="18"/>
        </w:rPr>
        <w:t xml:space="preserve"> </w:t>
      </w:r>
      <w:r w:rsidRPr="00FF2124">
        <w:rPr>
          <w:rFonts w:cstheme="minorHAnsi"/>
          <w:sz w:val="20"/>
          <w:szCs w:val="18"/>
        </w:rPr>
        <w:t xml:space="preserve">The file is </w:t>
      </w:r>
      <w:del w:id="4298" w:author="Honnalore Steissberg" w:date="2021-08-24T09:25:00Z">
        <w:r w:rsidRPr="00FF2124" w:rsidDel="00A17094">
          <w:rPr>
            <w:rFonts w:cstheme="minorHAnsi"/>
            <w:sz w:val="20"/>
            <w:szCs w:val="18"/>
          </w:rPr>
          <w:delText xml:space="preserve">of </w:delText>
        </w:r>
      </w:del>
      <w:ins w:id="4299" w:author="Honnalore Steissberg" w:date="2021-08-24T09:25:00Z">
        <w:r w:rsidR="00A17094">
          <w:rPr>
            <w:rFonts w:cstheme="minorHAnsi"/>
            <w:sz w:val="20"/>
            <w:szCs w:val="18"/>
          </w:rPr>
          <w:t>in</w:t>
        </w:r>
        <w:r w:rsidR="00A17094" w:rsidRPr="00FF2124">
          <w:rPr>
            <w:rFonts w:cstheme="minorHAnsi"/>
            <w:sz w:val="20"/>
            <w:szCs w:val="18"/>
          </w:rPr>
          <w:t xml:space="preserve"> </w:t>
        </w:r>
      </w:ins>
      <w:r w:rsidRPr="00FF2124">
        <w:rPr>
          <w:rFonts w:cstheme="minorHAnsi"/>
          <w:sz w:val="20"/>
          <w:szCs w:val="18"/>
        </w:rPr>
        <w:t xml:space="preserve">the same format as the </w:t>
      </w:r>
      <w:r w:rsidRPr="00C648AC">
        <w:rPr>
          <w:rFonts w:cstheme="minorHAnsi"/>
          <w:b/>
          <w:bCs/>
          <w:sz w:val="20"/>
          <w:szCs w:val="18"/>
        </w:rPr>
        <w:t>finalparticle.csv</w:t>
      </w:r>
      <w:r w:rsidRPr="00FF2124">
        <w:rPr>
          <w:rFonts w:cstheme="minorHAnsi"/>
          <w:sz w:val="20"/>
          <w:szCs w:val="18"/>
        </w:rPr>
        <w:t xml:space="preserve"> file shown above.</w:t>
      </w:r>
    </w:p>
    <w:p w14:paraId="19A91D19" w14:textId="77777777" w:rsidR="00104FA3" w:rsidRDefault="00104FA3" w:rsidP="00104FA3">
      <w:pPr>
        <w:rPr>
          <w:rFonts w:cstheme="minorHAnsi"/>
        </w:rPr>
      </w:pPr>
    </w:p>
    <w:p w14:paraId="07CE133D" w14:textId="77777777" w:rsidR="006243D2" w:rsidRPr="00FF2124" w:rsidRDefault="006243D2" w:rsidP="00A17094">
      <w:pPr>
        <w:pStyle w:val="Heading3"/>
        <w:spacing w:after="0"/>
        <w:pPrChange w:id="4300" w:author="Honnalore Steissberg" w:date="2021-08-24T09:25:00Z">
          <w:pPr>
            <w:pStyle w:val="Heading3"/>
          </w:pPr>
        </w:pPrChange>
      </w:pPr>
      <w:bookmarkStart w:id="4301" w:name="_Toc41047961"/>
      <w:r w:rsidRPr="00FF2124">
        <w:lastRenderedPageBreak/>
        <w:t>Envrprf_v_particle.csv, envrprf_t_particle.csv,</w:t>
      </w:r>
      <w:bookmarkEnd w:id="4301"/>
      <w:r w:rsidRPr="00FF2124">
        <w:t xml:space="preserve"> </w:t>
      </w:r>
    </w:p>
    <w:p w14:paraId="07C4C5C2" w14:textId="77777777" w:rsidR="006243D2" w:rsidRPr="00FF2124" w:rsidRDefault="006243D2" w:rsidP="00A17094">
      <w:pPr>
        <w:pStyle w:val="Heading3"/>
      </w:pPr>
      <w:bookmarkStart w:id="4302" w:name="_Toc41047962"/>
      <w:r w:rsidRPr="00FF2124">
        <w:t>and envrprf_depth_particle.csv</w:t>
      </w:r>
      <w:bookmarkEnd w:id="4302"/>
    </w:p>
    <w:p w14:paraId="06CADD79" w14:textId="66EDF488" w:rsidR="006243D2" w:rsidRPr="00FF2124" w:rsidRDefault="006243D2" w:rsidP="00FF2124">
      <w:pPr>
        <w:jc w:val="both"/>
        <w:rPr>
          <w:rFonts w:cstheme="minorHAnsi"/>
          <w:sz w:val="20"/>
          <w:szCs w:val="18"/>
        </w:rPr>
      </w:pPr>
      <w:r w:rsidRPr="00FF2124">
        <w:rPr>
          <w:rFonts w:cstheme="minorHAnsi"/>
          <w:sz w:val="20"/>
          <w:szCs w:val="18"/>
        </w:rPr>
        <w:t>These files contain the histograms of each particle released in the model domain for velocity, temperature</w:t>
      </w:r>
      <w:ins w:id="4303" w:author="Honnalore Steissberg" w:date="2021-08-24T09:25:00Z">
        <w:r w:rsidR="00A17094">
          <w:rPr>
            <w:rFonts w:cstheme="minorHAnsi"/>
            <w:sz w:val="20"/>
            <w:szCs w:val="18"/>
          </w:rPr>
          <w:t>,</w:t>
        </w:r>
      </w:ins>
      <w:r w:rsidRPr="00FF2124">
        <w:rPr>
          <w:rFonts w:cstheme="minorHAnsi"/>
          <w:sz w:val="20"/>
          <w:szCs w:val="18"/>
        </w:rPr>
        <w:t xml:space="preserve"> and depth. They have the same format as the Environmental Performance Criteria files (see the section entitled ‘Environmental Performance Criteria’).</w:t>
      </w:r>
      <w:r w:rsidR="00704660" w:rsidRPr="00FF2124">
        <w:rPr>
          <w:rFonts w:cstheme="minorHAnsi"/>
          <w:sz w:val="20"/>
          <w:szCs w:val="18"/>
        </w:rPr>
        <w:t xml:space="preserve"> These histograms can also be summed up for all the particles released. </w:t>
      </w:r>
      <w:r w:rsidR="00704660" w:rsidRPr="00FF2124">
        <w:rPr>
          <w:rFonts w:cstheme="minorHAnsi"/>
          <w:sz w:val="20"/>
          <w:szCs w:val="18"/>
        </w:rPr>
        <w:fldChar w:fldCharType="begin"/>
      </w:r>
      <w:r w:rsidR="00704660" w:rsidRPr="00FF2124">
        <w:rPr>
          <w:rFonts w:cstheme="minorHAnsi"/>
          <w:sz w:val="20"/>
          <w:szCs w:val="18"/>
        </w:rPr>
        <w:instrText xml:space="preserve"> REF _Ref521081616 \h </w:instrText>
      </w:r>
      <w:r w:rsidR="00FF2124">
        <w:rPr>
          <w:rFonts w:cstheme="minorHAnsi"/>
          <w:sz w:val="20"/>
          <w:szCs w:val="18"/>
        </w:rPr>
        <w:instrText xml:space="preserve"> \* MERGEFORMAT </w:instrText>
      </w:r>
      <w:r w:rsidR="00704660" w:rsidRPr="00FF2124">
        <w:rPr>
          <w:rFonts w:cstheme="minorHAnsi"/>
          <w:sz w:val="20"/>
          <w:szCs w:val="18"/>
        </w:rPr>
      </w:r>
      <w:r w:rsidR="00704660" w:rsidRPr="00FF2124">
        <w:rPr>
          <w:rFonts w:cstheme="minorHAnsi"/>
          <w:sz w:val="20"/>
          <w:szCs w:val="18"/>
        </w:rPr>
        <w:fldChar w:fldCharType="separate"/>
      </w:r>
      <w:r w:rsidR="00795A65" w:rsidRPr="00795A65">
        <w:rPr>
          <w:sz w:val="20"/>
          <w:szCs w:val="18"/>
        </w:rPr>
        <w:t xml:space="preserve">Figure </w:t>
      </w:r>
      <w:r w:rsidR="00795A65" w:rsidRPr="00795A65">
        <w:rPr>
          <w:noProof/>
          <w:sz w:val="20"/>
          <w:szCs w:val="18"/>
        </w:rPr>
        <w:t>47</w:t>
      </w:r>
      <w:r w:rsidR="00704660" w:rsidRPr="00FF2124">
        <w:rPr>
          <w:rFonts w:cstheme="minorHAnsi"/>
          <w:sz w:val="20"/>
          <w:szCs w:val="18"/>
        </w:rPr>
        <w:fldChar w:fldCharType="end"/>
      </w:r>
      <w:r w:rsidR="00704660" w:rsidRPr="00FF2124">
        <w:rPr>
          <w:rFonts w:cstheme="minorHAnsi"/>
          <w:sz w:val="20"/>
          <w:szCs w:val="18"/>
        </w:rPr>
        <w:t xml:space="preserve"> shows an example of velocity and temperature histograms for one particle experiment.</w:t>
      </w:r>
    </w:p>
    <w:p w14:paraId="2F9F100C" w14:textId="77777777" w:rsidR="00704660" w:rsidRDefault="00704660" w:rsidP="00104FA3">
      <w:pPr>
        <w:rPr>
          <w:rFonts w:cstheme="minorHAnsi"/>
        </w:rPr>
      </w:pPr>
    </w:p>
    <w:p w14:paraId="043772D5" w14:textId="77777777" w:rsidR="00704660" w:rsidRDefault="00704660" w:rsidP="00704660">
      <w:pPr>
        <w:keepNext/>
      </w:pPr>
      <w:r>
        <w:rPr>
          <w:rFonts w:cstheme="minorHAnsi"/>
          <w:noProof/>
          <w:snapToGrid/>
        </w:rPr>
        <w:drawing>
          <wp:inline distT="0" distB="0" distL="0" distR="0" wp14:anchorId="193F04CC" wp14:editId="3F8034BA">
            <wp:extent cx="5486400" cy="2025650"/>
            <wp:effectExtent l="12700" t="12700" r="1270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045C4E.t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86400" cy="2025650"/>
                    </a:xfrm>
                    <a:prstGeom prst="rect">
                      <a:avLst/>
                    </a:prstGeom>
                    <a:ln w="3175">
                      <a:solidFill>
                        <a:schemeClr val="tx1"/>
                      </a:solidFill>
                    </a:ln>
                  </pic:spPr>
                </pic:pic>
              </a:graphicData>
            </a:graphic>
          </wp:inline>
        </w:drawing>
      </w:r>
    </w:p>
    <w:p w14:paraId="5E3CFA04" w14:textId="7D4F5AAE" w:rsidR="00704660" w:rsidRDefault="00704660" w:rsidP="00EE7164">
      <w:pPr>
        <w:pStyle w:val="Caption"/>
        <w:rPr>
          <w:rFonts w:cstheme="minorHAnsi"/>
        </w:rPr>
      </w:pPr>
      <w:bookmarkStart w:id="4304" w:name="_Ref521081616"/>
      <w:bookmarkStart w:id="4305" w:name="_Toc37942943"/>
      <w:r>
        <w:t xml:space="preserve">Figure </w:t>
      </w:r>
      <w:r w:rsidR="00F812F1">
        <w:fldChar w:fldCharType="begin"/>
      </w:r>
      <w:r w:rsidR="00F812F1">
        <w:instrText xml:space="preserve"> SEQ Figure \* ARABIC </w:instrText>
      </w:r>
      <w:r w:rsidR="00F812F1">
        <w:fldChar w:fldCharType="separate"/>
      </w:r>
      <w:r w:rsidR="00795A65">
        <w:rPr>
          <w:noProof/>
        </w:rPr>
        <w:t>47</w:t>
      </w:r>
      <w:r w:rsidR="00F812F1">
        <w:rPr>
          <w:noProof/>
        </w:rPr>
        <w:fldChar w:fldCharType="end"/>
      </w:r>
      <w:bookmarkEnd w:id="4304"/>
      <w:r>
        <w:t>. Example histograms of particles released for velocity and temperature for a particle release experiment.</w:t>
      </w:r>
      <w:bookmarkEnd w:id="4305"/>
    </w:p>
    <w:p w14:paraId="645064D6" w14:textId="77777777" w:rsidR="006243D2" w:rsidRDefault="006243D2" w:rsidP="00104FA3">
      <w:pPr>
        <w:rPr>
          <w:rFonts w:cstheme="minorHAnsi"/>
        </w:rPr>
      </w:pPr>
    </w:p>
    <w:p w14:paraId="7B394978" w14:textId="77777777" w:rsidR="00104FA3" w:rsidRDefault="00104FA3" w:rsidP="00104FA3">
      <w:pPr>
        <w:pStyle w:val="Heading3"/>
        <w:rPr>
          <w:rFonts w:cstheme="minorHAnsi"/>
        </w:rPr>
      </w:pPr>
      <w:bookmarkStart w:id="4306" w:name="_Toc41047963"/>
      <w:r w:rsidRPr="00050F98">
        <w:t>Diagnostics.out</w:t>
      </w:r>
      <w:bookmarkEnd w:id="4306"/>
    </w:p>
    <w:p w14:paraId="5FC477BA" w14:textId="54249E0F" w:rsidR="00104FA3" w:rsidRDefault="00104FA3" w:rsidP="00104FA3">
      <w:pPr>
        <w:rPr>
          <w:ins w:id="4307" w:author="Honnalore Steissberg" w:date="2021-08-24T09:38:00Z"/>
          <w:rFonts w:cstheme="minorHAnsi"/>
          <w:sz w:val="20"/>
          <w:szCs w:val="18"/>
        </w:rPr>
      </w:pPr>
      <w:r w:rsidRPr="00FF2124">
        <w:rPr>
          <w:rFonts w:cstheme="minorHAnsi"/>
          <w:sz w:val="20"/>
          <w:szCs w:val="18"/>
        </w:rPr>
        <w:t xml:space="preserve">This file provides diagnostics of the initial state of all the particles and changes in branches or particles leaving the system. </w:t>
      </w:r>
    </w:p>
    <w:p w14:paraId="1BD086EF" w14:textId="77777777" w:rsidR="002E0ECE" w:rsidRPr="00FF2124" w:rsidRDefault="002E0ECE" w:rsidP="00104FA3">
      <w:pPr>
        <w:rPr>
          <w:rFonts w:cstheme="minorHAnsi"/>
          <w:sz w:val="20"/>
          <w:szCs w:val="18"/>
        </w:rPr>
      </w:pPr>
    </w:p>
    <w:p w14:paraId="0F321395" w14:textId="02BE03D5" w:rsidR="00104FA3" w:rsidRDefault="00104FA3" w:rsidP="00104FA3">
      <w:pPr>
        <w:rPr>
          <w:ins w:id="4308" w:author="Honnalore Steissberg" w:date="2021-08-24T09:38:00Z"/>
          <w:rFonts w:cstheme="minorHAnsi"/>
          <w:sz w:val="20"/>
          <w:szCs w:val="18"/>
        </w:rPr>
      </w:pPr>
      <w:r w:rsidRPr="002E0ECE">
        <w:rPr>
          <w:rFonts w:cstheme="minorHAnsi"/>
          <w:u w:val="single"/>
        </w:rPr>
        <w:t>Particle lost from the dam or from the end of a branch</w:t>
      </w:r>
      <w:r w:rsidRPr="002E0ECE">
        <w:rPr>
          <w:rFonts w:cstheme="minorHAnsi"/>
          <w:sz w:val="20"/>
          <w:szCs w:val="18"/>
          <w:rPrChange w:id="4309" w:author="Honnalore Steissberg" w:date="2021-08-24T09:38:00Z">
            <w:rPr>
              <w:rFonts w:cstheme="minorHAnsi"/>
            </w:rPr>
          </w:rPrChange>
        </w:rPr>
        <w:t xml:space="preserve">. </w:t>
      </w:r>
      <w:r w:rsidRPr="00FF2124">
        <w:rPr>
          <w:rFonts w:cstheme="minorHAnsi"/>
          <w:sz w:val="20"/>
          <w:szCs w:val="18"/>
        </w:rPr>
        <w:t xml:space="preserve">The data is the array which contains all the information on each particle. This is the same as the header in the file </w:t>
      </w:r>
      <w:r w:rsidRPr="002E0ECE">
        <w:rPr>
          <w:rFonts w:cstheme="minorHAnsi"/>
          <w:b/>
          <w:bCs/>
          <w:sz w:val="20"/>
          <w:szCs w:val="18"/>
        </w:rPr>
        <w:t>finalparticle.csv</w:t>
      </w:r>
      <w:r w:rsidRPr="00FF2124">
        <w:rPr>
          <w:rFonts w:cstheme="minorHAnsi"/>
          <w:sz w:val="20"/>
          <w:szCs w:val="18"/>
        </w:rPr>
        <w:t xml:space="preserve"> described above.</w:t>
      </w:r>
    </w:p>
    <w:p w14:paraId="4EA5BD92" w14:textId="77777777" w:rsidR="002E0ECE" w:rsidRDefault="002E0ECE" w:rsidP="00104FA3">
      <w:pPr>
        <w:rPr>
          <w:rFonts w:cstheme="minorHAnsi"/>
        </w:rPr>
      </w:pPr>
    </w:p>
    <w:p w14:paraId="0F25FC05"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At Dam: Particle Leaves System on JDAY:   4626.88896283064      Data:</w:t>
      </w:r>
    </w:p>
    <w:p w14:paraId="3F420AD5"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64.0000000000000        503.327892820194        108.000000000000     </w:t>
      </w:r>
    </w:p>
    <w:p w14:paraId="63A65E00"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1.54366227122847        207.744214026401        1.00000000000000     </w:t>
      </w:r>
    </w:p>
    <w:p w14:paraId="007110ED"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242.888962830642       0.000000000000000E+000</w:t>
      </w:r>
    </w:p>
    <w:p w14:paraId="0CA30F4B"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1.00000000000000     </w:t>
      </w:r>
    </w:p>
    <w:p w14:paraId="668E76C1"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4626.88896283064        242.888962830639     </w:t>
      </w:r>
    </w:p>
    <w:p w14:paraId="026EAC89" w14:textId="77777777" w:rsidR="00104FA3" w:rsidRDefault="00104FA3" w:rsidP="00104FA3">
      <w:pPr>
        <w:rPr>
          <w:rFonts w:ascii="Courier New" w:hAnsi="Courier New" w:cs="Courier New"/>
          <w:sz w:val="16"/>
        </w:rPr>
      </w:pPr>
      <w:r w:rsidRPr="00050F98">
        <w:rPr>
          <w:rFonts w:ascii="Courier New" w:hAnsi="Courier New" w:cs="Courier New"/>
          <w:sz w:val="16"/>
        </w:rPr>
        <w:t xml:space="preserve">  0.000000000000000E+000</w:t>
      </w:r>
    </w:p>
    <w:p w14:paraId="6ADDBA77" w14:textId="77777777" w:rsidR="00104FA3" w:rsidRPr="00050F98" w:rsidRDefault="00104FA3" w:rsidP="00104FA3">
      <w:pPr>
        <w:rPr>
          <w:rFonts w:ascii="Courier New" w:hAnsi="Courier New" w:cs="Courier New"/>
          <w:sz w:val="16"/>
        </w:rPr>
      </w:pPr>
    </w:p>
    <w:p w14:paraId="57475800" w14:textId="77177CB9" w:rsidR="00104FA3" w:rsidRDefault="00104FA3" w:rsidP="00104FA3">
      <w:pPr>
        <w:rPr>
          <w:ins w:id="4310" w:author="Honnalore Steissberg" w:date="2021-08-24T09:39:00Z"/>
          <w:rFonts w:cstheme="minorHAnsi"/>
          <w:sz w:val="20"/>
          <w:szCs w:val="18"/>
        </w:rPr>
      </w:pPr>
      <w:r w:rsidRPr="002E0ECE">
        <w:rPr>
          <w:rFonts w:cstheme="minorHAnsi"/>
          <w:u w:val="single"/>
        </w:rPr>
        <w:t>Particle lost by a withdrawal</w:t>
      </w:r>
      <w:r w:rsidRPr="002E0ECE">
        <w:rPr>
          <w:rFonts w:cstheme="minorHAnsi"/>
          <w:sz w:val="20"/>
          <w:szCs w:val="18"/>
          <w:rPrChange w:id="4311" w:author="Honnalore Steissberg" w:date="2021-08-24T09:39:00Z">
            <w:rPr>
              <w:rFonts w:cstheme="minorHAnsi"/>
            </w:rPr>
          </w:rPrChange>
        </w:rPr>
        <w:t xml:space="preserve">. </w:t>
      </w:r>
      <w:r w:rsidRPr="00FF2124">
        <w:rPr>
          <w:rFonts w:cstheme="minorHAnsi"/>
          <w:sz w:val="20"/>
          <w:szCs w:val="18"/>
        </w:rPr>
        <w:t xml:space="preserve">The data is the array which contains all the information on each particle. This is the same as the header in the file </w:t>
      </w:r>
      <w:r w:rsidRPr="002E0ECE">
        <w:rPr>
          <w:rFonts w:cstheme="minorHAnsi"/>
          <w:b/>
          <w:bCs/>
          <w:sz w:val="20"/>
          <w:szCs w:val="18"/>
        </w:rPr>
        <w:t>finalparticle.csv</w:t>
      </w:r>
      <w:r w:rsidRPr="00FF2124">
        <w:rPr>
          <w:rFonts w:cstheme="minorHAnsi"/>
          <w:sz w:val="20"/>
          <w:szCs w:val="18"/>
        </w:rPr>
        <w:t xml:space="preserve"> described above.</w:t>
      </w:r>
    </w:p>
    <w:p w14:paraId="5B18CFE6" w14:textId="77777777" w:rsidR="002E0ECE" w:rsidRPr="002E0ECE" w:rsidRDefault="002E0ECE" w:rsidP="00104FA3">
      <w:pPr>
        <w:rPr>
          <w:rFonts w:cstheme="minorHAnsi"/>
          <w:sz w:val="20"/>
          <w:szCs w:val="18"/>
          <w:rPrChange w:id="4312" w:author="Honnalore Steissberg" w:date="2021-08-24T09:39:00Z">
            <w:rPr>
              <w:rFonts w:cstheme="minorHAnsi"/>
            </w:rPr>
          </w:rPrChange>
        </w:rPr>
      </w:pPr>
    </w:p>
    <w:p w14:paraId="6707D0A3"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Withdrawal: Particle Leaves System on JDAY:   4629.66818200118      Data:</w:t>
      </w:r>
    </w:p>
    <w:p w14:paraId="31DBF8D9"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84.0000000000000        62.4260124317897        103.000000000000     </w:t>
      </w:r>
    </w:p>
    <w:p w14:paraId="5EE66B6E"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1.76838368998323        3.53317756466032        2.00000000000000     </w:t>
      </w:r>
    </w:p>
    <w:p w14:paraId="48B4498E"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245.668182001177       0.000000000000000E+000</w:t>
      </w:r>
    </w:p>
    <w:p w14:paraId="4776AA52"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1.00000000000000     </w:t>
      </w:r>
    </w:p>
    <w:p w14:paraId="2E70EE8C"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4629.66818200118        245.668182001185     </w:t>
      </w:r>
    </w:p>
    <w:p w14:paraId="3D7C33C5" w14:textId="77777777" w:rsidR="00104FA3" w:rsidRPr="00050F98" w:rsidRDefault="00104FA3" w:rsidP="00104FA3">
      <w:pPr>
        <w:rPr>
          <w:rFonts w:ascii="Courier New" w:hAnsi="Courier New" w:cs="Courier New"/>
          <w:sz w:val="16"/>
        </w:rPr>
      </w:pPr>
      <w:r w:rsidRPr="00050F98">
        <w:rPr>
          <w:rFonts w:ascii="Courier New" w:hAnsi="Courier New" w:cs="Courier New"/>
          <w:sz w:val="16"/>
        </w:rPr>
        <w:lastRenderedPageBreak/>
        <w:t xml:space="preserve">   1.00000000000000</w:t>
      </w:r>
    </w:p>
    <w:p w14:paraId="60DAEE45" w14:textId="77777777" w:rsidR="00104FA3" w:rsidRDefault="00104FA3" w:rsidP="00104FA3">
      <w:pPr>
        <w:rPr>
          <w:rFonts w:cstheme="minorHAnsi"/>
        </w:rPr>
      </w:pPr>
    </w:p>
    <w:p w14:paraId="49F3C7E0" w14:textId="61EC8CC9" w:rsidR="00104FA3" w:rsidRDefault="00104FA3" w:rsidP="00104FA3">
      <w:pPr>
        <w:rPr>
          <w:ins w:id="4313" w:author="Honnalore Steissberg" w:date="2021-08-24T09:40:00Z"/>
          <w:rFonts w:cstheme="minorHAnsi"/>
          <w:sz w:val="20"/>
          <w:szCs w:val="18"/>
        </w:rPr>
      </w:pPr>
      <w:r w:rsidRPr="00050F98">
        <w:rPr>
          <w:rFonts w:cstheme="minorHAnsi"/>
          <w:u w:val="single"/>
        </w:rPr>
        <w:t>Particle moves into a branch</w:t>
      </w:r>
      <w:r>
        <w:rPr>
          <w:rFonts w:cstheme="minorHAnsi"/>
        </w:rPr>
        <w:t xml:space="preserve">. </w:t>
      </w:r>
      <w:r w:rsidRPr="00FF2124">
        <w:rPr>
          <w:rFonts w:cstheme="minorHAnsi"/>
          <w:sz w:val="20"/>
          <w:szCs w:val="18"/>
        </w:rPr>
        <w:t xml:space="preserve">There are several cases here – moving into a </w:t>
      </w:r>
      <w:r w:rsidR="00396F35" w:rsidRPr="00FF2124">
        <w:rPr>
          <w:rFonts w:cstheme="minorHAnsi"/>
          <w:sz w:val="20"/>
          <w:szCs w:val="18"/>
        </w:rPr>
        <w:t>right-hand</w:t>
      </w:r>
      <w:r w:rsidRPr="00FF2124">
        <w:rPr>
          <w:rFonts w:cstheme="minorHAnsi"/>
          <w:sz w:val="20"/>
          <w:szCs w:val="18"/>
        </w:rPr>
        <w:t xml:space="preserve"> side branch, a left hand side branch, or into a downstream branch (DHS) as shown below:</w:t>
      </w:r>
    </w:p>
    <w:p w14:paraId="4AE1D9E1" w14:textId="77777777" w:rsidR="002E0ECE" w:rsidRDefault="002E0ECE" w:rsidP="00104FA3">
      <w:pPr>
        <w:rPr>
          <w:rFonts w:cstheme="minorHAnsi"/>
        </w:rPr>
      </w:pPr>
    </w:p>
    <w:p w14:paraId="2847AB0D" w14:textId="77777777" w:rsidR="00104FA3" w:rsidRPr="00050F98" w:rsidRDefault="00104FA3" w:rsidP="00104FA3">
      <w:pPr>
        <w:rPr>
          <w:rFonts w:ascii="Courier New" w:hAnsi="Courier New" w:cs="Courier New"/>
          <w:sz w:val="16"/>
        </w:rPr>
      </w:pPr>
      <w:proofErr w:type="spellStart"/>
      <w:r w:rsidRPr="00050F98">
        <w:rPr>
          <w:rFonts w:ascii="Courier New" w:hAnsi="Courier New" w:cs="Courier New"/>
          <w:sz w:val="16"/>
        </w:rPr>
        <w:t>LateralLEFT</w:t>
      </w:r>
      <w:proofErr w:type="spellEnd"/>
      <w:r w:rsidRPr="00050F98">
        <w:rPr>
          <w:rFonts w:ascii="Courier New" w:hAnsi="Courier New" w:cs="Courier New"/>
          <w:sz w:val="16"/>
        </w:rPr>
        <w:t>: Particle move to new branch on JDAY:   4629.70252382608      FYVEL</w:t>
      </w:r>
    </w:p>
    <w:p w14:paraId="6079E0EC"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 -1.179162334446832E-002 OLD I:          43 NEW I:          </w:t>
      </w:r>
      <w:proofErr w:type="gramStart"/>
      <w:r w:rsidRPr="00050F98">
        <w:rPr>
          <w:rFonts w:ascii="Courier New" w:hAnsi="Courier New" w:cs="Courier New"/>
          <w:sz w:val="16"/>
        </w:rPr>
        <w:t>94  OLD</w:t>
      </w:r>
      <w:proofErr w:type="gramEnd"/>
      <w:r w:rsidRPr="00050F98">
        <w:rPr>
          <w:rFonts w:ascii="Courier New" w:hAnsi="Courier New" w:cs="Courier New"/>
          <w:sz w:val="16"/>
        </w:rPr>
        <w:t xml:space="preserve"> branch:</w:t>
      </w:r>
    </w:p>
    <w:p w14:paraId="3EB69759" w14:textId="77777777" w:rsidR="00104FA3" w:rsidRDefault="00104FA3" w:rsidP="00104FA3">
      <w:pPr>
        <w:rPr>
          <w:rFonts w:ascii="Courier New" w:hAnsi="Courier New" w:cs="Courier New"/>
          <w:sz w:val="16"/>
        </w:rPr>
      </w:pPr>
      <w:r w:rsidRPr="00050F98">
        <w:rPr>
          <w:rFonts w:ascii="Courier New" w:hAnsi="Courier New" w:cs="Courier New"/>
          <w:sz w:val="16"/>
        </w:rPr>
        <w:t xml:space="preserve">           1  NEW branch:           2</w:t>
      </w:r>
    </w:p>
    <w:p w14:paraId="7DD91475" w14:textId="77777777" w:rsidR="00104FA3" w:rsidRDefault="00104FA3" w:rsidP="00104FA3">
      <w:pPr>
        <w:rPr>
          <w:rFonts w:ascii="Courier New" w:hAnsi="Courier New" w:cs="Courier New"/>
          <w:sz w:val="16"/>
        </w:rPr>
      </w:pPr>
    </w:p>
    <w:p w14:paraId="0BF2D8A0"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DHS: Particle move to new branch on JDAY:   4629.61918428981      FXVEL=</w:t>
      </w:r>
    </w:p>
    <w:p w14:paraId="7E6D1902"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4.945798728780737E-003 OLD I:          94 NEW I:          </w:t>
      </w:r>
      <w:proofErr w:type="gramStart"/>
      <w:r w:rsidRPr="00050F98">
        <w:rPr>
          <w:rFonts w:ascii="Courier New" w:hAnsi="Courier New" w:cs="Courier New"/>
          <w:sz w:val="16"/>
        </w:rPr>
        <w:t>43  OLD</w:t>
      </w:r>
      <w:proofErr w:type="gramEnd"/>
      <w:r w:rsidRPr="00050F98">
        <w:rPr>
          <w:rFonts w:ascii="Courier New" w:hAnsi="Courier New" w:cs="Courier New"/>
          <w:sz w:val="16"/>
        </w:rPr>
        <w:t xml:space="preserve"> branch:</w:t>
      </w:r>
    </w:p>
    <w:p w14:paraId="3A656C58"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2</w:t>
      </w:r>
    </w:p>
    <w:p w14:paraId="5FFA474E" w14:textId="77777777" w:rsidR="00104FA3" w:rsidRDefault="00104FA3" w:rsidP="00104FA3">
      <w:pPr>
        <w:rPr>
          <w:rFonts w:ascii="Courier New" w:hAnsi="Courier New" w:cs="Courier New"/>
          <w:sz w:val="16"/>
        </w:rPr>
      </w:pPr>
    </w:p>
    <w:p w14:paraId="1F8E6549" w14:textId="77777777" w:rsidR="00104FA3" w:rsidRPr="00050F98" w:rsidRDefault="00104FA3" w:rsidP="00104FA3">
      <w:pPr>
        <w:rPr>
          <w:rFonts w:ascii="Courier New" w:hAnsi="Courier New" w:cs="Courier New"/>
          <w:sz w:val="16"/>
        </w:rPr>
      </w:pPr>
      <w:proofErr w:type="spellStart"/>
      <w:r w:rsidRPr="00050F98">
        <w:rPr>
          <w:rFonts w:ascii="Courier New" w:hAnsi="Courier New" w:cs="Courier New"/>
          <w:sz w:val="16"/>
        </w:rPr>
        <w:t>LateralRIGHT</w:t>
      </w:r>
      <w:proofErr w:type="spellEnd"/>
      <w:r w:rsidRPr="00050F98">
        <w:rPr>
          <w:rFonts w:ascii="Courier New" w:hAnsi="Courier New" w:cs="Courier New"/>
          <w:sz w:val="16"/>
        </w:rPr>
        <w:t xml:space="preserve">: Particle move to new branch on JDAY:   4629.64614344996      </w:t>
      </w:r>
    </w:p>
    <w:p w14:paraId="34D07537"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FYVEL=  3.108536747846590E-002 OLD I:          43 NEW I:         112 </w:t>
      </w:r>
    </w:p>
    <w:p w14:paraId="3C2D94B3"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OLD branch:           </w:t>
      </w:r>
      <w:proofErr w:type="gramStart"/>
      <w:r w:rsidRPr="00050F98">
        <w:rPr>
          <w:rFonts w:ascii="Courier New" w:hAnsi="Courier New" w:cs="Courier New"/>
          <w:sz w:val="16"/>
        </w:rPr>
        <w:t>1  NEW</w:t>
      </w:r>
      <w:proofErr w:type="gramEnd"/>
      <w:r w:rsidRPr="00050F98">
        <w:rPr>
          <w:rFonts w:ascii="Courier New" w:hAnsi="Courier New" w:cs="Courier New"/>
          <w:sz w:val="16"/>
        </w:rPr>
        <w:t xml:space="preserve"> branch:           3</w:t>
      </w:r>
    </w:p>
    <w:p w14:paraId="3BAE6913" w14:textId="77777777" w:rsidR="00104FA3" w:rsidRPr="00050F98" w:rsidRDefault="00104FA3" w:rsidP="00104FA3">
      <w:pPr>
        <w:rPr>
          <w:rFonts w:ascii="Courier New" w:hAnsi="Courier New" w:cs="Courier New"/>
          <w:sz w:val="16"/>
        </w:rPr>
      </w:pPr>
    </w:p>
    <w:p w14:paraId="2D01D3C6" w14:textId="77777777" w:rsidR="00104FA3" w:rsidRDefault="00104FA3" w:rsidP="009F55FE">
      <w:pPr>
        <w:pStyle w:val="Heading3"/>
      </w:pPr>
      <w:bookmarkStart w:id="4314" w:name="_Toc41047964"/>
      <w:r>
        <w:t>Using Tecplot to Plot Particle Movement</w:t>
      </w:r>
      <w:bookmarkEnd w:id="4314"/>
    </w:p>
    <w:p w14:paraId="3A260C8D" w14:textId="6359EC31" w:rsidR="00104FA3" w:rsidRDefault="00104FA3" w:rsidP="00C648AC">
      <w:pPr>
        <w:jc w:val="both"/>
        <w:rPr>
          <w:ins w:id="4315" w:author="Honnalore Steissberg" w:date="2021-08-24T09:56:00Z"/>
          <w:sz w:val="20"/>
          <w:szCs w:val="18"/>
        </w:rPr>
      </w:pPr>
      <w:r w:rsidRPr="00FF2124">
        <w:rPr>
          <w:sz w:val="20"/>
          <w:szCs w:val="18"/>
        </w:rPr>
        <w:t xml:space="preserve">The basic idea is to load the data from </w:t>
      </w:r>
      <w:r w:rsidRPr="00C648AC">
        <w:rPr>
          <w:b/>
          <w:bCs/>
          <w:sz w:val="20"/>
          <w:szCs w:val="18"/>
        </w:rPr>
        <w:t>branchX.dat</w:t>
      </w:r>
      <w:r w:rsidRPr="00FF2124">
        <w:rPr>
          <w:sz w:val="20"/>
          <w:szCs w:val="18"/>
        </w:rPr>
        <w:t xml:space="preserve"> (X is the branch number) file with temperature contours and velocity vectors. Once that is set</w:t>
      </w:r>
      <w:ins w:id="4316" w:author="Honnalore Steissberg" w:date="2021-08-24T09:52:00Z">
        <w:r w:rsidR="00CF02BB">
          <w:rPr>
            <w:sz w:val="20"/>
            <w:szCs w:val="18"/>
          </w:rPr>
          <w:t>,</w:t>
        </w:r>
      </w:ins>
      <w:r w:rsidRPr="00FF2124">
        <w:rPr>
          <w:sz w:val="20"/>
          <w:szCs w:val="18"/>
        </w:rPr>
        <w:t xml:space="preserve"> then create another frame over the top of the original frame. The new frame (frame 2) will load the particle data. Load the data from </w:t>
      </w:r>
      <w:r w:rsidRPr="00C648AC">
        <w:rPr>
          <w:b/>
          <w:bCs/>
          <w:sz w:val="20"/>
          <w:szCs w:val="18"/>
        </w:rPr>
        <w:t>PartX.dat</w:t>
      </w:r>
      <w:r w:rsidRPr="00FF2124">
        <w:rPr>
          <w:sz w:val="20"/>
          <w:szCs w:val="18"/>
        </w:rPr>
        <w:t xml:space="preserve"> into frame</w:t>
      </w:r>
      <w:ins w:id="4317" w:author="Honnalore Steissberg" w:date="2021-08-24T09:53:00Z">
        <w:r w:rsidR="00CF02BB">
          <w:rPr>
            <w:sz w:val="20"/>
            <w:szCs w:val="18"/>
          </w:rPr>
          <w:t xml:space="preserve"> </w:t>
        </w:r>
      </w:ins>
      <w:r w:rsidRPr="00FF2124">
        <w:rPr>
          <w:sz w:val="20"/>
          <w:szCs w:val="18"/>
        </w:rPr>
        <w:t xml:space="preserve">2 and activate a scatter plot. You </w:t>
      </w:r>
      <w:del w:id="4318" w:author="Honnalore Steissberg" w:date="2021-08-24T09:53:00Z">
        <w:r w:rsidRPr="00FF2124" w:rsidDel="00CF02BB">
          <w:rPr>
            <w:sz w:val="20"/>
            <w:szCs w:val="18"/>
          </w:rPr>
          <w:delText xml:space="preserve">probably </w:delText>
        </w:r>
      </w:del>
      <w:r w:rsidRPr="00FF2124">
        <w:rPr>
          <w:sz w:val="20"/>
          <w:szCs w:val="18"/>
        </w:rPr>
        <w:t xml:space="preserve">should </w:t>
      </w:r>
      <w:ins w:id="4319" w:author="Honnalore Steissberg" w:date="2021-08-24T09:53:00Z">
        <w:r w:rsidR="00CF02BB" w:rsidRPr="00FF2124">
          <w:rPr>
            <w:sz w:val="20"/>
            <w:szCs w:val="18"/>
          </w:rPr>
          <w:t xml:space="preserve">probably </w:t>
        </w:r>
      </w:ins>
      <w:r w:rsidRPr="00FF2124">
        <w:rPr>
          <w:sz w:val="20"/>
          <w:szCs w:val="18"/>
        </w:rPr>
        <w:t xml:space="preserve">change the scatter graphic from its default rectangle to a circle (and reduce its size – </w:t>
      </w:r>
      <w:del w:id="4320" w:author="Honnalore Steissberg" w:date="2021-08-24T09:53:00Z">
        <w:r w:rsidRPr="00FF2124" w:rsidDel="00CF02BB">
          <w:rPr>
            <w:sz w:val="20"/>
            <w:szCs w:val="18"/>
          </w:rPr>
          <w:delText xml:space="preserve">I </w:delText>
        </w:r>
      </w:del>
      <w:del w:id="4321" w:author="Honnalore Steissberg" w:date="2021-08-24T09:54:00Z">
        <w:r w:rsidRPr="00FF2124" w:rsidDel="00CF02BB">
          <w:rPr>
            <w:sz w:val="20"/>
            <w:szCs w:val="18"/>
          </w:rPr>
          <w:delText>us</w:delText>
        </w:r>
      </w:del>
      <w:ins w:id="4322" w:author="Honnalore Steissberg" w:date="2021-08-24T09:54:00Z">
        <w:r w:rsidR="00CF02BB">
          <w:rPr>
            <w:sz w:val="20"/>
            <w:szCs w:val="18"/>
          </w:rPr>
          <w:t>to</w:t>
        </w:r>
      </w:ins>
      <w:del w:id="4323" w:author="Honnalore Steissberg" w:date="2021-08-24T09:54:00Z">
        <w:r w:rsidRPr="00FF2124" w:rsidDel="00CF02BB">
          <w:rPr>
            <w:sz w:val="20"/>
            <w:szCs w:val="18"/>
          </w:rPr>
          <w:delText>e</w:delText>
        </w:r>
      </w:del>
      <w:r w:rsidRPr="00FF2124">
        <w:rPr>
          <w:sz w:val="20"/>
          <w:szCs w:val="18"/>
        </w:rPr>
        <w:t xml:space="preserve"> 1</w:t>
      </w:r>
      <w:ins w:id="4324" w:author="Honnalore Steissberg" w:date="2021-08-24T09:54:00Z">
        <w:r w:rsidR="00CF02BB">
          <w:rPr>
            <w:sz w:val="20"/>
            <w:szCs w:val="18"/>
          </w:rPr>
          <w:t>, for instance</w:t>
        </w:r>
      </w:ins>
      <w:r w:rsidRPr="00FF2124">
        <w:rPr>
          <w:sz w:val="20"/>
          <w:szCs w:val="18"/>
        </w:rPr>
        <w:t xml:space="preserve">). Also, link the frame styles between frame 1 and frame 2 and set the background of frame 2 to transparent. You can visualize the particle movement by </w:t>
      </w:r>
      <w:del w:id="4325" w:author="Honnalore Steissberg" w:date="2021-08-24T09:54:00Z">
        <w:r w:rsidRPr="00FF2124" w:rsidDel="00CF02BB">
          <w:rPr>
            <w:sz w:val="20"/>
            <w:szCs w:val="18"/>
          </w:rPr>
          <w:delText xml:space="preserve">just </w:delText>
        </w:r>
      </w:del>
      <w:ins w:id="4326" w:author="Honnalore Steissberg" w:date="2021-08-24T09:54:00Z">
        <w:r w:rsidR="00CF02BB">
          <w:rPr>
            <w:sz w:val="20"/>
            <w:szCs w:val="18"/>
          </w:rPr>
          <w:t xml:space="preserve">simply </w:t>
        </w:r>
      </w:ins>
      <w:r w:rsidRPr="00FF2124">
        <w:rPr>
          <w:sz w:val="20"/>
          <w:szCs w:val="18"/>
        </w:rPr>
        <w:t xml:space="preserve">pressing </w:t>
      </w:r>
      <w:r w:rsidRPr="00CF02BB">
        <w:rPr>
          <w:i/>
          <w:iCs/>
          <w:sz w:val="20"/>
          <w:szCs w:val="18"/>
          <w:rPrChange w:id="4327" w:author="Honnalore Steissberg" w:date="2021-08-24T09:55:00Z">
            <w:rPr>
              <w:sz w:val="20"/>
              <w:szCs w:val="18"/>
            </w:rPr>
          </w:rPrChange>
        </w:rPr>
        <w:t xml:space="preserve">animate the zones of the particles </w:t>
      </w:r>
      <w:r w:rsidRPr="00FF2124">
        <w:rPr>
          <w:sz w:val="20"/>
          <w:szCs w:val="18"/>
        </w:rPr>
        <w:t xml:space="preserve">(but the temperature/velocity zones are not changed). </w:t>
      </w:r>
      <w:del w:id="4328" w:author="Honnalore Steissberg" w:date="2021-08-24T09:55:00Z">
        <w:r w:rsidRPr="00FF2124" w:rsidDel="00CF02BB">
          <w:rPr>
            <w:sz w:val="20"/>
            <w:szCs w:val="18"/>
          </w:rPr>
          <w:delText>Now</w:delText>
        </w:r>
      </w:del>
      <w:ins w:id="4329" w:author="Honnalore Steissberg" w:date="2021-08-24T09:55:00Z">
        <w:r w:rsidR="00CF02BB" w:rsidRPr="00FF2124">
          <w:rPr>
            <w:sz w:val="20"/>
            <w:szCs w:val="18"/>
          </w:rPr>
          <w:t>N</w:t>
        </w:r>
        <w:r w:rsidR="00CF02BB">
          <w:rPr>
            <w:sz w:val="20"/>
            <w:szCs w:val="18"/>
          </w:rPr>
          <w:t>ext</w:t>
        </w:r>
      </w:ins>
      <w:r w:rsidRPr="00FF2124">
        <w:rPr>
          <w:sz w:val="20"/>
          <w:szCs w:val="18"/>
        </w:rPr>
        <w:t xml:space="preserve">, write a script in </w:t>
      </w:r>
      <w:r w:rsidR="007B6AF2" w:rsidRPr="00FF2124">
        <w:rPr>
          <w:sz w:val="20"/>
          <w:szCs w:val="18"/>
        </w:rPr>
        <w:t>Tecplot</w:t>
      </w:r>
      <w:r w:rsidRPr="00FF2124">
        <w:rPr>
          <w:sz w:val="20"/>
          <w:szCs w:val="18"/>
        </w:rPr>
        <w:t xml:space="preserve"> where you activate a frame 1 with zone 1, then activate frame 2 with Zone 1 and </w:t>
      </w:r>
      <w:del w:id="4330" w:author="Honnalore Steissberg" w:date="2021-08-24T09:55:00Z">
        <w:r w:rsidRPr="00FF2124" w:rsidDel="00CF02BB">
          <w:rPr>
            <w:sz w:val="20"/>
            <w:szCs w:val="18"/>
          </w:rPr>
          <w:delText xml:space="preserve">then </w:delText>
        </w:r>
      </w:del>
      <w:r w:rsidRPr="00FF2124">
        <w:rPr>
          <w:sz w:val="20"/>
          <w:szCs w:val="18"/>
        </w:rPr>
        <w:t xml:space="preserve">export the animation image. Include this in a loop where all the zones are activated and written out to a graphics animation file (mp4, </w:t>
      </w:r>
      <w:proofErr w:type="spellStart"/>
      <w:r w:rsidRPr="00FF2124">
        <w:rPr>
          <w:sz w:val="20"/>
          <w:szCs w:val="18"/>
        </w:rPr>
        <w:t>avi</w:t>
      </w:r>
      <w:proofErr w:type="spellEnd"/>
      <w:r w:rsidRPr="00FF2124">
        <w:rPr>
          <w:sz w:val="20"/>
          <w:szCs w:val="18"/>
        </w:rPr>
        <w:t xml:space="preserve">, </w:t>
      </w:r>
      <w:proofErr w:type="spellStart"/>
      <w:r w:rsidRPr="00FF2124">
        <w:rPr>
          <w:sz w:val="20"/>
          <w:szCs w:val="18"/>
        </w:rPr>
        <w:t>wmv</w:t>
      </w:r>
      <w:proofErr w:type="spellEnd"/>
      <w:r w:rsidRPr="00FF2124">
        <w:rPr>
          <w:sz w:val="20"/>
          <w:szCs w:val="18"/>
        </w:rPr>
        <w:t>).</w:t>
      </w:r>
      <w:r w:rsidR="00C648AC">
        <w:rPr>
          <w:sz w:val="20"/>
          <w:szCs w:val="18"/>
        </w:rPr>
        <w:t xml:space="preserve"> </w:t>
      </w:r>
      <w:ins w:id="4331" w:author="Honnalore Steissberg" w:date="2021-08-24T09:56:00Z">
        <w:r w:rsidR="007F594E">
          <w:rPr>
            <w:sz w:val="20"/>
            <w:szCs w:val="18"/>
          </w:rPr>
          <w:t xml:space="preserve"> </w:t>
        </w:r>
      </w:ins>
      <w:r w:rsidR="00C648AC">
        <w:rPr>
          <w:sz w:val="20"/>
          <w:szCs w:val="18"/>
        </w:rPr>
        <w:t xml:space="preserve">An example animation frame is shown </w:t>
      </w:r>
      <w:ins w:id="4332" w:author="Honnalore Steissberg" w:date="2021-08-24T09:56:00Z">
        <w:r w:rsidR="007F594E">
          <w:rPr>
            <w:sz w:val="20"/>
            <w:szCs w:val="18"/>
          </w:rPr>
          <w:t xml:space="preserve">below </w:t>
        </w:r>
      </w:ins>
      <w:r w:rsidR="00C648AC">
        <w:rPr>
          <w:sz w:val="20"/>
          <w:szCs w:val="18"/>
        </w:rPr>
        <w:t xml:space="preserve">in </w:t>
      </w:r>
      <w:r w:rsidR="00FF2124" w:rsidRPr="009F55FE">
        <w:rPr>
          <w:sz w:val="20"/>
        </w:rPr>
        <w:fldChar w:fldCharType="begin"/>
      </w:r>
      <w:r w:rsidR="00FF2124" w:rsidRPr="009F55FE">
        <w:rPr>
          <w:sz w:val="20"/>
        </w:rPr>
        <w:instrText xml:space="preserve"> REF _Ref12891686 \h </w:instrText>
      </w:r>
      <w:r w:rsidR="009F55FE">
        <w:rPr>
          <w:sz w:val="20"/>
        </w:rPr>
        <w:instrText xml:space="preserve"> \* MERGEFORMAT </w:instrText>
      </w:r>
      <w:r w:rsidR="00FF2124" w:rsidRPr="009F55FE">
        <w:rPr>
          <w:sz w:val="20"/>
        </w:rPr>
      </w:r>
      <w:r w:rsidR="00FF2124" w:rsidRPr="009F55FE">
        <w:rPr>
          <w:sz w:val="20"/>
        </w:rPr>
        <w:fldChar w:fldCharType="separate"/>
      </w:r>
      <w:r w:rsidR="00795A65" w:rsidRPr="00795A65">
        <w:rPr>
          <w:sz w:val="20"/>
        </w:rPr>
        <w:t xml:space="preserve">Figure </w:t>
      </w:r>
      <w:r w:rsidR="00795A65" w:rsidRPr="00795A65">
        <w:rPr>
          <w:noProof/>
          <w:sz w:val="20"/>
        </w:rPr>
        <w:t>48</w:t>
      </w:r>
      <w:r w:rsidR="00FF2124" w:rsidRPr="009F55FE">
        <w:rPr>
          <w:sz w:val="20"/>
        </w:rPr>
        <w:fldChar w:fldCharType="end"/>
      </w:r>
      <w:r w:rsidR="00FF2124">
        <w:rPr>
          <w:sz w:val="20"/>
          <w:szCs w:val="18"/>
        </w:rPr>
        <w:t>.</w:t>
      </w:r>
    </w:p>
    <w:p w14:paraId="4CAD1213" w14:textId="77777777" w:rsidR="00CF02BB" w:rsidRPr="00FF2124" w:rsidRDefault="00CF02BB" w:rsidP="00C648AC">
      <w:pPr>
        <w:jc w:val="both"/>
        <w:rPr>
          <w:sz w:val="20"/>
          <w:szCs w:val="18"/>
        </w:rPr>
      </w:pPr>
    </w:p>
    <w:p w14:paraId="60BC4AD9" w14:textId="77777777" w:rsidR="00104FA3" w:rsidRDefault="00104FA3" w:rsidP="00FF2124">
      <w:pPr>
        <w:keepNext/>
        <w:jc w:val="center"/>
      </w:pPr>
      <w:r>
        <w:rPr>
          <w:noProof/>
        </w:rPr>
        <w:drawing>
          <wp:inline distT="0" distB="0" distL="0" distR="0" wp14:anchorId="39EF2805" wp14:editId="0550147B">
            <wp:extent cx="3188970" cy="2649990"/>
            <wp:effectExtent l="12700" t="12700" r="11430"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6854DE.t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205749" cy="2663933"/>
                    </a:xfrm>
                    <a:prstGeom prst="rect">
                      <a:avLst/>
                    </a:prstGeom>
                    <a:ln w="3175">
                      <a:solidFill>
                        <a:schemeClr val="tx1"/>
                      </a:solidFill>
                    </a:ln>
                  </pic:spPr>
                </pic:pic>
              </a:graphicData>
            </a:graphic>
          </wp:inline>
        </w:drawing>
      </w:r>
    </w:p>
    <w:p w14:paraId="32904791" w14:textId="557064EE" w:rsidR="00686BD1" w:rsidRDefault="00104FA3">
      <w:pPr>
        <w:pStyle w:val="Caption"/>
        <w:sectPr w:rsidR="00686BD1">
          <w:headerReference w:type="even" r:id="rId226"/>
          <w:headerReference w:type="default" r:id="rId227"/>
          <w:footerReference w:type="even" r:id="rId228"/>
          <w:footerReference w:type="default" r:id="rId229"/>
          <w:headerReference w:type="first" r:id="rId230"/>
          <w:footerReference w:type="first" r:id="rId231"/>
          <w:endnotePr>
            <w:numFmt w:val="decimal"/>
          </w:endnotePr>
          <w:pgSz w:w="12240" w:h="15840" w:code="1"/>
          <w:pgMar w:top="1728" w:right="1440" w:bottom="1728" w:left="2160" w:header="1008" w:footer="1008" w:gutter="0"/>
          <w:paperSrc w:first="100" w:other="100"/>
          <w:cols w:space="720"/>
          <w:noEndnote/>
          <w:titlePg/>
        </w:sectPr>
      </w:pPr>
      <w:bookmarkStart w:id="4333" w:name="_Ref12891686"/>
      <w:bookmarkStart w:id="4334" w:name="_Toc37942944"/>
      <w:r>
        <w:t xml:space="preserve">Figure </w:t>
      </w:r>
      <w:r w:rsidR="00F812F1">
        <w:fldChar w:fldCharType="begin"/>
      </w:r>
      <w:r w:rsidR="00F812F1">
        <w:instrText xml:space="preserve"> SEQ Figure \* ARABIC </w:instrText>
      </w:r>
      <w:r w:rsidR="00F812F1">
        <w:fldChar w:fldCharType="separate"/>
      </w:r>
      <w:r w:rsidR="00795A65">
        <w:rPr>
          <w:noProof/>
        </w:rPr>
        <w:t>48</w:t>
      </w:r>
      <w:r w:rsidR="00F812F1">
        <w:rPr>
          <w:noProof/>
        </w:rPr>
        <w:fldChar w:fldCharType="end"/>
      </w:r>
      <w:bookmarkEnd w:id="4333"/>
      <w:r>
        <w:t>. Branch temperature, velocity</w:t>
      </w:r>
      <w:ins w:id="4335" w:author="Honnalore Steissberg" w:date="2021-08-24T09:40:00Z">
        <w:r w:rsidR="002E0ECE">
          <w:t>,</w:t>
        </w:r>
      </w:ins>
      <w:r>
        <w:t xml:space="preserve"> and particles in Tecplot frame.</w:t>
      </w:r>
      <w:bookmarkEnd w:id="4334"/>
    </w:p>
    <w:p w14:paraId="64164C42" w14:textId="77777777" w:rsidR="00FA16C0" w:rsidRDefault="00FA16C0" w:rsidP="00686BD1">
      <w:pPr>
        <w:pStyle w:val="Heading1"/>
        <w:numPr>
          <w:ilvl w:val="0"/>
          <w:numId w:val="38"/>
        </w:numPr>
        <w:spacing w:before="360" w:after="360"/>
        <w:rPr>
          <w:rFonts w:asciiTheme="minorHAnsi" w:hAnsiTheme="minorHAnsi"/>
        </w:rPr>
      </w:pPr>
      <w:bookmarkStart w:id="4336" w:name="_Toc41047965"/>
      <w:r>
        <w:rPr>
          <w:rFonts w:asciiTheme="minorHAnsi" w:hAnsiTheme="minorHAnsi"/>
        </w:rPr>
        <w:lastRenderedPageBreak/>
        <w:t>Using Multiple Processors for a Cascade of Waterbodies</w:t>
      </w:r>
      <w:bookmarkEnd w:id="4336"/>
    </w:p>
    <w:p w14:paraId="46785DDD" w14:textId="6572CE26" w:rsidR="00FA16C0" w:rsidRPr="000F139E" w:rsidRDefault="00FA16C0" w:rsidP="00FA16C0">
      <w:pPr>
        <w:pStyle w:val="BodyText"/>
        <w:rPr>
          <w:sz w:val="20"/>
        </w:rPr>
      </w:pPr>
      <w:r w:rsidRPr="000F139E">
        <w:rPr>
          <w:sz w:val="20"/>
        </w:rPr>
        <w:t>If the model user has a cascade of waterbodies</w:t>
      </w:r>
      <w:r w:rsidR="000F139E" w:rsidRPr="000F139E">
        <w:rPr>
          <w:sz w:val="20"/>
        </w:rPr>
        <w:t xml:space="preserve"> (see </w:t>
      </w:r>
      <w:r w:rsidR="000F139E" w:rsidRPr="000F139E">
        <w:rPr>
          <w:sz w:val="20"/>
        </w:rPr>
        <w:fldChar w:fldCharType="begin"/>
      </w:r>
      <w:r w:rsidR="000F139E" w:rsidRPr="000F139E">
        <w:rPr>
          <w:sz w:val="20"/>
        </w:rPr>
        <w:instrText xml:space="preserve"> REF _Ref13651258 \h </w:instrText>
      </w:r>
      <w:r w:rsidR="000F139E">
        <w:rPr>
          <w:sz w:val="20"/>
        </w:rPr>
        <w:instrText xml:space="preserve"> \* MERGEFORMAT </w:instrText>
      </w:r>
      <w:r w:rsidR="000F139E" w:rsidRPr="000F139E">
        <w:rPr>
          <w:sz w:val="20"/>
        </w:rPr>
      </w:r>
      <w:r w:rsidR="000F139E" w:rsidRPr="000F139E">
        <w:rPr>
          <w:sz w:val="20"/>
        </w:rPr>
        <w:fldChar w:fldCharType="separate"/>
      </w:r>
      <w:r w:rsidR="00795A65" w:rsidRPr="00795A65">
        <w:rPr>
          <w:sz w:val="20"/>
        </w:rPr>
        <w:t xml:space="preserve">Figure </w:t>
      </w:r>
      <w:r w:rsidR="00795A65" w:rsidRPr="00795A65">
        <w:rPr>
          <w:noProof/>
          <w:sz w:val="20"/>
        </w:rPr>
        <w:t>49</w:t>
      </w:r>
      <w:r w:rsidR="000F139E" w:rsidRPr="000F139E">
        <w:rPr>
          <w:sz w:val="20"/>
        </w:rPr>
        <w:fldChar w:fldCharType="end"/>
      </w:r>
      <w:r w:rsidR="000F139E" w:rsidRPr="000F139E">
        <w:rPr>
          <w:sz w:val="20"/>
        </w:rPr>
        <w:t>)</w:t>
      </w:r>
      <w:r w:rsidRPr="000F139E">
        <w:rPr>
          <w:sz w:val="20"/>
        </w:rPr>
        <w:t>, such as reservoirs in series</w:t>
      </w:r>
      <w:ins w:id="4337" w:author="Honnalore Steissberg" w:date="2021-08-24T09:57:00Z">
        <w:r w:rsidR="00387B24">
          <w:rPr>
            <w:sz w:val="20"/>
          </w:rPr>
          <w:t>,</w:t>
        </w:r>
      </w:ins>
      <w:r w:rsidRPr="000F139E">
        <w:rPr>
          <w:sz w:val="20"/>
        </w:rPr>
        <w:t xml:space="preserve"> or even a river system with a cascade of reaches where </w:t>
      </w:r>
      <w:del w:id="4338" w:author="Honnalore Steissberg" w:date="2021-08-24T09:57:00Z">
        <w:r w:rsidRPr="000F139E" w:rsidDel="00387B24">
          <w:rPr>
            <w:sz w:val="20"/>
          </w:rPr>
          <w:delText xml:space="preserve">the </w:delText>
        </w:r>
      </w:del>
      <w:r w:rsidRPr="000F139E">
        <w:rPr>
          <w:sz w:val="20"/>
        </w:rPr>
        <w:t>backwater from a downstream waterbody does not affect an upstream waterbody, then the model user can use a model feature to reduce overall model run</w:t>
      </w:r>
      <w:del w:id="4339" w:author="Honnalore Steissberg" w:date="2021-08-24T09:57:00Z">
        <w:r w:rsidRPr="000F139E" w:rsidDel="00387B24">
          <w:rPr>
            <w:sz w:val="20"/>
          </w:rPr>
          <w:delText xml:space="preserve"> </w:delText>
        </w:r>
      </w:del>
      <w:r w:rsidRPr="000F139E">
        <w:rPr>
          <w:sz w:val="20"/>
        </w:rPr>
        <w:t xml:space="preserve">time. </w:t>
      </w:r>
    </w:p>
    <w:p w14:paraId="12B5B19E" w14:textId="77777777" w:rsidR="000F139E" w:rsidRDefault="00FA16C0" w:rsidP="000F139E">
      <w:pPr>
        <w:pStyle w:val="BodyText"/>
        <w:keepNext/>
      </w:pPr>
      <w:r>
        <w:rPr>
          <w:noProof/>
        </w:rPr>
        <w:drawing>
          <wp:inline distT="0" distB="0" distL="0" distR="0" wp14:anchorId="574670C8" wp14:editId="4461959A">
            <wp:extent cx="5015345" cy="2220435"/>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091882" cy="2254320"/>
                    </a:xfrm>
                    <a:prstGeom prst="rect">
                      <a:avLst/>
                    </a:prstGeom>
                    <a:noFill/>
                  </pic:spPr>
                </pic:pic>
              </a:graphicData>
            </a:graphic>
          </wp:inline>
        </w:drawing>
      </w:r>
    </w:p>
    <w:p w14:paraId="5F6BB511" w14:textId="4378BF31" w:rsidR="00FA16C0" w:rsidRPr="000F139E" w:rsidRDefault="000F139E" w:rsidP="00EE7164">
      <w:pPr>
        <w:pStyle w:val="Caption"/>
      </w:pPr>
      <w:bookmarkStart w:id="4340" w:name="_Ref13651258"/>
      <w:bookmarkStart w:id="4341" w:name="_Toc37942945"/>
      <w:r w:rsidRPr="000F139E">
        <w:t xml:space="preserve">Figure </w:t>
      </w:r>
      <w:r w:rsidR="00F812F1">
        <w:fldChar w:fldCharType="begin"/>
      </w:r>
      <w:r w:rsidR="00F812F1">
        <w:instrText xml:space="preserve"> SEQ Figure \* ARABIC </w:instrText>
      </w:r>
      <w:r w:rsidR="00F812F1">
        <w:fldChar w:fldCharType="separate"/>
      </w:r>
      <w:r w:rsidR="00795A65">
        <w:rPr>
          <w:noProof/>
        </w:rPr>
        <w:t>49</w:t>
      </w:r>
      <w:r w:rsidR="00F812F1">
        <w:rPr>
          <w:noProof/>
        </w:rPr>
        <w:fldChar w:fldCharType="end"/>
      </w:r>
      <w:bookmarkEnd w:id="4340"/>
      <w:r w:rsidRPr="000F139E">
        <w:t>. Cascade of reservoirs or multiple waterbodies.</w:t>
      </w:r>
      <w:bookmarkEnd w:id="4341"/>
    </w:p>
    <w:p w14:paraId="420E2FA2" w14:textId="1E8F39C9" w:rsidR="000F139E" w:rsidRDefault="000F139E" w:rsidP="00FA16C0">
      <w:pPr>
        <w:pStyle w:val="BodyText"/>
        <w:rPr>
          <w:sz w:val="20"/>
        </w:rPr>
      </w:pPr>
      <w:r w:rsidRPr="000F139E">
        <w:rPr>
          <w:sz w:val="20"/>
        </w:rPr>
        <w:t xml:space="preserve">There are </w:t>
      </w:r>
      <w:ins w:id="4342" w:author="Honnalore Steissberg" w:date="2021-08-24T09:58:00Z">
        <w:r w:rsidR="00140B5B">
          <w:rPr>
            <w:sz w:val="20"/>
          </w:rPr>
          <w:t xml:space="preserve">now </w:t>
        </w:r>
      </w:ins>
      <w:r>
        <w:rPr>
          <w:sz w:val="20"/>
        </w:rPr>
        <w:t xml:space="preserve">3 options </w:t>
      </w:r>
      <w:del w:id="4343" w:author="Honnalore Steissberg" w:date="2021-08-24T09:58:00Z">
        <w:r w:rsidDel="00140B5B">
          <w:rPr>
            <w:sz w:val="20"/>
          </w:rPr>
          <w:delText xml:space="preserve">now </w:delText>
        </w:r>
      </w:del>
      <w:r>
        <w:rPr>
          <w:sz w:val="20"/>
        </w:rPr>
        <w:t>for simulating this series of waterbodies</w:t>
      </w:r>
      <w:ins w:id="4344" w:author="Honnalore Steissberg" w:date="2021-08-24T09:58:00Z">
        <w:r w:rsidR="00140B5B">
          <w:rPr>
            <w:sz w:val="20"/>
          </w:rPr>
          <w:t>,</w:t>
        </w:r>
      </w:ins>
      <w:r>
        <w:rPr>
          <w:sz w:val="20"/>
        </w:rPr>
        <w:t xml:space="preserve"> as shown in </w:t>
      </w:r>
      <w:r w:rsidR="008314C2">
        <w:rPr>
          <w:sz w:val="20"/>
        </w:rPr>
        <w:fldChar w:fldCharType="begin"/>
      </w:r>
      <w:r w:rsidR="008314C2">
        <w:rPr>
          <w:sz w:val="20"/>
        </w:rPr>
        <w:instrText xml:space="preserve"> REF _Ref13651738 \h </w:instrText>
      </w:r>
      <w:r w:rsidR="008314C2">
        <w:rPr>
          <w:sz w:val="20"/>
        </w:rPr>
      </w:r>
      <w:r w:rsidR="008314C2">
        <w:rPr>
          <w:sz w:val="20"/>
        </w:rPr>
        <w:fldChar w:fldCharType="separate"/>
      </w:r>
      <w:r w:rsidR="00795A65" w:rsidRPr="000F139E">
        <w:rPr>
          <w:sz w:val="20"/>
          <w:szCs w:val="18"/>
        </w:rPr>
        <w:t xml:space="preserve">Table </w:t>
      </w:r>
      <w:r w:rsidR="00795A65">
        <w:rPr>
          <w:noProof/>
          <w:sz w:val="20"/>
          <w:szCs w:val="18"/>
        </w:rPr>
        <w:t>59</w:t>
      </w:r>
      <w:r w:rsidR="008314C2">
        <w:rPr>
          <w:sz w:val="20"/>
        </w:rPr>
        <w:fldChar w:fldCharType="end"/>
      </w:r>
      <w:r w:rsidR="008314C2">
        <w:rPr>
          <w:sz w:val="20"/>
        </w:rPr>
        <w:t>.</w:t>
      </w:r>
    </w:p>
    <w:p w14:paraId="35462741" w14:textId="3FD6139B" w:rsidR="000F139E" w:rsidRPr="000F139E" w:rsidRDefault="000F139E" w:rsidP="00140B5B">
      <w:pPr>
        <w:pStyle w:val="Caption"/>
        <w:keepNext/>
        <w:spacing w:after="0"/>
      </w:pPr>
      <w:bookmarkStart w:id="4345" w:name="_Ref13651738"/>
      <w:bookmarkStart w:id="4346" w:name="_Toc37943005"/>
      <w:r w:rsidRPr="000F139E">
        <w:t xml:space="preserve">Table </w:t>
      </w:r>
      <w:r w:rsidR="00F812F1">
        <w:fldChar w:fldCharType="begin"/>
      </w:r>
      <w:r w:rsidR="00F812F1">
        <w:instrText xml:space="preserve"> SEQ Table \* ARABIC </w:instrText>
      </w:r>
      <w:r w:rsidR="00F812F1">
        <w:fldChar w:fldCharType="separate"/>
      </w:r>
      <w:r w:rsidR="00795A65">
        <w:rPr>
          <w:noProof/>
        </w:rPr>
        <w:t>59</w:t>
      </w:r>
      <w:r w:rsidR="00F812F1">
        <w:rPr>
          <w:noProof/>
        </w:rPr>
        <w:fldChar w:fldCharType="end"/>
      </w:r>
      <w:bookmarkEnd w:id="4345"/>
      <w:r w:rsidRPr="000F139E">
        <w:t>. Techniques for using CE-QUAL-W2 to simulate a cascade of waterbodies.</w:t>
      </w:r>
      <w:bookmarkEnd w:id="4346"/>
    </w:p>
    <w:tbl>
      <w:tblPr>
        <w:tblStyle w:val="TableGrid"/>
        <w:tblW w:w="0" w:type="auto"/>
        <w:tblLook w:val="04A0" w:firstRow="1" w:lastRow="0" w:firstColumn="1" w:lastColumn="0" w:noHBand="0" w:noVBand="1"/>
      </w:tblPr>
      <w:tblGrid>
        <w:gridCol w:w="985"/>
        <w:gridCol w:w="2700"/>
        <w:gridCol w:w="2520"/>
        <w:gridCol w:w="2425"/>
      </w:tblGrid>
      <w:tr w:rsidR="000F139E" w:rsidRPr="008314C2" w14:paraId="5E4E8066" w14:textId="77777777" w:rsidTr="008314C2">
        <w:trPr>
          <w:tblHeader/>
        </w:trPr>
        <w:tc>
          <w:tcPr>
            <w:tcW w:w="985" w:type="dxa"/>
          </w:tcPr>
          <w:p w14:paraId="5F5CB470" w14:textId="77777777" w:rsidR="000F139E" w:rsidRPr="008314C2" w:rsidRDefault="000F139E" w:rsidP="00FA16C0">
            <w:pPr>
              <w:pStyle w:val="BodyText"/>
              <w:rPr>
                <w:sz w:val="18"/>
                <w:szCs w:val="16"/>
              </w:rPr>
            </w:pPr>
            <w:r w:rsidRPr="008314C2">
              <w:rPr>
                <w:sz w:val="18"/>
                <w:szCs w:val="16"/>
              </w:rPr>
              <w:t>Option #</w:t>
            </w:r>
          </w:p>
        </w:tc>
        <w:tc>
          <w:tcPr>
            <w:tcW w:w="2700" w:type="dxa"/>
          </w:tcPr>
          <w:p w14:paraId="02832600" w14:textId="77777777" w:rsidR="000F139E" w:rsidRPr="008314C2" w:rsidRDefault="000F139E" w:rsidP="00FA16C0">
            <w:pPr>
              <w:pStyle w:val="BodyText"/>
              <w:rPr>
                <w:sz w:val="18"/>
                <w:szCs w:val="16"/>
              </w:rPr>
            </w:pPr>
            <w:r w:rsidRPr="008314C2">
              <w:rPr>
                <w:sz w:val="18"/>
                <w:szCs w:val="16"/>
              </w:rPr>
              <w:t>Option Description</w:t>
            </w:r>
          </w:p>
        </w:tc>
        <w:tc>
          <w:tcPr>
            <w:tcW w:w="2520" w:type="dxa"/>
          </w:tcPr>
          <w:p w14:paraId="7C558465" w14:textId="77777777" w:rsidR="000F139E" w:rsidRPr="008314C2" w:rsidRDefault="000F139E" w:rsidP="00FA16C0">
            <w:pPr>
              <w:pStyle w:val="BodyText"/>
              <w:rPr>
                <w:sz w:val="18"/>
                <w:szCs w:val="16"/>
              </w:rPr>
            </w:pPr>
            <w:r w:rsidRPr="008314C2">
              <w:rPr>
                <w:sz w:val="18"/>
                <w:szCs w:val="16"/>
              </w:rPr>
              <w:t xml:space="preserve">Advantages </w:t>
            </w:r>
          </w:p>
        </w:tc>
        <w:tc>
          <w:tcPr>
            <w:tcW w:w="2425" w:type="dxa"/>
          </w:tcPr>
          <w:p w14:paraId="77C511F3" w14:textId="77777777" w:rsidR="000F139E" w:rsidRPr="008314C2" w:rsidRDefault="000F139E" w:rsidP="00FA16C0">
            <w:pPr>
              <w:pStyle w:val="BodyText"/>
              <w:rPr>
                <w:sz w:val="18"/>
                <w:szCs w:val="16"/>
              </w:rPr>
            </w:pPr>
            <w:r w:rsidRPr="008314C2">
              <w:rPr>
                <w:sz w:val="18"/>
                <w:szCs w:val="16"/>
              </w:rPr>
              <w:t>Disadvantages</w:t>
            </w:r>
          </w:p>
        </w:tc>
      </w:tr>
      <w:tr w:rsidR="000F139E" w:rsidRPr="008314C2" w14:paraId="7F8EDE0F" w14:textId="77777777" w:rsidTr="008314C2">
        <w:trPr>
          <w:trHeight w:val="1430"/>
        </w:trPr>
        <w:tc>
          <w:tcPr>
            <w:tcW w:w="985" w:type="dxa"/>
          </w:tcPr>
          <w:p w14:paraId="04A0C344" w14:textId="77777777" w:rsidR="000F139E" w:rsidRPr="008314C2" w:rsidRDefault="000F139E" w:rsidP="00B47DBA">
            <w:pPr>
              <w:pStyle w:val="BodyText"/>
              <w:jc w:val="center"/>
              <w:rPr>
                <w:sz w:val="18"/>
                <w:szCs w:val="16"/>
              </w:rPr>
              <w:pPrChange w:id="4347" w:author="Honnalore Steissberg" w:date="2021-08-24T10:07:00Z">
                <w:pPr>
                  <w:pStyle w:val="BodyText"/>
                </w:pPr>
              </w:pPrChange>
            </w:pPr>
            <w:r w:rsidRPr="008314C2">
              <w:rPr>
                <w:sz w:val="18"/>
                <w:szCs w:val="16"/>
              </w:rPr>
              <w:t>1</w:t>
            </w:r>
          </w:p>
        </w:tc>
        <w:tc>
          <w:tcPr>
            <w:tcW w:w="2700" w:type="dxa"/>
          </w:tcPr>
          <w:p w14:paraId="266FC4FF" w14:textId="2D8B7E16" w:rsidR="000F139E" w:rsidRPr="008314C2" w:rsidRDefault="000F139E" w:rsidP="00FA16C0">
            <w:pPr>
              <w:pStyle w:val="BodyText"/>
              <w:rPr>
                <w:sz w:val="18"/>
                <w:szCs w:val="16"/>
              </w:rPr>
            </w:pPr>
            <w:r w:rsidRPr="008314C2">
              <w:rPr>
                <w:sz w:val="18"/>
                <w:szCs w:val="16"/>
              </w:rPr>
              <w:t>Have one system model with multiple waterbodies and one control file</w:t>
            </w:r>
            <w:ins w:id="4348" w:author="Honnalore Steissberg" w:date="2021-08-24T10:07:00Z">
              <w:r w:rsidR="00B47DBA">
                <w:rPr>
                  <w:sz w:val="18"/>
                  <w:szCs w:val="16"/>
                </w:rPr>
                <w:t>.</w:t>
              </w:r>
            </w:ins>
          </w:p>
        </w:tc>
        <w:tc>
          <w:tcPr>
            <w:tcW w:w="2520" w:type="dxa"/>
          </w:tcPr>
          <w:p w14:paraId="28E53471" w14:textId="0007134A" w:rsidR="000F139E" w:rsidRPr="008314C2" w:rsidRDefault="000F139E" w:rsidP="00FA16C0">
            <w:pPr>
              <w:pStyle w:val="BodyText"/>
              <w:rPr>
                <w:sz w:val="18"/>
                <w:szCs w:val="16"/>
              </w:rPr>
            </w:pPr>
            <w:r w:rsidRPr="008314C2">
              <w:rPr>
                <w:sz w:val="18"/>
                <w:szCs w:val="16"/>
              </w:rPr>
              <w:t xml:space="preserve">Entire model is under one control file, </w:t>
            </w:r>
            <w:r w:rsidRPr="00442C6D">
              <w:rPr>
                <w:b/>
                <w:bCs/>
                <w:sz w:val="18"/>
                <w:szCs w:val="16"/>
              </w:rPr>
              <w:t>w2_con.npt</w:t>
            </w:r>
            <w:r w:rsidR="00396F35">
              <w:rPr>
                <w:b/>
                <w:bCs/>
                <w:sz w:val="18"/>
                <w:szCs w:val="16"/>
              </w:rPr>
              <w:t xml:space="preserve"> </w:t>
            </w:r>
            <w:r w:rsidR="00396F35">
              <w:rPr>
                <w:sz w:val="20"/>
                <w:szCs w:val="18"/>
              </w:rPr>
              <w:t>(or w2_con.csv)</w:t>
            </w:r>
            <w:r w:rsidRPr="008314C2">
              <w:rPr>
                <w:sz w:val="18"/>
                <w:szCs w:val="16"/>
              </w:rPr>
              <w:t>, simpler to manage</w:t>
            </w:r>
          </w:p>
        </w:tc>
        <w:tc>
          <w:tcPr>
            <w:tcW w:w="2425" w:type="dxa"/>
          </w:tcPr>
          <w:p w14:paraId="7C19A9AA" w14:textId="77777777" w:rsidR="000F139E" w:rsidRPr="008314C2" w:rsidRDefault="000F139E" w:rsidP="00FA16C0">
            <w:pPr>
              <w:pStyle w:val="BodyText"/>
              <w:rPr>
                <w:sz w:val="18"/>
                <w:szCs w:val="16"/>
              </w:rPr>
            </w:pPr>
            <w:r w:rsidRPr="008314C2">
              <w:rPr>
                <w:sz w:val="18"/>
                <w:szCs w:val="16"/>
              </w:rPr>
              <w:t>The time step for stability will be dictated by one of the waterbodies, causing other waterbodies to run at the lowest time step. Run times may be long</w:t>
            </w:r>
            <w:r w:rsidR="008314C2" w:rsidRPr="008314C2">
              <w:rPr>
                <w:sz w:val="18"/>
                <w:szCs w:val="16"/>
              </w:rPr>
              <w:t>.</w:t>
            </w:r>
          </w:p>
        </w:tc>
      </w:tr>
      <w:tr w:rsidR="000F139E" w:rsidRPr="008314C2" w14:paraId="06B8CB30" w14:textId="77777777" w:rsidTr="008314C2">
        <w:tc>
          <w:tcPr>
            <w:tcW w:w="985" w:type="dxa"/>
          </w:tcPr>
          <w:p w14:paraId="26E9D6AB" w14:textId="77777777" w:rsidR="000F139E" w:rsidRPr="008314C2" w:rsidRDefault="000F139E" w:rsidP="00B47DBA">
            <w:pPr>
              <w:pStyle w:val="BodyText"/>
              <w:jc w:val="center"/>
              <w:rPr>
                <w:sz w:val="18"/>
                <w:szCs w:val="16"/>
              </w:rPr>
              <w:pPrChange w:id="4349" w:author="Honnalore Steissberg" w:date="2021-08-24T10:07:00Z">
                <w:pPr>
                  <w:pStyle w:val="BodyText"/>
                </w:pPr>
              </w:pPrChange>
            </w:pPr>
            <w:r w:rsidRPr="008314C2">
              <w:rPr>
                <w:sz w:val="18"/>
                <w:szCs w:val="16"/>
              </w:rPr>
              <w:t>2</w:t>
            </w:r>
          </w:p>
        </w:tc>
        <w:tc>
          <w:tcPr>
            <w:tcW w:w="2700" w:type="dxa"/>
          </w:tcPr>
          <w:p w14:paraId="73DD2347" w14:textId="155C2455" w:rsidR="000F139E" w:rsidRPr="008314C2" w:rsidRDefault="000F139E" w:rsidP="00FA16C0">
            <w:pPr>
              <w:pStyle w:val="BodyText"/>
              <w:rPr>
                <w:sz w:val="18"/>
                <w:szCs w:val="16"/>
              </w:rPr>
            </w:pPr>
            <w:r w:rsidRPr="008314C2">
              <w:rPr>
                <w:sz w:val="18"/>
                <w:szCs w:val="16"/>
              </w:rPr>
              <w:t>Have separate waterbodies</w:t>
            </w:r>
            <w:r w:rsidR="008314C2" w:rsidRPr="008314C2">
              <w:rPr>
                <w:sz w:val="18"/>
                <w:szCs w:val="16"/>
              </w:rPr>
              <w:t xml:space="preserve"> in separate directories</w:t>
            </w:r>
            <w:ins w:id="4350" w:author="Honnalore Steissberg" w:date="2021-08-24T10:07:00Z">
              <w:r w:rsidR="00B47DBA">
                <w:rPr>
                  <w:sz w:val="18"/>
                  <w:szCs w:val="16"/>
                </w:rPr>
                <w:t>;</w:t>
              </w:r>
            </w:ins>
            <w:del w:id="4351" w:author="Honnalore Steissberg" w:date="2021-08-24T10:07:00Z">
              <w:r w:rsidRPr="008314C2" w:rsidDel="00B47DBA">
                <w:rPr>
                  <w:sz w:val="18"/>
                  <w:szCs w:val="16"/>
                </w:rPr>
                <w:delText>,</w:delText>
              </w:r>
            </w:del>
            <w:r w:rsidRPr="008314C2">
              <w:rPr>
                <w:sz w:val="18"/>
                <w:szCs w:val="16"/>
              </w:rPr>
              <w:t xml:space="preserve"> use a batch file to automatically transfer the output from one waterbody (withdrawal output files) as the input to the next waterbody</w:t>
            </w:r>
            <w:ins w:id="4352" w:author="Honnalore Steissberg" w:date="2021-08-24T10:07:00Z">
              <w:r w:rsidR="00B47DBA">
                <w:rPr>
                  <w:sz w:val="18"/>
                  <w:szCs w:val="16"/>
                </w:rPr>
                <w:t>.</w:t>
              </w:r>
            </w:ins>
          </w:p>
        </w:tc>
        <w:tc>
          <w:tcPr>
            <w:tcW w:w="2520" w:type="dxa"/>
          </w:tcPr>
          <w:p w14:paraId="059F4DBD" w14:textId="77777777" w:rsidR="000F139E" w:rsidRPr="008314C2" w:rsidRDefault="000F139E" w:rsidP="00FA16C0">
            <w:pPr>
              <w:pStyle w:val="BodyText"/>
              <w:rPr>
                <w:sz w:val="18"/>
                <w:szCs w:val="16"/>
              </w:rPr>
            </w:pPr>
            <w:r w:rsidRPr="008314C2">
              <w:rPr>
                <w:sz w:val="18"/>
                <w:szCs w:val="16"/>
              </w:rPr>
              <w:t xml:space="preserve">Each waterbody runs according to its own minimum time step and hence will result in faster simulation time compared to </w:t>
            </w:r>
            <w:r w:rsidR="008314C2" w:rsidRPr="008314C2">
              <w:rPr>
                <w:sz w:val="18"/>
                <w:szCs w:val="16"/>
              </w:rPr>
              <w:t>option 1.</w:t>
            </w:r>
            <w:r w:rsidR="00185606">
              <w:rPr>
                <w:sz w:val="18"/>
                <w:szCs w:val="16"/>
              </w:rPr>
              <w:t xml:space="preserve"> Also, the model user can tune for faster DLTMAX in some waterbodies.</w:t>
            </w:r>
          </w:p>
        </w:tc>
        <w:tc>
          <w:tcPr>
            <w:tcW w:w="2425" w:type="dxa"/>
          </w:tcPr>
          <w:p w14:paraId="4B75F159" w14:textId="77777777" w:rsidR="000F139E" w:rsidRPr="008314C2" w:rsidRDefault="008314C2" w:rsidP="00FA16C0">
            <w:pPr>
              <w:pStyle w:val="BodyText"/>
              <w:rPr>
                <w:sz w:val="18"/>
                <w:szCs w:val="16"/>
              </w:rPr>
            </w:pPr>
            <w:r w:rsidRPr="008314C2">
              <w:rPr>
                <w:sz w:val="18"/>
                <w:szCs w:val="16"/>
              </w:rPr>
              <w:t>Must break model into multiple models, one for each waterbody. Each waterbody must wait until the upper one is completed before starting.</w:t>
            </w:r>
          </w:p>
        </w:tc>
      </w:tr>
      <w:tr w:rsidR="000F139E" w:rsidRPr="008314C2" w14:paraId="63EA463E" w14:textId="77777777" w:rsidTr="008314C2">
        <w:tc>
          <w:tcPr>
            <w:tcW w:w="985" w:type="dxa"/>
          </w:tcPr>
          <w:p w14:paraId="7A579A78" w14:textId="77777777" w:rsidR="000F139E" w:rsidRPr="008314C2" w:rsidRDefault="008314C2" w:rsidP="00B47DBA">
            <w:pPr>
              <w:pStyle w:val="BodyText"/>
              <w:jc w:val="center"/>
              <w:rPr>
                <w:sz w:val="18"/>
                <w:szCs w:val="16"/>
              </w:rPr>
              <w:pPrChange w:id="4353" w:author="Honnalore Steissberg" w:date="2021-08-24T10:07:00Z">
                <w:pPr>
                  <w:pStyle w:val="BodyText"/>
                </w:pPr>
              </w:pPrChange>
            </w:pPr>
            <w:r w:rsidRPr="008314C2">
              <w:rPr>
                <w:sz w:val="18"/>
                <w:szCs w:val="16"/>
              </w:rPr>
              <w:t>3</w:t>
            </w:r>
          </w:p>
        </w:tc>
        <w:tc>
          <w:tcPr>
            <w:tcW w:w="2700" w:type="dxa"/>
          </w:tcPr>
          <w:p w14:paraId="0DCDE9FA" w14:textId="0AEA7F1D" w:rsidR="000F139E" w:rsidRPr="008314C2" w:rsidRDefault="008314C2" w:rsidP="00FA16C0">
            <w:pPr>
              <w:pStyle w:val="BodyText"/>
              <w:rPr>
                <w:sz w:val="18"/>
                <w:szCs w:val="16"/>
              </w:rPr>
            </w:pPr>
            <w:r w:rsidRPr="008314C2">
              <w:rPr>
                <w:sz w:val="18"/>
                <w:szCs w:val="16"/>
              </w:rPr>
              <w:t>Have separate waterbodies in separate directories</w:t>
            </w:r>
            <w:ins w:id="4354" w:author="Honnalore Steissberg" w:date="2021-08-24T10:08:00Z">
              <w:r w:rsidR="00B47DBA">
                <w:rPr>
                  <w:sz w:val="18"/>
                  <w:szCs w:val="16"/>
                </w:rPr>
                <w:t>;</w:t>
              </w:r>
            </w:ins>
            <w:del w:id="4355" w:author="Honnalore Steissberg" w:date="2021-08-24T10:08:00Z">
              <w:r w:rsidRPr="008314C2" w:rsidDel="00B47DBA">
                <w:rPr>
                  <w:sz w:val="18"/>
                  <w:szCs w:val="16"/>
                </w:rPr>
                <w:delText>,</w:delText>
              </w:r>
            </w:del>
            <w:r w:rsidRPr="008314C2">
              <w:rPr>
                <w:sz w:val="18"/>
                <w:szCs w:val="16"/>
              </w:rPr>
              <w:t xml:space="preserve"> use the input </w:t>
            </w:r>
            <w:r w:rsidRPr="008314C2">
              <w:rPr>
                <w:sz w:val="18"/>
                <w:szCs w:val="16"/>
              </w:rPr>
              <w:lastRenderedPageBreak/>
              <w:t>file (</w:t>
            </w:r>
            <w:proofErr w:type="spellStart"/>
            <w:r w:rsidR="00D049EC" w:rsidRPr="00D049EC">
              <w:rPr>
                <w:b/>
                <w:bCs/>
                <w:sz w:val="18"/>
                <w:szCs w:val="16"/>
              </w:rPr>
              <w:t>m</w:t>
            </w:r>
            <w:r w:rsidRPr="008314C2">
              <w:rPr>
                <w:b/>
                <w:bCs/>
                <w:sz w:val="18"/>
                <w:szCs w:val="16"/>
              </w:rPr>
              <w:t>ultiple_WB.npt</w:t>
            </w:r>
            <w:proofErr w:type="spellEnd"/>
            <w:r w:rsidRPr="008314C2">
              <w:rPr>
                <w:sz w:val="18"/>
                <w:szCs w:val="16"/>
              </w:rPr>
              <w:t>) for multiple waterbodies to point to inflow from upper waterbody</w:t>
            </w:r>
          </w:p>
        </w:tc>
        <w:tc>
          <w:tcPr>
            <w:tcW w:w="2520" w:type="dxa"/>
          </w:tcPr>
          <w:p w14:paraId="2F95E361" w14:textId="0B474D4E" w:rsidR="000F139E" w:rsidRPr="008314C2" w:rsidRDefault="008314C2" w:rsidP="00FA16C0">
            <w:pPr>
              <w:pStyle w:val="BodyText"/>
              <w:rPr>
                <w:sz w:val="18"/>
                <w:szCs w:val="16"/>
              </w:rPr>
            </w:pPr>
            <w:r w:rsidRPr="008314C2">
              <w:rPr>
                <w:sz w:val="18"/>
                <w:szCs w:val="16"/>
              </w:rPr>
              <w:lastRenderedPageBreak/>
              <w:t xml:space="preserve">Each waterbody runs according to its own minimum time step and does not have to wait until </w:t>
            </w:r>
            <w:r w:rsidRPr="008314C2">
              <w:rPr>
                <w:sz w:val="18"/>
                <w:szCs w:val="16"/>
              </w:rPr>
              <w:lastRenderedPageBreak/>
              <w:t>the upper waterbody is complete before proceeding. Hence</w:t>
            </w:r>
            <w:ins w:id="4356" w:author="Honnalore Steissberg" w:date="2021-08-24T10:10:00Z">
              <w:r w:rsidR="00B47DBA">
                <w:rPr>
                  <w:sz w:val="18"/>
                  <w:szCs w:val="16"/>
                </w:rPr>
                <w:t>,</w:t>
              </w:r>
            </w:ins>
            <w:r w:rsidRPr="008314C2">
              <w:rPr>
                <w:sz w:val="18"/>
                <w:szCs w:val="16"/>
              </w:rPr>
              <w:t xml:space="preserve"> the model will run faster compared to </w:t>
            </w:r>
            <w:ins w:id="4357" w:author="Honnalore Steissberg" w:date="2021-08-24T10:10:00Z">
              <w:r w:rsidR="00B47DBA">
                <w:rPr>
                  <w:sz w:val="18"/>
                  <w:szCs w:val="16"/>
                </w:rPr>
                <w:t>O</w:t>
              </w:r>
            </w:ins>
            <w:del w:id="4358" w:author="Honnalore Steissberg" w:date="2021-08-24T10:10:00Z">
              <w:r w:rsidRPr="008314C2" w:rsidDel="00B47DBA">
                <w:rPr>
                  <w:sz w:val="18"/>
                  <w:szCs w:val="16"/>
                </w:rPr>
                <w:delText>o</w:delText>
              </w:r>
            </w:del>
            <w:r w:rsidRPr="008314C2">
              <w:rPr>
                <w:sz w:val="18"/>
                <w:szCs w:val="16"/>
              </w:rPr>
              <w:t>ption 1 and 2.</w:t>
            </w:r>
            <w:r w:rsidR="00185606">
              <w:rPr>
                <w:sz w:val="18"/>
                <w:szCs w:val="16"/>
              </w:rPr>
              <w:t xml:space="preserve"> Also, the model user can tune for faster DLTMAX in some waterbodies. </w:t>
            </w:r>
            <w:ins w:id="4359" w:author="Honnalore Steissberg" w:date="2021-08-24T10:12:00Z">
              <w:r w:rsidR="00B47DBA">
                <w:rPr>
                  <w:sz w:val="18"/>
                  <w:szCs w:val="16"/>
                </w:rPr>
                <w:t>U</w:t>
              </w:r>
              <w:r w:rsidR="00B47DBA">
                <w:rPr>
                  <w:sz w:val="18"/>
                  <w:szCs w:val="16"/>
                </w:rPr>
                <w:t>sually</w:t>
              </w:r>
              <w:r w:rsidR="00B47DBA">
                <w:rPr>
                  <w:sz w:val="18"/>
                  <w:szCs w:val="16"/>
                </w:rPr>
                <w:t>, e</w:t>
              </w:r>
            </w:ins>
            <w:del w:id="4360" w:author="Honnalore Steissberg" w:date="2021-08-24T10:12:00Z">
              <w:r w:rsidR="00185606" w:rsidDel="00B47DBA">
                <w:rPr>
                  <w:sz w:val="18"/>
                  <w:szCs w:val="16"/>
                </w:rPr>
                <w:delText>E</w:delText>
              </w:r>
            </w:del>
            <w:r w:rsidR="00185606">
              <w:rPr>
                <w:sz w:val="18"/>
                <w:szCs w:val="16"/>
              </w:rPr>
              <w:t xml:space="preserve">ach model will </w:t>
            </w:r>
            <w:del w:id="4361" w:author="Honnalore Steissberg" w:date="2021-08-24T10:12:00Z">
              <w:r w:rsidR="00185606" w:rsidDel="00B47DBA">
                <w:rPr>
                  <w:sz w:val="18"/>
                  <w:szCs w:val="16"/>
                </w:rPr>
                <w:delText xml:space="preserve">usually </w:delText>
              </w:r>
            </w:del>
            <w:r w:rsidR="00185606">
              <w:rPr>
                <w:sz w:val="18"/>
                <w:szCs w:val="16"/>
              </w:rPr>
              <w:t>be running on different cores of a multiple core processor.</w:t>
            </w:r>
          </w:p>
        </w:tc>
        <w:tc>
          <w:tcPr>
            <w:tcW w:w="2425" w:type="dxa"/>
          </w:tcPr>
          <w:p w14:paraId="2440C5A0" w14:textId="77777777" w:rsidR="000F139E" w:rsidRPr="008314C2" w:rsidRDefault="008314C2" w:rsidP="00FA16C0">
            <w:pPr>
              <w:pStyle w:val="BodyText"/>
              <w:rPr>
                <w:sz w:val="18"/>
                <w:szCs w:val="16"/>
              </w:rPr>
            </w:pPr>
            <w:r w:rsidRPr="008314C2">
              <w:rPr>
                <w:sz w:val="18"/>
                <w:szCs w:val="16"/>
              </w:rPr>
              <w:lastRenderedPageBreak/>
              <w:t>Must break model into multiple models, one for each waterbody.</w:t>
            </w:r>
          </w:p>
        </w:tc>
      </w:tr>
    </w:tbl>
    <w:p w14:paraId="2D959E6D" w14:textId="77777777" w:rsidR="000F139E" w:rsidRDefault="000F139E" w:rsidP="00FA16C0">
      <w:pPr>
        <w:pStyle w:val="BodyText"/>
      </w:pPr>
    </w:p>
    <w:p w14:paraId="5FEB96A2" w14:textId="496D60EF" w:rsidR="00185606" w:rsidRPr="00185606" w:rsidRDefault="008314C2" w:rsidP="00185606">
      <w:r w:rsidRPr="008314C2">
        <w:rPr>
          <w:sz w:val="20"/>
          <w:szCs w:val="18"/>
        </w:rPr>
        <w:t>The third option shown above allows the downstream model to run even before the upstream model has completed. The downstream model, by means of the input file, ‘</w:t>
      </w:r>
      <w:bookmarkStart w:id="4362" w:name="_Hlk13736483"/>
      <w:proofErr w:type="spellStart"/>
      <w:r w:rsidR="00D049EC">
        <w:rPr>
          <w:b/>
          <w:bCs/>
          <w:sz w:val="20"/>
          <w:szCs w:val="18"/>
        </w:rPr>
        <w:t>m</w:t>
      </w:r>
      <w:r w:rsidRPr="008314C2">
        <w:rPr>
          <w:b/>
          <w:bCs/>
          <w:sz w:val="20"/>
          <w:szCs w:val="18"/>
        </w:rPr>
        <w:t>ultiple_WB.npt</w:t>
      </w:r>
      <w:bookmarkEnd w:id="4362"/>
      <w:proofErr w:type="spellEnd"/>
      <w:r w:rsidRPr="008314C2">
        <w:rPr>
          <w:sz w:val="20"/>
          <w:szCs w:val="18"/>
        </w:rPr>
        <w:t xml:space="preserve">’, </w:t>
      </w:r>
      <w:del w:id="4363" w:author="Honnalore Steissberg" w:date="2021-08-24T10:14:00Z">
        <w:r w:rsidRPr="008314C2" w:rsidDel="00B47DBA">
          <w:rPr>
            <w:sz w:val="20"/>
            <w:szCs w:val="18"/>
          </w:rPr>
          <w:delText xml:space="preserve">which </w:delText>
        </w:r>
      </w:del>
      <w:r w:rsidRPr="008314C2">
        <w:rPr>
          <w:sz w:val="20"/>
          <w:szCs w:val="18"/>
        </w:rPr>
        <w:t xml:space="preserve">tells the downstream model where to obtain the </w:t>
      </w:r>
      <w:r>
        <w:rPr>
          <w:sz w:val="20"/>
          <w:szCs w:val="18"/>
        </w:rPr>
        <w:t xml:space="preserve">upstream </w:t>
      </w:r>
      <w:r w:rsidRPr="008314C2">
        <w:rPr>
          <w:sz w:val="20"/>
          <w:szCs w:val="18"/>
        </w:rPr>
        <w:t>inflow boundary condition</w:t>
      </w:r>
      <w:r w:rsidR="00E53418">
        <w:rPr>
          <w:sz w:val="20"/>
          <w:szCs w:val="18"/>
        </w:rPr>
        <w:t>s</w:t>
      </w:r>
      <w:r w:rsidRPr="008314C2">
        <w:rPr>
          <w:sz w:val="20"/>
          <w:szCs w:val="18"/>
        </w:rPr>
        <w:t>.</w:t>
      </w:r>
      <w:r w:rsidR="00185606">
        <w:rPr>
          <w:sz w:val="20"/>
          <w:szCs w:val="18"/>
        </w:rPr>
        <w:t xml:space="preserve"> </w:t>
      </w:r>
      <w:r w:rsidR="00F16E45">
        <w:rPr>
          <w:sz w:val="20"/>
          <w:szCs w:val="18"/>
        </w:rPr>
        <w:t xml:space="preserve">The downstream code can accept inflow from both branch inflows and tributaries from other waterbodies. </w:t>
      </w:r>
      <w:r w:rsidR="00185606">
        <w:rPr>
          <w:sz w:val="20"/>
          <w:szCs w:val="18"/>
        </w:rPr>
        <w:t xml:space="preserve">How the CE-QUAL-W2 model </w:t>
      </w:r>
      <w:r w:rsidR="00F16E45">
        <w:rPr>
          <w:sz w:val="20"/>
          <w:szCs w:val="18"/>
        </w:rPr>
        <w:t xml:space="preserve">proceeds during a computation </w:t>
      </w:r>
      <w:r w:rsidR="00185606">
        <w:rPr>
          <w:sz w:val="20"/>
          <w:szCs w:val="18"/>
        </w:rPr>
        <w:t xml:space="preserve">is shown in </w:t>
      </w:r>
      <w:r w:rsidR="00185606">
        <w:rPr>
          <w:sz w:val="20"/>
          <w:szCs w:val="18"/>
        </w:rPr>
        <w:fldChar w:fldCharType="begin"/>
      </w:r>
      <w:r w:rsidR="00185606">
        <w:rPr>
          <w:sz w:val="20"/>
          <w:szCs w:val="18"/>
        </w:rPr>
        <w:instrText xml:space="preserve"> REF _Ref13656551 \h </w:instrText>
      </w:r>
      <w:r w:rsidR="00185606">
        <w:rPr>
          <w:sz w:val="20"/>
          <w:szCs w:val="18"/>
        </w:rPr>
      </w:r>
      <w:r w:rsidR="00185606">
        <w:rPr>
          <w:sz w:val="20"/>
          <w:szCs w:val="18"/>
        </w:rPr>
        <w:fldChar w:fldCharType="separate"/>
      </w:r>
      <w:r w:rsidR="00795A65" w:rsidRPr="00185606">
        <w:rPr>
          <w:sz w:val="20"/>
          <w:szCs w:val="18"/>
        </w:rPr>
        <w:t xml:space="preserve">Figure </w:t>
      </w:r>
      <w:r w:rsidR="00795A65">
        <w:rPr>
          <w:noProof/>
          <w:sz w:val="20"/>
          <w:szCs w:val="18"/>
        </w:rPr>
        <w:t>50</w:t>
      </w:r>
      <w:r w:rsidR="00185606">
        <w:rPr>
          <w:sz w:val="20"/>
          <w:szCs w:val="18"/>
        </w:rPr>
        <w:fldChar w:fldCharType="end"/>
      </w:r>
      <w:r w:rsidR="00185606">
        <w:rPr>
          <w:sz w:val="20"/>
          <w:szCs w:val="18"/>
        </w:rPr>
        <w:t>.</w:t>
      </w:r>
      <w:r w:rsidR="00185606" w:rsidRPr="00185606">
        <w:rPr>
          <w:sz w:val="18"/>
          <w:szCs w:val="16"/>
        </w:rPr>
        <w:t xml:space="preserve"> </w:t>
      </w:r>
      <w:r w:rsidR="00185606" w:rsidRPr="00185606">
        <w:rPr>
          <w:sz w:val="20"/>
          <w:szCs w:val="18"/>
        </w:rPr>
        <w:t xml:space="preserve">In model tests with multiple waterbodies, speed improvements from 22-90% have been seen. </w:t>
      </w:r>
    </w:p>
    <w:p w14:paraId="6B468BA8" w14:textId="7313BE7C" w:rsidR="00E53418" w:rsidRDefault="00E53418" w:rsidP="00E53418">
      <w:pPr>
        <w:pStyle w:val="BodyText"/>
        <w:keepNext/>
        <w:spacing w:after="0"/>
      </w:pPr>
      <w:r>
        <w:rPr>
          <w:noProof/>
        </w:rPr>
        <w:drawing>
          <wp:inline distT="0" distB="0" distL="0" distR="0" wp14:anchorId="0DC2E8C2" wp14:editId="047AD7B2">
            <wp:extent cx="5669280" cy="24557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688706" cy="2464120"/>
                    </a:xfrm>
                    <a:prstGeom prst="rect">
                      <a:avLst/>
                    </a:prstGeom>
                    <a:noFill/>
                  </pic:spPr>
                </pic:pic>
              </a:graphicData>
            </a:graphic>
          </wp:inline>
        </w:drawing>
      </w:r>
    </w:p>
    <w:p w14:paraId="26173010" w14:textId="3241EE24" w:rsidR="00185606" w:rsidRDefault="00185606" w:rsidP="00EE7164">
      <w:pPr>
        <w:pStyle w:val="Caption"/>
      </w:pPr>
      <w:bookmarkStart w:id="4364" w:name="_Ref13656551"/>
      <w:bookmarkStart w:id="4365" w:name="_Toc37942946"/>
      <w:r w:rsidRPr="00185606">
        <w:t xml:space="preserve">Figure </w:t>
      </w:r>
      <w:r w:rsidR="00F812F1">
        <w:fldChar w:fldCharType="begin"/>
      </w:r>
      <w:r w:rsidR="00F812F1">
        <w:instrText xml:space="preserve"> SEQ Figure \* ARABIC </w:instrText>
      </w:r>
      <w:r w:rsidR="00F812F1">
        <w:fldChar w:fldCharType="separate"/>
      </w:r>
      <w:r w:rsidR="00795A65">
        <w:rPr>
          <w:noProof/>
        </w:rPr>
        <w:t>50</w:t>
      </w:r>
      <w:r w:rsidR="00F812F1">
        <w:rPr>
          <w:noProof/>
        </w:rPr>
        <w:fldChar w:fldCharType="end"/>
      </w:r>
      <w:bookmarkEnd w:id="4364"/>
      <w:r w:rsidRPr="00185606">
        <w:t>. Concept of running multiple waterbodies simultaneously.</w:t>
      </w:r>
      <w:bookmarkEnd w:id="4365"/>
    </w:p>
    <w:p w14:paraId="629BAA1B" w14:textId="77777777" w:rsidR="008314C2" w:rsidRDefault="00C63799" w:rsidP="00C63799">
      <w:pPr>
        <w:pStyle w:val="Heading2"/>
      </w:pPr>
      <w:bookmarkStart w:id="4366" w:name="_Toc41047966"/>
      <w:r>
        <w:t>How to Set up a Simulation</w:t>
      </w:r>
      <w:bookmarkEnd w:id="4366"/>
    </w:p>
    <w:p w14:paraId="08D9B4EA" w14:textId="09A0BA14" w:rsidR="00C63799" w:rsidRPr="00C63799" w:rsidRDefault="00AA03A7" w:rsidP="00C63799">
      <w:pPr>
        <w:pStyle w:val="BodyText"/>
        <w:rPr>
          <w:sz w:val="20"/>
        </w:rPr>
      </w:pPr>
      <w:r>
        <w:rPr>
          <w:sz w:val="20"/>
        </w:rPr>
        <w:t>T</w:t>
      </w:r>
      <w:r w:rsidR="00C63799" w:rsidRPr="00C63799">
        <w:rPr>
          <w:sz w:val="20"/>
        </w:rPr>
        <w:t>he model user must set up a simulation with multiple waterbodies in separate directories. After this is complete, then the following steps are required:</w:t>
      </w:r>
    </w:p>
    <w:p w14:paraId="22FE2617" w14:textId="444F0AEF" w:rsidR="00C63799" w:rsidRDefault="00C63799" w:rsidP="00C63799">
      <w:pPr>
        <w:pStyle w:val="BodyText"/>
        <w:numPr>
          <w:ilvl w:val="0"/>
          <w:numId w:val="45"/>
        </w:numPr>
        <w:rPr>
          <w:sz w:val="20"/>
        </w:rPr>
      </w:pPr>
      <w:r w:rsidRPr="00C63799">
        <w:rPr>
          <w:sz w:val="20"/>
        </w:rPr>
        <w:t>Each waterbody must set up a Withdrawal outflow by setting the withdrawal output control [</w:t>
      </w:r>
      <w:r w:rsidRPr="00C63799">
        <w:rPr>
          <w:b/>
          <w:bCs/>
          <w:sz w:val="20"/>
        </w:rPr>
        <w:t>WDOC</w:t>
      </w:r>
      <w:r w:rsidRPr="00C63799">
        <w:rPr>
          <w:sz w:val="20"/>
        </w:rPr>
        <w:t xml:space="preserve">] to ON (see </w:t>
      </w:r>
      <w:r w:rsidRPr="00C63799">
        <w:rPr>
          <w:b/>
          <w:bCs/>
          <w:sz w:val="20"/>
        </w:rPr>
        <w:t>w2_con.npt</w:t>
      </w:r>
      <w:r w:rsidR="00396F35">
        <w:rPr>
          <w:b/>
          <w:bCs/>
          <w:sz w:val="20"/>
        </w:rPr>
        <w:t xml:space="preserve">, </w:t>
      </w:r>
      <w:r w:rsidR="00396F35">
        <w:rPr>
          <w:sz w:val="20"/>
          <w:szCs w:val="18"/>
        </w:rPr>
        <w:t xml:space="preserve">or </w:t>
      </w:r>
      <w:r w:rsidR="00396F35" w:rsidRPr="00396F35">
        <w:rPr>
          <w:b/>
          <w:bCs/>
          <w:sz w:val="20"/>
          <w:szCs w:val="18"/>
        </w:rPr>
        <w:t>w2_con.csv</w:t>
      </w:r>
      <w:r w:rsidRPr="00C63799">
        <w:rPr>
          <w:sz w:val="20"/>
        </w:rPr>
        <w:t xml:space="preserve">) and setting the outlet segment as a withdrawal outflow.  </w:t>
      </w:r>
      <w:r>
        <w:rPr>
          <w:sz w:val="20"/>
        </w:rPr>
        <w:t xml:space="preserve">These outflow </w:t>
      </w:r>
      <w:r w:rsidRPr="00C63799">
        <w:rPr>
          <w:sz w:val="20"/>
        </w:rPr>
        <w:t xml:space="preserve">files contain information for </w:t>
      </w:r>
      <w:r>
        <w:rPr>
          <w:sz w:val="20"/>
        </w:rPr>
        <w:t xml:space="preserve">the </w:t>
      </w:r>
      <w:r w:rsidRPr="00C63799">
        <w:rPr>
          <w:sz w:val="20"/>
        </w:rPr>
        <w:t xml:space="preserve">withdrawal </w:t>
      </w:r>
      <w:r>
        <w:rPr>
          <w:sz w:val="20"/>
        </w:rPr>
        <w:t xml:space="preserve">flows, </w:t>
      </w:r>
      <w:r w:rsidRPr="00C63799">
        <w:rPr>
          <w:sz w:val="20"/>
        </w:rPr>
        <w:t xml:space="preserve">temperatures and/or constituent concentrations as a time series. </w:t>
      </w:r>
      <w:r>
        <w:rPr>
          <w:sz w:val="20"/>
        </w:rPr>
        <w:t>These files will be used as input</w:t>
      </w:r>
      <w:ins w:id="4367" w:author="Honnalore Steissberg" w:date="2021-08-24T10:20:00Z">
        <w:r w:rsidR="00D1305B">
          <w:rPr>
            <w:sz w:val="20"/>
          </w:rPr>
          <w:t>s</w:t>
        </w:r>
      </w:ins>
      <w:r>
        <w:rPr>
          <w:sz w:val="20"/>
        </w:rPr>
        <w:t xml:space="preserve"> to the downstream waterbody. Make sure the output frequency is set to a short time since the model is writing out </w:t>
      </w:r>
      <w:r>
        <w:rPr>
          <w:sz w:val="20"/>
        </w:rPr>
        <w:lastRenderedPageBreak/>
        <w:t>instantaneous flows, temperatures, and concentrations rather than integrated values between output times.</w:t>
      </w:r>
    </w:p>
    <w:p w14:paraId="0B07F2DC" w14:textId="7302F495" w:rsidR="00C63799" w:rsidRDefault="00C63799" w:rsidP="00C63799">
      <w:pPr>
        <w:pStyle w:val="BodyText"/>
        <w:numPr>
          <w:ilvl w:val="0"/>
          <w:numId w:val="45"/>
        </w:numPr>
        <w:rPr>
          <w:sz w:val="20"/>
        </w:rPr>
      </w:pPr>
      <w:r>
        <w:rPr>
          <w:sz w:val="20"/>
        </w:rPr>
        <w:t xml:space="preserve">The downstream waterbody must set </w:t>
      </w:r>
      <w:del w:id="4368" w:author="Honnalore Steissberg" w:date="2021-08-24T10:21:00Z">
        <w:r w:rsidDel="006E05F8">
          <w:rPr>
            <w:sz w:val="20"/>
          </w:rPr>
          <w:delText xml:space="preserve">as </w:delText>
        </w:r>
      </w:del>
      <w:r>
        <w:rPr>
          <w:sz w:val="20"/>
        </w:rPr>
        <w:t xml:space="preserve">the inflow </w:t>
      </w:r>
      <w:r w:rsidR="00E53418">
        <w:rPr>
          <w:sz w:val="20"/>
        </w:rPr>
        <w:t xml:space="preserve">or tributary </w:t>
      </w:r>
      <w:r>
        <w:rPr>
          <w:sz w:val="20"/>
        </w:rPr>
        <w:t xml:space="preserve">flow rate, temperature and concentration, </w:t>
      </w:r>
      <w:ins w:id="4369" w:author="Honnalore Steissberg" w:date="2021-08-24T10:21:00Z">
        <w:r w:rsidR="006E05F8">
          <w:rPr>
            <w:sz w:val="20"/>
          </w:rPr>
          <w:t xml:space="preserve">and </w:t>
        </w:r>
      </w:ins>
      <w:r>
        <w:rPr>
          <w:sz w:val="20"/>
        </w:rPr>
        <w:t>the name of the withdrawal outlet file in the upstream waterbody. Just the filenames are required</w:t>
      </w:r>
      <w:ins w:id="4370" w:author="Honnalore Steissberg" w:date="2021-08-24T10:22:00Z">
        <w:r w:rsidR="006E05F8">
          <w:rPr>
            <w:sz w:val="20"/>
          </w:rPr>
          <w:t xml:space="preserve">; </w:t>
        </w:r>
      </w:ins>
      <w:del w:id="4371" w:author="Honnalore Steissberg" w:date="2021-08-24T10:22:00Z">
        <w:r w:rsidR="004349C8" w:rsidDel="006E05F8">
          <w:rPr>
            <w:sz w:val="20"/>
          </w:rPr>
          <w:delText xml:space="preserve"> since</w:delText>
        </w:r>
        <w:r w:rsidDel="006E05F8">
          <w:rPr>
            <w:sz w:val="20"/>
          </w:rPr>
          <w:delText xml:space="preserve"> </w:delText>
        </w:r>
      </w:del>
      <w:r>
        <w:rPr>
          <w:sz w:val="20"/>
        </w:rPr>
        <w:t>one does not set the directory path</w:t>
      </w:r>
      <w:ins w:id="4372" w:author="Honnalore Steissberg" w:date="2021-08-24T10:22:00Z">
        <w:r w:rsidR="006E05F8">
          <w:rPr>
            <w:sz w:val="20"/>
          </w:rPr>
          <w:t>,</w:t>
        </w:r>
      </w:ins>
      <w:r>
        <w:rPr>
          <w:sz w:val="20"/>
        </w:rPr>
        <w:t xml:space="preserve"> since these are copied into the directory of the downstream waterbody by the CE-QUAL-W2 model. Hence, if the upstream waterbody has set for the </w:t>
      </w:r>
      <w:r w:rsidRPr="00C63799">
        <w:rPr>
          <w:b/>
          <w:bCs/>
          <w:sz w:val="20"/>
        </w:rPr>
        <w:t>WDOFN</w:t>
      </w:r>
      <w:r>
        <w:rPr>
          <w:sz w:val="20"/>
        </w:rPr>
        <w:t xml:space="preserve"> ‘</w:t>
      </w:r>
      <w:r w:rsidRPr="00C63799">
        <w:rPr>
          <w:b/>
          <w:bCs/>
          <w:sz w:val="20"/>
        </w:rPr>
        <w:t>wdo.csv</w:t>
      </w:r>
      <w:r>
        <w:rPr>
          <w:b/>
          <w:bCs/>
          <w:sz w:val="20"/>
        </w:rPr>
        <w:t>’</w:t>
      </w:r>
      <w:r>
        <w:rPr>
          <w:sz w:val="20"/>
        </w:rPr>
        <w:t xml:space="preserve">, and the withdrawal output segment is 6, then the </w:t>
      </w:r>
      <w:r w:rsidR="00D55570">
        <w:rPr>
          <w:sz w:val="20"/>
        </w:rPr>
        <w:t xml:space="preserve">upstream </w:t>
      </w:r>
      <w:r>
        <w:rPr>
          <w:sz w:val="20"/>
        </w:rPr>
        <w:t>model will write out files: qwo_6.csv, two_6.csv, and cwo_6.csv</w:t>
      </w:r>
      <w:r w:rsidR="00D55570">
        <w:rPr>
          <w:sz w:val="20"/>
        </w:rPr>
        <w:t xml:space="preserve">. The downstream model will </w:t>
      </w:r>
      <w:r w:rsidR="004349C8">
        <w:rPr>
          <w:sz w:val="20"/>
        </w:rPr>
        <w:t xml:space="preserve">then </w:t>
      </w:r>
      <w:r w:rsidR="00D55570">
        <w:rPr>
          <w:sz w:val="20"/>
        </w:rPr>
        <w:t>use the</w:t>
      </w:r>
      <w:del w:id="4373" w:author="Honnalore Steissberg" w:date="2021-08-24T10:27:00Z">
        <w:r w:rsidR="00D55570" w:rsidDel="0043620A">
          <w:rPr>
            <w:sz w:val="20"/>
          </w:rPr>
          <w:delText>se</w:delText>
        </w:r>
      </w:del>
      <w:r w:rsidR="00D55570">
        <w:rPr>
          <w:sz w:val="20"/>
        </w:rPr>
        <w:t xml:space="preserve"> names</w:t>
      </w:r>
      <w:del w:id="4374" w:author="Honnalore Steissberg" w:date="2021-08-24T10:27:00Z">
        <w:r w:rsidR="00D55570" w:rsidDel="0043620A">
          <w:rPr>
            <w:sz w:val="20"/>
          </w:rPr>
          <w:delText xml:space="preserve"> as</w:delText>
        </w:r>
      </w:del>
      <w:r w:rsidR="00D55570">
        <w:rPr>
          <w:sz w:val="20"/>
        </w:rPr>
        <w:t xml:space="preserve"> </w:t>
      </w:r>
      <w:r w:rsidR="00D55570" w:rsidRPr="00D55570">
        <w:rPr>
          <w:b/>
          <w:bCs/>
          <w:sz w:val="20"/>
        </w:rPr>
        <w:t>QINFN</w:t>
      </w:r>
      <w:r w:rsidR="00D55570">
        <w:rPr>
          <w:sz w:val="20"/>
        </w:rPr>
        <w:t xml:space="preserve">, </w:t>
      </w:r>
      <w:r w:rsidR="00D55570" w:rsidRPr="00D55570">
        <w:rPr>
          <w:b/>
          <w:bCs/>
          <w:sz w:val="20"/>
        </w:rPr>
        <w:t>TINFN</w:t>
      </w:r>
      <w:r w:rsidR="00D55570">
        <w:rPr>
          <w:sz w:val="20"/>
        </w:rPr>
        <w:t xml:space="preserve">, and </w:t>
      </w:r>
      <w:r w:rsidR="00D55570" w:rsidRPr="00D55570">
        <w:rPr>
          <w:b/>
          <w:bCs/>
          <w:sz w:val="20"/>
        </w:rPr>
        <w:t>CINFN</w:t>
      </w:r>
      <w:r w:rsidR="00D55570">
        <w:rPr>
          <w:sz w:val="20"/>
        </w:rPr>
        <w:t>, respectively</w:t>
      </w:r>
      <w:r w:rsidR="004349C8">
        <w:rPr>
          <w:sz w:val="20"/>
        </w:rPr>
        <w:t>, if these are a branch inflow</w:t>
      </w:r>
      <w:r w:rsidR="00D55570">
        <w:rPr>
          <w:sz w:val="20"/>
        </w:rPr>
        <w:t>.</w:t>
      </w:r>
      <w:r w:rsidR="00A74789">
        <w:rPr>
          <w:sz w:val="20"/>
        </w:rPr>
        <w:t xml:space="preserve"> When you run the preprocessor for the downstream waterbody, it will give you an error, such as </w:t>
      </w:r>
      <w:del w:id="4375" w:author="Honnalore Steissberg" w:date="2021-08-24T10:28:00Z">
        <w:r w:rsidR="00A74789" w:rsidDel="0043620A">
          <w:rPr>
            <w:sz w:val="20"/>
          </w:rPr>
          <w:delText>‘</w:delText>
        </w:r>
      </w:del>
      <w:r w:rsidR="00A74789" w:rsidRPr="0043620A">
        <w:rPr>
          <w:i/>
          <w:iCs/>
          <w:sz w:val="20"/>
          <w:rPrChange w:id="4376" w:author="Honnalore Steissberg" w:date="2021-08-24T10:28:00Z">
            <w:rPr>
              <w:sz w:val="20"/>
            </w:rPr>
          </w:rPrChange>
        </w:rPr>
        <w:t>Could not open branch 1 inflow file qwo_6.csv</w:t>
      </w:r>
      <w:ins w:id="4377" w:author="Honnalore Steissberg" w:date="2021-08-24T10:28:00Z">
        <w:r w:rsidR="0043620A">
          <w:rPr>
            <w:sz w:val="20"/>
          </w:rPr>
          <w:t>,</w:t>
        </w:r>
      </w:ins>
      <w:del w:id="4378" w:author="Honnalore Steissberg" w:date="2021-08-24T10:28:00Z">
        <w:r w:rsidR="00A74789" w:rsidDel="0043620A">
          <w:rPr>
            <w:sz w:val="20"/>
          </w:rPr>
          <w:delText>’</w:delText>
        </w:r>
      </w:del>
      <w:r w:rsidR="00A74789">
        <w:rPr>
          <w:sz w:val="20"/>
        </w:rPr>
        <w:t xml:space="preserve"> since the fi</w:t>
      </w:r>
      <w:r w:rsidR="005A6993">
        <w:rPr>
          <w:sz w:val="20"/>
        </w:rPr>
        <w:t xml:space="preserve">le does not exist (similarly for the temperature and concentration input files). This </w:t>
      </w:r>
      <w:r w:rsidR="004349C8">
        <w:rPr>
          <w:sz w:val="20"/>
        </w:rPr>
        <w:t xml:space="preserve">error </w:t>
      </w:r>
      <w:r w:rsidR="005A6993">
        <w:rPr>
          <w:sz w:val="20"/>
        </w:rPr>
        <w:t>can be ignored since the model will supply the file during run time.</w:t>
      </w:r>
      <w:r w:rsidR="00A74789" w:rsidRPr="00A74789">
        <w:rPr>
          <w:sz w:val="20"/>
        </w:rPr>
        <w:t xml:space="preserve">   </w:t>
      </w:r>
    </w:p>
    <w:p w14:paraId="4AFCA5BB" w14:textId="48EE1CBB" w:rsidR="00D55570" w:rsidRDefault="00D55570" w:rsidP="00C63799">
      <w:pPr>
        <w:pStyle w:val="BodyText"/>
        <w:numPr>
          <w:ilvl w:val="0"/>
          <w:numId w:val="45"/>
        </w:numPr>
        <w:rPr>
          <w:sz w:val="20"/>
        </w:rPr>
      </w:pPr>
      <w:r>
        <w:rPr>
          <w:sz w:val="20"/>
        </w:rPr>
        <w:t xml:space="preserve">The downstream model will also have a file called </w:t>
      </w:r>
      <w:del w:id="4379" w:author="Honnalore Steissberg" w:date="2021-08-24T10:29:00Z">
        <w:r w:rsidDel="0043620A">
          <w:rPr>
            <w:sz w:val="20"/>
          </w:rPr>
          <w:delText>‘</w:delText>
        </w:r>
      </w:del>
      <w:proofErr w:type="spellStart"/>
      <w:r w:rsidR="00D049EC">
        <w:rPr>
          <w:b/>
          <w:bCs/>
          <w:sz w:val="20"/>
        </w:rPr>
        <w:t>m</w:t>
      </w:r>
      <w:r w:rsidRPr="00D55570">
        <w:rPr>
          <w:b/>
          <w:bCs/>
          <w:sz w:val="20"/>
        </w:rPr>
        <w:t>ultiple_WB.npt</w:t>
      </w:r>
      <w:proofErr w:type="spellEnd"/>
      <w:ins w:id="4380" w:author="Honnalore Steissberg" w:date="2021-08-24T10:29:00Z">
        <w:r w:rsidR="0043620A">
          <w:rPr>
            <w:b/>
            <w:bCs/>
            <w:sz w:val="20"/>
          </w:rPr>
          <w:t>,</w:t>
        </w:r>
      </w:ins>
      <w:del w:id="4381" w:author="Honnalore Steissberg" w:date="2021-08-24T10:29:00Z">
        <w:r w:rsidDel="0043620A">
          <w:rPr>
            <w:sz w:val="20"/>
          </w:rPr>
          <w:delText>’</w:delText>
        </w:r>
      </w:del>
      <w:r>
        <w:rPr>
          <w:sz w:val="20"/>
        </w:rPr>
        <w:t xml:space="preserve"> </w:t>
      </w:r>
      <w:del w:id="4382" w:author="Honnalore Steissberg" w:date="2021-08-24T10:29:00Z">
        <w:r w:rsidDel="0043620A">
          <w:rPr>
            <w:sz w:val="20"/>
          </w:rPr>
          <w:delText xml:space="preserve">that </w:delText>
        </w:r>
      </w:del>
      <w:ins w:id="4383" w:author="Honnalore Steissberg" w:date="2021-08-24T10:29:00Z">
        <w:r w:rsidR="0043620A">
          <w:rPr>
            <w:sz w:val="20"/>
          </w:rPr>
          <w:t>which</w:t>
        </w:r>
        <w:r w:rsidR="0043620A">
          <w:rPr>
            <w:sz w:val="20"/>
          </w:rPr>
          <w:t xml:space="preserve"> </w:t>
        </w:r>
      </w:ins>
      <w:r>
        <w:rPr>
          <w:sz w:val="20"/>
        </w:rPr>
        <w:t>contains information on running the series of waterbodies. This is described below.</w:t>
      </w:r>
    </w:p>
    <w:p w14:paraId="596EDF88" w14:textId="3E625C06" w:rsidR="005A6993" w:rsidRDefault="005A6993" w:rsidP="00C63799">
      <w:pPr>
        <w:pStyle w:val="BodyText"/>
        <w:numPr>
          <w:ilvl w:val="0"/>
          <w:numId w:val="45"/>
        </w:numPr>
        <w:rPr>
          <w:sz w:val="20"/>
        </w:rPr>
      </w:pPr>
      <w:r>
        <w:rPr>
          <w:sz w:val="20"/>
        </w:rPr>
        <w:t>T</w:t>
      </w:r>
      <w:del w:id="4384" w:author="Honnalore Steissberg" w:date="2021-08-24T10:56:00Z">
        <w:r w:rsidDel="006B2FA3">
          <w:rPr>
            <w:sz w:val="20"/>
          </w:rPr>
          <w:delText>hen, t</w:delText>
        </w:r>
      </w:del>
      <w:r>
        <w:rPr>
          <w:sz w:val="20"/>
        </w:rPr>
        <w:t xml:space="preserve">he model user </w:t>
      </w:r>
      <w:ins w:id="4385" w:author="Honnalore Steissberg" w:date="2021-08-24T10:56:00Z">
        <w:r w:rsidR="006B2FA3">
          <w:rPr>
            <w:sz w:val="20"/>
          </w:rPr>
          <w:t xml:space="preserve">then </w:t>
        </w:r>
      </w:ins>
      <w:r>
        <w:rPr>
          <w:sz w:val="20"/>
        </w:rPr>
        <w:t xml:space="preserve">starts the upstream waterbody by double-clicking the executable. A dialog box for the first waterbody </w:t>
      </w:r>
      <w:ins w:id="4386" w:author="Honnalore Steissberg" w:date="2021-08-24T10:31:00Z">
        <w:r w:rsidR="00B34881">
          <w:rPr>
            <w:sz w:val="20"/>
          </w:rPr>
          <w:t xml:space="preserve">will </w:t>
        </w:r>
      </w:ins>
      <w:r>
        <w:rPr>
          <w:sz w:val="20"/>
        </w:rPr>
        <w:t>then start</w:t>
      </w:r>
      <w:del w:id="4387" w:author="Honnalore Steissberg" w:date="2021-08-24T10:31:00Z">
        <w:r w:rsidDel="00B34881">
          <w:rPr>
            <w:sz w:val="20"/>
          </w:rPr>
          <w:delText>s</w:delText>
        </w:r>
      </w:del>
      <w:r>
        <w:rPr>
          <w:sz w:val="20"/>
        </w:rPr>
        <w:t>. Then in the downstream waterbody directory, double click the executable in that directory. Then once, that waterbody starts to run, then start the next downstream W2 executable. You must wait to execute the downstream waterbody exe only after the upstream model starts generating output.</w:t>
      </w:r>
    </w:p>
    <w:p w14:paraId="7E6F7A18" w14:textId="4386594D" w:rsidR="004349C8" w:rsidRPr="00F16E45" w:rsidDel="00737283" w:rsidRDefault="004349C8" w:rsidP="00F16E45">
      <w:pPr>
        <w:pStyle w:val="BodyText"/>
        <w:numPr>
          <w:ilvl w:val="0"/>
          <w:numId w:val="45"/>
        </w:numPr>
        <w:rPr>
          <w:del w:id="4388" w:author="Honnalore Steissberg" w:date="2021-08-24T10:33:00Z"/>
          <w:i/>
          <w:iCs/>
          <w:sz w:val="20"/>
        </w:rPr>
      </w:pPr>
      <w:r w:rsidRPr="00F16E45">
        <w:rPr>
          <w:i/>
          <w:iCs/>
          <w:sz w:val="20"/>
        </w:rPr>
        <w:t>Note that</w:t>
      </w:r>
      <w:ins w:id="4389" w:author="Honnalore Steissberg" w:date="2021-08-24T10:55:00Z">
        <w:r w:rsidR="00906E40">
          <w:rPr>
            <w:i/>
            <w:iCs/>
            <w:sz w:val="20"/>
          </w:rPr>
          <w:t xml:space="preserve"> users must either delete</w:t>
        </w:r>
      </w:ins>
      <w:r w:rsidRPr="00F16E45">
        <w:rPr>
          <w:i/>
          <w:iCs/>
          <w:sz w:val="20"/>
        </w:rPr>
        <w:t xml:space="preserve"> the files from upstream waterbodies </w:t>
      </w:r>
      <w:del w:id="4390" w:author="Honnalore Steissberg" w:date="2021-08-24T10:55:00Z">
        <w:r w:rsidRPr="00F16E45" w:rsidDel="00906E40">
          <w:rPr>
            <w:i/>
            <w:iCs/>
            <w:sz w:val="20"/>
          </w:rPr>
          <w:delText xml:space="preserve">must </w:delText>
        </w:r>
      </w:del>
      <w:del w:id="4391" w:author="Honnalore Steissberg" w:date="2021-08-24T10:32:00Z">
        <w:r w:rsidRPr="00F16E45" w:rsidDel="00B34881">
          <w:rPr>
            <w:i/>
            <w:iCs/>
            <w:sz w:val="20"/>
          </w:rPr>
          <w:delText xml:space="preserve">either </w:delText>
        </w:r>
      </w:del>
      <w:del w:id="4392" w:author="Honnalore Steissberg" w:date="2021-08-24T10:55:00Z">
        <w:r w:rsidRPr="00F16E45" w:rsidDel="00906E40">
          <w:rPr>
            <w:i/>
            <w:iCs/>
            <w:sz w:val="20"/>
          </w:rPr>
          <w:delText xml:space="preserve">be deleted </w:delText>
        </w:r>
      </w:del>
      <w:r w:rsidRPr="00F16E45">
        <w:rPr>
          <w:i/>
          <w:iCs/>
          <w:sz w:val="20"/>
        </w:rPr>
        <w:t>in the downstream directory prior to starting a new simulation</w:t>
      </w:r>
      <w:ins w:id="4393" w:author="Honnalore Steissberg" w:date="2021-08-24T10:56:00Z">
        <w:r w:rsidR="00906E40">
          <w:rPr>
            <w:i/>
            <w:iCs/>
            <w:sz w:val="20"/>
          </w:rPr>
          <w:t>,</w:t>
        </w:r>
      </w:ins>
      <w:r w:rsidRPr="00F16E45">
        <w:rPr>
          <w:i/>
          <w:iCs/>
          <w:sz w:val="20"/>
        </w:rPr>
        <w:t xml:space="preserve"> or</w:t>
      </w:r>
      <w:ins w:id="4394" w:author="Honnalore Steissberg" w:date="2021-08-24T10:56:00Z">
        <w:r w:rsidR="00906E40">
          <w:rPr>
            <w:i/>
            <w:iCs/>
            <w:sz w:val="20"/>
          </w:rPr>
          <w:t xml:space="preserve"> must</w:t>
        </w:r>
      </w:ins>
      <w:r w:rsidRPr="00F16E45">
        <w:rPr>
          <w:i/>
          <w:iCs/>
          <w:sz w:val="20"/>
        </w:rPr>
        <w:t xml:space="preserve"> </w:t>
      </w:r>
      <w:del w:id="4395" w:author="Honnalore Steissberg" w:date="2021-08-24T10:56:00Z">
        <w:r w:rsidRPr="00F16E45" w:rsidDel="00906E40">
          <w:rPr>
            <w:i/>
            <w:iCs/>
            <w:sz w:val="20"/>
          </w:rPr>
          <w:delText xml:space="preserve">one </w:delText>
        </w:r>
        <w:r w:rsidR="00F16E45" w:rsidRPr="00F16E45" w:rsidDel="00906E40">
          <w:rPr>
            <w:i/>
            <w:iCs/>
            <w:sz w:val="20"/>
          </w:rPr>
          <w:delText>must</w:delText>
        </w:r>
        <w:r w:rsidRPr="00F16E45" w:rsidDel="00906E40">
          <w:rPr>
            <w:i/>
            <w:iCs/>
            <w:sz w:val="20"/>
          </w:rPr>
          <w:delText xml:space="preserve"> </w:delText>
        </w:r>
      </w:del>
      <w:r w:rsidRPr="00F16E45">
        <w:rPr>
          <w:i/>
          <w:iCs/>
          <w:sz w:val="20"/>
        </w:rPr>
        <w:t>start each waterbody sequentially</w:t>
      </w:r>
      <w:ins w:id="4396" w:author="Honnalore Steissberg" w:date="2021-08-24T10:32:00Z">
        <w:r w:rsidR="00B34881">
          <w:rPr>
            <w:sz w:val="20"/>
          </w:rPr>
          <w:t>,</w:t>
        </w:r>
      </w:ins>
      <w:r w:rsidRPr="00F16E45">
        <w:rPr>
          <w:i/>
          <w:iCs/>
          <w:sz w:val="20"/>
        </w:rPr>
        <w:t xml:space="preserve"> allowing enough time for a new input file to be copied to the downstream waterbody. </w:t>
      </w:r>
    </w:p>
    <w:p w14:paraId="0D825421" w14:textId="77777777" w:rsidR="005A6993" w:rsidRPr="00737283" w:rsidRDefault="005A6993" w:rsidP="005A6993">
      <w:pPr>
        <w:pStyle w:val="BodyText"/>
        <w:numPr>
          <w:ilvl w:val="0"/>
          <w:numId w:val="45"/>
        </w:numPr>
        <w:rPr>
          <w:sz w:val="20"/>
        </w:rPr>
        <w:pPrChange w:id="4397" w:author="Honnalore Steissberg" w:date="2021-08-24T10:33:00Z">
          <w:pPr>
            <w:pStyle w:val="BodyText"/>
          </w:pPr>
        </w:pPrChange>
      </w:pPr>
    </w:p>
    <w:p w14:paraId="5BE222CB" w14:textId="0F573B65" w:rsidR="005A6993" w:rsidRDefault="005A6993" w:rsidP="00737283">
      <w:pPr>
        <w:pStyle w:val="Heading2"/>
        <w:spacing w:after="240"/>
        <w:pPrChange w:id="4398" w:author="Honnalore Steissberg" w:date="2021-08-24T10:32:00Z">
          <w:pPr>
            <w:pStyle w:val="Heading2"/>
          </w:pPr>
        </w:pPrChange>
      </w:pPr>
      <w:bookmarkStart w:id="4399" w:name="_Toc41047967"/>
      <w:r>
        <w:t xml:space="preserve">Input File </w:t>
      </w:r>
      <w:proofErr w:type="spellStart"/>
      <w:r w:rsidR="00D049EC">
        <w:t>m</w:t>
      </w:r>
      <w:r>
        <w:t>ult</w:t>
      </w:r>
      <w:r w:rsidR="00F16E45">
        <w:t>i</w:t>
      </w:r>
      <w:r>
        <w:t>ple_WB.npt</w:t>
      </w:r>
      <w:bookmarkEnd w:id="4399"/>
      <w:proofErr w:type="spellEnd"/>
    </w:p>
    <w:p w14:paraId="0D5DB76A" w14:textId="77777777" w:rsidR="005A6993" w:rsidRPr="00AA03A7" w:rsidRDefault="005A6993" w:rsidP="005A6993">
      <w:pPr>
        <w:pStyle w:val="BodyText"/>
        <w:rPr>
          <w:sz w:val="20"/>
          <w:szCs w:val="18"/>
        </w:rPr>
      </w:pPr>
      <w:r w:rsidRPr="00AA03A7">
        <w:rPr>
          <w:sz w:val="20"/>
          <w:szCs w:val="18"/>
        </w:rPr>
        <w:t>The input file</w:t>
      </w:r>
      <w:r w:rsidR="00845D84" w:rsidRPr="00AA03A7">
        <w:rPr>
          <w:sz w:val="20"/>
          <w:szCs w:val="18"/>
        </w:rPr>
        <w:t xml:space="preserve">, </w:t>
      </w:r>
      <w:proofErr w:type="spellStart"/>
      <w:r w:rsidR="00D049EC" w:rsidRPr="00AA03A7">
        <w:rPr>
          <w:b/>
          <w:bCs/>
          <w:sz w:val="20"/>
          <w:szCs w:val="18"/>
        </w:rPr>
        <w:t>m</w:t>
      </w:r>
      <w:r w:rsidR="00845D84" w:rsidRPr="00AA03A7">
        <w:rPr>
          <w:b/>
          <w:bCs/>
          <w:sz w:val="20"/>
          <w:szCs w:val="18"/>
        </w:rPr>
        <w:t>ultiple_WB.npt</w:t>
      </w:r>
      <w:proofErr w:type="spellEnd"/>
      <w:r w:rsidR="00845D84" w:rsidRPr="00AA03A7">
        <w:rPr>
          <w:b/>
          <w:bCs/>
          <w:sz w:val="20"/>
          <w:szCs w:val="18"/>
        </w:rPr>
        <w:t>,</w:t>
      </w:r>
      <w:r w:rsidRPr="00AA03A7">
        <w:rPr>
          <w:sz w:val="20"/>
          <w:szCs w:val="18"/>
        </w:rPr>
        <w:t xml:space="preserve"> </w:t>
      </w:r>
      <w:r w:rsidR="00845D84" w:rsidRPr="00AA03A7">
        <w:rPr>
          <w:sz w:val="20"/>
          <w:szCs w:val="18"/>
        </w:rPr>
        <w:t xml:space="preserve">is a text file with </w:t>
      </w:r>
      <w:r w:rsidRPr="00AA03A7">
        <w:rPr>
          <w:sz w:val="20"/>
          <w:szCs w:val="18"/>
        </w:rPr>
        <w:t>the following format:</w:t>
      </w:r>
    </w:p>
    <w:p w14:paraId="14781FDB"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Multiple WB wait ON or OFF (only 2 spaces read)</w:t>
      </w:r>
    </w:p>
    <w:p w14:paraId="5F6ADAC4"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ON</w:t>
      </w:r>
    </w:p>
    <w:p w14:paraId="2157729D"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Number of input types to wait for (at least 1)</w:t>
      </w:r>
    </w:p>
    <w:p w14:paraId="32D4A99B"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2</w:t>
      </w:r>
    </w:p>
    <w:p w14:paraId="237B7E78"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 xml:space="preserve">Specific inputs to wait for:  branch inflow [BR] or </w:t>
      </w:r>
      <w:proofErr w:type="spellStart"/>
      <w:r w:rsidRPr="00A94434">
        <w:rPr>
          <w:rFonts w:ascii="Courier New" w:hAnsi="Courier New" w:cs="Courier New"/>
          <w:sz w:val="16"/>
          <w:szCs w:val="14"/>
        </w:rPr>
        <w:t>trib</w:t>
      </w:r>
      <w:proofErr w:type="spellEnd"/>
      <w:r w:rsidRPr="00A94434">
        <w:rPr>
          <w:rFonts w:ascii="Courier New" w:hAnsi="Courier New" w:cs="Courier New"/>
          <w:sz w:val="16"/>
          <w:szCs w:val="14"/>
        </w:rPr>
        <w:t xml:space="preserve"> [TR], branch/</w:t>
      </w:r>
      <w:proofErr w:type="spellStart"/>
      <w:r w:rsidRPr="00A94434">
        <w:rPr>
          <w:rFonts w:ascii="Courier New" w:hAnsi="Courier New" w:cs="Courier New"/>
          <w:sz w:val="16"/>
          <w:szCs w:val="14"/>
        </w:rPr>
        <w:t>trib</w:t>
      </w:r>
      <w:proofErr w:type="spellEnd"/>
      <w:r w:rsidRPr="00A94434">
        <w:rPr>
          <w:rFonts w:ascii="Courier New" w:hAnsi="Courier New" w:cs="Courier New"/>
          <w:sz w:val="16"/>
          <w:szCs w:val="14"/>
        </w:rPr>
        <w:t xml:space="preserve"> index number, and directory (max 240 characters)</w:t>
      </w:r>
    </w:p>
    <w:p w14:paraId="53AF8F4B" w14:textId="239B8816"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BR, 1, ..\</w:t>
      </w:r>
      <w:r>
        <w:rPr>
          <w:rFonts w:ascii="Courier New" w:hAnsi="Courier New" w:cs="Courier New"/>
          <w:sz w:val="16"/>
          <w:szCs w:val="14"/>
        </w:rPr>
        <w:t xml:space="preserve">WB2                              </w:t>
      </w:r>
      <w:r w:rsidRPr="00A94434">
        <w:rPr>
          <w:rFonts w:ascii="Courier New" w:hAnsi="Courier New" w:cs="Courier New"/>
          <w:sz w:val="16"/>
          <w:szCs w:val="14"/>
        </w:rPr>
        <w:sym w:font="Wingdings" w:char="F0E0"/>
      </w:r>
      <w:r w:rsidRPr="00A94434">
        <w:rPr>
          <w:rFonts w:cstheme="minorHAnsi"/>
          <w:sz w:val="18"/>
          <w:szCs w:val="16"/>
        </w:rPr>
        <w:t>Model_directory_where_QIN1_files_are_generated</w:t>
      </w:r>
    </w:p>
    <w:p w14:paraId="111917F3" w14:textId="21FEEA42" w:rsidR="00A94434" w:rsidRPr="00A94434" w:rsidRDefault="00A94434" w:rsidP="00A94434">
      <w:pPr>
        <w:pStyle w:val="BodyText"/>
        <w:spacing w:after="0"/>
        <w:rPr>
          <w:rFonts w:ascii="Courier New" w:hAnsi="Courier New" w:cs="Courier New"/>
          <w:sz w:val="18"/>
          <w:szCs w:val="16"/>
        </w:rPr>
      </w:pPr>
      <w:r w:rsidRPr="00A94434">
        <w:rPr>
          <w:rFonts w:ascii="Courier New" w:hAnsi="Courier New" w:cs="Courier New"/>
          <w:sz w:val="16"/>
          <w:szCs w:val="14"/>
        </w:rPr>
        <w:t>TR, 3, ..\</w:t>
      </w:r>
      <w:r>
        <w:rPr>
          <w:rFonts w:ascii="Courier New" w:hAnsi="Courier New" w:cs="Courier New"/>
          <w:sz w:val="16"/>
          <w:szCs w:val="14"/>
        </w:rPr>
        <w:t xml:space="preserve">WB3                              </w:t>
      </w:r>
      <w:r w:rsidRPr="00A94434">
        <w:rPr>
          <w:rFonts w:ascii="Courier New" w:hAnsi="Courier New" w:cs="Courier New"/>
          <w:sz w:val="16"/>
          <w:szCs w:val="14"/>
        </w:rPr>
        <w:sym w:font="Wingdings" w:char="F0E0"/>
      </w:r>
      <w:r w:rsidRPr="00A94434">
        <w:rPr>
          <w:rFonts w:cstheme="minorHAnsi"/>
          <w:sz w:val="18"/>
          <w:szCs w:val="16"/>
        </w:rPr>
        <w:t>Model_directory_where_QTR3_files_are_generated</w:t>
      </w:r>
    </w:p>
    <w:p w14:paraId="0AB887BE"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Buffer time to run program, days (wait until at least XX days available)</w:t>
      </w:r>
    </w:p>
    <w:p w14:paraId="643C3BEB"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2</w:t>
      </w:r>
    </w:p>
    <w:p w14:paraId="75D3938A"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Delay time in seconds to wait for buffer and recheck</w:t>
      </w:r>
    </w:p>
    <w:p w14:paraId="5F522609" w14:textId="2FA6A1FF" w:rsidR="005A6993"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60</w:t>
      </w:r>
    </w:p>
    <w:p w14:paraId="26A18E3A" w14:textId="77777777" w:rsidR="00A94434" w:rsidRPr="00A94434" w:rsidRDefault="00A94434" w:rsidP="00A94434">
      <w:pPr>
        <w:pStyle w:val="BodyText"/>
        <w:spacing w:after="0"/>
        <w:rPr>
          <w:rFonts w:ascii="Courier New" w:hAnsi="Courier New" w:cs="Courier New"/>
          <w:sz w:val="16"/>
          <w:szCs w:val="14"/>
        </w:rPr>
      </w:pPr>
    </w:p>
    <w:p w14:paraId="6D8A20E0" w14:textId="7F5FD2DC" w:rsidR="00845D84" w:rsidRPr="00AA03A7" w:rsidRDefault="00845D84" w:rsidP="005A6993">
      <w:pPr>
        <w:pStyle w:val="BodyText"/>
        <w:rPr>
          <w:sz w:val="20"/>
          <w:szCs w:val="18"/>
        </w:rPr>
      </w:pPr>
      <w:r w:rsidRPr="00AA03A7">
        <w:rPr>
          <w:sz w:val="20"/>
          <w:szCs w:val="18"/>
        </w:rPr>
        <w:t xml:space="preserve">Each header between lines is used for comments and is ignored by the model. Each input field is described below in </w:t>
      </w:r>
      <w:r w:rsidR="00D049EC" w:rsidRPr="00AA03A7">
        <w:rPr>
          <w:sz w:val="20"/>
          <w:szCs w:val="18"/>
        </w:rPr>
        <w:fldChar w:fldCharType="begin"/>
      </w:r>
      <w:r w:rsidR="00D049EC" w:rsidRPr="00AA03A7">
        <w:rPr>
          <w:sz w:val="20"/>
          <w:szCs w:val="18"/>
        </w:rPr>
        <w:instrText xml:space="preserve"> REF _Ref13656141 \h </w:instrText>
      </w:r>
      <w:r w:rsidR="00AA03A7">
        <w:rPr>
          <w:sz w:val="20"/>
          <w:szCs w:val="18"/>
        </w:rPr>
        <w:instrText xml:space="preserve"> \* MERGEFORMAT </w:instrText>
      </w:r>
      <w:r w:rsidR="00D049EC" w:rsidRPr="00AA03A7">
        <w:rPr>
          <w:sz w:val="20"/>
          <w:szCs w:val="18"/>
        </w:rPr>
      </w:r>
      <w:r w:rsidR="00D049EC" w:rsidRPr="00AA03A7">
        <w:rPr>
          <w:sz w:val="20"/>
          <w:szCs w:val="18"/>
        </w:rPr>
        <w:fldChar w:fldCharType="separate"/>
      </w:r>
      <w:r w:rsidR="00795A65" w:rsidRPr="00795A65">
        <w:rPr>
          <w:sz w:val="20"/>
          <w:szCs w:val="18"/>
        </w:rPr>
        <w:t xml:space="preserve">Table </w:t>
      </w:r>
      <w:r w:rsidR="00795A65" w:rsidRPr="00795A65">
        <w:rPr>
          <w:noProof/>
          <w:sz w:val="20"/>
          <w:szCs w:val="18"/>
        </w:rPr>
        <w:t>60</w:t>
      </w:r>
      <w:r w:rsidR="00D049EC" w:rsidRPr="00AA03A7">
        <w:rPr>
          <w:sz w:val="20"/>
          <w:szCs w:val="18"/>
        </w:rPr>
        <w:fldChar w:fldCharType="end"/>
      </w:r>
      <w:r w:rsidRPr="00AA03A7">
        <w:rPr>
          <w:sz w:val="20"/>
          <w:szCs w:val="18"/>
        </w:rPr>
        <w:t>.</w:t>
      </w:r>
    </w:p>
    <w:p w14:paraId="5F110EBD" w14:textId="77777777" w:rsidR="00737283" w:rsidRDefault="00737283" w:rsidP="00737283">
      <w:pPr>
        <w:pStyle w:val="Caption"/>
        <w:spacing w:after="0"/>
        <w:rPr>
          <w:ins w:id="4400" w:author="Honnalore Steissberg" w:date="2021-08-24T10:34:00Z"/>
        </w:rPr>
      </w:pPr>
      <w:bookmarkStart w:id="4401" w:name="_Ref13656141"/>
      <w:bookmarkStart w:id="4402" w:name="_Toc37943006"/>
    </w:p>
    <w:p w14:paraId="43F7F2EE" w14:textId="77777777" w:rsidR="00737283" w:rsidRDefault="00737283" w:rsidP="00737283">
      <w:pPr>
        <w:pStyle w:val="Caption"/>
        <w:spacing w:after="0"/>
        <w:rPr>
          <w:ins w:id="4403" w:author="Honnalore Steissberg" w:date="2021-08-24T10:34:00Z"/>
        </w:rPr>
      </w:pPr>
    </w:p>
    <w:p w14:paraId="287F1375" w14:textId="77777777" w:rsidR="00737283" w:rsidRDefault="00737283" w:rsidP="00737283">
      <w:pPr>
        <w:pStyle w:val="Caption"/>
        <w:spacing w:after="0"/>
        <w:rPr>
          <w:ins w:id="4404" w:author="Honnalore Steissberg" w:date="2021-08-24T10:34:00Z"/>
        </w:rPr>
      </w:pPr>
    </w:p>
    <w:p w14:paraId="3E912844" w14:textId="77777777" w:rsidR="00737283" w:rsidRDefault="00737283" w:rsidP="00737283">
      <w:pPr>
        <w:pStyle w:val="Caption"/>
        <w:spacing w:after="0"/>
        <w:rPr>
          <w:ins w:id="4405" w:author="Honnalore Steissberg" w:date="2021-08-24T10:34:00Z"/>
        </w:rPr>
      </w:pPr>
    </w:p>
    <w:p w14:paraId="0003F59B" w14:textId="77777777" w:rsidR="00737283" w:rsidRDefault="00737283" w:rsidP="00737283">
      <w:pPr>
        <w:pStyle w:val="Caption"/>
        <w:spacing w:after="0"/>
        <w:rPr>
          <w:ins w:id="4406" w:author="Honnalore Steissberg" w:date="2021-08-24T10:34:00Z"/>
        </w:rPr>
      </w:pPr>
    </w:p>
    <w:p w14:paraId="671C2A02" w14:textId="61C28F65" w:rsidR="00845D84" w:rsidRDefault="00845D84" w:rsidP="00737283">
      <w:pPr>
        <w:pStyle w:val="Caption"/>
        <w:spacing w:after="0"/>
        <w:pPrChange w:id="4407" w:author="Honnalore Steissberg" w:date="2021-08-24T10:34:00Z">
          <w:pPr>
            <w:pStyle w:val="Caption"/>
            <w:keepNext/>
          </w:pPr>
        </w:pPrChange>
      </w:pPr>
      <w:r>
        <w:lastRenderedPageBreak/>
        <w:t xml:space="preserve">Table </w:t>
      </w:r>
      <w:r w:rsidR="00F812F1">
        <w:fldChar w:fldCharType="begin"/>
      </w:r>
      <w:r w:rsidR="00F812F1">
        <w:instrText xml:space="preserve"> SEQ Table \* ARABIC </w:instrText>
      </w:r>
      <w:r w:rsidR="00F812F1">
        <w:fldChar w:fldCharType="separate"/>
      </w:r>
      <w:r w:rsidR="00795A65">
        <w:rPr>
          <w:noProof/>
        </w:rPr>
        <w:t>60</w:t>
      </w:r>
      <w:r w:rsidR="00F812F1">
        <w:rPr>
          <w:noProof/>
        </w:rPr>
        <w:fldChar w:fldCharType="end"/>
      </w:r>
      <w:bookmarkEnd w:id="4401"/>
      <w:r>
        <w:t xml:space="preserve">. Description of input file </w:t>
      </w:r>
      <w:proofErr w:type="spellStart"/>
      <w:r w:rsidR="00D049EC">
        <w:t>m</w:t>
      </w:r>
      <w:r>
        <w:t>ultiple_WB.npt</w:t>
      </w:r>
      <w:proofErr w:type="spellEnd"/>
      <w:r>
        <w:t>.</w:t>
      </w:r>
      <w:bookmarkEnd w:id="4402"/>
    </w:p>
    <w:tbl>
      <w:tblPr>
        <w:tblStyle w:val="TableGrid"/>
        <w:tblW w:w="0" w:type="auto"/>
        <w:tblLook w:val="04A0" w:firstRow="1" w:lastRow="0" w:firstColumn="1" w:lastColumn="0" w:noHBand="0" w:noVBand="1"/>
      </w:tblPr>
      <w:tblGrid>
        <w:gridCol w:w="4315"/>
        <w:gridCol w:w="4315"/>
      </w:tblGrid>
      <w:tr w:rsidR="00845D84" w:rsidRPr="00D049EC" w14:paraId="3CE302CB" w14:textId="77777777" w:rsidTr="00845D84">
        <w:tc>
          <w:tcPr>
            <w:tcW w:w="4315" w:type="dxa"/>
          </w:tcPr>
          <w:p w14:paraId="3E8479A6" w14:textId="77777777" w:rsidR="00845D84" w:rsidRPr="00737283" w:rsidRDefault="00845D84" w:rsidP="005A6993">
            <w:pPr>
              <w:pStyle w:val="BodyText"/>
              <w:rPr>
                <w:b/>
                <w:bCs/>
                <w:sz w:val="18"/>
                <w:szCs w:val="16"/>
                <w:rPrChange w:id="4408" w:author="Honnalore Steissberg" w:date="2021-08-24T10:35:00Z">
                  <w:rPr>
                    <w:sz w:val="18"/>
                    <w:szCs w:val="16"/>
                  </w:rPr>
                </w:rPrChange>
              </w:rPr>
            </w:pPr>
            <w:r w:rsidRPr="00737283">
              <w:rPr>
                <w:b/>
                <w:bCs/>
                <w:sz w:val="18"/>
                <w:szCs w:val="16"/>
                <w:rPrChange w:id="4409" w:author="Honnalore Steissberg" w:date="2021-08-24T10:35:00Z">
                  <w:rPr>
                    <w:sz w:val="18"/>
                    <w:szCs w:val="16"/>
                  </w:rPr>
                </w:rPrChange>
              </w:rPr>
              <w:t>Variable</w:t>
            </w:r>
          </w:p>
        </w:tc>
        <w:tc>
          <w:tcPr>
            <w:tcW w:w="4315" w:type="dxa"/>
          </w:tcPr>
          <w:p w14:paraId="7B3BB6DC" w14:textId="77777777" w:rsidR="00845D84" w:rsidRPr="00737283" w:rsidRDefault="00845D84" w:rsidP="005A6993">
            <w:pPr>
              <w:pStyle w:val="BodyText"/>
              <w:rPr>
                <w:b/>
                <w:bCs/>
                <w:sz w:val="18"/>
                <w:szCs w:val="16"/>
                <w:rPrChange w:id="4410" w:author="Honnalore Steissberg" w:date="2021-08-24T10:35:00Z">
                  <w:rPr>
                    <w:sz w:val="18"/>
                    <w:szCs w:val="16"/>
                  </w:rPr>
                </w:rPrChange>
              </w:rPr>
            </w:pPr>
            <w:r w:rsidRPr="00737283">
              <w:rPr>
                <w:b/>
                <w:bCs/>
                <w:sz w:val="18"/>
                <w:szCs w:val="16"/>
                <w:rPrChange w:id="4411" w:author="Honnalore Steissberg" w:date="2021-08-24T10:35:00Z">
                  <w:rPr>
                    <w:sz w:val="18"/>
                    <w:szCs w:val="16"/>
                  </w:rPr>
                </w:rPrChange>
              </w:rPr>
              <w:t>Description</w:t>
            </w:r>
          </w:p>
        </w:tc>
      </w:tr>
      <w:tr w:rsidR="00845D84" w:rsidRPr="00D049EC" w14:paraId="47A33FCD" w14:textId="77777777" w:rsidTr="00845D84">
        <w:tc>
          <w:tcPr>
            <w:tcW w:w="4315" w:type="dxa"/>
          </w:tcPr>
          <w:p w14:paraId="6BEEFCBC" w14:textId="48E111C2" w:rsidR="00845D84" w:rsidRPr="00D049EC" w:rsidRDefault="00845D84" w:rsidP="005A6993">
            <w:pPr>
              <w:pStyle w:val="BodyText"/>
              <w:rPr>
                <w:sz w:val="18"/>
                <w:szCs w:val="16"/>
              </w:rPr>
            </w:pPr>
            <w:r w:rsidRPr="00D049EC">
              <w:rPr>
                <w:sz w:val="18"/>
                <w:szCs w:val="16"/>
              </w:rPr>
              <w:t>Multiple WB wait</w:t>
            </w:r>
            <w:ins w:id="4412" w:author="Honnalore Steissberg" w:date="2021-08-24T10:35:00Z">
              <w:r w:rsidR="00737283">
                <w:rPr>
                  <w:sz w:val="18"/>
                  <w:szCs w:val="16"/>
                </w:rPr>
                <w:t>;</w:t>
              </w:r>
            </w:ins>
            <w:r w:rsidRPr="00D049EC">
              <w:rPr>
                <w:sz w:val="18"/>
                <w:szCs w:val="16"/>
              </w:rPr>
              <w:t xml:space="preserve"> ON or OFF</w:t>
            </w:r>
            <w:ins w:id="4413" w:author="Honnalore Steissberg" w:date="2021-08-24T10:35:00Z">
              <w:r w:rsidR="00737283">
                <w:rPr>
                  <w:sz w:val="18"/>
                  <w:szCs w:val="16"/>
                </w:rPr>
                <w:t>.</w:t>
              </w:r>
            </w:ins>
          </w:p>
        </w:tc>
        <w:tc>
          <w:tcPr>
            <w:tcW w:w="4315" w:type="dxa"/>
          </w:tcPr>
          <w:p w14:paraId="4A62B414" w14:textId="77777777" w:rsidR="00845D84" w:rsidRPr="00D049EC" w:rsidRDefault="00845D84" w:rsidP="005A6993">
            <w:pPr>
              <w:pStyle w:val="BodyText"/>
              <w:rPr>
                <w:sz w:val="18"/>
                <w:szCs w:val="16"/>
              </w:rPr>
            </w:pPr>
            <w:r w:rsidRPr="00D049EC">
              <w:rPr>
                <w:sz w:val="18"/>
                <w:szCs w:val="16"/>
              </w:rPr>
              <w:t>ON or OFF. This turns ON or OFF the multiple waterbody run.</w:t>
            </w:r>
          </w:p>
        </w:tc>
      </w:tr>
      <w:tr w:rsidR="00A94434" w:rsidRPr="00D049EC" w14:paraId="15762FA6" w14:textId="77777777" w:rsidTr="00845D84">
        <w:tc>
          <w:tcPr>
            <w:tcW w:w="4315" w:type="dxa"/>
          </w:tcPr>
          <w:p w14:paraId="3BBC2404" w14:textId="7D731232" w:rsidR="00A94434" w:rsidRPr="00D049EC" w:rsidRDefault="00A94434" w:rsidP="005A6993">
            <w:pPr>
              <w:pStyle w:val="BodyText"/>
              <w:rPr>
                <w:sz w:val="18"/>
                <w:szCs w:val="16"/>
              </w:rPr>
            </w:pPr>
            <w:r w:rsidRPr="00A94434">
              <w:rPr>
                <w:sz w:val="18"/>
                <w:szCs w:val="16"/>
              </w:rPr>
              <w:t>Number of input types to wait for (at least 1)</w:t>
            </w:r>
            <w:ins w:id="4414" w:author="Honnalore Steissberg" w:date="2021-08-24T10:35:00Z">
              <w:r w:rsidR="00737283">
                <w:rPr>
                  <w:sz w:val="18"/>
                  <w:szCs w:val="16"/>
                </w:rPr>
                <w:t>.</w:t>
              </w:r>
            </w:ins>
          </w:p>
        </w:tc>
        <w:tc>
          <w:tcPr>
            <w:tcW w:w="4315" w:type="dxa"/>
          </w:tcPr>
          <w:p w14:paraId="3BBE7AB4" w14:textId="6288C73C" w:rsidR="00A94434" w:rsidRPr="00D049EC" w:rsidRDefault="00A94434" w:rsidP="005A6993">
            <w:pPr>
              <w:pStyle w:val="BodyText"/>
              <w:rPr>
                <w:sz w:val="18"/>
                <w:szCs w:val="16"/>
              </w:rPr>
            </w:pPr>
            <w:r>
              <w:rPr>
                <w:sz w:val="18"/>
                <w:szCs w:val="16"/>
              </w:rPr>
              <w:t>Number of model inputs to the downstream waterbody – it must be at least 1, but can be multiple input files.</w:t>
            </w:r>
          </w:p>
        </w:tc>
      </w:tr>
      <w:tr w:rsidR="00845D84" w:rsidRPr="00D049EC" w14:paraId="5C16CC6D" w14:textId="77777777" w:rsidTr="00845D84">
        <w:tc>
          <w:tcPr>
            <w:tcW w:w="4315" w:type="dxa"/>
          </w:tcPr>
          <w:p w14:paraId="5CD381D3" w14:textId="137401DB" w:rsidR="00845D84" w:rsidRPr="00D049EC" w:rsidRDefault="00A94434" w:rsidP="005A6993">
            <w:pPr>
              <w:pStyle w:val="BodyText"/>
              <w:rPr>
                <w:sz w:val="18"/>
                <w:szCs w:val="16"/>
              </w:rPr>
            </w:pPr>
            <w:r w:rsidRPr="00A94434">
              <w:rPr>
                <w:sz w:val="18"/>
                <w:szCs w:val="16"/>
              </w:rPr>
              <w:t xml:space="preserve">Specific inputs to wait for: </w:t>
            </w:r>
            <w:del w:id="4415" w:author="Honnalore Steissberg" w:date="2021-08-24T10:35:00Z">
              <w:r w:rsidRPr="00A94434" w:rsidDel="00737283">
                <w:rPr>
                  <w:sz w:val="18"/>
                  <w:szCs w:val="16"/>
                </w:rPr>
                <w:delText xml:space="preserve"> </w:delText>
              </w:r>
            </w:del>
            <w:r w:rsidRPr="00A94434">
              <w:rPr>
                <w:sz w:val="18"/>
                <w:szCs w:val="16"/>
              </w:rPr>
              <w:t xml:space="preserve">branch inflow [BR] or </w:t>
            </w:r>
            <w:proofErr w:type="spellStart"/>
            <w:r w:rsidRPr="00A94434">
              <w:rPr>
                <w:sz w:val="18"/>
                <w:szCs w:val="16"/>
              </w:rPr>
              <w:t>trib</w:t>
            </w:r>
            <w:proofErr w:type="spellEnd"/>
            <w:r w:rsidRPr="00A94434">
              <w:rPr>
                <w:sz w:val="18"/>
                <w:szCs w:val="16"/>
              </w:rPr>
              <w:t xml:space="preserve"> [TR], branch/</w:t>
            </w:r>
            <w:proofErr w:type="spellStart"/>
            <w:r w:rsidRPr="00A94434">
              <w:rPr>
                <w:sz w:val="18"/>
                <w:szCs w:val="16"/>
              </w:rPr>
              <w:t>trib</w:t>
            </w:r>
            <w:proofErr w:type="spellEnd"/>
            <w:r w:rsidRPr="00A94434">
              <w:rPr>
                <w:sz w:val="18"/>
                <w:szCs w:val="16"/>
              </w:rPr>
              <w:t xml:space="preserve"> index number, and directory (max 240 characters)</w:t>
            </w:r>
          </w:p>
        </w:tc>
        <w:tc>
          <w:tcPr>
            <w:tcW w:w="4315" w:type="dxa"/>
          </w:tcPr>
          <w:p w14:paraId="39285A23" w14:textId="56F0AC53" w:rsidR="00845D84" w:rsidRPr="00D049EC" w:rsidRDefault="00845D84" w:rsidP="005A6993">
            <w:pPr>
              <w:pStyle w:val="BodyText"/>
              <w:rPr>
                <w:sz w:val="18"/>
                <w:szCs w:val="16"/>
              </w:rPr>
            </w:pPr>
            <w:r w:rsidRPr="00D049EC">
              <w:rPr>
                <w:sz w:val="18"/>
                <w:szCs w:val="16"/>
              </w:rPr>
              <w:t>This specifies the directory of the upstream waterbody</w:t>
            </w:r>
            <w:r w:rsidR="00A94434">
              <w:rPr>
                <w:sz w:val="18"/>
                <w:szCs w:val="16"/>
              </w:rPr>
              <w:t xml:space="preserve">, whether </w:t>
            </w:r>
            <w:del w:id="4416" w:author="Honnalore Steissberg" w:date="2021-08-24T10:54:00Z">
              <w:r w:rsidR="00A94434" w:rsidDel="00906E40">
                <w:rPr>
                  <w:sz w:val="18"/>
                  <w:szCs w:val="16"/>
                </w:rPr>
                <w:delText xml:space="preserve">it is </w:delText>
              </w:r>
            </w:del>
            <w:r w:rsidR="00A94434">
              <w:rPr>
                <w:sz w:val="18"/>
                <w:szCs w:val="16"/>
              </w:rPr>
              <w:t>a branch inflow (BR) or a tributary inflow (TR, and the BR number and/or tributary number, followed by the directory of that file</w:t>
            </w:r>
            <w:ins w:id="4417" w:author="Honnalore Steissberg" w:date="2021-08-24T10:37:00Z">
              <w:r w:rsidR="00317E6C">
                <w:rPr>
                  <w:sz w:val="18"/>
                  <w:szCs w:val="16"/>
                </w:rPr>
                <w:t>)</w:t>
              </w:r>
            </w:ins>
            <w:r w:rsidRPr="00D049EC">
              <w:rPr>
                <w:sz w:val="18"/>
                <w:szCs w:val="16"/>
              </w:rPr>
              <w:t xml:space="preserve">. In the example above, relative directory path was used. </w:t>
            </w:r>
            <w:proofErr w:type="gramStart"/>
            <w:r w:rsidRPr="00D049EC">
              <w:rPr>
                <w:sz w:val="18"/>
                <w:szCs w:val="16"/>
              </w:rPr>
              <w:t>‘..</w:t>
            </w:r>
            <w:proofErr w:type="gramEnd"/>
            <w:r w:rsidRPr="00D049EC">
              <w:rPr>
                <w:sz w:val="18"/>
                <w:szCs w:val="16"/>
              </w:rPr>
              <w:t>\WB2’ means to go up one directory to a subdirectory WB2. One can also give an absolute directory path.</w:t>
            </w:r>
          </w:p>
        </w:tc>
      </w:tr>
      <w:tr w:rsidR="00845D84" w:rsidRPr="00D049EC" w14:paraId="5E5BF597" w14:textId="77777777" w:rsidTr="00845D84">
        <w:tc>
          <w:tcPr>
            <w:tcW w:w="4315" w:type="dxa"/>
          </w:tcPr>
          <w:p w14:paraId="71AD5806" w14:textId="77777777" w:rsidR="00845D84" w:rsidRPr="00D049EC" w:rsidRDefault="00D049EC" w:rsidP="005A6993">
            <w:pPr>
              <w:pStyle w:val="BodyText"/>
              <w:rPr>
                <w:sz w:val="18"/>
                <w:szCs w:val="16"/>
              </w:rPr>
            </w:pPr>
            <w:r w:rsidRPr="00D049EC">
              <w:rPr>
                <w:sz w:val="18"/>
                <w:szCs w:val="16"/>
              </w:rPr>
              <w:t>Buffer Time in days</w:t>
            </w:r>
          </w:p>
        </w:tc>
        <w:tc>
          <w:tcPr>
            <w:tcW w:w="4315" w:type="dxa"/>
          </w:tcPr>
          <w:p w14:paraId="2216C3A2" w14:textId="77777777" w:rsidR="00845D84" w:rsidRPr="00D049EC" w:rsidRDefault="00D049EC" w:rsidP="005A6993">
            <w:pPr>
              <w:pStyle w:val="BodyText"/>
              <w:rPr>
                <w:sz w:val="18"/>
                <w:szCs w:val="16"/>
              </w:rPr>
            </w:pPr>
            <w:r w:rsidRPr="00D049EC">
              <w:rPr>
                <w:sz w:val="18"/>
                <w:szCs w:val="16"/>
              </w:rPr>
              <w:t>How many days of output data from the upper waterbody is required before you start running the downstream waterbody.</w:t>
            </w:r>
          </w:p>
        </w:tc>
      </w:tr>
      <w:tr w:rsidR="00845D84" w:rsidRPr="00D049EC" w14:paraId="1E059462" w14:textId="77777777" w:rsidTr="00845D84">
        <w:tc>
          <w:tcPr>
            <w:tcW w:w="4315" w:type="dxa"/>
          </w:tcPr>
          <w:p w14:paraId="08E99699" w14:textId="77777777" w:rsidR="00845D84" w:rsidRPr="00D049EC" w:rsidRDefault="00D049EC" w:rsidP="005A6993">
            <w:pPr>
              <w:pStyle w:val="BodyText"/>
              <w:rPr>
                <w:sz w:val="18"/>
                <w:szCs w:val="16"/>
              </w:rPr>
            </w:pPr>
            <w:r w:rsidRPr="00D049EC">
              <w:rPr>
                <w:sz w:val="18"/>
                <w:szCs w:val="16"/>
              </w:rPr>
              <w:t>Delay time in s to wait for checking upstream boundary</w:t>
            </w:r>
          </w:p>
        </w:tc>
        <w:tc>
          <w:tcPr>
            <w:tcW w:w="4315" w:type="dxa"/>
          </w:tcPr>
          <w:p w14:paraId="04431EE9" w14:textId="1777688F" w:rsidR="00845D84" w:rsidRPr="00D049EC" w:rsidRDefault="00D049EC" w:rsidP="005A6993">
            <w:pPr>
              <w:pStyle w:val="BodyText"/>
              <w:rPr>
                <w:sz w:val="18"/>
                <w:szCs w:val="16"/>
              </w:rPr>
            </w:pPr>
            <w:r w:rsidRPr="00D049EC">
              <w:rPr>
                <w:sz w:val="18"/>
                <w:szCs w:val="16"/>
              </w:rPr>
              <w:t xml:space="preserve">This is the time in s for the downstream waterbody to pause before checking to see if the buffer time is satisfied. </w:t>
            </w:r>
            <w:r>
              <w:rPr>
                <w:sz w:val="18"/>
                <w:szCs w:val="16"/>
              </w:rPr>
              <w:t>I</w:t>
            </w:r>
            <w:r w:rsidRPr="00D049EC">
              <w:rPr>
                <w:sz w:val="18"/>
                <w:szCs w:val="16"/>
              </w:rPr>
              <w:t>f one cho</w:t>
            </w:r>
            <w:r w:rsidR="006E042C">
              <w:rPr>
                <w:sz w:val="18"/>
                <w:szCs w:val="16"/>
              </w:rPr>
              <w:t>o</w:t>
            </w:r>
            <w:r w:rsidRPr="00D049EC">
              <w:rPr>
                <w:sz w:val="18"/>
                <w:szCs w:val="16"/>
              </w:rPr>
              <w:t>se</w:t>
            </w:r>
            <w:r w:rsidR="006E042C">
              <w:rPr>
                <w:sz w:val="18"/>
                <w:szCs w:val="16"/>
              </w:rPr>
              <w:t>s</w:t>
            </w:r>
            <w:r w:rsidRPr="00D049EC">
              <w:rPr>
                <w:sz w:val="18"/>
                <w:szCs w:val="16"/>
              </w:rPr>
              <w:t xml:space="preserve"> a </w:t>
            </w:r>
            <w:r w:rsidR="004349C8" w:rsidRPr="00D049EC">
              <w:rPr>
                <w:sz w:val="18"/>
                <w:szCs w:val="16"/>
              </w:rPr>
              <w:t>2-day</w:t>
            </w:r>
            <w:r w:rsidRPr="00D049EC">
              <w:rPr>
                <w:sz w:val="18"/>
                <w:szCs w:val="16"/>
              </w:rPr>
              <w:t xml:space="preserve"> buffer time, the downstream model </w:t>
            </w:r>
            <w:del w:id="4418" w:author="Honnalore Steissberg" w:date="2021-08-24T10:38:00Z">
              <w:r w:rsidRPr="00D049EC" w:rsidDel="004B4CE6">
                <w:rPr>
                  <w:sz w:val="18"/>
                  <w:szCs w:val="16"/>
                </w:rPr>
                <w:delText xml:space="preserve">would </w:delText>
              </w:r>
            </w:del>
            <w:r w:rsidRPr="00D049EC">
              <w:rPr>
                <w:sz w:val="18"/>
                <w:szCs w:val="16"/>
              </w:rPr>
              <w:t>check</w:t>
            </w:r>
            <w:ins w:id="4419" w:author="Honnalore Steissberg" w:date="2021-08-24T10:38:00Z">
              <w:r w:rsidR="004B4CE6">
                <w:rPr>
                  <w:sz w:val="18"/>
                  <w:szCs w:val="16"/>
                </w:rPr>
                <w:t>s</w:t>
              </w:r>
            </w:ins>
            <w:r w:rsidRPr="00D049EC">
              <w:rPr>
                <w:sz w:val="18"/>
                <w:szCs w:val="16"/>
              </w:rPr>
              <w:t xml:space="preserve"> at ‘delay time’ intervals to see if the required number of output days are complete before continuing to run.</w:t>
            </w:r>
          </w:p>
        </w:tc>
      </w:tr>
    </w:tbl>
    <w:p w14:paraId="571A2EDE" w14:textId="77777777" w:rsidR="00845D84" w:rsidRPr="005A6993" w:rsidRDefault="00845D84" w:rsidP="005A6993">
      <w:pPr>
        <w:pStyle w:val="BodyText"/>
      </w:pPr>
    </w:p>
    <w:p w14:paraId="2284EE7D" w14:textId="77777777" w:rsidR="00D55570" w:rsidRDefault="005A6993" w:rsidP="00906E40">
      <w:pPr>
        <w:pStyle w:val="Heading2"/>
        <w:spacing w:after="240"/>
        <w:pPrChange w:id="4420" w:author="Honnalore Steissberg" w:date="2021-08-24T10:54:00Z">
          <w:pPr>
            <w:pStyle w:val="Heading2"/>
          </w:pPr>
        </w:pPrChange>
      </w:pPr>
      <w:bookmarkStart w:id="4421" w:name="_Toc41047968"/>
      <w:r>
        <w:t xml:space="preserve">Output file </w:t>
      </w:r>
      <w:proofErr w:type="spellStart"/>
      <w:r w:rsidR="00D049EC">
        <w:t>WaitForRunLog.opt</w:t>
      </w:r>
      <w:bookmarkEnd w:id="4421"/>
      <w:proofErr w:type="spellEnd"/>
    </w:p>
    <w:p w14:paraId="60BE0434" w14:textId="77777777" w:rsidR="00D049EC" w:rsidRDefault="00D049EC" w:rsidP="005A6993">
      <w:pPr>
        <w:pStyle w:val="BodyText"/>
        <w:rPr>
          <w:sz w:val="20"/>
        </w:rPr>
      </w:pPr>
      <w:r>
        <w:rPr>
          <w:sz w:val="20"/>
        </w:rPr>
        <w:t>An output file ‘</w:t>
      </w:r>
      <w:proofErr w:type="spellStart"/>
      <w:r w:rsidRPr="00185606">
        <w:rPr>
          <w:b/>
          <w:bCs/>
          <w:sz w:val="20"/>
        </w:rPr>
        <w:t>WaitForR</w:t>
      </w:r>
      <w:r w:rsidR="00185606">
        <w:rPr>
          <w:b/>
          <w:bCs/>
          <w:sz w:val="20"/>
        </w:rPr>
        <w:t>u</w:t>
      </w:r>
      <w:r w:rsidRPr="00185606">
        <w:rPr>
          <w:b/>
          <w:bCs/>
          <w:sz w:val="20"/>
        </w:rPr>
        <w:t>nLog.opt</w:t>
      </w:r>
      <w:proofErr w:type="spellEnd"/>
      <w:r>
        <w:rPr>
          <w:sz w:val="20"/>
        </w:rPr>
        <w:t xml:space="preserve">’ is </w:t>
      </w:r>
      <w:r w:rsidR="00185606">
        <w:rPr>
          <w:sz w:val="20"/>
        </w:rPr>
        <w:t>produced showing how the downstream model copied files from the upstream waterbody. This is merely for debugging model errors. An example of this file is shown below:</w:t>
      </w:r>
    </w:p>
    <w:p w14:paraId="74B43413" w14:textId="77777777" w:rsidR="00185606" w:rsidRPr="00C63799" w:rsidRDefault="00185606" w:rsidP="005A6993">
      <w:pPr>
        <w:pStyle w:val="BodyText"/>
        <w:rPr>
          <w:sz w:val="20"/>
        </w:rPr>
      </w:pPr>
      <w:r>
        <w:rPr>
          <w:noProof/>
          <w:snapToGrid/>
          <w:sz w:val="20"/>
        </w:rPr>
        <w:drawing>
          <wp:inline distT="0" distB="0" distL="0" distR="0" wp14:anchorId="61D4CCB1" wp14:editId="3BBD83EF">
            <wp:extent cx="2809009" cy="1950532"/>
            <wp:effectExtent l="0" t="0" r="0" b="0"/>
            <wp:docPr id="59" name="Picture 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4025E3.t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24698" cy="1961426"/>
                    </a:xfrm>
                    <a:prstGeom prst="rect">
                      <a:avLst/>
                    </a:prstGeom>
                  </pic:spPr>
                </pic:pic>
              </a:graphicData>
            </a:graphic>
          </wp:inline>
        </w:drawing>
      </w:r>
    </w:p>
    <w:p w14:paraId="403EC067" w14:textId="77777777" w:rsidR="00FA16C0" w:rsidRPr="00FA16C0" w:rsidRDefault="00FA16C0" w:rsidP="00FA16C0">
      <w:pPr>
        <w:pStyle w:val="BodyText"/>
      </w:pPr>
    </w:p>
    <w:p w14:paraId="426800DD" w14:textId="77777777" w:rsidR="00D90772" w:rsidRPr="00B7030B" w:rsidRDefault="00D90772" w:rsidP="00C63799">
      <w:pPr>
        <w:pStyle w:val="Heading1"/>
        <w:numPr>
          <w:ilvl w:val="0"/>
          <w:numId w:val="45"/>
        </w:numPr>
        <w:spacing w:before="360" w:after="360"/>
        <w:rPr>
          <w:rFonts w:asciiTheme="minorHAnsi" w:hAnsiTheme="minorHAnsi"/>
        </w:rPr>
      </w:pPr>
      <w:bookmarkStart w:id="4422" w:name="_Toc41047969"/>
      <w:r w:rsidRPr="00B7030B">
        <w:rPr>
          <w:rFonts w:asciiTheme="minorHAnsi" w:hAnsiTheme="minorHAnsi"/>
        </w:rPr>
        <w:lastRenderedPageBreak/>
        <w:t>References</w:t>
      </w:r>
      <w:bookmarkEnd w:id="4422"/>
    </w:p>
    <w:p w14:paraId="2AF60922" w14:textId="77777777" w:rsidR="00C54E79" w:rsidRPr="0028738B" w:rsidRDefault="00C54E79" w:rsidP="00C54E79">
      <w:pPr>
        <w:pStyle w:val="Citation"/>
        <w:rPr>
          <w:sz w:val="20"/>
        </w:rPr>
      </w:pPr>
      <w:r w:rsidRPr="0028738B">
        <w:rPr>
          <w:sz w:val="20"/>
        </w:rPr>
        <w:t xml:space="preserve">Allen, W.E.  1932.  "Marine Plankton Diatom of Lower California in 1931", </w:t>
      </w:r>
      <w:r w:rsidRPr="0028738B">
        <w:rPr>
          <w:i/>
          <w:sz w:val="20"/>
        </w:rPr>
        <w:t>Botanical Gazette</w:t>
      </w:r>
      <w:r w:rsidRPr="0028738B">
        <w:rPr>
          <w:sz w:val="20"/>
        </w:rPr>
        <w:t>, Vol 95, pp 485</w:t>
      </w:r>
      <w:r w:rsidRPr="0028738B">
        <w:rPr>
          <w:sz w:val="20"/>
        </w:rPr>
        <w:noBreakHyphen/>
        <w:t>492.</w:t>
      </w:r>
    </w:p>
    <w:p w14:paraId="3BC937F1" w14:textId="77777777" w:rsidR="00532BF1" w:rsidRPr="0028738B" w:rsidRDefault="00532BF1" w:rsidP="00F73E41">
      <w:pPr>
        <w:pStyle w:val="Citation"/>
        <w:rPr>
          <w:sz w:val="20"/>
        </w:rPr>
      </w:pPr>
      <w:r w:rsidRPr="0028738B">
        <w:rPr>
          <w:sz w:val="20"/>
        </w:rPr>
        <w:t>Anderson, E.R. 1954</w:t>
      </w:r>
      <w:r w:rsidR="00FF2124" w:rsidRPr="0028738B">
        <w:rPr>
          <w:sz w:val="20"/>
        </w:rPr>
        <w:t>.</w:t>
      </w:r>
      <w:r w:rsidRPr="0028738B">
        <w:rPr>
          <w:sz w:val="20"/>
        </w:rPr>
        <w:t xml:space="preserve"> Energy budget studies in Water-loss investigations, Lake Hefner Studies, Technical Report, USGS Prof. Paper, 269, 71-119.</w:t>
      </w:r>
    </w:p>
    <w:p w14:paraId="3173E32E" w14:textId="77777777" w:rsidR="00991483" w:rsidRPr="0028738B" w:rsidRDefault="00991483" w:rsidP="00991483">
      <w:pPr>
        <w:pStyle w:val="Citation"/>
        <w:spacing w:after="0"/>
        <w:rPr>
          <w:sz w:val="20"/>
        </w:rPr>
      </w:pPr>
      <w:r w:rsidRPr="0028738B">
        <w:rPr>
          <w:sz w:val="20"/>
        </w:rPr>
        <w:t xml:space="preserve">Annear, R. and Wells, S. A. 2007. A comparison of five models for estimating clear-sky solar radiation, </w:t>
      </w:r>
      <w:r w:rsidRPr="0028738B">
        <w:rPr>
          <w:i/>
          <w:iCs/>
          <w:sz w:val="20"/>
        </w:rPr>
        <w:t>Water Resources Research</w:t>
      </w:r>
      <w:r w:rsidRPr="0028738B">
        <w:rPr>
          <w:sz w:val="20"/>
        </w:rPr>
        <w:t>, 43, W10415, doi:10.1029/2006WR005055.</w:t>
      </w:r>
    </w:p>
    <w:p w14:paraId="45DF3241" w14:textId="77777777" w:rsidR="007F232F" w:rsidRPr="0028738B" w:rsidRDefault="007F232F" w:rsidP="00991483">
      <w:pPr>
        <w:pStyle w:val="Citation"/>
        <w:spacing w:after="0"/>
        <w:rPr>
          <w:sz w:val="20"/>
        </w:rPr>
      </w:pPr>
    </w:p>
    <w:p w14:paraId="1E97B996" w14:textId="2D111BCA" w:rsidR="007F232F" w:rsidRPr="0028738B" w:rsidRDefault="007F232F" w:rsidP="007F232F">
      <w:pPr>
        <w:pStyle w:val="Citation"/>
        <w:spacing w:after="0"/>
        <w:rPr>
          <w:sz w:val="20"/>
        </w:rPr>
      </w:pPr>
      <w:proofErr w:type="spellStart"/>
      <w:r w:rsidRPr="0028738B">
        <w:rPr>
          <w:sz w:val="20"/>
        </w:rPr>
        <w:t>Apstein</w:t>
      </w:r>
      <w:proofErr w:type="spellEnd"/>
      <w:r w:rsidRPr="0028738B">
        <w:rPr>
          <w:sz w:val="20"/>
        </w:rPr>
        <w:t xml:space="preserve">, C.  1910.  "Hat </w:t>
      </w:r>
      <w:proofErr w:type="spellStart"/>
      <w:r w:rsidRPr="0028738B">
        <w:rPr>
          <w:sz w:val="20"/>
        </w:rPr>
        <w:t>ein</w:t>
      </w:r>
      <w:proofErr w:type="spellEnd"/>
      <w:r w:rsidRPr="0028738B">
        <w:rPr>
          <w:sz w:val="20"/>
        </w:rPr>
        <w:t xml:space="preserve"> </w:t>
      </w:r>
      <w:proofErr w:type="spellStart"/>
      <w:r w:rsidRPr="0028738B">
        <w:rPr>
          <w:sz w:val="20"/>
        </w:rPr>
        <w:t>Organism</w:t>
      </w:r>
      <w:ins w:id="4423" w:author="Honnalore Steissberg" w:date="2021-08-24T10:47:00Z">
        <w:r w:rsidR="005D56D9">
          <w:rPr>
            <w:sz w:val="20"/>
          </w:rPr>
          <w:t>u</w:t>
        </w:r>
      </w:ins>
      <w:r w:rsidRPr="0028738B">
        <w:rPr>
          <w:sz w:val="20"/>
        </w:rPr>
        <w:t>s</w:t>
      </w:r>
      <w:proofErr w:type="spellEnd"/>
      <w:r w:rsidRPr="0028738B">
        <w:rPr>
          <w:sz w:val="20"/>
        </w:rPr>
        <w:t xml:space="preserve"> in der </w:t>
      </w:r>
      <w:proofErr w:type="spellStart"/>
      <w:r w:rsidRPr="0028738B">
        <w:rPr>
          <w:sz w:val="20"/>
        </w:rPr>
        <w:t>Tiefe</w:t>
      </w:r>
      <w:proofErr w:type="spellEnd"/>
      <w:r w:rsidRPr="0028738B">
        <w:rPr>
          <w:sz w:val="20"/>
        </w:rPr>
        <w:t xml:space="preserve"> </w:t>
      </w:r>
      <w:proofErr w:type="spellStart"/>
      <w:r w:rsidRPr="0028738B">
        <w:rPr>
          <w:sz w:val="20"/>
        </w:rPr>
        <w:t>Gelebt</w:t>
      </w:r>
      <w:proofErr w:type="spellEnd"/>
      <w:r w:rsidRPr="0028738B">
        <w:rPr>
          <w:sz w:val="20"/>
        </w:rPr>
        <w:t xml:space="preserve">, in der er </w:t>
      </w:r>
      <w:proofErr w:type="spellStart"/>
      <w:r w:rsidRPr="0028738B">
        <w:rPr>
          <w:sz w:val="20"/>
        </w:rPr>
        <w:t>gefischt</w:t>
      </w:r>
      <w:proofErr w:type="spellEnd"/>
      <w:r w:rsidRPr="0028738B">
        <w:rPr>
          <w:sz w:val="20"/>
        </w:rPr>
        <w:t xml:space="preserve"> </w:t>
      </w:r>
      <w:proofErr w:type="spellStart"/>
      <w:r w:rsidRPr="0028738B">
        <w:rPr>
          <w:sz w:val="20"/>
        </w:rPr>
        <w:t>ist</w:t>
      </w:r>
      <w:proofErr w:type="spellEnd"/>
      <w:r w:rsidRPr="0028738B">
        <w:rPr>
          <w:sz w:val="20"/>
        </w:rPr>
        <w:t>?"</w:t>
      </w:r>
      <w:del w:id="4424" w:author="Honnalore Steissberg" w:date="2021-08-24T10:48:00Z">
        <w:r w:rsidRPr="0028738B" w:rsidDel="005D56D9">
          <w:rPr>
            <w:sz w:val="20"/>
          </w:rPr>
          <w:delText>,</w:delText>
        </w:r>
      </w:del>
      <w:r w:rsidRPr="0028738B">
        <w:rPr>
          <w:sz w:val="20"/>
        </w:rPr>
        <w:t xml:space="preserve"> </w:t>
      </w:r>
      <w:proofErr w:type="spellStart"/>
      <w:r w:rsidRPr="0028738B">
        <w:rPr>
          <w:i/>
          <w:sz w:val="20"/>
        </w:rPr>
        <w:t>Internat.</w:t>
      </w:r>
      <w:proofErr w:type="spellEnd"/>
      <w:r w:rsidRPr="0028738B">
        <w:rPr>
          <w:i/>
          <w:sz w:val="20"/>
        </w:rPr>
        <w:t xml:space="preserve"> Rev. </w:t>
      </w:r>
      <w:proofErr w:type="spellStart"/>
      <w:r w:rsidRPr="0028738B">
        <w:rPr>
          <w:i/>
          <w:sz w:val="20"/>
        </w:rPr>
        <w:t>Ges</w:t>
      </w:r>
      <w:proofErr w:type="spellEnd"/>
      <w:r w:rsidRPr="0028738B">
        <w:rPr>
          <w:i/>
          <w:sz w:val="20"/>
        </w:rPr>
        <w:t xml:space="preserve">. </w:t>
      </w:r>
      <w:proofErr w:type="spellStart"/>
      <w:r w:rsidRPr="0028738B">
        <w:rPr>
          <w:i/>
          <w:sz w:val="20"/>
        </w:rPr>
        <w:t>Hydrobiol</w:t>
      </w:r>
      <w:proofErr w:type="spellEnd"/>
      <w:r w:rsidRPr="0028738B">
        <w:rPr>
          <w:i/>
          <w:sz w:val="20"/>
        </w:rPr>
        <w:t>. Hydrograph</w:t>
      </w:r>
      <w:r w:rsidRPr="0028738B">
        <w:rPr>
          <w:sz w:val="20"/>
        </w:rPr>
        <w:t>, Vol 3, pp 17</w:t>
      </w:r>
      <w:r w:rsidRPr="0028738B">
        <w:rPr>
          <w:sz w:val="20"/>
        </w:rPr>
        <w:noBreakHyphen/>
        <w:t>33.</w:t>
      </w:r>
    </w:p>
    <w:p w14:paraId="3DB77E64" w14:textId="77777777" w:rsidR="0028738B" w:rsidRPr="0028738B" w:rsidRDefault="0028738B" w:rsidP="007F232F">
      <w:pPr>
        <w:pStyle w:val="Citation"/>
        <w:spacing w:after="0"/>
        <w:rPr>
          <w:sz w:val="20"/>
        </w:rPr>
      </w:pPr>
    </w:p>
    <w:p w14:paraId="4378A66F" w14:textId="77777777" w:rsidR="0028738B" w:rsidRPr="0028738B" w:rsidRDefault="0028738B" w:rsidP="0028738B">
      <w:pPr>
        <w:pStyle w:val="Citation"/>
        <w:spacing w:after="0"/>
        <w:rPr>
          <w:sz w:val="20"/>
        </w:rPr>
      </w:pPr>
      <w:proofErr w:type="spellStart"/>
      <w:r w:rsidRPr="0028738B">
        <w:rPr>
          <w:sz w:val="20"/>
          <w:highlight w:val="yellow"/>
        </w:rPr>
        <w:t>Armenglo</w:t>
      </w:r>
      <w:proofErr w:type="spellEnd"/>
      <w:r w:rsidRPr="0028738B">
        <w:rPr>
          <w:sz w:val="20"/>
          <w:highlight w:val="yellow"/>
        </w:rPr>
        <w:t xml:space="preserve"> et al., 2003) for Sau Reservoir, Spain</w:t>
      </w:r>
    </w:p>
    <w:p w14:paraId="0695BD94" w14:textId="77777777" w:rsidR="00991483" w:rsidRPr="0028738B" w:rsidRDefault="00991483" w:rsidP="00991483">
      <w:pPr>
        <w:pStyle w:val="Citation"/>
        <w:spacing w:after="0"/>
        <w:rPr>
          <w:sz w:val="20"/>
        </w:rPr>
      </w:pPr>
    </w:p>
    <w:p w14:paraId="399694A8" w14:textId="7809EA34" w:rsidR="00F73E41" w:rsidRPr="0028738B" w:rsidRDefault="00F73E41" w:rsidP="00F73E41">
      <w:pPr>
        <w:pStyle w:val="Citation"/>
        <w:rPr>
          <w:sz w:val="20"/>
        </w:rPr>
      </w:pPr>
      <w:r w:rsidRPr="0028738B">
        <w:rPr>
          <w:sz w:val="20"/>
        </w:rPr>
        <w:t xml:space="preserve">Ashton, G.D.  1979.  "Suppression of River Ice by Thermal Effluents", </w:t>
      </w:r>
      <w:r w:rsidRPr="0028738B">
        <w:rPr>
          <w:i/>
          <w:sz w:val="20"/>
        </w:rPr>
        <w:t>CRREL Rpt. 79</w:t>
      </w:r>
      <w:r w:rsidRPr="0028738B">
        <w:rPr>
          <w:i/>
          <w:sz w:val="20"/>
        </w:rPr>
        <w:noBreakHyphen/>
        <w:t>30</w:t>
      </w:r>
      <w:r w:rsidRPr="0028738B">
        <w:rPr>
          <w:sz w:val="20"/>
        </w:rPr>
        <w:t>, U</w:t>
      </w:r>
      <w:ins w:id="4425" w:author="Honnalore Steissberg" w:date="2021-08-24T10:48:00Z">
        <w:r w:rsidR="005D56D9">
          <w:rPr>
            <w:sz w:val="20"/>
          </w:rPr>
          <w:t>.</w:t>
        </w:r>
      </w:ins>
      <w:r w:rsidRPr="0028738B">
        <w:rPr>
          <w:sz w:val="20"/>
        </w:rPr>
        <w:t>S</w:t>
      </w:r>
      <w:ins w:id="4426" w:author="Honnalore Steissberg" w:date="2021-08-24T10:48:00Z">
        <w:r w:rsidR="005D56D9">
          <w:rPr>
            <w:sz w:val="20"/>
          </w:rPr>
          <w:t>.</w:t>
        </w:r>
      </w:ins>
      <w:r w:rsidRPr="0028738B">
        <w:rPr>
          <w:sz w:val="20"/>
        </w:rPr>
        <w:t xml:space="preserve"> Army </w:t>
      </w:r>
      <w:ins w:id="4427" w:author="Honnalore Steissberg" w:date="2021-08-24T10:48:00Z">
        <w:r w:rsidR="005D56D9">
          <w:rPr>
            <w:sz w:val="20"/>
          </w:rPr>
          <w:t xml:space="preserve">Corps of </w:t>
        </w:r>
      </w:ins>
      <w:r w:rsidRPr="0028738B">
        <w:rPr>
          <w:sz w:val="20"/>
        </w:rPr>
        <w:t>Engi</w:t>
      </w:r>
      <w:r w:rsidRPr="0028738B">
        <w:rPr>
          <w:sz w:val="20"/>
        </w:rPr>
        <w:softHyphen/>
        <w:t>neer</w:t>
      </w:r>
      <w:ins w:id="4428" w:author="Honnalore Steissberg" w:date="2021-08-24T10:48:00Z">
        <w:r w:rsidR="005D56D9">
          <w:rPr>
            <w:sz w:val="20"/>
          </w:rPr>
          <w:t>s</w:t>
        </w:r>
      </w:ins>
      <w:r w:rsidRPr="0028738B">
        <w:rPr>
          <w:sz w:val="20"/>
        </w:rPr>
        <w:t xml:space="preserve"> Cold Regions Research and Engi</w:t>
      </w:r>
      <w:r w:rsidRPr="0028738B">
        <w:rPr>
          <w:sz w:val="20"/>
        </w:rPr>
        <w:softHyphen/>
        <w:t>neering Laboratory, Hanover, NH.</w:t>
      </w:r>
    </w:p>
    <w:p w14:paraId="60D1CC38" w14:textId="77777777" w:rsidR="006E7315" w:rsidRPr="0028738B" w:rsidRDefault="006E7315" w:rsidP="006E7315">
      <w:pPr>
        <w:pStyle w:val="Citation"/>
        <w:rPr>
          <w:sz w:val="20"/>
        </w:rPr>
      </w:pPr>
      <w:r w:rsidRPr="0028738B">
        <w:rPr>
          <w:sz w:val="20"/>
        </w:rPr>
        <w:t xml:space="preserve">Auer, M. T., M.T.; Johnson, N. A., Penn, M. R. and </w:t>
      </w:r>
      <w:proofErr w:type="spellStart"/>
      <w:r w:rsidRPr="0028738B">
        <w:rPr>
          <w:sz w:val="20"/>
        </w:rPr>
        <w:t>Effler</w:t>
      </w:r>
      <w:proofErr w:type="spellEnd"/>
      <w:r w:rsidRPr="0028738B">
        <w:rPr>
          <w:sz w:val="20"/>
        </w:rPr>
        <w:t xml:space="preserve">, S. 1993. Measurement and verification of rates of sediment phosphorus release for a hypereutrophic urban lake. </w:t>
      </w:r>
      <w:r w:rsidRPr="0028738B">
        <w:rPr>
          <w:i/>
          <w:sz w:val="20"/>
        </w:rPr>
        <w:t>Hydrobiologia</w:t>
      </w:r>
      <w:r w:rsidRPr="0028738B">
        <w:rPr>
          <w:sz w:val="20"/>
        </w:rPr>
        <w:t xml:space="preserve">, </w:t>
      </w:r>
      <w:hyperlink r:id="rId235" w:history="1">
        <w:r w:rsidRPr="0028738B">
          <w:rPr>
            <w:sz w:val="20"/>
          </w:rPr>
          <w:t>Volume 253, Numbers 1-3 / March, 1993</w:t>
        </w:r>
      </w:hyperlink>
      <w:r w:rsidRPr="0028738B">
        <w:rPr>
          <w:sz w:val="20"/>
        </w:rPr>
        <w:t xml:space="preserve"> DOI:10.1007/BF00050750.</w:t>
      </w:r>
    </w:p>
    <w:p w14:paraId="6B945C5A" w14:textId="77777777" w:rsidR="00137DD8" w:rsidRPr="0028738B" w:rsidRDefault="00137DD8" w:rsidP="00137DD8">
      <w:pPr>
        <w:pStyle w:val="Citation"/>
        <w:rPr>
          <w:sz w:val="20"/>
        </w:rPr>
      </w:pPr>
      <w:r w:rsidRPr="0028738B">
        <w:rPr>
          <w:sz w:val="20"/>
        </w:rPr>
        <w:t xml:space="preserve">Banks, R.B.   1975. “Some Features of Wind Action on Shallow Lakes,” </w:t>
      </w:r>
      <w:r w:rsidRPr="0028738B">
        <w:rPr>
          <w:i/>
          <w:iCs/>
          <w:sz w:val="20"/>
        </w:rPr>
        <w:t>ASCE, J. Env. Engr. Div</w:t>
      </w:r>
      <w:r w:rsidRPr="0028738B">
        <w:rPr>
          <w:sz w:val="20"/>
        </w:rPr>
        <w:t>., 101(EE3), pp. 489-504.</w:t>
      </w:r>
    </w:p>
    <w:p w14:paraId="35A7EAFF" w14:textId="77777777" w:rsidR="005B3F55" w:rsidRPr="0028738B" w:rsidRDefault="005B3F55" w:rsidP="005B3F55">
      <w:pPr>
        <w:pStyle w:val="Citation"/>
        <w:rPr>
          <w:sz w:val="20"/>
        </w:rPr>
      </w:pPr>
      <w:r w:rsidRPr="0028738B">
        <w:rPr>
          <w:sz w:val="20"/>
        </w:rPr>
        <w:t xml:space="preserve">Banks, R. B. and Herrera, F. F.  1977. “Effect of Wind and Rain on Surface Reaeration”, </w:t>
      </w:r>
      <w:r w:rsidRPr="0028738B">
        <w:rPr>
          <w:i/>
          <w:iCs/>
          <w:sz w:val="20"/>
        </w:rPr>
        <w:t xml:space="preserve">J. </w:t>
      </w:r>
      <w:proofErr w:type="spellStart"/>
      <w:r w:rsidRPr="0028738B">
        <w:rPr>
          <w:i/>
          <w:iCs/>
          <w:sz w:val="20"/>
        </w:rPr>
        <w:t>Envir</w:t>
      </w:r>
      <w:proofErr w:type="spellEnd"/>
      <w:r w:rsidRPr="0028738B">
        <w:rPr>
          <w:i/>
          <w:iCs/>
          <w:sz w:val="20"/>
        </w:rPr>
        <w:t>. Engr. Div. ASCE</w:t>
      </w:r>
      <w:r w:rsidRPr="0028738B">
        <w:rPr>
          <w:sz w:val="20"/>
        </w:rPr>
        <w:t>, 101(EE5):813-827.</w:t>
      </w:r>
    </w:p>
    <w:p w14:paraId="05EF0DAF" w14:textId="77777777" w:rsidR="009756E7" w:rsidRPr="0028738B" w:rsidRDefault="009756E7" w:rsidP="009756E7">
      <w:pPr>
        <w:pStyle w:val="Citation"/>
        <w:rPr>
          <w:sz w:val="20"/>
        </w:rPr>
      </w:pPr>
      <w:r w:rsidRPr="0028738B">
        <w:rPr>
          <w:sz w:val="20"/>
        </w:rPr>
        <w:t xml:space="preserve">Bansal, M.K.  1976.  "Nitrification in Natural Streams", </w:t>
      </w:r>
      <w:r w:rsidRPr="0028738B">
        <w:rPr>
          <w:i/>
          <w:sz w:val="20"/>
        </w:rPr>
        <w:t>Water Pollution Con</w:t>
      </w:r>
      <w:r w:rsidRPr="0028738B">
        <w:rPr>
          <w:i/>
          <w:sz w:val="20"/>
        </w:rPr>
        <w:softHyphen/>
        <w:t>trol Federation Journal</w:t>
      </w:r>
      <w:r w:rsidRPr="0028738B">
        <w:rPr>
          <w:sz w:val="20"/>
        </w:rPr>
        <w:t>, Vol 48, pp 2380</w:t>
      </w:r>
      <w:r w:rsidRPr="0028738B">
        <w:rPr>
          <w:sz w:val="20"/>
        </w:rPr>
        <w:noBreakHyphen/>
        <w:t>2393.</w:t>
      </w:r>
    </w:p>
    <w:p w14:paraId="3EECAC45" w14:textId="673D130F" w:rsidR="008E66CB" w:rsidRPr="0028738B" w:rsidRDefault="008E66CB" w:rsidP="008E66CB">
      <w:pPr>
        <w:pStyle w:val="Citation"/>
        <w:rPr>
          <w:sz w:val="20"/>
        </w:rPr>
      </w:pPr>
      <w:r w:rsidRPr="0028738B">
        <w:rPr>
          <w:sz w:val="20"/>
        </w:rPr>
        <w:t>Belay, A.  1981.  "An Experimental Investigation of Inhibi</w:t>
      </w:r>
      <w:del w:id="4429" w:author="Honnalore Steissberg" w:date="2021-08-24T10:50:00Z">
        <w:r w:rsidRPr="0028738B" w:rsidDel="005D56D9">
          <w:rPr>
            <w:sz w:val="20"/>
          </w:rPr>
          <w:delText>ta</w:delText>
        </w:r>
      </w:del>
      <w:r w:rsidRPr="0028738B">
        <w:rPr>
          <w:sz w:val="20"/>
        </w:rPr>
        <w:t>tion of Phytoplank</w:t>
      </w:r>
      <w:r w:rsidRPr="0028738B">
        <w:rPr>
          <w:sz w:val="20"/>
        </w:rPr>
        <w:softHyphen/>
        <w:t>ton Photosynthesis at Lake Sur</w:t>
      </w:r>
      <w:r w:rsidRPr="0028738B">
        <w:rPr>
          <w:sz w:val="20"/>
        </w:rPr>
        <w:softHyphen/>
        <w:t xml:space="preserve">faces", </w:t>
      </w:r>
      <w:r w:rsidRPr="0028738B">
        <w:rPr>
          <w:i/>
          <w:iCs/>
          <w:sz w:val="20"/>
        </w:rPr>
        <w:t>New Phytologist</w:t>
      </w:r>
      <w:r w:rsidRPr="0028738B">
        <w:rPr>
          <w:sz w:val="20"/>
        </w:rPr>
        <w:t>, Vol 89, pp 61</w:t>
      </w:r>
      <w:r w:rsidRPr="0028738B">
        <w:rPr>
          <w:sz w:val="20"/>
        </w:rPr>
        <w:noBreakHyphen/>
        <w:t>74.</w:t>
      </w:r>
    </w:p>
    <w:p w14:paraId="1899A7AA" w14:textId="77777777" w:rsidR="000D2922" w:rsidRPr="0028738B" w:rsidRDefault="000D2922" w:rsidP="000D2922">
      <w:pPr>
        <w:pStyle w:val="Citation"/>
        <w:rPr>
          <w:sz w:val="20"/>
        </w:rPr>
      </w:pPr>
      <w:r w:rsidRPr="0028738B">
        <w:rPr>
          <w:sz w:val="20"/>
        </w:rPr>
        <w:t xml:space="preserve">Bella, D.  1970.  "Dissolved Oxygen Variations in Stratified Lakes", </w:t>
      </w:r>
      <w:r w:rsidRPr="0028738B">
        <w:rPr>
          <w:i/>
          <w:iCs/>
          <w:sz w:val="20"/>
        </w:rPr>
        <w:t>ASCE J. of the Sanitary Engineer</w:t>
      </w:r>
      <w:r w:rsidRPr="0028738B">
        <w:rPr>
          <w:i/>
          <w:iCs/>
          <w:sz w:val="20"/>
        </w:rPr>
        <w:softHyphen/>
        <w:t>ing Division</w:t>
      </w:r>
      <w:r w:rsidRPr="0028738B">
        <w:rPr>
          <w:sz w:val="20"/>
        </w:rPr>
        <w:t>, Vol 96, No. SA5, pp 1129</w:t>
      </w:r>
      <w:r w:rsidRPr="0028738B">
        <w:rPr>
          <w:sz w:val="20"/>
        </w:rPr>
        <w:noBreakHyphen/>
        <w:t>1146.</w:t>
      </w:r>
    </w:p>
    <w:p w14:paraId="59C1DB01" w14:textId="77777777" w:rsidR="00422528" w:rsidRPr="0028738B" w:rsidRDefault="00422528" w:rsidP="00422528">
      <w:pPr>
        <w:pStyle w:val="Citation"/>
        <w:rPr>
          <w:sz w:val="20"/>
        </w:rPr>
      </w:pPr>
      <w:r w:rsidRPr="0028738B">
        <w:rPr>
          <w:sz w:val="20"/>
        </w:rPr>
        <w:t>Berger, C. (2000).  “Modeling Macrophytes of the Columbia Slough.”  PhD. dissertation, Portland State University, Department of Civil Engineering, Portland, Oregon.</w:t>
      </w:r>
    </w:p>
    <w:p w14:paraId="7CFBA2AE" w14:textId="77777777" w:rsidR="00C54E79" w:rsidRPr="0028738B" w:rsidRDefault="00C54E79" w:rsidP="00C54E79">
      <w:pPr>
        <w:pStyle w:val="Citation"/>
        <w:rPr>
          <w:sz w:val="20"/>
        </w:rPr>
      </w:pPr>
      <w:r w:rsidRPr="0028738B">
        <w:rPr>
          <w:sz w:val="20"/>
        </w:rPr>
        <w:t>Bernard, F.  1963.  "</w:t>
      </w:r>
      <w:proofErr w:type="spellStart"/>
      <w:r w:rsidRPr="0028738B">
        <w:rPr>
          <w:sz w:val="20"/>
        </w:rPr>
        <w:t>Vitesses</w:t>
      </w:r>
      <w:proofErr w:type="spellEnd"/>
      <w:r w:rsidRPr="0028738B">
        <w:rPr>
          <w:sz w:val="20"/>
        </w:rPr>
        <w:t xml:space="preserve"> de chute chez </w:t>
      </w:r>
      <w:proofErr w:type="spellStart"/>
      <w:r w:rsidRPr="0028738B">
        <w:rPr>
          <w:sz w:val="20"/>
        </w:rPr>
        <w:t>Cyclococcolithus</w:t>
      </w:r>
      <w:proofErr w:type="spellEnd"/>
      <w:r w:rsidRPr="0028738B">
        <w:rPr>
          <w:sz w:val="20"/>
        </w:rPr>
        <w:t xml:space="preserve"> fragilis </w:t>
      </w:r>
      <w:proofErr w:type="spellStart"/>
      <w:r w:rsidRPr="0028738B">
        <w:rPr>
          <w:sz w:val="20"/>
        </w:rPr>
        <w:t>Lohm</w:t>
      </w:r>
      <w:proofErr w:type="spellEnd"/>
      <w:r w:rsidRPr="0028738B">
        <w:rPr>
          <w:sz w:val="20"/>
        </w:rPr>
        <w:t xml:space="preserve">", Consequences Pour le Cycle Vital Des </w:t>
      </w:r>
      <w:proofErr w:type="spellStart"/>
      <w:r w:rsidRPr="0028738B">
        <w:rPr>
          <w:sz w:val="20"/>
        </w:rPr>
        <w:t>Mers</w:t>
      </w:r>
      <w:proofErr w:type="spellEnd"/>
      <w:r w:rsidRPr="0028738B">
        <w:rPr>
          <w:sz w:val="20"/>
        </w:rPr>
        <w:t xml:space="preserve"> </w:t>
      </w:r>
      <w:proofErr w:type="spellStart"/>
      <w:r w:rsidRPr="0028738B">
        <w:rPr>
          <w:sz w:val="20"/>
        </w:rPr>
        <w:t>Chaudes</w:t>
      </w:r>
      <w:proofErr w:type="spellEnd"/>
      <w:r w:rsidRPr="0028738B">
        <w:rPr>
          <w:sz w:val="20"/>
        </w:rPr>
        <w:t>.</w:t>
      </w:r>
    </w:p>
    <w:p w14:paraId="5C9CEDF0" w14:textId="77777777" w:rsidR="009756E7" w:rsidRPr="0028738B" w:rsidRDefault="009756E7" w:rsidP="009756E7">
      <w:pPr>
        <w:pStyle w:val="Citation"/>
        <w:rPr>
          <w:sz w:val="20"/>
        </w:rPr>
      </w:pPr>
      <w:proofErr w:type="spellStart"/>
      <w:r w:rsidRPr="0028738B">
        <w:rPr>
          <w:sz w:val="20"/>
        </w:rPr>
        <w:t>Beutel</w:t>
      </w:r>
      <w:bookmarkStart w:id="4430" w:name="bcor1"/>
      <w:bookmarkEnd w:id="4430"/>
      <w:proofErr w:type="spellEnd"/>
      <w:r w:rsidRPr="0028738B">
        <w:rPr>
          <w:sz w:val="20"/>
        </w:rPr>
        <w:t>, M. 2006. “Inhibition of ammonia release from anoxic profundal sediments in lakes using hypolimnetic oxygenation”,</w:t>
      </w:r>
      <w:r w:rsidRPr="0028738B">
        <w:rPr>
          <w:i/>
          <w:iCs/>
          <w:sz w:val="20"/>
        </w:rPr>
        <w:t xml:space="preserve"> J. Ecol. Eng.,</w:t>
      </w:r>
      <w:r w:rsidRPr="0028738B">
        <w:rPr>
          <w:sz w:val="20"/>
        </w:rPr>
        <w:t xml:space="preserve"> </w:t>
      </w:r>
      <w:proofErr w:type="gramStart"/>
      <w:r w:rsidRPr="0028738B">
        <w:rPr>
          <w:sz w:val="20"/>
        </w:rPr>
        <w:t>doi:10.1016/j.ecoleng</w:t>
      </w:r>
      <w:proofErr w:type="gramEnd"/>
      <w:r w:rsidRPr="0028738B">
        <w:rPr>
          <w:sz w:val="20"/>
        </w:rPr>
        <w:t>.2006.05.009.</w:t>
      </w:r>
    </w:p>
    <w:p w14:paraId="0B60EC6E" w14:textId="77777777" w:rsidR="0009164D" w:rsidRPr="0028738B" w:rsidRDefault="0009164D" w:rsidP="00650C41">
      <w:pPr>
        <w:pStyle w:val="Citation"/>
        <w:rPr>
          <w:sz w:val="20"/>
        </w:rPr>
      </w:pPr>
      <w:proofErr w:type="spellStart"/>
      <w:r w:rsidRPr="0028738B">
        <w:rPr>
          <w:sz w:val="20"/>
        </w:rPr>
        <w:t>Bolsenga</w:t>
      </w:r>
      <w:proofErr w:type="spellEnd"/>
      <w:r w:rsidRPr="0028738B">
        <w:rPr>
          <w:sz w:val="20"/>
        </w:rPr>
        <w:t>, J. S. 1969</w:t>
      </w:r>
      <w:r w:rsidR="00FF2124" w:rsidRPr="0028738B">
        <w:rPr>
          <w:sz w:val="20"/>
        </w:rPr>
        <w:t>.</w:t>
      </w:r>
      <w:r w:rsidRPr="0028738B">
        <w:rPr>
          <w:sz w:val="20"/>
        </w:rPr>
        <w:t xml:space="preserve"> Total albedo of Great Lakes ice, </w:t>
      </w:r>
      <w:r w:rsidRPr="0028738B">
        <w:rPr>
          <w:i/>
          <w:iCs/>
          <w:sz w:val="20"/>
        </w:rPr>
        <w:t>Water Resources Research</w:t>
      </w:r>
      <w:r w:rsidRPr="0028738B">
        <w:rPr>
          <w:sz w:val="20"/>
        </w:rPr>
        <w:t xml:space="preserve">, Vol 5, Issue 5, 1132-1133, October 1969 </w:t>
      </w:r>
      <w:hyperlink r:id="rId236" w:history="1">
        <w:r w:rsidR="00017E4B" w:rsidRPr="0028738B">
          <w:rPr>
            <w:rStyle w:val="Hyperlink"/>
            <w:rFonts w:asciiTheme="minorHAnsi" w:hAnsiTheme="minorHAnsi"/>
          </w:rPr>
          <w:t>https://doi.org/10.1029/WR005i005p01132</w:t>
        </w:r>
      </w:hyperlink>
      <w:r w:rsidRPr="0028738B">
        <w:rPr>
          <w:sz w:val="20"/>
        </w:rPr>
        <w:t>.</w:t>
      </w:r>
    </w:p>
    <w:p w14:paraId="205ADC14" w14:textId="77777777" w:rsidR="00C54E79" w:rsidRPr="0028738B" w:rsidRDefault="00C54E79" w:rsidP="00C54E79">
      <w:pPr>
        <w:pStyle w:val="Citation"/>
        <w:rPr>
          <w:sz w:val="20"/>
        </w:rPr>
      </w:pPr>
      <w:proofErr w:type="spellStart"/>
      <w:r w:rsidRPr="0028738B">
        <w:rPr>
          <w:sz w:val="20"/>
        </w:rPr>
        <w:lastRenderedPageBreak/>
        <w:t>Bramlette</w:t>
      </w:r>
      <w:proofErr w:type="spellEnd"/>
      <w:r w:rsidRPr="0028738B">
        <w:rPr>
          <w:sz w:val="20"/>
        </w:rPr>
        <w:t xml:space="preserve">, M.N.  1961.   In. </w:t>
      </w:r>
      <w:r w:rsidRPr="0028738B">
        <w:rPr>
          <w:i/>
          <w:iCs/>
          <w:sz w:val="20"/>
        </w:rPr>
        <w:t>Oceanography, No. 67</w:t>
      </w:r>
      <w:r w:rsidRPr="0028738B">
        <w:rPr>
          <w:sz w:val="20"/>
        </w:rPr>
        <w:t>, M. Sears, ed., American Associa</w:t>
      </w:r>
      <w:r w:rsidRPr="0028738B">
        <w:rPr>
          <w:sz w:val="20"/>
        </w:rPr>
        <w:softHyphen/>
        <w:t>tion of Science, Washington, DC., pp 345</w:t>
      </w:r>
      <w:r w:rsidRPr="0028738B">
        <w:rPr>
          <w:sz w:val="20"/>
        </w:rPr>
        <w:noBreakHyphen/>
        <w:t>366.</w:t>
      </w:r>
    </w:p>
    <w:p w14:paraId="58B9B3DF" w14:textId="77777777" w:rsidR="005B3F55" w:rsidRPr="0028738B" w:rsidRDefault="005B3F55" w:rsidP="005B3F55">
      <w:pPr>
        <w:pStyle w:val="Citation"/>
        <w:rPr>
          <w:sz w:val="20"/>
        </w:rPr>
      </w:pPr>
      <w:proofErr w:type="spellStart"/>
      <w:r w:rsidRPr="0028738B">
        <w:rPr>
          <w:sz w:val="20"/>
        </w:rPr>
        <w:t>Broecker</w:t>
      </w:r>
      <w:proofErr w:type="spellEnd"/>
      <w:r w:rsidRPr="0028738B">
        <w:rPr>
          <w:sz w:val="20"/>
        </w:rPr>
        <w:t xml:space="preserve">, H. C., </w:t>
      </w:r>
      <w:proofErr w:type="spellStart"/>
      <w:r w:rsidRPr="0028738B">
        <w:rPr>
          <w:sz w:val="20"/>
        </w:rPr>
        <w:t>Petermann</w:t>
      </w:r>
      <w:proofErr w:type="spellEnd"/>
      <w:r w:rsidRPr="0028738B">
        <w:rPr>
          <w:sz w:val="20"/>
        </w:rPr>
        <w:t xml:space="preserve">, J., and </w:t>
      </w:r>
      <w:proofErr w:type="spellStart"/>
      <w:r w:rsidRPr="0028738B">
        <w:rPr>
          <w:sz w:val="20"/>
        </w:rPr>
        <w:t>Siems</w:t>
      </w:r>
      <w:proofErr w:type="spellEnd"/>
      <w:r w:rsidRPr="0028738B">
        <w:rPr>
          <w:sz w:val="20"/>
        </w:rPr>
        <w:t>, W.  1978. The Influence of Wind on CO2 Exchange in a Wind-Wave Tunnel,</w:t>
      </w:r>
      <w:r w:rsidRPr="0028738B">
        <w:rPr>
          <w:i/>
          <w:iCs/>
          <w:sz w:val="20"/>
        </w:rPr>
        <w:t xml:space="preserve"> J. Marine Res</w:t>
      </w:r>
      <w:r w:rsidRPr="0028738B">
        <w:rPr>
          <w:sz w:val="20"/>
        </w:rPr>
        <w:t>., 36(4):595-610.</w:t>
      </w:r>
    </w:p>
    <w:p w14:paraId="67364C39" w14:textId="77777777" w:rsidR="00C54E79" w:rsidRPr="0028738B" w:rsidRDefault="00C54E79" w:rsidP="00C54E79">
      <w:pPr>
        <w:pStyle w:val="Citation"/>
        <w:rPr>
          <w:sz w:val="20"/>
        </w:rPr>
      </w:pPr>
      <w:r w:rsidRPr="0028738B">
        <w:rPr>
          <w:sz w:val="20"/>
        </w:rPr>
        <w:t>Burns, N.M.  1976.  "Nutrient Budgets for Lake Erie",</w:t>
      </w:r>
      <w:r w:rsidRPr="0028738B">
        <w:rPr>
          <w:i/>
          <w:iCs/>
          <w:sz w:val="20"/>
        </w:rPr>
        <w:t xml:space="preserve"> J. of the Fisheries Research Board of Canada</w:t>
      </w:r>
      <w:r w:rsidRPr="0028738B">
        <w:rPr>
          <w:sz w:val="20"/>
        </w:rPr>
        <w:t>, Vol 33, pp 520</w:t>
      </w:r>
      <w:r w:rsidRPr="0028738B">
        <w:rPr>
          <w:sz w:val="20"/>
        </w:rPr>
        <w:noBreakHyphen/>
        <w:t>536.</w:t>
      </w:r>
    </w:p>
    <w:p w14:paraId="29171B39" w14:textId="77777777" w:rsidR="00C54E79" w:rsidRDefault="00C54E79" w:rsidP="00C54E79">
      <w:pPr>
        <w:pStyle w:val="Citation"/>
        <w:rPr>
          <w:sz w:val="20"/>
        </w:rPr>
      </w:pPr>
      <w:r w:rsidRPr="0028738B">
        <w:rPr>
          <w:sz w:val="20"/>
        </w:rPr>
        <w:t xml:space="preserve">Burns, N.M., and Rosa, F.  1980.  "In situ Measurement of Settling Velocity of Organic Carbon Particles and 10 Species of Phytoplankton", </w:t>
      </w:r>
      <w:r w:rsidRPr="0028738B">
        <w:rPr>
          <w:i/>
          <w:iCs/>
          <w:sz w:val="20"/>
        </w:rPr>
        <w:t>Limnology and Oceanography</w:t>
      </w:r>
      <w:r w:rsidRPr="0028738B">
        <w:rPr>
          <w:sz w:val="20"/>
        </w:rPr>
        <w:t>, Vol 25, pp 855</w:t>
      </w:r>
      <w:r w:rsidRPr="0028738B">
        <w:rPr>
          <w:sz w:val="20"/>
        </w:rPr>
        <w:noBreakHyphen/>
        <w:t>8</w:t>
      </w:r>
      <w:r w:rsidRPr="0028738B">
        <w:rPr>
          <w:sz w:val="20"/>
        </w:rPr>
        <w:softHyphen/>
        <w:t>64.</w:t>
      </w:r>
    </w:p>
    <w:p w14:paraId="767C1E7D" w14:textId="77777777" w:rsidR="0023443D" w:rsidRPr="0028738B" w:rsidRDefault="0023443D" w:rsidP="00C54E79">
      <w:pPr>
        <w:pStyle w:val="Citation"/>
        <w:rPr>
          <w:sz w:val="20"/>
        </w:rPr>
      </w:pPr>
      <w:r w:rsidRPr="0023443D">
        <w:rPr>
          <w:sz w:val="20"/>
        </w:rPr>
        <w:t xml:space="preserve">Butts, T.A. and Evans, R.L. (1983) "Small Stream Channel Dam Aeration Characteristics," </w:t>
      </w:r>
      <w:r w:rsidRPr="0023443D">
        <w:rPr>
          <w:i/>
          <w:iCs/>
          <w:sz w:val="20"/>
        </w:rPr>
        <w:t>Journal Environmental Engineering Division</w:t>
      </w:r>
      <w:r w:rsidRPr="0023443D">
        <w:rPr>
          <w:sz w:val="20"/>
        </w:rPr>
        <w:t>, ASCE, Vol 109, No 3, pp. 555-573, June 1983.</w:t>
      </w:r>
    </w:p>
    <w:p w14:paraId="12AA97E0" w14:textId="77777777" w:rsidR="00017E4B" w:rsidRPr="0028738B" w:rsidRDefault="00017E4B" w:rsidP="00017E4B">
      <w:pPr>
        <w:pStyle w:val="Citation"/>
        <w:rPr>
          <w:sz w:val="20"/>
        </w:rPr>
      </w:pPr>
      <w:r w:rsidRPr="0028738B">
        <w:rPr>
          <w:sz w:val="20"/>
        </w:rPr>
        <w:t>Caffrey, A., Hoyer, M., and Canfield, D. 2006. Factors Affecting the Maximum Depth of Colonization by Submersed Macrophytes in Florida Lakes, Southwest Florida Water Management District, 46 pp.</w:t>
      </w:r>
    </w:p>
    <w:p w14:paraId="35912698" w14:textId="77777777" w:rsidR="00A915AE" w:rsidRPr="0028738B" w:rsidRDefault="00A915AE" w:rsidP="000D2922">
      <w:pPr>
        <w:pStyle w:val="Citation"/>
        <w:rPr>
          <w:sz w:val="20"/>
        </w:rPr>
      </w:pPr>
      <w:r w:rsidRPr="0028738B">
        <w:rPr>
          <w:sz w:val="20"/>
        </w:rPr>
        <w:t xml:space="preserve">Carney, J.F., and Colwell, R.R.  1976.  "Heterotrophic Utilization of Glucose and Glutamate in an Estuary:  Effect of Season and Nutrient Load", </w:t>
      </w:r>
      <w:r w:rsidRPr="0028738B">
        <w:rPr>
          <w:i/>
          <w:iCs/>
          <w:sz w:val="20"/>
        </w:rPr>
        <w:t>Applied and Environmental Microbiology</w:t>
      </w:r>
      <w:r w:rsidRPr="0028738B">
        <w:rPr>
          <w:sz w:val="20"/>
        </w:rPr>
        <w:t>, Vol. 31, pp 227</w:t>
      </w:r>
      <w:r w:rsidRPr="0028738B">
        <w:rPr>
          <w:sz w:val="20"/>
        </w:rPr>
        <w:noBreakHyphen/>
        <w:t>233.</w:t>
      </w:r>
    </w:p>
    <w:p w14:paraId="1C82743B" w14:textId="77777777" w:rsidR="00B539BC" w:rsidRPr="0028738B" w:rsidRDefault="00B539BC" w:rsidP="00B539BC">
      <w:pPr>
        <w:pStyle w:val="Citation"/>
        <w:rPr>
          <w:sz w:val="20"/>
        </w:rPr>
      </w:pPr>
      <w:r w:rsidRPr="0028738B">
        <w:rPr>
          <w:sz w:val="20"/>
        </w:rPr>
        <w:t xml:space="preserve">Carpenter, E.J., and </w:t>
      </w:r>
      <w:proofErr w:type="spellStart"/>
      <w:r w:rsidRPr="0028738B">
        <w:rPr>
          <w:sz w:val="20"/>
        </w:rPr>
        <w:t>Guillard</w:t>
      </w:r>
      <w:proofErr w:type="spellEnd"/>
      <w:r w:rsidRPr="0028738B">
        <w:rPr>
          <w:sz w:val="20"/>
        </w:rPr>
        <w:t>, R.R.L.  1971.  "Intraspecific Differences in Nitrate Half</w:t>
      </w:r>
      <w:r w:rsidRPr="0028738B">
        <w:rPr>
          <w:sz w:val="20"/>
        </w:rPr>
        <w:noBreakHyphen/>
        <w:t>Saturation Constants for Three Species of Marine Phytoplank</w:t>
      </w:r>
      <w:r w:rsidRPr="0028738B">
        <w:rPr>
          <w:sz w:val="20"/>
        </w:rPr>
        <w:softHyphen/>
        <w:t xml:space="preserve">ton", </w:t>
      </w:r>
      <w:r w:rsidRPr="0028738B">
        <w:rPr>
          <w:i/>
          <w:iCs/>
          <w:sz w:val="20"/>
        </w:rPr>
        <w:t>Ecology</w:t>
      </w:r>
      <w:r w:rsidRPr="0028738B">
        <w:rPr>
          <w:sz w:val="20"/>
        </w:rPr>
        <w:t>, Vol 52, pp 183</w:t>
      </w:r>
      <w:r w:rsidRPr="0028738B">
        <w:rPr>
          <w:sz w:val="20"/>
        </w:rPr>
        <w:noBreakHyphen/>
        <w:t>185.</w:t>
      </w:r>
    </w:p>
    <w:p w14:paraId="53B1BB32" w14:textId="77777777" w:rsidR="00786CA0" w:rsidRPr="0028738B" w:rsidRDefault="00786CA0" w:rsidP="00786CA0">
      <w:pPr>
        <w:pStyle w:val="Citation"/>
        <w:rPr>
          <w:sz w:val="20"/>
        </w:rPr>
      </w:pPr>
      <w:proofErr w:type="spellStart"/>
      <w:r w:rsidRPr="0028738B">
        <w:rPr>
          <w:sz w:val="20"/>
        </w:rPr>
        <w:t>Castenholz</w:t>
      </w:r>
      <w:proofErr w:type="spellEnd"/>
      <w:r w:rsidRPr="0028738B">
        <w:rPr>
          <w:sz w:val="20"/>
        </w:rPr>
        <w:t>, R.W.  1964.  "The Effect of Daylength and Light Intensity on the Growth of Littoral Marine Dia</w:t>
      </w:r>
      <w:r w:rsidRPr="0028738B">
        <w:rPr>
          <w:sz w:val="20"/>
        </w:rPr>
        <w:softHyphen/>
        <w:t xml:space="preserve">toms in Culture", </w:t>
      </w:r>
      <w:r w:rsidRPr="0028738B">
        <w:rPr>
          <w:i/>
          <w:iCs/>
          <w:sz w:val="20"/>
        </w:rPr>
        <w:t>Physiological Plant</w:t>
      </w:r>
      <w:r w:rsidRPr="0028738B">
        <w:rPr>
          <w:sz w:val="20"/>
        </w:rPr>
        <w:t>, Vol 17, pp 951</w:t>
      </w:r>
      <w:r w:rsidRPr="0028738B">
        <w:rPr>
          <w:sz w:val="20"/>
        </w:rPr>
        <w:noBreakHyphen/>
        <w:t>963.</w:t>
      </w:r>
    </w:p>
    <w:p w14:paraId="64675D1B" w14:textId="77777777" w:rsidR="00786CA0" w:rsidRDefault="00786CA0" w:rsidP="00786CA0">
      <w:pPr>
        <w:pStyle w:val="Citation"/>
        <w:rPr>
          <w:sz w:val="20"/>
        </w:rPr>
      </w:pPr>
      <w:proofErr w:type="spellStart"/>
      <w:r w:rsidRPr="0028738B">
        <w:rPr>
          <w:sz w:val="20"/>
        </w:rPr>
        <w:t>Castenholz</w:t>
      </w:r>
      <w:proofErr w:type="spellEnd"/>
      <w:r w:rsidRPr="0028738B">
        <w:rPr>
          <w:sz w:val="20"/>
        </w:rPr>
        <w:t>, R.W.  1969.  "The Thermophilic Cyanophytes of Iceland and the Upper Temperature Limit",</w:t>
      </w:r>
      <w:r w:rsidRPr="0028738B">
        <w:rPr>
          <w:i/>
          <w:iCs/>
          <w:sz w:val="20"/>
        </w:rPr>
        <w:t xml:space="preserve"> J. of Phycol</w:t>
      </w:r>
      <w:r w:rsidRPr="0028738B">
        <w:rPr>
          <w:i/>
          <w:iCs/>
          <w:sz w:val="20"/>
        </w:rPr>
        <w:softHyphen/>
        <w:t>ogy</w:t>
      </w:r>
      <w:r w:rsidRPr="0028738B">
        <w:rPr>
          <w:sz w:val="20"/>
        </w:rPr>
        <w:t>, Vol 5, pp 360</w:t>
      </w:r>
      <w:r w:rsidRPr="0028738B">
        <w:rPr>
          <w:sz w:val="20"/>
        </w:rPr>
        <w:noBreakHyphen/>
        <w:t>368.</w:t>
      </w:r>
    </w:p>
    <w:p w14:paraId="6C6BBCE2" w14:textId="77777777" w:rsidR="00FB7C2D" w:rsidRPr="00FB7C2D" w:rsidRDefault="00FB7C2D" w:rsidP="00FB7C2D">
      <w:pPr>
        <w:ind w:left="720" w:hanging="720"/>
        <w:rPr>
          <w:sz w:val="20"/>
          <w:szCs w:val="18"/>
        </w:rPr>
      </w:pPr>
      <w:proofErr w:type="spellStart"/>
      <w:r w:rsidRPr="00FB7C2D">
        <w:rPr>
          <w:sz w:val="20"/>
          <w:szCs w:val="18"/>
        </w:rPr>
        <w:t>Celik</w:t>
      </w:r>
      <w:proofErr w:type="spellEnd"/>
      <w:r w:rsidRPr="00FB7C2D">
        <w:rPr>
          <w:sz w:val="20"/>
          <w:szCs w:val="18"/>
        </w:rPr>
        <w:t xml:space="preserve"> I., </w:t>
      </w:r>
      <w:proofErr w:type="spellStart"/>
      <w:r w:rsidRPr="00FB7C2D">
        <w:rPr>
          <w:sz w:val="20"/>
          <w:szCs w:val="18"/>
        </w:rPr>
        <w:t>Rodi</w:t>
      </w:r>
      <w:proofErr w:type="spellEnd"/>
      <w:r w:rsidRPr="00FB7C2D">
        <w:rPr>
          <w:sz w:val="20"/>
          <w:szCs w:val="18"/>
        </w:rPr>
        <w:t xml:space="preserve"> W. 1984. “Simulation of Free-Surface Effects in Turbulent Channel Flow”, </w:t>
      </w:r>
      <w:proofErr w:type="spellStart"/>
      <w:r w:rsidRPr="00FB7C2D">
        <w:rPr>
          <w:sz w:val="20"/>
          <w:szCs w:val="18"/>
        </w:rPr>
        <w:t>PhysicoChemical</w:t>
      </w:r>
      <w:proofErr w:type="spellEnd"/>
      <w:r w:rsidRPr="00FB7C2D">
        <w:rPr>
          <w:sz w:val="20"/>
          <w:szCs w:val="18"/>
        </w:rPr>
        <w:t xml:space="preserve"> Hydrodynamics, Vol. 5, No 3 / 4, 1984, pp 217-227.</w:t>
      </w:r>
    </w:p>
    <w:p w14:paraId="7C3A0F67" w14:textId="77777777" w:rsidR="00FB7C2D" w:rsidRPr="00FB7C2D" w:rsidRDefault="00FB7C2D" w:rsidP="00FB7C2D">
      <w:pPr>
        <w:ind w:left="720" w:hanging="720"/>
        <w:rPr>
          <w:sz w:val="20"/>
          <w:szCs w:val="18"/>
        </w:rPr>
      </w:pPr>
    </w:p>
    <w:p w14:paraId="5A6DD26F" w14:textId="77777777" w:rsidR="00FB7C2D" w:rsidRPr="00FB7C2D" w:rsidRDefault="00FB7C2D" w:rsidP="00FB7C2D">
      <w:pPr>
        <w:spacing w:after="240"/>
        <w:ind w:left="720" w:hanging="720"/>
        <w:rPr>
          <w:sz w:val="20"/>
          <w:szCs w:val="18"/>
        </w:rPr>
      </w:pPr>
      <w:proofErr w:type="spellStart"/>
      <w:r w:rsidRPr="00FB7C2D">
        <w:rPr>
          <w:sz w:val="20"/>
          <w:szCs w:val="18"/>
        </w:rPr>
        <w:t>Celik</w:t>
      </w:r>
      <w:proofErr w:type="spellEnd"/>
      <w:r w:rsidRPr="00FB7C2D">
        <w:rPr>
          <w:sz w:val="20"/>
          <w:szCs w:val="18"/>
        </w:rPr>
        <w:t xml:space="preserve"> I., </w:t>
      </w:r>
      <w:proofErr w:type="spellStart"/>
      <w:r w:rsidRPr="00FB7C2D">
        <w:rPr>
          <w:sz w:val="20"/>
          <w:szCs w:val="18"/>
        </w:rPr>
        <w:t>Rodi</w:t>
      </w:r>
      <w:proofErr w:type="spellEnd"/>
      <w:r w:rsidRPr="00FB7C2D">
        <w:rPr>
          <w:sz w:val="20"/>
          <w:szCs w:val="18"/>
        </w:rPr>
        <w:t xml:space="preserve"> W. 1988. “Modeling Suspended Sediment Transport in Nonequilibrium Situations”, Journal of Hydraulic Engineering, Vol. 114, No. 10, </w:t>
      </w:r>
      <w:proofErr w:type="gramStart"/>
      <w:r w:rsidRPr="00FB7C2D">
        <w:rPr>
          <w:sz w:val="20"/>
          <w:szCs w:val="18"/>
        </w:rPr>
        <w:t>October,</w:t>
      </w:r>
      <w:proofErr w:type="gramEnd"/>
      <w:r w:rsidRPr="00FB7C2D">
        <w:rPr>
          <w:sz w:val="20"/>
          <w:szCs w:val="18"/>
        </w:rPr>
        <w:t xml:space="preserve"> 1988, pp 1157-1191.</w:t>
      </w:r>
    </w:p>
    <w:p w14:paraId="422EDB71" w14:textId="77777777" w:rsidR="00227180" w:rsidRPr="0028738B" w:rsidRDefault="00227180" w:rsidP="00786CA0">
      <w:pPr>
        <w:pStyle w:val="Citation"/>
        <w:rPr>
          <w:sz w:val="20"/>
        </w:rPr>
      </w:pPr>
      <w:proofErr w:type="spellStart"/>
      <w:r w:rsidRPr="00686BD1">
        <w:rPr>
          <w:sz w:val="20"/>
          <w:highlight w:val="yellow"/>
        </w:rPr>
        <w:t>Chalup</w:t>
      </w:r>
      <w:proofErr w:type="spellEnd"/>
      <w:r w:rsidRPr="00686BD1">
        <w:rPr>
          <w:sz w:val="20"/>
          <w:highlight w:val="yellow"/>
        </w:rPr>
        <w:t xml:space="preserve"> and Laws (1990) calculated the nutrient saturated growth rate of the marine phytoplankter Pavlova lutheri at different light intensities</w:t>
      </w:r>
    </w:p>
    <w:p w14:paraId="1AA56634" w14:textId="77777777" w:rsidR="00017E4B" w:rsidRPr="0028738B" w:rsidRDefault="00017E4B" w:rsidP="00017E4B">
      <w:pPr>
        <w:pStyle w:val="Citation"/>
        <w:rPr>
          <w:sz w:val="20"/>
        </w:rPr>
      </w:pPr>
      <w:proofErr w:type="spellStart"/>
      <w:r w:rsidRPr="0028738B">
        <w:rPr>
          <w:sz w:val="20"/>
        </w:rPr>
        <w:t>Chapra</w:t>
      </w:r>
      <w:proofErr w:type="spellEnd"/>
      <w:r w:rsidRPr="0028738B">
        <w:rPr>
          <w:sz w:val="20"/>
        </w:rPr>
        <w:t xml:space="preserve">, S.  1997. </w:t>
      </w:r>
      <w:r w:rsidRPr="0028738B">
        <w:rPr>
          <w:i/>
          <w:iCs/>
          <w:sz w:val="20"/>
        </w:rPr>
        <w:t>Surface Water Quality Modeling</w:t>
      </w:r>
      <w:r w:rsidRPr="0028738B">
        <w:rPr>
          <w:sz w:val="20"/>
        </w:rPr>
        <w:t>, McGraw-Hill, NY</w:t>
      </w:r>
      <w:r w:rsidR="008E66CB" w:rsidRPr="0028738B">
        <w:rPr>
          <w:sz w:val="20"/>
        </w:rPr>
        <w:t>.</w:t>
      </w:r>
    </w:p>
    <w:p w14:paraId="564E9ECC" w14:textId="77777777" w:rsidR="000D2922" w:rsidRPr="0028738B" w:rsidRDefault="000D2922" w:rsidP="000D2922">
      <w:pPr>
        <w:pStyle w:val="Citation"/>
        <w:rPr>
          <w:sz w:val="20"/>
        </w:rPr>
      </w:pPr>
      <w:r w:rsidRPr="0028738B">
        <w:rPr>
          <w:sz w:val="20"/>
        </w:rPr>
        <w:t>Chen, R.L., Brannon, J.M., and Gunnison, D.  1984.  "Anaerobic and Aerobic Rate Coefficients for Use in CE</w:t>
      </w:r>
      <w:r w:rsidRPr="0028738B">
        <w:rPr>
          <w:sz w:val="20"/>
        </w:rPr>
        <w:noBreakHyphen/>
      </w:r>
      <w:r w:rsidRPr="0028738B">
        <w:rPr>
          <w:sz w:val="20"/>
        </w:rPr>
        <w:softHyphen/>
        <w:t>QUAL</w:t>
      </w:r>
      <w:r w:rsidRPr="0028738B">
        <w:rPr>
          <w:sz w:val="20"/>
        </w:rPr>
        <w:noBreakHyphen/>
        <w:t xml:space="preserve">RI", </w:t>
      </w:r>
      <w:r w:rsidRPr="0028738B">
        <w:rPr>
          <w:i/>
          <w:iCs/>
          <w:sz w:val="20"/>
        </w:rPr>
        <w:t>Miscellaneous Paper E</w:t>
      </w:r>
      <w:r w:rsidRPr="0028738B">
        <w:rPr>
          <w:i/>
          <w:iCs/>
          <w:sz w:val="20"/>
        </w:rPr>
        <w:noBreakHyphen/>
        <w:t>84</w:t>
      </w:r>
      <w:r w:rsidRPr="0028738B">
        <w:rPr>
          <w:i/>
          <w:iCs/>
          <w:sz w:val="20"/>
        </w:rPr>
        <w:noBreakHyphen/>
        <w:t>5</w:t>
      </w:r>
      <w:r w:rsidRPr="0028738B">
        <w:rPr>
          <w:sz w:val="20"/>
        </w:rPr>
        <w:t>, US Army Engineer Waterways Experi</w:t>
      </w:r>
      <w:r w:rsidRPr="0028738B">
        <w:rPr>
          <w:sz w:val="20"/>
        </w:rPr>
        <w:softHyphen/>
        <w:t>ment Station, Vicksburg, MS.</w:t>
      </w:r>
    </w:p>
    <w:p w14:paraId="212EE402" w14:textId="77777777" w:rsidR="000D2922" w:rsidRPr="0028738B" w:rsidRDefault="000D2922" w:rsidP="000D2922">
      <w:pPr>
        <w:pStyle w:val="Citation"/>
        <w:rPr>
          <w:sz w:val="20"/>
        </w:rPr>
      </w:pPr>
      <w:proofErr w:type="spellStart"/>
      <w:r w:rsidRPr="0028738B">
        <w:rPr>
          <w:sz w:val="20"/>
        </w:rPr>
        <w:t>Chiaro</w:t>
      </w:r>
      <w:proofErr w:type="spellEnd"/>
      <w:r w:rsidRPr="0028738B">
        <w:rPr>
          <w:sz w:val="20"/>
        </w:rPr>
        <w:t>, P.S., and Burke, D.A.  1980.  "Sediment Oxygen Demand and Nutri</w:t>
      </w:r>
      <w:r w:rsidRPr="0028738B">
        <w:rPr>
          <w:sz w:val="20"/>
        </w:rPr>
        <w:softHyphen/>
        <w:t xml:space="preserve">ent Release", </w:t>
      </w:r>
      <w:r w:rsidRPr="0028738B">
        <w:rPr>
          <w:i/>
          <w:iCs/>
          <w:sz w:val="20"/>
        </w:rPr>
        <w:t>ASCE J. Env. Engr</w:t>
      </w:r>
      <w:r w:rsidRPr="0028738B">
        <w:rPr>
          <w:sz w:val="20"/>
        </w:rPr>
        <w:t xml:space="preserve">., Vol 106, No. </w:t>
      </w:r>
      <w:proofErr w:type="spellStart"/>
      <w:r w:rsidRPr="0028738B">
        <w:rPr>
          <w:sz w:val="20"/>
        </w:rPr>
        <w:t>EEl</w:t>
      </w:r>
      <w:proofErr w:type="spellEnd"/>
      <w:r w:rsidRPr="0028738B">
        <w:rPr>
          <w:sz w:val="20"/>
        </w:rPr>
        <w:t>, pp 177</w:t>
      </w:r>
      <w:r w:rsidRPr="0028738B">
        <w:rPr>
          <w:sz w:val="20"/>
        </w:rPr>
        <w:noBreakHyphen/>
        <w:t>195.</w:t>
      </w:r>
    </w:p>
    <w:p w14:paraId="1EEDE9C9" w14:textId="77777777" w:rsidR="00851A4F" w:rsidRPr="0028738B" w:rsidRDefault="00851A4F" w:rsidP="00851A4F">
      <w:pPr>
        <w:pStyle w:val="Citation"/>
        <w:rPr>
          <w:sz w:val="20"/>
        </w:rPr>
      </w:pPr>
      <w:r w:rsidRPr="0028738B">
        <w:rPr>
          <w:sz w:val="20"/>
        </w:rPr>
        <w:t xml:space="preserve">Churchill, M.A., Elmore, H. L., and Buckingham, R.A.  1962. "Prediction of Stream Reaeration Rates," </w:t>
      </w:r>
      <w:r w:rsidRPr="0028738B">
        <w:rPr>
          <w:i/>
          <w:iCs/>
          <w:sz w:val="20"/>
        </w:rPr>
        <w:t>J. San. Engr. Div., ASCE</w:t>
      </w:r>
      <w:r w:rsidRPr="0028738B">
        <w:rPr>
          <w:sz w:val="20"/>
        </w:rPr>
        <w:t>, SA4:1, Proc. Paper 3199.</w:t>
      </w:r>
    </w:p>
    <w:p w14:paraId="282E7B52" w14:textId="77777777" w:rsidR="008E66CB" w:rsidRPr="0028738B" w:rsidRDefault="008E66CB" w:rsidP="008E66CB">
      <w:pPr>
        <w:pStyle w:val="Citation"/>
        <w:rPr>
          <w:sz w:val="20"/>
        </w:rPr>
      </w:pPr>
      <w:proofErr w:type="spellStart"/>
      <w:r w:rsidRPr="0028738B">
        <w:rPr>
          <w:sz w:val="20"/>
        </w:rPr>
        <w:lastRenderedPageBreak/>
        <w:t>Cloern</w:t>
      </w:r>
      <w:proofErr w:type="spellEnd"/>
      <w:r w:rsidRPr="0028738B">
        <w:rPr>
          <w:sz w:val="20"/>
        </w:rPr>
        <w:t xml:space="preserve">, J.E.  1977.  "Effects of Light Intensity and Temperature on </w:t>
      </w:r>
      <w:proofErr w:type="spellStart"/>
      <w:r w:rsidRPr="0028738B">
        <w:rPr>
          <w:sz w:val="20"/>
        </w:rPr>
        <w:t>Cryptomo</w:t>
      </w:r>
      <w:r w:rsidRPr="0028738B">
        <w:rPr>
          <w:sz w:val="20"/>
        </w:rPr>
        <w:softHyphen/>
        <w:t>nas</w:t>
      </w:r>
      <w:proofErr w:type="spellEnd"/>
      <w:del w:id="4431" w:author="Honnalore Steissberg" w:date="2021-08-24T10:51:00Z">
        <w:r w:rsidRPr="0028738B" w:rsidDel="007E17C1">
          <w:rPr>
            <w:sz w:val="20"/>
          </w:rPr>
          <w:delText xml:space="preserve"> </w:delText>
        </w:r>
      </w:del>
      <w:r w:rsidRPr="0028738B">
        <w:rPr>
          <w:sz w:val="20"/>
        </w:rPr>
        <w:t xml:space="preserve"> </w:t>
      </w:r>
      <w:proofErr w:type="spellStart"/>
      <w:r w:rsidRPr="0028738B">
        <w:rPr>
          <w:sz w:val="20"/>
        </w:rPr>
        <w:t>Cryptophyceae</w:t>
      </w:r>
      <w:proofErr w:type="spellEnd"/>
      <w:r w:rsidRPr="0028738B">
        <w:rPr>
          <w:sz w:val="20"/>
        </w:rPr>
        <w:t xml:space="preserve">. Growth and Nutrient Uptake Rates", </w:t>
      </w:r>
      <w:r w:rsidRPr="0028738B">
        <w:rPr>
          <w:i/>
          <w:iCs/>
          <w:sz w:val="20"/>
        </w:rPr>
        <w:t>J. of Phycology</w:t>
      </w:r>
      <w:r w:rsidRPr="0028738B">
        <w:rPr>
          <w:sz w:val="20"/>
        </w:rPr>
        <w:t>, Vol 13, pp 389</w:t>
      </w:r>
      <w:r w:rsidRPr="0028738B">
        <w:rPr>
          <w:sz w:val="20"/>
        </w:rPr>
        <w:noBreakHyphen/>
        <w:t>395.</w:t>
      </w:r>
    </w:p>
    <w:p w14:paraId="1A3DAE37" w14:textId="77777777" w:rsidR="00137DD8" w:rsidRPr="0028738B" w:rsidRDefault="00137DD8" w:rsidP="00137DD8">
      <w:pPr>
        <w:pStyle w:val="Citation"/>
        <w:rPr>
          <w:sz w:val="20"/>
        </w:rPr>
      </w:pPr>
      <w:bookmarkStart w:id="4432" w:name="_Hlk13236497"/>
      <w:r w:rsidRPr="0028738B">
        <w:rPr>
          <w:sz w:val="20"/>
        </w:rPr>
        <w:t xml:space="preserve">Cole, T. and </w:t>
      </w:r>
      <w:proofErr w:type="spellStart"/>
      <w:r w:rsidRPr="0028738B">
        <w:rPr>
          <w:sz w:val="20"/>
        </w:rPr>
        <w:t>Buchak</w:t>
      </w:r>
      <w:proofErr w:type="spellEnd"/>
      <w:r w:rsidRPr="0028738B">
        <w:rPr>
          <w:sz w:val="20"/>
        </w:rPr>
        <w:t>, E.  1995. CE-QUAL-W2: A Two-Dimensional, Laterally Averaged, Hydrodynamic and Water Quality Model, Version 2.0, Technical Report El-95-1, U.S. Army Engineer Waterways Experiment Station, Vicksburg, MS.</w:t>
      </w:r>
    </w:p>
    <w:bookmarkEnd w:id="4432"/>
    <w:p w14:paraId="4B513B03" w14:textId="77777777" w:rsidR="00215BF2" w:rsidRPr="0028738B" w:rsidRDefault="00215BF2" w:rsidP="00215BF2">
      <w:pPr>
        <w:pStyle w:val="Citation"/>
        <w:rPr>
          <w:sz w:val="20"/>
        </w:rPr>
      </w:pPr>
      <w:r w:rsidRPr="0028738B">
        <w:rPr>
          <w:sz w:val="20"/>
        </w:rPr>
        <w:t xml:space="preserve">Collins, C.D., and </w:t>
      </w:r>
      <w:proofErr w:type="spellStart"/>
      <w:r w:rsidRPr="0028738B">
        <w:rPr>
          <w:sz w:val="20"/>
        </w:rPr>
        <w:t>Boylen</w:t>
      </w:r>
      <w:proofErr w:type="spellEnd"/>
      <w:r w:rsidRPr="0028738B">
        <w:rPr>
          <w:sz w:val="20"/>
        </w:rPr>
        <w:t>, C.W.  1982a.  "Physiological Responses of Ana</w:t>
      </w:r>
      <w:r w:rsidRPr="0028738B">
        <w:rPr>
          <w:sz w:val="20"/>
        </w:rPr>
        <w:softHyphen/>
        <w:t xml:space="preserve">baena variabilis </w:t>
      </w:r>
      <w:proofErr w:type="spellStart"/>
      <w:r w:rsidRPr="0028738B">
        <w:rPr>
          <w:sz w:val="20"/>
        </w:rPr>
        <w:t>Cyano</w:t>
      </w:r>
      <w:r w:rsidRPr="0028738B">
        <w:rPr>
          <w:sz w:val="20"/>
        </w:rPr>
        <w:softHyphen/>
        <w:t>phyceae</w:t>
      </w:r>
      <w:proofErr w:type="spellEnd"/>
      <w:r w:rsidRPr="0028738B">
        <w:rPr>
          <w:sz w:val="20"/>
        </w:rPr>
        <w:t>. to Instantaneous Exposure to Various Com</w:t>
      </w:r>
      <w:r w:rsidRPr="0028738B">
        <w:rPr>
          <w:sz w:val="20"/>
        </w:rPr>
        <w:softHyphen/>
        <w:t>binations of Light Intensity and Tempera</w:t>
      </w:r>
      <w:r w:rsidRPr="0028738B">
        <w:rPr>
          <w:sz w:val="20"/>
        </w:rPr>
        <w:softHyphen/>
        <w:t xml:space="preserve">ture", </w:t>
      </w:r>
      <w:r w:rsidRPr="0028738B">
        <w:rPr>
          <w:i/>
          <w:iCs/>
          <w:sz w:val="20"/>
        </w:rPr>
        <w:t>J. of Phycology</w:t>
      </w:r>
      <w:r w:rsidRPr="0028738B">
        <w:rPr>
          <w:sz w:val="20"/>
        </w:rPr>
        <w:t>, Vol 18, pp 206</w:t>
      </w:r>
      <w:r w:rsidRPr="0028738B">
        <w:rPr>
          <w:sz w:val="20"/>
        </w:rPr>
        <w:noBreakHyphen/>
        <w:t>211.</w:t>
      </w:r>
    </w:p>
    <w:p w14:paraId="0651C36D" w14:textId="77777777" w:rsidR="00215BF2" w:rsidRPr="0028738B" w:rsidRDefault="00215BF2" w:rsidP="00215BF2">
      <w:pPr>
        <w:pStyle w:val="Citation"/>
        <w:rPr>
          <w:sz w:val="20"/>
        </w:rPr>
      </w:pPr>
      <w:r w:rsidRPr="0028738B">
        <w:rPr>
          <w:sz w:val="20"/>
          <w:u w:val="single"/>
        </w:rPr>
        <w:t xml:space="preserve">        </w:t>
      </w:r>
      <w:r w:rsidRPr="0028738B">
        <w:rPr>
          <w:sz w:val="20"/>
        </w:rPr>
        <w:t>. 1982b.  "Ecological Consequences of Long</w:t>
      </w:r>
      <w:r w:rsidRPr="0028738B">
        <w:rPr>
          <w:sz w:val="20"/>
        </w:rPr>
        <w:noBreakHyphen/>
        <w:t>Term Exposure of Ana</w:t>
      </w:r>
      <w:r w:rsidRPr="0028738B">
        <w:rPr>
          <w:sz w:val="20"/>
        </w:rPr>
        <w:softHyphen/>
        <w:t>baena variabilis to Shifts in Envi</w:t>
      </w:r>
      <w:r w:rsidRPr="0028738B">
        <w:rPr>
          <w:sz w:val="20"/>
        </w:rPr>
        <w:softHyphen/>
        <w:t>ronmen</w:t>
      </w:r>
      <w:r w:rsidRPr="0028738B">
        <w:rPr>
          <w:sz w:val="20"/>
        </w:rPr>
        <w:softHyphen/>
        <w:t xml:space="preserve">tal Conditions", </w:t>
      </w:r>
      <w:r w:rsidRPr="0028738B">
        <w:rPr>
          <w:i/>
          <w:iCs/>
          <w:sz w:val="20"/>
        </w:rPr>
        <w:t>Applied and Envi</w:t>
      </w:r>
      <w:r w:rsidRPr="0028738B">
        <w:rPr>
          <w:i/>
          <w:iCs/>
          <w:sz w:val="20"/>
        </w:rPr>
        <w:softHyphen/>
        <w:t>ronmental Microbiology</w:t>
      </w:r>
      <w:r w:rsidRPr="0028738B">
        <w:rPr>
          <w:sz w:val="20"/>
        </w:rPr>
        <w:t>, Vol 44, pp 141</w:t>
      </w:r>
      <w:r w:rsidRPr="0028738B">
        <w:rPr>
          <w:sz w:val="20"/>
        </w:rPr>
        <w:noBreakHyphen/>
        <w:t>148.</w:t>
      </w:r>
    </w:p>
    <w:p w14:paraId="09C2DE34" w14:textId="77777777" w:rsidR="003A3607" w:rsidRDefault="003A3607" w:rsidP="00F83DFA">
      <w:pPr>
        <w:pStyle w:val="Citation"/>
        <w:rPr>
          <w:sz w:val="20"/>
        </w:rPr>
      </w:pPr>
      <w:r w:rsidRPr="0028738B">
        <w:rPr>
          <w:sz w:val="20"/>
        </w:rPr>
        <w:t xml:space="preserve">Collins, C. D. and </w:t>
      </w:r>
      <w:proofErr w:type="spellStart"/>
      <w:r w:rsidRPr="0028738B">
        <w:rPr>
          <w:sz w:val="20"/>
        </w:rPr>
        <w:t>Wlosinski</w:t>
      </w:r>
      <w:proofErr w:type="spellEnd"/>
      <w:r w:rsidRPr="0028738B">
        <w:rPr>
          <w:sz w:val="20"/>
        </w:rPr>
        <w:t xml:space="preserve">, J. H. 1989. </w:t>
      </w:r>
      <w:r w:rsidR="00F83DFA" w:rsidRPr="0028738B">
        <w:rPr>
          <w:sz w:val="20"/>
        </w:rPr>
        <w:t>“</w:t>
      </w:r>
      <w:r w:rsidRPr="0028738B">
        <w:rPr>
          <w:sz w:val="20"/>
        </w:rPr>
        <w:t xml:space="preserve">A macrophyte </w:t>
      </w:r>
      <w:proofErr w:type="spellStart"/>
      <w:r w:rsidRPr="0028738B">
        <w:rPr>
          <w:sz w:val="20"/>
        </w:rPr>
        <w:t>submodel</w:t>
      </w:r>
      <w:proofErr w:type="spellEnd"/>
      <w:r w:rsidRPr="0028738B">
        <w:rPr>
          <w:sz w:val="20"/>
        </w:rPr>
        <w:t xml:space="preserve"> for aquatic ecosystems</w:t>
      </w:r>
      <w:r w:rsidR="00F83DFA" w:rsidRPr="0028738B">
        <w:rPr>
          <w:sz w:val="20"/>
        </w:rPr>
        <w:t>”,</w:t>
      </w:r>
      <w:r w:rsidRPr="0028738B">
        <w:rPr>
          <w:sz w:val="20"/>
        </w:rPr>
        <w:t xml:space="preserve"> </w:t>
      </w:r>
      <w:r w:rsidRPr="0028738B">
        <w:rPr>
          <w:i/>
          <w:iCs/>
          <w:sz w:val="20"/>
        </w:rPr>
        <w:t>Aquatic Botany</w:t>
      </w:r>
      <w:r w:rsidR="00F83DFA" w:rsidRPr="0028738B">
        <w:rPr>
          <w:sz w:val="20"/>
        </w:rPr>
        <w:t xml:space="preserve">, </w:t>
      </w:r>
      <w:r w:rsidRPr="0028738B">
        <w:rPr>
          <w:sz w:val="20"/>
        </w:rPr>
        <w:t>Volume 33, Issues 3–4, June 1989, Pages 191-206</w:t>
      </w:r>
      <w:r w:rsidR="00F83DFA" w:rsidRPr="0028738B">
        <w:rPr>
          <w:sz w:val="20"/>
        </w:rPr>
        <w:t>. 10.1016/0304-3770(89)90037-5.</w:t>
      </w:r>
    </w:p>
    <w:p w14:paraId="70859DDE" w14:textId="77777777" w:rsidR="00BF3AF0" w:rsidRPr="001A317F" w:rsidRDefault="00BF3AF0" w:rsidP="00BF3AF0">
      <w:pPr>
        <w:pStyle w:val="Citation"/>
        <w:rPr>
          <w:sz w:val="20"/>
          <w:szCs w:val="18"/>
        </w:rPr>
      </w:pPr>
      <w:r w:rsidRPr="001A317F">
        <w:rPr>
          <w:sz w:val="20"/>
          <w:szCs w:val="18"/>
        </w:rPr>
        <w:t>Columbia Basin Research</w:t>
      </w:r>
      <w:r>
        <w:rPr>
          <w:sz w:val="20"/>
          <w:szCs w:val="18"/>
        </w:rPr>
        <w:t>.</w:t>
      </w:r>
      <w:r w:rsidRPr="001A317F">
        <w:rPr>
          <w:sz w:val="20"/>
          <w:szCs w:val="18"/>
        </w:rPr>
        <w:t xml:space="preserve"> </w:t>
      </w:r>
      <w:r>
        <w:rPr>
          <w:sz w:val="20"/>
          <w:szCs w:val="18"/>
        </w:rPr>
        <w:t>2000</w:t>
      </w:r>
      <w:r w:rsidRPr="001A317F">
        <w:rPr>
          <w:sz w:val="20"/>
          <w:szCs w:val="18"/>
        </w:rPr>
        <w:t xml:space="preserve">. </w:t>
      </w:r>
      <w:r>
        <w:rPr>
          <w:sz w:val="20"/>
          <w:szCs w:val="18"/>
        </w:rPr>
        <w:t xml:space="preserve">“Columbia River Salmon Passage Model, CRISP 1.6, Theory and Calibration”, Technical Report, School of Aquatic and Fisheries Sciences, </w:t>
      </w:r>
      <w:r w:rsidRPr="001A317F">
        <w:rPr>
          <w:sz w:val="20"/>
          <w:szCs w:val="18"/>
        </w:rPr>
        <w:t>University of Washington</w:t>
      </w:r>
      <w:r>
        <w:rPr>
          <w:sz w:val="20"/>
          <w:szCs w:val="18"/>
        </w:rPr>
        <w:t>, 238 pp.</w:t>
      </w:r>
    </w:p>
    <w:p w14:paraId="27912B87" w14:textId="77777777" w:rsidR="00064B69" w:rsidRPr="0028738B" w:rsidRDefault="00064B69" w:rsidP="00064B69">
      <w:pPr>
        <w:pStyle w:val="Citation"/>
        <w:rPr>
          <w:sz w:val="20"/>
        </w:rPr>
      </w:pPr>
      <w:proofErr w:type="spellStart"/>
      <w:r w:rsidRPr="0028738B">
        <w:rPr>
          <w:sz w:val="20"/>
        </w:rPr>
        <w:t>Covar</w:t>
      </w:r>
      <w:proofErr w:type="spellEnd"/>
      <w:r w:rsidRPr="0028738B">
        <w:rPr>
          <w:sz w:val="20"/>
        </w:rPr>
        <w:t>, A. P.  1976. "Selecting the Proper Reaeration Coefficient for Use in Water Quality Models," presented at the US EPA Conference on Environmental Simulation and Modeling, April 19-22, Cincinnati, OH.</w:t>
      </w:r>
    </w:p>
    <w:p w14:paraId="073F9EE8" w14:textId="77777777" w:rsidR="00137DD8" w:rsidRDefault="00137DD8" w:rsidP="00137DD8">
      <w:pPr>
        <w:pStyle w:val="Citation"/>
        <w:rPr>
          <w:sz w:val="20"/>
        </w:rPr>
      </w:pPr>
      <w:r w:rsidRPr="0028738B">
        <w:rPr>
          <w:sz w:val="20"/>
        </w:rPr>
        <w:t xml:space="preserve">Downing, A.L., and G.A. Truesdale. 1955. “Some factors affecting the rates of solution of oxygen in water”, </w:t>
      </w:r>
      <w:r w:rsidRPr="0028738B">
        <w:rPr>
          <w:i/>
          <w:iCs/>
          <w:sz w:val="20"/>
        </w:rPr>
        <w:t>J. Applied Chemistry</w:t>
      </w:r>
      <w:r w:rsidRPr="0028738B">
        <w:rPr>
          <w:sz w:val="20"/>
        </w:rPr>
        <w:t>, Vol. 5, pp.570-581.</w:t>
      </w:r>
    </w:p>
    <w:p w14:paraId="2EBFDAFC" w14:textId="77777777" w:rsidR="00311EED" w:rsidRPr="00311EED" w:rsidRDefault="00311EED" w:rsidP="00311EED">
      <w:pPr>
        <w:pStyle w:val="Citation"/>
        <w:rPr>
          <w:sz w:val="20"/>
          <w:szCs w:val="18"/>
        </w:rPr>
      </w:pPr>
      <w:proofErr w:type="spellStart"/>
      <w:r w:rsidRPr="00311EED">
        <w:rPr>
          <w:sz w:val="20"/>
          <w:szCs w:val="18"/>
        </w:rPr>
        <w:t>Engelund</w:t>
      </w:r>
      <w:proofErr w:type="spellEnd"/>
      <w:r w:rsidRPr="00311EED">
        <w:rPr>
          <w:sz w:val="20"/>
          <w:szCs w:val="18"/>
        </w:rPr>
        <w:t xml:space="preserve">, F.  1978. Effect of Lateral Wind on Uniform Channel Flow. </w:t>
      </w:r>
      <w:r w:rsidRPr="00311EED">
        <w:rPr>
          <w:i/>
          <w:iCs/>
          <w:sz w:val="20"/>
          <w:szCs w:val="18"/>
        </w:rPr>
        <w:t>Progress Report 45</w:t>
      </w:r>
      <w:r w:rsidRPr="00311EED">
        <w:rPr>
          <w:sz w:val="20"/>
          <w:szCs w:val="18"/>
        </w:rPr>
        <w:t>, Inst. of Hydrodynamic and Hydraulic Engr., Tech. Univ. of Denmark.</w:t>
      </w:r>
    </w:p>
    <w:p w14:paraId="1140D1F0" w14:textId="77777777" w:rsidR="008E66CB" w:rsidRPr="0028738B" w:rsidRDefault="008E66CB" w:rsidP="008E66CB">
      <w:pPr>
        <w:pStyle w:val="Citation"/>
        <w:rPr>
          <w:sz w:val="20"/>
        </w:rPr>
      </w:pPr>
      <w:r w:rsidRPr="0028738B">
        <w:rPr>
          <w:sz w:val="20"/>
        </w:rPr>
        <w:t>EPA 1985. Rates, Constants and Kinetics in Surface Water Quality Modeling, Environmental Research Laboratory, EPA/600/3-85/040, Athens, Ga.</w:t>
      </w:r>
    </w:p>
    <w:p w14:paraId="7EC2963C" w14:textId="77777777" w:rsidR="00C54E79" w:rsidRPr="0028738B" w:rsidRDefault="00C54E79" w:rsidP="00C54E79">
      <w:pPr>
        <w:pStyle w:val="Citation"/>
        <w:rPr>
          <w:sz w:val="20"/>
        </w:rPr>
      </w:pPr>
      <w:r w:rsidRPr="0028738B">
        <w:rPr>
          <w:sz w:val="20"/>
        </w:rPr>
        <w:t>Eppley, R.W., Holmes, R.W., and Strickland, J.D.H.  1967b.  "Sinking Rates of Marine Phytoplank</w:t>
      </w:r>
      <w:r w:rsidRPr="0028738B">
        <w:rPr>
          <w:sz w:val="20"/>
        </w:rPr>
        <w:softHyphen/>
        <w:t>ton Mea</w:t>
      </w:r>
      <w:r w:rsidRPr="0028738B">
        <w:rPr>
          <w:sz w:val="20"/>
        </w:rPr>
        <w:softHyphen/>
        <w:t xml:space="preserve">sured with a Fluorometer", </w:t>
      </w:r>
      <w:r w:rsidRPr="0028738B">
        <w:rPr>
          <w:i/>
          <w:sz w:val="20"/>
        </w:rPr>
        <w:t>J. of Experi</w:t>
      </w:r>
      <w:r w:rsidRPr="0028738B">
        <w:rPr>
          <w:i/>
          <w:sz w:val="20"/>
        </w:rPr>
        <w:softHyphen/>
        <w:t>men</w:t>
      </w:r>
      <w:r w:rsidRPr="0028738B">
        <w:rPr>
          <w:i/>
          <w:sz w:val="20"/>
        </w:rPr>
        <w:softHyphen/>
        <w:t>tal Marine Biology and Ecology</w:t>
      </w:r>
      <w:r w:rsidRPr="0028738B">
        <w:rPr>
          <w:sz w:val="20"/>
        </w:rPr>
        <w:t>, Vol 1, pp 191</w:t>
      </w:r>
      <w:r w:rsidRPr="0028738B">
        <w:rPr>
          <w:sz w:val="20"/>
        </w:rPr>
        <w:noBreakHyphen/>
        <w:t>208.</w:t>
      </w:r>
    </w:p>
    <w:p w14:paraId="0A0A88E4" w14:textId="77777777" w:rsidR="00C54E79" w:rsidRPr="0028738B" w:rsidRDefault="00C54E79" w:rsidP="00C54E79">
      <w:pPr>
        <w:pStyle w:val="Citation"/>
        <w:rPr>
          <w:sz w:val="20"/>
        </w:rPr>
      </w:pPr>
      <w:r w:rsidRPr="0028738B">
        <w:rPr>
          <w:sz w:val="20"/>
        </w:rPr>
        <w:t>Eppley, R.W., Rogers, J.N., and McCarthy, J.J.  1969.  "Half</w:t>
      </w:r>
      <w:r w:rsidRPr="0028738B">
        <w:rPr>
          <w:sz w:val="20"/>
        </w:rPr>
        <w:noBreakHyphen/>
        <w:t xml:space="preserve">Saturation Constants for Uptake of Nitrate and Ammonia by Marine Phytoplankton", </w:t>
      </w:r>
      <w:r w:rsidRPr="0028738B">
        <w:rPr>
          <w:i/>
          <w:sz w:val="20"/>
        </w:rPr>
        <w:t>Limnology and Oceanography</w:t>
      </w:r>
      <w:r w:rsidRPr="0028738B">
        <w:rPr>
          <w:sz w:val="20"/>
        </w:rPr>
        <w:t>, Vol 14, pp. 912</w:t>
      </w:r>
      <w:r w:rsidRPr="0028738B">
        <w:rPr>
          <w:sz w:val="20"/>
        </w:rPr>
        <w:noBreakHyphen/>
        <w:t>920.</w:t>
      </w:r>
    </w:p>
    <w:p w14:paraId="51324781" w14:textId="77777777" w:rsidR="00C54E79" w:rsidRPr="0028738B" w:rsidRDefault="00C54E79" w:rsidP="00C54E79">
      <w:pPr>
        <w:pStyle w:val="Citation"/>
        <w:rPr>
          <w:sz w:val="20"/>
        </w:rPr>
      </w:pPr>
      <w:r w:rsidRPr="0028738B">
        <w:rPr>
          <w:sz w:val="20"/>
        </w:rPr>
        <w:t>Eppley, R.W., and Sloan, P.R.  1966.  "Growth Rates of Marine Phytoplank</w:t>
      </w:r>
      <w:r w:rsidRPr="0028738B">
        <w:rPr>
          <w:sz w:val="20"/>
        </w:rPr>
        <w:softHyphen/>
        <w:t>ton:  Correlation with Light Ad</w:t>
      </w:r>
      <w:r w:rsidRPr="0028738B">
        <w:rPr>
          <w:sz w:val="20"/>
        </w:rPr>
        <w:softHyphen/>
        <w:t>sorption by Cell Chlorophyll</w:t>
      </w:r>
      <w:r w:rsidRPr="0028738B">
        <w:rPr>
          <w:sz w:val="20"/>
        </w:rPr>
        <w:noBreakHyphen/>
        <w:t xml:space="preserve">a", </w:t>
      </w:r>
      <w:r w:rsidRPr="0028738B">
        <w:rPr>
          <w:i/>
          <w:sz w:val="20"/>
        </w:rPr>
        <w:t>Physiologi</w:t>
      </w:r>
      <w:r w:rsidRPr="0028738B">
        <w:rPr>
          <w:i/>
          <w:sz w:val="20"/>
        </w:rPr>
        <w:softHyphen/>
        <w:t>cal Plant</w:t>
      </w:r>
      <w:r w:rsidRPr="0028738B">
        <w:rPr>
          <w:sz w:val="20"/>
        </w:rPr>
        <w:t>, Vol 19, pp 47</w:t>
      </w:r>
      <w:r w:rsidRPr="0028738B">
        <w:rPr>
          <w:sz w:val="20"/>
        </w:rPr>
        <w:noBreakHyphen/>
        <w:t>59.</w:t>
      </w:r>
    </w:p>
    <w:p w14:paraId="10EDEDF1" w14:textId="77777777" w:rsidR="00C54E79" w:rsidRPr="0028738B" w:rsidRDefault="00C54E79" w:rsidP="00C54E79">
      <w:pPr>
        <w:pStyle w:val="Citation"/>
        <w:rPr>
          <w:sz w:val="20"/>
        </w:rPr>
      </w:pPr>
      <w:r w:rsidRPr="0028738B">
        <w:rPr>
          <w:sz w:val="20"/>
        </w:rPr>
        <w:t>Eppley, R.W., and Thomas, W.H.  1969.  "Comparison of Half</w:t>
      </w:r>
      <w:r w:rsidRPr="0028738B">
        <w:rPr>
          <w:sz w:val="20"/>
        </w:rPr>
        <w:noBreakHyphen/>
        <w:t xml:space="preserve">Saturation Constants for Growth and Nitrate Uptake of Marine Phytoplankton", </w:t>
      </w:r>
      <w:r w:rsidRPr="0028738B">
        <w:rPr>
          <w:i/>
          <w:sz w:val="20"/>
        </w:rPr>
        <w:t>J. of Phycology</w:t>
      </w:r>
      <w:r w:rsidRPr="0028738B">
        <w:rPr>
          <w:sz w:val="20"/>
        </w:rPr>
        <w:t>, Vol 5, pp 375</w:t>
      </w:r>
      <w:r w:rsidRPr="0028738B">
        <w:rPr>
          <w:sz w:val="20"/>
        </w:rPr>
        <w:noBreakHyphen/>
        <w:t>379.</w:t>
      </w:r>
    </w:p>
    <w:p w14:paraId="12CDF45F" w14:textId="77777777" w:rsidR="00440735" w:rsidRPr="0028738B" w:rsidRDefault="00440735" w:rsidP="00650C41">
      <w:pPr>
        <w:pStyle w:val="Citation"/>
        <w:rPr>
          <w:sz w:val="20"/>
        </w:rPr>
      </w:pPr>
      <w:r w:rsidRPr="0028738B">
        <w:rPr>
          <w:sz w:val="20"/>
        </w:rPr>
        <w:t>ERM and Golder</w:t>
      </w:r>
      <w:r w:rsidR="001A782E" w:rsidRPr="0028738B">
        <w:rPr>
          <w:sz w:val="20"/>
        </w:rPr>
        <w:t xml:space="preserve"> Associates</w:t>
      </w:r>
      <w:r w:rsidRPr="0028738B">
        <w:rPr>
          <w:sz w:val="20"/>
        </w:rPr>
        <w:t xml:space="preserve"> </w:t>
      </w:r>
      <w:r w:rsidR="001A782E" w:rsidRPr="0028738B">
        <w:rPr>
          <w:sz w:val="20"/>
        </w:rPr>
        <w:t>.</w:t>
      </w:r>
      <w:r w:rsidRPr="0028738B">
        <w:rPr>
          <w:sz w:val="20"/>
        </w:rPr>
        <w:t>2001</w:t>
      </w:r>
      <w:r w:rsidR="001A782E" w:rsidRPr="0028738B">
        <w:rPr>
          <w:sz w:val="20"/>
        </w:rPr>
        <w:t>. “CEMA Oil Sands Pit Lake Model”, Report 09-1336-1008, CEMA Reclamation Working Group, Alberta, CA.</w:t>
      </w:r>
    </w:p>
    <w:p w14:paraId="02248E5F" w14:textId="77777777" w:rsidR="00894D22" w:rsidRDefault="00894D22" w:rsidP="00650C41">
      <w:pPr>
        <w:pStyle w:val="Citation"/>
        <w:rPr>
          <w:sz w:val="20"/>
        </w:rPr>
      </w:pPr>
      <w:proofErr w:type="spellStart"/>
      <w:r w:rsidRPr="00686BD1">
        <w:rPr>
          <w:sz w:val="20"/>
          <w:highlight w:val="yellow"/>
        </w:rPr>
        <w:t>Falkowski</w:t>
      </w:r>
      <w:proofErr w:type="spellEnd"/>
      <w:r w:rsidRPr="00686BD1">
        <w:rPr>
          <w:sz w:val="20"/>
          <w:highlight w:val="yellow"/>
        </w:rPr>
        <w:t xml:space="preserve"> et. al. (1985) calculated the steady-state growth rates of three species of marine</w:t>
      </w:r>
    </w:p>
    <w:p w14:paraId="4F768C48" w14:textId="77777777" w:rsidR="00506785" w:rsidRPr="00506785" w:rsidRDefault="00506785" w:rsidP="00506785">
      <w:pPr>
        <w:pStyle w:val="Citation"/>
        <w:rPr>
          <w:sz w:val="20"/>
          <w:szCs w:val="18"/>
        </w:rPr>
      </w:pPr>
      <w:r w:rsidRPr="00506785">
        <w:rPr>
          <w:sz w:val="20"/>
          <w:szCs w:val="18"/>
        </w:rPr>
        <w:lastRenderedPageBreak/>
        <w:t xml:space="preserve">Fang, X. and Stefan, H. G.  1994. “Modeling Dissolved Oxygen Stratification Dynamics in Minnesota Lakes under Different Climate Scenarios,” </w:t>
      </w:r>
      <w:r w:rsidRPr="00506785">
        <w:rPr>
          <w:i/>
          <w:iCs/>
          <w:sz w:val="20"/>
          <w:szCs w:val="18"/>
        </w:rPr>
        <w:t>Project Report 339</w:t>
      </w:r>
      <w:r w:rsidRPr="00506785">
        <w:rPr>
          <w:sz w:val="20"/>
          <w:szCs w:val="18"/>
        </w:rPr>
        <w:t xml:space="preserve">, St. Anthony Falls Hydraulic Laboratory, University of Minnesota, Minneapolis. </w:t>
      </w:r>
    </w:p>
    <w:p w14:paraId="52AD5F56" w14:textId="77777777" w:rsidR="00665AC9" w:rsidRPr="0028738B" w:rsidRDefault="00665AC9" w:rsidP="00665AC9">
      <w:pPr>
        <w:pStyle w:val="Citation"/>
        <w:rPr>
          <w:sz w:val="20"/>
        </w:rPr>
      </w:pPr>
      <w:proofErr w:type="spellStart"/>
      <w:r w:rsidRPr="0028738B">
        <w:rPr>
          <w:sz w:val="20"/>
        </w:rPr>
        <w:t>Finenko</w:t>
      </w:r>
      <w:proofErr w:type="spellEnd"/>
      <w:r w:rsidRPr="0028738B">
        <w:rPr>
          <w:sz w:val="20"/>
        </w:rPr>
        <w:t xml:space="preserve">, Z.Z., and </w:t>
      </w:r>
      <w:proofErr w:type="spellStart"/>
      <w:r w:rsidRPr="0028738B">
        <w:rPr>
          <w:sz w:val="20"/>
        </w:rPr>
        <w:t>Krupatkina</w:t>
      </w:r>
      <w:proofErr w:type="spellEnd"/>
      <w:r w:rsidRPr="0028738B">
        <w:rPr>
          <w:sz w:val="20"/>
        </w:rPr>
        <w:noBreakHyphen/>
        <w:t>Aki</w:t>
      </w:r>
      <w:r w:rsidRPr="0028738B">
        <w:rPr>
          <w:sz w:val="20"/>
        </w:rPr>
        <w:noBreakHyphen/>
        <w:t xml:space="preserve">Nina, D.K.  1974.  "Effect of Inorganic Phosphorus on the Growth Rate of Diatoms", </w:t>
      </w:r>
      <w:r w:rsidRPr="0028738B">
        <w:rPr>
          <w:i/>
          <w:sz w:val="20"/>
        </w:rPr>
        <w:t>Marine Biology</w:t>
      </w:r>
      <w:r w:rsidRPr="0028738B">
        <w:rPr>
          <w:sz w:val="20"/>
        </w:rPr>
        <w:t>, Vol 26, pp. 193</w:t>
      </w:r>
      <w:r w:rsidRPr="0028738B">
        <w:rPr>
          <w:sz w:val="20"/>
        </w:rPr>
        <w:noBreakHyphen/>
        <w:t>201.</w:t>
      </w:r>
    </w:p>
    <w:p w14:paraId="602F4ADF" w14:textId="77777777" w:rsidR="007F232F" w:rsidRPr="0028738B" w:rsidRDefault="007F232F" w:rsidP="007F232F">
      <w:pPr>
        <w:pStyle w:val="Citation"/>
        <w:rPr>
          <w:sz w:val="20"/>
        </w:rPr>
      </w:pPr>
      <w:r w:rsidRPr="0028738B">
        <w:rPr>
          <w:sz w:val="20"/>
        </w:rPr>
        <w:t xml:space="preserve">Fitzgerald, G.P.  1964. "The Effect of Algae on BOD Measurements", </w:t>
      </w:r>
      <w:r w:rsidRPr="0028738B">
        <w:rPr>
          <w:i/>
          <w:sz w:val="20"/>
        </w:rPr>
        <w:t>Nation</w:t>
      </w:r>
      <w:r w:rsidRPr="0028738B">
        <w:rPr>
          <w:i/>
          <w:sz w:val="20"/>
        </w:rPr>
        <w:softHyphen/>
        <w:t>al Pollution Control Federation J.</w:t>
      </w:r>
      <w:r w:rsidRPr="0028738B">
        <w:rPr>
          <w:sz w:val="20"/>
        </w:rPr>
        <w:t>, Vol 36, pp 1524</w:t>
      </w:r>
      <w:r w:rsidRPr="0028738B">
        <w:rPr>
          <w:sz w:val="20"/>
        </w:rPr>
        <w:noBreakHyphen/>
        <w:t>1542.</w:t>
      </w:r>
    </w:p>
    <w:p w14:paraId="115824AE" w14:textId="77777777" w:rsidR="00054C24" w:rsidRPr="0028738B" w:rsidRDefault="00054C24" w:rsidP="00054C24">
      <w:pPr>
        <w:pStyle w:val="Citation"/>
        <w:rPr>
          <w:sz w:val="20"/>
        </w:rPr>
      </w:pPr>
      <w:r w:rsidRPr="0028738B">
        <w:rPr>
          <w:sz w:val="20"/>
        </w:rPr>
        <w:t xml:space="preserve">Fogg, G.E.  1969.  "The Physiology of an Algal Nuisance", </w:t>
      </w:r>
      <w:r w:rsidRPr="0028738B">
        <w:rPr>
          <w:i/>
          <w:sz w:val="20"/>
        </w:rPr>
        <w:t xml:space="preserve">Proc. R. </w:t>
      </w:r>
      <w:proofErr w:type="spellStart"/>
      <w:r w:rsidRPr="0028738B">
        <w:rPr>
          <w:i/>
          <w:sz w:val="20"/>
        </w:rPr>
        <w:t>Soc.B</w:t>
      </w:r>
      <w:proofErr w:type="spellEnd"/>
      <w:r w:rsidRPr="0028738B">
        <w:rPr>
          <w:i/>
          <w:sz w:val="20"/>
        </w:rPr>
        <w:t>.</w:t>
      </w:r>
      <w:r w:rsidRPr="0028738B">
        <w:rPr>
          <w:sz w:val="20"/>
        </w:rPr>
        <w:t>, Vol 173, pp 175</w:t>
      </w:r>
      <w:r w:rsidRPr="0028738B">
        <w:rPr>
          <w:sz w:val="20"/>
        </w:rPr>
        <w:noBreakHyphen/>
        <w:t>189.</w:t>
      </w:r>
    </w:p>
    <w:p w14:paraId="7D83EE9D" w14:textId="77777777" w:rsidR="00054C24" w:rsidRPr="0028738B" w:rsidRDefault="00054C24" w:rsidP="00054C24">
      <w:pPr>
        <w:pStyle w:val="Citation"/>
        <w:rPr>
          <w:sz w:val="20"/>
        </w:rPr>
      </w:pPr>
      <w:r w:rsidRPr="0028738B">
        <w:rPr>
          <w:sz w:val="20"/>
          <w:u w:val="single"/>
        </w:rPr>
        <w:t xml:space="preserve">        </w:t>
      </w:r>
      <w:r w:rsidRPr="0028738B">
        <w:rPr>
          <w:sz w:val="20"/>
        </w:rPr>
        <w:t xml:space="preserve">.  1973.  "Phosphorus in Primary Aquatic Plants", </w:t>
      </w:r>
      <w:r w:rsidRPr="0028738B">
        <w:rPr>
          <w:i/>
          <w:sz w:val="20"/>
        </w:rPr>
        <w:t>Water Research</w:t>
      </w:r>
      <w:r w:rsidRPr="0028738B">
        <w:rPr>
          <w:sz w:val="20"/>
        </w:rPr>
        <w:t>, Vol 7, pp 77</w:t>
      </w:r>
      <w:r w:rsidRPr="0028738B">
        <w:rPr>
          <w:sz w:val="20"/>
        </w:rPr>
        <w:noBreakHyphen/>
        <w:t>91.</w:t>
      </w:r>
    </w:p>
    <w:p w14:paraId="49660135" w14:textId="77777777" w:rsidR="00422528" w:rsidRPr="0028738B" w:rsidRDefault="00422528" w:rsidP="00422528">
      <w:pPr>
        <w:pStyle w:val="Citation"/>
        <w:rPr>
          <w:sz w:val="20"/>
        </w:rPr>
      </w:pPr>
      <w:r w:rsidRPr="0028738B">
        <w:rPr>
          <w:sz w:val="20"/>
        </w:rPr>
        <w:t xml:space="preserve">Frost, W.H., and Streeter, H.W.  1924.  "Bacteriological Studies", </w:t>
      </w:r>
      <w:r w:rsidRPr="0028738B">
        <w:rPr>
          <w:i/>
          <w:sz w:val="20"/>
        </w:rPr>
        <w:t>Public Health Bulletin 143</w:t>
      </w:r>
      <w:r w:rsidRPr="0028738B">
        <w:rPr>
          <w:sz w:val="20"/>
        </w:rPr>
        <w:t>, US Public Health Service, Washington, DC.</w:t>
      </w:r>
    </w:p>
    <w:p w14:paraId="694937FA" w14:textId="606C690D" w:rsidR="00665AC9" w:rsidRDefault="00665AC9" w:rsidP="00665AC9">
      <w:pPr>
        <w:pStyle w:val="Citation"/>
        <w:rPr>
          <w:sz w:val="20"/>
        </w:rPr>
      </w:pPr>
      <w:proofErr w:type="spellStart"/>
      <w:r w:rsidRPr="0028738B">
        <w:rPr>
          <w:sz w:val="20"/>
        </w:rPr>
        <w:t>Fuhs</w:t>
      </w:r>
      <w:proofErr w:type="spellEnd"/>
      <w:r w:rsidRPr="0028738B">
        <w:rPr>
          <w:sz w:val="20"/>
        </w:rPr>
        <w:t xml:space="preserve">, G.W., </w:t>
      </w:r>
      <w:proofErr w:type="spellStart"/>
      <w:r w:rsidRPr="0028738B">
        <w:rPr>
          <w:sz w:val="20"/>
        </w:rPr>
        <w:t>Demmerle</w:t>
      </w:r>
      <w:proofErr w:type="spellEnd"/>
      <w:r w:rsidRPr="0028738B">
        <w:rPr>
          <w:sz w:val="20"/>
        </w:rPr>
        <w:t xml:space="preserve">, S.D., </w:t>
      </w:r>
      <w:proofErr w:type="spellStart"/>
      <w:r w:rsidRPr="0028738B">
        <w:rPr>
          <w:sz w:val="20"/>
        </w:rPr>
        <w:t>Canelli</w:t>
      </w:r>
      <w:proofErr w:type="spellEnd"/>
      <w:r w:rsidRPr="0028738B">
        <w:rPr>
          <w:sz w:val="20"/>
        </w:rPr>
        <w:t>, E., and Chen, M. 1972.  "Character</w:t>
      </w:r>
      <w:r w:rsidRPr="0028738B">
        <w:rPr>
          <w:sz w:val="20"/>
        </w:rPr>
        <w:softHyphen/>
        <w:t>ization of Phosphorus</w:t>
      </w:r>
      <w:r w:rsidRPr="0028738B">
        <w:rPr>
          <w:sz w:val="20"/>
        </w:rPr>
        <w:noBreakHyphen/>
      </w:r>
      <w:r w:rsidRPr="0028738B">
        <w:rPr>
          <w:sz w:val="20"/>
        </w:rPr>
        <w:softHyphen/>
        <w:t xml:space="preserve">Limited Plankton Algae", </w:t>
      </w:r>
      <w:proofErr w:type="spellStart"/>
      <w:r w:rsidRPr="0028738B">
        <w:rPr>
          <w:i/>
          <w:sz w:val="20"/>
        </w:rPr>
        <w:t>Limnol</w:t>
      </w:r>
      <w:proofErr w:type="spellEnd"/>
      <w:r w:rsidRPr="0028738B">
        <w:rPr>
          <w:i/>
          <w:sz w:val="20"/>
        </w:rPr>
        <w:t xml:space="preserve">. </w:t>
      </w:r>
      <w:proofErr w:type="spellStart"/>
      <w:r w:rsidRPr="0028738B">
        <w:rPr>
          <w:i/>
          <w:sz w:val="20"/>
        </w:rPr>
        <w:t>Oceanogr</w:t>
      </w:r>
      <w:proofErr w:type="spellEnd"/>
      <w:r w:rsidRPr="0028738B">
        <w:rPr>
          <w:i/>
          <w:sz w:val="20"/>
        </w:rPr>
        <w:t>. Special Symposia</w:t>
      </w:r>
      <w:r w:rsidRPr="0028738B">
        <w:rPr>
          <w:sz w:val="20"/>
        </w:rPr>
        <w:t>, Vol 1, pp 113</w:t>
      </w:r>
      <w:r w:rsidRPr="0028738B">
        <w:rPr>
          <w:sz w:val="20"/>
        </w:rPr>
        <w:noBreakHyphen/>
        <w:t>133.</w:t>
      </w:r>
    </w:p>
    <w:p w14:paraId="693AAD75" w14:textId="00E20F95" w:rsidR="00FD1C2A" w:rsidRPr="00FD1C2A" w:rsidRDefault="00FD1C2A" w:rsidP="00FD1C2A">
      <w:pPr>
        <w:pStyle w:val="Citation"/>
        <w:rPr>
          <w:sz w:val="20"/>
        </w:rPr>
      </w:pPr>
      <w:r w:rsidRPr="00FD1C2A">
        <w:rPr>
          <w:sz w:val="20"/>
        </w:rPr>
        <w:t>Gao</w:t>
      </w:r>
      <w:r>
        <w:rPr>
          <w:sz w:val="20"/>
        </w:rPr>
        <w:t>,</w:t>
      </w:r>
      <w:r w:rsidRPr="00FD1C2A">
        <w:rPr>
          <w:sz w:val="20"/>
        </w:rPr>
        <w:t xml:space="preserve"> </w:t>
      </w:r>
      <w:proofErr w:type="spellStart"/>
      <w:r w:rsidRPr="00FD1C2A">
        <w:rPr>
          <w:sz w:val="20"/>
        </w:rPr>
        <w:t>Shaobai</w:t>
      </w:r>
      <w:proofErr w:type="spellEnd"/>
      <w:r w:rsidRPr="00FD1C2A">
        <w:rPr>
          <w:sz w:val="20"/>
        </w:rPr>
        <w:t xml:space="preserve"> and </w:t>
      </w:r>
      <w:r w:rsidR="00B94661">
        <w:rPr>
          <w:sz w:val="20"/>
        </w:rPr>
        <w:t xml:space="preserve">Stefan, </w:t>
      </w:r>
      <w:r w:rsidRPr="00FD1C2A">
        <w:rPr>
          <w:sz w:val="20"/>
        </w:rPr>
        <w:t xml:space="preserve">Heinz G. </w:t>
      </w:r>
      <w:r>
        <w:rPr>
          <w:sz w:val="20"/>
        </w:rPr>
        <w:t>1998.</w:t>
      </w:r>
      <w:r w:rsidRPr="00FD1C2A">
        <w:rPr>
          <w:sz w:val="20"/>
        </w:rPr>
        <w:t xml:space="preserve"> </w:t>
      </w:r>
      <w:r>
        <w:rPr>
          <w:sz w:val="20"/>
        </w:rPr>
        <w:t>“</w:t>
      </w:r>
      <w:r w:rsidRPr="00FD1C2A">
        <w:rPr>
          <w:sz w:val="20"/>
        </w:rPr>
        <w:t>Observed and Simulated Ice Characteristics of Five Freshwater Lakes and Extrapolation to a Projected 2xC02 Climate Scenario</w:t>
      </w:r>
      <w:r>
        <w:rPr>
          <w:sz w:val="20"/>
        </w:rPr>
        <w:t>”, St. Anthony Falls Laboratory Project Report 411, University of Minnesota, 94 pp.</w:t>
      </w:r>
    </w:p>
    <w:p w14:paraId="38F556F9" w14:textId="77777777" w:rsidR="00C46F56" w:rsidRPr="0028738B" w:rsidRDefault="00C46F56" w:rsidP="00C46F56">
      <w:pPr>
        <w:pStyle w:val="Citation"/>
        <w:rPr>
          <w:sz w:val="20"/>
        </w:rPr>
      </w:pPr>
      <w:r w:rsidRPr="0028738B">
        <w:rPr>
          <w:sz w:val="20"/>
        </w:rPr>
        <w:t xml:space="preserve">Gaudy, A. F. and Gaudy, E. T. (1980) </w:t>
      </w:r>
      <w:r w:rsidRPr="0028738B">
        <w:rPr>
          <w:sz w:val="20"/>
          <w:u w:val="single"/>
        </w:rPr>
        <w:t>Microbiology for Environmental Engineers and Scientists</w:t>
      </w:r>
      <w:r w:rsidRPr="0028738B">
        <w:rPr>
          <w:sz w:val="20"/>
        </w:rPr>
        <w:t>, Mc-Graw-Hill, N.Y.</w:t>
      </w:r>
    </w:p>
    <w:p w14:paraId="3716708A" w14:textId="77777777" w:rsidR="005B3F55" w:rsidRPr="0028738B" w:rsidRDefault="005B3F55" w:rsidP="005B3F55">
      <w:pPr>
        <w:pStyle w:val="Citation"/>
        <w:rPr>
          <w:sz w:val="20"/>
        </w:rPr>
      </w:pPr>
      <w:proofErr w:type="spellStart"/>
      <w:r w:rsidRPr="0028738B">
        <w:rPr>
          <w:sz w:val="20"/>
        </w:rPr>
        <w:t>Gelda</w:t>
      </w:r>
      <w:proofErr w:type="spellEnd"/>
      <w:r w:rsidRPr="0028738B">
        <w:rPr>
          <w:sz w:val="20"/>
        </w:rPr>
        <w:t xml:space="preserve">, R. K., Auer, M. T., </w:t>
      </w:r>
      <w:proofErr w:type="spellStart"/>
      <w:r w:rsidRPr="0028738B">
        <w:rPr>
          <w:sz w:val="20"/>
        </w:rPr>
        <w:t>Effler</w:t>
      </w:r>
      <w:proofErr w:type="spellEnd"/>
      <w:r w:rsidRPr="0028738B">
        <w:rPr>
          <w:sz w:val="20"/>
        </w:rPr>
        <w:t xml:space="preserve">, S. W., </w:t>
      </w:r>
      <w:proofErr w:type="spellStart"/>
      <w:r w:rsidRPr="0028738B">
        <w:rPr>
          <w:sz w:val="20"/>
        </w:rPr>
        <w:t>Chapra</w:t>
      </w:r>
      <w:proofErr w:type="spellEnd"/>
      <w:r w:rsidRPr="0028738B">
        <w:rPr>
          <w:sz w:val="20"/>
        </w:rPr>
        <w:t xml:space="preserve">, S. C., and </w:t>
      </w:r>
      <w:proofErr w:type="spellStart"/>
      <w:r w:rsidRPr="0028738B">
        <w:rPr>
          <w:sz w:val="20"/>
        </w:rPr>
        <w:t>Storey</w:t>
      </w:r>
      <w:proofErr w:type="spellEnd"/>
      <w:r w:rsidRPr="0028738B">
        <w:rPr>
          <w:sz w:val="20"/>
        </w:rPr>
        <w:t>, M. L. 1996. “Determination of Reaeration Coefficients: A Whole Lake Approach”,</w:t>
      </w:r>
      <w:r w:rsidRPr="0028738B">
        <w:rPr>
          <w:i/>
          <w:iCs/>
          <w:sz w:val="20"/>
        </w:rPr>
        <w:t xml:space="preserve"> ASCE J. </w:t>
      </w:r>
      <w:proofErr w:type="spellStart"/>
      <w:r w:rsidRPr="0028738B">
        <w:rPr>
          <w:i/>
          <w:iCs/>
          <w:sz w:val="20"/>
        </w:rPr>
        <w:t>Envir</w:t>
      </w:r>
      <w:proofErr w:type="spellEnd"/>
      <w:r w:rsidRPr="0028738B">
        <w:rPr>
          <w:i/>
          <w:iCs/>
          <w:sz w:val="20"/>
        </w:rPr>
        <w:t>. Engr.,</w:t>
      </w:r>
      <w:r w:rsidRPr="0028738B">
        <w:rPr>
          <w:sz w:val="20"/>
        </w:rPr>
        <w:t xml:space="preserve"> Vol. 122, Issue 4 (April 1996).</w:t>
      </w:r>
    </w:p>
    <w:p w14:paraId="72E82F0D" w14:textId="77777777" w:rsidR="00786CA0" w:rsidRPr="0028738B" w:rsidRDefault="00786CA0" w:rsidP="00786CA0">
      <w:pPr>
        <w:pStyle w:val="Citation"/>
        <w:rPr>
          <w:sz w:val="20"/>
        </w:rPr>
      </w:pPr>
      <w:r w:rsidRPr="0028738B">
        <w:rPr>
          <w:sz w:val="20"/>
        </w:rPr>
        <w:t xml:space="preserve">Goldman, J.C., and Graham, S.J.  1981.  "Inorganic Carbon Limitation and Chemical Composition of Two Freshwater Green Microalgae", </w:t>
      </w:r>
      <w:r w:rsidRPr="0028738B">
        <w:rPr>
          <w:i/>
          <w:sz w:val="20"/>
        </w:rPr>
        <w:t>Applied and Environmental Microbiology</w:t>
      </w:r>
      <w:r w:rsidRPr="0028738B">
        <w:rPr>
          <w:sz w:val="20"/>
        </w:rPr>
        <w:t>, Vol 41, pp 60</w:t>
      </w:r>
      <w:r w:rsidRPr="0028738B">
        <w:rPr>
          <w:sz w:val="20"/>
        </w:rPr>
        <w:noBreakHyphen/>
        <w:t>70.</w:t>
      </w:r>
    </w:p>
    <w:p w14:paraId="50620C85" w14:textId="77777777" w:rsidR="00786CA0" w:rsidRPr="0028738B" w:rsidRDefault="00786CA0" w:rsidP="00786CA0">
      <w:pPr>
        <w:pStyle w:val="Citation"/>
        <w:rPr>
          <w:sz w:val="20"/>
        </w:rPr>
      </w:pPr>
      <w:r w:rsidRPr="0028738B">
        <w:rPr>
          <w:sz w:val="20"/>
        </w:rPr>
        <w:t xml:space="preserve">Goldman, J.C., </w:t>
      </w:r>
      <w:proofErr w:type="spellStart"/>
      <w:r w:rsidRPr="0028738B">
        <w:rPr>
          <w:sz w:val="20"/>
        </w:rPr>
        <w:t>Porcella</w:t>
      </w:r>
      <w:proofErr w:type="spellEnd"/>
      <w:r w:rsidRPr="0028738B">
        <w:rPr>
          <w:sz w:val="20"/>
        </w:rPr>
        <w:t xml:space="preserve">, D.B., Middlebrooks, E.J., and </w:t>
      </w:r>
      <w:proofErr w:type="spellStart"/>
      <w:r w:rsidRPr="0028738B">
        <w:rPr>
          <w:sz w:val="20"/>
        </w:rPr>
        <w:t>Toerien</w:t>
      </w:r>
      <w:proofErr w:type="spellEnd"/>
      <w:r w:rsidRPr="0028738B">
        <w:rPr>
          <w:sz w:val="20"/>
        </w:rPr>
        <w:t>, D.F. 1972.  "The Effects of Car</w:t>
      </w:r>
      <w:r w:rsidRPr="0028738B">
        <w:rPr>
          <w:sz w:val="20"/>
        </w:rPr>
        <w:softHyphen/>
        <w:t>bon on Algal Growth</w:t>
      </w:r>
      <w:r w:rsidRPr="0028738B">
        <w:rPr>
          <w:sz w:val="20"/>
        </w:rPr>
        <w:noBreakHyphen/>
      </w:r>
      <w:r w:rsidRPr="0028738B">
        <w:rPr>
          <w:sz w:val="20"/>
        </w:rPr>
        <w:noBreakHyphen/>
        <w:t>Its Relationship to Eutrophica</w:t>
      </w:r>
      <w:r w:rsidRPr="0028738B">
        <w:rPr>
          <w:sz w:val="20"/>
        </w:rPr>
        <w:softHyphen/>
        <w:t xml:space="preserve">tion", </w:t>
      </w:r>
      <w:r w:rsidRPr="0028738B">
        <w:rPr>
          <w:i/>
          <w:sz w:val="20"/>
        </w:rPr>
        <w:t>Water Research</w:t>
      </w:r>
      <w:r w:rsidRPr="0028738B">
        <w:rPr>
          <w:sz w:val="20"/>
        </w:rPr>
        <w:t>, Vol 6, pp 637.679</w:t>
      </w:r>
      <w:r w:rsidR="00A31A8E" w:rsidRPr="0028738B">
        <w:rPr>
          <w:sz w:val="20"/>
        </w:rPr>
        <w:t>.</w:t>
      </w:r>
    </w:p>
    <w:p w14:paraId="5C871B76" w14:textId="77777777" w:rsidR="00A31A8E" w:rsidRPr="0028738B" w:rsidRDefault="00A31A8E" w:rsidP="00786CA0">
      <w:pPr>
        <w:pStyle w:val="Citation"/>
        <w:rPr>
          <w:i/>
          <w:sz w:val="20"/>
        </w:rPr>
      </w:pPr>
      <w:r w:rsidRPr="0028738B">
        <w:rPr>
          <w:sz w:val="20"/>
          <w:highlight w:val="yellow"/>
        </w:rPr>
        <w:t xml:space="preserve">Goldman et. al. (1974) maximum growth rate and inorganic carbon half saturation coefficient for the freshwater algae </w:t>
      </w:r>
      <w:proofErr w:type="spellStart"/>
      <w:r w:rsidRPr="0028738B">
        <w:rPr>
          <w:i/>
          <w:sz w:val="20"/>
          <w:highlight w:val="yellow"/>
        </w:rPr>
        <w:t>Selenastrum</w:t>
      </w:r>
      <w:proofErr w:type="spellEnd"/>
      <w:r w:rsidRPr="0028738B">
        <w:rPr>
          <w:i/>
          <w:sz w:val="20"/>
          <w:highlight w:val="yellow"/>
        </w:rPr>
        <w:t xml:space="preserve"> </w:t>
      </w:r>
      <w:proofErr w:type="spellStart"/>
      <w:r w:rsidRPr="0028738B">
        <w:rPr>
          <w:i/>
          <w:sz w:val="20"/>
          <w:highlight w:val="yellow"/>
        </w:rPr>
        <w:t>capricornutum</w:t>
      </w:r>
      <w:proofErr w:type="spellEnd"/>
    </w:p>
    <w:p w14:paraId="46357334" w14:textId="77777777" w:rsidR="00C46F56" w:rsidRPr="0028738B" w:rsidRDefault="00C46F56" w:rsidP="00C46F56">
      <w:pPr>
        <w:pStyle w:val="Citation"/>
        <w:rPr>
          <w:sz w:val="20"/>
        </w:rPr>
      </w:pPr>
      <w:proofErr w:type="spellStart"/>
      <w:r w:rsidRPr="0028738B">
        <w:rPr>
          <w:sz w:val="20"/>
        </w:rPr>
        <w:t>Golterman</w:t>
      </w:r>
      <w:proofErr w:type="spellEnd"/>
      <w:r w:rsidRPr="0028738B">
        <w:rPr>
          <w:sz w:val="20"/>
        </w:rPr>
        <w:t xml:space="preserve">, H.L.  1975.  </w:t>
      </w:r>
      <w:r w:rsidRPr="0028738B">
        <w:rPr>
          <w:i/>
          <w:sz w:val="20"/>
        </w:rPr>
        <w:t>Physiological Limnology</w:t>
      </w:r>
      <w:r w:rsidRPr="0028738B">
        <w:rPr>
          <w:sz w:val="20"/>
        </w:rPr>
        <w:t>, Elsevier, Amsterdam.</w:t>
      </w:r>
    </w:p>
    <w:p w14:paraId="0B917CF7" w14:textId="77777777" w:rsidR="00D1720E" w:rsidRDefault="00D1720E" w:rsidP="00D1720E">
      <w:pPr>
        <w:pStyle w:val="Citation"/>
        <w:rPr>
          <w:sz w:val="20"/>
        </w:rPr>
      </w:pPr>
      <w:r w:rsidRPr="0028738B">
        <w:rPr>
          <w:sz w:val="20"/>
        </w:rPr>
        <w:t xml:space="preserve">Goodwin, R. A., J. M. </w:t>
      </w:r>
      <w:proofErr w:type="spellStart"/>
      <w:r w:rsidRPr="0028738B">
        <w:rPr>
          <w:sz w:val="20"/>
        </w:rPr>
        <w:t>Nestler</w:t>
      </w:r>
      <w:proofErr w:type="spellEnd"/>
      <w:r w:rsidRPr="0028738B">
        <w:rPr>
          <w:sz w:val="20"/>
        </w:rPr>
        <w:t xml:space="preserve">, D. P. Loucks, and R. S. Chapman. 2001. Simulating mobile populations in aquatic ecosystems. </w:t>
      </w:r>
      <w:r w:rsidRPr="0028738B">
        <w:rPr>
          <w:i/>
          <w:iCs/>
          <w:sz w:val="20"/>
        </w:rPr>
        <w:t>ASCE Journal of Water Resources Planning and Management</w:t>
      </w:r>
      <w:r w:rsidR="00D8359E" w:rsidRPr="0028738B">
        <w:rPr>
          <w:i/>
          <w:iCs/>
          <w:sz w:val="20"/>
        </w:rPr>
        <w:t>,</w:t>
      </w:r>
      <w:r w:rsidRPr="0028738B">
        <w:rPr>
          <w:i/>
          <w:iCs/>
          <w:sz w:val="20"/>
        </w:rPr>
        <w:t xml:space="preserve"> </w:t>
      </w:r>
      <w:r w:rsidRPr="0028738B">
        <w:rPr>
          <w:sz w:val="20"/>
        </w:rPr>
        <w:t>127(6)386–393.</w:t>
      </w:r>
    </w:p>
    <w:p w14:paraId="6773D8DC" w14:textId="77777777" w:rsidR="00311EED" w:rsidRPr="0028738B" w:rsidRDefault="00311EED" w:rsidP="00D1720E">
      <w:pPr>
        <w:pStyle w:val="Citation"/>
        <w:rPr>
          <w:sz w:val="20"/>
        </w:rPr>
      </w:pPr>
      <w:r>
        <w:rPr>
          <w:sz w:val="20"/>
        </w:rPr>
        <w:t>Gould, S. 2006. “k-</w:t>
      </w:r>
      <w:r>
        <w:rPr>
          <w:sz w:val="20"/>
        </w:rPr>
        <w:sym w:font="Symbol" w:char="F065"/>
      </w:r>
      <w:r>
        <w:rPr>
          <w:sz w:val="20"/>
        </w:rPr>
        <w:t xml:space="preserve"> Turbulence Model in CE-QUAL-W2”</w:t>
      </w:r>
      <w:r w:rsidR="00506785">
        <w:rPr>
          <w:sz w:val="20"/>
        </w:rPr>
        <w:t>, Research Project Report, Department of Civil and Environmental Engineering, Portland State University, Portland, OR, 53 pp.</w:t>
      </w:r>
    </w:p>
    <w:p w14:paraId="6253548C" w14:textId="77777777" w:rsidR="00215BF2" w:rsidRPr="0028738B" w:rsidRDefault="00215BF2" w:rsidP="00D1720E">
      <w:pPr>
        <w:pStyle w:val="Citation"/>
        <w:rPr>
          <w:sz w:val="20"/>
        </w:rPr>
      </w:pPr>
      <w:r w:rsidRPr="00311EED">
        <w:rPr>
          <w:sz w:val="20"/>
          <w:highlight w:val="yellow"/>
        </w:rPr>
        <w:t>Grover 1989 Algae species P</w:t>
      </w:r>
    </w:p>
    <w:p w14:paraId="31DF7CE4" w14:textId="77777777" w:rsidR="00227180" w:rsidRPr="0028738B" w:rsidRDefault="00227180" w:rsidP="00227180">
      <w:pPr>
        <w:pStyle w:val="Citation"/>
        <w:rPr>
          <w:sz w:val="20"/>
        </w:rPr>
      </w:pPr>
      <w:proofErr w:type="spellStart"/>
      <w:r w:rsidRPr="0028738B">
        <w:rPr>
          <w:sz w:val="20"/>
        </w:rPr>
        <w:lastRenderedPageBreak/>
        <w:t>Guillard</w:t>
      </w:r>
      <w:proofErr w:type="spellEnd"/>
      <w:r w:rsidRPr="0028738B">
        <w:rPr>
          <w:sz w:val="20"/>
        </w:rPr>
        <w:t xml:space="preserve">, R.R.L., and </w:t>
      </w:r>
      <w:proofErr w:type="spellStart"/>
      <w:r w:rsidRPr="0028738B">
        <w:rPr>
          <w:sz w:val="20"/>
        </w:rPr>
        <w:t>Ryther</w:t>
      </w:r>
      <w:proofErr w:type="spellEnd"/>
      <w:r w:rsidRPr="0028738B">
        <w:rPr>
          <w:sz w:val="20"/>
        </w:rPr>
        <w:t xml:space="preserve">, J.H.  1962. "Studies on the Marine Planktonic Diatoms; I. </w:t>
      </w:r>
      <w:r w:rsidRPr="0028738B">
        <w:rPr>
          <w:i/>
          <w:sz w:val="20"/>
        </w:rPr>
        <w:t>Cyclotella</w:t>
      </w:r>
      <w:r w:rsidRPr="0028738B">
        <w:rPr>
          <w:sz w:val="20"/>
        </w:rPr>
        <w:t xml:space="preserve"> </w:t>
      </w:r>
      <w:r w:rsidRPr="0028738B">
        <w:rPr>
          <w:i/>
          <w:sz w:val="20"/>
        </w:rPr>
        <w:t>nana</w:t>
      </w:r>
      <w:r w:rsidRPr="0028738B">
        <w:rPr>
          <w:sz w:val="20"/>
        </w:rPr>
        <w:t xml:space="preserve"> </w:t>
      </w:r>
      <w:proofErr w:type="spellStart"/>
      <w:r w:rsidRPr="0028738B">
        <w:rPr>
          <w:sz w:val="20"/>
        </w:rPr>
        <w:t>Hustedt</w:t>
      </w:r>
      <w:proofErr w:type="spellEnd"/>
      <w:r w:rsidRPr="0028738B">
        <w:rPr>
          <w:sz w:val="20"/>
        </w:rPr>
        <w:t xml:space="preserve"> and </w:t>
      </w:r>
      <w:proofErr w:type="spellStart"/>
      <w:r w:rsidRPr="0028738B">
        <w:rPr>
          <w:i/>
          <w:sz w:val="20"/>
        </w:rPr>
        <w:t>Detonula</w:t>
      </w:r>
      <w:proofErr w:type="spellEnd"/>
      <w:r w:rsidRPr="0028738B">
        <w:rPr>
          <w:i/>
          <w:sz w:val="20"/>
        </w:rPr>
        <w:t xml:space="preserve"> </w:t>
      </w:r>
      <w:proofErr w:type="spellStart"/>
      <w:r w:rsidRPr="0028738B">
        <w:rPr>
          <w:i/>
          <w:sz w:val="20"/>
        </w:rPr>
        <w:t>confervacea</w:t>
      </w:r>
      <w:proofErr w:type="spellEnd"/>
      <w:r w:rsidRPr="0028738B">
        <w:rPr>
          <w:sz w:val="20"/>
        </w:rPr>
        <w:t xml:space="preserve"> Cleve)", </w:t>
      </w:r>
      <w:r w:rsidRPr="0028738B">
        <w:rPr>
          <w:i/>
          <w:sz w:val="20"/>
        </w:rPr>
        <w:t>Canadian J. of Microbiology</w:t>
      </w:r>
      <w:r w:rsidRPr="0028738B">
        <w:rPr>
          <w:sz w:val="20"/>
        </w:rPr>
        <w:t>, Vol 8, pp 229</w:t>
      </w:r>
      <w:r w:rsidRPr="0028738B">
        <w:rPr>
          <w:sz w:val="20"/>
        </w:rPr>
        <w:noBreakHyphen/>
        <w:t>239.</w:t>
      </w:r>
    </w:p>
    <w:p w14:paraId="65C6FE3C" w14:textId="77777777" w:rsidR="00C54E79" w:rsidRPr="0028738B" w:rsidRDefault="00227180" w:rsidP="00D1720E">
      <w:pPr>
        <w:pStyle w:val="Citation"/>
        <w:rPr>
          <w:i/>
          <w:sz w:val="20"/>
        </w:rPr>
      </w:pPr>
      <w:proofErr w:type="spellStart"/>
      <w:r w:rsidRPr="0028738B">
        <w:rPr>
          <w:sz w:val="20"/>
        </w:rPr>
        <w:t>Guillard</w:t>
      </w:r>
      <w:proofErr w:type="spellEnd"/>
      <w:r w:rsidRPr="0028738B">
        <w:rPr>
          <w:sz w:val="20"/>
        </w:rPr>
        <w:t xml:space="preserve"> et. al., 1973. Maximum growth rate of two clones of the marine diatom </w:t>
      </w:r>
      <w:r w:rsidRPr="0028738B">
        <w:rPr>
          <w:i/>
          <w:sz w:val="20"/>
        </w:rPr>
        <w:t xml:space="preserve">Thallassiosira </w:t>
      </w:r>
      <w:proofErr w:type="spellStart"/>
      <w:r w:rsidRPr="0028738B">
        <w:rPr>
          <w:i/>
          <w:sz w:val="20"/>
        </w:rPr>
        <w:t>Pseudonana</w:t>
      </w:r>
      <w:proofErr w:type="spellEnd"/>
      <w:r w:rsidR="00C54E79" w:rsidRPr="0028738B">
        <w:rPr>
          <w:i/>
          <w:sz w:val="20"/>
        </w:rPr>
        <w:t>.</w:t>
      </w:r>
    </w:p>
    <w:p w14:paraId="1E14219C" w14:textId="77777777" w:rsidR="00D13E77" w:rsidRPr="0028738B" w:rsidRDefault="00D13E77" w:rsidP="00D13E77">
      <w:pPr>
        <w:pStyle w:val="Citation"/>
        <w:rPr>
          <w:sz w:val="20"/>
        </w:rPr>
      </w:pPr>
      <w:r w:rsidRPr="0028738B">
        <w:rPr>
          <w:sz w:val="20"/>
        </w:rPr>
        <w:t>Gunnison, D., Chen, R.L., and Brannon, J.M.  1983.  "Relationship of Materi</w:t>
      </w:r>
      <w:r w:rsidRPr="0028738B">
        <w:rPr>
          <w:sz w:val="20"/>
        </w:rPr>
        <w:softHyphen/>
        <w:t>als in Flooded Soils and Sedi</w:t>
      </w:r>
      <w:r w:rsidRPr="0028738B">
        <w:rPr>
          <w:sz w:val="20"/>
        </w:rPr>
        <w:softHyphen/>
        <w:t xml:space="preserve">ments to the Water Quality of Reservoir; I. Oxygen Consumption Rates", </w:t>
      </w:r>
      <w:r w:rsidRPr="0028738B">
        <w:rPr>
          <w:i/>
          <w:sz w:val="20"/>
        </w:rPr>
        <w:t>Water Research</w:t>
      </w:r>
      <w:r w:rsidRPr="0028738B">
        <w:rPr>
          <w:sz w:val="20"/>
        </w:rPr>
        <w:t>, Vol 17, No. 11, pp 1609</w:t>
      </w:r>
      <w:r w:rsidRPr="0028738B">
        <w:rPr>
          <w:sz w:val="20"/>
        </w:rPr>
        <w:noBreakHyphen/>
        <w:t>1617.</w:t>
      </w:r>
    </w:p>
    <w:p w14:paraId="055A2109" w14:textId="77777777" w:rsidR="009756E7" w:rsidRPr="0028738B" w:rsidRDefault="009756E7" w:rsidP="009756E7">
      <w:pPr>
        <w:pStyle w:val="Citation"/>
        <w:rPr>
          <w:sz w:val="20"/>
        </w:rPr>
      </w:pPr>
      <w:r w:rsidRPr="0028738B">
        <w:rPr>
          <w:sz w:val="20"/>
        </w:rPr>
        <w:t>Hall, G.H.  1982.  "Apparent and Measured Rates of Nitrification in the Hypo</w:t>
      </w:r>
      <w:r w:rsidRPr="0028738B">
        <w:rPr>
          <w:sz w:val="20"/>
        </w:rPr>
        <w:softHyphen/>
        <w:t xml:space="preserve">limnion of a Mesotrophic Lake", </w:t>
      </w:r>
      <w:r w:rsidRPr="0028738B">
        <w:rPr>
          <w:i/>
          <w:sz w:val="20"/>
        </w:rPr>
        <w:t>Applied and Environmental Microbiology</w:t>
      </w:r>
      <w:r w:rsidRPr="0028738B">
        <w:rPr>
          <w:sz w:val="20"/>
        </w:rPr>
        <w:t>, Vol 43, pp 542</w:t>
      </w:r>
      <w:r w:rsidRPr="0028738B">
        <w:rPr>
          <w:sz w:val="20"/>
        </w:rPr>
        <w:noBreakHyphen/>
        <w:t>547.</w:t>
      </w:r>
    </w:p>
    <w:p w14:paraId="6DB2150F" w14:textId="77777777" w:rsidR="007F232F" w:rsidRPr="0028738B" w:rsidRDefault="007F232F" w:rsidP="007F232F">
      <w:pPr>
        <w:pStyle w:val="Citation"/>
        <w:rPr>
          <w:sz w:val="20"/>
        </w:rPr>
      </w:pPr>
      <w:r w:rsidRPr="0028738B">
        <w:rPr>
          <w:sz w:val="20"/>
        </w:rPr>
        <w:t xml:space="preserve">Hanlon, R.D.G.  1982. "The Breakdown and Decomposition of Allochthonous and Autochthonous Plant Litter in an Oligotrophic Lake </w:t>
      </w:r>
      <w:proofErr w:type="spellStart"/>
      <w:r w:rsidRPr="0028738B">
        <w:rPr>
          <w:sz w:val="20"/>
        </w:rPr>
        <w:t>Llyn</w:t>
      </w:r>
      <w:proofErr w:type="spellEnd"/>
      <w:r w:rsidRPr="0028738B">
        <w:rPr>
          <w:sz w:val="20"/>
        </w:rPr>
        <w:t xml:space="preserve"> </w:t>
      </w:r>
      <w:proofErr w:type="spellStart"/>
      <w:r w:rsidRPr="0028738B">
        <w:rPr>
          <w:sz w:val="20"/>
        </w:rPr>
        <w:t>Frongoch</w:t>
      </w:r>
      <w:proofErr w:type="spellEnd"/>
      <w:r w:rsidRPr="0028738B">
        <w:rPr>
          <w:sz w:val="20"/>
        </w:rPr>
        <w:t xml:space="preserve">)", </w:t>
      </w:r>
      <w:r w:rsidRPr="0028738B">
        <w:rPr>
          <w:i/>
          <w:sz w:val="20"/>
        </w:rPr>
        <w:t>Hydrobiologia</w:t>
      </w:r>
      <w:r w:rsidRPr="0028738B">
        <w:rPr>
          <w:sz w:val="20"/>
        </w:rPr>
        <w:t>, Vol 88, pp 281</w:t>
      </w:r>
      <w:r w:rsidRPr="0028738B">
        <w:rPr>
          <w:sz w:val="20"/>
        </w:rPr>
        <w:noBreakHyphen/>
        <w:t>288.</w:t>
      </w:r>
    </w:p>
    <w:p w14:paraId="63DEC287" w14:textId="77777777" w:rsidR="007F232F" w:rsidRPr="0028738B" w:rsidRDefault="007F232F" w:rsidP="007F232F">
      <w:pPr>
        <w:pStyle w:val="Citation"/>
        <w:rPr>
          <w:sz w:val="20"/>
        </w:rPr>
      </w:pPr>
      <w:proofErr w:type="spellStart"/>
      <w:r w:rsidRPr="0028738B">
        <w:rPr>
          <w:sz w:val="20"/>
        </w:rPr>
        <w:t>Hecky</w:t>
      </w:r>
      <w:proofErr w:type="spellEnd"/>
      <w:r w:rsidRPr="0028738B">
        <w:rPr>
          <w:sz w:val="20"/>
        </w:rPr>
        <w:t xml:space="preserve">, R.E., and </w:t>
      </w:r>
      <w:proofErr w:type="spellStart"/>
      <w:r w:rsidRPr="0028738B">
        <w:rPr>
          <w:sz w:val="20"/>
        </w:rPr>
        <w:t>Kilham</w:t>
      </w:r>
      <w:proofErr w:type="spellEnd"/>
      <w:r w:rsidRPr="0028738B">
        <w:rPr>
          <w:sz w:val="20"/>
        </w:rPr>
        <w:t xml:space="preserve">, P.  1974.  "Environmental Control of Phytoplankton Cell Size", </w:t>
      </w:r>
      <w:r w:rsidRPr="0028738B">
        <w:rPr>
          <w:i/>
          <w:sz w:val="20"/>
        </w:rPr>
        <w:t>Limnology and Oceanogra</w:t>
      </w:r>
      <w:r w:rsidRPr="0028738B">
        <w:rPr>
          <w:i/>
          <w:sz w:val="20"/>
        </w:rPr>
        <w:softHyphen/>
        <w:t>phy</w:t>
      </w:r>
      <w:r w:rsidRPr="0028738B">
        <w:rPr>
          <w:sz w:val="20"/>
        </w:rPr>
        <w:t>, Vol 19, No. 2, pp 361</w:t>
      </w:r>
      <w:r w:rsidRPr="0028738B">
        <w:rPr>
          <w:sz w:val="20"/>
        </w:rPr>
        <w:noBreakHyphen/>
        <w:t>365.</w:t>
      </w:r>
    </w:p>
    <w:p w14:paraId="73D9AC67" w14:textId="77777777" w:rsidR="00227180" w:rsidRPr="0028738B" w:rsidRDefault="00C54E79" w:rsidP="00C54E79">
      <w:pPr>
        <w:pStyle w:val="Citation"/>
        <w:rPr>
          <w:sz w:val="20"/>
        </w:rPr>
      </w:pPr>
      <w:r w:rsidRPr="0028738B">
        <w:rPr>
          <w:sz w:val="20"/>
        </w:rPr>
        <w:t>Holm, N.P., and Armstrong, D.E.  1981. "Role of Nutrient Limitation and Competition in Control</w:t>
      </w:r>
      <w:r w:rsidRPr="0028738B">
        <w:rPr>
          <w:sz w:val="20"/>
        </w:rPr>
        <w:softHyphen/>
        <w:t xml:space="preserve">ling the Populations of and </w:t>
      </w:r>
      <w:proofErr w:type="spellStart"/>
      <w:r w:rsidRPr="0028738B">
        <w:rPr>
          <w:i/>
          <w:sz w:val="20"/>
        </w:rPr>
        <w:t>Asterionella</w:t>
      </w:r>
      <w:proofErr w:type="spellEnd"/>
      <w:r w:rsidRPr="0028738B">
        <w:rPr>
          <w:i/>
          <w:sz w:val="20"/>
        </w:rPr>
        <w:t xml:space="preserve"> </w:t>
      </w:r>
      <w:proofErr w:type="spellStart"/>
      <w:r w:rsidRPr="0028738B">
        <w:rPr>
          <w:i/>
          <w:sz w:val="20"/>
        </w:rPr>
        <w:t>formosa</w:t>
      </w:r>
      <w:proofErr w:type="spellEnd"/>
      <w:r w:rsidRPr="0028738B">
        <w:rPr>
          <w:sz w:val="20"/>
        </w:rPr>
        <w:t xml:space="preserve"> and </w:t>
      </w:r>
      <w:r w:rsidRPr="0028738B">
        <w:rPr>
          <w:i/>
          <w:sz w:val="20"/>
        </w:rPr>
        <w:t>Microcystis aeruginosa</w:t>
      </w:r>
      <w:r w:rsidRPr="0028738B">
        <w:rPr>
          <w:sz w:val="20"/>
        </w:rPr>
        <w:t xml:space="preserve"> in Semicontinuous Cul</w:t>
      </w:r>
      <w:r w:rsidRPr="0028738B">
        <w:rPr>
          <w:sz w:val="20"/>
        </w:rPr>
        <w:softHyphen/>
        <w:t xml:space="preserve">ture", </w:t>
      </w:r>
      <w:r w:rsidRPr="0028738B">
        <w:rPr>
          <w:i/>
          <w:sz w:val="20"/>
        </w:rPr>
        <w:t>Limnology and Ocean</w:t>
      </w:r>
      <w:r w:rsidRPr="0028738B">
        <w:rPr>
          <w:i/>
          <w:sz w:val="20"/>
        </w:rPr>
        <w:softHyphen/>
        <w:t>ography</w:t>
      </w:r>
      <w:r w:rsidRPr="0028738B">
        <w:rPr>
          <w:sz w:val="20"/>
        </w:rPr>
        <w:t>, Vol 26, pp 622</w:t>
      </w:r>
      <w:r w:rsidRPr="0028738B">
        <w:rPr>
          <w:sz w:val="20"/>
        </w:rPr>
        <w:noBreakHyphen/>
        <w:t>634.</w:t>
      </w:r>
      <w:r w:rsidR="00227180" w:rsidRPr="0028738B">
        <w:rPr>
          <w:sz w:val="20"/>
        </w:rPr>
        <w:t xml:space="preserve"> </w:t>
      </w:r>
    </w:p>
    <w:p w14:paraId="00B7D2D3" w14:textId="77777777" w:rsidR="00564128" w:rsidRPr="0028738B" w:rsidRDefault="00564128" w:rsidP="00CD3FDE">
      <w:pPr>
        <w:pStyle w:val="Citation"/>
        <w:rPr>
          <w:sz w:val="20"/>
        </w:rPr>
      </w:pPr>
      <w:proofErr w:type="spellStart"/>
      <w:r w:rsidRPr="0028738B">
        <w:rPr>
          <w:sz w:val="20"/>
        </w:rPr>
        <w:t>Hondzo</w:t>
      </w:r>
      <w:proofErr w:type="spellEnd"/>
      <w:r w:rsidR="00CD3FDE" w:rsidRPr="0028738B">
        <w:rPr>
          <w:sz w:val="20"/>
        </w:rPr>
        <w:t>, M.</w:t>
      </w:r>
      <w:r w:rsidRPr="0028738B">
        <w:rPr>
          <w:sz w:val="20"/>
        </w:rPr>
        <w:t xml:space="preserve"> and Stefan</w:t>
      </w:r>
      <w:r w:rsidR="00CD3FDE" w:rsidRPr="0028738B">
        <w:rPr>
          <w:sz w:val="20"/>
        </w:rPr>
        <w:t>, H. G.</w:t>
      </w:r>
      <w:r w:rsidRPr="0028738B">
        <w:rPr>
          <w:sz w:val="20"/>
        </w:rPr>
        <w:t xml:space="preserve"> 1996</w:t>
      </w:r>
      <w:r w:rsidR="00CD3FDE" w:rsidRPr="0028738B">
        <w:rPr>
          <w:sz w:val="20"/>
        </w:rPr>
        <w:t xml:space="preserve">. “Dependence of water quality and fish habitat on lake morphometry and meteorology”, </w:t>
      </w:r>
      <w:r w:rsidR="00CD3FDE" w:rsidRPr="0028738B">
        <w:rPr>
          <w:i/>
          <w:iCs/>
          <w:sz w:val="20"/>
        </w:rPr>
        <w:t>Journal of Water Resources Planning and Management</w:t>
      </w:r>
      <w:r w:rsidR="00CD3FDE" w:rsidRPr="0028738B">
        <w:rPr>
          <w:sz w:val="20"/>
        </w:rPr>
        <w:t>, Volume 122, Issue 5, September/October 1996, Pages 364-373.</w:t>
      </w:r>
    </w:p>
    <w:p w14:paraId="271F8F3E" w14:textId="77777777" w:rsidR="00786CA0" w:rsidRPr="0028738B" w:rsidRDefault="00786CA0" w:rsidP="00786CA0">
      <w:pPr>
        <w:pStyle w:val="Citation"/>
        <w:rPr>
          <w:sz w:val="20"/>
        </w:rPr>
      </w:pPr>
      <w:proofErr w:type="spellStart"/>
      <w:r w:rsidRPr="0028738B">
        <w:rPr>
          <w:sz w:val="20"/>
        </w:rPr>
        <w:t>Hoogenhout</w:t>
      </w:r>
      <w:proofErr w:type="spellEnd"/>
      <w:r w:rsidRPr="0028738B">
        <w:rPr>
          <w:sz w:val="20"/>
        </w:rPr>
        <w:t xml:space="preserve">, H., and </w:t>
      </w:r>
      <w:proofErr w:type="spellStart"/>
      <w:r w:rsidRPr="0028738B">
        <w:rPr>
          <w:sz w:val="20"/>
        </w:rPr>
        <w:t>Amesz</w:t>
      </w:r>
      <w:proofErr w:type="spellEnd"/>
      <w:r w:rsidRPr="0028738B">
        <w:rPr>
          <w:sz w:val="20"/>
        </w:rPr>
        <w:t>, J.  1965.  "Growth Rates of Photosynthetic Microorganisms in Labora</w:t>
      </w:r>
      <w:r w:rsidRPr="0028738B">
        <w:rPr>
          <w:sz w:val="20"/>
        </w:rPr>
        <w:softHyphen/>
        <w:t>tory Stud</w:t>
      </w:r>
      <w:r w:rsidRPr="0028738B">
        <w:rPr>
          <w:sz w:val="20"/>
        </w:rPr>
        <w:softHyphen/>
        <w:t xml:space="preserve">ies", </w:t>
      </w:r>
      <w:r w:rsidRPr="0028738B">
        <w:rPr>
          <w:i/>
          <w:sz w:val="20"/>
        </w:rPr>
        <w:t>Archives of Microbiology</w:t>
      </w:r>
      <w:r w:rsidRPr="0028738B">
        <w:rPr>
          <w:sz w:val="20"/>
        </w:rPr>
        <w:t>, Vol 50, pp 10</w:t>
      </w:r>
      <w:r w:rsidRPr="0028738B">
        <w:rPr>
          <w:sz w:val="20"/>
        </w:rPr>
        <w:noBreakHyphen/>
        <w:t>24.</w:t>
      </w:r>
    </w:p>
    <w:p w14:paraId="00C705E9" w14:textId="77777777" w:rsidR="00422528" w:rsidRPr="0028738B" w:rsidRDefault="00422528" w:rsidP="00422528">
      <w:pPr>
        <w:pStyle w:val="Citation"/>
        <w:rPr>
          <w:sz w:val="20"/>
        </w:rPr>
      </w:pPr>
      <w:r w:rsidRPr="0028738B">
        <w:rPr>
          <w:sz w:val="20"/>
        </w:rPr>
        <w:t xml:space="preserve">Hoskins, J.K., </w:t>
      </w:r>
      <w:proofErr w:type="spellStart"/>
      <w:r w:rsidRPr="0028738B">
        <w:rPr>
          <w:sz w:val="20"/>
        </w:rPr>
        <w:t>Ruchhoft</w:t>
      </w:r>
      <w:proofErr w:type="spellEnd"/>
      <w:r w:rsidRPr="0028738B">
        <w:rPr>
          <w:sz w:val="20"/>
        </w:rPr>
        <w:t>, C.C., and Williams, L.G.  1927.  "A Study of the Pollution and Natural Purification of the Illinois River; I. Surveys and Labo</w:t>
      </w:r>
      <w:r w:rsidRPr="0028738B">
        <w:rPr>
          <w:sz w:val="20"/>
        </w:rPr>
        <w:softHyphen/>
        <w:t xml:space="preserve">ratory Studies", </w:t>
      </w:r>
      <w:r w:rsidRPr="0028738B">
        <w:rPr>
          <w:i/>
          <w:sz w:val="20"/>
        </w:rPr>
        <w:t>Public Health Bulletin No. 171</w:t>
      </w:r>
      <w:r w:rsidRPr="0028738B">
        <w:rPr>
          <w:sz w:val="20"/>
        </w:rPr>
        <w:t>, Washington, DC.</w:t>
      </w:r>
    </w:p>
    <w:p w14:paraId="6E3A6617" w14:textId="77777777" w:rsidR="00054C24" w:rsidRPr="0028738B" w:rsidRDefault="00054C24" w:rsidP="00054C24">
      <w:pPr>
        <w:pStyle w:val="Citation"/>
        <w:rPr>
          <w:sz w:val="20"/>
        </w:rPr>
      </w:pPr>
      <w:r w:rsidRPr="0028738B">
        <w:rPr>
          <w:sz w:val="20"/>
        </w:rPr>
        <w:t xml:space="preserve">Hutchinson, G.E.  1957.  </w:t>
      </w:r>
      <w:r w:rsidRPr="0028738B">
        <w:rPr>
          <w:i/>
          <w:sz w:val="20"/>
        </w:rPr>
        <w:t>A Treatise on Limnology; I. Geography</w:t>
      </w:r>
      <w:r w:rsidRPr="0028738B">
        <w:rPr>
          <w:sz w:val="20"/>
        </w:rPr>
        <w:t>, Physics and Chemistry, John Wiley and Sons, New York, NY.</w:t>
      </w:r>
    </w:p>
    <w:p w14:paraId="516B6985" w14:textId="77777777" w:rsidR="00786CA0" w:rsidRPr="0028738B" w:rsidRDefault="00786CA0" w:rsidP="00786CA0">
      <w:pPr>
        <w:pStyle w:val="Citation"/>
        <w:rPr>
          <w:sz w:val="20"/>
        </w:rPr>
      </w:pPr>
      <w:proofErr w:type="spellStart"/>
      <w:r w:rsidRPr="0028738B">
        <w:rPr>
          <w:sz w:val="20"/>
        </w:rPr>
        <w:t>Ignatiades</w:t>
      </w:r>
      <w:proofErr w:type="spellEnd"/>
      <w:r w:rsidRPr="0028738B">
        <w:rPr>
          <w:sz w:val="20"/>
        </w:rPr>
        <w:t xml:space="preserve">, L., and </w:t>
      </w:r>
      <w:proofErr w:type="spellStart"/>
      <w:r w:rsidRPr="0028738B">
        <w:rPr>
          <w:sz w:val="20"/>
        </w:rPr>
        <w:t>Smayda</w:t>
      </w:r>
      <w:proofErr w:type="spellEnd"/>
      <w:r w:rsidRPr="0028738B">
        <w:rPr>
          <w:sz w:val="20"/>
        </w:rPr>
        <w:t xml:space="preserve">, T.J.  1970.  "Autecological Studies on the Marine Diatom </w:t>
      </w:r>
      <w:proofErr w:type="spellStart"/>
      <w:r w:rsidRPr="0028738B">
        <w:rPr>
          <w:i/>
          <w:sz w:val="20"/>
        </w:rPr>
        <w:t>Rhizosolenia</w:t>
      </w:r>
      <w:proofErr w:type="spellEnd"/>
      <w:r w:rsidRPr="0028738B">
        <w:rPr>
          <w:i/>
          <w:sz w:val="20"/>
        </w:rPr>
        <w:t xml:space="preserve"> </w:t>
      </w:r>
      <w:proofErr w:type="spellStart"/>
      <w:r w:rsidRPr="0028738B">
        <w:rPr>
          <w:i/>
          <w:sz w:val="20"/>
        </w:rPr>
        <w:t>fragilissima</w:t>
      </w:r>
      <w:proofErr w:type="spellEnd"/>
      <w:r w:rsidRPr="0028738B">
        <w:rPr>
          <w:sz w:val="20"/>
        </w:rPr>
        <w:t xml:space="preserve"> </w:t>
      </w:r>
      <w:proofErr w:type="spellStart"/>
      <w:r w:rsidRPr="0028738B">
        <w:rPr>
          <w:sz w:val="20"/>
        </w:rPr>
        <w:t>Bergon</w:t>
      </w:r>
      <w:proofErr w:type="spellEnd"/>
      <w:r w:rsidRPr="0028738B">
        <w:rPr>
          <w:sz w:val="20"/>
        </w:rPr>
        <w:t>; I. The Influence of Light, Temper</w:t>
      </w:r>
      <w:r w:rsidRPr="0028738B">
        <w:rPr>
          <w:sz w:val="20"/>
        </w:rPr>
        <w:softHyphen/>
        <w:t xml:space="preserve">ature, and Salinity", </w:t>
      </w:r>
      <w:r w:rsidRPr="0028738B">
        <w:rPr>
          <w:i/>
          <w:sz w:val="20"/>
        </w:rPr>
        <w:t>J. of Phycol</w:t>
      </w:r>
      <w:r w:rsidRPr="0028738B">
        <w:rPr>
          <w:i/>
          <w:sz w:val="20"/>
        </w:rPr>
        <w:softHyphen/>
        <w:t>ogy</w:t>
      </w:r>
      <w:r w:rsidRPr="0028738B">
        <w:rPr>
          <w:sz w:val="20"/>
        </w:rPr>
        <w:t>, Vol 6, pp 332</w:t>
      </w:r>
      <w:r w:rsidRPr="0028738B">
        <w:rPr>
          <w:sz w:val="20"/>
        </w:rPr>
        <w:noBreakHyphen/>
        <w:t>229.</w:t>
      </w:r>
    </w:p>
    <w:p w14:paraId="20BBE2F8" w14:textId="77777777" w:rsidR="0028738B" w:rsidRPr="0028738B" w:rsidRDefault="0028738B" w:rsidP="00786CA0">
      <w:pPr>
        <w:pStyle w:val="Citation"/>
        <w:rPr>
          <w:sz w:val="20"/>
        </w:rPr>
      </w:pPr>
      <w:proofErr w:type="spellStart"/>
      <w:r w:rsidRPr="0028738B">
        <w:rPr>
          <w:sz w:val="20"/>
          <w:highlight w:val="yellow"/>
        </w:rPr>
        <w:t>Ikusima</w:t>
      </w:r>
      <w:proofErr w:type="spellEnd"/>
      <w:r w:rsidRPr="0028738B">
        <w:rPr>
          <w:sz w:val="20"/>
          <w:highlight w:val="yellow"/>
        </w:rPr>
        <w:t>, 1970 [Macrophytes]</w:t>
      </w:r>
    </w:p>
    <w:p w14:paraId="62FEFACA" w14:textId="77777777" w:rsidR="006E7315" w:rsidRPr="0028738B" w:rsidRDefault="006E7315" w:rsidP="006E7315">
      <w:pPr>
        <w:pStyle w:val="Citation"/>
        <w:rPr>
          <w:sz w:val="20"/>
        </w:rPr>
      </w:pPr>
      <w:r w:rsidRPr="0028738B">
        <w:rPr>
          <w:sz w:val="20"/>
        </w:rPr>
        <w:t xml:space="preserve">James, William F., </w:t>
      </w:r>
      <w:proofErr w:type="spellStart"/>
      <w:r w:rsidRPr="0028738B">
        <w:rPr>
          <w:sz w:val="20"/>
        </w:rPr>
        <w:t>Berko</w:t>
      </w:r>
      <w:proofErr w:type="spellEnd"/>
      <w:r w:rsidRPr="0028738B">
        <w:rPr>
          <w:sz w:val="20"/>
        </w:rPr>
        <w:t>, John W., Eakin, Harry L. 1995. Phosphorus Loading in Lake Pepin (Minnesota-Wisconsin). Final report ADA304855. Army Engineer Waterways Experiment Station, Vicksburg MS.</w:t>
      </w:r>
    </w:p>
    <w:p w14:paraId="6AE80826" w14:textId="77777777" w:rsidR="00665AC9" w:rsidRPr="0028738B" w:rsidRDefault="00665AC9" w:rsidP="00665AC9">
      <w:pPr>
        <w:pStyle w:val="Citation"/>
        <w:rPr>
          <w:sz w:val="20"/>
        </w:rPr>
      </w:pPr>
      <w:proofErr w:type="spellStart"/>
      <w:r w:rsidRPr="0028738B">
        <w:rPr>
          <w:sz w:val="20"/>
        </w:rPr>
        <w:t>Jeanjean</w:t>
      </w:r>
      <w:proofErr w:type="spellEnd"/>
      <w:r w:rsidRPr="0028738B">
        <w:rPr>
          <w:sz w:val="20"/>
        </w:rPr>
        <w:t xml:space="preserve">, R.  1969.  "Influence de al </w:t>
      </w:r>
      <w:proofErr w:type="spellStart"/>
      <w:r w:rsidRPr="0028738B">
        <w:rPr>
          <w:sz w:val="20"/>
        </w:rPr>
        <w:t>Carence</w:t>
      </w:r>
      <w:proofErr w:type="spellEnd"/>
      <w:r w:rsidRPr="0028738B">
        <w:rPr>
          <w:sz w:val="20"/>
        </w:rPr>
        <w:t xml:space="preserve"> </w:t>
      </w:r>
      <w:proofErr w:type="spellStart"/>
      <w:r w:rsidRPr="0028738B">
        <w:rPr>
          <w:sz w:val="20"/>
        </w:rPr>
        <w:t>en</w:t>
      </w:r>
      <w:proofErr w:type="spellEnd"/>
      <w:r w:rsidRPr="0028738B">
        <w:rPr>
          <w:sz w:val="20"/>
        </w:rPr>
        <w:t xml:space="preserve"> Phosphoric sur les </w:t>
      </w:r>
      <w:proofErr w:type="spellStart"/>
      <w:r w:rsidRPr="0028738B">
        <w:rPr>
          <w:sz w:val="20"/>
        </w:rPr>
        <w:t>Vitesses</w:t>
      </w:r>
      <w:proofErr w:type="spellEnd"/>
      <w:r w:rsidRPr="0028738B">
        <w:rPr>
          <w:sz w:val="20"/>
        </w:rPr>
        <w:t xml:space="preserve"> </w:t>
      </w:r>
      <w:proofErr w:type="spellStart"/>
      <w:r w:rsidRPr="0028738B">
        <w:rPr>
          <w:sz w:val="20"/>
        </w:rPr>
        <w:t>d'Absorption</w:t>
      </w:r>
      <w:proofErr w:type="spellEnd"/>
      <w:r w:rsidRPr="0028738B">
        <w:rPr>
          <w:sz w:val="20"/>
        </w:rPr>
        <w:t xml:space="preserve"> du Phos</w:t>
      </w:r>
      <w:r w:rsidRPr="0028738B">
        <w:rPr>
          <w:sz w:val="20"/>
        </w:rPr>
        <w:softHyphen/>
        <w:t xml:space="preserve">phate Par les </w:t>
      </w:r>
      <w:proofErr w:type="spellStart"/>
      <w:r w:rsidRPr="0028738B">
        <w:rPr>
          <w:sz w:val="20"/>
        </w:rPr>
        <w:t>Chlorelles</w:t>
      </w:r>
      <w:proofErr w:type="spellEnd"/>
      <w:r w:rsidRPr="0028738B">
        <w:rPr>
          <w:sz w:val="20"/>
        </w:rPr>
        <w:t xml:space="preserve">", </w:t>
      </w:r>
      <w:r w:rsidRPr="0028738B">
        <w:rPr>
          <w:i/>
          <w:sz w:val="20"/>
        </w:rPr>
        <w:t>Bull. Soc. Fr. Physiol. Veg.</w:t>
      </w:r>
      <w:r w:rsidRPr="0028738B">
        <w:rPr>
          <w:sz w:val="20"/>
        </w:rPr>
        <w:t>, Vol 15, pp 159</w:t>
      </w:r>
      <w:r w:rsidRPr="0028738B">
        <w:rPr>
          <w:sz w:val="20"/>
        </w:rPr>
        <w:noBreakHyphen/>
        <w:t>171.</w:t>
      </w:r>
    </w:p>
    <w:p w14:paraId="628D81CE" w14:textId="77777777" w:rsidR="007F232F" w:rsidRPr="0028738B" w:rsidRDefault="007F232F" w:rsidP="007F232F">
      <w:pPr>
        <w:pStyle w:val="Citation"/>
        <w:rPr>
          <w:sz w:val="20"/>
        </w:rPr>
      </w:pPr>
      <w:r w:rsidRPr="0028738B">
        <w:rPr>
          <w:sz w:val="20"/>
        </w:rPr>
        <w:t xml:space="preserve">Jewell, W.J., and McCarty, P.L.  1971.  "Aerobic Decomposition of Algae", </w:t>
      </w:r>
      <w:r w:rsidRPr="0028738B">
        <w:rPr>
          <w:i/>
          <w:sz w:val="20"/>
        </w:rPr>
        <w:t>Environment Science and Tech</w:t>
      </w:r>
      <w:r w:rsidRPr="0028738B">
        <w:rPr>
          <w:i/>
          <w:sz w:val="20"/>
        </w:rPr>
        <w:softHyphen/>
        <w:t>nology</w:t>
      </w:r>
      <w:r w:rsidRPr="0028738B">
        <w:rPr>
          <w:sz w:val="20"/>
        </w:rPr>
        <w:t>, Vol 5, pp 1023</w:t>
      </w:r>
      <w:r w:rsidRPr="0028738B">
        <w:rPr>
          <w:sz w:val="20"/>
        </w:rPr>
        <w:noBreakHyphen/>
        <w:t>1031.</w:t>
      </w:r>
    </w:p>
    <w:p w14:paraId="69B99A2B" w14:textId="77777777" w:rsidR="00786CA0" w:rsidRPr="0028738B" w:rsidRDefault="00786CA0" w:rsidP="00786CA0">
      <w:pPr>
        <w:pStyle w:val="Citation"/>
        <w:rPr>
          <w:sz w:val="20"/>
        </w:rPr>
      </w:pPr>
      <w:proofErr w:type="spellStart"/>
      <w:r w:rsidRPr="0028738B">
        <w:rPr>
          <w:sz w:val="20"/>
        </w:rPr>
        <w:lastRenderedPageBreak/>
        <w:t>Jitts</w:t>
      </w:r>
      <w:proofErr w:type="spellEnd"/>
      <w:r w:rsidRPr="0028738B">
        <w:rPr>
          <w:sz w:val="20"/>
        </w:rPr>
        <w:t xml:space="preserve">, H.R., McAllister, C.D., Stephens, K., and Strickland, J.D.H.  1964.  "The Cell Division Rates of Some Marine Phytoplankton as a Function of Light and Temperature", </w:t>
      </w:r>
      <w:r w:rsidRPr="0028738B">
        <w:rPr>
          <w:i/>
          <w:sz w:val="20"/>
        </w:rPr>
        <w:t>J. of the Fisher</w:t>
      </w:r>
      <w:r w:rsidRPr="0028738B">
        <w:rPr>
          <w:i/>
          <w:sz w:val="20"/>
        </w:rPr>
        <w:softHyphen/>
        <w:t>ies Re</w:t>
      </w:r>
      <w:r w:rsidRPr="0028738B">
        <w:rPr>
          <w:i/>
          <w:sz w:val="20"/>
        </w:rPr>
        <w:softHyphen/>
        <w:t>search Board of Canada</w:t>
      </w:r>
      <w:r w:rsidRPr="0028738B">
        <w:rPr>
          <w:sz w:val="20"/>
        </w:rPr>
        <w:t>, Vol 21, pp 139</w:t>
      </w:r>
      <w:r w:rsidRPr="0028738B">
        <w:rPr>
          <w:sz w:val="20"/>
        </w:rPr>
        <w:noBreakHyphen/>
        <w:t>157.</w:t>
      </w:r>
    </w:p>
    <w:p w14:paraId="105C57C3" w14:textId="77777777" w:rsidR="00786CA0" w:rsidRPr="0028738B" w:rsidRDefault="00786CA0" w:rsidP="00786CA0">
      <w:pPr>
        <w:pStyle w:val="Citation"/>
        <w:rPr>
          <w:sz w:val="20"/>
        </w:rPr>
      </w:pPr>
      <w:r w:rsidRPr="0028738B">
        <w:rPr>
          <w:sz w:val="20"/>
        </w:rPr>
        <w:t>Jorgensen, E.G.  1968.  "The Adaptation of Plankton Algae; II. Aspects of the Temperature and the Tempera</w:t>
      </w:r>
      <w:r w:rsidRPr="0028738B">
        <w:rPr>
          <w:sz w:val="20"/>
        </w:rPr>
        <w:softHyphen/>
        <w:t xml:space="preserve">ture Adaptation of </w:t>
      </w:r>
      <w:proofErr w:type="spellStart"/>
      <w:r w:rsidRPr="0028738B">
        <w:rPr>
          <w:i/>
          <w:sz w:val="20"/>
        </w:rPr>
        <w:t>Skeletonema</w:t>
      </w:r>
      <w:proofErr w:type="spellEnd"/>
      <w:r w:rsidRPr="0028738B">
        <w:rPr>
          <w:i/>
          <w:sz w:val="20"/>
        </w:rPr>
        <w:t xml:space="preserve"> </w:t>
      </w:r>
      <w:proofErr w:type="spellStart"/>
      <w:r w:rsidRPr="0028738B">
        <w:rPr>
          <w:i/>
          <w:sz w:val="20"/>
        </w:rPr>
        <w:t>costatum</w:t>
      </w:r>
      <w:proofErr w:type="spellEnd"/>
      <w:r w:rsidRPr="0028738B">
        <w:rPr>
          <w:i/>
          <w:sz w:val="20"/>
        </w:rPr>
        <w:t>,</w:t>
      </w:r>
      <w:r w:rsidRPr="0028738B">
        <w:rPr>
          <w:sz w:val="20"/>
        </w:rPr>
        <w:t xml:space="preserve"> </w:t>
      </w:r>
      <w:r w:rsidRPr="0028738B">
        <w:rPr>
          <w:i/>
          <w:sz w:val="20"/>
        </w:rPr>
        <w:t>Physiological Plant</w:t>
      </w:r>
      <w:r w:rsidRPr="0028738B">
        <w:rPr>
          <w:sz w:val="20"/>
        </w:rPr>
        <w:t>, Vol 21, pp 423</w:t>
      </w:r>
      <w:r w:rsidRPr="0028738B">
        <w:rPr>
          <w:sz w:val="20"/>
        </w:rPr>
        <w:noBreakHyphen/>
        <w:t>427.</w:t>
      </w:r>
    </w:p>
    <w:p w14:paraId="419F9C25" w14:textId="77777777" w:rsidR="00FA5B1F" w:rsidRPr="0028738B" w:rsidRDefault="00FA5B1F" w:rsidP="00FA5B1F">
      <w:pPr>
        <w:pStyle w:val="Citation"/>
        <w:rPr>
          <w:sz w:val="20"/>
        </w:rPr>
      </w:pPr>
      <w:r w:rsidRPr="0028738B">
        <w:rPr>
          <w:sz w:val="20"/>
        </w:rPr>
        <w:t xml:space="preserve">Kanwisher, J.  1963. "On the Exchange of Gases Between the Atmosphere and the Sea", </w:t>
      </w:r>
      <w:r w:rsidRPr="0028738B">
        <w:rPr>
          <w:i/>
          <w:sz w:val="20"/>
        </w:rPr>
        <w:t>Deepsea Research with Oceanography</w:t>
      </w:r>
      <w:r w:rsidRPr="0028738B">
        <w:rPr>
          <w:sz w:val="20"/>
        </w:rPr>
        <w:t>, Vol 10, pp 195</w:t>
      </w:r>
      <w:r w:rsidRPr="0028738B">
        <w:rPr>
          <w:sz w:val="20"/>
        </w:rPr>
        <w:noBreakHyphen/>
        <w:t>207.</w:t>
      </w:r>
    </w:p>
    <w:p w14:paraId="23361C26" w14:textId="77777777" w:rsidR="006E7315" w:rsidRPr="0028738B" w:rsidRDefault="006E7315" w:rsidP="006E7315">
      <w:pPr>
        <w:pStyle w:val="Citation"/>
        <w:rPr>
          <w:sz w:val="20"/>
        </w:rPr>
      </w:pPr>
      <w:r w:rsidRPr="0028738B">
        <w:rPr>
          <w:sz w:val="20"/>
        </w:rPr>
        <w:t xml:space="preserve">Kim, Lee-Hyung; Choi, </w:t>
      </w:r>
      <w:proofErr w:type="spellStart"/>
      <w:r w:rsidRPr="0028738B">
        <w:rPr>
          <w:sz w:val="20"/>
        </w:rPr>
        <w:t>Euiso</w:t>
      </w:r>
      <w:proofErr w:type="spellEnd"/>
      <w:r w:rsidRPr="0028738B">
        <w:rPr>
          <w:sz w:val="20"/>
        </w:rPr>
        <w:t>; Gil, Kyung-</w:t>
      </w:r>
      <w:proofErr w:type="spellStart"/>
      <w:r w:rsidRPr="0028738B">
        <w:rPr>
          <w:sz w:val="20"/>
        </w:rPr>
        <w:t>Ik</w:t>
      </w:r>
      <w:proofErr w:type="spellEnd"/>
      <w:r w:rsidRPr="0028738B">
        <w:rPr>
          <w:sz w:val="20"/>
        </w:rPr>
        <w:t xml:space="preserve">; and </w:t>
      </w:r>
      <w:proofErr w:type="spellStart"/>
      <w:r w:rsidRPr="0028738B">
        <w:rPr>
          <w:sz w:val="20"/>
        </w:rPr>
        <w:t>Stenstrom</w:t>
      </w:r>
      <w:proofErr w:type="spellEnd"/>
      <w:r w:rsidRPr="0028738B">
        <w:rPr>
          <w:sz w:val="20"/>
        </w:rPr>
        <w:t>, M. K.</w:t>
      </w:r>
      <w:bookmarkStart w:id="4433" w:name="m4.bcor*"/>
      <w:bookmarkEnd w:id="4433"/>
      <w:r w:rsidRPr="0028738B">
        <w:rPr>
          <w:sz w:val="20"/>
        </w:rPr>
        <w:t xml:space="preserve"> 2003.</w:t>
      </w:r>
      <w:r w:rsidRPr="0028738B">
        <w:rPr>
          <w:sz w:val="20"/>
        </w:rPr>
        <w:br/>
        <w:t xml:space="preserve">Phosphorus release rates from sediments and pollutant characteristics in Han River, Seoul, Korea. </w:t>
      </w:r>
      <w:proofErr w:type="gramStart"/>
      <w:r w:rsidRPr="0028738B">
        <w:rPr>
          <w:sz w:val="20"/>
        </w:rPr>
        <w:t>doi:10.1016/j.scitotenv</w:t>
      </w:r>
      <w:proofErr w:type="gramEnd"/>
      <w:r w:rsidRPr="0028738B">
        <w:rPr>
          <w:sz w:val="20"/>
        </w:rPr>
        <w:t>.2003.08.018.   </w:t>
      </w:r>
    </w:p>
    <w:p w14:paraId="6DE29613" w14:textId="77777777" w:rsidR="00422528" w:rsidRPr="0028738B" w:rsidRDefault="00422528" w:rsidP="00422528">
      <w:pPr>
        <w:pStyle w:val="Citation"/>
        <w:rPr>
          <w:sz w:val="20"/>
        </w:rPr>
      </w:pPr>
      <w:r w:rsidRPr="0028738B">
        <w:rPr>
          <w:sz w:val="20"/>
        </w:rPr>
        <w:t xml:space="preserve">Kittrell, F.W., and </w:t>
      </w:r>
      <w:proofErr w:type="spellStart"/>
      <w:r w:rsidRPr="0028738B">
        <w:rPr>
          <w:sz w:val="20"/>
        </w:rPr>
        <w:t>Furfari</w:t>
      </w:r>
      <w:proofErr w:type="spellEnd"/>
      <w:r w:rsidRPr="0028738B">
        <w:rPr>
          <w:sz w:val="20"/>
        </w:rPr>
        <w:t xml:space="preserve">, S.A.  1963.  "Observations of Coliform Bacteria in Streams", </w:t>
      </w:r>
      <w:r w:rsidRPr="0028738B">
        <w:rPr>
          <w:i/>
          <w:sz w:val="20"/>
        </w:rPr>
        <w:t>J. of the Water Pollution Control Federation</w:t>
      </w:r>
      <w:r w:rsidRPr="0028738B">
        <w:rPr>
          <w:sz w:val="20"/>
        </w:rPr>
        <w:t>, Vol 35, p 1361.</w:t>
      </w:r>
    </w:p>
    <w:p w14:paraId="28A4408E" w14:textId="77777777" w:rsidR="00227180" w:rsidRPr="0028738B" w:rsidRDefault="00227180" w:rsidP="00422528">
      <w:pPr>
        <w:pStyle w:val="Citation"/>
        <w:rPr>
          <w:sz w:val="20"/>
        </w:rPr>
      </w:pPr>
      <w:proofErr w:type="spellStart"/>
      <w:r w:rsidRPr="0028738B">
        <w:rPr>
          <w:sz w:val="20"/>
        </w:rPr>
        <w:t>Klaveness</w:t>
      </w:r>
      <w:proofErr w:type="spellEnd"/>
      <w:r w:rsidRPr="0028738B">
        <w:rPr>
          <w:sz w:val="20"/>
        </w:rPr>
        <w:t xml:space="preserve"> and </w:t>
      </w:r>
      <w:proofErr w:type="spellStart"/>
      <w:r w:rsidRPr="0028738B">
        <w:rPr>
          <w:sz w:val="20"/>
        </w:rPr>
        <w:t>Guillard</w:t>
      </w:r>
      <w:proofErr w:type="spellEnd"/>
      <w:r w:rsidRPr="0028738B">
        <w:rPr>
          <w:sz w:val="20"/>
        </w:rPr>
        <w:t xml:space="preserve"> (1975) determined the maximum growth rate and silicon half-saturation </w:t>
      </w:r>
      <w:proofErr w:type="gramStart"/>
      <w:r w:rsidRPr="0028738B">
        <w:rPr>
          <w:sz w:val="20"/>
        </w:rPr>
        <w:t>coefficient  for</w:t>
      </w:r>
      <w:proofErr w:type="gramEnd"/>
      <w:r w:rsidRPr="0028738B">
        <w:rPr>
          <w:sz w:val="20"/>
        </w:rPr>
        <w:t xml:space="preserve"> the golden-brown (</w:t>
      </w:r>
      <w:proofErr w:type="spellStart"/>
      <w:r w:rsidRPr="0028738B">
        <w:rPr>
          <w:sz w:val="20"/>
        </w:rPr>
        <w:t>Chrysophyceae</w:t>
      </w:r>
      <w:proofErr w:type="spellEnd"/>
      <w:r w:rsidRPr="0028738B">
        <w:rPr>
          <w:sz w:val="20"/>
        </w:rPr>
        <w:t xml:space="preserve">) algae </w:t>
      </w:r>
      <w:proofErr w:type="spellStart"/>
      <w:r w:rsidRPr="0028738B">
        <w:rPr>
          <w:sz w:val="20"/>
        </w:rPr>
        <w:t>Synura</w:t>
      </w:r>
      <w:proofErr w:type="spellEnd"/>
      <w:r w:rsidRPr="0028738B">
        <w:rPr>
          <w:sz w:val="20"/>
        </w:rPr>
        <w:t xml:space="preserve"> </w:t>
      </w:r>
      <w:proofErr w:type="spellStart"/>
      <w:r w:rsidRPr="0028738B">
        <w:rPr>
          <w:sz w:val="20"/>
        </w:rPr>
        <w:t>Petersenii</w:t>
      </w:r>
      <w:proofErr w:type="spellEnd"/>
      <w:r w:rsidRPr="0028738B">
        <w:rPr>
          <w:sz w:val="20"/>
        </w:rPr>
        <w:t>.</w:t>
      </w:r>
    </w:p>
    <w:p w14:paraId="404D3F8F" w14:textId="77777777" w:rsidR="00C6185E" w:rsidRPr="0028738B" w:rsidRDefault="00C6185E" w:rsidP="00C6185E">
      <w:pPr>
        <w:pStyle w:val="Citation"/>
        <w:rPr>
          <w:sz w:val="20"/>
        </w:rPr>
      </w:pPr>
      <w:proofErr w:type="spellStart"/>
      <w:r w:rsidRPr="0028738B">
        <w:rPr>
          <w:sz w:val="20"/>
        </w:rPr>
        <w:t>Klock</w:t>
      </w:r>
      <w:proofErr w:type="spellEnd"/>
      <w:r w:rsidRPr="0028738B">
        <w:rPr>
          <w:sz w:val="20"/>
        </w:rPr>
        <w:t xml:space="preserve">, J.W.  1971.  "Survival of Coliform Bacteria in Wastewater Treatment Lagoons", </w:t>
      </w:r>
      <w:r w:rsidRPr="0028738B">
        <w:rPr>
          <w:i/>
          <w:sz w:val="20"/>
        </w:rPr>
        <w:t>J. of the Water Pollution Control Federation</w:t>
      </w:r>
      <w:r w:rsidRPr="0028738B">
        <w:rPr>
          <w:sz w:val="20"/>
        </w:rPr>
        <w:t>, Vol 43, p 2071.</w:t>
      </w:r>
    </w:p>
    <w:p w14:paraId="6E8C1EB9" w14:textId="77777777" w:rsidR="008E66CB" w:rsidRPr="0028738B" w:rsidRDefault="008E66CB" w:rsidP="008E66CB">
      <w:pPr>
        <w:pStyle w:val="Citation"/>
        <w:rPr>
          <w:sz w:val="20"/>
        </w:rPr>
      </w:pPr>
      <w:r w:rsidRPr="0028738B">
        <w:rPr>
          <w:sz w:val="20"/>
        </w:rPr>
        <w:t>Konopka, A.  1983. "The Effect of Nutrient Limitation and Its Interaction with Light upon the Prod</w:t>
      </w:r>
      <w:r w:rsidRPr="0028738B">
        <w:rPr>
          <w:sz w:val="20"/>
        </w:rPr>
        <w:softHyphen/>
        <w:t>ucts of Photosyn</w:t>
      </w:r>
      <w:r w:rsidRPr="0028738B">
        <w:rPr>
          <w:sz w:val="20"/>
        </w:rPr>
        <w:softHyphen/>
        <w:t xml:space="preserve">thesis in </w:t>
      </w:r>
      <w:proofErr w:type="spellStart"/>
      <w:r w:rsidRPr="0028738B">
        <w:rPr>
          <w:i/>
          <w:sz w:val="20"/>
        </w:rPr>
        <w:t>Merismopedia</w:t>
      </w:r>
      <w:proofErr w:type="spellEnd"/>
      <w:r w:rsidRPr="0028738B">
        <w:rPr>
          <w:i/>
          <w:sz w:val="20"/>
        </w:rPr>
        <w:t xml:space="preserve"> </w:t>
      </w:r>
      <w:proofErr w:type="spellStart"/>
      <w:r w:rsidRPr="0028738B">
        <w:rPr>
          <w:i/>
          <w:sz w:val="20"/>
        </w:rPr>
        <w:t>tenuissima</w:t>
      </w:r>
      <w:proofErr w:type="spellEnd"/>
      <w:r w:rsidRPr="0028738B">
        <w:rPr>
          <w:sz w:val="20"/>
        </w:rPr>
        <w:t xml:space="preserve"> </w:t>
      </w:r>
      <w:proofErr w:type="spellStart"/>
      <w:r w:rsidRPr="0028738B">
        <w:rPr>
          <w:sz w:val="20"/>
        </w:rPr>
        <w:t>Cya</w:t>
      </w:r>
      <w:r w:rsidRPr="0028738B">
        <w:rPr>
          <w:sz w:val="20"/>
        </w:rPr>
        <w:softHyphen/>
        <w:t>nophyceae</w:t>
      </w:r>
      <w:proofErr w:type="spellEnd"/>
      <w:r w:rsidRPr="0028738B">
        <w:rPr>
          <w:sz w:val="20"/>
        </w:rPr>
        <w:t xml:space="preserve">)", </w:t>
      </w:r>
      <w:r w:rsidRPr="0028738B">
        <w:rPr>
          <w:i/>
          <w:sz w:val="20"/>
        </w:rPr>
        <w:t>J. Phycology</w:t>
      </w:r>
      <w:r w:rsidRPr="0028738B">
        <w:rPr>
          <w:sz w:val="20"/>
        </w:rPr>
        <w:t>, Vol 19, pp 403</w:t>
      </w:r>
      <w:r w:rsidRPr="0028738B">
        <w:rPr>
          <w:sz w:val="20"/>
        </w:rPr>
        <w:noBreakHyphen/>
        <w:t>409.</w:t>
      </w:r>
    </w:p>
    <w:p w14:paraId="10838DE1" w14:textId="77777777" w:rsidR="0027382E" w:rsidRPr="0028738B" w:rsidRDefault="0027382E" w:rsidP="00650C41">
      <w:pPr>
        <w:pStyle w:val="Citation"/>
        <w:rPr>
          <w:sz w:val="20"/>
        </w:rPr>
      </w:pPr>
      <w:r w:rsidRPr="00686BD1">
        <w:rPr>
          <w:sz w:val="20"/>
          <w:highlight w:val="yellow"/>
        </w:rPr>
        <w:t>Krutskih, et al., 1970</w:t>
      </w:r>
    </w:p>
    <w:p w14:paraId="21E6AF28" w14:textId="77777777" w:rsidR="00851A4F" w:rsidRPr="0028738B" w:rsidRDefault="00851A4F" w:rsidP="00851A4F">
      <w:pPr>
        <w:pStyle w:val="Citation"/>
        <w:rPr>
          <w:sz w:val="20"/>
        </w:rPr>
      </w:pPr>
      <w:proofErr w:type="spellStart"/>
      <w:r w:rsidRPr="0028738B">
        <w:rPr>
          <w:sz w:val="20"/>
        </w:rPr>
        <w:t>Langbien</w:t>
      </w:r>
      <w:proofErr w:type="spellEnd"/>
      <w:r w:rsidRPr="0028738B">
        <w:rPr>
          <w:sz w:val="20"/>
        </w:rPr>
        <w:t>, W. B. and Durum, W. H.  1967. "The Aeration Capacity of Streams," USGS, Washington, D.C. Circ. 542.</w:t>
      </w:r>
    </w:p>
    <w:p w14:paraId="29DA50C6" w14:textId="77777777" w:rsidR="00894D22" w:rsidRPr="0028738B" w:rsidRDefault="00894D22" w:rsidP="00650C41">
      <w:pPr>
        <w:pStyle w:val="Citation"/>
        <w:rPr>
          <w:sz w:val="20"/>
        </w:rPr>
      </w:pPr>
      <w:r w:rsidRPr="00686BD1">
        <w:rPr>
          <w:sz w:val="20"/>
          <w:highlight w:val="yellow"/>
        </w:rPr>
        <w:t>Langdon 1987 rates for marine diatoms</w:t>
      </w:r>
    </w:p>
    <w:p w14:paraId="37597B18" w14:textId="77777777" w:rsidR="00894D22" w:rsidRPr="0028738B" w:rsidRDefault="00894D22" w:rsidP="00650C41">
      <w:pPr>
        <w:pStyle w:val="Citation"/>
        <w:rPr>
          <w:sz w:val="20"/>
        </w:rPr>
      </w:pPr>
      <w:r w:rsidRPr="00686BD1">
        <w:rPr>
          <w:sz w:val="20"/>
          <w:highlight w:val="yellow"/>
        </w:rPr>
        <w:t xml:space="preserve">Laws and Bannister (1981) measured the maximum growth rate of the marine diatom </w:t>
      </w:r>
      <w:proofErr w:type="spellStart"/>
      <w:r w:rsidRPr="00686BD1">
        <w:rPr>
          <w:sz w:val="20"/>
          <w:highlight w:val="yellow"/>
        </w:rPr>
        <w:t>Thalassiosira</w:t>
      </w:r>
      <w:proofErr w:type="spellEnd"/>
      <w:r w:rsidRPr="00686BD1">
        <w:rPr>
          <w:sz w:val="20"/>
          <w:highlight w:val="yellow"/>
        </w:rPr>
        <w:t xml:space="preserve"> </w:t>
      </w:r>
      <w:proofErr w:type="spellStart"/>
      <w:r w:rsidRPr="00686BD1">
        <w:rPr>
          <w:sz w:val="20"/>
          <w:highlight w:val="yellow"/>
        </w:rPr>
        <w:t>fluviatilis</w:t>
      </w:r>
      <w:proofErr w:type="spellEnd"/>
    </w:p>
    <w:p w14:paraId="7ED42646" w14:textId="77777777" w:rsidR="00665AC9" w:rsidRPr="0028738B" w:rsidRDefault="00665AC9" w:rsidP="00665AC9">
      <w:pPr>
        <w:pStyle w:val="Citation"/>
        <w:rPr>
          <w:sz w:val="20"/>
        </w:rPr>
      </w:pPr>
      <w:r w:rsidRPr="0028738B">
        <w:rPr>
          <w:sz w:val="20"/>
        </w:rPr>
        <w:t>Laws, E.A., and Wong, D.C.  1978.  "Studies of Carbon and Nitrogen Metab</w:t>
      </w:r>
      <w:r w:rsidRPr="0028738B">
        <w:rPr>
          <w:sz w:val="20"/>
        </w:rPr>
        <w:softHyphen/>
        <w:t>olism by Three Marine Phytoplankton Species in Nitrate</w:t>
      </w:r>
      <w:r w:rsidRPr="0028738B">
        <w:rPr>
          <w:sz w:val="20"/>
        </w:rPr>
        <w:noBreakHyphen/>
        <w:t xml:space="preserve">Limited Continuous Culture", </w:t>
      </w:r>
      <w:r w:rsidRPr="0028738B">
        <w:rPr>
          <w:i/>
          <w:sz w:val="20"/>
        </w:rPr>
        <w:t>J. of Phycology</w:t>
      </w:r>
      <w:r w:rsidRPr="0028738B">
        <w:rPr>
          <w:sz w:val="20"/>
        </w:rPr>
        <w:t>, Vol 14, pp 406</w:t>
      </w:r>
      <w:r w:rsidRPr="0028738B">
        <w:rPr>
          <w:sz w:val="20"/>
        </w:rPr>
        <w:noBreakHyphen/>
        <w:t>416.</w:t>
      </w:r>
    </w:p>
    <w:p w14:paraId="2BCD547A" w14:textId="77777777" w:rsidR="00137DD8" w:rsidRPr="0028738B" w:rsidRDefault="00137DD8" w:rsidP="00137DD8">
      <w:pPr>
        <w:pStyle w:val="Citation"/>
        <w:rPr>
          <w:sz w:val="20"/>
        </w:rPr>
      </w:pPr>
      <w:proofErr w:type="spellStart"/>
      <w:r w:rsidRPr="0028738B">
        <w:rPr>
          <w:sz w:val="20"/>
        </w:rPr>
        <w:t>Liss</w:t>
      </w:r>
      <w:proofErr w:type="spellEnd"/>
      <w:r w:rsidRPr="0028738B">
        <w:rPr>
          <w:sz w:val="20"/>
        </w:rPr>
        <w:t xml:space="preserve">, P.S.   1973. “Processes of gas exchange across an air-water interface”, </w:t>
      </w:r>
      <w:r w:rsidRPr="0028738B">
        <w:rPr>
          <w:i/>
          <w:iCs/>
          <w:sz w:val="20"/>
        </w:rPr>
        <w:t>Deep Sea Research</w:t>
      </w:r>
      <w:r w:rsidRPr="0028738B">
        <w:rPr>
          <w:sz w:val="20"/>
        </w:rPr>
        <w:t>, Vol. 20, pp 221-238.</w:t>
      </w:r>
    </w:p>
    <w:p w14:paraId="7F2E8856" w14:textId="77777777" w:rsidR="00B539BC" w:rsidRPr="0028738B" w:rsidRDefault="00B539BC" w:rsidP="00B539BC">
      <w:pPr>
        <w:pStyle w:val="Citation"/>
        <w:rPr>
          <w:sz w:val="20"/>
        </w:rPr>
      </w:pPr>
      <w:proofErr w:type="spellStart"/>
      <w:r w:rsidRPr="0028738B">
        <w:rPr>
          <w:sz w:val="20"/>
        </w:rPr>
        <w:t>Litchman</w:t>
      </w:r>
      <w:proofErr w:type="spellEnd"/>
      <w:r w:rsidRPr="0028738B">
        <w:rPr>
          <w:sz w:val="20"/>
        </w:rPr>
        <w:t>, Elena. 2000. “Growth rates of phytoplankton under fluctuating light”</w:t>
      </w:r>
      <w:r w:rsidR="00137DD8" w:rsidRPr="0028738B">
        <w:rPr>
          <w:sz w:val="20"/>
        </w:rPr>
        <w:t>,</w:t>
      </w:r>
      <w:r w:rsidRPr="0028738B">
        <w:rPr>
          <w:sz w:val="20"/>
        </w:rPr>
        <w:t xml:space="preserve"> </w:t>
      </w:r>
      <w:r w:rsidRPr="0028738B">
        <w:rPr>
          <w:i/>
          <w:iCs/>
          <w:sz w:val="20"/>
        </w:rPr>
        <w:t>Freshwater Biology</w:t>
      </w:r>
      <w:r w:rsidRPr="0028738B">
        <w:rPr>
          <w:sz w:val="20"/>
        </w:rPr>
        <w:t>, Volume 44, pp. 223-235.</w:t>
      </w:r>
    </w:p>
    <w:p w14:paraId="3731380A" w14:textId="77777777" w:rsidR="00B539BC" w:rsidRPr="0028738B" w:rsidRDefault="00B539BC" w:rsidP="00B539BC">
      <w:pPr>
        <w:pStyle w:val="Citation"/>
        <w:rPr>
          <w:sz w:val="20"/>
        </w:rPr>
      </w:pPr>
      <w:r w:rsidRPr="0028738B">
        <w:rPr>
          <w:sz w:val="20"/>
        </w:rPr>
        <w:t>MacIsaac, J.H., and Dugdale, R.C.  1969.  "The Kinetics of Nitrate and Am</w:t>
      </w:r>
      <w:r w:rsidRPr="0028738B">
        <w:rPr>
          <w:sz w:val="20"/>
        </w:rPr>
        <w:softHyphen/>
        <w:t>monia Uptake by Natu</w:t>
      </w:r>
      <w:r w:rsidRPr="0028738B">
        <w:rPr>
          <w:sz w:val="20"/>
        </w:rPr>
        <w:softHyphen/>
        <w:t>ral Popula</w:t>
      </w:r>
      <w:r w:rsidRPr="0028738B">
        <w:rPr>
          <w:sz w:val="20"/>
        </w:rPr>
        <w:softHyphen/>
        <w:t xml:space="preserve">tions of Marine </w:t>
      </w:r>
      <w:proofErr w:type="spellStart"/>
      <w:r w:rsidRPr="0028738B">
        <w:rPr>
          <w:sz w:val="20"/>
        </w:rPr>
        <w:t>Phytoplankton</w:t>
      </w:r>
      <w:r w:rsidR="00137DD8" w:rsidRPr="0028738B">
        <w:rPr>
          <w:sz w:val="20"/>
        </w:rPr>
        <w:t>,</w:t>
      </w:r>
      <w:r w:rsidRPr="0028738B">
        <w:rPr>
          <w:sz w:val="20"/>
        </w:rPr>
        <w:t>"</w:t>
      </w:r>
      <w:r w:rsidRPr="0028738B">
        <w:rPr>
          <w:i/>
          <w:sz w:val="20"/>
        </w:rPr>
        <w:t>Deepsea</w:t>
      </w:r>
      <w:proofErr w:type="spellEnd"/>
      <w:r w:rsidRPr="0028738B">
        <w:rPr>
          <w:i/>
          <w:sz w:val="20"/>
        </w:rPr>
        <w:t xml:space="preserve"> Research with Oceanography</w:t>
      </w:r>
      <w:r w:rsidRPr="0028738B">
        <w:rPr>
          <w:sz w:val="20"/>
        </w:rPr>
        <w:t>, Vol 16, pp 16</w:t>
      </w:r>
      <w:r w:rsidRPr="0028738B">
        <w:rPr>
          <w:sz w:val="20"/>
        </w:rPr>
        <w:noBreakHyphen/>
        <w:t>27.</w:t>
      </w:r>
    </w:p>
    <w:p w14:paraId="763FA794" w14:textId="77777777" w:rsidR="00422528" w:rsidRPr="0028738B" w:rsidRDefault="00422528" w:rsidP="00422528">
      <w:pPr>
        <w:pStyle w:val="Citation"/>
        <w:rPr>
          <w:sz w:val="20"/>
        </w:rPr>
      </w:pPr>
      <w:proofErr w:type="spellStart"/>
      <w:r w:rsidRPr="0028738B">
        <w:rPr>
          <w:sz w:val="20"/>
        </w:rPr>
        <w:t>Mahloch</w:t>
      </w:r>
      <w:proofErr w:type="spellEnd"/>
      <w:r w:rsidRPr="0028738B">
        <w:rPr>
          <w:sz w:val="20"/>
        </w:rPr>
        <w:t xml:space="preserve">, J.L.  1974. "Comparative Analysis of Modeling Techniques for Coliform Organisms in Streams", </w:t>
      </w:r>
      <w:r w:rsidRPr="0028738B">
        <w:rPr>
          <w:i/>
          <w:sz w:val="20"/>
        </w:rPr>
        <w:t>Applied Microbiology</w:t>
      </w:r>
      <w:r w:rsidRPr="0028738B">
        <w:rPr>
          <w:sz w:val="20"/>
        </w:rPr>
        <w:t>, Vol 27, p 340.</w:t>
      </w:r>
    </w:p>
    <w:p w14:paraId="030CD1B4" w14:textId="77777777" w:rsidR="00C6185E" w:rsidRPr="0028738B" w:rsidRDefault="00C6185E" w:rsidP="00C6185E">
      <w:pPr>
        <w:pStyle w:val="Citation"/>
        <w:rPr>
          <w:sz w:val="20"/>
        </w:rPr>
      </w:pPr>
      <w:r w:rsidRPr="0028738B">
        <w:rPr>
          <w:sz w:val="20"/>
        </w:rPr>
        <w:lastRenderedPageBreak/>
        <w:t>Marais, G.V.R.  1974. "</w:t>
      </w:r>
      <w:proofErr w:type="spellStart"/>
      <w:r w:rsidRPr="0028738B">
        <w:rPr>
          <w:sz w:val="20"/>
        </w:rPr>
        <w:t>Faecal</w:t>
      </w:r>
      <w:proofErr w:type="spellEnd"/>
      <w:r w:rsidRPr="0028738B">
        <w:rPr>
          <w:sz w:val="20"/>
        </w:rPr>
        <w:t xml:space="preserve"> Bacterial Kinetics in Stabilization Ponds", </w:t>
      </w:r>
      <w:r w:rsidRPr="0028738B">
        <w:rPr>
          <w:i/>
          <w:sz w:val="20"/>
        </w:rPr>
        <w:t>ASCE J. of the Sanita</w:t>
      </w:r>
      <w:r w:rsidRPr="0028738B">
        <w:rPr>
          <w:i/>
          <w:sz w:val="20"/>
        </w:rPr>
        <w:softHyphen/>
        <w:t>tion Engi</w:t>
      </w:r>
      <w:r w:rsidRPr="0028738B">
        <w:rPr>
          <w:i/>
          <w:sz w:val="20"/>
        </w:rPr>
        <w:softHyphen/>
        <w:t>neering Division</w:t>
      </w:r>
      <w:r w:rsidRPr="0028738B">
        <w:rPr>
          <w:sz w:val="20"/>
        </w:rPr>
        <w:t>, Vol 100, No. EE1, p 119.</w:t>
      </w:r>
    </w:p>
    <w:p w14:paraId="1DD5A076" w14:textId="77777777" w:rsidR="00C54E79" w:rsidRPr="0028738B" w:rsidRDefault="00C54E79" w:rsidP="00C54E79">
      <w:pPr>
        <w:pStyle w:val="Citation"/>
        <w:rPr>
          <w:sz w:val="20"/>
        </w:rPr>
      </w:pPr>
      <w:proofErr w:type="spellStart"/>
      <w:r w:rsidRPr="0028738B">
        <w:rPr>
          <w:sz w:val="20"/>
        </w:rPr>
        <w:t>Margalef</w:t>
      </w:r>
      <w:proofErr w:type="spellEnd"/>
      <w:r w:rsidRPr="0028738B">
        <w:rPr>
          <w:sz w:val="20"/>
        </w:rPr>
        <w:t>, R.  1961.  "</w:t>
      </w:r>
      <w:proofErr w:type="spellStart"/>
      <w:r w:rsidRPr="0028738B">
        <w:rPr>
          <w:sz w:val="20"/>
        </w:rPr>
        <w:t>Velocidad</w:t>
      </w:r>
      <w:proofErr w:type="spellEnd"/>
      <w:r w:rsidRPr="0028738B">
        <w:rPr>
          <w:sz w:val="20"/>
        </w:rPr>
        <w:t xml:space="preserve"> de </w:t>
      </w:r>
      <w:proofErr w:type="spellStart"/>
      <w:r w:rsidRPr="0028738B">
        <w:rPr>
          <w:sz w:val="20"/>
        </w:rPr>
        <w:t>Sedimentatlon</w:t>
      </w:r>
      <w:proofErr w:type="spellEnd"/>
      <w:r w:rsidRPr="0028738B">
        <w:rPr>
          <w:sz w:val="20"/>
        </w:rPr>
        <w:t xml:space="preserve"> de </w:t>
      </w:r>
      <w:proofErr w:type="spellStart"/>
      <w:r w:rsidRPr="0028738B">
        <w:rPr>
          <w:sz w:val="20"/>
        </w:rPr>
        <w:t>Organismos</w:t>
      </w:r>
      <w:proofErr w:type="spellEnd"/>
      <w:r w:rsidRPr="0028738B">
        <w:rPr>
          <w:sz w:val="20"/>
        </w:rPr>
        <w:t xml:space="preserve"> </w:t>
      </w:r>
      <w:proofErr w:type="spellStart"/>
      <w:r w:rsidRPr="0028738B">
        <w:rPr>
          <w:sz w:val="20"/>
        </w:rPr>
        <w:t>Pasivos</w:t>
      </w:r>
      <w:proofErr w:type="spellEnd"/>
      <w:r w:rsidRPr="0028738B">
        <w:rPr>
          <w:sz w:val="20"/>
        </w:rPr>
        <w:t xml:space="preserve"> del </w:t>
      </w:r>
      <w:proofErr w:type="spellStart"/>
      <w:r w:rsidRPr="0028738B">
        <w:rPr>
          <w:sz w:val="20"/>
        </w:rPr>
        <w:t>Fitoplancton</w:t>
      </w:r>
      <w:proofErr w:type="spellEnd"/>
      <w:r w:rsidRPr="0028738B">
        <w:rPr>
          <w:sz w:val="20"/>
        </w:rPr>
        <w:t xml:space="preserve">", </w:t>
      </w:r>
      <w:proofErr w:type="spellStart"/>
      <w:r w:rsidRPr="0028738B">
        <w:rPr>
          <w:i/>
          <w:sz w:val="20"/>
        </w:rPr>
        <w:t>Investi</w:t>
      </w:r>
      <w:r w:rsidRPr="0028738B">
        <w:rPr>
          <w:i/>
          <w:sz w:val="20"/>
        </w:rPr>
        <w:softHyphen/>
        <w:t>ga</w:t>
      </w:r>
      <w:r w:rsidRPr="0028738B">
        <w:rPr>
          <w:i/>
          <w:sz w:val="20"/>
        </w:rPr>
        <w:softHyphen/>
        <w:t>cion</w:t>
      </w:r>
      <w:proofErr w:type="spellEnd"/>
      <w:r w:rsidRPr="0028738B">
        <w:rPr>
          <w:i/>
          <w:sz w:val="20"/>
        </w:rPr>
        <w:t xml:space="preserve"> </w:t>
      </w:r>
      <w:proofErr w:type="spellStart"/>
      <w:r w:rsidRPr="0028738B">
        <w:rPr>
          <w:i/>
          <w:sz w:val="20"/>
        </w:rPr>
        <w:t>Pesq</w:t>
      </w:r>
      <w:proofErr w:type="spellEnd"/>
      <w:r w:rsidRPr="0028738B">
        <w:rPr>
          <w:i/>
          <w:sz w:val="20"/>
        </w:rPr>
        <w:t>.</w:t>
      </w:r>
      <w:r w:rsidRPr="0028738B">
        <w:rPr>
          <w:sz w:val="20"/>
        </w:rPr>
        <w:t>, Vol 18, pp 3</w:t>
      </w:r>
      <w:r w:rsidRPr="0028738B">
        <w:rPr>
          <w:sz w:val="20"/>
        </w:rPr>
        <w:noBreakHyphen/>
        <w:t>8.</w:t>
      </w:r>
    </w:p>
    <w:p w14:paraId="27799FF2" w14:textId="77777777" w:rsidR="009756E7" w:rsidRPr="0028738B" w:rsidRDefault="009756E7" w:rsidP="009756E7">
      <w:pPr>
        <w:pStyle w:val="Citation"/>
        <w:rPr>
          <w:sz w:val="20"/>
        </w:rPr>
      </w:pPr>
      <w:r w:rsidRPr="0028738B">
        <w:rPr>
          <w:sz w:val="20"/>
        </w:rPr>
        <w:t xml:space="preserve">McCutcheon, Steve. 1987. “Laboratory and instream nitrification rates for selected streams.”  </w:t>
      </w:r>
      <w:r w:rsidRPr="0028738B">
        <w:rPr>
          <w:i/>
          <w:iCs/>
          <w:sz w:val="20"/>
        </w:rPr>
        <w:t>Journal of Environmental Engineering</w:t>
      </w:r>
      <w:r w:rsidRPr="0028738B">
        <w:rPr>
          <w:sz w:val="20"/>
        </w:rPr>
        <w:t>, Vol. 113, No. 3, pp. 628-646.</w:t>
      </w:r>
    </w:p>
    <w:p w14:paraId="7FF9BF8E" w14:textId="77777777" w:rsidR="00851A4F" w:rsidRPr="0028738B" w:rsidRDefault="00851A4F" w:rsidP="00851A4F">
      <w:pPr>
        <w:pStyle w:val="Citation"/>
        <w:rPr>
          <w:sz w:val="20"/>
        </w:rPr>
      </w:pPr>
      <w:proofErr w:type="spellStart"/>
      <w:r w:rsidRPr="0028738B">
        <w:rPr>
          <w:sz w:val="20"/>
        </w:rPr>
        <w:t>Melching</w:t>
      </w:r>
      <w:proofErr w:type="spellEnd"/>
      <w:r w:rsidRPr="0028738B">
        <w:rPr>
          <w:sz w:val="20"/>
        </w:rPr>
        <w:t xml:space="preserve">, C. and Flores, H.  1999. “Reaeration Equations Derived from USGS Database,” </w:t>
      </w:r>
      <w:r w:rsidRPr="0028738B">
        <w:rPr>
          <w:i/>
          <w:iCs/>
          <w:sz w:val="20"/>
        </w:rPr>
        <w:t xml:space="preserve">J. </w:t>
      </w:r>
      <w:proofErr w:type="spellStart"/>
      <w:r w:rsidRPr="0028738B">
        <w:rPr>
          <w:i/>
          <w:iCs/>
          <w:sz w:val="20"/>
        </w:rPr>
        <w:t>Envir</w:t>
      </w:r>
      <w:proofErr w:type="spellEnd"/>
      <w:r w:rsidRPr="0028738B">
        <w:rPr>
          <w:i/>
          <w:iCs/>
          <w:sz w:val="20"/>
        </w:rPr>
        <w:t>. Engr</w:t>
      </w:r>
      <w:r w:rsidRPr="0028738B">
        <w:rPr>
          <w:sz w:val="20"/>
        </w:rPr>
        <w:t xml:space="preserve">., </w:t>
      </w:r>
      <w:r w:rsidRPr="0028738B">
        <w:rPr>
          <w:i/>
          <w:iCs/>
          <w:sz w:val="20"/>
        </w:rPr>
        <w:t>ASCE</w:t>
      </w:r>
      <w:r w:rsidRPr="0028738B">
        <w:rPr>
          <w:sz w:val="20"/>
        </w:rPr>
        <w:t>, 125(5), 407-414.</w:t>
      </w:r>
    </w:p>
    <w:p w14:paraId="2B36B714" w14:textId="77777777" w:rsidR="00D1720E" w:rsidRPr="0028738B" w:rsidRDefault="00D1720E" w:rsidP="00D1720E">
      <w:pPr>
        <w:pStyle w:val="Citation"/>
        <w:rPr>
          <w:sz w:val="20"/>
        </w:rPr>
      </w:pPr>
      <w:proofErr w:type="spellStart"/>
      <w:r w:rsidRPr="0028738B">
        <w:rPr>
          <w:sz w:val="20"/>
        </w:rPr>
        <w:t>Megard</w:t>
      </w:r>
      <w:proofErr w:type="spellEnd"/>
      <w:r w:rsidRPr="0028738B">
        <w:rPr>
          <w:sz w:val="20"/>
        </w:rPr>
        <w:t xml:space="preserve">, R. 0., </w:t>
      </w:r>
      <w:proofErr w:type="spellStart"/>
      <w:r w:rsidRPr="0028738B">
        <w:rPr>
          <w:sz w:val="20"/>
        </w:rPr>
        <w:t>Comles</w:t>
      </w:r>
      <w:proofErr w:type="spellEnd"/>
      <w:r w:rsidRPr="0028738B">
        <w:rPr>
          <w:sz w:val="20"/>
        </w:rPr>
        <w:t>, W.S., Smith, P.D., and Knoll, A.S.  1980. "Attenua</w:t>
      </w:r>
      <w:r w:rsidRPr="0028738B">
        <w:rPr>
          <w:sz w:val="20"/>
        </w:rPr>
        <w:softHyphen/>
        <w:t>tion of Light and Daily Integral Rates of Photosynthesis Attained by Plank</w:t>
      </w:r>
      <w:r w:rsidRPr="0028738B">
        <w:rPr>
          <w:sz w:val="20"/>
        </w:rPr>
        <w:softHyphen/>
        <w:t xml:space="preserve">tonic Algae", </w:t>
      </w:r>
      <w:r w:rsidRPr="0028738B">
        <w:rPr>
          <w:i/>
          <w:sz w:val="20"/>
        </w:rPr>
        <w:t>Limnology and Oceanography</w:t>
      </w:r>
      <w:r w:rsidRPr="0028738B">
        <w:rPr>
          <w:sz w:val="20"/>
        </w:rPr>
        <w:t>, Vol 24, pp 1038</w:t>
      </w:r>
      <w:r w:rsidRPr="0028738B">
        <w:rPr>
          <w:sz w:val="20"/>
        </w:rPr>
        <w:noBreakHyphen/>
        <w:t>1050.</w:t>
      </w:r>
    </w:p>
    <w:p w14:paraId="6D1A43EB" w14:textId="77777777" w:rsidR="00665AC9" w:rsidRPr="0028738B" w:rsidRDefault="00665AC9" w:rsidP="00665AC9">
      <w:pPr>
        <w:pStyle w:val="Citation"/>
        <w:rPr>
          <w:sz w:val="20"/>
        </w:rPr>
      </w:pPr>
      <w:r w:rsidRPr="0028738B">
        <w:rPr>
          <w:sz w:val="20"/>
        </w:rPr>
        <w:t>Myers, J., and Graham, J.  1961. "On the Mass Culture of Algae; III. Light Diffusers:  High vs. Low Tempera</w:t>
      </w:r>
      <w:r w:rsidRPr="0028738B">
        <w:rPr>
          <w:sz w:val="20"/>
        </w:rPr>
        <w:softHyphen/>
        <w:t xml:space="preserve">ture </w:t>
      </w:r>
      <w:proofErr w:type="spellStart"/>
      <w:r w:rsidRPr="0028738B">
        <w:rPr>
          <w:sz w:val="20"/>
        </w:rPr>
        <w:t>Chlorellas</w:t>
      </w:r>
      <w:proofErr w:type="spellEnd"/>
      <w:r w:rsidRPr="0028738B">
        <w:rPr>
          <w:sz w:val="20"/>
        </w:rPr>
        <w:t xml:space="preserve">", </w:t>
      </w:r>
      <w:r w:rsidRPr="0028738B">
        <w:rPr>
          <w:i/>
          <w:sz w:val="20"/>
        </w:rPr>
        <w:t>Plant Physiology</w:t>
      </w:r>
      <w:r w:rsidRPr="0028738B">
        <w:rPr>
          <w:sz w:val="20"/>
        </w:rPr>
        <w:t>, Vol 36, pp 342</w:t>
      </w:r>
      <w:r w:rsidRPr="0028738B">
        <w:rPr>
          <w:sz w:val="20"/>
        </w:rPr>
        <w:noBreakHyphen/>
        <w:t>346.</w:t>
      </w:r>
    </w:p>
    <w:p w14:paraId="23AC7D6B" w14:textId="77777777" w:rsidR="00665AC9" w:rsidRPr="0028738B" w:rsidRDefault="00665AC9" w:rsidP="00665AC9">
      <w:pPr>
        <w:pStyle w:val="Citation"/>
        <w:rPr>
          <w:sz w:val="20"/>
        </w:rPr>
      </w:pPr>
      <w:proofErr w:type="spellStart"/>
      <w:r w:rsidRPr="0028738B">
        <w:rPr>
          <w:sz w:val="20"/>
        </w:rPr>
        <w:t>Nalewajko</w:t>
      </w:r>
      <w:proofErr w:type="spellEnd"/>
      <w:r w:rsidRPr="0028738B">
        <w:rPr>
          <w:sz w:val="20"/>
        </w:rPr>
        <w:t xml:space="preserve">, C.  1966.  "Photosynthesis and Excretion in Various Planktonic Algae", </w:t>
      </w:r>
      <w:r w:rsidRPr="0028738B">
        <w:rPr>
          <w:i/>
          <w:sz w:val="20"/>
        </w:rPr>
        <w:t>Limnology and Oceanogra</w:t>
      </w:r>
      <w:r w:rsidRPr="0028738B">
        <w:rPr>
          <w:i/>
          <w:sz w:val="20"/>
        </w:rPr>
        <w:softHyphen/>
        <w:t>phy</w:t>
      </w:r>
      <w:r w:rsidRPr="0028738B">
        <w:rPr>
          <w:sz w:val="20"/>
        </w:rPr>
        <w:t>, Vol 11, pp 1</w:t>
      </w:r>
      <w:r w:rsidRPr="0028738B">
        <w:rPr>
          <w:sz w:val="20"/>
        </w:rPr>
        <w:noBreakHyphen/>
        <w:t>10.</w:t>
      </w:r>
    </w:p>
    <w:p w14:paraId="2B542CD7" w14:textId="77777777" w:rsidR="000D2922" w:rsidRPr="0028738B" w:rsidRDefault="000D2922" w:rsidP="000D2922">
      <w:pPr>
        <w:pStyle w:val="Citation"/>
        <w:rPr>
          <w:sz w:val="20"/>
        </w:rPr>
      </w:pPr>
      <w:r w:rsidRPr="0028738B">
        <w:rPr>
          <w:sz w:val="20"/>
        </w:rPr>
        <w:t>Newbold, J.D., and Liggett, D.S.  1974.  "Oxygen Depletion Model for Cayu</w:t>
      </w:r>
      <w:r w:rsidRPr="0028738B">
        <w:rPr>
          <w:sz w:val="20"/>
        </w:rPr>
        <w:softHyphen/>
        <w:t xml:space="preserve">ga Lake", </w:t>
      </w:r>
      <w:r w:rsidRPr="0028738B">
        <w:rPr>
          <w:i/>
          <w:sz w:val="20"/>
        </w:rPr>
        <w:t>ASCE J.</w:t>
      </w:r>
      <w:r w:rsidRPr="0028738B">
        <w:rPr>
          <w:i/>
          <w:sz w:val="20"/>
        </w:rPr>
        <w:softHyphen/>
        <w:t xml:space="preserve"> of the Environ</w:t>
      </w:r>
      <w:r w:rsidRPr="0028738B">
        <w:rPr>
          <w:i/>
          <w:sz w:val="20"/>
        </w:rPr>
        <w:softHyphen/>
        <w:t>mental Engineering Division</w:t>
      </w:r>
      <w:r w:rsidRPr="0028738B">
        <w:rPr>
          <w:sz w:val="20"/>
        </w:rPr>
        <w:t xml:space="preserve">, Vol 100, No. </w:t>
      </w:r>
      <w:proofErr w:type="spellStart"/>
      <w:r w:rsidRPr="0028738B">
        <w:rPr>
          <w:sz w:val="20"/>
        </w:rPr>
        <w:t>EEl</w:t>
      </w:r>
      <w:proofErr w:type="spellEnd"/>
      <w:r w:rsidRPr="0028738B">
        <w:rPr>
          <w:sz w:val="20"/>
        </w:rPr>
        <w:t>, pp 41</w:t>
      </w:r>
      <w:r w:rsidRPr="0028738B">
        <w:rPr>
          <w:sz w:val="20"/>
        </w:rPr>
        <w:noBreakHyphen/>
        <w:t>59.</w:t>
      </w:r>
    </w:p>
    <w:p w14:paraId="57490C12" w14:textId="77777777" w:rsidR="00851A4F" w:rsidRPr="0028738B" w:rsidRDefault="00851A4F" w:rsidP="00851A4F">
      <w:pPr>
        <w:pStyle w:val="Citation"/>
        <w:rPr>
          <w:sz w:val="20"/>
        </w:rPr>
      </w:pPr>
      <w:r w:rsidRPr="0028738B">
        <w:rPr>
          <w:sz w:val="20"/>
        </w:rPr>
        <w:t xml:space="preserve">O'Connor, D. </w:t>
      </w:r>
      <w:proofErr w:type="gramStart"/>
      <w:r w:rsidRPr="0028738B">
        <w:rPr>
          <w:sz w:val="20"/>
        </w:rPr>
        <w:t>J.</w:t>
      </w:r>
      <w:proofErr w:type="gramEnd"/>
      <w:r w:rsidRPr="0028738B">
        <w:rPr>
          <w:sz w:val="20"/>
        </w:rPr>
        <w:t xml:space="preserve"> and Dobbins, W.E.  1958. "Mechanism of Reaeration in Natural Streams," </w:t>
      </w:r>
      <w:r w:rsidRPr="0028738B">
        <w:rPr>
          <w:i/>
          <w:iCs/>
          <w:sz w:val="20"/>
        </w:rPr>
        <w:t>ASCE Trans</w:t>
      </w:r>
      <w:r w:rsidRPr="0028738B">
        <w:rPr>
          <w:sz w:val="20"/>
        </w:rPr>
        <w:t>., 86(SA3):35-55.</w:t>
      </w:r>
    </w:p>
    <w:p w14:paraId="2860F1D2" w14:textId="77777777" w:rsidR="00851A4F" w:rsidRPr="0028738B" w:rsidRDefault="00851A4F" w:rsidP="00851A4F">
      <w:pPr>
        <w:pStyle w:val="Citation"/>
        <w:rPr>
          <w:sz w:val="20"/>
        </w:rPr>
      </w:pPr>
      <w:r w:rsidRPr="0028738B">
        <w:rPr>
          <w:sz w:val="20"/>
        </w:rPr>
        <w:t>O’Conno</w:t>
      </w:r>
      <w:r w:rsidRPr="0028738B">
        <w:rPr>
          <w:i/>
          <w:iCs/>
          <w:sz w:val="20"/>
        </w:rPr>
        <w:t>r, D.J.  1983. “</w:t>
      </w:r>
      <w:r w:rsidRPr="0028738B">
        <w:rPr>
          <w:sz w:val="20"/>
        </w:rPr>
        <w:t>Wind Effects on Gas-Liquid Transfer Coefficients</w:t>
      </w:r>
      <w:r w:rsidRPr="0028738B">
        <w:rPr>
          <w:i/>
          <w:iCs/>
          <w:sz w:val="20"/>
        </w:rPr>
        <w:t xml:space="preserve">” J. </w:t>
      </w:r>
      <w:proofErr w:type="spellStart"/>
      <w:r w:rsidRPr="0028738B">
        <w:rPr>
          <w:i/>
          <w:iCs/>
          <w:sz w:val="20"/>
        </w:rPr>
        <w:t>Envir</w:t>
      </w:r>
      <w:proofErr w:type="spellEnd"/>
      <w:r w:rsidRPr="0028738B">
        <w:rPr>
          <w:i/>
          <w:iCs/>
          <w:sz w:val="20"/>
        </w:rPr>
        <w:t xml:space="preserve"> Engr ASCE</w:t>
      </w:r>
      <w:r w:rsidRPr="0028738B">
        <w:rPr>
          <w:sz w:val="20"/>
        </w:rPr>
        <w:t>, Vol. 109, pp. 731-752.</w:t>
      </w:r>
    </w:p>
    <w:p w14:paraId="2A29D29E" w14:textId="77777777" w:rsidR="0081518F" w:rsidRPr="0028738B" w:rsidRDefault="0081518F" w:rsidP="0081518F">
      <w:pPr>
        <w:pStyle w:val="Citation"/>
        <w:rPr>
          <w:sz w:val="20"/>
        </w:rPr>
      </w:pPr>
      <w:r w:rsidRPr="0028738B">
        <w:rPr>
          <w:sz w:val="20"/>
        </w:rPr>
        <w:t>Okubo,</w:t>
      </w:r>
      <w:r w:rsidR="00D555A6" w:rsidRPr="0028738B">
        <w:rPr>
          <w:sz w:val="20"/>
        </w:rPr>
        <w:t xml:space="preserve"> A.</w:t>
      </w:r>
      <w:r w:rsidRPr="0028738B">
        <w:rPr>
          <w:sz w:val="20"/>
        </w:rPr>
        <w:t xml:space="preserve"> 1971. “Oceanic Diffusion Diagrams”, </w:t>
      </w:r>
      <w:r w:rsidRPr="0028738B">
        <w:rPr>
          <w:i/>
          <w:iCs/>
          <w:sz w:val="20"/>
        </w:rPr>
        <w:t>Deep-Sea Research</w:t>
      </w:r>
      <w:r w:rsidRPr="0028738B">
        <w:rPr>
          <w:sz w:val="20"/>
        </w:rPr>
        <w:t>, 18:789.</w:t>
      </w:r>
      <w:r w:rsidR="0028738B" w:rsidRPr="0028738B">
        <w:rPr>
          <w:sz w:val="20"/>
        </w:rPr>
        <w:t xml:space="preserve"> </w:t>
      </w:r>
      <w:r w:rsidR="0028738B" w:rsidRPr="0028738B">
        <w:rPr>
          <w:sz w:val="20"/>
          <w:highlight w:val="yellow"/>
        </w:rPr>
        <w:t>[Revise]</w:t>
      </w:r>
    </w:p>
    <w:p w14:paraId="2181BC42" w14:textId="77777777" w:rsidR="00F1247A" w:rsidRPr="0028738B" w:rsidRDefault="00F1247A" w:rsidP="00F1247A">
      <w:pPr>
        <w:pStyle w:val="Citation"/>
        <w:rPr>
          <w:sz w:val="20"/>
        </w:rPr>
      </w:pPr>
      <w:proofErr w:type="spellStart"/>
      <w:r w:rsidRPr="0028738B">
        <w:rPr>
          <w:sz w:val="20"/>
        </w:rPr>
        <w:t>Otsuki</w:t>
      </w:r>
      <w:proofErr w:type="spellEnd"/>
      <w:r w:rsidRPr="0028738B">
        <w:rPr>
          <w:sz w:val="20"/>
        </w:rPr>
        <w:t xml:space="preserve">, A., and </w:t>
      </w:r>
      <w:proofErr w:type="spellStart"/>
      <w:r w:rsidRPr="0028738B">
        <w:rPr>
          <w:sz w:val="20"/>
        </w:rPr>
        <w:t>Hanya</w:t>
      </w:r>
      <w:proofErr w:type="spellEnd"/>
      <w:r w:rsidRPr="0028738B">
        <w:rPr>
          <w:sz w:val="20"/>
        </w:rPr>
        <w:t xml:space="preserve">, T.  1972.  "Production of Dissolved Organic Matter from Dead Green Algal Cells; I. Aerobic Microbial Decomposition", </w:t>
      </w:r>
      <w:r w:rsidRPr="0028738B">
        <w:rPr>
          <w:i/>
          <w:sz w:val="20"/>
        </w:rPr>
        <w:t>Limno</w:t>
      </w:r>
      <w:r w:rsidRPr="0028738B">
        <w:rPr>
          <w:i/>
          <w:sz w:val="20"/>
        </w:rPr>
        <w:softHyphen/>
        <w:t>logy and Oceanography</w:t>
      </w:r>
      <w:r w:rsidRPr="0028738B">
        <w:rPr>
          <w:sz w:val="20"/>
        </w:rPr>
        <w:t>, Vol 17, pp 248</w:t>
      </w:r>
      <w:r w:rsidRPr="0028738B">
        <w:rPr>
          <w:sz w:val="20"/>
        </w:rPr>
        <w:noBreakHyphen/>
        <w:t>2</w:t>
      </w:r>
      <w:r w:rsidRPr="0028738B">
        <w:rPr>
          <w:sz w:val="20"/>
        </w:rPr>
        <w:softHyphen/>
        <w:t>57.</w:t>
      </w:r>
    </w:p>
    <w:p w14:paraId="0920070C" w14:textId="77777777" w:rsidR="00F1247A" w:rsidRPr="0028738B" w:rsidRDefault="00F1247A" w:rsidP="00F1247A">
      <w:pPr>
        <w:pStyle w:val="Citation"/>
        <w:rPr>
          <w:sz w:val="20"/>
        </w:rPr>
      </w:pPr>
      <w:r w:rsidRPr="0028738B">
        <w:rPr>
          <w:sz w:val="20"/>
        </w:rPr>
        <w:t>Owens, M., Edwards, R., and Gibbs, J.  1964. "Some Reaeration Studies in Streams,"</w:t>
      </w:r>
      <w:r w:rsidRPr="0028738B">
        <w:rPr>
          <w:i/>
          <w:iCs/>
          <w:sz w:val="20"/>
        </w:rPr>
        <w:t xml:space="preserve"> Int. J. Air Water Pol</w:t>
      </w:r>
      <w:r w:rsidRPr="0028738B">
        <w:rPr>
          <w:sz w:val="20"/>
        </w:rPr>
        <w:t>l., 8:469-486.</w:t>
      </w:r>
    </w:p>
    <w:p w14:paraId="2CBB0D62" w14:textId="77777777" w:rsidR="00054C24" w:rsidRPr="0028738B" w:rsidRDefault="00054C24" w:rsidP="00054C24">
      <w:pPr>
        <w:pStyle w:val="Citation"/>
        <w:rPr>
          <w:sz w:val="20"/>
        </w:rPr>
      </w:pPr>
      <w:proofErr w:type="spellStart"/>
      <w:r w:rsidRPr="0028738B">
        <w:rPr>
          <w:sz w:val="20"/>
        </w:rPr>
        <w:t>Paasche</w:t>
      </w:r>
      <w:proofErr w:type="spellEnd"/>
      <w:r w:rsidRPr="0028738B">
        <w:rPr>
          <w:sz w:val="20"/>
        </w:rPr>
        <w:t>, E.  1968.  "Marine Plankton Algae Grown with Light</w:t>
      </w:r>
      <w:r w:rsidRPr="0028738B">
        <w:rPr>
          <w:sz w:val="20"/>
        </w:rPr>
        <w:noBreakHyphen/>
        <w:t xml:space="preserve">Dark Cycles; II. </w:t>
      </w:r>
      <w:proofErr w:type="spellStart"/>
      <w:r w:rsidRPr="0028738B">
        <w:rPr>
          <w:i/>
          <w:sz w:val="20"/>
        </w:rPr>
        <w:t>Ditylum</w:t>
      </w:r>
      <w:proofErr w:type="spellEnd"/>
      <w:r w:rsidRPr="0028738B">
        <w:rPr>
          <w:i/>
          <w:sz w:val="20"/>
        </w:rPr>
        <w:t xml:space="preserve"> </w:t>
      </w:r>
      <w:proofErr w:type="spellStart"/>
      <w:r w:rsidRPr="0028738B">
        <w:rPr>
          <w:i/>
          <w:sz w:val="20"/>
        </w:rPr>
        <w:t>brightwellii</w:t>
      </w:r>
      <w:proofErr w:type="spellEnd"/>
      <w:r w:rsidRPr="0028738B">
        <w:rPr>
          <w:i/>
          <w:sz w:val="20"/>
        </w:rPr>
        <w:t xml:space="preserve"> </w:t>
      </w:r>
      <w:r w:rsidRPr="0028738B">
        <w:rPr>
          <w:sz w:val="20"/>
        </w:rPr>
        <w:t xml:space="preserve">and </w:t>
      </w:r>
      <w:proofErr w:type="spellStart"/>
      <w:r w:rsidRPr="0028738B">
        <w:rPr>
          <w:i/>
          <w:sz w:val="20"/>
        </w:rPr>
        <w:t>Nitzschia</w:t>
      </w:r>
      <w:proofErr w:type="spellEnd"/>
      <w:r w:rsidRPr="0028738B">
        <w:rPr>
          <w:i/>
          <w:sz w:val="20"/>
        </w:rPr>
        <w:t xml:space="preserve"> </w:t>
      </w:r>
      <w:proofErr w:type="spellStart"/>
      <w:r w:rsidRPr="0028738B">
        <w:rPr>
          <w:i/>
          <w:sz w:val="20"/>
        </w:rPr>
        <w:t>turgidula</w:t>
      </w:r>
      <w:proofErr w:type="spellEnd"/>
      <w:r w:rsidRPr="0028738B">
        <w:rPr>
          <w:i/>
          <w:sz w:val="20"/>
        </w:rPr>
        <w:t>"</w:t>
      </w:r>
      <w:r w:rsidRPr="0028738B">
        <w:rPr>
          <w:sz w:val="20"/>
        </w:rPr>
        <w:t xml:space="preserve">, </w:t>
      </w:r>
      <w:r w:rsidRPr="0028738B">
        <w:rPr>
          <w:i/>
          <w:sz w:val="20"/>
        </w:rPr>
        <w:t>Physiological Plant</w:t>
      </w:r>
      <w:r w:rsidRPr="0028738B">
        <w:rPr>
          <w:sz w:val="20"/>
        </w:rPr>
        <w:t>, Vol 21, pp 66</w:t>
      </w:r>
      <w:r w:rsidRPr="0028738B">
        <w:rPr>
          <w:sz w:val="20"/>
        </w:rPr>
        <w:noBreakHyphen/>
        <w:t>77.</w:t>
      </w:r>
    </w:p>
    <w:p w14:paraId="1EFD4105" w14:textId="77777777" w:rsidR="00894D22" w:rsidRPr="0028738B" w:rsidRDefault="00894D22" w:rsidP="00054C24">
      <w:pPr>
        <w:pStyle w:val="Citation"/>
        <w:rPr>
          <w:sz w:val="20"/>
        </w:rPr>
      </w:pPr>
      <w:proofErr w:type="spellStart"/>
      <w:r w:rsidRPr="0028738B">
        <w:rPr>
          <w:sz w:val="20"/>
          <w:highlight w:val="yellow"/>
        </w:rPr>
        <w:t>Paasche</w:t>
      </w:r>
      <w:proofErr w:type="spellEnd"/>
      <w:r w:rsidRPr="0028738B">
        <w:rPr>
          <w:sz w:val="20"/>
          <w:highlight w:val="yellow"/>
        </w:rPr>
        <w:t xml:space="preserve"> 1973 growth rates marine diatoms</w:t>
      </w:r>
    </w:p>
    <w:p w14:paraId="74B41D2D" w14:textId="77777777" w:rsidR="007F232F" w:rsidRPr="0028738B" w:rsidRDefault="007F232F" w:rsidP="007F232F">
      <w:pPr>
        <w:pStyle w:val="Citation"/>
        <w:rPr>
          <w:sz w:val="20"/>
        </w:rPr>
      </w:pPr>
      <w:proofErr w:type="spellStart"/>
      <w:r w:rsidRPr="0028738B">
        <w:rPr>
          <w:sz w:val="20"/>
        </w:rPr>
        <w:t>Piecznska</w:t>
      </w:r>
      <w:proofErr w:type="spellEnd"/>
      <w:r w:rsidRPr="0028738B">
        <w:rPr>
          <w:sz w:val="20"/>
        </w:rPr>
        <w:t xml:space="preserve">.  1972.  </w:t>
      </w:r>
      <w:proofErr w:type="spellStart"/>
      <w:r w:rsidRPr="0028738B">
        <w:rPr>
          <w:i/>
          <w:sz w:val="20"/>
        </w:rPr>
        <w:t>Wiadomosci</w:t>
      </w:r>
      <w:proofErr w:type="spellEnd"/>
      <w:r w:rsidRPr="0028738B">
        <w:rPr>
          <w:i/>
          <w:sz w:val="20"/>
        </w:rPr>
        <w:t xml:space="preserve"> </w:t>
      </w:r>
      <w:proofErr w:type="spellStart"/>
      <w:r w:rsidRPr="0028738B">
        <w:rPr>
          <w:i/>
          <w:sz w:val="20"/>
        </w:rPr>
        <w:t>Ekologiczne</w:t>
      </w:r>
      <w:proofErr w:type="spellEnd"/>
      <w:r w:rsidRPr="0028738B">
        <w:rPr>
          <w:sz w:val="20"/>
        </w:rPr>
        <w:t>, Vol 18, pp 131</w:t>
      </w:r>
      <w:r w:rsidRPr="0028738B">
        <w:rPr>
          <w:sz w:val="20"/>
        </w:rPr>
        <w:noBreakHyphen/>
        <w:t>140.</w:t>
      </w:r>
    </w:p>
    <w:p w14:paraId="3CD048AD" w14:textId="77777777" w:rsidR="007F232F" w:rsidRPr="0028738B" w:rsidRDefault="007F232F" w:rsidP="007F232F">
      <w:pPr>
        <w:pStyle w:val="Citation"/>
        <w:rPr>
          <w:sz w:val="20"/>
        </w:rPr>
      </w:pPr>
      <w:r w:rsidRPr="0028738B">
        <w:rPr>
          <w:sz w:val="20"/>
        </w:rPr>
        <w:t xml:space="preserve">Prakash, S., Vandenberg, J. A., E. M. </w:t>
      </w:r>
      <w:proofErr w:type="spellStart"/>
      <w:r w:rsidRPr="0028738B">
        <w:rPr>
          <w:sz w:val="20"/>
        </w:rPr>
        <w:t>Buchak</w:t>
      </w:r>
      <w:proofErr w:type="spellEnd"/>
      <w:r w:rsidRPr="0028738B">
        <w:rPr>
          <w:sz w:val="20"/>
        </w:rPr>
        <w:t xml:space="preserve">. 2015. Sediment Diagenesis Module for CE-QUAL-W2. Part 2: Numerical Formulation. </w:t>
      </w:r>
      <w:r w:rsidRPr="0028738B">
        <w:rPr>
          <w:i/>
          <w:iCs/>
          <w:sz w:val="20"/>
        </w:rPr>
        <w:t>Environmental Modeling &amp; Assessment</w:t>
      </w:r>
      <w:r w:rsidRPr="0028738B">
        <w:rPr>
          <w:sz w:val="20"/>
        </w:rPr>
        <w:t>. http://dx.doi.org/10.1007/s10666-015-9459-1. Springer International Publishing. April.</w:t>
      </w:r>
    </w:p>
    <w:p w14:paraId="1D80DC1B" w14:textId="77777777" w:rsidR="00665AC9" w:rsidRPr="0028738B" w:rsidRDefault="00665AC9" w:rsidP="00665AC9">
      <w:pPr>
        <w:pStyle w:val="Citation"/>
        <w:rPr>
          <w:sz w:val="20"/>
        </w:rPr>
      </w:pPr>
      <w:proofErr w:type="spellStart"/>
      <w:r w:rsidRPr="0028738B">
        <w:rPr>
          <w:sz w:val="20"/>
        </w:rPr>
        <w:t>Quasim</w:t>
      </w:r>
      <w:proofErr w:type="spellEnd"/>
      <w:r w:rsidRPr="0028738B">
        <w:rPr>
          <w:sz w:val="20"/>
        </w:rPr>
        <w:t xml:space="preserve">, S.Z., </w:t>
      </w:r>
      <w:proofErr w:type="spellStart"/>
      <w:r w:rsidRPr="0028738B">
        <w:rPr>
          <w:sz w:val="20"/>
        </w:rPr>
        <w:t>Bhattathiri</w:t>
      </w:r>
      <w:proofErr w:type="spellEnd"/>
      <w:r w:rsidRPr="0028738B">
        <w:rPr>
          <w:sz w:val="20"/>
        </w:rPr>
        <w:t xml:space="preserve">, P.M.A., and </w:t>
      </w:r>
      <w:proofErr w:type="spellStart"/>
      <w:r w:rsidRPr="0028738B">
        <w:rPr>
          <w:sz w:val="20"/>
        </w:rPr>
        <w:t>Dovassoy</w:t>
      </w:r>
      <w:proofErr w:type="spellEnd"/>
      <w:r w:rsidRPr="0028738B">
        <w:rPr>
          <w:sz w:val="20"/>
        </w:rPr>
        <w:t xml:space="preserve">, V.P.  1973. </w:t>
      </w:r>
      <w:r w:rsidRPr="0028738B">
        <w:rPr>
          <w:i/>
          <w:sz w:val="20"/>
        </w:rPr>
        <w:t>Marine Biolo</w:t>
      </w:r>
      <w:r w:rsidRPr="0028738B">
        <w:rPr>
          <w:i/>
          <w:sz w:val="20"/>
        </w:rPr>
        <w:softHyphen/>
        <w:t>gy</w:t>
      </w:r>
      <w:r w:rsidRPr="0028738B">
        <w:rPr>
          <w:sz w:val="20"/>
        </w:rPr>
        <w:t>, Vol 21, pp 299</w:t>
      </w:r>
      <w:r w:rsidRPr="0028738B">
        <w:rPr>
          <w:sz w:val="20"/>
        </w:rPr>
        <w:noBreakHyphen/>
        <w:t>304.</w:t>
      </w:r>
    </w:p>
    <w:p w14:paraId="7388C7AE" w14:textId="77777777" w:rsidR="00B539BC" w:rsidRPr="0028738B" w:rsidRDefault="00B539BC" w:rsidP="00B539BC">
      <w:pPr>
        <w:rPr>
          <w:sz w:val="20"/>
        </w:rPr>
      </w:pPr>
      <w:r w:rsidRPr="0028738B">
        <w:rPr>
          <w:sz w:val="20"/>
        </w:rPr>
        <w:lastRenderedPageBreak/>
        <w:t xml:space="preserve">Reynolds, C. S. 1984.  </w:t>
      </w:r>
      <w:r w:rsidRPr="0028738B">
        <w:rPr>
          <w:i/>
          <w:sz w:val="20"/>
        </w:rPr>
        <w:t>The ecology of freshwater phytoplankton</w:t>
      </w:r>
      <w:r w:rsidRPr="0028738B">
        <w:rPr>
          <w:sz w:val="20"/>
        </w:rPr>
        <w:t>.  Cambridge University Press.</w:t>
      </w:r>
    </w:p>
    <w:p w14:paraId="6161502D" w14:textId="77777777" w:rsidR="007F232F" w:rsidRPr="0028738B" w:rsidRDefault="007F232F" w:rsidP="007F232F">
      <w:pPr>
        <w:pStyle w:val="Citation"/>
        <w:spacing w:after="0"/>
        <w:rPr>
          <w:sz w:val="20"/>
        </w:rPr>
      </w:pPr>
    </w:p>
    <w:p w14:paraId="6D4DB2D3" w14:textId="77777777" w:rsidR="00B539BC" w:rsidRPr="0028738B" w:rsidRDefault="00B539BC" w:rsidP="007F232F">
      <w:pPr>
        <w:pStyle w:val="Citation"/>
        <w:spacing w:after="0"/>
        <w:rPr>
          <w:sz w:val="20"/>
        </w:rPr>
      </w:pPr>
      <w:r w:rsidRPr="0028738B">
        <w:rPr>
          <w:sz w:val="20"/>
        </w:rPr>
        <w:t>Rhee, G</w:t>
      </w:r>
      <w:r w:rsidRPr="0028738B">
        <w:rPr>
          <w:sz w:val="20"/>
        </w:rPr>
        <w:noBreakHyphen/>
      </w:r>
      <w:proofErr w:type="spellStart"/>
      <w:r w:rsidRPr="0028738B">
        <w:rPr>
          <w:sz w:val="20"/>
        </w:rPr>
        <w:t>Yull</w:t>
      </w:r>
      <w:proofErr w:type="spellEnd"/>
      <w:r w:rsidRPr="0028738B">
        <w:rPr>
          <w:sz w:val="20"/>
        </w:rPr>
        <w:t>.  1973.  "A Continuous Culture Study of Phosphate Uptake, Growth Rate and Polyphos</w:t>
      </w:r>
      <w:r w:rsidRPr="0028738B">
        <w:rPr>
          <w:sz w:val="20"/>
        </w:rPr>
        <w:softHyphen/>
        <w:t xml:space="preserve">phate in </w:t>
      </w:r>
      <w:r w:rsidRPr="0028738B">
        <w:rPr>
          <w:i/>
          <w:sz w:val="20"/>
        </w:rPr>
        <w:t>Scene</w:t>
      </w:r>
      <w:r w:rsidRPr="0028738B">
        <w:rPr>
          <w:i/>
          <w:sz w:val="20"/>
        </w:rPr>
        <w:softHyphen/>
        <w:t>desmus sp.</w:t>
      </w:r>
      <w:r w:rsidRPr="0028738B">
        <w:rPr>
          <w:sz w:val="20"/>
        </w:rPr>
        <w:t xml:space="preserve">", </w:t>
      </w:r>
      <w:r w:rsidRPr="0028738B">
        <w:rPr>
          <w:i/>
          <w:sz w:val="20"/>
        </w:rPr>
        <w:t>J. of Phycology</w:t>
      </w:r>
      <w:r w:rsidRPr="0028738B">
        <w:rPr>
          <w:sz w:val="20"/>
        </w:rPr>
        <w:t>, Vol 9, pp 495</w:t>
      </w:r>
      <w:r w:rsidRPr="0028738B">
        <w:rPr>
          <w:sz w:val="20"/>
        </w:rPr>
        <w:noBreakHyphen/>
        <w:t>506.</w:t>
      </w:r>
    </w:p>
    <w:p w14:paraId="58D238BE" w14:textId="77777777" w:rsidR="007F232F" w:rsidRPr="0028738B" w:rsidRDefault="007F232F" w:rsidP="007F232F">
      <w:pPr>
        <w:pStyle w:val="Citation"/>
        <w:spacing w:after="0"/>
        <w:rPr>
          <w:sz w:val="20"/>
        </w:rPr>
      </w:pPr>
    </w:p>
    <w:p w14:paraId="13D7C70A" w14:textId="77777777" w:rsidR="00054C24" w:rsidRPr="0028738B" w:rsidRDefault="00054C24" w:rsidP="00054C24">
      <w:pPr>
        <w:pStyle w:val="Citation"/>
        <w:rPr>
          <w:sz w:val="20"/>
        </w:rPr>
      </w:pPr>
      <w:r w:rsidRPr="0028738B">
        <w:rPr>
          <w:sz w:val="20"/>
        </w:rPr>
        <w:t>Rhee, G</w:t>
      </w:r>
      <w:r w:rsidRPr="0028738B">
        <w:rPr>
          <w:sz w:val="20"/>
        </w:rPr>
        <w:noBreakHyphen/>
      </w:r>
      <w:proofErr w:type="spellStart"/>
      <w:r w:rsidRPr="0028738B">
        <w:rPr>
          <w:sz w:val="20"/>
        </w:rPr>
        <w:t>Yull</w:t>
      </w:r>
      <w:proofErr w:type="spellEnd"/>
      <w:r w:rsidRPr="0028738B">
        <w:rPr>
          <w:sz w:val="20"/>
        </w:rPr>
        <w:t>, and Gotham, I.J.  1981a.  "The Effects of Environmental Fac</w:t>
      </w:r>
      <w:r w:rsidRPr="0028738B">
        <w:rPr>
          <w:sz w:val="20"/>
        </w:rPr>
        <w:softHyphen/>
        <w:t>tors on Phytoplankton Growth:  Tempera</w:t>
      </w:r>
      <w:r w:rsidRPr="0028738B">
        <w:rPr>
          <w:sz w:val="20"/>
        </w:rPr>
        <w:softHyphen/>
        <w:t>ture and the Interaction of Temper</w:t>
      </w:r>
      <w:r w:rsidRPr="0028738B">
        <w:rPr>
          <w:sz w:val="20"/>
        </w:rPr>
        <w:softHyphen/>
        <w:t xml:space="preserve">ature with Nutrient Limitation", </w:t>
      </w:r>
      <w:r w:rsidRPr="0028738B">
        <w:rPr>
          <w:i/>
          <w:sz w:val="20"/>
        </w:rPr>
        <w:t>Limnology and Oceanography</w:t>
      </w:r>
      <w:r w:rsidRPr="0028738B">
        <w:rPr>
          <w:sz w:val="20"/>
        </w:rPr>
        <w:t>, Vol 26, pp 635</w:t>
      </w:r>
      <w:r w:rsidRPr="0028738B">
        <w:rPr>
          <w:sz w:val="20"/>
        </w:rPr>
        <w:noBreakHyphen/>
        <w:t>648.</w:t>
      </w:r>
    </w:p>
    <w:p w14:paraId="57FB8154" w14:textId="77777777" w:rsidR="00054C24" w:rsidRPr="0028738B" w:rsidRDefault="00054C24" w:rsidP="00054C24">
      <w:pPr>
        <w:pStyle w:val="Citation"/>
        <w:rPr>
          <w:sz w:val="20"/>
        </w:rPr>
      </w:pPr>
      <w:r w:rsidRPr="0028738B">
        <w:rPr>
          <w:sz w:val="20"/>
          <w:u w:val="single"/>
        </w:rPr>
        <w:t xml:space="preserve">        </w:t>
      </w:r>
      <w:r w:rsidRPr="0028738B">
        <w:rPr>
          <w:sz w:val="20"/>
        </w:rPr>
        <w:t xml:space="preserve">.  1981b. "The Effects of Environmental Factors on Phytoplankton Growth:  Light and the Interaction of Light with Nitrate Limitation", </w:t>
      </w:r>
      <w:r w:rsidRPr="0028738B">
        <w:rPr>
          <w:i/>
          <w:sz w:val="20"/>
        </w:rPr>
        <w:t>Limnol</w:t>
      </w:r>
      <w:r w:rsidRPr="0028738B">
        <w:rPr>
          <w:i/>
          <w:sz w:val="20"/>
        </w:rPr>
        <w:softHyphen/>
        <w:t>ogy and Oceanography</w:t>
      </w:r>
      <w:r w:rsidRPr="0028738B">
        <w:rPr>
          <w:sz w:val="20"/>
        </w:rPr>
        <w:t>, Vol 26, pp 649</w:t>
      </w:r>
      <w:r w:rsidRPr="0028738B">
        <w:rPr>
          <w:sz w:val="20"/>
        </w:rPr>
        <w:noBreakHyphen/>
        <w:t>659.</w:t>
      </w:r>
    </w:p>
    <w:p w14:paraId="669D6448" w14:textId="77777777" w:rsidR="00215BF2" w:rsidRPr="0028738B" w:rsidRDefault="00215BF2" w:rsidP="00054C24">
      <w:pPr>
        <w:pStyle w:val="Citation"/>
        <w:rPr>
          <w:sz w:val="20"/>
        </w:rPr>
      </w:pPr>
      <w:proofErr w:type="spellStart"/>
      <w:r w:rsidRPr="0028738B">
        <w:rPr>
          <w:sz w:val="20"/>
          <w:highlight w:val="yellow"/>
        </w:rPr>
        <w:t>Riebesell</w:t>
      </w:r>
      <w:proofErr w:type="spellEnd"/>
      <w:r w:rsidRPr="0028738B">
        <w:rPr>
          <w:sz w:val="20"/>
          <w:highlight w:val="yellow"/>
        </w:rPr>
        <w:t xml:space="preserve"> et. al., 1993 [algae growth rates marine diatoms]</w:t>
      </w:r>
    </w:p>
    <w:p w14:paraId="3F1D0628" w14:textId="77777777" w:rsidR="00665AC9" w:rsidRPr="0028738B" w:rsidRDefault="00665AC9" w:rsidP="00665AC9">
      <w:pPr>
        <w:pStyle w:val="Citation"/>
        <w:rPr>
          <w:sz w:val="20"/>
        </w:rPr>
      </w:pPr>
      <w:r w:rsidRPr="0028738B">
        <w:rPr>
          <w:sz w:val="20"/>
        </w:rPr>
        <w:t xml:space="preserve">Riley, G.A.  1943.  </w:t>
      </w:r>
      <w:r w:rsidRPr="0028738B">
        <w:rPr>
          <w:i/>
          <w:sz w:val="20"/>
        </w:rPr>
        <w:t>Bulletin of the Bingham Oceanography College</w:t>
      </w:r>
      <w:r w:rsidRPr="0028738B">
        <w:rPr>
          <w:sz w:val="20"/>
        </w:rPr>
        <w:t>, Vol 8, Art. 4, p 53.</w:t>
      </w:r>
    </w:p>
    <w:p w14:paraId="57820ADD" w14:textId="77777777" w:rsidR="00665AC9" w:rsidRPr="0028738B" w:rsidRDefault="00665AC9" w:rsidP="00665AC9">
      <w:pPr>
        <w:pStyle w:val="Citation"/>
        <w:rPr>
          <w:sz w:val="20"/>
        </w:rPr>
      </w:pPr>
      <w:r w:rsidRPr="0028738B">
        <w:rPr>
          <w:sz w:val="20"/>
        </w:rPr>
        <w:t xml:space="preserve">Riley, G.A., H. </w:t>
      </w:r>
      <w:proofErr w:type="spellStart"/>
      <w:r w:rsidRPr="0028738B">
        <w:rPr>
          <w:sz w:val="20"/>
        </w:rPr>
        <w:t>Stommel</w:t>
      </w:r>
      <w:proofErr w:type="spellEnd"/>
      <w:r w:rsidRPr="0028738B">
        <w:rPr>
          <w:sz w:val="20"/>
        </w:rPr>
        <w:t xml:space="preserve">, and D.F. </w:t>
      </w:r>
      <w:proofErr w:type="spellStart"/>
      <w:r w:rsidRPr="0028738B">
        <w:rPr>
          <w:sz w:val="20"/>
        </w:rPr>
        <w:t>Bumpus</w:t>
      </w:r>
      <w:proofErr w:type="spellEnd"/>
      <w:r w:rsidRPr="0028738B">
        <w:rPr>
          <w:sz w:val="20"/>
        </w:rPr>
        <w:t xml:space="preserve">.   1949.  "Quantitative Ecology of the Plankton of the Western North Atlantic", </w:t>
      </w:r>
      <w:r w:rsidRPr="0028738B">
        <w:rPr>
          <w:i/>
          <w:sz w:val="20"/>
        </w:rPr>
        <w:t>Bulletin of the Bingham Ocean</w:t>
      </w:r>
      <w:r w:rsidRPr="0028738B">
        <w:rPr>
          <w:i/>
          <w:sz w:val="20"/>
        </w:rPr>
        <w:softHyphen/>
        <w:t>ography College</w:t>
      </w:r>
      <w:r w:rsidRPr="0028738B">
        <w:rPr>
          <w:sz w:val="20"/>
        </w:rPr>
        <w:t>, Vol 12, pp 1</w:t>
      </w:r>
      <w:r w:rsidRPr="0028738B">
        <w:rPr>
          <w:sz w:val="20"/>
        </w:rPr>
        <w:noBreakHyphen/>
        <w:t>169.</w:t>
      </w:r>
    </w:p>
    <w:p w14:paraId="32E7B46D" w14:textId="77777777" w:rsidR="00665AC9" w:rsidRDefault="00665AC9" w:rsidP="00665AC9">
      <w:pPr>
        <w:pStyle w:val="Citation"/>
        <w:rPr>
          <w:sz w:val="20"/>
        </w:rPr>
      </w:pPr>
      <w:r w:rsidRPr="0028738B">
        <w:rPr>
          <w:sz w:val="20"/>
        </w:rPr>
        <w:t xml:space="preserve">Riley, G.A., and von Aux, R.  1949.   In. </w:t>
      </w:r>
      <w:r w:rsidRPr="0028738B">
        <w:rPr>
          <w:i/>
          <w:sz w:val="20"/>
        </w:rPr>
        <w:t>J. of Marine Research</w:t>
      </w:r>
      <w:r w:rsidRPr="0028738B">
        <w:rPr>
          <w:sz w:val="20"/>
        </w:rPr>
        <w:t>, Vol 8, No. 11, pp 60</w:t>
      </w:r>
      <w:r w:rsidRPr="0028738B">
        <w:rPr>
          <w:sz w:val="20"/>
        </w:rPr>
        <w:noBreakHyphen/>
        <w:t>72.</w:t>
      </w:r>
    </w:p>
    <w:p w14:paraId="7E0181E6" w14:textId="77777777" w:rsidR="00311EED" w:rsidRPr="00311EED" w:rsidRDefault="00311EED" w:rsidP="00311EED">
      <w:pPr>
        <w:pStyle w:val="Citation"/>
        <w:rPr>
          <w:sz w:val="20"/>
          <w:szCs w:val="18"/>
        </w:rPr>
      </w:pPr>
      <w:proofErr w:type="spellStart"/>
      <w:r w:rsidRPr="00311EED">
        <w:rPr>
          <w:sz w:val="20"/>
          <w:szCs w:val="18"/>
        </w:rPr>
        <w:t>Rodi</w:t>
      </w:r>
      <w:proofErr w:type="spellEnd"/>
      <w:r w:rsidRPr="00311EED">
        <w:rPr>
          <w:sz w:val="20"/>
          <w:szCs w:val="18"/>
        </w:rPr>
        <w:t xml:space="preserve">, W.  1993. </w:t>
      </w:r>
      <w:r w:rsidRPr="00311EED">
        <w:rPr>
          <w:i/>
          <w:iCs/>
          <w:sz w:val="20"/>
          <w:szCs w:val="18"/>
        </w:rPr>
        <w:t>Turbulence Models and Their Application in Hydraulics, 3rd edition, IAHR</w:t>
      </w:r>
      <w:r w:rsidRPr="00311EED">
        <w:rPr>
          <w:sz w:val="20"/>
          <w:szCs w:val="18"/>
        </w:rPr>
        <w:t xml:space="preserve">, A.A. </w:t>
      </w:r>
      <w:proofErr w:type="spellStart"/>
      <w:r w:rsidRPr="00311EED">
        <w:rPr>
          <w:sz w:val="20"/>
          <w:szCs w:val="18"/>
        </w:rPr>
        <w:t>Balkema</w:t>
      </w:r>
      <w:proofErr w:type="spellEnd"/>
      <w:r w:rsidRPr="00311EED">
        <w:rPr>
          <w:sz w:val="20"/>
          <w:szCs w:val="18"/>
        </w:rPr>
        <w:t>, Rotterdam.</w:t>
      </w:r>
    </w:p>
    <w:p w14:paraId="1AE15FA0" w14:textId="77777777" w:rsidR="007F232F" w:rsidRPr="0028738B" w:rsidRDefault="007F232F" w:rsidP="007F232F">
      <w:pPr>
        <w:pStyle w:val="Citation"/>
        <w:rPr>
          <w:sz w:val="20"/>
        </w:rPr>
      </w:pPr>
      <w:r w:rsidRPr="0028738B">
        <w:rPr>
          <w:sz w:val="20"/>
        </w:rPr>
        <w:t xml:space="preserve">Rogers, K.H., and C.M. Breen.   1982.  "Decomposition of </w:t>
      </w:r>
      <w:proofErr w:type="spellStart"/>
      <w:r w:rsidRPr="0028738B">
        <w:rPr>
          <w:i/>
          <w:sz w:val="20"/>
        </w:rPr>
        <w:t>Potamogeton</w:t>
      </w:r>
      <w:proofErr w:type="spellEnd"/>
      <w:r w:rsidRPr="0028738B">
        <w:rPr>
          <w:i/>
          <w:sz w:val="20"/>
        </w:rPr>
        <w:t xml:space="preserve"> crisp</w:t>
      </w:r>
      <w:r w:rsidRPr="0028738B">
        <w:rPr>
          <w:i/>
          <w:sz w:val="20"/>
        </w:rPr>
        <w:softHyphen/>
        <w:t>us</w:t>
      </w:r>
      <w:r w:rsidRPr="0028738B">
        <w:rPr>
          <w:sz w:val="20"/>
        </w:rPr>
        <w:t>; I. Effects of Dry</w:t>
      </w:r>
      <w:r w:rsidRPr="0028738B">
        <w:rPr>
          <w:sz w:val="20"/>
        </w:rPr>
        <w:softHyphen/>
        <w:t xml:space="preserve">ing on the Pattern of Mass and Nutrient Loss", </w:t>
      </w:r>
      <w:r w:rsidRPr="0028738B">
        <w:rPr>
          <w:i/>
          <w:sz w:val="20"/>
        </w:rPr>
        <w:t>Aquatic Botany</w:t>
      </w:r>
      <w:r w:rsidRPr="0028738B">
        <w:rPr>
          <w:sz w:val="20"/>
        </w:rPr>
        <w:t>, Vol 12, pp 1</w:t>
      </w:r>
      <w:r w:rsidRPr="0028738B">
        <w:rPr>
          <w:sz w:val="20"/>
        </w:rPr>
        <w:noBreakHyphen/>
        <w:t>12.</w:t>
      </w:r>
    </w:p>
    <w:p w14:paraId="531E3565" w14:textId="77777777" w:rsidR="005458DE" w:rsidRPr="0028738B" w:rsidRDefault="005458DE" w:rsidP="005458DE">
      <w:pPr>
        <w:pStyle w:val="Citation"/>
        <w:rPr>
          <w:sz w:val="20"/>
        </w:rPr>
      </w:pPr>
      <w:r w:rsidRPr="0028738B">
        <w:rPr>
          <w:sz w:val="20"/>
        </w:rPr>
        <w:t xml:space="preserve">Rounds, S.A., and </w:t>
      </w:r>
      <w:proofErr w:type="spellStart"/>
      <w:r w:rsidRPr="0028738B">
        <w:rPr>
          <w:sz w:val="20"/>
        </w:rPr>
        <w:t>Buccola</w:t>
      </w:r>
      <w:proofErr w:type="spellEnd"/>
      <w:r w:rsidRPr="0028738B">
        <w:rPr>
          <w:sz w:val="20"/>
        </w:rPr>
        <w:t xml:space="preserve">, N.L., 2015. “Improved algorithms in the CE–QUAL–W2 water-quality model for blending dam releases to meet downstream water-temperature targets”, U.S. Geological Survey Open-File Report 2015-1027, 40 p., </w:t>
      </w:r>
      <w:hyperlink r:id="rId237" w:history="1">
        <w:r w:rsidRPr="0028738B">
          <w:rPr>
            <w:rStyle w:val="Hyperlink"/>
            <w:rFonts w:asciiTheme="minorHAnsi" w:hAnsiTheme="minorHAnsi"/>
          </w:rPr>
          <w:t>http://dx.doi.org/10.3133/ofr20151027</w:t>
        </w:r>
      </w:hyperlink>
      <w:r w:rsidRPr="0028738B">
        <w:rPr>
          <w:sz w:val="20"/>
        </w:rPr>
        <w:t>.</w:t>
      </w:r>
    </w:p>
    <w:p w14:paraId="48F34D57" w14:textId="77777777" w:rsidR="002C2537" w:rsidRPr="0028738B" w:rsidRDefault="002C2537" w:rsidP="002C2537">
      <w:pPr>
        <w:pStyle w:val="Citation"/>
        <w:rPr>
          <w:sz w:val="20"/>
        </w:rPr>
      </w:pPr>
      <w:r w:rsidRPr="0028738B">
        <w:rPr>
          <w:sz w:val="20"/>
        </w:rPr>
        <w:t>Ruane, Jim (2014) Personal communication, Portland, OR.</w:t>
      </w:r>
    </w:p>
    <w:p w14:paraId="38EAE0CB" w14:textId="77777777" w:rsidR="00A31A8E" w:rsidRPr="0028738B" w:rsidRDefault="00A31A8E" w:rsidP="00054C24">
      <w:pPr>
        <w:pStyle w:val="Citation"/>
        <w:rPr>
          <w:sz w:val="20"/>
        </w:rPr>
      </w:pPr>
      <w:r w:rsidRPr="0028738B">
        <w:rPr>
          <w:snapToGrid w:val="0"/>
          <w:sz w:val="20"/>
          <w:highlight w:val="yellow"/>
        </w:rPr>
        <w:t>Samuel et. al., 1983</w:t>
      </w:r>
      <w:r w:rsidRPr="0028738B">
        <w:rPr>
          <w:sz w:val="20"/>
          <w:highlight w:val="yellow"/>
        </w:rPr>
        <w:t xml:space="preserve"> growth rate of </w:t>
      </w:r>
      <w:proofErr w:type="spellStart"/>
      <w:r w:rsidRPr="0028738B">
        <w:rPr>
          <w:sz w:val="20"/>
          <w:highlight w:val="yellow"/>
        </w:rPr>
        <w:t>Skeletonema</w:t>
      </w:r>
      <w:proofErr w:type="spellEnd"/>
      <w:r w:rsidRPr="0028738B">
        <w:rPr>
          <w:sz w:val="20"/>
          <w:highlight w:val="yellow"/>
        </w:rPr>
        <w:t xml:space="preserve"> </w:t>
      </w:r>
      <w:proofErr w:type="spellStart"/>
      <w:r w:rsidRPr="0028738B">
        <w:rPr>
          <w:sz w:val="20"/>
          <w:highlight w:val="yellow"/>
        </w:rPr>
        <w:t>costatum</w:t>
      </w:r>
      <w:proofErr w:type="spellEnd"/>
      <w:r w:rsidRPr="0028738B">
        <w:rPr>
          <w:sz w:val="20"/>
          <w:highlight w:val="yellow"/>
        </w:rPr>
        <w:t>.</w:t>
      </w:r>
    </w:p>
    <w:p w14:paraId="25BE8B96" w14:textId="77777777" w:rsidR="00894D22" w:rsidRPr="0028738B" w:rsidRDefault="00894D22" w:rsidP="00054C24">
      <w:pPr>
        <w:pStyle w:val="Citation"/>
        <w:rPr>
          <w:sz w:val="20"/>
        </w:rPr>
      </w:pPr>
      <w:proofErr w:type="spellStart"/>
      <w:r w:rsidRPr="00686BD1">
        <w:rPr>
          <w:sz w:val="20"/>
          <w:highlight w:val="yellow"/>
        </w:rPr>
        <w:t>Sakshaug</w:t>
      </w:r>
      <w:proofErr w:type="spellEnd"/>
      <w:r w:rsidRPr="00686BD1">
        <w:rPr>
          <w:sz w:val="20"/>
          <w:highlight w:val="yellow"/>
        </w:rPr>
        <w:t xml:space="preserve"> and Andresen, 1989 The maximum growth rate of the marine diatom </w:t>
      </w:r>
      <w:proofErr w:type="spellStart"/>
      <w:r w:rsidRPr="00686BD1">
        <w:rPr>
          <w:sz w:val="20"/>
          <w:highlight w:val="yellow"/>
        </w:rPr>
        <w:t>Skeletonema</w:t>
      </w:r>
      <w:proofErr w:type="spellEnd"/>
      <w:r w:rsidRPr="00686BD1">
        <w:rPr>
          <w:sz w:val="20"/>
          <w:highlight w:val="yellow"/>
        </w:rPr>
        <w:t xml:space="preserve"> </w:t>
      </w:r>
      <w:proofErr w:type="spellStart"/>
      <w:r w:rsidRPr="00686BD1">
        <w:rPr>
          <w:sz w:val="20"/>
          <w:highlight w:val="yellow"/>
        </w:rPr>
        <w:t>costatum</w:t>
      </w:r>
      <w:proofErr w:type="spellEnd"/>
      <w:r w:rsidRPr="0028738B">
        <w:rPr>
          <w:sz w:val="20"/>
        </w:rPr>
        <w:t xml:space="preserve"> </w:t>
      </w:r>
    </w:p>
    <w:p w14:paraId="19FDCA0B" w14:textId="77777777" w:rsidR="00017E4B" w:rsidRPr="0028738B" w:rsidRDefault="00017E4B" w:rsidP="00017E4B">
      <w:pPr>
        <w:pStyle w:val="Citation"/>
        <w:rPr>
          <w:sz w:val="20"/>
        </w:rPr>
      </w:pPr>
      <w:r w:rsidRPr="0028738B">
        <w:rPr>
          <w:sz w:val="20"/>
        </w:rPr>
        <w:t xml:space="preserve">Schmid, M., and O. </w:t>
      </w:r>
      <w:proofErr w:type="spellStart"/>
      <w:r w:rsidRPr="0028738B">
        <w:rPr>
          <w:sz w:val="20"/>
        </w:rPr>
        <w:t>Koster</w:t>
      </w:r>
      <w:proofErr w:type="spellEnd"/>
      <w:r w:rsidRPr="0028738B">
        <w:rPr>
          <w:sz w:val="20"/>
        </w:rPr>
        <w:t xml:space="preserve">. 2016. “Excess warming of a </w:t>
      </w:r>
      <w:proofErr w:type="gramStart"/>
      <w:r w:rsidRPr="0028738B">
        <w:rPr>
          <w:sz w:val="20"/>
        </w:rPr>
        <w:t>Central European lake</w:t>
      </w:r>
      <w:proofErr w:type="gramEnd"/>
      <w:r w:rsidRPr="0028738B">
        <w:rPr>
          <w:sz w:val="20"/>
        </w:rPr>
        <w:t xml:space="preserve"> driven by solar brightening”, </w:t>
      </w:r>
      <w:r w:rsidRPr="0028738B">
        <w:rPr>
          <w:i/>
          <w:sz w:val="20"/>
        </w:rPr>
        <w:t xml:space="preserve">Water </w:t>
      </w:r>
      <w:proofErr w:type="spellStart"/>
      <w:r w:rsidRPr="0028738B">
        <w:rPr>
          <w:i/>
          <w:sz w:val="20"/>
        </w:rPr>
        <w:t>Resour</w:t>
      </w:r>
      <w:proofErr w:type="spellEnd"/>
      <w:r w:rsidRPr="0028738B">
        <w:rPr>
          <w:i/>
          <w:sz w:val="20"/>
        </w:rPr>
        <w:t>. Res</w:t>
      </w:r>
      <w:r w:rsidRPr="0028738B">
        <w:rPr>
          <w:sz w:val="20"/>
        </w:rPr>
        <w:t>., 52, 8103–8116, doi:10.1002/2016WR018651.</w:t>
      </w:r>
    </w:p>
    <w:p w14:paraId="383CC597" w14:textId="77777777" w:rsidR="000D2922" w:rsidRPr="0028738B" w:rsidRDefault="000D2922" w:rsidP="000D2922">
      <w:pPr>
        <w:pStyle w:val="Citation"/>
        <w:rPr>
          <w:sz w:val="20"/>
        </w:rPr>
      </w:pPr>
      <w:proofErr w:type="spellStart"/>
      <w:r w:rsidRPr="0028738B">
        <w:rPr>
          <w:sz w:val="20"/>
        </w:rPr>
        <w:t>Schnoor</w:t>
      </w:r>
      <w:proofErr w:type="spellEnd"/>
      <w:r w:rsidRPr="0028738B">
        <w:rPr>
          <w:sz w:val="20"/>
        </w:rPr>
        <w:t xml:space="preserve">, J.L., and </w:t>
      </w:r>
      <w:proofErr w:type="spellStart"/>
      <w:r w:rsidRPr="0028738B">
        <w:rPr>
          <w:sz w:val="20"/>
        </w:rPr>
        <w:t>Fruh</w:t>
      </w:r>
      <w:proofErr w:type="spellEnd"/>
      <w:r w:rsidRPr="0028738B">
        <w:rPr>
          <w:sz w:val="20"/>
        </w:rPr>
        <w:t>, E.G.  1979.  "Dissolved Oxygen Model of a Short Detention Time Reser</w:t>
      </w:r>
      <w:r w:rsidRPr="0028738B">
        <w:rPr>
          <w:sz w:val="20"/>
        </w:rPr>
        <w:softHyphen/>
        <w:t xml:space="preserve">voir with Anaerobic Hypolimnion", </w:t>
      </w:r>
      <w:r w:rsidRPr="0028738B">
        <w:rPr>
          <w:i/>
          <w:sz w:val="20"/>
        </w:rPr>
        <w:t>Water Resources Bulletin</w:t>
      </w:r>
      <w:r w:rsidRPr="0028738B">
        <w:rPr>
          <w:sz w:val="20"/>
        </w:rPr>
        <w:t>, Vol 15, No. 2, pp 506</w:t>
      </w:r>
      <w:r w:rsidRPr="0028738B">
        <w:rPr>
          <w:sz w:val="20"/>
        </w:rPr>
        <w:noBreakHyphen/>
        <w:t>518.</w:t>
      </w:r>
    </w:p>
    <w:p w14:paraId="0E74F12C" w14:textId="77777777" w:rsidR="007F232F" w:rsidRPr="0028738B" w:rsidRDefault="007F232F" w:rsidP="007F232F">
      <w:pPr>
        <w:pStyle w:val="Citation"/>
        <w:rPr>
          <w:sz w:val="20"/>
        </w:rPr>
      </w:pPr>
      <w:proofErr w:type="spellStart"/>
      <w:r w:rsidRPr="0028738B">
        <w:rPr>
          <w:sz w:val="20"/>
        </w:rPr>
        <w:t>Sedell</w:t>
      </w:r>
      <w:proofErr w:type="spellEnd"/>
      <w:r w:rsidRPr="0028738B">
        <w:rPr>
          <w:sz w:val="20"/>
        </w:rPr>
        <w:t xml:space="preserve">, J.R., </w:t>
      </w:r>
      <w:proofErr w:type="spellStart"/>
      <w:r w:rsidRPr="0028738B">
        <w:rPr>
          <w:sz w:val="20"/>
        </w:rPr>
        <w:t>Triska</w:t>
      </w:r>
      <w:proofErr w:type="spellEnd"/>
      <w:r w:rsidRPr="0028738B">
        <w:rPr>
          <w:sz w:val="20"/>
        </w:rPr>
        <w:t xml:space="preserve">, F.J., and </w:t>
      </w:r>
      <w:proofErr w:type="spellStart"/>
      <w:r w:rsidRPr="0028738B">
        <w:rPr>
          <w:sz w:val="20"/>
        </w:rPr>
        <w:t>Triska</w:t>
      </w:r>
      <w:proofErr w:type="spellEnd"/>
      <w:r w:rsidRPr="0028738B">
        <w:rPr>
          <w:sz w:val="20"/>
        </w:rPr>
        <w:t xml:space="preserve">, N.S.  1975.  "The Processing of Conifer and Hardwood Leaves in Two Coniferous Forest Streams; I. Weight Loss and Associated Invertebrates", </w:t>
      </w:r>
      <w:proofErr w:type="spellStart"/>
      <w:r w:rsidRPr="0028738B">
        <w:rPr>
          <w:i/>
          <w:sz w:val="20"/>
        </w:rPr>
        <w:t>Verh</w:t>
      </w:r>
      <w:proofErr w:type="spellEnd"/>
      <w:r w:rsidRPr="0028738B">
        <w:rPr>
          <w:i/>
          <w:sz w:val="20"/>
        </w:rPr>
        <w:t xml:space="preserve">. </w:t>
      </w:r>
      <w:proofErr w:type="spellStart"/>
      <w:r w:rsidRPr="0028738B">
        <w:rPr>
          <w:i/>
          <w:sz w:val="20"/>
        </w:rPr>
        <w:t>Internat.</w:t>
      </w:r>
      <w:proofErr w:type="spellEnd"/>
      <w:r w:rsidRPr="0028738B">
        <w:rPr>
          <w:i/>
          <w:sz w:val="20"/>
        </w:rPr>
        <w:t xml:space="preserve"> Verein. </w:t>
      </w:r>
      <w:proofErr w:type="spellStart"/>
      <w:r w:rsidRPr="0028738B">
        <w:rPr>
          <w:i/>
          <w:sz w:val="20"/>
        </w:rPr>
        <w:t>Limnol</w:t>
      </w:r>
      <w:proofErr w:type="spellEnd"/>
      <w:r w:rsidRPr="0028738B">
        <w:rPr>
          <w:i/>
          <w:sz w:val="20"/>
        </w:rPr>
        <w:t>.</w:t>
      </w:r>
      <w:r w:rsidRPr="0028738B">
        <w:rPr>
          <w:sz w:val="20"/>
        </w:rPr>
        <w:t>, Vol 19, pp 1617</w:t>
      </w:r>
      <w:r w:rsidRPr="0028738B">
        <w:rPr>
          <w:sz w:val="20"/>
        </w:rPr>
        <w:noBreakHyphen/>
        <w:t>1627.</w:t>
      </w:r>
    </w:p>
    <w:p w14:paraId="3754EB1E" w14:textId="77777777" w:rsidR="00786CA0" w:rsidRPr="0028738B" w:rsidRDefault="00786CA0" w:rsidP="00786CA0">
      <w:pPr>
        <w:pStyle w:val="Citation"/>
        <w:rPr>
          <w:sz w:val="20"/>
        </w:rPr>
      </w:pPr>
      <w:proofErr w:type="spellStart"/>
      <w:r w:rsidRPr="0028738B">
        <w:rPr>
          <w:sz w:val="20"/>
        </w:rPr>
        <w:t>Shelef</w:t>
      </w:r>
      <w:proofErr w:type="spellEnd"/>
      <w:r w:rsidRPr="0028738B">
        <w:rPr>
          <w:sz w:val="20"/>
        </w:rPr>
        <w:t>, G.  1968.  "Kinetics of Algal Systems in Waste Treatment; Light Inten</w:t>
      </w:r>
      <w:r w:rsidRPr="0028738B">
        <w:rPr>
          <w:sz w:val="20"/>
        </w:rPr>
        <w:softHyphen/>
        <w:t>sity and Nitrogen Con</w:t>
      </w:r>
      <w:r w:rsidRPr="0028738B">
        <w:rPr>
          <w:sz w:val="20"/>
        </w:rPr>
        <w:softHyphen/>
        <w:t>centration as Growth</w:t>
      </w:r>
      <w:r w:rsidRPr="0028738B">
        <w:rPr>
          <w:sz w:val="20"/>
        </w:rPr>
        <w:noBreakHyphen/>
        <w:t>Limiting Factors", Ph.D. Thesis, University of California, Berkeley, CA.</w:t>
      </w:r>
    </w:p>
    <w:p w14:paraId="4FCCB856" w14:textId="77777777" w:rsidR="00184928" w:rsidRPr="0028738B" w:rsidRDefault="00184928" w:rsidP="00184928">
      <w:pPr>
        <w:pStyle w:val="Citation"/>
        <w:rPr>
          <w:sz w:val="20"/>
        </w:rPr>
      </w:pPr>
      <w:r w:rsidRPr="0028738B">
        <w:rPr>
          <w:sz w:val="20"/>
        </w:rPr>
        <w:lastRenderedPageBreak/>
        <w:t xml:space="preserve">Sher-Kaul, S., </w:t>
      </w:r>
      <w:proofErr w:type="spellStart"/>
      <w:r w:rsidRPr="0028738B">
        <w:rPr>
          <w:sz w:val="20"/>
        </w:rPr>
        <w:t>Oertli</w:t>
      </w:r>
      <w:proofErr w:type="spellEnd"/>
      <w:r w:rsidRPr="0028738B">
        <w:rPr>
          <w:sz w:val="20"/>
        </w:rPr>
        <w:t xml:space="preserve">, B., Castella, </w:t>
      </w:r>
      <w:proofErr w:type="gramStart"/>
      <w:r w:rsidRPr="0028738B">
        <w:rPr>
          <w:sz w:val="20"/>
        </w:rPr>
        <w:t>E.</w:t>
      </w:r>
      <w:proofErr w:type="gramEnd"/>
      <w:r w:rsidRPr="0028738B">
        <w:rPr>
          <w:sz w:val="20"/>
        </w:rPr>
        <w:t xml:space="preserve"> and J. </w:t>
      </w:r>
      <w:proofErr w:type="spellStart"/>
      <w:r w:rsidRPr="0028738B">
        <w:rPr>
          <w:sz w:val="20"/>
        </w:rPr>
        <w:t>Lachavanne</w:t>
      </w:r>
      <w:proofErr w:type="spellEnd"/>
      <w:r w:rsidRPr="0028738B">
        <w:rPr>
          <w:sz w:val="20"/>
        </w:rPr>
        <w:t xml:space="preserve"> (1995), “Relationship between biomass and surface area of six submerged aquatic plant species.” </w:t>
      </w:r>
      <w:r w:rsidRPr="0028738B">
        <w:rPr>
          <w:i/>
          <w:iCs/>
          <w:sz w:val="20"/>
        </w:rPr>
        <w:t>Aquatic Botany</w:t>
      </w:r>
      <w:r w:rsidRPr="0028738B">
        <w:rPr>
          <w:sz w:val="20"/>
        </w:rPr>
        <w:t>, 51, 147-154.</w:t>
      </w:r>
    </w:p>
    <w:p w14:paraId="7BC89E4B" w14:textId="77777777" w:rsidR="00311EED" w:rsidRPr="00311EED" w:rsidRDefault="00311EED" w:rsidP="00311EED">
      <w:pPr>
        <w:pStyle w:val="Citation"/>
        <w:rPr>
          <w:sz w:val="20"/>
          <w:szCs w:val="18"/>
        </w:rPr>
      </w:pPr>
      <w:proofErr w:type="spellStart"/>
      <w:r w:rsidRPr="00311EED">
        <w:rPr>
          <w:sz w:val="20"/>
          <w:szCs w:val="18"/>
        </w:rPr>
        <w:t>Simoes</w:t>
      </w:r>
      <w:proofErr w:type="spellEnd"/>
      <w:r w:rsidRPr="00311EED">
        <w:rPr>
          <w:sz w:val="20"/>
          <w:szCs w:val="18"/>
        </w:rPr>
        <w:t xml:space="preserve">, F.  1998. "An Eddy Viscosity Model for Shallow-Water Flows," </w:t>
      </w:r>
      <w:r w:rsidRPr="00311EED">
        <w:rPr>
          <w:i/>
          <w:iCs/>
          <w:sz w:val="20"/>
          <w:szCs w:val="18"/>
        </w:rPr>
        <w:t>Water Resources Engineering 98, ASCE</w:t>
      </w:r>
      <w:r w:rsidRPr="00311EED">
        <w:rPr>
          <w:sz w:val="20"/>
          <w:szCs w:val="18"/>
        </w:rPr>
        <w:t>, NY, 1858-1863.</w:t>
      </w:r>
    </w:p>
    <w:p w14:paraId="5A6DA864" w14:textId="77777777" w:rsidR="00054C24" w:rsidRPr="0028738B" w:rsidRDefault="00054C24" w:rsidP="00054C24">
      <w:pPr>
        <w:pStyle w:val="Citation"/>
        <w:rPr>
          <w:sz w:val="20"/>
        </w:rPr>
      </w:pPr>
      <w:proofErr w:type="spellStart"/>
      <w:r w:rsidRPr="0028738B">
        <w:rPr>
          <w:sz w:val="20"/>
        </w:rPr>
        <w:t>Smayda</w:t>
      </w:r>
      <w:proofErr w:type="spellEnd"/>
      <w:r w:rsidRPr="0028738B">
        <w:rPr>
          <w:sz w:val="20"/>
        </w:rPr>
        <w:t>, T.J.  1969.  "Experimental Observations on the Influence of Tempera</w:t>
      </w:r>
      <w:r w:rsidRPr="0028738B">
        <w:rPr>
          <w:sz w:val="20"/>
        </w:rPr>
        <w:softHyphen/>
        <w:t>ture, Light, and Salini</w:t>
      </w:r>
      <w:r w:rsidRPr="0028738B">
        <w:rPr>
          <w:sz w:val="20"/>
        </w:rPr>
        <w:softHyphen/>
        <w:t xml:space="preserve">ty on Cell Division of the Marine Diatom </w:t>
      </w:r>
      <w:proofErr w:type="spellStart"/>
      <w:r w:rsidRPr="0028738B">
        <w:rPr>
          <w:i/>
          <w:sz w:val="20"/>
        </w:rPr>
        <w:t>Detonula</w:t>
      </w:r>
      <w:proofErr w:type="spellEnd"/>
      <w:r w:rsidRPr="0028738B">
        <w:rPr>
          <w:i/>
          <w:sz w:val="20"/>
        </w:rPr>
        <w:t xml:space="preserve"> </w:t>
      </w:r>
      <w:proofErr w:type="spellStart"/>
      <w:r w:rsidRPr="0028738B">
        <w:rPr>
          <w:i/>
          <w:sz w:val="20"/>
        </w:rPr>
        <w:t>cofervacea</w:t>
      </w:r>
      <w:proofErr w:type="spellEnd"/>
      <w:r w:rsidRPr="0028738B">
        <w:rPr>
          <w:i/>
          <w:sz w:val="20"/>
        </w:rPr>
        <w:t xml:space="preserve"> </w:t>
      </w:r>
      <w:r w:rsidRPr="0028738B">
        <w:rPr>
          <w:sz w:val="20"/>
        </w:rPr>
        <w:t xml:space="preserve">Cleve. Gran", </w:t>
      </w:r>
      <w:r w:rsidRPr="0028738B">
        <w:rPr>
          <w:i/>
          <w:sz w:val="20"/>
        </w:rPr>
        <w:t>J. of Phycol</w:t>
      </w:r>
      <w:r w:rsidRPr="0028738B">
        <w:rPr>
          <w:i/>
          <w:sz w:val="20"/>
        </w:rPr>
        <w:softHyphen/>
        <w:t>ogy</w:t>
      </w:r>
      <w:r w:rsidRPr="0028738B">
        <w:rPr>
          <w:sz w:val="20"/>
        </w:rPr>
        <w:t>, Vol 5, pp 150</w:t>
      </w:r>
      <w:r w:rsidRPr="0028738B">
        <w:rPr>
          <w:sz w:val="20"/>
        </w:rPr>
        <w:noBreakHyphen/>
        <w:t>157.</w:t>
      </w:r>
    </w:p>
    <w:p w14:paraId="3BE1FBFD" w14:textId="77777777" w:rsidR="00054C24" w:rsidRPr="0028738B" w:rsidRDefault="00054C24" w:rsidP="00054C24">
      <w:pPr>
        <w:pStyle w:val="Citation"/>
        <w:rPr>
          <w:sz w:val="20"/>
        </w:rPr>
      </w:pPr>
      <w:r w:rsidRPr="0028738B">
        <w:rPr>
          <w:sz w:val="20"/>
          <w:u w:val="single"/>
        </w:rPr>
        <w:t xml:space="preserve">        </w:t>
      </w:r>
      <w:r w:rsidRPr="0028738B">
        <w:rPr>
          <w:sz w:val="20"/>
        </w:rPr>
        <w:t xml:space="preserve">.  </w:t>
      </w:r>
      <w:r w:rsidRPr="0028738B">
        <w:rPr>
          <w:sz w:val="20"/>
        </w:rPr>
        <w:tab/>
        <w:t xml:space="preserve">1971.  "Normal and Accelerated Sinking of Phytoplankton in the Sea", </w:t>
      </w:r>
      <w:r w:rsidRPr="0028738B">
        <w:rPr>
          <w:i/>
          <w:sz w:val="20"/>
        </w:rPr>
        <w:t>Marine Geology</w:t>
      </w:r>
      <w:r w:rsidRPr="0028738B">
        <w:rPr>
          <w:sz w:val="20"/>
        </w:rPr>
        <w:t>, Vol 11, pp 105</w:t>
      </w:r>
      <w:r w:rsidRPr="0028738B">
        <w:rPr>
          <w:sz w:val="20"/>
        </w:rPr>
        <w:noBreakHyphen/>
        <w:t>122.</w:t>
      </w:r>
    </w:p>
    <w:p w14:paraId="678CF5D2" w14:textId="77777777" w:rsidR="00054C24" w:rsidRPr="0028738B" w:rsidRDefault="00054C24" w:rsidP="00054C24">
      <w:pPr>
        <w:pStyle w:val="Citation"/>
        <w:rPr>
          <w:sz w:val="20"/>
        </w:rPr>
      </w:pPr>
      <w:r w:rsidRPr="0028738B">
        <w:rPr>
          <w:sz w:val="20"/>
          <w:u w:val="single"/>
        </w:rPr>
        <w:t xml:space="preserve">        </w:t>
      </w:r>
      <w:r w:rsidRPr="0028738B">
        <w:rPr>
          <w:sz w:val="20"/>
        </w:rPr>
        <w:t xml:space="preserve">.  </w:t>
      </w:r>
      <w:r w:rsidRPr="0028738B">
        <w:rPr>
          <w:sz w:val="20"/>
        </w:rPr>
        <w:tab/>
        <w:t xml:space="preserve">1974.  "Some Experiments on the Sinking Characteristics of Two Freshwater Diatoms", </w:t>
      </w:r>
      <w:r w:rsidRPr="0028738B">
        <w:rPr>
          <w:i/>
          <w:sz w:val="20"/>
        </w:rPr>
        <w:t>Limnology and Oceanography</w:t>
      </w:r>
      <w:r w:rsidRPr="0028738B">
        <w:rPr>
          <w:sz w:val="20"/>
        </w:rPr>
        <w:t>, Vol 19, No. 4, pp 628</w:t>
      </w:r>
      <w:r w:rsidRPr="0028738B">
        <w:rPr>
          <w:sz w:val="20"/>
        </w:rPr>
        <w:noBreakHyphen/>
        <w:t>635.</w:t>
      </w:r>
    </w:p>
    <w:p w14:paraId="25BF5C1F" w14:textId="77777777" w:rsidR="00017E4B" w:rsidRPr="0028738B" w:rsidRDefault="00017E4B" w:rsidP="00017E4B">
      <w:pPr>
        <w:pStyle w:val="Citation"/>
        <w:rPr>
          <w:sz w:val="20"/>
        </w:rPr>
      </w:pPr>
      <w:r w:rsidRPr="0028738B">
        <w:rPr>
          <w:sz w:val="20"/>
        </w:rPr>
        <w:t>Smith, R.C., and Baker, K.S.  1978.  "The Bio</w:t>
      </w:r>
      <w:r w:rsidRPr="0028738B">
        <w:rPr>
          <w:sz w:val="20"/>
        </w:rPr>
        <w:noBreakHyphen/>
        <w:t xml:space="preserve">optical State of Ocean Waters and Remote Sensing", </w:t>
      </w:r>
      <w:r w:rsidRPr="0028738B">
        <w:rPr>
          <w:i/>
          <w:sz w:val="20"/>
        </w:rPr>
        <w:t>Limnology and Oceanography</w:t>
      </w:r>
      <w:r w:rsidRPr="0028738B">
        <w:rPr>
          <w:sz w:val="20"/>
        </w:rPr>
        <w:t>, Vol 23, pp 247</w:t>
      </w:r>
      <w:r w:rsidRPr="0028738B">
        <w:rPr>
          <w:sz w:val="20"/>
        </w:rPr>
        <w:noBreakHyphen/>
        <w:t>259.</w:t>
      </w:r>
    </w:p>
    <w:p w14:paraId="393DDB24" w14:textId="77777777" w:rsidR="00FF2124" w:rsidRPr="0028738B" w:rsidRDefault="00FF2124" w:rsidP="00FF2124">
      <w:pPr>
        <w:pStyle w:val="Citation"/>
        <w:rPr>
          <w:sz w:val="20"/>
        </w:rPr>
      </w:pPr>
      <w:r w:rsidRPr="0028738B">
        <w:rPr>
          <w:sz w:val="20"/>
        </w:rPr>
        <w:t xml:space="preserve">Smith, D.J.   1978. “WQRRS, Generalized computer program for River-Reservoir systems,” </w:t>
      </w:r>
      <w:r w:rsidRPr="0028738B">
        <w:rPr>
          <w:i/>
          <w:iCs/>
          <w:sz w:val="20"/>
        </w:rPr>
        <w:t>USACE Hydrologic Engineering Center HEC</w:t>
      </w:r>
      <w:r w:rsidRPr="0028738B">
        <w:rPr>
          <w:sz w:val="20"/>
        </w:rPr>
        <w:t>, Davis, California, User's Manual 401-100, 100A, 210 pp.</w:t>
      </w:r>
    </w:p>
    <w:p w14:paraId="150CD1AB" w14:textId="77777777" w:rsidR="00665AC9" w:rsidRPr="0028738B" w:rsidRDefault="00665AC9" w:rsidP="00665AC9">
      <w:pPr>
        <w:pStyle w:val="Citation"/>
        <w:rPr>
          <w:sz w:val="20"/>
        </w:rPr>
      </w:pPr>
      <w:r w:rsidRPr="0028738B">
        <w:rPr>
          <w:sz w:val="20"/>
        </w:rPr>
        <w:t xml:space="preserve">Smith, W.O.  1979.  "A Budget for the Autotrophic Ciliate </w:t>
      </w:r>
      <w:proofErr w:type="spellStart"/>
      <w:r w:rsidRPr="0028738B">
        <w:rPr>
          <w:i/>
          <w:sz w:val="20"/>
        </w:rPr>
        <w:t>Mesodinium</w:t>
      </w:r>
      <w:proofErr w:type="spellEnd"/>
      <w:r w:rsidRPr="0028738B">
        <w:rPr>
          <w:i/>
          <w:sz w:val="20"/>
        </w:rPr>
        <w:t xml:space="preserve"> rubrum"</w:t>
      </w:r>
      <w:r w:rsidRPr="0028738B">
        <w:rPr>
          <w:sz w:val="20"/>
        </w:rPr>
        <w:t xml:space="preserve">, </w:t>
      </w:r>
      <w:r w:rsidRPr="0028738B">
        <w:rPr>
          <w:i/>
          <w:sz w:val="20"/>
        </w:rPr>
        <w:t>J. of Phycol</w:t>
      </w:r>
      <w:r w:rsidRPr="0028738B">
        <w:rPr>
          <w:i/>
          <w:sz w:val="20"/>
        </w:rPr>
        <w:softHyphen/>
        <w:t>ogy</w:t>
      </w:r>
      <w:r w:rsidRPr="0028738B">
        <w:rPr>
          <w:sz w:val="20"/>
        </w:rPr>
        <w:t>, Vol 15, pp 27</w:t>
      </w:r>
      <w:r w:rsidRPr="0028738B">
        <w:rPr>
          <w:sz w:val="20"/>
        </w:rPr>
        <w:noBreakHyphen/>
        <w:t>33.</w:t>
      </w:r>
    </w:p>
    <w:p w14:paraId="27D43B94" w14:textId="77777777" w:rsidR="006E7315" w:rsidRPr="0028738B" w:rsidRDefault="006E7315" w:rsidP="006E7315">
      <w:pPr>
        <w:pStyle w:val="Citation"/>
        <w:rPr>
          <w:sz w:val="20"/>
        </w:rPr>
      </w:pPr>
      <w:r w:rsidRPr="0028738B">
        <w:rPr>
          <w:sz w:val="20"/>
        </w:rPr>
        <w:t xml:space="preserve">Spears, Bryan M.; Carvalho, Laurence; Perkins, Rupert; </w:t>
      </w:r>
      <w:proofErr w:type="spellStart"/>
      <w:r w:rsidRPr="0028738B">
        <w:rPr>
          <w:sz w:val="20"/>
        </w:rPr>
        <w:t>Kirika</w:t>
      </w:r>
      <w:proofErr w:type="spellEnd"/>
      <w:r w:rsidRPr="0028738B">
        <w:rPr>
          <w:sz w:val="20"/>
        </w:rPr>
        <w:t xml:space="preserve">, Alex; Paterson, David </w:t>
      </w:r>
      <w:proofErr w:type="gramStart"/>
      <w:r w:rsidRPr="0028738B">
        <w:rPr>
          <w:sz w:val="20"/>
        </w:rPr>
        <w:t>M..</w:t>
      </w:r>
      <w:proofErr w:type="gramEnd"/>
      <w:r w:rsidRPr="0028738B">
        <w:rPr>
          <w:sz w:val="20"/>
        </w:rPr>
        <w:t xml:space="preserve"> 2007. Sediment phosphorus cycling in a large shallow lake: </w:t>
      </w:r>
      <w:proofErr w:type="spellStart"/>
      <w:r w:rsidRPr="0028738B">
        <w:rPr>
          <w:sz w:val="20"/>
        </w:rPr>
        <w:t>spatio</w:t>
      </w:r>
      <w:proofErr w:type="spellEnd"/>
      <w:r w:rsidRPr="0028738B">
        <w:rPr>
          <w:sz w:val="20"/>
        </w:rPr>
        <w:t xml:space="preserve">-temporal variation in phosphorus pools and release. </w:t>
      </w:r>
      <w:r w:rsidRPr="0028738B">
        <w:rPr>
          <w:i/>
          <w:iCs/>
          <w:sz w:val="20"/>
        </w:rPr>
        <w:t>Hydrobiologia</w:t>
      </w:r>
      <w:r w:rsidRPr="0028738B">
        <w:rPr>
          <w:sz w:val="20"/>
        </w:rPr>
        <w:t>, 584. 37-48. doi:10.1007/s10750-007-0610-0.</w:t>
      </w:r>
    </w:p>
    <w:p w14:paraId="13FE67EC" w14:textId="77777777" w:rsidR="00786CA0" w:rsidRPr="0028738B" w:rsidRDefault="00786CA0" w:rsidP="00786CA0">
      <w:pPr>
        <w:pStyle w:val="Citation"/>
        <w:rPr>
          <w:sz w:val="20"/>
        </w:rPr>
      </w:pPr>
      <w:r w:rsidRPr="0028738B">
        <w:rPr>
          <w:sz w:val="20"/>
        </w:rPr>
        <w:t>Sorokin, C., and Krauss, R.W.  1962. "Effects of Temperature and Illumina</w:t>
      </w:r>
      <w:r w:rsidRPr="0028738B">
        <w:rPr>
          <w:sz w:val="20"/>
        </w:rPr>
        <w:softHyphen/>
        <w:t xml:space="preserve">tion on </w:t>
      </w:r>
      <w:proofErr w:type="spellStart"/>
      <w:r w:rsidRPr="0028738B">
        <w:rPr>
          <w:i/>
          <w:sz w:val="20"/>
        </w:rPr>
        <w:t>Chorella</w:t>
      </w:r>
      <w:proofErr w:type="spellEnd"/>
      <w:r w:rsidRPr="0028738B">
        <w:rPr>
          <w:sz w:val="20"/>
        </w:rPr>
        <w:t xml:space="preserve"> Growth Uncoupled from Cell Division", </w:t>
      </w:r>
      <w:r w:rsidRPr="0028738B">
        <w:rPr>
          <w:i/>
          <w:sz w:val="20"/>
        </w:rPr>
        <w:t>Plant Physiology</w:t>
      </w:r>
      <w:r w:rsidRPr="0028738B">
        <w:rPr>
          <w:sz w:val="20"/>
        </w:rPr>
        <w:t>, Vol 37, pp 37</w:t>
      </w:r>
      <w:r w:rsidRPr="0028738B">
        <w:rPr>
          <w:sz w:val="20"/>
        </w:rPr>
        <w:noBreakHyphen/>
        <w:t>42.</w:t>
      </w:r>
    </w:p>
    <w:p w14:paraId="21E58355" w14:textId="77777777" w:rsidR="00786CA0" w:rsidRPr="0028738B" w:rsidRDefault="00786CA0" w:rsidP="00786CA0">
      <w:pPr>
        <w:pStyle w:val="Citation"/>
        <w:rPr>
          <w:sz w:val="20"/>
        </w:rPr>
      </w:pPr>
      <w:r w:rsidRPr="0028738B">
        <w:rPr>
          <w:sz w:val="20"/>
        </w:rPr>
        <w:t xml:space="preserve">Sorokin, C., and Meyers, J.  1953.  "A High Temperature Strain of Chlorella", </w:t>
      </w:r>
      <w:r w:rsidRPr="0028738B">
        <w:rPr>
          <w:i/>
          <w:sz w:val="20"/>
        </w:rPr>
        <w:t>Science</w:t>
      </w:r>
      <w:r w:rsidRPr="0028738B">
        <w:rPr>
          <w:sz w:val="20"/>
        </w:rPr>
        <w:t>, Washing</w:t>
      </w:r>
      <w:r w:rsidRPr="0028738B">
        <w:rPr>
          <w:sz w:val="20"/>
        </w:rPr>
        <w:softHyphen/>
        <w:t>ton, D.C., Vol 117, pp 330</w:t>
      </w:r>
      <w:r w:rsidRPr="0028738B">
        <w:rPr>
          <w:sz w:val="20"/>
        </w:rPr>
        <w:noBreakHyphen/>
        <w:t>331.</w:t>
      </w:r>
    </w:p>
    <w:p w14:paraId="7CEC0900" w14:textId="77777777" w:rsidR="00017E4B" w:rsidRPr="0028738B" w:rsidRDefault="00017E4B" w:rsidP="00017E4B">
      <w:pPr>
        <w:pStyle w:val="Citation"/>
        <w:rPr>
          <w:sz w:val="20"/>
        </w:rPr>
      </w:pPr>
      <w:r w:rsidRPr="0028738B">
        <w:rPr>
          <w:sz w:val="20"/>
        </w:rPr>
        <w:t xml:space="preserve">Spence, D.H.N.  1981. "Light Quality and Plant Responses Underwater", </w:t>
      </w:r>
      <w:r w:rsidRPr="0028738B">
        <w:rPr>
          <w:i/>
          <w:sz w:val="20"/>
        </w:rPr>
        <w:t>Plants and the Daylight Spectrum</w:t>
      </w:r>
      <w:r w:rsidRPr="0028738B">
        <w:rPr>
          <w:sz w:val="20"/>
        </w:rPr>
        <w:t>, H. Smith, ed., Academic Press, New York, NY, pp 245</w:t>
      </w:r>
      <w:r w:rsidRPr="0028738B">
        <w:rPr>
          <w:sz w:val="20"/>
        </w:rPr>
        <w:noBreakHyphen/>
        <w:t>276.</w:t>
      </w:r>
    </w:p>
    <w:p w14:paraId="06223CE4" w14:textId="77777777" w:rsidR="00B539BC" w:rsidRPr="0028738B" w:rsidRDefault="00B539BC" w:rsidP="00B539BC">
      <w:pPr>
        <w:pStyle w:val="Citation"/>
        <w:rPr>
          <w:sz w:val="20"/>
        </w:rPr>
      </w:pPr>
      <w:r w:rsidRPr="0028738B">
        <w:rPr>
          <w:sz w:val="20"/>
        </w:rPr>
        <w:t xml:space="preserve">Spencer, D.F., and </w:t>
      </w:r>
      <w:proofErr w:type="spellStart"/>
      <w:r w:rsidRPr="0028738B">
        <w:rPr>
          <w:sz w:val="20"/>
        </w:rPr>
        <w:t>Lembi</w:t>
      </w:r>
      <w:proofErr w:type="spellEnd"/>
      <w:r w:rsidRPr="0028738B">
        <w:rPr>
          <w:sz w:val="20"/>
        </w:rPr>
        <w:t>, C.A.  1981. "Factors Regulating the Spatial Distri</w:t>
      </w:r>
      <w:r w:rsidRPr="0028738B">
        <w:rPr>
          <w:sz w:val="20"/>
        </w:rPr>
        <w:softHyphen/>
        <w:t>bution of the Filamen</w:t>
      </w:r>
      <w:r w:rsidRPr="0028738B">
        <w:rPr>
          <w:sz w:val="20"/>
        </w:rPr>
        <w:softHyphen/>
        <w:t xml:space="preserve">tous Alga </w:t>
      </w:r>
      <w:proofErr w:type="spellStart"/>
      <w:r w:rsidRPr="0028738B">
        <w:rPr>
          <w:i/>
          <w:sz w:val="20"/>
        </w:rPr>
        <w:t>Pitho</w:t>
      </w:r>
      <w:r w:rsidRPr="0028738B">
        <w:rPr>
          <w:i/>
          <w:sz w:val="20"/>
        </w:rPr>
        <w:softHyphen/>
        <w:t>phora</w:t>
      </w:r>
      <w:proofErr w:type="spellEnd"/>
      <w:r w:rsidRPr="0028738B">
        <w:rPr>
          <w:i/>
          <w:sz w:val="20"/>
        </w:rPr>
        <w:t xml:space="preserve"> </w:t>
      </w:r>
      <w:proofErr w:type="spellStart"/>
      <w:proofErr w:type="gramStart"/>
      <w:r w:rsidRPr="0028738B">
        <w:rPr>
          <w:i/>
          <w:sz w:val="20"/>
        </w:rPr>
        <w:t>oedoga</w:t>
      </w:r>
      <w:proofErr w:type="spellEnd"/>
      <w:r w:rsidRPr="0028738B">
        <w:rPr>
          <w:sz w:val="20"/>
        </w:rPr>
        <w:t xml:space="preserve">  Chlorophyceae</w:t>
      </w:r>
      <w:proofErr w:type="gramEnd"/>
      <w:r w:rsidRPr="0028738B">
        <w:rPr>
          <w:sz w:val="20"/>
        </w:rPr>
        <w:t xml:space="preserve">. in an Indiana Lake", </w:t>
      </w:r>
      <w:r w:rsidRPr="0028738B">
        <w:rPr>
          <w:i/>
          <w:sz w:val="20"/>
        </w:rPr>
        <w:t>J. of Phycology</w:t>
      </w:r>
      <w:r w:rsidRPr="0028738B">
        <w:rPr>
          <w:sz w:val="20"/>
        </w:rPr>
        <w:t>, Vol 17, pp 168</w:t>
      </w:r>
      <w:r w:rsidRPr="0028738B">
        <w:rPr>
          <w:sz w:val="20"/>
        </w:rPr>
        <w:noBreakHyphen/>
        <w:t>173.</w:t>
      </w:r>
    </w:p>
    <w:p w14:paraId="6A869BEA" w14:textId="77777777" w:rsidR="00B539BC" w:rsidRPr="0028738B" w:rsidRDefault="00B539BC" w:rsidP="00B539BC">
      <w:pPr>
        <w:pStyle w:val="Citation"/>
        <w:rPr>
          <w:sz w:val="20"/>
        </w:rPr>
      </w:pPr>
      <w:r w:rsidRPr="0028738B">
        <w:rPr>
          <w:sz w:val="20"/>
        </w:rPr>
        <w:t xml:space="preserve">Steele, J.H.  1962.  "Environmental Control of Photosynthesis in the Sea", </w:t>
      </w:r>
      <w:r w:rsidRPr="0028738B">
        <w:rPr>
          <w:i/>
          <w:sz w:val="20"/>
        </w:rPr>
        <w:t>Limnology and Oceanog</w:t>
      </w:r>
      <w:r w:rsidRPr="0028738B">
        <w:rPr>
          <w:i/>
          <w:sz w:val="20"/>
        </w:rPr>
        <w:softHyphen/>
        <w:t>raphy</w:t>
      </w:r>
      <w:r w:rsidRPr="0028738B">
        <w:rPr>
          <w:sz w:val="20"/>
        </w:rPr>
        <w:t>, Vol 7, pp 137</w:t>
      </w:r>
      <w:r w:rsidRPr="0028738B">
        <w:rPr>
          <w:sz w:val="20"/>
        </w:rPr>
        <w:noBreakHyphen/>
        <w:t>150.</w:t>
      </w:r>
    </w:p>
    <w:p w14:paraId="49185CD7" w14:textId="77777777" w:rsidR="00786CA0" w:rsidRPr="0028738B" w:rsidRDefault="00786CA0" w:rsidP="00786CA0">
      <w:pPr>
        <w:pStyle w:val="Citation"/>
        <w:rPr>
          <w:sz w:val="20"/>
        </w:rPr>
      </w:pPr>
      <w:proofErr w:type="spellStart"/>
      <w:r w:rsidRPr="0028738B">
        <w:rPr>
          <w:sz w:val="20"/>
        </w:rPr>
        <w:t>Steemann</w:t>
      </w:r>
      <w:proofErr w:type="spellEnd"/>
      <w:r w:rsidRPr="0028738B">
        <w:rPr>
          <w:sz w:val="20"/>
        </w:rPr>
        <w:noBreakHyphen/>
        <w:t>Nielsen, E.  1952.  "On Detrimental Effects of High Light Intensities on the Photosynthetic Mecha</w:t>
      </w:r>
      <w:r w:rsidRPr="0028738B">
        <w:rPr>
          <w:sz w:val="20"/>
        </w:rPr>
        <w:softHyphen/>
        <w:t xml:space="preserve">nism", </w:t>
      </w:r>
      <w:r w:rsidRPr="0028738B">
        <w:rPr>
          <w:i/>
          <w:sz w:val="20"/>
        </w:rPr>
        <w:t>Physiological Plant</w:t>
      </w:r>
      <w:r w:rsidRPr="0028738B">
        <w:rPr>
          <w:sz w:val="20"/>
        </w:rPr>
        <w:t>, Vol 5, pp 334</w:t>
      </w:r>
      <w:r w:rsidRPr="0028738B">
        <w:rPr>
          <w:sz w:val="20"/>
        </w:rPr>
        <w:noBreakHyphen/>
        <w:t>344.</w:t>
      </w:r>
    </w:p>
    <w:p w14:paraId="46AE6F1C" w14:textId="77777777" w:rsidR="00786CA0" w:rsidRPr="0028738B" w:rsidRDefault="00786CA0" w:rsidP="00786CA0">
      <w:pPr>
        <w:pStyle w:val="Citation"/>
        <w:rPr>
          <w:sz w:val="20"/>
        </w:rPr>
      </w:pPr>
      <w:proofErr w:type="spellStart"/>
      <w:r w:rsidRPr="0028738B">
        <w:rPr>
          <w:sz w:val="20"/>
        </w:rPr>
        <w:t>Steemann</w:t>
      </w:r>
      <w:proofErr w:type="spellEnd"/>
      <w:r w:rsidRPr="0028738B">
        <w:rPr>
          <w:sz w:val="20"/>
        </w:rPr>
        <w:noBreakHyphen/>
        <w:t>Nielsen, E., and Jorgensen, E.G.  1968.  "The Adaptation of Plank</w:t>
      </w:r>
      <w:r w:rsidRPr="0028738B">
        <w:rPr>
          <w:sz w:val="20"/>
        </w:rPr>
        <w:softHyphen/>
        <w:t xml:space="preserve">ton Algae; I. General Part", </w:t>
      </w:r>
      <w:r w:rsidRPr="0028738B">
        <w:rPr>
          <w:i/>
          <w:sz w:val="20"/>
        </w:rPr>
        <w:t>Physi</w:t>
      </w:r>
      <w:r w:rsidRPr="0028738B">
        <w:rPr>
          <w:i/>
          <w:sz w:val="20"/>
        </w:rPr>
        <w:softHyphen/>
        <w:t>ological Plant</w:t>
      </w:r>
      <w:r w:rsidRPr="0028738B">
        <w:rPr>
          <w:sz w:val="20"/>
        </w:rPr>
        <w:t>, Vol 21, pp 401</w:t>
      </w:r>
      <w:r w:rsidRPr="0028738B">
        <w:rPr>
          <w:sz w:val="20"/>
        </w:rPr>
        <w:noBreakHyphen/>
        <w:t>413.</w:t>
      </w:r>
    </w:p>
    <w:p w14:paraId="2CE95832" w14:textId="77777777" w:rsidR="00C54E79" w:rsidRPr="0028738B" w:rsidRDefault="00054C24" w:rsidP="00C54E79">
      <w:pPr>
        <w:pStyle w:val="Citation"/>
        <w:rPr>
          <w:sz w:val="20"/>
        </w:rPr>
      </w:pPr>
      <w:proofErr w:type="spellStart"/>
      <w:r w:rsidRPr="00686BD1">
        <w:rPr>
          <w:sz w:val="20"/>
          <w:highlight w:val="yellow"/>
        </w:rPr>
        <w:t>Talling</w:t>
      </w:r>
      <w:proofErr w:type="spellEnd"/>
      <w:r w:rsidRPr="00686BD1">
        <w:rPr>
          <w:sz w:val="20"/>
          <w:highlight w:val="yellow"/>
        </w:rPr>
        <w:t>, 1975 Algae growth rates</w:t>
      </w:r>
    </w:p>
    <w:p w14:paraId="0EE93389" w14:textId="77777777" w:rsidR="00017E4B" w:rsidRPr="0028738B" w:rsidRDefault="00017E4B" w:rsidP="00017E4B">
      <w:pPr>
        <w:pStyle w:val="Citation"/>
        <w:rPr>
          <w:sz w:val="20"/>
        </w:rPr>
      </w:pPr>
      <w:r w:rsidRPr="0028738B">
        <w:rPr>
          <w:sz w:val="20"/>
        </w:rPr>
        <w:lastRenderedPageBreak/>
        <w:t>Tennessee Valley Authority (TVA) 1972. Heat and Mass Transfer between a water surface and the atmosphere, Water Resources Report 0-6803, Lab Report #14, Norris, TN.</w:t>
      </w:r>
    </w:p>
    <w:p w14:paraId="236AB92E" w14:textId="77777777" w:rsidR="00851A4F" w:rsidRPr="0028738B" w:rsidRDefault="00851A4F" w:rsidP="00851A4F">
      <w:pPr>
        <w:pStyle w:val="Citation"/>
        <w:rPr>
          <w:sz w:val="20"/>
        </w:rPr>
      </w:pPr>
      <w:proofErr w:type="spellStart"/>
      <w:r w:rsidRPr="0028738B">
        <w:rPr>
          <w:sz w:val="20"/>
        </w:rPr>
        <w:t>Thackston</w:t>
      </w:r>
      <w:proofErr w:type="spellEnd"/>
      <w:r w:rsidRPr="0028738B">
        <w:rPr>
          <w:sz w:val="20"/>
        </w:rPr>
        <w:t xml:space="preserve">, E. L. and </w:t>
      </w:r>
      <w:proofErr w:type="spellStart"/>
      <w:r w:rsidRPr="0028738B">
        <w:rPr>
          <w:sz w:val="20"/>
        </w:rPr>
        <w:t>Krenkel</w:t>
      </w:r>
      <w:proofErr w:type="spellEnd"/>
      <w:r w:rsidRPr="0028738B">
        <w:rPr>
          <w:sz w:val="20"/>
        </w:rPr>
        <w:t xml:space="preserve">, P. A.  1966. "Reaeration Predictions in Natural Streams," </w:t>
      </w:r>
      <w:r w:rsidRPr="0028738B">
        <w:rPr>
          <w:i/>
          <w:iCs/>
          <w:sz w:val="20"/>
        </w:rPr>
        <w:t>J. San. Engr. Div., ASCE</w:t>
      </w:r>
      <w:r w:rsidRPr="0028738B">
        <w:rPr>
          <w:sz w:val="20"/>
        </w:rPr>
        <w:t>, 89(SA5):1-30.</w:t>
      </w:r>
    </w:p>
    <w:p w14:paraId="504EEC35" w14:textId="77777777" w:rsidR="00851A4F" w:rsidRPr="0028738B" w:rsidRDefault="00851A4F" w:rsidP="00851A4F">
      <w:pPr>
        <w:pStyle w:val="Citation"/>
        <w:rPr>
          <w:sz w:val="20"/>
        </w:rPr>
      </w:pPr>
      <w:proofErr w:type="spellStart"/>
      <w:r w:rsidRPr="0028738B">
        <w:rPr>
          <w:sz w:val="20"/>
        </w:rPr>
        <w:t>Thackston</w:t>
      </w:r>
      <w:proofErr w:type="spellEnd"/>
      <w:r w:rsidRPr="0028738B">
        <w:rPr>
          <w:sz w:val="20"/>
        </w:rPr>
        <w:t>, E., L. and Dawson, J. W. 2001. “Recalibration of a Reaeration Equation,”</w:t>
      </w:r>
      <w:r w:rsidRPr="0028738B">
        <w:rPr>
          <w:i/>
          <w:iCs/>
          <w:sz w:val="20"/>
        </w:rPr>
        <w:t xml:space="preserve"> J. </w:t>
      </w:r>
      <w:proofErr w:type="spellStart"/>
      <w:r w:rsidRPr="0028738B">
        <w:rPr>
          <w:i/>
          <w:iCs/>
          <w:sz w:val="20"/>
        </w:rPr>
        <w:t>Envir</w:t>
      </w:r>
      <w:proofErr w:type="spellEnd"/>
      <w:r w:rsidRPr="0028738B">
        <w:rPr>
          <w:i/>
          <w:iCs/>
          <w:sz w:val="20"/>
        </w:rPr>
        <w:t>. Engr.</w:t>
      </w:r>
      <w:r w:rsidRPr="0028738B">
        <w:rPr>
          <w:sz w:val="20"/>
        </w:rPr>
        <w:t>, ASCE, 127(4), 317-321.</w:t>
      </w:r>
    </w:p>
    <w:p w14:paraId="7EC88691" w14:textId="77777777" w:rsidR="00665AC9" w:rsidRPr="0028738B" w:rsidRDefault="00665AC9" w:rsidP="00665AC9">
      <w:pPr>
        <w:pStyle w:val="Citation"/>
        <w:rPr>
          <w:sz w:val="20"/>
        </w:rPr>
      </w:pPr>
      <w:r w:rsidRPr="0028738B">
        <w:rPr>
          <w:sz w:val="20"/>
        </w:rPr>
        <w:t xml:space="preserve">Thomas, W.H., and Dodson, A.N.  1968.  "Effects of Phosphate Concentration on Cell Division Rates and Yield of a Tropical Oceanic Diatom", </w:t>
      </w:r>
      <w:r w:rsidRPr="0028738B">
        <w:rPr>
          <w:i/>
          <w:sz w:val="20"/>
        </w:rPr>
        <w:t>Biological Bulletin</w:t>
      </w:r>
      <w:r w:rsidRPr="0028738B">
        <w:rPr>
          <w:sz w:val="20"/>
        </w:rPr>
        <w:t>, Vol 134, pp 199</w:t>
      </w:r>
      <w:r w:rsidRPr="0028738B">
        <w:rPr>
          <w:sz w:val="20"/>
        </w:rPr>
        <w:noBreakHyphen/>
        <w:t>208.</w:t>
      </w:r>
    </w:p>
    <w:p w14:paraId="6DDF564B" w14:textId="77777777" w:rsidR="002C2537" w:rsidRPr="0028738B" w:rsidRDefault="002C2537" w:rsidP="002C2537">
      <w:pPr>
        <w:pStyle w:val="Citation"/>
        <w:rPr>
          <w:sz w:val="20"/>
        </w:rPr>
      </w:pPr>
      <w:r w:rsidRPr="0028738B">
        <w:rPr>
          <w:sz w:val="20"/>
        </w:rPr>
        <w:t>Thomann, R. V. and Mueller, J. A.  1987.</w:t>
      </w:r>
      <w:r w:rsidRPr="0028738B">
        <w:rPr>
          <w:i/>
          <w:iCs/>
          <w:sz w:val="20"/>
        </w:rPr>
        <w:t xml:space="preserve"> Principles of Surface Water Quality Modeling and Control</w:t>
      </w:r>
      <w:r w:rsidRPr="0028738B">
        <w:rPr>
          <w:sz w:val="20"/>
        </w:rPr>
        <w:t xml:space="preserve">, Harper and Row, NY. </w:t>
      </w:r>
    </w:p>
    <w:p w14:paraId="2BFE718F" w14:textId="77777777" w:rsidR="00C54E79" w:rsidRPr="0028738B" w:rsidRDefault="00C54E79" w:rsidP="00C54E79">
      <w:pPr>
        <w:pStyle w:val="Citation"/>
        <w:rPr>
          <w:sz w:val="20"/>
        </w:rPr>
      </w:pPr>
      <w:r w:rsidRPr="0028738B">
        <w:rPr>
          <w:sz w:val="20"/>
        </w:rPr>
        <w:t xml:space="preserve">Titman, D., and </w:t>
      </w:r>
      <w:proofErr w:type="spellStart"/>
      <w:r w:rsidRPr="0028738B">
        <w:rPr>
          <w:sz w:val="20"/>
        </w:rPr>
        <w:t>Kilham</w:t>
      </w:r>
      <w:proofErr w:type="spellEnd"/>
      <w:r w:rsidRPr="0028738B">
        <w:rPr>
          <w:sz w:val="20"/>
        </w:rPr>
        <w:t>, P.  1976. "Sinking in Freshwater Phytoplankton: Some Ecological Implica</w:t>
      </w:r>
      <w:r w:rsidRPr="0028738B">
        <w:rPr>
          <w:sz w:val="20"/>
        </w:rPr>
        <w:softHyphen/>
        <w:t xml:space="preserve">tions of Cell Nutrient Status and Physical Mixing Processes", </w:t>
      </w:r>
      <w:r w:rsidRPr="0028738B">
        <w:rPr>
          <w:i/>
          <w:sz w:val="20"/>
        </w:rPr>
        <w:t>Limnology and Oceanography</w:t>
      </w:r>
      <w:r w:rsidRPr="0028738B">
        <w:rPr>
          <w:sz w:val="20"/>
        </w:rPr>
        <w:t>, Vol 21, No. 3, pp 109</w:t>
      </w:r>
      <w:r w:rsidRPr="0028738B">
        <w:rPr>
          <w:sz w:val="20"/>
        </w:rPr>
        <w:noBreakHyphen/>
        <w:t>117.</w:t>
      </w:r>
      <w:r w:rsidR="0028738B" w:rsidRPr="0028738B">
        <w:rPr>
          <w:sz w:val="20"/>
        </w:rPr>
        <w:t xml:space="preserve"> </w:t>
      </w:r>
    </w:p>
    <w:p w14:paraId="5B574D98" w14:textId="77777777" w:rsidR="0028738B" w:rsidRPr="0028738B" w:rsidRDefault="0028738B" w:rsidP="00C54E79">
      <w:pPr>
        <w:pStyle w:val="Citation"/>
        <w:rPr>
          <w:sz w:val="20"/>
        </w:rPr>
      </w:pPr>
      <w:r w:rsidRPr="0028738B">
        <w:rPr>
          <w:sz w:val="20"/>
          <w:highlight w:val="yellow"/>
        </w:rPr>
        <w:t>Titus and Adams, 1979[Macrophytes]</w:t>
      </w:r>
    </w:p>
    <w:p w14:paraId="3F48A778" w14:textId="77777777" w:rsidR="00A915AE" w:rsidRPr="0028738B" w:rsidRDefault="00A915AE" w:rsidP="00A915AE">
      <w:pPr>
        <w:pStyle w:val="Citation"/>
        <w:rPr>
          <w:sz w:val="20"/>
        </w:rPr>
      </w:pPr>
      <w:proofErr w:type="spellStart"/>
      <w:r w:rsidRPr="0028738B">
        <w:rPr>
          <w:sz w:val="20"/>
        </w:rPr>
        <w:t>Toerien</w:t>
      </w:r>
      <w:proofErr w:type="spellEnd"/>
      <w:r w:rsidRPr="0028738B">
        <w:rPr>
          <w:sz w:val="20"/>
        </w:rPr>
        <w:t xml:space="preserve">, D.F., and </w:t>
      </w:r>
      <w:proofErr w:type="spellStart"/>
      <w:r w:rsidRPr="0028738B">
        <w:rPr>
          <w:sz w:val="20"/>
        </w:rPr>
        <w:t>Cavari</w:t>
      </w:r>
      <w:proofErr w:type="spellEnd"/>
      <w:r w:rsidRPr="0028738B">
        <w:rPr>
          <w:sz w:val="20"/>
        </w:rPr>
        <w:t xml:space="preserve">, B.  1982. "Effect of Temperature on Heterotrophic Glucose Uptake, Mineralization, and Turnover Rates in Lake Sediment", </w:t>
      </w:r>
      <w:r w:rsidRPr="0028738B">
        <w:rPr>
          <w:i/>
          <w:sz w:val="20"/>
        </w:rPr>
        <w:t>Applied and Environmental Microbiolo</w:t>
      </w:r>
      <w:r w:rsidRPr="0028738B">
        <w:rPr>
          <w:i/>
          <w:sz w:val="20"/>
        </w:rPr>
        <w:softHyphen/>
        <w:t>gy</w:t>
      </w:r>
      <w:r w:rsidRPr="0028738B">
        <w:rPr>
          <w:sz w:val="20"/>
        </w:rPr>
        <w:t>, Vol 43, pp 1</w:t>
      </w:r>
      <w:r w:rsidRPr="0028738B">
        <w:rPr>
          <w:sz w:val="20"/>
        </w:rPr>
        <w:noBreakHyphen/>
        <w:t>5.</w:t>
      </w:r>
    </w:p>
    <w:p w14:paraId="614D8BF8" w14:textId="77777777" w:rsidR="00851A4F" w:rsidRPr="0028738B" w:rsidRDefault="00851A4F" w:rsidP="00851A4F">
      <w:pPr>
        <w:pStyle w:val="Citation"/>
        <w:rPr>
          <w:sz w:val="20"/>
        </w:rPr>
      </w:pPr>
      <w:proofErr w:type="spellStart"/>
      <w:r w:rsidRPr="0028738B">
        <w:rPr>
          <w:sz w:val="20"/>
        </w:rPr>
        <w:t>Tsivoglou</w:t>
      </w:r>
      <w:proofErr w:type="spellEnd"/>
      <w:r w:rsidRPr="0028738B">
        <w:rPr>
          <w:sz w:val="20"/>
        </w:rPr>
        <w:t xml:space="preserve">, E. C. and Wallace, S. R.  1972. "Characterization of Stream Reaeration Capacity," </w:t>
      </w:r>
      <w:r w:rsidRPr="0028738B">
        <w:rPr>
          <w:i/>
          <w:iCs/>
          <w:sz w:val="20"/>
        </w:rPr>
        <w:t>USEPA, Report No. EPA-R3-72-012</w:t>
      </w:r>
      <w:r w:rsidRPr="0028738B">
        <w:rPr>
          <w:sz w:val="20"/>
        </w:rPr>
        <w:t>.</w:t>
      </w:r>
    </w:p>
    <w:p w14:paraId="76FFA014" w14:textId="77777777" w:rsidR="00B539BC" w:rsidRPr="0028738B" w:rsidRDefault="00B539BC" w:rsidP="00B539BC">
      <w:pPr>
        <w:pStyle w:val="Citation"/>
        <w:rPr>
          <w:sz w:val="20"/>
        </w:rPr>
      </w:pPr>
      <w:r w:rsidRPr="0028738B">
        <w:rPr>
          <w:sz w:val="20"/>
        </w:rPr>
        <w:t xml:space="preserve">Turner, J.T.  1977. "Sinking Rates of Fecal Pellets from the Marine Copepod </w:t>
      </w:r>
      <w:proofErr w:type="spellStart"/>
      <w:r w:rsidRPr="0028738B">
        <w:rPr>
          <w:i/>
          <w:sz w:val="20"/>
        </w:rPr>
        <w:t>Pontella</w:t>
      </w:r>
      <w:proofErr w:type="spellEnd"/>
      <w:r w:rsidRPr="0028738B">
        <w:rPr>
          <w:i/>
          <w:sz w:val="20"/>
        </w:rPr>
        <w:t xml:space="preserve"> </w:t>
      </w:r>
      <w:proofErr w:type="spellStart"/>
      <w:r w:rsidRPr="0028738B">
        <w:rPr>
          <w:i/>
          <w:sz w:val="20"/>
        </w:rPr>
        <w:t>meadii</w:t>
      </w:r>
      <w:proofErr w:type="spellEnd"/>
      <w:r w:rsidRPr="0028738B">
        <w:rPr>
          <w:sz w:val="20"/>
        </w:rPr>
        <w:t xml:space="preserve">", </w:t>
      </w:r>
      <w:r w:rsidRPr="0028738B">
        <w:rPr>
          <w:i/>
          <w:sz w:val="20"/>
        </w:rPr>
        <w:t>Marine Biolo</w:t>
      </w:r>
      <w:r w:rsidRPr="0028738B">
        <w:rPr>
          <w:i/>
          <w:sz w:val="20"/>
        </w:rPr>
        <w:softHyphen/>
        <w:t>gy</w:t>
      </w:r>
      <w:r w:rsidRPr="0028738B">
        <w:rPr>
          <w:sz w:val="20"/>
        </w:rPr>
        <w:t>, Vol 40, No. 3, pp 249</w:t>
      </w:r>
      <w:r w:rsidRPr="0028738B">
        <w:rPr>
          <w:sz w:val="20"/>
        </w:rPr>
        <w:noBreakHyphen/>
        <w:t>259.</w:t>
      </w:r>
    </w:p>
    <w:p w14:paraId="47AD0A30" w14:textId="77777777" w:rsidR="00B539BC" w:rsidRPr="0028738B" w:rsidRDefault="00B539BC" w:rsidP="00B539BC">
      <w:pPr>
        <w:pStyle w:val="Citation"/>
        <w:rPr>
          <w:sz w:val="20"/>
        </w:rPr>
      </w:pPr>
      <w:r w:rsidRPr="0028738B">
        <w:rPr>
          <w:sz w:val="20"/>
        </w:rPr>
        <w:t xml:space="preserve">Underhill, P.A.  1977. "Nitrate Uptake Kinetics and Clonal Variability in the Neritic Diatom </w:t>
      </w:r>
      <w:r w:rsidRPr="0028738B">
        <w:rPr>
          <w:i/>
          <w:sz w:val="20"/>
        </w:rPr>
        <w:t>Biddul</w:t>
      </w:r>
      <w:r w:rsidRPr="0028738B">
        <w:rPr>
          <w:i/>
          <w:sz w:val="20"/>
        </w:rPr>
        <w:softHyphen/>
        <w:t xml:space="preserve">phia </w:t>
      </w:r>
      <w:proofErr w:type="spellStart"/>
      <w:r w:rsidRPr="0028738B">
        <w:rPr>
          <w:i/>
          <w:sz w:val="20"/>
        </w:rPr>
        <w:t>aurita</w:t>
      </w:r>
      <w:proofErr w:type="spellEnd"/>
      <w:r w:rsidRPr="0028738B">
        <w:rPr>
          <w:sz w:val="20"/>
        </w:rPr>
        <w:t xml:space="preserve">", </w:t>
      </w:r>
      <w:r w:rsidRPr="0028738B">
        <w:rPr>
          <w:i/>
          <w:sz w:val="20"/>
        </w:rPr>
        <w:t>J. of Phycology</w:t>
      </w:r>
      <w:r w:rsidRPr="0028738B">
        <w:rPr>
          <w:sz w:val="20"/>
        </w:rPr>
        <w:t>, Vol 13, pp 170</w:t>
      </w:r>
      <w:r w:rsidRPr="0028738B">
        <w:rPr>
          <w:sz w:val="20"/>
        </w:rPr>
        <w:noBreakHyphen/>
        <w:t>176.</w:t>
      </w:r>
    </w:p>
    <w:p w14:paraId="546CB511" w14:textId="77777777" w:rsidR="00A915AE" w:rsidRPr="0028738B" w:rsidRDefault="00A915AE" w:rsidP="00A915AE">
      <w:pPr>
        <w:pStyle w:val="Citation"/>
        <w:rPr>
          <w:sz w:val="20"/>
        </w:rPr>
      </w:pPr>
      <w:r w:rsidRPr="0028738B">
        <w:rPr>
          <w:sz w:val="20"/>
        </w:rPr>
        <w:t>Vaccaro, R.F.  1969. "The Response of Natural Microbial Populations in Seawater to Organic En</w:t>
      </w:r>
      <w:r w:rsidRPr="0028738B">
        <w:rPr>
          <w:sz w:val="20"/>
        </w:rPr>
        <w:softHyphen/>
        <w:t xml:space="preserve">richment", </w:t>
      </w:r>
      <w:r w:rsidRPr="0028738B">
        <w:rPr>
          <w:i/>
          <w:sz w:val="20"/>
        </w:rPr>
        <w:t>Limnol</w:t>
      </w:r>
      <w:r w:rsidRPr="0028738B">
        <w:rPr>
          <w:i/>
          <w:sz w:val="20"/>
        </w:rPr>
        <w:softHyphen/>
        <w:t>ogy and Oceanography</w:t>
      </w:r>
      <w:r w:rsidRPr="0028738B">
        <w:rPr>
          <w:sz w:val="20"/>
        </w:rPr>
        <w:t>, Vol 14, pp 726</w:t>
      </w:r>
      <w:r w:rsidRPr="0028738B">
        <w:rPr>
          <w:sz w:val="20"/>
        </w:rPr>
        <w:noBreakHyphen/>
        <w:t>735.</w:t>
      </w:r>
    </w:p>
    <w:p w14:paraId="696B4103" w14:textId="77777777" w:rsidR="00A915AE" w:rsidRPr="0028738B" w:rsidRDefault="00A915AE" w:rsidP="00A915AE">
      <w:pPr>
        <w:pStyle w:val="Citation"/>
        <w:rPr>
          <w:sz w:val="20"/>
        </w:rPr>
      </w:pPr>
      <w:r w:rsidRPr="0028738B">
        <w:rPr>
          <w:sz w:val="20"/>
        </w:rPr>
        <w:t xml:space="preserve">Vandenberg, J. A., S. Prakash, E. M. </w:t>
      </w:r>
      <w:proofErr w:type="spellStart"/>
      <w:r w:rsidRPr="0028738B">
        <w:rPr>
          <w:sz w:val="20"/>
        </w:rPr>
        <w:t>Buchak</w:t>
      </w:r>
      <w:proofErr w:type="spellEnd"/>
      <w:r w:rsidRPr="0028738B">
        <w:rPr>
          <w:sz w:val="20"/>
        </w:rPr>
        <w:t>. 2014. Sediment Diagenesis Module for CE-QUAL-W2. Part 1: Conceptual Formulation. Environmental Modeling &amp; Assessment. DOI 10.1007/s10666-014-9428-0. Print ISSN 1420-2026. Online ISSN 1573-2967. http://link.springer.com/article/10.1007%2Fs10666-014-9428-0. Springer International Publishing. November.</w:t>
      </w:r>
    </w:p>
    <w:p w14:paraId="52AA0940" w14:textId="77777777" w:rsidR="0028738B" w:rsidRPr="0028738B" w:rsidRDefault="0028738B" w:rsidP="0028738B">
      <w:pPr>
        <w:pStyle w:val="Citation"/>
        <w:spacing w:after="0"/>
        <w:rPr>
          <w:sz w:val="20"/>
        </w:rPr>
      </w:pPr>
      <w:r w:rsidRPr="0028738B">
        <w:rPr>
          <w:sz w:val="20"/>
          <w:highlight w:val="yellow"/>
        </w:rPr>
        <w:t>Van der Bijl et al., 1989 [Macrophytes]</w:t>
      </w:r>
    </w:p>
    <w:p w14:paraId="6031AB13" w14:textId="77777777" w:rsidR="00A915AE" w:rsidRPr="0028738B" w:rsidRDefault="00A915AE" w:rsidP="00C46F56">
      <w:pPr>
        <w:pStyle w:val="Citation"/>
        <w:spacing w:after="0"/>
        <w:rPr>
          <w:sz w:val="20"/>
        </w:rPr>
      </w:pPr>
    </w:p>
    <w:p w14:paraId="6C7CD509" w14:textId="77777777" w:rsidR="008E66CB" w:rsidRPr="0028738B" w:rsidRDefault="008E66CB" w:rsidP="008E66CB">
      <w:pPr>
        <w:pStyle w:val="Citation"/>
        <w:rPr>
          <w:sz w:val="20"/>
        </w:rPr>
      </w:pPr>
      <w:r w:rsidRPr="0028738B">
        <w:rPr>
          <w:sz w:val="20"/>
        </w:rPr>
        <w:t xml:space="preserve">van </w:t>
      </w:r>
      <w:proofErr w:type="spellStart"/>
      <w:r w:rsidRPr="0028738B">
        <w:rPr>
          <w:sz w:val="20"/>
        </w:rPr>
        <w:t>Lierre</w:t>
      </w:r>
      <w:proofErr w:type="spellEnd"/>
      <w:r w:rsidRPr="0028738B">
        <w:rPr>
          <w:sz w:val="20"/>
        </w:rPr>
        <w:t xml:space="preserve">, L., </w:t>
      </w:r>
      <w:proofErr w:type="spellStart"/>
      <w:r w:rsidRPr="0028738B">
        <w:rPr>
          <w:sz w:val="20"/>
        </w:rPr>
        <w:t>Zevenboom</w:t>
      </w:r>
      <w:proofErr w:type="spellEnd"/>
      <w:r w:rsidRPr="0028738B">
        <w:rPr>
          <w:sz w:val="20"/>
        </w:rPr>
        <w:t>, W., and Mur, L.R.  1977. "Nitrogen as a Limit</w:t>
      </w:r>
      <w:r w:rsidRPr="0028738B">
        <w:rPr>
          <w:sz w:val="20"/>
        </w:rPr>
        <w:softHyphen/>
        <w:t xml:space="preserve">ing Factor for the Growth of the Blue Green Alga </w:t>
      </w:r>
      <w:r w:rsidRPr="0028738B">
        <w:rPr>
          <w:i/>
          <w:sz w:val="20"/>
        </w:rPr>
        <w:t>Oscillatoria</w:t>
      </w:r>
      <w:r w:rsidRPr="0028738B">
        <w:rPr>
          <w:sz w:val="20"/>
        </w:rPr>
        <w:t xml:space="preserve">", </w:t>
      </w:r>
      <w:r w:rsidRPr="0028738B">
        <w:rPr>
          <w:i/>
          <w:sz w:val="20"/>
        </w:rPr>
        <w:t>Progressive Water Technology</w:t>
      </w:r>
      <w:r w:rsidRPr="0028738B">
        <w:rPr>
          <w:sz w:val="20"/>
        </w:rPr>
        <w:t>, Vol 8, pp 301</w:t>
      </w:r>
      <w:r w:rsidRPr="0028738B">
        <w:rPr>
          <w:sz w:val="20"/>
        </w:rPr>
        <w:noBreakHyphen/>
        <w:t>312.</w:t>
      </w:r>
    </w:p>
    <w:p w14:paraId="0C05B202" w14:textId="77777777" w:rsidR="00786CA0" w:rsidRPr="0028738B" w:rsidRDefault="00786CA0" w:rsidP="00786CA0">
      <w:pPr>
        <w:pStyle w:val="Citation"/>
        <w:rPr>
          <w:sz w:val="20"/>
        </w:rPr>
      </w:pPr>
      <w:proofErr w:type="spellStart"/>
      <w:r w:rsidRPr="0028738B">
        <w:rPr>
          <w:sz w:val="20"/>
        </w:rPr>
        <w:t>Verduin</w:t>
      </w:r>
      <w:proofErr w:type="spellEnd"/>
      <w:r w:rsidRPr="0028738B">
        <w:rPr>
          <w:sz w:val="20"/>
        </w:rPr>
        <w:t>, J.  1952. "Photosynthesis and Growth Rates of Live Diatom Commu</w:t>
      </w:r>
      <w:r w:rsidRPr="0028738B">
        <w:rPr>
          <w:sz w:val="20"/>
        </w:rPr>
        <w:softHyphen/>
        <w:t xml:space="preserve">nities in Western Lake Erie", </w:t>
      </w:r>
      <w:r w:rsidRPr="0028738B">
        <w:rPr>
          <w:i/>
          <w:sz w:val="20"/>
        </w:rPr>
        <w:t>Ecology</w:t>
      </w:r>
      <w:r w:rsidRPr="0028738B">
        <w:rPr>
          <w:sz w:val="20"/>
        </w:rPr>
        <w:t>, Vol 33, pp 163</w:t>
      </w:r>
      <w:r w:rsidRPr="0028738B">
        <w:rPr>
          <w:sz w:val="20"/>
        </w:rPr>
        <w:noBreakHyphen/>
        <w:t>169.</w:t>
      </w:r>
    </w:p>
    <w:p w14:paraId="518AB464" w14:textId="77777777" w:rsidR="00786CA0" w:rsidRPr="0028738B" w:rsidRDefault="00786CA0" w:rsidP="00786CA0">
      <w:pPr>
        <w:pStyle w:val="Citation"/>
        <w:rPr>
          <w:sz w:val="20"/>
        </w:rPr>
      </w:pPr>
      <w:r w:rsidRPr="0028738B">
        <w:rPr>
          <w:sz w:val="20"/>
          <w:u w:val="single"/>
        </w:rPr>
        <w:t xml:space="preserve">        </w:t>
      </w:r>
      <w:r w:rsidRPr="0028738B">
        <w:rPr>
          <w:sz w:val="20"/>
        </w:rPr>
        <w:t xml:space="preserve">.  1982.  "Components Contributing to Light Extinction in Natural Waters:  Methods of Isolation", </w:t>
      </w:r>
      <w:r w:rsidRPr="0028738B">
        <w:rPr>
          <w:i/>
          <w:sz w:val="20"/>
        </w:rPr>
        <w:t>Archives of Hydrobiology</w:t>
      </w:r>
      <w:r w:rsidRPr="0028738B">
        <w:rPr>
          <w:sz w:val="20"/>
        </w:rPr>
        <w:t>, Vol 93, pp 303</w:t>
      </w:r>
      <w:r w:rsidRPr="0028738B">
        <w:rPr>
          <w:sz w:val="20"/>
        </w:rPr>
        <w:noBreakHyphen/>
        <w:t>312.</w:t>
      </w:r>
    </w:p>
    <w:p w14:paraId="51374CF9" w14:textId="77777777" w:rsidR="00215BF2" w:rsidRPr="0028738B" w:rsidRDefault="00215BF2" w:rsidP="00215BF2">
      <w:pPr>
        <w:pStyle w:val="Citation"/>
        <w:rPr>
          <w:sz w:val="20"/>
        </w:rPr>
      </w:pPr>
      <w:r w:rsidRPr="0028738B">
        <w:rPr>
          <w:sz w:val="20"/>
        </w:rPr>
        <w:lastRenderedPageBreak/>
        <w:t xml:space="preserve">Verity, P.G.  1981.  "Effects of Temperature, Irradiance and Daylength on the Marine Diatom </w:t>
      </w:r>
      <w:proofErr w:type="spellStart"/>
      <w:r w:rsidRPr="0028738B">
        <w:rPr>
          <w:i/>
          <w:sz w:val="20"/>
        </w:rPr>
        <w:t>Lepto</w:t>
      </w:r>
      <w:r w:rsidRPr="0028738B">
        <w:rPr>
          <w:i/>
          <w:sz w:val="20"/>
        </w:rPr>
        <w:softHyphen/>
        <w:t>cy</w:t>
      </w:r>
      <w:r w:rsidRPr="0028738B">
        <w:rPr>
          <w:i/>
          <w:sz w:val="20"/>
        </w:rPr>
        <w:softHyphen/>
        <w:t>lindrus</w:t>
      </w:r>
      <w:proofErr w:type="spellEnd"/>
      <w:r w:rsidRPr="0028738B">
        <w:rPr>
          <w:i/>
          <w:sz w:val="20"/>
        </w:rPr>
        <w:t xml:space="preserve"> </w:t>
      </w:r>
      <w:proofErr w:type="spellStart"/>
      <w:r w:rsidRPr="0028738B">
        <w:rPr>
          <w:i/>
          <w:sz w:val="20"/>
        </w:rPr>
        <w:t>danicus</w:t>
      </w:r>
      <w:proofErr w:type="spellEnd"/>
      <w:r w:rsidRPr="0028738B">
        <w:rPr>
          <w:sz w:val="20"/>
        </w:rPr>
        <w:t xml:space="preserve"> Cleve; I. Photosynthesis and Cellular Composition", </w:t>
      </w:r>
      <w:r w:rsidRPr="0028738B">
        <w:rPr>
          <w:i/>
          <w:sz w:val="20"/>
        </w:rPr>
        <w:t>J. of Experimental Marine Biology and Ecolo</w:t>
      </w:r>
      <w:r w:rsidRPr="0028738B">
        <w:rPr>
          <w:i/>
          <w:sz w:val="20"/>
        </w:rPr>
        <w:softHyphen/>
        <w:t>gy</w:t>
      </w:r>
      <w:r w:rsidRPr="0028738B">
        <w:rPr>
          <w:sz w:val="20"/>
        </w:rPr>
        <w:t>, Vol 55, pp 79</w:t>
      </w:r>
      <w:r w:rsidRPr="0028738B">
        <w:rPr>
          <w:sz w:val="20"/>
        </w:rPr>
        <w:noBreakHyphen/>
        <w:t>91.</w:t>
      </w:r>
    </w:p>
    <w:p w14:paraId="5190D4D5" w14:textId="77777777" w:rsidR="00B539BC" w:rsidRPr="0028738B" w:rsidRDefault="00B539BC" w:rsidP="00B539BC">
      <w:pPr>
        <w:pStyle w:val="Citation"/>
        <w:rPr>
          <w:sz w:val="20"/>
        </w:rPr>
      </w:pPr>
      <w:r w:rsidRPr="0028738B">
        <w:rPr>
          <w:sz w:val="20"/>
        </w:rPr>
        <w:t>Von Muller, H.  1972. "</w:t>
      </w:r>
      <w:proofErr w:type="spellStart"/>
      <w:r w:rsidRPr="0028738B">
        <w:rPr>
          <w:sz w:val="20"/>
        </w:rPr>
        <w:t>Washstum</w:t>
      </w:r>
      <w:proofErr w:type="spellEnd"/>
      <w:r w:rsidRPr="0028738B">
        <w:rPr>
          <w:sz w:val="20"/>
        </w:rPr>
        <w:t xml:space="preserve"> and </w:t>
      </w:r>
      <w:proofErr w:type="spellStart"/>
      <w:r w:rsidRPr="0028738B">
        <w:rPr>
          <w:sz w:val="20"/>
        </w:rPr>
        <w:t>Phosphatbedarf</w:t>
      </w:r>
      <w:proofErr w:type="spellEnd"/>
      <w:r w:rsidRPr="0028738B">
        <w:rPr>
          <w:sz w:val="20"/>
        </w:rPr>
        <w:t xml:space="preserve"> von </w:t>
      </w:r>
      <w:proofErr w:type="spellStart"/>
      <w:r w:rsidRPr="0028738B">
        <w:rPr>
          <w:i/>
          <w:sz w:val="20"/>
        </w:rPr>
        <w:t>Nitzschia</w:t>
      </w:r>
      <w:proofErr w:type="spellEnd"/>
      <w:r w:rsidRPr="0028738B">
        <w:rPr>
          <w:i/>
          <w:sz w:val="20"/>
        </w:rPr>
        <w:t xml:space="preserve"> </w:t>
      </w:r>
      <w:proofErr w:type="spellStart"/>
      <w:proofErr w:type="gramStart"/>
      <w:r w:rsidRPr="0028738B">
        <w:rPr>
          <w:i/>
          <w:sz w:val="20"/>
        </w:rPr>
        <w:t>octinas</w:t>
      </w:r>
      <w:r w:rsidRPr="0028738B">
        <w:rPr>
          <w:i/>
          <w:sz w:val="20"/>
        </w:rPr>
        <w:softHyphen/>
        <w:t>troides</w:t>
      </w:r>
      <w:proofErr w:type="spellEnd"/>
      <w:r w:rsidRPr="0028738B">
        <w:rPr>
          <w:sz w:val="20"/>
        </w:rPr>
        <w:t xml:space="preserve">  </w:t>
      </w:r>
      <w:proofErr w:type="spellStart"/>
      <w:r w:rsidRPr="0028738B">
        <w:rPr>
          <w:sz w:val="20"/>
        </w:rPr>
        <w:t>Lemm</w:t>
      </w:r>
      <w:proofErr w:type="spellEnd"/>
      <w:r w:rsidRPr="0028738B">
        <w:rPr>
          <w:sz w:val="20"/>
        </w:rPr>
        <w:t>..</w:t>
      </w:r>
      <w:proofErr w:type="gramEnd"/>
      <w:r w:rsidRPr="0028738B">
        <w:rPr>
          <w:sz w:val="20"/>
        </w:rPr>
        <w:t xml:space="preserve"> V. </w:t>
      </w:r>
      <w:proofErr w:type="spellStart"/>
      <w:r w:rsidRPr="0028738B">
        <w:rPr>
          <w:sz w:val="20"/>
        </w:rPr>
        <w:t>Goor</w:t>
      </w:r>
      <w:proofErr w:type="spellEnd"/>
      <w:r w:rsidRPr="0028738B">
        <w:rPr>
          <w:sz w:val="20"/>
        </w:rPr>
        <w:t xml:space="preserve"> in </w:t>
      </w:r>
      <w:proofErr w:type="spellStart"/>
      <w:r w:rsidRPr="0028738B">
        <w:rPr>
          <w:sz w:val="20"/>
        </w:rPr>
        <w:t>Statischer</w:t>
      </w:r>
      <w:proofErr w:type="spellEnd"/>
      <w:r w:rsidRPr="0028738B">
        <w:rPr>
          <w:sz w:val="20"/>
        </w:rPr>
        <w:t xml:space="preserve"> and </w:t>
      </w:r>
      <w:proofErr w:type="spellStart"/>
      <w:r w:rsidRPr="0028738B">
        <w:rPr>
          <w:sz w:val="20"/>
        </w:rPr>
        <w:t>Homokontinuierlicher</w:t>
      </w:r>
      <w:proofErr w:type="spellEnd"/>
      <w:r w:rsidRPr="0028738B">
        <w:rPr>
          <w:sz w:val="20"/>
        </w:rPr>
        <w:t xml:space="preserve"> </w:t>
      </w:r>
      <w:proofErr w:type="spellStart"/>
      <w:r w:rsidRPr="0028738B">
        <w:rPr>
          <w:sz w:val="20"/>
        </w:rPr>
        <w:t>Kulter</w:t>
      </w:r>
      <w:proofErr w:type="spellEnd"/>
      <w:r w:rsidRPr="0028738B">
        <w:rPr>
          <w:sz w:val="20"/>
        </w:rPr>
        <w:t xml:space="preserve"> </w:t>
      </w:r>
      <w:proofErr w:type="spellStart"/>
      <w:r w:rsidRPr="0028738B">
        <w:rPr>
          <w:sz w:val="20"/>
        </w:rPr>
        <w:t>unter</w:t>
      </w:r>
      <w:proofErr w:type="spellEnd"/>
      <w:r w:rsidRPr="0028738B">
        <w:rPr>
          <w:sz w:val="20"/>
        </w:rPr>
        <w:t xml:space="preserve"> </w:t>
      </w:r>
      <w:proofErr w:type="spellStart"/>
      <w:r w:rsidRPr="0028738B">
        <w:rPr>
          <w:sz w:val="20"/>
        </w:rPr>
        <w:t>Phosphaltlimitierung</w:t>
      </w:r>
      <w:proofErr w:type="spellEnd"/>
      <w:r w:rsidRPr="0028738B">
        <w:rPr>
          <w:sz w:val="20"/>
        </w:rPr>
        <w:t xml:space="preserve">", </w:t>
      </w:r>
      <w:r w:rsidRPr="0028738B">
        <w:rPr>
          <w:i/>
          <w:sz w:val="20"/>
        </w:rPr>
        <w:t xml:space="preserve">Arch. </w:t>
      </w:r>
      <w:proofErr w:type="spellStart"/>
      <w:r w:rsidRPr="0028738B">
        <w:rPr>
          <w:i/>
          <w:sz w:val="20"/>
        </w:rPr>
        <w:t>Hydrobiol</w:t>
      </w:r>
      <w:proofErr w:type="spellEnd"/>
      <w:r w:rsidRPr="0028738B">
        <w:rPr>
          <w:i/>
          <w:sz w:val="20"/>
        </w:rPr>
        <w:t>. Suppl.</w:t>
      </w:r>
      <w:r w:rsidRPr="0028738B">
        <w:rPr>
          <w:sz w:val="20"/>
        </w:rPr>
        <w:t>, Vol 38, pp 399</w:t>
      </w:r>
      <w:r w:rsidRPr="0028738B">
        <w:rPr>
          <w:sz w:val="20"/>
        </w:rPr>
        <w:noBreakHyphen/>
        <w:t>484.</w:t>
      </w:r>
    </w:p>
    <w:p w14:paraId="3C41CA31" w14:textId="77777777" w:rsidR="00B539BC" w:rsidRPr="0028738B" w:rsidRDefault="00B539BC" w:rsidP="00B539BC">
      <w:pPr>
        <w:pStyle w:val="Citation"/>
        <w:rPr>
          <w:sz w:val="20"/>
        </w:rPr>
      </w:pPr>
      <w:r w:rsidRPr="0028738B">
        <w:rPr>
          <w:sz w:val="20"/>
        </w:rPr>
        <w:t>Wallen, D.G., and Cartier, L.D.  1975.  "Molybdenum Dependence, Nitrate Uptake and Photosyn</w:t>
      </w:r>
      <w:r w:rsidRPr="0028738B">
        <w:rPr>
          <w:sz w:val="20"/>
        </w:rPr>
        <w:softHyphen/>
        <w:t xml:space="preserve">thesis of Freshwater Plankton Algae", </w:t>
      </w:r>
      <w:r w:rsidRPr="0028738B">
        <w:rPr>
          <w:i/>
          <w:sz w:val="20"/>
        </w:rPr>
        <w:t>J. of Phycology</w:t>
      </w:r>
      <w:r w:rsidRPr="0028738B">
        <w:rPr>
          <w:sz w:val="20"/>
        </w:rPr>
        <w:t>, Vol 11, pp 345</w:t>
      </w:r>
      <w:r w:rsidRPr="0028738B">
        <w:rPr>
          <w:sz w:val="20"/>
        </w:rPr>
        <w:noBreakHyphen/>
        <w:t>349.</w:t>
      </w:r>
    </w:p>
    <w:p w14:paraId="42F69956" w14:textId="77777777" w:rsidR="00C46F56" w:rsidRPr="0028738B" w:rsidRDefault="00C46F56" w:rsidP="00C46F56">
      <w:pPr>
        <w:pStyle w:val="Citation"/>
        <w:rPr>
          <w:sz w:val="20"/>
        </w:rPr>
      </w:pPr>
      <w:r w:rsidRPr="0028738B">
        <w:rPr>
          <w:sz w:val="20"/>
        </w:rPr>
        <w:t xml:space="preserve">Wang, L.K., Poon, C.P., Wang, M.H., and </w:t>
      </w:r>
      <w:proofErr w:type="spellStart"/>
      <w:r w:rsidRPr="0028738B">
        <w:rPr>
          <w:sz w:val="20"/>
        </w:rPr>
        <w:t>Bergenthal</w:t>
      </w:r>
      <w:proofErr w:type="spellEnd"/>
      <w:r w:rsidRPr="0028738B">
        <w:rPr>
          <w:sz w:val="20"/>
        </w:rPr>
        <w:t>, J.  1978.  "Chemistry of Nitrification</w:t>
      </w:r>
      <w:r w:rsidRPr="0028738B">
        <w:rPr>
          <w:sz w:val="20"/>
        </w:rPr>
        <w:noBreakHyphen/>
      </w:r>
      <w:r w:rsidRPr="0028738B">
        <w:rPr>
          <w:sz w:val="20"/>
        </w:rPr>
        <w:softHyphen/>
        <w:t>Denitri</w:t>
      </w:r>
      <w:r w:rsidRPr="0028738B">
        <w:rPr>
          <w:sz w:val="20"/>
        </w:rPr>
        <w:softHyphen/>
        <w:t xml:space="preserve">fication Process", </w:t>
      </w:r>
      <w:r w:rsidRPr="0028738B">
        <w:rPr>
          <w:i/>
          <w:sz w:val="20"/>
        </w:rPr>
        <w:t>J. of Environmental Sciences</w:t>
      </w:r>
      <w:r w:rsidRPr="0028738B">
        <w:rPr>
          <w:sz w:val="20"/>
        </w:rPr>
        <w:t>, Vol 21, pp 23</w:t>
      </w:r>
      <w:r w:rsidRPr="0028738B">
        <w:rPr>
          <w:sz w:val="20"/>
        </w:rPr>
        <w:noBreakHyphen/>
        <w:t>28.</w:t>
      </w:r>
    </w:p>
    <w:p w14:paraId="0965426D" w14:textId="77777777" w:rsidR="00FA5B1F" w:rsidRPr="0028738B" w:rsidRDefault="00FA5B1F" w:rsidP="00C46F56">
      <w:pPr>
        <w:pStyle w:val="Citation"/>
        <w:rPr>
          <w:sz w:val="20"/>
        </w:rPr>
      </w:pPr>
      <w:proofErr w:type="spellStart"/>
      <w:r w:rsidRPr="0028738B">
        <w:rPr>
          <w:sz w:val="20"/>
        </w:rPr>
        <w:t>Wanninkhof</w:t>
      </w:r>
      <w:proofErr w:type="spellEnd"/>
      <w:r w:rsidRPr="0028738B">
        <w:rPr>
          <w:sz w:val="20"/>
        </w:rPr>
        <w:t xml:space="preserve">, R., J. R. </w:t>
      </w:r>
      <w:proofErr w:type="spellStart"/>
      <w:r w:rsidRPr="0028738B">
        <w:rPr>
          <w:sz w:val="20"/>
        </w:rPr>
        <w:t>Ledwell</w:t>
      </w:r>
      <w:proofErr w:type="spellEnd"/>
      <w:r w:rsidRPr="0028738B">
        <w:rPr>
          <w:sz w:val="20"/>
        </w:rPr>
        <w:t xml:space="preserve">, and J. </w:t>
      </w:r>
      <w:proofErr w:type="spellStart"/>
      <w:r w:rsidRPr="0028738B">
        <w:rPr>
          <w:sz w:val="20"/>
        </w:rPr>
        <w:t>Crucius</w:t>
      </w:r>
      <w:proofErr w:type="spellEnd"/>
      <w:r w:rsidRPr="0028738B">
        <w:rPr>
          <w:sz w:val="20"/>
        </w:rPr>
        <w:t xml:space="preserve">. 1991. “Gas transfer velocities on lakes measured with sulfur hexafluoride”, in </w:t>
      </w:r>
      <w:r w:rsidRPr="0028738B">
        <w:rPr>
          <w:sz w:val="20"/>
          <w:u w:val="single"/>
        </w:rPr>
        <w:t xml:space="preserve">Proceedings </w:t>
      </w:r>
      <w:r w:rsidRPr="0028738B">
        <w:rPr>
          <w:sz w:val="20"/>
        </w:rPr>
        <w:t xml:space="preserve">of the Second International Symposium on Gas Transfer at Water Surfaces, edited by S.C. </w:t>
      </w:r>
      <w:proofErr w:type="spellStart"/>
      <w:r w:rsidRPr="0028738B">
        <w:rPr>
          <w:sz w:val="20"/>
        </w:rPr>
        <w:t>Wilhelms</w:t>
      </w:r>
      <w:proofErr w:type="spellEnd"/>
      <w:r w:rsidRPr="0028738B">
        <w:rPr>
          <w:sz w:val="20"/>
        </w:rPr>
        <w:t xml:space="preserve"> and J. S. Gulliver, pp. 441-455, American Society of Civil Engineers, New York.</w:t>
      </w:r>
    </w:p>
    <w:p w14:paraId="0CB1FC55" w14:textId="77777777" w:rsidR="00137DD8" w:rsidRPr="0028738B" w:rsidRDefault="00137DD8" w:rsidP="00137DD8">
      <w:pPr>
        <w:pStyle w:val="Citation"/>
        <w:rPr>
          <w:sz w:val="20"/>
        </w:rPr>
      </w:pPr>
      <w:proofErr w:type="spellStart"/>
      <w:r w:rsidRPr="0028738B">
        <w:rPr>
          <w:sz w:val="20"/>
        </w:rPr>
        <w:t>Weiler</w:t>
      </w:r>
      <w:proofErr w:type="spellEnd"/>
      <w:r w:rsidRPr="0028738B">
        <w:rPr>
          <w:sz w:val="20"/>
        </w:rPr>
        <w:t>, R.R.   1974. “Carbon dioxide exchange between water and atmosphere, “</w:t>
      </w:r>
      <w:r w:rsidRPr="0028738B">
        <w:rPr>
          <w:i/>
          <w:iCs/>
          <w:sz w:val="20"/>
        </w:rPr>
        <w:t>Journal of Fisheries Research, Board Committee</w:t>
      </w:r>
      <w:r w:rsidRPr="0028738B">
        <w:rPr>
          <w:sz w:val="20"/>
        </w:rPr>
        <w:t>, Vol. 31, pp. 329-332.</w:t>
      </w:r>
    </w:p>
    <w:p w14:paraId="232A0D37" w14:textId="77777777" w:rsidR="00311EED" w:rsidRDefault="00311EED" w:rsidP="00311EED">
      <w:pPr>
        <w:pStyle w:val="Citation"/>
        <w:rPr>
          <w:sz w:val="20"/>
        </w:rPr>
      </w:pPr>
      <w:r w:rsidRPr="0028738B">
        <w:rPr>
          <w:sz w:val="20"/>
        </w:rPr>
        <w:t xml:space="preserve">Welch, E. B., Cooke, G. D., Jones, J. R. and </w:t>
      </w:r>
      <w:proofErr w:type="spellStart"/>
      <w:r w:rsidRPr="0028738B">
        <w:rPr>
          <w:sz w:val="20"/>
        </w:rPr>
        <w:t>Gendusa</w:t>
      </w:r>
      <w:proofErr w:type="spellEnd"/>
      <w:r w:rsidRPr="0028738B">
        <w:rPr>
          <w:sz w:val="20"/>
        </w:rPr>
        <w:t xml:space="preserve">, T. C. 2011. “DO–Temperature habitat loss due to eutrophication in </w:t>
      </w:r>
      <w:proofErr w:type="spellStart"/>
      <w:r w:rsidRPr="0028738B">
        <w:rPr>
          <w:sz w:val="20"/>
        </w:rPr>
        <w:t>Tenkiller</w:t>
      </w:r>
      <w:proofErr w:type="spellEnd"/>
      <w:r w:rsidRPr="0028738B">
        <w:rPr>
          <w:sz w:val="20"/>
        </w:rPr>
        <w:t xml:space="preserve"> Reservoir, Oklahoma, USA”, </w:t>
      </w:r>
      <w:r w:rsidRPr="0028738B">
        <w:rPr>
          <w:i/>
          <w:iCs/>
          <w:sz w:val="20"/>
        </w:rPr>
        <w:t>Lake and Reservoir Management</w:t>
      </w:r>
      <w:r w:rsidRPr="0028738B">
        <w:rPr>
          <w:sz w:val="20"/>
        </w:rPr>
        <w:t>, 27:3, 271-285, DOI: 10.1080/07438141.2011.607553</w:t>
      </w:r>
    </w:p>
    <w:p w14:paraId="1F49C3A2" w14:textId="77777777" w:rsidR="00506785" w:rsidRPr="005A77D5" w:rsidRDefault="00506785" w:rsidP="00311EED">
      <w:pPr>
        <w:pStyle w:val="Citation"/>
        <w:rPr>
          <w:sz w:val="20"/>
        </w:rPr>
      </w:pPr>
      <w:r>
        <w:rPr>
          <w:sz w:val="20"/>
        </w:rPr>
        <w:t xml:space="preserve">Wells, S. 2001. “Turbulence Closure Modeling in CE-QUAL-W2”, Research Report, Department of Civil and </w:t>
      </w:r>
      <w:r w:rsidRPr="005A77D5">
        <w:rPr>
          <w:sz w:val="20"/>
        </w:rPr>
        <w:t>Environmental Engineering, Portland State University, 37 pp.</w:t>
      </w:r>
    </w:p>
    <w:p w14:paraId="6BE2F0B8" w14:textId="77777777" w:rsidR="005A77D5" w:rsidRPr="005A77D5" w:rsidRDefault="005A77D5" w:rsidP="005A77D5">
      <w:pPr>
        <w:pStyle w:val="Citation"/>
        <w:rPr>
          <w:sz w:val="20"/>
        </w:rPr>
      </w:pPr>
      <w:r w:rsidRPr="005A77D5">
        <w:rPr>
          <w:sz w:val="20"/>
        </w:rPr>
        <w:t xml:space="preserve">WES.  1996. Evaluation and Analysis of Historical Dissolved Gas Data from the Snake and Columbia Rivers, Waterways Experiments Station, </w:t>
      </w:r>
      <w:r w:rsidRPr="005A77D5">
        <w:rPr>
          <w:i/>
          <w:iCs/>
          <w:sz w:val="20"/>
        </w:rPr>
        <w:t>ACOE Dissolved Gas Abatement Study Phase 1 Technical Report</w:t>
      </w:r>
      <w:r w:rsidRPr="005A77D5">
        <w:rPr>
          <w:sz w:val="20"/>
        </w:rPr>
        <w:t>, Vicksburg, MS.</w:t>
      </w:r>
    </w:p>
    <w:p w14:paraId="7C39BEFF" w14:textId="77777777" w:rsidR="005A77D5" w:rsidRPr="005A77D5" w:rsidRDefault="005A77D5" w:rsidP="005A77D5">
      <w:pPr>
        <w:pStyle w:val="Citation"/>
        <w:rPr>
          <w:sz w:val="20"/>
        </w:rPr>
      </w:pPr>
      <w:r w:rsidRPr="005A77D5">
        <w:rPr>
          <w:sz w:val="20"/>
        </w:rPr>
        <w:t xml:space="preserve">WES.  1997. "Total Dissolved Gas Production at Spillways on the Snake and Columbia Rivers, Memorandum for Record," Waterways Experiments Station, </w:t>
      </w:r>
      <w:r w:rsidRPr="005A77D5">
        <w:rPr>
          <w:i/>
          <w:iCs/>
          <w:sz w:val="20"/>
        </w:rPr>
        <w:t>ACOE Dissolved Gas Abatement Study Phase 1 Technical Report</w:t>
      </w:r>
      <w:r w:rsidRPr="005A77D5">
        <w:rPr>
          <w:sz w:val="20"/>
        </w:rPr>
        <w:t>, Vicksburg, MS.</w:t>
      </w:r>
    </w:p>
    <w:p w14:paraId="4E613C17" w14:textId="77777777" w:rsidR="00017E4B" w:rsidRPr="0028738B" w:rsidRDefault="00017E4B" w:rsidP="00017E4B">
      <w:pPr>
        <w:pStyle w:val="Citation"/>
        <w:rPr>
          <w:sz w:val="20"/>
        </w:rPr>
      </w:pPr>
      <w:r w:rsidRPr="0028738B">
        <w:rPr>
          <w:sz w:val="20"/>
        </w:rPr>
        <w:t xml:space="preserve">Wetzel, R.G.  1975.  </w:t>
      </w:r>
      <w:r w:rsidRPr="0028738B">
        <w:rPr>
          <w:i/>
          <w:sz w:val="20"/>
        </w:rPr>
        <w:t>Limnology</w:t>
      </w:r>
      <w:r w:rsidRPr="0028738B">
        <w:rPr>
          <w:sz w:val="20"/>
        </w:rPr>
        <w:t>, W.B. Saunders, Philadelphia, PA.</w:t>
      </w:r>
    </w:p>
    <w:p w14:paraId="034B1726" w14:textId="77777777" w:rsidR="00A915AE" w:rsidRPr="0028738B" w:rsidRDefault="00A915AE" w:rsidP="00A915AE">
      <w:pPr>
        <w:pStyle w:val="Citation"/>
        <w:rPr>
          <w:sz w:val="20"/>
        </w:rPr>
      </w:pPr>
      <w:r w:rsidRPr="0028738B">
        <w:rPr>
          <w:sz w:val="20"/>
        </w:rPr>
        <w:t xml:space="preserve">Williams, P.J., </w:t>
      </w:r>
      <w:proofErr w:type="spellStart"/>
      <w:r w:rsidRPr="0028738B">
        <w:rPr>
          <w:sz w:val="20"/>
        </w:rPr>
        <w:t>Yentsch</w:t>
      </w:r>
      <w:proofErr w:type="spellEnd"/>
      <w:r w:rsidRPr="0028738B">
        <w:rPr>
          <w:sz w:val="20"/>
        </w:rPr>
        <w:t xml:space="preserve">, L.B., and </w:t>
      </w:r>
      <w:proofErr w:type="spellStart"/>
      <w:r w:rsidRPr="0028738B">
        <w:rPr>
          <w:sz w:val="20"/>
        </w:rPr>
        <w:t>Yentsch</w:t>
      </w:r>
      <w:proofErr w:type="spellEnd"/>
      <w:r w:rsidRPr="0028738B">
        <w:rPr>
          <w:sz w:val="20"/>
        </w:rPr>
        <w:t>, C.S.  1976.  "An Examination of Photosynthetic Pro</w:t>
      </w:r>
      <w:r w:rsidRPr="0028738B">
        <w:rPr>
          <w:sz w:val="20"/>
        </w:rPr>
        <w:softHyphen/>
        <w:t>duction, Ex</w:t>
      </w:r>
      <w:r w:rsidRPr="0028738B">
        <w:rPr>
          <w:sz w:val="20"/>
        </w:rPr>
        <w:softHyphen/>
        <w:t>cretion of Photosynthetic Products and Hetero</w:t>
      </w:r>
      <w:r w:rsidRPr="0028738B">
        <w:rPr>
          <w:sz w:val="20"/>
        </w:rPr>
        <w:softHyphen/>
        <w:t>trophic Utilization of Dissolved Organic Compounds with Refer</w:t>
      </w:r>
      <w:r w:rsidRPr="0028738B">
        <w:rPr>
          <w:sz w:val="20"/>
        </w:rPr>
        <w:softHyphen/>
        <w:t xml:space="preserve">ence to Results from a Coastal Subtropical Sea", </w:t>
      </w:r>
      <w:r w:rsidRPr="0028738B">
        <w:rPr>
          <w:i/>
          <w:sz w:val="20"/>
        </w:rPr>
        <w:t>Marine Biolo</w:t>
      </w:r>
      <w:r w:rsidRPr="0028738B">
        <w:rPr>
          <w:i/>
          <w:sz w:val="20"/>
        </w:rPr>
        <w:softHyphen/>
        <w:t>gy</w:t>
      </w:r>
      <w:r w:rsidRPr="0028738B">
        <w:rPr>
          <w:sz w:val="20"/>
        </w:rPr>
        <w:t>, Vol 35, pp 31</w:t>
      </w:r>
      <w:r w:rsidRPr="0028738B">
        <w:rPr>
          <w:sz w:val="20"/>
        </w:rPr>
        <w:noBreakHyphen/>
        <w:t>40.</w:t>
      </w:r>
    </w:p>
    <w:p w14:paraId="72C3C9A5" w14:textId="77777777" w:rsidR="00017E4B" w:rsidRPr="0028738B" w:rsidRDefault="00017E4B" w:rsidP="00017E4B">
      <w:pPr>
        <w:pStyle w:val="Citation"/>
        <w:rPr>
          <w:sz w:val="20"/>
        </w:rPr>
      </w:pPr>
      <w:r w:rsidRPr="0028738B">
        <w:rPr>
          <w:sz w:val="20"/>
        </w:rPr>
        <w:t>Williams, D.T.; Drummond, G.R.; Ford, D.E.; and Robey, D.L. 1980.  "Determination of Light Extinction Coefficients in Lakes and Reser</w:t>
      </w:r>
      <w:r w:rsidRPr="0028738B">
        <w:rPr>
          <w:sz w:val="20"/>
        </w:rPr>
        <w:softHyphen/>
        <w:t xml:space="preserve">voirs", </w:t>
      </w:r>
      <w:r w:rsidRPr="0028738B">
        <w:rPr>
          <w:i/>
          <w:sz w:val="20"/>
        </w:rPr>
        <w:t>Surface Water Impoundments</w:t>
      </w:r>
      <w:r w:rsidRPr="0028738B">
        <w:rPr>
          <w:sz w:val="20"/>
        </w:rPr>
        <w:t xml:space="preserve">, </w:t>
      </w:r>
      <w:r w:rsidRPr="0028738B">
        <w:rPr>
          <w:i/>
          <w:iCs/>
          <w:sz w:val="20"/>
        </w:rPr>
        <w:t>Proceedings of the Symposium on Surface Water Im</w:t>
      </w:r>
      <w:r w:rsidRPr="0028738B">
        <w:rPr>
          <w:i/>
          <w:iCs/>
          <w:sz w:val="20"/>
        </w:rPr>
        <w:softHyphen/>
        <w:t>pound</w:t>
      </w:r>
      <w:r w:rsidRPr="0028738B">
        <w:rPr>
          <w:i/>
          <w:iCs/>
          <w:sz w:val="20"/>
        </w:rPr>
        <w:softHyphen/>
        <w:t>ments</w:t>
      </w:r>
      <w:r w:rsidRPr="0028738B">
        <w:rPr>
          <w:sz w:val="20"/>
        </w:rPr>
        <w:t>, American Society of Civil Engineers, H.G. Stefan, ed.</w:t>
      </w:r>
    </w:p>
    <w:p w14:paraId="5C1BABAA" w14:textId="77777777" w:rsidR="00A915AE" w:rsidRPr="0028738B" w:rsidRDefault="00A915AE" w:rsidP="00A915AE">
      <w:pPr>
        <w:pStyle w:val="Citation"/>
        <w:rPr>
          <w:sz w:val="20"/>
        </w:rPr>
      </w:pPr>
      <w:r w:rsidRPr="0028738B">
        <w:rPr>
          <w:sz w:val="20"/>
        </w:rPr>
        <w:t xml:space="preserve">Wright, R.T.  1975.  "Studies on Glycolic Acid Metabolism by Freshwater Bacteria", </w:t>
      </w:r>
      <w:r w:rsidRPr="0028738B">
        <w:rPr>
          <w:i/>
          <w:sz w:val="20"/>
        </w:rPr>
        <w:t>Limnology and Oceanog</w:t>
      </w:r>
      <w:r w:rsidRPr="0028738B">
        <w:rPr>
          <w:i/>
          <w:sz w:val="20"/>
        </w:rPr>
        <w:softHyphen/>
        <w:t>raphy</w:t>
      </w:r>
      <w:r w:rsidRPr="0028738B">
        <w:rPr>
          <w:sz w:val="20"/>
        </w:rPr>
        <w:t>, Vol 20, pp 626</w:t>
      </w:r>
      <w:r w:rsidRPr="0028738B">
        <w:rPr>
          <w:sz w:val="20"/>
        </w:rPr>
        <w:noBreakHyphen/>
        <w:t>633.</w:t>
      </w:r>
    </w:p>
    <w:p w14:paraId="2C9578BE" w14:textId="77777777" w:rsidR="00137DD8" w:rsidRPr="0028738B" w:rsidRDefault="00137DD8" w:rsidP="00137DD8">
      <w:pPr>
        <w:pStyle w:val="Citation"/>
        <w:rPr>
          <w:sz w:val="20"/>
        </w:rPr>
      </w:pPr>
      <w:r w:rsidRPr="0028738B">
        <w:rPr>
          <w:sz w:val="20"/>
        </w:rPr>
        <w:lastRenderedPageBreak/>
        <w:t xml:space="preserve">Yu, S.L., T.J. </w:t>
      </w:r>
      <w:proofErr w:type="spellStart"/>
      <w:r w:rsidRPr="0028738B">
        <w:rPr>
          <w:sz w:val="20"/>
        </w:rPr>
        <w:t>Tuffy</w:t>
      </w:r>
      <w:proofErr w:type="spellEnd"/>
      <w:r w:rsidRPr="0028738B">
        <w:rPr>
          <w:sz w:val="20"/>
        </w:rPr>
        <w:t xml:space="preserve">, and D.S. Lee.  1977. “Atmosphere Reaeration in a lake,” </w:t>
      </w:r>
      <w:r w:rsidRPr="0028738B">
        <w:rPr>
          <w:i/>
          <w:iCs/>
          <w:sz w:val="20"/>
        </w:rPr>
        <w:t>Office of Water Resources and Technology</w:t>
      </w:r>
      <w:r w:rsidRPr="0028738B">
        <w:rPr>
          <w:sz w:val="20"/>
        </w:rPr>
        <w:t>, U.S. Department of the Interior.</w:t>
      </w:r>
    </w:p>
    <w:p w14:paraId="7D45DEA5" w14:textId="77777777" w:rsidR="00786CA0" w:rsidRPr="0028738B" w:rsidRDefault="00786CA0" w:rsidP="00786CA0">
      <w:pPr>
        <w:pStyle w:val="Citation"/>
        <w:rPr>
          <w:sz w:val="20"/>
        </w:rPr>
      </w:pPr>
      <w:r w:rsidRPr="0028738B">
        <w:rPr>
          <w:sz w:val="20"/>
        </w:rPr>
        <w:t>Zimmerman, U.  1969. "</w:t>
      </w:r>
      <w:proofErr w:type="spellStart"/>
      <w:r w:rsidRPr="0028738B">
        <w:rPr>
          <w:sz w:val="20"/>
        </w:rPr>
        <w:t>Okologische</w:t>
      </w:r>
      <w:proofErr w:type="spellEnd"/>
      <w:r w:rsidRPr="0028738B">
        <w:rPr>
          <w:sz w:val="20"/>
        </w:rPr>
        <w:t xml:space="preserve"> and </w:t>
      </w:r>
      <w:proofErr w:type="spellStart"/>
      <w:r w:rsidRPr="0028738B">
        <w:rPr>
          <w:sz w:val="20"/>
        </w:rPr>
        <w:t>Physiologische</w:t>
      </w:r>
      <w:proofErr w:type="spellEnd"/>
      <w:r w:rsidRPr="0028738B">
        <w:rPr>
          <w:sz w:val="20"/>
        </w:rPr>
        <w:t xml:space="preserve"> </w:t>
      </w:r>
      <w:proofErr w:type="spellStart"/>
      <w:r w:rsidRPr="0028738B">
        <w:rPr>
          <w:sz w:val="20"/>
        </w:rPr>
        <w:t>Untersuchungen</w:t>
      </w:r>
      <w:proofErr w:type="spellEnd"/>
      <w:r w:rsidRPr="0028738B">
        <w:rPr>
          <w:sz w:val="20"/>
        </w:rPr>
        <w:t xml:space="preserve"> an der </w:t>
      </w:r>
      <w:proofErr w:type="spellStart"/>
      <w:r w:rsidRPr="0028738B">
        <w:rPr>
          <w:sz w:val="20"/>
        </w:rPr>
        <w:t>Planktonischen</w:t>
      </w:r>
      <w:proofErr w:type="spellEnd"/>
      <w:r w:rsidRPr="0028738B">
        <w:rPr>
          <w:sz w:val="20"/>
        </w:rPr>
        <w:t xml:space="preserve"> </w:t>
      </w:r>
      <w:proofErr w:type="spellStart"/>
      <w:r w:rsidRPr="0028738B">
        <w:rPr>
          <w:sz w:val="20"/>
        </w:rPr>
        <w:t>Blauagle</w:t>
      </w:r>
      <w:proofErr w:type="spellEnd"/>
      <w:r w:rsidRPr="0028738B">
        <w:rPr>
          <w:sz w:val="20"/>
        </w:rPr>
        <w:t xml:space="preserve"> Oscillatoria </w:t>
      </w:r>
      <w:proofErr w:type="spellStart"/>
      <w:r w:rsidRPr="0028738B">
        <w:rPr>
          <w:sz w:val="20"/>
        </w:rPr>
        <w:t>Rubescens</w:t>
      </w:r>
      <w:proofErr w:type="spellEnd"/>
      <w:r w:rsidRPr="0028738B">
        <w:rPr>
          <w:sz w:val="20"/>
        </w:rPr>
        <w:t xml:space="preserve">, D.C., </w:t>
      </w:r>
      <w:proofErr w:type="spellStart"/>
      <w:r w:rsidRPr="0028738B">
        <w:rPr>
          <w:sz w:val="20"/>
        </w:rPr>
        <w:t>unter</w:t>
      </w:r>
      <w:proofErr w:type="spellEnd"/>
      <w:r w:rsidRPr="0028738B">
        <w:rPr>
          <w:sz w:val="20"/>
        </w:rPr>
        <w:t xml:space="preserve"> </w:t>
      </w:r>
      <w:proofErr w:type="spellStart"/>
      <w:r w:rsidRPr="0028738B">
        <w:rPr>
          <w:sz w:val="20"/>
        </w:rPr>
        <w:t>Besonderer</w:t>
      </w:r>
      <w:proofErr w:type="spellEnd"/>
      <w:r w:rsidRPr="0028738B">
        <w:rPr>
          <w:sz w:val="20"/>
        </w:rPr>
        <w:t xml:space="preserve"> </w:t>
      </w:r>
      <w:proofErr w:type="spellStart"/>
      <w:r w:rsidRPr="0028738B">
        <w:rPr>
          <w:sz w:val="20"/>
        </w:rPr>
        <w:t>Beruchlschtlgung</w:t>
      </w:r>
      <w:proofErr w:type="spellEnd"/>
      <w:r w:rsidRPr="0028738B">
        <w:rPr>
          <w:sz w:val="20"/>
        </w:rPr>
        <w:t xml:space="preserve"> von Licht and </w:t>
      </w:r>
      <w:proofErr w:type="spellStart"/>
      <w:r w:rsidRPr="0028738B">
        <w:rPr>
          <w:sz w:val="20"/>
        </w:rPr>
        <w:t>Tempera</w:t>
      </w:r>
      <w:r w:rsidRPr="0028738B">
        <w:rPr>
          <w:sz w:val="20"/>
        </w:rPr>
        <w:softHyphen/>
        <w:t>tur</w:t>
      </w:r>
      <w:proofErr w:type="spellEnd"/>
      <w:r w:rsidRPr="0028738B">
        <w:rPr>
          <w:sz w:val="20"/>
        </w:rPr>
        <w:t xml:space="preserve">", </w:t>
      </w:r>
      <w:r w:rsidRPr="0028738B">
        <w:rPr>
          <w:i/>
          <w:sz w:val="20"/>
        </w:rPr>
        <w:t xml:space="preserve">Schweiz. Z. </w:t>
      </w:r>
      <w:proofErr w:type="spellStart"/>
      <w:r w:rsidRPr="0028738B">
        <w:rPr>
          <w:i/>
          <w:sz w:val="20"/>
        </w:rPr>
        <w:t>Hydrol</w:t>
      </w:r>
      <w:proofErr w:type="spellEnd"/>
      <w:r w:rsidRPr="0028738B">
        <w:rPr>
          <w:i/>
          <w:sz w:val="20"/>
        </w:rPr>
        <w:t>.</w:t>
      </w:r>
      <w:r w:rsidRPr="0028738B">
        <w:rPr>
          <w:sz w:val="20"/>
        </w:rPr>
        <w:t>, Vol 31, pp 1</w:t>
      </w:r>
      <w:r w:rsidRPr="0028738B">
        <w:rPr>
          <w:sz w:val="20"/>
        </w:rPr>
        <w:noBreakHyphen/>
        <w:t>58.</w:t>
      </w:r>
    </w:p>
    <w:p w14:paraId="7C7B6709" w14:textId="77777777" w:rsidR="00422528" w:rsidRPr="0028738B" w:rsidRDefault="00422528" w:rsidP="00422528">
      <w:pPr>
        <w:pStyle w:val="Citation"/>
        <w:rPr>
          <w:sz w:val="20"/>
        </w:rPr>
      </w:pPr>
      <w:proofErr w:type="spellStart"/>
      <w:r w:rsidRPr="0028738B">
        <w:rPr>
          <w:sz w:val="20"/>
        </w:rPr>
        <w:t>Zison</w:t>
      </w:r>
      <w:proofErr w:type="spellEnd"/>
      <w:r w:rsidRPr="0028738B">
        <w:rPr>
          <w:sz w:val="20"/>
        </w:rPr>
        <w:t xml:space="preserve">, S.W., Mills, W.B., </w:t>
      </w:r>
      <w:proofErr w:type="spellStart"/>
      <w:r w:rsidRPr="0028738B">
        <w:rPr>
          <w:sz w:val="20"/>
        </w:rPr>
        <w:t>Deimer</w:t>
      </w:r>
      <w:proofErr w:type="spellEnd"/>
      <w:r w:rsidRPr="0028738B">
        <w:rPr>
          <w:sz w:val="20"/>
        </w:rPr>
        <w:t>, B., and Chen, C.W.  1978.  "Rates, Con</w:t>
      </w:r>
      <w:r w:rsidRPr="0028738B">
        <w:rPr>
          <w:sz w:val="20"/>
        </w:rPr>
        <w:softHyphen/>
        <w:t xml:space="preserve">stants, and Kinetics Formulations in Surface Water Quality Modeling", </w:t>
      </w:r>
      <w:r w:rsidRPr="0028738B">
        <w:rPr>
          <w:i/>
          <w:sz w:val="20"/>
        </w:rPr>
        <w:t>EPA</w:t>
      </w:r>
      <w:r w:rsidRPr="0028738B">
        <w:rPr>
          <w:i/>
          <w:sz w:val="20"/>
        </w:rPr>
        <w:noBreakHyphen/>
        <w:t>600/3</w:t>
      </w:r>
      <w:r w:rsidRPr="0028738B">
        <w:rPr>
          <w:i/>
          <w:sz w:val="20"/>
        </w:rPr>
        <w:noBreakHyphen/>
        <w:t>68</w:t>
      </w:r>
      <w:r w:rsidRPr="0028738B">
        <w:rPr>
          <w:i/>
          <w:sz w:val="20"/>
        </w:rPr>
        <w:noBreakHyphen/>
        <w:t>105</w:t>
      </w:r>
      <w:r w:rsidRPr="0028738B">
        <w:rPr>
          <w:sz w:val="20"/>
        </w:rPr>
        <w:t>, US Environmental Protec</w:t>
      </w:r>
      <w:r w:rsidRPr="0028738B">
        <w:rPr>
          <w:sz w:val="20"/>
        </w:rPr>
        <w:softHyphen/>
        <w:t>tion Agency, Washington, DC.</w:t>
      </w:r>
    </w:p>
    <w:p w14:paraId="252CB14B" w14:textId="77777777" w:rsidR="00017E4B" w:rsidRPr="0028738B" w:rsidRDefault="00017E4B" w:rsidP="00017E4B">
      <w:pPr>
        <w:pStyle w:val="Citation"/>
        <w:rPr>
          <w:sz w:val="20"/>
        </w:rPr>
      </w:pPr>
    </w:p>
    <w:p w14:paraId="3E9A48D0" w14:textId="77777777" w:rsidR="00017E4B" w:rsidRPr="00B7030B" w:rsidRDefault="00017E4B" w:rsidP="00D1720E">
      <w:pPr>
        <w:pStyle w:val="Citation"/>
      </w:pPr>
    </w:p>
    <w:p w14:paraId="3FE820BD" w14:textId="77777777" w:rsidR="00D1720E" w:rsidRPr="00B7030B" w:rsidRDefault="00D1720E" w:rsidP="00650C41">
      <w:pPr>
        <w:pStyle w:val="Citation"/>
      </w:pPr>
    </w:p>
    <w:p w14:paraId="473CCFF2" w14:textId="77777777" w:rsidR="00650C41" w:rsidRDefault="00650C41">
      <w:pPr>
        <w:rPr>
          <w:snapToGrid/>
        </w:rPr>
      </w:pPr>
    </w:p>
    <w:p w14:paraId="0302563A" w14:textId="77777777" w:rsidR="00686BD1" w:rsidRDefault="00686BD1">
      <w:r>
        <w:br w:type="page"/>
      </w:r>
    </w:p>
    <w:p w14:paraId="349B0460" w14:textId="77777777" w:rsidR="00D90772" w:rsidRPr="005E2061" w:rsidRDefault="00D90772" w:rsidP="00D616E4">
      <w:pPr>
        <w:pStyle w:val="BodyText"/>
        <w:rPr>
          <w:sz w:val="24"/>
        </w:rPr>
      </w:pPr>
    </w:p>
    <w:sectPr w:rsidR="00D90772" w:rsidRPr="005E2061" w:rsidSect="002E1D0E">
      <w:headerReference w:type="even" r:id="rId238"/>
      <w:headerReference w:type="default" r:id="rId239"/>
      <w:footerReference w:type="even" r:id="rId240"/>
      <w:endnotePr>
        <w:numFmt w:val="decimal"/>
      </w:endnotePr>
      <w:pgSz w:w="12240" w:h="15840" w:code="1"/>
      <w:pgMar w:top="1728" w:right="1440" w:bottom="1728" w:left="2160" w:header="1008" w:footer="1008" w:gutter="0"/>
      <w:paperSrc w:first="100" w:other="10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9" w:author="Honnalore Steissberg" w:date="2021-07-27T16:09:00Z" w:initials="HS">
    <w:p w14:paraId="376BA40C" w14:textId="6D39A85F" w:rsidR="00EE7164" w:rsidRDefault="00EE7164">
      <w:pPr>
        <w:pStyle w:val="CommentText"/>
      </w:pPr>
      <w:r>
        <w:rPr>
          <w:rStyle w:val="CommentReference"/>
        </w:rPr>
        <w:annotationRef/>
      </w:r>
      <w:r>
        <w:t>Not sure how to clarify.</w:t>
      </w:r>
    </w:p>
  </w:comment>
  <w:comment w:id="1322" w:author="Honnalore Steissberg" w:date="2021-08-03T18:23:00Z" w:initials="HS">
    <w:p w14:paraId="6AF7A2DD" w14:textId="24F12E51" w:rsidR="005B346A" w:rsidRDefault="005B346A">
      <w:pPr>
        <w:pStyle w:val="CommentText"/>
      </w:pPr>
      <w:r>
        <w:rPr>
          <w:rStyle w:val="CommentReference"/>
        </w:rPr>
        <w:annotationRef/>
      </w:r>
      <w:r>
        <w:t>Please verify that this is correct meaning… was not clear to me. Please correct all other incidences as well!</w:t>
      </w:r>
    </w:p>
  </w:comment>
  <w:comment w:id="1385" w:author="Honnalore Steissberg" w:date="2021-08-04T13:33:00Z" w:initials="HS">
    <w:p w14:paraId="78EF9707" w14:textId="20ADA2B2" w:rsidR="001962ED" w:rsidRDefault="001962ED">
      <w:pPr>
        <w:pStyle w:val="CommentText"/>
      </w:pPr>
      <w:r>
        <w:rPr>
          <w:rStyle w:val="CommentReference"/>
        </w:rPr>
        <w:annotationRef/>
      </w:r>
      <w:r>
        <w:t xml:space="preserve">All these lists have the same </w:t>
      </w:r>
      <w:r>
        <w:t>uni-underlining, so unless this is not acceptable, we should leave them that way. This shows how it would look (better) if each were underlined separately.</w:t>
      </w:r>
    </w:p>
  </w:comment>
  <w:comment w:id="1766" w:author="Honnalore Steissberg" w:date="2021-08-04T15:22:00Z" w:initials="HS">
    <w:p w14:paraId="319F95CA" w14:textId="38FD6B58" w:rsidR="001073BD" w:rsidRDefault="001073BD">
      <w:pPr>
        <w:pStyle w:val="CommentText"/>
      </w:pPr>
      <w:r>
        <w:rPr>
          <w:rStyle w:val="CommentReference"/>
        </w:rPr>
        <w:annotationRef/>
      </w:r>
      <w:r>
        <w:t xml:space="preserve">Unsure </w:t>
      </w:r>
    </w:p>
  </w:comment>
  <w:comment w:id="1996" w:author="Honnalore Steissberg" w:date="2021-08-04T17:10:00Z" w:initials="HS">
    <w:p w14:paraId="70E10C03" w14:textId="24C3C621" w:rsidR="000D506B" w:rsidRDefault="000D506B">
      <w:pPr>
        <w:pStyle w:val="CommentText"/>
      </w:pPr>
      <w:r>
        <w:rPr>
          <w:rStyle w:val="CommentReference"/>
        </w:rPr>
        <w:annotationRef/>
      </w:r>
      <w:r>
        <w:t>Please check</w:t>
      </w:r>
    </w:p>
  </w:comment>
  <w:comment w:id="2189" w:author="Honnalore Steissberg" w:date="2021-08-07T13:37:00Z" w:initials="HS">
    <w:p w14:paraId="5FE93B3B" w14:textId="733F413D" w:rsidR="00CC3EDB" w:rsidRDefault="00CC3EDB">
      <w:pPr>
        <w:pStyle w:val="CommentText"/>
      </w:pPr>
      <w:r>
        <w:rPr>
          <w:rStyle w:val="CommentReference"/>
        </w:rPr>
        <w:annotationRef/>
      </w:r>
      <w:r>
        <w:t>Unclear to me</w:t>
      </w:r>
    </w:p>
  </w:comment>
  <w:comment w:id="2323" w:author="Honnalore Steissberg" w:date="2021-07-30T09:53:00Z" w:initials="HS">
    <w:p w14:paraId="282A7883" w14:textId="484B55E3" w:rsidR="000318C3" w:rsidRDefault="000318C3">
      <w:pPr>
        <w:pStyle w:val="CommentText"/>
      </w:pPr>
      <w:r>
        <w:rPr>
          <w:rStyle w:val="CommentReference"/>
        </w:rPr>
        <w:annotationRef/>
      </w:r>
      <w:r>
        <w:t>PLEASE CHECK THIS—equilibrium? Balance? Average? Not sure what is meant</w:t>
      </w:r>
    </w:p>
  </w:comment>
  <w:comment w:id="2334" w:author="Honnalore Steissberg" w:date="2021-08-07T13:58:00Z" w:initials="HS">
    <w:p w14:paraId="41F1BFFF" w14:textId="5429F274" w:rsidR="00042B53" w:rsidRDefault="00042B53">
      <w:pPr>
        <w:pStyle w:val="CommentText"/>
      </w:pPr>
      <w:r>
        <w:rPr>
          <w:rStyle w:val="CommentReference"/>
        </w:rPr>
        <w:annotationRef/>
      </w:r>
      <w:r>
        <w:t>Not clear to me</w:t>
      </w:r>
    </w:p>
  </w:comment>
  <w:comment w:id="2356" w:author="Honnalore Steissberg" w:date="2021-07-30T10:06:00Z" w:initials="HS">
    <w:p w14:paraId="1033B348" w14:textId="7C11E268" w:rsidR="008402A5" w:rsidRDefault="008402A5">
      <w:pPr>
        <w:pStyle w:val="CommentText"/>
      </w:pPr>
      <w:r>
        <w:rPr>
          <w:rStyle w:val="CommentReference"/>
        </w:rPr>
        <w:annotationRef/>
      </w:r>
      <w:r>
        <w:t xml:space="preserve">Please double check all of these phrases </w:t>
      </w:r>
    </w:p>
  </w:comment>
  <w:comment w:id="3123" w:author="Honnalore Steissberg" w:date="2021-08-09T10:40:00Z" w:initials="HS">
    <w:p w14:paraId="424DDAD1" w14:textId="16B1804F" w:rsidR="005E02DE" w:rsidRDefault="005E02DE">
      <w:pPr>
        <w:pStyle w:val="CommentText"/>
      </w:pPr>
      <w:r>
        <w:rPr>
          <w:rStyle w:val="CommentReference"/>
        </w:rPr>
        <w:annotationRef/>
      </w:r>
      <w:r>
        <w:t>Please double check this sentence</w:t>
      </w:r>
    </w:p>
  </w:comment>
  <w:comment w:id="3197" w:author="Honnalore Steissberg" w:date="2021-08-09T16:26:00Z" w:initials="HS">
    <w:p w14:paraId="63571EF0" w14:textId="77777777" w:rsidR="009A718A" w:rsidRDefault="009A718A">
      <w:pPr>
        <w:pStyle w:val="CommentText"/>
      </w:pPr>
      <w:r>
        <w:rPr>
          <w:rStyle w:val="CommentReference"/>
        </w:rPr>
        <w:annotationRef/>
      </w:r>
      <w:r>
        <w:t>Aug 9</w:t>
      </w:r>
    </w:p>
    <w:p w14:paraId="3F034AAA" w14:textId="1A1CF105" w:rsidR="009A718A" w:rsidRDefault="009A718A">
      <w:pPr>
        <w:pStyle w:val="CommentText"/>
      </w:pPr>
    </w:p>
  </w:comment>
  <w:comment w:id="3712" w:author="Honnalore Steissberg" w:date="2021-08-20T11:33:00Z" w:initials="HS">
    <w:p w14:paraId="70EF2DD9" w14:textId="0AC6016D" w:rsidR="00CF5646" w:rsidRDefault="00CF5646">
      <w:pPr>
        <w:pStyle w:val="CommentText"/>
      </w:pPr>
      <w:r>
        <w:rPr>
          <w:rStyle w:val="CommentReference"/>
        </w:rPr>
        <w:annotationRef/>
      </w:r>
      <w:r w:rsidR="00E026EC">
        <w:rPr>
          <w:noProof/>
        </w:rPr>
        <w:t>August  20</w:t>
      </w:r>
    </w:p>
  </w:comment>
  <w:comment w:id="3713" w:author="Honnalore Steissberg" w:date="2021-08-20T11:33:00Z" w:initials="HS">
    <w:p w14:paraId="7CA28959" w14:textId="42F5C584" w:rsidR="00CF5646" w:rsidRDefault="00CF5646">
      <w:pPr>
        <w:pStyle w:val="CommentText"/>
      </w:pPr>
      <w:r>
        <w:rPr>
          <w:rStyle w:val="CommentReference"/>
        </w:rPr>
        <w:annotationRef/>
      </w:r>
      <w:r w:rsidR="00E026EC">
        <w:rPr>
          <w:noProof/>
        </w:rPr>
        <w:t xml:space="preserve">Sug </w:t>
      </w:r>
    </w:p>
  </w:comment>
  <w:comment w:id="3907" w:author="Honnalore Steissberg" w:date="2021-08-22T19:14:00Z" w:initials="HS">
    <w:p w14:paraId="44496C24" w14:textId="47805859" w:rsidR="000154E0" w:rsidRDefault="000154E0">
      <w:pPr>
        <w:pStyle w:val="CommentText"/>
      </w:pPr>
      <w:r>
        <w:rPr>
          <w:rStyle w:val="CommentReference"/>
        </w:rPr>
        <w:annotationRef/>
      </w:r>
      <w:r>
        <w:t xml:space="preserve">Is </w:t>
      </w:r>
      <w:r>
        <w:t>this okay? Otherwise, “to estimate”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6BA40C" w15:done="0"/>
  <w15:commentEx w15:paraId="6AF7A2DD" w15:done="0"/>
  <w15:commentEx w15:paraId="78EF9707" w15:done="0"/>
  <w15:commentEx w15:paraId="319F95CA" w15:done="0"/>
  <w15:commentEx w15:paraId="70E10C03" w15:done="0"/>
  <w15:commentEx w15:paraId="5FE93B3B" w15:done="0"/>
  <w15:commentEx w15:paraId="282A7883" w15:done="0"/>
  <w15:commentEx w15:paraId="41F1BFFF" w15:done="0"/>
  <w15:commentEx w15:paraId="1033B348" w15:done="0"/>
  <w15:commentEx w15:paraId="424DDAD1" w15:done="0"/>
  <w15:commentEx w15:paraId="3F034AAA" w15:done="0"/>
  <w15:commentEx w15:paraId="70EF2DD9" w15:done="0"/>
  <w15:commentEx w15:paraId="7CA28959" w15:done="0"/>
  <w15:commentEx w15:paraId="44496C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AAE2E" w16cex:dateUtc="2021-07-27T23:09:00Z"/>
  <w16cex:commentExtensible w16cex:durableId="24B40822" w16cex:dateUtc="2021-08-04T01:23:00Z"/>
  <w16cex:commentExtensible w16cex:durableId="24B51599" w16cex:dateUtc="2021-08-04T20:33:00Z"/>
  <w16cex:commentExtensible w16cex:durableId="24B52F24" w16cex:dateUtc="2021-08-04T22:22:00Z"/>
  <w16cex:commentExtensible w16cex:durableId="24B5486A" w16cex:dateUtc="2021-08-05T00:10:00Z"/>
  <w16cex:commentExtensible w16cex:durableId="24B90B20" w16cex:dateUtc="2021-08-07T20:37:00Z"/>
  <w16cex:commentExtensible w16cex:durableId="24AE4A89" w16cex:dateUtc="2021-07-30T16:53:00Z"/>
  <w16cex:commentExtensible w16cex:durableId="24B91004" w16cex:dateUtc="2021-08-07T20:58:00Z"/>
  <w16cex:commentExtensible w16cex:durableId="24AE4D9A" w16cex:dateUtc="2021-07-30T17:06:00Z"/>
  <w16cex:commentExtensible w16cex:durableId="24BB848B" w16cex:dateUtc="2021-08-09T17:40:00Z"/>
  <w16cex:commentExtensible w16cex:durableId="24BBD5A3" w16cex:dateUtc="2021-08-09T23:26:00Z"/>
  <w16cex:commentExtensible w16cex:durableId="24CA119A" w16cex:dateUtc="2021-08-20T18:33:00Z"/>
  <w16cex:commentExtensible w16cex:durableId="24CA118F" w16cex:dateUtc="2021-08-20T18:33:00Z"/>
  <w16cex:commentExtensible w16cex:durableId="24CD2080" w16cex:dateUtc="2021-08-23T0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6BA40C" w16cid:durableId="24AAAE2E"/>
  <w16cid:commentId w16cid:paraId="6AF7A2DD" w16cid:durableId="24B40822"/>
  <w16cid:commentId w16cid:paraId="78EF9707" w16cid:durableId="24B51599"/>
  <w16cid:commentId w16cid:paraId="319F95CA" w16cid:durableId="24B52F24"/>
  <w16cid:commentId w16cid:paraId="70E10C03" w16cid:durableId="24B5486A"/>
  <w16cid:commentId w16cid:paraId="5FE93B3B" w16cid:durableId="24B90B20"/>
  <w16cid:commentId w16cid:paraId="282A7883" w16cid:durableId="24AE4A89"/>
  <w16cid:commentId w16cid:paraId="41F1BFFF" w16cid:durableId="24B91004"/>
  <w16cid:commentId w16cid:paraId="1033B348" w16cid:durableId="24AE4D9A"/>
  <w16cid:commentId w16cid:paraId="424DDAD1" w16cid:durableId="24BB848B"/>
  <w16cid:commentId w16cid:paraId="3F034AAA" w16cid:durableId="24BBD5A3"/>
  <w16cid:commentId w16cid:paraId="70EF2DD9" w16cid:durableId="24CA119A"/>
  <w16cid:commentId w16cid:paraId="7CA28959" w16cid:durableId="24CA118F"/>
  <w16cid:commentId w16cid:paraId="44496C24" w16cid:durableId="24CD20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F8577" w14:textId="77777777" w:rsidR="00C51A7D" w:rsidRDefault="00C51A7D">
      <w:r>
        <w:separator/>
      </w:r>
    </w:p>
  </w:endnote>
  <w:endnote w:type="continuationSeparator" w:id="0">
    <w:p w14:paraId="2BBB94F4" w14:textId="77777777" w:rsidR="00C51A7D" w:rsidRDefault="00C51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vinion">
    <w:panose1 w:val="020B0604020202020204"/>
    <w:charset w:val="02"/>
    <w:family w:val="swiss"/>
    <w:pitch w:val="variable"/>
  </w:font>
  <w:font w:name="Cambria">
    <w:panose1 w:val="02040503050406030204"/>
    <w:charset w:val="00"/>
    <w:family w:val="roman"/>
    <w:pitch w:val="variable"/>
    <w:sig w:usb0="E00002FF" w:usb1="400004FF" w:usb2="00000000" w:usb3="00000000" w:csb0="0000019F" w:csb1="00000000"/>
  </w:font>
  <w:font w:name="Mathcad UniMath">
    <w:altName w:val="Calibri"/>
    <w:panose1 w:val="020B0604020202020204"/>
    <w:charset w:val="00"/>
    <w:family w:val="modern"/>
    <w:notTrueType/>
    <w:pitch w:val="variable"/>
    <w:sig w:usb0="800000C3" w:usb1="100060E9" w:usb2="00000000" w:usb3="00000000" w:csb0="00000009" w:csb1="00000000"/>
  </w:font>
  <w:font w:name="Cambria Math">
    <w:panose1 w:val="02040503050406030204"/>
    <w:charset w:val="00"/>
    <w:family w:val="roman"/>
    <w:pitch w:val="variable"/>
    <w:sig w:usb0="E00002FF" w:usb1="420024FF" w:usb2="00000000" w:usb3="00000000" w:csb0="0000019F" w:csb1="00000000"/>
  </w:font>
  <w:font w:name="MT Extra">
    <w:panose1 w:val="05050102010205020202"/>
    <w:charset w:val="4D"/>
    <w:family w:val="decorative"/>
    <w:pitch w:val="variable"/>
    <w:sig w:usb0="00000003" w:usb1="00000000" w:usb2="00000000" w:usb3="00000000" w:csb0="00000001" w:csb1="00000000"/>
  </w:font>
  <w:font w:name="UniversalMath1 BT">
    <w:altName w:val="Symbol"/>
    <w:panose1 w:val="020B0604020202020204"/>
    <w:charset w:val="02"/>
    <w:family w:val="roman"/>
    <w:pitch w:val="variable"/>
    <w:sig w:usb0="00000000" w:usb1="10000000" w:usb2="00000000" w:usb3="00000000" w:csb0="80000000" w:csb1="00000000"/>
  </w:font>
  <w:font w:name="Times New Roman TUR">
    <w:altName w:val="Times New Roman"/>
    <w:panose1 w:val="020B06040202020202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1349F"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491E9" w14:textId="77777777" w:rsidR="008A5A8D" w:rsidRDefault="008A5A8D">
    <w:pPr>
      <w:pStyle w:val="Footerlandscape"/>
    </w:pPr>
    <w:r>
      <w:rPr>
        <w:rStyle w:val="PageNumber"/>
      </w:rPr>
      <w:fldChar w:fldCharType="begin"/>
    </w:r>
    <w:r>
      <w:rPr>
        <w:rStyle w:val="PageNumber"/>
      </w:rPr>
      <w:instrText xml:space="preserve"> PAGE </w:instrText>
    </w:r>
    <w:r>
      <w:rPr>
        <w:rStyle w:val="PageNumber"/>
      </w:rPr>
      <w:fldChar w:fldCharType="separate"/>
    </w:r>
    <w:r>
      <w:rPr>
        <w:rStyle w:val="PageNumber"/>
        <w:noProof/>
      </w:rPr>
      <w:t>C-323</w:t>
    </w:r>
    <w:r>
      <w:rPr>
        <w:rStyle w:val="PageNumber"/>
      </w:rPr>
      <w:fldChar w:fldCharType="end"/>
    </w:r>
    <w:r>
      <w:tab/>
      <w:t xml:space="preserve">Appendix </w:t>
    </w:r>
    <w:proofErr w:type="gramStart"/>
    <w:r>
      <w:t>C  Input</w:t>
    </w:r>
    <w:proofErr w:type="gramEnd"/>
    <w:r>
      <w:t>/Output Data Description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52ED" w14:textId="77777777" w:rsidR="008A5A8D" w:rsidRDefault="008A5A8D">
    <w:pPr>
      <w:pStyle w:val="Footerlandscape"/>
    </w:pPr>
    <w:r>
      <w:t xml:space="preserve">Appendix </w:t>
    </w:r>
    <w:proofErr w:type="gramStart"/>
    <w:r>
      <w:t>C  Input</w:t>
    </w:r>
    <w:proofErr w:type="gramEnd"/>
    <w:r>
      <w: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C-324</w:t>
    </w:r>
    <w:r>
      <w:rPr>
        <w:rStyle w:val="PageNumber"/>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FBEEC" w14:textId="77777777" w:rsidR="008A5A8D" w:rsidRDefault="008A5A8D">
    <w:pPr>
      <w:pStyle w:val="Footerlandscape"/>
    </w:pPr>
    <w:r>
      <w:fldChar w:fldCharType="begin"/>
    </w:r>
    <w:r>
      <w:instrText xml:space="preserve"> PAGE </w:instrText>
    </w:r>
    <w:r>
      <w:fldChar w:fldCharType="separate"/>
    </w:r>
    <w:r>
      <w:rPr>
        <w:noProof/>
      </w:rPr>
      <w:t>C-325</w:t>
    </w:r>
    <w:r>
      <w:rPr>
        <w:noProof/>
      </w:rPr>
      <w:fldChar w:fldCharType="end"/>
    </w:r>
    <w:r>
      <w:tab/>
      <w:t xml:space="preserve">Appendix </w:t>
    </w:r>
    <w:proofErr w:type="gramStart"/>
    <w:r>
      <w:t>C  Input</w:t>
    </w:r>
    <w:proofErr w:type="gramEnd"/>
    <w:r>
      <w:t>/Output Data Description</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377B0" w14:textId="77777777" w:rsidR="008A5A8D" w:rsidRPr="00000885" w:rsidRDefault="008A5A8D">
    <w:pPr>
      <w:pStyle w:val="Footer"/>
      <w:rPr>
        <w:sz w:val="20"/>
        <w:szCs w:val="18"/>
      </w:rPr>
    </w:pPr>
    <w:r w:rsidRPr="00000885">
      <w:rPr>
        <w:sz w:val="20"/>
        <w:szCs w:val="18"/>
      </w:rPr>
      <w:t>Input/Output Data Description</w:t>
    </w:r>
    <w:r w:rsidRPr="00000885">
      <w:rPr>
        <w:sz w:val="20"/>
        <w:szCs w:val="18"/>
      </w:rPr>
      <w:tab/>
    </w:r>
    <w:r w:rsidRPr="00000885">
      <w:rPr>
        <w:rStyle w:val="PageNumber"/>
        <w:sz w:val="20"/>
        <w:szCs w:val="18"/>
      </w:rPr>
      <w:fldChar w:fldCharType="begin"/>
    </w:r>
    <w:r w:rsidRPr="00000885">
      <w:rPr>
        <w:rStyle w:val="PageNumber"/>
        <w:sz w:val="20"/>
        <w:szCs w:val="18"/>
      </w:rPr>
      <w:instrText xml:space="preserve"> PAGE </w:instrText>
    </w:r>
    <w:r w:rsidRPr="00000885">
      <w:rPr>
        <w:rStyle w:val="PageNumber"/>
        <w:sz w:val="20"/>
        <w:szCs w:val="18"/>
      </w:rPr>
      <w:fldChar w:fldCharType="separate"/>
    </w:r>
    <w:r w:rsidRPr="00000885">
      <w:rPr>
        <w:rStyle w:val="PageNumber"/>
        <w:noProof/>
        <w:sz w:val="20"/>
        <w:szCs w:val="18"/>
      </w:rPr>
      <w:t>C-362</w:t>
    </w:r>
    <w:r w:rsidRPr="00000885">
      <w:rPr>
        <w:rStyle w:val="PageNumber"/>
        <w:sz w:val="20"/>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B53B" w14:textId="77777777" w:rsidR="008A5A8D" w:rsidRDefault="008A5A8D">
    <w:pPr>
      <w:pStyle w:val="Footer"/>
    </w:pPr>
    <w:r>
      <w:fldChar w:fldCharType="begin"/>
    </w:r>
    <w:r>
      <w:instrText xml:space="preserve">PAGE </w:instrText>
    </w:r>
    <w:r>
      <w:fldChar w:fldCharType="separate"/>
    </w:r>
    <w:r>
      <w:rPr>
        <w:noProof/>
      </w:rPr>
      <w:t>C-363</w:t>
    </w:r>
    <w:r>
      <w:rPr>
        <w:noProof/>
      </w:rPr>
      <w:fldChar w:fldCharType="end"/>
    </w:r>
    <w:r>
      <w:tab/>
      <w:t>Input/Output Data Description</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34C5" w14:textId="77777777" w:rsidR="008A5A8D" w:rsidRDefault="008A5A8D">
    <w:pPr>
      <w:pStyle w:val="Footer"/>
    </w:pPr>
    <w:r>
      <w:fldChar w:fldCharType="begin"/>
    </w:r>
    <w:r>
      <w:instrText xml:space="preserve">PAGE </w:instrText>
    </w:r>
    <w:r>
      <w:fldChar w:fldCharType="separate"/>
    </w:r>
    <w:r>
      <w:rPr>
        <w:noProof/>
      </w:rPr>
      <w:t>C-367</w:t>
    </w:r>
    <w:r>
      <w:rPr>
        <w:noProof/>
      </w:rPr>
      <w:fldChar w:fldCharType="end"/>
    </w:r>
    <w:r>
      <w:tab/>
      <w:t xml:space="preserve">Appendix </w:t>
    </w:r>
    <w:proofErr w:type="gramStart"/>
    <w:r>
      <w:t>C  Input</w:t>
    </w:r>
    <w:proofErr w:type="gramEnd"/>
    <w:r>
      <w:t>/Output Data Description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9A8D1" w14:textId="77777777" w:rsidR="008A5A8D" w:rsidRDefault="008A5A8D">
    <w:pPr>
      <w:pStyle w:val="Footer"/>
    </w:pPr>
    <w:r>
      <w:t>Input/Output Data Description</w:t>
    </w:r>
    <w:r>
      <w:tab/>
    </w:r>
    <w:r>
      <w:fldChar w:fldCharType="begin"/>
    </w:r>
    <w:r>
      <w:instrText xml:space="preserve">PAGE </w:instrText>
    </w:r>
    <w:r>
      <w:fldChar w:fldCharType="separate"/>
    </w:r>
    <w:r>
      <w:rPr>
        <w:noProof/>
      </w:rPr>
      <w:t>C-388</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529D9"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C-387</w:t>
    </w:r>
    <w:r>
      <w:rPr>
        <w:rStyle w:val="PageNumber"/>
      </w:rPr>
      <w:fldChar w:fldCharType="end"/>
    </w:r>
    <w:r>
      <w:tab/>
      <w:t>Input/Output Data Description</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74715" w14:textId="77777777" w:rsidR="008A5A8D" w:rsidRDefault="008A5A8D">
    <w:pPr>
      <w:pStyle w:val="Footer"/>
    </w:pPr>
    <w:r>
      <w:t>Input/Output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C-394</w:t>
    </w:r>
    <w:r>
      <w:rPr>
        <w:rStyle w:val="PageNumbe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DA239" w14:textId="77777777" w:rsidR="008A5A8D" w:rsidRDefault="008A5A8D">
    <w:pPr>
      <w:pStyle w:val="Footer"/>
    </w:pPr>
    <w:r>
      <w:fldChar w:fldCharType="begin"/>
    </w:r>
    <w:r>
      <w:instrText xml:space="preserve">PAGE </w:instrText>
    </w:r>
    <w:r>
      <w:fldChar w:fldCharType="separate"/>
    </w:r>
    <w:r>
      <w:rPr>
        <w:noProof/>
      </w:rPr>
      <w:t>C-393</w:t>
    </w:r>
    <w:r>
      <w:rPr>
        <w:noProof/>
      </w:rPr>
      <w:fldChar w:fldCharType="end"/>
    </w:r>
    <w:r>
      <w:tab/>
      <w:t>Input/Output Data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DC35C" w14:textId="77777777" w:rsidR="008A5A8D" w:rsidRDefault="008A5A8D">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BAD8C" w14:textId="77777777" w:rsidR="008A5A8D" w:rsidRDefault="008A5A8D">
    <w:pPr>
      <w:pStyle w:val="Footer"/>
    </w:pPr>
    <w:r>
      <w:t>Input/Output Data Description</w:t>
    </w:r>
    <w:r>
      <w:tab/>
    </w:r>
    <w:r>
      <w:fldChar w:fldCharType="begin"/>
    </w:r>
    <w:r>
      <w:instrText xml:space="preserve"> PAGE  \* Arabic </w:instrText>
    </w:r>
    <w:r>
      <w:fldChar w:fldCharType="separate"/>
    </w:r>
    <w:r>
      <w:rPr>
        <w:noProof/>
      </w:rPr>
      <w:t>368</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D41A3"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C-397</w:t>
    </w:r>
    <w:r>
      <w:rPr>
        <w:rStyle w:val="PageNumber"/>
      </w:rPr>
      <w:fldChar w:fldCharType="end"/>
    </w:r>
    <w:r>
      <w:tab/>
      <w:t xml:space="preserve">Appendix </w:t>
    </w:r>
    <w:proofErr w:type="gramStart"/>
    <w:r>
      <w:t>C  Input</w:t>
    </w:r>
    <w:proofErr w:type="gramEnd"/>
    <w:r>
      <w:t>/Output Data Description</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DD420" w14:textId="77777777" w:rsidR="008A5A8D" w:rsidRDefault="008A5A8D">
    <w:pPr>
      <w:pStyle w:val="Footer"/>
    </w:pPr>
    <w:r>
      <w:t>Input/Output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C-400</w:t>
    </w:r>
    <w:r>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E4A9" w14:textId="77777777" w:rsidR="008A5A8D" w:rsidRDefault="008A5A8D">
    <w:pPr>
      <w:pStyle w:val="Footer"/>
    </w:pPr>
    <w:r>
      <w:fldChar w:fldCharType="begin"/>
    </w:r>
    <w:r>
      <w:instrText xml:space="preserve">PAGE </w:instrText>
    </w:r>
    <w:r>
      <w:fldChar w:fldCharType="separate"/>
    </w:r>
    <w:r>
      <w:rPr>
        <w:noProof/>
      </w:rPr>
      <w:t>C-399</w:t>
    </w:r>
    <w:r>
      <w:rPr>
        <w:noProof/>
      </w:rPr>
      <w:fldChar w:fldCharType="end"/>
    </w:r>
    <w:r>
      <w:tab/>
      <w:t>Input/Output Data Description</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6E5F2" w14:textId="77777777" w:rsidR="008A5A8D" w:rsidRDefault="008A5A8D">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430</w:t>
    </w:r>
    <w:r>
      <w:rPr>
        <w:rStyle w:val="PageNumber"/>
      </w:rPr>
      <w:fldChar w:fldCharType="end"/>
    </w:r>
    <w:r>
      <w:tab/>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251F9"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431</w:t>
    </w:r>
    <w:r>
      <w:rPr>
        <w:rStyle w:val="PageNumber"/>
      </w:rPr>
      <w:fldChar w:fldCharType="end"/>
    </w:r>
    <w:r>
      <w:rPr>
        <w:rStyle w:val="PageNumber"/>
      </w:rPr>
      <w:tab/>
    </w: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04272" w14:textId="77777777" w:rsidR="008A5A8D" w:rsidRDefault="008A5A8D">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408</w:t>
    </w:r>
    <w:r>
      <w:rPr>
        <w:rStyle w:val="PageNumbe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571EB" w14:textId="77777777" w:rsidR="008A5A8D" w:rsidRDefault="008A5A8D">
    <w:pPr>
      <w:pStyle w:val="Footer"/>
    </w:pPr>
    <w:r>
      <w:t xml:space="preserve">Appendix </w:t>
    </w:r>
    <w:proofErr w:type="gramStart"/>
    <w:r>
      <w:t>C  Input</w:t>
    </w:r>
    <w:proofErr w:type="gramEnd"/>
    <w:r>
      <w: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C-448</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9E129"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xii</w:t>
    </w:r>
    <w:r>
      <w:rPr>
        <w:rStyle w:val="PageNumber"/>
      </w:rPr>
      <w:fldChar w:fldCharType="end"/>
    </w:r>
    <w:r>
      <w:tab/>
    </w:r>
    <w:r>
      <w:tab/>
    </w: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DC83E"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tab/>
    </w: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E3DB" w14:textId="77777777" w:rsidR="008A5A8D" w:rsidRDefault="008A5A8D">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7DAE5" w14:textId="75E0283B" w:rsidR="008A5A8D" w:rsidRDefault="008A5A8D">
    <w:pPr>
      <w:pStyle w:val="Footer"/>
    </w:pPr>
    <w:r>
      <w:t>Input/Output Data Description</w:t>
    </w:r>
    <w:r>
      <w:tab/>
    </w:r>
    <w:r>
      <w:fldChar w:fldCharType="begin"/>
    </w:r>
    <w:r>
      <w:instrText xml:space="preserve"> PAGE  </w:instrText>
    </w:r>
    <w:r>
      <w:fldChar w:fldCharType="separate"/>
    </w:r>
    <w:r>
      <w:rPr>
        <w:noProof/>
      </w:rPr>
      <w:t>115</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7BAC" w14:textId="77777777" w:rsidR="008A5A8D" w:rsidRDefault="008A5A8D">
    <w:pPr>
      <w:pStyle w:val="Footer"/>
    </w:pPr>
    <w:r>
      <w:fldChar w:fldCharType="begin"/>
    </w:r>
    <w:r>
      <w:instrText xml:space="preserve"> PAGE  \* Arabic </w:instrText>
    </w:r>
    <w:r>
      <w:fldChar w:fldCharType="separate"/>
    </w:r>
    <w:r>
      <w:rPr>
        <w:noProof/>
      </w:rPr>
      <w:t>165</w:t>
    </w:r>
    <w:r>
      <w:fldChar w:fldCharType="end"/>
    </w:r>
    <w:r>
      <w:tab/>
      <w:t>Input/Output Data Description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A789C"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C-1</w:t>
    </w:r>
    <w:r>
      <w:rPr>
        <w:rStyle w:val="PageNumber"/>
      </w:rPr>
      <w:fldChar w:fldCharType="end"/>
    </w:r>
    <w:r>
      <w:tab/>
      <w:t xml:space="preserve">Input/Output Data Description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463C6" w14:textId="77777777" w:rsidR="008A5A8D" w:rsidRDefault="008A5A8D">
    <w:pPr>
      <w:pStyle w:val="Footerlandscape"/>
    </w:pPr>
    <w:r>
      <w:t xml:space="preserve">Appendix </w:t>
    </w:r>
    <w:proofErr w:type="gramStart"/>
    <w:r>
      <w:t>C  Input</w:t>
    </w:r>
    <w:proofErr w:type="gramEnd"/>
    <w:r>
      <w: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C-322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903EE" w14:textId="77777777" w:rsidR="00C51A7D" w:rsidRDefault="00C51A7D">
      <w:r>
        <w:separator/>
      </w:r>
    </w:p>
  </w:footnote>
  <w:footnote w:type="continuationSeparator" w:id="0">
    <w:p w14:paraId="110B9901" w14:textId="77777777" w:rsidR="00C51A7D" w:rsidRDefault="00C51A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37D69" w14:textId="77777777" w:rsidR="008A5A8D" w:rsidRDefault="008A5A8D">
    <w:pPr>
      <w:pStyle w:val="Header"/>
      <w:rPr>
        <w:b w:val="0"/>
      </w:rPr>
    </w:pPr>
    <w:r>
      <w:t>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B71C4" w14:textId="77777777" w:rsidR="008A5A8D" w:rsidRDefault="008A5A8D">
    <w:r>
      <w:rPr>
        <w:szCs w:val="22"/>
      </w:rPr>
      <w:tab/>
    </w:r>
    <w:r>
      <w:t>TITLE CARDS</w:t>
    </w:r>
  </w:p>
  <w:p w14:paraId="4B682573" w14:textId="77777777" w:rsidR="008A5A8D" w:rsidRDefault="008A5A8D">
    <w:r>
      <w:t>CONTROL FILE</w:t>
    </w:r>
  </w:p>
  <w:p w14:paraId="75717DEC" w14:textId="77777777" w:rsidR="008A5A8D" w:rsidRDefault="008A5A8D"/>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4F034" w14:textId="77777777" w:rsidR="008A5A8D" w:rsidRDefault="008A5A8D">
    <w:pPr>
      <w:pStyle w:val="Header"/>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2C20A" w14:textId="608B69F7" w:rsidR="008A5A8D" w:rsidRDefault="008A5A8D">
    <w:pPr>
      <w:pStyle w:val="Header"/>
    </w:pPr>
    <w:r>
      <w:tab/>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B81AF" w14:textId="5F6D20C4" w:rsidR="008A5A8D" w:rsidRDefault="008A5A8D">
    <w:pPr>
      <w:pStyle w:val="Header"/>
    </w:pPr>
    <w:r>
      <w:tab/>
    </w:r>
  </w:p>
  <w:p w14:paraId="6A8B00E5" w14:textId="77777777" w:rsidR="008A5A8D" w:rsidRDefault="008A5A8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3E9C2" w14:textId="77777777" w:rsidR="008A5A8D" w:rsidRDefault="008A5A8D">
    <w:pPr>
      <w:pStyle w:val="Header"/>
    </w:pPr>
    <w:r>
      <w:t>ARRAY DIMENSIONS</w:t>
    </w:r>
    <w:r>
      <w:tab/>
      <w:t>CONTROL FILE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804AA" w14:textId="77777777" w:rsidR="008A5A8D" w:rsidRDefault="008A5A8D">
    <w:pPr>
      <w:pStyle w:val="Header"/>
    </w:pPr>
    <w:r>
      <w:t>CONTROL FILE</w:t>
    </w:r>
    <w:r>
      <w:tab/>
      <w:t>ARRAY DIMENSIONS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A2A80" w14:textId="77777777" w:rsidR="008A5A8D" w:rsidRDefault="008A5A8D">
    <w:pPr>
      <w:pStyle w:val="Header"/>
    </w:pPr>
    <w:r>
      <w:t>TIME CONTROL</w:t>
    </w:r>
    <w:r>
      <w:tab/>
      <w:t>CONTROL FILE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51D8D" w14:textId="77777777" w:rsidR="008A5A8D" w:rsidRDefault="008A5A8D">
    <w:pPr>
      <w:pStyle w:val="Header"/>
    </w:pPr>
    <w:r>
      <w:t>CONTROL FILE</w:t>
    </w:r>
    <w:r>
      <w:tab/>
      <w:t>TIME CONTROL</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A2EB7" w14:textId="77777777" w:rsidR="008A5A8D" w:rsidRDefault="008A5A8D">
    <w:pPr>
      <w:pStyle w:val="Header"/>
    </w:pPr>
    <w:r>
      <w:t>GRID DEFINITION</w:t>
    </w:r>
    <w:r>
      <w:tab/>
      <w:t>CONTROL FILE</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131E" w14:textId="77777777" w:rsidR="008A5A8D" w:rsidRDefault="008A5A8D">
    <w:pPr>
      <w:pStyle w:val="Header"/>
    </w:pPr>
    <w:r>
      <w:t>CONTROL FILE</w:t>
    </w:r>
    <w:r>
      <w:tab/>
      <w:t>GRID DEFINITION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F296" w14:textId="77777777" w:rsidR="008A5A8D" w:rsidRDefault="008A5A8D">
    <w:pPr>
      <w:pStyle w:val="Header"/>
    </w:pPr>
    <w:r>
      <w:t>GRID DEFINITION</w:t>
    </w:r>
    <w:r>
      <w:tab/>
      <w:t>CONTROL FILE</w:t>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4E0A6" w14:textId="77777777" w:rsidR="008A5A8D" w:rsidRDefault="008A5A8D">
    <w:pPr>
      <w:pStyle w:val="Header"/>
    </w:pPr>
    <w:r>
      <w:t>CONTROL FILE</w:t>
    </w:r>
    <w:r>
      <w:tab/>
      <w:t>GRID DEFINITION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6061E" w14:textId="77777777" w:rsidR="008A5A8D" w:rsidRDefault="008A5A8D">
    <w:pPr>
      <w:pStyle w:val="Header"/>
    </w:pPr>
    <w:r>
      <w:t>INITIAL CONDITIONS</w:t>
    </w:r>
    <w:r>
      <w:tab/>
      <w:t>CONTROL FILE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E3989" w14:textId="77777777" w:rsidR="008A5A8D" w:rsidRDefault="008A5A8D">
    <w:pPr>
      <w:pStyle w:val="Header"/>
      <w:rPr>
        <w:b w:val="0"/>
      </w:rPr>
    </w:pPr>
    <w:r>
      <w:tab/>
      <w:t>CONTENTS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2D678" w14:textId="77777777" w:rsidR="008A5A8D" w:rsidRDefault="008A5A8D">
    <w:pPr>
      <w:pStyle w:val="Header"/>
    </w:pPr>
    <w:r>
      <w:t>CONTROL FILE</w:t>
    </w:r>
    <w:r>
      <w:tab/>
      <w:t>INITIAL CONDITIONS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97ECE" w14:textId="77777777" w:rsidR="008A5A8D" w:rsidRDefault="008A5A8D">
    <w:pPr>
      <w:pStyle w:val="Header"/>
    </w:pPr>
    <w:r>
      <w:t>CONTROL FILE</w:t>
    </w:r>
    <w:r>
      <w:tab/>
      <w:t>INITIAL CONDITIONS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A20F9" w14:textId="77777777" w:rsidR="008A5A8D" w:rsidRDefault="008A5A8D">
    <w:pPr>
      <w:pStyle w:val="Header"/>
    </w:pPr>
    <w:r>
      <w:t>OUTPUT CONTROL</w:t>
    </w:r>
    <w:r>
      <w:tab/>
      <w:t>CONTROL FILE</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2F05F" w14:textId="77777777" w:rsidR="008A5A8D" w:rsidRDefault="008A5A8D">
    <w:pPr>
      <w:pStyle w:val="Header"/>
    </w:pPr>
    <w:r>
      <w:t>CONTROL FILE</w:t>
    </w:r>
    <w:r>
      <w:tab/>
      <w:t>OUTPUT CONTROL</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6C7BF" w14:textId="77777777" w:rsidR="008A5A8D" w:rsidRDefault="008A5A8D">
    <w:pPr>
      <w:pStyle w:val="Header"/>
    </w:pPr>
    <w:r>
      <w:t>CONSTITUENT CONTROL</w:t>
    </w:r>
    <w:r>
      <w:tab/>
      <w:t>CONTROL FILE</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35983" w14:textId="77777777" w:rsidR="008A5A8D" w:rsidRDefault="008A5A8D">
    <w:pPr>
      <w:pStyle w:val="Header"/>
    </w:pPr>
    <w:r>
      <w:t>CONTROL FILE</w:t>
    </w:r>
    <w:r>
      <w:tab/>
      <w:t>CONSTITUENT CONTROL</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82E90" w14:textId="77777777" w:rsidR="008A5A8D" w:rsidRDefault="008A5A8D">
    <w:pPr>
      <w:pStyle w:val="Header"/>
    </w:pPr>
    <w:r>
      <w:t>INPUT OUTPUT FILENAMES</w:t>
    </w:r>
    <w:r>
      <w:tab/>
      <w:t>CONTROL FILE</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478D" w14:textId="77777777" w:rsidR="008A5A8D" w:rsidRDefault="008A5A8D">
    <w:pPr>
      <w:pStyle w:val="Header"/>
    </w:pPr>
    <w:r>
      <w:t>CONTROL FILE</w:t>
    </w:r>
    <w:r>
      <w:tab/>
      <w:t>INPUT OUTPUT FILENAMES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1D4DC" w14:textId="77777777" w:rsidR="008A5A8D" w:rsidRDefault="008A5A8D">
    <w:pPr>
      <w:pStyle w:val="Header"/>
    </w:pPr>
    <w:r>
      <w:t>SAMPLE CONTROL FILE</w:t>
    </w:r>
    <w:r>
      <w:tab/>
      <w:t>CONTROL FILE</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48254" w14:textId="77777777" w:rsidR="008A5A8D" w:rsidRDefault="008A5A8D">
    <w:pPr>
      <w:pStyle w:val="Header"/>
    </w:pPr>
    <w:r>
      <w:t>CONTROL FILE</w:t>
    </w:r>
    <w:r>
      <w:tab/>
      <w:t>SAMPLE CONTROL FILE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75B8A" w14:textId="77777777" w:rsidR="008A5A8D" w:rsidRDefault="008A5A8D">
    <w:pPr>
      <w:pStyle w:val="Header"/>
      <w:rPr>
        <w:b w:val="0"/>
      </w:rPr>
    </w:pPr>
    <w:r>
      <w:t>LIST OF FIGURES</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FFECF" w14:textId="77777777" w:rsidR="008A5A8D" w:rsidRDefault="008A5A8D">
    <w:pPr>
      <w:pStyle w:val="Header"/>
    </w:pPr>
    <w:r>
      <w:tab/>
      <w:t>INPUT FILES</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97CC2" w14:textId="77777777" w:rsidR="008A5A8D" w:rsidRDefault="008A5A8D">
    <w:pPr>
      <w:pStyle w:val="Header"/>
    </w:pPr>
    <w:r>
      <w:t>INPUT FILES</w:t>
    </w:r>
    <w:r>
      <w:tab/>
    </w:r>
  </w:p>
  <w:p w14:paraId="21B40D26" w14:textId="77777777" w:rsidR="008A5A8D" w:rsidRDefault="008A5A8D"/>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2EF2" w14:textId="77777777" w:rsidR="008A5A8D" w:rsidRDefault="008A5A8D">
    <w:pPr>
      <w:pStyle w:val="Header"/>
    </w:pPr>
    <w:r>
      <w:tab/>
      <w:t>INPUT FILES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0D09D" w14:textId="77777777" w:rsidR="008A5A8D" w:rsidRDefault="008A5A8D">
    <w:pPr>
      <w:pStyle w:val="Header"/>
    </w:pPr>
    <w:r>
      <w:t>INPUT FILES</w:t>
    </w:r>
    <w: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C0601" w14:textId="68C72B14" w:rsidR="008A5A8D" w:rsidRDefault="008A5A8D">
    <w:pPr>
      <w:pStyle w:val="Header"/>
    </w:pPr>
    <w:r>
      <w:tab/>
      <w:t>INPUT FILES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88015" w14:textId="77777777" w:rsidR="008A5A8D" w:rsidRDefault="008A5A8D">
    <w:pPr>
      <w:pStyle w:val="Header"/>
    </w:pPr>
    <w:r>
      <w:t>INPUT FILES</w:t>
    </w:r>
    <w:r>
      <w:tab/>
    </w:r>
  </w:p>
  <w:p w14:paraId="78B69E2F" w14:textId="77777777" w:rsidR="008A5A8D" w:rsidRDefault="008A5A8D"/>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7D143" w14:textId="77777777" w:rsidR="008A5A8D" w:rsidRDefault="008A5A8D">
    <w:pPr>
      <w:pStyle w:val="Header"/>
    </w:pPr>
    <w:r>
      <w:t>SHADE</w:t>
    </w:r>
    <w:r>
      <w:tab/>
      <w:t>INPUT FILES</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494F5" w14:textId="77777777" w:rsidR="008A5A8D" w:rsidRDefault="008A5A8D">
    <w:pPr>
      <w:pStyle w:val="Header"/>
    </w:pPr>
    <w:r>
      <w:t>INPUT FILES</w:t>
    </w:r>
    <w:r>
      <w:tab/>
      <w:t>SHADE</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ABA4B" w14:textId="77777777" w:rsidR="008A5A8D" w:rsidRDefault="008A5A8D">
    <w:pPr>
      <w:pStyle w:val="Headerlandscape"/>
    </w:pPr>
    <w:r>
      <w:t>SHADE</w:t>
    </w:r>
    <w:r>
      <w:tab/>
      <w:t>INPUT FILES</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E3801" w14:textId="77777777" w:rsidR="008A5A8D" w:rsidRDefault="008A5A8D">
    <w:pPr>
      <w:pStyle w:val="Header"/>
      <w:tabs>
        <w:tab w:val="clear" w:pos="8640"/>
        <w:tab w:val="right" w:pos="12960"/>
      </w:tabs>
    </w:pPr>
    <w:r>
      <w:t>INPUT FILES</w:t>
    </w:r>
    <w:r>
      <w:tab/>
      <w:t>SHADE</w:t>
    </w:r>
    <w:r>
      <w:tab/>
    </w:r>
  </w:p>
  <w:p w14:paraId="35174D30" w14:textId="77777777" w:rsidR="008A5A8D" w:rsidRDefault="008A5A8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06F46" w14:textId="77777777" w:rsidR="008A5A8D" w:rsidRDefault="008A5A8D">
    <w:pPr>
      <w:pStyle w:val="Header"/>
    </w:pPr>
    <w:r>
      <w:tab/>
      <w:t>LIST OF FIGURES</w:t>
    </w:r>
  </w:p>
  <w:p w14:paraId="6BA9C64A" w14:textId="77777777" w:rsidR="008A5A8D" w:rsidRDefault="008A5A8D">
    <w:pPr>
      <w:spacing w:line="240" w:lineRule="exact"/>
      <w:rPr>
        <w:rFonts w:ascii="Arial" w:hAnsi="Arial"/>
        <w:b/>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E8E9E" w14:textId="77777777" w:rsidR="008A5A8D" w:rsidRDefault="008A5A8D">
    <w:pPr>
      <w:pStyle w:val="Header"/>
    </w:pPr>
    <w:r>
      <w:t>INPUT FILES</w:t>
    </w:r>
    <w:r>
      <w:tab/>
      <w:t>INFLOW</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128D8" w14:textId="77777777" w:rsidR="008A5A8D" w:rsidRDefault="008A5A8D">
    <w:pPr>
      <w:pStyle w:val="Header"/>
    </w:pPr>
    <w:r>
      <w:t>INPUT FILES</w:t>
    </w:r>
    <w:r>
      <w:tab/>
      <w:t>INFLOW</w:t>
    </w:r>
  </w:p>
  <w:p w14:paraId="64E8DC2E" w14:textId="77777777" w:rsidR="008A5A8D" w:rsidRDefault="008A5A8D"/>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39D1A" w14:textId="77777777" w:rsidR="008A5A8D" w:rsidRDefault="008A5A8D">
    <w:pPr>
      <w:pStyle w:val="Header"/>
    </w:pPr>
    <w:r>
      <w:t>BRANCH INFLOW CONCENTRATION</w:t>
    </w:r>
    <w:r>
      <w:tab/>
      <w:t>INPUT FILES</w:t>
    </w:r>
  </w:p>
  <w:p w14:paraId="133EAA77" w14:textId="77777777" w:rsidR="008A5A8D" w:rsidRDefault="008A5A8D"/>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12B5" w14:textId="77777777" w:rsidR="008A5A8D" w:rsidRDefault="008A5A8D">
    <w:pPr>
      <w:pStyle w:val="Header"/>
    </w:pPr>
    <w:r>
      <w:t>INPUT FILES</w:t>
    </w:r>
    <w:r>
      <w:tab/>
      <w:t>BRANCH INFLOW CONCENTRATION</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C5C6F" w14:textId="77777777" w:rsidR="008A5A8D" w:rsidRDefault="008A5A8D">
    <w:pPr>
      <w:pStyle w:val="Headerlandscape"/>
    </w:pPr>
    <w:r>
      <w:t>BRANCH INFLOW CONCENTRATION</w:t>
    </w:r>
    <w:r>
      <w:tab/>
      <w:t>INPUT FILES</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A29E6" w14:textId="77777777" w:rsidR="008A5A8D" w:rsidRDefault="008A5A8D">
    <w:pPr>
      <w:pStyle w:val="Headerlandscape"/>
    </w:pPr>
    <w:r>
      <w:t>INPUT FILES</w:t>
    </w:r>
    <w:r>
      <w:tab/>
      <w:t>BRANCH INFLOW CONCENTRATION</w:t>
    </w:r>
  </w:p>
  <w:p w14:paraId="71064AFF" w14:textId="77777777" w:rsidR="008A5A8D" w:rsidRDefault="008A5A8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12FC4" w14:textId="77777777" w:rsidR="008A5A8D" w:rsidRDefault="008A5A8D">
    <w:pPr>
      <w:pStyle w:val="Header"/>
    </w:pPr>
    <w:r>
      <w:t>BRANCH OUTFLOW</w:t>
    </w:r>
    <w:r>
      <w:tab/>
      <w:t>INPUT FILES</w:t>
    </w:r>
  </w:p>
  <w:p w14:paraId="4A2253C2" w14:textId="77777777" w:rsidR="008A5A8D" w:rsidRDefault="008A5A8D"/>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FFB40" w14:textId="77777777" w:rsidR="008A5A8D" w:rsidRDefault="008A5A8D">
    <w:pPr>
      <w:pStyle w:val="Header"/>
    </w:pPr>
    <w:r>
      <w:t>INPUT FILES</w:t>
    </w:r>
    <w:r>
      <w:tab/>
      <w:t>BRANCH OUTFLOW</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95486" w14:textId="77777777" w:rsidR="008A5A8D" w:rsidRDefault="008A5A8D">
    <w:pPr>
      <w:pStyle w:val="Header"/>
    </w:pPr>
    <w:r>
      <w:t>WITHDRAWAL</w:t>
    </w:r>
    <w:r>
      <w:tab/>
      <w:t>INPUT FILES</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3C9A4" w14:textId="77777777" w:rsidR="008A5A8D" w:rsidRDefault="008A5A8D">
    <w:pPr>
      <w:pStyle w:val="Header"/>
    </w:pPr>
    <w:r>
      <w:t>INPUT FILES</w:t>
    </w:r>
    <w:r>
      <w:tab/>
      <w:t>WITHDRAWAL</w:t>
    </w:r>
  </w:p>
  <w:p w14:paraId="3E2B4A1B" w14:textId="77777777" w:rsidR="008A5A8D" w:rsidRDefault="008A5A8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55382" w14:textId="77777777" w:rsidR="008A5A8D" w:rsidRDefault="008A5A8D">
    <w:pPr>
      <w:pStyle w:val="Header"/>
      <w:rPr>
        <w:b w:val="0"/>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D8B5" w14:textId="77777777" w:rsidR="008A5A8D" w:rsidRDefault="008A5A8D">
    <w:pPr>
      <w:pStyle w:val="Header"/>
    </w:pPr>
    <w:r>
      <w:t>TRIBUTARY INFLOW</w:t>
    </w:r>
    <w:r>
      <w:tab/>
      <w:t>INPUT FILES</w:t>
    </w:r>
  </w:p>
  <w:p w14:paraId="623A829A" w14:textId="77777777" w:rsidR="008A5A8D" w:rsidRDefault="008A5A8D"/>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29A24" w14:textId="77777777" w:rsidR="008A5A8D" w:rsidRDefault="008A5A8D">
    <w:pPr>
      <w:pStyle w:val="Header"/>
    </w:pPr>
    <w:r>
      <w:t>INPUT FILES</w:t>
    </w:r>
    <w:r>
      <w:tab/>
      <w:t>TRIBUTARY INFLOW</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C8CB2" w14:textId="77777777" w:rsidR="008A5A8D" w:rsidRDefault="008A5A8D">
    <w:pPr>
      <w:pStyle w:val="Header"/>
    </w:pPr>
    <w:r>
      <w:t>TRIBUTARY INFLOW TEMPERATURE</w:t>
    </w:r>
    <w:r>
      <w:tab/>
      <w:t>INPUT FILES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CE930" w14:textId="77777777" w:rsidR="008A5A8D" w:rsidRDefault="008A5A8D">
    <w:pPr>
      <w:pStyle w:val="Header"/>
    </w:pPr>
    <w:r>
      <w:t>TRIBUTARY INFLOW TEMPERATURE</w:t>
    </w:r>
    <w:r>
      <w:tab/>
      <w:t>INPUT FILES</w:t>
    </w:r>
  </w:p>
  <w:p w14:paraId="04AA9F1F" w14:textId="77777777" w:rsidR="008A5A8D" w:rsidRDefault="008A5A8D"/>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9A6A8" w14:textId="77777777" w:rsidR="008A5A8D" w:rsidRDefault="008A5A8D">
    <w:pPr>
      <w:pStyle w:val="Header"/>
    </w:pPr>
    <w:r>
      <w:t>INPUT FILES</w:t>
    </w:r>
    <w:r>
      <w:tab/>
      <w:t>TRIBUTARY INFLOW CONCENTRATION</w:t>
    </w:r>
  </w:p>
  <w:p w14:paraId="727B668D" w14:textId="77777777" w:rsidR="008A5A8D" w:rsidRDefault="008A5A8D"/>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D7150" w14:textId="77777777" w:rsidR="008A5A8D" w:rsidRDefault="008A5A8D">
    <w:pPr>
      <w:pStyle w:val="Header"/>
    </w:pPr>
    <w:r>
      <w:t>INPUT FILES</w:t>
    </w:r>
    <w:r>
      <w:tab/>
      <w:t>TRIBUTARY INFLOW CONCENTRATION</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DC7A0" w14:textId="77777777" w:rsidR="008A5A8D" w:rsidRDefault="008A5A8D">
    <w:pPr>
      <w:pStyle w:val="Header"/>
    </w:pPr>
    <w:r>
      <w:t>DISTRIBUTED TRIBUTARY INFLOW</w:t>
    </w:r>
    <w:r>
      <w:tab/>
      <w:t>INPUT FILES</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251A6" w14:textId="77777777" w:rsidR="008A5A8D" w:rsidRDefault="008A5A8D">
    <w:pPr>
      <w:pStyle w:val="Header"/>
    </w:pPr>
    <w:r>
      <w:t>DISTRIBUTED TRIBUTARY INFLOW</w:t>
    </w:r>
    <w:r>
      <w:tab/>
      <w:t>INPUT FILES</w:t>
    </w:r>
  </w:p>
  <w:p w14:paraId="2B83129E" w14:textId="77777777" w:rsidR="008A5A8D" w:rsidRDefault="008A5A8D"/>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4BC2E" w14:textId="77777777" w:rsidR="008A5A8D" w:rsidRDefault="008A5A8D">
    <w:pPr>
      <w:pStyle w:val="Header"/>
    </w:pPr>
    <w:r>
      <w:t>INPUT FILES</w:t>
    </w:r>
    <w:r>
      <w:tab/>
      <w:t>DISTRIBUTED TRIBUTARY TEMPERATURE</w:t>
    </w:r>
    <w:r>
      <w:tab/>
    </w:r>
  </w:p>
  <w:p w14:paraId="5C940C32" w14:textId="77777777" w:rsidR="008A5A8D" w:rsidRDefault="008A5A8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B082C" w14:textId="77777777" w:rsidR="008A5A8D" w:rsidRDefault="008A5A8D">
    <w:pPr>
      <w:pStyle w:val="Header"/>
    </w:pPr>
    <w:r>
      <w:t>INPUT FILES</w:t>
    </w:r>
    <w:r>
      <w:tab/>
      <w:t>DISTRIBUTE TRIBUTARY INFLOW TEMPERATURE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7448C" w14:textId="77777777" w:rsidR="008A5A8D" w:rsidRDefault="008A5A8D">
    <w:pPr>
      <w:pStyle w:val="Header"/>
      <w:rPr>
        <w:b w:val="0"/>
      </w:rPr>
    </w:pPr>
    <w:r>
      <w:tab/>
      <w:t>LIST OF TABLES</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2915" w14:textId="77777777" w:rsidR="008A5A8D" w:rsidRDefault="008A5A8D">
    <w:pPr>
      <w:pStyle w:val="Header"/>
    </w:pPr>
    <w:r>
      <w:t>DISTRIBUTED TRIBUTARY INFLOW CONCENTRATION</w:t>
    </w:r>
    <w:r>
      <w:tab/>
      <w:t>INPUT FILES</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F732" w14:textId="77777777" w:rsidR="008A5A8D" w:rsidRDefault="008A5A8D">
    <w:pPr>
      <w:pStyle w:val="Header"/>
    </w:pPr>
    <w:r>
      <w:t>DISTRIBUTED TRIBUTARY CONCENTRATION</w:t>
    </w:r>
    <w:r>
      <w:tab/>
      <w:t>INPUT FILES</w:t>
    </w:r>
  </w:p>
  <w:p w14:paraId="76C80AC2" w14:textId="77777777" w:rsidR="008A5A8D" w:rsidRDefault="008A5A8D"/>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B5B0" w14:textId="77777777" w:rsidR="008A5A8D" w:rsidRDefault="008A5A8D">
    <w:pPr>
      <w:pStyle w:val="Header"/>
    </w:pPr>
    <w:r>
      <w:t>INPUT FILES</w:t>
    </w:r>
    <w:r>
      <w:tab/>
      <w:t>PRECIPITATION</w:t>
    </w:r>
  </w:p>
  <w:p w14:paraId="41F6EC64" w14:textId="77777777" w:rsidR="008A5A8D" w:rsidRDefault="008A5A8D"/>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F31D" w14:textId="77777777" w:rsidR="008A5A8D" w:rsidRDefault="008A5A8D">
    <w:pPr>
      <w:pStyle w:val="Header"/>
    </w:pPr>
    <w:r>
      <w:t>INPUT FILES</w:t>
    </w:r>
    <w:r>
      <w:tab/>
      <w:t>PRECIPITATION</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B9551" w14:textId="77777777" w:rsidR="008A5A8D" w:rsidRDefault="008A5A8D">
    <w:pPr>
      <w:pStyle w:val="Header"/>
    </w:pPr>
    <w:r>
      <w:t>INPUT FILES</w:t>
    </w:r>
    <w:r>
      <w:tab/>
      <w:t>PRECIPITATION TEMPERATURE</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1806" w14:textId="77777777" w:rsidR="008A5A8D" w:rsidRDefault="008A5A8D">
    <w:pPr>
      <w:pStyle w:val="Header"/>
    </w:pPr>
    <w:r>
      <w:t>PRECIPITATION TEMPERATURE</w:t>
    </w:r>
    <w:r>
      <w:tab/>
      <w:t>INPUT FILES</w:t>
    </w:r>
  </w:p>
  <w:p w14:paraId="71547791" w14:textId="77777777" w:rsidR="008A5A8D" w:rsidRDefault="008A5A8D"/>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6FE75" w14:textId="77777777" w:rsidR="008A5A8D" w:rsidRDefault="008A5A8D">
    <w:pPr>
      <w:pStyle w:val="Header"/>
    </w:pPr>
    <w:r>
      <w:t>INPUT FILES</w:t>
    </w:r>
    <w:r>
      <w:tab/>
      <w:t>UPSTREAM HEAD</w:t>
    </w:r>
  </w:p>
  <w:p w14:paraId="1EEC9A7C" w14:textId="77777777" w:rsidR="008A5A8D" w:rsidRDefault="008A5A8D"/>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32C31" w14:textId="77777777" w:rsidR="008A5A8D" w:rsidRDefault="008A5A8D">
    <w:pPr>
      <w:pStyle w:val="Header"/>
    </w:pPr>
    <w:r>
      <w:t>PRECIPITATION CONCENTRATION</w:t>
    </w:r>
    <w:r>
      <w:tab/>
      <w:t>INPUT FILES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9835A" w14:textId="77777777" w:rsidR="008A5A8D" w:rsidRDefault="008A5A8D">
    <w:pPr>
      <w:pStyle w:val="Header"/>
    </w:pPr>
    <w:r>
      <w:t>INPUT FILES</w:t>
    </w:r>
    <w:r>
      <w:tab/>
      <w:t>UPSTREAM HEAD ELEVATION</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629" w14:textId="77777777" w:rsidR="008A5A8D" w:rsidRDefault="008A5A8D">
    <w:pPr>
      <w:pStyle w:val="Header"/>
    </w:pPr>
    <w:r>
      <w:t>UPSTREAM HEAD ELEVATION</w:t>
    </w:r>
    <w:r>
      <w:tab/>
      <w:t>INPUT FILES</w:t>
    </w:r>
  </w:p>
  <w:p w14:paraId="74457E0D" w14:textId="77777777" w:rsidR="008A5A8D" w:rsidRDefault="008A5A8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E05BD" w14:textId="77777777" w:rsidR="008A5A8D" w:rsidRDefault="008A5A8D">
    <w:pPr>
      <w:spacing w:line="432" w:lineRule="exact"/>
      <w:rPr>
        <w:rFonts w:ascii="Arial" w:hAnsi="Arial"/>
        <w:b/>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846AD" w14:textId="77777777" w:rsidR="008A5A8D" w:rsidRDefault="008A5A8D">
    <w:pPr>
      <w:pStyle w:val="Header"/>
    </w:pPr>
    <w:r>
      <w:t>INPUT FILES</w:t>
    </w:r>
    <w:r>
      <w:tab/>
      <w:t>UPSTREAM HEAD TEMPERATURE</w:t>
    </w:r>
  </w:p>
  <w:p w14:paraId="32BC2CD2" w14:textId="77777777" w:rsidR="008A5A8D" w:rsidRDefault="008A5A8D"/>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E6C8B" w14:textId="77777777" w:rsidR="008A5A8D" w:rsidRDefault="008A5A8D">
    <w:pPr>
      <w:pStyle w:val="Header"/>
    </w:pPr>
    <w:r>
      <w:t>UPSTREAM HEAD TEMPERATURE</w:t>
    </w:r>
    <w:r>
      <w:tab/>
      <w:t>INPUT FILES</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5CCA3" w14:textId="77777777" w:rsidR="008A5A8D" w:rsidRDefault="008A5A8D">
    <w:pPr>
      <w:pStyle w:val="Header"/>
    </w:pPr>
    <w:r>
      <w:t>INPUT FILES</w:t>
    </w:r>
    <w:r>
      <w:tab/>
      <w:t>UPSTREAM HEAD CONCENTRATION</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05D4B" w14:textId="77777777" w:rsidR="008A5A8D" w:rsidRDefault="008A5A8D">
    <w:pPr>
      <w:pStyle w:val="Header"/>
    </w:pPr>
    <w:r>
      <w:t>UPSTREAM HEAD CONCENTRATION</w:t>
    </w:r>
    <w:r>
      <w:tab/>
      <w:t>INPUT FILES</w:t>
    </w:r>
  </w:p>
  <w:p w14:paraId="5637C2CA" w14:textId="77777777" w:rsidR="008A5A8D" w:rsidRDefault="008A5A8D"/>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200E5" w14:textId="77777777" w:rsidR="008A5A8D" w:rsidRDefault="008A5A8D">
    <w:pPr>
      <w:pStyle w:val="Header"/>
    </w:pPr>
    <w:r>
      <w:t>INPUT FILES</w:t>
    </w:r>
    <w:r>
      <w:tab/>
      <w:t>DOWNSTREAM HEAD ELEVATION</w:t>
    </w:r>
  </w:p>
  <w:p w14:paraId="5CE94CBF" w14:textId="77777777" w:rsidR="008A5A8D" w:rsidRDefault="008A5A8D"/>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D40D4" w14:textId="77777777" w:rsidR="008A5A8D" w:rsidRDefault="008A5A8D">
    <w:pPr>
      <w:pStyle w:val="Header"/>
    </w:pPr>
    <w:r>
      <w:t>DOWNSTREAM HEAD ELEVATION</w:t>
    </w:r>
    <w:r>
      <w:tab/>
      <w:t>INPUT FILES</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78C7C" w14:textId="77777777" w:rsidR="008A5A8D" w:rsidRDefault="008A5A8D">
    <w:pPr>
      <w:pStyle w:val="Header"/>
    </w:pPr>
    <w:r>
      <w:t>INPUT FILES</w:t>
    </w:r>
    <w:r>
      <w:tab/>
      <w:t>DOWNSTREAM HEAD TEMPERATURE</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6C471" w14:textId="77777777" w:rsidR="008A5A8D" w:rsidRDefault="008A5A8D">
    <w:pPr>
      <w:pStyle w:val="Header"/>
    </w:pPr>
    <w:r>
      <w:t>DOWNSTREAM HEAD TEMPERATURE</w:t>
    </w:r>
    <w:r>
      <w:tab/>
      <w:t>INPUT FILES</w:t>
    </w:r>
  </w:p>
  <w:p w14:paraId="25FAE49D" w14:textId="77777777" w:rsidR="008A5A8D" w:rsidRDefault="008A5A8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76B52" w14:textId="77777777" w:rsidR="008A5A8D" w:rsidRDefault="008A5A8D">
    <w:pPr>
      <w:pStyle w:val="Header"/>
    </w:pPr>
    <w:r>
      <w:t>INPUT FILES</w:t>
    </w:r>
    <w:r>
      <w:tab/>
      <w:t>UPSTREAM HEAD CONCENTRATION</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BED49" w14:textId="77777777" w:rsidR="008A5A8D" w:rsidRDefault="008A5A8D">
    <w:pPr>
      <w:pStyle w:val="Header"/>
    </w:pPr>
    <w:r>
      <w:t>UPSTREAM HEAD CONCENTRATION</w:t>
    </w:r>
    <w:r>
      <w:tab/>
      <w:t>INPUT FILES</w:t>
    </w:r>
  </w:p>
  <w:p w14:paraId="7DFAD664" w14:textId="77777777" w:rsidR="008A5A8D" w:rsidRDefault="008A5A8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026A7" w14:textId="77777777" w:rsidR="008A5A8D" w:rsidRDefault="008A5A8D">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A6D19" w14:textId="77777777" w:rsidR="008A5A8D" w:rsidRDefault="008A5A8D">
    <w:pPr>
      <w:pStyle w:val="Header"/>
    </w:pPr>
    <w:r>
      <w:t>INPUT FILES</w:t>
    </w:r>
    <w:r>
      <w:tab/>
      <w:t>VERTICAL PROFILE</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6CFDD" w14:textId="77777777" w:rsidR="008A5A8D" w:rsidRDefault="008A5A8D">
    <w:pPr>
      <w:pStyle w:val="Header"/>
    </w:pPr>
    <w:r>
      <w:t>VERTICAL PROFILE</w:t>
    </w:r>
    <w:r>
      <w:tab/>
      <w:t>INPUT FILES</w:t>
    </w:r>
  </w:p>
  <w:p w14:paraId="38511A91" w14:textId="77777777" w:rsidR="008A5A8D" w:rsidRDefault="008A5A8D"/>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C9F2A" w14:textId="77777777" w:rsidR="008A5A8D" w:rsidRDefault="008A5A8D">
    <w:pPr>
      <w:pStyle w:val="Header"/>
    </w:pPr>
    <w:r>
      <w:t>INPUT FILES</w:t>
    </w:r>
    <w:r>
      <w:tab/>
      <w:t>LONGITUDINAL PROFILE</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87745" w14:textId="77777777" w:rsidR="008A5A8D" w:rsidRDefault="008A5A8D">
    <w:pPr>
      <w:pStyle w:val="Header"/>
    </w:pPr>
    <w:r>
      <w:t>LONGITUDINAL PROFILE</w:t>
    </w:r>
    <w:r>
      <w:tab/>
      <w:t>INPUT FILES</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05C4F" w14:textId="77777777" w:rsidR="008A5A8D" w:rsidRDefault="008A5A8D">
    <w:pPr>
      <w:pStyle w:val="Header"/>
    </w:pPr>
    <w:r>
      <w:t>INPUT FILES</w:t>
    </w:r>
    <w:r>
      <w:tab/>
      <w:t>GRAPH</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EC1F" w14:textId="77777777" w:rsidR="008A5A8D" w:rsidRDefault="008A5A8D">
    <w:pPr>
      <w:pStyle w:val="Header"/>
    </w:pPr>
    <w:r>
      <w:t>GRAPH</w:t>
    </w:r>
    <w:r>
      <w:tab/>
      <w:t>INPUT FILES</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5BFA" w14:textId="77777777" w:rsidR="008A5A8D" w:rsidRDefault="008A5A8D">
    <w:pPr>
      <w:pStyle w:val="Header"/>
    </w:pPr>
    <w:r>
      <w:t>OUTPUT FILES</w:t>
    </w:r>
    <w:r>
      <w:tab/>
      <w:t>SNAPSHOT</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C0D7" w14:textId="77777777" w:rsidR="008A5A8D" w:rsidRDefault="008A5A8D">
    <w:pPr>
      <w:pStyle w:val="Header"/>
    </w:pPr>
    <w:r>
      <w:t>SNAPSHOT</w:t>
    </w:r>
    <w:r>
      <w:tab/>
      <w:t>OUTPUT FILES</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E78C1" w14:textId="77777777" w:rsidR="008A5A8D" w:rsidRDefault="008A5A8D">
    <w:pPr>
      <w:pStyle w:val="Header"/>
      <w:tabs>
        <w:tab w:val="right" w:pos="12960"/>
      </w:tabs>
    </w:pPr>
    <w:r>
      <w:t>OUTPUT FILES</w:t>
    </w:r>
    <w:r>
      <w:tab/>
      <w:t>SEDIMENT DIAGENESIS</w:t>
    </w:r>
  </w:p>
  <w:p w14:paraId="3CFB7D93" w14:textId="77777777" w:rsidR="008A5A8D" w:rsidRDefault="008A5A8D"/>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D034F" w14:textId="77777777" w:rsidR="008A5A8D" w:rsidRDefault="008A5A8D">
    <w:pPr>
      <w:pStyle w:val="Header"/>
    </w:pPr>
    <w:r>
      <w:t>TIME SERIES</w:t>
    </w:r>
    <w:r>
      <w:tab/>
      <w:t>OUTPUT FILES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9A672" w14:textId="77777777" w:rsidR="008A5A8D" w:rsidRDefault="008A5A8D">
    <w:pPr>
      <w:pStyle w:val="Header"/>
    </w:pPr>
    <w:r>
      <w:t>TITLE CARDS</w:t>
    </w:r>
    <w:r>
      <w:tab/>
      <w:t>CONTROL FILE</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B0A09" w14:textId="77777777" w:rsidR="008A5A8D" w:rsidRDefault="008A5A8D">
    <w:pPr>
      <w:pStyle w:val="Header"/>
      <w:tabs>
        <w:tab w:val="right" w:pos="12960"/>
      </w:tabs>
    </w:pPr>
    <w:r>
      <w:t>OUTPUT FILES</w:t>
    </w:r>
    <w:r>
      <w:tab/>
      <w:t>PREPROCESSOR</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F384C" w14:textId="77777777" w:rsidR="008A5A8D" w:rsidRDefault="008A5A8D">
    <w:pPr>
      <w:pStyle w:val="Header"/>
      <w:tabs>
        <w:tab w:val="right" w:pos="12960"/>
      </w:tabs>
    </w:pPr>
    <w:r>
      <w:t>PREPROCESSOR</w:t>
    </w:r>
    <w:r>
      <w:tab/>
      <w:t>OUTPUT FILES</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4B21D" w14:textId="77777777" w:rsidR="008A5A8D" w:rsidRDefault="008A5A8D">
    <w:pPr>
      <w:pStyle w:val="Header"/>
      <w:tabs>
        <w:tab w:val="right" w:pos="12960"/>
      </w:tabs>
    </w:pPr>
    <w:r>
      <w:t>OUTPUT FILES</w:t>
    </w:r>
    <w:r>
      <w:tab/>
      <w:t>PROFILE PLOT</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3CDAA" w14:textId="77777777" w:rsidR="008A5A8D" w:rsidRDefault="008A5A8D">
    <w:pPr>
      <w:pStyle w:val="Header"/>
      <w:tabs>
        <w:tab w:val="right" w:pos="12960"/>
      </w:tabs>
    </w:pPr>
    <w:r>
      <w:t>PROFILE PLOT</w:t>
    </w:r>
    <w:r>
      <w:tab/>
      <w:t>OUTPUT FILES</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800F" w14:textId="77777777" w:rsidR="008A5A8D" w:rsidRDefault="008A5A8D">
    <w:pPr>
      <w:pStyle w:val="Header"/>
      <w:tabs>
        <w:tab w:val="right" w:pos="12960"/>
      </w:tabs>
    </w:pPr>
    <w:r>
      <w:t>OUTPUT FILES</w:t>
    </w:r>
    <w:r>
      <w:tab/>
      <w:t>LONG PROFILE, VECTOR, CONTOUR PLOT</w:t>
    </w:r>
  </w:p>
  <w:p w14:paraId="0E926B49" w14:textId="77777777" w:rsidR="008A5A8D" w:rsidRDefault="008A5A8D"/>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E911B" w14:textId="77777777" w:rsidR="008A5A8D" w:rsidRDefault="008A5A8D">
    <w:pPr>
      <w:pStyle w:val="Header"/>
      <w:tabs>
        <w:tab w:val="right" w:pos="12960"/>
      </w:tabs>
    </w:pPr>
    <w:r>
      <w:t>CONTOUR PLOT</w:t>
    </w:r>
    <w:r>
      <w:tab/>
      <w:t>OUTPUT FILES</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E7419" w14:textId="77777777" w:rsidR="008A5A8D" w:rsidRDefault="008A5A8D">
    <w:pPr>
      <w:pStyle w:val="Header"/>
    </w:pPr>
    <w:r>
      <w:t>OUTPUT FILES</w:t>
    </w:r>
    <w:r>
      <w:tab/>
      <w:t>KINETIC FLUXES</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DEE6A" w14:textId="77777777" w:rsidR="008A5A8D" w:rsidRDefault="008A5A8D">
    <w:pPr>
      <w:pStyle w:val="Header"/>
      <w:tabs>
        <w:tab w:val="right" w:pos="12960"/>
      </w:tabs>
    </w:pPr>
    <w:r>
      <w:t>KINETIC FLUXES</w:t>
    </w:r>
    <w:r>
      <w:tab/>
      <w:t>OUTPUT FILES</w:t>
    </w:r>
  </w:p>
  <w:p w14:paraId="2880503F" w14:textId="77777777" w:rsidR="008A5A8D" w:rsidRDefault="008A5A8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B2A75" w14:textId="77777777" w:rsidR="008A5A8D" w:rsidRDefault="008A5A8D">
    <w:pPr>
      <w:pStyle w:val="Header"/>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18719" w14:textId="77777777" w:rsidR="008A5A8D" w:rsidRDefault="008A5A8D">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E03FC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4DA707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0AE699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46C7B6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E0285E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A27FA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0349C7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1CC32E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A41D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B9021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D7965"/>
    <w:multiLevelType w:val="hybridMultilevel"/>
    <w:tmpl w:val="54BAD022"/>
    <w:lvl w:ilvl="0" w:tplc="67F45A4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5B0A41"/>
    <w:multiLevelType w:val="hybridMultilevel"/>
    <w:tmpl w:val="1CB016B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06592F55"/>
    <w:multiLevelType w:val="hybridMultilevel"/>
    <w:tmpl w:val="52608532"/>
    <w:lvl w:ilvl="0" w:tplc="0409000F">
      <w:start w:val="1"/>
      <w:numFmt w:val="decimal"/>
      <w:lvlText w:val="%1."/>
      <w:lvlJc w:val="left"/>
      <w:pPr>
        <w:ind w:left="533" w:hanging="533"/>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9A95382"/>
    <w:multiLevelType w:val="hybridMultilevel"/>
    <w:tmpl w:val="BEE84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FF3508"/>
    <w:multiLevelType w:val="hybridMultilevel"/>
    <w:tmpl w:val="419EC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AA3D0C"/>
    <w:multiLevelType w:val="hybridMultilevel"/>
    <w:tmpl w:val="5EB49356"/>
    <w:lvl w:ilvl="0" w:tplc="04090011">
      <w:start w:val="1"/>
      <w:numFmt w:val="decimal"/>
      <w:lvlText w:val="%1)"/>
      <w:lvlJc w:val="left"/>
      <w:pPr>
        <w:ind w:left="1260" w:hanging="360"/>
      </w:pPr>
      <w:rPr>
        <w:rFont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15:restartNumberingAfterBreak="0">
    <w:nsid w:val="0ED779E9"/>
    <w:multiLevelType w:val="hybridMultilevel"/>
    <w:tmpl w:val="5CFA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4A3976"/>
    <w:multiLevelType w:val="hybridMultilevel"/>
    <w:tmpl w:val="2F52D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2A0D32"/>
    <w:multiLevelType w:val="hybridMultilevel"/>
    <w:tmpl w:val="20E200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7C91D38"/>
    <w:multiLevelType w:val="hybridMultilevel"/>
    <w:tmpl w:val="4F7EF3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7031F8"/>
    <w:multiLevelType w:val="hybridMultilevel"/>
    <w:tmpl w:val="4D0C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F651DFE"/>
    <w:multiLevelType w:val="hybridMultilevel"/>
    <w:tmpl w:val="A514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E30D36"/>
    <w:multiLevelType w:val="hybridMultilevel"/>
    <w:tmpl w:val="5CFA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BE2837"/>
    <w:multiLevelType w:val="hybridMultilevel"/>
    <w:tmpl w:val="2084C37A"/>
    <w:lvl w:ilvl="0" w:tplc="100020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2C13DE"/>
    <w:multiLevelType w:val="hybridMultilevel"/>
    <w:tmpl w:val="4CACB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864E9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2F132D18"/>
    <w:multiLevelType w:val="hybridMultilevel"/>
    <w:tmpl w:val="7F3CB37A"/>
    <w:lvl w:ilvl="0" w:tplc="6B0630A4">
      <w:start w:val="1"/>
      <w:numFmt w:val="upperLetter"/>
      <w:pStyle w:val="Heading8"/>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30E27B5E"/>
    <w:multiLevelType w:val="hybridMultilevel"/>
    <w:tmpl w:val="54BAD022"/>
    <w:lvl w:ilvl="0" w:tplc="67F45A4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4639F2"/>
    <w:multiLevelType w:val="hybridMultilevel"/>
    <w:tmpl w:val="52608532"/>
    <w:lvl w:ilvl="0" w:tplc="0409000F">
      <w:start w:val="1"/>
      <w:numFmt w:val="decimal"/>
      <w:lvlText w:val="%1."/>
      <w:lvlJc w:val="left"/>
      <w:pPr>
        <w:ind w:left="893" w:hanging="5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B716E9"/>
    <w:multiLevelType w:val="hybridMultilevel"/>
    <w:tmpl w:val="5848465A"/>
    <w:lvl w:ilvl="0" w:tplc="D102E63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10796D"/>
    <w:multiLevelType w:val="hybridMultilevel"/>
    <w:tmpl w:val="45007DCA"/>
    <w:lvl w:ilvl="0" w:tplc="1A6278EE">
      <w:start w:val="1"/>
      <w:numFmt w:val="bullet"/>
      <w:lvlText w:val=""/>
      <w:lvlJc w:val="left"/>
      <w:pPr>
        <w:tabs>
          <w:tab w:val="num" w:pos="720"/>
        </w:tabs>
        <w:ind w:left="720" w:hanging="360"/>
      </w:pPr>
      <w:rPr>
        <w:rFonts w:ascii="Symbol" w:hAnsi="Symbol" w:hint="default"/>
      </w:rPr>
    </w:lvl>
    <w:lvl w:ilvl="1" w:tplc="B9AA4400" w:tentative="1">
      <w:start w:val="1"/>
      <w:numFmt w:val="bullet"/>
      <w:lvlText w:val=""/>
      <w:lvlJc w:val="left"/>
      <w:pPr>
        <w:tabs>
          <w:tab w:val="num" w:pos="1440"/>
        </w:tabs>
        <w:ind w:left="1440" w:hanging="360"/>
      </w:pPr>
      <w:rPr>
        <w:rFonts w:ascii="Symbol" w:hAnsi="Symbol" w:hint="default"/>
      </w:rPr>
    </w:lvl>
    <w:lvl w:ilvl="2" w:tplc="40AED594">
      <w:start w:val="1"/>
      <w:numFmt w:val="bullet"/>
      <w:lvlText w:val=""/>
      <w:lvlJc w:val="left"/>
      <w:pPr>
        <w:tabs>
          <w:tab w:val="num" w:pos="2160"/>
        </w:tabs>
        <w:ind w:left="2160" w:hanging="360"/>
      </w:pPr>
      <w:rPr>
        <w:rFonts w:ascii="Symbol" w:hAnsi="Symbol" w:hint="default"/>
      </w:rPr>
    </w:lvl>
    <w:lvl w:ilvl="3" w:tplc="3B2A3FCA" w:tentative="1">
      <w:start w:val="1"/>
      <w:numFmt w:val="bullet"/>
      <w:lvlText w:val=""/>
      <w:lvlJc w:val="left"/>
      <w:pPr>
        <w:tabs>
          <w:tab w:val="num" w:pos="2880"/>
        </w:tabs>
        <w:ind w:left="2880" w:hanging="360"/>
      </w:pPr>
      <w:rPr>
        <w:rFonts w:ascii="Symbol" w:hAnsi="Symbol" w:hint="default"/>
      </w:rPr>
    </w:lvl>
    <w:lvl w:ilvl="4" w:tplc="92A43334" w:tentative="1">
      <w:start w:val="1"/>
      <w:numFmt w:val="bullet"/>
      <w:lvlText w:val=""/>
      <w:lvlJc w:val="left"/>
      <w:pPr>
        <w:tabs>
          <w:tab w:val="num" w:pos="3600"/>
        </w:tabs>
        <w:ind w:left="3600" w:hanging="360"/>
      </w:pPr>
      <w:rPr>
        <w:rFonts w:ascii="Symbol" w:hAnsi="Symbol" w:hint="default"/>
      </w:rPr>
    </w:lvl>
    <w:lvl w:ilvl="5" w:tplc="A266A7B6" w:tentative="1">
      <w:start w:val="1"/>
      <w:numFmt w:val="bullet"/>
      <w:lvlText w:val=""/>
      <w:lvlJc w:val="left"/>
      <w:pPr>
        <w:tabs>
          <w:tab w:val="num" w:pos="4320"/>
        </w:tabs>
        <w:ind w:left="4320" w:hanging="360"/>
      </w:pPr>
      <w:rPr>
        <w:rFonts w:ascii="Symbol" w:hAnsi="Symbol" w:hint="default"/>
      </w:rPr>
    </w:lvl>
    <w:lvl w:ilvl="6" w:tplc="8F483774" w:tentative="1">
      <w:start w:val="1"/>
      <w:numFmt w:val="bullet"/>
      <w:lvlText w:val=""/>
      <w:lvlJc w:val="left"/>
      <w:pPr>
        <w:tabs>
          <w:tab w:val="num" w:pos="5040"/>
        </w:tabs>
        <w:ind w:left="5040" w:hanging="360"/>
      </w:pPr>
      <w:rPr>
        <w:rFonts w:ascii="Symbol" w:hAnsi="Symbol" w:hint="default"/>
      </w:rPr>
    </w:lvl>
    <w:lvl w:ilvl="7" w:tplc="DBD28B68" w:tentative="1">
      <w:start w:val="1"/>
      <w:numFmt w:val="bullet"/>
      <w:lvlText w:val=""/>
      <w:lvlJc w:val="left"/>
      <w:pPr>
        <w:tabs>
          <w:tab w:val="num" w:pos="5760"/>
        </w:tabs>
        <w:ind w:left="5760" w:hanging="360"/>
      </w:pPr>
      <w:rPr>
        <w:rFonts w:ascii="Symbol" w:hAnsi="Symbol" w:hint="default"/>
      </w:rPr>
    </w:lvl>
    <w:lvl w:ilvl="8" w:tplc="A9BAAFA0"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41483057"/>
    <w:multiLevelType w:val="hybridMultilevel"/>
    <w:tmpl w:val="8A5A38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30001C"/>
    <w:multiLevelType w:val="hybridMultilevel"/>
    <w:tmpl w:val="AA84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5E9380F"/>
    <w:multiLevelType w:val="hybridMultilevel"/>
    <w:tmpl w:val="BE0EC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26486A"/>
    <w:multiLevelType w:val="hybridMultilevel"/>
    <w:tmpl w:val="0E005AD4"/>
    <w:lvl w:ilvl="0" w:tplc="359AC50C">
      <w:start w:val="1"/>
      <w:numFmt w:val="lowerRoman"/>
      <w:pStyle w:val="RomanNumbered"/>
      <w:lvlText w:val="%1)"/>
      <w:lvlJc w:val="left"/>
      <w:pPr>
        <w:tabs>
          <w:tab w:val="num" w:pos="454"/>
        </w:tabs>
        <w:ind w:left="454" w:hanging="454"/>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493543E3"/>
    <w:multiLevelType w:val="hybridMultilevel"/>
    <w:tmpl w:val="4CACB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EA3976"/>
    <w:multiLevelType w:val="hybridMultilevel"/>
    <w:tmpl w:val="A2E6D8D8"/>
    <w:lvl w:ilvl="0" w:tplc="00226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163DAD"/>
    <w:multiLevelType w:val="hybridMultilevel"/>
    <w:tmpl w:val="F0767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624C79"/>
    <w:multiLevelType w:val="hybridMultilevel"/>
    <w:tmpl w:val="068A3848"/>
    <w:lvl w:ilvl="0" w:tplc="0409000F">
      <w:start w:val="1"/>
      <w:numFmt w:val="decimal"/>
      <w:lvlText w:val="%1."/>
      <w:lvlJc w:val="left"/>
      <w:pPr>
        <w:ind w:left="1260" w:hanging="360"/>
      </w:pPr>
      <w:rPr>
        <w:rFont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15:restartNumberingAfterBreak="0">
    <w:nsid w:val="4EAB4E18"/>
    <w:multiLevelType w:val="hybridMultilevel"/>
    <w:tmpl w:val="6B4A5390"/>
    <w:lvl w:ilvl="0" w:tplc="04090011">
      <w:start w:val="1"/>
      <w:numFmt w:val="decimal"/>
      <w:lvlText w:val="%1)"/>
      <w:lvlJc w:val="left"/>
      <w:pPr>
        <w:ind w:left="126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F43118B"/>
    <w:multiLevelType w:val="hybridMultilevel"/>
    <w:tmpl w:val="511C1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6C71A6"/>
    <w:multiLevelType w:val="hybridMultilevel"/>
    <w:tmpl w:val="8F229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BF371C"/>
    <w:multiLevelType w:val="hybridMultilevel"/>
    <w:tmpl w:val="F6DCD7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2495867"/>
    <w:multiLevelType w:val="hybridMultilevel"/>
    <w:tmpl w:val="3A7AC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9F3CE3"/>
    <w:multiLevelType w:val="hybridMultilevel"/>
    <w:tmpl w:val="5CFA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4C643E"/>
    <w:multiLevelType w:val="hybridMultilevel"/>
    <w:tmpl w:val="D4E600EE"/>
    <w:lvl w:ilvl="0" w:tplc="E7B6EA80">
      <w:start w:val="2"/>
      <w:numFmt w:val="upperLetter"/>
      <w:pStyle w:val="Heading7"/>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6B2A7BC5"/>
    <w:multiLevelType w:val="hybridMultilevel"/>
    <w:tmpl w:val="F8A4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9D6577"/>
    <w:multiLevelType w:val="hybridMultilevel"/>
    <w:tmpl w:val="F0767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5B4A56"/>
    <w:multiLevelType w:val="hybridMultilevel"/>
    <w:tmpl w:val="631E1258"/>
    <w:lvl w:ilvl="0" w:tplc="0409000F">
      <w:start w:val="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79434177"/>
    <w:multiLevelType w:val="hybridMultilevel"/>
    <w:tmpl w:val="6718A41E"/>
    <w:lvl w:ilvl="0" w:tplc="C6089420">
      <w:start w:val="3"/>
      <w:numFmt w:val="upperLetter"/>
      <w:pStyle w:val="Heading6"/>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7DB42ABC"/>
    <w:multiLevelType w:val="hybridMultilevel"/>
    <w:tmpl w:val="F342C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6"/>
  </w:num>
  <w:num w:numId="12">
    <w:abstractNumId w:val="45"/>
  </w:num>
  <w:num w:numId="13">
    <w:abstractNumId w:val="49"/>
  </w:num>
  <w:num w:numId="14">
    <w:abstractNumId w:val="48"/>
  </w:num>
  <w:num w:numId="15">
    <w:abstractNumId w:val="42"/>
  </w:num>
  <w:num w:numId="16">
    <w:abstractNumId w:val="18"/>
  </w:num>
  <w:num w:numId="17">
    <w:abstractNumId w:val="25"/>
  </w:num>
  <w:num w:numId="18">
    <w:abstractNumId w:val="30"/>
  </w:num>
  <w:num w:numId="19">
    <w:abstractNumId w:val="27"/>
  </w:num>
  <w:num w:numId="20">
    <w:abstractNumId w:val="41"/>
  </w:num>
  <w:num w:numId="21">
    <w:abstractNumId w:val="17"/>
  </w:num>
  <w:num w:numId="22">
    <w:abstractNumId w:val="47"/>
  </w:num>
  <w:num w:numId="23">
    <w:abstractNumId w:val="37"/>
  </w:num>
  <w:num w:numId="24">
    <w:abstractNumId w:val="50"/>
  </w:num>
  <w:num w:numId="25">
    <w:abstractNumId w:val="43"/>
  </w:num>
  <w:num w:numId="26">
    <w:abstractNumId w:val="10"/>
  </w:num>
  <w:num w:numId="27">
    <w:abstractNumId w:val="16"/>
  </w:num>
  <w:num w:numId="28">
    <w:abstractNumId w:val="14"/>
  </w:num>
  <w:num w:numId="29">
    <w:abstractNumId w:val="12"/>
  </w:num>
  <w:num w:numId="30">
    <w:abstractNumId w:val="28"/>
  </w:num>
  <w:num w:numId="31">
    <w:abstractNumId w:val="33"/>
  </w:num>
  <w:num w:numId="32">
    <w:abstractNumId w:val="31"/>
  </w:num>
  <w:num w:numId="33">
    <w:abstractNumId w:val="34"/>
  </w:num>
  <w:num w:numId="34">
    <w:abstractNumId w:val="13"/>
  </w:num>
  <w:num w:numId="35">
    <w:abstractNumId w:val="20"/>
  </w:num>
  <w:num w:numId="36">
    <w:abstractNumId w:val="32"/>
  </w:num>
  <w:num w:numId="37">
    <w:abstractNumId w:val="46"/>
  </w:num>
  <w:num w:numId="38">
    <w:abstractNumId w:val="35"/>
  </w:num>
  <w:num w:numId="39">
    <w:abstractNumId w:val="23"/>
  </w:num>
  <w:num w:numId="40">
    <w:abstractNumId w:val="40"/>
  </w:num>
  <w:num w:numId="41">
    <w:abstractNumId w:val="21"/>
  </w:num>
  <w:num w:numId="42">
    <w:abstractNumId w:val="22"/>
  </w:num>
  <w:num w:numId="43">
    <w:abstractNumId w:val="44"/>
  </w:num>
  <w:num w:numId="44">
    <w:abstractNumId w:val="29"/>
  </w:num>
  <w:num w:numId="45">
    <w:abstractNumId w:val="24"/>
  </w:num>
  <w:num w:numId="46">
    <w:abstractNumId w:val="21"/>
  </w:num>
  <w:num w:numId="47">
    <w:abstractNumId w:val="36"/>
  </w:num>
  <w:num w:numId="48">
    <w:abstractNumId w:val="11"/>
  </w:num>
  <w:num w:numId="49">
    <w:abstractNumId w:val="19"/>
  </w:num>
  <w:num w:numId="50">
    <w:abstractNumId w:val="38"/>
  </w:num>
  <w:num w:numId="51">
    <w:abstractNumId w:val="39"/>
  </w:num>
  <w:num w:numId="52">
    <w:abstractNumId w:val="15"/>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nnalore Steissberg">
    <w15:presenceInfo w15:providerId="AD" w15:userId="S::hsteissberg@limno.com::37333029-9674-44c8-a006-100939d068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5"/>
  <w:embedSystemFonts/>
  <w:mirrorMargins/>
  <w:bordersDoNotSurroundHeader/>
  <w:bordersDoNotSurroundFooter/>
  <w:activeWritingStyle w:appName="MSWord" w:lang="en-US" w:vendorID="64" w:dllVersion="5" w:nlCheck="1" w:checkStyle="1"/>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clickAndTypeStyle w:val="Emphasize"/>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7A5"/>
    <w:rsid w:val="00000885"/>
    <w:rsid w:val="00000AF6"/>
    <w:rsid w:val="00000E7A"/>
    <w:rsid w:val="0000165E"/>
    <w:rsid w:val="00001E25"/>
    <w:rsid w:val="00002DAE"/>
    <w:rsid w:val="00002FAE"/>
    <w:rsid w:val="00003908"/>
    <w:rsid w:val="000039F6"/>
    <w:rsid w:val="00004F32"/>
    <w:rsid w:val="000059CE"/>
    <w:rsid w:val="000068CF"/>
    <w:rsid w:val="00006CE8"/>
    <w:rsid w:val="00006E62"/>
    <w:rsid w:val="0000709B"/>
    <w:rsid w:val="0000713A"/>
    <w:rsid w:val="000071B0"/>
    <w:rsid w:val="000078CE"/>
    <w:rsid w:val="00007D40"/>
    <w:rsid w:val="000105AE"/>
    <w:rsid w:val="00012B35"/>
    <w:rsid w:val="00013E03"/>
    <w:rsid w:val="00013E2B"/>
    <w:rsid w:val="000154E0"/>
    <w:rsid w:val="000160A9"/>
    <w:rsid w:val="00016168"/>
    <w:rsid w:val="00016179"/>
    <w:rsid w:val="000167CF"/>
    <w:rsid w:val="00016F52"/>
    <w:rsid w:val="00017B7B"/>
    <w:rsid w:val="00017E4B"/>
    <w:rsid w:val="00020F62"/>
    <w:rsid w:val="00021D0E"/>
    <w:rsid w:val="00022DEE"/>
    <w:rsid w:val="0002312E"/>
    <w:rsid w:val="0002693C"/>
    <w:rsid w:val="00027A64"/>
    <w:rsid w:val="00027D77"/>
    <w:rsid w:val="00030A2F"/>
    <w:rsid w:val="000318C3"/>
    <w:rsid w:val="0003257E"/>
    <w:rsid w:val="00033463"/>
    <w:rsid w:val="00034576"/>
    <w:rsid w:val="00034578"/>
    <w:rsid w:val="00034F2E"/>
    <w:rsid w:val="00035C6E"/>
    <w:rsid w:val="00035DC1"/>
    <w:rsid w:val="00036CA3"/>
    <w:rsid w:val="000423A2"/>
    <w:rsid w:val="000425E1"/>
    <w:rsid w:val="0004281A"/>
    <w:rsid w:val="00042AB5"/>
    <w:rsid w:val="00042B53"/>
    <w:rsid w:val="00043896"/>
    <w:rsid w:val="00043DE6"/>
    <w:rsid w:val="00044D73"/>
    <w:rsid w:val="00044F8B"/>
    <w:rsid w:val="0004792D"/>
    <w:rsid w:val="00047B0E"/>
    <w:rsid w:val="00050D2F"/>
    <w:rsid w:val="00050F5F"/>
    <w:rsid w:val="0005182D"/>
    <w:rsid w:val="00051872"/>
    <w:rsid w:val="000525E2"/>
    <w:rsid w:val="000527BA"/>
    <w:rsid w:val="0005289F"/>
    <w:rsid w:val="00054C24"/>
    <w:rsid w:val="000551A9"/>
    <w:rsid w:val="00060B20"/>
    <w:rsid w:val="0006229F"/>
    <w:rsid w:val="00063327"/>
    <w:rsid w:val="00064B69"/>
    <w:rsid w:val="00066F76"/>
    <w:rsid w:val="000677FC"/>
    <w:rsid w:val="00071425"/>
    <w:rsid w:val="000716D6"/>
    <w:rsid w:val="00071CF3"/>
    <w:rsid w:val="00071F83"/>
    <w:rsid w:val="0007201F"/>
    <w:rsid w:val="00072107"/>
    <w:rsid w:val="00072B4A"/>
    <w:rsid w:val="000740EE"/>
    <w:rsid w:val="00074174"/>
    <w:rsid w:val="000743F6"/>
    <w:rsid w:val="00074DD9"/>
    <w:rsid w:val="0007571C"/>
    <w:rsid w:val="00075E25"/>
    <w:rsid w:val="000762F1"/>
    <w:rsid w:val="000803DB"/>
    <w:rsid w:val="00080526"/>
    <w:rsid w:val="000813CA"/>
    <w:rsid w:val="00081443"/>
    <w:rsid w:val="000839BD"/>
    <w:rsid w:val="00084431"/>
    <w:rsid w:val="00084940"/>
    <w:rsid w:val="00085F6C"/>
    <w:rsid w:val="00086C07"/>
    <w:rsid w:val="00087588"/>
    <w:rsid w:val="00090730"/>
    <w:rsid w:val="0009164D"/>
    <w:rsid w:val="00093F42"/>
    <w:rsid w:val="00094633"/>
    <w:rsid w:val="00094793"/>
    <w:rsid w:val="0009586A"/>
    <w:rsid w:val="00096B94"/>
    <w:rsid w:val="0009758D"/>
    <w:rsid w:val="000A1CB1"/>
    <w:rsid w:val="000A24C2"/>
    <w:rsid w:val="000A2EB0"/>
    <w:rsid w:val="000A48E4"/>
    <w:rsid w:val="000A4ACE"/>
    <w:rsid w:val="000A6E33"/>
    <w:rsid w:val="000A6FEB"/>
    <w:rsid w:val="000A74A3"/>
    <w:rsid w:val="000B0D2D"/>
    <w:rsid w:val="000B15C3"/>
    <w:rsid w:val="000B1B14"/>
    <w:rsid w:val="000B2EBB"/>
    <w:rsid w:val="000B3243"/>
    <w:rsid w:val="000B43A9"/>
    <w:rsid w:val="000B55BF"/>
    <w:rsid w:val="000B6F61"/>
    <w:rsid w:val="000C03FD"/>
    <w:rsid w:val="000C096F"/>
    <w:rsid w:val="000C2C42"/>
    <w:rsid w:val="000C3C74"/>
    <w:rsid w:val="000C451C"/>
    <w:rsid w:val="000C5232"/>
    <w:rsid w:val="000C5CEA"/>
    <w:rsid w:val="000C63AA"/>
    <w:rsid w:val="000C6C68"/>
    <w:rsid w:val="000D0456"/>
    <w:rsid w:val="000D133C"/>
    <w:rsid w:val="000D1369"/>
    <w:rsid w:val="000D16D3"/>
    <w:rsid w:val="000D248C"/>
    <w:rsid w:val="000D2922"/>
    <w:rsid w:val="000D3540"/>
    <w:rsid w:val="000D3951"/>
    <w:rsid w:val="000D506B"/>
    <w:rsid w:val="000D5831"/>
    <w:rsid w:val="000D5AA2"/>
    <w:rsid w:val="000D7E8C"/>
    <w:rsid w:val="000E06EF"/>
    <w:rsid w:val="000E0C98"/>
    <w:rsid w:val="000E295B"/>
    <w:rsid w:val="000E4BA7"/>
    <w:rsid w:val="000E5997"/>
    <w:rsid w:val="000E5BA6"/>
    <w:rsid w:val="000E6359"/>
    <w:rsid w:val="000E6D51"/>
    <w:rsid w:val="000E758A"/>
    <w:rsid w:val="000E7B2F"/>
    <w:rsid w:val="000E7CB6"/>
    <w:rsid w:val="000F04CC"/>
    <w:rsid w:val="000F1155"/>
    <w:rsid w:val="000F139E"/>
    <w:rsid w:val="000F2ECE"/>
    <w:rsid w:val="000F31B8"/>
    <w:rsid w:val="000F3CA3"/>
    <w:rsid w:val="000F41AF"/>
    <w:rsid w:val="000F4B6D"/>
    <w:rsid w:val="000F4D0A"/>
    <w:rsid w:val="000F55A4"/>
    <w:rsid w:val="000F58CD"/>
    <w:rsid w:val="000F5EF5"/>
    <w:rsid w:val="000F672F"/>
    <w:rsid w:val="000F6D77"/>
    <w:rsid w:val="000F7030"/>
    <w:rsid w:val="000F7329"/>
    <w:rsid w:val="000F7FEA"/>
    <w:rsid w:val="0010070B"/>
    <w:rsid w:val="0010091E"/>
    <w:rsid w:val="00100CE3"/>
    <w:rsid w:val="00101F8C"/>
    <w:rsid w:val="00103A39"/>
    <w:rsid w:val="00104FA3"/>
    <w:rsid w:val="001073BD"/>
    <w:rsid w:val="0011012C"/>
    <w:rsid w:val="001105CC"/>
    <w:rsid w:val="00111471"/>
    <w:rsid w:val="0011177E"/>
    <w:rsid w:val="00113216"/>
    <w:rsid w:val="001135CD"/>
    <w:rsid w:val="0011381F"/>
    <w:rsid w:val="00114159"/>
    <w:rsid w:val="001144BB"/>
    <w:rsid w:val="001148C5"/>
    <w:rsid w:val="00114941"/>
    <w:rsid w:val="001150C0"/>
    <w:rsid w:val="00115CA7"/>
    <w:rsid w:val="00121063"/>
    <w:rsid w:val="00121B88"/>
    <w:rsid w:val="00122E22"/>
    <w:rsid w:val="0012386F"/>
    <w:rsid w:val="00124446"/>
    <w:rsid w:val="0012605E"/>
    <w:rsid w:val="00131566"/>
    <w:rsid w:val="001316BA"/>
    <w:rsid w:val="00132E7D"/>
    <w:rsid w:val="00135D3C"/>
    <w:rsid w:val="00135E71"/>
    <w:rsid w:val="001360C0"/>
    <w:rsid w:val="001361C2"/>
    <w:rsid w:val="0013651E"/>
    <w:rsid w:val="00136717"/>
    <w:rsid w:val="00137928"/>
    <w:rsid w:val="00137DD8"/>
    <w:rsid w:val="00140B5B"/>
    <w:rsid w:val="00140B5E"/>
    <w:rsid w:val="00141660"/>
    <w:rsid w:val="00142B5F"/>
    <w:rsid w:val="0014318E"/>
    <w:rsid w:val="00143D80"/>
    <w:rsid w:val="001446A6"/>
    <w:rsid w:val="00144CA6"/>
    <w:rsid w:val="00145BF5"/>
    <w:rsid w:val="001479F0"/>
    <w:rsid w:val="001501AB"/>
    <w:rsid w:val="001510F9"/>
    <w:rsid w:val="00151230"/>
    <w:rsid w:val="001514E9"/>
    <w:rsid w:val="00151CB6"/>
    <w:rsid w:val="001530A5"/>
    <w:rsid w:val="00153523"/>
    <w:rsid w:val="00153BE4"/>
    <w:rsid w:val="0015538D"/>
    <w:rsid w:val="00157E6C"/>
    <w:rsid w:val="00161875"/>
    <w:rsid w:val="00161E5D"/>
    <w:rsid w:val="0016211C"/>
    <w:rsid w:val="00162B3D"/>
    <w:rsid w:val="0016403C"/>
    <w:rsid w:val="00165065"/>
    <w:rsid w:val="001656B9"/>
    <w:rsid w:val="0016610E"/>
    <w:rsid w:val="001665C3"/>
    <w:rsid w:val="0016662D"/>
    <w:rsid w:val="00167FBA"/>
    <w:rsid w:val="0017017B"/>
    <w:rsid w:val="001705E6"/>
    <w:rsid w:val="001706FD"/>
    <w:rsid w:val="0017124D"/>
    <w:rsid w:val="001730F4"/>
    <w:rsid w:val="0017497A"/>
    <w:rsid w:val="00174F22"/>
    <w:rsid w:val="00175BD5"/>
    <w:rsid w:val="001761D7"/>
    <w:rsid w:val="001801FC"/>
    <w:rsid w:val="001804C6"/>
    <w:rsid w:val="00180C1A"/>
    <w:rsid w:val="001816C3"/>
    <w:rsid w:val="00183667"/>
    <w:rsid w:val="0018392A"/>
    <w:rsid w:val="00183F7D"/>
    <w:rsid w:val="00184928"/>
    <w:rsid w:val="00185606"/>
    <w:rsid w:val="001866F9"/>
    <w:rsid w:val="00187653"/>
    <w:rsid w:val="00190417"/>
    <w:rsid w:val="00190CED"/>
    <w:rsid w:val="00192C38"/>
    <w:rsid w:val="00192D85"/>
    <w:rsid w:val="00193DBE"/>
    <w:rsid w:val="00194ACA"/>
    <w:rsid w:val="00194C97"/>
    <w:rsid w:val="001954A0"/>
    <w:rsid w:val="00195C87"/>
    <w:rsid w:val="001962ED"/>
    <w:rsid w:val="00197FBE"/>
    <w:rsid w:val="001A056C"/>
    <w:rsid w:val="001A4CF0"/>
    <w:rsid w:val="001A6351"/>
    <w:rsid w:val="001A65CF"/>
    <w:rsid w:val="001A6B6B"/>
    <w:rsid w:val="001A782E"/>
    <w:rsid w:val="001B0B2B"/>
    <w:rsid w:val="001B19CA"/>
    <w:rsid w:val="001B210B"/>
    <w:rsid w:val="001B29CF"/>
    <w:rsid w:val="001B47DD"/>
    <w:rsid w:val="001B5218"/>
    <w:rsid w:val="001B599F"/>
    <w:rsid w:val="001B5E38"/>
    <w:rsid w:val="001B64C8"/>
    <w:rsid w:val="001C0F0E"/>
    <w:rsid w:val="001C240B"/>
    <w:rsid w:val="001C2D43"/>
    <w:rsid w:val="001C4583"/>
    <w:rsid w:val="001C6882"/>
    <w:rsid w:val="001C7F50"/>
    <w:rsid w:val="001D149B"/>
    <w:rsid w:val="001D3735"/>
    <w:rsid w:val="001D41C8"/>
    <w:rsid w:val="001D4C40"/>
    <w:rsid w:val="001D4F9E"/>
    <w:rsid w:val="001D53C4"/>
    <w:rsid w:val="001D5517"/>
    <w:rsid w:val="001D7787"/>
    <w:rsid w:val="001E284C"/>
    <w:rsid w:val="001E2931"/>
    <w:rsid w:val="001E3767"/>
    <w:rsid w:val="001E3B26"/>
    <w:rsid w:val="001E4095"/>
    <w:rsid w:val="001E56A3"/>
    <w:rsid w:val="001E5A3F"/>
    <w:rsid w:val="001E64BD"/>
    <w:rsid w:val="001E73F9"/>
    <w:rsid w:val="001F061E"/>
    <w:rsid w:val="001F1BCE"/>
    <w:rsid w:val="001F2E1A"/>
    <w:rsid w:val="001F2FCF"/>
    <w:rsid w:val="001F2FF7"/>
    <w:rsid w:val="001F4240"/>
    <w:rsid w:val="001F4F07"/>
    <w:rsid w:val="001F5D8A"/>
    <w:rsid w:val="001F61EB"/>
    <w:rsid w:val="001F7096"/>
    <w:rsid w:val="001F75F2"/>
    <w:rsid w:val="002000DD"/>
    <w:rsid w:val="0020028E"/>
    <w:rsid w:val="00200879"/>
    <w:rsid w:val="00200C72"/>
    <w:rsid w:val="00200F24"/>
    <w:rsid w:val="002022A2"/>
    <w:rsid w:val="00202951"/>
    <w:rsid w:val="0020318D"/>
    <w:rsid w:val="002033F2"/>
    <w:rsid w:val="002045AB"/>
    <w:rsid w:val="00204B79"/>
    <w:rsid w:val="00204EBD"/>
    <w:rsid w:val="0020685C"/>
    <w:rsid w:val="00206F97"/>
    <w:rsid w:val="0021200C"/>
    <w:rsid w:val="00214052"/>
    <w:rsid w:val="0021419C"/>
    <w:rsid w:val="002144EE"/>
    <w:rsid w:val="002146D5"/>
    <w:rsid w:val="00215B87"/>
    <w:rsid w:val="00215BF2"/>
    <w:rsid w:val="00215D14"/>
    <w:rsid w:val="00215E23"/>
    <w:rsid w:val="002161B9"/>
    <w:rsid w:val="00217A95"/>
    <w:rsid w:val="00220CD1"/>
    <w:rsid w:val="002224C2"/>
    <w:rsid w:val="0022381E"/>
    <w:rsid w:val="00227180"/>
    <w:rsid w:val="00230E45"/>
    <w:rsid w:val="002317EF"/>
    <w:rsid w:val="002320F0"/>
    <w:rsid w:val="002333FC"/>
    <w:rsid w:val="00233EC7"/>
    <w:rsid w:val="0023443D"/>
    <w:rsid w:val="00234618"/>
    <w:rsid w:val="00235B3F"/>
    <w:rsid w:val="0023652C"/>
    <w:rsid w:val="00240102"/>
    <w:rsid w:val="0024239A"/>
    <w:rsid w:val="00242C5A"/>
    <w:rsid w:val="00244EB1"/>
    <w:rsid w:val="00247745"/>
    <w:rsid w:val="0024796F"/>
    <w:rsid w:val="00247B7F"/>
    <w:rsid w:val="0025066F"/>
    <w:rsid w:val="00251E81"/>
    <w:rsid w:val="00251EB7"/>
    <w:rsid w:val="002534D0"/>
    <w:rsid w:val="002537A5"/>
    <w:rsid w:val="0025383A"/>
    <w:rsid w:val="00255A2E"/>
    <w:rsid w:val="00257AAA"/>
    <w:rsid w:val="00261BD3"/>
    <w:rsid w:val="002622A7"/>
    <w:rsid w:val="00262E2E"/>
    <w:rsid w:val="002631F1"/>
    <w:rsid w:val="00263F0D"/>
    <w:rsid w:val="00264B43"/>
    <w:rsid w:val="00265CA3"/>
    <w:rsid w:val="0026797E"/>
    <w:rsid w:val="00270977"/>
    <w:rsid w:val="00273001"/>
    <w:rsid w:val="0027382E"/>
    <w:rsid w:val="002740E8"/>
    <w:rsid w:val="0027455F"/>
    <w:rsid w:val="002748FD"/>
    <w:rsid w:val="0027596A"/>
    <w:rsid w:val="00282586"/>
    <w:rsid w:val="0028275D"/>
    <w:rsid w:val="002830DC"/>
    <w:rsid w:val="00283C28"/>
    <w:rsid w:val="00284BC7"/>
    <w:rsid w:val="002863FD"/>
    <w:rsid w:val="00286E25"/>
    <w:rsid w:val="0028738B"/>
    <w:rsid w:val="002900C1"/>
    <w:rsid w:val="00290124"/>
    <w:rsid w:val="002910C7"/>
    <w:rsid w:val="00291EF2"/>
    <w:rsid w:val="002924D3"/>
    <w:rsid w:val="00294F38"/>
    <w:rsid w:val="00295B2A"/>
    <w:rsid w:val="0029714E"/>
    <w:rsid w:val="002A0923"/>
    <w:rsid w:val="002A2EF6"/>
    <w:rsid w:val="002A38F7"/>
    <w:rsid w:val="002A48D6"/>
    <w:rsid w:val="002A4994"/>
    <w:rsid w:val="002A6009"/>
    <w:rsid w:val="002A6255"/>
    <w:rsid w:val="002A70F7"/>
    <w:rsid w:val="002B1864"/>
    <w:rsid w:val="002B1FE6"/>
    <w:rsid w:val="002B7C41"/>
    <w:rsid w:val="002C0BE4"/>
    <w:rsid w:val="002C2537"/>
    <w:rsid w:val="002C5B8E"/>
    <w:rsid w:val="002C79F3"/>
    <w:rsid w:val="002D1632"/>
    <w:rsid w:val="002D17A1"/>
    <w:rsid w:val="002D20C5"/>
    <w:rsid w:val="002D4CD0"/>
    <w:rsid w:val="002D4E2C"/>
    <w:rsid w:val="002D5596"/>
    <w:rsid w:val="002D6A28"/>
    <w:rsid w:val="002D737C"/>
    <w:rsid w:val="002D7825"/>
    <w:rsid w:val="002D7A12"/>
    <w:rsid w:val="002E0033"/>
    <w:rsid w:val="002E07E0"/>
    <w:rsid w:val="002E0ECE"/>
    <w:rsid w:val="002E1D0E"/>
    <w:rsid w:val="002E1F45"/>
    <w:rsid w:val="002E2134"/>
    <w:rsid w:val="002E229C"/>
    <w:rsid w:val="002E3BE6"/>
    <w:rsid w:val="002E490A"/>
    <w:rsid w:val="002E4C06"/>
    <w:rsid w:val="002E5E94"/>
    <w:rsid w:val="002E6A32"/>
    <w:rsid w:val="002E6CF1"/>
    <w:rsid w:val="002E7F99"/>
    <w:rsid w:val="002F03F3"/>
    <w:rsid w:val="002F125A"/>
    <w:rsid w:val="002F2102"/>
    <w:rsid w:val="002F21F9"/>
    <w:rsid w:val="002F2DED"/>
    <w:rsid w:val="002F38B2"/>
    <w:rsid w:val="002F396E"/>
    <w:rsid w:val="002F3A6E"/>
    <w:rsid w:val="002F4543"/>
    <w:rsid w:val="002F464B"/>
    <w:rsid w:val="002F48A7"/>
    <w:rsid w:val="00300AC5"/>
    <w:rsid w:val="00301214"/>
    <w:rsid w:val="00301A56"/>
    <w:rsid w:val="003027B5"/>
    <w:rsid w:val="0030358E"/>
    <w:rsid w:val="00304876"/>
    <w:rsid w:val="003052D4"/>
    <w:rsid w:val="003057ED"/>
    <w:rsid w:val="00306612"/>
    <w:rsid w:val="00307A73"/>
    <w:rsid w:val="003109B5"/>
    <w:rsid w:val="0031111C"/>
    <w:rsid w:val="00311EED"/>
    <w:rsid w:val="0031258D"/>
    <w:rsid w:val="00312A87"/>
    <w:rsid w:val="00314B78"/>
    <w:rsid w:val="003151E9"/>
    <w:rsid w:val="00315398"/>
    <w:rsid w:val="00316ADF"/>
    <w:rsid w:val="00317E6C"/>
    <w:rsid w:val="0032005F"/>
    <w:rsid w:val="00320632"/>
    <w:rsid w:val="00321E40"/>
    <w:rsid w:val="0032295C"/>
    <w:rsid w:val="003256AB"/>
    <w:rsid w:val="00326A10"/>
    <w:rsid w:val="003276FB"/>
    <w:rsid w:val="003277AF"/>
    <w:rsid w:val="00331036"/>
    <w:rsid w:val="00332118"/>
    <w:rsid w:val="003334A2"/>
    <w:rsid w:val="0033431E"/>
    <w:rsid w:val="00334B06"/>
    <w:rsid w:val="00335604"/>
    <w:rsid w:val="00337502"/>
    <w:rsid w:val="0034065F"/>
    <w:rsid w:val="003410FC"/>
    <w:rsid w:val="00341F07"/>
    <w:rsid w:val="003426E8"/>
    <w:rsid w:val="00343673"/>
    <w:rsid w:val="00343F93"/>
    <w:rsid w:val="003444F7"/>
    <w:rsid w:val="003447E8"/>
    <w:rsid w:val="00344AAE"/>
    <w:rsid w:val="00344CC0"/>
    <w:rsid w:val="0034522B"/>
    <w:rsid w:val="0034560C"/>
    <w:rsid w:val="003462E7"/>
    <w:rsid w:val="00346333"/>
    <w:rsid w:val="00347B99"/>
    <w:rsid w:val="00347DE1"/>
    <w:rsid w:val="003507A2"/>
    <w:rsid w:val="00350CA1"/>
    <w:rsid w:val="00354455"/>
    <w:rsid w:val="00356576"/>
    <w:rsid w:val="0035661C"/>
    <w:rsid w:val="003570E3"/>
    <w:rsid w:val="003574E0"/>
    <w:rsid w:val="00357DF3"/>
    <w:rsid w:val="00360196"/>
    <w:rsid w:val="0036022F"/>
    <w:rsid w:val="003614EE"/>
    <w:rsid w:val="003619A7"/>
    <w:rsid w:val="00366642"/>
    <w:rsid w:val="00366FD3"/>
    <w:rsid w:val="00370039"/>
    <w:rsid w:val="00370C23"/>
    <w:rsid w:val="00371687"/>
    <w:rsid w:val="00373468"/>
    <w:rsid w:val="00374043"/>
    <w:rsid w:val="00376647"/>
    <w:rsid w:val="00377FEE"/>
    <w:rsid w:val="00380139"/>
    <w:rsid w:val="00380B18"/>
    <w:rsid w:val="003812AF"/>
    <w:rsid w:val="00381759"/>
    <w:rsid w:val="0038266B"/>
    <w:rsid w:val="00383773"/>
    <w:rsid w:val="00384021"/>
    <w:rsid w:val="00385012"/>
    <w:rsid w:val="0038545A"/>
    <w:rsid w:val="00386E35"/>
    <w:rsid w:val="0038714B"/>
    <w:rsid w:val="00387230"/>
    <w:rsid w:val="00387B24"/>
    <w:rsid w:val="0039177F"/>
    <w:rsid w:val="003927DC"/>
    <w:rsid w:val="00395BF9"/>
    <w:rsid w:val="0039651E"/>
    <w:rsid w:val="00396F35"/>
    <w:rsid w:val="00397FC9"/>
    <w:rsid w:val="003A1897"/>
    <w:rsid w:val="003A27A3"/>
    <w:rsid w:val="003A34ED"/>
    <w:rsid w:val="003A3607"/>
    <w:rsid w:val="003A4E8A"/>
    <w:rsid w:val="003A55B5"/>
    <w:rsid w:val="003A6701"/>
    <w:rsid w:val="003A7255"/>
    <w:rsid w:val="003A7CAB"/>
    <w:rsid w:val="003A7D48"/>
    <w:rsid w:val="003A7FFD"/>
    <w:rsid w:val="003B23C6"/>
    <w:rsid w:val="003B24F2"/>
    <w:rsid w:val="003B28F6"/>
    <w:rsid w:val="003B3825"/>
    <w:rsid w:val="003B57F7"/>
    <w:rsid w:val="003B6B1D"/>
    <w:rsid w:val="003B78DF"/>
    <w:rsid w:val="003B7E39"/>
    <w:rsid w:val="003C5108"/>
    <w:rsid w:val="003C570F"/>
    <w:rsid w:val="003C5A0D"/>
    <w:rsid w:val="003C5AA3"/>
    <w:rsid w:val="003C5E68"/>
    <w:rsid w:val="003C6411"/>
    <w:rsid w:val="003C6BA7"/>
    <w:rsid w:val="003C7675"/>
    <w:rsid w:val="003D183A"/>
    <w:rsid w:val="003D2881"/>
    <w:rsid w:val="003D2D01"/>
    <w:rsid w:val="003D4A67"/>
    <w:rsid w:val="003D691F"/>
    <w:rsid w:val="003D6E8D"/>
    <w:rsid w:val="003D74D3"/>
    <w:rsid w:val="003D77C3"/>
    <w:rsid w:val="003D77CB"/>
    <w:rsid w:val="003E03F6"/>
    <w:rsid w:val="003E0858"/>
    <w:rsid w:val="003E098F"/>
    <w:rsid w:val="003E0B06"/>
    <w:rsid w:val="003E1A5F"/>
    <w:rsid w:val="003E1D93"/>
    <w:rsid w:val="003E2D93"/>
    <w:rsid w:val="003E2E88"/>
    <w:rsid w:val="003E73FF"/>
    <w:rsid w:val="003E7518"/>
    <w:rsid w:val="003E778D"/>
    <w:rsid w:val="003E7A64"/>
    <w:rsid w:val="003F0535"/>
    <w:rsid w:val="003F10C3"/>
    <w:rsid w:val="003F117B"/>
    <w:rsid w:val="003F2427"/>
    <w:rsid w:val="003F2577"/>
    <w:rsid w:val="003F4A5E"/>
    <w:rsid w:val="003F4B4A"/>
    <w:rsid w:val="003F4DD8"/>
    <w:rsid w:val="003F61AA"/>
    <w:rsid w:val="003F661C"/>
    <w:rsid w:val="003F7C5B"/>
    <w:rsid w:val="00400BFC"/>
    <w:rsid w:val="00401B14"/>
    <w:rsid w:val="00401C51"/>
    <w:rsid w:val="004075E2"/>
    <w:rsid w:val="0041037A"/>
    <w:rsid w:val="00410555"/>
    <w:rsid w:val="00413008"/>
    <w:rsid w:val="004137DB"/>
    <w:rsid w:val="00414C46"/>
    <w:rsid w:val="00415415"/>
    <w:rsid w:val="00415A44"/>
    <w:rsid w:val="00420C1C"/>
    <w:rsid w:val="004216FA"/>
    <w:rsid w:val="00422528"/>
    <w:rsid w:val="00424647"/>
    <w:rsid w:val="00424BBD"/>
    <w:rsid w:val="00425E6E"/>
    <w:rsid w:val="00426323"/>
    <w:rsid w:val="00431570"/>
    <w:rsid w:val="00431B9F"/>
    <w:rsid w:val="004339DE"/>
    <w:rsid w:val="0043449E"/>
    <w:rsid w:val="00434628"/>
    <w:rsid w:val="004349C8"/>
    <w:rsid w:val="004349D9"/>
    <w:rsid w:val="0043620A"/>
    <w:rsid w:val="0043689D"/>
    <w:rsid w:val="00436B85"/>
    <w:rsid w:val="00437447"/>
    <w:rsid w:val="004378E4"/>
    <w:rsid w:val="00440503"/>
    <w:rsid w:val="00440735"/>
    <w:rsid w:val="004408A8"/>
    <w:rsid w:val="00440C28"/>
    <w:rsid w:val="00442C6D"/>
    <w:rsid w:val="0044393B"/>
    <w:rsid w:val="00443E7B"/>
    <w:rsid w:val="0044401B"/>
    <w:rsid w:val="004443D6"/>
    <w:rsid w:val="004444AD"/>
    <w:rsid w:val="00445AE1"/>
    <w:rsid w:val="00446FB1"/>
    <w:rsid w:val="00447204"/>
    <w:rsid w:val="0044727D"/>
    <w:rsid w:val="0045039F"/>
    <w:rsid w:val="0045087C"/>
    <w:rsid w:val="0045259D"/>
    <w:rsid w:val="00453591"/>
    <w:rsid w:val="004550AE"/>
    <w:rsid w:val="00455C22"/>
    <w:rsid w:val="00455DBB"/>
    <w:rsid w:val="00461329"/>
    <w:rsid w:val="00461464"/>
    <w:rsid w:val="00462269"/>
    <w:rsid w:val="0046283F"/>
    <w:rsid w:val="00462DCF"/>
    <w:rsid w:val="0046338A"/>
    <w:rsid w:val="0046487E"/>
    <w:rsid w:val="00464FDD"/>
    <w:rsid w:val="004659AB"/>
    <w:rsid w:val="00465D91"/>
    <w:rsid w:val="00470349"/>
    <w:rsid w:val="00471F96"/>
    <w:rsid w:val="00472093"/>
    <w:rsid w:val="0047455C"/>
    <w:rsid w:val="0047757B"/>
    <w:rsid w:val="0048042C"/>
    <w:rsid w:val="0048073A"/>
    <w:rsid w:val="004809E1"/>
    <w:rsid w:val="0048192F"/>
    <w:rsid w:val="004820E6"/>
    <w:rsid w:val="00482BBA"/>
    <w:rsid w:val="0048358B"/>
    <w:rsid w:val="00485AD9"/>
    <w:rsid w:val="004876C2"/>
    <w:rsid w:val="00487FC9"/>
    <w:rsid w:val="0049142C"/>
    <w:rsid w:val="00491CCB"/>
    <w:rsid w:val="00492B8A"/>
    <w:rsid w:val="0049303A"/>
    <w:rsid w:val="004937CF"/>
    <w:rsid w:val="00493FC7"/>
    <w:rsid w:val="004955E2"/>
    <w:rsid w:val="00495674"/>
    <w:rsid w:val="00497837"/>
    <w:rsid w:val="00497ED6"/>
    <w:rsid w:val="004A0BAC"/>
    <w:rsid w:val="004A0FC2"/>
    <w:rsid w:val="004A2C0C"/>
    <w:rsid w:val="004A2C2C"/>
    <w:rsid w:val="004A31C0"/>
    <w:rsid w:val="004A5B0F"/>
    <w:rsid w:val="004A7540"/>
    <w:rsid w:val="004B003B"/>
    <w:rsid w:val="004B00E7"/>
    <w:rsid w:val="004B01F6"/>
    <w:rsid w:val="004B0AD9"/>
    <w:rsid w:val="004B1E66"/>
    <w:rsid w:val="004B29A4"/>
    <w:rsid w:val="004B32C3"/>
    <w:rsid w:val="004B3630"/>
    <w:rsid w:val="004B3B43"/>
    <w:rsid w:val="004B3C46"/>
    <w:rsid w:val="004B469E"/>
    <w:rsid w:val="004B4CE6"/>
    <w:rsid w:val="004B5283"/>
    <w:rsid w:val="004B5F63"/>
    <w:rsid w:val="004B6AFB"/>
    <w:rsid w:val="004B6F04"/>
    <w:rsid w:val="004C0109"/>
    <w:rsid w:val="004C0979"/>
    <w:rsid w:val="004C0B44"/>
    <w:rsid w:val="004C2346"/>
    <w:rsid w:val="004C2438"/>
    <w:rsid w:val="004C3024"/>
    <w:rsid w:val="004C4791"/>
    <w:rsid w:val="004C4E94"/>
    <w:rsid w:val="004C55DE"/>
    <w:rsid w:val="004C6C34"/>
    <w:rsid w:val="004D0742"/>
    <w:rsid w:val="004D07B1"/>
    <w:rsid w:val="004D2092"/>
    <w:rsid w:val="004D271F"/>
    <w:rsid w:val="004D408D"/>
    <w:rsid w:val="004D4807"/>
    <w:rsid w:val="004D4E33"/>
    <w:rsid w:val="004D6319"/>
    <w:rsid w:val="004D6A90"/>
    <w:rsid w:val="004D6F20"/>
    <w:rsid w:val="004E04F5"/>
    <w:rsid w:val="004E0797"/>
    <w:rsid w:val="004E0D38"/>
    <w:rsid w:val="004E2147"/>
    <w:rsid w:val="004E2153"/>
    <w:rsid w:val="004E3FD4"/>
    <w:rsid w:val="004E4449"/>
    <w:rsid w:val="004E62CA"/>
    <w:rsid w:val="004E6B3B"/>
    <w:rsid w:val="004E6C10"/>
    <w:rsid w:val="004E6C77"/>
    <w:rsid w:val="004F1381"/>
    <w:rsid w:val="004F3028"/>
    <w:rsid w:val="004F3225"/>
    <w:rsid w:val="004F3C69"/>
    <w:rsid w:val="004F4B66"/>
    <w:rsid w:val="004F5B96"/>
    <w:rsid w:val="004F5F8D"/>
    <w:rsid w:val="004F67D3"/>
    <w:rsid w:val="004F6D3B"/>
    <w:rsid w:val="004F7653"/>
    <w:rsid w:val="00500A59"/>
    <w:rsid w:val="00500A75"/>
    <w:rsid w:val="00500C13"/>
    <w:rsid w:val="00503243"/>
    <w:rsid w:val="00503A81"/>
    <w:rsid w:val="005047A6"/>
    <w:rsid w:val="00506785"/>
    <w:rsid w:val="005077E3"/>
    <w:rsid w:val="00510024"/>
    <w:rsid w:val="00510238"/>
    <w:rsid w:val="005114F5"/>
    <w:rsid w:val="00511605"/>
    <w:rsid w:val="00512203"/>
    <w:rsid w:val="005124BA"/>
    <w:rsid w:val="005137BC"/>
    <w:rsid w:val="00513C9D"/>
    <w:rsid w:val="00513FC2"/>
    <w:rsid w:val="00515060"/>
    <w:rsid w:val="005155DA"/>
    <w:rsid w:val="00515C28"/>
    <w:rsid w:val="00516E60"/>
    <w:rsid w:val="00517A5C"/>
    <w:rsid w:val="005239D5"/>
    <w:rsid w:val="005246ED"/>
    <w:rsid w:val="00525135"/>
    <w:rsid w:val="005255A4"/>
    <w:rsid w:val="00526538"/>
    <w:rsid w:val="005310A2"/>
    <w:rsid w:val="0053160C"/>
    <w:rsid w:val="00532787"/>
    <w:rsid w:val="0053290A"/>
    <w:rsid w:val="00532BF1"/>
    <w:rsid w:val="0053366E"/>
    <w:rsid w:val="00533FE2"/>
    <w:rsid w:val="00535007"/>
    <w:rsid w:val="00535080"/>
    <w:rsid w:val="005358FA"/>
    <w:rsid w:val="0053656E"/>
    <w:rsid w:val="00540148"/>
    <w:rsid w:val="005405BA"/>
    <w:rsid w:val="00541B3E"/>
    <w:rsid w:val="00544EFB"/>
    <w:rsid w:val="005451C2"/>
    <w:rsid w:val="005458DE"/>
    <w:rsid w:val="0054599A"/>
    <w:rsid w:val="00545F8D"/>
    <w:rsid w:val="00547CAA"/>
    <w:rsid w:val="00550767"/>
    <w:rsid w:val="0055271C"/>
    <w:rsid w:val="00552B92"/>
    <w:rsid w:val="0055383D"/>
    <w:rsid w:val="00553A17"/>
    <w:rsid w:val="0055595D"/>
    <w:rsid w:val="00556688"/>
    <w:rsid w:val="00557746"/>
    <w:rsid w:val="00557889"/>
    <w:rsid w:val="005611FB"/>
    <w:rsid w:val="005613A7"/>
    <w:rsid w:val="00561E38"/>
    <w:rsid w:val="0056200A"/>
    <w:rsid w:val="0056218C"/>
    <w:rsid w:val="005624DE"/>
    <w:rsid w:val="00562ADE"/>
    <w:rsid w:val="00563115"/>
    <w:rsid w:val="00563509"/>
    <w:rsid w:val="00563AFC"/>
    <w:rsid w:val="00564128"/>
    <w:rsid w:val="0056424D"/>
    <w:rsid w:val="0056430C"/>
    <w:rsid w:val="00565A4A"/>
    <w:rsid w:val="00565EA9"/>
    <w:rsid w:val="00566478"/>
    <w:rsid w:val="005667BB"/>
    <w:rsid w:val="005667D3"/>
    <w:rsid w:val="0056733F"/>
    <w:rsid w:val="00567356"/>
    <w:rsid w:val="00567673"/>
    <w:rsid w:val="00570AB2"/>
    <w:rsid w:val="005720E9"/>
    <w:rsid w:val="0057313C"/>
    <w:rsid w:val="005740B3"/>
    <w:rsid w:val="00574709"/>
    <w:rsid w:val="00575072"/>
    <w:rsid w:val="005766C2"/>
    <w:rsid w:val="00576A6D"/>
    <w:rsid w:val="005773FF"/>
    <w:rsid w:val="0057742A"/>
    <w:rsid w:val="0057779A"/>
    <w:rsid w:val="00581B07"/>
    <w:rsid w:val="0058200B"/>
    <w:rsid w:val="005844E7"/>
    <w:rsid w:val="005849A3"/>
    <w:rsid w:val="00585202"/>
    <w:rsid w:val="00586233"/>
    <w:rsid w:val="00587073"/>
    <w:rsid w:val="0059083B"/>
    <w:rsid w:val="00590A71"/>
    <w:rsid w:val="00590AE8"/>
    <w:rsid w:val="00591892"/>
    <w:rsid w:val="00592669"/>
    <w:rsid w:val="00592A7E"/>
    <w:rsid w:val="0059324D"/>
    <w:rsid w:val="005948E6"/>
    <w:rsid w:val="005962D9"/>
    <w:rsid w:val="005964DF"/>
    <w:rsid w:val="005A047F"/>
    <w:rsid w:val="005A085C"/>
    <w:rsid w:val="005A185B"/>
    <w:rsid w:val="005A28D8"/>
    <w:rsid w:val="005A2B6C"/>
    <w:rsid w:val="005A3DC4"/>
    <w:rsid w:val="005A3E92"/>
    <w:rsid w:val="005A416F"/>
    <w:rsid w:val="005A4642"/>
    <w:rsid w:val="005A523E"/>
    <w:rsid w:val="005A5808"/>
    <w:rsid w:val="005A66CF"/>
    <w:rsid w:val="005A6993"/>
    <w:rsid w:val="005A7191"/>
    <w:rsid w:val="005A7535"/>
    <w:rsid w:val="005A77D5"/>
    <w:rsid w:val="005A7977"/>
    <w:rsid w:val="005B0688"/>
    <w:rsid w:val="005B0BAA"/>
    <w:rsid w:val="005B29EB"/>
    <w:rsid w:val="005B32A3"/>
    <w:rsid w:val="005B346A"/>
    <w:rsid w:val="005B390D"/>
    <w:rsid w:val="005B39D5"/>
    <w:rsid w:val="005B3B4D"/>
    <w:rsid w:val="005B3F55"/>
    <w:rsid w:val="005B51EB"/>
    <w:rsid w:val="005B5EE7"/>
    <w:rsid w:val="005B605C"/>
    <w:rsid w:val="005B7323"/>
    <w:rsid w:val="005C09E7"/>
    <w:rsid w:val="005C1755"/>
    <w:rsid w:val="005C1E24"/>
    <w:rsid w:val="005C246D"/>
    <w:rsid w:val="005C50C6"/>
    <w:rsid w:val="005C52C0"/>
    <w:rsid w:val="005C5C45"/>
    <w:rsid w:val="005C6715"/>
    <w:rsid w:val="005C6AB0"/>
    <w:rsid w:val="005C6D58"/>
    <w:rsid w:val="005C6E99"/>
    <w:rsid w:val="005D0441"/>
    <w:rsid w:val="005D24DF"/>
    <w:rsid w:val="005D3409"/>
    <w:rsid w:val="005D3AD4"/>
    <w:rsid w:val="005D3D90"/>
    <w:rsid w:val="005D4A24"/>
    <w:rsid w:val="005D4C6B"/>
    <w:rsid w:val="005D4E96"/>
    <w:rsid w:val="005D4E9F"/>
    <w:rsid w:val="005D4F67"/>
    <w:rsid w:val="005D56D9"/>
    <w:rsid w:val="005D60C2"/>
    <w:rsid w:val="005D7EC0"/>
    <w:rsid w:val="005E02DE"/>
    <w:rsid w:val="005E0676"/>
    <w:rsid w:val="005E0F5F"/>
    <w:rsid w:val="005E2061"/>
    <w:rsid w:val="005E2731"/>
    <w:rsid w:val="005E317F"/>
    <w:rsid w:val="005E32BC"/>
    <w:rsid w:val="005E43AD"/>
    <w:rsid w:val="005E581D"/>
    <w:rsid w:val="005E5EB4"/>
    <w:rsid w:val="005E7ED6"/>
    <w:rsid w:val="005F0159"/>
    <w:rsid w:val="005F031C"/>
    <w:rsid w:val="005F0B9B"/>
    <w:rsid w:val="005F0E26"/>
    <w:rsid w:val="005F14AE"/>
    <w:rsid w:val="005F3C40"/>
    <w:rsid w:val="005F5542"/>
    <w:rsid w:val="005F661B"/>
    <w:rsid w:val="005F6F36"/>
    <w:rsid w:val="0060165C"/>
    <w:rsid w:val="00601C97"/>
    <w:rsid w:val="006020D7"/>
    <w:rsid w:val="006022F8"/>
    <w:rsid w:val="00604324"/>
    <w:rsid w:val="006051B5"/>
    <w:rsid w:val="00606741"/>
    <w:rsid w:val="00606DFC"/>
    <w:rsid w:val="00607007"/>
    <w:rsid w:val="00607760"/>
    <w:rsid w:val="006111F4"/>
    <w:rsid w:val="00611584"/>
    <w:rsid w:val="0061265E"/>
    <w:rsid w:val="00614266"/>
    <w:rsid w:val="006165C0"/>
    <w:rsid w:val="006166AA"/>
    <w:rsid w:val="00616863"/>
    <w:rsid w:val="0061699F"/>
    <w:rsid w:val="0061792A"/>
    <w:rsid w:val="00617A89"/>
    <w:rsid w:val="0062034B"/>
    <w:rsid w:val="00620527"/>
    <w:rsid w:val="0062125F"/>
    <w:rsid w:val="006239CC"/>
    <w:rsid w:val="006243D2"/>
    <w:rsid w:val="00625343"/>
    <w:rsid w:val="00625815"/>
    <w:rsid w:val="00626EB5"/>
    <w:rsid w:val="006274F5"/>
    <w:rsid w:val="00627D40"/>
    <w:rsid w:val="0063058B"/>
    <w:rsid w:val="006309BF"/>
    <w:rsid w:val="006310CC"/>
    <w:rsid w:val="00632409"/>
    <w:rsid w:val="006337E4"/>
    <w:rsid w:val="00633962"/>
    <w:rsid w:val="00633B40"/>
    <w:rsid w:val="0063466C"/>
    <w:rsid w:val="00635529"/>
    <w:rsid w:val="00637BC1"/>
    <w:rsid w:val="0064062F"/>
    <w:rsid w:val="00642538"/>
    <w:rsid w:val="0064266E"/>
    <w:rsid w:val="00642BC1"/>
    <w:rsid w:val="00642BCE"/>
    <w:rsid w:val="0064331E"/>
    <w:rsid w:val="00643871"/>
    <w:rsid w:val="0064684B"/>
    <w:rsid w:val="00650564"/>
    <w:rsid w:val="00650C41"/>
    <w:rsid w:val="0065229E"/>
    <w:rsid w:val="006525D1"/>
    <w:rsid w:val="006525DB"/>
    <w:rsid w:val="006532A6"/>
    <w:rsid w:val="006538AF"/>
    <w:rsid w:val="00655A1E"/>
    <w:rsid w:val="00656555"/>
    <w:rsid w:val="006579FE"/>
    <w:rsid w:val="00657EC8"/>
    <w:rsid w:val="00660AEA"/>
    <w:rsid w:val="00663327"/>
    <w:rsid w:val="006658B7"/>
    <w:rsid w:val="00665AC9"/>
    <w:rsid w:val="006674B6"/>
    <w:rsid w:val="00670706"/>
    <w:rsid w:val="00670743"/>
    <w:rsid w:val="00672B00"/>
    <w:rsid w:val="00672B06"/>
    <w:rsid w:val="00672B16"/>
    <w:rsid w:val="0067306C"/>
    <w:rsid w:val="006745AC"/>
    <w:rsid w:val="00675681"/>
    <w:rsid w:val="00677CD7"/>
    <w:rsid w:val="00682900"/>
    <w:rsid w:val="00682BF9"/>
    <w:rsid w:val="00684F04"/>
    <w:rsid w:val="006852D4"/>
    <w:rsid w:val="00685681"/>
    <w:rsid w:val="00686337"/>
    <w:rsid w:val="00686968"/>
    <w:rsid w:val="00686A6C"/>
    <w:rsid w:val="00686AA4"/>
    <w:rsid w:val="00686BD1"/>
    <w:rsid w:val="00687578"/>
    <w:rsid w:val="00687B92"/>
    <w:rsid w:val="006901E9"/>
    <w:rsid w:val="006908C6"/>
    <w:rsid w:val="00690C98"/>
    <w:rsid w:val="00692241"/>
    <w:rsid w:val="006929E0"/>
    <w:rsid w:val="00692E3A"/>
    <w:rsid w:val="00694B19"/>
    <w:rsid w:val="00694CAC"/>
    <w:rsid w:val="006953C4"/>
    <w:rsid w:val="00696A04"/>
    <w:rsid w:val="006A0945"/>
    <w:rsid w:val="006A0F6D"/>
    <w:rsid w:val="006A1416"/>
    <w:rsid w:val="006A17AD"/>
    <w:rsid w:val="006A1F9D"/>
    <w:rsid w:val="006A32AE"/>
    <w:rsid w:val="006A4108"/>
    <w:rsid w:val="006A46D5"/>
    <w:rsid w:val="006A5DA0"/>
    <w:rsid w:val="006A60E7"/>
    <w:rsid w:val="006B2019"/>
    <w:rsid w:val="006B2FA3"/>
    <w:rsid w:val="006B32DE"/>
    <w:rsid w:val="006B3662"/>
    <w:rsid w:val="006B49DC"/>
    <w:rsid w:val="006B4B70"/>
    <w:rsid w:val="006B6725"/>
    <w:rsid w:val="006B6EDA"/>
    <w:rsid w:val="006C137B"/>
    <w:rsid w:val="006C1E60"/>
    <w:rsid w:val="006C2F9A"/>
    <w:rsid w:val="006C3F64"/>
    <w:rsid w:val="006C7F44"/>
    <w:rsid w:val="006D0985"/>
    <w:rsid w:val="006D0CD9"/>
    <w:rsid w:val="006D1FD1"/>
    <w:rsid w:val="006D20CB"/>
    <w:rsid w:val="006D2909"/>
    <w:rsid w:val="006D5420"/>
    <w:rsid w:val="006D5B14"/>
    <w:rsid w:val="006E042C"/>
    <w:rsid w:val="006E0577"/>
    <w:rsid w:val="006E05F8"/>
    <w:rsid w:val="006E0D12"/>
    <w:rsid w:val="006E1A4B"/>
    <w:rsid w:val="006E2509"/>
    <w:rsid w:val="006E4EF0"/>
    <w:rsid w:val="006E4F5B"/>
    <w:rsid w:val="006E5DD2"/>
    <w:rsid w:val="006E5F94"/>
    <w:rsid w:val="006E6C32"/>
    <w:rsid w:val="006E7315"/>
    <w:rsid w:val="006E7441"/>
    <w:rsid w:val="006E781E"/>
    <w:rsid w:val="006F13C5"/>
    <w:rsid w:val="006F31CD"/>
    <w:rsid w:val="006F3BB5"/>
    <w:rsid w:val="006F6C59"/>
    <w:rsid w:val="006F70B9"/>
    <w:rsid w:val="006F78C2"/>
    <w:rsid w:val="00700D34"/>
    <w:rsid w:val="00701626"/>
    <w:rsid w:val="00701C50"/>
    <w:rsid w:val="00701DDE"/>
    <w:rsid w:val="00703D42"/>
    <w:rsid w:val="0070431E"/>
    <w:rsid w:val="00704660"/>
    <w:rsid w:val="00706342"/>
    <w:rsid w:val="00706A6C"/>
    <w:rsid w:val="007071E4"/>
    <w:rsid w:val="0070784A"/>
    <w:rsid w:val="00710DC1"/>
    <w:rsid w:val="00711089"/>
    <w:rsid w:val="00712146"/>
    <w:rsid w:val="007127D3"/>
    <w:rsid w:val="00713A6B"/>
    <w:rsid w:val="00715C05"/>
    <w:rsid w:val="0071653F"/>
    <w:rsid w:val="00721AB7"/>
    <w:rsid w:val="007221FF"/>
    <w:rsid w:val="00722318"/>
    <w:rsid w:val="00724141"/>
    <w:rsid w:val="007247B8"/>
    <w:rsid w:val="0072550D"/>
    <w:rsid w:val="007267D2"/>
    <w:rsid w:val="00726863"/>
    <w:rsid w:val="00727664"/>
    <w:rsid w:val="0073041B"/>
    <w:rsid w:val="0073422C"/>
    <w:rsid w:val="0073598E"/>
    <w:rsid w:val="007361D7"/>
    <w:rsid w:val="00736DD6"/>
    <w:rsid w:val="00737283"/>
    <w:rsid w:val="0073749F"/>
    <w:rsid w:val="007400D4"/>
    <w:rsid w:val="00740473"/>
    <w:rsid w:val="00740DDD"/>
    <w:rsid w:val="00741D2A"/>
    <w:rsid w:val="00741FC1"/>
    <w:rsid w:val="00742915"/>
    <w:rsid w:val="00742E6F"/>
    <w:rsid w:val="007430D1"/>
    <w:rsid w:val="007439A1"/>
    <w:rsid w:val="00744BAD"/>
    <w:rsid w:val="007465F9"/>
    <w:rsid w:val="00747062"/>
    <w:rsid w:val="007472ED"/>
    <w:rsid w:val="00747A86"/>
    <w:rsid w:val="0075088C"/>
    <w:rsid w:val="007515BC"/>
    <w:rsid w:val="00752C54"/>
    <w:rsid w:val="007545E6"/>
    <w:rsid w:val="00754C78"/>
    <w:rsid w:val="0075593D"/>
    <w:rsid w:val="00756209"/>
    <w:rsid w:val="0075669A"/>
    <w:rsid w:val="00757B60"/>
    <w:rsid w:val="00760170"/>
    <w:rsid w:val="00760CFE"/>
    <w:rsid w:val="0076218B"/>
    <w:rsid w:val="0076235B"/>
    <w:rsid w:val="0076263A"/>
    <w:rsid w:val="007640C7"/>
    <w:rsid w:val="00766414"/>
    <w:rsid w:val="007668EB"/>
    <w:rsid w:val="00766CD5"/>
    <w:rsid w:val="0077066E"/>
    <w:rsid w:val="00772419"/>
    <w:rsid w:val="00772F22"/>
    <w:rsid w:val="00773A84"/>
    <w:rsid w:val="00775157"/>
    <w:rsid w:val="00777EFB"/>
    <w:rsid w:val="00777F43"/>
    <w:rsid w:val="0078020B"/>
    <w:rsid w:val="00781803"/>
    <w:rsid w:val="00781BAE"/>
    <w:rsid w:val="00781F41"/>
    <w:rsid w:val="00782BAD"/>
    <w:rsid w:val="007835BF"/>
    <w:rsid w:val="0078479F"/>
    <w:rsid w:val="007857C5"/>
    <w:rsid w:val="00785AEE"/>
    <w:rsid w:val="00785CB9"/>
    <w:rsid w:val="00786187"/>
    <w:rsid w:val="00786B05"/>
    <w:rsid w:val="00786CA0"/>
    <w:rsid w:val="00791B1E"/>
    <w:rsid w:val="007920E0"/>
    <w:rsid w:val="0079235A"/>
    <w:rsid w:val="0079319A"/>
    <w:rsid w:val="00794367"/>
    <w:rsid w:val="00794516"/>
    <w:rsid w:val="0079543B"/>
    <w:rsid w:val="00795A65"/>
    <w:rsid w:val="007970E3"/>
    <w:rsid w:val="00797423"/>
    <w:rsid w:val="00797D17"/>
    <w:rsid w:val="007A07D2"/>
    <w:rsid w:val="007A1A56"/>
    <w:rsid w:val="007A3E9E"/>
    <w:rsid w:val="007A6068"/>
    <w:rsid w:val="007A6380"/>
    <w:rsid w:val="007A6833"/>
    <w:rsid w:val="007A6D81"/>
    <w:rsid w:val="007A7D26"/>
    <w:rsid w:val="007B0006"/>
    <w:rsid w:val="007B0AD3"/>
    <w:rsid w:val="007B0CF3"/>
    <w:rsid w:val="007B200F"/>
    <w:rsid w:val="007B2981"/>
    <w:rsid w:val="007B3396"/>
    <w:rsid w:val="007B3E06"/>
    <w:rsid w:val="007B45F4"/>
    <w:rsid w:val="007B4E2E"/>
    <w:rsid w:val="007B52A5"/>
    <w:rsid w:val="007B678B"/>
    <w:rsid w:val="007B6AF2"/>
    <w:rsid w:val="007B7E34"/>
    <w:rsid w:val="007C083B"/>
    <w:rsid w:val="007C0D49"/>
    <w:rsid w:val="007C240B"/>
    <w:rsid w:val="007C4C49"/>
    <w:rsid w:val="007C4F96"/>
    <w:rsid w:val="007C7B18"/>
    <w:rsid w:val="007D0D5C"/>
    <w:rsid w:val="007D2C7C"/>
    <w:rsid w:val="007D4C61"/>
    <w:rsid w:val="007D513B"/>
    <w:rsid w:val="007D6A58"/>
    <w:rsid w:val="007D742C"/>
    <w:rsid w:val="007D778F"/>
    <w:rsid w:val="007D7CD6"/>
    <w:rsid w:val="007D7D4B"/>
    <w:rsid w:val="007D7F16"/>
    <w:rsid w:val="007E0A59"/>
    <w:rsid w:val="007E13B3"/>
    <w:rsid w:val="007E17C1"/>
    <w:rsid w:val="007E1ABE"/>
    <w:rsid w:val="007E2507"/>
    <w:rsid w:val="007E5F77"/>
    <w:rsid w:val="007E5FD5"/>
    <w:rsid w:val="007E69C8"/>
    <w:rsid w:val="007E7387"/>
    <w:rsid w:val="007E7DEA"/>
    <w:rsid w:val="007F03D4"/>
    <w:rsid w:val="007F0E8A"/>
    <w:rsid w:val="007F15E7"/>
    <w:rsid w:val="007F1A5C"/>
    <w:rsid w:val="007F210F"/>
    <w:rsid w:val="007F232F"/>
    <w:rsid w:val="007F2F8D"/>
    <w:rsid w:val="007F426D"/>
    <w:rsid w:val="007F5311"/>
    <w:rsid w:val="007F5748"/>
    <w:rsid w:val="007F594E"/>
    <w:rsid w:val="007F5AC7"/>
    <w:rsid w:val="007F68F6"/>
    <w:rsid w:val="0080002A"/>
    <w:rsid w:val="00800124"/>
    <w:rsid w:val="00800FE9"/>
    <w:rsid w:val="008013B3"/>
    <w:rsid w:val="0080181C"/>
    <w:rsid w:val="0080400A"/>
    <w:rsid w:val="00804145"/>
    <w:rsid w:val="00805F7E"/>
    <w:rsid w:val="00805F8F"/>
    <w:rsid w:val="00806548"/>
    <w:rsid w:val="0081048C"/>
    <w:rsid w:val="008109E3"/>
    <w:rsid w:val="00810F06"/>
    <w:rsid w:val="008112E4"/>
    <w:rsid w:val="008118D4"/>
    <w:rsid w:val="00811E96"/>
    <w:rsid w:val="00812E07"/>
    <w:rsid w:val="00813071"/>
    <w:rsid w:val="008130BF"/>
    <w:rsid w:val="00813323"/>
    <w:rsid w:val="0081518F"/>
    <w:rsid w:val="0081590B"/>
    <w:rsid w:val="008162A7"/>
    <w:rsid w:val="00817AD2"/>
    <w:rsid w:val="00817CEA"/>
    <w:rsid w:val="00821E10"/>
    <w:rsid w:val="00822466"/>
    <w:rsid w:val="008228BD"/>
    <w:rsid w:val="0082314A"/>
    <w:rsid w:val="008248D1"/>
    <w:rsid w:val="008261D4"/>
    <w:rsid w:val="00827218"/>
    <w:rsid w:val="008274C9"/>
    <w:rsid w:val="00827D7F"/>
    <w:rsid w:val="00830BCD"/>
    <w:rsid w:val="008312A1"/>
    <w:rsid w:val="008312C6"/>
    <w:rsid w:val="008314C2"/>
    <w:rsid w:val="00831643"/>
    <w:rsid w:val="00831BD6"/>
    <w:rsid w:val="00831F7D"/>
    <w:rsid w:val="008323FB"/>
    <w:rsid w:val="0083325F"/>
    <w:rsid w:val="00833EFC"/>
    <w:rsid w:val="00834029"/>
    <w:rsid w:val="008347DF"/>
    <w:rsid w:val="008356DD"/>
    <w:rsid w:val="00835A05"/>
    <w:rsid w:val="00835B73"/>
    <w:rsid w:val="008402A5"/>
    <w:rsid w:val="008403FE"/>
    <w:rsid w:val="00840AE3"/>
    <w:rsid w:val="00843485"/>
    <w:rsid w:val="00843F2D"/>
    <w:rsid w:val="00844423"/>
    <w:rsid w:val="00844785"/>
    <w:rsid w:val="00845D84"/>
    <w:rsid w:val="008466FF"/>
    <w:rsid w:val="00847A4D"/>
    <w:rsid w:val="00847CAF"/>
    <w:rsid w:val="00847F67"/>
    <w:rsid w:val="00851258"/>
    <w:rsid w:val="0085127D"/>
    <w:rsid w:val="00851A4F"/>
    <w:rsid w:val="00852733"/>
    <w:rsid w:val="0085331D"/>
    <w:rsid w:val="00853725"/>
    <w:rsid w:val="00853F1F"/>
    <w:rsid w:val="0085461F"/>
    <w:rsid w:val="00855F13"/>
    <w:rsid w:val="0085623F"/>
    <w:rsid w:val="00857188"/>
    <w:rsid w:val="0085756C"/>
    <w:rsid w:val="00857887"/>
    <w:rsid w:val="00861688"/>
    <w:rsid w:val="0086218B"/>
    <w:rsid w:val="00862F3A"/>
    <w:rsid w:val="00865CD8"/>
    <w:rsid w:val="0086790E"/>
    <w:rsid w:val="00867B79"/>
    <w:rsid w:val="00870695"/>
    <w:rsid w:val="00871F23"/>
    <w:rsid w:val="008731A5"/>
    <w:rsid w:val="0087326B"/>
    <w:rsid w:val="00873E78"/>
    <w:rsid w:val="00873F66"/>
    <w:rsid w:val="00874C9B"/>
    <w:rsid w:val="00874D5F"/>
    <w:rsid w:val="008765D7"/>
    <w:rsid w:val="008807A1"/>
    <w:rsid w:val="00881EA1"/>
    <w:rsid w:val="00882074"/>
    <w:rsid w:val="00882207"/>
    <w:rsid w:val="0088223A"/>
    <w:rsid w:val="00884690"/>
    <w:rsid w:val="008859F7"/>
    <w:rsid w:val="00885B5C"/>
    <w:rsid w:val="0088668D"/>
    <w:rsid w:val="0088682E"/>
    <w:rsid w:val="00887008"/>
    <w:rsid w:val="00887186"/>
    <w:rsid w:val="00887B5E"/>
    <w:rsid w:val="00893A59"/>
    <w:rsid w:val="00894D22"/>
    <w:rsid w:val="008951BD"/>
    <w:rsid w:val="008964E6"/>
    <w:rsid w:val="00896643"/>
    <w:rsid w:val="00896979"/>
    <w:rsid w:val="00896FA4"/>
    <w:rsid w:val="0089730A"/>
    <w:rsid w:val="008A1F4D"/>
    <w:rsid w:val="008A233B"/>
    <w:rsid w:val="008A29FE"/>
    <w:rsid w:val="008A3363"/>
    <w:rsid w:val="008A3A74"/>
    <w:rsid w:val="008A46E6"/>
    <w:rsid w:val="008A4986"/>
    <w:rsid w:val="008A4B2D"/>
    <w:rsid w:val="008A5A8D"/>
    <w:rsid w:val="008A622C"/>
    <w:rsid w:val="008B0E7E"/>
    <w:rsid w:val="008B3170"/>
    <w:rsid w:val="008B53DC"/>
    <w:rsid w:val="008B6FC5"/>
    <w:rsid w:val="008B720F"/>
    <w:rsid w:val="008C24B5"/>
    <w:rsid w:val="008C38DE"/>
    <w:rsid w:val="008C583D"/>
    <w:rsid w:val="008C5A72"/>
    <w:rsid w:val="008C7EF9"/>
    <w:rsid w:val="008D2807"/>
    <w:rsid w:val="008D377A"/>
    <w:rsid w:val="008D47E2"/>
    <w:rsid w:val="008D4FE7"/>
    <w:rsid w:val="008D5340"/>
    <w:rsid w:val="008D58C1"/>
    <w:rsid w:val="008E0CDD"/>
    <w:rsid w:val="008E155C"/>
    <w:rsid w:val="008E296C"/>
    <w:rsid w:val="008E327E"/>
    <w:rsid w:val="008E5380"/>
    <w:rsid w:val="008E66CB"/>
    <w:rsid w:val="008E6FDC"/>
    <w:rsid w:val="008E6FE6"/>
    <w:rsid w:val="008E7D7A"/>
    <w:rsid w:val="008E7DB0"/>
    <w:rsid w:val="008F195D"/>
    <w:rsid w:val="008F3189"/>
    <w:rsid w:val="008F3680"/>
    <w:rsid w:val="008F5683"/>
    <w:rsid w:val="008F6D0B"/>
    <w:rsid w:val="008F7E37"/>
    <w:rsid w:val="00900738"/>
    <w:rsid w:val="00900950"/>
    <w:rsid w:val="0090153B"/>
    <w:rsid w:val="00901958"/>
    <w:rsid w:val="00906E40"/>
    <w:rsid w:val="0091000B"/>
    <w:rsid w:val="00911E3B"/>
    <w:rsid w:val="0091238E"/>
    <w:rsid w:val="0091315D"/>
    <w:rsid w:val="00916B89"/>
    <w:rsid w:val="00917653"/>
    <w:rsid w:val="0092150A"/>
    <w:rsid w:val="00921F79"/>
    <w:rsid w:val="009228BD"/>
    <w:rsid w:val="00924B3C"/>
    <w:rsid w:val="009252C7"/>
    <w:rsid w:val="00925F4B"/>
    <w:rsid w:val="0092605A"/>
    <w:rsid w:val="009310E9"/>
    <w:rsid w:val="009329B3"/>
    <w:rsid w:val="00935D40"/>
    <w:rsid w:val="009363C2"/>
    <w:rsid w:val="009402C2"/>
    <w:rsid w:val="009414CD"/>
    <w:rsid w:val="009417AD"/>
    <w:rsid w:val="00942A52"/>
    <w:rsid w:val="00946F41"/>
    <w:rsid w:val="00947B7C"/>
    <w:rsid w:val="00951460"/>
    <w:rsid w:val="00951B83"/>
    <w:rsid w:val="009527C1"/>
    <w:rsid w:val="00953E19"/>
    <w:rsid w:val="00954515"/>
    <w:rsid w:val="00954B5C"/>
    <w:rsid w:val="00954F6F"/>
    <w:rsid w:val="00955E2E"/>
    <w:rsid w:val="00960236"/>
    <w:rsid w:val="0096049A"/>
    <w:rsid w:val="0096090F"/>
    <w:rsid w:val="00960DBE"/>
    <w:rsid w:val="009619E1"/>
    <w:rsid w:val="0096241E"/>
    <w:rsid w:val="0096272E"/>
    <w:rsid w:val="0096402B"/>
    <w:rsid w:val="00965356"/>
    <w:rsid w:val="0096608E"/>
    <w:rsid w:val="00966445"/>
    <w:rsid w:val="0096742C"/>
    <w:rsid w:val="009700D1"/>
    <w:rsid w:val="00970F12"/>
    <w:rsid w:val="00971DE6"/>
    <w:rsid w:val="00971FDD"/>
    <w:rsid w:val="0097285D"/>
    <w:rsid w:val="0097318D"/>
    <w:rsid w:val="00973AD2"/>
    <w:rsid w:val="0097495E"/>
    <w:rsid w:val="00974E5C"/>
    <w:rsid w:val="009756E7"/>
    <w:rsid w:val="00977BBD"/>
    <w:rsid w:val="00977E02"/>
    <w:rsid w:val="00980062"/>
    <w:rsid w:val="009800C8"/>
    <w:rsid w:val="0098059A"/>
    <w:rsid w:val="0098070C"/>
    <w:rsid w:val="0098073F"/>
    <w:rsid w:val="00983BA5"/>
    <w:rsid w:val="00983BAE"/>
    <w:rsid w:val="00984686"/>
    <w:rsid w:val="00984AF2"/>
    <w:rsid w:val="00984E97"/>
    <w:rsid w:val="00985A73"/>
    <w:rsid w:val="00985D25"/>
    <w:rsid w:val="0098688C"/>
    <w:rsid w:val="009875C7"/>
    <w:rsid w:val="009876AF"/>
    <w:rsid w:val="00987E83"/>
    <w:rsid w:val="00990754"/>
    <w:rsid w:val="00991483"/>
    <w:rsid w:val="009925DB"/>
    <w:rsid w:val="00993465"/>
    <w:rsid w:val="00994CEC"/>
    <w:rsid w:val="00994D8B"/>
    <w:rsid w:val="009951DF"/>
    <w:rsid w:val="00995BE8"/>
    <w:rsid w:val="00995FE5"/>
    <w:rsid w:val="0099724E"/>
    <w:rsid w:val="009A0732"/>
    <w:rsid w:val="009A12DD"/>
    <w:rsid w:val="009A1344"/>
    <w:rsid w:val="009A1A63"/>
    <w:rsid w:val="009A2516"/>
    <w:rsid w:val="009A3971"/>
    <w:rsid w:val="009A45A8"/>
    <w:rsid w:val="009A5005"/>
    <w:rsid w:val="009A7054"/>
    <w:rsid w:val="009A7057"/>
    <w:rsid w:val="009A718A"/>
    <w:rsid w:val="009A7538"/>
    <w:rsid w:val="009B13C8"/>
    <w:rsid w:val="009B2A6E"/>
    <w:rsid w:val="009B36DF"/>
    <w:rsid w:val="009B38CF"/>
    <w:rsid w:val="009B4753"/>
    <w:rsid w:val="009B7D37"/>
    <w:rsid w:val="009C1AF0"/>
    <w:rsid w:val="009C44D6"/>
    <w:rsid w:val="009C487D"/>
    <w:rsid w:val="009C59A3"/>
    <w:rsid w:val="009C683E"/>
    <w:rsid w:val="009C7766"/>
    <w:rsid w:val="009D36F5"/>
    <w:rsid w:val="009D4DE4"/>
    <w:rsid w:val="009D4DEE"/>
    <w:rsid w:val="009D563C"/>
    <w:rsid w:val="009D68AD"/>
    <w:rsid w:val="009D713A"/>
    <w:rsid w:val="009D7D00"/>
    <w:rsid w:val="009E08BE"/>
    <w:rsid w:val="009E20E6"/>
    <w:rsid w:val="009E2642"/>
    <w:rsid w:val="009E33CD"/>
    <w:rsid w:val="009E55F7"/>
    <w:rsid w:val="009E5FB3"/>
    <w:rsid w:val="009E6606"/>
    <w:rsid w:val="009E6728"/>
    <w:rsid w:val="009E6A0C"/>
    <w:rsid w:val="009E6B63"/>
    <w:rsid w:val="009F0CB9"/>
    <w:rsid w:val="009F1DCB"/>
    <w:rsid w:val="009F46C3"/>
    <w:rsid w:val="009F55FE"/>
    <w:rsid w:val="009F5A3B"/>
    <w:rsid w:val="009F5D74"/>
    <w:rsid w:val="00A0058C"/>
    <w:rsid w:val="00A0423E"/>
    <w:rsid w:val="00A06316"/>
    <w:rsid w:val="00A07C87"/>
    <w:rsid w:val="00A1059F"/>
    <w:rsid w:val="00A1229D"/>
    <w:rsid w:val="00A1320C"/>
    <w:rsid w:val="00A13634"/>
    <w:rsid w:val="00A13D50"/>
    <w:rsid w:val="00A15CE4"/>
    <w:rsid w:val="00A16269"/>
    <w:rsid w:val="00A16523"/>
    <w:rsid w:val="00A16D51"/>
    <w:rsid w:val="00A17094"/>
    <w:rsid w:val="00A17DB3"/>
    <w:rsid w:val="00A201FF"/>
    <w:rsid w:val="00A21225"/>
    <w:rsid w:val="00A21F8A"/>
    <w:rsid w:val="00A23DAB"/>
    <w:rsid w:val="00A23E19"/>
    <w:rsid w:val="00A23F65"/>
    <w:rsid w:val="00A24587"/>
    <w:rsid w:val="00A24E3D"/>
    <w:rsid w:val="00A250E6"/>
    <w:rsid w:val="00A25576"/>
    <w:rsid w:val="00A25C61"/>
    <w:rsid w:val="00A27EA9"/>
    <w:rsid w:val="00A304E3"/>
    <w:rsid w:val="00A307DE"/>
    <w:rsid w:val="00A309E5"/>
    <w:rsid w:val="00A30DD4"/>
    <w:rsid w:val="00A31A8E"/>
    <w:rsid w:val="00A3299C"/>
    <w:rsid w:val="00A33413"/>
    <w:rsid w:val="00A33F64"/>
    <w:rsid w:val="00A3441F"/>
    <w:rsid w:val="00A34948"/>
    <w:rsid w:val="00A41D09"/>
    <w:rsid w:val="00A42730"/>
    <w:rsid w:val="00A42FA5"/>
    <w:rsid w:val="00A43CC9"/>
    <w:rsid w:val="00A44944"/>
    <w:rsid w:val="00A44D9F"/>
    <w:rsid w:val="00A452F7"/>
    <w:rsid w:val="00A4559C"/>
    <w:rsid w:val="00A46646"/>
    <w:rsid w:val="00A47869"/>
    <w:rsid w:val="00A50074"/>
    <w:rsid w:val="00A500A6"/>
    <w:rsid w:val="00A501F5"/>
    <w:rsid w:val="00A506C8"/>
    <w:rsid w:val="00A51052"/>
    <w:rsid w:val="00A51F39"/>
    <w:rsid w:val="00A53358"/>
    <w:rsid w:val="00A540CE"/>
    <w:rsid w:val="00A5638E"/>
    <w:rsid w:val="00A56BD1"/>
    <w:rsid w:val="00A6040F"/>
    <w:rsid w:val="00A604C7"/>
    <w:rsid w:val="00A624E3"/>
    <w:rsid w:val="00A6258D"/>
    <w:rsid w:val="00A628A9"/>
    <w:rsid w:val="00A63C9C"/>
    <w:rsid w:val="00A647DB"/>
    <w:rsid w:val="00A65695"/>
    <w:rsid w:val="00A657CD"/>
    <w:rsid w:val="00A667E1"/>
    <w:rsid w:val="00A710D1"/>
    <w:rsid w:val="00A71C48"/>
    <w:rsid w:val="00A72F93"/>
    <w:rsid w:val="00A73E62"/>
    <w:rsid w:val="00A73F45"/>
    <w:rsid w:val="00A74789"/>
    <w:rsid w:val="00A74E34"/>
    <w:rsid w:val="00A74E41"/>
    <w:rsid w:val="00A75F67"/>
    <w:rsid w:val="00A76D7F"/>
    <w:rsid w:val="00A800F2"/>
    <w:rsid w:val="00A80DDA"/>
    <w:rsid w:val="00A815B6"/>
    <w:rsid w:val="00A81AC9"/>
    <w:rsid w:val="00A81E55"/>
    <w:rsid w:val="00A820E7"/>
    <w:rsid w:val="00A82AE7"/>
    <w:rsid w:val="00A8318C"/>
    <w:rsid w:val="00A849B6"/>
    <w:rsid w:val="00A8585F"/>
    <w:rsid w:val="00A85CFC"/>
    <w:rsid w:val="00A8739B"/>
    <w:rsid w:val="00A915AE"/>
    <w:rsid w:val="00A918D8"/>
    <w:rsid w:val="00A925C4"/>
    <w:rsid w:val="00A9271D"/>
    <w:rsid w:val="00A931B6"/>
    <w:rsid w:val="00A93FCD"/>
    <w:rsid w:val="00A9409C"/>
    <w:rsid w:val="00A9410A"/>
    <w:rsid w:val="00A94434"/>
    <w:rsid w:val="00A947B3"/>
    <w:rsid w:val="00A949D3"/>
    <w:rsid w:val="00A955F4"/>
    <w:rsid w:val="00A95DA3"/>
    <w:rsid w:val="00A96520"/>
    <w:rsid w:val="00A97DAE"/>
    <w:rsid w:val="00AA03A7"/>
    <w:rsid w:val="00AA1CB7"/>
    <w:rsid w:val="00AA2D15"/>
    <w:rsid w:val="00AA3F5E"/>
    <w:rsid w:val="00AA5D02"/>
    <w:rsid w:val="00AA6265"/>
    <w:rsid w:val="00AA6DB7"/>
    <w:rsid w:val="00AA6F6B"/>
    <w:rsid w:val="00AA7EB5"/>
    <w:rsid w:val="00AB037C"/>
    <w:rsid w:val="00AB10B2"/>
    <w:rsid w:val="00AB134A"/>
    <w:rsid w:val="00AB2CD2"/>
    <w:rsid w:val="00AB4F98"/>
    <w:rsid w:val="00AB5F90"/>
    <w:rsid w:val="00AB655A"/>
    <w:rsid w:val="00AB6F9E"/>
    <w:rsid w:val="00AC0865"/>
    <w:rsid w:val="00AC34F5"/>
    <w:rsid w:val="00AC355C"/>
    <w:rsid w:val="00AC37D1"/>
    <w:rsid w:val="00AC37E9"/>
    <w:rsid w:val="00AC384F"/>
    <w:rsid w:val="00AC49E4"/>
    <w:rsid w:val="00AC5BF8"/>
    <w:rsid w:val="00AC609D"/>
    <w:rsid w:val="00AD0181"/>
    <w:rsid w:val="00AD29A5"/>
    <w:rsid w:val="00AD2E4C"/>
    <w:rsid w:val="00AD4F8B"/>
    <w:rsid w:val="00AD7FE3"/>
    <w:rsid w:val="00AE027C"/>
    <w:rsid w:val="00AE1A19"/>
    <w:rsid w:val="00AE1CDD"/>
    <w:rsid w:val="00AE504D"/>
    <w:rsid w:val="00AE6165"/>
    <w:rsid w:val="00AE76DF"/>
    <w:rsid w:val="00AF0A0E"/>
    <w:rsid w:val="00AF0F97"/>
    <w:rsid w:val="00AF21BC"/>
    <w:rsid w:val="00AF38F5"/>
    <w:rsid w:val="00AF3BE1"/>
    <w:rsid w:val="00AF4155"/>
    <w:rsid w:val="00B00DC3"/>
    <w:rsid w:val="00B02091"/>
    <w:rsid w:val="00B029C5"/>
    <w:rsid w:val="00B02BC2"/>
    <w:rsid w:val="00B04308"/>
    <w:rsid w:val="00B043A5"/>
    <w:rsid w:val="00B132EF"/>
    <w:rsid w:val="00B13A1D"/>
    <w:rsid w:val="00B1483C"/>
    <w:rsid w:val="00B15BD3"/>
    <w:rsid w:val="00B15F31"/>
    <w:rsid w:val="00B168C4"/>
    <w:rsid w:val="00B17F09"/>
    <w:rsid w:val="00B201EC"/>
    <w:rsid w:val="00B21205"/>
    <w:rsid w:val="00B21DE9"/>
    <w:rsid w:val="00B22675"/>
    <w:rsid w:val="00B226B5"/>
    <w:rsid w:val="00B24100"/>
    <w:rsid w:val="00B27191"/>
    <w:rsid w:val="00B27D0F"/>
    <w:rsid w:val="00B30DEE"/>
    <w:rsid w:val="00B3178A"/>
    <w:rsid w:val="00B337E1"/>
    <w:rsid w:val="00B338E9"/>
    <w:rsid w:val="00B34881"/>
    <w:rsid w:val="00B364E3"/>
    <w:rsid w:val="00B3665E"/>
    <w:rsid w:val="00B36A86"/>
    <w:rsid w:val="00B36BFB"/>
    <w:rsid w:val="00B3771B"/>
    <w:rsid w:val="00B423EF"/>
    <w:rsid w:val="00B43D6B"/>
    <w:rsid w:val="00B443E2"/>
    <w:rsid w:val="00B44B14"/>
    <w:rsid w:val="00B4668A"/>
    <w:rsid w:val="00B46E9C"/>
    <w:rsid w:val="00B470D0"/>
    <w:rsid w:val="00B4771E"/>
    <w:rsid w:val="00B47DBA"/>
    <w:rsid w:val="00B502E4"/>
    <w:rsid w:val="00B50B3E"/>
    <w:rsid w:val="00B51391"/>
    <w:rsid w:val="00B519A0"/>
    <w:rsid w:val="00B52B7C"/>
    <w:rsid w:val="00B539BC"/>
    <w:rsid w:val="00B53A56"/>
    <w:rsid w:val="00B54BA0"/>
    <w:rsid w:val="00B56332"/>
    <w:rsid w:val="00B56525"/>
    <w:rsid w:val="00B56743"/>
    <w:rsid w:val="00B57CBE"/>
    <w:rsid w:val="00B605B7"/>
    <w:rsid w:val="00B61FAC"/>
    <w:rsid w:val="00B6225A"/>
    <w:rsid w:val="00B62581"/>
    <w:rsid w:val="00B64F95"/>
    <w:rsid w:val="00B65617"/>
    <w:rsid w:val="00B65842"/>
    <w:rsid w:val="00B66923"/>
    <w:rsid w:val="00B7030B"/>
    <w:rsid w:val="00B70737"/>
    <w:rsid w:val="00B72532"/>
    <w:rsid w:val="00B7298E"/>
    <w:rsid w:val="00B735C5"/>
    <w:rsid w:val="00B758B2"/>
    <w:rsid w:val="00B75FD0"/>
    <w:rsid w:val="00B764AE"/>
    <w:rsid w:val="00B7715B"/>
    <w:rsid w:val="00B82375"/>
    <w:rsid w:val="00B858A1"/>
    <w:rsid w:val="00B862EB"/>
    <w:rsid w:val="00B877A2"/>
    <w:rsid w:val="00B87E59"/>
    <w:rsid w:val="00B918F4"/>
    <w:rsid w:val="00B927A2"/>
    <w:rsid w:val="00B93CBD"/>
    <w:rsid w:val="00B93F50"/>
    <w:rsid w:val="00B94661"/>
    <w:rsid w:val="00B9544B"/>
    <w:rsid w:val="00B95E90"/>
    <w:rsid w:val="00B96810"/>
    <w:rsid w:val="00BA0118"/>
    <w:rsid w:val="00BA0DA8"/>
    <w:rsid w:val="00BA11C6"/>
    <w:rsid w:val="00BA258C"/>
    <w:rsid w:val="00BA3033"/>
    <w:rsid w:val="00BA3EC1"/>
    <w:rsid w:val="00BA42BB"/>
    <w:rsid w:val="00BA4A4F"/>
    <w:rsid w:val="00BA4B40"/>
    <w:rsid w:val="00BA4D15"/>
    <w:rsid w:val="00BA74A3"/>
    <w:rsid w:val="00BA7688"/>
    <w:rsid w:val="00BB1593"/>
    <w:rsid w:val="00BB510B"/>
    <w:rsid w:val="00BB516A"/>
    <w:rsid w:val="00BB59EB"/>
    <w:rsid w:val="00BB6E02"/>
    <w:rsid w:val="00BB76B5"/>
    <w:rsid w:val="00BB7E1D"/>
    <w:rsid w:val="00BC1EBF"/>
    <w:rsid w:val="00BC2867"/>
    <w:rsid w:val="00BC34D4"/>
    <w:rsid w:val="00BC4E8D"/>
    <w:rsid w:val="00BC4ED2"/>
    <w:rsid w:val="00BC5428"/>
    <w:rsid w:val="00BC6332"/>
    <w:rsid w:val="00BC6B9B"/>
    <w:rsid w:val="00BC700F"/>
    <w:rsid w:val="00BC71B7"/>
    <w:rsid w:val="00BC754B"/>
    <w:rsid w:val="00BC7915"/>
    <w:rsid w:val="00BD1C49"/>
    <w:rsid w:val="00BD2F49"/>
    <w:rsid w:val="00BD3043"/>
    <w:rsid w:val="00BD4A39"/>
    <w:rsid w:val="00BD5D54"/>
    <w:rsid w:val="00BD5FDA"/>
    <w:rsid w:val="00BD6704"/>
    <w:rsid w:val="00BD711C"/>
    <w:rsid w:val="00BE16AA"/>
    <w:rsid w:val="00BE2112"/>
    <w:rsid w:val="00BE73AE"/>
    <w:rsid w:val="00BF0A1F"/>
    <w:rsid w:val="00BF0B03"/>
    <w:rsid w:val="00BF3779"/>
    <w:rsid w:val="00BF3AF0"/>
    <w:rsid w:val="00BF3F83"/>
    <w:rsid w:val="00BF5210"/>
    <w:rsid w:val="00BF5C3B"/>
    <w:rsid w:val="00BF74D6"/>
    <w:rsid w:val="00C008C7"/>
    <w:rsid w:val="00C00DA1"/>
    <w:rsid w:val="00C00E62"/>
    <w:rsid w:val="00C010FE"/>
    <w:rsid w:val="00C01735"/>
    <w:rsid w:val="00C02478"/>
    <w:rsid w:val="00C02D32"/>
    <w:rsid w:val="00C02FEB"/>
    <w:rsid w:val="00C0412E"/>
    <w:rsid w:val="00C04CED"/>
    <w:rsid w:val="00C04DD3"/>
    <w:rsid w:val="00C10936"/>
    <w:rsid w:val="00C11034"/>
    <w:rsid w:val="00C11399"/>
    <w:rsid w:val="00C11A29"/>
    <w:rsid w:val="00C153A3"/>
    <w:rsid w:val="00C1598A"/>
    <w:rsid w:val="00C15D2E"/>
    <w:rsid w:val="00C179F5"/>
    <w:rsid w:val="00C20272"/>
    <w:rsid w:val="00C20422"/>
    <w:rsid w:val="00C21BBA"/>
    <w:rsid w:val="00C22001"/>
    <w:rsid w:val="00C2266E"/>
    <w:rsid w:val="00C2550A"/>
    <w:rsid w:val="00C262FC"/>
    <w:rsid w:val="00C267CF"/>
    <w:rsid w:val="00C27A42"/>
    <w:rsid w:val="00C305A7"/>
    <w:rsid w:val="00C3225C"/>
    <w:rsid w:val="00C3249E"/>
    <w:rsid w:val="00C3250B"/>
    <w:rsid w:val="00C32AE6"/>
    <w:rsid w:val="00C32E35"/>
    <w:rsid w:val="00C34503"/>
    <w:rsid w:val="00C34F49"/>
    <w:rsid w:val="00C360CC"/>
    <w:rsid w:val="00C36653"/>
    <w:rsid w:val="00C40788"/>
    <w:rsid w:val="00C41796"/>
    <w:rsid w:val="00C43208"/>
    <w:rsid w:val="00C444FC"/>
    <w:rsid w:val="00C44CB5"/>
    <w:rsid w:val="00C44FE5"/>
    <w:rsid w:val="00C46BAD"/>
    <w:rsid w:val="00C46F56"/>
    <w:rsid w:val="00C47397"/>
    <w:rsid w:val="00C5011F"/>
    <w:rsid w:val="00C5044D"/>
    <w:rsid w:val="00C506D8"/>
    <w:rsid w:val="00C51A7D"/>
    <w:rsid w:val="00C530DE"/>
    <w:rsid w:val="00C549B9"/>
    <w:rsid w:val="00C54E79"/>
    <w:rsid w:val="00C55F5B"/>
    <w:rsid w:val="00C564BA"/>
    <w:rsid w:val="00C56C02"/>
    <w:rsid w:val="00C56DF1"/>
    <w:rsid w:val="00C6154B"/>
    <w:rsid w:val="00C6185E"/>
    <w:rsid w:val="00C63799"/>
    <w:rsid w:val="00C648AC"/>
    <w:rsid w:val="00C64B21"/>
    <w:rsid w:val="00C6503B"/>
    <w:rsid w:val="00C653FA"/>
    <w:rsid w:val="00C65A9A"/>
    <w:rsid w:val="00C6683E"/>
    <w:rsid w:val="00C66D81"/>
    <w:rsid w:val="00C67317"/>
    <w:rsid w:val="00C6742F"/>
    <w:rsid w:val="00C7021C"/>
    <w:rsid w:val="00C708EC"/>
    <w:rsid w:val="00C70E3E"/>
    <w:rsid w:val="00C71909"/>
    <w:rsid w:val="00C71E05"/>
    <w:rsid w:val="00C7278E"/>
    <w:rsid w:val="00C72A28"/>
    <w:rsid w:val="00C7421E"/>
    <w:rsid w:val="00C7540D"/>
    <w:rsid w:val="00C76488"/>
    <w:rsid w:val="00C76BE0"/>
    <w:rsid w:val="00C801DD"/>
    <w:rsid w:val="00C81C05"/>
    <w:rsid w:val="00C83E4F"/>
    <w:rsid w:val="00C84711"/>
    <w:rsid w:val="00C8543B"/>
    <w:rsid w:val="00C86789"/>
    <w:rsid w:val="00C86893"/>
    <w:rsid w:val="00C87B10"/>
    <w:rsid w:val="00C90EBA"/>
    <w:rsid w:val="00C913FE"/>
    <w:rsid w:val="00C94646"/>
    <w:rsid w:val="00C97DED"/>
    <w:rsid w:val="00CA2631"/>
    <w:rsid w:val="00CA2B60"/>
    <w:rsid w:val="00CA332B"/>
    <w:rsid w:val="00CA43D5"/>
    <w:rsid w:val="00CA6A62"/>
    <w:rsid w:val="00CA7E02"/>
    <w:rsid w:val="00CB008C"/>
    <w:rsid w:val="00CB2E89"/>
    <w:rsid w:val="00CB2FF0"/>
    <w:rsid w:val="00CB3318"/>
    <w:rsid w:val="00CB49FF"/>
    <w:rsid w:val="00CB51F5"/>
    <w:rsid w:val="00CB6D17"/>
    <w:rsid w:val="00CC0960"/>
    <w:rsid w:val="00CC2870"/>
    <w:rsid w:val="00CC3EDB"/>
    <w:rsid w:val="00CC6EBA"/>
    <w:rsid w:val="00CD0F75"/>
    <w:rsid w:val="00CD1C6A"/>
    <w:rsid w:val="00CD1CFE"/>
    <w:rsid w:val="00CD2883"/>
    <w:rsid w:val="00CD2A85"/>
    <w:rsid w:val="00CD2F77"/>
    <w:rsid w:val="00CD3FDE"/>
    <w:rsid w:val="00CD56ED"/>
    <w:rsid w:val="00CD5F0E"/>
    <w:rsid w:val="00CD6291"/>
    <w:rsid w:val="00CD65B3"/>
    <w:rsid w:val="00CD6A4C"/>
    <w:rsid w:val="00CD7462"/>
    <w:rsid w:val="00CD7B48"/>
    <w:rsid w:val="00CE001F"/>
    <w:rsid w:val="00CE0E03"/>
    <w:rsid w:val="00CE1CA8"/>
    <w:rsid w:val="00CE3365"/>
    <w:rsid w:val="00CE4947"/>
    <w:rsid w:val="00CE5CC2"/>
    <w:rsid w:val="00CE690B"/>
    <w:rsid w:val="00CE6C31"/>
    <w:rsid w:val="00CE7EC7"/>
    <w:rsid w:val="00CF02BB"/>
    <w:rsid w:val="00CF049E"/>
    <w:rsid w:val="00CF15AD"/>
    <w:rsid w:val="00CF15DE"/>
    <w:rsid w:val="00CF26D6"/>
    <w:rsid w:val="00CF28B6"/>
    <w:rsid w:val="00CF2CD3"/>
    <w:rsid w:val="00CF394F"/>
    <w:rsid w:val="00CF5646"/>
    <w:rsid w:val="00CF6095"/>
    <w:rsid w:val="00CF781F"/>
    <w:rsid w:val="00D003BB"/>
    <w:rsid w:val="00D01F91"/>
    <w:rsid w:val="00D02314"/>
    <w:rsid w:val="00D049EC"/>
    <w:rsid w:val="00D1015F"/>
    <w:rsid w:val="00D1165C"/>
    <w:rsid w:val="00D12796"/>
    <w:rsid w:val="00D1305B"/>
    <w:rsid w:val="00D13431"/>
    <w:rsid w:val="00D13ADE"/>
    <w:rsid w:val="00D13E77"/>
    <w:rsid w:val="00D15555"/>
    <w:rsid w:val="00D1583E"/>
    <w:rsid w:val="00D15E9A"/>
    <w:rsid w:val="00D1635B"/>
    <w:rsid w:val="00D1720E"/>
    <w:rsid w:val="00D17C9F"/>
    <w:rsid w:val="00D21633"/>
    <w:rsid w:val="00D230F4"/>
    <w:rsid w:val="00D253B3"/>
    <w:rsid w:val="00D2726B"/>
    <w:rsid w:val="00D30889"/>
    <w:rsid w:val="00D30AE6"/>
    <w:rsid w:val="00D31DA0"/>
    <w:rsid w:val="00D31F9D"/>
    <w:rsid w:val="00D32702"/>
    <w:rsid w:val="00D32B5E"/>
    <w:rsid w:val="00D32E19"/>
    <w:rsid w:val="00D334C8"/>
    <w:rsid w:val="00D36BBC"/>
    <w:rsid w:val="00D40AC6"/>
    <w:rsid w:val="00D40C63"/>
    <w:rsid w:val="00D41027"/>
    <w:rsid w:val="00D4162A"/>
    <w:rsid w:val="00D41B6B"/>
    <w:rsid w:val="00D42A6C"/>
    <w:rsid w:val="00D42AA8"/>
    <w:rsid w:val="00D43FC7"/>
    <w:rsid w:val="00D4417A"/>
    <w:rsid w:val="00D447DE"/>
    <w:rsid w:val="00D44975"/>
    <w:rsid w:val="00D44980"/>
    <w:rsid w:val="00D46162"/>
    <w:rsid w:val="00D464CD"/>
    <w:rsid w:val="00D50B80"/>
    <w:rsid w:val="00D50CE2"/>
    <w:rsid w:val="00D50EA3"/>
    <w:rsid w:val="00D535CB"/>
    <w:rsid w:val="00D5549F"/>
    <w:rsid w:val="00D55570"/>
    <w:rsid w:val="00D555A6"/>
    <w:rsid w:val="00D559D0"/>
    <w:rsid w:val="00D60DB3"/>
    <w:rsid w:val="00D6102C"/>
    <w:rsid w:val="00D614CC"/>
    <w:rsid w:val="00D616E4"/>
    <w:rsid w:val="00D62B91"/>
    <w:rsid w:val="00D6326F"/>
    <w:rsid w:val="00D63B55"/>
    <w:rsid w:val="00D63ECB"/>
    <w:rsid w:val="00D64560"/>
    <w:rsid w:val="00D6497A"/>
    <w:rsid w:val="00D66149"/>
    <w:rsid w:val="00D70AB4"/>
    <w:rsid w:val="00D7153A"/>
    <w:rsid w:val="00D729A3"/>
    <w:rsid w:val="00D73F8C"/>
    <w:rsid w:val="00D74D7B"/>
    <w:rsid w:val="00D7502D"/>
    <w:rsid w:val="00D7586A"/>
    <w:rsid w:val="00D75C04"/>
    <w:rsid w:val="00D762EE"/>
    <w:rsid w:val="00D77651"/>
    <w:rsid w:val="00D776C5"/>
    <w:rsid w:val="00D805C9"/>
    <w:rsid w:val="00D80AC7"/>
    <w:rsid w:val="00D81012"/>
    <w:rsid w:val="00D81ADC"/>
    <w:rsid w:val="00D8229D"/>
    <w:rsid w:val="00D82B42"/>
    <w:rsid w:val="00D8359E"/>
    <w:rsid w:val="00D84738"/>
    <w:rsid w:val="00D86003"/>
    <w:rsid w:val="00D86E0B"/>
    <w:rsid w:val="00D86F9D"/>
    <w:rsid w:val="00D87540"/>
    <w:rsid w:val="00D90772"/>
    <w:rsid w:val="00D90942"/>
    <w:rsid w:val="00D92E57"/>
    <w:rsid w:val="00D935F5"/>
    <w:rsid w:val="00D937C0"/>
    <w:rsid w:val="00D9400C"/>
    <w:rsid w:val="00D943DA"/>
    <w:rsid w:val="00D95383"/>
    <w:rsid w:val="00D954E7"/>
    <w:rsid w:val="00D95656"/>
    <w:rsid w:val="00D97153"/>
    <w:rsid w:val="00DA062D"/>
    <w:rsid w:val="00DA0CC4"/>
    <w:rsid w:val="00DA1CC3"/>
    <w:rsid w:val="00DA26E2"/>
    <w:rsid w:val="00DA2992"/>
    <w:rsid w:val="00DA2A92"/>
    <w:rsid w:val="00DA3C5B"/>
    <w:rsid w:val="00DA3F8C"/>
    <w:rsid w:val="00DA3FA5"/>
    <w:rsid w:val="00DA4C5A"/>
    <w:rsid w:val="00DA573C"/>
    <w:rsid w:val="00DA6FD9"/>
    <w:rsid w:val="00DA768F"/>
    <w:rsid w:val="00DA7F3E"/>
    <w:rsid w:val="00DB011F"/>
    <w:rsid w:val="00DB036F"/>
    <w:rsid w:val="00DB1462"/>
    <w:rsid w:val="00DC03F9"/>
    <w:rsid w:val="00DC1E57"/>
    <w:rsid w:val="00DC2523"/>
    <w:rsid w:val="00DC26F4"/>
    <w:rsid w:val="00DC2C0E"/>
    <w:rsid w:val="00DC365C"/>
    <w:rsid w:val="00DC3F40"/>
    <w:rsid w:val="00DC46F7"/>
    <w:rsid w:val="00DC4AE1"/>
    <w:rsid w:val="00DC4DF8"/>
    <w:rsid w:val="00DC5EC1"/>
    <w:rsid w:val="00DC6305"/>
    <w:rsid w:val="00DC7AA2"/>
    <w:rsid w:val="00DD0D66"/>
    <w:rsid w:val="00DD1775"/>
    <w:rsid w:val="00DD1DBD"/>
    <w:rsid w:val="00DD2A75"/>
    <w:rsid w:val="00DD3A7E"/>
    <w:rsid w:val="00DD4ECD"/>
    <w:rsid w:val="00DD5425"/>
    <w:rsid w:val="00DD5C71"/>
    <w:rsid w:val="00DD6D47"/>
    <w:rsid w:val="00DD7D18"/>
    <w:rsid w:val="00DE18E5"/>
    <w:rsid w:val="00DE1C69"/>
    <w:rsid w:val="00DE28CB"/>
    <w:rsid w:val="00DE429A"/>
    <w:rsid w:val="00DE6062"/>
    <w:rsid w:val="00DE648D"/>
    <w:rsid w:val="00DE6893"/>
    <w:rsid w:val="00DE7A28"/>
    <w:rsid w:val="00DE7FCC"/>
    <w:rsid w:val="00DF1750"/>
    <w:rsid w:val="00DF2137"/>
    <w:rsid w:val="00DF27D0"/>
    <w:rsid w:val="00DF389B"/>
    <w:rsid w:val="00DF4AFD"/>
    <w:rsid w:val="00DF50AF"/>
    <w:rsid w:val="00DF50BF"/>
    <w:rsid w:val="00DF58F6"/>
    <w:rsid w:val="00DF617A"/>
    <w:rsid w:val="00DF6473"/>
    <w:rsid w:val="00DF648C"/>
    <w:rsid w:val="00E00640"/>
    <w:rsid w:val="00E019BF"/>
    <w:rsid w:val="00E01E88"/>
    <w:rsid w:val="00E02653"/>
    <w:rsid w:val="00E026EC"/>
    <w:rsid w:val="00E04140"/>
    <w:rsid w:val="00E045D6"/>
    <w:rsid w:val="00E057D5"/>
    <w:rsid w:val="00E065FD"/>
    <w:rsid w:val="00E07271"/>
    <w:rsid w:val="00E073AE"/>
    <w:rsid w:val="00E07718"/>
    <w:rsid w:val="00E10845"/>
    <w:rsid w:val="00E11763"/>
    <w:rsid w:val="00E13BE1"/>
    <w:rsid w:val="00E1636B"/>
    <w:rsid w:val="00E16580"/>
    <w:rsid w:val="00E16694"/>
    <w:rsid w:val="00E17288"/>
    <w:rsid w:val="00E17A9A"/>
    <w:rsid w:val="00E20027"/>
    <w:rsid w:val="00E20C86"/>
    <w:rsid w:val="00E22AE5"/>
    <w:rsid w:val="00E22F0E"/>
    <w:rsid w:val="00E24496"/>
    <w:rsid w:val="00E26B3A"/>
    <w:rsid w:val="00E26FA6"/>
    <w:rsid w:val="00E278D0"/>
    <w:rsid w:val="00E27C87"/>
    <w:rsid w:val="00E27EBB"/>
    <w:rsid w:val="00E31342"/>
    <w:rsid w:val="00E31A4A"/>
    <w:rsid w:val="00E31C15"/>
    <w:rsid w:val="00E32571"/>
    <w:rsid w:val="00E329F1"/>
    <w:rsid w:val="00E32DAE"/>
    <w:rsid w:val="00E33377"/>
    <w:rsid w:val="00E338C1"/>
    <w:rsid w:val="00E34B4F"/>
    <w:rsid w:val="00E35155"/>
    <w:rsid w:val="00E35216"/>
    <w:rsid w:val="00E3585B"/>
    <w:rsid w:val="00E362B8"/>
    <w:rsid w:val="00E3648B"/>
    <w:rsid w:val="00E4007C"/>
    <w:rsid w:val="00E400A1"/>
    <w:rsid w:val="00E41650"/>
    <w:rsid w:val="00E426E5"/>
    <w:rsid w:val="00E4386E"/>
    <w:rsid w:val="00E44397"/>
    <w:rsid w:val="00E45438"/>
    <w:rsid w:val="00E458A2"/>
    <w:rsid w:val="00E50270"/>
    <w:rsid w:val="00E51786"/>
    <w:rsid w:val="00E5204E"/>
    <w:rsid w:val="00E53418"/>
    <w:rsid w:val="00E559D5"/>
    <w:rsid w:val="00E55B25"/>
    <w:rsid w:val="00E55D31"/>
    <w:rsid w:val="00E56968"/>
    <w:rsid w:val="00E56CD3"/>
    <w:rsid w:val="00E57B3E"/>
    <w:rsid w:val="00E61A3B"/>
    <w:rsid w:val="00E61D8A"/>
    <w:rsid w:val="00E6229A"/>
    <w:rsid w:val="00E63C02"/>
    <w:rsid w:val="00E64C81"/>
    <w:rsid w:val="00E652BA"/>
    <w:rsid w:val="00E657BA"/>
    <w:rsid w:val="00E664F4"/>
    <w:rsid w:val="00E66B6B"/>
    <w:rsid w:val="00E671CC"/>
    <w:rsid w:val="00E6746B"/>
    <w:rsid w:val="00E703FD"/>
    <w:rsid w:val="00E71EA7"/>
    <w:rsid w:val="00E72E4D"/>
    <w:rsid w:val="00E72F24"/>
    <w:rsid w:val="00E731CF"/>
    <w:rsid w:val="00E7649E"/>
    <w:rsid w:val="00E77841"/>
    <w:rsid w:val="00E77F74"/>
    <w:rsid w:val="00E8117E"/>
    <w:rsid w:val="00E8126B"/>
    <w:rsid w:val="00E81318"/>
    <w:rsid w:val="00E844BE"/>
    <w:rsid w:val="00E84BE9"/>
    <w:rsid w:val="00E84CEE"/>
    <w:rsid w:val="00E8509E"/>
    <w:rsid w:val="00E86D12"/>
    <w:rsid w:val="00E8733D"/>
    <w:rsid w:val="00E9016D"/>
    <w:rsid w:val="00E91D92"/>
    <w:rsid w:val="00E939FD"/>
    <w:rsid w:val="00E94ABD"/>
    <w:rsid w:val="00E95A93"/>
    <w:rsid w:val="00E9666A"/>
    <w:rsid w:val="00E97319"/>
    <w:rsid w:val="00EA16AC"/>
    <w:rsid w:val="00EA1DF1"/>
    <w:rsid w:val="00EA2633"/>
    <w:rsid w:val="00EA32B7"/>
    <w:rsid w:val="00EA3BDA"/>
    <w:rsid w:val="00EA3CCF"/>
    <w:rsid w:val="00EA3D15"/>
    <w:rsid w:val="00EA3EEA"/>
    <w:rsid w:val="00EA5F36"/>
    <w:rsid w:val="00EA71A1"/>
    <w:rsid w:val="00EB2187"/>
    <w:rsid w:val="00EB29AB"/>
    <w:rsid w:val="00EB2D85"/>
    <w:rsid w:val="00EB2F48"/>
    <w:rsid w:val="00EB3819"/>
    <w:rsid w:val="00EB3AB2"/>
    <w:rsid w:val="00EB4398"/>
    <w:rsid w:val="00EB6016"/>
    <w:rsid w:val="00EC2F6E"/>
    <w:rsid w:val="00EC448C"/>
    <w:rsid w:val="00EC61F2"/>
    <w:rsid w:val="00EC6EAF"/>
    <w:rsid w:val="00EC6FA6"/>
    <w:rsid w:val="00ED1116"/>
    <w:rsid w:val="00ED1168"/>
    <w:rsid w:val="00ED18EA"/>
    <w:rsid w:val="00ED1E2E"/>
    <w:rsid w:val="00ED1F73"/>
    <w:rsid w:val="00ED21AC"/>
    <w:rsid w:val="00ED2542"/>
    <w:rsid w:val="00ED6141"/>
    <w:rsid w:val="00ED6DAC"/>
    <w:rsid w:val="00EE0D26"/>
    <w:rsid w:val="00EE1366"/>
    <w:rsid w:val="00EE1BCF"/>
    <w:rsid w:val="00EE1ECB"/>
    <w:rsid w:val="00EE4C6E"/>
    <w:rsid w:val="00EE5BE7"/>
    <w:rsid w:val="00EE615E"/>
    <w:rsid w:val="00EE7164"/>
    <w:rsid w:val="00EF0092"/>
    <w:rsid w:val="00EF3D4B"/>
    <w:rsid w:val="00EF3F12"/>
    <w:rsid w:val="00EF41B7"/>
    <w:rsid w:val="00EF6304"/>
    <w:rsid w:val="00EF63A2"/>
    <w:rsid w:val="00EF6C94"/>
    <w:rsid w:val="00EF78D8"/>
    <w:rsid w:val="00EF7DA1"/>
    <w:rsid w:val="00F0033B"/>
    <w:rsid w:val="00F0152C"/>
    <w:rsid w:val="00F0269B"/>
    <w:rsid w:val="00F02B86"/>
    <w:rsid w:val="00F02BEB"/>
    <w:rsid w:val="00F038D5"/>
    <w:rsid w:val="00F045FA"/>
    <w:rsid w:val="00F06B79"/>
    <w:rsid w:val="00F12205"/>
    <w:rsid w:val="00F12407"/>
    <w:rsid w:val="00F1247A"/>
    <w:rsid w:val="00F139B3"/>
    <w:rsid w:val="00F14797"/>
    <w:rsid w:val="00F155E5"/>
    <w:rsid w:val="00F16E45"/>
    <w:rsid w:val="00F20153"/>
    <w:rsid w:val="00F212C1"/>
    <w:rsid w:val="00F22CE5"/>
    <w:rsid w:val="00F235A5"/>
    <w:rsid w:val="00F23EEB"/>
    <w:rsid w:val="00F24A23"/>
    <w:rsid w:val="00F25B78"/>
    <w:rsid w:val="00F25E32"/>
    <w:rsid w:val="00F27518"/>
    <w:rsid w:val="00F27665"/>
    <w:rsid w:val="00F31B2B"/>
    <w:rsid w:val="00F33055"/>
    <w:rsid w:val="00F330D0"/>
    <w:rsid w:val="00F33BA1"/>
    <w:rsid w:val="00F34209"/>
    <w:rsid w:val="00F34A31"/>
    <w:rsid w:val="00F351E3"/>
    <w:rsid w:val="00F359CD"/>
    <w:rsid w:val="00F40CFC"/>
    <w:rsid w:val="00F40EC8"/>
    <w:rsid w:val="00F42A91"/>
    <w:rsid w:val="00F42AF9"/>
    <w:rsid w:val="00F43113"/>
    <w:rsid w:val="00F510D0"/>
    <w:rsid w:val="00F52EB1"/>
    <w:rsid w:val="00F5317F"/>
    <w:rsid w:val="00F57C61"/>
    <w:rsid w:val="00F61C73"/>
    <w:rsid w:val="00F62212"/>
    <w:rsid w:val="00F6330F"/>
    <w:rsid w:val="00F63708"/>
    <w:rsid w:val="00F64355"/>
    <w:rsid w:val="00F65195"/>
    <w:rsid w:val="00F65EEC"/>
    <w:rsid w:val="00F6684C"/>
    <w:rsid w:val="00F71298"/>
    <w:rsid w:val="00F72A93"/>
    <w:rsid w:val="00F72C9E"/>
    <w:rsid w:val="00F7313E"/>
    <w:rsid w:val="00F736F1"/>
    <w:rsid w:val="00F73E41"/>
    <w:rsid w:val="00F751CB"/>
    <w:rsid w:val="00F75FDA"/>
    <w:rsid w:val="00F760D8"/>
    <w:rsid w:val="00F77235"/>
    <w:rsid w:val="00F77268"/>
    <w:rsid w:val="00F77482"/>
    <w:rsid w:val="00F80935"/>
    <w:rsid w:val="00F812F1"/>
    <w:rsid w:val="00F81C06"/>
    <w:rsid w:val="00F82F53"/>
    <w:rsid w:val="00F83DFA"/>
    <w:rsid w:val="00F843DB"/>
    <w:rsid w:val="00F8639C"/>
    <w:rsid w:val="00F86527"/>
    <w:rsid w:val="00F86643"/>
    <w:rsid w:val="00F87598"/>
    <w:rsid w:val="00F90863"/>
    <w:rsid w:val="00F921DC"/>
    <w:rsid w:val="00F92541"/>
    <w:rsid w:val="00F94810"/>
    <w:rsid w:val="00F95588"/>
    <w:rsid w:val="00F97C6D"/>
    <w:rsid w:val="00FA0A1E"/>
    <w:rsid w:val="00FA16C0"/>
    <w:rsid w:val="00FA1B19"/>
    <w:rsid w:val="00FA4FF4"/>
    <w:rsid w:val="00FA5B1F"/>
    <w:rsid w:val="00FA6F13"/>
    <w:rsid w:val="00FA73C1"/>
    <w:rsid w:val="00FA73D8"/>
    <w:rsid w:val="00FB0E27"/>
    <w:rsid w:val="00FB23C7"/>
    <w:rsid w:val="00FB26F8"/>
    <w:rsid w:val="00FB3309"/>
    <w:rsid w:val="00FB335F"/>
    <w:rsid w:val="00FB3E8A"/>
    <w:rsid w:val="00FB6744"/>
    <w:rsid w:val="00FB7C2D"/>
    <w:rsid w:val="00FB7C74"/>
    <w:rsid w:val="00FC04F8"/>
    <w:rsid w:val="00FC2293"/>
    <w:rsid w:val="00FC386B"/>
    <w:rsid w:val="00FC404D"/>
    <w:rsid w:val="00FC4A60"/>
    <w:rsid w:val="00FC5404"/>
    <w:rsid w:val="00FC68E6"/>
    <w:rsid w:val="00FC6AB7"/>
    <w:rsid w:val="00FC6C9A"/>
    <w:rsid w:val="00FC7E1F"/>
    <w:rsid w:val="00FD1164"/>
    <w:rsid w:val="00FD16CE"/>
    <w:rsid w:val="00FD1B77"/>
    <w:rsid w:val="00FD1C2A"/>
    <w:rsid w:val="00FD1CCB"/>
    <w:rsid w:val="00FD1FA9"/>
    <w:rsid w:val="00FD2A6B"/>
    <w:rsid w:val="00FD4E86"/>
    <w:rsid w:val="00FD5140"/>
    <w:rsid w:val="00FD65A3"/>
    <w:rsid w:val="00FD76B2"/>
    <w:rsid w:val="00FE1504"/>
    <w:rsid w:val="00FE1CAB"/>
    <w:rsid w:val="00FE4FC7"/>
    <w:rsid w:val="00FE5355"/>
    <w:rsid w:val="00FE66E0"/>
    <w:rsid w:val="00FE6AAD"/>
    <w:rsid w:val="00FE70E0"/>
    <w:rsid w:val="00FF0D66"/>
    <w:rsid w:val="00FF1667"/>
    <w:rsid w:val="00FF2124"/>
    <w:rsid w:val="00FF2720"/>
    <w:rsid w:val="00FF4A19"/>
    <w:rsid w:val="00FF4AD1"/>
    <w:rsid w:val="00FF4F9A"/>
    <w:rsid w:val="00FF5D35"/>
    <w:rsid w:val="00FF5D67"/>
    <w:rsid w:val="00FF6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A16357"/>
  <w15:docId w15:val="{38A86AA9-E9B0-4C8F-ACE8-BD5FDBA18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73D8"/>
    <w:rPr>
      <w:rFonts w:asciiTheme="minorHAnsi" w:hAnsiTheme="minorHAnsi"/>
      <w:snapToGrid w:val="0"/>
      <w:sz w:val="22"/>
    </w:rPr>
  </w:style>
  <w:style w:type="paragraph" w:styleId="Heading1">
    <w:name w:val="heading 1"/>
    <w:basedOn w:val="Normal"/>
    <w:next w:val="BodyText"/>
    <w:link w:val="Heading1Char"/>
    <w:uiPriority w:val="9"/>
    <w:qFormat/>
    <w:rsid w:val="000F3CA3"/>
    <w:pPr>
      <w:keepNext/>
      <w:spacing w:before="1080" w:after="720"/>
      <w:outlineLvl w:val="0"/>
    </w:pPr>
    <w:rPr>
      <w:rFonts w:ascii="Arial" w:hAnsi="Arial" w:cs="Arial"/>
      <w:b/>
      <w:bCs/>
      <w:sz w:val="48"/>
    </w:rPr>
  </w:style>
  <w:style w:type="paragraph" w:styleId="Heading2">
    <w:name w:val="heading 2"/>
    <w:basedOn w:val="Normal"/>
    <w:next w:val="BodyText"/>
    <w:link w:val="Heading2Char"/>
    <w:qFormat/>
    <w:rsid w:val="000F3CA3"/>
    <w:pPr>
      <w:keepNext/>
      <w:tabs>
        <w:tab w:val="right" w:pos="8640"/>
      </w:tabs>
      <w:spacing w:before="240" w:after="480"/>
      <w:jc w:val="both"/>
      <w:outlineLvl w:val="1"/>
    </w:pPr>
    <w:rPr>
      <w:rFonts w:ascii="Arial" w:hAnsi="Arial" w:cs="Arial"/>
      <w:b/>
      <w:bCs/>
      <w:sz w:val="40"/>
    </w:rPr>
  </w:style>
  <w:style w:type="paragraph" w:styleId="Heading3">
    <w:name w:val="heading 3"/>
    <w:basedOn w:val="Normal"/>
    <w:next w:val="BodyText"/>
    <w:link w:val="Heading3Char"/>
    <w:uiPriority w:val="9"/>
    <w:qFormat/>
    <w:rsid w:val="000F3CA3"/>
    <w:pPr>
      <w:keepNext/>
      <w:spacing w:before="20" w:after="240"/>
      <w:outlineLvl w:val="2"/>
    </w:pPr>
    <w:rPr>
      <w:rFonts w:ascii="Arial" w:hAnsi="Arial" w:cs="Arial"/>
      <w:b/>
      <w:bCs/>
      <w:sz w:val="32"/>
      <w:szCs w:val="26"/>
    </w:rPr>
  </w:style>
  <w:style w:type="paragraph" w:styleId="Heading4">
    <w:name w:val="heading 4"/>
    <w:basedOn w:val="Normal"/>
    <w:next w:val="BodyText"/>
    <w:link w:val="Heading4Char"/>
    <w:uiPriority w:val="9"/>
    <w:qFormat/>
    <w:rsid w:val="005611FB"/>
    <w:pPr>
      <w:keepNext/>
      <w:spacing w:before="20" w:after="240" w:line="360" w:lineRule="auto"/>
      <w:jc w:val="center"/>
      <w:outlineLvl w:val="3"/>
    </w:pPr>
    <w:rPr>
      <w:rFonts w:ascii="Arial" w:hAnsi="Arial"/>
      <w:b/>
      <w:bCs/>
      <w:sz w:val="28"/>
      <w:szCs w:val="28"/>
    </w:rPr>
  </w:style>
  <w:style w:type="paragraph" w:styleId="Heading5">
    <w:name w:val="heading 5"/>
    <w:basedOn w:val="Normal"/>
    <w:next w:val="BodyText"/>
    <w:link w:val="Heading5Char"/>
    <w:uiPriority w:val="9"/>
    <w:qFormat/>
    <w:rsid w:val="000F3CA3"/>
    <w:pPr>
      <w:keepNext/>
      <w:spacing w:after="240"/>
      <w:outlineLvl w:val="4"/>
    </w:pPr>
    <w:rPr>
      <w:b/>
      <w:bCs/>
      <w:iCs/>
      <w:szCs w:val="26"/>
    </w:rPr>
  </w:style>
  <w:style w:type="paragraph" w:styleId="Heading6">
    <w:name w:val="heading 6"/>
    <w:basedOn w:val="Normal"/>
    <w:next w:val="Normal"/>
    <w:link w:val="Heading6Char"/>
    <w:uiPriority w:val="9"/>
    <w:qFormat/>
    <w:rsid w:val="000F3CA3"/>
    <w:pPr>
      <w:numPr>
        <w:numId w:val="13"/>
      </w:numPr>
      <w:outlineLvl w:val="5"/>
    </w:pPr>
    <w:rPr>
      <w:bCs/>
      <w:szCs w:val="22"/>
    </w:rPr>
  </w:style>
  <w:style w:type="paragraph" w:styleId="Heading7">
    <w:name w:val="heading 7"/>
    <w:basedOn w:val="Normal"/>
    <w:next w:val="Normal"/>
    <w:link w:val="Heading7Char"/>
    <w:uiPriority w:val="9"/>
    <w:qFormat/>
    <w:rsid w:val="000F3CA3"/>
    <w:pPr>
      <w:numPr>
        <w:numId w:val="12"/>
      </w:numPr>
      <w:outlineLvl w:val="6"/>
    </w:pPr>
    <w:rPr>
      <w:szCs w:val="24"/>
    </w:rPr>
  </w:style>
  <w:style w:type="paragraph" w:styleId="Heading8">
    <w:name w:val="heading 8"/>
    <w:basedOn w:val="Normal"/>
    <w:next w:val="Normal"/>
    <w:link w:val="Heading8Char"/>
    <w:uiPriority w:val="9"/>
    <w:qFormat/>
    <w:rsid w:val="000F3CA3"/>
    <w:pPr>
      <w:numPr>
        <w:numId w:val="11"/>
      </w:numPr>
      <w:outlineLvl w:val="7"/>
    </w:pPr>
    <w:rPr>
      <w:iCs/>
      <w:szCs w:val="24"/>
    </w:rPr>
  </w:style>
  <w:style w:type="paragraph" w:styleId="Heading9">
    <w:name w:val="heading 9"/>
    <w:basedOn w:val="Normal"/>
    <w:next w:val="Normal"/>
    <w:link w:val="Heading9Char"/>
    <w:uiPriority w:val="9"/>
    <w:qFormat/>
    <w:rsid w:val="000F3CA3"/>
    <w:pPr>
      <w:spacing w:after="60"/>
      <w:jc w:val="center"/>
      <w:outlineLvl w:val="8"/>
    </w:pPr>
    <w:rPr>
      <w:rFonts w:ascii="Arial" w:hAnsi="Arial" w:cs="Arial"/>
      <w:b/>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3CA3"/>
    <w:pPr>
      <w:tabs>
        <w:tab w:val="left" w:pos="-1440"/>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spacing w:after="220"/>
      <w:jc w:val="both"/>
    </w:pPr>
    <w:rPr>
      <w:color w:val="000000"/>
    </w:rPr>
  </w:style>
  <w:style w:type="character" w:customStyle="1" w:styleId="BodyTextChar">
    <w:name w:val="Body Text Char"/>
    <w:basedOn w:val="DefaultParagraphFont"/>
    <w:link w:val="BodyText"/>
    <w:rsid w:val="00C87B10"/>
    <w:rPr>
      <w:rFonts w:asciiTheme="minorHAnsi" w:hAnsiTheme="minorHAnsi"/>
      <w:snapToGrid w:val="0"/>
      <w:color w:val="000000"/>
      <w:sz w:val="22"/>
    </w:rPr>
  </w:style>
  <w:style w:type="character" w:customStyle="1" w:styleId="Heading1Char">
    <w:name w:val="Heading 1 Char"/>
    <w:basedOn w:val="DefaultParagraphFont"/>
    <w:link w:val="Heading1"/>
    <w:uiPriority w:val="9"/>
    <w:rsid w:val="00C87B10"/>
    <w:rPr>
      <w:rFonts w:ascii="Arial" w:hAnsi="Arial" w:cs="Arial"/>
      <w:b/>
      <w:bCs/>
      <w:snapToGrid w:val="0"/>
      <w:sz w:val="48"/>
    </w:rPr>
  </w:style>
  <w:style w:type="character" w:customStyle="1" w:styleId="Heading2Char">
    <w:name w:val="Heading 2 Char"/>
    <w:basedOn w:val="DefaultParagraphFont"/>
    <w:link w:val="Heading2"/>
    <w:rsid w:val="00C87B10"/>
    <w:rPr>
      <w:rFonts w:ascii="Arial" w:hAnsi="Arial" w:cs="Arial"/>
      <w:b/>
      <w:bCs/>
      <w:snapToGrid w:val="0"/>
      <w:sz w:val="40"/>
    </w:rPr>
  </w:style>
  <w:style w:type="character" w:customStyle="1" w:styleId="Heading3Char">
    <w:name w:val="Heading 3 Char"/>
    <w:basedOn w:val="DefaultParagraphFont"/>
    <w:link w:val="Heading3"/>
    <w:uiPriority w:val="9"/>
    <w:rsid w:val="00C87B10"/>
    <w:rPr>
      <w:rFonts w:ascii="Arial" w:hAnsi="Arial" w:cs="Arial"/>
      <w:b/>
      <w:bCs/>
      <w:snapToGrid w:val="0"/>
      <w:sz w:val="32"/>
      <w:szCs w:val="26"/>
    </w:rPr>
  </w:style>
  <w:style w:type="character" w:customStyle="1" w:styleId="Heading4Char">
    <w:name w:val="Heading 4 Char"/>
    <w:basedOn w:val="DefaultParagraphFont"/>
    <w:link w:val="Heading4"/>
    <w:uiPriority w:val="9"/>
    <w:rsid w:val="005611FB"/>
    <w:rPr>
      <w:rFonts w:ascii="Arial" w:hAnsi="Arial"/>
      <w:b/>
      <w:bCs/>
      <w:snapToGrid w:val="0"/>
      <w:sz w:val="28"/>
      <w:szCs w:val="28"/>
    </w:rPr>
  </w:style>
  <w:style w:type="character" w:customStyle="1" w:styleId="Heading5Char">
    <w:name w:val="Heading 5 Char"/>
    <w:basedOn w:val="DefaultParagraphFont"/>
    <w:link w:val="Heading5"/>
    <w:uiPriority w:val="9"/>
    <w:rsid w:val="00C87B10"/>
    <w:rPr>
      <w:rFonts w:asciiTheme="minorHAnsi" w:hAnsiTheme="minorHAnsi"/>
      <w:b/>
      <w:bCs/>
      <w:iCs/>
      <w:snapToGrid w:val="0"/>
      <w:sz w:val="22"/>
      <w:szCs w:val="26"/>
    </w:rPr>
  </w:style>
  <w:style w:type="character" w:customStyle="1" w:styleId="Heading6Char">
    <w:name w:val="Heading 6 Char"/>
    <w:basedOn w:val="DefaultParagraphFont"/>
    <w:link w:val="Heading6"/>
    <w:uiPriority w:val="9"/>
    <w:rsid w:val="00C87B10"/>
    <w:rPr>
      <w:rFonts w:asciiTheme="minorHAnsi" w:hAnsiTheme="minorHAnsi"/>
      <w:bCs/>
      <w:snapToGrid w:val="0"/>
      <w:sz w:val="22"/>
      <w:szCs w:val="22"/>
    </w:rPr>
  </w:style>
  <w:style w:type="character" w:customStyle="1" w:styleId="Heading7Char">
    <w:name w:val="Heading 7 Char"/>
    <w:basedOn w:val="DefaultParagraphFont"/>
    <w:link w:val="Heading7"/>
    <w:uiPriority w:val="9"/>
    <w:rsid w:val="00C87B10"/>
    <w:rPr>
      <w:rFonts w:asciiTheme="minorHAnsi" w:hAnsiTheme="minorHAnsi"/>
      <w:snapToGrid w:val="0"/>
      <w:sz w:val="22"/>
      <w:szCs w:val="24"/>
    </w:rPr>
  </w:style>
  <w:style w:type="character" w:customStyle="1" w:styleId="Heading8Char">
    <w:name w:val="Heading 8 Char"/>
    <w:basedOn w:val="DefaultParagraphFont"/>
    <w:link w:val="Heading8"/>
    <w:uiPriority w:val="9"/>
    <w:rsid w:val="00C87B10"/>
    <w:rPr>
      <w:rFonts w:asciiTheme="minorHAnsi" w:hAnsiTheme="minorHAnsi"/>
      <w:iCs/>
      <w:snapToGrid w:val="0"/>
      <w:sz w:val="22"/>
      <w:szCs w:val="24"/>
    </w:rPr>
  </w:style>
  <w:style w:type="character" w:customStyle="1" w:styleId="Heading9Char">
    <w:name w:val="Heading 9 Char"/>
    <w:basedOn w:val="DefaultParagraphFont"/>
    <w:link w:val="Heading9"/>
    <w:uiPriority w:val="9"/>
    <w:rsid w:val="00C87B10"/>
    <w:rPr>
      <w:rFonts w:ascii="Arial" w:hAnsi="Arial" w:cs="Arial"/>
      <w:b/>
      <w:snapToGrid w:val="0"/>
      <w:sz w:val="32"/>
      <w:szCs w:val="22"/>
    </w:rPr>
  </w:style>
  <w:style w:type="paragraph" w:styleId="TOC1">
    <w:name w:val="toc 1"/>
    <w:basedOn w:val="Normal"/>
    <w:next w:val="BodyText"/>
    <w:uiPriority w:val="39"/>
    <w:rsid w:val="000F3CA3"/>
    <w:pPr>
      <w:keepNext/>
      <w:tabs>
        <w:tab w:val="right" w:leader="dot" w:pos="8640"/>
      </w:tabs>
      <w:ind w:left="144" w:right="1008" w:hanging="144"/>
    </w:pPr>
    <w:rPr>
      <w:noProof/>
      <w:color w:val="0000FF"/>
      <w:szCs w:val="48"/>
    </w:rPr>
  </w:style>
  <w:style w:type="character" w:customStyle="1" w:styleId="Hypertext">
    <w:name w:val="Hypertext"/>
    <w:rsid w:val="000F3CA3"/>
    <w:rPr>
      <w:color w:val="0000FF"/>
      <w:u w:val="single"/>
    </w:rPr>
  </w:style>
  <w:style w:type="paragraph" w:styleId="List">
    <w:name w:val="List"/>
    <w:basedOn w:val="Normal"/>
    <w:rsid w:val="000F3CA3"/>
    <w:pPr>
      <w:ind w:left="392" w:hanging="392"/>
    </w:pPr>
  </w:style>
  <w:style w:type="character" w:customStyle="1" w:styleId="Emphasize">
    <w:name w:val="Emphasize"/>
    <w:rsid w:val="000F3CA3"/>
    <w:rPr>
      <w:rFonts w:ascii="Times New Roman" w:hAnsi="Times New Roman"/>
      <w:b/>
      <w:i/>
    </w:rPr>
  </w:style>
  <w:style w:type="paragraph" w:styleId="Caption">
    <w:name w:val="caption"/>
    <w:basedOn w:val="Normal"/>
    <w:next w:val="Normal"/>
    <w:link w:val="CaptionChar"/>
    <w:uiPriority w:val="35"/>
    <w:qFormat/>
    <w:rsid w:val="00EE7164"/>
    <w:pPr>
      <w:spacing w:after="220"/>
      <w:jc w:val="center"/>
      <w:pPrChange w:id="0" w:author="Honnalore Steissberg" w:date="2021-07-27T16:48:00Z">
        <w:pPr>
          <w:spacing w:after="220"/>
          <w:jc w:val="both"/>
        </w:pPr>
      </w:pPrChange>
    </w:pPr>
    <w:rPr>
      <w:b/>
      <w:snapToGrid/>
      <w:rPrChange w:id="0" w:author="Honnalore Steissberg" w:date="2021-07-27T16:48:00Z">
        <w:rPr>
          <w:rFonts w:asciiTheme="minorHAnsi" w:hAnsiTheme="minorHAnsi"/>
          <w:b/>
          <w:sz w:val="22"/>
          <w:lang w:val="en-US" w:eastAsia="en-US" w:bidi="ar-SA"/>
        </w:rPr>
      </w:rPrChange>
    </w:rPr>
  </w:style>
  <w:style w:type="character" w:customStyle="1" w:styleId="CaptionChar">
    <w:name w:val="Caption Char"/>
    <w:basedOn w:val="DefaultParagraphFont"/>
    <w:link w:val="Caption"/>
    <w:uiPriority w:val="35"/>
    <w:rsid w:val="00EE7164"/>
    <w:rPr>
      <w:rFonts w:asciiTheme="minorHAnsi" w:hAnsiTheme="minorHAnsi"/>
      <w:b/>
      <w:sz w:val="22"/>
    </w:rPr>
  </w:style>
  <w:style w:type="paragraph" w:customStyle="1" w:styleId="Numberedlist">
    <w:name w:val="Numbered list"/>
    <w:basedOn w:val="Normal"/>
    <w:rsid w:val="000F3CA3"/>
    <w:pPr>
      <w:tabs>
        <w:tab w:val="left" w:pos="-1440"/>
        <w:tab w:val="left" w:pos="-917"/>
        <w:tab w:val="left" w:pos="-394"/>
        <w:tab w:val="left" w:pos="270"/>
        <w:tab w:val="left" w:pos="720"/>
        <w:tab w:val="left" w:pos="900"/>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ind w:left="720" w:right="576" w:hanging="360"/>
      <w:jc w:val="both"/>
    </w:pPr>
    <w:rPr>
      <w:color w:val="000000"/>
    </w:rPr>
  </w:style>
  <w:style w:type="paragraph" w:customStyle="1" w:styleId="Tablecaption">
    <w:name w:val="Table caption"/>
    <w:basedOn w:val="Caption"/>
    <w:rsid w:val="000F3CA3"/>
    <w:pPr>
      <w:keepNext/>
      <w:keepLines/>
      <w:tabs>
        <w:tab w:val="center" w:pos="4680"/>
        <w:tab w:val="center" w:pos="5040"/>
        <w:tab w:val="left" w:pos="5361"/>
        <w:tab w:val="left" w:pos="5884"/>
        <w:tab w:val="left" w:pos="6408"/>
        <w:tab w:val="left" w:pos="6931"/>
        <w:tab w:val="left" w:pos="7454"/>
      </w:tabs>
      <w:spacing w:after="60"/>
    </w:pPr>
    <w:rPr>
      <w:rFonts w:ascii="Arial" w:hAnsi="Arial"/>
      <w:color w:val="000000"/>
    </w:rPr>
  </w:style>
  <w:style w:type="paragraph" w:customStyle="1" w:styleId="Figurecaption">
    <w:name w:val="Figure caption"/>
    <w:basedOn w:val="Caption"/>
    <w:next w:val="BodyText"/>
    <w:rsid w:val="000F3CA3"/>
    <w:pPr>
      <w:spacing w:before="60" w:after="240"/>
    </w:pPr>
  </w:style>
  <w:style w:type="paragraph" w:customStyle="1" w:styleId="Graph">
    <w:name w:val="Graph"/>
    <w:basedOn w:val="Normal"/>
    <w:rsid w:val="000F3CA3"/>
    <w:pPr>
      <w:keepNext/>
      <w:tabs>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spacing w:after="60"/>
      <w:jc w:val="center"/>
    </w:pPr>
    <w:rPr>
      <w:color w:val="000000"/>
    </w:rPr>
  </w:style>
  <w:style w:type="paragraph" w:customStyle="1" w:styleId="equation">
    <w:name w:val="equation"/>
    <w:rsid w:val="000F3CA3"/>
    <w:pPr>
      <w:tabs>
        <w:tab w:val="center" w:pos="4320"/>
        <w:tab w:val="right" w:pos="8640"/>
      </w:tabs>
      <w:spacing w:after="240"/>
      <w:jc w:val="center"/>
    </w:pPr>
    <w:rPr>
      <w:sz w:val="22"/>
    </w:rPr>
  </w:style>
  <w:style w:type="paragraph" w:styleId="TOC2">
    <w:name w:val="toc 2"/>
    <w:basedOn w:val="Normal"/>
    <w:next w:val="Normal"/>
    <w:autoRedefine/>
    <w:uiPriority w:val="39"/>
    <w:rsid w:val="000F3CA3"/>
    <w:pPr>
      <w:keepNext/>
      <w:tabs>
        <w:tab w:val="right" w:leader="dot" w:pos="8640"/>
      </w:tabs>
      <w:ind w:left="360" w:right="576" w:hanging="144"/>
    </w:pPr>
    <w:rPr>
      <w:noProof/>
      <w:color w:val="0000FF"/>
      <w:szCs w:val="40"/>
    </w:rPr>
  </w:style>
  <w:style w:type="paragraph" w:styleId="TOC3">
    <w:name w:val="toc 3"/>
    <w:basedOn w:val="Normal"/>
    <w:next w:val="Normal"/>
    <w:autoRedefine/>
    <w:uiPriority w:val="39"/>
    <w:rsid w:val="000F3CA3"/>
    <w:pPr>
      <w:keepNext/>
      <w:tabs>
        <w:tab w:val="right" w:leader="dot" w:pos="8640"/>
      </w:tabs>
      <w:ind w:left="576" w:right="576" w:hanging="144"/>
    </w:pPr>
    <w:rPr>
      <w:noProof/>
      <w:color w:val="0000FF"/>
      <w:szCs w:val="32"/>
    </w:rPr>
  </w:style>
  <w:style w:type="paragraph" w:styleId="Header">
    <w:name w:val="header"/>
    <w:basedOn w:val="Normal"/>
    <w:link w:val="HeaderChar"/>
    <w:rsid w:val="000F3CA3"/>
    <w:pPr>
      <w:tabs>
        <w:tab w:val="right" w:pos="8640"/>
      </w:tabs>
    </w:pPr>
    <w:rPr>
      <w:rFonts w:ascii="Arial" w:hAnsi="Arial"/>
      <w:b/>
      <w:sz w:val="24"/>
    </w:rPr>
  </w:style>
  <w:style w:type="character" w:customStyle="1" w:styleId="HeaderChar">
    <w:name w:val="Header Char"/>
    <w:basedOn w:val="DefaultParagraphFont"/>
    <w:link w:val="Header"/>
    <w:rsid w:val="00C87B10"/>
    <w:rPr>
      <w:rFonts w:ascii="Arial" w:hAnsi="Arial"/>
      <w:b/>
      <w:snapToGrid w:val="0"/>
      <w:sz w:val="24"/>
    </w:rPr>
  </w:style>
  <w:style w:type="paragraph" w:styleId="Footer">
    <w:name w:val="footer"/>
    <w:basedOn w:val="Normal"/>
    <w:link w:val="FooterChar"/>
    <w:uiPriority w:val="99"/>
    <w:rsid w:val="000F3CA3"/>
    <w:pPr>
      <w:tabs>
        <w:tab w:val="right" w:pos="8640"/>
      </w:tabs>
    </w:pPr>
  </w:style>
  <w:style w:type="character" w:customStyle="1" w:styleId="FooterChar">
    <w:name w:val="Footer Char"/>
    <w:basedOn w:val="DefaultParagraphFont"/>
    <w:link w:val="Footer"/>
    <w:uiPriority w:val="99"/>
    <w:rsid w:val="00455C22"/>
    <w:rPr>
      <w:snapToGrid w:val="0"/>
      <w:sz w:val="22"/>
    </w:rPr>
  </w:style>
  <w:style w:type="character" w:styleId="PageNumber">
    <w:name w:val="page number"/>
    <w:basedOn w:val="DefaultParagraphFont"/>
    <w:rsid w:val="000F3CA3"/>
  </w:style>
  <w:style w:type="character" w:styleId="CommentReference">
    <w:name w:val="annotation reference"/>
    <w:basedOn w:val="DefaultParagraphFont"/>
    <w:uiPriority w:val="99"/>
    <w:semiHidden/>
    <w:rsid w:val="000F3CA3"/>
    <w:rPr>
      <w:sz w:val="16"/>
      <w:szCs w:val="16"/>
    </w:rPr>
  </w:style>
  <w:style w:type="paragraph" w:styleId="CommentText">
    <w:name w:val="annotation text"/>
    <w:basedOn w:val="Normal"/>
    <w:link w:val="CommentTextChar"/>
    <w:semiHidden/>
    <w:rsid w:val="000F3CA3"/>
    <w:rPr>
      <w:sz w:val="20"/>
    </w:rPr>
  </w:style>
  <w:style w:type="character" w:customStyle="1" w:styleId="CommentTextChar">
    <w:name w:val="Comment Text Char"/>
    <w:basedOn w:val="DefaultParagraphFont"/>
    <w:link w:val="CommentText"/>
    <w:semiHidden/>
    <w:rsid w:val="00C87B10"/>
    <w:rPr>
      <w:rFonts w:asciiTheme="minorHAnsi" w:hAnsiTheme="minorHAnsi"/>
      <w:snapToGrid w:val="0"/>
    </w:rPr>
  </w:style>
  <w:style w:type="paragraph" w:styleId="TOC4">
    <w:name w:val="toc 4"/>
    <w:basedOn w:val="TOC3"/>
    <w:next w:val="BodyText"/>
    <w:uiPriority w:val="39"/>
    <w:rsid w:val="000F3CA3"/>
    <w:pPr>
      <w:ind w:left="792"/>
      <w:outlineLvl w:val="3"/>
    </w:pPr>
  </w:style>
  <w:style w:type="paragraph" w:styleId="TOC5">
    <w:name w:val="toc 5"/>
    <w:basedOn w:val="TOC4"/>
    <w:next w:val="BodyText"/>
    <w:uiPriority w:val="39"/>
    <w:rsid w:val="000F3CA3"/>
    <w:pPr>
      <w:ind w:left="1008"/>
      <w:outlineLvl w:val="4"/>
    </w:pPr>
  </w:style>
  <w:style w:type="character" w:styleId="Hyperlink">
    <w:name w:val="Hyperlink"/>
    <w:basedOn w:val="DefaultParagraphFont"/>
    <w:uiPriority w:val="99"/>
    <w:rsid w:val="000F3CA3"/>
    <w:rPr>
      <w:rFonts w:ascii="Arial" w:hAnsi="Arial"/>
      <w:b/>
      <w:color w:val="0000FF"/>
      <w:sz w:val="20"/>
      <w:u w:val="single"/>
    </w:rPr>
  </w:style>
  <w:style w:type="paragraph" w:styleId="TableofFigures">
    <w:name w:val="table of figures"/>
    <w:basedOn w:val="Normal"/>
    <w:next w:val="Normal"/>
    <w:uiPriority w:val="99"/>
    <w:rsid w:val="000F3CA3"/>
    <w:pPr>
      <w:ind w:left="440" w:hanging="440"/>
    </w:pPr>
    <w:rPr>
      <w:color w:val="0000FF"/>
    </w:rPr>
  </w:style>
  <w:style w:type="paragraph" w:customStyle="1" w:styleId="Citation">
    <w:name w:val="Citation"/>
    <w:basedOn w:val="Normal"/>
    <w:rsid w:val="000F3CA3"/>
    <w:pPr>
      <w:keepLines/>
      <w:tabs>
        <w:tab w:val="left" w:pos="-1440"/>
        <w:tab w:val="left" w:pos="-720"/>
        <w:tab w:val="left" w:pos="0"/>
        <w:tab w:val="left" w:pos="261"/>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left="259" w:hanging="259"/>
      <w:jc w:val="both"/>
    </w:pPr>
    <w:rPr>
      <w:snapToGrid/>
    </w:rPr>
  </w:style>
  <w:style w:type="character" w:customStyle="1" w:styleId="EquationCaption">
    <w:name w:val="_Equation Caption"/>
    <w:rsid w:val="000F3CA3"/>
    <w:rPr>
      <w:rFonts w:ascii="Times New Roman" w:hAnsi="Times New Roman"/>
      <w:b/>
      <w:sz w:val="22"/>
    </w:rPr>
  </w:style>
  <w:style w:type="paragraph" w:customStyle="1" w:styleId="variabledefinitionChar">
    <w:name w:val="variable definition Char"/>
    <w:basedOn w:val="Normal"/>
    <w:rsid w:val="000F3CA3"/>
    <w:pPr>
      <w:keepLines/>
      <w:tabs>
        <w:tab w:val="right" w:pos="630"/>
        <w:tab w:val="left" w:pos="720"/>
        <w:tab w:val="left" w:pos="900"/>
        <w:tab w:val="right" w:pos="7920"/>
      </w:tabs>
      <w:ind w:left="907" w:hanging="907"/>
      <w:jc w:val="both"/>
    </w:pPr>
    <w:rPr>
      <w:snapToGrid/>
    </w:rPr>
  </w:style>
  <w:style w:type="paragraph" w:customStyle="1" w:styleId="tablebody">
    <w:name w:val="table body"/>
    <w:basedOn w:val="Normal"/>
    <w:rsid w:val="000F3CA3"/>
    <w:pPr>
      <w:tabs>
        <w:tab w:val="right" w:pos="7920"/>
      </w:tabs>
    </w:pPr>
    <w:rPr>
      <w:rFonts w:ascii="Arial" w:hAnsi="Arial"/>
      <w:snapToGrid/>
      <w:sz w:val="16"/>
    </w:rPr>
  </w:style>
  <w:style w:type="character" w:customStyle="1" w:styleId="Inlineequation">
    <w:name w:val="Inline equation"/>
    <w:basedOn w:val="DefaultParagraphFont"/>
    <w:rsid w:val="000F3CA3"/>
    <w:rPr>
      <w:rFonts w:ascii="Times New Roman" w:hAnsi="Times New Roman"/>
      <w:position w:val="-6"/>
      <w:sz w:val="22"/>
      <w:bdr w:val="none" w:sz="0" w:space="0" w:color="auto"/>
    </w:rPr>
  </w:style>
  <w:style w:type="paragraph" w:customStyle="1" w:styleId="Tablevariabledefinition">
    <w:name w:val="Table variable definition"/>
    <w:basedOn w:val="tablebody"/>
    <w:rsid w:val="000F3CA3"/>
    <w:pPr>
      <w:tabs>
        <w:tab w:val="right" w:pos="342"/>
        <w:tab w:val="left" w:pos="432"/>
        <w:tab w:val="left" w:pos="612"/>
      </w:tabs>
      <w:ind w:left="612" w:hanging="612"/>
    </w:pPr>
  </w:style>
  <w:style w:type="character" w:customStyle="1" w:styleId="Subscript">
    <w:name w:val="Subscript"/>
    <w:basedOn w:val="DefaultParagraphFont"/>
    <w:rsid w:val="000F3CA3"/>
    <w:rPr>
      <w:rFonts w:ascii="Times New Roman" w:hAnsi="Times New Roman"/>
      <w:dstrike w:val="0"/>
      <w:sz w:val="22"/>
      <w:vertAlign w:val="subscript"/>
    </w:rPr>
  </w:style>
  <w:style w:type="character" w:customStyle="1" w:styleId="Superscript">
    <w:name w:val="Superscript"/>
    <w:basedOn w:val="Subscript"/>
    <w:rsid w:val="000F3CA3"/>
    <w:rPr>
      <w:rFonts w:ascii="Times New Roman" w:hAnsi="Times New Roman"/>
      <w:dstrike w:val="0"/>
      <w:sz w:val="22"/>
      <w:vertAlign w:val="superscript"/>
    </w:rPr>
  </w:style>
  <w:style w:type="paragraph" w:customStyle="1" w:styleId="Tabletext">
    <w:name w:val="Table text"/>
    <w:basedOn w:val="Normal"/>
    <w:autoRedefine/>
    <w:rsid w:val="00544EFB"/>
    <w:pPr>
      <w:tabs>
        <w:tab w:val="left" w:pos="900"/>
        <w:tab w:val="center" w:pos="3960"/>
        <w:tab w:val="right" w:pos="7920"/>
      </w:tabs>
      <w:overflowPunct w:val="0"/>
      <w:autoSpaceDE w:val="0"/>
      <w:autoSpaceDN w:val="0"/>
      <w:adjustRightInd w:val="0"/>
      <w:textAlignment w:val="baseline"/>
    </w:pPr>
    <w:rPr>
      <w:rFonts w:ascii="Arial" w:hAnsi="Arial"/>
      <w:snapToGrid/>
      <w:sz w:val="16"/>
    </w:rPr>
  </w:style>
  <w:style w:type="paragraph" w:customStyle="1" w:styleId="Diagram">
    <w:name w:val="Diagram"/>
    <w:rsid w:val="000F3CA3"/>
    <w:pPr>
      <w:keepNext/>
      <w:spacing w:after="120"/>
      <w:jc w:val="center"/>
    </w:pPr>
  </w:style>
  <w:style w:type="paragraph" w:customStyle="1" w:styleId="Equation0">
    <w:name w:val="Equation"/>
    <w:basedOn w:val="Normal"/>
    <w:next w:val="BodyText"/>
    <w:rsid w:val="000F3CA3"/>
    <w:pPr>
      <w:pBdr>
        <w:top w:val="single" w:sz="6" w:space="0" w:color="FFFFFF"/>
        <w:left w:val="single" w:sz="6" w:space="0" w:color="FFFFFF"/>
        <w:bottom w:val="single" w:sz="6" w:space="0" w:color="FFFFFF"/>
        <w:right w:val="single" w:sz="6" w:space="0" w:color="FFFFFF"/>
      </w:pBdr>
      <w:tabs>
        <w:tab w:val="center" w:pos="4320"/>
        <w:tab w:val="right" w:pos="8640"/>
      </w:tabs>
      <w:overflowPunct w:val="0"/>
      <w:autoSpaceDE w:val="0"/>
      <w:autoSpaceDN w:val="0"/>
      <w:adjustRightInd w:val="0"/>
      <w:spacing w:after="240"/>
      <w:jc w:val="center"/>
      <w:textAlignment w:val="baseline"/>
    </w:pPr>
    <w:rPr>
      <w:snapToGrid/>
    </w:rPr>
  </w:style>
  <w:style w:type="paragraph" w:customStyle="1" w:styleId="graph0">
    <w:name w:val="graph"/>
    <w:basedOn w:val="Normal"/>
    <w:rsid w:val="000F3CA3"/>
    <w:pPr>
      <w:keepNext/>
      <w:keepLines/>
      <w:overflowPunct w:val="0"/>
      <w:autoSpaceDE w:val="0"/>
      <w:autoSpaceDN w:val="0"/>
      <w:adjustRightInd w:val="0"/>
      <w:jc w:val="center"/>
      <w:textAlignment w:val="baseline"/>
    </w:pPr>
    <w:rPr>
      <w:snapToGrid/>
    </w:rPr>
  </w:style>
  <w:style w:type="paragraph" w:customStyle="1" w:styleId="Relatedcards">
    <w:name w:val="Related cards"/>
    <w:basedOn w:val="Normal"/>
    <w:rsid w:val="000F3CA3"/>
    <w:pPr>
      <w:autoSpaceDE w:val="0"/>
      <w:autoSpaceDN w:val="0"/>
      <w:adjustRightInd w:val="0"/>
    </w:pPr>
    <w:rPr>
      <w:rFonts w:ascii="Arial" w:hAnsi="Arial"/>
      <w:b/>
      <w:snapToGrid/>
      <w:color w:val="0000FF"/>
      <w:sz w:val="20"/>
      <w:szCs w:val="24"/>
      <w:u w:val="single" w:color="0000FF"/>
    </w:rPr>
  </w:style>
  <w:style w:type="paragraph" w:customStyle="1" w:styleId="Variabledefinition">
    <w:name w:val="Variable definition"/>
    <w:basedOn w:val="Normal"/>
    <w:rsid w:val="000F3CA3"/>
    <w:pPr>
      <w:tabs>
        <w:tab w:val="right" w:pos="540"/>
        <w:tab w:val="left" w:pos="630"/>
        <w:tab w:val="left" w:pos="810"/>
      </w:tabs>
      <w:autoSpaceDE w:val="0"/>
      <w:autoSpaceDN w:val="0"/>
      <w:adjustRightInd w:val="0"/>
      <w:ind w:left="806" w:hanging="806"/>
      <w:jc w:val="both"/>
    </w:pPr>
    <w:rPr>
      <w:snapToGrid/>
      <w:szCs w:val="24"/>
    </w:rPr>
  </w:style>
  <w:style w:type="paragraph" w:customStyle="1" w:styleId="Variableformat">
    <w:name w:val="Variable format"/>
    <w:basedOn w:val="Normal"/>
    <w:rsid w:val="000F3CA3"/>
    <w:pPr>
      <w:tabs>
        <w:tab w:val="left" w:pos="450"/>
        <w:tab w:val="center" w:pos="4770"/>
        <w:tab w:val="center" w:pos="5760"/>
      </w:tabs>
      <w:autoSpaceDE w:val="0"/>
      <w:autoSpaceDN w:val="0"/>
      <w:adjustRightInd w:val="0"/>
      <w:jc w:val="both"/>
    </w:pPr>
    <w:rPr>
      <w:snapToGrid/>
      <w:szCs w:val="24"/>
    </w:rPr>
  </w:style>
  <w:style w:type="paragraph" w:customStyle="1" w:styleId="Variableformatheader">
    <w:name w:val="Variable format header"/>
    <w:basedOn w:val="Variableformat"/>
    <w:rsid w:val="000F3CA3"/>
    <w:rPr>
      <w:rFonts w:ascii="Arial" w:hAnsi="Arial" w:cs="Arial"/>
      <w:b/>
      <w:bCs/>
    </w:rPr>
  </w:style>
  <w:style w:type="paragraph" w:customStyle="1" w:styleId="Fields1">
    <w:name w:val="Fields 1"/>
    <w:rsid w:val="000F3CA3"/>
    <w:pPr>
      <w:tabs>
        <w:tab w:val="left" w:pos="810"/>
        <w:tab w:val="left" w:pos="1890"/>
        <w:tab w:val="left" w:pos="3060"/>
      </w:tabs>
    </w:pPr>
    <w:rPr>
      <w:rFonts w:ascii="Arial" w:hAnsi="Arial" w:cs="Arial"/>
      <w:b/>
      <w:bCs/>
      <w:szCs w:val="22"/>
    </w:rPr>
  </w:style>
  <w:style w:type="paragraph" w:customStyle="1" w:styleId="Carddescr01">
    <w:name w:val="Card descr01"/>
    <w:rsid w:val="000F3CA3"/>
    <w:rPr>
      <w:rFonts w:ascii="Arial" w:hAnsi="Arial" w:cs="Arial"/>
    </w:rPr>
  </w:style>
  <w:style w:type="paragraph" w:customStyle="1" w:styleId="Example1">
    <w:name w:val="Example1"/>
    <w:next w:val="Examplebody"/>
    <w:rsid w:val="000F3CA3"/>
    <w:pPr>
      <w:keepNext/>
      <w:spacing w:after="220"/>
    </w:pPr>
    <w:rPr>
      <w:rFonts w:ascii="Arial" w:hAnsi="Arial" w:cs="Arial"/>
      <w:b/>
      <w:bCs/>
      <w:szCs w:val="22"/>
    </w:rPr>
  </w:style>
  <w:style w:type="paragraph" w:customStyle="1" w:styleId="Examplebody">
    <w:name w:val="Example body"/>
    <w:next w:val="Normal"/>
    <w:rsid w:val="000F3CA3"/>
    <w:rPr>
      <w:rFonts w:ascii="Courier New" w:hAnsi="Courier New" w:cs="Courier New"/>
      <w:sz w:val="16"/>
      <w:szCs w:val="16"/>
    </w:rPr>
  </w:style>
  <w:style w:type="character" w:customStyle="1" w:styleId="Cardtitle1">
    <w:name w:val="Card title1"/>
    <w:rsid w:val="000F3CA3"/>
    <w:rPr>
      <w:rFonts w:ascii="Arial" w:hAnsi="Arial" w:cs="Arial"/>
      <w:b/>
      <w:bCs/>
      <w:sz w:val="32"/>
      <w:szCs w:val="32"/>
    </w:rPr>
  </w:style>
  <w:style w:type="paragraph" w:customStyle="1" w:styleId="Relatedcard1">
    <w:name w:val="Related card1"/>
    <w:rsid w:val="000F3CA3"/>
    <w:pPr>
      <w:keepNext/>
      <w:spacing w:before="240" w:after="240"/>
    </w:pPr>
    <w:rPr>
      <w:rFonts w:ascii="Arial" w:hAnsi="Arial" w:cs="Arial"/>
      <w:b/>
      <w:bCs/>
    </w:rPr>
  </w:style>
  <w:style w:type="character" w:customStyle="1" w:styleId="Cardexample1">
    <w:name w:val="Card example1"/>
    <w:rsid w:val="000F3CA3"/>
    <w:rPr>
      <w:rFonts w:ascii="Courier New" w:hAnsi="Courier New" w:cs="Courier New"/>
      <w:sz w:val="16"/>
      <w:szCs w:val="16"/>
    </w:rPr>
  </w:style>
  <w:style w:type="character" w:customStyle="1" w:styleId="CardReferen1">
    <w:name w:val="Card Referen1"/>
    <w:rsid w:val="000F3CA3"/>
    <w:rPr>
      <w:rFonts w:ascii="Arial" w:hAnsi="Arial" w:cs="Arial"/>
      <w:b/>
      <w:bCs/>
    </w:rPr>
  </w:style>
  <w:style w:type="character" w:customStyle="1" w:styleId="CardReferen">
    <w:name w:val="Card Referen"/>
    <w:rsid w:val="000F3CA3"/>
    <w:rPr>
      <w:rFonts w:ascii="Arial" w:hAnsi="Arial" w:cs="Arial"/>
      <w:b/>
      <w:bCs/>
    </w:rPr>
  </w:style>
  <w:style w:type="character" w:customStyle="1" w:styleId="Hypertext1">
    <w:name w:val="Hypertext1"/>
    <w:rsid w:val="000F3CA3"/>
    <w:rPr>
      <w:color w:val="0000FF"/>
      <w:u w:val="single"/>
    </w:rPr>
  </w:style>
  <w:style w:type="paragraph" w:customStyle="1" w:styleId="tabledata">
    <w:name w:val="table data"/>
    <w:rsid w:val="000F3CA3"/>
    <w:rPr>
      <w:rFonts w:ascii="Arial" w:hAnsi="Arial"/>
      <w:sz w:val="16"/>
    </w:rPr>
  </w:style>
  <w:style w:type="paragraph" w:customStyle="1" w:styleId="W2messages">
    <w:name w:val="W2 messages"/>
    <w:basedOn w:val="BodyText"/>
    <w:next w:val="BodyText"/>
    <w:rsid w:val="000F3CA3"/>
    <w:pPr>
      <w:tabs>
        <w:tab w:val="clear" w:pos="652"/>
        <w:tab w:val="left" w:pos="270"/>
      </w:tabs>
      <w:spacing w:after="0"/>
    </w:pPr>
    <w:rPr>
      <w:i/>
      <w:iCs/>
    </w:rPr>
  </w:style>
  <w:style w:type="character" w:styleId="FootnoteReference">
    <w:name w:val="footnote reference"/>
    <w:basedOn w:val="DefaultParagraphFont"/>
    <w:uiPriority w:val="99"/>
    <w:semiHidden/>
    <w:rsid w:val="000F3CA3"/>
    <w:rPr>
      <w:vertAlign w:val="superscript"/>
    </w:rPr>
  </w:style>
  <w:style w:type="paragraph" w:styleId="TOC6">
    <w:name w:val="toc 6"/>
    <w:basedOn w:val="Normal"/>
    <w:next w:val="Normal"/>
    <w:autoRedefine/>
    <w:uiPriority w:val="39"/>
    <w:rsid w:val="000F3CA3"/>
    <w:pPr>
      <w:ind w:left="1200"/>
    </w:pPr>
    <w:rPr>
      <w:snapToGrid/>
      <w:sz w:val="24"/>
      <w:szCs w:val="24"/>
    </w:rPr>
  </w:style>
  <w:style w:type="paragraph" w:styleId="TOC7">
    <w:name w:val="toc 7"/>
    <w:basedOn w:val="Normal"/>
    <w:next w:val="Normal"/>
    <w:autoRedefine/>
    <w:uiPriority w:val="39"/>
    <w:rsid w:val="000F3CA3"/>
    <w:pPr>
      <w:ind w:left="1440"/>
    </w:pPr>
    <w:rPr>
      <w:snapToGrid/>
      <w:sz w:val="24"/>
      <w:szCs w:val="24"/>
    </w:rPr>
  </w:style>
  <w:style w:type="paragraph" w:styleId="TOC8">
    <w:name w:val="toc 8"/>
    <w:basedOn w:val="Normal"/>
    <w:next w:val="Normal"/>
    <w:autoRedefine/>
    <w:uiPriority w:val="39"/>
    <w:rsid w:val="000F3CA3"/>
    <w:pPr>
      <w:ind w:left="1680"/>
    </w:pPr>
    <w:rPr>
      <w:snapToGrid/>
      <w:sz w:val="24"/>
      <w:szCs w:val="24"/>
    </w:rPr>
  </w:style>
  <w:style w:type="paragraph" w:styleId="TOC9">
    <w:name w:val="toc 9"/>
    <w:basedOn w:val="Normal"/>
    <w:next w:val="Normal"/>
    <w:autoRedefine/>
    <w:uiPriority w:val="39"/>
    <w:rsid w:val="000F3CA3"/>
    <w:pPr>
      <w:ind w:left="1920"/>
    </w:pPr>
    <w:rPr>
      <w:snapToGrid/>
      <w:sz w:val="24"/>
      <w:szCs w:val="24"/>
    </w:rPr>
  </w:style>
  <w:style w:type="character" w:styleId="FollowedHyperlink">
    <w:name w:val="FollowedHyperlink"/>
    <w:basedOn w:val="DefaultParagraphFont"/>
    <w:rsid w:val="000F3CA3"/>
    <w:rPr>
      <w:rFonts w:ascii="Arial" w:hAnsi="Arial"/>
      <w:b/>
      <w:color w:val="800080"/>
      <w:sz w:val="20"/>
      <w:u w:val="single"/>
    </w:rPr>
  </w:style>
  <w:style w:type="paragraph" w:customStyle="1" w:styleId="Headerlandscape">
    <w:name w:val="Header landscape"/>
    <w:basedOn w:val="Header"/>
    <w:rsid w:val="000F3CA3"/>
    <w:pPr>
      <w:tabs>
        <w:tab w:val="clear" w:pos="8640"/>
        <w:tab w:val="right" w:pos="12240"/>
      </w:tabs>
    </w:pPr>
  </w:style>
  <w:style w:type="paragraph" w:customStyle="1" w:styleId="Footerlandscape">
    <w:name w:val="Footer landscape"/>
    <w:basedOn w:val="Footer"/>
    <w:rsid w:val="000F3CA3"/>
    <w:pPr>
      <w:tabs>
        <w:tab w:val="clear" w:pos="8640"/>
        <w:tab w:val="right" w:pos="12240"/>
      </w:tabs>
    </w:pPr>
  </w:style>
  <w:style w:type="paragraph" w:styleId="Closing">
    <w:name w:val="Closing"/>
    <w:basedOn w:val="Normal"/>
    <w:link w:val="ClosingChar"/>
    <w:rsid w:val="000F3CA3"/>
    <w:pPr>
      <w:ind w:left="4320"/>
    </w:pPr>
  </w:style>
  <w:style w:type="character" w:customStyle="1" w:styleId="ClosingChar">
    <w:name w:val="Closing Char"/>
    <w:basedOn w:val="DefaultParagraphFont"/>
    <w:link w:val="Closing"/>
    <w:rsid w:val="00C87B10"/>
    <w:rPr>
      <w:rFonts w:asciiTheme="minorHAnsi" w:hAnsiTheme="minorHAnsi"/>
      <w:snapToGrid w:val="0"/>
      <w:sz w:val="22"/>
    </w:rPr>
  </w:style>
  <w:style w:type="paragraph" w:styleId="Date">
    <w:name w:val="Date"/>
    <w:basedOn w:val="Normal"/>
    <w:next w:val="Normal"/>
    <w:link w:val="DateChar"/>
    <w:rsid w:val="000F3CA3"/>
  </w:style>
  <w:style w:type="character" w:customStyle="1" w:styleId="DateChar">
    <w:name w:val="Date Char"/>
    <w:basedOn w:val="DefaultParagraphFont"/>
    <w:link w:val="Date"/>
    <w:rsid w:val="00C87B10"/>
    <w:rPr>
      <w:rFonts w:asciiTheme="minorHAnsi" w:hAnsiTheme="minorHAnsi"/>
      <w:snapToGrid w:val="0"/>
      <w:sz w:val="22"/>
    </w:rPr>
  </w:style>
  <w:style w:type="paragraph" w:styleId="DocumentMap">
    <w:name w:val="Document Map"/>
    <w:basedOn w:val="Normal"/>
    <w:link w:val="DocumentMapChar"/>
    <w:semiHidden/>
    <w:rsid w:val="000F3CA3"/>
    <w:pPr>
      <w:shd w:val="clear" w:color="auto" w:fill="000080"/>
    </w:pPr>
    <w:rPr>
      <w:rFonts w:ascii="Tahoma" w:hAnsi="Tahoma" w:cs="Tahoma"/>
    </w:rPr>
  </w:style>
  <w:style w:type="character" w:customStyle="1" w:styleId="DocumentMapChar">
    <w:name w:val="Document Map Char"/>
    <w:basedOn w:val="DefaultParagraphFont"/>
    <w:link w:val="DocumentMap"/>
    <w:semiHidden/>
    <w:rsid w:val="00C87B10"/>
    <w:rPr>
      <w:rFonts w:ascii="Tahoma" w:hAnsi="Tahoma" w:cs="Tahoma"/>
      <w:snapToGrid w:val="0"/>
      <w:sz w:val="22"/>
      <w:shd w:val="clear" w:color="auto" w:fill="000080"/>
    </w:rPr>
  </w:style>
  <w:style w:type="paragraph" w:styleId="EndnoteText">
    <w:name w:val="endnote text"/>
    <w:basedOn w:val="Normal"/>
    <w:link w:val="EndnoteTextChar"/>
    <w:semiHidden/>
    <w:rsid w:val="000F3CA3"/>
    <w:rPr>
      <w:sz w:val="20"/>
    </w:rPr>
  </w:style>
  <w:style w:type="character" w:customStyle="1" w:styleId="EndnoteTextChar">
    <w:name w:val="Endnote Text Char"/>
    <w:basedOn w:val="DefaultParagraphFont"/>
    <w:link w:val="EndnoteText"/>
    <w:semiHidden/>
    <w:rsid w:val="00C87B10"/>
    <w:rPr>
      <w:rFonts w:asciiTheme="minorHAnsi" w:hAnsiTheme="minorHAnsi"/>
      <w:snapToGrid w:val="0"/>
    </w:rPr>
  </w:style>
  <w:style w:type="paragraph" w:styleId="EnvelopeAddress">
    <w:name w:val="envelope address"/>
    <w:basedOn w:val="Normal"/>
    <w:rsid w:val="000F3CA3"/>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F3CA3"/>
    <w:rPr>
      <w:rFonts w:ascii="Arial" w:hAnsi="Arial" w:cs="Arial"/>
      <w:sz w:val="20"/>
    </w:rPr>
  </w:style>
  <w:style w:type="paragraph" w:styleId="FootnoteText">
    <w:name w:val="footnote text"/>
    <w:basedOn w:val="Normal"/>
    <w:link w:val="FootnoteTextChar"/>
    <w:semiHidden/>
    <w:rsid w:val="000F3CA3"/>
    <w:rPr>
      <w:sz w:val="20"/>
    </w:rPr>
  </w:style>
  <w:style w:type="character" w:customStyle="1" w:styleId="FootnoteTextChar">
    <w:name w:val="Footnote Text Char"/>
    <w:basedOn w:val="DefaultParagraphFont"/>
    <w:link w:val="FootnoteText"/>
    <w:semiHidden/>
    <w:rsid w:val="00C87B10"/>
    <w:rPr>
      <w:rFonts w:asciiTheme="minorHAnsi" w:hAnsiTheme="minorHAnsi"/>
      <w:snapToGrid w:val="0"/>
    </w:rPr>
  </w:style>
  <w:style w:type="paragraph" w:styleId="HTMLAddress">
    <w:name w:val="HTML Address"/>
    <w:basedOn w:val="Normal"/>
    <w:link w:val="HTMLAddressChar"/>
    <w:rsid w:val="000F3CA3"/>
    <w:rPr>
      <w:i/>
      <w:iCs/>
    </w:rPr>
  </w:style>
  <w:style w:type="character" w:customStyle="1" w:styleId="HTMLAddressChar">
    <w:name w:val="HTML Address Char"/>
    <w:basedOn w:val="DefaultParagraphFont"/>
    <w:link w:val="HTMLAddress"/>
    <w:rsid w:val="00C87B10"/>
    <w:rPr>
      <w:rFonts w:asciiTheme="minorHAnsi" w:hAnsiTheme="minorHAnsi"/>
      <w:i/>
      <w:iCs/>
      <w:snapToGrid w:val="0"/>
      <w:sz w:val="22"/>
    </w:rPr>
  </w:style>
  <w:style w:type="paragraph" w:styleId="HTMLPreformatted">
    <w:name w:val="HTML Preformatted"/>
    <w:basedOn w:val="Normal"/>
    <w:link w:val="HTMLPreformattedChar"/>
    <w:rsid w:val="000F3CA3"/>
    <w:rPr>
      <w:rFonts w:ascii="Courier New" w:hAnsi="Courier New" w:cs="Courier New"/>
      <w:sz w:val="20"/>
    </w:rPr>
  </w:style>
  <w:style w:type="character" w:customStyle="1" w:styleId="HTMLPreformattedChar">
    <w:name w:val="HTML Preformatted Char"/>
    <w:basedOn w:val="DefaultParagraphFont"/>
    <w:link w:val="HTMLPreformatted"/>
    <w:rsid w:val="00C87B10"/>
    <w:rPr>
      <w:rFonts w:ascii="Courier New" w:hAnsi="Courier New" w:cs="Courier New"/>
      <w:snapToGrid w:val="0"/>
    </w:rPr>
  </w:style>
  <w:style w:type="paragraph" w:styleId="Index1">
    <w:name w:val="index 1"/>
    <w:basedOn w:val="Normal"/>
    <w:next w:val="Normal"/>
    <w:autoRedefine/>
    <w:semiHidden/>
    <w:rsid w:val="000F3CA3"/>
    <w:pPr>
      <w:ind w:left="220" w:hanging="220"/>
    </w:pPr>
  </w:style>
  <w:style w:type="paragraph" w:styleId="Index2">
    <w:name w:val="index 2"/>
    <w:basedOn w:val="Normal"/>
    <w:next w:val="Normal"/>
    <w:autoRedefine/>
    <w:semiHidden/>
    <w:rsid w:val="000F3CA3"/>
    <w:pPr>
      <w:ind w:left="440" w:hanging="220"/>
    </w:pPr>
  </w:style>
  <w:style w:type="paragraph" w:styleId="Index3">
    <w:name w:val="index 3"/>
    <w:basedOn w:val="Normal"/>
    <w:next w:val="Normal"/>
    <w:autoRedefine/>
    <w:semiHidden/>
    <w:rsid w:val="000F3CA3"/>
    <w:pPr>
      <w:ind w:left="660" w:hanging="220"/>
    </w:pPr>
  </w:style>
  <w:style w:type="paragraph" w:styleId="Index4">
    <w:name w:val="index 4"/>
    <w:basedOn w:val="Normal"/>
    <w:next w:val="Normal"/>
    <w:autoRedefine/>
    <w:semiHidden/>
    <w:rsid w:val="000F3CA3"/>
    <w:pPr>
      <w:ind w:left="880" w:hanging="220"/>
    </w:pPr>
  </w:style>
  <w:style w:type="paragraph" w:styleId="Index5">
    <w:name w:val="index 5"/>
    <w:basedOn w:val="Normal"/>
    <w:next w:val="Normal"/>
    <w:autoRedefine/>
    <w:semiHidden/>
    <w:rsid w:val="000F3CA3"/>
    <w:pPr>
      <w:ind w:left="1100" w:hanging="220"/>
    </w:pPr>
  </w:style>
  <w:style w:type="paragraph" w:styleId="Index6">
    <w:name w:val="index 6"/>
    <w:basedOn w:val="Normal"/>
    <w:next w:val="Normal"/>
    <w:autoRedefine/>
    <w:semiHidden/>
    <w:rsid w:val="000F3CA3"/>
    <w:pPr>
      <w:ind w:left="1320" w:hanging="220"/>
    </w:pPr>
  </w:style>
  <w:style w:type="paragraph" w:styleId="Index7">
    <w:name w:val="index 7"/>
    <w:basedOn w:val="Normal"/>
    <w:next w:val="Normal"/>
    <w:autoRedefine/>
    <w:semiHidden/>
    <w:rsid w:val="000F3CA3"/>
    <w:pPr>
      <w:ind w:left="1540" w:hanging="220"/>
    </w:pPr>
  </w:style>
  <w:style w:type="paragraph" w:styleId="Index8">
    <w:name w:val="index 8"/>
    <w:basedOn w:val="Normal"/>
    <w:next w:val="Normal"/>
    <w:autoRedefine/>
    <w:semiHidden/>
    <w:rsid w:val="000F3CA3"/>
    <w:pPr>
      <w:ind w:left="1760" w:hanging="220"/>
    </w:pPr>
  </w:style>
  <w:style w:type="paragraph" w:styleId="Index9">
    <w:name w:val="index 9"/>
    <w:basedOn w:val="Normal"/>
    <w:next w:val="Normal"/>
    <w:autoRedefine/>
    <w:semiHidden/>
    <w:rsid w:val="000F3CA3"/>
    <w:pPr>
      <w:ind w:left="1980" w:hanging="220"/>
    </w:pPr>
  </w:style>
  <w:style w:type="paragraph" w:styleId="IndexHeading">
    <w:name w:val="index heading"/>
    <w:basedOn w:val="Normal"/>
    <w:next w:val="Index1"/>
    <w:semiHidden/>
    <w:rsid w:val="000F3CA3"/>
    <w:rPr>
      <w:rFonts w:ascii="Arial" w:hAnsi="Arial" w:cs="Arial"/>
      <w:b/>
      <w:bCs/>
    </w:rPr>
  </w:style>
  <w:style w:type="paragraph" w:styleId="List2">
    <w:name w:val="List 2"/>
    <w:basedOn w:val="Normal"/>
    <w:rsid w:val="000F3CA3"/>
    <w:pPr>
      <w:ind w:left="720" w:hanging="360"/>
    </w:pPr>
  </w:style>
  <w:style w:type="paragraph" w:styleId="List3">
    <w:name w:val="List 3"/>
    <w:basedOn w:val="Normal"/>
    <w:rsid w:val="000F3CA3"/>
    <w:pPr>
      <w:ind w:left="1080" w:hanging="360"/>
    </w:pPr>
  </w:style>
  <w:style w:type="paragraph" w:styleId="List4">
    <w:name w:val="List 4"/>
    <w:basedOn w:val="Normal"/>
    <w:rsid w:val="000F3CA3"/>
    <w:pPr>
      <w:ind w:left="1440" w:hanging="360"/>
    </w:pPr>
  </w:style>
  <w:style w:type="paragraph" w:styleId="List5">
    <w:name w:val="List 5"/>
    <w:basedOn w:val="Normal"/>
    <w:rsid w:val="000F3CA3"/>
    <w:pPr>
      <w:ind w:left="1800" w:hanging="360"/>
    </w:pPr>
  </w:style>
  <w:style w:type="paragraph" w:styleId="ListBullet">
    <w:name w:val="List Bullet"/>
    <w:basedOn w:val="Normal"/>
    <w:autoRedefine/>
    <w:rsid w:val="000F3CA3"/>
    <w:pPr>
      <w:numPr>
        <w:numId w:val="1"/>
      </w:numPr>
    </w:pPr>
  </w:style>
  <w:style w:type="paragraph" w:styleId="ListBullet2">
    <w:name w:val="List Bullet 2"/>
    <w:basedOn w:val="Normal"/>
    <w:autoRedefine/>
    <w:rsid w:val="000F3CA3"/>
    <w:pPr>
      <w:numPr>
        <w:numId w:val="2"/>
      </w:numPr>
    </w:pPr>
  </w:style>
  <w:style w:type="paragraph" w:styleId="ListBullet3">
    <w:name w:val="List Bullet 3"/>
    <w:basedOn w:val="Normal"/>
    <w:autoRedefine/>
    <w:rsid w:val="000F3CA3"/>
    <w:pPr>
      <w:numPr>
        <w:numId w:val="3"/>
      </w:numPr>
    </w:pPr>
  </w:style>
  <w:style w:type="paragraph" w:styleId="ListBullet4">
    <w:name w:val="List Bullet 4"/>
    <w:basedOn w:val="Normal"/>
    <w:autoRedefine/>
    <w:rsid w:val="000F3CA3"/>
    <w:pPr>
      <w:numPr>
        <w:numId w:val="4"/>
      </w:numPr>
    </w:pPr>
  </w:style>
  <w:style w:type="paragraph" w:styleId="ListBullet5">
    <w:name w:val="List Bullet 5"/>
    <w:basedOn w:val="Normal"/>
    <w:autoRedefine/>
    <w:rsid w:val="000F3CA3"/>
    <w:pPr>
      <w:numPr>
        <w:numId w:val="5"/>
      </w:numPr>
      <w:tabs>
        <w:tab w:val="clear" w:pos="1800"/>
        <w:tab w:val="num" w:pos="720"/>
      </w:tabs>
      <w:ind w:left="720"/>
    </w:pPr>
  </w:style>
  <w:style w:type="paragraph" w:styleId="ListContinue">
    <w:name w:val="List Continue"/>
    <w:basedOn w:val="Normal"/>
    <w:rsid w:val="000F3CA3"/>
    <w:pPr>
      <w:spacing w:after="120"/>
      <w:ind w:left="360"/>
    </w:pPr>
  </w:style>
  <w:style w:type="paragraph" w:styleId="ListContinue2">
    <w:name w:val="List Continue 2"/>
    <w:basedOn w:val="Normal"/>
    <w:rsid w:val="000F3CA3"/>
    <w:pPr>
      <w:spacing w:after="120"/>
      <w:ind w:left="720"/>
    </w:pPr>
  </w:style>
  <w:style w:type="paragraph" w:styleId="ListContinue3">
    <w:name w:val="List Continue 3"/>
    <w:basedOn w:val="Normal"/>
    <w:rsid w:val="000F3CA3"/>
    <w:pPr>
      <w:spacing w:after="120"/>
      <w:ind w:left="1080"/>
    </w:pPr>
  </w:style>
  <w:style w:type="paragraph" w:styleId="ListContinue4">
    <w:name w:val="List Continue 4"/>
    <w:basedOn w:val="Normal"/>
    <w:rsid w:val="000F3CA3"/>
    <w:pPr>
      <w:spacing w:after="120"/>
      <w:ind w:left="1440"/>
    </w:pPr>
  </w:style>
  <w:style w:type="paragraph" w:styleId="ListContinue5">
    <w:name w:val="List Continue 5"/>
    <w:basedOn w:val="Normal"/>
    <w:rsid w:val="000F3CA3"/>
    <w:pPr>
      <w:spacing w:after="120"/>
      <w:ind w:left="1800"/>
    </w:pPr>
  </w:style>
  <w:style w:type="paragraph" w:styleId="ListNumber">
    <w:name w:val="List Number"/>
    <w:basedOn w:val="Normal"/>
    <w:rsid w:val="000F3CA3"/>
    <w:pPr>
      <w:numPr>
        <w:numId w:val="6"/>
      </w:numPr>
    </w:pPr>
  </w:style>
  <w:style w:type="paragraph" w:styleId="ListNumber2">
    <w:name w:val="List Number 2"/>
    <w:basedOn w:val="Normal"/>
    <w:rsid w:val="000F3CA3"/>
    <w:pPr>
      <w:numPr>
        <w:numId w:val="7"/>
      </w:numPr>
    </w:pPr>
  </w:style>
  <w:style w:type="paragraph" w:styleId="ListNumber3">
    <w:name w:val="List Number 3"/>
    <w:basedOn w:val="Normal"/>
    <w:rsid w:val="000F3CA3"/>
    <w:pPr>
      <w:numPr>
        <w:numId w:val="8"/>
      </w:numPr>
    </w:pPr>
  </w:style>
  <w:style w:type="paragraph" w:styleId="ListNumber4">
    <w:name w:val="List Number 4"/>
    <w:basedOn w:val="Normal"/>
    <w:rsid w:val="000F3CA3"/>
    <w:pPr>
      <w:numPr>
        <w:numId w:val="9"/>
      </w:numPr>
    </w:pPr>
  </w:style>
  <w:style w:type="paragraph" w:styleId="ListNumber5">
    <w:name w:val="List Number 5"/>
    <w:basedOn w:val="Normal"/>
    <w:rsid w:val="000F3CA3"/>
    <w:pPr>
      <w:numPr>
        <w:numId w:val="10"/>
      </w:numPr>
    </w:pPr>
  </w:style>
  <w:style w:type="paragraph" w:styleId="MacroText">
    <w:name w:val="macro"/>
    <w:link w:val="MacroTextChar"/>
    <w:semiHidden/>
    <w:rsid w:val="000F3CA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napToGrid w:val="0"/>
    </w:rPr>
  </w:style>
  <w:style w:type="character" w:customStyle="1" w:styleId="MacroTextChar">
    <w:name w:val="Macro Text Char"/>
    <w:basedOn w:val="DefaultParagraphFont"/>
    <w:link w:val="MacroText"/>
    <w:semiHidden/>
    <w:rsid w:val="00C87B10"/>
    <w:rPr>
      <w:rFonts w:ascii="Courier New" w:hAnsi="Courier New" w:cs="Courier New"/>
      <w:snapToGrid w:val="0"/>
    </w:rPr>
  </w:style>
  <w:style w:type="paragraph" w:styleId="MessageHeader">
    <w:name w:val="Message Header"/>
    <w:basedOn w:val="Normal"/>
    <w:link w:val="MessageHeaderChar"/>
    <w:rsid w:val="000F3CA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C87B10"/>
    <w:rPr>
      <w:rFonts w:ascii="Arial" w:hAnsi="Arial" w:cs="Arial"/>
      <w:snapToGrid w:val="0"/>
      <w:sz w:val="24"/>
      <w:szCs w:val="24"/>
      <w:shd w:val="pct20" w:color="auto" w:fill="auto"/>
    </w:rPr>
  </w:style>
  <w:style w:type="paragraph" w:styleId="NormalWeb">
    <w:name w:val="Normal (Web)"/>
    <w:basedOn w:val="Normal"/>
    <w:uiPriority w:val="99"/>
    <w:rsid w:val="000F3CA3"/>
    <w:rPr>
      <w:sz w:val="24"/>
      <w:szCs w:val="24"/>
    </w:rPr>
  </w:style>
  <w:style w:type="paragraph" w:styleId="NormalIndent">
    <w:name w:val="Normal Indent"/>
    <w:basedOn w:val="Normal"/>
    <w:rsid w:val="000F3CA3"/>
    <w:pPr>
      <w:ind w:left="720"/>
    </w:pPr>
  </w:style>
  <w:style w:type="paragraph" w:styleId="NoteHeading">
    <w:name w:val="Note Heading"/>
    <w:basedOn w:val="Normal"/>
    <w:next w:val="Normal"/>
    <w:link w:val="NoteHeadingChar"/>
    <w:rsid w:val="000F3CA3"/>
  </w:style>
  <w:style w:type="character" w:customStyle="1" w:styleId="NoteHeadingChar">
    <w:name w:val="Note Heading Char"/>
    <w:basedOn w:val="DefaultParagraphFont"/>
    <w:link w:val="NoteHeading"/>
    <w:rsid w:val="00C87B10"/>
    <w:rPr>
      <w:rFonts w:asciiTheme="minorHAnsi" w:hAnsiTheme="minorHAnsi"/>
      <w:snapToGrid w:val="0"/>
      <w:sz w:val="22"/>
    </w:rPr>
  </w:style>
  <w:style w:type="paragraph" w:styleId="PlainText">
    <w:name w:val="Plain Text"/>
    <w:basedOn w:val="Normal"/>
    <w:link w:val="PlainTextChar"/>
    <w:uiPriority w:val="99"/>
    <w:rsid w:val="000F3CA3"/>
    <w:rPr>
      <w:rFonts w:ascii="Courier New" w:hAnsi="Courier New" w:cs="Courier New"/>
      <w:sz w:val="20"/>
    </w:rPr>
  </w:style>
  <w:style w:type="character" w:customStyle="1" w:styleId="PlainTextChar">
    <w:name w:val="Plain Text Char"/>
    <w:basedOn w:val="DefaultParagraphFont"/>
    <w:link w:val="PlainText"/>
    <w:uiPriority w:val="99"/>
    <w:rsid w:val="00A604C7"/>
    <w:rPr>
      <w:rFonts w:ascii="Courier New" w:hAnsi="Courier New" w:cs="Courier New"/>
      <w:snapToGrid w:val="0"/>
    </w:rPr>
  </w:style>
  <w:style w:type="paragraph" w:styleId="Salutation">
    <w:name w:val="Salutation"/>
    <w:basedOn w:val="Normal"/>
    <w:next w:val="Normal"/>
    <w:link w:val="SalutationChar"/>
    <w:rsid w:val="000F3CA3"/>
  </w:style>
  <w:style w:type="character" w:customStyle="1" w:styleId="SalutationChar">
    <w:name w:val="Salutation Char"/>
    <w:basedOn w:val="DefaultParagraphFont"/>
    <w:link w:val="Salutation"/>
    <w:rsid w:val="00C87B10"/>
    <w:rPr>
      <w:rFonts w:asciiTheme="minorHAnsi" w:hAnsiTheme="minorHAnsi"/>
      <w:snapToGrid w:val="0"/>
      <w:sz w:val="22"/>
    </w:rPr>
  </w:style>
  <w:style w:type="paragraph" w:styleId="Signature">
    <w:name w:val="Signature"/>
    <w:basedOn w:val="Normal"/>
    <w:link w:val="SignatureChar"/>
    <w:rsid w:val="000F3CA3"/>
    <w:pPr>
      <w:ind w:left="4320"/>
    </w:pPr>
  </w:style>
  <w:style w:type="character" w:customStyle="1" w:styleId="SignatureChar">
    <w:name w:val="Signature Char"/>
    <w:basedOn w:val="DefaultParagraphFont"/>
    <w:link w:val="Signature"/>
    <w:rsid w:val="00C87B10"/>
    <w:rPr>
      <w:rFonts w:asciiTheme="minorHAnsi" w:hAnsiTheme="minorHAnsi"/>
      <w:snapToGrid w:val="0"/>
      <w:sz w:val="22"/>
    </w:rPr>
  </w:style>
  <w:style w:type="paragraph" w:styleId="Subtitle">
    <w:name w:val="Subtitle"/>
    <w:basedOn w:val="Normal"/>
    <w:link w:val="SubtitleChar"/>
    <w:uiPriority w:val="11"/>
    <w:qFormat/>
    <w:rsid w:val="000F3CA3"/>
    <w:pPr>
      <w:spacing w:after="60"/>
      <w:jc w:val="center"/>
      <w:outlineLvl w:val="1"/>
    </w:pPr>
    <w:rPr>
      <w:rFonts w:ascii="Arial" w:hAnsi="Arial" w:cs="Arial"/>
      <w:sz w:val="24"/>
      <w:szCs w:val="24"/>
    </w:rPr>
  </w:style>
  <w:style w:type="character" w:customStyle="1" w:styleId="SubtitleChar">
    <w:name w:val="Subtitle Char"/>
    <w:basedOn w:val="DefaultParagraphFont"/>
    <w:link w:val="Subtitle"/>
    <w:uiPriority w:val="11"/>
    <w:rsid w:val="00C87B10"/>
    <w:rPr>
      <w:rFonts w:ascii="Arial" w:hAnsi="Arial" w:cs="Arial"/>
      <w:snapToGrid w:val="0"/>
      <w:sz w:val="24"/>
      <w:szCs w:val="24"/>
    </w:rPr>
  </w:style>
  <w:style w:type="paragraph" w:styleId="TableofAuthorities">
    <w:name w:val="table of authorities"/>
    <w:basedOn w:val="Normal"/>
    <w:next w:val="Normal"/>
    <w:semiHidden/>
    <w:rsid w:val="000F3CA3"/>
    <w:pPr>
      <w:ind w:left="220" w:hanging="220"/>
    </w:pPr>
  </w:style>
  <w:style w:type="paragraph" w:styleId="Title">
    <w:name w:val="Title"/>
    <w:basedOn w:val="Normal"/>
    <w:link w:val="TitleChar"/>
    <w:uiPriority w:val="10"/>
    <w:qFormat/>
    <w:rsid w:val="000F3CA3"/>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10"/>
    <w:rsid w:val="00C87B10"/>
    <w:rPr>
      <w:rFonts w:ascii="Arial" w:hAnsi="Arial" w:cs="Arial"/>
      <w:b/>
      <w:bCs/>
      <w:snapToGrid w:val="0"/>
      <w:kern w:val="28"/>
      <w:sz w:val="32"/>
      <w:szCs w:val="32"/>
    </w:rPr>
  </w:style>
  <w:style w:type="paragraph" w:styleId="TOAHeading">
    <w:name w:val="toa heading"/>
    <w:basedOn w:val="Normal"/>
    <w:next w:val="Normal"/>
    <w:semiHidden/>
    <w:rsid w:val="000F3CA3"/>
    <w:pPr>
      <w:spacing w:before="120"/>
    </w:pPr>
    <w:rPr>
      <w:rFonts w:ascii="Arial" w:hAnsi="Arial" w:cs="Arial"/>
      <w:b/>
      <w:bCs/>
      <w:sz w:val="24"/>
      <w:szCs w:val="24"/>
    </w:rPr>
  </w:style>
  <w:style w:type="character" w:styleId="Strong">
    <w:name w:val="Strong"/>
    <w:basedOn w:val="DefaultParagraphFont"/>
    <w:uiPriority w:val="22"/>
    <w:qFormat/>
    <w:rsid w:val="000F3CA3"/>
    <w:rPr>
      <w:b/>
      <w:bCs/>
    </w:rPr>
  </w:style>
  <w:style w:type="character" w:customStyle="1" w:styleId="Variablename">
    <w:name w:val="Variable name"/>
    <w:basedOn w:val="DefaultParagraphFont"/>
    <w:rsid w:val="000F3CA3"/>
    <w:rPr>
      <w:rFonts w:ascii="Arial" w:hAnsi="Arial"/>
      <w:b/>
      <w:iCs/>
      <w:color w:val="0000FF"/>
      <w:sz w:val="20"/>
    </w:rPr>
  </w:style>
  <w:style w:type="character" w:customStyle="1" w:styleId="Figurehyperlink">
    <w:name w:val="Figure hyperlink"/>
    <w:basedOn w:val="DefaultParagraphFont"/>
    <w:rsid w:val="000F3CA3"/>
    <w:rPr>
      <w:rFonts w:ascii="Times New Roman" w:hAnsi="Times New Roman"/>
      <w:b/>
      <w:color w:val="0000FF"/>
      <w:sz w:val="22"/>
      <w:u w:val="single" w:color="0000FF"/>
    </w:rPr>
  </w:style>
  <w:style w:type="paragraph" w:customStyle="1" w:styleId="Import0">
    <w:name w:val="Import 0"/>
    <w:rsid w:val="000F3CA3"/>
    <w:pPr>
      <w:tabs>
        <w:tab w:val="left" w:pos="360"/>
        <w:tab w:val="left" w:pos="1224"/>
        <w:tab w:val="left" w:pos="2088"/>
        <w:tab w:val="left" w:pos="2952"/>
        <w:tab w:val="left" w:pos="3816"/>
        <w:tab w:val="left" w:pos="4680"/>
        <w:tab w:val="left" w:pos="5544"/>
        <w:tab w:val="left" w:pos="6408"/>
        <w:tab w:val="left" w:pos="7272"/>
        <w:tab w:val="left" w:pos="8136"/>
      </w:tabs>
      <w:jc w:val="both"/>
    </w:pPr>
    <w:rPr>
      <w:rFonts w:ascii="Avinion" w:hAnsi="Avinion"/>
      <w:sz w:val="24"/>
    </w:rPr>
  </w:style>
  <w:style w:type="paragraph" w:styleId="BodyText2">
    <w:name w:val="Body Text 2"/>
    <w:basedOn w:val="Normal"/>
    <w:link w:val="BodyText2Char"/>
    <w:rsid w:val="000F3CA3"/>
    <w:pPr>
      <w:tabs>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jc w:val="both"/>
    </w:pPr>
    <w:rPr>
      <w:color w:val="000000"/>
    </w:rPr>
  </w:style>
  <w:style w:type="character" w:customStyle="1" w:styleId="BodyText2Char">
    <w:name w:val="Body Text 2 Char"/>
    <w:basedOn w:val="DefaultParagraphFont"/>
    <w:link w:val="BodyText2"/>
    <w:rsid w:val="00C87B10"/>
    <w:rPr>
      <w:rFonts w:asciiTheme="minorHAnsi" w:hAnsiTheme="minorHAnsi"/>
      <w:snapToGrid w:val="0"/>
      <w:color w:val="000000"/>
      <w:sz w:val="22"/>
    </w:rPr>
  </w:style>
  <w:style w:type="paragraph" w:styleId="BodyTextIndent">
    <w:name w:val="Body Text Indent"/>
    <w:basedOn w:val="Normal"/>
    <w:link w:val="BodyTextIndentChar"/>
    <w:rsid w:val="000F3CA3"/>
    <w:pPr>
      <w:spacing w:after="120"/>
      <w:ind w:left="360"/>
    </w:pPr>
  </w:style>
  <w:style w:type="character" w:customStyle="1" w:styleId="BodyTextIndentChar">
    <w:name w:val="Body Text Indent Char"/>
    <w:basedOn w:val="DefaultParagraphFont"/>
    <w:link w:val="BodyTextIndent"/>
    <w:rsid w:val="00C87B10"/>
    <w:rPr>
      <w:rFonts w:asciiTheme="minorHAnsi" w:hAnsiTheme="minorHAnsi"/>
      <w:snapToGrid w:val="0"/>
      <w:sz w:val="22"/>
    </w:rPr>
  </w:style>
  <w:style w:type="paragraph" w:styleId="BodyTextIndent3">
    <w:name w:val="Body Text Indent 3"/>
    <w:basedOn w:val="Normal"/>
    <w:link w:val="BodyTextIndent3Char"/>
    <w:rsid w:val="000F3CA3"/>
    <w:pPr>
      <w:spacing w:after="120"/>
      <w:ind w:left="360"/>
    </w:pPr>
    <w:rPr>
      <w:sz w:val="16"/>
      <w:szCs w:val="16"/>
    </w:rPr>
  </w:style>
  <w:style w:type="character" w:customStyle="1" w:styleId="BodyTextIndent3Char">
    <w:name w:val="Body Text Indent 3 Char"/>
    <w:basedOn w:val="DefaultParagraphFont"/>
    <w:link w:val="BodyTextIndent3"/>
    <w:rsid w:val="00C87B10"/>
    <w:rPr>
      <w:rFonts w:asciiTheme="minorHAnsi" w:hAnsiTheme="minorHAnsi"/>
      <w:snapToGrid w:val="0"/>
      <w:sz w:val="16"/>
      <w:szCs w:val="16"/>
    </w:rPr>
  </w:style>
  <w:style w:type="character" w:customStyle="1" w:styleId="Additionally">
    <w:name w:val="Additionally"/>
    <w:rsid w:val="000F3CA3"/>
    <w:rPr>
      <w:sz w:val="22"/>
      <w:szCs w:val="22"/>
    </w:rPr>
  </w:style>
  <w:style w:type="paragraph" w:customStyle="1" w:styleId="AppendixB">
    <w:name w:val="Appendix B"/>
    <w:basedOn w:val="Heading8"/>
    <w:next w:val="BodyText2"/>
    <w:rsid w:val="000F3CA3"/>
    <w:pPr>
      <w:numPr>
        <w:numId w:val="0"/>
      </w:numPr>
      <w:tabs>
        <w:tab w:val="num" w:pos="648"/>
      </w:tabs>
      <w:ind w:left="648" w:hanging="648"/>
    </w:pPr>
  </w:style>
  <w:style w:type="paragraph" w:styleId="BlockText">
    <w:name w:val="Block Text"/>
    <w:basedOn w:val="Normal"/>
    <w:rsid w:val="000F3CA3"/>
    <w:pPr>
      <w:spacing w:after="120"/>
      <w:ind w:left="1440" w:right="1440"/>
    </w:pPr>
  </w:style>
  <w:style w:type="paragraph" w:styleId="BodyText3">
    <w:name w:val="Body Text 3"/>
    <w:basedOn w:val="Normal"/>
    <w:link w:val="BodyText3Char"/>
    <w:rsid w:val="000F3CA3"/>
    <w:pPr>
      <w:spacing w:after="120"/>
    </w:pPr>
    <w:rPr>
      <w:sz w:val="16"/>
      <w:szCs w:val="16"/>
    </w:rPr>
  </w:style>
  <w:style w:type="character" w:customStyle="1" w:styleId="BodyText3Char">
    <w:name w:val="Body Text 3 Char"/>
    <w:basedOn w:val="DefaultParagraphFont"/>
    <w:link w:val="BodyText3"/>
    <w:rsid w:val="00C87B10"/>
    <w:rPr>
      <w:rFonts w:asciiTheme="minorHAnsi" w:hAnsiTheme="minorHAnsi"/>
      <w:snapToGrid w:val="0"/>
      <w:sz w:val="16"/>
      <w:szCs w:val="16"/>
    </w:rPr>
  </w:style>
  <w:style w:type="paragraph" w:styleId="BodyTextFirstIndent">
    <w:name w:val="Body Text First Indent"/>
    <w:basedOn w:val="BodyText"/>
    <w:link w:val="BodyTextFirstIndentChar"/>
    <w:rsid w:val="000F3CA3"/>
    <w:pPr>
      <w:tabs>
        <w:tab w:val="clear" w:pos="-1440"/>
        <w:tab w:val="clear" w:pos="-917"/>
        <w:tab w:val="clear" w:pos="-394"/>
        <w:tab w:val="clear" w:pos="129"/>
        <w:tab w:val="clear" w:pos="652"/>
        <w:tab w:val="clear" w:pos="1176"/>
        <w:tab w:val="clear" w:pos="1476"/>
        <w:tab w:val="clear" w:pos="1699"/>
        <w:tab w:val="clear" w:pos="2222"/>
        <w:tab w:val="clear" w:pos="2745"/>
        <w:tab w:val="clear" w:pos="3268"/>
        <w:tab w:val="clear" w:pos="3792"/>
        <w:tab w:val="clear" w:pos="4315"/>
        <w:tab w:val="clear" w:pos="4838"/>
        <w:tab w:val="clear" w:pos="5361"/>
        <w:tab w:val="clear" w:pos="5884"/>
        <w:tab w:val="clear" w:pos="6408"/>
        <w:tab w:val="clear" w:pos="6931"/>
        <w:tab w:val="clear" w:pos="7454"/>
      </w:tabs>
      <w:spacing w:after="120"/>
      <w:ind w:firstLine="210"/>
      <w:jc w:val="left"/>
    </w:pPr>
    <w:rPr>
      <w:color w:val="auto"/>
    </w:rPr>
  </w:style>
  <w:style w:type="character" w:customStyle="1" w:styleId="BodyTextFirstIndentChar">
    <w:name w:val="Body Text First Indent Char"/>
    <w:basedOn w:val="BodyTextChar"/>
    <w:link w:val="BodyTextFirstIndent"/>
    <w:rsid w:val="00C87B10"/>
    <w:rPr>
      <w:rFonts w:asciiTheme="minorHAnsi" w:hAnsiTheme="minorHAnsi"/>
      <w:snapToGrid w:val="0"/>
      <w:color w:val="000000"/>
      <w:sz w:val="22"/>
    </w:rPr>
  </w:style>
  <w:style w:type="paragraph" w:styleId="BodyTextFirstIndent2">
    <w:name w:val="Body Text First Indent 2"/>
    <w:basedOn w:val="BodyTextIndent"/>
    <w:link w:val="BodyTextFirstIndent2Char"/>
    <w:rsid w:val="000F3CA3"/>
    <w:pPr>
      <w:ind w:firstLine="210"/>
    </w:pPr>
  </w:style>
  <w:style w:type="character" w:customStyle="1" w:styleId="BodyTextFirstIndent2Char">
    <w:name w:val="Body Text First Indent 2 Char"/>
    <w:basedOn w:val="BodyTextIndentChar"/>
    <w:link w:val="BodyTextFirstIndent2"/>
    <w:rsid w:val="00C87B10"/>
    <w:rPr>
      <w:rFonts w:asciiTheme="minorHAnsi" w:hAnsiTheme="minorHAnsi"/>
      <w:snapToGrid w:val="0"/>
      <w:sz w:val="22"/>
    </w:rPr>
  </w:style>
  <w:style w:type="paragraph" w:styleId="BodyTextIndent2">
    <w:name w:val="Body Text Indent 2"/>
    <w:basedOn w:val="Normal"/>
    <w:link w:val="BodyTextIndent2Char"/>
    <w:rsid w:val="000F3CA3"/>
    <w:pPr>
      <w:spacing w:after="120" w:line="480" w:lineRule="auto"/>
      <w:ind w:left="360"/>
    </w:pPr>
  </w:style>
  <w:style w:type="character" w:customStyle="1" w:styleId="BodyTextIndent2Char">
    <w:name w:val="Body Text Indent 2 Char"/>
    <w:basedOn w:val="DefaultParagraphFont"/>
    <w:link w:val="BodyTextIndent2"/>
    <w:rsid w:val="00C87B10"/>
    <w:rPr>
      <w:rFonts w:asciiTheme="minorHAnsi" w:hAnsiTheme="minorHAnsi"/>
      <w:snapToGrid w:val="0"/>
      <w:sz w:val="22"/>
    </w:rPr>
  </w:style>
  <w:style w:type="paragraph" w:styleId="E-mailSignature">
    <w:name w:val="E-mail Signature"/>
    <w:basedOn w:val="Normal"/>
    <w:link w:val="E-mailSignatureChar"/>
    <w:rsid w:val="000F3CA3"/>
  </w:style>
  <w:style w:type="character" w:customStyle="1" w:styleId="E-mailSignatureChar">
    <w:name w:val="E-mail Signature Char"/>
    <w:basedOn w:val="DefaultParagraphFont"/>
    <w:link w:val="E-mailSignature"/>
    <w:rsid w:val="00C87B10"/>
    <w:rPr>
      <w:rFonts w:asciiTheme="minorHAnsi" w:hAnsiTheme="minorHAnsi"/>
      <w:snapToGrid w:val="0"/>
      <w:sz w:val="22"/>
    </w:rPr>
  </w:style>
  <w:style w:type="character" w:styleId="Emphasis">
    <w:name w:val="Emphasis"/>
    <w:basedOn w:val="DefaultParagraphFont"/>
    <w:uiPriority w:val="20"/>
    <w:qFormat/>
    <w:rsid w:val="000F3CA3"/>
    <w:rPr>
      <w:i/>
      <w:iCs/>
    </w:rPr>
  </w:style>
  <w:style w:type="character" w:customStyle="1" w:styleId="courier8">
    <w:name w:val="courier_8"/>
    <w:basedOn w:val="DefaultParagraphFont"/>
    <w:rsid w:val="000F3CA3"/>
    <w:rPr>
      <w:rFonts w:ascii="Courier New" w:hAnsi="Courier New"/>
      <w:sz w:val="16"/>
    </w:rPr>
  </w:style>
  <w:style w:type="paragraph" w:styleId="BalloonText">
    <w:name w:val="Balloon Text"/>
    <w:basedOn w:val="Normal"/>
    <w:link w:val="BalloonTextChar"/>
    <w:uiPriority w:val="99"/>
    <w:semiHidden/>
    <w:rsid w:val="000F3CA3"/>
    <w:rPr>
      <w:rFonts w:ascii="Tahoma" w:hAnsi="Tahoma" w:cs="Tahoma"/>
      <w:sz w:val="16"/>
      <w:szCs w:val="16"/>
    </w:rPr>
  </w:style>
  <w:style w:type="character" w:customStyle="1" w:styleId="BalloonTextChar">
    <w:name w:val="Balloon Text Char"/>
    <w:basedOn w:val="DefaultParagraphFont"/>
    <w:link w:val="BalloonText"/>
    <w:uiPriority w:val="99"/>
    <w:semiHidden/>
    <w:rsid w:val="00C87B10"/>
    <w:rPr>
      <w:rFonts w:ascii="Tahoma" w:hAnsi="Tahoma" w:cs="Tahoma"/>
      <w:snapToGrid w:val="0"/>
      <w:sz w:val="16"/>
      <w:szCs w:val="16"/>
    </w:rPr>
  </w:style>
  <w:style w:type="paragraph" w:styleId="CommentSubject">
    <w:name w:val="annotation subject"/>
    <w:basedOn w:val="CommentText"/>
    <w:next w:val="CommentText"/>
    <w:link w:val="CommentSubjectChar"/>
    <w:semiHidden/>
    <w:rsid w:val="000F3CA3"/>
    <w:rPr>
      <w:b/>
      <w:bCs/>
    </w:rPr>
  </w:style>
  <w:style w:type="character" w:customStyle="1" w:styleId="CommentSubjectChar">
    <w:name w:val="Comment Subject Char"/>
    <w:basedOn w:val="CommentTextChar"/>
    <w:link w:val="CommentSubject"/>
    <w:semiHidden/>
    <w:rsid w:val="00C87B10"/>
    <w:rPr>
      <w:rFonts w:asciiTheme="minorHAnsi" w:hAnsiTheme="minorHAnsi"/>
      <w:b/>
      <w:bCs/>
      <w:snapToGrid w:val="0"/>
    </w:rPr>
  </w:style>
  <w:style w:type="character" w:customStyle="1" w:styleId="variabledefinitionCharChar">
    <w:name w:val="variable definition Char Char"/>
    <w:basedOn w:val="DefaultParagraphFont"/>
    <w:rsid w:val="000F3CA3"/>
    <w:rPr>
      <w:sz w:val="22"/>
      <w:lang w:val="en-US" w:eastAsia="en-US" w:bidi="ar-SA"/>
    </w:rPr>
  </w:style>
  <w:style w:type="paragraph" w:customStyle="1" w:styleId="tableinsides">
    <w:name w:val="table insides"/>
    <w:basedOn w:val="Normal"/>
    <w:rsid w:val="00DC6305"/>
    <w:pPr>
      <w:jc w:val="center"/>
    </w:pPr>
    <w:rPr>
      <w:snapToGrid/>
      <w:sz w:val="20"/>
      <w:szCs w:val="24"/>
    </w:rPr>
  </w:style>
  <w:style w:type="paragraph" w:customStyle="1" w:styleId="figureinside">
    <w:name w:val="figure inside"/>
    <w:basedOn w:val="Normal"/>
    <w:rsid w:val="00DC6305"/>
    <w:rPr>
      <w:snapToGrid/>
      <w:sz w:val="20"/>
      <w:szCs w:val="24"/>
    </w:rPr>
  </w:style>
  <w:style w:type="table" w:styleId="TableGrid">
    <w:name w:val="Table Grid"/>
    <w:basedOn w:val="TableNormal"/>
    <w:uiPriority w:val="39"/>
    <w:rsid w:val="00B91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66C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rsid w:val="00925F4B"/>
    <w:rPr>
      <w:rFonts w:ascii="Arial" w:hAnsi="Arial"/>
      <w:dstrike w:val="0"/>
      <w:sz w:val="20"/>
      <w:vertAlign w:val="baseline"/>
    </w:rPr>
  </w:style>
  <w:style w:type="paragraph" w:styleId="ListParagraph">
    <w:name w:val="List Paragraph"/>
    <w:basedOn w:val="Normal"/>
    <w:uiPriority w:val="34"/>
    <w:qFormat/>
    <w:rsid w:val="00855F13"/>
    <w:pPr>
      <w:spacing w:after="200" w:line="276" w:lineRule="auto"/>
      <w:ind w:left="720"/>
      <w:contextualSpacing/>
    </w:pPr>
    <w:rPr>
      <w:rFonts w:eastAsiaTheme="minorEastAsia" w:cstheme="minorBidi"/>
      <w:snapToGrid/>
      <w:szCs w:val="22"/>
    </w:rPr>
  </w:style>
  <w:style w:type="character" w:customStyle="1" w:styleId="sdtxtsmall">
    <w:name w:val="sdtxtsmall"/>
    <w:basedOn w:val="DefaultParagraphFont"/>
    <w:rsid w:val="00A6258D"/>
  </w:style>
  <w:style w:type="character" w:customStyle="1" w:styleId="personname">
    <w:name w:val="person_name"/>
    <w:basedOn w:val="DefaultParagraphFont"/>
    <w:rsid w:val="00A710D1"/>
  </w:style>
  <w:style w:type="paragraph" w:customStyle="1" w:styleId="authorgroup">
    <w:name w:val="authorgroup"/>
    <w:basedOn w:val="Normal"/>
    <w:rsid w:val="00874D5F"/>
    <w:pPr>
      <w:spacing w:before="100" w:beforeAutospacing="1" w:after="100" w:afterAutospacing="1"/>
    </w:pPr>
    <w:rPr>
      <w:b/>
      <w:bCs/>
      <w:snapToGrid/>
      <w:sz w:val="24"/>
      <w:szCs w:val="24"/>
    </w:rPr>
  </w:style>
  <w:style w:type="character" w:styleId="PlaceholderText">
    <w:name w:val="Placeholder Text"/>
    <w:basedOn w:val="DefaultParagraphFont"/>
    <w:uiPriority w:val="99"/>
    <w:semiHidden/>
    <w:rsid w:val="00DD6D47"/>
    <w:rPr>
      <w:color w:val="808080"/>
    </w:rPr>
  </w:style>
  <w:style w:type="character" w:customStyle="1" w:styleId="goohl1">
    <w:name w:val="goohl1"/>
    <w:basedOn w:val="DefaultParagraphFont"/>
    <w:rsid w:val="00BA4A4F"/>
  </w:style>
  <w:style w:type="character" w:customStyle="1" w:styleId="goohl2">
    <w:name w:val="goohl2"/>
    <w:basedOn w:val="DefaultParagraphFont"/>
    <w:rsid w:val="00BA4A4F"/>
  </w:style>
  <w:style w:type="character" w:customStyle="1" w:styleId="goohl3">
    <w:name w:val="goohl3"/>
    <w:basedOn w:val="DefaultParagraphFont"/>
    <w:rsid w:val="00BA4A4F"/>
  </w:style>
  <w:style w:type="character" w:customStyle="1" w:styleId="goohl4">
    <w:name w:val="goohl4"/>
    <w:basedOn w:val="DefaultParagraphFont"/>
    <w:rsid w:val="00BA4A4F"/>
  </w:style>
  <w:style w:type="character" w:customStyle="1" w:styleId="goohl5">
    <w:name w:val="goohl5"/>
    <w:basedOn w:val="DefaultParagraphFont"/>
    <w:rsid w:val="00BA4A4F"/>
  </w:style>
  <w:style w:type="character" w:customStyle="1" w:styleId="goohl7">
    <w:name w:val="goohl7"/>
    <w:basedOn w:val="DefaultParagraphFont"/>
    <w:rsid w:val="00BA4A4F"/>
  </w:style>
  <w:style w:type="character" w:customStyle="1" w:styleId="goohl8">
    <w:name w:val="goohl8"/>
    <w:basedOn w:val="DefaultParagraphFont"/>
    <w:rsid w:val="00BA4A4F"/>
  </w:style>
  <w:style w:type="character" w:customStyle="1" w:styleId="goohl9">
    <w:name w:val="goohl9"/>
    <w:basedOn w:val="DefaultParagraphFont"/>
    <w:rsid w:val="00BA4A4F"/>
  </w:style>
  <w:style w:type="character" w:customStyle="1" w:styleId="goohl10">
    <w:name w:val="goohl10"/>
    <w:basedOn w:val="DefaultParagraphFont"/>
    <w:rsid w:val="00BA4A4F"/>
  </w:style>
  <w:style w:type="character" w:customStyle="1" w:styleId="goohl11">
    <w:name w:val="goohl11"/>
    <w:basedOn w:val="DefaultParagraphFont"/>
    <w:rsid w:val="00BA4A4F"/>
  </w:style>
  <w:style w:type="character" w:customStyle="1" w:styleId="goohl12">
    <w:name w:val="goohl12"/>
    <w:basedOn w:val="DefaultParagraphFont"/>
    <w:rsid w:val="00BA4A4F"/>
  </w:style>
  <w:style w:type="character" w:customStyle="1" w:styleId="goohl13">
    <w:name w:val="goohl13"/>
    <w:basedOn w:val="DefaultParagraphFont"/>
    <w:rsid w:val="00BA4A4F"/>
  </w:style>
  <w:style w:type="paragraph" w:customStyle="1" w:styleId="Default">
    <w:name w:val="Default"/>
    <w:rsid w:val="0092605A"/>
    <w:pPr>
      <w:autoSpaceDE w:val="0"/>
      <w:autoSpaceDN w:val="0"/>
      <w:adjustRightInd w:val="0"/>
    </w:pPr>
    <w:rPr>
      <w:color w:val="000000"/>
      <w:sz w:val="24"/>
      <w:szCs w:val="24"/>
    </w:rPr>
  </w:style>
  <w:style w:type="character" w:customStyle="1" w:styleId="apple-style-span">
    <w:name w:val="apple-style-span"/>
    <w:basedOn w:val="DefaultParagraphFont"/>
    <w:rsid w:val="00165065"/>
  </w:style>
  <w:style w:type="paragraph" w:styleId="NoSpacing">
    <w:name w:val="No Spacing"/>
    <w:link w:val="NoSpacingChar"/>
    <w:uiPriority w:val="1"/>
    <w:qFormat/>
    <w:rsid w:val="00C87B10"/>
    <w:rPr>
      <w:rFonts w:ascii="Calibri" w:hAnsi="Calibri"/>
      <w:sz w:val="22"/>
      <w:szCs w:val="22"/>
    </w:rPr>
  </w:style>
  <w:style w:type="character" w:customStyle="1" w:styleId="NoSpacingChar">
    <w:name w:val="No Spacing Char"/>
    <w:basedOn w:val="DefaultParagraphFont"/>
    <w:link w:val="NoSpacing"/>
    <w:uiPriority w:val="1"/>
    <w:rsid w:val="00C87B10"/>
    <w:rPr>
      <w:rFonts w:ascii="Calibri" w:hAnsi="Calibri"/>
      <w:sz w:val="22"/>
      <w:szCs w:val="22"/>
    </w:rPr>
  </w:style>
  <w:style w:type="paragraph" w:styleId="TOCHeading">
    <w:name w:val="TOC Heading"/>
    <w:basedOn w:val="Heading1"/>
    <w:next w:val="Normal"/>
    <w:uiPriority w:val="39"/>
    <w:unhideWhenUsed/>
    <w:qFormat/>
    <w:rsid w:val="00C87B10"/>
    <w:pPr>
      <w:keepLines/>
      <w:spacing w:before="240" w:after="240" w:line="276" w:lineRule="auto"/>
      <w:jc w:val="both"/>
      <w:outlineLvl w:val="9"/>
    </w:pPr>
    <w:rPr>
      <w:rFonts w:ascii="Cambria" w:hAnsi="Cambria" w:cs="Times New Roman"/>
      <w:snapToGrid/>
      <w:color w:val="365F91"/>
      <w:sz w:val="28"/>
      <w:szCs w:val="28"/>
    </w:rPr>
  </w:style>
  <w:style w:type="paragraph" w:customStyle="1" w:styleId="ecmsonormal">
    <w:name w:val="ec_msonormal"/>
    <w:basedOn w:val="Normal"/>
    <w:rsid w:val="00C87B10"/>
    <w:pPr>
      <w:spacing w:before="100" w:beforeAutospacing="1" w:after="100" w:afterAutospacing="1"/>
      <w:jc w:val="both"/>
    </w:pPr>
    <w:rPr>
      <w:rFonts w:ascii="Times New Roman" w:hAnsi="Times New Roman"/>
      <w:snapToGrid/>
      <w:sz w:val="24"/>
      <w:szCs w:val="24"/>
    </w:rPr>
  </w:style>
  <w:style w:type="paragraph" w:styleId="Quote">
    <w:name w:val="Quote"/>
    <w:basedOn w:val="Normal"/>
    <w:next w:val="Normal"/>
    <w:link w:val="QuoteChar"/>
    <w:uiPriority w:val="29"/>
    <w:qFormat/>
    <w:rsid w:val="00C87B10"/>
    <w:pPr>
      <w:jc w:val="both"/>
    </w:pPr>
    <w:rPr>
      <w:rFonts w:ascii="Calibri" w:eastAsia="Calibri" w:hAnsi="Calibri"/>
      <w:i/>
      <w:snapToGrid/>
      <w:sz w:val="24"/>
      <w:szCs w:val="24"/>
      <w:lang w:bidi="en-US"/>
    </w:rPr>
  </w:style>
  <w:style w:type="character" w:customStyle="1" w:styleId="QuoteChar">
    <w:name w:val="Quote Char"/>
    <w:basedOn w:val="DefaultParagraphFont"/>
    <w:link w:val="Quote"/>
    <w:uiPriority w:val="29"/>
    <w:rsid w:val="00C87B10"/>
    <w:rPr>
      <w:rFonts w:ascii="Calibri" w:eastAsia="Calibri" w:hAnsi="Calibri"/>
      <w:i/>
      <w:sz w:val="24"/>
      <w:szCs w:val="24"/>
      <w:lang w:bidi="en-US"/>
    </w:rPr>
  </w:style>
  <w:style w:type="paragraph" w:styleId="IntenseQuote">
    <w:name w:val="Intense Quote"/>
    <w:basedOn w:val="Normal"/>
    <w:next w:val="Normal"/>
    <w:link w:val="IntenseQuoteChar"/>
    <w:uiPriority w:val="30"/>
    <w:qFormat/>
    <w:rsid w:val="00C87B10"/>
    <w:pPr>
      <w:ind w:left="720" w:right="720"/>
      <w:jc w:val="both"/>
    </w:pPr>
    <w:rPr>
      <w:rFonts w:ascii="Calibri" w:eastAsia="Calibri" w:hAnsi="Calibri"/>
      <w:b/>
      <w:i/>
      <w:snapToGrid/>
      <w:sz w:val="24"/>
      <w:szCs w:val="22"/>
      <w:lang w:bidi="en-US"/>
    </w:rPr>
  </w:style>
  <w:style w:type="character" w:customStyle="1" w:styleId="IntenseQuoteChar">
    <w:name w:val="Intense Quote Char"/>
    <w:basedOn w:val="DefaultParagraphFont"/>
    <w:link w:val="IntenseQuote"/>
    <w:uiPriority w:val="30"/>
    <w:rsid w:val="00C87B10"/>
    <w:rPr>
      <w:rFonts w:ascii="Calibri" w:eastAsia="Calibri" w:hAnsi="Calibri"/>
      <w:b/>
      <w:i/>
      <w:sz w:val="24"/>
      <w:szCs w:val="22"/>
      <w:lang w:bidi="en-US"/>
    </w:rPr>
  </w:style>
  <w:style w:type="character" w:styleId="SubtleEmphasis">
    <w:name w:val="Subtle Emphasis"/>
    <w:uiPriority w:val="19"/>
    <w:qFormat/>
    <w:rsid w:val="00C87B10"/>
    <w:rPr>
      <w:i/>
      <w:color w:val="5A5A5A"/>
    </w:rPr>
  </w:style>
  <w:style w:type="character" w:styleId="IntenseEmphasis">
    <w:name w:val="Intense Emphasis"/>
    <w:basedOn w:val="DefaultParagraphFont"/>
    <w:uiPriority w:val="21"/>
    <w:qFormat/>
    <w:rsid w:val="00C87B10"/>
    <w:rPr>
      <w:b/>
      <w:i/>
      <w:sz w:val="24"/>
      <w:szCs w:val="24"/>
      <w:u w:val="single"/>
    </w:rPr>
  </w:style>
  <w:style w:type="character" w:styleId="SubtleReference">
    <w:name w:val="Subtle Reference"/>
    <w:basedOn w:val="DefaultParagraphFont"/>
    <w:uiPriority w:val="31"/>
    <w:qFormat/>
    <w:rsid w:val="00C87B10"/>
    <w:rPr>
      <w:sz w:val="24"/>
      <w:szCs w:val="24"/>
      <w:u w:val="single"/>
    </w:rPr>
  </w:style>
  <w:style w:type="character" w:styleId="IntenseReference">
    <w:name w:val="Intense Reference"/>
    <w:basedOn w:val="DefaultParagraphFont"/>
    <w:uiPriority w:val="32"/>
    <w:qFormat/>
    <w:rsid w:val="00C87B10"/>
    <w:rPr>
      <w:b/>
      <w:sz w:val="24"/>
      <w:u w:val="single"/>
    </w:rPr>
  </w:style>
  <w:style w:type="character" w:styleId="BookTitle">
    <w:name w:val="Book Title"/>
    <w:basedOn w:val="DefaultParagraphFont"/>
    <w:uiPriority w:val="33"/>
    <w:qFormat/>
    <w:rsid w:val="00C87B10"/>
    <w:rPr>
      <w:rFonts w:ascii="Cambria" w:eastAsia="Times New Roman" w:hAnsi="Cambria"/>
      <w:b/>
      <w:i/>
      <w:sz w:val="24"/>
      <w:szCs w:val="24"/>
    </w:rPr>
  </w:style>
  <w:style w:type="paragraph" w:customStyle="1" w:styleId="Table">
    <w:name w:val="Table"/>
    <w:basedOn w:val="Normal"/>
    <w:uiPriority w:val="99"/>
    <w:rsid w:val="00C87B10"/>
    <w:pPr>
      <w:jc w:val="both"/>
    </w:pPr>
    <w:rPr>
      <w:rFonts w:ascii="Times New Roman" w:hAnsi="Times New Roman"/>
      <w:snapToGrid/>
      <w:sz w:val="20"/>
      <w:szCs w:val="24"/>
    </w:rPr>
  </w:style>
  <w:style w:type="paragraph" w:customStyle="1" w:styleId="memo">
    <w:name w:val="memo"/>
    <w:semiHidden/>
    <w:rsid w:val="00C87B10"/>
    <w:pPr>
      <w:tabs>
        <w:tab w:val="left" w:pos="1170"/>
      </w:tabs>
      <w:spacing w:after="120"/>
    </w:pPr>
    <w:rPr>
      <w:sz w:val="24"/>
    </w:rPr>
  </w:style>
  <w:style w:type="paragraph" w:customStyle="1" w:styleId="TableText0">
    <w:name w:val="Table Text"/>
    <w:qFormat/>
    <w:rsid w:val="00C87B10"/>
    <w:pPr>
      <w:spacing w:before="120"/>
    </w:pPr>
    <w:rPr>
      <w:rFonts w:asciiTheme="minorHAnsi" w:hAnsiTheme="minorHAnsi"/>
    </w:rPr>
  </w:style>
  <w:style w:type="paragraph" w:customStyle="1" w:styleId="Normal1">
    <w:name w:val="Normal1"/>
    <w:semiHidden/>
    <w:rsid w:val="00C87B10"/>
    <w:pPr>
      <w:tabs>
        <w:tab w:val="left" w:pos="1170"/>
      </w:tabs>
      <w:spacing w:line="360" w:lineRule="auto"/>
    </w:pPr>
    <w:rPr>
      <w:sz w:val="24"/>
    </w:rPr>
  </w:style>
  <w:style w:type="paragraph" w:customStyle="1" w:styleId="RomanNumbered">
    <w:name w:val="Roman Numbered"/>
    <w:basedOn w:val="Normal"/>
    <w:rsid w:val="00C87B10"/>
    <w:pPr>
      <w:numPr>
        <w:numId w:val="33"/>
      </w:numPr>
      <w:spacing w:after="160" w:line="280" w:lineRule="atLeast"/>
      <w:jc w:val="both"/>
    </w:pPr>
    <w:rPr>
      <w:rFonts w:ascii="Arial" w:hAnsi="Arial"/>
      <w:snapToGrid/>
      <w:sz w:val="20"/>
      <w:szCs w:val="24"/>
      <w:lang w:val="en-CA"/>
    </w:rPr>
  </w:style>
  <w:style w:type="table" w:customStyle="1" w:styleId="LightGrid-Accent11">
    <w:name w:val="Light Grid - Accent 11"/>
    <w:basedOn w:val="TableNormal"/>
    <w:uiPriority w:val="62"/>
    <w:rsid w:val="001B47DD"/>
    <w:rPr>
      <w:rFonts w:ascii="Calibri" w:eastAsia="Calibri"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Mathcad UniMath" w:eastAsia="Times New Roman" w:hAnsi="Mathcad UniMath"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Mathcad UniMath" w:eastAsia="Times New Roman" w:hAnsi="Mathcad UniMath"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thcad UniMath" w:eastAsia="Times New Roman" w:hAnsi="Mathcad UniMath" w:cs="Times New Roman"/>
        <w:b/>
        <w:bCs/>
      </w:rPr>
    </w:tblStylePr>
    <w:tblStylePr w:type="lastCol">
      <w:rPr>
        <w:rFonts w:ascii="Mathcad UniMath" w:eastAsia="Times New Roman" w:hAnsi="Mathcad UniMath"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
    <w:name w:val="Light Shading - Accent 11"/>
    <w:basedOn w:val="TableNormal"/>
    <w:uiPriority w:val="60"/>
    <w:rsid w:val="001B47DD"/>
    <w:rPr>
      <w:rFonts w:ascii="Calibri" w:eastAsia="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1B47DD"/>
    <w:rPr>
      <w:rFonts w:ascii="Calibri" w:eastAsia="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olor51">
    <w:name w:val="color51"/>
    <w:basedOn w:val="DefaultParagraphFont"/>
    <w:rsid w:val="001B47DD"/>
    <w:rPr>
      <w:color w:val="FF9933"/>
    </w:rPr>
  </w:style>
  <w:style w:type="character" w:styleId="UnresolvedMention">
    <w:name w:val="Unresolved Mention"/>
    <w:basedOn w:val="DefaultParagraphFont"/>
    <w:uiPriority w:val="99"/>
    <w:semiHidden/>
    <w:unhideWhenUsed/>
    <w:rsid w:val="00017E4B"/>
    <w:rPr>
      <w:color w:val="605E5C"/>
      <w:shd w:val="clear" w:color="auto" w:fill="E1DFDD"/>
    </w:rPr>
  </w:style>
  <w:style w:type="paragraph" w:customStyle="1" w:styleId="BodyText1">
    <w:name w:val="Body Text 1"/>
    <w:basedOn w:val="Normal"/>
    <w:rsid w:val="003E1A5F"/>
    <w:pPr>
      <w:tabs>
        <w:tab w:val="left" w:pos="360"/>
        <w:tab w:val="left" w:pos="720"/>
      </w:tabs>
      <w:autoSpaceDE w:val="0"/>
      <w:autoSpaceDN w:val="0"/>
      <w:spacing w:after="240" w:line="280" w:lineRule="exact"/>
      <w:jc w:val="both"/>
    </w:pPr>
    <w:rPr>
      <w:rFonts w:ascii="Times New Roman" w:hAnsi="Times New Roman" w:cs="Arial"/>
      <w:snapToGrid/>
      <w:sz w:val="24"/>
    </w:rPr>
  </w:style>
  <w:style w:type="paragraph" w:styleId="Revision">
    <w:name w:val="Revision"/>
    <w:hidden/>
    <w:uiPriority w:val="99"/>
    <w:semiHidden/>
    <w:rsid w:val="00CF5646"/>
    <w:rPr>
      <w:rFonts w:asciiTheme="minorHAnsi" w:hAnsiTheme="minorHAnsi"/>
      <w:snapToGrid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570">
      <w:bodyDiv w:val="1"/>
      <w:marLeft w:val="0"/>
      <w:marRight w:val="0"/>
      <w:marTop w:val="0"/>
      <w:marBottom w:val="0"/>
      <w:divBdr>
        <w:top w:val="none" w:sz="0" w:space="0" w:color="auto"/>
        <w:left w:val="none" w:sz="0" w:space="0" w:color="auto"/>
        <w:bottom w:val="none" w:sz="0" w:space="0" w:color="auto"/>
        <w:right w:val="none" w:sz="0" w:space="0" w:color="auto"/>
      </w:divBdr>
      <w:divsChild>
        <w:div w:id="1396705682">
          <w:marLeft w:val="0"/>
          <w:marRight w:val="0"/>
          <w:marTop w:val="0"/>
          <w:marBottom w:val="150"/>
          <w:divBdr>
            <w:top w:val="none" w:sz="0" w:space="0" w:color="auto"/>
            <w:left w:val="none" w:sz="0" w:space="0" w:color="auto"/>
            <w:bottom w:val="none" w:sz="0" w:space="0" w:color="auto"/>
            <w:right w:val="none" w:sz="0" w:space="0" w:color="auto"/>
          </w:divBdr>
        </w:div>
        <w:div w:id="1573195166">
          <w:marLeft w:val="0"/>
          <w:marRight w:val="0"/>
          <w:marTop w:val="0"/>
          <w:marBottom w:val="225"/>
          <w:divBdr>
            <w:top w:val="none" w:sz="0" w:space="0" w:color="auto"/>
            <w:left w:val="none" w:sz="0" w:space="0" w:color="auto"/>
            <w:bottom w:val="none" w:sz="0" w:space="0" w:color="auto"/>
            <w:right w:val="none" w:sz="0" w:space="0" w:color="auto"/>
          </w:divBdr>
          <w:divsChild>
            <w:div w:id="3557684">
              <w:marLeft w:val="0"/>
              <w:marRight w:val="0"/>
              <w:marTop w:val="0"/>
              <w:marBottom w:val="0"/>
              <w:divBdr>
                <w:top w:val="none" w:sz="0" w:space="0" w:color="auto"/>
                <w:left w:val="none" w:sz="0" w:space="0" w:color="auto"/>
                <w:bottom w:val="none" w:sz="0" w:space="0" w:color="auto"/>
                <w:right w:val="none" w:sz="0" w:space="0" w:color="auto"/>
              </w:divBdr>
              <w:divsChild>
                <w:div w:id="1519851330">
                  <w:marLeft w:val="0"/>
                  <w:marRight w:val="0"/>
                  <w:marTop w:val="0"/>
                  <w:marBottom w:val="75"/>
                  <w:divBdr>
                    <w:top w:val="none" w:sz="0" w:space="0" w:color="auto"/>
                    <w:left w:val="none" w:sz="0" w:space="0" w:color="auto"/>
                    <w:bottom w:val="none" w:sz="0" w:space="0" w:color="auto"/>
                    <w:right w:val="none" w:sz="0" w:space="0" w:color="auto"/>
                  </w:divBdr>
                </w:div>
                <w:div w:id="6595387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8208922">
      <w:bodyDiv w:val="1"/>
      <w:marLeft w:val="0"/>
      <w:marRight w:val="0"/>
      <w:marTop w:val="0"/>
      <w:marBottom w:val="0"/>
      <w:divBdr>
        <w:top w:val="none" w:sz="0" w:space="0" w:color="auto"/>
        <w:left w:val="none" w:sz="0" w:space="0" w:color="auto"/>
        <w:bottom w:val="none" w:sz="0" w:space="0" w:color="auto"/>
        <w:right w:val="none" w:sz="0" w:space="0" w:color="auto"/>
      </w:divBdr>
    </w:div>
    <w:div w:id="226188424">
      <w:bodyDiv w:val="1"/>
      <w:marLeft w:val="0"/>
      <w:marRight w:val="0"/>
      <w:marTop w:val="0"/>
      <w:marBottom w:val="0"/>
      <w:divBdr>
        <w:top w:val="none" w:sz="0" w:space="0" w:color="auto"/>
        <w:left w:val="none" w:sz="0" w:space="0" w:color="auto"/>
        <w:bottom w:val="none" w:sz="0" w:space="0" w:color="auto"/>
        <w:right w:val="none" w:sz="0" w:space="0" w:color="auto"/>
      </w:divBdr>
    </w:div>
    <w:div w:id="250356086">
      <w:bodyDiv w:val="1"/>
      <w:marLeft w:val="0"/>
      <w:marRight w:val="0"/>
      <w:marTop w:val="0"/>
      <w:marBottom w:val="0"/>
      <w:divBdr>
        <w:top w:val="none" w:sz="0" w:space="0" w:color="auto"/>
        <w:left w:val="none" w:sz="0" w:space="0" w:color="auto"/>
        <w:bottom w:val="none" w:sz="0" w:space="0" w:color="auto"/>
        <w:right w:val="none" w:sz="0" w:space="0" w:color="auto"/>
      </w:divBdr>
    </w:div>
    <w:div w:id="272399219">
      <w:bodyDiv w:val="1"/>
      <w:marLeft w:val="0"/>
      <w:marRight w:val="0"/>
      <w:marTop w:val="0"/>
      <w:marBottom w:val="0"/>
      <w:divBdr>
        <w:top w:val="none" w:sz="0" w:space="0" w:color="auto"/>
        <w:left w:val="none" w:sz="0" w:space="0" w:color="auto"/>
        <w:bottom w:val="none" w:sz="0" w:space="0" w:color="auto"/>
        <w:right w:val="none" w:sz="0" w:space="0" w:color="auto"/>
      </w:divBdr>
    </w:div>
    <w:div w:id="328561818">
      <w:bodyDiv w:val="1"/>
      <w:marLeft w:val="0"/>
      <w:marRight w:val="0"/>
      <w:marTop w:val="0"/>
      <w:marBottom w:val="0"/>
      <w:divBdr>
        <w:top w:val="none" w:sz="0" w:space="0" w:color="auto"/>
        <w:left w:val="none" w:sz="0" w:space="0" w:color="auto"/>
        <w:bottom w:val="none" w:sz="0" w:space="0" w:color="auto"/>
        <w:right w:val="none" w:sz="0" w:space="0" w:color="auto"/>
      </w:divBdr>
    </w:div>
    <w:div w:id="337586086">
      <w:bodyDiv w:val="1"/>
      <w:marLeft w:val="0"/>
      <w:marRight w:val="0"/>
      <w:marTop w:val="0"/>
      <w:marBottom w:val="0"/>
      <w:divBdr>
        <w:top w:val="none" w:sz="0" w:space="0" w:color="auto"/>
        <w:left w:val="none" w:sz="0" w:space="0" w:color="auto"/>
        <w:bottom w:val="none" w:sz="0" w:space="0" w:color="auto"/>
        <w:right w:val="none" w:sz="0" w:space="0" w:color="auto"/>
      </w:divBdr>
    </w:div>
    <w:div w:id="367799049">
      <w:bodyDiv w:val="1"/>
      <w:marLeft w:val="0"/>
      <w:marRight w:val="0"/>
      <w:marTop w:val="0"/>
      <w:marBottom w:val="0"/>
      <w:divBdr>
        <w:top w:val="none" w:sz="0" w:space="0" w:color="auto"/>
        <w:left w:val="none" w:sz="0" w:space="0" w:color="auto"/>
        <w:bottom w:val="none" w:sz="0" w:space="0" w:color="auto"/>
        <w:right w:val="none" w:sz="0" w:space="0" w:color="auto"/>
      </w:divBdr>
    </w:div>
    <w:div w:id="382338663">
      <w:bodyDiv w:val="1"/>
      <w:marLeft w:val="0"/>
      <w:marRight w:val="0"/>
      <w:marTop w:val="0"/>
      <w:marBottom w:val="0"/>
      <w:divBdr>
        <w:top w:val="none" w:sz="0" w:space="0" w:color="auto"/>
        <w:left w:val="none" w:sz="0" w:space="0" w:color="auto"/>
        <w:bottom w:val="none" w:sz="0" w:space="0" w:color="auto"/>
        <w:right w:val="none" w:sz="0" w:space="0" w:color="auto"/>
      </w:divBdr>
    </w:div>
    <w:div w:id="393742057">
      <w:bodyDiv w:val="1"/>
      <w:marLeft w:val="0"/>
      <w:marRight w:val="0"/>
      <w:marTop w:val="0"/>
      <w:marBottom w:val="0"/>
      <w:divBdr>
        <w:top w:val="none" w:sz="0" w:space="0" w:color="auto"/>
        <w:left w:val="none" w:sz="0" w:space="0" w:color="auto"/>
        <w:bottom w:val="none" w:sz="0" w:space="0" w:color="auto"/>
        <w:right w:val="none" w:sz="0" w:space="0" w:color="auto"/>
      </w:divBdr>
    </w:div>
    <w:div w:id="431510866">
      <w:bodyDiv w:val="1"/>
      <w:marLeft w:val="0"/>
      <w:marRight w:val="0"/>
      <w:marTop w:val="0"/>
      <w:marBottom w:val="0"/>
      <w:divBdr>
        <w:top w:val="none" w:sz="0" w:space="0" w:color="auto"/>
        <w:left w:val="none" w:sz="0" w:space="0" w:color="auto"/>
        <w:bottom w:val="none" w:sz="0" w:space="0" w:color="auto"/>
        <w:right w:val="none" w:sz="0" w:space="0" w:color="auto"/>
      </w:divBdr>
    </w:div>
    <w:div w:id="486018268">
      <w:bodyDiv w:val="1"/>
      <w:marLeft w:val="0"/>
      <w:marRight w:val="0"/>
      <w:marTop w:val="0"/>
      <w:marBottom w:val="0"/>
      <w:divBdr>
        <w:top w:val="none" w:sz="0" w:space="0" w:color="auto"/>
        <w:left w:val="none" w:sz="0" w:space="0" w:color="auto"/>
        <w:bottom w:val="none" w:sz="0" w:space="0" w:color="auto"/>
        <w:right w:val="none" w:sz="0" w:space="0" w:color="auto"/>
      </w:divBdr>
    </w:div>
    <w:div w:id="495608610">
      <w:bodyDiv w:val="1"/>
      <w:marLeft w:val="0"/>
      <w:marRight w:val="0"/>
      <w:marTop w:val="0"/>
      <w:marBottom w:val="0"/>
      <w:divBdr>
        <w:top w:val="none" w:sz="0" w:space="0" w:color="auto"/>
        <w:left w:val="none" w:sz="0" w:space="0" w:color="auto"/>
        <w:bottom w:val="none" w:sz="0" w:space="0" w:color="auto"/>
        <w:right w:val="none" w:sz="0" w:space="0" w:color="auto"/>
      </w:divBdr>
    </w:div>
    <w:div w:id="510607688">
      <w:bodyDiv w:val="1"/>
      <w:marLeft w:val="0"/>
      <w:marRight w:val="0"/>
      <w:marTop w:val="0"/>
      <w:marBottom w:val="0"/>
      <w:divBdr>
        <w:top w:val="none" w:sz="0" w:space="0" w:color="auto"/>
        <w:left w:val="none" w:sz="0" w:space="0" w:color="auto"/>
        <w:bottom w:val="none" w:sz="0" w:space="0" w:color="auto"/>
        <w:right w:val="none" w:sz="0" w:space="0" w:color="auto"/>
      </w:divBdr>
    </w:div>
    <w:div w:id="777795333">
      <w:bodyDiv w:val="1"/>
      <w:marLeft w:val="0"/>
      <w:marRight w:val="0"/>
      <w:marTop w:val="0"/>
      <w:marBottom w:val="0"/>
      <w:divBdr>
        <w:top w:val="none" w:sz="0" w:space="0" w:color="auto"/>
        <w:left w:val="none" w:sz="0" w:space="0" w:color="auto"/>
        <w:bottom w:val="none" w:sz="0" w:space="0" w:color="auto"/>
        <w:right w:val="none" w:sz="0" w:space="0" w:color="auto"/>
      </w:divBdr>
    </w:div>
    <w:div w:id="864103588">
      <w:bodyDiv w:val="1"/>
      <w:marLeft w:val="0"/>
      <w:marRight w:val="0"/>
      <w:marTop w:val="0"/>
      <w:marBottom w:val="0"/>
      <w:divBdr>
        <w:top w:val="none" w:sz="0" w:space="0" w:color="auto"/>
        <w:left w:val="none" w:sz="0" w:space="0" w:color="auto"/>
        <w:bottom w:val="none" w:sz="0" w:space="0" w:color="auto"/>
        <w:right w:val="none" w:sz="0" w:space="0" w:color="auto"/>
      </w:divBdr>
    </w:div>
    <w:div w:id="902448596">
      <w:bodyDiv w:val="1"/>
      <w:marLeft w:val="0"/>
      <w:marRight w:val="0"/>
      <w:marTop w:val="0"/>
      <w:marBottom w:val="0"/>
      <w:divBdr>
        <w:top w:val="none" w:sz="0" w:space="0" w:color="auto"/>
        <w:left w:val="none" w:sz="0" w:space="0" w:color="auto"/>
        <w:bottom w:val="none" w:sz="0" w:space="0" w:color="auto"/>
        <w:right w:val="none" w:sz="0" w:space="0" w:color="auto"/>
      </w:divBdr>
    </w:div>
    <w:div w:id="920337763">
      <w:bodyDiv w:val="1"/>
      <w:marLeft w:val="0"/>
      <w:marRight w:val="0"/>
      <w:marTop w:val="0"/>
      <w:marBottom w:val="0"/>
      <w:divBdr>
        <w:top w:val="none" w:sz="0" w:space="0" w:color="auto"/>
        <w:left w:val="none" w:sz="0" w:space="0" w:color="auto"/>
        <w:bottom w:val="none" w:sz="0" w:space="0" w:color="auto"/>
        <w:right w:val="none" w:sz="0" w:space="0" w:color="auto"/>
      </w:divBdr>
    </w:div>
    <w:div w:id="922302307">
      <w:bodyDiv w:val="1"/>
      <w:marLeft w:val="0"/>
      <w:marRight w:val="0"/>
      <w:marTop w:val="0"/>
      <w:marBottom w:val="0"/>
      <w:divBdr>
        <w:top w:val="none" w:sz="0" w:space="0" w:color="auto"/>
        <w:left w:val="none" w:sz="0" w:space="0" w:color="auto"/>
        <w:bottom w:val="none" w:sz="0" w:space="0" w:color="auto"/>
        <w:right w:val="none" w:sz="0" w:space="0" w:color="auto"/>
      </w:divBdr>
    </w:div>
    <w:div w:id="956643057">
      <w:bodyDiv w:val="1"/>
      <w:marLeft w:val="0"/>
      <w:marRight w:val="0"/>
      <w:marTop w:val="0"/>
      <w:marBottom w:val="0"/>
      <w:divBdr>
        <w:top w:val="none" w:sz="0" w:space="0" w:color="auto"/>
        <w:left w:val="none" w:sz="0" w:space="0" w:color="auto"/>
        <w:bottom w:val="none" w:sz="0" w:space="0" w:color="auto"/>
        <w:right w:val="none" w:sz="0" w:space="0" w:color="auto"/>
      </w:divBdr>
    </w:div>
    <w:div w:id="976565401">
      <w:bodyDiv w:val="1"/>
      <w:marLeft w:val="0"/>
      <w:marRight w:val="0"/>
      <w:marTop w:val="0"/>
      <w:marBottom w:val="0"/>
      <w:divBdr>
        <w:top w:val="none" w:sz="0" w:space="0" w:color="auto"/>
        <w:left w:val="none" w:sz="0" w:space="0" w:color="auto"/>
        <w:bottom w:val="none" w:sz="0" w:space="0" w:color="auto"/>
        <w:right w:val="none" w:sz="0" w:space="0" w:color="auto"/>
      </w:divBdr>
    </w:div>
    <w:div w:id="1033261963">
      <w:bodyDiv w:val="1"/>
      <w:marLeft w:val="0"/>
      <w:marRight w:val="0"/>
      <w:marTop w:val="0"/>
      <w:marBottom w:val="0"/>
      <w:divBdr>
        <w:top w:val="none" w:sz="0" w:space="0" w:color="auto"/>
        <w:left w:val="none" w:sz="0" w:space="0" w:color="auto"/>
        <w:bottom w:val="none" w:sz="0" w:space="0" w:color="auto"/>
        <w:right w:val="none" w:sz="0" w:space="0" w:color="auto"/>
      </w:divBdr>
    </w:div>
    <w:div w:id="1304695596">
      <w:bodyDiv w:val="1"/>
      <w:marLeft w:val="0"/>
      <w:marRight w:val="0"/>
      <w:marTop w:val="0"/>
      <w:marBottom w:val="0"/>
      <w:divBdr>
        <w:top w:val="none" w:sz="0" w:space="0" w:color="auto"/>
        <w:left w:val="none" w:sz="0" w:space="0" w:color="auto"/>
        <w:bottom w:val="none" w:sz="0" w:space="0" w:color="auto"/>
        <w:right w:val="none" w:sz="0" w:space="0" w:color="auto"/>
      </w:divBdr>
    </w:div>
    <w:div w:id="1340545153">
      <w:bodyDiv w:val="1"/>
      <w:marLeft w:val="0"/>
      <w:marRight w:val="0"/>
      <w:marTop w:val="0"/>
      <w:marBottom w:val="0"/>
      <w:divBdr>
        <w:top w:val="none" w:sz="0" w:space="0" w:color="auto"/>
        <w:left w:val="none" w:sz="0" w:space="0" w:color="auto"/>
        <w:bottom w:val="none" w:sz="0" w:space="0" w:color="auto"/>
        <w:right w:val="none" w:sz="0" w:space="0" w:color="auto"/>
      </w:divBdr>
    </w:div>
    <w:div w:id="1419522162">
      <w:bodyDiv w:val="1"/>
      <w:marLeft w:val="0"/>
      <w:marRight w:val="0"/>
      <w:marTop w:val="0"/>
      <w:marBottom w:val="0"/>
      <w:divBdr>
        <w:top w:val="none" w:sz="0" w:space="0" w:color="auto"/>
        <w:left w:val="none" w:sz="0" w:space="0" w:color="auto"/>
        <w:bottom w:val="none" w:sz="0" w:space="0" w:color="auto"/>
        <w:right w:val="none" w:sz="0" w:space="0" w:color="auto"/>
      </w:divBdr>
      <w:divsChild>
        <w:div w:id="371805280">
          <w:marLeft w:val="0"/>
          <w:marRight w:val="0"/>
          <w:marTop w:val="0"/>
          <w:marBottom w:val="0"/>
          <w:divBdr>
            <w:top w:val="none" w:sz="0" w:space="0" w:color="auto"/>
            <w:left w:val="none" w:sz="0" w:space="0" w:color="auto"/>
            <w:bottom w:val="none" w:sz="0" w:space="0" w:color="auto"/>
            <w:right w:val="none" w:sz="0" w:space="0" w:color="auto"/>
          </w:divBdr>
        </w:div>
        <w:div w:id="386881690">
          <w:marLeft w:val="0"/>
          <w:marRight w:val="0"/>
          <w:marTop w:val="0"/>
          <w:marBottom w:val="0"/>
          <w:divBdr>
            <w:top w:val="none" w:sz="0" w:space="0" w:color="auto"/>
            <w:left w:val="none" w:sz="0" w:space="0" w:color="auto"/>
            <w:bottom w:val="none" w:sz="0" w:space="0" w:color="auto"/>
            <w:right w:val="none" w:sz="0" w:space="0" w:color="auto"/>
          </w:divBdr>
        </w:div>
        <w:div w:id="474488156">
          <w:marLeft w:val="0"/>
          <w:marRight w:val="0"/>
          <w:marTop w:val="0"/>
          <w:marBottom w:val="0"/>
          <w:divBdr>
            <w:top w:val="none" w:sz="0" w:space="0" w:color="auto"/>
            <w:left w:val="none" w:sz="0" w:space="0" w:color="auto"/>
            <w:bottom w:val="none" w:sz="0" w:space="0" w:color="auto"/>
            <w:right w:val="none" w:sz="0" w:space="0" w:color="auto"/>
          </w:divBdr>
        </w:div>
        <w:div w:id="995844949">
          <w:marLeft w:val="0"/>
          <w:marRight w:val="0"/>
          <w:marTop w:val="0"/>
          <w:marBottom w:val="0"/>
          <w:divBdr>
            <w:top w:val="none" w:sz="0" w:space="0" w:color="auto"/>
            <w:left w:val="none" w:sz="0" w:space="0" w:color="auto"/>
            <w:bottom w:val="none" w:sz="0" w:space="0" w:color="auto"/>
            <w:right w:val="none" w:sz="0" w:space="0" w:color="auto"/>
          </w:divBdr>
        </w:div>
        <w:div w:id="1001197413">
          <w:marLeft w:val="0"/>
          <w:marRight w:val="0"/>
          <w:marTop w:val="0"/>
          <w:marBottom w:val="0"/>
          <w:divBdr>
            <w:top w:val="none" w:sz="0" w:space="0" w:color="auto"/>
            <w:left w:val="none" w:sz="0" w:space="0" w:color="auto"/>
            <w:bottom w:val="none" w:sz="0" w:space="0" w:color="auto"/>
            <w:right w:val="none" w:sz="0" w:space="0" w:color="auto"/>
          </w:divBdr>
        </w:div>
        <w:div w:id="1394308240">
          <w:marLeft w:val="0"/>
          <w:marRight w:val="0"/>
          <w:marTop w:val="0"/>
          <w:marBottom w:val="0"/>
          <w:divBdr>
            <w:top w:val="none" w:sz="0" w:space="0" w:color="auto"/>
            <w:left w:val="none" w:sz="0" w:space="0" w:color="auto"/>
            <w:bottom w:val="none" w:sz="0" w:space="0" w:color="auto"/>
            <w:right w:val="none" w:sz="0" w:space="0" w:color="auto"/>
          </w:divBdr>
        </w:div>
        <w:div w:id="1807355436">
          <w:marLeft w:val="0"/>
          <w:marRight w:val="0"/>
          <w:marTop w:val="0"/>
          <w:marBottom w:val="0"/>
          <w:divBdr>
            <w:top w:val="none" w:sz="0" w:space="0" w:color="auto"/>
            <w:left w:val="none" w:sz="0" w:space="0" w:color="auto"/>
            <w:bottom w:val="none" w:sz="0" w:space="0" w:color="auto"/>
            <w:right w:val="none" w:sz="0" w:space="0" w:color="auto"/>
          </w:divBdr>
        </w:div>
      </w:divsChild>
    </w:div>
    <w:div w:id="1431967671">
      <w:bodyDiv w:val="1"/>
      <w:marLeft w:val="0"/>
      <w:marRight w:val="0"/>
      <w:marTop w:val="0"/>
      <w:marBottom w:val="0"/>
      <w:divBdr>
        <w:top w:val="none" w:sz="0" w:space="0" w:color="auto"/>
        <w:left w:val="none" w:sz="0" w:space="0" w:color="auto"/>
        <w:bottom w:val="none" w:sz="0" w:space="0" w:color="auto"/>
        <w:right w:val="none" w:sz="0" w:space="0" w:color="auto"/>
      </w:divBdr>
    </w:div>
    <w:div w:id="1466972375">
      <w:bodyDiv w:val="1"/>
      <w:marLeft w:val="0"/>
      <w:marRight w:val="0"/>
      <w:marTop w:val="0"/>
      <w:marBottom w:val="0"/>
      <w:divBdr>
        <w:top w:val="none" w:sz="0" w:space="0" w:color="auto"/>
        <w:left w:val="none" w:sz="0" w:space="0" w:color="auto"/>
        <w:bottom w:val="none" w:sz="0" w:space="0" w:color="auto"/>
        <w:right w:val="none" w:sz="0" w:space="0" w:color="auto"/>
      </w:divBdr>
    </w:div>
    <w:div w:id="1500735179">
      <w:bodyDiv w:val="1"/>
      <w:marLeft w:val="0"/>
      <w:marRight w:val="0"/>
      <w:marTop w:val="0"/>
      <w:marBottom w:val="0"/>
      <w:divBdr>
        <w:top w:val="none" w:sz="0" w:space="0" w:color="auto"/>
        <w:left w:val="none" w:sz="0" w:space="0" w:color="auto"/>
        <w:bottom w:val="none" w:sz="0" w:space="0" w:color="auto"/>
        <w:right w:val="none" w:sz="0" w:space="0" w:color="auto"/>
      </w:divBdr>
    </w:div>
    <w:div w:id="1544094809">
      <w:bodyDiv w:val="1"/>
      <w:marLeft w:val="0"/>
      <w:marRight w:val="0"/>
      <w:marTop w:val="0"/>
      <w:marBottom w:val="0"/>
      <w:divBdr>
        <w:top w:val="none" w:sz="0" w:space="0" w:color="auto"/>
        <w:left w:val="none" w:sz="0" w:space="0" w:color="auto"/>
        <w:bottom w:val="none" w:sz="0" w:space="0" w:color="auto"/>
        <w:right w:val="none" w:sz="0" w:space="0" w:color="auto"/>
      </w:divBdr>
    </w:div>
    <w:div w:id="1613785919">
      <w:bodyDiv w:val="1"/>
      <w:marLeft w:val="0"/>
      <w:marRight w:val="0"/>
      <w:marTop w:val="0"/>
      <w:marBottom w:val="0"/>
      <w:divBdr>
        <w:top w:val="none" w:sz="0" w:space="0" w:color="auto"/>
        <w:left w:val="none" w:sz="0" w:space="0" w:color="auto"/>
        <w:bottom w:val="none" w:sz="0" w:space="0" w:color="auto"/>
        <w:right w:val="none" w:sz="0" w:space="0" w:color="auto"/>
      </w:divBdr>
    </w:div>
    <w:div w:id="1946765630">
      <w:bodyDiv w:val="1"/>
      <w:marLeft w:val="0"/>
      <w:marRight w:val="0"/>
      <w:marTop w:val="0"/>
      <w:marBottom w:val="0"/>
      <w:divBdr>
        <w:top w:val="none" w:sz="0" w:space="0" w:color="auto"/>
        <w:left w:val="none" w:sz="0" w:space="0" w:color="auto"/>
        <w:bottom w:val="none" w:sz="0" w:space="0" w:color="auto"/>
        <w:right w:val="none" w:sz="0" w:space="0" w:color="auto"/>
      </w:divBdr>
    </w:div>
    <w:div w:id="2001619979">
      <w:bodyDiv w:val="1"/>
      <w:marLeft w:val="0"/>
      <w:marRight w:val="0"/>
      <w:marTop w:val="0"/>
      <w:marBottom w:val="0"/>
      <w:divBdr>
        <w:top w:val="none" w:sz="0" w:space="0" w:color="auto"/>
        <w:left w:val="none" w:sz="0" w:space="0" w:color="auto"/>
        <w:bottom w:val="none" w:sz="0" w:space="0" w:color="auto"/>
        <w:right w:val="none" w:sz="0" w:space="0" w:color="auto"/>
      </w:divBdr>
    </w:div>
    <w:div w:id="2073581093">
      <w:bodyDiv w:val="1"/>
      <w:marLeft w:val="0"/>
      <w:marRight w:val="0"/>
      <w:marTop w:val="0"/>
      <w:marBottom w:val="0"/>
      <w:divBdr>
        <w:top w:val="none" w:sz="0" w:space="0" w:color="auto"/>
        <w:left w:val="none" w:sz="0" w:space="0" w:color="auto"/>
        <w:bottom w:val="none" w:sz="0" w:space="0" w:color="auto"/>
        <w:right w:val="none" w:sz="0" w:space="0" w:color="auto"/>
      </w:divBdr>
      <w:divsChild>
        <w:div w:id="351537133">
          <w:marLeft w:val="1800"/>
          <w:marRight w:val="0"/>
          <w:marTop w:val="115"/>
          <w:marBottom w:val="0"/>
          <w:divBdr>
            <w:top w:val="none" w:sz="0" w:space="0" w:color="auto"/>
            <w:left w:val="none" w:sz="0" w:space="0" w:color="auto"/>
            <w:bottom w:val="none" w:sz="0" w:space="0" w:color="auto"/>
            <w:right w:val="none" w:sz="0" w:space="0" w:color="auto"/>
          </w:divBdr>
        </w:div>
        <w:div w:id="717507335">
          <w:marLeft w:val="1800"/>
          <w:marRight w:val="0"/>
          <w:marTop w:val="115"/>
          <w:marBottom w:val="0"/>
          <w:divBdr>
            <w:top w:val="none" w:sz="0" w:space="0" w:color="auto"/>
            <w:left w:val="none" w:sz="0" w:space="0" w:color="auto"/>
            <w:bottom w:val="none" w:sz="0" w:space="0" w:color="auto"/>
            <w:right w:val="none" w:sz="0" w:space="0" w:color="auto"/>
          </w:divBdr>
        </w:div>
        <w:div w:id="1212154716">
          <w:marLeft w:val="1800"/>
          <w:marRight w:val="0"/>
          <w:marTop w:val="115"/>
          <w:marBottom w:val="0"/>
          <w:divBdr>
            <w:top w:val="none" w:sz="0" w:space="0" w:color="auto"/>
            <w:left w:val="none" w:sz="0" w:space="0" w:color="auto"/>
            <w:bottom w:val="none" w:sz="0" w:space="0" w:color="auto"/>
            <w:right w:val="none" w:sz="0" w:space="0" w:color="auto"/>
          </w:divBdr>
        </w:div>
        <w:div w:id="1876231150">
          <w:marLeft w:val="1800"/>
          <w:marRight w:val="0"/>
          <w:marTop w:val="115"/>
          <w:marBottom w:val="0"/>
          <w:divBdr>
            <w:top w:val="none" w:sz="0" w:space="0" w:color="auto"/>
            <w:left w:val="none" w:sz="0" w:space="0" w:color="auto"/>
            <w:bottom w:val="none" w:sz="0" w:space="0" w:color="auto"/>
            <w:right w:val="none" w:sz="0" w:space="0" w:color="auto"/>
          </w:divBdr>
        </w:div>
      </w:divsChild>
    </w:div>
    <w:div w:id="213374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1" Type="http://schemas.openxmlformats.org/officeDocument/2006/relationships/image" Target="media/image3.png"/><Relationship Id="rId42" Type="http://schemas.openxmlformats.org/officeDocument/2006/relationships/header" Target="header18.xml"/><Relationship Id="rId63" Type="http://schemas.openxmlformats.org/officeDocument/2006/relationships/image" Target="media/image19.png"/><Relationship Id="rId84" Type="http://schemas.openxmlformats.org/officeDocument/2006/relationships/header" Target="header26.xml"/><Relationship Id="rId138" Type="http://schemas.openxmlformats.org/officeDocument/2006/relationships/footer" Target="footer13.xml"/><Relationship Id="rId159" Type="http://schemas.openxmlformats.org/officeDocument/2006/relationships/header" Target="header61.xml"/><Relationship Id="rId170" Type="http://schemas.openxmlformats.org/officeDocument/2006/relationships/header" Target="header70.xml"/><Relationship Id="rId191" Type="http://schemas.openxmlformats.org/officeDocument/2006/relationships/header" Target="header87.xml"/><Relationship Id="rId205" Type="http://schemas.openxmlformats.org/officeDocument/2006/relationships/image" Target="media/image68.tmp"/><Relationship Id="rId226" Type="http://schemas.openxmlformats.org/officeDocument/2006/relationships/header" Target="header98.xml"/><Relationship Id="rId107" Type="http://schemas.openxmlformats.org/officeDocument/2006/relationships/image" Target="media/image44.png"/><Relationship Id="rId11" Type="http://schemas.openxmlformats.org/officeDocument/2006/relationships/footer" Target="footer1.xml"/><Relationship Id="rId32" Type="http://schemas.openxmlformats.org/officeDocument/2006/relationships/header" Target="header14.xml"/><Relationship Id="rId53" Type="http://schemas.openxmlformats.org/officeDocument/2006/relationships/header" Target="header22.xml"/><Relationship Id="rId74" Type="http://schemas.openxmlformats.org/officeDocument/2006/relationships/chart" Target="charts/chart6.xml"/><Relationship Id="rId128" Type="http://schemas.openxmlformats.org/officeDocument/2006/relationships/header" Target="header43.xml"/><Relationship Id="rId149" Type="http://schemas.openxmlformats.org/officeDocument/2006/relationships/header" Target="header53.xml"/><Relationship Id="rId5" Type="http://schemas.openxmlformats.org/officeDocument/2006/relationships/webSettings" Target="webSettings.xml"/><Relationship Id="rId95" Type="http://schemas.openxmlformats.org/officeDocument/2006/relationships/image" Target="media/image32.emf"/><Relationship Id="rId160" Type="http://schemas.openxmlformats.org/officeDocument/2006/relationships/image" Target="media/image60.tmp"/><Relationship Id="rId181" Type="http://schemas.openxmlformats.org/officeDocument/2006/relationships/image" Target="media/image63.emf"/><Relationship Id="rId216" Type="http://schemas.openxmlformats.org/officeDocument/2006/relationships/image" Target="media/image71.tmp"/><Relationship Id="rId237" Type="http://schemas.openxmlformats.org/officeDocument/2006/relationships/hyperlink" Target="http://dx.doi.org/10.3133/ofr20151027" TargetMode="External"/><Relationship Id="rId22" Type="http://schemas.openxmlformats.org/officeDocument/2006/relationships/header" Target="header7.xml"/><Relationship Id="rId43" Type="http://schemas.openxmlformats.org/officeDocument/2006/relationships/image" Target="media/image6.png"/><Relationship Id="rId64" Type="http://schemas.openxmlformats.org/officeDocument/2006/relationships/image" Target="media/image20.png"/><Relationship Id="rId118" Type="http://schemas.openxmlformats.org/officeDocument/2006/relationships/image" Target="media/image50.jpeg"/><Relationship Id="rId139" Type="http://schemas.openxmlformats.org/officeDocument/2006/relationships/footer" Target="footer14.xml"/><Relationship Id="rId85" Type="http://schemas.openxmlformats.org/officeDocument/2006/relationships/header" Target="header27.xml"/><Relationship Id="rId150" Type="http://schemas.openxmlformats.org/officeDocument/2006/relationships/header" Target="header54.xml"/><Relationship Id="rId171" Type="http://schemas.openxmlformats.org/officeDocument/2006/relationships/header" Target="header71.xml"/><Relationship Id="rId192" Type="http://schemas.openxmlformats.org/officeDocument/2006/relationships/image" Target="media/image66.tmp"/><Relationship Id="rId206" Type="http://schemas.openxmlformats.org/officeDocument/2006/relationships/header" Target="header94.xml"/><Relationship Id="rId227" Type="http://schemas.openxmlformats.org/officeDocument/2006/relationships/header" Target="header99.xml"/><Relationship Id="rId12" Type="http://schemas.openxmlformats.org/officeDocument/2006/relationships/footer" Target="footer2.xml"/><Relationship Id="rId33" Type="http://schemas.openxmlformats.org/officeDocument/2006/relationships/comments" Target="comments.xml"/><Relationship Id="rId108" Type="http://schemas.openxmlformats.org/officeDocument/2006/relationships/image" Target="media/image45.emf"/><Relationship Id="rId129" Type="http://schemas.openxmlformats.org/officeDocument/2006/relationships/image" Target="media/image51.tmp"/><Relationship Id="rId54" Type="http://schemas.openxmlformats.org/officeDocument/2006/relationships/header" Target="header23.xml"/><Relationship Id="rId75" Type="http://schemas.openxmlformats.org/officeDocument/2006/relationships/chart" Target="charts/chart7.xml"/><Relationship Id="rId96" Type="http://schemas.openxmlformats.org/officeDocument/2006/relationships/image" Target="media/image33.emf"/><Relationship Id="rId140" Type="http://schemas.openxmlformats.org/officeDocument/2006/relationships/image" Target="media/image54.tmp"/><Relationship Id="rId161" Type="http://schemas.openxmlformats.org/officeDocument/2006/relationships/header" Target="header62.xml"/><Relationship Id="rId182" Type="http://schemas.openxmlformats.org/officeDocument/2006/relationships/header" Target="header80.xml"/><Relationship Id="rId217" Type="http://schemas.openxmlformats.org/officeDocument/2006/relationships/image" Target="media/image72.tmp"/><Relationship Id="rId6" Type="http://schemas.openxmlformats.org/officeDocument/2006/relationships/footnotes" Target="footnotes.xml"/><Relationship Id="rId238" Type="http://schemas.openxmlformats.org/officeDocument/2006/relationships/header" Target="header101.xml"/><Relationship Id="rId23" Type="http://schemas.openxmlformats.org/officeDocument/2006/relationships/footer" Target="footer6.xml"/><Relationship Id="rId119" Type="http://schemas.openxmlformats.org/officeDocument/2006/relationships/header" Target="header36.xml"/><Relationship Id="rId44" Type="http://schemas.openxmlformats.org/officeDocument/2006/relationships/image" Target="media/image7.png"/><Relationship Id="rId65" Type="http://schemas.openxmlformats.org/officeDocument/2006/relationships/image" Target="media/image21.wmf"/><Relationship Id="rId86" Type="http://schemas.openxmlformats.org/officeDocument/2006/relationships/header" Target="header28.xml"/><Relationship Id="rId130" Type="http://schemas.openxmlformats.org/officeDocument/2006/relationships/image" Target="media/image52.tmp"/><Relationship Id="rId151" Type="http://schemas.openxmlformats.org/officeDocument/2006/relationships/header" Target="header55.xml"/><Relationship Id="rId172" Type="http://schemas.openxmlformats.org/officeDocument/2006/relationships/image" Target="media/image62.emf"/><Relationship Id="rId193" Type="http://schemas.openxmlformats.org/officeDocument/2006/relationships/header" Target="header88.xml"/><Relationship Id="rId207" Type="http://schemas.openxmlformats.org/officeDocument/2006/relationships/header" Target="header95.xml"/><Relationship Id="rId228" Type="http://schemas.openxmlformats.org/officeDocument/2006/relationships/footer" Target="footer24.xml"/><Relationship Id="rId13" Type="http://schemas.openxmlformats.org/officeDocument/2006/relationships/header" Target="header3.xml"/><Relationship Id="rId109" Type="http://schemas.openxmlformats.org/officeDocument/2006/relationships/header" Target="header32.xml"/><Relationship Id="rId34" Type="http://schemas.microsoft.com/office/2011/relationships/commentsExtended" Target="commentsExtended.xml"/><Relationship Id="rId55" Type="http://schemas.openxmlformats.org/officeDocument/2006/relationships/image" Target="media/image11.wmf"/><Relationship Id="rId76" Type="http://schemas.openxmlformats.org/officeDocument/2006/relationships/image" Target="media/image23.wmf"/><Relationship Id="rId97" Type="http://schemas.openxmlformats.org/officeDocument/2006/relationships/image" Target="media/image34.wmf"/><Relationship Id="rId120" Type="http://schemas.openxmlformats.org/officeDocument/2006/relationships/header" Target="header37.xml"/><Relationship Id="rId141" Type="http://schemas.openxmlformats.org/officeDocument/2006/relationships/header" Target="header48.xml"/><Relationship Id="rId7" Type="http://schemas.openxmlformats.org/officeDocument/2006/relationships/endnotes" Target="endnotes.xml"/><Relationship Id="rId162" Type="http://schemas.openxmlformats.org/officeDocument/2006/relationships/header" Target="header63.xml"/><Relationship Id="rId183" Type="http://schemas.openxmlformats.org/officeDocument/2006/relationships/header" Target="header81.xml"/><Relationship Id="rId218" Type="http://schemas.openxmlformats.org/officeDocument/2006/relationships/image" Target="media/image73.tmp"/><Relationship Id="rId239" Type="http://schemas.openxmlformats.org/officeDocument/2006/relationships/header" Target="header102.xml"/><Relationship Id="rId24" Type="http://schemas.openxmlformats.org/officeDocument/2006/relationships/footer" Target="footer7.xml"/><Relationship Id="rId45" Type="http://schemas.openxmlformats.org/officeDocument/2006/relationships/image" Target="media/image8.png"/><Relationship Id="rId66" Type="http://schemas.openxmlformats.org/officeDocument/2006/relationships/image" Target="media/image22.png"/><Relationship Id="rId87" Type="http://schemas.openxmlformats.org/officeDocument/2006/relationships/header" Target="header29.xml"/><Relationship Id="rId110" Type="http://schemas.openxmlformats.org/officeDocument/2006/relationships/header" Target="header33.xml"/><Relationship Id="rId131" Type="http://schemas.openxmlformats.org/officeDocument/2006/relationships/header" Target="header44.xml"/><Relationship Id="rId152" Type="http://schemas.openxmlformats.org/officeDocument/2006/relationships/image" Target="media/image58.tmp"/><Relationship Id="rId173" Type="http://schemas.openxmlformats.org/officeDocument/2006/relationships/header" Target="header72.xml"/><Relationship Id="rId194" Type="http://schemas.openxmlformats.org/officeDocument/2006/relationships/header" Target="header89.xml"/><Relationship Id="rId208" Type="http://schemas.openxmlformats.org/officeDocument/2006/relationships/footer" Target="footer20.xml"/><Relationship Id="rId229" Type="http://schemas.openxmlformats.org/officeDocument/2006/relationships/footer" Target="footer25.xml"/><Relationship Id="rId240" Type="http://schemas.openxmlformats.org/officeDocument/2006/relationships/footer" Target="footer27.xml"/><Relationship Id="rId14" Type="http://schemas.openxmlformats.org/officeDocument/2006/relationships/header" Target="header4.xml"/><Relationship Id="rId35" Type="http://schemas.microsoft.com/office/2016/09/relationships/commentsIds" Target="commentsIds.xml"/><Relationship Id="rId56" Type="http://schemas.openxmlformats.org/officeDocument/2006/relationships/image" Target="media/image12.wmf"/><Relationship Id="rId77" Type="http://schemas.openxmlformats.org/officeDocument/2006/relationships/oleObject" Target="embeddings/oleObject3.bin"/><Relationship Id="rId100" Type="http://schemas.openxmlformats.org/officeDocument/2006/relationships/image" Target="media/image37.tmp"/><Relationship Id="rId8" Type="http://schemas.openxmlformats.org/officeDocument/2006/relationships/image" Target="media/image1.tiff"/><Relationship Id="rId98" Type="http://schemas.openxmlformats.org/officeDocument/2006/relationships/image" Target="media/image35.png"/><Relationship Id="rId121" Type="http://schemas.openxmlformats.org/officeDocument/2006/relationships/header" Target="header38.xml"/><Relationship Id="rId142" Type="http://schemas.openxmlformats.org/officeDocument/2006/relationships/header" Target="header49.xml"/><Relationship Id="rId163" Type="http://schemas.openxmlformats.org/officeDocument/2006/relationships/header" Target="header64.xml"/><Relationship Id="rId184" Type="http://schemas.openxmlformats.org/officeDocument/2006/relationships/image" Target="media/image64.emf"/><Relationship Id="rId219" Type="http://schemas.openxmlformats.org/officeDocument/2006/relationships/image" Target="media/image74.tmp"/><Relationship Id="rId230" Type="http://schemas.openxmlformats.org/officeDocument/2006/relationships/header" Target="header100.xml"/><Relationship Id="rId25" Type="http://schemas.openxmlformats.org/officeDocument/2006/relationships/header" Target="header8.xml"/><Relationship Id="rId46" Type="http://schemas.openxmlformats.org/officeDocument/2006/relationships/header" Target="header19.xml"/><Relationship Id="rId67" Type="http://schemas.openxmlformats.org/officeDocument/2006/relationships/header" Target="header24.xml"/><Relationship Id="rId88" Type="http://schemas.openxmlformats.org/officeDocument/2006/relationships/image" Target="media/image27.png"/><Relationship Id="rId111" Type="http://schemas.openxmlformats.org/officeDocument/2006/relationships/image" Target="media/image46.emf"/><Relationship Id="rId132" Type="http://schemas.openxmlformats.org/officeDocument/2006/relationships/header" Target="header45.xml"/><Relationship Id="rId153" Type="http://schemas.openxmlformats.org/officeDocument/2006/relationships/header" Target="header56.xml"/><Relationship Id="rId174" Type="http://schemas.openxmlformats.org/officeDocument/2006/relationships/header" Target="header73.xml"/><Relationship Id="rId195" Type="http://schemas.openxmlformats.org/officeDocument/2006/relationships/footer" Target="footer15.xml"/><Relationship Id="rId209" Type="http://schemas.openxmlformats.org/officeDocument/2006/relationships/footer" Target="footer21.xml"/><Relationship Id="rId220" Type="http://schemas.openxmlformats.org/officeDocument/2006/relationships/image" Target="media/image75.wmf"/><Relationship Id="rId241" Type="http://schemas.openxmlformats.org/officeDocument/2006/relationships/fontTable" Target="fontTable.xml"/><Relationship Id="rId15" Type="http://schemas.openxmlformats.org/officeDocument/2006/relationships/footer" Target="footer3.xml"/><Relationship Id="rId36" Type="http://schemas.microsoft.com/office/2018/08/relationships/commentsExtensible" Target="commentsExtensible.xml"/><Relationship Id="rId57" Type="http://schemas.openxmlformats.org/officeDocument/2006/relationships/image" Target="media/image13.wmf"/><Relationship Id="rId106" Type="http://schemas.openxmlformats.org/officeDocument/2006/relationships/image" Target="media/image43.png"/><Relationship Id="rId127" Type="http://schemas.openxmlformats.org/officeDocument/2006/relationships/header" Target="header42.xml"/><Relationship Id="rId10" Type="http://schemas.openxmlformats.org/officeDocument/2006/relationships/header" Target="header2.xml"/><Relationship Id="rId31" Type="http://schemas.openxmlformats.org/officeDocument/2006/relationships/header" Target="header13.xml"/><Relationship Id="rId52" Type="http://schemas.openxmlformats.org/officeDocument/2006/relationships/header" Target="header21.xml"/><Relationship Id="rId73" Type="http://schemas.openxmlformats.org/officeDocument/2006/relationships/chart" Target="charts/chart5.xml"/><Relationship Id="rId78" Type="http://schemas.openxmlformats.org/officeDocument/2006/relationships/image" Target="media/image24.wmf"/><Relationship Id="rId94" Type="http://schemas.openxmlformats.org/officeDocument/2006/relationships/image" Target="media/image31.emf"/><Relationship Id="rId99" Type="http://schemas.openxmlformats.org/officeDocument/2006/relationships/image" Target="media/image36.png"/><Relationship Id="rId101" Type="http://schemas.openxmlformats.org/officeDocument/2006/relationships/image" Target="media/image38.emf"/><Relationship Id="rId122" Type="http://schemas.openxmlformats.org/officeDocument/2006/relationships/header" Target="header39.xml"/><Relationship Id="rId143" Type="http://schemas.openxmlformats.org/officeDocument/2006/relationships/image" Target="media/image55.png"/><Relationship Id="rId148" Type="http://schemas.openxmlformats.org/officeDocument/2006/relationships/header" Target="header52.xml"/><Relationship Id="rId164" Type="http://schemas.openxmlformats.org/officeDocument/2006/relationships/header" Target="header65.xml"/><Relationship Id="rId169" Type="http://schemas.openxmlformats.org/officeDocument/2006/relationships/image" Target="media/image61.emf"/><Relationship Id="rId185" Type="http://schemas.openxmlformats.org/officeDocument/2006/relationships/header" Target="header82.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79.xml"/><Relationship Id="rId210" Type="http://schemas.openxmlformats.org/officeDocument/2006/relationships/image" Target="media/image69.tmp"/><Relationship Id="rId215" Type="http://schemas.openxmlformats.org/officeDocument/2006/relationships/footer" Target="footer23.xml"/><Relationship Id="rId236" Type="http://schemas.openxmlformats.org/officeDocument/2006/relationships/hyperlink" Target="https://doi.org/10.1029/WR005i005p01132" TargetMode="External"/><Relationship Id="rId26" Type="http://schemas.openxmlformats.org/officeDocument/2006/relationships/footer" Target="footer8.xml"/><Relationship Id="rId231" Type="http://schemas.openxmlformats.org/officeDocument/2006/relationships/footer" Target="footer26.xml"/><Relationship Id="rId47" Type="http://schemas.openxmlformats.org/officeDocument/2006/relationships/header" Target="header20.xml"/><Relationship Id="rId68" Type="http://schemas.openxmlformats.org/officeDocument/2006/relationships/header" Target="header25.xml"/><Relationship Id="rId89" Type="http://schemas.openxmlformats.org/officeDocument/2006/relationships/image" Target="media/image28.emf"/><Relationship Id="rId112" Type="http://schemas.openxmlformats.org/officeDocument/2006/relationships/image" Target="media/image47.emf"/><Relationship Id="rId133" Type="http://schemas.openxmlformats.org/officeDocument/2006/relationships/footer" Target="footer11.xml"/><Relationship Id="rId154" Type="http://schemas.openxmlformats.org/officeDocument/2006/relationships/header" Target="header57.xml"/><Relationship Id="rId175" Type="http://schemas.openxmlformats.org/officeDocument/2006/relationships/header" Target="header74.xml"/><Relationship Id="rId196" Type="http://schemas.openxmlformats.org/officeDocument/2006/relationships/image" Target="media/image67.tmp"/><Relationship Id="rId200" Type="http://schemas.openxmlformats.org/officeDocument/2006/relationships/footer" Target="footer17.xml"/><Relationship Id="rId16" Type="http://schemas.openxmlformats.org/officeDocument/2006/relationships/header" Target="header5.xml"/><Relationship Id="rId221" Type="http://schemas.openxmlformats.org/officeDocument/2006/relationships/oleObject" Target="embeddings/oleObject7.bin"/><Relationship Id="rId242" Type="http://schemas.microsoft.com/office/2011/relationships/people" Target="people.xml"/><Relationship Id="rId37" Type="http://schemas.openxmlformats.org/officeDocument/2006/relationships/header" Target="header15.xml"/><Relationship Id="rId58" Type="http://schemas.openxmlformats.org/officeDocument/2006/relationships/image" Target="media/image14.wmf"/><Relationship Id="rId79" Type="http://schemas.openxmlformats.org/officeDocument/2006/relationships/oleObject" Target="embeddings/oleObject4.bin"/><Relationship Id="rId102" Type="http://schemas.openxmlformats.org/officeDocument/2006/relationships/image" Target="media/image39.png"/><Relationship Id="rId123" Type="http://schemas.openxmlformats.org/officeDocument/2006/relationships/footer" Target="footer9.xml"/><Relationship Id="rId144" Type="http://schemas.openxmlformats.org/officeDocument/2006/relationships/image" Target="media/image56.tmp"/><Relationship Id="rId90" Type="http://schemas.openxmlformats.org/officeDocument/2006/relationships/image" Target="media/image29.png"/><Relationship Id="rId165" Type="http://schemas.openxmlformats.org/officeDocument/2006/relationships/header" Target="header66.xml"/><Relationship Id="rId186" Type="http://schemas.openxmlformats.org/officeDocument/2006/relationships/header" Target="header83.xml"/><Relationship Id="rId211" Type="http://schemas.openxmlformats.org/officeDocument/2006/relationships/image" Target="media/image70.tmp"/><Relationship Id="rId232" Type="http://schemas.openxmlformats.org/officeDocument/2006/relationships/image" Target="media/image80.png"/><Relationship Id="rId27" Type="http://schemas.openxmlformats.org/officeDocument/2006/relationships/header" Target="header9.xml"/><Relationship Id="rId48" Type="http://schemas.openxmlformats.org/officeDocument/2006/relationships/image" Target="media/image9.wmf"/><Relationship Id="rId69" Type="http://schemas.openxmlformats.org/officeDocument/2006/relationships/chart" Target="charts/chart1.xml"/><Relationship Id="rId113" Type="http://schemas.openxmlformats.org/officeDocument/2006/relationships/header" Target="header34.xml"/><Relationship Id="rId134" Type="http://schemas.openxmlformats.org/officeDocument/2006/relationships/footer" Target="footer12.xml"/><Relationship Id="rId80" Type="http://schemas.openxmlformats.org/officeDocument/2006/relationships/image" Target="media/image25.emf"/><Relationship Id="rId155" Type="http://schemas.openxmlformats.org/officeDocument/2006/relationships/image" Target="media/image59.png"/><Relationship Id="rId176" Type="http://schemas.openxmlformats.org/officeDocument/2006/relationships/header" Target="header75.xml"/><Relationship Id="rId197" Type="http://schemas.openxmlformats.org/officeDocument/2006/relationships/header" Target="header90.xml"/><Relationship Id="rId201" Type="http://schemas.openxmlformats.org/officeDocument/2006/relationships/header" Target="header92.xml"/><Relationship Id="rId222" Type="http://schemas.openxmlformats.org/officeDocument/2006/relationships/image" Target="media/image76.tmp"/><Relationship Id="rId243" Type="http://schemas.openxmlformats.org/officeDocument/2006/relationships/theme" Target="theme/theme1.xml"/><Relationship Id="rId17" Type="http://schemas.openxmlformats.org/officeDocument/2006/relationships/header" Target="header6.xml"/><Relationship Id="rId38" Type="http://schemas.openxmlformats.org/officeDocument/2006/relationships/header" Target="header16.xml"/><Relationship Id="rId59" Type="http://schemas.openxmlformats.org/officeDocument/2006/relationships/image" Target="media/image15.wmf"/><Relationship Id="rId103" Type="http://schemas.openxmlformats.org/officeDocument/2006/relationships/image" Target="media/image40.emf"/><Relationship Id="rId124" Type="http://schemas.openxmlformats.org/officeDocument/2006/relationships/footer" Target="footer10.xml"/><Relationship Id="rId70" Type="http://schemas.openxmlformats.org/officeDocument/2006/relationships/chart" Target="charts/chart2.xml"/><Relationship Id="rId91" Type="http://schemas.openxmlformats.org/officeDocument/2006/relationships/image" Target="media/image30.emf"/><Relationship Id="rId145" Type="http://schemas.openxmlformats.org/officeDocument/2006/relationships/header" Target="header50.xml"/><Relationship Id="rId166" Type="http://schemas.openxmlformats.org/officeDocument/2006/relationships/header" Target="header67.xml"/><Relationship Id="rId187" Type="http://schemas.openxmlformats.org/officeDocument/2006/relationships/image" Target="media/image65.tmp"/><Relationship Id="rId1" Type="http://schemas.openxmlformats.org/officeDocument/2006/relationships/customXml" Target="../customXml/item1.xml"/><Relationship Id="rId212" Type="http://schemas.openxmlformats.org/officeDocument/2006/relationships/header" Target="header96.xml"/><Relationship Id="rId233" Type="http://schemas.openxmlformats.org/officeDocument/2006/relationships/image" Target="media/image81.png"/><Relationship Id="rId28" Type="http://schemas.openxmlformats.org/officeDocument/2006/relationships/header" Target="header10.xml"/><Relationship Id="rId49" Type="http://schemas.openxmlformats.org/officeDocument/2006/relationships/oleObject" Target="embeddings/oleObject1.bin"/><Relationship Id="rId114" Type="http://schemas.openxmlformats.org/officeDocument/2006/relationships/header" Target="header35.xml"/><Relationship Id="rId60" Type="http://schemas.openxmlformats.org/officeDocument/2006/relationships/image" Target="media/image16.wmf"/><Relationship Id="rId81" Type="http://schemas.openxmlformats.org/officeDocument/2006/relationships/chart" Target="charts/chart8.xml"/><Relationship Id="rId135" Type="http://schemas.openxmlformats.org/officeDocument/2006/relationships/image" Target="media/image53.emf"/><Relationship Id="rId156" Type="http://schemas.openxmlformats.org/officeDocument/2006/relationships/header" Target="header58.xml"/><Relationship Id="rId177" Type="http://schemas.openxmlformats.org/officeDocument/2006/relationships/header" Target="header76.xml"/><Relationship Id="rId198" Type="http://schemas.openxmlformats.org/officeDocument/2006/relationships/header" Target="header91.xml"/><Relationship Id="rId202" Type="http://schemas.openxmlformats.org/officeDocument/2006/relationships/header" Target="header93.xml"/><Relationship Id="rId223" Type="http://schemas.openxmlformats.org/officeDocument/2006/relationships/image" Target="media/image77.png"/><Relationship Id="rId18" Type="http://schemas.openxmlformats.org/officeDocument/2006/relationships/footer" Target="footer4.xml"/><Relationship Id="rId39" Type="http://schemas.openxmlformats.org/officeDocument/2006/relationships/image" Target="media/image4.png"/><Relationship Id="rId50" Type="http://schemas.openxmlformats.org/officeDocument/2006/relationships/image" Target="media/image10.wmf"/><Relationship Id="rId104" Type="http://schemas.openxmlformats.org/officeDocument/2006/relationships/image" Target="media/image41.emf"/><Relationship Id="rId125" Type="http://schemas.openxmlformats.org/officeDocument/2006/relationships/header" Target="header40.xml"/><Relationship Id="rId146" Type="http://schemas.openxmlformats.org/officeDocument/2006/relationships/header" Target="header51.xml"/><Relationship Id="rId167" Type="http://schemas.openxmlformats.org/officeDocument/2006/relationships/header" Target="header68.xml"/><Relationship Id="rId188" Type="http://schemas.openxmlformats.org/officeDocument/2006/relationships/header" Target="header84.xml"/><Relationship Id="rId71" Type="http://schemas.openxmlformats.org/officeDocument/2006/relationships/chart" Target="charts/chart3.xml"/><Relationship Id="rId92" Type="http://schemas.openxmlformats.org/officeDocument/2006/relationships/header" Target="header30.xml"/><Relationship Id="rId213" Type="http://schemas.openxmlformats.org/officeDocument/2006/relationships/header" Target="header97.xml"/><Relationship Id="rId234" Type="http://schemas.openxmlformats.org/officeDocument/2006/relationships/image" Target="media/image82.tmp"/><Relationship Id="rId2" Type="http://schemas.openxmlformats.org/officeDocument/2006/relationships/numbering" Target="numbering.xml"/><Relationship Id="rId29" Type="http://schemas.openxmlformats.org/officeDocument/2006/relationships/header" Target="header11.xml"/><Relationship Id="rId40" Type="http://schemas.openxmlformats.org/officeDocument/2006/relationships/image" Target="media/image5.png"/><Relationship Id="rId115" Type="http://schemas.openxmlformats.org/officeDocument/2006/relationships/image" Target="media/image48.wmf"/><Relationship Id="rId136" Type="http://schemas.openxmlformats.org/officeDocument/2006/relationships/header" Target="header46.xml"/><Relationship Id="rId157" Type="http://schemas.openxmlformats.org/officeDocument/2006/relationships/header" Target="header59.xml"/><Relationship Id="rId178" Type="http://schemas.openxmlformats.org/officeDocument/2006/relationships/header" Target="header77.xml"/><Relationship Id="rId61" Type="http://schemas.openxmlformats.org/officeDocument/2006/relationships/image" Target="media/image17.png"/><Relationship Id="rId82" Type="http://schemas.openxmlformats.org/officeDocument/2006/relationships/image" Target="media/image26.wmf"/><Relationship Id="rId199" Type="http://schemas.openxmlformats.org/officeDocument/2006/relationships/footer" Target="footer16.xml"/><Relationship Id="rId203" Type="http://schemas.openxmlformats.org/officeDocument/2006/relationships/footer" Target="footer18.xml"/><Relationship Id="rId19" Type="http://schemas.openxmlformats.org/officeDocument/2006/relationships/footer" Target="footer5.xml"/><Relationship Id="rId224" Type="http://schemas.openxmlformats.org/officeDocument/2006/relationships/image" Target="media/image78.png"/><Relationship Id="rId30" Type="http://schemas.openxmlformats.org/officeDocument/2006/relationships/header" Target="header12.xml"/><Relationship Id="rId105" Type="http://schemas.openxmlformats.org/officeDocument/2006/relationships/image" Target="media/image42.png"/><Relationship Id="rId126" Type="http://schemas.openxmlformats.org/officeDocument/2006/relationships/header" Target="header41.xml"/><Relationship Id="rId147" Type="http://schemas.openxmlformats.org/officeDocument/2006/relationships/image" Target="media/image57.png"/><Relationship Id="rId168" Type="http://schemas.openxmlformats.org/officeDocument/2006/relationships/header" Target="header69.xml"/><Relationship Id="rId51" Type="http://schemas.openxmlformats.org/officeDocument/2006/relationships/oleObject" Target="embeddings/oleObject2.bin"/><Relationship Id="rId72" Type="http://schemas.openxmlformats.org/officeDocument/2006/relationships/chart" Target="charts/chart4.xml"/><Relationship Id="rId93" Type="http://schemas.openxmlformats.org/officeDocument/2006/relationships/header" Target="header31.xml"/><Relationship Id="rId189" Type="http://schemas.openxmlformats.org/officeDocument/2006/relationships/header" Target="header85.xml"/><Relationship Id="rId3" Type="http://schemas.openxmlformats.org/officeDocument/2006/relationships/styles" Target="styles.xml"/><Relationship Id="rId214" Type="http://schemas.openxmlformats.org/officeDocument/2006/relationships/footer" Target="footer22.xml"/><Relationship Id="rId235" Type="http://schemas.openxmlformats.org/officeDocument/2006/relationships/hyperlink" Target="http://www.springerlink.com/content/j25lug038032/?p=71811181d85242aabe1c87d62ecdbca5&amp;pi=0" TargetMode="External"/><Relationship Id="rId116" Type="http://schemas.openxmlformats.org/officeDocument/2006/relationships/oleObject" Target="embeddings/oleObject6.bin"/><Relationship Id="rId137" Type="http://schemas.openxmlformats.org/officeDocument/2006/relationships/header" Target="header47.xml"/><Relationship Id="rId158" Type="http://schemas.openxmlformats.org/officeDocument/2006/relationships/header" Target="header60.xml"/><Relationship Id="rId20" Type="http://schemas.openxmlformats.org/officeDocument/2006/relationships/image" Target="media/image2.png"/><Relationship Id="rId41" Type="http://schemas.openxmlformats.org/officeDocument/2006/relationships/header" Target="header17.xml"/><Relationship Id="rId62" Type="http://schemas.openxmlformats.org/officeDocument/2006/relationships/image" Target="media/image18.png"/><Relationship Id="rId83" Type="http://schemas.openxmlformats.org/officeDocument/2006/relationships/oleObject" Target="embeddings/oleObject5.bin"/><Relationship Id="rId179" Type="http://schemas.openxmlformats.org/officeDocument/2006/relationships/header" Target="header78.xml"/><Relationship Id="rId190" Type="http://schemas.openxmlformats.org/officeDocument/2006/relationships/header" Target="header86.xml"/><Relationship Id="rId204" Type="http://schemas.openxmlformats.org/officeDocument/2006/relationships/footer" Target="footer19.xml"/><Relationship Id="rId225"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scott\w2workshop\2010%20workshop\user%20manual\Growth%20rate%20computations%20in%20W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Growth rate correction</a:t>
            </a:r>
          </a:p>
        </c:rich>
      </c:tx>
      <c:layout>
        <c:manualLayout>
          <c:xMode val="edge"/>
          <c:yMode val="edge"/>
          <c:x val="0.13616481625242854"/>
          <c:y val="2.0722293777358781E-2"/>
        </c:manualLayout>
      </c:layout>
      <c:overlay val="0"/>
    </c:title>
    <c:autoTitleDeleted val="0"/>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0.94769960930920794</c:v>
                </c:pt>
                <c:pt idx="5">
                  <c:v>0.98999998740365369</c:v>
                </c:pt>
                <c:pt idx="6">
                  <c:v>0.99636594449868654</c:v>
                </c:pt>
                <c:pt idx="7">
                  <c:v>0.99814327298899963</c:v>
                </c:pt>
                <c:pt idx="8">
                  <c:v>0.98966510072368008</c:v>
                </c:pt>
                <c:pt idx="9">
                  <c:v>9.9993806592885481E-2</c:v>
                </c:pt>
                <c:pt idx="10">
                  <c:v>1.2468686576269918E-4</c:v>
                </c:pt>
              </c:numCache>
            </c:numRef>
          </c:yVal>
          <c:smooth val="0"/>
          <c:extLst>
            <c:ext xmlns:c16="http://schemas.microsoft.com/office/drawing/2014/chart" uri="{C3380CC4-5D6E-409C-BE32-E72D297353CC}">
              <c16:uniqueId val="{00000000-3C3A-469E-BF14-004FC9C95F11}"/>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27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C3A-469E-BF14-004FC9C95F11}"/>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C3A-469E-BF14-004FC9C95F11}"/>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C3A-469E-BF14-004FC9C95F11}"/>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3C3A-469E-BF14-004FC9C95F11}"/>
            </c:ext>
          </c:extLst>
        </c:ser>
        <c:dLbls>
          <c:showLegendKey val="0"/>
          <c:showVal val="0"/>
          <c:showCatName val="0"/>
          <c:showSerName val="0"/>
          <c:showPercent val="0"/>
          <c:showBubbleSize val="0"/>
        </c:dLbls>
        <c:axId val="279839488"/>
        <c:axId val="279841408"/>
      </c:scatterChart>
      <c:valAx>
        <c:axId val="279839488"/>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9841408"/>
        <c:crosses val="autoZero"/>
        <c:crossBetween val="midCat"/>
      </c:valAx>
      <c:valAx>
        <c:axId val="279841408"/>
        <c:scaling>
          <c:orientation val="minMax"/>
          <c:max val="1"/>
        </c:scaling>
        <c:delete val="0"/>
        <c:axPos val="l"/>
        <c:majorGridlines/>
        <c:title>
          <c:tx>
            <c:rich>
              <a:bodyPr rot="-5400000" vert="horz"/>
              <a:lstStyle/>
              <a:p>
                <a:pPr>
                  <a:defRPr/>
                </a:pPr>
                <a:r>
                  <a:rPr lang="en-US" sz="1050"/>
                  <a:t>Fraction of maximum growth rate</a:t>
                </a:r>
              </a:p>
            </c:rich>
          </c:tx>
          <c:overlay val="0"/>
        </c:title>
        <c:numFmt formatCode="General" sourceLinked="1"/>
        <c:majorTickMark val="out"/>
        <c:minorTickMark val="none"/>
        <c:tickLblPos val="nextTo"/>
        <c:crossAx val="27983948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Growth rate correction</a:t>
            </a:r>
          </a:p>
        </c:rich>
      </c:tx>
      <c:layout>
        <c:manualLayout>
          <c:xMode val="edge"/>
          <c:yMode val="edge"/>
          <c:x val="0.13616481625242854"/>
          <c:y val="2.0722293777358781E-2"/>
        </c:manualLayout>
      </c:layout>
      <c:overlay val="0"/>
    </c:title>
    <c:autoTitleDeleted val="0"/>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0.94769960930920794</c:v>
                </c:pt>
                <c:pt idx="5">
                  <c:v>0.98999998740365369</c:v>
                </c:pt>
                <c:pt idx="6">
                  <c:v>0.99636594449868654</c:v>
                </c:pt>
                <c:pt idx="7">
                  <c:v>0.99814327298899963</c:v>
                </c:pt>
                <c:pt idx="8">
                  <c:v>0.98966510072368008</c:v>
                </c:pt>
                <c:pt idx="9">
                  <c:v>9.9993806592885481E-2</c:v>
                </c:pt>
                <c:pt idx="10">
                  <c:v>1.2468686576269918E-4</c:v>
                </c:pt>
              </c:numCache>
            </c:numRef>
          </c:yVal>
          <c:smooth val="0"/>
          <c:extLst>
            <c:ext xmlns:c16="http://schemas.microsoft.com/office/drawing/2014/chart" uri="{C3380CC4-5D6E-409C-BE32-E72D297353CC}">
              <c16:uniqueId val="{00000000-62AE-43B2-8F7B-6D80F51A6FFE}"/>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4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2AE-43B2-8F7B-6D80F51A6FFE}"/>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2AE-43B2-8F7B-6D80F51A6FFE}"/>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2AE-43B2-8F7B-6D80F51A6FFE}"/>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62AE-43B2-8F7B-6D80F51A6FFE}"/>
            </c:ext>
          </c:extLst>
        </c:ser>
        <c:dLbls>
          <c:showLegendKey val="0"/>
          <c:showVal val="0"/>
          <c:showCatName val="0"/>
          <c:showSerName val="0"/>
          <c:showPercent val="0"/>
          <c:showBubbleSize val="0"/>
        </c:dLbls>
        <c:axId val="279877504"/>
        <c:axId val="279896064"/>
      </c:scatterChart>
      <c:valAx>
        <c:axId val="279877504"/>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9896064"/>
        <c:crosses val="autoZero"/>
        <c:crossBetween val="midCat"/>
      </c:valAx>
      <c:valAx>
        <c:axId val="279896064"/>
        <c:scaling>
          <c:orientation val="minMax"/>
          <c:max val="1"/>
        </c:scaling>
        <c:delete val="0"/>
        <c:axPos val="l"/>
        <c:majorGridlines/>
        <c:title>
          <c:tx>
            <c:rich>
              <a:bodyPr rot="-5400000" vert="horz"/>
              <a:lstStyle/>
              <a:p>
                <a:pPr>
                  <a:defRPr/>
                </a:pPr>
                <a:r>
                  <a:rPr lang="en-US" sz="1050"/>
                  <a:t>Fraction of maximum growth rate</a:t>
                </a:r>
              </a:p>
            </c:rich>
          </c:tx>
          <c:overlay val="0"/>
        </c:title>
        <c:numFmt formatCode="General" sourceLinked="1"/>
        <c:majorTickMark val="out"/>
        <c:minorTickMark val="none"/>
        <c:tickLblPos val="nextTo"/>
        <c:crossAx val="27987750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Growth rate correction</a:t>
            </a:r>
          </a:p>
        </c:rich>
      </c:tx>
      <c:layout>
        <c:manualLayout>
          <c:xMode val="edge"/>
          <c:yMode val="edge"/>
          <c:x val="0.13616481625242854"/>
          <c:y val="2.0722293777358781E-2"/>
        </c:manualLayout>
      </c:layout>
      <c:overlay val="0"/>
    </c:title>
    <c:autoTitleDeleted val="0"/>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0.94769960930920794</c:v>
                </c:pt>
                <c:pt idx="5">
                  <c:v>0.98999998740365369</c:v>
                </c:pt>
                <c:pt idx="6">
                  <c:v>0.99636594449868654</c:v>
                </c:pt>
                <c:pt idx="7">
                  <c:v>0.99814327298899963</c:v>
                </c:pt>
                <c:pt idx="8">
                  <c:v>0.98966510072368008</c:v>
                </c:pt>
                <c:pt idx="9">
                  <c:v>9.9993806592885481E-2</c:v>
                </c:pt>
                <c:pt idx="10">
                  <c:v>1.2468686576269918E-4</c:v>
                </c:pt>
              </c:numCache>
            </c:numRef>
          </c:yVal>
          <c:smooth val="0"/>
          <c:extLst>
            <c:ext xmlns:c16="http://schemas.microsoft.com/office/drawing/2014/chart" uri="{C3380CC4-5D6E-409C-BE32-E72D297353CC}">
              <c16:uniqueId val="{00000000-07A1-4A95-ADBC-295EB0A2CF76}"/>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4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7A1-4A95-ADBC-295EB0A2CF76}"/>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7A1-4A95-ADBC-295EB0A2CF76}"/>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7A1-4A95-ADBC-295EB0A2CF76}"/>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07A1-4A95-ADBC-295EB0A2CF76}"/>
            </c:ext>
          </c:extLst>
        </c:ser>
        <c:dLbls>
          <c:showLegendKey val="0"/>
          <c:showVal val="0"/>
          <c:showCatName val="0"/>
          <c:showSerName val="0"/>
          <c:showPercent val="0"/>
          <c:showBubbleSize val="0"/>
        </c:dLbls>
        <c:axId val="278219776"/>
        <c:axId val="278230144"/>
      </c:scatterChart>
      <c:valAx>
        <c:axId val="278219776"/>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230144"/>
        <c:crosses val="autoZero"/>
        <c:crossBetween val="midCat"/>
      </c:valAx>
      <c:valAx>
        <c:axId val="278230144"/>
        <c:scaling>
          <c:orientation val="minMax"/>
          <c:max val="1"/>
        </c:scaling>
        <c:delete val="0"/>
        <c:axPos val="l"/>
        <c:majorGridlines/>
        <c:title>
          <c:tx>
            <c:rich>
              <a:bodyPr rot="-5400000" vert="horz"/>
              <a:lstStyle/>
              <a:p>
                <a:pPr>
                  <a:defRPr/>
                </a:pPr>
                <a:r>
                  <a:rPr lang="en-US" sz="1050"/>
                  <a:t>Fraction of maximum growth rate</a:t>
                </a:r>
              </a:p>
            </c:rich>
          </c:tx>
          <c:overlay val="0"/>
        </c:title>
        <c:numFmt formatCode="General" sourceLinked="1"/>
        <c:majorTickMark val="out"/>
        <c:minorTickMark val="none"/>
        <c:tickLblPos val="nextTo"/>
        <c:crossAx val="278219776"/>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Growth rate correction</a:t>
            </a:r>
          </a:p>
        </c:rich>
      </c:tx>
      <c:layout>
        <c:manualLayout>
          <c:xMode val="edge"/>
          <c:yMode val="edge"/>
          <c:x val="0.13616481625242854"/>
          <c:y val="2.0722293777358781E-2"/>
        </c:manualLayout>
      </c:layout>
      <c:overlay val="0"/>
    </c:title>
    <c:autoTitleDeleted val="0"/>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0.94769960930920794</c:v>
                </c:pt>
                <c:pt idx="5">
                  <c:v>0.98999998740365369</c:v>
                </c:pt>
                <c:pt idx="6">
                  <c:v>0.99636594449868654</c:v>
                </c:pt>
                <c:pt idx="7">
                  <c:v>0.99814327298899963</c:v>
                </c:pt>
                <c:pt idx="8">
                  <c:v>0.98966510072368008</c:v>
                </c:pt>
                <c:pt idx="9">
                  <c:v>9.9993806592885481E-2</c:v>
                </c:pt>
                <c:pt idx="10">
                  <c:v>1.2468686576269918E-4</c:v>
                </c:pt>
              </c:numCache>
            </c:numRef>
          </c:yVal>
          <c:smooth val="0"/>
          <c:extLst>
            <c:ext xmlns:c16="http://schemas.microsoft.com/office/drawing/2014/chart" uri="{C3380CC4-5D6E-409C-BE32-E72D297353CC}">
              <c16:uniqueId val="{00000000-11C5-40D2-825A-1541FC5C4521}"/>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4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1C5-40D2-825A-1541FC5C4521}"/>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1C5-40D2-825A-1541FC5C4521}"/>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1C5-40D2-825A-1541FC5C4521}"/>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11C5-40D2-825A-1541FC5C4521}"/>
            </c:ext>
          </c:extLst>
        </c:ser>
        <c:dLbls>
          <c:showLegendKey val="0"/>
          <c:showVal val="0"/>
          <c:showCatName val="0"/>
          <c:showSerName val="0"/>
          <c:showPercent val="0"/>
          <c:showBubbleSize val="0"/>
        </c:dLbls>
        <c:axId val="278143744"/>
        <c:axId val="278145664"/>
      </c:scatterChart>
      <c:valAx>
        <c:axId val="278143744"/>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145664"/>
        <c:crosses val="autoZero"/>
        <c:crossBetween val="midCat"/>
      </c:valAx>
      <c:valAx>
        <c:axId val="278145664"/>
        <c:scaling>
          <c:orientation val="minMax"/>
          <c:max val="1"/>
        </c:scaling>
        <c:delete val="0"/>
        <c:axPos val="l"/>
        <c:majorGridlines/>
        <c:title>
          <c:tx>
            <c:rich>
              <a:bodyPr rot="-5400000" vert="horz"/>
              <a:lstStyle/>
              <a:p>
                <a:pPr>
                  <a:defRPr/>
                </a:pPr>
                <a:r>
                  <a:rPr lang="en-US" sz="1050"/>
                  <a:t>Fraction of maximum growth rate</a:t>
                </a:r>
              </a:p>
            </c:rich>
          </c:tx>
          <c:overlay val="0"/>
        </c:title>
        <c:numFmt formatCode="General" sourceLinked="1"/>
        <c:majorTickMark val="out"/>
        <c:minorTickMark val="none"/>
        <c:tickLblPos val="nextTo"/>
        <c:crossAx val="278143744"/>
        <c:crosses val="autoZero"/>
        <c:crossBetween val="midCat"/>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Decay rate correction</a:t>
            </a:r>
          </a:p>
        </c:rich>
      </c:tx>
      <c:layout>
        <c:manualLayout>
          <c:xMode val="edge"/>
          <c:yMode val="edge"/>
          <c:x val="0.28483461280955724"/>
          <c:y val="9.4800228386295905E-3"/>
        </c:manualLayout>
      </c:layout>
      <c:overlay val="0"/>
    </c:title>
    <c:autoTitleDeleted val="0"/>
    <c:plotArea>
      <c:layout/>
      <c:scatterChart>
        <c:scatterStyle val="lineMarker"/>
        <c:varyColors val="0"/>
        <c:ser>
          <c:idx val="4"/>
          <c:order val="0"/>
          <c:tx>
            <c:strRef>
              <c:f>'organic matter'!$E$6</c:f>
              <c:strCache>
                <c:ptCount val="1"/>
                <c:pt idx="0">
                  <c:v>gr2</c:v>
                </c:pt>
              </c:strCache>
            </c:strRef>
          </c:tx>
          <c:spPr>
            <a:ln>
              <a:solidFill>
                <a:schemeClr val="tx1">
                  <a:lumMod val="95000"/>
                  <a:lumOff val="5000"/>
                </a:schemeClr>
              </a:solidFill>
            </a:ln>
          </c:spPr>
          <c:marker>
            <c:symbol val="none"/>
          </c:marker>
          <c:xVal>
            <c:numRef>
              <c:f>'organic matter'!$A$7:$A$17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'organic matter'!$E$7:$E$17</c:f>
              <c:numCache>
                <c:formatCode>General</c:formatCode>
                <c:ptCount val="11"/>
                <c:pt idx="0">
                  <c:v>3.4843059492795946E-2</c:v>
                </c:pt>
                <c:pt idx="1">
                  <c:v>9.0909090909091064E-2</c:v>
                </c:pt>
                <c:pt idx="2">
                  <c:v>0.3533150724468998</c:v>
                </c:pt>
                <c:pt idx="3">
                  <c:v>0.74905659781038425</c:v>
                </c:pt>
                <c:pt idx="4">
                  <c:v>0.94222419891064957</c:v>
                </c:pt>
                <c:pt idx="5">
                  <c:v>0.98890122086570476</c:v>
                </c:pt>
                <c:pt idx="6">
                  <c:v>0.99596461894289745</c:v>
                </c:pt>
                <c:pt idx="7">
                  <c:v>0.99794996329732599</c:v>
                </c:pt>
                <c:pt idx="8">
                  <c:v>0.99962414513022746</c:v>
                </c:pt>
                <c:pt idx="9">
                  <c:v>0.99993118483889998</c:v>
                </c:pt>
                <c:pt idx="10">
                  <c:v>0.99998740381234663</c:v>
                </c:pt>
              </c:numCache>
            </c:numRef>
          </c:yVal>
          <c:smooth val="0"/>
          <c:extLst>
            <c:ext xmlns:c16="http://schemas.microsoft.com/office/drawing/2014/chart" uri="{C3380CC4-5D6E-409C-BE32-E72D297353CC}">
              <c16:uniqueId val="{00000000-7015-429F-9581-C5E82418C633}"/>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4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015-429F-9581-C5E82418C633}"/>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015-429F-9581-C5E82418C633}"/>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015-429F-9581-C5E82418C633}"/>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'organic matter'!$B$1:$B$2</c:f>
              <c:numCache>
                <c:formatCode>General</c:formatCode>
                <c:ptCount val="2"/>
                <c:pt idx="0">
                  <c:v>5</c:v>
                </c:pt>
                <c:pt idx="1">
                  <c:v>25</c:v>
                </c:pt>
              </c:numCache>
            </c:numRef>
          </c:xVal>
          <c:yVal>
            <c:numRef>
              <c:f>'organic matter'!$D$1:$D$2</c:f>
              <c:numCache>
                <c:formatCode>General</c:formatCode>
                <c:ptCount val="2"/>
                <c:pt idx="0">
                  <c:v>0.1</c:v>
                </c:pt>
                <c:pt idx="1">
                  <c:v>0.99</c:v>
                </c:pt>
              </c:numCache>
            </c:numRef>
          </c:yVal>
          <c:smooth val="0"/>
          <c:extLst>
            <c:ext xmlns:c16="http://schemas.microsoft.com/office/drawing/2014/chart" uri="{C3380CC4-5D6E-409C-BE32-E72D297353CC}">
              <c16:uniqueId val="{00000004-7015-429F-9581-C5E82418C633}"/>
            </c:ext>
          </c:extLst>
        </c:ser>
        <c:dLbls>
          <c:showLegendKey val="0"/>
          <c:showVal val="0"/>
          <c:showCatName val="0"/>
          <c:showSerName val="0"/>
          <c:showPercent val="0"/>
          <c:showBubbleSize val="0"/>
        </c:dLbls>
        <c:axId val="278189952"/>
        <c:axId val="278335488"/>
      </c:scatterChart>
      <c:valAx>
        <c:axId val="278189952"/>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335488"/>
        <c:crosses val="autoZero"/>
        <c:crossBetween val="midCat"/>
      </c:valAx>
      <c:valAx>
        <c:axId val="278335488"/>
        <c:scaling>
          <c:orientation val="minMax"/>
          <c:max val="1"/>
        </c:scaling>
        <c:delete val="0"/>
        <c:axPos val="l"/>
        <c:majorGridlines/>
        <c:title>
          <c:tx>
            <c:rich>
              <a:bodyPr rot="-5400000" vert="horz"/>
              <a:lstStyle/>
              <a:p>
                <a:pPr>
                  <a:defRPr/>
                </a:pPr>
                <a:r>
                  <a:rPr lang="en-US" sz="1050"/>
                  <a:t>Fraction of maximum decay rate</a:t>
                </a:r>
              </a:p>
            </c:rich>
          </c:tx>
          <c:overlay val="0"/>
        </c:title>
        <c:numFmt formatCode="General" sourceLinked="1"/>
        <c:majorTickMark val="out"/>
        <c:minorTickMark val="none"/>
        <c:tickLblPos val="nextTo"/>
        <c:crossAx val="278189952"/>
        <c:crosses val="autoZero"/>
        <c:crossBetween val="midCat"/>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Nitrification rate correction</a:t>
            </a:r>
          </a:p>
        </c:rich>
      </c:tx>
      <c:layout>
        <c:manualLayout>
          <c:xMode val="edge"/>
          <c:yMode val="edge"/>
          <c:x val="0.22471425791214975"/>
          <c:y val="4.7180352455942999E-3"/>
        </c:manualLayout>
      </c:layout>
      <c:overlay val="0"/>
    </c:title>
    <c:autoTitleDeleted val="0"/>
    <c:plotArea>
      <c:layout/>
      <c:scatterChart>
        <c:scatterStyle val="lineMarker"/>
        <c:varyColors val="0"/>
        <c:ser>
          <c:idx val="4"/>
          <c:order val="0"/>
          <c:tx>
            <c:strRef>
              <c:f>'organic matter'!$E$6</c:f>
              <c:strCache>
                <c:ptCount val="1"/>
                <c:pt idx="0">
                  <c:v>gr2</c:v>
                </c:pt>
              </c:strCache>
            </c:strRef>
          </c:tx>
          <c:spPr>
            <a:ln>
              <a:solidFill>
                <a:schemeClr val="tx1">
                  <a:lumMod val="95000"/>
                  <a:lumOff val="5000"/>
                </a:schemeClr>
              </a:solidFill>
            </a:ln>
          </c:spPr>
          <c:marker>
            <c:symbol val="none"/>
          </c:marker>
          <c:xVal>
            <c:numRef>
              <c:f>'organic matter'!$A$7:$A$17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'organic matter'!$E$7:$E$17</c:f>
              <c:numCache>
                <c:formatCode>General</c:formatCode>
                <c:ptCount val="11"/>
                <c:pt idx="0">
                  <c:v>3.4843059492795946E-2</c:v>
                </c:pt>
                <c:pt idx="1">
                  <c:v>9.0909090909091064E-2</c:v>
                </c:pt>
                <c:pt idx="2">
                  <c:v>0.3533150724468998</c:v>
                </c:pt>
                <c:pt idx="3">
                  <c:v>0.74905659781038425</c:v>
                </c:pt>
                <c:pt idx="4">
                  <c:v>0.94222419891064957</c:v>
                </c:pt>
                <c:pt idx="5">
                  <c:v>0.98890122086570476</c:v>
                </c:pt>
                <c:pt idx="6">
                  <c:v>0.99596461894289745</c:v>
                </c:pt>
                <c:pt idx="7">
                  <c:v>0.99794996329732599</c:v>
                </c:pt>
                <c:pt idx="8">
                  <c:v>0.99962414513022746</c:v>
                </c:pt>
                <c:pt idx="9">
                  <c:v>0.99993118483889998</c:v>
                </c:pt>
                <c:pt idx="10">
                  <c:v>0.99998740381234663</c:v>
                </c:pt>
              </c:numCache>
            </c:numRef>
          </c:yVal>
          <c:smooth val="0"/>
          <c:extLst>
            <c:ext xmlns:c16="http://schemas.microsoft.com/office/drawing/2014/chart" uri="{C3380CC4-5D6E-409C-BE32-E72D297353CC}">
              <c16:uniqueId val="{00000000-5576-43F1-AD8F-267DB6D8FE4D}"/>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55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576-43F1-AD8F-267DB6D8FE4D}"/>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576-43F1-AD8F-267DB6D8FE4D}"/>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576-43F1-AD8F-267DB6D8FE4D}"/>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'organic matter'!$B$1:$B$2</c:f>
              <c:numCache>
                <c:formatCode>General</c:formatCode>
                <c:ptCount val="2"/>
                <c:pt idx="0">
                  <c:v>5</c:v>
                </c:pt>
                <c:pt idx="1">
                  <c:v>25</c:v>
                </c:pt>
              </c:numCache>
            </c:numRef>
          </c:xVal>
          <c:yVal>
            <c:numRef>
              <c:f>'organic matter'!$D$1:$D$2</c:f>
              <c:numCache>
                <c:formatCode>General</c:formatCode>
                <c:ptCount val="2"/>
                <c:pt idx="0">
                  <c:v>0.1</c:v>
                </c:pt>
                <c:pt idx="1">
                  <c:v>0.99</c:v>
                </c:pt>
              </c:numCache>
            </c:numRef>
          </c:yVal>
          <c:smooth val="0"/>
          <c:extLst>
            <c:ext xmlns:c16="http://schemas.microsoft.com/office/drawing/2014/chart" uri="{C3380CC4-5D6E-409C-BE32-E72D297353CC}">
              <c16:uniqueId val="{00000004-5576-43F1-AD8F-267DB6D8FE4D}"/>
            </c:ext>
          </c:extLst>
        </c:ser>
        <c:dLbls>
          <c:showLegendKey val="0"/>
          <c:showVal val="0"/>
          <c:showCatName val="0"/>
          <c:showSerName val="0"/>
          <c:showPercent val="0"/>
          <c:showBubbleSize val="0"/>
        </c:dLbls>
        <c:axId val="278359040"/>
        <c:axId val="278373504"/>
      </c:scatterChart>
      <c:valAx>
        <c:axId val="278359040"/>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373504"/>
        <c:crosses val="autoZero"/>
        <c:crossBetween val="midCat"/>
      </c:valAx>
      <c:valAx>
        <c:axId val="278373504"/>
        <c:scaling>
          <c:orientation val="minMax"/>
          <c:max val="1"/>
        </c:scaling>
        <c:delete val="0"/>
        <c:axPos val="l"/>
        <c:majorGridlines/>
        <c:title>
          <c:tx>
            <c:rich>
              <a:bodyPr rot="-5400000" vert="horz"/>
              <a:lstStyle/>
              <a:p>
                <a:pPr>
                  <a:defRPr/>
                </a:pPr>
                <a:r>
                  <a:rPr lang="en-US" sz="1050"/>
                  <a:t>Fraction of maximum nitrification rate</a:t>
                </a:r>
              </a:p>
            </c:rich>
          </c:tx>
          <c:overlay val="0"/>
        </c:title>
        <c:numFmt formatCode="General" sourceLinked="1"/>
        <c:majorTickMark val="out"/>
        <c:minorTickMark val="none"/>
        <c:tickLblPos val="nextTo"/>
        <c:crossAx val="278359040"/>
        <c:crosses val="autoZero"/>
        <c:crossBetween val="midCat"/>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600"/>
              <a:t>Denitrification rate correction</a:t>
            </a:r>
          </a:p>
        </c:rich>
      </c:tx>
      <c:layout>
        <c:manualLayout>
          <c:xMode val="edge"/>
          <c:yMode val="edge"/>
          <c:x val="0.21269453324853768"/>
          <c:y val="1.4241844769403824E-2"/>
        </c:manualLayout>
      </c:layout>
      <c:overlay val="0"/>
    </c:title>
    <c:autoTitleDeleted val="0"/>
    <c:plotArea>
      <c:layout/>
      <c:scatterChart>
        <c:scatterStyle val="lineMarker"/>
        <c:varyColors val="0"/>
        <c:ser>
          <c:idx val="4"/>
          <c:order val="0"/>
          <c:tx>
            <c:strRef>
              <c:f>'organic matter'!$E$6</c:f>
              <c:strCache>
                <c:ptCount val="1"/>
                <c:pt idx="0">
                  <c:v>gr2</c:v>
                </c:pt>
              </c:strCache>
            </c:strRef>
          </c:tx>
          <c:spPr>
            <a:ln>
              <a:solidFill>
                <a:schemeClr val="tx1">
                  <a:lumMod val="95000"/>
                  <a:lumOff val="5000"/>
                </a:schemeClr>
              </a:solidFill>
            </a:ln>
          </c:spPr>
          <c:marker>
            <c:symbol val="none"/>
          </c:marker>
          <c:xVal>
            <c:numRef>
              <c:f>'organic matter'!$A$7:$A$17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'organic matter'!$E$7:$E$17</c:f>
              <c:numCache>
                <c:formatCode>General</c:formatCode>
                <c:ptCount val="11"/>
                <c:pt idx="0">
                  <c:v>3.4843059492795946E-2</c:v>
                </c:pt>
                <c:pt idx="1">
                  <c:v>9.0909090909091064E-2</c:v>
                </c:pt>
                <c:pt idx="2">
                  <c:v>0.3533150724468998</c:v>
                </c:pt>
                <c:pt idx="3">
                  <c:v>0.74905659781038425</c:v>
                </c:pt>
                <c:pt idx="4">
                  <c:v>0.94222419891064957</c:v>
                </c:pt>
                <c:pt idx="5">
                  <c:v>0.98890122086570476</c:v>
                </c:pt>
                <c:pt idx="6">
                  <c:v>0.99596461894289745</c:v>
                </c:pt>
                <c:pt idx="7">
                  <c:v>0.99794996329732599</c:v>
                </c:pt>
                <c:pt idx="8">
                  <c:v>0.99962414513022746</c:v>
                </c:pt>
                <c:pt idx="9">
                  <c:v>0.99993118483889998</c:v>
                </c:pt>
                <c:pt idx="10">
                  <c:v>0.99998740381234663</c:v>
                </c:pt>
              </c:numCache>
            </c:numRef>
          </c:yVal>
          <c:smooth val="0"/>
          <c:extLst>
            <c:ext xmlns:c16="http://schemas.microsoft.com/office/drawing/2014/chart" uri="{C3380CC4-5D6E-409C-BE32-E72D297353CC}">
              <c16:uniqueId val="{00000000-8D1A-4228-B3F3-09A162FF09BA}"/>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62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D1A-4228-B3F3-09A162FF09BA}"/>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D1A-4228-B3F3-09A162FF09BA}"/>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D1A-4228-B3F3-09A162FF09BA}"/>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'organic matter'!$B$1:$B$2</c:f>
              <c:numCache>
                <c:formatCode>General</c:formatCode>
                <c:ptCount val="2"/>
                <c:pt idx="0">
                  <c:v>5</c:v>
                </c:pt>
                <c:pt idx="1">
                  <c:v>25</c:v>
                </c:pt>
              </c:numCache>
            </c:numRef>
          </c:xVal>
          <c:yVal>
            <c:numRef>
              <c:f>'organic matter'!$D$1:$D$2</c:f>
              <c:numCache>
                <c:formatCode>General</c:formatCode>
                <c:ptCount val="2"/>
                <c:pt idx="0">
                  <c:v>0.1</c:v>
                </c:pt>
                <c:pt idx="1">
                  <c:v>0.99</c:v>
                </c:pt>
              </c:numCache>
            </c:numRef>
          </c:yVal>
          <c:smooth val="0"/>
          <c:extLst>
            <c:ext xmlns:c16="http://schemas.microsoft.com/office/drawing/2014/chart" uri="{C3380CC4-5D6E-409C-BE32-E72D297353CC}">
              <c16:uniqueId val="{00000004-8D1A-4228-B3F3-09A162FF09BA}"/>
            </c:ext>
          </c:extLst>
        </c:ser>
        <c:dLbls>
          <c:showLegendKey val="0"/>
          <c:showVal val="0"/>
          <c:showCatName val="0"/>
          <c:showSerName val="0"/>
          <c:showPercent val="0"/>
          <c:showBubbleSize val="0"/>
        </c:dLbls>
        <c:axId val="278487424"/>
        <c:axId val="278489344"/>
      </c:scatterChart>
      <c:valAx>
        <c:axId val="278487424"/>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489344"/>
        <c:crosses val="autoZero"/>
        <c:crossBetween val="midCat"/>
      </c:valAx>
      <c:valAx>
        <c:axId val="278489344"/>
        <c:scaling>
          <c:orientation val="minMax"/>
          <c:max val="1"/>
        </c:scaling>
        <c:delete val="0"/>
        <c:axPos val="l"/>
        <c:majorGridlines/>
        <c:title>
          <c:tx>
            <c:rich>
              <a:bodyPr rot="-5400000" vert="horz"/>
              <a:lstStyle/>
              <a:p>
                <a:pPr>
                  <a:defRPr/>
                </a:pPr>
                <a:r>
                  <a:rPr lang="en-US" sz="1050"/>
                  <a:t>Fraction of maximum denitrification rate</a:t>
                </a:r>
              </a:p>
            </c:rich>
          </c:tx>
          <c:overlay val="0"/>
        </c:title>
        <c:numFmt formatCode="General" sourceLinked="1"/>
        <c:majorTickMark val="out"/>
        <c:minorTickMark val="none"/>
        <c:tickLblPos val="nextTo"/>
        <c:crossAx val="278487424"/>
        <c:crosses val="autoZero"/>
        <c:crossBetween val="midCat"/>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SOD rate correction</a:t>
            </a:r>
          </a:p>
        </c:rich>
      </c:tx>
      <c:layout>
        <c:manualLayout>
          <c:xMode val="edge"/>
          <c:yMode val="edge"/>
          <c:x val="0.28483461280955513"/>
          <c:y val="9.4800228386294899E-3"/>
        </c:manualLayout>
      </c:layout>
      <c:overlay val="0"/>
    </c:title>
    <c:autoTitleDeleted val="0"/>
    <c:plotArea>
      <c:layout/>
      <c:scatterChart>
        <c:scatterStyle val="lineMarker"/>
        <c:varyColors val="0"/>
        <c:ser>
          <c:idx val="4"/>
          <c:order val="0"/>
          <c:tx>
            <c:strRef>
              <c:f>'organic matter'!$E$6</c:f>
              <c:strCache>
                <c:ptCount val="1"/>
                <c:pt idx="0">
                  <c:v>gr2</c:v>
                </c:pt>
              </c:strCache>
            </c:strRef>
          </c:tx>
          <c:spPr>
            <a:ln>
              <a:solidFill>
                <a:schemeClr val="tx1">
                  <a:lumMod val="95000"/>
                  <a:lumOff val="5000"/>
                </a:schemeClr>
              </a:solidFill>
            </a:ln>
          </c:spPr>
          <c:marker>
            <c:symbol val="none"/>
          </c:marker>
          <c:xVal>
            <c:numRef>
              <c:f>'organic matter'!$A$7:$A$17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'organic matter'!$E$7:$E$17</c:f>
              <c:numCache>
                <c:formatCode>General</c:formatCode>
                <c:ptCount val="11"/>
                <c:pt idx="0">
                  <c:v>3.4843059492795946E-2</c:v>
                </c:pt>
                <c:pt idx="1">
                  <c:v>9.0909090909091064E-2</c:v>
                </c:pt>
                <c:pt idx="2">
                  <c:v>0.3533150724468998</c:v>
                </c:pt>
                <c:pt idx="3">
                  <c:v>0.74905659781038425</c:v>
                </c:pt>
                <c:pt idx="4">
                  <c:v>0.94222419891064957</c:v>
                </c:pt>
                <c:pt idx="5">
                  <c:v>0.98890122086570476</c:v>
                </c:pt>
                <c:pt idx="6">
                  <c:v>0.99596461894289745</c:v>
                </c:pt>
                <c:pt idx="7">
                  <c:v>0.99794996329732599</c:v>
                </c:pt>
                <c:pt idx="8">
                  <c:v>0.99962414513022746</c:v>
                </c:pt>
                <c:pt idx="9">
                  <c:v>0.99993118483889998</c:v>
                </c:pt>
                <c:pt idx="10">
                  <c:v>0.99998740381235118</c:v>
                </c:pt>
              </c:numCache>
            </c:numRef>
          </c:yVal>
          <c:smooth val="0"/>
          <c:extLst>
            <c:ext xmlns:c16="http://schemas.microsoft.com/office/drawing/2014/chart" uri="{C3380CC4-5D6E-409C-BE32-E72D297353CC}">
              <c16:uniqueId val="{00000000-40FC-42B3-B7CD-B09371212CA0}"/>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45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0FC-42B3-B7CD-B09371212CA0}"/>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0FC-42B3-B7CD-B09371212CA0}"/>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0FC-42B3-B7CD-B09371212CA0}"/>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'organic matter'!$B$1:$B$2</c:f>
              <c:numCache>
                <c:formatCode>General</c:formatCode>
                <c:ptCount val="2"/>
                <c:pt idx="0">
                  <c:v>5</c:v>
                </c:pt>
                <c:pt idx="1">
                  <c:v>25</c:v>
                </c:pt>
              </c:numCache>
            </c:numRef>
          </c:xVal>
          <c:yVal>
            <c:numRef>
              <c:f>'organic matter'!$D$1:$D$2</c:f>
              <c:numCache>
                <c:formatCode>General</c:formatCode>
                <c:ptCount val="2"/>
                <c:pt idx="0">
                  <c:v>0.1</c:v>
                </c:pt>
                <c:pt idx="1">
                  <c:v>0.99</c:v>
                </c:pt>
              </c:numCache>
            </c:numRef>
          </c:yVal>
          <c:smooth val="0"/>
          <c:extLst>
            <c:ext xmlns:c16="http://schemas.microsoft.com/office/drawing/2014/chart" uri="{C3380CC4-5D6E-409C-BE32-E72D297353CC}">
              <c16:uniqueId val="{00000004-40FC-42B3-B7CD-B09371212CA0}"/>
            </c:ext>
          </c:extLst>
        </c:ser>
        <c:dLbls>
          <c:showLegendKey val="0"/>
          <c:showVal val="0"/>
          <c:showCatName val="0"/>
          <c:showSerName val="0"/>
          <c:showPercent val="0"/>
          <c:showBubbleSize val="0"/>
        </c:dLbls>
        <c:axId val="283839488"/>
        <c:axId val="283841664"/>
      </c:scatterChart>
      <c:valAx>
        <c:axId val="283839488"/>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83841664"/>
        <c:crosses val="autoZero"/>
        <c:crossBetween val="midCat"/>
      </c:valAx>
      <c:valAx>
        <c:axId val="283841664"/>
        <c:scaling>
          <c:orientation val="minMax"/>
          <c:max val="1"/>
        </c:scaling>
        <c:delete val="0"/>
        <c:axPos val="l"/>
        <c:majorGridlines/>
        <c:title>
          <c:tx>
            <c:rich>
              <a:bodyPr rot="-5400000" vert="horz"/>
              <a:lstStyle/>
              <a:p>
                <a:pPr>
                  <a:defRPr/>
                </a:pPr>
                <a:r>
                  <a:rPr lang="en-US" sz="1050"/>
                  <a:t>Fraction of maximum SOD rate</a:t>
                </a:r>
              </a:p>
            </c:rich>
          </c:tx>
          <c:overlay val="0"/>
        </c:title>
        <c:numFmt formatCode="General" sourceLinked="1"/>
        <c:majorTickMark val="out"/>
        <c:minorTickMark val="none"/>
        <c:tickLblPos val="nextTo"/>
        <c:crossAx val="28383948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89431-4164-4AEE-B907-78074EC5B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438</Pages>
  <Words>143420</Words>
  <Characters>817499</Characters>
  <Application>Microsoft Office Word</Application>
  <DocSecurity>0</DocSecurity>
  <Lines>6812</Lines>
  <Paragraphs>1918</Paragraphs>
  <ScaleCrop>false</ScaleCrop>
  <HeadingPairs>
    <vt:vector size="2" baseType="variant">
      <vt:variant>
        <vt:lpstr>Title</vt:lpstr>
      </vt:variant>
      <vt:variant>
        <vt:i4>1</vt:i4>
      </vt:variant>
    </vt:vector>
  </HeadingPairs>
  <TitlesOfParts>
    <vt:vector size="1" baseType="lpstr">
      <vt:lpstr>CE-QUAL-W2 User's Manual</vt:lpstr>
    </vt:vector>
  </TitlesOfParts>
  <Company>Waterways Experiment Station and Portland State University</Company>
  <LinksUpToDate>false</LinksUpToDate>
  <CharactersWithSpaces>959001</CharactersWithSpaces>
  <SharedDoc>false</SharedDoc>
  <HLinks>
    <vt:vector size="10266" baseType="variant">
      <vt:variant>
        <vt:i4>7012419</vt:i4>
      </vt:variant>
      <vt:variant>
        <vt:i4>12775</vt:i4>
      </vt:variant>
      <vt:variant>
        <vt:i4>0</vt:i4>
      </vt:variant>
      <vt:variant>
        <vt:i4>5</vt:i4>
      </vt:variant>
      <vt:variant>
        <vt:lpwstr/>
      </vt:variant>
      <vt:variant>
        <vt:lpwstr>branch_geometry</vt:lpwstr>
      </vt:variant>
      <vt:variant>
        <vt:i4>4718592</vt:i4>
      </vt:variant>
      <vt:variant>
        <vt:i4>12772</vt:i4>
      </vt:variant>
      <vt:variant>
        <vt:i4>0</vt:i4>
      </vt:variant>
      <vt:variant>
        <vt:i4>5</vt:i4>
      </vt:variant>
      <vt:variant>
        <vt:lpwstr/>
      </vt:variant>
      <vt:variant>
        <vt:lpwstr>_RUN-TIME_WARNINGS</vt:lpwstr>
      </vt:variant>
      <vt:variant>
        <vt:i4>7012419</vt:i4>
      </vt:variant>
      <vt:variant>
        <vt:i4>12769</vt:i4>
      </vt:variant>
      <vt:variant>
        <vt:i4>0</vt:i4>
      </vt:variant>
      <vt:variant>
        <vt:i4>5</vt:i4>
      </vt:variant>
      <vt:variant>
        <vt:lpwstr/>
      </vt:variant>
      <vt:variant>
        <vt:lpwstr>branch_geometry</vt:lpwstr>
      </vt:variant>
      <vt:variant>
        <vt:i4>4522104</vt:i4>
      </vt:variant>
      <vt:variant>
        <vt:i4>12766</vt:i4>
      </vt:variant>
      <vt:variant>
        <vt:i4>0</vt:i4>
      </vt:variant>
      <vt:variant>
        <vt:i4>5</vt:i4>
      </vt:variant>
      <vt:variant>
        <vt:lpwstr/>
      </vt:variant>
      <vt:variant>
        <vt:lpwstr>tributary_interpolation</vt:lpwstr>
      </vt:variant>
      <vt:variant>
        <vt:i4>393244</vt:i4>
      </vt:variant>
      <vt:variant>
        <vt:i4>12763</vt:i4>
      </vt:variant>
      <vt:variant>
        <vt:i4>0</vt:i4>
      </vt:variant>
      <vt:variant>
        <vt:i4>5</vt:i4>
      </vt:variant>
      <vt:variant>
        <vt:lpwstr/>
      </vt:variant>
      <vt:variant>
        <vt:lpwstr>calculations</vt:lpwstr>
      </vt:variant>
      <vt:variant>
        <vt:i4>786440</vt:i4>
      </vt:variant>
      <vt:variant>
        <vt:i4>12760</vt:i4>
      </vt:variant>
      <vt:variant>
        <vt:i4>0</vt:i4>
      </vt:variant>
      <vt:variant>
        <vt:i4>5</vt:i4>
      </vt:variant>
      <vt:variant>
        <vt:lpwstr/>
      </vt:variant>
      <vt:variant>
        <vt:lpwstr>interpolation</vt:lpwstr>
      </vt:variant>
      <vt:variant>
        <vt:i4>1310760</vt:i4>
      </vt:variant>
      <vt:variant>
        <vt:i4>12757</vt:i4>
      </vt:variant>
      <vt:variant>
        <vt:i4>0</vt:i4>
      </vt:variant>
      <vt:variant>
        <vt:i4>5</vt:i4>
      </vt:variant>
      <vt:variant>
        <vt:lpwstr/>
      </vt:variant>
      <vt:variant>
        <vt:lpwstr>timestep_fraction</vt:lpwstr>
      </vt:variant>
      <vt:variant>
        <vt:i4>5898367</vt:i4>
      </vt:variant>
      <vt:variant>
        <vt:i4>12754</vt:i4>
      </vt:variant>
      <vt:variant>
        <vt:i4>0</vt:i4>
      </vt:variant>
      <vt:variant>
        <vt:i4>5</vt:i4>
      </vt:variant>
      <vt:variant>
        <vt:lpwstr/>
      </vt:variant>
      <vt:variant>
        <vt:lpwstr>maximum_timestp</vt:lpwstr>
      </vt:variant>
      <vt:variant>
        <vt:i4>1769508</vt:i4>
      </vt:variant>
      <vt:variant>
        <vt:i4>12751</vt:i4>
      </vt:variant>
      <vt:variant>
        <vt:i4>0</vt:i4>
      </vt:variant>
      <vt:variant>
        <vt:i4>5</vt:i4>
      </vt:variant>
      <vt:variant>
        <vt:lpwstr/>
      </vt:variant>
      <vt:variant>
        <vt:lpwstr>timestep_control</vt:lpwstr>
      </vt:variant>
      <vt:variant>
        <vt:i4>2818072</vt:i4>
      </vt:variant>
      <vt:variant>
        <vt:i4>12736</vt:i4>
      </vt:variant>
      <vt:variant>
        <vt:i4>0</vt:i4>
      </vt:variant>
      <vt:variant>
        <vt:i4>5</vt:i4>
      </vt:variant>
      <vt:variant>
        <vt:lpwstr/>
      </vt:variant>
      <vt:variant>
        <vt:lpwstr>derived_constituents</vt:lpwstr>
      </vt:variant>
      <vt:variant>
        <vt:i4>3276801</vt:i4>
      </vt:variant>
      <vt:variant>
        <vt:i4>12733</vt:i4>
      </vt:variant>
      <vt:variant>
        <vt:i4>0</vt:i4>
      </vt:variant>
      <vt:variant>
        <vt:i4>5</vt:i4>
      </vt:variant>
      <vt:variant>
        <vt:lpwstr/>
      </vt:variant>
      <vt:variant>
        <vt:lpwstr>constituent_computations</vt:lpwstr>
      </vt:variant>
      <vt:variant>
        <vt:i4>3276801</vt:i4>
      </vt:variant>
      <vt:variant>
        <vt:i4>12730</vt:i4>
      </vt:variant>
      <vt:variant>
        <vt:i4>0</vt:i4>
      </vt:variant>
      <vt:variant>
        <vt:i4>5</vt:i4>
      </vt:variant>
      <vt:variant>
        <vt:lpwstr/>
      </vt:variant>
      <vt:variant>
        <vt:lpwstr>constituent_computations</vt:lpwstr>
      </vt:variant>
      <vt:variant>
        <vt:i4>4128824</vt:i4>
      </vt:variant>
      <vt:variant>
        <vt:i4>12727</vt:i4>
      </vt:variant>
      <vt:variant>
        <vt:i4>0</vt:i4>
      </vt:variant>
      <vt:variant>
        <vt:i4>5</vt:i4>
      </vt:variant>
      <vt:variant>
        <vt:lpwstr/>
      </vt:variant>
      <vt:variant>
        <vt:lpwstr>withdrawal_output_segment</vt:lpwstr>
      </vt:variant>
      <vt:variant>
        <vt:i4>6750326</vt:i4>
      </vt:variant>
      <vt:variant>
        <vt:i4>12724</vt:i4>
      </vt:variant>
      <vt:variant>
        <vt:i4>0</vt:i4>
      </vt:variant>
      <vt:variant>
        <vt:i4>5</vt:i4>
      </vt:variant>
      <vt:variant>
        <vt:lpwstr/>
      </vt:variant>
      <vt:variant>
        <vt:lpwstr>fluxes</vt:lpwstr>
      </vt:variant>
      <vt:variant>
        <vt:i4>6750326</vt:i4>
      </vt:variant>
      <vt:variant>
        <vt:i4>12721</vt:i4>
      </vt:variant>
      <vt:variant>
        <vt:i4>0</vt:i4>
      </vt:variant>
      <vt:variant>
        <vt:i4>5</vt:i4>
      </vt:variant>
      <vt:variant>
        <vt:lpwstr/>
      </vt:variant>
      <vt:variant>
        <vt:lpwstr>fluxes</vt:lpwstr>
      </vt:variant>
      <vt:variant>
        <vt:i4>2228235</vt:i4>
      </vt:variant>
      <vt:variant>
        <vt:i4>12718</vt:i4>
      </vt:variant>
      <vt:variant>
        <vt:i4>0</vt:i4>
      </vt:variant>
      <vt:variant>
        <vt:i4>5</vt:i4>
      </vt:variant>
      <vt:variant>
        <vt:lpwstr/>
      </vt:variant>
      <vt:variant>
        <vt:lpwstr>profile_frequency</vt:lpwstr>
      </vt:variant>
      <vt:variant>
        <vt:i4>2293763</vt:i4>
      </vt:variant>
      <vt:variant>
        <vt:i4>12715</vt:i4>
      </vt:variant>
      <vt:variant>
        <vt:i4>0</vt:i4>
      </vt:variant>
      <vt:variant>
        <vt:i4>5</vt:i4>
      </vt:variant>
      <vt:variant>
        <vt:lpwstr/>
      </vt:variant>
      <vt:variant>
        <vt:lpwstr>profile_dates</vt:lpwstr>
      </vt:variant>
      <vt:variant>
        <vt:i4>4259938</vt:i4>
      </vt:variant>
      <vt:variant>
        <vt:i4>12712</vt:i4>
      </vt:variant>
      <vt:variant>
        <vt:i4>0</vt:i4>
      </vt:variant>
      <vt:variant>
        <vt:i4>5</vt:i4>
      </vt:variant>
      <vt:variant>
        <vt:lpwstr/>
      </vt:variant>
      <vt:variant>
        <vt:lpwstr>profile_segment</vt:lpwstr>
      </vt:variant>
      <vt:variant>
        <vt:i4>2293763</vt:i4>
      </vt:variant>
      <vt:variant>
        <vt:i4>12709</vt:i4>
      </vt:variant>
      <vt:variant>
        <vt:i4>0</vt:i4>
      </vt:variant>
      <vt:variant>
        <vt:i4>5</vt:i4>
      </vt:variant>
      <vt:variant>
        <vt:lpwstr/>
      </vt:variant>
      <vt:variant>
        <vt:lpwstr>profile_dates</vt:lpwstr>
      </vt:variant>
      <vt:variant>
        <vt:i4>3080218</vt:i4>
      </vt:variant>
      <vt:variant>
        <vt:i4>12706</vt:i4>
      </vt:variant>
      <vt:variant>
        <vt:i4>0</vt:i4>
      </vt:variant>
      <vt:variant>
        <vt:i4>5</vt:i4>
      </vt:variant>
      <vt:variant>
        <vt:lpwstr/>
      </vt:variant>
      <vt:variant>
        <vt:lpwstr>profile_filename</vt:lpwstr>
      </vt:variant>
      <vt:variant>
        <vt:i4>5308488</vt:i4>
      </vt:variant>
      <vt:variant>
        <vt:i4>12703</vt:i4>
      </vt:variant>
      <vt:variant>
        <vt:i4>0</vt:i4>
      </vt:variant>
      <vt:variant>
        <vt:i4>5</vt:i4>
      </vt:variant>
      <vt:variant>
        <vt:lpwstr/>
      </vt:variant>
      <vt:variant>
        <vt:lpwstr>time_series_segment</vt:lpwstr>
      </vt:variant>
      <vt:variant>
        <vt:i4>4128816</vt:i4>
      </vt:variant>
      <vt:variant>
        <vt:i4>12700</vt:i4>
      </vt:variant>
      <vt:variant>
        <vt:i4>0</vt:i4>
      </vt:variant>
      <vt:variant>
        <vt:i4>5</vt:i4>
      </vt:variant>
      <vt:variant>
        <vt:lpwstr/>
      </vt:variant>
      <vt:variant>
        <vt:lpwstr>time_series_filename</vt:lpwstr>
      </vt:variant>
      <vt:variant>
        <vt:i4>458807</vt:i4>
      </vt:variant>
      <vt:variant>
        <vt:i4>12697</vt:i4>
      </vt:variant>
      <vt:variant>
        <vt:i4>0</vt:i4>
      </vt:variant>
      <vt:variant>
        <vt:i4>5</vt:i4>
      </vt:variant>
      <vt:variant>
        <vt:lpwstr/>
      </vt:variant>
      <vt:variant>
        <vt:lpwstr>snapshot_segments</vt:lpwstr>
      </vt:variant>
      <vt:variant>
        <vt:i4>1310760</vt:i4>
      </vt:variant>
      <vt:variant>
        <vt:i4>12691</vt:i4>
      </vt:variant>
      <vt:variant>
        <vt:i4>0</vt:i4>
      </vt:variant>
      <vt:variant>
        <vt:i4>5</vt:i4>
      </vt:variant>
      <vt:variant>
        <vt:lpwstr/>
      </vt:variant>
      <vt:variant>
        <vt:lpwstr>timestep_fraction</vt:lpwstr>
      </vt:variant>
      <vt:variant>
        <vt:i4>3080209</vt:i4>
      </vt:variant>
      <vt:variant>
        <vt:i4>12688</vt:i4>
      </vt:variant>
      <vt:variant>
        <vt:i4>0</vt:i4>
      </vt:variant>
      <vt:variant>
        <vt:i4>5</vt:i4>
      </vt:variant>
      <vt:variant>
        <vt:lpwstr/>
      </vt:variant>
      <vt:variant>
        <vt:lpwstr>initial_concentration</vt:lpwstr>
      </vt:variant>
      <vt:variant>
        <vt:i4>3080209</vt:i4>
      </vt:variant>
      <vt:variant>
        <vt:i4>12685</vt:i4>
      </vt:variant>
      <vt:variant>
        <vt:i4>0</vt:i4>
      </vt:variant>
      <vt:variant>
        <vt:i4>5</vt:i4>
      </vt:variant>
      <vt:variant>
        <vt:lpwstr/>
      </vt:variant>
      <vt:variant>
        <vt:lpwstr>initial_concentration</vt:lpwstr>
      </vt:variant>
      <vt:variant>
        <vt:i4>4653158</vt:i4>
      </vt:variant>
      <vt:variant>
        <vt:i4>12682</vt:i4>
      </vt:variant>
      <vt:variant>
        <vt:i4>0</vt:i4>
      </vt:variant>
      <vt:variant>
        <vt:i4>5</vt:i4>
      </vt:variant>
      <vt:variant>
        <vt:lpwstr/>
      </vt:variant>
      <vt:variant>
        <vt:lpwstr>initial_conditions</vt:lpwstr>
      </vt:variant>
      <vt:variant>
        <vt:i4>3080209</vt:i4>
      </vt:variant>
      <vt:variant>
        <vt:i4>12679</vt:i4>
      </vt:variant>
      <vt:variant>
        <vt:i4>0</vt:i4>
      </vt:variant>
      <vt:variant>
        <vt:i4>5</vt:i4>
      </vt:variant>
      <vt:variant>
        <vt:lpwstr/>
      </vt:variant>
      <vt:variant>
        <vt:lpwstr>initial_concentration</vt:lpwstr>
      </vt:variant>
      <vt:variant>
        <vt:i4>3080209</vt:i4>
      </vt:variant>
      <vt:variant>
        <vt:i4>12676</vt:i4>
      </vt:variant>
      <vt:variant>
        <vt:i4>0</vt:i4>
      </vt:variant>
      <vt:variant>
        <vt:i4>5</vt:i4>
      </vt:variant>
      <vt:variant>
        <vt:lpwstr/>
      </vt:variant>
      <vt:variant>
        <vt:lpwstr>initial_concentration</vt:lpwstr>
      </vt:variant>
      <vt:variant>
        <vt:i4>4653158</vt:i4>
      </vt:variant>
      <vt:variant>
        <vt:i4>12673</vt:i4>
      </vt:variant>
      <vt:variant>
        <vt:i4>0</vt:i4>
      </vt:variant>
      <vt:variant>
        <vt:i4>5</vt:i4>
      </vt:variant>
      <vt:variant>
        <vt:lpwstr/>
      </vt:variant>
      <vt:variant>
        <vt:lpwstr>initial_conditions</vt:lpwstr>
      </vt:variant>
      <vt:variant>
        <vt:i4>7536722</vt:i4>
      </vt:variant>
      <vt:variant>
        <vt:i4>12668</vt:i4>
      </vt:variant>
      <vt:variant>
        <vt:i4>0</vt:i4>
      </vt:variant>
      <vt:variant>
        <vt:i4>5</vt:i4>
      </vt:variant>
      <vt:variant>
        <vt:lpwstr/>
      </vt:variant>
      <vt:variant>
        <vt:lpwstr>active_constituents</vt:lpwstr>
      </vt:variant>
      <vt:variant>
        <vt:i4>7012419</vt:i4>
      </vt:variant>
      <vt:variant>
        <vt:i4>12665</vt:i4>
      </vt:variant>
      <vt:variant>
        <vt:i4>0</vt:i4>
      </vt:variant>
      <vt:variant>
        <vt:i4>5</vt:i4>
      </vt:variant>
      <vt:variant>
        <vt:lpwstr/>
      </vt:variant>
      <vt:variant>
        <vt:lpwstr>branch_geometry</vt:lpwstr>
      </vt:variant>
      <vt:variant>
        <vt:i4>7012419</vt:i4>
      </vt:variant>
      <vt:variant>
        <vt:i4>12662</vt:i4>
      </vt:variant>
      <vt:variant>
        <vt:i4>0</vt:i4>
      </vt:variant>
      <vt:variant>
        <vt:i4>5</vt:i4>
      </vt:variant>
      <vt:variant>
        <vt:lpwstr/>
      </vt:variant>
      <vt:variant>
        <vt:lpwstr>branch_geometry</vt:lpwstr>
      </vt:variant>
      <vt:variant>
        <vt:i4>4653158</vt:i4>
      </vt:variant>
      <vt:variant>
        <vt:i4>12659</vt:i4>
      </vt:variant>
      <vt:variant>
        <vt:i4>0</vt:i4>
      </vt:variant>
      <vt:variant>
        <vt:i4>5</vt:i4>
      </vt:variant>
      <vt:variant>
        <vt:lpwstr/>
      </vt:variant>
      <vt:variant>
        <vt:lpwstr>initial_conditions</vt:lpwstr>
      </vt:variant>
      <vt:variant>
        <vt:i4>7012419</vt:i4>
      </vt:variant>
      <vt:variant>
        <vt:i4>12656</vt:i4>
      </vt:variant>
      <vt:variant>
        <vt:i4>0</vt:i4>
      </vt:variant>
      <vt:variant>
        <vt:i4>5</vt:i4>
      </vt:variant>
      <vt:variant>
        <vt:lpwstr/>
      </vt:variant>
      <vt:variant>
        <vt:lpwstr>branch_geometry</vt:lpwstr>
      </vt:variant>
      <vt:variant>
        <vt:i4>7536722</vt:i4>
      </vt:variant>
      <vt:variant>
        <vt:i4>12653</vt:i4>
      </vt:variant>
      <vt:variant>
        <vt:i4>0</vt:i4>
      </vt:variant>
      <vt:variant>
        <vt:i4>5</vt:i4>
      </vt:variant>
      <vt:variant>
        <vt:lpwstr/>
      </vt:variant>
      <vt:variant>
        <vt:lpwstr>active_constituents</vt:lpwstr>
      </vt:variant>
      <vt:variant>
        <vt:i4>7012419</vt:i4>
      </vt:variant>
      <vt:variant>
        <vt:i4>12650</vt:i4>
      </vt:variant>
      <vt:variant>
        <vt:i4>0</vt:i4>
      </vt:variant>
      <vt:variant>
        <vt:i4>5</vt:i4>
      </vt:variant>
      <vt:variant>
        <vt:lpwstr/>
      </vt:variant>
      <vt:variant>
        <vt:lpwstr>branch_geometry</vt:lpwstr>
      </vt:variant>
      <vt:variant>
        <vt:i4>7012419</vt:i4>
      </vt:variant>
      <vt:variant>
        <vt:i4>12647</vt:i4>
      </vt:variant>
      <vt:variant>
        <vt:i4>0</vt:i4>
      </vt:variant>
      <vt:variant>
        <vt:i4>5</vt:i4>
      </vt:variant>
      <vt:variant>
        <vt:lpwstr/>
      </vt:variant>
      <vt:variant>
        <vt:lpwstr>branch_geometry</vt:lpwstr>
      </vt:variant>
      <vt:variant>
        <vt:i4>7012419</vt:i4>
      </vt:variant>
      <vt:variant>
        <vt:i4>12644</vt:i4>
      </vt:variant>
      <vt:variant>
        <vt:i4>0</vt:i4>
      </vt:variant>
      <vt:variant>
        <vt:i4>5</vt:i4>
      </vt:variant>
      <vt:variant>
        <vt:lpwstr/>
      </vt:variant>
      <vt:variant>
        <vt:lpwstr>branch_geometry</vt:lpwstr>
      </vt:variant>
      <vt:variant>
        <vt:i4>4063248</vt:i4>
      </vt:variant>
      <vt:variant>
        <vt:i4>12641</vt:i4>
      </vt:variant>
      <vt:variant>
        <vt:i4>0</vt:i4>
      </vt:variant>
      <vt:variant>
        <vt:i4>5</vt:i4>
      </vt:variant>
      <vt:variant>
        <vt:lpwstr/>
      </vt:variant>
      <vt:variant>
        <vt:lpwstr>precipitation_active</vt:lpwstr>
      </vt:variant>
      <vt:variant>
        <vt:i4>4063248</vt:i4>
      </vt:variant>
      <vt:variant>
        <vt:i4>12638</vt:i4>
      </vt:variant>
      <vt:variant>
        <vt:i4>0</vt:i4>
      </vt:variant>
      <vt:variant>
        <vt:i4>5</vt:i4>
      </vt:variant>
      <vt:variant>
        <vt:lpwstr/>
      </vt:variant>
      <vt:variant>
        <vt:lpwstr>precipitation_active</vt:lpwstr>
      </vt:variant>
      <vt:variant>
        <vt:i4>393244</vt:i4>
      </vt:variant>
      <vt:variant>
        <vt:i4>12635</vt:i4>
      </vt:variant>
      <vt:variant>
        <vt:i4>0</vt:i4>
      </vt:variant>
      <vt:variant>
        <vt:i4>5</vt:i4>
      </vt:variant>
      <vt:variant>
        <vt:lpwstr/>
      </vt:variant>
      <vt:variant>
        <vt:lpwstr>calculations</vt:lpwstr>
      </vt:variant>
      <vt:variant>
        <vt:i4>393244</vt:i4>
      </vt:variant>
      <vt:variant>
        <vt:i4>12632</vt:i4>
      </vt:variant>
      <vt:variant>
        <vt:i4>0</vt:i4>
      </vt:variant>
      <vt:variant>
        <vt:i4>5</vt:i4>
      </vt:variant>
      <vt:variant>
        <vt:lpwstr/>
      </vt:variant>
      <vt:variant>
        <vt:lpwstr>calculations</vt:lpwstr>
      </vt:variant>
      <vt:variant>
        <vt:i4>393244</vt:i4>
      </vt:variant>
      <vt:variant>
        <vt:i4>12629</vt:i4>
      </vt:variant>
      <vt:variant>
        <vt:i4>0</vt:i4>
      </vt:variant>
      <vt:variant>
        <vt:i4>5</vt:i4>
      </vt:variant>
      <vt:variant>
        <vt:lpwstr/>
      </vt:variant>
      <vt:variant>
        <vt:lpwstr>calculations</vt:lpwstr>
      </vt:variant>
      <vt:variant>
        <vt:i4>1900548</vt:i4>
      </vt:variant>
      <vt:variant>
        <vt:i4>12626</vt:i4>
      </vt:variant>
      <vt:variant>
        <vt:i4>0</vt:i4>
      </vt:variant>
      <vt:variant>
        <vt:i4>5</vt:i4>
      </vt:variant>
      <vt:variant>
        <vt:lpwstr/>
      </vt:variant>
      <vt:variant>
        <vt:lpwstr>distributed_tributary_active</vt:lpwstr>
      </vt:variant>
      <vt:variant>
        <vt:i4>1900548</vt:i4>
      </vt:variant>
      <vt:variant>
        <vt:i4>12623</vt:i4>
      </vt:variant>
      <vt:variant>
        <vt:i4>0</vt:i4>
      </vt:variant>
      <vt:variant>
        <vt:i4>5</vt:i4>
      </vt:variant>
      <vt:variant>
        <vt:lpwstr/>
      </vt:variant>
      <vt:variant>
        <vt:lpwstr>distributed_tributary_active</vt:lpwstr>
      </vt:variant>
      <vt:variant>
        <vt:i4>1900548</vt:i4>
      </vt:variant>
      <vt:variant>
        <vt:i4>12620</vt:i4>
      </vt:variant>
      <vt:variant>
        <vt:i4>0</vt:i4>
      </vt:variant>
      <vt:variant>
        <vt:i4>5</vt:i4>
      </vt:variant>
      <vt:variant>
        <vt:lpwstr/>
      </vt:variant>
      <vt:variant>
        <vt:lpwstr>distributed_tributary_active</vt:lpwstr>
      </vt:variant>
      <vt:variant>
        <vt:i4>1900548</vt:i4>
      </vt:variant>
      <vt:variant>
        <vt:i4>12617</vt:i4>
      </vt:variant>
      <vt:variant>
        <vt:i4>0</vt:i4>
      </vt:variant>
      <vt:variant>
        <vt:i4>5</vt:i4>
      </vt:variant>
      <vt:variant>
        <vt:lpwstr/>
      </vt:variant>
      <vt:variant>
        <vt:lpwstr>distributed_tributary_active</vt:lpwstr>
      </vt:variant>
      <vt:variant>
        <vt:i4>1900548</vt:i4>
      </vt:variant>
      <vt:variant>
        <vt:i4>12614</vt:i4>
      </vt:variant>
      <vt:variant>
        <vt:i4>0</vt:i4>
      </vt:variant>
      <vt:variant>
        <vt:i4>5</vt:i4>
      </vt:variant>
      <vt:variant>
        <vt:lpwstr/>
      </vt:variant>
      <vt:variant>
        <vt:lpwstr>distributed_tributary_active</vt:lpwstr>
      </vt:variant>
      <vt:variant>
        <vt:i4>2490387</vt:i4>
      </vt:variant>
      <vt:variant>
        <vt:i4>12611</vt:i4>
      </vt:variant>
      <vt:variant>
        <vt:i4>0</vt:i4>
      </vt:variant>
      <vt:variant>
        <vt:i4>5</vt:i4>
      </vt:variant>
      <vt:variant>
        <vt:lpwstr/>
      </vt:variant>
      <vt:variant>
        <vt:lpwstr>tributary_active</vt:lpwstr>
      </vt:variant>
      <vt:variant>
        <vt:i4>2490387</vt:i4>
      </vt:variant>
      <vt:variant>
        <vt:i4>12608</vt:i4>
      </vt:variant>
      <vt:variant>
        <vt:i4>0</vt:i4>
      </vt:variant>
      <vt:variant>
        <vt:i4>5</vt:i4>
      </vt:variant>
      <vt:variant>
        <vt:lpwstr/>
      </vt:variant>
      <vt:variant>
        <vt:lpwstr>tributary_active</vt:lpwstr>
      </vt:variant>
      <vt:variant>
        <vt:i4>3080193</vt:i4>
      </vt:variant>
      <vt:variant>
        <vt:i4>12605</vt:i4>
      </vt:variant>
      <vt:variant>
        <vt:i4>0</vt:i4>
      </vt:variant>
      <vt:variant>
        <vt:i4>5</vt:i4>
      </vt:variant>
      <vt:variant>
        <vt:lpwstr/>
      </vt:variant>
      <vt:variant>
        <vt:lpwstr>tributary_segment</vt:lpwstr>
      </vt:variant>
      <vt:variant>
        <vt:i4>3080193</vt:i4>
      </vt:variant>
      <vt:variant>
        <vt:i4>12602</vt:i4>
      </vt:variant>
      <vt:variant>
        <vt:i4>0</vt:i4>
      </vt:variant>
      <vt:variant>
        <vt:i4>5</vt:i4>
      </vt:variant>
      <vt:variant>
        <vt:lpwstr/>
      </vt:variant>
      <vt:variant>
        <vt:lpwstr>tributary_segment</vt:lpwstr>
      </vt:variant>
      <vt:variant>
        <vt:i4>3080193</vt:i4>
      </vt:variant>
      <vt:variant>
        <vt:i4>12599</vt:i4>
      </vt:variant>
      <vt:variant>
        <vt:i4>0</vt:i4>
      </vt:variant>
      <vt:variant>
        <vt:i4>5</vt:i4>
      </vt:variant>
      <vt:variant>
        <vt:lpwstr/>
      </vt:variant>
      <vt:variant>
        <vt:lpwstr>tributary_segment</vt:lpwstr>
      </vt:variant>
      <vt:variant>
        <vt:i4>917561</vt:i4>
      </vt:variant>
      <vt:variant>
        <vt:i4>12596</vt:i4>
      </vt:variant>
      <vt:variant>
        <vt:i4>0</vt:i4>
      </vt:variant>
      <vt:variant>
        <vt:i4>5</vt:i4>
      </vt:variant>
      <vt:variant>
        <vt:lpwstr/>
      </vt:variant>
      <vt:variant>
        <vt:lpwstr>withdrawal_elevation</vt:lpwstr>
      </vt:variant>
      <vt:variant>
        <vt:i4>7143518</vt:i4>
      </vt:variant>
      <vt:variant>
        <vt:i4>12593</vt:i4>
      </vt:variant>
      <vt:variant>
        <vt:i4>0</vt:i4>
      </vt:variant>
      <vt:variant>
        <vt:i4>5</vt:i4>
      </vt:variant>
      <vt:variant>
        <vt:lpwstr/>
      </vt:variant>
      <vt:variant>
        <vt:lpwstr>withdrawal_segment</vt:lpwstr>
      </vt:variant>
      <vt:variant>
        <vt:i4>1376268</vt:i4>
      </vt:variant>
      <vt:variant>
        <vt:i4>12590</vt:i4>
      </vt:variant>
      <vt:variant>
        <vt:i4>0</vt:i4>
      </vt:variant>
      <vt:variant>
        <vt:i4>5</vt:i4>
      </vt:variant>
      <vt:variant>
        <vt:lpwstr/>
      </vt:variant>
      <vt:variant>
        <vt:lpwstr>inflow_outflow_dimensions</vt:lpwstr>
      </vt:variant>
      <vt:variant>
        <vt:i4>7012419</vt:i4>
      </vt:variant>
      <vt:variant>
        <vt:i4>12587</vt:i4>
      </vt:variant>
      <vt:variant>
        <vt:i4>0</vt:i4>
      </vt:variant>
      <vt:variant>
        <vt:i4>5</vt:i4>
      </vt:variant>
      <vt:variant>
        <vt:lpwstr/>
      </vt:variant>
      <vt:variant>
        <vt:lpwstr>branch_geometry</vt:lpwstr>
      </vt:variant>
      <vt:variant>
        <vt:i4>7536722</vt:i4>
      </vt:variant>
      <vt:variant>
        <vt:i4>12584</vt:i4>
      </vt:variant>
      <vt:variant>
        <vt:i4>0</vt:i4>
      </vt:variant>
      <vt:variant>
        <vt:i4>5</vt:i4>
      </vt:variant>
      <vt:variant>
        <vt:lpwstr/>
      </vt:variant>
      <vt:variant>
        <vt:lpwstr>active_constituents</vt:lpwstr>
      </vt:variant>
      <vt:variant>
        <vt:i4>7536722</vt:i4>
      </vt:variant>
      <vt:variant>
        <vt:i4>12581</vt:i4>
      </vt:variant>
      <vt:variant>
        <vt:i4>0</vt:i4>
      </vt:variant>
      <vt:variant>
        <vt:i4>5</vt:i4>
      </vt:variant>
      <vt:variant>
        <vt:lpwstr/>
      </vt:variant>
      <vt:variant>
        <vt:lpwstr>active_constituents</vt:lpwstr>
      </vt:variant>
      <vt:variant>
        <vt:i4>7012419</vt:i4>
      </vt:variant>
      <vt:variant>
        <vt:i4>12578</vt:i4>
      </vt:variant>
      <vt:variant>
        <vt:i4>0</vt:i4>
      </vt:variant>
      <vt:variant>
        <vt:i4>5</vt:i4>
      </vt:variant>
      <vt:variant>
        <vt:lpwstr/>
      </vt:variant>
      <vt:variant>
        <vt:lpwstr>branch_geometry</vt:lpwstr>
      </vt:variant>
      <vt:variant>
        <vt:i4>7012419</vt:i4>
      </vt:variant>
      <vt:variant>
        <vt:i4>12575</vt:i4>
      </vt:variant>
      <vt:variant>
        <vt:i4>0</vt:i4>
      </vt:variant>
      <vt:variant>
        <vt:i4>5</vt:i4>
      </vt:variant>
      <vt:variant>
        <vt:lpwstr/>
      </vt:variant>
      <vt:variant>
        <vt:lpwstr>branch_geometry</vt:lpwstr>
      </vt:variant>
      <vt:variant>
        <vt:i4>7012419</vt:i4>
      </vt:variant>
      <vt:variant>
        <vt:i4>12572</vt:i4>
      </vt:variant>
      <vt:variant>
        <vt:i4>0</vt:i4>
      </vt:variant>
      <vt:variant>
        <vt:i4>5</vt:i4>
      </vt:variant>
      <vt:variant>
        <vt:lpwstr/>
      </vt:variant>
      <vt:variant>
        <vt:lpwstr>branch_geometry</vt:lpwstr>
      </vt:variant>
      <vt:variant>
        <vt:i4>7012419</vt:i4>
      </vt:variant>
      <vt:variant>
        <vt:i4>12569</vt:i4>
      </vt:variant>
      <vt:variant>
        <vt:i4>0</vt:i4>
      </vt:variant>
      <vt:variant>
        <vt:i4>5</vt:i4>
      </vt:variant>
      <vt:variant>
        <vt:lpwstr/>
      </vt:variant>
      <vt:variant>
        <vt:lpwstr>branch_geometry</vt:lpwstr>
      </vt:variant>
      <vt:variant>
        <vt:i4>7012419</vt:i4>
      </vt:variant>
      <vt:variant>
        <vt:i4>12566</vt:i4>
      </vt:variant>
      <vt:variant>
        <vt:i4>0</vt:i4>
      </vt:variant>
      <vt:variant>
        <vt:i4>5</vt:i4>
      </vt:variant>
      <vt:variant>
        <vt:lpwstr/>
      </vt:variant>
      <vt:variant>
        <vt:lpwstr>branch_geometry</vt:lpwstr>
      </vt:variant>
      <vt:variant>
        <vt:i4>7012419</vt:i4>
      </vt:variant>
      <vt:variant>
        <vt:i4>12563</vt:i4>
      </vt:variant>
      <vt:variant>
        <vt:i4>0</vt:i4>
      </vt:variant>
      <vt:variant>
        <vt:i4>5</vt:i4>
      </vt:variant>
      <vt:variant>
        <vt:lpwstr/>
      </vt:variant>
      <vt:variant>
        <vt:lpwstr>branch_geometry</vt:lpwstr>
      </vt:variant>
      <vt:variant>
        <vt:i4>1114152</vt:i4>
      </vt:variant>
      <vt:variant>
        <vt:i4>12521</vt:i4>
      </vt:variant>
      <vt:variant>
        <vt:i4>0</vt:i4>
      </vt:variant>
      <vt:variant>
        <vt:i4>5</vt:i4>
      </vt:variant>
      <vt:variant>
        <vt:lpwstr/>
      </vt:variant>
      <vt:variant>
        <vt:lpwstr>heat_exchange</vt:lpwstr>
      </vt:variant>
      <vt:variant>
        <vt:i4>1114152</vt:i4>
      </vt:variant>
      <vt:variant>
        <vt:i4>12518</vt:i4>
      </vt:variant>
      <vt:variant>
        <vt:i4>0</vt:i4>
      </vt:variant>
      <vt:variant>
        <vt:i4>5</vt:i4>
      </vt:variant>
      <vt:variant>
        <vt:lpwstr/>
      </vt:variant>
      <vt:variant>
        <vt:lpwstr>heat_exchange</vt:lpwstr>
      </vt:variant>
      <vt:variant>
        <vt:i4>7733313</vt:i4>
      </vt:variant>
      <vt:variant>
        <vt:i4>12515</vt:i4>
      </vt:variant>
      <vt:variant>
        <vt:i4>0</vt:i4>
      </vt:variant>
      <vt:variant>
        <vt:i4>5</vt:i4>
      </vt:variant>
      <vt:variant>
        <vt:lpwstr/>
      </vt:variant>
      <vt:variant>
        <vt:lpwstr>grid_dimensions</vt:lpwstr>
      </vt:variant>
      <vt:variant>
        <vt:i4>7733313</vt:i4>
      </vt:variant>
      <vt:variant>
        <vt:i4>12512</vt:i4>
      </vt:variant>
      <vt:variant>
        <vt:i4>0</vt:i4>
      </vt:variant>
      <vt:variant>
        <vt:i4>5</vt:i4>
      </vt:variant>
      <vt:variant>
        <vt:lpwstr/>
      </vt:variant>
      <vt:variant>
        <vt:lpwstr>grid_dimensions</vt:lpwstr>
      </vt:variant>
      <vt:variant>
        <vt:i4>3407932</vt:i4>
      </vt:variant>
      <vt:variant>
        <vt:i4>12493</vt:i4>
      </vt:variant>
      <vt:variant>
        <vt:i4>0</vt:i4>
      </vt:variant>
      <vt:variant>
        <vt:i4>5</vt:i4>
      </vt:variant>
      <vt:variant>
        <vt:lpwstr/>
      </vt:variant>
      <vt:variant>
        <vt:lpwstr>preprocessor_output_file</vt:lpwstr>
      </vt:variant>
      <vt:variant>
        <vt:i4>7536733</vt:i4>
      </vt:variant>
      <vt:variant>
        <vt:i4>12490</vt:i4>
      </vt:variant>
      <vt:variant>
        <vt:i4>0</vt:i4>
      </vt:variant>
      <vt:variant>
        <vt:i4>5</vt:i4>
      </vt:variant>
      <vt:variant>
        <vt:lpwstr/>
      </vt:variant>
      <vt:variant>
        <vt:lpwstr>downstream_head_concentration_file</vt:lpwstr>
      </vt:variant>
      <vt:variant>
        <vt:i4>3407932</vt:i4>
      </vt:variant>
      <vt:variant>
        <vt:i4>12485</vt:i4>
      </vt:variant>
      <vt:variant>
        <vt:i4>0</vt:i4>
      </vt:variant>
      <vt:variant>
        <vt:i4>5</vt:i4>
      </vt:variant>
      <vt:variant>
        <vt:lpwstr/>
      </vt:variant>
      <vt:variant>
        <vt:lpwstr>preprocessor_output_file</vt:lpwstr>
      </vt:variant>
      <vt:variant>
        <vt:i4>1638442</vt:i4>
      </vt:variant>
      <vt:variant>
        <vt:i4>12482</vt:i4>
      </vt:variant>
      <vt:variant>
        <vt:i4>0</vt:i4>
      </vt:variant>
      <vt:variant>
        <vt:i4>5</vt:i4>
      </vt:variant>
      <vt:variant>
        <vt:lpwstr/>
      </vt:variant>
      <vt:variant>
        <vt:lpwstr>downstream_head_temperature_file</vt:lpwstr>
      </vt:variant>
      <vt:variant>
        <vt:i4>3407932</vt:i4>
      </vt:variant>
      <vt:variant>
        <vt:i4>12477</vt:i4>
      </vt:variant>
      <vt:variant>
        <vt:i4>0</vt:i4>
      </vt:variant>
      <vt:variant>
        <vt:i4>5</vt:i4>
      </vt:variant>
      <vt:variant>
        <vt:lpwstr/>
      </vt:variant>
      <vt:variant>
        <vt:lpwstr>preprocessor_output_file</vt:lpwstr>
      </vt:variant>
      <vt:variant>
        <vt:i4>7929921</vt:i4>
      </vt:variant>
      <vt:variant>
        <vt:i4>12474</vt:i4>
      </vt:variant>
      <vt:variant>
        <vt:i4>0</vt:i4>
      </vt:variant>
      <vt:variant>
        <vt:i4>5</vt:i4>
      </vt:variant>
      <vt:variant>
        <vt:lpwstr/>
      </vt:variant>
      <vt:variant>
        <vt:lpwstr>downstream_head_elevation_file</vt:lpwstr>
      </vt:variant>
      <vt:variant>
        <vt:i4>3407932</vt:i4>
      </vt:variant>
      <vt:variant>
        <vt:i4>12469</vt:i4>
      </vt:variant>
      <vt:variant>
        <vt:i4>0</vt:i4>
      </vt:variant>
      <vt:variant>
        <vt:i4>5</vt:i4>
      </vt:variant>
      <vt:variant>
        <vt:lpwstr/>
      </vt:variant>
      <vt:variant>
        <vt:lpwstr>preprocessor_output_file</vt:lpwstr>
      </vt:variant>
      <vt:variant>
        <vt:i4>6750301</vt:i4>
      </vt:variant>
      <vt:variant>
        <vt:i4>12466</vt:i4>
      </vt:variant>
      <vt:variant>
        <vt:i4>0</vt:i4>
      </vt:variant>
      <vt:variant>
        <vt:i4>5</vt:i4>
      </vt:variant>
      <vt:variant>
        <vt:lpwstr/>
      </vt:variant>
      <vt:variant>
        <vt:lpwstr>upstream_head_constituent_file</vt:lpwstr>
      </vt:variant>
      <vt:variant>
        <vt:i4>3407932</vt:i4>
      </vt:variant>
      <vt:variant>
        <vt:i4>12461</vt:i4>
      </vt:variant>
      <vt:variant>
        <vt:i4>0</vt:i4>
      </vt:variant>
      <vt:variant>
        <vt:i4>5</vt:i4>
      </vt:variant>
      <vt:variant>
        <vt:lpwstr/>
      </vt:variant>
      <vt:variant>
        <vt:lpwstr>preprocessor_output_file</vt:lpwstr>
      </vt:variant>
      <vt:variant>
        <vt:i4>6815820</vt:i4>
      </vt:variant>
      <vt:variant>
        <vt:i4>12458</vt:i4>
      </vt:variant>
      <vt:variant>
        <vt:i4>0</vt:i4>
      </vt:variant>
      <vt:variant>
        <vt:i4>5</vt:i4>
      </vt:variant>
      <vt:variant>
        <vt:lpwstr/>
      </vt:variant>
      <vt:variant>
        <vt:lpwstr>upstream_head_temperature_file</vt:lpwstr>
      </vt:variant>
      <vt:variant>
        <vt:i4>3407932</vt:i4>
      </vt:variant>
      <vt:variant>
        <vt:i4>12453</vt:i4>
      </vt:variant>
      <vt:variant>
        <vt:i4>0</vt:i4>
      </vt:variant>
      <vt:variant>
        <vt:i4>5</vt:i4>
      </vt:variant>
      <vt:variant>
        <vt:lpwstr/>
      </vt:variant>
      <vt:variant>
        <vt:lpwstr>preprocessor_output_file</vt:lpwstr>
      </vt:variant>
      <vt:variant>
        <vt:i4>524327</vt:i4>
      </vt:variant>
      <vt:variant>
        <vt:i4>12450</vt:i4>
      </vt:variant>
      <vt:variant>
        <vt:i4>0</vt:i4>
      </vt:variant>
      <vt:variant>
        <vt:i4>5</vt:i4>
      </vt:variant>
      <vt:variant>
        <vt:lpwstr/>
      </vt:variant>
      <vt:variant>
        <vt:lpwstr>upstream_head_elevation_file</vt:lpwstr>
      </vt:variant>
      <vt:variant>
        <vt:i4>3407932</vt:i4>
      </vt:variant>
      <vt:variant>
        <vt:i4>12445</vt:i4>
      </vt:variant>
      <vt:variant>
        <vt:i4>0</vt:i4>
      </vt:variant>
      <vt:variant>
        <vt:i4>5</vt:i4>
      </vt:variant>
      <vt:variant>
        <vt:lpwstr/>
      </vt:variant>
      <vt:variant>
        <vt:lpwstr>preprocessor_output_file</vt:lpwstr>
      </vt:variant>
      <vt:variant>
        <vt:i4>589827</vt:i4>
      </vt:variant>
      <vt:variant>
        <vt:i4>12442</vt:i4>
      </vt:variant>
      <vt:variant>
        <vt:i4>0</vt:i4>
      </vt:variant>
      <vt:variant>
        <vt:i4>5</vt:i4>
      </vt:variant>
      <vt:variant>
        <vt:lpwstr/>
      </vt:variant>
      <vt:variant>
        <vt:lpwstr>precipitation_concentration_file</vt:lpwstr>
      </vt:variant>
      <vt:variant>
        <vt:i4>3407932</vt:i4>
      </vt:variant>
      <vt:variant>
        <vt:i4>12437</vt:i4>
      </vt:variant>
      <vt:variant>
        <vt:i4>0</vt:i4>
      </vt:variant>
      <vt:variant>
        <vt:i4>5</vt:i4>
      </vt:variant>
      <vt:variant>
        <vt:lpwstr/>
      </vt:variant>
      <vt:variant>
        <vt:lpwstr>preprocessor_output_file</vt:lpwstr>
      </vt:variant>
      <vt:variant>
        <vt:i4>6488180</vt:i4>
      </vt:variant>
      <vt:variant>
        <vt:i4>12434</vt:i4>
      </vt:variant>
      <vt:variant>
        <vt:i4>0</vt:i4>
      </vt:variant>
      <vt:variant>
        <vt:i4>5</vt:i4>
      </vt:variant>
      <vt:variant>
        <vt:lpwstr/>
      </vt:variant>
      <vt:variant>
        <vt:lpwstr>precipitation_temperature_file</vt:lpwstr>
      </vt:variant>
      <vt:variant>
        <vt:i4>3407932</vt:i4>
      </vt:variant>
      <vt:variant>
        <vt:i4>12429</vt:i4>
      </vt:variant>
      <vt:variant>
        <vt:i4>0</vt:i4>
      </vt:variant>
      <vt:variant>
        <vt:i4>5</vt:i4>
      </vt:variant>
      <vt:variant>
        <vt:lpwstr/>
      </vt:variant>
      <vt:variant>
        <vt:lpwstr>preprocessor_output_file</vt:lpwstr>
      </vt:variant>
      <vt:variant>
        <vt:i4>6094969</vt:i4>
      </vt:variant>
      <vt:variant>
        <vt:i4>12426</vt:i4>
      </vt:variant>
      <vt:variant>
        <vt:i4>0</vt:i4>
      </vt:variant>
      <vt:variant>
        <vt:i4>5</vt:i4>
      </vt:variant>
      <vt:variant>
        <vt:lpwstr/>
      </vt:variant>
      <vt:variant>
        <vt:lpwstr>precipitation_file</vt:lpwstr>
      </vt:variant>
      <vt:variant>
        <vt:i4>2752535</vt:i4>
      </vt:variant>
      <vt:variant>
        <vt:i4>12421</vt:i4>
      </vt:variant>
      <vt:variant>
        <vt:i4>0</vt:i4>
      </vt:variant>
      <vt:variant>
        <vt:i4>5</vt:i4>
      </vt:variant>
      <vt:variant>
        <vt:lpwstr/>
      </vt:variant>
      <vt:variant>
        <vt:lpwstr>distributed_tributary_concentration_file</vt:lpwstr>
      </vt:variant>
      <vt:variant>
        <vt:i4>4194400</vt:i4>
      </vt:variant>
      <vt:variant>
        <vt:i4>12416</vt:i4>
      </vt:variant>
      <vt:variant>
        <vt:i4>0</vt:i4>
      </vt:variant>
      <vt:variant>
        <vt:i4>5</vt:i4>
      </vt:variant>
      <vt:variant>
        <vt:lpwstr/>
      </vt:variant>
      <vt:variant>
        <vt:lpwstr>distributed_tributary_temperature_file</vt:lpwstr>
      </vt:variant>
      <vt:variant>
        <vt:i4>852017</vt:i4>
      </vt:variant>
      <vt:variant>
        <vt:i4>12411</vt:i4>
      </vt:variant>
      <vt:variant>
        <vt:i4>0</vt:i4>
      </vt:variant>
      <vt:variant>
        <vt:i4>5</vt:i4>
      </vt:variant>
      <vt:variant>
        <vt:lpwstr/>
      </vt:variant>
      <vt:variant>
        <vt:lpwstr>distributed_tributary_inflow_file</vt:lpwstr>
      </vt:variant>
      <vt:variant>
        <vt:i4>4980850</vt:i4>
      </vt:variant>
      <vt:variant>
        <vt:i4>12406</vt:i4>
      </vt:variant>
      <vt:variant>
        <vt:i4>0</vt:i4>
      </vt:variant>
      <vt:variant>
        <vt:i4>5</vt:i4>
      </vt:variant>
      <vt:variant>
        <vt:lpwstr/>
      </vt:variant>
      <vt:variant>
        <vt:lpwstr>tributary_inflow_concentration_file</vt:lpwstr>
      </vt:variant>
      <vt:variant>
        <vt:i4>3866648</vt:i4>
      </vt:variant>
      <vt:variant>
        <vt:i4>12401</vt:i4>
      </vt:variant>
      <vt:variant>
        <vt:i4>0</vt:i4>
      </vt:variant>
      <vt:variant>
        <vt:i4>5</vt:i4>
      </vt:variant>
      <vt:variant>
        <vt:lpwstr/>
      </vt:variant>
      <vt:variant>
        <vt:lpwstr>tributary_inflow_temperature_file</vt:lpwstr>
      </vt:variant>
      <vt:variant>
        <vt:i4>3538982</vt:i4>
      </vt:variant>
      <vt:variant>
        <vt:i4>12396</vt:i4>
      </vt:variant>
      <vt:variant>
        <vt:i4>0</vt:i4>
      </vt:variant>
      <vt:variant>
        <vt:i4>5</vt:i4>
      </vt:variant>
      <vt:variant>
        <vt:lpwstr/>
      </vt:variant>
      <vt:variant>
        <vt:lpwstr>tributary_inflow_file</vt:lpwstr>
      </vt:variant>
      <vt:variant>
        <vt:i4>3080202</vt:i4>
      </vt:variant>
      <vt:variant>
        <vt:i4>12391</vt:i4>
      </vt:variant>
      <vt:variant>
        <vt:i4>0</vt:i4>
      </vt:variant>
      <vt:variant>
        <vt:i4>5</vt:i4>
      </vt:variant>
      <vt:variant>
        <vt:lpwstr/>
      </vt:variant>
      <vt:variant>
        <vt:lpwstr>outflow_file</vt:lpwstr>
      </vt:variant>
      <vt:variant>
        <vt:i4>327682</vt:i4>
      </vt:variant>
      <vt:variant>
        <vt:i4>12386</vt:i4>
      </vt:variant>
      <vt:variant>
        <vt:i4>0</vt:i4>
      </vt:variant>
      <vt:variant>
        <vt:i4>5</vt:i4>
      </vt:variant>
      <vt:variant>
        <vt:lpwstr/>
      </vt:variant>
      <vt:variant>
        <vt:lpwstr>inflow_concentration_file</vt:lpwstr>
      </vt:variant>
      <vt:variant>
        <vt:i4>7471208</vt:i4>
      </vt:variant>
      <vt:variant>
        <vt:i4>12381</vt:i4>
      </vt:variant>
      <vt:variant>
        <vt:i4>0</vt:i4>
      </vt:variant>
      <vt:variant>
        <vt:i4>5</vt:i4>
      </vt:variant>
      <vt:variant>
        <vt:lpwstr/>
      </vt:variant>
      <vt:variant>
        <vt:lpwstr>inflow_temperature_file</vt:lpwstr>
      </vt:variant>
      <vt:variant>
        <vt:i4>8323158</vt:i4>
      </vt:variant>
      <vt:variant>
        <vt:i4>12376</vt:i4>
      </vt:variant>
      <vt:variant>
        <vt:i4>0</vt:i4>
      </vt:variant>
      <vt:variant>
        <vt:i4>5</vt:i4>
      </vt:variant>
      <vt:variant>
        <vt:lpwstr/>
      </vt:variant>
      <vt:variant>
        <vt:lpwstr>inflow_file</vt:lpwstr>
      </vt:variant>
      <vt:variant>
        <vt:i4>196615</vt:i4>
      </vt:variant>
      <vt:variant>
        <vt:i4>12371</vt:i4>
      </vt:variant>
      <vt:variant>
        <vt:i4>0</vt:i4>
      </vt:variant>
      <vt:variant>
        <vt:i4>5</vt:i4>
      </vt:variant>
      <vt:variant>
        <vt:lpwstr/>
      </vt:variant>
      <vt:variant>
        <vt:lpwstr>longitudinal_profile_file</vt:lpwstr>
      </vt:variant>
      <vt:variant>
        <vt:i4>458781</vt:i4>
      </vt:variant>
      <vt:variant>
        <vt:i4>12366</vt:i4>
      </vt:variant>
      <vt:variant>
        <vt:i4>0</vt:i4>
      </vt:variant>
      <vt:variant>
        <vt:i4>5</vt:i4>
      </vt:variant>
      <vt:variant>
        <vt:lpwstr/>
      </vt:variant>
      <vt:variant>
        <vt:lpwstr>vertical_profile_file</vt:lpwstr>
      </vt:variant>
      <vt:variant>
        <vt:i4>2162733</vt:i4>
      </vt:variant>
      <vt:variant>
        <vt:i4>12361</vt:i4>
      </vt:variant>
      <vt:variant>
        <vt:i4>0</vt:i4>
      </vt:variant>
      <vt:variant>
        <vt:i4>5</vt:i4>
      </vt:variant>
      <vt:variant>
        <vt:lpwstr/>
      </vt:variant>
      <vt:variant>
        <vt:lpwstr>light_extinction_file</vt:lpwstr>
      </vt:variant>
      <vt:variant>
        <vt:i4>1048617</vt:i4>
      </vt:variant>
      <vt:variant>
        <vt:i4>12356</vt:i4>
      </vt:variant>
      <vt:variant>
        <vt:i4>0</vt:i4>
      </vt:variant>
      <vt:variant>
        <vt:i4>5</vt:i4>
      </vt:variant>
      <vt:variant>
        <vt:lpwstr/>
      </vt:variant>
      <vt:variant>
        <vt:lpwstr>meteorologic_file</vt:lpwstr>
      </vt:variant>
      <vt:variant>
        <vt:i4>6881400</vt:i4>
      </vt:variant>
      <vt:variant>
        <vt:i4>12351</vt:i4>
      </vt:variant>
      <vt:variant>
        <vt:i4>0</vt:i4>
      </vt:variant>
      <vt:variant>
        <vt:i4>5</vt:i4>
      </vt:variant>
      <vt:variant>
        <vt:lpwstr/>
      </vt:variant>
      <vt:variant>
        <vt:lpwstr>bathymetry</vt:lpwstr>
      </vt:variant>
      <vt:variant>
        <vt:i4>6226045</vt:i4>
      </vt:variant>
      <vt:variant>
        <vt:i4>12346</vt:i4>
      </vt:variant>
      <vt:variant>
        <vt:i4>0</vt:i4>
      </vt:variant>
      <vt:variant>
        <vt:i4>5</vt:i4>
      </vt:variant>
      <vt:variant>
        <vt:lpwstr/>
      </vt:variant>
      <vt:variant>
        <vt:lpwstr>shade_file</vt:lpwstr>
      </vt:variant>
      <vt:variant>
        <vt:i4>2097187</vt:i4>
      </vt:variant>
      <vt:variant>
        <vt:i4>12341</vt:i4>
      </vt:variant>
      <vt:variant>
        <vt:i4>0</vt:i4>
      </vt:variant>
      <vt:variant>
        <vt:i4>5</vt:i4>
      </vt:variant>
      <vt:variant>
        <vt:lpwstr/>
      </vt:variant>
      <vt:variant>
        <vt:lpwstr>wind_sheltering_file</vt:lpwstr>
      </vt:variant>
      <vt:variant>
        <vt:i4>6488161</vt:i4>
      </vt:variant>
      <vt:variant>
        <vt:i4>12336</vt:i4>
      </vt:variant>
      <vt:variant>
        <vt:i4>0</vt:i4>
      </vt:variant>
      <vt:variant>
        <vt:i4>5</vt:i4>
      </vt:variant>
      <vt:variant>
        <vt:lpwstr/>
      </vt:variant>
      <vt:variant>
        <vt:lpwstr>gate_input_file</vt:lpwstr>
      </vt:variant>
      <vt:variant>
        <vt:i4>6422609</vt:i4>
      </vt:variant>
      <vt:variant>
        <vt:i4>12331</vt:i4>
      </vt:variant>
      <vt:variant>
        <vt:i4>0</vt:i4>
      </vt:variant>
      <vt:variant>
        <vt:i4>5</vt:i4>
      </vt:variant>
      <vt:variant>
        <vt:lpwstr/>
      </vt:variant>
      <vt:variant>
        <vt:lpwstr>withdrawal_file</vt:lpwstr>
      </vt:variant>
      <vt:variant>
        <vt:i4>5308543</vt:i4>
      </vt:variant>
      <vt:variant>
        <vt:i4>12214</vt:i4>
      </vt:variant>
      <vt:variant>
        <vt:i4>0</vt:i4>
      </vt:variant>
      <vt:variant>
        <vt:i4>5</vt:i4>
      </vt:variant>
      <vt:variant>
        <vt:lpwstr/>
      </vt:variant>
      <vt:variant>
        <vt:lpwstr>SOD_temperature</vt:lpwstr>
      </vt:variant>
      <vt:variant>
        <vt:i4>1507365</vt:i4>
      </vt:variant>
      <vt:variant>
        <vt:i4>12211</vt:i4>
      </vt:variant>
      <vt:variant>
        <vt:i4>0</vt:i4>
      </vt:variant>
      <vt:variant>
        <vt:i4>5</vt:i4>
      </vt:variant>
      <vt:variant>
        <vt:lpwstr/>
      </vt:variant>
      <vt:variant>
        <vt:lpwstr>sediment_compartment</vt:lpwstr>
      </vt:variant>
      <vt:variant>
        <vt:i4>1507365</vt:i4>
      </vt:variant>
      <vt:variant>
        <vt:i4>12203</vt:i4>
      </vt:variant>
      <vt:variant>
        <vt:i4>0</vt:i4>
      </vt:variant>
      <vt:variant>
        <vt:i4>5</vt:i4>
      </vt:variant>
      <vt:variant>
        <vt:lpwstr/>
      </vt:variant>
      <vt:variant>
        <vt:lpwstr>sediment_compartment</vt:lpwstr>
      </vt:variant>
      <vt:variant>
        <vt:i4>5308543</vt:i4>
      </vt:variant>
      <vt:variant>
        <vt:i4>12198</vt:i4>
      </vt:variant>
      <vt:variant>
        <vt:i4>0</vt:i4>
      </vt:variant>
      <vt:variant>
        <vt:i4>5</vt:i4>
      </vt:variant>
      <vt:variant>
        <vt:lpwstr/>
      </vt:variant>
      <vt:variant>
        <vt:lpwstr>SOD_temperature</vt:lpwstr>
      </vt:variant>
      <vt:variant>
        <vt:i4>6553712</vt:i4>
      </vt:variant>
      <vt:variant>
        <vt:i4>12195</vt:i4>
      </vt:variant>
      <vt:variant>
        <vt:i4>0</vt:i4>
      </vt:variant>
      <vt:variant>
        <vt:i4>5</vt:i4>
      </vt:variant>
      <vt:variant>
        <vt:lpwstr/>
      </vt:variant>
      <vt:variant>
        <vt:lpwstr>zero_order_sod</vt:lpwstr>
      </vt:variant>
      <vt:variant>
        <vt:i4>3473534</vt:i4>
      </vt:variant>
      <vt:variant>
        <vt:i4>12185</vt:i4>
      </vt:variant>
      <vt:variant>
        <vt:i4>0</vt:i4>
      </vt:variant>
      <vt:variant>
        <vt:i4>5</vt:i4>
      </vt:variant>
      <vt:variant>
        <vt:lpwstr/>
      </vt:variant>
      <vt:variant>
        <vt:lpwstr>oxygen_stoichiometry_2</vt:lpwstr>
      </vt:variant>
      <vt:variant>
        <vt:i4>3539070</vt:i4>
      </vt:variant>
      <vt:variant>
        <vt:i4>12182</vt:i4>
      </vt:variant>
      <vt:variant>
        <vt:i4>0</vt:i4>
      </vt:variant>
      <vt:variant>
        <vt:i4>5</vt:i4>
      </vt:variant>
      <vt:variant>
        <vt:lpwstr/>
      </vt:variant>
      <vt:variant>
        <vt:lpwstr>oxygen_stoichiometry_1</vt:lpwstr>
      </vt:variant>
      <vt:variant>
        <vt:i4>3473534</vt:i4>
      </vt:variant>
      <vt:variant>
        <vt:i4>12177</vt:i4>
      </vt:variant>
      <vt:variant>
        <vt:i4>0</vt:i4>
      </vt:variant>
      <vt:variant>
        <vt:i4>5</vt:i4>
      </vt:variant>
      <vt:variant>
        <vt:lpwstr/>
      </vt:variant>
      <vt:variant>
        <vt:lpwstr>oxygen_stoichiometry_2</vt:lpwstr>
      </vt:variant>
      <vt:variant>
        <vt:i4>3539070</vt:i4>
      </vt:variant>
      <vt:variant>
        <vt:i4>12174</vt:i4>
      </vt:variant>
      <vt:variant>
        <vt:i4>0</vt:i4>
      </vt:variant>
      <vt:variant>
        <vt:i4>5</vt:i4>
      </vt:variant>
      <vt:variant>
        <vt:lpwstr/>
      </vt:variant>
      <vt:variant>
        <vt:lpwstr>oxygen_stoichiometry_1</vt:lpwstr>
      </vt:variant>
      <vt:variant>
        <vt:i4>3473534</vt:i4>
      </vt:variant>
      <vt:variant>
        <vt:i4>12169</vt:i4>
      </vt:variant>
      <vt:variant>
        <vt:i4>0</vt:i4>
      </vt:variant>
      <vt:variant>
        <vt:i4>5</vt:i4>
      </vt:variant>
      <vt:variant>
        <vt:lpwstr/>
      </vt:variant>
      <vt:variant>
        <vt:lpwstr>oxygen_stoichiometry_2</vt:lpwstr>
      </vt:variant>
      <vt:variant>
        <vt:i4>3539070</vt:i4>
      </vt:variant>
      <vt:variant>
        <vt:i4>12166</vt:i4>
      </vt:variant>
      <vt:variant>
        <vt:i4>0</vt:i4>
      </vt:variant>
      <vt:variant>
        <vt:i4>5</vt:i4>
      </vt:variant>
      <vt:variant>
        <vt:lpwstr/>
      </vt:variant>
      <vt:variant>
        <vt:lpwstr>oxygen_stoichiometry_1</vt:lpwstr>
      </vt:variant>
      <vt:variant>
        <vt:i4>3407998</vt:i4>
      </vt:variant>
      <vt:variant>
        <vt:i4>12161</vt:i4>
      </vt:variant>
      <vt:variant>
        <vt:i4>0</vt:i4>
      </vt:variant>
      <vt:variant>
        <vt:i4>5</vt:i4>
      </vt:variant>
      <vt:variant>
        <vt:lpwstr/>
      </vt:variant>
      <vt:variant>
        <vt:lpwstr>oxygen_stoichiometry_3</vt:lpwstr>
      </vt:variant>
      <vt:variant>
        <vt:i4>3539070</vt:i4>
      </vt:variant>
      <vt:variant>
        <vt:i4>12158</vt:i4>
      </vt:variant>
      <vt:variant>
        <vt:i4>0</vt:i4>
      </vt:variant>
      <vt:variant>
        <vt:i4>5</vt:i4>
      </vt:variant>
      <vt:variant>
        <vt:lpwstr/>
      </vt:variant>
      <vt:variant>
        <vt:lpwstr>oxygen_stoichiometry_1</vt:lpwstr>
      </vt:variant>
      <vt:variant>
        <vt:i4>3407998</vt:i4>
      </vt:variant>
      <vt:variant>
        <vt:i4>12150</vt:i4>
      </vt:variant>
      <vt:variant>
        <vt:i4>0</vt:i4>
      </vt:variant>
      <vt:variant>
        <vt:i4>5</vt:i4>
      </vt:variant>
      <vt:variant>
        <vt:lpwstr/>
      </vt:variant>
      <vt:variant>
        <vt:lpwstr>oxygen_stoichiometry_3</vt:lpwstr>
      </vt:variant>
      <vt:variant>
        <vt:i4>3473534</vt:i4>
      </vt:variant>
      <vt:variant>
        <vt:i4>12147</vt:i4>
      </vt:variant>
      <vt:variant>
        <vt:i4>0</vt:i4>
      </vt:variant>
      <vt:variant>
        <vt:i4>5</vt:i4>
      </vt:variant>
      <vt:variant>
        <vt:lpwstr/>
      </vt:variant>
      <vt:variant>
        <vt:lpwstr>oxygen_stoichiometry_2</vt:lpwstr>
      </vt:variant>
      <vt:variant>
        <vt:i4>6553712</vt:i4>
      </vt:variant>
      <vt:variant>
        <vt:i4>12133</vt:i4>
      </vt:variant>
      <vt:variant>
        <vt:i4>0</vt:i4>
      </vt:variant>
      <vt:variant>
        <vt:i4>5</vt:i4>
      </vt:variant>
      <vt:variant>
        <vt:lpwstr/>
      </vt:variant>
      <vt:variant>
        <vt:lpwstr>zero_order_sod</vt:lpwstr>
      </vt:variant>
      <vt:variant>
        <vt:i4>6553712</vt:i4>
      </vt:variant>
      <vt:variant>
        <vt:i4>12125</vt:i4>
      </vt:variant>
      <vt:variant>
        <vt:i4>0</vt:i4>
      </vt:variant>
      <vt:variant>
        <vt:i4>5</vt:i4>
      </vt:variant>
      <vt:variant>
        <vt:lpwstr/>
      </vt:variant>
      <vt:variant>
        <vt:lpwstr>zero_order_sod</vt:lpwstr>
      </vt:variant>
      <vt:variant>
        <vt:i4>6553712</vt:i4>
      </vt:variant>
      <vt:variant>
        <vt:i4>12120</vt:i4>
      </vt:variant>
      <vt:variant>
        <vt:i4>0</vt:i4>
      </vt:variant>
      <vt:variant>
        <vt:i4>5</vt:i4>
      </vt:variant>
      <vt:variant>
        <vt:lpwstr/>
      </vt:variant>
      <vt:variant>
        <vt:lpwstr>zero_order_sod</vt:lpwstr>
      </vt:variant>
      <vt:variant>
        <vt:i4>6946882</vt:i4>
      </vt:variant>
      <vt:variant>
        <vt:i4>12117</vt:i4>
      </vt:variant>
      <vt:variant>
        <vt:i4>0</vt:i4>
      </vt:variant>
      <vt:variant>
        <vt:i4>5</vt:i4>
      </vt:variant>
      <vt:variant>
        <vt:lpwstr/>
      </vt:variant>
      <vt:variant>
        <vt:lpwstr>epiphyte_stoichiometry</vt:lpwstr>
      </vt:variant>
      <vt:variant>
        <vt:i4>6226021</vt:i4>
      </vt:variant>
      <vt:variant>
        <vt:i4>12114</vt:i4>
      </vt:variant>
      <vt:variant>
        <vt:i4>0</vt:i4>
      </vt:variant>
      <vt:variant>
        <vt:i4>5</vt:i4>
      </vt:variant>
      <vt:variant>
        <vt:lpwstr/>
      </vt:variant>
      <vt:variant>
        <vt:lpwstr>algal_stoichiometry</vt:lpwstr>
      </vt:variant>
      <vt:variant>
        <vt:i4>7274619</vt:i4>
      </vt:variant>
      <vt:variant>
        <vt:i4>12109</vt:i4>
      </vt:variant>
      <vt:variant>
        <vt:i4>0</vt:i4>
      </vt:variant>
      <vt:variant>
        <vt:i4>5</vt:i4>
      </vt:variant>
      <vt:variant>
        <vt:lpwstr/>
      </vt:variant>
      <vt:variant>
        <vt:lpwstr>nitrate</vt:lpwstr>
      </vt:variant>
      <vt:variant>
        <vt:i4>2621502</vt:i4>
      </vt:variant>
      <vt:variant>
        <vt:i4>12106</vt:i4>
      </vt:variant>
      <vt:variant>
        <vt:i4>0</vt:i4>
      </vt:variant>
      <vt:variant>
        <vt:i4>5</vt:i4>
      </vt:variant>
      <vt:variant>
        <vt:lpwstr/>
      </vt:variant>
      <vt:variant>
        <vt:lpwstr>temperature_rate_multipliers</vt:lpwstr>
      </vt:variant>
      <vt:variant>
        <vt:i4>5308534</vt:i4>
      </vt:variant>
      <vt:variant>
        <vt:i4>12101</vt:i4>
      </vt:variant>
      <vt:variant>
        <vt:i4>0</vt:i4>
      </vt:variant>
      <vt:variant>
        <vt:i4>5</vt:i4>
      </vt:variant>
      <vt:variant>
        <vt:lpwstr/>
      </vt:variant>
      <vt:variant>
        <vt:lpwstr>nitrate_temperature</vt:lpwstr>
      </vt:variant>
      <vt:variant>
        <vt:i4>393239</vt:i4>
      </vt:variant>
      <vt:variant>
        <vt:i4>12096</vt:i4>
      </vt:variant>
      <vt:variant>
        <vt:i4>0</vt:i4>
      </vt:variant>
      <vt:variant>
        <vt:i4>5</vt:i4>
      </vt:variant>
      <vt:variant>
        <vt:lpwstr/>
      </vt:variant>
      <vt:variant>
        <vt:lpwstr>ammonium</vt:lpwstr>
      </vt:variant>
      <vt:variant>
        <vt:i4>720937</vt:i4>
      </vt:variant>
      <vt:variant>
        <vt:i4>12091</vt:i4>
      </vt:variant>
      <vt:variant>
        <vt:i4>0</vt:i4>
      </vt:variant>
      <vt:variant>
        <vt:i4>5</vt:i4>
      </vt:variant>
      <vt:variant>
        <vt:lpwstr/>
      </vt:variant>
      <vt:variant>
        <vt:lpwstr>ammonium_temperature</vt:lpwstr>
      </vt:variant>
      <vt:variant>
        <vt:i4>393228</vt:i4>
      </vt:variant>
      <vt:variant>
        <vt:i4>12075</vt:i4>
      </vt:variant>
      <vt:variant>
        <vt:i4>0</vt:i4>
      </vt:variant>
      <vt:variant>
        <vt:i4>5</vt:i4>
      </vt:variant>
      <vt:variant>
        <vt:lpwstr/>
      </vt:variant>
      <vt:variant>
        <vt:lpwstr>CBOD</vt:lpwstr>
      </vt:variant>
      <vt:variant>
        <vt:i4>3539070</vt:i4>
      </vt:variant>
      <vt:variant>
        <vt:i4>12072</vt:i4>
      </vt:variant>
      <vt:variant>
        <vt:i4>0</vt:i4>
      </vt:variant>
      <vt:variant>
        <vt:i4>5</vt:i4>
      </vt:variant>
      <vt:variant>
        <vt:lpwstr/>
      </vt:variant>
      <vt:variant>
        <vt:lpwstr>oxygen_stoichiometry_1</vt:lpwstr>
      </vt:variant>
      <vt:variant>
        <vt:i4>7340126</vt:i4>
      </vt:variant>
      <vt:variant>
        <vt:i4>12067</vt:i4>
      </vt:variant>
      <vt:variant>
        <vt:i4>0</vt:i4>
      </vt:variant>
      <vt:variant>
        <vt:i4>5</vt:i4>
      </vt:variant>
      <vt:variant>
        <vt:lpwstr/>
      </vt:variant>
      <vt:variant>
        <vt:lpwstr>CBOD_stoichiometry</vt:lpwstr>
      </vt:variant>
      <vt:variant>
        <vt:i4>5374076</vt:i4>
      </vt:variant>
      <vt:variant>
        <vt:i4>12061</vt:i4>
      </vt:variant>
      <vt:variant>
        <vt:i4>0</vt:i4>
      </vt:variant>
      <vt:variant>
        <vt:i4>5</vt:i4>
      </vt:variant>
      <vt:variant>
        <vt:lpwstr/>
      </vt:variant>
      <vt:variant>
        <vt:lpwstr>constituent_dimensions</vt:lpwstr>
      </vt:variant>
      <vt:variant>
        <vt:i4>393228</vt:i4>
      </vt:variant>
      <vt:variant>
        <vt:i4>12056</vt:i4>
      </vt:variant>
      <vt:variant>
        <vt:i4>0</vt:i4>
      </vt:variant>
      <vt:variant>
        <vt:i4>5</vt:i4>
      </vt:variant>
      <vt:variant>
        <vt:lpwstr/>
      </vt:variant>
      <vt:variant>
        <vt:lpwstr>CBOD</vt:lpwstr>
      </vt:variant>
      <vt:variant>
        <vt:i4>1769533</vt:i4>
      </vt:variant>
      <vt:variant>
        <vt:i4>12053</vt:i4>
      </vt:variant>
      <vt:variant>
        <vt:i4>0</vt:i4>
      </vt:variant>
      <vt:variant>
        <vt:i4>5</vt:i4>
      </vt:variant>
      <vt:variant>
        <vt:lpwstr/>
      </vt:variant>
      <vt:variant>
        <vt:lpwstr>OM_stoichiometry</vt:lpwstr>
      </vt:variant>
      <vt:variant>
        <vt:i4>7274608</vt:i4>
      </vt:variant>
      <vt:variant>
        <vt:i4>12050</vt:i4>
      </vt:variant>
      <vt:variant>
        <vt:i4>0</vt:i4>
      </vt:variant>
      <vt:variant>
        <vt:i4>5</vt:i4>
      </vt:variant>
      <vt:variant>
        <vt:lpwstr/>
      </vt:variant>
      <vt:variant>
        <vt:lpwstr>POM</vt:lpwstr>
      </vt:variant>
      <vt:variant>
        <vt:i4>7274596</vt:i4>
      </vt:variant>
      <vt:variant>
        <vt:i4>12047</vt:i4>
      </vt:variant>
      <vt:variant>
        <vt:i4>0</vt:i4>
      </vt:variant>
      <vt:variant>
        <vt:i4>5</vt:i4>
      </vt:variant>
      <vt:variant>
        <vt:lpwstr/>
      </vt:variant>
      <vt:variant>
        <vt:lpwstr>DOM</vt:lpwstr>
      </vt:variant>
      <vt:variant>
        <vt:i4>393228</vt:i4>
      </vt:variant>
      <vt:variant>
        <vt:i4>12042</vt:i4>
      </vt:variant>
      <vt:variant>
        <vt:i4>0</vt:i4>
      </vt:variant>
      <vt:variant>
        <vt:i4>5</vt:i4>
      </vt:variant>
      <vt:variant>
        <vt:lpwstr/>
      </vt:variant>
      <vt:variant>
        <vt:lpwstr>CBOD</vt:lpwstr>
      </vt:variant>
      <vt:variant>
        <vt:i4>6291537</vt:i4>
      </vt:variant>
      <vt:variant>
        <vt:i4>12039</vt:i4>
      </vt:variant>
      <vt:variant>
        <vt:i4>0</vt:i4>
      </vt:variant>
      <vt:variant>
        <vt:i4>5</vt:i4>
      </vt:variant>
      <vt:variant>
        <vt:lpwstr/>
      </vt:variant>
      <vt:variant>
        <vt:lpwstr>OM_temperature</vt:lpwstr>
      </vt:variant>
      <vt:variant>
        <vt:i4>7274608</vt:i4>
      </vt:variant>
      <vt:variant>
        <vt:i4>12036</vt:i4>
      </vt:variant>
      <vt:variant>
        <vt:i4>0</vt:i4>
      </vt:variant>
      <vt:variant>
        <vt:i4>5</vt:i4>
      </vt:variant>
      <vt:variant>
        <vt:lpwstr/>
      </vt:variant>
      <vt:variant>
        <vt:lpwstr>POM</vt:lpwstr>
      </vt:variant>
      <vt:variant>
        <vt:i4>7274596</vt:i4>
      </vt:variant>
      <vt:variant>
        <vt:i4>12033</vt:i4>
      </vt:variant>
      <vt:variant>
        <vt:i4>0</vt:i4>
      </vt:variant>
      <vt:variant>
        <vt:i4>5</vt:i4>
      </vt:variant>
      <vt:variant>
        <vt:lpwstr/>
      </vt:variant>
      <vt:variant>
        <vt:lpwstr>DOM</vt:lpwstr>
      </vt:variant>
      <vt:variant>
        <vt:i4>393228</vt:i4>
      </vt:variant>
      <vt:variant>
        <vt:i4>12028</vt:i4>
      </vt:variant>
      <vt:variant>
        <vt:i4>0</vt:i4>
      </vt:variant>
      <vt:variant>
        <vt:i4>5</vt:i4>
      </vt:variant>
      <vt:variant>
        <vt:lpwstr/>
      </vt:variant>
      <vt:variant>
        <vt:lpwstr>CBOD</vt:lpwstr>
      </vt:variant>
      <vt:variant>
        <vt:i4>6291537</vt:i4>
      </vt:variant>
      <vt:variant>
        <vt:i4>12025</vt:i4>
      </vt:variant>
      <vt:variant>
        <vt:i4>0</vt:i4>
      </vt:variant>
      <vt:variant>
        <vt:i4>5</vt:i4>
      </vt:variant>
      <vt:variant>
        <vt:lpwstr/>
      </vt:variant>
      <vt:variant>
        <vt:lpwstr>OM_temperature</vt:lpwstr>
      </vt:variant>
      <vt:variant>
        <vt:i4>1769533</vt:i4>
      </vt:variant>
      <vt:variant>
        <vt:i4>12022</vt:i4>
      </vt:variant>
      <vt:variant>
        <vt:i4>0</vt:i4>
      </vt:variant>
      <vt:variant>
        <vt:i4>5</vt:i4>
      </vt:variant>
      <vt:variant>
        <vt:lpwstr/>
      </vt:variant>
      <vt:variant>
        <vt:lpwstr>OM_stoichiometry</vt:lpwstr>
      </vt:variant>
      <vt:variant>
        <vt:i4>7274596</vt:i4>
      </vt:variant>
      <vt:variant>
        <vt:i4>12019</vt:i4>
      </vt:variant>
      <vt:variant>
        <vt:i4>0</vt:i4>
      </vt:variant>
      <vt:variant>
        <vt:i4>5</vt:i4>
      </vt:variant>
      <vt:variant>
        <vt:lpwstr/>
      </vt:variant>
      <vt:variant>
        <vt:lpwstr>DOM</vt:lpwstr>
      </vt:variant>
      <vt:variant>
        <vt:i4>393228</vt:i4>
      </vt:variant>
      <vt:variant>
        <vt:i4>12005</vt:i4>
      </vt:variant>
      <vt:variant>
        <vt:i4>0</vt:i4>
      </vt:variant>
      <vt:variant>
        <vt:i4>5</vt:i4>
      </vt:variant>
      <vt:variant>
        <vt:lpwstr/>
      </vt:variant>
      <vt:variant>
        <vt:lpwstr>CBOD</vt:lpwstr>
      </vt:variant>
      <vt:variant>
        <vt:i4>6291537</vt:i4>
      </vt:variant>
      <vt:variant>
        <vt:i4>12002</vt:i4>
      </vt:variant>
      <vt:variant>
        <vt:i4>0</vt:i4>
      </vt:variant>
      <vt:variant>
        <vt:i4>5</vt:i4>
      </vt:variant>
      <vt:variant>
        <vt:lpwstr/>
      </vt:variant>
      <vt:variant>
        <vt:lpwstr>OM_temperature</vt:lpwstr>
      </vt:variant>
      <vt:variant>
        <vt:i4>1769533</vt:i4>
      </vt:variant>
      <vt:variant>
        <vt:i4>11999</vt:i4>
      </vt:variant>
      <vt:variant>
        <vt:i4>0</vt:i4>
      </vt:variant>
      <vt:variant>
        <vt:i4>5</vt:i4>
      </vt:variant>
      <vt:variant>
        <vt:lpwstr/>
      </vt:variant>
      <vt:variant>
        <vt:lpwstr>OM_stoichiometry</vt:lpwstr>
      </vt:variant>
      <vt:variant>
        <vt:i4>7274608</vt:i4>
      </vt:variant>
      <vt:variant>
        <vt:i4>11996</vt:i4>
      </vt:variant>
      <vt:variant>
        <vt:i4>0</vt:i4>
      </vt:variant>
      <vt:variant>
        <vt:i4>5</vt:i4>
      </vt:variant>
      <vt:variant>
        <vt:lpwstr/>
      </vt:variant>
      <vt:variant>
        <vt:lpwstr>POM</vt:lpwstr>
      </vt:variant>
      <vt:variant>
        <vt:i4>1114158</vt:i4>
      </vt:variant>
      <vt:variant>
        <vt:i4>11936</vt:i4>
      </vt:variant>
      <vt:variant>
        <vt:i4>0</vt:i4>
      </vt:variant>
      <vt:variant>
        <vt:i4>5</vt:i4>
      </vt:variant>
      <vt:variant>
        <vt:lpwstr/>
      </vt:variant>
      <vt:variant>
        <vt:lpwstr>epiphyte_temperature</vt:lpwstr>
      </vt:variant>
      <vt:variant>
        <vt:i4>1572910</vt:i4>
      </vt:variant>
      <vt:variant>
        <vt:i4>11933</vt:i4>
      </vt:variant>
      <vt:variant>
        <vt:i4>0</vt:i4>
      </vt:variant>
      <vt:variant>
        <vt:i4>5</vt:i4>
      </vt:variant>
      <vt:variant>
        <vt:lpwstr/>
      </vt:variant>
      <vt:variant>
        <vt:lpwstr>epiphyte_half</vt:lpwstr>
      </vt:variant>
      <vt:variant>
        <vt:i4>1703982</vt:i4>
      </vt:variant>
      <vt:variant>
        <vt:i4>11930</vt:i4>
      </vt:variant>
      <vt:variant>
        <vt:i4>0</vt:i4>
      </vt:variant>
      <vt:variant>
        <vt:i4>5</vt:i4>
      </vt:variant>
      <vt:variant>
        <vt:lpwstr/>
      </vt:variant>
      <vt:variant>
        <vt:lpwstr>epiphyte_rate</vt:lpwstr>
      </vt:variant>
      <vt:variant>
        <vt:i4>393261</vt:i4>
      </vt:variant>
      <vt:variant>
        <vt:i4>11927</vt:i4>
      </vt:variant>
      <vt:variant>
        <vt:i4>0</vt:i4>
      </vt:variant>
      <vt:variant>
        <vt:i4>5</vt:i4>
      </vt:variant>
      <vt:variant>
        <vt:lpwstr/>
      </vt:variant>
      <vt:variant>
        <vt:lpwstr>epiphyte_density</vt:lpwstr>
      </vt:variant>
      <vt:variant>
        <vt:i4>7405651</vt:i4>
      </vt:variant>
      <vt:variant>
        <vt:i4>11924</vt:i4>
      </vt:variant>
      <vt:variant>
        <vt:i4>0</vt:i4>
      </vt:variant>
      <vt:variant>
        <vt:i4>5</vt:i4>
      </vt:variant>
      <vt:variant>
        <vt:lpwstr/>
      </vt:variant>
      <vt:variant>
        <vt:lpwstr>epiphyte_print</vt:lpwstr>
      </vt:variant>
      <vt:variant>
        <vt:i4>1835024</vt:i4>
      </vt:variant>
      <vt:variant>
        <vt:i4>11921</vt:i4>
      </vt:variant>
      <vt:variant>
        <vt:i4>0</vt:i4>
      </vt:variant>
      <vt:variant>
        <vt:i4>5</vt:i4>
      </vt:variant>
      <vt:variant>
        <vt:lpwstr/>
      </vt:variant>
      <vt:variant>
        <vt:lpwstr>epiphytes</vt:lpwstr>
      </vt:variant>
      <vt:variant>
        <vt:i4>6946882</vt:i4>
      </vt:variant>
      <vt:variant>
        <vt:i4>11916</vt:i4>
      </vt:variant>
      <vt:variant>
        <vt:i4>0</vt:i4>
      </vt:variant>
      <vt:variant>
        <vt:i4>5</vt:i4>
      </vt:variant>
      <vt:variant>
        <vt:lpwstr/>
      </vt:variant>
      <vt:variant>
        <vt:lpwstr>epiphyte_stoichiometry</vt:lpwstr>
      </vt:variant>
      <vt:variant>
        <vt:i4>1572910</vt:i4>
      </vt:variant>
      <vt:variant>
        <vt:i4>11913</vt:i4>
      </vt:variant>
      <vt:variant>
        <vt:i4>0</vt:i4>
      </vt:variant>
      <vt:variant>
        <vt:i4>5</vt:i4>
      </vt:variant>
      <vt:variant>
        <vt:lpwstr/>
      </vt:variant>
      <vt:variant>
        <vt:lpwstr>epiphyte_half</vt:lpwstr>
      </vt:variant>
      <vt:variant>
        <vt:i4>1703982</vt:i4>
      </vt:variant>
      <vt:variant>
        <vt:i4>11910</vt:i4>
      </vt:variant>
      <vt:variant>
        <vt:i4>0</vt:i4>
      </vt:variant>
      <vt:variant>
        <vt:i4>5</vt:i4>
      </vt:variant>
      <vt:variant>
        <vt:lpwstr/>
      </vt:variant>
      <vt:variant>
        <vt:lpwstr>epiphyte_rate</vt:lpwstr>
      </vt:variant>
      <vt:variant>
        <vt:i4>393261</vt:i4>
      </vt:variant>
      <vt:variant>
        <vt:i4>11907</vt:i4>
      </vt:variant>
      <vt:variant>
        <vt:i4>0</vt:i4>
      </vt:variant>
      <vt:variant>
        <vt:i4>5</vt:i4>
      </vt:variant>
      <vt:variant>
        <vt:lpwstr/>
      </vt:variant>
      <vt:variant>
        <vt:lpwstr>epiphyte_density</vt:lpwstr>
      </vt:variant>
      <vt:variant>
        <vt:i4>7405651</vt:i4>
      </vt:variant>
      <vt:variant>
        <vt:i4>11904</vt:i4>
      </vt:variant>
      <vt:variant>
        <vt:i4>0</vt:i4>
      </vt:variant>
      <vt:variant>
        <vt:i4>5</vt:i4>
      </vt:variant>
      <vt:variant>
        <vt:lpwstr/>
      </vt:variant>
      <vt:variant>
        <vt:lpwstr>epiphyte_print</vt:lpwstr>
      </vt:variant>
      <vt:variant>
        <vt:i4>1835024</vt:i4>
      </vt:variant>
      <vt:variant>
        <vt:i4>11901</vt:i4>
      </vt:variant>
      <vt:variant>
        <vt:i4>0</vt:i4>
      </vt:variant>
      <vt:variant>
        <vt:i4>5</vt:i4>
      </vt:variant>
      <vt:variant>
        <vt:lpwstr/>
      </vt:variant>
      <vt:variant>
        <vt:lpwstr>epiphytes</vt:lpwstr>
      </vt:variant>
      <vt:variant>
        <vt:i4>6946882</vt:i4>
      </vt:variant>
      <vt:variant>
        <vt:i4>11896</vt:i4>
      </vt:variant>
      <vt:variant>
        <vt:i4>0</vt:i4>
      </vt:variant>
      <vt:variant>
        <vt:i4>5</vt:i4>
      </vt:variant>
      <vt:variant>
        <vt:lpwstr/>
      </vt:variant>
      <vt:variant>
        <vt:lpwstr>epiphyte_stoichiometry</vt:lpwstr>
      </vt:variant>
      <vt:variant>
        <vt:i4>1114158</vt:i4>
      </vt:variant>
      <vt:variant>
        <vt:i4>11893</vt:i4>
      </vt:variant>
      <vt:variant>
        <vt:i4>0</vt:i4>
      </vt:variant>
      <vt:variant>
        <vt:i4>5</vt:i4>
      </vt:variant>
      <vt:variant>
        <vt:lpwstr/>
      </vt:variant>
      <vt:variant>
        <vt:lpwstr>epiphyte_temperature</vt:lpwstr>
      </vt:variant>
      <vt:variant>
        <vt:i4>1703982</vt:i4>
      </vt:variant>
      <vt:variant>
        <vt:i4>11890</vt:i4>
      </vt:variant>
      <vt:variant>
        <vt:i4>0</vt:i4>
      </vt:variant>
      <vt:variant>
        <vt:i4>5</vt:i4>
      </vt:variant>
      <vt:variant>
        <vt:lpwstr/>
      </vt:variant>
      <vt:variant>
        <vt:lpwstr>epiphyte_rate</vt:lpwstr>
      </vt:variant>
      <vt:variant>
        <vt:i4>393261</vt:i4>
      </vt:variant>
      <vt:variant>
        <vt:i4>11887</vt:i4>
      </vt:variant>
      <vt:variant>
        <vt:i4>0</vt:i4>
      </vt:variant>
      <vt:variant>
        <vt:i4>5</vt:i4>
      </vt:variant>
      <vt:variant>
        <vt:lpwstr/>
      </vt:variant>
      <vt:variant>
        <vt:lpwstr>epiphyte_density</vt:lpwstr>
      </vt:variant>
      <vt:variant>
        <vt:i4>7405651</vt:i4>
      </vt:variant>
      <vt:variant>
        <vt:i4>11884</vt:i4>
      </vt:variant>
      <vt:variant>
        <vt:i4>0</vt:i4>
      </vt:variant>
      <vt:variant>
        <vt:i4>5</vt:i4>
      </vt:variant>
      <vt:variant>
        <vt:lpwstr/>
      </vt:variant>
      <vt:variant>
        <vt:lpwstr>epiphyte_print</vt:lpwstr>
      </vt:variant>
      <vt:variant>
        <vt:i4>1835024</vt:i4>
      </vt:variant>
      <vt:variant>
        <vt:i4>11881</vt:i4>
      </vt:variant>
      <vt:variant>
        <vt:i4>0</vt:i4>
      </vt:variant>
      <vt:variant>
        <vt:i4>5</vt:i4>
      </vt:variant>
      <vt:variant>
        <vt:lpwstr/>
      </vt:variant>
      <vt:variant>
        <vt:lpwstr>epiphytes</vt:lpwstr>
      </vt:variant>
      <vt:variant>
        <vt:i4>6946882</vt:i4>
      </vt:variant>
      <vt:variant>
        <vt:i4>11864</vt:i4>
      </vt:variant>
      <vt:variant>
        <vt:i4>0</vt:i4>
      </vt:variant>
      <vt:variant>
        <vt:i4>5</vt:i4>
      </vt:variant>
      <vt:variant>
        <vt:lpwstr/>
      </vt:variant>
      <vt:variant>
        <vt:lpwstr>epiphyte_stoichiometry</vt:lpwstr>
      </vt:variant>
      <vt:variant>
        <vt:i4>1114158</vt:i4>
      </vt:variant>
      <vt:variant>
        <vt:i4>11861</vt:i4>
      </vt:variant>
      <vt:variant>
        <vt:i4>0</vt:i4>
      </vt:variant>
      <vt:variant>
        <vt:i4>5</vt:i4>
      </vt:variant>
      <vt:variant>
        <vt:lpwstr/>
      </vt:variant>
      <vt:variant>
        <vt:lpwstr>epiphyte_temperature</vt:lpwstr>
      </vt:variant>
      <vt:variant>
        <vt:i4>1572910</vt:i4>
      </vt:variant>
      <vt:variant>
        <vt:i4>11858</vt:i4>
      </vt:variant>
      <vt:variant>
        <vt:i4>0</vt:i4>
      </vt:variant>
      <vt:variant>
        <vt:i4>5</vt:i4>
      </vt:variant>
      <vt:variant>
        <vt:lpwstr/>
      </vt:variant>
      <vt:variant>
        <vt:lpwstr>epiphyte_half</vt:lpwstr>
      </vt:variant>
      <vt:variant>
        <vt:i4>393261</vt:i4>
      </vt:variant>
      <vt:variant>
        <vt:i4>11855</vt:i4>
      </vt:variant>
      <vt:variant>
        <vt:i4>0</vt:i4>
      </vt:variant>
      <vt:variant>
        <vt:i4>5</vt:i4>
      </vt:variant>
      <vt:variant>
        <vt:lpwstr/>
      </vt:variant>
      <vt:variant>
        <vt:lpwstr>epiphyte_density</vt:lpwstr>
      </vt:variant>
      <vt:variant>
        <vt:i4>7405651</vt:i4>
      </vt:variant>
      <vt:variant>
        <vt:i4>11852</vt:i4>
      </vt:variant>
      <vt:variant>
        <vt:i4>0</vt:i4>
      </vt:variant>
      <vt:variant>
        <vt:i4>5</vt:i4>
      </vt:variant>
      <vt:variant>
        <vt:lpwstr/>
      </vt:variant>
      <vt:variant>
        <vt:lpwstr>epiphyte_print</vt:lpwstr>
      </vt:variant>
      <vt:variant>
        <vt:i4>1835024</vt:i4>
      </vt:variant>
      <vt:variant>
        <vt:i4>11849</vt:i4>
      </vt:variant>
      <vt:variant>
        <vt:i4>0</vt:i4>
      </vt:variant>
      <vt:variant>
        <vt:i4>5</vt:i4>
      </vt:variant>
      <vt:variant>
        <vt:lpwstr/>
      </vt:variant>
      <vt:variant>
        <vt:lpwstr>epiphytes</vt:lpwstr>
      </vt:variant>
      <vt:variant>
        <vt:i4>5636204</vt:i4>
      </vt:variant>
      <vt:variant>
        <vt:i4>11846</vt:i4>
      </vt:variant>
      <vt:variant>
        <vt:i4>0</vt:i4>
      </vt:variant>
      <vt:variant>
        <vt:i4>5</vt:i4>
      </vt:variant>
      <vt:variant>
        <vt:lpwstr/>
      </vt:variant>
      <vt:variant>
        <vt:lpwstr>algal_rates</vt:lpwstr>
      </vt:variant>
      <vt:variant>
        <vt:i4>6946882</vt:i4>
      </vt:variant>
      <vt:variant>
        <vt:i4>11841</vt:i4>
      </vt:variant>
      <vt:variant>
        <vt:i4>0</vt:i4>
      </vt:variant>
      <vt:variant>
        <vt:i4>5</vt:i4>
      </vt:variant>
      <vt:variant>
        <vt:lpwstr/>
      </vt:variant>
      <vt:variant>
        <vt:lpwstr>epiphyte_stoichiometry</vt:lpwstr>
      </vt:variant>
      <vt:variant>
        <vt:i4>1114158</vt:i4>
      </vt:variant>
      <vt:variant>
        <vt:i4>11838</vt:i4>
      </vt:variant>
      <vt:variant>
        <vt:i4>0</vt:i4>
      </vt:variant>
      <vt:variant>
        <vt:i4>5</vt:i4>
      </vt:variant>
      <vt:variant>
        <vt:lpwstr/>
      </vt:variant>
      <vt:variant>
        <vt:lpwstr>epiphyte_temperature</vt:lpwstr>
      </vt:variant>
      <vt:variant>
        <vt:i4>1572910</vt:i4>
      </vt:variant>
      <vt:variant>
        <vt:i4>11835</vt:i4>
      </vt:variant>
      <vt:variant>
        <vt:i4>0</vt:i4>
      </vt:variant>
      <vt:variant>
        <vt:i4>5</vt:i4>
      </vt:variant>
      <vt:variant>
        <vt:lpwstr/>
      </vt:variant>
      <vt:variant>
        <vt:lpwstr>epiphyte_half</vt:lpwstr>
      </vt:variant>
      <vt:variant>
        <vt:i4>1703982</vt:i4>
      </vt:variant>
      <vt:variant>
        <vt:i4>11832</vt:i4>
      </vt:variant>
      <vt:variant>
        <vt:i4>0</vt:i4>
      </vt:variant>
      <vt:variant>
        <vt:i4>5</vt:i4>
      </vt:variant>
      <vt:variant>
        <vt:lpwstr/>
      </vt:variant>
      <vt:variant>
        <vt:lpwstr>epiphyte_rate</vt:lpwstr>
      </vt:variant>
      <vt:variant>
        <vt:i4>7405651</vt:i4>
      </vt:variant>
      <vt:variant>
        <vt:i4>11829</vt:i4>
      </vt:variant>
      <vt:variant>
        <vt:i4>0</vt:i4>
      </vt:variant>
      <vt:variant>
        <vt:i4>5</vt:i4>
      </vt:variant>
      <vt:variant>
        <vt:lpwstr/>
      </vt:variant>
      <vt:variant>
        <vt:lpwstr>epiphyte_print</vt:lpwstr>
      </vt:variant>
      <vt:variant>
        <vt:i4>1835024</vt:i4>
      </vt:variant>
      <vt:variant>
        <vt:i4>11826</vt:i4>
      </vt:variant>
      <vt:variant>
        <vt:i4>0</vt:i4>
      </vt:variant>
      <vt:variant>
        <vt:i4>5</vt:i4>
      </vt:variant>
      <vt:variant>
        <vt:lpwstr/>
      </vt:variant>
      <vt:variant>
        <vt:lpwstr>epiphytes</vt:lpwstr>
      </vt:variant>
      <vt:variant>
        <vt:i4>6946882</vt:i4>
      </vt:variant>
      <vt:variant>
        <vt:i4>11821</vt:i4>
      </vt:variant>
      <vt:variant>
        <vt:i4>0</vt:i4>
      </vt:variant>
      <vt:variant>
        <vt:i4>5</vt:i4>
      </vt:variant>
      <vt:variant>
        <vt:lpwstr/>
      </vt:variant>
      <vt:variant>
        <vt:lpwstr>epiphyte_stoichiometry</vt:lpwstr>
      </vt:variant>
      <vt:variant>
        <vt:i4>1114158</vt:i4>
      </vt:variant>
      <vt:variant>
        <vt:i4>11818</vt:i4>
      </vt:variant>
      <vt:variant>
        <vt:i4>0</vt:i4>
      </vt:variant>
      <vt:variant>
        <vt:i4>5</vt:i4>
      </vt:variant>
      <vt:variant>
        <vt:lpwstr/>
      </vt:variant>
      <vt:variant>
        <vt:lpwstr>epiphyte_temperature</vt:lpwstr>
      </vt:variant>
      <vt:variant>
        <vt:i4>1572910</vt:i4>
      </vt:variant>
      <vt:variant>
        <vt:i4>11815</vt:i4>
      </vt:variant>
      <vt:variant>
        <vt:i4>0</vt:i4>
      </vt:variant>
      <vt:variant>
        <vt:i4>5</vt:i4>
      </vt:variant>
      <vt:variant>
        <vt:lpwstr/>
      </vt:variant>
      <vt:variant>
        <vt:lpwstr>epiphyte_half</vt:lpwstr>
      </vt:variant>
      <vt:variant>
        <vt:i4>1703982</vt:i4>
      </vt:variant>
      <vt:variant>
        <vt:i4>11812</vt:i4>
      </vt:variant>
      <vt:variant>
        <vt:i4>0</vt:i4>
      </vt:variant>
      <vt:variant>
        <vt:i4>5</vt:i4>
      </vt:variant>
      <vt:variant>
        <vt:lpwstr/>
      </vt:variant>
      <vt:variant>
        <vt:lpwstr>epiphyte_rate</vt:lpwstr>
      </vt:variant>
      <vt:variant>
        <vt:i4>393261</vt:i4>
      </vt:variant>
      <vt:variant>
        <vt:i4>11809</vt:i4>
      </vt:variant>
      <vt:variant>
        <vt:i4>0</vt:i4>
      </vt:variant>
      <vt:variant>
        <vt:i4>5</vt:i4>
      </vt:variant>
      <vt:variant>
        <vt:lpwstr/>
      </vt:variant>
      <vt:variant>
        <vt:lpwstr>epiphyte_density</vt:lpwstr>
      </vt:variant>
      <vt:variant>
        <vt:i4>983099</vt:i4>
      </vt:variant>
      <vt:variant>
        <vt:i4>11806</vt:i4>
      </vt:variant>
      <vt:variant>
        <vt:i4>0</vt:i4>
      </vt:variant>
      <vt:variant>
        <vt:i4>5</vt:i4>
      </vt:variant>
      <vt:variant>
        <vt:lpwstr/>
      </vt:variant>
      <vt:variant>
        <vt:lpwstr>epiphyte_control</vt:lpwstr>
      </vt:variant>
      <vt:variant>
        <vt:i4>6946882</vt:i4>
      </vt:variant>
      <vt:variant>
        <vt:i4>11801</vt:i4>
      </vt:variant>
      <vt:variant>
        <vt:i4>0</vt:i4>
      </vt:variant>
      <vt:variant>
        <vt:i4>5</vt:i4>
      </vt:variant>
      <vt:variant>
        <vt:lpwstr/>
      </vt:variant>
      <vt:variant>
        <vt:lpwstr>epiphyte_stoichiometry</vt:lpwstr>
      </vt:variant>
      <vt:variant>
        <vt:i4>1114158</vt:i4>
      </vt:variant>
      <vt:variant>
        <vt:i4>11798</vt:i4>
      </vt:variant>
      <vt:variant>
        <vt:i4>0</vt:i4>
      </vt:variant>
      <vt:variant>
        <vt:i4>5</vt:i4>
      </vt:variant>
      <vt:variant>
        <vt:lpwstr/>
      </vt:variant>
      <vt:variant>
        <vt:lpwstr>epiphyte_temperature</vt:lpwstr>
      </vt:variant>
      <vt:variant>
        <vt:i4>1572910</vt:i4>
      </vt:variant>
      <vt:variant>
        <vt:i4>11795</vt:i4>
      </vt:variant>
      <vt:variant>
        <vt:i4>0</vt:i4>
      </vt:variant>
      <vt:variant>
        <vt:i4>5</vt:i4>
      </vt:variant>
      <vt:variant>
        <vt:lpwstr/>
      </vt:variant>
      <vt:variant>
        <vt:lpwstr>epiphyte_half</vt:lpwstr>
      </vt:variant>
      <vt:variant>
        <vt:i4>1703982</vt:i4>
      </vt:variant>
      <vt:variant>
        <vt:i4>11792</vt:i4>
      </vt:variant>
      <vt:variant>
        <vt:i4>0</vt:i4>
      </vt:variant>
      <vt:variant>
        <vt:i4>5</vt:i4>
      </vt:variant>
      <vt:variant>
        <vt:lpwstr/>
      </vt:variant>
      <vt:variant>
        <vt:lpwstr>epiphyte_rate</vt:lpwstr>
      </vt:variant>
      <vt:variant>
        <vt:i4>393261</vt:i4>
      </vt:variant>
      <vt:variant>
        <vt:i4>11789</vt:i4>
      </vt:variant>
      <vt:variant>
        <vt:i4>0</vt:i4>
      </vt:variant>
      <vt:variant>
        <vt:i4>5</vt:i4>
      </vt:variant>
      <vt:variant>
        <vt:lpwstr/>
      </vt:variant>
      <vt:variant>
        <vt:lpwstr>epiphyte_density</vt:lpwstr>
      </vt:variant>
      <vt:variant>
        <vt:i4>7405651</vt:i4>
      </vt:variant>
      <vt:variant>
        <vt:i4>11786</vt:i4>
      </vt:variant>
      <vt:variant>
        <vt:i4>0</vt:i4>
      </vt:variant>
      <vt:variant>
        <vt:i4>5</vt:i4>
      </vt:variant>
      <vt:variant>
        <vt:lpwstr/>
      </vt:variant>
      <vt:variant>
        <vt:lpwstr>epiphyte_print</vt:lpwstr>
      </vt:variant>
      <vt:variant>
        <vt:i4>4194407</vt:i4>
      </vt:variant>
      <vt:variant>
        <vt:i4>11781</vt:i4>
      </vt:variant>
      <vt:variant>
        <vt:i4>0</vt:i4>
      </vt:variant>
      <vt:variant>
        <vt:i4>5</vt:i4>
      </vt:variant>
      <vt:variant>
        <vt:lpwstr/>
      </vt:variant>
      <vt:variant>
        <vt:lpwstr>algal_temperatures</vt:lpwstr>
      </vt:variant>
      <vt:variant>
        <vt:i4>2555918</vt:i4>
      </vt:variant>
      <vt:variant>
        <vt:i4>11778</vt:i4>
      </vt:variant>
      <vt:variant>
        <vt:i4>0</vt:i4>
      </vt:variant>
      <vt:variant>
        <vt:i4>5</vt:i4>
      </vt:variant>
      <vt:variant>
        <vt:lpwstr/>
      </vt:variant>
      <vt:variant>
        <vt:lpwstr>algal_extinction</vt:lpwstr>
      </vt:variant>
      <vt:variant>
        <vt:i4>5636204</vt:i4>
      </vt:variant>
      <vt:variant>
        <vt:i4>11775</vt:i4>
      </vt:variant>
      <vt:variant>
        <vt:i4>0</vt:i4>
      </vt:variant>
      <vt:variant>
        <vt:i4>5</vt:i4>
      </vt:variant>
      <vt:variant>
        <vt:lpwstr/>
      </vt:variant>
      <vt:variant>
        <vt:lpwstr>algal_rates</vt:lpwstr>
      </vt:variant>
      <vt:variant>
        <vt:i4>6226021</vt:i4>
      </vt:variant>
      <vt:variant>
        <vt:i4>11752</vt:i4>
      </vt:variant>
      <vt:variant>
        <vt:i4>0</vt:i4>
      </vt:variant>
      <vt:variant>
        <vt:i4>5</vt:i4>
      </vt:variant>
      <vt:variant>
        <vt:lpwstr/>
      </vt:variant>
      <vt:variant>
        <vt:lpwstr>algal_stoichiometry</vt:lpwstr>
      </vt:variant>
      <vt:variant>
        <vt:i4>2555918</vt:i4>
      </vt:variant>
      <vt:variant>
        <vt:i4>11749</vt:i4>
      </vt:variant>
      <vt:variant>
        <vt:i4>0</vt:i4>
      </vt:variant>
      <vt:variant>
        <vt:i4>5</vt:i4>
      </vt:variant>
      <vt:variant>
        <vt:lpwstr/>
      </vt:variant>
      <vt:variant>
        <vt:lpwstr>algal_extinction</vt:lpwstr>
      </vt:variant>
      <vt:variant>
        <vt:i4>5636204</vt:i4>
      </vt:variant>
      <vt:variant>
        <vt:i4>11746</vt:i4>
      </vt:variant>
      <vt:variant>
        <vt:i4>0</vt:i4>
      </vt:variant>
      <vt:variant>
        <vt:i4>5</vt:i4>
      </vt:variant>
      <vt:variant>
        <vt:lpwstr/>
      </vt:variant>
      <vt:variant>
        <vt:lpwstr>algal_rates</vt:lpwstr>
      </vt:variant>
      <vt:variant>
        <vt:i4>6226021</vt:i4>
      </vt:variant>
      <vt:variant>
        <vt:i4>11741</vt:i4>
      </vt:variant>
      <vt:variant>
        <vt:i4>0</vt:i4>
      </vt:variant>
      <vt:variant>
        <vt:i4>5</vt:i4>
      </vt:variant>
      <vt:variant>
        <vt:lpwstr/>
      </vt:variant>
      <vt:variant>
        <vt:lpwstr>algal_stoichiometry</vt:lpwstr>
      </vt:variant>
      <vt:variant>
        <vt:i4>4194407</vt:i4>
      </vt:variant>
      <vt:variant>
        <vt:i4>11738</vt:i4>
      </vt:variant>
      <vt:variant>
        <vt:i4>0</vt:i4>
      </vt:variant>
      <vt:variant>
        <vt:i4>5</vt:i4>
      </vt:variant>
      <vt:variant>
        <vt:lpwstr/>
      </vt:variant>
      <vt:variant>
        <vt:lpwstr>algal_temperatures</vt:lpwstr>
      </vt:variant>
      <vt:variant>
        <vt:i4>2555918</vt:i4>
      </vt:variant>
      <vt:variant>
        <vt:i4>11735</vt:i4>
      </vt:variant>
      <vt:variant>
        <vt:i4>0</vt:i4>
      </vt:variant>
      <vt:variant>
        <vt:i4>5</vt:i4>
      </vt:variant>
      <vt:variant>
        <vt:lpwstr/>
      </vt:variant>
      <vt:variant>
        <vt:lpwstr>algal_extinction</vt:lpwstr>
      </vt:variant>
      <vt:variant>
        <vt:i4>7471221</vt:i4>
      </vt:variant>
      <vt:variant>
        <vt:i4>11581</vt:i4>
      </vt:variant>
      <vt:variant>
        <vt:i4>0</vt:i4>
      </vt:variant>
      <vt:variant>
        <vt:i4>5</vt:i4>
      </vt:variant>
      <vt:variant>
        <vt:lpwstr/>
      </vt:variant>
      <vt:variant>
        <vt:lpwstr>phosphorus</vt:lpwstr>
      </vt:variant>
      <vt:variant>
        <vt:i4>5374076</vt:i4>
      </vt:variant>
      <vt:variant>
        <vt:i4>11578</vt:i4>
      </vt:variant>
      <vt:variant>
        <vt:i4>0</vt:i4>
      </vt:variant>
      <vt:variant>
        <vt:i4>5</vt:i4>
      </vt:variant>
      <vt:variant>
        <vt:lpwstr/>
      </vt:variant>
      <vt:variant>
        <vt:lpwstr>constituent_dimensions</vt:lpwstr>
      </vt:variant>
      <vt:variant>
        <vt:i4>6750300</vt:i4>
      </vt:variant>
      <vt:variant>
        <vt:i4>11565</vt:i4>
      </vt:variant>
      <vt:variant>
        <vt:i4>0</vt:i4>
      </vt:variant>
      <vt:variant>
        <vt:i4>5</vt:i4>
      </vt:variant>
      <vt:variant>
        <vt:lpwstr/>
      </vt:variant>
      <vt:variant>
        <vt:lpwstr>extinction_coefficient</vt:lpwstr>
      </vt:variant>
      <vt:variant>
        <vt:i4>6750300</vt:i4>
      </vt:variant>
      <vt:variant>
        <vt:i4>11559</vt:i4>
      </vt:variant>
      <vt:variant>
        <vt:i4>0</vt:i4>
      </vt:variant>
      <vt:variant>
        <vt:i4>5</vt:i4>
      </vt:variant>
      <vt:variant>
        <vt:lpwstr/>
      </vt:variant>
      <vt:variant>
        <vt:lpwstr>extinction_coefficient</vt:lpwstr>
      </vt:variant>
      <vt:variant>
        <vt:i4>6750300</vt:i4>
      </vt:variant>
      <vt:variant>
        <vt:i4>11554</vt:i4>
      </vt:variant>
      <vt:variant>
        <vt:i4>0</vt:i4>
      </vt:variant>
      <vt:variant>
        <vt:i4>5</vt:i4>
      </vt:variant>
      <vt:variant>
        <vt:lpwstr/>
      </vt:variant>
      <vt:variant>
        <vt:lpwstr>extinction_coefficient</vt:lpwstr>
      </vt:variant>
      <vt:variant>
        <vt:i4>6750300</vt:i4>
      </vt:variant>
      <vt:variant>
        <vt:i4>11551</vt:i4>
      </vt:variant>
      <vt:variant>
        <vt:i4>0</vt:i4>
      </vt:variant>
      <vt:variant>
        <vt:i4>5</vt:i4>
      </vt:variant>
      <vt:variant>
        <vt:lpwstr/>
      </vt:variant>
      <vt:variant>
        <vt:lpwstr>extinction_coefficient</vt:lpwstr>
      </vt:variant>
      <vt:variant>
        <vt:i4>6750300</vt:i4>
      </vt:variant>
      <vt:variant>
        <vt:i4>11546</vt:i4>
      </vt:variant>
      <vt:variant>
        <vt:i4>0</vt:i4>
      </vt:variant>
      <vt:variant>
        <vt:i4>5</vt:i4>
      </vt:variant>
      <vt:variant>
        <vt:lpwstr/>
      </vt:variant>
      <vt:variant>
        <vt:lpwstr>extinction_coefficient</vt:lpwstr>
      </vt:variant>
      <vt:variant>
        <vt:i4>6750300</vt:i4>
      </vt:variant>
      <vt:variant>
        <vt:i4>11543</vt:i4>
      </vt:variant>
      <vt:variant>
        <vt:i4>0</vt:i4>
      </vt:variant>
      <vt:variant>
        <vt:i4>5</vt:i4>
      </vt:variant>
      <vt:variant>
        <vt:lpwstr/>
      </vt:variant>
      <vt:variant>
        <vt:lpwstr>extinction_coefficient</vt:lpwstr>
      </vt:variant>
      <vt:variant>
        <vt:i4>2228265</vt:i4>
      </vt:variant>
      <vt:variant>
        <vt:i4>11538</vt:i4>
      </vt:variant>
      <vt:variant>
        <vt:i4>0</vt:i4>
      </vt:variant>
      <vt:variant>
        <vt:i4>5</vt:i4>
      </vt:variant>
      <vt:variant>
        <vt:lpwstr/>
      </vt:variant>
      <vt:variant>
        <vt:lpwstr>light_extinction_filename</vt:lpwstr>
      </vt:variant>
      <vt:variant>
        <vt:i4>2162733</vt:i4>
      </vt:variant>
      <vt:variant>
        <vt:i4>11535</vt:i4>
      </vt:variant>
      <vt:variant>
        <vt:i4>0</vt:i4>
      </vt:variant>
      <vt:variant>
        <vt:i4>5</vt:i4>
      </vt:variant>
      <vt:variant>
        <vt:lpwstr/>
      </vt:variant>
      <vt:variant>
        <vt:lpwstr>light_extinction_file</vt:lpwstr>
      </vt:variant>
      <vt:variant>
        <vt:i4>2555918</vt:i4>
      </vt:variant>
      <vt:variant>
        <vt:i4>11532</vt:i4>
      </vt:variant>
      <vt:variant>
        <vt:i4>0</vt:i4>
      </vt:variant>
      <vt:variant>
        <vt:i4>5</vt:i4>
      </vt:variant>
      <vt:variant>
        <vt:lpwstr/>
      </vt:variant>
      <vt:variant>
        <vt:lpwstr>algal_extinction</vt:lpwstr>
      </vt:variant>
      <vt:variant>
        <vt:i4>851968</vt:i4>
      </vt:variant>
      <vt:variant>
        <vt:i4>11476</vt:i4>
      </vt:variant>
      <vt:variant>
        <vt:i4>0</vt:i4>
      </vt:variant>
      <vt:variant>
        <vt:i4>5</vt:i4>
      </vt:variant>
      <vt:variant>
        <vt:lpwstr/>
      </vt:variant>
      <vt:variant>
        <vt:lpwstr>precipitation_concentration_filename</vt:lpwstr>
      </vt:variant>
      <vt:variant>
        <vt:i4>589827</vt:i4>
      </vt:variant>
      <vt:variant>
        <vt:i4>11473</vt:i4>
      </vt:variant>
      <vt:variant>
        <vt:i4>0</vt:i4>
      </vt:variant>
      <vt:variant>
        <vt:i4>5</vt:i4>
      </vt:variant>
      <vt:variant>
        <vt:lpwstr/>
      </vt:variant>
      <vt:variant>
        <vt:lpwstr>precipitation_concentration_file</vt:lpwstr>
      </vt:variant>
      <vt:variant>
        <vt:i4>393244</vt:i4>
      </vt:variant>
      <vt:variant>
        <vt:i4>11470</vt:i4>
      </vt:variant>
      <vt:variant>
        <vt:i4>0</vt:i4>
      </vt:variant>
      <vt:variant>
        <vt:i4>5</vt:i4>
      </vt:variant>
      <vt:variant>
        <vt:lpwstr/>
      </vt:variant>
      <vt:variant>
        <vt:lpwstr>calculations</vt:lpwstr>
      </vt:variant>
      <vt:variant>
        <vt:i4>851968</vt:i4>
      </vt:variant>
      <vt:variant>
        <vt:i4>11467</vt:i4>
      </vt:variant>
      <vt:variant>
        <vt:i4>0</vt:i4>
      </vt:variant>
      <vt:variant>
        <vt:i4>5</vt:i4>
      </vt:variant>
      <vt:variant>
        <vt:lpwstr/>
      </vt:variant>
      <vt:variant>
        <vt:lpwstr>precipitation_concentration_filename</vt:lpwstr>
      </vt:variant>
      <vt:variant>
        <vt:i4>589827</vt:i4>
      </vt:variant>
      <vt:variant>
        <vt:i4>11464</vt:i4>
      </vt:variant>
      <vt:variant>
        <vt:i4>0</vt:i4>
      </vt:variant>
      <vt:variant>
        <vt:i4>5</vt:i4>
      </vt:variant>
      <vt:variant>
        <vt:lpwstr/>
      </vt:variant>
      <vt:variant>
        <vt:lpwstr>precipitation_concentration_file</vt:lpwstr>
      </vt:variant>
      <vt:variant>
        <vt:i4>1966087</vt:i4>
      </vt:variant>
      <vt:variant>
        <vt:i4>11459</vt:i4>
      </vt:variant>
      <vt:variant>
        <vt:i4>0</vt:i4>
      </vt:variant>
      <vt:variant>
        <vt:i4>5</vt:i4>
      </vt:variant>
      <vt:variant>
        <vt:lpwstr/>
      </vt:variant>
      <vt:variant>
        <vt:lpwstr>dtrib_concentration_filename</vt:lpwstr>
      </vt:variant>
      <vt:variant>
        <vt:i4>2752535</vt:i4>
      </vt:variant>
      <vt:variant>
        <vt:i4>11456</vt:i4>
      </vt:variant>
      <vt:variant>
        <vt:i4>0</vt:i4>
      </vt:variant>
      <vt:variant>
        <vt:i4>5</vt:i4>
      </vt:variant>
      <vt:variant>
        <vt:lpwstr/>
      </vt:variant>
      <vt:variant>
        <vt:lpwstr>distributed_tributary_concentration_file</vt:lpwstr>
      </vt:variant>
      <vt:variant>
        <vt:i4>1966087</vt:i4>
      </vt:variant>
      <vt:variant>
        <vt:i4>11453</vt:i4>
      </vt:variant>
      <vt:variant>
        <vt:i4>0</vt:i4>
      </vt:variant>
      <vt:variant>
        <vt:i4>5</vt:i4>
      </vt:variant>
      <vt:variant>
        <vt:lpwstr/>
      </vt:variant>
      <vt:variant>
        <vt:lpwstr>dtrib_concentration_filename</vt:lpwstr>
      </vt:variant>
      <vt:variant>
        <vt:i4>2752535</vt:i4>
      </vt:variant>
      <vt:variant>
        <vt:i4>11450</vt:i4>
      </vt:variant>
      <vt:variant>
        <vt:i4>0</vt:i4>
      </vt:variant>
      <vt:variant>
        <vt:i4>5</vt:i4>
      </vt:variant>
      <vt:variant>
        <vt:lpwstr/>
      </vt:variant>
      <vt:variant>
        <vt:lpwstr>distributed_tributary_concentration_file</vt:lpwstr>
      </vt:variant>
      <vt:variant>
        <vt:i4>1376259</vt:i4>
      </vt:variant>
      <vt:variant>
        <vt:i4>11445</vt:i4>
      </vt:variant>
      <vt:variant>
        <vt:i4>0</vt:i4>
      </vt:variant>
      <vt:variant>
        <vt:i4>5</vt:i4>
      </vt:variant>
      <vt:variant>
        <vt:lpwstr/>
      </vt:variant>
      <vt:variant>
        <vt:lpwstr>tributary_concentration_filename</vt:lpwstr>
      </vt:variant>
      <vt:variant>
        <vt:i4>4980850</vt:i4>
      </vt:variant>
      <vt:variant>
        <vt:i4>11442</vt:i4>
      </vt:variant>
      <vt:variant>
        <vt:i4>0</vt:i4>
      </vt:variant>
      <vt:variant>
        <vt:i4>5</vt:i4>
      </vt:variant>
      <vt:variant>
        <vt:lpwstr/>
      </vt:variant>
      <vt:variant>
        <vt:lpwstr>tributary_inflow_concentration_file</vt:lpwstr>
      </vt:variant>
      <vt:variant>
        <vt:i4>1376259</vt:i4>
      </vt:variant>
      <vt:variant>
        <vt:i4>11439</vt:i4>
      </vt:variant>
      <vt:variant>
        <vt:i4>0</vt:i4>
      </vt:variant>
      <vt:variant>
        <vt:i4>5</vt:i4>
      </vt:variant>
      <vt:variant>
        <vt:lpwstr/>
      </vt:variant>
      <vt:variant>
        <vt:lpwstr>tributary_concentration_filename</vt:lpwstr>
      </vt:variant>
      <vt:variant>
        <vt:i4>4980850</vt:i4>
      </vt:variant>
      <vt:variant>
        <vt:i4>11436</vt:i4>
      </vt:variant>
      <vt:variant>
        <vt:i4>0</vt:i4>
      </vt:variant>
      <vt:variant>
        <vt:i4>5</vt:i4>
      </vt:variant>
      <vt:variant>
        <vt:lpwstr/>
      </vt:variant>
      <vt:variant>
        <vt:lpwstr>tributary_inflow_concentration_file</vt:lpwstr>
      </vt:variant>
      <vt:variant>
        <vt:i4>393222</vt:i4>
      </vt:variant>
      <vt:variant>
        <vt:i4>11431</vt:i4>
      </vt:variant>
      <vt:variant>
        <vt:i4>0</vt:i4>
      </vt:variant>
      <vt:variant>
        <vt:i4>5</vt:i4>
      </vt:variant>
      <vt:variant>
        <vt:lpwstr/>
      </vt:variant>
      <vt:variant>
        <vt:lpwstr>inflow_concentration_filename</vt:lpwstr>
      </vt:variant>
      <vt:variant>
        <vt:i4>327682</vt:i4>
      </vt:variant>
      <vt:variant>
        <vt:i4>11428</vt:i4>
      </vt:variant>
      <vt:variant>
        <vt:i4>0</vt:i4>
      </vt:variant>
      <vt:variant>
        <vt:i4>5</vt:i4>
      </vt:variant>
      <vt:variant>
        <vt:lpwstr/>
      </vt:variant>
      <vt:variant>
        <vt:lpwstr>inflow_concentration_file</vt:lpwstr>
      </vt:variant>
      <vt:variant>
        <vt:i4>393222</vt:i4>
      </vt:variant>
      <vt:variant>
        <vt:i4>11425</vt:i4>
      </vt:variant>
      <vt:variant>
        <vt:i4>0</vt:i4>
      </vt:variant>
      <vt:variant>
        <vt:i4>5</vt:i4>
      </vt:variant>
      <vt:variant>
        <vt:lpwstr/>
      </vt:variant>
      <vt:variant>
        <vt:lpwstr>inflow_concentration_filename</vt:lpwstr>
      </vt:variant>
      <vt:variant>
        <vt:i4>327682</vt:i4>
      </vt:variant>
      <vt:variant>
        <vt:i4>11422</vt:i4>
      </vt:variant>
      <vt:variant>
        <vt:i4>0</vt:i4>
      </vt:variant>
      <vt:variant>
        <vt:i4>5</vt:i4>
      </vt:variant>
      <vt:variant>
        <vt:lpwstr/>
      </vt:variant>
      <vt:variant>
        <vt:lpwstr>inflow_concentration_file</vt:lpwstr>
      </vt:variant>
      <vt:variant>
        <vt:i4>1900560</vt:i4>
      </vt:variant>
      <vt:variant>
        <vt:i4>11417</vt:i4>
      </vt:variant>
      <vt:variant>
        <vt:i4>0</vt:i4>
      </vt:variant>
      <vt:variant>
        <vt:i4>5</vt:i4>
      </vt:variant>
      <vt:variant>
        <vt:lpwstr/>
      </vt:variant>
      <vt:variant>
        <vt:lpwstr>contours</vt:lpwstr>
      </vt:variant>
      <vt:variant>
        <vt:i4>8126582</vt:i4>
      </vt:variant>
      <vt:variant>
        <vt:i4>11414</vt:i4>
      </vt:variant>
      <vt:variant>
        <vt:i4>0</vt:i4>
      </vt:variant>
      <vt:variant>
        <vt:i4>5</vt:i4>
      </vt:variant>
      <vt:variant>
        <vt:lpwstr/>
      </vt:variant>
      <vt:variant>
        <vt:lpwstr>spreadsheet</vt:lpwstr>
      </vt:variant>
      <vt:variant>
        <vt:i4>6815818</vt:i4>
      </vt:variant>
      <vt:variant>
        <vt:i4>11411</vt:i4>
      </vt:variant>
      <vt:variant>
        <vt:i4>0</vt:i4>
      </vt:variant>
      <vt:variant>
        <vt:i4>5</vt:i4>
      </vt:variant>
      <vt:variant>
        <vt:lpwstr/>
      </vt:variant>
      <vt:variant>
        <vt:lpwstr>time_series</vt:lpwstr>
      </vt:variant>
      <vt:variant>
        <vt:i4>720915</vt:i4>
      </vt:variant>
      <vt:variant>
        <vt:i4>11408</vt:i4>
      </vt:variant>
      <vt:variant>
        <vt:i4>0</vt:i4>
      </vt:variant>
      <vt:variant>
        <vt:i4>5</vt:i4>
      </vt:variant>
      <vt:variant>
        <vt:lpwstr/>
      </vt:variant>
      <vt:variant>
        <vt:lpwstr>profiles</vt:lpwstr>
      </vt:variant>
      <vt:variant>
        <vt:i4>7274573</vt:i4>
      </vt:variant>
      <vt:variant>
        <vt:i4>11405</vt:i4>
      </vt:variant>
      <vt:variant>
        <vt:i4>0</vt:i4>
      </vt:variant>
      <vt:variant>
        <vt:i4>5</vt:i4>
      </vt:variant>
      <vt:variant>
        <vt:lpwstr/>
      </vt:variant>
      <vt:variant>
        <vt:lpwstr>snapshot_print</vt:lpwstr>
      </vt:variant>
      <vt:variant>
        <vt:i4>3735577</vt:i4>
      </vt:variant>
      <vt:variant>
        <vt:i4>11402</vt:i4>
      </vt:variant>
      <vt:variant>
        <vt:i4>0</vt:i4>
      </vt:variant>
      <vt:variant>
        <vt:i4>5</vt:i4>
      </vt:variant>
      <vt:variant>
        <vt:lpwstr/>
      </vt:variant>
      <vt:variant>
        <vt:lpwstr>contour_filename</vt:lpwstr>
      </vt:variant>
      <vt:variant>
        <vt:i4>2293817</vt:i4>
      </vt:variant>
      <vt:variant>
        <vt:i4>11399</vt:i4>
      </vt:variant>
      <vt:variant>
        <vt:i4>0</vt:i4>
      </vt:variant>
      <vt:variant>
        <vt:i4>5</vt:i4>
      </vt:variant>
      <vt:variant>
        <vt:lpwstr/>
      </vt:variant>
      <vt:variant>
        <vt:lpwstr>contour_plot_file</vt:lpwstr>
      </vt:variant>
      <vt:variant>
        <vt:i4>3080218</vt:i4>
      </vt:variant>
      <vt:variant>
        <vt:i4>11396</vt:i4>
      </vt:variant>
      <vt:variant>
        <vt:i4>0</vt:i4>
      </vt:variant>
      <vt:variant>
        <vt:i4>5</vt:i4>
      </vt:variant>
      <vt:variant>
        <vt:lpwstr/>
      </vt:variant>
      <vt:variant>
        <vt:lpwstr>profile_filename</vt:lpwstr>
      </vt:variant>
      <vt:variant>
        <vt:i4>3473466</vt:i4>
      </vt:variant>
      <vt:variant>
        <vt:i4>11393</vt:i4>
      </vt:variant>
      <vt:variant>
        <vt:i4>0</vt:i4>
      </vt:variant>
      <vt:variant>
        <vt:i4>5</vt:i4>
      </vt:variant>
      <vt:variant>
        <vt:lpwstr/>
      </vt:variant>
      <vt:variant>
        <vt:lpwstr>profile_plot_file</vt:lpwstr>
      </vt:variant>
      <vt:variant>
        <vt:i4>4128816</vt:i4>
      </vt:variant>
      <vt:variant>
        <vt:i4>11390</vt:i4>
      </vt:variant>
      <vt:variant>
        <vt:i4>0</vt:i4>
      </vt:variant>
      <vt:variant>
        <vt:i4>5</vt:i4>
      </vt:variant>
      <vt:variant>
        <vt:lpwstr/>
      </vt:variant>
      <vt:variant>
        <vt:lpwstr>time_series_filename</vt:lpwstr>
      </vt:variant>
      <vt:variant>
        <vt:i4>4980833</vt:i4>
      </vt:variant>
      <vt:variant>
        <vt:i4>11387</vt:i4>
      </vt:variant>
      <vt:variant>
        <vt:i4>0</vt:i4>
      </vt:variant>
      <vt:variant>
        <vt:i4>5</vt:i4>
      </vt:variant>
      <vt:variant>
        <vt:lpwstr/>
      </vt:variant>
      <vt:variant>
        <vt:lpwstr>time_series_output_file</vt:lpwstr>
      </vt:variant>
      <vt:variant>
        <vt:i4>720956</vt:i4>
      </vt:variant>
      <vt:variant>
        <vt:i4>11384</vt:i4>
      </vt:variant>
      <vt:variant>
        <vt:i4>0</vt:i4>
      </vt:variant>
      <vt:variant>
        <vt:i4>5</vt:i4>
      </vt:variant>
      <vt:variant>
        <vt:lpwstr/>
      </vt:variant>
      <vt:variant>
        <vt:lpwstr>snapshot_filename</vt:lpwstr>
      </vt:variant>
      <vt:variant>
        <vt:i4>4128810</vt:i4>
      </vt:variant>
      <vt:variant>
        <vt:i4>11381</vt:i4>
      </vt:variant>
      <vt:variant>
        <vt:i4>0</vt:i4>
      </vt:variant>
      <vt:variant>
        <vt:i4>5</vt:i4>
      </vt:variant>
      <vt:variant>
        <vt:lpwstr/>
      </vt:variant>
      <vt:variant>
        <vt:lpwstr>snapshot_output_file</vt:lpwstr>
      </vt:variant>
      <vt:variant>
        <vt:i4>196615</vt:i4>
      </vt:variant>
      <vt:variant>
        <vt:i4>11376</vt:i4>
      </vt:variant>
      <vt:variant>
        <vt:i4>0</vt:i4>
      </vt:variant>
      <vt:variant>
        <vt:i4>5</vt:i4>
      </vt:variant>
      <vt:variant>
        <vt:lpwstr/>
      </vt:variant>
      <vt:variant>
        <vt:lpwstr>longitudinal_profile_file</vt:lpwstr>
      </vt:variant>
      <vt:variant>
        <vt:i4>458781</vt:i4>
      </vt:variant>
      <vt:variant>
        <vt:i4>11373</vt:i4>
      </vt:variant>
      <vt:variant>
        <vt:i4>0</vt:i4>
      </vt:variant>
      <vt:variant>
        <vt:i4>5</vt:i4>
      </vt:variant>
      <vt:variant>
        <vt:lpwstr/>
      </vt:variant>
      <vt:variant>
        <vt:lpwstr>vertical_profile_file</vt:lpwstr>
      </vt:variant>
      <vt:variant>
        <vt:i4>7536722</vt:i4>
      </vt:variant>
      <vt:variant>
        <vt:i4>11370</vt:i4>
      </vt:variant>
      <vt:variant>
        <vt:i4>0</vt:i4>
      </vt:variant>
      <vt:variant>
        <vt:i4>5</vt:i4>
      </vt:variant>
      <vt:variant>
        <vt:lpwstr/>
      </vt:variant>
      <vt:variant>
        <vt:lpwstr>active_constituents</vt:lpwstr>
      </vt:variant>
      <vt:variant>
        <vt:i4>3276801</vt:i4>
      </vt:variant>
      <vt:variant>
        <vt:i4>11367</vt:i4>
      </vt:variant>
      <vt:variant>
        <vt:i4>0</vt:i4>
      </vt:variant>
      <vt:variant>
        <vt:i4>5</vt:i4>
      </vt:variant>
      <vt:variant>
        <vt:lpwstr/>
      </vt:variant>
      <vt:variant>
        <vt:lpwstr>constituent_computations</vt:lpwstr>
      </vt:variant>
      <vt:variant>
        <vt:i4>7536722</vt:i4>
      </vt:variant>
      <vt:variant>
        <vt:i4>11362</vt:i4>
      </vt:variant>
      <vt:variant>
        <vt:i4>0</vt:i4>
      </vt:variant>
      <vt:variant>
        <vt:i4>5</vt:i4>
      </vt:variant>
      <vt:variant>
        <vt:lpwstr/>
      </vt:variant>
      <vt:variant>
        <vt:lpwstr>active_constituents</vt:lpwstr>
      </vt:variant>
      <vt:variant>
        <vt:i4>3276801</vt:i4>
      </vt:variant>
      <vt:variant>
        <vt:i4>11359</vt:i4>
      </vt:variant>
      <vt:variant>
        <vt:i4>0</vt:i4>
      </vt:variant>
      <vt:variant>
        <vt:i4>5</vt:i4>
      </vt:variant>
      <vt:variant>
        <vt:lpwstr/>
      </vt:variant>
      <vt:variant>
        <vt:lpwstr>constituent_computations</vt:lpwstr>
      </vt:variant>
      <vt:variant>
        <vt:i4>7536722</vt:i4>
      </vt:variant>
      <vt:variant>
        <vt:i4>11354</vt:i4>
      </vt:variant>
      <vt:variant>
        <vt:i4>0</vt:i4>
      </vt:variant>
      <vt:variant>
        <vt:i4>5</vt:i4>
      </vt:variant>
      <vt:variant>
        <vt:lpwstr/>
      </vt:variant>
      <vt:variant>
        <vt:lpwstr>active_constituents</vt:lpwstr>
      </vt:variant>
      <vt:variant>
        <vt:i4>3276801</vt:i4>
      </vt:variant>
      <vt:variant>
        <vt:i4>11351</vt:i4>
      </vt:variant>
      <vt:variant>
        <vt:i4>0</vt:i4>
      </vt:variant>
      <vt:variant>
        <vt:i4>5</vt:i4>
      </vt:variant>
      <vt:variant>
        <vt:lpwstr/>
      </vt:variant>
      <vt:variant>
        <vt:lpwstr>constituent_computations</vt:lpwstr>
      </vt:variant>
      <vt:variant>
        <vt:i4>4063248</vt:i4>
      </vt:variant>
      <vt:variant>
        <vt:i4>11346</vt:i4>
      </vt:variant>
      <vt:variant>
        <vt:i4>0</vt:i4>
      </vt:variant>
      <vt:variant>
        <vt:i4>5</vt:i4>
      </vt:variant>
      <vt:variant>
        <vt:lpwstr/>
      </vt:variant>
      <vt:variant>
        <vt:lpwstr>precipitation_active</vt:lpwstr>
      </vt:variant>
      <vt:variant>
        <vt:i4>1900548</vt:i4>
      </vt:variant>
      <vt:variant>
        <vt:i4>11343</vt:i4>
      </vt:variant>
      <vt:variant>
        <vt:i4>0</vt:i4>
      </vt:variant>
      <vt:variant>
        <vt:i4>5</vt:i4>
      </vt:variant>
      <vt:variant>
        <vt:lpwstr/>
      </vt:variant>
      <vt:variant>
        <vt:lpwstr>distributed_tributary_active</vt:lpwstr>
      </vt:variant>
      <vt:variant>
        <vt:i4>2490387</vt:i4>
      </vt:variant>
      <vt:variant>
        <vt:i4>11340</vt:i4>
      </vt:variant>
      <vt:variant>
        <vt:i4>0</vt:i4>
      </vt:variant>
      <vt:variant>
        <vt:i4>5</vt:i4>
      </vt:variant>
      <vt:variant>
        <vt:lpwstr/>
      </vt:variant>
      <vt:variant>
        <vt:lpwstr>tributary_active</vt:lpwstr>
      </vt:variant>
      <vt:variant>
        <vt:i4>1441845</vt:i4>
      </vt:variant>
      <vt:variant>
        <vt:i4>11337</vt:i4>
      </vt:variant>
      <vt:variant>
        <vt:i4>0</vt:i4>
      </vt:variant>
      <vt:variant>
        <vt:i4>5</vt:i4>
      </vt:variant>
      <vt:variant>
        <vt:lpwstr/>
      </vt:variant>
      <vt:variant>
        <vt:lpwstr>inflow_active</vt:lpwstr>
      </vt:variant>
      <vt:variant>
        <vt:i4>4194418</vt:i4>
      </vt:variant>
      <vt:variant>
        <vt:i4>11334</vt:i4>
      </vt:variant>
      <vt:variant>
        <vt:i4>0</vt:i4>
      </vt:variant>
      <vt:variant>
        <vt:i4>5</vt:i4>
      </vt:variant>
      <vt:variant>
        <vt:lpwstr/>
      </vt:variant>
      <vt:variant>
        <vt:lpwstr>constituent_output</vt:lpwstr>
      </vt:variant>
      <vt:variant>
        <vt:i4>3080209</vt:i4>
      </vt:variant>
      <vt:variant>
        <vt:i4>11331</vt:i4>
      </vt:variant>
      <vt:variant>
        <vt:i4>0</vt:i4>
      </vt:variant>
      <vt:variant>
        <vt:i4>5</vt:i4>
      </vt:variant>
      <vt:variant>
        <vt:lpwstr/>
      </vt:variant>
      <vt:variant>
        <vt:lpwstr>initial_concentration</vt:lpwstr>
      </vt:variant>
      <vt:variant>
        <vt:i4>3276801</vt:i4>
      </vt:variant>
      <vt:variant>
        <vt:i4>11328</vt:i4>
      </vt:variant>
      <vt:variant>
        <vt:i4>0</vt:i4>
      </vt:variant>
      <vt:variant>
        <vt:i4>5</vt:i4>
      </vt:variant>
      <vt:variant>
        <vt:lpwstr/>
      </vt:variant>
      <vt:variant>
        <vt:lpwstr>constituent_computations</vt:lpwstr>
      </vt:variant>
      <vt:variant>
        <vt:i4>5374076</vt:i4>
      </vt:variant>
      <vt:variant>
        <vt:i4>11325</vt:i4>
      </vt:variant>
      <vt:variant>
        <vt:i4>0</vt:i4>
      </vt:variant>
      <vt:variant>
        <vt:i4>5</vt:i4>
      </vt:variant>
      <vt:variant>
        <vt:lpwstr/>
      </vt:variant>
      <vt:variant>
        <vt:lpwstr>constituent_dimensions</vt:lpwstr>
      </vt:variant>
      <vt:variant>
        <vt:i4>4063248</vt:i4>
      </vt:variant>
      <vt:variant>
        <vt:i4>11320</vt:i4>
      </vt:variant>
      <vt:variant>
        <vt:i4>0</vt:i4>
      </vt:variant>
      <vt:variant>
        <vt:i4>5</vt:i4>
      </vt:variant>
      <vt:variant>
        <vt:lpwstr/>
      </vt:variant>
      <vt:variant>
        <vt:lpwstr>precipitation_active</vt:lpwstr>
      </vt:variant>
      <vt:variant>
        <vt:i4>1900548</vt:i4>
      </vt:variant>
      <vt:variant>
        <vt:i4>11317</vt:i4>
      </vt:variant>
      <vt:variant>
        <vt:i4>0</vt:i4>
      </vt:variant>
      <vt:variant>
        <vt:i4>5</vt:i4>
      </vt:variant>
      <vt:variant>
        <vt:lpwstr/>
      </vt:variant>
      <vt:variant>
        <vt:lpwstr>distributed_tributary_active</vt:lpwstr>
      </vt:variant>
      <vt:variant>
        <vt:i4>2490387</vt:i4>
      </vt:variant>
      <vt:variant>
        <vt:i4>11314</vt:i4>
      </vt:variant>
      <vt:variant>
        <vt:i4>0</vt:i4>
      </vt:variant>
      <vt:variant>
        <vt:i4>5</vt:i4>
      </vt:variant>
      <vt:variant>
        <vt:lpwstr/>
      </vt:variant>
      <vt:variant>
        <vt:lpwstr>tributary_active</vt:lpwstr>
      </vt:variant>
      <vt:variant>
        <vt:i4>1441845</vt:i4>
      </vt:variant>
      <vt:variant>
        <vt:i4>11311</vt:i4>
      </vt:variant>
      <vt:variant>
        <vt:i4>0</vt:i4>
      </vt:variant>
      <vt:variant>
        <vt:i4>5</vt:i4>
      </vt:variant>
      <vt:variant>
        <vt:lpwstr/>
      </vt:variant>
      <vt:variant>
        <vt:lpwstr>inflow_active</vt:lpwstr>
      </vt:variant>
      <vt:variant>
        <vt:i4>4194418</vt:i4>
      </vt:variant>
      <vt:variant>
        <vt:i4>11308</vt:i4>
      </vt:variant>
      <vt:variant>
        <vt:i4>0</vt:i4>
      </vt:variant>
      <vt:variant>
        <vt:i4>5</vt:i4>
      </vt:variant>
      <vt:variant>
        <vt:lpwstr/>
      </vt:variant>
      <vt:variant>
        <vt:lpwstr>constituent_output</vt:lpwstr>
      </vt:variant>
      <vt:variant>
        <vt:i4>3080209</vt:i4>
      </vt:variant>
      <vt:variant>
        <vt:i4>11305</vt:i4>
      </vt:variant>
      <vt:variant>
        <vt:i4>0</vt:i4>
      </vt:variant>
      <vt:variant>
        <vt:i4>5</vt:i4>
      </vt:variant>
      <vt:variant>
        <vt:lpwstr/>
      </vt:variant>
      <vt:variant>
        <vt:lpwstr>initial_concentration</vt:lpwstr>
      </vt:variant>
      <vt:variant>
        <vt:i4>7536722</vt:i4>
      </vt:variant>
      <vt:variant>
        <vt:i4>11302</vt:i4>
      </vt:variant>
      <vt:variant>
        <vt:i4>0</vt:i4>
      </vt:variant>
      <vt:variant>
        <vt:i4>5</vt:i4>
      </vt:variant>
      <vt:variant>
        <vt:lpwstr/>
      </vt:variant>
      <vt:variant>
        <vt:lpwstr>active_constituents</vt:lpwstr>
      </vt:variant>
      <vt:variant>
        <vt:i4>720956</vt:i4>
      </vt:variant>
      <vt:variant>
        <vt:i4>11299</vt:i4>
      </vt:variant>
      <vt:variant>
        <vt:i4>0</vt:i4>
      </vt:variant>
      <vt:variant>
        <vt:i4>5</vt:i4>
      </vt:variant>
      <vt:variant>
        <vt:lpwstr/>
      </vt:variant>
      <vt:variant>
        <vt:lpwstr>snapshot_filename</vt:lpwstr>
      </vt:variant>
      <vt:variant>
        <vt:i4>4128810</vt:i4>
      </vt:variant>
      <vt:variant>
        <vt:i4>11296</vt:i4>
      </vt:variant>
      <vt:variant>
        <vt:i4>0</vt:i4>
      </vt:variant>
      <vt:variant>
        <vt:i4>5</vt:i4>
      </vt:variant>
      <vt:variant>
        <vt:lpwstr/>
      </vt:variant>
      <vt:variant>
        <vt:lpwstr>snapshot_output_file</vt:lpwstr>
      </vt:variant>
      <vt:variant>
        <vt:i4>7536722</vt:i4>
      </vt:variant>
      <vt:variant>
        <vt:i4>11293</vt:i4>
      </vt:variant>
      <vt:variant>
        <vt:i4>0</vt:i4>
      </vt:variant>
      <vt:variant>
        <vt:i4>5</vt:i4>
      </vt:variant>
      <vt:variant>
        <vt:lpwstr/>
      </vt:variant>
      <vt:variant>
        <vt:lpwstr>active_constituents</vt:lpwstr>
      </vt:variant>
      <vt:variant>
        <vt:i4>3670020</vt:i4>
      </vt:variant>
      <vt:variant>
        <vt:i4>11288</vt:i4>
      </vt:variant>
      <vt:variant>
        <vt:i4>0</vt:i4>
      </vt:variant>
      <vt:variant>
        <vt:i4>5</vt:i4>
      </vt:variant>
      <vt:variant>
        <vt:lpwstr/>
      </vt:variant>
      <vt:variant>
        <vt:lpwstr>restart_date</vt:lpwstr>
      </vt:variant>
      <vt:variant>
        <vt:i4>6488160</vt:i4>
      </vt:variant>
      <vt:variant>
        <vt:i4>11285</vt:i4>
      </vt:variant>
      <vt:variant>
        <vt:i4>0</vt:i4>
      </vt:variant>
      <vt:variant>
        <vt:i4>5</vt:i4>
      </vt:variant>
      <vt:variant>
        <vt:lpwstr/>
      </vt:variant>
      <vt:variant>
        <vt:lpwstr>restart</vt:lpwstr>
      </vt:variant>
      <vt:variant>
        <vt:i4>3670020</vt:i4>
      </vt:variant>
      <vt:variant>
        <vt:i4>11281</vt:i4>
      </vt:variant>
      <vt:variant>
        <vt:i4>0</vt:i4>
      </vt:variant>
      <vt:variant>
        <vt:i4>5</vt:i4>
      </vt:variant>
      <vt:variant>
        <vt:lpwstr/>
      </vt:variant>
      <vt:variant>
        <vt:lpwstr>restart_date</vt:lpwstr>
      </vt:variant>
      <vt:variant>
        <vt:i4>1179696</vt:i4>
      </vt:variant>
      <vt:variant>
        <vt:i4>11279</vt:i4>
      </vt:variant>
      <vt:variant>
        <vt:i4>0</vt:i4>
      </vt:variant>
      <vt:variant>
        <vt:i4>5</vt:i4>
      </vt:variant>
      <vt:variant>
        <vt:lpwstr/>
      </vt:variant>
      <vt:variant>
        <vt:lpwstr>snapshot_date</vt:lpwstr>
      </vt:variant>
      <vt:variant>
        <vt:i4>3735564</vt:i4>
      </vt:variant>
      <vt:variant>
        <vt:i4>11276</vt:i4>
      </vt:variant>
      <vt:variant>
        <vt:i4>0</vt:i4>
      </vt:variant>
      <vt:variant>
        <vt:i4>5</vt:i4>
      </vt:variant>
      <vt:variant>
        <vt:lpwstr/>
      </vt:variant>
      <vt:variant>
        <vt:lpwstr>restart_frequency</vt:lpwstr>
      </vt:variant>
      <vt:variant>
        <vt:i4>3670020</vt:i4>
      </vt:variant>
      <vt:variant>
        <vt:i4>11273</vt:i4>
      </vt:variant>
      <vt:variant>
        <vt:i4>0</vt:i4>
      </vt:variant>
      <vt:variant>
        <vt:i4>5</vt:i4>
      </vt:variant>
      <vt:variant>
        <vt:lpwstr/>
      </vt:variant>
      <vt:variant>
        <vt:lpwstr>restart_date</vt:lpwstr>
      </vt:variant>
      <vt:variant>
        <vt:i4>3407901</vt:i4>
      </vt:variant>
      <vt:variant>
        <vt:i4>11270</vt:i4>
      </vt:variant>
      <vt:variant>
        <vt:i4>0</vt:i4>
      </vt:variant>
      <vt:variant>
        <vt:i4>5</vt:i4>
      </vt:variant>
      <vt:variant>
        <vt:lpwstr/>
      </vt:variant>
      <vt:variant>
        <vt:lpwstr>restart_filename</vt:lpwstr>
      </vt:variant>
      <vt:variant>
        <vt:i4>3735564</vt:i4>
      </vt:variant>
      <vt:variant>
        <vt:i4>11265</vt:i4>
      </vt:variant>
      <vt:variant>
        <vt:i4>0</vt:i4>
      </vt:variant>
      <vt:variant>
        <vt:i4>5</vt:i4>
      </vt:variant>
      <vt:variant>
        <vt:lpwstr/>
      </vt:variant>
      <vt:variant>
        <vt:lpwstr>restart_frequency</vt:lpwstr>
      </vt:variant>
      <vt:variant>
        <vt:i4>6488160</vt:i4>
      </vt:variant>
      <vt:variant>
        <vt:i4>11262</vt:i4>
      </vt:variant>
      <vt:variant>
        <vt:i4>0</vt:i4>
      </vt:variant>
      <vt:variant>
        <vt:i4>5</vt:i4>
      </vt:variant>
      <vt:variant>
        <vt:lpwstr/>
      </vt:variant>
      <vt:variant>
        <vt:lpwstr>restart</vt:lpwstr>
      </vt:variant>
      <vt:variant>
        <vt:i4>3407901</vt:i4>
      </vt:variant>
      <vt:variant>
        <vt:i4>11259</vt:i4>
      </vt:variant>
      <vt:variant>
        <vt:i4>0</vt:i4>
      </vt:variant>
      <vt:variant>
        <vt:i4>5</vt:i4>
      </vt:variant>
      <vt:variant>
        <vt:lpwstr/>
      </vt:variant>
      <vt:variant>
        <vt:lpwstr>restart_filename</vt:lpwstr>
      </vt:variant>
      <vt:variant>
        <vt:i4>3735564</vt:i4>
      </vt:variant>
      <vt:variant>
        <vt:i4>11254</vt:i4>
      </vt:variant>
      <vt:variant>
        <vt:i4>0</vt:i4>
      </vt:variant>
      <vt:variant>
        <vt:i4>5</vt:i4>
      </vt:variant>
      <vt:variant>
        <vt:lpwstr/>
      </vt:variant>
      <vt:variant>
        <vt:lpwstr>restart_frequency</vt:lpwstr>
      </vt:variant>
      <vt:variant>
        <vt:i4>3670020</vt:i4>
      </vt:variant>
      <vt:variant>
        <vt:i4>11251</vt:i4>
      </vt:variant>
      <vt:variant>
        <vt:i4>0</vt:i4>
      </vt:variant>
      <vt:variant>
        <vt:i4>5</vt:i4>
      </vt:variant>
      <vt:variant>
        <vt:lpwstr/>
      </vt:variant>
      <vt:variant>
        <vt:lpwstr>restart_date</vt:lpwstr>
      </vt:variant>
      <vt:variant>
        <vt:i4>3407901</vt:i4>
      </vt:variant>
      <vt:variant>
        <vt:i4>11248</vt:i4>
      </vt:variant>
      <vt:variant>
        <vt:i4>0</vt:i4>
      </vt:variant>
      <vt:variant>
        <vt:i4>5</vt:i4>
      </vt:variant>
      <vt:variant>
        <vt:lpwstr/>
      </vt:variant>
      <vt:variant>
        <vt:lpwstr>restart_filename</vt:lpwstr>
      </vt:variant>
      <vt:variant>
        <vt:i4>6029393</vt:i4>
      </vt:variant>
      <vt:variant>
        <vt:i4>11243</vt:i4>
      </vt:variant>
      <vt:variant>
        <vt:i4>0</vt:i4>
      </vt:variant>
      <vt:variant>
        <vt:i4>5</vt:i4>
      </vt:variant>
      <vt:variant>
        <vt:lpwstr/>
      </vt:variant>
      <vt:variant>
        <vt:lpwstr>withdrawal_output_frequency</vt:lpwstr>
      </vt:variant>
      <vt:variant>
        <vt:i4>6094937</vt:i4>
      </vt:variant>
      <vt:variant>
        <vt:i4>11240</vt:i4>
      </vt:variant>
      <vt:variant>
        <vt:i4>0</vt:i4>
      </vt:variant>
      <vt:variant>
        <vt:i4>5</vt:i4>
      </vt:variant>
      <vt:variant>
        <vt:lpwstr/>
      </vt:variant>
      <vt:variant>
        <vt:lpwstr>withdrawal_output_date</vt:lpwstr>
      </vt:variant>
      <vt:variant>
        <vt:i4>393277</vt:i4>
      </vt:variant>
      <vt:variant>
        <vt:i4>11237</vt:i4>
      </vt:variant>
      <vt:variant>
        <vt:i4>0</vt:i4>
      </vt:variant>
      <vt:variant>
        <vt:i4>5</vt:i4>
      </vt:variant>
      <vt:variant>
        <vt:lpwstr/>
      </vt:variant>
      <vt:variant>
        <vt:lpwstr>withdrawal_output</vt:lpwstr>
      </vt:variant>
      <vt:variant>
        <vt:i4>6029393</vt:i4>
      </vt:variant>
      <vt:variant>
        <vt:i4>11234</vt:i4>
      </vt:variant>
      <vt:variant>
        <vt:i4>0</vt:i4>
      </vt:variant>
      <vt:variant>
        <vt:i4>5</vt:i4>
      </vt:variant>
      <vt:variant>
        <vt:lpwstr/>
      </vt:variant>
      <vt:variant>
        <vt:lpwstr>withdrawal_output_frequency</vt:lpwstr>
      </vt:variant>
      <vt:variant>
        <vt:i4>5308480</vt:i4>
      </vt:variant>
      <vt:variant>
        <vt:i4>11231</vt:i4>
      </vt:variant>
      <vt:variant>
        <vt:i4>0</vt:i4>
      </vt:variant>
      <vt:variant>
        <vt:i4>5</vt:i4>
      </vt:variant>
      <vt:variant>
        <vt:lpwstr/>
      </vt:variant>
      <vt:variant>
        <vt:lpwstr>withdrawal_output_filename</vt:lpwstr>
      </vt:variant>
      <vt:variant>
        <vt:i4>4128824</vt:i4>
      </vt:variant>
      <vt:variant>
        <vt:i4>11226</vt:i4>
      </vt:variant>
      <vt:variant>
        <vt:i4>0</vt:i4>
      </vt:variant>
      <vt:variant>
        <vt:i4>5</vt:i4>
      </vt:variant>
      <vt:variant>
        <vt:lpwstr/>
      </vt:variant>
      <vt:variant>
        <vt:lpwstr>withdrawal_output_segment</vt:lpwstr>
      </vt:variant>
      <vt:variant>
        <vt:i4>6094937</vt:i4>
      </vt:variant>
      <vt:variant>
        <vt:i4>11223</vt:i4>
      </vt:variant>
      <vt:variant>
        <vt:i4>0</vt:i4>
      </vt:variant>
      <vt:variant>
        <vt:i4>5</vt:i4>
      </vt:variant>
      <vt:variant>
        <vt:lpwstr/>
      </vt:variant>
      <vt:variant>
        <vt:lpwstr>withdrawal_output_date</vt:lpwstr>
      </vt:variant>
      <vt:variant>
        <vt:i4>393277</vt:i4>
      </vt:variant>
      <vt:variant>
        <vt:i4>11220</vt:i4>
      </vt:variant>
      <vt:variant>
        <vt:i4>0</vt:i4>
      </vt:variant>
      <vt:variant>
        <vt:i4>5</vt:i4>
      </vt:variant>
      <vt:variant>
        <vt:lpwstr/>
      </vt:variant>
      <vt:variant>
        <vt:lpwstr>withdrawal_output</vt:lpwstr>
      </vt:variant>
      <vt:variant>
        <vt:i4>6094937</vt:i4>
      </vt:variant>
      <vt:variant>
        <vt:i4>11216</vt:i4>
      </vt:variant>
      <vt:variant>
        <vt:i4>0</vt:i4>
      </vt:variant>
      <vt:variant>
        <vt:i4>5</vt:i4>
      </vt:variant>
      <vt:variant>
        <vt:lpwstr/>
      </vt:variant>
      <vt:variant>
        <vt:lpwstr>withdrawal_output_date</vt:lpwstr>
      </vt:variant>
      <vt:variant>
        <vt:i4>1179696</vt:i4>
      </vt:variant>
      <vt:variant>
        <vt:i4>11214</vt:i4>
      </vt:variant>
      <vt:variant>
        <vt:i4>0</vt:i4>
      </vt:variant>
      <vt:variant>
        <vt:i4>5</vt:i4>
      </vt:variant>
      <vt:variant>
        <vt:lpwstr/>
      </vt:variant>
      <vt:variant>
        <vt:lpwstr>snapshot_date</vt:lpwstr>
      </vt:variant>
      <vt:variant>
        <vt:i4>6029393</vt:i4>
      </vt:variant>
      <vt:variant>
        <vt:i4>11211</vt:i4>
      </vt:variant>
      <vt:variant>
        <vt:i4>0</vt:i4>
      </vt:variant>
      <vt:variant>
        <vt:i4>5</vt:i4>
      </vt:variant>
      <vt:variant>
        <vt:lpwstr/>
      </vt:variant>
      <vt:variant>
        <vt:lpwstr>withdrawal_output_frequency</vt:lpwstr>
      </vt:variant>
      <vt:variant>
        <vt:i4>6094937</vt:i4>
      </vt:variant>
      <vt:variant>
        <vt:i4>11208</vt:i4>
      </vt:variant>
      <vt:variant>
        <vt:i4>0</vt:i4>
      </vt:variant>
      <vt:variant>
        <vt:i4>5</vt:i4>
      </vt:variant>
      <vt:variant>
        <vt:lpwstr/>
      </vt:variant>
      <vt:variant>
        <vt:lpwstr>withdrawal_output_date</vt:lpwstr>
      </vt:variant>
      <vt:variant>
        <vt:i4>5308480</vt:i4>
      </vt:variant>
      <vt:variant>
        <vt:i4>11205</vt:i4>
      </vt:variant>
      <vt:variant>
        <vt:i4>0</vt:i4>
      </vt:variant>
      <vt:variant>
        <vt:i4>5</vt:i4>
      </vt:variant>
      <vt:variant>
        <vt:lpwstr/>
      </vt:variant>
      <vt:variant>
        <vt:lpwstr>withdrawal_output_filename</vt:lpwstr>
      </vt:variant>
      <vt:variant>
        <vt:i4>6422642</vt:i4>
      </vt:variant>
      <vt:variant>
        <vt:i4>11202</vt:i4>
      </vt:variant>
      <vt:variant>
        <vt:i4>0</vt:i4>
      </vt:variant>
      <vt:variant>
        <vt:i4>5</vt:i4>
      </vt:variant>
      <vt:variant>
        <vt:lpwstr/>
      </vt:variant>
      <vt:variant>
        <vt:lpwstr>withdrawal_outflow_file</vt:lpwstr>
      </vt:variant>
      <vt:variant>
        <vt:i4>4128824</vt:i4>
      </vt:variant>
      <vt:variant>
        <vt:i4>11197</vt:i4>
      </vt:variant>
      <vt:variant>
        <vt:i4>0</vt:i4>
      </vt:variant>
      <vt:variant>
        <vt:i4>5</vt:i4>
      </vt:variant>
      <vt:variant>
        <vt:lpwstr/>
      </vt:variant>
      <vt:variant>
        <vt:lpwstr>withdrawal_output_segment</vt:lpwstr>
      </vt:variant>
      <vt:variant>
        <vt:i4>6029393</vt:i4>
      </vt:variant>
      <vt:variant>
        <vt:i4>11194</vt:i4>
      </vt:variant>
      <vt:variant>
        <vt:i4>0</vt:i4>
      </vt:variant>
      <vt:variant>
        <vt:i4>5</vt:i4>
      </vt:variant>
      <vt:variant>
        <vt:lpwstr/>
      </vt:variant>
      <vt:variant>
        <vt:lpwstr>withdrawal_output_frequency</vt:lpwstr>
      </vt:variant>
      <vt:variant>
        <vt:i4>393277</vt:i4>
      </vt:variant>
      <vt:variant>
        <vt:i4>11191</vt:i4>
      </vt:variant>
      <vt:variant>
        <vt:i4>0</vt:i4>
      </vt:variant>
      <vt:variant>
        <vt:i4>5</vt:i4>
      </vt:variant>
      <vt:variant>
        <vt:lpwstr/>
      </vt:variant>
      <vt:variant>
        <vt:lpwstr>withdrawal_output</vt:lpwstr>
      </vt:variant>
      <vt:variant>
        <vt:i4>5308480</vt:i4>
      </vt:variant>
      <vt:variant>
        <vt:i4>11188</vt:i4>
      </vt:variant>
      <vt:variant>
        <vt:i4>0</vt:i4>
      </vt:variant>
      <vt:variant>
        <vt:i4>5</vt:i4>
      </vt:variant>
      <vt:variant>
        <vt:lpwstr/>
      </vt:variant>
      <vt:variant>
        <vt:lpwstr>withdrawal_output_filename</vt:lpwstr>
      </vt:variant>
      <vt:variant>
        <vt:i4>6422642</vt:i4>
      </vt:variant>
      <vt:variant>
        <vt:i4>11185</vt:i4>
      </vt:variant>
      <vt:variant>
        <vt:i4>0</vt:i4>
      </vt:variant>
      <vt:variant>
        <vt:i4>5</vt:i4>
      </vt:variant>
      <vt:variant>
        <vt:lpwstr/>
      </vt:variant>
      <vt:variant>
        <vt:lpwstr>withdrawal_outflow_file</vt:lpwstr>
      </vt:variant>
      <vt:variant>
        <vt:i4>4128824</vt:i4>
      </vt:variant>
      <vt:variant>
        <vt:i4>11180</vt:i4>
      </vt:variant>
      <vt:variant>
        <vt:i4>0</vt:i4>
      </vt:variant>
      <vt:variant>
        <vt:i4>5</vt:i4>
      </vt:variant>
      <vt:variant>
        <vt:lpwstr/>
      </vt:variant>
      <vt:variant>
        <vt:lpwstr>withdrawal_output_segment</vt:lpwstr>
      </vt:variant>
      <vt:variant>
        <vt:i4>6029393</vt:i4>
      </vt:variant>
      <vt:variant>
        <vt:i4>11177</vt:i4>
      </vt:variant>
      <vt:variant>
        <vt:i4>0</vt:i4>
      </vt:variant>
      <vt:variant>
        <vt:i4>5</vt:i4>
      </vt:variant>
      <vt:variant>
        <vt:lpwstr/>
      </vt:variant>
      <vt:variant>
        <vt:lpwstr>withdrawal_output_frequency</vt:lpwstr>
      </vt:variant>
      <vt:variant>
        <vt:i4>6094937</vt:i4>
      </vt:variant>
      <vt:variant>
        <vt:i4>11174</vt:i4>
      </vt:variant>
      <vt:variant>
        <vt:i4>0</vt:i4>
      </vt:variant>
      <vt:variant>
        <vt:i4>5</vt:i4>
      </vt:variant>
      <vt:variant>
        <vt:lpwstr/>
      </vt:variant>
      <vt:variant>
        <vt:lpwstr>withdrawal_output_date</vt:lpwstr>
      </vt:variant>
      <vt:variant>
        <vt:i4>5308480</vt:i4>
      </vt:variant>
      <vt:variant>
        <vt:i4>11171</vt:i4>
      </vt:variant>
      <vt:variant>
        <vt:i4>0</vt:i4>
      </vt:variant>
      <vt:variant>
        <vt:i4>5</vt:i4>
      </vt:variant>
      <vt:variant>
        <vt:lpwstr/>
      </vt:variant>
      <vt:variant>
        <vt:lpwstr>withdrawal_output_filename</vt:lpwstr>
      </vt:variant>
      <vt:variant>
        <vt:i4>6422642</vt:i4>
      </vt:variant>
      <vt:variant>
        <vt:i4>11168</vt:i4>
      </vt:variant>
      <vt:variant>
        <vt:i4>0</vt:i4>
      </vt:variant>
      <vt:variant>
        <vt:i4>5</vt:i4>
      </vt:variant>
      <vt:variant>
        <vt:lpwstr/>
      </vt:variant>
      <vt:variant>
        <vt:lpwstr>withdrawal_outflow_file</vt:lpwstr>
      </vt:variant>
      <vt:variant>
        <vt:i4>4194418</vt:i4>
      </vt:variant>
      <vt:variant>
        <vt:i4>11163</vt:i4>
      </vt:variant>
      <vt:variant>
        <vt:i4>0</vt:i4>
      </vt:variant>
      <vt:variant>
        <vt:i4>5</vt:i4>
      </vt:variant>
      <vt:variant>
        <vt:lpwstr/>
      </vt:variant>
      <vt:variant>
        <vt:lpwstr>constituent_output</vt:lpwstr>
      </vt:variant>
      <vt:variant>
        <vt:i4>5308488</vt:i4>
      </vt:variant>
      <vt:variant>
        <vt:i4>11160</vt:i4>
      </vt:variant>
      <vt:variant>
        <vt:i4>0</vt:i4>
      </vt:variant>
      <vt:variant>
        <vt:i4>5</vt:i4>
      </vt:variant>
      <vt:variant>
        <vt:lpwstr/>
      </vt:variant>
      <vt:variant>
        <vt:lpwstr>time_series_segment</vt:lpwstr>
      </vt:variant>
      <vt:variant>
        <vt:i4>3276833</vt:i4>
      </vt:variant>
      <vt:variant>
        <vt:i4>11157</vt:i4>
      </vt:variant>
      <vt:variant>
        <vt:i4>0</vt:i4>
      </vt:variant>
      <vt:variant>
        <vt:i4>5</vt:i4>
      </vt:variant>
      <vt:variant>
        <vt:lpwstr/>
      </vt:variant>
      <vt:variant>
        <vt:lpwstr>time_series_frequency</vt:lpwstr>
      </vt:variant>
      <vt:variant>
        <vt:i4>3342377</vt:i4>
      </vt:variant>
      <vt:variant>
        <vt:i4>11154</vt:i4>
      </vt:variant>
      <vt:variant>
        <vt:i4>0</vt:i4>
      </vt:variant>
      <vt:variant>
        <vt:i4>5</vt:i4>
      </vt:variant>
      <vt:variant>
        <vt:lpwstr/>
      </vt:variant>
      <vt:variant>
        <vt:lpwstr>time_series_date</vt:lpwstr>
      </vt:variant>
      <vt:variant>
        <vt:i4>6815818</vt:i4>
      </vt:variant>
      <vt:variant>
        <vt:i4>11151</vt:i4>
      </vt:variant>
      <vt:variant>
        <vt:i4>0</vt:i4>
      </vt:variant>
      <vt:variant>
        <vt:i4>5</vt:i4>
      </vt:variant>
      <vt:variant>
        <vt:lpwstr/>
      </vt:variant>
      <vt:variant>
        <vt:lpwstr>time_series</vt:lpwstr>
      </vt:variant>
      <vt:variant>
        <vt:i4>5308488</vt:i4>
      </vt:variant>
      <vt:variant>
        <vt:i4>11148</vt:i4>
      </vt:variant>
      <vt:variant>
        <vt:i4>0</vt:i4>
      </vt:variant>
      <vt:variant>
        <vt:i4>5</vt:i4>
      </vt:variant>
      <vt:variant>
        <vt:lpwstr/>
      </vt:variant>
      <vt:variant>
        <vt:lpwstr>time_series_segment</vt:lpwstr>
      </vt:variant>
      <vt:variant>
        <vt:i4>5308488</vt:i4>
      </vt:variant>
      <vt:variant>
        <vt:i4>11145</vt:i4>
      </vt:variant>
      <vt:variant>
        <vt:i4>0</vt:i4>
      </vt:variant>
      <vt:variant>
        <vt:i4>5</vt:i4>
      </vt:variant>
      <vt:variant>
        <vt:lpwstr/>
      </vt:variant>
      <vt:variant>
        <vt:lpwstr>time_series_segment</vt:lpwstr>
      </vt:variant>
      <vt:variant>
        <vt:i4>4194418</vt:i4>
      </vt:variant>
      <vt:variant>
        <vt:i4>11140</vt:i4>
      </vt:variant>
      <vt:variant>
        <vt:i4>0</vt:i4>
      </vt:variant>
      <vt:variant>
        <vt:i4>5</vt:i4>
      </vt:variant>
      <vt:variant>
        <vt:lpwstr/>
      </vt:variant>
      <vt:variant>
        <vt:lpwstr>constituent_output</vt:lpwstr>
      </vt:variant>
      <vt:variant>
        <vt:i4>3538993</vt:i4>
      </vt:variant>
      <vt:variant>
        <vt:i4>11137</vt:i4>
      </vt:variant>
      <vt:variant>
        <vt:i4>0</vt:i4>
      </vt:variant>
      <vt:variant>
        <vt:i4>5</vt:i4>
      </vt:variant>
      <vt:variant>
        <vt:lpwstr/>
      </vt:variant>
      <vt:variant>
        <vt:lpwstr>time_series_elevation</vt:lpwstr>
      </vt:variant>
      <vt:variant>
        <vt:i4>3276833</vt:i4>
      </vt:variant>
      <vt:variant>
        <vt:i4>11134</vt:i4>
      </vt:variant>
      <vt:variant>
        <vt:i4>0</vt:i4>
      </vt:variant>
      <vt:variant>
        <vt:i4>5</vt:i4>
      </vt:variant>
      <vt:variant>
        <vt:lpwstr/>
      </vt:variant>
      <vt:variant>
        <vt:lpwstr>time_series_frequency</vt:lpwstr>
      </vt:variant>
      <vt:variant>
        <vt:i4>3342377</vt:i4>
      </vt:variant>
      <vt:variant>
        <vt:i4>11131</vt:i4>
      </vt:variant>
      <vt:variant>
        <vt:i4>0</vt:i4>
      </vt:variant>
      <vt:variant>
        <vt:i4>5</vt:i4>
      </vt:variant>
      <vt:variant>
        <vt:lpwstr/>
      </vt:variant>
      <vt:variant>
        <vt:lpwstr>time_series_date</vt:lpwstr>
      </vt:variant>
      <vt:variant>
        <vt:i4>6815818</vt:i4>
      </vt:variant>
      <vt:variant>
        <vt:i4>11128</vt:i4>
      </vt:variant>
      <vt:variant>
        <vt:i4>0</vt:i4>
      </vt:variant>
      <vt:variant>
        <vt:i4>5</vt:i4>
      </vt:variant>
      <vt:variant>
        <vt:lpwstr/>
      </vt:variant>
      <vt:variant>
        <vt:lpwstr>time_series</vt:lpwstr>
      </vt:variant>
      <vt:variant>
        <vt:i4>4128816</vt:i4>
      </vt:variant>
      <vt:variant>
        <vt:i4>11125</vt:i4>
      </vt:variant>
      <vt:variant>
        <vt:i4>0</vt:i4>
      </vt:variant>
      <vt:variant>
        <vt:i4>5</vt:i4>
      </vt:variant>
      <vt:variant>
        <vt:lpwstr/>
      </vt:variant>
      <vt:variant>
        <vt:lpwstr>time_series_filename</vt:lpwstr>
      </vt:variant>
      <vt:variant>
        <vt:i4>4980833</vt:i4>
      </vt:variant>
      <vt:variant>
        <vt:i4>11122</vt:i4>
      </vt:variant>
      <vt:variant>
        <vt:i4>0</vt:i4>
      </vt:variant>
      <vt:variant>
        <vt:i4>5</vt:i4>
      </vt:variant>
      <vt:variant>
        <vt:lpwstr/>
      </vt:variant>
      <vt:variant>
        <vt:lpwstr>time_series_output_file</vt:lpwstr>
      </vt:variant>
      <vt:variant>
        <vt:i4>3538993</vt:i4>
      </vt:variant>
      <vt:variant>
        <vt:i4>11119</vt:i4>
      </vt:variant>
      <vt:variant>
        <vt:i4>0</vt:i4>
      </vt:variant>
      <vt:variant>
        <vt:i4>5</vt:i4>
      </vt:variant>
      <vt:variant>
        <vt:lpwstr/>
      </vt:variant>
      <vt:variant>
        <vt:lpwstr>time_series_elevation</vt:lpwstr>
      </vt:variant>
      <vt:variant>
        <vt:i4>4194418</vt:i4>
      </vt:variant>
      <vt:variant>
        <vt:i4>11114</vt:i4>
      </vt:variant>
      <vt:variant>
        <vt:i4>0</vt:i4>
      </vt:variant>
      <vt:variant>
        <vt:i4>5</vt:i4>
      </vt:variant>
      <vt:variant>
        <vt:lpwstr/>
      </vt:variant>
      <vt:variant>
        <vt:lpwstr>constituent_output</vt:lpwstr>
      </vt:variant>
      <vt:variant>
        <vt:i4>3538993</vt:i4>
      </vt:variant>
      <vt:variant>
        <vt:i4>11111</vt:i4>
      </vt:variant>
      <vt:variant>
        <vt:i4>0</vt:i4>
      </vt:variant>
      <vt:variant>
        <vt:i4>5</vt:i4>
      </vt:variant>
      <vt:variant>
        <vt:lpwstr/>
      </vt:variant>
      <vt:variant>
        <vt:lpwstr>time_series_elevation</vt:lpwstr>
      </vt:variant>
      <vt:variant>
        <vt:i4>5308488</vt:i4>
      </vt:variant>
      <vt:variant>
        <vt:i4>11108</vt:i4>
      </vt:variant>
      <vt:variant>
        <vt:i4>0</vt:i4>
      </vt:variant>
      <vt:variant>
        <vt:i4>5</vt:i4>
      </vt:variant>
      <vt:variant>
        <vt:lpwstr/>
      </vt:variant>
      <vt:variant>
        <vt:lpwstr>time_series_segment</vt:lpwstr>
      </vt:variant>
      <vt:variant>
        <vt:i4>3342377</vt:i4>
      </vt:variant>
      <vt:variant>
        <vt:i4>11105</vt:i4>
      </vt:variant>
      <vt:variant>
        <vt:i4>0</vt:i4>
      </vt:variant>
      <vt:variant>
        <vt:i4>5</vt:i4>
      </vt:variant>
      <vt:variant>
        <vt:lpwstr/>
      </vt:variant>
      <vt:variant>
        <vt:lpwstr>time_series_date</vt:lpwstr>
      </vt:variant>
      <vt:variant>
        <vt:i4>6815818</vt:i4>
      </vt:variant>
      <vt:variant>
        <vt:i4>11102</vt:i4>
      </vt:variant>
      <vt:variant>
        <vt:i4>0</vt:i4>
      </vt:variant>
      <vt:variant>
        <vt:i4>5</vt:i4>
      </vt:variant>
      <vt:variant>
        <vt:lpwstr/>
      </vt:variant>
      <vt:variant>
        <vt:lpwstr>time_series</vt:lpwstr>
      </vt:variant>
      <vt:variant>
        <vt:i4>3342377</vt:i4>
      </vt:variant>
      <vt:variant>
        <vt:i4>11098</vt:i4>
      </vt:variant>
      <vt:variant>
        <vt:i4>0</vt:i4>
      </vt:variant>
      <vt:variant>
        <vt:i4>5</vt:i4>
      </vt:variant>
      <vt:variant>
        <vt:lpwstr/>
      </vt:variant>
      <vt:variant>
        <vt:lpwstr>time_series_date</vt:lpwstr>
      </vt:variant>
      <vt:variant>
        <vt:i4>1179696</vt:i4>
      </vt:variant>
      <vt:variant>
        <vt:i4>11096</vt:i4>
      </vt:variant>
      <vt:variant>
        <vt:i4>0</vt:i4>
      </vt:variant>
      <vt:variant>
        <vt:i4>5</vt:i4>
      </vt:variant>
      <vt:variant>
        <vt:lpwstr/>
      </vt:variant>
      <vt:variant>
        <vt:lpwstr>snapshot_date</vt:lpwstr>
      </vt:variant>
      <vt:variant>
        <vt:i4>3342377</vt:i4>
      </vt:variant>
      <vt:variant>
        <vt:i4>11093</vt:i4>
      </vt:variant>
      <vt:variant>
        <vt:i4>0</vt:i4>
      </vt:variant>
      <vt:variant>
        <vt:i4>5</vt:i4>
      </vt:variant>
      <vt:variant>
        <vt:lpwstr/>
      </vt:variant>
      <vt:variant>
        <vt:lpwstr>time_series_date</vt:lpwstr>
      </vt:variant>
      <vt:variant>
        <vt:i4>4128816</vt:i4>
      </vt:variant>
      <vt:variant>
        <vt:i4>11090</vt:i4>
      </vt:variant>
      <vt:variant>
        <vt:i4>0</vt:i4>
      </vt:variant>
      <vt:variant>
        <vt:i4>5</vt:i4>
      </vt:variant>
      <vt:variant>
        <vt:lpwstr/>
      </vt:variant>
      <vt:variant>
        <vt:lpwstr>time_series_filename</vt:lpwstr>
      </vt:variant>
      <vt:variant>
        <vt:i4>4980833</vt:i4>
      </vt:variant>
      <vt:variant>
        <vt:i4>11087</vt:i4>
      </vt:variant>
      <vt:variant>
        <vt:i4>0</vt:i4>
      </vt:variant>
      <vt:variant>
        <vt:i4>5</vt:i4>
      </vt:variant>
      <vt:variant>
        <vt:lpwstr/>
      </vt:variant>
      <vt:variant>
        <vt:lpwstr>time_series_output_file</vt:lpwstr>
      </vt:variant>
      <vt:variant>
        <vt:i4>4194418</vt:i4>
      </vt:variant>
      <vt:variant>
        <vt:i4>11082</vt:i4>
      </vt:variant>
      <vt:variant>
        <vt:i4>0</vt:i4>
      </vt:variant>
      <vt:variant>
        <vt:i4>5</vt:i4>
      </vt:variant>
      <vt:variant>
        <vt:lpwstr/>
      </vt:variant>
      <vt:variant>
        <vt:lpwstr>constituent_output</vt:lpwstr>
      </vt:variant>
      <vt:variant>
        <vt:i4>3538993</vt:i4>
      </vt:variant>
      <vt:variant>
        <vt:i4>11079</vt:i4>
      </vt:variant>
      <vt:variant>
        <vt:i4>0</vt:i4>
      </vt:variant>
      <vt:variant>
        <vt:i4>5</vt:i4>
      </vt:variant>
      <vt:variant>
        <vt:lpwstr/>
      </vt:variant>
      <vt:variant>
        <vt:lpwstr>time_series_elevation</vt:lpwstr>
      </vt:variant>
      <vt:variant>
        <vt:i4>5308488</vt:i4>
      </vt:variant>
      <vt:variant>
        <vt:i4>11076</vt:i4>
      </vt:variant>
      <vt:variant>
        <vt:i4>0</vt:i4>
      </vt:variant>
      <vt:variant>
        <vt:i4>5</vt:i4>
      </vt:variant>
      <vt:variant>
        <vt:lpwstr/>
      </vt:variant>
      <vt:variant>
        <vt:lpwstr>time_series_segment</vt:lpwstr>
      </vt:variant>
      <vt:variant>
        <vt:i4>3276833</vt:i4>
      </vt:variant>
      <vt:variant>
        <vt:i4>11073</vt:i4>
      </vt:variant>
      <vt:variant>
        <vt:i4>0</vt:i4>
      </vt:variant>
      <vt:variant>
        <vt:i4>5</vt:i4>
      </vt:variant>
      <vt:variant>
        <vt:lpwstr/>
      </vt:variant>
      <vt:variant>
        <vt:lpwstr>time_series_frequency</vt:lpwstr>
      </vt:variant>
      <vt:variant>
        <vt:i4>6815818</vt:i4>
      </vt:variant>
      <vt:variant>
        <vt:i4>11070</vt:i4>
      </vt:variant>
      <vt:variant>
        <vt:i4>0</vt:i4>
      </vt:variant>
      <vt:variant>
        <vt:i4>5</vt:i4>
      </vt:variant>
      <vt:variant>
        <vt:lpwstr/>
      </vt:variant>
      <vt:variant>
        <vt:lpwstr>time_series</vt:lpwstr>
      </vt:variant>
      <vt:variant>
        <vt:i4>4128816</vt:i4>
      </vt:variant>
      <vt:variant>
        <vt:i4>11067</vt:i4>
      </vt:variant>
      <vt:variant>
        <vt:i4>0</vt:i4>
      </vt:variant>
      <vt:variant>
        <vt:i4>5</vt:i4>
      </vt:variant>
      <vt:variant>
        <vt:lpwstr/>
      </vt:variant>
      <vt:variant>
        <vt:lpwstr>time_series_filename</vt:lpwstr>
      </vt:variant>
      <vt:variant>
        <vt:i4>4980833</vt:i4>
      </vt:variant>
      <vt:variant>
        <vt:i4>11064</vt:i4>
      </vt:variant>
      <vt:variant>
        <vt:i4>0</vt:i4>
      </vt:variant>
      <vt:variant>
        <vt:i4>5</vt:i4>
      </vt:variant>
      <vt:variant>
        <vt:lpwstr/>
      </vt:variant>
      <vt:variant>
        <vt:lpwstr>time_series_output_file</vt:lpwstr>
      </vt:variant>
      <vt:variant>
        <vt:i4>4194418</vt:i4>
      </vt:variant>
      <vt:variant>
        <vt:i4>11059</vt:i4>
      </vt:variant>
      <vt:variant>
        <vt:i4>0</vt:i4>
      </vt:variant>
      <vt:variant>
        <vt:i4>5</vt:i4>
      </vt:variant>
      <vt:variant>
        <vt:lpwstr/>
      </vt:variant>
      <vt:variant>
        <vt:lpwstr>constituent_output</vt:lpwstr>
      </vt:variant>
      <vt:variant>
        <vt:i4>3538993</vt:i4>
      </vt:variant>
      <vt:variant>
        <vt:i4>11056</vt:i4>
      </vt:variant>
      <vt:variant>
        <vt:i4>0</vt:i4>
      </vt:variant>
      <vt:variant>
        <vt:i4>5</vt:i4>
      </vt:variant>
      <vt:variant>
        <vt:lpwstr/>
      </vt:variant>
      <vt:variant>
        <vt:lpwstr>time_series_elevation</vt:lpwstr>
      </vt:variant>
      <vt:variant>
        <vt:i4>5308488</vt:i4>
      </vt:variant>
      <vt:variant>
        <vt:i4>11053</vt:i4>
      </vt:variant>
      <vt:variant>
        <vt:i4>0</vt:i4>
      </vt:variant>
      <vt:variant>
        <vt:i4>5</vt:i4>
      </vt:variant>
      <vt:variant>
        <vt:lpwstr/>
      </vt:variant>
      <vt:variant>
        <vt:lpwstr>time_series_segment</vt:lpwstr>
      </vt:variant>
      <vt:variant>
        <vt:i4>3276833</vt:i4>
      </vt:variant>
      <vt:variant>
        <vt:i4>11050</vt:i4>
      </vt:variant>
      <vt:variant>
        <vt:i4>0</vt:i4>
      </vt:variant>
      <vt:variant>
        <vt:i4>5</vt:i4>
      </vt:variant>
      <vt:variant>
        <vt:lpwstr/>
      </vt:variant>
      <vt:variant>
        <vt:lpwstr>time_series_frequency</vt:lpwstr>
      </vt:variant>
      <vt:variant>
        <vt:i4>3342377</vt:i4>
      </vt:variant>
      <vt:variant>
        <vt:i4>11047</vt:i4>
      </vt:variant>
      <vt:variant>
        <vt:i4>0</vt:i4>
      </vt:variant>
      <vt:variant>
        <vt:i4>5</vt:i4>
      </vt:variant>
      <vt:variant>
        <vt:lpwstr/>
      </vt:variant>
      <vt:variant>
        <vt:lpwstr>time_series_date</vt:lpwstr>
      </vt:variant>
      <vt:variant>
        <vt:i4>2818072</vt:i4>
      </vt:variant>
      <vt:variant>
        <vt:i4>11044</vt:i4>
      </vt:variant>
      <vt:variant>
        <vt:i4>0</vt:i4>
      </vt:variant>
      <vt:variant>
        <vt:i4>5</vt:i4>
      </vt:variant>
      <vt:variant>
        <vt:lpwstr/>
      </vt:variant>
      <vt:variant>
        <vt:lpwstr>derived_constituents</vt:lpwstr>
      </vt:variant>
      <vt:variant>
        <vt:i4>4194418</vt:i4>
      </vt:variant>
      <vt:variant>
        <vt:i4>11041</vt:i4>
      </vt:variant>
      <vt:variant>
        <vt:i4>0</vt:i4>
      </vt:variant>
      <vt:variant>
        <vt:i4>5</vt:i4>
      </vt:variant>
      <vt:variant>
        <vt:lpwstr/>
      </vt:variant>
      <vt:variant>
        <vt:lpwstr>constituent_output</vt:lpwstr>
      </vt:variant>
      <vt:variant>
        <vt:i4>4128816</vt:i4>
      </vt:variant>
      <vt:variant>
        <vt:i4>11038</vt:i4>
      </vt:variant>
      <vt:variant>
        <vt:i4>0</vt:i4>
      </vt:variant>
      <vt:variant>
        <vt:i4>5</vt:i4>
      </vt:variant>
      <vt:variant>
        <vt:lpwstr/>
      </vt:variant>
      <vt:variant>
        <vt:lpwstr>time_series_filename</vt:lpwstr>
      </vt:variant>
      <vt:variant>
        <vt:i4>4980833</vt:i4>
      </vt:variant>
      <vt:variant>
        <vt:i4>11035</vt:i4>
      </vt:variant>
      <vt:variant>
        <vt:i4>0</vt:i4>
      </vt:variant>
      <vt:variant>
        <vt:i4>5</vt:i4>
      </vt:variant>
      <vt:variant>
        <vt:lpwstr/>
      </vt:variant>
      <vt:variant>
        <vt:lpwstr>time_series_output_file</vt:lpwstr>
      </vt:variant>
      <vt:variant>
        <vt:i4>1900577</vt:i4>
      </vt:variant>
      <vt:variant>
        <vt:i4>11030</vt:i4>
      </vt:variant>
      <vt:variant>
        <vt:i4>0</vt:i4>
      </vt:variant>
      <vt:variant>
        <vt:i4>5</vt:i4>
      </vt:variant>
      <vt:variant>
        <vt:lpwstr/>
      </vt:variant>
      <vt:variant>
        <vt:lpwstr>flux_filename</vt:lpwstr>
      </vt:variant>
      <vt:variant>
        <vt:i4>262189</vt:i4>
      </vt:variant>
      <vt:variant>
        <vt:i4>11027</vt:i4>
      </vt:variant>
      <vt:variant>
        <vt:i4>0</vt:i4>
      </vt:variant>
      <vt:variant>
        <vt:i4>5</vt:i4>
      </vt:variant>
      <vt:variant>
        <vt:lpwstr/>
      </vt:variant>
      <vt:variant>
        <vt:lpwstr>flux_date</vt:lpwstr>
      </vt:variant>
      <vt:variant>
        <vt:i4>6750326</vt:i4>
      </vt:variant>
      <vt:variant>
        <vt:i4>11024</vt:i4>
      </vt:variant>
      <vt:variant>
        <vt:i4>0</vt:i4>
      </vt:variant>
      <vt:variant>
        <vt:i4>5</vt:i4>
      </vt:variant>
      <vt:variant>
        <vt:lpwstr/>
      </vt:variant>
      <vt:variant>
        <vt:lpwstr>fluxes</vt:lpwstr>
      </vt:variant>
      <vt:variant>
        <vt:i4>3473408</vt:i4>
      </vt:variant>
      <vt:variant>
        <vt:i4>11020</vt:i4>
      </vt:variant>
      <vt:variant>
        <vt:i4>0</vt:i4>
      </vt:variant>
      <vt:variant>
        <vt:i4>5</vt:i4>
      </vt:variant>
      <vt:variant>
        <vt:lpwstr/>
      </vt:variant>
      <vt:variant>
        <vt:lpwstr>contour_date</vt:lpwstr>
      </vt:variant>
      <vt:variant>
        <vt:i4>1179696</vt:i4>
      </vt:variant>
      <vt:variant>
        <vt:i4>11018</vt:i4>
      </vt:variant>
      <vt:variant>
        <vt:i4>0</vt:i4>
      </vt:variant>
      <vt:variant>
        <vt:i4>5</vt:i4>
      </vt:variant>
      <vt:variant>
        <vt:lpwstr/>
      </vt:variant>
      <vt:variant>
        <vt:lpwstr>snapshot_date</vt:lpwstr>
      </vt:variant>
      <vt:variant>
        <vt:i4>1900577</vt:i4>
      </vt:variant>
      <vt:variant>
        <vt:i4>11015</vt:i4>
      </vt:variant>
      <vt:variant>
        <vt:i4>0</vt:i4>
      </vt:variant>
      <vt:variant>
        <vt:i4>5</vt:i4>
      </vt:variant>
      <vt:variant>
        <vt:lpwstr/>
      </vt:variant>
      <vt:variant>
        <vt:lpwstr>flux_filename</vt:lpwstr>
      </vt:variant>
      <vt:variant>
        <vt:i4>2359351</vt:i4>
      </vt:variant>
      <vt:variant>
        <vt:i4>11012</vt:i4>
      </vt:variant>
      <vt:variant>
        <vt:i4>0</vt:i4>
      </vt:variant>
      <vt:variant>
        <vt:i4>5</vt:i4>
      </vt:variant>
      <vt:variant>
        <vt:lpwstr/>
      </vt:variant>
      <vt:variant>
        <vt:lpwstr>kinetic_flux_file</vt:lpwstr>
      </vt:variant>
      <vt:variant>
        <vt:i4>1900577</vt:i4>
      </vt:variant>
      <vt:variant>
        <vt:i4>11007</vt:i4>
      </vt:variant>
      <vt:variant>
        <vt:i4>0</vt:i4>
      </vt:variant>
      <vt:variant>
        <vt:i4>5</vt:i4>
      </vt:variant>
      <vt:variant>
        <vt:lpwstr/>
      </vt:variant>
      <vt:variant>
        <vt:lpwstr>flux_filename</vt:lpwstr>
      </vt:variant>
      <vt:variant>
        <vt:i4>7667785</vt:i4>
      </vt:variant>
      <vt:variant>
        <vt:i4>11004</vt:i4>
      </vt:variant>
      <vt:variant>
        <vt:i4>0</vt:i4>
      </vt:variant>
      <vt:variant>
        <vt:i4>5</vt:i4>
      </vt:variant>
      <vt:variant>
        <vt:lpwstr/>
      </vt:variant>
      <vt:variant>
        <vt:lpwstr>flux_frequency</vt:lpwstr>
      </vt:variant>
      <vt:variant>
        <vt:i4>6750326</vt:i4>
      </vt:variant>
      <vt:variant>
        <vt:i4>11001</vt:i4>
      </vt:variant>
      <vt:variant>
        <vt:i4>0</vt:i4>
      </vt:variant>
      <vt:variant>
        <vt:i4>5</vt:i4>
      </vt:variant>
      <vt:variant>
        <vt:lpwstr/>
      </vt:variant>
      <vt:variant>
        <vt:lpwstr>fluxes</vt:lpwstr>
      </vt:variant>
      <vt:variant>
        <vt:i4>1900577</vt:i4>
      </vt:variant>
      <vt:variant>
        <vt:i4>10998</vt:i4>
      </vt:variant>
      <vt:variant>
        <vt:i4>0</vt:i4>
      </vt:variant>
      <vt:variant>
        <vt:i4>5</vt:i4>
      </vt:variant>
      <vt:variant>
        <vt:lpwstr/>
      </vt:variant>
      <vt:variant>
        <vt:lpwstr>flux_filename</vt:lpwstr>
      </vt:variant>
      <vt:variant>
        <vt:i4>2359351</vt:i4>
      </vt:variant>
      <vt:variant>
        <vt:i4>10995</vt:i4>
      </vt:variant>
      <vt:variant>
        <vt:i4>0</vt:i4>
      </vt:variant>
      <vt:variant>
        <vt:i4>5</vt:i4>
      </vt:variant>
      <vt:variant>
        <vt:lpwstr/>
      </vt:variant>
      <vt:variant>
        <vt:lpwstr>kinetic_flux_file</vt:lpwstr>
      </vt:variant>
      <vt:variant>
        <vt:i4>1900577</vt:i4>
      </vt:variant>
      <vt:variant>
        <vt:i4>10990</vt:i4>
      </vt:variant>
      <vt:variant>
        <vt:i4>0</vt:i4>
      </vt:variant>
      <vt:variant>
        <vt:i4>5</vt:i4>
      </vt:variant>
      <vt:variant>
        <vt:lpwstr/>
      </vt:variant>
      <vt:variant>
        <vt:lpwstr>flux_filename</vt:lpwstr>
      </vt:variant>
      <vt:variant>
        <vt:i4>7667785</vt:i4>
      </vt:variant>
      <vt:variant>
        <vt:i4>10987</vt:i4>
      </vt:variant>
      <vt:variant>
        <vt:i4>0</vt:i4>
      </vt:variant>
      <vt:variant>
        <vt:i4>5</vt:i4>
      </vt:variant>
      <vt:variant>
        <vt:lpwstr/>
      </vt:variant>
      <vt:variant>
        <vt:lpwstr>flux_frequency</vt:lpwstr>
      </vt:variant>
      <vt:variant>
        <vt:i4>262189</vt:i4>
      </vt:variant>
      <vt:variant>
        <vt:i4>10984</vt:i4>
      </vt:variant>
      <vt:variant>
        <vt:i4>0</vt:i4>
      </vt:variant>
      <vt:variant>
        <vt:i4>5</vt:i4>
      </vt:variant>
      <vt:variant>
        <vt:lpwstr/>
      </vt:variant>
      <vt:variant>
        <vt:lpwstr>flux_date</vt:lpwstr>
      </vt:variant>
      <vt:variant>
        <vt:i4>1900577</vt:i4>
      </vt:variant>
      <vt:variant>
        <vt:i4>10981</vt:i4>
      </vt:variant>
      <vt:variant>
        <vt:i4>0</vt:i4>
      </vt:variant>
      <vt:variant>
        <vt:i4>5</vt:i4>
      </vt:variant>
      <vt:variant>
        <vt:lpwstr/>
      </vt:variant>
      <vt:variant>
        <vt:lpwstr>flux_filename</vt:lpwstr>
      </vt:variant>
      <vt:variant>
        <vt:i4>2359351</vt:i4>
      </vt:variant>
      <vt:variant>
        <vt:i4>10978</vt:i4>
      </vt:variant>
      <vt:variant>
        <vt:i4>0</vt:i4>
      </vt:variant>
      <vt:variant>
        <vt:i4>5</vt:i4>
      </vt:variant>
      <vt:variant>
        <vt:lpwstr/>
      </vt:variant>
      <vt:variant>
        <vt:lpwstr>kinetic_flux_file</vt:lpwstr>
      </vt:variant>
      <vt:variant>
        <vt:i4>4194418</vt:i4>
      </vt:variant>
      <vt:variant>
        <vt:i4>10973</vt:i4>
      </vt:variant>
      <vt:variant>
        <vt:i4>0</vt:i4>
      </vt:variant>
      <vt:variant>
        <vt:i4>5</vt:i4>
      </vt:variant>
      <vt:variant>
        <vt:lpwstr/>
      </vt:variant>
      <vt:variant>
        <vt:lpwstr>constituent_output</vt:lpwstr>
      </vt:variant>
      <vt:variant>
        <vt:i4>3735577</vt:i4>
      </vt:variant>
      <vt:variant>
        <vt:i4>10970</vt:i4>
      </vt:variant>
      <vt:variant>
        <vt:i4>0</vt:i4>
      </vt:variant>
      <vt:variant>
        <vt:i4>5</vt:i4>
      </vt:variant>
      <vt:variant>
        <vt:lpwstr/>
      </vt:variant>
      <vt:variant>
        <vt:lpwstr>contour_filename</vt:lpwstr>
      </vt:variant>
      <vt:variant>
        <vt:i4>3473408</vt:i4>
      </vt:variant>
      <vt:variant>
        <vt:i4>10967</vt:i4>
      </vt:variant>
      <vt:variant>
        <vt:i4>0</vt:i4>
      </vt:variant>
      <vt:variant>
        <vt:i4>5</vt:i4>
      </vt:variant>
      <vt:variant>
        <vt:lpwstr/>
      </vt:variant>
      <vt:variant>
        <vt:lpwstr>contour_date</vt:lpwstr>
      </vt:variant>
      <vt:variant>
        <vt:i4>1900560</vt:i4>
      </vt:variant>
      <vt:variant>
        <vt:i4>10964</vt:i4>
      </vt:variant>
      <vt:variant>
        <vt:i4>0</vt:i4>
      </vt:variant>
      <vt:variant>
        <vt:i4>5</vt:i4>
      </vt:variant>
      <vt:variant>
        <vt:lpwstr/>
      </vt:variant>
      <vt:variant>
        <vt:lpwstr>contours</vt:lpwstr>
      </vt:variant>
      <vt:variant>
        <vt:i4>3473408</vt:i4>
      </vt:variant>
      <vt:variant>
        <vt:i4>10960</vt:i4>
      </vt:variant>
      <vt:variant>
        <vt:i4>0</vt:i4>
      </vt:variant>
      <vt:variant>
        <vt:i4>5</vt:i4>
      </vt:variant>
      <vt:variant>
        <vt:lpwstr/>
      </vt:variant>
      <vt:variant>
        <vt:lpwstr>contour_date</vt:lpwstr>
      </vt:variant>
      <vt:variant>
        <vt:i4>1179696</vt:i4>
      </vt:variant>
      <vt:variant>
        <vt:i4>10958</vt:i4>
      </vt:variant>
      <vt:variant>
        <vt:i4>0</vt:i4>
      </vt:variant>
      <vt:variant>
        <vt:i4>5</vt:i4>
      </vt:variant>
      <vt:variant>
        <vt:lpwstr/>
      </vt:variant>
      <vt:variant>
        <vt:lpwstr>snapshot_date</vt:lpwstr>
      </vt:variant>
      <vt:variant>
        <vt:i4>3473408</vt:i4>
      </vt:variant>
      <vt:variant>
        <vt:i4>10955</vt:i4>
      </vt:variant>
      <vt:variant>
        <vt:i4>0</vt:i4>
      </vt:variant>
      <vt:variant>
        <vt:i4>5</vt:i4>
      </vt:variant>
      <vt:variant>
        <vt:lpwstr/>
      </vt:variant>
      <vt:variant>
        <vt:lpwstr>contour_date</vt:lpwstr>
      </vt:variant>
      <vt:variant>
        <vt:i4>3735577</vt:i4>
      </vt:variant>
      <vt:variant>
        <vt:i4>10952</vt:i4>
      </vt:variant>
      <vt:variant>
        <vt:i4>0</vt:i4>
      </vt:variant>
      <vt:variant>
        <vt:i4>5</vt:i4>
      </vt:variant>
      <vt:variant>
        <vt:lpwstr/>
      </vt:variant>
      <vt:variant>
        <vt:lpwstr>contour_filename</vt:lpwstr>
      </vt:variant>
      <vt:variant>
        <vt:i4>2293817</vt:i4>
      </vt:variant>
      <vt:variant>
        <vt:i4>10949</vt:i4>
      </vt:variant>
      <vt:variant>
        <vt:i4>0</vt:i4>
      </vt:variant>
      <vt:variant>
        <vt:i4>5</vt:i4>
      </vt:variant>
      <vt:variant>
        <vt:lpwstr/>
      </vt:variant>
      <vt:variant>
        <vt:lpwstr>contour_plot_file</vt:lpwstr>
      </vt:variant>
      <vt:variant>
        <vt:i4>4194418</vt:i4>
      </vt:variant>
      <vt:variant>
        <vt:i4>10944</vt:i4>
      </vt:variant>
      <vt:variant>
        <vt:i4>0</vt:i4>
      </vt:variant>
      <vt:variant>
        <vt:i4>5</vt:i4>
      </vt:variant>
      <vt:variant>
        <vt:lpwstr/>
      </vt:variant>
      <vt:variant>
        <vt:lpwstr>constituent_output</vt:lpwstr>
      </vt:variant>
      <vt:variant>
        <vt:i4>3735577</vt:i4>
      </vt:variant>
      <vt:variant>
        <vt:i4>10941</vt:i4>
      </vt:variant>
      <vt:variant>
        <vt:i4>0</vt:i4>
      </vt:variant>
      <vt:variant>
        <vt:i4>5</vt:i4>
      </vt:variant>
      <vt:variant>
        <vt:lpwstr/>
      </vt:variant>
      <vt:variant>
        <vt:lpwstr>contour_filename</vt:lpwstr>
      </vt:variant>
      <vt:variant>
        <vt:i4>3407880</vt:i4>
      </vt:variant>
      <vt:variant>
        <vt:i4>10938</vt:i4>
      </vt:variant>
      <vt:variant>
        <vt:i4>0</vt:i4>
      </vt:variant>
      <vt:variant>
        <vt:i4>5</vt:i4>
      </vt:variant>
      <vt:variant>
        <vt:lpwstr/>
      </vt:variant>
      <vt:variant>
        <vt:lpwstr>contour_frequency</vt:lpwstr>
      </vt:variant>
      <vt:variant>
        <vt:i4>1900560</vt:i4>
      </vt:variant>
      <vt:variant>
        <vt:i4>10935</vt:i4>
      </vt:variant>
      <vt:variant>
        <vt:i4>0</vt:i4>
      </vt:variant>
      <vt:variant>
        <vt:i4>5</vt:i4>
      </vt:variant>
      <vt:variant>
        <vt:lpwstr/>
      </vt:variant>
      <vt:variant>
        <vt:lpwstr>contours</vt:lpwstr>
      </vt:variant>
      <vt:variant>
        <vt:i4>3735577</vt:i4>
      </vt:variant>
      <vt:variant>
        <vt:i4>10932</vt:i4>
      </vt:variant>
      <vt:variant>
        <vt:i4>0</vt:i4>
      </vt:variant>
      <vt:variant>
        <vt:i4>5</vt:i4>
      </vt:variant>
      <vt:variant>
        <vt:lpwstr/>
      </vt:variant>
      <vt:variant>
        <vt:lpwstr>contour_filename</vt:lpwstr>
      </vt:variant>
      <vt:variant>
        <vt:i4>2293817</vt:i4>
      </vt:variant>
      <vt:variant>
        <vt:i4>10929</vt:i4>
      </vt:variant>
      <vt:variant>
        <vt:i4>0</vt:i4>
      </vt:variant>
      <vt:variant>
        <vt:i4>5</vt:i4>
      </vt:variant>
      <vt:variant>
        <vt:lpwstr/>
      </vt:variant>
      <vt:variant>
        <vt:lpwstr>contour_plot_file</vt:lpwstr>
      </vt:variant>
      <vt:variant>
        <vt:i4>4194418</vt:i4>
      </vt:variant>
      <vt:variant>
        <vt:i4>10924</vt:i4>
      </vt:variant>
      <vt:variant>
        <vt:i4>0</vt:i4>
      </vt:variant>
      <vt:variant>
        <vt:i4>5</vt:i4>
      </vt:variant>
      <vt:variant>
        <vt:lpwstr/>
      </vt:variant>
      <vt:variant>
        <vt:lpwstr>constituent_output</vt:lpwstr>
      </vt:variant>
      <vt:variant>
        <vt:i4>3735577</vt:i4>
      </vt:variant>
      <vt:variant>
        <vt:i4>10921</vt:i4>
      </vt:variant>
      <vt:variant>
        <vt:i4>0</vt:i4>
      </vt:variant>
      <vt:variant>
        <vt:i4>5</vt:i4>
      </vt:variant>
      <vt:variant>
        <vt:lpwstr/>
      </vt:variant>
      <vt:variant>
        <vt:lpwstr>contour_filename</vt:lpwstr>
      </vt:variant>
      <vt:variant>
        <vt:i4>3407880</vt:i4>
      </vt:variant>
      <vt:variant>
        <vt:i4>10918</vt:i4>
      </vt:variant>
      <vt:variant>
        <vt:i4>0</vt:i4>
      </vt:variant>
      <vt:variant>
        <vt:i4>5</vt:i4>
      </vt:variant>
      <vt:variant>
        <vt:lpwstr/>
      </vt:variant>
      <vt:variant>
        <vt:lpwstr>contour_frequency</vt:lpwstr>
      </vt:variant>
      <vt:variant>
        <vt:i4>3473408</vt:i4>
      </vt:variant>
      <vt:variant>
        <vt:i4>10915</vt:i4>
      </vt:variant>
      <vt:variant>
        <vt:i4>0</vt:i4>
      </vt:variant>
      <vt:variant>
        <vt:i4>5</vt:i4>
      </vt:variant>
      <vt:variant>
        <vt:lpwstr/>
      </vt:variant>
      <vt:variant>
        <vt:lpwstr>contour_date</vt:lpwstr>
      </vt:variant>
      <vt:variant>
        <vt:i4>3735577</vt:i4>
      </vt:variant>
      <vt:variant>
        <vt:i4>10912</vt:i4>
      </vt:variant>
      <vt:variant>
        <vt:i4>0</vt:i4>
      </vt:variant>
      <vt:variant>
        <vt:i4>5</vt:i4>
      </vt:variant>
      <vt:variant>
        <vt:lpwstr/>
      </vt:variant>
      <vt:variant>
        <vt:lpwstr>contour_filename</vt:lpwstr>
      </vt:variant>
      <vt:variant>
        <vt:i4>2293817</vt:i4>
      </vt:variant>
      <vt:variant>
        <vt:i4>10909</vt:i4>
      </vt:variant>
      <vt:variant>
        <vt:i4>0</vt:i4>
      </vt:variant>
      <vt:variant>
        <vt:i4>5</vt:i4>
      </vt:variant>
      <vt:variant>
        <vt:lpwstr/>
      </vt:variant>
      <vt:variant>
        <vt:lpwstr>contour_plot_file</vt:lpwstr>
      </vt:variant>
      <vt:variant>
        <vt:i4>6946888</vt:i4>
      </vt:variant>
      <vt:variant>
        <vt:i4>10904</vt:i4>
      </vt:variant>
      <vt:variant>
        <vt:i4>0</vt:i4>
      </vt:variant>
      <vt:variant>
        <vt:i4>5</vt:i4>
      </vt:variant>
      <vt:variant>
        <vt:lpwstr/>
      </vt:variant>
      <vt:variant>
        <vt:lpwstr>vector_filename</vt:lpwstr>
      </vt:variant>
      <vt:variant>
        <vt:i4>7536708</vt:i4>
      </vt:variant>
      <vt:variant>
        <vt:i4>10901</vt:i4>
      </vt:variant>
      <vt:variant>
        <vt:i4>0</vt:i4>
      </vt:variant>
      <vt:variant>
        <vt:i4>5</vt:i4>
      </vt:variant>
      <vt:variant>
        <vt:lpwstr/>
      </vt:variant>
      <vt:variant>
        <vt:lpwstr>vector_date</vt:lpwstr>
      </vt:variant>
      <vt:variant>
        <vt:i4>6488186</vt:i4>
      </vt:variant>
      <vt:variant>
        <vt:i4>10898</vt:i4>
      </vt:variant>
      <vt:variant>
        <vt:i4>0</vt:i4>
      </vt:variant>
      <vt:variant>
        <vt:i4>5</vt:i4>
      </vt:variant>
      <vt:variant>
        <vt:lpwstr/>
      </vt:variant>
      <vt:variant>
        <vt:lpwstr>vectors</vt:lpwstr>
      </vt:variant>
      <vt:variant>
        <vt:i4>7536708</vt:i4>
      </vt:variant>
      <vt:variant>
        <vt:i4>10894</vt:i4>
      </vt:variant>
      <vt:variant>
        <vt:i4>0</vt:i4>
      </vt:variant>
      <vt:variant>
        <vt:i4>5</vt:i4>
      </vt:variant>
      <vt:variant>
        <vt:lpwstr/>
      </vt:variant>
      <vt:variant>
        <vt:lpwstr>vector_date</vt:lpwstr>
      </vt:variant>
      <vt:variant>
        <vt:i4>1179696</vt:i4>
      </vt:variant>
      <vt:variant>
        <vt:i4>10892</vt:i4>
      </vt:variant>
      <vt:variant>
        <vt:i4>0</vt:i4>
      </vt:variant>
      <vt:variant>
        <vt:i4>5</vt:i4>
      </vt:variant>
      <vt:variant>
        <vt:lpwstr/>
      </vt:variant>
      <vt:variant>
        <vt:lpwstr>snapshot_date</vt:lpwstr>
      </vt:variant>
      <vt:variant>
        <vt:i4>7536708</vt:i4>
      </vt:variant>
      <vt:variant>
        <vt:i4>10889</vt:i4>
      </vt:variant>
      <vt:variant>
        <vt:i4>0</vt:i4>
      </vt:variant>
      <vt:variant>
        <vt:i4>5</vt:i4>
      </vt:variant>
      <vt:variant>
        <vt:lpwstr/>
      </vt:variant>
      <vt:variant>
        <vt:lpwstr>vector_date</vt:lpwstr>
      </vt:variant>
      <vt:variant>
        <vt:i4>6946888</vt:i4>
      </vt:variant>
      <vt:variant>
        <vt:i4>10886</vt:i4>
      </vt:variant>
      <vt:variant>
        <vt:i4>0</vt:i4>
      </vt:variant>
      <vt:variant>
        <vt:i4>5</vt:i4>
      </vt:variant>
      <vt:variant>
        <vt:lpwstr/>
      </vt:variant>
      <vt:variant>
        <vt:lpwstr>vector_filename</vt:lpwstr>
      </vt:variant>
      <vt:variant>
        <vt:i4>3080247</vt:i4>
      </vt:variant>
      <vt:variant>
        <vt:i4>10883</vt:i4>
      </vt:variant>
      <vt:variant>
        <vt:i4>0</vt:i4>
      </vt:variant>
      <vt:variant>
        <vt:i4>5</vt:i4>
      </vt:variant>
      <vt:variant>
        <vt:lpwstr/>
      </vt:variant>
      <vt:variant>
        <vt:lpwstr>vector_plot_file</vt:lpwstr>
      </vt:variant>
      <vt:variant>
        <vt:i4>6946888</vt:i4>
      </vt:variant>
      <vt:variant>
        <vt:i4>10878</vt:i4>
      </vt:variant>
      <vt:variant>
        <vt:i4>0</vt:i4>
      </vt:variant>
      <vt:variant>
        <vt:i4>5</vt:i4>
      </vt:variant>
      <vt:variant>
        <vt:lpwstr/>
      </vt:variant>
      <vt:variant>
        <vt:lpwstr>vector_filename</vt:lpwstr>
      </vt:variant>
      <vt:variant>
        <vt:i4>131104</vt:i4>
      </vt:variant>
      <vt:variant>
        <vt:i4>10875</vt:i4>
      </vt:variant>
      <vt:variant>
        <vt:i4>0</vt:i4>
      </vt:variant>
      <vt:variant>
        <vt:i4>5</vt:i4>
      </vt:variant>
      <vt:variant>
        <vt:lpwstr/>
      </vt:variant>
      <vt:variant>
        <vt:lpwstr>vector_frequency</vt:lpwstr>
      </vt:variant>
      <vt:variant>
        <vt:i4>6488186</vt:i4>
      </vt:variant>
      <vt:variant>
        <vt:i4>10872</vt:i4>
      </vt:variant>
      <vt:variant>
        <vt:i4>0</vt:i4>
      </vt:variant>
      <vt:variant>
        <vt:i4>5</vt:i4>
      </vt:variant>
      <vt:variant>
        <vt:lpwstr/>
      </vt:variant>
      <vt:variant>
        <vt:lpwstr>vectors</vt:lpwstr>
      </vt:variant>
      <vt:variant>
        <vt:i4>6946888</vt:i4>
      </vt:variant>
      <vt:variant>
        <vt:i4>10869</vt:i4>
      </vt:variant>
      <vt:variant>
        <vt:i4>0</vt:i4>
      </vt:variant>
      <vt:variant>
        <vt:i4>5</vt:i4>
      </vt:variant>
      <vt:variant>
        <vt:lpwstr/>
      </vt:variant>
      <vt:variant>
        <vt:lpwstr>vector_filename</vt:lpwstr>
      </vt:variant>
      <vt:variant>
        <vt:i4>3080247</vt:i4>
      </vt:variant>
      <vt:variant>
        <vt:i4>10866</vt:i4>
      </vt:variant>
      <vt:variant>
        <vt:i4>0</vt:i4>
      </vt:variant>
      <vt:variant>
        <vt:i4>5</vt:i4>
      </vt:variant>
      <vt:variant>
        <vt:lpwstr/>
      </vt:variant>
      <vt:variant>
        <vt:lpwstr>vector_plot_file</vt:lpwstr>
      </vt:variant>
      <vt:variant>
        <vt:i4>6946888</vt:i4>
      </vt:variant>
      <vt:variant>
        <vt:i4>10861</vt:i4>
      </vt:variant>
      <vt:variant>
        <vt:i4>0</vt:i4>
      </vt:variant>
      <vt:variant>
        <vt:i4>5</vt:i4>
      </vt:variant>
      <vt:variant>
        <vt:lpwstr/>
      </vt:variant>
      <vt:variant>
        <vt:lpwstr>vector_filename</vt:lpwstr>
      </vt:variant>
      <vt:variant>
        <vt:i4>131104</vt:i4>
      </vt:variant>
      <vt:variant>
        <vt:i4>10858</vt:i4>
      </vt:variant>
      <vt:variant>
        <vt:i4>0</vt:i4>
      </vt:variant>
      <vt:variant>
        <vt:i4>5</vt:i4>
      </vt:variant>
      <vt:variant>
        <vt:lpwstr/>
      </vt:variant>
      <vt:variant>
        <vt:lpwstr>vector_frequency</vt:lpwstr>
      </vt:variant>
      <vt:variant>
        <vt:i4>7536708</vt:i4>
      </vt:variant>
      <vt:variant>
        <vt:i4>10855</vt:i4>
      </vt:variant>
      <vt:variant>
        <vt:i4>0</vt:i4>
      </vt:variant>
      <vt:variant>
        <vt:i4>5</vt:i4>
      </vt:variant>
      <vt:variant>
        <vt:lpwstr/>
      </vt:variant>
      <vt:variant>
        <vt:lpwstr>vector_date</vt:lpwstr>
      </vt:variant>
      <vt:variant>
        <vt:i4>6946888</vt:i4>
      </vt:variant>
      <vt:variant>
        <vt:i4>10852</vt:i4>
      </vt:variant>
      <vt:variant>
        <vt:i4>0</vt:i4>
      </vt:variant>
      <vt:variant>
        <vt:i4>5</vt:i4>
      </vt:variant>
      <vt:variant>
        <vt:lpwstr/>
      </vt:variant>
      <vt:variant>
        <vt:lpwstr>vector_filename</vt:lpwstr>
      </vt:variant>
      <vt:variant>
        <vt:i4>3080247</vt:i4>
      </vt:variant>
      <vt:variant>
        <vt:i4>10849</vt:i4>
      </vt:variant>
      <vt:variant>
        <vt:i4>0</vt:i4>
      </vt:variant>
      <vt:variant>
        <vt:i4>5</vt:i4>
      </vt:variant>
      <vt:variant>
        <vt:lpwstr/>
      </vt:variant>
      <vt:variant>
        <vt:lpwstr>vector_plot_file</vt:lpwstr>
      </vt:variant>
      <vt:variant>
        <vt:i4>4194418</vt:i4>
      </vt:variant>
      <vt:variant>
        <vt:i4>10844</vt:i4>
      </vt:variant>
      <vt:variant>
        <vt:i4>0</vt:i4>
      </vt:variant>
      <vt:variant>
        <vt:i4>5</vt:i4>
      </vt:variant>
      <vt:variant>
        <vt:lpwstr/>
      </vt:variant>
      <vt:variant>
        <vt:lpwstr>constituent_output</vt:lpwstr>
      </vt:variant>
      <vt:variant>
        <vt:i4>2818059</vt:i4>
      </vt:variant>
      <vt:variant>
        <vt:i4>10841</vt:i4>
      </vt:variant>
      <vt:variant>
        <vt:i4>0</vt:i4>
      </vt:variant>
      <vt:variant>
        <vt:i4>5</vt:i4>
      </vt:variant>
      <vt:variant>
        <vt:lpwstr/>
      </vt:variant>
      <vt:variant>
        <vt:lpwstr>spreadsheet_filename</vt:lpwstr>
      </vt:variant>
      <vt:variant>
        <vt:i4>2490394</vt:i4>
      </vt:variant>
      <vt:variant>
        <vt:i4>10838</vt:i4>
      </vt:variant>
      <vt:variant>
        <vt:i4>0</vt:i4>
      </vt:variant>
      <vt:variant>
        <vt:i4>5</vt:i4>
      </vt:variant>
      <vt:variant>
        <vt:lpwstr/>
      </vt:variant>
      <vt:variant>
        <vt:lpwstr>spreadsheet_frequency</vt:lpwstr>
      </vt:variant>
      <vt:variant>
        <vt:i4>2555922</vt:i4>
      </vt:variant>
      <vt:variant>
        <vt:i4>10835</vt:i4>
      </vt:variant>
      <vt:variant>
        <vt:i4>0</vt:i4>
      </vt:variant>
      <vt:variant>
        <vt:i4>5</vt:i4>
      </vt:variant>
      <vt:variant>
        <vt:lpwstr/>
      </vt:variant>
      <vt:variant>
        <vt:lpwstr>spreadsheet_dates</vt:lpwstr>
      </vt:variant>
      <vt:variant>
        <vt:i4>8126582</vt:i4>
      </vt:variant>
      <vt:variant>
        <vt:i4>10832</vt:i4>
      </vt:variant>
      <vt:variant>
        <vt:i4>0</vt:i4>
      </vt:variant>
      <vt:variant>
        <vt:i4>5</vt:i4>
      </vt:variant>
      <vt:variant>
        <vt:lpwstr/>
      </vt:variant>
      <vt:variant>
        <vt:lpwstr>spreadsheet</vt:lpwstr>
      </vt:variant>
      <vt:variant>
        <vt:i4>2818059</vt:i4>
      </vt:variant>
      <vt:variant>
        <vt:i4>10829</vt:i4>
      </vt:variant>
      <vt:variant>
        <vt:i4>0</vt:i4>
      </vt:variant>
      <vt:variant>
        <vt:i4>5</vt:i4>
      </vt:variant>
      <vt:variant>
        <vt:lpwstr/>
      </vt:variant>
      <vt:variant>
        <vt:lpwstr>spreadsheet_filename</vt:lpwstr>
      </vt:variant>
      <vt:variant>
        <vt:i4>3211307</vt:i4>
      </vt:variant>
      <vt:variant>
        <vt:i4>10826</vt:i4>
      </vt:variant>
      <vt:variant>
        <vt:i4>0</vt:i4>
      </vt:variant>
      <vt:variant>
        <vt:i4>5</vt:i4>
      </vt:variant>
      <vt:variant>
        <vt:lpwstr/>
      </vt:variant>
      <vt:variant>
        <vt:lpwstr>spreadsheet_plot_file</vt:lpwstr>
      </vt:variant>
      <vt:variant>
        <vt:i4>4194418</vt:i4>
      </vt:variant>
      <vt:variant>
        <vt:i4>10821</vt:i4>
      </vt:variant>
      <vt:variant>
        <vt:i4>0</vt:i4>
      </vt:variant>
      <vt:variant>
        <vt:i4>5</vt:i4>
      </vt:variant>
      <vt:variant>
        <vt:lpwstr/>
      </vt:variant>
      <vt:variant>
        <vt:lpwstr>constituent_output</vt:lpwstr>
      </vt:variant>
      <vt:variant>
        <vt:i4>2818059</vt:i4>
      </vt:variant>
      <vt:variant>
        <vt:i4>10818</vt:i4>
      </vt:variant>
      <vt:variant>
        <vt:i4>0</vt:i4>
      </vt:variant>
      <vt:variant>
        <vt:i4>5</vt:i4>
      </vt:variant>
      <vt:variant>
        <vt:lpwstr/>
      </vt:variant>
      <vt:variant>
        <vt:lpwstr>spreadsheet_filename</vt:lpwstr>
      </vt:variant>
      <vt:variant>
        <vt:i4>4522099</vt:i4>
      </vt:variant>
      <vt:variant>
        <vt:i4>10815</vt:i4>
      </vt:variant>
      <vt:variant>
        <vt:i4>0</vt:i4>
      </vt:variant>
      <vt:variant>
        <vt:i4>5</vt:i4>
      </vt:variant>
      <vt:variant>
        <vt:lpwstr/>
      </vt:variant>
      <vt:variant>
        <vt:lpwstr>spreadsheet_segment</vt:lpwstr>
      </vt:variant>
      <vt:variant>
        <vt:i4>2555922</vt:i4>
      </vt:variant>
      <vt:variant>
        <vt:i4>10812</vt:i4>
      </vt:variant>
      <vt:variant>
        <vt:i4>0</vt:i4>
      </vt:variant>
      <vt:variant>
        <vt:i4>5</vt:i4>
      </vt:variant>
      <vt:variant>
        <vt:lpwstr/>
      </vt:variant>
      <vt:variant>
        <vt:lpwstr>spreadsheet_dates</vt:lpwstr>
      </vt:variant>
      <vt:variant>
        <vt:i4>8126582</vt:i4>
      </vt:variant>
      <vt:variant>
        <vt:i4>10809</vt:i4>
      </vt:variant>
      <vt:variant>
        <vt:i4>0</vt:i4>
      </vt:variant>
      <vt:variant>
        <vt:i4>5</vt:i4>
      </vt:variant>
      <vt:variant>
        <vt:lpwstr/>
      </vt:variant>
      <vt:variant>
        <vt:lpwstr>spreadsheet</vt:lpwstr>
      </vt:variant>
      <vt:variant>
        <vt:i4>2555922</vt:i4>
      </vt:variant>
      <vt:variant>
        <vt:i4>10805</vt:i4>
      </vt:variant>
      <vt:variant>
        <vt:i4>0</vt:i4>
      </vt:variant>
      <vt:variant>
        <vt:i4>5</vt:i4>
      </vt:variant>
      <vt:variant>
        <vt:lpwstr/>
      </vt:variant>
      <vt:variant>
        <vt:lpwstr>spreadsheet_dates</vt:lpwstr>
      </vt:variant>
      <vt:variant>
        <vt:i4>1179696</vt:i4>
      </vt:variant>
      <vt:variant>
        <vt:i4>10803</vt:i4>
      </vt:variant>
      <vt:variant>
        <vt:i4>0</vt:i4>
      </vt:variant>
      <vt:variant>
        <vt:i4>5</vt:i4>
      </vt:variant>
      <vt:variant>
        <vt:lpwstr/>
      </vt:variant>
      <vt:variant>
        <vt:lpwstr>snapshot_date</vt:lpwstr>
      </vt:variant>
      <vt:variant>
        <vt:i4>2555922</vt:i4>
      </vt:variant>
      <vt:variant>
        <vt:i4>10800</vt:i4>
      </vt:variant>
      <vt:variant>
        <vt:i4>0</vt:i4>
      </vt:variant>
      <vt:variant>
        <vt:i4>5</vt:i4>
      </vt:variant>
      <vt:variant>
        <vt:lpwstr/>
      </vt:variant>
      <vt:variant>
        <vt:lpwstr>spreadsheet_dates</vt:lpwstr>
      </vt:variant>
      <vt:variant>
        <vt:i4>2818059</vt:i4>
      </vt:variant>
      <vt:variant>
        <vt:i4>10797</vt:i4>
      </vt:variant>
      <vt:variant>
        <vt:i4>0</vt:i4>
      </vt:variant>
      <vt:variant>
        <vt:i4>5</vt:i4>
      </vt:variant>
      <vt:variant>
        <vt:lpwstr/>
      </vt:variant>
      <vt:variant>
        <vt:lpwstr>spreadsheet_filename</vt:lpwstr>
      </vt:variant>
      <vt:variant>
        <vt:i4>3211307</vt:i4>
      </vt:variant>
      <vt:variant>
        <vt:i4>10794</vt:i4>
      </vt:variant>
      <vt:variant>
        <vt:i4>0</vt:i4>
      </vt:variant>
      <vt:variant>
        <vt:i4>5</vt:i4>
      </vt:variant>
      <vt:variant>
        <vt:lpwstr/>
      </vt:variant>
      <vt:variant>
        <vt:lpwstr>spreadsheet_plot_file</vt:lpwstr>
      </vt:variant>
      <vt:variant>
        <vt:i4>4194418</vt:i4>
      </vt:variant>
      <vt:variant>
        <vt:i4>10789</vt:i4>
      </vt:variant>
      <vt:variant>
        <vt:i4>0</vt:i4>
      </vt:variant>
      <vt:variant>
        <vt:i4>5</vt:i4>
      </vt:variant>
      <vt:variant>
        <vt:lpwstr/>
      </vt:variant>
      <vt:variant>
        <vt:lpwstr>constituent_output</vt:lpwstr>
      </vt:variant>
      <vt:variant>
        <vt:i4>2818059</vt:i4>
      </vt:variant>
      <vt:variant>
        <vt:i4>10786</vt:i4>
      </vt:variant>
      <vt:variant>
        <vt:i4>0</vt:i4>
      </vt:variant>
      <vt:variant>
        <vt:i4>5</vt:i4>
      </vt:variant>
      <vt:variant>
        <vt:lpwstr/>
      </vt:variant>
      <vt:variant>
        <vt:lpwstr>spreadsheet_filename</vt:lpwstr>
      </vt:variant>
      <vt:variant>
        <vt:i4>4522099</vt:i4>
      </vt:variant>
      <vt:variant>
        <vt:i4>10783</vt:i4>
      </vt:variant>
      <vt:variant>
        <vt:i4>0</vt:i4>
      </vt:variant>
      <vt:variant>
        <vt:i4>5</vt:i4>
      </vt:variant>
      <vt:variant>
        <vt:lpwstr/>
      </vt:variant>
      <vt:variant>
        <vt:lpwstr>spreadsheet_segment</vt:lpwstr>
      </vt:variant>
      <vt:variant>
        <vt:i4>2490394</vt:i4>
      </vt:variant>
      <vt:variant>
        <vt:i4>10780</vt:i4>
      </vt:variant>
      <vt:variant>
        <vt:i4>0</vt:i4>
      </vt:variant>
      <vt:variant>
        <vt:i4>5</vt:i4>
      </vt:variant>
      <vt:variant>
        <vt:lpwstr/>
      </vt:variant>
      <vt:variant>
        <vt:lpwstr>spreadsheet_frequency</vt:lpwstr>
      </vt:variant>
      <vt:variant>
        <vt:i4>8126582</vt:i4>
      </vt:variant>
      <vt:variant>
        <vt:i4>10777</vt:i4>
      </vt:variant>
      <vt:variant>
        <vt:i4>0</vt:i4>
      </vt:variant>
      <vt:variant>
        <vt:i4>5</vt:i4>
      </vt:variant>
      <vt:variant>
        <vt:lpwstr/>
      </vt:variant>
      <vt:variant>
        <vt:lpwstr>spreadsheet</vt:lpwstr>
      </vt:variant>
      <vt:variant>
        <vt:i4>2818059</vt:i4>
      </vt:variant>
      <vt:variant>
        <vt:i4>10774</vt:i4>
      </vt:variant>
      <vt:variant>
        <vt:i4>0</vt:i4>
      </vt:variant>
      <vt:variant>
        <vt:i4>5</vt:i4>
      </vt:variant>
      <vt:variant>
        <vt:lpwstr/>
      </vt:variant>
      <vt:variant>
        <vt:lpwstr>spreadsheet_filename</vt:lpwstr>
      </vt:variant>
      <vt:variant>
        <vt:i4>3211307</vt:i4>
      </vt:variant>
      <vt:variant>
        <vt:i4>10771</vt:i4>
      </vt:variant>
      <vt:variant>
        <vt:i4>0</vt:i4>
      </vt:variant>
      <vt:variant>
        <vt:i4>5</vt:i4>
      </vt:variant>
      <vt:variant>
        <vt:lpwstr/>
      </vt:variant>
      <vt:variant>
        <vt:lpwstr>spreadsheet_plot_file</vt:lpwstr>
      </vt:variant>
      <vt:variant>
        <vt:i4>4194418</vt:i4>
      </vt:variant>
      <vt:variant>
        <vt:i4>10766</vt:i4>
      </vt:variant>
      <vt:variant>
        <vt:i4>0</vt:i4>
      </vt:variant>
      <vt:variant>
        <vt:i4>5</vt:i4>
      </vt:variant>
      <vt:variant>
        <vt:lpwstr/>
      </vt:variant>
      <vt:variant>
        <vt:lpwstr>constituent_output</vt:lpwstr>
      </vt:variant>
      <vt:variant>
        <vt:i4>2818059</vt:i4>
      </vt:variant>
      <vt:variant>
        <vt:i4>10763</vt:i4>
      </vt:variant>
      <vt:variant>
        <vt:i4>0</vt:i4>
      </vt:variant>
      <vt:variant>
        <vt:i4>5</vt:i4>
      </vt:variant>
      <vt:variant>
        <vt:lpwstr/>
      </vt:variant>
      <vt:variant>
        <vt:lpwstr>spreadsheet_filename</vt:lpwstr>
      </vt:variant>
      <vt:variant>
        <vt:i4>4522099</vt:i4>
      </vt:variant>
      <vt:variant>
        <vt:i4>10760</vt:i4>
      </vt:variant>
      <vt:variant>
        <vt:i4>0</vt:i4>
      </vt:variant>
      <vt:variant>
        <vt:i4>5</vt:i4>
      </vt:variant>
      <vt:variant>
        <vt:lpwstr/>
      </vt:variant>
      <vt:variant>
        <vt:lpwstr>spreadsheet_segment</vt:lpwstr>
      </vt:variant>
      <vt:variant>
        <vt:i4>2490394</vt:i4>
      </vt:variant>
      <vt:variant>
        <vt:i4>10757</vt:i4>
      </vt:variant>
      <vt:variant>
        <vt:i4>0</vt:i4>
      </vt:variant>
      <vt:variant>
        <vt:i4>5</vt:i4>
      </vt:variant>
      <vt:variant>
        <vt:lpwstr/>
      </vt:variant>
      <vt:variant>
        <vt:lpwstr>spreadsheet_frequency</vt:lpwstr>
      </vt:variant>
      <vt:variant>
        <vt:i4>2555922</vt:i4>
      </vt:variant>
      <vt:variant>
        <vt:i4>10754</vt:i4>
      </vt:variant>
      <vt:variant>
        <vt:i4>0</vt:i4>
      </vt:variant>
      <vt:variant>
        <vt:i4>5</vt:i4>
      </vt:variant>
      <vt:variant>
        <vt:lpwstr/>
      </vt:variant>
      <vt:variant>
        <vt:lpwstr>spreadsheet_dates</vt:lpwstr>
      </vt:variant>
      <vt:variant>
        <vt:i4>4194418</vt:i4>
      </vt:variant>
      <vt:variant>
        <vt:i4>10751</vt:i4>
      </vt:variant>
      <vt:variant>
        <vt:i4>0</vt:i4>
      </vt:variant>
      <vt:variant>
        <vt:i4>5</vt:i4>
      </vt:variant>
      <vt:variant>
        <vt:lpwstr/>
      </vt:variant>
      <vt:variant>
        <vt:lpwstr>constituent_output</vt:lpwstr>
      </vt:variant>
      <vt:variant>
        <vt:i4>2818059</vt:i4>
      </vt:variant>
      <vt:variant>
        <vt:i4>10748</vt:i4>
      </vt:variant>
      <vt:variant>
        <vt:i4>0</vt:i4>
      </vt:variant>
      <vt:variant>
        <vt:i4>5</vt:i4>
      </vt:variant>
      <vt:variant>
        <vt:lpwstr/>
      </vt:variant>
      <vt:variant>
        <vt:lpwstr>spreadsheet_filename</vt:lpwstr>
      </vt:variant>
      <vt:variant>
        <vt:i4>3211307</vt:i4>
      </vt:variant>
      <vt:variant>
        <vt:i4>10745</vt:i4>
      </vt:variant>
      <vt:variant>
        <vt:i4>0</vt:i4>
      </vt:variant>
      <vt:variant>
        <vt:i4>5</vt:i4>
      </vt:variant>
      <vt:variant>
        <vt:lpwstr/>
      </vt:variant>
      <vt:variant>
        <vt:lpwstr>spreadsheet_plot_file</vt:lpwstr>
      </vt:variant>
      <vt:variant>
        <vt:i4>2818059</vt:i4>
      </vt:variant>
      <vt:variant>
        <vt:i4>10742</vt:i4>
      </vt:variant>
      <vt:variant>
        <vt:i4>0</vt:i4>
      </vt:variant>
      <vt:variant>
        <vt:i4>5</vt:i4>
      </vt:variant>
      <vt:variant>
        <vt:lpwstr/>
      </vt:variant>
      <vt:variant>
        <vt:lpwstr>spreadsheet_filename</vt:lpwstr>
      </vt:variant>
      <vt:variant>
        <vt:i4>3211307</vt:i4>
      </vt:variant>
      <vt:variant>
        <vt:i4>10739</vt:i4>
      </vt:variant>
      <vt:variant>
        <vt:i4>0</vt:i4>
      </vt:variant>
      <vt:variant>
        <vt:i4>5</vt:i4>
      </vt:variant>
      <vt:variant>
        <vt:lpwstr/>
      </vt:variant>
      <vt:variant>
        <vt:lpwstr>spreadsheet_plot_file</vt:lpwstr>
      </vt:variant>
      <vt:variant>
        <vt:i4>4194418</vt:i4>
      </vt:variant>
      <vt:variant>
        <vt:i4>10734</vt:i4>
      </vt:variant>
      <vt:variant>
        <vt:i4>0</vt:i4>
      </vt:variant>
      <vt:variant>
        <vt:i4>5</vt:i4>
      </vt:variant>
      <vt:variant>
        <vt:lpwstr/>
      </vt:variant>
      <vt:variant>
        <vt:lpwstr>constituent_output</vt:lpwstr>
      </vt:variant>
      <vt:variant>
        <vt:i4>3080218</vt:i4>
      </vt:variant>
      <vt:variant>
        <vt:i4>10731</vt:i4>
      </vt:variant>
      <vt:variant>
        <vt:i4>0</vt:i4>
      </vt:variant>
      <vt:variant>
        <vt:i4>5</vt:i4>
      </vt:variant>
      <vt:variant>
        <vt:lpwstr/>
      </vt:variant>
      <vt:variant>
        <vt:lpwstr>profile_filename</vt:lpwstr>
      </vt:variant>
      <vt:variant>
        <vt:i4>2228235</vt:i4>
      </vt:variant>
      <vt:variant>
        <vt:i4>10728</vt:i4>
      </vt:variant>
      <vt:variant>
        <vt:i4>0</vt:i4>
      </vt:variant>
      <vt:variant>
        <vt:i4>5</vt:i4>
      </vt:variant>
      <vt:variant>
        <vt:lpwstr/>
      </vt:variant>
      <vt:variant>
        <vt:lpwstr>profile_frequency</vt:lpwstr>
      </vt:variant>
      <vt:variant>
        <vt:i4>2293763</vt:i4>
      </vt:variant>
      <vt:variant>
        <vt:i4>10725</vt:i4>
      </vt:variant>
      <vt:variant>
        <vt:i4>0</vt:i4>
      </vt:variant>
      <vt:variant>
        <vt:i4>5</vt:i4>
      </vt:variant>
      <vt:variant>
        <vt:lpwstr/>
      </vt:variant>
      <vt:variant>
        <vt:lpwstr>profile_dates</vt:lpwstr>
      </vt:variant>
      <vt:variant>
        <vt:i4>720915</vt:i4>
      </vt:variant>
      <vt:variant>
        <vt:i4>10722</vt:i4>
      </vt:variant>
      <vt:variant>
        <vt:i4>0</vt:i4>
      </vt:variant>
      <vt:variant>
        <vt:i4>5</vt:i4>
      </vt:variant>
      <vt:variant>
        <vt:lpwstr/>
      </vt:variant>
      <vt:variant>
        <vt:lpwstr>profiles</vt:lpwstr>
      </vt:variant>
      <vt:variant>
        <vt:i4>3080218</vt:i4>
      </vt:variant>
      <vt:variant>
        <vt:i4>10719</vt:i4>
      </vt:variant>
      <vt:variant>
        <vt:i4>0</vt:i4>
      </vt:variant>
      <vt:variant>
        <vt:i4>5</vt:i4>
      </vt:variant>
      <vt:variant>
        <vt:lpwstr/>
      </vt:variant>
      <vt:variant>
        <vt:lpwstr>profile_filename</vt:lpwstr>
      </vt:variant>
      <vt:variant>
        <vt:i4>3473466</vt:i4>
      </vt:variant>
      <vt:variant>
        <vt:i4>10716</vt:i4>
      </vt:variant>
      <vt:variant>
        <vt:i4>0</vt:i4>
      </vt:variant>
      <vt:variant>
        <vt:i4>5</vt:i4>
      </vt:variant>
      <vt:variant>
        <vt:lpwstr/>
      </vt:variant>
      <vt:variant>
        <vt:lpwstr>profile_plot_file</vt:lpwstr>
      </vt:variant>
      <vt:variant>
        <vt:i4>4194418</vt:i4>
      </vt:variant>
      <vt:variant>
        <vt:i4>10711</vt:i4>
      </vt:variant>
      <vt:variant>
        <vt:i4>0</vt:i4>
      </vt:variant>
      <vt:variant>
        <vt:i4>5</vt:i4>
      </vt:variant>
      <vt:variant>
        <vt:lpwstr/>
      </vt:variant>
      <vt:variant>
        <vt:lpwstr>constituent_output</vt:lpwstr>
      </vt:variant>
      <vt:variant>
        <vt:i4>3080218</vt:i4>
      </vt:variant>
      <vt:variant>
        <vt:i4>10708</vt:i4>
      </vt:variant>
      <vt:variant>
        <vt:i4>0</vt:i4>
      </vt:variant>
      <vt:variant>
        <vt:i4>5</vt:i4>
      </vt:variant>
      <vt:variant>
        <vt:lpwstr/>
      </vt:variant>
      <vt:variant>
        <vt:lpwstr>profile_filename</vt:lpwstr>
      </vt:variant>
      <vt:variant>
        <vt:i4>4259938</vt:i4>
      </vt:variant>
      <vt:variant>
        <vt:i4>10705</vt:i4>
      </vt:variant>
      <vt:variant>
        <vt:i4>0</vt:i4>
      </vt:variant>
      <vt:variant>
        <vt:i4>5</vt:i4>
      </vt:variant>
      <vt:variant>
        <vt:lpwstr/>
      </vt:variant>
      <vt:variant>
        <vt:lpwstr>profile_segment</vt:lpwstr>
      </vt:variant>
      <vt:variant>
        <vt:i4>2293763</vt:i4>
      </vt:variant>
      <vt:variant>
        <vt:i4>10702</vt:i4>
      </vt:variant>
      <vt:variant>
        <vt:i4>0</vt:i4>
      </vt:variant>
      <vt:variant>
        <vt:i4>5</vt:i4>
      </vt:variant>
      <vt:variant>
        <vt:lpwstr/>
      </vt:variant>
      <vt:variant>
        <vt:lpwstr>profile_dates</vt:lpwstr>
      </vt:variant>
      <vt:variant>
        <vt:i4>720915</vt:i4>
      </vt:variant>
      <vt:variant>
        <vt:i4>10699</vt:i4>
      </vt:variant>
      <vt:variant>
        <vt:i4>0</vt:i4>
      </vt:variant>
      <vt:variant>
        <vt:i4>5</vt:i4>
      </vt:variant>
      <vt:variant>
        <vt:lpwstr/>
      </vt:variant>
      <vt:variant>
        <vt:lpwstr>profiles</vt:lpwstr>
      </vt:variant>
      <vt:variant>
        <vt:i4>2293763</vt:i4>
      </vt:variant>
      <vt:variant>
        <vt:i4>10695</vt:i4>
      </vt:variant>
      <vt:variant>
        <vt:i4>0</vt:i4>
      </vt:variant>
      <vt:variant>
        <vt:i4>5</vt:i4>
      </vt:variant>
      <vt:variant>
        <vt:lpwstr/>
      </vt:variant>
      <vt:variant>
        <vt:lpwstr>profile_dates</vt:lpwstr>
      </vt:variant>
      <vt:variant>
        <vt:i4>1179696</vt:i4>
      </vt:variant>
      <vt:variant>
        <vt:i4>10693</vt:i4>
      </vt:variant>
      <vt:variant>
        <vt:i4>0</vt:i4>
      </vt:variant>
      <vt:variant>
        <vt:i4>5</vt:i4>
      </vt:variant>
      <vt:variant>
        <vt:lpwstr/>
      </vt:variant>
      <vt:variant>
        <vt:lpwstr>snapshot_date</vt:lpwstr>
      </vt:variant>
      <vt:variant>
        <vt:i4>2293763</vt:i4>
      </vt:variant>
      <vt:variant>
        <vt:i4>10690</vt:i4>
      </vt:variant>
      <vt:variant>
        <vt:i4>0</vt:i4>
      </vt:variant>
      <vt:variant>
        <vt:i4>5</vt:i4>
      </vt:variant>
      <vt:variant>
        <vt:lpwstr/>
      </vt:variant>
      <vt:variant>
        <vt:lpwstr>profile_dates</vt:lpwstr>
      </vt:variant>
      <vt:variant>
        <vt:i4>3080218</vt:i4>
      </vt:variant>
      <vt:variant>
        <vt:i4>10687</vt:i4>
      </vt:variant>
      <vt:variant>
        <vt:i4>0</vt:i4>
      </vt:variant>
      <vt:variant>
        <vt:i4>5</vt:i4>
      </vt:variant>
      <vt:variant>
        <vt:lpwstr/>
      </vt:variant>
      <vt:variant>
        <vt:lpwstr>profile_filename</vt:lpwstr>
      </vt:variant>
      <vt:variant>
        <vt:i4>3473466</vt:i4>
      </vt:variant>
      <vt:variant>
        <vt:i4>10684</vt:i4>
      </vt:variant>
      <vt:variant>
        <vt:i4>0</vt:i4>
      </vt:variant>
      <vt:variant>
        <vt:i4>5</vt:i4>
      </vt:variant>
      <vt:variant>
        <vt:lpwstr/>
      </vt:variant>
      <vt:variant>
        <vt:lpwstr>profile_plot_file</vt:lpwstr>
      </vt:variant>
      <vt:variant>
        <vt:i4>4194418</vt:i4>
      </vt:variant>
      <vt:variant>
        <vt:i4>10679</vt:i4>
      </vt:variant>
      <vt:variant>
        <vt:i4>0</vt:i4>
      </vt:variant>
      <vt:variant>
        <vt:i4>5</vt:i4>
      </vt:variant>
      <vt:variant>
        <vt:lpwstr/>
      </vt:variant>
      <vt:variant>
        <vt:lpwstr>constituent_output</vt:lpwstr>
      </vt:variant>
      <vt:variant>
        <vt:i4>3080218</vt:i4>
      </vt:variant>
      <vt:variant>
        <vt:i4>10676</vt:i4>
      </vt:variant>
      <vt:variant>
        <vt:i4>0</vt:i4>
      </vt:variant>
      <vt:variant>
        <vt:i4>5</vt:i4>
      </vt:variant>
      <vt:variant>
        <vt:lpwstr/>
      </vt:variant>
      <vt:variant>
        <vt:lpwstr>profile_filename</vt:lpwstr>
      </vt:variant>
      <vt:variant>
        <vt:i4>4259938</vt:i4>
      </vt:variant>
      <vt:variant>
        <vt:i4>10673</vt:i4>
      </vt:variant>
      <vt:variant>
        <vt:i4>0</vt:i4>
      </vt:variant>
      <vt:variant>
        <vt:i4>5</vt:i4>
      </vt:variant>
      <vt:variant>
        <vt:lpwstr/>
      </vt:variant>
      <vt:variant>
        <vt:lpwstr>profile_segment</vt:lpwstr>
      </vt:variant>
      <vt:variant>
        <vt:i4>2228235</vt:i4>
      </vt:variant>
      <vt:variant>
        <vt:i4>10670</vt:i4>
      </vt:variant>
      <vt:variant>
        <vt:i4>0</vt:i4>
      </vt:variant>
      <vt:variant>
        <vt:i4>5</vt:i4>
      </vt:variant>
      <vt:variant>
        <vt:lpwstr/>
      </vt:variant>
      <vt:variant>
        <vt:lpwstr>profile_frequency</vt:lpwstr>
      </vt:variant>
      <vt:variant>
        <vt:i4>720915</vt:i4>
      </vt:variant>
      <vt:variant>
        <vt:i4>10667</vt:i4>
      </vt:variant>
      <vt:variant>
        <vt:i4>0</vt:i4>
      </vt:variant>
      <vt:variant>
        <vt:i4>5</vt:i4>
      </vt:variant>
      <vt:variant>
        <vt:lpwstr/>
      </vt:variant>
      <vt:variant>
        <vt:lpwstr>profiles</vt:lpwstr>
      </vt:variant>
      <vt:variant>
        <vt:i4>3080218</vt:i4>
      </vt:variant>
      <vt:variant>
        <vt:i4>10664</vt:i4>
      </vt:variant>
      <vt:variant>
        <vt:i4>0</vt:i4>
      </vt:variant>
      <vt:variant>
        <vt:i4>5</vt:i4>
      </vt:variant>
      <vt:variant>
        <vt:lpwstr/>
      </vt:variant>
      <vt:variant>
        <vt:lpwstr>profile_filename</vt:lpwstr>
      </vt:variant>
      <vt:variant>
        <vt:i4>3473466</vt:i4>
      </vt:variant>
      <vt:variant>
        <vt:i4>10661</vt:i4>
      </vt:variant>
      <vt:variant>
        <vt:i4>0</vt:i4>
      </vt:variant>
      <vt:variant>
        <vt:i4>5</vt:i4>
      </vt:variant>
      <vt:variant>
        <vt:lpwstr/>
      </vt:variant>
      <vt:variant>
        <vt:lpwstr>profile_plot_file</vt:lpwstr>
      </vt:variant>
      <vt:variant>
        <vt:i4>4194418</vt:i4>
      </vt:variant>
      <vt:variant>
        <vt:i4>10656</vt:i4>
      </vt:variant>
      <vt:variant>
        <vt:i4>0</vt:i4>
      </vt:variant>
      <vt:variant>
        <vt:i4>5</vt:i4>
      </vt:variant>
      <vt:variant>
        <vt:lpwstr/>
      </vt:variant>
      <vt:variant>
        <vt:lpwstr>constituent_output</vt:lpwstr>
      </vt:variant>
      <vt:variant>
        <vt:i4>3080218</vt:i4>
      </vt:variant>
      <vt:variant>
        <vt:i4>10653</vt:i4>
      </vt:variant>
      <vt:variant>
        <vt:i4>0</vt:i4>
      </vt:variant>
      <vt:variant>
        <vt:i4>5</vt:i4>
      </vt:variant>
      <vt:variant>
        <vt:lpwstr/>
      </vt:variant>
      <vt:variant>
        <vt:lpwstr>profile_filename</vt:lpwstr>
      </vt:variant>
      <vt:variant>
        <vt:i4>4259938</vt:i4>
      </vt:variant>
      <vt:variant>
        <vt:i4>10650</vt:i4>
      </vt:variant>
      <vt:variant>
        <vt:i4>0</vt:i4>
      </vt:variant>
      <vt:variant>
        <vt:i4>5</vt:i4>
      </vt:variant>
      <vt:variant>
        <vt:lpwstr/>
      </vt:variant>
      <vt:variant>
        <vt:lpwstr>profile_segment</vt:lpwstr>
      </vt:variant>
      <vt:variant>
        <vt:i4>2228235</vt:i4>
      </vt:variant>
      <vt:variant>
        <vt:i4>10647</vt:i4>
      </vt:variant>
      <vt:variant>
        <vt:i4>0</vt:i4>
      </vt:variant>
      <vt:variant>
        <vt:i4>5</vt:i4>
      </vt:variant>
      <vt:variant>
        <vt:lpwstr/>
      </vt:variant>
      <vt:variant>
        <vt:lpwstr>profile_frequency</vt:lpwstr>
      </vt:variant>
      <vt:variant>
        <vt:i4>2293763</vt:i4>
      </vt:variant>
      <vt:variant>
        <vt:i4>10644</vt:i4>
      </vt:variant>
      <vt:variant>
        <vt:i4>0</vt:i4>
      </vt:variant>
      <vt:variant>
        <vt:i4>5</vt:i4>
      </vt:variant>
      <vt:variant>
        <vt:lpwstr/>
      </vt:variant>
      <vt:variant>
        <vt:lpwstr>profile_dates</vt:lpwstr>
      </vt:variant>
      <vt:variant>
        <vt:i4>4194418</vt:i4>
      </vt:variant>
      <vt:variant>
        <vt:i4>10641</vt:i4>
      </vt:variant>
      <vt:variant>
        <vt:i4>0</vt:i4>
      </vt:variant>
      <vt:variant>
        <vt:i4>5</vt:i4>
      </vt:variant>
      <vt:variant>
        <vt:lpwstr/>
      </vt:variant>
      <vt:variant>
        <vt:lpwstr>constituent_output</vt:lpwstr>
      </vt:variant>
      <vt:variant>
        <vt:i4>2818059</vt:i4>
      </vt:variant>
      <vt:variant>
        <vt:i4>10638</vt:i4>
      </vt:variant>
      <vt:variant>
        <vt:i4>0</vt:i4>
      </vt:variant>
      <vt:variant>
        <vt:i4>5</vt:i4>
      </vt:variant>
      <vt:variant>
        <vt:lpwstr/>
      </vt:variant>
      <vt:variant>
        <vt:lpwstr>spreadsheet_filename</vt:lpwstr>
      </vt:variant>
      <vt:variant>
        <vt:i4>8126582</vt:i4>
      </vt:variant>
      <vt:variant>
        <vt:i4>10635</vt:i4>
      </vt:variant>
      <vt:variant>
        <vt:i4>0</vt:i4>
      </vt:variant>
      <vt:variant>
        <vt:i4>5</vt:i4>
      </vt:variant>
      <vt:variant>
        <vt:lpwstr/>
      </vt:variant>
      <vt:variant>
        <vt:lpwstr>spreadsheet</vt:lpwstr>
      </vt:variant>
      <vt:variant>
        <vt:i4>3080218</vt:i4>
      </vt:variant>
      <vt:variant>
        <vt:i4>10632</vt:i4>
      </vt:variant>
      <vt:variant>
        <vt:i4>0</vt:i4>
      </vt:variant>
      <vt:variant>
        <vt:i4>5</vt:i4>
      </vt:variant>
      <vt:variant>
        <vt:lpwstr/>
      </vt:variant>
      <vt:variant>
        <vt:lpwstr>profile_filename</vt:lpwstr>
      </vt:variant>
      <vt:variant>
        <vt:i4>3473466</vt:i4>
      </vt:variant>
      <vt:variant>
        <vt:i4>10629</vt:i4>
      </vt:variant>
      <vt:variant>
        <vt:i4>0</vt:i4>
      </vt:variant>
      <vt:variant>
        <vt:i4>5</vt:i4>
      </vt:variant>
      <vt:variant>
        <vt:lpwstr/>
      </vt:variant>
      <vt:variant>
        <vt:lpwstr>profile_plot_file</vt:lpwstr>
      </vt:variant>
      <vt:variant>
        <vt:i4>3080218</vt:i4>
      </vt:variant>
      <vt:variant>
        <vt:i4>10626</vt:i4>
      </vt:variant>
      <vt:variant>
        <vt:i4>0</vt:i4>
      </vt:variant>
      <vt:variant>
        <vt:i4>5</vt:i4>
      </vt:variant>
      <vt:variant>
        <vt:lpwstr/>
      </vt:variant>
      <vt:variant>
        <vt:lpwstr>profile_filename</vt:lpwstr>
      </vt:variant>
      <vt:variant>
        <vt:i4>3473466</vt:i4>
      </vt:variant>
      <vt:variant>
        <vt:i4>10623</vt:i4>
      </vt:variant>
      <vt:variant>
        <vt:i4>0</vt:i4>
      </vt:variant>
      <vt:variant>
        <vt:i4>5</vt:i4>
      </vt:variant>
      <vt:variant>
        <vt:lpwstr/>
      </vt:variant>
      <vt:variant>
        <vt:lpwstr>profile_plot_file</vt:lpwstr>
      </vt:variant>
      <vt:variant>
        <vt:i4>7864410</vt:i4>
      </vt:variant>
      <vt:variant>
        <vt:i4>10618</vt:i4>
      </vt:variant>
      <vt:variant>
        <vt:i4>0</vt:i4>
      </vt:variant>
      <vt:variant>
        <vt:i4>5</vt:i4>
      </vt:variant>
      <vt:variant>
        <vt:lpwstr/>
      </vt:variant>
      <vt:variant>
        <vt:lpwstr>screen_date</vt:lpwstr>
      </vt:variant>
      <vt:variant>
        <vt:i4>327719</vt:i4>
      </vt:variant>
      <vt:variant>
        <vt:i4>10615</vt:i4>
      </vt:variant>
      <vt:variant>
        <vt:i4>0</vt:i4>
      </vt:variant>
      <vt:variant>
        <vt:i4>5</vt:i4>
      </vt:variant>
      <vt:variant>
        <vt:lpwstr/>
      </vt:variant>
      <vt:variant>
        <vt:lpwstr>screen_print</vt:lpwstr>
      </vt:variant>
      <vt:variant>
        <vt:i4>7864410</vt:i4>
      </vt:variant>
      <vt:variant>
        <vt:i4>10611</vt:i4>
      </vt:variant>
      <vt:variant>
        <vt:i4>0</vt:i4>
      </vt:variant>
      <vt:variant>
        <vt:i4>5</vt:i4>
      </vt:variant>
      <vt:variant>
        <vt:lpwstr/>
      </vt:variant>
      <vt:variant>
        <vt:lpwstr>screen_date</vt:lpwstr>
      </vt:variant>
      <vt:variant>
        <vt:i4>1179696</vt:i4>
      </vt:variant>
      <vt:variant>
        <vt:i4>10609</vt:i4>
      </vt:variant>
      <vt:variant>
        <vt:i4>0</vt:i4>
      </vt:variant>
      <vt:variant>
        <vt:i4>5</vt:i4>
      </vt:variant>
      <vt:variant>
        <vt:lpwstr/>
      </vt:variant>
      <vt:variant>
        <vt:lpwstr>snapshot_date</vt:lpwstr>
      </vt:variant>
      <vt:variant>
        <vt:i4>7864410</vt:i4>
      </vt:variant>
      <vt:variant>
        <vt:i4>10606</vt:i4>
      </vt:variant>
      <vt:variant>
        <vt:i4>0</vt:i4>
      </vt:variant>
      <vt:variant>
        <vt:i4>5</vt:i4>
      </vt:variant>
      <vt:variant>
        <vt:lpwstr/>
      </vt:variant>
      <vt:variant>
        <vt:lpwstr>screen_date</vt:lpwstr>
      </vt:variant>
      <vt:variant>
        <vt:i4>589886</vt:i4>
      </vt:variant>
      <vt:variant>
        <vt:i4>10601</vt:i4>
      </vt:variant>
      <vt:variant>
        <vt:i4>0</vt:i4>
      </vt:variant>
      <vt:variant>
        <vt:i4>5</vt:i4>
      </vt:variant>
      <vt:variant>
        <vt:lpwstr/>
      </vt:variant>
      <vt:variant>
        <vt:lpwstr>screen_frequency</vt:lpwstr>
      </vt:variant>
      <vt:variant>
        <vt:i4>327719</vt:i4>
      </vt:variant>
      <vt:variant>
        <vt:i4>10598</vt:i4>
      </vt:variant>
      <vt:variant>
        <vt:i4>0</vt:i4>
      </vt:variant>
      <vt:variant>
        <vt:i4>5</vt:i4>
      </vt:variant>
      <vt:variant>
        <vt:lpwstr/>
      </vt:variant>
      <vt:variant>
        <vt:lpwstr>screen_print</vt:lpwstr>
      </vt:variant>
      <vt:variant>
        <vt:i4>327719</vt:i4>
      </vt:variant>
      <vt:variant>
        <vt:i4>10595</vt:i4>
      </vt:variant>
      <vt:variant>
        <vt:i4>0</vt:i4>
      </vt:variant>
      <vt:variant>
        <vt:i4>5</vt:i4>
      </vt:variant>
      <vt:variant>
        <vt:lpwstr/>
      </vt:variant>
      <vt:variant>
        <vt:lpwstr>screen_print</vt:lpwstr>
      </vt:variant>
      <vt:variant>
        <vt:i4>589886</vt:i4>
      </vt:variant>
      <vt:variant>
        <vt:i4>10590</vt:i4>
      </vt:variant>
      <vt:variant>
        <vt:i4>0</vt:i4>
      </vt:variant>
      <vt:variant>
        <vt:i4>5</vt:i4>
      </vt:variant>
      <vt:variant>
        <vt:lpwstr/>
      </vt:variant>
      <vt:variant>
        <vt:lpwstr>screen_frequency</vt:lpwstr>
      </vt:variant>
      <vt:variant>
        <vt:i4>7864410</vt:i4>
      </vt:variant>
      <vt:variant>
        <vt:i4>10587</vt:i4>
      </vt:variant>
      <vt:variant>
        <vt:i4>0</vt:i4>
      </vt:variant>
      <vt:variant>
        <vt:i4>5</vt:i4>
      </vt:variant>
      <vt:variant>
        <vt:lpwstr/>
      </vt:variant>
      <vt:variant>
        <vt:lpwstr>screen_date</vt:lpwstr>
      </vt:variant>
      <vt:variant>
        <vt:i4>4194418</vt:i4>
      </vt:variant>
      <vt:variant>
        <vt:i4>10582</vt:i4>
      </vt:variant>
      <vt:variant>
        <vt:i4>0</vt:i4>
      </vt:variant>
      <vt:variant>
        <vt:i4>5</vt:i4>
      </vt:variant>
      <vt:variant>
        <vt:lpwstr/>
      </vt:variant>
      <vt:variant>
        <vt:lpwstr>constituent_output</vt:lpwstr>
      </vt:variant>
      <vt:variant>
        <vt:i4>720956</vt:i4>
      </vt:variant>
      <vt:variant>
        <vt:i4>10579</vt:i4>
      </vt:variant>
      <vt:variant>
        <vt:i4>0</vt:i4>
      </vt:variant>
      <vt:variant>
        <vt:i4>5</vt:i4>
      </vt:variant>
      <vt:variant>
        <vt:lpwstr/>
      </vt:variant>
      <vt:variant>
        <vt:lpwstr>snapshot_filename</vt:lpwstr>
      </vt:variant>
      <vt:variant>
        <vt:i4>6488148</vt:i4>
      </vt:variant>
      <vt:variant>
        <vt:i4>10576</vt:i4>
      </vt:variant>
      <vt:variant>
        <vt:i4>0</vt:i4>
      </vt:variant>
      <vt:variant>
        <vt:i4>5</vt:i4>
      </vt:variant>
      <vt:variant>
        <vt:lpwstr/>
      </vt:variant>
      <vt:variant>
        <vt:lpwstr>snapshot_frequency</vt:lpwstr>
      </vt:variant>
      <vt:variant>
        <vt:i4>1179696</vt:i4>
      </vt:variant>
      <vt:variant>
        <vt:i4>10573</vt:i4>
      </vt:variant>
      <vt:variant>
        <vt:i4>0</vt:i4>
      </vt:variant>
      <vt:variant>
        <vt:i4>5</vt:i4>
      </vt:variant>
      <vt:variant>
        <vt:lpwstr/>
      </vt:variant>
      <vt:variant>
        <vt:lpwstr>snapshot_date</vt:lpwstr>
      </vt:variant>
      <vt:variant>
        <vt:i4>7274573</vt:i4>
      </vt:variant>
      <vt:variant>
        <vt:i4>10570</vt:i4>
      </vt:variant>
      <vt:variant>
        <vt:i4>0</vt:i4>
      </vt:variant>
      <vt:variant>
        <vt:i4>5</vt:i4>
      </vt:variant>
      <vt:variant>
        <vt:lpwstr/>
      </vt:variant>
      <vt:variant>
        <vt:lpwstr>snapshot_print</vt:lpwstr>
      </vt:variant>
      <vt:variant>
        <vt:i4>4194418</vt:i4>
      </vt:variant>
      <vt:variant>
        <vt:i4>10565</vt:i4>
      </vt:variant>
      <vt:variant>
        <vt:i4>0</vt:i4>
      </vt:variant>
      <vt:variant>
        <vt:i4>5</vt:i4>
      </vt:variant>
      <vt:variant>
        <vt:lpwstr/>
      </vt:variant>
      <vt:variant>
        <vt:lpwstr>constituent_output</vt:lpwstr>
      </vt:variant>
      <vt:variant>
        <vt:i4>720956</vt:i4>
      </vt:variant>
      <vt:variant>
        <vt:i4>10562</vt:i4>
      </vt:variant>
      <vt:variant>
        <vt:i4>0</vt:i4>
      </vt:variant>
      <vt:variant>
        <vt:i4>5</vt:i4>
      </vt:variant>
      <vt:variant>
        <vt:lpwstr/>
      </vt:variant>
      <vt:variant>
        <vt:lpwstr>snapshot_filename</vt:lpwstr>
      </vt:variant>
      <vt:variant>
        <vt:i4>458807</vt:i4>
      </vt:variant>
      <vt:variant>
        <vt:i4>10559</vt:i4>
      </vt:variant>
      <vt:variant>
        <vt:i4>0</vt:i4>
      </vt:variant>
      <vt:variant>
        <vt:i4>5</vt:i4>
      </vt:variant>
      <vt:variant>
        <vt:lpwstr/>
      </vt:variant>
      <vt:variant>
        <vt:lpwstr>snapshot_segments</vt:lpwstr>
      </vt:variant>
      <vt:variant>
        <vt:i4>1179696</vt:i4>
      </vt:variant>
      <vt:variant>
        <vt:i4>10556</vt:i4>
      </vt:variant>
      <vt:variant>
        <vt:i4>0</vt:i4>
      </vt:variant>
      <vt:variant>
        <vt:i4>5</vt:i4>
      </vt:variant>
      <vt:variant>
        <vt:lpwstr/>
      </vt:variant>
      <vt:variant>
        <vt:lpwstr>snapshot_date</vt:lpwstr>
      </vt:variant>
      <vt:variant>
        <vt:i4>7274573</vt:i4>
      </vt:variant>
      <vt:variant>
        <vt:i4>10553</vt:i4>
      </vt:variant>
      <vt:variant>
        <vt:i4>0</vt:i4>
      </vt:variant>
      <vt:variant>
        <vt:i4>5</vt:i4>
      </vt:variant>
      <vt:variant>
        <vt:lpwstr/>
      </vt:variant>
      <vt:variant>
        <vt:lpwstr>snapshot_print</vt:lpwstr>
      </vt:variant>
      <vt:variant>
        <vt:i4>1179696</vt:i4>
      </vt:variant>
      <vt:variant>
        <vt:i4>10550</vt:i4>
      </vt:variant>
      <vt:variant>
        <vt:i4>0</vt:i4>
      </vt:variant>
      <vt:variant>
        <vt:i4>5</vt:i4>
      </vt:variant>
      <vt:variant>
        <vt:lpwstr/>
      </vt:variant>
      <vt:variant>
        <vt:lpwstr>snapshot_date</vt:lpwstr>
      </vt:variant>
      <vt:variant>
        <vt:i4>1179696</vt:i4>
      </vt:variant>
      <vt:variant>
        <vt:i4>10547</vt:i4>
      </vt:variant>
      <vt:variant>
        <vt:i4>0</vt:i4>
      </vt:variant>
      <vt:variant>
        <vt:i4>5</vt:i4>
      </vt:variant>
      <vt:variant>
        <vt:lpwstr/>
      </vt:variant>
      <vt:variant>
        <vt:lpwstr>snapshot_date</vt:lpwstr>
      </vt:variant>
      <vt:variant>
        <vt:i4>4194418</vt:i4>
      </vt:variant>
      <vt:variant>
        <vt:i4>10542</vt:i4>
      </vt:variant>
      <vt:variant>
        <vt:i4>0</vt:i4>
      </vt:variant>
      <vt:variant>
        <vt:i4>5</vt:i4>
      </vt:variant>
      <vt:variant>
        <vt:lpwstr/>
      </vt:variant>
      <vt:variant>
        <vt:lpwstr>constituent_output</vt:lpwstr>
      </vt:variant>
      <vt:variant>
        <vt:i4>720956</vt:i4>
      </vt:variant>
      <vt:variant>
        <vt:i4>10539</vt:i4>
      </vt:variant>
      <vt:variant>
        <vt:i4>0</vt:i4>
      </vt:variant>
      <vt:variant>
        <vt:i4>5</vt:i4>
      </vt:variant>
      <vt:variant>
        <vt:lpwstr/>
      </vt:variant>
      <vt:variant>
        <vt:lpwstr>snapshot_filename</vt:lpwstr>
      </vt:variant>
      <vt:variant>
        <vt:i4>458807</vt:i4>
      </vt:variant>
      <vt:variant>
        <vt:i4>10536</vt:i4>
      </vt:variant>
      <vt:variant>
        <vt:i4>0</vt:i4>
      </vt:variant>
      <vt:variant>
        <vt:i4>5</vt:i4>
      </vt:variant>
      <vt:variant>
        <vt:lpwstr/>
      </vt:variant>
      <vt:variant>
        <vt:lpwstr>snapshot_segments</vt:lpwstr>
      </vt:variant>
      <vt:variant>
        <vt:i4>6488148</vt:i4>
      </vt:variant>
      <vt:variant>
        <vt:i4>10533</vt:i4>
      </vt:variant>
      <vt:variant>
        <vt:i4>0</vt:i4>
      </vt:variant>
      <vt:variant>
        <vt:i4>5</vt:i4>
      </vt:variant>
      <vt:variant>
        <vt:lpwstr/>
      </vt:variant>
      <vt:variant>
        <vt:lpwstr>snapshot_frequency</vt:lpwstr>
      </vt:variant>
      <vt:variant>
        <vt:i4>7274573</vt:i4>
      </vt:variant>
      <vt:variant>
        <vt:i4>10530</vt:i4>
      </vt:variant>
      <vt:variant>
        <vt:i4>0</vt:i4>
      </vt:variant>
      <vt:variant>
        <vt:i4>5</vt:i4>
      </vt:variant>
      <vt:variant>
        <vt:lpwstr/>
      </vt:variant>
      <vt:variant>
        <vt:lpwstr>snapshot_print</vt:lpwstr>
      </vt:variant>
      <vt:variant>
        <vt:i4>7274573</vt:i4>
      </vt:variant>
      <vt:variant>
        <vt:i4>10527</vt:i4>
      </vt:variant>
      <vt:variant>
        <vt:i4>0</vt:i4>
      </vt:variant>
      <vt:variant>
        <vt:i4>5</vt:i4>
      </vt:variant>
      <vt:variant>
        <vt:lpwstr/>
      </vt:variant>
      <vt:variant>
        <vt:lpwstr>snapshot_print</vt:lpwstr>
      </vt:variant>
      <vt:variant>
        <vt:i4>7274573</vt:i4>
      </vt:variant>
      <vt:variant>
        <vt:i4>10524</vt:i4>
      </vt:variant>
      <vt:variant>
        <vt:i4>0</vt:i4>
      </vt:variant>
      <vt:variant>
        <vt:i4>5</vt:i4>
      </vt:variant>
      <vt:variant>
        <vt:lpwstr/>
      </vt:variant>
      <vt:variant>
        <vt:lpwstr>snapshot_print</vt:lpwstr>
      </vt:variant>
      <vt:variant>
        <vt:i4>4194418</vt:i4>
      </vt:variant>
      <vt:variant>
        <vt:i4>10519</vt:i4>
      </vt:variant>
      <vt:variant>
        <vt:i4>0</vt:i4>
      </vt:variant>
      <vt:variant>
        <vt:i4>5</vt:i4>
      </vt:variant>
      <vt:variant>
        <vt:lpwstr/>
      </vt:variant>
      <vt:variant>
        <vt:lpwstr>constituent_output</vt:lpwstr>
      </vt:variant>
      <vt:variant>
        <vt:i4>720956</vt:i4>
      </vt:variant>
      <vt:variant>
        <vt:i4>10516</vt:i4>
      </vt:variant>
      <vt:variant>
        <vt:i4>0</vt:i4>
      </vt:variant>
      <vt:variant>
        <vt:i4>5</vt:i4>
      </vt:variant>
      <vt:variant>
        <vt:lpwstr/>
      </vt:variant>
      <vt:variant>
        <vt:lpwstr>snapshot_filename</vt:lpwstr>
      </vt:variant>
      <vt:variant>
        <vt:i4>458807</vt:i4>
      </vt:variant>
      <vt:variant>
        <vt:i4>10513</vt:i4>
      </vt:variant>
      <vt:variant>
        <vt:i4>0</vt:i4>
      </vt:variant>
      <vt:variant>
        <vt:i4>5</vt:i4>
      </vt:variant>
      <vt:variant>
        <vt:lpwstr/>
      </vt:variant>
      <vt:variant>
        <vt:lpwstr>snapshot_segments</vt:lpwstr>
      </vt:variant>
      <vt:variant>
        <vt:i4>6488148</vt:i4>
      </vt:variant>
      <vt:variant>
        <vt:i4>10510</vt:i4>
      </vt:variant>
      <vt:variant>
        <vt:i4>0</vt:i4>
      </vt:variant>
      <vt:variant>
        <vt:i4>5</vt:i4>
      </vt:variant>
      <vt:variant>
        <vt:lpwstr/>
      </vt:variant>
      <vt:variant>
        <vt:lpwstr>snapshot_frequency</vt:lpwstr>
      </vt:variant>
      <vt:variant>
        <vt:i4>1179696</vt:i4>
      </vt:variant>
      <vt:variant>
        <vt:i4>10507</vt:i4>
      </vt:variant>
      <vt:variant>
        <vt:i4>0</vt:i4>
      </vt:variant>
      <vt:variant>
        <vt:i4>5</vt:i4>
      </vt:variant>
      <vt:variant>
        <vt:lpwstr/>
      </vt:variant>
      <vt:variant>
        <vt:lpwstr>snapshot_date</vt:lpwstr>
      </vt:variant>
      <vt:variant>
        <vt:i4>1966087</vt:i4>
      </vt:variant>
      <vt:variant>
        <vt:i4>10497</vt:i4>
      </vt:variant>
      <vt:variant>
        <vt:i4>0</vt:i4>
      </vt:variant>
      <vt:variant>
        <vt:i4>5</vt:i4>
      </vt:variant>
      <vt:variant>
        <vt:lpwstr/>
      </vt:variant>
      <vt:variant>
        <vt:lpwstr>dtrib_concentration_filename</vt:lpwstr>
      </vt:variant>
      <vt:variant>
        <vt:i4>7602288</vt:i4>
      </vt:variant>
      <vt:variant>
        <vt:i4>10494</vt:i4>
      </vt:variant>
      <vt:variant>
        <vt:i4>0</vt:i4>
      </vt:variant>
      <vt:variant>
        <vt:i4>5</vt:i4>
      </vt:variant>
      <vt:variant>
        <vt:lpwstr/>
      </vt:variant>
      <vt:variant>
        <vt:lpwstr>dtrib_temperature_filename</vt:lpwstr>
      </vt:variant>
      <vt:variant>
        <vt:i4>4063270</vt:i4>
      </vt:variant>
      <vt:variant>
        <vt:i4>10491</vt:i4>
      </vt:variant>
      <vt:variant>
        <vt:i4>0</vt:i4>
      </vt:variant>
      <vt:variant>
        <vt:i4>5</vt:i4>
      </vt:variant>
      <vt:variant>
        <vt:lpwstr/>
      </vt:variant>
      <vt:variant>
        <vt:lpwstr>dtrib_inflow_filename</vt:lpwstr>
      </vt:variant>
      <vt:variant>
        <vt:i4>7536733</vt:i4>
      </vt:variant>
      <vt:variant>
        <vt:i4>10488</vt:i4>
      </vt:variant>
      <vt:variant>
        <vt:i4>0</vt:i4>
      </vt:variant>
      <vt:variant>
        <vt:i4>5</vt:i4>
      </vt:variant>
      <vt:variant>
        <vt:lpwstr/>
      </vt:variant>
      <vt:variant>
        <vt:lpwstr>downstream_head_concentration_file</vt:lpwstr>
      </vt:variant>
      <vt:variant>
        <vt:i4>4194400</vt:i4>
      </vt:variant>
      <vt:variant>
        <vt:i4>10485</vt:i4>
      </vt:variant>
      <vt:variant>
        <vt:i4>0</vt:i4>
      </vt:variant>
      <vt:variant>
        <vt:i4>5</vt:i4>
      </vt:variant>
      <vt:variant>
        <vt:lpwstr/>
      </vt:variant>
      <vt:variant>
        <vt:lpwstr>distributed_tributary_temperature_file</vt:lpwstr>
      </vt:variant>
      <vt:variant>
        <vt:i4>852017</vt:i4>
      </vt:variant>
      <vt:variant>
        <vt:i4>10482</vt:i4>
      </vt:variant>
      <vt:variant>
        <vt:i4>0</vt:i4>
      </vt:variant>
      <vt:variant>
        <vt:i4>5</vt:i4>
      </vt:variant>
      <vt:variant>
        <vt:lpwstr/>
      </vt:variant>
      <vt:variant>
        <vt:lpwstr>distributed_tributary_inflow_file</vt:lpwstr>
      </vt:variant>
      <vt:variant>
        <vt:i4>1900548</vt:i4>
      </vt:variant>
      <vt:variant>
        <vt:i4>10479</vt:i4>
      </vt:variant>
      <vt:variant>
        <vt:i4>0</vt:i4>
      </vt:variant>
      <vt:variant>
        <vt:i4>5</vt:i4>
      </vt:variant>
      <vt:variant>
        <vt:lpwstr/>
      </vt:variant>
      <vt:variant>
        <vt:lpwstr>distributed_tributary_active</vt:lpwstr>
      </vt:variant>
      <vt:variant>
        <vt:i4>1900548</vt:i4>
      </vt:variant>
      <vt:variant>
        <vt:i4>10476</vt:i4>
      </vt:variant>
      <vt:variant>
        <vt:i4>0</vt:i4>
      </vt:variant>
      <vt:variant>
        <vt:i4>5</vt:i4>
      </vt:variant>
      <vt:variant>
        <vt:lpwstr/>
      </vt:variant>
      <vt:variant>
        <vt:lpwstr>distributed_tributary_active</vt:lpwstr>
      </vt:variant>
      <vt:variant>
        <vt:i4>1966087</vt:i4>
      </vt:variant>
      <vt:variant>
        <vt:i4>10473</vt:i4>
      </vt:variant>
      <vt:variant>
        <vt:i4>0</vt:i4>
      </vt:variant>
      <vt:variant>
        <vt:i4>5</vt:i4>
      </vt:variant>
      <vt:variant>
        <vt:lpwstr/>
      </vt:variant>
      <vt:variant>
        <vt:lpwstr>dtrib_concentration_filename</vt:lpwstr>
      </vt:variant>
      <vt:variant>
        <vt:i4>7602288</vt:i4>
      </vt:variant>
      <vt:variant>
        <vt:i4>10470</vt:i4>
      </vt:variant>
      <vt:variant>
        <vt:i4>0</vt:i4>
      </vt:variant>
      <vt:variant>
        <vt:i4>5</vt:i4>
      </vt:variant>
      <vt:variant>
        <vt:lpwstr/>
      </vt:variant>
      <vt:variant>
        <vt:lpwstr>dtrib_temperature_filename</vt:lpwstr>
      </vt:variant>
      <vt:variant>
        <vt:i4>4063270</vt:i4>
      </vt:variant>
      <vt:variant>
        <vt:i4>10467</vt:i4>
      </vt:variant>
      <vt:variant>
        <vt:i4>0</vt:i4>
      </vt:variant>
      <vt:variant>
        <vt:i4>5</vt:i4>
      </vt:variant>
      <vt:variant>
        <vt:lpwstr/>
      </vt:variant>
      <vt:variant>
        <vt:lpwstr>dtrib_inflow_filename</vt:lpwstr>
      </vt:variant>
      <vt:variant>
        <vt:i4>1376259</vt:i4>
      </vt:variant>
      <vt:variant>
        <vt:i4>10462</vt:i4>
      </vt:variant>
      <vt:variant>
        <vt:i4>0</vt:i4>
      </vt:variant>
      <vt:variant>
        <vt:i4>5</vt:i4>
      </vt:variant>
      <vt:variant>
        <vt:lpwstr/>
      </vt:variant>
      <vt:variant>
        <vt:lpwstr>tributary_concentration_filename</vt:lpwstr>
      </vt:variant>
      <vt:variant>
        <vt:i4>8323188</vt:i4>
      </vt:variant>
      <vt:variant>
        <vt:i4>10459</vt:i4>
      </vt:variant>
      <vt:variant>
        <vt:i4>0</vt:i4>
      </vt:variant>
      <vt:variant>
        <vt:i4>5</vt:i4>
      </vt:variant>
      <vt:variant>
        <vt:lpwstr/>
      </vt:variant>
      <vt:variant>
        <vt:lpwstr>tributary_temperature_filename</vt:lpwstr>
      </vt:variant>
      <vt:variant>
        <vt:i4>3473442</vt:i4>
      </vt:variant>
      <vt:variant>
        <vt:i4>10456</vt:i4>
      </vt:variant>
      <vt:variant>
        <vt:i4>0</vt:i4>
      </vt:variant>
      <vt:variant>
        <vt:i4>5</vt:i4>
      </vt:variant>
      <vt:variant>
        <vt:lpwstr/>
      </vt:variant>
      <vt:variant>
        <vt:lpwstr>tributary_inflow_filename</vt:lpwstr>
      </vt:variant>
      <vt:variant>
        <vt:i4>1376259</vt:i4>
      </vt:variant>
      <vt:variant>
        <vt:i4>10453</vt:i4>
      </vt:variant>
      <vt:variant>
        <vt:i4>0</vt:i4>
      </vt:variant>
      <vt:variant>
        <vt:i4>5</vt:i4>
      </vt:variant>
      <vt:variant>
        <vt:lpwstr/>
      </vt:variant>
      <vt:variant>
        <vt:lpwstr>tributary_concentration_filename</vt:lpwstr>
      </vt:variant>
      <vt:variant>
        <vt:i4>8323188</vt:i4>
      </vt:variant>
      <vt:variant>
        <vt:i4>10450</vt:i4>
      </vt:variant>
      <vt:variant>
        <vt:i4>0</vt:i4>
      </vt:variant>
      <vt:variant>
        <vt:i4>5</vt:i4>
      </vt:variant>
      <vt:variant>
        <vt:lpwstr/>
      </vt:variant>
      <vt:variant>
        <vt:lpwstr>tributary_temperature_filename</vt:lpwstr>
      </vt:variant>
      <vt:variant>
        <vt:i4>3473442</vt:i4>
      </vt:variant>
      <vt:variant>
        <vt:i4>10447</vt:i4>
      </vt:variant>
      <vt:variant>
        <vt:i4>0</vt:i4>
      </vt:variant>
      <vt:variant>
        <vt:i4>5</vt:i4>
      </vt:variant>
      <vt:variant>
        <vt:lpwstr/>
      </vt:variant>
      <vt:variant>
        <vt:lpwstr>tributary_inflow_filename</vt:lpwstr>
      </vt:variant>
      <vt:variant>
        <vt:i4>2490387</vt:i4>
      </vt:variant>
      <vt:variant>
        <vt:i4>10444</vt:i4>
      </vt:variant>
      <vt:variant>
        <vt:i4>0</vt:i4>
      </vt:variant>
      <vt:variant>
        <vt:i4>5</vt:i4>
      </vt:variant>
      <vt:variant>
        <vt:lpwstr/>
      </vt:variant>
      <vt:variant>
        <vt:lpwstr>tributary_active</vt:lpwstr>
      </vt:variant>
      <vt:variant>
        <vt:i4>4128777</vt:i4>
      </vt:variant>
      <vt:variant>
        <vt:i4>10441</vt:i4>
      </vt:variant>
      <vt:variant>
        <vt:i4>0</vt:i4>
      </vt:variant>
      <vt:variant>
        <vt:i4>5</vt:i4>
      </vt:variant>
      <vt:variant>
        <vt:lpwstr/>
      </vt:variant>
      <vt:variant>
        <vt:lpwstr>tributary_bottom</vt:lpwstr>
      </vt:variant>
      <vt:variant>
        <vt:i4>2490372</vt:i4>
      </vt:variant>
      <vt:variant>
        <vt:i4>10438</vt:i4>
      </vt:variant>
      <vt:variant>
        <vt:i4>0</vt:i4>
      </vt:variant>
      <vt:variant>
        <vt:i4>5</vt:i4>
      </vt:variant>
      <vt:variant>
        <vt:lpwstr/>
      </vt:variant>
      <vt:variant>
        <vt:lpwstr>tributary_top</vt:lpwstr>
      </vt:variant>
      <vt:variant>
        <vt:i4>3080193</vt:i4>
      </vt:variant>
      <vt:variant>
        <vt:i4>10435</vt:i4>
      </vt:variant>
      <vt:variant>
        <vt:i4>0</vt:i4>
      </vt:variant>
      <vt:variant>
        <vt:i4>5</vt:i4>
      </vt:variant>
      <vt:variant>
        <vt:lpwstr/>
      </vt:variant>
      <vt:variant>
        <vt:lpwstr>tributary_segment</vt:lpwstr>
      </vt:variant>
      <vt:variant>
        <vt:i4>4522104</vt:i4>
      </vt:variant>
      <vt:variant>
        <vt:i4>10432</vt:i4>
      </vt:variant>
      <vt:variant>
        <vt:i4>0</vt:i4>
      </vt:variant>
      <vt:variant>
        <vt:i4>5</vt:i4>
      </vt:variant>
      <vt:variant>
        <vt:lpwstr/>
      </vt:variant>
      <vt:variant>
        <vt:lpwstr>tributary_interpolation</vt:lpwstr>
      </vt:variant>
      <vt:variant>
        <vt:i4>4522081</vt:i4>
      </vt:variant>
      <vt:variant>
        <vt:i4>10429</vt:i4>
      </vt:variant>
      <vt:variant>
        <vt:i4>0</vt:i4>
      </vt:variant>
      <vt:variant>
        <vt:i4>5</vt:i4>
      </vt:variant>
      <vt:variant>
        <vt:lpwstr/>
      </vt:variant>
      <vt:variant>
        <vt:lpwstr>tributary_placement</vt:lpwstr>
      </vt:variant>
      <vt:variant>
        <vt:i4>1376268</vt:i4>
      </vt:variant>
      <vt:variant>
        <vt:i4>10426</vt:i4>
      </vt:variant>
      <vt:variant>
        <vt:i4>0</vt:i4>
      </vt:variant>
      <vt:variant>
        <vt:i4>5</vt:i4>
      </vt:variant>
      <vt:variant>
        <vt:lpwstr/>
      </vt:variant>
      <vt:variant>
        <vt:lpwstr>inflow_outflow_dimensions</vt:lpwstr>
      </vt:variant>
      <vt:variant>
        <vt:i4>4522081</vt:i4>
      </vt:variant>
      <vt:variant>
        <vt:i4>10423</vt:i4>
      </vt:variant>
      <vt:variant>
        <vt:i4>0</vt:i4>
      </vt:variant>
      <vt:variant>
        <vt:i4>5</vt:i4>
      </vt:variant>
      <vt:variant>
        <vt:lpwstr/>
      </vt:variant>
      <vt:variant>
        <vt:lpwstr>tributary_placement</vt:lpwstr>
      </vt:variant>
      <vt:variant>
        <vt:i4>1376259</vt:i4>
      </vt:variant>
      <vt:variant>
        <vt:i4>10418</vt:i4>
      </vt:variant>
      <vt:variant>
        <vt:i4>0</vt:i4>
      </vt:variant>
      <vt:variant>
        <vt:i4>5</vt:i4>
      </vt:variant>
      <vt:variant>
        <vt:lpwstr/>
      </vt:variant>
      <vt:variant>
        <vt:lpwstr>tributary_concentration_filename</vt:lpwstr>
      </vt:variant>
      <vt:variant>
        <vt:i4>8323188</vt:i4>
      </vt:variant>
      <vt:variant>
        <vt:i4>10415</vt:i4>
      </vt:variant>
      <vt:variant>
        <vt:i4>0</vt:i4>
      </vt:variant>
      <vt:variant>
        <vt:i4>5</vt:i4>
      </vt:variant>
      <vt:variant>
        <vt:lpwstr/>
      </vt:variant>
      <vt:variant>
        <vt:lpwstr>tributary_temperature_filename</vt:lpwstr>
      </vt:variant>
      <vt:variant>
        <vt:i4>3473442</vt:i4>
      </vt:variant>
      <vt:variant>
        <vt:i4>10412</vt:i4>
      </vt:variant>
      <vt:variant>
        <vt:i4>0</vt:i4>
      </vt:variant>
      <vt:variant>
        <vt:i4>5</vt:i4>
      </vt:variant>
      <vt:variant>
        <vt:lpwstr/>
      </vt:variant>
      <vt:variant>
        <vt:lpwstr>tributary_inflow_filename</vt:lpwstr>
      </vt:variant>
      <vt:variant>
        <vt:i4>1376259</vt:i4>
      </vt:variant>
      <vt:variant>
        <vt:i4>10409</vt:i4>
      </vt:variant>
      <vt:variant>
        <vt:i4>0</vt:i4>
      </vt:variant>
      <vt:variant>
        <vt:i4>5</vt:i4>
      </vt:variant>
      <vt:variant>
        <vt:lpwstr/>
      </vt:variant>
      <vt:variant>
        <vt:lpwstr>tributary_concentration_filename</vt:lpwstr>
      </vt:variant>
      <vt:variant>
        <vt:i4>8323188</vt:i4>
      </vt:variant>
      <vt:variant>
        <vt:i4>10406</vt:i4>
      </vt:variant>
      <vt:variant>
        <vt:i4>0</vt:i4>
      </vt:variant>
      <vt:variant>
        <vt:i4>5</vt:i4>
      </vt:variant>
      <vt:variant>
        <vt:lpwstr/>
      </vt:variant>
      <vt:variant>
        <vt:lpwstr>tributary_temperature_filename</vt:lpwstr>
      </vt:variant>
      <vt:variant>
        <vt:i4>3473442</vt:i4>
      </vt:variant>
      <vt:variant>
        <vt:i4>10403</vt:i4>
      </vt:variant>
      <vt:variant>
        <vt:i4>0</vt:i4>
      </vt:variant>
      <vt:variant>
        <vt:i4>5</vt:i4>
      </vt:variant>
      <vt:variant>
        <vt:lpwstr/>
      </vt:variant>
      <vt:variant>
        <vt:lpwstr>tributary_inflow_filename</vt:lpwstr>
      </vt:variant>
      <vt:variant>
        <vt:i4>2490387</vt:i4>
      </vt:variant>
      <vt:variant>
        <vt:i4>10400</vt:i4>
      </vt:variant>
      <vt:variant>
        <vt:i4>0</vt:i4>
      </vt:variant>
      <vt:variant>
        <vt:i4>5</vt:i4>
      </vt:variant>
      <vt:variant>
        <vt:lpwstr/>
      </vt:variant>
      <vt:variant>
        <vt:lpwstr>tributary_active</vt:lpwstr>
      </vt:variant>
      <vt:variant>
        <vt:i4>4128777</vt:i4>
      </vt:variant>
      <vt:variant>
        <vt:i4>10397</vt:i4>
      </vt:variant>
      <vt:variant>
        <vt:i4>0</vt:i4>
      </vt:variant>
      <vt:variant>
        <vt:i4>5</vt:i4>
      </vt:variant>
      <vt:variant>
        <vt:lpwstr/>
      </vt:variant>
      <vt:variant>
        <vt:lpwstr>tributary_bottom</vt:lpwstr>
      </vt:variant>
      <vt:variant>
        <vt:i4>2490372</vt:i4>
      </vt:variant>
      <vt:variant>
        <vt:i4>10394</vt:i4>
      </vt:variant>
      <vt:variant>
        <vt:i4>0</vt:i4>
      </vt:variant>
      <vt:variant>
        <vt:i4>5</vt:i4>
      </vt:variant>
      <vt:variant>
        <vt:lpwstr/>
      </vt:variant>
      <vt:variant>
        <vt:lpwstr>tributary_top</vt:lpwstr>
      </vt:variant>
      <vt:variant>
        <vt:i4>3080193</vt:i4>
      </vt:variant>
      <vt:variant>
        <vt:i4>10391</vt:i4>
      </vt:variant>
      <vt:variant>
        <vt:i4>0</vt:i4>
      </vt:variant>
      <vt:variant>
        <vt:i4>5</vt:i4>
      </vt:variant>
      <vt:variant>
        <vt:lpwstr/>
      </vt:variant>
      <vt:variant>
        <vt:lpwstr>tributary_segment</vt:lpwstr>
      </vt:variant>
      <vt:variant>
        <vt:i4>4522104</vt:i4>
      </vt:variant>
      <vt:variant>
        <vt:i4>10388</vt:i4>
      </vt:variant>
      <vt:variant>
        <vt:i4>0</vt:i4>
      </vt:variant>
      <vt:variant>
        <vt:i4>5</vt:i4>
      </vt:variant>
      <vt:variant>
        <vt:lpwstr/>
      </vt:variant>
      <vt:variant>
        <vt:lpwstr>tributary_interpolation</vt:lpwstr>
      </vt:variant>
      <vt:variant>
        <vt:i4>4522081</vt:i4>
      </vt:variant>
      <vt:variant>
        <vt:i4>10385</vt:i4>
      </vt:variant>
      <vt:variant>
        <vt:i4>0</vt:i4>
      </vt:variant>
      <vt:variant>
        <vt:i4>5</vt:i4>
      </vt:variant>
      <vt:variant>
        <vt:lpwstr/>
      </vt:variant>
      <vt:variant>
        <vt:lpwstr>tributary_placement</vt:lpwstr>
      </vt:variant>
      <vt:variant>
        <vt:i4>1376268</vt:i4>
      </vt:variant>
      <vt:variant>
        <vt:i4>10382</vt:i4>
      </vt:variant>
      <vt:variant>
        <vt:i4>0</vt:i4>
      </vt:variant>
      <vt:variant>
        <vt:i4>5</vt:i4>
      </vt:variant>
      <vt:variant>
        <vt:lpwstr/>
      </vt:variant>
      <vt:variant>
        <vt:lpwstr>inflow_outflow_dimensions</vt:lpwstr>
      </vt:variant>
      <vt:variant>
        <vt:i4>4522081</vt:i4>
      </vt:variant>
      <vt:variant>
        <vt:i4>10379</vt:i4>
      </vt:variant>
      <vt:variant>
        <vt:i4>0</vt:i4>
      </vt:variant>
      <vt:variant>
        <vt:i4>5</vt:i4>
      </vt:variant>
      <vt:variant>
        <vt:lpwstr/>
      </vt:variant>
      <vt:variant>
        <vt:lpwstr>tributary_placement</vt:lpwstr>
      </vt:variant>
      <vt:variant>
        <vt:i4>1376259</vt:i4>
      </vt:variant>
      <vt:variant>
        <vt:i4>10374</vt:i4>
      </vt:variant>
      <vt:variant>
        <vt:i4>0</vt:i4>
      </vt:variant>
      <vt:variant>
        <vt:i4>5</vt:i4>
      </vt:variant>
      <vt:variant>
        <vt:lpwstr/>
      </vt:variant>
      <vt:variant>
        <vt:lpwstr>tributary_concentration_filename</vt:lpwstr>
      </vt:variant>
      <vt:variant>
        <vt:i4>8323188</vt:i4>
      </vt:variant>
      <vt:variant>
        <vt:i4>10371</vt:i4>
      </vt:variant>
      <vt:variant>
        <vt:i4>0</vt:i4>
      </vt:variant>
      <vt:variant>
        <vt:i4>5</vt:i4>
      </vt:variant>
      <vt:variant>
        <vt:lpwstr/>
      </vt:variant>
      <vt:variant>
        <vt:lpwstr>tributary_temperature_filename</vt:lpwstr>
      </vt:variant>
      <vt:variant>
        <vt:i4>3473442</vt:i4>
      </vt:variant>
      <vt:variant>
        <vt:i4>10368</vt:i4>
      </vt:variant>
      <vt:variant>
        <vt:i4>0</vt:i4>
      </vt:variant>
      <vt:variant>
        <vt:i4>5</vt:i4>
      </vt:variant>
      <vt:variant>
        <vt:lpwstr/>
      </vt:variant>
      <vt:variant>
        <vt:lpwstr>tributary_inflow_filename</vt:lpwstr>
      </vt:variant>
      <vt:variant>
        <vt:i4>1376259</vt:i4>
      </vt:variant>
      <vt:variant>
        <vt:i4>10365</vt:i4>
      </vt:variant>
      <vt:variant>
        <vt:i4>0</vt:i4>
      </vt:variant>
      <vt:variant>
        <vt:i4>5</vt:i4>
      </vt:variant>
      <vt:variant>
        <vt:lpwstr/>
      </vt:variant>
      <vt:variant>
        <vt:lpwstr>tributary_concentration_filename</vt:lpwstr>
      </vt:variant>
      <vt:variant>
        <vt:i4>8323188</vt:i4>
      </vt:variant>
      <vt:variant>
        <vt:i4>10362</vt:i4>
      </vt:variant>
      <vt:variant>
        <vt:i4>0</vt:i4>
      </vt:variant>
      <vt:variant>
        <vt:i4>5</vt:i4>
      </vt:variant>
      <vt:variant>
        <vt:lpwstr/>
      </vt:variant>
      <vt:variant>
        <vt:lpwstr>tributary_temperature_filename</vt:lpwstr>
      </vt:variant>
      <vt:variant>
        <vt:i4>3473442</vt:i4>
      </vt:variant>
      <vt:variant>
        <vt:i4>10359</vt:i4>
      </vt:variant>
      <vt:variant>
        <vt:i4>0</vt:i4>
      </vt:variant>
      <vt:variant>
        <vt:i4>5</vt:i4>
      </vt:variant>
      <vt:variant>
        <vt:lpwstr/>
      </vt:variant>
      <vt:variant>
        <vt:lpwstr>tributary_inflow_filename</vt:lpwstr>
      </vt:variant>
      <vt:variant>
        <vt:i4>2490387</vt:i4>
      </vt:variant>
      <vt:variant>
        <vt:i4>10356</vt:i4>
      </vt:variant>
      <vt:variant>
        <vt:i4>0</vt:i4>
      </vt:variant>
      <vt:variant>
        <vt:i4>5</vt:i4>
      </vt:variant>
      <vt:variant>
        <vt:lpwstr/>
      </vt:variant>
      <vt:variant>
        <vt:lpwstr>tributary_active</vt:lpwstr>
      </vt:variant>
      <vt:variant>
        <vt:i4>4128777</vt:i4>
      </vt:variant>
      <vt:variant>
        <vt:i4>10353</vt:i4>
      </vt:variant>
      <vt:variant>
        <vt:i4>0</vt:i4>
      </vt:variant>
      <vt:variant>
        <vt:i4>5</vt:i4>
      </vt:variant>
      <vt:variant>
        <vt:lpwstr/>
      </vt:variant>
      <vt:variant>
        <vt:lpwstr>tributary_bottom</vt:lpwstr>
      </vt:variant>
      <vt:variant>
        <vt:i4>2490372</vt:i4>
      </vt:variant>
      <vt:variant>
        <vt:i4>10350</vt:i4>
      </vt:variant>
      <vt:variant>
        <vt:i4>0</vt:i4>
      </vt:variant>
      <vt:variant>
        <vt:i4>5</vt:i4>
      </vt:variant>
      <vt:variant>
        <vt:lpwstr/>
      </vt:variant>
      <vt:variant>
        <vt:lpwstr>tributary_top</vt:lpwstr>
      </vt:variant>
      <vt:variant>
        <vt:i4>4522104</vt:i4>
      </vt:variant>
      <vt:variant>
        <vt:i4>10347</vt:i4>
      </vt:variant>
      <vt:variant>
        <vt:i4>0</vt:i4>
      </vt:variant>
      <vt:variant>
        <vt:i4>5</vt:i4>
      </vt:variant>
      <vt:variant>
        <vt:lpwstr/>
      </vt:variant>
      <vt:variant>
        <vt:lpwstr>tributary_interpolation</vt:lpwstr>
      </vt:variant>
      <vt:variant>
        <vt:i4>4522081</vt:i4>
      </vt:variant>
      <vt:variant>
        <vt:i4>10344</vt:i4>
      </vt:variant>
      <vt:variant>
        <vt:i4>0</vt:i4>
      </vt:variant>
      <vt:variant>
        <vt:i4>5</vt:i4>
      </vt:variant>
      <vt:variant>
        <vt:lpwstr/>
      </vt:variant>
      <vt:variant>
        <vt:lpwstr>tributary_placement</vt:lpwstr>
      </vt:variant>
      <vt:variant>
        <vt:i4>1376268</vt:i4>
      </vt:variant>
      <vt:variant>
        <vt:i4>10341</vt:i4>
      </vt:variant>
      <vt:variant>
        <vt:i4>0</vt:i4>
      </vt:variant>
      <vt:variant>
        <vt:i4>5</vt:i4>
      </vt:variant>
      <vt:variant>
        <vt:lpwstr/>
      </vt:variant>
      <vt:variant>
        <vt:lpwstr>inflow_outflow_dimensions</vt:lpwstr>
      </vt:variant>
      <vt:variant>
        <vt:i4>7012419</vt:i4>
      </vt:variant>
      <vt:variant>
        <vt:i4>10338</vt:i4>
      </vt:variant>
      <vt:variant>
        <vt:i4>0</vt:i4>
      </vt:variant>
      <vt:variant>
        <vt:i4>5</vt:i4>
      </vt:variant>
      <vt:variant>
        <vt:lpwstr/>
      </vt:variant>
      <vt:variant>
        <vt:lpwstr>branch_geometry</vt:lpwstr>
      </vt:variant>
      <vt:variant>
        <vt:i4>4522081</vt:i4>
      </vt:variant>
      <vt:variant>
        <vt:i4>10335</vt:i4>
      </vt:variant>
      <vt:variant>
        <vt:i4>0</vt:i4>
      </vt:variant>
      <vt:variant>
        <vt:i4>5</vt:i4>
      </vt:variant>
      <vt:variant>
        <vt:lpwstr/>
      </vt:variant>
      <vt:variant>
        <vt:lpwstr>tributary_placement</vt:lpwstr>
      </vt:variant>
      <vt:variant>
        <vt:i4>1376259</vt:i4>
      </vt:variant>
      <vt:variant>
        <vt:i4>10330</vt:i4>
      </vt:variant>
      <vt:variant>
        <vt:i4>0</vt:i4>
      </vt:variant>
      <vt:variant>
        <vt:i4>5</vt:i4>
      </vt:variant>
      <vt:variant>
        <vt:lpwstr/>
      </vt:variant>
      <vt:variant>
        <vt:lpwstr>tributary_concentration_filename</vt:lpwstr>
      </vt:variant>
      <vt:variant>
        <vt:i4>8323188</vt:i4>
      </vt:variant>
      <vt:variant>
        <vt:i4>10327</vt:i4>
      </vt:variant>
      <vt:variant>
        <vt:i4>0</vt:i4>
      </vt:variant>
      <vt:variant>
        <vt:i4>5</vt:i4>
      </vt:variant>
      <vt:variant>
        <vt:lpwstr/>
      </vt:variant>
      <vt:variant>
        <vt:lpwstr>tributary_temperature_filename</vt:lpwstr>
      </vt:variant>
      <vt:variant>
        <vt:i4>3473442</vt:i4>
      </vt:variant>
      <vt:variant>
        <vt:i4>10324</vt:i4>
      </vt:variant>
      <vt:variant>
        <vt:i4>0</vt:i4>
      </vt:variant>
      <vt:variant>
        <vt:i4>5</vt:i4>
      </vt:variant>
      <vt:variant>
        <vt:lpwstr/>
      </vt:variant>
      <vt:variant>
        <vt:lpwstr>tributary_inflow_filename</vt:lpwstr>
      </vt:variant>
      <vt:variant>
        <vt:i4>1376259</vt:i4>
      </vt:variant>
      <vt:variant>
        <vt:i4>10321</vt:i4>
      </vt:variant>
      <vt:variant>
        <vt:i4>0</vt:i4>
      </vt:variant>
      <vt:variant>
        <vt:i4>5</vt:i4>
      </vt:variant>
      <vt:variant>
        <vt:lpwstr/>
      </vt:variant>
      <vt:variant>
        <vt:lpwstr>tributary_concentration_filename</vt:lpwstr>
      </vt:variant>
      <vt:variant>
        <vt:i4>8323188</vt:i4>
      </vt:variant>
      <vt:variant>
        <vt:i4>10318</vt:i4>
      </vt:variant>
      <vt:variant>
        <vt:i4>0</vt:i4>
      </vt:variant>
      <vt:variant>
        <vt:i4>5</vt:i4>
      </vt:variant>
      <vt:variant>
        <vt:lpwstr/>
      </vt:variant>
      <vt:variant>
        <vt:lpwstr>tributary_temperature_filename</vt:lpwstr>
      </vt:variant>
      <vt:variant>
        <vt:i4>3473442</vt:i4>
      </vt:variant>
      <vt:variant>
        <vt:i4>10315</vt:i4>
      </vt:variant>
      <vt:variant>
        <vt:i4>0</vt:i4>
      </vt:variant>
      <vt:variant>
        <vt:i4>5</vt:i4>
      </vt:variant>
      <vt:variant>
        <vt:lpwstr/>
      </vt:variant>
      <vt:variant>
        <vt:lpwstr>tributary_inflow_filename</vt:lpwstr>
      </vt:variant>
      <vt:variant>
        <vt:i4>2490387</vt:i4>
      </vt:variant>
      <vt:variant>
        <vt:i4>10312</vt:i4>
      </vt:variant>
      <vt:variant>
        <vt:i4>0</vt:i4>
      </vt:variant>
      <vt:variant>
        <vt:i4>5</vt:i4>
      </vt:variant>
      <vt:variant>
        <vt:lpwstr/>
      </vt:variant>
      <vt:variant>
        <vt:lpwstr>tributary_active</vt:lpwstr>
      </vt:variant>
      <vt:variant>
        <vt:i4>4128777</vt:i4>
      </vt:variant>
      <vt:variant>
        <vt:i4>10309</vt:i4>
      </vt:variant>
      <vt:variant>
        <vt:i4>0</vt:i4>
      </vt:variant>
      <vt:variant>
        <vt:i4>5</vt:i4>
      </vt:variant>
      <vt:variant>
        <vt:lpwstr/>
      </vt:variant>
      <vt:variant>
        <vt:lpwstr>tributary_bottom</vt:lpwstr>
      </vt:variant>
      <vt:variant>
        <vt:i4>2490372</vt:i4>
      </vt:variant>
      <vt:variant>
        <vt:i4>10306</vt:i4>
      </vt:variant>
      <vt:variant>
        <vt:i4>0</vt:i4>
      </vt:variant>
      <vt:variant>
        <vt:i4>5</vt:i4>
      </vt:variant>
      <vt:variant>
        <vt:lpwstr/>
      </vt:variant>
      <vt:variant>
        <vt:lpwstr>tributary_top</vt:lpwstr>
      </vt:variant>
      <vt:variant>
        <vt:i4>3080193</vt:i4>
      </vt:variant>
      <vt:variant>
        <vt:i4>10303</vt:i4>
      </vt:variant>
      <vt:variant>
        <vt:i4>0</vt:i4>
      </vt:variant>
      <vt:variant>
        <vt:i4>5</vt:i4>
      </vt:variant>
      <vt:variant>
        <vt:lpwstr/>
      </vt:variant>
      <vt:variant>
        <vt:lpwstr>tributary_segment</vt:lpwstr>
      </vt:variant>
      <vt:variant>
        <vt:i4>4522081</vt:i4>
      </vt:variant>
      <vt:variant>
        <vt:i4>10300</vt:i4>
      </vt:variant>
      <vt:variant>
        <vt:i4>0</vt:i4>
      </vt:variant>
      <vt:variant>
        <vt:i4>5</vt:i4>
      </vt:variant>
      <vt:variant>
        <vt:lpwstr/>
      </vt:variant>
      <vt:variant>
        <vt:lpwstr>tributary_placement</vt:lpwstr>
      </vt:variant>
      <vt:variant>
        <vt:i4>1376268</vt:i4>
      </vt:variant>
      <vt:variant>
        <vt:i4>10297</vt:i4>
      </vt:variant>
      <vt:variant>
        <vt:i4>0</vt:i4>
      </vt:variant>
      <vt:variant>
        <vt:i4>5</vt:i4>
      </vt:variant>
      <vt:variant>
        <vt:lpwstr/>
      </vt:variant>
      <vt:variant>
        <vt:lpwstr>inflow_outflow_dimensions</vt:lpwstr>
      </vt:variant>
      <vt:variant>
        <vt:i4>1376259</vt:i4>
      </vt:variant>
      <vt:variant>
        <vt:i4>10292</vt:i4>
      </vt:variant>
      <vt:variant>
        <vt:i4>0</vt:i4>
      </vt:variant>
      <vt:variant>
        <vt:i4>5</vt:i4>
      </vt:variant>
      <vt:variant>
        <vt:lpwstr/>
      </vt:variant>
      <vt:variant>
        <vt:lpwstr>tributary_concentration_filename</vt:lpwstr>
      </vt:variant>
      <vt:variant>
        <vt:i4>8323188</vt:i4>
      </vt:variant>
      <vt:variant>
        <vt:i4>10289</vt:i4>
      </vt:variant>
      <vt:variant>
        <vt:i4>0</vt:i4>
      </vt:variant>
      <vt:variant>
        <vt:i4>5</vt:i4>
      </vt:variant>
      <vt:variant>
        <vt:lpwstr/>
      </vt:variant>
      <vt:variant>
        <vt:lpwstr>tributary_temperature_filename</vt:lpwstr>
      </vt:variant>
      <vt:variant>
        <vt:i4>3473442</vt:i4>
      </vt:variant>
      <vt:variant>
        <vt:i4>10286</vt:i4>
      </vt:variant>
      <vt:variant>
        <vt:i4>0</vt:i4>
      </vt:variant>
      <vt:variant>
        <vt:i4>5</vt:i4>
      </vt:variant>
      <vt:variant>
        <vt:lpwstr/>
      </vt:variant>
      <vt:variant>
        <vt:lpwstr>tributary_inflow_filename</vt:lpwstr>
      </vt:variant>
      <vt:variant>
        <vt:i4>1376259</vt:i4>
      </vt:variant>
      <vt:variant>
        <vt:i4>10283</vt:i4>
      </vt:variant>
      <vt:variant>
        <vt:i4>0</vt:i4>
      </vt:variant>
      <vt:variant>
        <vt:i4>5</vt:i4>
      </vt:variant>
      <vt:variant>
        <vt:lpwstr/>
      </vt:variant>
      <vt:variant>
        <vt:lpwstr>tributary_concentration_filename</vt:lpwstr>
      </vt:variant>
      <vt:variant>
        <vt:i4>8323188</vt:i4>
      </vt:variant>
      <vt:variant>
        <vt:i4>10280</vt:i4>
      </vt:variant>
      <vt:variant>
        <vt:i4>0</vt:i4>
      </vt:variant>
      <vt:variant>
        <vt:i4>5</vt:i4>
      </vt:variant>
      <vt:variant>
        <vt:lpwstr/>
      </vt:variant>
      <vt:variant>
        <vt:lpwstr>tributary_temperature_filename</vt:lpwstr>
      </vt:variant>
      <vt:variant>
        <vt:i4>3473442</vt:i4>
      </vt:variant>
      <vt:variant>
        <vt:i4>10277</vt:i4>
      </vt:variant>
      <vt:variant>
        <vt:i4>0</vt:i4>
      </vt:variant>
      <vt:variant>
        <vt:i4>5</vt:i4>
      </vt:variant>
      <vt:variant>
        <vt:lpwstr/>
      </vt:variant>
      <vt:variant>
        <vt:lpwstr>tributary_inflow_filename</vt:lpwstr>
      </vt:variant>
      <vt:variant>
        <vt:i4>2490387</vt:i4>
      </vt:variant>
      <vt:variant>
        <vt:i4>10274</vt:i4>
      </vt:variant>
      <vt:variant>
        <vt:i4>0</vt:i4>
      </vt:variant>
      <vt:variant>
        <vt:i4>5</vt:i4>
      </vt:variant>
      <vt:variant>
        <vt:lpwstr/>
      </vt:variant>
      <vt:variant>
        <vt:lpwstr>tributary_active</vt:lpwstr>
      </vt:variant>
      <vt:variant>
        <vt:i4>4128777</vt:i4>
      </vt:variant>
      <vt:variant>
        <vt:i4>10271</vt:i4>
      </vt:variant>
      <vt:variant>
        <vt:i4>0</vt:i4>
      </vt:variant>
      <vt:variant>
        <vt:i4>5</vt:i4>
      </vt:variant>
      <vt:variant>
        <vt:lpwstr/>
      </vt:variant>
      <vt:variant>
        <vt:lpwstr>tributary_bottom</vt:lpwstr>
      </vt:variant>
      <vt:variant>
        <vt:i4>2490372</vt:i4>
      </vt:variant>
      <vt:variant>
        <vt:i4>10268</vt:i4>
      </vt:variant>
      <vt:variant>
        <vt:i4>0</vt:i4>
      </vt:variant>
      <vt:variant>
        <vt:i4>5</vt:i4>
      </vt:variant>
      <vt:variant>
        <vt:lpwstr/>
      </vt:variant>
      <vt:variant>
        <vt:lpwstr>tributary_top</vt:lpwstr>
      </vt:variant>
      <vt:variant>
        <vt:i4>3080193</vt:i4>
      </vt:variant>
      <vt:variant>
        <vt:i4>10265</vt:i4>
      </vt:variant>
      <vt:variant>
        <vt:i4>0</vt:i4>
      </vt:variant>
      <vt:variant>
        <vt:i4>5</vt:i4>
      </vt:variant>
      <vt:variant>
        <vt:lpwstr/>
      </vt:variant>
      <vt:variant>
        <vt:lpwstr>tributary_segment</vt:lpwstr>
      </vt:variant>
      <vt:variant>
        <vt:i4>4522104</vt:i4>
      </vt:variant>
      <vt:variant>
        <vt:i4>10262</vt:i4>
      </vt:variant>
      <vt:variant>
        <vt:i4>0</vt:i4>
      </vt:variant>
      <vt:variant>
        <vt:i4>5</vt:i4>
      </vt:variant>
      <vt:variant>
        <vt:lpwstr/>
      </vt:variant>
      <vt:variant>
        <vt:lpwstr>tributary_interpolation</vt:lpwstr>
      </vt:variant>
      <vt:variant>
        <vt:i4>1376268</vt:i4>
      </vt:variant>
      <vt:variant>
        <vt:i4>10259</vt:i4>
      </vt:variant>
      <vt:variant>
        <vt:i4>0</vt:i4>
      </vt:variant>
      <vt:variant>
        <vt:i4>5</vt:i4>
      </vt:variant>
      <vt:variant>
        <vt:lpwstr/>
      </vt:variant>
      <vt:variant>
        <vt:lpwstr>inflow_outflow_dimensions</vt:lpwstr>
      </vt:variant>
      <vt:variant>
        <vt:i4>6357077</vt:i4>
      </vt:variant>
      <vt:variant>
        <vt:i4>10254</vt:i4>
      </vt:variant>
      <vt:variant>
        <vt:i4>0</vt:i4>
      </vt:variant>
      <vt:variant>
        <vt:i4>5</vt:i4>
      </vt:variant>
      <vt:variant>
        <vt:lpwstr/>
      </vt:variant>
      <vt:variant>
        <vt:lpwstr>withdrawal_filename</vt:lpwstr>
      </vt:variant>
      <vt:variant>
        <vt:i4>6422609</vt:i4>
      </vt:variant>
      <vt:variant>
        <vt:i4>10251</vt:i4>
      </vt:variant>
      <vt:variant>
        <vt:i4>0</vt:i4>
      </vt:variant>
      <vt:variant>
        <vt:i4>5</vt:i4>
      </vt:variant>
      <vt:variant>
        <vt:lpwstr/>
      </vt:variant>
      <vt:variant>
        <vt:lpwstr>withdrawal_file</vt:lpwstr>
      </vt:variant>
      <vt:variant>
        <vt:i4>7077975</vt:i4>
      </vt:variant>
      <vt:variant>
        <vt:i4>10248</vt:i4>
      </vt:variant>
      <vt:variant>
        <vt:i4>0</vt:i4>
      </vt:variant>
      <vt:variant>
        <vt:i4>5</vt:i4>
      </vt:variant>
      <vt:variant>
        <vt:lpwstr/>
      </vt:variant>
      <vt:variant>
        <vt:lpwstr>withdrawal_top</vt:lpwstr>
      </vt:variant>
      <vt:variant>
        <vt:i4>917561</vt:i4>
      </vt:variant>
      <vt:variant>
        <vt:i4>10245</vt:i4>
      </vt:variant>
      <vt:variant>
        <vt:i4>0</vt:i4>
      </vt:variant>
      <vt:variant>
        <vt:i4>5</vt:i4>
      </vt:variant>
      <vt:variant>
        <vt:lpwstr/>
      </vt:variant>
      <vt:variant>
        <vt:lpwstr>withdrawal_elevation</vt:lpwstr>
      </vt:variant>
      <vt:variant>
        <vt:i4>7143518</vt:i4>
      </vt:variant>
      <vt:variant>
        <vt:i4>10242</vt:i4>
      </vt:variant>
      <vt:variant>
        <vt:i4>0</vt:i4>
      </vt:variant>
      <vt:variant>
        <vt:i4>5</vt:i4>
      </vt:variant>
      <vt:variant>
        <vt:lpwstr/>
      </vt:variant>
      <vt:variant>
        <vt:lpwstr>withdrawal_segment</vt:lpwstr>
      </vt:variant>
      <vt:variant>
        <vt:i4>917556</vt:i4>
      </vt:variant>
      <vt:variant>
        <vt:i4>10239</vt:i4>
      </vt:variant>
      <vt:variant>
        <vt:i4>0</vt:i4>
      </vt:variant>
      <vt:variant>
        <vt:i4>5</vt:i4>
      </vt:variant>
      <vt:variant>
        <vt:lpwstr/>
      </vt:variant>
      <vt:variant>
        <vt:lpwstr>withdrawal_interpolation</vt:lpwstr>
      </vt:variant>
      <vt:variant>
        <vt:i4>1376268</vt:i4>
      </vt:variant>
      <vt:variant>
        <vt:i4>10236</vt:i4>
      </vt:variant>
      <vt:variant>
        <vt:i4>0</vt:i4>
      </vt:variant>
      <vt:variant>
        <vt:i4>5</vt:i4>
      </vt:variant>
      <vt:variant>
        <vt:lpwstr/>
      </vt:variant>
      <vt:variant>
        <vt:lpwstr>inflow_outflow_dimensions</vt:lpwstr>
      </vt:variant>
      <vt:variant>
        <vt:i4>6357077</vt:i4>
      </vt:variant>
      <vt:variant>
        <vt:i4>10231</vt:i4>
      </vt:variant>
      <vt:variant>
        <vt:i4>0</vt:i4>
      </vt:variant>
      <vt:variant>
        <vt:i4>5</vt:i4>
      </vt:variant>
      <vt:variant>
        <vt:lpwstr/>
      </vt:variant>
      <vt:variant>
        <vt:lpwstr>withdrawal_filename</vt:lpwstr>
      </vt:variant>
      <vt:variant>
        <vt:i4>6422609</vt:i4>
      </vt:variant>
      <vt:variant>
        <vt:i4>10228</vt:i4>
      </vt:variant>
      <vt:variant>
        <vt:i4>0</vt:i4>
      </vt:variant>
      <vt:variant>
        <vt:i4>5</vt:i4>
      </vt:variant>
      <vt:variant>
        <vt:lpwstr/>
      </vt:variant>
      <vt:variant>
        <vt:lpwstr>withdrawal_file</vt:lpwstr>
      </vt:variant>
      <vt:variant>
        <vt:i4>1114147</vt:i4>
      </vt:variant>
      <vt:variant>
        <vt:i4>10225</vt:i4>
      </vt:variant>
      <vt:variant>
        <vt:i4>0</vt:i4>
      </vt:variant>
      <vt:variant>
        <vt:i4>5</vt:i4>
      </vt:variant>
      <vt:variant>
        <vt:lpwstr/>
      </vt:variant>
      <vt:variant>
        <vt:lpwstr>withdrawal_bottom</vt:lpwstr>
      </vt:variant>
      <vt:variant>
        <vt:i4>917561</vt:i4>
      </vt:variant>
      <vt:variant>
        <vt:i4>10222</vt:i4>
      </vt:variant>
      <vt:variant>
        <vt:i4>0</vt:i4>
      </vt:variant>
      <vt:variant>
        <vt:i4>5</vt:i4>
      </vt:variant>
      <vt:variant>
        <vt:lpwstr/>
      </vt:variant>
      <vt:variant>
        <vt:lpwstr>withdrawal_elevation</vt:lpwstr>
      </vt:variant>
      <vt:variant>
        <vt:i4>7143518</vt:i4>
      </vt:variant>
      <vt:variant>
        <vt:i4>10219</vt:i4>
      </vt:variant>
      <vt:variant>
        <vt:i4>0</vt:i4>
      </vt:variant>
      <vt:variant>
        <vt:i4>5</vt:i4>
      </vt:variant>
      <vt:variant>
        <vt:lpwstr/>
      </vt:variant>
      <vt:variant>
        <vt:lpwstr>withdrawal_segment</vt:lpwstr>
      </vt:variant>
      <vt:variant>
        <vt:i4>917556</vt:i4>
      </vt:variant>
      <vt:variant>
        <vt:i4>10216</vt:i4>
      </vt:variant>
      <vt:variant>
        <vt:i4>0</vt:i4>
      </vt:variant>
      <vt:variant>
        <vt:i4>5</vt:i4>
      </vt:variant>
      <vt:variant>
        <vt:lpwstr/>
      </vt:variant>
      <vt:variant>
        <vt:lpwstr>withdrawal_interpolation</vt:lpwstr>
      </vt:variant>
      <vt:variant>
        <vt:i4>1376268</vt:i4>
      </vt:variant>
      <vt:variant>
        <vt:i4>10213</vt:i4>
      </vt:variant>
      <vt:variant>
        <vt:i4>0</vt:i4>
      </vt:variant>
      <vt:variant>
        <vt:i4>5</vt:i4>
      </vt:variant>
      <vt:variant>
        <vt:lpwstr/>
      </vt:variant>
      <vt:variant>
        <vt:lpwstr>inflow_outflow_dimensions</vt:lpwstr>
      </vt:variant>
      <vt:variant>
        <vt:i4>6357077</vt:i4>
      </vt:variant>
      <vt:variant>
        <vt:i4>10208</vt:i4>
      </vt:variant>
      <vt:variant>
        <vt:i4>0</vt:i4>
      </vt:variant>
      <vt:variant>
        <vt:i4>5</vt:i4>
      </vt:variant>
      <vt:variant>
        <vt:lpwstr/>
      </vt:variant>
      <vt:variant>
        <vt:lpwstr>withdrawal_filename</vt:lpwstr>
      </vt:variant>
      <vt:variant>
        <vt:i4>6422609</vt:i4>
      </vt:variant>
      <vt:variant>
        <vt:i4>10205</vt:i4>
      </vt:variant>
      <vt:variant>
        <vt:i4>0</vt:i4>
      </vt:variant>
      <vt:variant>
        <vt:i4>5</vt:i4>
      </vt:variant>
      <vt:variant>
        <vt:lpwstr/>
      </vt:variant>
      <vt:variant>
        <vt:lpwstr>withdrawal_file</vt:lpwstr>
      </vt:variant>
      <vt:variant>
        <vt:i4>1114147</vt:i4>
      </vt:variant>
      <vt:variant>
        <vt:i4>10202</vt:i4>
      </vt:variant>
      <vt:variant>
        <vt:i4>0</vt:i4>
      </vt:variant>
      <vt:variant>
        <vt:i4>5</vt:i4>
      </vt:variant>
      <vt:variant>
        <vt:lpwstr/>
      </vt:variant>
      <vt:variant>
        <vt:lpwstr>withdrawal_bottom</vt:lpwstr>
      </vt:variant>
      <vt:variant>
        <vt:i4>7077975</vt:i4>
      </vt:variant>
      <vt:variant>
        <vt:i4>10199</vt:i4>
      </vt:variant>
      <vt:variant>
        <vt:i4>0</vt:i4>
      </vt:variant>
      <vt:variant>
        <vt:i4>5</vt:i4>
      </vt:variant>
      <vt:variant>
        <vt:lpwstr/>
      </vt:variant>
      <vt:variant>
        <vt:lpwstr>withdrawal_top</vt:lpwstr>
      </vt:variant>
      <vt:variant>
        <vt:i4>7143518</vt:i4>
      </vt:variant>
      <vt:variant>
        <vt:i4>10196</vt:i4>
      </vt:variant>
      <vt:variant>
        <vt:i4>0</vt:i4>
      </vt:variant>
      <vt:variant>
        <vt:i4>5</vt:i4>
      </vt:variant>
      <vt:variant>
        <vt:lpwstr/>
      </vt:variant>
      <vt:variant>
        <vt:lpwstr>withdrawal_segment</vt:lpwstr>
      </vt:variant>
      <vt:variant>
        <vt:i4>917556</vt:i4>
      </vt:variant>
      <vt:variant>
        <vt:i4>10193</vt:i4>
      </vt:variant>
      <vt:variant>
        <vt:i4>0</vt:i4>
      </vt:variant>
      <vt:variant>
        <vt:i4>5</vt:i4>
      </vt:variant>
      <vt:variant>
        <vt:lpwstr/>
      </vt:variant>
      <vt:variant>
        <vt:lpwstr>withdrawal_interpolation</vt:lpwstr>
      </vt:variant>
      <vt:variant>
        <vt:i4>1376268</vt:i4>
      </vt:variant>
      <vt:variant>
        <vt:i4>10190</vt:i4>
      </vt:variant>
      <vt:variant>
        <vt:i4>0</vt:i4>
      </vt:variant>
      <vt:variant>
        <vt:i4>5</vt:i4>
      </vt:variant>
      <vt:variant>
        <vt:lpwstr/>
      </vt:variant>
      <vt:variant>
        <vt:lpwstr>inflow_outflow_dimensions</vt:lpwstr>
      </vt:variant>
      <vt:variant>
        <vt:i4>6357077</vt:i4>
      </vt:variant>
      <vt:variant>
        <vt:i4>10185</vt:i4>
      </vt:variant>
      <vt:variant>
        <vt:i4>0</vt:i4>
      </vt:variant>
      <vt:variant>
        <vt:i4>5</vt:i4>
      </vt:variant>
      <vt:variant>
        <vt:lpwstr/>
      </vt:variant>
      <vt:variant>
        <vt:lpwstr>withdrawal_filename</vt:lpwstr>
      </vt:variant>
      <vt:variant>
        <vt:i4>6422609</vt:i4>
      </vt:variant>
      <vt:variant>
        <vt:i4>10182</vt:i4>
      </vt:variant>
      <vt:variant>
        <vt:i4>0</vt:i4>
      </vt:variant>
      <vt:variant>
        <vt:i4>5</vt:i4>
      </vt:variant>
      <vt:variant>
        <vt:lpwstr/>
      </vt:variant>
      <vt:variant>
        <vt:lpwstr>withdrawal_file</vt:lpwstr>
      </vt:variant>
      <vt:variant>
        <vt:i4>1114147</vt:i4>
      </vt:variant>
      <vt:variant>
        <vt:i4>10179</vt:i4>
      </vt:variant>
      <vt:variant>
        <vt:i4>0</vt:i4>
      </vt:variant>
      <vt:variant>
        <vt:i4>5</vt:i4>
      </vt:variant>
      <vt:variant>
        <vt:lpwstr/>
      </vt:variant>
      <vt:variant>
        <vt:lpwstr>withdrawal_bottom</vt:lpwstr>
      </vt:variant>
      <vt:variant>
        <vt:i4>7077975</vt:i4>
      </vt:variant>
      <vt:variant>
        <vt:i4>10176</vt:i4>
      </vt:variant>
      <vt:variant>
        <vt:i4>0</vt:i4>
      </vt:variant>
      <vt:variant>
        <vt:i4>5</vt:i4>
      </vt:variant>
      <vt:variant>
        <vt:lpwstr/>
      </vt:variant>
      <vt:variant>
        <vt:lpwstr>withdrawal_top</vt:lpwstr>
      </vt:variant>
      <vt:variant>
        <vt:i4>917561</vt:i4>
      </vt:variant>
      <vt:variant>
        <vt:i4>10173</vt:i4>
      </vt:variant>
      <vt:variant>
        <vt:i4>0</vt:i4>
      </vt:variant>
      <vt:variant>
        <vt:i4>5</vt:i4>
      </vt:variant>
      <vt:variant>
        <vt:lpwstr/>
      </vt:variant>
      <vt:variant>
        <vt:lpwstr>withdrawal_elevation</vt:lpwstr>
      </vt:variant>
      <vt:variant>
        <vt:i4>917556</vt:i4>
      </vt:variant>
      <vt:variant>
        <vt:i4>10170</vt:i4>
      </vt:variant>
      <vt:variant>
        <vt:i4>0</vt:i4>
      </vt:variant>
      <vt:variant>
        <vt:i4>5</vt:i4>
      </vt:variant>
      <vt:variant>
        <vt:lpwstr/>
      </vt:variant>
      <vt:variant>
        <vt:lpwstr>withdrawal_interpolation</vt:lpwstr>
      </vt:variant>
      <vt:variant>
        <vt:i4>1376268</vt:i4>
      </vt:variant>
      <vt:variant>
        <vt:i4>10167</vt:i4>
      </vt:variant>
      <vt:variant>
        <vt:i4>0</vt:i4>
      </vt:variant>
      <vt:variant>
        <vt:i4>5</vt:i4>
      </vt:variant>
      <vt:variant>
        <vt:lpwstr/>
      </vt:variant>
      <vt:variant>
        <vt:lpwstr>inflow_outflow_dimensions</vt:lpwstr>
      </vt:variant>
      <vt:variant>
        <vt:i4>6357077</vt:i4>
      </vt:variant>
      <vt:variant>
        <vt:i4>10162</vt:i4>
      </vt:variant>
      <vt:variant>
        <vt:i4>0</vt:i4>
      </vt:variant>
      <vt:variant>
        <vt:i4>5</vt:i4>
      </vt:variant>
      <vt:variant>
        <vt:lpwstr/>
      </vt:variant>
      <vt:variant>
        <vt:lpwstr>withdrawal_filename</vt:lpwstr>
      </vt:variant>
      <vt:variant>
        <vt:i4>6422609</vt:i4>
      </vt:variant>
      <vt:variant>
        <vt:i4>10159</vt:i4>
      </vt:variant>
      <vt:variant>
        <vt:i4>0</vt:i4>
      </vt:variant>
      <vt:variant>
        <vt:i4>5</vt:i4>
      </vt:variant>
      <vt:variant>
        <vt:lpwstr/>
      </vt:variant>
      <vt:variant>
        <vt:lpwstr>withdrawal_file</vt:lpwstr>
      </vt:variant>
      <vt:variant>
        <vt:i4>1114147</vt:i4>
      </vt:variant>
      <vt:variant>
        <vt:i4>10156</vt:i4>
      </vt:variant>
      <vt:variant>
        <vt:i4>0</vt:i4>
      </vt:variant>
      <vt:variant>
        <vt:i4>5</vt:i4>
      </vt:variant>
      <vt:variant>
        <vt:lpwstr/>
      </vt:variant>
      <vt:variant>
        <vt:lpwstr>withdrawal_bottom</vt:lpwstr>
      </vt:variant>
      <vt:variant>
        <vt:i4>7077975</vt:i4>
      </vt:variant>
      <vt:variant>
        <vt:i4>10153</vt:i4>
      </vt:variant>
      <vt:variant>
        <vt:i4>0</vt:i4>
      </vt:variant>
      <vt:variant>
        <vt:i4>5</vt:i4>
      </vt:variant>
      <vt:variant>
        <vt:lpwstr/>
      </vt:variant>
      <vt:variant>
        <vt:lpwstr>withdrawal_top</vt:lpwstr>
      </vt:variant>
      <vt:variant>
        <vt:i4>917561</vt:i4>
      </vt:variant>
      <vt:variant>
        <vt:i4>10150</vt:i4>
      </vt:variant>
      <vt:variant>
        <vt:i4>0</vt:i4>
      </vt:variant>
      <vt:variant>
        <vt:i4>5</vt:i4>
      </vt:variant>
      <vt:variant>
        <vt:lpwstr/>
      </vt:variant>
      <vt:variant>
        <vt:lpwstr>withdrawal_elevation</vt:lpwstr>
      </vt:variant>
      <vt:variant>
        <vt:i4>7143518</vt:i4>
      </vt:variant>
      <vt:variant>
        <vt:i4>10147</vt:i4>
      </vt:variant>
      <vt:variant>
        <vt:i4>0</vt:i4>
      </vt:variant>
      <vt:variant>
        <vt:i4>5</vt:i4>
      </vt:variant>
      <vt:variant>
        <vt:lpwstr/>
      </vt:variant>
      <vt:variant>
        <vt:lpwstr>withdrawal_segment</vt:lpwstr>
      </vt:variant>
      <vt:variant>
        <vt:i4>1376268</vt:i4>
      </vt:variant>
      <vt:variant>
        <vt:i4>10144</vt:i4>
      </vt:variant>
      <vt:variant>
        <vt:i4>0</vt:i4>
      </vt:variant>
      <vt:variant>
        <vt:i4>5</vt:i4>
      </vt:variant>
      <vt:variant>
        <vt:lpwstr/>
      </vt:variant>
      <vt:variant>
        <vt:lpwstr>inflow_outflow_dimensions</vt:lpwstr>
      </vt:variant>
      <vt:variant>
        <vt:i4>6357077</vt:i4>
      </vt:variant>
      <vt:variant>
        <vt:i4>10141</vt:i4>
      </vt:variant>
      <vt:variant>
        <vt:i4>0</vt:i4>
      </vt:variant>
      <vt:variant>
        <vt:i4>5</vt:i4>
      </vt:variant>
      <vt:variant>
        <vt:lpwstr/>
      </vt:variant>
      <vt:variant>
        <vt:lpwstr>withdrawal_filename</vt:lpwstr>
      </vt:variant>
      <vt:variant>
        <vt:i4>6422609</vt:i4>
      </vt:variant>
      <vt:variant>
        <vt:i4>10138</vt:i4>
      </vt:variant>
      <vt:variant>
        <vt:i4>0</vt:i4>
      </vt:variant>
      <vt:variant>
        <vt:i4>5</vt:i4>
      </vt:variant>
      <vt:variant>
        <vt:lpwstr/>
      </vt:variant>
      <vt:variant>
        <vt:lpwstr>withdrawal_file</vt:lpwstr>
      </vt:variant>
      <vt:variant>
        <vt:i4>1245230</vt:i4>
      </vt:variant>
      <vt:variant>
        <vt:i4>10133</vt:i4>
      </vt:variant>
      <vt:variant>
        <vt:i4>0</vt:i4>
      </vt:variant>
      <vt:variant>
        <vt:i4>5</vt:i4>
      </vt:variant>
      <vt:variant>
        <vt:lpwstr/>
      </vt:variant>
      <vt:variant>
        <vt:lpwstr>weir_top</vt:lpwstr>
      </vt:variant>
      <vt:variant>
        <vt:i4>1179687</vt:i4>
      </vt:variant>
      <vt:variant>
        <vt:i4>10130</vt:i4>
      </vt:variant>
      <vt:variant>
        <vt:i4>0</vt:i4>
      </vt:variant>
      <vt:variant>
        <vt:i4>5</vt:i4>
      </vt:variant>
      <vt:variant>
        <vt:lpwstr/>
      </vt:variant>
      <vt:variant>
        <vt:lpwstr>weir_segment</vt:lpwstr>
      </vt:variant>
      <vt:variant>
        <vt:i4>1376268</vt:i4>
      </vt:variant>
      <vt:variant>
        <vt:i4>10127</vt:i4>
      </vt:variant>
      <vt:variant>
        <vt:i4>0</vt:i4>
      </vt:variant>
      <vt:variant>
        <vt:i4>5</vt:i4>
      </vt:variant>
      <vt:variant>
        <vt:lpwstr/>
      </vt:variant>
      <vt:variant>
        <vt:lpwstr>inflow_outflow_dimensions</vt:lpwstr>
      </vt:variant>
      <vt:variant>
        <vt:i4>1179687</vt:i4>
      </vt:variant>
      <vt:variant>
        <vt:i4>10124</vt:i4>
      </vt:variant>
      <vt:variant>
        <vt:i4>0</vt:i4>
      </vt:variant>
      <vt:variant>
        <vt:i4>5</vt:i4>
      </vt:variant>
      <vt:variant>
        <vt:lpwstr/>
      </vt:variant>
      <vt:variant>
        <vt:lpwstr>weir_segment</vt:lpwstr>
      </vt:variant>
      <vt:variant>
        <vt:i4>7209050</vt:i4>
      </vt:variant>
      <vt:variant>
        <vt:i4>10119</vt:i4>
      </vt:variant>
      <vt:variant>
        <vt:i4>0</vt:i4>
      </vt:variant>
      <vt:variant>
        <vt:i4>5</vt:i4>
      </vt:variant>
      <vt:variant>
        <vt:lpwstr/>
      </vt:variant>
      <vt:variant>
        <vt:lpwstr>weir_bottom</vt:lpwstr>
      </vt:variant>
      <vt:variant>
        <vt:i4>1179687</vt:i4>
      </vt:variant>
      <vt:variant>
        <vt:i4>10116</vt:i4>
      </vt:variant>
      <vt:variant>
        <vt:i4>0</vt:i4>
      </vt:variant>
      <vt:variant>
        <vt:i4>5</vt:i4>
      </vt:variant>
      <vt:variant>
        <vt:lpwstr/>
      </vt:variant>
      <vt:variant>
        <vt:lpwstr>weir_segment</vt:lpwstr>
      </vt:variant>
      <vt:variant>
        <vt:i4>1376268</vt:i4>
      </vt:variant>
      <vt:variant>
        <vt:i4>10113</vt:i4>
      </vt:variant>
      <vt:variant>
        <vt:i4>0</vt:i4>
      </vt:variant>
      <vt:variant>
        <vt:i4>5</vt:i4>
      </vt:variant>
      <vt:variant>
        <vt:lpwstr/>
      </vt:variant>
      <vt:variant>
        <vt:lpwstr>inflow_outflow_dimensions</vt:lpwstr>
      </vt:variant>
      <vt:variant>
        <vt:i4>7209050</vt:i4>
      </vt:variant>
      <vt:variant>
        <vt:i4>10108</vt:i4>
      </vt:variant>
      <vt:variant>
        <vt:i4>0</vt:i4>
      </vt:variant>
      <vt:variant>
        <vt:i4>5</vt:i4>
      </vt:variant>
      <vt:variant>
        <vt:lpwstr/>
      </vt:variant>
      <vt:variant>
        <vt:lpwstr>weir_bottom</vt:lpwstr>
      </vt:variant>
      <vt:variant>
        <vt:i4>1245230</vt:i4>
      </vt:variant>
      <vt:variant>
        <vt:i4>10105</vt:i4>
      </vt:variant>
      <vt:variant>
        <vt:i4>0</vt:i4>
      </vt:variant>
      <vt:variant>
        <vt:i4>5</vt:i4>
      </vt:variant>
      <vt:variant>
        <vt:lpwstr/>
      </vt:variant>
      <vt:variant>
        <vt:lpwstr>weir_top</vt:lpwstr>
      </vt:variant>
      <vt:variant>
        <vt:i4>1376268</vt:i4>
      </vt:variant>
      <vt:variant>
        <vt:i4>10102</vt:i4>
      </vt:variant>
      <vt:variant>
        <vt:i4>0</vt:i4>
      </vt:variant>
      <vt:variant>
        <vt:i4>5</vt:i4>
      </vt:variant>
      <vt:variant>
        <vt:lpwstr/>
      </vt:variant>
      <vt:variant>
        <vt:lpwstr>inflow_outflow_dimensions</vt:lpwstr>
      </vt:variant>
      <vt:variant>
        <vt:i4>5898350</vt:i4>
      </vt:variant>
      <vt:variant>
        <vt:i4>10097</vt:i4>
      </vt:variant>
      <vt:variant>
        <vt:i4>0</vt:i4>
      </vt:variant>
      <vt:variant>
        <vt:i4>5</vt:i4>
      </vt:variant>
      <vt:variant>
        <vt:lpwstr/>
      </vt:variant>
      <vt:variant>
        <vt:lpwstr>pumps_1</vt:lpwstr>
      </vt:variant>
      <vt:variant>
        <vt:i4>1376268</vt:i4>
      </vt:variant>
      <vt:variant>
        <vt:i4>10094</vt:i4>
      </vt:variant>
      <vt:variant>
        <vt:i4>0</vt:i4>
      </vt:variant>
      <vt:variant>
        <vt:i4>5</vt:i4>
      </vt:variant>
      <vt:variant>
        <vt:lpwstr/>
      </vt:variant>
      <vt:variant>
        <vt:lpwstr>inflow_outflow_dimensions</vt:lpwstr>
      </vt:variant>
      <vt:variant>
        <vt:i4>5898350</vt:i4>
      </vt:variant>
      <vt:variant>
        <vt:i4>10089</vt:i4>
      </vt:variant>
      <vt:variant>
        <vt:i4>0</vt:i4>
      </vt:variant>
      <vt:variant>
        <vt:i4>5</vt:i4>
      </vt:variant>
      <vt:variant>
        <vt:lpwstr/>
      </vt:variant>
      <vt:variant>
        <vt:lpwstr>pumps_2</vt:lpwstr>
      </vt:variant>
      <vt:variant>
        <vt:i4>1376268</vt:i4>
      </vt:variant>
      <vt:variant>
        <vt:i4>10086</vt:i4>
      </vt:variant>
      <vt:variant>
        <vt:i4>0</vt:i4>
      </vt:variant>
      <vt:variant>
        <vt:i4>5</vt:i4>
      </vt:variant>
      <vt:variant>
        <vt:lpwstr/>
      </vt:variant>
      <vt:variant>
        <vt:lpwstr>inflow_outflow_dimensions</vt:lpwstr>
      </vt:variant>
      <vt:variant>
        <vt:i4>852001</vt:i4>
      </vt:variant>
      <vt:variant>
        <vt:i4>10075</vt:i4>
      </vt:variant>
      <vt:variant>
        <vt:i4>0</vt:i4>
      </vt:variant>
      <vt:variant>
        <vt:i4>5</vt:i4>
      </vt:variant>
      <vt:variant>
        <vt:lpwstr/>
      </vt:variant>
      <vt:variant>
        <vt:lpwstr>gate_filename</vt:lpwstr>
      </vt:variant>
      <vt:variant>
        <vt:i4>7209037</vt:i4>
      </vt:variant>
      <vt:variant>
        <vt:i4>10072</vt:i4>
      </vt:variant>
      <vt:variant>
        <vt:i4>0</vt:i4>
      </vt:variant>
      <vt:variant>
        <vt:i4>5</vt:i4>
      </vt:variant>
      <vt:variant>
        <vt:lpwstr/>
      </vt:variant>
      <vt:variant>
        <vt:lpwstr>downstream_gate</vt:lpwstr>
      </vt:variant>
      <vt:variant>
        <vt:i4>2031659</vt:i4>
      </vt:variant>
      <vt:variant>
        <vt:i4>10069</vt:i4>
      </vt:variant>
      <vt:variant>
        <vt:i4>0</vt:i4>
      </vt:variant>
      <vt:variant>
        <vt:i4>5</vt:i4>
      </vt:variant>
      <vt:variant>
        <vt:lpwstr/>
      </vt:variant>
      <vt:variant>
        <vt:lpwstr>upstream_gate</vt:lpwstr>
      </vt:variant>
      <vt:variant>
        <vt:i4>1703977</vt:i4>
      </vt:variant>
      <vt:variant>
        <vt:i4>10066</vt:i4>
      </vt:variant>
      <vt:variant>
        <vt:i4>0</vt:i4>
      </vt:variant>
      <vt:variant>
        <vt:i4>5</vt:i4>
      </vt:variant>
      <vt:variant>
        <vt:lpwstr/>
      </vt:variant>
      <vt:variant>
        <vt:lpwstr>gate_weir</vt:lpwstr>
      </vt:variant>
      <vt:variant>
        <vt:i4>262163</vt:i4>
      </vt:variant>
      <vt:variant>
        <vt:i4>10063</vt:i4>
      </vt:variant>
      <vt:variant>
        <vt:i4>0</vt:i4>
      </vt:variant>
      <vt:variant>
        <vt:i4>5</vt:i4>
      </vt:variant>
      <vt:variant>
        <vt:lpwstr/>
      </vt:variant>
      <vt:variant>
        <vt:lpwstr>gates</vt:lpwstr>
      </vt:variant>
      <vt:variant>
        <vt:i4>1376268</vt:i4>
      </vt:variant>
      <vt:variant>
        <vt:i4>10060</vt:i4>
      </vt:variant>
      <vt:variant>
        <vt:i4>0</vt:i4>
      </vt:variant>
      <vt:variant>
        <vt:i4>5</vt:i4>
      </vt:variant>
      <vt:variant>
        <vt:lpwstr/>
      </vt:variant>
      <vt:variant>
        <vt:lpwstr>inflow_outflow_dimensions</vt:lpwstr>
      </vt:variant>
      <vt:variant>
        <vt:i4>852001</vt:i4>
      </vt:variant>
      <vt:variant>
        <vt:i4>9981</vt:i4>
      </vt:variant>
      <vt:variant>
        <vt:i4>0</vt:i4>
      </vt:variant>
      <vt:variant>
        <vt:i4>5</vt:i4>
      </vt:variant>
      <vt:variant>
        <vt:lpwstr/>
      </vt:variant>
      <vt:variant>
        <vt:lpwstr>gate_filename</vt:lpwstr>
      </vt:variant>
      <vt:variant>
        <vt:i4>1507368</vt:i4>
      </vt:variant>
      <vt:variant>
        <vt:i4>9978</vt:i4>
      </vt:variant>
      <vt:variant>
        <vt:i4>0</vt:i4>
      </vt:variant>
      <vt:variant>
        <vt:i4>5</vt:i4>
      </vt:variant>
      <vt:variant>
        <vt:lpwstr/>
      </vt:variant>
      <vt:variant>
        <vt:lpwstr>gate_tdg</vt:lpwstr>
      </vt:variant>
      <vt:variant>
        <vt:i4>2031659</vt:i4>
      </vt:variant>
      <vt:variant>
        <vt:i4>9975</vt:i4>
      </vt:variant>
      <vt:variant>
        <vt:i4>0</vt:i4>
      </vt:variant>
      <vt:variant>
        <vt:i4>5</vt:i4>
      </vt:variant>
      <vt:variant>
        <vt:lpwstr/>
      </vt:variant>
      <vt:variant>
        <vt:lpwstr>upstream_gate</vt:lpwstr>
      </vt:variant>
      <vt:variant>
        <vt:i4>1703977</vt:i4>
      </vt:variant>
      <vt:variant>
        <vt:i4>9972</vt:i4>
      </vt:variant>
      <vt:variant>
        <vt:i4>0</vt:i4>
      </vt:variant>
      <vt:variant>
        <vt:i4>5</vt:i4>
      </vt:variant>
      <vt:variant>
        <vt:lpwstr/>
      </vt:variant>
      <vt:variant>
        <vt:lpwstr>gate_weir</vt:lpwstr>
      </vt:variant>
      <vt:variant>
        <vt:i4>262163</vt:i4>
      </vt:variant>
      <vt:variant>
        <vt:i4>9969</vt:i4>
      </vt:variant>
      <vt:variant>
        <vt:i4>0</vt:i4>
      </vt:variant>
      <vt:variant>
        <vt:i4>5</vt:i4>
      </vt:variant>
      <vt:variant>
        <vt:lpwstr/>
      </vt:variant>
      <vt:variant>
        <vt:lpwstr>gates</vt:lpwstr>
      </vt:variant>
      <vt:variant>
        <vt:i4>1376268</vt:i4>
      </vt:variant>
      <vt:variant>
        <vt:i4>9966</vt:i4>
      </vt:variant>
      <vt:variant>
        <vt:i4>0</vt:i4>
      </vt:variant>
      <vt:variant>
        <vt:i4>5</vt:i4>
      </vt:variant>
      <vt:variant>
        <vt:lpwstr/>
      </vt:variant>
      <vt:variant>
        <vt:lpwstr>inflow_outflow_dimensions</vt:lpwstr>
      </vt:variant>
      <vt:variant>
        <vt:i4>852001</vt:i4>
      </vt:variant>
      <vt:variant>
        <vt:i4>9961</vt:i4>
      </vt:variant>
      <vt:variant>
        <vt:i4>0</vt:i4>
      </vt:variant>
      <vt:variant>
        <vt:i4>5</vt:i4>
      </vt:variant>
      <vt:variant>
        <vt:lpwstr/>
      </vt:variant>
      <vt:variant>
        <vt:lpwstr>gate_filename</vt:lpwstr>
      </vt:variant>
      <vt:variant>
        <vt:i4>1507368</vt:i4>
      </vt:variant>
      <vt:variant>
        <vt:i4>9958</vt:i4>
      </vt:variant>
      <vt:variant>
        <vt:i4>0</vt:i4>
      </vt:variant>
      <vt:variant>
        <vt:i4>5</vt:i4>
      </vt:variant>
      <vt:variant>
        <vt:lpwstr/>
      </vt:variant>
      <vt:variant>
        <vt:lpwstr>gate_tdg</vt:lpwstr>
      </vt:variant>
      <vt:variant>
        <vt:i4>7209037</vt:i4>
      </vt:variant>
      <vt:variant>
        <vt:i4>9955</vt:i4>
      </vt:variant>
      <vt:variant>
        <vt:i4>0</vt:i4>
      </vt:variant>
      <vt:variant>
        <vt:i4>5</vt:i4>
      </vt:variant>
      <vt:variant>
        <vt:lpwstr/>
      </vt:variant>
      <vt:variant>
        <vt:lpwstr>downstream_gate</vt:lpwstr>
      </vt:variant>
      <vt:variant>
        <vt:i4>1703977</vt:i4>
      </vt:variant>
      <vt:variant>
        <vt:i4>9952</vt:i4>
      </vt:variant>
      <vt:variant>
        <vt:i4>0</vt:i4>
      </vt:variant>
      <vt:variant>
        <vt:i4>5</vt:i4>
      </vt:variant>
      <vt:variant>
        <vt:lpwstr/>
      </vt:variant>
      <vt:variant>
        <vt:lpwstr>gate_weir</vt:lpwstr>
      </vt:variant>
      <vt:variant>
        <vt:i4>262163</vt:i4>
      </vt:variant>
      <vt:variant>
        <vt:i4>9949</vt:i4>
      </vt:variant>
      <vt:variant>
        <vt:i4>0</vt:i4>
      </vt:variant>
      <vt:variant>
        <vt:i4>5</vt:i4>
      </vt:variant>
      <vt:variant>
        <vt:lpwstr/>
      </vt:variant>
      <vt:variant>
        <vt:lpwstr>gates</vt:lpwstr>
      </vt:variant>
      <vt:variant>
        <vt:i4>1376268</vt:i4>
      </vt:variant>
      <vt:variant>
        <vt:i4>9946</vt:i4>
      </vt:variant>
      <vt:variant>
        <vt:i4>0</vt:i4>
      </vt:variant>
      <vt:variant>
        <vt:i4>5</vt:i4>
      </vt:variant>
      <vt:variant>
        <vt:lpwstr/>
      </vt:variant>
      <vt:variant>
        <vt:lpwstr>inflow_outflow_dimensions</vt:lpwstr>
      </vt:variant>
      <vt:variant>
        <vt:i4>852001</vt:i4>
      </vt:variant>
      <vt:variant>
        <vt:i4>9941</vt:i4>
      </vt:variant>
      <vt:variant>
        <vt:i4>0</vt:i4>
      </vt:variant>
      <vt:variant>
        <vt:i4>5</vt:i4>
      </vt:variant>
      <vt:variant>
        <vt:lpwstr/>
      </vt:variant>
      <vt:variant>
        <vt:lpwstr>gate_filename</vt:lpwstr>
      </vt:variant>
      <vt:variant>
        <vt:i4>1507368</vt:i4>
      </vt:variant>
      <vt:variant>
        <vt:i4>9938</vt:i4>
      </vt:variant>
      <vt:variant>
        <vt:i4>0</vt:i4>
      </vt:variant>
      <vt:variant>
        <vt:i4>5</vt:i4>
      </vt:variant>
      <vt:variant>
        <vt:lpwstr/>
      </vt:variant>
      <vt:variant>
        <vt:lpwstr>gate_tdg</vt:lpwstr>
      </vt:variant>
      <vt:variant>
        <vt:i4>7209037</vt:i4>
      </vt:variant>
      <vt:variant>
        <vt:i4>9935</vt:i4>
      </vt:variant>
      <vt:variant>
        <vt:i4>0</vt:i4>
      </vt:variant>
      <vt:variant>
        <vt:i4>5</vt:i4>
      </vt:variant>
      <vt:variant>
        <vt:lpwstr/>
      </vt:variant>
      <vt:variant>
        <vt:lpwstr>downstream_gate</vt:lpwstr>
      </vt:variant>
      <vt:variant>
        <vt:i4>2031659</vt:i4>
      </vt:variant>
      <vt:variant>
        <vt:i4>9932</vt:i4>
      </vt:variant>
      <vt:variant>
        <vt:i4>0</vt:i4>
      </vt:variant>
      <vt:variant>
        <vt:i4>5</vt:i4>
      </vt:variant>
      <vt:variant>
        <vt:lpwstr/>
      </vt:variant>
      <vt:variant>
        <vt:lpwstr>upstream_gate</vt:lpwstr>
      </vt:variant>
      <vt:variant>
        <vt:i4>262163</vt:i4>
      </vt:variant>
      <vt:variant>
        <vt:i4>9929</vt:i4>
      </vt:variant>
      <vt:variant>
        <vt:i4>0</vt:i4>
      </vt:variant>
      <vt:variant>
        <vt:i4>5</vt:i4>
      </vt:variant>
      <vt:variant>
        <vt:lpwstr/>
      </vt:variant>
      <vt:variant>
        <vt:lpwstr>gates</vt:lpwstr>
      </vt:variant>
      <vt:variant>
        <vt:i4>1376268</vt:i4>
      </vt:variant>
      <vt:variant>
        <vt:i4>9926</vt:i4>
      </vt:variant>
      <vt:variant>
        <vt:i4>0</vt:i4>
      </vt:variant>
      <vt:variant>
        <vt:i4>5</vt:i4>
      </vt:variant>
      <vt:variant>
        <vt:lpwstr/>
      </vt:variant>
      <vt:variant>
        <vt:lpwstr>inflow_outflow_dimensions</vt:lpwstr>
      </vt:variant>
      <vt:variant>
        <vt:i4>852001</vt:i4>
      </vt:variant>
      <vt:variant>
        <vt:i4>9921</vt:i4>
      </vt:variant>
      <vt:variant>
        <vt:i4>0</vt:i4>
      </vt:variant>
      <vt:variant>
        <vt:i4>5</vt:i4>
      </vt:variant>
      <vt:variant>
        <vt:lpwstr/>
      </vt:variant>
      <vt:variant>
        <vt:lpwstr>gate_filename</vt:lpwstr>
      </vt:variant>
      <vt:variant>
        <vt:i4>1507368</vt:i4>
      </vt:variant>
      <vt:variant>
        <vt:i4>9918</vt:i4>
      </vt:variant>
      <vt:variant>
        <vt:i4>0</vt:i4>
      </vt:variant>
      <vt:variant>
        <vt:i4>5</vt:i4>
      </vt:variant>
      <vt:variant>
        <vt:lpwstr/>
      </vt:variant>
      <vt:variant>
        <vt:lpwstr>gate_tdg</vt:lpwstr>
      </vt:variant>
      <vt:variant>
        <vt:i4>7209037</vt:i4>
      </vt:variant>
      <vt:variant>
        <vt:i4>9915</vt:i4>
      </vt:variant>
      <vt:variant>
        <vt:i4>0</vt:i4>
      </vt:variant>
      <vt:variant>
        <vt:i4>5</vt:i4>
      </vt:variant>
      <vt:variant>
        <vt:lpwstr/>
      </vt:variant>
      <vt:variant>
        <vt:lpwstr>downstream_gate</vt:lpwstr>
      </vt:variant>
      <vt:variant>
        <vt:i4>2031659</vt:i4>
      </vt:variant>
      <vt:variant>
        <vt:i4>9912</vt:i4>
      </vt:variant>
      <vt:variant>
        <vt:i4>0</vt:i4>
      </vt:variant>
      <vt:variant>
        <vt:i4>5</vt:i4>
      </vt:variant>
      <vt:variant>
        <vt:lpwstr/>
      </vt:variant>
      <vt:variant>
        <vt:lpwstr>upstream_gate</vt:lpwstr>
      </vt:variant>
      <vt:variant>
        <vt:i4>1703977</vt:i4>
      </vt:variant>
      <vt:variant>
        <vt:i4>9909</vt:i4>
      </vt:variant>
      <vt:variant>
        <vt:i4>0</vt:i4>
      </vt:variant>
      <vt:variant>
        <vt:i4>5</vt:i4>
      </vt:variant>
      <vt:variant>
        <vt:lpwstr/>
      </vt:variant>
      <vt:variant>
        <vt:lpwstr>gate_weir</vt:lpwstr>
      </vt:variant>
      <vt:variant>
        <vt:i4>1376268</vt:i4>
      </vt:variant>
      <vt:variant>
        <vt:i4>9906</vt:i4>
      </vt:variant>
      <vt:variant>
        <vt:i4>0</vt:i4>
      </vt:variant>
      <vt:variant>
        <vt:i4>5</vt:i4>
      </vt:variant>
      <vt:variant>
        <vt:lpwstr/>
      </vt:variant>
      <vt:variant>
        <vt:lpwstr>inflow_outflow_dimensions</vt:lpwstr>
      </vt:variant>
      <vt:variant>
        <vt:i4>6488161</vt:i4>
      </vt:variant>
      <vt:variant>
        <vt:i4>9903</vt:i4>
      </vt:variant>
      <vt:variant>
        <vt:i4>0</vt:i4>
      </vt:variant>
      <vt:variant>
        <vt:i4>5</vt:i4>
      </vt:variant>
      <vt:variant>
        <vt:lpwstr/>
      </vt:variant>
      <vt:variant>
        <vt:lpwstr>gate_input_file</vt:lpwstr>
      </vt:variant>
      <vt:variant>
        <vt:i4>65580</vt:i4>
      </vt:variant>
      <vt:variant>
        <vt:i4>9892</vt:i4>
      </vt:variant>
      <vt:variant>
        <vt:i4>0</vt:i4>
      </vt:variant>
      <vt:variant>
        <vt:i4>5</vt:i4>
      </vt:variant>
      <vt:variant>
        <vt:lpwstr/>
      </vt:variant>
      <vt:variant>
        <vt:lpwstr>spillway_tdg</vt:lpwstr>
      </vt:variant>
      <vt:variant>
        <vt:i4>6946887</vt:i4>
      </vt:variant>
      <vt:variant>
        <vt:i4>9889</vt:i4>
      </vt:variant>
      <vt:variant>
        <vt:i4>0</vt:i4>
      </vt:variant>
      <vt:variant>
        <vt:i4>5</vt:i4>
      </vt:variant>
      <vt:variant>
        <vt:lpwstr/>
      </vt:variant>
      <vt:variant>
        <vt:lpwstr>downstream_spillway</vt:lpwstr>
      </vt:variant>
      <vt:variant>
        <vt:i4>1769505</vt:i4>
      </vt:variant>
      <vt:variant>
        <vt:i4>9886</vt:i4>
      </vt:variant>
      <vt:variant>
        <vt:i4>0</vt:i4>
      </vt:variant>
      <vt:variant>
        <vt:i4>5</vt:i4>
      </vt:variant>
      <vt:variant>
        <vt:lpwstr/>
      </vt:variant>
      <vt:variant>
        <vt:lpwstr>upstream_spillway</vt:lpwstr>
      </vt:variant>
      <vt:variant>
        <vt:i4>1179671</vt:i4>
      </vt:variant>
      <vt:variant>
        <vt:i4>9883</vt:i4>
      </vt:variant>
      <vt:variant>
        <vt:i4>0</vt:i4>
      </vt:variant>
      <vt:variant>
        <vt:i4>5</vt:i4>
      </vt:variant>
      <vt:variant>
        <vt:lpwstr/>
      </vt:variant>
      <vt:variant>
        <vt:lpwstr>spillways</vt:lpwstr>
      </vt:variant>
      <vt:variant>
        <vt:i4>1376268</vt:i4>
      </vt:variant>
      <vt:variant>
        <vt:i4>9880</vt:i4>
      </vt:variant>
      <vt:variant>
        <vt:i4>0</vt:i4>
      </vt:variant>
      <vt:variant>
        <vt:i4>5</vt:i4>
      </vt:variant>
      <vt:variant>
        <vt:lpwstr/>
      </vt:variant>
      <vt:variant>
        <vt:lpwstr>inflow_outflow_dimensions</vt:lpwstr>
      </vt:variant>
      <vt:variant>
        <vt:i4>1179671</vt:i4>
      </vt:variant>
      <vt:variant>
        <vt:i4>9808</vt:i4>
      </vt:variant>
      <vt:variant>
        <vt:i4>0</vt:i4>
      </vt:variant>
      <vt:variant>
        <vt:i4>5</vt:i4>
      </vt:variant>
      <vt:variant>
        <vt:lpwstr/>
      </vt:variant>
      <vt:variant>
        <vt:lpwstr>spillways</vt:lpwstr>
      </vt:variant>
      <vt:variant>
        <vt:i4>65580</vt:i4>
      </vt:variant>
      <vt:variant>
        <vt:i4>9800</vt:i4>
      </vt:variant>
      <vt:variant>
        <vt:i4>0</vt:i4>
      </vt:variant>
      <vt:variant>
        <vt:i4>5</vt:i4>
      </vt:variant>
      <vt:variant>
        <vt:lpwstr/>
      </vt:variant>
      <vt:variant>
        <vt:lpwstr>spillway_tdg</vt:lpwstr>
      </vt:variant>
      <vt:variant>
        <vt:i4>1769505</vt:i4>
      </vt:variant>
      <vt:variant>
        <vt:i4>9797</vt:i4>
      </vt:variant>
      <vt:variant>
        <vt:i4>0</vt:i4>
      </vt:variant>
      <vt:variant>
        <vt:i4>5</vt:i4>
      </vt:variant>
      <vt:variant>
        <vt:lpwstr/>
      </vt:variant>
      <vt:variant>
        <vt:lpwstr>upstream_spillway</vt:lpwstr>
      </vt:variant>
      <vt:variant>
        <vt:i4>1179671</vt:i4>
      </vt:variant>
      <vt:variant>
        <vt:i4>9794</vt:i4>
      </vt:variant>
      <vt:variant>
        <vt:i4>0</vt:i4>
      </vt:variant>
      <vt:variant>
        <vt:i4>5</vt:i4>
      </vt:variant>
      <vt:variant>
        <vt:lpwstr/>
      </vt:variant>
      <vt:variant>
        <vt:lpwstr>spillways</vt:lpwstr>
      </vt:variant>
      <vt:variant>
        <vt:i4>1376268</vt:i4>
      </vt:variant>
      <vt:variant>
        <vt:i4>9791</vt:i4>
      </vt:variant>
      <vt:variant>
        <vt:i4>0</vt:i4>
      </vt:variant>
      <vt:variant>
        <vt:i4>5</vt:i4>
      </vt:variant>
      <vt:variant>
        <vt:lpwstr/>
      </vt:variant>
      <vt:variant>
        <vt:lpwstr>inflow_outflow_dimensions</vt:lpwstr>
      </vt:variant>
      <vt:variant>
        <vt:i4>65580</vt:i4>
      </vt:variant>
      <vt:variant>
        <vt:i4>9786</vt:i4>
      </vt:variant>
      <vt:variant>
        <vt:i4>0</vt:i4>
      </vt:variant>
      <vt:variant>
        <vt:i4>5</vt:i4>
      </vt:variant>
      <vt:variant>
        <vt:lpwstr/>
      </vt:variant>
      <vt:variant>
        <vt:lpwstr>spillway_tdg</vt:lpwstr>
      </vt:variant>
      <vt:variant>
        <vt:i4>6946887</vt:i4>
      </vt:variant>
      <vt:variant>
        <vt:i4>9783</vt:i4>
      </vt:variant>
      <vt:variant>
        <vt:i4>0</vt:i4>
      </vt:variant>
      <vt:variant>
        <vt:i4>5</vt:i4>
      </vt:variant>
      <vt:variant>
        <vt:lpwstr/>
      </vt:variant>
      <vt:variant>
        <vt:lpwstr>downstream_spillway</vt:lpwstr>
      </vt:variant>
      <vt:variant>
        <vt:i4>1179671</vt:i4>
      </vt:variant>
      <vt:variant>
        <vt:i4>9780</vt:i4>
      </vt:variant>
      <vt:variant>
        <vt:i4>0</vt:i4>
      </vt:variant>
      <vt:variant>
        <vt:i4>5</vt:i4>
      </vt:variant>
      <vt:variant>
        <vt:lpwstr/>
      </vt:variant>
      <vt:variant>
        <vt:lpwstr>spillways</vt:lpwstr>
      </vt:variant>
      <vt:variant>
        <vt:i4>65580</vt:i4>
      </vt:variant>
      <vt:variant>
        <vt:i4>9775</vt:i4>
      </vt:variant>
      <vt:variant>
        <vt:i4>0</vt:i4>
      </vt:variant>
      <vt:variant>
        <vt:i4>5</vt:i4>
      </vt:variant>
      <vt:variant>
        <vt:lpwstr/>
      </vt:variant>
      <vt:variant>
        <vt:lpwstr>spillway_tdg</vt:lpwstr>
      </vt:variant>
      <vt:variant>
        <vt:i4>6946887</vt:i4>
      </vt:variant>
      <vt:variant>
        <vt:i4>9772</vt:i4>
      </vt:variant>
      <vt:variant>
        <vt:i4>0</vt:i4>
      </vt:variant>
      <vt:variant>
        <vt:i4>5</vt:i4>
      </vt:variant>
      <vt:variant>
        <vt:lpwstr/>
      </vt:variant>
      <vt:variant>
        <vt:lpwstr>downstream_spillway</vt:lpwstr>
      </vt:variant>
      <vt:variant>
        <vt:i4>1769505</vt:i4>
      </vt:variant>
      <vt:variant>
        <vt:i4>9769</vt:i4>
      </vt:variant>
      <vt:variant>
        <vt:i4>0</vt:i4>
      </vt:variant>
      <vt:variant>
        <vt:i4>5</vt:i4>
      </vt:variant>
      <vt:variant>
        <vt:lpwstr/>
      </vt:variant>
      <vt:variant>
        <vt:lpwstr>upstream_spillway</vt:lpwstr>
      </vt:variant>
      <vt:variant>
        <vt:i4>1376268</vt:i4>
      </vt:variant>
      <vt:variant>
        <vt:i4>9766</vt:i4>
      </vt:variant>
      <vt:variant>
        <vt:i4>0</vt:i4>
      </vt:variant>
      <vt:variant>
        <vt:i4>5</vt:i4>
      </vt:variant>
      <vt:variant>
        <vt:lpwstr/>
      </vt:variant>
      <vt:variant>
        <vt:lpwstr>inflow_outflow_dimensions</vt:lpwstr>
      </vt:variant>
      <vt:variant>
        <vt:i4>3342343</vt:i4>
      </vt:variant>
      <vt:variant>
        <vt:i4>9763</vt:i4>
      </vt:variant>
      <vt:variant>
        <vt:i4>0</vt:i4>
      </vt:variant>
      <vt:variant>
        <vt:i4>5</vt:i4>
      </vt:variant>
      <vt:variant>
        <vt:lpwstr/>
      </vt:variant>
      <vt:variant>
        <vt:lpwstr>spillways_theory</vt:lpwstr>
      </vt:variant>
      <vt:variant>
        <vt:i4>786467</vt:i4>
      </vt:variant>
      <vt:variant>
        <vt:i4>9752</vt:i4>
      </vt:variant>
      <vt:variant>
        <vt:i4>0</vt:i4>
      </vt:variant>
      <vt:variant>
        <vt:i4>5</vt:i4>
      </vt:variant>
      <vt:variant>
        <vt:lpwstr/>
      </vt:variant>
      <vt:variant>
        <vt:lpwstr>upstream_pipe</vt:lpwstr>
      </vt:variant>
      <vt:variant>
        <vt:i4>61</vt:i4>
      </vt:variant>
      <vt:variant>
        <vt:i4>9749</vt:i4>
      </vt:variant>
      <vt:variant>
        <vt:i4>0</vt:i4>
      </vt:variant>
      <vt:variant>
        <vt:i4>5</vt:i4>
      </vt:variant>
      <vt:variant>
        <vt:lpwstr/>
      </vt:variant>
      <vt:variant>
        <vt:lpwstr>pipe_characteristics</vt:lpwstr>
      </vt:variant>
      <vt:variant>
        <vt:i4>1376268</vt:i4>
      </vt:variant>
      <vt:variant>
        <vt:i4>9746</vt:i4>
      </vt:variant>
      <vt:variant>
        <vt:i4>0</vt:i4>
      </vt:variant>
      <vt:variant>
        <vt:i4>5</vt:i4>
      </vt:variant>
      <vt:variant>
        <vt:lpwstr/>
      </vt:variant>
      <vt:variant>
        <vt:lpwstr>inflow_outflow_dimensions</vt:lpwstr>
      </vt:variant>
      <vt:variant>
        <vt:i4>8192069</vt:i4>
      </vt:variant>
      <vt:variant>
        <vt:i4>9741</vt:i4>
      </vt:variant>
      <vt:variant>
        <vt:i4>0</vt:i4>
      </vt:variant>
      <vt:variant>
        <vt:i4>5</vt:i4>
      </vt:variant>
      <vt:variant>
        <vt:lpwstr/>
      </vt:variant>
      <vt:variant>
        <vt:lpwstr>downstream_pipe</vt:lpwstr>
      </vt:variant>
      <vt:variant>
        <vt:i4>61</vt:i4>
      </vt:variant>
      <vt:variant>
        <vt:i4>9738</vt:i4>
      </vt:variant>
      <vt:variant>
        <vt:i4>0</vt:i4>
      </vt:variant>
      <vt:variant>
        <vt:i4>5</vt:i4>
      </vt:variant>
      <vt:variant>
        <vt:lpwstr/>
      </vt:variant>
      <vt:variant>
        <vt:lpwstr>pipe_characteristics</vt:lpwstr>
      </vt:variant>
      <vt:variant>
        <vt:i4>1376268</vt:i4>
      </vt:variant>
      <vt:variant>
        <vt:i4>9735</vt:i4>
      </vt:variant>
      <vt:variant>
        <vt:i4>0</vt:i4>
      </vt:variant>
      <vt:variant>
        <vt:i4>5</vt:i4>
      </vt:variant>
      <vt:variant>
        <vt:lpwstr/>
      </vt:variant>
      <vt:variant>
        <vt:lpwstr>inflow_outflow_dimensions</vt:lpwstr>
      </vt:variant>
      <vt:variant>
        <vt:i4>8192069</vt:i4>
      </vt:variant>
      <vt:variant>
        <vt:i4>9730</vt:i4>
      </vt:variant>
      <vt:variant>
        <vt:i4>0</vt:i4>
      </vt:variant>
      <vt:variant>
        <vt:i4>5</vt:i4>
      </vt:variant>
      <vt:variant>
        <vt:lpwstr/>
      </vt:variant>
      <vt:variant>
        <vt:lpwstr>downstream_pipe</vt:lpwstr>
      </vt:variant>
      <vt:variant>
        <vt:i4>786467</vt:i4>
      </vt:variant>
      <vt:variant>
        <vt:i4>9727</vt:i4>
      </vt:variant>
      <vt:variant>
        <vt:i4>0</vt:i4>
      </vt:variant>
      <vt:variant>
        <vt:i4>5</vt:i4>
      </vt:variant>
      <vt:variant>
        <vt:lpwstr/>
      </vt:variant>
      <vt:variant>
        <vt:lpwstr>upstream_pipe</vt:lpwstr>
      </vt:variant>
      <vt:variant>
        <vt:i4>1376268</vt:i4>
      </vt:variant>
      <vt:variant>
        <vt:i4>9724</vt:i4>
      </vt:variant>
      <vt:variant>
        <vt:i4>0</vt:i4>
      </vt:variant>
      <vt:variant>
        <vt:i4>5</vt:i4>
      </vt:variant>
      <vt:variant>
        <vt:lpwstr/>
      </vt:variant>
      <vt:variant>
        <vt:lpwstr>inflow_outflow_dimensions</vt:lpwstr>
      </vt:variant>
      <vt:variant>
        <vt:i4>2818057</vt:i4>
      </vt:variant>
      <vt:variant>
        <vt:i4>9719</vt:i4>
      </vt:variant>
      <vt:variant>
        <vt:i4>0</vt:i4>
      </vt:variant>
      <vt:variant>
        <vt:i4>5</vt:i4>
      </vt:variant>
      <vt:variant>
        <vt:lpwstr/>
      </vt:variant>
      <vt:variant>
        <vt:lpwstr>outflow_filename</vt:lpwstr>
      </vt:variant>
      <vt:variant>
        <vt:i4>4784208</vt:i4>
      </vt:variant>
      <vt:variant>
        <vt:i4>9716</vt:i4>
      </vt:variant>
      <vt:variant>
        <vt:i4>0</vt:i4>
      </vt:variant>
      <vt:variant>
        <vt:i4>5</vt:i4>
      </vt:variant>
      <vt:variant>
        <vt:lpwstr/>
      </vt:variant>
      <vt:variant>
        <vt:lpwstr>structure_bottom_withdrawal</vt:lpwstr>
      </vt:variant>
      <vt:variant>
        <vt:i4>17</vt:i4>
      </vt:variant>
      <vt:variant>
        <vt:i4>9713</vt:i4>
      </vt:variant>
      <vt:variant>
        <vt:i4>0</vt:i4>
      </vt:variant>
      <vt:variant>
        <vt:i4>5</vt:i4>
      </vt:variant>
      <vt:variant>
        <vt:lpwstr/>
      </vt:variant>
      <vt:variant>
        <vt:lpwstr>structure_top_withdrawal</vt:lpwstr>
      </vt:variant>
      <vt:variant>
        <vt:i4>5505146</vt:i4>
      </vt:variant>
      <vt:variant>
        <vt:i4>9710</vt:i4>
      </vt:variant>
      <vt:variant>
        <vt:i4>0</vt:i4>
      </vt:variant>
      <vt:variant>
        <vt:i4>5</vt:i4>
      </vt:variant>
      <vt:variant>
        <vt:lpwstr/>
      </vt:variant>
      <vt:variant>
        <vt:lpwstr>structure_interpolation</vt:lpwstr>
      </vt:variant>
      <vt:variant>
        <vt:i4>5832826</vt:i4>
      </vt:variant>
      <vt:variant>
        <vt:i4>9707</vt:i4>
      </vt:variant>
      <vt:variant>
        <vt:i4>0</vt:i4>
      </vt:variant>
      <vt:variant>
        <vt:i4>5</vt:i4>
      </vt:variant>
      <vt:variant>
        <vt:lpwstr/>
      </vt:variant>
      <vt:variant>
        <vt:lpwstr>structure_elevation</vt:lpwstr>
      </vt:variant>
      <vt:variant>
        <vt:i4>393275</vt:i4>
      </vt:variant>
      <vt:variant>
        <vt:i4>9704</vt:i4>
      </vt:variant>
      <vt:variant>
        <vt:i4>0</vt:i4>
      </vt:variant>
      <vt:variant>
        <vt:i4>5</vt:i4>
      </vt:variant>
      <vt:variant>
        <vt:lpwstr/>
      </vt:variant>
      <vt:variant>
        <vt:lpwstr>sink_type</vt:lpwstr>
      </vt:variant>
      <vt:variant>
        <vt:i4>2162733</vt:i4>
      </vt:variant>
      <vt:variant>
        <vt:i4>9701</vt:i4>
      </vt:variant>
      <vt:variant>
        <vt:i4>0</vt:i4>
      </vt:variant>
      <vt:variant>
        <vt:i4>5</vt:i4>
      </vt:variant>
      <vt:variant>
        <vt:lpwstr/>
      </vt:variant>
      <vt:variant>
        <vt:lpwstr>number_of_structures</vt:lpwstr>
      </vt:variant>
      <vt:variant>
        <vt:i4>1376268</vt:i4>
      </vt:variant>
      <vt:variant>
        <vt:i4>9698</vt:i4>
      </vt:variant>
      <vt:variant>
        <vt:i4>0</vt:i4>
      </vt:variant>
      <vt:variant>
        <vt:i4>5</vt:i4>
      </vt:variant>
      <vt:variant>
        <vt:lpwstr/>
      </vt:variant>
      <vt:variant>
        <vt:lpwstr>inflow_outflow_dimensions</vt:lpwstr>
      </vt:variant>
      <vt:variant>
        <vt:i4>393275</vt:i4>
      </vt:variant>
      <vt:variant>
        <vt:i4>9695</vt:i4>
      </vt:variant>
      <vt:variant>
        <vt:i4>0</vt:i4>
      </vt:variant>
      <vt:variant>
        <vt:i4>5</vt:i4>
      </vt:variant>
      <vt:variant>
        <vt:lpwstr/>
      </vt:variant>
      <vt:variant>
        <vt:lpwstr>sink_type</vt:lpwstr>
      </vt:variant>
      <vt:variant>
        <vt:i4>2818057</vt:i4>
      </vt:variant>
      <vt:variant>
        <vt:i4>9690</vt:i4>
      </vt:variant>
      <vt:variant>
        <vt:i4>0</vt:i4>
      </vt:variant>
      <vt:variant>
        <vt:i4>5</vt:i4>
      </vt:variant>
      <vt:variant>
        <vt:lpwstr/>
      </vt:variant>
      <vt:variant>
        <vt:lpwstr>outflow_filename</vt:lpwstr>
      </vt:variant>
      <vt:variant>
        <vt:i4>4784208</vt:i4>
      </vt:variant>
      <vt:variant>
        <vt:i4>9687</vt:i4>
      </vt:variant>
      <vt:variant>
        <vt:i4>0</vt:i4>
      </vt:variant>
      <vt:variant>
        <vt:i4>5</vt:i4>
      </vt:variant>
      <vt:variant>
        <vt:lpwstr/>
      </vt:variant>
      <vt:variant>
        <vt:lpwstr>structure_bottom_withdrawal</vt:lpwstr>
      </vt:variant>
      <vt:variant>
        <vt:i4>17</vt:i4>
      </vt:variant>
      <vt:variant>
        <vt:i4>9684</vt:i4>
      </vt:variant>
      <vt:variant>
        <vt:i4>0</vt:i4>
      </vt:variant>
      <vt:variant>
        <vt:i4>5</vt:i4>
      </vt:variant>
      <vt:variant>
        <vt:lpwstr/>
      </vt:variant>
      <vt:variant>
        <vt:lpwstr>structure_top_withdrawal</vt:lpwstr>
      </vt:variant>
      <vt:variant>
        <vt:i4>5505146</vt:i4>
      </vt:variant>
      <vt:variant>
        <vt:i4>9681</vt:i4>
      </vt:variant>
      <vt:variant>
        <vt:i4>0</vt:i4>
      </vt:variant>
      <vt:variant>
        <vt:i4>5</vt:i4>
      </vt:variant>
      <vt:variant>
        <vt:lpwstr/>
      </vt:variant>
      <vt:variant>
        <vt:lpwstr>structure_interpolation</vt:lpwstr>
      </vt:variant>
      <vt:variant>
        <vt:i4>4522081</vt:i4>
      </vt:variant>
      <vt:variant>
        <vt:i4>9678</vt:i4>
      </vt:variant>
      <vt:variant>
        <vt:i4>0</vt:i4>
      </vt:variant>
      <vt:variant>
        <vt:i4>5</vt:i4>
      </vt:variant>
      <vt:variant>
        <vt:lpwstr/>
      </vt:variant>
      <vt:variant>
        <vt:lpwstr>structure_width</vt:lpwstr>
      </vt:variant>
      <vt:variant>
        <vt:i4>393275</vt:i4>
      </vt:variant>
      <vt:variant>
        <vt:i4>9675</vt:i4>
      </vt:variant>
      <vt:variant>
        <vt:i4>0</vt:i4>
      </vt:variant>
      <vt:variant>
        <vt:i4>5</vt:i4>
      </vt:variant>
      <vt:variant>
        <vt:lpwstr/>
      </vt:variant>
      <vt:variant>
        <vt:lpwstr>sink_type</vt:lpwstr>
      </vt:variant>
      <vt:variant>
        <vt:i4>2162733</vt:i4>
      </vt:variant>
      <vt:variant>
        <vt:i4>9672</vt:i4>
      </vt:variant>
      <vt:variant>
        <vt:i4>0</vt:i4>
      </vt:variant>
      <vt:variant>
        <vt:i4>5</vt:i4>
      </vt:variant>
      <vt:variant>
        <vt:lpwstr/>
      </vt:variant>
      <vt:variant>
        <vt:lpwstr>number_of_structures</vt:lpwstr>
      </vt:variant>
      <vt:variant>
        <vt:i4>1376268</vt:i4>
      </vt:variant>
      <vt:variant>
        <vt:i4>9669</vt:i4>
      </vt:variant>
      <vt:variant>
        <vt:i4>0</vt:i4>
      </vt:variant>
      <vt:variant>
        <vt:i4>5</vt:i4>
      </vt:variant>
      <vt:variant>
        <vt:lpwstr/>
      </vt:variant>
      <vt:variant>
        <vt:lpwstr>inflow_outflow_dimensions</vt:lpwstr>
      </vt:variant>
      <vt:variant>
        <vt:i4>2818057</vt:i4>
      </vt:variant>
      <vt:variant>
        <vt:i4>9664</vt:i4>
      </vt:variant>
      <vt:variant>
        <vt:i4>0</vt:i4>
      </vt:variant>
      <vt:variant>
        <vt:i4>5</vt:i4>
      </vt:variant>
      <vt:variant>
        <vt:lpwstr/>
      </vt:variant>
      <vt:variant>
        <vt:lpwstr>outflow_filename</vt:lpwstr>
      </vt:variant>
      <vt:variant>
        <vt:i4>4784208</vt:i4>
      </vt:variant>
      <vt:variant>
        <vt:i4>9661</vt:i4>
      </vt:variant>
      <vt:variant>
        <vt:i4>0</vt:i4>
      </vt:variant>
      <vt:variant>
        <vt:i4>5</vt:i4>
      </vt:variant>
      <vt:variant>
        <vt:lpwstr/>
      </vt:variant>
      <vt:variant>
        <vt:lpwstr>structure_bottom_withdrawal</vt:lpwstr>
      </vt:variant>
      <vt:variant>
        <vt:i4>17</vt:i4>
      </vt:variant>
      <vt:variant>
        <vt:i4>9658</vt:i4>
      </vt:variant>
      <vt:variant>
        <vt:i4>0</vt:i4>
      </vt:variant>
      <vt:variant>
        <vt:i4>5</vt:i4>
      </vt:variant>
      <vt:variant>
        <vt:lpwstr/>
      </vt:variant>
      <vt:variant>
        <vt:lpwstr>structure_top_withdrawal</vt:lpwstr>
      </vt:variant>
      <vt:variant>
        <vt:i4>5505146</vt:i4>
      </vt:variant>
      <vt:variant>
        <vt:i4>9655</vt:i4>
      </vt:variant>
      <vt:variant>
        <vt:i4>0</vt:i4>
      </vt:variant>
      <vt:variant>
        <vt:i4>5</vt:i4>
      </vt:variant>
      <vt:variant>
        <vt:lpwstr/>
      </vt:variant>
      <vt:variant>
        <vt:lpwstr>structure_interpolation</vt:lpwstr>
      </vt:variant>
      <vt:variant>
        <vt:i4>4522081</vt:i4>
      </vt:variant>
      <vt:variant>
        <vt:i4>9652</vt:i4>
      </vt:variant>
      <vt:variant>
        <vt:i4>0</vt:i4>
      </vt:variant>
      <vt:variant>
        <vt:i4>5</vt:i4>
      </vt:variant>
      <vt:variant>
        <vt:lpwstr/>
      </vt:variant>
      <vt:variant>
        <vt:lpwstr>structure_width</vt:lpwstr>
      </vt:variant>
      <vt:variant>
        <vt:i4>5832826</vt:i4>
      </vt:variant>
      <vt:variant>
        <vt:i4>9649</vt:i4>
      </vt:variant>
      <vt:variant>
        <vt:i4>0</vt:i4>
      </vt:variant>
      <vt:variant>
        <vt:i4>5</vt:i4>
      </vt:variant>
      <vt:variant>
        <vt:lpwstr/>
      </vt:variant>
      <vt:variant>
        <vt:lpwstr>structure_elevation</vt:lpwstr>
      </vt:variant>
      <vt:variant>
        <vt:i4>2162733</vt:i4>
      </vt:variant>
      <vt:variant>
        <vt:i4>9646</vt:i4>
      </vt:variant>
      <vt:variant>
        <vt:i4>0</vt:i4>
      </vt:variant>
      <vt:variant>
        <vt:i4>5</vt:i4>
      </vt:variant>
      <vt:variant>
        <vt:lpwstr/>
      </vt:variant>
      <vt:variant>
        <vt:lpwstr>number_of_structures</vt:lpwstr>
      </vt:variant>
      <vt:variant>
        <vt:i4>1376268</vt:i4>
      </vt:variant>
      <vt:variant>
        <vt:i4>9643</vt:i4>
      </vt:variant>
      <vt:variant>
        <vt:i4>0</vt:i4>
      </vt:variant>
      <vt:variant>
        <vt:i4>5</vt:i4>
      </vt:variant>
      <vt:variant>
        <vt:lpwstr/>
      </vt:variant>
      <vt:variant>
        <vt:lpwstr>inflow_outflow_dimensions</vt:lpwstr>
      </vt:variant>
      <vt:variant>
        <vt:i4>2818057</vt:i4>
      </vt:variant>
      <vt:variant>
        <vt:i4>9638</vt:i4>
      </vt:variant>
      <vt:variant>
        <vt:i4>0</vt:i4>
      </vt:variant>
      <vt:variant>
        <vt:i4>5</vt:i4>
      </vt:variant>
      <vt:variant>
        <vt:lpwstr/>
      </vt:variant>
      <vt:variant>
        <vt:lpwstr>outflow_filename</vt:lpwstr>
      </vt:variant>
      <vt:variant>
        <vt:i4>17</vt:i4>
      </vt:variant>
      <vt:variant>
        <vt:i4>9635</vt:i4>
      </vt:variant>
      <vt:variant>
        <vt:i4>0</vt:i4>
      </vt:variant>
      <vt:variant>
        <vt:i4>5</vt:i4>
      </vt:variant>
      <vt:variant>
        <vt:lpwstr/>
      </vt:variant>
      <vt:variant>
        <vt:lpwstr>structure_top_withdrawal</vt:lpwstr>
      </vt:variant>
      <vt:variant>
        <vt:i4>5505146</vt:i4>
      </vt:variant>
      <vt:variant>
        <vt:i4>9632</vt:i4>
      </vt:variant>
      <vt:variant>
        <vt:i4>0</vt:i4>
      </vt:variant>
      <vt:variant>
        <vt:i4>5</vt:i4>
      </vt:variant>
      <vt:variant>
        <vt:lpwstr/>
      </vt:variant>
      <vt:variant>
        <vt:lpwstr>structure_interpolation</vt:lpwstr>
      </vt:variant>
      <vt:variant>
        <vt:i4>4522081</vt:i4>
      </vt:variant>
      <vt:variant>
        <vt:i4>9629</vt:i4>
      </vt:variant>
      <vt:variant>
        <vt:i4>0</vt:i4>
      </vt:variant>
      <vt:variant>
        <vt:i4>5</vt:i4>
      </vt:variant>
      <vt:variant>
        <vt:lpwstr/>
      </vt:variant>
      <vt:variant>
        <vt:lpwstr>structure_width</vt:lpwstr>
      </vt:variant>
      <vt:variant>
        <vt:i4>5832826</vt:i4>
      </vt:variant>
      <vt:variant>
        <vt:i4>9626</vt:i4>
      </vt:variant>
      <vt:variant>
        <vt:i4>0</vt:i4>
      </vt:variant>
      <vt:variant>
        <vt:i4>5</vt:i4>
      </vt:variant>
      <vt:variant>
        <vt:lpwstr/>
      </vt:variant>
      <vt:variant>
        <vt:lpwstr>structure_elevation</vt:lpwstr>
      </vt:variant>
      <vt:variant>
        <vt:i4>393275</vt:i4>
      </vt:variant>
      <vt:variant>
        <vt:i4>9623</vt:i4>
      </vt:variant>
      <vt:variant>
        <vt:i4>0</vt:i4>
      </vt:variant>
      <vt:variant>
        <vt:i4>5</vt:i4>
      </vt:variant>
      <vt:variant>
        <vt:lpwstr/>
      </vt:variant>
      <vt:variant>
        <vt:lpwstr>sink_type</vt:lpwstr>
      </vt:variant>
      <vt:variant>
        <vt:i4>2162733</vt:i4>
      </vt:variant>
      <vt:variant>
        <vt:i4>9620</vt:i4>
      </vt:variant>
      <vt:variant>
        <vt:i4>0</vt:i4>
      </vt:variant>
      <vt:variant>
        <vt:i4>5</vt:i4>
      </vt:variant>
      <vt:variant>
        <vt:lpwstr/>
      </vt:variant>
      <vt:variant>
        <vt:lpwstr>number_of_structures</vt:lpwstr>
      </vt:variant>
      <vt:variant>
        <vt:i4>1376268</vt:i4>
      </vt:variant>
      <vt:variant>
        <vt:i4>9617</vt:i4>
      </vt:variant>
      <vt:variant>
        <vt:i4>0</vt:i4>
      </vt:variant>
      <vt:variant>
        <vt:i4>5</vt:i4>
      </vt:variant>
      <vt:variant>
        <vt:lpwstr/>
      </vt:variant>
      <vt:variant>
        <vt:lpwstr>inflow_outflow_dimensions</vt:lpwstr>
      </vt:variant>
      <vt:variant>
        <vt:i4>2818057</vt:i4>
      </vt:variant>
      <vt:variant>
        <vt:i4>9612</vt:i4>
      </vt:variant>
      <vt:variant>
        <vt:i4>0</vt:i4>
      </vt:variant>
      <vt:variant>
        <vt:i4>5</vt:i4>
      </vt:variant>
      <vt:variant>
        <vt:lpwstr/>
      </vt:variant>
      <vt:variant>
        <vt:lpwstr>outflow_filename</vt:lpwstr>
      </vt:variant>
      <vt:variant>
        <vt:i4>4784208</vt:i4>
      </vt:variant>
      <vt:variant>
        <vt:i4>9609</vt:i4>
      </vt:variant>
      <vt:variant>
        <vt:i4>0</vt:i4>
      </vt:variant>
      <vt:variant>
        <vt:i4>5</vt:i4>
      </vt:variant>
      <vt:variant>
        <vt:lpwstr/>
      </vt:variant>
      <vt:variant>
        <vt:lpwstr>structure_bottom_withdrawal</vt:lpwstr>
      </vt:variant>
      <vt:variant>
        <vt:i4>5505146</vt:i4>
      </vt:variant>
      <vt:variant>
        <vt:i4>9606</vt:i4>
      </vt:variant>
      <vt:variant>
        <vt:i4>0</vt:i4>
      </vt:variant>
      <vt:variant>
        <vt:i4>5</vt:i4>
      </vt:variant>
      <vt:variant>
        <vt:lpwstr/>
      </vt:variant>
      <vt:variant>
        <vt:lpwstr>structure_interpolation</vt:lpwstr>
      </vt:variant>
      <vt:variant>
        <vt:i4>4522081</vt:i4>
      </vt:variant>
      <vt:variant>
        <vt:i4>9603</vt:i4>
      </vt:variant>
      <vt:variant>
        <vt:i4>0</vt:i4>
      </vt:variant>
      <vt:variant>
        <vt:i4>5</vt:i4>
      </vt:variant>
      <vt:variant>
        <vt:lpwstr/>
      </vt:variant>
      <vt:variant>
        <vt:lpwstr>structure_width</vt:lpwstr>
      </vt:variant>
      <vt:variant>
        <vt:i4>5832826</vt:i4>
      </vt:variant>
      <vt:variant>
        <vt:i4>9600</vt:i4>
      </vt:variant>
      <vt:variant>
        <vt:i4>0</vt:i4>
      </vt:variant>
      <vt:variant>
        <vt:i4>5</vt:i4>
      </vt:variant>
      <vt:variant>
        <vt:lpwstr/>
      </vt:variant>
      <vt:variant>
        <vt:lpwstr>structure_elevation</vt:lpwstr>
      </vt:variant>
      <vt:variant>
        <vt:i4>393275</vt:i4>
      </vt:variant>
      <vt:variant>
        <vt:i4>9597</vt:i4>
      </vt:variant>
      <vt:variant>
        <vt:i4>0</vt:i4>
      </vt:variant>
      <vt:variant>
        <vt:i4>5</vt:i4>
      </vt:variant>
      <vt:variant>
        <vt:lpwstr/>
      </vt:variant>
      <vt:variant>
        <vt:lpwstr>sink_type</vt:lpwstr>
      </vt:variant>
      <vt:variant>
        <vt:i4>2162733</vt:i4>
      </vt:variant>
      <vt:variant>
        <vt:i4>9594</vt:i4>
      </vt:variant>
      <vt:variant>
        <vt:i4>0</vt:i4>
      </vt:variant>
      <vt:variant>
        <vt:i4>5</vt:i4>
      </vt:variant>
      <vt:variant>
        <vt:lpwstr/>
      </vt:variant>
      <vt:variant>
        <vt:lpwstr>number_of_structures</vt:lpwstr>
      </vt:variant>
      <vt:variant>
        <vt:i4>1376268</vt:i4>
      </vt:variant>
      <vt:variant>
        <vt:i4>9591</vt:i4>
      </vt:variant>
      <vt:variant>
        <vt:i4>0</vt:i4>
      </vt:variant>
      <vt:variant>
        <vt:i4>5</vt:i4>
      </vt:variant>
      <vt:variant>
        <vt:lpwstr/>
      </vt:variant>
      <vt:variant>
        <vt:lpwstr>inflow_outflow_dimensions</vt:lpwstr>
      </vt:variant>
      <vt:variant>
        <vt:i4>2818057</vt:i4>
      </vt:variant>
      <vt:variant>
        <vt:i4>9586</vt:i4>
      </vt:variant>
      <vt:variant>
        <vt:i4>0</vt:i4>
      </vt:variant>
      <vt:variant>
        <vt:i4>5</vt:i4>
      </vt:variant>
      <vt:variant>
        <vt:lpwstr/>
      </vt:variant>
      <vt:variant>
        <vt:lpwstr>outflow_filename</vt:lpwstr>
      </vt:variant>
      <vt:variant>
        <vt:i4>4784208</vt:i4>
      </vt:variant>
      <vt:variant>
        <vt:i4>9583</vt:i4>
      </vt:variant>
      <vt:variant>
        <vt:i4>0</vt:i4>
      </vt:variant>
      <vt:variant>
        <vt:i4>5</vt:i4>
      </vt:variant>
      <vt:variant>
        <vt:lpwstr/>
      </vt:variant>
      <vt:variant>
        <vt:lpwstr>structure_bottom_withdrawal</vt:lpwstr>
      </vt:variant>
      <vt:variant>
        <vt:i4>17</vt:i4>
      </vt:variant>
      <vt:variant>
        <vt:i4>9580</vt:i4>
      </vt:variant>
      <vt:variant>
        <vt:i4>0</vt:i4>
      </vt:variant>
      <vt:variant>
        <vt:i4>5</vt:i4>
      </vt:variant>
      <vt:variant>
        <vt:lpwstr/>
      </vt:variant>
      <vt:variant>
        <vt:lpwstr>structure_top_withdrawal</vt:lpwstr>
      </vt:variant>
      <vt:variant>
        <vt:i4>4522081</vt:i4>
      </vt:variant>
      <vt:variant>
        <vt:i4>9577</vt:i4>
      </vt:variant>
      <vt:variant>
        <vt:i4>0</vt:i4>
      </vt:variant>
      <vt:variant>
        <vt:i4>5</vt:i4>
      </vt:variant>
      <vt:variant>
        <vt:lpwstr/>
      </vt:variant>
      <vt:variant>
        <vt:lpwstr>structure_width</vt:lpwstr>
      </vt:variant>
      <vt:variant>
        <vt:i4>5832826</vt:i4>
      </vt:variant>
      <vt:variant>
        <vt:i4>9574</vt:i4>
      </vt:variant>
      <vt:variant>
        <vt:i4>0</vt:i4>
      </vt:variant>
      <vt:variant>
        <vt:i4>5</vt:i4>
      </vt:variant>
      <vt:variant>
        <vt:lpwstr/>
      </vt:variant>
      <vt:variant>
        <vt:lpwstr>structure_elevation</vt:lpwstr>
      </vt:variant>
      <vt:variant>
        <vt:i4>393275</vt:i4>
      </vt:variant>
      <vt:variant>
        <vt:i4>9571</vt:i4>
      </vt:variant>
      <vt:variant>
        <vt:i4>0</vt:i4>
      </vt:variant>
      <vt:variant>
        <vt:i4>5</vt:i4>
      </vt:variant>
      <vt:variant>
        <vt:lpwstr/>
      </vt:variant>
      <vt:variant>
        <vt:lpwstr>sink_type</vt:lpwstr>
      </vt:variant>
      <vt:variant>
        <vt:i4>2162733</vt:i4>
      </vt:variant>
      <vt:variant>
        <vt:i4>9568</vt:i4>
      </vt:variant>
      <vt:variant>
        <vt:i4>0</vt:i4>
      </vt:variant>
      <vt:variant>
        <vt:i4>5</vt:i4>
      </vt:variant>
      <vt:variant>
        <vt:lpwstr/>
      </vt:variant>
      <vt:variant>
        <vt:lpwstr>number_of_structures</vt:lpwstr>
      </vt:variant>
      <vt:variant>
        <vt:i4>1376268</vt:i4>
      </vt:variant>
      <vt:variant>
        <vt:i4>9565</vt:i4>
      </vt:variant>
      <vt:variant>
        <vt:i4>0</vt:i4>
      </vt:variant>
      <vt:variant>
        <vt:i4>5</vt:i4>
      </vt:variant>
      <vt:variant>
        <vt:lpwstr/>
      </vt:variant>
      <vt:variant>
        <vt:lpwstr>inflow_outflow_dimensions</vt:lpwstr>
      </vt:variant>
      <vt:variant>
        <vt:i4>2818057</vt:i4>
      </vt:variant>
      <vt:variant>
        <vt:i4>9560</vt:i4>
      </vt:variant>
      <vt:variant>
        <vt:i4>0</vt:i4>
      </vt:variant>
      <vt:variant>
        <vt:i4>5</vt:i4>
      </vt:variant>
      <vt:variant>
        <vt:lpwstr/>
      </vt:variant>
      <vt:variant>
        <vt:lpwstr>outflow_filename</vt:lpwstr>
      </vt:variant>
      <vt:variant>
        <vt:i4>4784208</vt:i4>
      </vt:variant>
      <vt:variant>
        <vt:i4>9557</vt:i4>
      </vt:variant>
      <vt:variant>
        <vt:i4>0</vt:i4>
      </vt:variant>
      <vt:variant>
        <vt:i4>5</vt:i4>
      </vt:variant>
      <vt:variant>
        <vt:lpwstr/>
      </vt:variant>
      <vt:variant>
        <vt:lpwstr>structure_bottom_withdrawal</vt:lpwstr>
      </vt:variant>
      <vt:variant>
        <vt:i4>17</vt:i4>
      </vt:variant>
      <vt:variant>
        <vt:i4>9554</vt:i4>
      </vt:variant>
      <vt:variant>
        <vt:i4>0</vt:i4>
      </vt:variant>
      <vt:variant>
        <vt:i4>5</vt:i4>
      </vt:variant>
      <vt:variant>
        <vt:lpwstr/>
      </vt:variant>
      <vt:variant>
        <vt:lpwstr>structure_top_withdrawal</vt:lpwstr>
      </vt:variant>
      <vt:variant>
        <vt:i4>5505146</vt:i4>
      </vt:variant>
      <vt:variant>
        <vt:i4>9551</vt:i4>
      </vt:variant>
      <vt:variant>
        <vt:i4>0</vt:i4>
      </vt:variant>
      <vt:variant>
        <vt:i4>5</vt:i4>
      </vt:variant>
      <vt:variant>
        <vt:lpwstr/>
      </vt:variant>
      <vt:variant>
        <vt:lpwstr>structure_interpolation</vt:lpwstr>
      </vt:variant>
      <vt:variant>
        <vt:i4>4522081</vt:i4>
      </vt:variant>
      <vt:variant>
        <vt:i4>9548</vt:i4>
      </vt:variant>
      <vt:variant>
        <vt:i4>0</vt:i4>
      </vt:variant>
      <vt:variant>
        <vt:i4>5</vt:i4>
      </vt:variant>
      <vt:variant>
        <vt:lpwstr/>
      </vt:variant>
      <vt:variant>
        <vt:lpwstr>structure_width</vt:lpwstr>
      </vt:variant>
      <vt:variant>
        <vt:i4>5832826</vt:i4>
      </vt:variant>
      <vt:variant>
        <vt:i4>9545</vt:i4>
      </vt:variant>
      <vt:variant>
        <vt:i4>0</vt:i4>
      </vt:variant>
      <vt:variant>
        <vt:i4>5</vt:i4>
      </vt:variant>
      <vt:variant>
        <vt:lpwstr/>
      </vt:variant>
      <vt:variant>
        <vt:lpwstr>structure_elevation</vt:lpwstr>
      </vt:variant>
      <vt:variant>
        <vt:i4>393275</vt:i4>
      </vt:variant>
      <vt:variant>
        <vt:i4>9542</vt:i4>
      </vt:variant>
      <vt:variant>
        <vt:i4>0</vt:i4>
      </vt:variant>
      <vt:variant>
        <vt:i4>5</vt:i4>
      </vt:variant>
      <vt:variant>
        <vt:lpwstr/>
      </vt:variant>
      <vt:variant>
        <vt:lpwstr>sink_type</vt:lpwstr>
      </vt:variant>
      <vt:variant>
        <vt:i4>1376268</vt:i4>
      </vt:variant>
      <vt:variant>
        <vt:i4>9539</vt:i4>
      </vt:variant>
      <vt:variant>
        <vt:i4>0</vt:i4>
      </vt:variant>
      <vt:variant>
        <vt:i4>5</vt:i4>
      </vt:variant>
      <vt:variant>
        <vt:lpwstr/>
      </vt:variant>
      <vt:variant>
        <vt:lpwstr>inflow_outflow_dimensions</vt:lpwstr>
      </vt:variant>
      <vt:variant>
        <vt:i4>6684760</vt:i4>
      </vt:variant>
      <vt:variant>
        <vt:i4>9534</vt:i4>
      </vt:variant>
      <vt:variant>
        <vt:i4>0</vt:i4>
      </vt:variant>
      <vt:variant>
        <vt:i4>5</vt:i4>
      </vt:variant>
      <vt:variant>
        <vt:lpwstr/>
      </vt:variant>
      <vt:variant>
        <vt:lpwstr>timestep_limitation</vt:lpwstr>
      </vt:variant>
      <vt:variant>
        <vt:i4>4653158</vt:i4>
      </vt:variant>
      <vt:variant>
        <vt:i4>9492</vt:i4>
      </vt:variant>
      <vt:variant>
        <vt:i4>0</vt:i4>
      </vt:variant>
      <vt:variant>
        <vt:i4>5</vt:i4>
      </vt:variant>
      <vt:variant>
        <vt:lpwstr/>
      </vt:variant>
      <vt:variant>
        <vt:lpwstr>initial_conditions</vt:lpwstr>
      </vt:variant>
      <vt:variant>
        <vt:i4>1048617</vt:i4>
      </vt:variant>
      <vt:variant>
        <vt:i4>9481</vt:i4>
      </vt:variant>
      <vt:variant>
        <vt:i4>0</vt:i4>
      </vt:variant>
      <vt:variant>
        <vt:i4>5</vt:i4>
      </vt:variant>
      <vt:variant>
        <vt:lpwstr/>
      </vt:variant>
      <vt:variant>
        <vt:lpwstr>meteorologic_file</vt:lpwstr>
      </vt:variant>
      <vt:variant>
        <vt:i4>1048617</vt:i4>
      </vt:variant>
      <vt:variant>
        <vt:i4>9475</vt:i4>
      </vt:variant>
      <vt:variant>
        <vt:i4>0</vt:i4>
      </vt:variant>
      <vt:variant>
        <vt:i4>5</vt:i4>
      </vt:variant>
      <vt:variant>
        <vt:lpwstr/>
      </vt:variant>
      <vt:variant>
        <vt:lpwstr>meteorologic_file</vt:lpwstr>
      </vt:variant>
      <vt:variant>
        <vt:i4>3014662</vt:i4>
      </vt:variant>
      <vt:variant>
        <vt:i4>9472</vt:i4>
      </vt:variant>
      <vt:variant>
        <vt:i4>0</vt:i4>
      </vt:variant>
      <vt:variant>
        <vt:i4>5</vt:i4>
      </vt:variant>
      <vt:variant>
        <vt:lpwstr/>
      </vt:variant>
      <vt:variant>
        <vt:lpwstr>meteorology_filename</vt:lpwstr>
      </vt:variant>
      <vt:variant>
        <vt:i4>7536733</vt:i4>
      </vt:variant>
      <vt:variant>
        <vt:i4>9467</vt:i4>
      </vt:variant>
      <vt:variant>
        <vt:i4>0</vt:i4>
      </vt:variant>
      <vt:variant>
        <vt:i4>5</vt:i4>
      </vt:variant>
      <vt:variant>
        <vt:lpwstr/>
      </vt:variant>
      <vt:variant>
        <vt:lpwstr>downstream_head_concentration_file</vt:lpwstr>
      </vt:variant>
      <vt:variant>
        <vt:i4>1638442</vt:i4>
      </vt:variant>
      <vt:variant>
        <vt:i4>9464</vt:i4>
      </vt:variant>
      <vt:variant>
        <vt:i4>0</vt:i4>
      </vt:variant>
      <vt:variant>
        <vt:i4>5</vt:i4>
      </vt:variant>
      <vt:variant>
        <vt:lpwstr/>
      </vt:variant>
      <vt:variant>
        <vt:lpwstr>downstream_head_temperature_file</vt:lpwstr>
      </vt:variant>
      <vt:variant>
        <vt:i4>7929921</vt:i4>
      </vt:variant>
      <vt:variant>
        <vt:i4>9461</vt:i4>
      </vt:variant>
      <vt:variant>
        <vt:i4>0</vt:i4>
      </vt:variant>
      <vt:variant>
        <vt:i4>5</vt:i4>
      </vt:variant>
      <vt:variant>
        <vt:lpwstr/>
      </vt:variant>
      <vt:variant>
        <vt:lpwstr>downstream_head_elevation_file</vt:lpwstr>
      </vt:variant>
      <vt:variant>
        <vt:i4>6750301</vt:i4>
      </vt:variant>
      <vt:variant>
        <vt:i4>9458</vt:i4>
      </vt:variant>
      <vt:variant>
        <vt:i4>0</vt:i4>
      </vt:variant>
      <vt:variant>
        <vt:i4>5</vt:i4>
      </vt:variant>
      <vt:variant>
        <vt:lpwstr/>
      </vt:variant>
      <vt:variant>
        <vt:lpwstr>upstream_head_constituent_file</vt:lpwstr>
      </vt:variant>
      <vt:variant>
        <vt:i4>6815820</vt:i4>
      </vt:variant>
      <vt:variant>
        <vt:i4>9455</vt:i4>
      </vt:variant>
      <vt:variant>
        <vt:i4>0</vt:i4>
      </vt:variant>
      <vt:variant>
        <vt:i4>5</vt:i4>
      </vt:variant>
      <vt:variant>
        <vt:lpwstr/>
      </vt:variant>
      <vt:variant>
        <vt:lpwstr>upstream_head_temperature_file</vt:lpwstr>
      </vt:variant>
      <vt:variant>
        <vt:i4>524327</vt:i4>
      </vt:variant>
      <vt:variant>
        <vt:i4>9452</vt:i4>
      </vt:variant>
      <vt:variant>
        <vt:i4>0</vt:i4>
      </vt:variant>
      <vt:variant>
        <vt:i4>5</vt:i4>
      </vt:variant>
      <vt:variant>
        <vt:lpwstr/>
      </vt:variant>
      <vt:variant>
        <vt:lpwstr>upstream_head_elevation_file</vt:lpwstr>
      </vt:variant>
      <vt:variant>
        <vt:i4>2752535</vt:i4>
      </vt:variant>
      <vt:variant>
        <vt:i4>9449</vt:i4>
      </vt:variant>
      <vt:variant>
        <vt:i4>0</vt:i4>
      </vt:variant>
      <vt:variant>
        <vt:i4>5</vt:i4>
      </vt:variant>
      <vt:variant>
        <vt:lpwstr/>
      </vt:variant>
      <vt:variant>
        <vt:lpwstr>distributed_tributary_concentration_file</vt:lpwstr>
      </vt:variant>
      <vt:variant>
        <vt:i4>4194400</vt:i4>
      </vt:variant>
      <vt:variant>
        <vt:i4>9446</vt:i4>
      </vt:variant>
      <vt:variant>
        <vt:i4>0</vt:i4>
      </vt:variant>
      <vt:variant>
        <vt:i4>5</vt:i4>
      </vt:variant>
      <vt:variant>
        <vt:lpwstr/>
      </vt:variant>
      <vt:variant>
        <vt:lpwstr>distributed_tributary_temperature_file</vt:lpwstr>
      </vt:variant>
      <vt:variant>
        <vt:i4>852017</vt:i4>
      </vt:variant>
      <vt:variant>
        <vt:i4>9443</vt:i4>
      </vt:variant>
      <vt:variant>
        <vt:i4>0</vt:i4>
      </vt:variant>
      <vt:variant>
        <vt:i4>5</vt:i4>
      </vt:variant>
      <vt:variant>
        <vt:lpwstr/>
      </vt:variant>
      <vt:variant>
        <vt:lpwstr>distributed_tributary_inflow_file</vt:lpwstr>
      </vt:variant>
      <vt:variant>
        <vt:i4>8323158</vt:i4>
      </vt:variant>
      <vt:variant>
        <vt:i4>9440</vt:i4>
      </vt:variant>
      <vt:variant>
        <vt:i4>0</vt:i4>
      </vt:variant>
      <vt:variant>
        <vt:i4>5</vt:i4>
      </vt:variant>
      <vt:variant>
        <vt:lpwstr/>
      </vt:variant>
      <vt:variant>
        <vt:lpwstr>inflow_file</vt:lpwstr>
      </vt:variant>
      <vt:variant>
        <vt:i4>2818057</vt:i4>
      </vt:variant>
      <vt:variant>
        <vt:i4>9437</vt:i4>
      </vt:variant>
      <vt:variant>
        <vt:i4>0</vt:i4>
      </vt:variant>
      <vt:variant>
        <vt:i4>5</vt:i4>
      </vt:variant>
      <vt:variant>
        <vt:lpwstr/>
      </vt:variant>
      <vt:variant>
        <vt:lpwstr>outflow_filename</vt:lpwstr>
      </vt:variant>
      <vt:variant>
        <vt:i4>3080202</vt:i4>
      </vt:variant>
      <vt:variant>
        <vt:i4>9434</vt:i4>
      </vt:variant>
      <vt:variant>
        <vt:i4>0</vt:i4>
      </vt:variant>
      <vt:variant>
        <vt:i4>5</vt:i4>
      </vt:variant>
      <vt:variant>
        <vt:lpwstr/>
      </vt:variant>
      <vt:variant>
        <vt:lpwstr>outflow_file</vt:lpwstr>
      </vt:variant>
      <vt:variant>
        <vt:i4>6094969</vt:i4>
      </vt:variant>
      <vt:variant>
        <vt:i4>9427</vt:i4>
      </vt:variant>
      <vt:variant>
        <vt:i4>0</vt:i4>
      </vt:variant>
      <vt:variant>
        <vt:i4>5</vt:i4>
      </vt:variant>
      <vt:variant>
        <vt:lpwstr/>
      </vt:variant>
      <vt:variant>
        <vt:lpwstr>precipitation_file</vt:lpwstr>
      </vt:variant>
      <vt:variant>
        <vt:i4>3538982</vt:i4>
      </vt:variant>
      <vt:variant>
        <vt:i4>9424</vt:i4>
      </vt:variant>
      <vt:variant>
        <vt:i4>0</vt:i4>
      </vt:variant>
      <vt:variant>
        <vt:i4>5</vt:i4>
      </vt:variant>
      <vt:variant>
        <vt:lpwstr/>
      </vt:variant>
      <vt:variant>
        <vt:lpwstr>tributary_inflow_file</vt:lpwstr>
      </vt:variant>
      <vt:variant>
        <vt:i4>8323158</vt:i4>
      </vt:variant>
      <vt:variant>
        <vt:i4>9421</vt:i4>
      </vt:variant>
      <vt:variant>
        <vt:i4>0</vt:i4>
      </vt:variant>
      <vt:variant>
        <vt:i4>5</vt:i4>
      </vt:variant>
      <vt:variant>
        <vt:lpwstr/>
      </vt:variant>
      <vt:variant>
        <vt:lpwstr>inflow_file</vt:lpwstr>
      </vt:variant>
      <vt:variant>
        <vt:i4>4063248</vt:i4>
      </vt:variant>
      <vt:variant>
        <vt:i4>9418</vt:i4>
      </vt:variant>
      <vt:variant>
        <vt:i4>0</vt:i4>
      </vt:variant>
      <vt:variant>
        <vt:i4>5</vt:i4>
      </vt:variant>
      <vt:variant>
        <vt:lpwstr/>
      </vt:variant>
      <vt:variant>
        <vt:lpwstr>precipitation_active</vt:lpwstr>
      </vt:variant>
      <vt:variant>
        <vt:i4>4063248</vt:i4>
      </vt:variant>
      <vt:variant>
        <vt:i4>9415</vt:i4>
      </vt:variant>
      <vt:variant>
        <vt:i4>0</vt:i4>
      </vt:variant>
      <vt:variant>
        <vt:i4>5</vt:i4>
      </vt:variant>
      <vt:variant>
        <vt:lpwstr/>
      </vt:variant>
      <vt:variant>
        <vt:lpwstr>precipitation_active</vt:lpwstr>
      </vt:variant>
      <vt:variant>
        <vt:i4>3538969</vt:i4>
      </vt:variant>
      <vt:variant>
        <vt:i4>9410</vt:i4>
      </vt:variant>
      <vt:variant>
        <vt:i4>0</vt:i4>
      </vt:variant>
      <vt:variant>
        <vt:i4>5</vt:i4>
      </vt:variant>
      <vt:variant>
        <vt:lpwstr/>
      </vt:variant>
      <vt:variant>
        <vt:lpwstr>ice_cover</vt:lpwstr>
      </vt:variant>
      <vt:variant>
        <vt:i4>196615</vt:i4>
      </vt:variant>
      <vt:variant>
        <vt:i4>9407</vt:i4>
      </vt:variant>
      <vt:variant>
        <vt:i4>0</vt:i4>
      </vt:variant>
      <vt:variant>
        <vt:i4>5</vt:i4>
      </vt:variant>
      <vt:variant>
        <vt:lpwstr/>
      </vt:variant>
      <vt:variant>
        <vt:lpwstr>longitudinal_profile_file</vt:lpwstr>
      </vt:variant>
      <vt:variant>
        <vt:i4>458781</vt:i4>
      </vt:variant>
      <vt:variant>
        <vt:i4>9404</vt:i4>
      </vt:variant>
      <vt:variant>
        <vt:i4>0</vt:i4>
      </vt:variant>
      <vt:variant>
        <vt:i4>5</vt:i4>
      </vt:variant>
      <vt:variant>
        <vt:lpwstr/>
      </vt:variant>
      <vt:variant>
        <vt:lpwstr>vertical_profile_file</vt:lpwstr>
      </vt:variant>
      <vt:variant>
        <vt:i4>3080209</vt:i4>
      </vt:variant>
      <vt:variant>
        <vt:i4>9401</vt:i4>
      </vt:variant>
      <vt:variant>
        <vt:i4>0</vt:i4>
      </vt:variant>
      <vt:variant>
        <vt:i4>5</vt:i4>
      </vt:variant>
      <vt:variant>
        <vt:lpwstr/>
      </vt:variant>
      <vt:variant>
        <vt:lpwstr>initial_concentration</vt:lpwstr>
      </vt:variant>
      <vt:variant>
        <vt:i4>3276801</vt:i4>
      </vt:variant>
      <vt:variant>
        <vt:i4>9398</vt:i4>
      </vt:variant>
      <vt:variant>
        <vt:i4>0</vt:i4>
      </vt:variant>
      <vt:variant>
        <vt:i4>5</vt:i4>
      </vt:variant>
      <vt:variant>
        <vt:lpwstr/>
      </vt:variant>
      <vt:variant>
        <vt:lpwstr>constituent_computations</vt:lpwstr>
      </vt:variant>
      <vt:variant>
        <vt:i4>7536722</vt:i4>
      </vt:variant>
      <vt:variant>
        <vt:i4>9395</vt:i4>
      </vt:variant>
      <vt:variant>
        <vt:i4>0</vt:i4>
      </vt:variant>
      <vt:variant>
        <vt:i4>5</vt:i4>
      </vt:variant>
      <vt:variant>
        <vt:lpwstr/>
      </vt:variant>
      <vt:variant>
        <vt:lpwstr>active_constituents</vt:lpwstr>
      </vt:variant>
      <vt:variant>
        <vt:i4>3276801</vt:i4>
      </vt:variant>
      <vt:variant>
        <vt:i4>9392</vt:i4>
      </vt:variant>
      <vt:variant>
        <vt:i4>0</vt:i4>
      </vt:variant>
      <vt:variant>
        <vt:i4>5</vt:i4>
      </vt:variant>
      <vt:variant>
        <vt:lpwstr/>
      </vt:variant>
      <vt:variant>
        <vt:lpwstr>constituent_computations</vt:lpwstr>
      </vt:variant>
      <vt:variant>
        <vt:i4>196615</vt:i4>
      </vt:variant>
      <vt:variant>
        <vt:i4>9389</vt:i4>
      </vt:variant>
      <vt:variant>
        <vt:i4>0</vt:i4>
      </vt:variant>
      <vt:variant>
        <vt:i4>5</vt:i4>
      </vt:variant>
      <vt:variant>
        <vt:lpwstr/>
      </vt:variant>
      <vt:variant>
        <vt:lpwstr>longitudinal_profile_file</vt:lpwstr>
      </vt:variant>
      <vt:variant>
        <vt:i4>458781</vt:i4>
      </vt:variant>
      <vt:variant>
        <vt:i4>9386</vt:i4>
      </vt:variant>
      <vt:variant>
        <vt:i4>0</vt:i4>
      </vt:variant>
      <vt:variant>
        <vt:i4>5</vt:i4>
      </vt:variant>
      <vt:variant>
        <vt:lpwstr/>
      </vt:variant>
      <vt:variant>
        <vt:lpwstr>vertical_profile_file</vt:lpwstr>
      </vt:variant>
      <vt:variant>
        <vt:i4>7733313</vt:i4>
      </vt:variant>
      <vt:variant>
        <vt:i4>9369</vt:i4>
      </vt:variant>
      <vt:variant>
        <vt:i4>0</vt:i4>
      </vt:variant>
      <vt:variant>
        <vt:i4>5</vt:i4>
      </vt:variant>
      <vt:variant>
        <vt:lpwstr/>
      </vt:variant>
      <vt:variant>
        <vt:lpwstr>grid_dimensions</vt:lpwstr>
      </vt:variant>
      <vt:variant>
        <vt:i4>7536733</vt:i4>
      </vt:variant>
      <vt:variant>
        <vt:i4>9364</vt:i4>
      </vt:variant>
      <vt:variant>
        <vt:i4>0</vt:i4>
      </vt:variant>
      <vt:variant>
        <vt:i4>5</vt:i4>
      </vt:variant>
      <vt:variant>
        <vt:lpwstr/>
      </vt:variant>
      <vt:variant>
        <vt:lpwstr>downstream_head_concentration_file</vt:lpwstr>
      </vt:variant>
      <vt:variant>
        <vt:i4>1638442</vt:i4>
      </vt:variant>
      <vt:variant>
        <vt:i4>9361</vt:i4>
      </vt:variant>
      <vt:variant>
        <vt:i4>0</vt:i4>
      </vt:variant>
      <vt:variant>
        <vt:i4>5</vt:i4>
      </vt:variant>
      <vt:variant>
        <vt:lpwstr/>
      </vt:variant>
      <vt:variant>
        <vt:lpwstr>downstream_head_temperature_file</vt:lpwstr>
      </vt:variant>
      <vt:variant>
        <vt:i4>7929921</vt:i4>
      </vt:variant>
      <vt:variant>
        <vt:i4>9358</vt:i4>
      </vt:variant>
      <vt:variant>
        <vt:i4>0</vt:i4>
      </vt:variant>
      <vt:variant>
        <vt:i4>5</vt:i4>
      </vt:variant>
      <vt:variant>
        <vt:lpwstr/>
      </vt:variant>
      <vt:variant>
        <vt:lpwstr>downstream_head_elevation_file</vt:lpwstr>
      </vt:variant>
      <vt:variant>
        <vt:i4>6815820</vt:i4>
      </vt:variant>
      <vt:variant>
        <vt:i4>9355</vt:i4>
      </vt:variant>
      <vt:variant>
        <vt:i4>0</vt:i4>
      </vt:variant>
      <vt:variant>
        <vt:i4>5</vt:i4>
      </vt:variant>
      <vt:variant>
        <vt:lpwstr/>
      </vt:variant>
      <vt:variant>
        <vt:lpwstr>upstream_head_temperature_file</vt:lpwstr>
      </vt:variant>
      <vt:variant>
        <vt:i4>6815820</vt:i4>
      </vt:variant>
      <vt:variant>
        <vt:i4>9352</vt:i4>
      </vt:variant>
      <vt:variant>
        <vt:i4>0</vt:i4>
      </vt:variant>
      <vt:variant>
        <vt:i4>5</vt:i4>
      </vt:variant>
      <vt:variant>
        <vt:lpwstr/>
      </vt:variant>
      <vt:variant>
        <vt:lpwstr>upstream_head_temperature_file</vt:lpwstr>
      </vt:variant>
      <vt:variant>
        <vt:i4>524327</vt:i4>
      </vt:variant>
      <vt:variant>
        <vt:i4>9349</vt:i4>
      </vt:variant>
      <vt:variant>
        <vt:i4>0</vt:i4>
      </vt:variant>
      <vt:variant>
        <vt:i4>5</vt:i4>
      </vt:variant>
      <vt:variant>
        <vt:lpwstr/>
      </vt:variant>
      <vt:variant>
        <vt:lpwstr>upstream_head_elevation_file</vt:lpwstr>
      </vt:variant>
      <vt:variant>
        <vt:i4>3080202</vt:i4>
      </vt:variant>
      <vt:variant>
        <vt:i4>9346</vt:i4>
      </vt:variant>
      <vt:variant>
        <vt:i4>0</vt:i4>
      </vt:variant>
      <vt:variant>
        <vt:i4>5</vt:i4>
      </vt:variant>
      <vt:variant>
        <vt:lpwstr/>
      </vt:variant>
      <vt:variant>
        <vt:lpwstr>outflow_file</vt:lpwstr>
      </vt:variant>
      <vt:variant>
        <vt:i4>393222</vt:i4>
      </vt:variant>
      <vt:variant>
        <vt:i4>9343</vt:i4>
      </vt:variant>
      <vt:variant>
        <vt:i4>0</vt:i4>
      </vt:variant>
      <vt:variant>
        <vt:i4>5</vt:i4>
      </vt:variant>
      <vt:variant>
        <vt:lpwstr/>
      </vt:variant>
      <vt:variant>
        <vt:lpwstr>inflow_concentration_filename</vt:lpwstr>
      </vt:variant>
      <vt:variant>
        <vt:i4>7471208</vt:i4>
      </vt:variant>
      <vt:variant>
        <vt:i4>9340</vt:i4>
      </vt:variant>
      <vt:variant>
        <vt:i4>0</vt:i4>
      </vt:variant>
      <vt:variant>
        <vt:i4>5</vt:i4>
      </vt:variant>
      <vt:variant>
        <vt:lpwstr/>
      </vt:variant>
      <vt:variant>
        <vt:lpwstr>inflow_temperature_file</vt:lpwstr>
      </vt:variant>
      <vt:variant>
        <vt:i4>8323158</vt:i4>
      </vt:variant>
      <vt:variant>
        <vt:i4>9337</vt:i4>
      </vt:variant>
      <vt:variant>
        <vt:i4>0</vt:i4>
      </vt:variant>
      <vt:variant>
        <vt:i4>5</vt:i4>
      </vt:variant>
      <vt:variant>
        <vt:lpwstr/>
      </vt:variant>
      <vt:variant>
        <vt:lpwstr>inflow_file</vt:lpwstr>
      </vt:variant>
      <vt:variant>
        <vt:i4>6291530</vt:i4>
      </vt:variant>
      <vt:variant>
        <vt:i4>9334</vt:i4>
      </vt:variant>
      <vt:variant>
        <vt:i4>0</vt:i4>
      </vt:variant>
      <vt:variant>
        <vt:i4>5</vt:i4>
      </vt:variant>
      <vt:variant>
        <vt:lpwstr/>
      </vt:variant>
      <vt:variant>
        <vt:lpwstr>bathymetry_filename</vt:lpwstr>
      </vt:variant>
      <vt:variant>
        <vt:i4>2555929</vt:i4>
      </vt:variant>
      <vt:variant>
        <vt:i4>9331</vt:i4>
      </vt:variant>
      <vt:variant>
        <vt:i4>0</vt:i4>
      </vt:variant>
      <vt:variant>
        <vt:i4>5</vt:i4>
      </vt:variant>
      <vt:variant>
        <vt:lpwstr/>
      </vt:variant>
      <vt:variant>
        <vt:lpwstr>control_file</vt:lpwstr>
      </vt:variant>
      <vt:variant>
        <vt:i4>7078004</vt:i4>
      </vt:variant>
      <vt:variant>
        <vt:i4>9328</vt:i4>
      </vt:variant>
      <vt:variant>
        <vt:i4>0</vt:i4>
      </vt:variant>
      <vt:variant>
        <vt:i4>5</vt:i4>
      </vt:variant>
      <vt:variant>
        <vt:lpwstr/>
      </vt:variant>
      <vt:variant>
        <vt:lpwstr>_Geometric_Data</vt:lpwstr>
      </vt:variant>
      <vt:variant>
        <vt:i4>1310760</vt:i4>
      </vt:variant>
      <vt:variant>
        <vt:i4>9323</vt:i4>
      </vt:variant>
      <vt:variant>
        <vt:i4>0</vt:i4>
      </vt:variant>
      <vt:variant>
        <vt:i4>5</vt:i4>
      </vt:variant>
      <vt:variant>
        <vt:lpwstr/>
      </vt:variant>
      <vt:variant>
        <vt:lpwstr>timestep_fraction</vt:lpwstr>
      </vt:variant>
      <vt:variant>
        <vt:i4>5898367</vt:i4>
      </vt:variant>
      <vt:variant>
        <vt:i4>9320</vt:i4>
      </vt:variant>
      <vt:variant>
        <vt:i4>0</vt:i4>
      </vt:variant>
      <vt:variant>
        <vt:i4>5</vt:i4>
      </vt:variant>
      <vt:variant>
        <vt:lpwstr/>
      </vt:variant>
      <vt:variant>
        <vt:lpwstr>maximum_timestp</vt:lpwstr>
      </vt:variant>
      <vt:variant>
        <vt:i4>393261</vt:i4>
      </vt:variant>
      <vt:variant>
        <vt:i4>9317</vt:i4>
      </vt:variant>
      <vt:variant>
        <vt:i4>0</vt:i4>
      </vt:variant>
      <vt:variant>
        <vt:i4>5</vt:i4>
      </vt:variant>
      <vt:variant>
        <vt:lpwstr/>
      </vt:variant>
      <vt:variant>
        <vt:lpwstr>timestep_interval</vt:lpwstr>
      </vt:variant>
      <vt:variant>
        <vt:i4>1769508</vt:i4>
      </vt:variant>
      <vt:variant>
        <vt:i4>9314</vt:i4>
      </vt:variant>
      <vt:variant>
        <vt:i4>0</vt:i4>
      </vt:variant>
      <vt:variant>
        <vt:i4>5</vt:i4>
      </vt:variant>
      <vt:variant>
        <vt:lpwstr/>
      </vt:variant>
      <vt:variant>
        <vt:lpwstr>timestep_control</vt:lpwstr>
      </vt:variant>
      <vt:variant>
        <vt:i4>6684760</vt:i4>
      </vt:variant>
      <vt:variant>
        <vt:i4>9309</vt:i4>
      </vt:variant>
      <vt:variant>
        <vt:i4>0</vt:i4>
      </vt:variant>
      <vt:variant>
        <vt:i4>5</vt:i4>
      </vt:variant>
      <vt:variant>
        <vt:lpwstr/>
      </vt:variant>
      <vt:variant>
        <vt:lpwstr>timestep_limitation</vt:lpwstr>
      </vt:variant>
      <vt:variant>
        <vt:i4>5898367</vt:i4>
      </vt:variant>
      <vt:variant>
        <vt:i4>9306</vt:i4>
      </vt:variant>
      <vt:variant>
        <vt:i4>0</vt:i4>
      </vt:variant>
      <vt:variant>
        <vt:i4>5</vt:i4>
      </vt:variant>
      <vt:variant>
        <vt:lpwstr/>
      </vt:variant>
      <vt:variant>
        <vt:lpwstr>maximum_timestp</vt:lpwstr>
      </vt:variant>
      <vt:variant>
        <vt:i4>393261</vt:i4>
      </vt:variant>
      <vt:variant>
        <vt:i4>9303</vt:i4>
      </vt:variant>
      <vt:variant>
        <vt:i4>0</vt:i4>
      </vt:variant>
      <vt:variant>
        <vt:i4>5</vt:i4>
      </vt:variant>
      <vt:variant>
        <vt:lpwstr/>
      </vt:variant>
      <vt:variant>
        <vt:lpwstr>timestep_interval</vt:lpwstr>
      </vt:variant>
      <vt:variant>
        <vt:i4>1769508</vt:i4>
      </vt:variant>
      <vt:variant>
        <vt:i4>9300</vt:i4>
      </vt:variant>
      <vt:variant>
        <vt:i4>0</vt:i4>
      </vt:variant>
      <vt:variant>
        <vt:i4>5</vt:i4>
      </vt:variant>
      <vt:variant>
        <vt:lpwstr/>
      </vt:variant>
      <vt:variant>
        <vt:lpwstr>timestep_control</vt:lpwstr>
      </vt:variant>
      <vt:variant>
        <vt:i4>1769508</vt:i4>
      </vt:variant>
      <vt:variant>
        <vt:i4>9297</vt:i4>
      </vt:variant>
      <vt:variant>
        <vt:i4>0</vt:i4>
      </vt:variant>
      <vt:variant>
        <vt:i4>5</vt:i4>
      </vt:variant>
      <vt:variant>
        <vt:lpwstr/>
      </vt:variant>
      <vt:variant>
        <vt:lpwstr>timestep_control</vt:lpwstr>
      </vt:variant>
      <vt:variant>
        <vt:i4>5898367</vt:i4>
      </vt:variant>
      <vt:variant>
        <vt:i4>9294</vt:i4>
      </vt:variant>
      <vt:variant>
        <vt:i4>0</vt:i4>
      </vt:variant>
      <vt:variant>
        <vt:i4>5</vt:i4>
      </vt:variant>
      <vt:variant>
        <vt:lpwstr/>
      </vt:variant>
      <vt:variant>
        <vt:lpwstr>maximum_timestp</vt:lpwstr>
      </vt:variant>
      <vt:variant>
        <vt:i4>6684760</vt:i4>
      </vt:variant>
      <vt:variant>
        <vt:i4>9289</vt:i4>
      </vt:variant>
      <vt:variant>
        <vt:i4>0</vt:i4>
      </vt:variant>
      <vt:variant>
        <vt:i4>5</vt:i4>
      </vt:variant>
      <vt:variant>
        <vt:lpwstr/>
      </vt:variant>
      <vt:variant>
        <vt:lpwstr>timestep_limitation</vt:lpwstr>
      </vt:variant>
      <vt:variant>
        <vt:i4>1310760</vt:i4>
      </vt:variant>
      <vt:variant>
        <vt:i4>9286</vt:i4>
      </vt:variant>
      <vt:variant>
        <vt:i4>0</vt:i4>
      </vt:variant>
      <vt:variant>
        <vt:i4>5</vt:i4>
      </vt:variant>
      <vt:variant>
        <vt:lpwstr/>
      </vt:variant>
      <vt:variant>
        <vt:lpwstr>timestep_fraction</vt:lpwstr>
      </vt:variant>
      <vt:variant>
        <vt:i4>393261</vt:i4>
      </vt:variant>
      <vt:variant>
        <vt:i4>9283</vt:i4>
      </vt:variant>
      <vt:variant>
        <vt:i4>0</vt:i4>
      </vt:variant>
      <vt:variant>
        <vt:i4>5</vt:i4>
      </vt:variant>
      <vt:variant>
        <vt:lpwstr/>
      </vt:variant>
      <vt:variant>
        <vt:lpwstr>timestep_interval</vt:lpwstr>
      </vt:variant>
      <vt:variant>
        <vt:i4>1769508</vt:i4>
      </vt:variant>
      <vt:variant>
        <vt:i4>9280</vt:i4>
      </vt:variant>
      <vt:variant>
        <vt:i4>0</vt:i4>
      </vt:variant>
      <vt:variant>
        <vt:i4>5</vt:i4>
      </vt:variant>
      <vt:variant>
        <vt:lpwstr/>
      </vt:variant>
      <vt:variant>
        <vt:lpwstr>timestep_control</vt:lpwstr>
      </vt:variant>
      <vt:variant>
        <vt:i4>6684760</vt:i4>
      </vt:variant>
      <vt:variant>
        <vt:i4>9275</vt:i4>
      </vt:variant>
      <vt:variant>
        <vt:i4>0</vt:i4>
      </vt:variant>
      <vt:variant>
        <vt:i4>5</vt:i4>
      </vt:variant>
      <vt:variant>
        <vt:lpwstr/>
      </vt:variant>
      <vt:variant>
        <vt:lpwstr>timestep_limitation</vt:lpwstr>
      </vt:variant>
      <vt:variant>
        <vt:i4>1310760</vt:i4>
      </vt:variant>
      <vt:variant>
        <vt:i4>9272</vt:i4>
      </vt:variant>
      <vt:variant>
        <vt:i4>0</vt:i4>
      </vt:variant>
      <vt:variant>
        <vt:i4>5</vt:i4>
      </vt:variant>
      <vt:variant>
        <vt:lpwstr/>
      </vt:variant>
      <vt:variant>
        <vt:lpwstr>timestep_fraction</vt:lpwstr>
      </vt:variant>
      <vt:variant>
        <vt:i4>5898367</vt:i4>
      </vt:variant>
      <vt:variant>
        <vt:i4>9269</vt:i4>
      </vt:variant>
      <vt:variant>
        <vt:i4>0</vt:i4>
      </vt:variant>
      <vt:variant>
        <vt:i4>5</vt:i4>
      </vt:variant>
      <vt:variant>
        <vt:lpwstr/>
      </vt:variant>
      <vt:variant>
        <vt:lpwstr>maximum_timestp</vt:lpwstr>
      </vt:variant>
      <vt:variant>
        <vt:i4>1769508</vt:i4>
      </vt:variant>
      <vt:variant>
        <vt:i4>9266</vt:i4>
      </vt:variant>
      <vt:variant>
        <vt:i4>0</vt:i4>
      </vt:variant>
      <vt:variant>
        <vt:i4>5</vt:i4>
      </vt:variant>
      <vt:variant>
        <vt:lpwstr/>
      </vt:variant>
      <vt:variant>
        <vt:lpwstr>timestep_control</vt:lpwstr>
      </vt:variant>
      <vt:variant>
        <vt:i4>2818053</vt:i4>
      </vt:variant>
      <vt:variant>
        <vt:i4>9262</vt:i4>
      </vt:variant>
      <vt:variant>
        <vt:i4>0</vt:i4>
      </vt:variant>
      <vt:variant>
        <vt:i4>5</vt:i4>
      </vt:variant>
      <vt:variant>
        <vt:lpwstr/>
      </vt:variant>
      <vt:variant>
        <vt:lpwstr>miscellaneous_dimensions</vt:lpwstr>
      </vt:variant>
      <vt:variant>
        <vt:i4>2818053</vt:i4>
      </vt:variant>
      <vt:variant>
        <vt:i4>9260</vt:i4>
      </vt:variant>
      <vt:variant>
        <vt:i4>0</vt:i4>
      </vt:variant>
      <vt:variant>
        <vt:i4>5</vt:i4>
      </vt:variant>
      <vt:variant>
        <vt:lpwstr/>
      </vt:variant>
      <vt:variant>
        <vt:lpwstr>miscellaneous_dimensions</vt:lpwstr>
      </vt:variant>
      <vt:variant>
        <vt:i4>2818053</vt:i4>
      </vt:variant>
      <vt:variant>
        <vt:i4>9257</vt:i4>
      </vt:variant>
      <vt:variant>
        <vt:i4>0</vt:i4>
      </vt:variant>
      <vt:variant>
        <vt:i4>5</vt:i4>
      </vt:variant>
      <vt:variant>
        <vt:lpwstr/>
      </vt:variant>
      <vt:variant>
        <vt:lpwstr>miscellaneous_dimensions</vt:lpwstr>
      </vt:variant>
      <vt:variant>
        <vt:i4>6684760</vt:i4>
      </vt:variant>
      <vt:variant>
        <vt:i4>9252</vt:i4>
      </vt:variant>
      <vt:variant>
        <vt:i4>0</vt:i4>
      </vt:variant>
      <vt:variant>
        <vt:i4>5</vt:i4>
      </vt:variant>
      <vt:variant>
        <vt:lpwstr/>
      </vt:variant>
      <vt:variant>
        <vt:lpwstr>timestep_limitation</vt:lpwstr>
      </vt:variant>
      <vt:variant>
        <vt:i4>1310760</vt:i4>
      </vt:variant>
      <vt:variant>
        <vt:i4>9249</vt:i4>
      </vt:variant>
      <vt:variant>
        <vt:i4>0</vt:i4>
      </vt:variant>
      <vt:variant>
        <vt:i4>5</vt:i4>
      </vt:variant>
      <vt:variant>
        <vt:lpwstr/>
      </vt:variant>
      <vt:variant>
        <vt:lpwstr>timestep_fraction</vt:lpwstr>
      </vt:variant>
      <vt:variant>
        <vt:i4>5898367</vt:i4>
      </vt:variant>
      <vt:variant>
        <vt:i4>9246</vt:i4>
      </vt:variant>
      <vt:variant>
        <vt:i4>0</vt:i4>
      </vt:variant>
      <vt:variant>
        <vt:i4>5</vt:i4>
      </vt:variant>
      <vt:variant>
        <vt:lpwstr/>
      </vt:variant>
      <vt:variant>
        <vt:lpwstr>maximum_timestp</vt:lpwstr>
      </vt:variant>
      <vt:variant>
        <vt:i4>393261</vt:i4>
      </vt:variant>
      <vt:variant>
        <vt:i4>9243</vt:i4>
      </vt:variant>
      <vt:variant>
        <vt:i4>0</vt:i4>
      </vt:variant>
      <vt:variant>
        <vt:i4>5</vt:i4>
      </vt:variant>
      <vt:variant>
        <vt:lpwstr/>
      </vt:variant>
      <vt:variant>
        <vt:lpwstr>timestep_interval</vt:lpwstr>
      </vt:variant>
      <vt:variant>
        <vt:i4>2818053</vt:i4>
      </vt:variant>
      <vt:variant>
        <vt:i4>9240</vt:i4>
      </vt:variant>
      <vt:variant>
        <vt:i4>0</vt:i4>
      </vt:variant>
      <vt:variant>
        <vt:i4>5</vt:i4>
      </vt:variant>
      <vt:variant>
        <vt:lpwstr/>
      </vt:variant>
      <vt:variant>
        <vt:lpwstr>miscellaneous_dimensions</vt:lpwstr>
      </vt:variant>
      <vt:variant>
        <vt:i4>2818053</vt:i4>
      </vt:variant>
      <vt:variant>
        <vt:i4>9237</vt:i4>
      </vt:variant>
      <vt:variant>
        <vt:i4>0</vt:i4>
      </vt:variant>
      <vt:variant>
        <vt:i4>5</vt:i4>
      </vt:variant>
      <vt:variant>
        <vt:lpwstr/>
      </vt:variant>
      <vt:variant>
        <vt:lpwstr>miscellaneous_dimensions</vt:lpwstr>
      </vt:variant>
      <vt:variant>
        <vt:i4>5374076</vt:i4>
      </vt:variant>
      <vt:variant>
        <vt:i4>9230</vt:i4>
      </vt:variant>
      <vt:variant>
        <vt:i4>0</vt:i4>
      </vt:variant>
      <vt:variant>
        <vt:i4>5</vt:i4>
      </vt:variant>
      <vt:variant>
        <vt:lpwstr/>
      </vt:variant>
      <vt:variant>
        <vt:lpwstr>constituent_dimensions</vt:lpwstr>
      </vt:variant>
      <vt:variant>
        <vt:i4>1376268</vt:i4>
      </vt:variant>
      <vt:variant>
        <vt:i4>9227</vt:i4>
      </vt:variant>
      <vt:variant>
        <vt:i4>0</vt:i4>
      </vt:variant>
      <vt:variant>
        <vt:i4>5</vt:i4>
      </vt:variant>
      <vt:variant>
        <vt:lpwstr/>
      </vt:variant>
      <vt:variant>
        <vt:lpwstr>inflow_outflow_dimensions</vt:lpwstr>
      </vt:variant>
      <vt:variant>
        <vt:i4>7733313</vt:i4>
      </vt:variant>
      <vt:variant>
        <vt:i4>9224</vt:i4>
      </vt:variant>
      <vt:variant>
        <vt:i4>0</vt:i4>
      </vt:variant>
      <vt:variant>
        <vt:i4>5</vt:i4>
      </vt:variant>
      <vt:variant>
        <vt:lpwstr/>
      </vt:variant>
      <vt:variant>
        <vt:lpwstr>grid_dimensions</vt:lpwstr>
      </vt:variant>
      <vt:variant>
        <vt:i4>2818053</vt:i4>
      </vt:variant>
      <vt:variant>
        <vt:i4>9219</vt:i4>
      </vt:variant>
      <vt:variant>
        <vt:i4>0</vt:i4>
      </vt:variant>
      <vt:variant>
        <vt:i4>5</vt:i4>
      </vt:variant>
      <vt:variant>
        <vt:lpwstr/>
      </vt:variant>
      <vt:variant>
        <vt:lpwstr>miscellaneous_dimensions</vt:lpwstr>
      </vt:variant>
      <vt:variant>
        <vt:i4>1376268</vt:i4>
      </vt:variant>
      <vt:variant>
        <vt:i4>9216</vt:i4>
      </vt:variant>
      <vt:variant>
        <vt:i4>0</vt:i4>
      </vt:variant>
      <vt:variant>
        <vt:i4>5</vt:i4>
      </vt:variant>
      <vt:variant>
        <vt:lpwstr/>
      </vt:variant>
      <vt:variant>
        <vt:lpwstr>inflow_outflow_dimensions</vt:lpwstr>
      </vt:variant>
      <vt:variant>
        <vt:i4>7733313</vt:i4>
      </vt:variant>
      <vt:variant>
        <vt:i4>9213</vt:i4>
      </vt:variant>
      <vt:variant>
        <vt:i4>0</vt:i4>
      </vt:variant>
      <vt:variant>
        <vt:i4>5</vt:i4>
      </vt:variant>
      <vt:variant>
        <vt:lpwstr/>
      </vt:variant>
      <vt:variant>
        <vt:lpwstr>grid_dimensions</vt:lpwstr>
      </vt:variant>
      <vt:variant>
        <vt:i4>5898350</vt:i4>
      </vt:variant>
      <vt:variant>
        <vt:i4>9208</vt:i4>
      </vt:variant>
      <vt:variant>
        <vt:i4>0</vt:i4>
      </vt:variant>
      <vt:variant>
        <vt:i4>5</vt:i4>
      </vt:variant>
      <vt:variant>
        <vt:lpwstr/>
      </vt:variant>
      <vt:variant>
        <vt:lpwstr>pumps_1</vt:lpwstr>
      </vt:variant>
      <vt:variant>
        <vt:i4>61</vt:i4>
      </vt:variant>
      <vt:variant>
        <vt:i4>9205</vt:i4>
      </vt:variant>
      <vt:variant>
        <vt:i4>0</vt:i4>
      </vt:variant>
      <vt:variant>
        <vt:i4>5</vt:i4>
      </vt:variant>
      <vt:variant>
        <vt:lpwstr/>
      </vt:variant>
      <vt:variant>
        <vt:lpwstr>pipe_characteristics</vt:lpwstr>
      </vt:variant>
      <vt:variant>
        <vt:i4>1179671</vt:i4>
      </vt:variant>
      <vt:variant>
        <vt:i4>9202</vt:i4>
      </vt:variant>
      <vt:variant>
        <vt:i4>0</vt:i4>
      </vt:variant>
      <vt:variant>
        <vt:i4>5</vt:i4>
      </vt:variant>
      <vt:variant>
        <vt:lpwstr/>
      </vt:variant>
      <vt:variant>
        <vt:lpwstr>spillways</vt:lpwstr>
      </vt:variant>
      <vt:variant>
        <vt:i4>262163</vt:i4>
      </vt:variant>
      <vt:variant>
        <vt:i4>9199</vt:i4>
      </vt:variant>
      <vt:variant>
        <vt:i4>0</vt:i4>
      </vt:variant>
      <vt:variant>
        <vt:i4>5</vt:i4>
      </vt:variant>
      <vt:variant>
        <vt:lpwstr/>
      </vt:variant>
      <vt:variant>
        <vt:lpwstr>gates</vt:lpwstr>
      </vt:variant>
      <vt:variant>
        <vt:i4>7143518</vt:i4>
      </vt:variant>
      <vt:variant>
        <vt:i4>9196</vt:i4>
      </vt:variant>
      <vt:variant>
        <vt:i4>0</vt:i4>
      </vt:variant>
      <vt:variant>
        <vt:i4>5</vt:i4>
      </vt:variant>
      <vt:variant>
        <vt:lpwstr/>
      </vt:variant>
      <vt:variant>
        <vt:lpwstr>withdrawal_segment</vt:lpwstr>
      </vt:variant>
      <vt:variant>
        <vt:i4>1179687</vt:i4>
      </vt:variant>
      <vt:variant>
        <vt:i4>9193</vt:i4>
      </vt:variant>
      <vt:variant>
        <vt:i4>0</vt:i4>
      </vt:variant>
      <vt:variant>
        <vt:i4>5</vt:i4>
      </vt:variant>
      <vt:variant>
        <vt:lpwstr/>
      </vt:variant>
      <vt:variant>
        <vt:lpwstr>weir_segment</vt:lpwstr>
      </vt:variant>
      <vt:variant>
        <vt:i4>2162733</vt:i4>
      </vt:variant>
      <vt:variant>
        <vt:i4>9190</vt:i4>
      </vt:variant>
      <vt:variant>
        <vt:i4>0</vt:i4>
      </vt:variant>
      <vt:variant>
        <vt:i4>5</vt:i4>
      </vt:variant>
      <vt:variant>
        <vt:lpwstr/>
      </vt:variant>
      <vt:variant>
        <vt:lpwstr>number_of_structures</vt:lpwstr>
      </vt:variant>
      <vt:variant>
        <vt:i4>4522081</vt:i4>
      </vt:variant>
      <vt:variant>
        <vt:i4>9187</vt:i4>
      </vt:variant>
      <vt:variant>
        <vt:i4>0</vt:i4>
      </vt:variant>
      <vt:variant>
        <vt:i4>5</vt:i4>
      </vt:variant>
      <vt:variant>
        <vt:lpwstr/>
      </vt:variant>
      <vt:variant>
        <vt:lpwstr>tributary_placement</vt:lpwstr>
      </vt:variant>
      <vt:variant>
        <vt:i4>2818053</vt:i4>
      </vt:variant>
      <vt:variant>
        <vt:i4>9184</vt:i4>
      </vt:variant>
      <vt:variant>
        <vt:i4>0</vt:i4>
      </vt:variant>
      <vt:variant>
        <vt:i4>5</vt:i4>
      </vt:variant>
      <vt:variant>
        <vt:lpwstr/>
      </vt:variant>
      <vt:variant>
        <vt:lpwstr>miscellaneous_dimensions</vt:lpwstr>
      </vt:variant>
      <vt:variant>
        <vt:i4>5374076</vt:i4>
      </vt:variant>
      <vt:variant>
        <vt:i4>9181</vt:i4>
      </vt:variant>
      <vt:variant>
        <vt:i4>0</vt:i4>
      </vt:variant>
      <vt:variant>
        <vt:i4>5</vt:i4>
      </vt:variant>
      <vt:variant>
        <vt:lpwstr/>
      </vt:variant>
      <vt:variant>
        <vt:lpwstr>constituent_dimensions</vt:lpwstr>
      </vt:variant>
      <vt:variant>
        <vt:i4>7733313</vt:i4>
      </vt:variant>
      <vt:variant>
        <vt:i4>9178</vt:i4>
      </vt:variant>
      <vt:variant>
        <vt:i4>0</vt:i4>
      </vt:variant>
      <vt:variant>
        <vt:i4>5</vt:i4>
      </vt:variant>
      <vt:variant>
        <vt:lpwstr/>
      </vt:variant>
      <vt:variant>
        <vt:lpwstr>grid_dimensions</vt:lpwstr>
      </vt:variant>
      <vt:variant>
        <vt:i4>2818053</vt:i4>
      </vt:variant>
      <vt:variant>
        <vt:i4>9173</vt:i4>
      </vt:variant>
      <vt:variant>
        <vt:i4>0</vt:i4>
      </vt:variant>
      <vt:variant>
        <vt:i4>5</vt:i4>
      </vt:variant>
      <vt:variant>
        <vt:lpwstr/>
      </vt:variant>
      <vt:variant>
        <vt:lpwstr>miscellaneous_dimensions</vt:lpwstr>
      </vt:variant>
      <vt:variant>
        <vt:i4>5374076</vt:i4>
      </vt:variant>
      <vt:variant>
        <vt:i4>9170</vt:i4>
      </vt:variant>
      <vt:variant>
        <vt:i4>0</vt:i4>
      </vt:variant>
      <vt:variant>
        <vt:i4>5</vt:i4>
      </vt:variant>
      <vt:variant>
        <vt:lpwstr/>
      </vt:variant>
      <vt:variant>
        <vt:lpwstr>constituent_dimensions</vt:lpwstr>
      </vt:variant>
      <vt:variant>
        <vt:i4>1376268</vt:i4>
      </vt:variant>
      <vt:variant>
        <vt:i4>9167</vt:i4>
      </vt:variant>
      <vt:variant>
        <vt:i4>0</vt:i4>
      </vt:variant>
      <vt:variant>
        <vt:i4>5</vt:i4>
      </vt:variant>
      <vt:variant>
        <vt:lpwstr/>
      </vt:variant>
      <vt:variant>
        <vt:lpwstr>inflow_outflow_dimensions</vt:lpwstr>
      </vt:variant>
      <vt:variant>
        <vt:i4>262188</vt:i4>
      </vt:variant>
      <vt:variant>
        <vt:i4>8918</vt:i4>
      </vt:variant>
      <vt:variant>
        <vt:i4>0</vt:i4>
      </vt:variant>
      <vt:variant>
        <vt:i4>5</vt:i4>
      </vt:variant>
      <vt:variant>
        <vt:lpwstr/>
      </vt:variant>
      <vt:variant>
        <vt:lpwstr>oxygen_limit</vt:lpwstr>
      </vt:variant>
      <vt:variant>
        <vt:i4>262188</vt:i4>
      </vt:variant>
      <vt:variant>
        <vt:i4>8390</vt:i4>
      </vt:variant>
      <vt:variant>
        <vt:i4>0</vt:i4>
      </vt:variant>
      <vt:variant>
        <vt:i4>5</vt:i4>
      </vt:variant>
      <vt:variant>
        <vt:lpwstr/>
      </vt:variant>
      <vt:variant>
        <vt:lpwstr>oxygen_limit</vt:lpwstr>
      </vt:variant>
      <vt:variant>
        <vt:i4>262188</vt:i4>
      </vt:variant>
      <vt:variant>
        <vt:i4>8372</vt:i4>
      </vt:variant>
      <vt:variant>
        <vt:i4>0</vt:i4>
      </vt:variant>
      <vt:variant>
        <vt:i4>5</vt:i4>
      </vt:variant>
      <vt:variant>
        <vt:lpwstr/>
      </vt:variant>
      <vt:variant>
        <vt:lpwstr>oxygen_limit</vt:lpwstr>
      </vt:variant>
      <vt:variant>
        <vt:i4>262188</vt:i4>
      </vt:variant>
      <vt:variant>
        <vt:i4>8351</vt:i4>
      </vt:variant>
      <vt:variant>
        <vt:i4>0</vt:i4>
      </vt:variant>
      <vt:variant>
        <vt:i4>5</vt:i4>
      </vt:variant>
      <vt:variant>
        <vt:lpwstr/>
      </vt:variant>
      <vt:variant>
        <vt:lpwstr>oxygen_limit</vt:lpwstr>
      </vt:variant>
      <vt:variant>
        <vt:i4>262188</vt:i4>
      </vt:variant>
      <vt:variant>
        <vt:i4>8348</vt:i4>
      </vt:variant>
      <vt:variant>
        <vt:i4>0</vt:i4>
      </vt:variant>
      <vt:variant>
        <vt:i4>5</vt:i4>
      </vt:variant>
      <vt:variant>
        <vt:lpwstr/>
      </vt:variant>
      <vt:variant>
        <vt:lpwstr>oxygen_limit</vt:lpwstr>
      </vt:variant>
      <vt:variant>
        <vt:i4>6750300</vt:i4>
      </vt:variant>
      <vt:variant>
        <vt:i4>7940</vt:i4>
      </vt:variant>
      <vt:variant>
        <vt:i4>0</vt:i4>
      </vt:variant>
      <vt:variant>
        <vt:i4>5</vt:i4>
      </vt:variant>
      <vt:variant>
        <vt:lpwstr/>
      </vt:variant>
      <vt:variant>
        <vt:lpwstr>extinction_coefficient</vt:lpwstr>
      </vt:variant>
      <vt:variant>
        <vt:i4>6750300</vt:i4>
      </vt:variant>
      <vt:variant>
        <vt:i4>7937</vt:i4>
      </vt:variant>
      <vt:variant>
        <vt:i4>0</vt:i4>
      </vt:variant>
      <vt:variant>
        <vt:i4>5</vt:i4>
      </vt:variant>
      <vt:variant>
        <vt:lpwstr/>
      </vt:variant>
      <vt:variant>
        <vt:lpwstr>extinction_coefficient</vt:lpwstr>
      </vt:variant>
      <vt:variant>
        <vt:i4>6750300</vt:i4>
      </vt:variant>
      <vt:variant>
        <vt:i4>7934</vt:i4>
      </vt:variant>
      <vt:variant>
        <vt:i4>0</vt:i4>
      </vt:variant>
      <vt:variant>
        <vt:i4>5</vt:i4>
      </vt:variant>
      <vt:variant>
        <vt:lpwstr/>
      </vt:variant>
      <vt:variant>
        <vt:lpwstr>extinction_coefficient</vt:lpwstr>
      </vt:variant>
      <vt:variant>
        <vt:i4>2555918</vt:i4>
      </vt:variant>
      <vt:variant>
        <vt:i4>7856</vt:i4>
      </vt:variant>
      <vt:variant>
        <vt:i4>0</vt:i4>
      </vt:variant>
      <vt:variant>
        <vt:i4>5</vt:i4>
      </vt:variant>
      <vt:variant>
        <vt:lpwstr/>
      </vt:variant>
      <vt:variant>
        <vt:lpwstr>algal_extinction</vt:lpwstr>
      </vt:variant>
      <vt:variant>
        <vt:i4>6750300</vt:i4>
      </vt:variant>
      <vt:variant>
        <vt:i4>7853</vt:i4>
      </vt:variant>
      <vt:variant>
        <vt:i4>0</vt:i4>
      </vt:variant>
      <vt:variant>
        <vt:i4>5</vt:i4>
      </vt:variant>
      <vt:variant>
        <vt:lpwstr/>
      </vt:variant>
      <vt:variant>
        <vt:lpwstr>extinction_coefficient</vt:lpwstr>
      </vt:variant>
      <vt:variant>
        <vt:i4>6750300</vt:i4>
      </vt:variant>
      <vt:variant>
        <vt:i4>7850</vt:i4>
      </vt:variant>
      <vt:variant>
        <vt:i4>0</vt:i4>
      </vt:variant>
      <vt:variant>
        <vt:i4>5</vt:i4>
      </vt:variant>
      <vt:variant>
        <vt:lpwstr/>
      </vt:variant>
      <vt:variant>
        <vt:lpwstr>extinction_coefficient</vt:lpwstr>
      </vt:variant>
      <vt:variant>
        <vt:i4>6750300</vt:i4>
      </vt:variant>
      <vt:variant>
        <vt:i4>7847</vt:i4>
      </vt:variant>
      <vt:variant>
        <vt:i4>0</vt:i4>
      </vt:variant>
      <vt:variant>
        <vt:i4>5</vt:i4>
      </vt:variant>
      <vt:variant>
        <vt:lpwstr/>
      </vt:variant>
      <vt:variant>
        <vt:lpwstr>extinction_coefficient</vt:lpwstr>
      </vt:variant>
      <vt:variant>
        <vt:i4>4653158</vt:i4>
      </vt:variant>
      <vt:variant>
        <vt:i4>7703</vt:i4>
      </vt:variant>
      <vt:variant>
        <vt:i4>0</vt:i4>
      </vt:variant>
      <vt:variant>
        <vt:i4>5</vt:i4>
      </vt:variant>
      <vt:variant>
        <vt:lpwstr/>
      </vt:variant>
      <vt:variant>
        <vt:lpwstr>initial_conditions</vt:lpwstr>
      </vt:variant>
      <vt:variant>
        <vt:i4>5374076</vt:i4>
      </vt:variant>
      <vt:variant>
        <vt:i4>7634</vt:i4>
      </vt:variant>
      <vt:variant>
        <vt:i4>0</vt:i4>
      </vt:variant>
      <vt:variant>
        <vt:i4>5</vt:i4>
      </vt:variant>
      <vt:variant>
        <vt:lpwstr/>
      </vt:variant>
      <vt:variant>
        <vt:lpwstr>constituent_dimensions</vt:lpwstr>
      </vt:variant>
      <vt:variant>
        <vt:i4>5374076</vt:i4>
      </vt:variant>
      <vt:variant>
        <vt:i4>7628</vt:i4>
      </vt:variant>
      <vt:variant>
        <vt:i4>0</vt:i4>
      </vt:variant>
      <vt:variant>
        <vt:i4>5</vt:i4>
      </vt:variant>
      <vt:variant>
        <vt:lpwstr/>
      </vt:variant>
      <vt:variant>
        <vt:lpwstr>constituent_dimensions</vt:lpwstr>
      </vt:variant>
      <vt:variant>
        <vt:i4>5374076</vt:i4>
      </vt:variant>
      <vt:variant>
        <vt:i4>7625</vt:i4>
      </vt:variant>
      <vt:variant>
        <vt:i4>0</vt:i4>
      </vt:variant>
      <vt:variant>
        <vt:i4>5</vt:i4>
      </vt:variant>
      <vt:variant>
        <vt:lpwstr/>
      </vt:variant>
      <vt:variant>
        <vt:lpwstr>constituent_dimensions</vt:lpwstr>
      </vt:variant>
      <vt:variant>
        <vt:i4>5374076</vt:i4>
      </vt:variant>
      <vt:variant>
        <vt:i4>7622</vt:i4>
      </vt:variant>
      <vt:variant>
        <vt:i4>0</vt:i4>
      </vt:variant>
      <vt:variant>
        <vt:i4>5</vt:i4>
      </vt:variant>
      <vt:variant>
        <vt:lpwstr/>
      </vt:variant>
      <vt:variant>
        <vt:lpwstr>constituent_dimensions</vt:lpwstr>
      </vt:variant>
      <vt:variant>
        <vt:i4>5374076</vt:i4>
      </vt:variant>
      <vt:variant>
        <vt:i4>7619</vt:i4>
      </vt:variant>
      <vt:variant>
        <vt:i4>0</vt:i4>
      </vt:variant>
      <vt:variant>
        <vt:i4>5</vt:i4>
      </vt:variant>
      <vt:variant>
        <vt:lpwstr/>
      </vt:variant>
      <vt:variant>
        <vt:lpwstr>constituent_dimensions</vt:lpwstr>
      </vt:variant>
      <vt:variant>
        <vt:i4>5374076</vt:i4>
      </vt:variant>
      <vt:variant>
        <vt:i4>7616</vt:i4>
      </vt:variant>
      <vt:variant>
        <vt:i4>0</vt:i4>
      </vt:variant>
      <vt:variant>
        <vt:i4>5</vt:i4>
      </vt:variant>
      <vt:variant>
        <vt:lpwstr/>
      </vt:variant>
      <vt:variant>
        <vt:lpwstr>constituent_dimensions</vt:lpwstr>
      </vt:variant>
      <vt:variant>
        <vt:i4>5374076</vt:i4>
      </vt:variant>
      <vt:variant>
        <vt:i4>7613</vt:i4>
      </vt:variant>
      <vt:variant>
        <vt:i4>0</vt:i4>
      </vt:variant>
      <vt:variant>
        <vt:i4>5</vt:i4>
      </vt:variant>
      <vt:variant>
        <vt:lpwstr/>
      </vt:variant>
      <vt:variant>
        <vt:lpwstr>constituent_dimensions</vt:lpwstr>
      </vt:variant>
      <vt:variant>
        <vt:i4>5374076</vt:i4>
      </vt:variant>
      <vt:variant>
        <vt:i4>7610</vt:i4>
      </vt:variant>
      <vt:variant>
        <vt:i4>0</vt:i4>
      </vt:variant>
      <vt:variant>
        <vt:i4>5</vt:i4>
      </vt:variant>
      <vt:variant>
        <vt:lpwstr/>
      </vt:variant>
      <vt:variant>
        <vt:lpwstr>constituent_dimensions</vt:lpwstr>
      </vt:variant>
      <vt:variant>
        <vt:i4>3276801</vt:i4>
      </vt:variant>
      <vt:variant>
        <vt:i4>7604</vt:i4>
      </vt:variant>
      <vt:variant>
        <vt:i4>0</vt:i4>
      </vt:variant>
      <vt:variant>
        <vt:i4>5</vt:i4>
      </vt:variant>
      <vt:variant>
        <vt:lpwstr/>
      </vt:variant>
      <vt:variant>
        <vt:lpwstr>constituent_computations</vt:lpwstr>
      </vt:variant>
      <vt:variant>
        <vt:i4>393275</vt:i4>
      </vt:variant>
      <vt:variant>
        <vt:i4>7532</vt:i4>
      </vt:variant>
      <vt:variant>
        <vt:i4>0</vt:i4>
      </vt:variant>
      <vt:variant>
        <vt:i4>5</vt:i4>
      </vt:variant>
      <vt:variant>
        <vt:lpwstr/>
      </vt:variant>
      <vt:variant>
        <vt:lpwstr>sink_type</vt:lpwstr>
      </vt:variant>
      <vt:variant>
        <vt:i4>5832826</vt:i4>
      </vt:variant>
      <vt:variant>
        <vt:i4>7529</vt:i4>
      </vt:variant>
      <vt:variant>
        <vt:i4>0</vt:i4>
      </vt:variant>
      <vt:variant>
        <vt:i4>5</vt:i4>
      </vt:variant>
      <vt:variant>
        <vt:lpwstr/>
      </vt:variant>
      <vt:variant>
        <vt:lpwstr>structure_elevation</vt:lpwstr>
      </vt:variant>
      <vt:variant>
        <vt:i4>393275</vt:i4>
      </vt:variant>
      <vt:variant>
        <vt:i4>7526</vt:i4>
      </vt:variant>
      <vt:variant>
        <vt:i4>0</vt:i4>
      </vt:variant>
      <vt:variant>
        <vt:i4>5</vt:i4>
      </vt:variant>
      <vt:variant>
        <vt:lpwstr/>
      </vt:variant>
      <vt:variant>
        <vt:lpwstr>sink_type</vt:lpwstr>
      </vt:variant>
      <vt:variant>
        <vt:i4>3080202</vt:i4>
      </vt:variant>
      <vt:variant>
        <vt:i4>7523</vt:i4>
      </vt:variant>
      <vt:variant>
        <vt:i4>0</vt:i4>
      </vt:variant>
      <vt:variant>
        <vt:i4>5</vt:i4>
      </vt:variant>
      <vt:variant>
        <vt:lpwstr/>
      </vt:variant>
      <vt:variant>
        <vt:lpwstr>outflow_file</vt:lpwstr>
      </vt:variant>
      <vt:variant>
        <vt:i4>5046349</vt:i4>
      </vt:variant>
      <vt:variant>
        <vt:i4>6458</vt:i4>
      </vt:variant>
      <vt:variant>
        <vt:i4>0</vt:i4>
      </vt:variant>
      <vt:variant>
        <vt:i4>5</vt:i4>
      </vt:variant>
      <vt:variant>
        <vt:lpwstr/>
      </vt:variant>
      <vt:variant>
        <vt:lpwstr>vertical_eddy_viscosity</vt:lpwstr>
      </vt:variant>
      <vt:variant>
        <vt:i4>5046349</vt:i4>
      </vt:variant>
      <vt:variant>
        <vt:i4>6455</vt:i4>
      </vt:variant>
      <vt:variant>
        <vt:i4>0</vt:i4>
      </vt:variant>
      <vt:variant>
        <vt:i4>5</vt:i4>
      </vt:variant>
      <vt:variant>
        <vt:lpwstr/>
      </vt:variant>
      <vt:variant>
        <vt:lpwstr>vertical_eddy_viscosity</vt:lpwstr>
      </vt:variant>
      <vt:variant>
        <vt:i4>5046349</vt:i4>
      </vt:variant>
      <vt:variant>
        <vt:i4>6452</vt:i4>
      </vt:variant>
      <vt:variant>
        <vt:i4>0</vt:i4>
      </vt:variant>
      <vt:variant>
        <vt:i4>5</vt:i4>
      </vt:variant>
      <vt:variant>
        <vt:lpwstr/>
      </vt:variant>
      <vt:variant>
        <vt:lpwstr>vertical_eddy_viscosity</vt:lpwstr>
      </vt:variant>
      <vt:variant>
        <vt:i4>5046349</vt:i4>
      </vt:variant>
      <vt:variant>
        <vt:i4>6449</vt:i4>
      </vt:variant>
      <vt:variant>
        <vt:i4>0</vt:i4>
      </vt:variant>
      <vt:variant>
        <vt:i4>5</vt:i4>
      </vt:variant>
      <vt:variant>
        <vt:lpwstr/>
      </vt:variant>
      <vt:variant>
        <vt:lpwstr>vertical_eddy_viscosity</vt:lpwstr>
      </vt:variant>
      <vt:variant>
        <vt:i4>1638412</vt:i4>
      </vt:variant>
      <vt:variant>
        <vt:i4>6395</vt:i4>
      </vt:variant>
      <vt:variant>
        <vt:i4>0</vt:i4>
      </vt:variant>
      <vt:variant>
        <vt:i4>5</vt:i4>
      </vt:variant>
      <vt:variant>
        <vt:lpwstr/>
      </vt:variant>
      <vt:variant>
        <vt:lpwstr>_Dissolved_Oxygen</vt:lpwstr>
      </vt:variant>
      <vt:variant>
        <vt:i4>5046349</vt:i4>
      </vt:variant>
      <vt:variant>
        <vt:i4>5970</vt:i4>
      </vt:variant>
      <vt:variant>
        <vt:i4>0</vt:i4>
      </vt:variant>
      <vt:variant>
        <vt:i4>5</vt:i4>
      </vt:variant>
      <vt:variant>
        <vt:lpwstr/>
      </vt:variant>
      <vt:variant>
        <vt:lpwstr>vertical_eddy_viscosity</vt:lpwstr>
      </vt:variant>
      <vt:variant>
        <vt:i4>5046349</vt:i4>
      </vt:variant>
      <vt:variant>
        <vt:i4>5967</vt:i4>
      </vt:variant>
      <vt:variant>
        <vt:i4>0</vt:i4>
      </vt:variant>
      <vt:variant>
        <vt:i4>5</vt:i4>
      </vt:variant>
      <vt:variant>
        <vt:lpwstr/>
      </vt:variant>
      <vt:variant>
        <vt:lpwstr>vertical_eddy_viscosity</vt:lpwstr>
      </vt:variant>
      <vt:variant>
        <vt:i4>5046349</vt:i4>
      </vt:variant>
      <vt:variant>
        <vt:i4>5964</vt:i4>
      </vt:variant>
      <vt:variant>
        <vt:i4>0</vt:i4>
      </vt:variant>
      <vt:variant>
        <vt:i4>5</vt:i4>
      </vt:variant>
      <vt:variant>
        <vt:lpwstr/>
      </vt:variant>
      <vt:variant>
        <vt:lpwstr>vertical_eddy_viscosity</vt:lpwstr>
      </vt:variant>
      <vt:variant>
        <vt:i4>5046349</vt:i4>
      </vt:variant>
      <vt:variant>
        <vt:i4>5961</vt:i4>
      </vt:variant>
      <vt:variant>
        <vt:i4>0</vt:i4>
      </vt:variant>
      <vt:variant>
        <vt:i4>5</vt:i4>
      </vt:variant>
      <vt:variant>
        <vt:lpwstr/>
      </vt:variant>
      <vt:variant>
        <vt:lpwstr>vertical_eddy_viscosity</vt:lpwstr>
      </vt:variant>
      <vt:variant>
        <vt:i4>852073</vt:i4>
      </vt:variant>
      <vt:variant>
        <vt:i4>4850</vt:i4>
      </vt:variant>
      <vt:variant>
        <vt:i4>0</vt:i4>
      </vt:variant>
      <vt:variant>
        <vt:i4>5</vt:i4>
      </vt:variant>
      <vt:variant>
        <vt:lpwstr>http://oregon.usgs.gov/pubs_dir/Online/Pdf/97-4071.pdf</vt:lpwstr>
      </vt:variant>
      <vt:variant>
        <vt:lpwstr/>
      </vt:variant>
      <vt:variant>
        <vt:i4>262254</vt:i4>
      </vt:variant>
      <vt:variant>
        <vt:i4>4847</vt:i4>
      </vt:variant>
      <vt:variant>
        <vt:i4>0</vt:i4>
      </vt:variant>
      <vt:variant>
        <vt:i4>5</vt:i4>
      </vt:variant>
      <vt:variant>
        <vt:lpwstr>http://oregon.usgs.gov/pubs_dir/Online/Pdf/00-4071.pdf</vt:lpwstr>
      </vt:variant>
      <vt:variant>
        <vt:lpwstr/>
      </vt:variant>
      <vt:variant>
        <vt:i4>24</vt:i4>
      </vt:variant>
      <vt:variant>
        <vt:i4>4844</vt:i4>
      </vt:variant>
      <vt:variant>
        <vt:i4>0</vt:i4>
      </vt:variant>
      <vt:variant>
        <vt:i4>5</vt:i4>
      </vt:variant>
      <vt:variant>
        <vt:lpwstr>http://www.fort.usgs.gov/</vt:lpwstr>
      </vt:variant>
      <vt:variant>
        <vt:lpwstr/>
      </vt:variant>
      <vt:variant>
        <vt:i4>2424954</vt:i4>
      </vt:variant>
      <vt:variant>
        <vt:i4>4841</vt:i4>
      </vt:variant>
      <vt:variant>
        <vt:i4>0</vt:i4>
      </vt:variant>
      <vt:variant>
        <vt:i4>5</vt:i4>
      </vt:variant>
      <vt:variant>
        <vt:lpwstr>http://smig.usgs.gov/SMIG/features_0398/ammonia_tual.html</vt:lpwstr>
      </vt:variant>
      <vt:variant>
        <vt:lpwstr/>
      </vt:variant>
      <vt:variant>
        <vt:i4>3473514</vt:i4>
      </vt:variant>
      <vt:variant>
        <vt:i4>4838</vt:i4>
      </vt:variant>
      <vt:variant>
        <vt:i4>0</vt:i4>
      </vt:variant>
      <vt:variant>
        <vt:i4>5</vt:i4>
      </vt:variant>
      <vt:variant>
        <vt:lpwstr>http://smig.usgs.gov/SMIG/features_0398/phos_tual.html</vt:lpwstr>
      </vt:variant>
      <vt:variant>
        <vt:lpwstr/>
      </vt:variant>
      <vt:variant>
        <vt:i4>1441861</vt:i4>
      </vt:variant>
      <vt:variant>
        <vt:i4>4835</vt:i4>
      </vt:variant>
      <vt:variant>
        <vt:i4>0</vt:i4>
      </vt:variant>
      <vt:variant>
        <vt:i4>5</vt:i4>
      </vt:variant>
      <vt:variant>
        <vt:lpwstr>http://www.ufa.cas.cz/dub/dub.htm</vt:lpwstr>
      </vt:variant>
      <vt:variant>
        <vt:lpwstr/>
      </vt:variant>
      <vt:variant>
        <vt:i4>4194356</vt:i4>
      </vt:variant>
      <vt:variant>
        <vt:i4>4832</vt:i4>
      </vt:variant>
      <vt:variant>
        <vt:i4>0</vt:i4>
      </vt:variant>
      <vt:variant>
        <vt:i4>5</vt:i4>
      </vt:variant>
      <vt:variant>
        <vt:lpwstr>http://www.eawag.ch/research_e/apec/Scripts/IWA Japan v6.pdf</vt:lpwstr>
      </vt:variant>
      <vt:variant>
        <vt:lpwstr/>
      </vt:variant>
      <vt:variant>
        <vt:i4>6225926</vt:i4>
      </vt:variant>
      <vt:variant>
        <vt:i4>4829</vt:i4>
      </vt:variant>
      <vt:variant>
        <vt:i4>0</vt:i4>
      </vt:variant>
      <vt:variant>
        <vt:i4>5</vt:i4>
      </vt:variant>
      <vt:variant>
        <vt:lpwstr>http://www.pubs.asce.org/WWWdisplaybn.cgi?0872628795</vt:lpwstr>
      </vt:variant>
      <vt:variant>
        <vt:lpwstr/>
      </vt:variant>
      <vt:variant>
        <vt:i4>1966176</vt:i4>
      </vt:variant>
      <vt:variant>
        <vt:i4>4826</vt:i4>
      </vt:variant>
      <vt:variant>
        <vt:i4>0</vt:i4>
      </vt:variant>
      <vt:variant>
        <vt:i4>5</vt:i4>
      </vt:variant>
      <vt:variant>
        <vt:lpwstr>http://smig.usgs.gov/SMIG/features_0998/rhodhiss.html</vt:lpwstr>
      </vt:variant>
      <vt:variant>
        <vt:lpwstr/>
      </vt:variant>
      <vt:variant>
        <vt:i4>3473428</vt:i4>
      </vt:variant>
      <vt:variant>
        <vt:i4>4823</vt:i4>
      </vt:variant>
      <vt:variant>
        <vt:i4>0</vt:i4>
      </vt:variant>
      <vt:variant>
        <vt:i4>5</vt:i4>
      </vt:variant>
      <vt:variant>
        <vt:lpwstr>http://link.springer_x001e_ny.com/link/service/journals/10021/bibs/1004002/10040105.html</vt:lpwstr>
      </vt:variant>
      <vt:variant>
        <vt:lpwstr/>
      </vt:variant>
      <vt:variant>
        <vt:i4>6291558</vt:i4>
      </vt:variant>
      <vt:variant>
        <vt:i4>4820</vt:i4>
      </vt:variant>
      <vt:variant>
        <vt:i4>0</vt:i4>
      </vt:variant>
      <vt:variant>
        <vt:i4>5</vt:i4>
      </vt:variant>
      <vt:variant>
        <vt:lpwstr>http://www.cwr.uwa.edu.au/cwr/publications/papers1500/1536.html</vt:lpwstr>
      </vt:variant>
      <vt:variant>
        <vt:lpwstr/>
      </vt:variant>
      <vt:variant>
        <vt:i4>2031647</vt:i4>
      </vt:variant>
      <vt:variant>
        <vt:i4>4817</vt:i4>
      </vt:variant>
      <vt:variant>
        <vt:i4>0</vt:i4>
      </vt:variant>
      <vt:variant>
        <vt:i4>5</vt:i4>
      </vt:variant>
      <vt:variant>
        <vt:lpwstr>http://www.cwr.uwa.edu.au/~boegman/publications/abstract1.htm</vt:lpwstr>
      </vt:variant>
      <vt:variant>
        <vt:lpwstr/>
      </vt:variant>
      <vt:variant>
        <vt:i4>5701653</vt:i4>
      </vt:variant>
      <vt:variant>
        <vt:i4>4814</vt:i4>
      </vt:variant>
      <vt:variant>
        <vt:i4>0</vt:i4>
      </vt:variant>
      <vt:variant>
        <vt:i4>5</vt:i4>
      </vt:variant>
      <vt:variant>
        <vt:lpwstr>http://www.cwr.uwa.edu.au/~boegman/publications/secure/zebramussel/paper.html</vt:lpwstr>
      </vt:variant>
      <vt:variant>
        <vt:lpwstr/>
      </vt:variant>
      <vt:variant>
        <vt:i4>5701653</vt:i4>
      </vt:variant>
      <vt:variant>
        <vt:i4>4811</vt:i4>
      </vt:variant>
      <vt:variant>
        <vt:i4>0</vt:i4>
      </vt:variant>
      <vt:variant>
        <vt:i4>5</vt:i4>
      </vt:variant>
      <vt:variant>
        <vt:lpwstr>http://www.cwr.uwa.edu.au/~boegman/publications/secure/zebramussel/paper.html</vt:lpwstr>
      </vt:variant>
      <vt:variant>
        <vt:lpwstr/>
      </vt:variant>
      <vt:variant>
        <vt:i4>3538996</vt:i4>
      </vt:variant>
      <vt:variant>
        <vt:i4>4808</vt:i4>
      </vt:variant>
      <vt:variant>
        <vt:i4>0</vt:i4>
      </vt:variant>
      <vt:variant>
        <vt:i4>5</vt:i4>
      </vt:variant>
      <vt:variant>
        <vt:lpwstr>http://ogee.do.usbr.gov/fmt/wmm</vt:lpwstr>
      </vt:variant>
      <vt:variant>
        <vt:lpwstr/>
      </vt:variant>
      <vt:variant>
        <vt:i4>1703945</vt:i4>
      </vt:variant>
      <vt:variant>
        <vt:i4>4805</vt:i4>
      </vt:variant>
      <vt:variant>
        <vt:i4>0</vt:i4>
      </vt:variant>
      <vt:variant>
        <vt:i4>5</vt:i4>
      </vt:variant>
      <vt:variant>
        <vt:lpwstr>http://www.cqs.washington.edu/d_gas/papers/tdg_manual.html</vt:lpwstr>
      </vt:variant>
      <vt:variant>
        <vt:lpwstr/>
      </vt:variant>
      <vt:variant>
        <vt:i4>3473466</vt:i4>
      </vt:variant>
      <vt:variant>
        <vt:i4>4685</vt:i4>
      </vt:variant>
      <vt:variant>
        <vt:i4>0</vt:i4>
      </vt:variant>
      <vt:variant>
        <vt:i4>5</vt:i4>
      </vt:variant>
      <vt:variant>
        <vt:lpwstr/>
      </vt:variant>
      <vt:variant>
        <vt:lpwstr>_Time_Parameters</vt:lpwstr>
      </vt:variant>
      <vt:variant>
        <vt:i4>5898367</vt:i4>
      </vt:variant>
      <vt:variant>
        <vt:i4>4682</vt:i4>
      </vt:variant>
      <vt:variant>
        <vt:i4>0</vt:i4>
      </vt:variant>
      <vt:variant>
        <vt:i4>5</vt:i4>
      </vt:variant>
      <vt:variant>
        <vt:lpwstr/>
      </vt:variant>
      <vt:variant>
        <vt:lpwstr>maximum_timestp</vt:lpwstr>
      </vt:variant>
      <vt:variant>
        <vt:i4>5898367</vt:i4>
      </vt:variant>
      <vt:variant>
        <vt:i4>4679</vt:i4>
      </vt:variant>
      <vt:variant>
        <vt:i4>0</vt:i4>
      </vt:variant>
      <vt:variant>
        <vt:i4>5</vt:i4>
      </vt:variant>
      <vt:variant>
        <vt:lpwstr/>
      </vt:variant>
      <vt:variant>
        <vt:lpwstr>maximum_timestp</vt:lpwstr>
      </vt:variant>
      <vt:variant>
        <vt:i4>5898367</vt:i4>
      </vt:variant>
      <vt:variant>
        <vt:i4>4625</vt:i4>
      </vt:variant>
      <vt:variant>
        <vt:i4>0</vt:i4>
      </vt:variant>
      <vt:variant>
        <vt:i4>5</vt:i4>
      </vt:variant>
      <vt:variant>
        <vt:lpwstr/>
      </vt:variant>
      <vt:variant>
        <vt:lpwstr>maximum_timestp</vt:lpwstr>
      </vt:variant>
      <vt:variant>
        <vt:i4>5046349</vt:i4>
      </vt:variant>
      <vt:variant>
        <vt:i4>4622</vt:i4>
      </vt:variant>
      <vt:variant>
        <vt:i4>0</vt:i4>
      </vt:variant>
      <vt:variant>
        <vt:i4>5</vt:i4>
      </vt:variant>
      <vt:variant>
        <vt:lpwstr/>
      </vt:variant>
      <vt:variant>
        <vt:lpwstr>vertical_eddy_viscosity</vt:lpwstr>
      </vt:variant>
      <vt:variant>
        <vt:i4>5046349</vt:i4>
      </vt:variant>
      <vt:variant>
        <vt:i4>4619</vt:i4>
      </vt:variant>
      <vt:variant>
        <vt:i4>0</vt:i4>
      </vt:variant>
      <vt:variant>
        <vt:i4>5</vt:i4>
      </vt:variant>
      <vt:variant>
        <vt:lpwstr/>
      </vt:variant>
      <vt:variant>
        <vt:lpwstr>vertical_eddy_viscosity</vt:lpwstr>
      </vt:variant>
      <vt:variant>
        <vt:i4>5046349</vt:i4>
      </vt:variant>
      <vt:variant>
        <vt:i4>4598</vt:i4>
      </vt:variant>
      <vt:variant>
        <vt:i4>0</vt:i4>
      </vt:variant>
      <vt:variant>
        <vt:i4>5</vt:i4>
      </vt:variant>
      <vt:variant>
        <vt:lpwstr/>
      </vt:variant>
      <vt:variant>
        <vt:lpwstr>vertical_eddy_viscosity</vt:lpwstr>
      </vt:variant>
      <vt:variant>
        <vt:i4>5046349</vt:i4>
      </vt:variant>
      <vt:variant>
        <vt:i4>4595</vt:i4>
      </vt:variant>
      <vt:variant>
        <vt:i4>0</vt:i4>
      </vt:variant>
      <vt:variant>
        <vt:i4>5</vt:i4>
      </vt:variant>
      <vt:variant>
        <vt:lpwstr/>
      </vt:variant>
      <vt:variant>
        <vt:lpwstr>vertical_eddy_viscosity</vt:lpwstr>
      </vt:variant>
      <vt:variant>
        <vt:i4>6029424</vt:i4>
      </vt:variant>
      <vt:variant>
        <vt:i4>4592</vt:i4>
      </vt:variant>
      <vt:variant>
        <vt:i4>0</vt:i4>
      </vt:variant>
      <vt:variant>
        <vt:i4>5</vt:i4>
      </vt:variant>
      <vt:variant>
        <vt:lpwstr/>
      </vt:variant>
      <vt:variant>
        <vt:lpwstr>hydraulic_coefficients</vt:lpwstr>
      </vt:variant>
      <vt:variant>
        <vt:i4>6029424</vt:i4>
      </vt:variant>
      <vt:variant>
        <vt:i4>4589</vt:i4>
      </vt:variant>
      <vt:variant>
        <vt:i4>0</vt:i4>
      </vt:variant>
      <vt:variant>
        <vt:i4>5</vt:i4>
      </vt:variant>
      <vt:variant>
        <vt:lpwstr/>
      </vt:variant>
      <vt:variant>
        <vt:lpwstr>hydraulic_coefficients</vt:lpwstr>
      </vt:variant>
      <vt:variant>
        <vt:i4>4718711</vt:i4>
      </vt:variant>
      <vt:variant>
        <vt:i4>4571</vt:i4>
      </vt:variant>
      <vt:variant>
        <vt:i4>0</vt:i4>
      </vt:variant>
      <vt:variant>
        <vt:i4>5</vt:i4>
      </vt:variant>
      <vt:variant>
        <vt:lpwstr/>
      </vt:variant>
      <vt:variant>
        <vt:lpwstr>distributed_tributaries</vt:lpwstr>
      </vt:variant>
      <vt:variant>
        <vt:i4>7929921</vt:i4>
      </vt:variant>
      <vt:variant>
        <vt:i4>4568</vt:i4>
      </vt:variant>
      <vt:variant>
        <vt:i4>0</vt:i4>
      </vt:variant>
      <vt:variant>
        <vt:i4>5</vt:i4>
      </vt:variant>
      <vt:variant>
        <vt:lpwstr/>
      </vt:variant>
      <vt:variant>
        <vt:lpwstr>downstream_head_elevation_file</vt:lpwstr>
      </vt:variant>
      <vt:variant>
        <vt:i4>7536733</vt:i4>
      </vt:variant>
      <vt:variant>
        <vt:i4>4565</vt:i4>
      </vt:variant>
      <vt:variant>
        <vt:i4>0</vt:i4>
      </vt:variant>
      <vt:variant>
        <vt:i4>5</vt:i4>
      </vt:variant>
      <vt:variant>
        <vt:lpwstr/>
      </vt:variant>
      <vt:variant>
        <vt:lpwstr>downstream_head_concentration_file</vt:lpwstr>
      </vt:variant>
      <vt:variant>
        <vt:i4>1638442</vt:i4>
      </vt:variant>
      <vt:variant>
        <vt:i4>4562</vt:i4>
      </vt:variant>
      <vt:variant>
        <vt:i4>0</vt:i4>
      </vt:variant>
      <vt:variant>
        <vt:i4>5</vt:i4>
      </vt:variant>
      <vt:variant>
        <vt:lpwstr/>
      </vt:variant>
      <vt:variant>
        <vt:lpwstr>downstream_head_temperature_file</vt:lpwstr>
      </vt:variant>
      <vt:variant>
        <vt:i4>1048617</vt:i4>
      </vt:variant>
      <vt:variant>
        <vt:i4>4559</vt:i4>
      </vt:variant>
      <vt:variant>
        <vt:i4>0</vt:i4>
      </vt:variant>
      <vt:variant>
        <vt:i4>5</vt:i4>
      </vt:variant>
      <vt:variant>
        <vt:lpwstr/>
      </vt:variant>
      <vt:variant>
        <vt:lpwstr>meteorologic_file</vt:lpwstr>
      </vt:variant>
      <vt:variant>
        <vt:i4>327682</vt:i4>
      </vt:variant>
      <vt:variant>
        <vt:i4>4556</vt:i4>
      </vt:variant>
      <vt:variant>
        <vt:i4>0</vt:i4>
      </vt:variant>
      <vt:variant>
        <vt:i4>5</vt:i4>
      </vt:variant>
      <vt:variant>
        <vt:lpwstr/>
      </vt:variant>
      <vt:variant>
        <vt:lpwstr>inflow_concentration_file</vt:lpwstr>
      </vt:variant>
      <vt:variant>
        <vt:i4>7471208</vt:i4>
      </vt:variant>
      <vt:variant>
        <vt:i4>4553</vt:i4>
      </vt:variant>
      <vt:variant>
        <vt:i4>0</vt:i4>
      </vt:variant>
      <vt:variant>
        <vt:i4>5</vt:i4>
      </vt:variant>
      <vt:variant>
        <vt:lpwstr/>
      </vt:variant>
      <vt:variant>
        <vt:lpwstr>inflow_temperature_file</vt:lpwstr>
      </vt:variant>
      <vt:variant>
        <vt:i4>8323158</vt:i4>
      </vt:variant>
      <vt:variant>
        <vt:i4>4550</vt:i4>
      </vt:variant>
      <vt:variant>
        <vt:i4>0</vt:i4>
      </vt:variant>
      <vt:variant>
        <vt:i4>5</vt:i4>
      </vt:variant>
      <vt:variant>
        <vt:lpwstr/>
      </vt:variant>
      <vt:variant>
        <vt:lpwstr>inflow_file</vt:lpwstr>
      </vt:variant>
      <vt:variant>
        <vt:i4>6881400</vt:i4>
      </vt:variant>
      <vt:variant>
        <vt:i4>4547</vt:i4>
      </vt:variant>
      <vt:variant>
        <vt:i4>0</vt:i4>
      </vt:variant>
      <vt:variant>
        <vt:i4>5</vt:i4>
      </vt:variant>
      <vt:variant>
        <vt:lpwstr/>
      </vt:variant>
      <vt:variant>
        <vt:lpwstr>bathymetry</vt:lpwstr>
      </vt:variant>
      <vt:variant>
        <vt:i4>6881400</vt:i4>
      </vt:variant>
      <vt:variant>
        <vt:i4>4544</vt:i4>
      </vt:variant>
      <vt:variant>
        <vt:i4>0</vt:i4>
      </vt:variant>
      <vt:variant>
        <vt:i4>5</vt:i4>
      </vt:variant>
      <vt:variant>
        <vt:lpwstr/>
      </vt:variant>
      <vt:variant>
        <vt:lpwstr>bathymetry</vt:lpwstr>
      </vt:variant>
      <vt:variant>
        <vt:i4>393244</vt:i4>
      </vt:variant>
      <vt:variant>
        <vt:i4>4541</vt:i4>
      </vt:variant>
      <vt:variant>
        <vt:i4>0</vt:i4>
      </vt:variant>
      <vt:variant>
        <vt:i4>5</vt:i4>
      </vt:variant>
      <vt:variant>
        <vt:lpwstr/>
      </vt:variant>
      <vt:variant>
        <vt:lpwstr>calculations</vt:lpwstr>
      </vt:variant>
      <vt:variant>
        <vt:i4>393244</vt:i4>
      </vt:variant>
      <vt:variant>
        <vt:i4>4538</vt:i4>
      </vt:variant>
      <vt:variant>
        <vt:i4>0</vt:i4>
      </vt:variant>
      <vt:variant>
        <vt:i4>5</vt:i4>
      </vt:variant>
      <vt:variant>
        <vt:lpwstr/>
      </vt:variant>
      <vt:variant>
        <vt:lpwstr>calculations</vt:lpwstr>
      </vt:variant>
      <vt:variant>
        <vt:i4>786440</vt:i4>
      </vt:variant>
      <vt:variant>
        <vt:i4>4535</vt:i4>
      </vt:variant>
      <vt:variant>
        <vt:i4>0</vt:i4>
      </vt:variant>
      <vt:variant>
        <vt:i4>5</vt:i4>
      </vt:variant>
      <vt:variant>
        <vt:lpwstr/>
      </vt:variant>
      <vt:variant>
        <vt:lpwstr>interpolation</vt:lpwstr>
      </vt:variant>
      <vt:variant>
        <vt:i4>7274619</vt:i4>
      </vt:variant>
      <vt:variant>
        <vt:i4>4478</vt:i4>
      </vt:variant>
      <vt:variant>
        <vt:i4>0</vt:i4>
      </vt:variant>
      <vt:variant>
        <vt:i4>5</vt:i4>
      </vt:variant>
      <vt:variant>
        <vt:lpwstr/>
      </vt:variant>
      <vt:variant>
        <vt:lpwstr>nitrate</vt:lpwstr>
      </vt:variant>
      <vt:variant>
        <vt:i4>7274619</vt:i4>
      </vt:variant>
      <vt:variant>
        <vt:i4>4475</vt:i4>
      </vt:variant>
      <vt:variant>
        <vt:i4>0</vt:i4>
      </vt:variant>
      <vt:variant>
        <vt:i4>5</vt:i4>
      </vt:variant>
      <vt:variant>
        <vt:lpwstr/>
      </vt:variant>
      <vt:variant>
        <vt:lpwstr>nitrate</vt:lpwstr>
      </vt:variant>
      <vt:variant>
        <vt:i4>6226021</vt:i4>
      </vt:variant>
      <vt:variant>
        <vt:i4>4472</vt:i4>
      </vt:variant>
      <vt:variant>
        <vt:i4>0</vt:i4>
      </vt:variant>
      <vt:variant>
        <vt:i4>5</vt:i4>
      </vt:variant>
      <vt:variant>
        <vt:lpwstr/>
      </vt:variant>
      <vt:variant>
        <vt:lpwstr>algal_stoichiometry</vt:lpwstr>
      </vt:variant>
      <vt:variant>
        <vt:i4>6291537</vt:i4>
      </vt:variant>
      <vt:variant>
        <vt:i4>4418</vt:i4>
      </vt:variant>
      <vt:variant>
        <vt:i4>0</vt:i4>
      </vt:variant>
      <vt:variant>
        <vt:i4>5</vt:i4>
      </vt:variant>
      <vt:variant>
        <vt:lpwstr/>
      </vt:variant>
      <vt:variant>
        <vt:lpwstr>OM_temperature</vt:lpwstr>
      </vt:variant>
      <vt:variant>
        <vt:i4>6291537</vt:i4>
      </vt:variant>
      <vt:variant>
        <vt:i4>4415</vt:i4>
      </vt:variant>
      <vt:variant>
        <vt:i4>0</vt:i4>
      </vt:variant>
      <vt:variant>
        <vt:i4>5</vt:i4>
      </vt:variant>
      <vt:variant>
        <vt:lpwstr/>
      </vt:variant>
      <vt:variant>
        <vt:lpwstr>OM_temperature</vt:lpwstr>
      </vt:variant>
      <vt:variant>
        <vt:i4>6684760</vt:i4>
      </vt:variant>
      <vt:variant>
        <vt:i4>4412</vt:i4>
      </vt:variant>
      <vt:variant>
        <vt:i4>0</vt:i4>
      </vt:variant>
      <vt:variant>
        <vt:i4>5</vt:i4>
      </vt:variant>
      <vt:variant>
        <vt:lpwstr/>
      </vt:variant>
      <vt:variant>
        <vt:lpwstr>timestep_limitation</vt:lpwstr>
      </vt:variant>
      <vt:variant>
        <vt:i4>6684760</vt:i4>
      </vt:variant>
      <vt:variant>
        <vt:i4>4409</vt:i4>
      </vt:variant>
      <vt:variant>
        <vt:i4>0</vt:i4>
      </vt:variant>
      <vt:variant>
        <vt:i4>5</vt:i4>
      </vt:variant>
      <vt:variant>
        <vt:lpwstr/>
      </vt:variant>
      <vt:variant>
        <vt:lpwstr>timestep_limitation</vt:lpwstr>
      </vt:variant>
      <vt:variant>
        <vt:i4>2228235</vt:i4>
      </vt:variant>
      <vt:variant>
        <vt:i4>4406</vt:i4>
      </vt:variant>
      <vt:variant>
        <vt:i4>0</vt:i4>
      </vt:variant>
      <vt:variant>
        <vt:i4>5</vt:i4>
      </vt:variant>
      <vt:variant>
        <vt:lpwstr/>
      </vt:variant>
      <vt:variant>
        <vt:lpwstr>transport_scheme</vt:lpwstr>
      </vt:variant>
      <vt:variant>
        <vt:i4>2228235</vt:i4>
      </vt:variant>
      <vt:variant>
        <vt:i4>4403</vt:i4>
      </vt:variant>
      <vt:variant>
        <vt:i4>0</vt:i4>
      </vt:variant>
      <vt:variant>
        <vt:i4>5</vt:i4>
      </vt:variant>
      <vt:variant>
        <vt:lpwstr/>
      </vt:variant>
      <vt:variant>
        <vt:lpwstr>transport_scheme</vt:lpwstr>
      </vt:variant>
      <vt:variant>
        <vt:i4>2097187</vt:i4>
      </vt:variant>
      <vt:variant>
        <vt:i4>4331</vt:i4>
      </vt:variant>
      <vt:variant>
        <vt:i4>0</vt:i4>
      </vt:variant>
      <vt:variant>
        <vt:i4>5</vt:i4>
      </vt:variant>
      <vt:variant>
        <vt:lpwstr/>
      </vt:variant>
      <vt:variant>
        <vt:lpwstr>wind_sheltering_file</vt:lpwstr>
      </vt:variant>
      <vt:variant>
        <vt:i4>2097187</vt:i4>
      </vt:variant>
      <vt:variant>
        <vt:i4>4328</vt:i4>
      </vt:variant>
      <vt:variant>
        <vt:i4>0</vt:i4>
      </vt:variant>
      <vt:variant>
        <vt:i4>5</vt:i4>
      </vt:variant>
      <vt:variant>
        <vt:lpwstr/>
      </vt:variant>
      <vt:variant>
        <vt:lpwstr>wind_sheltering_file</vt:lpwstr>
      </vt:variant>
      <vt:variant>
        <vt:i4>2097187</vt:i4>
      </vt:variant>
      <vt:variant>
        <vt:i4>4325</vt:i4>
      </vt:variant>
      <vt:variant>
        <vt:i4>0</vt:i4>
      </vt:variant>
      <vt:variant>
        <vt:i4>5</vt:i4>
      </vt:variant>
      <vt:variant>
        <vt:lpwstr/>
      </vt:variant>
      <vt:variant>
        <vt:lpwstr>wind_sheltering_file</vt:lpwstr>
      </vt:variant>
      <vt:variant>
        <vt:i4>6750300</vt:i4>
      </vt:variant>
      <vt:variant>
        <vt:i4>4322</vt:i4>
      </vt:variant>
      <vt:variant>
        <vt:i4>0</vt:i4>
      </vt:variant>
      <vt:variant>
        <vt:i4>5</vt:i4>
      </vt:variant>
      <vt:variant>
        <vt:lpwstr/>
      </vt:variant>
      <vt:variant>
        <vt:lpwstr>extinction_coefficient</vt:lpwstr>
      </vt:variant>
      <vt:variant>
        <vt:i4>6750300</vt:i4>
      </vt:variant>
      <vt:variant>
        <vt:i4>4319</vt:i4>
      </vt:variant>
      <vt:variant>
        <vt:i4>0</vt:i4>
      </vt:variant>
      <vt:variant>
        <vt:i4>5</vt:i4>
      </vt:variant>
      <vt:variant>
        <vt:lpwstr/>
      </vt:variant>
      <vt:variant>
        <vt:lpwstr>extinction_coefficient</vt:lpwstr>
      </vt:variant>
      <vt:variant>
        <vt:i4>6750300</vt:i4>
      </vt:variant>
      <vt:variant>
        <vt:i4>4316</vt:i4>
      </vt:variant>
      <vt:variant>
        <vt:i4>0</vt:i4>
      </vt:variant>
      <vt:variant>
        <vt:i4>5</vt:i4>
      </vt:variant>
      <vt:variant>
        <vt:lpwstr/>
      </vt:variant>
      <vt:variant>
        <vt:lpwstr>extinction_coefficient</vt:lpwstr>
      </vt:variant>
      <vt:variant>
        <vt:i4>6750300</vt:i4>
      </vt:variant>
      <vt:variant>
        <vt:i4>4313</vt:i4>
      </vt:variant>
      <vt:variant>
        <vt:i4>0</vt:i4>
      </vt:variant>
      <vt:variant>
        <vt:i4>5</vt:i4>
      </vt:variant>
      <vt:variant>
        <vt:lpwstr/>
      </vt:variant>
      <vt:variant>
        <vt:lpwstr>extinction_coefficient</vt:lpwstr>
      </vt:variant>
      <vt:variant>
        <vt:i4>2097187</vt:i4>
      </vt:variant>
      <vt:variant>
        <vt:i4>4310</vt:i4>
      </vt:variant>
      <vt:variant>
        <vt:i4>0</vt:i4>
      </vt:variant>
      <vt:variant>
        <vt:i4>5</vt:i4>
      </vt:variant>
      <vt:variant>
        <vt:lpwstr/>
      </vt:variant>
      <vt:variant>
        <vt:lpwstr>wind_sheltering_file</vt:lpwstr>
      </vt:variant>
      <vt:variant>
        <vt:i4>6881400</vt:i4>
      </vt:variant>
      <vt:variant>
        <vt:i4>4307</vt:i4>
      </vt:variant>
      <vt:variant>
        <vt:i4>0</vt:i4>
      </vt:variant>
      <vt:variant>
        <vt:i4>5</vt:i4>
      </vt:variant>
      <vt:variant>
        <vt:lpwstr/>
      </vt:variant>
      <vt:variant>
        <vt:lpwstr>bathymetry</vt:lpwstr>
      </vt:variant>
      <vt:variant>
        <vt:i4>6029424</vt:i4>
      </vt:variant>
      <vt:variant>
        <vt:i4>4304</vt:i4>
      </vt:variant>
      <vt:variant>
        <vt:i4>0</vt:i4>
      </vt:variant>
      <vt:variant>
        <vt:i4>5</vt:i4>
      </vt:variant>
      <vt:variant>
        <vt:lpwstr/>
      </vt:variant>
      <vt:variant>
        <vt:lpwstr>hydraulic_coefficients</vt:lpwstr>
      </vt:variant>
      <vt:variant>
        <vt:i4>6029424</vt:i4>
      </vt:variant>
      <vt:variant>
        <vt:i4>4301</vt:i4>
      </vt:variant>
      <vt:variant>
        <vt:i4>0</vt:i4>
      </vt:variant>
      <vt:variant>
        <vt:i4>5</vt:i4>
      </vt:variant>
      <vt:variant>
        <vt:lpwstr/>
      </vt:variant>
      <vt:variant>
        <vt:lpwstr>hydraulic_coefficients</vt:lpwstr>
      </vt:variant>
      <vt:variant>
        <vt:i4>1441845</vt:i4>
      </vt:variant>
      <vt:variant>
        <vt:i4>4295</vt:i4>
      </vt:variant>
      <vt:variant>
        <vt:i4>0</vt:i4>
      </vt:variant>
      <vt:variant>
        <vt:i4>5</vt:i4>
      </vt:variant>
      <vt:variant>
        <vt:lpwstr/>
      </vt:variant>
      <vt:variant>
        <vt:lpwstr>_Appendix_C_</vt:lpwstr>
      </vt:variant>
      <vt:variant>
        <vt:i4>393244</vt:i4>
      </vt:variant>
      <vt:variant>
        <vt:i4>4286</vt:i4>
      </vt:variant>
      <vt:variant>
        <vt:i4>0</vt:i4>
      </vt:variant>
      <vt:variant>
        <vt:i4>5</vt:i4>
      </vt:variant>
      <vt:variant>
        <vt:lpwstr/>
      </vt:variant>
      <vt:variant>
        <vt:lpwstr>calculations</vt:lpwstr>
      </vt:variant>
      <vt:variant>
        <vt:i4>4980833</vt:i4>
      </vt:variant>
      <vt:variant>
        <vt:i4>4283</vt:i4>
      </vt:variant>
      <vt:variant>
        <vt:i4>0</vt:i4>
      </vt:variant>
      <vt:variant>
        <vt:i4>5</vt:i4>
      </vt:variant>
      <vt:variant>
        <vt:lpwstr/>
      </vt:variant>
      <vt:variant>
        <vt:lpwstr>time_series_output_file</vt:lpwstr>
      </vt:variant>
      <vt:variant>
        <vt:i4>3211307</vt:i4>
      </vt:variant>
      <vt:variant>
        <vt:i4>4280</vt:i4>
      </vt:variant>
      <vt:variant>
        <vt:i4>0</vt:i4>
      </vt:variant>
      <vt:variant>
        <vt:i4>5</vt:i4>
      </vt:variant>
      <vt:variant>
        <vt:lpwstr/>
      </vt:variant>
      <vt:variant>
        <vt:lpwstr>spreadsheet_plot_file</vt:lpwstr>
      </vt:variant>
      <vt:variant>
        <vt:i4>1441845</vt:i4>
      </vt:variant>
      <vt:variant>
        <vt:i4>4277</vt:i4>
      </vt:variant>
      <vt:variant>
        <vt:i4>0</vt:i4>
      </vt:variant>
      <vt:variant>
        <vt:i4>5</vt:i4>
      </vt:variant>
      <vt:variant>
        <vt:lpwstr/>
      </vt:variant>
      <vt:variant>
        <vt:lpwstr>_Appendix_C_</vt:lpwstr>
      </vt:variant>
      <vt:variant>
        <vt:i4>2818059</vt:i4>
      </vt:variant>
      <vt:variant>
        <vt:i4>4274</vt:i4>
      </vt:variant>
      <vt:variant>
        <vt:i4>0</vt:i4>
      </vt:variant>
      <vt:variant>
        <vt:i4>5</vt:i4>
      </vt:variant>
      <vt:variant>
        <vt:lpwstr/>
      </vt:variant>
      <vt:variant>
        <vt:lpwstr>spreadsheet_filename</vt:lpwstr>
      </vt:variant>
      <vt:variant>
        <vt:i4>3211307</vt:i4>
      </vt:variant>
      <vt:variant>
        <vt:i4>4271</vt:i4>
      </vt:variant>
      <vt:variant>
        <vt:i4>0</vt:i4>
      </vt:variant>
      <vt:variant>
        <vt:i4>5</vt:i4>
      </vt:variant>
      <vt:variant>
        <vt:lpwstr/>
      </vt:variant>
      <vt:variant>
        <vt:lpwstr>spreadsheet_plot_file</vt:lpwstr>
      </vt:variant>
      <vt:variant>
        <vt:i4>6946888</vt:i4>
      </vt:variant>
      <vt:variant>
        <vt:i4>4268</vt:i4>
      </vt:variant>
      <vt:variant>
        <vt:i4>0</vt:i4>
      </vt:variant>
      <vt:variant>
        <vt:i4>5</vt:i4>
      </vt:variant>
      <vt:variant>
        <vt:lpwstr/>
      </vt:variant>
      <vt:variant>
        <vt:lpwstr>vector_filename</vt:lpwstr>
      </vt:variant>
      <vt:variant>
        <vt:i4>3080247</vt:i4>
      </vt:variant>
      <vt:variant>
        <vt:i4>4265</vt:i4>
      </vt:variant>
      <vt:variant>
        <vt:i4>0</vt:i4>
      </vt:variant>
      <vt:variant>
        <vt:i4>5</vt:i4>
      </vt:variant>
      <vt:variant>
        <vt:lpwstr/>
      </vt:variant>
      <vt:variant>
        <vt:lpwstr>vector_plot_file</vt:lpwstr>
      </vt:variant>
      <vt:variant>
        <vt:i4>3735577</vt:i4>
      </vt:variant>
      <vt:variant>
        <vt:i4>4262</vt:i4>
      </vt:variant>
      <vt:variant>
        <vt:i4>0</vt:i4>
      </vt:variant>
      <vt:variant>
        <vt:i4>5</vt:i4>
      </vt:variant>
      <vt:variant>
        <vt:lpwstr/>
      </vt:variant>
      <vt:variant>
        <vt:lpwstr>contour_filename</vt:lpwstr>
      </vt:variant>
      <vt:variant>
        <vt:i4>2293817</vt:i4>
      </vt:variant>
      <vt:variant>
        <vt:i4>4259</vt:i4>
      </vt:variant>
      <vt:variant>
        <vt:i4>0</vt:i4>
      </vt:variant>
      <vt:variant>
        <vt:i4>5</vt:i4>
      </vt:variant>
      <vt:variant>
        <vt:lpwstr/>
      </vt:variant>
      <vt:variant>
        <vt:lpwstr>contour_plot_file</vt:lpwstr>
      </vt:variant>
      <vt:variant>
        <vt:i4>4128816</vt:i4>
      </vt:variant>
      <vt:variant>
        <vt:i4>4256</vt:i4>
      </vt:variant>
      <vt:variant>
        <vt:i4>0</vt:i4>
      </vt:variant>
      <vt:variant>
        <vt:i4>5</vt:i4>
      </vt:variant>
      <vt:variant>
        <vt:lpwstr/>
      </vt:variant>
      <vt:variant>
        <vt:lpwstr>time_series_filename</vt:lpwstr>
      </vt:variant>
      <vt:variant>
        <vt:i4>4980833</vt:i4>
      </vt:variant>
      <vt:variant>
        <vt:i4>4253</vt:i4>
      </vt:variant>
      <vt:variant>
        <vt:i4>0</vt:i4>
      </vt:variant>
      <vt:variant>
        <vt:i4>5</vt:i4>
      </vt:variant>
      <vt:variant>
        <vt:lpwstr/>
      </vt:variant>
      <vt:variant>
        <vt:lpwstr>time_series_output_file</vt:lpwstr>
      </vt:variant>
      <vt:variant>
        <vt:i4>3080218</vt:i4>
      </vt:variant>
      <vt:variant>
        <vt:i4>4250</vt:i4>
      </vt:variant>
      <vt:variant>
        <vt:i4>0</vt:i4>
      </vt:variant>
      <vt:variant>
        <vt:i4>5</vt:i4>
      </vt:variant>
      <vt:variant>
        <vt:lpwstr/>
      </vt:variant>
      <vt:variant>
        <vt:lpwstr>profile_filename</vt:lpwstr>
      </vt:variant>
      <vt:variant>
        <vt:i4>3473466</vt:i4>
      </vt:variant>
      <vt:variant>
        <vt:i4>4247</vt:i4>
      </vt:variant>
      <vt:variant>
        <vt:i4>0</vt:i4>
      </vt:variant>
      <vt:variant>
        <vt:i4>5</vt:i4>
      </vt:variant>
      <vt:variant>
        <vt:lpwstr/>
      </vt:variant>
      <vt:variant>
        <vt:lpwstr>profile_plot_file</vt:lpwstr>
      </vt:variant>
      <vt:variant>
        <vt:i4>3407932</vt:i4>
      </vt:variant>
      <vt:variant>
        <vt:i4>4241</vt:i4>
      </vt:variant>
      <vt:variant>
        <vt:i4>0</vt:i4>
      </vt:variant>
      <vt:variant>
        <vt:i4>5</vt:i4>
      </vt:variant>
      <vt:variant>
        <vt:lpwstr/>
      </vt:variant>
      <vt:variant>
        <vt:lpwstr>preprocessor_output_file</vt:lpwstr>
      </vt:variant>
      <vt:variant>
        <vt:i4>524304</vt:i4>
      </vt:variant>
      <vt:variant>
        <vt:i4>4238</vt:i4>
      </vt:variant>
      <vt:variant>
        <vt:i4>0</vt:i4>
      </vt:variant>
      <vt:variant>
        <vt:i4>5</vt:i4>
      </vt:variant>
      <vt:variant>
        <vt:lpwstr/>
      </vt:variant>
      <vt:variant>
        <vt:lpwstr>preprocessor_warning_file</vt:lpwstr>
      </vt:variant>
      <vt:variant>
        <vt:i4>6684780</vt:i4>
      </vt:variant>
      <vt:variant>
        <vt:i4>4235</vt:i4>
      </vt:variant>
      <vt:variant>
        <vt:i4>0</vt:i4>
      </vt:variant>
      <vt:variant>
        <vt:i4>5</vt:i4>
      </vt:variant>
      <vt:variant>
        <vt:lpwstr/>
      </vt:variant>
      <vt:variant>
        <vt:lpwstr>preprocessor_error_file</vt:lpwstr>
      </vt:variant>
      <vt:variant>
        <vt:i4>1441844</vt:i4>
      </vt:variant>
      <vt:variant>
        <vt:i4>4232</vt:i4>
      </vt:variant>
      <vt:variant>
        <vt:i4>0</vt:i4>
      </vt:variant>
      <vt:variant>
        <vt:i4>5</vt:i4>
      </vt:variant>
      <vt:variant>
        <vt:lpwstr/>
      </vt:variant>
      <vt:variant>
        <vt:lpwstr>_Appendix_B_-</vt:lpwstr>
      </vt:variant>
      <vt:variant>
        <vt:i4>6750300</vt:i4>
      </vt:variant>
      <vt:variant>
        <vt:i4>4215</vt:i4>
      </vt:variant>
      <vt:variant>
        <vt:i4>0</vt:i4>
      </vt:variant>
      <vt:variant>
        <vt:i4>5</vt:i4>
      </vt:variant>
      <vt:variant>
        <vt:lpwstr/>
      </vt:variant>
      <vt:variant>
        <vt:lpwstr>extinction_coefficient</vt:lpwstr>
      </vt:variant>
      <vt:variant>
        <vt:i4>6029424</vt:i4>
      </vt:variant>
      <vt:variant>
        <vt:i4>4212</vt:i4>
      </vt:variant>
      <vt:variant>
        <vt:i4>0</vt:i4>
      </vt:variant>
      <vt:variant>
        <vt:i4>5</vt:i4>
      </vt:variant>
      <vt:variant>
        <vt:lpwstr/>
      </vt:variant>
      <vt:variant>
        <vt:lpwstr>hydraulic_coefficients</vt:lpwstr>
      </vt:variant>
      <vt:variant>
        <vt:i4>6029424</vt:i4>
      </vt:variant>
      <vt:variant>
        <vt:i4>4209</vt:i4>
      </vt:variant>
      <vt:variant>
        <vt:i4>0</vt:i4>
      </vt:variant>
      <vt:variant>
        <vt:i4>5</vt:i4>
      </vt:variant>
      <vt:variant>
        <vt:lpwstr/>
      </vt:variant>
      <vt:variant>
        <vt:lpwstr>hydraulic_coefficients</vt:lpwstr>
      </vt:variant>
      <vt:variant>
        <vt:i4>6029424</vt:i4>
      </vt:variant>
      <vt:variant>
        <vt:i4>4206</vt:i4>
      </vt:variant>
      <vt:variant>
        <vt:i4>0</vt:i4>
      </vt:variant>
      <vt:variant>
        <vt:i4>5</vt:i4>
      </vt:variant>
      <vt:variant>
        <vt:lpwstr/>
      </vt:variant>
      <vt:variant>
        <vt:lpwstr>hydraulic_coefficients</vt:lpwstr>
      </vt:variant>
      <vt:variant>
        <vt:i4>6029424</vt:i4>
      </vt:variant>
      <vt:variant>
        <vt:i4>4203</vt:i4>
      </vt:variant>
      <vt:variant>
        <vt:i4>0</vt:i4>
      </vt:variant>
      <vt:variant>
        <vt:i4>5</vt:i4>
      </vt:variant>
      <vt:variant>
        <vt:lpwstr/>
      </vt:variant>
      <vt:variant>
        <vt:lpwstr>hydraulic_coefficients</vt:lpwstr>
      </vt:variant>
      <vt:variant>
        <vt:i4>6029424</vt:i4>
      </vt:variant>
      <vt:variant>
        <vt:i4>4200</vt:i4>
      </vt:variant>
      <vt:variant>
        <vt:i4>0</vt:i4>
      </vt:variant>
      <vt:variant>
        <vt:i4>5</vt:i4>
      </vt:variant>
      <vt:variant>
        <vt:lpwstr/>
      </vt:variant>
      <vt:variant>
        <vt:lpwstr>hydraulic_coefficients</vt:lpwstr>
      </vt:variant>
      <vt:variant>
        <vt:i4>1245247</vt:i4>
      </vt:variant>
      <vt:variant>
        <vt:i4>4197</vt:i4>
      </vt:variant>
      <vt:variant>
        <vt:i4>0</vt:i4>
      </vt:variant>
      <vt:variant>
        <vt:i4>5</vt:i4>
      </vt:variant>
      <vt:variant>
        <vt:lpwstr/>
      </vt:variant>
      <vt:variant>
        <vt:lpwstr>dead_sea</vt:lpwstr>
      </vt:variant>
      <vt:variant>
        <vt:i4>2097187</vt:i4>
      </vt:variant>
      <vt:variant>
        <vt:i4>4194</vt:i4>
      </vt:variant>
      <vt:variant>
        <vt:i4>0</vt:i4>
      </vt:variant>
      <vt:variant>
        <vt:i4>5</vt:i4>
      </vt:variant>
      <vt:variant>
        <vt:lpwstr/>
      </vt:variant>
      <vt:variant>
        <vt:lpwstr>wind_sheltering_file</vt:lpwstr>
      </vt:variant>
      <vt:variant>
        <vt:i4>1048617</vt:i4>
      </vt:variant>
      <vt:variant>
        <vt:i4>4191</vt:i4>
      </vt:variant>
      <vt:variant>
        <vt:i4>0</vt:i4>
      </vt:variant>
      <vt:variant>
        <vt:i4>5</vt:i4>
      </vt:variant>
      <vt:variant>
        <vt:lpwstr/>
      </vt:variant>
      <vt:variant>
        <vt:lpwstr>meteorologic_file</vt:lpwstr>
      </vt:variant>
      <vt:variant>
        <vt:i4>2359328</vt:i4>
      </vt:variant>
      <vt:variant>
        <vt:i4>4188</vt:i4>
      </vt:variant>
      <vt:variant>
        <vt:i4>0</vt:i4>
      </vt:variant>
      <vt:variant>
        <vt:i4>5</vt:i4>
      </vt:variant>
      <vt:variant>
        <vt:lpwstr/>
      </vt:variant>
      <vt:variant>
        <vt:lpwstr>wind_sheltering_filename</vt:lpwstr>
      </vt:variant>
      <vt:variant>
        <vt:i4>6553678</vt:i4>
      </vt:variant>
      <vt:variant>
        <vt:i4>4185</vt:i4>
      </vt:variant>
      <vt:variant>
        <vt:i4>0</vt:i4>
      </vt:variant>
      <vt:variant>
        <vt:i4>5</vt:i4>
      </vt:variant>
      <vt:variant>
        <vt:lpwstr/>
      </vt:variant>
      <vt:variant>
        <vt:lpwstr>wind_sheltering_input_file</vt:lpwstr>
      </vt:variant>
      <vt:variant>
        <vt:i4>1048617</vt:i4>
      </vt:variant>
      <vt:variant>
        <vt:i4>4182</vt:i4>
      </vt:variant>
      <vt:variant>
        <vt:i4>0</vt:i4>
      </vt:variant>
      <vt:variant>
        <vt:i4>5</vt:i4>
      </vt:variant>
      <vt:variant>
        <vt:lpwstr/>
      </vt:variant>
      <vt:variant>
        <vt:lpwstr>meteorologic_file</vt:lpwstr>
      </vt:variant>
      <vt:variant>
        <vt:i4>1048617</vt:i4>
      </vt:variant>
      <vt:variant>
        <vt:i4>4179</vt:i4>
      </vt:variant>
      <vt:variant>
        <vt:i4>0</vt:i4>
      </vt:variant>
      <vt:variant>
        <vt:i4>5</vt:i4>
      </vt:variant>
      <vt:variant>
        <vt:lpwstr/>
      </vt:variant>
      <vt:variant>
        <vt:lpwstr>meteorologic_file</vt:lpwstr>
      </vt:variant>
      <vt:variant>
        <vt:i4>1048617</vt:i4>
      </vt:variant>
      <vt:variant>
        <vt:i4>4176</vt:i4>
      </vt:variant>
      <vt:variant>
        <vt:i4>0</vt:i4>
      </vt:variant>
      <vt:variant>
        <vt:i4>5</vt:i4>
      </vt:variant>
      <vt:variant>
        <vt:lpwstr/>
      </vt:variant>
      <vt:variant>
        <vt:lpwstr>meteorologic_file</vt:lpwstr>
      </vt:variant>
      <vt:variant>
        <vt:i4>6750300</vt:i4>
      </vt:variant>
      <vt:variant>
        <vt:i4>4173</vt:i4>
      </vt:variant>
      <vt:variant>
        <vt:i4>0</vt:i4>
      </vt:variant>
      <vt:variant>
        <vt:i4>5</vt:i4>
      </vt:variant>
      <vt:variant>
        <vt:lpwstr/>
      </vt:variant>
      <vt:variant>
        <vt:lpwstr>extinction_coefficient</vt:lpwstr>
      </vt:variant>
      <vt:variant>
        <vt:i4>6750300</vt:i4>
      </vt:variant>
      <vt:variant>
        <vt:i4>4170</vt:i4>
      </vt:variant>
      <vt:variant>
        <vt:i4>0</vt:i4>
      </vt:variant>
      <vt:variant>
        <vt:i4>5</vt:i4>
      </vt:variant>
      <vt:variant>
        <vt:lpwstr/>
      </vt:variant>
      <vt:variant>
        <vt:lpwstr>extinction_coefficient</vt:lpwstr>
      </vt:variant>
      <vt:variant>
        <vt:i4>6750300</vt:i4>
      </vt:variant>
      <vt:variant>
        <vt:i4>4167</vt:i4>
      </vt:variant>
      <vt:variant>
        <vt:i4>0</vt:i4>
      </vt:variant>
      <vt:variant>
        <vt:i4>5</vt:i4>
      </vt:variant>
      <vt:variant>
        <vt:lpwstr/>
      </vt:variant>
      <vt:variant>
        <vt:lpwstr>extinction_coefficient</vt:lpwstr>
      </vt:variant>
      <vt:variant>
        <vt:i4>6750300</vt:i4>
      </vt:variant>
      <vt:variant>
        <vt:i4>4164</vt:i4>
      </vt:variant>
      <vt:variant>
        <vt:i4>0</vt:i4>
      </vt:variant>
      <vt:variant>
        <vt:i4>5</vt:i4>
      </vt:variant>
      <vt:variant>
        <vt:lpwstr/>
      </vt:variant>
      <vt:variant>
        <vt:lpwstr>extinction_coefficient</vt:lpwstr>
      </vt:variant>
      <vt:variant>
        <vt:i4>6750300</vt:i4>
      </vt:variant>
      <vt:variant>
        <vt:i4>4161</vt:i4>
      </vt:variant>
      <vt:variant>
        <vt:i4>0</vt:i4>
      </vt:variant>
      <vt:variant>
        <vt:i4>5</vt:i4>
      </vt:variant>
      <vt:variant>
        <vt:lpwstr/>
      </vt:variant>
      <vt:variant>
        <vt:lpwstr>extinction_coefficient</vt:lpwstr>
      </vt:variant>
      <vt:variant>
        <vt:i4>1048617</vt:i4>
      </vt:variant>
      <vt:variant>
        <vt:i4>4158</vt:i4>
      </vt:variant>
      <vt:variant>
        <vt:i4>0</vt:i4>
      </vt:variant>
      <vt:variant>
        <vt:i4>5</vt:i4>
      </vt:variant>
      <vt:variant>
        <vt:lpwstr/>
      </vt:variant>
      <vt:variant>
        <vt:lpwstr>meteorologic_file</vt:lpwstr>
      </vt:variant>
      <vt:variant>
        <vt:i4>1048617</vt:i4>
      </vt:variant>
      <vt:variant>
        <vt:i4>4155</vt:i4>
      </vt:variant>
      <vt:variant>
        <vt:i4>0</vt:i4>
      </vt:variant>
      <vt:variant>
        <vt:i4>5</vt:i4>
      </vt:variant>
      <vt:variant>
        <vt:lpwstr/>
      </vt:variant>
      <vt:variant>
        <vt:lpwstr>meteorologic_file</vt:lpwstr>
      </vt:variant>
      <vt:variant>
        <vt:i4>1048617</vt:i4>
      </vt:variant>
      <vt:variant>
        <vt:i4>4152</vt:i4>
      </vt:variant>
      <vt:variant>
        <vt:i4>0</vt:i4>
      </vt:variant>
      <vt:variant>
        <vt:i4>5</vt:i4>
      </vt:variant>
      <vt:variant>
        <vt:lpwstr/>
      </vt:variant>
      <vt:variant>
        <vt:lpwstr>meteorologic_file</vt:lpwstr>
      </vt:variant>
      <vt:variant>
        <vt:i4>1048617</vt:i4>
      </vt:variant>
      <vt:variant>
        <vt:i4>4149</vt:i4>
      </vt:variant>
      <vt:variant>
        <vt:i4>0</vt:i4>
      </vt:variant>
      <vt:variant>
        <vt:i4>5</vt:i4>
      </vt:variant>
      <vt:variant>
        <vt:lpwstr/>
      </vt:variant>
      <vt:variant>
        <vt:lpwstr>meteorologic_file</vt:lpwstr>
      </vt:variant>
      <vt:variant>
        <vt:i4>1048617</vt:i4>
      </vt:variant>
      <vt:variant>
        <vt:i4>4146</vt:i4>
      </vt:variant>
      <vt:variant>
        <vt:i4>0</vt:i4>
      </vt:variant>
      <vt:variant>
        <vt:i4>5</vt:i4>
      </vt:variant>
      <vt:variant>
        <vt:lpwstr/>
      </vt:variant>
      <vt:variant>
        <vt:lpwstr>meteorologic_file</vt:lpwstr>
      </vt:variant>
      <vt:variant>
        <vt:i4>4128784</vt:i4>
      </vt:variant>
      <vt:variant>
        <vt:i4>4143</vt:i4>
      </vt:variant>
      <vt:variant>
        <vt:i4>0</vt:i4>
      </vt:variant>
      <vt:variant>
        <vt:i4>5</vt:i4>
      </vt:variant>
      <vt:variant>
        <vt:lpwstr/>
      </vt:variant>
      <vt:variant>
        <vt:lpwstr>waterbody_definition</vt:lpwstr>
      </vt:variant>
      <vt:variant>
        <vt:i4>4128784</vt:i4>
      </vt:variant>
      <vt:variant>
        <vt:i4>4140</vt:i4>
      </vt:variant>
      <vt:variant>
        <vt:i4>0</vt:i4>
      </vt:variant>
      <vt:variant>
        <vt:i4>5</vt:i4>
      </vt:variant>
      <vt:variant>
        <vt:lpwstr/>
      </vt:variant>
      <vt:variant>
        <vt:lpwstr>waterbody_definition</vt:lpwstr>
      </vt:variant>
      <vt:variant>
        <vt:i4>1507351</vt:i4>
      </vt:variant>
      <vt:variant>
        <vt:i4>4137</vt:i4>
      </vt:variant>
      <vt:variant>
        <vt:i4>0</vt:i4>
      </vt:variant>
      <vt:variant>
        <vt:i4>5</vt:i4>
      </vt:variant>
      <vt:variant>
        <vt:lpwstr/>
      </vt:variant>
      <vt:variant>
        <vt:lpwstr>_Equilibrium_Temperature</vt:lpwstr>
      </vt:variant>
      <vt:variant>
        <vt:i4>1507351</vt:i4>
      </vt:variant>
      <vt:variant>
        <vt:i4>4134</vt:i4>
      </vt:variant>
      <vt:variant>
        <vt:i4>0</vt:i4>
      </vt:variant>
      <vt:variant>
        <vt:i4>5</vt:i4>
      </vt:variant>
      <vt:variant>
        <vt:lpwstr/>
      </vt:variant>
      <vt:variant>
        <vt:lpwstr>_Equilibrium_Temperature</vt:lpwstr>
      </vt:variant>
      <vt:variant>
        <vt:i4>1114152</vt:i4>
      </vt:variant>
      <vt:variant>
        <vt:i4>4131</vt:i4>
      </vt:variant>
      <vt:variant>
        <vt:i4>0</vt:i4>
      </vt:variant>
      <vt:variant>
        <vt:i4>5</vt:i4>
      </vt:variant>
      <vt:variant>
        <vt:lpwstr/>
      </vt:variant>
      <vt:variant>
        <vt:lpwstr>heat_exchange</vt:lpwstr>
      </vt:variant>
      <vt:variant>
        <vt:i4>7536733</vt:i4>
      </vt:variant>
      <vt:variant>
        <vt:i4>4126</vt:i4>
      </vt:variant>
      <vt:variant>
        <vt:i4>0</vt:i4>
      </vt:variant>
      <vt:variant>
        <vt:i4>5</vt:i4>
      </vt:variant>
      <vt:variant>
        <vt:lpwstr/>
      </vt:variant>
      <vt:variant>
        <vt:lpwstr>downstream_head_concentration_file</vt:lpwstr>
      </vt:variant>
      <vt:variant>
        <vt:i4>6750301</vt:i4>
      </vt:variant>
      <vt:variant>
        <vt:i4>4123</vt:i4>
      </vt:variant>
      <vt:variant>
        <vt:i4>0</vt:i4>
      </vt:variant>
      <vt:variant>
        <vt:i4>5</vt:i4>
      </vt:variant>
      <vt:variant>
        <vt:lpwstr/>
      </vt:variant>
      <vt:variant>
        <vt:lpwstr>upstream_head_constituent_file</vt:lpwstr>
      </vt:variant>
      <vt:variant>
        <vt:i4>1638442</vt:i4>
      </vt:variant>
      <vt:variant>
        <vt:i4>4120</vt:i4>
      </vt:variant>
      <vt:variant>
        <vt:i4>0</vt:i4>
      </vt:variant>
      <vt:variant>
        <vt:i4>5</vt:i4>
      </vt:variant>
      <vt:variant>
        <vt:lpwstr/>
      </vt:variant>
      <vt:variant>
        <vt:lpwstr>downstream_head_temperature_file</vt:lpwstr>
      </vt:variant>
      <vt:variant>
        <vt:i4>6815820</vt:i4>
      </vt:variant>
      <vt:variant>
        <vt:i4>4117</vt:i4>
      </vt:variant>
      <vt:variant>
        <vt:i4>0</vt:i4>
      </vt:variant>
      <vt:variant>
        <vt:i4>5</vt:i4>
      </vt:variant>
      <vt:variant>
        <vt:lpwstr/>
      </vt:variant>
      <vt:variant>
        <vt:lpwstr>upstream_head_temperature_file</vt:lpwstr>
      </vt:variant>
      <vt:variant>
        <vt:i4>7929921</vt:i4>
      </vt:variant>
      <vt:variant>
        <vt:i4>4114</vt:i4>
      </vt:variant>
      <vt:variant>
        <vt:i4>0</vt:i4>
      </vt:variant>
      <vt:variant>
        <vt:i4>5</vt:i4>
      </vt:variant>
      <vt:variant>
        <vt:lpwstr/>
      </vt:variant>
      <vt:variant>
        <vt:lpwstr>downstream_head_elevation_file</vt:lpwstr>
      </vt:variant>
      <vt:variant>
        <vt:i4>524327</vt:i4>
      </vt:variant>
      <vt:variant>
        <vt:i4>4111</vt:i4>
      </vt:variant>
      <vt:variant>
        <vt:i4>0</vt:i4>
      </vt:variant>
      <vt:variant>
        <vt:i4>5</vt:i4>
      </vt:variant>
      <vt:variant>
        <vt:lpwstr/>
      </vt:variant>
      <vt:variant>
        <vt:lpwstr>upstream_head_elevation_file</vt:lpwstr>
      </vt:variant>
      <vt:variant>
        <vt:i4>7012419</vt:i4>
      </vt:variant>
      <vt:variant>
        <vt:i4>4108</vt:i4>
      </vt:variant>
      <vt:variant>
        <vt:i4>0</vt:i4>
      </vt:variant>
      <vt:variant>
        <vt:i4>5</vt:i4>
      </vt:variant>
      <vt:variant>
        <vt:lpwstr/>
      </vt:variant>
      <vt:variant>
        <vt:lpwstr>branch_geometry</vt:lpwstr>
      </vt:variant>
      <vt:variant>
        <vt:i4>7012419</vt:i4>
      </vt:variant>
      <vt:variant>
        <vt:i4>4105</vt:i4>
      </vt:variant>
      <vt:variant>
        <vt:i4>0</vt:i4>
      </vt:variant>
      <vt:variant>
        <vt:i4>5</vt:i4>
      </vt:variant>
      <vt:variant>
        <vt:lpwstr/>
      </vt:variant>
      <vt:variant>
        <vt:lpwstr>branch_geometry</vt:lpwstr>
      </vt:variant>
      <vt:variant>
        <vt:i4>1179671</vt:i4>
      </vt:variant>
      <vt:variant>
        <vt:i4>4102</vt:i4>
      </vt:variant>
      <vt:variant>
        <vt:i4>0</vt:i4>
      </vt:variant>
      <vt:variant>
        <vt:i4>5</vt:i4>
      </vt:variant>
      <vt:variant>
        <vt:lpwstr/>
      </vt:variant>
      <vt:variant>
        <vt:lpwstr>spillways</vt:lpwstr>
      </vt:variant>
      <vt:variant>
        <vt:i4>1179671</vt:i4>
      </vt:variant>
      <vt:variant>
        <vt:i4>4099</vt:i4>
      </vt:variant>
      <vt:variant>
        <vt:i4>0</vt:i4>
      </vt:variant>
      <vt:variant>
        <vt:i4>5</vt:i4>
      </vt:variant>
      <vt:variant>
        <vt:lpwstr/>
      </vt:variant>
      <vt:variant>
        <vt:lpwstr>spillways</vt:lpwstr>
      </vt:variant>
      <vt:variant>
        <vt:i4>5898350</vt:i4>
      </vt:variant>
      <vt:variant>
        <vt:i4>4096</vt:i4>
      </vt:variant>
      <vt:variant>
        <vt:i4>0</vt:i4>
      </vt:variant>
      <vt:variant>
        <vt:i4>5</vt:i4>
      </vt:variant>
      <vt:variant>
        <vt:lpwstr/>
      </vt:variant>
      <vt:variant>
        <vt:lpwstr>pumps_1</vt:lpwstr>
      </vt:variant>
      <vt:variant>
        <vt:i4>61</vt:i4>
      </vt:variant>
      <vt:variant>
        <vt:i4>4093</vt:i4>
      </vt:variant>
      <vt:variant>
        <vt:i4>0</vt:i4>
      </vt:variant>
      <vt:variant>
        <vt:i4>5</vt:i4>
      </vt:variant>
      <vt:variant>
        <vt:lpwstr/>
      </vt:variant>
      <vt:variant>
        <vt:lpwstr>pipe_characteristics</vt:lpwstr>
      </vt:variant>
      <vt:variant>
        <vt:i4>262163</vt:i4>
      </vt:variant>
      <vt:variant>
        <vt:i4>4090</vt:i4>
      </vt:variant>
      <vt:variant>
        <vt:i4>0</vt:i4>
      </vt:variant>
      <vt:variant>
        <vt:i4>5</vt:i4>
      </vt:variant>
      <vt:variant>
        <vt:lpwstr/>
      </vt:variant>
      <vt:variant>
        <vt:lpwstr>gates</vt:lpwstr>
      </vt:variant>
      <vt:variant>
        <vt:i4>1048617</vt:i4>
      </vt:variant>
      <vt:variant>
        <vt:i4>4087</vt:i4>
      </vt:variant>
      <vt:variant>
        <vt:i4>0</vt:i4>
      </vt:variant>
      <vt:variant>
        <vt:i4>5</vt:i4>
      </vt:variant>
      <vt:variant>
        <vt:lpwstr/>
      </vt:variant>
      <vt:variant>
        <vt:lpwstr>meteorologic_file</vt:lpwstr>
      </vt:variant>
      <vt:variant>
        <vt:i4>1048617</vt:i4>
      </vt:variant>
      <vt:variant>
        <vt:i4>4084</vt:i4>
      </vt:variant>
      <vt:variant>
        <vt:i4>0</vt:i4>
      </vt:variant>
      <vt:variant>
        <vt:i4>5</vt:i4>
      </vt:variant>
      <vt:variant>
        <vt:lpwstr/>
      </vt:variant>
      <vt:variant>
        <vt:lpwstr>meteorologic_file</vt:lpwstr>
      </vt:variant>
      <vt:variant>
        <vt:i4>1048617</vt:i4>
      </vt:variant>
      <vt:variant>
        <vt:i4>4081</vt:i4>
      </vt:variant>
      <vt:variant>
        <vt:i4>0</vt:i4>
      </vt:variant>
      <vt:variant>
        <vt:i4>5</vt:i4>
      </vt:variant>
      <vt:variant>
        <vt:lpwstr/>
      </vt:variant>
      <vt:variant>
        <vt:lpwstr>meteorologic_file</vt:lpwstr>
      </vt:variant>
      <vt:variant>
        <vt:i4>917561</vt:i4>
      </vt:variant>
      <vt:variant>
        <vt:i4>4078</vt:i4>
      </vt:variant>
      <vt:variant>
        <vt:i4>0</vt:i4>
      </vt:variant>
      <vt:variant>
        <vt:i4>5</vt:i4>
      </vt:variant>
      <vt:variant>
        <vt:lpwstr/>
      </vt:variant>
      <vt:variant>
        <vt:lpwstr>withdrawal_elevation</vt:lpwstr>
      </vt:variant>
      <vt:variant>
        <vt:i4>7143518</vt:i4>
      </vt:variant>
      <vt:variant>
        <vt:i4>4075</vt:i4>
      </vt:variant>
      <vt:variant>
        <vt:i4>0</vt:i4>
      </vt:variant>
      <vt:variant>
        <vt:i4>5</vt:i4>
      </vt:variant>
      <vt:variant>
        <vt:lpwstr/>
      </vt:variant>
      <vt:variant>
        <vt:lpwstr>withdrawal_segment</vt:lpwstr>
      </vt:variant>
      <vt:variant>
        <vt:i4>1376268</vt:i4>
      </vt:variant>
      <vt:variant>
        <vt:i4>4072</vt:i4>
      </vt:variant>
      <vt:variant>
        <vt:i4>0</vt:i4>
      </vt:variant>
      <vt:variant>
        <vt:i4>5</vt:i4>
      </vt:variant>
      <vt:variant>
        <vt:lpwstr/>
      </vt:variant>
      <vt:variant>
        <vt:lpwstr>inflow_outflow_dimensions</vt:lpwstr>
      </vt:variant>
      <vt:variant>
        <vt:i4>6422609</vt:i4>
      </vt:variant>
      <vt:variant>
        <vt:i4>4069</vt:i4>
      </vt:variant>
      <vt:variant>
        <vt:i4>0</vt:i4>
      </vt:variant>
      <vt:variant>
        <vt:i4>5</vt:i4>
      </vt:variant>
      <vt:variant>
        <vt:lpwstr/>
      </vt:variant>
      <vt:variant>
        <vt:lpwstr>withdrawal_file</vt:lpwstr>
      </vt:variant>
      <vt:variant>
        <vt:i4>7077975</vt:i4>
      </vt:variant>
      <vt:variant>
        <vt:i4>4066</vt:i4>
      </vt:variant>
      <vt:variant>
        <vt:i4>0</vt:i4>
      </vt:variant>
      <vt:variant>
        <vt:i4>5</vt:i4>
      </vt:variant>
      <vt:variant>
        <vt:lpwstr/>
      </vt:variant>
      <vt:variant>
        <vt:lpwstr>withdrawal_top</vt:lpwstr>
      </vt:variant>
      <vt:variant>
        <vt:i4>1114147</vt:i4>
      </vt:variant>
      <vt:variant>
        <vt:i4>4063</vt:i4>
      </vt:variant>
      <vt:variant>
        <vt:i4>0</vt:i4>
      </vt:variant>
      <vt:variant>
        <vt:i4>5</vt:i4>
      </vt:variant>
      <vt:variant>
        <vt:lpwstr/>
      </vt:variant>
      <vt:variant>
        <vt:lpwstr>withdrawal_bottom</vt:lpwstr>
      </vt:variant>
      <vt:variant>
        <vt:i4>327737</vt:i4>
      </vt:variant>
      <vt:variant>
        <vt:i4>4060</vt:i4>
      </vt:variant>
      <vt:variant>
        <vt:i4>0</vt:i4>
      </vt:variant>
      <vt:variant>
        <vt:i4>5</vt:i4>
      </vt:variant>
      <vt:variant>
        <vt:lpwstr/>
      </vt:variant>
      <vt:variant>
        <vt:lpwstr>x_y_grid_view</vt:lpwstr>
      </vt:variant>
      <vt:variant>
        <vt:i4>3080202</vt:i4>
      </vt:variant>
      <vt:variant>
        <vt:i4>4057</vt:i4>
      </vt:variant>
      <vt:variant>
        <vt:i4>0</vt:i4>
      </vt:variant>
      <vt:variant>
        <vt:i4>5</vt:i4>
      </vt:variant>
      <vt:variant>
        <vt:lpwstr/>
      </vt:variant>
      <vt:variant>
        <vt:lpwstr>outflow_file</vt:lpwstr>
      </vt:variant>
      <vt:variant>
        <vt:i4>393244</vt:i4>
      </vt:variant>
      <vt:variant>
        <vt:i4>4054</vt:i4>
      </vt:variant>
      <vt:variant>
        <vt:i4>0</vt:i4>
      </vt:variant>
      <vt:variant>
        <vt:i4>5</vt:i4>
      </vt:variant>
      <vt:variant>
        <vt:lpwstr/>
      </vt:variant>
      <vt:variant>
        <vt:lpwstr>calculations</vt:lpwstr>
      </vt:variant>
      <vt:variant>
        <vt:i4>4718711</vt:i4>
      </vt:variant>
      <vt:variant>
        <vt:i4>4051</vt:i4>
      </vt:variant>
      <vt:variant>
        <vt:i4>0</vt:i4>
      </vt:variant>
      <vt:variant>
        <vt:i4>5</vt:i4>
      </vt:variant>
      <vt:variant>
        <vt:lpwstr/>
      </vt:variant>
      <vt:variant>
        <vt:lpwstr>distributed_tributaries</vt:lpwstr>
      </vt:variant>
      <vt:variant>
        <vt:i4>3080193</vt:i4>
      </vt:variant>
      <vt:variant>
        <vt:i4>4048</vt:i4>
      </vt:variant>
      <vt:variant>
        <vt:i4>0</vt:i4>
      </vt:variant>
      <vt:variant>
        <vt:i4>5</vt:i4>
      </vt:variant>
      <vt:variant>
        <vt:lpwstr/>
      </vt:variant>
      <vt:variant>
        <vt:lpwstr>tributary_segment</vt:lpwstr>
      </vt:variant>
      <vt:variant>
        <vt:i4>1376268</vt:i4>
      </vt:variant>
      <vt:variant>
        <vt:i4>4045</vt:i4>
      </vt:variant>
      <vt:variant>
        <vt:i4>0</vt:i4>
      </vt:variant>
      <vt:variant>
        <vt:i4>5</vt:i4>
      </vt:variant>
      <vt:variant>
        <vt:lpwstr/>
      </vt:variant>
      <vt:variant>
        <vt:lpwstr>inflow_outflow_dimensions</vt:lpwstr>
      </vt:variant>
      <vt:variant>
        <vt:i4>4522081</vt:i4>
      </vt:variant>
      <vt:variant>
        <vt:i4>4042</vt:i4>
      </vt:variant>
      <vt:variant>
        <vt:i4>0</vt:i4>
      </vt:variant>
      <vt:variant>
        <vt:i4>5</vt:i4>
      </vt:variant>
      <vt:variant>
        <vt:lpwstr/>
      </vt:variant>
      <vt:variant>
        <vt:lpwstr>tributary_placement</vt:lpwstr>
      </vt:variant>
      <vt:variant>
        <vt:i4>7012419</vt:i4>
      </vt:variant>
      <vt:variant>
        <vt:i4>4039</vt:i4>
      </vt:variant>
      <vt:variant>
        <vt:i4>0</vt:i4>
      </vt:variant>
      <vt:variant>
        <vt:i4>5</vt:i4>
      </vt:variant>
      <vt:variant>
        <vt:lpwstr/>
      </vt:variant>
      <vt:variant>
        <vt:lpwstr>branch_geometry</vt:lpwstr>
      </vt:variant>
      <vt:variant>
        <vt:i4>3538982</vt:i4>
      </vt:variant>
      <vt:variant>
        <vt:i4>4036</vt:i4>
      </vt:variant>
      <vt:variant>
        <vt:i4>0</vt:i4>
      </vt:variant>
      <vt:variant>
        <vt:i4>5</vt:i4>
      </vt:variant>
      <vt:variant>
        <vt:lpwstr/>
      </vt:variant>
      <vt:variant>
        <vt:lpwstr>tributary_inflow_file</vt:lpwstr>
      </vt:variant>
      <vt:variant>
        <vt:i4>327682</vt:i4>
      </vt:variant>
      <vt:variant>
        <vt:i4>4033</vt:i4>
      </vt:variant>
      <vt:variant>
        <vt:i4>0</vt:i4>
      </vt:variant>
      <vt:variant>
        <vt:i4>5</vt:i4>
      </vt:variant>
      <vt:variant>
        <vt:lpwstr/>
      </vt:variant>
      <vt:variant>
        <vt:lpwstr>inflow_concentration_file</vt:lpwstr>
      </vt:variant>
      <vt:variant>
        <vt:i4>7471208</vt:i4>
      </vt:variant>
      <vt:variant>
        <vt:i4>4030</vt:i4>
      </vt:variant>
      <vt:variant>
        <vt:i4>0</vt:i4>
      </vt:variant>
      <vt:variant>
        <vt:i4>5</vt:i4>
      </vt:variant>
      <vt:variant>
        <vt:lpwstr/>
      </vt:variant>
      <vt:variant>
        <vt:lpwstr>inflow_temperature_file</vt:lpwstr>
      </vt:variant>
      <vt:variant>
        <vt:i4>8323158</vt:i4>
      </vt:variant>
      <vt:variant>
        <vt:i4>4027</vt:i4>
      </vt:variant>
      <vt:variant>
        <vt:i4>0</vt:i4>
      </vt:variant>
      <vt:variant>
        <vt:i4>5</vt:i4>
      </vt:variant>
      <vt:variant>
        <vt:lpwstr/>
      </vt:variant>
      <vt:variant>
        <vt:lpwstr>inflow_file</vt:lpwstr>
      </vt:variant>
      <vt:variant>
        <vt:i4>393244</vt:i4>
      </vt:variant>
      <vt:variant>
        <vt:i4>4024</vt:i4>
      </vt:variant>
      <vt:variant>
        <vt:i4>0</vt:i4>
      </vt:variant>
      <vt:variant>
        <vt:i4>5</vt:i4>
      </vt:variant>
      <vt:variant>
        <vt:lpwstr/>
      </vt:variant>
      <vt:variant>
        <vt:lpwstr>calculations</vt:lpwstr>
      </vt:variant>
      <vt:variant>
        <vt:i4>4653158</vt:i4>
      </vt:variant>
      <vt:variant>
        <vt:i4>4021</vt:i4>
      </vt:variant>
      <vt:variant>
        <vt:i4>0</vt:i4>
      </vt:variant>
      <vt:variant>
        <vt:i4>5</vt:i4>
      </vt:variant>
      <vt:variant>
        <vt:lpwstr/>
      </vt:variant>
      <vt:variant>
        <vt:lpwstr>initial_conditions</vt:lpwstr>
      </vt:variant>
      <vt:variant>
        <vt:i4>4653158</vt:i4>
      </vt:variant>
      <vt:variant>
        <vt:i4>4018</vt:i4>
      </vt:variant>
      <vt:variant>
        <vt:i4>0</vt:i4>
      </vt:variant>
      <vt:variant>
        <vt:i4>5</vt:i4>
      </vt:variant>
      <vt:variant>
        <vt:lpwstr/>
      </vt:variant>
      <vt:variant>
        <vt:lpwstr>initial_conditions</vt:lpwstr>
      </vt:variant>
      <vt:variant>
        <vt:i4>6488160</vt:i4>
      </vt:variant>
      <vt:variant>
        <vt:i4>4015</vt:i4>
      </vt:variant>
      <vt:variant>
        <vt:i4>0</vt:i4>
      </vt:variant>
      <vt:variant>
        <vt:i4>5</vt:i4>
      </vt:variant>
      <vt:variant>
        <vt:lpwstr/>
      </vt:variant>
      <vt:variant>
        <vt:lpwstr>restart</vt:lpwstr>
      </vt:variant>
      <vt:variant>
        <vt:i4>6488160</vt:i4>
      </vt:variant>
      <vt:variant>
        <vt:i4>4012</vt:i4>
      </vt:variant>
      <vt:variant>
        <vt:i4>0</vt:i4>
      </vt:variant>
      <vt:variant>
        <vt:i4>5</vt:i4>
      </vt:variant>
      <vt:variant>
        <vt:lpwstr/>
      </vt:variant>
      <vt:variant>
        <vt:lpwstr>restart</vt:lpwstr>
      </vt:variant>
      <vt:variant>
        <vt:i4>196615</vt:i4>
      </vt:variant>
      <vt:variant>
        <vt:i4>4009</vt:i4>
      </vt:variant>
      <vt:variant>
        <vt:i4>0</vt:i4>
      </vt:variant>
      <vt:variant>
        <vt:i4>5</vt:i4>
      </vt:variant>
      <vt:variant>
        <vt:lpwstr/>
      </vt:variant>
      <vt:variant>
        <vt:lpwstr>longitudinal_profile_file</vt:lpwstr>
      </vt:variant>
      <vt:variant>
        <vt:i4>458781</vt:i4>
      </vt:variant>
      <vt:variant>
        <vt:i4>4006</vt:i4>
      </vt:variant>
      <vt:variant>
        <vt:i4>0</vt:i4>
      </vt:variant>
      <vt:variant>
        <vt:i4>5</vt:i4>
      </vt:variant>
      <vt:variant>
        <vt:lpwstr/>
      </vt:variant>
      <vt:variant>
        <vt:lpwstr>vertical_profile_file</vt:lpwstr>
      </vt:variant>
      <vt:variant>
        <vt:i4>3080209</vt:i4>
      </vt:variant>
      <vt:variant>
        <vt:i4>4003</vt:i4>
      </vt:variant>
      <vt:variant>
        <vt:i4>0</vt:i4>
      </vt:variant>
      <vt:variant>
        <vt:i4>5</vt:i4>
      </vt:variant>
      <vt:variant>
        <vt:lpwstr/>
      </vt:variant>
      <vt:variant>
        <vt:lpwstr>initial_concentration</vt:lpwstr>
      </vt:variant>
      <vt:variant>
        <vt:i4>4653158</vt:i4>
      </vt:variant>
      <vt:variant>
        <vt:i4>4000</vt:i4>
      </vt:variant>
      <vt:variant>
        <vt:i4>0</vt:i4>
      </vt:variant>
      <vt:variant>
        <vt:i4>5</vt:i4>
      </vt:variant>
      <vt:variant>
        <vt:lpwstr/>
      </vt:variant>
      <vt:variant>
        <vt:lpwstr>initial_conditions</vt:lpwstr>
      </vt:variant>
      <vt:variant>
        <vt:i4>2031666</vt:i4>
      </vt:variant>
      <vt:variant>
        <vt:i4>3997</vt:i4>
      </vt:variant>
      <vt:variant>
        <vt:i4>0</vt:i4>
      </vt:variant>
      <vt:variant>
        <vt:i4>5</vt:i4>
      </vt:variant>
      <vt:variant>
        <vt:lpwstr/>
      </vt:variant>
      <vt:variant>
        <vt:lpwstr>time_control</vt:lpwstr>
      </vt:variant>
      <vt:variant>
        <vt:i4>2031666</vt:i4>
      </vt:variant>
      <vt:variant>
        <vt:i4>3994</vt:i4>
      </vt:variant>
      <vt:variant>
        <vt:i4>0</vt:i4>
      </vt:variant>
      <vt:variant>
        <vt:i4>5</vt:i4>
      </vt:variant>
      <vt:variant>
        <vt:lpwstr/>
      </vt:variant>
      <vt:variant>
        <vt:lpwstr>time_control</vt:lpwstr>
      </vt:variant>
      <vt:variant>
        <vt:i4>6750274</vt:i4>
      </vt:variant>
      <vt:variant>
        <vt:i4>3991</vt:i4>
      </vt:variant>
      <vt:variant>
        <vt:i4>0</vt:i4>
      </vt:variant>
      <vt:variant>
        <vt:i4>5</vt:i4>
      </vt:variant>
      <vt:variant>
        <vt:lpwstr/>
      </vt:variant>
      <vt:variant>
        <vt:lpwstr>preprocessor_output</vt:lpwstr>
      </vt:variant>
      <vt:variant>
        <vt:i4>6881400</vt:i4>
      </vt:variant>
      <vt:variant>
        <vt:i4>3988</vt:i4>
      </vt:variant>
      <vt:variant>
        <vt:i4>0</vt:i4>
      </vt:variant>
      <vt:variant>
        <vt:i4>5</vt:i4>
      </vt:variant>
      <vt:variant>
        <vt:lpwstr/>
      </vt:variant>
      <vt:variant>
        <vt:lpwstr>bathymetry</vt:lpwstr>
      </vt:variant>
      <vt:variant>
        <vt:i4>6881400</vt:i4>
      </vt:variant>
      <vt:variant>
        <vt:i4>3985</vt:i4>
      </vt:variant>
      <vt:variant>
        <vt:i4>0</vt:i4>
      </vt:variant>
      <vt:variant>
        <vt:i4>5</vt:i4>
      </vt:variant>
      <vt:variant>
        <vt:lpwstr/>
      </vt:variant>
      <vt:variant>
        <vt:lpwstr>bathymetry</vt:lpwstr>
      </vt:variant>
      <vt:variant>
        <vt:i4>6881400</vt:i4>
      </vt:variant>
      <vt:variant>
        <vt:i4>3982</vt:i4>
      </vt:variant>
      <vt:variant>
        <vt:i4>0</vt:i4>
      </vt:variant>
      <vt:variant>
        <vt:i4>5</vt:i4>
      </vt:variant>
      <vt:variant>
        <vt:lpwstr/>
      </vt:variant>
      <vt:variant>
        <vt:lpwstr>bathymetry</vt:lpwstr>
      </vt:variant>
      <vt:variant>
        <vt:i4>6881400</vt:i4>
      </vt:variant>
      <vt:variant>
        <vt:i4>3979</vt:i4>
      </vt:variant>
      <vt:variant>
        <vt:i4>0</vt:i4>
      </vt:variant>
      <vt:variant>
        <vt:i4>5</vt:i4>
      </vt:variant>
      <vt:variant>
        <vt:lpwstr/>
      </vt:variant>
      <vt:variant>
        <vt:lpwstr>bathymetry</vt:lpwstr>
      </vt:variant>
      <vt:variant>
        <vt:i4>6881400</vt:i4>
      </vt:variant>
      <vt:variant>
        <vt:i4>3976</vt:i4>
      </vt:variant>
      <vt:variant>
        <vt:i4>0</vt:i4>
      </vt:variant>
      <vt:variant>
        <vt:i4>5</vt:i4>
      </vt:variant>
      <vt:variant>
        <vt:lpwstr/>
      </vt:variant>
      <vt:variant>
        <vt:lpwstr>bathymetry</vt:lpwstr>
      </vt:variant>
      <vt:variant>
        <vt:i4>6881400</vt:i4>
      </vt:variant>
      <vt:variant>
        <vt:i4>3973</vt:i4>
      </vt:variant>
      <vt:variant>
        <vt:i4>0</vt:i4>
      </vt:variant>
      <vt:variant>
        <vt:i4>5</vt:i4>
      </vt:variant>
      <vt:variant>
        <vt:lpwstr/>
      </vt:variant>
      <vt:variant>
        <vt:lpwstr>bathymetry</vt:lpwstr>
      </vt:variant>
      <vt:variant>
        <vt:i4>6881400</vt:i4>
      </vt:variant>
      <vt:variant>
        <vt:i4>3970</vt:i4>
      </vt:variant>
      <vt:variant>
        <vt:i4>0</vt:i4>
      </vt:variant>
      <vt:variant>
        <vt:i4>5</vt:i4>
      </vt:variant>
      <vt:variant>
        <vt:lpwstr/>
      </vt:variant>
      <vt:variant>
        <vt:lpwstr>bathymetry</vt:lpwstr>
      </vt:variant>
      <vt:variant>
        <vt:i4>7733313</vt:i4>
      </vt:variant>
      <vt:variant>
        <vt:i4>3943</vt:i4>
      </vt:variant>
      <vt:variant>
        <vt:i4>0</vt:i4>
      </vt:variant>
      <vt:variant>
        <vt:i4>5</vt:i4>
      </vt:variant>
      <vt:variant>
        <vt:lpwstr/>
      </vt:variant>
      <vt:variant>
        <vt:lpwstr>grid_dimensions</vt:lpwstr>
      </vt:variant>
      <vt:variant>
        <vt:i4>7733313</vt:i4>
      </vt:variant>
      <vt:variant>
        <vt:i4>3940</vt:i4>
      </vt:variant>
      <vt:variant>
        <vt:i4>0</vt:i4>
      </vt:variant>
      <vt:variant>
        <vt:i4>5</vt:i4>
      </vt:variant>
      <vt:variant>
        <vt:lpwstr/>
      </vt:variant>
      <vt:variant>
        <vt:lpwstr>grid_dimensions</vt:lpwstr>
      </vt:variant>
      <vt:variant>
        <vt:i4>6881400</vt:i4>
      </vt:variant>
      <vt:variant>
        <vt:i4>3934</vt:i4>
      </vt:variant>
      <vt:variant>
        <vt:i4>0</vt:i4>
      </vt:variant>
      <vt:variant>
        <vt:i4>5</vt:i4>
      </vt:variant>
      <vt:variant>
        <vt:lpwstr/>
      </vt:variant>
      <vt:variant>
        <vt:lpwstr>bathymetry</vt:lpwstr>
      </vt:variant>
      <vt:variant>
        <vt:i4>6881400</vt:i4>
      </vt:variant>
      <vt:variant>
        <vt:i4>3931</vt:i4>
      </vt:variant>
      <vt:variant>
        <vt:i4>0</vt:i4>
      </vt:variant>
      <vt:variant>
        <vt:i4>5</vt:i4>
      </vt:variant>
      <vt:variant>
        <vt:lpwstr/>
      </vt:variant>
      <vt:variant>
        <vt:lpwstr>bathymetry</vt:lpwstr>
      </vt:variant>
      <vt:variant>
        <vt:i4>7012419</vt:i4>
      </vt:variant>
      <vt:variant>
        <vt:i4>3928</vt:i4>
      </vt:variant>
      <vt:variant>
        <vt:i4>0</vt:i4>
      </vt:variant>
      <vt:variant>
        <vt:i4>5</vt:i4>
      </vt:variant>
      <vt:variant>
        <vt:lpwstr/>
      </vt:variant>
      <vt:variant>
        <vt:lpwstr>branch_geometry</vt:lpwstr>
      </vt:variant>
      <vt:variant>
        <vt:i4>6881400</vt:i4>
      </vt:variant>
      <vt:variant>
        <vt:i4>3925</vt:i4>
      </vt:variant>
      <vt:variant>
        <vt:i4>0</vt:i4>
      </vt:variant>
      <vt:variant>
        <vt:i4>5</vt:i4>
      </vt:variant>
      <vt:variant>
        <vt:lpwstr/>
      </vt:variant>
      <vt:variant>
        <vt:lpwstr>bathymetry</vt:lpwstr>
      </vt:variant>
      <vt:variant>
        <vt:i4>6881400</vt:i4>
      </vt:variant>
      <vt:variant>
        <vt:i4>3922</vt:i4>
      </vt:variant>
      <vt:variant>
        <vt:i4>0</vt:i4>
      </vt:variant>
      <vt:variant>
        <vt:i4>5</vt:i4>
      </vt:variant>
      <vt:variant>
        <vt:lpwstr/>
      </vt:variant>
      <vt:variant>
        <vt:lpwstr>bathymetry</vt:lpwstr>
      </vt:variant>
      <vt:variant>
        <vt:i4>6881400</vt:i4>
      </vt:variant>
      <vt:variant>
        <vt:i4>3919</vt:i4>
      </vt:variant>
      <vt:variant>
        <vt:i4>0</vt:i4>
      </vt:variant>
      <vt:variant>
        <vt:i4>5</vt:i4>
      </vt:variant>
      <vt:variant>
        <vt:lpwstr/>
      </vt:variant>
      <vt:variant>
        <vt:lpwstr>bathymetry</vt:lpwstr>
      </vt:variant>
      <vt:variant>
        <vt:i4>3866730</vt:i4>
      </vt:variant>
      <vt:variant>
        <vt:i4>3916</vt:i4>
      </vt:variant>
      <vt:variant>
        <vt:i4>0</vt:i4>
      </vt:variant>
      <vt:variant>
        <vt:i4>5</vt:i4>
      </vt:variant>
      <vt:variant>
        <vt:lpwstr>http://w2forum.cee.pdx.edu/</vt:lpwstr>
      </vt:variant>
      <vt:variant>
        <vt:lpwstr/>
      </vt:variant>
      <vt:variant>
        <vt:i4>1572900</vt:i4>
      </vt:variant>
      <vt:variant>
        <vt:i4>3913</vt:i4>
      </vt:variant>
      <vt:variant>
        <vt:i4>0</vt:i4>
      </vt:variant>
      <vt:variant>
        <vt:i4>5</vt:i4>
      </vt:variant>
      <vt:variant>
        <vt:lpwstr/>
      </vt:variant>
      <vt:variant>
        <vt:lpwstr>_Preprocessor</vt:lpwstr>
      </vt:variant>
      <vt:variant>
        <vt:i4>917545</vt:i4>
      </vt:variant>
      <vt:variant>
        <vt:i4>3910</vt:i4>
      </vt:variant>
      <vt:variant>
        <vt:i4>0</vt:i4>
      </vt:variant>
      <vt:variant>
        <vt:i4>5</vt:i4>
      </vt:variant>
      <vt:variant>
        <vt:lpwstr/>
      </vt:variant>
      <vt:variant>
        <vt:lpwstr>_Snapshot</vt:lpwstr>
      </vt:variant>
      <vt:variant>
        <vt:i4>4194385</vt:i4>
      </vt:variant>
      <vt:variant>
        <vt:i4>3907</vt:i4>
      </vt:variant>
      <vt:variant>
        <vt:i4>0</vt:i4>
      </vt:variant>
      <vt:variant>
        <vt:i4>5</vt:i4>
      </vt:variant>
      <vt:variant>
        <vt:lpwstr/>
      </vt:variant>
      <vt:variant>
        <vt:lpwstr>_Gate_File</vt:lpwstr>
      </vt:variant>
      <vt:variant>
        <vt:i4>1048609</vt:i4>
      </vt:variant>
      <vt:variant>
        <vt:i4>3904</vt:i4>
      </vt:variant>
      <vt:variant>
        <vt:i4>0</vt:i4>
      </vt:variant>
      <vt:variant>
        <vt:i4>5</vt:i4>
      </vt:variant>
      <vt:variant>
        <vt:lpwstr/>
      </vt:variant>
      <vt:variant>
        <vt:lpwstr>_Shade_Input_File</vt:lpwstr>
      </vt:variant>
      <vt:variant>
        <vt:i4>3866644</vt:i4>
      </vt:variant>
      <vt:variant>
        <vt:i4>3901</vt:i4>
      </vt:variant>
      <vt:variant>
        <vt:i4>0</vt:i4>
      </vt:variant>
      <vt:variant>
        <vt:i4>5</vt:i4>
      </vt:variant>
      <vt:variant>
        <vt:lpwstr/>
      </vt:variant>
      <vt:variant>
        <vt:lpwstr>_Wind_Sheltering_Coefficient</vt:lpwstr>
      </vt:variant>
      <vt:variant>
        <vt:i4>6422620</vt:i4>
      </vt:variant>
      <vt:variant>
        <vt:i4>3898</vt:i4>
      </vt:variant>
      <vt:variant>
        <vt:i4>0</vt:i4>
      </vt:variant>
      <vt:variant>
        <vt:i4>5</vt:i4>
      </vt:variant>
      <vt:variant>
        <vt:lpwstr/>
      </vt:variant>
      <vt:variant>
        <vt:lpwstr>_Longitudinal_Profile_File</vt:lpwstr>
      </vt:variant>
      <vt:variant>
        <vt:i4>7864408</vt:i4>
      </vt:variant>
      <vt:variant>
        <vt:i4>3895</vt:i4>
      </vt:variant>
      <vt:variant>
        <vt:i4>0</vt:i4>
      </vt:variant>
      <vt:variant>
        <vt:i4>5</vt:i4>
      </vt:variant>
      <vt:variant>
        <vt:lpwstr/>
      </vt:variant>
      <vt:variant>
        <vt:lpwstr>_Vertical_Profile_File</vt:lpwstr>
      </vt:variant>
      <vt:variant>
        <vt:i4>3407933</vt:i4>
      </vt:variant>
      <vt:variant>
        <vt:i4>3892</vt:i4>
      </vt:variant>
      <vt:variant>
        <vt:i4>0</vt:i4>
      </vt:variant>
      <vt:variant>
        <vt:i4>5</vt:i4>
      </vt:variant>
      <vt:variant>
        <vt:lpwstr/>
      </vt:variant>
      <vt:variant>
        <vt:lpwstr>_Withdrawal_File</vt:lpwstr>
      </vt:variant>
      <vt:variant>
        <vt:i4>4718718</vt:i4>
      </vt:variant>
      <vt:variant>
        <vt:i4>3889</vt:i4>
      </vt:variant>
      <vt:variant>
        <vt:i4>0</vt:i4>
      </vt:variant>
      <vt:variant>
        <vt:i4>5</vt:i4>
      </vt:variant>
      <vt:variant>
        <vt:lpwstr/>
      </vt:variant>
      <vt:variant>
        <vt:lpwstr>_Light_Extinction_File</vt:lpwstr>
      </vt:variant>
      <vt:variant>
        <vt:i4>1048609</vt:i4>
      </vt:variant>
      <vt:variant>
        <vt:i4>3886</vt:i4>
      </vt:variant>
      <vt:variant>
        <vt:i4>0</vt:i4>
      </vt:variant>
      <vt:variant>
        <vt:i4>5</vt:i4>
      </vt:variant>
      <vt:variant>
        <vt:lpwstr/>
      </vt:variant>
      <vt:variant>
        <vt:lpwstr>_Branch_Outflow_File</vt:lpwstr>
      </vt:variant>
      <vt:variant>
        <vt:i4>5439590</vt:i4>
      </vt:variant>
      <vt:variant>
        <vt:i4>3883</vt:i4>
      </vt:variant>
      <vt:variant>
        <vt:i4>0</vt:i4>
      </vt:variant>
      <vt:variant>
        <vt:i4>5</vt:i4>
      </vt:variant>
      <vt:variant>
        <vt:lpwstr/>
      </vt:variant>
      <vt:variant>
        <vt:lpwstr>_Branch_External_Downstream</vt:lpwstr>
      </vt:variant>
      <vt:variant>
        <vt:i4>1638442</vt:i4>
      </vt:variant>
      <vt:variant>
        <vt:i4>3880</vt:i4>
      </vt:variant>
      <vt:variant>
        <vt:i4>0</vt:i4>
      </vt:variant>
      <vt:variant>
        <vt:i4>5</vt:i4>
      </vt:variant>
      <vt:variant>
        <vt:lpwstr/>
      </vt:variant>
      <vt:variant>
        <vt:lpwstr>downstream_head_temperature_file</vt:lpwstr>
      </vt:variant>
      <vt:variant>
        <vt:i4>7929921</vt:i4>
      </vt:variant>
      <vt:variant>
        <vt:i4>3877</vt:i4>
      </vt:variant>
      <vt:variant>
        <vt:i4>0</vt:i4>
      </vt:variant>
      <vt:variant>
        <vt:i4>5</vt:i4>
      </vt:variant>
      <vt:variant>
        <vt:lpwstr/>
      </vt:variant>
      <vt:variant>
        <vt:lpwstr>downstream_head_elevation_file</vt:lpwstr>
      </vt:variant>
      <vt:variant>
        <vt:i4>3473431</vt:i4>
      </vt:variant>
      <vt:variant>
        <vt:i4>3874</vt:i4>
      </vt:variant>
      <vt:variant>
        <vt:i4>0</vt:i4>
      </vt:variant>
      <vt:variant>
        <vt:i4>5</vt:i4>
      </vt:variant>
      <vt:variant>
        <vt:lpwstr/>
      </vt:variant>
      <vt:variant>
        <vt:lpwstr>_Branch_External_Upstream</vt:lpwstr>
      </vt:variant>
      <vt:variant>
        <vt:i4>6815820</vt:i4>
      </vt:variant>
      <vt:variant>
        <vt:i4>3871</vt:i4>
      </vt:variant>
      <vt:variant>
        <vt:i4>0</vt:i4>
      </vt:variant>
      <vt:variant>
        <vt:i4>5</vt:i4>
      </vt:variant>
      <vt:variant>
        <vt:lpwstr/>
      </vt:variant>
      <vt:variant>
        <vt:lpwstr>upstream_head_temperature_file</vt:lpwstr>
      </vt:variant>
      <vt:variant>
        <vt:i4>524327</vt:i4>
      </vt:variant>
      <vt:variant>
        <vt:i4>3868</vt:i4>
      </vt:variant>
      <vt:variant>
        <vt:i4>0</vt:i4>
      </vt:variant>
      <vt:variant>
        <vt:i4>5</vt:i4>
      </vt:variant>
      <vt:variant>
        <vt:lpwstr/>
      </vt:variant>
      <vt:variant>
        <vt:lpwstr>upstream_head_elevation_file</vt:lpwstr>
      </vt:variant>
      <vt:variant>
        <vt:i4>4456567</vt:i4>
      </vt:variant>
      <vt:variant>
        <vt:i4>3865</vt:i4>
      </vt:variant>
      <vt:variant>
        <vt:i4>0</vt:i4>
      </vt:variant>
      <vt:variant>
        <vt:i4>5</vt:i4>
      </vt:variant>
      <vt:variant>
        <vt:lpwstr/>
      </vt:variant>
      <vt:variant>
        <vt:lpwstr>_Tributary_Inflow_Concentration</vt:lpwstr>
      </vt:variant>
      <vt:variant>
        <vt:i4>3014667</vt:i4>
      </vt:variant>
      <vt:variant>
        <vt:i4>3862</vt:i4>
      </vt:variant>
      <vt:variant>
        <vt:i4>0</vt:i4>
      </vt:variant>
      <vt:variant>
        <vt:i4>5</vt:i4>
      </vt:variant>
      <vt:variant>
        <vt:lpwstr/>
      </vt:variant>
      <vt:variant>
        <vt:lpwstr>_Tributary_Inflow_Temperature</vt:lpwstr>
      </vt:variant>
      <vt:variant>
        <vt:i4>4391017</vt:i4>
      </vt:variant>
      <vt:variant>
        <vt:i4>3859</vt:i4>
      </vt:variant>
      <vt:variant>
        <vt:i4>0</vt:i4>
      </vt:variant>
      <vt:variant>
        <vt:i4>5</vt:i4>
      </vt:variant>
      <vt:variant>
        <vt:lpwstr/>
      </vt:variant>
      <vt:variant>
        <vt:lpwstr>_Tributary_Inflow_File</vt:lpwstr>
      </vt:variant>
      <vt:variant>
        <vt:i4>5636218</vt:i4>
      </vt:variant>
      <vt:variant>
        <vt:i4>3856</vt:i4>
      </vt:variant>
      <vt:variant>
        <vt:i4>0</vt:i4>
      </vt:variant>
      <vt:variant>
        <vt:i4>5</vt:i4>
      </vt:variant>
      <vt:variant>
        <vt:lpwstr/>
      </vt:variant>
      <vt:variant>
        <vt:lpwstr>_Branch_Inflow_Constituent</vt:lpwstr>
      </vt:variant>
      <vt:variant>
        <vt:i4>4653173</vt:i4>
      </vt:variant>
      <vt:variant>
        <vt:i4>3853</vt:i4>
      </vt:variant>
      <vt:variant>
        <vt:i4>0</vt:i4>
      </vt:variant>
      <vt:variant>
        <vt:i4>5</vt:i4>
      </vt:variant>
      <vt:variant>
        <vt:lpwstr/>
      </vt:variant>
      <vt:variant>
        <vt:lpwstr>_Branch_Inflow_Temperature</vt:lpwstr>
      </vt:variant>
      <vt:variant>
        <vt:i4>4194429</vt:i4>
      </vt:variant>
      <vt:variant>
        <vt:i4>3850</vt:i4>
      </vt:variant>
      <vt:variant>
        <vt:i4>0</vt:i4>
      </vt:variant>
      <vt:variant>
        <vt:i4>5</vt:i4>
      </vt:variant>
      <vt:variant>
        <vt:lpwstr/>
      </vt:variant>
      <vt:variant>
        <vt:lpwstr>_Branch_Inflow_File</vt:lpwstr>
      </vt:variant>
      <vt:variant>
        <vt:i4>327696</vt:i4>
      </vt:variant>
      <vt:variant>
        <vt:i4>3847</vt:i4>
      </vt:variant>
      <vt:variant>
        <vt:i4>0</vt:i4>
      </vt:variant>
      <vt:variant>
        <vt:i4>5</vt:i4>
      </vt:variant>
      <vt:variant>
        <vt:lpwstr/>
      </vt:variant>
      <vt:variant>
        <vt:lpwstr>_Meteorology_File</vt:lpwstr>
      </vt:variant>
      <vt:variant>
        <vt:i4>2818108</vt:i4>
      </vt:variant>
      <vt:variant>
        <vt:i4>3844</vt:i4>
      </vt:variant>
      <vt:variant>
        <vt:i4>0</vt:i4>
      </vt:variant>
      <vt:variant>
        <vt:i4>5</vt:i4>
      </vt:variant>
      <vt:variant>
        <vt:lpwstr/>
      </vt:variant>
      <vt:variant>
        <vt:lpwstr>_Bathymetry_File</vt:lpwstr>
      </vt:variant>
      <vt:variant>
        <vt:i4>1638429</vt:i4>
      </vt:variant>
      <vt:variant>
        <vt:i4>3841</vt:i4>
      </vt:variant>
      <vt:variant>
        <vt:i4>0</vt:i4>
      </vt:variant>
      <vt:variant>
        <vt:i4>5</vt:i4>
      </vt:variant>
      <vt:variant>
        <vt:lpwstr/>
      </vt:variant>
      <vt:variant>
        <vt:lpwstr>_Control_File</vt:lpwstr>
      </vt:variant>
      <vt:variant>
        <vt:i4>1703991</vt:i4>
      </vt:variant>
      <vt:variant>
        <vt:i4>3834</vt:i4>
      </vt:variant>
      <vt:variant>
        <vt:i4>0</vt:i4>
      </vt:variant>
      <vt:variant>
        <vt:i4>5</vt:i4>
      </vt:variant>
      <vt:variant>
        <vt:lpwstr/>
      </vt:variant>
      <vt:variant>
        <vt:lpwstr>_Toc18828364</vt:lpwstr>
      </vt:variant>
      <vt:variant>
        <vt:i4>1900599</vt:i4>
      </vt:variant>
      <vt:variant>
        <vt:i4>3828</vt:i4>
      </vt:variant>
      <vt:variant>
        <vt:i4>0</vt:i4>
      </vt:variant>
      <vt:variant>
        <vt:i4>5</vt:i4>
      </vt:variant>
      <vt:variant>
        <vt:lpwstr/>
      </vt:variant>
      <vt:variant>
        <vt:lpwstr>_Toc18828363</vt:lpwstr>
      </vt:variant>
      <vt:variant>
        <vt:i4>1835063</vt:i4>
      </vt:variant>
      <vt:variant>
        <vt:i4>3822</vt:i4>
      </vt:variant>
      <vt:variant>
        <vt:i4>0</vt:i4>
      </vt:variant>
      <vt:variant>
        <vt:i4>5</vt:i4>
      </vt:variant>
      <vt:variant>
        <vt:lpwstr/>
      </vt:variant>
      <vt:variant>
        <vt:lpwstr>_Toc18828362</vt:lpwstr>
      </vt:variant>
      <vt:variant>
        <vt:i4>2031671</vt:i4>
      </vt:variant>
      <vt:variant>
        <vt:i4>3816</vt:i4>
      </vt:variant>
      <vt:variant>
        <vt:i4>0</vt:i4>
      </vt:variant>
      <vt:variant>
        <vt:i4>5</vt:i4>
      </vt:variant>
      <vt:variant>
        <vt:lpwstr/>
      </vt:variant>
      <vt:variant>
        <vt:lpwstr>_Toc18828361</vt:lpwstr>
      </vt:variant>
      <vt:variant>
        <vt:i4>1966135</vt:i4>
      </vt:variant>
      <vt:variant>
        <vt:i4>3810</vt:i4>
      </vt:variant>
      <vt:variant>
        <vt:i4>0</vt:i4>
      </vt:variant>
      <vt:variant>
        <vt:i4>5</vt:i4>
      </vt:variant>
      <vt:variant>
        <vt:lpwstr/>
      </vt:variant>
      <vt:variant>
        <vt:lpwstr>_Toc18828360</vt:lpwstr>
      </vt:variant>
      <vt:variant>
        <vt:i4>1507380</vt:i4>
      </vt:variant>
      <vt:variant>
        <vt:i4>3804</vt:i4>
      </vt:variant>
      <vt:variant>
        <vt:i4>0</vt:i4>
      </vt:variant>
      <vt:variant>
        <vt:i4>5</vt:i4>
      </vt:variant>
      <vt:variant>
        <vt:lpwstr/>
      </vt:variant>
      <vt:variant>
        <vt:lpwstr>_Toc18828359</vt:lpwstr>
      </vt:variant>
      <vt:variant>
        <vt:i4>1441844</vt:i4>
      </vt:variant>
      <vt:variant>
        <vt:i4>3798</vt:i4>
      </vt:variant>
      <vt:variant>
        <vt:i4>0</vt:i4>
      </vt:variant>
      <vt:variant>
        <vt:i4>5</vt:i4>
      </vt:variant>
      <vt:variant>
        <vt:lpwstr/>
      </vt:variant>
      <vt:variant>
        <vt:lpwstr>_Toc18828358</vt:lpwstr>
      </vt:variant>
      <vt:variant>
        <vt:i4>1638452</vt:i4>
      </vt:variant>
      <vt:variant>
        <vt:i4>3792</vt:i4>
      </vt:variant>
      <vt:variant>
        <vt:i4>0</vt:i4>
      </vt:variant>
      <vt:variant>
        <vt:i4>5</vt:i4>
      </vt:variant>
      <vt:variant>
        <vt:lpwstr/>
      </vt:variant>
      <vt:variant>
        <vt:lpwstr>_Toc18828357</vt:lpwstr>
      </vt:variant>
      <vt:variant>
        <vt:i4>1572916</vt:i4>
      </vt:variant>
      <vt:variant>
        <vt:i4>3786</vt:i4>
      </vt:variant>
      <vt:variant>
        <vt:i4>0</vt:i4>
      </vt:variant>
      <vt:variant>
        <vt:i4>5</vt:i4>
      </vt:variant>
      <vt:variant>
        <vt:lpwstr/>
      </vt:variant>
      <vt:variant>
        <vt:lpwstr>_Toc18828356</vt:lpwstr>
      </vt:variant>
      <vt:variant>
        <vt:i4>1769524</vt:i4>
      </vt:variant>
      <vt:variant>
        <vt:i4>3780</vt:i4>
      </vt:variant>
      <vt:variant>
        <vt:i4>0</vt:i4>
      </vt:variant>
      <vt:variant>
        <vt:i4>5</vt:i4>
      </vt:variant>
      <vt:variant>
        <vt:lpwstr/>
      </vt:variant>
      <vt:variant>
        <vt:lpwstr>_Toc18828355</vt:lpwstr>
      </vt:variant>
      <vt:variant>
        <vt:i4>1703988</vt:i4>
      </vt:variant>
      <vt:variant>
        <vt:i4>3774</vt:i4>
      </vt:variant>
      <vt:variant>
        <vt:i4>0</vt:i4>
      </vt:variant>
      <vt:variant>
        <vt:i4>5</vt:i4>
      </vt:variant>
      <vt:variant>
        <vt:lpwstr/>
      </vt:variant>
      <vt:variant>
        <vt:lpwstr>_Toc18828354</vt:lpwstr>
      </vt:variant>
      <vt:variant>
        <vt:i4>1900596</vt:i4>
      </vt:variant>
      <vt:variant>
        <vt:i4>3768</vt:i4>
      </vt:variant>
      <vt:variant>
        <vt:i4>0</vt:i4>
      </vt:variant>
      <vt:variant>
        <vt:i4>5</vt:i4>
      </vt:variant>
      <vt:variant>
        <vt:lpwstr/>
      </vt:variant>
      <vt:variant>
        <vt:lpwstr>_Toc18828353</vt:lpwstr>
      </vt:variant>
      <vt:variant>
        <vt:i4>1835060</vt:i4>
      </vt:variant>
      <vt:variant>
        <vt:i4>3762</vt:i4>
      </vt:variant>
      <vt:variant>
        <vt:i4>0</vt:i4>
      </vt:variant>
      <vt:variant>
        <vt:i4>5</vt:i4>
      </vt:variant>
      <vt:variant>
        <vt:lpwstr/>
      </vt:variant>
      <vt:variant>
        <vt:lpwstr>_Toc18828352</vt:lpwstr>
      </vt:variant>
      <vt:variant>
        <vt:i4>2031668</vt:i4>
      </vt:variant>
      <vt:variant>
        <vt:i4>3756</vt:i4>
      </vt:variant>
      <vt:variant>
        <vt:i4>0</vt:i4>
      </vt:variant>
      <vt:variant>
        <vt:i4>5</vt:i4>
      </vt:variant>
      <vt:variant>
        <vt:lpwstr/>
      </vt:variant>
      <vt:variant>
        <vt:lpwstr>_Toc18828351</vt:lpwstr>
      </vt:variant>
      <vt:variant>
        <vt:i4>1966132</vt:i4>
      </vt:variant>
      <vt:variant>
        <vt:i4>3750</vt:i4>
      </vt:variant>
      <vt:variant>
        <vt:i4>0</vt:i4>
      </vt:variant>
      <vt:variant>
        <vt:i4>5</vt:i4>
      </vt:variant>
      <vt:variant>
        <vt:lpwstr/>
      </vt:variant>
      <vt:variant>
        <vt:lpwstr>_Toc18828350</vt:lpwstr>
      </vt:variant>
      <vt:variant>
        <vt:i4>1507381</vt:i4>
      </vt:variant>
      <vt:variant>
        <vt:i4>3744</vt:i4>
      </vt:variant>
      <vt:variant>
        <vt:i4>0</vt:i4>
      </vt:variant>
      <vt:variant>
        <vt:i4>5</vt:i4>
      </vt:variant>
      <vt:variant>
        <vt:lpwstr/>
      </vt:variant>
      <vt:variant>
        <vt:lpwstr>_Toc18828349</vt:lpwstr>
      </vt:variant>
      <vt:variant>
        <vt:i4>1441845</vt:i4>
      </vt:variant>
      <vt:variant>
        <vt:i4>3738</vt:i4>
      </vt:variant>
      <vt:variant>
        <vt:i4>0</vt:i4>
      </vt:variant>
      <vt:variant>
        <vt:i4>5</vt:i4>
      </vt:variant>
      <vt:variant>
        <vt:lpwstr/>
      </vt:variant>
      <vt:variant>
        <vt:lpwstr>_Toc18828348</vt:lpwstr>
      </vt:variant>
      <vt:variant>
        <vt:i4>1638453</vt:i4>
      </vt:variant>
      <vt:variant>
        <vt:i4>3732</vt:i4>
      </vt:variant>
      <vt:variant>
        <vt:i4>0</vt:i4>
      </vt:variant>
      <vt:variant>
        <vt:i4>5</vt:i4>
      </vt:variant>
      <vt:variant>
        <vt:lpwstr/>
      </vt:variant>
      <vt:variant>
        <vt:lpwstr>_Toc18828347</vt:lpwstr>
      </vt:variant>
      <vt:variant>
        <vt:i4>1572917</vt:i4>
      </vt:variant>
      <vt:variant>
        <vt:i4>3726</vt:i4>
      </vt:variant>
      <vt:variant>
        <vt:i4>0</vt:i4>
      </vt:variant>
      <vt:variant>
        <vt:i4>5</vt:i4>
      </vt:variant>
      <vt:variant>
        <vt:lpwstr/>
      </vt:variant>
      <vt:variant>
        <vt:lpwstr>_Toc18828346</vt:lpwstr>
      </vt:variant>
      <vt:variant>
        <vt:i4>1769525</vt:i4>
      </vt:variant>
      <vt:variant>
        <vt:i4>3718</vt:i4>
      </vt:variant>
      <vt:variant>
        <vt:i4>0</vt:i4>
      </vt:variant>
      <vt:variant>
        <vt:i4>5</vt:i4>
      </vt:variant>
      <vt:variant>
        <vt:lpwstr/>
      </vt:variant>
      <vt:variant>
        <vt:lpwstr>_Toc18828345</vt:lpwstr>
      </vt:variant>
      <vt:variant>
        <vt:i4>1703989</vt:i4>
      </vt:variant>
      <vt:variant>
        <vt:i4>3712</vt:i4>
      </vt:variant>
      <vt:variant>
        <vt:i4>0</vt:i4>
      </vt:variant>
      <vt:variant>
        <vt:i4>5</vt:i4>
      </vt:variant>
      <vt:variant>
        <vt:lpwstr/>
      </vt:variant>
      <vt:variant>
        <vt:lpwstr>_Toc18828344</vt:lpwstr>
      </vt:variant>
      <vt:variant>
        <vt:i4>1900597</vt:i4>
      </vt:variant>
      <vt:variant>
        <vt:i4>3706</vt:i4>
      </vt:variant>
      <vt:variant>
        <vt:i4>0</vt:i4>
      </vt:variant>
      <vt:variant>
        <vt:i4>5</vt:i4>
      </vt:variant>
      <vt:variant>
        <vt:lpwstr/>
      </vt:variant>
      <vt:variant>
        <vt:lpwstr>_Toc18828343</vt:lpwstr>
      </vt:variant>
      <vt:variant>
        <vt:i4>1835061</vt:i4>
      </vt:variant>
      <vt:variant>
        <vt:i4>3700</vt:i4>
      </vt:variant>
      <vt:variant>
        <vt:i4>0</vt:i4>
      </vt:variant>
      <vt:variant>
        <vt:i4>5</vt:i4>
      </vt:variant>
      <vt:variant>
        <vt:lpwstr/>
      </vt:variant>
      <vt:variant>
        <vt:lpwstr>_Toc18828342</vt:lpwstr>
      </vt:variant>
      <vt:variant>
        <vt:i4>2031669</vt:i4>
      </vt:variant>
      <vt:variant>
        <vt:i4>3694</vt:i4>
      </vt:variant>
      <vt:variant>
        <vt:i4>0</vt:i4>
      </vt:variant>
      <vt:variant>
        <vt:i4>5</vt:i4>
      </vt:variant>
      <vt:variant>
        <vt:lpwstr/>
      </vt:variant>
      <vt:variant>
        <vt:lpwstr>_Toc18828341</vt:lpwstr>
      </vt:variant>
      <vt:variant>
        <vt:i4>1966133</vt:i4>
      </vt:variant>
      <vt:variant>
        <vt:i4>3688</vt:i4>
      </vt:variant>
      <vt:variant>
        <vt:i4>0</vt:i4>
      </vt:variant>
      <vt:variant>
        <vt:i4>5</vt:i4>
      </vt:variant>
      <vt:variant>
        <vt:lpwstr/>
      </vt:variant>
      <vt:variant>
        <vt:lpwstr>_Toc18828340</vt:lpwstr>
      </vt:variant>
      <vt:variant>
        <vt:i4>1507378</vt:i4>
      </vt:variant>
      <vt:variant>
        <vt:i4>3682</vt:i4>
      </vt:variant>
      <vt:variant>
        <vt:i4>0</vt:i4>
      </vt:variant>
      <vt:variant>
        <vt:i4>5</vt:i4>
      </vt:variant>
      <vt:variant>
        <vt:lpwstr/>
      </vt:variant>
      <vt:variant>
        <vt:lpwstr>_Toc18828339</vt:lpwstr>
      </vt:variant>
      <vt:variant>
        <vt:i4>1441842</vt:i4>
      </vt:variant>
      <vt:variant>
        <vt:i4>3676</vt:i4>
      </vt:variant>
      <vt:variant>
        <vt:i4>0</vt:i4>
      </vt:variant>
      <vt:variant>
        <vt:i4>5</vt:i4>
      </vt:variant>
      <vt:variant>
        <vt:lpwstr/>
      </vt:variant>
      <vt:variant>
        <vt:lpwstr>_Toc18828338</vt:lpwstr>
      </vt:variant>
      <vt:variant>
        <vt:i4>1638450</vt:i4>
      </vt:variant>
      <vt:variant>
        <vt:i4>3670</vt:i4>
      </vt:variant>
      <vt:variant>
        <vt:i4>0</vt:i4>
      </vt:variant>
      <vt:variant>
        <vt:i4>5</vt:i4>
      </vt:variant>
      <vt:variant>
        <vt:lpwstr/>
      </vt:variant>
      <vt:variant>
        <vt:lpwstr>_Toc18828337</vt:lpwstr>
      </vt:variant>
      <vt:variant>
        <vt:i4>1572914</vt:i4>
      </vt:variant>
      <vt:variant>
        <vt:i4>3664</vt:i4>
      </vt:variant>
      <vt:variant>
        <vt:i4>0</vt:i4>
      </vt:variant>
      <vt:variant>
        <vt:i4>5</vt:i4>
      </vt:variant>
      <vt:variant>
        <vt:lpwstr/>
      </vt:variant>
      <vt:variant>
        <vt:lpwstr>_Toc18828336</vt:lpwstr>
      </vt:variant>
      <vt:variant>
        <vt:i4>1769522</vt:i4>
      </vt:variant>
      <vt:variant>
        <vt:i4>3658</vt:i4>
      </vt:variant>
      <vt:variant>
        <vt:i4>0</vt:i4>
      </vt:variant>
      <vt:variant>
        <vt:i4>5</vt:i4>
      </vt:variant>
      <vt:variant>
        <vt:lpwstr/>
      </vt:variant>
      <vt:variant>
        <vt:lpwstr>_Toc18828335</vt:lpwstr>
      </vt:variant>
      <vt:variant>
        <vt:i4>1703986</vt:i4>
      </vt:variant>
      <vt:variant>
        <vt:i4>3652</vt:i4>
      </vt:variant>
      <vt:variant>
        <vt:i4>0</vt:i4>
      </vt:variant>
      <vt:variant>
        <vt:i4>5</vt:i4>
      </vt:variant>
      <vt:variant>
        <vt:lpwstr/>
      </vt:variant>
      <vt:variant>
        <vt:lpwstr>_Toc18828334</vt:lpwstr>
      </vt:variant>
      <vt:variant>
        <vt:i4>1900594</vt:i4>
      </vt:variant>
      <vt:variant>
        <vt:i4>3646</vt:i4>
      </vt:variant>
      <vt:variant>
        <vt:i4>0</vt:i4>
      </vt:variant>
      <vt:variant>
        <vt:i4>5</vt:i4>
      </vt:variant>
      <vt:variant>
        <vt:lpwstr/>
      </vt:variant>
      <vt:variant>
        <vt:lpwstr>_Toc18828333</vt:lpwstr>
      </vt:variant>
      <vt:variant>
        <vt:i4>1835058</vt:i4>
      </vt:variant>
      <vt:variant>
        <vt:i4>3640</vt:i4>
      </vt:variant>
      <vt:variant>
        <vt:i4>0</vt:i4>
      </vt:variant>
      <vt:variant>
        <vt:i4>5</vt:i4>
      </vt:variant>
      <vt:variant>
        <vt:lpwstr/>
      </vt:variant>
      <vt:variant>
        <vt:lpwstr>_Toc18828332</vt:lpwstr>
      </vt:variant>
      <vt:variant>
        <vt:i4>2031666</vt:i4>
      </vt:variant>
      <vt:variant>
        <vt:i4>3634</vt:i4>
      </vt:variant>
      <vt:variant>
        <vt:i4>0</vt:i4>
      </vt:variant>
      <vt:variant>
        <vt:i4>5</vt:i4>
      </vt:variant>
      <vt:variant>
        <vt:lpwstr/>
      </vt:variant>
      <vt:variant>
        <vt:lpwstr>_Toc18828331</vt:lpwstr>
      </vt:variant>
      <vt:variant>
        <vt:i4>1966130</vt:i4>
      </vt:variant>
      <vt:variant>
        <vt:i4>3628</vt:i4>
      </vt:variant>
      <vt:variant>
        <vt:i4>0</vt:i4>
      </vt:variant>
      <vt:variant>
        <vt:i4>5</vt:i4>
      </vt:variant>
      <vt:variant>
        <vt:lpwstr/>
      </vt:variant>
      <vt:variant>
        <vt:lpwstr>_Toc18828330</vt:lpwstr>
      </vt:variant>
      <vt:variant>
        <vt:i4>1507379</vt:i4>
      </vt:variant>
      <vt:variant>
        <vt:i4>3622</vt:i4>
      </vt:variant>
      <vt:variant>
        <vt:i4>0</vt:i4>
      </vt:variant>
      <vt:variant>
        <vt:i4>5</vt:i4>
      </vt:variant>
      <vt:variant>
        <vt:lpwstr/>
      </vt:variant>
      <vt:variant>
        <vt:lpwstr>_Toc18828329</vt:lpwstr>
      </vt:variant>
      <vt:variant>
        <vt:i4>1441843</vt:i4>
      </vt:variant>
      <vt:variant>
        <vt:i4>3616</vt:i4>
      </vt:variant>
      <vt:variant>
        <vt:i4>0</vt:i4>
      </vt:variant>
      <vt:variant>
        <vt:i4>5</vt:i4>
      </vt:variant>
      <vt:variant>
        <vt:lpwstr/>
      </vt:variant>
      <vt:variant>
        <vt:lpwstr>_Toc18828328</vt:lpwstr>
      </vt:variant>
      <vt:variant>
        <vt:i4>1638451</vt:i4>
      </vt:variant>
      <vt:variant>
        <vt:i4>3610</vt:i4>
      </vt:variant>
      <vt:variant>
        <vt:i4>0</vt:i4>
      </vt:variant>
      <vt:variant>
        <vt:i4>5</vt:i4>
      </vt:variant>
      <vt:variant>
        <vt:lpwstr/>
      </vt:variant>
      <vt:variant>
        <vt:lpwstr>_Toc18828327</vt:lpwstr>
      </vt:variant>
      <vt:variant>
        <vt:i4>1572915</vt:i4>
      </vt:variant>
      <vt:variant>
        <vt:i4>3604</vt:i4>
      </vt:variant>
      <vt:variant>
        <vt:i4>0</vt:i4>
      </vt:variant>
      <vt:variant>
        <vt:i4>5</vt:i4>
      </vt:variant>
      <vt:variant>
        <vt:lpwstr/>
      </vt:variant>
      <vt:variant>
        <vt:lpwstr>_Toc18828326</vt:lpwstr>
      </vt:variant>
      <vt:variant>
        <vt:i4>1769523</vt:i4>
      </vt:variant>
      <vt:variant>
        <vt:i4>3598</vt:i4>
      </vt:variant>
      <vt:variant>
        <vt:i4>0</vt:i4>
      </vt:variant>
      <vt:variant>
        <vt:i4>5</vt:i4>
      </vt:variant>
      <vt:variant>
        <vt:lpwstr/>
      </vt:variant>
      <vt:variant>
        <vt:lpwstr>_Toc18828325</vt:lpwstr>
      </vt:variant>
      <vt:variant>
        <vt:i4>1703987</vt:i4>
      </vt:variant>
      <vt:variant>
        <vt:i4>3592</vt:i4>
      </vt:variant>
      <vt:variant>
        <vt:i4>0</vt:i4>
      </vt:variant>
      <vt:variant>
        <vt:i4>5</vt:i4>
      </vt:variant>
      <vt:variant>
        <vt:lpwstr/>
      </vt:variant>
      <vt:variant>
        <vt:lpwstr>_Toc18828324</vt:lpwstr>
      </vt:variant>
      <vt:variant>
        <vt:i4>1900595</vt:i4>
      </vt:variant>
      <vt:variant>
        <vt:i4>3586</vt:i4>
      </vt:variant>
      <vt:variant>
        <vt:i4>0</vt:i4>
      </vt:variant>
      <vt:variant>
        <vt:i4>5</vt:i4>
      </vt:variant>
      <vt:variant>
        <vt:lpwstr/>
      </vt:variant>
      <vt:variant>
        <vt:lpwstr>_Toc18828323</vt:lpwstr>
      </vt:variant>
      <vt:variant>
        <vt:i4>1835059</vt:i4>
      </vt:variant>
      <vt:variant>
        <vt:i4>3578</vt:i4>
      </vt:variant>
      <vt:variant>
        <vt:i4>0</vt:i4>
      </vt:variant>
      <vt:variant>
        <vt:i4>5</vt:i4>
      </vt:variant>
      <vt:variant>
        <vt:lpwstr/>
      </vt:variant>
      <vt:variant>
        <vt:lpwstr>_Toc18828322</vt:lpwstr>
      </vt:variant>
      <vt:variant>
        <vt:i4>2031667</vt:i4>
      </vt:variant>
      <vt:variant>
        <vt:i4>3572</vt:i4>
      </vt:variant>
      <vt:variant>
        <vt:i4>0</vt:i4>
      </vt:variant>
      <vt:variant>
        <vt:i4>5</vt:i4>
      </vt:variant>
      <vt:variant>
        <vt:lpwstr/>
      </vt:variant>
      <vt:variant>
        <vt:lpwstr>_Toc18828321</vt:lpwstr>
      </vt:variant>
      <vt:variant>
        <vt:i4>1966131</vt:i4>
      </vt:variant>
      <vt:variant>
        <vt:i4>3563</vt:i4>
      </vt:variant>
      <vt:variant>
        <vt:i4>0</vt:i4>
      </vt:variant>
      <vt:variant>
        <vt:i4>5</vt:i4>
      </vt:variant>
      <vt:variant>
        <vt:lpwstr/>
      </vt:variant>
      <vt:variant>
        <vt:lpwstr>_Toc18828320</vt:lpwstr>
      </vt:variant>
      <vt:variant>
        <vt:i4>1507376</vt:i4>
      </vt:variant>
      <vt:variant>
        <vt:i4>3557</vt:i4>
      </vt:variant>
      <vt:variant>
        <vt:i4>0</vt:i4>
      </vt:variant>
      <vt:variant>
        <vt:i4>5</vt:i4>
      </vt:variant>
      <vt:variant>
        <vt:lpwstr/>
      </vt:variant>
      <vt:variant>
        <vt:lpwstr>_Toc18828319</vt:lpwstr>
      </vt:variant>
      <vt:variant>
        <vt:i4>1441840</vt:i4>
      </vt:variant>
      <vt:variant>
        <vt:i4>3551</vt:i4>
      </vt:variant>
      <vt:variant>
        <vt:i4>0</vt:i4>
      </vt:variant>
      <vt:variant>
        <vt:i4>5</vt:i4>
      </vt:variant>
      <vt:variant>
        <vt:lpwstr/>
      </vt:variant>
      <vt:variant>
        <vt:lpwstr>_Toc18828318</vt:lpwstr>
      </vt:variant>
      <vt:variant>
        <vt:i4>1638448</vt:i4>
      </vt:variant>
      <vt:variant>
        <vt:i4>3545</vt:i4>
      </vt:variant>
      <vt:variant>
        <vt:i4>0</vt:i4>
      </vt:variant>
      <vt:variant>
        <vt:i4>5</vt:i4>
      </vt:variant>
      <vt:variant>
        <vt:lpwstr/>
      </vt:variant>
      <vt:variant>
        <vt:lpwstr>_Toc18828317</vt:lpwstr>
      </vt:variant>
      <vt:variant>
        <vt:i4>1572912</vt:i4>
      </vt:variant>
      <vt:variant>
        <vt:i4>3539</vt:i4>
      </vt:variant>
      <vt:variant>
        <vt:i4>0</vt:i4>
      </vt:variant>
      <vt:variant>
        <vt:i4>5</vt:i4>
      </vt:variant>
      <vt:variant>
        <vt:lpwstr/>
      </vt:variant>
      <vt:variant>
        <vt:lpwstr>_Toc18828316</vt:lpwstr>
      </vt:variant>
      <vt:variant>
        <vt:i4>1769520</vt:i4>
      </vt:variant>
      <vt:variant>
        <vt:i4>3533</vt:i4>
      </vt:variant>
      <vt:variant>
        <vt:i4>0</vt:i4>
      </vt:variant>
      <vt:variant>
        <vt:i4>5</vt:i4>
      </vt:variant>
      <vt:variant>
        <vt:lpwstr/>
      </vt:variant>
      <vt:variant>
        <vt:lpwstr>_Toc18828315</vt:lpwstr>
      </vt:variant>
      <vt:variant>
        <vt:i4>1703984</vt:i4>
      </vt:variant>
      <vt:variant>
        <vt:i4>3527</vt:i4>
      </vt:variant>
      <vt:variant>
        <vt:i4>0</vt:i4>
      </vt:variant>
      <vt:variant>
        <vt:i4>5</vt:i4>
      </vt:variant>
      <vt:variant>
        <vt:lpwstr/>
      </vt:variant>
      <vt:variant>
        <vt:lpwstr>_Toc18828314</vt:lpwstr>
      </vt:variant>
      <vt:variant>
        <vt:i4>1900592</vt:i4>
      </vt:variant>
      <vt:variant>
        <vt:i4>3521</vt:i4>
      </vt:variant>
      <vt:variant>
        <vt:i4>0</vt:i4>
      </vt:variant>
      <vt:variant>
        <vt:i4>5</vt:i4>
      </vt:variant>
      <vt:variant>
        <vt:lpwstr/>
      </vt:variant>
      <vt:variant>
        <vt:lpwstr>_Toc18828313</vt:lpwstr>
      </vt:variant>
      <vt:variant>
        <vt:i4>1835056</vt:i4>
      </vt:variant>
      <vt:variant>
        <vt:i4>3515</vt:i4>
      </vt:variant>
      <vt:variant>
        <vt:i4>0</vt:i4>
      </vt:variant>
      <vt:variant>
        <vt:i4>5</vt:i4>
      </vt:variant>
      <vt:variant>
        <vt:lpwstr/>
      </vt:variant>
      <vt:variant>
        <vt:lpwstr>_Toc18828312</vt:lpwstr>
      </vt:variant>
      <vt:variant>
        <vt:i4>2031664</vt:i4>
      </vt:variant>
      <vt:variant>
        <vt:i4>3509</vt:i4>
      </vt:variant>
      <vt:variant>
        <vt:i4>0</vt:i4>
      </vt:variant>
      <vt:variant>
        <vt:i4>5</vt:i4>
      </vt:variant>
      <vt:variant>
        <vt:lpwstr/>
      </vt:variant>
      <vt:variant>
        <vt:lpwstr>_Toc18828311</vt:lpwstr>
      </vt:variant>
      <vt:variant>
        <vt:i4>1966128</vt:i4>
      </vt:variant>
      <vt:variant>
        <vt:i4>3503</vt:i4>
      </vt:variant>
      <vt:variant>
        <vt:i4>0</vt:i4>
      </vt:variant>
      <vt:variant>
        <vt:i4>5</vt:i4>
      </vt:variant>
      <vt:variant>
        <vt:lpwstr/>
      </vt:variant>
      <vt:variant>
        <vt:lpwstr>_Toc18828310</vt:lpwstr>
      </vt:variant>
      <vt:variant>
        <vt:i4>1507377</vt:i4>
      </vt:variant>
      <vt:variant>
        <vt:i4>3497</vt:i4>
      </vt:variant>
      <vt:variant>
        <vt:i4>0</vt:i4>
      </vt:variant>
      <vt:variant>
        <vt:i4>5</vt:i4>
      </vt:variant>
      <vt:variant>
        <vt:lpwstr/>
      </vt:variant>
      <vt:variant>
        <vt:lpwstr>_Toc18828309</vt:lpwstr>
      </vt:variant>
      <vt:variant>
        <vt:i4>1441841</vt:i4>
      </vt:variant>
      <vt:variant>
        <vt:i4>3491</vt:i4>
      </vt:variant>
      <vt:variant>
        <vt:i4>0</vt:i4>
      </vt:variant>
      <vt:variant>
        <vt:i4>5</vt:i4>
      </vt:variant>
      <vt:variant>
        <vt:lpwstr/>
      </vt:variant>
      <vt:variant>
        <vt:lpwstr>_Toc18828308</vt:lpwstr>
      </vt:variant>
      <vt:variant>
        <vt:i4>1638449</vt:i4>
      </vt:variant>
      <vt:variant>
        <vt:i4>3485</vt:i4>
      </vt:variant>
      <vt:variant>
        <vt:i4>0</vt:i4>
      </vt:variant>
      <vt:variant>
        <vt:i4>5</vt:i4>
      </vt:variant>
      <vt:variant>
        <vt:lpwstr/>
      </vt:variant>
      <vt:variant>
        <vt:lpwstr>_Toc18828307</vt:lpwstr>
      </vt:variant>
      <vt:variant>
        <vt:i4>1572913</vt:i4>
      </vt:variant>
      <vt:variant>
        <vt:i4>3479</vt:i4>
      </vt:variant>
      <vt:variant>
        <vt:i4>0</vt:i4>
      </vt:variant>
      <vt:variant>
        <vt:i4>5</vt:i4>
      </vt:variant>
      <vt:variant>
        <vt:lpwstr/>
      </vt:variant>
      <vt:variant>
        <vt:lpwstr>_Toc18828306</vt:lpwstr>
      </vt:variant>
      <vt:variant>
        <vt:i4>1769521</vt:i4>
      </vt:variant>
      <vt:variant>
        <vt:i4>3473</vt:i4>
      </vt:variant>
      <vt:variant>
        <vt:i4>0</vt:i4>
      </vt:variant>
      <vt:variant>
        <vt:i4>5</vt:i4>
      </vt:variant>
      <vt:variant>
        <vt:lpwstr/>
      </vt:variant>
      <vt:variant>
        <vt:lpwstr>_Toc18828305</vt:lpwstr>
      </vt:variant>
      <vt:variant>
        <vt:i4>1703985</vt:i4>
      </vt:variant>
      <vt:variant>
        <vt:i4>3467</vt:i4>
      </vt:variant>
      <vt:variant>
        <vt:i4>0</vt:i4>
      </vt:variant>
      <vt:variant>
        <vt:i4>5</vt:i4>
      </vt:variant>
      <vt:variant>
        <vt:lpwstr/>
      </vt:variant>
      <vt:variant>
        <vt:lpwstr>_Toc18828304</vt:lpwstr>
      </vt:variant>
      <vt:variant>
        <vt:i4>1900593</vt:i4>
      </vt:variant>
      <vt:variant>
        <vt:i4>3461</vt:i4>
      </vt:variant>
      <vt:variant>
        <vt:i4>0</vt:i4>
      </vt:variant>
      <vt:variant>
        <vt:i4>5</vt:i4>
      </vt:variant>
      <vt:variant>
        <vt:lpwstr/>
      </vt:variant>
      <vt:variant>
        <vt:lpwstr>_Toc18828303</vt:lpwstr>
      </vt:variant>
      <vt:variant>
        <vt:i4>1835057</vt:i4>
      </vt:variant>
      <vt:variant>
        <vt:i4>3455</vt:i4>
      </vt:variant>
      <vt:variant>
        <vt:i4>0</vt:i4>
      </vt:variant>
      <vt:variant>
        <vt:i4>5</vt:i4>
      </vt:variant>
      <vt:variant>
        <vt:lpwstr/>
      </vt:variant>
      <vt:variant>
        <vt:lpwstr>_Toc18828302</vt:lpwstr>
      </vt:variant>
      <vt:variant>
        <vt:i4>2031665</vt:i4>
      </vt:variant>
      <vt:variant>
        <vt:i4>3449</vt:i4>
      </vt:variant>
      <vt:variant>
        <vt:i4>0</vt:i4>
      </vt:variant>
      <vt:variant>
        <vt:i4>5</vt:i4>
      </vt:variant>
      <vt:variant>
        <vt:lpwstr/>
      </vt:variant>
      <vt:variant>
        <vt:lpwstr>_Toc18828301</vt:lpwstr>
      </vt:variant>
      <vt:variant>
        <vt:i4>1966129</vt:i4>
      </vt:variant>
      <vt:variant>
        <vt:i4>3443</vt:i4>
      </vt:variant>
      <vt:variant>
        <vt:i4>0</vt:i4>
      </vt:variant>
      <vt:variant>
        <vt:i4>5</vt:i4>
      </vt:variant>
      <vt:variant>
        <vt:lpwstr/>
      </vt:variant>
      <vt:variant>
        <vt:lpwstr>_Toc18828300</vt:lpwstr>
      </vt:variant>
      <vt:variant>
        <vt:i4>1441848</vt:i4>
      </vt:variant>
      <vt:variant>
        <vt:i4>3437</vt:i4>
      </vt:variant>
      <vt:variant>
        <vt:i4>0</vt:i4>
      </vt:variant>
      <vt:variant>
        <vt:i4>5</vt:i4>
      </vt:variant>
      <vt:variant>
        <vt:lpwstr/>
      </vt:variant>
      <vt:variant>
        <vt:lpwstr>_Toc18828299</vt:lpwstr>
      </vt:variant>
      <vt:variant>
        <vt:i4>1507384</vt:i4>
      </vt:variant>
      <vt:variant>
        <vt:i4>3431</vt:i4>
      </vt:variant>
      <vt:variant>
        <vt:i4>0</vt:i4>
      </vt:variant>
      <vt:variant>
        <vt:i4>5</vt:i4>
      </vt:variant>
      <vt:variant>
        <vt:lpwstr/>
      </vt:variant>
      <vt:variant>
        <vt:lpwstr>_Toc18828298</vt:lpwstr>
      </vt:variant>
      <vt:variant>
        <vt:i4>1572920</vt:i4>
      </vt:variant>
      <vt:variant>
        <vt:i4>3425</vt:i4>
      </vt:variant>
      <vt:variant>
        <vt:i4>0</vt:i4>
      </vt:variant>
      <vt:variant>
        <vt:i4>5</vt:i4>
      </vt:variant>
      <vt:variant>
        <vt:lpwstr/>
      </vt:variant>
      <vt:variant>
        <vt:lpwstr>_Toc18828297</vt:lpwstr>
      </vt:variant>
      <vt:variant>
        <vt:i4>1638456</vt:i4>
      </vt:variant>
      <vt:variant>
        <vt:i4>3419</vt:i4>
      </vt:variant>
      <vt:variant>
        <vt:i4>0</vt:i4>
      </vt:variant>
      <vt:variant>
        <vt:i4>5</vt:i4>
      </vt:variant>
      <vt:variant>
        <vt:lpwstr/>
      </vt:variant>
      <vt:variant>
        <vt:lpwstr>_Toc18828296</vt:lpwstr>
      </vt:variant>
      <vt:variant>
        <vt:i4>1703992</vt:i4>
      </vt:variant>
      <vt:variant>
        <vt:i4>3413</vt:i4>
      </vt:variant>
      <vt:variant>
        <vt:i4>0</vt:i4>
      </vt:variant>
      <vt:variant>
        <vt:i4>5</vt:i4>
      </vt:variant>
      <vt:variant>
        <vt:lpwstr/>
      </vt:variant>
      <vt:variant>
        <vt:lpwstr>_Toc18828295</vt:lpwstr>
      </vt:variant>
      <vt:variant>
        <vt:i4>1769528</vt:i4>
      </vt:variant>
      <vt:variant>
        <vt:i4>3407</vt:i4>
      </vt:variant>
      <vt:variant>
        <vt:i4>0</vt:i4>
      </vt:variant>
      <vt:variant>
        <vt:i4>5</vt:i4>
      </vt:variant>
      <vt:variant>
        <vt:lpwstr/>
      </vt:variant>
      <vt:variant>
        <vt:lpwstr>_Toc18828294</vt:lpwstr>
      </vt:variant>
      <vt:variant>
        <vt:i4>1835064</vt:i4>
      </vt:variant>
      <vt:variant>
        <vt:i4>3401</vt:i4>
      </vt:variant>
      <vt:variant>
        <vt:i4>0</vt:i4>
      </vt:variant>
      <vt:variant>
        <vt:i4>5</vt:i4>
      </vt:variant>
      <vt:variant>
        <vt:lpwstr/>
      </vt:variant>
      <vt:variant>
        <vt:lpwstr>_Toc18828293</vt:lpwstr>
      </vt:variant>
      <vt:variant>
        <vt:i4>1900600</vt:i4>
      </vt:variant>
      <vt:variant>
        <vt:i4>3395</vt:i4>
      </vt:variant>
      <vt:variant>
        <vt:i4>0</vt:i4>
      </vt:variant>
      <vt:variant>
        <vt:i4>5</vt:i4>
      </vt:variant>
      <vt:variant>
        <vt:lpwstr/>
      </vt:variant>
      <vt:variant>
        <vt:lpwstr>_Toc18828292</vt:lpwstr>
      </vt:variant>
      <vt:variant>
        <vt:i4>1966136</vt:i4>
      </vt:variant>
      <vt:variant>
        <vt:i4>3389</vt:i4>
      </vt:variant>
      <vt:variant>
        <vt:i4>0</vt:i4>
      </vt:variant>
      <vt:variant>
        <vt:i4>5</vt:i4>
      </vt:variant>
      <vt:variant>
        <vt:lpwstr/>
      </vt:variant>
      <vt:variant>
        <vt:lpwstr>_Toc18828291</vt:lpwstr>
      </vt:variant>
      <vt:variant>
        <vt:i4>2031672</vt:i4>
      </vt:variant>
      <vt:variant>
        <vt:i4>3383</vt:i4>
      </vt:variant>
      <vt:variant>
        <vt:i4>0</vt:i4>
      </vt:variant>
      <vt:variant>
        <vt:i4>5</vt:i4>
      </vt:variant>
      <vt:variant>
        <vt:lpwstr/>
      </vt:variant>
      <vt:variant>
        <vt:lpwstr>_Toc18828290</vt:lpwstr>
      </vt:variant>
      <vt:variant>
        <vt:i4>1441849</vt:i4>
      </vt:variant>
      <vt:variant>
        <vt:i4>3377</vt:i4>
      </vt:variant>
      <vt:variant>
        <vt:i4>0</vt:i4>
      </vt:variant>
      <vt:variant>
        <vt:i4>5</vt:i4>
      </vt:variant>
      <vt:variant>
        <vt:lpwstr/>
      </vt:variant>
      <vt:variant>
        <vt:lpwstr>_Toc18828289</vt:lpwstr>
      </vt:variant>
      <vt:variant>
        <vt:i4>1507385</vt:i4>
      </vt:variant>
      <vt:variant>
        <vt:i4>3371</vt:i4>
      </vt:variant>
      <vt:variant>
        <vt:i4>0</vt:i4>
      </vt:variant>
      <vt:variant>
        <vt:i4>5</vt:i4>
      </vt:variant>
      <vt:variant>
        <vt:lpwstr/>
      </vt:variant>
      <vt:variant>
        <vt:lpwstr>_Toc18828288</vt:lpwstr>
      </vt:variant>
      <vt:variant>
        <vt:i4>1572921</vt:i4>
      </vt:variant>
      <vt:variant>
        <vt:i4>3365</vt:i4>
      </vt:variant>
      <vt:variant>
        <vt:i4>0</vt:i4>
      </vt:variant>
      <vt:variant>
        <vt:i4>5</vt:i4>
      </vt:variant>
      <vt:variant>
        <vt:lpwstr/>
      </vt:variant>
      <vt:variant>
        <vt:lpwstr>_Toc18828287</vt:lpwstr>
      </vt:variant>
      <vt:variant>
        <vt:i4>1638457</vt:i4>
      </vt:variant>
      <vt:variant>
        <vt:i4>3359</vt:i4>
      </vt:variant>
      <vt:variant>
        <vt:i4>0</vt:i4>
      </vt:variant>
      <vt:variant>
        <vt:i4>5</vt:i4>
      </vt:variant>
      <vt:variant>
        <vt:lpwstr/>
      </vt:variant>
      <vt:variant>
        <vt:lpwstr>_Toc18828286</vt:lpwstr>
      </vt:variant>
      <vt:variant>
        <vt:i4>1703993</vt:i4>
      </vt:variant>
      <vt:variant>
        <vt:i4>3353</vt:i4>
      </vt:variant>
      <vt:variant>
        <vt:i4>0</vt:i4>
      </vt:variant>
      <vt:variant>
        <vt:i4>5</vt:i4>
      </vt:variant>
      <vt:variant>
        <vt:lpwstr/>
      </vt:variant>
      <vt:variant>
        <vt:lpwstr>_Toc18828285</vt:lpwstr>
      </vt:variant>
      <vt:variant>
        <vt:i4>1769529</vt:i4>
      </vt:variant>
      <vt:variant>
        <vt:i4>3347</vt:i4>
      </vt:variant>
      <vt:variant>
        <vt:i4>0</vt:i4>
      </vt:variant>
      <vt:variant>
        <vt:i4>5</vt:i4>
      </vt:variant>
      <vt:variant>
        <vt:lpwstr/>
      </vt:variant>
      <vt:variant>
        <vt:lpwstr>_Toc18828284</vt:lpwstr>
      </vt:variant>
      <vt:variant>
        <vt:i4>1835065</vt:i4>
      </vt:variant>
      <vt:variant>
        <vt:i4>3341</vt:i4>
      </vt:variant>
      <vt:variant>
        <vt:i4>0</vt:i4>
      </vt:variant>
      <vt:variant>
        <vt:i4>5</vt:i4>
      </vt:variant>
      <vt:variant>
        <vt:lpwstr/>
      </vt:variant>
      <vt:variant>
        <vt:lpwstr>_Toc18828283</vt:lpwstr>
      </vt:variant>
      <vt:variant>
        <vt:i4>1900601</vt:i4>
      </vt:variant>
      <vt:variant>
        <vt:i4>3335</vt:i4>
      </vt:variant>
      <vt:variant>
        <vt:i4>0</vt:i4>
      </vt:variant>
      <vt:variant>
        <vt:i4>5</vt:i4>
      </vt:variant>
      <vt:variant>
        <vt:lpwstr/>
      </vt:variant>
      <vt:variant>
        <vt:lpwstr>_Toc18828282</vt:lpwstr>
      </vt:variant>
      <vt:variant>
        <vt:i4>1966137</vt:i4>
      </vt:variant>
      <vt:variant>
        <vt:i4>3329</vt:i4>
      </vt:variant>
      <vt:variant>
        <vt:i4>0</vt:i4>
      </vt:variant>
      <vt:variant>
        <vt:i4>5</vt:i4>
      </vt:variant>
      <vt:variant>
        <vt:lpwstr/>
      </vt:variant>
      <vt:variant>
        <vt:lpwstr>_Toc18828281</vt:lpwstr>
      </vt:variant>
      <vt:variant>
        <vt:i4>2031673</vt:i4>
      </vt:variant>
      <vt:variant>
        <vt:i4>3323</vt:i4>
      </vt:variant>
      <vt:variant>
        <vt:i4>0</vt:i4>
      </vt:variant>
      <vt:variant>
        <vt:i4>5</vt:i4>
      </vt:variant>
      <vt:variant>
        <vt:lpwstr/>
      </vt:variant>
      <vt:variant>
        <vt:lpwstr>_Toc18828280</vt:lpwstr>
      </vt:variant>
      <vt:variant>
        <vt:i4>1441846</vt:i4>
      </vt:variant>
      <vt:variant>
        <vt:i4>3317</vt:i4>
      </vt:variant>
      <vt:variant>
        <vt:i4>0</vt:i4>
      </vt:variant>
      <vt:variant>
        <vt:i4>5</vt:i4>
      </vt:variant>
      <vt:variant>
        <vt:lpwstr/>
      </vt:variant>
      <vt:variant>
        <vt:lpwstr>_Toc18828279</vt:lpwstr>
      </vt:variant>
      <vt:variant>
        <vt:i4>1507382</vt:i4>
      </vt:variant>
      <vt:variant>
        <vt:i4>3311</vt:i4>
      </vt:variant>
      <vt:variant>
        <vt:i4>0</vt:i4>
      </vt:variant>
      <vt:variant>
        <vt:i4>5</vt:i4>
      </vt:variant>
      <vt:variant>
        <vt:lpwstr/>
      </vt:variant>
      <vt:variant>
        <vt:lpwstr>_Toc18828278</vt:lpwstr>
      </vt:variant>
      <vt:variant>
        <vt:i4>1572918</vt:i4>
      </vt:variant>
      <vt:variant>
        <vt:i4>3305</vt:i4>
      </vt:variant>
      <vt:variant>
        <vt:i4>0</vt:i4>
      </vt:variant>
      <vt:variant>
        <vt:i4>5</vt:i4>
      </vt:variant>
      <vt:variant>
        <vt:lpwstr/>
      </vt:variant>
      <vt:variant>
        <vt:lpwstr>_Toc18828277</vt:lpwstr>
      </vt:variant>
      <vt:variant>
        <vt:i4>1638454</vt:i4>
      </vt:variant>
      <vt:variant>
        <vt:i4>3299</vt:i4>
      </vt:variant>
      <vt:variant>
        <vt:i4>0</vt:i4>
      </vt:variant>
      <vt:variant>
        <vt:i4>5</vt:i4>
      </vt:variant>
      <vt:variant>
        <vt:lpwstr/>
      </vt:variant>
      <vt:variant>
        <vt:lpwstr>_Toc18828276</vt:lpwstr>
      </vt:variant>
      <vt:variant>
        <vt:i4>1703990</vt:i4>
      </vt:variant>
      <vt:variant>
        <vt:i4>3293</vt:i4>
      </vt:variant>
      <vt:variant>
        <vt:i4>0</vt:i4>
      </vt:variant>
      <vt:variant>
        <vt:i4>5</vt:i4>
      </vt:variant>
      <vt:variant>
        <vt:lpwstr/>
      </vt:variant>
      <vt:variant>
        <vt:lpwstr>_Toc18828275</vt:lpwstr>
      </vt:variant>
      <vt:variant>
        <vt:i4>1769526</vt:i4>
      </vt:variant>
      <vt:variant>
        <vt:i4>3287</vt:i4>
      </vt:variant>
      <vt:variant>
        <vt:i4>0</vt:i4>
      </vt:variant>
      <vt:variant>
        <vt:i4>5</vt:i4>
      </vt:variant>
      <vt:variant>
        <vt:lpwstr/>
      </vt:variant>
      <vt:variant>
        <vt:lpwstr>_Toc18828274</vt:lpwstr>
      </vt:variant>
      <vt:variant>
        <vt:i4>1835062</vt:i4>
      </vt:variant>
      <vt:variant>
        <vt:i4>3281</vt:i4>
      </vt:variant>
      <vt:variant>
        <vt:i4>0</vt:i4>
      </vt:variant>
      <vt:variant>
        <vt:i4>5</vt:i4>
      </vt:variant>
      <vt:variant>
        <vt:lpwstr/>
      </vt:variant>
      <vt:variant>
        <vt:lpwstr>_Toc18828273</vt:lpwstr>
      </vt:variant>
      <vt:variant>
        <vt:i4>1900598</vt:i4>
      </vt:variant>
      <vt:variant>
        <vt:i4>3275</vt:i4>
      </vt:variant>
      <vt:variant>
        <vt:i4>0</vt:i4>
      </vt:variant>
      <vt:variant>
        <vt:i4>5</vt:i4>
      </vt:variant>
      <vt:variant>
        <vt:lpwstr/>
      </vt:variant>
      <vt:variant>
        <vt:lpwstr>_Toc18828272</vt:lpwstr>
      </vt:variant>
      <vt:variant>
        <vt:i4>1966134</vt:i4>
      </vt:variant>
      <vt:variant>
        <vt:i4>3269</vt:i4>
      </vt:variant>
      <vt:variant>
        <vt:i4>0</vt:i4>
      </vt:variant>
      <vt:variant>
        <vt:i4>5</vt:i4>
      </vt:variant>
      <vt:variant>
        <vt:lpwstr/>
      </vt:variant>
      <vt:variant>
        <vt:lpwstr>_Toc18828271</vt:lpwstr>
      </vt:variant>
      <vt:variant>
        <vt:i4>2031670</vt:i4>
      </vt:variant>
      <vt:variant>
        <vt:i4>3263</vt:i4>
      </vt:variant>
      <vt:variant>
        <vt:i4>0</vt:i4>
      </vt:variant>
      <vt:variant>
        <vt:i4>5</vt:i4>
      </vt:variant>
      <vt:variant>
        <vt:lpwstr/>
      </vt:variant>
      <vt:variant>
        <vt:lpwstr>_Toc18828270</vt:lpwstr>
      </vt:variant>
      <vt:variant>
        <vt:i4>1441847</vt:i4>
      </vt:variant>
      <vt:variant>
        <vt:i4>3257</vt:i4>
      </vt:variant>
      <vt:variant>
        <vt:i4>0</vt:i4>
      </vt:variant>
      <vt:variant>
        <vt:i4>5</vt:i4>
      </vt:variant>
      <vt:variant>
        <vt:lpwstr/>
      </vt:variant>
      <vt:variant>
        <vt:lpwstr>_Toc18828269</vt:lpwstr>
      </vt:variant>
      <vt:variant>
        <vt:i4>1507383</vt:i4>
      </vt:variant>
      <vt:variant>
        <vt:i4>3251</vt:i4>
      </vt:variant>
      <vt:variant>
        <vt:i4>0</vt:i4>
      </vt:variant>
      <vt:variant>
        <vt:i4>5</vt:i4>
      </vt:variant>
      <vt:variant>
        <vt:lpwstr/>
      </vt:variant>
      <vt:variant>
        <vt:lpwstr>_Toc18828268</vt:lpwstr>
      </vt:variant>
      <vt:variant>
        <vt:i4>1572919</vt:i4>
      </vt:variant>
      <vt:variant>
        <vt:i4>3245</vt:i4>
      </vt:variant>
      <vt:variant>
        <vt:i4>0</vt:i4>
      </vt:variant>
      <vt:variant>
        <vt:i4>5</vt:i4>
      </vt:variant>
      <vt:variant>
        <vt:lpwstr/>
      </vt:variant>
      <vt:variant>
        <vt:lpwstr>_Toc18828267</vt:lpwstr>
      </vt:variant>
      <vt:variant>
        <vt:i4>1638455</vt:i4>
      </vt:variant>
      <vt:variant>
        <vt:i4>3239</vt:i4>
      </vt:variant>
      <vt:variant>
        <vt:i4>0</vt:i4>
      </vt:variant>
      <vt:variant>
        <vt:i4>5</vt:i4>
      </vt:variant>
      <vt:variant>
        <vt:lpwstr/>
      </vt:variant>
      <vt:variant>
        <vt:lpwstr>_Toc18828266</vt:lpwstr>
      </vt:variant>
      <vt:variant>
        <vt:i4>1703991</vt:i4>
      </vt:variant>
      <vt:variant>
        <vt:i4>3233</vt:i4>
      </vt:variant>
      <vt:variant>
        <vt:i4>0</vt:i4>
      </vt:variant>
      <vt:variant>
        <vt:i4>5</vt:i4>
      </vt:variant>
      <vt:variant>
        <vt:lpwstr/>
      </vt:variant>
      <vt:variant>
        <vt:lpwstr>_Toc18828265</vt:lpwstr>
      </vt:variant>
      <vt:variant>
        <vt:i4>1769527</vt:i4>
      </vt:variant>
      <vt:variant>
        <vt:i4>3227</vt:i4>
      </vt:variant>
      <vt:variant>
        <vt:i4>0</vt:i4>
      </vt:variant>
      <vt:variant>
        <vt:i4>5</vt:i4>
      </vt:variant>
      <vt:variant>
        <vt:lpwstr/>
      </vt:variant>
      <vt:variant>
        <vt:lpwstr>_Toc18828264</vt:lpwstr>
      </vt:variant>
      <vt:variant>
        <vt:i4>1835063</vt:i4>
      </vt:variant>
      <vt:variant>
        <vt:i4>3221</vt:i4>
      </vt:variant>
      <vt:variant>
        <vt:i4>0</vt:i4>
      </vt:variant>
      <vt:variant>
        <vt:i4>5</vt:i4>
      </vt:variant>
      <vt:variant>
        <vt:lpwstr/>
      </vt:variant>
      <vt:variant>
        <vt:lpwstr>_Toc18828263</vt:lpwstr>
      </vt:variant>
      <vt:variant>
        <vt:i4>1900599</vt:i4>
      </vt:variant>
      <vt:variant>
        <vt:i4>3215</vt:i4>
      </vt:variant>
      <vt:variant>
        <vt:i4>0</vt:i4>
      </vt:variant>
      <vt:variant>
        <vt:i4>5</vt:i4>
      </vt:variant>
      <vt:variant>
        <vt:lpwstr/>
      </vt:variant>
      <vt:variant>
        <vt:lpwstr>_Toc18828262</vt:lpwstr>
      </vt:variant>
      <vt:variant>
        <vt:i4>1966135</vt:i4>
      </vt:variant>
      <vt:variant>
        <vt:i4>3209</vt:i4>
      </vt:variant>
      <vt:variant>
        <vt:i4>0</vt:i4>
      </vt:variant>
      <vt:variant>
        <vt:i4>5</vt:i4>
      </vt:variant>
      <vt:variant>
        <vt:lpwstr/>
      </vt:variant>
      <vt:variant>
        <vt:lpwstr>_Toc18828261</vt:lpwstr>
      </vt:variant>
      <vt:variant>
        <vt:i4>2031671</vt:i4>
      </vt:variant>
      <vt:variant>
        <vt:i4>3203</vt:i4>
      </vt:variant>
      <vt:variant>
        <vt:i4>0</vt:i4>
      </vt:variant>
      <vt:variant>
        <vt:i4>5</vt:i4>
      </vt:variant>
      <vt:variant>
        <vt:lpwstr/>
      </vt:variant>
      <vt:variant>
        <vt:lpwstr>_Toc18828260</vt:lpwstr>
      </vt:variant>
      <vt:variant>
        <vt:i4>1441844</vt:i4>
      </vt:variant>
      <vt:variant>
        <vt:i4>3197</vt:i4>
      </vt:variant>
      <vt:variant>
        <vt:i4>0</vt:i4>
      </vt:variant>
      <vt:variant>
        <vt:i4>5</vt:i4>
      </vt:variant>
      <vt:variant>
        <vt:lpwstr/>
      </vt:variant>
      <vt:variant>
        <vt:lpwstr>_Toc18828259</vt:lpwstr>
      </vt:variant>
      <vt:variant>
        <vt:i4>1507380</vt:i4>
      </vt:variant>
      <vt:variant>
        <vt:i4>3191</vt:i4>
      </vt:variant>
      <vt:variant>
        <vt:i4>0</vt:i4>
      </vt:variant>
      <vt:variant>
        <vt:i4>5</vt:i4>
      </vt:variant>
      <vt:variant>
        <vt:lpwstr/>
      </vt:variant>
      <vt:variant>
        <vt:lpwstr>_Toc18828258</vt:lpwstr>
      </vt:variant>
      <vt:variant>
        <vt:i4>1572916</vt:i4>
      </vt:variant>
      <vt:variant>
        <vt:i4>3185</vt:i4>
      </vt:variant>
      <vt:variant>
        <vt:i4>0</vt:i4>
      </vt:variant>
      <vt:variant>
        <vt:i4>5</vt:i4>
      </vt:variant>
      <vt:variant>
        <vt:lpwstr/>
      </vt:variant>
      <vt:variant>
        <vt:lpwstr>_Toc18828257</vt:lpwstr>
      </vt:variant>
      <vt:variant>
        <vt:i4>1638452</vt:i4>
      </vt:variant>
      <vt:variant>
        <vt:i4>3179</vt:i4>
      </vt:variant>
      <vt:variant>
        <vt:i4>0</vt:i4>
      </vt:variant>
      <vt:variant>
        <vt:i4>5</vt:i4>
      </vt:variant>
      <vt:variant>
        <vt:lpwstr/>
      </vt:variant>
      <vt:variant>
        <vt:lpwstr>_Toc18828256</vt:lpwstr>
      </vt:variant>
      <vt:variant>
        <vt:i4>1703988</vt:i4>
      </vt:variant>
      <vt:variant>
        <vt:i4>3173</vt:i4>
      </vt:variant>
      <vt:variant>
        <vt:i4>0</vt:i4>
      </vt:variant>
      <vt:variant>
        <vt:i4>5</vt:i4>
      </vt:variant>
      <vt:variant>
        <vt:lpwstr/>
      </vt:variant>
      <vt:variant>
        <vt:lpwstr>_Toc18828255</vt:lpwstr>
      </vt:variant>
      <vt:variant>
        <vt:i4>1769524</vt:i4>
      </vt:variant>
      <vt:variant>
        <vt:i4>3167</vt:i4>
      </vt:variant>
      <vt:variant>
        <vt:i4>0</vt:i4>
      </vt:variant>
      <vt:variant>
        <vt:i4>5</vt:i4>
      </vt:variant>
      <vt:variant>
        <vt:lpwstr/>
      </vt:variant>
      <vt:variant>
        <vt:lpwstr>_Toc18828254</vt:lpwstr>
      </vt:variant>
      <vt:variant>
        <vt:i4>1835060</vt:i4>
      </vt:variant>
      <vt:variant>
        <vt:i4>3161</vt:i4>
      </vt:variant>
      <vt:variant>
        <vt:i4>0</vt:i4>
      </vt:variant>
      <vt:variant>
        <vt:i4>5</vt:i4>
      </vt:variant>
      <vt:variant>
        <vt:lpwstr/>
      </vt:variant>
      <vt:variant>
        <vt:lpwstr>_Toc18828253</vt:lpwstr>
      </vt:variant>
      <vt:variant>
        <vt:i4>1900596</vt:i4>
      </vt:variant>
      <vt:variant>
        <vt:i4>3155</vt:i4>
      </vt:variant>
      <vt:variant>
        <vt:i4>0</vt:i4>
      </vt:variant>
      <vt:variant>
        <vt:i4>5</vt:i4>
      </vt:variant>
      <vt:variant>
        <vt:lpwstr/>
      </vt:variant>
      <vt:variant>
        <vt:lpwstr>_Toc18828252</vt:lpwstr>
      </vt:variant>
      <vt:variant>
        <vt:i4>1966132</vt:i4>
      </vt:variant>
      <vt:variant>
        <vt:i4>3149</vt:i4>
      </vt:variant>
      <vt:variant>
        <vt:i4>0</vt:i4>
      </vt:variant>
      <vt:variant>
        <vt:i4>5</vt:i4>
      </vt:variant>
      <vt:variant>
        <vt:lpwstr/>
      </vt:variant>
      <vt:variant>
        <vt:lpwstr>_Toc18828251</vt:lpwstr>
      </vt:variant>
      <vt:variant>
        <vt:i4>2031668</vt:i4>
      </vt:variant>
      <vt:variant>
        <vt:i4>3143</vt:i4>
      </vt:variant>
      <vt:variant>
        <vt:i4>0</vt:i4>
      </vt:variant>
      <vt:variant>
        <vt:i4>5</vt:i4>
      </vt:variant>
      <vt:variant>
        <vt:lpwstr/>
      </vt:variant>
      <vt:variant>
        <vt:lpwstr>_Toc18828250</vt:lpwstr>
      </vt:variant>
      <vt:variant>
        <vt:i4>1441845</vt:i4>
      </vt:variant>
      <vt:variant>
        <vt:i4>3137</vt:i4>
      </vt:variant>
      <vt:variant>
        <vt:i4>0</vt:i4>
      </vt:variant>
      <vt:variant>
        <vt:i4>5</vt:i4>
      </vt:variant>
      <vt:variant>
        <vt:lpwstr/>
      </vt:variant>
      <vt:variant>
        <vt:lpwstr>_Toc18828249</vt:lpwstr>
      </vt:variant>
      <vt:variant>
        <vt:i4>1507381</vt:i4>
      </vt:variant>
      <vt:variant>
        <vt:i4>3131</vt:i4>
      </vt:variant>
      <vt:variant>
        <vt:i4>0</vt:i4>
      </vt:variant>
      <vt:variant>
        <vt:i4>5</vt:i4>
      </vt:variant>
      <vt:variant>
        <vt:lpwstr/>
      </vt:variant>
      <vt:variant>
        <vt:lpwstr>_Toc18828248</vt:lpwstr>
      </vt:variant>
      <vt:variant>
        <vt:i4>1572917</vt:i4>
      </vt:variant>
      <vt:variant>
        <vt:i4>3125</vt:i4>
      </vt:variant>
      <vt:variant>
        <vt:i4>0</vt:i4>
      </vt:variant>
      <vt:variant>
        <vt:i4>5</vt:i4>
      </vt:variant>
      <vt:variant>
        <vt:lpwstr/>
      </vt:variant>
      <vt:variant>
        <vt:lpwstr>_Toc18828247</vt:lpwstr>
      </vt:variant>
      <vt:variant>
        <vt:i4>1638453</vt:i4>
      </vt:variant>
      <vt:variant>
        <vt:i4>3119</vt:i4>
      </vt:variant>
      <vt:variant>
        <vt:i4>0</vt:i4>
      </vt:variant>
      <vt:variant>
        <vt:i4>5</vt:i4>
      </vt:variant>
      <vt:variant>
        <vt:lpwstr/>
      </vt:variant>
      <vt:variant>
        <vt:lpwstr>_Toc18828246</vt:lpwstr>
      </vt:variant>
      <vt:variant>
        <vt:i4>1703989</vt:i4>
      </vt:variant>
      <vt:variant>
        <vt:i4>3113</vt:i4>
      </vt:variant>
      <vt:variant>
        <vt:i4>0</vt:i4>
      </vt:variant>
      <vt:variant>
        <vt:i4>5</vt:i4>
      </vt:variant>
      <vt:variant>
        <vt:lpwstr/>
      </vt:variant>
      <vt:variant>
        <vt:lpwstr>_Toc18828245</vt:lpwstr>
      </vt:variant>
      <vt:variant>
        <vt:i4>1769525</vt:i4>
      </vt:variant>
      <vt:variant>
        <vt:i4>3107</vt:i4>
      </vt:variant>
      <vt:variant>
        <vt:i4>0</vt:i4>
      </vt:variant>
      <vt:variant>
        <vt:i4>5</vt:i4>
      </vt:variant>
      <vt:variant>
        <vt:lpwstr/>
      </vt:variant>
      <vt:variant>
        <vt:lpwstr>_Toc18828244</vt:lpwstr>
      </vt:variant>
      <vt:variant>
        <vt:i4>1835061</vt:i4>
      </vt:variant>
      <vt:variant>
        <vt:i4>3101</vt:i4>
      </vt:variant>
      <vt:variant>
        <vt:i4>0</vt:i4>
      </vt:variant>
      <vt:variant>
        <vt:i4>5</vt:i4>
      </vt:variant>
      <vt:variant>
        <vt:lpwstr/>
      </vt:variant>
      <vt:variant>
        <vt:lpwstr>_Toc18828243</vt:lpwstr>
      </vt:variant>
      <vt:variant>
        <vt:i4>1900597</vt:i4>
      </vt:variant>
      <vt:variant>
        <vt:i4>3095</vt:i4>
      </vt:variant>
      <vt:variant>
        <vt:i4>0</vt:i4>
      </vt:variant>
      <vt:variant>
        <vt:i4>5</vt:i4>
      </vt:variant>
      <vt:variant>
        <vt:lpwstr/>
      </vt:variant>
      <vt:variant>
        <vt:lpwstr>_Toc18828242</vt:lpwstr>
      </vt:variant>
      <vt:variant>
        <vt:i4>1966133</vt:i4>
      </vt:variant>
      <vt:variant>
        <vt:i4>3089</vt:i4>
      </vt:variant>
      <vt:variant>
        <vt:i4>0</vt:i4>
      </vt:variant>
      <vt:variant>
        <vt:i4>5</vt:i4>
      </vt:variant>
      <vt:variant>
        <vt:lpwstr/>
      </vt:variant>
      <vt:variant>
        <vt:lpwstr>_Toc18828241</vt:lpwstr>
      </vt:variant>
      <vt:variant>
        <vt:i4>2031669</vt:i4>
      </vt:variant>
      <vt:variant>
        <vt:i4>3083</vt:i4>
      </vt:variant>
      <vt:variant>
        <vt:i4>0</vt:i4>
      </vt:variant>
      <vt:variant>
        <vt:i4>5</vt:i4>
      </vt:variant>
      <vt:variant>
        <vt:lpwstr/>
      </vt:variant>
      <vt:variant>
        <vt:lpwstr>_Toc18828240</vt:lpwstr>
      </vt:variant>
      <vt:variant>
        <vt:i4>1441842</vt:i4>
      </vt:variant>
      <vt:variant>
        <vt:i4>3077</vt:i4>
      </vt:variant>
      <vt:variant>
        <vt:i4>0</vt:i4>
      </vt:variant>
      <vt:variant>
        <vt:i4>5</vt:i4>
      </vt:variant>
      <vt:variant>
        <vt:lpwstr/>
      </vt:variant>
      <vt:variant>
        <vt:lpwstr>_Toc18828239</vt:lpwstr>
      </vt:variant>
      <vt:variant>
        <vt:i4>1507378</vt:i4>
      </vt:variant>
      <vt:variant>
        <vt:i4>3071</vt:i4>
      </vt:variant>
      <vt:variant>
        <vt:i4>0</vt:i4>
      </vt:variant>
      <vt:variant>
        <vt:i4>5</vt:i4>
      </vt:variant>
      <vt:variant>
        <vt:lpwstr/>
      </vt:variant>
      <vt:variant>
        <vt:lpwstr>_Toc18828238</vt:lpwstr>
      </vt:variant>
      <vt:variant>
        <vt:i4>1572914</vt:i4>
      </vt:variant>
      <vt:variant>
        <vt:i4>3065</vt:i4>
      </vt:variant>
      <vt:variant>
        <vt:i4>0</vt:i4>
      </vt:variant>
      <vt:variant>
        <vt:i4>5</vt:i4>
      </vt:variant>
      <vt:variant>
        <vt:lpwstr/>
      </vt:variant>
      <vt:variant>
        <vt:lpwstr>_Toc18828237</vt:lpwstr>
      </vt:variant>
      <vt:variant>
        <vt:i4>1638450</vt:i4>
      </vt:variant>
      <vt:variant>
        <vt:i4>3059</vt:i4>
      </vt:variant>
      <vt:variant>
        <vt:i4>0</vt:i4>
      </vt:variant>
      <vt:variant>
        <vt:i4>5</vt:i4>
      </vt:variant>
      <vt:variant>
        <vt:lpwstr/>
      </vt:variant>
      <vt:variant>
        <vt:lpwstr>_Toc18828236</vt:lpwstr>
      </vt:variant>
      <vt:variant>
        <vt:i4>1703986</vt:i4>
      </vt:variant>
      <vt:variant>
        <vt:i4>3053</vt:i4>
      </vt:variant>
      <vt:variant>
        <vt:i4>0</vt:i4>
      </vt:variant>
      <vt:variant>
        <vt:i4>5</vt:i4>
      </vt:variant>
      <vt:variant>
        <vt:lpwstr/>
      </vt:variant>
      <vt:variant>
        <vt:lpwstr>_Toc18828235</vt:lpwstr>
      </vt:variant>
      <vt:variant>
        <vt:i4>1769522</vt:i4>
      </vt:variant>
      <vt:variant>
        <vt:i4>3047</vt:i4>
      </vt:variant>
      <vt:variant>
        <vt:i4>0</vt:i4>
      </vt:variant>
      <vt:variant>
        <vt:i4>5</vt:i4>
      </vt:variant>
      <vt:variant>
        <vt:lpwstr/>
      </vt:variant>
      <vt:variant>
        <vt:lpwstr>_Toc18828234</vt:lpwstr>
      </vt:variant>
      <vt:variant>
        <vt:i4>1835058</vt:i4>
      </vt:variant>
      <vt:variant>
        <vt:i4>3041</vt:i4>
      </vt:variant>
      <vt:variant>
        <vt:i4>0</vt:i4>
      </vt:variant>
      <vt:variant>
        <vt:i4>5</vt:i4>
      </vt:variant>
      <vt:variant>
        <vt:lpwstr/>
      </vt:variant>
      <vt:variant>
        <vt:lpwstr>_Toc18828233</vt:lpwstr>
      </vt:variant>
      <vt:variant>
        <vt:i4>1900594</vt:i4>
      </vt:variant>
      <vt:variant>
        <vt:i4>3035</vt:i4>
      </vt:variant>
      <vt:variant>
        <vt:i4>0</vt:i4>
      </vt:variant>
      <vt:variant>
        <vt:i4>5</vt:i4>
      </vt:variant>
      <vt:variant>
        <vt:lpwstr/>
      </vt:variant>
      <vt:variant>
        <vt:lpwstr>_Toc18828232</vt:lpwstr>
      </vt:variant>
      <vt:variant>
        <vt:i4>1966130</vt:i4>
      </vt:variant>
      <vt:variant>
        <vt:i4>3029</vt:i4>
      </vt:variant>
      <vt:variant>
        <vt:i4>0</vt:i4>
      </vt:variant>
      <vt:variant>
        <vt:i4>5</vt:i4>
      </vt:variant>
      <vt:variant>
        <vt:lpwstr/>
      </vt:variant>
      <vt:variant>
        <vt:lpwstr>_Toc18828231</vt:lpwstr>
      </vt:variant>
      <vt:variant>
        <vt:i4>2031666</vt:i4>
      </vt:variant>
      <vt:variant>
        <vt:i4>3023</vt:i4>
      </vt:variant>
      <vt:variant>
        <vt:i4>0</vt:i4>
      </vt:variant>
      <vt:variant>
        <vt:i4>5</vt:i4>
      </vt:variant>
      <vt:variant>
        <vt:lpwstr/>
      </vt:variant>
      <vt:variant>
        <vt:lpwstr>_Toc18828230</vt:lpwstr>
      </vt:variant>
      <vt:variant>
        <vt:i4>1441843</vt:i4>
      </vt:variant>
      <vt:variant>
        <vt:i4>3017</vt:i4>
      </vt:variant>
      <vt:variant>
        <vt:i4>0</vt:i4>
      </vt:variant>
      <vt:variant>
        <vt:i4>5</vt:i4>
      </vt:variant>
      <vt:variant>
        <vt:lpwstr/>
      </vt:variant>
      <vt:variant>
        <vt:lpwstr>_Toc18828229</vt:lpwstr>
      </vt:variant>
      <vt:variant>
        <vt:i4>1507379</vt:i4>
      </vt:variant>
      <vt:variant>
        <vt:i4>3011</vt:i4>
      </vt:variant>
      <vt:variant>
        <vt:i4>0</vt:i4>
      </vt:variant>
      <vt:variant>
        <vt:i4>5</vt:i4>
      </vt:variant>
      <vt:variant>
        <vt:lpwstr/>
      </vt:variant>
      <vt:variant>
        <vt:lpwstr>_Toc18828228</vt:lpwstr>
      </vt:variant>
      <vt:variant>
        <vt:i4>1572915</vt:i4>
      </vt:variant>
      <vt:variant>
        <vt:i4>3005</vt:i4>
      </vt:variant>
      <vt:variant>
        <vt:i4>0</vt:i4>
      </vt:variant>
      <vt:variant>
        <vt:i4>5</vt:i4>
      </vt:variant>
      <vt:variant>
        <vt:lpwstr/>
      </vt:variant>
      <vt:variant>
        <vt:lpwstr>_Toc18828227</vt:lpwstr>
      </vt:variant>
      <vt:variant>
        <vt:i4>1638451</vt:i4>
      </vt:variant>
      <vt:variant>
        <vt:i4>2999</vt:i4>
      </vt:variant>
      <vt:variant>
        <vt:i4>0</vt:i4>
      </vt:variant>
      <vt:variant>
        <vt:i4>5</vt:i4>
      </vt:variant>
      <vt:variant>
        <vt:lpwstr/>
      </vt:variant>
      <vt:variant>
        <vt:lpwstr>_Toc18828226</vt:lpwstr>
      </vt:variant>
      <vt:variant>
        <vt:i4>1703987</vt:i4>
      </vt:variant>
      <vt:variant>
        <vt:i4>2993</vt:i4>
      </vt:variant>
      <vt:variant>
        <vt:i4>0</vt:i4>
      </vt:variant>
      <vt:variant>
        <vt:i4>5</vt:i4>
      </vt:variant>
      <vt:variant>
        <vt:lpwstr/>
      </vt:variant>
      <vt:variant>
        <vt:lpwstr>_Toc18828225</vt:lpwstr>
      </vt:variant>
      <vt:variant>
        <vt:i4>1769523</vt:i4>
      </vt:variant>
      <vt:variant>
        <vt:i4>2987</vt:i4>
      </vt:variant>
      <vt:variant>
        <vt:i4>0</vt:i4>
      </vt:variant>
      <vt:variant>
        <vt:i4>5</vt:i4>
      </vt:variant>
      <vt:variant>
        <vt:lpwstr/>
      </vt:variant>
      <vt:variant>
        <vt:lpwstr>_Toc18828224</vt:lpwstr>
      </vt:variant>
      <vt:variant>
        <vt:i4>1835059</vt:i4>
      </vt:variant>
      <vt:variant>
        <vt:i4>2981</vt:i4>
      </vt:variant>
      <vt:variant>
        <vt:i4>0</vt:i4>
      </vt:variant>
      <vt:variant>
        <vt:i4>5</vt:i4>
      </vt:variant>
      <vt:variant>
        <vt:lpwstr/>
      </vt:variant>
      <vt:variant>
        <vt:lpwstr>_Toc18828223</vt:lpwstr>
      </vt:variant>
      <vt:variant>
        <vt:i4>1900595</vt:i4>
      </vt:variant>
      <vt:variant>
        <vt:i4>2975</vt:i4>
      </vt:variant>
      <vt:variant>
        <vt:i4>0</vt:i4>
      </vt:variant>
      <vt:variant>
        <vt:i4>5</vt:i4>
      </vt:variant>
      <vt:variant>
        <vt:lpwstr/>
      </vt:variant>
      <vt:variant>
        <vt:lpwstr>_Toc18828222</vt:lpwstr>
      </vt:variant>
      <vt:variant>
        <vt:i4>1966131</vt:i4>
      </vt:variant>
      <vt:variant>
        <vt:i4>2969</vt:i4>
      </vt:variant>
      <vt:variant>
        <vt:i4>0</vt:i4>
      </vt:variant>
      <vt:variant>
        <vt:i4>5</vt:i4>
      </vt:variant>
      <vt:variant>
        <vt:lpwstr/>
      </vt:variant>
      <vt:variant>
        <vt:lpwstr>_Toc18828221</vt:lpwstr>
      </vt:variant>
      <vt:variant>
        <vt:i4>2031667</vt:i4>
      </vt:variant>
      <vt:variant>
        <vt:i4>2963</vt:i4>
      </vt:variant>
      <vt:variant>
        <vt:i4>0</vt:i4>
      </vt:variant>
      <vt:variant>
        <vt:i4>5</vt:i4>
      </vt:variant>
      <vt:variant>
        <vt:lpwstr/>
      </vt:variant>
      <vt:variant>
        <vt:lpwstr>_Toc18828220</vt:lpwstr>
      </vt:variant>
      <vt:variant>
        <vt:i4>1441840</vt:i4>
      </vt:variant>
      <vt:variant>
        <vt:i4>2957</vt:i4>
      </vt:variant>
      <vt:variant>
        <vt:i4>0</vt:i4>
      </vt:variant>
      <vt:variant>
        <vt:i4>5</vt:i4>
      </vt:variant>
      <vt:variant>
        <vt:lpwstr/>
      </vt:variant>
      <vt:variant>
        <vt:lpwstr>_Toc18828219</vt:lpwstr>
      </vt:variant>
      <vt:variant>
        <vt:i4>1507376</vt:i4>
      </vt:variant>
      <vt:variant>
        <vt:i4>2951</vt:i4>
      </vt:variant>
      <vt:variant>
        <vt:i4>0</vt:i4>
      </vt:variant>
      <vt:variant>
        <vt:i4>5</vt:i4>
      </vt:variant>
      <vt:variant>
        <vt:lpwstr/>
      </vt:variant>
      <vt:variant>
        <vt:lpwstr>_Toc18828218</vt:lpwstr>
      </vt:variant>
      <vt:variant>
        <vt:i4>1572912</vt:i4>
      </vt:variant>
      <vt:variant>
        <vt:i4>2945</vt:i4>
      </vt:variant>
      <vt:variant>
        <vt:i4>0</vt:i4>
      </vt:variant>
      <vt:variant>
        <vt:i4>5</vt:i4>
      </vt:variant>
      <vt:variant>
        <vt:lpwstr/>
      </vt:variant>
      <vt:variant>
        <vt:lpwstr>_Toc18828217</vt:lpwstr>
      </vt:variant>
      <vt:variant>
        <vt:i4>1638448</vt:i4>
      </vt:variant>
      <vt:variant>
        <vt:i4>2939</vt:i4>
      </vt:variant>
      <vt:variant>
        <vt:i4>0</vt:i4>
      </vt:variant>
      <vt:variant>
        <vt:i4>5</vt:i4>
      </vt:variant>
      <vt:variant>
        <vt:lpwstr/>
      </vt:variant>
      <vt:variant>
        <vt:lpwstr>_Toc18828216</vt:lpwstr>
      </vt:variant>
      <vt:variant>
        <vt:i4>1703984</vt:i4>
      </vt:variant>
      <vt:variant>
        <vt:i4>2933</vt:i4>
      </vt:variant>
      <vt:variant>
        <vt:i4>0</vt:i4>
      </vt:variant>
      <vt:variant>
        <vt:i4>5</vt:i4>
      </vt:variant>
      <vt:variant>
        <vt:lpwstr/>
      </vt:variant>
      <vt:variant>
        <vt:lpwstr>_Toc18828215</vt:lpwstr>
      </vt:variant>
      <vt:variant>
        <vt:i4>1769520</vt:i4>
      </vt:variant>
      <vt:variant>
        <vt:i4>2927</vt:i4>
      </vt:variant>
      <vt:variant>
        <vt:i4>0</vt:i4>
      </vt:variant>
      <vt:variant>
        <vt:i4>5</vt:i4>
      </vt:variant>
      <vt:variant>
        <vt:lpwstr/>
      </vt:variant>
      <vt:variant>
        <vt:lpwstr>_Toc18828214</vt:lpwstr>
      </vt:variant>
      <vt:variant>
        <vt:i4>1835056</vt:i4>
      </vt:variant>
      <vt:variant>
        <vt:i4>2921</vt:i4>
      </vt:variant>
      <vt:variant>
        <vt:i4>0</vt:i4>
      </vt:variant>
      <vt:variant>
        <vt:i4>5</vt:i4>
      </vt:variant>
      <vt:variant>
        <vt:lpwstr/>
      </vt:variant>
      <vt:variant>
        <vt:lpwstr>_Toc18828213</vt:lpwstr>
      </vt:variant>
      <vt:variant>
        <vt:i4>1900592</vt:i4>
      </vt:variant>
      <vt:variant>
        <vt:i4>2915</vt:i4>
      </vt:variant>
      <vt:variant>
        <vt:i4>0</vt:i4>
      </vt:variant>
      <vt:variant>
        <vt:i4>5</vt:i4>
      </vt:variant>
      <vt:variant>
        <vt:lpwstr/>
      </vt:variant>
      <vt:variant>
        <vt:lpwstr>_Toc18828212</vt:lpwstr>
      </vt:variant>
      <vt:variant>
        <vt:i4>1966128</vt:i4>
      </vt:variant>
      <vt:variant>
        <vt:i4>2909</vt:i4>
      </vt:variant>
      <vt:variant>
        <vt:i4>0</vt:i4>
      </vt:variant>
      <vt:variant>
        <vt:i4>5</vt:i4>
      </vt:variant>
      <vt:variant>
        <vt:lpwstr/>
      </vt:variant>
      <vt:variant>
        <vt:lpwstr>_Toc18828211</vt:lpwstr>
      </vt:variant>
      <vt:variant>
        <vt:i4>2031664</vt:i4>
      </vt:variant>
      <vt:variant>
        <vt:i4>2903</vt:i4>
      </vt:variant>
      <vt:variant>
        <vt:i4>0</vt:i4>
      </vt:variant>
      <vt:variant>
        <vt:i4>5</vt:i4>
      </vt:variant>
      <vt:variant>
        <vt:lpwstr/>
      </vt:variant>
      <vt:variant>
        <vt:lpwstr>_Toc18828210</vt:lpwstr>
      </vt:variant>
      <vt:variant>
        <vt:i4>1441841</vt:i4>
      </vt:variant>
      <vt:variant>
        <vt:i4>2897</vt:i4>
      </vt:variant>
      <vt:variant>
        <vt:i4>0</vt:i4>
      </vt:variant>
      <vt:variant>
        <vt:i4>5</vt:i4>
      </vt:variant>
      <vt:variant>
        <vt:lpwstr/>
      </vt:variant>
      <vt:variant>
        <vt:lpwstr>_Toc18828209</vt:lpwstr>
      </vt:variant>
      <vt:variant>
        <vt:i4>1507377</vt:i4>
      </vt:variant>
      <vt:variant>
        <vt:i4>2891</vt:i4>
      </vt:variant>
      <vt:variant>
        <vt:i4>0</vt:i4>
      </vt:variant>
      <vt:variant>
        <vt:i4>5</vt:i4>
      </vt:variant>
      <vt:variant>
        <vt:lpwstr/>
      </vt:variant>
      <vt:variant>
        <vt:lpwstr>_Toc18828208</vt:lpwstr>
      </vt:variant>
      <vt:variant>
        <vt:i4>1572913</vt:i4>
      </vt:variant>
      <vt:variant>
        <vt:i4>2885</vt:i4>
      </vt:variant>
      <vt:variant>
        <vt:i4>0</vt:i4>
      </vt:variant>
      <vt:variant>
        <vt:i4>5</vt:i4>
      </vt:variant>
      <vt:variant>
        <vt:lpwstr/>
      </vt:variant>
      <vt:variant>
        <vt:lpwstr>_Toc18828207</vt:lpwstr>
      </vt:variant>
      <vt:variant>
        <vt:i4>1638449</vt:i4>
      </vt:variant>
      <vt:variant>
        <vt:i4>2879</vt:i4>
      </vt:variant>
      <vt:variant>
        <vt:i4>0</vt:i4>
      </vt:variant>
      <vt:variant>
        <vt:i4>5</vt:i4>
      </vt:variant>
      <vt:variant>
        <vt:lpwstr/>
      </vt:variant>
      <vt:variant>
        <vt:lpwstr>_Toc18828206</vt:lpwstr>
      </vt:variant>
      <vt:variant>
        <vt:i4>1703985</vt:i4>
      </vt:variant>
      <vt:variant>
        <vt:i4>2873</vt:i4>
      </vt:variant>
      <vt:variant>
        <vt:i4>0</vt:i4>
      </vt:variant>
      <vt:variant>
        <vt:i4>5</vt:i4>
      </vt:variant>
      <vt:variant>
        <vt:lpwstr/>
      </vt:variant>
      <vt:variant>
        <vt:lpwstr>_Toc18828205</vt:lpwstr>
      </vt:variant>
      <vt:variant>
        <vt:i4>1769521</vt:i4>
      </vt:variant>
      <vt:variant>
        <vt:i4>2867</vt:i4>
      </vt:variant>
      <vt:variant>
        <vt:i4>0</vt:i4>
      </vt:variant>
      <vt:variant>
        <vt:i4>5</vt:i4>
      </vt:variant>
      <vt:variant>
        <vt:lpwstr/>
      </vt:variant>
      <vt:variant>
        <vt:lpwstr>_Toc18828204</vt:lpwstr>
      </vt:variant>
      <vt:variant>
        <vt:i4>1835057</vt:i4>
      </vt:variant>
      <vt:variant>
        <vt:i4>2861</vt:i4>
      </vt:variant>
      <vt:variant>
        <vt:i4>0</vt:i4>
      </vt:variant>
      <vt:variant>
        <vt:i4>5</vt:i4>
      </vt:variant>
      <vt:variant>
        <vt:lpwstr/>
      </vt:variant>
      <vt:variant>
        <vt:lpwstr>_Toc18828203</vt:lpwstr>
      </vt:variant>
      <vt:variant>
        <vt:i4>1900593</vt:i4>
      </vt:variant>
      <vt:variant>
        <vt:i4>2855</vt:i4>
      </vt:variant>
      <vt:variant>
        <vt:i4>0</vt:i4>
      </vt:variant>
      <vt:variant>
        <vt:i4>5</vt:i4>
      </vt:variant>
      <vt:variant>
        <vt:lpwstr/>
      </vt:variant>
      <vt:variant>
        <vt:lpwstr>_Toc18828202</vt:lpwstr>
      </vt:variant>
      <vt:variant>
        <vt:i4>1966129</vt:i4>
      </vt:variant>
      <vt:variant>
        <vt:i4>2849</vt:i4>
      </vt:variant>
      <vt:variant>
        <vt:i4>0</vt:i4>
      </vt:variant>
      <vt:variant>
        <vt:i4>5</vt:i4>
      </vt:variant>
      <vt:variant>
        <vt:lpwstr/>
      </vt:variant>
      <vt:variant>
        <vt:lpwstr>_Toc18828201</vt:lpwstr>
      </vt:variant>
      <vt:variant>
        <vt:i4>2031665</vt:i4>
      </vt:variant>
      <vt:variant>
        <vt:i4>2843</vt:i4>
      </vt:variant>
      <vt:variant>
        <vt:i4>0</vt:i4>
      </vt:variant>
      <vt:variant>
        <vt:i4>5</vt:i4>
      </vt:variant>
      <vt:variant>
        <vt:lpwstr/>
      </vt:variant>
      <vt:variant>
        <vt:lpwstr>_Toc18828200</vt:lpwstr>
      </vt:variant>
      <vt:variant>
        <vt:i4>1376312</vt:i4>
      </vt:variant>
      <vt:variant>
        <vt:i4>2837</vt:i4>
      </vt:variant>
      <vt:variant>
        <vt:i4>0</vt:i4>
      </vt:variant>
      <vt:variant>
        <vt:i4>5</vt:i4>
      </vt:variant>
      <vt:variant>
        <vt:lpwstr/>
      </vt:variant>
      <vt:variant>
        <vt:lpwstr>_Toc18828199</vt:lpwstr>
      </vt:variant>
      <vt:variant>
        <vt:i4>1310776</vt:i4>
      </vt:variant>
      <vt:variant>
        <vt:i4>2831</vt:i4>
      </vt:variant>
      <vt:variant>
        <vt:i4>0</vt:i4>
      </vt:variant>
      <vt:variant>
        <vt:i4>5</vt:i4>
      </vt:variant>
      <vt:variant>
        <vt:lpwstr/>
      </vt:variant>
      <vt:variant>
        <vt:lpwstr>_Toc18828198</vt:lpwstr>
      </vt:variant>
      <vt:variant>
        <vt:i4>1769528</vt:i4>
      </vt:variant>
      <vt:variant>
        <vt:i4>2825</vt:i4>
      </vt:variant>
      <vt:variant>
        <vt:i4>0</vt:i4>
      </vt:variant>
      <vt:variant>
        <vt:i4>5</vt:i4>
      </vt:variant>
      <vt:variant>
        <vt:lpwstr/>
      </vt:variant>
      <vt:variant>
        <vt:lpwstr>_Toc18828197</vt:lpwstr>
      </vt:variant>
      <vt:variant>
        <vt:i4>1703992</vt:i4>
      </vt:variant>
      <vt:variant>
        <vt:i4>2819</vt:i4>
      </vt:variant>
      <vt:variant>
        <vt:i4>0</vt:i4>
      </vt:variant>
      <vt:variant>
        <vt:i4>5</vt:i4>
      </vt:variant>
      <vt:variant>
        <vt:lpwstr/>
      </vt:variant>
      <vt:variant>
        <vt:lpwstr>_Toc18828196</vt:lpwstr>
      </vt:variant>
      <vt:variant>
        <vt:i4>1638456</vt:i4>
      </vt:variant>
      <vt:variant>
        <vt:i4>2813</vt:i4>
      </vt:variant>
      <vt:variant>
        <vt:i4>0</vt:i4>
      </vt:variant>
      <vt:variant>
        <vt:i4>5</vt:i4>
      </vt:variant>
      <vt:variant>
        <vt:lpwstr/>
      </vt:variant>
      <vt:variant>
        <vt:lpwstr>_Toc18828195</vt:lpwstr>
      </vt:variant>
      <vt:variant>
        <vt:i4>1572920</vt:i4>
      </vt:variant>
      <vt:variant>
        <vt:i4>2807</vt:i4>
      </vt:variant>
      <vt:variant>
        <vt:i4>0</vt:i4>
      </vt:variant>
      <vt:variant>
        <vt:i4>5</vt:i4>
      </vt:variant>
      <vt:variant>
        <vt:lpwstr/>
      </vt:variant>
      <vt:variant>
        <vt:lpwstr>_Toc18828194</vt:lpwstr>
      </vt:variant>
      <vt:variant>
        <vt:i4>2031672</vt:i4>
      </vt:variant>
      <vt:variant>
        <vt:i4>2801</vt:i4>
      </vt:variant>
      <vt:variant>
        <vt:i4>0</vt:i4>
      </vt:variant>
      <vt:variant>
        <vt:i4>5</vt:i4>
      </vt:variant>
      <vt:variant>
        <vt:lpwstr/>
      </vt:variant>
      <vt:variant>
        <vt:lpwstr>_Toc18828193</vt:lpwstr>
      </vt:variant>
      <vt:variant>
        <vt:i4>1966136</vt:i4>
      </vt:variant>
      <vt:variant>
        <vt:i4>2795</vt:i4>
      </vt:variant>
      <vt:variant>
        <vt:i4>0</vt:i4>
      </vt:variant>
      <vt:variant>
        <vt:i4>5</vt:i4>
      </vt:variant>
      <vt:variant>
        <vt:lpwstr/>
      </vt:variant>
      <vt:variant>
        <vt:lpwstr>_Toc18828192</vt:lpwstr>
      </vt:variant>
      <vt:variant>
        <vt:i4>1900600</vt:i4>
      </vt:variant>
      <vt:variant>
        <vt:i4>2789</vt:i4>
      </vt:variant>
      <vt:variant>
        <vt:i4>0</vt:i4>
      </vt:variant>
      <vt:variant>
        <vt:i4>5</vt:i4>
      </vt:variant>
      <vt:variant>
        <vt:lpwstr/>
      </vt:variant>
      <vt:variant>
        <vt:lpwstr>_Toc18828191</vt:lpwstr>
      </vt:variant>
      <vt:variant>
        <vt:i4>1835064</vt:i4>
      </vt:variant>
      <vt:variant>
        <vt:i4>2783</vt:i4>
      </vt:variant>
      <vt:variant>
        <vt:i4>0</vt:i4>
      </vt:variant>
      <vt:variant>
        <vt:i4>5</vt:i4>
      </vt:variant>
      <vt:variant>
        <vt:lpwstr/>
      </vt:variant>
      <vt:variant>
        <vt:lpwstr>_Toc18828190</vt:lpwstr>
      </vt:variant>
      <vt:variant>
        <vt:i4>1376313</vt:i4>
      </vt:variant>
      <vt:variant>
        <vt:i4>2777</vt:i4>
      </vt:variant>
      <vt:variant>
        <vt:i4>0</vt:i4>
      </vt:variant>
      <vt:variant>
        <vt:i4>5</vt:i4>
      </vt:variant>
      <vt:variant>
        <vt:lpwstr/>
      </vt:variant>
      <vt:variant>
        <vt:lpwstr>_Toc18828189</vt:lpwstr>
      </vt:variant>
      <vt:variant>
        <vt:i4>1310777</vt:i4>
      </vt:variant>
      <vt:variant>
        <vt:i4>2771</vt:i4>
      </vt:variant>
      <vt:variant>
        <vt:i4>0</vt:i4>
      </vt:variant>
      <vt:variant>
        <vt:i4>5</vt:i4>
      </vt:variant>
      <vt:variant>
        <vt:lpwstr/>
      </vt:variant>
      <vt:variant>
        <vt:lpwstr>_Toc18828188</vt:lpwstr>
      </vt:variant>
      <vt:variant>
        <vt:i4>1769529</vt:i4>
      </vt:variant>
      <vt:variant>
        <vt:i4>2765</vt:i4>
      </vt:variant>
      <vt:variant>
        <vt:i4>0</vt:i4>
      </vt:variant>
      <vt:variant>
        <vt:i4>5</vt:i4>
      </vt:variant>
      <vt:variant>
        <vt:lpwstr/>
      </vt:variant>
      <vt:variant>
        <vt:lpwstr>_Toc18828187</vt:lpwstr>
      </vt:variant>
      <vt:variant>
        <vt:i4>1703993</vt:i4>
      </vt:variant>
      <vt:variant>
        <vt:i4>2759</vt:i4>
      </vt:variant>
      <vt:variant>
        <vt:i4>0</vt:i4>
      </vt:variant>
      <vt:variant>
        <vt:i4>5</vt:i4>
      </vt:variant>
      <vt:variant>
        <vt:lpwstr/>
      </vt:variant>
      <vt:variant>
        <vt:lpwstr>_Toc18828186</vt:lpwstr>
      </vt:variant>
      <vt:variant>
        <vt:i4>1638457</vt:i4>
      </vt:variant>
      <vt:variant>
        <vt:i4>2753</vt:i4>
      </vt:variant>
      <vt:variant>
        <vt:i4>0</vt:i4>
      </vt:variant>
      <vt:variant>
        <vt:i4>5</vt:i4>
      </vt:variant>
      <vt:variant>
        <vt:lpwstr/>
      </vt:variant>
      <vt:variant>
        <vt:lpwstr>_Toc18828185</vt:lpwstr>
      </vt:variant>
      <vt:variant>
        <vt:i4>1572921</vt:i4>
      </vt:variant>
      <vt:variant>
        <vt:i4>2747</vt:i4>
      </vt:variant>
      <vt:variant>
        <vt:i4>0</vt:i4>
      </vt:variant>
      <vt:variant>
        <vt:i4>5</vt:i4>
      </vt:variant>
      <vt:variant>
        <vt:lpwstr/>
      </vt:variant>
      <vt:variant>
        <vt:lpwstr>_Toc18828184</vt:lpwstr>
      </vt:variant>
      <vt:variant>
        <vt:i4>2031673</vt:i4>
      </vt:variant>
      <vt:variant>
        <vt:i4>2741</vt:i4>
      </vt:variant>
      <vt:variant>
        <vt:i4>0</vt:i4>
      </vt:variant>
      <vt:variant>
        <vt:i4>5</vt:i4>
      </vt:variant>
      <vt:variant>
        <vt:lpwstr/>
      </vt:variant>
      <vt:variant>
        <vt:lpwstr>_Toc18828183</vt:lpwstr>
      </vt:variant>
      <vt:variant>
        <vt:i4>1966137</vt:i4>
      </vt:variant>
      <vt:variant>
        <vt:i4>2735</vt:i4>
      </vt:variant>
      <vt:variant>
        <vt:i4>0</vt:i4>
      </vt:variant>
      <vt:variant>
        <vt:i4>5</vt:i4>
      </vt:variant>
      <vt:variant>
        <vt:lpwstr/>
      </vt:variant>
      <vt:variant>
        <vt:lpwstr>_Toc18828182</vt:lpwstr>
      </vt:variant>
      <vt:variant>
        <vt:i4>1900601</vt:i4>
      </vt:variant>
      <vt:variant>
        <vt:i4>2729</vt:i4>
      </vt:variant>
      <vt:variant>
        <vt:i4>0</vt:i4>
      </vt:variant>
      <vt:variant>
        <vt:i4>5</vt:i4>
      </vt:variant>
      <vt:variant>
        <vt:lpwstr/>
      </vt:variant>
      <vt:variant>
        <vt:lpwstr>_Toc18828181</vt:lpwstr>
      </vt:variant>
      <vt:variant>
        <vt:i4>1835065</vt:i4>
      </vt:variant>
      <vt:variant>
        <vt:i4>2723</vt:i4>
      </vt:variant>
      <vt:variant>
        <vt:i4>0</vt:i4>
      </vt:variant>
      <vt:variant>
        <vt:i4>5</vt:i4>
      </vt:variant>
      <vt:variant>
        <vt:lpwstr/>
      </vt:variant>
      <vt:variant>
        <vt:lpwstr>_Toc18828180</vt:lpwstr>
      </vt:variant>
      <vt:variant>
        <vt:i4>1376310</vt:i4>
      </vt:variant>
      <vt:variant>
        <vt:i4>2717</vt:i4>
      </vt:variant>
      <vt:variant>
        <vt:i4>0</vt:i4>
      </vt:variant>
      <vt:variant>
        <vt:i4>5</vt:i4>
      </vt:variant>
      <vt:variant>
        <vt:lpwstr/>
      </vt:variant>
      <vt:variant>
        <vt:lpwstr>_Toc18828179</vt:lpwstr>
      </vt:variant>
      <vt:variant>
        <vt:i4>1310774</vt:i4>
      </vt:variant>
      <vt:variant>
        <vt:i4>2711</vt:i4>
      </vt:variant>
      <vt:variant>
        <vt:i4>0</vt:i4>
      </vt:variant>
      <vt:variant>
        <vt:i4>5</vt:i4>
      </vt:variant>
      <vt:variant>
        <vt:lpwstr/>
      </vt:variant>
      <vt:variant>
        <vt:lpwstr>_Toc18828178</vt:lpwstr>
      </vt:variant>
      <vt:variant>
        <vt:i4>1769526</vt:i4>
      </vt:variant>
      <vt:variant>
        <vt:i4>2705</vt:i4>
      </vt:variant>
      <vt:variant>
        <vt:i4>0</vt:i4>
      </vt:variant>
      <vt:variant>
        <vt:i4>5</vt:i4>
      </vt:variant>
      <vt:variant>
        <vt:lpwstr/>
      </vt:variant>
      <vt:variant>
        <vt:lpwstr>_Toc18828177</vt:lpwstr>
      </vt:variant>
      <vt:variant>
        <vt:i4>1703990</vt:i4>
      </vt:variant>
      <vt:variant>
        <vt:i4>2699</vt:i4>
      </vt:variant>
      <vt:variant>
        <vt:i4>0</vt:i4>
      </vt:variant>
      <vt:variant>
        <vt:i4>5</vt:i4>
      </vt:variant>
      <vt:variant>
        <vt:lpwstr/>
      </vt:variant>
      <vt:variant>
        <vt:lpwstr>_Toc18828176</vt:lpwstr>
      </vt:variant>
      <vt:variant>
        <vt:i4>1638454</vt:i4>
      </vt:variant>
      <vt:variant>
        <vt:i4>2693</vt:i4>
      </vt:variant>
      <vt:variant>
        <vt:i4>0</vt:i4>
      </vt:variant>
      <vt:variant>
        <vt:i4>5</vt:i4>
      </vt:variant>
      <vt:variant>
        <vt:lpwstr/>
      </vt:variant>
      <vt:variant>
        <vt:lpwstr>_Toc18828175</vt:lpwstr>
      </vt:variant>
      <vt:variant>
        <vt:i4>1572918</vt:i4>
      </vt:variant>
      <vt:variant>
        <vt:i4>2687</vt:i4>
      </vt:variant>
      <vt:variant>
        <vt:i4>0</vt:i4>
      </vt:variant>
      <vt:variant>
        <vt:i4>5</vt:i4>
      </vt:variant>
      <vt:variant>
        <vt:lpwstr/>
      </vt:variant>
      <vt:variant>
        <vt:lpwstr>_Toc18828174</vt:lpwstr>
      </vt:variant>
      <vt:variant>
        <vt:i4>2031670</vt:i4>
      </vt:variant>
      <vt:variant>
        <vt:i4>2681</vt:i4>
      </vt:variant>
      <vt:variant>
        <vt:i4>0</vt:i4>
      </vt:variant>
      <vt:variant>
        <vt:i4>5</vt:i4>
      </vt:variant>
      <vt:variant>
        <vt:lpwstr/>
      </vt:variant>
      <vt:variant>
        <vt:lpwstr>_Toc18828173</vt:lpwstr>
      </vt:variant>
      <vt:variant>
        <vt:i4>1966134</vt:i4>
      </vt:variant>
      <vt:variant>
        <vt:i4>2675</vt:i4>
      </vt:variant>
      <vt:variant>
        <vt:i4>0</vt:i4>
      </vt:variant>
      <vt:variant>
        <vt:i4>5</vt:i4>
      </vt:variant>
      <vt:variant>
        <vt:lpwstr/>
      </vt:variant>
      <vt:variant>
        <vt:lpwstr>_Toc18828172</vt:lpwstr>
      </vt:variant>
      <vt:variant>
        <vt:i4>1900598</vt:i4>
      </vt:variant>
      <vt:variant>
        <vt:i4>2669</vt:i4>
      </vt:variant>
      <vt:variant>
        <vt:i4>0</vt:i4>
      </vt:variant>
      <vt:variant>
        <vt:i4>5</vt:i4>
      </vt:variant>
      <vt:variant>
        <vt:lpwstr/>
      </vt:variant>
      <vt:variant>
        <vt:lpwstr>_Toc18828171</vt:lpwstr>
      </vt:variant>
      <vt:variant>
        <vt:i4>1835062</vt:i4>
      </vt:variant>
      <vt:variant>
        <vt:i4>2663</vt:i4>
      </vt:variant>
      <vt:variant>
        <vt:i4>0</vt:i4>
      </vt:variant>
      <vt:variant>
        <vt:i4>5</vt:i4>
      </vt:variant>
      <vt:variant>
        <vt:lpwstr/>
      </vt:variant>
      <vt:variant>
        <vt:lpwstr>_Toc18828170</vt:lpwstr>
      </vt:variant>
      <vt:variant>
        <vt:i4>1376311</vt:i4>
      </vt:variant>
      <vt:variant>
        <vt:i4>2657</vt:i4>
      </vt:variant>
      <vt:variant>
        <vt:i4>0</vt:i4>
      </vt:variant>
      <vt:variant>
        <vt:i4>5</vt:i4>
      </vt:variant>
      <vt:variant>
        <vt:lpwstr/>
      </vt:variant>
      <vt:variant>
        <vt:lpwstr>_Toc18828169</vt:lpwstr>
      </vt:variant>
      <vt:variant>
        <vt:i4>1310775</vt:i4>
      </vt:variant>
      <vt:variant>
        <vt:i4>2651</vt:i4>
      </vt:variant>
      <vt:variant>
        <vt:i4>0</vt:i4>
      </vt:variant>
      <vt:variant>
        <vt:i4>5</vt:i4>
      </vt:variant>
      <vt:variant>
        <vt:lpwstr/>
      </vt:variant>
      <vt:variant>
        <vt:lpwstr>_Toc18828168</vt:lpwstr>
      </vt:variant>
      <vt:variant>
        <vt:i4>1769527</vt:i4>
      </vt:variant>
      <vt:variant>
        <vt:i4>2645</vt:i4>
      </vt:variant>
      <vt:variant>
        <vt:i4>0</vt:i4>
      </vt:variant>
      <vt:variant>
        <vt:i4>5</vt:i4>
      </vt:variant>
      <vt:variant>
        <vt:lpwstr/>
      </vt:variant>
      <vt:variant>
        <vt:lpwstr>_Toc18828167</vt:lpwstr>
      </vt:variant>
      <vt:variant>
        <vt:i4>1703991</vt:i4>
      </vt:variant>
      <vt:variant>
        <vt:i4>2639</vt:i4>
      </vt:variant>
      <vt:variant>
        <vt:i4>0</vt:i4>
      </vt:variant>
      <vt:variant>
        <vt:i4>5</vt:i4>
      </vt:variant>
      <vt:variant>
        <vt:lpwstr/>
      </vt:variant>
      <vt:variant>
        <vt:lpwstr>_Toc18828166</vt:lpwstr>
      </vt:variant>
      <vt:variant>
        <vt:i4>1638455</vt:i4>
      </vt:variant>
      <vt:variant>
        <vt:i4>2633</vt:i4>
      </vt:variant>
      <vt:variant>
        <vt:i4>0</vt:i4>
      </vt:variant>
      <vt:variant>
        <vt:i4>5</vt:i4>
      </vt:variant>
      <vt:variant>
        <vt:lpwstr/>
      </vt:variant>
      <vt:variant>
        <vt:lpwstr>_Toc18828165</vt:lpwstr>
      </vt:variant>
      <vt:variant>
        <vt:i4>1572919</vt:i4>
      </vt:variant>
      <vt:variant>
        <vt:i4>2627</vt:i4>
      </vt:variant>
      <vt:variant>
        <vt:i4>0</vt:i4>
      </vt:variant>
      <vt:variant>
        <vt:i4>5</vt:i4>
      </vt:variant>
      <vt:variant>
        <vt:lpwstr/>
      </vt:variant>
      <vt:variant>
        <vt:lpwstr>_Toc18828164</vt:lpwstr>
      </vt:variant>
      <vt:variant>
        <vt:i4>2031671</vt:i4>
      </vt:variant>
      <vt:variant>
        <vt:i4>2621</vt:i4>
      </vt:variant>
      <vt:variant>
        <vt:i4>0</vt:i4>
      </vt:variant>
      <vt:variant>
        <vt:i4>5</vt:i4>
      </vt:variant>
      <vt:variant>
        <vt:lpwstr/>
      </vt:variant>
      <vt:variant>
        <vt:lpwstr>_Toc18828163</vt:lpwstr>
      </vt:variant>
      <vt:variant>
        <vt:i4>1966143</vt:i4>
      </vt:variant>
      <vt:variant>
        <vt:i4>2612</vt:i4>
      </vt:variant>
      <vt:variant>
        <vt:i4>0</vt:i4>
      </vt:variant>
      <vt:variant>
        <vt:i4>5</vt:i4>
      </vt:variant>
      <vt:variant>
        <vt:lpwstr/>
      </vt:variant>
      <vt:variant>
        <vt:lpwstr>_Toc138735581</vt:lpwstr>
      </vt:variant>
      <vt:variant>
        <vt:i4>1966143</vt:i4>
      </vt:variant>
      <vt:variant>
        <vt:i4>2606</vt:i4>
      </vt:variant>
      <vt:variant>
        <vt:i4>0</vt:i4>
      </vt:variant>
      <vt:variant>
        <vt:i4>5</vt:i4>
      </vt:variant>
      <vt:variant>
        <vt:lpwstr/>
      </vt:variant>
      <vt:variant>
        <vt:lpwstr>_Toc138735580</vt:lpwstr>
      </vt:variant>
      <vt:variant>
        <vt:i4>1114175</vt:i4>
      </vt:variant>
      <vt:variant>
        <vt:i4>2600</vt:i4>
      </vt:variant>
      <vt:variant>
        <vt:i4>0</vt:i4>
      </vt:variant>
      <vt:variant>
        <vt:i4>5</vt:i4>
      </vt:variant>
      <vt:variant>
        <vt:lpwstr/>
      </vt:variant>
      <vt:variant>
        <vt:lpwstr>_Toc138735579</vt:lpwstr>
      </vt:variant>
      <vt:variant>
        <vt:i4>1114175</vt:i4>
      </vt:variant>
      <vt:variant>
        <vt:i4>2594</vt:i4>
      </vt:variant>
      <vt:variant>
        <vt:i4>0</vt:i4>
      </vt:variant>
      <vt:variant>
        <vt:i4>5</vt:i4>
      </vt:variant>
      <vt:variant>
        <vt:lpwstr/>
      </vt:variant>
      <vt:variant>
        <vt:lpwstr>_Toc138735578</vt:lpwstr>
      </vt:variant>
      <vt:variant>
        <vt:i4>1114175</vt:i4>
      </vt:variant>
      <vt:variant>
        <vt:i4>2588</vt:i4>
      </vt:variant>
      <vt:variant>
        <vt:i4>0</vt:i4>
      </vt:variant>
      <vt:variant>
        <vt:i4>5</vt:i4>
      </vt:variant>
      <vt:variant>
        <vt:lpwstr/>
      </vt:variant>
      <vt:variant>
        <vt:lpwstr>_Toc138735577</vt:lpwstr>
      </vt:variant>
      <vt:variant>
        <vt:i4>1114175</vt:i4>
      </vt:variant>
      <vt:variant>
        <vt:i4>2582</vt:i4>
      </vt:variant>
      <vt:variant>
        <vt:i4>0</vt:i4>
      </vt:variant>
      <vt:variant>
        <vt:i4>5</vt:i4>
      </vt:variant>
      <vt:variant>
        <vt:lpwstr/>
      </vt:variant>
      <vt:variant>
        <vt:lpwstr>_Toc138735576</vt:lpwstr>
      </vt:variant>
      <vt:variant>
        <vt:i4>1114175</vt:i4>
      </vt:variant>
      <vt:variant>
        <vt:i4>2576</vt:i4>
      </vt:variant>
      <vt:variant>
        <vt:i4>0</vt:i4>
      </vt:variant>
      <vt:variant>
        <vt:i4>5</vt:i4>
      </vt:variant>
      <vt:variant>
        <vt:lpwstr/>
      </vt:variant>
      <vt:variant>
        <vt:lpwstr>_Toc138735575</vt:lpwstr>
      </vt:variant>
      <vt:variant>
        <vt:i4>1114175</vt:i4>
      </vt:variant>
      <vt:variant>
        <vt:i4>2570</vt:i4>
      </vt:variant>
      <vt:variant>
        <vt:i4>0</vt:i4>
      </vt:variant>
      <vt:variant>
        <vt:i4>5</vt:i4>
      </vt:variant>
      <vt:variant>
        <vt:lpwstr/>
      </vt:variant>
      <vt:variant>
        <vt:lpwstr>_Toc138735574</vt:lpwstr>
      </vt:variant>
      <vt:variant>
        <vt:i4>1114175</vt:i4>
      </vt:variant>
      <vt:variant>
        <vt:i4>2564</vt:i4>
      </vt:variant>
      <vt:variant>
        <vt:i4>0</vt:i4>
      </vt:variant>
      <vt:variant>
        <vt:i4>5</vt:i4>
      </vt:variant>
      <vt:variant>
        <vt:lpwstr/>
      </vt:variant>
      <vt:variant>
        <vt:lpwstr>_Toc138735573</vt:lpwstr>
      </vt:variant>
      <vt:variant>
        <vt:i4>1114175</vt:i4>
      </vt:variant>
      <vt:variant>
        <vt:i4>2558</vt:i4>
      </vt:variant>
      <vt:variant>
        <vt:i4>0</vt:i4>
      </vt:variant>
      <vt:variant>
        <vt:i4>5</vt:i4>
      </vt:variant>
      <vt:variant>
        <vt:lpwstr/>
      </vt:variant>
      <vt:variant>
        <vt:lpwstr>_Toc138735572</vt:lpwstr>
      </vt:variant>
      <vt:variant>
        <vt:i4>1114175</vt:i4>
      </vt:variant>
      <vt:variant>
        <vt:i4>2552</vt:i4>
      </vt:variant>
      <vt:variant>
        <vt:i4>0</vt:i4>
      </vt:variant>
      <vt:variant>
        <vt:i4>5</vt:i4>
      </vt:variant>
      <vt:variant>
        <vt:lpwstr/>
      </vt:variant>
      <vt:variant>
        <vt:lpwstr>_Toc138735571</vt:lpwstr>
      </vt:variant>
      <vt:variant>
        <vt:i4>1114175</vt:i4>
      </vt:variant>
      <vt:variant>
        <vt:i4>2546</vt:i4>
      </vt:variant>
      <vt:variant>
        <vt:i4>0</vt:i4>
      </vt:variant>
      <vt:variant>
        <vt:i4>5</vt:i4>
      </vt:variant>
      <vt:variant>
        <vt:lpwstr/>
      </vt:variant>
      <vt:variant>
        <vt:lpwstr>_Toc138735570</vt:lpwstr>
      </vt:variant>
      <vt:variant>
        <vt:i4>1048639</vt:i4>
      </vt:variant>
      <vt:variant>
        <vt:i4>2540</vt:i4>
      </vt:variant>
      <vt:variant>
        <vt:i4>0</vt:i4>
      </vt:variant>
      <vt:variant>
        <vt:i4>5</vt:i4>
      </vt:variant>
      <vt:variant>
        <vt:lpwstr/>
      </vt:variant>
      <vt:variant>
        <vt:lpwstr>_Toc138735569</vt:lpwstr>
      </vt:variant>
      <vt:variant>
        <vt:i4>1048639</vt:i4>
      </vt:variant>
      <vt:variant>
        <vt:i4>2534</vt:i4>
      </vt:variant>
      <vt:variant>
        <vt:i4>0</vt:i4>
      </vt:variant>
      <vt:variant>
        <vt:i4>5</vt:i4>
      </vt:variant>
      <vt:variant>
        <vt:lpwstr/>
      </vt:variant>
      <vt:variant>
        <vt:lpwstr>_Toc138735568</vt:lpwstr>
      </vt:variant>
      <vt:variant>
        <vt:i4>1048639</vt:i4>
      </vt:variant>
      <vt:variant>
        <vt:i4>2528</vt:i4>
      </vt:variant>
      <vt:variant>
        <vt:i4>0</vt:i4>
      </vt:variant>
      <vt:variant>
        <vt:i4>5</vt:i4>
      </vt:variant>
      <vt:variant>
        <vt:lpwstr/>
      </vt:variant>
      <vt:variant>
        <vt:lpwstr>_Toc138735567</vt:lpwstr>
      </vt:variant>
      <vt:variant>
        <vt:i4>1048639</vt:i4>
      </vt:variant>
      <vt:variant>
        <vt:i4>2522</vt:i4>
      </vt:variant>
      <vt:variant>
        <vt:i4>0</vt:i4>
      </vt:variant>
      <vt:variant>
        <vt:i4>5</vt:i4>
      </vt:variant>
      <vt:variant>
        <vt:lpwstr/>
      </vt:variant>
      <vt:variant>
        <vt:lpwstr>_Toc138735566</vt:lpwstr>
      </vt:variant>
      <vt:variant>
        <vt:i4>1048639</vt:i4>
      </vt:variant>
      <vt:variant>
        <vt:i4>2516</vt:i4>
      </vt:variant>
      <vt:variant>
        <vt:i4>0</vt:i4>
      </vt:variant>
      <vt:variant>
        <vt:i4>5</vt:i4>
      </vt:variant>
      <vt:variant>
        <vt:lpwstr/>
      </vt:variant>
      <vt:variant>
        <vt:lpwstr>_Toc138735565</vt:lpwstr>
      </vt:variant>
      <vt:variant>
        <vt:i4>1048639</vt:i4>
      </vt:variant>
      <vt:variant>
        <vt:i4>2510</vt:i4>
      </vt:variant>
      <vt:variant>
        <vt:i4>0</vt:i4>
      </vt:variant>
      <vt:variant>
        <vt:i4>5</vt:i4>
      </vt:variant>
      <vt:variant>
        <vt:lpwstr/>
      </vt:variant>
      <vt:variant>
        <vt:lpwstr>_Toc138735564</vt:lpwstr>
      </vt:variant>
      <vt:variant>
        <vt:i4>1048639</vt:i4>
      </vt:variant>
      <vt:variant>
        <vt:i4>2504</vt:i4>
      </vt:variant>
      <vt:variant>
        <vt:i4>0</vt:i4>
      </vt:variant>
      <vt:variant>
        <vt:i4>5</vt:i4>
      </vt:variant>
      <vt:variant>
        <vt:lpwstr/>
      </vt:variant>
      <vt:variant>
        <vt:lpwstr>_Toc138735563</vt:lpwstr>
      </vt:variant>
      <vt:variant>
        <vt:i4>1048639</vt:i4>
      </vt:variant>
      <vt:variant>
        <vt:i4>2498</vt:i4>
      </vt:variant>
      <vt:variant>
        <vt:i4>0</vt:i4>
      </vt:variant>
      <vt:variant>
        <vt:i4>5</vt:i4>
      </vt:variant>
      <vt:variant>
        <vt:lpwstr/>
      </vt:variant>
      <vt:variant>
        <vt:lpwstr>_Toc138735562</vt:lpwstr>
      </vt:variant>
      <vt:variant>
        <vt:i4>1048639</vt:i4>
      </vt:variant>
      <vt:variant>
        <vt:i4>2492</vt:i4>
      </vt:variant>
      <vt:variant>
        <vt:i4>0</vt:i4>
      </vt:variant>
      <vt:variant>
        <vt:i4>5</vt:i4>
      </vt:variant>
      <vt:variant>
        <vt:lpwstr/>
      </vt:variant>
      <vt:variant>
        <vt:lpwstr>_Toc138735561</vt:lpwstr>
      </vt:variant>
      <vt:variant>
        <vt:i4>1048639</vt:i4>
      </vt:variant>
      <vt:variant>
        <vt:i4>2486</vt:i4>
      </vt:variant>
      <vt:variant>
        <vt:i4>0</vt:i4>
      </vt:variant>
      <vt:variant>
        <vt:i4>5</vt:i4>
      </vt:variant>
      <vt:variant>
        <vt:lpwstr/>
      </vt:variant>
      <vt:variant>
        <vt:lpwstr>_Toc138735560</vt:lpwstr>
      </vt:variant>
      <vt:variant>
        <vt:i4>1245247</vt:i4>
      </vt:variant>
      <vt:variant>
        <vt:i4>2480</vt:i4>
      </vt:variant>
      <vt:variant>
        <vt:i4>0</vt:i4>
      </vt:variant>
      <vt:variant>
        <vt:i4>5</vt:i4>
      </vt:variant>
      <vt:variant>
        <vt:lpwstr/>
      </vt:variant>
      <vt:variant>
        <vt:lpwstr>_Toc138735559</vt:lpwstr>
      </vt:variant>
      <vt:variant>
        <vt:i4>1245247</vt:i4>
      </vt:variant>
      <vt:variant>
        <vt:i4>2474</vt:i4>
      </vt:variant>
      <vt:variant>
        <vt:i4>0</vt:i4>
      </vt:variant>
      <vt:variant>
        <vt:i4>5</vt:i4>
      </vt:variant>
      <vt:variant>
        <vt:lpwstr/>
      </vt:variant>
      <vt:variant>
        <vt:lpwstr>_Toc138735558</vt:lpwstr>
      </vt:variant>
      <vt:variant>
        <vt:i4>1245247</vt:i4>
      </vt:variant>
      <vt:variant>
        <vt:i4>2468</vt:i4>
      </vt:variant>
      <vt:variant>
        <vt:i4>0</vt:i4>
      </vt:variant>
      <vt:variant>
        <vt:i4>5</vt:i4>
      </vt:variant>
      <vt:variant>
        <vt:lpwstr/>
      </vt:variant>
      <vt:variant>
        <vt:lpwstr>_Toc138735557</vt:lpwstr>
      </vt:variant>
      <vt:variant>
        <vt:i4>1245247</vt:i4>
      </vt:variant>
      <vt:variant>
        <vt:i4>2462</vt:i4>
      </vt:variant>
      <vt:variant>
        <vt:i4>0</vt:i4>
      </vt:variant>
      <vt:variant>
        <vt:i4>5</vt:i4>
      </vt:variant>
      <vt:variant>
        <vt:lpwstr/>
      </vt:variant>
      <vt:variant>
        <vt:lpwstr>_Toc138735556</vt:lpwstr>
      </vt:variant>
      <vt:variant>
        <vt:i4>1245247</vt:i4>
      </vt:variant>
      <vt:variant>
        <vt:i4>2456</vt:i4>
      </vt:variant>
      <vt:variant>
        <vt:i4>0</vt:i4>
      </vt:variant>
      <vt:variant>
        <vt:i4>5</vt:i4>
      </vt:variant>
      <vt:variant>
        <vt:lpwstr/>
      </vt:variant>
      <vt:variant>
        <vt:lpwstr>_Toc138735555</vt:lpwstr>
      </vt:variant>
      <vt:variant>
        <vt:i4>1245247</vt:i4>
      </vt:variant>
      <vt:variant>
        <vt:i4>2450</vt:i4>
      </vt:variant>
      <vt:variant>
        <vt:i4>0</vt:i4>
      </vt:variant>
      <vt:variant>
        <vt:i4>5</vt:i4>
      </vt:variant>
      <vt:variant>
        <vt:lpwstr/>
      </vt:variant>
      <vt:variant>
        <vt:lpwstr>_Toc138735554</vt:lpwstr>
      </vt:variant>
      <vt:variant>
        <vt:i4>1245247</vt:i4>
      </vt:variant>
      <vt:variant>
        <vt:i4>2444</vt:i4>
      </vt:variant>
      <vt:variant>
        <vt:i4>0</vt:i4>
      </vt:variant>
      <vt:variant>
        <vt:i4>5</vt:i4>
      </vt:variant>
      <vt:variant>
        <vt:lpwstr/>
      </vt:variant>
      <vt:variant>
        <vt:lpwstr>_Toc138735553</vt:lpwstr>
      </vt:variant>
      <vt:variant>
        <vt:i4>1245247</vt:i4>
      </vt:variant>
      <vt:variant>
        <vt:i4>2438</vt:i4>
      </vt:variant>
      <vt:variant>
        <vt:i4>0</vt:i4>
      </vt:variant>
      <vt:variant>
        <vt:i4>5</vt:i4>
      </vt:variant>
      <vt:variant>
        <vt:lpwstr/>
      </vt:variant>
      <vt:variant>
        <vt:lpwstr>_Toc138735552</vt:lpwstr>
      </vt:variant>
      <vt:variant>
        <vt:i4>1245247</vt:i4>
      </vt:variant>
      <vt:variant>
        <vt:i4>2432</vt:i4>
      </vt:variant>
      <vt:variant>
        <vt:i4>0</vt:i4>
      </vt:variant>
      <vt:variant>
        <vt:i4>5</vt:i4>
      </vt:variant>
      <vt:variant>
        <vt:lpwstr/>
      </vt:variant>
      <vt:variant>
        <vt:lpwstr>_Toc138735551</vt:lpwstr>
      </vt:variant>
      <vt:variant>
        <vt:i4>1245247</vt:i4>
      </vt:variant>
      <vt:variant>
        <vt:i4>2426</vt:i4>
      </vt:variant>
      <vt:variant>
        <vt:i4>0</vt:i4>
      </vt:variant>
      <vt:variant>
        <vt:i4>5</vt:i4>
      </vt:variant>
      <vt:variant>
        <vt:lpwstr/>
      </vt:variant>
      <vt:variant>
        <vt:lpwstr>_Toc138735550</vt:lpwstr>
      </vt:variant>
      <vt:variant>
        <vt:i4>1179711</vt:i4>
      </vt:variant>
      <vt:variant>
        <vt:i4>2420</vt:i4>
      </vt:variant>
      <vt:variant>
        <vt:i4>0</vt:i4>
      </vt:variant>
      <vt:variant>
        <vt:i4>5</vt:i4>
      </vt:variant>
      <vt:variant>
        <vt:lpwstr/>
      </vt:variant>
      <vt:variant>
        <vt:lpwstr>_Toc138735549</vt:lpwstr>
      </vt:variant>
      <vt:variant>
        <vt:i4>1179711</vt:i4>
      </vt:variant>
      <vt:variant>
        <vt:i4>2414</vt:i4>
      </vt:variant>
      <vt:variant>
        <vt:i4>0</vt:i4>
      </vt:variant>
      <vt:variant>
        <vt:i4>5</vt:i4>
      </vt:variant>
      <vt:variant>
        <vt:lpwstr/>
      </vt:variant>
      <vt:variant>
        <vt:lpwstr>_Toc138735548</vt:lpwstr>
      </vt:variant>
      <vt:variant>
        <vt:i4>1179711</vt:i4>
      </vt:variant>
      <vt:variant>
        <vt:i4>2408</vt:i4>
      </vt:variant>
      <vt:variant>
        <vt:i4>0</vt:i4>
      </vt:variant>
      <vt:variant>
        <vt:i4>5</vt:i4>
      </vt:variant>
      <vt:variant>
        <vt:lpwstr/>
      </vt:variant>
      <vt:variant>
        <vt:lpwstr>_Toc138735547</vt:lpwstr>
      </vt:variant>
      <vt:variant>
        <vt:i4>1179711</vt:i4>
      </vt:variant>
      <vt:variant>
        <vt:i4>2402</vt:i4>
      </vt:variant>
      <vt:variant>
        <vt:i4>0</vt:i4>
      </vt:variant>
      <vt:variant>
        <vt:i4>5</vt:i4>
      </vt:variant>
      <vt:variant>
        <vt:lpwstr/>
      </vt:variant>
      <vt:variant>
        <vt:lpwstr>_Toc138735546</vt:lpwstr>
      </vt:variant>
      <vt:variant>
        <vt:i4>1179711</vt:i4>
      </vt:variant>
      <vt:variant>
        <vt:i4>2396</vt:i4>
      </vt:variant>
      <vt:variant>
        <vt:i4>0</vt:i4>
      </vt:variant>
      <vt:variant>
        <vt:i4>5</vt:i4>
      </vt:variant>
      <vt:variant>
        <vt:lpwstr/>
      </vt:variant>
      <vt:variant>
        <vt:lpwstr>_Toc138735545</vt:lpwstr>
      </vt:variant>
      <vt:variant>
        <vt:i4>1179711</vt:i4>
      </vt:variant>
      <vt:variant>
        <vt:i4>2390</vt:i4>
      </vt:variant>
      <vt:variant>
        <vt:i4>0</vt:i4>
      </vt:variant>
      <vt:variant>
        <vt:i4>5</vt:i4>
      </vt:variant>
      <vt:variant>
        <vt:lpwstr/>
      </vt:variant>
      <vt:variant>
        <vt:lpwstr>_Toc138735544</vt:lpwstr>
      </vt:variant>
      <vt:variant>
        <vt:i4>1179711</vt:i4>
      </vt:variant>
      <vt:variant>
        <vt:i4>2384</vt:i4>
      </vt:variant>
      <vt:variant>
        <vt:i4>0</vt:i4>
      </vt:variant>
      <vt:variant>
        <vt:i4>5</vt:i4>
      </vt:variant>
      <vt:variant>
        <vt:lpwstr/>
      </vt:variant>
      <vt:variant>
        <vt:lpwstr>_Toc138735543</vt:lpwstr>
      </vt:variant>
      <vt:variant>
        <vt:i4>1179711</vt:i4>
      </vt:variant>
      <vt:variant>
        <vt:i4>2378</vt:i4>
      </vt:variant>
      <vt:variant>
        <vt:i4>0</vt:i4>
      </vt:variant>
      <vt:variant>
        <vt:i4>5</vt:i4>
      </vt:variant>
      <vt:variant>
        <vt:lpwstr/>
      </vt:variant>
      <vt:variant>
        <vt:lpwstr>_Toc138735542</vt:lpwstr>
      </vt:variant>
      <vt:variant>
        <vt:i4>1179711</vt:i4>
      </vt:variant>
      <vt:variant>
        <vt:i4>2372</vt:i4>
      </vt:variant>
      <vt:variant>
        <vt:i4>0</vt:i4>
      </vt:variant>
      <vt:variant>
        <vt:i4>5</vt:i4>
      </vt:variant>
      <vt:variant>
        <vt:lpwstr/>
      </vt:variant>
      <vt:variant>
        <vt:lpwstr>_Toc138735541</vt:lpwstr>
      </vt:variant>
      <vt:variant>
        <vt:i4>1179711</vt:i4>
      </vt:variant>
      <vt:variant>
        <vt:i4>2366</vt:i4>
      </vt:variant>
      <vt:variant>
        <vt:i4>0</vt:i4>
      </vt:variant>
      <vt:variant>
        <vt:i4>5</vt:i4>
      </vt:variant>
      <vt:variant>
        <vt:lpwstr/>
      </vt:variant>
      <vt:variant>
        <vt:lpwstr>_Toc138735540</vt:lpwstr>
      </vt:variant>
      <vt:variant>
        <vt:i4>1376319</vt:i4>
      </vt:variant>
      <vt:variant>
        <vt:i4>2360</vt:i4>
      </vt:variant>
      <vt:variant>
        <vt:i4>0</vt:i4>
      </vt:variant>
      <vt:variant>
        <vt:i4>5</vt:i4>
      </vt:variant>
      <vt:variant>
        <vt:lpwstr/>
      </vt:variant>
      <vt:variant>
        <vt:lpwstr>_Toc138735539</vt:lpwstr>
      </vt:variant>
      <vt:variant>
        <vt:i4>1376319</vt:i4>
      </vt:variant>
      <vt:variant>
        <vt:i4>2354</vt:i4>
      </vt:variant>
      <vt:variant>
        <vt:i4>0</vt:i4>
      </vt:variant>
      <vt:variant>
        <vt:i4>5</vt:i4>
      </vt:variant>
      <vt:variant>
        <vt:lpwstr/>
      </vt:variant>
      <vt:variant>
        <vt:lpwstr>_Toc138735538</vt:lpwstr>
      </vt:variant>
      <vt:variant>
        <vt:i4>1376319</vt:i4>
      </vt:variant>
      <vt:variant>
        <vt:i4>2348</vt:i4>
      </vt:variant>
      <vt:variant>
        <vt:i4>0</vt:i4>
      </vt:variant>
      <vt:variant>
        <vt:i4>5</vt:i4>
      </vt:variant>
      <vt:variant>
        <vt:lpwstr/>
      </vt:variant>
      <vt:variant>
        <vt:lpwstr>_Toc138735537</vt:lpwstr>
      </vt:variant>
      <vt:variant>
        <vt:i4>1376319</vt:i4>
      </vt:variant>
      <vt:variant>
        <vt:i4>2342</vt:i4>
      </vt:variant>
      <vt:variant>
        <vt:i4>0</vt:i4>
      </vt:variant>
      <vt:variant>
        <vt:i4>5</vt:i4>
      </vt:variant>
      <vt:variant>
        <vt:lpwstr/>
      </vt:variant>
      <vt:variant>
        <vt:lpwstr>_Toc138735536</vt:lpwstr>
      </vt:variant>
      <vt:variant>
        <vt:i4>1376319</vt:i4>
      </vt:variant>
      <vt:variant>
        <vt:i4>2336</vt:i4>
      </vt:variant>
      <vt:variant>
        <vt:i4>0</vt:i4>
      </vt:variant>
      <vt:variant>
        <vt:i4>5</vt:i4>
      </vt:variant>
      <vt:variant>
        <vt:lpwstr/>
      </vt:variant>
      <vt:variant>
        <vt:lpwstr>_Toc138735535</vt:lpwstr>
      </vt:variant>
      <vt:variant>
        <vt:i4>1376319</vt:i4>
      </vt:variant>
      <vt:variant>
        <vt:i4>2330</vt:i4>
      </vt:variant>
      <vt:variant>
        <vt:i4>0</vt:i4>
      </vt:variant>
      <vt:variant>
        <vt:i4>5</vt:i4>
      </vt:variant>
      <vt:variant>
        <vt:lpwstr/>
      </vt:variant>
      <vt:variant>
        <vt:lpwstr>_Toc138735534</vt:lpwstr>
      </vt:variant>
      <vt:variant>
        <vt:i4>1376319</vt:i4>
      </vt:variant>
      <vt:variant>
        <vt:i4>2324</vt:i4>
      </vt:variant>
      <vt:variant>
        <vt:i4>0</vt:i4>
      </vt:variant>
      <vt:variant>
        <vt:i4>5</vt:i4>
      </vt:variant>
      <vt:variant>
        <vt:lpwstr/>
      </vt:variant>
      <vt:variant>
        <vt:lpwstr>_Toc138735533</vt:lpwstr>
      </vt:variant>
      <vt:variant>
        <vt:i4>1376319</vt:i4>
      </vt:variant>
      <vt:variant>
        <vt:i4>2318</vt:i4>
      </vt:variant>
      <vt:variant>
        <vt:i4>0</vt:i4>
      </vt:variant>
      <vt:variant>
        <vt:i4>5</vt:i4>
      </vt:variant>
      <vt:variant>
        <vt:lpwstr/>
      </vt:variant>
      <vt:variant>
        <vt:lpwstr>_Toc138735532</vt:lpwstr>
      </vt:variant>
      <vt:variant>
        <vt:i4>1376319</vt:i4>
      </vt:variant>
      <vt:variant>
        <vt:i4>2312</vt:i4>
      </vt:variant>
      <vt:variant>
        <vt:i4>0</vt:i4>
      </vt:variant>
      <vt:variant>
        <vt:i4>5</vt:i4>
      </vt:variant>
      <vt:variant>
        <vt:lpwstr/>
      </vt:variant>
      <vt:variant>
        <vt:lpwstr>_Toc138735531</vt:lpwstr>
      </vt:variant>
      <vt:variant>
        <vt:i4>1376319</vt:i4>
      </vt:variant>
      <vt:variant>
        <vt:i4>2306</vt:i4>
      </vt:variant>
      <vt:variant>
        <vt:i4>0</vt:i4>
      </vt:variant>
      <vt:variant>
        <vt:i4>5</vt:i4>
      </vt:variant>
      <vt:variant>
        <vt:lpwstr/>
      </vt:variant>
      <vt:variant>
        <vt:lpwstr>_Toc138735530</vt:lpwstr>
      </vt:variant>
      <vt:variant>
        <vt:i4>1310783</vt:i4>
      </vt:variant>
      <vt:variant>
        <vt:i4>2300</vt:i4>
      </vt:variant>
      <vt:variant>
        <vt:i4>0</vt:i4>
      </vt:variant>
      <vt:variant>
        <vt:i4>5</vt:i4>
      </vt:variant>
      <vt:variant>
        <vt:lpwstr/>
      </vt:variant>
      <vt:variant>
        <vt:lpwstr>_Toc138735529</vt:lpwstr>
      </vt:variant>
      <vt:variant>
        <vt:i4>1310783</vt:i4>
      </vt:variant>
      <vt:variant>
        <vt:i4>2294</vt:i4>
      </vt:variant>
      <vt:variant>
        <vt:i4>0</vt:i4>
      </vt:variant>
      <vt:variant>
        <vt:i4>5</vt:i4>
      </vt:variant>
      <vt:variant>
        <vt:lpwstr/>
      </vt:variant>
      <vt:variant>
        <vt:lpwstr>_Toc138735528</vt:lpwstr>
      </vt:variant>
      <vt:variant>
        <vt:i4>1310783</vt:i4>
      </vt:variant>
      <vt:variant>
        <vt:i4>2288</vt:i4>
      </vt:variant>
      <vt:variant>
        <vt:i4>0</vt:i4>
      </vt:variant>
      <vt:variant>
        <vt:i4>5</vt:i4>
      </vt:variant>
      <vt:variant>
        <vt:lpwstr/>
      </vt:variant>
      <vt:variant>
        <vt:lpwstr>_Toc138735527</vt:lpwstr>
      </vt:variant>
      <vt:variant>
        <vt:i4>1310783</vt:i4>
      </vt:variant>
      <vt:variant>
        <vt:i4>2282</vt:i4>
      </vt:variant>
      <vt:variant>
        <vt:i4>0</vt:i4>
      </vt:variant>
      <vt:variant>
        <vt:i4>5</vt:i4>
      </vt:variant>
      <vt:variant>
        <vt:lpwstr/>
      </vt:variant>
      <vt:variant>
        <vt:lpwstr>_Toc138735526</vt:lpwstr>
      </vt:variant>
      <vt:variant>
        <vt:i4>1310783</vt:i4>
      </vt:variant>
      <vt:variant>
        <vt:i4>2276</vt:i4>
      </vt:variant>
      <vt:variant>
        <vt:i4>0</vt:i4>
      </vt:variant>
      <vt:variant>
        <vt:i4>5</vt:i4>
      </vt:variant>
      <vt:variant>
        <vt:lpwstr/>
      </vt:variant>
      <vt:variant>
        <vt:lpwstr>_Toc138735525</vt:lpwstr>
      </vt:variant>
      <vt:variant>
        <vt:i4>1310783</vt:i4>
      </vt:variant>
      <vt:variant>
        <vt:i4>2270</vt:i4>
      </vt:variant>
      <vt:variant>
        <vt:i4>0</vt:i4>
      </vt:variant>
      <vt:variant>
        <vt:i4>5</vt:i4>
      </vt:variant>
      <vt:variant>
        <vt:lpwstr/>
      </vt:variant>
      <vt:variant>
        <vt:lpwstr>_Toc138735524</vt:lpwstr>
      </vt:variant>
      <vt:variant>
        <vt:i4>1310783</vt:i4>
      </vt:variant>
      <vt:variant>
        <vt:i4>2264</vt:i4>
      </vt:variant>
      <vt:variant>
        <vt:i4>0</vt:i4>
      </vt:variant>
      <vt:variant>
        <vt:i4>5</vt:i4>
      </vt:variant>
      <vt:variant>
        <vt:lpwstr/>
      </vt:variant>
      <vt:variant>
        <vt:lpwstr>_Toc138735523</vt:lpwstr>
      </vt:variant>
      <vt:variant>
        <vt:i4>1310783</vt:i4>
      </vt:variant>
      <vt:variant>
        <vt:i4>2258</vt:i4>
      </vt:variant>
      <vt:variant>
        <vt:i4>0</vt:i4>
      </vt:variant>
      <vt:variant>
        <vt:i4>5</vt:i4>
      </vt:variant>
      <vt:variant>
        <vt:lpwstr/>
      </vt:variant>
      <vt:variant>
        <vt:lpwstr>_Toc138735522</vt:lpwstr>
      </vt:variant>
      <vt:variant>
        <vt:i4>1310783</vt:i4>
      </vt:variant>
      <vt:variant>
        <vt:i4>2252</vt:i4>
      </vt:variant>
      <vt:variant>
        <vt:i4>0</vt:i4>
      </vt:variant>
      <vt:variant>
        <vt:i4>5</vt:i4>
      </vt:variant>
      <vt:variant>
        <vt:lpwstr/>
      </vt:variant>
      <vt:variant>
        <vt:lpwstr>_Toc138735521</vt:lpwstr>
      </vt:variant>
      <vt:variant>
        <vt:i4>1310783</vt:i4>
      </vt:variant>
      <vt:variant>
        <vt:i4>2246</vt:i4>
      </vt:variant>
      <vt:variant>
        <vt:i4>0</vt:i4>
      </vt:variant>
      <vt:variant>
        <vt:i4>5</vt:i4>
      </vt:variant>
      <vt:variant>
        <vt:lpwstr/>
      </vt:variant>
      <vt:variant>
        <vt:lpwstr>_Toc138735520</vt:lpwstr>
      </vt:variant>
      <vt:variant>
        <vt:i4>1507391</vt:i4>
      </vt:variant>
      <vt:variant>
        <vt:i4>2240</vt:i4>
      </vt:variant>
      <vt:variant>
        <vt:i4>0</vt:i4>
      </vt:variant>
      <vt:variant>
        <vt:i4>5</vt:i4>
      </vt:variant>
      <vt:variant>
        <vt:lpwstr/>
      </vt:variant>
      <vt:variant>
        <vt:lpwstr>_Toc138735519</vt:lpwstr>
      </vt:variant>
      <vt:variant>
        <vt:i4>1507391</vt:i4>
      </vt:variant>
      <vt:variant>
        <vt:i4>2234</vt:i4>
      </vt:variant>
      <vt:variant>
        <vt:i4>0</vt:i4>
      </vt:variant>
      <vt:variant>
        <vt:i4>5</vt:i4>
      </vt:variant>
      <vt:variant>
        <vt:lpwstr/>
      </vt:variant>
      <vt:variant>
        <vt:lpwstr>_Toc138735518</vt:lpwstr>
      </vt:variant>
      <vt:variant>
        <vt:i4>1507391</vt:i4>
      </vt:variant>
      <vt:variant>
        <vt:i4>2228</vt:i4>
      </vt:variant>
      <vt:variant>
        <vt:i4>0</vt:i4>
      </vt:variant>
      <vt:variant>
        <vt:i4>5</vt:i4>
      </vt:variant>
      <vt:variant>
        <vt:lpwstr/>
      </vt:variant>
      <vt:variant>
        <vt:lpwstr>_Toc138735517</vt:lpwstr>
      </vt:variant>
      <vt:variant>
        <vt:i4>1507391</vt:i4>
      </vt:variant>
      <vt:variant>
        <vt:i4>2222</vt:i4>
      </vt:variant>
      <vt:variant>
        <vt:i4>0</vt:i4>
      </vt:variant>
      <vt:variant>
        <vt:i4>5</vt:i4>
      </vt:variant>
      <vt:variant>
        <vt:lpwstr/>
      </vt:variant>
      <vt:variant>
        <vt:lpwstr>_Toc138735516</vt:lpwstr>
      </vt:variant>
      <vt:variant>
        <vt:i4>1507391</vt:i4>
      </vt:variant>
      <vt:variant>
        <vt:i4>2216</vt:i4>
      </vt:variant>
      <vt:variant>
        <vt:i4>0</vt:i4>
      </vt:variant>
      <vt:variant>
        <vt:i4>5</vt:i4>
      </vt:variant>
      <vt:variant>
        <vt:lpwstr/>
      </vt:variant>
      <vt:variant>
        <vt:lpwstr>_Toc138735515</vt:lpwstr>
      </vt:variant>
      <vt:variant>
        <vt:i4>1507391</vt:i4>
      </vt:variant>
      <vt:variant>
        <vt:i4>2210</vt:i4>
      </vt:variant>
      <vt:variant>
        <vt:i4>0</vt:i4>
      </vt:variant>
      <vt:variant>
        <vt:i4>5</vt:i4>
      </vt:variant>
      <vt:variant>
        <vt:lpwstr/>
      </vt:variant>
      <vt:variant>
        <vt:lpwstr>_Toc138735514</vt:lpwstr>
      </vt:variant>
      <vt:variant>
        <vt:i4>1507391</vt:i4>
      </vt:variant>
      <vt:variant>
        <vt:i4>2204</vt:i4>
      </vt:variant>
      <vt:variant>
        <vt:i4>0</vt:i4>
      </vt:variant>
      <vt:variant>
        <vt:i4>5</vt:i4>
      </vt:variant>
      <vt:variant>
        <vt:lpwstr/>
      </vt:variant>
      <vt:variant>
        <vt:lpwstr>_Toc138735513</vt:lpwstr>
      </vt:variant>
      <vt:variant>
        <vt:i4>1507391</vt:i4>
      </vt:variant>
      <vt:variant>
        <vt:i4>2198</vt:i4>
      </vt:variant>
      <vt:variant>
        <vt:i4>0</vt:i4>
      </vt:variant>
      <vt:variant>
        <vt:i4>5</vt:i4>
      </vt:variant>
      <vt:variant>
        <vt:lpwstr/>
      </vt:variant>
      <vt:variant>
        <vt:lpwstr>_Toc138735512</vt:lpwstr>
      </vt:variant>
      <vt:variant>
        <vt:i4>1507391</vt:i4>
      </vt:variant>
      <vt:variant>
        <vt:i4>2192</vt:i4>
      </vt:variant>
      <vt:variant>
        <vt:i4>0</vt:i4>
      </vt:variant>
      <vt:variant>
        <vt:i4>5</vt:i4>
      </vt:variant>
      <vt:variant>
        <vt:lpwstr/>
      </vt:variant>
      <vt:variant>
        <vt:lpwstr>_Toc138735511</vt:lpwstr>
      </vt:variant>
      <vt:variant>
        <vt:i4>1507391</vt:i4>
      </vt:variant>
      <vt:variant>
        <vt:i4>2186</vt:i4>
      </vt:variant>
      <vt:variant>
        <vt:i4>0</vt:i4>
      </vt:variant>
      <vt:variant>
        <vt:i4>5</vt:i4>
      </vt:variant>
      <vt:variant>
        <vt:lpwstr/>
      </vt:variant>
      <vt:variant>
        <vt:lpwstr>_Toc138735510</vt:lpwstr>
      </vt:variant>
      <vt:variant>
        <vt:i4>1441855</vt:i4>
      </vt:variant>
      <vt:variant>
        <vt:i4>2180</vt:i4>
      </vt:variant>
      <vt:variant>
        <vt:i4>0</vt:i4>
      </vt:variant>
      <vt:variant>
        <vt:i4>5</vt:i4>
      </vt:variant>
      <vt:variant>
        <vt:lpwstr/>
      </vt:variant>
      <vt:variant>
        <vt:lpwstr>_Toc138735509</vt:lpwstr>
      </vt:variant>
      <vt:variant>
        <vt:i4>1441855</vt:i4>
      </vt:variant>
      <vt:variant>
        <vt:i4>2174</vt:i4>
      </vt:variant>
      <vt:variant>
        <vt:i4>0</vt:i4>
      </vt:variant>
      <vt:variant>
        <vt:i4>5</vt:i4>
      </vt:variant>
      <vt:variant>
        <vt:lpwstr/>
      </vt:variant>
      <vt:variant>
        <vt:lpwstr>_Toc138735508</vt:lpwstr>
      </vt:variant>
      <vt:variant>
        <vt:i4>1441855</vt:i4>
      </vt:variant>
      <vt:variant>
        <vt:i4>2168</vt:i4>
      </vt:variant>
      <vt:variant>
        <vt:i4>0</vt:i4>
      </vt:variant>
      <vt:variant>
        <vt:i4>5</vt:i4>
      </vt:variant>
      <vt:variant>
        <vt:lpwstr/>
      </vt:variant>
      <vt:variant>
        <vt:lpwstr>_Toc138735507</vt:lpwstr>
      </vt:variant>
      <vt:variant>
        <vt:i4>1441855</vt:i4>
      </vt:variant>
      <vt:variant>
        <vt:i4>2162</vt:i4>
      </vt:variant>
      <vt:variant>
        <vt:i4>0</vt:i4>
      </vt:variant>
      <vt:variant>
        <vt:i4>5</vt:i4>
      </vt:variant>
      <vt:variant>
        <vt:lpwstr/>
      </vt:variant>
      <vt:variant>
        <vt:lpwstr>_Toc138735506</vt:lpwstr>
      </vt:variant>
      <vt:variant>
        <vt:i4>1441855</vt:i4>
      </vt:variant>
      <vt:variant>
        <vt:i4>2156</vt:i4>
      </vt:variant>
      <vt:variant>
        <vt:i4>0</vt:i4>
      </vt:variant>
      <vt:variant>
        <vt:i4>5</vt:i4>
      </vt:variant>
      <vt:variant>
        <vt:lpwstr/>
      </vt:variant>
      <vt:variant>
        <vt:lpwstr>_Toc138735505</vt:lpwstr>
      </vt:variant>
      <vt:variant>
        <vt:i4>1441855</vt:i4>
      </vt:variant>
      <vt:variant>
        <vt:i4>2150</vt:i4>
      </vt:variant>
      <vt:variant>
        <vt:i4>0</vt:i4>
      </vt:variant>
      <vt:variant>
        <vt:i4>5</vt:i4>
      </vt:variant>
      <vt:variant>
        <vt:lpwstr/>
      </vt:variant>
      <vt:variant>
        <vt:lpwstr>_Toc138735504</vt:lpwstr>
      </vt:variant>
      <vt:variant>
        <vt:i4>1441855</vt:i4>
      </vt:variant>
      <vt:variant>
        <vt:i4>2144</vt:i4>
      </vt:variant>
      <vt:variant>
        <vt:i4>0</vt:i4>
      </vt:variant>
      <vt:variant>
        <vt:i4>5</vt:i4>
      </vt:variant>
      <vt:variant>
        <vt:lpwstr/>
      </vt:variant>
      <vt:variant>
        <vt:lpwstr>_Toc138735503</vt:lpwstr>
      </vt:variant>
      <vt:variant>
        <vt:i4>1441855</vt:i4>
      </vt:variant>
      <vt:variant>
        <vt:i4>2138</vt:i4>
      </vt:variant>
      <vt:variant>
        <vt:i4>0</vt:i4>
      </vt:variant>
      <vt:variant>
        <vt:i4>5</vt:i4>
      </vt:variant>
      <vt:variant>
        <vt:lpwstr/>
      </vt:variant>
      <vt:variant>
        <vt:lpwstr>_Toc138735502</vt:lpwstr>
      </vt:variant>
      <vt:variant>
        <vt:i4>1441855</vt:i4>
      </vt:variant>
      <vt:variant>
        <vt:i4>2132</vt:i4>
      </vt:variant>
      <vt:variant>
        <vt:i4>0</vt:i4>
      </vt:variant>
      <vt:variant>
        <vt:i4>5</vt:i4>
      </vt:variant>
      <vt:variant>
        <vt:lpwstr/>
      </vt:variant>
      <vt:variant>
        <vt:lpwstr>_Toc138735501</vt:lpwstr>
      </vt:variant>
      <vt:variant>
        <vt:i4>1441855</vt:i4>
      </vt:variant>
      <vt:variant>
        <vt:i4>2126</vt:i4>
      </vt:variant>
      <vt:variant>
        <vt:i4>0</vt:i4>
      </vt:variant>
      <vt:variant>
        <vt:i4>5</vt:i4>
      </vt:variant>
      <vt:variant>
        <vt:lpwstr/>
      </vt:variant>
      <vt:variant>
        <vt:lpwstr>_Toc138735500</vt:lpwstr>
      </vt:variant>
      <vt:variant>
        <vt:i4>2031678</vt:i4>
      </vt:variant>
      <vt:variant>
        <vt:i4>2120</vt:i4>
      </vt:variant>
      <vt:variant>
        <vt:i4>0</vt:i4>
      </vt:variant>
      <vt:variant>
        <vt:i4>5</vt:i4>
      </vt:variant>
      <vt:variant>
        <vt:lpwstr/>
      </vt:variant>
      <vt:variant>
        <vt:lpwstr>_Toc138735499</vt:lpwstr>
      </vt:variant>
      <vt:variant>
        <vt:i4>2031678</vt:i4>
      </vt:variant>
      <vt:variant>
        <vt:i4>2114</vt:i4>
      </vt:variant>
      <vt:variant>
        <vt:i4>0</vt:i4>
      </vt:variant>
      <vt:variant>
        <vt:i4>5</vt:i4>
      </vt:variant>
      <vt:variant>
        <vt:lpwstr/>
      </vt:variant>
      <vt:variant>
        <vt:lpwstr>_Toc138735498</vt:lpwstr>
      </vt:variant>
      <vt:variant>
        <vt:i4>2031678</vt:i4>
      </vt:variant>
      <vt:variant>
        <vt:i4>2108</vt:i4>
      </vt:variant>
      <vt:variant>
        <vt:i4>0</vt:i4>
      </vt:variant>
      <vt:variant>
        <vt:i4>5</vt:i4>
      </vt:variant>
      <vt:variant>
        <vt:lpwstr/>
      </vt:variant>
      <vt:variant>
        <vt:lpwstr>_Toc138735497</vt:lpwstr>
      </vt:variant>
      <vt:variant>
        <vt:i4>2031678</vt:i4>
      </vt:variant>
      <vt:variant>
        <vt:i4>2102</vt:i4>
      </vt:variant>
      <vt:variant>
        <vt:i4>0</vt:i4>
      </vt:variant>
      <vt:variant>
        <vt:i4>5</vt:i4>
      </vt:variant>
      <vt:variant>
        <vt:lpwstr/>
      </vt:variant>
      <vt:variant>
        <vt:lpwstr>_Toc138735496</vt:lpwstr>
      </vt:variant>
      <vt:variant>
        <vt:i4>2031678</vt:i4>
      </vt:variant>
      <vt:variant>
        <vt:i4>2096</vt:i4>
      </vt:variant>
      <vt:variant>
        <vt:i4>0</vt:i4>
      </vt:variant>
      <vt:variant>
        <vt:i4>5</vt:i4>
      </vt:variant>
      <vt:variant>
        <vt:lpwstr/>
      </vt:variant>
      <vt:variant>
        <vt:lpwstr>_Toc138735495</vt:lpwstr>
      </vt:variant>
      <vt:variant>
        <vt:i4>2031678</vt:i4>
      </vt:variant>
      <vt:variant>
        <vt:i4>2090</vt:i4>
      </vt:variant>
      <vt:variant>
        <vt:i4>0</vt:i4>
      </vt:variant>
      <vt:variant>
        <vt:i4>5</vt:i4>
      </vt:variant>
      <vt:variant>
        <vt:lpwstr/>
      </vt:variant>
      <vt:variant>
        <vt:lpwstr>_Toc138735494</vt:lpwstr>
      </vt:variant>
      <vt:variant>
        <vt:i4>2031678</vt:i4>
      </vt:variant>
      <vt:variant>
        <vt:i4>2084</vt:i4>
      </vt:variant>
      <vt:variant>
        <vt:i4>0</vt:i4>
      </vt:variant>
      <vt:variant>
        <vt:i4>5</vt:i4>
      </vt:variant>
      <vt:variant>
        <vt:lpwstr/>
      </vt:variant>
      <vt:variant>
        <vt:lpwstr>_Toc138735493</vt:lpwstr>
      </vt:variant>
      <vt:variant>
        <vt:i4>2031678</vt:i4>
      </vt:variant>
      <vt:variant>
        <vt:i4>2078</vt:i4>
      </vt:variant>
      <vt:variant>
        <vt:i4>0</vt:i4>
      </vt:variant>
      <vt:variant>
        <vt:i4>5</vt:i4>
      </vt:variant>
      <vt:variant>
        <vt:lpwstr/>
      </vt:variant>
      <vt:variant>
        <vt:lpwstr>_Toc138735492</vt:lpwstr>
      </vt:variant>
      <vt:variant>
        <vt:i4>2031678</vt:i4>
      </vt:variant>
      <vt:variant>
        <vt:i4>2072</vt:i4>
      </vt:variant>
      <vt:variant>
        <vt:i4>0</vt:i4>
      </vt:variant>
      <vt:variant>
        <vt:i4>5</vt:i4>
      </vt:variant>
      <vt:variant>
        <vt:lpwstr/>
      </vt:variant>
      <vt:variant>
        <vt:lpwstr>_Toc138735491</vt:lpwstr>
      </vt:variant>
      <vt:variant>
        <vt:i4>2031678</vt:i4>
      </vt:variant>
      <vt:variant>
        <vt:i4>2066</vt:i4>
      </vt:variant>
      <vt:variant>
        <vt:i4>0</vt:i4>
      </vt:variant>
      <vt:variant>
        <vt:i4>5</vt:i4>
      </vt:variant>
      <vt:variant>
        <vt:lpwstr/>
      </vt:variant>
      <vt:variant>
        <vt:lpwstr>_Toc138735490</vt:lpwstr>
      </vt:variant>
      <vt:variant>
        <vt:i4>1966142</vt:i4>
      </vt:variant>
      <vt:variant>
        <vt:i4>2060</vt:i4>
      </vt:variant>
      <vt:variant>
        <vt:i4>0</vt:i4>
      </vt:variant>
      <vt:variant>
        <vt:i4>5</vt:i4>
      </vt:variant>
      <vt:variant>
        <vt:lpwstr/>
      </vt:variant>
      <vt:variant>
        <vt:lpwstr>_Toc138735489</vt:lpwstr>
      </vt:variant>
      <vt:variant>
        <vt:i4>1966142</vt:i4>
      </vt:variant>
      <vt:variant>
        <vt:i4>2054</vt:i4>
      </vt:variant>
      <vt:variant>
        <vt:i4>0</vt:i4>
      </vt:variant>
      <vt:variant>
        <vt:i4>5</vt:i4>
      </vt:variant>
      <vt:variant>
        <vt:lpwstr/>
      </vt:variant>
      <vt:variant>
        <vt:lpwstr>_Toc138735488</vt:lpwstr>
      </vt:variant>
      <vt:variant>
        <vt:i4>1966142</vt:i4>
      </vt:variant>
      <vt:variant>
        <vt:i4>2048</vt:i4>
      </vt:variant>
      <vt:variant>
        <vt:i4>0</vt:i4>
      </vt:variant>
      <vt:variant>
        <vt:i4>5</vt:i4>
      </vt:variant>
      <vt:variant>
        <vt:lpwstr/>
      </vt:variant>
      <vt:variant>
        <vt:lpwstr>_Toc138735487</vt:lpwstr>
      </vt:variant>
      <vt:variant>
        <vt:i4>1966142</vt:i4>
      </vt:variant>
      <vt:variant>
        <vt:i4>2042</vt:i4>
      </vt:variant>
      <vt:variant>
        <vt:i4>0</vt:i4>
      </vt:variant>
      <vt:variant>
        <vt:i4>5</vt:i4>
      </vt:variant>
      <vt:variant>
        <vt:lpwstr/>
      </vt:variant>
      <vt:variant>
        <vt:lpwstr>_Toc138735486</vt:lpwstr>
      </vt:variant>
      <vt:variant>
        <vt:i4>1966142</vt:i4>
      </vt:variant>
      <vt:variant>
        <vt:i4>2036</vt:i4>
      </vt:variant>
      <vt:variant>
        <vt:i4>0</vt:i4>
      </vt:variant>
      <vt:variant>
        <vt:i4>5</vt:i4>
      </vt:variant>
      <vt:variant>
        <vt:lpwstr/>
      </vt:variant>
      <vt:variant>
        <vt:lpwstr>_Toc138735485</vt:lpwstr>
      </vt:variant>
      <vt:variant>
        <vt:i4>1966142</vt:i4>
      </vt:variant>
      <vt:variant>
        <vt:i4>2030</vt:i4>
      </vt:variant>
      <vt:variant>
        <vt:i4>0</vt:i4>
      </vt:variant>
      <vt:variant>
        <vt:i4>5</vt:i4>
      </vt:variant>
      <vt:variant>
        <vt:lpwstr/>
      </vt:variant>
      <vt:variant>
        <vt:lpwstr>_Toc138735484</vt:lpwstr>
      </vt:variant>
      <vt:variant>
        <vt:i4>1966142</vt:i4>
      </vt:variant>
      <vt:variant>
        <vt:i4>2024</vt:i4>
      </vt:variant>
      <vt:variant>
        <vt:i4>0</vt:i4>
      </vt:variant>
      <vt:variant>
        <vt:i4>5</vt:i4>
      </vt:variant>
      <vt:variant>
        <vt:lpwstr/>
      </vt:variant>
      <vt:variant>
        <vt:lpwstr>_Toc138735483</vt:lpwstr>
      </vt:variant>
      <vt:variant>
        <vt:i4>1966142</vt:i4>
      </vt:variant>
      <vt:variant>
        <vt:i4>2018</vt:i4>
      </vt:variant>
      <vt:variant>
        <vt:i4>0</vt:i4>
      </vt:variant>
      <vt:variant>
        <vt:i4>5</vt:i4>
      </vt:variant>
      <vt:variant>
        <vt:lpwstr/>
      </vt:variant>
      <vt:variant>
        <vt:lpwstr>_Toc138735482</vt:lpwstr>
      </vt:variant>
      <vt:variant>
        <vt:i4>1966142</vt:i4>
      </vt:variant>
      <vt:variant>
        <vt:i4>2012</vt:i4>
      </vt:variant>
      <vt:variant>
        <vt:i4>0</vt:i4>
      </vt:variant>
      <vt:variant>
        <vt:i4>5</vt:i4>
      </vt:variant>
      <vt:variant>
        <vt:lpwstr/>
      </vt:variant>
      <vt:variant>
        <vt:lpwstr>_Toc138735481</vt:lpwstr>
      </vt:variant>
      <vt:variant>
        <vt:i4>1966142</vt:i4>
      </vt:variant>
      <vt:variant>
        <vt:i4>2006</vt:i4>
      </vt:variant>
      <vt:variant>
        <vt:i4>0</vt:i4>
      </vt:variant>
      <vt:variant>
        <vt:i4>5</vt:i4>
      </vt:variant>
      <vt:variant>
        <vt:lpwstr/>
      </vt:variant>
      <vt:variant>
        <vt:lpwstr>_Toc138735480</vt:lpwstr>
      </vt:variant>
      <vt:variant>
        <vt:i4>1114174</vt:i4>
      </vt:variant>
      <vt:variant>
        <vt:i4>2000</vt:i4>
      </vt:variant>
      <vt:variant>
        <vt:i4>0</vt:i4>
      </vt:variant>
      <vt:variant>
        <vt:i4>5</vt:i4>
      </vt:variant>
      <vt:variant>
        <vt:lpwstr/>
      </vt:variant>
      <vt:variant>
        <vt:lpwstr>_Toc138735479</vt:lpwstr>
      </vt:variant>
      <vt:variant>
        <vt:i4>1114174</vt:i4>
      </vt:variant>
      <vt:variant>
        <vt:i4>1994</vt:i4>
      </vt:variant>
      <vt:variant>
        <vt:i4>0</vt:i4>
      </vt:variant>
      <vt:variant>
        <vt:i4>5</vt:i4>
      </vt:variant>
      <vt:variant>
        <vt:lpwstr/>
      </vt:variant>
      <vt:variant>
        <vt:lpwstr>_Toc138735478</vt:lpwstr>
      </vt:variant>
      <vt:variant>
        <vt:i4>1114174</vt:i4>
      </vt:variant>
      <vt:variant>
        <vt:i4>1988</vt:i4>
      </vt:variant>
      <vt:variant>
        <vt:i4>0</vt:i4>
      </vt:variant>
      <vt:variant>
        <vt:i4>5</vt:i4>
      </vt:variant>
      <vt:variant>
        <vt:lpwstr/>
      </vt:variant>
      <vt:variant>
        <vt:lpwstr>_Toc138735477</vt:lpwstr>
      </vt:variant>
      <vt:variant>
        <vt:i4>1114174</vt:i4>
      </vt:variant>
      <vt:variant>
        <vt:i4>1982</vt:i4>
      </vt:variant>
      <vt:variant>
        <vt:i4>0</vt:i4>
      </vt:variant>
      <vt:variant>
        <vt:i4>5</vt:i4>
      </vt:variant>
      <vt:variant>
        <vt:lpwstr/>
      </vt:variant>
      <vt:variant>
        <vt:lpwstr>_Toc138735476</vt:lpwstr>
      </vt:variant>
      <vt:variant>
        <vt:i4>1114174</vt:i4>
      </vt:variant>
      <vt:variant>
        <vt:i4>1976</vt:i4>
      </vt:variant>
      <vt:variant>
        <vt:i4>0</vt:i4>
      </vt:variant>
      <vt:variant>
        <vt:i4>5</vt:i4>
      </vt:variant>
      <vt:variant>
        <vt:lpwstr/>
      </vt:variant>
      <vt:variant>
        <vt:lpwstr>_Toc138735475</vt:lpwstr>
      </vt:variant>
      <vt:variant>
        <vt:i4>1114174</vt:i4>
      </vt:variant>
      <vt:variant>
        <vt:i4>1970</vt:i4>
      </vt:variant>
      <vt:variant>
        <vt:i4>0</vt:i4>
      </vt:variant>
      <vt:variant>
        <vt:i4>5</vt:i4>
      </vt:variant>
      <vt:variant>
        <vt:lpwstr/>
      </vt:variant>
      <vt:variant>
        <vt:lpwstr>_Toc138735474</vt:lpwstr>
      </vt:variant>
      <vt:variant>
        <vt:i4>1114174</vt:i4>
      </vt:variant>
      <vt:variant>
        <vt:i4>1964</vt:i4>
      </vt:variant>
      <vt:variant>
        <vt:i4>0</vt:i4>
      </vt:variant>
      <vt:variant>
        <vt:i4>5</vt:i4>
      </vt:variant>
      <vt:variant>
        <vt:lpwstr/>
      </vt:variant>
      <vt:variant>
        <vt:lpwstr>_Toc138735473</vt:lpwstr>
      </vt:variant>
      <vt:variant>
        <vt:i4>1114174</vt:i4>
      </vt:variant>
      <vt:variant>
        <vt:i4>1958</vt:i4>
      </vt:variant>
      <vt:variant>
        <vt:i4>0</vt:i4>
      </vt:variant>
      <vt:variant>
        <vt:i4>5</vt:i4>
      </vt:variant>
      <vt:variant>
        <vt:lpwstr/>
      </vt:variant>
      <vt:variant>
        <vt:lpwstr>_Toc138735472</vt:lpwstr>
      </vt:variant>
      <vt:variant>
        <vt:i4>1114174</vt:i4>
      </vt:variant>
      <vt:variant>
        <vt:i4>1952</vt:i4>
      </vt:variant>
      <vt:variant>
        <vt:i4>0</vt:i4>
      </vt:variant>
      <vt:variant>
        <vt:i4>5</vt:i4>
      </vt:variant>
      <vt:variant>
        <vt:lpwstr/>
      </vt:variant>
      <vt:variant>
        <vt:lpwstr>_Toc138735471</vt:lpwstr>
      </vt:variant>
      <vt:variant>
        <vt:i4>1114174</vt:i4>
      </vt:variant>
      <vt:variant>
        <vt:i4>1946</vt:i4>
      </vt:variant>
      <vt:variant>
        <vt:i4>0</vt:i4>
      </vt:variant>
      <vt:variant>
        <vt:i4>5</vt:i4>
      </vt:variant>
      <vt:variant>
        <vt:lpwstr/>
      </vt:variant>
      <vt:variant>
        <vt:lpwstr>_Toc138735470</vt:lpwstr>
      </vt:variant>
      <vt:variant>
        <vt:i4>1048638</vt:i4>
      </vt:variant>
      <vt:variant>
        <vt:i4>1940</vt:i4>
      </vt:variant>
      <vt:variant>
        <vt:i4>0</vt:i4>
      </vt:variant>
      <vt:variant>
        <vt:i4>5</vt:i4>
      </vt:variant>
      <vt:variant>
        <vt:lpwstr/>
      </vt:variant>
      <vt:variant>
        <vt:lpwstr>_Toc138735469</vt:lpwstr>
      </vt:variant>
      <vt:variant>
        <vt:i4>1048638</vt:i4>
      </vt:variant>
      <vt:variant>
        <vt:i4>1934</vt:i4>
      </vt:variant>
      <vt:variant>
        <vt:i4>0</vt:i4>
      </vt:variant>
      <vt:variant>
        <vt:i4>5</vt:i4>
      </vt:variant>
      <vt:variant>
        <vt:lpwstr/>
      </vt:variant>
      <vt:variant>
        <vt:lpwstr>_Toc138735468</vt:lpwstr>
      </vt:variant>
      <vt:variant>
        <vt:i4>1048638</vt:i4>
      </vt:variant>
      <vt:variant>
        <vt:i4>1928</vt:i4>
      </vt:variant>
      <vt:variant>
        <vt:i4>0</vt:i4>
      </vt:variant>
      <vt:variant>
        <vt:i4>5</vt:i4>
      </vt:variant>
      <vt:variant>
        <vt:lpwstr/>
      </vt:variant>
      <vt:variant>
        <vt:lpwstr>_Toc138735467</vt:lpwstr>
      </vt:variant>
      <vt:variant>
        <vt:i4>1048638</vt:i4>
      </vt:variant>
      <vt:variant>
        <vt:i4>1922</vt:i4>
      </vt:variant>
      <vt:variant>
        <vt:i4>0</vt:i4>
      </vt:variant>
      <vt:variant>
        <vt:i4>5</vt:i4>
      </vt:variant>
      <vt:variant>
        <vt:lpwstr/>
      </vt:variant>
      <vt:variant>
        <vt:lpwstr>_Toc138735466</vt:lpwstr>
      </vt:variant>
      <vt:variant>
        <vt:i4>1048638</vt:i4>
      </vt:variant>
      <vt:variant>
        <vt:i4>1916</vt:i4>
      </vt:variant>
      <vt:variant>
        <vt:i4>0</vt:i4>
      </vt:variant>
      <vt:variant>
        <vt:i4>5</vt:i4>
      </vt:variant>
      <vt:variant>
        <vt:lpwstr/>
      </vt:variant>
      <vt:variant>
        <vt:lpwstr>_Toc138735465</vt:lpwstr>
      </vt:variant>
      <vt:variant>
        <vt:i4>1048638</vt:i4>
      </vt:variant>
      <vt:variant>
        <vt:i4>1910</vt:i4>
      </vt:variant>
      <vt:variant>
        <vt:i4>0</vt:i4>
      </vt:variant>
      <vt:variant>
        <vt:i4>5</vt:i4>
      </vt:variant>
      <vt:variant>
        <vt:lpwstr/>
      </vt:variant>
      <vt:variant>
        <vt:lpwstr>_Toc138735464</vt:lpwstr>
      </vt:variant>
      <vt:variant>
        <vt:i4>1048638</vt:i4>
      </vt:variant>
      <vt:variant>
        <vt:i4>1904</vt:i4>
      </vt:variant>
      <vt:variant>
        <vt:i4>0</vt:i4>
      </vt:variant>
      <vt:variant>
        <vt:i4>5</vt:i4>
      </vt:variant>
      <vt:variant>
        <vt:lpwstr/>
      </vt:variant>
      <vt:variant>
        <vt:lpwstr>_Toc138735463</vt:lpwstr>
      </vt:variant>
      <vt:variant>
        <vt:i4>1048638</vt:i4>
      </vt:variant>
      <vt:variant>
        <vt:i4>1898</vt:i4>
      </vt:variant>
      <vt:variant>
        <vt:i4>0</vt:i4>
      </vt:variant>
      <vt:variant>
        <vt:i4>5</vt:i4>
      </vt:variant>
      <vt:variant>
        <vt:lpwstr/>
      </vt:variant>
      <vt:variant>
        <vt:lpwstr>_Toc138735462</vt:lpwstr>
      </vt:variant>
      <vt:variant>
        <vt:i4>1048638</vt:i4>
      </vt:variant>
      <vt:variant>
        <vt:i4>1892</vt:i4>
      </vt:variant>
      <vt:variant>
        <vt:i4>0</vt:i4>
      </vt:variant>
      <vt:variant>
        <vt:i4>5</vt:i4>
      </vt:variant>
      <vt:variant>
        <vt:lpwstr/>
      </vt:variant>
      <vt:variant>
        <vt:lpwstr>_Toc138735461</vt:lpwstr>
      </vt:variant>
      <vt:variant>
        <vt:i4>1048638</vt:i4>
      </vt:variant>
      <vt:variant>
        <vt:i4>1886</vt:i4>
      </vt:variant>
      <vt:variant>
        <vt:i4>0</vt:i4>
      </vt:variant>
      <vt:variant>
        <vt:i4>5</vt:i4>
      </vt:variant>
      <vt:variant>
        <vt:lpwstr/>
      </vt:variant>
      <vt:variant>
        <vt:lpwstr>_Toc138735460</vt:lpwstr>
      </vt:variant>
      <vt:variant>
        <vt:i4>1245246</vt:i4>
      </vt:variant>
      <vt:variant>
        <vt:i4>1880</vt:i4>
      </vt:variant>
      <vt:variant>
        <vt:i4>0</vt:i4>
      </vt:variant>
      <vt:variant>
        <vt:i4>5</vt:i4>
      </vt:variant>
      <vt:variant>
        <vt:lpwstr/>
      </vt:variant>
      <vt:variant>
        <vt:lpwstr>_Toc138735459</vt:lpwstr>
      </vt:variant>
      <vt:variant>
        <vt:i4>1245246</vt:i4>
      </vt:variant>
      <vt:variant>
        <vt:i4>1874</vt:i4>
      </vt:variant>
      <vt:variant>
        <vt:i4>0</vt:i4>
      </vt:variant>
      <vt:variant>
        <vt:i4>5</vt:i4>
      </vt:variant>
      <vt:variant>
        <vt:lpwstr/>
      </vt:variant>
      <vt:variant>
        <vt:lpwstr>_Toc138735458</vt:lpwstr>
      </vt:variant>
      <vt:variant>
        <vt:i4>1245246</vt:i4>
      </vt:variant>
      <vt:variant>
        <vt:i4>1868</vt:i4>
      </vt:variant>
      <vt:variant>
        <vt:i4>0</vt:i4>
      </vt:variant>
      <vt:variant>
        <vt:i4>5</vt:i4>
      </vt:variant>
      <vt:variant>
        <vt:lpwstr/>
      </vt:variant>
      <vt:variant>
        <vt:lpwstr>_Toc138735457</vt:lpwstr>
      </vt:variant>
      <vt:variant>
        <vt:i4>1245246</vt:i4>
      </vt:variant>
      <vt:variant>
        <vt:i4>1862</vt:i4>
      </vt:variant>
      <vt:variant>
        <vt:i4>0</vt:i4>
      </vt:variant>
      <vt:variant>
        <vt:i4>5</vt:i4>
      </vt:variant>
      <vt:variant>
        <vt:lpwstr/>
      </vt:variant>
      <vt:variant>
        <vt:lpwstr>_Toc138735456</vt:lpwstr>
      </vt:variant>
      <vt:variant>
        <vt:i4>1245246</vt:i4>
      </vt:variant>
      <vt:variant>
        <vt:i4>1856</vt:i4>
      </vt:variant>
      <vt:variant>
        <vt:i4>0</vt:i4>
      </vt:variant>
      <vt:variant>
        <vt:i4>5</vt:i4>
      </vt:variant>
      <vt:variant>
        <vt:lpwstr/>
      </vt:variant>
      <vt:variant>
        <vt:lpwstr>_Toc138735455</vt:lpwstr>
      </vt:variant>
      <vt:variant>
        <vt:i4>1245246</vt:i4>
      </vt:variant>
      <vt:variant>
        <vt:i4>1850</vt:i4>
      </vt:variant>
      <vt:variant>
        <vt:i4>0</vt:i4>
      </vt:variant>
      <vt:variant>
        <vt:i4>5</vt:i4>
      </vt:variant>
      <vt:variant>
        <vt:lpwstr/>
      </vt:variant>
      <vt:variant>
        <vt:lpwstr>_Toc138735454</vt:lpwstr>
      </vt:variant>
      <vt:variant>
        <vt:i4>1245246</vt:i4>
      </vt:variant>
      <vt:variant>
        <vt:i4>1844</vt:i4>
      </vt:variant>
      <vt:variant>
        <vt:i4>0</vt:i4>
      </vt:variant>
      <vt:variant>
        <vt:i4>5</vt:i4>
      </vt:variant>
      <vt:variant>
        <vt:lpwstr/>
      </vt:variant>
      <vt:variant>
        <vt:lpwstr>_Toc138735453</vt:lpwstr>
      </vt:variant>
      <vt:variant>
        <vt:i4>1245246</vt:i4>
      </vt:variant>
      <vt:variant>
        <vt:i4>1838</vt:i4>
      </vt:variant>
      <vt:variant>
        <vt:i4>0</vt:i4>
      </vt:variant>
      <vt:variant>
        <vt:i4>5</vt:i4>
      </vt:variant>
      <vt:variant>
        <vt:lpwstr/>
      </vt:variant>
      <vt:variant>
        <vt:lpwstr>_Toc138735452</vt:lpwstr>
      </vt:variant>
      <vt:variant>
        <vt:i4>1245246</vt:i4>
      </vt:variant>
      <vt:variant>
        <vt:i4>1832</vt:i4>
      </vt:variant>
      <vt:variant>
        <vt:i4>0</vt:i4>
      </vt:variant>
      <vt:variant>
        <vt:i4>5</vt:i4>
      </vt:variant>
      <vt:variant>
        <vt:lpwstr/>
      </vt:variant>
      <vt:variant>
        <vt:lpwstr>_Toc138735451</vt:lpwstr>
      </vt:variant>
      <vt:variant>
        <vt:i4>1245246</vt:i4>
      </vt:variant>
      <vt:variant>
        <vt:i4>1826</vt:i4>
      </vt:variant>
      <vt:variant>
        <vt:i4>0</vt:i4>
      </vt:variant>
      <vt:variant>
        <vt:i4>5</vt:i4>
      </vt:variant>
      <vt:variant>
        <vt:lpwstr/>
      </vt:variant>
      <vt:variant>
        <vt:lpwstr>_Toc138735450</vt:lpwstr>
      </vt:variant>
      <vt:variant>
        <vt:i4>1179710</vt:i4>
      </vt:variant>
      <vt:variant>
        <vt:i4>1820</vt:i4>
      </vt:variant>
      <vt:variant>
        <vt:i4>0</vt:i4>
      </vt:variant>
      <vt:variant>
        <vt:i4>5</vt:i4>
      </vt:variant>
      <vt:variant>
        <vt:lpwstr/>
      </vt:variant>
      <vt:variant>
        <vt:lpwstr>_Toc138735449</vt:lpwstr>
      </vt:variant>
      <vt:variant>
        <vt:i4>1179710</vt:i4>
      </vt:variant>
      <vt:variant>
        <vt:i4>1814</vt:i4>
      </vt:variant>
      <vt:variant>
        <vt:i4>0</vt:i4>
      </vt:variant>
      <vt:variant>
        <vt:i4>5</vt:i4>
      </vt:variant>
      <vt:variant>
        <vt:lpwstr/>
      </vt:variant>
      <vt:variant>
        <vt:lpwstr>_Toc138735448</vt:lpwstr>
      </vt:variant>
      <vt:variant>
        <vt:i4>1179710</vt:i4>
      </vt:variant>
      <vt:variant>
        <vt:i4>1808</vt:i4>
      </vt:variant>
      <vt:variant>
        <vt:i4>0</vt:i4>
      </vt:variant>
      <vt:variant>
        <vt:i4>5</vt:i4>
      </vt:variant>
      <vt:variant>
        <vt:lpwstr/>
      </vt:variant>
      <vt:variant>
        <vt:lpwstr>_Toc138735447</vt:lpwstr>
      </vt:variant>
      <vt:variant>
        <vt:i4>1179710</vt:i4>
      </vt:variant>
      <vt:variant>
        <vt:i4>1802</vt:i4>
      </vt:variant>
      <vt:variant>
        <vt:i4>0</vt:i4>
      </vt:variant>
      <vt:variant>
        <vt:i4>5</vt:i4>
      </vt:variant>
      <vt:variant>
        <vt:lpwstr/>
      </vt:variant>
      <vt:variant>
        <vt:lpwstr>_Toc138735446</vt:lpwstr>
      </vt:variant>
      <vt:variant>
        <vt:i4>1179710</vt:i4>
      </vt:variant>
      <vt:variant>
        <vt:i4>1796</vt:i4>
      </vt:variant>
      <vt:variant>
        <vt:i4>0</vt:i4>
      </vt:variant>
      <vt:variant>
        <vt:i4>5</vt:i4>
      </vt:variant>
      <vt:variant>
        <vt:lpwstr/>
      </vt:variant>
      <vt:variant>
        <vt:lpwstr>_Toc138735445</vt:lpwstr>
      </vt:variant>
      <vt:variant>
        <vt:i4>1179710</vt:i4>
      </vt:variant>
      <vt:variant>
        <vt:i4>1790</vt:i4>
      </vt:variant>
      <vt:variant>
        <vt:i4>0</vt:i4>
      </vt:variant>
      <vt:variant>
        <vt:i4>5</vt:i4>
      </vt:variant>
      <vt:variant>
        <vt:lpwstr/>
      </vt:variant>
      <vt:variant>
        <vt:lpwstr>_Toc138735444</vt:lpwstr>
      </vt:variant>
      <vt:variant>
        <vt:i4>1179710</vt:i4>
      </vt:variant>
      <vt:variant>
        <vt:i4>1784</vt:i4>
      </vt:variant>
      <vt:variant>
        <vt:i4>0</vt:i4>
      </vt:variant>
      <vt:variant>
        <vt:i4>5</vt:i4>
      </vt:variant>
      <vt:variant>
        <vt:lpwstr/>
      </vt:variant>
      <vt:variant>
        <vt:lpwstr>_Toc138735443</vt:lpwstr>
      </vt:variant>
      <vt:variant>
        <vt:i4>1179710</vt:i4>
      </vt:variant>
      <vt:variant>
        <vt:i4>1778</vt:i4>
      </vt:variant>
      <vt:variant>
        <vt:i4>0</vt:i4>
      </vt:variant>
      <vt:variant>
        <vt:i4>5</vt:i4>
      </vt:variant>
      <vt:variant>
        <vt:lpwstr/>
      </vt:variant>
      <vt:variant>
        <vt:lpwstr>_Toc138735442</vt:lpwstr>
      </vt:variant>
      <vt:variant>
        <vt:i4>1179710</vt:i4>
      </vt:variant>
      <vt:variant>
        <vt:i4>1772</vt:i4>
      </vt:variant>
      <vt:variant>
        <vt:i4>0</vt:i4>
      </vt:variant>
      <vt:variant>
        <vt:i4>5</vt:i4>
      </vt:variant>
      <vt:variant>
        <vt:lpwstr/>
      </vt:variant>
      <vt:variant>
        <vt:lpwstr>_Toc138735441</vt:lpwstr>
      </vt:variant>
      <vt:variant>
        <vt:i4>1179710</vt:i4>
      </vt:variant>
      <vt:variant>
        <vt:i4>1766</vt:i4>
      </vt:variant>
      <vt:variant>
        <vt:i4>0</vt:i4>
      </vt:variant>
      <vt:variant>
        <vt:i4>5</vt:i4>
      </vt:variant>
      <vt:variant>
        <vt:lpwstr/>
      </vt:variant>
      <vt:variant>
        <vt:lpwstr>_Toc138735440</vt:lpwstr>
      </vt:variant>
      <vt:variant>
        <vt:i4>1376318</vt:i4>
      </vt:variant>
      <vt:variant>
        <vt:i4>1760</vt:i4>
      </vt:variant>
      <vt:variant>
        <vt:i4>0</vt:i4>
      </vt:variant>
      <vt:variant>
        <vt:i4>5</vt:i4>
      </vt:variant>
      <vt:variant>
        <vt:lpwstr/>
      </vt:variant>
      <vt:variant>
        <vt:lpwstr>_Toc138735439</vt:lpwstr>
      </vt:variant>
      <vt:variant>
        <vt:i4>1376318</vt:i4>
      </vt:variant>
      <vt:variant>
        <vt:i4>1754</vt:i4>
      </vt:variant>
      <vt:variant>
        <vt:i4>0</vt:i4>
      </vt:variant>
      <vt:variant>
        <vt:i4>5</vt:i4>
      </vt:variant>
      <vt:variant>
        <vt:lpwstr/>
      </vt:variant>
      <vt:variant>
        <vt:lpwstr>_Toc138735438</vt:lpwstr>
      </vt:variant>
      <vt:variant>
        <vt:i4>1376318</vt:i4>
      </vt:variant>
      <vt:variant>
        <vt:i4>1748</vt:i4>
      </vt:variant>
      <vt:variant>
        <vt:i4>0</vt:i4>
      </vt:variant>
      <vt:variant>
        <vt:i4>5</vt:i4>
      </vt:variant>
      <vt:variant>
        <vt:lpwstr/>
      </vt:variant>
      <vt:variant>
        <vt:lpwstr>_Toc138735437</vt:lpwstr>
      </vt:variant>
      <vt:variant>
        <vt:i4>1376318</vt:i4>
      </vt:variant>
      <vt:variant>
        <vt:i4>1742</vt:i4>
      </vt:variant>
      <vt:variant>
        <vt:i4>0</vt:i4>
      </vt:variant>
      <vt:variant>
        <vt:i4>5</vt:i4>
      </vt:variant>
      <vt:variant>
        <vt:lpwstr/>
      </vt:variant>
      <vt:variant>
        <vt:lpwstr>_Toc138735436</vt:lpwstr>
      </vt:variant>
      <vt:variant>
        <vt:i4>1376318</vt:i4>
      </vt:variant>
      <vt:variant>
        <vt:i4>1736</vt:i4>
      </vt:variant>
      <vt:variant>
        <vt:i4>0</vt:i4>
      </vt:variant>
      <vt:variant>
        <vt:i4>5</vt:i4>
      </vt:variant>
      <vt:variant>
        <vt:lpwstr/>
      </vt:variant>
      <vt:variant>
        <vt:lpwstr>_Toc138735435</vt:lpwstr>
      </vt:variant>
      <vt:variant>
        <vt:i4>1376318</vt:i4>
      </vt:variant>
      <vt:variant>
        <vt:i4>1730</vt:i4>
      </vt:variant>
      <vt:variant>
        <vt:i4>0</vt:i4>
      </vt:variant>
      <vt:variant>
        <vt:i4>5</vt:i4>
      </vt:variant>
      <vt:variant>
        <vt:lpwstr/>
      </vt:variant>
      <vt:variant>
        <vt:lpwstr>_Toc138735434</vt:lpwstr>
      </vt:variant>
      <vt:variant>
        <vt:i4>1376318</vt:i4>
      </vt:variant>
      <vt:variant>
        <vt:i4>1724</vt:i4>
      </vt:variant>
      <vt:variant>
        <vt:i4>0</vt:i4>
      </vt:variant>
      <vt:variant>
        <vt:i4>5</vt:i4>
      </vt:variant>
      <vt:variant>
        <vt:lpwstr/>
      </vt:variant>
      <vt:variant>
        <vt:lpwstr>_Toc138735433</vt:lpwstr>
      </vt:variant>
      <vt:variant>
        <vt:i4>1376318</vt:i4>
      </vt:variant>
      <vt:variant>
        <vt:i4>1718</vt:i4>
      </vt:variant>
      <vt:variant>
        <vt:i4>0</vt:i4>
      </vt:variant>
      <vt:variant>
        <vt:i4>5</vt:i4>
      </vt:variant>
      <vt:variant>
        <vt:lpwstr/>
      </vt:variant>
      <vt:variant>
        <vt:lpwstr>_Toc138735432</vt:lpwstr>
      </vt:variant>
      <vt:variant>
        <vt:i4>1376318</vt:i4>
      </vt:variant>
      <vt:variant>
        <vt:i4>1712</vt:i4>
      </vt:variant>
      <vt:variant>
        <vt:i4>0</vt:i4>
      </vt:variant>
      <vt:variant>
        <vt:i4>5</vt:i4>
      </vt:variant>
      <vt:variant>
        <vt:lpwstr/>
      </vt:variant>
      <vt:variant>
        <vt:lpwstr>_Toc138735431</vt:lpwstr>
      </vt:variant>
      <vt:variant>
        <vt:i4>1376318</vt:i4>
      </vt:variant>
      <vt:variant>
        <vt:i4>1706</vt:i4>
      </vt:variant>
      <vt:variant>
        <vt:i4>0</vt:i4>
      </vt:variant>
      <vt:variant>
        <vt:i4>5</vt:i4>
      </vt:variant>
      <vt:variant>
        <vt:lpwstr/>
      </vt:variant>
      <vt:variant>
        <vt:lpwstr>_Toc138735430</vt:lpwstr>
      </vt:variant>
      <vt:variant>
        <vt:i4>1310782</vt:i4>
      </vt:variant>
      <vt:variant>
        <vt:i4>1700</vt:i4>
      </vt:variant>
      <vt:variant>
        <vt:i4>0</vt:i4>
      </vt:variant>
      <vt:variant>
        <vt:i4>5</vt:i4>
      </vt:variant>
      <vt:variant>
        <vt:lpwstr/>
      </vt:variant>
      <vt:variant>
        <vt:lpwstr>_Toc138735429</vt:lpwstr>
      </vt:variant>
      <vt:variant>
        <vt:i4>1310782</vt:i4>
      </vt:variant>
      <vt:variant>
        <vt:i4>1694</vt:i4>
      </vt:variant>
      <vt:variant>
        <vt:i4>0</vt:i4>
      </vt:variant>
      <vt:variant>
        <vt:i4>5</vt:i4>
      </vt:variant>
      <vt:variant>
        <vt:lpwstr/>
      </vt:variant>
      <vt:variant>
        <vt:lpwstr>_Toc138735428</vt:lpwstr>
      </vt:variant>
      <vt:variant>
        <vt:i4>1310782</vt:i4>
      </vt:variant>
      <vt:variant>
        <vt:i4>1688</vt:i4>
      </vt:variant>
      <vt:variant>
        <vt:i4>0</vt:i4>
      </vt:variant>
      <vt:variant>
        <vt:i4>5</vt:i4>
      </vt:variant>
      <vt:variant>
        <vt:lpwstr/>
      </vt:variant>
      <vt:variant>
        <vt:lpwstr>_Toc138735427</vt:lpwstr>
      </vt:variant>
      <vt:variant>
        <vt:i4>1310782</vt:i4>
      </vt:variant>
      <vt:variant>
        <vt:i4>1682</vt:i4>
      </vt:variant>
      <vt:variant>
        <vt:i4>0</vt:i4>
      </vt:variant>
      <vt:variant>
        <vt:i4>5</vt:i4>
      </vt:variant>
      <vt:variant>
        <vt:lpwstr/>
      </vt:variant>
      <vt:variant>
        <vt:lpwstr>_Toc138735426</vt:lpwstr>
      </vt:variant>
      <vt:variant>
        <vt:i4>1310782</vt:i4>
      </vt:variant>
      <vt:variant>
        <vt:i4>1676</vt:i4>
      </vt:variant>
      <vt:variant>
        <vt:i4>0</vt:i4>
      </vt:variant>
      <vt:variant>
        <vt:i4>5</vt:i4>
      </vt:variant>
      <vt:variant>
        <vt:lpwstr/>
      </vt:variant>
      <vt:variant>
        <vt:lpwstr>_Toc138735425</vt:lpwstr>
      </vt:variant>
      <vt:variant>
        <vt:i4>1310782</vt:i4>
      </vt:variant>
      <vt:variant>
        <vt:i4>1670</vt:i4>
      </vt:variant>
      <vt:variant>
        <vt:i4>0</vt:i4>
      </vt:variant>
      <vt:variant>
        <vt:i4>5</vt:i4>
      </vt:variant>
      <vt:variant>
        <vt:lpwstr/>
      </vt:variant>
      <vt:variant>
        <vt:lpwstr>_Toc138735424</vt:lpwstr>
      </vt:variant>
      <vt:variant>
        <vt:i4>1310782</vt:i4>
      </vt:variant>
      <vt:variant>
        <vt:i4>1664</vt:i4>
      </vt:variant>
      <vt:variant>
        <vt:i4>0</vt:i4>
      </vt:variant>
      <vt:variant>
        <vt:i4>5</vt:i4>
      </vt:variant>
      <vt:variant>
        <vt:lpwstr/>
      </vt:variant>
      <vt:variant>
        <vt:lpwstr>_Toc138735423</vt:lpwstr>
      </vt:variant>
      <vt:variant>
        <vt:i4>1310782</vt:i4>
      </vt:variant>
      <vt:variant>
        <vt:i4>1658</vt:i4>
      </vt:variant>
      <vt:variant>
        <vt:i4>0</vt:i4>
      </vt:variant>
      <vt:variant>
        <vt:i4>5</vt:i4>
      </vt:variant>
      <vt:variant>
        <vt:lpwstr/>
      </vt:variant>
      <vt:variant>
        <vt:lpwstr>_Toc138735422</vt:lpwstr>
      </vt:variant>
      <vt:variant>
        <vt:i4>1310782</vt:i4>
      </vt:variant>
      <vt:variant>
        <vt:i4>1652</vt:i4>
      </vt:variant>
      <vt:variant>
        <vt:i4>0</vt:i4>
      </vt:variant>
      <vt:variant>
        <vt:i4>5</vt:i4>
      </vt:variant>
      <vt:variant>
        <vt:lpwstr/>
      </vt:variant>
      <vt:variant>
        <vt:lpwstr>_Toc138735421</vt:lpwstr>
      </vt:variant>
      <vt:variant>
        <vt:i4>1310782</vt:i4>
      </vt:variant>
      <vt:variant>
        <vt:i4>1646</vt:i4>
      </vt:variant>
      <vt:variant>
        <vt:i4>0</vt:i4>
      </vt:variant>
      <vt:variant>
        <vt:i4>5</vt:i4>
      </vt:variant>
      <vt:variant>
        <vt:lpwstr/>
      </vt:variant>
      <vt:variant>
        <vt:lpwstr>_Toc138735420</vt:lpwstr>
      </vt:variant>
      <vt:variant>
        <vt:i4>1507390</vt:i4>
      </vt:variant>
      <vt:variant>
        <vt:i4>1640</vt:i4>
      </vt:variant>
      <vt:variant>
        <vt:i4>0</vt:i4>
      </vt:variant>
      <vt:variant>
        <vt:i4>5</vt:i4>
      </vt:variant>
      <vt:variant>
        <vt:lpwstr/>
      </vt:variant>
      <vt:variant>
        <vt:lpwstr>_Toc138735419</vt:lpwstr>
      </vt:variant>
      <vt:variant>
        <vt:i4>1507390</vt:i4>
      </vt:variant>
      <vt:variant>
        <vt:i4>1634</vt:i4>
      </vt:variant>
      <vt:variant>
        <vt:i4>0</vt:i4>
      </vt:variant>
      <vt:variant>
        <vt:i4>5</vt:i4>
      </vt:variant>
      <vt:variant>
        <vt:lpwstr/>
      </vt:variant>
      <vt:variant>
        <vt:lpwstr>_Toc138735418</vt:lpwstr>
      </vt:variant>
      <vt:variant>
        <vt:i4>1507390</vt:i4>
      </vt:variant>
      <vt:variant>
        <vt:i4>1628</vt:i4>
      </vt:variant>
      <vt:variant>
        <vt:i4>0</vt:i4>
      </vt:variant>
      <vt:variant>
        <vt:i4>5</vt:i4>
      </vt:variant>
      <vt:variant>
        <vt:lpwstr/>
      </vt:variant>
      <vt:variant>
        <vt:lpwstr>_Toc138735417</vt:lpwstr>
      </vt:variant>
      <vt:variant>
        <vt:i4>1507390</vt:i4>
      </vt:variant>
      <vt:variant>
        <vt:i4>1622</vt:i4>
      </vt:variant>
      <vt:variant>
        <vt:i4>0</vt:i4>
      </vt:variant>
      <vt:variant>
        <vt:i4>5</vt:i4>
      </vt:variant>
      <vt:variant>
        <vt:lpwstr/>
      </vt:variant>
      <vt:variant>
        <vt:lpwstr>_Toc138735416</vt:lpwstr>
      </vt:variant>
      <vt:variant>
        <vt:i4>1507390</vt:i4>
      </vt:variant>
      <vt:variant>
        <vt:i4>1616</vt:i4>
      </vt:variant>
      <vt:variant>
        <vt:i4>0</vt:i4>
      </vt:variant>
      <vt:variant>
        <vt:i4>5</vt:i4>
      </vt:variant>
      <vt:variant>
        <vt:lpwstr/>
      </vt:variant>
      <vt:variant>
        <vt:lpwstr>_Toc138735415</vt:lpwstr>
      </vt:variant>
      <vt:variant>
        <vt:i4>1507390</vt:i4>
      </vt:variant>
      <vt:variant>
        <vt:i4>1610</vt:i4>
      </vt:variant>
      <vt:variant>
        <vt:i4>0</vt:i4>
      </vt:variant>
      <vt:variant>
        <vt:i4>5</vt:i4>
      </vt:variant>
      <vt:variant>
        <vt:lpwstr/>
      </vt:variant>
      <vt:variant>
        <vt:lpwstr>_Toc138735414</vt:lpwstr>
      </vt:variant>
      <vt:variant>
        <vt:i4>1507390</vt:i4>
      </vt:variant>
      <vt:variant>
        <vt:i4>1604</vt:i4>
      </vt:variant>
      <vt:variant>
        <vt:i4>0</vt:i4>
      </vt:variant>
      <vt:variant>
        <vt:i4>5</vt:i4>
      </vt:variant>
      <vt:variant>
        <vt:lpwstr/>
      </vt:variant>
      <vt:variant>
        <vt:lpwstr>_Toc138735413</vt:lpwstr>
      </vt:variant>
      <vt:variant>
        <vt:i4>1507390</vt:i4>
      </vt:variant>
      <vt:variant>
        <vt:i4>1598</vt:i4>
      </vt:variant>
      <vt:variant>
        <vt:i4>0</vt:i4>
      </vt:variant>
      <vt:variant>
        <vt:i4>5</vt:i4>
      </vt:variant>
      <vt:variant>
        <vt:lpwstr/>
      </vt:variant>
      <vt:variant>
        <vt:lpwstr>_Toc138735412</vt:lpwstr>
      </vt:variant>
      <vt:variant>
        <vt:i4>1507390</vt:i4>
      </vt:variant>
      <vt:variant>
        <vt:i4>1592</vt:i4>
      </vt:variant>
      <vt:variant>
        <vt:i4>0</vt:i4>
      </vt:variant>
      <vt:variant>
        <vt:i4>5</vt:i4>
      </vt:variant>
      <vt:variant>
        <vt:lpwstr/>
      </vt:variant>
      <vt:variant>
        <vt:lpwstr>_Toc138735411</vt:lpwstr>
      </vt:variant>
      <vt:variant>
        <vt:i4>1507390</vt:i4>
      </vt:variant>
      <vt:variant>
        <vt:i4>1586</vt:i4>
      </vt:variant>
      <vt:variant>
        <vt:i4>0</vt:i4>
      </vt:variant>
      <vt:variant>
        <vt:i4>5</vt:i4>
      </vt:variant>
      <vt:variant>
        <vt:lpwstr/>
      </vt:variant>
      <vt:variant>
        <vt:lpwstr>_Toc138735410</vt:lpwstr>
      </vt:variant>
      <vt:variant>
        <vt:i4>1441854</vt:i4>
      </vt:variant>
      <vt:variant>
        <vt:i4>1580</vt:i4>
      </vt:variant>
      <vt:variant>
        <vt:i4>0</vt:i4>
      </vt:variant>
      <vt:variant>
        <vt:i4>5</vt:i4>
      </vt:variant>
      <vt:variant>
        <vt:lpwstr/>
      </vt:variant>
      <vt:variant>
        <vt:lpwstr>_Toc138735409</vt:lpwstr>
      </vt:variant>
      <vt:variant>
        <vt:i4>1441854</vt:i4>
      </vt:variant>
      <vt:variant>
        <vt:i4>1574</vt:i4>
      </vt:variant>
      <vt:variant>
        <vt:i4>0</vt:i4>
      </vt:variant>
      <vt:variant>
        <vt:i4>5</vt:i4>
      </vt:variant>
      <vt:variant>
        <vt:lpwstr/>
      </vt:variant>
      <vt:variant>
        <vt:lpwstr>_Toc138735408</vt:lpwstr>
      </vt:variant>
      <vt:variant>
        <vt:i4>1441854</vt:i4>
      </vt:variant>
      <vt:variant>
        <vt:i4>1568</vt:i4>
      </vt:variant>
      <vt:variant>
        <vt:i4>0</vt:i4>
      </vt:variant>
      <vt:variant>
        <vt:i4>5</vt:i4>
      </vt:variant>
      <vt:variant>
        <vt:lpwstr/>
      </vt:variant>
      <vt:variant>
        <vt:lpwstr>_Toc138735407</vt:lpwstr>
      </vt:variant>
      <vt:variant>
        <vt:i4>1441854</vt:i4>
      </vt:variant>
      <vt:variant>
        <vt:i4>1562</vt:i4>
      </vt:variant>
      <vt:variant>
        <vt:i4>0</vt:i4>
      </vt:variant>
      <vt:variant>
        <vt:i4>5</vt:i4>
      </vt:variant>
      <vt:variant>
        <vt:lpwstr/>
      </vt:variant>
      <vt:variant>
        <vt:lpwstr>_Toc138735406</vt:lpwstr>
      </vt:variant>
      <vt:variant>
        <vt:i4>1441854</vt:i4>
      </vt:variant>
      <vt:variant>
        <vt:i4>1556</vt:i4>
      </vt:variant>
      <vt:variant>
        <vt:i4>0</vt:i4>
      </vt:variant>
      <vt:variant>
        <vt:i4>5</vt:i4>
      </vt:variant>
      <vt:variant>
        <vt:lpwstr/>
      </vt:variant>
      <vt:variant>
        <vt:lpwstr>_Toc138735405</vt:lpwstr>
      </vt:variant>
      <vt:variant>
        <vt:i4>1441854</vt:i4>
      </vt:variant>
      <vt:variant>
        <vt:i4>1550</vt:i4>
      </vt:variant>
      <vt:variant>
        <vt:i4>0</vt:i4>
      </vt:variant>
      <vt:variant>
        <vt:i4>5</vt:i4>
      </vt:variant>
      <vt:variant>
        <vt:lpwstr/>
      </vt:variant>
      <vt:variant>
        <vt:lpwstr>_Toc138735404</vt:lpwstr>
      </vt:variant>
      <vt:variant>
        <vt:i4>1441854</vt:i4>
      </vt:variant>
      <vt:variant>
        <vt:i4>1544</vt:i4>
      </vt:variant>
      <vt:variant>
        <vt:i4>0</vt:i4>
      </vt:variant>
      <vt:variant>
        <vt:i4>5</vt:i4>
      </vt:variant>
      <vt:variant>
        <vt:lpwstr/>
      </vt:variant>
      <vt:variant>
        <vt:lpwstr>_Toc138735403</vt:lpwstr>
      </vt:variant>
      <vt:variant>
        <vt:i4>1441854</vt:i4>
      </vt:variant>
      <vt:variant>
        <vt:i4>1538</vt:i4>
      </vt:variant>
      <vt:variant>
        <vt:i4>0</vt:i4>
      </vt:variant>
      <vt:variant>
        <vt:i4>5</vt:i4>
      </vt:variant>
      <vt:variant>
        <vt:lpwstr/>
      </vt:variant>
      <vt:variant>
        <vt:lpwstr>_Toc138735402</vt:lpwstr>
      </vt:variant>
      <vt:variant>
        <vt:i4>1441854</vt:i4>
      </vt:variant>
      <vt:variant>
        <vt:i4>1532</vt:i4>
      </vt:variant>
      <vt:variant>
        <vt:i4>0</vt:i4>
      </vt:variant>
      <vt:variant>
        <vt:i4>5</vt:i4>
      </vt:variant>
      <vt:variant>
        <vt:lpwstr/>
      </vt:variant>
      <vt:variant>
        <vt:lpwstr>_Toc138735401</vt:lpwstr>
      </vt:variant>
      <vt:variant>
        <vt:i4>1441854</vt:i4>
      </vt:variant>
      <vt:variant>
        <vt:i4>1526</vt:i4>
      </vt:variant>
      <vt:variant>
        <vt:i4>0</vt:i4>
      </vt:variant>
      <vt:variant>
        <vt:i4>5</vt:i4>
      </vt:variant>
      <vt:variant>
        <vt:lpwstr/>
      </vt:variant>
      <vt:variant>
        <vt:lpwstr>_Toc138735400</vt:lpwstr>
      </vt:variant>
      <vt:variant>
        <vt:i4>2031673</vt:i4>
      </vt:variant>
      <vt:variant>
        <vt:i4>1520</vt:i4>
      </vt:variant>
      <vt:variant>
        <vt:i4>0</vt:i4>
      </vt:variant>
      <vt:variant>
        <vt:i4>5</vt:i4>
      </vt:variant>
      <vt:variant>
        <vt:lpwstr/>
      </vt:variant>
      <vt:variant>
        <vt:lpwstr>_Toc138735399</vt:lpwstr>
      </vt:variant>
      <vt:variant>
        <vt:i4>2031673</vt:i4>
      </vt:variant>
      <vt:variant>
        <vt:i4>1514</vt:i4>
      </vt:variant>
      <vt:variant>
        <vt:i4>0</vt:i4>
      </vt:variant>
      <vt:variant>
        <vt:i4>5</vt:i4>
      </vt:variant>
      <vt:variant>
        <vt:lpwstr/>
      </vt:variant>
      <vt:variant>
        <vt:lpwstr>_Toc138735398</vt:lpwstr>
      </vt:variant>
      <vt:variant>
        <vt:i4>2031673</vt:i4>
      </vt:variant>
      <vt:variant>
        <vt:i4>1508</vt:i4>
      </vt:variant>
      <vt:variant>
        <vt:i4>0</vt:i4>
      </vt:variant>
      <vt:variant>
        <vt:i4>5</vt:i4>
      </vt:variant>
      <vt:variant>
        <vt:lpwstr/>
      </vt:variant>
      <vt:variant>
        <vt:lpwstr>_Toc138735397</vt:lpwstr>
      </vt:variant>
      <vt:variant>
        <vt:i4>2031673</vt:i4>
      </vt:variant>
      <vt:variant>
        <vt:i4>1502</vt:i4>
      </vt:variant>
      <vt:variant>
        <vt:i4>0</vt:i4>
      </vt:variant>
      <vt:variant>
        <vt:i4>5</vt:i4>
      </vt:variant>
      <vt:variant>
        <vt:lpwstr/>
      </vt:variant>
      <vt:variant>
        <vt:lpwstr>_Toc138735396</vt:lpwstr>
      </vt:variant>
      <vt:variant>
        <vt:i4>2031673</vt:i4>
      </vt:variant>
      <vt:variant>
        <vt:i4>1496</vt:i4>
      </vt:variant>
      <vt:variant>
        <vt:i4>0</vt:i4>
      </vt:variant>
      <vt:variant>
        <vt:i4>5</vt:i4>
      </vt:variant>
      <vt:variant>
        <vt:lpwstr/>
      </vt:variant>
      <vt:variant>
        <vt:lpwstr>_Toc138735395</vt:lpwstr>
      </vt:variant>
      <vt:variant>
        <vt:i4>2031673</vt:i4>
      </vt:variant>
      <vt:variant>
        <vt:i4>1490</vt:i4>
      </vt:variant>
      <vt:variant>
        <vt:i4>0</vt:i4>
      </vt:variant>
      <vt:variant>
        <vt:i4>5</vt:i4>
      </vt:variant>
      <vt:variant>
        <vt:lpwstr/>
      </vt:variant>
      <vt:variant>
        <vt:lpwstr>_Toc138735394</vt:lpwstr>
      </vt:variant>
      <vt:variant>
        <vt:i4>2031673</vt:i4>
      </vt:variant>
      <vt:variant>
        <vt:i4>1484</vt:i4>
      </vt:variant>
      <vt:variant>
        <vt:i4>0</vt:i4>
      </vt:variant>
      <vt:variant>
        <vt:i4>5</vt:i4>
      </vt:variant>
      <vt:variant>
        <vt:lpwstr/>
      </vt:variant>
      <vt:variant>
        <vt:lpwstr>_Toc138735393</vt:lpwstr>
      </vt:variant>
      <vt:variant>
        <vt:i4>2031673</vt:i4>
      </vt:variant>
      <vt:variant>
        <vt:i4>1478</vt:i4>
      </vt:variant>
      <vt:variant>
        <vt:i4>0</vt:i4>
      </vt:variant>
      <vt:variant>
        <vt:i4>5</vt:i4>
      </vt:variant>
      <vt:variant>
        <vt:lpwstr/>
      </vt:variant>
      <vt:variant>
        <vt:lpwstr>_Toc138735392</vt:lpwstr>
      </vt:variant>
      <vt:variant>
        <vt:i4>2031673</vt:i4>
      </vt:variant>
      <vt:variant>
        <vt:i4>1472</vt:i4>
      </vt:variant>
      <vt:variant>
        <vt:i4>0</vt:i4>
      </vt:variant>
      <vt:variant>
        <vt:i4>5</vt:i4>
      </vt:variant>
      <vt:variant>
        <vt:lpwstr/>
      </vt:variant>
      <vt:variant>
        <vt:lpwstr>_Toc138735391</vt:lpwstr>
      </vt:variant>
      <vt:variant>
        <vt:i4>2031673</vt:i4>
      </vt:variant>
      <vt:variant>
        <vt:i4>1466</vt:i4>
      </vt:variant>
      <vt:variant>
        <vt:i4>0</vt:i4>
      </vt:variant>
      <vt:variant>
        <vt:i4>5</vt:i4>
      </vt:variant>
      <vt:variant>
        <vt:lpwstr/>
      </vt:variant>
      <vt:variant>
        <vt:lpwstr>_Toc138735390</vt:lpwstr>
      </vt:variant>
      <vt:variant>
        <vt:i4>1966137</vt:i4>
      </vt:variant>
      <vt:variant>
        <vt:i4>1460</vt:i4>
      </vt:variant>
      <vt:variant>
        <vt:i4>0</vt:i4>
      </vt:variant>
      <vt:variant>
        <vt:i4>5</vt:i4>
      </vt:variant>
      <vt:variant>
        <vt:lpwstr/>
      </vt:variant>
      <vt:variant>
        <vt:lpwstr>_Toc138735389</vt:lpwstr>
      </vt:variant>
      <vt:variant>
        <vt:i4>1966137</vt:i4>
      </vt:variant>
      <vt:variant>
        <vt:i4>1454</vt:i4>
      </vt:variant>
      <vt:variant>
        <vt:i4>0</vt:i4>
      </vt:variant>
      <vt:variant>
        <vt:i4>5</vt:i4>
      </vt:variant>
      <vt:variant>
        <vt:lpwstr/>
      </vt:variant>
      <vt:variant>
        <vt:lpwstr>_Toc138735388</vt:lpwstr>
      </vt:variant>
      <vt:variant>
        <vt:i4>1966137</vt:i4>
      </vt:variant>
      <vt:variant>
        <vt:i4>1448</vt:i4>
      </vt:variant>
      <vt:variant>
        <vt:i4>0</vt:i4>
      </vt:variant>
      <vt:variant>
        <vt:i4>5</vt:i4>
      </vt:variant>
      <vt:variant>
        <vt:lpwstr/>
      </vt:variant>
      <vt:variant>
        <vt:lpwstr>_Toc138735387</vt:lpwstr>
      </vt:variant>
      <vt:variant>
        <vt:i4>1966137</vt:i4>
      </vt:variant>
      <vt:variant>
        <vt:i4>1442</vt:i4>
      </vt:variant>
      <vt:variant>
        <vt:i4>0</vt:i4>
      </vt:variant>
      <vt:variant>
        <vt:i4>5</vt:i4>
      </vt:variant>
      <vt:variant>
        <vt:lpwstr/>
      </vt:variant>
      <vt:variant>
        <vt:lpwstr>_Toc138735386</vt:lpwstr>
      </vt:variant>
      <vt:variant>
        <vt:i4>1966137</vt:i4>
      </vt:variant>
      <vt:variant>
        <vt:i4>1436</vt:i4>
      </vt:variant>
      <vt:variant>
        <vt:i4>0</vt:i4>
      </vt:variant>
      <vt:variant>
        <vt:i4>5</vt:i4>
      </vt:variant>
      <vt:variant>
        <vt:lpwstr/>
      </vt:variant>
      <vt:variant>
        <vt:lpwstr>_Toc138735385</vt:lpwstr>
      </vt:variant>
      <vt:variant>
        <vt:i4>1966137</vt:i4>
      </vt:variant>
      <vt:variant>
        <vt:i4>1430</vt:i4>
      </vt:variant>
      <vt:variant>
        <vt:i4>0</vt:i4>
      </vt:variant>
      <vt:variant>
        <vt:i4>5</vt:i4>
      </vt:variant>
      <vt:variant>
        <vt:lpwstr/>
      </vt:variant>
      <vt:variant>
        <vt:lpwstr>_Toc138735384</vt:lpwstr>
      </vt:variant>
      <vt:variant>
        <vt:i4>1966137</vt:i4>
      </vt:variant>
      <vt:variant>
        <vt:i4>1424</vt:i4>
      </vt:variant>
      <vt:variant>
        <vt:i4>0</vt:i4>
      </vt:variant>
      <vt:variant>
        <vt:i4>5</vt:i4>
      </vt:variant>
      <vt:variant>
        <vt:lpwstr/>
      </vt:variant>
      <vt:variant>
        <vt:lpwstr>_Toc138735383</vt:lpwstr>
      </vt:variant>
      <vt:variant>
        <vt:i4>1966137</vt:i4>
      </vt:variant>
      <vt:variant>
        <vt:i4>1418</vt:i4>
      </vt:variant>
      <vt:variant>
        <vt:i4>0</vt:i4>
      </vt:variant>
      <vt:variant>
        <vt:i4>5</vt:i4>
      </vt:variant>
      <vt:variant>
        <vt:lpwstr/>
      </vt:variant>
      <vt:variant>
        <vt:lpwstr>_Toc138735382</vt:lpwstr>
      </vt:variant>
      <vt:variant>
        <vt:i4>1966137</vt:i4>
      </vt:variant>
      <vt:variant>
        <vt:i4>1412</vt:i4>
      </vt:variant>
      <vt:variant>
        <vt:i4>0</vt:i4>
      </vt:variant>
      <vt:variant>
        <vt:i4>5</vt:i4>
      </vt:variant>
      <vt:variant>
        <vt:lpwstr/>
      </vt:variant>
      <vt:variant>
        <vt:lpwstr>_Toc138735381</vt:lpwstr>
      </vt:variant>
      <vt:variant>
        <vt:i4>1966137</vt:i4>
      </vt:variant>
      <vt:variant>
        <vt:i4>1406</vt:i4>
      </vt:variant>
      <vt:variant>
        <vt:i4>0</vt:i4>
      </vt:variant>
      <vt:variant>
        <vt:i4>5</vt:i4>
      </vt:variant>
      <vt:variant>
        <vt:lpwstr/>
      </vt:variant>
      <vt:variant>
        <vt:lpwstr>_Toc138735380</vt:lpwstr>
      </vt:variant>
      <vt:variant>
        <vt:i4>1114169</vt:i4>
      </vt:variant>
      <vt:variant>
        <vt:i4>1400</vt:i4>
      </vt:variant>
      <vt:variant>
        <vt:i4>0</vt:i4>
      </vt:variant>
      <vt:variant>
        <vt:i4>5</vt:i4>
      </vt:variant>
      <vt:variant>
        <vt:lpwstr/>
      </vt:variant>
      <vt:variant>
        <vt:lpwstr>_Toc138735379</vt:lpwstr>
      </vt:variant>
      <vt:variant>
        <vt:i4>1114169</vt:i4>
      </vt:variant>
      <vt:variant>
        <vt:i4>1394</vt:i4>
      </vt:variant>
      <vt:variant>
        <vt:i4>0</vt:i4>
      </vt:variant>
      <vt:variant>
        <vt:i4>5</vt:i4>
      </vt:variant>
      <vt:variant>
        <vt:lpwstr/>
      </vt:variant>
      <vt:variant>
        <vt:lpwstr>_Toc138735378</vt:lpwstr>
      </vt:variant>
      <vt:variant>
        <vt:i4>1114169</vt:i4>
      </vt:variant>
      <vt:variant>
        <vt:i4>1388</vt:i4>
      </vt:variant>
      <vt:variant>
        <vt:i4>0</vt:i4>
      </vt:variant>
      <vt:variant>
        <vt:i4>5</vt:i4>
      </vt:variant>
      <vt:variant>
        <vt:lpwstr/>
      </vt:variant>
      <vt:variant>
        <vt:lpwstr>_Toc138735377</vt:lpwstr>
      </vt:variant>
      <vt:variant>
        <vt:i4>1114169</vt:i4>
      </vt:variant>
      <vt:variant>
        <vt:i4>1382</vt:i4>
      </vt:variant>
      <vt:variant>
        <vt:i4>0</vt:i4>
      </vt:variant>
      <vt:variant>
        <vt:i4>5</vt:i4>
      </vt:variant>
      <vt:variant>
        <vt:lpwstr/>
      </vt:variant>
      <vt:variant>
        <vt:lpwstr>_Toc138735376</vt:lpwstr>
      </vt:variant>
      <vt:variant>
        <vt:i4>1114169</vt:i4>
      </vt:variant>
      <vt:variant>
        <vt:i4>1376</vt:i4>
      </vt:variant>
      <vt:variant>
        <vt:i4>0</vt:i4>
      </vt:variant>
      <vt:variant>
        <vt:i4>5</vt:i4>
      </vt:variant>
      <vt:variant>
        <vt:lpwstr/>
      </vt:variant>
      <vt:variant>
        <vt:lpwstr>_Toc138735375</vt:lpwstr>
      </vt:variant>
      <vt:variant>
        <vt:i4>1114169</vt:i4>
      </vt:variant>
      <vt:variant>
        <vt:i4>1370</vt:i4>
      </vt:variant>
      <vt:variant>
        <vt:i4>0</vt:i4>
      </vt:variant>
      <vt:variant>
        <vt:i4>5</vt:i4>
      </vt:variant>
      <vt:variant>
        <vt:lpwstr/>
      </vt:variant>
      <vt:variant>
        <vt:lpwstr>_Toc138735374</vt:lpwstr>
      </vt:variant>
      <vt:variant>
        <vt:i4>1114169</vt:i4>
      </vt:variant>
      <vt:variant>
        <vt:i4>1364</vt:i4>
      </vt:variant>
      <vt:variant>
        <vt:i4>0</vt:i4>
      </vt:variant>
      <vt:variant>
        <vt:i4>5</vt:i4>
      </vt:variant>
      <vt:variant>
        <vt:lpwstr/>
      </vt:variant>
      <vt:variant>
        <vt:lpwstr>_Toc138735373</vt:lpwstr>
      </vt:variant>
      <vt:variant>
        <vt:i4>1114169</vt:i4>
      </vt:variant>
      <vt:variant>
        <vt:i4>1358</vt:i4>
      </vt:variant>
      <vt:variant>
        <vt:i4>0</vt:i4>
      </vt:variant>
      <vt:variant>
        <vt:i4>5</vt:i4>
      </vt:variant>
      <vt:variant>
        <vt:lpwstr/>
      </vt:variant>
      <vt:variant>
        <vt:lpwstr>_Toc138735372</vt:lpwstr>
      </vt:variant>
      <vt:variant>
        <vt:i4>1114169</vt:i4>
      </vt:variant>
      <vt:variant>
        <vt:i4>1352</vt:i4>
      </vt:variant>
      <vt:variant>
        <vt:i4>0</vt:i4>
      </vt:variant>
      <vt:variant>
        <vt:i4>5</vt:i4>
      </vt:variant>
      <vt:variant>
        <vt:lpwstr/>
      </vt:variant>
      <vt:variant>
        <vt:lpwstr>_Toc138735371</vt:lpwstr>
      </vt:variant>
      <vt:variant>
        <vt:i4>1114169</vt:i4>
      </vt:variant>
      <vt:variant>
        <vt:i4>1346</vt:i4>
      </vt:variant>
      <vt:variant>
        <vt:i4>0</vt:i4>
      </vt:variant>
      <vt:variant>
        <vt:i4>5</vt:i4>
      </vt:variant>
      <vt:variant>
        <vt:lpwstr/>
      </vt:variant>
      <vt:variant>
        <vt:lpwstr>_Toc138735370</vt:lpwstr>
      </vt:variant>
      <vt:variant>
        <vt:i4>1048633</vt:i4>
      </vt:variant>
      <vt:variant>
        <vt:i4>1340</vt:i4>
      </vt:variant>
      <vt:variant>
        <vt:i4>0</vt:i4>
      </vt:variant>
      <vt:variant>
        <vt:i4>5</vt:i4>
      </vt:variant>
      <vt:variant>
        <vt:lpwstr/>
      </vt:variant>
      <vt:variant>
        <vt:lpwstr>_Toc138735369</vt:lpwstr>
      </vt:variant>
      <vt:variant>
        <vt:i4>1048633</vt:i4>
      </vt:variant>
      <vt:variant>
        <vt:i4>1334</vt:i4>
      </vt:variant>
      <vt:variant>
        <vt:i4>0</vt:i4>
      </vt:variant>
      <vt:variant>
        <vt:i4>5</vt:i4>
      </vt:variant>
      <vt:variant>
        <vt:lpwstr/>
      </vt:variant>
      <vt:variant>
        <vt:lpwstr>_Toc138735368</vt:lpwstr>
      </vt:variant>
      <vt:variant>
        <vt:i4>1048633</vt:i4>
      </vt:variant>
      <vt:variant>
        <vt:i4>1328</vt:i4>
      </vt:variant>
      <vt:variant>
        <vt:i4>0</vt:i4>
      </vt:variant>
      <vt:variant>
        <vt:i4>5</vt:i4>
      </vt:variant>
      <vt:variant>
        <vt:lpwstr/>
      </vt:variant>
      <vt:variant>
        <vt:lpwstr>_Toc138735367</vt:lpwstr>
      </vt:variant>
      <vt:variant>
        <vt:i4>1048633</vt:i4>
      </vt:variant>
      <vt:variant>
        <vt:i4>1322</vt:i4>
      </vt:variant>
      <vt:variant>
        <vt:i4>0</vt:i4>
      </vt:variant>
      <vt:variant>
        <vt:i4>5</vt:i4>
      </vt:variant>
      <vt:variant>
        <vt:lpwstr/>
      </vt:variant>
      <vt:variant>
        <vt:lpwstr>_Toc138735366</vt:lpwstr>
      </vt:variant>
      <vt:variant>
        <vt:i4>1048633</vt:i4>
      </vt:variant>
      <vt:variant>
        <vt:i4>1316</vt:i4>
      </vt:variant>
      <vt:variant>
        <vt:i4>0</vt:i4>
      </vt:variant>
      <vt:variant>
        <vt:i4>5</vt:i4>
      </vt:variant>
      <vt:variant>
        <vt:lpwstr/>
      </vt:variant>
      <vt:variant>
        <vt:lpwstr>_Toc138735365</vt:lpwstr>
      </vt:variant>
      <vt:variant>
        <vt:i4>1048633</vt:i4>
      </vt:variant>
      <vt:variant>
        <vt:i4>1310</vt:i4>
      </vt:variant>
      <vt:variant>
        <vt:i4>0</vt:i4>
      </vt:variant>
      <vt:variant>
        <vt:i4>5</vt:i4>
      </vt:variant>
      <vt:variant>
        <vt:lpwstr/>
      </vt:variant>
      <vt:variant>
        <vt:lpwstr>_Toc138735364</vt:lpwstr>
      </vt:variant>
      <vt:variant>
        <vt:i4>1048633</vt:i4>
      </vt:variant>
      <vt:variant>
        <vt:i4>1304</vt:i4>
      </vt:variant>
      <vt:variant>
        <vt:i4>0</vt:i4>
      </vt:variant>
      <vt:variant>
        <vt:i4>5</vt:i4>
      </vt:variant>
      <vt:variant>
        <vt:lpwstr/>
      </vt:variant>
      <vt:variant>
        <vt:lpwstr>_Toc138735363</vt:lpwstr>
      </vt:variant>
      <vt:variant>
        <vt:i4>1048633</vt:i4>
      </vt:variant>
      <vt:variant>
        <vt:i4>1298</vt:i4>
      </vt:variant>
      <vt:variant>
        <vt:i4>0</vt:i4>
      </vt:variant>
      <vt:variant>
        <vt:i4>5</vt:i4>
      </vt:variant>
      <vt:variant>
        <vt:lpwstr/>
      </vt:variant>
      <vt:variant>
        <vt:lpwstr>_Toc138735362</vt:lpwstr>
      </vt:variant>
      <vt:variant>
        <vt:i4>1048633</vt:i4>
      </vt:variant>
      <vt:variant>
        <vt:i4>1292</vt:i4>
      </vt:variant>
      <vt:variant>
        <vt:i4>0</vt:i4>
      </vt:variant>
      <vt:variant>
        <vt:i4>5</vt:i4>
      </vt:variant>
      <vt:variant>
        <vt:lpwstr/>
      </vt:variant>
      <vt:variant>
        <vt:lpwstr>_Toc138735361</vt:lpwstr>
      </vt:variant>
      <vt:variant>
        <vt:i4>1048633</vt:i4>
      </vt:variant>
      <vt:variant>
        <vt:i4>1286</vt:i4>
      </vt:variant>
      <vt:variant>
        <vt:i4>0</vt:i4>
      </vt:variant>
      <vt:variant>
        <vt:i4>5</vt:i4>
      </vt:variant>
      <vt:variant>
        <vt:lpwstr/>
      </vt:variant>
      <vt:variant>
        <vt:lpwstr>_Toc138735360</vt:lpwstr>
      </vt:variant>
      <vt:variant>
        <vt:i4>1245241</vt:i4>
      </vt:variant>
      <vt:variant>
        <vt:i4>1280</vt:i4>
      </vt:variant>
      <vt:variant>
        <vt:i4>0</vt:i4>
      </vt:variant>
      <vt:variant>
        <vt:i4>5</vt:i4>
      </vt:variant>
      <vt:variant>
        <vt:lpwstr/>
      </vt:variant>
      <vt:variant>
        <vt:lpwstr>_Toc138735359</vt:lpwstr>
      </vt:variant>
      <vt:variant>
        <vt:i4>1245241</vt:i4>
      </vt:variant>
      <vt:variant>
        <vt:i4>1274</vt:i4>
      </vt:variant>
      <vt:variant>
        <vt:i4>0</vt:i4>
      </vt:variant>
      <vt:variant>
        <vt:i4>5</vt:i4>
      </vt:variant>
      <vt:variant>
        <vt:lpwstr/>
      </vt:variant>
      <vt:variant>
        <vt:lpwstr>_Toc138735358</vt:lpwstr>
      </vt:variant>
      <vt:variant>
        <vt:i4>1245241</vt:i4>
      </vt:variant>
      <vt:variant>
        <vt:i4>1268</vt:i4>
      </vt:variant>
      <vt:variant>
        <vt:i4>0</vt:i4>
      </vt:variant>
      <vt:variant>
        <vt:i4>5</vt:i4>
      </vt:variant>
      <vt:variant>
        <vt:lpwstr/>
      </vt:variant>
      <vt:variant>
        <vt:lpwstr>_Toc138735357</vt:lpwstr>
      </vt:variant>
      <vt:variant>
        <vt:i4>1245241</vt:i4>
      </vt:variant>
      <vt:variant>
        <vt:i4>1262</vt:i4>
      </vt:variant>
      <vt:variant>
        <vt:i4>0</vt:i4>
      </vt:variant>
      <vt:variant>
        <vt:i4>5</vt:i4>
      </vt:variant>
      <vt:variant>
        <vt:lpwstr/>
      </vt:variant>
      <vt:variant>
        <vt:lpwstr>_Toc138735356</vt:lpwstr>
      </vt:variant>
      <vt:variant>
        <vt:i4>1245241</vt:i4>
      </vt:variant>
      <vt:variant>
        <vt:i4>1256</vt:i4>
      </vt:variant>
      <vt:variant>
        <vt:i4>0</vt:i4>
      </vt:variant>
      <vt:variant>
        <vt:i4>5</vt:i4>
      </vt:variant>
      <vt:variant>
        <vt:lpwstr/>
      </vt:variant>
      <vt:variant>
        <vt:lpwstr>_Toc138735355</vt:lpwstr>
      </vt:variant>
      <vt:variant>
        <vt:i4>1245241</vt:i4>
      </vt:variant>
      <vt:variant>
        <vt:i4>1250</vt:i4>
      </vt:variant>
      <vt:variant>
        <vt:i4>0</vt:i4>
      </vt:variant>
      <vt:variant>
        <vt:i4>5</vt:i4>
      </vt:variant>
      <vt:variant>
        <vt:lpwstr/>
      </vt:variant>
      <vt:variant>
        <vt:lpwstr>_Toc138735354</vt:lpwstr>
      </vt:variant>
      <vt:variant>
        <vt:i4>1245241</vt:i4>
      </vt:variant>
      <vt:variant>
        <vt:i4>1244</vt:i4>
      </vt:variant>
      <vt:variant>
        <vt:i4>0</vt:i4>
      </vt:variant>
      <vt:variant>
        <vt:i4>5</vt:i4>
      </vt:variant>
      <vt:variant>
        <vt:lpwstr/>
      </vt:variant>
      <vt:variant>
        <vt:lpwstr>_Toc138735353</vt:lpwstr>
      </vt:variant>
      <vt:variant>
        <vt:i4>1245241</vt:i4>
      </vt:variant>
      <vt:variant>
        <vt:i4>1238</vt:i4>
      </vt:variant>
      <vt:variant>
        <vt:i4>0</vt:i4>
      </vt:variant>
      <vt:variant>
        <vt:i4>5</vt:i4>
      </vt:variant>
      <vt:variant>
        <vt:lpwstr/>
      </vt:variant>
      <vt:variant>
        <vt:lpwstr>_Toc138735352</vt:lpwstr>
      </vt:variant>
      <vt:variant>
        <vt:i4>1245241</vt:i4>
      </vt:variant>
      <vt:variant>
        <vt:i4>1232</vt:i4>
      </vt:variant>
      <vt:variant>
        <vt:i4>0</vt:i4>
      </vt:variant>
      <vt:variant>
        <vt:i4>5</vt:i4>
      </vt:variant>
      <vt:variant>
        <vt:lpwstr/>
      </vt:variant>
      <vt:variant>
        <vt:lpwstr>_Toc138735351</vt:lpwstr>
      </vt:variant>
      <vt:variant>
        <vt:i4>1245241</vt:i4>
      </vt:variant>
      <vt:variant>
        <vt:i4>1226</vt:i4>
      </vt:variant>
      <vt:variant>
        <vt:i4>0</vt:i4>
      </vt:variant>
      <vt:variant>
        <vt:i4>5</vt:i4>
      </vt:variant>
      <vt:variant>
        <vt:lpwstr/>
      </vt:variant>
      <vt:variant>
        <vt:lpwstr>_Toc138735350</vt:lpwstr>
      </vt:variant>
      <vt:variant>
        <vt:i4>1179705</vt:i4>
      </vt:variant>
      <vt:variant>
        <vt:i4>1220</vt:i4>
      </vt:variant>
      <vt:variant>
        <vt:i4>0</vt:i4>
      </vt:variant>
      <vt:variant>
        <vt:i4>5</vt:i4>
      </vt:variant>
      <vt:variant>
        <vt:lpwstr/>
      </vt:variant>
      <vt:variant>
        <vt:lpwstr>_Toc138735349</vt:lpwstr>
      </vt:variant>
      <vt:variant>
        <vt:i4>1179705</vt:i4>
      </vt:variant>
      <vt:variant>
        <vt:i4>1214</vt:i4>
      </vt:variant>
      <vt:variant>
        <vt:i4>0</vt:i4>
      </vt:variant>
      <vt:variant>
        <vt:i4>5</vt:i4>
      </vt:variant>
      <vt:variant>
        <vt:lpwstr/>
      </vt:variant>
      <vt:variant>
        <vt:lpwstr>_Toc138735348</vt:lpwstr>
      </vt:variant>
      <vt:variant>
        <vt:i4>1179705</vt:i4>
      </vt:variant>
      <vt:variant>
        <vt:i4>1208</vt:i4>
      </vt:variant>
      <vt:variant>
        <vt:i4>0</vt:i4>
      </vt:variant>
      <vt:variant>
        <vt:i4>5</vt:i4>
      </vt:variant>
      <vt:variant>
        <vt:lpwstr/>
      </vt:variant>
      <vt:variant>
        <vt:lpwstr>_Toc138735347</vt:lpwstr>
      </vt:variant>
      <vt:variant>
        <vt:i4>1179705</vt:i4>
      </vt:variant>
      <vt:variant>
        <vt:i4>1202</vt:i4>
      </vt:variant>
      <vt:variant>
        <vt:i4>0</vt:i4>
      </vt:variant>
      <vt:variant>
        <vt:i4>5</vt:i4>
      </vt:variant>
      <vt:variant>
        <vt:lpwstr/>
      </vt:variant>
      <vt:variant>
        <vt:lpwstr>_Toc138735346</vt:lpwstr>
      </vt:variant>
      <vt:variant>
        <vt:i4>1179705</vt:i4>
      </vt:variant>
      <vt:variant>
        <vt:i4>1196</vt:i4>
      </vt:variant>
      <vt:variant>
        <vt:i4>0</vt:i4>
      </vt:variant>
      <vt:variant>
        <vt:i4>5</vt:i4>
      </vt:variant>
      <vt:variant>
        <vt:lpwstr/>
      </vt:variant>
      <vt:variant>
        <vt:lpwstr>_Toc138735345</vt:lpwstr>
      </vt:variant>
      <vt:variant>
        <vt:i4>1179705</vt:i4>
      </vt:variant>
      <vt:variant>
        <vt:i4>1190</vt:i4>
      </vt:variant>
      <vt:variant>
        <vt:i4>0</vt:i4>
      </vt:variant>
      <vt:variant>
        <vt:i4>5</vt:i4>
      </vt:variant>
      <vt:variant>
        <vt:lpwstr/>
      </vt:variant>
      <vt:variant>
        <vt:lpwstr>_Toc138735344</vt:lpwstr>
      </vt:variant>
      <vt:variant>
        <vt:i4>1179705</vt:i4>
      </vt:variant>
      <vt:variant>
        <vt:i4>1184</vt:i4>
      </vt:variant>
      <vt:variant>
        <vt:i4>0</vt:i4>
      </vt:variant>
      <vt:variant>
        <vt:i4>5</vt:i4>
      </vt:variant>
      <vt:variant>
        <vt:lpwstr/>
      </vt:variant>
      <vt:variant>
        <vt:lpwstr>_Toc138735343</vt:lpwstr>
      </vt:variant>
      <vt:variant>
        <vt:i4>1179705</vt:i4>
      </vt:variant>
      <vt:variant>
        <vt:i4>1178</vt:i4>
      </vt:variant>
      <vt:variant>
        <vt:i4>0</vt:i4>
      </vt:variant>
      <vt:variant>
        <vt:i4>5</vt:i4>
      </vt:variant>
      <vt:variant>
        <vt:lpwstr/>
      </vt:variant>
      <vt:variant>
        <vt:lpwstr>_Toc138735342</vt:lpwstr>
      </vt:variant>
      <vt:variant>
        <vt:i4>1179705</vt:i4>
      </vt:variant>
      <vt:variant>
        <vt:i4>1172</vt:i4>
      </vt:variant>
      <vt:variant>
        <vt:i4>0</vt:i4>
      </vt:variant>
      <vt:variant>
        <vt:i4>5</vt:i4>
      </vt:variant>
      <vt:variant>
        <vt:lpwstr/>
      </vt:variant>
      <vt:variant>
        <vt:lpwstr>_Toc138735341</vt:lpwstr>
      </vt:variant>
      <vt:variant>
        <vt:i4>1179705</vt:i4>
      </vt:variant>
      <vt:variant>
        <vt:i4>1166</vt:i4>
      </vt:variant>
      <vt:variant>
        <vt:i4>0</vt:i4>
      </vt:variant>
      <vt:variant>
        <vt:i4>5</vt:i4>
      </vt:variant>
      <vt:variant>
        <vt:lpwstr/>
      </vt:variant>
      <vt:variant>
        <vt:lpwstr>_Toc138735340</vt:lpwstr>
      </vt:variant>
      <vt:variant>
        <vt:i4>1376313</vt:i4>
      </vt:variant>
      <vt:variant>
        <vt:i4>1160</vt:i4>
      </vt:variant>
      <vt:variant>
        <vt:i4>0</vt:i4>
      </vt:variant>
      <vt:variant>
        <vt:i4>5</vt:i4>
      </vt:variant>
      <vt:variant>
        <vt:lpwstr/>
      </vt:variant>
      <vt:variant>
        <vt:lpwstr>_Toc138735339</vt:lpwstr>
      </vt:variant>
      <vt:variant>
        <vt:i4>1376313</vt:i4>
      </vt:variant>
      <vt:variant>
        <vt:i4>1154</vt:i4>
      </vt:variant>
      <vt:variant>
        <vt:i4>0</vt:i4>
      </vt:variant>
      <vt:variant>
        <vt:i4>5</vt:i4>
      </vt:variant>
      <vt:variant>
        <vt:lpwstr/>
      </vt:variant>
      <vt:variant>
        <vt:lpwstr>_Toc138735338</vt:lpwstr>
      </vt:variant>
      <vt:variant>
        <vt:i4>1376313</vt:i4>
      </vt:variant>
      <vt:variant>
        <vt:i4>1148</vt:i4>
      </vt:variant>
      <vt:variant>
        <vt:i4>0</vt:i4>
      </vt:variant>
      <vt:variant>
        <vt:i4>5</vt:i4>
      </vt:variant>
      <vt:variant>
        <vt:lpwstr/>
      </vt:variant>
      <vt:variant>
        <vt:lpwstr>_Toc138735337</vt:lpwstr>
      </vt:variant>
      <vt:variant>
        <vt:i4>1376313</vt:i4>
      </vt:variant>
      <vt:variant>
        <vt:i4>1142</vt:i4>
      </vt:variant>
      <vt:variant>
        <vt:i4>0</vt:i4>
      </vt:variant>
      <vt:variant>
        <vt:i4>5</vt:i4>
      </vt:variant>
      <vt:variant>
        <vt:lpwstr/>
      </vt:variant>
      <vt:variant>
        <vt:lpwstr>_Toc138735336</vt:lpwstr>
      </vt:variant>
      <vt:variant>
        <vt:i4>1376313</vt:i4>
      </vt:variant>
      <vt:variant>
        <vt:i4>1136</vt:i4>
      </vt:variant>
      <vt:variant>
        <vt:i4>0</vt:i4>
      </vt:variant>
      <vt:variant>
        <vt:i4>5</vt:i4>
      </vt:variant>
      <vt:variant>
        <vt:lpwstr/>
      </vt:variant>
      <vt:variant>
        <vt:lpwstr>_Toc138735335</vt:lpwstr>
      </vt:variant>
      <vt:variant>
        <vt:i4>1376313</vt:i4>
      </vt:variant>
      <vt:variant>
        <vt:i4>1130</vt:i4>
      </vt:variant>
      <vt:variant>
        <vt:i4>0</vt:i4>
      </vt:variant>
      <vt:variant>
        <vt:i4>5</vt:i4>
      </vt:variant>
      <vt:variant>
        <vt:lpwstr/>
      </vt:variant>
      <vt:variant>
        <vt:lpwstr>_Toc138735334</vt:lpwstr>
      </vt:variant>
      <vt:variant>
        <vt:i4>1376313</vt:i4>
      </vt:variant>
      <vt:variant>
        <vt:i4>1124</vt:i4>
      </vt:variant>
      <vt:variant>
        <vt:i4>0</vt:i4>
      </vt:variant>
      <vt:variant>
        <vt:i4>5</vt:i4>
      </vt:variant>
      <vt:variant>
        <vt:lpwstr/>
      </vt:variant>
      <vt:variant>
        <vt:lpwstr>_Toc138735333</vt:lpwstr>
      </vt:variant>
      <vt:variant>
        <vt:i4>1376313</vt:i4>
      </vt:variant>
      <vt:variant>
        <vt:i4>1118</vt:i4>
      </vt:variant>
      <vt:variant>
        <vt:i4>0</vt:i4>
      </vt:variant>
      <vt:variant>
        <vt:i4>5</vt:i4>
      </vt:variant>
      <vt:variant>
        <vt:lpwstr/>
      </vt:variant>
      <vt:variant>
        <vt:lpwstr>_Toc138735332</vt:lpwstr>
      </vt:variant>
      <vt:variant>
        <vt:i4>1376313</vt:i4>
      </vt:variant>
      <vt:variant>
        <vt:i4>1112</vt:i4>
      </vt:variant>
      <vt:variant>
        <vt:i4>0</vt:i4>
      </vt:variant>
      <vt:variant>
        <vt:i4>5</vt:i4>
      </vt:variant>
      <vt:variant>
        <vt:lpwstr/>
      </vt:variant>
      <vt:variant>
        <vt:lpwstr>_Toc138735331</vt:lpwstr>
      </vt:variant>
      <vt:variant>
        <vt:i4>1376313</vt:i4>
      </vt:variant>
      <vt:variant>
        <vt:i4>1106</vt:i4>
      </vt:variant>
      <vt:variant>
        <vt:i4>0</vt:i4>
      </vt:variant>
      <vt:variant>
        <vt:i4>5</vt:i4>
      </vt:variant>
      <vt:variant>
        <vt:lpwstr/>
      </vt:variant>
      <vt:variant>
        <vt:lpwstr>_Toc138735330</vt:lpwstr>
      </vt:variant>
      <vt:variant>
        <vt:i4>1310777</vt:i4>
      </vt:variant>
      <vt:variant>
        <vt:i4>1100</vt:i4>
      </vt:variant>
      <vt:variant>
        <vt:i4>0</vt:i4>
      </vt:variant>
      <vt:variant>
        <vt:i4>5</vt:i4>
      </vt:variant>
      <vt:variant>
        <vt:lpwstr/>
      </vt:variant>
      <vt:variant>
        <vt:lpwstr>_Toc138735329</vt:lpwstr>
      </vt:variant>
      <vt:variant>
        <vt:i4>1310777</vt:i4>
      </vt:variant>
      <vt:variant>
        <vt:i4>1094</vt:i4>
      </vt:variant>
      <vt:variant>
        <vt:i4>0</vt:i4>
      </vt:variant>
      <vt:variant>
        <vt:i4>5</vt:i4>
      </vt:variant>
      <vt:variant>
        <vt:lpwstr/>
      </vt:variant>
      <vt:variant>
        <vt:lpwstr>_Toc138735328</vt:lpwstr>
      </vt:variant>
      <vt:variant>
        <vt:i4>1310777</vt:i4>
      </vt:variant>
      <vt:variant>
        <vt:i4>1088</vt:i4>
      </vt:variant>
      <vt:variant>
        <vt:i4>0</vt:i4>
      </vt:variant>
      <vt:variant>
        <vt:i4>5</vt:i4>
      </vt:variant>
      <vt:variant>
        <vt:lpwstr/>
      </vt:variant>
      <vt:variant>
        <vt:lpwstr>_Toc138735327</vt:lpwstr>
      </vt:variant>
      <vt:variant>
        <vt:i4>1310777</vt:i4>
      </vt:variant>
      <vt:variant>
        <vt:i4>1082</vt:i4>
      </vt:variant>
      <vt:variant>
        <vt:i4>0</vt:i4>
      </vt:variant>
      <vt:variant>
        <vt:i4>5</vt:i4>
      </vt:variant>
      <vt:variant>
        <vt:lpwstr/>
      </vt:variant>
      <vt:variant>
        <vt:lpwstr>_Toc138735326</vt:lpwstr>
      </vt:variant>
      <vt:variant>
        <vt:i4>1310777</vt:i4>
      </vt:variant>
      <vt:variant>
        <vt:i4>1076</vt:i4>
      </vt:variant>
      <vt:variant>
        <vt:i4>0</vt:i4>
      </vt:variant>
      <vt:variant>
        <vt:i4>5</vt:i4>
      </vt:variant>
      <vt:variant>
        <vt:lpwstr/>
      </vt:variant>
      <vt:variant>
        <vt:lpwstr>_Toc138735325</vt:lpwstr>
      </vt:variant>
      <vt:variant>
        <vt:i4>1310777</vt:i4>
      </vt:variant>
      <vt:variant>
        <vt:i4>1070</vt:i4>
      </vt:variant>
      <vt:variant>
        <vt:i4>0</vt:i4>
      </vt:variant>
      <vt:variant>
        <vt:i4>5</vt:i4>
      </vt:variant>
      <vt:variant>
        <vt:lpwstr/>
      </vt:variant>
      <vt:variant>
        <vt:lpwstr>_Toc138735324</vt:lpwstr>
      </vt:variant>
      <vt:variant>
        <vt:i4>1310777</vt:i4>
      </vt:variant>
      <vt:variant>
        <vt:i4>1064</vt:i4>
      </vt:variant>
      <vt:variant>
        <vt:i4>0</vt:i4>
      </vt:variant>
      <vt:variant>
        <vt:i4>5</vt:i4>
      </vt:variant>
      <vt:variant>
        <vt:lpwstr/>
      </vt:variant>
      <vt:variant>
        <vt:lpwstr>_Toc138735323</vt:lpwstr>
      </vt:variant>
      <vt:variant>
        <vt:i4>1310777</vt:i4>
      </vt:variant>
      <vt:variant>
        <vt:i4>1058</vt:i4>
      </vt:variant>
      <vt:variant>
        <vt:i4>0</vt:i4>
      </vt:variant>
      <vt:variant>
        <vt:i4>5</vt:i4>
      </vt:variant>
      <vt:variant>
        <vt:lpwstr/>
      </vt:variant>
      <vt:variant>
        <vt:lpwstr>_Toc138735322</vt:lpwstr>
      </vt:variant>
      <vt:variant>
        <vt:i4>1310777</vt:i4>
      </vt:variant>
      <vt:variant>
        <vt:i4>1052</vt:i4>
      </vt:variant>
      <vt:variant>
        <vt:i4>0</vt:i4>
      </vt:variant>
      <vt:variant>
        <vt:i4>5</vt:i4>
      </vt:variant>
      <vt:variant>
        <vt:lpwstr/>
      </vt:variant>
      <vt:variant>
        <vt:lpwstr>_Toc138735321</vt:lpwstr>
      </vt:variant>
      <vt:variant>
        <vt:i4>1310777</vt:i4>
      </vt:variant>
      <vt:variant>
        <vt:i4>1046</vt:i4>
      </vt:variant>
      <vt:variant>
        <vt:i4>0</vt:i4>
      </vt:variant>
      <vt:variant>
        <vt:i4>5</vt:i4>
      </vt:variant>
      <vt:variant>
        <vt:lpwstr/>
      </vt:variant>
      <vt:variant>
        <vt:lpwstr>_Toc138735320</vt:lpwstr>
      </vt:variant>
      <vt:variant>
        <vt:i4>1507385</vt:i4>
      </vt:variant>
      <vt:variant>
        <vt:i4>1040</vt:i4>
      </vt:variant>
      <vt:variant>
        <vt:i4>0</vt:i4>
      </vt:variant>
      <vt:variant>
        <vt:i4>5</vt:i4>
      </vt:variant>
      <vt:variant>
        <vt:lpwstr/>
      </vt:variant>
      <vt:variant>
        <vt:lpwstr>_Toc138735319</vt:lpwstr>
      </vt:variant>
      <vt:variant>
        <vt:i4>1507385</vt:i4>
      </vt:variant>
      <vt:variant>
        <vt:i4>1034</vt:i4>
      </vt:variant>
      <vt:variant>
        <vt:i4>0</vt:i4>
      </vt:variant>
      <vt:variant>
        <vt:i4>5</vt:i4>
      </vt:variant>
      <vt:variant>
        <vt:lpwstr/>
      </vt:variant>
      <vt:variant>
        <vt:lpwstr>_Toc138735318</vt:lpwstr>
      </vt:variant>
      <vt:variant>
        <vt:i4>1507385</vt:i4>
      </vt:variant>
      <vt:variant>
        <vt:i4>1028</vt:i4>
      </vt:variant>
      <vt:variant>
        <vt:i4>0</vt:i4>
      </vt:variant>
      <vt:variant>
        <vt:i4>5</vt:i4>
      </vt:variant>
      <vt:variant>
        <vt:lpwstr/>
      </vt:variant>
      <vt:variant>
        <vt:lpwstr>_Toc138735317</vt:lpwstr>
      </vt:variant>
      <vt:variant>
        <vt:i4>1507385</vt:i4>
      </vt:variant>
      <vt:variant>
        <vt:i4>1022</vt:i4>
      </vt:variant>
      <vt:variant>
        <vt:i4>0</vt:i4>
      </vt:variant>
      <vt:variant>
        <vt:i4>5</vt:i4>
      </vt:variant>
      <vt:variant>
        <vt:lpwstr/>
      </vt:variant>
      <vt:variant>
        <vt:lpwstr>_Toc138735316</vt:lpwstr>
      </vt:variant>
      <vt:variant>
        <vt:i4>1507385</vt:i4>
      </vt:variant>
      <vt:variant>
        <vt:i4>1016</vt:i4>
      </vt:variant>
      <vt:variant>
        <vt:i4>0</vt:i4>
      </vt:variant>
      <vt:variant>
        <vt:i4>5</vt:i4>
      </vt:variant>
      <vt:variant>
        <vt:lpwstr/>
      </vt:variant>
      <vt:variant>
        <vt:lpwstr>_Toc138735315</vt:lpwstr>
      </vt:variant>
      <vt:variant>
        <vt:i4>1507385</vt:i4>
      </vt:variant>
      <vt:variant>
        <vt:i4>1010</vt:i4>
      </vt:variant>
      <vt:variant>
        <vt:i4>0</vt:i4>
      </vt:variant>
      <vt:variant>
        <vt:i4>5</vt:i4>
      </vt:variant>
      <vt:variant>
        <vt:lpwstr/>
      </vt:variant>
      <vt:variant>
        <vt:lpwstr>_Toc138735314</vt:lpwstr>
      </vt:variant>
      <vt:variant>
        <vt:i4>1507385</vt:i4>
      </vt:variant>
      <vt:variant>
        <vt:i4>1004</vt:i4>
      </vt:variant>
      <vt:variant>
        <vt:i4>0</vt:i4>
      </vt:variant>
      <vt:variant>
        <vt:i4>5</vt:i4>
      </vt:variant>
      <vt:variant>
        <vt:lpwstr/>
      </vt:variant>
      <vt:variant>
        <vt:lpwstr>_Toc138735313</vt:lpwstr>
      </vt:variant>
      <vt:variant>
        <vt:i4>1507385</vt:i4>
      </vt:variant>
      <vt:variant>
        <vt:i4>998</vt:i4>
      </vt:variant>
      <vt:variant>
        <vt:i4>0</vt:i4>
      </vt:variant>
      <vt:variant>
        <vt:i4>5</vt:i4>
      </vt:variant>
      <vt:variant>
        <vt:lpwstr/>
      </vt:variant>
      <vt:variant>
        <vt:lpwstr>_Toc138735312</vt:lpwstr>
      </vt:variant>
      <vt:variant>
        <vt:i4>1507385</vt:i4>
      </vt:variant>
      <vt:variant>
        <vt:i4>992</vt:i4>
      </vt:variant>
      <vt:variant>
        <vt:i4>0</vt:i4>
      </vt:variant>
      <vt:variant>
        <vt:i4>5</vt:i4>
      </vt:variant>
      <vt:variant>
        <vt:lpwstr/>
      </vt:variant>
      <vt:variant>
        <vt:lpwstr>_Toc138735311</vt:lpwstr>
      </vt:variant>
      <vt:variant>
        <vt:i4>1507385</vt:i4>
      </vt:variant>
      <vt:variant>
        <vt:i4>986</vt:i4>
      </vt:variant>
      <vt:variant>
        <vt:i4>0</vt:i4>
      </vt:variant>
      <vt:variant>
        <vt:i4>5</vt:i4>
      </vt:variant>
      <vt:variant>
        <vt:lpwstr/>
      </vt:variant>
      <vt:variant>
        <vt:lpwstr>_Toc138735310</vt:lpwstr>
      </vt:variant>
      <vt:variant>
        <vt:i4>1441849</vt:i4>
      </vt:variant>
      <vt:variant>
        <vt:i4>980</vt:i4>
      </vt:variant>
      <vt:variant>
        <vt:i4>0</vt:i4>
      </vt:variant>
      <vt:variant>
        <vt:i4>5</vt:i4>
      </vt:variant>
      <vt:variant>
        <vt:lpwstr/>
      </vt:variant>
      <vt:variant>
        <vt:lpwstr>_Toc138735309</vt:lpwstr>
      </vt:variant>
      <vt:variant>
        <vt:i4>1441849</vt:i4>
      </vt:variant>
      <vt:variant>
        <vt:i4>974</vt:i4>
      </vt:variant>
      <vt:variant>
        <vt:i4>0</vt:i4>
      </vt:variant>
      <vt:variant>
        <vt:i4>5</vt:i4>
      </vt:variant>
      <vt:variant>
        <vt:lpwstr/>
      </vt:variant>
      <vt:variant>
        <vt:lpwstr>_Toc138735308</vt:lpwstr>
      </vt:variant>
      <vt:variant>
        <vt:i4>1441849</vt:i4>
      </vt:variant>
      <vt:variant>
        <vt:i4>968</vt:i4>
      </vt:variant>
      <vt:variant>
        <vt:i4>0</vt:i4>
      </vt:variant>
      <vt:variant>
        <vt:i4>5</vt:i4>
      </vt:variant>
      <vt:variant>
        <vt:lpwstr/>
      </vt:variant>
      <vt:variant>
        <vt:lpwstr>_Toc138735307</vt:lpwstr>
      </vt:variant>
      <vt:variant>
        <vt:i4>1441849</vt:i4>
      </vt:variant>
      <vt:variant>
        <vt:i4>962</vt:i4>
      </vt:variant>
      <vt:variant>
        <vt:i4>0</vt:i4>
      </vt:variant>
      <vt:variant>
        <vt:i4>5</vt:i4>
      </vt:variant>
      <vt:variant>
        <vt:lpwstr/>
      </vt:variant>
      <vt:variant>
        <vt:lpwstr>_Toc138735306</vt:lpwstr>
      </vt:variant>
      <vt:variant>
        <vt:i4>1441849</vt:i4>
      </vt:variant>
      <vt:variant>
        <vt:i4>956</vt:i4>
      </vt:variant>
      <vt:variant>
        <vt:i4>0</vt:i4>
      </vt:variant>
      <vt:variant>
        <vt:i4>5</vt:i4>
      </vt:variant>
      <vt:variant>
        <vt:lpwstr/>
      </vt:variant>
      <vt:variant>
        <vt:lpwstr>_Toc138735305</vt:lpwstr>
      </vt:variant>
      <vt:variant>
        <vt:i4>1441849</vt:i4>
      </vt:variant>
      <vt:variant>
        <vt:i4>950</vt:i4>
      </vt:variant>
      <vt:variant>
        <vt:i4>0</vt:i4>
      </vt:variant>
      <vt:variant>
        <vt:i4>5</vt:i4>
      </vt:variant>
      <vt:variant>
        <vt:lpwstr/>
      </vt:variant>
      <vt:variant>
        <vt:lpwstr>_Toc138735304</vt:lpwstr>
      </vt:variant>
      <vt:variant>
        <vt:i4>1441849</vt:i4>
      </vt:variant>
      <vt:variant>
        <vt:i4>944</vt:i4>
      </vt:variant>
      <vt:variant>
        <vt:i4>0</vt:i4>
      </vt:variant>
      <vt:variant>
        <vt:i4>5</vt:i4>
      </vt:variant>
      <vt:variant>
        <vt:lpwstr/>
      </vt:variant>
      <vt:variant>
        <vt:lpwstr>_Toc138735303</vt:lpwstr>
      </vt:variant>
      <vt:variant>
        <vt:i4>1441849</vt:i4>
      </vt:variant>
      <vt:variant>
        <vt:i4>938</vt:i4>
      </vt:variant>
      <vt:variant>
        <vt:i4>0</vt:i4>
      </vt:variant>
      <vt:variant>
        <vt:i4>5</vt:i4>
      </vt:variant>
      <vt:variant>
        <vt:lpwstr/>
      </vt:variant>
      <vt:variant>
        <vt:lpwstr>_Toc138735302</vt:lpwstr>
      </vt:variant>
      <vt:variant>
        <vt:i4>1441849</vt:i4>
      </vt:variant>
      <vt:variant>
        <vt:i4>932</vt:i4>
      </vt:variant>
      <vt:variant>
        <vt:i4>0</vt:i4>
      </vt:variant>
      <vt:variant>
        <vt:i4>5</vt:i4>
      </vt:variant>
      <vt:variant>
        <vt:lpwstr/>
      </vt:variant>
      <vt:variant>
        <vt:lpwstr>_Toc138735301</vt:lpwstr>
      </vt:variant>
      <vt:variant>
        <vt:i4>1441849</vt:i4>
      </vt:variant>
      <vt:variant>
        <vt:i4>926</vt:i4>
      </vt:variant>
      <vt:variant>
        <vt:i4>0</vt:i4>
      </vt:variant>
      <vt:variant>
        <vt:i4>5</vt:i4>
      </vt:variant>
      <vt:variant>
        <vt:lpwstr/>
      </vt:variant>
      <vt:variant>
        <vt:lpwstr>_Toc138735300</vt:lpwstr>
      </vt:variant>
      <vt:variant>
        <vt:i4>2031672</vt:i4>
      </vt:variant>
      <vt:variant>
        <vt:i4>920</vt:i4>
      </vt:variant>
      <vt:variant>
        <vt:i4>0</vt:i4>
      </vt:variant>
      <vt:variant>
        <vt:i4>5</vt:i4>
      </vt:variant>
      <vt:variant>
        <vt:lpwstr/>
      </vt:variant>
      <vt:variant>
        <vt:lpwstr>_Toc138735299</vt:lpwstr>
      </vt:variant>
      <vt:variant>
        <vt:i4>2031672</vt:i4>
      </vt:variant>
      <vt:variant>
        <vt:i4>914</vt:i4>
      </vt:variant>
      <vt:variant>
        <vt:i4>0</vt:i4>
      </vt:variant>
      <vt:variant>
        <vt:i4>5</vt:i4>
      </vt:variant>
      <vt:variant>
        <vt:lpwstr/>
      </vt:variant>
      <vt:variant>
        <vt:lpwstr>_Toc138735298</vt:lpwstr>
      </vt:variant>
      <vt:variant>
        <vt:i4>2031672</vt:i4>
      </vt:variant>
      <vt:variant>
        <vt:i4>908</vt:i4>
      </vt:variant>
      <vt:variant>
        <vt:i4>0</vt:i4>
      </vt:variant>
      <vt:variant>
        <vt:i4>5</vt:i4>
      </vt:variant>
      <vt:variant>
        <vt:lpwstr/>
      </vt:variant>
      <vt:variant>
        <vt:lpwstr>_Toc138735297</vt:lpwstr>
      </vt:variant>
      <vt:variant>
        <vt:i4>2031672</vt:i4>
      </vt:variant>
      <vt:variant>
        <vt:i4>902</vt:i4>
      </vt:variant>
      <vt:variant>
        <vt:i4>0</vt:i4>
      </vt:variant>
      <vt:variant>
        <vt:i4>5</vt:i4>
      </vt:variant>
      <vt:variant>
        <vt:lpwstr/>
      </vt:variant>
      <vt:variant>
        <vt:lpwstr>_Toc138735296</vt:lpwstr>
      </vt:variant>
      <vt:variant>
        <vt:i4>2031672</vt:i4>
      </vt:variant>
      <vt:variant>
        <vt:i4>896</vt:i4>
      </vt:variant>
      <vt:variant>
        <vt:i4>0</vt:i4>
      </vt:variant>
      <vt:variant>
        <vt:i4>5</vt:i4>
      </vt:variant>
      <vt:variant>
        <vt:lpwstr/>
      </vt:variant>
      <vt:variant>
        <vt:lpwstr>_Toc138735295</vt:lpwstr>
      </vt:variant>
      <vt:variant>
        <vt:i4>2031672</vt:i4>
      </vt:variant>
      <vt:variant>
        <vt:i4>890</vt:i4>
      </vt:variant>
      <vt:variant>
        <vt:i4>0</vt:i4>
      </vt:variant>
      <vt:variant>
        <vt:i4>5</vt:i4>
      </vt:variant>
      <vt:variant>
        <vt:lpwstr/>
      </vt:variant>
      <vt:variant>
        <vt:lpwstr>_Toc138735294</vt:lpwstr>
      </vt:variant>
      <vt:variant>
        <vt:i4>2031672</vt:i4>
      </vt:variant>
      <vt:variant>
        <vt:i4>884</vt:i4>
      </vt:variant>
      <vt:variant>
        <vt:i4>0</vt:i4>
      </vt:variant>
      <vt:variant>
        <vt:i4>5</vt:i4>
      </vt:variant>
      <vt:variant>
        <vt:lpwstr/>
      </vt:variant>
      <vt:variant>
        <vt:lpwstr>_Toc138735293</vt:lpwstr>
      </vt:variant>
      <vt:variant>
        <vt:i4>2031672</vt:i4>
      </vt:variant>
      <vt:variant>
        <vt:i4>878</vt:i4>
      </vt:variant>
      <vt:variant>
        <vt:i4>0</vt:i4>
      </vt:variant>
      <vt:variant>
        <vt:i4>5</vt:i4>
      </vt:variant>
      <vt:variant>
        <vt:lpwstr/>
      </vt:variant>
      <vt:variant>
        <vt:lpwstr>_Toc138735292</vt:lpwstr>
      </vt:variant>
      <vt:variant>
        <vt:i4>2031672</vt:i4>
      </vt:variant>
      <vt:variant>
        <vt:i4>872</vt:i4>
      </vt:variant>
      <vt:variant>
        <vt:i4>0</vt:i4>
      </vt:variant>
      <vt:variant>
        <vt:i4>5</vt:i4>
      </vt:variant>
      <vt:variant>
        <vt:lpwstr/>
      </vt:variant>
      <vt:variant>
        <vt:lpwstr>_Toc138735291</vt:lpwstr>
      </vt:variant>
      <vt:variant>
        <vt:i4>2031672</vt:i4>
      </vt:variant>
      <vt:variant>
        <vt:i4>866</vt:i4>
      </vt:variant>
      <vt:variant>
        <vt:i4>0</vt:i4>
      </vt:variant>
      <vt:variant>
        <vt:i4>5</vt:i4>
      </vt:variant>
      <vt:variant>
        <vt:lpwstr/>
      </vt:variant>
      <vt:variant>
        <vt:lpwstr>_Toc138735290</vt:lpwstr>
      </vt:variant>
      <vt:variant>
        <vt:i4>1966136</vt:i4>
      </vt:variant>
      <vt:variant>
        <vt:i4>860</vt:i4>
      </vt:variant>
      <vt:variant>
        <vt:i4>0</vt:i4>
      </vt:variant>
      <vt:variant>
        <vt:i4>5</vt:i4>
      </vt:variant>
      <vt:variant>
        <vt:lpwstr/>
      </vt:variant>
      <vt:variant>
        <vt:lpwstr>_Toc138735289</vt:lpwstr>
      </vt:variant>
      <vt:variant>
        <vt:i4>1966136</vt:i4>
      </vt:variant>
      <vt:variant>
        <vt:i4>854</vt:i4>
      </vt:variant>
      <vt:variant>
        <vt:i4>0</vt:i4>
      </vt:variant>
      <vt:variant>
        <vt:i4>5</vt:i4>
      </vt:variant>
      <vt:variant>
        <vt:lpwstr/>
      </vt:variant>
      <vt:variant>
        <vt:lpwstr>_Toc138735288</vt:lpwstr>
      </vt:variant>
      <vt:variant>
        <vt:i4>1966136</vt:i4>
      </vt:variant>
      <vt:variant>
        <vt:i4>848</vt:i4>
      </vt:variant>
      <vt:variant>
        <vt:i4>0</vt:i4>
      </vt:variant>
      <vt:variant>
        <vt:i4>5</vt:i4>
      </vt:variant>
      <vt:variant>
        <vt:lpwstr/>
      </vt:variant>
      <vt:variant>
        <vt:lpwstr>_Toc138735287</vt:lpwstr>
      </vt:variant>
      <vt:variant>
        <vt:i4>1966136</vt:i4>
      </vt:variant>
      <vt:variant>
        <vt:i4>842</vt:i4>
      </vt:variant>
      <vt:variant>
        <vt:i4>0</vt:i4>
      </vt:variant>
      <vt:variant>
        <vt:i4>5</vt:i4>
      </vt:variant>
      <vt:variant>
        <vt:lpwstr/>
      </vt:variant>
      <vt:variant>
        <vt:lpwstr>_Toc138735286</vt:lpwstr>
      </vt:variant>
      <vt:variant>
        <vt:i4>1966136</vt:i4>
      </vt:variant>
      <vt:variant>
        <vt:i4>836</vt:i4>
      </vt:variant>
      <vt:variant>
        <vt:i4>0</vt:i4>
      </vt:variant>
      <vt:variant>
        <vt:i4>5</vt:i4>
      </vt:variant>
      <vt:variant>
        <vt:lpwstr/>
      </vt:variant>
      <vt:variant>
        <vt:lpwstr>_Toc138735285</vt:lpwstr>
      </vt:variant>
      <vt:variant>
        <vt:i4>1966136</vt:i4>
      </vt:variant>
      <vt:variant>
        <vt:i4>830</vt:i4>
      </vt:variant>
      <vt:variant>
        <vt:i4>0</vt:i4>
      </vt:variant>
      <vt:variant>
        <vt:i4>5</vt:i4>
      </vt:variant>
      <vt:variant>
        <vt:lpwstr/>
      </vt:variant>
      <vt:variant>
        <vt:lpwstr>_Toc138735284</vt:lpwstr>
      </vt:variant>
      <vt:variant>
        <vt:i4>1966136</vt:i4>
      </vt:variant>
      <vt:variant>
        <vt:i4>824</vt:i4>
      </vt:variant>
      <vt:variant>
        <vt:i4>0</vt:i4>
      </vt:variant>
      <vt:variant>
        <vt:i4>5</vt:i4>
      </vt:variant>
      <vt:variant>
        <vt:lpwstr/>
      </vt:variant>
      <vt:variant>
        <vt:lpwstr>_Toc138735283</vt:lpwstr>
      </vt:variant>
      <vt:variant>
        <vt:i4>1966136</vt:i4>
      </vt:variant>
      <vt:variant>
        <vt:i4>818</vt:i4>
      </vt:variant>
      <vt:variant>
        <vt:i4>0</vt:i4>
      </vt:variant>
      <vt:variant>
        <vt:i4>5</vt:i4>
      </vt:variant>
      <vt:variant>
        <vt:lpwstr/>
      </vt:variant>
      <vt:variant>
        <vt:lpwstr>_Toc138735282</vt:lpwstr>
      </vt:variant>
      <vt:variant>
        <vt:i4>1966136</vt:i4>
      </vt:variant>
      <vt:variant>
        <vt:i4>812</vt:i4>
      </vt:variant>
      <vt:variant>
        <vt:i4>0</vt:i4>
      </vt:variant>
      <vt:variant>
        <vt:i4>5</vt:i4>
      </vt:variant>
      <vt:variant>
        <vt:lpwstr/>
      </vt:variant>
      <vt:variant>
        <vt:lpwstr>_Toc138735281</vt:lpwstr>
      </vt:variant>
      <vt:variant>
        <vt:i4>1966136</vt:i4>
      </vt:variant>
      <vt:variant>
        <vt:i4>806</vt:i4>
      </vt:variant>
      <vt:variant>
        <vt:i4>0</vt:i4>
      </vt:variant>
      <vt:variant>
        <vt:i4>5</vt:i4>
      </vt:variant>
      <vt:variant>
        <vt:lpwstr/>
      </vt:variant>
      <vt:variant>
        <vt:lpwstr>_Toc138735280</vt:lpwstr>
      </vt:variant>
      <vt:variant>
        <vt:i4>1114168</vt:i4>
      </vt:variant>
      <vt:variant>
        <vt:i4>800</vt:i4>
      </vt:variant>
      <vt:variant>
        <vt:i4>0</vt:i4>
      </vt:variant>
      <vt:variant>
        <vt:i4>5</vt:i4>
      </vt:variant>
      <vt:variant>
        <vt:lpwstr/>
      </vt:variant>
      <vt:variant>
        <vt:lpwstr>_Toc138735279</vt:lpwstr>
      </vt:variant>
      <vt:variant>
        <vt:i4>1114168</vt:i4>
      </vt:variant>
      <vt:variant>
        <vt:i4>794</vt:i4>
      </vt:variant>
      <vt:variant>
        <vt:i4>0</vt:i4>
      </vt:variant>
      <vt:variant>
        <vt:i4>5</vt:i4>
      </vt:variant>
      <vt:variant>
        <vt:lpwstr/>
      </vt:variant>
      <vt:variant>
        <vt:lpwstr>_Toc138735278</vt:lpwstr>
      </vt:variant>
      <vt:variant>
        <vt:i4>1114168</vt:i4>
      </vt:variant>
      <vt:variant>
        <vt:i4>788</vt:i4>
      </vt:variant>
      <vt:variant>
        <vt:i4>0</vt:i4>
      </vt:variant>
      <vt:variant>
        <vt:i4>5</vt:i4>
      </vt:variant>
      <vt:variant>
        <vt:lpwstr/>
      </vt:variant>
      <vt:variant>
        <vt:lpwstr>_Toc138735277</vt:lpwstr>
      </vt:variant>
      <vt:variant>
        <vt:i4>1114168</vt:i4>
      </vt:variant>
      <vt:variant>
        <vt:i4>782</vt:i4>
      </vt:variant>
      <vt:variant>
        <vt:i4>0</vt:i4>
      </vt:variant>
      <vt:variant>
        <vt:i4>5</vt:i4>
      </vt:variant>
      <vt:variant>
        <vt:lpwstr/>
      </vt:variant>
      <vt:variant>
        <vt:lpwstr>_Toc138735276</vt:lpwstr>
      </vt:variant>
      <vt:variant>
        <vt:i4>1114168</vt:i4>
      </vt:variant>
      <vt:variant>
        <vt:i4>776</vt:i4>
      </vt:variant>
      <vt:variant>
        <vt:i4>0</vt:i4>
      </vt:variant>
      <vt:variant>
        <vt:i4>5</vt:i4>
      </vt:variant>
      <vt:variant>
        <vt:lpwstr/>
      </vt:variant>
      <vt:variant>
        <vt:lpwstr>_Toc138735275</vt:lpwstr>
      </vt:variant>
      <vt:variant>
        <vt:i4>1114168</vt:i4>
      </vt:variant>
      <vt:variant>
        <vt:i4>770</vt:i4>
      </vt:variant>
      <vt:variant>
        <vt:i4>0</vt:i4>
      </vt:variant>
      <vt:variant>
        <vt:i4>5</vt:i4>
      </vt:variant>
      <vt:variant>
        <vt:lpwstr/>
      </vt:variant>
      <vt:variant>
        <vt:lpwstr>_Toc138735274</vt:lpwstr>
      </vt:variant>
      <vt:variant>
        <vt:i4>1114168</vt:i4>
      </vt:variant>
      <vt:variant>
        <vt:i4>764</vt:i4>
      </vt:variant>
      <vt:variant>
        <vt:i4>0</vt:i4>
      </vt:variant>
      <vt:variant>
        <vt:i4>5</vt:i4>
      </vt:variant>
      <vt:variant>
        <vt:lpwstr/>
      </vt:variant>
      <vt:variant>
        <vt:lpwstr>_Toc138735273</vt:lpwstr>
      </vt:variant>
      <vt:variant>
        <vt:i4>1114168</vt:i4>
      </vt:variant>
      <vt:variant>
        <vt:i4>758</vt:i4>
      </vt:variant>
      <vt:variant>
        <vt:i4>0</vt:i4>
      </vt:variant>
      <vt:variant>
        <vt:i4>5</vt:i4>
      </vt:variant>
      <vt:variant>
        <vt:lpwstr/>
      </vt:variant>
      <vt:variant>
        <vt:lpwstr>_Toc138735272</vt:lpwstr>
      </vt:variant>
      <vt:variant>
        <vt:i4>1114168</vt:i4>
      </vt:variant>
      <vt:variant>
        <vt:i4>752</vt:i4>
      </vt:variant>
      <vt:variant>
        <vt:i4>0</vt:i4>
      </vt:variant>
      <vt:variant>
        <vt:i4>5</vt:i4>
      </vt:variant>
      <vt:variant>
        <vt:lpwstr/>
      </vt:variant>
      <vt:variant>
        <vt:lpwstr>_Toc138735271</vt:lpwstr>
      </vt:variant>
      <vt:variant>
        <vt:i4>1114168</vt:i4>
      </vt:variant>
      <vt:variant>
        <vt:i4>746</vt:i4>
      </vt:variant>
      <vt:variant>
        <vt:i4>0</vt:i4>
      </vt:variant>
      <vt:variant>
        <vt:i4>5</vt:i4>
      </vt:variant>
      <vt:variant>
        <vt:lpwstr/>
      </vt:variant>
      <vt:variant>
        <vt:lpwstr>_Toc138735270</vt:lpwstr>
      </vt:variant>
      <vt:variant>
        <vt:i4>1048632</vt:i4>
      </vt:variant>
      <vt:variant>
        <vt:i4>740</vt:i4>
      </vt:variant>
      <vt:variant>
        <vt:i4>0</vt:i4>
      </vt:variant>
      <vt:variant>
        <vt:i4>5</vt:i4>
      </vt:variant>
      <vt:variant>
        <vt:lpwstr/>
      </vt:variant>
      <vt:variant>
        <vt:lpwstr>_Toc138735269</vt:lpwstr>
      </vt:variant>
      <vt:variant>
        <vt:i4>1048632</vt:i4>
      </vt:variant>
      <vt:variant>
        <vt:i4>734</vt:i4>
      </vt:variant>
      <vt:variant>
        <vt:i4>0</vt:i4>
      </vt:variant>
      <vt:variant>
        <vt:i4>5</vt:i4>
      </vt:variant>
      <vt:variant>
        <vt:lpwstr/>
      </vt:variant>
      <vt:variant>
        <vt:lpwstr>_Toc138735268</vt:lpwstr>
      </vt:variant>
      <vt:variant>
        <vt:i4>1048632</vt:i4>
      </vt:variant>
      <vt:variant>
        <vt:i4>728</vt:i4>
      </vt:variant>
      <vt:variant>
        <vt:i4>0</vt:i4>
      </vt:variant>
      <vt:variant>
        <vt:i4>5</vt:i4>
      </vt:variant>
      <vt:variant>
        <vt:lpwstr/>
      </vt:variant>
      <vt:variant>
        <vt:lpwstr>_Toc138735267</vt:lpwstr>
      </vt:variant>
      <vt:variant>
        <vt:i4>1048632</vt:i4>
      </vt:variant>
      <vt:variant>
        <vt:i4>722</vt:i4>
      </vt:variant>
      <vt:variant>
        <vt:i4>0</vt:i4>
      </vt:variant>
      <vt:variant>
        <vt:i4>5</vt:i4>
      </vt:variant>
      <vt:variant>
        <vt:lpwstr/>
      </vt:variant>
      <vt:variant>
        <vt:lpwstr>_Toc138735266</vt:lpwstr>
      </vt:variant>
      <vt:variant>
        <vt:i4>1048632</vt:i4>
      </vt:variant>
      <vt:variant>
        <vt:i4>716</vt:i4>
      </vt:variant>
      <vt:variant>
        <vt:i4>0</vt:i4>
      </vt:variant>
      <vt:variant>
        <vt:i4>5</vt:i4>
      </vt:variant>
      <vt:variant>
        <vt:lpwstr/>
      </vt:variant>
      <vt:variant>
        <vt:lpwstr>_Toc138735265</vt:lpwstr>
      </vt:variant>
      <vt:variant>
        <vt:i4>1048632</vt:i4>
      </vt:variant>
      <vt:variant>
        <vt:i4>710</vt:i4>
      </vt:variant>
      <vt:variant>
        <vt:i4>0</vt:i4>
      </vt:variant>
      <vt:variant>
        <vt:i4>5</vt:i4>
      </vt:variant>
      <vt:variant>
        <vt:lpwstr/>
      </vt:variant>
      <vt:variant>
        <vt:lpwstr>_Toc138735264</vt:lpwstr>
      </vt:variant>
      <vt:variant>
        <vt:i4>1048632</vt:i4>
      </vt:variant>
      <vt:variant>
        <vt:i4>704</vt:i4>
      </vt:variant>
      <vt:variant>
        <vt:i4>0</vt:i4>
      </vt:variant>
      <vt:variant>
        <vt:i4>5</vt:i4>
      </vt:variant>
      <vt:variant>
        <vt:lpwstr/>
      </vt:variant>
      <vt:variant>
        <vt:lpwstr>_Toc138735263</vt:lpwstr>
      </vt:variant>
      <vt:variant>
        <vt:i4>1048632</vt:i4>
      </vt:variant>
      <vt:variant>
        <vt:i4>698</vt:i4>
      </vt:variant>
      <vt:variant>
        <vt:i4>0</vt:i4>
      </vt:variant>
      <vt:variant>
        <vt:i4>5</vt:i4>
      </vt:variant>
      <vt:variant>
        <vt:lpwstr/>
      </vt:variant>
      <vt:variant>
        <vt:lpwstr>_Toc138735262</vt:lpwstr>
      </vt:variant>
      <vt:variant>
        <vt:i4>1048632</vt:i4>
      </vt:variant>
      <vt:variant>
        <vt:i4>692</vt:i4>
      </vt:variant>
      <vt:variant>
        <vt:i4>0</vt:i4>
      </vt:variant>
      <vt:variant>
        <vt:i4>5</vt:i4>
      </vt:variant>
      <vt:variant>
        <vt:lpwstr/>
      </vt:variant>
      <vt:variant>
        <vt:lpwstr>_Toc138735261</vt:lpwstr>
      </vt:variant>
      <vt:variant>
        <vt:i4>1048632</vt:i4>
      </vt:variant>
      <vt:variant>
        <vt:i4>686</vt:i4>
      </vt:variant>
      <vt:variant>
        <vt:i4>0</vt:i4>
      </vt:variant>
      <vt:variant>
        <vt:i4>5</vt:i4>
      </vt:variant>
      <vt:variant>
        <vt:lpwstr/>
      </vt:variant>
      <vt:variant>
        <vt:lpwstr>_Toc138735260</vt:lpwstr>
      </vt:variant>
      <vt:variant>
        <vt:i4>1245240</vt:i4>
      </vt:variant>
      <vt:variant>
        <vt:i4>680</vt:i4>
      </vt:variant>
      <vt:variant>
        <vt:i4>0</vt:i4>
      </vt:variant>
      <vt:variant>
        <vt:i4>5</vt:i4>
      </vt:variant>
      <vt:variant>
        <vt:lpwstr/>
      </vt:variant>
      <vt:variant>
        <vt:lpwstr>_Toc138735259</vt:lpwstr>
      </vt:variant>
      <vt:variant>
        <vt:i4>1245240</vt:i4>
      </vt:variant>
      <vt:variant>
        <vt:i4>674</vt:i4>
      </vt:variant>
      <vt:variant>
        <vt:i4>0</vt:i4>
      </vt:variant>
      <vt:variant>
        <vt:i4>5</vt:i4>
      </vt:variant>
      <vt:variant>
        <vt:lpwstr/>
      </vt:variant>
      <vt:variant>
        <vt:lpwstr>_Toc138735258</vt:lpwstr>
      </vt:variant>
      <vt:variant>
        <vt:i4>1245240</vt:i4>
      </vt:variant>
      <vt:variant>
        <vt:i4>668</vt:i4>
      </vt:variant>
      <vt:variant>
        <vt:i4>0</vt:i4>
      </vt:variant>
      <vt:variant>
        <vt:i4>5</vt:i4>
      </vt:variant>
      <vt:variant>
        <vt:lpwstr/>
      </vt:variant>
      <vt:variant>
        <vt:lpwstr>_Toc138735257</vt:lpwstr>
      </vt:variant>
      <vt:variant>
        <vt:i4>1245240</vt:i4>
      </vt:variant>
      <vt:variant>
        <vt:i4>662</vt:i4>
      </vt:variant>
      <vt:variant>
        <vt:i4>0</vt:i4>
      </vt:variant>
      <vt:variant>
        <vt:i4>5</vt:i4>
      </vt:variant>
      <vt:variant>
        <vt:lpwstr/>
      </vt:variant>
      <vt:variant>
        <vt:lpwstr>_Toc138735256</vt:lpwstr>
      </vt:variant>
      <vt:variant>
        <vt:i4>1245240</vt:i4>
      </vt:variant>
      <vt:variant>
        <vt:i4>656</vt:i4>
      </vt:variant>
      <vt:variant>
        <vt:i4>0</vt:i4>
      </vt:variant>
      <vt:variant>
        <vt:i4>5</vt:i4>
      </vt:variant>
      <vt:variant>
        <vt:lpwstr/>
      </vt:variant>
      <vt:variant>
        <vt:lpwstr>_Toc138735255</vt:lpwstr>
      </vt:variant>
      <vt:variant>
        <vt:i4>1245240</vt:i4>
      </vt:variant>
      <vt:variant>
        <vt:i4>650</vt:i4>
      </vt:variant>
      <vt:variant>
        <vt:i4>0</vt:i4>
      </vt:variant>
      <vt:variant>
        <vt:i4>5</vt:i4>
      </vt:variant>
      <vt:variant>
        <vt:lpwstr/>
      </vt:variant>
      <vt:variant>
        <vt:lpwstr>_Toc138735254</vt:lpwstr>
      </vt:variant>
      <vt:variant>
        <vt:i4>1245240</vt:i4>
      </vt:variant>
      <vt:variant>
        <vt:i4>644</vt:i4>
      </vt:variant>
      <vt:variant>
        <vt:i4>0</vt:i4>
      </vt:variant>
      <vt:variant>
        <vt:i4>5</vt:i4>
      </vt:variant>
      <vt:variant>
        <vt:lpwstr/>
      </vt:variant>
      <vt:variant>
        <vt:lpwstr>_Toc138735253</vt:lpwstr>
      </vt:variant>
      <vt:variant>
        <vt:i4>1245240</vt:i4>
      </vt:variant>
      <vt:variant>
        <vt:i4>638</vt:i4>
      </vt:variant>
      <vt:variant>
        <vt:i4>0</vt:i4>
      </vt:variant>
      <vt:variant>
        <vt:i4>5</vt:i4>
      </vt:variant>
      <vt:variant>
        <vt:lpwstr/>
      </vt:variant>
      <vt:variant>
        <vt:lpwstr>_Toc138735252</vt:lpwstr>
      </vt:variant>
      <vt:variant>
        <vt:i4>1245240</vt:i4>
      </vt:variant>
      <vt:variant>
        <vt:i4>632</vt:i4>
      </vt:variant>
      <vt:variant>
        <vt:i4>0</vt:i4>
      </vt:variant>
      <vt:variant>
        <vt:i4>5</vt:i4>
      </vt:variant>
      <vt:variant>
        <vt:lpwstr/>
      </vt:variant>
      <vt:variant>
        <vt:lpwstr>_Toc138735251</vt:lpwstr>
      </vt:variant>
      <vt:variant>
        <vt:i4>1245240</vt:i4>
      </vt:variant>
      <vt:variant>
        <vt:i4>626</vt:i4>
      </vt:variant>
      <vt:variant>
        <vt:i4>0</vt:i4>
      </vt:variant>
      <vt:variant>
        <vt:i4>5</vt:i4>
      </vt:variant>
      <vt:variant>
        <vt:lpwstr/>
      </vt:variant>
      <vt:variant>
        <vt:lpwstr>_Toc138735250</vt:lpwstr>
      </vt:variant>
      <vt:variant>
        <vt:i4>1179704</vt:i4>
      </vt:variant>
      <vt:variant>
        <vt:i4>620</vt:i4>
      </vt:variant>
      <vt:variant>
        <vt:i4>0</vt:i4>
      </vt:variant>
      <vt:variant>
        <vt:i4>5</vt:i4>
      </vt:variant>
      <vt:variant>
        <vt:lpwstr/>
      </vt:variant>
      <vt:variant>
        <vt:lpwstr>_Toc138735249</vt:lpwstr>
      </vt:variant>
      <vt:variant>
        <vt:i4>1179704</vt:i4>
      </vt:variant>
      <vt:variant>
        <vt:i4>614</vt:i4>
      </vt:variant>
      <vt:variant>
        <vt:i4>0</vt:i4>
      </vt:variant>
      <vt:variant>
        <vt:i4>5</vt:i4>
      </vt:variant>
      <vt:variant>
        <vt:lpwstr/>
      </vt:variant>
      <vt:variant>
        <vt:lpwstr>_Toc138735248</vt:lpwstr>
      </vt:variant>
      <vt:variant>
        <vt:i4>1179704</vt:i4>
      </vt:variant>
      <vt:variant>
        <vt:i4>608</vt:i4>
      </vt:variant>
      <vt:variant>
        <vt:i4>0</vt:i4>
      </vt:variant>
      <vt:variant>
        <vt:i4>5</vt:i4>
      </vt:variant>
      <vt:variant>
        <vt:lpwstr/>
      </vt:variant>
      <vt:variant>
        <vt:lpwstr>_Toc138735247</vt:lpwstr>
      </vt:variant>
      <vt:variant>
        <vt:i4>1179704</vt:i4>
      </vt:variant>
      <vt:variant>
        <vt:i4>602</vt:i4>
      </vt:variant>
      <vt:variant>
        <vt:i4>0</vt:i4>
      </vt:variant>
      <vt:variant>
        <vt:i4>5</vt:i4>
      </vt:variant>
      <vt:variant>
        <vt:lpwstr/>
      </vt:variant>
      <vt:variant>
        <vt:lpwstr>_Toc138735246</vt:lpwstr>
      </vt:variant>
      <vt:variant>
        <vt:i4>1179704</vt:i4>
      </vt:variant>
      <vt:variant>
        <vt:i4>596</vt:i4>
      </vt:variant>
      <vt:variant>
        <vt:i4>0</vt:i4>
      </vt:variant>
      <vt:variant>
        <vt:i4>5</vt:i4>
      </vt:variant>
      <vt:variant>
        <vt:lpwstr/>
      </vt:variant>
      <vt:variant>
        <vt:lpwstr>_Toc138735245</vt:lpwstr>
      </vt:variant>
      <vt:variant>
        <vt:i4>1179704</vt:i4>
      </vt:variant>
      <vt:variant>
        <vt:i4>590</vt:i4>
      </vt:variant>
      <vt:variant>
        <vt:i4>0</vt:i4>
      </vt:variant>
      <vt:variant>
        <vt:i4>5</vt:i4>
      </vt:variant>
      <vt:variant>
        <vt:lpwstr/>
      </vt:variant>
      <vt:variant>
        <vt:lpwstr>_Toc138735244</vt:lpwstr>
      </vt:variant>
      <vt:variant>
        <vt:i4>1179704</vt:i4>
      </vt:variant>
      <vt:variant>
        <vt:i4>584</vt:i4>
      </vt:variant>
      <vt:variant>
        <vt:i4>0</vt:i4>
      </vt:variant>
      <vt:variant>
        <vt:i4>5</vt:i4>
      </vt:variant>
      <vt:variant>
        <vt:lpwstr/>
      </vt:variant>
      <vt:variant>
        <vt:lpwstr>_Toc138735243</vt:lpwstr>
      </vt:variant>
      <vt:variant>
        <vt:i4>1179704</vt:i4>
      </vt:variant>
      <vt:variant>
        <vt:i4>578</vt:i4>
      </vt:variant>
      <vt:variant>
        <vt:i4>0</vt:i4>
      </vt:variant>
      <vt:variant>
        <vt:i4>5</vt:i4>
      </vt:variant>
      <vt:variant>
        <vt:lpwstr/>
      </vt:variant>
      <vt:variant>
        <vt:lpwstr>_Toc138735242</vt:lpwstr>
      </vt:variant>
      <vt:variant>
        <vt:i4>1179704</vt:i4>
      </vt:variant>
      <vt:variant>
        <vt:i4>572</vt:i4>
      </vt:variant>
      <vt:variant>
        <vt:i4>0</vt:i4>
      </vt:variant>
      <vt:variant>
        <vt:i4>5</vt:i4>
      </vt:variant>
      <vt:variant>
        <vt:lpwstr/>
      </vt:variant>
      <vt:variant>
        <vt:lpwstr>_Toc138735241</vt:lpwstr>
      </vt:variant>
      <vt:variant>
        <vt:i4>1179704</vt:i4>
      </vt:variant>
      <vt:variant>
        <vt:i4>566</vt:i4>
      </vt:variant>
      <vt:variant>
        <vt:i4>0</vt:i4>
      </vt:variant>
      <vt:variant>
        <vt:i4>5</vt:i4>
      </vt:variant>
      <vt:variant>
        <vt:lpwstr/>
      </vt:variant>
      <vt:variant>
        <vt:lpwstr>_Toc138735240</vt:lpwstr>
      </vt:variant>
      <vt:variant>
        <vt:i4>1376312</vt:i4>
      </vt:variant>
      <vt:variant>
        <vt:i4>560</vt:i4>
      </vt:variant>
      <vt:variant>
        <vt:i4>0</vt:i4>
      </vt:variant>
      <vt:variant>
        <vt:i4>5</vt:i4>
      </vt:variant>
      <vt:variant>
        <vt:lpwstr/>
      </vt:variant>
      <vt:variant>
        <vt:lpwstr>_Toc138735239</vt:lpwstr>
      </vt:variant>
      <vt:variant>
        <vt:i4>1376312</vt:i4>
      </vt:variant>
      <vt:variant>
        <vt:i4>554</vt:i4>
      </vt:variant>
      <vt:variant>
        <vt:i4>0</vt:i4>
      </vt:variant>
      <vt:variant>
        <vt:i4>5</vt:i4>
      </vt:variant>
      <vt:variant>
        <vt:lpwstr/>
      </vt:variant>
      <vt:variant>
        <vt:lpwstr>_Toc138735238</vt:lpwstr>
      </vt:variant>
      <vt:variant>
        <vt:i4>1376312</vt:i4>
      </vt:variant>
      <vt:variant>
        <vt:i4>548</vt:i4>
      </vt:variant>
      <vt:variant>
        <vt:i4>0</vt:i4>
      </vt:variant>
      <vt:variant>
        <vt:i4>5</vt:i4>
      </vt:variant>
      <vt:variant>
        <vt:lpwstr/>
      </vt:variant>
      <vt:variant>
        <vt:lpwstr>_Toc138735237</vt:lpwstr>
      </vt:variant>
      <vt:variant>
        <vt:i4>1376312</vt:i4>
      </vt:variant>
      <vt:variant>
        <vt:i4>542</vt:i4>
      </vt:variant>
      <vt:variant>
        <vt:i4>0</vt:i4>
      </vt:variant>
      <vt:variant>
        <vt:i4>5</vt:i4>
      </vt:variant>
      <vt:variant>
        <vt:lpwstr/>
      </vt:variant>
      <vt:variant>
        <vt:lpwstr>_Toc138735236</vt:lpwstr>
      </vt:variant>
      <vt:variant>
        <vt:i4>1376312</vt:i4>
      </vt:variant>
      <vt:variant>
        <vt:i4>536</vt:i4>
      </vt:variant>
      <vt:variant>
        <vt:i4>0</vt:i4>
      </vt:variant>
      <vt:variant>
        <vt:i4>5</vt:i4>
      </vt:variant>
      <vt:variant>
        <vt:lpwstr/>
      </vt:variant>
      <vt:variant>
        <vt:lpwstr>_Toc138735235</vt:lpwstr>
      </vt:variant>
      <vt:variant>
        <vt:i4>1376312</vt:i4>
      </vt:variant>
      <vt:variant>
        <vt:i4>530</vt:i4>
      </vt:variant>
      <vt:variant>
        <vt:i4>0</vt:i4>
      </vt:variant>
      <vt:variant>
        <vt:i4>5</vt:i4>
      </vt:variant>
      <vt:variant>
        <vt:lpwstr/>
      </vt:variant>
      <vt:variant>
        <vt:lpwstr>_Toc138735234</vt:lpwstr>
      </vt:variant>
      <vt:variant>
        <vt:i4>1376312</vt:i4>
      </vt:variant>
      <vt:variant>
        <vt:i4>524</vt:i4>
      </vt:variant>
      <vt:variant>
        <vt:i4>0</vt:i4>
      </vt:variant>
      <vt:variant>
        <vt:i4>5</vt:i4>
      </vt:variant>
      <vt:variant>
        <vt:lpwstr/>
      </vt:variant>
      <vt:variant>
        <vt:lpwstr>_Toc138735233</vt:lpwstr>
      </vt:variant>
      <vt:variant>
        <vt:i4>1376312</vt:i4>
      </vt:variant>
      <vt:variant>
        <vt:i4>518</vt:i4>
      </vt:variant>
      <vt:variant>
        <vt:i4>0</vt:i4>
      </vt:variant>
      <vt:variant>
        <vt:i4>5</vt:i4>
      </vt:variant>
      <vt:variant>
        <vt:lpwstr/>
      </vt:variant>
      <vt:variant>
        <vt:lpwstr>_Toc138735232</vt:lpwstr>
      </vt:variant>
      <vt:variant>
        <vt:i4>1376312</vt:i4>
      </vt:variant>
      <vt:variant>
        <vt:i4>512</vt:i4>
      </vt:variant>
      <vt:variant>
        <vt:i4>0</vt:i4>
      </vt:variant>
      <vt:variant>
        <vt:i4>5</vt:i4>
      </vt:variant>
      <vt:variant>
        <vt:lpwstr/>
      </vt:variant>
      <vt:variant>
        <vt:lpwstr>_Toc138735231</vt:lpwstr>
      </vt:variant>
      <vt:variant>
        <vt:i4>1376312</vt:i4>
      </vt:variant>
      <vt:variant>
        <vt:i4>506</vt:i4>
      </vt:variant>
      <vt:variant>
        <vt:i4>0</vt:i4>
      </vt:variant>
      <vt:variant>
        <vt:i4>5</vt:i4>
      </vt:variant>
      <vt:variant>
        <vt:lpwstr/>
      </vt:variant>
      <vt:variant>
        <vt:lpwstr>_Toc138735230</vt:lpwstr>
      </vt:variant>
      <vt:variant>
        <vt:i4>1310776</vt:i4>
      </vt:variant>
      <vt:variant>
        <vt:i4>500</vt:i4>
      </vt:variant>
      <vt:variant>
        <vt:i4>0</vt:i4>
      </vt:variant>
      <vt:variant>
        <vt:i4>5</vt:i4>
      </vt:variant>
      <vt:variant>
        <vt:lpwstr/>
      </vt:variant>
      <vt:variant>
        <vt:lpwstr>_Toc138735229</vt:lpwstr>
      </vt:variant>
      <vt:variant>
        <vt:i4>1310776</vt:i4>
      </vt:variant>
      <vt:variant>
        <vt:i4>494</vt:i4>
      </vt:variant>
      <vt:variant>
        <vt:i4>0</vt:i4>
      </vt:variant>
      <vt:variant>
        <vt:i4>5</vt:i4>
      </vt:variant>
      <vt:variant>
        <vt:lpwstr/>
      </vt:variant>
      <vt:variant>
        <vt:lpwstr>_Toc138735228</vt:lpwstr>
      </vt:variant>
      <vt:variant>
        <vt:i4>1310776</vt:i4>
      </vt:variant>
      <vt:variant>
        <vt:i4>488</vt:i4>
      </vt:variant>
      <vt:variant>
        <vt:i4>0</vt:i4>
      </vt:variant>
      <vt:variant>
        <vt:i4>5</vt:i4>
      </vt:variant>
      <vt:variant>
        <vt:lpwstr/>
      </vt:variant>
      <vt:variant>
        <vt:lpwstr>_Toc138735227</vt:lpwstr>
      </vt:variant>
      <vt:variant>
        <vt:i4>1310776</vt:i4>
      </vt:variant>
      <vt:variant>
        <vt:i4>482</vt:i4>
      </vt:variant>
      <vt:variant>
        <vt:i4>0</vt:i4>
      </vt:variant>
      <vt:variant>
        <vt:i4>5</vt:i4>
      </vt:variant>
      <vt:variant>
        <vt:lpwstr/>
      </vt:variant>
      <vt:variant>
        <vt:lpwstr>_Toc138735226</vt:lpwstr>
      </vt:variant>
      <vt:variant>
        <vt:i4>1310776</vt:i4>
      </vt:variant>
      <vt:variant>
        <vt:i4>476</vt:i4>
      </vt:variant>
      <vt:variant>
        <vt:i4>0</vt:i4>
      </vt:variant>
      <vt:variant>
        <vt:i4>5</vt:i4>
      </vt:variant>
      <vt:variant>
        <vt:lpwstr/>
      </vt:variant>
      <vt:variant>
        <vt:lpwstr>_Toc138735225</vt:lpwstr>
      </vt:variant>
      <vt:variant>
        <vt:i4>1310776</vt:i4>
      </vt:variant>
      <vt:variant>
        <vt:i4>470</vt:i4>
      </vt:variant>
      <vt:variant>
        <vt:i4>0</vt:i4>
      </vt:variant>
      <vt:variant>
        <vt:i4>5</vt:i4>
      </vt:variant>
      <vt:variant>
        <vt:lpwstr/>
      </vt:variant>
      <vt:variant>
        <vt:lpwstr>_Toc138735224</vt:lpwstr>
      </vt:variant>
      <vt:variant>
        <vt:i4>1310776</vt:i4>
      </vt:variant>
      <vt:variant>
        <vt:i4>464</vt:i4>
      </vt:variant>
      <vt:variant>
        <vt:i4>0</vt:i4>
      </vt:variant>
      <vt:variant>
        <vt:i4>5</vt:i4>
      </vt:variant>
      <vt:variant>
        <vt:lpwstr/>
      </vt:variant>
      <vt:variant>
        <vt:lpwstr>_Toc138735223</vt:lpwstr>
      </vt:variant>
      <vt:variant>
        <vt:i4>1310776</vt:i4>
      </vt:variant>
      <vt:variant>
        <vt:i4>458</vt:i4>
      </vt:variant>
      <vt:variant>
        <vt:i4>0</vt:i4>
      </vt:variant>
      <vt:variant>
        <vt:i4>5</vt:i4>
      </vt:variant>
      <vt:variant>
        <vt:lpwstr/>
      </vt:variant>
      <vt:variant>
        <vt:lpwstr>_Toc138735222</vt:lpwstr>
      </vt:variant>
      <vt:variant>
        <vt:i4>1310776</vt:i4>
      </vt:variant>
      <vt:variant>
        <vt:i4>452</vt:i4>
      </vt:variant>
      <vt:variant>
        <vt:i4>0</vt:i4>
      </vt:variant>
      <vt:variant>
        <vt:i4>5</vt:i4>
      </vt:variant>
      <vt:variant>
        <vt:lpwstr/>
      </vt:variant>
      <vt:variant>
        <vt:lpwstr>_Toc138735221</vt:lpwstr>
      </vt:variant>
      <vt:variant>
        <vt:i4>1310776</vt:i4>
      </vt:variant>
      <vt:variant>
        <vt:i4>446</vt:i4>
      </vt:variant>
      <vt:variant>
        <vt:i4>0</vt:i4>
      </vt:variant>
      <vt:variant>
        <vt:i4>5</vt:i4>
      </vt:variant>
      <vt:variant>
        <vt:lpwstr/>
      </vt:variant>
      <vt:variant>
        <vt:lpwstr>_Toc138735220</vt:lpwstr>
      </vt:variant>
      <vt:variant>
        <vt:i4>1507384</vt:i4>
      </vt:variant>
      <vt:variant>
        <vt:i4>440</vt:i4>
      </vt:variant>
      <vt:variant>
        <vt:i4>0</vt:i4>
      </vt:variant>
      <vt:variant>
        <vt:i4>5</vt:i4>
      </vt:variant>
      <vt:variant>
        <vt:lpwstr/>
      </vt:variant>
      <vt:variant>
        <vt:lpwstr>_Toc138735219</vt:lpwstr>
      </vt:variant>
      <vt:variant>
        <vt:i4>1507384</vt:i4>
      </vt:variant>
      <vt:variant>
        <vt:i4>434</vt:i4>
      </vt:variant>
      <vt:variant>
        <vt:i4>0</vt:i4>
      </vt:variant>
      <vt:variant>
        <vt:i4>5</vt:i4>
      </vt:variant>
      <vt:variant>
        <vt:lpwstr/>
      </vt:variant>
      <vt:variant>
        <vt:lpwstr>_Toc138735218</vt:lpwstr>
      </vt:variant>
      <vt:variant>
        <vt:i4>1507384</vt:i4>
      </vt:variant>
      <vt:variant>
        <vt:i4>428</vt:i4>
      </vt:variant>
      <vt:variant>
        <vt:i4>0</vt:i4>
      </vt:variant>
      <vt:variant>
        <vt:i4>5</vt:i4>
      </vt:variant>
      <vt:variant>
        <vt:lpwstr/>
      </vt:variant>
      <vt:variant>
        <vt:lpwstr>_Toc138735217</vt:lpwstr>
      </vt:variant>
      <vt:variant>
        <vt:i4>1507384</vt:i4>
      </vt:variant>
      <vt:variant>
        <vt:i4>422</vt:i4>
      </vt:variant>
      <vt:variant>
        <vt:i4>0</vt:i4>
      </vt:variant>
      <vt:variant>
        <vt:i4>5</vt:i4>
      </vt:variant>
      <vt:variant>
        <vt:lpwstr/>
      </vt:variant>
      <vt:variant>
        <vt:lpwstr>_Toc138735216</vt:lpwstr>
      </vt:variant>
      <vt:variant>
        <vt:i4>1507384</vt:i4>
      </vt:variant>
      <vt:variant>
        <vt:i4>416</vt:i4>
      </vt:variant>
      <vt:variant>
        <vt:i4>0</vt:i4>
      </vt:variant>
      <vt:variant>
        <vt:i4>5</vt:i4>
      </vt:variant>
      <vt:variant>
        <vt:lpwstr/>
      </vt:variant>
      <vt:variant>
        <vt:lpwstr>_Toc138735215</vt:lpwstr>
      </vt:variant>
      <vt:variant>
        <vt:i4>1507384</vt:i4>
      </vt:variant>
      <vt:variant>
        <vt:i4>410</vt:i4>
      </vt:variant>
      <vt:variant>
        <vt:i4>0</vt:i4>
      </vt:variant>
      <vt:variant>
        <vt:i4>5</vt:i4>
      </vt:variant>
      <vt:variant>
        <vt:lpwstr/>
      </vt:variant>
      <vt:variant>
        <vt:lpwstr>_Toc138735214</vt:lpwstr>
      </vt:variant>
      <vt:variant>
        <vt:i4>1507384</vt:i4>
      </vt:variant>
      <vt:variant>
        <vt:i4>404</vt:i4>
      </vt:variant>
      <vt:variant>
        <vt:i4>0</vt:i4>
      </vt:variant>
      <vt:variant>
        <vt:i4>5</vt:i4>
      </vt:variant>
      <vt:variant>
        <vt:lpwstr/>
      </vt:variant>
      <vt:variant>
        <vt:lpwstr>_Toc138735213</vt:lpwstr>
      </vt:variant>
      <vt:variant>
        <vt:i4>1507384</vt:i4>
      </vt:variant>
      <vt:variant>
        <vt:i4>398</vt:i4>
      </vt:variant>
      <vt:variant>
        <vt:i4>0</vt:i4>
      </vt:variant>
      <vt:variant>
        <vt:i4>5</vt:i4>
      </vt:variant>
      <vt:variant>
        <vt:lpwstr/>
      </vt:variant>
      <vt:variant>
        <vt:lpwstr>_Toc138735212</vt:lpwstr>
      </vt:variant>
      <vt:variant>
        <vt:i4>1507384</vt:i4>
      </vt:variant>
      <vt:variant>
        <vt:i4>392</vt:i4>
      </vt:variant>
      <vt:variant>
        <vt:i4>0</vt:i4>
      </vt:variant>
      <vt:variant>
        <vt:i4>5</vt:i4>
      </vt:variant>
      <vt:variant>
        <vt:lpwstr/>
      </vt:variant>
      <vt:variant>
        <vt:lpwstr>_Toc138735211</vt:lpwstr>
      </vt:variant>
      <vt:variant>
        <vt:i4>1507384</vt:i4>
      </vt:variant>
      <vt:variant>
        <vt:i4>386</vt:i4>
      </vt:variant>
      <vt:variant>
        <vt:i4>0</vt:i4>
      </vt:variant>
      <vt:variant>
        <vt:i4>5</vt:i4>
      </vt:variant>
      <vt:variant>
        <vt:lpwstr/>
      </vt:variant>
      <vt:variant>
        <vt:lpwstr>_Toc138735210</vt:lpwstr>
      </vt:variant>
      <vt:variant>
        <vt:i4>1441848</vt:i4>
      </vt:variant>
      <vt:variant>
        <vt:i4>380</vt:i4>
      </vt:variant>
      <vt:variant>
        <vt:i4>0</vt:i4>
      </vt:variant>
      <vt:variant>
        <vt:i4>5</vt:i4>
      </vt:variant>
      <vt:variant>
        <vt:lpwstr/>
      </vt:variant>
      <vt:variant>
        <vt:lpwstr>_Toc138735209</vt:lpwstr>
      </vt:variant>
      <vt:variant>
        <vt:i4>1441848</vt:i4>
      </vt:variant>
      <vt:variant>
        <vt:i4>374</vt:i4>
      </vt:variant>
      <vt:variant>
        <vt:i4>0</vt:i4>
      </vt:variant>
      <vt:variant>
        <vt:i4>5</vt:i4>
      </vt:variant>
      <vt:variant>
        <vt:lpwstr/>
      </vt:variant>
      <vt:variant>
        <vt:lpwstr>_Toc138735208</vt:lpwstr>
      </vt:variant>
      <vt:variant>
        <vt:i4>1441848</vt:i4>
      </vt:variant>
      <vt:variant>
        <vt:i4>368</vt:i4>
      </vt:variant>
      <vt:variant>
        <vt:i4>0</vt:i4>
      </vt:variant>
      <vt:variant>
        <vt:i4>5</vt:i4>
      </vt:variant>
      <vt:variant>
        <vt:lpwstr/>
      </vt:variant>
      <vt:variant>
        <vt:lpwstr>_Toc138735207</vt:lpwstr>
      </vt:variant>
      <vt:variant>
        <vt:i4>1441848</vt:i4>
      </vt:variant>
      <vt:variant>
        <vt:i4>362</vt:i4>
      </vt:variant>
      <vt:variant>
        <vt:i4>0</vt:i4>
      </vt:variant>
      <vt:variant>
        <vt:i4>5</vt:i4>
      </vt:variant>
      <vt:variant>
        <vt:lpwstr/>
      </vt:variant>
      <vt:variant>
        <vt:lpwstr>_Toc138735206</vt:lpwstr>
      </vt:variant>
      <vt:variant>
        <vt:i4>1441848</vt:i4>
      </vt:variant>
      <vt:variant>
        <vt:i4>356</vt:i4>
      </vt:variant>
      <vt:variant>
        <vt:i4>0</vt:i4>
      </vt:variant>
      <vt:variant>
        <vt:i4>5</vt:i4>
      </vt:variant>
      <vt:variant>
        <vt:lpwstr/>
      </vt:variant>
      <vt:variant>
        <vt:lpwstr>_Toc138735205</vt:lpwstr>
      </vt:variant>
      <vt:variant>
        <vt:i4>1441848</vt:i4>
      </vt:variant>
      <vt:variant>
        <vt:i4>350</vt:i4>
      </vt:variant>
      <vt:variant>
        <vt:i4>0</vt:i4>
      </vt:variant>
      <vt:variant>
        <vt:i4>5</vt:i4>
      </vt:variant>
      <vt:variant>
        <vt:lpwstr/>
      </vt:variant>
      <vt:variant>
        <vt:lpwstr>_Toc138735204</vt:lpwstr>
      </vt:variant>
      <vt:variant>
        <vt:i4>1441848</vt:i4>
      </vt:variant>
      <vt:variant>
        <vt:i4>344</vt:i4>
      </vt:variant>
      <vt:variant>
        <vt:i4>0</vt:i4>
      </vt:variant>
      <vt:variant>
        <vt:i4>5</vt:i4>
      </vt:variant>
      <vt:variant>
        <vt:lpwstr/>
      </vt:variant>
      <vt:variant>
        <vt:lpwstr>_Toc138735203</vt:lpwstr>
      </vt:variant>
      <vt:variant>
        <vt:i4>1441848</vt:i4>
      </vt:variant>
      <vt:variant>
        <vt:i4>338</vt:i4>
      </vt:variant>
      <vt:variant>
        <vt:i4>0</vt:i4>
      </vt:variant>
      <vt:variant>
        <vt:i4>5</vt:i4>
      </vt:variant>
      <vt:variant>
        <vt:lpwstr/>
      </vt:variant>
      <vt:variant>
        <vt:lpwstr>_Toc138735202</vt:lpwstr>
      </vt:variant>
      <vt:variant>
        <vt:i4>1441848</vt:i4>
      </vt:variant>
      <vt:variant>
        <vt:i4>332</vt:i4>
      </vt:variant>
      <vt:variant>
        <vt:i4>0</vt:i4>
      </vt:variant>
      <vt:variant>
        <vt:i4>5</vt:i4>
      </vt:variant>
      <vt:variant>
        <vt:lpwstr/>
      </vt:variant>
      <vt:variant>
        <vt:lpwstr>_Toc138735201</vt:lpwstr>
      </vt:variant>
      <vt:variant>
        <vt:i4>1441848</vt:i4>
      </vt:variant>
      <vt:variant>
        <vt:i4>326</vt:i4>
      </vt:variant>
      <vt:variant>
        <vt:i4>0</vt:i4>
      </vt:variant>
      <vt:variant>
        <vt:i4>5</vt:i4>
      </vt:variant>
      <vt:variant>
        <vt:lpwstr/>
      </vt:variant>
      <vt:variant>
        <vt:lpwstr>_Toc138735200</vt:lpwstr>
      </vt:variant>
      <vt:variant>
        <vt:i4>2031675</vt:i4>
      </vt:variant>
      <vt:variant>
        <vt:i4>320</vt:i4>
      </vt:variant>
      <vt:variant>
        <vt:i4>0</vt:i4>
      </vt:variant>
      <vt:variant>
        <vt:i4>5</vt:i4>
      </vt:variant>
      <vt:variant>
        <vt:lpwstr/>
      </vt:variant>
      <vt:variant>
        <vt:lpwstr>_Toc138735199</vt:lpwstr>
      </vt:variant>
      <vt:variant>
        <vt:i4>2031675</vt:i4>
      </vt:variant>
      <vt:variant>
        <vt:i4>314</vt:i4>
      </vt:variant>
      <vt:variant>
        <vt:i4>0</vt:i4>
      </vt:variant>
      <vt:variant>
        <vt:i4>5</vt:i4>
      </vt:variant>
      <vt:variant>
        <vt:lpwstr/>
      </vt:variant>
      <vt:variant>
        <vt:lpwstr>_Toc138735198</vt:lpwstr>
      </vt:variant>
      <vt:variant>
        <vt:i4>2031675</vt:i4>
      </vt:variant>
      <vt:variant>
        <vt:i4>308</vt:i4>
      </vt:variant>
      <vt:variant>
        <vt:i4>0</vt:i4>
      </vt:variant>
      <vt:variant>
        <vt:i4>5</vt:i4>
      </vt:variant>
      <vt:variant>
        <vt:lpwstr/>
      </vt:variant>
      <vt:variant>
        <vt:lpwstr>_Toc138735197</vt:lpwstr>
      </vt:variant>
      <vt:variant>
        <vt:i4>2031675</vt:i4>
      </vt:variant>
      <vt:variant>
        <vt:i4>302</vt:i4>
      </vt:variant>
      <vt:variant>
        <vt:i4>0</vt:i4>
      </vt:variant>
      <vt:variant>
        <vt:i4>5</vt:i4>
      </vt:variant>
      <vt:variant>
        <vt:lpwstr/>
      </vt:variant>
      <vt:variant>
        <vt:lpwstr>_Toc138735196</vt:lpwstr>
      </vt:variant>
      <vt:variant>
        <vt:i4>2031675</vt:i4>
      </vt:variant>
      <vt:variant>
        <vt:i4>296</vt:i4>
      </vt:variant>
      <vt:variant>
        <vt:i4>0</vt:i4>
      </vt:variant>
      <vt:variant>
        <vt:i4>5</vt:i4>
      </vt:variant>
      <vt:variant>
        <vt:lpwstr/>
      </vt:variant>
      <vt:variant>
        <vt:lpwstr>_Toc138735195</vt:lpwstr>
      </vt:variant>
      <vt:variant>
        <vt:i4>2031675</vt:i4>
      </vt:variant>
      <vt:variant>
        <vt:i4>290</vt:i4>
      </vt:variant>
      <vt:variant>
        <vt:i4>0</vt:i4>
      </vt:variant>
      <vt:variant>
        <vt:i4>5</vt:i4>
      </vt:variant>
      <vt:variant>
        <vt:lpwstr/>
      </vt:variant>
      <vt:variant>
        <vt:lpwstr>_Toc138735194</vt:lpwstr>
      </vt:variant>
      <vt:variant>
        <vt:i4>2031675</vt:i4>
      </vt:variant>
      <vt:variant>
        <vt:i4>284</vt:i4>
      </vt:variant>
      <vt:variant>
        <vt:i4>0</vt:i4>
      </vt:variant>
      <vt:variant>
        <vt:i4>5</vt:i4>
      </vt:variant>
      <vt:variant>
        <vt:lpwstr/>
      </vt:variant>
      <vt:variant>
        <vt:lpwstr>_Toc138735193</vt:lpwstr>
      </vt:variant>
      <vt:variant>
        <vt:i4>2031675</vt:i4>
      </vt:variant>
      <vt:variant>
        <vt:i4>278</vt:i4>
      </vt:variant>
      <vt:variant>
        <vt:i4>0</vt:i4>
      </vt:variant>
      <vt:variant>
        <vt:i4>5</vt:i4>
      </vt:variant>
      <vt:variant>
        <vt:lpwstr/>
      </vt:variant>
      <vt:variant>
        <vt:lpwstr>_Toc138735192</vt:lpwstr>
      </vt:variant>
      <vt:variant>
        <vt:i4>2031675</vt:i4>
      </vt:variant>
      <vt:variant>
        <vt:i4>272</vt:i4>
      </vt:variant>
      <vt:variant>
        <vt:i4>0</vt:i4>
      </vt:variant>
      <vt:variant>
        <vt:i4>5</vt:i4>
      </vt:variant>
      <vt:variant>
        <vt:lpwstr/>
      </vt:variant>
      <vt:variant>
        <vt:lpwstr>_Toc138735191</vt:lpwstr>
      </vt:variant>
      <vt:variant>
        <vt:i4>2031675</vt:i4>
      </vt:variant>
      <vt:variant>
        <vt:i4>266</vt:i4>
      </vt:variant>
      <vt:variant>
        <vt:i4>0</vt:i4>
      </vt:variant>
      <vt:variant>
        <vt:i4>5</vt:i4>
      </vt:variant>
      <vt:variant>
        <vt:lpwstr/>
      </vt:variant>
      <vt:variant>
        <vt:lpwstr>_Toc138735190</vt:lpwstr>
      </vt:variant>
      <vt:variant>
        <vt:i4>1966139</vt:i4>
      </vt:variant>
      <vt:variant>
        <vt:i4>260</vt:i4>
      </vt:variant>
      <vt:variant>
        <vt:i4>0</vt:i4>
      </vt:variant>
      <vt:variant>
        <vt:i4>5</vt:i4>
      </vt:variant>
      <vt:variant>
        <vt:lpwstr/>
      </vt:variant>
      <vt:variant>
        <vt:lpwstr>_Toc138735189</vt:lpwstr>
      </vt:variant>
      <vt:variant>
        <vt:i4>1966139</vt:i4>
      </vt:variant>
      <vt:variant>
        <vt:i4>254</vt:i4>
      </vt:variant>
      <vt:variant>
        <vt:i4>0</vt:i4>
      </vt:variant>
      <vt:variant>
        <vt:i4>5</vt:i4>
      </vt:variant>
      <vt:variant>
        <vt:lpwstr/>
      </vt:variant>
      <vt:variant>
        <vt:lpwstr>_Toc138735188</vt:lpwstr>
      </vt:variant>
      <vt:variant>
        <vt:i4>1966139</vt:i4>
      </vt:variant>
      <vt:variant>
        <vt:i4>248</vt:i4>
      </vt:variant>
      <vt:variant>
        <vt:i4>0</vt:i4>
      </vt:variant>
      <vt:variant>
        <vt:i4>5</vt:i4>
      </vt:variant>
      <vt:variant>
        <vt:lpwstr/>
      </vt:variant>
      <vt:variant>
        <vt:lpwstr>_Toc138735187</vt:lpwstr>
      </vt:variant>
      <vt:variant>
        <vt:i4>1966139</vt:i4>
      </vt:variant>
      <vt:variant>
        <vt:i4>242</vt:i4>
      </vt:variant>
      <vt:variant>
        <vt:i4>0</vt:i4>
      </vt:variant>
      <vt:variant>
        <vt:i4>5</vt:i4>
      </vt:variant>
      <vt:variant>
        <vt:lpwstr/>
      </vt:variant>
      <vt:variant>
        <vt:lpwstr>_Toc138735186</vt:lpwstr>
      </vt:variant>
      <vt:variant>
        <vt:i4>1966139</vt:i4>
      </vt:variant>
      <vt:variant>
        <vt:i4>236</vt:i4>
      </vt:variant>
      <vt:variant>
        <vt:i4>0</vt:i4>
      </vt:variant>
      <vt:variant>
        <vt:i4>5</vt:i4>
      </vt:variant>
      <vt:variant>
        <vt:lpwstr/>
      </vt:variant>
      <vt:variant>
        <vt:lpwstr>_Toc138735185</vt:lpwstr>
      </vt:variant>
      <vt:variant>
        <vt:i4>1966139</vt:i4>
      </vt:variant>
      <vt:variant>
        <vt:i4>230</vt:i4>
      </vt:variant>
      <vt:variant>
        <vt:i4>0</vt:i4>
      </vt:variant>
      <vt:variant>
        <vt:i4>5</vt:i4>
      </vt:variant>
      <vt:variant>
        <vt:lpwstr/>
      </vt:variant>
      <vt:variant>
        <vt:lpwstr>_Toc138735184</vt:lpwstr>
      </vt:variant>
      <vt:variant>
        <vt:i4>1966139</vt:i4>
      </vt:variant>
      <vt:variant>
        <vt:i4>224</vt:i4>
      </vt:variant>
      <vt:variant>
        <vt:i4>0</vt:i4>
      </vt:variant>
      <vt:variant>
        <vt:i4>5</vt:i4>
      </vt:variant>
      <vt:variant>
        <vt:lpwstr/>
      </vt:variant>
      <vt:variant>
        <vt:lpwstr>_Toc138735183</vt:lpwstr>
      </vt:variant>
      <vt:variant>
        <vt:i4>1966139</vt:i4>
      </vt:variant>
      <vt:variant>
        <vt:i4>218</vt:i4>
      </vt:variant>
      <vt:variant>
        <vt:i4>0</vt:i4>
      </vt:variant>
      <vt:variant>
        <vt:i4>5</vt:i4>
      </vt:variant>
      <vt:variant>
        <vt:lpwstr/>
      </vt:variant>
      <vt:variant>
        <vt:lpwstr>_Toc138735182</vt:lpwstr>
      </vt:variant>
      <vt:variant>
        <vt:i4>1966139</vt:i4>
      </vt:variant>
      <vt:variant>
        <vt:i4>212</vt:i4>
      </vt:variant>
      <vt:variant>
        <vt:i4>0</vt:i4>
      </vt:variant>
      <vt:variant>
        <vt:i4>5</vt:i4>
      </vt:variant>
      <vt:variant>
        <vt:lpwstr/>
      </vt:variant>
      <vt:variant>
        <vt:lpwstr>_Toc138735181</vt:lpwstr>
      </vt:variant>
      <vt:variant>
        <vt:i4>1966139</vt:i4>
      </vt:variant>
      <vt:variant>
        <vt:i4>206</vt:i4>
      </vt:variant>
      <vt:variant>
        <vt:i4>0</vt:i4>
      </vt:variant>
      <vt:variant>
        <vt:i4>5</vt:i4>
      </vt:variant>
      <vt:variant>
        <vt:lpwstr/>
      </vt:variant>
      <vt:variant>
        <vt:lpwstr>_Toc138735180</vt:lpwstr>
      </vt:variant>
      <vt:variant>
        <vt:i4>1114171</vt:i4>
      </vt:variant>
      <vt:variant>
        <vt:i4>200</vt:i4>
      </vt:variant>
      <vt:variant>
        <vt:i4>0</vt:i4>
      </vt:variant>
      <vt:variant>
        <vt:i4>5</vt:i4>
      </vt:variant>
      <vt:variant>
        <vt:lpwstr/>
      </vt:variant>
      <vt:variant>
        <vt:lpwstr>_Toc138735179</vt:lpwstr>
      </vt:variant>
      <vt:variant>
        <vt:i4>1114171</vt:i4>
      </vt:variant>
      <vt:variant>
        <vt:i4>194</vt:i4>
      </vt:variant>
      <vt:variant>
        <vt:i4>0</vt:i4>
      </vt:variant>
      <vt:variant>
        <vt:i4>5</vt:i4>
      </vt:variant>
      <vt:variant>
        <vt:lpwstr/>
      </vt:variant>
      <vt:variant>
        <vt:lpwstr>_Toc138735178</vt:lpwstr>
      </vt:variant>
      <vt:variant>
        <vt:i4>1114171</vt:i4>
      </vt:variant>
      <vt:variant>
        <vt:i4>188</vt:i4>
      </vt:variant>
      <vt:variant>
        <vt:i4>0</vt:i4>
      </vt:variant>
      <vt:variant>
        <vt:i4>5</vt:i4>
      </vt:variant>
      <vt:variant>
        <vt:lpwstr/>
      </vt:variant>
      <vt:variant>
        <vt:lpwstr>_Toc138735177</vt:lpwstr>
      </vt:variant>
      <vt:variant>
        <vt:i4>1114171</vt:i4>
      </vt:variant>
      <vt:variant>
        <vt:i4>182</vt:i4>
      </vt:variant>
      <vt:variant>
        <vt:i4>0</vt:i4>
      </vt:variant>
      <vt:variant>
        <vt:i4>5</vt:i4>
      </vt:variant>
      <vt:variant>
        <vt:lpwstr/>
      </vt:variant>
      <vt:variant>
        <vt:lpwstr>_Toc138735176</vt:lpwstr>
      </vt:variant>
      <vt:variant>
        <vt:i4>1114171</vt:i4>
      </vt:variant>
      <vt:variant>
        <vt:i4>176</vt:i4>
      </vt:variant>
      <vt:variant>
        <vt:i4>0</vt:i4>
      </vt:variant>
      <vt:variant>
        <vt:i4>5</vt:i4>
      </vt:variant>
      <vt:variant>
        <vt:lpwstr/>
      </vt:variant>
      <vt:variant>
        <vt:lpwstr>_Toc138735175</vt:lpwstr>
      </vt:variant>
      <vt:variant>
        <vt:i4>1114171</vt:i4>
      </vt:variant>
      <vt:variant>
        <vt:i4>170</vt:i4>
      </vt:variant>
      <vt:variant>
        <vt:i4>0</vt:i4>
      </vt:variant>
      <vt:variant>
        <vt:i4>5</vt:i4>
      </vt:variant>
      <vt:variant>
        <vt:lpwstr/>
      </vt:variant>
      <vt:variant>
        <vt:lpwstr>_Toc138735174</vt:lpwstr>
      </vt:variant>
      <vt:variant>
        <vt:i4>1114171</vt:i4>
      </vt:variant>
      <vt:variant>
        <vt:i4>164</vt:i4>
      </vt:variant>
      <vt:variant>
        <vt:i4>0</vt:i4>
      </vt:variant>
      <vt:variant>
        <vt:i4>5</vt:i4>
      </vt:variant>
      <vt:variant>
        <vt:lpwstr/>
      </vt:variant>
      <vt:variant>
        <vt:lpwstr>_Toc138735173</vt:lpwstr>
      </vt:variant>
      <vt:variant>
        <vt:i4>1114171</vt:i4>
      </vt:variant>
      <vt:variant>
        <vt:i4>158</vt:i4>
      </vt:variant>
      <vt:variant>
        <vt:i4>0</vt:i4>
      </vt:variant>
      <vt:variant>
        <vt:i4>5</vt:i4>
      </vt:variant>
      <vt:variant>
        <vt:lpwstr/>
      </vt:variant>
      <vt:variant>
        <vt:lpwstr>_Toc138735172</vt:lpwstr>
      </vt:variant>
      <vt:variant>
        <vt:i4>1114171</vt:i4>
      </vt:variant>
      <vt:variant>
        <vt:i4>152</vt:i4>
      </vt:variant>
      <vt:variant>
        <vt:i4>0</vt:i4>
      </vt:variant>
      <vt:variant>
        <vt:i4>5</vt:i4>
      </vt:variant>
      <vt:variant>
        <vt:lpwstr/>
      </vt:variant>
      <vt:variant>
        <vt:lpwstr>_Toc138735171</vt:lpwstr>
      </vt:variant>
      <vt:variant>
        <vt:i4>1114171</vt:i4>
      </vt:variant>
      <vt:variant>
        <vt:i4>146</vt:i4>
      </vt:variant>
      <vt:variant>
        <vt:i4>0</vt:i4>
      </vt:variant>
      <vt:variant>
        <vt:i4>5</vt:i4>
      </vt:variant>
      <vt:variant>
        <vt:lpwstr/>
      </vt:variant>
      <vt:variant>
        <vt:lpwstr>_Toc138735170</vt:lpwstr>
      </vt:variant>
      <vt:variant>
        <vt:i4>1048635</vt:i4>
      </vt:variant>
      <vt:variant>
        <vt:i4>140</vt:i4>
      </vt:variant>
      <vt:variant>
        <vt:i4>0</vt:i4>
      </vt:variant>
      <vt:variant>
        <vt:i4>5</vt:i4>
      </vt:variant>
      <vt:variant>
        <vt:lpwstr/>
      </vt:variant>
      <vt:variant>
        <vt:lpwstr>_Toc138735169</vt:lpwstr>
      </vt:variant>
      <vt:variant>
        <vt:i4>1048635</vt:i4>
      </vt:variant>
      <vt:variant>
        <vt:i4>134</vt:i4>
      </vt:variant>
      <vt:variant>
        <vt:i4>0</vt:i4>
      </vt:variant>
      <vt:variant>
        <vt:i4>5</vt:i4>
      </vt:variant>
      <vt:variant>
        <vt:lpwstr/>
      </vt:variant>
      <vt:variant>
        <vt:lpwstr>_Toc138735168</vt:lpwstr>
      </vt:variant>
      <vt:variant>
        <vt:i4>1048635</vt:i4>
      </vt:variant>
      <vt:variant>
        <vt:i4>128</vt:i4>
      </vt:variant>
      <vt:variant>
        <vt:i4>0</vt:i4>
      </vt:variant>
      <vt:variant>
        <vt:i4>5</vt:i4>
      </vt:variant>
      <vt:variant>
        <vt:lpwstr/>
      </vt:variant>
      <vt:variant>
        <vt:lpwstr>_Toc138735167</vt:lpwstr>
      </vt:variant>
      <vt:variant>
        <vt:i4>1048635</vt:i4>
      </vt:variant>
      <vt:variant>
        <vt:i4>122</vt:i4>
      </vt:variant>
      <vt:variant>
        <vt:i4>0</vt:i4>
      </vt:variant>
      <vt:variant>
        <vt:i4>5</vt:i4>
      </vt:variant>
      <vt:variant>
        <vt:lpwstr/>
      </vt:variant>
      <vt:variant>
        <vt:lpwstr>_Toc138735166</vt:lpwstr>
      </vt:variant>
      <vt:variant>
        <vt:i4>1048635</vt:i4>
      </vt:variant>
      <vt:variant>
        <vt:i4>116</vt:i4>
      </vt:variant>
      <vt:variant>
        <vt:i4>0</vt:i4>
      </vt:variant>
      <vt:variant>
        <vt:i4>5</vt:i4>
      </vt:variant>
      <vt:variant>
        <vt:lpwstr/>
      </vt:variant>
      <vt:variant>
        <vt:lpwstr>_Toc138735165</vt:lpwstr>
      </vt:variant>
      <vt:variant>
        <vt:i4>1048635</vt:i4>
      </vt:variant>
      <vt:variant>
        <vt:i4>110</vt:i4>
      </vt:variant>
      <vt:variant>
        <vt:i4>0</vt:i4>
      </vt:variant>
      <vt:variant>
        <vt:i4>5</vt:i4>
      </vt:variant>
      <vt:variant>
        <vt:lpwstr/>
      </vt:variant>
      <vt:variant>
        <vt:lpwstr>_Toc138735164</vt:lpwstr>
      </vt:variant>
      <vt:variant>
        <vt:i4>1048635</vt:i4>
      </vt:variant>
      <vt:variant>
        <vt:i4>104</vt:i4>
      </vt:variant>
      <vt:variant>
        <vt:i4>0</vt:i4>
      </vt:variant>
      <vt:variant>
        <vt:i4>5</vt:i4>
      </vt:variant>
      <vt:variant>
        <vt:lpwstr/>
      </vt:variant>
      <vt:variant>
        <vt:lpwstr>_Toc138735163</vt:lpwstr>
      </vt:variant>
      <vt:variant>
        <vt:i4>1048635</vt:i4>
      </vt:variant>
      <vt:variant>
        <vt:i4>98</vt:i4>
      </vt:variant>
      <vt:variant>
        <vt:i4>0</vt:i4>
      </vt:variant>
      <vt:variant>
        <vt:i4>5</vt:i4>
      </vt:variant>
      <vt:variant>
        <vt:lpwstr/>
      </vt:variant>
      <vt:variant>
        <vt:lpwstr>_Toc138735162</vt:lpwstr>
      </vt:variant>
      <vt:variant>
        <vt:i4>1048635</vt:i4>
      </vt:variant>
      <vt:variant>
        <vt:i4>92</vt:i4>
      </vt:variant>
      <vt:variant>
        <vt:i4>0</vt:i4>
      </vt:variant>
      <vt:variant>
        <vt:i4>5</vt:i4>
      </vt:variant>
      <vt:variant>
        <vt:lpwstr/>
      </vt:variant>
      <vt:variant>
        <vt:lpwstr>_Toc138735161</vt:lpwstr>
      </vt:variant>
      <vt:variant>
        <vt:i4>1048635</vt:i4>
      </vt:variant>
      <vt:variant>
        <vt:i4>86</vt:i4>
      </vt:variant>
      <vt:variant>
        <vt:i4>0</vt:i4>
      </vt:variant>
      <vt:variant>
        <vt:i4>5</vt:i4>
      </vt:variant>
      <vt:variant>
        <vt:lpwstr/>
      </vt:variant>
      <vt:variant>
        <vt:lpwstr>_Toc138735160</vt:lpwstr>
      </vt:variant>
      <vt:variant>
        <vt:i4>1245243</vt:i4>
      </vt:variant>
      <vt:variant>
        <vt:i4>80</vt:i4>
      </vt:variant>
      <vt:variant>
        <vt:i4>0</vt:i4>
      </vt:variant>
      <vt:variant>
        <vt:i4>5</vt:i4>
      </vt:variant>
      <vt:variant>
        <vt:lpwstr/>
      </vt:variant>
      <vt:variant>
        <vt:lpwstr>_Toc138735159</vt:lpwstr>
      </vt:variant>
      <vt:variant>
        <vt:i4>1245243</vt:i4>
      </vt:variant>
      <vt:variant>
        <vt:i4>74</vt:i4>
      </vt:variant>
      <vt:variant>
        <vt:i4>0</vt:i4>
      </vt:variant>
      <vt:variant>
        <vt:i4>5</vt:i4>
      </vt:variant>
      <vt:variant>
        <vt:lpwstr/>
      </vt:variant>
      <vt:variant>
        <vt:lpwstr>_Toc138735158</vt:lpwstr>
      </vt:variant>
      <vt:variant>
        <vt:i4>1245243</vt:i4>
      </vt:variant>
      <vt:variant>
        <vt:i4>68</vt:i4>
      </vt:variant>
      <vt:variant>
        <vt:i4>0</vt:i4>
      </vt:variant>
      <vt:variant>
        <vt:i4>5</vt:i4>
      </vt:variant>
      <vt:variant>
        <vt:lpwstr/>
      </vt:variant>
      <vt:variant>
        <vt:lpwstr>_Toc138735157</vt:lpwstr>
      </vt:variant>
      <vt:variant>
        <vt:i4>1245243</vt:i4>
      </vt:variant>
      <vt:variant>
        <vt:i4>62</vt:i4>
      </vt:variant>
      <vt:variant>
        <vt:i4>0</vt:i4>
      </vt:variant>
      <vt:variant>
        <vt:i4>5</vt:i4>
      </vt:variant>
      <vt:variant>
        <vt:lpwstr/>
      </vt:variant>
      <vt:variant>
        <vt:lpwstr>_Toc138735156</vt:lpwstr>
      </vt:variant>
      <vt:variant>
        <vt:i4>1245243</vt:i4>
      </vt:variant>
      <vt:variant>
        <vt:i4>56</vt:i4>
      </vt:variant>
      <vt:variant>
        <vt:i4>0</vt:i4>
      </vt:variant>
      <vt:variant>
        <vt:i4>5</vt:i4>
      </vt:variant>
      <vt:variant>
        <vt:lpwstr/>
      </vt:variant>
      <vt:variant>
        <vt:lpwstr>_Toc138735155</vt:lpwstr>
      </vt:variant>
      <vt:variant>
        <vt:i4>1245243</vt:i4>
      </vt:variant>
      <vt:variant>
        <vt:i4>50</vt:i4>
      </vt:variant>
      <vt:variant>
        <vt:i4>0</vt:i4>
      </vt:variant>
      <vt:variant>
        <vt:i4>5</vt:i4>
      </vt:variant>
      <vt:variant>
        <vt:lpwstr/>
      </vt:variant>
      <vt:variant>
        <vt:lpwstr>_Toc138735154</vt:lpwstr>
      </vt:variant>
      <vt:variant>
        <vt:i4>1245243</vt:i4>
      </vt:variant>
      <vt:variant>
        <vt:i4>44</vt:i4>
      </vt:variant>
      <vt:variant>
        <vt:i4>0</vt:i4>
      </vt:variant>
      <vt:variant>
        <vt:i4>5</vt:i4>
      </vt:variant>
      <vt:variant>
        <vt:lpwstr/>
      </vt:variant>
      <vt:variant>
        <vt:lpwstr>_Toc138735153</vt:lpwstr>
      </vt:variant>
      <vt:variant>
        <vt:i4>1245243</vt:i4>
      </vt:variant>
      <vt:variant>
        <vt:i4>38</vt:i4>
      </vt:variant>
      <vt:variant>
        <vt:i4>0</vt:i4>
      </vt:variant>
      <vt:variant>
        <vt:i4>5</vt:i4>
      </vt:variant>
      <vt:variant>
        <vt:lpwstr/>
      </vt:variant>
      <vt:variant>
        <vt:lpwstr>_Toc138735152</vt:lpwstr>
      </vt:variant>
      <vt:variant>
        <vt:i4>1245243</vt:i4>
      </vt:variant>
      <vt:variant>
        <vt:i4>32</vt:i4>
      </vt:variant>
      <vt:variant>
        <vt:i4>0</vt:i4>
      </vt:variant>
      <vt:variant>
        <vt:i4>5</vt:i4>
      </vt:variant>
      <vt:variant>
        <vt:lpwstr/>
      </vt:variant>
      <vt:variant>
        <vt:lpwstr>_Toc138735151</vt:lpwstr>
      </vt:variant>
      <vt:variant>
        <vt:i4>1245243</vt:i4>
      </vt:variant>
      <vt:variant>
        <vt:i4>26</vt:i4>
      </vt:variant>
      <vt:variant>
        <vt:i4>0</vt:i4>
      </vt:variant>
      <vt:variant>
        <vt:i4>5</vt:i4>
      </vt:variant>
      <vt:variant>
        <vt:lpwstr/>
      </vt:variant>
      <vt:variant>
        <vt:lpwstr>_Toc138735150</vt:lpwstr>
      </vt:variant>
      <vt:variant>
        <vt:i4>1179707</vt:i4>
      </vt:variant>
      <vt:variant>
        <vt:i4>20</vt:i4>
      </vt:variant>
      <vt:variant>
        <vt:i4>0</vt:i4>
      </vt:variant>
      <vt:variant>
        <vt:i4>5</vt:i4>
      </vt:variant>
      <vt:variant>
        <vt:lpwstr/>
      </vt:variant>
      <vt:variant>
        <vt:lpwstr>_Toc138735149</vt:lpwstr>
      </vt:variant>
      <vt:variant>
        <vt:i4>1179707</vt:i4>
      </vt:variant>
      <vt:variant>
        <vt:i4>14</vt:i4>
      </vt:variant>
      <vt:variant>
        <vt:i4>0</vt:i4>
      </vt:variant>
      <vt:variant>
        <vt:i4>5</vt:i4>
      </vt:variant>
      <vt:variant>
        <vt:lpwstr/>
      </vt:variant>
      <vt:variant>
        <vt:lpwstr>_Toc138735148</vt:lpwstr>
      </vt:variant>
      <vt:variant>
        <vt:i4>1179707</vt:i4>
      </vt:variant>
      <vt:variant>
        <vt:i4>8</vt:i4>
      </vt:variant>
      <vt:variant>
        <vt:i4>0</vt:i4>
      </vt:variant>
      <vt:variant>
        <vt:i4>5</vt:i4>
      </vt:variant>
      <vt:variant>
        <vt:lpwstr/>
      </vt:variant>
      <vt:variant>
        <vt:lpwstr>_Toc138735147</vt:lpwstr>
      </vt:variant>
      <vt:variant>
        <vt:i4>1179707</vt:i4>
      </vt:variant>
      <vt:variant>
        <vt:i4>2</vt:i4>
      </vt:variant>
      <vt:variant>
        <vt:i4>0</vt:i4>
      </vt:variant>
      <vt:variant>
        <vt:i4>5</vt:i4>
      </vt:variant>
      <vt:variant>
        <vt:lpwstr/>
      </vt:variant>
      <vt:variant>
        <vt:lpwstr>_Toc138735146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CE-QUAL-W2 User's Manual</dc:title>
  <dc:subject/>
  <dc:creator>Scott Wells</dc:creator>
  <cp:keywords>CE-QUAL-W2, manual</cp:keywords>
  <dc:description/>
  <cp:lastModifiedBy>Honnalore Steissberg</cp:lastModifiedBy>
  <cp:revision>2</cp:revision>
  <cp:lastPrinted>2021-02-17T21:54:00Z</cp:lastPrinted>
  <dcterms:created xsi:type="dcterms:W3CDTF">2021-08-24T18:01:00Z</dcterms:created>
  <dcterms:modified xsi:type="dcterms:W3CDTF">2021-08-24T18:01:00Z</dcterms:modified>
  <cp:category>User's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